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63AF640" w14:textId="77777777" w:rsidR="004B413C" w:rsidRDefault="00EC2FEA">
      <w:pPr>
        <w:jc w:val="center"/>
        <w:rPr>
          <w:sz w:val="20"/>
          <w:szCs w:val="20"/>
        </w:rPr>
      </w:pPr>
      <w:bookmarkStart w:id="0" w:name="page1"/>
      <w:bookmarkEnd w:id="0"/>
      <w:commentRangeStart w:id="1"/>
      <w:r>
        <w:rPr>
          <w:rFonts w:ascii="Arial" w:eastAsia="Arial" w:hAnsi="Arial" w:cs="Arial"/>
          <w:sz w:val="37"/>
          <w:szCs w:val="37"/>
        </w:rPr>
        <w:t xml:space="preserve">Review </w:t>
      </w:r>
      <w:commentRangeEnd w:id="1"/>
      <w:r w:rsidR="00E16D87">
        <w:rPr>
          <w:rStyle w:val="CommentReference"/>
        </w:rPr>
        <w:commentReference w:id="1"/>
      </w:r>
      <w:r>
        <w:rPr>
          <w:rFonts w:ascii="Arial" w:eastAsia="Arial" w:hAnsi="Arial" w:cs="Arial"/>
          <w:sz w:val="37"/>
          <w:szCs w:val="37"/>
        </w:rPr>
        <w:t>of Water Thresholds - Gnangara</w:t>
      </w:r>
    </w:p>
    <w:p w14:paraId="2F05D59C" w14:textId="77777777" w:rsidR="004B413C" w:rsidRDefault="004B413C">
      <w:pPr>
        <w:sectPr w:rsidR="004B413C">
          <w:pgSz w:w="12240" w:h="15840"/>
          <w:pgMar w:top="1394" w:right="1440" w:bottom="341" w:left="1440" w:header="0" w:footer="0" w:gutter="0"/>
          <w:cols w:space="720" w:equalWidth="0">
            <w:col w:w="9360"/>
          </w:cols>
        </w:sectPr>
      </w:pPr>
    </w:p>
    <w:p w14:paraId="0DE08BC8" w14:textId="77777777" w:rsidR="004B413C" w:rsidRDefault="004B413C">
      <w:pPr>
        <w:spacing w:line="169" w:lineRule="exact"/>
        <w:rPr>
          <w:sz w:val="24"/>
          <w:szCs w:val="24"/>
        </w:rPr>
      </w:pPr>
    </w:p>
    <w:p w14:paraId="7A5F1D6B" w14:textId="77777777" w:rsidR="004B413C" w:rsidRDefault="00EC2FEA">
      <w:pPr>
        <w:ind w:right="40"/>
        <w:jc w:val="center"/>
        <w:rPr>
          <w:sz w:val="20"/>
          <w:szCs w:val="20"/>
        </w:rPr>
      </w:pPr>
      <w:r>
        <w:rPr>
          <w:rFonts w:ascii="Arial" w:eastAsia="Arial" w:hAnsi="Arial" w:cs="Arial"/>
          <w:i/>
          <w:iCs/>
          <w:sz w:val="23"/>
          <w:szCs w:val="23"/>
        </w:rPr>
        <w:t>Christopher Kavazos, Grant Buller, Pierre Horwitz, Ray Froend</w:t>
      </w:r>
    </w:p>
    <w:p w14:paraId="2DF880B1" w14:textId="77777777" w:rsidR="004B413C" w:rsidRDefault="004B413C">
      <w:pPr>
        <w:spacing w:line="134" w:lineRule="exact"/>
        <w:rPr>
          <w:sz w:val="24"/>
          <w:szCs w:val="24"/>
        </w:rPr>
      </w:pPr>
    </w:p>
    <w:p w14:paraId="316DD2A7" w14:textId="77777777" w:rsidR="004B413C" w:rsidRDefault="00EC2FEA">
      <w:pPr>
        <w:ind w:right="60"/>
        <w:jc w:val="center"/>
        <w:rPr>
          <w:sz w:val="20"/>
          <w:szCs w:val="20"/>
        </w:rPr>
      </w:pPr>
      <w:r>
        <w:rPr>
          <w:rFonts w:ascii="Arial" w:eastAsia="Arial" w:hAnsi="Arial" w:cs="Arial"/>
          <w:i/>
          <w:iCs/>
          <w:sz w:val="24"/>
          <w:szCs w:val="24"/>
        </w:rPr>
        <w:t>01 November, 2019</w:t>
      </w:r>
    </w:p>
    <w:p w14:paraId="5D372E07" w14:textId="77777777" w:rsidR="004B413C" w:rsidRDefault="004B413C">
      <w:pPr>
        <w:sectPr w:rsidR="004B413C">
          <w:type w:val="continuous"/>
          <w:pgSz w:w="12240" w:h="15840"/>
          <w:pgMar w:top="1394" w:right="1440" w:bottom="341" w:left="1440" w:header="0" w:footer="0" w:gutter="0"/>
          <w:cols w:space="720" w:equalWidth="0">
            <w:col w:w="9360"/>
          </w:cols>
        </w:sectPr>
      </w:pPr>
    </w:p>
    <w:p w14:paraId="28EDA8D2" w14:textId="77777777" w:rsidR="004B413C" w:rsidRDefault="004B413C">
      <w:pPr>
        <w:spacing w:line="200" w:lineRule="exact"/>
        <w:rPr>
          <w:sz w:val="24"/>
          <w:szCs w:val="24"/>
        </w:rPr>
      </w:pPr>
    </w:p>
    <w:p w14:paraId="407257CE" w14:textId="77777777" w:rsidR="004B413C" w:rsidRDefault="004B413C">
      <w:pPr>
        <w:spacing w:line="200" w:lineRule="exact"/>
        <w:rPr>
          <w:sz w:val="24"/>
          <w:szCs w:val="24"/>
        </w:rPr>
      </w:pPr>
    </w:p>
    <w:p w14:paraId="7D9F59AA" w14:textId="77777777" w:rsidR="004B413C" w:rsidRDefault="004B413C">
      <w:pPr>
        <w:spacing w:line="200" w:lineRule="exact"/>
        <w:rPr>
          <w:sz w:val="24"/>
          <w:szCs w:val="24"/>
        </w:rPr>
      </w:pPr>
    </w:p>
    <w:p w14:paraId="653FDB2C" w14:textId="77777777" w:rsidR="004B413C" w:rsidRDefault="004B413C">
      <w:pPr>
        <w:spacing w:line="200" w:lineRule="exact"/>
        <w:rPr>
          <w:sz w:val="24"/>
          <w:szCs w:val="24"/>
        </w:rPr>
      </w:pPr>
    </w:p>
    <w:p w14:paraId="5DC8101B" w14:textId="77777777" w:rsidR="004B413C" w:rsidRDefault="004B413C">
      <w:pPr>
        <w:spacing w:line="200" w:lineRule="exact"/>
        <w:rPr>
          <w:sz w:val="24"/>
          <w:szCs w:val="24"/>
        </w:rPr>
      </w:pPr>
    </w:p>
    <w:p w14:paraId="5F1ED5F1" w14:textId="77777777" w:rsidR="004B413C" w:rsidRDefault="004B413C">
      <w:pPr>
        <w:spacing w:line="200" w:lineRule="exact"/>
        <w:rPr>
          <w:sz w:val="24"/>
          <w:szCs w:val="24"/>
        </w:rPr>
      </w:pPr>
    </w:p>
    <w:p w14:paraId="3D025B3D" w14:textId="77777777" w:rsidR="004B413C" w:rsidRDefault="004B413C">
      <w:pPr>
        <w:spacing w:line="200" w:lineRule="exact"/>
        <w:rPr>
          <w:sz w:val="24"/>
          <w:szCs w:val="24"/>
        </w:rPr>
      </w:pPr>
    </w:p>
    <w:p w14:paraId="1E730117" w14:textId="77777777" w:rsidR="004B413C" w:rsidRDefault="004B413C">
      <w:pPr>
        <w:spacing w:line="200" w:lineRule="exact"/>
        <w:rPr>
          <w:sz w:val="24"/>
          <w:szCs w:val="24"/>
        </w:rPr>
      </w:pPr>
    </w:p>
    <w:p w14:paraId="3CFD7F3C" w14:textId="77777777" w:rsidR="004B413C" w:rsidRDefault="004B413C">
      <w:pPr>
        <w:spacing w:line="200" w:lineRule="exact"/>
        <w:rPr>
          <w:sz w:val="24"/>
          <w:szCs w:val="24"/>
        </w:rPr>
      </w:pPr>
    </w:p>
    <w:p w14:paraId="6406FD42" w14:textId="77777777" w:rsidR="004B413C" w:rsidRDefault="004B413C">
      <w:pPr>
        <w:spacing w:line="200" w:lineRule="exact"/>
        <w:rPr>
          <w:sz w:val="24"/>
          <w:szCs w:val="24"/>
        </w:rPr>
      </w:pPr>
    </w:p>
    <w:p w14:paraId="7B2EAC5B" w14:textId="77777777" w:rsidR="004B413C" w:rsidRDefault="004B413C">
      <w:pPr>
        <w:spacing w:line="200" w:lineRule="exact"/>
        <w:rPr>
          <w:sz w:val="24"/>
          <w:szCs w:val="24"/>
        </w:rPr>
      </w:pPr>
    </w:p>
    <w:p w14:paraId="48972807" w14:textId="77777777" w:rsidR="004B413C" w:rsidRDefault="004B413C">
      <w:pPr>
        <w:spacing w:line="200" w:lineRule="exact"/>
        <w:rPr>
          <w:sz w:val="24"/>
          <w:szCs w:val="24"/>
        </w:rPr>
      </w:pPr>
    </w:p>
    <w:p w14:paraId="69E76FE1" w14:textId="77777777" w:rsidR="004B413C" w:rsidRDefault="004B413C">
      <w:pPr>
        <w:spacing w:line="200" w:lineRule="exact"/>
        <w:rPr>
          <w:sz w:val="24"/>
          <w:szCs w:val="24"/>
        </w:rPr>
      </w:pPr>
    </w:p>
    <w:p w14:paraId="6EBBF4AF" w14:textId="77777777" w:rsidR="004B413C" w:rsidRDefault="004B413C">
      <w:pPr>
        <w:spacing w:line="200" w:lineRule="exact"/>
        <w:rPr>
          <w:sz w:val="24"/>
          <w:szCs w:val="24"/>
        </w:rPr>
      </w:pPr>
    </w:p>
    <w:p w14:paraId="3BA6D7A2" w14:textId="77777777" w:rsidR="004B413C" w:rsidRDefault="004B413C">
      <w:pPr>
        <w:spacing w:line="200" w:lineRule="exact"/>
        <w:rPr>
          <w:sz w:val="24"/>
          <w:szCs w:val="24"/>
        </w:rPr>
      </w:pPr>
    </w:p>
    <w:p w14:paraId="0AAB37A6" w14:textId="77777777" w:rsidR="004B413C" w:rsidRDefault="004B413C">
      <w:pPr>
        <w:spacing w:line="200" w:lineRule="exact"/>
        <w:rPr>
          <w:sz w:val="24"/>
          <w:szCs w:val="24"/>
        </w:rPr>
      </w:pPr>
    </w:p>
    <w:p w14:paraId="65828DF4" w14:textId="77777777" w:rsidR="004B413C" w:rsidRDefault="004B413C">
      <w:pPr>
        <w:spacing w:line="200" w:lineRule="exact"/>
        <w:rPr>
          <w:sz w:val="24"/>
          <w:szCs w:val="24"/>
        </w:rPr>
      </w:pPr>
    </w:p>
    <w:p w14:paraId="5C8CC1C0" w14:textId="77777777" w:rsidR="004B413C" w:rsidRDefault="004B413C">
      <w:pPr>
        <w:spacing w:line="200" w:lineRule="exact"/>
        <w:rPr>
          <w:sz w:val="24"/>
          <w:szCs w:val="24"/>
        </w:rPr>
      </w:pPr>
    </w:p>
    <w:p w14:paraId="1EF1C31C" w14:textId="77777777" w:rsidR="004B413C" w:rsidRDefault="004B413C">
      <w:pPr>
        <w:spacing w:line="200" w:lineRule="exact"/>
        <w:rPr>
          <w:sz w:val="24"/>
          <w:szCs w:val="24"/>
        </w:rPr>
      </w:pPr>
    </w:p>
    <w:p w14:paraId="3BD6D347" w14:textId="77777777" w:rsidR="004B413C" w:rsidRDefault="004B413C">
      <w:pPr>
        <w:spacing w:line="200" w:lineRule="exact"/>
        <w:rPr>
          <w:sz w:val="24"/>
          <w:szCs w:val="24"/>
        </w:rPr>
      </w:pPr>
    </w:p>
    <w:p w14:paraId="3B7416EC" w14:textId="77777777" w:rsidR="004B413C" w:rsidRDefault="004B413C">
      <w:pPr>
        <w:spacing w:line="200" w:lineRule="exact"/>
        <w:rPr>
          <w:sz w:val="24"/>
          <w:szCs w:val="24"/>
        </w:rPr>
      </w:pPr>
    </w:p>
    <w:p w14:paraId="6FA02430" w14:textId="77777777" w:rsidR="004B413C" w:rsidRDefault="004B413C">
      <w:pPr>
        <w:spacing w:line="200" w:lineRule="exact"/>
        <w:rPr>
          <w:sz w:val="24"/>
          <w:szCs w:val="24"/>
        </w:rPr>
      </w:pPr>
    </w:p>
    <w:p w14:paraId="6D993813" w14:textId="77777777" w:rsidR="004B413C" w:rsidRDefault="004B413C">
      <w:pPr>
        <w:spacing w:line="200" w:lineRule="exact"/>
        <w:rPr>
          <w:sz w:val="24"/>
          <w:szCs w:val="24"/>
        </w:rPr>
      </w:pPr>
    </w:p>
    <w:p w14:paraId="2A092DCF" w14:textId="77777777" w:rsidR="004B413C" w:rsidRDefault="004B413C">
      <w:pPr>
        <w:spacing w:line="200" w:lineRule="exact"/>
        <w:rPr>
          <w:sz w:val="24"/>
          <w:szCs w:val="24"/>
        </w:rPr>
      </w:pPr>
    </w:p>
    <w:p w14:paraId="3D2F303F" w14:textId="77777777" w:rsidR="004B413C" w:rsidRDefault="004B413C">
      <w:pPr>
        <w:spacing w:line="200" w:lineRule="exact"/>
        <w:rPr>
          <w:sz w:val="24"/>
          <w:szCs w:val="24"/>
        </w:rPr>
      </w:pPr>
    </w:p>
    <w:p w14:paraId="565AB6C1" w14:textId="77777777" w:rsidR="004B413C" w:rsidRDefault="004B413C">
      <w:pPr>
        <w:spacing w:line="200" w:lineRule="exact"/>
        <w:rPr>
          <w:sz w:val="24"/>
          <w:szCs w:val="24"/>
        </w:rPr>
      </w:pPr>
    </w:p>
    <w:p w14:paraId="7121EA18" w14:textId="77777777" w:rsidR="004B413C" w:rsidRDefault="004B413C">
      <w:pPr>
        <w:spacing w:line="200" w:lineRule="exact"/>
        <w:rPr>
          <w:sz w:val="24"/>
          <w:szCs w:val="24"/>
        </w:rPr>
      </w:pPr>
    </w:p>
    <w:p w14:paraId="3D1E8EB5" w14:textId="77777777" w:rsidR="004B413C" w:rsidRDefault="004B413C">
      <w:pPr>
        <w:spacing w:line="200" w:lineRule="exact"/>
        <w:rPr>
          <w:sz w:val="24"/>
          <w:szCs w:val="24"/>
        </w:rPr>
      </w:pPr>
    </w:p>
    <w:p w14:paraId="5855967C" w14:textId="77777777" w:rsidR="004B413C" w:rsidRDefault="004B413C">
      <w:pPr>
        <w:spacing w:line="200" w:lineRule="exact"/>
        <w:rPr>
          <w:sz w:val="24"/>
          <w:szCs w:val="24"/>
        </w:rPr>
      </w:pPr>
    </w:p>
    <w:p w14:paraId="667AFFFE" w14:textId="77777777" w:rsidR="004B413C" w:rsidRDefault="004B413C">
      <w:pPr>
        <w:spacing w:line="200" w:lineRule="exact"/>
        <w:rPr>
          <w:sz w:val="24"/>
          <w:szCs w:val="24"/>
        </w:rPr>
      </w:pPr>
    </w:p>
    <w:p w14:paraId="17BB9129" w14:textId="77777777" w:rsidR="004B413C" w:rsidRDefault="004B413C">
      <w:pPr>
        <w:spacing w:line="200" w:lineRule="exact"/>
        <w:rPr>
          <w:sz w:val="24"/>
          <w:szCs w:val="24"/>
        </w:rPr>
      </w:pPr>
    </w:p>
    <w:p w14:paraId="11BC9C3A" w14:textId="77777777" w:rsidR="004B413C" w:rsidRDefault="004B413C">
      <w:pPr>
        <w:spacing w:line="200" w:lineRule="exact"/>
        <w:rPr>
          <w:sz w:val="24"/>
          <w:szCs w:val="24"/>
        </w:rPr>
      </w:pPr>
    </w:p>
    <w:p w14:paraId="0BC217BE" w14:textId="77777777" w:rsidR="004B413C" w:rsidRDefault="004B413C">
      <w:pPr>
        <w:spacing w:line="200" w:lineRule="exact"/>
        <w:rPr>
          <w:sz w:val="24"/>
          <w:szCs w:val="24"/>
        </w:rPr>
      </w:pPr>
    </w:p>
    <w:p w14:paraId="3015901E" w14:textId="77777777" w:rsidR="004B413C" w:rsidRDefault="004B413C">
      <w:pPr>
        <w:spacing w:line="200" w:lineRule="exact"/>
        <w:rPr>
          <w:sz w:val="24"/>
          <w:szCs w:val="24"/>
        </w:rPr>
      </w:pPr>
    </w:p>
    <w:p w14:paraId="46469C4D" w14:textId="77777777" w:rsidR="004B413C" w:rsidRDefault="004B413C">
      <w:pPr>
        <w:spacing w:line="200" w:lineRule="exact"/>
        <w:rPr>
          <w:sz w:val="24"/>
          <w:szCs w:val="24"/>
        </w:rPr>
      </w:pPr>
    </w:p>
    <w:p w14:paraId="1DE701CD" w14:textId="77777777" w:rsidR="004B413C" w:rsidRDefault="004B413C">
      <w:pPr>
        <w:spacing w:line="200" w:lineRule="exact"/>
        <w:rPr>
          <w:sz w:val="24"/>
          <w:szCs w:val="24"/>
        </w:rPr>
      </w:pPr>
    </w:p>
    <w:p w14:paraId="423CE86B" w14:textId="77777777" w:rsidR="004B413C" w:rsidRDefault="004B413C">
      <w:pPr>
        <w:spacing w:line="200" w:lineRule="exact"/>
        <w:rPr>
          <w:sz w:val="24"/>
          <w:szCs w:val="24"/>
        </w:rPr>
      </w:pPr>
    </w:p>
    <w:p w14:paraId="35AD2DA2" w14:textId="77777777" w:rsidR="004B413C" w:rsidRDefault="004B413C">
      <w:pPr>
        <w:spacing w:line="200" w:lineRule="exact"/>
        <w:rPr>
          <w:sz w:val="24"/>
          <w:szCs w:val="24"/>
        </w:rPr>
      </w:pPr>
    </w:p>
    <w:p w14:paraId="4FBC74BF" w14:textId="77777777" w:rsidR="004B413C" w:rsidRDefault="004B413C">
      <w:pPr>
        <w:spacing w:line="200" w:lineRule="exact"/>
        <w:rPr>
          <w:sz w:val="24"/>
          <w:szCs w:val="24"/>
        </w:rPr>
      </w:pPr>
    </w:p>
    <w:p w14:paraId="0BD79583" w14:textId="77777777" w:rsidR="004B413C" w:rsidRDefault="004B413C">
      <w:pPr>
        <w:spacing w:line="200" w:lineRule="exact"/>
        <w:rPr>
          <w:sz w:val="24"/>
          <w:szCs w:val="24"/>
        </w:rPr>
      </w:pPr>
    </w:p>
    <w:p w14:paraId="688F7910" w14:textId="77777777" w:rsidR="004B413C" w:rsidRDefault="004B413C">
      <w:pPr>
        <w:spacing w:line="200" w:lineRule="exact"/>
        <w:rPr>
          <w:sz w:val="24"/>
          <w:szCs w:val="24"/>
        </w:rPr>
      </w:pPr>
    </w:p>
    <w:p w14:paraId="632436AC" w14:textId="77777777" w:rsidR="004B413C" w:rsidRDefault="004B413C">
      <w:pPr>
        <w:spacing w:line="200" w:lineRule="exact"/>
        <w:rPr>
          <w:sz w:val="24"/>
          <w:szCs w:val="24"/>
        </w:rPr>
      </w:pPr>
    </w:p>
    <w:p w14:paraId="7F5258D8" w14:textId="77777777" w:rsidR="004B413C" w:rsidRDefault="004B413C">
      <w:pPr>
        <w:spacing w:line="200" w:lineRule="exact"/>
        <w:rPr>
          <w:sz w:val="24"/>
          <w:szCs w:val="24"/>
        </w:rPr>
      </w:pPr>
    </w:p>
    <w:p w14:paraId="15275A0C" w14:textId="77777777" w:rsidR="004B413C" w:rsidRDefault="004B413C">
      <w:pPr>
        <w:spacing w:line="200" w:lineRule="exact"/>
        <w:rPr>
          <w:sz w:val="24"/>
          <w:szCs w:val="24"/>
        </w:rPr>
      </w:pPr>
    </w:p>
    <w:p w14:paraId="21B63057" w14:textId="77777777" w:rsidR="004B413C" w:rsidRDefault="004B413C">
      <w:pPr>
        <w:spacing w:line="200" w:lineRule="exact"/>
        <w:rPr>
          <w:sz w:val="24"/>
          <w:szCs w:val="24"/>
        </w:rPr>
      </w:pPr>
    </w:p>
    <w:p w14:paraId="65693300" w14:textId="77777777" w:rsidR="004B413C" w:rsidRDefault="004B413C">
      <w:pPr>
        <w:spacing w:line="200" w:lineRule="exact"/>
        <w:rPr>
          <w:sz w:val="24"/>
          <w:szCs w:val="24"/>
        </w:rPr>
      </w:pPr>
    </w:p>
    <w:p w14:paraId="0FD66616" w14:textId="77777777" w:rsidR="004B413C" w:rsidRDefault="004B413C">
      <w:pPr>
        <w:spacing w:line="200" w:lineRule="exact"/>
        <w:rPr>
          <w:sz w:val="24"/>
          <w:szCs w:val="24"/>
        </w:rPr>
      </w:pPr>
    </w:p>
    <w:p w14:paraId="2F1720BA" w14:textId="77777777" w:rsidR="004B413C" w:rsidRDefault="004B413C">
      <w:pPr>
        <w:spacing w:line="200" w:lineRule="exact"/>
        <w:rPr>
          <w:sz w:val="24"/>
          <w:szCs w:val="24"/>
        </w:rPr>
      </w:pPr>
    </w:p>
    <w:p w14:paraId="254F4508" w14:textId="77777777" w:rsidR="004B413C" w:rsidRDefault="004B413C">
      <w:pPr>
        <w:spacing w:line="200" w:lineRule="exact"/>
        <w:rPr>
          <w:sz w:val="24"/>
          <w:szCs w:val="24"/>
        </w:rPr>
      </w:pPr>
    </w:p>
    <w:p w14:paraId="6D1805FE" w14:textId="77777777" w:rsidR="004B413C" w:rsidRDefault="004B413C">
      <w:pPr>
        <w:spacing w:line="200" w:lineRule="exact"/>
        <w:rPr>
          <w:sz w:val="24"/>
          <w:szCs w:val="24"/>
        </w:rPr>
      </w:pPr>
    </w:p>
    <w:p w14:paraId="4DAAC30E" w14:textId="77777777" w:rsidR="004B413C" w:rsidRDefault="004B413C">
      <w:pPr>
        <w:spacing w:line="200" w:lineRule="exact"/>
        <w:rPr>
          <w:sz w:val="24"/>
          <w:szCs w:val="24"/>
        </w:rPr>
      </w:pPr>
    </w:p>
    <w:p w14:paraId="2B09CB93" w14:textId="77777777" w:rsidR="004B413C" w:rsidRDefault="004B413C">
      <w:pPr>
        <w:spacing w:line="200" w:lineRule="exact"/>
        <w:rPr>
          <w:sz w:val="24"/>
          <w:szCs w:val="24"/>
        </w:rPr>
      </w:pPr>
    </w:p>
    <w:p w14:paraId="31D397ED" w14:textId="77777777" w:rsidR="004B413C" w:rsidRDefault="004B413C">
      <w:pPr>
        <w:spacing w:line="200" w:lineRule="exact"/>
        <w:rPr>
          <w:sz w:val="24"/>
          <w:szCs w:val="24"/>
        </w:rPr>
      </w:pPr>
    </w:p>
    <w:p w14:paraId="1D782A8E" w14:textId="77777777" w:rsidR="004B413C" w:rsidRDefault="004B413C">
      <w:pPr>
        <w:spacing w:line="200" w:lineRule="exact"/>
        <w:rPr>
          <w:sz w:val="24"/>
          <w:szCs w:val="24"/>
        </w:rPr>
      </w:pPr>
    </w:p>
    <w:p w14:paraId="260539B1" w14:textId="77777777" w:rsidR="004B413C" w:rsidRDefault="004B413C">
      <w:pPr>
        <w:spacing w:line="200" w:lineRule="exact"/>
        <w:rPr>
          <w:sz w:val="24"/>
          <w:szCs w:val="24"/>
        </w:rPr>
      </w:pPr>
    </w:p>
    <w:p w14:paraId="3183064E" w14:textId="77777777" w:rsidR="004B413C" w:rsidRDefault="004B413C">
      <w:pPr>
        <w:spacing w:line="200" w:lineRule="exact"/>
        <w:rPr>
          <w:sz w:val="24"/>
          <w:szCs w:val="24"/>
        </w:rPr>
      </w:pPr>
    </w:p>
    <w:p w14:paraId="0A95B15C" w14:textId="77777777" w:rsidR="004B413C" w:rsidRDefault="004B413C">
      <w:pPr>
        <w:spacing w:line="200" w:lineRule="exact"/>
        <w:rPr>
          <w:sz w:val="24"/>
          <w:szCs w:val="24"/>
        </w:rPr>
      </w:pPr>
    </w:p>
    <w:p w14:paraId="2BC1D3CA" w14:textId="77777777" w:rsidR="004B413C" w:rsidRDefault="004B413C">
      <w:pPr>
        <w:spacing w:line="200" w:lineRule="exact"/>
        <w:rPr>
          <w:sz w:val="24"/>
          <w:szCs w:val="24"/>
        </w:rPr>
      </w:pPr>
    </w:p>
    <w:p w14:paraId="45E6BD28" w14:textId="77777777" w:rsidR="004B413C" w:rsidRDefault="004B413C">
      <w:pPr>
        <w:spacing w:line="200" w:lineRule="exact"/>
        <w:rPr>
          <w:sz w:val="24"/>
          <w:szCs w:val="24"/>
        </w:rPr>
      </w:pPr>
    </w:p>
    <w:p w14:paraId="3FF37A07" w14:textId="77777777" w:rsidR="004B413C" w:rsidRDefault="004B413C">
      <w:pPr>
        <w:spacing w:line="310" w:lineRule="exact"/>
        <w:rPr>
          <w:sz w:val="24"/>
          <w:szCs w:val="24"/>
        </w:rPr>
      </w:pPr>
    </w:p>
    <w:p w14:paraId="7A9D37DB" w14:textId="77777777" w:rsidR="004B413C" w:rsidRDefault="00EC2FEA">
      <w:pPr>
        <w:jc w:val="center"/>
        <w:rPr>
          <w:sz w:val="20"/>
          <w:szCs w:val="20"/>
        </w:rPr>
      </w:pPr>
      <w:r>
        <w:rPr>
          <w:rFonts w:ascii="Arial" w:eastAsia="Arial" w:hAnsi="Arial" w:cs="Arial"/>
          <w:sz w:val="14"/>
          <w:szCs w:val="14"/>
        </w:rPr>
        <w:t>1</w:t>
      </w:r>
    </w:p>
    <w:p w14:paraId="7C74BA2D" w14:textId="77777777" w:rsidR="004B413C" w:rsidRDefault="004B413C">
      <w:pPr>
        <w:sectPr w:rsidR="004B413C">
          <w:type w:val="continuous"/>
          <w:pgSz w:w="12240" w:h="15840"/>
          <w:pgMar w:top="1394" w:right="1440" w:bottom="341" w:left="1440" w:header="0" w:footer="0" w:gutter="0"/>
          <w:cols w:space="720" w:equalWidth="0">
            <w:col w:w="9360"/>
          </w:cols>
        </w:sectPr>
      </w:pPr>
    </w:p>
    <w:p w14:paraId="251746A9" w14:textId="77777777" w:rsidR="004B413C" w:rsidRDefault="00EC2FEA">
      <w:pPr>
        <w:rPr>
          <w:sz w:val="20"/>
          <w:szCs w:val="20"/>
        </w:rPr>
      </w:pPr>
      <w:bookmarkStart w:id="3" w:name="page2"/>
      <w:bookmarkEnd w:id="3"/>
      <w:r>
        <w:rPr>
          <w:rFonts w:ascii="Arial" w:eastAsia="Arial" w:hAnsi="Arial" w:cs="Arial"/>
          <w:b/>
          <w:bCs/>
          <w:sz w:val="29"/>
          <w:szCs w:val="29"/>
        </w:rPr>
        <w:lastRenderedPageBreak/>
        <w:t>Executive Summary</w:t>
      </w:r>
    </w:p>
    <w:p w14:paraId="08FE940B" w14:textId="77777777" w:rsidR="004B413C" w:rsidRDefault="004B413C">
      <w:pPr>
        <w:spacing w:line="322" w:lineRule="exact"/>
        <w:rPr>
          <w:sz w:val="20"/>
          <w:szCs w:val="20"/>
        </w:rPr>
      </w:pPr>
    </w:p>
    <w:p w14:paraId="29822AE3" w14:textId="77777777" w:rsidR="004B413C" w:rsidRDefault="00EC2FEA">
      <w:pPr>
        <w:rPr>
          <w:sz w:val="20"/>
          <w:szCs w:val="20"/>
        </w:rPr>
      </w:pPr>
      <w:r>
        <w:rPr>
          <w:rFonts w:ascii="Arial" w:eastAsia="Arial" w:hAnsi="Arial" w:cs="Arial"/>
          <w:sz w:val="20"/>
          <w:szCs w:val="20"/>
        </w:rPr>
        <w:t>[SUMMARY TABLE OF OUTCOMES]</w:t>
      </w:r>
    </w:p>
    <w:p w14:paraId="01B4057C" w14:textId="77777777" w:rsidR="004B413C" w:rsidRDefault="004B413C">
      <w:pPr>
        <w:sectPr w:rsidR="004B413C">
          <w:pgSz w:w="12240" w:h="15840"/>
          <w:pgMar w:top="1315" w:right="1440" w:bottom="341" w:left="1440" w:header="0" w:footer="0" w:gutter="0"/>
          <w:cols w:space="720" w:equalWidth="0">
            <w:col w:w="9360"/>
          </w:cols>
        </w:sectPr>
      </w:pPr>
    </w:p>
    <w:p w14:paraId="7243104E" w14:textId="77777777" w:rsidR="004B413C" w:rsidRDefault="004B413C">
      <w:pPr>
        <w:spacing w:line="200" w:lineRule="exact"/>
        <w:rPr>
          <w:sz w:val="20"/>
          <w:szCs w:val="20"/>
        </w:rPr>
      </w:pPr>
    </w:p>
    <w:p w14:paraId="11D56B44" w14:textId="77777777" w:rsidR="004B413C" w:rsidRDefault="004B413C">
      <w:pPr>
        <w:spacing w:line="200" w:lineRule="exact"/>
        <w:rPr>
          <w:sz w:val="20"/>
          <w:szCs w:val="20"/>
        </w:rPr>
      </w:pPr>
    </w:p>
    <w:p w14:paraId="4380BB89" w14:textId="77777777" w:rsidR="004B413C" w:rsidRDefault="004B413C">
      <w:pPr>
        <w:spacing w:line="200" w:lineRule="exact"/>
        <w:rPr>
          <w:sz w:val="20"/>
          <w:szCs w:val="20"/>
        </w:rPr>
      </w:pPr>
    </w:p>
    <w:p w14:paraId="3CA75A93" w14:textId="77777777" w:rsidR="004B413C" w:rsidRDefault="004B413C">
      <w:pPr>
        <w:spacing w:line="200" w:lineRule="exact"/>
        <w:rPr>
          <w:sz w:val="20"/>
          <w:szCs w:val="20"/>
        </w:rPr>
      </w:pPr>
    </w:p>
    <w:p w14:paraId="7B4A9124" w14:textId="77777777" w:rsidR="004B413C" w:rsidRDefault="004B413C">
      <w:pPr>
        <w:spacing w:line="200" w:lineRule="exact"/>
        <w:rPr>
          <w:sz w:val="20"/>
          <w:szCs w:val="20"/>
        </w:rPr>
      </w:pPr>
    </w:p>
    <w:p w14:paraId="76AF06D0" w14:textId="77777777" w:rsidR="004B413C" w:rsidRDefault="004B413C">
      <w:pPr>
        <w:spacing w:line="200" w:lineRule="exact"/>
        <w:rPr>
          <w:sz w:val="20"/>
          <w:szCs w:val="20"/>
        </w:rPr>
      </w:pPr>
    </w:p>
    <w:p w14:paraId="33A559C4" w14:textId="77777777" w:rsidR="004B413C" w:rsidRDefault="004B413C">
      <w:pPr>
        <w:spacing w:line="200" w:lineRule="exact"/>
        <w:rPr>
          <w:sz w:val="20"/>
          <w:szCs w:val="20"/>
        </w:rPr>
      </w:pPr>
    </w:p>
    <w:p w14:paraId="697185F3" w14:textId="77777777" w:rsidR="004B413C" w:rsidRDefault="004B413C">
      <w:pPr>
        <w:spacing w:line="200" w:lineRule="exact"/>
        <w:rPr>
          <w:sz w:val="20"/>
          <w:szCs w:val="20"/>
        </w:rPr>
      </w:pPr>
    </w:p>
    <w:p w14:paraId="432C9BA3" w14:textId="77777777" w:rsidR="004B413C" w:rsidRDefault="004B413C">
      <w:pPr>
        <w:spacing w:line="200" w:lineRule="exact"/>
        <w:rPr>
          <w:sz w:val="20"/>
          <w:szCs w:val="20"/>
        </w:rPr>
      </w:pPr>
    </w:p>
    <w:p w14:paraId="215B8652" w14:textId="77777777" w:rsidR="004B413C" w:rsidRDefault="004B413C">
      <w:pPr>
        <w:spacing w:line="200" w:lineRule="exact"/>
        <w:rPr>
          <w:sz w:val="20"/>
          <w:szCs w:val="20"/>
        </w:rPr>
      </w:pPr>
    </w:p>
    <w:p w14:paraId="4F3CC3EA" w14:textId="77777777" w:rsidR="004B413C" w:rsidRDefault="004B413C">
      <w:pPr>
        <w:spacing w:line="200" w:lineRule="exact"/>
        <w:rPr>
          <w:sz w:val="20"/>
          <w:szCs w:val="20"/>
        </w:rPr>
      </w:pPr>
    </w:p>
    <w:p w14:paraId="6934D6D3" w14:textId="77777777" w:rsidR="004B413C" w:rsidRDefault="004B413C">
      <w:pPr>
        <w:spacing w:line="200" w:lineRule="exact"/>
        <w:rPr>
          <w:sz w:val="20"/>
          <w:szCs w:val="20"/>
        </w:rPr>
      </w:pPr>
    </w:p>
    <w:p w14:paraId="2B224F4B" w14:textId="77777777" w:rsidR="004B413C" w:rsidRDefault="004B413C">
      <w:pPr>
        <w:spacing w:line="200" w:lineRule="exact"/>
        <w:rPr>
          <w:sz w:val="20"/>
          <w:szCs w:val="20"/>
        </w:rPr>
      </w:pPr>
    </w:p>
    <w:p w14:paraId="5E48C6A3" w14:textId="77777777" w:rsidR="004B413C" w:rsidRDefault="004B413C">
      <w:pPr>
        <w:spacing w:line="200" w:lineRule="exact"/>
        <w:rPr>
          <w:sz w:val="20"/>
          <w:szCs w:val="20"/>
        </w:rPr>
      </w:pPr>
    </w:p>
    <w:p w14:paraId="28F9459D" w14:textId="77777777" w:rsidR="004B413C" w:rsidRDefault="004B413C">
      <w:pPr>
        <w:spacing w:line="200" w:lineRule="exact"/>
        <w:rPr>
          <w:sz w:val="20"/>
          <w:szCs w:val="20"/>
        </w:rPr>
      </w:pPr>
    </w:p>
    <w:p w14:paraId="7DF06F2C" w14:textId="77777777" w:rsidR="004B413C" w:rsidRDefault="004B413C">
      <w:pPr>
        <w:spacing w:line="200" w:lineRule="exact"/>
        <w:rPr>
          <w:sz w:val="20"/>
          <w:szCs w:val="20"/>
        </w:rPr>
      </w:pPr>
    </w:p>
    <w:p w14:paraId="0BE5F4B5" w14:textId="77777777" w:rsidR="004B413C" w:rsidRDefault="004B413C">
      <w:pPr>
        <w:spacing w:line="200" w:lineRule="exact"/>
        <w:rPr>
          <w:sz w:val="20"/>
          <w:szCs w:val="20"/>
        </w:rPr>
      </w:pPr>
    </w:p>
    <w:p w14:paraId="0FE971D7" w14:textId="77777777" w:rsidR="004B413C" w:rsidRDefault="004B413C">
      <w:pPr>
        <w:spacing w:line="200" w:lineRule="exact"/>
        <w:rPr>
          <w:sz w:val="20"/>
          <w:szCs w:val="20"/>
        </w:rPr>
      </w:pPr>
    </w:p>
    <w:p w14:paraId="09C0ED6C" w14:textId="77777777" w:rsidR="004B413C" w:rsidRDefault="004B413C">
      <w:pPr>
        <w:spacing w:line="200" w:lineRule="exact"/>
        <w:rPr>
          <w:sz w:val="20"/>
          <w:szCs w:val="20"/>
        </w:rPr>
      </w:pPr>
    </w:p>
    <w:p w14:paraId="4960F112" w14:textId="77777777" w:rsidR="004B413C" w:rsidRDefault="004B413C">
      <w:pPr>
        <w:spacing w:line="200" w:lineRule="exact"/>
        <w:rPr>
          <w:sz w:val="20"/>
          <w:szCs w:val="20"/>
        </w:rPr>
      </w:pPr>
    </w:p>
    <w:p w14:paraId="270D1928" w14:textId="77777777" w:rsidR="004B413C" w:rsidRDefault="004B413C">
      <w:pPr>
        <w:spacing w:line="200" w:lineRule="exact"/>
        <w:rPr>
          <w:sz w:val="20"/>
          <w:szCs w:val="20"/>
        </w:rPr>
      </w:pPr>
    </w:p>
    <w:p w14:paraId="3C8AD04C" w14:textId="77777777" w:rsidR="004B413C" w:rsidRDefault="004B413C">
      <w:pPr>
        <w:spacing w:line="200" w:lineRule="exact"/>
        <w:rPr>
          <w:sz w:val="20"/>
          <w:szCs w:val="20"/>
        </w:rPr>
      </w:pPr>
    </w:p>
    <w:p w14:paraId="3465D95D" w14:textId="77777777" w:rsidR="004B413C" w:rsidRDefault="004B413C">
      <w:pPr>
        <w:spacing w:line="200" w:lineRule="exact"/>
        <w:rPr>
          <w:sz w:val="20"/>
          <w:szCs w:val="20"/>
        </w:rPr>
      </w:pPr>
    </w:p>
    <w:p w14:paraId="425091E3" w14:textId="77777777" w:rsidR="004B413C" w:rsidRDefault="004B413C">
      <w:pPr>
        <w:spacing w:line="200" w:lineRule="exact"/>
        <w:rPr>
          <w:sz w:val="20"/>
          <w:szCs w:val="20"/>
        </w:rPr>
      </w:pPr>
    </w:p>
    <w:p w14:paraId="27F987C9" w14:textId="77777777" w:rsidR="004B413C" w:rsidRDefault="004B413C">
      <w:pPr>
        <w:spacing w:line="200" w:lineRule="exact"/>
        <w:rPr>
          <w:sz w:val="20"/>
          <w:szCs w:val="20"/>
        </w:rPr>
      </w:pPr>
    </w:p>
    <w:p w14:paraId="2ADAE716" w14:textId="77777777" w:rsidR="004B413C" w:rsidRDefault="004B413C">
      <w:pPr>
        <w:spacing w:line="200" w:lineRule="exact"/>
        <w:rPr>
          <w:sz w:val="20"/>
          <w:szCs w:val="20"/>
        </w:rPr>
      </w:pPr>
    </w:p>
    <w:p w14:paraId="2AE01242" w14:textId="77777777" w:rsidR="004B413C" w:rsidRDefault="004B413C">
      <w:pPr>
        <w:spacing w:line="200" w:lineRule="exact"/>
        <w:rPr>
          <w:sz w:val="20"/>
          <w:szCs w:val="20"/>
        </w:rPr>
      </w:pPr>
    </w:p>
    <w:p w14:paraId="71292A97" w14:textId="77777777" w:rsidR="004B413C" w:rsidRDefault="004B413C">
      <w:pPr>
        <w:spacing w:line="200" w:lineRule="exact"/>
        <w:rPr>
          <w:sz w:val="20"/>
          <w:szCs w:val="20"/>
        </w:rPr>
      </w:pPr>
    </w:p>
    <w:p w14:paraId="5353E109" w14:textId="77777777" w:rsidR="004B413C" w:rsidRDefault="004B413C">
      <w:pPr>
        <w:spacing w:line="200" w:lineRule="exact"/>
        <w:rPr>
          <w:sz w:val="20"/>
          <w:szCs w:val="20"/>
        </w:rPr>
      </w:pPr>
    </w:p>
    <w:p w14:paraId="53ECEB9D" w14:textId="77777777" w:rsidR="004B413C" w:rsidRDefault="004B413C">
      <w:pPr>
        <w:spacing w:line="200" w:lineRule="exact"/>
        <w:rPr>
          <w:sz w:val="20"/>
          <w:szCs w:val="20"/>
        </w:rPr>
      </w:pPr>
    </w:p>
    <w:p w14:paraId="4317BB9A" w14:textId="77777777" w:rsidR="004B413C" w:rsidRDefault="004B413C">
      <w:pPr>
        <w:spacing w:line="200" w:lineRule="exact"/>
        <w:rPr>
          <w:sz w:val="20"/>
          <w:szCs w:val="20"/>
        </w:rPr>
      </w:pPr>
    </w:p>
    <w:p w14:paraId="0084ED6C" w14:textId="77777777" w:rsidR="004B413C" w:rsidRDefault="004B413C">
      <w:pPr>
        <w:spacing w:line="200" w:lineRule="exact"/>
        <w:rPr>
          <w:sz w:val="20"/>
          <w:szCs w:val="20"/>
        </w:rPr>
      </w:pPr>
    </w:p>
    <w:p w14:paraId="0694FFFC" w14:textId="77777777" w:rsidR="004B413C" w:rsidRDefault="004B413C">
      <w:pPr>
        <w:spacing w:line="200" w:lineRule="exact"/>
        <w:rPr>
          <w:sz w:val="20"/>
          <w:szCs w:val="20"/>
        </w:rPr>
      </w:pPr>
    </w:p>
    <w:p w14:paraId="1D2D1F6C" w14:textId="77777777" w:rsidR="004B413C" w:rsidRDefault="004B413C">
      <w:pPr>
        <w:spacing w:line="200" w:lineRule="exact"/>
        <w:rPr>
          <w:sz w:val="20"/>
          <w:szCs w:val="20"/>
        </w:rPr>
      </w:pPr>
    </w:p>
    <w:p w14:paraId="671B2C09" w14:textId="77777777" w:rsidR="004B413C" w:rsidRDefault="004B413C">
      <w:pPr>
        <w:spacing w:line="200" w:lineRule="exact"/>
        <w:rPr>
          <w:sz w:val="20"/>
          <w:szCs w:val="20"/>
        </w:rPr>
      </w:pPr>
    </w:p>
    <w:p w14:paraId="18753FDC" w14:textId="77777777" w:rsidR="004B413C" w:rsidRDefault="004B413C">
      <w:pPr>
        <w:spacing w:line="200" w:lineRule="exact"/>
        <w:rPr>
          <w:sz w:val="20"/>
          <w:szCs w:val="20"/>
        </w:rPr>
      </w:pPr>
    </w:p>
    <w:p w14:paraId="651F89FA" w14:textId="77777777" w:rsidR="004B413C" w:rsidRDefault="004B413C">
      <w:pPr>
        <w:spacing w:line="200" w:lineRule="exact"/>
        <w:rPr>
          <w:sz w:val="20"/>
          <w:szCs w:val="20"/>
        </w:rPr>
      </w:pPr>
    </w:p>
    <w:p w14:paraId="05FD185C" w14:textId="77777777" w:rsidR="004B413C" w:rsidRDefault="004B413C">
      <w:pPr>
        <w:spacing w:line="200" w:lineRule="exact"/>
        <w:rPr>
          <w:sz w:val="20"/>
          <w:szCs w:val="20"/>
        </w:rPr>
      </w:pPr>
    </w:p>
    <w:p w14:paraId="599C4169" w14:textId="77777777" w:rsidR="004B413C" w:rsidRDefault="004B413C">
      <w:pPr>
        <w:spacing w:line="200" w:lineRule="exact"/>
        <w:rPr>
          <w:sz w:val="20"/>
          <w:szCs w:val="20"/>
        </w:rPr>
      </w:pPr>
    </w:p>
    <w:p w14:paraId="5A8637A1" w14:textId="77777777" w:rsidR="004B413C" w:rsidRDefault="004B413C">
      <w:pPr>
        <w:spacing w:line="200" w:lineRule="exact"/>
        <w:rPr>
          <w:sz w:val="20"/>
          <w:szCs w:val="20"/>
        </w:rPr>
      </w:pPr>
    </w:p>
    <w:p w14:paraId="6A10F733" w14:textId="77777777" w:rsidR="004B413C" w:rsidRDefault="004B413C">
      <w:pPr>
        <w:spacing w:line="200" w:lineRule="exact"/>
        <w:rPr>
          <w:sz w:val="20"/>
          <w:szCs w:val="20"/>
        </w:rPr>
      </w:pPr>
    </w:p>
    <w:p w14:paraId="27E845F5" w14:textId="77777777" w:rsidR="004B413C" w:rsidRDefault="004B413C">
      <w:pPr>
        <w:spacing w:line="200" w:lineRule="exact"/>
        <w:rPr>
          <w:sz w:val="20"/>
          <w:szCs w:val="20"/>
        </w:rPr>
      </w:pPr>
    </w:p>
    <w:p w14:paraId="14D08719" w14:textId="77777777" w:rsidR="004B413C" w:rsidRDefault="004B413C">
      <w:pPr>
        <w:spacing w:line="200" w:lineRule="exact"/>
        <w:rPr>
          <w:sz w:val="20"/>
          <w:szCs w:val="20"/>
        </w:rPr>
      </w:pPr>
    </w:p>
    <w:p w14:paraId="1EDB7B50" w14:textId="77777777" w:rsidR="004B413C" w:rsidRDefault="004B413C">
      <w:pPr>
        <w:spacing w:line="200" w:lineRule="exact"/>
        <w:rPr>
          <w:sz w:val="20"/>
          <w:szCs w:val="20"/>
        </w:rPr>
      </w:pPr>
    </w:p>
    <w:p w14:paraId="65166C80" w14:textId="77777777" w:rsidR="004B413C" w:rsidRDefault="004B413C">
      <w:pPr>
        <w:spacing w:line="200" w:lineRule="exact"/>
        <w:rPr>
          <w:sz w:val="20"/>
          <w:szCs w:val="20"/>
        </w:rPr>
      </w:pPr>
    </w:p>
    <w:p w14:paraId="284D4C6F" w14:textId="77777777" w:rsidR="004B413C" w:rsidRDefault="004B413C">
      <w:pPr>
        <w:spacing w:line="200" w:lineRule="exact"/>
        <w:rPr>
          <w:sz w:val="20"/>
          <w:szCs w:val="20"/>
        </w:rPr>
      </w:pPr>
    </w:p>
    <w:p w14:paraId="387A0150" w14:textId="77777777" w:rsidR="004B413C" w:rsidRDefault="004B413C">
      <w:pPr>
        <w:spacing w:line="200" w:lineRule="exact"/>
        <w:rPr>
          <w:sz w:val="20"/>
          <w:szCs w:val="20"/>
        </w:rPr>
      </w:pPr>
    </w:p>
    <w:p w14:paraId="3B911C60" w14:textId="77777777" w:rsidR="004B413C" w:rsidRDefault="004B413C">
      <w:pPr>
        <w:spacing w:line="200" w:lineRule="exact"/>
        <w:rPr>
          <w:sz w:val="20"/>
          <w:szCs w:val="20"/>
        </w:rPr>
      </w:pPr>
    </w:p>
    <w:p w14:paraId="48FA5F33" w14:textId="77777777" w:rsidR="004B413C" w:rsidRDefault="004B413C">
      <w:pPr>
        <w:spacing w:line="200" w:lineRule="exact"/>
        <w:rPr>
          <w:sz w:val="20"/>
          <w:szCs w:val="20"/>
        </w:rPr>
      </w:pPr>
    </w:p>
    <w:p w14:paraId="4822F694" w14:textId="77777777" w:rsidR="004B413C" w:rsidRDefault="004B413C">
      <w:pPr>
        <w:spacing w:line="200" w:lineRule="exact"/>
        <w:rPr>
          <w:sz w:val="20"/>
          <w:szCs w:val="20"/>
        </w:rPr>
      </w:pPr>
    </w:p>
    <w:p w14:paraId="005A5773" w14:textId="77777777" w:rsidR="004B413C" w:rsidRDefault="004B413C">
      <w:pPr>
        <w:spacing w:line="200" w:lineRule="exact"/>
        <w:rPr>
          <w:sz w:val="20"/>
          <w:szCs w:val="20"/>
        </w:rPr>
      </w:pPr>
    </w:p>
    <w:p w14:paraId="24D9756D" w14:textId="77777777" w:rsidR="004B413C" w:rsidRDefault="004B413C">
      <w:pPr>
        <w:spacing w:line="200" w:lineRule="exact"/>
        <w:rPr>
          <w:sz w:val="20"/>
          <w:szCs w:val="20"/>
        </w:rPr>
      </w:pPr>
    </w:p>
    <w:p w14:paraId="457A953D" w14:textId="77777777" w:rsidR="004B413C" w:rsidRDefault="004B413C">
      <w:pPr>
        <w:spacing w:line="200" w:lineRule="exact"/>
        <w:rPr>
          <w:sz w:val="20"/>
          <w:szCs w:val="20"/>
        </w:rPr>
      </w:pPr>
    </w:p>
    <w:p w14:paraId="0ABC27B2" w14:textId="77777777" w:rsidR="004B413C" w:rsidRDefault="004B413C">
      <w:pPr>
        <w:spacing w:line="200" w:lineRule="exact"/>
        <w:rPr>
          <w:sz w:val="20"/>
          <w:szCs w:val="20"/>
        </w:rPr>
      </w:pPr>
    </w:p>
    <w:p w14:paraId="6F4B85AB" w14:textId="77777777" w:rsidR="004B413C" w:rsidRDefault="004B413C">
      <w:pPr>
        <w:spacing w:line="200" w:lineRule="exact"/>
        <w:rPr>
          <w:sz w:val="20"/>
          <w:szCs w:val="20"/>
        </w:rPr>
      </w:pPr>
    </w:p>
    <w:p w14:paraId="3F53DF31" w14:textId="77777777" w:rsidR="004B413C" w:rsidRDefault="004B413C">
      <w:pPr>
        <w:spacing w:line="200" w:lineRule="exact"/>
        <w:rPr>
          <w:sz w:val="20"/>
          <w:szCs w:val="20"/>
        </w:rPr>
      </w:pPr>
    </w:p>
    <w:p w14:paraId="0FA62E33" w14:textId="77777777" w:rsidR="004B413C" w:rsidRDefault="004B413C">
      <w:pPr>
        <w:spacing w:line="200" w:lineRule="exact"/>
        <w:rPr>
          <w:sz w:val="20"/>
          <w:szCs w:val="20"/>
        </w:rPr>
      </w:pPr>
    </w:p>
    <w:p w14:paraId="7547145E" w14:textId="77777777" w:rsidR="004B413C" w:rsidRDefault="004B413C">
      <w:pPr>
        <w:spacing w:line="200" w:lineRule="exact"/>
        <w:rPr>
          <w:sz w:val="20"/>
          <w:szCs w:val="20"/>
        </w:rPr>
      </w:pPr>
    </w:p>
    <w:p w14:paraId="42E5630B" w14:textId="77777777" w:rsidR="004B413C" w:rsidRDefault="004B413C">
      <w:pPr>
        <w:spacing w:line="200" w:lineRule="exact"/>
        <w:rPr>
          <w:sz w:val="20"/>
          <w:szCs w:val="20"/>
        </w:rPr>
      </w:pPr>
    </w:p>
    <w:p w14:paraId="75157170" w14:textId="77777777" w:rsidR="004B413C" w:rsidRDefault="004B413C">
      <w:pPr>
        <w:spacing w:line="200" w:lineRule="exact"/>
        <w:rPr>
          <w:sz w:val="20"/>
          <w:szCs w:val="20"/>
        </w:rPr>
      </w:pPr>
    </w:p>
    <w:p w14:paraId="52ADCABA" w14:textId="77777777" w:rsidR="004B413C" w:rsidRDefault="004B413C">
      <w:pPr>
        <w:spacing w:line="200" w:lineRule="exact"/>
        <w:rPr>
          <w:sz w:val="20"/>
          <w:szCs w:val="20"/>
        </w:rPr>
      </w:pPr>
    </w:p>
    <w:p w14:paraId="704710EB" w14:textId="77777777" w:rsidR="004B413C" w:rsidRDefault="004B413C">
      <w:pPr>
        <w:spacing w:line="373" w:lineRule="exact"/>
        <w:rPr>
          <w:sz w:val="20"/>
          <w:szCs w:val="20"/>
        </w:rPr>
      </w:pPr>
    </w:p>
    <w:p w14:paraId="7160EEEB" w14:textId="77777777" w:rsidR="004B413C" w:rsidRDefault="00EC2FEA">
      <w:pPr>
        <w:jc w:val="center"/>
        <w:rPr>
          <w:sz w:val="20"/>
          <w:szCs w:val="20"/>
        </w:rPr>
      </w:pPr>
      <w:r>
        <w:rPr>
          <w:rFonts w:ascii="Arial" w:eastAsia="Arial" w:hAnsi="Arial" w:cs="Arial"/>
          <w:sz w:val="14"/>
          <w:szCs w:val="14"/>
        </w:rPr>
        <w:t>2</w:t>
      </w:r>
    </w:p>
    <w:p w14:paraId="2EBAAEC6" w14:textId="77777777" w:rsidR="004B413C" w:rsidRDefault="004B413C">
      <w:pPr>
        <w:sectPr w:rsidR="004B413C">
          <w:type w:val="continuous"/>
          <w:pgSz w:w="12240" w:h="15840"/>
          <w:pgMar w:top="1315" w:right="1440" w:bottom="341" w:left="1440" w:header="0" w:footer="0" w:gutter="0"/>
          <w:cols w:space="720" w:equalWidth="0">
            <w:col w:w="9360"/>
          </w:cols>
        </w:sectPr>
      </w:pPr>
    </w:p>
    <w:p w14:paraId="4ACFB014" w14:textId="77777777" w:rsidR="004B413C" w:rsidRDefault="00EC2FEA">
      <w:pPr>
        <w:rPr>
          <w:sz w:val="20"/>
          <w:szCs w:val="20"/>
        </w:rPr>
      </w:pPr>
      <w:bookmarkStart w:id="4" w:name="page3"/>
      <w:bookmarkEnd w:id="4"/>
      <w:r>
        <w:rPr>
          <w:rFonts w:ascii="Arial" w:eastAsia="Arial" w:hAnsi="Arial" w:cs="Arial"/>
          <w:b/>
          <w:bCs/>
          <w:sz w:val="29"/>
          <w:szCs w:val="29"/>
        </w:rPr>
        <w:lastRenderedPageBreak/>
        <w:t>Contents</w:t>
      </w:r>
    </w:p>
    <w:p w14:paraId="1CA2DA6A" w14:textId="77777777" w:rsidR="004B413C" w:rsidRDefault="004B413C">
      <w:pPr>
        <w:spacing w:line="321" w:lineRule="exact"/>
        <w:rPr>
          <w:sz w:val="20"/>
          <w:szCs w:val="20"/>
        </w:rPr>
      </w:pPr>
    </w:p>
    <w:p w14:paraId="2EA1E49C" w14:textId="77777777" w:rsidR="004B413C" w:rsidRDefault="00EC2FEA">
      <w:pPr>
        <w:tabs>
          <w:tab w:val="left" w:pos="9220"/>
        </w:tabs>
        <w:rPr>
          <w:sz w:val="20"/>
          <w:szCs w:val="20"/>
        </w:rPr>
      </w:pPr>
      <w:r>
        <w:rPr>
          <w:rFonts w:ascii="Arial" w:eastAsia="Arial" w:hAnsi="Arial" w:cs="Arial"/>
          <w:b/>
          <w:bCs/>
          <w:sz w:val="20"/>
          <w:szCs w:val="20"/>
        </w:rPr>
        <w:t>Executive Summary</w:t>
      </w:r>
      <w:r>
        <w:rPr>
          <w:sz w:val="20"/>
          <w:szCs w:val="20"/>
        </w:rPr>
        <w:tab/>
      </w:r>
      <w:r>
        <w:rPr>
          <w:rFonts w:ascii="Arial" w:eastAsia="Arial" w:hAnsi="Arial" w:cs="Arial"/>
          <w:b/>
          <w:bCs/>
          <w:sz w:val="20"/>
          <w:szCs w:val="20"/>
        </w:rPr>
        <w:t>2</w:t>
      </w:r>
    </w:p>
    <w:p w14:paraId="13CBEED2" w14:textId="77777777" w:rsidR="004B413C" w:rsidRDefault="004B413C">
      <w:pPr>
        <w:spacing w:line="326" w:lineRule="exact"/>
        <w:rPr>
          <w:sz w:val="20"/>
          <w:szCs w:val="20"/>
        </w:rPr>
      </w:pPr>
    </w:p>
    <w:p w14:paraId="11959FF8" w14:textId="77777777" w:rsidR="004B413C" w:rsidRDefault="00EC2FEA">
      <w:pPr>
        <w:tabs>
          <w:tab w:val="left" w:pos="9220"/>
        </w:tabs>
        <w:rPr>
          <w:sz w:val="20"/>
          <w:szCs w:val="20"/>
        </w:rPr>
      </w:pPr>
      <w:r>
        <w:rPr>
          <w:rFonts w:ascii="Arial" w:eastAsia="Arial" w:hAnsi="Arial" w:cs="Arial"/>
          <w:b/>
          <w:bCs/>
          <w:sz w:val="20"/>
          <w:szCs w:val="20"/>
        </w:rPr>
        <w:t>Introduction</w:t>
      </w:r>
      <w:r>
        <w:rPr>
          <w:sz w:val="20"/>
          <w:szCs w:val="20"/>
        </w:rPr>
        <w:tab/>
      </w:r>
      <w:r>
        <w:rPr>
          <w:rFonts w:ascii="Arial" w:eastAsia="Arial" w:hAnsi="Arial" w:cs="Arial"/>
          <w:b/>
          <w:bCs/>
          <w:sz w:val="20"/>
          <w:szCs w:val="20"/>
        </w:rPr>
        <w:t>4</w:t>
      </w:r>
    </w:p>
    <w:p w14:paraId="3426B0FB" w14:textId="77777777" w:rsidR="004B413C" w:rsidRDefault="004B413C">
      <w:pPr>
        <w:spacing w:line="127" w:lineRule="exact"/>
        <w:rPr>
          <w:sz w:val="20"/>
          <w:szCs w:val="20"/>
        </w:rPr>
      </w:pPr>
    </w:p>
    <w:p w14:paraId="4B605663" w14:textId="77777777" w:rsidR="004B413C" w:rsidRDefault="00EC2FEA">
      <w:pPr>
        <w:tabs>
          <w:tab w:val="left" w:pos="1740"/>
          <w:tab w:val="left" w:pos="9240"/>
        </w:tabs>
        <w:ind w:left="300"/>
        <w:rPr>
          <w:sz w:val="20"/>
          <w:szCs w:val="20"/>
        </w:rPr>
      </w:pPr>
      <w:r>
        <w:rPr>
          <w:rFonts w:ascii="Arial" w:eastAsia="Arial" w:hAnsi="Arial" w:cs="Arial"/>
          <w:sz w:val="20"/>
          <w:szCs w:val="20"/>
        </w:rPr>
        <w:t>Scope of study</w:t>
      </w:r>
      <w:r>
        <w:rPr>
          <w:rFonts w:ascii="Arial" w:eastAsia="Arial" w:hAnsi="Arial" w:cs="Arial"/>
          <w:sz w:val="20"/>
          <w:szCs w:val="20"/>
        </w:rPr>
        <w:tab/>
        <w:t>. . . . . . . . . . . . . . . . . . . . . . . . . . . . . . . . . . . . . . . . . . . . . . .</w:t>
      </w:r>
      <w:r>
        <w:rPr>
          <w:sz w:val="20"/>
          <w:szCs w:val="20"/>
        </w:rPr>
        <w:tab/>
      </w:r>
      <w:r>
        <w:rPr>
          <w:rFonts w:ascii="Arial" w:eastAsia="Arial" w:hAnsi="Arial" w:cs="Arial"/>
          <w:sz w:val="17"/>
          <w:szCs w:val="17"/>
        </w:rPr>
        <w:t>4</w:t>
      </w:r>
    </w:p>
    <w:p w14:paraId="49DEFF90" w14:textId="77777777" w:rsidR="004B413C" w:rsidRDefault="004B413C">
      <w:pPr>
        <w:spacing w:line="127" w:lineRule="exact"/>
        <w:rPr>
          <w:sz w:val="20"/>
          <w:szCs w:val="20"/>
        </w:rPr>
      </w:pPr>
    </w:p>
    <w:p w14:paraId="0AFF0ADC" w14:textId="77777777" w:rsidR="004B413C" w:rsidRDefault="00EC2FEA">
      <w:pPr>
        <w:tabs>
          <w:tab w:val="left" w:pos="9240"/>
        </w:tabs>
        <w:ind w:left="300"/>
        <w:rPr>
          <w:sz w:val="20"/>
          <w:szCs w:val="20"/>
        </w:rPr>
      </w:pPr>
      <w:r>
        <w:rPr>
          <w:rFonts w:ascii="Arial" w:eastAsia="Arial" w:hAnsi="Arial" w:cs="Arial"/>
          <w:sz w:val="20"/>
          <w:szCs w:val="20"/>
        </w:rPr>
        <w:t>Structure of report . . . . . . . . . . . . . . . . . . . . . . . . . . . . . . . . . . . . . . . . . . . . .</w:t>
      </w:r>
      <w:r>
        <w:rPr>
          <w:sz w:val="20"/>
          <w:szCs w:val="20"/>
        </w:rPr>
        <w:tab/>
      </w:r>
      <w:r>
        <w:rPr>
          <w:rFonts w:ascii="Arial" w:eastAsia="Arial" w:hAnsi="Arial" w:cs="Arial"/>
          <w:sz w:val="17"/>
          <w:szCs w:val="17"/>
        </w:rPr>
        <w:t>5</w:t>
      </w:r>
    </w:p>
    <w:p w14:paraId="755061B3" w14:textId="77777777" w:rsidR="004B413C" w:rsidRDefault="004B413C">
      <w:pPr>
        <w:spacing w:line="325" w:lineRule="exact"/>
        <w:rPr>
          <w:sz w:val="20"/>
          <w:szCs w:val="20"/>
        </w:rPr>
      </w:pPr>
    </w:p>
    <w:p w14:paraId="27C110AE" w14:textId="77777777" w:rsidR="004B413C" w:rsidRDefault="00EC2FEA">
      <w:pPr>
        <w:tabs>
          <w:tab w:val="left" w:pos="9220"/>
        </w:tabs>
        <w:rPr>
          <w:sz w:val="20"/>
          <w:szCs w:val="20"/>
        </w:rPr>
      </w:pPr>
      <w:r>
        <w:rPr>
          <w:rFonts w:ascii="Arial" w:eastAsia="Arial" w:hAnsi="Arial" w:cs="Arial"/>
          <w:b/>
          <w:bCs/>
          <w:sz w:val="20"/>
          <w:szCs w:val="20"/>
        </w:rPr>
        <w:t>Methods</w:t>
      </w:r>
      <w:r>
        <w:rPr>
          <w:sz w:val="20"/>
          <w:szCs w:val="20"/>
        </w:rPr>
        <w:tab/>
      </w:r>
      <w:r>
        <w:rPr>
          <w:rFonts w:ascii="Arial" w:eastAsia="Arial" w:hAnsi="Arial" w:cs="Arial"/>
          <w:b/>
          <w:bCs/>
          <w:sz w:val="20"/>
          <w:szCs w:val="20"/>
        </w:rPr>
        <w:t>9</w:t>
      </w:r>
    </w:p>
    <w:p w14:paraId="34A9B868" w14:textId="77777777" w:rsidR="004B413C" w:rsidRDefault="004B413C">
      <w:pPr>
        <w:spacing w:line="127" w:lineRule="exact"/>
        <w:rPr>
          <w:sz w:val="20"/>
          <w:szCs w:val="20"/>
        </w:rPr>
      </w:pPr>
    </w:p>
    <w:p w14:paraId="6E143569" w14:textId="77777777" w:rsidR="004B413C" w:rsidRDefault="00EC2FEA">
      <w:pPr>
        <w:tabs>
          <w:tab w:val="left" w:pos="9240"/>
        </w:tabs>
        <w:ind w:left="300"/>
        <w:rPr>
          <w:sz w:val="20"/>
          <w:szCs w:val="20"/>
        </w:rPr>
      </w:pPr>
      <w:r>
        <w:rPr>
          <w:rFonts w:ascii="Arial" w:eastAsia="Arial" w:hAnsi="Arial" w:cs="Arial"/>
          <w:sz w:val="20"/>
          <w:szCs w:val="20"/>
        </w:rPr>
        <w:t>Vegetation monitoring . . . . . . . . . . . . . . . . . . . . . . . . . . . . . . . . . . . . . . . . . . .</w:t>
      </w:r>
      <w:r>
        <w:rPr>
          <w:sz w:val="20"/>
          <w:szCs w:val="20"/>
        </w:rPr>
        <w:tab/>
      </w:r>
      <w:r>
        <w:rPr>
          <w:rFonts w:ascii="Arial" w:eastAsia="Arial" w:hAnsi="Arial" w:cs="Arial"/>
          <w:sz w:val="17"/>
          <w:szCs w:val="17"/>
        </w:rPr>
        <w:t>9</w:t>
      </w:r>
    </w:p>
    <w:p w14:paraId="1851EFDD" w14:textId="77777777" w:rsidR="004B413C" w:rsidRDefault="004B413C">
      <w:pPr>
        <w:spacing w:line="127" w:lineRule="exact"/>
        <w:rPr>
          <w:sz w:val="20"/>
          <w:szCs w:val="20"/>
        </w:rPr>
      </w:pPr>
    </w:p>
    <w:p w14:paraId="1A6BA85C" w14:textId="77777777" w:rsidR="004B413C" w:rsidRDefault="00EC2FEA">
      <w:pPr>
        <w:tabs>
          <w:tab w:val="left" w:pos="3280"/>
          <w:tab w:val="left" w:pos="9240"/>
        </w:tabs>
        <w:ind w:left="300"/>
        <w:rPr>
          <w:sz w:val="20"/>
          <w:szCs w:val="20"/>
        </w:rPr>
      </w:pPr>
      <w:r>
        <w:rPr>
          <w:rFonts w:ascii="Arial" w:eastAsia="Arial" w:hAnsi="Arial" w:cs="Arial"/>
          <w:sz w:val="20"/>
          <w:szCs w:val="20"/>
        </w:rPr>
        <w:t>Aquatic invertebrate monitoring</w:t>
      </w:r>
      <w:r>
        <w:rPr>
          <w:rFonts w:ascii="Arial" w:eastAsia="Arial" w:hAnsi="Arial" w:cs="Arial"/>
          <w:sz w:val="20"/>
          <w:szCs w:val="20"/>
        </w:rPr>
        <w:tab/>
        <w:t>. . . . . . . . . . . . . . . . . . . . . . . . . . . . . . . . . . . . .</w:t>
      </w:r>
      <w:r>
        <w:rPr>
          <w:sz w:val="20"/>
          <w:szCs w:val="20"/>
        </w:rPr>
        <w:tab/>
      </w:r>
      <w:r>
        <w:rPr>
          <w:rFonts w:ascii="Arial" w:eastAsia="Arial" w:hAnsi="Arial" w:cs="Arial"/>
          <w:sz w:val="17"/>
          <w:szCs w:val="17"/>
        </w:rPr>
        <w:t>9</w:t>
      </w:r>
    </w:p>
    <w:p w14:paraId="2F26984E" w14:textId="77777777" w:rsidR="004B413C" w:rsidRDefault="004B413C">
      <w:pPr>
        <w:spacing w:line="127" w:lineRule="exact"/>
        <w:rPr>
          <w:sz w:val="20"/>
          <w:szCs w:val="20"/>
        </w:rPr>
      </w:pPr>
    </w:p>
    <w:p w14:paraId="76ADBBBA" w14:textId="77777777" w:rsidR="004B413C" w:rsidRDefault="00EC2FEA">
      <w:pPr>
        <w:tabs>
          <w:tab w:val="left" w:pos="9140"/>
        </w:tabs>
        <w:ind w:left="300"/>
        <w:rPr>
          <w:sz w:val="20"/>
          <w:szCs w:val="20"/>
        </w:rPr>
      </w:pPr>
      <w:r>
        <w:rPr>
          <w:rFonts w:ascii="Arial" w:eastAsia="Arial" w:hAnsi="Arial" w:cs="Arial"/>
          <w:sz w:val="20"/>
          <w:szCs w:val="20"/>
        </w:rPr>
        <w:t>Statistical analyses . . . . . . . . . . . . . . . . . . . . . . . . . . . . . . . . . . . . . . . . . . . . .</w:t>
      </w:r>
      <w:r>
        <w:rPr>
          <w:sz w:val="20"/>
          <w:szCs w:val="20"/>
        </w:rPr>
        <w:tab/>
      </w:r>
      <w:r>
        <w:rPr>
          <w:rFonts w:ascii="Arial" w:eastAsia="Arial" w:hAnsi="Arial" w:cs="Arial"/>
          <w:sz w:val="17"/>
          <w:szCs w:val="17"/>
        </w:rPr>
        <w:t>11</w:t>
      </w:r>
    </w:p>
    <w:p w14:paraId="0207D525" w14:textId="77777777" w:rsidR="004B413C" w:rsidRDefault="004B413C">
      <w:pPr>
        <w:spacing w:line="127" w:lineRule="exact"/>
        <w:rPr>
          <w:sz w:val="20"/>
          <w:szCs w:val="20"/>
        </w:rPr>
      </w:pPr>
    </w:p>
    <w:p w14:paraId="0188A89D" w14:textId="77777777" w:rsidR="004B413C" w:rsidRDefault="00EC2FEA">
      <w:pPr>
        <w:tabs>
          <w:tab w:val="left" w:pos="9140"/>
        </w:tabs>
        <w:ind w:left="300"/>
        <w:rPr>
          <w:sz w:val="20"/>
          <w:szCs w:val="20"/>
        </w:rPr>
      </w:pPr>
      <w:r>
        <w:rPr>
          <w:rFonts w:ascii="Arial" w:eastAsia="Arial" w:hAnsi="Arial" w:cs="Arial"/>
          <w:sz w:val="20"/>
          <w:szCs w:val="20"/>
        </w:rPr>
        <w:t>Managerial obligation assessment . . . . . . . . . . . . . . . . . . . . . . . . . . . . . . . . . . . . .</w:t>
      </w:r>
      <w:r>
        <w:rPr>
          <w:sz w:val="20"/>
          <w:szCs w:val="20"/>
        </w:rPr>
        <w:tab/>
      </w:r>
      <w:r>
        <w:rPr>
          <w:rFonts w:ascii="Arial" w:eastAsia="Arial" w:hAnsi="Arial" w:cs="Arial"/>
          <w:sz w:val="17"/>
          <w:szCs w:val="17"/>
        </w:rPr>
        <w:t>11</w:t>
      </w:r>
    </w:p>
    <w:p w14:paraId="72B93D0A" w14:textId="77777777" w:rsidR="004B413C" w:rsidRDefault="004B413C">
      <w:pPr>
        <w:spacing w:line="325" w:lineRule="exact"/>
        <w:rPr>
          <w:sz w:val="20"/>
          <w:szCs w:val="20"/>
        </w:rPr>
      </w:pPr>
    </w:p>
    <w:p w14:paraId="4767ADB3" w14:textId="77777777" w:rsidR="004B413C" w:rsidRDefault="00EC2FEA">
      <w:pPr>
        <w:tabs>
          <w:tab w:val="left" w:pos="9120"/>
        </w:tabs>
        <w:rPr>
          <w:sz w:val="20"/>
          <w:szCs w:val="20"/>
        </w:rPr>
      </w:pPr>
      <w:r>
        <w:rPr>
          <w:rFonts w:ascii="Arial" w:eastAsia="Arial" w:hAnsi="Arial" w:cs="Arial"/>
          <w:b/>
          <w:bCs/>
          <w:sz w:val="20"/>
          <w:szCs w:val="20"/>
        </w:rPr>
        <w:t>General observations</w:t>
      </w:r>
      <w:r>
        <w:rPr>
          <w:sz w:val="20"/>
          <w:szCs w:val="20"/>
        </w:rPr>
        <w:tab/>
      </w:r>
      <w:r>
        <w:rPr>
          <w:rFonts w:ascii="Arial" w:eastAsia="Arial" w:hAnsi="Arial" w:cs="Arial"/>
          <w:b/>
          <w:bCs/>
          <w:sz w:val="19"/>
          <w:szCs w:val="19"/>
        </w:rPr>
        <w:t>12</w:t>
      </w:r>
    </w:p>
    <w:p w14:paraId="6F7F899C" w14:textId="77777777" w:rsidR="004B413C" w:rsidRDefault="004B413C">
      <w:pPr>
        <w:spacing w:line="127" w:lineRule="exact"/>
        <w:rPr>
          <w:sz w:val="20"/>
          <w:szCs w:val="20"/>
        </w:rPr>
      </w:pPr>
    </w:p>
    <w:p w14:paraId="0ACF20DC" w14:textId="77777777" w:rsidR="004B413C" w:rsidRDefault="00EC2FEA">
      <w:pPr>
        <w:tabs>
          <w:tab w:val="left" w:pos="9140"/>
        </w:tabs>
        <w:ind w:left="300"/>
        <w:rPr>
          <w:sz w:val="20"/>
          <w:szCs w:val="20"/>
        </w:rPr>
      </w:pPr>
      <w:r>
        <w:rPr>
          <w:rFonts w:ascii="Arial" w:eastAsia="Arial" w:hAnsi="Arial" w:cs="Arial"/>
          <w:sz w:val="20"/>
          <w:szCs w:val="20"/>
        </w:rPr>
        <w:t>Wetland vegetation . . . . . . . . . . . . . . . . . . . . . . . . . . . . . . . . . . . . . . . . . . . . .</w:t>
      </w:r>
      <w:r>
        <w:rPr>
          <w:sz w:val="20"/>
          <w:szCs w:val="20"/>
        </w:rPr>
        <w:tab/>
      </w:r>
      <w:r>
        <w:rPr>
          <w:rFonts w:ascii="Arial" w:eastAsia="Arial" w:hAnsi="Arial" w:cs="Arial"/>
          <w:sz w:val="17"/>
          <w:szCs w:val="17"/>
        </w:rPr>
        <w:t>12</w:t>
      </w:r>
    </w:p>
    <w:p w14:paraId="472C3CB6" w14:textId="77777777" w:rsidR="004B413C" w:rsidRDefault="004B413C">
      <w:pPr>
        <w:spacing w:line="127" w:lineRule="exact"/>
        <w:rPr>
          <w:sz w:val="20"/>
          <w:szCs w:val="20"/>
        </w:rPr>
      </w:pPr>
    </w:p>
    <w:p w14:paraId="0721F314" w14:textId="77777777" w:rsidR="004B413C" w:rsidRDefault="00EC2FEA">
      <w:pPr>
        <w:tabs>
          <w:tab w:val="left" w:pos="9140"/>
        </w:tabs>
        <w:ind w:left="300"/>
        <w:rPr>
          <w:sz w:val="20"/>
          <w:szCs w:val="20"/>
        </w:rPr>
      </w:pPr>
      <w:r>
        <w:rPr>
          <w:rFonts w:ascii="Arial" w:eastAsia="Arial" w:hAnsi="Arial" w:cs="Arial"/>
          <w:sz w:val="20"/>
          <w:szCs w:val="20"/>
        </w:rPr>
        <w:t>Aquatic invertebrate communities . . . . . . . . . . . . . . . . . . . . . . . . . . . . . . . . . . . . .</w:t>
      </w:r>
      <w:r>
        <w:rPr>
          <w:sz w:val="20"/>
          <w:szCs w:val="20"/>
        </w:rPr>
        <w:tab/>
      </w:r>
      <w:r>
        <w:rPr>
          <w:rFonts w:ascii="Arial" w:eastAsia="Arial" w:hAnsi="Arial" w:cs="Arial"/>
          <w:sz w:val="17"/>
          <w:szCs w:val="17"/>
        </w:rPr>
        <w:t>12</w:t>
      </w:r>
    </w:p>
    <w:p w14:paraId="3C76FB64" w14:textId="77777777" w:rsidR="004B413C" w:rsidRDefault="004B413C">
      <w:pPr>
        <w:spacing w:line="325" w:lineRule="exact"/>
        <w:rPr>
          <w:sz w:val="20"/>
          <w:szCs w:val="20"/>
        </w:rPr>
      </w:pPr>
    </w:p>
    <w:p w14:paraId="3B96FCDA" w14:textId="77777777" w:rsidR="004B413C" w:rsidRDefault="00EC2FEA">
      <w:pPr>
        <w:tabs>
          <w:tab w:val="left" w:pos="9120"/>
        </w:tabs>
        <w:rPr>
          <w:sz w:val="20"/>
          <w:szCs w:val="20"/>
        </w:rPr>
      </w:pPr>
      <w:r>
        <w:rPr>
          <w:rFonts w:ascii="Arial" w:eastAsia="Arial" w:hAnsi="Arial" w:cs="Arial"/>
          <w:b/>
          <w:bCs/>
          <w:sz w:val="20"/>
          <w:szCs w:val="20"/>
        </w:rPr>
        <w:t>Individual wetland descriptions</w:t>
      </w:r>
      <w:r>
        <w:rPr>
          <w:sz w:val="20"/>
          <w:szCs w:val="20"/>
        </w:rPr>
        <w:tab/>
      </w:r>
      <w:r>
        <w:rPr>
          <w:rFonts w:ascii="Arial" w:eastAsia="Arial" w:hAnsi="Arial" w:cs="Arial"/>
          <w:b/>
          <w:bCs/>
          <w:sz w:val="19"/>
          <w:szCs w:val="19"/>
        </w:rPr>
        <w:t>16</w:t>
      </w:r>
    </w:p>
    <w:p w14:paraId="2A6F02A6" w14:textId="77777777" w:rsidR="004B413C" w:rsidRDefault="004B413C">
      <w:pPr>
        <w:spacing w:line="127" w:lineRule="exact"/>
        <w:rPr>
          <w:sz w:val="20"/>
          <w:szCs w:val="20"/>
        </w:rPr>
      </w:pPr>
    </w:p>
    <w:p w14:paraId="7FC570C5" w14:textId="77777777" w:rsidR="004B413C" w:rsidRDefault="00EC2FEA">
      <w:pPr>
        <w:tabs>
          <w:tab w:val="left" w:pos="9140"/>
        </w:tabs>
        <w:ind w:left="300"/>
        <w:rPr>
          <w:sz w:val="20"/>
          <w:szCs w:val="20"/>
        </w:rPr>
      </w:pPr>
      <w:r>
        <w:rPr>
          <w:rFonts w:ascii="Arial" w:eastAsia="Arial" w:hAnsi="Arial" w:cs="Arial"/>
          <w:sz w:val="20"/>
          <w:szCs w:val="20"/>
        </w:rPr>
        <w:t>Lake Goollelal . . . . . . . . . . . . . . . . . . . . . . . . . . . . . . . . . . . . . . . . . . . . . . . .</w:t>
      </w:r>
      <w:r>
        <w:rPr>
          <w:sz w:val="20"/>
          <w:szCs w:val="20"/>
        </w:rPr>
        <w:tab/>
      </w:r>
      <w:r>
        <w:rPr>
          <w:rFonts w:ascii="Arial" w:eastAsia="Arial" w:hAnsi="Arial" w:cs="Arial"/>
          <w:sz w:val="17"/>
          <w:szCs w:val="17"/>
        </w:rPr>
        <w:t>16</w:t>
      </w:r>
    </w:p>
    <w:p w14:paraId="548426EF" w14:textId="77777777" w:rsidR="004B413C" w:rsidRDefault="004B413C">
      <w:pPr>
        <w:spacing w:line="127" w:lineRule="exact"/>
        <w:rPr>
          <w:sz w:val="20"/>
          <w:szCs w:val="20"/>
        </w:rPr>
      </w:pPr>
    </w:p>
    <w:p w14:paraId="6CD671EB" w14:textId="77777777" w:rsidR="004B413C" w:rsidRDefault="00EC2FEA">
      <w:pPr>
        <w:tabs>
          <w:tab w:val="left" w:pos="3440"/>
          <w:tab w:val="left" w:pos="9140"/>
        </w:tabs>
        <w:ind w:left="760"/>
        <w:rPr>
          <w:sz w:val="20"/>
          <w:szCs w:val="20"/>
        </w:rPr>
      </w:pPr>
      <w:r>
        <w:rPr>
          <w:rFonts w:ascii="Arial" w:eastAsia="Arial" w:hAnsi="Arial" w:cs="Arial"/>
          <w:sz w:val="20"/>
          <w:szCs w:val="20"/>
        </w:rPr>
        <w:t>Hydrology and water quality</w:t>
      </w:r>
      <w:r>
        <w:rPr>
          <w:rFonts w:ascii="Arial" w:eastAsia="Arial" w:hAnsi="Arial" w:cs="Arial"/>
          <w:sz w:val="20"/>
          <w:szCs w:val="20"/>
        </w:rPr>
        <w:tab/>
        <w:t>. . . . . . . . . . . . . . . . . . . . . . . . . . . . . . . . . . . .</w:t>
      </w:r>
      <w:r>
        <w:rPr>
          <w:sz w:val="20"/>
          <w:szCs w:val="20"/>
        </w:rPr>
        <w:tab/>
      </w:r>
      <w:r>
        <w:rPr>
          <w:rFonts w:ascii="Arial" w:eastAsia="Arial" w:hAnsi="Arial" w:cs="Arial"/>
          <w:sz w:val="17"/>
          <w:szCs w:val="17"/>
        </w:rPr>
        <w:t>16</w:t>
      </w:r>
    </w:p>
    <w:p w14:paraId="79DD2F11" w14:textId="77777777" w:rsidR="004B413C" w:rsidRDefault="004B413C">
      <w:pPr>
        <w:spacing w:line="127" w:lineRule="exact"/>
        <w:rPr>
          <w:sz w:val="20"/>
          <w:szCs w:val="20"/>
        </w:rPr>
      </w:pPr>
    </w:p>
    <w:p w14:paraId="35639231" w14:textId="77777777" w:rsidR="004B413C" w:rsidRDefault="00EC2FEA">
      <w:pPr>
        <w:tabs>
          <w:tab w:val="left" w:pos="9140"/>
        </w:tabs>
        <w:ind w:left="760"/>
        <w:rPr>
          <w:sz w:val="20"/>
          <w:szCs w:val="20"/>
        </w:rPr>
      </w:pPr>
      <w:r>
        <w:rPr>
          <w:rFonts w:ascii="Arial" w:eastAsia="Arial" w:hAnsi="Arial" w:cs="Arial"/>
          <w:sz w:val="20"/>
          <w:szCs w:val="20"/>
        </w:rPr>
        <w:t>Vegetation dynamics . . . . . . . . . . . . . . . . . . . . . . . . . . . . . . . . . . . . . . . . .</w:t>
      </w:r>
      <w:r>
        <w:rPr>
          <w:sz w:val="20"/>
          <w:szCs w:val="20"/>
        </w:rPr>
        <w:tab/>
      </w:r>
      <w:r>
        <w:rPr>
          <w:rFonts w:ascii="Arial" w:eastAsia="Arial" w:hAnsi="Arial" w:cs="Arial"/>
          <w:sz w:val="17"/>
          <w:szCs w:val="17"/>
        </w:rPr>
        <w:t>16</w:t>
      </w:r>
    </w:p>
    <w:p w14:paraId="47EC34BF" w14:textId="77777777" w:rsidR="004B413C" w:rsidRDefault="004B413C">
      <w:pPr>
        <w:spacing w:line="127" w:lineRule="exact"/>
        <w:rPr>
          <w:sz w:val="20"/>
          <w:szCs w:val="20"/>
        </w:rPr>
      </w:pPr>
    </w:p>
    <w:p w14:paraId="4BB06026" w14:textId="77777777" w:rsidR="004B413C" w:rsidRDefault="00EC2FEA">
      <w:pPr>
        <w:tabs>
          <w:tab w:val="left" w:pos="9140"/>
        </w:tabs>
        <w:ind w:left="760"/>
        <w:rPr>
          <w:sz w:val="20"/>
          <w:szCs w:val="20"/>
        </w:rPr>
      </w:pPr>
      <w:r>
        <w:rPr>
          <w:rFonts w:ascii="Arial" w:eastAsia="Arial" w:hAnsi="Arial" w:cs="Arial"/>
          <w:sz w:val="20"/>
          <w:szCs w:val="20"/>
        </w:rPr>
        <w:t>Aquatic invertebrates . . . . . . . . . . . . . . . . . . . . . . . . . . . . . . . . . . . . . . . . .</w:t>
      </w:r>
      <w:r>
        <w:rPr>
          <w:sz w:val="20"/>
          <w:szCs w:val="20"/>
        </w:rPr>
        <w:tab/>
      </w:r>
      <w:r>
        <w:rPr>
          <w:rFonts w:ascii="Arial" w:eastAsia="Arial" w:hAnsi="Arial" w:cs="Arial"/>
          <w:sz w:val="17"/>
          <w:szCs w:val="17"/>
        </w:rPr>
        <w:t>17</w:t>
      </w:r>
    </w:p>
    <w:p w14:paraId="486566B3" w14:textId="77777777" w:rsidR="004B413C" w:rsidRDefault="004B413C">
      <w:pPr>
        <w:spacing w:line="127" w:lineRule="exact"/>
        <w:rPr>
          <w:sz w:val="20"/>
          <w:szCs w:val="20"/>
        </w:rPr>
      </w:pPr>
    </w:p>
    <w:p w14:paraId="7521B325" w14:textId="77777777" w:rsidR="004B413C" w:rsidRDefault="00EC2FEA">
      <w:pPr>
        <w:tabs>
          <w:tab w:val="left" w:pos="9140"/>
        </w:tabs>
        <w:ind w:left="760"/>
        <w:rPr>
          <w:sz w:val="20"/>
          <w:szCs w:val="20"/>
        </w:rPr>
      </w:pPr>
      <w:r>
        <w:rPr>
          <w:rFonts w:ascii="Arial" w:eastAsia="Arial" w:hAnsi="Arial" w:cs="Arial"/>
          <w:sz w:val="20"/>
          <w:szCs w:val="20"/>
        </w:rPr>
        <w:t>Revised water level threshold eﬀects  . . . . . . . . . . . . . . . . . . . . . . . . . . . . . . . .</w:t>
      </w:r>
      <w:r>
        <w:rPr>
          <w:sz w:val="20"/>
          <w:szCs w:val="20"/>
        </w:rPr>
        <w:tab/>
      </w:r>
      <w:r>
        <w:rPr>
          <w:rFonts w:ascii="Arial" w:eastAsia="Arial" w:hAnsi="Arial" w:cs="Arial"/>
          <w:sz w:val="17"/>
          <w:szCs w:val="17"/>
        </w:rPr>
        <w:t>17</w:t>
      </w:r>
    </w:p>
    <w:p w14:paraId="28E295A5" w14:textId="77777777" w:rsidR="004B413C" w:rsidRDefault="004B413C">
      <w:pPr>
        <w:spacing w:line="127" w:lineRule="exact"/>
        <w:rPr>
          <w:sz w:val="20"/>
          <w:szCs w:val="20"/>
        </w:rPr>
      </w:pPr>
    </w:p>
    <w:p w14:paraId="17939085" w14:textId="77777777" w:rsidR="004B413C" w:rsidRDefault="00EC2FEA">
      <w:pPr>
        <w:tabs>
          <w:tab w:val="left" w:pos="9140"/>
        </w:tabs>
        <w:ind w:left="300"/>
        <w:rPr>
          <w:sz w:val="20"/>
          <w:szCs w:val="20"/>
        </w:rPr>
      </w:pPr>
      <w:r>
        <w:rPr>
          <w:rFonts w:ascii="Arial" w:eastAsia="Arial" w:hAnsi="Arial" w:cs="Arial"/>
          <w:sz w:val="20"/>
          <w:szCs w:val="20"/>
        </w:rPr>
        <w:t>Loch McNess  . . . . . . . . . . . . . . . . . . . . . . . . . . . . . . . . . . . . . . . . . . . . . . . .</w:t>
      </w:r>
      <w:r>
        <w:rPr>
          <w:sz w:val="20"/>
          <w:szCs w:val="20"/>
        </w:rPr>
        <w:tab/>
      </w:r>
      <w:r>
        <w:rPr>
          <w:rFonts w:ascii="Arial" w:eastAsia="Arial" w:hAnsi="Arial" w:cs="Arial"/>
          <w:sz w:val="17"/>
          <w:szCs w:val="17"/>
        </w:rPr>
        <w:t>26</w:t>
      </w:r>
    </w:p>
    <w:p w14:paraId="131BECED" w14:textId="77777777" w:rsidR="004B413C" w:rsidRDefault="004B413C">
      <w:pPr>
        <w:spacing w:line="127" w:lineRule="exact"/>
        <w:rPr>
          <w:sz w:val="20"/>
          <w:szCs w:val="20"/>
        </w:rPr>
      </w:pPr>
    </w:p>
    <w:p w14:paraId="315CF2D3" w14:textId="77777777" w:rsidR="004B413C" w:rsidRDefault="00EC2FEA">
      <w:pPr>
        <w:tabs>
          <w:tab w:val="left" w:pos="3440"/>
          <w:tab w:val="left" w:pos="9140"/>
        </w:tabs>
        <w:ind w:left="760"/>
        <w:rPr>
          <w:sz w:val="20"/>
          <w:szCs w:val="20"/>
        </w:rPr>
      </w:pPr>
      <w:r>
        <w:rPr>
          <w:rFonts w:ascii="Arial" w:eastAsia="Arial" w:hAnsi="Arial" w:cs="Arial"/>
          <w:sz w:val="20"/>
          <w:szCs w:val="20"/>
        </w:rPr>
        <w:t>Hydrology and water quality</w:t>
      </w:r>
      <w:r>
        <w:rPr>
          <w:rFonts w:ascii="Arial" w:eastAsia="Arial" w:hAnsi="Arial" w:cs="Arial"/>
          <w:sz w:val="20"/>
          <w:szCs w:val="20"/>
        </w:rPr>
        <w:tab/>
        <w:t>. . . . . . . . . . . . . . . . . . . . . . . . . . . . . . . . . . . .</w:t>
      </w:r>
      <w:r>
        <w:rPr>
          <w:sz w:val="20"/>
          <w:szCs w:val="20"/>
        </w:rPr>
        <w:tab/>
      </w:r>
      <w:r>
        <w:rPr>
          <w:rFonts w:ascii="Arial" w:eastAsia="Arial" w:hAnsi="Arial" w:cs="Arial"/>
          <w:sz w:val="17"/>
          <w:szCs w:val="17"/>
        </w:rPr>
        <w:t>26</w:t>
      </w:r>
    </w:p>
    <w:p w14:paraId="55DC615E" w14:textId="77777777" w:rsidR="004B413C" w:rsidRDefault="004B413C">
      <w:pPr>
        <w:spacing w:line="127" w:lineRule="exact"/>
        <w:rPr>
          <w:sz w:val="20"/>
          <w:szCs w:val="20"/>
        </w:rPr>
      </w:pPr>
    </w:p>
    <w:p w14:paraId="02902F64" w14:textId="77777777" w:rsidR="004B413C" w:rsidRDefault="00EC2FEA">
      <w:pPr>
        <w:tabs>
          <w:tab w:val="left" w:pos="9140"/>
        </w:tabs>
        <w:ind w:left="760"/>
        <w:rPr>
          <w:sz w:val="20"/>
          <w:szCs w:val="20"/>
        </w:rPr>
      </w:pPr>
      <w:r>
        <w:rPr>
          <w:rFonts w:ascii="Arial" w:eastAsia="Arial" w:hAnsi="Arial" w:cs="Arial"/>
          <w:sz w:val="20"/>
          <w:szCs w:val="20"/>
        </w:rPr>
        <w:t>Vegetation dynamics . . . . . . . . . . . . . . . . . . . . . . . . . . . . . . . . . . . . . . . . .</w:t>
      </w:r>
      <w:r>
        <w:rPr>
          <w:sz w:val="20"/>
          <w:szCs w:val="20"/>
        </w:rPr>
        <w:tab/>
      </w:r>
      <w:r>
        <w:rPr>
          <w:rFonts w:ascii="Arial" w:eastAsia="Arial" w:hAnsi="Arial" w:cs="Arial"/>
          <w:sz w:val="17"/>
          <w:szCs w:val="17"/>
        </w:rPr>
        <w:t>26</w:t>
      </w:r>
    </w:p>
    <w:p w14:paraId="7076B371" w14:textId="77777777" w:rsidR="004B413C" w:rsidRDefault="004B413C">
      <w:pPr>
        <w:spacing w:line="127" w:lineRule="exact"/>
        <w:rPr>
          <w:sz w:val="20"/>
          <w:szCs w:val="20"/>
        </w:rPr>
      </w:pPr>
    </w:p>
    <w:p w14:paraId="14CEE506" w14:textId="77777777" w:rsidR="004B413C" w:rsidRDefault="00EC2FEA">
      <w:pPr>
        <w:tabs>
          <w:tab w:val="left" w:pos="9140"/>
        </w:tabs>
        <w:ind w:left="760"/>
        <w:rPr>
          <w:sz w:val="20"/>
          <w:szCs w:val="20"/>
        </w:rPr>
      </w:pPr>
      <w:r>
        <w:rPr>
          <w:rFonts w:ascii="Arial" w:eastAsia="Arial" w:hAnsi="Arial" w:cs="Arial"/>
          <w:sz w:val="20"/>
          <w:szCs w:val="20"/>
        </w:rPr>
        <w:t>Aquatic macroinvertebrates  . . . . . . . . . . . . . . . . . . . . . . . . . . . . . . . . . . . . .</w:t>
      </w:r>
      <w:r>
        <w:rPr>
          <w:sz w:val="20"/>
          <w:szCs w:val="20"/>
        </w:rPr>
        <w:tab/>
      </w:r>
      <w:r>
        <w:rPr>
          <w:rFonts w:ascii="Arial" w:eastAsia="Arial" w:hAnsi="Arial" w:cs="Arial"/>
          <w:sz w:val="17"/>
          <w:szCs w:val="17"/>
        </w:rPr>
        <w:t>27</w:t>
      </w:r>
    </w:p>
    <w:p w14:paraId="6034E208" w14:textId="77777777" w:rsidR="004B413C" w:rsidRDefault="004B413C">
      <w:pPr>
        <w:spacing w:line="127" w:lineRule="exact"/>
        <w:rPr>
          <w:sz w:val="20"/>
          <w:szCs w:val="20"/>
        </w:rPr>
      </w:pPr>
    </w:p>
    <w:p w14:paraId="67D0385A" w14:textId="77777777" w:rsidR="004B413C" w:rsidRDefault="00EC2FEA">
      <w:pPr>
        <w:tabs>
          <w:tab w:val="left" w:pos="9140"/>
        </w:tabs>
        <w:ind w:left="760"/>
        <w:rPr>
          <w:sz w:val="20"/>
          <w:szCs w:val="20"/>
        </w:rPr>
      </w:pPr>
      <w:r>
        <w:rPr>
          <w:rFonts w:ascii="Arial" w:eastAsia="Arial" w:hAnsi="Arial" w:cs="Arial"/>
          <w:sz w:val="20"/>
          <w:szCs w:val="20"/>
        </w:rPr>
        <w:t>Revised water level threshold eﬀects  . . . . . . . . . . . . . . . . . . . . . . . . . . . . . . . .</w:t>
      </w:r>
      <w:r>
        <w:rPr>
          <w:sz w:val="20"/>
          <w:szCs w:val="20"/>
        </w:rPr>
        <w:tab/>
      </w:r>
      <w:r>
        <w:rPr>
          <w:rFonts w:ascii="Arial" w:eastAsia="Arial" w:hAnsi="Arial" w:cs="Arial"/>
          <w:sz w:val="17"/>
          <w:szCs w:val="17"/>
        </w:rPr>
        <w:t>27</w:t>
      </w:r>
    </w:p>
    <w:p w14:paraId="3A0EC0AB" w14:textId="77777777" w:rsidR="004B413C" w:rsidRDefault="004B413C">
      <w:pPr>
        <w:spacing w:line="127" w:lineRule="exact"/>
        <w:rPr>
          <w:sz w:val="20"/>
          <w:szCs w:val="20"/>
        </w:rPr>
      </w:pPr>
    </w:p>
    <w:p w14:paraId="63023025" w14:textId="77777777" w:rsidR="004B413C" w:rsidRDefault="00EC2FEA">
      <w:pPr>
        <w:tabs>
          <w:tab w:val="left" w:pos="9140"/>
        </w:tabs>
        <w:ind w:left="300"/>
        <w:rPr>
          <w:sz w:val="20"/>
          <w:szCs w:val="20"/>
        </w:rPr>
      </w:pPr>
      <w:r>
        <w:rPr>
          <w:rFonts w:ascii="Arial" w:eastAsia="Arial" w:hAnsi="Arial" w:cs="Arial"/>
          <w:sz w:val="20"/>
          <w:szCs w:val="20"/>
        </w:rPr>
        <w:t>Lake Yonderup . . . . . . . . . . . . . . . . . . . . . . . . . . . . . . . . . . . . . . . . . . . . . . .</w:t>
      </w:r>
      <w:r>
        <w:rPr>
          <w:sz w:val="20"/>
          <w:szCs w:val="20"/>
        </w:rPr>
        <w:tab/>
      </w:r>
      <w:r>
        <w:rPr>
          <w:rFonts w:ascii="Arial" w:eastAsia="Arial" w:hAnsi="Arial" w:cs="Arial"/>
          <w:sz w:val="17"/>
          <w:szCs w:val="17"/>
        </w:rPr>
        <w:t>36</w:t>
      </w:r>
    </w:p>
    <w:p w14:paraId="65FDD4FB" w14:textId="77777777" w:rsidR="004B413C" w:rsidRDefault="004B413C">
      <w:pPr>
        <w:spacing w:line="127" w:lineRule="exact"/>
        <w:rPr>
          <w:sz w:val="20"/>
          <w:szCs w:val="20"/>
        </w:rPr>
      </w:pPr>
    </w:p>
    <w:p w14:paraId="55E07D58" w14:textId="77777777" w:rsidR="004B413C" w:rsidRDefault="00EC2FEA">
      <w:pPr>
        <w:tabs>
          <w:tab w:val="left" w:pos="3440"/>
          <w:tab w:val="left" w:pos="9140"/>
        </w:tabs>
        <w:ind w:left="760"/>
        <w:rPr>
          <w:sz w:val="20"/>
          <w:szCs w:val="20"/>
        </w:rPr>
      </w:pPr>
      <w:r>
        <w:rPr>
          <w:rFonts w:ascii="Arial" w:eastAsia="Arial" w:hAnsi="Arial" w:cs="Arial"/>
          <w:sz w:val="20"/>
          <w:szCs w:val="20"/>
        </w:rPr>
        <w:t>Hydrology and water quality</w:t>
      </w:r>
      <w:r>
        <w:rPr>
          <w:rFonts w:ascii="Arial" w:eastAsia="Arial" w:hAnsi="Arial" w:cs="Arial"/>
          <w:sz w:val="20"/>
          <w:szCs w:val="20"/>
        </w:rPr>
        <w:tab/>
        <w:t>. . . . . . . . . . . . . . . . . . . . . . . . . . . . . . . . . . . .</w:t>
      </w:r>
      <w:r>
        <w:rPr>
          <w:sz w:val="20"/>
          <w:szCs w:val="20"/>
        </w:rPr>
        <w:tab/>
      </w:r>
      <w:r>
        <w:rPr>
          <w:rFonts w:ascii="Arial" w:eastAsia="Arial" w:hAnsi="Arial" w:cs="Arial"/>
          <w:sz w:val="17"/>
          <w:szCs w:val="17"/>
        </w:rPr>
        <w:t>36</w:t>
      </w:r>
    </w:p>
    <w:p w14:paraId="203582D8" w14:textId="77777777" w:rsidR="004B413C" w:rsidRDefault="004B413C">
      <w:pPr>
        <w:spacing w:line="127" w:lineRule="exact"/>
        <w:rPr>
          <w:sz w:val="20"/>
          <w:szCs w:val="20"/>
        </w:rPr>
      </w:pPr>
    </w:p>
    <w:p w14:paraId="3FE96532" w14:textId="77777777" w:rsidR="004B413C" w:rsidRDefault="00EC2FEA">
      <w:pPr>
        <w:tabs>
          <w:tab w:val="left" w:pos="9140"/>
        </w:tabs>
        <w:ind w:left="760"/>
        <w:rPr>
          <w:sz w:val="20"/>
          <w:szCs w:val="20"/>
        </w:rPr>
      </w:pPr>
      <w:r>
        <w:rPr>
          <w:rFonts w:ascii="Arial" w:eastAsia="Arial" w:hAnsi="Arial" w:cs="Arial"/>
          <w:sz w:val="20"/>
          <w:szCs w:val="20"/>
        </w:rPr>
        <w:t>Vegetation dynamics . . . . . . . . . . . . . . . . . . . . . . . . . . . . . . . . . . . . . . . . .</w:t>
      </w:r>
      <w:r>
        <w:rPr>
          <w:sz w:val="20"/>
          <w:szCs w:val="20"/>
        </w:rPr>
        <w:tab/>
      </w:r>
      <w:r>
        <w:rPr>
          <w:rFonts w:ascii="Arial" w:eastAsia="Arial" w:hAnsi="Arial" w:cs="Arial"/>
          <w:sz w:val="17"/>
          <w:szCs w:val="17"/>
        </w:rPr>
        <w:t>36</w:t>
      </w:r>
    </w:p>
    <w:p w14:paraId="77DC0900" w14:textId="77777777" w:rsidR="004B413C" w:rsidRDefault="004B413C">
      <w:pPr>
        <w:spacing w:line="127" w:lineRule="exact"/>
        <w:rPr>
          <w:sz w:val="20"/>
          <w:szCs w:val="20"/>
        </w:rPr>
      </w:pPr>
    </w:p>
    <w:p w14:paraId="4F523D09" w14:textId="77777777" w:rsidR="004B413C" w:rsidRDefault="00EC2FEA">
      <w:pPr>
        <w:tabs>
          <w:tab w:val="left" w:pos="9140"/>
        </w:tabs>
        <w:ind w:left="760"/>
        <w:rPr>
          <w:sz w:val="20"/>
          <w:szCs w:val="20"/>
        </w:rPr>
      </w:pPr>
      <w:r>
        <w:rPr>
          <w:rFonts w:ascii="Arial" w:eastAsia="Arial" w:hAnsi="Arial" w:cs="Arial"/>
          <w:sz w:val="20"/>
          <w:szCs w:val="20"/>
        </w:rPr>
        <w:t>Aquatic macroinvertebrate community . . . . . . . . . . . . . . . . . . . . . . . . . . . . . . .</w:t>
      </w:r>
      <w:r>
        <w:rPr>
          <w:sz w:val="20"/>
          <w:szCs w:val="20"/>
        </w:rPr>
        <w:tab/>
      </w:r>
      <w:r>
        <w:rPr>
          <w:rFonts w:ascii="Arial" w:eastAsia="Arial" w:hAnsi="Arial" w:cs="Arial"/>
          <w:sz w:val="17"/>
          <w:szCs w:val="17"/>
        </w:rPr>
        <w:t>36</w:t>
      </w:r>
    </w:p>
    <w:p w14:paraId="20FC5BD0" w14:textId="77777777" w:rsidR="004B413C" w:rsidRDefault="004B413C">
      <w:pPr>
        <w:spacing w:line="127" w:lineRule="exact"/>
        <w:rPr>
          <w:sz w:val="20"/>
          <w:szCs w:val="20"/>
        </w:rPr>
      </w:pPr>
    </w:p>
    <w:p w14:paraId="0C5AF05D" w14:textId="77777777" w:rsidR="004B413C" w:rsidRDefault="00EC2FEA">
      <w:pPr>
        <w:tabs>
          <w:tab w:val="left" w:pos="9140"/>
        </w:tabs>
        <w:ind w:left="760"/>
        <w:rPr>
          <w:sz w:val="20"/>
          <w:szCs w:val="20"/>
        </w:rPr>
      </w:pPr>
      <w:r>
        <w:rPr>
          <w:rFonts w:ascii="Arial" w:eastAsia="Arial" w:hAnsi="Arial" w:cs="Arial"/>
          <w:sz w:val="20"/>
          <w:szCs w:val="20"/>
        </w:rPr>
        <w:t>Revised water level threshold eﬀects  . . . . . . . . . . . . . . . . . . . . . . . . . . . . . . . .</w:t>
      </w:r>
      <w:r>
        <w:rPr>
          <w:sz w:val="20"/>
          <w:szCs w:val="20"/>
        </w:rPr>
        <w:tab/>
      </w:r>
      <w:r>
        <w:rPr>
          <w:rFonts w:ascii="Arial" w:eastAsia="Arial" w:hAnsi="Arial" w:cs="Arial"/>
          <w:sz w:val="17"/>
          <w:szCs w:val="17"/>
        </w:rPr>
        <w:t>37</w:t>
      </w:r>
    </w:p>
    <w:p w14:paraId="17C3E34C" w14:textId="77777777" w:rsidR="004B413C" w:rsidRDefault="004B413C">
      <w:pPr>
        <w:spacing w:line="127" w:lineRule="exact"/>
        <w:rPr>
          <w:sz w:val="20"/>
          <w:szCs w:val="20"/>
        </w:rPr>
      </w:pPr>
    </w:p>
    <w:p w14:paraId="50F3A756" w14:textId="77777777" w:rsidR="004B413C" w:rsidRDefault="00EC2FEA">
      <w:pPr>
        <w:tabs>
          <w:tab w:val="left" w:pos="9140"/>
        </w:tabs>
        <w:ind w:left="300"/>
        <w:rPr>
          <w:sz w:val="20"/>
          <w:szCs w:val="20"/>
        </w:rPr>
      </w:pPr>
      <w:r>
        <w:rPr>
          <w:rFonts w:ascii="Arial" w:eastAsia="Arial" w:hAnsi="Arial" w:cs="Arial"/>
          <w:sz w:val="20"/>
          <w:szCs w:val="20"/>
        </w:rPr>
        <w:t>Lake Joondalup . . . . . . . . . . . . . . . . . . . . . . . . . . . . . . . . . . . . . . . . . . . . . . .</w:t>
      </w:r>
      <w:r>
        <w:rPr>
          <w:sz w:val="20"/>
          <w:szCs w:val="20"/>
        </w:rPr>
        <w:tab/>
      </w:r>
      <w:r>
        <w:rPr>
          <w:rFonts w:ascii="Arial" w:eastAsia="Arial" w:hAnsi="Arial" w:cs="Arial"/>
          <w:sz w:val="17"/>
          <w:szCs w:val="17"/>
        </w:rPr>
        <w:t>43</w:t>
      </w:r>
    </w:p>
    <w:p w14:paraId="2E676815" w14:textId="77777777" w:rsidR="004B413C" w:rsidRDefault="004B413C">
      <w:pPr>
        <w:spacing w:line="127" w:lineRule="exact"/>
        <w:rPr>
          <w:sz w:val="20"/>
          <w:szCs w:val="20"/>
        </w:rPr>
      </w:pPr>
    </w:p>
    <w:p w14:paraId="5010BF4D" w14:textId="77777777" w:rsidR="004B413C" w:rsidRDefault="00EC2FEA">
      <w:pPr>
        <w:tabs>
          <w:tab w:val="left" w:pos="3440"/>
          <w:tab w:val="left" w:pos="9140"/>
        </w:tabs>
        <w:ind w:left="760"/>
        <w:rPr>
          <w:sz w:val="20"/>
          <w:szCs w:val="20"/>
        </w:rPr>
      </w:pPr>
      <w:r>
        <w:rPr>
          <w:rFonts w:ascii="Arial" w:eastAsia="Arial" w:hAnsi="Arial" w:cs="Arial"/>
          <w:sz w:val="20"/>
          <w:szCs w:val="20"/>
        </w:rPr>
        <w:t>Hydrology and water quality</w:t>
      </w:r>
      <w:r>
        <w:rPr>
          <w:rFonts w:ascii="Arial" w:eastAsia="Arial" w:hAnsi="Arial" w:cs="Arial"/>
          <w:sz w:val="20"/>
          <w:szCs w:val="20"/>
        </w:rPr>
        <w:tab/>
        <w:t>. . . . . . . . . . . . . . . . . . . . . . . . . . . . . . . . . . . .</w:t>
      </w:r>
      <w:r>
        <w:rPr>
          <w:sz w:val="20"/>
          <w:szCs w:val="20"/>
        </w:rPr>
        <w:tab/>
      </w:r>
      <w:r>
        <w:rPr>
          <w:rFonts w:ascii="Arial" w:eastAsia="Arial" w:hAnsi="Arial" w:cs="Arial"/>
          <w:sz w:val="17"/>
          <w:szCs w:val="17"/>
        </w:rPr>
        <w:t>43</w:t>
      </w:r>
    </w:p>
    <w:p w14:paraId="2D87C65D" w14:textId="77777777" w:rsidR="004B413C" w:rsidRDefault="004B413C">
      <w:pPr>
        <w:spacing w:line="127" w:lineRule="exact"/>
        <w:rPr>
          <w:sz w:val="20"/>
          <w:szCs w:val="20"/>
        </w:rPr>
      </w:pPr>
    </w:p>
    <w:p w14:paraId="4CD1AC03" w14:textId="77777777" w:rsidR="004B413C" w:rsidRDefault="00EC2FEA">
      <w:pPr>
        <w:tabs>
          <w:tab w:val="left" w:pos="9140"/>
        </w:tabs>
        <w:ind w:left="760"/>
        <w:rPr>
          <w:sz w:val="20"/>
          <w:szCs w:val="20"/>
        </w:rPr>
      </w:pPr>
      <w:r>
        <w:rPr>
          <w:rFonts w:ascii="Arial" w:eastAsia="Arial" w:hAnsi="Arial" w:cs="Arial"/>
          <w:sz w:val="20"/>
          <w:szCs w:val="20"/>
        </w:rPr>
        <w:t>Vegetation Dynamics . . . . . . . . . . . . . . . . . . . . . . . . . . . . . . . . . . . . . . . . .</w:t>
      </w:r>
      <w:r>
        <w:rPr>
          <w:sz w:val="20"/>
          <w:szCs w:val="20"/>
        </w:rPr>
        <w:tab/>
      </w:r>
      <w:r>
        <w:rPr>
          <w:rFonts w:ascii="Arial" w:eastAsia="Arial" w:hAnsi="Arial" w:cs="Arial"/>
          <w:sz w:val="17"/>
          <w:szCs w:val="17"/>
        </w:rPr>
        <w:t>46</w:t>
      </w:r>
    </w:p>
    <w:p w14:paraId="22C0BAD8" w14:textId="77777777" w:rsidR="004B413C" w:rsidRDefault="004B413C">
      <w:pPr>
        <w:spacing w:line="127" w:lineRule="exact"/>
        <w:rPr>
          <w:sz w:val="20"/>
          <w:szCs w:val="20"/>
        </w:rPr>
      </w:pPr>
    </w:p>
    <w:p w14:paraId="56CCBC72" w14:textId="77777777" w:rsidR="004B413C" w:rsidRDefault="00EC2FEA">
      <w:pPr>
        <w:tabs>
          <w:tab w:val="left" w:pos="2820"/>
          <w:tab w:val="left" w:pos="9140"/>
        </w:tabs>
        <w:ind w:left="760"/>
        <w:rPr>
          <w:sz w:val="20"/>
          <w:szCs w:val="20"/>
        </w:rPr>
      </w:pPr>
      <w:r>
        <w:rPr>
          <w:rFonts w:ascii="Arial" w:eastAsia="Arial" w:hAnsi="Arial" w:cs="Arial"/>
          <w:sz w:val="20"/>
          <w:szCs w:val="20"/>
        </w:rPr>
        <w:t>Aquatic Invertebrates</w:t>
      </w:r>
      <w:r>
        <w:rPr>
          <w:rFonts w:ascii="Arial" w:eastAsia="Arial" w:hAnsi="Arial" w:cs="Arial"/>
          <w:sz w:val="20"/>
          <w:szCs w:val="20"/>
        </w:rPr>
        <w:tab/>
        <w:t>. . . . . . . . . . . . . . . . . . . . . . . . . . . . . . . . . . . . . . . .</w:t>
      </w:r>
      <w:r>
        <w:rPr>
          <w:sz w:val="20"/>
          <w:szCs w:val="20"/>
        </w:rPr>
        <w:tab/>
      </w:r>
      <w:r>
        <w:rPr>
          <w:rFonts w:ascii="Arial" w:eastAsia="Arial" w:hAnsi="Arial" w:cs="Arial"/>
          <w:sz w:val="17"/>
          <w:szCs w:val="17"/>
        </w:rPr>
        <w:t>46</w:t>
      </w:r>
    </w:p>
    <w:p w14:paraId="0766424D" w14:textId="77777777" w:rsidR="004B413C" w:rsidRDefault="004B413C">
      <w:pPr>
        <w:spacing w:line="127" w:lineRule="exact"/>
        <w:rPr>
          <w:sz w:val="20"/>
          <w:szCs w:val="20"/>
        </w:rPr>
      </w:pPr>
    </w:p>
    <w:p w14:paraId="790A3220" w14:textId="77777777" w:rsidR="004B413C" w:rsidRDefault="00EC2FEA">
      <w:pPr>
        <w:tabs>
          <w:tab w:val="left" w:pos="9140"/>
        </w:tabs>
        <w:ind w:left="760"/>
        <w:rPr>
          <w:sz w:val="20"/>
          <w:szCs w:val="20"/>
        </w:rPr>
      </w:pPr>
      <w:r>
        <w:rPr>
          <w:rFonts w:ascii="Arial" w:eastAsia="Arial" w:hAnsi="Arial" w:cs="Arial"/>
          <w:sz w:val="20"/>
          <w:szCs w:val="20"/>
        </w:rPr>
        <w:t>Revised water level threshold eﬀects  . . . . . . . . . . . . . . . . . . . . . . . . . . . . . . . .</w:t>
      </w:r>
      <w:r>
        <w:rPr>
          <w:sz w:val="20"/>
          <w:szCs w:val="20"/>
        </w:rPr>
        <w:tab/>
      </w:r>
      <w:r>
        <w:rPr>
          <w:rFonts w:ascii="Arial" w:eastAsia="Arial" w:hAnsi="Arial" w:cs="Arial"/>
          <w:sz w:val="17"/>
          <w:szCs w:val="17"/>
        </w:rPr>
        <w:t>46</w:t>
      </w:r>
    </w:p>
    <w:p w14:paraId="1731F1A2" w14:textId="77777777" w:rsidR="004B413C" w:rsidRDefault="004B413C">
      <w:pPr>
        <w:sectPr w:rsidR="004B413C">
          <w:pgSz w:w="12240" w:h="15840"/>
          <w:pgMar w:top="1315" w:right="1440" w:bottom="341" w:left="1440" w:header="0" w:footer="0" w:gutter="0"/>
          <w:cols w:space="720" w:equalWidth="0">
            <w:col w:w="9360"/>
          </w:cols>
        </w:sectPr>
      </w:pPr>
    </w:p>
    <w:p w14:paraId="720F9F00" w14:textId="77777777" w:rsidR="004B413C" w:rsidRDefault="004B413C">
      <w:pPr>
        <w:spacing w:line="368" w:lineRule="exact"/>
        <w:rPr>
          <w:sz w:val="20"/>
          <w:szCs w:val="20"/>
        </w:rPr>
      </w:pPr>
    </w:p>
    <w:p w14:paraId="5C53CA52" w14:textId="77777777" w:rsidR="004B413C" w:rsidRDefault="00EC2FEA">
      <w:pPr>
        <w:jc w:val="center"/>
        <w:rPr>
          <w:sz w:val="20"/>
          <w:szCs w:val="20"/>
        </w:rPr>
      </w:pPr>
      <w:r>
        <w:rPr>
          <w:rFonts w:ascii="Arial" w:eastAsia="Arial" w:hAnsi="Arial" w:cs="Arial"/>
          <w:sz w:val="14"/>
          <w:szCs w:val="14"/>
        </w:rPr>
        <w:t>3</w:t>
      </w:r>
    </w:p>
    <w:p w14:paraId="1585876E" w14:textId="77777777" w:rsidR="004B413C" w:rsidRDefault="004B413C">
      <w:pPr>
        <w:sectPr w:rsidR="004B413C">
          <w:type w:val="continuous"/>
          <w:pgSz w:w="12240" w:h="15840"/>
          <w:pgMar w:top="1315" w:right="1440" w:bottom="341" w:left="1440" w:header="0" w:footer="0" w:gutter="0"/>
          <w:cols w:space="720" w:equalWidth="0">
            <w:col w:w="9360"/>
          </w:cols>
        </w:sectPr>
      </w:pPr>
    </w:p>
    <w:p w14:paraId="3EA9400F" w14:textId="77777777" w:rsidR="004B413C" w:rsidRDefault="00EC2FEA">
      <w:pPr>
        <w:tabs>
          <w:tab w:val="left" w:pos="1900"/>
          <w:tab w:val="left" w:pos="9140"/>
        </w:tabs>
        <w:ind w:left="300"/>
        <w:rPr>
          <w:sz w:val="20"/>
          <w:szCs w:val="20"/>
        </w:rPr>
      </w:pPr>
      <w:bookmarkStart w:id="5" w:name="page4"/>
      <w:bookmarkEnd w:id="5"/>
      <w:r>
        <w:rPr>
          <w:rFonts w:ascii="Arial" w:eastAsia="Arial" w:hAnsi="Arial" w:cs="Arial"/>
          <w:sz w:val="20"/>
          <w:szCs w:val="20"/>
        </w:rPr>
        <w:lastRenderedPageBreak/>
        <w:t>Lake Mariginiup</w:t>
      </w:r>
      <w:r>
        <w:rPr>
          <w:rFonts w:ascii="Arial" w:eastAsia="Arial" w:hAnsi="Arial" w:cs="Arial"/>
          <w:sz w:val="20"/>
          <w:szCs w:val="20"/>
        </w:rPr>
        <w:tab/>
        <w:t>. . . . . . . . . . . . . . . . . . . . . . . . . . . . . . . . . . . . . . . . . . . . . .</w:t>
      </w:r>
      <w:r>
        <w:rPr>
          <w:sz w:val="20"/>
          <w:szCs w:val="20"/>
        </w:rPr>
        <w:tab/>
      </w:r>
      <w:r>
        <w:rPr>
          <w:rFonts w:ascii="Arial" w:eastAsia="Arial" w:hAnsi="Arial" w:cs="Arial"/>
          <w:sz w:val="17"/>
          <w:szCs w:val="17"/>
        </w:rPr>
        <w:t>57</w:t>
      </w:r>
    </w:p>
    <w:p w14:paraId="7E0B42A8" w14:textId="77777777" w:rsidR="004B413C" w:rsidRDefault="004B413C">
      <w:pPr>
        <w:spacing w:line="129" w:lineRule="exact"/>
        <w:rPr>
          <w:sz w:val="20"/>
          <w:szCs w:val="20"/>
        </w:rPr>
      </w:pPr>
    </w:p>
    <w:p w14:paraId="1109249D" w14:textId="77777777" w:rsidR="004B413C" w:rsidRDefault="00EC2FEA">
      <w:pPr>
        <w:tabs>
          <w:tab w:val="left" w:pos="3440"/>
          <w:tab w:val="left" w:pos="9140"/>
        </w:tabs>
        <w:ind w:left="760"/>
        <w:rPr>
          <w:sz w:val="20"/>
          <w:szCs w:val="20"/>
        </w:rPr>
      </w:pPr>
      <w:r>
        <w:rPr>
          <w:rFonts w:ascii="Arial" w:eastAsia="Arial" w:hAnsi="Arial" w:cs="Arial"/>
          <w:sz w:val="20"/>
          <w:szCs w:val="20"/>
        </w:rPr>
        <w:t>Hydrology and water quality</w:t>
      </w:r>
      <w:r>
        <w:rPr>
          <w:rFonts w:ascii="Arial" w:eastAsia="Arial" w:hAnsi="Arial" w:cs="Arial"/>
          <w:sz w:val="20"/>
          <w:szCs w:val="20"/>
        </w:rPr>
        <w:tab/>
        <w:t>. . . . . . . . . . . . . . . . . . . . . . . . . . . . . . . . . . . .</w:t>
      </w:r>
      <w:r>
        <w:rPr>
          <w:sz w:val="20"/>
          <w:szCs w:val="20"/>
        </w:rPr>
        <w:tab/>
      </w:r>
      <w:r>
        <w:rPr>
          <w:rFonts w:ascii="Arial" w:eastAsia="Arial" w:hAnsi="Arial" w:cs="Arial"/>
          <w:sz w:val="17"/>
          <w:szCs w:val="17"/>
        </w:rPr>
        <w:t>57</w:t>
      </w:r>
    </w:p>
    <w:p w14:paraId="26CE5EFF" w14:textId="77777777" w:rsidR="004B413C" w:rsidRDefault="004B413C">
      <w:pPr>
        <w:spacing w:line="129" w:lineRule="exact"/>
        <w:rPr>
          <w:sz w:val="20"/>
          <w:szCs w:val="20"/>
        </w:rPr>
      </w:pPr>
    </w:p>
    <w:p w14:paraId="561F2CCF" w14:textId="77777777" w:rsidR="004B413C" w:rsidRDefault="00EC2FEA">
      <w:pPr>
        <w:tabs>
          <w:tab w:val="left" w:pos="9140"/>
        </w:tabs>
        <w:ind w:left="760"/>
        <w:rPr>
          <w:sz w:val="20"/>
          <w:szCs w:val="20"/>
        </w:rPr>
      </w:pPr>
      <w:r>
        <w:rPr>
          <w:rFonts w:ascii="Arial" w:eastAsia="Arial" w:hAnsi="Arial" w:cs="Arial"/>
          <w:sz w:val="20"/>
          <w:szCs w:val="20"/>
        </w:rPr>
        <w:t>Vegetation dynamics . . . . . . . . . . . . . . . . . . . . . . . . . . . . . . . . . . . . . . . . .</w:t>
      </w:r>
      <w:r>
        <w:rPr>
          <w:sz w:val="20"/>
          <w:szCs w:val="20"/>
        </w:rPr>
        <w:tab/>
      </w:r>
      <w:r>
        <w:rPr>
          <w:rFonts w:ascii="Arial" w:eastAsia="Arial" w:hAnsi="Arial" w:cs="Arial"/>
          <w:sz w:val="17"/>
          <w:szCs w:val="17"/>
        </w:rPr>
        <w:t>57</w:t>
      </w:r>
    </w:p>
    <w:p w14:paraId="0506E8AE" w14:textId="77777777" w:rsidR="004B413C" w:rsidRDefault="004B413C">
      <w:pPr>
        <w:spacing w:line="129" w:lineRule="exact"/>
        <w:rPr>
          <w:sz w:val="20"/>
          <w:szCs w:val="20"/>
        </w:rPr>
      </w:pPr>
    </w:p>
    <w:p w14:paraId="751908C4" w14:textId="77777777" w:rsidR="004B413C" w:rsidRDefault="00EC2FEA">
      <w:pPr>
        <w:tabs>
          <w:tab w:val="left" w:pos="9140"/>
        </w:tabs>
        <w:ind w:left="760"/>
        <w:rPr>
          <w:sz w:val="20"/>
          <w:szCs w:val="20"/>
        </w:rPr>
      </w:pPr>
      <w:r>
        <w:rPr>
          <w:rFonts w:ascii="Arial" w:eastAsia="Arial" w:hAnsi="Arial" w:cs="Arial"/>
          <w:sz w:val="20"/>
          <w:szCs w:val="20"/>
        </w:rPr>
        <w:t>Aquatic invertebrates . . . . . . . . . . . . . . . . . . . . . . . . . . . . . . . . . . . . . . . . .</w:t>
      </w:r>
      <w:r>
        <w:rPr>
          <w:sz w:val="20"/>
          <w:szCs w:val="20"/>
        </w:rPr>
        <w:tab/>
      </w:r>
      <w:r>
        <w:rPr>
          <w:rFonts w:ascii="Arial" w:eastAsia="Arial" w:hAnsi="Arial" w:cs="Arial"/>
          <w:sz w:val="17"/>
          <w:szCs w:val="17"/>
        </w:rPr>
        <w:t>57</w:t>
      </w:r>
    </w:p>
    <w:p w14:paraId="5C7231D3" w14:textId="77777777" w:rsidR="004B413C" w:rsidRDefault="004B413C">
      <w:pPr>
        <w:spacing w:line="129" w:lineRule="exact"/>
        <w:rPr>
          <w:sz w:val="20"/>
          <w:szCs w:val="20"/>
        </w:rPr>
      </w:pPr>
    </w:p>
    <w:p w14:paraId="23EE57C7" w14:textId="77777777" w:rsidR="004B413C" w:rsidRDefault="00EC2FEA">
      <w:pPr>
        <w:tabs>
          <w:tab w:val="left" w:pos="9140"/>
        </w:tabs>
        <w:ind w:left="760"/>
        <w:rPr>
          <w:sz w:val="20"/>
          <w:szCs w:val="20"/>
        </w:rPr>
      </w:pPr>
      <w:r>
        <w:rPr>
          <w:rFonts w:ascii="Arial" w:eastAsia="Arial" w:hAnsi="Arial" w:cs="Arial"/>
          <w:sz w:val="20"/>
          <w:szCs w:val="20"/>
        </w:rPr>
        <w:t>Revised thresholds  . . . . . . . . . . . . . . . . . . . . . . . . . . . . . . . . . . . . . . . . . .</w:t>
      </w:r>
      <w:r>
        <w:rPr>
          <w:sz w:val="20"/>
          <w:szCs w:val="20"/>
        </w:rPr>
        <w:tab/>
      </w:r>
      <w:r>
        <w:rPr>
          <w:rFonts w:ascii="Arial" w:eastAsia="Arial" w:hAnsi="Arial" w:cs="Arial"/>
          <w:sz w:val="17"/>
          <w:szCs w:val="17"/>
        </w:rPr>
        <w:t>58</w:t>
      </w:r>
    </w:p>
    <w:p w14:paraId="09AA24E5" w14:textId="77777777" w:rsidR="004B413C" w:rsidRDefault="004B413C">
      <w:pPr>
        <w:spacing w:line="129" w:lineRule="exact"/>
        <w:rPr>
          <w:sz w:val="20"/>
          <w:szCs w:val="20"/>
        </w:rPr>
      </w:pPr>
    </w:p>
    <w:p w14:paraId="5F561020" w14:textId="77777777" w:rsidR="004B413C" w:rsidRDefault="00EC2FEA">
      <w:pPr>
        <w:tabs>
          <w:tab w:val="left" w:pos="9140"/>
        </w:tabs>
        <w:ind w:left="300"/>
        <w:rPr>
          <w:sz w:val="20"/>
          <w:szCs w:val="20"/>
        </w:rPr>
      </w:pPr>
      <w:r>
        <w:rPr>
          <w:rFonts w:ascii="Arial" w:eastAsia="Arial" w:hAnsi="Arial" w:cs="Arial"/>
          <w:sz w:val="20"/>
          <w:szCs w:val="20"/>
        </w:rPr>
        <w:t>Lake Jandabup . . . . . . . . . . . . . . . . . . . . . . . . . . . . . . . . . . . . . . . . . . . . . . .</w:t>
      </w:r>
      <w:r>
        <w:rPr>
          <w:sz w:val="20"/>
          <w:szCs w:val="20"/>
        </w:rPr>
        <w:tab/>
      </w:r>
      <w:r>
        <w:rPr>
          <w:rFonts w:ascii="Arial" w:eastAsia="Arial" w:hAnsi="Arial" w:cs="Arial"/>
          <w:sz w:val="17"/>
          <w:szCs w:val="17"/>
        </w:rPr>
        <w:t>67</w:t>
      </w:r>
    </w:p>
    <w:p w14:paraId="03B5788A" w14:textId="77777777" w:rsidR="004B413C" w:rsidRDefault="004B413C">
      <w:pPr>
        <w:spacing w:line="129" w:lineRule="exact"/>
        <w:rPr>
          <w:sz w:val="20"/>
          <w:szCs w:val="20"/>
        </w:rPr>
      </w:pPr>
    </w:p>
    <w:p w14:paraId="63DE0299" w14:textId="77777777" w:rsidR="004B413C" w:rsidRDefault="00EC2FEA">
      <w:pPr>
        <w:tabs>
          <w:tab w:val="left" w:pos="3440"/>
          <w:tab w:val="left" w:pos="9140"/>
        </w:tabs>
        <w:ind w:left="760"/>
        <w:rPr>
          <w:sz w:val="20"/>
          <w:szCs w:val="20"/>
        </w:rPr>
      </w:pPr>
      <w:r>
        <w:rPr>
          <w:rFonts w:ascii="Arial" w:eastAsia="Arial" w:hAnsi="Arial" w:cs="Arial"/>
          <w:sz w:val="20"/>
          <w:szCs w:val="20"/>
        </w:rPr>
        <w:t>Hydrology and water quality</w:t>
      </w:r>
      <w:r>
        <w:rPr>
          <w:rFonts w:ascii="Arial" w:eastAsia="Arial" w:hAnsi="Arial" w:cs="Arial"/>
          <w:sz w:val="20"/>
          <w:szCs w:val="20"/>
        </w:rPr>
        <w:tab/>
        <w:t>. . . . . . . . . . . . . . . . . . . . . . . . . . . . . . . . . . . .</w:t>
      </w:r>
      <w:r>
        <w:rPr>
          <w:sz w:val="20"/>
          <w:szCs w:val="20"/>
        </w:rPr>
        <w:tab/>
      </w:r>
      <w:r>
        <w:rPr>
          <w:rFonts w:ascii="Arial" w:eastAsia="Arial" w:hAnsi="Arial" w:cs="Arial"/>
          <w:sz w:val="17"/>
          <w:szCs w:val="17"/>
        </w:rPr>
        <w:t>67</w:t>
      </w:r>
    </w:p>
    <w:p w14:paraId="571697D3" w14:textId="77777777" w:rsidR="004B413C" w:rsidRDefault="004B413C">
      <w:pPr>
        <w:spacing w:line="129" w:lineRule="exact"/>
        <w:rPr>
          <w:sz w:val="20"/>
          <w:szCs w:val="20"/>
        </w:rPr>
      </w:pPr>
    </w:p>
    <w:p w14:paraId="18CB573E" w14:textId="77777777" w:rsidR="004B413C" w:rsidRDefault="00EC2FEA">
      <w:pPr>
        <w:tabs>
          <w:tab w:val="left" w:pos="9140"/>
        </w:tabs>
        <w:ind w:left="760"/>
        <w:rPr>
          <w:sz w:val="20"/>
          <w:szCs w:val="20"/>
        </w:rPr>
      </w:pPr>
      <w:r>
        <w:rPr>
          <w:rFonts w:ascii="Arial" w:eastAsia="Arial" w:hAnsi="Arial" w:cs="Arial"/>
          <w:sz w:val="20"/>
          <w:szCs w:val="20"/>
        </w:rPr>
        <w:t>Vegetation dynamics . . . . . . . . . . . . . . . . . . . . . . . . . . . . . . . . . . . . . . . . .</w:t>
      </w:r>
      <w:r>
        <w:rPr>
          <w:sz w:val="20"/>
          <w:szCs w:val="20"/>
        </w:rPr>
        <w:tab/>
      </w:r>
      <w:r>
        <w:rPr>
          <w:rFonts w:ascii="Arial" w:eastAsia="Arial" w:hAnsi="Arial" w:cs="Arial"/>
          <w:sz w:val="17"/>
          <w:szCs w:val="17"/>
        </w:rPr>
        <w:t>67</w:t>
      </w:r>
    </w:p>
    <w:p w14:paraId="4BDE93FB" w14:textId="77777777" w:rsidR="004B413C" w:rsidRDefault="004B413C">
      <w:pPr>
        <w:spacing w:line="129" w:lineRule="exact"/>
        <w:rPr>
          <w:sz w:val="20"/>
          <w:szCs w:val="20"/>
        </w:rPr>
      </w:pPr>
    </w:p>
    <w:p w14:paraId="34DFCF56" w14:textId="77777777" w:rsidR="004B413C" w:rsidRDefault="00EC2FEA">
      <w:pPr>
        <w:tabs>
          <w:tab w:val="left" w:pos="9140"/>
        </w:tabs>
        <w:ind w:left="760"/>
        <w:rPr>
          <w:sz w:val="20"/>
          <w:szCs w:val="20"/>
        </w:rPr>
      </w:pPr>
      <w:r>
        <w:rPr>
          <w:rFonts w:ascii="Arial" w:eastAsia="Arial" w:hAnsi="Arial" w:cs="Arial"/>
          <w:sz w:val="20"/>
          <w:szCs w:val="20"/>
        </w:rPr>
        <w:t>Aquatic invertebrates . . . . . . . . . . . . . . . . . . . . . . . . . . . . . . . . . . . . . . . . .</w:t>
      </w:r>
      <w:r>
        <w:rPr>
          <w:sz w:val="20"/>
          <w:szCs w:val="20"/>
        </w:rPr>
        <w:tab/>
      </w:r>
      <w:r>
        <w:rPr>
          <w:rFonts w:ascii="Arial" w:eastAsia="Arial" w:hAnsi="Arial" w:cs="Arial"/>
          <w:sz w:val="17"/>
          <w:szCs w:val="17"/>
        </w:rPr>
        <w:t>67</w:t>
      </w:r>
    </w:p>
    <w:p w14:paraId="0921F734" w14:textId="77777777" w:rsidR="004B413C" w:rsidRDefault="004B413C">
      <w:pPr>
        <w:spacing w:line="129" w:lineRule="exact"/>
        <w:rPr>
          <w:sz w:val="20"/>
          <w:szCs w:val="20"/>
        </w:rPr>
      </w:pPr>
    </w:p>
    <w:p w14:paraId="77153B03" w14:textId="77777777" w:rsidR="004B413C" w:rsidRDefault="00EC2FEA">
      <w:pPr>
        <w:tabs>
          <w:tab w:val="left" w:pos="9140"/>
        </w:tabs>
        <w:ind w:left="760"/>
        <w:rPr>
          <w:sz w:val="20"/>
          <w:szCs w:val="20"/>
        </w:rPr>
      </w:pPr>
      <w:r>
        <w:rPr>
          <w:rFonts w:ascii="Arial" w:eastAsia="Arial" w:hAnsi="Arial" w:cs="Arial"/>
          <w:sz w:val="20"/>
          <w:szCs w:val="20"/>
        </w:rPr>
        <w:t>Revised water level threshold eﬀects  . . . . . . . . . . . . . . . . . . . . . . . . . . . . . . . .</w:t>
      </w:r>
      <w:r>
        <w:rPr>
          <w:sz w:val="20"/>
          <w:szCs w:val="20"/>
        </w:rPr>
        <w:tab/>
      </w:r>
      <w:r>
        <w:rPr>
          <w:rFonts w:ascii="Arial" w:eastAsia="Arial" w:hAnsi="Arial" w:cs="Arial"/>
          <w:sz w:val="17"/>
          <w:szCs w:val="17"/>
        </w:rPr>
        <w:t>68</w:t>
      </w:r>
    </w:p>
    <w:p w14:paraId="0485D9FB" w14:textId="77777777" w:rsidR="004B413C" w:rsidRDefault="004B413C">
      <w:pPr>
        <w:spacing w:line="129" w:lineRule="exact"/>
        <w:rPr>
          <w:sz w:val="20"/>
          <w:szCs w:val="20"/>
        </w:rPr>
      </w:pPr>
    </w:p>
    <w:p w14:paraId="1E081747" w14:textId="77777777" w:rsidR="004B413C" w:rsidRDefault="00EC2FEA">
      <w:pPr>
        <w:tabs>
          <w:tab w:val="left" w:pos="9140"/>
        </w:tabs>
        <w:ind w:left="300"/>
        <w:rPr>
          <w:sz w:val="20"/>
          <w:szCs w:val="20"/>
        </w:rPr>
      </w:pPr>
      <w:r>
        <w:rPr>
          <w:rFonts w:ascii="Arial" w:eastAsia="Arial" w:hAnsi="Arial" w:cs="Arial"/>
          <w:sz w:val="20"/>
          <w:szCs w:val="20"/>
        </w:rPr>
        <w:t>Lake Nowergup . . . . . . . . . . . . . . . . . . . . . . . . . . . . . . . . . . . . . . . . . . . . . . .</w:t>
      </w:r>
      <w:r>
        <w:rPr>
          <w:sz w:val="20"/>
          <w:szCs w:val="20"/>
        </w:rPr>
        <w:tab/>
      </w:r>
      <w:r>
        <w:rPr>
          <w:rFonts w:ascii="Arial" w:eastAsia="Arial" w:hAnsi="Arial" w:cs="Arial"/>
          <w:sz w:val="17"/>
          <w:szCs w:val="17"/>
        </w:rPr>
        <w:t>77</w:t>
      </w:r>
    </w:p>
    <w:p w14:paraId="3771AEE6" w14:textId="77777777" w:rsidR="004B413C" w:rsidRDefault="004B413C">
      <w:pPr>
        <w:spacing w:line="129" w:lineRule="exact"/>
        <w:rPr>
          <w:sz w:val="20"/>
          <w:szCs w:val="20"/>
        </w:rPr>
      </w:pPr>
    </w:p>
    <w:p w14:paraId="1F4F788F" w14:textId="77777777" w:rsidR="004B413C" w:rsidRDefault="00EC2FEA">
      <w:pPr>
        <w:tabs>
          <w:tab w:val="left" w:pos="3440"/>
          <w:tab w:val="left" w:pos="9140"/>
        </w:tabs>
        <w:ind w:left="760"/>
        <w:rPr>
          <w:sz w:val="20"/>
          <w:szCs w:val="20"/>
        </w:rPr>
      </w:pPr>
      <w:r>
        <w:rPr>
          <w:rFonts w:ascii="Arial" w:eastAsia="Arial" w:hAnsi="Arial" w:cs="Arial"/>
          <w:sz w:val="20"/>
          <w:szCs w:val="20"/>
        </w:rPr>
        <w:t>Hydrology and water quality</w:t>
      </w:r>
      <w:r>
        <w:rPr>
          <w:rFonts w:ascii="Arial" w:eastAsia="Arial" w:hAnsi="Arial" w:cs="Arial"/>
          <w:sz w:val="20"/>
          <w:szCs w:val="20"/>
        </w:rPr>
        <w:tab/>
        <w:t>. . . . . . . . . . . . . . . . . . . . . . . . . . . . . . . . . . . .</w:t>
      </w:r>
      <w:r>
        <w:rPr>
          <w:sz w:val="20"/>
          <w:szCs w:val="20"/>
        </w:rPr>
        <w:tab/>
      </w:r>
      <w:r>
        <w:rPr>
          <w:rFonts w:ascii="Arial" w:eastAsia="Arial" w:hAnsi="Arial" w:cs="Arial"/>
          <w:sz w:val="17"/>
          <w:szCs w:val="17"/>
        </w:rPr>
        <w:t>77</w:t>
      </w:r>
    </w:p>
    <w:p w14:paraId="46D0D8F8" w14:textId="77777777" w:rsidR="004B413C" w:rsidRDefault="004B413C">
      <w:pPr>
        <w:spacing w:line="129" w:lineRule="exact"/>
        <w:rPr>
          <w:sz w:val="20"/>
          <w:szCs w:val="20"/>
        </w:rPr>
      </w:pPr>
    </w:p>
    <w:p w14:paraId="552085D3" w14:textId="77777777" w:rsidR="004B413C" w:rsidRDefault="00EC2FEA">
      <w:pPr>
        <w:tabs>
          <w:tab w:val="left" w:pos="9140"/>
        </w:tabs>
        <w:ind w:left="760"/>
        <w:rPr>
          <w:sz w:val="20"/>
          <w:szCs w:val="20"/>
        </w:rPr>
      </w:pPr>
      <w:r>
        <w:rPr>
          <w:rFonts w:ascii="Arial" w:eastAsia="Arial" w:hAnsi="Arial" w:cs="Arial"/>
          <w:sz w:val="20"/>
          <w:szCs w:val="20"/>
        </w:rPr>
        <w:t>Vegetation Dynamics . . . . . . . . . . . . . . . . . . . . . . . . . . . . . . . . . . . . . . . . .</w:t>
      </w:r>
      <w:r>
        <w:rPr>
          <w:sz w:val="20"/>
          <w:szCs w:val="20"/>
        </w:rPr>
        <w:tab/>
      </w:r>
      <w:r>
        <w:rPr>
          <w:rFonts w:ascii="Arial" w:eastAsia="Arial" w:hAnsi="Arial" w:cs="Arial"/>
          <w:sz w:val="17"/>
          <w:szCs w:val="17"/>
        </w:rPr>
        <w:t>77</w:t>
      </w:r>
    </w:p>
    <w:p w14:paraId="5BBAC06C" w14:textId="77777777" w:rsidR="004B413C" w:rsidRDefault="004B413C">
      <w:pPr>
        <w:spacing w:line="129" w:lineRule="exact"/>
        <w:rPr>
          <w:sz w:val="20"/>
          <w:szCs w:val="20"/>
        </w:rPr>
      </w:pPr>
    </w:p>
    <w:p w14:paraId="2674E818" w14:textId="77777777" w:rsidR="004B413C" w:rsidRDefault="00EC2FEA">
      <w:pPr>
        <w:tabs>
          <w:tab w:val="left" w:pos="3440"/>
          <w:tab w:val="left" w:pos="9140"/>
        </w:tabs>
        <w:ind w:left="760"/>
        <w:rPr>
          <w:sz w:val="20"/>
          <w:szCs w:val="20"/>
        </w:rPr>
      </w:pPr>
      <w:r>
        <w:rPr>
          <w:rFonts w:ascii="Arial" w:eastAsia="Arial" w:hAnsi="Arial" w:cs="Arial"/>
          <w:sz w:val="20"/>
          <w:szCs w:val="20"/>
        </w:rPr>
        <w:t>Macroinvertebrates Dynamic</w:t>
      </w:r>
      <w:r>
        <w:rPr>
          <w:rFonts w:ascii="Arial" w:eastAsia="Arial" w:hAnsi="Arial" w:cs="Arial"/>
          <w:sz w:val="20"/>
          <w:szCs w:val="20"/>
        </w:rPr>
        <w:tab/>
        <w:t>. . . . . . . . . . . . . . . . . . . . . . . . . . . . . . . . . . . .</w:t>
      </w:r>
      <w:r>
        <w:rPr>
          <w:sz w:val="20"/>
          <w:szCs w:val="20"/>
        </w:rPr>
        <w:tab/>
      </w:r>
      <w:r>
        <w:rPr>
          <w:rFonts w:ascii="Arial" w:eastAsia="Arial" w:hAnsi="Arial" w:cs="Arial"/>
          <w:sz w:val="17"/>
          <w:szCs w:val="17"/>
        </w:rPr>
        <w:t>77</w:t>
      </w:r>
    </w:p>
    <w:p w14:paraId="6DF8BA08" w14:textId="77777777" w:rsidR="004B413C" w:rsidRDefault="004B413C">
      <w:pPr>
        <w:spacing w:line="129" w:lineRule="exact"/>
        <w:rPr>
          <w:sz w:val="20"/>
          <w:szCs w:val="20"/>
        </w:rPr>
      </w:pPr>
    </w:p>
    <w:p w14:paraId="7A05B286" w14:textId="77777777" w:rsidR="004B413C" w:rsidRDefault="00EC2FEA">
      <w:pPr>
        <w:tabs>
          <w:tab w:val="left" w:pos="9140"/>
        </w:tabs>
        <w:ind w:left="760"/>
        <w:rPr>
          <w:sz w:val="20"/>
          <w:szCs w:val="20"/>
        </w:rPr>
      </w:pPr>
      <w:r>
        <w:rPr>
          <w:rFonts w:ascii="Arial" w:eastAsia="Arial" w:hAnsi="Arial" w:cs="Arial"/>
          <w:sz w:val="20"/>
          <w:szCs w:val="20"/>
        </w:rPr>
        <w:t>Revised water level threshold eﬀects  . . . . . . . . . . . . . . . . . . . . . . . . . . . . . . . .</w:t>
      </w:r>
      <w:r>
        <w:rPr>
          <w:sz w:val="20"/>
          <w:szCs w:val="20"/>
        </w:rPr>
        <w:tab/>
      </w:r>
      <w:r>
        <w:rPr>
          <w:rFonts w:ascii="Arial" w:eastAsia="Arial" w:hAnsi="Arial" w:cs="Arial"/>
          <w:sz w:val="17"/>
          <w:szCs w:val="17"/>
        </w:rPr>
        <w:t>78</w:t>
      </w:r>
    </w:p>
    <w:p w14:paraId="479EB4FE" w14:textId="77777777" w:rsidR="004B413C" w:rsidRDefault="004B413C">
      <w:pPr>
        <w:spacing w:line="129" w:lineRule="exact"/>
        <w:rPr>
          <w:sz w:val="20"/>
          <w:szCs w:val="20"/>
        </w:rPr>
      </w:pPr>
    </w:p>
    <w:p w14:paraId="2E9246EC" w14:textId="77777777" w:rsidR="004B413C" w:rsidRDefault="00EC2FEA">
      <w:pPr>
        <w:tabs>
          <w:tab w:val="left" w:pos="9140"/>
        </w:tabs>
        <w:ind w:left="300"/>
        <w:rPr>
          <w:sz w:val="20"/>
          <w:szCs w:val="20"/>
        </w:rPr>
      </w:pPr>
      <w:r>
        <w:rPr>
          <w:rFonts w:ascii="Arial" w:eastAsia="Arial" w:hAnsi="Arial" w:cs="Arial"/>
          <w:sz w:val="20"/>
          <w:szCs w:val="20"/>
        </w:rPr>
        <w:t>Lake Wilgarup  . . . . . . . . . . . . . . . . . . . . . . . . . . . . . . . . . . . . . . . . . . . . . . .</w:t>
      </w:r>
      <w:r>
        <w:rPr>
          <w:sz w:val="20"/>
          <w:szCs w:val="20"/>
        </w:rPr>
        <w:tab/>
      </w:r>
      <w:r>
        <w:rPr>
          <w:rFonts w:ascii="Arial" w:eastAsia="Arial" w:hAnsi="Arial" w:cs="Arial"/>
          <w:sz w:val="17"/>
          <w:szCs w:val="17"/>
        </w:rPr>
        <w:t>88</w:t>
      </w:r>
    </w:p>
    <w:p w14:paraId="3CB78C9F" w14:textId="77777777" w:rsidR="004B413C" w:rsidRDefault="004B413C">
      <w:pPr>
        <w:spacing w:line="129" w:lineRule="exact"/>
        <w:rPr>
          <w:sz w:val="20"/>
          <w:szCs w:val="20"/>
        </w:rPr>
      </w:pPr>
    </w:p>
    <w:p w14:paraId="689A9523" w14:textId="77777777" w:rsidR="004B413C" w:rsidRDefault="00EC2FEA">
      <w:pPr>
        <w:tabs>
          <w:tab w:val="left" w:pos="9140"/>
        </w:tabs>
        <w:ind w:left="760"/>
        <w:rPr>
          <w:sz w:val="20"/>
          <w:szCs w:val="20"/>
        </w:rPr>
      </w:pPr>
      <w:r>
        <w:rPr>
          <w:rFonts w:ascii="Arial" w:eastAsia="Arial" w:hAnsi="Arial" w:cs="Arial"/>
          <w:sz w:val="20"/>
          <w:szCs w:val="20"/>
        </w:rPr>
        <w:t>Hydrology . . . . . . . . . . . . . . . . . . . . . . . . . . . . . . . . . . . . . . . . . . . . . . .</w:t>
      </w:r>
      <w:r>
        <w:rPr>
          <w:sz w:val="20"/>
          <w:szCs w:val="20"/>
        </w:rPr>
        <w:tab/>
      </w:r>
      <w:r>
        <w:rPr>
          <w:rFonts w:ascii="Arial" w:eastAsia="Arial" w:hAnsi="Arial" w:cs="Arial"/>
          <w:sz w:val="17"/>
          <w:szCs w:val="17"/>
        </w:rPr>
        <w:t>88</w:t>
      </w:r>
    </w:p>
    <w:p w14:paraId="0D5856B4" w14:textId="77777777" w:rsidR="004B413C" w:rsidRDefault="004B413C">
      <w:pPr>
        <w:spacing w:line="129" w:lineRule="exact"/>
        <w:rPr>
          <w:sz w:val="20"/>
          <w:szCs w:val="20"/>
        </w:rPr>
      </w:pPr>
    </w:p>
    <w:p w14:paraId="1102FBF4" w14:textId="77777777" w:rsidR="004B413C" w:rsidRDefault="00EC2FEA">
      <w:pPr>
        <w:tabs>
          <w:tab w:val="left" w:pos="9140"/>
        </w:tabs>
        <w:ind w:left="760"/>
        <w:rPr>
          <w:sz w:val="20"/>
          <w:szCs w:val="20"/>
        </w:rPr>
      </w:pPr>
      <w:r>
        <w:rPr>
          <w:rFonts w:ascii="Arial" w:eastAsia="Arial" w:hAnsi="Arial" w:cs="Arial"/>
          <w:sz w:val="20"/>
          <w:szCs w:val="20"/>
        </w:rPr>
        <w:t>Vegetation dynamics . . . . . . . . . . . . . . . . . . . . . . . . . . . . . . . . . . . . . . . . .</w:t>
      </w:r>
      <w:r>
        <w:rPr>
          <w:sz w:val="20"/>
          <w:szCs w:val="20"/>
        </w:rPr>
        <w:tab/>
      </w:r>
      <w:r>
        <w:rPr>
          <w:rFonts w:ascii="Arial" w:eastAsia="Arial" w:hAnsi="Arial" w:cs="Arial"/>
          <w:sz w:val="17"/>
          <w:szCs w:val="17"/>
        </w:rPr>
        <w:t>88</w:t>
      </w:r>
    </w:p>
    <w:p w14:paraId="3A887AD6" w14:textId="77777777" w:rsidR="004B413C" w:rsidRDefault="004B413C">
      <w:pPr>
        <w:spacing w:line="129" w:lineRule="exact"/>
        <w:rPr>
          <w:sz w:val="20"/>
          <w:szCs w:val="20"/>
        </w:rPr>
      </w:pPr>
    </w:p>
    <w:p w14:paraId="20DD2A40" w14:textId="77777777" w:rsidR="004B413C" w:rsidRDefault="00EC2FEA">
      <w:pPr>
        <w:tabs>
          <w:tab w:val="left" w:pos="9140"/>
        </w:tabs>
        <w:ind w:left="760"/>
        <w:rPr>
          <w:sz w:val="20"/>
          <w:szCs w:val="20"/>
        </w:rPr>
      </w:pPr>
      <w:r>
        <w:rPr>
          <w:rFonts w:ascii="Arial" w:eastAsia="Arial" w:hAnsi="Arial" w:cs="Arial"/>
          <w:sz w:val="20"/>
          <w:szCs w:val="20"/>
        </w:rPr>
        <w:t>Revised water level threshold eﬀects  . . . . . . . . . . . . . . . . . . . . . . . . . . . . . . . .</w:t>
      </w:r>
      <w:r>
        <w:rPr>
          <w:sz w:val="20"/>
          <w:szCs w:val="20"/>
        </w:rPr>
        <w:tab/>
      </w:r>
      <w:r>
        <w:rPr>
          <w:rFonts w:ascii="Arial" w:eastAsia="Arial" w:hAnsi="Arial" w:cs="Arial"/>
          <w:sz w:val="17"/>
          <w:szCs w:val="17"/>
        </w:rPr>
        <w:t>88</w:t>
      </w:r>
    </w:p>
    <w:p w14:paraId="5FAAB02A" w14:textId="77777777" w:rsidR="004B413C" w:rsidRDefault="004B413C">
      <w:pPr>
        <w:spacing w:line="129" w:lineRule="exact"/>
        <w:rPr>
          <w:sz w:val="20"/>
          <w:szCs w:val="20"/>
        </w:rPr>
      </w:pPr>
    </w:p>
    <w:p w14:paraId="32353012" w14:textId="77777777" w:rsidR="004B413C" w:rsidRDefault="00EC2FEA">
      <w:pPr>
        <w:tabs>
          <w:tab w:val="left" w:pos="9140"/>
        </w:tabs>
        <w:ind w:left="300"/>
        <w:rPr>
          <w:sz w:val="20"/>
          <w:szCs w:val="20"/>
        </w:rPr>
      </w:pPr>
      <w:r>
        <w:rPr>
          <w:rFonts w:ascii="Arial" w:eastAsia="Arial" w:hAnsi="Arial" w:cs="Arial"/>
          <w:sz w:val="20"/>
          <w:szCs w:val="20"/>
        </w:rPr>
        <w:t>Pipidinny Swamp . . . . . . . . . . . . . . . . . . . . . . . . . . . . . . . . . . . . . . . . . . . . . .</w:t>
      </w:r>
      <w:r>
        <w:rPr>
          <w:sz w:val="20"/>
          <w:szCs w:val="20"/>
        </w:rPr>
        <w:tab/>
      </w:r>
      <w:r>
        <w:rPr>
          <w:rFonts w:ascii="Arial" w:eastAsia="Arial" w:hAnsi="Arial" w:cs="Arial"/>
          <w:sz w:val="17"/>
          <w:szCs w:val="17"/>
        </w:rPr>
        <w:t>94</w:t>
      </w:r>
    </w:p>
    <w:p w14:paraId="3D820332" w14:textId="77777777" w:rsidR="004B413C" w:rsidRDefault="004B413C">
      <w:pPr>
        <w:spacing w:line="129" w:lineRule="exact"/>
        <w:rPr>
          <w:sz w:val="20"/>
          <w:szCs w:val="20"/>
        </w:rPr>
      </w:pPr>
    </w:p>
    <w:p w14:paraId="3FC17B24" w14:textId="77777777" w:rsidR="004B413C" w:rsidRDefault="00EC2FEA">
      <w:pPr>
        <w:tabs>
          <w:tab w:val="left" w:pos="9140"/>
        </w:tabs>
        <w:ind w:left="760"/>
        <w:rPr>
          <w:sz w:val="20"/>
          <w:szCs w:val="20"/>
        </w:rPr>
      </w:pPr>
      <w:r>
        <w:rPr>
          <w:rFonts w:ascii="Arial" w:eastAsia="Arial" w:hAnsi="Arial" w:cs="Arial"/>
          <w:sz w:val="20"/>
          <w:szCs w:val="20"/>
        </w:rPr>
        <w:t>Hydrology . . . . . . . . . . . . . . . . . . . . . . . . . . . . . . . . . . . . . . . . . . . . . . .</w:t>
      </w:r>
      <w:r>
        <w:rPr>
          <w:sz w:val="20"/>
          <w:szCs w:val="20"/>
        </w:rPr>
        <w:tab/>
      </w:r>
      <w:r>
        <w:rPr>
          <w:rFonts w:ascii="Arial" w:eastAsia="Arial" w:hAnsi="Arial" w:cs="Arial"/>
          <w:sz w:val="17"/>
          <w:szCs w:val="17"/>
        </w:rPr>
        <w:t>94</w:t>
      </w:r>
    </w:p>
    <w:p w14:paraId="7C9DF615" w14:textId="77777777" w:rsidR="004B413C" w:rsidRDefault="004B413C">
      <w:pPr>
        <w:spacing w:line="129" w:lineRule="exact"/>
        <w:rPr>
          <w:sz w:val="20"/>
          <w:szCs w:val="20"/>
        </w:rPr>
      </w:pPr>
    </w:p>
    <w:p w14:paraId="52F673F2" w14:textId="77777777" w:rsidR="004B413C" w:rsidRDefault="00EC2FEA">
      <w:pPr>
        <w:tabs>
          <w:tab w:val="left" w:pos="9140"/>
        </w:tabs>
        <w:ind w:left="760"/>
        <w:rPr>
          <w:sz w:val="20"/>
          <w:szCs w:val="20"/>
        </w:rPr>
      </w:pPr>
      <w:r>
        <w:rPr>
          <w:rFonts w:ascii="Arial" w:eastAsia="Arial" w:hAnsi="Arial" w:cs="Arial"/>
          <w:sz w:val="20"/>
          <w:szCs w:val="20"/>
        </w:rPr>
        <w:t>Vegetation character . . . . . . . . . . . . . . . . . . . . . . . . . . . . . . . . . . . . . . . . .</w:t>
      </w:r>
      <w:r>
        <w:rPr>
          <w:sz w:val="20"/>
          <w:szCs w:val="20"/>
        </w:rPr>
        <w:tab/>
      </w:r>
      <w:r>
        <w:rPr>
          <w:rFonts w:ascii="Arial" w:eastAsia="Arial" w:hAnsi="Arial" w:cs="Arial"/>
          <w:sz w:val="17"/>
          <w:szCs w:val="17"/>
        </w:rPr>
        <w:t>94</w:t>
      </w:r>
    </w:p>
    <w:p w14:paraId="53CAEF8B" w14:textId="77777777" w:rsidR="004B413C" w:rsidRDefault="004B413C">
      <w:pPr>
        <w:spacing w:line="129" w:lineRule="exact"/>
        <w:rPr>
          <w:sz w:val="20"/>
          <w:szCs w:val="20"/>
        </w:rPr>
      </w:pPr>
    </w:p>
    <w:p w14:paraId="2B547F2A" w14:textId="77777777" w:rsidR="004B413C" w:rsidRDefault="00EC2FEA">
      <w:pPr>
        <w:tabs>
          <w:tab w:val="left" w:pos="9140"/>
        </w:tabs>
        <w:ind w:left="760"/>
        <w:rPr>
          <w:sz w:val="20"/>
          <w:szCs w:val="20"/>
        </w:rPr>
      </w:pPr>
      <w:r>
        <w:rPr>
          <w:rFonts w:ascii="Arial" w:eastAsia="Arial" w:hAnsi="Arial" w:cs="Arial"/>
          <w:sz w:val="20"/>
          <w:szCs w:val="20"/>
        </w:rPr>
        <w:t>Revised water level threshold eﬀects  . . . . . . . . . . . . . . . . . . . . . . . . . . . . . . . .</w:t>
      </w:r>
      <w:r>
        <w:rPr>
          <w:sz w:val="20"/>
          <w:szCs w:val="20"/>
        </w:rPr>
        <w:tab/>
      </w:r>
      <w:r>
        <w:rPr>
          <w:rFonts w:ascii="Arial" w:eastAsia="Arial" w:hAnsi="Arial" w:cs="Arial"/>
          <w:sz w:val="17"/>
          <w:szCs w:val="17"/>
        </w:rPr>
        <w:t>94</w:t>
      </w:r>
    </w:p>
    <w:p w14:paraId="639F35AA" w14:textId="77777777" w:rsidR="004B413C" w:rsidRDefault="004B413C">
      <w:pPr>
        <w:spacing w:line="129" w:lineRule="exact"/>
        <w:rPr>
          <w:sz w:val="20"/>
          <w:szCs w:val="20"/>
        </w:rPr>
      </w:pPr>
    </w:p>
    <w:p w14:paraId="6DDA9891" w14:textId="77777777" w:rsidR="004B413C" w:rsidRDefault="00EC2FEA">
      <w:pPr>
        <w:tabs>
          <w:tab w:val="left" w:pos="9140"/>
        </w:tabs>
        <w:ind w:left="300"/>
        <w:rPr>
          <w:sz w:val="20"/>
          <w:szCs w:val="20"/>
        </w:rPr>
      </w:pPr>
      <w:r>
        <w:rPr>
          <w:rFonts w:ascii="Arial" w:eastAsia="Arial" w:hAnsi="Arial" w:cs="Arial"/>
          <w:sz w:val="20"/>
          <w:szCs w:val="20"/>
        </w:rPr>
        <w:t>Lexia 186  . . . . . . . . . . . . . . . . . . . . . . . . . . . . . . . . . . . . . . . . . . . . . . . . . .</w:t>
      </w:r>
      <w:r>
        <w:rPr>
          <w:sz w:val="20"/>
          <w:szCs w:val="20"/>
        </w:rPr>
        <w:tab/>
      </w:r>
      <w:r>
        <w:rPr>
          <w:rFonts w:ascii="Arial" w:eastAsia="Arial" w:hAnsi="Arial" w:cs="Arial"/>
          <w:sz w:val="17"/>
          <w:szCs w:val="17"/>
        </w:rPr>
        <w:t>97</w:t>
      </w:r>
    </w:p>
    <w:p w14:paraId="761BDC66" w14:textId="77777777" w:rsidR="004B413C" w:rsidRDefault="004B413C">
      <w:pPr>
        <w:spacing w:line="129" w:lineRule="exact"/>
        <w:rPr>
          <w:sz w:val="20"/>
          <w:szCs w:val="20"/>
        </w:rPr>
      </w:pPr>
    </w:p>
    <w:p w14:paraId="25E31A49" w14:textId="77777777" w:rsidR="004B413C" w:rsidRDefault="00EC2FEA">
      <w:pPr>
        <w:tabs>
          <w:tab w:val="left" w:pos="9140"/>
        </w:tabs>
        <w:ind w:left="760"/>
        <w:rPr>
          <w:sz w:val="20"/>
          <w:szCs w:val="20"/>
        </w:rPr>
      </w:pPr>
      <w:r>
        <w:rPr>
          <w:rFonts w:ascii="Arial" w:eastAsia="Arial" w:hAnsi="Arial" w:cs="Arial"/>
          <w:sz w:val="20"/>
          <w:szCs w:val="20"/>
        </w:rPr>
        <w:t>Hydrology . . . . . . . . . . . . . . . . . . . . . . . . . . . . . . . . . . . . . . . . . . . . . . .</w:t>
      </w:r>
      <w:r>
        <w:rPr>
          <w:sz w:val="20"/>
          <w:szCs w:val="20"/>
        </w:rPr>
        <w:tab/>
      </w:r>
      <w:r>
        <w:rPr>
          <w:rFonts w:ascii="Arial" w:eastAsia="Arial" w:hAnsi="Arial" w:cs="Arial"/>
          <w:sz w:val="17"/>
          <w:szCs w:val="17"/>
        </w:rPr>
        <w:t>97</w:t>
      </w:r>
    </w:p>
    <w:p w14:paraId="14742549" w14:textId="77777777" w:rsidR="004B413C" w:rsidRDefault="004B413C">
      <w:pPr>
        <w:spacing w:line="129" w:lineRule="exact"/>
        <w:rPr>
          <w:sz w:val="20"/>
          <w:szCs w:val="20"/>
        </w:rPr>
      </w:pPr>
    </w:p>
    <w:p w14:paraId="46C70EED" w14:textId="77777777" w:rsidR="004B413C" w:rsidRDefault="00EC2FEA">
      <w:pPr>
        <w:tabs>
          <w:tab w:val="left" w:pos="9140"/>
        </w:tabs>
        <w:ind w:left="760"/>
        <w:rPr>
          <w:sz w:val="20"/>
          <w:szCs w:val="20"/>
        </w:rPr>
      </w:pPr>
      <w:r>
        <w:rPr>
          <w:rFonts w:ascii="Arial" w:eastAsia="Arial" w:hAnsi="Arial" w:cs="Arial"/>
          <w:sz w:val="20"/>
          <w:szCs w:val="20"/>
        </w:rPr>
        <w:t>Vegetation dynamics . . . . . . . . . . . . . . . . . . . . . . . . . . . . . . . . . . . . . . . . .</w:t>
      </w:r>
      <w:r>
        <w:rPr>
          <w:sz w:val="20"/>
          <w:szCs w:val="20"/>
        </w:rPr>
        <w:tab/>
      </w:r>
      <w:r>
        <w:rPr>
          <w:rFonts w:ascii="Arial" w:eastAsia="Arial" w:hAnsi="Arial" w:cs="Arial"/>
          <w:sz w:val="17"/>
          <w:szCs w:val="17"/>
        </w:rPr>
        <w:t>97</w:t>
      </w:r>
    </w:p>
    <w:p w14:paraId="5D9476C8" w14:textId="77777777" w:rsidR="004B413C" w:rsidRDefault="004B413C">
      <w:pPr>
        <w:spacing w:line="129" w:lineRule="exact"/>
        <w:rPr>
          <w:sz w:val="20"/>
          <w:szCs w:val="20"/>
        </w:rPr>
      </w:pPr>
    </w:p>
    <w:p w14:paraId="239DCAF2" w14:textId="77777777" w:rsidR="004B413C" w:rsidRDefault="00EC2FEA">
      <w:pPr>
        <w:tabs>
          <w:tab w:val="left" w:pos="9140"/>
        </w:tabs>
        <w:ind w:left="760"/>
        <w:rPr>
          <w:sz w:val="20"/>
          <w:szCs w:val="20"/>
        </w:rPr>
      </w:pPr>
      <w:r>
        <w:rPr>
          <w:rFonts w:ascii="Arial" w:eastAsia="Arial" w:hAnsi="Arial" w:cs="Arial"/>
          <w:sz w:val="20"/>
          <w:szCs w:val="20"/>
        </w:rPr>
        <w:t>Revised water level threshold eﬀects  . . . . . . . . . . . . . . . . . . . . . . . . . . . . . . . .</w:t>
      </w:r>
      <w:r>
        <w:rPr>
          <w:sz w:val="20"/>
          <w:szCs w:val="20"/>
        </w:rPr>
        <w:tab/>
      </w:r>
      <w:r>
        <w:rPr>
          <w:rFonts w:ascii="Arial" w:eastAsia="Arial" w:hAnsi="Arial" w:cs="Arial"/>
          <w:sz w:val="17"/>
          <w:szCs w:val="17"/>
        </w:rPr>
        <w:t>97</w:t>
      </w:r>
    </w:p>
    <w:p w14:paraId="777F7C27" w14:textId="77777777" w:rsidR="004B413C" w:rsidRDefault="004B413C">
      <w:pPr>
        <w:spacing w:line="129" w:lineRule="exact"/>
        <w:rPr>
          <w:sz w:val="20"/>
          <w:szCs w:val="20"/>
        </w:rPr>
      </w:pPr>
    </w:p>
    <w:p w14:paraId="70CAE6FD" w14:textId="77777777" w:rsidR="004B413C" w:rsidRDefault="00EC2FEA">
      <w:pPr>
        <w:ind w:left="300"/>
        <w:rPr>
          <w:sz w:val="20"/>
          <w:szCs w:val="20"/>
        </w:rPr>
      </w:pPr>
      <w:r>
        <w:rPr>
          <w:rFonts w:ascii="Arial" w:eastAsia="Arial" w:hAnsi="Arial" w:cs="Arial"/>
          <w:sz w:val="20"/>
          <w:szCs w:val="20"/>
        </w:rPr>
        <w:t>Melaleuca Park 173 . . . . . . . . . . . . . . . . . . . . . . . . . . . . . . . . . . . . . . . . . . . . . 102</w:t>
      </w:r>
    </w:p>
    <w:p w14:paraId="330C7DCF" w14:textId="77777777" w:rsidR="004B413C" w:rsidRDefault="004B413C">
      <w:pPr>
        <w:spacing w:line="129" w:lineRule="exact"/>
        <w:rPr>
          <w:sz w:val="20"/>
          <w:szCs w:val="20"/>
        </w:rPr>
      </w:pPr>
    </w:p>
    <w:p w14:paraId="01433875" w14:textId="77777777" w:rsidR="004B413C" w:rsidRDefault="00EC2FEA">
      <w:pPr>
        <w:tabs>
          <w:tab w:val="left" w:pos="3440"/>
        </w:tabs>
        <w:ind w:left="760"/>
        <w:rPr>
          <w:sz w:val="20"/>
          <w:szCs w:val="20"/>
        </w:rPr>
      </w:pPr>
      <w:r>
        <w:rPr>
          <w:rFonts w:ascii="Arial" w:eastAsia="Arial" w:hAnsi="Arial" w:cs="Arial"/>
          <w:sz w:val="20"/>
          <w:szCs w:val="20"/>
        </w:rPr>
        <w:t>Hydrology and water quality</w:t>
      </w:r>
      <w:r>
        <w:rPr>
          <w:rFonts w:ascii="Arial" w:eastAsia="Arial" w:hAnsi="Arial" w:cs="Arial"/>
          <w:sz w:val="20"/>
          <w:szCs w:val="20"/>
        </w:rPr>
        <w:tab/>
        <w:t>. . . . . . . . . . . . . . . . . . . . . . . . . . . . . . . . . . . . 102</w:t>
      </w:r>
    </w:p>
    <w:p w14:paraId="0AD99435" w14:textId="77777777" w:rsidR="004B413C" w:rsidRDefault="004B413C">
      <w:pPr>
        <w:spacing w:line="129" w:lineRule="exact"/>
        <w:rPr>
          <w:sz w:val="20"/>
          <w:szCs w:val="20"/>
        </w:rPr>
      </w:pPr>
    </w:p>
    <w:p w14:paraId="58177578" w14:textId="77777777" w:rsidR="004B413C" w:rsidRDefault="00EC2FEA">
      <w:pPr>
        <w:ind w:left="760"/>
        <w:rPr>
          <w:sz w:val="20"/>
          <w:szCs w:val="20"/>
        </w:rPr>
      </w:pPr>
      <w:r>
        <w:rPr>
          <w:rFonts w:ascii="Arial" w:eastAsia="Arial" w:hAnsi="Arial" w:cs="Arial"/>
          <w:sz w:val="20"/>
          <w:szCs w:val="20"/>
        </w:rPr>
        <w:t>Vegetation dynamics . . . . . . . . . . . . . . . . . . . . . . . . . . . . . . . . . . . . . . . . . 102</w:t>
      </w:r>
    </w:p>
    <w:p w14:paraId="17025520" w14:textId="77777777" w:rsidR="004B413C" w:rsidRDefault="004B413C">
      <w:pPr>
        <w:spacing w:line="129" w:lineRule="exact"/>
        <w:rPr>
          <w:sz w:val="20"/>
          <w:szCs w:val="20"/>
        </w:rPr>
      </w:pPr>
    </w:p>
    <w:p w14:paraId="4F886439" w14:textId="77777777" w:rsidR="004B413C" w:rsidRDefault="00EC2FEA">
      <w:pPr>
        <w:tabs>
          <w:tab w:val="left" w:pos="2820"/>
        </w:tabs>
        <w:ind w:left="760"/>
        <w:rPr>
          <w:sz w:val="20"/>
          <w:szCs w:val="20"/>
        </w:rPr>
      </w:pPr>
      <w:r>
        <w:rPr>
          <w:rFonts w:ascii="Arial" w:eastAsia="Arial" w:hAnsi="Arial" w:cs="Arial"/>
          <w:sz w:val="20"/>
          <w:szCs w:val="20"/>
        </w:rPr>
        <w:t>Aquatic Invertebrates</w:t>
      </w:r>
      <w:r>
        <w:rPr>
          <w:rFonts w:ascii="Arial" w:eastAsia="Arial" w:hAnsi="Arial" w:cs="Arial"/>
          <w:sz w:val="20"/>
          <w:szCs w:val="20"/>
        </w:rPr>
        <w:tab/>
        <w:t>. . . . . . . . . . . . . . . . . . . . . . . . . . . . . . . . . . . . . . . . 102</w:t>
      </w:r>
    </w:p>
    <w:p w14:paraId="3E79B001" w14:textId="77777777" w:rsidR="004B413C" w:rsidRDefault="004B413C">
      <w:pPr>
        <w:spacing w:line="129" w:lineRule="exact"/>
        <w:rPr>
          <w:sz w:val="20"/>
          <w:szCs w:val="20"/>
        </w:rPr>
      </w:pPr>
    </w:p>
    <w:p w14:paraId="5D61F346" w14:textId="77777777" w:rsidR="004B413C" w:rsidRDefault="00EC2FEA">
      <w:pPr>
        <w:ind w:left="760"/>
        <w:rPr>
          <w:sz w:val="20"/>
          <w:szCs w:val="20"/>
        </w:rPr>
      </w:pPr>
      <w:r>
        <w:rPr>
          <w:rFonts w:ascii="Arial" w:eastAsia="Arial" w:hAnsi="Arial" w:cs="Arial"/>
          <w:sz w:val="20"/>
          <w:szCs w:val="20"/>
        </w:rPr>
        <w:t>Revised water level threshold eﬀects  . . . . . . . . . . . . . . . . . . . . . . . . . . . . . . . . 103</w:t>
      </w:r>
    </w:p>
    <w:p w14:paraId="11BEA743" w14:textId="77777777" w:rsidR="004B413C" w:rsidRDefault="004B413C">
      <w:pPr>
        <w:spacing w:line="129" w:lineRule="exact"/>
        <w:rPr>
          <w:sz w:val="20"/>
          <w:szCs w:val="20"/>
        </w:rPr>
      </w:pPr>
    </w:p>
    <w:p w14:paraId="5A237F38" w14:textId="77777777" w:rsidR="004B413C" w:rsidRDefault="00EC2FEA">
      <w:pPr>
        <w:ind w:left="300"/>
        <w:rPr>
          <w:sz w:val="20"/>
          <w:szCs w:val="20"/>
        </w:rPr>
      </w:pPr>
      <w:r>
        <w:rPr>
          <w:rFonts w:ascii="Arial" w:eastAsia="Arial" w:hAnsi="Arial" w:cs="Arial"/>
          <w:sz w:val="20"/>
          <w:szCs w:val="20"/>
        </w:rPr>
        <w:t>Melaleuca Park 78  . . . . . . . . . . . . . . . . . . . . . . . . . . . . . . . . . . . . . . . . . . . . . 112</w:t>
      </w:r>
    </w:p>
    <w:p w14:paraId="1ED464EE" w14:textId="77777777" w:rsidR="004B413C" w:rsidRDefault="004B413C">
      <w:pPr>
        <w:spacing w:line="129" w:lineRule="exact"/>
        <w:rPr>
          <w:sz w:val="20"/>
          <w:szCs w:val="20"/>
        </w:rPr>
      </w:pPr>
    </w:p>
    <w:p w14:paraId="5530D347" w14:textId="77777777" w:rsidR="004B413C" w:rsidRDefault="00EC2FEA">
      <w:pPr>
        <w:ind w:left="760"/>
        <w:rPr>
          <w:sz w:val="20"/>
          <w:szCs w:val="20"/>
        </w:rPr>
      </w:pPr>
      <w:r>
        <w:rPr>
          <w:rFonts w:ascii="Arial" w:eastAsia="Arial" w:hAnsi="Arial" w:cs="Arial"/>
          <w:sz w:val="20"/>
          <w:szCs w:val="20"/>
        </w:rPr>
        <w:t>Hydrology . . . . . . . . . . . . . . . . . . . . . . . . . . . . . . . . . . . . . . . . . . . . . . . 112</w:t>
      </w:r>
    </w:p>
    <w:p w14:paraId="4D263C4F" w14:textId="77777777" w:rsidR="004B413C" w:rsidRDefault="004B413C">
      <w:pPr>
        <w:spacing w:line="129" w:lineRule="exact"/>
        <w:rPr>
          <w:sz w:val="20"/>
          <w:szCs w:val="20"/>
        </w:rPr>
      </w:pPr>
    </w:p>
    <w:p w14:paraId="4EE483A8" w14:textId="77777777" w:rsidR="004B413C" w:rsidRDefault="00EC2FEA">
      <w:pPr>
        <w:ind w:left="760"/>
        <w:rPr>
          <w:sz w:val="20"/>
          <w:szCs w:val="20"/>
        </w:rPr>
      </w:pPr>
      <w:r>
        <w:rPr>
          <w:rFonts w:ascii="Arial" w:eastAsia="Arial" w:hAnsi="Arial" w:cs="Arial"/>
          <w:sz w:val="20"/>
          <w:szCs w:val="20"/>
        </w:rPr>
        <w:t>Vegetation dynamics . . . . . . . . . . . . . . . . . . . . . . . . . . . . . . . . . . . . . . . . . 112</w:t>
      </w:r>
    </w:p>
    <w:p w14:paraId="2F9B9F85" w14:textId="77777777" w:rsidR="004B413C" w:rsidRDefault="004B413C">
      <w:pPr>
        <w:spacing w:line="129" w:lineRule="exact"/>
        <w:rPr>
          <w:sz w:val="20"/>
          <w:szCs w:val="20"/>
        </w:rPr>
      </w:pPr>
    </w:p>
    <w:p w14:paraId="004382D8" w14:textId="77777777" w:rsidR="004B413C" w:rsidRDefault="00EC2FEA">
      <w:pPr>
        <w:ind w:left="760"/>
        <w:rPr>
          <w:sz w:val="20"/>
          <w:szCs w:val="20"/>
        </w:rPr>
      </w:pPr>
      <w:r>
        <w:rPr>
          <w:rFonts w:ascii="Arial" w:eastAsia="Arial" w:hAnsi="Arial" w:cs="Arial"/>
          <w:sz w:val="20"/>
          <w:szCs w:val="20"/>
        </w:rPr>
        <w:t>Revised water level threshold eﬀects  . . . . . . . . . . . . . . . . . . . . . . . . . . . . . . . . 112</w:t>
      </w:r>
    </w:p>
    <w:p w14:paraId="38FF3D8F" w14:textId="77777777" w:rsidR="004B413C" w:rsidRDefault="004B413C">
      <w:pPr>
        <w:sectPr w:rsidR="004B413C">
          <w:pgSz w:w="12240" w:h="15840"/>
          <w:pgMar w:top="1414" w:right="1440" w:bottom="341" w:left="1440" w:header="0" w:footer="0" w:gutter="0"/>
          <w:cols w:space="720" w:equalWidth="0">
            <w:col w:w="9360"/>
          </w:cols>
        </w:sectPr>
      </w:pPr>
    </w:p>
    <w:p w14:paraId="32E96D6B" w14:textId="77777777" w:rsidR="004B413C" w:rsidRDefault="004B413C">
      <w:pPr>
        <w:spacing w:line="200" w:lineRule="exact"/>
        <w:rPr>
          <w:sz w:val="20"/>
          <w:szCs w:val="20"/>
        </w:rPr>
      </w:pPr>
    </w:p>
    <w:p w14:paraId="40177B43" w14:textId="77777777" w:rsidR="004B413C" w:rsidRDefault="004B413C">
      <w:pPr>
        <w:spacing w:line="376" w:lineRule="exact"/>
        <w:rPr>
          <w:sz w:val="20"/>
          <w:szCs w:val="20"/>
        </w:rPr>
      </w:pPr>
    </w:p>
    <w:p w14:paraId="5FE08790" w14:textId="77777777" w:rsidR="004B413C" w:rsidRDefault="00EC2FEA">
      <w:pPr>
        <w:jc w:val="center"/>
        <w:rPr>
          <w:sz w:val="20"/>
          <w:szCs w:val="20"/>
        </w:rPr>
      </w:pPr>
      <w:r>
        <w:rPr>
          <w:rFonts w:ascii="Arial" w:eastAsia="Arial" w:hAnsi="Arial" w:cs="Arial"/>
          <w:sz w:val="14"/>
          <w:szCs w:val="14"/>
        </w:rPr>
        <w:t>4</w:t>
      </w:r>
    </w:p>
    <w:p w14:paraId="43BD916E" w14:textId="77777777" w:rsidR="004B413C" w:rsidRDefault="004B413C">
      <w:pPr>
        <w:sectPr w:rsidR="004B413C">
          <w:type w:val="continuous"/>
          <w:pgSz w:w="12240" w:h="15840"/>
          <w:pgMar w:top="1414" w:right="1440" w:bottom="341" w:left="1440" w:header="0" w:footer="0" w:gutter="0"/>
          <w:cols w:space="720" w:equalWidth="0">
            <w:col w:w="9360"/>
          </w:cols>
        </w:sectPr>
      </w:pPr>
    </w:p>
    <w:p w14:paraId="5A80F4F0" w14:textId="77777777" w:rsidR="004B413C" w:rsidRDefault="00EC2FEA">
      <w:pPr>
        <w:ind w:left="300"/>
        <w:rPr>
          <w:sz w:val="20"/>
          <w:szCs w:val="20"/>
        </w:rPr>
      </w:pPr>
      <w:bookmarkStart w:id="6" w:name="page5"/>
      <w:bookmarkEnd w:id="6"/>
      <w:r>
        <w:rPr>
          <w:rFonts w:ascii="Arial" w:eastAsia="Arial" w:hAnsi="Arial" w:cs="Arial"/>
          <w:sz w:val="20"/>
          <w:szCs w:val="20"/>
        </w:rPr>
        <w:lastRenderedPageBreak/>
        <w:t>MM59B - Whiteman Park East . . . . . . . . . . . . . . . . . . . . . . . . . . . . . . . . . . . . . . 119</w:t>
      </w:r>
    </w:p>
    <w:p w14:paraId="20417C12" w14:textId="77777777" w:rsidR="004B413C" w:rsidRDefault="004B413C">
      <w:pPr>
        <w:spacing w:line="129" w:lineRule="exact"/>
        <w:rPr>
          <w:sz w:val="20"/>
          <w:szCs w:val="20"/>
        </w:rPr>
      </w:pPr>
    </w:p>
    <w:p w14:paraId="0B419310" w14:textId="77777777" w:rsidR="004B413C" w:rsidRDefault="00EC2FEA">
      <w:pPr>
        <w:ind w:left="760"/>
        <w:rPr>
          <w:sz w:val="20"/>
          <w:szCs w:val="20"/>
        </w:rPr>
      </w:pPr>
      <w:r>
        <w:rPr>
          <w:rFonts w:ascii="Arial" w:eastAsia="Arial" w:hAnsi="Arial" w:cs="Arial"/>
          <w:sz w:val="20"/>
          <w:szCs w:val="20"/>
        </w:rPr>
        <w:t>Hydrology . . . . . . . . . . . . . . . . . . . . . . . . . . . . . . . . . . . . . . . . . . . . . . . 119</w:t>
      </w:r>
    </w:p>
    <w:p w14:paraId="6DB37C17" w14:textId="77777777" w:rsidR="004B413C" w:rsidRDefault="004B413C">
      <w:pPr>
        <w:spacing w:line="129" w:lineRule="exact"/>
        <w:rPr>
          <w:sz w:val="20"/>
          <w:szCs w:val="20"/>
        </w:rPr>
      </w:pPr>
    </w:p>
    <w:p w14:paraId="19AC6FCD" w14:textId="77777777" w:rsidR="004B413C" w:rsidRDefault="00EC2FEA">
      <w:pPr>
        <w:ind w:left="760"/>
        <w:rPr>
          <w:sz w:val="20"/>
          <w:szCs w:val="20"/>
        </w:rPr>
      </w:pPr>
      <w:r>
        <w:rPr>
          <w:rFonts w:ascii="Arial" w:eastAsia="Arial" w:hAnsi="Arial" w:cs="Arial"/>
          <w:sz w:val="20"/>
          <w:szCs w:val="20"/>
        </w:rPr>
        <w:t>Vegetation . . . . . . . . . . . . . . . . . . . . . . . . . . . . . . . . . . . . . . . . . . . . . . . 119</w:t>
      </w:r>
    </w:p>
    <w:p w14:paraId="0749BF40" w14:textId="77777777" w:rsidR="004B413C" w:rsidRDefault="004B413C">
      <w:pPr>
        <w:spacing w:line="129" w:lineRule="exact"/>
        <w:rPr>
          <w:sz w:val="20"/>
          <w:szCs w:val="20"/>
        </w:rPr>
      </w:pPr>
    </w:p>
    <w:p w14:paraId="333AC16F" w14:textId="77777777" w:rsidR="004B413C" w:rsidRDefault="00EC2FEA">
      <w:pPr>
        <w:tabs>
          <w:tab w:val="left" w:pos="2200"/>
        </w:tabs>
        <w:ind w:left="300"/>
        <w:rPr>
          <w:sz w:val="20"/>
          <w:szCs w:val="20"/>
        </w:rPr>
      </w:pPr>
      <w:r>
        <w:rPr>
          <w:rFonts w:ascii="Arial" w:eastAsia="Arial" w:hAnsi="Arial" w:cs="Arial"/>
          <w:sz w:val="20"/>
          <w:szCs w:val="20"/>
        </w:rPr>
        <w:t>PM9 - Pinjar North</w:t>
      </w:r>
      <w:r>
        <w:rPr>
          <w:rFonts w:ascii="Arial" w:eastAsia="Arial" w:hAnsi="Arial" w:cs="Arial"/>
          <w:sz w:val="20"/>
          <w:szCs w:val="20"/>
        </w:rPr>
        <w:tab/>
        <w:t>. . . . . . . . . . . . . . . . . . . . . . . . . . . . . . . . . . . . . . . . . . . . 121</w:t>
      </w:r>
    </w:p>
    <w:p w14:paraId="701B883A" w14:textId="77777777" w:rsidR="004B413C" w:rsidRDefault="004B413C">
      <w:pPr>
        <w:spacing w:line="129" w:lineRule="exact"/>
        <w:rPr>
          <w:sz w:val="20"/>
          <w:szCs w:val="20"/>
        </w:rPr>
      </w:pPr>
    </w:p>
    <w:p w14:paraId="6B460F28" w14:textId="77777777" w:rsidR="004B413C" w:rsidRDefault="00EC2FEA">
      <w:pPr>
        <w:ind w:left="760"/>
        <w:rPr>
          <w:sz w:val="20"/>
          <w:szCs w:val="20"/>
        </w:rPr>
      </w:pPr>
      <w:r>
        <w:rPr>
          <w:rFonts w:ascii="Arial" w:eastAsia="Arial" w:hAnsi="Arial" w:cs="Arial"/>
          <w:sz w:val="20"/>
          <w:szCs w:val="20"/>
        </w:rPr>
        <w:t>Hydrology . . . . . . . . . . . . . . . . . . . . . . . . . . . . . . . . . . . . . . . . . . . . . . . 121</w:t>
      </w:r>
    </w:p>
    <w:p w14:paraId="79C0558F" w14:textId="77777777" w:rsidR="004B413C" w:rsidRDefault="004B413C">
      <w:pPr>
        <w:spacing w:line="129" w:lineRule="exact"/>
        <w:rPr>
          <w:sz w:val="20"/>
          <w:szCs w:val="20"/>
        </w:rPr>
      </w:pPr>
    </w:p>
    <w:p w14:paraId="629F3BAB" w14:textId="77777777" w:rsidR="004B413C" w:rsidRDefault="00EC2FEA">
      <w:pPr>
        <w:ind w:left="300"/>
        <w:rPr>
          <w:sz w:val="20"/>
          <w:szCs w:val="20"/>
        </w:rPr>
      </w:pPr>
      <w:r>
        <w:rPr>
          <w:rFonts w:ascii="Arial" w:eastAsia="Arial" w:hAnsi="Arial" w:cs="Arial"/>
          <w:sz w:val="20"/>
          <w:szCs w:val="20"/>
        </w:rPr>
        <w:t>WM1 - Pinjar . . . . . . . . . . . . . . . . . . . . . . . . . . . . . . . . . . . . . . . . . . . . . . . . 123</w:t>
      </w:r>
    </w:p>
    <w:p w14:paraId="11C0FE8B" w14:textId="77777777" w:rsidR="004B413C" w:rsidRDefault="004B413C">
      <w:pPr>
        <w:spacing w:line="129" w:lineRule="exact"/>
        <w:rPr>
          <w:sz w:val="20"/>
          <w:szCs w:val="20"/>
        </w:rPr>
      </w:pPr>
    </w:p>
    <w:p w14:paraId="33F1D1CB" w14:textId="77777777" w:rsidR="004B413C" w:rsidRDefault="00EC2FEA">
      <w:pPr>
        <w:ind w:left="760"/>
        <w:rPr>
          <w:sz w:val="20"/>
          <w:szCs w:val="20"/>
        </w:rPr>
      </w:pPr>
      <w:r>
        <w:rPr>
          <w:rFonts w:ascii="Arial" w:eastAsia="Arial" w:hAnsi="Arial" w:cs="Arial"/>
          <w:sz w:val="20"/>
          <w:szCs w:val="20"/>
        </w:rPr>
        <w:t>Hydrology . . . . . . . . . . . . . . . . . . . . . . . . . . . . . . . . . . . . . . . . . . . . . . . 123</w:t>
      </w:r>
    </w:p>
    <w:p w14:paraId="5F0A3488" w14:textId="77777777" w:rsidR="004B413C" w:rsidRDefault="004B413C">
      <w:pPr>
        <w:spacing w:line="129" w:lineRule="exact"/>
        <w:rPr>
          <w:sz w:val="20"/>
          <w:szCs w:val="20"/>
        </w:rPr>
      </w:pPr>
    </w:p>
    <w:p w14:paraId="258E32CE" w14:textId="77777777" w:rsidR="004B413C" w:rsidRDefault="00EC2FEA">
      <w:pPr>
        <w:ind w:left="760"/>
        <w:rPr>
          <w:sz w:val="20"/>
          <w:szCs w:val="20"/>
        </w:rPr>
      </w:pPr>
      <w:r>
        <w:rPr>
          <w:rFonts w:ascii="Arial" w:eastAsia="Arial" w:hAnsi="Arial" w:cs="Arial"/>
          <w:sz w:val="20"/>
          <w:szCs w:val="20"/>
        </w:rPr>
        <w:t>Vegetation character . . . . . . . . . . . . . . . . . . . . . . . . . . . . . . . . . . . . . . . . . 123</w:t>
      </w:r>
    </w:p>
    <w:p w14:paraId="5B3FC3CE" w14:textId="77777777" w:rsidR="004B413C" w:rsidRDefault="004B413C">
      <w:pPr>
        <w:spacing w:line="129" w:lineRule="exact"/>
        <w:rPr>
          <w:sz w:val="20"/>
          <w:szCs w:val="20"/>
        </w:rPr>
      </w:pPr>
    </w:p>
    <w:p w14:paraId="38478DCD" w14:textId="77777777" w:rsidR="004B413C" w:rsidRDefault="00EC2FEA">
      <w:pPr>
        <w:ind w:left="300"/>
        <w:rPr>
          <w:sz w:val="20"/>
          <w:szCs w:val="20"/>
        </w:rPr>
      </w:pPr>
      <w:r>
        <w:rPr>
          <w:rFonts w:ascii="Arial" w:eastAsia="Arial" w:hAnsi="Arial" w:cs="Arial"/>
          <w:sz w:val="20"/>
          <w:szCs w:val="20"/>
        </w:rPr>
        <w:t>WM2 - Melaleuca Park North . . . . . . . . . . . . . . . . . . . . . . . . . . . . . . . . . . . . . . . 125</w:t>
      </w:r>
    </w:p>
    <w:p w14:paraId="2C17D4C1" w14:textId="77777777" w:rsidR="004B413C" w:rsidRDefault="004B413C">
      <w:pPr>
        <w:spacing w:line="129" w:lineRule="exact"/>
        <w:rPr>
          <w:sz w:val="20"/>
          <w:szCs w:val="20"/>
        </w:rPr>
      </w:pPr>
    </w:p>
    <w:p w14:paraId="2949BD71" w14:textId="77777777" w:rsidR="004B413C" w:rsidRDefault="00EC2FEA">
      <w:pPr>
        <w:ind w:left="760"/>
        <w:rPr>
          <w:sz w:val="20"/>
          <w:szCs w:val="20"/>
        </w:rPr>
      </w:pPr>
      <w:r>
        <w:rPr>
          <w:rFonts w:ascii="Arial" w:eastAsia="Arial" w:hAnsi="Arial" w:cs="Arial"/>
          <w:sz w:val="20"/>
          <w:szCs w:val="20"/>
        </w:rPr>
        <w:t>Hydrology . . . . . . . . . . . . . . . . . . . . . . . . . . . . . . . . . . . . . . . . . . . . . . . 125</w:t>
      </w:r>
    </w:p>
    <w:p w14:paraId="0CF55CEA" w14:textId="77777777" w:rsidR="004B413C" w:rsidRDefault="004B413C">
      <w:pPr>
        <w:spacing w:line="129" w:lineRule="exact"/>
        <w:rPr>
          <w:sz w:val="20"/>
          <w:szCs w:val="20"/>
        </w:rPr>
      </w:pPr>
    </w:p>
    <w:p w14:paraId="3BFA2DB6" w14:textId="77777777" w:rsidR="004B413C" w:rsidRDefault="00EC2FEA">
      <w:pPr>
        <w:ind w:left="760"/>
        <w:rPr>
          <w:sz w:val="20"/>
          <w:szCs w:val="20"/>
        </w:rPr>
      </w:pPr>
      <w:r>
        <w:rPr>
          <w:rFonts w:ascii="Arial" w:eastAsia="Arial" w:hAnsi="Arial" w:cs="Arial"/>
          <w:sz w:val="20"/>
          <w:szCs w:val="20"/>
        </w:rPr>
        <w:t>Vegetation character . . . . . . . . . . . . . . . . . . . . . . . . . . . . . . . . . . . . . . . . . 125</w:t>
      </w:r>
    </w:p>
    <w:p w14:paraId="07B87B82" w14:textId="77777777" w:rsidR="004B413C" w:rsidRDefault="004B413C">
      <w:pPr>
        <w:spacing w:line="129" w:lineRule="exact"/>
        <w:rPr>
          <w:sz w:val="20"/>
          <w:szCs w:val="20"/>
        </w:rPr>
      </w:pPr>
    </w:p>
    <w:p w14:paraId="4B66DC47" w14:textId="77777777" w:rsidR="004B413C" w:rsidRDefault="00EC2FEA">
      <w:pPr>
        <w:tabs>
          <w:tab w:val="left" w:pos="2520"/>
        </w:tabs>
        <w:ind w:left="300"/>
        <w:rPr>
          <w:sz w:val="20"/>
          <w:szCs w:val="20"/>
        </w:rPr>
      </w:pPr>
      <w:r>
        <w:rPr>
          <w:rFonts w:ascii="Arial" w:eastAsia="Arial" w:hAnsi="Arial" w:cs="Arial"/>
          <w:sz w:val="20"/>
          <w:szCs w:val="20"/>
        </w:rPr>
        <w:t>WM8 - Melaleuca Park</w:t>
      </w:r>
      <w:r>
        <w:rPr>
          <w:rFonts w:ascii="Arial" w:eastAsia="Arial" w:hAnsi="Arial" w:cs="Arial"/>
          <w:sz w:val="20"/>
          <w:szCs w:val="20"/>
        </w:rPr>
        <w:tab/>
        <w:t>. . . . . . . . . . . . . . . . . . . . . . . . . . . . . . . . . . . . . . . . . . 127</w:t>
      </w:r>
    </w:p>
    <w:p w14:paraId="441D7685" w14:textId="77777777" w:rsidR="004B413C" w:rsidRDefault="004B413C">
      <w:pPr>
        <w:spacing w:line="129" w:lineRule="exact"/>
        <w:rPr>
          <w:sz w:val="20"/>
          <w:szCs w:val="20"/>
        </w:rPr>
      </w:pPr>
    </w:p>
    <w:p w14:paraId="3958A748" w14:textId="77777777" w:rsidR="004B413C" w:rsidRDefault="00EC2FEA">
      <w:pPr>
        <w:ind w:left="760"/>
        <w:rPr>
          <w:sz w:val="20"/>
          <w:szCs w:val="20"/>
        </w:rPr>
      </w:pPr>
      <w:r>
        <w:rPr>
          <w:rFonts w:ascii="Arial" w:eastAsia="Arial" w:hAnsi="Arial" w:cs="Arial"/>
          <w:sz w:val="20"/>
          <w:szCs w:val="20"/>
        </w:rPr>
        <w:t>Hydrology . . . . . . . . . . . . . . . . . . . . . . . . . . . . . . . . . . . . . . . . . . . . . . . 127</w:t>
      </w:r>
    </w:p>
    <w:p w14:paraId="19163C44" w14:textId="77777777" w:rsidR="004B413C" w:rsidRDefault="004B413C">
      <w:pPr>
        <w:spacing w:line="129" w:lineRule="exact"/>
        <w:rPr>
          <w:sz w:val="20"/>
          <w:szCs w:val="20"/>
        </w:rPr>
      </w:pPr>
    </w:p>
    <w:p w14:paraId="0512BEA5" w14:textId="77777777" w:rsidR="004B413C" w:rsidRDefault="00EC2FEA">
      <w:pPr>
        <w:ind w:left="760"/>
        <w:rPr>
          <w:sz w:val="20"/>
          <w:szCs w:val="20"/>
        </w:rPr>
      </w:pPr>
      <w:r>
        <w:rPr>
          <w:rFonts w:ascii="Arial" w:eastAsia="Arial" w:hAnsi="Arial" w:cs="Arial"/>
          <w:sz w:val="20"/>
          <w:szCs w:val="20"/>
        </w:rPr>
        <w:t>Vegetation character . . . . . . . . . . . . . . . . . . . . . . . . . . . . . . . . . . . . . . . . . 127</w:t>
      </w:r>
    </w:p>
    <w:p w14:paraId="3B286D6C" w14:textId="77777777" w:rsidR="004B413C" w:rsidRDefault="004B413C">
      <w:pPr>
        <w:spacing w:line="129" w:lineRule="exact"/>
        <w:rPr>
          <w:sz w:val="20"/>
          <w:szCs w:val="20"/>
        </w:rPr>
      </w:pPr>
    </w:p>
    <w:p w14:paraId="18FAABE4" w14:textId="77777777" w:rsidR="004B413C" w:rsidRDefault="00EC2FEA">
      <w:pPr>
        <w:ind w:left="300"/>
        <w:rPr>
          <w:sz w:val="20"/>
          <w:szCs w:val="20"/>
        </w:rPr>
      </w:pPr>
      <w:r>
        <w:rPr>
          <w:rFonts w:ascii="Arial" w:eastAsia="Arial" w:hAnsi="Arial" w:cs="Arial"/>
          <w:sz w:val="20"/>
          <w:szCs w:val="20"/>
        </w:rPr>
        <w:t>Lake Gwelup  . . . . . . . . . . . . . . . . . . . . . . . . . . . . . . . . . . . . . . . . . . . . . . . . 129</w:t>
      </w:r>
    </w:p>
    <w:p w14:paraId="63A113A1" w14:textId="77777777" w:rsidR="004B413C" w:rsidRDefault="004B413C">
      <w:pPr>
        <w:spacing w:line="129" w:lineRule="exact"/>
        <w:rPr>
          <w:sz w:val="20"/>
          <w:szCs w:val="20"/>
        </w:rPr>
      </w:pPr>
    </w:p>
    <w:p w14:paraId="357B0478" w14:textId="77777777" w:rsidR="004B413C" w:rsidRDefault="00EC2FEA">
      <w:pPr>
        <w:ind w:left="760"/>
        <w:rPr>
          <w:sz w:val="20"/>
          <w:szCs w:val="20"/>
        </w:rPr>
      </w:pPr>
      <w:r>
        <w:rPr>
          <w:rFonts w:ascii="Arial" w:eastAsia="Arial" w:hAnsi="Arial" w:cs="Arial"/>
          <w:sz w:val="20"/>
          <w:szCs w:val="20"/>
        </w:rPr>
        <w:t>Hydrology . . . . . . . . . . . . . . . . . . . . . . . . . . . . . . . . . . . . . . . . . . . . . . . 129</w:t>
      </w:r>
    </w:p>
    <w:p w14:paraId="4B674889" w14:textId="77777777" w:rsidR="004B413C" w:rsidRDefault="004B413C">
      <w:pPr>
        <w:spacing w:line="129" w:lineRule="exact"/>
        <w:rPr>
          <w:sz w:val="20"/>
          <w:szCs w:val="20"/>
        </w:rPr>
      </w:pPr>
    </w:p>
    <w:p w14:paraId="54567A8C" w14:textId="77777777" w:rsidR="004B413C" w:rsidRDefault="00EC2FEA">
      <w:pPr>
        <w:ind w:left="760"/>
        <w:rPr>
          <w:sz w:val="20"/>
          <w:szCs w:val="20"/>
        </w:rPr>
      </w:pPr>
      <w:r>
        <w:rPr>
          <w:rFonts w:ascii="Arial" w:eastAsia="Arial" w:hAnsi="Arial" w:cs="Arial"/>
          <w:sz w:val="20"/>
          <w:szCs w:val="20"/>
        </w:rPr>
        <w:t>Vegetation dynamics . . . . . . . . . . . . . . . . . . . . . . . . . . . . . . . . . . . . . . . . . 129</w:t>
      </w:r>
    </w:p>
    <w:p w14:paraId="14A83157" w14:textId="77777777" w:rsidR="004B413C" w:rsidRDefault="004B413C">
      <w:pPr>
        <w:spacing w:line="129" w:lineRule="exact"/>
        <w:rPr>
          <w:sz w:val="20"/>
          <w:szCs w:val="20"/>
        </w:rPr>
      </w:pPr>
    </w:p>
    <w:p w14:paraId="1379A057" w14:textId="77777777" w:rsidR="004B413C" w:rsidRDefault="00EC2FEA">
      <w:pPr>
        <w:ind w:left="760"/>
        <w:rPr>
          <w:sz w:val="20"/>
          <w:szCs w:val="20"/>
        </w:rPr>
      </w:pPr>
      <w:r>
        <w:rPr>
          <w:rFonts w:ascii="Arial" w:eastAsia="Arial" w:hAnsi="Arial" w:cs="Arial"/>
          <w:sz w:val="20"/>
          <w:szCs w:val="20"/>
        </w:rPr>
        <w:t>Revised water level threshold eﬀects  . . . . . . . . . . . . . . . . . . . . . . . . . . . . . . . . 129</w:t>
      </w:r>
    </w:p>
    <w:p w14:paraId="3C08D2E4" w14:textId="77777777" w:rsidR="004B413C" w:rsidRDefault="004B413C">
      <w:pPr>
        <w:spacing w:line="129" w:lineRule="exact"/>
        <w:rPr>
          <w:sz w:val="20"/>
          <w:szCs w:val="20"/>
        </w:rPr>
      </w:pPr>
    </w:p>
    <w:p w14:paraId="398F51E4" w14:textId="77777777" w:rsidR="004B413C" w:rsidRDefault="00EC2FEA">
      <w:pPr>
        <w:ind w:left="300"/>
        <w:rPr>
          <w:sz w:val="20"/>
          <w:szCs w:val="20"/>
        </w:rPr>
      </w:pPr>
      <w:r>
        <w:rPr>
          <w:rFonts w:ascii="Arial" w:eastAsia="Arial" w:hAnsi="Arial" w:cs="Arial"/>
          <w:sz w:val="20"/>
          <w:szCs w:val="20"/>
        </w:rPr>
        <w:t>Quin Brook . . . . . . . . . . . . . . . . . . . . . . . . . . . . . . . . . . . . . . . . . . . . . . . . . 135</w:t>
      </w:r>
    </w:p>
    <w:p w14:paraId="4A45623B" w14:textId="77777777" w:rsidR="004B413C" w:rsidRDefault="004B413C">
      <w:pPr>
        <w:spacing w:line="129" w:lineRule="exact"/>
        <w:rPr>
          <w:sz w:val="20"/>
          <w:szCs w:val="20"/>
        </w:rPr>
      </w:pPr>
    </w:p>
    <w:p w14:paraId="62D6596F" w14:textId="77777777" w:rsidR="004B413C" w:rsidRDefault="00EC2FEA">
      <w:pPr>
        <w:ind w:left="760"/>
        <w:rPr>
          <w:sz w:val="20"/>
          <w:szCs w:val="20"/>
        </w:rPr>
      </w:pPr>
      <w:r>
        <w:rPr>
          <w:rFonts w:ascii="Arial" w:eastAsia="Arial" w:hAnsi="Arial" w:cs="Arial"/>
          <w:sz w:val="20"/>
          <w:szCs w:val="20"/>
        </w:rPr>
        <w:t>Hydrology . . . . . . . . . . . . . . . . . . . . . . . . . . . . . . . . . . . . . . . . . . . . . . . 135</w:t>
      </w:r>
    </w:p>
    <w:p w14:paraId="5431D5A8" w14:textId="77777777" w:rsidR="004B413C" w:rsidRDefault="004B413C">
      <w:pPr>
        <w:spacing w:line="129" w:lineRule="exact"/>
        <w:rPr>
          <w:sz w:val="20"/>
          <w:szCs w:val="20"/>
        </w:rPr>
      </w:pPr>
    </w:p>
    <w:p w14:paraId="16DE822C" w14:textId="77777777" w:rsidR="004B413C" w:rsidRDefault="00EC2FEA">
      <w:pPr>
        <w:ind w:left="760"/>
        <w:rPr>
          <w:sz w:val="20"/>
          <w:szCs w:val="20"/>
        </w:rPr>
      </w:pPr>
      <w:r>
        <w:rPr>
          <w:rFonts w:ascii="Arial" w:eastAsia="Arial" w:hAnsi="Arial" w:cs="Arial"/>
          <w:sz w:val="20"/>
          <w:szCs w:val="20"/>
        </w:rPr>
        <w:t>Vegetation dynamics . . . . . . . . . . . . . . . . . . . . . . . . . . . . . . . . . . . . . . . . . 135</w:t>
      </w:r>
    </w:p>
    <w:p w14:paraId="71349A4A" w14:textId="77777777" w:rsidR="004B413C" w:rsidRDefault="004B413C">
      <w:pPr>
        <w:spacing w:line="129" w:lineRule="exact"/>
        <w:rPr>
          <w:sz w:val="20"/>
          <w:szCs w:val="20"/>
        </w:rPr>
      </w:pPr>
    </w:p>
    <w:p w14:paraId="0A0FED97" w14:textId="77777777" w:rsidR="004B413C" w:rsidRDefault="00EC2FEA">
      <w:pPr>
        <w:ind w:left="300"/>
        <w:rPr>
          <w:sz w:val="20"/>
          <w:szCs w:val="20"/>
        </w:rPr>
      </w:pPr>
      <w:r>
        <w:rPr>
          <w:rFonts w:ascii="Arial" w:eastAsia="Arial" w:hAnsi="Arial" w:cs="Arial"/>
          <w:sz w:val="20"/>
          <w:szCs w:val="20"/>
        </w:rPr>
        <w:t>Gingin Brook . . . . . . . . . . . . . . . . . . . . . . . . . . . . . . . . . . . . . . . . . . . . . . . . 138</w:t>
      </w:r>
    </w:p>
    <w:p w14:paraId="201A7221" w14:textId="77777777" w:rsidR="004B413C" w:rsidRDefault="004B413C">
      <w:pPr>
        <w:spacing w:line="129" w:lineRule="exact"/>
        <w:rPr>
          <w:sz w:val="20"/>
          <w:szCs w:val="20"/>
        </w:rPr>
      </w:pPr>
    </w:p>
    <w:p w14:paraId="31991F46" w14:textId="77777777" w:rsidR="004B413C" w:rsidRDefault="00EC2FEA">
      <w:pPr>
        <w:ind w:left="760"/>
        <w:rPr>
          <w:sz w:val="20"/>
          <w:szCs w:val="20"/>
        </w:rPr>
      </w:pPr>
      <w:r>
        <w:rPr>
          <w:rFonts w:ascii="Arial" w:eastAsia="Arial" w:hAnsi="Arial" w:cs="Arial"/>
          <w:sz w:val="20"/>
          <w:szCs w:val="20"/>
        </w:rPr>
        <w:t>Hydrology . . . . . . . . . . . . . . . . . . . . . . . . . . . . . . . . . . . . . . . . . . . . . . . 138</w:t>
      </w:r>
    </w:p>
    <w:p w14:paraId="5A519E9D" w14:textId="77777777" w:rsidR="004B413C" w:rsidRDefault="004B413C">
      <w:pPr>
        <w:spacing w:line="327" w:lineRule="exact"/>
        <w:rPr>
          <w:sz w:val="20"/>
          <w:szCs w:val="20"/>
        </w:rPr>
      </w:pPr>
    </w:p>
    <w:p w14:paraId="083ED33E" w14:textId="77777777" w:rsidR="004B413C" w:rsidRDefault="00EC2FEA">
      <w:pPr>
        <w:tabs>
          <w:tab w:val="left" w:pos="9000"/>
        </w:tabs>
        <w:rPr>
          <w:sz w:val="20"/>
          <w:szCs w:val="20"/>
        </w:rPr>
      </w:pPr>
      <w:r>
        <w:rPr>
          <w:rFonts w:ascii="Arial" w:eastAsia="Arial" w:hAnsi="Arial" w:cs="Arial"/>
          <w:b/>
          <w:bCs/>
          <w:sz w:val="20"/>
          <w:szCs w:val="20"/>
        </w:rPr>
        <w:t>Summary</w:t>
      </w:r>
      <w:r>
        <w:rPr>
          <w:sz w:val="20"/>
          <w:szCs w:val="20"/>
        </w:rPr>
        <w:tab/>
      </w:r>
      <w:r>
        <w:rPr>
          <w:rFonts w:ascii="Arial" w:eastAsia="Arial" w:hAnsi="Arial" w:cs="Arial"/>
          <w:b/>
          <w:bCs/>
          <w:sz w:val="20"/>
          <w:szCs w:val="20"/>
        </w:rPr>
        <w:t>142</w:t>
      </w:r>
    </w:p>
    <w:p w14:paraId="6D3A9BB5" w14:textId="77777777" w:rsidR="004B413C" w:rsidRDefault="004B413C">
      <w:pPr>
        <w:spacing w:line="129" w:lineRule="exact"/>
        <w:rPr>
          <w:sz w:val="20"/>
          <w:szCs w:val="20"/>
        </w:rPr>
      </w:pPr>
    </w:p>
    <w:p w14:paraId="7C7452B4" w14:textId="77777777" w:rsidR="004B413C" w:rsidRDefault="00EC2FEA">
      <w:pPr>
        <w:tabs>
          <w:tab w:val="left" w:pos="1280"/>
        </w:tabs>
        <w:ind w:left="300"/>
        <w:rPr>
          <w:sz w:val="20"/>
          <w:szCs w:val="20"/>
        </w:rPr>
      </w:pPr>
      <w:r>
        <w:rPr>
          <w:rFonts w:ascii="Arial" w:eastAsia="Arial" w:hAnsi="Arial" w:cs="Arial"/>
          <w:sz w:val="20"/>
          <w:szCs w:val="20"/>
        </w:rPr>
        <w:t>Overview</w:t>
      </w:r>
      <w:r>
        <w:rPr>
          <w:rFonts w:ascii="Arial" w:eastAsia="Arial" w:hAnsi="Arial" w:cs="Arial"/>
          <w:sz w:val="20"/>
          <w:szCs w:val="20"/>
        </w:rPr>
        <w:tab/>
        <w:t>. . . . . . . . . . . . . . . . . . . . . . . . . . . . . . . . . . . . . . . . . . . . . . . . . . 142</w:t>
      </w:r>
    </w:p>
    <w:p w14:paraId="1595CF96" w14:textId="77777777" w:rsidR="004B413C" w:rsidRDefault="004B413C">
      <w:pPr>
        <w:spacing w:line="129" w:lineRule="exact"/>
        <w:rPr>
          <w:sz w:val="20"/>
          <w:szCs w:val="20"/>
        </w:rPr>
      </w:pPr>
    </w:p>
    <w:p w14:paraId="2F495B46" w14:textId="77777777" w:rsidR="004B413C" w:rsidRDefault="00EC2FEA">
      <w:pPr>
        <w:ind w:left="300"/>
        <w:rPr>
          <w:sz w:val="20"/>
          <w:szCs w:val="20"/>
        </w:rPr>
      </w:pPr>
      <w:r>
        <w:rPr>
          <w:rFonts w:ascii="Arial" w:eastAsia="Arial" w:hAnsi="Arial" w:cs="Arial"/>
          <w:sz w:val="20"/>
          <w:szCs w:val="20"/>
        </w:rPr>
        <w:t>Vegetation . . . . . . . . . . . . . . . . . . . . . . . . . . . . . . . . . . . . . . . . . . . . . . . . . . 142</w:t>
      </w:r>
    </w:p>
    <w:p w14:paraId="2C3F6599" w14:textId="77777777" w:rsidR="004B413C" w:rsidRDefault="004B413C">
      <w:pPr>
        <w:spacing w:line="129" w:lineRule="exact"/>
        <w:rPr>
          <w:sz w:val="20"/>
          <w:szCs w:val="20"/>
        </w:rPr>
      </w:pPr>
    </w:p>
    <w:p w14:paraId="172957E8" w14:textId="77777777" w:rsidR="004B413C" w:rsidRDefault="00EC2FEA">
      <w:pPr>
        <w:tabs>
          <w:tab w:val="left" w:pos="2360"/>
        </w:tabs>
        <w:ind w:left="300"/>
        <w:rPr>
          <w:sz w:val="20"/>
          <w:szCs w:val="20"/>
        </w:rPr>
      </w:pPr>
      <w:r>
        <w:rPr>
          <w:rFonts w:ascii="Arial" w:eastAsia="Arial" w:hAnsi="Arial" w:cs="Arial"/>
          <w:sz w:val="20"/>
          <w:szCs w:val="20"/>
        </w:rPr>
        <w:t>Aquatic Invertebrates</w:t>
      </w:r>
      <w:r>
        <w:rPr>
          <w:rFonts w:ascii="Arial" w:eastAsia="Arial" w:hAnsi="Arial" w:cs="Arial"/>
          <w:sz w:val="20"/>
          <w:szCs w:val="20"/>
        </w:rPr>
        <w:tab/>
        <w:t>. . . . . . . . . . . . . . . . . . . . . . . . . . . . . . . . . . . . . . . . . . . 142</w:t>
      </w:r>
    </w:p>
    <w:p w14:paraId="281E1109" w14:textId="77777777" w:rsidR="004B413C" w:rsidRDefault="004B413C">
      <w:pPr>
        <w:spacing w:line="129" w:lineRule="exact"/>
        <w:rPr>
          <w:sz w:val="20"/>
          <w:szCs w:val="20"/>
        </w:rPr>
      </w:pPr>
    </w:p>
    <w:p w14:paraId="24805120" w14:textId="77777777" w:rsidR="004B413C" w:rsidRDefault="00EC2FEA">
      <w:pPr>
        <w:tabs>
          <w:tab w:val="left" w:pos="2520"/>
        </w:tabs>
        <w:ind w:left="300"/>
        <w:rPr>
          <w:sz w:val="20"/>
          <w:szCs w:val="20"/>
        </w:rPr>
      </w:pPr>
      <w:r>
        <w:rPr>
          <w:rFonts w:ascii="Arial" w:eastAsia="Arial" w:hAnsi="Arial" w:cs="Arial"/>
          <w:sz w:val="20"/>
          <w:szCs w:val="20"/>
        </w:rPr>
        <w:t>Management objectives</w:t>
      </w:r>
      <w:r>
        <w:rPr>
          <w:rFonts w:ascii="Arial" w:eastAsia="Arial" w:hAnsi="Arial" w:cs="Arial"/>
          <w:sz w:val="20"/>
          <w:szCs w:val="20"/>
        </w:rPr>
        <w:tab/>
        <w:t>. . . . . . . . . . . . . . . . . . . . . . . . . . . . . . . . . . . . . . . . . . 142</w:t>
      </w:r>
    </w:p>
    <w:p w14:paraId="69B4FDB5" w14:textId="77777777" w:rsidR="004B413C" w:rsidRDefault="004B413C">
      <w:pPr>
        <w:spacing w:line="129" w:lineRule="exact"/>
        <w:rPr>
          <w:sz w:val="20"/>
          <w:szCs w:val="20"/>
        </w:rPr>
      </w:pPr>
    </w:p>
    <w:p w14:paraId="5F75F4B9" w14:textId="77777777" w:rsidR="004B413C" w:rsidRDefault="00EC2FEA">
      <w:pPr>
        <w:ind w:left="300"/>
        <w:rPr>
          <w:sz w:val="20"/>
          <w:szCs w:val="20"/>
        </w:rPr>
      </w:pPr>
      <w:r>
        <w:rPr>
          <w:rFonts w:ascii="Arial" w:eastAsia="Arial" w:hAnsi="Arial" w:cs="Arial"/>
          <w:sz w:val="20"/>
          <w:szCs w:val="20"/>
        </w:rPr>
        <w:t>Conclusions . . . . . . . . . . . . . . . . . . . . . . . . . . . . . . . . . . . . . . . . . . . . . . . . . 142</w:t>
      </w:r>
    </w:p>
    <w:p w14:paraId="4B3A5398" w14:textId="77777777" w:rsidR="004B413C" w:rsidRDefault="004B413C">
      <w:pPr>
        <w:spacing w:line="327" w:lineRule="exact"/>
        <w:rPr>
          <w:sz w:val="20"/>
          <w:szCs w:val="20"/>
        </w:rPr>
      </w:pPr>
    </w:p>
    <w:p w14:paraId="17A5C7C3" w14:textId="77777777" w:rsidR="004B413C" w:rsidRDefault="00EC2FEA">
      <w:pPr>
        <w:tabs>
          <w:tab w:val="left" w:pos="9000"/>
        </w:tabs>
        <w:rPr>
          <w:sz w:val="20"/>
          <w:szCs w:val="20"/>
        </w:rPr>
      </w:pPr>
      <w:r>
        <w:rPr>
          <w:rFonts w:ascii="Arial" w:eastAsia="Arial" w:hAnsi="Arial" w:cs="Arial"/>
          <w:b/>
          <w:bCs/>
          <w:sz w:val="20"/>
          <w:szCs w:val="20"/>
        </w:rPr>
        <w:t>References</w:t>
      </w:r>
      <w:r>
        <w:rPr>
          <w:sz w:val="20"/>
          <w:szCs w:val="20"/>
        </w:rPr>
        <w:tab/>
      </w:r>
      <w:r>
        <w:rPr>
          <w:rFonts w:ascii="Arial" w:eastAsia="Arial" w:hAnsi="Arial" w:cs="Arial"/>
          <w:b/>
          <w:bCs/>
          <w:sz w:val="20"/>
          <w:szCs w:val="20"/>
        </w:rPr>
        <w:t>142</w:t>
      </w:r>
    </w:p>
    <w:p w14:paraId="4DED39A3" w14:textId="77777777" w:rsidR="004B413C" w:rsidRDefault="004B413C">
      <w:pPr>
        <w:sectPr w:rsidR="004B413C">
          <w:pgSz w:w="12240" w:h="15840"/>
          <w:pgMar w:top="1414" w:right="1440" w:bottom="341" w:left="1440" w:header="0" w:footer="0" w:gutter="0"/>
          <w:cols w:space="720" w:equalWidth="0">
            <w:col w:w="9360"/>
          </w:cols>
        </w:sectPr>
      </w:pPr>
    </w:p>
    <w:p w14:paraId="20C90C17" w14:textId="77777777" w:rsidR="004B413C" w:rsidRDefault="004B413C">
      <w:pPr>
        <w:spacing w:line="200" w:lineRule="exact"/>
        <w:rPr>
          <w:sz w:val="20"/>
          <w:szCs w:val="20"/>
        </w:rPr>
      </w:pPr>
    </w:p>
    <w:p w14:paraId="5BE19B15" w14:textId="77777777" w:rsidR="004B413C" w:rsidRDefault="004B413C">
      <w:pPr>
        <w:spacing w:line="200" w:lineRule="exact"/>
        <w:rPr>
          <w:sz w:val="20"/>
          <w:szCs w:val="20"/>
        </w:rPr>
      </w:pPr>
    </w:p>
    <w:p w14:paraId="79074E77" w14:textId="77777777" w:rsidR="004B413C" w:rsidRDefault="004B413C">
      <w:pPr>
        <w:spacing w:line="200" w:lineRule="exact"/>
        <w:rPr>
          <w:sz w:val="20"/>
          <w:szCs w:val="20"/>
        </w:rPr>
      </w:pPr>
    </w:p>
    <w:p w14:paraId="285A2344" w14:textId="77777777" w:rsidR="004B413C" w:rsidRDefault="004B413C">
      <w:pPr>
        <w:spacing w:line="200" w:lineRule="exact"/>
        <w:rPr>
          <w:sz w:val="20"/>
          <w:szCs w:val="20"/>
        </w:rPr>
      </w:pPr>
    </w:p>
    <w:p w14:paraId="2507C13F" w14:textId="77777777" w:rsidR="004B413C" w:rsidRDefault="004B413C">
      <w:pPr>
        <w:spacing w:line="200" w:lineRule="exact"/>
        <w:rPr>
          <w:sz w:val="20"/>
          <w:szCs w:val="20"/>
        </w:rPr>
      </w:pPr>
    </w:p>
    <w:p w14:paraId="358D43B0" w14:textId="77777777" w:rsidR="004B413C" w:rsidRDefault="004B413C">
      <w:pPr>
        <w:spacing w:line="200" w:lineRule="exact"/>
        <w:rPr>
          <w:sz w:val="20"/>
          <w:szCs w:val="20"/>
        </w:rPr>
      </w:pPr>
    </w:p>
    <w:p w14:paraId="076A7A74" w14:textId="77777777" w:rsidR="004B413C" w:rsidRDefault="004B413C">
      <w:pPr>
        <w:spacing w:line="200" w:lineRule="exact"/>
        <w:rPr>
          <w:sz w:val="20"/>
          <w:szCs w:val="20"/>
        </w:rPr>
      </w:pPr>
    </w:p>
    <w:p w14:paraId="1AE85A82" w14:textId="77777777" w:rsidR="004B413C" w:rsidRDefault="004B413C">
      <w:pPr>
        <w:spacing w:line="200" w:lineRule="exact"/>
        <w:rPr>
          <w:sz w:val="20"/>
          <w:szCs w:val="20"/>
        </w:rPr>
      </w:pPr>
    </w:p>
    <w:p w14:paraId="5EE4E0B3" w14:textId="77777777" w:rsidR="004B413C" w:rsidRDefault="004B413C">
      <w:pPr>
        <w:spacing w:line="200" w:lineRule="exact"/>
        <w:rPr>
          <w:sz w:val="20"/>
          <w:szCs w:val="20"/>
        </w:rPr>
      </w:pPr>
    </w:p>
    <w:p w14:paraId="0D8D2B11" w14:textId="77777777" w:rsidR="004B413C" w:rsidRDefault="004B413C">
      <w:pPr>
        <w:spacing w:line="200" w:lineRule="exact"/>
        <w:rPr>
          <w:sz w:val="20"/>
          <w:szCs w:val="20"/>
        </w:rPr>
      </w:pPr>
    </w:p>
    <w:p w14:paraId="7BB9DE33" w14:textId="77777777" w:rsidR="004B413C" w:rsidRDefault="004B413C">
      <w:pPr>
        <w:spacing w:line="330" w:lineRule="exact"/>
        <w:rPr>
          <w:sz w:val="20"/>
          <w:szCs w:val="20"/>
        </w:rPr>
      </w:pPr>
    </w:p>
    <w:p w14:paraId="248E3F1E" w14:textId="77777777" w:rsidR="004B413C" w:rsidRDefault="00EC2FEA">
      <w:pPr>
        <w:jc w:val="center"/>
        <w:rPr>
          <w:sz w:val="20"/>
          <w:szCs w:val="20"/>
        </w:rPr>
      </w:pPr>
      <w:r>
        <w:rPr>
          <w:rFonts w:ascii="Arial" w:eastAsia="Arial" w:hAnsi="Arial" w:cs="Arial"/>
          <w:sz w:val="14"/>
          <w:szCs w:val="14"/>
        </w:rPr>
        <w:t>5</w:t>
      </w:r>
    </w:p>
    <w:p w14:paraId="00182DA8" w14:textId="77777777" w:rsidR="004B413C" w:rsidRDefault="004B413C">
      <w:pPr>
        <w:sectPr w:rsidR="004B413C">
          <w:type w:val="continuous"/>
          <w:pgSz w:w="12240" w:h="15840"/>
          <w:pgMar w:top="1414" w:right="1440" w:bottom="341" w:left="1440" w:header="0" w:footer="0" w:gutter="0"/>
          <w:cols w:space="720" w:equalWidth="0">
            <w:col w:w="9360"/>
          </w:cols>
        </w:sectPr>
      </w:pPr>
    </w:p>
    <w:p w14:paraId="3A9C2BA5" w14:textId="77777777" w:rsidR="004B413C" w:rsidRDefault="00EC2FEA">
      <w:pPr>
        <w:ind w:left="20"/>
        <w:rPr>
          <w:sz w:val="20"/>
          <w:szCs w:val="20"/>
        </w:rPr>
      </w:pPr>
      <w:bookmarkStart w:id="7" w:name="page6"/>
      <w:bookmarkEnd w:id="7"/>
      <w:r>
        <w:rPr>
          <w:rFonts w:ascii="Arial" w:eastAsia="Arial" w:hAnsi="Arial" w:cs="Arial"/>
          <w:b/>
          <w:bCs/>
          <w:sz w:val="29"/>
          <w:szCs w:val="29"/>
        </w:rPr>
        <w:lastRenderedPageBreak/>
        <w:t>Introduction</w:t>
      </w:r>
    </w:p>
    <w:p w14:paraId="144339D4" w14:textId="77777777" w:rsidR="004B413C" w:rsidRDefault="004B413C">
      <w:pPr>
        <w:spacing w:line="311" w:lineRule="exact"/>
        <w:rPr>
          <w:sz w:val="20"/>
          <w:szCs w:val="20"/>
        </w:rPr>
      </w:pPr>
    </w:p>
    <w:p w14:paraId="720E35CE" w14:textId="77777777" w:rsidR="004B413C" w:rsidRDefault="00EC2FEA">
      <w:pPr>
        <w:spacing w:line="268" w:lineRule="auto"/>
        <w:ind w:right="20" w:firstLine="16"/>
        <w:jc w:val="both"/>
        <w:rPr>
          <w:sz w:val="20"/>
          <w:szCs w:val="20"/>
        </w:rPr>
      </w:pPr>
      <w:r>
        <w:rPr>
          <w:rFonts w:ascii="Arial" w:eastAsia="Arial" w:hAnsi="Arial" w:cs="Arial"/>
          <w:sz w:val="19"/>
          <w:szCs w:val="19"/>
        </w:rPr>
        <w:t>The Gnangara Groundwater System is located on the Swan Coastal Plain in south-western Australia. The system covers an area of 220 000 ha, extending from the Swan River in the south to the Moore River and Gingin Brook in the north and from the Darling Scarp in the east to the Indian Ocean in the west (Figure 1). The system consists of three major aquifers: the Superficial aquifer, Leederville aquifer and the Yarragadee aquifer. The Gnangara Mound is an expression of the Superficial aquifer, an unconfined aquifer composed of Quaternary-Tertiary sediments of the Swan Coastal Plan that is in direct connection with the lower Leederville aquifer at locations where the Osborne Formation has eroded (Salama et al., 1991). The underlying confined Leederville aquifer supplies Perth with up to 60 % of its drinking water supply. The Superficial aquifer consists mainly of sand, silt and clay sediments up to 100 m thick with diﬀerent soils types distributed parallel to the coastline. These soils consist of Guildford Clay in the east, the Bassendean Dune System and Spearwood Dune Systems in the middle and the Quindalup Dune System along the west coast (McArthur and Bettenay, 1960), with the distribution of vegetation and aquatic invertebrates largely determined by the underlying soil type, land form and depth to groundwater (Heddle et al., 1980).</w:t>
      </w:r>
    </w:p>
    <w:p w14:paraId="26331E18" w14:textId="77777777" w:rsidR="004B413C" w:rsidRDefault="004B413C">
      <w:pPr>
        <w:spacing w:line="45" w:lineRule="exact"/>
        <w:rPr>
          <w:sz w:val="20"/>
          <w:szCs w:val="20"/>
        </w:rPr>
      </w:pPr>
    </w:p>
    <w:p w14:paraId="121634BF" w14:textId="77777777" w:rsidR="004B413C" w:rsidRDefault="00EC2FEA">
      <w:pPr>
        <w:spacing w:line="270" w:lineRule="auto"/>
        <w:ind w:left="20" w:firstLine="8"/>
        <w:jc w:val="both"/>
        <w:rPr>
          <w:sz w:val="20"/>
          <w:szCs w:val="20"/>
        </w:rPr>
      </w:pPr>
      <w:r>
        <w:rPr>
          <w:rFonts w:ascii="Arial" w:eastAsia="Arial" w:hAnsi="Arial" w:cs="Arial"/>
          <w:sz w:val="19"/>
          <w:szCs w:val="19"/>
        </w:rPr>
        <w:t>Recharge of the Gnangara Mound has been declining due to disruptions of water balances. Major users of groundwater in the Gnangara Mound include native vegetation, pine forest plantations, market gardens and wetlands (Salama et al., 1991). Clearing of native vegetation for pine plantations potentially reduces the recharge of groundwater as pines transpire more than the native plants they replace as well as they directly access deeper levels of the water table. Agriculture abstraction of groundwater is also causing declines in water levels. Groundwater recharge has also been hampered by declining rainfall for the south west region of Australia. It is estimated rainfall has been declining by approximately 12 mm/year since the 1970’s (England et al., 2006). Since the mid 1990’s rainfall has generally been below the long term average (Figure 2 Left). The combined eﬀects of groundwater abstraction, changes in vegetation and declining annual rainfall have contributed to long term declines in groundwater of the Gnangara Mound (Yesertener, 2007).</w:t>
      </w:r>
    </w:p>
    <w:p w14:paraId="78F23570" w14:textId="77777777" w:rsidR="004B413C" w:rsidRDefault="004B413C">
      <w:pPr>
        <w:spacing w:line="41" w:lineRule="exact"/>
        <w:rPr>
          <w:sz w:val="20"/>
          <w:szCs w:val="20"/>
        </w:rPr>
      </w:pPr>
    </w:p>
    <w:p w14:paraId="7EF8F069" w14:textId="77777777" w:rsidR="004B413C" w:rsidRDefault="00EC2FEA">
      <w:pPr>
        <w:spacing w:line="271" w:lineRule="auto"/>
        <w:ind w:left="20"/>
        <w:jc w:val="both"/>
        <w:rPr>
          <w:sz w:val="20"/>
          <w:szCs w:val="20"/>
        </w:rPr>
      </w:pPr>
      <w:r>
        <w:rPr>
          <w:rFonts w:ascii="Arial" w:eastAsia="Arial" w:hAnsi="Arial" w:cs="Arial"/>
          <w:sz w:val="19"/>
          <w:szCs w:val="19"/>
        </w:rPr>
        <w:t>The region experiences a Mediterranean-type climate with hot dry summers and cooler wet winters. June to August represent the wettest months of the year and December to March usually have little rainfall (Figure 2 Right). Although declining rainfall has contributed to decreasing groundwater levels in the Gnangara Mound, abstraction of groundwater from private wells, market gardens, pine plantations and drinking water have cumulatively driven the decline. Nonetheless, up to 20 % less rainfall and 64 % less runoﬀ occurred in the region between 1997 and 2003 compared to 1911 and 1974 (Yesertener, 2007). Drawdown of groundwater eﬀects the mortality and health of plant communities that depend on groundwater access (Groom et al., 2000; Muler et al., 2018; Zencich et al., 2002) and the composition of aquatic invertebrate communities that inhabit the surface waters of wetlands that frequent the Gnangara Mound (Horwitz et al., 2008, 2009).</w:t>
      </w:r>
    </w:p>
    <w:p w14:paraId="2F2BED8C" w14:textId="77777777" w:rsidR="004B413C" w:rsidRDefault="004B413C">
      <w:pPr>
        <w:spacing w:line="302" w:lineRule="exact"/>
        <w:rPr>
          <w:sz w:val="20"/>
          <w:szCs w:val="20"/>
        </w:rPr>
      </w:pPr>
    </w:p>
    <w:p w14:paraId="4344E202" w14:textId="77777777" w:rsidR="004B413C" w:rsidRDefault="00EC2FEA">
      <w:pPr>
        <w:ind w:left="20"/>
        <w:rPr>
          <w:sz w:val="20"/>
          <w:szCs w:val="20"/>
        </w:rPr>
      </w:pPr>
      <w:r>
        <w:rPr>
          <w:rFonts w:ascii="Arial" w:eastAsia="Arial" w:hAnsi="Arial" w:cs="Arial"/>
          <w:b/>
          <w:bCs/>
          <w:sz w:val="24"/>
          <w:szCs w:val="24"/>
        </w:rPr>
        <w:t>Scope of study</w:t>
      </w:r>
    </w:p>
    <w:p w14:paraId="449F51E0" w14:textId="77777777" w:rsidR="004B413C" w:rsidRDefault="004B413C">
      <w:pPr>
        <w:spacing w:line="247" w:lineRule="exact"/>
        <w:rPr>
          <w:sz w:val="20"/>
          <w:szCs w:val="20"/>
        </w:rPr>
      </w:pPr>
    </w:p>
    <w:p w14:paraId="2F14CE7A" w14:textId="77777777" w:rsidR="004B413C" w:rsidRDefault="00EC2FEA">
      <w:pPr>
        <w:spacing w:line="253" w:lineRule="auto"/>
        <w:ind w:left="20" w:firstLine="3"/>
        <w:jc w:val="both"/>
        <w:rPr>
          <w:sz w:val="20"/>
          <w:szCs w:val="20"/>
        </w:rPr>
      </w:pPr>
      <w:r>
        <w:rPr>
          <w:rFonts w:ascii="Arial" w:eastAsia="Arial" w:hAnsi="Arial" w:cs="Arial"/>
          <w:sz w:val="20"/>
          <w:szCs w:val="20"/>
        </w:rPr>
        <w:t xml:space="preserve">The Department of Water and Environmental Regulation (DWER) has environmental conditions set on its management of Gnangara groundwater resources, specified in Ministerial Statement 819 (published on 4 December 2009) (ATTACH AS Appendix 1). Schedule 1 of Ministerial Statement 819 specifies minimum water level criteria or thresholds that the department must meet at staﬀ gauges and/or monitoring bores at 14 wetlands and 16 bushland sites in the area covered by the Gnangara groundwater allocation plan, north of Perth (Figure 1). Due to groundwater declines caused by groundwater abstraction and declining rainfall, DWER has been unable to meet the criteria levels at approximately half of the sites in recent years. DWER is currently in the process of preparing a draft Gnangara groundwater allocation plan for public comment, anticipated for released in mid-2019. Implementation of the plan will reduce public and private groundwater abstraction in the plan area by a total of up to 44 GL/yr in 2028. Even with these reductions in abstraction, modelling </w:t>
      </w:r>
      <w:del w:id="8" w:author="Ray Froend" w:date="2019-11-18T09:53:00Z">
        <w:r w:rsidDel="00232894">
          <w:rPr>
            <w:rFonts w:ascii="Arial" w:eastAsia="Arial" w:hAnsi="Arial" w:cs="Arial"/>
            <w:sz w:val="20"/>
            <w:szCs w:val="20"/>
          </w:rPr>
          <w:delText xml:space="preserve">projects </w:delText>
        </w:r>
      </w:del>
      <w:ins w:id="9" w:author="Ray Froend" w:date="2019-11-18T09:53:00Z">
        <w:r w:rsidR="00232894">
          <w:rPr>
            <w:rFonts w:ascii="Arial" w:eastAsia="Arial" w:hAnsi="Arial" w:cs="Arial"/>
            <w:sz w:val="20"/>
            <w:szCs w:val="20"/>
          </w:rPr>
          <w:t xml:space="preserve">predicts </w:t>
        </w:r>
      </w:ins>
      <w:r>
        <w:rPr>
          <w:rFonts w:ascii="Arial" w:eastAsia="Arial" w:hAnsi="Arial" w:cs="Arial"/>
          <w:sz w:val="20"/>
          <w:szCs w:val="20"/>
        </w:rPr>
        <w:t>the department will still not be able to achieve the current ‘absolute minimum’ levels at around half of the criteria sites and compliance rates will remain very similar to current rates because the expectations are for a continued drying climate regime into the future.</w:t>
      </w:r>
    </w:p>
    <w:p w14:paraId="4C41D877" w14:textId="77777777" w:rsidR="004B413C" w:rsidRDefault="004B413C">
      <w:pPr>
        <w:spacing w:line="65" w:lineRule="exact"/>
        <w:rPr>
          <w:sz w:val="20"/>
          <w:szCs w:val="20"/>
        </w:rPr>
      </w:pPr>
    </w:p>
    <w:p w14:paraId="151A2546" w14:textId="77777777" w:rsidR="004B413C" w:rsidRDefault="00EC2FEA">
      <w:pPr>
        <w:spacing w:line="330" w:lineRule="auto"/>
        <w:ind w:left="20" w:right="40"/>
        <w:rPr>
          <w:sz w:val="20"/>
          <w:szCs w:val="20"/>
        </w:rPr>
      </w:pPr>
      <w:r>
        <w:rPr>
          <w:rFonts w:ascii="Arial" w:eastAsia="Arial" w:hAnsi="Arial" w:cs="Arial"/>
          <w:sz w:val="19"/>
          <w:szCs w:val="19"/>
        </w:rPr>
        <w:t>DWER are therefore proposing to alter the water level criteria at sites where the modelling projects absolute minimum levels will not be met in the future. The department has developed a new set of water level criteria</w:t>
      </w:r>
    </w:p>
    <w:p w14:paraId="2714B251" w14:textId="77777777" w:rsidR="004B413C" w:rsidRDefault="004B413C">
      <w:pPr>
        <w:sectPr w:rsidR="004B413C">
          <w:pgSz w:w="12240" w:h="15840"/>
          <w:pgMar w:top="1315" w:right="1400" w:bottom="341" w:left="1420" w:header="0" w:footer="0" w:gutter="0"/>
          <w:cols w:space="720" w:equalWidth="0">
            <w:col w:w="9420"/>
          </w:cols>
        </w:sectPr>
      </w:pPr>
    </w:p>
    <w:p w14:paraId="600996A1" w14:textId="77777777" w:rsidR="004B413C" w:rsidRDefault="004B413C">
      <w:pPr>
        <w:spacing w:line="236" w:lineRule="exact"/>
        <w:rPr>
          <w:sz w:val="20"/>
          <w:szCs w:val="20"/>
        </w:rPr>
      </w:pPr>
    </w:p>
    <w:p w14:paraId="6AE48A15" w14:textId="77777777" w:rsidR="004B413C" w:rsidRDefault="00EC2FEA">
      <w:pPr>
        <w:ind w:right="20"/>
        <w:jc w:val="center"/>
        <w:rPr>
          <w:sz w:val="20"/>
          <w:szCs w:val="20"/>
        </w:rPr>
      </w:pPr>
      <w:r>
        <w:rPr>
          <w:rFonts w:ascii="Arial" w:eastAsia="Arial" w:hAnsi="Arial" w:cs="Arial"/>
          <w:sz w:val="14"/>
          <w:szCs w:val="14"/>
        </w:rPr>
        <w:t>6</w:t>
      </w:r>
    </w:p>
    <w:p w14:paraId="5C924189" w14:textId="77777777" w:rsidR="004B413C" w:rsidRDefault="004B413C">
      <w:pPr>
        <w:sectPr w:rsidR="004B413C">
          <w:type w:val="continuous"/>
          <w:pgSz w:w="12240" w:h="15840"/>
          <w:pgMar w:top="1315" w:right="1400" w:bottom="341" w:left="1420" w:header="0" w:footer="0" w:gutter="0"/>
          <w:cols w:space="720" w:equalWidth="0">
            <w:col w:w="9420"/>
          </w:cols>
        </w:sectPr>
      </w:pPr>
    </w:p>
    <w:p w14:paraId="71E912FC" w14:textId="77777777" w:rsidR="004B413C" w:rsidRDefault="00EC2FEA">
      <w:pPr>
        <w:spacing w:line="260" w:lineRule="auto"/>
        <w:ind w:right="20"/>
        <w:jc w:val="both"/>
        <w:rPr>
          <w:sz w:val="20"/>
          <w:szCs w:val="20"/>
        </w:rPr>
      </w:pPr>
      <w:bookmarkStart w:id="10" w:name="page7"/>
      <w:bookmarkEnd w:id="10"/>
      <w:r>
        <w:rPr>
          <w:rFonts w:ascii="Arial" w:eastAsia="Arial" w:hAnsi="Arial" w:cs="Arial"/>
          <w:sz w:val="20"/>
          <w:szCs w:val="20"/>
        </w:rPr>
        <w:lastRenderedPageBreak/>
        <w:t>(or minimum ‘thresholds’, in line with the Environmental Protection Authority’s recommended terminology (GET REFERENCE EPA 2018a)). The proposed minimum thresholds have been based on what groundwater modelling has indicated can likely be met at the respective criteria sites following reductions in groundwater abstraction, and (in some areas) planned land use changes. Reductions to groundwater abstraction will come into eﬀect in 2028, while land use changes have started to occur in some areas already and will happen progressively over the plan period.</w:t>
      </w:r>
    </w:p>
    <w:p w14:paraId="158A552C" w14:textId="77777777" w:rsidR="004B413C" w:rsidRDefault="004B413C">
      <w:pPr>
        <w:spacing w:line="57" w:lineRule="exact"/>
        <w:rPr>
          <w:sz w:val="20"/>
          <w:szCs w:val="20"/>
        </w:rPr>
      </w:pPr>
    </w:p>
    <w:p w14:paraId="76F223C4" w14:textId="77777777" w:rsidR="004B413C" w:rsidRDefault="00EC2FEA">
      <w:pPr>
        <w:spacing w:line="302" w:lineRule="auto"/>
        <w:ind w:left="20" w:right="40" w:hanging="6"/>
        <w:jc w:val="both"/>
        <w:rPr>
          <w:sz w:val="20"/>
          <w:szCs w:val="20"/>
        </w:rPr>
      </w:pPr>
      <w:r>
        <w:rPr>
          <w:rFonts w:ascii="Arial" w:eastAsia="Arial" w:hAnsi="Arial" w:cs="Arial"/>
          <w:sz w:val="20"/>
          <w:szCs w:val="20"/>
        </w:rPr>
        <w:t xml:space="preserve">The primary objective of this study is to </w:t>
      </w:r>
      <w:r w:rsidRPr="00232894">
        <w:rPr>
          <w:rFonts w:ascii="Arial" w:eastAsia="Arial" w:hAnsi="Arial" w:cs="Arial"/>
          <w:sz w:val="20"/>
          <w:szCs w:val="20"/>
          <w:highlight w:val="yellow"/>
          <w:rPrChange w:id="11" w:author="Ray Froend" w:date="2019-11-18T09:54:00Z">
            <w:rPr>
              <w:rFonts w:ascii="Arial" w:eastAsia="Arial" w:hAnsi="Arial" w:cs="Arial"/>
              <w:sz w:val="20"/>
              <w:szCs w:val="20"/>
            </w:rPr>
          </w:rPrChange>
        </w:rPr>
        <w:t>assess the proposed 2030 water level thresholds against the original listed site management objectives and values</w:t>
      </w:r>
      <w:r>
        <w:rPr>
          <w:rFonts w:ascii="Arial" w:eastAsia="Arial" w:hAnsi="Arial" w:cs="Arial"/>
          <w:sz w:val="20"/>
          <w:szCs w:val="20"/>
        </w:rPr>
        <w:t xml:space="preserve"> to determine:</w:t>
      </w:r>
    </w:p>
    <w:p w14:paraId="42530B8B" w14:textId="77777777" w:rsidR="004B413C" w:rsidRDefault="004B413C">
      <w:pPr>
        <w:spacing w:line="207" w:lineRule="exact"/>
        <w:rPr>
          <w:sz w:val="20"/>
          <w:szCs w:val="20"/>
        </w:rPr>
      </w:pPr>
    </w:p>
    <w:p w14:paraId="06EE985C" w14:textId="77777777" w:rsidR="004B413C" w:rsidRDefault="00EC2FEA">
      <w:pPr>
        <w:numPr>
          <w:ilvl w:val="0"/>
          <w:numId w:val="1"/>
        </w:numPr>
        <w:tabs>
          <w:tab w:val="left" w:pos="520"/>
        </w:tabs>
        <w:ind w:left="520" w:hanging="256"/>
        <w:rPr>
          <w:rFonts w:ascii="Arial" w:eastAsia="Arial" w:hAnsi="Arial" w:cs="Arial"/>
          <w:sz w:val="20"/>
          <w:szCs w:val="20"/>
        </w:rPr>
      </w:pPr>
      <w:r w:rsidRPr="00232894">
        <w:rPr>
          <w:rFonts w:ascii="Arial" w:eastAsia="Arial" w:hAnsi="Arial" w:cs="Arial"/>
          <w:sz w:val="20"/>
          <w:szCs w:val="20"/>
          <w:highlight w:val="yellow"/>
          <w:rPrChange w:id="12" w:author="Ray Froend" w:date="2019-11-18T09:54:00Z">
            <w:rPr>
              <w:rFonts w:ascii="Arial" w:eastAsia="Arial" w:hAnsi="Arial" w:cs="Arial"/>
              <w:sz w:val="20"/>
              <w:szCs w:val="20"/>
            </w:rPr>
          </w:rPrChange>
        </w:rPr>
        <w:t>what of the original stated objectives can/can’t be achieved</w:t>
      </w:r>
      <w:r>
        <w:rPr>
          <w:rFonts w:ascii="Arial" w:eastAsia="Arial" w:hAnsi="Arial" w:cs="Arial"/>
          <w:sz w:val="20"/>
          <w:szCs w:val="20"/>
        </w:rPr>
        <w:t xml:space="preserve"> and</w:t>
      </w:r>
    </w:p>
    <w:p w14:paraId="0A57B221" w14:textId="77777777" w:rsidR="004B413C" w:rsidRDefault="004B413C">
      <w:pPr>
        <w:spacing w:line="9" w:lineRule="exact"/>
        <w:rPr>
          <w:rFonts w:ascii="Arial" w:eastAsia="Arial" w:hAnsi="Arial" w:cs="Arial"/>
          <w:sz w:val="20"/>
          <w:szCs w:val="20"/>
        </w:rPr>
      </w:pPr>
    </w:p>
    <w:p w14:paraId="61595203" w14:textId="77777777" w:rsidR="004B413C" w:rsidRPr="00232894" w:rsidRDefault="00EC2FEA">
      <w:pPr>
        <w:numPr>
          <w:ilvl w:val="0"/>
          <w:numId w:val="1"/>
        </w:numPr>
        <w:tabs>
          <w:tab w:val="left" w:pos="520"/>
        </w:tabs>
        <w:ind w:left="520" w:hanging="256"/>
        <w:rPr>
          <w:rFonts w:ascii="Arial" w:eastAsia="Arial" w:hAnsi="Arial" w:cs="Arial"/>
          <w:sz w:val="20"/>
          <w:szCs w:val="20"/>
          <w:highlight w:val="yellow"/>
          <w:rPrChange w:id="13" w:author="Ray Froend" w:date="2019-11-18T09:54:00Z">
            <w:rPr>
              <w:rFonts w:ascii="Arial" w:eastAsia="Arial" w:hAnsi="Arial" w:cs="Arial"/>
              <w:sz w:val="20"/>
              <w:szCs w:val="20"/>
            </w:rPr>
          </w:rPrChange>
        </w:rPr>
      </w:pPr>
      <w:r w:rsidRPr="00232894">
        <w:rPr>
          <w:rFonts w:ascii="Arial" w:eastAsia="Arial" w:hAnsi="Arial" w:cs="Arial"/>
          <w:sz w:val="20"/>
          <w:szCs w:val="20"/>
          <w:highlight w:val="yellow"/>
          <w:rPrChange w:id="14" w:author="Ray Froend" w:date="2019-11-18T09:54:00Z">
            <w:rPr>
              <w:rFonts w:ascii="Arial" w:eastAsia="Arial" w:hAnsi="Arial" w:cs="Arial"/>
              <w:sz w:val="20"/>
              <w:szCs w:val="20"/>
            </w:rPr>
          </w:rPrChange>
        </w:rPr>
        <w:t>what values can/can’t be protected</w:t>
      </w:r>
    </w:p>
    <w:p w14:paraId="3AAC1582" w14:textId="77777777" w:rsidR="004B413C" w:rsidRDefault="004B413C">
      <w:pPr>
        <w:spacing w:line="316" w:lineRule="exact"/>
        <w:rPr>
          <w:sz w:val="20"/>
          <w:szCs w:val="20"/>
        </w:rPr>
      </w:pPr>
    </w:p>
    <w:p w14:paraId="76C1DC96" w14:textId="77777777" w:rsidR="004B413C" w:rsidRDefault="00EC2FEA">
      <w:pPr>
        <w:spacing w:line="327" w:lineRule="auto"/>
        <w:ind w:left="20" w:right="40" w:hanging="6"/>
        <w:jc w:val="both"/>
        <w:rPr>
          <w:sz w:val="20"/>
          <w:szCs w:val="20"/>
        </w:rPr>
      </w:pPr>
      <w:r>
        <w:rPr>
          <w:rFonts w:ascii="Arial" w:eastAsia="Arial" w:hAnsi="Arial" w:cs="Arial"/>
          <w:sz w:val="19"/>
          <w:szCs w:val="19"/>
        </w:rPr>
        <w:t>The thresholds will not apply until 2030 because this is the end of the planning period for the new Gnangara plan, and after the 2028 reductions to abstraction have begun to have an eﬀect on water levels.</w:t>
      </w:r>
    </w:p>
    <w:p w14:paraId="063867D3" w14:textId="77777777" w:rsidR="004B413C" w:rsidRDefault="00EC2FEA">
      <w:pPr>
        <w:spacing w:line="327" w:lineRule="auto"/>
        <w:ind w:left="20" w:right="20" w:hanging="7"/>
        <w:jc w:val="both"/>
        <w:rPr>
          <w:sz w:val="20"/>
          <w:szCs w:val="20"/>
        </w:rPr>
      </w:pPr>
      <w:r>
        <w:rPr>
          <w:rFonts w:ascii="Arial" w:eastAsia="Arial" w:hAnsi="Arial" w:cs="Arial"/>
          <w:sz w:val="19"/>
          <w:szCs w:val="19"/>
        </w:rPr>
        <w:t xml:space="preserve">A secondary objective is to review, and if necessary, </w:t>
      </w:r>
      <w:r w:rsidRPr="00232894">
        <w:rPr>
          <w:rFonts w:ascii="Arial" w:eastAsia="Arial" w:hAnsi="Arial" w:cs="Arial"/>
          <w:sz w:val="19"/>
          <w:szCs w:val="19"/>
          <w:highlight w:val="yellow"/>
          <w:rPrChange w:id="15" w:author="Ray Froend" w:date="2019-11-18T09:55:00Z">
            <w:rPr>
              <w:rFonts w:ascii="Arial" w:eastAsia="Arial" w:hAnsi="Arial" w:cs="Arial"/>
              <w:sz w:val="19"/>
              <w:szCs w:val="19"/>
            </w:rPr>
          </w:rPrChange>
        </w:rPr>
        <w:t>suggest revisions to the new (proposed) management objectives to reflect what is achievable</w:t>
      </w:r>
      <w:r>
        <w:rPr>
          <w:rFonts w:ascii="Arial" w:eastAsia="Arial" w:hAnsi="Arial" w:cs="Arial"/>
          <w:sz w:val="19"/>
          <w:szCs w:val="19"/>
        </w:rPr>
        <w:t xml:space="preserve"> under the proposed changes to the minimum thresholds.</w:t>
      </w:r>
    </w:p>
    <w:p w14:paraId="3CF3AA8C" w14:textId="77777777" w:rsidR="004B413C" w:rsidRDefault="00EC2FEA">
      <w:pPr>
        <w:spacing w:line="262" w:lineRule="auto"/>
        <w:ind w:left="20" w:right="40" w:firstLine="7"/>
        <w:jc w:val="both"/>
        <w:rPr>
          <w:sz w:val="20"/>
          <w:szCs w:val="20"/>
        </w:rPr>
      </w:pPr>
      <w:r>
        <w:rPr>
          <w:rFonts w:ascii="Arial" w:eastAsia="Arial" w:hAnsi="Arial" w:cs="Arial"/>
          <w:sz w:val="19"/>
          <w:szCs w:val="19"/>
        </w:rPr>
        <w:t>For some of the wetlands in the East Wanneroo area, planned urban development will increase recharge in the catchment zone, and reduced abstraction due to land use changes will also lessen drawdown impacts as current licences for irrigated agriculture are retired. Modelling projects that water levels in some of these wetlands (such as Lakes Mariginiup, Jandabup, Joondalup and Goollelal) could increase substantially. For example, water levels are projected to increase around 2 meters at Lake Joondalup, and between three and four meters in the vicinity of Lakes Jandabup and Mariginiup. These high water levels could also aﬀect some of the existing values of the wetlands. Each of the wetlands listed have maximum water level criteria as stated in WAWA (1995), though due to the dry climate and ongoing declines in water levels, maximum levels have not been a focus to date, and are not part of the current implementation conditions in Statement</w:t>
      </w:r>
    </w:p>
    <w:p w14:paraId="6AE28CBB" w14:textId="77777777" w:rsidR="004B413C" w:rsidRDefault="004B413C">
      <w:pPr>
        <w:spacing w:line="5" w:lineRule="exact"/>
        <w:rPr>
          <w:sz w:val="20"/>
          <w:szCs w:val="20"/>
        </w:rPr>
      </w:pPr>
    </w:p>
    <w:p w14:paraId="103DD3E7" w14:textId="77777777" w:rsidR="004B413C" w:rsidRDefault="00EC2FEA">
      <w:pPr>
        <w:numPr>
          <w:ilvl w:val="0"/>
          <w:numId w:val="2"/>
        </w:numPr>
        <w:tabs>
          <w:tab w:val="left" w:pos="482"/>
        </w:tabs>
        <w:spacing w:line="275" w:lineRule="auto"/>
        <w:ind w:left="20" w:right="40"/>
        <w:jc w:val="both"/>
        <w:rPr>
          <w:rFonts w:ascii="Arial" w:eastAsia="Arial" w:hAnsi="Arial" w:cs="Arial"/>
          <w:sz w:val="20"/>
          <w:szCs w:val="20"/>
        </w:rPr>
      </w:pPr>
      <w:r>
        <w:rPr>
          <w:rFonts w:ascii="Arial" w:eastAsia="Arial" w:hAnsi="Arial" w:cs="Arial"/>
          <w:sz w:val="20"/>
          <w:szCs w:val="20"/>
        </w:rPr>
        <w:t>However, in light of the proposed land use changes and model projections, it is timely to review the validity of the original maximum water level criteria at these wetlands to support future decisions around groundwater management at and around these sites.</w:t>
      </w:r>
    </w:p>
    <w:p w14:paraId="2EF70309" w14:textId="77777777" w:rsidR="004B413C" w:rsidRDefault="004B413C">
      <w:pPr>
        <w:spacing w:line="44" w:lineRule="exact"/>
        <w:rPr>
          <w:sz w:val="20"/>
          <w:szCs w:val="20"/>
        </w:rPr>
      </w:pPr>
    </w:p>
    <w:p w14:paraId="553C39FF" w14:textId="77777777" w:rsidR="004B413C" w:rsidRDefault="00EC2FEA">
      <w:pPr>
        <w:spacing w:line="267" w:lineRule="auto"/>
        <w:ind w:left="20" w:right="40" w:hanging="6"/>
        <w:jc w:val="both"/>
        <w:rPr>
          <w:sz w:val="20"/>
          <w:szCs w:val="20"/>
        </w:rPr>
      </w:pPr>
      <w:r>
        <w:rPr>
          <w:rFonts w:ascii="Arial" w:eastAsia="Arial" w:hAnsi="Arial" w:cs="Arial"/>
          <w:sz w:val="20"/>
          <w:szCs w:val="20"/>
        </w:rPr>
        <w:t xml:space="preserve">Therefore, a third objective is to consider the model projections for the four East Wanneroo wetlands identified and </w:t>
      </w:r>
      <w:r w:rsidRPr="00232894">
        <w:rPr>
          <w:rFonts w:ascii="Arial" w:eastAsia="Arial" w:hAnsi="Arial" w:cs="Arial"/>
          <w:sz w:val="20"/>
          <w:szCs w:val="20"/>
          <w:highlight w:val="yellow"/>
          <w:rPrChange w:id="16" w:author="Ray Froend" w:date="2019-11-18T09:56:00Z">
            <w:rPr>
              <w:rFonts w:ascii="Arial" w:eastAsia="Arial" w:hAnsi="Arial" w:cs="Arial"/>
              <w:sz w:val="20"/>
              <w:szCs w:val="20"/>
            </w:rPr>
          </w:rPrChange>
        </w:rPr>
        <w:t>assess whether the WAWA (1995) maximum water level criteria are still valid (meet the proposed management objectives or whether a) an alternative value should be set, or b) further review is required</w:t>
      </w:r>
      <w:r>
        <w:rPr>
          <w:rFonts w:ascii="Arial" w:eastAsia="Arial" w:hAnsi="Arial" w:cs="Arial"/>
          <w:sz w:val="20"/>
          <w:szCs w:val="20"/>
        </w:rPr>
        <w:t xml:space="preserve"> to set a more appropriate maximum threshold.</w:t>
      </w:r>
    </w:p>
    <w:p w14:paraId="0289E1A7" w14:textId="77777777" w:rsidR="004B413C" w:rsidRDefault="004B413C">
      <w:pPr>
        <w:spacing w:line="51" w:lineRule="exact"/>
        <w:rPr>
          <w:sz w:val="20"/>
          <w:szCs w:val="20"/>
        </w:rPr>
      </w:pPr>
    </w:p>
    <w:p w14:paraId="7EA27A5D" w14:textId="77777777" w:rsidR="004B413C" w:rsidRDefault="00EC2FEA">
      <w:pPr>
        <w:spacing w:line="275" w:lineRule="auto"/>
        <w:ind w:left="20" w:right="40" w:firstLine="5"/>
        <w:jc w:val="both"/>
        <w:rPr>
          <w:sz w:val="20"/>
          <w:szCs w:val="20"/>
        </w:rPr>
      </w:pPr>
      <w:r>
        <w:rPr>
          <w:rFonts w:ascii="Arial" w:eastAsia="Arial" w:hAnsi="Arial" w:cs="Arial"/>
          <w:sz w:val="20"/>
          <w:szCs w:val="20"/>
        </w:rPr>
        <w:t xml:space="preserve">Finally, a fourth objective of this study is to </w:t>
      </w:r>
      <w:r w:rsidRPr="00232894">
        <w:rPr>
          <w:rFonts w:ascii="Arial" w:eastAsia="Arial" w:hAnsi="Arial" w:cs="Arial"/>
          <w:sz w:val="20"/>
          <w:szCs w:val="20"/>
          <w:highlight w:val="yellow"/>
          <w:rPrChange w:id="17" w:author="Ray Froend" w:date="2019-11-18T09:57:00Z">
            <w:rPr>
              <w:rFonts w:ascii="Arial" w:eastAsia="Arial" w:hAnsi="Arial" w:cs="Arial"/>
              <w:sz w:val="20"/>
              <w:szCs w:val="20"/>
            </w:rPr>
          </w:rPrChange>
        </w:rPr>
        <w:t>establish a minimum (and, if necessary a maximum) water level threshold at the staﬀ gauge and bore for Lake Gwelup</w:t>
      </w:r>
      <w:r>
        <w:rPr>
          <w:rFonts w:ascii="Arial" w:eastAsia="Arial" w:hAnsi="Arial" w:cs="Arial"/>
          <w:sz w:val="20"/>
          <w:szCs w:val="20"/>
        </w:rPr>
        <w:t>, based on maintaining the lake’s ecological and social values. Modelling projects that water levels will rise in the Lake Gwelup area by around 0.6 m.</w:t>
      </w:r>
    </w:p>
    <w:p w14:paraId="3A3D328E" w14:textId="77777777" w:rsidR="004B413C" w:rsidRDefault="004B413C">
      <w:pPr>
        <w:spacing w:line="314" w:lineRule="exact"/>
        <w:rPr>
          <w:sz w:val="20"/>
          <w:szCs w:val="20"/>
        </w:rPr>
      </w:pPr>
    </w:p>
    <w:p w14:paraId="58C94A3A" w14:textId="77777777" w:rsidR="004B413C" w:rsidRDefault="00EC2FEA">
      <w:pPr>
        <w:ind w:left="20"/>
        <w:rPr>
          <w:sz w:val="20"/>
          <w:szCs w:val="20"/>
        </w:rPr>
      </w:pPr>
      <w:r>
        <w:rPr>
          <w:rFonts w:ascii="Arial" w:eastAsia="Arial" w:hAnsi="Arial" w:cs="Arial"/>
          <w:b/>
          <w:bCs/>
          <w:sz w:val="24"/>
          <w:szCs w:val="24"/>
        </w:rPr>
        <w:t>Structure of report</w:t>
      </w:r>
    </w:p>
    <w:p w14:paraId="3D316857" w14:textId="77777777" w:rsidR="004B413C" w:rsidRDefault="004B413C">
      <w:pPr>
        <w:spacing w:line="256" w:lineRule="exact"/>
        <w:rPr>
          <w:sz w:val="20"/>
          <w:szCs w:val="20"/>
        </w:rPr>
      </w:pPr>
    </w:p>
    <w:p w14:paraId="2B7CA035" w14:textId="77777777" w:rsidR="004B413C" w:rsidRDefault="00EC2FEA">
      <w:pPr>
        <w:spacing w:line="258" w:lineRule="auto"/>
        <w:ind w:firstLine="3"/>
        <w:jc w:val="both"/>
        <w:rPr>
          <w:sz w:val="20"/>
          <w:szCs w:val="20"/>
        </w:rPr>
      </w:pPr>
      <w:r>
        <w:rPr>
          <w:rFonts w:ascii="Arial" w:eastAsia="Arial" w:hAnsi="Arial" w:cs="Arial"/>
          <w:sz w:val="20"/>
          <w:szCs w:val="20"/>
        </w:rPr>
        <w:t xml:space="preserve">A detailed desktop review of all data collected during the </w:t>
      </w:r>
      <w:r>
        <w:rPr>
          <w:rFonts w:ascii="Arial" w:eastAsia="Arial" w:hAnsi="Arial" w:cs="Arial"/>
          <w:i/>
          <w:iCs/>
          <w:sz w:val="20"/>
          <w:szCs w:val="20"/>
        </w:rPr>
        <w:t>Gnangara Mound Environmental Monitoring</w:t>
      </w:r>
      <w:r>
        <w:rPr>
          <w:rFonts w:ascii="Arial" w:eastAsia="Arial" w:hAnsi="Arial" w:cs="Arial"/>
          <w:sz w:val="20"/>
          <w:szCs w:val="20"/>
        </w:rPr>
        <w:t xml:space="preserve"> </w:t>
      </w:r>
      <w:r>
        <w:rPr>
          <w:rFonts w:ascii="Arial" w:eastAsia="Arial" w:hAnsi="Arial" w:cs="Arial"/>
          <w:i/>
          <w:iCs/>
          <w:sz w:val="20"/>
          <w:szCs w:val="20"/>
        </w:rPr>
        <w:t xml:space="preserve">Programme </w:t>
      </w:r>
      <w:r>
        <w:rPr>
          <w:rFonts w:ascii="Arial" w:eastAsia="Arial" w:hAnsi="Arial" w:cs="Arial"/>
          <w:sz w:val="20"/>
          <w:szCs w:val="20"/>
        </w:rPr>
        <w:t>and</w:t>
      </w:r>
      <w:r>
        <w:rPr>
          <w:rFonts w:ascii="Arial" w:eastAsia="Arial" w:hAnsi="Arial" w:cs="Arial"/>
          <w:i/>
          <w:iCs/>
          <w:sz w:val="20"/>
          <w:szCs w:val="20"/>
        </w:rPr>
        <w:t xml:space="preserve"> Surveys of Gnangara Mound Wetland Vegetation Monitoring </w:t>
      </w:r>
      <w:r>
        <w:rPr>
          <w:rFonts w:ascii="Arial" w:eastAsia="Arial" w:hAnsi="Arial" w:cs="Arial"/>
          <w:sz w:val="20"/>
          <w:szCs w:val="20"/>
        </w:rPr>
        <w:t>will be presented in this report.</w:t>
      </w:r>
      <w:r>
        <w:rPr>
          <w:rFonts w:ascii="Arial" w:eastAsia="Arial" w:hAnsi="Arial" w:cs="Arial"/>
          <w:i/>
          <w:iCs/>
          <w:sz w:val="20"/>
          <w:szCs w:val="20"/>
        </w:rPr>
        <w:t xml:space="preserve"> </w:t>
      </w:r>
      <w:r>
        <w:rPr>
          <w:rFonts w:ascii="Arial" w:eastAsia="Arial" w:hAnsi="Arial" w:cs="Arial"/>
          <w:sz w:val="20"/>
          <w:szCs w:val="20"/>
        </w:rPr>
        <w:t>An initial analysis of vegetation and aquatic assemblages is provided to understand the general trends of change for the Gnangara Mound system as a whole in terms of changes in diversity, loss/gain of taxa, homogenisation of communities and the impact of invasive species. This general assessment provides each wetland with a context of how historical shifts in diversity have shaped each wetland relative to other wetlands and the general changes being experienced by the Gnangara Mound as a whole.</w:t>
      </w:r>
    </w:p>
    <w:p w14:paraId="671AD97C" w14:textId="77777777" w:rsidR="004B413C" w:rsidRDefault="004B413C">
      <w:pPr>
        <w:spacing w:line="61" w:lineRule="exact"/>
        <w:rPr>
          <w:sz w:val="20"/>
          <w:szCs w:val="20"/>
        </w:rPr>
      </w:pPr>
    </w:p>
    <w:p w14:paraId="0C1647C9" w14:textId="77777777" w:rsidR="004B413C" w:rsidRDefault="00EC2FEA">
      <w:pPr>
        <w:spacing w:line="279" w:lineRule="auto"/>
        <w:ind w:left="20" w:right="40"/>
        <w:jc w:val="both"/>
        <w:rPr>
          <w:sz w:val="20"/>
          <w:szCs w:val="20"/>
        </w:rPr>
      </w:pPr>
      <w:r>
        <w:rPr>
          <w:rFonts w:ascii="Arial" w:eastAsia="Arial" w:hAnsi="Arial" w:cs="Arial"/>
          <w:sz w:val="19"/>
          <w:szCs w:val="19"/>
        </w:rPr>
        <w:t>To understand the shifts that have occurred in aquatic and vegetation communities and the role groundwater levels have had in driving ecological changes at each of the monitored sites, a detailed examination of each wetland is provided. For each wetland, a summary of historical groundwater/surface water levels and current water quality information is provided. Each wetland vegetation community has been modeled to understand the role of groundwater level on the abundance of plant species and a discussion is provided on the causes of</w:t>
      </w:r>
    </w:p>
    <w:p w14:paraId="4DCCA669" w14:textId="77777777" w:rsidR="004B413C" w:rsidRDefault="004B413C">
      <w:pPr>
        <w:sectPr w:rsidR="004B413C">
          <w:pgSz w:w="12240" w:h="15840"/>
          <w:pgMar w:top="1414" w:right="1400" w:bottom="341" w:left="1420" w:header="0" w:footer="0" w:gutter="0"/>
          <w:cols w:space="720" w:equalWidth="0">
            <w:col w:w="9420"/>
          </w:cols>
        </w:sectPr>
      </w:pPr>
    </w:p>
    <w:p w14:paraId="3F18F36B" w14:textId="77777777" w:rsidR="004B413C" w:rsidRDefault="004B413C">
      <w:pPr>
        <w:spacing w:line="284" w:lineRule="exact"/>
        <w:rPr>
          <w:sz w:val="20"/>
          <w:szCs w:val="20"/>
        </w:rPr>
      </w:pPr>
    </w:p>
    <w:p w14:paraId="3B3F3194" w14:textId="77777777" w:rsidR="004B413C" w:rsidRDefault="00EC2FEA">
      <w:pPr>
        <w:ind w:right="20"/>
        <w:jc w:val="center"/>
        <w:rPr>
          <w:sz w:val="20"/>
          <w:szCs w:val="20"/>
        </w:rPr>
      </w:pPr>
      <w:r>
        <w:rPr>
          <w:rFonts w:ascii="Arial" w:eastAsia="Arial" w:hAnsi="Arial" w:cs="Arial"/>
          <w:sz w:val="14"/>
          <w:szCs w:val="14"/>
        </w:rPr>
        <w:t>7</w:t>
      </w:r>
    </w:p>
    <w:p w14:paraId="025DCF37" w14:textId="77777777" w:rsidR="004B413C" w:rsidRDefault="004B413C">
      <w:pPr>
        <w:sectPr w:rsidR="004B413C">
          <w:type w:val="continuous"/>
          <w:pgSz w:w="12240" w:h="15840"/>
          <w:pgMar w:top="1414" w:right="1400" w:bottom="341" w:left="1420" w:header="0" w:footer="0" w:gutter="0"/>
          <w:cols w:space="720" w:equalWidth="0">
            <w:col w:w="9420"/>
          </w:cols>
        </w:sectPr>
      </w:pPr>
    </w:p>
    <w:p w14:paraId="63E3194A" w14:textId="77777777" w:rsidR="004B413C" w:rsidRDefault="00EC2FEA">
      <w:pPr>
        <w:spacing w:line="262" w:lineRule="auto"/>
        <w:ind w:firstLine="5"/>
        <w:jc w:val="both"/>
        <w:rPr>
          <w:sz w:val="20"/>
          <w:szCs w:val="20"/>
        </w:rPr>
      </w:pPr>
      <w:bookmarkStart w:id="18" w:name="page8"/>
      <w:bookmarkEnd w:id="18"/>
      <w:r>
        <w:rPr>
          <w:rFonts w:ascii="Arial" w:eastAsia="Arial" w:hAnsi="Arial" w:cs="Arial"/>
          <w:sz w:val="20"/>
          <w:szCs w:val="20"/>
        </w:rPr>
        <w:lastRenderedPageBreak/>
        <w:t>historical and contemporary shifts in vegetation composition and the likely trajectory of change should the proposed threshold levels be adopted. A similar interpretation is provided for the aquatic macroinvertebrate communities. Considering the role of groundwater on vegetation structure and the historical shifts in aquatic assemblages, an assessment of the ecological consequences of the revised 2030 thresholds on the stated site values and site management objectives is provided for each wetland.</w:t>
      </w:r>
    </w:p>
    <w:p w14:paraId="1A4E2173" w14:textId="77777777" w:rsidR="004B413C" w:rsidRDefault="004B413C">
      <w:pPr>
        <w:spacing w:line="60" w:lineRule="exact"/>
        <w:rPr>
          <w:sz w:val="20"/>
          <w:szCs w:val="20"/>
        </w:rPr>
      </w:pPr>
    </w:p>
    <w:p w14:paraId="42660308" w14:textId="77777777" w:rsidR="004B413C" w:rsidRDefault="00EC2FEA">
      <w:pPr>
        <w:rPr>
          <w:sz w:val="20"/>
          <w:szCs w:val="20"/>
        </w:rPr>
      </w:pPr>
      <w:r>
        <w:rPr>
          <w:rFonts w:ascii="Arial" w:eastAsia="Arial" w:hAnsi="Arial" w:cs="Arial"/>
          <w:sz w:val="20"/>
          <w:szCs w:val="20"/>
        </w:rPr>
        <w:t>[INSERT PART ABOUT REVISED MANAGEMENT OBJECTIVES]</w:t>
      </w:r>
    </w:p>
    <w:p w14:paraId="5E8F23F8" w14:textId="77777777" w:rsidR="004B413C" w:rsidRDefault="004B413C">
      <w:pPr>
        <w:sectPr w:rsidR="004B413C">
          <w:pgSz w:w="12240" w:h="15840"/>
          <w:pgMar w:top="1414" w:right="1440" w:bottom="341" w:left="1440" w:header="0" w:footer="0" w:gutter="0"/>
          <w:cols w:space="720" w:equalWidth="0">
            <w:col w:w="9360"/>
          </w:cols>
        </w:sectPr>
      </w:pPr>
    </w:p>
    <w:p w14:paraId="3463C7AC" w14:textId="77777777" w:rsidR="004B413C" w:rsidRDefault="004B413C">
      <w:pPr>
        <w:spacing w:line="200" w:lineRule="exact"/>
        <w:rPr>
          <w:sz w:val="20"/>
          <w:szCs w:val="20"/>
        </w:rPr>
      </w:pPr>
    </w:p>
    <w:p w14:paraId="72EFDE82" w14:textId="77777777" w:rsidR="004B413C" w:rsidRDefault="004B413C">
      <w:pPr>
        <w:spacing w:line="200" w:lineRule="exact"/>
        <w:rPr>
          <w:sz w:val="20"/>
          <w:szCs w:val="20"/>
        </w:rPr>
      </w:pPr>
    </w:p>
    <w:p w14:paraId="773816F0" w14:textId="77777777" w:rsidR="004B413C" w:rsidRDefault="004B413C">
      <w:pPr>
        <w:spacing w:line="200" w:lineRule="exact"/>
        <w:rPr>
          <w:sz w:val="20"/>
          <w:szCs w:val="20"/>
        </w:rPr>
      </w:pPr>
    </w:p>
    <w:p w14:paraId="3DD4DCD0" w14:textId="77777777" w:rsidR="004B413C" w:rsidRDefault="004B413C">
      <w:pPr>
        <w:spacing w:line="200" w:lineRule="exact"/>
        <w:rPr>
          <w:sz w:val="20"/>
          <w:szCs w:val="20"/>
        </w:rPr>
      </w:pPr>
    </w:p>
    <w:p w14:paraId="2A27F97F" w14:textId="77777777" w:rsidR="004B413C" w:rsidRDefault="004B413C">
      <w:pPr>
        <w:spacing w:line="200" w:lineRule="exact"/>
        <w:rPr>
          <w:sz w:val="20"/>
          <w:szCs w:val="20"/>
        </w:rPr>
      </w:pPr>
    </w:p>
    <w:p w14:paraId="5A9B401F" w14:textId="77777777" w:rsidR="004B413C" w:rsidRDefault="004B413C">
      <w:pPr>
        <w:spacing w:line="200" w:lineRule="exact"/>
        <w:rPr>
          <w:sz w:val="20"/>
          <w:szCs w:val="20"/>
        </w:rPr>
      </w:pPr>
    </w:p>
    <w:p w14:paraId="10F7CDF1" w14:textId="77777777" w:rsidR="004B413C" w:rsidRDefault="004B413C">
      <w:pPr>
        <w:spacing w:line="200" w:lineRule="exact"/>
        <w:rPr>
          <w:sz w:val="20"/>
          <w:szCs w:val="20"/>
        </w:rPr>
      </w:pPr>
    </w:p>
    <w:p w14:paraId="0DA44084" w14:textId="77777777" w:rsidR="004B413C" w:rsidRDefault="004B413C">
      <w:pPr>
        <w:spacing w:line="200" w:lineRule="exact"/>
        <w:rPr>
          <w:sz w:val="20"/>
          <w:szCs w:val="20"/>
        </w:rPr>
      </w:pPr>
    </w:p>
    <w:p w14:paraId="714BB0A3" w14:textId="77777777" w:rsidR="004B413C" w:rsidRDefault="004B413C">
      <w:pPr>
        <w:spacing w:line="200" w:lineRule="exact"/>
        <w:rPr>
          <w:sz w:val="20"/>
          <w:szCs w:val="20"/>
        </w:rPr>
      </w:pPr>
    </w:p>
    <w:p w14:paraId="7FC44F41" w14:textId="77777777" w:rsidR="004B413C" w:rsidRDefault="004B413C">
      <w:pPr>
        <w:spacing w:line="200" w:lineRule="exact"/>
        <w:rPr>
          <w:sz w:val="20"/>
          <w:szCs w:val="20"/>
        </w:rPr>
      </w:pPr>
    </w:p>
    <w:p w14:paraId="29215C23" w14:textId="77777777" w:rsidR="004B413C" w:rsidRDefault="004B413C">
      <w:pPr>
        <w:spacing w:line="200" w:lineRule="exact"/>
        <w:rPr>
          <w:sz w:val="20"/>
          <w:szCs w:val="20"/>
        </w:rPr>
      </w:pPr>
    </w:p>
    <w:p w14:paraId="7FD8775D" w14:textId="77777777" w:rsidR="004B413C" w:rsidRDefault="004B413C">
      <w:pPr>
        <w:spacing w:line="200" w:lineRule="exact"/>
        <w:rPr>
          <w:sz w:val="20"/>
          <w:szCs w:val="20"/>
        </w:rPr>
      </w:pPr>
    </w:p>
    <w:p w14:paraId="2E682405" w14:textId="77777777" w:rsidR="004B413C" w:rsidRDefault="004B413C">
      <w:pPr>
        <w:spacing w:line="200" w:lineRule="exact"/>
        <w:rPr>
          <w:sz w:val="20"/>
          <w:szCs w:val="20"/>
        </w:rPr>
      </w:pPr>
    </w:p>
    <w:p w14:paraId="6C3AA9C2" w14:textId="77777777" w:rsidR="004B413C" w:rsidRDefault="004B413C">
      <w:pPr>
        <w:spacing w:line="200" w:lineRule="exact"/>
        <w:rPr>
          <w:sz w:val="20"/>
          <w:szCs w:val="20"/>
        </w:rPr>
      </w:pPr>
    </w:p>
    <w:p w14:paraId="218F5E6E" w14:textId="77777777" w:rsidR="004B413C" w:rsidRDefault="004B413C">
      <w:pPr>
        <w:spacing w:line="200" w:lineRule="exact"/>
        <w:rPr>
          <w:sz w:val="20"/>
          <w:szCs w:val="20"/>
        </w:rPr>
      </w:pPr>
    </w:p>
    <w:p w14:paraId="14266B9E" w14:textId="77777777" w:rsidR="004B413C" w:rsidRDefault="004B413C">
      <w:pPr>
        <w:spacing w:line="200" w:lineRule="exact"/>
        <w:rPr>
          <w:sz w:val="20"/>
          <w:szCs w:val="20"/>
        </w:rPr>
      </w:pPr>
    </w:p>
    <w:p w14:paraId="20FB5515" w14:textId="77777777" w:rsidR="004B413C" w:rsidRDefault="004B413C">
      <w:pPr>
        <w:spacing w:line="200" w:lineRule="exact"/>
        <w:rPr>
          <w:sz w:val="20"/>
          <w:szCs w:val="20"/>
        </w:rPr>
      </w:pPr>
    </w:p>
    <w:p w14:paraId="64FBC172" w14:textId="77777777" w:rsidR="004B413C" w:rsidRDefault="004B413C">
      <w:pPr>
        <w:spacing w:line="200" w:lineRule="exact"/>
        <w:rPr>
          <w:sz w:val="20"/>
          <w:szCs w:val="20"/>
        </w:rPr>
      </w:pPr>
    </w:p>
    <w:p w14:paraId="293922CF" w14:textId="77777777" w:rsidR="004B413C" w:rsidRDefault="004B413C">
      <w:pPr>
        <w:spacing w:line="200" w:lineRule="exact"/>
        <w:rPr>
          <w:sz w:val="20"/>
          <w:szCs w:val="20"/>
        </w:rPr>
      </w:pPr>
    </w:p>
    <w:p w14:paraId="0FF9245C" w14:textId="77777777" w:rsidR="004B413C" w:rsidRDefault="004B413C">
      <w:pPr>
        <w:spacing w:line="200" w:lineRule="exact"/>
        <w:rPr>
          <w:sz w:val="20"/>
          <w:szCs w:val="20"/>
        </w:rPr>
      </w:pPr>
    </w:p>
    <w:p w14:paraId="63F4A9FF" w14:textId="77777777" w:rsidR="004B413C" w:rsidRDefault="004B413C">
      <w:pPr>
        <w:spacing w:line="200" w:lineRule="exact"/>
        <w:rPr>
          <w:sz w:val="20"/>
          <w:szCs w:val="20"/>
        </w:rPr>
      </w:pPr>
    </w:p>
    <w:p w14:paraId="3C2A8DE7" w14:textId="77777777" w:rsidR="004B413C" w:rsidRDefault="004B413C">
      <w:pPr>
        <w:spacing w:line="200" w:lineRule="exact"/>
        <w:rPr>
          <w:sz w:val="20"/>
          <w:szCs w:val="20"/>
        </w:rPr>
      </w:pPr>
    </w:p>
    <w:p w14:paraId="4792B0D5" w14:textId="77777777" w:rsidR="004B413C" w:rsidRDefault="004B413C">
      <w:pPr>
        <w:spacing w:line="200" w:lineRule="exact"/>
        <w:rPr>
          <w:sz w:val="20"/>
          <w:szCs w:val="20"/>
        </w:rPr>
      </w:pPr>
    </w:p>
    <w:p w14:paraId="6196B404" w14:textId="77777777" w:rsidR="004B413C" w:rsidRDefault="004B413C">
      <w:pPr>
        <w:spacing w:line="200" w:lineRule="exact"/>
        <w:rPr>
          <w:sz w:val="20"/>
          <w:szCs w:val="20"/>
        </w:rPr>
      </w:pPr>
    </w:p>
    <w:p w14:paraId="6D84F915" w14:textId="77777777" w:rsidR="004B413C" w:rsidRDefault="004B413C">
      <w:pPr>
        <w:spacing w:line="200" w:lineRule="exact"/>
        <w:rPr>
          <w:sz w:val="20"/>
          <w:szCs w:val="20"/>
        </w:rPr>
      </w:pPr>
    </w:p>
    <w:p w14:paraId="21548F98" w14:textId="77777777" w:rsidR="004B413C" w:rsidRDefault="004B413C">
      <w:pPr>
        <w:spacing w:line="200" w:lineRule="exact"/>
        <w:rPr>
          <w:sz w:val="20"/>
          <w:szCs w:val="20"/>
        </w:rPr>
      </w:pPr>
    </w:p>
    <w:p w14:paraId="44158286" w14:textId="77777777" w:rsidR="004B413C" w:rsidRDefault="004B413C">
      <w:pPr>
        <w:spacing w:line="200" w:lineRule="exact"/>
        <w:rPr>
          <w:sz w:val="20"/>
          <w:szCs w:val="20"/>
        </w:rPr>
      </w:pPr>
    </w:p>
    <w:p w14:paraId="083D3363" w14:textId="77777777" w:rsidR="004B413C" w:rsidRDefault="004B413C">
      <w:pPr>
        <w:spacing w:line="200" w:lineRule="exact"/>
        <w:rPr>
          <w:sz w:val="20"/>
          <w:szCs w:val="20"/>
        </w:rPr>
      </w:pPr>
    </w:p>
    <w:p w14:paraId="2EE9153D" w14:textId="77777777" w:rsidR="004B413C" w:rsidRDefault="004B413C">
      <w:pPr>
        <w:spacing w:line="200" w:lineRule="exact"/>
        <w:rPr>
          <w:sz w:val="20"/>
          <w:szCs w:val="20"/>
        </w:rPr>
      </w:pPr>
    </w:p>
    <w:p w14:paraId="3EE08872" w14:textId="77777777" w:rsidR="004B413C" w:rsidRDefault="004B413C">
      <w:pPr>
        <w:spacing w:line="200" w:lineRule="exact"/>
        <w:rPr>
          <w:sz w:val="20"/>
          <w:szCs w:val="20"/>
        </w:rPr>
      </w:pPr>
    </w:p>
    <w:p w14:paraId="46DF5B99" w14:textId="77777777" w:rsidR="004B413C" w:rsidRDefault="004B413C">
      <w:pPr>
        <w:spacing w:line="200" w:lineRule="exact"/>
        <w:rPr>
          <w:sz w:val="20"/>
          <w:szCs w:val="20"/>
        </w:rPr>
      </w:pPr>
    </w:p>
    <w:p w14:paraId="01C9E2CA" w14:textId="77777777" w:rsidR="004B413C" w:rsidRDefault="004B413C">
      <w:pPr>
        <w:spacing w:line="200" w:lineRule="exact"/>
        <w:rPr>
          <w:sz w:val="20"/>
          <w:szCs w:val="20"/>
        </w:rPr>
      </w:pPr>
    </w:p>
    <w:p w14:paraId="390E0991" w14:textId="77777777" w:rsidR="004B413C" w:rsidRDefault="004B413C">
      <w:pPr>
        <w:spacing w:line="200" w:lineRule="exact"/>
        <w:rPr>
          <w:sz w:val="20"/>
          <w:szCs w:val="20"/>
        </w:rPr>
      </w:pPr>
    </w:p>
    <w:p w14:paraId="6A91E3A1" w14:textId="77777777" w:rsidR="004B413C" w:rsidRDefault="004B413C">
      <w:pPr>
        <w:spacing w:line="200" w:lineRule="exact"/>
        <w:rPr>
          <w:sz w:val="20"/>
          <w:szCs w:val="20"/>
        </w:rPr>
      </w:pPr>
    </w:p>
    <w:p w14:paraId="79D6942A" w14:textId="77777777" w:rsidR="004B413C" w:rsidRDefault="004B413C">
      <w:pPr>
        <w:spacing w:line="200" w:lineRule="exact"/>
        <w:rPr>
          <w:sz w:val="20"/>
          <w:szCs w:val="20"/>
        </w:rPr>
      </w:pPr>
    </w:p>
    <w:p w14:paraId="37FF190D" w14:textId="77777777" w:rsidR="004B413C" w:rsidRDefault="004B413C">
      <w:pPr>
        <w:spacing w:line="200" w:lineRule="exact"/>
        <w:rPr>
          <w:sz w:val="20"/>
          <w:szCs w:val="20"/>
        </w:rPr>
      </w:pPr>
    </w:p>
    <w:p w14:paraId="5070E30F" w14:textId="77777777" w:rsidR="004B413C" w:rsidRDefault="004B413C">
      <w:pPr>
        <w:spacing w:line="200" w:lineRule="exact"/>
        <w:rPr>
          <w:sz w:val="20"/>
          <w:szCs w:val="20"/>
        </w:rPr>
      </w:pPr>
    </w:p>
    <w:p w14:paraId="15C3A067" w14:textId="77777777" w:rsidR="004B413C" w:rsidRDefault="004B413C">
      <w:pPr>
        <w:spacing w:line="200" w:lineRule="exact"/>
        <w:rPr>
          <w:sz w:val="20"/>
          <w:szCs w:val="20"/>
        </w:rPr>
      </w:pPr>
    </w:p>
    <w:p w14:paraId="0CED3CC1" w14:textId="77777777" w:rsidR="004B413C" w:rsidRDefault="004B413C">
      <w:pPr>
        <w:spacing w:line="200" w:lineRule="exact"/>
        <w:rPr>
          <w:sz w:val="20"/>
          <w:szCs w:val="20"/>
        </w:rPr>
      </w:pPr>
    </w:p>
    <w:p w14:paraId="04406779" w14:textId="77777777" w:rsidR="004B413C" w:rsidRDefault="004B413C">
      <w:pPr>
        <w:spacing w:line="200" w:lineRule="exact"/>
        <w:rPr>
          <w:sz w:val="20"/>
          <w:szCs w:val="20"/>
        </w:rPr>
      </w:pPr>
    </w:p>
    <w:p w14:paraId="35CE38A4" w14:textId="77777777" w:rsidR="004B413C" w:rsidRDefault="004B413C">
      <w:pPr>
        <w:spacing w:line="200" w:lineRule="exact"/>
        <w:rPr>
          <w:sz w:val="20"/>
          <w:szCs w:val="20"/>
        </w:rPr>
      </w:pPr>
    </w:p>
    <w:p w14:paraId="435FC172" w14:textId="77777777" w:rsidR="004B413C" w:rsidRDefault="004B413C">
      <w:pPr>
        <w:spacing w:line="200" w:lineRule="exact"/>
        <w:rPr>
          <w:sz w:val="20"/>
          <w:szCs w:val="20"/>
        </w:rPr>
      </w:pPr>
    </w:p>
    <w:p w14:paraId="4B8D1266" w14:textId="77777777" w:rsidR="004B413C" w:rsidRDefault="004B413C">
      <w:pPr>
        <w:spacing w:line="200" w:lineRule="exact"/>
        <w:rPr>
          <w:sz w:val="20"/>
          <w:szCs w:val="20"/>
        </w:rPr>
      </w:pPr>
    </w:p>
    <w:p w14:paraId="7E07A0AD" w14:textId="77777777" w:rsidR="004B413C" w:rsidRDefault="004B413C">
      <w:pPr>
        <w:spacing w:line="200" w:lineRule="exact"/>
        <w:rPr>
          <w:sz w:val="20"/>
          <w:szCs w:val="20"/>
        </w:rPr>
      </w:pPr>
    </w:p>
    <w:p w14:paraId="05AC13F2" w14:textId="77777777" w:rsidR="004B413C" w:rsidRDefault="004B413C">
      <w:pPr>
        <w:spacing w:line="200" w:lineRule="exact"/>
        <w:rPr>
          <w:sz w:val="20"/>
          <w:szCs w:val="20"/>
        </w:rPr>
      </w:pPr>
    </w:p>
    <w:p w14:paraId="3585F193" w14:textId="77777777" w:rsidR="004B413C" w:rsidRDefault="004B413C">
      <w:pPr>
        <w:spacing w:line="200" w:lineRule="exact"/>
        <w:rPr>
          <w:sz w:val="20"/>
          <w:szCs w:val="20"/>
        </w:rPr>
      </w:pPr>
    </w:p>
    <w:p w14:paraId="6E9152E4" w14:textId="77777777" w:rsidR="004B413C" w:rsidRDefault="004B413C">
      <w:pPr>
        <w:spacing w:line="200" w:lineRule="exact"/>
        <w:rPr>
          <w:sz w:val="20"/>
          <w:szCs w:val="20"/>
        </w:rPr>
      </w:pPr>
    </w:p>
    <w:p w14:paraId="5825E166" w14:textId="77777777" w:rsidR="004B413C" w:rsidRDefault="004B413C">
      <w:pPr>
        <w:spacing w:line="200" w:lineRule="exact"/>
        <w:rPr>
          <w:sz w:val="20"/>
          <w:szCs w:val="20"/>
        </w:rPr>
      </w:pPr>
    </w:p>
    <w:p w14:paraId="4044E789" w14:textId="77777777" w:rsidR="004B413C" w:rsidRDefault="004B413C">
      <w:pPr>
        <w:spacing w:line="200" w:lineRule="exact"/>
        <w:rPr>
          <w:sz w:val="20"/>
          <w:szCs w:val="20"/>
        </w:rPr>
      </w:pPr>
    </w:p>
    <w:p w14:paraId="2E7358AC" w14:textId="77777777" w:rsidR="004B413C" w:rsidRDefault="004B413C">
      <w:pPr>
        <w:spacing w:line="200" w:lineRule="exact"/>
        <w:rPr>
          <w:sz w:val="20"/>
          <w:szCs w:val="20"/>
        </w:rPr>
      </w:pPr>
    </w:p>
    <w:p w14:paraId="1A1D9986" w14:textId="77777777" w:rsidR="004B413C" w:rsidRDefault="004B413C">
      <w:pPr>
        <w:spacing w:line="200" w:lineRule="exact"/>
        <w:rPr>
          <w:sz w:val="20"/>
          <w:szCs w:val="20"/>
        </w:rPr>
      </w:pPr>
    </w:p>
    <w:p w14:paraId="7C9777C0" w14:textId="77777777" w:rsidR="004B413C" w:rsidRDefault="004B413C">
      <w:pPr>
        <w:spacing w:line="200" w:lineRule="exact"/>
        <w:rPr>
          <w:sz w:val="20"/>
          <w:szCs w:val="20"/>
        </w:rPr>
      </w:pPr>
    </w:p>
    <w:p w14:paraId="59DA0B4B" w14:textId="77777777" w:rsidR="004B413C" w:rsidRDefault="004B413C">
      <w:pPr>
        <w:spacing w:line="200" w:lineRule="exact"/>
        <w:rPr>
          <w:sz w:val="20"/>
          <w:szCs w:val="20"/>
        </w:rPr>
      </w:pPr>
    </w:p>
    <w:p w14:paraId="1CF0108B" w14:textId="77777777" w:rsidR="004B413C" w:rsidRDefault="004B413C">
      <w:pPr>
        <w:spacing w:line="200" w:lineRule="exact"/>
        <w:rPr>
          <w:sz w:val="20"/>
          <w:szCs w:val="20"/>
        </w:rPr>
      </w:pPr>
    </w:p>
    <w:p w14:paraId="40B7653C" w14:textId="77777777" w:rsidR="004B413C" w:rsidRDefault="004B413C">
      <w:pPr>
        <w:spacing w:line="200" w:lineRule="exact"/>
        <w:rPr>
          <w:sz w:val="20"/>
          <w:szCs w:val="20"/>
        </w:rPr>
      </w:pPr>
    </w:p>
    <w:p w14:paraId="56B3863D" w14:textId="77777777" w:rsidR="004B413C" w:rsidRDefault="004B413C">
      <w:pPr>
        <w:spacing w:line="200" w:lineRule="exact"/>
        <w:rPr>
          <w:sz w:val="20"/>
          <w:szCs w:val="20"/>
        </w:rPr>
      </w:pPr>
    </w:p>
    <w:p w14:paraId="4031AB07" w14:textId="77777777" w:rsidR="004B413C" w:rsidRDefault="004B413C">
      <w:pPr>
        <w:spacing w:line="200" w:lineRule="exact"/>
        <w:rPr>
          <w:sz w:val="20"/>
          <w:szCs w:val="20"/>
        </w:rPr>
      </w:pPr>
    </w:p>
    <w:p w14:paraId="4C7AEF5A" w14:textId="77777777" w:rsidR="004B413C" w:rsidRDefault="004B413C">
      <w:pPr>
        <w:spacing w:line="200" w:lineRule="exact"/>
        <w:rPr>
          <w:sz w:val="20"/>
          <w:szCs w:val="20"/>
        </w:rPr>
      </w:pPr>
    </w:p>
    <w:p w14:paraId="233D384C" w14:textId="77777777" w:rsidR="004B413C" w:rsidRDefault="004B413C">
      <w:pPr>
        <w:spacing w:line="213" w:lineRule="exact"/>
        <w:rPr>
          <w:sz w:val="20"/>
          <w:szCs w:val="20"/>
        </w:rPr>
      </w:pPr>
    </w:p>
    <w:p w14:paraId="7EA584F6" w14:textId="77777777" w:rsidR="004B413C" w:rsidRDefault="00EC2FEA">
      <w:pPr>
        <w:jc w:val="center"/>
        <w:rPr>
          <w:sz w:val="20"/>
          <w:szCs w:val="20"/>
        </w:rPr>
      </w:pPr>
      <w:r>
        <w:rPr>
          <w:rFonts w:ascii="Arial" w:eastAsia="Arial" w:hAnsi="Arial" w:cs="Arial"/>
          <w:sz w:val="14"/>
          <w:szCs w:val="14"/>
        </w:rPr>
        <w:t>8</w:t>
      </w:r>
    </w:p>
    <w:p w14:paraId="2EEACAE7" w14:textId="77777777" w:rsidR="004B413C" w:rsidRDefault="004B413C">
      <w:pPr>
        <w:sectPr w:rsidR="004B413C">
          <w:type w:val="continuous"/>
          <w:pgSz w:w="12240" w:h="15840"/>
          <w:pgMar w:top="1414" w:right="1440" w:bottom="341" w:left="1440" w:header="0" w:footer="0" w:gutter="0"/>
          <w:cols w:space="720" w:equalWidth="0">
            <w:col w:w="9360"/>
          </w:cols>
        </w:sectPr>
      </w:pPr>
    </w:p>
    <w:p w14:paraId="0076CB60" w14:textId="77777777" w:rsidR="004B413C" w:rsidRDefault="00EC2FEA">
      <w:pPr>
        <w:spacing w:line="200" w:lineRule="exact"/>
        <w:rPr>
          <w:sz w:val="20"/>
          <w:szCs w:val="20"/>
        </w:rPr>
      </w:pPr>
      <w:bookmarkStart w:id="19" w:name="page9"/>
      <w:bookmarkEnd w:id="19"/>
      <w:r>
        <w:rPr>
          <w:noProof/>
          <w:sz w:val="20"/>
          <w:szCs w:val="20"/>
        </w:rPr>
        <w:lastRenderedPageBreak/>
        <w:drawing>
          <wp:anchor distT="0" distB="0" distL="114300" distR="114300" simplePos="0" relativeHeight="250933248" behindDoc="1" locked="0" layoutInCell="0" allowOverlap="1" wp14:anchorId="2429826D" wp14:editId="677D5D39">
            <wp:simplePos x="0" y="0"/>
            <wp:positionH relativeFrom="page">
              <wp:posOffset>914400</wp:posOffset>
            </wp:positionH>
            <wp:positionV relativeFrom="page">
              <wp:posOffset>914400</wp:posOffset>
            </wp:positionV>
            <wp:extent cx="5784850" cy="8229600"/>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clrChange>
                        <a:clrFrom>
                          <a:srgbClr val="FFFFFF"/>
                        </a:clrFrom>
                        <a:clrTo>
                          <a:srgbClr val="FFFFFF">
                            <a:alpha val="0"/>
                          </a:srgbClr>
                        </a:clrTo>
                      </a:clrChange>
                    </a:blip>
                    <a:srcRect/>
                    <a:stretch>
                      <a:fillRect/>
                    </a:stretch>
                  </pic:blipFill>
                  <pic:spPr bwMode="auto">
                    <a:xfrm>
                      <a:off x="0" y="0"/>
                      <a:ext cx="5784850" cy="8229600"/>
                    </a:xfrm>
                    <a:prstGeom prst="rect">
                      <a:avLst/>
                    </a:prstGeom>
                    <a:noFill/>
                  </pic:spPr>
                </pic:pic>
              </a:graphicData>
            </a:graphic>
          </wp:anchor>
        </w:drawing>
      </w:r>
    </w:p>
    <w:p w14:paraId="6864D1FA" w14:textId="77777777" w:rsidR="004B413C" w:rsidRDefault="004B413C">
      <w:pPr>
        <w:spacing w:line="200" w:lineRule="exact"/>
        <w:rPr>
          <w:sz w:val="20"/>
          <w:szCs w:val="20"/>
        </w:rPr>
      </w:pPr>
    </w:p>
    <w:p w14:paraId="7ED8552F" w14:textId="77777777" w:rsidR="004B413C" w:rsidRDefault="004B413C">
      <w:pPr>
        <w:spacing w:line="200" w:lineRule="exact"/>
        <w:rPr>
          <w:sz w:val="20"/>
          <w:szCs w:val="20"/>
        </w:rPr>
      </w:pPr>
    </w:p>
    <w:p w14:paraId="4C48F0EC" w14:textId="77777777" w:rsidR="004B413C" w:rsidRDefault="004B413C">
      <w:pPr>
        <w:spacing w:line="200" w:lineRule="exact"/>
        <w:rPr>
          <w:sz w:val="20"/>
          <w:szCs w:val="20"/>
        </w:rPr>
      </w:pPr>
    </w:p>
    <w:p w14:paraId="254F6986" w14:textId="77777777" w:rsidR="004B413C" w:rsidRDefault="004B413C">
      <w:pPr>
        <w:spacing w:line="200" w:lineRule="exact"/>
        <w:rPr>
          <w:sz w:val="20"/>
          <w:szCs w:val="20"/>
        </w:rPr>
      </w:pPr>
    </w:p>
    <w:p w14:paraId="729000B5" w14:textId="77777777" w:rsidR="004B413C" w:rsidRDefault="004B413C">
      <w:pPr>
        <w:spacing w:line="200" w:lineRule="exact"/>
        <w:rPr>
          <w:sz w:val="20"/>
          <w:szCs w:val="20"/>
        </w:rPr>
      </w:pPr>
    </w:p>
    <w:p w14:paraId="19782774" w14:textId="77777777" w:rsidR="004B413C" w:rsidRDefault="004B413C">
      <w:pPr>
        <w:spacing w:line="200" w:lineRule="exact"/>
        <w:rPr>
          <w:sz w:val="20"/>
          <w:szCs w:val="20"/>
        </w:rPr>
      </w:pPr>
    </w:p>
    <w:p w14:paraId="318E3ED2" w14:textId="77777777" w:rsidR="004B413C" w:rsidRDefault="004B413C">
      <w:pPr>
        <w:spacing w:line="200" w:lineRule="exact"/>
        <w:rPr>
          <w:sz w:val="20"/>
          <w:szCs w:val="20"/>
        </w:rPr>
      </w:pPr>
    </w:p>
    <w:p w14:paraId="390CC22D" w14:textId="77777777" w:rsidR="004B413C" w:rsidRDefault="004B413C">
      <w:pPr>
        <w:spacing w:line="200" w:lineRule="exact"/>
        <w:rPr>
          <w:sz w:val="20"/>
          <w:szCs w:val="20"/>
        </w:rPr>
      </w:pPr>
    </w:p>
    <w:p w14:paraId="3982018E" w14:textId="77777777" w:rsidR="004B413C" w:rsidRDefault="004B413C">
      <w:pPr>
        <w:spacing w:line="200" w:lineRule="exact"/>
        <w:rPr>
          <w:sz w:val="20"/>
          <w:szCs w:val="20"/>
        </w:rPr>
      </w:pPr>
    </w:p>
    <w:p w14:paraId="4B8269D2" w14:textId="77777777" w:rsidR="004B413C" w:rsidRDefault="004B413C">
      <w:pPr>
        <w:spacing w:line="200" w:lineRule="exact"/>
        <w:rPr>
          <w:sz w:val="20"/>
          <w:szCs w:val="20"/>
        </w:rPr>
      </w:pPr>
    </w:p>
    <w:p w14:paraId="652270D5" w14:textId="77777777" w:rsidR="004B413C" w:rsidRDefault="004B413C">
      <w:pPr>
        <w:spacing w:line="200" w:lineRule="exact"/>
        <w:rPr>
          <w:sz w:val="20"/>
          <w:szCs w:val="20"/>
        </w:rPr>
      </w:pPr>
    </w:p>
    <w:p w14:paraId="754F8985" w14:textId="77777777" w:rsidR="004B413C" w:rsidRDefault="004B413C">
      <w:pPr>
        <w:spacing w:line="200" w:lineRule="exact"/>
        <w:rPr>
          <w:sz w:val="20"/>
          <w:szCs w:val="20"/>
        </w:rPr>
      </w:pPr>
    </w:p>
    <w:p w14:paraId="075BB3F9" w14:textId="77777777" w:rsidR="004B413C" w:rsidRDefault="004B413C">
      <w:pPr>
        <w:spacing w:line="200" w:lineRule="exact"/>
        <w:rPr>
          <w:sz w:val="20"/>
          <w:szCs w:val="20"/>
        </w:rPr>
      </w:pPr>
    </w:p>
    <w:p w14:paraId="64140649" w14:textId="77777777" w:rsidR="004B413C" w:rsidRDefault="004B413C">
      <w:pPr>
        <w:spacing w:line="200" w:lineRule="exact"/>
        <w:rPr>
          <w:sz w:val="20"/>
          <w:szCs w:val="20"/>
        </w:rPr>
      </w:pPr>
    </w:p>
    <w:p w14:paraId="6F420C83" w14:textId="77777777" w:rsidR="004B413C" w:rsidRDefault="004B413C">
      <w:pPr>
        <w:spacing w:line="200" w:lineRule="exact"/>
        <w:rPr>
          <w:sz w:val="20"/>
          <w:szCs w:val="20"/>
        </w:rPr>
      </w:pPr>
    </w:p>
    <w:p w14:paraId="53E6F04E" w14:textId="77777777" w:rsidR="004B413C" w:rsidRDefault="004B413C">
      <w:pPr>
        <w:spacing w:line="200" w:lineRule="exact"/>
        <w:rPr>
          <w:sz w:val="20"/>
          <w:szCs w:val="20"/>
        </w:rPr>
      </w:pPr>
    </w:p>
    <w:p w14:paraId="5D9DBDC5" w14:textId="77777777" w:rsidR="004B413C" w:rsidRDefault="004B413C">
      <w:pPr>
        <w:spacing w:line="200" w:lineRule="exact"/>
        <w:rPr>
          <w:sz w:val="20"/>
          <w:szCs w:val="20"/>
        </w:rPr>
      </w:pPr>
    </w:p>
    <w:p w14:paraId="07861BD1" w14:textId="77777777" w:rsidR="004B413C" w:rsidRDefault="004B413C">
      <w:pPr>
        <w:spacing w:line="200" w:lineRule="exact"/>
        <w:rPr>
          <w:sz w:val="20"/>
          <w:szCs w:val="20"/>
        </w:rPr>
      </w:pPr>
    </w:p>
    <w:p w14:paraId="3EE5CDF5" w14:textId="77777777" w:rsidR="004B413C" w:rsidRDefault="004B413C">
      <w:pPr>
        <w:spacing w:line="200" w:lineRule="exact"/>
        <w:rPr>
          <w:sz w:val="20"/>
          <w:szCs w:val="20"/>
        </w:rPr>
      </w:pPr>
    </w:p>
    <w:p w14:paraId="111B1037" w14:textId="77777777" w:rsidR="004B413C" w:rsidRDefault="004B413C">
      <w:pPr>
        <w:spacing w:line="200" w:lineRule="exact"/>
        <w:rPr>
          <w:sz w:val="20"/>
          <w:szCs w:val="20"/>
        </w:rPr>
      </w:pPr>
    </w:p>
    <w:p w14:paraId="5649CA26" w14:textId="77777777" w:rsidR="004B413C" w:rsidRDefault="004B413C">
      <w:pPr>
        <w:spacing w:line="200" w:lineRule="exact"/>
        <w:rPr>
          <w:sz w:val="20"/>
          <w:szCs w:val="20"/>
        </w:rPr>
      </w:pPr>
    </w:p>
    <w:p w14:paraId="67DCE82C" w14:textId="77777777" w:rsidR="004B413C" w:rsidRDefault="004B413C">
      <w:pPr>
        <w:spacing w:line="200" w:lineRule="exact"/>
        <w:rPr>
          <w:sz w:val="20"/>
          <w:szCs w:val="20"/>
        </w:rPr>
      </w:pPr>
    </w:p>
    <w:p w14:paraId="20C3CE0E" w14:textId="77777777" w:rsidR="004B413C" w:rsidRDefault="004B413C">
      <w:pPr>
        <w:spacing w:line="200" w:lineRule="exact"/>
        <w:rPr>
          <w:sz w:val="20"/>
          <w:szCs w:val="20"/>
        </w:rPr>
      </w:pPr>
    </w:p>
    <w:p w14:paraId="12C4C269" w14:textId="77777777" w:rsidR="004B413C" w:rsidRDefault="004B413C">
      <w:pPr>
        <w:spacing w:line="200" w:lineRule="exact"/>
        <w:rPr>
          <w:sz w:val="20"/>
          <w:szCs w:val="20"/>
        </w:rPr>
      </w:pPr>
    </w:p>
    <w:p w14:paraId="2162E906" w14:textId="77777777" w:rsidR="004B413C" w:rsidRDefault="004B413C">
      <w:pPr>
        <w:spacing w:line="200" w:lineRule="exact"/>
        <w:rPr>
          <w:sz w:val="20"/>
          <w:szCs w:val="20"/>
        </w:rPr>
      </w:pPr>
    </w:p>
    <w:p w14:paraId="6A924B77" w14:textId="77777777" w:rsidR="004B413C" w:rsidRDefault="004B413C">
      <w:pPr>
        <w:spacing w:line="200" w:lineRule="exact"/>
        <w:rPr>
          <w:sz w:val="20"/>
          <w:szCs w:val="20"/>
        </w:rPr>
      </w:pPr>
    </w:p>
    <w:p w14:paraId="09660E98" w14:textId="77777777" w:rsidR="004B413C" w:rsidRDefault="004B413C">
      <w:pPr>
        <w:spacing w:line="200" w:lineRule="exact"/>
        <w:rPr>
          <w:sz w:val="20"/>
          <w:szCs w:val="20"/>
        </w:rPr>
      </w:pPr>
    </w:p>
    <w:p w14:paraId="2B4A8216" w14:textId="77777777" w:rsidR="004B413C" w:rsidRDefault="004B413C">
      <w:pPr>
        <w:spacing w:line="200" w:lineRule="exact"/>
        <w:rPr>
          <w:sz w:val="20"/>
          <w:szCs w:val="20"/>
        </w:rPr>
      </w:pPr>
    </w:p>
    <w:p w14:paraId="646D478D" w14:textId="77777777" w:rsidR="004B413C" w:rsidRDefault="004B413C">
      <w:pPr>
        <w:spacing w:line="200" w:lineRule="exact"/>
        <w:rPr>
          <w:sz w:val="20"/>
          <w:szCs w:val="20"/>
        </w:rPr>
      </w:pPr>
    </w:p>
    <w:p w14:paraId="4F5EE9F4" w14:textId="77777777" w:rsidR="004B413C" w:rsidRDefault="004B413C">
      <w:pPr>
        <w:spacing w:line="200" w:lineRule="exact"/>
        <w:rPr>
          <w:sz w:val="20"/>
          <w:szCs w:val="20"/>
        </w:rPr>
      </w:pPr>
    </w:p>
    <w:p w14:paraId="0742078B" w14:textId="77777777" w:rsidR="004B413C" w:rsidRDefault="004B413C">
      <w:pPr>
        <w:spacing w:line="200" w:lineRule="exact"/>
        <w:rPr>
          <w:sz w:val="20"/>
          <w:szCs w:val="20"/>
        </w:rPr>
      </w:pPr>
    </w:p>
    <w:p w14:paraId="0B280111" w14:textId="77777777" w:rsidR="004B413C" w:rsidRDefault="004B413C">
      <w:pPr>
        <w:spacing w:line="200" w:lineRule="exact"/>
        <w:rPr>
          <w:sz w:val="20"/>
          <w:szCs w:val="20"/>
        </w:rPr>
      </w:pPr>
    </w:p>
    <w:p w14:paraId="18BDAB0A" w14:textId="77777777" w:rsidR="004B413C" w:rsidRDefault="004B413C">
      <w:pPr>
        <w:spacing w:line="200" w:lineRule="exact"/>
        <w:rPr>
          <w:sz w:val="20"/>
          <w:szCs w:val="20"/>
        </w:rPr>
      </w:pPr>
    </w:p>
    <w:p w14:paraId="3F576B82" w14:textId="77777777" w:rsidR="004B413C" w:rsidRDefault="004B413C">
      <w:pPr>
        <w:spacing w:line="200" w:lineRule="exact"/>
        <w:rPr>
          <w:sz w:val="20"/>
          <w:szCs w:val="20"/>
        </w:rPr>
      </w:pPr>
    </w:p>
    <w:p w14:paraId="17C44201" w14:textId="77777777" w:rsidR="004B413C" w:rsidRDefault="004B413C">
      <w:pPr>
        <w:spacing w:line="200" w:lineRule="exact"/>
        <w:rPr>
          <w:sz w:val="20"/>
          <w:szCs w:val="20"/>
        </w:rPr>
      </w:pPr>
    </w:p>
    <w:p w14:paraId="5F24E9CB" w14:textId="77777777" w:rsidR="004B413C" w:rsidRDefault="004B413C">
      <w:pPr>
        <w:spacing w:line="200" w:lineRule="exact"/>
        <w:rPr>
          <w:sz w:val="20"/>
          <w:szCs w:val="20"/>
        </w:rPr>
      </w:pPr>
    </w:p>
    <w:p w14:paraId="2629EAE3" w14:textId="77777777" w:rsidR="004B413C" w:rsidRDefault="004B413C">
      <w:pPr>
        <w:spacing w:line="200" w:lineRule="exact"/>
        <w:rPr>
          <w:sz w:val="20"/>
          <w:szCs w:val="20"/>
        </w:rPr>
      </w:pPr>
    </w:p>
    <w:p w14:paraId="3124CDA6" w14:textId="77777777" w:rsidR="004B413C" w:rsidRDefault="004B413C">
      <w:pPr>
        <w:spacing w:line="200" w:lineRule="exact"/>
        <w:rPr>
          <w:sz w:val="20"/>
          <w:szCs w:val="20"/>
        </w:rPr>
      </w:pPr>
    </w:p>
    <w:p w14:paraId="6BF22235" w14:textId="77777777" w:rsidR="004B413C" w:rsidRDefault="004B413C">
      <w:pPr>
        <w:spacing w:line="200" w:lineRule="exact"/>
        <w:rPr>
          <w:sz w:val="20"/>
          <w:szCs w:val="20"/>
        </w:rPr>
      </w:pPr>
    </w:p>
    <w:p w14:paraId="43174157" w14:textId="77777777" w:rsidR="004B413C" w:rsidRDefault="004B413C">
      <w:pPr>
        <w:spacing w:line="200" w:lineRule="exact"/>
        <w:rPr>
          <w:sz w:val="20"/>
          <w:szCs w:val="20"/>
        </w:rPr>
      </w:pPr>
    </w:p>
    <w:p w14:paraId="6E328AA2" w14:textId="77777777" w:rsidR="004B413C" w:rsidRDefault="004B413C">
      <w:pPr>
        <w:spacing w:line="200" w:lineRule="exact"/>
        <w:rPr>
          <w:sz w:val="20"/>
          <w:szCs w:val="20"/>
        </w:rPr>
      </w:pPr>
    </w:p>
    <w:p w14:paraId="23FD5580" w14:textId="77777777" w:rsidR="004B413C" w:rsidRDefault="004B413C">
      <w:pPr>
        <w:spacing w:line="200" w:lineRule="exact"/>
        <w:rPr>
          <w:sz w:val="20"/>
          <w:szCs w:val="20"/>
        </w:rPr>
      </w:pPr>
    </w:p>
    <w:p w14:paraId="48C5D1A9" w14:textId="77777777" w:rsidR="004B413C" w:rsidRDefault="004B413C">
      <w:pPr>
        <w:spacing w:line="200" w:lineRule="exact"/>
        <w:rPr>
          <w:sz w:val="20"/>
          <w:szCs w:val="20"/>
        </w:rPr>
      </w:pPr>
    </w:p>
    <w:p w14:paraId="68092924" w14:textId="77777777" w:rsidR="004B413C" w:rsidRDefault="004B413C">
      <w:pPr>
        <w:spacing w:line="200" w:lineRule="exact"/>
        <w:rPr>
          <w:sz w:val="20"/>
          <w:szCs w:val="20"/>
        </w:rPr>
      </w:pPr>
    </w:p>
    <w:p w14:paraId="427C47BC" w14:textId="77777777" w:rsidR="004B413C" w:rsidRDefault="004B413C">
      <w:pPr>
        <w:spacing w:line="200" w:lineRule="exact"/>
        <w:rPr>
          <w:sz w:val="20"/>
          <w:szCs w:val="20"/>
        </w:rPr>
      </w:pPr>
    </w:p>
    <w:p w14:paraId="34D8C23A" w14:textId="77777777" w:rsidR="004B413C" w:rsidRDefault="004B413C">
      <w:pPr>
        <w:spacing w:line="200" w:lineRule="exact"/>
        <w:rPr>
          <w:sz w:val="20"/>
          <w:szCs w:val="20"/>
        </w:rPr>
      </w:pPr>
    </w:p>
    <w:p w14:paraId="7A9FF71F" w14:textId="77777777" w:rsidR="004B413C" w:rsidRDefault="004B413C">
      <w:pPr>
        <w:spacing w:line="200" w:lineRule="exact"/>
        <w:rPr>
          <w:sz w:val="20"/>
          <w:szCs w:val="20"/>
        </w:rPr>
      </w:pPr>
    </w:p>
    <w:p w14:paraId="65D8481C" w14:textId="77777777" w:rsidR="004B413C" w:rsidRDefault="004B413C">
      <w:pPr>
        <w:spacing w:line="200" w:lineRule="exact"/>
        <w:rPr>
          <w:sz w:val="20"/>
          <w:szCs w:val="20"/>
        </w:rPr>
      </w:pPr>
    </w:p>
    <w:p w14:paraId="35535116" w14:textId="77777777" w:rsidR="004B413C" w:rsidRDefault="004B413C">
      <w:pPr>
        <w:spacing w:line="200" w:lineRule="exact"/>
        <w:rPr>
          <w:sz w:val="20"/>
          <w:szCs w:val="20"/>
        </w:rPr>
      </w:pPr>
    </w:p>
    <w:p w14:paraId="585A7695" w14:textId="77777777" w:rsidR="004B413C" w:rsidRDefault="004B413C">
      <w:pPr>
        <w:spacing w:line="200" w:lineRule="exact"/>
        <w:rPr>
          <w:sz w:val="20"/>
          <w:szCs w:val="20"/>
        </w:rPr>
      </w:pPr>
    </w:p>
    <w:p w14:paraId="218417CF" w14:textId="77777777" w:rsidR="004B413C" w:rsidRDefault="004B413C">
      <w:pPr>
        <w:spacing w:line="200" w:lineRule="exact"/>
        <w:rPr>
          <w:sz w:val="20"/>
          <w:szCs w:val="20"/>
        </w:rPr>
      </w:pPr>
    </w:p>
    <w:p w14:paraId="63922655" w14:textId="77777777" w:rsidR="004B413C" w:rsidRDefault="004B413C">
      <w:pPr>
        <w:spacing w:line="200" w:lineRule="exact"/>
        <w:rPr>
          <w:sz w:val="20"/>
          <w:szCs w:val="20"/>
        </w:rPr>
      </w:pPr>
    </w:p>
    <w:p w14:paraId="78D56550" w14:textId="77777777" w:rsidR="004B413C" w:rsidRDefault="004B413C">
      <w:pPr>
        <w:spacing w:line="200" w:lineRule="exact"/>
        <w:rPr>
          <w:sz w:val="20"/>
          <w:szCs w:val="20"/>
        </w:rPr>
      </w:pPr>
    </w:p>
    <w:p w14:paraId="2D9CB77C" w14:textId="77777777" w:rsidR="004B413C" w:rsidRDefault="004B413C">
      <w:pPr>
        <w:spacing w:line="200" w:lineRule="exact"/>
        <w:rPr>
          <w:sz w:val="20"/>
          <w:szCs w:val="20"/>
        </w:rPr>
      </w:pPr>
    </w:p>
    <w:p w14:paraId="7037C89D" w14:textId="77777777" w:rsidR="004B413C" w:rsidRDefault="004B413C">
      <w:pPr>
        <w:spacing w:line="200" w:lineRule="exact"/>
        <w:rPr>
          <w:sz w:val="20"/>
          <w:szCs w:val="20"/>
        </w:rPr>
      </w:pPr>
    </w:p>
    <w:p w14:paraId="2718348F" w14:textId="77777777" w:rsidR="004B413C" w:rsidRDefault="004B413C">
      <w:pPr>
        <w:spacing w:line="200" w:lineRule="exact"/>
        <w:rPr>
          <w:sz w:val="20"/>
          <w:szCs w:val="20"/>
        </w:rPr>
      </w:pPr>
    </w:p>
    <w:p w14:paraId="66A51FCC" w14:textId="77777777" w:rsidR="004B413C" w:rsidRDefault="004B413C">
      <w:pPr>
        <w:spacing w:line="200" w:lineRule="exact"/>
        <w:rPr>
          <w:sz w:val="20"/>
          <w:szCs w:val="20"/>
        </w:rPr>
      </w:pPr>
    </w:p>
    <w:p w14:paraId="67C1CABF" w14:textId="77777777" w:rsidR="004B413C" w:rsidRDefault="004B413C">
      <w:pPr>
        <w:spacing w:line="200" w:lineRule="exact"/>
        <w:rPr>
          <w:sz w:val="20"/>
          <w:szCs w:val="20"/>
        </w:rPr>
      </w:pPr>
    </w:p>
    <w:p w14:paraId="108BE1F9" w14:textId="77777777" w:rsidR="004B413C" w:rsidRDefault="004B413C">
      <w:pPr>
        <w:spacing w:line="200" w:lineRule="exact"/>
        <w:rPr>
          <w:sz w:val="20"/>
          <w:szCs w:val="20"/>
        </w:rPr>
      </w:pPr>
    </w:p>
    <w:p w14:paraId="6168C61A" w14:textId="77777777" w:rsidR="004B413C" w:rsidRDefault="004B413C">
      <w:pPr>
        <w:spacing w:line="200" w:lineRule="exact"/>
        <w:rPr>
          <w:sz w:val="20"/>
          <w:szCs w:val="20"/>
        </w:rPr>
      </w:pPr>
    </w:p>
    <w:p w14:paraId="0B84B993" w14:textId="77777777" w:rsidR="004B413C" w:rsidRDefault="004B413C">
      <w:pPr>
        <w:spacing w:line="200" w:lineRule="exact"/>
        <w:rPr>
          <w:sz w:val="20"/>
          <w:szCs w:val="20"/>
        </w:rPr>
      </w:pPr>
    </w:p>
    <w:p w14:paraId="7DD005FA" w14:textId="77777777" w:rsidR="004B413C" w:rsidRDefault="004B413C">
      <w:pPr>
        <w:spacing w:line="200" w:lineRule="exact"/>
        <w:rPr>
          <w:sz w:val="20"/>
          <w:szCs w:val="20"/>
        </w:rPr>
      </w:pPr>
    </w:p>
    <w:p w14:paraId="30825643" w14:textId="77777777" w:rsidR="004B413C" w:rsidRDefault="004B413C">
      <w:pPr>
        <w:spacing w:line="200" w:lineRule="exact"/>
        <w:rPr>
          <w:sz w:val="20"/>
          <w:szCs w:val="20"/>
        </w:rPr>
      </w:pPr>
    </w:p>
    <w:p w14:paraId="1334075C" w14:textId="77777777" w:rsidR="004B413C" w:rsidRDefault="004B413C">
      <w:pPr>
        <w:spacing w:line="374" w:lineRule="exact"/>
        <w:rPr>
          <w:sz w:val="20"/>
          <w:szCs w:val="20"/>
        </w:rPr>
      </w:pPr>
    </w:p>
    <w:p w14:paraId="4E0AFEAE" w14:textId="77777777" w:rsidR="004B413C" w:rsidRDefault="00EC2FEA">
      <w:pPr>
        <w:spacing w:line="229" w:lineRule="auto"/>
        <w:ind w:left="320" w:right="300"/>
        <w:jc w:val="center"/>
        <w:rPr>
          <w:sz w:val="20"/>
          <w:szCs w:val="20"/>
        </w:rPr>
      </w:pPr>
      <w:r>
        <w:rPr>
          <w:rFonts w:ascii="Arial" w:eastAsia="Arial" w:hAnsi="Arial" w:cs="Arial"/>
          <w:sz w:val="20"/>
          <w:szCs w:val="20"/>
        </w:rPr>
        <w:t xml:space="preserve">Figure 1: </w:t>
      </w:r>
      <w:del w:id="20" w:author="Ray Froend" w:date="2019-11-18T09:58:00Z">
        <w:r w:rsidDel="00232894">
          <w:rPr>
            <w:rFonts w:ascii="Arial" w:eastAsia="Arial" w:hAnsi="Arial" w:cs="Arial"/>
            <w:sz w:val="20"/>
            <w:szCs w:val="20"/>
          </w:rPr>
          <w:delText xml:space="preserve">Location of </w:delText>
        </w:r>
      </w:del>
      <w:r>
        <w:rPr>
          <w:rFonts w:ascii="Arial" w:eastAsia="Arial" w:hAnsi="Arial" w:cs="Arial"/>
          <w:sz w:val="20"/>
          <w:szCs w:val="20"/>
        </w:rPr>
        <w:t xml:space="preserve">Gnangara </w:t>
      </w:r>
      <w:del w:id="21" w:author="Ray Froend" w:date="2019-11-18T09:58:00Z">
        <w:r w:rsidDel="00232894">
          <w:rPr>
            <w:rFonts w:ascii="Arial" w:eastAsia="Arial" w:hAnsi="Arial" w:cs="Arial"/>
            <w:sz w:val="20"/>
            <w:szCs w:val="20"/>
          </w:rPr>
          <w:delText xml:space="preserve">Mound </w:delText>
        </w:r>
      </w:del>
      <w:ins w:id="22" w:author="Ray Froend" w:date="2019-11-18T09:58:00Z">
        <w:r w:rsidR="00232894">
          <w:rPr>
            <w:rFonts w:ascii="Arial" w:eastAsia="Arial" w:hAnsi="Arial" w:cs="Arial"/>
            <w:sz w:val="20"/>
            <w:szCs w:val="20"/>
          </w:rPr>
          <w:t xml:space="preserve">groundwater allocation plan area and location </w:t>
        </w:r>
      </w:ins>
      <w:del w:id="23" w:author="Ray Froend" w:date="2019-11-18T09:58:00Z">
        <w:r w:rsidDel="00232894">
          <w:rPr>
            <w:rFonts w:ascii="Arial" w:eastAsia="Arial" w:hAnsi="Arial" w:cs="Arial"/>
            <w:sz w:val="20"/>
            <w:szCs w:val="20"/>
          </w:rPr>
          <w:delText xml:space="preserve">and </w:delText>
        </w:r>
      </w:del>
      <w:ins w:id="24" w:author="Ray Froend" w:date="2019-11-18T09:58:00Z">
        <w:r w:rsidR="00232894">
          <w:rPr>
            <w:rFonts w:ascii="Arial" w:eastAsia="Arial" w:hAnsi="Arial" w:cs="Arial"/>
            <w:sz w:val="20"/>
            <w:szCs w:val="20"/>
          </w:rPr>
          <w:t xml:space="preserve">of </w:t>
        </w:r>
      </w:ins>
      <w:r>
        <w:rPr>
          <w:rFonts w:ascii="Arial" w:eastAsia="Arial" w:hAnsi="Arial" w:cs="Arial"/>
          <w:sz w:val="20"/>
          <w:szCs w:val="20"/>
        </w:rPr>
        <w:t>wetland and terrestrial sites investigated in this report. 9</w:t>
      </w:r>
    </w:p>
    <w:p w14:paraId="16D94423" w14:textId="77777777" w:rsidR="004B413C" w:rsidRDefault="004B413C">
      <w:pPr>
        <w:sectPr w:rsidR="004B413C">
          <w:pgSz w:w="12240" w:h="15840"/>
          <w:pgMar w:top="1440" w:right="1440" w:bottom="223" w:left="1440" w:header="0" w:footer="0" w:gutter="0"/>
          <w:cols w:space="720" w:equalWidth="0">
            <w:col w:w="9360"/>
          </w:cols>
        </w:sectPr>
      </w:pPr>
    </w:p>
    <w:p w14:paraId="2817ADE9" w14:textId="77777777" w:rsidR="004B413C" w:rsidRDefault="00EC2FEA">
      <w:pPr>
        <w:spacing w:line="200" w:lineRule="exact"/>
        <w:rPr>
          <w:sz w:val="20"/>
          <w:szCs w:val="20"/>
        </w:rPr>
      </w:pPr>
      <w:bookmarkStart w:id="25" w:name="page10"/>
      <w:bookmarkEnd w:id="25"/>
      <w:r>
        <w:rPr>
          <w:noProof/>
          <w:sz w:val="20"/>
          <w:szCs w:val="20"/>
        </w:rPr>
        <w:lastRenderedPageBreak/>
        <w:drawing>
          <wp:anchor distT="0" distB="0" distL="114300" distR="114300" simplePos="0" relativeHeight="250934272" behindDoc="1" locked="0" layoutInCell="0" allowOverlap="1" wp14:anchorId="4F6E3470" wp14:editId="51DE99A2">
            <wp:simplePos x="0" y="0"/>
            <wp:positionH relativeFrom="page">
              <wp:posOffset>1431925</wp:posOffset>
            </wp:positionH>
            <wp:positionV relativeFrom="page">
              <wp:posOffset>2658745</wp:posOffset>
            </wp:positionV>
            <wp:extent cx="4291330" cy="3674745"/>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srcRect/>
                    <a:stretch>
                      <a:fillRect/>
                    </a:stretch>
                  </pic:blipFill>
                  <pic:spPr bwMode="auto">
                    <a:xfrm>
                      <a:off x="0" y="0"/>
                      <a:ext cx="4291330" cy="3674745"/>
                    </a:xfrm>
                    <a:prstGeom prst="rect">
                      <a:avLst/>
                    </a:prstGeom>
                    <a:noFill/>
                  </pic:spPr>
                </pic:pic>
              </a:graphicData>
            </a:graphic>
          </wp:anchor>
        </w:drawing>
      </w:r>
    </w:p>
    <w:p w14:paraId="2F778A27" w14:textId="77777777" w:rsidR="004B413C" w:rsidRDefault="004B413C">
      <w:pPr>
        <w:spacing w:line="200" w:lineRule="exact"/>
        <w:rPr>
          <w:sz w:val="20"/>
          <w:szCs w:val="20"/>
        </w:rPr>
      </w:pPr>
    </w:p>
    <w:p w14:paraId="17FBD116" w14:textId="77777777" w:rsidR="004B413C" w:rsidRDefault="004B413C">
      <w:pPr>
        <w:spacing w:line="200" w:lineRule="exact"/>
        <w:rPr>
          <w:sz w:val="20"/>
          <w:szCs w:val="20"/>
        </w:rPr>
      </w:pPr>
    </w:p>
    <w:p w14:paraId="32910771" w14:textId="77777777" w:rsidR="004B413C" w:rsidRDefault="004B413C">
      <w:pPr>
        <w:spacing w:line="200" w:lineRule="exact"/>
        <w:rPr>
          <w:sz w:val="20"/>
          <w:szCs w:val="20"/>
        </w:rPr>
      </w:pPr>
    </w:p>
    <w:p w14:paraId="00D75AB6" w14:textId="77777777" w:rsidR="004B413C" w:rsidRDefault="004B413C">
      <w:pPr>
        <w:spacing w:line="200" w:lineRule="exact"/>
        <w:rPr>
          <w:sz w:val="20"/>
          <w:szCs w:val="20"/>
        </w:rPr>
      </w:pPr>
    </w:p>
    <w:p w14:paraId="60BFB7BB" w14:textId="77777777" w:rsidR="004B413C" w:rsidRDefault="004B413C">
      <w:pPr>
        <w:spacing w:line="200" w:lineRule="exact"/>
        <w:rPr>
          <w:sz w:val="20"/>
          <w:szCs w:val="20"/>
        </w:rPr>
      </w:pPr>
    </w:p>
    <w:p w14:paraId="35F862F1" w14:textId="77777777" w:rsidR="004B413C" w:rsidRDefault="004B413C">
      <w:pPr>
        <w:spacing w:line="200" w:lineRule="exact"/>
        <w:rPr>
          <w:sz w:val="20"/>
          <w:szCs w:val="20"/>
        </w:rPr>
      </w:pPr>
    </w:p>
    <w:p w14:paraId="14F88CF9" w14:textId="77777777" w:rsidR="004B413C" w:rsidRDefault="004B413C">
      <w:pPr>
        <w:spacing w:line="200" w:lineRule="exact"/>
        <w:rPr>
          <w:sz w:val="20"/>
          <w:szCs w:val="20"/>
        </w:rPr>
      </w:pPr>
    </w:p>
    <w:p w14:paraId="1E44E2A2" w14:textId="77777777" w:rsidR="004B413C" w:rsidRDefault="004B413C">
      <w:pPr>
        <w:spacing w:line="200" w:lineRule="exact"/>
        <w:rPr>
          <w:sz w:val="20"/>
          <w:szCs w:val="20"/>
        </w:rPr>
      </w:pPr>
    </w:p>
    <w:p w14:paraId="53B720D7" w14:textId="77777777" w:rsidR="004B413C" w:rsidRDefault="004B413C">
      <w:pPr>
        <w:spacing w:line="200" w:lineRule="exact"/>
        <w:rPr>
          <w:sz w:val="20"/>
          <w:szCs w:val="20"/>
        </w:rPr>
      </w:pPr>
    </w:p>
    <w:p w14:paraId="3373B697" w14:textId="77777777" w:rsidR="004B413C" w:rsidRDefault="004B413C">
      <w:pPr>
        <w:spacing w:line="200" w:lineRule="exact"/>
        <w:rPr>
          <w:sz w:val="20"/>
          <w:szCs w:val="20"/>
        </w:rPr>
      </w:pPr>
    </w:p>
    <w:p w14:paraId="79309A91" w14:textId="77777777" w:rsidR="004B413C" w:rsidRDefault="004B413C">
      <w:pPr>
        <w:spacing w:line="200" w:lineRule="exact"/>
        <w:rPr>
          <w:sz w:val="20"/>
          <w:szCs w:val="20"/>
        </w:rPr>
      </w:pPr>
    </w:p>
    <w:p w14:paraId="58A6931A" w14:textId="77777777" w:rsidR="004B413C" w:rsidRDefault="004B413C">
      <w:pPr>
        <w:spacing w:line="200" w:lineRule="exact"/>
        <w:rPr>
          <w:sz w:val="20"/>
          <w:szCs w:val="20"/>
        </w:rPr>
      </w:pPr>
    </w:p>
    <w:p w14:paraId="096631FA" w14:textId="77777777" w:rsidR="004B413C" w:rsidRDefault="004B413C">
      <w:pPr>
        <w:spacing w:line="200" w:lineRule="exact"/>
        <w:rPr>
          <w:sz w:val="20"/>
          <w:szCs w:val="20"/>
        </w:rPr>
      </w:pPr>
    </w:p>
    <w:p w14:paraId="3097FC05" w14:textId="77777777" w:rsidR="004B413C" w:rsidRDefault="004B413C">
      <w:pPr>
        <w:spacing w:line="209" w:lineRule="exact"/>
        <w:rPr>
          <w:sz w:val="20"/>
          <w:szCs w:val="20"/>
        </w:rPr>
      </w:pPr>
    </w:p>
    <w:tbl>
      <w:tblPr>
        <w:tblW w:w="0" w:type="auto"/>
        <w:tblInd w:w="100" w:type="dxa"/>
        <w:tblLayout w:type="fixed"/>
        <w:tblCellMar>
          <w:left w:w="0" w:type="dxa"/>
          <w:right w:w="0" w:type="dxa"/>
        </w:tblCellMar>
        <w:tblLook w:val="04A0" w:firstRow="1" w:lastRow="0" w:firstColumn="1" w:lastColumn="0" w:noHBand="0" w:noVBand="1"/>
      </w:tblPr>
      <w:tblGrid>
        <w:gridCol w:w="220"/>
        <w:gridCol w:w="4420"/>
        <w:gridCol w:w="260"/>
        <w:gridCol w:w="4220"/>
        <w:gridCol w:w="20"/>
      </w:tblGrid>
      <w:tr w:rsidR="004B413C" w14:paraId="382F3866" w14:textId="77777777">
        <w:trPr>
          <w:trHeight w:val="207"/>
        </w:trPr>
        <w:tc>
          <w:tcPr>
            <w:tcW w:w="220" w:type="dxa"/>
            <w:vAlign w:val="bottom"/>
          </w:tcPr>
          <w:p w14:paraId="51AC0822" w14:textId="77777777" w:rsidR="004B413C" w:rsidRDefault="004B413C">
            <w:pPr>
              <w:rPr>
                <w:sz w:val="18"/>
                <w:szCs w:val="18"/>
              </w:rPr>
            </w:pPr>
          </w:p>
        </w:tc>
        <w:tc>
          <w:tcPr>
            <w:tcW w:w="4420" w:type="dxa"/>
            <w:vAlign w:val="bottom"/>
          </w:tcPr>
          <w:p w14:paraId="4FC0E2A8" w14:textId="77777777" w:rsidR="004B413C" w:rsidRDefault="00EC2FEA">
            <w:pPr>
              <w:ind w:right="3869"/>
              <w:jc w:val="right"/>
              <w:rPr>
                <w:sz w:val="20"/>
                <w:szCs w:val="20"/>
              </w:rPr>
            </w:pPr>
            <w:r>
              <w:rPr>
                <w:rFonts w:ascii="Arial" w:eastAsia="Arial" w:hAnsi="Arial" w:cs="Arial"/>
                <w:color w:val="4D4D4D"/>
                <w:sz w:val="18"/>
                <w:szCs w:val="18"/>
              </w:rPr>
              <w:t>1150</w:t>
            </w:r>
          </w:p>
        </w:tc>
        <w:tc>
          <w:tcPr>
            <w:tcW w:w="260" w:type="dxa"/>
            <w:vAlign w:val="bottom"/>
          </w:tcPr>
          <w:p w14:paraId="35C42CDC" w14:textId="77777777" w:rsidR="004B413C" w:rsidRDefault="004B413C">
            <w:pPr>
              <w:rPr>
                <w:sz w:val="18"/>
                <w:szCs w:val="18"/>
              </w:rPr>
            </w:pPr>
          </w:p>
        </w:tc>
        <w:tc>
          <w:tcPr>
            <w:tcW w:w="4220" w:type="dxa"/>
            <w:vAlign w:val="bottom"/>
          </w:tcPr>
          <w:p w14:paraId="41F9C7FE" w14:textId="77777777" w:rsidR="004B413C" w:rsidRDefault="004B413C">
            <w:pPr>
              <w:rPr>
                <w:sz w:val="18"/>
                <w:szCs w:val="18"/>
              </w:rPr>
            </w:pPr>
          </w:p>
        </w:tc>
        <w:tc>
          <w:tcPr>
            <w:tcW w:w="0" w:type="dxa"/>
            <w:vAlign w:val="bottom"/>
          </w:tcPr>
          <w:p w14:paraId="267A2D79" w14:textId="77777777" w:rsidR="004B413C" w:rsidRDefault="004B413C">
            <w:pPr>
              <w:rPr>
                <w:sz w:val="1"/>
                <w:szCs w:val="1"/>
              </w:rPr>
            </w:pPr>
          </w:p>
        </w:tc>
      </w:tr>
      <w:tr w:rsidR="004B413C" w14:paraId="039B95A2" w14:textId="77777777">
        <w:trPr>
          <w:trHeight w:val="382"/>
        </w:trPr>
        <w:tc>
          <w:tcPr>
            <w:tcW w:w="220" w:type="dxa"/>
            <w:vAlign w:val="bottom"/>
          </w:tcPr>
          <w:p w14:paraId="069378CD" w14:textId="77777777" w:rsidR="004B413C" w:rsidRDefault="004B413C">
            <w:pPr>
              <w:rPr>
                <w:sz w:val="24"/>
                <w:szCs w:val="24"/>
              </w:rPr>
            </w:pPr>
          </w:p>
        </w:tc>
        <w:tc>
          <w:tcPr>
            <w:tcW w:w="4420" w:type="dxa"/>
            <w:vAlign w:val="bottom"/>
          </w:tcPr>
          <w:p w14:paraId="628DF87C" w14:textId="77777777" w:rsidR="004B413C" w:rsidRDefault="00EC2FEA">
            <w:pPr>
              <w:ind w:right="3869"/>
              <w:jc w:val="right"/>
              <w:rPr>
                <w:sz w:val="20"/>
                <w:szCs w:val="20"/>
              </w:rPr>
            </w:pPr>
            <w:r>
              <w:rPr>
                <w:rFonts w:ascii="Arial" w:eastAsia="Arial" w:hAnsi="Arial" w:cs="Arial"/>
                <w:color w:val="4D4D4D"/>
                <w:sz w:val="18"/>
                <w:szCs w:val="18"/>
              </w:rPr>
              <w:t>1100</w:t>
            </w:r>
          </w:p>
        </w:tc>
        <w:tc>
          <w:tcPr>
            <w:tcW w:w="260" w:type="dxa"/>
            <w:vAlign w:val="bottom"/>
          </w:tcPr>
          <w:p w14:paraId="7B8286BC" w14:textId="77777777" w:rsidR="004B413C" w:rsidRDefault="004B413C">
            <w:pPr>
              <w:rPr>
                <w:sz w:val="24"/>
                <w:szCs w:val="24"/>
              </w:rPr>
            </w:pPr>
          </w:p>
        </w:tc>
        <w:tc>
          <w:tcPr>
            <w:tcW w:w="4220" w:type="dxa"/>
            <w:vMerge w:val="restart"/>
            <w:vAlign w:val="bottom"/>
          </w:tcPr>
          <w:p w14:paraId="5977C465" w14:textId="77777777" w:rsidR="004B413C" w:rsidRDefault="00EC2FEA">
            <w:pPr>
              <w:ind w:right="3767"/>
              <w:jc w:val="right"/>
              <w:rPr>
                <w:sz w:val="20"/>
                <w:szCs w:val="20"/>
              </w:rPr>
            </w:pPr>
            <w:r>
              <w:rPr>
                <w:rFonts w:ascii="Arial" w:eastAsia="Arial" w:hAnsi="Arial" w:cs="Arial"/>
                <w:color w:val="4D4D4D"/>
                <w:sz w:val="18"/>
                <w:szCs w:val="18"/>
              </w:rPr>
              <w:t>400</w:t>
            </w:r>
          </w:p>
        </w:tc>
        <w:tc>
          <w:tcPr>
            <w:tcW w:w="0" w:type="dxa"/>
            <w:vAlign w:val="bottom"/>
          </w:tcPr>
          <w:p w14:paraId="62B63852" w14:textId="77777777" w:rsidR="004B413C" w:rsidRDefault="004B413C">
            <w:pPr>
              <w:rPr>
                <w:sz w:val="1"/>
                <w:szCs w:val="1"/>
              </w:rPr>
            </w:pPr>
          </w:p>
        </w:tc>
      </w:tr>
      <w:tr w:rsidR="004B413C" w14:paraId="74AB5CFF" w14:textId="77777777">
        <w:trPr>
          <w:trHeight w:val="59"/>
        </w:trPr>
        <w:tc>
          <w:tcPr>
            <w:tcW w:w="220" w:type="dxa"/>
            <w:vAlign w:val="bottom"/>
          </w:tcPr>
          <w:p w14:paraId="02C8144A" w14:textId="77777777" w:rsidR="004B413C" w:rsidRDefault="004B413C">
            <w:pPr>
              <w:rPr>
                <w:sz w:val="5"/>
                <w:szCs w:val="5"/>
              </w:rPr>
            </w:pPr>
          </w:p>
        </w:tc>
        <w:tc>
          <w:tcPr>
            <w:tcW w:w="4420" w:type="dxa"/>
            <w:vAlign w:val="bottom"/>
          </w:tcPr>
          <w:p w14:paraId="50BF0358" w14:textId="77777777" w:rsidR="004B413C" w:rsidRDefault="004B413C">
            <w:pPr>
              <w:rPr>
                <w:sz w:val="5"/>
                <w:szCs w:val="5"/>
              </w:rPr>
            </w:pPr>
          </w:p>
        </w:tc>
        <w:tc>
          <w:tcPr>
            <w:tcW w:w="260" w:type="dxa"/>
            <w:vAlign w:val="bottom"/>
          </w:tcPr>
          <w:p w14:paraId="4AF0241B" w14:textId="77777777" w:rsidR="004B413C" w:rsidRDefault="004B413C">
            <w:pPr>
              <w:rPr>
                <w:sz w:val="5"/>
                <w:szCs w:val="5"/>
              </w:rPr>
            </w:pPr>
          </w:p>
        </w:tc>
        <w:tc>
          <w:tcPr>
            <w:tcW w:w="4220" w:type="dxa"/>
            <w:vMerge/>
            <w:vAlign w:val="bottom"/>
          </w:tcPr>
          <w:p w14:paraId="79A6082E" w14:textId="77777777" w:rsidR="004B413C" w:rsidRDefault="004B413C">
            <w:pPr>
              <w:rPr>
                <w:sz w:val="5"/>
                <w:szCs w:val="5"/>
              </w:rPr>
            </w:pPr>
          </w:p>
        </w:tc>
        <w:tc>
          <w:tcPr>
            <w:tcW w:w="0" w:type="dxa"/>
            <w:vAlign w:val="bottom"/>
          </w:tcPr>
          <w:p w14:paraId="7194CDE2" w14:textId="77777777" w:rsidR="004B413C" w:rsidRDefault="004B413C">
            <w:pPr>
              <w:rPr>
                <w:sz w:val="1"/>
                <w:szCs w:val="1"/>
              </w:rPr>
            </w:pPr>
          </w:p>
        </w:tc>
      </w:tr>
      <w:tr w:rsidR="004B413C" w14:paraId="278624D3" w14:textId="77777777">
        <w:trPr>
          <w:trHeight w:val="323"/>
        </w:trPr>
        <w:tc>
          <w:tcPr>
            <w:tcW w:w="220" w:type="dxa"/>
            <w:vAlign w:val="bottom"/>
          </w:tcPr>
          <w:p w14:paraId="6D1B9340" w14:textId="77777777" w:rsidR="004B413C" w:rsidRDefault="004B413C">
            <w:pPr>
              <w:rPr>
                <w:sz w:val="24"/>
                <w:szCs w:val="24"/>
              </w:rPr>
            </w:pPr>
          </w:p>
        </w:tc>
        <w:tc>
          <w:tcPr>
            <w:tcW w:w="4420" w:type="dxa"/>
            <w:vAlign w:val="bottom"/>
          </w:tcPr>
          <w:p w14:paraId="55ECFEC0" w14:textId="77777777" w:rsidR="004B413C" w:rsidRDefault="00EC2FEA">
            <w:pPr>
              <w:ind w:right="3869"/>
              <w:jc w:val="right"/>
              <w:rPr>
                <w:sz w:val="20"/>
                <w:szCs w:val="20"/>
              </w:rPr>
            </w:pPr>
            <w:r>
              <w:rPr>
                <w:rFonts w:ascii="Arial" w:eastAsia="Arial" w:hAnsi="Arial" w:cs="Arial"/>
                <w:color w:val="4D4D4D"/>
                <w:sz w:val="18"/>
                <w:szCs w:val="18"/>
              </w:rPr>
              <w:t>1050</w:t>
            </w:r>
          </w:p>
        </w:tc>
        <w:tc>
          <w:tcPr>
            <w:tcW w:w="260" w:type="dxa"/>
            <w:vAlign w:val="bottom"/>
          </w:tcPr>
          <w:p w14:paraId="7FF5F95E" w14:textId="77777777" w:rsidR="004B413C" w:rsidRDefault="004B413C">
            <w:pPr>
              <w:rPr>
                <w:sz w:val="24"/>
                <w:szCs w:val="24"/>
              </w:rPr>
            </w:pPr>
          </w:p>
        </w:tc>
        <w:tc>
          <w:tcPr>
            <w:tcW w:w="4220" w:type="dxa"/>
            <w:vAlign w:val="bottom"/>
          </w:tcPr>
          <w:p w14:paraId="1A6C8163" w14:textId="77777777" w:rsidR="004B413C" w:rsidRDefault="004B413C">
            <w:pPr>
              <w:rPr>
                <w:sz w:val="24"/>
                <w:szCs w:val="24"/>
              </w:rPr>
            </w:pPr>
          </w:p>
        </w:tc>
        <w:tc>
          <w:tcPr>
            <w:tcW w:w="0" w:type="dxa"/>
            <w:vAlign w:val="bottom"/>
          </w:tcPr>
          <w:p w14:paraId="4FAC7EB7" w14:textId="77777777" w:rsidR="004B413C" w:rsidRDefault="004B413C">
            <w:pPr>
              <w:rPr>
                <w:sz w:val="1"/>
                <w:szCs w:val="1"/>
              </w:rPr>
            </w:pPr>
          </w:p>
        </w:tc>
      </w:tr>
      <w:tr w:rsidR="004B413C" w14:paraId="564EB8A7" w14:textId="77777777">
        <w:trPr>
          <w:trHeight w:val="382"/>
        </w:trPr>
        <w:tc>
          <w:tcPr>
            <w:tcW w:w="220" w:type="dxa"/>
            <w:vAlign w:val="bottom"/>
          </w:tcPr>
          <w:p w14:paraId="603F6D2B" w14:textId="77777777" w:rsidR="004B413C" w:rsidRDefault="004B413C">
            <w:pPr>
              <w:rPr>
                <w:sz w:val="24"/>
                <w:szCs w:val="24"/>
              </w:rPr>
            </w:pPr>
          </w:p>
        </w:tc>
        <w:tc>
          <w:tcPr>
            <w:tcW w:w="4420" w:type="dxa"/>
            <w:vAlign w:val="bottom"/>
          </w:tcPr>
          <w:p w14:paraId="7C4C0580" w14:textId="77777777" w:rsidR="004B413C" w:rsidRDefault="00EC2FEA">
            <w:pPr>
              <w:ind w:right="3869"/>
              <w:jc w:val="right"/>
              <w:rPr>
                <w:sz w:val="20"/>
                <w:szCs w:val="20"/>
              </w:rPr>
            </w:pPr>
            <w:r>
              <w:rPr>
                <w:rFonts w:ascii="Arial" w:eastAsia="Arial" w:hAnsi="Arial" w:cs="Arial"/>
                <w:color w:val="4D4D4D"/>
                <w:sz w:val="18"/>
                <w:szCs w:val="18"/>
              </w:rPr>
              <w:t>1000</w:t>
            </w:r>
          </w:p>
        </w:tc>
        <w:tc>
          <w:tcPr>
            <w:tcW w:w="260" w:type="dxa"/>
            <w:vAlign w:val="bottom"/>
          </w:tcPr>
          <w:p w14:paraId="0B7BFB83" w14:textId="77777777" w:rsidR="004B413C" w:rsidRDefault="004B413C">
            <w:pPr>
              <w:rPr>
                <w:sz w:val="24"/>
                <w:szCs w:val="24"/>
              </w:rPr>
            </w:pPr>
          </w:p>
        </w:tc>
        <w:tc>
          <w:tcPr>
            <w:tcW w:w="4220" w:type="dxa"/>
            <w:vAlign w:val="bottom"/>
          </w:tcPr>
          <w:p w14:paraId="2E6C7562" w14:textId="77777777" w:rsidR="004B413C" w:rsidRDefault="004B413C">
            <w:pPr>
              <w:rPr>
                <w:sz w:val="24"/>
                <w:szCs w:val="24"/>
              </w:rPr>
            </w:pPr>
          </w:p>
        </w:tc>
        <w:tc>
          <w:tcPr>
            <w:tcW w:w="0" w:type="dxa"/>
            <w:vAlign w:val="bottom"/>
          </w:tcPr>
          <w:p w14:paraId="11DFEB33" w14:textId="77777777" w:rsidR="004B413C" w:rsidRDefault="004B413C">
            <w:pPr>
              <w:rPr>
                <w:sz w:val="1"/>
                <w:szCs w:val="1"/>
              </w:rPr>
            </w:pPr>
          </w:p>
        </w:tc>
      </w:tr>
      <w:tr w:rsidR="004B413C" w14:paraId="01813ABF" w14:textId="77777777">
        <w:trPr>
          <w:trHeight w:val="382"/>
        </w:trPr>
        <w:tc>
          <w:tcPr>
            <w:tcW w:w="220" w:type="dxa"/>
            <w:vMerge w:val="restart"/>
            <w:textDirection w:val="btLr"/>
            <w:vAlign w:val="bottom"/>
          </w:tcPr>
          <w:p w14:paraId="250EB031" w14:textId="77777777" w:rsidR="004B413C" w:rsidRDefault="00EC2FEA">
            <w:pPr>
              <w:rPr>
                <w:sz w:val="20"/>
                <w:szCs w:val="20"/>
              </w:rPr>
            </w:pPr>
            <w:r>
              <w:rPr>
                <w:rFonts w:ascii="Arial" w:eastAsia="Arial" w:hAnsi="Arial" w:cs="Arial"/>
                <w:w w:val="97"/>
              </w:rPr>
              <w:t>(mm)</w:t>
            </w:r>
          </w:p>
        </w:tc>
        <w:tc>
          <w:tcPr>
            <w:tcW w:w="4420" w:type="dxa"/>
            <w:vAlign w:val="bottom"/>
          </w:tcPr>
          <w:p w14:paraId="3F8A1341" w14:textId="77777777" w:rsidR="004B413C" w:rsidRDefault="00EC2FEA">
            <w:pPr>
              <w:ind w:right="3869"/>
              <w:jc w:val="right"/>
              <w:rPr>
                <w:sz w:val="20"/>
                <w:szCs w:val="20"/>
              </w:rPr>
            </w:pPr>
            <w:r>
              <w:rPr>
                <w:rFonts w:ascii="Arial" w:eastAsia="Arial" w:hAnsi="Arial" w:cs="Arial"/>
                <w:color w:val="4D4D4D"/>
                <w:sz w:val="18"/>
                <w:szCs w:val="18"/>
              </w:rPr>
              <w:t>950</w:t>
            </w:r>
          </w:p>
        </w:tc>
        <w:tc>
          <w:tcPr>
            <w:tcW w:w="260" w:type="dxa"/>
            <w:vMerge w:val="restart"/>
            <w:textDirection w:val="btLr"/>
            <w:vAlign w:val="bottom"/>
          </w:tcPr>
          <w:p w14:paraId="2F117B15" w14:textId="77777777" w:rsidR="004B413C" w:rsidRDefault="00EC2FEA">
            <w:pPr>
              <w:ind w:left="4"/>
              <w:rPr>
                <w:sz w:val="20"/>
                <w:szCs w:val="20"/>
              </w:rPr>
            </w:pPr>
            <w:r>
              <w:rPr>
                <w:rFonts w:ascii="Arial" w:eastAsia="Arial" w:hAnsi="Arial" w:cs="Arial"/>
              </w:rPr>
              <w:t>(mm)</w:t>
            </w:r>
          </w:p>
        </w:tc>
        <w:tc>
          <w:tcPr>
            <w:tcW w:w="4220" w:type="dxa"/>
            <w:vMerge w:val="restart"/>
            <w:vAlign w:val="bottom"/>
          </w:tcPr>
          <w:p w14:paraId="4CAB9FA2" w14:textId="77777777" w:rsidR="004B413C" w:rsidRDefault="00EC2FEA">
            <w:pPr>
              <w:ind w:right="3767"/>
              <w:jc w:val="right"/>
              <w:rPr>
                <w:sz w:val="20"/>
                <w:szCs w:val="20"/>
              </w:rPr>
            </w:pPr>
            <w:r>
              <w:rPr>
                <w:rFonts w:ascii="Arial" w:eastAsia="Arial" w:hAnsi="Arial" w:cs="Arial"/>
                <w:color w:val="4D4D4D"/>
                <w:sz w:val="18"/>
                <w:szCs w:val="18"/>
              </w:rPr>
              <w:t>300</w:t>
            </w:r>
          </w:p>
        </w:tc>
        <w:tc>
          <w:tcPr>
            <w:tcW w:w="0" w:type="dxa"/>
            <w:vAlign w:val="bottom"/>
          </w:tcPr>
          <w:p w14:paraId="6F17DCDF" w14:textId="77777777" w:rsidR="004B413C" w:rsidRDefault="004B413C">
            <w:pPr>
              <w:rPr>
                <w:sz w:val="1"/>
                <w:szCs w:val="1"/>
              </w:rPr>
            </w:pPr>
          </w:p>
        </w:tc>
      </w:tr>
      <w:tr w:rsidR="004B413C" w14:paraId="76A607A2" w14:textId="77777777">
        <w:trPr>
          <w:trHeight w:val="81"/>
        </w:trPr>
        <w:tc>
          <w:tcPr>
            <w:tcW w:w="220" w:type="dxa"/>
            <w:vMerge/>
            <w:vAlign w:val="bottom"/>
          </w:tcPr>
          <w:p w14:paraId="55B75BDF" w14:textId="77777777" w:rsidR="004B413C" w:rsidRDefault="004B413C">
            <w:pPr>
              <w:rPr>
                <w:sz w:val="7"/>
                <w:szCs w:val="7"/>
              </w:rPr>
            </w:pPr>
          </w:p>
        </w:tc>
        <w:tc>
          <w:tcPr>
            <w:tcW w:w="4420" w:type="dxa"/>
            <w:vAlign w:val="bottom"/>
          </w:tcPr>
          <w:p w14:paraId="764C5379" w14:textId="77777777" w:rsidR="004B413C" w:rsidRDefault="004B413C">
            <w:pPr>
              <w:rPr>
                <w:sz w:val="7"/>
                <w:szCs w:val="7"/>
              </w:rPr>
            </w:pPr>
          </w:p>
        </w:tc>
        <w:tc>
          <w:tcPr>
            <w:tcW w:w="260" w:type="dxa"/>
            <w:vMerge/>
            <w:vAlign w:val="bottom"/>
          </w:tcPr>
          <w:p w14:paraId="692B4FFA" w14:textId="77777777" w:rsidR="004B413C" w:rsidRDefault="004B413C">
            <w:pPr>
              <w:rPr>
                <w:sz w:val="7"/>
                <w:szCs w:val="7"/>
              </w:rPr>
            </w:pPr>
          </w:p>
        </w:tc>
        <w:tc>
          <w:tcPr>
            <w:tcW w:w="4220" w:type="dxa"/>
            <w:vMerge/>
            <w:vAlign w:val="bottom"/>
          </w:tcPr>
          <w:p w14:paraId="3DA80FF3" w14:textId="77777777" w:rsidR="004B413C" w:rsidRDefault="004B413C">
            <w:pPr>
              <w:rPr>
                <w:sz w:val="7"/>
                <w:szCs w:val="7"/>
              </w:rPr>
            </w:pPr>
          </w:p>
        </w:tc>
        <w:tc>
          <w:tcPr>
            <w:tcW w:w="0" w:type="dxa"/>
            <w:vAlign w:val="bottom"/>
          </w:tcPr>
          <w:p w14:paraId="7378A6DB" w14:textId="77777777" w:rsidR="004B413C" w:rsidRDefault="004B413C">
            <w:pPr>
              <w:rPr>
                <w:sz w:val="1"/>
                <w:szCs w:val="1"/>
              </w:rPr>
            </w:pPr>
          </w:p>
        </w:tc>
      </w:tr>
      <w:tr w:rsidR="004B413C" w14:paraId="1F16FAD5" w14:textId="77777777">
        <w:trPr>
          <w:trHeight w:val="280"/>
        </w:trPr>
        <w:tc>
          <w:tcPr>
            <w:tcW w:w="220" w:type="dxa"/>
            <w:vMerge/>
            <w:vAlign w:val="bottom"/>
          </w:tcPr>
          <w:p w14:paraId="5A7FB73A" w14:textId="77777777" w:rsidR="004B413C" w:rsidRDefault="004B413C">
            <w:pPr>
              <w:rPr>
                <w:sz w:val="24"/>
                <w:szCs w:val="24"/>
              </w:rPr>
            </w:pPr>
          </w:p>
        </w:tc>
        <w:tc>
          <w:tcPr>
            <w:tcW w:w="4420" w:type="dxa"/>
            <w:vAlign w:val="bottom"/>
          </w:tcPr>
          <w:p w14:paraId="70A52321" w14:textId="77777777" w:rsidR="004B413C" w:rsidRDefault="00EC2FEA">
            <w:pPr>
              <w:ind w:right="3869"/>
              <w:jc w:val="right"/>
              <w:rPr>
                <w:sz w:val="20"/>
                <w:szCs w:val="20"/>
              </w:rPr>
            </w:pPr>
            <w:r>
              <w:rPr>
                <w:rFonts w:ascii="Arial" w:eastAsia="Arial" w:hAnsi="Arial" w:cs="Arial"/>
                <w:color w:val="4D4D4D"/>
                <w:sz w:val="18"/>
                <w:szCs w:val="18"/>
              </w:rPr>
              <w:t>900</w:t>
            </w:r>
          </w:p>
        </w:tc>
        <w:tc>
          <w:tcPr>
            <w:tcW w:w="260" w:type="dxa"/>
            <w:vMerge/>
            <w:vAlign w:val="bottom"/>
          </w:tcPr>
          <w:p w14:paraId="0A419AE2" w14:textId="77777777" w:rsidR="004B413C" w:rsidRDefault="004B413C">
            <w:pPr>
              <w:rPr>
                <w:sz w:val="24"/>
                <w:szCs w:val="24"/>
              </w:rPr>
            </w:pPr>
          </w:p>
        </w:tc>
        <w:tc>
          <w:tcPr>
            <w:tcW w:w="4220" w:type="dxa"/>
            <w:vAlign w:val="bottom"/>
          </w:tcPr>
          <w:p w14:paraId="11DF872D" w14:textId="77777777" w:rsidR="004B413C" w:rsidRDefault="004B413C">
            <w:pPr>
              <w:rPr>
                <w:sz w:val="24"/>
                <w:szCs w:val="24"/>
              </w:rPr>
            </w:pPr>
          </w:p>
        </w:tc>
        <w:tc>
          <w:tcPr>
            <w:tcW w:w="0" w:type="dxa"/>
            <w:vAlign w:val="bottom"/>
          </w:tcPr>
          <w:p w14:paraId="4751903B" w14:textId="77777777" w:rsidR="004B413C" w:rsidRDefault="004B413C">
            <w:pPr>
              <w:rPr>
                <w:sz w:val="1"/>
                <w:szCs w:val="1"/>
              </w:rPr>
            </w:pPr>
          </w:p>
        </w:tc>
      </w:tr>
      <w:tr w:rsidR="004B413C" w14:paraId="00A861F9" w14:textId="77777777">
        <w:trPr>
          <w:trHeight w:val="402"/>
        </w:trPr>
        <w:tc>
          <w:tcPr>
            <w:tcW w:w="220" w:type="dxa"/>
            <w:vMerge w:val="restart"/>
            <w:textDirection w:val="btLr"/>
            <w:vAlign w:val="bottom"/>
          </w:tcPr>
          <w:p w14:paraId="4FA17739" w14:textId="77777777" w:rsidR="004B413C" w:rsidRDefault="00EC2FEA">
            <w:pPr>
              <w:rPr>
                <w:sz w:val="20"/>
                <w:szCs w:val="20"/>
              </w:rPr>
            </w:pPr>
            <w:r>
              <w:rPr>
                <w:rFonts w:ascii="Arial" w:eastAsia="Arial" w:hAnsi="Arial" w:cs="Arial"/>
              </w:rPr>
              <w:t>Rainfall</w:t>
            </w:r>
          </w:p>
        </w:tc>
        <w:tc>
          <w:tcPr>
            <w:tcW w:w="4420" w:type="dxa"/>
            <w:vAlign w:val="bottom"/>
          </w:tcPr>
          <w:p w14:paraId="0067A83E" w14:textId="77777777" w:rsidR="004B413C" w:rsidRDefault="00EC2FEA">
            <w:pPr>
              <w:ind w:right="3869"/>
              <w:jc w:val="right"/>
              <w:rPr>
                <w:sz w:val="20"/>
                <w:szCs w:val="20"/>
              </w:rPr>
            </w:pPr>
            <w:r>
              <w:rPr>
                <w:rFonts w:ascii="Arial" w:eastAsia="Arial" w:hAnsi="Arial" w:cs="Arial"/>
                <w:color w:val="4D4D4D"/>
                <w:sz w:val="18"/>
                <w:szCs w:val="18"/>
              </w:rPr>
              <w:t>850</w:t>
            </w:r>
          </w:p>
        </w:tc>
        <w:tc>
          <w:tcPr>
            <w:tcW w:w="260" w:type="dxa"/>
            <w:vMerge w:val="restart"/>
            <w:textDirection w:val="btLr"/>
            <w:vAlign w:val="bottom"/>
          </w:tcPr>
          <w:p w14:paraId="23AE0088" w14:textId="77777777" w:rsidR="004B413C" w:rsidRDefault="00EC2FEA">
            <w:pPr>
              <w:ind w:left="4"/>
              <w:rPr>
                <w:sz w:val="20"/>
                <w:szCs w:val="20"/>
              </w:rPr>
            </w:pPr>
            <w:r>
              <w:rPr>
                <w:rFonts w:ascii="Arial" w:eastAsia="Arial" w:hAnsi="Arial" w:cs="Arial"/>
                <w:w w:val="98"/>
              </w:rPr>
              <w:t>Rainfall</w:t>
            </w:r>
          </w:p>
        </w:tc>
        <w:tc>
          <w:tcPr>
            <w:tcW w:w="4220" w:type="dxa"/>
            <w:vAlign w:val="bottom"/>
          </w:tcPr>
          <w:p w14:paraId="6557291D" w14:textId="77777777" w:rsidR="004B413C" w:rsidRDefault="004B413C">
            <w:pPr>
              <w:rPr>
                <w:sz w:val="24"/>
                <w:szCs w:val="24"/>
              </w:rPr>
            </w:pPr>
          </w:p>
        </w:tc>
        <w:tc>
          <w:tcPr>
            <w:tcW w:w="0" w:type="dxa"/>
            <w:vAlign w:val="bottom"/>
          </w:tcPr>
          <w:p w14:paraId="5BD11F3E" w14:textId="77777777" w:rsidR="004B413C" w:rsidRDefault="004B413C">
            <w:pPr>
              <w:rPr>
                <w:sz w:val="1"/>
                <w:szCs w:val="1"/>
              </w:rPr>
            </w:pPr>
          </w:p>
        </w:tc>
      </w:tr>
      <w:tr w:rsidR="004B413C" w14:paraId="3A57943B" w14:textId="77777777">
        <w:trPr>
          <w:trHeight w:val="386"/>
        </w:trPr>
        <w:tc>
          <w:tcPr>
            <w:tcW w:w="220" w:type="dxa"/>
            <w:vMerge/>
            <w:vAlign w:val="bottom"/>
          </w:tcPr>
          <w:p w14:paraId="56C335C4" w14:textId="77777777" w:rsidR="004B413C" w:rsidRDefault="004B413C">
            <w:pPr>
              <w:rPr>
                <w:sz w:val="24"/>
                <w:szCs w:val="24"/>
              </w:rPr>
            </w:pPr>
          </w:p>
        </w:tc>
        <w:tc>
          <w:tcPr>
            <w:tcW w:w="4420" w:type="dxa"/>
            <w:vAlign w:val="bottom"/>
          </w:tcPr>
          <w:p w14:paraId="19F295C5" w14:textId="77777777" w:rsidR="004B413C" w:rsidRDefault="00EC2FEA">
            <w:pPr>
              <w:ind w:right="3869"/>
              <w:jc w:val="right"/>
              <w:rPr>
                <w:sz w:val="20"/>
                <w:szCs w:val="20"/>
              </w:rPr>
            </w:pPr>
            <w:r>
              <w:rPr>
                <w:rFonts w:ascii="Arial" w:eastAsia="Arial" w:hAnsi="Arial" w:cs="Arial"/>
                <w:color w:val="4D4D4D"/>
                <w:sz w:val="18"/>
                <w:szCs w:val="18"/>
              </w:rPr>
              <w:t>800</w:t>
            </w:r>
          </w:p>
        </w:tc>
        <w:tc>
          <w:tcPr>
            <w:tcW w:w="260" w:type="dxa"/>
            <w:vMerge/>
            <w:vAlign w:val="bottom"/>
          </w:tcPr>
          <w:p w14:paraId="0A686549" w14:textId="77777777" w:rsidR="004B413C" w:rsidRDefault="004B413C">
            <w:pPr>
              <w:rPr>
                <w:sz w:val="24"/>
                <w:szCs w:val="24"/>
              </w:rPr>
            </w:pPr>
          </w:p>
        </w:tc>
        <w:tc>
          <w:tcPr>
            <w:tcW w:w="4220" w:type="dxa"/>
            <w:vMerge w:val="restart"/>
            <w:vAlign w:val="bottom"/>
          </w:tcPr>
          <w:p w14:paraId="62025644" w14:textId="77777777" w:rsidR="004B413C" w:rsidRDefault="00EC2FEA">
            <w:pPr>
              <w:ind w:right="3767"/>
              <w:jc w:val="right"/>
              <w:rPr>
                <w:sz w:val="20"/>
                <w:szCs w:val="20"/>
              </w:rPr>
            </w:pPr>
            <w:r>
              <w:rPr>
                <w:rFonts w:ascii="Arial" w:eastAsia="Arial" w:hAnsi="Arial" w:cs="Arial"/>
                <w:color w:val="4D4D4D"/>
                <w:sz w:val="18"/>
                <w:szCs w:val="18"/>
              </w:rPr>
              <w:t>200</w:t>
            </w:r>
          </w:p>
        </w:tc>
        <w:tc>
          <w:tcPr>
            <w:tcW w:w="0" w:type="dxa"/>
            <w:vAlign w:val="bottom"/>
          </w:tcPr>
          <w:p w14:paraId="0EB46A1D" w14:textId="77777777" w:rsidR="004B413C" w:rsidRDefault="004B413C">
            <w:pPr>
              <w:rPr>
                <w:sz w:val="1"/>
                <w:szCs w:val="1"/>
              </w:rPr>
            </w:pPr>
          </w:p>
        </w:tc>
      </w:tr>
      <w:tr w:rsidR="004B413C" w14:paraId="150BA35D" w14:textId="77777777">
        <w:trPr>
          <w:trHeight w:val="98"/>
        </w:trPr>
        <w:tc>
          <w:tcPr>
            <w:tcW w:w="220" w:type="dxa"/>
            <w:vMerge w:val="restart"/>
            <w:textDirection w:val="btLr"/>
            <w:vAlign w:val="bottom"/>
          </w:tcPr>
          <w:p w14:paraId="4CDE7007" w14:textId="77777777" w:rsidR="004B413C" w:rsidRDefault="00EC2FEA">
            <w:pPr>
              <w:rPr>
                <w:sz w:val="20"/>
                <w:szCs w:val="20"/>
              </w:rPr>
            </w:pPr>
            <w:r>
              <w:rPr>
                <w:rFonts w:ascii="Arial" w:eastAsia="Arial" w:hAnsi="Arial" w:cs="Arial"/>
                <w:w w:val="99"/>
              </w:rPr>
              <w:t>Annual</w:t>
            </w:r>
          </w:p>
        </w:tc>
        <w:tc>
          <w:tcPr>
            <w:tcW w:w="4420" w:type="dxa"/>
            <w:vAlign w:val="bottom"/>
          </w:tcPr>
          <w:p w14:paraId="0C7C9928" w14:textId="77777777" w:rsidR="004B413C" w:rsidRDefault="004B413C">
            <w:pPr>
              <w:rPr>
                <w:sz w:val="8"/>
                <w:szCs w:val="8"/>
              </w:rPr>
            </w:pPr>
          </w:p>
        </w:tc>
        <w:tc>
          <w:tcPr>
            <w:tcW w:w="260" w:type="dxa"/>
            <w:vMerge w:val="restart"/>
            <w:textDirection w:val="btLr"/>
            <w:vAlign w:val="bottom"/>
          </w:tcPr>
          <w:p w14:paraId="230C5A7E" w14:textId="77777777" w:rsidR="004B413C" w:rsidRDefault="00EC2FEA">
            <w:pPr>
              <w:ind w:left="4"/>
              <w:rPr>
                <w:sz w:val="20"/>
                <w:szCs w:val="20"/>
              </w:rPr>
            </w:pPr>
            <w:r>
              <w:rPr>
                <w:rFonts w:ascii="Arial" w:eastAsia="Arial" w:hAnsi="Arial" w:cs="Arial"/>
              </w:rPr>
              <w:t>Monthly</w:t>
            </w:r>
          </w:p>
        </w:tc>
        <w:tc>
          <w:tcPr>
            <w:tcW w:w="4220" w:type="dxa"/>
            <w:vMerge/>
            <w:vAlign w:val="bottom"/>
          </w:tcPr>
          <w:p w14:paraId="2BF847C6" w14:textId="77777777" w:rsidR="004B413C" w:rsidRDefault="004B413C">
            <w:pPr>
              <w:rPr>
                <w:sz w:val="8"/>
                <w:szCs w:val="8"/>
              </w:rPr>
            </w:pPr>
          </w:p>
        </w:tc>
        <w:tc>
          <w:tcPr>
            <w:tcW w:w="0" w:type="dxa"/>
            <w:vAlign w:val="bottom"/>
          </w:tcPr>
          <w:p w14:paraId="6EE65304" w14:textId="77777777" w:rsidR="004B413C" w:rsidRDefault="004B413C">
            <w:pPr>
              <w:rPr>
                <w:sz w:val="1"/>
                <w:szCs w:val="1"/>
              </w:rPr>
            </w:pPr>
          </w:p>
        </w:tc>
      </w:tr>
      <w:tr w:rsidR="004B413C" w14:paraId="47B07CAA" w14:textId="77777777">
        <w:trPr>
          <w:trHeight w:val="279"/>
        </w:trPr>
        <w:tc>
          <w:tcPr>
            <w:tcW w:w="220" w:type="dxa"/>
            <w:vMerge/>
            <w:vAlign w:val="bottom"/>
          </w:tcPr>
          <w:p w14:paraId="7A86D144" w14:textId="77777777" w:rsidR="004B413C" w:rsidRDefault="004B413C">
            <w:pPr>
              <w:rPr>
                <w:sz w:val="24"/>
                <w:szCs w:val="24"/>
              </w:rPr>
            </w:pPr>
          </w:p>
        </w:tc>
        <w:tc>
          <w:tcPr>
            <w:tcW w:w="4420" w:type="dxa"/>
            <w:vAlign w:val="bottom"/>
          </w:tcPr>
          <w:p w14:paraId="21171D88" w14:textId="77777777" w:rsidR="004B413C" w:rsidRDefault="00EC2FEA">
            <w:pPr>
              <w:ind w:right="3869"/>
              <w:jc w:val="right"/>
              <w:rPr>
                <w:sz w:val="20"/>
                <w:szCs w:val="20"/>
              </w:rPr>
            </w:pPr>
            <w:r>
              <w:rPr>
                <w:rFonts w:ascii="Arial" w:eastAsia="Arial" w:hAnsi="Arial" w:cs="Arial"/>
                <w:color w:val="4D4D4D"/>
                <w:sz w:val="18"/>
                <w:szCs w:val="18"/>
              </w:rPr>
              <w:t>750</w:t>
            </w:r>
          </w:p>
        </w:tc>
        <w:tc>
          <w:tcPr>
            <w:tcW w:w="260" w:type="dxa"/>
            <w:vMerge/>
            <w:vAlign w:val="bottom"/>
          </w:tcPr>
          <w:p w14:paraId="0ED4BFC1" w14:textId="77777777" w:rsidR="004B413C" w:rsidRDefault="004B413C">
            <w:pPr>
              <w:rPr>
                <w:sz w:val="24"/>
                <w:szCs w:val="24"/>
              </w:rPr>
            </w:pPr>
          </w:p>
        </w:tc>
        <w:tc>
          <w:tcPr>
            <w:tcW w:w="4220" w:type="dxa"/>
            <w:vAlign w:val="bottom"/>
          </w:tcPr>
          <w:p w14:paraId="12CCFE52" w14:textId="77777777" w:rsidR="004B413C" w:rsidRDefault="004B413C">
            <w:pPr>
              <w:rPr>
                <w:sz w:val="24"/>
                <w:szCs w:val="24"/>
              </w:rPr>
            </w:pPr>
          </w:p>
        </w:tc>
        <w:tc>
          <w:tcPr>
            <w:tcW w:w="0" w:type="dxa"/>
            <w:vAlign w:val="bottom"/>
          </w:tcPr>
          <w:p w14:paraId="5D4553E6" w14:textId="77777777" w:rsidR="004B413C" w:rsidRDefault="004B413C">
            <w:pPr>
              <w:rPr>
                <w:sz w:val="1"/>
                <w:szCs w:val="1"/>
              </w:rPr>
            </w:pPr>
          </w:p>
        </w:tc>
      </w:tr>
      <w:tr w:rsidR="004B413C" w14:paraId="7DF8A2E9" w14:textId="77777777">
        <w:trPr>
          <w:trHeight w:val="382"/>
        </w:trPr>
        <w:tc>
          <w:tcPr>
            <w:tcW w:w="220" w:type="dxa"/>
            <w:vMerge/>
            <w:vAlign w:val="bottom"/>
          </w:tcPr>
          <w:p w14:paraId="58AB64FE" w14:textId="77777777" w:rsidR="004B413C" w:rsidRDefault="004B413C">
            <w:pPr>
              <w:rPr>
                <w:sz w:val="24"/>
                <w:szCs w:val="24"/>
              </w:rPr>
            </w:pPr>
          </w:p>
        </w:tc>
        <w:tc>
          <w:tcPr>
            <w:tcW w:w="4420" w:type="dxa"/>
            <w:vAlign w:val="bottom"/>
          </w:tcPr>
          <w:p w14:paraId="424E38F1" w14:textId="77777777" w:rsidR="004B413C" w:rsidRDefault="00EC2FEA">
            <w:pPr>
              <w:ind w:right="3869"/>
              <w:jc w:val="right"/>
              <w:rPr>
                <w:sz w:val="20"/>
                <w:szCs w:val="20"/>
              </w:rPr>
            </w:pPr>
            <w:r>
              <w:rPr>
                <w:rFonts w:ascii="Arial" w:eastAsia="Arial" w:hAnsi="Arial" w:cs="Arial"/>
                <w:color w:val="4D4D4D"/>
                <w:sz w:val="18"/>
                <w:szCs w:val="18"/>
              </w:rPr>
              <w:t>700</w:t>
            </w:r>
          </w:p>
        </w:tc>
        <w:tc>
          <w:tcPr>
            <w:tcW w:w="260" w:type="dxa"/>
            <w:vMerge/>
            <w:vAlign w:val="bottom"/>
          </w:tcPr>
          <w:p w14:paraId="4DEB5921" w14:textId="77777777" w:rsidR="004B413C" w:rsidRDefault="004B413C">
            <w:pPr>
              <w:rPr>
                <w:sz w:val="24"/>
                <w:szCs w:val="24"/>
              </w:rPr>
            </w:pPr>
          </w:p>
        </w:tc>
        <w:tc>
          <w:tcPr>
            <w:tcW w:w="4220" w:type="dxa"/>
            <w:vAlign w:val="bottom"/>
          </w:tcPr>
          <w:p w14:paraId="58C73030" w14:textId="77777777" w:rsidR="004B413C" w:rsidRDefault="004B413C">
            <w:pPr>
              <w:rPr>
                <w:sz w:val="24"/>
                <w:szCs w:val="24"/>
              </w:rPr>
            </w:pPr>
          </w:p>
        </w:tc>
        <w:tc>
          <w:tcPr>
            <w:tcW w:w="0" w:type="dxa"/>
            <w:vAlign w:val="bottom"/>
          </w:tcPr>
          <w:p w14:paraId="6C907C2C" w14:textId="77777777" w:rsidR="004B413C" w:rsidRDefault="004B413C">
            <w:pPr>
              <w:rPr>
                <w:sz w:val="1"/>
                <w:szCs w:val="1"/>
              </w:rPr>
            </w:pPr>
          </w:p>
        </w:tc>
      </w:tr>
      <w:tr w:rsidR="004B413C" w14:paraId="530B7F45" w14:textId="77777777">
        <w:trPr>
          <w:trHeight w:val="29"/>
        </w:trPr>
        <w:tc>
          <w:tcPr>
            <w:tcW w:w="220" w:type="dxa"/>
            <w:vMerge/>
            <w:vAlign w:val="bottom"/>
          </w:tcPr>
          <w:p w14:paraId="468EB975" w14:textId="77777777" w:rsidR="004B413C" w:rsidRDefault="004B413C">
            <w:pPr>
              <w:rPr>
                <w:sz w:val="2"/>
                <w:szCs w:val="2"/>
              </w:rPr>
            </w:pPr>
          </w:p>
        </w:tc>
        <w:tc>
          <w:tcPr>
            <w:tcW w:w="4420" w:type="dxa"/>
            <w:vAlign w:val="bottom"/>
          </w:tcPr>
          <w:p w14:paraId="6C6D9E3C" w14:textId="77777777" w:rsidR="004B413C" w:rsidRDefault="004B413C">
            <w:pPr>
              <w:rPr>
                <w:sz w:val="2"/>
                <w:szCs w:val="2"/>
              </w:rPr>
            </w:pPr>
          </w:p>
        </w:tc>
        <w:tc>
          <w:tcPr>
            <w:tcW w:w="260" w:type="dxa"/>
            <w:vMerge/>
            <w:vAlign w:val="bottom"/>
          </w:tcPr>
          <w:p w14:paraId="445C50BE" w14:textId="77777777" w:rsidR="004B413C" w:rsidRDefault="004B413C">
            <w:pPr>
              <w:rPr>
                <w:sz w:val="2"/>
                <w:szCs w:val="2"/>
              </w:rPr>
            </w:pPr>
          </w:p>
        </w:tc>
        <w:tc>
          <w:tcPr>
            <w:tcW w:w="4220" w:type="dxa"/>
            <w:vAlign w:val="bottom"/>
          </w:tcPr>
          <w:p w14:paraId="2492670F" w14:textId="77777777" w:rsidR="004B413C" w:rsidRDefault="004B413C">
            <w:pPr>
              <w:rPr>
                <w:sz w:val="2"/>
                <w:szCs w:val="2"/>
              </w:rPr>
            </w:pPr>
          </w:p>
        </w:tc>
        <w:tc>
          <w:tcPr>
            <w:tcW w:w="0" w:type="dxa"/>
            <w:vAlign w:val="bottom"/>
          </w:tcPr>
          <w:p w14:paraId="1F8882B8" w14:textId="77777777" w:rsidR="004B413C" w:rsidRDefault="004B413C">
            <w:pPr>
              <w:spacing w:line="20" w:lineRule="exact"/>
              <w:rPr>
                <w:sz w:val="1"/>
                <w:szCs w:val="1"/>
              </w:rPr>
            </w:pPr>
          </w:p>
        </w:tc>
      </w:tr>
      <w:tr w:rsidR="004B413C" w14:paraId="6AF8FE4B" w14:textId="77777777">
        <w:trPr>
          <w:trHeight w:val="353"/>
        </w:trPr>
        <w:tc>
          <w:tcPr>
            <w:tcW w:w="220" w:type="dxa"/>
            <w:vAlign w:val="bottom"/>
          </w:tcPr>
          <w:p w14:paraId="7B1E5D45" w14:textId="77777777" w:rsidR="004B413C" w:rsidRDefault="004B413C">
            <w:pPr>
              <w:rPr>
                <w:sz w:val="24"/>
                <w:szCs w:val="24"/>
              </w:rPr>
            </w:pPr>
          </w:p>
        </w:tc>
        <w:tc>
          <w:tcPr>
            <w:tcW w:w="4420" w:type="dxa"/>
            <w:vAlign w:val="bottom"/>
          </w:tcPr>
          <w:p w14:paraId="56ED0CC9" w14:textId="77777777" w:rsidR="004B413C" w:rsidRDefault="00EC2FEA">
            <w:pPr>
              <w:ind w:right="3869"/>
              <w:jc w:val="right"/>
              <w:rPr>
                <w:sz w:val="20"/>
                <w:szCs w:val="20"/>
              </w:rPr>
            </w:pPr>
            <w:r>
              <w:rPr>
                <w:rFonts w:ascii="Arial" w:eastAsia="Arial" w:hAnsi="Arial" w:cs="Arial"/>
                <w:color w:val="4D4D4D"/>
                <w:sz w:val="18"/>
                <w:szCs w:val="18"/>
              </w:rPr>
              <w:t>650</w:t>
            </w:r>
          </w:p>
        </w:tc>
        <w:tc>
          <w:tcPr>
            <w:tcW w:w="260" w:type="dxa"/>
            <w:vAlign w:val="bottom"/>
          </w:tcPr>
          <w:p w14:paraId="5F106A70" w14:textId="77777777" w:rsidR="004B413C" w:rsidRDefault="004B413C">
            <w:pPr>
              <w:rPr>
                <w:sz w:val="24"/>
                <w:szCs w:val="24"/>
              </w:rPr>
            </w:pPr>
          </w:p>
        </w:tc>
        <w:tc>
          <w:tcPr>
            <w:tcW w:w="4220" w:type="dxa"/>
            <w:vMerge w:val="restart"/>
            <w:vAlign w:val="bottom"/>
          </w:tcPr>
          <w:p w14:paraId="13D0285A" w14:textId="77777777" w:rsidR="004B413C" w:rsidRDefault="00EC2FEA">
            <w:pPr>
              <w:ind w:right="3767"/>
              <w:jc w:val="right"/>
              <w:rPr>
                <w:sz w:val="20"/>
                <w:szCs w:val="20"/>
              </w:rPr>
            </w:pPr>
            <w:r>
              <w:rPr>
                <w:rFonts w:ascii="Arial" w:eastAsia="Arial" w:hAnsi="Arial" w:cs="Arial"/>
                <w:color w:val="4D4D4D"/>
                <w:sz w:val="18"/>
                <w:szCs w:val="18"/>
              </w:rPr>
              <w:t>100</w:t>
            </w:r>
          </w:p>
        </w:tc>
        <w:tc>
          <w:tcPr>
            <w:tcW w:w="0" w:type="dxa"/>
            <w:vAlign w:val="bottom"/>
          </w:tcPr>
          <w:p w14:paraId="33A8BA1F" w14:textId="77777777" w:rsidR="004B413C" w:rsidRDefault="004B413C">
            <w:pPr>
              <w:rPr>
                <w:sz w:val="1"/>
                <w:szCs w:val="1"/>
              </w:rPr>
            </w:pPr>
          </w:p>
        </w:tc>
      </w:tr>
      <w:tr w:rsidR="004B413C" w14:paraId="73219496" w14:textId="77777777">
        <w:trPr>
          <w:trHeight w:val="124"/>
        </w:trPr>
        <w:tc>
          <w:tcPr>
            <w:tcW w:w="220" w:type="dxa"/>
            <w:vAlign w:val="bottom"/>
          </w:tcPr>
          <w:p w14:paraId="6D406493" w14:textId="77777777" w:rsidR="004B413C" w:rsidRDefault="004B413C">
            <w:pPr>
              <w:rPr>
                <w:sz w:val="10"/>
                <w:szCs w:val="10"/>
              </w:rPr>
            </w:pPr>
          </w:p>
        </w:tc>
        <w:tc>
          <w:tcPr>
            <w:tcW w:w="4420" w:type="dxa"/>
            <w:vAlign w:val="bottom"/>
          </w:tcPr>
          <w:p w14:paraId="5A5F59CE" w14:textId="77777777" w:rsidR="004B413C" w:rsidRDefault="004B413C">
            <w:pPr>
              <w:rPr>
                <w:sz w:val="10"/>
                <w:szCs w:val="10"/>
              </w:rPr>
            </w:pPr>
          </w:p>
        </w:tc>
        <w:tc>
          <w:tcPr>
            <w:tcW w:w="260" w:type="dxa"/>
            <w:vAlign w:val="bottom"/>
          </w:tcPr>
          <w:p w14:paraId="17051E29" w14:textId="77777777" w:rsidR="004B413C" w:rsidRDefault="004B413C">
            <w:pPr>
              <w:rPr>
                <w:sz w:val="10"/>
                <w:szCs w:val="10"/>
              </w:rPr>
            </w:pPr>
          </w:p>
        </w:tc>
        <w:tc>
          <w:tcPr>
            <w:tcW w:w="4220" w:type="dxa"/>
            <w:vMerge/>
            <w:vAlign w:val="bottom"/>
          </w:tcPr>
          <w:p w14:paraId="3A62DB12" w14:textId="77777777" w:rsidR="004B413C" w:rsidRDefault="004B413C">
            <w:pPr>
              <w:rPr>
                <w:sz w:val="10"/>
                <w:szCs w:val="10"/>
              </w:rPr>
            </w:pPr>
          </w:p>
        </w:tc>
        <w:tc>
          <w:tcPr>
            <w:tcW w:w="0" w:type="dxa"/>
            <w:vAlign w:val="bottom"/>
          </w:tcPr>
          <w:p w14:paraId="7D7B02A6" w14:textId="77777777" w:rsidR="004B413C" w:rsidRDefault="004B413C">
            <w:pPr>
              <w:rPr>
                <w:sz w:val="1"/>
                <w:szCs w:val="1"/>
              </w:rPr>
            </w:pPr>
          </w:p>
        </w:tc>
      </w:tr>
      <w:tr w:rsidR="004B413C" w14:paraId="20684A1C" w14:textId="77777777">
        <w:trPr>
          <w:trHeight w:val="257"/>
        </w:trPr>
        <w:tc>
          <w:tcPr>
            <w:tcW w:w="220" w:type="dxa"/>
            <w:vAlign w:val="bottom"/>
          </w:tcPr>
          <w:p w14:paraId="6A4E291D" w14:textId="77777777" w:rsidR="004B413C" w:rsidRDefault="004B413C"/>
        </w:tc>
        <w:tc>
          <w:tcPr>
            <w:tcW w:w="4420" w:type="dxa"/>
            <w:vAlign w:val="bottom"/>
          </w:tcPr>
          <w:p w14:paraId="538C29A8" w14:textId="77777777" w:rsidR="004B413C" w:rsidRDefault="00EC2FEA">
            <w:pPr>
              <w:ind w:right="3869"/>
              <w:jc w:val="right"/>
              <w:rPr>
                <w:sz w:val="20"/>
                <w:szCs w:val="20"/>
              </w:rPr>
            </w:pPr>
            <w:r>
              <w:rPr>
                <w:rFonts w:ascii="Arial" w:eastAsia="Arial" w:hAnsi="Arial" w:cs="Arial"/>
                <w:color w:val="4D4D4D"/>
                <w:sz w:val="18"/>
                <w:szCs w:val="18"/>
              </w:rPr>
              <w:t>600</w:t>
            </w:r>
          </w:p>
        </w:tc>
        <w:tc>
          <w:tcPr>
            <w:tcW w:w="260" w:type="dxa"/>
            <w:vAlign w:val="bottom"/>
          </w:tcPr>
          <w:p w14:paraId="4326EFFE" w14:textId="77777777" w:rsidR="004B413C" w:rsidRDefault="004B413C"/>
        </w:tc>
        <w:tc>
          <w:tcPr>
            <w:tcW w:w="4220" w:type="dxa"/>
            <w:vAlign w:val="bottom"/>
          </w:tcPr>
          <w:p w14:paraId="47D1B492" w14:textId="77777777" w:rsidR="004B413C" w:rsidRDefault="004B413C"/>
        </w:tc>
        <w:tc>
          <w:tcPr>
            <w:tcW w:w="0" w:type="dxa"/>
            <w:vAlign w:val="bottom"/>
          </w:tcPr>
          <w:p w14:paraId="530921F3" w14:textId="77777777" w:rsidR="004B413C" w:rsidRDefault="004B413C">
            <w:pPr>
              <w:rPr>
                <w:sz w:val="1"/>
                <w:szCs w:val="1"/>
              </w:rPr>
            </w:pPr>
          </w:p>
        </w:tc>
      </w:tr>
      <w:tr w:rsidR="004B413C" w14:paraId="7939D6B5" w14:textId="77777777">
        <w:trPr>
          <w:trHeight w:val="382"/>
        </w:trPr>
        <w:tc>
          <w:tcPr>
            <w:tcW w:w="220" w:type="dxa"/>
            <w:vAlign w:val="bottom"/>
          </w:tcPr>
          <w:p w14:paraId="5BEFDE0D" w14:textId="77777777" w:rsidR="004B413C" w:rsidRDefault="004B413C">
            <w:pPr>
              <w:rPr>
                <w:sz w:val="24"/>
                <w:szCs w:val="24"/>
              </w:rPr>
            </w:pPr>
          </w:p>
        </w:tc>
        <w:tc>
          <w:tcPr>
            <w:tcW w:w="4420" w:type="dxa"/>
            <w:vAlign w:val="bottom"/>
          </w:tcPr>
          <w:p w14:paraId="1C267650" w14:textId="77777777" w:rsidR="004B413C" w:rsidRDefault="00EC2FEA">
            <w:pPr>
              <w:ind w:right="3869"/>
              <w:jc w:val="right"/>
              <w:rPr>
                <w:sz w:val="20"/>
                <w:szCs w:val="20"/>
              </w:rPr>
            </w:pPr>
            <w:r>
              <w:rPr>
                <w:rFonts w:ascii="Arial" w:eastAsia="Arial" w:hAnsi="Arial" w:cs="Arial"/>
                <w:color w:val="4D4D4D"/>
                <w:sz w:val="18"/>
                <w:szCs w:val="18"/>
              </w:rPr>
              <w:t>550</w:t>
            </w:r>
          </w:p>
        </w:tc>
        <w:tc>
          <w:tcPr>
            <w:tcW w:w="260" w:type="dxa"/>
            <w:vAlign w:val="bottom"/>
          </w:tcPr>
          <w:p w14:paraId="0A958986" w14:textId="77777777" w:rsidR="004B413C" w:rsidRDefault="004B413C">
            <w:pPr>
              <w:rPr>
                <w:sz w:val="24"/>
                <w:szCs w:val="24"/>
              </w:rPr>
            </w:pPr>
          </w:p>
        </w:tc>
        <w:tc>
          <w:tcPr>
            <w:tcW w:w="4220" w:type="dxa"/>
            <w:vAlign w:val="bottom"/>
          </w:tcPr>
          <w:p w14:paraId="25C97E79" w14:textId="77777777" w:rsidR="004B413C" w:rsidRDefault="004B413C">
            <w:pPr>
              <w:rPr>
                <w:sz w:val="24"/>
                <w:szCs w:val="24"/>
              </w:rPr>
            </w:pPr>
          </w:p>
        </w:tc>
        <w:tc>
          <w:tcPr>
            <w:tcW w:w="0" w:type="dxa"/>
            <w:vAlign w:val="bottom"/>
          </w:tcPr>
          <w:p w14:paraId="3E05A28D" w14:textId="77777777" w:rsidR="004B413C" w:rsidRDefault="004B413C">
            <w:pPr>
              <w:rPr>
                <w:sz w:val="1"/>
                <w:szCs w:val="1"/>
              </w:rPr>
            </w:pPr>
          </w:p>
        </w:tc>
      </w:tr>
      <w:tr w:rsidR="004B413C" w14:paraId="613B2DFC" w14:textId="77777777">
        <w:trPr>
          <w:trHeight w:val="381"/>
        </w:trPr>
        <w:tc>
          <w:tcPr>
            <w:tcW w:w="220" w:type="dxa"/>
            <w:vAlign w:val="bottom"/>
          </w:tcPr>
          <w:p w14:paraId="3AEED5A4" w14:textId="77777777" w:rsidR="004B413C" w:rsidRDefault="004B413C">
            <w:pPr>
              <w:rPr>
                <w:sz w:val="24"/>
                <w:szCs w:val="24"/>
              </w:rPr>
            </w:pPr>
          </w:p>
        </w:tc>
        <w:tc>
          <w:tcPr>
            <w:tcW w:w="4420" w:type="dxa"/>
            <w:vAlign w:val="bottom"/>
          </w:tcPr>
          <w:p w14:paraId="7786C007" w14:textId="77777777" w:rsidR="004B413C" w:rsidRDefault="00EC2FEA">
            <w:pPr>
              <w:ind w:right="3869"/>
              <w:jc w:val="right"/>
              <w:rPr>
                <w:sz w:val="20"/>
                <w:szCs w:val="20"/>
              </w:rPr>
            </w:pPr>
            <w:r>
              <w:rPr>
                <w:rFonts w:ascii="Arial" w:eastAsia="Arial" w:hAnsi="Arial" w:cs="Arial"/>
                <w:color w:val="4D4D4D"/>
                <w:sz w:val="18"/>
                <w:szCs w:val="18"/>
              </w:rPr>
              <w:t>500</w:t>
            </w:r>
          </w:p>
        </w:tc>
        <w:tc>
          <w:tcPr>
            <w:tcW w:w="260" w:type="dxa"/>
            <w:vAlign w:val="bottom"/>
          </w:tcPr>
          <w:p w14:paraId="0781C961" w14:textId="77777777" w:rsidR="004B413C" w:rsidRDefault="004B413C">
            <w:pPr>
              <w:rPr>
                <w:sz w:val="24"/>
                <w:szCs w:val="24"/>
              </w:rPr>
            </w:pPr>
          </w:p>
        </w:tc>
        <w:tc>
          <w:tcPr>
            <w:tcW w:w="4220" w:type="dxa"/>
            <w:vMerge w:val="restart"/>
            <w:vAlign w:val="bottom"/>
          </w:tcPr>
          <w:p w14:paraId="19173308" w14:textId="77777777" w:rsidR="004B413C" w:rsidRDefault="00EC2FEA">
            <w:pPr>
              <w:ind w:right="3767"/>
              <w:jc w:val="right"/>
              <w:rPr>
                <w:sz w:val="20"/>
                <w:szCs w:val="20"/>
              </w:rPr>
            </w:pPr>
            <w:r>
              <w:rPr>
                <w:rFonts w:ascii="Arial" w:eastAsia="Arial" w:hAnsi="Arial" w:cs="Arial"/>
                <w:color w:val="4D4D4D"/>
                <w:sz w:val="18"/>
                <w:szCs w:val="18"/>
              </w:rPr>
              <w:t>0</w:t>
            </w:r>
          </w:p>
        </w:tc>
        <w:tc>
          <w:tcPr>
            <w:tcW w:w="0" w:type="dxa"/>
            <w:vAlign w:val="bottom"/>
          </w:tcPr>
          <w:p w14:paraId="2A0D7480" w14:textId="77777777" w:rsidR="004B413C" w:rsidRDefault="004B413C">
            <w:pPr>
              <w:rPr>
                <w:sz w:val="1"/>
                <w:szCs w:val="1"/>
              </w:rPr>
            </w:pPr>
          </w:p>
        </w:tc>
      </w:tr>
      <w:tr w:rsidR="004B413C" w14:paraId="2F9C9024" w14:textId="77777777">
        <w:trPr>
          <w:trHeight w:val="147"/>
        </w:trPr>
        <w:tc>
          <w:tcPr>
            <w:tcW w:w="220" w:type="dxa"/>
            <w:vAlign w:val="bottom"/>
          </w:tcPr>
          <w:p w14:paraId="3660146F" w14:textId="77777777" w:rsidR="004B413C" w:rsidRDefault="004B413C">
            <w:pPr>
              <w:rPr>
                <w:sz w:val="12"/>
                <w:szCs w:val="12"/>
              </w:rPr>
            </w:pPr>
          </w:p>
        </w:tc>
        <w:tc>
          <w:tcPr>
            <w:tcW w:w="4420" w:type="dxa"/>
            <w:vAlign w:val="bottom"/>
          </w:tcPr>
          <w:p w14:paraId="1EFCB1C8" w14:textId="77777777" w:rsidR="004B413C" w:rsidRDefault="004B413C">
            <w:pPr>
              <w:rPr>
                <w:sz w:val="12"/>
                <w:szCs w:val="12"/>
              </w:rPr>
            </w:pPr>
          </w:p>
        </w:tc>
        <w:tc>
          <w:tcPr>
            <w:tcW w:w="260" w:type="dxa"/>
            <w:vAlign w:val="bottom"/>
          </w:tcPr>
          <w:p w14:paraId="5F3CF5C2" w14:textId="77777777" w:rsidR="004B413C" w:rsidRDefault="004B413C">
            <w:pPr>
              <w:rPr>
                <w:sz w:val="12"/>
                <w:szCs w:val="12"/>
              </w:rPr>
            </w:pPr>
          </w:p>
        </w:tc>
        <w:tc>
          <w:tcPr>
            <w:tcW w:w="4220" w:type="dxa"/>
            <w:vMerge/>
            <w:vAlign w:val="bottom"/>
          </w:tcPr>
          <w:p w14:paraId="40AD04D8" w14:textId="77777777" w:rsidR="004B413C" w:rsidRDefault="004B413C">
            <w:pPr>
              <w:rPr>
                <w:sz w:val="12"/>
                <w:szCs w:val="12"/>
              </w:rPr>
            </w:pPr>
          </w:p>
        </w:tc>
        <w:tc>
          <w:tcPr>
            <w:tcW w:w="0" w:type="dxa"/>
            <w:vAlign w:val="bottom"/>
          </w:tcPr>
          <w:p w14:paraId="489FA57D" w14:textId="77777777" w:rsidR="004B413C" w:rsidRDefault="004B413C">
            <w:pPr>
              <w:rPr>
                <w:sz w:val="1"/>
                <w:szCs w:val="1"/>
              </w:rPr>
            </w:pPr>
          </w:p>
        </w:tc>
      </w:tr>
      <w:tr w:rsidR="004B413C" w14:paraId="352338E3" w14:textId="77777777">
        <w:trPr>
          <w:trHeight w:val="217"/>
        </w:trPr>
        <w:tc>
          <w:tcPr>
            <w:tcW w:w="220" w:type="dxa"/>
            <w:vAlign w:val="bottom"/>
          </w:tcPr>
          <w:p w14:paraId="245285DA" w14:textId="77777777" w:rsidR="004B413C" w:rsidRDefault="004B413C">
            <w:pPr>
              <w:rPr>
                <w:sz w:val="18"/>
                <w:szCs w:val="18"/>
              </w:rPr>
            </w:pPr>
          </w:p>
        </w:tc>
        <w:tc>
          <w:tcPr>
            <w:tcW w:w="4420" w:type="dxa"/>
            <w:vAlign w:val="bottom"/>
          </w:tcPr>
          <w:p w14:paraId="0CE5CEB2" w14:textId="77777777" w:rsidR="004B413C" w:rsidRDefault="00EC2FEA">
            <w:pPr>
              <w:ind w:right="3869"/>
              <w:jc w:val="right"/>
              <w:rPr>
                <w:sz w:val="20"/>
                <w:szCs w:val="20"/>
              </w:rPr>
            </w:pPr>
            <w:r>
              <w:rPr>
                <w:rFonts w:ascii="Arial" w:eastAsia="Arial" w:hAnsi="Arial" w:cs="Arial"/>
                <w:color w:val="4D4D4D"/>
                <w:sz w:val="18"/>
                <w:szCs w:val="18"/>
              </w:rPr>
              <w:t>450</w:t>
            </w:r>
          </w:p>
        </w:tc>
        <w:tc>
          <w:tcPr>
            <w:tcW w:w="260" w:type="dxa"/>
            <w:vAlign w:val="bottom"/>
          </w:tcPr>
          <w:p w14:paraId="6737359D" w14:textId="77777777" w:rsidR="004B413C" w:rsidRDefault="004B413C">
            <w:pPr>
              <w:rPr>
                <w:sz w:val="18"/>
                <w:szCs w:val="18"/>
              </w:rPr>
            </w:pPr>
          </w:p>
        </w:tc>
        <w:tc>
          <w:tcPr>
            <w:tcW w:w="4220" w:type="dxa"/>
            <w:vAlign w:val="bottom"/>
          </w:tcPr>
          <w:p w14:paraId="4C10B5A8" w14:textId="77777777" w:rsidR="004B413C" w:rsidRDefault="004B413C">
            <w:pPr>
              <w:rPr>
                <w:sz w:val="18"/>
                <w:szCs w:val="18"/>
              </w:rPr>
            </w:pPr>
          </w:p>
        </w:tc>
        <w:tc>
          <w:tcPr>
            <w:tcW w:w="0" w:type="dxa"/>
            <w:vAlign w:val="bottom"/>
          </w:tcPr>
          <w:p w14:paraId="3815BDE8" w14:textId="77777777" w:rsidR="004B413C" w:rsidRDefault="004B413C">
            <w:pPr>
              <w:rPr>
                <w:sz w:val="1"/>
                <w:szCs w:val="1"/>
              </w:rPr>
            </w:pPr>
          </w:p>
        </w:tc>
      </w:tr>
      <w:tr w:rsidR="004B413C" w14:paraId="304F60B5" w14:textId="77777777">
        <w:trPr>
          <w:trHeight w:val="207"/>
        </w:trPr>
        <w:tc>
          <w:tcPr>
            <w:tcW w:w="220" w:type="dxa"/>
            <w:vAlign w:val="bottom"/>
          </w:tcPr>
          <w:p w14:paraId="234A1A82" w14:textId="77777777" w:rsidR="004B413C" w:rsidRDefault="004B413C">
            <w:pPr>
              <w:rPr>
                <w:sz w:val="18"/>
                <w:szCs w:val="18"/>
              </w:rPr>
            </w:pPr>
          </w:p>
        </w:tc>
        <w:tc>
          <w:tcPr>
            <w:tcW w:w="4420" w:type="dxa"/>
            <w:vAlign w:val="bottom"/>
          </w:tcPr>
          <w:p w14:paraId="6CE7AFFC" w14:textId="77777777" w:rsidR="004B413C" w:rsidRDefault="00EC2FEA">
            <w:pPr>
              <w:jc w:val="right"/>
              <w:rPr>
                <w:sz w:val="20"/>
                <w:szCs w:val="20"/>
              </w:rPr>
            </w:pPr>
            <w:r>
              <w:rPr>
                <w:rFonts w:ascii="Arial" w:eastAsia="Arial" w:hAnsi="Arial" w:cs="Arial"/>
                <w:color w:val="4D4D4D"/>
                <w:sz w:val="18"/>
                <w:szCs w:val="18"/>
              </w:rPr>
              <w:t>1950 1960 1970 1980 1990 2000 2010 2020</w:t>
            </w:r>
          </w:p>
        </w:tc>
        <w:tc>
          <w:tcPr>
            <w:tcW w:w="260" w:type="dxa"/>
            <w:vAlign w:val="bottom"/>
          </w:tcPr>
          <w:p w14:paraId="0F5750AF" w14:textId="77777777" w:rsidR="004B413C" w:rsidRDefault="004B413C">
            <w:pPr>
              <w:rPr>
                <w:sz w:val="18"/>
                <w:szCs w:val="18"/>
              </w:rPr>
            </w:pPr>
          </w:p>
        </w:tc>
        <w:tc>
          <w:tcPr>
            <w:tcW w:w="4220" w:type="dxa"/>
            <w:vAlign w:val="bottom"/>
          </w:tcPr>
          <w:p w14:paraId="23BF000D" w14:textId="77777777" w:rsidR="004B413C" w:rsidRDefault="00EC2FEA">
            <w:pPr>
              <w:jc w:val="right"/>
              <w:rPr>
                <w:sz w:val="20"/>
                <w:szCs w:val="20"/>
              </w:rPr>
            </w:pPr>
            <w:r>
              <w:rPr>
                <w:rFonts w:ascii="Arial" w:eastAsia="Arial" w:hAnsi="Arial" w:cs="Arial"/>
                <w:color w:val="4D4D4D"/>
                <w:sz w:val="18"/>
                <w:szCs w:val="18"/>
              </w:rPr>
              <w:t>JanFebMarAprMayJun Jul AugSepOctNovDec</w:t>
            </w:r>
          </w:p>
        </w:tc>
        <w:tc>
          <w:tcPr>
            <w:tcW w:w="0" w:type="dxa"/>
            <w:vAlign w:val="bottom"/>
          </w:tcPr>
          <w:p w14:paraId="7171A838" w14:textId="77777777" w:rsidR="004B413C" w:rsidRDefault="004B413C">
            <w:pPr>
              <w:rPr>
                <w:sz w:val="1"/>
                <w:szCs w:val="1"/>
              </w:rPr>
            </w:pPr>
          </w:p>
        </w:tc>
      </w:tr>
      <w:tr w:rsidR="004B413C" w14:paraId="321A0C6C" w14:textId="77777777">
        <w:trPr>
          <w:trHeight w:val="260"/>
        </w:trPr>
        <w:tc>
          <w:tcPr>
            <w:tcW w:w="220" w:type="dxa"/>
            <w:vAlign w:val="bottom"/>
          </w:tcPr>
          <w:p w14:paraId="703DDD09" w14:textId="77777777" w:rsidR="004B413C" w:rsidRDefault="004B413C"/>
        </w:tc>
        <w:tc>
          <w:tcPr>
            <w:tcW w:w="4420" w:type="dxa"/>
            <w:vAlign w:val="bottom"/>
          </w:tcPr>
          <w:p w14:paraId="1055A7F2" w14:textId="77777777" w:rsidR="004B413C" w:rsidRDefault="00EC2FEA">
            <w:pPr>
              <w:ind w:right="1709"/>
              <w:jc w:val="right"/>
              <w:rPr>
                <w:sz w:val="20"/>
                <w:szCs w:val="20"/>
              </w:rPr>
            </w:pPr>
            <w:r>
              <w:rPr>
                <w:rFonts w:ascii="Arial" w:eastAsia="Arial" w:hAnsi="Arial" w:cs="Arial"/>
              </w:rPr>
              <w:t>Year</w:t>
            </w:r>
          </w:p>
        </w:tc>
        <w:tc>
          <w:tcPr>
            <w:tcW w:w="260" w:type="dxa"/>
            <w:vAlign w:val="bottom"/>
          </w:tcPr>
          <w:p w14:paraId="4118A430" w14:textId="77777777" w:rsidR="004B413C" w:rsidRDefault="004B413C"/>
        </w:tc>
        <w:tc>
          <w:tcPr>
            <w:tcW w:w="4220" w:type="dxa"/>
            <w:vAlign w:val="bottom"/>
          </w:tcPr>
          <w:p w14:paraId="695FA4E5" w14:textId="77777777" w:rsidR="004B413C" w:rsidRDefault="00EC2FEA">
            <w:pPr>
              <w:ind w:right="1467"/>
              <w:jc w:val="right"/>
              <w:rPr>
                <w:sz w:val="20"/>
                <w:szCs w:val="20"/>
              </w:rPr>
            </w:pPr>
            <w:r>
              <w:rPr>
                <w:rFonts w:ascii="Arial" w:eastAsia="Arial" w:hAnsi="Arial" w:cs="Arial"/>
              </w:rPr>
              <w:t>Month</w:t>
            </w:r>
          </w:p>
        </w:tc>
        <w:tc>
          <w:tcPr>
            <w:tcW w:w="0" w:type="dxa"/>
            <w:vAlign w:val="bottom"/>
          </w:tcPr>
          <w:p w14:paraId="1545CEC5" w14:textId="77777777" w:rsidR="004B413C" w:rsidRDefault="004B413C">
            <w:pPr>
              <w:rPr>
                <w:sz w:val="1"/>
                <w:szCs w:val="1"/>
              </w:rPr>
            </w:pPr>
          </w:p>
        </w:tc>
      </w:tr>
    </w:tbl>
    <w:p w14:paraId="2C5B4F32" w14:textId="77777777" w:rsidR="004B413C" w:rsidRDefault="00EC2FEA">
      <w:pPr>
        <w:spacing w:line="20" w:lineRule="exact"/>
        <w:rPr>
          <w:sz w:val="20"/>
          <w:szCs w:val="20"/>
        </w:rPr>
      </w:pPr>
      <w:r>
        <w:rPr>
          <w:noProof/>
          <w:sz w:val="20"/>
          <w:szCs w:val="20"/>
        </w:rPr>
        <w:drawing>
          <wp:anchor distT="0" distB="0" distL="114300" distR="114300" simplePos="0" relativeHeight="250935296" behindDoc="1" locked="0" layoutInCell="0" allowOverlap="1" wp14:anchorId="63B8B9BC" wp14:editId="40BA51FD">
            <wp:simplePos x="0" y="0"/>
            <wp:positionH relativeFrom="column">
              <wp:posOffset>3425825</wp:posOffset>
            </wp:positionH>
            <wp:positionV relativeFrom="paragraph">
              <wp:posOffset>-3470275</wp:posOffset>
            </wp:positionV>
            <wp:extent cx="2448560" cy="3169920"/>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srcRect/>
                    <a:stretch>
                      <a:fillRect/>
                    </a:stretch>
                  </pic:blipFill>
                  <pic:spPr bwMode="auto">
                    <a:xfrm>
                      <a:off x="0" y="0"/>
                      <a:ext cx="2448560" cy="3169920"/>
                    </a:xfrm>
                    <a:prstGeom prst="rect">
                      <a:avLst/>
                    </a:prstGeom>
                    <a:noFill/>
                  </pic:spPr>
                </pic:pic>
              </a:graphicData>
            </a:graphic>
          </wp:anchor>
        </w:drawing>
      </w:r>
      <w:r>
        <w:rPr>
          <w:noProof/>
          <w:sz w:val="20"/>
          <w:szCs w:val="20"/>
        </w:rPr>
        <w:drawing>
          <wp:anchor distT="0" distB="0" distL="114300" distR="114300" simplePos="0" relativeHeight="250936320" behindDoc="1" locked="0" layoutInCell="0" allowOverlap="1" wp14:anchorId="46E837F1" wp14:editId="55B6FB01">
            <wp:simplePos x="0" y="0"/>
            <wp:positionH relativeFrom="column">
              <wp:posOffset>3425825</wp:posOffset>
            </wp:positionH>
            <wp:positionV relativeFrom="paragraph">
              <wp:posOffset>-3470275</wp:posOffset>
            </wp:positionV>
            <wp:extent cx="2448560" cy="3169920"/>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srcRect/>
                    <a:stretch>
                      <a:fillRect/>
                    </a:stretch>
                  </pic:blipFill>
                  <pic:spPr bwMode="auto">
                    <a:xfrm>
                      <a:off x="0" y="0"/>
                      <a:ext cx="2448560" cy="3169920"/>
                    </a:xfrm>
                    <a:prstGeom prst="rect">
                      <a:avLst/>
                    </a:prstGeom>
                    <a:noFill/>
                  </pic:spPr>
                </pic:pic>
              </a:graphicData>
            </a:graphic>
          </wp:anchor>
        </w:drawing>
      </w:r>
    </w:p>
    <w:p w14:paraId="45FA0156" w14:textId="77777777" w:rsidR="004B413C" w:rsidRDefault="004B413C">
      <w:pPr>
        <w:spacing w:line="200" w:lineRule="exact"/>
        <w:rPr>
          <w:sz w:val="20"/>
          <w:szCs w:val="20"/>
        </w:rPr>
      </w:pPr>
    </w:p>
    <w:p w14:paraId="231227B8" w14:textId="77777777" w:rsidR="004B413C" w:rsidRDefault="004B413C">
      <w:pPr>
        <w:spacing w:line="343" w:lineRule="exact"/>
        <w:rPr>
          <w:sz w:val="20"/>
          <w:szCs w:val="20"/>
        </w:rPr>
      </w:pPr>
    </w:p>
    <w:p w14:paraId="0A8A91C4" w14:textId="77777777" w:rsidR="004B413C" w:rsidRDefault="00EC2FEA">
      <w:pPr>
        <w:spacing w:line="296" w:lineRule="auto"/>
        <w:jc w:val="both"/>
        <w:rPr>
          <w:sz w:val="20"/>
          <w:szCs w:val="20"/>
        </w:rPr>
      </w:pPr>
      <w:commentRangeStart w:id="26"/>
      <w:r>
        <w:rPr>
          <w:rFonts w:ascii="Arial" w:eastAsia="Arial" w:hAnsi="Arial" w:cs="Arial"/>
          <w:sz w:val="19"/>
          <w:szCs w:val="19"/>
        </w:rPr>
        <w:t xml:space="preserve">Figure 2: </w:t>
      </w:r>
      <w:commentRangeEnd w:id="26"/>
      <w:r>
        <w:rPr>
          <w:rStyle w:val="CommentReference"/>
        </w:rPr>
        <w:commentReference w:id="26"/>
      </w:r>
      <w:r>
        <w:rPr>
          <w:rFonts w:ascii="Arial" w:eastAsia="Arial" w:hAnsi="Arial" w:cs="Arial"/>
          <w:sz w:val="19"/>
          <w:szCs w:val="19"/>
        </w:rPr>
        <w:t>Left: Annual rainfall data reported for Perth Airport (BOM Site 9021) for 1950 - 2018. Dotted line represent average annual rainfall for the entire period. Solid line represents a 5-year moving average of annual rainfall data. Right: }Monthly rainfall data reported for Perth Airport (BOM Site 9021) for 1950 - 2018.</w:t>
      </w:r>
    </w:p>
    <w:p w14:paraId="0106D078" w14:textId="77777777" w:rsidR="004B413C" w:rsidRDefault="004B413C">
      <w:pPr>
        <w:spacing w:line="200" w:lineRule="exact"/>
        <w:rPr>
          <w:sz w:val="20"/>
          <w:szCs w:val="20"/>
        </w:rPr>
      </w:pPr>
    </w:p>
    <w:p w14:paraId="7D782AE9" w14:textId="77777777" w:rsidR="004B413C" w:rsidRDefault="004B413C">
      <w:pPr>
        <w:spacing w:line="200" w:lineRule="exact"/>
        <w:rPr>
          <w:sz w:val="20"/>
          <w:szCs w:val="20"/>
        </w:rPr>
      </w:pPr>
    </w:p>
    <w:p w14:paraId="06132A01" w14:textId="77777777" w:rsidR="004B413C" w:rsidRDefault="004B413C">
      <w:pPr>
        <w:spacing w:line="200" w:lineRule="exact"/>
        <w:rPr>
          <w:sz w:val="20"/>
          <w:szCs w:val="20"/>
        </w:rPr>
      </w:pPr>
    </w:p>
    <w:p w14:paraId="283F2309" w14:textId="77777777" w:rsidR="004B413C" w:rsidRDefault="004B413C">
      <w:pPr>
        <w:spacing w:line="200" w:lineRule="exact"/>
        <w:rPr>
          <w:sz w:val="20"/>
          <w:szCs w:val="20"/>
        </w:rPr>
      </w:pPr>
    </w:p>
    <w:p w14:paraId="192FCC5D" w14:textId="77777777" w:rsidR="004B413C" w:rsidRDefault="004B413C">
      <w:pPr>
        <w:spacing w:line="200" w:lineRule="exact"/>
        <w:rPr>
          <w:sz w:val="20"/>
          <w:szCs w:val="20"/>
        </w:rPr>
      </w:pPr>
    </w:p>
    <w:p w14:paraId="59BFD92F" w14:textId="77777777" w:rsidR="004B413C" w:rsidRDefault="004B413C">
      <w:pPr>
        <w:spacing w:line="200" w:lineRule="exact"/>
        <w:rPr>
          <w:sz w:val="20"/>
          <w:szCs w:val="20"/>
        </w:rPr>
      </w:pPr>
    </w:p>
    <w:p w14:paraId="2FFBD244" w14:textId="77777777" w:rsidR="004B413C" w:rsidRDefault="004B413C">
      <w:pPr>
        <w:spacing w:line="200" w:lineRule="exact"/>
        <w:rPr>
          <w:sz w:val="20"/>
          <w:szCs w:val="20"/>
        </w:rPr>
      </w:pPr>
    </w:p>
    <w:p w14:paraId="6ABE4DA5" w14:textId="77777777" w:rsidR="004B413C" w:rsidRDefault="004B413C">
      <w:pPr>
        <w:spacing w:line="200" w:lineRule="exact"/>
        <w:rPr>
          <w:sz w:val="20"/>
          <w:szCs w:val="20"/>
        </w:rPr>
      </w:pPr>
    </w:p>
    <w:p w14:paraId="21B5B611" w14:textId="77777777" w:rsidR="004B413C" w:rsidRDefault="004B413C">
      <w:pPr>
        <w:spacing w:line="200" w:lineRule="exact"/>
        <w:rPr>
          <w:sz w:val="20"/>
          <w:szCs w:val="20"/>
        </w:rPr>
      </w:pPr>
    </w:p>
    <w:p w14:paraId="53167F12" w14:textId="77777777" w:rsidR="004B413C" w:rsidRDefault="004B413C">
      <w:pPr>
        <w:spacing w:line="200" w:lineRule="exact"/>
        <w:rPr>
          <w:sz w:val="20"/>
          <w:szCs w:val="20"/>
        </w:rPr>
      </w:pPr>
    </w:p>
    <w:p w14:paraId="2115A7AA" w14:textId="77777777" w:rsidR="004B413C" w:rsidRDefault="004B413C">
      <w:pPr>
        <w:spacing w:line="200" w:lineRule="exact"/>
        <w:rPr>
          <w:sz w:val="20"/>
          <w:szCs w:val="20"/>
        </w:rPr>
      </w:pPr>
    </w:p>
    <w:p w14:paraId="56CDDB3B" w14:textId="77777777" w:rsidR="004B413C" w:rsidRDefault="004B413C">
      <w:pPr>
        <w:spacing w:line="200" w:lineRule="exact"/>
        <w:rPr>
          <w:sz w:val="20"/>
          <w:szCs w:val="20"/>
        </w:rPr>
      </w:pPr>
    </w:p>
    <w:p w14:paraId="3260424C" w14:textId="77777777" w:rsidR="004B413C" w:rsidRDefault="004B413C">
      <w:pPr>
        <w:spacing w:line="200" w:lineRule="exact"/>
        <w:rPr>
          <w:sz w:val="20"/>
          <w:szCs w:val="20"/>
        </w:rPr>
      </w:pPr>
    </w:p>
    <w:p w14:paraId="31DC2B9C" w14:textId="77777777" w:rsidR="004B413C" w:rsidRDefault="004B413C">
      <w:pPr>
        <w:spacing w:line="355" w:lineRule="exact"/>
        <w:rPr>
          <w:sz w:val="20"/>
          <w:szCs w:val="20"/>
        </w:rPr>
      </w:pPr>
    </w:p>
    <w:p w14:paraId="6681DCE1" w14:textId="77777777" w:rsidR="004B413C" w:rsidRDefault="00EC2FEA">
      <w:pPr>
        <w:jc w:val="center"/>
        <w:rPr>
          <w:sz w:val="20"/>
          <w:szCs w:val="20"/>
        </w:rPr>
      </w:pPr>
      <w:r>
        <w:rPr>
          <w:rFonts w:ascii="Arial" w:eastAsia="Arial" w:hAnsi="Arial" w:cs="Arial"/>
          <w:sz w:val="20"/>
          <w:szCs w:val="20"/>
        </w:rPr>
        <w:t>10</w:t>
      </w:r>
    </w:p>
    <w:p w14:paraId="1F03A272" w14:textId="77777777" w:rsidR="004B413C" w:rsidRDefault="004B413C">
      <w:pPr>
        <w:sectPr w:rsidR="004B413C">
          <w:pgSz w:w="12240" w:h="15840"/>
          <w:pgMar w:top="1440" w:right="1440" w:bottom="272" w:left="1440" w:header="0" w:footer="0" w:gutter="0"/>
          <w:cols w:space="720" w:equalWidth="0">
            <w:col w:w="9360"/>
          </w:cols>
        </w:sectPr>
      </w:pPr>
    </w:p>
    <w:p w14:paraId="697BA8CF" w14:textId="77777777" w:rsidR="004B413C" w:rsidRDefault="00EC2FEA">
      <w:pPr>
        <w:ind w:left="20"/>
        <w:rPr>
          <w:sz w:val="20"/>
          <w:szCs w:val="20"/>
        </w:rPr>
      </w:pPr>
      <w:bookmarkStart w:id="27" w:name="page11"/>
      <w:bookmarkEnd w:id="27"/>
      <w:r>
        <w:rPr>
          <w:rFonts w:ascii="Arial" w:eastAsia="Arial" w:hAnsi="Arial" w:cs="Arial"/>
          <w:b/>
          <w:bCs/>
          <w:sz w:val="29"/>
          <w:szCs w:val="29"/>
        </w:rPr>
        <w:lastRenderedPageBreak/>
        <w:t>Methods</w:t>
      </w:r>
    </w:p>
    <w:p w14:paraId="4807EC48" w14:textId="77777777" w:rsidR="004B413C" w:rsidRDefault="004B413C">
      <w:pPr>
        <w:spacing w:line="322" w:lineRule="exact"/>
        <w:rPr>
          <w:sz w:val="20"/>
          <w:szCs w:val="20"/>
        </w:rPr>
      </w:pPr>
    </w:p>
    <w:p w14:paraId="73007340" w14:textId="77777777" w:rsidR="004B413C" w:rsidRDefault="00EC2FEA">
      <w:pPr>
        <w:spacing w:line="302" w:lineRule="auto"/>
        <w:ind w:left="20" w:right="40"/>
        <w:rPr>
          <w:sz w:val="20"/>
          <w:szCs w:val="20"/>
        </w:rPr>
      </w:pPr>
      <w:commentRangeStart w:id="28"/>
      <w:r>
        <w:rPr>
          <w:rFonts w:ascii="Arial" w:eastAsia="Arial" w:hAnsi="Arial" w:cs="Arial"/>
          <w:sz w:val="20"/>
          <w:szCs w:val="20"/>
        </w:rPr>
        <w:t>[TABLE OF WETLANDS &lt;- THE DUNE COMPLEX THEY BELONG TO, WHETHER VEG/INVERT MONITORING, COORDINATES ]</w:t>
      </w:r>
      <w:commentRangeEnd w:id="28"/>
      <w:r>
        <w:rPr>
          <w:rStyle w:val="CommentReference"/>
        </w:rPr>
        <w:commentReference w:id="28"/>
      </w:r>
    </w:p>
    <w:p w14:paraId="73524A12" w14:textId="77777777" w:rsidR="004B413C" w:rsidRDefault="004B413C">
      <w:pPr>
        <w:spacing w:line="291" w:lineRule="exact"/>
        <w:rPr>
          <w:sz w:val="20"/>
          <w:szCs w:val="20"/>
        </w:rPr>
      </w:pPr>
    </w:p>
    <w:p w14:paraId="36F07D11" w14:textId="77777777" w:rsidR="004B413C" w:rsidRDefault="00EC2FEA">
      <w:pPr>
        <w:ind w:left="20"/>
        <w:rPr>
          <w:sz w:val="20"/>
          <w:szCs w:val="20"/>
        </w:rPr>
      </w:pPr>
      <w:r>
        <w:rPr>
          <w:rFonts w:ascii="Arial" w:eastAsia="Arial" w:hAnsi="Arial" w:cs="Arial"/>
          <w:b/>
          <w:bCs/>
          <w:sz w:val="24"/>
          <w:szCs w:val="24"/>
        </w:rPr>
        <w:t>Vegetation monitoring</w:t>
      </w:r>
    </w:p>
    <w:p w14:paraId="42FAB7A3" w14:textId="77777777" w:rsidR="004B413C" w:rsidRDefault="004B413C">
      <w:pPr>
        <w:spacing w:line="258" w:lineRule="exact"/>
        <w:rPr>
          <w:sz w:val="20"/>
          <w:szCs w:val="20"/>
        </w:rPr>
      </w:pPr>
    </w:p>
    <w:p w14:paraId="2763C67A" w14:textId="77777777" w:rsidR="004B413C" w:rsidRDefault="00EC2FEA">
      <w:pPr>
        <w:ind w:left="20"/>
        <w:rPr>
          <w:sz w:val="20"/>
          <w:szCs w:val="20"/>
        </w:rPr>
      </w:pPr>
      <w:r>
        <w:rPr>
          <w:rFonts w:ascii="Arial" w:eastAsia="Arial" w:hAnsi="Arial" w:cs="Arial"/>
          <w:sz w:val="20"/>
          <w:szCs w:val="20"/>
        </w:rPr>
        <w:t>The overall objectives of the wetland vegetation monitoring on the Gnangara Mound are:</w:t>
      </w:r>
    </w:p>
    <w:p w14:paraId="39C1FD21" w14:textId="77777777" w:rsidR="004B413C" w:rsidRDefault="004B413C">
      <w:pPr>
        <w:spacing w:line="328" w:lineRule="exact"/>
        <w:rPr>
          <w:sz w:val="20"/>
          <w:szCs w:val="20"/>
        </w:rPr>
      </w:pPr>
    </w:p>
    <w:p w14:paraId="6218A76A" w14:textId="77777777" w:rsidR="004B413C" w:rsidRDefault="00EC2FEA">
      <w:pPr>
        <w:numPr>
          <w:ilvl w:val="0"/>
          <w:numId w:val="3"/>
        </w:numPr>
        <w:tabs>
          <w:tab w:val="left" w:pos="520"/>
        </w:tabs>
        <w:ind w:left="520" w:hanging="256"/>
        <w:rPr>
          <w:rFonts w:ascii="Arial" w:eastAsia="Arial" w:hAnsi="Arial" w:cs="Arial"/>
          <w:sz w:val="19"/>
          <w:szCs w:val="19"/>
        </w:rPr>
      </w:pPr>
      <w:r>
        <w:rPr>
          <w:rFonts w:ascii="Arial" w:eastAsia="Arial" w:hAnsi="Arial" w:cs="Arial"/>
          <w:sz w:val="19"/>
          <w:szCs w:val="19"/>
        </w:rPr>
        <w:t>to determine the impact of altered groundwater regimes on the ecological condition of wetland vegetation</w:t>
      </w:r>
    </w:p>
    <w:p w14:paraId="66DB71D6" w14:textId="77777777" w:rsidR="004B413C" w:rsidRDefault="004B413C">
      <w:pPr>
        <w:spacing w:line="20" w:lineRule="exact"/>
        <w:rPr>
          <w:rFonts w:ascii="Arial" w:eastAsia="Arial" w:hAnsi="Arial" w:cs="Arial"/>
          <w:sz w:val="19"/>
          <w:szCs w:val="19"/>
        </w:rPr>
      </w:pPr>
    </w:p>
    <w:p w14:paraId="0BAB00E7" w14:textId="77777777" w:rsidR="004B413C" w:rsidRDefault="00EC2FEA">
      <w:pPr>
        <w:numPr>
          <w:ilvl w:val="0"/>
          <w:numId w:val="3"/>
        </w:numPr>
        <w:tabs>
          <w:tab w:val="left" w:pos="527"/>
        </w:tabs>
        <w:spacing w:line="249" w:lineRule="auto"/>
        <w:ind w:left="520" w:hanging="256"/>
        <w:jc w:val="both"/>
        <w:rPr>
          <w:rFonts w:ascii="Arial" w:eastAsia="Arial" w:hAnsi="Arial" w:cs="Arial"/>
          <w:sz w:val="20"/>
          <w:szCs w:val="20"/>
        </w:rPr>
      </w:pPr>
      <w:r>
        <w:rPr>
          <w:rFonts w:ascii="Arial" w:eastAsia="Arial" w:hAnsi="Arial" w:cs="Arial"/>
          <w:sz w:val="20"/>
          <w:szCs w:val="20"/>
        </w:rPr>
        <w:t>to monitor the condition and composition of fringing vegetation at selected Gnangara wetland sites, and to determine if observed changes to vegetation are associated with changes in groundwater and wetland water levels</w:t>
      </w:r>
    </w:p>
    <w:p w14:paraId="3A4E4F72" w14:textId="77777777" w:rsidR="004B413C" w:rsidRDefault="004B413C">
      <w:pPr>
        <w:spacing w:line="1" w:lineRule="exact"/>
        <w:rPr>
          <w:rFonts w:ascii="Arial" w:eastAsia="Arial" w:hAnsi="Arial" w:cs="Arial"/>
          <w:sz w:val="20"/>
          <w:szCs w:val="20"/>
        </w:rPr>
      </w:pPr>
    </w:p>
    <w:p w14:paraId="694AA4B9" w14:textId="77777777" w:rsidR="004B413C" w:rsidRDefault="00EC2FEA">
      <w:pPr>
        <w:numPr>
          <w:ilvl w:val="0"/>
          <w:numId w:val="3"/>
        </w:numPr>
        <w:tabs>
          <w:tab w:val="left" w:pos="520"/>
        </w:tabs>
        <w:ind w:left="520" w:hanging="256"/>
        <w:rPr>
          <w:rFonts w:ascii="Arial" w:eastAsia="Arial" w:hAnsi="Arial" w:cs="Arial"/>
          <w:sz w:val="20"/>
          <w:szCs w:val="20"/>
        </w:rPr>
      </w:pPr>
      <w:r>
        <w:rPr>
          <w:rFonts w:ascii="Arial" w:eastAsia="Arial" w:hAnsi="Arial" w:cs="Arial"/>
          <w:sz w:val="20"/>
          <w:szCs w:val="20"/>
        </w:rPr>
        <w:t>to identify vegetation monitoring parameters relevant to monitoring objectives.</w:t>
      </w:r>
    </w:p>
    <w:p w14:paraId="6F9E4504" w14:textId="77777777" w:rsidR="004B413C" w:rsidRDefault="004B413C">
      <w:pPr>
        <w:spacing w:line="328" w:lineRule="exact"/>
        <w:rPr>
          <w:sz w:val="20"/>
          <w:szCs w:val="20"/>
        </w:rPr>
      </w:pPr>
    </w:p>
    <w:p w14:paraId="25CA954E" w14:textId="77777777" w:rsidR="004B413C" w:rsidRDefault="00EC2FEA">
      <w:pPr>
        <w:spacing w:line="267" w:lineRule="auto"/>
        <w:ind w:left="20" w:right="40" w:hanging="7"/>
        <w:jc w:val="both"/>
        <w:rPr>
          <w:sz w:val="20"/>
          <w:szCs w:val="20"/>
        </w:rPr>
      </w:pPr>
      <w:r>
        <w:rPr>
          <w:rFonts w:ascii="Arial" w:eastAsia="Arial" w:hAnsi="Arial" w:cs="Arial"/>
          <w:sz w:val="20"/>
          <w:szCs w:val="20"/>
        </w:rPr>
        <w:t>Vegetation is monitored every spring at selected wetland sites. Spring provides the best opportunity to capture the greatest plant diversity as well as enhancing identification as most Swan Coastal Plain flora are in flower. Annual surveys permit direct comparisons of vegetation changes to be made, especially in response to rapidly declining groundwaters.</w:t>
      </w:r>
    </w:p>
    <w:p w14:paraId="67CE85B5" w14:textId="77777777" w:rsidR="004B413C" w:rsidRDefault="004B413C">
      <w:pPr>
        <w:spacing w:line="53" w:lineRule="exact"/>
        <w:rPr>
          <w:sz w:val="20"/>
          <w:szCs w:val="20"/>
        </w:rPr>
      </w:pPr>
    </w:p>
    <w:p w14:paraId="78EC6FAE" w14:textId="77777777" w:rsidR="004B413C" w:rsidRDefault="00EC2FEA">
      <w:pPr>
        <w:spacing w:line="254" w:lineRule="auto"/>
        <w:ind w:firstLine="10"/>
        <w:jc w:val="both"/>
        <w:rPr>
          <w:sz w:val="20"/>
          <w:szCs w:val="20"/>
        </w:rPr>
      </w:pPr>
      <w:r>
        <w:rPr>
          <w:rFonts w:ascii="Arial" w:eastAsia="Arial" w:hAnsi="Arial" w:cs="Arial"/>
          <w:sz w:val="20"/>
          <w:szCs w:val="20"/>
        </w:rPr>
        <w:t>Extensive methodological details can be found in the annual Wetland Vegetation Monitoring reports (see Buller et al. (2019)). The data analysed here primarily deals with the longitudinal cover abundance data set that has been compiled between 1996 and 2018. This data set has been collected by surveying the species present at established transects at each wetland. The standard design of these transects is a series of 3 to 4 10x10 m plots extending from the wetland end (Plot A) to the terrestrial end (generally Plot D). In some instances, when surface water declines are significant, the transect has been extended to include new plots at the current water edge. It is important to note that not every wetland is sampled every year, and some wetlands have gone a number of years since last survey (Figure 3). The vegetation at sites Pipidinny Swamp, WM1, WM2, WM8 and Whiteman Park East were surveyed for the first time this spring (2019). Only a brief description of those sites is given in this report and a more detailed analysis will be given in the 2020 Wetland Vegetation Report.</w:t>
      </w:r>
    </w:p>
    <w:p w14:paraId="21855AE0" w14:textId="77777777" w:rsidR="004B413C" w:rsidRDefault="004B413C">
      <w:pPr>
        <w:spacing w:line="344" w:lineRule="exact"/>
        <w:rPr>
          <w:sz w:val="20"/>
          <w:szCs w:val="20"/>
        </w:rPr>
      </w:pPr>
    </w:p>
    <w:p w14:paraId="13FC162C" w14:textId="77777777" w:rsidR="004B413C" w:rsidRDefault="00EC2FEA">
      <w:pPr>
        <w:ind w:left="20"/>
        <w:rPr>
          <w:sz w:val="20"/>
          <w:szCs w:val="20"/>
        </w:rPr>
      </w:pPr>
      <w:r>
        <w:rPr>
          <w:rFonts w:ascii="Arial" w:eastAsia="Arial" w:hAnsi="Arial" w:cs="Arial"/>
          <w:b/>
          <w:bCs/>
          <w:sz w:val="24"/>
          <w:szCs w:val="24"/>
        </w:rPr>
        <w:t>Aquatic invertebrate monitoring</w:t>
      </w:r>
    </w:p>
    <w:p w14:paraId="48EB64CF" w14:textId="77777777" w:rsidR="004B413C" w:rsidRDefault="004B413C">
      <w:pPr>
        <w:spacing w:line="258" w:lineRule="exact"/>
        <w:rPr>
          <w:sz w:val="20"/>
          <w:szCs w:val="20"/>
        </w:rPr>
      </w:pPr>
    </w:p>
    <w:p w14:paraId="09873657" w14:textId="77777777" w:rsidR="004B413C" w:rsidRDefault="00EC2FEA">
      <w:pPr>
        <w:spacing w:line="260" w:lineRule="auto"/>
        <w:ind w:left="20" w:firstLine="5"/>
        <w:jc w:val="both"/>
        <w:rPr>
          <w:sz w:val="20"/>
          <w:szCs w:val="20"/>
        </w:rPr>
      </w:pPr>
      <w:r>
        <w:rPr>
          <w:rFonts w:ascii="Arial" w:eastAsia="Arial" w:hAnsi="Arial" w:cs="Arial"/>
          <w:sz w:val="20"/>
          <w:szCs w:val="20"/>
        </w:rPr>
        <w:t>Data of aquatic macroinvertebrate communities have been compiled during the Gnangara Mound Environ-mental Monitoring Programme - Macroinvertebrate and Water Quality Wetland Monitoring since 1996 (see Judd and Horwitz (2019) for latest report and comprehensive methodology). The wetlands included in this report where macroinvertebrate data has been collected include Lake Jandabup, Lake Mariginiup, Loch McNess, Lake Nowergup, Lake Yonderup, Lake Goollelal, Lake Joondalup and Melaleuca Park 173. All of these wetlands are either permanently or ephemerally inundated.</w:t>
      </w:r>
    </w:p>
    <w:p w14:paraId="233C529E" w14:textId="77777777" w:rsidR="004B413C" w:rsidRDefault="004B413C">
      <w:pPr>
        <w:spacing w:line="59" w:lineRule="exact"/>
        <w:rPr>
          <w:sz w:val="20"/>
          <w:szCs w:val="20"/>
        </w:rPr>
      </w:pPr>
    </w:p>
    <w:p w14:paraId="5C3A34EA" w14:textId="77777777" w:rsidR="004B413C" w:rsidRDefault="00EC2FEA">
      <w:pPr>
        <w:spacing w:line="262" w:lineRule="auto"/>
        <w:ind w:left="20" w:right="40" w:firstLine="5"/>
        <w:jc w:val="both"/>
        <w:rPr>
          <w:sz w:val="20"/>
          <w:szCs w:val="20"/>
        </w:rPr>
      </w:pPr>
      <w:r>
        <w:rPr>
          <w:rFonts w:ascii="Arial" w:eastAsia="Arial" w:hAnsi="Arial" w:cs="Arial"/>
          <w:sz w:val="19"/>
          <w:szCs w:val="19"/>
        </w:rPr>
        <w:t xml:space="preserve">For each wetland, a series of habitat types are sampled using 250 </w:t>
      </w:r>
      <w:r>
        <w:rPr>
          <w:rFonts w:ascii="Arial" w:eastAsia="Arial" w:hAnsi="Arial" w:cs="Arial"/>
          <w:i/>
          <w:iCs/>
          <w:sz w:val="19"/>
          <w:szCs w:val="19"/>
        </w:rPr>
        <w:t>µ</w:t>
      </w:r>
      <w:r>
        <w:rPr>
          <w:rFonts w:ascii="Arial" w:eastAsia="Arial" w:hAnsi="Arial" w:cs="Arial"/>
          <w:sz w:val="19"/>
          <w:szCs w:val="19"/>
        </w:rPr>
        <w:t>m mesh nets and identified under a microscope to family levels. An abundance score for each taxon is recorded (rare = 1-2 specimens, scarce = 3-10 specimens, common = 11-100 specimens, abundant = 100-1000 specimens and extremely abundant =</w:t>
      </w:r>
    </w:p>
    <w:p w14:paraId="400CD3B8" w14:textId="77777777" w:rsidR="004B413C" w:rsidRDefault="004B413C">
      <w:pPr>
        <w:spacing w:line="2" w:lineRule="exact"/>
        <w:rPr>
          <w:sz w:val="20"/>
          <w:szCs w:val="20"/>
        </w:rPr>
      </w:pPr>
    </w:p>
    <w:p w14:paraId="47230419" w14:textId="77777777" w:rsidR="004B413C" w:rsidRDefault="00EC2FEA">
      <w:pPr>
        <w:numPr>
          <w:ilvl w:val="0"/>
          <w:numId w:val="4"/>
        </w:numPr>
        <w:tabs>
          <w:tab w:val="left" w:pos="228"/>
        </w:tabs>
        <w:spacing w:line="258" w:lineRule="auto"/>
        <w:ind w:left="20" w:hanging="16"/>
        <w:jc w:val="both"/>
        <w:rPr>
          <w:rFonts w:ascii="Arial" w:eastAsia="Arial" w:hAnsi="Arial" w:cs="Arial"/>
          <w:sz w:val="20"/>
          <w:szCs w:val="20"/>
        </w:rPr>
      </w:pPr>
      <w:r>
        <w:rPr>
          <w:rFonts w:ascii="Arial" w:eastAsia="Arial" w:hAnsi="Arial" w:cs="Arial"/>
          <w:sz w:val="20"/>
          <w:szCs w:val="20"/>
        </w:rPr>
        <w:t>1000 specimens). Sampled habitats are subject to availability, therefore not all habitats can be sampled each year for each wetland. Sampling occurs when spring high water levels are reached for each wetland each year to ensure maximum availability of habitats and potential diversity of macroinvertebrates. For the purposes of this report, sampled habitats for each wetland have been pooled for each year. Nonetheless, the disappearance of habitats when surface water levels are not high enough to make them available, or if habitats disappear due to loss of fringing vegetation, needs to be considered when considering the role of groundwater level on the aquatic ecology of these wetlands.</w:t>
      </w:r>
    </w:p>
    <w:p w14:paraId="25610D26" w14:textId="77777777" w:rsidR="004B413C" w:rsidRDefault="004B413C">
      <w:pPr>
        <w:sectPr w:rsidR="004B413C">
          <w:pgSz w:w="12240" w:h="15840"/>
          <w:pgMar w:top="1315" w:right="1400" w:bottom="307" w:left="1420" w:header="0" w:footer="0" w:gutter="0"/>
          <w:cols w:space="720" w:equalWidth="0">
            <w:col w:w="9420"/>
          </w:cols>
        </w:sectPr>
      </w:pPr>
    </w:p>
    <w:p w14:paraId="17422B05" w14:textId="77777777" w:rsidR="004B413C" w:rsidRDefault="004B413C">
      <w:pPr>
        <w:spacing w:line="200" w:lineRule="exact"/>
        <w:rPr>
          <w:sz w:val="20"/>
          <w:szCs w:val="20"/>
        </w:rPr>
      </w:pPr>
    </w:p>
    <w:p w14:paraId="60792BD7" w14:textId="77777777" w:rsidR="004B413C" w:rsidRDefault="004B413C">
      <w:pPr>
        <w:spacing w:line="200" w:lineRule="exact"/>
        <w:rPr>
          <w:sz w:val="20"/>
          <w:szCs w:val="20"/>
        </w:rPr>
      </w:pPr>
    </w:p>
    <w:p w14:paraId="2393CCD2" w14:textId="77777777" w:rsidR="004B413C" w:rsidRDefault="004B413C">
      <w:pPr>
        <w:spacing w:line="293" w:lineRule="exact"/>
        <w:rPr>
          <w:sz w:val="20"/>
          <w:szCs w:val="20"/>
        </w:rPr>
      </w:pPr>
    </w:p>
    <w:p w14:paraId="78255579" w14:textId="77777777" w:rsidR="004B413C" w:rsidRDefault="00EC2FEA">
      <w:pPr>
        <w:ind w:right="20"/>
        <w:jc w:val="center"/>
        <w:rPr>
          <w:sz w:val="20"/>
          <w:szCs w:val="20"/>
        </w:rPr>
      </w:pPr>
      <w:r>
        <w:rPr>
          <w:rFonts w:ascii="Arial" w:eastAsia="Arial" w:hAnsi="Arial" w:cs="Arial"/>
          <w:sz w:val="17"/>
          <w:szCs w:val="17"/>
        </w:rPr>
        <w:t>11</w:t>
      </w:r>
    </w:p>
    <w:p w14:paraId="4B4D0435" w14:textId="77777777" w:rsidR="004B413C" w:rsidRDefault="004B413C">
      <w:pPr>
        <w:sectPr w:rsidR="004B413C">
          <w:type w:val="continuous"/>
          <w:pgSz w:w="12240" w:h="15840"/>
          <w:pgMar w:top="1315" w:right="1400" w:bottom="307" w:left="1420" w:header="0" w:footer="0" w:gutter="0"/>
          <w:cols w:space="720" w:equalWidth="0">
            <w:col w:w="9420"/>
          </w:cols>
        </w:sectPr>
      </w:pPr>
    </w:p>
    <w:p w14:paraId="64A74BD4" w14:textId="77777777" w:rsidR="004B413C" w:rsidRDefault="004B413C">
      <w:pPr>
        <w:spacing w:line="200" w:lineRule="exact"/>
        <w:rPr>
          <w:sz w:val="20"/>
          <w:szCs w:val="20"/>
        </w:rPr>
      </w:pPr>
      <w:bookmarkStart w:id="29" w:name="page12"/>
      <w:bookmarkEnd w:id="29"/>
    </w:p>
    <w:p w14:paraId="0114F769" w14:textId="77777777" w:rsidR="004B413C" w:rsidRDefault="004B413C">
      <w:pPr>
        <w:spacing w:line="200" w:lineRule="exact"/>
        <w:rPr>
          <w:sz w:val="20"/>
          <w:szCs w:val="20"/>
        </w:rPr>
      </w:pPr>
    </w:p>
    <w:p w14:paraId="1C642022" w14:textId="77777777" w:rsidR="004B413C" w:rsidRDefault="004B413C">
      <w:pPr>
        <w:spacing w:line="200" w:lineRule="exact"/>
        <w:rPr>
          <w:sz w:val="20"/>
          <w:szCs w:val="20"/>
        </w:rPr>
      </w:pPr>
    </w:p>
    <w:p w14:paraId="4831798A" w14:textId="77777777" w:rsidR="004B413C" w:rsidRDefault="004B413C">
      <w:pPr>
        <w:spacing w:line="200" w:lineRule="exact"/>
        <w:rPr>
          <w:sz w:val="20"/>
          <w:szCs w:val="20"/>
        </w:rPr>
      </w:pPr>
    </w:p>
    <w:p w14:paraId="2D108986" w14:textId="77777777" w:rsidR="004B413C" w:rsidRDefault="004B413C">
      <w:pPr>
        <w:spacing w:line="200" w:lineRule="exact"/>
        <w:rPr>
          <w:sz w:val="20"/>
          <w:szCs w:val="20"/>
        </w:rPr>
      </w:pPr>
    </w:p>
    <w:p w14:paraId="6E78A880" w14:textId="77777777" w:rsidR="004B413C" w:rsidRDefault="004B413C">
      <w:pPr>
        <w:spacing w:line="200" w:lineRule="exact"/>
        <w:rPr>
          <w:sz w:val="20"/>
          <w:szCs w:val="20"/>
        </w:rPr>
      </w:pPr>
    </w:p>
    <w:p w14:paraId="25E53A00" w14:textId="77777777" w:rsidR="004B413C" w:rsidRDefault="004B413C">
      <w:pPr>
        <w:spacing w:line="200" w:lineRule="exact"/>
        <w:rPr>
          <w:sz w:val="20"/>
          <w:szCs w:val="20"/>
        </w:rPr>
      </w:pPr>
    </w:p>
    <w:p w14:paraId="65EEE372" w14:textId="77777777" w:rsidR="004B413C" w:rsidRDefault="004B413C">
      <w:pPr>
        <w:spacing w:line="200" w:lineRule="exact"/>
        <w:rPr>
          <w:sz w:val="20"/>
          <w:szCs w:val="20"/>
        </w:rPr>
      </w:pPr>
    </w:p>
    <w:p w14:paraId="18987744" w14:textId="77777777" w:rsidR="004B413C" w:rsidRDefault="004B413C">
      <w:pPr>
        <w:spacing w:line="200" w:lineRule="exact"/>
        <w:rPr>
          <w:sz w:val="20"/>
          <w:szCs w:val="20"/>
        </w:rPr>
      </w:pPr>
    </w:p>
    <w:p w14:paraId="2C241FEE" w14:textId="77777777" w:rsidR="004B413C" w:rsidRDefault="004B413C">
      <w:pPr>
        <w:spacing w:line="200" w:lineRule="exact"/>
        <w:rPr>
          <w:sz w:val="20"/>
          <w:szCs w:val="20"/>
        </w:rPr>
      </w:pPr>
    </w:p>
    <w:p w14:paraId="00E9B818" w14:textId="77777777" w:rsidR="004B413C" w:rsidRDefault="004B413C">
      <w:pPr>
        <w:spacing w:line="200" w:lineRule="exact"/>
        <w:rPr>
          <w:sz w:val="20"/>
          <w:szCs w:val="20"/>
        </w:rPr>
      </w:pPr>
    </w:p>
    <w:p w14:paraId="214820E6" w14:textId="77777777" w:rsidR="004B413C" w:rsidRDefault="004B413C">
      <w:pPr>
        <w:spacing w:line="200" w:lineRule="exact"/>
        <w:rPr>
          <w:sz w:val="20"/>
          <w:szCs w:val="20"/>
        </w:rPr>
      </w:pPr>
    </w:p>
    <w:p w14:paraId="6722E986" w14:textId="77777777" w:rsidR="004B413C" w:rsidRDefault="004B413C">
      <w:pPr>
        <w:spacing w:line="200" w:lineRule="exact"/>
        <w:rPr>
          <w:sz w:val="20"/>
          <w:szCs w:val="20"/>
        </w:rPr>
      </w:pPr>
    </w:p>
    <w:p w14:paraId="4165BA72" w14:textId="77777777" w:rsidR="004B413C" w:rsidRDefault="004B413C">
      <w:pPr>
        <w:spacing w:line="200" w:lineRule="exact"/>
        <w:rPr>
          <w:sz w:val="20"/>
          <w:szCs w:val="20"/>
        </w:rPr>
      </w:pPr>
    </w:p>
    <w:p w14:paraId="76AE73D7" w14:textId="77777777" w:rsidR="004B413C" w:rsidRDefault="004B413C">
      <w:pPr>
        <w:spacing w:line="200" w:lineRule="exact"/>
        <w:rPr>
          <w:sz w:val="20"/>
          <w:szCs w:val="20"/>
        </w:rPr>
      </w:pPr>
    </w:p>
    <w:p w14:paraId="1D9EE370" w14:textId="77777777" w:rsidR="004B413C" w:rsidRDefault="004B413C">
      <w:pPr>
        <w:spacing w:line="200" w:lineRule="exact"/>
        <w:rPr>
          <w:sz w:val="20"/>
          <w:szCs w:val="20"/>
        </w:rPr>
      </w:pPr>
    </w:p>
    <w:p w14:paraId="7387FB8D" w14:textId="77777777" w:rsidR="004B413C" w:rsidRDefault="004B413C">
      <w:pPr>
        <w:spacing w:line="200" w:lineRule="exact"/>
        <w:rPr>
          <w:sz w:val="20"/>
          <w:szCs w:val="20"/>
        </w:rPr>
      </w:pPr>
    </w:p>
    <w:p w14:paraId="42CA5572" w14:textId="77777777" w:rsidR="004B413C" w:rsidRDefault="004B413C">
      <w:pPr>
        <w:spacing w:line="200" w:lineRule="exact"/>
        <w:rPr>
          <w:sz w:val="20"/>
          <w:szCs w:val="20"/>
        </w:rPr>
      </w:pPr>
    </w:p>
    <w:p w14:paraId="673CCEC1" w14:textId="77777777" w:rsidR="004B413C" w:rsidRDefault="004B413C">
      <w:pPr>
        <w:spacing w:line="200" w:lineRule="exact"/>
        <w:rPr>
          <w:sz w:val="20"/>
          <w:szCs w:val="20"/>
        </w:rPr>
      </w:pPr>
    </w:p>
    <w:p w14:paraId="22D4A1E0" w14:textId="77777777" w:rsidR="004B413C" w:rsidRDefault="004B413C">
      <w:pPr>
        <w:spacing w:line="200" w:lineRule="exact"/>
        <w:rPr>
          <w:sz w:val="20"/>
          <w:szCs w:val="20"/>
        </w:rPr>
      </w:pPr>
    </w:p>
    <w:p w14:paraId="5252C718" w14:textId="77777777" w:rsidR="004B413C" w:rsidRDefault="004B413C">
      <w:pPr>
        <w:spacing w:line="200" w:lineRule="exact"/>
        <w:rPr>
          <w:sz w:val="20"/>
          <w:szCs w:val="20"/>
        </w:rPr>
      </w:pPr>
    </w:p>
    <w:p w14:paraId="4CACD0D0" w14:textId="77777777" w:rsidR="004B413C" w:rsidRDefault="004B413C">
      <w:pPr>
        <w:spacing w:line="200" w:lineRule="exact"/>
        <w:rPr>
          <w:sz w:val="20"/>
          <w:szCs w:val="20"/>
        </w:rPr>
      </w:pPr>
    </w:p>
    <w:p w14:paraId="1CD3A763" w14:textId="77777777" w:rsidR="004B413C" w:rsidRDefault="004B413C">
      <w:pPr>
        <w:spacing w:line="200" w:lineRule="exact"/>
        <w:rPr>
          <w:sz w:val="20"/>
          <w:szCs w:val="20"/>
        </w:rPr>
      </w:pPr>
    </w:p>
    <w:p w14:paraId="7EC9430C" w14:textId="77777777" w:rsidR="004B413C" w:rsidRDefault="004B413C">
      <w:pPr>
        <w:spacing w:line="200" w:lineRule="exact"/>
        <w:rPr>
          <w:sz w:val="20"/>
          <w:szCs w:val="20"/>
        </w:rPr>
      </w:pPr>
    </w:p>
    <w:p w14:paraId="0A1E2B82" w14:textId="77777777" w:rsidR="004B413C" w:rsidRDefault="004B413C">
      <w:pPr>
        <w:spacing w:line="200" w:lineRule="exact"/>
        <w:rPr>
          <w:sz w:val="20"/>
          <w:szCs w:val="20"/>
        </w:rPr>
      </w:pPr>
    </w:p>
    <w:p w14:paraId="4277CF5A" w14:textId="77777777" w:rsidR="004B413C" w:rsidRDefault="004B413C">
      <w:pPr>
        <w:spacing w:line="200" w:lineRule="exact"/>
        <w:rPr>
          <w:sz w:val="20"/>
          <w:szCs w:val="20"/>
        </w:rPr>
      </w:pPr>
    </w:p>
    <w:p w14:paraId="095A8139" w14:textId="77777777" w:rsidR="004B413C" w:rsidRDefault="004B413C">
      <w:pPr>
        <w:spacing w:line="260" w:lineRule="exact"/>
        <w:rPr>
          <w:sz w:val="20"/>
          <w:szCs w:val="20"/>
        </w:rPr>
      </w:pPr>
    </w:p>
    <w:tbl>
      <w:tblPr>
        <w:tblW w:w="0" w:type="auto"/>
        <w:tblInd w:w="72" w:type="dxa"/>
        <w:tblLayout w:type="fixed"/>
        <w:tblCellMar>
          <w:left w:w="0" w:type="dxa"/>
          <w:right w:w="0" w:type="dxa"/>
        </w:tblCellMar>
        <w:tblLook w:val="04A0" w:firstRow="1" w:lastRow="0" w:firstColumn="1" w:lastColumn="0" w:noHBand="0" w:noVBand="1"/>
      </w:tblPr>
      <w:tblGrid>
        <w:gridCol w:w="241"/>
      </w:tblGrid>
      <w:tr w:rsidR="004B413C" w14:paraId="7F23C493" w14:textId="77777777">
        <w:trPr>
          <w:trHeight w:val="800"/>
        </w:trPr>
        <w:tc>
          <w:tcPr>
            <w:tcW w:w="241" w:type="dxa"/>
            <w:textDirection w:val="btLr"/>
            <w:vAlign w:val="bottom"/>
          </w:tcPr>
          <w:p w14:paraId="701C0CCB" w14:textId="77777777" w:rsidR="004B413C" w:rsidRDefault="00EC2FEA">
            <w:pPr>
              <w:rPr>
                <w:sz w:val="20"/>
                <w:szCs w:val="20"/>
              </w:rPr>
            </w:pPr>
            <w:r>
              <w:rPr>
                <w:rFonts w:ascii="Arial" w:eastAsia="Arial" w:hAnsi="Arial" w:cs="Arial"/>
                <w:sz w:val="21"/>
                <w:szCs w:val="21"/>
              </w:rPr>
              <w:t>Wetland</w:t>
            </w:r>
          </w:p>
        </w:tc>
      </w:tr>
    </w:tbl>
    <w:p w14:paraId="1A392CEC" w14:textId="77777777" w:rsidR="004B413C" w:rsidRDefault="00EC2FEA">
      <w:pPr>
        <w:spacing w:line="20" w:lineRule="exact"/>
        <w:rPr>
          <w:sz w:val="20"/>
          <w:szCs w:val="20"/>
        </w:rPr>
      </w:pPr>
      <w:r>
        <w:rPr>
          <w:sz w:val="20"/>
          <w:szCs w:val="20"/>
        </w:rPr>
        <w:br w:type="column"/>
      </w:r>
    </w:p>
    <w:p w14:paraId="1E7D1468" w14:textId="77777777" w:rsidR="004B413C" w:rsidRDefault="004B413C">
      <w:pPr>
        <w:spacing w:line="200" w:lineRule="exact"/>
        <w:rPr>
          <w:sz w:val="20"/>
          <w:szCs w:val="20"/>
        </w:rPr>
      </w:pPr>
    </w:p>
    <w:p w14:paraId="3F8495E0" w14:textId="77777777" w:rsidR="004B413C" w:rsidRDefault="004B413C">
      <w:pPr>
        <w:spacing w:line="200" w:lineRule="exact"/>
        <w:rPr>
          <w:sz w:val="20"/>
          <w:szCs w:val="20"/>
        </w:rPr>
      </w:pPr>
    </w:p>
    <w:p w14:paraId="5C767FC6" w14:textId="77777777" w:rsidR="004B413C" w:rsidRDefault="004B413C">
      <w:pPr>
        <w:spacing w:line="200" w:lineRule="exact"/>
        <w:rPr>
          <w:sz w:val="20"/>
          <w:szCs w:val="20"/>
        </w:rPr>
      </w:pPr>
    </w:p>
    <w:p w14:paraId="4910C11F" w14:textId="77777777" w:rsidR="004B413C" w:rsidRDefault="004B413C">
      <w:pPr>
        <w:spacing w:line="200" w:lineRule="exact"/>
        <w:rPr>
          <w:sz w:val="20"/>
          <w:szCs w:val="20"/>
        </w:rPr>
      </w:pPr>
    </w:p>
    <w:p w14:paraId="22CD9536" w14:textId="77777777" w:rsidR="004B413C" w:rsidRDefault="004B413C">
      <w:pPr>
        <w:spacing w:line="200" w:lineRule="exact"/>
        <w:rPr>
          <w:sz w:val="20"/>
          <w:szCs w:val="20"/>
        </w:rPr>
      </w:pPr>
    </w:p>
    <w:p w14:paraId="43E1EF04" w14:textId="77777777" w:rsidR="004B413C" w:rsidRDefault="004B413C">
      <w:pPr>
        <w:spacing w:line="200" w:lineRule="exact"/>
        <w:rPr>
          <w:sz w:val="20"/>
          <w:szCs w:val="20"/>
        </w:rPr>
      </w:pPr>
    </w:p>
    <w:p w14:paraId="4D9B4159" w14:textId="77777777" w:rsidR="004B413C" w:rsidRDefault="004B413C">
      <w:pPr>
        <w:spacing w:line="200" w:lineRule="exact"/>
        <w:rPr>
          <w:sz w:val="20"/>
          <w:szCs w:val="20"/>
        </w:rPr>
      </w:pPr>
    </w:p>
    <w:p w14:paraId="5826C574" w14:textId="77777777" w:rsidR="004B413C" w:rsidRDefault="004B413C">
      <w:pPr>
        <w:spacing w:line="200" w:lineRule="exact"/>
        <w:rPr>
          <w:sz w:val="20"/>
          <w:szCs w:val="20"/>
        </w:rPr>
      </w:pPr>
    </w:p>
    <w:p w14:paraId="6271CFFA" w14:textId="77777777" w:rsidR="004B413C" w:rsidRDefault="004B413C">
      <w:pPr>
        <w:spacing w:line="200" w:lineRule="exact"/>
        <w:rPr>
          <w:sz w:val="20"/>
          <w:szCs w:val="20"/>
        </w:rPr>
      </w:pPr>
    </w:p>
    <w:p w14:paraId="434485AF" w14:textId="77777777" w:rsidR="004B413C" w:rsidRDefault="004B413C">
      <w:pPr>
        <w:spacing w:line="200" w:lineRule="exact"/>
        <w:rPr>
          <w:sz w:val="20"/>
          <w:szCs w:val="20"/>
        </w:rPr>
      </w:pPr>
    </w:p>
    <w:p w14:paraId="36C95893" w14:textId="77777777" w:rsidR="004B413C" w:rsidRDefault="004B413C">
      <w:pPr>
        <w:spacing w:line="200" w:lineRule="exact"/>
        <w:rPr>
          <w:sz w:val="20"/>
          <w:szCs w:val="20"/>
        </w:rPr>
      </w:pPr>
    </w:p>
    <w:p w14:paraId="6557DC9C" w14:textId="77777777" w:rsidR="004B413C" w:rsidRDefault="004B413C">
      <w:pPr>
        <w:spacing w:line="200" w:lineRule="exact"/>
        <w:rPr>
          <w:sz w:val="20"/>
          <w:szCs w:val="20"/>
        </w:rPr>
      </w:pPr>
    </w:p>
    <w:p w14:paraId="76B74B5F" w14:textId="77777777" w:rsidR="004B413C" w:rsidRDefault="004B413C">
      <w:pPr>
        <w:spacing w:line="200" w:lineRule="exact"/>
        <w:rPr>
          <w:sz w:val="20"/>
          <w:szCs w:val="20"/>
        </w:rPr>
      </w:pPr>
    </w:p>
    <w:p w14:paraId="70D381A1" w14:textId="77777777" w:rsidR="004B413C" w:rsidRDefault="004B413C">
      <w:pPr>
        <w:spacing w:line="200" w:lineRule="exact"/>
        <w:rPr>
          <w:sz w:val="20"/>
          <w:szCs w:val="20"/>
        </w:rPr>
      </w:pPr>
    </w:p>
    <w:p w14:paraId="7D210315" w14:textId="77777777" w:rsidR="004B413C" w:rsidRDefault="004B413C">
      <w:pPr>
        <w:spacing w:line="295" w:lineRule="exact"/>
        <w:rPr>
          <w:sz w:val="20"/>
          <w:szCs w:val="20"/>
        </w:rPr>
      </w:pPr>
    </w:p>
    <w:p w14:paraId="768037BC" w14:textId="77777777" w:rsidR="004B413C" w:rsidRDefault="00EC2FEA">
      <w:pPr>
        <w:ind w:left="500"/>
        <w:rPr>
          <w:sz w:val="20"/>
          <w:szCs w:val="20"/>
        </w:rPr>
      </w:pPr>
      <w:r>
        <w:rPr>
          <w:rFonts w:ascii="Arial" w:eastAsia="Arial" w:hAnsi="Arial" w:cs="Arial"/>
          <w:color w:val="4D4D4D"/>
          <w:sz w:val="18"/>
          <w:szCs w:val="18"/>
        </w:rPr>
        <w:t>Goollelal</w:t>
      </w:r>
    </w:p>
    <w:p w14:paraId="2FE711EC" w14:textId="77777777" w:rsidR="004B413C" w:rsidRDefault="00EC2FEA">
      <w:pPr>
        <w:spacing w:line="20" w:lineRule="exact"/>
        <w:rPr>
          <w:sz w:val="20"/>
          <w:szCs w:val="20"/>
        </w:rPr>
      </w:pPr>
      <w:r>
        <w:rPr>
          <w:noProof/>
          <w:sz w:val="20"/>
          <w:szCs w:val="20"/>
        </w:rPr>
        <w:drawing>
          <wp:anchor distT="0" distB="0" distL="114300" distR="114300" simplePos="0" relativeHeight="250937344" behindDoc="1" locked="0" layoutInCell="0" allowOverlap="1" wp14:anchorId="67C84920" wp14:editId="09AA42D2">
            <wp:simplePos x="0" y="0"/>
            <wp:positionH relativeFrom="column">
              <wp:posOffset>790575</wp:posOffset>
            </wp:positionH>
            <wp:positionV relativeFrom="paragraph">
              <wp:posOffset>-209550</wp:posOffset>
            </wp:positionV>
            <wp:extent cx="3871595" cy="3646805"/>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srcRect/>
                    <a:stretch>
                      <a:fillRect/>
                    </a:stretch>
                  </pic:blipFill>
                  <pic:spPr bwMode="auto">
                    <a:xfrm>
                      <a:off x="0" y="0"/>
                      <a:ext cx="3871595" cy="3646805"/>
                    </a:xfrm>
                    <a:prstGeom prst="rect">
                      <a:avLst/>
                    </a:prstGeom>
                    <a:noFill/>
                  </pic:spPr>
                </pic:pic>
              </a:graphicData>
            </a:graphic>
          </wp:anchor>
        </w:drawing>
      </w:r>
    </w:p>
    <w:p w14:paraId="4EA7507E" w14:textId="77777777" w:rsidR="004B413C" w:rsidRDefault="004B413C">
      <w:pPr>
        <w:spacing w:line="150" w:lineRule="exact"/>
        <w:rPr>
          <w:sz w:val="20"/>
          <w:szCs w:val="20"/>
        </w:rPr>
      </w:pPr>
    </w:p>
    <w:p w14:paraId="03C7CFBD" w14:textId="77777777" w:rsidR="004B413C" w:rsidRDefault="00EC2FEA">
      <w:pPr>
        <w:ind w:left="60"/>
        <w:rPr>
          <w:sz w:val="20"/>
          <w:szCs w:val="20"/>
        </w:rPr>
      </w:pPr>
      <w:r>
        <w:rPr>
          <w:rFonts w:ascii="Arial" w:eastAsia="Arial" w:hAnsi="Arial" w:cs="Arial"/>
          <w:color w:val="4D4D4D"/>
          <w:sz w:val="18"/>
          <w:szCs w:val="18"/>
        </w:rPr>
        <w:t>Loch_McNess</w:t>
      </w:r>
    </w:p>
    <w:p w14:paraId="23793099" w14:textId="77777777" w:rsidR="004B413C" w:rsidRDefault="00EC2FEA">
      <w:pPr>
        <w:spacing w:line="20" w:lineRule="exact"/>
        <w:rPr>
          <w:sz w:val="20"/>
          <w:szCs w:val="20"/>
        </w:rPr>
      </w:pPr>
      <w:r>
        <w:rPr>
          <w:noProof/>
          <w:sz w:val="20"/>
          <w:szCs w:val="20"/>
        </w:rPr>
        <w:drawing>
          <wp:anchor distT="0" distB="0" distL="114300" distR="114300" simplePos="0" relativeHeight="250938368" behindDoc="1" locked="0" layoutInCell="0" allowOverlap="1" wp14:anchorId="63D21EDF" wp14:editId="0EF72DC7">
            <wp:simplePos x="0" y="0"/>
            <wp:positionH relativeFrom="column">
              <wp:posOffset>2590165</wp:posOffset>
            </wp:positionH>
            <wp:positionV relativeFrom="paragraph">
              <wp:posOffset>-108585</wp:posOffset>
            </wp:positionV>
            <wp:extent cx="2867025" cy="85725"/>
            <wp:effectExtent l="0" t="0" r="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srcRect/>
                    <a:stretch>
                      <a:fillRect/>
                    </a:stretch>
                  </pic:blipFill>
                  <pic:spPr bwMode="auto">
                    <a:xfrm>
                      <a:off x="0" y="0"/>
                      <a:ext cx="2867025" cy="85725"/>
                    </a:xfrm>
                    <a:prstGeom prst="rect">
                      <a:avLst/>
                    </a:prstGeom>
                    <a:noFill/>
                  </pic:spPr>
                </pic:pic>
              </a:graphicData>
            </a:graphic>
          </wp:anchor>
        </w:drawing>
      </w:r>
      <w:r>
        <w:rPr>
          <w:noProof/>
          <w:sz w:val="20"/>
          <w:szCs w:val="20"/>
        </w:rPr>
        <mc:AlternateContent>
          <mc:Choice Requires="wps">
            <w:drawing>
              <wp:anchor distT="0" distB="0" distL="114300" distR="114300" simplePos="0" relativeHeight="250939392" behindDoc="1" locked="0" layoutInCell="0" allowOverlap="1" wp14:anchorId="3BA3D9D3" wp14:editId="17E845C7">
                <wp:simplePos x="0" y="0"/>
                <wp:positionH relativeFrom="column">
                  <wp:posOffset>790575</wp:posOffset>
                </wp:positionH>
                <wp:positionV relativeFrom="paragraph">
                  <wp:posOffset>-66040</wp:posOffset>
                </wp:positionV>
                <wp:extent cx="34925" cy="0"/>
                <wp:effectExtent l="0" t="0" r="0" b="0"/>
                <wp:wrapNone/>
                <wp:docPr id="7" name="Shape 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4925" cy="4763"/>
                        </a:xfrm>
                        <a:prstGeom prst="line">
                          <a:avLst/>
                        </a:prstGeom>
                        <a:solidFill>
                          <a:srgbClr val="FFFFFF"/>
                        </a:solidFill>
                        <a:ln w="13589">
                          <a:solidFill>
                            <a:srgbClr val="333333"/>
                          </a:solidFill>
                          <a:miter lim="800000"/>
                          <a:headEnd/>
                          <a:tailEnd/>
                        </a:ln>
                      </wps:spPr>
                      <wps:bodyPr/>
                    </wps:wsp>
                  </a:graphicData>
                </a:graphic>
              </wp:anchor>
            </w:drawing>
          </mc:Choice>
          <mc:Fallback>
            <w:pict>
              <v:line w14:anchorId="7FB1679A" id="Shape 7" o:spid="_x0000_s1026" style="position:absolute;z-index:-252377088;visibility:visible;mso-wrap-style:square;mso-wrap-distance-left:9pt;mso-wrap-distance-top:0;mso-wrap-distance-right:9pt;mso-wrap-distance-bottom:0;mso-position-horizontal:absolute;mso-position-horizontal-relative:text;mso-position-vertical:absolute;mso-position-vertical-relative:text" from="62.25pt,-5.2pt" to="65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" o:allowincell="f" filled="t" strokecolor="#333" strokeweight="1.07pt">
                <v:stroke joinstyle="miter"/>
                <o:lock v:ext="edit" shapetype="f"/>
              </v:line>
            </w:pict>
          </mc:Fallback>
        </mc:AlternateContent>
      </w:r>
    </w:p>
    <w:p w14:paraId="7B4A1420" w14:textId="77777777" w:rsidR="004B413C" w:rsidRDefault="004B413C">
      <w:pPr>
        <w:spacing w:line="150" w:lineRule="exact"/>
        <w:rPr>
          <w:sz w:val="20"/>
          <w:szCs w:val="20"/>
        </w:rPr>
      </w:pPr>
    </w:p>
    <w:p w14:paraId="63F318D1" w14:textId="77777777" w:rsidR="004B413C" w:rsidRDefault="00EC2FEA">
      <w:pPr>
        <w:ind w:left="440"/>
        <w:rPr>
          <w:sz w:val="20"/>
          <w:szCs w:val="20"/>
        </w:rPr>
      </w:pPr>
      <w:r>
        <w:rPr>
          <w:rFonts w:ascii="Arial" w:eastAsia="Arial" w:hAnsi="Arial" w:cs="Arial"/>
          <w:color w:val="4D4D4D"/>
          <w:sz w:val="18"/>
          <w:szCs w:val="18"/>
        </w:rPr>
        <w:t>Yonderup</w:t>
      </w:r>
    </w:p>
    <w:p w14:paraId="000BFA3F" w14:textId="77777777" w:rsidR="004B413C" w:rsidRDefault="00EC2FEA">
      <w:pPr>
        <w:spacing w:line="20" w:lineRule="exact"/>
        <w:rPr>
          <w:sz w:val="20"/>
          <w:szCs w:val="20"/>
        </w:rPr>
      </w:pPr>
      <w:r>
        <w:rPr>
          <w:noProof/>
          <w:sz w:val="20"/>
          <w:szCs w:val="20"/>
        </w:rPr>
        <w:drawing>
          <wp:anchor distT="0" distB="0" distL="114300" distR="114300" simplePos="0" relativeHeight="250940416" behindDoc="1" locked="0" layoutInCell="0" allowOverlap="1" wp14:anchorId="44C999C4" wp14:editId="051CD012">
            <wp:simplePos x="0" y="0"/>
            <wp:positionH relativeFrom="column">
              <wp:posOffset>790575</wp:posOffset>
            </wp:positionH>
            <wp:positionV relativeFrom="paragraph">
              <wp:posOffset>-108585</wp:posOffset>
            </wp:positionV>
            <wp:extent cx="4666615" cy="85725"/>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srcRect/>
                    <a:stretch>
                      <a:fillRect/>
                    </a:stretch>
                  </pic:blipFill>
                  <pic:spPr bwMode="auto">
                    <a:xfrm>
                      <a:off x="0" y="0"/>
                      <a:ext cx="4666615" cy="85725"/>
                    </a:xfrm>
                    <a:prstGeom prst="rect">
                      <a:avLst/>
                    </a:prstGeom>
                    <a:noFill/>
                  </pic:spPr>
                </pic:pic>
              </a:graphicData>
            </a:graphic>
          </wp:anchor>
        </w:drawing>
      </w:r>
      <w:r>
        <w:rPr>
          <w:noProof/>
          <w:sz w:val="20"/>
          <w:szCs w:val="20"/>
        </w:rPr>
        <w:drawing>
          <wp:anchor distT="0" distB="0" distL="114300" distR="114300" simplePos="0" relativeHeight="250941440" behindDoc="1" locked="0" layoutInCell="0" allowOverlap="1" wp14:anchorId="3D66EA2D" wp14:editId="30329D8F">
            <wp:simplePos x="0" y="0"/>
            <wp:positionH relativeFrom="column">
              <wp:posOffset>790575</wp:posOffset>
            </wp:positionH>
            <wp:positionV relativeFrom="paragraph">
              <wp:posOffset>-108585</wp:posOffset>
            </wp:positionV>
            <wp:extent cx="4666615" cy="85725"/>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srcRect/>
                    <a:stretch>
                      <a:fillRect/>
                    </a:stretch>
                  </pic:blipFill>
                  <pic:spPr bwMode="auto">
                    <a:xfrm>
                      <a:off x="0" y="0"/>
                      <a:ext cx="4666615" cy="85725"/>
                    </a:xfrm>
                    <a:prstGeom prst="rect">
                      <a:avLst/>
                    </a:prstGeom>
                    <a:noFill/>
                  </pic:spPr>
                </pic:pic>
              </a:graphicData>
            </a:graphic>
          </wp:anchor>
        </w:drawing>
      </w:r>
    </w:p>
    <w:p w14:paraId="668C0113" w14:textId="77777777" w:rsidR="004B413C" w:rsidRDefault="004B413C">
      <w:pPr>
        <w:spacing w:line="150" w:lineRule="exact"/>
        <w:rPr>
          <w:sz w:val="20"/>
          <w:szCs w:val="20"/>
        </w:rPr>
      </w:pPr>
    </w:p>
    <w:p w14:paraId="24122CF8" w14:textId="77777777" w:rsidR="004B413C" w:rsidRDefault="00EC2FEA">
      <w:pPr>
        <w:rPr>
          <w:sz w:val="20"/>
          <w:szCs w:val="20"/>
        </w:rPr>
      </w:pPr>
      <w:r>
        <w:rPr>
          <w:rFonts w:ascii="Arial" w:eastAsia="Arial" w:hAnsi="Arial" w:cs="Arial"/>
          <w:color w:val="4D4D4D"/>
          <w:sz w:val="18"/>
          <w:szCs w:val="18"/>
        </w:rPr>
        <w:t>Joondalup_Nth</w:t>
      </w:r>
    </w:p>
    <w:p w14:paraId="6853D8E5" w14:textId="77777777" w:rsidR="004B413C" w:rsidRDefault="00EC2FEA">
      <w:pPr>
        <w:spacing w:line="20" w:lineRule="exact"/>
        <w:rPr>
          <w:sz w:val="20"/>
          <w:szCs w:val="20"/>
        </w:rPr>
      </w:pPr>
      <w:r>
        <w:rPr>
          <w:noProof/>
          <w:sz w:val="20"/>
          <w:szCs w:val="20"/>
        </w:rPr>
        <w:drawing>
          <wp:anchor distT="0" distB="0" distL="114300" distR="114300" simplePos="0" relativeHeight="250942464" behindDoc="1" locked="0" layoutInCell="0" allowOverlap="1" wp14:anchorId="20D34F4B" wp14:editId="6595A9A4">
            <wp:simplePos x="0" y="0"/>
            <wp:positionH relativeFrom="column">
              <wp:posOffset>790575</wp:posOffset>
            </wp:positionH>
            <wp:positionV relativeFrom="paragraph">
              <wp:posOffset>-108585</wp:posOffset>
            </wp:positionV>
            <wp:extent cx="4070350" cy="85725"/>
            <wp:effectExtent l="0" t="0" r="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srcRect/>
                    <a:stretch>
                      <a:fillRect/>
                    </a:stretch>
                  </pic:blipFill>
                  <pic:spPr bwMode="auto">
                    <a:xfrm>
                      <a:off x="0" y="0"/>
                      <a:ext cx="4070350" cy="85725"/>
                    </a:xfrm>
                    <a:prstGeom prst="rect">
                      <a:avLst/>
                    </a:prstGeom>
                    <a:noFill/>
                  </pic:spPr>
                </pic:pic>
              </a:graphicData>
            </a:graphic>
          </wp:anchor>
        </w:drawing>
      </w:r>
      <w:r>
        <w:rPr>
          <w:noProof/>
          <w:sz w:val="20"/>
          <w:szCs w:val="20"/>
        </w:rPr>
        <w:drawing>
          <wp:anchor distT="0" distB="0" distL="114300" distR="114300" simplePos="0" relativeHeight="250943488" behindDoc="1" locked="0" layoutInCell="0" allowOverlap="1" wp14:anchorId="3999D7AA" wp14:editId="5DF35B7D">
            <wp:simplePos x="0" y="0"/>
            <wp:positionH relativeFrom="column">
              <wp:posOffset>790575</wp:posOffset>
            </wp:positionH>
            <wp:positionV relativeFrom="paragraph">
              <wp:posOffset>-108585</wp:posOffset>
            </wp:positionV>
            <wp:extent cx="4070350" cy="85725"/>
            <wp:effectExtent l="0" t="0" r="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srcRect/>
                    <a:stretch>
                      <a:fillRect/>
                    </a:stretch>
                  </pic:blipFill>
                  <pic:spPr bwMode="auto">
                    <a:xfrm>
                      <a:off x="0" y="0"/>
                      <a:ext cx="4070350" cy="85725"/>
                    </a:xfrm>
                    <a:prstGeom prst="rect">
                      <a:avLst/>
                    </a:prstGeom>
                    <a:noFill/>
                  </pic:spPr>
                </pic:pic>
              </a:graphicData>
            </a:graphic>
          </wp:anchor>
        </w:drawing>
      </w:r>
    </w:p>
    <w:p w14:paraId="73B4A8DF" w14:textId="77777777" w:rsidR="004B413C" w:rsidRDefault="004B413C">
      <w:pPr>
        <w:spacing w:line="150" w:lineRule="exact"/>
        <w:rPr>
          <w:sz w:val="20"/>
          <w:szCs w:val="20"/>
        </w:rPr>
      </w:pPr>
    </w:p>
    <w:p w14:paraId="74BF717D" w14:textId="77777777" w:rsidR="004B413C" w:rsidRDefault="00EC2FEA">
      <w:pPr>
        <w:rPr>
          <w:sz w:val="20"/>
          <w:szCs w:val="20"/>
        </w:rPr>
      </w:pPr>
      <w:r>
        <w:rPr>
          <w:rFonts w:ascii="Arial" w:eastAsia="Arial" w:hAnsi="Arial" w:cs="Arial"/>
          <w:color w:val="4D4D4D"/>
          <w:sz w:val="18"/>
          <w:szCs w:val="18"/>
        </w:rPr>
        <w:t>Joondalup_Sth</w:t>
      </w:r>
    </w:p>
    <w:p w14:paraId="6F71B9A0" w14:textId="77777777" w:rsidR="004B413C" w:rsidRDefault="00EC2FEA">
      <w:pPr>
        <w:spacing w:line="20" w:lineRule="exact"/>
        <w:rPr>
          <w:sz w:val="20"/>
          <w:szCs w:val="20"/>
        </w:rPr>
      </w:pPr>
      <w:r>
        <w:rPr>
          <w:noProof/>
          <w:sz w:val="20"/>
          <w:szCs w:val="20"/>
        </w:rPr>
        <w:drawing>
          <wp:anchor distT="0" distB="0" distL="114300" distR="114300" simplePos="0" relativeHeight="250944512" behindDoc="1" locked="0" layoutInCell="0" allowOverlap="1" wp14:anchorId="5C09B63B" wp14:editId="7BA0DDE1">
            <wp:simplePos x="0" y="0"/>
            <wp:positionH relativeFrom="column">
              <wp:posOffset>790575</wp:posOffset>
            </wp:positionH>
            <wp:positionV relativeFrom="paragraph">
              <wp:posOffset>-108585</wp:posOffset>
            </wp:positionV>
            <wp:extent cx="4070350" cy="85725"/>
            <wp:effectExtent l="0" t="0" r="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a:srcRect/>
                    <a:stretch>
                      <a:fillRect/>
                    </a:stretch>
                  </pic:blipFill>
                  <pic:spPr bwMode="auto">
                    <a:xfrm>
                      <a:off x="0" y="0"/>
                      <a:ext cx="4070350" cy="85725"/>
                    </a:xfrm>
                    <a:prstGeom prst="rect">
                      <a:avLst/>
                    </a:prstGeom>
                    <a:noFill/>
                  </pic:spPr>
                </pic:pic>
              </a:graphicData>
            </a:graphic>
          </wp:anchor>
        </w:drawing>
      </w:r>
      <w:r>
        <w:rPr>
          <w:noProof/>
          <w:sz w:val="20"/>
          <w:szCs w:val="20"/>
        </w:rPr>
        <w:drawing>
          <wp:anchor distT="0" distB="0" distL="114300" distR="114300" simplePos="0" relativeHeight="250945536" behindDoc="1" locked="0" layoutInCell="0" allowOverlap="1" wp14:anchorId="656D08E2" wp14:editId="22FAA197">
            <wp:simplePos x="0" y="0"/>
            <wp:positionH relativeFrom="column">
              <wp:posOffset>790575</wp:posOffset>
            </wp:positionH>
            <wp:positionV relativeFrom="paragraph">
              <wp:posOffset>-108585</wp:posOffset>
            </wp:positionV>
            <wp:extent cx="4070350" cy="85725"/>
            <wp:effectExtent l="0" t="0" r="0"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a:srcRect/>
                    <a:stretch>
                      <a:fillRect/>
                    </a:stretch>
                  </pic:blipFill>
                  <pic:spPr bwMode="auto">
                    <a:xfrm>
                      <a:off x="0" y="0"/>
                      <a:ext cx="4070350" cy="85725"/>
                    </a:xfrm>
                    <a:prstGeom prst="rect">
                      <a:avLst/>
                    </a:prstGeom>
                    <a:noFill/>
                  </pic:spPr>
                </pic:pic>
              </a:graphicData>
            </a:graphic>
          </wp:anchor>
        </w:drawing>
      </w:r>
    </w:p>
    <w:p w14:paraId="78EB1AA5" w14:textId="77777777" w:rsidR="004B413C" w:rsidRDefault="004B413C">
      <w:pPr>
        <w:spacing w:line="150" w:lineRule="exact"/>
        <w:rPr>
          <w:sz w:val="20"/>
          <w:szCs w:val="20"/>
        </w:rPr>
      </w:pPr>
    </w:p>
    <w:p w14:paraId="6E6A1EF4" w14:textId="77777777" w:rsidR="004B413C" w:rsidRDefault="00EC2FEA">
      <w:pPr>
        <w:ind w:left="360"/>
        <w:rPr>
          <w:sz w:val="20"/>
          <w:szCs w:val="20"/>
        </w:rPr>
      </w:pPr>
      <w:r>
        <w:rPr>
          <w:rFonts w:ascii="Arial" w:eastAsia="Arial" w:hAnsi="Arial" w:cs="Arial"/>
          <w:color w:val="4D4D4D"/>
          <w:sz w:val="18"/>
          <w:szCs w:val="18"/>
        </w:rPr>
        <w:t>Mariginiup</w:t>
      </w:r>
    </w:p>
    <w:p w14:paraId="78326FF2" w14:textId="77777777" w:rsidR="004B413C" w:rsidRDefault="00EC2FEA">
      <w:pPr>
        <w:spacing w:line="20" w:lineRule="exact"/>
        <w:rPr>
          <w:sz w:val="20"/>
          <w:szCs w:val="20"/>
        </w:rPr>
      </w:pPr>
      <w:r>
        <w:rPr>
          <w:noProof/>
          <w:sz w:val="20"/>
          <w:szCs w:val="20"/>
        </w:rPr>
        <w:drawing>
          <wp:anchor distT="0" distB="0" distL="114300" distR="114300" simplePos="0" relativeHeight="250946560" behindDoc="1" locked="0" layoutInCell="0" allowOverlap="1" wp14:anchorId="0415EF62" wp14:editId="588D27B1">
            <wp:simplePos x="0" y="0"/>
            <wp:positionH relativeFrom="column">
              <wp:posOffset>790575</wp:posOffset>
            </wp:positionH>
            <wp:positionV relativeFrom="paragraph">
              <wp:posOffset>-108585</wp:posOffset>
            </wp:positionV>
            <wp:extent cx="4666615" cy="85725"/>
            <wp:effectExtent l="0" t="0" r="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
                    <a:srcRect/>
                    <a:stretch>
                      <a:fillRect/>
                    </a:stretch>
                  </pic:blipFill>
                  <pic:spPr bwMode="auto">
                    <a:xfrm>
                      <a:off x="0" y="0"/>
                      <a:ext cx="4666615" cy="85725"/>
                    </a:xfrm>
                    <a:prstGeom prst="rect">
                      <a:avLst/>
                    </a:prstGeom>
                    <a:noFill/>
                  </pic:spPr>
                </pic:pic>
              </a:graphicData>
            </a:graphic>
          </wp:anchor>
        </w:drawing>
      </w:r>
      <w:r>
        <w:rPr>
          <w:noProof/>
          <w:sz w:val="20"/>
          <w:szCs w:val="20"/>
        </w:rPr>
        <w:drawing>
          <wp:anchor distT="0" distB="0" distL="114300" distR="114300" simplePos="0" relativeHeight="250947584" behindDoc="1" locked="0" layoutInCell="0" allowOverlap="1" wp14:anchorId="3A3887C5" wp14:editId="25BD5B92">
            <wp:simplePos x="0" y="0"/>
            <wp:positionH relativeFrom="column">
              <wp:posOffset>790575</wp:posOffset>
            </wp:positionH>
            <wp:positionV relativeFrom="paragraph">
              <wp:posOffset>-108585</wp:posOffset>
            </wp:positionV>
            <wp:extent cx="4666615" cy="85725"/>
            <wp:effectExtent l="0" t="0" r="0"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a:srcRect/>
                    <a:stretch>
                      <a:fillRect/>
                    </a:stretch>
                  </pic:blipFill>
                  <pic:spPr bwMode="auto">
                    <a:xfrm>
                      <a:off x="0" y="0"/>
                      <a:ext cx="4666615" cy="85725"/>
                    </a:xfrm>
                    <a:prstGeom prst="rect">
                      <a:avLst/>
                    </a:prstGeom>
                    <a:noFill/>
                  </pic:spPr>
                </pic:pic>
              </a:graphicData>
            </a:graphic>
          </wp:anchor>
        </w:drawing>
      </w:r>
    </w:p>
    <w:p w14:paraId="41FD9A1D" w14:textId="77777777" w:rsidR="004B413C" w:rsidRDefault="004B413C">
      <w:pPr>
        <w:spacing w:line="150" w:lineRule="exact"/>
        <w:rPr>
          <w:sz w:val="20"/>
          <w:szCs w:val="20"/>
        </w:rPr>
      </w:pPr>
    </w:p>
    <w:p w14:paraId="390E2679" w14:textId="77777777" w:rsidR="004B413C" w:rsidRDefault="00EC2FEA">
      <w:pPr>
        <w:ind w:left="420"/>
        <w:rPr>
          <w:sz w:val="20"/>
          <w:szCs w:val="20"/>
        </w:rPr>
      </w:pPr>
      <w:r>
        <w:rPr>
          <w:rFonts w:ascii="Arial" w:eastAsia="Arial" w:hAnsi="Arial" w:cs="Arial"/>
          <w:color w:val="4D4D4D"/>
          <w:sz w:val="18"/>
          <w:szCs w:val="18"/>
        </w:rPr>
        <w:t>Jandabup</w:t>
      </w:r>
    </w:p>
    <w:p w14:paraId="6EE6C4EC" w14:textId="77777777" w:rsidR="004B413C" w:rsidRDefault="00EC2FEA">
      <w:pPr>
        <w:spacing w:line="20" w:lineRule="exact"/>
        <w:rPr>
          <w:sz w:val="20"/>
          <w:szCs w:val="20"/>
        </w:rPr>
      </w:pPr>
      <w:r>
        <w:rPr>
          <w:noProof/>
          <w:sz w:val="20"/>
          <w:szCs w:val="20"/>
        </w:rPr>
        <w:drawing>
          <wp:anchor distT="0" distB="0" distL="114300" distR="114300" simplePos="0" relativeHeight="250948608" behindDoc="1" locked="0" layoutInCell="0" allowOverlap="1" wp14:anchorId="6C6EC30F" wp14:editId="703DFA2D">
            <wp:simplePos x="0" y="0"/>
            <wp:positionH relativeFrom="column">
              <wp:posOffset>790575</wp:posOffset>
            </wp:positionH>
            <wp:positionV relativeFrom="paragraph">
              <wp:posOffset>-108585</wp:posOffset>
            </wp:positionV>
            <wp:extent cx="4666615" cy="85725"/>
            <wp:effectExtent l="0" t="0" r="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
                    <a:srcRect/>
                    <a:stretch>
                      <a:fillRect/>
                    </a:stretch>
                  </pic:blipFill>
                  <pic:spPr bwMode="auto">
                    <a:xfrm>
                      <a:off x="0" y="0"/>
                      <a:ext cx="4666615" cy="85725"/>
                    </a:xfrm>
                    <a:prstGeom prst="rect">
                      <a:avLst/>
                    </a:prstGeom>
                    <a:noFill/>
                  </pic:spPr>
                </pic:pic>
              </a:graphicData>
            </a:graphic>
          </wp:anchor>
        </w:drawing>
      </w:r>
      <w:r>
        <w:rPr>
          <w:noProof/>
          <w:sz w:val="20"/>
          <w:szCs w:val="20"/>
        </w:rPr>
        <w:drawing>
          <wp:anchor distT="0" distB="0" distL="114300" distR="114300" simplePos="0" relativeHeight="250949632" behindDoc="1" locked="0" layoutInCell="0" allowOverlap="1" wp14:anchorId="14B38790" wp14:editId="4664527D">
            <wp:simplePos x="0" y="0"/>
            <wp:positionH relativeFrom="column">
              <wp:posOffset>790575</wp:posOffset>
            </wp:positionH>
            <wp:positionV relativeFrom="paragraph">
              <wp:posOffset>-108585</wp:posOffset>
            </wp:positionV>
            <wp:extent cx="4666615" cy="85725"/>
            <wp:effectExtent l="0" t="0" r="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
                    <a:srcRect/>
                    <a:stretch>
                      <a:fillRect/>
                    </a:stretch>
                  </pic:blipFill>
                  <pic:spPr bwMode="auto">
                    <a:xfrm>
                      <a:off x="0" y="0"/>
                      <a:ext cx="4666615" cy="85725"/>
                    </a:xfrm>
                    <a:prstGeom prst="rect">
                      <a:avLst/>
                    </a:prstGeom>
                    <a:noFill/>
                  </pic:spPr>
                </pic:pic>
              </a:graphicData>
            </a:graphic>
          </wp:anchor>
        </w:drawing>
      </w:r>
    </w:p>
    <w:p w14:paraId="261D9130" w14:textId="77777777" w:rsidR="004B413C" w:rsidRDefault="004B413C">
      <w:pPr>
        <w:spacing w:line="150" w:lineRule="exact"/>
        <w:rPr>
          <w:sz w:val="20"/>
          <w:szCs w:val="20"/>
        </w:rPr>
      </w:pPr>
    </w:p>
    <w:p w14:paraId="5757B73A" w14:textId="77777777" w:rsidR="004B413C" w:rsidRDefault="00EC2FEA">
      <w:pPr>
        <w:rPr>
          <w:sz w:val="20"/>
          <w:szCs w:val="20"/>
        </w:rPr>
      </w:pPr>
      <w:r>
        <w:rPr>
          <w:rFonts w:ascii="Arial" w:eastAsia="Arial" w:hAnsi="Arial" w:cs="Arial"/>
          <w:color w:val="4D4D4D"/>
          <w:sz w:val="18"/>
          <w:szCs w:val="18"/>
        </w:rPr>
        <w:t>Nowergup_Nth</w:t>
      </w:r>
    </w:p>
    <w:p w14:paraId="5B1D0F46" w14:textId="77777777" w:rsidR="004B413C" w:rsidRDefault="00EC2FEA">
      <w:pPr>
        <w:spacing w:line="20" w:lineRule="exact"/>
        <w:rPr>
          <w:sz w:val="20"/>
          <w:szCs w:val="20"/>
        </w:rPr>
      </w:pPr>
      <w:r>
        <w:rPr>
          <w:noProof/>
          <w:sz w:val="20"/>
          <w:szCs w:val="20"/>
        </w:rPr>
        <w:drawing>
          <wp:anchor distT="0" distB="0" distL="114300" distR="114300" simplePos="0" relativeHeight="250950656" behindDoc="1" locked="0" layoutInCell="0" allowOverlap="1" wp14:anchorId="11BD6193" wp14:editId="295507EA">
            <wp:simplePos x="0" y="0"/>
            <wp:positionH relativeFrom="column">
              <wp:posOffset>790575</wp:posOffset>
            </wp:positionH>
            <wp:positionV relativeFrom="paragraph">
              <wp:posOffset>-108585</wp:posOffset>
            </wp:positionV>
            <wp:extent cx="4269105" cy="85725"/>
            <wp:effectExtent l="0" t="0" r="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
                    <a:srcRect/>
                    <a:stretch>
                      <a:fillRect/>
                    </a:stretch>
                  </pic:blipFill>
                  <pic:spPr bwMode="auto">
                    <a:xfrm>
                      <a:off x="0" y="0"/>
                      <a:ext cx="4269105" cy="85725"/>
                    </a:xfrm>
                    <a:prstGeom prst="rect">
                      <a:avLst/>
                    </a:prstGeom>
                    <a:noFill/>
                  </pic:spPr>
                </pic:pic>
              </a:graphicData>
            </a:graphic>
          </wp:anchor>
        </w:drawing>
      </w:r>
      <w:r>
        <w:rPr>
          <w:noProof/>
          <w:sz w:val="20"/>
          <w:szCs w:val="20"/>
        </w:rPr>
        <w:drawing>
          <wp:anchor distT="0" distB="0" distL="114300" distR="114300" simplePos="0" relativeHeight="250951680" behindDoc="1" locked="0" layoutInCell="0" allowOverlap="1" wp14:anchorId="3E1D68BC" wp14:editId="0947CE24">
            <wp:simplePos x="0" y="0"/>
            <wp:positionH relativeFrom="column">
              <wp:posOffset>790575</wp:posOffset>
            </wp:positionH>
            <wp:positionV relativeFrom="paragraph">
              <wp:posOffset>-108585</wp:posOffset>
            </wp:positionV>
            <wp:extent cx="4269105" cy="85725"/>
            <wp:effectExtent l="0" t="0" r="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
                    <a:srcRect/>
                    <a:stretch>
                      <a:fillRect/>
                    </a:stretch>
                  </pic:blipFill>
                  <pic:spPr bwMode="auto">
                    <a:xfrm>
                      <a:off x="0" y="0"/>
                      <a:ext cx="4269105" cy="85725"/>
                    </a:xfrm>
                    <a:prstGeom prst="rect">
                      <a:avLst/>
                    </a:prstGeom>
                    <a:noFill/>
                  </pic:spPr>
                </pic:pic>
              </a:graphicData>
            </a:graphic>
          </wp:anchor>
        </w:drawing>
      </w:r>
    </w:p>
    <w:p w14:paraId="04DFDD28" w14:textId="77777777" w:rsidR="004B413C" w:rsidRDefault="004B413C">
      <w:pPr>
        <w:spacing w:line="150" w:lineRule="exact"/>
        <w:rPr>
          <w:sz w:val="20"/>
          <w:szCs w:val="20"/>
        </w:rPr>
      </w:pPr>
    </w:p>
    <w:p w14:paraId="1B33EA27" w14:textId="77777777" w:rsidR="004B413C" w:rsidRDefault="00EC2FEA">
      <w:pPr>
        <w:ind w:left="20"/>
        <w:rPr>
          <w:sz w:val="20"/>
          <w:szCs w:val="20"/>
        </w:rPr>
      </w:pPr>
      <w:r>
        <w:rPr>
          <w:rFonts w:ascii="Arial" w:eastAsia="Arial" w:hAnsi="Arial" w:cs="Arial"/>
          <w:color w:val="4D4D4D"/>
          <w:sz w:val="18"/>
          <w:szCs w:val="18"/>
        </w:rPr>
        <w:t>Nowergup_Sth</w:t>
      </w:r>
    </w:p>
    <w:p w14:paraId="31AA8A7F" w14:textId="77777777" w:rsidR="004B413C" w:rsidRDefault="00EC2FEA">
      <w:pPr>
        <w:spacing w:line="20" w:lineRule="exact"/>
        <w:rPr>
          <w:sz w:val="20"/>
          <w:szCs w:val="20"/>
        </w:rPr>
      </w:pPr>
      <w:r>
        <w:rPr>
          <w:noProof/>
          <w:sz w:val="20"/>
          <w:szCs w:val="20"/>
        </w:rPr>
        <w:drawing>
          <wp:anchor distT="0" distB="0" distL="114300" distR="114300" simplePos="0" relativeHeight="250952704" behindDoc="1" locked="0" layoutInCell="0" allowOverlap="1" wp14:anchorId="22BBE664" wp14:editId="1D823D5B">
            <wp:simplePos x="0" y="0"/>
            <wp:positionH relativeFrom="column">
              <wp:posOffset>790575</wp:posOffset>
            </wp:positionH>
            <wp:positionV relativeFrom="paragraph">
              <wp:posOffset>-108585</wp:posOffset>
            </wp:positionV>
            <wp:extent cx="4666615" cy="85725"/>
            <wp:effectExtent l="0" t="0" r="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
                    <a:srcRect/>
                    <a:stretch>
                      <a:fillRect/>
                    </a:stretch>
                  </pic:blipFill>
                  <pic:spPr bwMode="auto">
                    <a:xfrm>
                      <a:off x="0" y="0"/>
                      <a:ext cx="4666615" cy="85725"/>
                    </a:xfrm>
                    <a:prstGeom prst="rect">
                      <a:avLst/>
                    </a:prstGeom>
                    <a:noFill/>
                  </pic:spPr>
                </pic:pic>
              </a:graphicData>
            </a:graphic>
          </wp:anchor>
        </w:drawing>
      </w:r>
      <w:r>
        <w:rPr>
          <w:noProof/>
          <w:sz w:val="20"/>
          <w:szCs w:val="20"/>
        </w:rPr>
        <w:drawing>
          <wp:anchor distT="0" distB="0" distL="114300" distR="114300" simplePos="0" relativeHeight="250953728" behindDoc="1" locked="0" layoutInCell="0" allowOverlap="1" wp14:anchorId="28789A49" wp14:editId="35C3AE46">
            <wp:simplePos x="0" y="0"/>
            <wp:positionH relativeFrom="column">
              <wp:posOffset>790575</wp:posOffset>
            </wp:positionH>
            <wp:positionV relativeFrom="paragraph">
              <wp:posOffset>-108585</wp:posOffset>
            </wp:positionV>
            <wp:extent cx="4666615" cy="85725"/>
            <wp:effectExtent l="0" t="0" r="0"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
                    <a:srcRect/>
                    <a:stretch>
                      <a:fillRect/>
                    </a:stretch>
                  </pic:blipFill>
                  <pic:spPr bwMode="auto">
                    <a:xfrm>
                      <a:off x="0" y="0"/>
                      <a:ext cx="4666615" cy="85725"/>
                    </a:xfrm>
                    <a:prstGeom prst="rect">
                      <a:avLst/>
                    </a:prstGeom>
                    <a:noFill/>
                  </pic:spPr>
                </pic:pic>
              </a:graphicData>
            </a:graphic>
          </wp:anchor>
        </w:drawing>
      </w:r>
    </w:p>
    <w:p w14:paraId="76900A0B" w14:textId="77777777" w:rsidR="004B413C" w:rsidRDefault="004B413C">
      <w:pPr>
        <w:spacing w:line="150" w:lineRule="exact"/>
        <w:rPr>
          <w:sz w:val="20"/>
          <w:szCs w:val="20"/>
        </w:rPr>
      </w:pPr>
    </w:p>
    <w:p w14:paraId="0EDE3505" w14:textId="77777777" w:rsidR="004B413C" w:rsidRDefault="00EC2FEA">
      <w:pPr>
        <w:ind w:left="480"/>
        <w:rPr>
          <w:sz w:val="20"/>
          <w:szCs w:val="20"/>
        </w:rPr>
      </w:pPr>
      <w:r>
        <w:rPr>
          <w:rFonts w:ascii="Arial" w:eastAsia="Arial" w:hAnsi="Arial" w:cs="Arial"/>
          <w:color w:val="4D4D4D"/>
          <w:sz w:val="18"/>
          <w:szCs w:val="18"/>
        </w:rPr>
        <w:t>Wilgarup</w:t>
      </w:r>
    </w:p>
    <w:p w14:paraId="7DA4BF61" w14:textId="77777777" w:rsidR="004B413C" w:rsidRDefault="00EC2FEA">
      <w:pPr>
        <w:spacing w:line="20" w:lineRule="exact"/>
        <w:rPr>
          <w:sz w:val="20"/>
          <w:szCs w:val="20"/>
        </w:rPr>
      </w:pPr>
      <w:r>
        <w:rPr>
          <w:noProof/>
          <w:sz w:val="20"/>
          <w:szCs w:val="20"/>
        </w:rPr>
        <w:drawing>
          <wp:anchor distT="0" distB="0" distL="114300" distR="114300" simplePos="0" relativeHeight="250954752" behindDoc="1" locked="0" layoutInCell="0" allowOverlap="1" wp14:anchorId="2F017F69" wp14:editId="678199A9">
            <wp:simplePos x="0" y="0"/>
            <wp:positionH relativeFrom="column">
              <wp:posOffset>790575</wp:posOffset>
            </wp:positionH>
            <wp:positionV relativeFrom="paragraph">
              <wp:posOffset>-108585</wp:posOffset>
            </wp:positionV>
            <wp:extent cx="3474720" cy="85725"/>
            <wp:effectExtent l="0" t="0" r="0"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1"/>
                    <a:srcRect/>
                    <a:stretch>
                      <a:fillRect/>
                    </a:stretch>
                  </pic:blipFill>
                  <pic:spPr bwMode="auto">
                    <a:xfrm>
                      <a:off x="0" y="0"/>
                      <a:ext cx="3474720" cy="85725"/>
                    </a:xfrm>
                    <a:prstGeom prst="rect">
                      <a:avLst/>
                    </a:prstGeom>
                    <a:noFill/>
                  </pic:spPr>
                </pic:pic>
              </a:graphicData>
            </a:graphic>
          </wp:anchor>
        </w:drawing>
      </w:r>
      <w:r>
        <w:rPr>
          <w:noProof/>
          <w:sz w:val="20"/>
          <w:szCs w:val="20"/>
        </w:rPr>
        <w:drawing>
          <wp:anchor distT="0" distB="0" distL="114300" distR="114300" simplePos="0" relativeHeight="250955776" behindDoc="1" locked="0" layoutInCell="0" allowOverlap="1" wp14:anchorId="71F0E346" wp14:editId="414BF070">
            <wp:simplePos x="0" y="0"/>
            <wp:positionH relativeFrom="column">
              <wp:posOffset>790575</wp:posOffset>
            </wp:positionH>
            <wp:positionV relativeFrom="paragraph">
              <wp:posOffset>-108585</wp:posOffset>
            </wp:positionV>
            <wp:extent cx="3474720" cy="85725"/>
            <wp:effectExtent l="0" t="0" r="0"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2"/>
                    <a:srcRect/>
                    <a:stretch>
                      <a:fillRect/>
                    </a:stretch>
                  </pic:blipFill>
                  <pic:spPr bwMode="auto">
                    <a:xfrm>
                      <a:off x="0" y="0"/>
                      <a:ext cx="3474720" cy="85725"/>
                    </a:xfrm>
                    <a:prstGeom prst="rect">
                      <a:avLst/>
                    </a:prstGeom>
                    <a:noFill/>
                  </pic:spPr>
                </pic:pic>
              </a:graphicData>
            </a:graphic>
          </wp:anchor>
        </w:drawing>
      </w:r>
    </w:p>
    <w:p w14:paraId="344EDFC7" w14:textId="77777777" w:rsidR="004B413C" w:rsidRDefault="004B413C">
      <w:pPr>
        <w:spacing w:line="150" w:lineRule="exact"/>
        <w:rPr>
          <w:sz w:val="20"/>
          <w:szCs w:val="20"/>
        </w:rPr>
      </w:pPr>
    </w:p>
    <w:p w14:paraId="50EBB2BA" w14:textId="77777777" w:rsidR="004B413C" w:rsidRDefault="00EC2FEA">
      <w:pPr>
        <w:ind w:left="380"/>
        <w:rPr>
          <w:sz w:val="20"/>
          <w:szCs w:val="20"/>
        </w:rPr>
      </w:pPr>
      <w:r>
        <w:rPr>
          <w:rFonts w:ascii="Arial" w:eastAsia="Arial" w:hAnsi="Arial" w:cs="Arial"/>
          <w:color w:val="4D4D4D"/>
          <w:sz w:val="18"/>
          <w:szCs w:val="18"/>
        </w:rPr>
        <w:t>Lexia_186</w:t>
      </w:r>
    </w:p>
    <w:p w14:paraId="7D3476D0" w14:textId="77777777" w:rsidR="004B413C" w:rsidRDefault="00EC2FEA">
      <w:pPr>
        <w:spacing w:line="20" w:lineRule="exact"/>
        <w:rPr>
          <w:sz w:val="20"/>
          <w:szCs w:val="20"/>
        </w:rPr>
      </w:pPr>
      <w:r>
        <w:rPr>
          <w:noProof/>
          <w:sz w:val="20"/>
          <w:szCs w:val="20"/>
        </w:rPr>
        <w:drawing>
          <wp:anchor distT="0" distB="0" distL="114300" distR="114300" simplePos="0" relativeHeight="250956800" behindDoc="1" locked="0" layoutInCell="0" allowOverlap="1" wp14:anchorId="1953C3D8" wp14:editId="3D8CF010">
            <wp:simplePos x="0" y="0"/>
            <wp:positionH relativeFrom="column">
              <wp:posOffset>790575</wp:posOffset>
            </wp:positionH>
            <wp:positionV relativeFrom="paragraph">
              <wp:posOffset>-108585</wp:posOffset>
            </wp:positionV>
            <wp:extent cx="4666615" cy="85725"/>
            <wp:effectExtent l="0" t="0" r="0" b="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4"/>
                    <a:srcRect/>
                    <a:stretch>
                      <a:fillRect/>
                    </a:stretch>
                  </pic:blipFill>
                  <pic:spPr bwMode="auto">
                    <a:xfrm>
                      <a:off x="0" y="0"/>
                      <a:ext cx="4666615" cy="85725"/>
                    </a:xfrm>
                    <a:prstGeom prst="rect">
                      <a:avLst/>
                    </a:prstGeom>
                    <a:noFill/>
                  </pic:spPr>
                </pic:pic>
              </a:graphicData>
            </a:graphic>
          </wp:anchor>
        </w:drawing>
      </w:r>
      <w:r>
        <w:rPr>
          <w:noProof/>
          <w:sz w:val="20"/>
          <w:szCs w:val="20"/>
        </w:rPr>
        <w:drawing>
          <wp:anchor distT="0" distB="0" distL="114300" distR="114300" simplePos="0" relativeHeight="250957824" behindDoc="1" locked="0" layoutInCell="0" allowOverlap="1" wp14:anchorId="62E2714C" wp14:editId="2421687F">
            <wp:simplePos x="0" y="0"/>
            <wp:positionH relativeFrom="column">
              <wp:posOffset>790575</wp:posOffset>
            </wp:positionH>
            <wp:positionV relativeFrom="paragraph">
              <wp:posOffset>-108585</wp:posOffset>
            </wp:positionV>
            <wp:extent cx="4666615" cy="85725"/>
            <wp:effectExtent l="0" t="0" r="0" b="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
                    <a:srcRect/>
                    <a:stretch>
                      <a:fillRect/>
                    </a:stretch>
                  </pic:blipFill>
                  <pic:spPr bwMode="auto">
                    <a:xfrm>
                      <a:off x="0" y="0"/>
                      <a:ext cx="4666615" cy="85725"/>
                    </a:xfrm>
                    <a:prstGeom prst="rect">
                      <a:avLst/>
                    </a:prstGeom>
                    <a:noFill/>
                  </pic:spPr>
                </pic:pic>
              </a:graphicData>
            </a:graphic>
          </wp:anchor>
        </w:drawing>
      </w:r>
    </w:p>
    <w:p w14:paraId="60BF0352" w14:textId="77777777" w:rsidR="004B413C" w:rsidRDefault="004B413C">
      <w:pPr>
        <w:spacing w:line="150" w:lineRule="exact"/>
        <w:rPr>
          <w:sz w:val="20"/>
          <w:szCs w:val="20"/>
        </w:rPr>
      </w:pPr>
    </w:p>
    <w:p w14:paraId="1AEF4113" w14:textId="77777777" w:rsidR="004B413C" w:rsidRDefault="00EC2FEA">
      <w:pPr>
        <w:ind w:left="420"/>
        <w:rPr>
          <w:sz w:val="20"/>
          <w:szCs w:val="20"/>
        </w:rPr>
      </w:pPr>
      <w:r>
        <w:rPr>
          <w:rFonts w:ascii="Arial" w:eastAsia="Arial" w:hAnsi="Arial" w:cs="Arial"/>
          <w:color w:val="4D4D4D"/>
          <w:sz w:val="18"/>
          <w:szCs w:val="18"/>
        </w:rPr>
        <w:t>EMP_173</w:t>
      </w:r>
    </w:p>
    <w:p w14:paraId="67A03909" w14:textId="77777777" w:rsidR="004B413C" w:rsidRDefault="00EC2FEA">
      <w:pPr>
        <w:spacing w:line="20" w:lineRule="exact"/>
        <w:rPr>
          <w:sz w:val="20"/>
          <w:szCs w:val="20"/>
        </w:rPr>
      </w:pPr>
      <w:r>
        <w:rPr>
          <w:noProof/>
          <w:sz w:val="20"/>
          <w:szCs w:val="20"/>
        </w:rPr>
        <w:drawing>
          <wp:anchor distT="0" distB="0" distL="114300" distR="114300" simplePos="0" relativeHeight="250958848" behindDoc="1" locked="0" layoutInCell="0" allowOverlap="1" wp14:anchorId="30B29B97" wp14:editId="4F07C652">
            <wp:simplePos x="0" y="0"/>
            <wp:positionH relativeFrom="column">
              <wp:posOffset>790575</wp:posOffset>
            </wp:positionH>
            <wp:positionV relativeFrom="paragraph">
              <wp:posOffset>-108585</wp:posOffset>
            </wp:positionV>
            <wp:extent cx="4666615" cy="85725"/>
            <wp:effectExtent l="0" t="0" r="0"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4"/>
                    <a:srcRect/>
                    <a:stretch>
                      <a:fillRect/>
                    </a:stretch>
                  </pic:blipFill>
                  <pic:spPr bwMode="auto">
                    <a:xfrm>
                      <a:off x="0" y="0"/>
                      <a:ext cx="4666615" cy="85725"/>
                    </a:xfrm>
                    <a:prstGeom prst="rect">
                      <a:avLst/>
                    </a:prstGeom>
                    <a:noFill/>
                  </pic:spPr>
                </pic:pic>
              </a:graphicData>
            </a:graphic>
          </wp:anchor>
        </w:drawing>
      </w:r>
      <w:r>
        <w:rPr>
          <w:noProof/>
          <w:sz w:val="20"/>
          <w:szCs w:val="20"/>
        </w:rPr>
        <w:drawing>
          <wp:anchor distT="0" distB="0" distL="114300" distR="114300" simplePos="0" relativeHeight="250959872" behindDoc="1" locked="0" layoutInCell="0" allowOverlap="1" wp14:anchorId="78502927" wp14:editId="3647B68D">
            <wp:simplePos x="0" y="0"/>
            <wp:positionH relativeFrom="column">
              <wp:posOffset>790575</wp:posOffset>
            </wp:positionH>
            <wp:positionV relativeFrom="paragraph">
              <wp:posOffset>-108585</wp:posOffset>
            </wp:positionV>
            <wp:extent cx="4666615" cy="85725"/>
            <wp:effectExtent l="0" t="0" r="0" b="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3"/>
                    <a:srcRect/>
                    <a:stretch>
                      <a:fillRect/>
                    </a:stretch>
                  </pic:blipFill>
                  <pic:spPr bwMode="auto">
                    <a:xfrm>
                      <a:off x="0" y="0"/>
                      <a:ext cx="4666615" cy="85725"/>
                    </a:xfrm>
                    <a:prstGeom prst="rect">
                      <a:avLst/>
                    </a:prstGeom>
                    <a:noFill/>
                  </pic:spPr>
                </pic:pic>
              </a:graphicData>
            </a:graphic>
          </wp:anchor>
        </w:drawing>
      </w:r>
    </w:p>
    <w:p w14:paraId="08B904E2" w14:textId="77777777" w:rsidR="004B413C" w:rsidRDefault="004B413C">
      <w:pPr>
        <w:spacing w:line="150" w:lineRule="exact"/>
        <w:rPr>
          <w:sz w:val="20"/>
          <w:szCs w:val="20"/>
        </w:rPr>
      </w:pPr>
    </w:p>
    <w:p w14:paraId="3CFD1A2F" w14:textId="77777777" w:rsidR="004B413C" w:rsidRDefault="00EC2FEA">
      <w:pPr>
        <w:ind w:left="520"/>
        <w:rPr>
          <w:sz w:val="20"/>
          <w:szCs w:val="20"/>
        </w:rPr>
      </w:pPr>
      <w:r>
        <w:rPr>
          <w:rFonts w:ascii="Arial" w:eastAsia="Arial" w:hAnsi="Arial" w:cs="Arial"/>
          <w:color w:val="4D4D4D"/>
          <w:sz w:val="18"/>
          <w:szCs w:val="18"/>
        </w:rPr>
        <w:t>EMP_78</w:t>
      </w:r>
    </w:p>
    <w:p w14:paraId="54E24CDF" w14:textId="77777777" w:rsidR="004B413C" w:rsidRDefault="00EC2FEA">
      <w:pPr>
        <w:spacing w:line="20" w:lineRule="exact"/>
        <w:rPr>
          <w:sz w:val="20"/>
          <w:szCs w:val="20"/>
        </w:rPr>
      </w:pPr>
      <w:r>
        <w:rPr>
          <w:noProof/>
          <w:sz w:val="20"/>
          <w:szCs w:val="20"/>
        </w:rPr>
        <w:drawing>
          <wp:anchor distT="0" distB="0" distL="114300" distR="114300" simplePos="0" relativeHeight="250960896" behindDoc="1" locked="0" layoutInCell="0" allowOverlap="1" wp14:anchorId="783322F3" wp14:editId="5CD0BB69">
            <wp:simplePos x="0" y="0"/>
            <wp:positionH relativeFrom="column">
              <wp:posOffset>790575</wp:posOffset>
            </wp:positionH>
            <wp:positionV relativeFrom="paragraph">
              <wp:posOffset>-108585</wp:posOffset>
            </wp:positionV>
            <wp:extent cx="4666615" cy="85725"/>
            <wp:effectExtent l="0" t="0" r="0" b="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4"/>
                    <a:srcRect/>
                    <a:stretch>
                      <a:fillRect/>
                    </a:stretch>
                  </pic:blipFill>
                  <pic:spPr bwMode="auto">
                    <a:xfrm>
                      <a:off x="0" y="0"/>
                      <a:ext cx="4666615" cy="85725"/>
                    </a:xfrm>
                    <a:prstGeom prst="rect">
                      <a:avLst/>
                    </a:prstGeom>
                    <a:noFill/>
                  </pic:spPr>
                </pic:pic>
              </a:graphicData>
            </a:graphic>
          </wp:anchor>
        </w:drawing>
      </w:r>
      <w:r>
        <w:rPr>
          <w:noProof/>
          <w:sz w:val="20"/>
          <w:szCs w:val="20"/>
        </w:rPr>
        <w:drawing>
          <wp:anchor distT="0" distB="0" distL="114300" distR="114300" simplePos="0" relativeHeight="250961920" behindDoc="1" locked="0" layoutInCell="0" allowOverlap="1" wp14:anchorId="4EB2A427" wp14:editId="3650536C">
            <wp:simplePos x="0" y="0"/>
            <wp:positionH relativeFrom="column">
              <wp:posOffset>790575</wp:posOffset>
            </wp:positionH>
            <wp:positionV relativeFrom="paragraph">
              <wp:posOffset>-108585</wp:posOffset>
            </wp:positionV>
            <wp:extent cx="4666615" cy="85725"/>
            <wp:effectExtent l="0" t="0" r="0" b="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3"/>
                    <a:srcRect/>
                    <a:stretch>
                      <a:fillRect/>
                    </a:stretch>
                  </pic:blipFill>
                  <pic:spPr bwMode="auto">
                    <a:xfrm>
                      <a:off x="0" y="0"/>
                      <a:ext cx="4666615" cy="85725"/>
                    </a:xfrm>
                    <a:prstGeom prst="rect">
                      <a:avLst/>
                    </a:prstGeom>
                    <a:noFill/>
                  </pic:spPr>
                </pic:pic>
              </a:graphicData>
            </a:graphic>
          </wp:anchor>
        </w:drawing>
      </w:r>
    </w:p>
    <w:p w14:paraId="08ABF203" w14:textId="77777777" w:rsidR="004B413C" w:rsidRDefault="004B413C">
      <w:pPr>
        <w:spacing w:line="150" w:lineRule="exact"/>
        <w:rPr>
          <w:sz w:val="20"/>
          <w:szCs w:val="20"/>
        </w:rPr>
      </w:pPr>
    </w:p>
    <w:p w14:paraId="47701F40" w14:textId="77777777" w:rsidR="004B413C" w:rsidRDefault="00EC2FEA">
      <w:pPr>
        <w:ind w:left="600"/>
        <w:rPr>
          <w:sz w:val="20"/>
          <w:szCs w:val="20"/>
        </w:rPr>
      </w:pPr>
      <w:r>
        <w:rPr>
          <w:rFonts w:ascii="Arial" w:eastAsia="Arial" w:hAnsi="Arial" w:cs="Arial"/>
          <w:color w:val="4D4D4D"/>
          <w:sz w:val="18"/>
          <w:szCs w:val="18"/>
        </w:rPr>
        <w:t>Gwelup</w:t>
      </w:r>
    </w:p>
    <w:p w14:paraId="336BC300" w14:textId="77777777" w:rsidR="004B413C" w:rsidRDefault="00EC2FEA">
      <w:pPr>
        <w:spacing w:line="20" w:lineRule="exact"/>
        <w:rPr>
          <w:sz w:val="20"/>
          <w:szCs w:val="20"/>
        </w:rPr>
      </w:pPr>
      <w:r>
        <w:rPr>
          <w:noProof/>
          <w:sz w:val="20"/>
          <w:szCs w:val="20"/>
        </w:rPr>
        <w:drawing>
          <wp:anchor distT="0" distB="0" distL="114300" distR="114300" simplePos="0" relativeHeight="250962944" behindDoc="1" locked="0" layoutInCell="0" allowOverlap="1" wp14:anchorId="429D1540" wp14:editId="1F4508E0">
            <wp:simplePos x="0" y="0"/>
            <wp:positionH relativeFrom="column">
              <wp:posOffset>4378325</wp:posOffset>
            </wp:positionH>
            <wp:positionV relativeFrom="paragraph">
              <wp:posOffset>-108585</wp:posOffset>
            </wp:positionV>
            <wp:extent cx="880110" cy="85725"/>
            <wp:effectExtent l="0" t="0" r="0" b="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4"/>
                    <a:srcRect/>
                    <a:stretch>
                      <a:fillRect/>
                    </a:stretch>
                  </pic:blipFill>
                  <pic:spPr bwMode="auto">
                    <a:xfrm>
                      <a:off x="0" y="0"/>
                      <a:ext cx="880110" cy="85725"/>
                    </a:xfrm>
                    <a:prstGeom prst="rect">
                      <a:avLst/>
                    </a:prstGeom>
                    <a:noFill/>
                  </pic:spPr>
                </pic:pic>
              </a:graphicData>
            </a:graphic>
          </wp:anchor>
        </w:drawing>
      </w:r>
      <w:r>
        <w:rPr>
          <w:noProof/>
          <w:sz w:val="20"/>
          <w:szCs w:val="20"/>
        </w:rPr>
        <mc:AlternateContent>
          <mc:Choice Requires="wps">
            <w:drawing>
              <wp:anchor distT="0" distB="0" distL="114300" distR="114300" simplePos="0" relativeHeight="250963968" behindDoc="1" locked="0" layoutInCell="0" allowOverlap="1" wp14:anchorId="36723DEF" wp14:editId="57BEDB61">
                <wp:simplePos x="0" y="0"/>
                <wp:positionH relativeFrom="column">
                  <wp:posOffset>790575</wp:posOffset>
                </wp:positionH>
                <wp:positionV relativeFrom="paragraph">
                  <wp:posOffset>-66040</wp:posOffset>
                </wp:positionV>
                <wp:extent cx="34925" cy="0"/>
                <wp:effectExtent l="0" t="0" r="0" b="0"/>
                <wp:wrapNone/>
                <wp:docPr id="31" name="Shape 3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4925" cy="4763"/>
                        </a:xfrm>
                        <a:prstGeom prst="line">
                          <a:avLst/>
                        </a:prstGeom>
                        <a:solidFill>
                          <a:srgbClr val="FFFFFF"/>
                        </a:solidFill>
                        <a:ln w="13589">
                          <a:solidFill>
                            <a:srgbClr val="333333"/>
                          </a:solidFill>
                          <a:miter lim="800000"/>
                          <a:headEnd/>
                          <a:tailEnd/>
                        </a:ln>
                      </wps:spPr>
                      <wps:bodyPr/>
                    </wps:wsp>
                  </a:graphicData>
                </a:graphic>
              </wp:anchor>
            </w:drawing>
          </mc:Choice>
          <mc:Fallback>
            <w:pict>
              <v:line w14:anchorId="216E556B" id="Shape 31" o:spid="_x0000_s1026" style="position:absolute;z-index:-252352512;visibility:visible;mso-wrap-style:square;mso-wrap-distance-left:9pt;mso-wrap-distance-top:0;mso-wrap-distance-right:9pt;mso-wrap-distance-bottom:0;mso-position-horizontal:absolute;mso-position-horizontal-relative:text;mso-position-vertical:absolute;mso-position-vertical-relative:text" from="62.25pt,-5.2pt" to="65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" o:allowincell="f" filled="t" strokecolor="#333" strokeweight="1.07pt">
                <v:stroke joinstyle="miter"/>
                <o:lock v:ext="edit" shapetype="f"/>
              </v:line>
            </w:pict>
          </mc:Fallback>
        </mc:AlternateContent>
      </w:r>
    </w:p>
    <w:p w14:paraId="4824AE4B" w14:textId="77777777" w:rsidR="004B413C" w:rsidRDefault="004B413C">
      <w:pPr>
        <w:spacing w:line="150" w:lineRule="exact"/>
        <w:rPr>
          <w:sz w:val="20"/>
          <w:szCs w:val="20"/>
        </w:rPr>
      </w:pPr>
    </w:p>
    <w:p w14:paraId="423F3E2D" w14:textId="77777777" w:rsidR="004B413C" w:rsidRDefault="00EC2FEA">
      <w:pPr>
        <w:ind w:left="260"/>
        <w:rPr>
          <w:sz w:val="20"/>
          <w:szCs w:val="20"/>
        </w:rPr>
      </w:pPr>
      <w:r>
        <w:rPr>
          <w:rFonts w:ascii="Arial" w:eastAsia="Arial" w:hAnsi="Arial" w:cs="Arial"/>
          <w:color w:val="4D4D4D"/>
          <w:sz w:val="18"/>
          <w:szCs w:val="18"/>
        </w:rPr>
        <w:t>Quin_Brook</w:t>
      </w:r>
    </w:p>
    <w:p w14:paraId="0F411067" w14:textId="77777777" w:rsidR="004B413C" w:rsidRDefault="00EC2FEA">
      <w:pPr>
        <w:spacing w:line="20" w:lineRule="exact"/>
        <w:rPr>
          <w:sz w:val="20"/>
          <w:szCs w:val="20"/>
        </w:rPr>
      </w:pPr>
      <w:r>
        <w:rPr>
          <w:noProof/>
          <w:sz w:val="20"/>
          <w:szCs w:val="20"/>
        </w:rPr>
        <w:drawing>
          <wp:anchor distT="0" distB="0" distL="114300" distR="114300" simplePos="0" relativeHeight="250964992" behindDoc="1" locked="0" layoutInCell="0" allowOverlap="1" wp14:anchorId="4FF3051C" wp14:editId="3917DA17">
            <wp:simplePos x="0" y="0"/>
            <wp:positionH relativeFrom="column">
              <wp:posOffset>3583305</wp:posOffset>
            </wp:positionH>
            <wp:positionV relativeFrom="paragraph">
              <wp:posOffset>-108585</wp:posOffset>
            </wp:positionV>
            <wp:extent cx="1873250" cy="85725"/>
            <wp:effectExtent l="0" t="0" r="0" b="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5"/>
                    <a:srcRect/>
                    <a:stretch>
                      <a:fillRect/>
                    </a:stretch>
                  </pic:blipFill>
                  <pic:spPr bwMode="auto">
                    <a:xfrm>
                      <a:off x="0" y="0"/>
                      <a:ext cx="1873250" cy="85725"/>
                    </a:xfrm>
                    <a:prstGeom prst="rect">
                      <a:avLst/>
                    </a:prstGeom>
                    <a:noFill/>
                  </pic:spPr>
                </pic:pic>
              </a:graphicData>
            </a:graphic>
          </wp:anchor>
        </w:drawing>
      </w:r>
      <w:r>
        <w:rPr>
          <w:noProof/>
          <w:sz w:val="20"/>
          <w:szCs w:val="20"/>
        </w:rPr>
        <mc:AlternateContent>
          <mc:Choice Requires="wps">
            <w:drawing>
              <wp:anchor distT="0" distB="0" distL="114300" distR="114300" simplePos="0" relativeHeight="250966016" behindDoc="1" locked="0" layoutInCell="0" allowOverlap="1" wp14:anchorId="631672CE" wp14:editId="6F3F297E">
                <wp:simplePos x="0" y="0"/>
                <wp:positionH relativeFrom="column">
                  <wp:posOffset>790575</wp:posOffset>
                </wp:positionH>
                <wp:positionV relativeFrom="paragraph">
                  <wp:posOffset>-66040</wp:posOffset>
                </wp:positionV>
                <wp:extent cx="34925" cy="0"/>
                <wp:effectExtent l="0" t="0" r="0" b="0"/>
                <wp:wrapNone/>
                <wp:docPr id="33" name="Shape 3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4925" cy="4763"/>
                        </a:xfrm>
                        <a:prstGeom prst="line">
                          <a:avLst/>
                        </a:prstGeom>
                        <a:solidFill>
                          <a:srgbClr val="FFFFFF"/>
                        </a:solidFill>
                        <a:ln w="13589">
                          <a:solidFill>
                            <a:srgbClr val="333333"/>
                          </a:solidFill>
                          <a:miter lim="800000"/>
                          <a:headEnd/>
                          <a:tailEnd/>
                        </a:ln>
                      </wps:spPr>
                      <wps:bodyPr/>
                    </wps:wsp>
                  </a:graphicData>
                </a:graphic>
              </wp:anchor>
            </w:drawing>
          </mc:Choice>
          <mc:Fallback>
            <w:pict>
              <v:line w14:anchorId="063C16A9" id="Shape 33" o:spid="_x0000_s1026" style="position:absolute;z-index:-252350464;visibility:visible;mso-wrap-style:square;mso-wrap-distance-left:9pt;mso-wrap-distance-top:0;mso-wrap-distance-right:9pt;mso-wrap-distance-bottom:0;mso-position-horizontal:absolute;mso-position-horizontal-relative:text;mso-position-vertical:absolute;mso-position-vertical-relative:text" from="62.25pt,-5.2pt" to="65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" o:allowincell="f" filled="t" strokecolor="#333" strokeweight="1.07pt">
                <v:stroke joinstyle="miter"/>
                <o:lock v:ext="edit" shapetype="f"/>
              </v:line>
            </w:pict>
          </mc:Fallback>
        </mc:AlternateContent>
      </w:r>
      <w:r>
        <w:rPr>
          <w:noProof/>
          <w:sz w:val="20"/>
          <w:szCs w:val="20"/>
        </w:rPr>
        <mc:AlternateContent>
          <mc:Choice Requires="wps">
            <w:drawing>
              <wp:anchor distT="0" distB="0" distL="114300" distR="114300" simplePos="0" relativeHeight="250967040" behindDoc="1" locked="0" layoutInCell="0" allowOverlap="1" wp14:anchorId="6527ACC0" wp14:editId="3E1B23D5">
                <wp:simplePos x="0" y="0"/>
                <wp:positionH relativeFrom="column">
                  <wp:posOffset>818515</wp:posOffset>
                </wp:positionH>
                <wp:positionV relativeFrom="paragraph">
                  <wp:posOffset>76835</wp:posOffset>
                </wp:positionV>
                <wp:extent cx="4813935" cy="0"/>
                <wp:effectExtent l="0" t="0" r="0" b="0"/>
                <wp:wrapNone/>
                <wp:docPr id="34" name="Shape 3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813935" cy="4763"/>
                        </a:xfrm>
                        <a:prstGeom prst="line">
                          <a:avLst/>
                        </a:prstGeom>
                        <a:solidFill>
                          <a:srgbClr val="FFFFFF"/>
                        </a:solidFill>
                        <a:ln w="13589">
                          <a:solidFill>
                            <a:srgbClr val="000000"/>
                          </a:solidFill>
                          <a:miter lim="800000"/>
                          <a:headEnd/>
                          <a:tailEnd/>
                        </a:ln>
                      </wps:spPr>
                      <wps:bodyPr/>
                    </wps:wsp>
                  </a:graphicData>
                </a:graphic>
              </wp:anchor>
            </w:drawing>
          </mc:Choice>
          <mc:Fallback>
            <w:pict>
              <v:line w14:anchorId="5AE7D095" id="Shape 34" o:spid="_x0000_s1026" style="position:absolute;z-index:-252349440;visibility:visible;mso-wrap-style:square;mso-wrap-distance-left:9pt;mso-wrap-distance-top:0;mso-wrap-distance-right:9pt;mso-wrap-distance-bottom:0;mso-position-horizontal:absolute;mso-position-horizontal-relative:text;mso-position-vertical:absolute;mso-position-vertical-relative:text" from="64.45pt,6.05pt" to="443.5pt,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" o:allowincell="f" filled="t" strokeweight="1.07pt">
                <v:stroke joinstyle="miter"/>
                <o:lock v:ext="edit" shapetype="f"/>
              </v:line>
            </w:pict>
          </mc:Fallback>
        </mc:AlternateContent>
      </w:r>
      <w:r>
        <w:rPr>
          <w:noProof/>
          <w:sz w:val="20"/>
          <w:szCs w:val="20"/>
        </w:rPr>
        <mc:AlternateContent>
          <mc:Choice Requires="wps">
            <w:drawing>
              <wp:anchor distT="0" distB="0" distL="114300" distR="114300" simplePos="0" relativeHeight="250968064" behindDoc="1" locked="0" layoutInCell="0" allowOverlap="1" wp14:anchorId="323A734D" wp14:editId="07663169">
                <wp:simplePos x="0" y="0"/>
                <wp:positionH relativeFrom="column">
                  <wp:posOffset>845185</wp:posOffset>
                </wp:positionH>
                <wp:positionV relativeFrom="paragraph">
                  <wp:posOffset>76835</wp:posOffset>
                </wp:positionV>
                <wp:extent cx="0" cy="34925"/>
                <wp:effectExtent l="0" t="0" r="0" b="0"/>
                <wp:wrapNone/>
                <wp:docPr id="35" name="Shape 3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4925"/>
                        </a:xfrm>
                        <a:prstGeom prst="line">
                          <a:avLst/>
                        </a:prstGeom>
                        <a:solidFill>
                          <a:srgbClr val="FFFFFF"/>
                        </a:solidFill>
                        <a:ln w="13589">
                          <a:solidFill>
                            <a:srgbClr val="333333"/>
                          </a:solidFill>
                          <a:miter lim="800000"/>
                          <a:headEnd/>
                          <a:tailEnd/>
                        </a:ln>
                      </wps:spPr>
                      <wps:bodyPr/>
                    </wps:wsp>
                  </a:graphicData>
                </a:graphic>
              </wp:anchor>
            </w:drawing>
          </mc:Choice>
          <mc:Fallback>
            <w:pict>
              <v:line w14:anchorId="6F10A529" id="Shape 35" o:spid="_x0000_s1026" style="position:absolute;z-index:-252348416;visibility:visible;mso-wrap-style:square;mso-wrap-distance-left:9pt;mso-wrap-distance-top:0;mso-wrap-distance-right:9pt;mso-wrap-distance-bottom:0;mso-position-horizontal:absolute;mso-position-horizontal-relative:text;mso-position-vertical:absolute;mso-position-vertical-relative:text" from="66.55pt,6.05pt" to="66.55pt,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" o:allowincell="f" filled="t" strokecolor="#333" strokeweight="1.07pt">
                <v:stroke joinstyle="miter"/>
                <o:lock v:ext="edit" shapetype="f"/>
              </v:line>
            </w:pict>
          </mc:Fallback>
        </mc:AlternateContent>
      </w:r>
      <w:r>
        <w:rPr>
          <w:noProof/>
          <w:sz w:val="20"/>
          <w:szCs w:val="20"/>
        </w:rPr>
        <mc:AlternateContent>
          <mc:Choice Requires="wps">
            <w:drawing>
              <wp:anchor distT="0" distB="0" distL="114300" distR="114300" simplePos="0" relativeHeight="250969088" behindDoc="1" locked="0" layoutInCell="0" allowOverlap="1" wp14:anchorId="768233DA" wp14:editId="7C0C2090">
                <wp:simplePos x="0" y="0"/>
                <wp:positionH relativeFrom="column">
                  <wp:posOffset>1838325</wp:posOffset>
                </wp:positionH>
                <wp:positionV relativeFrom="paragraph">
                  <wp:posOffset>76835</wp:posOffset>
                </wp:positionV>
                <wp:extent cx="0" cy="34925"/>
                <wp:effectExtent l="0" t="0" r="0" b="0"/>
                <wp:wrapNone/>
                <wp:docPr id="36" name="Shape 3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4925"/>
                        </a:xfrm>
                        <a:prstGeom prst="line">
                          <a:avLst/>
                        </a:prstGeom>
                        <a:solidFill>
                          <a:srgbClr val="FFFFFF"/>
                        </a:solidFill>
                        <a:ln w="13589">
                          <a:solidFill>
                            <a:srgbClr val="333333"/>
                          </a:solidFill>
                          <a:miter lim="800000"/>
                          <a:headEnd/>
                          <a:tailEnd/>
                        </a:ln>
                      </wps:spPr>
                      <wps:bodyPr/>
                    </wps:wsp>
                  </a:graphicData>
                </a:graphic>
              </wp:anchor>
            </w:drawing>
          </mc:Choice>
          <mc:Fallback>
            <w:pict>
              <v:line w14:anchorId="1473B23C" id="Shape 36" o:spid="_x0000_s1026" style="position:absolute;z-index:-252347392;visibility:visible;mso-wrap-style:square;mso-wrap-distance-left:9pt;mso-wrap-distance-top:0;mso-wrap-distance-right:9pt;mso-wrap-distance-bottom:0;mso-position-horizontal:absolute;mso-position-horizontal-relative:text;mso-position-vertical:absolute;mso-position-vertical-relative:text" from="144.75pt,6.05pt" to="144.75pt,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" o:allowincell="f" filled="t" strokecolor="#333" strokeweight="1.07pt">
                <v:stroke joinstyle="miter"/>
                <o:lock v:ext="edit" shapetype="f"/>
              </v:line>
            </w:pict>
          </mc:Fallback>
        </mc:AlternateContent>
      </w:r>
      <w:r>
        <w:rPr>
          <w:noProof/>
          <w:sz w:val="20"/>
          <w:szCs w:val="20"/>
        </w:rPr>
        <mc:AlternateContent>
          <mc:Choice Requires="wps">
            <w:drawing>
              <wp:anchor distT="0" distB="0" distL="114300" distR="114300" simplePos="0" relativeHeight="250970112" behindDoc="1" locked="0" layoutInCell="0" allowOverlap="1" wp14:anchorId="784A2394" wp14:editId="4F43DAED">
                <wp:simplePos x="0" y="0"/>
                <wp:positionH relativeFrom="column">
                  <wp:posOffset>2831465</wp:posOffset>
                </wp:positionH>
                <wp:positionV relativeFrom="paragraph">
                  <wp:posOffset>76835</wp:posOffset>
                </wp:positionV>
                <wp:extent cx="0" cy="34925"/>
                <wp:effectExtent l="0" t="0" r="0" b="0"/>
                <wp:wrapNone/>
                <wp:docPr id="37" name="Shape 3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4925"/>
                        </a:xfrm>
                        <a:prstGeom prst="line">
                          <a:avLst/>
                        </a:prstGeom>
                        <a:solidFill>
                          <a:srgbClr val="FFFFFF"/>
                        </a:solidFill>
                        <a:ln w="13589">
                          <a:solidFill>
                            <a:srgbClr val="333333"/>
                          </a:solidFill>
                          <a:miter lim="800000"/>
                          <a:headEnd/>
                          <a:tailEnd/>
                        </a:ln>
                      </wps:spPr>
                      <wps:bodyPr/>
                    </wps:wsp>
                  </a:graphicData>
                </a:graphic>
              </wp:anchor>
            </w:drawing>
          </mc:Choice>
          <mc:Fallback>
            <w:pict>
              <v:line w14:anchorId="748635E3" id="Shape 37" o:spid="_x0000_s1026" style="position:absolute;z-index:-252346368;visibility:visible;mso-wrap-style:square;mso-wrap-distance-left:9pt;mso-wrap-distance-top:0;mso-wrap-distance-right:9pt;mso-wrap-distance-bottom:0;mso-position-horizontal:absolute;mso-position-horizontal-relative:text;mso-position-vertical:absolute;mso-position-vertical-relative:text" from="222.95pt,6.05pt" to="222.95pt,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" o:allowincell="f" filled="t" strokecolor="#333" strokeweight="1.07pt">
                <v:stroke joinstyle="miter"/>
                <o:lock v:ext="edit" shapetype="f"/>
              </v:line>
            </w:pict>
          </mc:Fallback>
        </mc:AlternateContent>
      </w:r>
      <w:r>
        <w:rPr>
          <w:noProof/>
          <w:sz w:val="20"/>
          <w:szCs w:val="20"/>
        </w:rPr>
        <mc:AlternateContent>
          <mc:Choice Requires="wps">
            <w:drawing>
              <wp:anchor distT="0" distB="0" distL="114300" distR="114300" simplePos="0" relativeHeight="250971136" behindDoc="1" locked="0" layoutInCell="0" allowOverlap="1" wp14:anchorId="7932A12B" wp14:editId="265DDE1E">
                <wp:simplePos x="0" y="0"/>
                <wp:positionH relativeFrom="column">
                  <wp:posOffset>3824605</wp:posOffset>
                </wp:positionH>
                <wp:positionV relativeFrom="paragraph">
                  <wp:posOffset>76835</wp:posOffset>
                </wp:positionV>
                <wp:extent cx="0" cy="34925"/>
                <wp:effectExtent l="0" t="0" r="0" b="0"/>
                <wp:wrapNone/>
                <wp:docPr id="38" name="Shape 3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4925"/>
                        </a:xfrm>
                        <a:prstGeom prst="line">
                          <a:avLst/>
                        </a:prstGeom>
                        <a:solidFill>
                          <a:srgbClr val="FFFFFF"/>
                        </a:solidFill>
                        <a:ln w="13589">
                          <a:solidFill>
                            <a:srgbClr val="333333"/>
                          </a:solidFill>
                          <a:miter lim="800000"/>
                          <a:headEnd/>
                          <a:tailEnd/>
                        </a:ln>
                      </wps:spPr>
                      <wps:bodyPr/>
                    </wps:wsp>
                  </a:graphicData>
                </a:graphic>
              </wp:anchor>
            </w:drawing>
          </mc:Choice>
          <mc:Fallback>
            <w:pict>
              <v:line w14:anchorId="47BBB9F0" id="Shape 38" o:spid="_x0000_s1026" style="position:absolute;z-index:-252345344;visibility:visible;mso-wrap-style:square;mso-wrap-distance-left:9pt;mso-wrap-distance-top:0;mso-wrap-distance-right:9pt;mso-wrap-distance-bottom:0;mso-position-horizontal:absolute;mso-position-horizontal-relative:text;mso-position-vertical:absolute;mso-position-vertical-relative:text" from="301.15pt,6.05pt" to="301.15pt,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" o:allowincell="f" filled="t" strokecolor="#333" strokeweight="1.07pt">
                <v:stroke joinstyle="miter"/>
                <o:lock v:ext="edit" shapetype="f"/>
              </v:line>
            </w:pict>
          </mc:Fallback>
        </mc:AlternateContent>
      </w:r>
      <w:r>
        <w:rPr>
          <w:noProof/>
          <w:sz w:val="20"/>
          <w:szCs w:val="20"/>
        </w:rPr>
        <mc:AlternateContent>
          <mc:Choice Requires="wps">
            <w:drawing>
              <wp:anchor distT="0" distB="0" distL="114300" distR="114300" simplePos="0" relativeHeight="250972160" behindDoc="1" locked="0" layoutInCell="0" allowOverlap="1" wp14:anchorId="7A1EE329" wp14:editId="0DFD99ED">
                <wp:simplePos x="0" y="0"/>
                <wp:positionH relativeFrom="column">
                  <wp:posOffset>4817745</wp:posOffset>
                </wp:positionH>
                <wp:positionV relativeFrom="paragraph">
                  <wp:posOffset>76835</wp:posOffset>
                </wp:positionV>
                <wp:extent cx="0" cy="34925"/>
                <wp:effectExtent l="0" t="0" r="0" b="0"/>
                <wp:wrapNone/>
                <wp:docPr id="39" name="Shape 3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4925"/>
                        </a:xfrm>
                        <a:prstGeom prst="line">
                          <a:avLst/>
                        </a:prstGeom>
                        <a:solidFill>
                          <a:srgbClr val="FFFFFF"/>
                        </a:solidFill>
                        <a:ln w="13589">
                          <a:solidFill>
                            <a:srgbClr val="333333"/>
                          </a:solidFill>
                          <a:miter lim="800000"/>
                          <a:headEnd/>
                          <a:tailEnd/>
                        </a:ln>
                      </wps:spPr>
                      <wps:bodyPr/>
                    </wps:wsp>
                  </a:graphicData>
                </a:graphic>
              </wp:anchor>
            </w:drawing>
          </mc:Choice>
          <mc:Fallback>
            <w:pict>
              <v:line w14:anchorId="02175642" id="Shape 39" o:spid="_x0000_s1026" style="position:absolute;z-index:-252344320;visibility:visible;mso-wrap-style:square;mso-wrap-distance-left:9pt;mso-wrap-distance-top:0;mso-wrap-distance-right:9pt;mso-wrap-distance-bottom:0;mso-position-horizontal:absolute;mso-position-horizontal-relative:text;mso-position-vertical:absolute;mso-position-vertical-relative:text" from="379.35pt,6.05pt" to="379.35pt,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" o:allowincell="f" filled="t" strokecolor="#333" strokeweight="1.07pt">
                <v:stroke joinstyle="miter"/>
                <o:lock v:ext="edit" shapetype="f"/>
              </v:line>
            </w:pict>
          </mc:Fallback>
        </mc:AlternateContent>
      </w:r>
    </w:p>
    <w:p w14:paraId="4E1F00E8" w14:textId="77777777" w:rsidR="004B413C" w:rsidRDefault="004B413C">
      <w:pPr>
        <w:spacing w:line="162" w:lineRule="exact"/>
        <w:rPr>
          <w:sz w:val="20"/>
          <w:szCs w:val="20"/>
        </w:rPr>
      </w:pPr>
    </w:p>
    <w:p w14:paraId="167294AF" w14:textId="77777777" w:rsidR="004B413C" w:rsidRDefault="00EC2FEA">
      <w:pPr>
        <w:tabs>
          <w:tab w:val="left" w:pos="2680"/>
          <w:tab w:val="left" w:pos="4240"/>
          <w:tab w:val="left" w:pos="5800"/>
          <w:tab w:val="left" w:pos="7360"/>
        </w:tabs>
        <w:ind w:left="1140"/>
        <w:jc w:val="both"/>
        <w:rPr>
          <w:sz w:val="20"/>
          <w:szCs w:val="20"/>
        </w:rPr>
      </w:pPr>
      <w:r>
        <w:rPr>
          <w:rFonts w:ascii="Arial" w:eastAsia="Arial" w:hAnsi="Arial" w:cs="Arial"/>
          <w:color w:val="4D4D4D"/>
          <w:sz w:val="18"/>
          <w:szCs w:val="18"/>
        </w:rPr>
        <w:t>1995</w:t>
      </w:r>
      <w:r>
        <w:rPr>
          <w:sz w:val="20"/>
          <w:szCs w:val="20"/>
        </w:rPr>
        <w:tab/>
      </w:r>
      <w:r>
        <w:rPr>
          <w:rFonts w:ascii="Arial" w:eastAsia="Arial" w:hAnsi="Arial" w:cs="Arial"/>
          <w:color w:val="4D4D4D"/>
          <w:sz w:val="18"/>
          <w:szCs w:val="18"/>
        </w:rPr>
        <w:t>2000</w:t>
      </w:r>
      <w:r>
        <w:rPr>
          <w:sz w:val="20"/>
          <w:szCs w:val="20"/>
        </w:rPr>
        <w:tab/>
      </w:r>
      <w:r>
        <w:rPr>
          <w:rFonts w:ascii="Arial" w:eastAsia="Arial" w:hAnsi="Arial" w:cs="Arial"/>
          <w:color w:val="4D4D4D"/>
          <w:sz w:val="18"/>
          <w:szCs w:val="18"/>
        </w:rPr>
        <w:t>2005</w:t>
      </w:r>
      <w:r>
        <w:rPr>
          <w:sz w:val="20"/>
          <w:szCs w:val="20"/>
        </w:rPr>
        <w:tab/>
      </w:r>
      <w:r>
        <w:rPr>
          <w:rFonts w:ascii="Arial" w:eastAsia="Arial" w:hAnsi="Arial" w:cs="Arial"/>
          <w:color w:val="4D4D4D"/>
          <w:sz w:val="18"/>
          <w:szCs w:val="18"/>
        </w:rPr>
        <w:t>2010</w:t>
      </w:r>
      <w:r>
        <w:rPr>
          <w:sz w:val="20"/>
          <w:szCs w:val="20"/>
        </w:rPr>
        <w:tab/>
      </w:r>
      <w:r>
        <w:rPr>
          <w:rFonts w:ascii="Arial" w:eastAsia="Arial" w:hAnsi="Arial" w:cs="Arial"/>
          <w:color w:val="4D4D4D"/>
          <w:sz w:val="17"/>
          <w:szCs w:val="17"/>
        </w:rPr>
        <w:t>2015</w:t>
      </w:r>
    </w:p>
    <w:p w14:paraId="44BEAD3B" w14:textId="77777777" w:rsidR="004B413C" w:rsidRDefault="004B413C">
      <w:pPr>
        <w:spacing w:line="8" w:lineRule="exact"/>
        <w:rPr>
          <w:sz w:val="20"/>
          <w:szCs w:val="20"/>
        </w:rPr>
      </w:pPr>
    </w:p>
    <w:p w14:paraId="620877FD" w14:textId="77777777" w:rsidR="004B413C" w:rsidRDefault="00EC2FEA">
      <w:pPr>
        <w:ind w:left="4860"/>
        <w:rPr>
          <w:sz w:val="20"/>
          <w:szCs w:val="20"/>
        </w:rPr>
      </w:pPr>
      <w:r>
        <w:rPr>
          <w:rFonts w:ascii="Arial" w:eastAsia="Arial" w:hAnsi="Arial" w:cs="Arial"/>
        </w:rPr>
        <w:t>Year</w:t>
      </w:r>
    </w:p>
    <w:p w14:paraId="79F010A7" w14:textId="77777777" w:rsidR="004B413C" w:rsidRDefault="004B413C">
      <w:pPr>
        <w:spacing w:line="200" w:lineRule="exact"/>
        <w:rPr>
          <w:sz w:val="20"/>
          <w:szCs w:val="20"/>
        </w:rPr>
      </w:pPr>
    </w:p>
    <w:p w14:paraId="09BBDE84" w14:textId="77777777" w:rsidR="004B413C" w:rsidRDefault="004B413C">
      <w:pPr>
        <w:sectPr w:rsidR="004B413C">
          <w:pgSz w:w="12240" w:h="15840"/>
          <w:pgMar w:top="1440" w:right="1440" w:bottom="307" w:left="1440" w:header="0" w:footer="0" w:gutter="0"/>
          <w:cols w:num="2" w:space="720" w:equalWidth="0">
            <w:col w:w="314" w:space="66"/>
            <w:col w:w="8980"/>
          </w:cols>
        </w:sectPr>
      </w:pPr>
    </w:p>
    <w:p w14:paraId="07542D92" w14:textId="77777777" w:rsidR="004B413C" w:rsidRDefault="004B413C">
      <w:pPr>
        <w:spacing w:line="363" w:lineRule="exact"/>
        <w:rPr>
          <w:sz w:val="20"/>
          <w:szCs w:val="20"/>
        </w:rPr>
      </w:pPr>
    </w:p>
    <w:p w14:paraId="4364F5AF" w14:textId="77777777" w:rsidR="004B413C" w:rsidRDefault="00EC2FEA">
      <w:pPr>
        <w:tabs>
          <w:tab w:val="left" w:pos="160"/>
        </w:tabs>
        <w:ind w:right="-19"/>
        <w:jc w:val="center"/>
        <w:rPr>
          <w:sz w:val="20"/>
          <w:szCs w:val="20"/>
        </w:rPr>
      </w:pPr>
      <w:r>
        <w:rPr>
          <w:rFonts w:ascii="Arial" w:eastAsia="Arial" w:hAnsi="Arial" w:cs="Arial"/>
          <w:sz w:val="20"/>
          <w:szCs w:val="20"/>
        </w:rPr>
        <w:t>Figure 3:</w:t>
      </w:r>
      <w:r>
        <w:rPr>
          <w:sz w:val="20"/>
          <w:szCs w:val="20"/>
        </w:rPr>
        <w:tab/>
      </w:r>
      <w:r>
        <w:rPr>
          <w:rFonts w:ascii="Arial" w:eastAsia="Arial" w:hAnsi="Arial" w:cs="Arial"/>
          <w:sz w:val="19"/>
          <w:szCs w:val="19"/>
        </w:rPr>
        <w:t>Period of survey for each wetland.</w:t>
      </w:r>
    </w:p>
    <w:p w14:paraId="13320488" w14:textId="77777777" w:rsidR="004B413C" w:rsidRDefault="004B413C">
      <w:pPr>
        <w:sectPr w:rsidR="004B413C">
          <w:type w:val="continuous"/>
          <w:pgSz w:w="12240" w:h="15840"/>
          <w:pgMar w:top="1440" w:right="1440" w:bottom="307" w:left="1440" w:header="0" w:footer="0" w:gutter="0"/>
          <w:cols w:space="720" w:equalWidth="0">
            <w:col w:w="9360"/>
          </w:cols>
        </w:sectPr>
      </w:pPr>
    </w:p>
    <w:p w14:paraId="00E4939A" w14:textId="77777777" w:rsidR="004B413C" w:rsidRDefault="004B413C">
      <w:pPr>
        <w:spacing w:line="200" w:lineRule="exact"/>
        <w:rPr>
          <w:sz w:val="20"/>
          <w:szCs w:val="20"/>
        </w:rPr>
      </w:pPr>
    </w:p>
    <w:p w14:paraId="5BFF2547" w14:textId="77777777" w:rsidR="004B413C" w:rsidRDefault="004B413C">
      <w:pPr>
        <w:spacing w:line="200" w:lineRule="exact"/>
        <w:rPr>
          <w:sz w:val="20"/>
          <w:szCs w:val="20"/>
        </w:rPr>
      </w:pPr>
    </w:p>
    <w:p w14:paraId="664606AF" w14:textId="77777777" w:rsidR="004B413C" w:rsidRDefault="004B413C">
      <w:pPr>
        <w:spacing w:line="200" w:lineRule="exact"/>
        <w:rPr>
          <w:sz w:val="20"/>
          <w:szCs w:val="20"/>
        </w:rPr>
      </w:pPr>
    </w:p>
    <w:p w14:paraId="277B507A" w14:textId="77777777" w:rsidR="004B413C" w:rsidRDefault="004B413C">
      <w:pPr>
        <w:spacing w:line="200" w:lineRule="exact"/>
        <w:rPr>
          <w:sz w:val="20"/>
          <w:szCs w:val="20"/>
        </w:rPr>
      </w:pPr>
    </w:p>
    <w:p w14:paraId="40CB172F" w14:textId="77777777" w:rsidR="004B413C" w:rsidRDefault="004B413C">
      <w:pPr>
        <w:spacing w:line="200" w:lineRule="exact"/>
        <w:rPr>
          <w:sz w:val="20"/>
          <w:szCs w:val="20"/>
        </w:rPr>
      </w:pPr>
    </w:p>
    <w:p w14:paraId="4A454F20" w14:textId="77777777" w:rsidR="004B413C" w:rsidRDefault="004B413C">
      <w:pPr>
        <w:spacing w:line="200" w:lineRule="exact"/>
        <w:rPr>
          <w:sz w:val="20"/>
          <w:szCs w:val="20"/>
        </w:rPr>
      </w:pPr>
    </w:p>
    <w:p w14:paraId="5FF94B6D" w14:textId="77777777" w:rsidR="004B413C" w:rsidRDefault="004B413C">
      <w:pPr>
        <w:spacing w:line="200" w:lineRule="exact"/>
        <w:rPr>
          <w:sz w:val="20"/>
          <w:szCs w:val="20"/>
        </w:rPr>
      </w:pPr>
    </w:p>
    <w:p w14:paraId="79CF7567" w14:textId="77777777" w:rsidR="004B413C" w:rsidRDefault="004B413C">
      <w:pPr>
        <w:spacing w:line="200" w:lineRule="exact"/>
        <w:rPr>
          <w:sz w:val="20"/>
          <w:szCs w:val="20"/>
        </w:rPr>
      </w:pPr>
    </w:p>
    <w:p w14:paraId="26D7E455" w14:textId="77777777" w:rsidR="004B413C" w:rsidRDefault="004B413C">
      <w:pPr>
        <w:spacing w:line="200" w:lineRule="exact"/>
        <w:rPr>
          <w:sz w:val="20"/>
          <w:szCs w:val="20"/>
        </w:rPr>
      </w:pPr>
    </w:p>
    <w:p w14:paraId="435F6AB8" w14:textId="77777777" w:rsidR="004B413C" w:rsidRDefault="004B413C">
      <w:pPr>
        <w:spacing w:line="200" w:lineRule="exact"/>
        <w:rPr>
          <w:sz w:val="20"/>
          <w:szCs w:val="20"/>
        </w:rPr>
      </w:pPr>
    </w:p>
    <w:p w14:paraId="3E8DE684" w14:textId="77777777" w:rsidR="004B413C" w:rsidRDefault="004B413C">
      <w:pPr>
        <w:spacing w:line="200" w:lineRule="exact"/>
        <w:rPr>
          <w:sz w:val="20"/>
          <w:szCs w:val="20"/>
        </w:rPr>
      </w:pPr>
    </w:p>
    <w:p w14:paraId="64D12F57" w14:textId="77777777" w:rsidR="004B413C" w:rsidRDefault="004B413C">
      <w:pPr>
        <w:spacing w:line="200" w:lineRule="exact"/>
        <w:rPr>
          <w:sz w:val="20"/>
          <w:szCs w:val="20"/>
        </w:rPr>
      </w:pPr>
    </w:p>
    <w:p w14:paraId="48121132" w14:textId="77777777" w:rsidR="004B413C" w:rsidRDefault="004B413C">
      <w:pPr>
        <w:spacing w:line="200" w:lineRule="exact"/>
        <w:rPr>
          <w:sz w:val="20"/>
          <w:szCs w:val="20"/>
        </w:rPr>
      </w:pPr>
    </w:p>
    <w:p w14:paraId="782A76EA" w14:textId="77777777" w:rsidR="004B413C" w:rsidRDefault="004B413C">
      <w:pPr>
        <w:spacing w:line="200" w:lineRule="exact"/>
        <w:rPr>
          <w:sz w:val="20"/>
          <w:szCs w:val="20"/>
        </w:rPr>
      </w:pPr>
    </w:p>
    <w:p w14:paraId="1020E15A" w14:textId="77777777" w:rsidR="004B413C" w:rsidRDefault="004B413C">
      <w:pPr>
        <w:spacing w:line="200" w:lineRule="exact"/>
        <w:rPr>
          <w:sz w:val="20"/>
          <w:szCs w:val="20"/>
        </w:rPr>
      </w:pPr>
    </w:p>
    <w:p w14:paraId="5871F45D" w14:textId="77777777" w:rsidR="004B413C" w:rsidRDefault="004B413C">
      <w:pPr>
        <w:spacing w:line="288" w:lineRule="exact"/>
        <w:rPr>
          <w:sz w:val="20"/>
          <w:szCs w:val="20"/>
        </w:rPr>
      </w:pPr>
    </w:p>
    <w:p w14:paraId="26B8763E" w14:textId="77777777" w:rsidR="004B413C" w:rsidRDefault="00EC2FEA">
      <w:pPr>
        <w:jc w:val="center"/>
        <w:rPr>
          <w:sz w:val="20"/>
          <w:szCs w:val="20"/>
        </w:rPr>
      </w:pPr>
      <w:r>
        <w:rPr>
          <w:rFonts w:ascii="Arial" w:eastAsia="Arial" w:hAnsi="Arial" w:cs="Arial"/>
          <w:sz w:val="17"/>
          <w:szCs w:val="17"/>
        </w:rPr>
        <w:t>12</w:t>
      </w:r>
    </w:p>
    <w:p w14:paraId="0D9CF5EE" w14:textId="77777777" w:rsidR="004B413C" w:rsidRDefault="004B413C">
      <w:pPr>
        <w:sectPr w:rsidR="004B413C">
          <w:type w:val="continuous"/>
          <w:pgSz w:w="12240" w:h="15840"/>
          <w:pgMar w:top="1440" w:right="1440" w:bottom="307" w:left="1440" w:header="0" w:footer="0" w:gutter="0"/>
          <w:cols w:space="720" w:equalWidth="0">
            <w:col w:w="9360"/>
          </w:cols>
        </w:sectPr>
      </w:pPr>
    </w:p>
    <w:p w14:paraId="599350ED" w14:textId="77777777" w:rsidR="004B413C" w:rsidRDefault="00EC2FEA">
      <w:pPr>
        <w:ind w:left="20"/>
        <w:rPr>
          <w:sz w:val="20"/>
          <w:szCs w:val="20"/>
        </w:rPr>
      </w:pPr>
      <w:bookmarkStart w:id="30" w:name="page13"/>
      <w:bookmarkEnd w:id="30"/>
      <w:r>
        <w:rPr>
          <w:rFonts w:ascii="Arial" w:eastAsia="Arial" w:hAnsi="Arial" w:cs="Arial"/>
          <w:b/>
          <w:bCs/>
          <w:sz w:val="24"/>
          <w:szCs w:val="24"/>
        </w:rPr>
        <w:lastRenderedPageBreak/>
        <w:t>Statistical analyses</w:t>
      </w:r>
    </w:p>
    <w:p w14:paraId="0394670C" w14:textId="77777777" w:rsidR="004B413C" w:rsidRDefault="004B413C">
      <w:pPr>
        <w:spacing w:line="258" w:lineRule="exact"/>
        <w:rPr>
          <w:sz w:val="20"/>
          <w:szCs w:val="20"/>
        </w:rPr>
      </w:pPr>
    </w:p>
    <w:p w14:paraId="6F41EDC1" w14:textId="77777777" w:rsidR="004B413C" w:rsidRDefault="00EC2FEA">
      <w:pPr>
        <w:spacing w:line="257" w:lineRule="auto"/>
        <w:ind w:right="40" w:firstLine="23"/>
        <w:jc w:val="both"/>
        <w:rPr>
          <w:rFonts w:ascii="Arial" w:eastAsia="Arial" w:hAnsi="Arial" w:cs="Arial"/>
          <w:sz w:val="20"/>
          <w:szCs w:val="20"/>
        </w:rPr>
      </w:pPr>
      <w:r>
        <w:rPr>
          <w:rFonts w:ascii="Arial" w:eastAsia="Arial" w:hAnsi="Arial" w:cs="Arial"/>
          <w:sz w:val="20"/>
          <w:szCs w:val="20"/>
        </w:rPr>
        <w:t xml:space="preserve">Generalised additive models (GAMs) were used to model non-linear trends in water level time series data (Wood, 2011). Historical water level data for each of the wetlands in this report was accessed from the DWER website </w:t>
      </w:r>
      <w:hyperlink r:id="rId26">
        <w:r>
          <w:rPr>
            <w:rFonts w:ascii="Arial" w:eastAsia="Arial" w:hAnsi="Arial" w:cs="Arial"/>
            <w:sz w:val="20"/>
            <w:szCs w:val="20"/>
          </w:rPr>
          <w:t>(http://www.water.wa.gov.au/maps-and-data/monitoring/water-information-reporting)</w:t>
        </w:r>
      </w:hyperlink>
      <w:r>
        <w:rPr>
          <w:rFonts w:ascii="Arial" w:eastAsia="Arial" w:hAnsi="Arial" w:cs="Arial"/>
          <w:sz w:val="20"/>
          <w:szCs w:val="20"/>
        </w:rPr>
        <w:t xml:space="preserve">. To simplify modelling, mean monthly water levels were calculated and used for modelling. A cyclic cubic spline with 12 dimensions was used as a smooth term to ensure there was no discontinuity between Janurary and December water levels. To account for correlated errors, an ARMA process, nested within each year, was fitted to the rediduals using the R package </w:t>
      </w:r>
      <w:r>
        <w:rPr>
          <w:rFonts w:ascii="Arial" w:eastAsia="Arial" w:hAnsi="Arial" w:cs="Arial"/>
          <w:i/>
          <w:iCs/>
          <w:sz w:val="20"/>
          <w:szCs w:val="20"/>
        </w:rPr>
        <w:t>nlme</w:t>
      </w:r>
      <w:r>
        <w:rPr>
          <w:rFonts w:ascii="Arial" w:eastAsia="Arial" w:hAnsi="Arial" w:cs="Arial"/>
          <w:sz w:val="20"/>
          <w:szCs w:val="20"/>
        </w:rPr>
        <w:t xml:space="preserve"> v 3.1-141 (Pinheiro et al., 2019). All GAMs were fitted using the R package </w:t>
      </w:r>
      <w:r>
        <w:rPr>
          <w:rFonts w:ascii="Arial" w:eastAsia="Arial" w:hAnsi="Arial" w:cs="Arial"/>
          <w:i/>
          <w:iCs/>
          <w:sz w:val="20"/>
          <w:szCs w:val="20"/>
        </w:rPr>
        <w:t>mgcv</w:t>
      </w:r>
      <w:r>
        <w:rPr>
          <w:rFonts w:ascii="Arial" w:eastAsia="Arial" w:hAnsi="Arial" w:cs="Arial"/>
          <w:sz w:val="20"/>
          <w:szCs w:val="20"/>
        </w:rPr>
        <w:t xml:space="preserve"> v 1.8-30 (Wood, 2019).</w:t>
      </w:r>
    </w:p>
    <w:p w14:paraId="4F4B005F" w14:textId="77777777" w:rsidR="004B413C" w:rsidRDefault="004B413C">
      <w:pPr>
        <w:spacing w:line="62" w:lineRule="exact"/>
        <w:rPr>
          <w:sz w:val="20"/>
          <w:szCs w:val="20"/>
        </w:rPr>
      </w:pPr>
    </w:p>
    <w:p w14:paraId="0B5A0EB6" w14:textId="77777777" w:rsidR="004B413C" w:rsidRDefault="00EC2FEA">
      <w:pPr>
        <w:spacing w:line="270" w:lineRule="auto"/>
        <w:ind w:left="20"/>
        <w:jc w:val="both"/>
        <w:rPr>
          <w:sz w:val="20"/>
          <w:szCs w:val="20"/>
        </w:rPr>
      </w:pPr>
      <w:r>
        <w:rPr>
          <w:rFonts w:ascii="Arial" w:eastAsia="Arial" w:hAnsi="Arial" w:cs="Arial"/>
          <w:sz w:val="19"/>
          <w:szCs w:val="19"/>
        </w:rPr>
        <w:t xml:space="preserve">A multivariate analysis was used to explore the eﬀects of ground/surface water level on vegetation communities. This fits a multivariate generalised linear model to the data so that the eﬀects of species covariates (including groundwater level) on each species can be modeled (Hui, 2016). Species abundances (vegetation and macroinvertebrates) were fitted to negative binomial distributions and the models fitted with two latent variables. The models were fitted and unconstrained model-based ordinations was carried out on the macroinvertebrate and vegetation data using the </w:t>
      </w:r>
      <w:r>
        <w:rPr>
          <w:rFonts w:ascii="Arial" w:eastAsia="Arial" w:hAnsi="Arial" w:cs="Arial"/>
          <w:i/>
          <w:iCs/>
          <w:sz w:val="19"/>
          <w:szCs w:val="19"/>
        </w:rPr>
        <w:t>boral</w:t>
      </w:r>
      <w:r>
        <w:rPr>
          <w:rFonts w:ascii="Arial" w:eastAsia="Arial" w:hAnsi="Arial" w:cs="Arial"/>
          <w:sz w:val="19"/>
          <w:szCs w:val="19"/>
        </w:rPr>
        <w:t xml:space="preserve"> package v 1.7 (Hui, 2018). The resulting ordinations enable graphical representations of communities for each wetland to be made, with points closer to each other more similar in terms of taxonomic composition than those more distant. Wetland specific boral models were run using the mean fitted water level for each survey year as a covariate in order to understand species specific interactions with water levels. All analyses were conducted using R (version 3.6.1)</w:t>
      </w:r>
    </w:p>
    <w:p w14:paraId="18F31990" w14:textId="77777777" w:rsidR="004B413C" w:rsidRDefault="004B413C">
      <w:pPr>
        <w:spacing w:line="324" w:lineRule="exact"/>
        <w:rPr>
          <w:sz w:val="20"/>
          <w:szCs w:val="20"/>
        </w:rPr>
      </w:pPr>
    </w:p>
    <w:p w14:paraId="41285AB1" w14:textId="77777777" w:rsidR="004B413C" w:rsidRDefault="00EC2FEA">
      <w:pPr>
        <w:ind w:left="20"/>
        <w:rPr>
          <w:sz w:val="20"/>
          <w:szCs w:val="20"/>
        </w:rPr>
      </w:pPr>
      <w:commentRangeStart w:id="31"/>
      <w:r>
        <w:rPr>
          <w:rFonts w:ascii="Arial" w:eastAsia="Arial" w:hAnsi="Arial" w:cs="Arial"/>
          <w:b/>
          <w:bCs/>
          <w:sz w:val="24"/>
          <w:szCs w:val="24"/>
        </w:rPr>
        <w:t>Managerial obligation assessment</w:t>
      </w:r>
    </w:p>
    <w:p w14:paraId="442C06AD" w14:textId="77777777" w:rsidR="004B413C" w:rsidRDefault="004B413C">
      <w:pPr>
        <w:spacing w:line="258" w:lineRule="exact"/>
        <w:rPr>
          <w:sz w:val="20"/>
          <w:szCs w:val="20"/>
        </w:rPr>
      </w:pPr>
    </w:p>
    <w:p w14:paraId="6808F489" w14:textId="77777777" w:rsidR="004B413C" w:rsidRDefault="00EC2FEA">
      <w:pPr>
        <w:ind w:left="20"/>
        <w:rPr>
          <w:sz w:val="20"/>
          <w:szCs w:val="20"/>
        </w:rPr>
      </w:pPr>
      <w:r>
        <w:rPr>
          <w:rFonts w:ascii="Arial" w:eastAsia="Arial" w:hAnsi="Arial" w:cs="Arial"/>
          <w:sz w:val="20"/>
          <w:szCs w:val="20"/>
        </w:rPr>
        <w:t>[DO WE TO HAVE A FORMAL WAY OF DOING THIS?]</w:t>
      </w:r>
    </w:p>
    <w:p w14:paraId="3A9A15DE" w14:textId="77777777" w:rsidR="004B413C" w:rsidRDefault="004B413C">
      <w:pPr>
        <w:sectPr w:rsidR="004B413C">
          <w:pgSz w:w="12240" w:h="15840"/>
          <w:pgMar w:top="1367" w:right="1400" w:bottom="307" w:left="1420" w:header="0" w:footer="0" w:gutter="0"/>
          <w:cols w:space="720" w:equalWidth="0">
            <w:col w:w="9420"/>
          </w:cols>
        </w:sectPr>
      </w:pPr>
    </w:p>
    <w:commentRangeEnd w:id="31"/>
    <w:p w14:paraId="4445C748" w14:textId="77777777" w:rsidR="004B413C" w:rsidRDefault="00EC2FEA">
      <w:pPr>
        <w:spacing w:line="200" w:lineRule="exact"/>
        <w:rPr>
          <w:sz w:val="20"/>
          <w:szCs w:val="20"/>
        </w:rPr>
      </w:pPr>
      <w:r>
        <w:rPr>
          <w:rStyle w:val="CommentReference"/>
        </w:rPr>
        <w:commentReference w:id="31"/>
      </w:r>
    </w:p>
    <w:p w14:paraId="43FAE2A2" w14:textId="77777777" w:rsidR="004B413C" w:rsidRDefault="004B413C">
      <w:pPr>
        <w:spacing w:line="200" w:lineRule="exact"/>
        <w:rPr>
          <w:sz w:val="20"/>
          <w:szCs w:val="20"/>
        </w:rPr>
      </w:pPr>
    </w:p>
    <w:p w14:paraId="0AD533A7" w14:textId="77777777" w:rsidR="004B413C" w:rsidRDefault="004B413C">
      <w:pPr>
        <w:spacing w:line="200" w:lineRule="exact"/>
        <w:rPr>
          <w:sz w:val="20"/>
          <w:szCs w:val="20"/>
        </w:rPr>
      </w:pPr>
    </w:p>
    <w:p w14:paraId="302B3621" w14:textId="77777777" w:rsidR="004B413C" w:rsidRDefault="004B413C">
      <w:pPr>
        <w:spacing w:line="200" w:lineRule="exact"/>
        <w:rPr>
          <w:sz w:val="20"/>
          <w:szCs w:val="20"/>
        </w:rPr>
      </w:pPr>
    </w:p>
    <w:p w14:paraId="04C86D21" w14:textId="77777777" w:rsidR="004B413C" w:rsidRDefault="004B413C">
      <w:pPr>
        <w:spacing w:line="200" w:lineRule="exact"/>
        <w:rPr>
          <w:sz w:val="20"/>
          <w:szCs w:val="20"/>
        </w:rPr>
      </w:pPr>
    </w:p>
    <w:p w14:paraId="180F3600" w14:textId="77777777" w:rsidR="004B413C" w:rsidRDefault="004B413C">
      <w:pPr>
        <w:spacing w:line="200" w:lineRule="exact"/>
        <w:rPr>
          <w:sz w:val="20"/>
          <w:szCs w:val="20"/>
        </w:rPr>
      </w:pPr>
    </w:p>
    <w:p w14:paraId="1A975B85" w14:textId="77777777" w:rsidR="004B413C" w:rsidRDefault="004B413C">
      <w:pPr>
        <w:spacing w:line="200" w:lineRule="exact"/>
        <w:rPr>
          <w:sz w:val="20"/>
          <w:szCs w:val="20"/>
        </w:rPr>
      </w:pPr>
    </w:p>
    <w:p w14:paraId="3B9EB5AA" w14:textId="77777777" w:rsidR="004B413C" w:rsidRDefault="004B413C">
      <w:pPr>
        <w:spacing w:line="200" w:lineRule="exact"/>
        <w:rPr>
          <w:sz w:val="20"/>
          <w:szCs w:val="20"/>
        </w:rPr>
      </w:pPr>
    </w:p>
    <w:p w14:paraId="52AC0503" w14:textId="77777777" w:rsidR="004B413C" w:rsidRDefault="004B413C">
      <w:pPr>
        <w:spacing w:line="200" w:lineRule="exact"/>
        <w:rPr>
          <w:sz w:val="20"/>
          <w:szCs w:val="20"/>
        </w:rPr>
      </w:pPr>
    </w:p>
    <w:p w14:paraId="2C491E28" w14:textId="77777777" w:rsidR="004B413C" w:rsidRDefault="004B413C">
      <w:pPr>
        <w:spacing w:line="200" w:lineRule="exact"/>
        <w:rPr>
          <w:sz w:val="20"/>
          <w:szCs w:val="20"/>
        </w:rPr>
      </w:pPr>
    </w:p>
    <w:p w14:paraId="0C16A4C0" w14:textId="77777777" w:rsidR="004B413C" w:rsidRDefault="004B413C">
      <w:pPr>
        <w:spacing w:line="200" w:lineRule="exact"/>
        <w:rPr>
          <w:sz w:val="20"/>
          <w:szCs w:val="20"/>
        </w:rPr>
      </w:pPr>
    </w:p>
    <w:p w14:paraId="5BBB0069" w14:textId="77777777" w:rsidR="004B413C" w:rsidRDefault="004B413C">
      <w:pPr>
        <w:spacing w:line="200" w:lineRule="exact"/>
        <w:rPr>
          <w:sz w:val="20"/>
          <w:szCs w:val="20"/>
        </w:rPr>
      </w:pPr>
    </w:p>
    <w:p w14:paraId="300BB1DC" w14:textId="77777777" w:rsidR="004B413C" w:rsidRDefault="004B413C">
      <w:pPr>
        <w:spacing w:line="200" w:lineRule="exact"/>
        <w:rPr>
          <w:sz w:val="20"/>
          <w:szCs w:val="20"/>
        </w:rPr>
      </w:pPr>
    </w:p>
    <w:p w14:paraId="4BB3061C" w14:textId="77777777" w:rsidR="004B413C" w:rsidRDefault="004B413C">
      <w:pPr>
        <w:spacing w:line="200" w:lineRule="exact"/>
        <w:rPr>
          <w:sz w:val="20"/>
          <w:szCs w:val="20"/>
        </w:rPr>
      </w:pPr>
    </w:p>
    <w:p w14:paraId="2DFE3B10" w14:textId="77777777" w:rsidR="004B413C" w:rsidRDefault="004B413C">
      <w:pPr>
        <w:spacing w:line="200" w:lineRule="exact"/>
        <w:rPr>
          <w:sz w:val="20"/>
          <w:szCs w:val="20"/>
        </w:rPr>
      </w:pPr>
    </w:p>
    <w:p w14:paraId="0D2C94F4" w14:textId="77777777" w:rsidR="004B413C" w:rsidRDefault="004B413C">
      <w:pPr>
        <w:spacing w:line="200" w:lineRule="exact"/>
        <w:rPr>
          <w:sz w:val="20"/>
          <w:szCs w:val="20"/>
        </w:rPr>
      </w:pPr>
    </w:p>
    <w:p w14:paraId="025B1AB4" w14:textId="77777777" w:rsidR="004B413C" w:rsidRDefault="004B413C">
      <w:pPr>
        <w:spacing w:line="200" w:lineRule="exact"/>
        <w:rPr>
          <w:sz w:val="20"/>
          <w:szCs w:val="20"/>
        </w:rPr>
      </w:pPr>
    </w:p>
    <w:p w14:paraId="7C1C187E" w14:textId="77777777" w:rsidR="004B413C" w:rsidRDefault="004B413C">
      <w:pPr>
        <w:spacing w:line="200" w:lineRule="exact"/>
        <w:rPr>
          <w:sz w:val="20"/>
          <w:szCs w:val="20"/>
        </w:rPr>
      </w:pPr>
    </w:p>
    <w:p w14:paraId="5CE4A750" w14:textId="77777777" w:rsidR="004B413C" w:rsidRDefault="004B413C">
      <w:pPr>
        <w:spacing w:line="200" w:lineRule="exact"/>
        <w:rPr>
          <w:sz w:val="20"/>
          <w:szCs w:val="20"/>
        </w:rPr>
      </w:pPr>
    </w:p>
    <w:p w14:paraId="4AF39D7A" w14:textId="77777777" w:rsidR="004B413C" w:rsidRDefault="004B413C">
      <w:pPr>
        <w:spacing w:line="200" w:lineRule="exact"/>
        <w:rPr>
          <w:sz w:val="20"/>
          <w:szCs w:val="20"/>
        </w:rPr>
      </w:pPr>
    </w:p>
    <w:p w14:paraId="7EED1CFF" w14:textId="77777777" w:rsidR="004B413C" w:rsidRDefault="004B413C">
      <w:pPr>
        <w:spacing w:line="200" w:lineRule="exact"/>
        <w:rPr>
          <w:sz w:val="20"/>
          <w:szCs w:val="20"/>
        </w:rPr>
      </w:pPr>
    </w:p>
    <w:p w14:paraId="697E4E02" w14:textId="77777777" w:rsidR="004B413C" w:rsidRDefault="004B413C">
      <w:pPr>
        <w:spacing w:line="200" w:lineRule="exact"/>
        <w:rPr>
          <w:sz w:val="20"/>
          <w:szCs w:val="20"/>
        </w:rPr>
      </w:pPr>
    </w:p>
    <w:p w14:paraId="2D8387CE" w14:textId="77777777" w:rsidR="004B413C" w:rsidRDefault="004B413C">
      <w:pPr>
        <w:spacing w:line="200" w:lineRule="exact"/>
        <w:rPr>
          <w:sz w:val="20"/>
          <w:szCs w:val="20"/>
        </w:rPr>
      </w:pPr>
    </w:p>
    <w:p w14:paraId="29FDC4F3" w14:textId="77777777" w:rsidR="004B413C" w:rsidRDefault="004B413C">
      <w:pPr>
        <w:spacing w:line="200" w:lineRule="exact"/>
        <w:rPr>
          <w:sz w:val="20"/>
          <w:szCs w:val="20"/>
        </w:rPr>
      </w:pPr>
    </w:p>
    <w:p w14:paraId="07797353" w14:textId="77777777" w:rsidR="004B413C" w:rsidRDefault="004B413C">
      <w:pPr>
        <w:spacing w:line="200" w:lineRule="exact"/>
        <w:rPr>
          <w:sz w:val="20"/>
          <w:szCs w:val="20"/>
        </w:rPr>
      </w:pPr>
    </w:p>
    <w:p w14:paraId="5949F0D9" w14:textId="77777777" w:rsidR="004B413C" w:rsidRDefault="004B413C">
      <w:pPr>
        <w:spacing w:line="200" w:lineRule="exact"/>
        <w:rPr>
          <w:sz w:val="20"/>
          <w:szCs w:val="20"/>
        </w:rPr>
      </w:pPr>
    </w:p>
    <w:p w14:paraId="04A9896E" w14:textId="77777777" w:rsidR="004B413C" w:rsidRDefault="004B413C">
      <w:pPr>
        <w:spacing w:line="200" w:lineRule="exact"/>
        <w:rPr>
          <w:sz w:val="20"/>
          <w:szCs w:val="20"/>
        </w:rPr>
      </w:pPr>
    </w:p>
    <w:p w14:paraId="7709F735" w14:textId="77777777" w:rsidR="004B413C" w:rsidRDefault="004B413C">
      <w:pPr>
        <w:spacing w:line="200" w:lineRule="exact"/>
        <w:rPr>
          <w:sz w:val="20"/>
          <w:szCs w:val="20"/>
        </w:rPr>
      </w:pPr>
    </w:p>
    <w:p w14:paraId="545D9993" w14:textId="77777777" w:rsidR="004B413C" w:rsidRDefault="004B413C">
      <w:pPr>
        <w:spacing w:line="200" w:lineRule="exact"/>
        <w:rPr>
          <w:sz w:val="20"/>
          <w:szCs w:val="20"/>
        </w:rPr>
      </w:pPr>
    </w:p>
    <w:p w14:paraId="25D976D8" w14:textId="77777777" w:rsidR="004B413C" w:rsidRDefault="004B413C">
      <w:pPr>
        <w:spacing w:line="200" w:lineRule="exact"/>
        <w:rPr>
          <w:sz w:val="20"/>
          <w:szCs w:val="20"/>
        </w:rPr>
      </w:pPr>
    </w:p>
    <w:p w14:paraId="22B0F92A" w14:textId="77777777" w:rsidR="004B413C" w:rsidRDefault="004B413C">
      <w:pPr>
        <w:spacing w:line="200" w:lineRule="exact"/>
        <w:rPr>
          <w:sz w:val="20"/>
          <w:szCs w:val="20"/>
        </w:rPr>
      </w:pPr>
    </w:p>
    <w:p w14:paraId="7A5378AD" w14:textId="77777777" w:rsidR="004B413C" w:rsidRDefault="004B413C">
      <w:pPr>
        <w:spacing w:line="200" w:lineRule="exact"/>
        <w:rPr>
          <w:sz w:val="20"/>
          <w:szCs w:val="20"/>
        </w:rPr>
      </w:pPr>
    </w:p>
    <w:p w14:paraId="6F497C6E" w14:textId="77777777" w:rsidR="004B413C" w:rsidRDefault="004B413C">
      <w:pPr>
        <w:spacing w:line="200" w:lineRule="exact"/>
        <w:rPr>
          <w:sz w:val="20"/>
          <w:szCs w:val="20"/>
        </w:rPr>
      </w:pPr>
    </w:p>
    <w:p w14:paraId="71378444" w14:textId="77777777" w:rsidR="004B413C" w:rsidRDefault="004B413C">
      <w:pPr>
        <w:spacing w:line="200" w:lineRule="exact"/>
        <w:rPr>
          <w:sz w:val="20"/>
          <w:szCs w:val="20"/>
        </w:rPr>
      </w:pPr>
    </w:p>
    <w:p w14:paraId="79DA0BBA" w14:textId="77777777" w:rsidR="004B413C" w:rsidRDefault="004B413C">
      <w:pPr>
        <w:spacing w:line="200" w:lineRule="exact"/>
        <w:rPr>
          <w:sz w:val="20"/>
          <w:szCs w:val="20"/>
        </w:rPr>
      </w:pPr>
    </w:p>
    <w:p w14:paraId="3D00D57B" w14:textId="77777777" w:rsidR="004B413C" w:rsidRDefault="004B413C">
      <w:pPr>
        <w:spacing w:line="292" w:lineRule="exact"/>
        <w:rPr>
          <w:sz w:val="20"/>
          <w:szCs w:val="20"/>
        </w:rPr>
      </w:pPr>
    </w:p>
    <w:p w14:paraId="640AB3B6" w14:textId="77777777" w:rsidR="004B413C" w:rsidRDefault="00EC2FEA">
      <w:pPr>
        <w:ind w:right="20"/>
        <w:jc w:val="center"/>
        <w:rPr>
          <w:sz w:val="20"/>
          <w:szCs w:val="20"/>
        </w:rPr>
      </w:pPr>
      <w:r>
        <w:rPr>
          <w:rFonts w:ascii="Arial" w:eastAsia="Arial" w:hAnsi="Arial" w:cs="Arial"/>
          <w:sz w:val="17"/>
          <w:szCs w:val="17"/>
        </w:rPr>
        <w:t>13</w:t>
      </w:r>
    </w:p>
    <w:p w14:paraId="099D39C4" w14:textId="77777777" w:rsidR="004B413C" w:rsidRDefault="004B413C">
      <w:pPr>
        <w:sectPr w:rsidR="004B413C">
          <w:type w:val="continuous"/>
          <w:pgSz w:w="12240" w:h="15840"/>
          <w:pgMar w:top="1367" w:right="1400" w:bottom="307" w:left="1420" w:header="0" w:footer="0" w:gutter="0"/>
          <w:cols w:space="720" w:equalWidth="0">
            <w:col w:w="9420"/>
          </w:cols>
        </w:sectPr>
      </w:pPr>
    </w:p>
    <w:p w14:paraId="6FBDD636" w14:textId="77777777" w:rsidR="004B413C" w:rsidRDefault="00EC2FEA">
      <w:pPr>
        <w:spacing w:line="110" w:lineRule="exact"/>
        <w:rPr>
          <w:sz w:val="20"/>
          <w:szCs w:val="20"/>
        </w:rPr>
      </w:pPr>
      <w:bookmarkStart w:id="32" w:name="page14"/>
      <w:bookmarkEnd w:id="32"/>
      <w:r>
        <w:rPr>
          <w:noProof/>
          <w:sz w:val="20"/>
          <w:szCs w:val="20"/>
        </w:rPr>
        <w:lastRenderedPageBreak/>
        <w:drawing>
          <wp:anchor distT="0" distB="0" distL="114300" distR="114300" simplePos="0" relativeHeight="250973184" behindDoc="1" locked="0" layoutInCell="0" allowOverlap="1" wp14:anchorId="5506E0A7" wp14:editId="03E5526B">
            <wp:simplePos x="0" y="0"/>
            <wp:positionH relativeFrom="page">
              <wp:posOffset>1852930</wp:posOffset>
            </wp:positionH>
            <wp:positionV relativeFrom="page">
              <wp:posOffset>984250</wp:posOffset>
            </wp:positionV>
            <wp:extent cx="4935855" cy="218440"/>
            <wp:effectExtent l="0" t="0" r="0" b="0"/>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7"/>
                    <a:srcRect/>
                    <a:stretch>
                      <a:fillRect/>
                    </a:stretch>
                  </pic:blipFill>
                  <pic:spPr bwMode="auto">
                    <a:xfrm>
                      <a:off x="0" y="0"/>
                      <a:ext cx="4935855" cy="218440"/>
                    </a:xfrm>
                    <a:prstGeom prst="rect">
                      <a:avLst/>
                    </a:prstGeom>
                    <a:noFill/>
                  </pic:spPr>
                </pic:pic>
              </a:graphicData>
            </a:graphic>
          </wp:anchor>
        </w:drawing>
      </w:r>
    </w:p>
    <w:tbl>
      <w:tblPr>
        <w:tblW w:w="0" w:type="auto"/>
        <w:tblInd w:w="1500" w:type="dxa"/>
        <w:tblLayout w:type="fixed"/>
        <w:tblCellMar>
          <w:left w:w="0" w:type="dxa"/>
          <w:right w:w="0" w:type="dxa"/>
        </w:tblCellMar>
        <w:tblLook w:val="04A0" w:firstRow="1" w:lastRow="0" w:firstColumn="1" w:lastColumn="0" w:noHBand="0" w:noVBand="1"/>
      </w:tblPr>
      <w:tblGrid>
        <w:gridCol w:w="3820"/>
        <w:gridCol w:w="120"/>
        <w:gridCol w:w="3840"/>
      </w:tblGrid>
      <w:tr w:rsidR="004B413C" w14:paraId="583E8B56" w14:textId="77777777">
        <w:trPr>
          <w:trHeight w:val="277"/>
        </w:trPr>
        <w:tc>
          <w:tcPr>
            <w:tcW w:w="3820" w:type="dxa"/>
            <w:shd w:val="clear" w:color="auto" w:fill="D9D9D9"/>
            <w:vAlign w:val="bottom"/>
          </w:tcPr>
          <w:p w14:paraId="60CFD6CB" w14:textId="77777777" w:rsidR="004B413C" w:rsidRDefault="00EC2FEA">
            <w:pPr>
              <w:ind w:left="1340"/>
              <w:rPr>
                <w:sz w:val="20"/>
                <w:szCs w:val="20"/>
              </w:rPr>
            </w:pPr>
            <w:r>
              <w:rPr>
                <w:rFonts w:ascii="Arial" w:eastAsia="Arial" w:hAnsi="Arial" w:cs="Arial"/>
                <w:i/>
                <w:iCs/>
                <w:color w:val="1A1A1A"/>
                <w:sz w:val="18"/>
                <w:szCs w:val="18"/>
              </w:rPr>
              <w:t>Acacia saligna</w:t>
            </w:r>
          </w:p>
        </w:tc>
        <w:tc>
          <w:tcPr>
            <w:tcW w:w="120" w:type="dxa"/>
            <w:vAlign w:val="bottom"/>
          </w:tcPr>
          <w:p w14:paraId="20700948" w14:textId="77777777" w:rsidR="004B413C" w:rsidRDefault="004B413C">
            <w:pPr>
              <w:rPr>
                <w:sz w:val="24"/>
                <w:szCs w:val="24"/>
              </w:rPr>
            </w:pPr>
          </w:p>
        </w:tc>
        <w:tc>
          <w:tcPr>
            <w:tcW w:w="3840" w:type="dxa"/>
            <w:shd w:val="clear" w:color="auto" w:fill="D9D9D9"/>
            <w:vAlign w:val="bottom"/>
          </w:tcPr>
          <w:p w14:paraId="0520D957" w14:textId="77777777" w:rsidR="004B413C" w:rsidRDefault="00EC2FEA">
            <w:pPr>
              <w:ind w:left="1200"/>
              <w:rPr>
                <w:sz w:val="20"/>
                <w:szCs w:val="20"/>
              </w:rPr>
            </w:pPr>
            <w:r>
              <w:rPr>
                <w:rFonts w:ascii="Arial" w:eastAsia="Arial" w:hAnsi="Arial" w:cs="Arial"/>
                <w:i/>
                <w:iCs/>
                <w:color w:val="1A1A1A"/>
                <w:sz w:val="18"/>
                <w:szCs w:val="18"/>
              </w:rPr>
              <w:t>Banksia attenuata</w:t>
            </w:r>
          </w:p>
        </w:tc>
      </w:tr>
      <w:tr w:rsidR="004B413C" w14:paraId="48C72D94" w14:textId="77777777">
        <w:trPr>
          <w:trHeight w:val="67"/>
        </w:trPr>
        <w:tc>
          <w:tcPr>
            <w:tcW w:w="3820" w:type="dxa"/>
            <w:shd w:val="clear" w:color="auto" w:fill="D9D9D9"/>
            <w:vAlign w:val="bottom"/>
          </w:tcPr>
          <w:p w14:paraId="72744CF0" w14:textId="77777777" w:rsidR="004B413C" w:rsidRDefault="004B413C">
            <w:pPr>
              <w:rPr>
                <w:sz w:val="5"/>
                <w:szCs w:val="5"/>
              </w:rPr>
            </w:pPr>
          </w:p>
        </w:tc>
        <w:tc>
          <w:tcPr>
            <w:tcW w:w="120" w:type="dxa"/>
            <w:vAlign w:val="bottom"/>
          </w:tcPr>
          <w:p w14:paraId="72B88633" w14:textId="77777777" w:rsidR="004B413C" w:rsidRDefault="004B413C">
            <w:pPr>
              <w:rPr>
                <w:sz w:val="5"/>
                <w:szCs w:val="5"/>
              </w:rPr>
            </w:pPr>
          </w:p>
        </w:tc>
        <w:tc>
          <w:tcPr>
            <w:tcW w:w="3840" w:type="dxa"/>
            <w:shd w:val="clear" w:color="auto" w:fill="D9D9D9"/>
            <w:vAlign w:val="bottom"/>
          </w:tcPr>
          <w:p w14:paraId="2C014BD6" w14:textId="77777777" w:rsidR="004B413C" w:rsidRDefault="004B413C">
            <w:pPr>
              <w:rPr>
                <w:sz w:val="5"/>
                <w:szCs w:val="5"/>
              </w:rPr>
            </w:pPr>
          </w:p>
        </w:tc>
      </w:tr>
    </w:tbl>
    <w:p w14:paraId="1C2C62A1" w14:textId="77777777" w:rsidR="004B413C" w:rsidRDefault="00EC2FEA">
      <w:pPr>
        <w:spacing w:line="20" w:lineRule="exact"/>
        <w:rPr>
          <w:sz w:val="20"/>
          <w:szCs w:val="20"/>
        </w:rPr>
      </w:pPr>
      <w:r>
        <w:rPr>
          <w:noProof/>
          <w:sz w:val="20"/>
          <w:szCs w:val="20"/>
        </w:rPr>
        <w:drawing>
          <wp:anchor distT="0" distB="0" distL="114300" distR="114300" simplePos="0" relativeHeight="250974208" behindDoc="1" locked="0" layoutInCell="0" allowOverlap="1" wp14:anchorId="0F978DFE" wp14:editId="442F08D0">
            <wp:simplePos x="0" y="0"/>
            <wp:positionH relativeFrom="column">
              <wp:posOffset>916305</wp:posOffset>
            </wp:positionH>
            <wp:positionV relativeFrom="paragraph">
              <wp:posOffset>0</wp:posOffset>
            </wp:positionV>
            <wp:extent cx="4970145" cy="639445"/>
            <wp:effectExtent l="0" t="0" r="0" b="0"/>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8"/>
                    <a:srcRect/>
                    <a:stretch>
                      <a:fillRect/>
                    </a:stretch>
                  </pic:blipFill>
                  <pic:spPr bwMode="auto">
                    <a:xfrm>
                      <a:off x="0" y="0"/>
                      <a:ext cx="4970145" cy="639445"/>
                    </a:xfrm>
                    <a:prstGeom prst="rect">
                      <a:avLst/>
                    </a:prstGeom>
                    <a:noFill/>
                  </pic:spPr>
                </pic:pic>
              </a:graphicData>
            </a:graphic>
          </wp:anchor>
        </w:drawing>
      </w:r>
    </w:p>
    <w:p w14:paraId="6DD0887C" w14:textId="77777777" w:rsidR="004B413C" w:rsidRDefault="00EC2FEA">
      <w:pPr>
        <w:spacing w:line="226" w:lineRule="auto"/>
        <w:ind w:right="7980"/>
        <w:jc w:val="right"/>
        <w:rPr>
          <w:sz w:val="20"/>
          <w:szCs w:val="20"/>
        </w:rPr>
      </w:pPr>
      <w:r>
        <w:rPr>
          <w:rFonts w:ascii="Arial" w:eastAsia="Arial" w:hAnsi="Arial" w:cs="Arial"/>
          <w:color w:val="4D4D4D"/>
          <w:sz w:val="18"/>
          <w:szCs w:val="18"/>
        </w:rPr>
        <w:t>Loch McNess</w:t>
      </w:r>
    </w:p>
    <w:p w14:paraId="7411009E" w14:textId="77777777" w:rsidR="004B413C" w:rsidRDefault="00EC2FEA">
      <w:pPr>
        <w:spacing w:line="188" w:lineRule="auto"/>
        <w:ind w:right="7980"/>
        <w:jc w:val="right"/>
        <w:rPr>
          <w:sz w:val="20"/>
          <w:szCs w:val="20"/>
        </w:rPr>
      </w:pPr>
      <w:r>
        <w:rPr>
          <w:rFonts w:ascii="Arial" w:eastAsia="Arial" w:hAnsi="Arial" w:cs="Arial"/>
          <w:color w:val="4D4D4D"/>
          <w:sz w:val="18"/>
          <w:szCs w:val="18"/>
        </w:rPr>
        <w:t>Lake Yonderup</w:t>
      </w:r>
    </w:p>
    <w:p w14:paraId="4B51AC1A" w14:textId="77777777" w:rsidR="004B413C" w:rsidRDefault="00EC2FEA">
      <w:pPr>
        <w:spacing w:line="188" w:lineRule="auto"/>
        <w:ind w:right="7980"/>
        <w:jc w:val="right"/>
        <w:rPr>
          <w:sz w:val="20"/>
          <w:szCs w:val="20"/>
        </w:rPr>
      </w:pPr>
      <w:r>
        <w:rPr>
          <w:rFonts w:ascii="Arial" w:eastAsia="Arial" w:hAnsi="Arial" w:cs="Arial"/>
          <w:color w:val="4D4D4D"/>
          <w:sz w:val="18"/>
          <w:szCs w:val="18"/>
        </w:rPr>
        <w:t>Lake Mariginiup</w:t>
      </w:r>
    </w:p>
    <w:p w14:paraId="17444148" w14:textId="77777777" w:rsidR="004B413C" w:rsidRDefault="00EC2FEA">
      <w:pPr>
        <w:spacing w:line="188" w:lineRule="auto"/>
        <w:ind w:right="7980"/>
        <w:jc w:val="right"/>
        <w:rPr>
          <w:sz w:val="20"/>
          <w:szCs w:val="20"/>
        </w:rPr>
      </w:pPr>
      <w:r>
        <w:rPr>
          <w:rFonts w:ascii="Arial" w:eastAsia="Arial" w:hAnsi="Arial" w:cs="Arial"/>
          <w:color w:val="4D4D4D"/>
          <w:sz w:val="18"/>
          <w:szCs w:val="18"/>
        </w:rPr>
        <w:t>Lake Joondalup</w:t>
      </w:r>
    </w:p>
    <w:p w14:paraId="308926D9" w14:textId="77777777" w:rsidR="004B413C" w:rsidRDefault="00EC2FEA">
      <w:pPr>
        <w:spacing w:line="189" w:lineRule="auto"/>
        <w:ind w:right="7980"/>
        <w:jc w:val="right"/>
        <w:rPr>
          <w:sz w:val="20"/>
          <w:szCs w:val="20"/>
        </w:rPr>
      </w:pPr>
      <w:r>
        <w:rPr>
          <w:rFonts w:ascii="Arial" w:eastAsia="Arial" w:hAnsi="Arial" w:cs="Arial"/>
          <w:color w:val="4D4D4D"/>
          <w:sz w:val="18"/>
          <w:szCs w:val="18"/>
        </w:rPr>
        <w:t>Lake Jandabup</w:t>
      </w:r>
    </w:p>
    <w:p w14:paraId="18A41572" w14:textId="77777777" w:rsidR="004B413C" w:rsidRDefault="00EC2FEA">
      <w:pPr>
        <w:spacing w:line="196" w:lineRule="auto"/>
        <w:ind w:right="7980"/>
        <w:jc w:val="right"/>
        <w:rPr>
          <w:sz w:val="20"/>
          <w:szCs w:val="20"/>
        </w:rPr>
      </w:pPr>
      <w:r>
        <w:rPr>
          <w:rFonts w:ascii="Arial" w:eastAsia="Arial" w:hAnsi="Arial" w:cs="Arial"/>
          <w:color w:val="4D4D4D"/>
          <w:sz w:val="18"/>
          <w:szCs w:val="18"/>
        </w:rPr>
        <w:t>Lake Goollelal</w:t>
      </w:r>
    </w:p>
    <w:p w14:paraId="69D77C3F" w14:textId="77777777" w:rsidR="004B413C" w:rsidRDefault="00EC2FEA">
      <w:pPr>
        <w:spacing w:line="20" w:lineRule="exact"/>
        <w:rPr>
          <w:sz w:val="20"/>
          <w:szCs w:val="20"/>
        </w:rPr>
      </w:pPr>
      <w:r>
        <w:rPr>
          <w:noProof/>
          <w:sz w:val="20"/>
          <w:szCs w:val="20"/>
        </w:rPr>
        <w:drawing>
          <wp:anchor distT="0" distB="0" distL="114300" distR="114300" simplePos="0" relativeHeight="250975232" behindDoc="1" locked="0" layoutInCell="0" allowOverlap="1" wp14:anchorId="5B71EE99" wp14:editId="3CDB5805">
            <wp:simplePos x="0" y="0"/>
            <wp:positionH relativeFrom="column">
              <wp:posOffset>951230</wp:posOffset>
            </wp:positionH>
            <wp:positionV relativeFrom="paragraph">
              <wp:posOffset>65405</wp:posOffset>
            </wp:positionV>
            <wp:extent cx="4935855" cy="218440"/>
            <wp:effectExtent l="0" t="0" r="0" b="0"/>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7"/>
                    <a:srcRect/>
                    <a:stretch>
                      <a:fillRect/>
                    </a:stretch>
                  </pic:blipFill>
                  <pic:spPr bwMode="auto">
                    <a:xfrm>
                      <a:off x="0" y="0"/>
                      <a:ext cx="4935855" cy="218440"/>
                    </a:xfrm>
                    <a:prstGeom prst="rect">
                      <a:avLst/>
                    </a:prstGeom>
                    <a:noFill/>
                  </pic:spPr>
                </pic:pic>
              </a:graphicData>
            </a:graphic>
          </wp:anchor>
        </w:drawing>
      </w:r>
    </w:p>
    <w:p w14:paraId="0AC661D2" w14:textId="77777777" w:rsidR="004B413C" w:rsidRDefault="004B413C">
      <w:pPr>
        <w:spacing w:line="83" w:lineRule="exact"/>
        <w:rPr>
          <w:sz w:val="20"/>
          <w:szCs w:val="20"/>
        </w:rPr>
      </w:pPr>
    </w:p>
    <w:tbl>
      <w:tblPr>
        <w:tblW w:w="0" w:type="auto"/>
        <w:tblInd w:w="1500" w:type="dxa"/>
        <w:tblLayout w:type="fixed"/>
        <w:tblCellMar>
          <w:left w:w="0" w:type="dxa"/>
          <w:right w:w="0" w:type="dxa"/>
        </w:tblCellMar>
        <w:tblLook w:val="04A0" w:firstRow="1" w:lastRow="0" w:firstColumn="1" w:lastColumn="0" w:noHBand="0" w:noVBand="1"/>
      </w:tblPr>
      <w:tblGrid>
        <w:gridCol w:w="3820"/>
        <w:gridCol w:w="120"/>
        <w:gridCol w:w="3840"/>
      </w:tblGrid>
      <w:tr w:rsidR="004B413C" w14:paraId="32655508" w14:textId="77777777">
        <w:trPr>
          <w:trHeight w:val="277"/>
        </w:trPr>
        <w:tc>
          <w:tcPr>
            <w:tcW w:w="3820" w:type="dxa"/>
            <w:shd w:val="clear" w:color="auto" w:fill="D9D9D9"/>
            <w:vAlign w:val="bottom"/>
          </w:tcPr>
          <w:p w14:paraId="77A35C19" w14:textId="77777777" w:rsidR="004B413C" w:rsidRDefault="00EC2FEA">
            <w:pPr>
              <w:ind w:left="1200"/>
              <w:rPr>
                <w:sz w:val="20"/>
                <w:szCs w:val="20"/>
              </w:rPr>
            </w:pPr>
            <w:r>
              <w:rPr>
                <w:rFonts w:ascii="Arial" w:eastAsia="Arial" w:hAnsi="Arial" w:cs="Arial"/>
                <w:i/>
                <w:iCs/>
                <w:color w:val="1A1A1A"/>
                <w:sz w:val="18"/>
                <w:szCs w:val="18"/>
              </w:rPr>
              <w:t>Banksia menziesii</w:t>
            </w:r>
          </w:p>
        </w:tc>
        <w:tc>
          <w:tcPr>
            <w:tcW w:w="120" w:type="dxa"/>
            <w:vAlign w:val="bottom"/>
          </w:tcPr>
          <w:p w14:paraId="51112EBB" w14:textId="77777777" w:rsidR="004B413C" w:rsidRDefault="004B413C">
            <w:pPr>
              <w:rPr>
                <w:sz w:val="24"/>
                <w:szCs w:val="24"/>
              </w:rPr>
            </w:pPr>
          </w:p>
        </w:tc>
        <w:tc>
          <w:tcPr>
            <w:tcW w:w="3840" w:type="dxa"/>
            <w:shd w:val="clear" w:color="auto" w:fill="D9D9D9"/>
            <w:vAlign w:val="bottom"/>
          </w:tcPr>
          <w:p w14:paraId="1B3A9B52" w14:textId="77777777" w:rsidR="004B413C" w:rsidRDefault="00EC2FEA">
            <w:pPr>
              <w:ind w:left="1180"/>
              <w:rPr>
                <w:sz w:val="20"/>
                <w:szCs w:val="20"/>
              </w:rPr>
            </w:pPr>
            <w:r>
              <w:rPr>
                <w:rFonts w:ascii="Arial" w:eastAsia="Arial" w:hAnsi="Arial" w:cs="Arial"/>
                <w:i/>
                <w:iCs/>
                <w:color w:val="1A1A1A"/>
                <w:sz w:val="18"/>
                <w:szCs w:val="18"/>
              </w:rPr>
              <w:t>Baumea articulata</w:t>
            </w:r>
          </w:p>
        </w:tc>
      </w:tr>
      <w:tr w:rsidR="004B413C" w14:paraId="18BF1C21" w14:textId="77777777">
        <w:trPr>
          <w:trHeight w:val="67"/>
        </w:trPr>
        <w:tc>
          <w:tcPr>
            <w:tcW w:w="3820" w:type="dxa"/>
            <w:shd w:val="clear" w:color="auto" w:fill="D9D9D9"/>
            <w:vAlign w:val="bottom"/>
          </w:tcPr>
          <w:p w14:paraId="747BEF3E" w14:textId="77777777" w:rsidR="004B413C" w:rsidRDefault="004B413C">
            <w:pPr>
              <w:rPr>
                <w:sz w:val="5"/>
                <w:szCs w:val="5"/>
              </w:rPr>
            </w:pPr>
          </w:p>
        </w:tc>
        <w:tc>
          <w:tcPr>
            <w:tcW w:w="120" w:type="dxa"/>
            <w:vAlign w:val="bottom"/>
          </w:tcPr>
          <w:p w14:paraId="51960779" w14:textId="77777777" w:rsidR="004B413C" w:rsidRDefault="004B413C">
            <w:pPr>
              <w:rPr>
                <w:sz w:val="5"/>
                <w:szCs w:val="5"/>
              </w:rPr>
            </w:pPr>
          </w:p>
        </w:tc>
        <w:tc>
          <w:tcPr>
            <w:tcW w:w="3840" w:type="dxa"/>
            <w:shd w:val="clear" w:color="auto" w:fill="D9D9D9"/>
            <w:vAlign w:val="bottom"/>
          </w:tcPr>
          <w:p w14:paraId="03A980CE" w14:textId="77777777" w:rsidR="004B413C" w:rsidRDefault="004B413C">
            <w:pPr>
              <w:rPr>
                <w:sz w:val="5"/>
                <w:szCs w:val="5"/>
              </w:rPr>
            </w:pPr>
          </w:p>
        </w:tc>
      </w:tr>
    </w:tbl>
    <w:p w14:paraId="76A6E7CA" w14:textId="77777777" w:rsidR="004B413C" w:rsidRDefault="00EC2FEA">
      <w:pPr>
        <w:spacing w:line="20" w:lineRule="exact"/>
        <w:rPr>
          <w:sz w:val="20"/>
          <w:szCs w:val="20"/>
        </w:rPr>
      </w:pPr>
      <w:r>
        <w:rPr>
          <w:noProof/>
          <w:sz w:val="20"/>
          <w:szCs w:val="20"/>
        </w:rPr>
        <w:drawing>
          <wp:anchor distT="0" distB="0" distL="114300" distR="114300" simplePos="0" relativeHeight="250976256" behindDoc="1" locked="0" layoutInCell="0" allowOverlap="1" wp14:anchorId="45CC9BFF" wp14:editId="558959DB">
            <wp:simplePos x="0" y="0"/>
            <wp:positionH relativeFrom="column">
              <wp:posOffset>916305</wp:posOffset>
            </wp:positionH>
            <wp:positionV relativeFrom="paragraph">
              <wp:posOffset>0</wp:posOffset>
            </wp:positionV>
            <wp:extent cx="4970145" cy="639445"/>
            <wp:effectExtent l="0" t="0" r="0" b="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9"/>
                    <a:srcRect/>
                    <a:stretch>
                      <a:fillRect/>
                    </a:stretch>
                  </pic:blipFill>
                  <pic:spPr bwMode="auto">
                    <a:xfrm>
                      <a:off x="0" y="0"/>
                      <a:ext cx="4970145" cy="639445"/>
                    </a:xfrm>
                    <a:prstGeom prst="rect">
                      <a:avLst/>
                    </a:prstGeom>
                    <a:noFill/>
                  </pic:spPr>
                </pic:pic>
              </a:graphicData>
            </a:graphic>
          </wp:anchor>
        </w:drawing>
      </w:r>
    </w:p>
    <w:p w14:paraId="7C172D5C" w14:textId="77777777" w:rsidR="004B413C" w:rsidRDefault="00EC2FEA">
      <w:pPr>
        <w:spacing w:line="226" w:lineRule="auto"/>
        <w:ind w:right="7980"/>
        <w:jc w:val="right"/>
        <w:rPr>
          <w:sz w:val="20"/>
          <w:szCs w:val="20"/>
        </w:rPr>
      </w:pPr>
      <w:r>
        <w:rPr>
          <w:rFonts w:ascii="Arial" w:eastAsia="Arial" w:hAnsi="Arial" w:cs="Arial"/>
          <w:color w:val="4D4D4D"/>
          <w:sz w:val="18"/>
          <w:szCs w:val="18"/>
        </w:rPr>
        <w:t>Loch McNess</w:t>
      </w:r>
    </w:p>
    <w:p w14:paraId="203421BA" w14:textId="77777777" w:rsidR="004B413C" w:rsidRDefault="00EC2FEA">
      <w:pPr>
        <w:spacing w:line="188" w:lineRule="auto"/>
        <w:ind w:right="7980"/>
        <w:jc w:val="right"/>
        <w:rPr>
          <w:sz w:val="20"/>
          <w:szCs w:val="20"/>
        </w:rPr>
      </w:pPr>
      <w:r>
        <w:rPr>
          <w:rFonts w:ascii="Arial" w:eastAsia="Arial" w:hAnsi="Arial" w:cs="Arial"/>
          <w:color w:val="4D4D4D"/>
          <w:sz w:val="18"/>
          <w:szCs w:val="18"/>
        </w:rPr>
        <w:t>Lake Yonderup</w:t>
      </w:r>
    </w:p>
    <w:p w14:paraId="0AFEA76D" w14:textId="77777777" w:rsidR="004B413C" w:rsidRDefault="00EC2FEA">
      <w:pPr>
        <w:spacing w:line="188" w:lineRule="auto"/>
        <w:ind w:right="7980"/>
        <w:jc w:val="right"/>
        <w:rPr>
          <w:sz w:val="20"/>
          <w:szCs w:val="20"/>
        </w:rPr>
      </w:pPr>
      <w:r>
        <w:rPr>
          <w:rFonts w:ascii="Arial" w:eastAsia="Arial" w:hAnsi="Arial" w:cs="Arial"/>
          <w:color w:val="4D4D4D"/>
          <w:sz w:val="18"/>
          <w:szCs w:val="18"/>
        </w:rPr>
        <w:t>Lake Mariginiup</w:t>
      </w:r>
    </w:p>
    <w:p w14:paraId="6669C5AE" w14:textId="77777777" w:rsidR="004B413C" w:rsidRDefault="00EC2FEA">
      <w:pPr>
        <w:spacing w:line="189" w:lineRule="auto"/>
        <w:ind w:right="7980"/>
        <w:jc w:val="right"/>
        <w:rPr>
          <w:sz w:val="20"/>
          <w:szCs w:val="20"/>
        </w:rPr>
      </w:pPr>
      <w:r>
        <w:rPr>
          <w:rFonts w:ascii="Arial" w:eastAsia="Arial" w:hAnsi="Arial" w:cs="Arial"/>
          <w:color w:val="4D4D4D"/>
          <w:sz w:val="18"/>
          <w:szCs w:val="18"/>
        </w:rPr>
        <w:t>Lake Joondalup</w:t>
      </w:r>
    </w:p>
    <w:p w14:paraId="02D19030" w14:textId="77777777" w:rsidR="004B413C" w:rsidRDefault="00EC2FEA">
      <w:pPr>
        <w:spacing w:line="188" w:lineRule="auto"/>
        <w:ind w:right="7980"/>
        <w:jc w:val="right"/>
        <w:rPr>
          <w:sz w:val="20"/>
          <w:szCs w:val="20"/>
        </w:rPr>
      </w:pPr>
      <w:r>
        <w:rPr>
          <w:rFonts w:ascii="Arial" w:eastAsia="Arial" w:hAnsi="Arial" w:cs="Arial"/>
          <w:color w:val="4D4D4D"/>
          <w:sz w:val="18"/>
          <w:szCs w:val="18"/>
        </w:rPr>
        <w:t>Lake Jandabup</w:t>
      </w:r>
    </w:p>
    <w:p w14:paraId="3C952B19" w14:textId="77777777" w:rsidR="004B413C" w:rsidRDefault="00EC2FEA">
      <w:pPr>
        <w:spacing w:line="196" w:lineRule="auto"/>
        <w:ind w:right="7980"/>
        <w:jc w:val="right"/>
        <w:rPr>
          <w:sz w:val="20"/>
          <w:szCs w:val="20"/>
        </w:rPr>
      </w:pPr>
      <w:r>
        <w:rPr>
          <w:rFonts w:ascii="Arial" w:eastAsia="Arial" w:hAnsi="Arial" w:cs="Arial"/>
          <w:color w:val="4D4D4D"/>
          <w:sz w:val="18"/>
          <w:szCs w:val="18"/>
        </w:rPr>
        <w:t>Lake Goollelal</w:t>
      </w:r>
    </w:p>
    <w:p w14:paraId="41A337A0" w14:textId="77777777" w:rsidR="004B413C" w:rsidRDefault="00EC2FEA">
      <w:pPr>
        <w:spacing w:line="20" w:lineRule="exact"/>
        <w:rPr>
          <w:sz w:val="20"/>
          <w:szCs w:val="20"/>
        </w:rPr>
      </w:pPr>
      <w:r>
        <w:rPr>
          <w:noProof/>
          <w:sz w:val="20"/>
          <w:szCs w:val="20"/>
        </w:rPr>
        <w:drawing>
          <wp:anchor distT="0" distB="0" distL="114300" distR="114300" simplePos="0" relativeHeight="250977280" behindDoc="1" locked="0" layoutInCell="0" allowOverlap="1" wp14:anchorId="114906B2" wp14:editId="39928FDD">
            <wp:simplePos x="0" y="0"/>
            <wp:positionH relativeFrom="column">
              <wp:posOffset>951230</wp:posOffset>
            </wp:positionH>
            <wp:positionV relativeFrom="paragraph">
              <wp:posOffset>65405</wp:posOffset>
            </wp:positionV>
            <wp:extent cx="4935855" cy="218440"/>
            <wp:effectExtent l="0" t="0" r="0" b="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7"/>
                    <a:srcRect/>
                    <a:stretch>
                      <a:fillRect/>
                    </a:stretch>
                  </pic:blipFill>
                  <pic:spPr bwMode="auto">
                    <a:xfrm>
                      <a:off x="0" y="0"/>
                      <a:ext cx="4935855" cy="218440"/>
                    </a:xfrm>
                    <a:prstGeom prst="rect">
                      <a:avLst/>
                    </a:prstGeom>
                    <a:noFill/>
                  </pic:spPr>
                </pic:pic>
              </a:graphicData>
            </a:graphic>
          </wp:anchor>
        </w:drawing>
      </w:r>
    </w:p>
    <w:p w14:paraId="2D99C1EE" w14:textId="77777777" w:rsidR="004B413C" w:rsidRDefault="004B413C">
      <w:pPr>
        <w:spacing w:line="83" w:lineRule="exact"/>
        <w:rPr>
          <w:sz w:val="20"/>
          <w:szCs w:val="20"/>
        </w:rPr>
      </w:pPr>
    </w:p>
    <w:tbl>
      <w:tblPr>
        <w:tblW w:w="0" w:type="auto"/>
        <w:tblInd w:w="1500" w:type="dxa"/>
        <w:tblLayout w:type="fixed"/>
        <w:tblCellMar>
          <w:left w:w="0" w:type="dxa"/>
          <w:right w:w="0" w:type="dxa"/>
        </w:tblCellMar>
        <w:tblLook w:val="04A0" w:firstRow="1" w:lastRow="0" w:firstColumn="1" w:lastColumn="0" w:noHBand="0" w:noVBand="1"/>
      </w:tblPr>
      <w:tblGrid>
        <w:gridCol w:w="3820"/>
        <w:gridCol w:w="120"/>
        <w:gridCol w:w="3840"/>
      </w:tblGrid>
      <w:tr w:rsidR="004B413C" w14:paraId="3E3C2517" w14:textId="77777777">
        <w:trPr>
          <w:trHeight w:val="277"/>
        </w:trPr>
        <w:tc>
          <w:tcPr>
            <w:tcW w:w="3820" w:type="dxa"/>
            <w:shd w:val="clear" w:color="auto" w:fill="D9D9D9"/>
            <w:vAlign w:val="bottom"/>
          </w:tcPr>
          <w:p w14:paraId="7EB181E7" w14:textId="77777777" w:rsidR="004B413C" w:rsidRDefault="00EC2FEA">
            <w:pPr>
              <w:ind w:left="1280"/>
              <w:rPr>
                <w:sz w:val="20"/>
                <w:szCs w:val="20"/>
              </w:rPr>
            </w:pPr>
            <w:r>
              <w:rPr>
                <w:rFonts w:ascii="Arial" w:eastAsia="Arial" w:hAnsi="Arial" w:cs="Arial"/>
                <w:i/>
                <w:iCs/>
                <w:color w:val="1A1A1A"/>
                <w:sz w:val="18"/>
                <w:szCs w:val="18"/>
              </w:rPr>
              <w:t>Baumea juncea</w:t>
            </w:r>
          </w:p>
        </w:tc>
        <w:tc>
          <w:tcPr>
            <w:tcW w:w="120" w:type="dxa"/>
            <w:vAlign w:val="bottom"/>
          </w:tcPr>
          <w:p w14:paraId="7AD16ED4" w14:textId="77777777" w:rsidR="004B413C" w:rsidRDefault="004B413C">
            <w:pPr>
              <w:rPr>
                <w:sz w:val="24"/>
                <w:szCs w:val="24"/>
              </w:rPr>
            </w:pPr>
          </w:p>
        </w:tc>
        <w:tc>
          <w:tcPr>
            <w:tcW w:w="3840" w:type="dxa"/>
            <w:shd w:val="clear" w:color="auto" w:fill="D9D9D9"/>
            <w:vAlign w:val="bottom"/>
          </w:tcPr>
          <w:p w14:paraId="4F95BB38" w14:textId="77777777" w:rsidR="004B413C" w:rsidRDefault="00EC2FEA">
            <w:pPr>
              <w:ind w:left="1260"/>
              <w:rPr>
                <w:sz w:val="20"/>
                <w:szCs w:val="20"/>
              </w:rPr>
            </w:pPr>
            <w:r>
              <w:rPr>
                <w:rFonts w:ascii="Arial" w:eastAsia="Arial" w:hAnsi="Arial" w:cs="Arial"/>
                <w:i/>
                <w:iCs/>
                <w:color w:val="1A1A1A"/>
                <w:sz w:val="18"/>
                <w:szCs w:val="18"/>
              </w:rPr>
              <w:t>Eucalyptus rudis</w:t>
            </w:r>
          </w:p>
        </w:tc>
      </w:tr>
      <w:tr w:rsidR="004B413C" w14:paraId="7F283F37" w14:textId="77777777">
        <w:trPr>
          <w:trHeight w:val="67"/>
        </w:trPr>
        <w:tc>
          <w:tcPr>
            <w:tcW w:w="3820" w:type="dxa"/>
            <w:shd w:val="clear" w:color="auto" w:fill="D9D9D9"/>
            <w:vAlign w:val="bottom"/>
          </w:tcPr>
          <w:p w14:paraId="2467C3B7" w14:textId="77777777" w:rsidR="004B413C" w:rsidRDefault="004B413C">
            <w:pPr>
              <w:rPr>
                <w:sz w:val="5"/>
                <w:szCs w:val="5"/>
              </w:rPr>
            </w:pPr>
          </w:p>
        </w:tc>
        <w:tc>
          <w:tcPr>
            <w:tcW w:w="120" w:type="dxa"/>
            <w:vAlign w:val="bottom"/>
          </w:tcPr>
          <w:p w14:paraId="3BCC0D96" w14:textId="77777777" w:rsidR="004B413C" w:rsidRDefault="004B413C">
            <w:pPr>
              <w:rPr>
                <w:sz w:val="5"/>
                <w:szCs w:val="5"/>
              </w:rPr>
            </w:pPr>
          </w:p>
        </w:tc>
        <w:tc>
          <w:tcPr>
            <w:tcW w:w="3840" w:type="dxa"/>
            <w:shd w:val="clear" w:color="auto" w:fill="D9D9D9"/>
            <w:vAlign w:val="bottom"/>
          </w:tcPr>
          <w:p w14:paraId="1E31FF9F" w14:textId="77777777" w:rsidR="004B413C" w:rsidRDefault="004B413C">
            <w:pPr>
              <w:rPr>
                <w:sz w:val="5"/>
                <w:szCs w:val="5"/>
              </w:rPr>
            </w:pPr>
          </w:p>
        </w:tc>
      </w:tr>
    </w:tbl>
    <w:p w14:paraId="460E139F" w14:textId="77777777" w:rsidR="004B413C" w:rsidRDefault="00EC2FEA">
      <w:pPr>
        <w:spacing w:line="226" w:lineRule="auto"/>
        <w:ind w:right="7980"/>
        <w:jc w:val="right"/>
        <w:rPr>
          <w:sz w:val="20"/>
          <w:szCs w:val="20"/>
        </w:rPr>
      </w:pPr>
      <w:r>
        <w:rPr>
          <w:rFonts w:ascii="Arial" w:eastAsia="Arial" w:hAnsi="Arial" w:cs="Arial"/>
          <w:color w:val="4D4D4D"/>
          <w:sz w:val="18"/>
          <w:szCs w:val="18"/>
        </w:rPr>
        <w:t>Loch McNess</w:t>
      </w:r>
    </w:p>
    <w:p w14:paraId="2513914E" w14:textId="77777777" w:rsidR="004B413C" w:rsidRDefault="00EC2FEA">
      <w:pPr>
        <w:spacing w:line="20" w:lineRule="exact"/>
        <w:rPr>
          <w:sz w:val="20"/>
          <w:szCs w:val="20"/>
        </w:rPr>
      </w:pPr>
      <w:r>
        <w:rPr>
          <w:noProof/>
          <w:sz w:val="20"/>
          <w:szCs w:val="20"/>
        </w:rPr>
        <w:drawing>
          <wp:anchor distT="0" distB="0" distL="114300" distR="114300" simplePos="0" relativeHeight="250978304" behindDoc="1" locked="0" layoutInCell="0" allowOverlap="1" wp14:anchorId="46A5E9C6" wp14:editId="66063E9F">
            <wp:simplePos x="0" y="0"/>
            <wp:positionH relativeFrom="column">
              <wp:posOffset>916305</wp:posOffset>
            </wp:positionH>
            <wp:positionV relativeFrom="paragraph">
              <wp:posOffset>-123190</wp:posOffset>
            </wp:positionV>
            <wp:extent cx="4970145" cy="639445"/>
            <wp:effectExtent l="0" t="0" r="0" b="0"/>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0"/>
                    <a:srcRect/>
                    <a:stretch>
                      <a:fillRect/>
                    </a:stretch>
                  </pic:blipFill>
                  <pic:spPr bwMode="auto">
                    <a:xfrm>
                      <a:off x="0" y="0"/>
                      <a:ext cx="4970145" cy="639445"/>
                    </a:xfrm>
                    <a:prstGeom prst="rect">
                      <a:avLst/>
                    </a:prstGeom>
                    <a:noFill/>
                  </pic:spPr>
                </pic:pic>
              </a:graphicData>
            </a:graphic>
          </wp:anchor>
        </w:drawing>
      </w:r>
    </w:p>
    <w:p w14:paraId="7ABA2F4E" w14:textId="77777777" w:rsidR="004B413C" w:rsidRDefault="00EC2FEA">
      <w:pPr>
        <w:spacing w:line="188" w:lineRule="auto"/>
        <w:ind w:right="7980"/>
        <w:jc w:val="right"/>
        <w:rPr>
          <w:sz w:val="20"/>
          <w:szCs w:val="20"/>
        </w:rPr>
      </w:pPr>
      <w:r>
        <w:rPr>
          <w:rFonts w:ascii="Arial" w:eastAsia="Arial" w:hAnsi="Arial" w:cs="Arial"/>
          <w:color w:val="4D4D4D"/>
          <w:sz w:val="18"/>
          <w:szCs w:val="18"/>
        </w:rPr>
        <w:t>Lake Yonderup</w:t>
      </w:r>
    </w:p>
    <w:p w14:paraId="53B5B899" w14:textId="77777777" w:rsidR="004B413C" w:rsidRDefault="00EC2FEA">
      <w:pPr>
        <w:spacing w:line="188" w:lineRule="auto"/>
        <w:ind w:right="7980"/>
        <w:jc w:val="right"/>
        <w:rPr>
          <w:sz w:val="20"/>
          <w:szCs w:val="20"/>
        </w:rPr>
      </w:pPr>
      <w:r>
        <w:rPr>
          <w:rFonts w:ascii="Arial" w:eastAsia="Arial" w:hAnsi="Arial" w:cs="Arial"/>
          <w:color w:val="4D4D4D"/>
          <w:sz w:val="18"/>
          <w:szCs w:val="18"/>
        </w:rPr>
        <w:t>Lake Mariginiup</w:t>
      </w:r>
    </w:p>
    <w:p w14:paraId="7D77A9C2" w14:textId="77777777" w:rsidR="004B413C" w:rsidRDefault="00EC2FEA">
      <w:pPr>
        <w:spacing w:line="189" w:lineRule="auto"/>
        <w:ind w:right="7980"/>
        <w:jc w:val="right"/>
        <w:rPr>
          <w:sz w:val="20"/>
          <w:szCs w:val="20"/>
        </w:rPr>
      </w:pPr>
      <w:r>
        <w:rPr>
          <w:rFonts w:ascii="Arial" w:eastAsia="Arial" w:hAnsi="Arial" w:cs="Arial"/>
          <w:color w:val="4D4D4D"/>
          <w:sz w:val="18"/>
          <w:szCs w:val="18"/>
        </w:rPr>
        <w:t>Lake Joondalup</w:t>
      </w:r>
    </w:p>
    <w:p w14:paraId="72B8720E" w14:textId="77777777" w:rsidR="004B413C" w:rsidRDefault="00EC2FEA">
      <w:pPr>
        <w:spacing w:line="188" w:lineRule="auto"/>
        <w:ind w:right="7980"/>
        <w:jc w:val="right"/>
        <w:rPr>
          <w:sz w:val="20"/>
          <w:szCs w:val="20"/>
        </w:rPr>
      </w:pPr>
      <w:r>
        <w:rPr>
          <w:rFonts w:ascii="Arial" w:eastAsia="Arial" w:hAnsi="Arial" w:cs="Arial"/>
          <w:color w:val="4D4D4D"/>
          <w:sz w:val="18"/>
          <w:szCs w:val="18"/>
        </w:rPr>
        <w:t>Lake Jandabup</w:t>
      </w:r>
    </w:p>
    <w:p w14:paraId="28FC8995" w14:textId="77777777" w:rsidR="004B413C" w:rsidRDefault="00EC2FEA">
      <w:pPr>
        <w:spacing w:line="196" w:lineRule="auto"/>
        <w:ind w:right="7980"/>
        <w:jc w:val="right"/>
        <w:rPr>
          <w:sz w:val="20"/>
          <w:szCs w:val="20"/>
        </w:rPr>
      </w:pPr>
      <w:r>
        <w:rPr>
          <w:rFonts w:ascii="Arial" w:eastAsia="Arial" w:hAnsi="Arial" w:cs="Arial"/>
          <w:color w:val="4D4D4D"/>
          <w:sz w:val="18"/>
          <w:szCs w:val="18"/>
        </w:rPr>
        <w:t>Lake Goollelal</w:t>
      </w:r>
    </w:p>
    <w:p w14:paraId="7B36F4C3" w14:textId="77777777" w:rsidR="004B413C" w:rsidRDefault="00EC2FEA">
      <w:pPr>
        <w:spacing w:line="20" w:lineRule="exact"/>
        <w:rPr>
          <w:sz w:val="20"/>
          <w:szCs w:val="20"/>
        </w:rPr>
      </w:pPr>
      <w:r>
        <w:rPr>
          <w:noProof/>
          <w:sz w:val="20"/>
          <w:szCs w:val="20"/>
        </w:rPr>
        <w:drawing>
          <wp:anchor distT="0" distB="0" distL="114300" distR="114300" simplePos="0" relativeHeight="250979328" behindDoc="1" locked="0" layoutInCell="0" allowOverlap="1" wp14:anchorId="189D56F8" wp14:editId="671E2F93">
            <wp:simplePos x="0" y="0"/>
            <wp:positionH relativeFrom="column">
              <wp:posOffset>951230</wp:posOffset>
            </wp:positionH>
            <wp:positionV relativeFrom="paragraph">
              <wp:posOffset>65405</wp:posOffset>
            </wp:positionV>
            <wp:extent cx="4935855" cy="218440"/>
            <wp:effectExtent l="0" t="0" r="0" b="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7"/>
                    <a:srcRect/>
                    <a:stretch>
                      <a:fillRect/>
                    </a:stretch>
                  </pic:blipFill>
                  <pic:spPr bwMode="auto">
                    <a:xfrm>
                      <a:off x="0" y="0"/>
                      <a:ext cx="4935855" cy="218440"/>
                    </a:xfrm>
                    <a:prstGeom prst="rect">
                      <a:avLst/>
                    </a:prstGeom>
                    <a:noFill/>
                  </pic:spPr>
                </pic:pic>
              </a:graphicData>
            </a:graphic>
          </wp:anchor>
        </w:drawing>
      </w:r>
    </w:p>
    <w:p w14:paraId="0658E2AA" w14:textId="77777777" w:rsidR="004B413C" w:rsidRDefault="004B413C">
      <w:pPr>
        <w:spacing w:line="83" w:lineRule="exact"/>
        <w:rPr>
          <w:sz w:val="20"/>
          <w:szCs w:val="20"/>
        </w:rPr>
      </w:pPr>
    </w:p>
    <w:tbl>
      <w:tblPr>
        <w:tblW w:w="0" w:type="auto"/>
        <w:tblInd w:w="1500" w:type="dxa"/>
        <w:tblLayout w:type="fixed"/>
        <w:tblCellMar>
          <w:left w:w="0" w:type="dxa"/>
          <w:right w:w="0" w:type="dxa"/>
        </w:tblCellMar>
        <w:tblLook w:val="04A0" w:firstRow="1" w:lastRow="0" w:firstColumn="1" w:lastColumn="0" w:noHBand="0" w:noVBand="1"/>
      </w:tblPr>
      <w:tblGrid>
        <w:gridCol w:w="3820"/>
        <w:gridCol w:w="120"/>
        <w:gridCol w:w="3840"/>
      </w:tblGrid>
      <w:tr w:rsidR="004B413C" w14:paraId="3667EAC2" w14:textId="77777777">
        <w:trPr>
          <w:trHeight w:val="277"/>
        </w:trPr>
        <w:tc>
          <w:tcPr>
            <w:tcW w:w="3820" w:type="dxa"/>
            <w:shd w:val="clear" w:color="auto" w:fill="D9D9D9"/>
            <w:vAlign w:val="bottom"/>
          </w:tcPr>
          <w:p w14:paraId="1AFC571F" w14:textId="77777777" w:rsidR="004B413C" w:rsidRDefault="00EC2FEA">
            <w:pPr>
              <w:ind w:left="820"/>
              <w:rPr>
                <w:sz w:val="20"/>
                <w:szCs w:val="20"/>
              </w:rPr>
            </w:pPr>
            <w:r>
              <w:rPr>
                <w:rFonts w:ascii="Arial" w:eastAsia="Arial" w:hAnsi="Arial" w:cs="Arial"/>
                <w:i/>
                <w:iCs/>
                <w:color w:val="1A1A1A"/>
                <w:sz w:val="18"/>
                <w:szCs w:val="18"/>
              </w:rPr>
              <w:t>Lepidosperma longitudinale</w:t>
            </w:r>
          </w:p>
        </w:tc>
        <w:tc>
          <w:tcPr>
            <w:tcW w:w="120" w:type="dxa"/>
            <w:vAlign w:val="bottom"/>
          </w:tcPr>
          <w:p w14:paraId="5DA6FF0D" w14:textId="77777777" w:rsidR="004B413C" w:rsidRDefault="004B413C">
            <w:pPr>
              <w:rPr>
                <w:sz w:val="24"/>
                <w:szCs w:val="24"/>
              </w:rPr>
            </w:pPr>
          </w:p>
        </w:tc>
        <w:tc>
          <w:tcPr>
            <w:tcW w:w="3840" w:type="dxa"/>
            <w:shd w:val="clear" w:color="auto" w:fill="D9D9D9"/>
            <w:vAlign w:val="bottom"/>
          </w:tcPr>
          <w:p w14:paraId="6A9377CD" w14:textId="77777777" w:rsidR="004B413C" w:rsidRDefault="00EC2FEA">
            <w:pPr>
              <w:ind w:left="940"/>
              <w:rPr>
                <w:sz w:val="20"/>
                <w:szCs w:val="20"/>
              </w:rPr>
            </w:pPr>
            <w:r>
              <w:rPr>
                <w:rFonts w:ascii="Arial" w:eastAsia="Arial" w:hAnsi="Arial" w:cs="Arial"/>
                <w:i/>
                <w:iCs/>
                <w:color w:val="1A1A1A"/>
                <w:sz w:val="18"/>
                <w:szCs w:val="18"/>
              </w:rPr>
              <w:t>Melaleuca rhaphiophylla</w:t>
            </w:r>
          </w:p>
        </w:tc>
      </w:tr>
      <w:tr w:rsidR="004B413C" w14:paraId="4D98BD06" w14:textId="77777777">
        <w:trPr>
          <w:trHeight w:val="68"/>
        </w:trPr>
        <w:tc>
          <w:tcPr>
            <w:tcW w:w="3820" w:type="dxa"/>
            <w:shd w:val="clear" w:color="auto" w:fill="D9D9D9"/>
            <w:vAlign w:val="bottom"/>
          </w:tcPr>
          <w:p w14:paraId="4BA5F4E9" w14:textId="77777777" w:rsidR="004B413C" w:rsidRDefault="004B413C">
            <w:pPr>
              <w:rPr>
                <w:sz w:val="5"/>
                <w:szCs w:val="5"/>
              </w:rPr>
            </w:pPr>
          </w:p>
        </w:tc>
        <w:tc>
          <w:tcPr>
            <w:tcW w:w="120" w:type="dxa"/>
            <w:vAlign w:val="bottom"/>
          </w:tcPr>
          <w:p w14:paraId="38B15FB8" w14:textId="77777777" w:rsidR="004B413C" w:rsidRDefault="004B413C">
            <w:pPr>
              <w:rPr>
                <w:sz w:val="5"/>
                <w:szCs w:val="5"/>
              </w:rPr>
            </w:pPr>
          </w:p>
        </w:tc>
        <w:tc>
          <w:tcPr>
            <w:tcW w:w="3840" w:type="dxa"/>
            <w:shd w:val="clear" w:color="auto" w:fill="D9D9D9"/>
            <w:vAlign w:val="bottom"/>
          </w:tcPr>
          <w:p w14:paraId="07B1DDDB" w14:textId="77777777" w:rsidR="004B413C" w:rsidRDefault="004B413C">
            <w:pPr>
              <w:rPr>
                <w:sz w:val="5"/>
                <w:szCs w:val="5"/>
              </w:rPr>
            </w:pPr>
          </w:p>
        </w:tc>
      </w:tr>
    </w:tbl>
    <w:p w14:paraId="77987E4C" w14:textId="77777777" w:rsidR="004B413C" w:rsidRDefault="00EC2FEA">
      <w:pPr>
        <w:spacing w:line="20" w:lineRule="exact"/>
        <w:rPr>
          <w:sz w:val="20"/>
          <w:szCs w:val="20"/>
        </w:rPr>
      </w:pPr>
      <w:r>
        <w:rPr>
          <w:noProof/>
          <w:sz w:val="20"/>
          <w:szCs w:val="20"/>
        </w:rPr>
        <w:drawing>
          <wp:anchor distT="0" distB="0" distL="114300" distR="114300" simplePos="0" relativeHeight="250980352" behindDoc="1" locked="0" layoutInCell="0" allowOverlap="1" wp14:anchorId="0C13FF2F" wp14:editId="76316D50">
            <wp:simplePos x="0" y="0"/>
            <wp:positionH relativeFrom="column">
              <wp:posOffset>916305</wp:posOffset>
            </wp:positionH>
            <wp:positionV relativeFrom="paragraph">
              <wp:posOffset>0</wp:posOffset>
            </wp:positionV>
            <wp:extent cx="4970145" cy="673735"/>
            <wp:effectExtent l="0" t="0" r="0" b="0"/>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1"/>
                    <a:srcRect/>
                    <a:stretch>
                      <a:fillRect/>
                    </a:stretch>
                  </pic:blipFill>
                  <pic:spPr bwMode="auto">
                    <a:xfrm>
                      <a:off x="0" y="0"/>
                      <a:ext cx="4970145" cy="673735"/>
                    </a:xfrm>
                    <a:prstGeom prst="rect">
                      <a:avLst/>
                    </a:prstGeom>
                    <a:noFill/>
                  </pic:spPr>
                </pic:pic>
              </a:graphicData>
            </a:graphic>
          </wp:anchor>
        </w:drawing>
      </w:r>
    </w:p>
    <w:p w14:paraId="303211C3" w14:textId="77777777" w:rsidR="004B413C" w:rsidRDefault="00EC2FEA">
      <w:pPr>
        <w:spacing w:line="226" w:lineRule="auto"/>
        <w:ind w:right="7980"/>
        <w:jc w:val="right"/>
        <w:rPr>
          <w:sz w:val="20"/>
          <w:szCs w:val="20"/>
        </w:rPr>
      </w:pPr>
      <w:r>
        <w:rPr>
          <w:rFonts w:ascii="Arial" w:eastAsia="Arial" w:hAnsi="Arial" w:cs="Arial"/>
          <w:color w:val="4D4D4D"/>
          <w:sz w:val="18"/>
          <w:szCs w:val="18"/>
        </w:rPr>
        <w:t>Loch McNess</w:t>
      </w:r>
    </w:p>
    <w:p w14:paraId="0BE02BE7" w14:textId="77777777" w:rsidR="004B413C" w:rsidRDefault="00EC2FEA">
      <w:pPr>
        <w:spacing w:line="188" w:lineRule="auto"/>
        <w:ind w:right="7980"/>
        <w:jc w:val="right"/>
        <w:rPr>
          <w:sz w:val="20"/>
          <w:szCs w:val="20"/>
        </w:rPr>
      </w:pPr>
      <w:r>
        <w:rPr>
          <w:rFonts w:ascii="Arial" w:eastAsia="Arial" w:hAnsi="Arial" w:cs="Arial"/>
          <w:color w:val="4D4D4D"/>
          <w:sz w:val="18"/>
          <w:szCs w:val="18"/>
        </w:rPr>
        <w:t>Lake Yonderup</w:t>
      </w:r>
    </w:p>
    <w:p w14:paraId="3200EA07" w14:textId="77777777" w:rsidR="004B413C" w:rsidRDefault="00EC2FEA">
      <w:pPr>
        <w:spacing w:line="188" w:lineRule="auto"/>
        <w:ind w:right="7980"/>
        <w:jc w:val="right"/>
        <w:rPr>
          <w:sz w:val="20"/>
          <w:szCs w:val="20"/>
        </w:rPr>
      </w:pPr>
      <w:r>
        <w:rPr>
          <w:rFonts w:ascii="Arial" w:eastAsia="Arial" w:hAnsi="Arial" w:cs="Arial"/>
          <w:color w:val="4D4D4D"/>
          <w:sz w:val="18"/>
          <w:szCs w:val="18"/>
        </w:rPr>
        <w:t>Lake Mariginiup</w:t>
      </w:r>
    </w:p>
    <w:p w14:paraId="681ECF5B" w14:textId="77777777" w:rsidR="004B413C" w:rsidRDefault="00EC2FEA">
      <w:pPr>
        <w:spacing w:line="188" w:lineRule="auto"/>
        <w:ind w:right="7980"/>
        <w:jc w:val="right"/>
        <w:rPr>
          <w:sz w:val="20"/>
          <w:szCs w:val="20"/>
        </w:rPr>
      </w:pPr>
      <w:r>
        <w:rPr>
          <w:rFonts w:ascii="Arial" w:eastAsia="Arial" w:hAnsi="Arial" w:cs="Arial"/>
          <w:color w:val="4D4D4D"/>
          <w:sz w:val="18"/>
          <w:szCs w:val="18"/>
        </w:rPr>
        <w:t>Lake Joondalup</w:t>
      </w:r>
    </w:p>
    <w:p w14:paraId="0105B479" w14:textId="77777777" w:rsidR="004B413C" w:rsidRDefault="00EC2FEA">
      <w:pPr>
        <w:spacing w:line="189" w:lineRule="auto"/>
        <w:ind w:right="7980"/>
        <w:jc w:val="right"/>
        <w:rPr>
          <w:sz w:val="20"/>
          <w:szCs w:val="20"/>
        </w:rPr>
      </w:pPr>
      <w:r>
        <w:rPr>
          <w:rFonts w:ascii="Arial" w:eastAsia="Arial" w:hAnsi="Arial" w:cs="Arial"/>
          <w:color w:val="4D4D4D"/>
          <w:sz w:val="18"/>
          <w:szCs w:val="18"/>
        </w:rPr>
        <w:t>Lake Jandabup</w:t>
      </w:r>
    </w:p>
    <w:p w14:paraId="52E93456" w14:textId="77777777" w:rsidR="004B413C" w:rsidRDefault="00EC2FEA">
      <w:pPr>
        <w:spacing w:line="196" w:lineRule="auto"/>
        <w:ind w:right="7980"/>
        <w:jc w:val="right"/>
        <w:rPr>
          <w:sz w:val="20"/>
          <w:szCs w:val="20"/>
        </w:rPr>
      </w:pPr>
      <w:r>
        <w:rPr>
          <w:rFonts w:ascii="Arial" w:eastAsia="Arial" w:hAnsi="Arial" w:cs="Arial"/>
          <w:color w:val="4D4D4D"/>
          <w:sz w:val="18"/>
          <w:szCs w:val="18"/>
        </w:rPr>
        <w:t>Lake Goollelal</w:t>
      </w:r>
    </w:p>
    <w:p w14:paraId="5789B1CA" w14:textId="77777777" w:rsidR="004B413C" w:rsidRDefault="004B413C">
      <w:pPr>
        <w:spacing w:line="54" w:lineRule="exact"/>
        <w:rPr>
          <w:sz w:val="20"/>
          <w:szCs w:val="20"/>
        </w:rPr>
      </w:pPr>
    </w:p>
    <w:p w14:paraId="587682ED" w14:textId="77777777" w:rsidR="004B413C" w:rsidRDefault="00EC2FEA">
      <w:pPr>
        <w:tabs>
          <w:tab w:val="left" w:pos="2720"/>
          <w:tab w:val="left" w:pos="3480"/>
          <w:tab w:val="left" w:pos="4220"/>
          <w:tab w:val="left" w:pos="4960"/>
          <w:tab w:val="left" w:pos="5920"/>
          <w:tab w:val="left" w:pos="6680"/>
          <w:tab w:val="left" w:pos="7420"/>
          <w:tab w:val="left" w:pos="8160"/>
          <w:tab w:val="left" w:pos="8900"/>
        </w:tabs>
        <w:ind w:left="2000"/>
        <w:rPr>
          <w:sz w:val="20"/>
          <w:szCs w:val="20"/>
        </w:rPr>
      </w:pPr>
      <w:r>
        <w:rPr>
          <w:rFonts w:ascii="Arial" w:eastAsia="Arial" w:hAnsi="Arial" w:cs="Arial"/>
          <w:color w:val="4D4D4D"/>
          <w:sz w:val="18"/>
          <w:szCs w:val="18"/>
        </w:rPr>
        <w:t>0</w:t>
      </w:r>
      <w:r>
        <w:rPr>
          <w:sz w:val="20"/>
          <w:szCs w:val="20"/>
        </w:rPr>
        <w:tab/>
      </w:r>
      <w:r>
        <w:rPr>
          <w:rFonts w:ascii="Arial" w:eastAsia="Arial" w:hAnsi="Arial" w:cs="Arial"/>
          <w:color w:val="4D4D4D"/>
          <w:sz w:val="18"/>
          <w:szCs w:val="18"/>
        </w:rPr>
        <w:t>1</w:t>
      </w:r>
      <w:r>
        <w:rPr>
          <w:sz w:val="20"/>
          <w:szCs w:val="20"/>
        </w:rPr>
        <w:tab/>
      </w:r>
      <w:r>
        <w:rPr>
          <w:rFonts w:ascii="Arial" w:eastAsia="Arial" w:hAnsi="Arial" w:cs="Arial"/>
          <w:color w:val="4D4D4D"/>
          <w:sz w:val="18"/>
          <w:szCs w:val="18"/>
        </w:rPr>
        <w:t>2</w:t>
      </w:r>
      <w:r>
        <w:rPr>
          <w:sz w:val="20"/>
          <w:szCs w:val="20"/>
        </w:rPr>
        <w:tab/>
      </w:r>
      <w:r>
        <w:rPr>
          <w:rFonts w:ascii="Arial" w:eastAsia="Arial" w:hAnsi="Arial" w:cs="Arial"/>
          <w:color w:val="4D4D4D"/>
          <w:sz w:val="18"/>
          <w:szCs w:val="18"/>
        </w:rPr>
        <w:t>3</w:t>
      </w:r>
      <w:r>
        <w:rPr>
          <w:sz w:val="20"/>
          <w:szCs w:val="20"/>
        </w:rPr>
        <w:tab/>
      </w:r>
      <w:r>
        <w:rPr>
          <w:rFonts w:ascii="Arial" w:eastAsia="Arial" w:hAnsi="Arial" w:cs="Arial"/>
          <w:color w:val="4D4D4D"/>
          <w:sz w:val="18"/>
          <w:szCs w:val="18"/>
        </w:rPr>
        <w:t>4</w:t>
      </w:r>
      <w:r>
        <w:rPr>
          <w:sz w:val="20"/>
          <w:szCs w:val="20"/>
        </w:rPr>
        <w:tab/>
      </w:r>
      <w:r>
        <w:rPr>
          <w:rFonts w:ascii="Arial" w:eastAsia="Arial" w:hAnsi="Arial" w:cs="Arial"/>
          <w:color w:val="4D4D4D"/>
          <w:sz w:val="18"/>
          <w:szCs w:val="18"/>
        </w:rPr>
        <w:t>0</w:t>
      </w:r>
      <w:r>
        <w:rPr>
          <w:sz w:val="20"/>
          <w:szCs w:val="20"/>
        </w:rPr>
        <w:tab/>
      </w:r>
      <w:r>
        <w:rPr>
          <w:rFonts w:ascii="Arial" w:eastAsia="Arial" w:hAnsi="Arial" w:cs="Arial"/>
          <w:color w:val="4D4D4D"/>
          <w:sz w:val="18"/>
          <w:szCs w:val="18"/>
        </w:rPr>
        <w:t>1</w:t>
      </w:r>
      <w:r>
        <w:rPr>
          <w:sz w:val="20"/>
          <w:szCs w:val="20"/>
        </w:rPr>
        <w:tab/>
      </w:r>
      <w:r>
        <w:rPr>
          <w:rFonts w:ascii="Arial" w:eastAsia="Arial" w:hAnsi="Arial" w:cs="Arial"/>
          <w:color w:val="4D4D4D"/>
          <w:sz w:val="18"/>
          <w:szCs w:val="18"/>
        </w:rPr>
        <w:t>2</w:t>
      </w:r>
      <w:r>
        <w:rPr>
          <w:sz w:val="20"/>
          <w:szCs w:val="20"/>
        </w:rPr>
        <w:tab/>
      </w:r>
      <w:r>
        <w:rPr>
          <w:rFonts w:ascii="Arial" w:eastAsia="Arial" w:hAnsi="Arial" w:cs="Arial"/>
          <w:color w:val="4D4D4D"/>
          <w:sz w:val="18"/>
          <w:szCs w:val="18"/>
        </w:rPr>
        <w:t>3</w:t>
      </w:r>
      <w:r>
        <w:rPr>
          <w:sz w:val="20"/>
          <w:szCs w:val="20"/>
        </w:rPr>
        <w:tab/>
      </w:r>
      <w:r>
        <w:rPr>
          <w:rFonts w:ascii="Arial" w:eastAsia="Arial" w:hAnsi="Arial" w:cs="Arial"/>
          <w:color w:val="4D4D4D"/>
          <w:sz w:val="17"/>
          <w:szCs w:val="17"/>
        </w:rPr>
        <w:t>4</w:t>
      </w:r>
    </w:p>
    <w:p w14:paraId="55899131" w14:textId="77777777" w:rsidR="004B413C" w:rsidRDefault="004B413C">
      <w:pPr>
        <w:spacing w:line="8" w:lineRule="exact"/>
        <w:rPr>
          <w:sz w:val="20"/>
          <w:szCs w:val="20"/>
        </w:rPr>
      </w:pPr>
    </w:p>
    <w:p w14:paraId="1993EF80" w14:textId="77777777" w:rsidR="004B413C" w:rsidRDefault="00EC2FEA">
      <w:pPr>
        <w:ind w:left="3860"/>
        <w:rPr>
          <w:sz w:val="20"/>
          <w:szCs w:val="20"/>
        </w:rPr>
      </w:pPr>
      <w:r>
        <w:rPr>
          <w:rFonts w:ascii="Arial" w:eastAsia="Arial" w:hAnsi="Arial" w:cs="Arial"/>
        </w:rPr>
        <w:t>Height above surface water (m)</w:t>
      </w:r>
    </w:p>
    <w:p w14:paraId="5B57CE26" w14:textId="77777777" w:rsidR="004B413C" w:rsidRDefault="004B413C">
      <w:pPr>
        <w:spacing w:line="200" w:lineRule="exact"/>
        <w:rPr>
          <w:sz w:val="20"/>
          <w:szCs w:val="20"/>
        </w:rPr>
      </w:pPr>
    </w:p>
    <w:p w14:paraId="528C810A" w14:textId="77777777" w:rsidR="004B413C" w:rsidRDefault="004B413C">
      <w:pPr>
        <w:spacing w:line="363" w:lineRule="exact"/>
        <w:rPr>
          <w:sz w:val="20"/>
          <w:szCs w:val="20"/>
        </w:rPr>
      </w:pPr>
    </w:p>
    <w:p w14:paraId="733F326C" w14:textId="77777777" w:rsidR="004B413C" w:rsidRDefault="00EC2FEA">
      <w:pPr>
        <w:spacing w:line="302" w:lineRule="auto"/>
        <w:ind w:left="20"/>
        <w:rPr>
          <w:sz w:val="20"/>
          <w:szCs w:val="20"/>
        </w:rPr>
      </w:pPr>
      <w:commentRangeStart w:id="33"/>
      <w:r>
        <w:rPr>
          <w:rFonts w:ascii="Arial" w:eastAsia="Arial" w:hAnsi="Arial" w:cs="Arial"/>
          <w:sz w:val="20"/>
          <w:szCs w:val="20"/>
        </w:rPr>
        <w:t xml:space="preserve">Figure 4: </w:t>
      </w:r>
      <w:commentRangeEnd w:id="33"/>
      <w:r w:rsidR="00763464">
        <w:rPr>
          <w:rStyle w:val="CommentReference"/>
        </w:rPr>
        <w:commentReference w:id="33"/>
      </w:r>
      <w:r>
        <w:rPr>
          <w:rFonts w:ascii="Arial" w:eastAsia="Arial" w:hAnsi="Arial" w:cs="Arial"/>
          <w:sz w:val="20"/>
          <w:szCs w:val="20"/>
        </w:rPr>
        <w:t>Range of depth to water level experienced by some plant species at a few sites with reliable water monitoring during the survey period.</w:t>
      </w:r>
    </w:p>
    <w:p w14:paraId="5A7E589C" w14:textId="77777777" w:rsidR="004B413C" w:rsidRDefault="004B413C">
      <w:pPr>
        <w:spacing w:line="197" w:lineRule="exact"/>
        <w:rPr>
          <w:sz w:val="20"/>
          <w:szCs w:val="20"/>
        </w:rPr>
      </w:pPr>
    </w:p>
    <w:p w14:paraId="3C1A50C8" w14:textId="77777777" w:rsidR="004B413C" w:rsidRDefault="00EC2FEA">
      <w:pPr>
        <w:ind w:left="20"/>
        <w:rPr>
          <w:sz w:val="20"/>
          <w:szCs w:val="20"/>
        </w:rPr>
      </w:pPr>
      <w:commentRangeStart w:id="34"/>
      <w:r>
        <w:rPr>
          <w:rFonts w:ascii="Arial" w:eastAsia="Arial" w:hAnsi="Arial" w:cs="Arial"/>
          <w:b/>
          <w:bCs/>
          <w:sz w:val="29"/>
          <w:szCs w:val="29"/>
        </w:rPr>
        <w:t>General observations</w:t>
      </w:r>
      <w:commentRangeEnd w:id="34"/>
      <w:r w:rsidR="00020018">
        <w:rPr>
          <w:rStyle w:val="CommentReference"/>
        </w:rPr>
        <w:commentReference w:id="34"/>
      </w:r>
    </w:p>
    <w:p w14:paraId="5899E903" w14:textId="77777777" w:rsidR="004B413C" w:rsidRDefault="004B413C">
      <w:pPr>
        <w:spacing w:line="315" w:lineRule="exact"/>
        <w:rPr>
          <w:sz w:val="20"/>
          <w:szCs w:val="20"/>
        </w:rPr>
      </w:pPr>
    </w:p>
    <w:p w14:paraId="238D088F" w14:textId="77777777" w:rsidR="004B413C" w:rsidRDefault="00EC2FEA">
      <w:pPr>
        <w:ind w:left="20"/>
        <w:rPr>
          <w:sz w:val="20"/>
          <w:szCs w:val="20"/>
        </w:rPr>
      </w:pPr>
      <w:r>
        <w:rPr>
          <w:rFonts w:ascii="Arial" w:eastAsia="Arial" w:hAnsi="Arial" w:cs="Arial"/>
          <w:b/>
          <w:bCs/>
          <w:sz w:val="24"/>
          <w:szCs w:val="24"/>
        </w:rPr>
        <w:t>Wetland vegetation</w:t>
      </w:r>
    </w:p>
    <w:p w14:paraId="748E2213" w14:textId="77777777" w:rsidR="004B413C" w:rsidRDefault="004B413C">
      <w:pPr>
        <w:spacing w:line="258" w:lineRule="exact"/>
        <w:rPr>
          <w:sz w:val="20"/>
          <w:szCs w:val="20"/>
        </w:rPr>
      </w:pPr>
    </w:p>
    <w:p w14:paraId="0BBE21BA" w14:textId="77777777" w:rsidR="004B413C" w:rsidRDefault="00EC2FEA">
      <w:pPr>
        <w:ind w:left="20"/>
        <w:rPr>
          <w:sz w:val="20"/>
          <w:szCs w:val="20"/>
        </w:rPr>
      </w:pPr>
      <w:r>
        <w:rPr>
          <w:rFonts w:ascii="Arial" w:eastAsia="Arial" w:hAnsi="Arial" w:cs="Arial"/>
          <w:sz w:val="20"/>
          <w:szCs w:val="20"/>
        </w:rPr>
        <w:t>Add some description of the results presented in Figure 4 and Figure 5.</w:t>
      </w:r>
    </w:p>
    <w:p w14:paraId="18208290" w14:textId="77777777" w:rsidR="004B413C" w:rsidRDefault="004B413C">
      <w:pPr>
        <w:spacing w:line="400" w:lineRule="exact"/>
        <w:rPr>
          <w:sz w:val="20"/>
          <w:szCs w:val="20"/>
        </w:rPr>
      </w:pPr>
    </w:p>
    <w:p w14:paraId="323D8550" w14:textId="77777777" w:rsidR="004B413C" w:rsidRDefault="00EC2FEA">
      <w:pPr>
        <w:ind w:left="20"/>
        <w:rPr>
          <w:sz w:val="20"/>
          <w:szCs w:val="20"/>
        </w:rPr>
      </w:pPr>
      <w:r>
        <w:rPr>
          <w:rFonts w:ascii="Arial" w:eastAsia="Arial" w:hAnsi="Arial" w:cs="Arial"/>
          <w:b/>
          <w:bCs/>
          <w:sz w:val="24"/>
          <w:szCs w:val="24"/>
        </w:rPr>
        <w:t>Aquatic invertebrate communities</w:t>
      </w:r>
    </w:p>
    <w:p w14:paraId="7D300DF9" w14:textId="77777777" w:rsidR="004B413C" w:rsidRDefault="004B413C">
      <w:pPr>
        <w:spacing w:line="258" w:lineRule="exact"/>
        <w:rPr>
          <w:sz w:val="20"/>
          <w:szCs w:val="20"/>
        </w:rPr>
      </w:pPr>
    </w:p>
    <w:p w14:paraId="37950756" w14:textId="77777777" w:rsidR="004B413C" w:rsidRDefault="00EC2FEA">
      <w:pPr>
        <w:spacing w:line="268" w:lineRule="auto"/>
        <w:ind w:firstLine="16"/>
        <w:jc w:val="both"/>
        <w:rPr>
          <w:sz w:val="20"/>
          <w:szCs w:val="20"/>
        </w:rPr>
      </w:pPr>
      <w:r>
        <w:rPr>
          <w:rFonts w:ascii="Arial" w:eastAsia="Arial" w:hAnsi="Arial" w:cs="Arial"/>
          <w:sz w:val="19"/>
          <w:szCs w:val="19"/>
        </w:rPr>
        <w:t>The aquatic invertebrate assemblages form three distinct groups based on the dunal system of the wetland (Figure 6). The Spearwood Dunes (Lake Goollelal, Lake Joondalup, Loch McNess, Lake Nowergup and Lake Yonderup) form the most diverse group, while the Bassendean Dunes Wetlands (Melaleuca Park 173) and East Wanneroo Interdunal Wetlands (Lake Jandabup and Lake Mariginiup) have diﬀerent assemblages to each other. Generally, the Bassendean Dunes and East Wanneroo Interdunal Dunes wetlands are becoming more similar with each other, although such conclusions are based on a very limited set of wetlands. The Spearwood Dunes contain wetlands with two distinct trajectories, those migrating towards initial Lake Joondalup compositions (Loch McNess, Lake Goollelal and Lake Nowergup), and those migrating towards initial Loch McNess compositions (Lake Joondalup and Lake Yonderup). Nonetheless, each wetland has a distinct assemblage of macroinvertebrates but, aquatic macroinvertebrate communities have shifted during the monitoring period. Recent monitoring suggests that Loch McNess and Melaleuca Park 173 are becoming more similar to others wetlands. For instance, Loch McNess has shifted dramatically towards early Lake</w:t>
      </w:r>
    </w:p>
    <w:p w14:paraId="6B474E13" w14:textId="77777777" w:rsidR="004B413C" w:rsidRDefault="004B413C">
      <w:pPr>
        <w:sectPr w:rsidR="004B413C">
          <w:pgSz w:w="12240" w:h="15840"/>
          <w:pgMar w:top="1440" w:right="1440" w:bottom="307" w:left="1420" w:header="0" w:footer="0" w:gutter="0"/>
          <w:cols w:space="720" w:equalWidth="0">
            <w:col w:w="9380"/>
          </w:cols>
        </w:sectPr>
      </w:pPr>
    </w:p>
    <w:p w14:paraId="298B14F5" w14:textId="77777777" w:rsidR="004B413C" w:rsidRDefault="004B413C">
      <w:pPr>
        <w:spacing w:line="349" w:lineRule="exact"/>
        <w:rPr>
          <w:sz w:val="20"/>
          <w:szCs w:val="20"/>
        </w:rPr>
      </w:pPr>
    </w:p>
    <w:p w14:paraId="57AFBDC4" w14:textId="77777777" w:rsidR="004B413C" w:rsidRDefault="00EC2FEA">
      <w:pPr>
        <w:ind w:right="-19"/>
        <w:jc w:val="center"/>
        <w:rPr>
          <w:sz w:val="20"/>
          <w:szCs w:val="20"/>
        </w:rPr>
      </w:pPr>
      <w:r>
        <w:rPr>
          <w:rFonts w:ascii="Arial" w:eastAsia="Arial" w:hAnsi="Arial" w:cs="Arial"/>
          <w:sz w:val="17"/>
          <w:szCs w:val="17"/>
        </w:rPr>
        <w:t>14</w:t>
      </w:r>
    </w:p>
    <w:p w14:paraId="0C0FDBFA" w14:textId="77777777" w:rsidR="004B413C" w:rsidRDefault="004B413C">
      <w:pPr>
        <w:sectPr w:rsidR="004B413C">
          <w:type w:val="continuous"/>
          <w:pgSz w:w="12240" w:h="15840"/>
          <w:pgMar w:top="1440" w:right="1440" w:bottom="307" w:left="1420" w:header="0" w:footer="0" w:gutter="0"/>
          <w:cols w:space="720" w:equalWidth="0">
            <w:col w:w="9380"/>
          </w:cols>
        </w:sectPr>
      </w:pPr>
    </w:p>
    <w:p w14:paraId="5776BC24" w14:textId="77777777" w:rsidR="004B413C" w:rsidRDefault="00EC2FEA">
      <w:pPr>
        <w:spacing w:line="200" w:lineRule="exact"/>
        <w:rPr>
          <w:sz w:val="20"/>
          <w:szCs w:val="20"/>
        </w:rPr>
      </w:pPr>
      <w:bookmarkStart w:id="35" w:name="page15"/>
      <w:bookmarkEnd w:id="35"/>
      <w:r>
        <w:rPr>
          <w:noProof/>
          <w:sz w:val="20"/>
          <w:szCs w:val="20"/>
        </w:rPr>
        <w:lastRenderedPageBreak/>
        <w:drawing>
          <wp:anchor distT="0" distB="0" distL="114300" distR="114300" simplePos="0" relativeHeight="250981376" behindDoc="1" locked="0" layoutInCell="0" allowOverlap="1" wp14:anchorId="613B7B97" wp14:editId="42012E7D">
            <wp:simplePos x="0" y="0"/>
            <wp:positionH relativeFrom="page">
              <wp:posOffset>1308100</wp:posOffset>
            </wp:positionH>
            <wp:positionV relativeFrom="page">
              <wp:posOffset>2734310</wp:posOffset>
            </wp:positionV>
            <wp:extent cx="3905885" cy="3674745"/>
            <wp:effectExtent l="0" t="0" r="0" b="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2"/>
                    <a:srcRect/>
                    <a:stretch>
                      <a:fillRect/>
                    </a:stretch>
                  </pic:blipFill>
                  <pic:spPr bwMode="auto">
                    <a:xfrm>
                      <a:off x="0" y="0"/>
                      <a:ext cx="3905885" cy="3674745"/>
                    </a:xfrm>
                    <a:prstGeom prst="rect">
                      <a:avLst/>
                    </a:prstGeom>
                    <a:noFill/>
                  </pic:spPr>
                </pic:pic>
              </a:graphicData>
            </a:graphic>
          </wp:anchor>
        </w:drawing>
      </w:r>
    </w:p>
    <w:p w14:paraId="011CA55F" w14:textId="77777777" w:rsidR="004B413C" w:rsidRDefault="004B413C">
      <w:pPr>
        <w:spacing w:line="200" w:lineRule="exact"/>
        <w:rPr>
          <w:sz w:val="20"/>
          <w:szCs w:val="20"/>
        </w:rPr>
      </w:pPr>
    </w:p>
    <w:p w14:paraId="4300DD64" w14:textId="77777777" w:rsidR="004B413C" w:rsidRDefault="004B413C">
      <w:pPr>
        <w:spacing w:line="200" w:lineRule="exact"/>
        <w:rPr>
          <w:sz w:val="20"/>
          <w:szCs w:val="20"/>
        </w:rPr>
      </w:pPr>
    </w:p>
    <w:p w14:paraId="133A21CB" w14:textId="77777777" w:rsidR="004B413C" w:rsidRDefault="004B413C">
      <w:pPr>
        <w:spacing w:line="200" w:lineRule="exact"/>
        <w:rPr>
          <w:sz w:val="20"/>
          <w:szCs w:val="20"/>
        </w:rPr>
      </w:pPr>
    </w:p>
    <w:p w14:paraId="382F2D3B" w14:textId="77777777" w:rsidR="004B413C" w:rsidRDefault="004B413C">
      <w:pPr>
        <w:spacing w:line="200" w:lineRule="exact"/>
        <w:rPr>
          <w:sz w:val="20"/>
          <w:szCs w:val="20"/>
        </w:rPr>
      </w:pPr>
    </w:p>
    <w:p w14:paraId="04E70B07" w14:textId="77777777" w:rsidR="004B413C" w:rsidRDefault="004B413C">
      <w:pPr>
        <w:spacing w:line="200" w:lineRule="exact"/>
        <w:rPr>
          <w:sz w:val="20"/>
          <w:szCs w:val="20"/>
        </w:rPr>
      </w:pPr>
    </w:p>
    <w:p w14:paraId="2E9EAFCF" w14:textId="77777777" w:rsidR="004B413C" w:rsidRDefault="004B413C">
      <w:pPr>
        <w:spacing w:line="200" w:lineRule="exact"/>
        <w:rPr>
          <w:sz w:val="20"/>
          <w:szCs w:val="20"/>
        </w:rPr>
      </w:pPr>
    </w:p>
    <w:p w14:paraId="18CB6EBE" w14:textId="77777777" w:rsidR="004B413C" w:rsidRDefault="004B413C">
      <w:pPr>
        <w:spacing w:line="200" w:lineRule="exact"/>
        <w:rPr>
          <w:sz w:val="20"/>
          <w:szCs w:val="20"/>
        </w:rPr>
      </w:pPr>
    </w:p>
    <w:p w14:paraId="4F6440FF" w14:textId="77777777" w:rsidR="004B413C" w:rsidRDefault="004B413C">
      <w:pPr>
        <w:spacing w:line="200" w:lineRule="exact"/>
        <w:rPr>
          <w:sz w:val="20"/>
          <w:szCs w:val="20"/>
        </w:rPr>
      </w:pPr>
    </w:p>
    <w:p w14:paraId="541E4589" w14:textId="77777777" w:rsidR="004B413C" w:rsidRDefault="004B413C">
      <w:pPr>
        <w:spacing w:line="200" w:lineRule="exact"/>
        <w:rPr>
          <w:sz w:val="20"/>
          <w:szCs w:val="20"/>
        </w:rPr>
      </w:pPr>
    </w:p>
    <w:p w14:paraId="285E7CE0" w14:textId="77777777" w:rsidR="004B413C" w:rsidRDefault="004B413C">
      <w:pPr>
        <w:spacing w:line="200" w:lineRule="exact"/>
        <w:rPr>
          <w:sz w:val="20"/>
          <w:szCs w:val="20"/>
        </w:rPr>
      </w:pPr>
    </w:p>
    <w:p w14:paraId="4BE96AA0" w14:textId="77777777" w:rsidR="004B413C" w:rsidRDefault="004B413C">
      <w:pPr>
        <w:spacing w:line="200" w:lineRule="exact"/>
        <w:rPr>
          <w:sz w:val="20"/>
          <w:szCs w:val="20"/>
        </w:rPr>
      </w:pPr>
    </w:p>
    <w:p w14:paraId="54AC6061" w14:textId="77777777" w:rsidR="004B413C" w:rsidRDefault="004B413C">
      <w:pPr>
        <w:spacing w:line="200" w:lineRule="exact"/>
        <w:rPr>
          <w:sz w:val="20"/>
          <w:szCs w:val="20"/>
        </w:rPr>
      </w:pPr>
    </w:p>
    <w:p w14:paraId="73FA446C" w14:textId="77777777" w:rsidR="004B413C" w:rsidRDefault="004B413C">
      <w:pPr>
        <w:spacing w:line="200" w:lineRule="exact"/>
        <w:rPr>
          <w:sz w:val="20"/>
          <w:szCs w:val="20"/>
        </w:rPr>
      </w:pPr>
    </w:p>
    <w:p w14:paraId="631FE59C" w14:textId="77777777" w:rsidR="004B413C" w:rsidRDefault="004B413C">
      <w:pPr>
        <w:spacing w:line="200" w:lineRule="exact"/>
        <w:rPr>
          <w:sz w:val="20"/>
          <w:szCs w:val="20"/>
        </w:rPr>
      </w:pPr>
    </w:p>
    <w:p w14:paraId="59B86D9C" w14:textId="77777777" w:rsidR="004B413C" w:rsidRDefault="004B413C">
      <w:pPr>
        <w:spacing w:line="200" w:lineRule="exact"/>
        <w:rPr>
          <w:sz w:val="20"/>
          <w:szCs w:val="20"/>
        </w:rPr>
      </w:pPr>
    </w:p>
    <w:p w14:paraId="1351CEA5" w14:textId="77777777" w:rsidR="004B413C" w:rsidRDefault="004B413C">
      <w:pPr>
        <w:spacing w:line="200" w:lineRule="exact"/>
        <w:rPr>
          <w:sz w:val="20"/>
          <w:szCs w:val="20"/>
        </w:rPr>
      </w:pPr>
    </w:p>
    <w:p w14:paraId="447142AB" w14:textId="77777777" w:rsidR="004B413C" w:rsidRDefault="004B413C">
      <w:pPr>
        <w:spacing w:line="200" w:lineRule="exact"/>
        <w:rPr>
          <w:sz w:val="20"/>
          <w:szCs w:val="20"/>
        </w:rPr>
      </w:pPr>
    </w:p>
    <w:p w14:paraId="481772D6" w14:textId="77777777" w:rsidR="004B413C" w:rsidRDefault="004B413C">
      <w:pPr>
        <w:spacing w:line="306" w:lineRule="exact"/>
        <w:rPr>
          <w:sz w:val="20"/>
          <w:szCs w:val="20"/>
        </w:rPr>
      </w:pPr>
    </w:p>
    <w:p w14:paraId="469D57FB" w14:textId="77777777" w:rsidR="004B413C" w:rsidRDefault="00EC2FEA">
      <w:pPr>
        <w:ind w:left="480"/>
        <w:rPr>
          <w:sz w:val="20"/>
          <w:szCs w:val="20"/>
        </w:rPr>
      </w:pPr>
      <w:r>
        <w:rPr>
          <w:rFonts w:ascii="Arial" w:eastAsia="Arial" w:hAnsi="Arial" w:cs="Arial"/>
          <w:color w:val="4D4D4D"/>
          <w:sz w:val="18"/>
          <w:szCs w:val="18"/>
        </w:rPr>
        <w:t>1</w:t>
      </w:r>
    </w:p>
    <w:p w14:paraId="1D4502AA" w14:textId="77777777" w:rsidR="004B413C" w:rsidRDefault="004B413C">
      <w:pPr>
        <w:spacing w:line="200" w:lineRule="exact"/>
        <w:rPr>
          <w:sz w:val="20"/>
          <w:szCs w:val="20"/>
        </w:rPr>
      </w:pPr>
    </w:p>
    <w:p w14:paraId="7B83FC5C" w14:textId="77777777" w:rsidR="004B413C" w:rsidRDefault="004B413C">
      <w:pPr>
        <w:spacing w:line="200" w:lineRule="exact"/>
        <w:rPr>
          <w:sz w:val="20"/>
          <w:szCs w:val="20"/>
        </w:rPr>
      </w:pPr>
    </w:p>
    <w:p w14:paraId="11755601" w14:textId="77777777" w:rsidR="004B413C" w:rsidRDefault="004B413C">
      <w:pPr>
        <w:spacing w:line="200" w:lineRule="exact"/>
        <w:rPr>
          <w:sz w:val="20"/>
          <w:szCs w:val="20"/>
        </w:rPr>
      </w:pPr>
    </w:p>
    <w:p w14:paraId="5D710C26" w14:textId="77777777" w:rsidR="004B413C" w:rsidRDefault="004B413C">
      <w:pPr>
        <w:spacing w:line="200" w:lineRule="exact"/>
        <w:rPr>
          <w:sz w:val="20"/>
          <w:szCs w:val="20"/>
        </w:rPr>
      </w:pPr>
    </w:p>
    <w:p w14:paraId="54EBF8F4" w14:textId="77777777" w:rsidR="004B413C" w:rsidRDefault="004B413C">
      <w:pPr>
        <w:spacing w:line="341" w:lineRule="exact"/>
        <w:rPr>
          <w:sz w:val="20"/>
          <w:szCs w:val="20"/>
        </w:rPr>
      </w:pPr>
    </w:p>
    <w:p w14:paraId="7BBA78BC" w14:textId="77777777" w:rsidR="004B413C" w:rsidRDefault="00EC2FEA">
      <w:pPr>
        <w:ind w:left="480"/>
        <w:rPr>
          <w:sz w:val="20"/>
          <w:szCs w:val="20"/>
        </w:rPr>
      </w:pPr>
      <w:r>
        <w:rPr>
          <w:rFonts w:ascii="Arial" w:eastAsia="Arial" w:hAnsi="Arial" w:cs="Arial"/>
          <w:color w:val="4D4D4D"/>
          <w:sz w:val="18"/>
          <w:szCs w:val="18"/>
        </w:rPr>
        <w:t>0</w:t>
      </w:r>
    </w:p>
    <w:p w14:paraId="3BB6CB2B" w14:textId="77777777" w:rsidR="004B413C" w:rsidRDefault="004B413C">
      <w:pPr>
        <w:spacing w:line="79" w:lineRule="exact"/>
        <w:rPr>
          <w:sz w:val="20"/>
          <w:szCs w:val="20"/>
        </w:rPr>
      </w:pPr>
    </w:p>
    <w:tbl>
      <w:tblPr>
        <w:tblW w:w="0" w:type="auto"/>
        <w:tblInd w:w="72" w:type="dxa"/>
        <w:tblLayout w:type="fixed"/>
        <w:tblCellMar>
          <w:left w:w="0" w:type="dxa"/>
          <w:right w:w="0" w:type="dxa"/>
        </w:tblCellMar>
        <w:tblLook w:val="04A0" w:firstRow="1" w:lastRow="0" w:firstColumn="1" w:lastColumn="0" w:noHBand="0" w:noVBand="1"/>
      </w:tblPr>
      <w:tblGrid>
        <w:gridCol w:w="241"/>
      </w:tblGrid>
      <w:tr w:rsidR="004B413C" w14:paraId="196225A5" w14:textId="77777777">
        <w:trPr>
          <w:trHeight w:val="380"/>
        </w:trPr>
        <w:tc>
          <w:tcPr>
            <w:tcW w:w="241" w:type="dxa"/>
            <w:textDirection w:val="btLr"/>
            <w:vAlign w:val="bottom"/>
          </w:tcPr>
          <w:p w14:paraId="6E9D08A9" w14:textId="77777777" w:rsidR="004B413C" w:rsidRDefault="00EC2FEA">
            <w:pPr>
              <w:rPr>
                <w:sz w:val="20"/>
                <w:szCs w:val="20"/>
              </w:rPr>
            </w:pPr>
            <w:r>
              <w:rPr>
                <w:rFonts w:ascii="Arial" w:eastAsia="Arial" w:hAnsi="Arial" w:cs="Arial"/>
                <w:sz w:val="21"/>
                <w:szCs w:val="21"/>
              </w:rPr>
              <w:t>LV2</w:t>
            </w:r>
          </w:p>
        </w:tc>
      </w:tr>
    </w:tbl>
    <w:p w14:paraId="654AF44B" w14:textId="77777777" w:rsidR="004B413C" w:rsidRDefault="004B413C">
      <w:pPr>
        <w:spacing w:line="200" w:lineRule="exact"/>
        <w:rPr>
          <w:sz w:val="20"/>
          <w:szCs w:val="20"/>
        </w:rPr>
      </w:pPr>
    </w:p>
    <w:p w14:paraId="078ADAC9" w14:textId="77777777" w:rsidR="004B413C" w:rsidRDefault="004B413C">
      <w:pPr>
        <w:spacing w:line="200" w:lineRule="exact"/>
        <w:rPr>
          <w:sz w:val="20"/>
          <w:szCs w:val="20"/>
        </w:rPr>
      </w:pPr>
    </w:p>
    <w:p w14:paraId="74F7F5F5" w14:textId="77777777" w:rsidR="004B413C" w:rsidRDefault="004B413C">
      <w:pPr>
        <w:spacing w:line="282" w:lineRule="exact"/>
        <w:rPr>
          <w:sz w:val="20"/>
          <w:szCs w:val="20"/>
        </w:rPr>
      </w:pPr>
    </w:p>
    <w:p w14:paraId="67A3A6E5" w14:textId="77777777" w:rsidR="004B413C" w:rsidRDefault="00EC2FEA">
      <w:pPr>
        <w:ind w:left="380"/>
        <w:rPr>
          <w:sz w:val="20"/>
          <w:szCs w:val="20"/>
        </w:rPr>
      </w:pPr>
      <w:r>
        <w:rPr>
          <w:rFonts w:ascii="Arial" w:eastAsia="Arial" w:hAnsi="Arial" w:cs="Arial"/>
          <w:color w:val="4D4D4D"/>
          <w:sz w:val="18"/>
          <w:szCs w:val="18"/>
        </w:rPr>
        <w:t>−1</w:t>
      </w:r>
    </w:p>
    <w:p w14:paraId="0C4698CE" w14:textId="77777777" w:rsidR="004B413C" w:rsidRDefault="004B413C">
      <w:pPr>
        <w:spacing w:line="200" w:lineRule="exact"/>
        <w:rPr>
          <w:sz w:val="20"/>
          <w:szCs w:val="20"/>
        </w:rPr>
      </w:pPr>
    </w:p>
    <w:p w14:paraId="0B60C2BF" w14:textId="77777777" w:rsidR="004B413C" w:rsidRDefault="004B413C">
      <w:pPr>
        <w:spacing w:line="200" w:lineRule="exact"/>
        <w:rPr>
          <w:sz w:val="20"/>
          <w:szCs w:val="20"/>
        </w:rPr>
      </w:pPr>
    </w:p>
    <w:p w14:paraId="1A1BDDCD" w14:textId="77777777" w:rsidR="004B413C" w:rsidRDefault="004B413C">
      <w:pPr>
        <w:spacing w:line="200" w:lineRule="exact"/>
        <w:rPr>
          <w:sz w:val="20"/>
          <w:szCs w:val="20"/>
        </w:rPr>
      </w:pPr>
    </w:p>
    <w:p w14:paraId="3A18AEBB" w14:textId="77777777" w:rsidR="004B413C" w:rsidRDefault="004B413C">
      <w:pPr>
        <w:spacing w:line="200" w:lineRule="exact"/>
        <w:rPr>
          <w:sz w:val="20"/>
          <w:szCs w:val="20"/>
        </w:rPr>
      </w:pPr>
    </w:p>
    <w:p w14:paraId="5FF40AAE" w14:textId="77777777" w:rsidR="004B413C" w:rsidRDefault="004B413C">
      <w:pPr>
        <w:spacing w:line="341" w:lineRule="exact"/>
        <w:rPr>
          <w:sz w:val="20"/>
          <w:szCs w:val="20"/>
        </w:rPr>
      </w:pPr>
    </w:p>
    <w:p w14:paraId="304AB1BE" w14:textId="77777777" w:rsidR="004B413C" w:rsidRDefault="00EC2FEA">
      <w:pPr>
        <w:ind w:left="380"/>
        <w:rPr>
          <w:sz w:val="20"/>
          <w:szCs w:val="20"/>
        </w:rPr>
      </w:pPr>
      <w:r>
        <w:rPr>
          <w:rFonts w:ascii="Arial" w:eastAsia="Arial" w:hAnsi="Arial" w:cs="Arial"/>
          <w:color w:val="4D4D4D"/>
          <w:sz w:val="18"/>
          <w:szCs w:val="18"/>
        </w:rPr>
        <w:t>−2</w:t>
      </w:r>
    </w:p>
    <w:p w14:paraId="3C919B84" w14:textId="77777777" w:rsidR="004B413C" w:rsidRDefault="004B413C">
      <w:pPr>
        <w:spacing w:line="200" w:lineRule="exact"/>
        <w:rPr>
          <w:sz w:val="20"/>
          <w:szCs w:val="20"/>
        </w:rPr>
      </w:pPr>
    </w:p>
    <w:p w14:paraId="3907FA75" w14:textId="77777777" w:rsidR="004B413C" w:rsidRDefault="004B413C">
      <w:pPr>
        <w:spacing w:line="301" w:lineRule="exact"/>
        <w:rPr>
          <w:sz w:val="20"/>
          <w:szCs w:val="20"/>
        </w:rPr>
      </w:pPr>
    </w:p>
    <w:p w14:paraId="02203CBD" w14:textId="77777777" w:rsidR="004B413C" w:rsidRDefault="00EC2FEA">
      <w:pPr>
        <w:tabs>
          <w:tab w:val="left" w:pos="2280"/>
          <w:tab w:val="left" w:pos="3680"/>
          <w:tab w:val="left" w:pos="5040"/>
          <w:tab w:val="left" w:pos="6400"/>
        </w:tabs>
        <w:ind w:left="940"/>
        <w:jc w:val="both"/>
        <w:rPr>
          <w:sz w:val="20"/>
          <w:szCs w:val="20"/>
        </w:rPr>
      </w:pPr>
      <w:r>
        <w:rPr>
          <w:rFonts w:ascii="Arial" w:eastAsia="Arial" w:hAnsi="Arial" w:cs="Arial"/>
          <w:color w:val="4D4D4D"/>
          <w:sz w:val="18"/>
          <w:szCs w:val="18"/>
        </w:rPr>
        <w:t>−2</w:t>
      </w:r>
      <w:r>
        <w:rPr>
          <w:sz w:val="20"/>
          <w:szCs w:val="20"/>
        </w:rPr>
        <w:tab/>
      </w:r>
      <w:r>
        <w:rPr>
          <w:rFonts w:ascii="Arial" w:eastAsia="Arial" w:hAnsi="Arial" w:cs="Arial"/>
          <w:color w:val="4D4D4D"/>
          <w:sz w:val="18"/>
          <w:szCs w:val="18"/>
        </w:rPr>
        <w:t>−1</w:t>
      </w:r>
      <w:r>
        <w:rPr>
          <w:sz w:val="20"/>
          <w:szCs w:val="20"/>
        </w:rPr>
        <w:tab/>
      </w:r>
      <w:r>
        <w:rPr>
          <w:rFonts w:ascii="Arial" w:eastAsia="Arial" w:hAnsi="Arial" w:cs="Arial"/>
          <w:color w:val="4D4D4D"/>
          <w:sz w:val="18"/>
          <w:szCs w:val="18"/>
        </w:rPr>
        <w:t>0</w:t>
      </w:r>
      <w:r>
        <w:rPr>
          <w:sz w:val="20"/>
          <w:szCs w:val="20"/>
        </w:rPr>
        <w:tab/>
      </w:r>
      <w:r>
        <w:rPr>
          <w:rFonts w:ascii="Arial" w:eastAsia="Arial" w:hAnsi="Arial" w:cs="Arial"/>
          <w:color w:val="4D4D4D"/>
          <w:sz w:val="18"/>
          <w:szCs w:val="18"/>
        </w:rPr>
        <w:t>1</w:t>
      </w:r>
      <w:r>
        <w:rPr>
          <w:sz w:val="20"/>
          <w:szCs w:val="20"/>
        </w:rPr>
        <w:tab/>
      </w:r>
      <w:r>
        <w:rPr>
          <w:rFonts w:ascii="Arial" w:eastAsia="Arial" w:hAnsi="Arial" w:cs="Arial"/>
          <w:color w:val="4D4D4D"/>
          <w:sz w:val="17"/>
          <w:szCs w:val="17"/>
        </w:rPr>
        <w:t>2</w:t>
      </w:r>
    </w:p>
    <w:p w14:paraId="29C6D728" w14:textId="77777777" w:rsidR="004B413C" w:rsidRDefault="004B413C">
      <w:pPr>
        <w:spacing w:line="8" w:lineRule="exact"/>
        <w:rPr>
          <w:sz w:val="20"/>
          <w:szCs w:val="20"/>
        </w:rPr>
      </w:pPr>
    </w:p>
    <w:p w14:paraId="4C38F1B9" w14:textId="77777777" w:rsidR="004B413C" w:rsidRDefault="00EC2FEA">
      <w:pPr>
        <w:ind w:left="920"/>
        <w:jc w:val="center"/>
        <w:rPr>
          <w:sz w:val="20"/>
          <w:szCs w:val="20"/>
        </w:rPr>
      </w:pPr>
      <w:r>
        <w:rPr>
          <w:rFonts w:ascii="Arial" w:eastAsia="Arial" w:hAnsi="Arial" w:cs="Arial"/>
        </w:rPr>
        <w:t>LV1</w:t>
      </w:r>
    </w:p>
    <w:p w14:paraId="3F9E2F08" w14:textId="77777777" w:rsidR="004B413C" w:rsidRDefault="00EC2FEA">
      <w:pPr>
        <w:spacing w:line="20" w:lineRule="exact"/>
        <w:rPr>
          <w:sz w:val="20"/>
          <w:szCs w:val="20"/>
        </w:rPr>
      </w:pPr>
      <w:r>
        <w:rPr>
          <w:sz w:val="20"/>
          <w:szCs w:val="20"/>
        </w:rPr>
        <w:br w:type="column"/>
      </w:r>
    </w:p>
    <w:p w14:paraId="327F242B" w14:textId="77777777" w:rsidR="004B413C" w:rsidRDefault="004B413C">
      <w:pPr>
        <w:spacing w:line="200" w:lineRule="exact"/>
        <w:rPr>
          <w:sz w:val="20"/>
          <w:szCs w:val="20"/>
        </w:rPr>
      </w:pPr>
    </w:p>
    <w:p w14:paraId="529B4C6D" w14:textId="77777777" w:rsidR="004B413C" w:rsidRDefault="004B413C">
      <w:pPr>
        <w:spacing w:line="200" w:lineRule="exact"/>
        <w:rPr>
          <w:sz w:val="20"/>
          <w:szCs w:val="20"/>
        </w:rPr>
      </w:pPr>
    </w:p>
    <w:p w14:paraId="2ACFE464" w14:textId="77777777" w:rsidR="004B413C" w:rsidRDefault="004B413C">
      <w:pPr>
        <w:spacing w:line="200" w:lineRule="exact"/>
        <w:rPr>
          <w:sz w:val="20"/>
          <w:szCs w:val="20"/>
        </w:rPr>
      </w:pPr>
    </w:p>
    <w:p w14:paraId="04798E4C" w14:textId="77777777" w:rsidR="004B413C" w:rsidRDefault="004B413C">
      <w:pPr>
        <w:spacing w:line="200" w:lineRule="exact"/>
        <w:rPr>
          <w:sz w:val="20"/>
          <w:szCs w:val="20"/>
        </w:rPr>
      </w:pPr>
    </w:p>
    <w:p w14:paraId="4654B567" w14:textId="77777777" w:rsidR="004B413C" w:rsidRDefault="004B413C">
      <w:pPr>
        <w:spacing w:line="200" w:lineRule="exact"/>
        <w:rPr>
          <w:sz w:val="20"/>
          <w:szCs w:val="20"/>
        </w:rPr>
      </w:pPr>
    </w:p>
    <w:p w14:paraId="3AC0084F" w14:textId="77777777" w:rsidR="004B413C" w:rsidRDefault="004B413C">
      <w:pPr>
        <w:spacing w:line="200" w:lineRule="exact"/>
        <w:rPr>
          <w:sz w:val="20"/>
          <w:szCs w:val="20"/>
        </w:rPr>
      </w:pPr>
    </w:p>
    <w:p w14:paraId="740B9B02" w14:textId="77777777" w:rsidR="004B413C" w:rsidRDefault="004B413C">
      <w:pPr>
        <w:spacing w:line="200" w:lineRule="exact"/>
        <w:rPr>
          <w:sz w:val="20"/>
          <w:szCs w:val="20"/>
        </w:rPr>
      </w:pPr>
    </w:p>
    <w:p w14:paraId="7C469389" w14:textId="77777777" w:rsidR="004B413C" w:rsidRDefault="004B413C">
      <w:pPr>
        <w:spacing w:line="200" w:lineRule="exact"/>
        <w:rPr>
          <w:sz w:val="20"/>
          <w:szCs w:val="20"/>
        </w:rPr>
      </w:pPr>
    </w:p>
    <w:p w14:paraId="3A96D9B1" w14:textId="77777777" w:rsidR="004B413C" w:rsidRDefault="004B413C">
      <w:pPr>
        <w:spacing w:line="200" w:lineRule="exact"/>
        <w:rPr>
          <w:sz w:val="20"/>
          <w:szCs w:val="20"/>
        </w:rPr>
      </w:pPr>
    </w:p>
    <w:p w14:paraId="482A3CEF" w14:textId="77777777" w:rsidR="004B413C" w:rsidRDefault="004B413C">
      <w:pPr>
        <w:spacing w:line="200" w:lineRule="exact"/>
        <w:rPr>
          <w:sz w:val="20"/>
          <w:szCs w:val="20"/>
        </w:rPr>
      </w:pPr>
    </w:p>
    <w:p w14:paraId="17706A4E" w14:textId="77777777" w:rsidR="004B413C" w:rsidRDefault="004B413C">
      <w:pPr>
        <w:spacing w:line="200" w:lineRule="exact"/>
        <w:rPr>
          <w:sz w:val="20"/>
          <w:szCs w:val="20"/>
        </w:rPr>
      </w:pPr>
    </w:p>
    <w:p w14:paraId="4EAADEC5" w14:textId="77777777" w:rsidR="004B413C" w:rsidRDefault="004B413C">
      <w:pPr>
        <w:spacing w:line="200" w:lineRule="exact"/>
        <w:rPr>
          <w:sz w:val="20"/>
          <w:szCs w:val="20"/>
        </w:rPr>
      </w:pPr>
    </w:p>
    <w:p w14:paraId="0C30FA65" w14:textId="77777777" w:rsidR="004B413C" w:rsidRDefault="004B413C">
      <w:pPr>
        <w:spacing w:line="200" w:lineRule="exact"/>
        <w:rPr>
          <w:sz w:val="20"/>
          <w:szCs w:val="20"/>
        </w:rPr>
      </w:pPr>
    </w:p>
    <w:p w14:paraId="4E02AB77" w14:textId="77777777" w:rsidR="004B413C" w:rsidRDefault="004B413C">
      <w:pPr>
        <w:spacing w:line="200" w:lineRule="exact"/>
        <w:rPr>
          <w:sz w:val="20"/>
          <w:szCs w:val="20"/>
        </w:rPr>
      </w:pPr>
    </w:p>
    <w:p w14:paraId="5778C59A" w14:textId="77777777" w:rsidR="004B413C" w:rsidRDefault="004B413C">
      <w:pPr>
        <w:spacing w:line="200" w:lineRule="exact"/>
        <w:rPr>
          <w:sz w:val="20"/>
          <w:szCs w:val="20"/>
        </w:rPr>
      </w:pPr>
    </w:p>
    <w:p w14:paraId="4F4188D3" w14:textId="77777777" w:rsidR="004B413C" w:rsidRDefault="004B413C">
      <w:pPr>
        <w:spacing w:line="285" w:lineRule="exact"/>
        <w:rPr>
          <w:sz w:val="20"/>
          <w:szCs w:val="20"/>
        </w:rPr>
      </w:pPr>
    </w:p>
    <w:p w14:paraId="202AE55D" w14:textId="77777777" w:rsidR="004B413C" w:rsidRDefault="00EC2FEA">
      <w:pPr>
        <w:rPr>
          <w:sz w:val="20"/>
          <w:szCs w:val="20"/>
        </w:rPr>
      </w:pPr>
      <w:r>
        <w:rPr>
          <w:rFonts w:ascii="Arial" w:eastAsia="Arial" w:hAnsi="Arial" w:cs="Arial"/>
        </w:rPr>
        <w:t>Wetland</w:t>
      </w:r>
    </w:p>
    <w:p w14:paraId="28ADEB0A" w14:textId="77777777" w:rsidR="004B413C" w:rsidRDefault="004B413C">
      <w:pPr>
        <w:spacing w:line="156" w:lineRule="exact"/>
        <w:rPr>
          <w:sz w:val="20"/>
          <w:szCs w:val="20"/>
        </w:rPr>
      </w:pPr>
    </w:p>
    <w:p w14:paraId="331EB8B3" w14:textId="77777777" w:rsidR="004B413C" w:rsidRDefault="00EC2FEA">
      <w:pPr>
        <w:ind w:left="460"/>
        <w:rPr>
          <w:sz w:val="20"/>
          <w:szCs w:val="20"/>
        </w:rPr>
      </w:pPr>
      <w:r>
        <w:rPr>
          <w:rFonts w:ascii="Arial" w:eastAsia="Arial" w:hAnsi="Arial" w:cs="Arial"/>
          <w:sz w:val="18"/>
          <w:szCs w:val="18"/>
        </w:rPr>
        <w:t>Melaleuca Park 78</w:t>
      </w:r>
    </w:p>
    <w:p w14:paraId="3CA06B3E" w14:textId="77777777" w:rsidR="004B413C" w:rsidRDefault="00EC2FEA">
      <w:pPr>
        <w:spacing w:line="20" w:lineRule="exact"/>
        <w:rPr>
          <w:sz w:val="20"/>
          <w:szCs w:val="20"/>
        </w:rPr>
      </w:pPr>
      <w:r>
        <w:rPr>
          <w:noProof/>
          <w:sz w:val="20"/>
          <w:szCs w:val="20"/>
        </w:rPr>
        <w:drawing>
          <wp:anchor distT="0" distB="0" distL="114300" distR="114300" simplePos="0" relativeHeight="250982400" behindDoc="1" locked="0" layoutInCell="0" allowOverlap="1" wp14:anchorId="42615B0F" wp14:editId="2BEF2CA3">
            <wp:simplePos x="0" y="0"/>
            <wp:positionH relativeFrom="column">
              <wp:posOffset>73025</wp:posOffset>
            </wp:positionH>
            <wp:positionV relativeFrom="paragraph">
              <wp:posOffset>-101600</wp:posOffset>
            </wp:positionV>
            <wp:extent cx="72390" cy="72390"/>
            <wp:effectExtent l="0" t="0" r="0" b="0"/>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3"/>
                    <a:srcRect/>
                    <a:stretch>
                      <a:fillRect/>
                    </a:stretch>
                  </pic:blipFill>
                  <pic:spPr bwMode="auto">
                    <a:xfrm>
                      <a:off x="0" y="0"/>
                      <a:ext cx="72390" cy="72390"/>
                    </a:xfrm>
                    <a:prstGeom prst="rect">
                      <a:avLst/>
                    </a:prstGeom>
                    <a:noFill/>
                  </pic:spPr>
                </pic:pic>
              </a:graphicData>
            </a:graphic>
          </wp:anchor>
        </w:drawing>
      </w:r>
    </w:p>
    <w:p w14:paraId="713EF68C" w14:textId="77777777" w:rsidR="004B413C" w:rsidRDefault="004B413C">
      <w:pPr>
        <w:spacing w:line="119" w:lineRule="exact"/>
        <w:rPr>
          <w:sz w:val="20"/>
          <w:szCs w:val="20"/>
        </w:rPr>
      </w:pPr>
    </w:p>
    <w:p w14:paraId="17854E93" w14:textId="77777777" w:rsidR="004B413C" w:rsidRDefault="00EC2FEA">
      <w:pPr>
        <w:ind w:left="460"/>
        <w:rPr>
          <w:sz w:val="20"/>
          <w:szCs w:val="20"/>
        </w:rPr>
      </w:pPr>
      <w:r>
        <w:rPr>
          <w:rFonts w:ascii="Arial" w:eastAsia="Arial" w:hAnsi="Arial" w:cs="Arial"/>
          <w:sz w:val="17"/>
          <w:szCs w:val="17"/>
        </w:rPr>
        <w:t>Melaleuca Park 173</w:t>
      </w:r>
    </w:p>
    <w:p w14:paraId="70241EAA" w14:textId="77777777" w:rsidR="004B413C" w:rsidRDefault="00EC2FEA">
      <w:pPr>
        <w:spacing w:line="20" w:lineRule="exact"/>
        <w:rPr>
          <w:sz w:val="20"/>
          <w:szCs w:val="20"/>
        </w:rPr>
      </w:pPr>
      <w:r>
        <w:rPr>
          <w:noProof/>
          <w:sz w:val="20"/>
          <w:szCs w:val="20"/>
        </w:rPr>
        <w:drawing>
          <wp:anchor distT="0" distB="0" distL="114300" distR="114300" simplePos="0" relativeHeight="250983424" behindDoc="1" locked="0" layoutInCell="0" allowOverlap="1" wp14:anchorId="1190290F" wp14:editId="6283CEA2">
            <wp:simplePos x="0" y="0"/>
            <wp:positionH relativeFrom="column">
              <wp:posOffset>73025</wp:posOffset>
            </wp:positionH>
            <wp:positionV relativeFrom="paragraph">
              <wp:posOffset>-94615</wp:posOffset>
            </wp:positionV>
            <wp:extent cx="72390" cy="72390"/>
            <wp:effectExtent l="0" t="0" r="0" b="0"/>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4"/>
                    <a:srcRect/>
                    <a:stretch>
                      <a:fillRect/>
                    </a:stretch>
                  </pic:blipFill>
                  <pic:spPr bwMode="auto">
                    <a:xfrm>
                      <a:off x="0" y="0"/>
                      <a:ext cx="72390" cy="72390"/>
                    </a:xfrm>
                    <a:prstGeom prst="rect">
                      <a:avLst/>
                    </a:prstGeom>
                    <a:noFill/>
                  </pic:spPr>
                </pic:pic>
              </a:graphicData>
            </a:graphic>
          </wp:anchor>
        </w:drawing>
      </w:r>
    </w:p>
    <w:p w14:paraId="34B9419D" w14:textId="77777777" w:rsidR="004B413C" w:rsidRDefault="004B413C">
      <w:pPr>
        <w:spacing w:line="130" w:lineRule="exact"/>
        <w:rPr>
          <w:sz w:val="20"/>
          <w:szCs w:val="20"/>
        </w:rPr>
      </w:pPr>
    </w:p>
    <w:p w14:paraId="42170691" w14:textId="77777777" w:rsidR="004B413C" w:rsidRDefault="00EC2FEA">
      <w:pPr>
        <w:ind w:left="460"/>
        <w:rPr>
          <w:sz w:val="20"/>
          <w:szCs w:val="20"/>
        </w:rPr>
      </w:pPr>
      <w:r>
        <w:rPr>
          <w:rFonts w:ascii="Arial" w:eastAsia="Arial" w:hAnsi="Arial" w:cs="Arial"/>
          <w:sz w:val="18"/>
          <w:szCs w:val="18"/>
        </w:rPr>
        <w:t>Lake Goollelal</w:t>
      </w:r>
    </w:p>
    <w:p w14:paraId="0863BD0C" w14:textId="77777777" w:rsidR="004B413C" w:rsidRDefault="00EC2FEA">
      <w:pPr>
        <w:spacing w:line="20" w:lineRule="exact"/>
        <w:rPr>
          <w:sz w:val="20"/>
          <w:szCs w:val="20"/>
        </w:rPr>
      </w:pPr>
      <w:r>
        <w:rPr>
          <w:noProof/>
          <w:sz w:val="20"/>
          <w:szCs w:val="20"/>
        </w:rPr>
        <w:drawing>
          <wp:anchor distT="0" distB="0" distL="114300" distR="114300" simplePos="0" relativeHeight="250984448" behindDoc="1" locked="0" layoutInCell="0" allowOverlap="1" wp14:anchorId="759B00CE" wp14:editId="567AC483">
            <wp:simplePos x="0" y="0"/>
            <wp:positionH relativeFrom="column">
              <wp:posOffset>73025</wp:posOffset>
            </wp:positionH>
            <wp:positionV relativeFrom="paragraph">
              <wp:posOffset>-101600</wp:posOffset>
            </wp:positionV>
            <wp:extent cx="72390" cy="72390"/>
            <wp:effectExtent l="0" t="0" r="0" b="0"/>
            <wp:wrapNone/>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5"/>
                    <a:srcRect/>
                    <a:stretch>
                      <a:fillRect/>
                    </a:stretch>
                  </pic:blipFill>
                  <pic:spPr bwMode="auto">
                    <a:xfrm>
                      <a:off x="0" y="0"/>
                      <a:ext cx="72390" cy="72390"/>
                    </a:xfrm>
                    <a:prstGeom prst="rect">
                      <a:avLst/>
                    </a:prstGeom>
                    <a:noFill/>
                  </pic:spPr>
                </pic:pic>
              </a:graphicData>
            </a:graphic>
          </wp:anchor>
        </w:drawing>
      </w:r>
    </w:p>
    <w:p w14:paraId="75583D10" w14:textId="77777777" w:rsidR="004B413C" w:rsidRDefault="004B413C">
      <w:pPr>
        <w:spacing w:line="119" w:lineRule="exact"/>
        <w:rPr>
          <w:sz w:val="20"/>
          <w:szCs w:val="20"/>
        </w:rPr>
      </w:pPr>
    </w:p>
    <w:p w14:paraId="552B887F" w14:textId="77777777" w:rsidR="004B413C" w:rsidRDefault="00EC2FEA">
      <w:pPr>
        <w:ind w:left="460"/>
        <w:rPr>
          <w:sz w:val="20"/>
          <w:szCs w:val="20"/>
        </w:rPr>
      </w:pPr>
      <w:r>
        <w:rPr>
          <w:rFonts w:ascii="Arial" w:eastAsia="Arial" w:hAnsi="Arial" w:cs="Arial"/>
          <w:sz w:val="18"/>
          <w:szCs w:val="18"/>
        </w:rPr>
        <w:t>Lake Gwelup</w:t>
      </w:r>
    </w:p>
    <w:p w14:paraId="02204961" w14:textId="77777777" w:rsidR="004B413C" w:rsidRDefault="00EC2FEA">
      <w:pPr>
        <w:spacing w:line="20" w:lineRule="exact"/>
        <w:rPr>
          <w:sz w:val="20"/>
          <w:szCs w:val="20"/>
        </w:rPr>
      </w:pPr>
      <w:r>
        <w:rPr>
          <w:noProof/>
          <w:sz w:val="20"/>
          <w:szCs w:val="20"/>
        </w:rPr>
        <w:drawing>
          <wp:anchor distT="0" distB="0" distL="114300" distR="114300" simplePos="0" relativeHeight="250985472" behindDoc="1" locked="0" layoutInCell="0" allowOverlap="1" wp14:anchorId="3ED1C229" wp14:editId="1012804E">
            <wp:simplePos x="0" y="0"/>
            <wp:positionH relativeFrom="column">
              <wp:posOffset>73025</wp:posOffset>
            </wp:positionH>
            <wp:positionV relativeFrom="paragraph">
              <wp:posOffset>-101600</wp:posOffset>
            </wp:positionV>
            <wp:extent cx="72390" cy="72390"/>
            <wp:effectExtent l="0" t="0" r="0" b="0"/>
            <wp:wrapNone/>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6"/>
                    <a:srcRect/>
                    <a:stretch>
                      <a:fillRect/>
                    </a:stretch>
                  </pic:blipFill>
                  <pic:spPr bwMode="auto">
                    <a:xfrm>
                      <a:off x="0" y="0"/>
                      <a:ext cx="72390" cy="72390"/>
                    </a:xfrm>
                    <a:prstGeom prst="rect">
                      <a:avLst/>
                    </a:prstGeom>
                    <a:noFill/>
                  </pic:spPr>
                </pic:pic>
              </a:graphicData>
            </a:graphic>
          </wp:anchor>
        </w:drawing>
      </w:r>
    </w:p>
    <w:p w14:paraId="2BABCE87" w14:textId="77777777" w:rsidR="004B413C" w:rsidRDefault="004B413C">
      <w:pPr>
        <w:spacing w:line="119" w:lineRule="exact"/>
        <w:rPr>
          <w:sz w:val="20"/>
          <w:szCs w:val="20"/>
        </w:rPr>
      </w:pPr>
    </w:p>
    <w:p w14:paraId="791EE509" w14:textId="77777777" w:rsidR="004B413C" w:rsidRDefault="00EC2FEA">
      <w:pPr>
        <w:ind w:left="460"/>
        <w:rPr>
          <w:sz w:val="20"/>
          <w:szCs w:val="20"/>
        </w:rPr>
      </w:pPr>
      <w:r>
        <w:rPr>
          <w:rFonts w:ascii="Arial" w:eastAsia="Arial" w:hAnsi="Arial" w:cs="Arial"/>
          <w:sz w:val="18"/>
          <w:szCs w:val="18"/>
        </w:rPr>
        <w:t>Lake Jandabup</w:t>
      </w:r>
    </w:p>
    <w:p w14:paraId="314592DD" w14:textId="77777777" w:rsidR="004B413C" w:rsidRDefault="00EC2FEA">
      <w:pPr>
        <w:spacing w:line="20" w:lineRule="exact"/>
        <w:rPr>
          <w:sz w:val="20"/>
          <w:szCs w:val="20"/>
        </w:rPr>
      </w:pPr>
      <w:r>
        <w:rPr>
          <w:noProof/>
          <w:sz w:val="20"/>
          <w:szCs w:val="20"/>
        </w:rPr>
        <w:drawing>
          <wp:anchor distT="0" distB="0" distL="114300" distR="114300" simplePos="0" relativeHeight="250986496" behindDoc="1" locked="0" layoutInCell="0" allowOverlap="1" wp14:anchorId="30D0E8E8" wp14:editId="5983EB70">
            <wp:simplePos x="0" y="0"/>
            <wp:positionH relativeFrom="column">
              <wp:posOffset>73025</wp:posOffset>
            </wp:positionH>
            <wp:positionV relativeFrom="paragraph">
              <wp:posOffset>-101600</wp:posOffset>
            </wp:positionV>
            <wp:extent cx="72390" cy="72390"/>
            <wp:effectExtent l="0" t="0" r="0" b="0"/>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7"/>
                    <a:srcRect/>
                    <a:stretch>
                      <a:fillRect/>
                    </a:stretch>
                  </pic:blipFill>
                  <pic:spPr bwMode="auto">
                    <a:xfrm>
                      <a:off x="0" y="0"/>
                      <a:ext cx="72390" cy="72390"/>
                    </a:xfrm>
                    <a:prstGeom prst="rect">
                      <a:avLst/>
                    </a:prstGeom>
                    <a:noFill/>
                  </pic:spPr>
                </pic:pic>
              </a:graphicData>
            </a:graphic>
          </wp:anchor>
        </w:drawing>
      </w:r>
    </w:p>
    <w:p w14:paraId="55200738" w14:textId="77777777" w:rsidR="004B413C" w:rsidRDefault="004B413C">
      <w:pPr>
        <w:spacing w:line="119" w:lineRule="exact"/>
        <w:rPr>
          <w:sz w:val="20"/>
          <w:szCs w:val="20"/>
        </w:rPr>
      </w:pPr>
    </w:p>
    <w:p w14:paraId="48C1CE81" w14:textId="77777777" w:rsidR="004B413C" w:rsidRDefault="00EC2FEA">
      <w:pPr>
        <w:ind w:left="460"/>
        <w:rPr>
          <w:sz w:val="20"/>
          <w:szCs w:val="20"/>
        </w:rPr>
      </w:pPr>
      <w:r>
        <w:rPr>
          <w:rFonts w:ascii="Arial" w:eastAsia="Arial" w:hAnsi="Arial" w:cs="Arial"/>
          <w:sz w:val="18"/>
          <w:szCs w:val="18"/>
        </w:rPr>
        <w:t>Lake Joondalup</w:t>
      </w:r>
    </w:p>
    <w:p w14:paraId="4E1BF890" w14:textId="77777777" w:rsidR="004B413C" w:rsidRDefault="00EC2FEA">
      <w:pPr>
        <w:spacing w:line="20" w:lineRule="exact"/>
        <w:rPr>
          <w:sz w:val="20"/>
          <w:szCs w:val="20"/>
        </w:rPr>
      </w:pPr>
      <w:r>
        <w:rPr>
          <w:noProof/>
          <w:sz w:val="20"/>
          <w:szCs w:val="20"/>
        </w:rPr>
        <w:drawing>
          <wp:anchor distT="0" distB="0" distL="114300" distR="114300" simplePos="0" relativeHeight="250987520" behindDoc="1" locked="0" layoutInCell="0" allowOverlap="1" wp14:anchorId="34EC1BC1" wp14:editId="60F17C73">
            <wp:simplePos x="0" y="0"/>
            <wp:positionH relativeFrom="column">
              <wp:posOffset>73025</wp:posOffset>
            </wp:positionH>
            <wp:positionV relativeFrom="paragraph">
              <wp:posOffset>-101600</wp:posOffset>
            </wp:positionV>
            <wp:extent cx="72390" cy="72390"/>
            <wp:effectExtent l="0" t="0" r="0" b="0"/>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8"/>
                    <a:srcRect/>
                    <a:stretch>
                      <a:fillRect/>
                    </a:stretch>
                  </pic:blipFill>
                  <pic:spPr bwMode="auto">
                    <a:xfrm>
                      <a:off x="0" y="0"/>
                      <a:ext cx="72390" cy="72390"/>
                    </a:xfrm>
                    <a:prstGeom prst="rect">
                      <a:avLst/>
                    </a:prstGeom>
                    <a:noFill/>
                  </pic:spPr>
                </pic:pic>
              </a:graphicData>
            </a:graphic>
          </wp:anchor>
        </w:drawing>
      </w:r>
    </w:p>
    <w:p w14:paraId="221B9404" w14:textId="77777777" w:rsidR="004B413C" w:rsidRDefault="004B413C">
      <w:pPr>
        <w:spacing w:line="119" w:lineRule="exact"/>
        <w:rPr>
          <w:sz w:val="20"/>
          <w:szCs w:val="20"/>
        </w:rPr>
      </w:pPr>
    </w:p>
    <w:p w14:paraId="170A1FEB" w14:textId="77777777" w:rsidR="004B413C" w:rsidRDefault="00EC2FEA">
      <w:pPr>
        <w:ind w:left="460"/>
        <w:rPr>
          <w:sz w:val="20"/>
          <w:szCs w:val="20"/>
        </w:rPr>
      </w:pPr>
      <w:r>
        <w:rPr>
          <w:rFonts w:ascii="Arial" w:eastAsia="Arial" w:hAnsi="Arial" w:cs="Arial"/>
          <w:sz w:val="18"/>
          <w:szCs w:val="18"/>
        </w:rPr>
        <w:t>Lexia 186</w:t>
      </w:r>
    </w:p>
    <w:p w14:paraId="7A773244" w14:textId="77777777" w:rsidR="004B413C" w:rsidRDefault="00EC2FEA">
      <w:pPr>
        <w:spacing w:line="20" w:lineRule="exact"/>
        <w:rPr>
          <w:sz w:val="20"/>
          <w:szCs w:val="20"/>
        </w:rPr>
      </w:pPr>
      <w:r>
        <w:rPr>
          <w:noProof/>
          <w:sz w:val="20"/>
          <w:szCs w:val="20"/>
        </w:rPr>
        <w:drawing>
          <wp:anchor distT="0" distB="0" distL="114300" distR="114300" simplePos="0" relativeHeight="250988544" behindDoc="1" locked="0" layoutInCell="0" allowOverlap="1" wp14:anchorId="2B40309B" wp14:editId="58956234">
            <wp:simplePos x="0" y="0"/>
            <wp:positionH relativeFrom="column">
              <wp:posOffset>73025</wp:posOffset>
            </wp:positionH>
            <wp:positionV relativeFrom="paragraph">
              <wp:posOffset>-101600</wp:posOffset>
            </wp:positionV>
            <wp:extent cx="72390" cy="72390"/>
            <wp:effectExtent l="0" t="0" r="0" b="0"/>
            <wp:wrapNone/>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9"/>
                    <a:srcRect/>
                    <a:stretch>
                      <a:fillRect/>
                    </a:stretch>
                  </pic:blipFill>
                  <pic:spPr bwMode="auto">
                    <a:xfrm>
                      <a:off x="0" y="0"/>
                      <a:ext cx="72390" cy="72390"/>
                    </a:xfrm>
                    <a:prstGeom prst="rect">
                      <a:avLst/>
                    </a:prstGeom>
                    <a:noFill/>
                  </pic:spPr>
                </pic:pic>
              </a:graphicData>
            </a:graphic>
          </wp:anchor>
        </w:drawing>
      </w:r>
    </w:p>
    <w:p w14:paraId="49D047E0" w14:textId="77777777" w:rsidR="004B413C" w:rsidRDefault="004B413C">
      <w:pPr>
        <w:spacing w:line="119" w:lineRule="exact"/>
        <w:rPr>
          <w:sz w:val="20"/>
          <w:szCs w:val="20"/>
        </w:rPr>
      </w:pPr>
    </w:p>
    <w:p w14:paraId="566228E0" w14:textId="77777777" w:rsidR="004B413C" w:rsidRDefault="00EC2FEA">
      <w:pPr>
        <w:ind w:left="460"/>
        <w:rPr>
          <w:sz w:val="20"/>
          <w:szCs w:val="20"/>
        </w:rPr>
      </w:pPr>
      <w:r>
        <w:rPr>
          <w:rFonts w:ascii="Arial" w:eastAsia="Arial" w:hAnsi="Arial" w:cs="Arial"/>
          <w:sz w:val="18"/>
          <w:szCs w:val="18"/>
        </w:rPr>
        <w:t>Loch McNess</w:t>
      </w:r>
    </w:p>
    <w:p w14:paraId="0EC704AD" w14:textId="77777777" w:rsidR="004B413C" w:rsidRDefault="00EC2FEA">
      <w:pPr>
        <w:spacing w:line="20" w:lineRule="exact"/>
        <w:rPr>
          <w:sz w:val="20"/>
          <w:szCs w:val="20"/>
        </w:rPr>
      </w:pPr>
      <w:r>
        <w:rPr>
          <w:noProof/>
          <w:sz w:val="20"/>
          <w:szCs w:val="20"/>
        </w:rPr>
        <w:drawing>
          <wp:anchor distT="0" distB="0" distL="114300" distR="114300" simplePos="0" relativeHeight="250989568" behindDoc="1" locked="0" layoutInCell="0" allowOverlap="1" wp14:anchorId="75E5520F" wp14:editId="7989FC3C">
            <wp:simplePos x="0" y="0"/>
            <wp:positionH relativeFrom="column">
              <wp:posOffset>73025</wp:posOffset>
            </wp:positionH>
            <wp:positionV relativeFrom="paragraph">
              <wp:posOffset>-101600</wp:posOffset>
            </wp:positionV>
            <wp:extent cx="72390" cy="72390"/>
            <wp:effectExtent l="0" t="0" r="0" b="0"/>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40"/>
                    <a:srcRect/>
                    <a:stretch>
                      <a:fillRect/>
                    </a:stretch>
                  </pic:blipFill>
                  <pic:spPr bwMode="auto">
                    <a:xfrm>
                      <a:off x="0" y="0"/>
                      <a:ext cx="72390" cy="72390"/>
                    </a:xfrm>
                    <a:prstGeom prst="rect">
                      <a:avLst/>
                    </a:prstGeom>
                    <a:noFill/>
                  </pic:spPr>
                </pic:pic>
              </a:graphicData>
            </a:graphic>
          </wp:anchor>
        </w:drawing>
      </w:r>
    </w:p>
    <w:p w14:paraId="040B1886" w14:textId="77777777" w:rsidR="004B413C" w:rsidRDefault="004B413C">
      <w:pPr>
        <w:spacing w:line="119" w:lineRule="exact"/>
        <w:rPr>
          <w:sz w:val="20"/>
          <w:szCs w:val="20"/>
        </w:rPr>
      </w:pPr>
    </w:p>
    <w:p w14:paraId="38B87E95" w14:textId="77777777" w:rsidR="004B413C" w:rsidRDefault="00EC2FEA">
      <w:pPr>
        <w:ind w:left="460"/>
        <w:rPr>
          <w:sz w:val="20"/>
          <w:szCs w:val="20"/>
        </w:rPr>
      </w:pPr>
      <w:r>
        <w:rPr>
          <w:rFonts w:ascii="Arial" w:eastAsia="Arial" w:hAnsi="Arial" w:cs="Arial"/>
          <w:sz w:val="18"/>
          <w:szCs w:val="18"/>
        </w:rPr>
        <w:t>Lake Mariginiup</w:t>
      </w:r>
    </w:p>
    <w:p w14:paraId="18DCF2EC" w14:textId="77777777" w:rsidR="004B413C" w:rsidRDefault="00EC2FEA">
      <w:pPr>
        <w:spacing w:line="20" w:lineRule="exact"/>
        <w:rPr>
          <w:sz w:val="20"/>
          <w:szCs w:val="20"/>
        </w:rPr>
      </w:pPr>
      <w:r>
        <w:rPr>
          <w:noProof/>
          <w:sz w:val="20"/>
          <w:szCs w:val="20"/>
        </w:rPr>
        <w:drawing>
          <wp:anchor distT="0" distB="0" distL="114300" distR="114300" simplePos="0" relativeHeight="250990592" behindDoc="1" locked="0" layoutInCell="0" allowOverlap="1" wp14:anchorId="3D9E947D" wp14:editId="07B361A5">
            <wp:simplePos x="0" y="0"/>
            <wp:positionH relativeFrom="column">
              <wp:posOffset>73025</wp:posOffset>
            </wp:positionH>
            <wp:positionV relativeFrom="paragraph">
              <wp:posOffset>-101600</wp:posOffset>
            </wp:positionV>
            <wp:extent cx="72390" cy="72390"/>
            <wp:effectExtent l="0" t="0" r="0" b="0"/>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1"/>
                    <a:srcRect/>
                    <a:stretch>
                      <a:fillRect/>
                    </a:stretch>
                  </pic:blipFill>
                  <pic:spPr bwMode="auto">
                    <a:xfrm>
                      <a:off x="0" y="0"/>
                      <a:ext cx="72390" cy="72390"/>
                    </a:xfrm>
                    <a:prstGeom prst="rect">
                      <a:avLst/>
                    </a:prstGeom>
                    <a:noFill/>
                  </pic:spPr>
                </pic:pic>
              </a:graphicData>
            </a:graphic>
          </wp:anchor>
        </w:drawing>
      </w:r>
    </w:p>
    <w:p w14:paraId="6F600493" w14:textId="77777777" w:rsidR="004B413C" w:rsidRDefault="004B413C">
      <w:pPr>
        <w:spacing w:line="119" w:lineRule="exact"/>
        <w:rPr>
          <w:sz w:val="20"/>
          <w:szCs w:val="20"/>
        </w:rPr>
      </w:pPr>
    </w:p>
    <w:p w14:paraId="519C681F" w14:textId="77777777" w:rsidR="004B413C" w:rsidRDefault="00EC2FEA">
      <w:pPr>
        <w:ind w:left="460"/>
        <w:rPr>
          <w:sz w:val="20"/>
          <w:szCs w:val="20"/>
        </w:rPr>
      </w:pPr>
      <w:r>
        <w:rPr>
          <w:rFonts w:ascii="Arial" w:eastAsia="Arial" w:hAnsi="Arial" w:cs="Arial"/>
          <w:sz w:val="18"/>
          <w:szCs w:val="18"/>
        </w:rPr>
        <w:t>Lake Nowergup</w:t>
      </w:r>
    </w:p>
    <w:p w14:paraId="78535CAD" w14:textId="77777777" w:rsidR="004B413C" w:rsidRDefault="00EC2FEA">
      <w:pPr>
        <w:spacing w:line="20" w:lineRule="exact"/>
        <w:rPr>
          <w:sz w:val="20"/>
          <w:szCs w:val="20"/>
        </w:rPr>
      </w:pPr>
      <w:r>
        <w:rPr>
          <w:noProof/>
          <w:sz w:val="20"/>
          <w:szCs w:val="20"/>
        </w:rPr>
        <w:drawing>
          <wp:anchor distT="0" distB="0" distL="114300" distR="114300" simplePos="0" relativeHeight="250991616" behindDoc="1" locked="0" layoutInCell="0" allowOverlap="1" wp14:anchorId="07B5AF71" wp14:editId="601833E0">
            <wp:simplePos x="0" y="0"/>
            <wp:positionH relativeFrom="column">
              <wp:posOffset>73025</wp:posOffset>
            </wp:positionH>
            <wp:positionV relativeFrom="paragraph">
              <wp:posOffset>-101600</wp:posOffset>
            </wp:positionV>
            <wp:extent cx="72390" cy="72390"/>
            <wp:effectExtent l="0" t="0" r="0" b="0"/>
            <wp:wrapNone/>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2"/>
                    <a:srcRect/>
                    <a:stretch>
                      <a:fillRect/>
                    </a:stretch>
                  </pic:blipFill>
                  <pic:spPr bwMode="auto">
                    <a:xfrm>
                      <a:off x="0" y="0"/>
                      <a:ext cx="72390" cy="72390"/>
                    </a:xfrm>
                    <a:prstGeom prst="rect">
                      <a:avLst/>
                    </a:prstGeom>
                    <a:noFill/>
                  </pic:spPr>
                </pic:pic>
              </a:graphicData>
            </a:graphic>
          </wp:anchor>
        </w:drawing>
      </w:r>
    </w:p>
    <w:p w14:paraId="31175CDF" w14:textId="77777777" w:rsidR="004B413C" w:rsidRDefault="004B413C">
      <w:pPr>
        <w:spacing w:line="119" w:lineRule="exact"/>
        <w:rPr>
          <w:sz w:val="20"/>
          <w:szCs w:val="20"/>
        </w:rPr>
      </w:pPr>
    </w:p>
    <w:p w14:paraId="6852B2F2" w14:textId="77777777" w:rsidR="004B413C" w:rsidRDefault="00EC2FEA">
      <w:pPr>
        <w:ind w:left="460"/>
        <w:rPr>
          <w:sz w:val="20"/>
          <w:szCs w:val="20"/>
        </w:rPr>
      </w:pPr>
      <w:r>
        <w:rPr>
          <w:rFonts w:ascii="Arial" w:eastAsia="Arial" w:hAnsi="Arial" w:cs="Arial"/>
          <w:sz w:val="18"/>
          <w:szCs w:val="18"/>
        </w:rPr>
        <w:t>Quin Brook</w:t>
      </w:r>
    </w:p>
    <w:p w14:paraId="47A7E93F" w14:textId="77777777" w:rsidR="004B413C" w:rsidRDefault="00EC2FEA">
      <w:pPr>
        <w:spacing w:line="20" w:lineRule="exact"/>
        <w:rPr>
          <w:sz w:val="20"/>
          <w:szCs w:val="20"/>
        </w:rPr>
      </w:pPr>
      <w:r>
        <w:rPr>
          <w:noProof/>
          <w:sz w:val="20"/>
          <w:szCs w:val="20"/>
        </w:rPr>
        <w:drawing>
          <wp:anchor distT="0" distB="0" distL="114300" distR="114300" simplePos="0" relativeHeight="250992640" behindDoc="1" locked="0" layoutInCell="0" allowOverlap="1" wp14:anchorId="1B8B1090" wp14:editId="41072547">
            <wp:simplePos x="0" y="0"/>
            <wp:positionH relativeFrom="column">
              <wp:posOffset>73025</wp:posOffset>
            </wp:positionH>
            <wp:positionV relativeFrom="paragraph">
              <wp:posOffset>-101600</wp:posOffset>
            </wp:positionV>
            <wp:extent cx="72390" cy="72390"/>
            <wp:effectExtent l="0" t="0" r="0" b="0"/>
            <wp:wrapNone/>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3"/>
                    <a:srcRect/>
                    <a:stretch>
                      <a:fillRect/>
                    </a:stretch>
                  </pic:blipFill>
                  <pic:spPr bwMode="auto">
                    <a:xfrm>
                      <a:off x="0" y="0"/>
                      <a:ext cx="72390" cy="72390"/>
                    </a:xfrm>
                    <a:prstGeom prst="rect">
                      <a:avLst/>
                    </a:prstGeom>
                    <a:noFill/>
                  </pic:spPr>
                </pic:pic>
              </a:graphicData>
            </a:graphic>
          </wp:anchor>
        </w:drawing>
      </w:r>
    </w:p>
    <w:p w14:paraId="0FABEEFB" w14:textId="77777777" w:rsidR="004B413C" w:rsidRDefault="004B413C">
      <w:pPr>
        <w:spacing w:line="119" w:lineRule="exact"/>
        <w:rPr>
          <w:sz w:val="20"/>
          <w:szCs w:val="20"/>
        </w:rPr>
      </w:pPr>
    </w:p>
    <w:p w14:paraId="51FBC589" w14:textId="77777777" w:rsidR="004B413C" w:rsidRDefault="00EC2FEA">
      <w:pPr>
        <w:ind w:left="460"/>
        <w:rPr>
          <w:sz w:val="20"/>
          <w:szCs w:val="20"/>
        </w:rPr>
      </w:pPr>
      <w:r>
        <w:rPr>
          <w:rFonts w:ascii="Arial" w:eastAsia="Arial" w:hAnsi="Arial" w:cs="Arial"/>
          <w:sz w:val="18"/>
          <w:szCs w:val="18"/>
        </w:rPr>
        <w:t>Lake Wilgarup</w:t>
      </w:r>
    </w:p>
    <w:p w14:paraId="42D5F502" w14:textId="77777777" w:rsidR="004B413C" w:rsidRDefault="00EC2FEA">
      <w:pPr>
        <w:spacing w:line="20" w:lineRule="exact"/>
        <w:rPr>
          <w:sz w:val="20"/>
          <w:szCs w:val="20"/>
        </w:rPr>
      </w:pPr>
      <w:r>
        <w:rPr>
          <w:noProof/>
          <w:sz w:val="20"/>
          <w:szCs w:val="20"/>
        </w:rPr>
        <w:drawing>
          <wp:anchor distT="0" distB="0" distL="114300" distR="114300" simplePos="0" relativeHeight="250993664" behindDoc="1" locked="0" layoutInCell="0" allowOverlap="1" wp14:anchorId="4A2DDAC7" wp14:editId="5C2ED0CB">
            <wp:simplePos x="0" y="0"/>
            <wp:positionH relativeFrom="column">
              <wp:posOffset>73025</wp:posOffset>
            </wp:positionH>
            <wp:positionV relativeFrom="paragraph">
              <wp:posOffset>-101600</wp:posOffset>
            </wp:positionV>
            <wp:extent cx="72390" cy="72390"/>
            <wp:effectExtent l="0" t="0" r="0" b="0"/>
            <wp:wrapNone/>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44"/>
                    <a:srcRect/>
                    <a:stretch>
                      <a:fillRect/>
                    </a:stretch>
                  </pic:blipFill>
                  <pic:spPr bwMode="auto">
                    <a:xfrm>
                      <a:off x="0" y="0"/>
                      <a:ext cx="72390" cy="72390"/>
                    </a:xfrm>
                    <a:prstGeom prst="rect">
                      <a:avLst/>
                    </a:prstGeom>
                    <a:noFill/>
                  </pic:spPr>
                </pic:pic>
              </a:graphicData>
            </a:graphic>
          </wp:anchor>
        </w:drawing>
      </w:r>
    </w:p>
    <w:p w14:paraId="25251835" w14:textId="77777777" w:rsidR="004B413C" w:rsidRDefault="004B413C">
      <w:pPr>
        <w:spacing w:line="119" w:lineRule="exact"/>
        <w:rPr>
          <w:sz w:val="20"/>
          <w:szCs w:val="20"/>
        </w:rPr>
      </w:pPr>
    </w:p>
    <w:p w14:paraId="1B1E71DD" w14:textId="77777777" w:rsidR="004B413C" w:rsidRDefault="00EC2FEA">
      <w:pPr>
        <w:ind w:left="460"/>
        <w:rPr>
          <w:sz w:val="20"/>
          <w:szCs w:val="20"/>
        </w:rPr>
      </w:pPr>
      <w:r>
        <w:rPr>
          <w:rFonts w:ascii="Arial" w:eastAsia="Arial" w:hAnsi="Arial" w:cs="Arial"/>
          <w:sz w:val="18"/>
          <w:szCs w:val="18"/>
        </w:rPr>
        <w:t>Lake Yonderup</w:t>
      </w:r>
    </w:p>
    <w:p w14:paraId="7A02DF22" w14:textId="77777777" w:rsidR="004B413C" w:rsidRDefault="00EC2FEA">
      <w:pPr>
        <w:spacing w:line="20" w:lineRule="exact"/>
        <w:rPr>
          <w:sz w:val="20"/>
          <w:szCs w:val="20"/>
        </w:rPr>
      </w:pPr>
      <w:r>
        <w:rPr>
          <w:noProof/>
          <w:sz w:val="20"/>
          <w:szCs w:val="20"/>
        </w:rPr>
        <w:drawing>
          <wp:anchor distT="0" distB="0" distL="114300" distR="114300" simplePos="0" relativeHeight="250994688" behindDoc="1" locked="0" layoutInCell="0" allowOverlap="1" wp14:anchorId="0B0CE70C" wp14:editId="09086F09">
            <wp:simplePos x="0" y="0"/>
            <wp:positionH relativeFrom="column">
              <wp:posOffset>73025</wp:posOffset>
            </wp:positionH>
            <wp:positionV relativeFrom="paragraph">
              <wp:posOffset>-101600</wp:posOffset>
            </wp:positionV>
            <wp:extent cx="72390" cy="72390"/>
            <wp:effectExtent l="0" t="0" r="0" b="0"/>
            <wp:wrapNone/>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5"/>
                    <a:srcRect/>
                    <a:stretch>
                      <a:fillRect/>
                    </a:stretch>
                  </pic:blipFill>
                  <pic:spPr bwMode="auto">
                    <a:xfrm>
                      <a:off x="0" y="0"/>
                      <a:ext cx="72390" cy="72390"/>
                    </a:xfrm>
                    <a:prstGeom prst="rect">
                      <a:avLst/>
                    </a:prstGeom>
                    <a:noFill/>
                  </pic:spPr>
                </pic:pic>
              </a:graphicData>
            </a:graphic>
          </wp:anchor>
        </w:drawing>
      </w:r>
    </w:p>
    <w:p w14:paraId="5B370FDD" w14:textId="77777777" w:rsidR="004B413C" w:rsidRDefault="004B413C">
      <w:pPr>
        <w:spacing w:line="1258" w:lineRule="exact"/>
        <w:rPr>
          <w:sz w:val="20"/>
          <w:szCs w:val="20"/>
        </w:rPr>
      </w:pPr>
    </w:p>
    <w:p w14:paraId="6A687C81" w14:textId="77777777" w:rsidR="004B413C" w:rsidRDefault="004B413C">
      <w:pPr>
        <w:sectPr w:rsidR="004B413C">
          <w:pgSz w:w="12240" w:h="15840"/>
          <w:pgMar w:top="1440" w:right="1420" w:bottom="272" w:left="1440" w:header="0" w:footer="0" w:gutter="0"/>
          <w:cols w:num="2" w:space="720" w:equalWidth="0">
            <w:col w:w="6520" w:space="580"/>
            <w:col w:w="2280"/>
          </w:cols>
        </w:sectPr>
      </w:pPr>
    </w:p>
    <w:p w14:paraId="457D5E4B" w14:textId="77777777" w:rsidR="004B413C" w:rsidRDefault="004B413C">
      <w:pPr>
        <w:spacing w:line="363" w:lineRule="exact"/>
        <w:rPr>
          <w:sz w:val="20"/>
          <w:szCs w:val="20"/>
        </w:rPr>
      </w:pPr>
    </w:p>
    <w:p w14:paraId="75973FA1" w14:textId="77777777" w:rsidR="004B413C" w:rsidRDefault="00EC2FEA">
      <w:pPr>
        <w:spacing w:line="302" w:lineRule="auto"/>
        <w:rPr>
          <w:sz w:val="20"/>
          <w:szCs w:val="20"/>
        </w:rPr>
      </w:pPr>
      <w:r>
        <w:rPr>
          <w:rFonts w:ascii="Arial" w:eastAsia="Arial" w:hAnsi="Arial" w:cs="Arial"/>
          <w:sz w:val="20"/>
          <w:szCs w:val="20"/>
        </w:rPr>
        <w:t>Figure 5: Unconstrained ordination plot of all vegetation surveys at each wetland site during the survey period (1996-2018). Arrows represnt change from first survey to last survey.</w:t>
      </w:r>
    </w:p>
    <w:p w14:paraId="46710244" w14:textId="77777777" w:rsidR="004B413C" w:rsidRDefault="004B413C">
      <w:pPr>
        <w:spacing w:line="200" w:lineRule="exact"/>
        <w:rPr>
          <w:sz w:val="20"/>
          <w:szCs w:val="20"/>
        </w:rPr>
      </w:pPr>
    </w:p>
    <w:p w14:paraId="7870D16D" w14:textId="77777777" w:rsidR="004B413C" w:rsidRDefault="004B413C">
      <w:pPr>
        <w:spacing w:line="200" w:lineRule="exact"/>
        <w:rPr>
          <w:sz w:val="20"/>
          <w:szCs w:val="20"/>
        </w:rPr>
      </w:pPr>
    </w:p>
    <w:p w14:paraId="1B1F43ED" w14:textId="77777777" w:rsidR="004B413C" w:rsidRDefault="004B413C">
      <w:pPr>
        <w:spacing w:line="200" w:lineRule="exact"/>
        <w:rPr>
          <w:sz w:val="20"/>
          <w:szCs w:val="20"/>
        </w:rPr>
      </w:pPr>
    </w:p>
    <w:p w14:paraId="197DA25B" w14:textId="77777777" w:rsidR="004B413C" w:rsidRDefault="004B413C">
      <w:pPr>
        <w:spacing w:line="200" w:lineRule="exact"/>
        <w:rPr>
          <w:sz w:val="20"/>
          <w:szCs w:val="20"/>
        </w:rPr>
      </w:pPr>
    </w:p>
    <w:p w14:paraId="03CA4CF0" w14:textId="77777777" w:rsidR="004B413C" w:rsidRDefault="004B413C">
      <w:pPr>
        <w:spacing w:line="200" w:lineRule="exact"/>
        <w:rPr>
          <w:sz w:val="20"/>
          <w:szCs w:val="20"/>
        </w:rPr>
      </w:pPr>
    </w:p>
    <w:p w14:paraId="02F6386E" w14:textId="77777777" w:rsidR="004B413C" w:rsidRDefault="004B413C">
      <w:pPr>
        <w:spacing w:line="200" w:lineRule="exact"/>
        <w:rPr>
          <w:sz w:val="20"/>
          <w:szCs w:val="20"/>
        </w:rPr>
      </w:pPr>
    </w:p>
    <w:p w14:paraId="3ADF9201" w14:textId="77777777" w:rsidR="004B413C" w:rsidRDefault="004B413C">
      <w:pPr>
        <w:spacing w:line="200" w:lineRule="exact"/>
        <w:rPr>
          <w:sz w:val="20"/>
          <w:szCs w:val="20"/>
        </w:rPr>
      </w:pPr>
    </w:p>
    <w:p w14:paraId="2DF0F321" w14:textId="77777777" w:rsidR="004B413C" w:rsidRDefault="004B413C">
      <w:pPr>
        <w:spacing w:line="200" w:lineRule="exact"/>
        <w:rPr>
          <w:sz w:val="20"/>
          <w:szCs w:val="20"/>
        </w:rPr>
      </w:pPr>
    </w:p>
    <w:p w14:paraId="0FABFD67" w14:textId="77777777" w:rsidR="004B413C" w:rsidRDefault="004B413C">
      <w:pPr>
        <w:spacing w:line="200" w:lineRule="exact"/>
        <w:rPr>
          <w:sz w:val="20"/>
          <w:szCs w:val="20"/>
        </w:rPr>
      </w:pPr>
    </w:p>
    <w:p w14:paraId="542505AC" w14:textId="77777777" w:rsidR="004B413C" w:rsidRDefault="004B413C">
      <w:pPr>
        <w:spacing w:line="200" w:lineRule="exact"/>
        <w:rPr>
          <w:sz w:val="20"/>
          <w:szCs w:val="20"/>
        </w:rPr>
      </w:pPr>
    </w:p>
    <w:p w14:paraId="2B578C99" w14:textId="77777777" w:rsidR="004B413C" w:rsidRDefault="004B413C">
      <w:pPr>
        <w:spacing w:line="200" w:lineRule="exact"/>
        <w:rPr>
          <w:sz w:val="20"/>
          <w:szCs w:val="20"/>
        </w:rPr>
      </w:pPr>
    </w:p>
    <w:p w14:paraId="58B99FC0" w14:textId="77777777" w:rsidR="004B413C" w:rsidRDefault="004B413C">
      <w:pPr>
        <w:spacing w:line="200" w:lineRule="exact"/>
        <w:rPr>
          <w:sz w:val="20"/>
          <w:szCs w:val="20"/>
        </w:rPr>
      </w:pPr>
    </w:p>
    <w:p w14:paraId="64325E3E" w14:textId="77777777" w:rsidR="004B413C" w:rsidRDefault="004B413C">
      <w:pPr>
        <w:spacing w:line="200" w:lineRule="exact"/>
        <w:rPr>
          <w:sz w:val="20"/>
          <w:szCs w:val="20"/>
        </w:rPr>
      </w:pPr>
    </w:p>
    <w:p w14:paraId="7B565406" w14:textId="77777777" w:rsidR="004B413C" w:rsidRDefault="004B413C">
      <w:pPr>
        <w:spacing w:line="200" w:lineRule="exact"/>
        <w:rPr>
          <w:sz w:val="20"/>
          <w:szCs w:val="20"/>
        </w:rPr>
      </w:pPr>
    </w:p>
    <w:p w14:paraId="39E272C6" w14:textId="77777777" w:rsidR="004B413C" w:rsidRDefault="004B413C">
      <w:pPr>
        <w:spacing w:line="265" w:lineRule="exact"/>
        <w:rPr>
          <w:sz w:val="20"/>
          <w:szCs w:val="20"/>
        </w:rPr>
      </w:pPr>
    </w:p>
    <w:p w14:paraId="3F59F4DD" w14:textId="77777777" w:rsidR="004B413C" w:rsidRDefault="00EC2FEA">
      <w:pPr>
        <w:ind w:right="20"/>
        <w:jc w:val="center"/>
        <w:rPr>
          <w:sz w:val="20"/>
          <w:szCs w:val="20"/>
        </w:rPr>
      </w:pPr>
      <w:r>
        <w:rPr>
          <w:rFonts w:ascii="Arial" w:eastAsia="Arial" w:hAnsi="Arial" w:cs="Arial"/>
          <w:sz w:val="20"/>
          <w:szCs w:val="20"/>
        </w:rPr>
        <w:t>15</w:t>
      </w:r>
    </w:p>
    <w:p w14:paraId="7913A171" w14:textId="77777777" w:rsidR="004B413C" w:rsidRDefault="004B413C">
      <w:pPr>
        <w:sectPr w:rsidR="004B413C">
          <w:type w:val="continuous"/>
          <w:pgSz w:w="12240" w:h="15840"/>
          <w:pgMar w:top="1440" w:right="1420" w:bottom="272" w:left="1440" w:header="0" w:footer="0" w:gutter="0"/>
          <w:cols w:space="720" w:equalWidth="0">
            <w:col w:w="9380"/>
          </w:cols>
        </w:sectPr>
      </w:pPr>
    </w:p>
    <w:p w14:paraId="0125601E" w14:textId="77777777" w:rsidR="004B413C" w:rsidRDefault="004B413C">
      <w:pPr>
        <w:spacing w:line="200" w:lineRule="exact"/>
        <w:rPr>
          <w:sz w:val="20"/>
          <w:szCs w:val="20"/>
        </w:rPr>
      </w:pPr>
      <w:bookmarkStart w:id="36" w:name="page16"/>
      <w:bookmarkEnd w:id="36"/>
    </w:p>
    <w:p w14:paraId="11E52050" w14:textId="77777777" w:rsidR="004B413C" w:rsidRDefault="004B413C">
      <w:pPr>
        <w:spacing w:line="200" w:lineRule="exact"/>
        <w:rPr>
          <w:sz w:val="20"/>
          <w:szCs w:val="20"/>
        </w:rPr>
      </w:pPr>
    </w:p>
    <w:p w14:paraId="1E15667F" w14:textId="77777777" w:rsidR="004B413C" w:rsidRDefault="004B413C">
      <w:pPr>
        <w:spacing w:line="200" w:lineRule="exact"/>
        <w:rPr>
          <w:sz w:val="20"/>
          <w:szCs w:val="20"/>
        </w:rPr>
      </w:pPr>
    </w:p>
    <w:p w14:paraId="3609D56A" w14:textId="77777777" w:rsidR="004B413C" w:rsidRDefault="004B413C">
      <w:pPr>
        <w:spacing w:line="200" w:lineRule="exact"/>
        <w:rPr>
          <w:sz w:val="20"/>
          <w:szCs w:val="20"/>
        </w:rPr>
      </w:pPr>
    </w:p>
    <w:p w14:paraId="324D1957" w14:textId="77777777" w:rsidR="004B413C" w:rsidRDefault="004B413C">
      <w:pPr>
        <w:spacing w:line="200" w:lineRule="exact"/>
        <w:rPr>
          <w:sz w:val="20"/>
          <w:szCs w:val="20"/>
        </w:rPr>
      </w:pPr>
    </w:p>
    <w:p w14:paraId="52D1E7E2" w14:textId="77777777" w:rsidR="004B413C" w:rsidRDefault="004B413C">
      <w:pPr>
        <w:spacing w:line="200" w:lineRule="exact"/>
        <w:rPr>
          <w:sz w:val="20"/>
          <w:szCs w:val="20"/>
        </w:rPr>
      </w:pPr>
    </w:p>
    <w:p w14:paraId="59B9BBAA" w14:textId="77777777" w:rsidR="004B413C" w:rsidRDefault="004B413C">
      <w:pPr>
        <w:spacing w:line="200" w:lineRule="exact"/>
        <w:rPr>
          <w:sz w:val="20"/>
          <w:szCs w:val="20"/>
        </w:rPr>
      </w:pPr>
    </w:p>
    <w:p w14:paraId="45615E8C" w14:textId="77777777" w:rsidR="004B413C" w:rsidRDefault="004B413C">
      <w:pPr>
        <w:spacing w:line="200" w:lineRule="exact"/>
        <w:rPr>
          <w:sz w:val="20"/>
          <w:szCs w:val="20"/>
        </w:rPr>
      </w:pPr>
    </w:p>
    <w:p w14:paraId="4374E904" w14:textId="77777777" w:rsidR="004B413C" w:rsidRDefault="004B413C">
      <w:pPr>
        <w:spacing w:line="200" w:lineRule="exact"/>
        <w:rPr>
          <w:sz w:val="20"/>
          <w:szCs w:val="20"/>
        </w:rPr>
      </w:pPr>
    </w:p>
    <w:p w14:paraId="771C1538" w14:textId="77777777" w:rsidR="004B413C" w:rsidRDefault="004B413C">
      <w:pPr>
        <w:spacing w:line="200" w:lineRule="exact"/>
        <w:rPr>
          <w:sz w:val="20"/>
          <w:szCs w:val="20"/>
        </w:rPr>
      </w:pPr>
    </w:p>
    <w:p w14:paraId="0B66EC39" w14:textId="77777777" w:rsidR="004B413C" w:rsidRDefault="004B413C">
      <w:pPr>
        <w:spacing w:line="200" w:lineRule="exact"/>
        <w:rPr>
          <w:sz w:val="20"/>
          <w:szCs w:val="20"/>
        </w:rPr>
      </w:pPr>
    </w:p>
    <w:p w14:paraId="06810952" w14:textId="77777777" w:rsidR="004B413C" w:rsidRDefault="004B413C">
      <w:pPr>
        <w:spacing w:line="200" w:lineRule="exact"/>
        <w:rPr>
          <w:sz w:val="20"/>
          <w:szCs w:val="20"/>
        </w:rPr>
      </w:pPr>
    </w:p>
    <w:p w14:paraId="1F4F54A0" w14:textId="77777777" w:rsidR="004B413C" w:rsidRDefault="004B413C">
      <w:pPr>
        <w:spacing w:line="400" w:lineRule="exact"/>
        <w:rPr>
          <w:sz w:val="20"/>
          <w:szCs w:val="20"/>
        </w:rPr>
      </w:pPr>
    </w:p>
    <w:tbl>
      <w:tblPr>
        <w:tblW w:w="0" w:type="auto"/>
        <w:tblInd w:w="104" w:type="dxa"/>
        <w:tblLayout w:type="fixed"/>
        <w:tblCellMar>
          <w:left w:w="0" w:type="dxa"/>
          <w:right w:w="0" w:type="dxa"/>
        </w:tblCellMar>
        <w:tblLook w:val="04A0" w:firstRow="1" w:lastRow="0" w:firstColumn="1" w:lastColumn="0" w:noHBand="0" w:noVBand="1"/>
      </w:tblPr>
      <w:tblGrid>
        <w:gridCol w:w="230"/>
      </w:tblGrid>
      <w:tr w:rsidR="004B413C" w14:paraId="3D1B1F7A" w14:textId="77777777">
        <w:trPr>
          <w:trHeight w:val="360"/>
        </w:trPr>
        <w:tc>
          <w:tcPr>
            <w:tcW w:w="230" w:type="dxa"/>
            <w:textDirection w:val="btLr"/>
            <w:vAlign w:val="bottom"/>
          </w:tcPr>
          <w:p w14:paraId="416E3CB1" w14:textId="77777777" w:rsidR="004B413C" w:rsidRDefault="00EC2FEA">
            <w:pPr>
              <w:rPr>
                <w:sz w:val="20"/>
                <w:szCs w:val="20"/>
              </w:rPr>
            </w:pPr>
            <w:r>
              <w:rPr>
                <w:rFonts w:ascii="Arial" w:eastAsia="Arial" w:hAnsi="Arial" w:cs="Arial"/>
                <w:sz w:val="20"/>
                <w:szCs w:val="20"/>
              </w:rPr>
              <w:t>LV2</w:t>
            </w:r>
          </w:p>
        </w:tc>
      </w:tr>
    </w:tbl>
    <w:p w14:paraId="5493689B" w14:textId="77777777" w:rsidR="004B413C" w:rsidRDefault="00EC2FEA">
      <w:pPr>
        <w:spacing w:line="20" w:lineRule="exact"/>
        <w:rPr>
          <w:sz w:val="20"/>
          <w:szCs w:val="20"/>
        </w:rPr>
      </w:pPr>
      <w:r>
        <w:rPr>
          <w:sz w:val="20"/>
          <w:szCs w:val="20"/>
        </w:rPr>
        <w:br w:type="column"/>
      </w:r>
    </w:p>
    <w:p w14:paraId="3620E19E" w14:textId="77777777" w:rsidR="004B413C" w:rsidRDefault="004B413C">
      <w:pPr>
        <w:spacing w:line="200" w:lineRule="exact"/>
        <w:rPr>
          <w:sz w:val="20"/>
          <w:szCs w:val="20"/>
        </w:rPr>
      </w:pPr>
    </w:p>
    <w:p w14:paraId="267C460A" w14:textId="77777777" w:rsidR="004B413C" w:rsidRDefault="004B413C">
      <w:pPr>
        <w:spacing w:line="200" w:lineRule="exact"/>
        <w:rPr>
          <w:sz w:val="20"/>
          <w:szCs w:val="20"/>
        </w:rPr>
      </w:pPr>
    </w:p>
    <w:p w14:paraId="0897A6BB" w14:textId="77777777" w:rsidR="004B413C" w:rsidRDefault="004B413C">
      <w:pPr>
        <w:spacing w:line="200" w:lineRule="exact"/>
        <w:rPr>
          <w:sz w:val="20"/>
          <w:szCs w:val="20"/>
        </w:rPr>
      </w:pPr>
    </w:p>
    <w:p w14:paraId="3CE41725" w14:textId="77777777" w:rsidR="004B413C" w:rsidRDefault="004B413C">
      <w:pPr>
        <w:spacing w:line="346" w:lineRule="exact"/>
        <w:rPr>
          <w:sz w:val="20"/>
          <w:szCs w:val="20"/>
        </w:rPr>
      </w:pPr>
    </w:p>
    <w:p w14:paraId="1558BDA9" w14:textId="77777777" w:rsidR="004B413C" w:rsidRDefault="00EC2FEA">
      <w:pPr>
        <w:jc w:val="right"/>
        <w:rPr>
          <w:sz w:val="20"/>
          <w:szCs w:val="20"/>
        </w:rPr>
      </w:pPr>
      <w:r>
        <w:rPr>
          <w:rFonts w:ascii="Arial" w:eastAsia="Arial" w:hAnsi="Arial" w:cs="Arial"/>
          <w:color w:val="4D4D4D"/>
          <w:sz w:val="18"/>
          <w:szCs w:val="18"/>
        </w:rPr>
        <w:t>1.0</w:t>
      </w:r>
    </w:p>
    <w:p w14:paraId="0870C05C" w14:textId="77777777" w:rsidR="004B413C" w:rsidRDefault="004B413C">
      <w:pPr>
        <w:spacing w:line="200" w:lineRule="exact"/>
        <w:rPr>
          <w:sz w:val="20"/>
          <w:szCs w:val="20"/>
        </w:rPr>
      </w:pPr>
    </w:p>
    <w:p w14:paraId="6890333B" w14:textId="77777777" w:rsidR="004B413C" w:rsidRDefault="004B413C">
      <w:pPr>
        <w:spacing w:line="200" w:lineRule="exact"/>
        <w:rPr>
          <w:sz w:val="20"/>
          <w:szCs w:val="20"/>
        </w:rPr>
      </w:pPr>
    </w:p>
    <w:p w14:paraId="7F0A45E8" w14:textId="77777777" w:rsidR="004B413C" w:rsidRDefault="004B413C">
      <w:pPr>
        <w:spacing w:line="400" w:lineRule="exact"/>
        <w:rPr>
          <w:sz w:val="20"/>
          <w:szCs w:val="20"/>
        </w:rPr>
      </w:pPr>
    </w:p>
    <w:p w14:paraId="4828CF90" w14:textId="77777777" w:rsidR="004B413C" w:rsidRDefault="00EC2FEA">
      <w:pPr>
        <w:jc w:val="right"/>
        <w:rPr>
          <w:sz w:val="20"/>
          <w:szCs w:val="20"/>
        </w:rPr>
      </w:pPr>
      <w:r>
        <w:rPr>
          <w:rFonts w:ascii="Arial" w:eastAsia="Arial" w:hAnsi="Arial" w:cs="Arial"/>
          <w:color w:val="4D4D4D"/>
          <w:sz w:val="18"/>
          <w:szCs w:val="18"/>
        </w:rPr>
        <w:t>0.5</w:t>
      </w:r>
    </w:p>
    <w:p w14:paraId="60AFB1EF" w14:textId="77777777" w:rsidR="004B413C" w:rsidRDefault="004B413C">
      <w:pPr>
        <w:spacing w:line="200" w:lineRule="exact"/>
        <w:rPr>
          <w:sz w:val="20"/>
          <w:szCs w:val="20"/>
        </w:rPr>
      </w:pPr>
    </w:p>
    <w:p w14:paraId="4F4A09DF" w14:textId="77777777" w:rsidR="004B413C" w:rsidRDefault="004B413C">
      <w:pPr>
        <w:spacing w:line="200" w:lineRule="exact"/>
        <w:rPr>
          <w:sz w:val="20"/>
          <w:szCs w:val="20"/>
        </w:rPr>
      </w:pPr>
    </w:p>
    <w:p w14:paraId="66698700" w14:textId="77777777" w:rsidR="004B413C" w:rsidRDefault="004B413C">
      <w:pPr>
        <w:spacing w:line="400" w:lineRule="exact"/>
        <w:rPr>
          <w:sz w:val="20"/>
          <w:szCs w:val="20"/>
        </w:rPr>
      </w:pPr>
    </w:p>
    <w:p w14:paraId="796D06C7" w14:textId="77777777" w:rsidR="004B413C" w:rsidRDefault="00EC2FEA">
      <w:pPr>
        <w:jc w:val="right"/>
        <w:rPr>
          <w:sz w:val="20"/>
          <w:szCs w:val="20"/>
        </w:rPr>
      </w:pPr>
      <w:r>
        <w:rPr>
          <w:rFonts w:ascii="Arial" w:eastAsia="Arial" w:hAnsi="Arial" w:cs="Arial"/>
          <w:color w:val="4D4D4D"/>
          <w:sz w:val="18"/>
          <w:szCs w:val="18"/>
        </w:rPr>
        <w:t>0.0</w:t>
      </w:r>
    </w:p>
    <w:p w14:paraId="66AA0331" w14:textId="77777777" w:rsidR="004B413C" w:rsidRDefault="004B413C">
      <w:pPr>
        <w:spacing w:line="200" w:lineRule="exact"/>
        <w:rPr>
          <w:sz w:val="20"/>
          <w:szCs w:val="20"/>
        </w:rPr>
      </w:pPr>
    </w:p>
    <w:p w14:paraId="2349553B" w14:textId="77777777" w:rsidR="004B413C" w:rsidRDefault="004B413C">
      <w:pPr>
        <w:spacing w:line="200" w:lineRule="exact"/>
        <w:rPr>
          <w:sz w:val="20"/>
          <w:szCs w:val="20"/>
        </w:rPr>
      </w:pPr>
    </w:p>
    <w:p w14:paraId="4F577786" w14:textId="77777777" w:rsidR="004B413C" w:rsidRDefault="004B413C">
      <w:pPr>
        <w:spacing w:line="400" w:lineRule="exact"/>
        <w:rPr>
          <w:sz w:val="20"/>
          <w:szCs w:val="20"/>
        </w:rPr>
      </w:pPr>
    </w:p>
    <w:p w14:paraId="69912745" w14:textId="77777777" w:rsidR="004B413C" w:rsidRDefault="00EC2FEA">
      <w:pPr>
        <w:rPr>
          <w:sz w:val="20"/>
          <w:szCs w:val="20"/>
        </w:rPr>
      </w:pPr>
      <w:r>
        <w:rPr>
          <w:rFonts w:ascii="Arial" w:eastAsia="Arial" w:hAnsi="Arial" w:cs="Arial"/>
          <w:color w:val="4D4D4D"/>
          <w:sz w:val="17"/>
          <w:szCs w:val="17"/>
        </w:rPr>
        <w:t>−0.5</w:t>
      </w:r>
    </w:p>
    <w:p w14:paraId="009C68DF" w14:textId="77777777" w:rsidR="004B413C" w:rsidRDefault="004B413C">
      <w:pPr>
        <w:spacing w:line="200" w:lineRule="exact"/>
        <w:rPr>
          <w:sz w:val="20"/>
          <w:szCs w:val="20"/>
        </w:rPr>
      </w:pPr>
    </w:p>
    <w:p w14:paraId="0B6FEE95" w14:textId="77777777" w:rsidR="004B413C" w:rsidRDefault="004B413C">
      <w:pPr>
        <w:spacing w:line="200" w:lineRule="exact"/>
        <w:rPr>
          <w:sz w:val="20"/>
          <w:szCs w:val="20"/>
        </w:rPr>
      </w:pPr>
    </w:p>
    <w:p w14:paraId="60208D1D" w14:textId="77777777" w:rsidR="004B413C" w:rsidRDefault="004B413C">
      <w:pPr>
        <w:spacing w:line="200" w:lineRule="exact"/>
        <w:rPr>
          <w:sz w:val="20"/>
          <w:szCs w:val="20"/>
        </w:rPr>
      </w:pPr>
    </w:p>
    <w:p w14:paraId="5BD285B6" w14:textId="77777777" w:rsidR="004B413C" w:rsidRDefault="004B413C">
      <w:pPr>
        <w:spacing w:line="211" w:lineRule="exact"/>
        <w:rPr>
          <w:sz w:val="20"/>
          <w:szCs w:val="20"/>
        </w:rPr>
      </w:pPr>
    </w:p>
    <w:p w14:paraId="36607621" w14:textId="77777777" w:rsidR="004B413C" w:rsidRDefault="00EC2FEA">
      <w:pPr>
        <w:rPr>
          <w:sz w:val="20"/>
          <w:szCs w:val="20"/>
        </w:rPr>
      </w:pPr>
      <w:r>
        <w:rPr>
          <w:rFonts w:ascii="Arial" w:eastAsia="Arial" w:hAnsi="Arial" w:cs="Arial"/>
          <w:color w:val="4D4D4D"/>
          <w:sz w:val="17"/>
          <w:szCs w:val="17"/>
        </w:rPr>
        <w:t>−1.0</w:t>
      </w:r>
    </w:p>
    <w:p w14:paraId="2DA08FC1" w14:textId="77777777" w:rsidR="004B413C" w:rsidRDefault="00EC2FEA">
      <w:pPr>
        <w:spacing w:line="20" w:lineRule="exact"/>
        <w:rPr>
          <w:sz w:val="20"/>
          <w:szCs w:val="20"/>
        </w:rPr>
      </w:pPr>
      <w:r>
        <w:rPr>
          <w:sz w:val="20"/>
          <w:szCs w:val="20"/>
        </w:rPr>
        <w:br w:type="column"/>
      </w:r>
    </w:p>
    <w:p w14:paraId="03B7A8B2" w14:textId="77777777" w:rsidR="004B413C" w:rsidRDefault="004B413C">
      <w:pPr>
        <w:spacing w:line="200" w:lineRule="exact"/>
        <w:rPr>
          <w:sz w:val="20"/>
          <w:szCs w:val="20"/>
        </w:rPr>
      </w:pPr>
    </w:p>
    <w:p w14:paraId="37CF7661" w14:textId="77777777" w:rsidR="004B413C" w:rsidRDefault="004B413C">
      <w:pPr>
        <w:spacing w:line="200" w:lineRule="exact"/>
        <w:rPr>
          <w:sz w:val="20"/>
          <w:szCs w:val="20"/>
        </w:rPr>
      </w:pPr>
    </w:p>
    <w:p w14:paraId="2CFD262E" w14:textId="77777777" w:rsidR="004B413C" w:rsidRDefault="004B413C">
      <w:pPr>
        <w:spacing w:line="200" w:lineRule="exact"/>
        <w:rPr>
          <w:sz w:val="20"/>
          <w:szCs w:val="20"/>
        </w:rPr>
      </w:pPr>
    </w:p>
    <w:p w14:paraId="06AE7C5F" w14:textId="77777777" w:rsidR="004B413C" w:rsidRDefault="004B413C">
      <w:pPr>
        <w:spacing w:line="200" w:lineRule="exact"/>
        <w:rPr>
          <w:sz w:val="20"/>
          <w:szCs w:val="20"/>
        </w:rPr>
      </w:pPr>
    </w:p>
    <w:p w14:paraId="6EE5EAD4" w14:textId="77777777" w:rsidR="004B413C" w:rsidRDefault="004B413C">
      <w:pPr>
        <w:spacing w:line="200" w:lineRule="exact"/>
        <w:rPr>
          <w:sz w:val="20"/>
          <w:szCs w:val="20"/>
        </w:rPr>
      </w:pPr>
    </w:p>
    <w:p w14:paraId="056EA834" w14:textId="77777777" w:rsidR="004B413C" w:rsidRDefault="004B413C">
      <w:pPr>
        <w:spacing w:line="392" w:lineRule="exact"/>
        <w:rPr>
          <w:sz w:val="20"/>
          <w:szCs w:val="20"/>
        </w:rPr>
      </w:pPr>
    </w:p>
    <w:p w14:paraId="013776A3" w14:textId="77777777" w:rsidR="004B413C" w:rsidRDefault="00EC2FEA">
      <w:pPr>
        <w:ind w:left="6900"/>
        <w:rPr>
          <w:sz w:val="20"/>
          <w:szCs w:val="20"/>
        </w:rPr>
      </w:pPr>
      <w:r>
        <w:rPr>
          <w:rFonts w:ascii="Arial" w:eastAsia="Arial" w:hAnsi="Arial" w:cs="Arial"/>
        </w:rPr>
        <w:t>Wetland</w:t>
      </w:r>
    </w:p>
    <w:p w14:paraId="47CEF0FB" w14:textId="77777777" w:rsidR="004B413C" w:rsidRDefault="00EC2FEA">
      <w:pPr>
        <w:spacing w:line="20" w:lineRule="exact"/>
        <w:rPr>
          <w:sz w:val="20"/>
          <w:szCs w:val="20"/>
        </w:rPr>
      </w:pPr>
      <w:r>
        <w:rPr>
          <w:noProof/>
          <w:sz w:val="20"/>
          <w:szCs w:val="20"/>
        </w:rPr>
        <w:drawing>
          <wp:anchor distT="0" distB="0" distL="114300" distR="114300" simplePos="0" relativeHeight="250995712" behindDoc="1" locked="0" layoutInCell="0" allowOverlap="1" wp14:anchorId="23985E2D" wp14:editId="276196C7">
            <wp:simplePos x="0" y="0"/>
            <wp:positionH relativeFrom="column">
              <wp:posOffset>-374015</wp:posOffset>
            </wp:positionH>
            <wp:positionV relativeFrom="paragraph">
              <wp:posOffset>-987425</wp:posOffset>
            </wp:positionV>
            <wp:extent cx="4541520" cy="3674745"/>
            <wp:effectExtent l="0" t="0" r="0" b="0"/>
            <wp:wrapNone/>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46"/>
                    <a:srcRect/>
                    <a:stretch>
                      <a:fillRect/>
                    </a:stretch>
                  </pic:blipFill>
                  <pic:spPr bwMode="auto">
                    <a:xfrm>
                      <a:off x="0" y="0"/>
                      <a:ext cx="4541520" cy="3674745"/>
                    </a:xfrm>
                    <a:prstGeom prst="rect">
                      <a:avLst/>
                    </a:prstGeom>
                    <a:noFill/>
                  </pic:spPr>
                </pic:pic>
              </a:graphicData>
            </a:graphic>
          </wp:anchor>
        </w:drawing>
      </w:r>
    </w:p>
    <w:p w14:paraId="68FF95A3" w14:textId="77777777" w:rsidR="004B413C" w:rsidRDefault="004B413C">
      <w:pPr>
        <w:spacing w:line="136" w:lineRule="exact"/>
        <w:rPr>
          <w:sz w:val="20"/>
          <w:szCs w:val="20"/>
        </w:rPr>
      </w:pPr>
    </w:p>
    <w:p w14:paraId="301C8C52" w14:textId="77777777" w:rsidR="004B413C" w:rsidRDefault="00EC2FEA">
      <w:pPr>
        <w:ind w:left="7340"/>
        <w:rPr>
          <w:sz w:val="20"/>
          <w:szCs w:val="20"/>
        </w:rPr>
      </w:pPr>
      <w:r>
        <w:rPr>
          <w:rFonts w:ascii="Arial" w:eastAsia="Arial" w:hAnsi="Arial" w:cs="Arial"/>
          <w:sz w:val="18"/>
          <w:szCs w:val="18"/>
        </w:rPr>
        <w:t>GOO</w:t>
      </w:r>
    </w:p>
    <w:p w14:paraId="523FF42A" w14:textId="77777777" w:rsidR="004B413C" w:rsidRDefault="00EC2FEA">
      <w:pPr>
        <w:spacing w:line="20" w:lineRule="exact"/>
        <w:rPr>
          <w:sz w:val="20"/>
          <w:szCs w:val="20"/>
        </w:rPr>
      </w:pPr>
      <w:r>
        <w:rPr>
          <w:noProof/>
          <w:sz w:val="20"/>
          <w:szCs w:val="20"/>
        </w:rPr>
        <w:drawing>
          <wp:anchor distT="0" distB="0" distL="114300" distR="114300" simplePos="0" relativeHeight="250996736" behindDoc="1" locked="0" layoutInCell="0" allowOverlap="1" wp14:anchorId="65E20D22" wp14:editId="2C1EBE13">
            <wp:simplePos x="0" y="0"/>
            <wp:positionH relativeFrom="column">
              <wp:posOffset>4449445</wp:posOffset>
            </wp:positionH>
            <wp:positionV relativeFrom="paragraph">
              <wp:posOffset>-101600</wp:posOffset>
            </wp:positionV>
            <wp:extent cx="72390" cy="72390"/>
            <wp:effectExtent l="0" t="0" r="0" b="0"/>
            <wp:wrapNone/>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3"/>
                    <a:srcRect/>
                    <a:stretch>
                      <a:fillRect/>
                    </a:stretch>
                  </pic:blipFill>
                  <pic:spPr bwMode="auto">
                    <a:xfrm>
                      <a:off x="0" y="0"/>
                      <a:ext cx="72390" cy="72390"/>
                    </a:xfrm>
                    <a:prstGeom prst="rect">
                      <a:avLst/>
                    </a:prstGeom>
                    <a:noFill/>
                  </pic:spPr>
                </pic:pic>
              </a:graphicData>
            </a:graphic>
          </wp:anchor>
        </w:drawing>
      </w:r>
    </w:p>
    <w:p w14:paraId="7A86C8F2" w14:textId="77777777" w:rsidR="004B413C" w:rsidRDefault="004B413C">
      <w:pPr>
        <w:spacing w:line="119" w:lineRule="exact"/>
        <w:rPr>
          <w:sz w:val="20"/>
          <w:szCs w:val="20"/>
        </w:rPr>
      </w:pPr>
    </w:p>
    <w:p w14:paraId="1FD7D604" w14:textId="77777777" w:rsidR="004B413C" w:rsidRDefault="00EC2FEA">
      <w:pPr>
        <w:ind w:left="7340"/>
        <w:rPr>
          <w:sz w:val="20"/>
          <w:szCs w:val="20"/>
        </w:rPr>
      </w:pPr>
      <w:r>
        <w:rPr>
          <w:rFonts w:ascii="Arial" w:eastAsia="Arial" w:hAnsi="Arial" w:cs="Arial"/>
          <w:sz w:val="18"/>
          <w:szCs w:val="18"/>
        </w:rPr>
        <w:t>JAN</w:t>
      </w:r>
    </w:p>
    <w:p w14:paraId="363A12B9" w14:textId="77777777" w:rsidR="004B413C" w:rsidRDefault="00EC2FEA">
      <w:pPr>
        <w:spacing w:line="20" w:lineRule="exact"/>
        <w:rPr>
          <w:sz w:val="20"/>
          <w:szCs w:val="20"/>
        </w:rPr>
      </w:pPr>
      <w:r>
        <w:rPr>
          <w:noProof/>
          <w:sz w:val="20"/>
          <w:szCs w:val="20"/>
        </w:rPr>
        <w:drawing>
          <wp:anchor distT="0" distB="0" distL="114300" distR="114300" simplePos="0" relativeHeight="250997760" behindDoc="1" locked="0" layoutInCell="0" allowOverlap="1" wp14:anchorId="326EA7E2" wp14:editId="5A2B5FCB">
            <wp:simplePos x="0" y="0"/>
            <wp:positionH relativeFrom="column">
              <wp:posOffset>4449445</wp:posOffset>
            </wp:positionH>
            <wp:positionV relativeFrom="paragraph">
              <wp:posOffset>-101600</wp:posOffset>
            </wp:positionV>
            <wp:extent cx="72390" cy="72390"/>
            <wp:effectExtent l="0" t="0" r="0" b="0"/>
            <wp:wrapNone/>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7"/>
                    <a:srcRect/>
                    <a:stretch>
                      <a:fillRect/>
                    </a:stretch>
                  </pic:blipFill>
                  <pic:spPr bwMode="auto">
                    <a:xfrm>
                      <a:off x="0" y="0"/>
                      <a:ext cx="72390" cy="72390"/>
                    </a:xfrm>
                    <a:prstGeom prst="rect">
                      <a:avLst/>
                    </a:prstGeom>
                    <a:noFill/>
                  </pic:spPr>
                </pic:pic>
              </a:graphicData>
            </a:graphic>
          </wp:anchor>
        </w:drawing>
      </w:r>
    </w:p>
    <w:p w14:paraId="6CED10AE" w14:textId="77777777" w:rsidR="004B413C" w:rsidRDefault="004B413C">
      <w:pPr>
        <w:spacing w:line="119" w:lineRule="exact"/>
        <w:rPr>
          <w:sz w:val="20"/>
          <w:szCs w:val="20"/>
        </w:rPr>
      </w:pPr>
    </w:p>
    <w:p w14:paraId="5DA5DC5E" w14:textId="77777777" w:rsidR="004B413C" w:rsidRDefault="00EC2FEA">
      <w:pPr>
        <w:ind w:left="7340"/>
        <w:rPr>
          <w:sz w:val="20"/>
          <w:szCs w:val="20"/>
        </w:rPr>
      </w:pPr>
      <w:r>
        <w:rPr>
          <w:rFonts w:ascii="Arial" w:eastAsia="Arial" w:hAnsi="Arial" w:cs="Arial"/>
          <w:sz w:val="18"/>
          <w:szCs w:val="18"/>
        </w:rPr>
        <w:t>JOO</w:t>
      </w:r>
    </w:p>
    <w:p w14:paraId="3F03F769" w14:textId="77777777" w:rsidR="004B413C" w:rsidRDefault="00EC2FEA">
      <w:pPr>
        <w:spacing w:line="20" w:lineRule="exact"/>
        <w:rPr>
          <w:sz w:val="20"/>
          <w:szCs w:val="20"/>
        </w:rPr>
      </w:pPr>
      <w:r>
        <w:rPr>
          <w:noProof/>
          <w:sz w:val="20"/>
          <w:szCs w:val="20"/>
        </w:rPr>
        <w:drawing>
          <wp:anchor distT="0" distB="0" distL="114300" distR="114300" simplePos="0" relativeHeight="250998784" behindDoc="1" locked="0" layoutInCell="0" allowOverlap="1" wp14:anchorId="4D06CEA7" wp14:editId="1932C9B1">
            <wp:simplePos x="0" y="0"/>
            <wp:positionH relativeFrom="column">
              <wp:posOffset>4449445</wp:posOffset>
            </wp:positionH>
            <wp:positionV relativeFrom="paragraph">
              <wp:posOffset>-101600</wp:posOffset>
            </wp:positionV>
            <wp:extent cx="72390" cy="72390"/>
            <wp:effectExtent l="0" t="0" r="0" b="0"/>
            <wp:wrapNone/>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8"/>
                    <a:srcRect/>
                    <a:stretch>
                      <a:fillRect/>
                    </a:stretch>
                  </pic:blipFill>
                  <pic:spPr bwMode="auto">
                    <a:xfrm>
                      <a:off x="0" y="0"/>
                      <a:ext cx="72390" cy="72390"/>
                    </a:xfrm>
                    <a:prstGeom prst="rect">
                      <a:avLst/>
                    </a:prstGeom>
                    <a:noFill/>
                  </pic:spPr>
                </pic:pic>
              </a:graphicData>
            </a:graphic>
          </wp:anchor>
        </w:drawing>
      </w:r>
    </w:p>
    <w:p w14:paraId="16375B40" w14:textId="77777777" w:rsidR="004B413C" w:rsidRDefault="004B413C">
      <w:pPr>
        <w:spacing w:line="119" w:lineRule="exact"/>
        <w:rPr>
          <w:sz w:val="20"/>
          <w:szCs w:val="20"/>
        </w:rPr>
      </w:pPr>
    </w:p>
    <w:p w14:paraId="64B47380" w14:textId="77777777" w:rsidR="004B413C" w:rsidRDefault="00EC2FEA">
      <w:pPr>
        <w:ind w:left="7340"/>
        <w:rPr>
          <w:sz w:val="20"/>
          <w:szCs w:val="20"/>
        </w:rPr>
      </w:pPr>
      <w:r>
        <w:rPr>
          <w:rFonts w:ascii="Arial" w:eastAsia="Arial" w:hAnsi="Arial" w:cs="Arial"/>
          <w:sz w:val="18"/>
          <w:szCs w:val="18"/>
        </w:rPr>
        <w:t>MAR</w:t>
      </w:r>
    </w:p>
    <w:p w14:paraId="79BFD9C0" w14:textId="77777777" w:rsidR="004B413C" w:rsidRDefault="00EC2FEA">
      <w:pPr>
        <w:spacing w:line="20" w:lineRule="exact"/>
        <w:rPr>
          <w:sz w:val="20"/>
          <w:szCs w:val="20"/>
        </w:rPr>
      </w:pPr>
      <w:r>
        <w:rPr>
          <w:noProof/>
          <w:sz w:val="20"/>
          <w:szCs w:val="20"/>
        </w:rPr>
        <w:drawing>
          <wp:anchor distT="0" distB="0" distL="114300" distR="114300" simplePos="0" relativeHeight="250999808" behindDoc="1" locked="0" layoutInCell="0" allowOverlap="1" wp14:anchorId="4C7049CA" wp14:editId="0ACBB6F5">
            <wp:simplePos x="0" y="0"/>
            <wp:positionH relativeFrom="column">
              <wp:posOffset>4449445</wp:posOffset>
            </wp:positionH>
            <wp:positionV relativeFrom="paragraph">
              <wp:posOffset>-101600</wp:posOffset>
            </wp:positionV>
            <wp:extent cx="72390" cy="72390"/>
            <wp:effectExtent l="0" t="0" r="0" b="0"/>
            <wp:wrapNone/>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49"/>
                    <a:srcRect/>
                    <a:stretch>
                      <a:fillRect/>
                    </a:stretch>
                  </pic:blipFill>
                  <pic:spPr bwMode="auto">
                    <a:xfrm>
                      <a:off x="0" y="0"/>
                      <a:ext cx="72390" cy="72390"/>
                    </a:xfrm>
                    <a:prstGeom prst="rect">
                      <a:avLst/>
                    </a:prstGeom>
                    <a:noFill/>
                  </pic:spPr>
                </pic:pic>
              </a:graphicData>
            </a:graphic>
          </wp:anchor>
        </w:drawing>
      </w:r>
    </w:p>
    <w:p w14:paraId="50119C4D" w14:textId="77777777" w:rsidR="004B413C" w:rsidRDefault="004B413C">
      <w:pPr>
        <w:spacing w:line="119" w:lineRule="exact"/>
        <w:rPr>
          <w:sz w:val="20"/>
          <w:szCs w:val="20"/>
        </w:rPr>
      </w:pPr>
    </w:p>
    <w:p w14:paraId="4EA6120F" w14:textId="77777777" w:rsidR="004B413C" w:rsidRDefault="00EC2FEA">
      <w:pPr>
        <w:ind w:left="7340"/>
        <w:rPr>
          <w:sz w:val="20"/>
          <w:szCs w:val="20"/>
        </w:rPr>
      </w:pPr>
      <w:r>
        <w:rPr>
          <w:rFonts w:ascii="Arial" w:eastAsia="Arial" w:hAnsi="Arial" w:cs="Arial"/>
          <w:sz w:val="18"/>
          <w:szCs w:val="18"/>
        </w:rPr>
        <w:t>MCS</w:t>
      </w:r>
    </w:p>
    <w:p w14:paraId="540FAC5B" w14:textId="77777777" w:rsidR="004B413C" w:rsidRDefault="00EC2FEA">
      <w:pPr>
        <w:spacing w:line="20" w:lineRule="exact"/>
        <w:rPr>
          <w:sz w:val="20"/>
          <w:szCs w:val="20"/>
        </w:rPr>
      </w:pPr>
      <w:r>
        <w:rPr>
          <w:noProof/>
          <w:sz w:val="20"/>
          <w:szCs w:val="20"/>
        </w:rPr>
        <w:drawing>
          <wp:anchor distT="0" distB="0" distL="114300" distR="114300" simplePos="0" relativeHeight="251000832" behindDoc="1" locked="0" layoutInCell="0" allowOverlap="1" wp14:anchorId="4436900C" wp14:editId="7C40FB4A">
            <wp:simplePos x="0" y="0"/>
            <wp:positionH relativeFrom="column">
              <wp:posOffset>4449445</wp:posOffset>
            </wp:positionH>
            <wp:positionV relativeFrom="paragraph">
              <wp:posOffset>-101600</wp:posOffset>
            </wp:positionV>
            <wp:extent cx="72390" cy="72390"/>
            <wp:effectExtent l="0" t="0" r="0" b="0"/>
            <wp:wrapNone/>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50"/>
                    <a:srcRect/>
                    <a:stretch>
                      <a:fillRect/>
                    </a:stretch>
                  </pic:blipFill>
                  <pic:spPr bwMode="auto">
                    <a:xfrm>
                      <a:off x="0" y="0"/>
                      <a:ext cx="72390" cy="72390"/>
                    </a:xfrm>
                    <a:prstGeom prst="rect">
                      <a:avLst/>
                    </a:prstGeom>
                    <a:noFill/>
                  </pic:spPr>
                </pic:pic>
              </a:graphicData>
            </a:graphic>
          </wp:anchor>
        </w:drawing>
      </w:r>
    </w:p>
    <w:p w14:paraId="7853EFE7" w14:textId="77777777" w:rsidR="004B413C" w:rsidRDefault="004B413C">
      <w:pPr>
        <w:spacing w:line="119" w:lineRule="exact"/>
        <w:rPr>
          <w:sz w:val="20"/>
          <w:szCs w:val="20"/>
        </w:rPr>
      </w:pPr>
    </w:p>
    <w:p w14:paraId="472770BF" w14:textId="77777777" w:rsidR="004B413C" w:rsidRDefault="00EC2FEA">
      <w:pPr>
        <w:ind w:left="7340"/>
        <w:rPr>
          <w:sz w:val="20"/>
          <w:szCs w:val="20"/>
        </w:rPr>
      </w:pPr>
      <w:r>
        <w:rPr>
          <w:rFonts w:ascii="Arial" w:eastAsia="Arial" w:hAnsi="Arial" w:cs="Arial"/>
          <w:sz w:val="18"/>
          <w:szCs w:val="18"/>
        </w:rPr>
        <w:t>MEL</w:t>
      </w:r>
    </w:p>
    <w:p w14:paraId="4F1D24BB" w14:textId="77777777" w:rsidR="004B413C" w:rsidRDefault="00EC2FEA">
      <w:pPr>
        <w:spacing w:line="20" w:lineRule="exact"/>
        <w:rPr>
          <w:sz w:val="20"/>
          <w:szCs w:val="20"/>
        </w:rPr>
      </w:pPr>
      <w:r>
        <w:rPr>
          <w:noProof/>
          <w:sz w:val="20"/>
          <w:szCs w:val="20"/>
        </w:rPr>
        <w:drawing>
          <wp:anchor distT="0" distB="0" distL="114300" distR="114300" simplePos="0" relativeHeight="251001856" behindDoc="1" locked="0" layoutInCell="0" allowOverlap="1" wp14:anchorId="63F54B67" wp14:editId="545AA2A1">
            <wp:simplePos x="0" y="0"/>
            <wp:positionH relativeFrom="column">
              <wp:posOffset>4449445</wp:posOffset>
            </wp:positionH>
            <wp:positionV relativeFrom="paragraph">
              <wp:posOffset>-101600</wp:posOffset>
            </wp:positionV>
            <wp:extent cx="72390" cy="72390"/>
            <wp:effectExtent l="0" t="0" r="0" b="0"/>
            <wp:wrapNone/>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51"/>
                    <a:srcRect/>
                    <a:stretch>
                      <a:fillRect/>
                    </a:stretch>
                  </pic:blipFill>
                  <pic:spPr bwMode="auto">
                    <a:xfrm>
                      <a:off x="0" y="0"/>
                      <a:ext cx="72390" cy="72390"/>
                    </a:xfrm>
                    <a:prstGeom prst="rect">
                      <a:avLst/>
                    </a:prstGeom>
                    <a:noFill/>
                  </pic:spPr>
                </pic:pic>
              </a:graphicData>
            </a:graphic>
          </wp:anchor>
        </w:drawing>
      </w:r>
    </w:p>
    <w:p w14:paraId="2C16EF81" w14:textId="77777777" w:rsidR="004B413C" w:rsidRDefault="004B413C">
      <w:pPr>
        <w:spacing w:line="119" w:lineRule="exact"/>
        <w:rPr>
          <w:sz w:val="20"/>
          <w:szCs w:val="20"/>
        </w:rPr>
      </w:pPr>
    </w:p>
    <w:p w14:paraId="06EEEBFA" w14:textId="77777777" w:rsidR="004B413C" w:rsidRDefault="00EC2FEA">
      <w:pPr>
        <w:ind w:left="7340"/>
        <w:rPr>
          <w:sz w:val="20"/>
          <w:szCs w:val="20"/>
        </w:rPr>
      </w:pPr>
      <w:r>
        <w:rPr>
          <w:rFonts w:ascii="Arial" w:eastAsia="Arial" w:hAnsi="Arial" w:cs="Arial"/>
          <w:sz w:val="18"/>
          <w:szCs w:val="18"/>
        </w:rPr>
        <w:t>NOW</w:t>
      </w:r>
    </w:p>
    <w:p w14:paraId="16DF8D92" w14:textId="77777777" w:rsidR="004B413C" w:rsidRDefault="00EC2FEA">
      <w:pPr>
        <w:spacing w:line="20" w:lineRule="exact"/>
        <w:rPr>
          <w:sz w:val="20"/>
          <w:szCs w:val="20"/>
        </w:rPr>
      </w:pPr>
      <w:r>
        <w:rPr>
          <w:noProof/>
          <w:sz w:val="20"/>
          <w:szCs w:val="20"/>
        </w:rPr>
        <w:drawing>
          <wp:anchor distT="0" distB="0" distL="114300" distR="114300" simplePos="0" relativeHeight="251002880" behindDoc="1" locked="0" layoutInCell="0" allowOverlap="1" wp14:anchorId="341DF020" wp14:editId="7B91DC34">
            <wp:simplePos x="0" y="0"/>
            <wp:positionH relativeFrom="column">
              <wp:posOffset>4449445</wp:posOffset>
            </wp:positionH>
            <wp:positionV relativeFrom="paragraph">
              <wp:posOffset>-101600</wp:posOffset>
            </wp:positionV>
            <wp:extent cx="72390" cy="72390"/>
            <wp:effectExtent l="0" t="0" r="0" b="0"/>
            <wp:wrapNone/>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52"/>
                    <a:srcRect/>
                    <a:stretch>
                      <a:fillRect/>
                    </a:stretch>
                  </pic:blipFill>
                  <pic:spPr bwMode="auto">
                    <a:xfrm>
                      <a:off x="0" y="0"/>
                      <a:ext cx="72390" cy="72390"/>
                    </a:xfrm>
                    <a:prstGeom prst="rect">
                      <a:avLst/>
                    </a:prstGeom>
                    <a:noFill/>
                  </pic:spPr>
                </pic:pic>
              </a:graphicData>
            </a:graphic>
          </wp:anchor>
        </w:drawing>
      </w:r>
    </w:p>
    <w:p w14:paraId="1946D2EA" w14:textId="77777777" w:rsidR="004B413C" w:rsidRDefault="004B413C">
      <w:pPr>
        <w:spacing w:line="119" w:lineRule="exact"/>
        <w:rPr>
          <w:sz w:val="20"/>
          <w:szCs w:val="20"/>
        </w:rPr>
      </w:pPr>
    </w:p>
    <w:p w14:paraId="4D160950" w14:textId="77777777" w:rsidR="004B413C" w:rsidRDefault="00EC2FEA">
      <w:pPr>
        <w:ind w:left="7340"/>
        <w:rPr>
          <w:sz w:val="20"/>
          <w:szCs w:val="20"/>
        </w:rPr>
      </w:pPr>
      <w:r>
        <w:rPr>
          <w:rFonts w:ascii="Arial" w:eastAsia="Arial" w:hAnsi="Arial" w:cs="Arial"/>
          <w:sz w:val="18"/>
          <w:szCs w:val="18"/>
        </w:rPr>
        <w:t>YON</w:t>
      </w:r>
    </w:p>
    <w:p w14:paraId="617025A4" w14:textId="77777777" w:rsidR="004B413C" w:rsidRDefault="00EC2FEA">
      <w:pPr>
        <w:spacing w:line="20" w:lineRule="exact"/>
        <w:rPr>
          <w:sz w:val="20"/>
          <w:szCs w:val="20"/>
        </w:rPr>
      </w:pPr>
      <w:r>
        <w:rPr>
          <w:noProof/>
          <w:sz w:val="20"/>
          <w:szCs w:val="20"/>
        </w:rPr>
        <w:drawing>
          <wp:anchor distT="0" distB="0" distL="114300" distR="114300" simplePos="0" relativeHeight="251003904" behindDoc="1" locked="0" layoutInCell="0" allowOverlap="1" wp14:anchorId="25B9BC44" wp14:editId="61783C77">
            <wp:simplePos x="0" y="0"/>
            <wp:positionH relativeFrom="column">
              <wp:posOffset>4449445</wp:posOffset>
            </wp:positionH>
            <wp:positionV relativeFrom="paragraph">
              <wp:posOffset>-101600</wp:posOffset>
            </wp:positionV>
            <wp:extent cx="72390" cy="72390"/>
            <wp:effectExtent l="0" t="0" r="0" b="0"/>
            <wp:wrapNone/>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53"/>
                    <a:srcRect/>
                    <a:stretch>
                      <a:fillRect/>
                    </a:stretch>
                  </pic:blipFill>
                  <pic:spPr bwMode="auto">
                    <a:xfrm>
                      <a:off x="0" y="0"/>
                      <a:ext cx="72390" cy="72390"/>
                    </a:xfrm>
                    <a:prstGeom prst="rect">
                      <a:avLst/>
                    </a:prstGeom>
                    <a:noFill/>
                  </pic:spPr>
                </pic:pic>
              </a:graphicData>
            </a:graphic>
          </wp:anchor>
        </w:drawing>
      </w:r>
    </w:p>
    <w:p w14:paraId="2660EDC8" w14:textId="77777777" w:rsidR="004B413C" w:rsidRDefault="004B413C">
      <w:pPr>
        <w:spacing w:line="200" w:lineRule="exact"/>
        <w:rPr>
          <w:sz w:val="20"/>
          <w:szCs w:val="20"/>
        </w:rPr>
      </w:pPr>
    </w:p>
    <w:p w14:paraId="6F8EC607" w14:textId="77777777" w:rsidR="004B413C" w:rsidRDefault="004B413C">
      <w:pPr>
        <w:spacing w:line="200" w:lineRule="exact"/>
        <w:rPr>
          <w:sz w:val="20"/>
          <w:szCs w:val="20"/>
        </w:rPr>
      </w:pPr>
    </w:p>
    <w:p w14:paraId="534FF978" w14:textId="77777777" w:rsidR="004B413C" w:rsidRDefault="004B413C">
      <w:pPr>
        <w:spacing w:line="200" w:lineRule="exact"/>
        <w:rPr>
          <w:sz w:val="20"/>
          <w:szCs w:val="20"/>
        </w:rPr>
      </w:pPr>
    </w:p>
    <w:p w14:paraId="3E226568" w14:textId="77777777" w:rsidR="004B413C" w:rsidRDefault="004B413C">
      <w:pPr>
        <w:spacing w:line="200" w:lineRule="exact"/>
        <w:rPr>
          <w:sz w:val="20"/>
          <w:szCs w:val="20"/>
        </w:rPr>
      </w:pPr>
    </w:p>
    <w:p w14:paraId="48992770" w14:textId="77777777" w:rsidR="004B413C" w:rsidRDefault="004B413C">
      <w:pPr>
        <w:spacing w:line="200" w:lineRule="exact"/>
        <w:rPr>
          <w:sz w:val="20"/>
          <w:szCs w:val="20"/>
        </w:rPr>
      </w:pPr>
    </w:p>
    <w:p w14:paraId="368AD9AA" w14:textId="77777777" w:rsidR="004B413C" w:rsidRDefault="004B413C">
      <w:pPr>
        <w:spacing w:line="200" w:lineRule="exact"/>
        <w:rPr>
          <w:sz w:val="20"/>
          <w:szCs w:val="20"/>
        </w:rPr>
      </w:pPr>
    </w:p>
    <w:p w14:paraId="07CD30C5" w14:textId="77777777" w:rsidR="004B413C" w:rsidRDefault="004B413C">
      <w:pPr>
        <w:spacing w:line="235" w:lineRule="exact"/>
        <w:rPr>
          <w:sz w:val="20"/>
          <w:szCs w:val="20"/>
        </w:rPr>
      </w:pPr>
    </w:p>
    <w:p w14:paraId="65D49928" w14:textId="77777777" w:rsidR="004B413C" w:rsidRDefault="00EC2FEA">
      <w:pPr>
        <w:tabs>
          <w:tab w:val="left" w:pos="2100"/>
          <w:tab w:val="left" w:pos="4140"/>
          <w:tab w:val="left" w:pos="6200"/>
        </w:tabs>
        <w:rPr>
          <w:sz w:val="20"/>
          <w:szCs w:val="20"/>
        </w:rPr>
      </w:pPr>
      <w:r>
        <w:rPr>
          <w:rFonts w:ascii="Arial" w:eastAsia="Arial" w:hAnsi="Arial" w:cs="Arial"/>
          <w:color w:val="4D4D4D"/>
          <w:sz w:val="18"/>
          <w:szCs w:val="18"/>
        </w:rPr>
        <w:t>−1</w:t>
      </w:r>
      <w:r>
        <w:rPr>
          <w:sz w:val="20"/>
          <w:szCs w:val="20"/>
        </w:rPr>
        <w:tab/>
      </w:r>
      <w:r>
        <w:rPr>
          <w:rFonts w:ascii="Arial" w:eastAsia="Arial" w:hAnsi="Arial" w:cs="Arial"/>
          <w:color w:val="4D4D4D"/>
          <w:sz w:val="18"/>
          <w:szCs w:val="18"/>
        </w:rPr>
        <w:t>0</w:t>
      </w:r>
      <w:r>
        <w:rPr>
          <w:sz w:val="20"/>
          <w:szCs w:val="20"/>
        </w:rPr>
        <w:tab/>
      </w:r>
      <w:r>
        <w:rPr>
          <w:rFonts w:ascii="Arial" w:eastAsia="Arial" w:hAnsi="Arial" w:cs="Arial"/>
          <w:color w:val="4D4D4D"/>
          <w:sz w:val="18"/>
          <w:szCs w:val="18"/>
        </w:rPr>
        <w:t>1</w:t>
      </w:r>
      <w:r>
        <w:rPr>
          <w:sz w:val="20"/>
          <w:szCs w:val="20"/>
        </w:rPr>
        <w:tab/>
      </w:r>
      <w:r>
        <w:rPr>
          <w:rFonts w:ascii="Arial" w:eastAsia="Arial" w:hAnsi="Arial" w:cs="Arial"/>
          <w:color w:val="4D4D4D"/>
          <w:sz w:val="17"/>
          <w:szCs w:val="17"/>
        </w:rPr>
        <w:t>2</w:t>
      </w:r>
    </w:p>
    <w:p w14:paraId="28047816" w14:textId="77777777" w:rsidR="004B413C" w:rsidRDefault="004B413C">
      <w:pPr>
        <w:spacing w:line="8" w:lineRule="exact"/>
        <w:rPr>
          <w:sz w:val="20"/>
          <w:szCs w:val="20"/>
        </w:rPr>
      </w:pPr>
    </w:p>
    <w:p w14:paraId="4E7FB4B0" w14:textId="77777777" w:rsidR="004B413C" w:rsidRDefault="00EC2FEA">
      <w:pPr>
        <w:ind w:left="2840"/>
        <w:rPr>
          <w:sz w:val="20"/>
          <w:szCs w:val="20"/>
        </w:rPr>
      </w:pPr>
      <w:r>
        <w:rPr>
          <w:rFonts w:ascii="Arial" w:eastAsia="Arial" w:hAnsi="Arial" w:cs="Arial"/>
        </w:rPr>
        <w:t>LV1</w:t>
      </w:r>
    </w:p>
    <w:p w14:paraId="1443B5D5" w14:textId="77777777" w:rsidR="004B413C" w:rsidRDefault="004B413C">
      <w:pPr>
        <w:spacing w:line="200" w:lineRule="exact"/>
        <w:rPr>
          <w:sz w:val="20"/>
          <w:szCs w:val="20"/>
        </w:rPr>
      </w:pPr>
    </w:p>
    <w:p w14:paraId="04A36375" w14:textId="77777777" w:rsidR="004B413C" w:rsidRDefault="004B413C">
      <w:pPr>
        <w:sectPr w:rsidR="004B413C">
          <w:pgSz w:w="12240" w:h="15840"/>
          <w:pgMar w:top="1440" w:right="1400" w:bottom="272" w:left="1420" w:header="0" w:footer="0" w:gutter="0"/>
          <w:cols w:num="3" w:space="720" w:equalWidth="0">
            <w:col w:w="334" w:space="66"/>
            <w:col w:w="340" w:space="640"/>
            <w:col w:w="8040"/>
          </w:cols>
        </w:sectPr>
      </w:pPr>
    </w:p>
    <w:p w14:paraId="0B2B2007" w14:textId="77777777" w:rsidR="004B413C" w:rsidRDefault="004B413C">
      <w:pPr>
        <w:spacing w:line="363" w:lineRule="exact"/>
        <w:rPr>
          <w:sz w:val="20"/>
          <w:szCs w:val="20"/>
        </w:rPr>
      </w:pPr>
    </w:p>
    <w:p w14:paraId="10785994" w14:textId="77777777" w:rsidR="004B413C" w:rsidRDefault="00EC2FEA">
      <w:pPr>
        <w:spacing w:line="267" w:lineRule="auto"/>
        <w:ind w:firstLine="23"/>
        <w:jc w:val="both"/>
        <w:rPr>
          <w:sz w:val="20"/>
          <w:szCs w:val="20"/>
        </w:rPr>
      </w:pPr>
      <w:r>
        <w:rPr>
          <w:rFonts w:ascii="Arial" w:eastAsia="Arial" w:hAnsi="Arial" w:cs="Arial"/>
          <w:sz w:val="20"/>
          <w:szCs w:val="20"/>
        </w:rPr>
        <w:t>Figure 6: Unconstrained ordination plot of all samples collect at each wetland during the survey period (1996-2018). Arrows represnt change from first survey to last survey. Wetlands include Lake Goollelal (GOO), Lake Jandabup (JAN), Lake Joondalup (JOO), Lake Mariginiup (MAR), Loch McNess (MCS), Melaleuca Park 173 (MEL), Lake Nowergup (NOW) and Lake Yonderup (YON).</w:t>
      </w:r>
    </w:p>
    <w:p w14:paraId="74113C9B" w14:textId="77777777" w:rsidR="004B413C" w:rsidRDefault="004B413C">
      <w:pPr>
        <w:spacing w:line="341" w:lineRule="exact"/>
        <w:rPr>
          <w:sz w:val="20"/>
          <w:szCs w:val="20"/>
        </w:rPr>
      </w:pPr>
    </w:p>
    <w:p w14:paraId="544F0F34" w14:textId="77777777" w:rsidR="004B413C" w:rsidRDefault="00EC2FEA">
      <w:pPr>
        <w:spacing w:line="260" w:lineRule="auto"/>
        <w:ind w:left="20" w:hanging="4"/>
        <w:jc w:val="both"/>
        <w:rPr>
          <w:sz w:val="20"/>
          <w:szCs w:val="20"/>
        </w:rPr>
      </w:pPr>
      <w:r>
        <w:rPr>
          <w:rFonts w:ascii="Arial" w:eastAsia="Arial" w:hAnsi="Arial" w:cs="Arial"/>
          <w:sz w:val="20"/>
          <w:szCs w:val="20"/>
        </w:rPr>
        <w:t>Joondalup composition. Lake Goollelal has displayed a similar, although not as dramatic, shift in composition. During the monitoring period, Melaleuca Park 173 is becoming increasingly similar to the assemblages at Lake Jandabup and Lake Mariginiup, which are also shifting towards Melaleuca Park 173. The communities at Lake Joondalup and Lake Yonderup have been shifting towards the early communities of Loch McNess. Lake Nowergup has shown some variation in community composition, but the current trajectory shows little change to the 1996 assemblage.</w:t>
      </w:r>
    </w:p>
    <w:p w14:paraId="78071255" w14:textId="77777777" w:rsidR="004B413C" w:rsidRDefault="004B413C">
      <w:pPr>
        <w:spacing w:line="59" w:lineRule="exact"/>
        <w:rPr>
          <w:sz w:val="20"/>
          <w:szCs w:val="20"/>
        </w:rPr>
      </w:pPr>
    </w:p>
    <w:p w14:paraId="42573BEB" w14:textId="77777777" w:rsidR="004B413C" w:rsidRDefault="00EC2FEA">
      <w:pPr>
        <w:spacing w:line="269" w:lineRule="auto"/>
        <w:ind w:left="20"/>
        <w:jc w:val="both"/>
        <w:rPr>
          <w:sz w:val="20"/>
          <w:szCs w:val="20"/>
        </w:rPr>
      </w:pPr>
      <w:r>
        <w:rPr>
          <w:rFonts w:ascii="Arial" w:eastAsia="Arial" w:hAnsi="Arial" w:cs="Arial"/>
          <w:sz w:val="19"/>
          <w:szCs w:val="19"/>
        </w:rPr>
        <w:t>Most wetlands have lost families since the period 1996-2000, with the exception of Lake Goollelal and Loch McNess (Figure 7 and Judd and Horwitz (2019)). The richness of the Lake Joondalup assemblage has not dramatically declined either. There are 11 families of aquatic macroinvertebrates that have not been recorded from the monitored wetlands in the past 5 years and seven families currently present that were not recorded in the initial 1996-2000 (excluding singletons; Table 1). The richness of Acari (mites and ticks) has declined by 4 families while the Coleopteran Haliplidae and the Hemipteran Mesoveliidae are no absent from Lake Joondalup and Lake Yonderup. The Mollusc Sphaeriidae, probably a regionally endemic species (Sommer et al., 2008), has been absent from Lake Nowergup since 1998, while Ancylidae has become abundant (possibly due to augmentation - see Sommer et al. (2008)). The insects, Corduliidae (Odonata), Ecnomidae (Trichoptera), Haliplidae (Coleoptera) and Mesoveliidae (Hemiptera) are all species with widespread distributions in the Swan Coastal Plain (Sommer et al., 2008), but are now not found in the monitored wetlands reported here.</w:t>
      </w:r>
    </w:p>
    <w:p w14:paraId="27A275B9" w14:textId="77777777" w:rsidR="004B413C" w:rsidRDefault="004B413C">
      <w:pPr>
        <w:spacing w:line="200" w:lineRule="exact"/>
        <w:rPr>
          <w:sz w:val="20"/>
          <w:szCs w:val="20"/>
        </w:rPr>
      </w:pPr>
    </w:p>
    <w:p w14:paraId="1E8AFB66" w14:textId="77777777" w:rsidR="004B413C" w:rsidRDefault="004B413C">
      <w:pPr>
        <w:spacing w:line="200" w:lineRule="exact"/>
        <w:rPr>
          <w:sz w:val="20"/>
          <w:szCs w:val="20"/>
        </w:rPr>
      </w:pPr>
    </w:p>
    <w:p w14:paraId="54DB2C94" w14:textId="77777777" w:rsidR="004B413C" w:rsidRDefault="004B413C">
      <w:pPr>
        <w:spacing w:line="387" w:lineRule="exact"/>
        <w:rPr>
          <w:sz w:val="20"/>
          <w:szCs w:val="20"/>
        </w:rPr>
      </w:pPr>
    </w:p>
    <w:p w14:paraId="774A1044" w14:textId="77777777" w:rsidR="004B413C" w:rsidRDefault="00EC2FEA">
      <w:pPr>
        <w:ind w:right="20"/>
        <w:jc w:val="center"/>
        <w:rPr>
          <w:sz w:val="20"/>
          <w:szCs w:val="20"/>
        </w:rPr>
      </w:pPr>
      <w:r>
        <w:rPr>
          <w:rFonts w:ascii="Arial" w:eastAsia="Arial" w:hAnsi="Arial" w:cs="Arial"/>
          <w:sz w:val="20"/>
          <w:szCs w:val="20"/>
        </w:rPr>
        <w:t>16</w:t>
      </w:r>
    </w:p>
    <w:p w14:paraId="6F5EED1F" w14:textId="77777777" w:rsidR="004B413C" w:rsidRDefault="004B413C">
      <w:pPr>
        <w:sectPr w:rsidR="004B413C">
          <w:type w:val="continuous"/>
          <w:pgSz w:w="12240" w:h="15840"/>
          <w:pgMar w:top="1440" w:right="1400" w:bottom="272" w:left="1420" w:header="0" w:footer="0" w:gutter="0"/>
          <w:cols w:space="720" w:equalWidth="0">
            <w:col w:w="9420"/>
          </w:cols>
        </w:sectPr>
      </w:pPr>
    </w:p>
    <w:p w14:paraId="27BBB82C" w14:textId="77777777" w:rsidR="004B413C" w:rsidRDefault="004B413C">
      <w:pPr>
        <w:spacing w:line="200" w:lineRule="exact"/>
        <w:rPr>
          <w:sz w:val="20"/>
          <w:szCs w:val="20"/>
        </w:rPr>
      </w:pPr>
      <w:bookmarkStart w:id="37" w:name="page17"/>
      <w:bookmarkEnd w:id="37"/>
    </w:p>
    <w:p w14:paraId="679537D7" w14:textId="77777777" w:rsidR="004B413C" w:rsidRDefault="004B413C">
      <w:pPr>
        <w:spacing w:line="200" w:lineRule="exact"/>
        <w:rPr>
          <w:sz w:val="20"/>
          <w:szCs w:val="20"/>
        </w:rPr>
      </w:pPr>
    </w:p>
    <w:p w14:paraId="628C145C" w14:textId="77777777" w:rsidR="004B413C" w:rsidRDefault="004B413C">
      <w:pPr>
        <w:spacing w:line="200" w:lineRule="exact"/>
        <w:rPr>
          <w:sz w:val="20"/>
          <w:szCs w:val="20"/>
        </w:rPr>
      </w:pPr>
    </w:p>
    <w:p w14:paraId="32F604C9" w14:textId="77777777" w:rsidR="004B413C" w:rsidRDefault="004B413C">
      <w:pPr>
        <w:spacing w:line="200" w:lineRule="exact"/>
        <w:rPr>
          <w:sz w:val="20"/>
          <w:szCs w:val="20"/>
        </w:rPr>
      </w:pPr>
    </w:p>
    <w:p w14:paraId="2322540F" w14:textId="77777777" w:rsidR="004B413C" w:rsidRDefault="004B413C">
      <w:pPr>
        <w:spacing w:line="200" w:lineRule="exact"/>
        <w:rPr>
          <w:sz w:val="20"/>
          <w:szCs w:val="20"/>
        </w:rPr>
      </w:pPr>
    </w:p>
    <w:p w14:paraId="76FF9066" w14:textId="77777777" w:rsidR="004B413C" w:rsidRDefault="004B413C">
      <w:pPr>
        <w:spacing w:line="200" w:lineRule="exact"/>
        <w:rPr>
          <w:sz w:val="20"/>
          <w:szCs w:val="20"/>
        </w:rPr>
      </w:pPr>
    </w:p>
    <w:p w14:paraId="455387CC" w14:textId="77777777" w:rsidR="004B413C" w:rsidRDefault="004B413C">
      <w:pPr>
        <w:spacing w:line="200" w:lineRule="exact"/>
        <w:rPr>
          <w:sz w:val="20"/>
          <w:szCs w:val="20"/>
        </w:rPr>
      </w:pPr>
    </w:p>
    <w:p w14:paraId="308D88EF" w14:textId="77777777" w:rsidR="004B413C" w:rsidRDefault="004B413C">
      <w:pPr>
        <w:spacing w:line="200" w:lineRule="exact"/>
        <w:rPr>
          <w:sz w:val="20"/>
          <w:szCs w:val="20"/>
        </w:rPr>
      </w:pPr>
    </w:p>
    <w:p w14:paraId="40CAFAE9" w14:textId="77777777" w:rsidR="004B413C" w:rsidRDefault="004B413C">
      <w:pPr>
        <w:spacing w:line="200" w:lineRule="exact"/>
        <w:rPr>
          <w:sz w:val="20"/>
          <w:szCs w:val="20"/>
        </w:rPr>
      </w:pPr>
    </w:p>
    <w:p w14:paraId="46089E6D" w14:textId="77777777" w:rsidR="004B413C" w:rsidRDefault="004B413C">
      <w:pPr>
        <w:spacing w:line="200" w:lineRule="exact"/>
        <w:rPr>
          <w:sz w:val="20"/>
          <w:szCs w:val="20"/>
        </w:rPr>
      </w:pPr>
    </w:p>
    <w:p w14:paraId="53B29702" w14:textId="77777777" w:rsidR="004B413C" w:rsidRDefault="004B413C">
      <w:pPr>
        <w:spacing w:line="200" w:lineRule="exact"/>
        <w:rPr>
          <w:sz w:val="20"/>
          <w:szCs w:val="20"/>
        </w:rPr>
      </w:pPr>
    </w:p>
    <w:p w14:paraId="055818A6" w14:textId="77777777" w:rsidR="004B413C" w:rsidRDefault="004B413C">
      <w:pPr>
        <w:spacing w:line="200" w:lineRule="exact"/>
        <w:rPr>
          <w:sz w:val="20"/>
          <w:szCs w:val="20"/>
        </w:rPr>
      </w:pPr>
    </w:p>
    <w:p w14:paraId="1FB64184" w14:textId="77777777" w:rsidR="004B413C" w:rsidRDefault="004B413C">
      <w:pPr>
        <w:spacing w:line="200" w:lineRule="exact"/>
        <w:rPr>
          <w:sz w:val="20"/>
          <w:szCs w:val="20"/>
        </w:rPr>
      </w:pPr>
    </w:p>
    <w:p w14:paraId="2DFC3B0C" w14:textId="77777777" w:rsidR="004B413C" w:rsidRDefault="004B413C">
      <w:pPr>
        <w:spacing w:line="200" w:lineRule="exact"/>
        <w:rPr>
          <w:sz w:val="20"/>
          <w:szCs w:val="20"/>
        </w:rPr>
      </w:pPr>
    </w:p>
    <w:p w14:paraId="407209E2" w14:textId="77777777" w:rsidR="004B413C" w:rsidRDefault="004B413C">
      <w:pPr>
        <w:spacing w:line="200" w:lineRule="exact"/>
        <w:rPr>
          <w:sz w:val="20"/>
          <w:szCs w:val="20"/>
        </w:rPr>
      </w:pPr>
    </w:p>
    <w:p w14:paraId="71F20ABA" w14:textId="77777777" w:rsidR="004B413C" w:rsidRDefault="004B413C">
      <w:pPr>
        <w:spacing w:line="200" w:lineRule="exact"/>
        <w:rPr>
          <w:sz w:val="20"/>
          <w:szCs w:val="20"/>
        </w:rPr>
      </w:pPr>
    </w:p>
    <w:p w14:paraId="6D92636D" w14:textId="77777777" w:rsidR="004B413C" w:rsidRDefault="004B413C">
      <w:pPr>
        <w:spacing w:line="200" w:lineRule="exact"/>
        <w:rPr>
          <w:sz w:val="20"/>
          <w:szCs w:val="20"/>
        </w:rPr>
      </w:pPr>
    </w:p>
    <w:p w14:paraId="23FD2F21" w14:textId="77777777" w:rsidR="004B413C" w:rsidRDefault="004B413C">
      <w:pPr>
        <w:spacing w:line="200" w:lineRule="exact"/>
        <w:rPr>
          <w:sz w:val="20"/>
          <w:szCs w:val="20"/>
        </w:rPr>
      </w:pPr>
    </w:p>
    <w:p w14:paraId="4305D96F" w14:textId="77777777" w:rsidR="004B413C" w:rsidRDefault="004B413C">
      <w:pPr>
        <w:spacing w:line="320" w:lineRule="exact"/>
        <w:rPr>
          <w:sz w:val="20"/>
          <w:szCs w:val="20"/>
        </w:rPr>
      </w:pPr>
    </w:p>
    <w:tbl>
      <w:tblPr>
        <w:tblW w:w="0" w:type="auto"/>
        <w:tblInd w:w="92" w:type="dxa"/>
        <w:tblLayout w:type="fixed"/>
        <w:tblCellMar>
          <w:left w:w="0" w:type="dxa"/>
          <w:right w:w="0" w:type="dxa"/>
        </w:tblCellMar>
        <w:tblLook w:val="04A0" w:firstRow="1" w:lastRow="0" w:firstColumn="1" w:lastColumn="0" w:noHBand="0" w:noVBand="1"/>
      </w:tblPr>
      <w:tblGrid>
        <w:gridCol w:w="241"/>
      </w:tblGrid>
      <w:tr w:rsidR="004B413C" w14:paraId="2B513D33" w14:textId="77777777">
        <w:trPr>
          <w:trHeight w:val="2720"/>
        </w:trPr>
        <w:tc>
          <w:tcPr>
            <w:tcW w:w="241" w:type="dxa"/>
            <w:textDirection w:val="btLr"/>
            <w:vAlign w:val="bottom"/>
          </w:tcPr>
          <w:p w14:paraId="52734600" w14:textId="77777777" w:rsidR="004B413C" w:rsidRDefault="00EC2FEA">
            <w:pPr>
              <w:rPr>
                <w:sz w:val="20"/>
                <w:szCs w:val="20"/>
              </w:rPr>
            </w:pPr>
            <w:r>
              <w:rPr>
                <w:rFonts w:ascii="Arial" w:eastAsia="Arial" w:hAnsi="Arial" w:cs="Arial"/>
                <w:sz w:val="21"/>
                <w:szCs w:val="21"/>
              </w:rPr>
              <w:t>2014−2018 Family Richness</w:t>
            </w:r>
          </w:p>
        </w:tc>
      </w:tr>
    </w:tbl>
    <w:p w14:paraId="66A5A724" w14:textId="77777777" w:rsidR="004B413C" w:rsidRDefault="00EC2FEA">
      <w:pPr>
        <w:spacing w:line="20" w:lineRule="exact"/>
        <w:rPr>
          <w:sz w:val="20"/>
          <w:szCs w:val="20"/>
        </w:rPr>
      </w:pPr>
      <w:r>
        <w:rPr>
          <w:sz w:val="20"/>
          <w:szCs w:val="20"/>
        </w:rPr>
        <w:br w:type="column"/>
      </w:r>
    </w:p>
    <w:p w14:paraId="7C09F334" w14:textId="77777777" w:rsidR="004B413C" w:rsidRDefault="004B413C">
      <w:pPr>
        <w:spacing w:line="200" w:lineRule="exact"/>
        <w:rPr>
          <w:sz w:val="20"/>
          <w:szCs w:val="20"/>
        </w:rPr>
      </w:pPr>
    </w:p>
    <w:p w14:paraId="24C41E02" w14:textId="77777777" w:rsidR="004B413C" w:rsidRDefault="004B413C">
      <w:pPr>
        <w:spacing w:line="200" w:lineRule="exact"/>
        <w:rPr>
          <w:sz w:val="20"/>
          <w:szCs w:val="20"/>
        </w:rPr>
      </w:pPr>
    </w:p>
    <w:p w14:paraId="12BFFFFB" w14:textId="77777777" w:rsidR="004B413C" w:rsidRDefault="004B413C">
      <w:pPr>
        <w:spacing w:line="200" w:lineRule="exact"/>
        <w:rPr>
          <w:sz w:val="20"/>
          <w:szCs w:val="20"/>
        </w:rPr>
      </w:pPr>
    </w:p>
    <w:p w14:paraId="6ACBFE12" w14:textId="77777777" w:rsidR="004B413C" w:rsidRDefault="004B413C">
      <w:pPr>
        <w:spacing w:line="200" w:lineRule="exact"/>
        <w:rPr>
          <w:sz w:val="20"/>
          <w:szCs w:val="20"/>
        </w:rPr>
      </w:pPr>
    </w:p>
    <w:p w14:paraId="2EDEFA17" w14:textId="77777777" w:rsidR="004B413C" w:rsidRDefault="004B413C">
      <w:pPr>
        <w:spacing w:line="200" w:lineRule="exact"/>
        <w:rPr>
          <w:sz w:val="20"/>
          <w:szCs w:val="20"/>
        </w:rPr>
      </w:pPr>
    </w:p>
    <w:p w14:paraId="3B2D2071" w14:textId="77777777" w:rsidR="004B413C" w:rsidRDefault="004B413C">
      <w:pPr>
        <w:spacing w:line="200" w:lineRule="exact"/>
        <w:rPr>
          <w:sz w:val="20"/>
          <w:szCs w:val="20"/>
        </w:rPr>
      </w:pPr>
    </w:p>
    <w:p w14:paraId="4D4271F5" w14:textId="77777777" w:rsidR="004B413C" w:rsidRDefault="004B413C">
      <w:pPr>
        <w:spacing w:line="200" w:lineRule="exact"/>
        <w:rPr>
          <w:sz w:val="20"/>
          <w:szCs w:val="20"/>
        </w:rPr>
      </w:pPr>
    </w:p>
    <w:p w14:paraId="091A94DB" w14:textId="77777777" w:rsidR="004B413C" w:rsidRDefault="004B413C">
      <w:pPr>
        <w:spacing w:line="200" w:lineRule="exact"/>
        <w:rPr>
          <w:sz w:val="20"/>
          <w:szCs w:val="20"/>
        </w:rPr>
      </w:pPr>
    </w:p>
    <w:p w14:paraId="5BCD48A9" w14:textId="77777777" w:rsidR="004B413C" w:rsidRDefault="004B413C">
      <w:pPr>
        <w:spacing w:line="200" w:lineRule="exact"/>
        <w:rPr>
          <w:sz w:val="20"/>
          <w:szCs w:val="20"/>
        </w:rPr>
      </w:pPr>
    </w:p>
    <w:p w14:paraId="6D695096" w14:textId="77777777" w:rsidR="004B413C" w:rsidRDefault="004B413C">
      <w:pPr>
        <w:spacing w:line="200" w:lineRule="exact"/>
        <w:rPr>
          <w:sz w:val="20"/>
          <w:szCs w:val="20"/>
        </w:rPr>
      </w:pPr>
    </w:p>
    <w:p w14:paraId="7C45787C" w14:textId="77777777" w:rsidR="004B413C" w:rsidRDefault="004B413C">
      <w:pPr>
        <w:spacing w:line="200" w:lineRule="exact"/>
        <w:rPr>
          <w:sz w:val="20"/>
          <w:szCs w:val="20"/>
        </w:rPr>
      </w:pPr>
    </w:p>
    <w:p w14:paraId="102C1FC4" w14:textId="77777777" w:rsidR="004B413C" w:rsidRDefault="004B413C">
      <w:pPr>
        <w:spacing w:line="332" w:lineRule="exact"/>
        <w:rPr>
          <w:sz w:val="20"/>
          <w:szCs w:val="20"/>
        </w:rPr>
      </w:pPr>
    </w:p>
    <w:p w14:paraId="07CB5947" w14:textId="77777777" w:rsidR="004B413C" w:rsidRDefault="004B413C">
      <w:pPr>
        <w:spacing w:line="1" w:lineRule="exact"/>
        <w:rPr>
          <w:sz w:val="1"/>
          <w:szCs w:val="1"/>
        </w:rPr>
      </w:pPr>
    </w:p>
    <w:tbl>
      <w:tblPr>
        <w:tblW w:w="0" w:type="auto"/>
        <w:tblLayout w:type="fixed"/>
        <w:tblCellMar>
          <w:left w:w="0" w:type="dxa"/>
          <w:right w:w="0" w:type="dxa"/>
        </w:tblCellMar>
        <w:tblLook w:val="04A0" w:firstRow="1" w:lastRow="0" w:firstColumn="1" w:lastColumn="0" w:noHBand="0" w:noVBand="1"/>
      </w:tblPr>
      <w:tblGrid>
        <w:gridCol w:w="800"/>
        <w:gridCol w:w="1340"/>
        <w:gridCol w:w="980"/>
        <w:gridCol w:w="720"/>
        <w:gridCol w:w="1220"/>
        <w:gridCol w:w="740"/>
        <w:gridCol w:w="980"/>
        <w:gridCol w:w="940"/>
        <w:gridCol w:w="860"/>
        <w:gridCol w:w="20"/>
      </w:tblGrid>
      <w:tr w:rsidR="004B413C" w14:paraId="52667EBA" w14:textId="77777777">
        <w:trPr>
          <w:trHeight w:val="207"/>
        </w:trPr>
        <w:tc>
          <w:tcPr>
            <w:tcW w:w="800" w:type="dxa"/>
            <w:vAlign w:val="bottom"/>
          </w:tcPr>
          <w:p w14:paraId="1F2CBFAD" w14:textId="77777777" w:rsidR="004B413C" w:rsidRDefault="00EC2FEA">
            <w:pPr>
              <w:ind w:right="510"/>
              <w:jc w:val="right"/>
              <w:rPr>
                <w:sz w:val="20"/>
                <w:szCs w:val="20"/>
              </w:rPr>
            </w:pPr>
            <w:r>
              <w:rPr>
                <w:rFonts w:ascii="Arial" w:eastAsia="Arial" w:hAnsi="Arial" w:cs="Arial"/>
                <w:color w:val="4D4D4D"/>
                <w:w w:val="89"/>
                <w:sz w:val="18"/>
                <w:szCs w:val="18"/>
              </w:rPr>
              <w:t>32</w:t>
            </w:r>
          </w:p>
        </w:tc>
        <w:tc>
          <w:tcPr>
            <w:tcW w:w="1340" w:type="dxa"/>
            <w:vAlign w:val="bottom"/>
          </w:tcPr>
          <w:p w14:paraId="12C2233F" w14:textId="77777777" w:rsidR="004B413C" w:rsidRDefault="004B413C">
            <w:pPr>
              <w:rPr>
                <w:sz w:val="18"/>
                <w:szCs w:val="18"/>
              </w:rPr>
            </w:pPr>
          </w:p>
        </w:tc>
        <w:tc>
          <w:tcPr>
            <w:tcW w:w="980" w:type="dxa"/>
            <w:vAlign w:val="bottom"/>
          </w:tcPr>
          <w:p w14:paraId="3CCEE1BB" w14:textId="77777777" w:rsidR="004B413C" w:rsidRDefault="004B413C">
            <w:pPr>
              <w:rPr>
                <w:sz w:val="18"/>
                <w:szCs w:val="18"/>
              </w:rPr>
            </w:pPr>
          </w:p>
        </w:tc>
        <w:tc>
          <w:tcPr>
            <w:tcW w:w="720" w:type="dxa"/>
            <w:vAlign w:val="bottom"/>
          </w:tcPr>
          <w:p w14:paraId="67B6A576" w14:textId="77777777" w:rsidR="004B413C" w:rsidRDefault="004B413C">
            <w:pPr>
              <w:rPr>
                <w:sz w:val="18"/>
                <w:szCs w:val="18"/>
              </w:rPr>
            </w:pPr>
          </w:p>
        </w:tc>
        <w:tc>
          <w:tcPr>
            <w:tcW w:w="1220" w:type="dxa"/>
            <w:vMerge w:val="restart"/>
            <w:vAlign w:val="bottom"/>
          </w:tcPr>
          <w:p w14:paraId="64F69A99" w14:textId="77777777" w:rsidR="004B413C" w:rsidRDefault="00EC2FEA">
            <w:pPr>
              <w:ind w:right="500"/>
              <w:jc w:val="right"/>
              <w:rPr>
                <w:sz w:val="20"/>
                <w:szCs w:val="20"/>
              </w:rPr>
            </w:pPr>
            <w:r>
              <w:rPr>
                <w:rFonts w:ascii="Arial" w:eastAsia="Arial" w:hAnsi="Arial" w:cs="Arial"/>
              </w:rPr>
              <w:t>MCS</w:t>
            </w:r>
          </w:p>
        </w:tc>
        <w:tc>
          <w:tcPr>
            <w:tcW w:w="740" w:type="dxa"/>
            <w:vAlign w:val="bottom"/>
          </w:tcPr>
          <w:p w14:paraId="6395CDA6" w14:textId="77777777" w:rsidR="004B413C" w:rsidRDefault="004B413C">
            <w:pPr>
              <w:rPr>
                <w:sz w:val="18"/>
                <w:szCs w:val="18"/>
              </w:rPr>
            </w:pPr>
          </w:p>
        </w:tc>
        <w:tc>
          <w:tcPr>
            <w:tcW w:w="980" w:type="dxa"/>
            <w:vAlign w:val="bottom"/>
          </w:tcPr>
          <w:p w14:paraId="04FF52FE" w14:textId="77777777" w:rsidR="004B413C" w:rsidRDefault="004B413C">
            <w:pPr>
              <w:rPr>
                <w:sz w:val="18"/>
                <w:szCs w:val="18"/>
              </w:rPr>
            </w:pPr>
          </w:p>
        </w:tc>
        <w:tc>
          <w:tcPr>
            <w:tcW w:w="940" w:type="dxa"/>
            <w:vAlign w:val="bottom"/>
          </w:tcPr>
          <w:p w14:paraId="521F8D26" w14:textId="77777777" w:rsidR="004B413C" w:rsidRDefault="004B413C">
            <w:pPr>
              <w:rPr>
                <w:sz w:val="18"/>
                <w:szCs w:val="18"/>
              </w:rPr>
            </w:pPr>
          </w:p>
        </w:tc>
        <w:tc>
          <w:tcPr>
            <w:tcW w:w="860" w:type="dxa"/>
            <w:vAlign w:val="bottom"/>
          </w:tcPr>
          <w:p w14:paraId="1F76D175" w14:textId="77777777" w:rsidR="004B413C" w:rsidRDefault="004B413C">
            <w:pPr>
              <w:rPr>
                <w:sz w:val="18"/>
                <w:szCs w:val="18"/>
              </w:rPr>
            </w:pPr>
          </w:p>
        </w:tc>
        <w:tc>
          <w:tcPr>
            <w:tcW w:w="0" w:type="dxa"/>
            <w:vAlign w:val="bottom"/>
          </w:tcPr>
          <w:p w14:paraId="2C4E4980" w14:textId="77777777" w:rsidR="004B413C" w:rsidRDefault="004B413C">
            <w:pPr>
              <w:rPr>
                <w:sz w:val="1"/>
                <w:szCs w:val="1"/>
              </w:rPr>
            </w:pPr>
          </w:p>
        </w:tc>
      </w:tr>
      <w:tr w:rsidR="004B413C" w14:paraId="5CEF43CB" w14:textId="77777777">
        <w:trPr>
          <w:trHeight w:val="141"/>
        </w:trPr>
        <w:tc>
          <w:tcPr>
            <w:tcW w:w="800" w:type="dxa"/>
            <w:vAlign w:val="bottom"/>
          </w:tcPr>
          <w:p w14:paraId="41188D7F" w14:textId="77777777" w:rsidR="004B413C" w:rsidRDefault="004B413C">
            <w:pPr>
              <w:rPr>
                <w:sz w:val="12"/>
                <w:szCs w:val="12"/>
              </w:rPr>
            </w:pPr>
          </w:p>
        </w:tc>
        <w:tc>
          <w:tcPr>
            <w:tcW w:w="1340" w:type="dxa"/>
            <w:vAlign w:val="bottom"/>
          </w:tcPr>
          <w:p w14:paraId="65F91880" w14:textId="77777777" w:rsidR="004B413C" w:rsidRDefault="004B413C">
            <w:pPr>
              <w:rPr>
                <w:sz w:val="12"/>
                <w:szCs w:val="12"/>
              </w:rPr>
            </w:pPr>
          </w:p>
        </w:tc>
        <w:tc>
          <w:tcPr>
            <w:tcW w:w="980" w:type="dxa"/>
            <w:vAlign w:val="bottom"/>
          </w:tcPr>
          <w:p w14:paraId="202DDEC3" w14:textId="77777777" w:rsidR="004B413C" w:rsidRDefault="004B413C">
            <w:pPr>
              <w:rPr>
                <w:sz w:val="12"/>
                <w:szCs w:val="12"/>
              </w:rPr>
            </w:pPr>
          </w:p>
        </w:tc>
        <w:tc>
          <w:tcPr>
            <w:tcW w:w="720" w:type="dxa"/>
            <w:vAlign w:val="bottom"/>
          </w:tcPr>
          <w:p w14:paraId="1AC7A6C6" w14:textId="77777777" w:rsidR="004B413C" w:rsidRDefault="004B413C">
            <w:pPr>
              <w:rPr>
                <w:sz w:val="12"/>
                <w:szCs w:val="12"/>
              </w:rPr>
            </w:pPr>
          </w:p>
        </w:tc>
        <w:tc>
          <w:tcPr>
            <w:tcW w:w="1220" w:type="dxa"/>
            <w:vMerge/>
            <w:vAlign w:val="bottom"/>
          </w:tcPr>
          <w:p w14:paraId="7855BBCA" w14:textId="77777777" w:rsidR="004B413C" w:rsidRDefault="004B413C">
            <w:pPr>
              <w:rPr>
                <w:sz w:val="12"/>
                <w:szCs w:val="12"/>
              </w:rPr>
            </w:pPr>
          </w:p>
        </w:tc>
        <w:tc>
          <w:tcPr>
            <w:tcW w:w="740" w:type="dxa"/>
            <w:vAlign w:val="bottom"/>
          </w:tcPr>
          <w:p w14:paraId="0C1227A0" w14:textId="77777777" w:rsidR="004B413C" w:rsidRDefault="004B413C">
            <w:pPr>
              <w:rPr>
                <w:sz w:val="12"/>
                <w:szCs w:val="12"/>
              </w:rPr>
            </w:pPr>
          </w:p>
        </w:tc>
        <w:tc>
          <w:tcPr>
            <w:tcW w:w="980" w:type="dxa"/>
            <w:vAlign w:val="bottom"/>
          </w:tcPr>
          <w:p w14:paraId="2F86E6B0" w14:textId="77777777" w:rsidR="004B413C" w:rsidRDefault="004B413C">
            <w:pPr>
              <w:rPr>
                <w:sz w:val="12"/>
                <w:szCs w:val="12"/>
              </w:rPr>
            </w:pPr>
          </w:p>
        </w:tc>
        <w:tc>
          <w:tcPr>
            <w:tcW w:w="940" w:type="dxa"/>
            <w:vAlign w:val="bottom"/>
          </w:tcPr>
          <w:p w14:paraId="654CC54D" w14:textId="77777777" w:rsidR="004B413C" w:rsidRDefault="004B413C">
            <w:pPr>
              <w:rPr>
                <w:sz w:val="12"/>
                <w:szCs w:val="12"/>
              </w:rPr>
            </w:pPr>
          </w:p>
        </w:tc>
        <w:tc>
          <w:tcPr>
            <w:tcW w:w="860" w:type="dxa"/>
            <w:vAlign w:val="bottom"/>
          </w:tcPr>
          <w:p w14:paraId="4D3A133B" w14:textId="77777777" w:rsidR="004B413C" w:rsidRDefault="004B413C">
            <w:pPr>
              <w:rPr>
                <w:sz w:val="12"/>
                <w:szCs w:val="12"/>
              </w:rPr>
            </w:pPr>
          </w:p>
        </w:tc>
        <w:tc>
          <w:tcPr>
            <w:tcW w:w="0" w:type="dxa"/>
            <w:vAlign w:val="bottom"/>
          </w:tcPr>
          <w:p w14:paraId="4800ACBA" w14:textId="77777777" w:rsidR="004B413C" w:rsidRDefault="004B413C">
            <w:pPr>
              <w:rPr>
                <w:sz w:val="1"/>
                <w:szCs w:val="1"/>
              </w:rPr>
            </w:pPr>
          </w:p>
        </w:tc>
      </w:tr>
      <w:tr w:rsidR="004B413C" w14:paraId="3D2575C4" w14:textId="77777777">
        <w:trPr>
          <w:trHeight w:val="380"/>
        </w:trPr>
        <w:tc>
          <w:tcPr>
            <w:tcW w:w="800" w:type="dxa"/>
            <w:vAlign w:val="bottom"/>
          </w:tcPr>
          <w:p w14:paraId="6208B5FC" w14:textId="77777777" w:rsidR="004B413C" w:rsidRDefault="00EC2FEA">
            <w:pPr>
              <w:ind w:right="510"/>
              <w:jc w:val="right"/>
              <w:rPr>
                <w:sz w:val="20"/>
                <w:szCs w:val="20"/>
              </w:rPr>
            </w:pPr>
            <w:r>
              <w:rPr>
                <w:rFonts w:ascii="Arial" w:eastAsia="Arial" w:hAnsi="Arial" w:cs="Arial"/>
                <w:color w:val="4D4D4D"/>
                <w:w w:val="89"/>
                <w:sz w:val="18"/>
                <w:szCs w:val="18"/>
              </w:rPr>
              <w:t>31</w:t>
            </w:r>
          </w:p>
        </w:tc>
        <w:tc>
          <w:tcPr>
            <w:tcW w:w="1340" w:type="dxa"/>
            <w:vAlign w:val="bottom"/>
          </w:tcPr>
          <w:p w14:paraId="033A6C54" w14:textId="77777777" w:rsidR="004B413C" w:rsidRDefault="004B413C">
            <w:pPr>
              <w:rPr>
                <w:sz w:val="24"/>
                <w:szCs w:val="24"/>
              </w:rPr>
            </w:pPr>
          </w:p>
        </w:tc>
        <w:tc>
          <w:tcPr>
            <w:tcW w:w="980" w:type="dxa"/>
            <w:vAlign w:val="bottom"/>
          </w:tcPr>
          <w:p w14:paraId="735A7594" w14:textId="77777777" w:rsidR="004B413C" w:rsidRDefault="004B413C">
            <w:pPr>
              <w:rPr>
                <w:sz w:val="24"/>
                <w:szCs w:val="24"/>
              </w:rPr>
            </w:pPr>
          </w:p>
        </w:tc>
        <w:tc>
          <w:tcPr>
            <w:tcW w:w="720" w:type="dxa"/>
            <w:vAlign w:val="bottom"/>
          </w:tcPr>
          <w:p w14:paraId="705DAF44" w14:textId="77777777" w:rsidR="004B413C" w:rsidRDefault="004B413C">
            <w:pPr>
              <w:rPr>
                <w:sz w:val="24"/>
                <w:szCs w:val="24"/>
              </w:rPr>
            </w:pPr>
          </w:p>
        </w:tc>
        <w:tc>
          <w:tcPr>
            <w:tcW w:w="1220" w:type="dxa"/>
            <w:vAlign w:val="bottom"/>
          </w:tcPr>
          <w:p w14:paraId="5519C840" w14:textId="77777777" w:rsidR="004B413C" w:rsidRDefault="004B413C">
            <w:pPr>
              <w:rPr>
                <w:sz w:val="24"/>
                <w:szCs w:val="24"/>
              </w:rPr>
            </w:pPr>
          </w:p>
        </w:tc>
        <w:tc>
          <w:tcPr>
            <w:tcW w:w="740" w:type="dxa"/>
            <w:vAlign w:val="bottom"/>
          </w:tcPr>
          <w:p w14:paraId="59242587" w14:textId="77777777" w:rsidR="004B413C" w:rsidRDefault="004B413C">
            <w:pPr>
              <w:rPr>
                <w:sz w:val="24"/>
                <w:szCs w:val="24"/>
              </w:rPr>
            </w:pPr>
          </w:p>
        </w:tc>
        <w:tc>
          <w:tcPr>
            <w:tcW w:w="980" w:type="dxa"/>
            <w:vAlign w:val="bottom"/>
          </w:tcPr>
          <w:p w14:paraId="5AC0838F" w14:textId="77777777" w:rsidR="004B413C" w:rsidRDefault="004B413C">
            <w:pPr>
              <w:rPr>
                <w:sz w:val="24"/>
                <w:szCs w:val="24"/>
              </w:rPr>
            </w:pPr>
          </w:p>
        </w:tc>
        <w:tc>
          <w:tcPr>
            <w:tcW w:w="940" w:type="dxa"/>
            <w:vAlign w:val="bottom"/>
          </w:tcPr>
          <w:p w14:paraId="2683E4C9" w14:textId="77777777" w:rsidR="004B413C" w:rsidRDefault="004B413C">
            <w:pPr>
              <w:rPr>
                <w:sz w:val="24"/>
                <w:szCs w:val="24"/>
              </w:rPr>
            </w:pPr>
          </w:p>
        </w:tc>
        <w:tc>
          <w:tcPr>
            <w:tcW w:w="860" w:type="dxa"/>
            <w:vAlign w:val="bottom"/>
          </w:tcPr>
          <w:p w14:paraId="2CECB2B6" w14:textId="77777777" w:rsidR="004B413C" w:rsidRDefault="004B413C">
            <w:pPr>
              <w:rPr>
                <w:sz w:val="24"/>
                <w:szCs w:val="24"/>
              </w:rPr>
            </w:pPr>
          </w:p>
        </w:tc>
        <w:tc>
          <w:tcPr>
            <w:tcW w:w="0" w:type="dxa"/>
            <w:vAlign w:val="bottom"/>
          </w:tcPr>
          <w:p w14:paraId="0F90B2BB" w14:textId="77777777" w:rsidR="004B413C" w:rsidRDefault="004B413C">
            <w:pPr>
              <w:rPr>
                <w:sz w:val="1"/>
                <w:szCs w:val="1"/>
              </w:rPr>
            </w:pPr>
          </w:p>
        </w:tc>
      </w:tr>
      <w:tr w:rsidR="004B413C" w14:paraId="285C2DFF" w14:textId="77777777">
        <w:trPr>
          <w:trHeight w:val="521"/>
        </w:trPr>
        <w:tc>
          <w:tcPr>
            <w:tcW w:w="800" w:type="dxa"/>
            <w:vAlign w:val="bottom"/>
          </w:tcPr>
          <w:p w14:paraId="6123C521" w14:textId="77777777" w:rsidR="004B413C" w:rsidRDefault="00EC2FEA">
            <w:pPr>
              <w:ind w:right="510"/>
              <w:jc w:val="right"/>
              <w:rPr>
                <w:sz w:val="20"/>
                <w:szCs w:val="20"/>
              </w:rPr>
            </w:pPr>
            <w:r>
              <w:rPr>
                <w:rFonts w:ascii="Arial" w:eastAsia="Arial" w:hAnsi="Arial" w:cs="Arial"/>
                <w:color w:val="4D4D4D"/>
                <w:w w:val="89"/>
                <w:sz w:val="18"/>
                <w:szCs w:val="18"/>
              </w:rPr>
              <w:t>30</w:t>
            </w:r>
          </w:p>
        </w:tc>
        <w:tc>
          <w:tcPr>
            <w:tcW w:w="1340" w:type="dxa"/>
            <w:vAlign w:val="bottom"/>
          </w:tcPr>
          <w:p w14:paraId="344E7687" w14:textId="77777777" w:rsidR="004B413C" w:rsidRDefault="004B413C">
            <w:pPr>
              <w:rPr>
                <w:sz w:val="24"/>
                <w:szCs w:val="24"/>
              </w:rPr>
            </w:pPr>
          </w:p>
        </w:tc>
        <w:tc>
          <w:tcPr>
            <w:tcW w:w="980" w:type="dxa"/>
            <w:vAlign w:val="bottom"/>
          </w:tcPr>
          <w:p w14:paraId="4125F654" w14:textId="77777777" w:rsidR="004B413C" w:rsidRDefault="004B413C">
            <w:pPr>
              <w:rPr>
                <w:sz w:val="24"/>
                <w:szCs w:val="24"/>
              </w:rPr>
            </w:pPr>
          </w:p>
        </w:tc>
        <w:tc>
          <w:tcPr>
            <w:tcW w:w="720" w:type="dxa"/>
            <w:vAlign w:val="bottom"/>
          </w:tcPr>
          <w:p w14:paraId="6867D3D3" w14:textId="77777777" w:rsidR="004B413C" w:rsidRDefault="004B413C">
            <w:pPr>
              <w:rPr>
                <w:sz w:val="24"/>
                <w:szCs w:val="24"/>
              </w:rPr>
            </w:pPr>
          </w:p>
        </w:tc>
        <w:tc>
          <w:tcPr>
            <w:tcW w:w="1220" w:type="dxa"/>
            <w:vAlign w:val="bottom"/>
          </w:tcPr>
          <w:p w14:paraId="72362149" w14:textId="77777777" w:rsidR="004B413C" w:rsidRDefault="004B413C">
            <w:pPr>
              <w:rPr>
                <w:sz w:val="24"/>
                <w:szCs w:val="24"/>
              </w:rPr>
            </w:pPr>
          </w:p>
        </w:tc>
        <w:tc>
          <w:tcPr>
            <w:tcW w:w="740" w:type="dxa"/>
            <w:vAlign w:val="bottom"/>
          </w:tcPr>
          <w:p w14:paraId="21A7F358" w14:textId="77777777" w:rsidR="004B413C" w:rsidRDefault="004B413C">
            <w:pPr>
              <w:rPr>
                <w:sz w:val="24"/>
                <w:szCs w:val="24"/>
              </w:rPr>
            </w:pPr>
          </w:p>
        </w:tc>
        <w:tc>
          <w:tcPr>
            <w:tcW w:w="980" w:type="dxa"/>
            <w:vAlign w:val="bottom"/>
          </w:tcPr>
          <w:p w14:paraId="432F3A54" w14:textId="77777777" w:rsidR="004B413C" w:rsidRDefault="004B413C">
            <w:pPr>
              <w:rPr>
                <w:sz w:val="24"/>
                <w:szCs w:val="24"/>
              </w:rPr>
            </w:pPr>
          </w:p>
        </w:tc>
        <w:tc>
          <w:tcPr>
            <w:tcW w:w="940" w:type="dxa"/>
            <w:vMerge w:val="restart"/>
            <w:vAlign w:val="bottom"/>
          </w:tcPr>
          <w:p w14:paraId="05DD8DAC" w14:textId="77777777" w:rsidR="004B413C" w:rsidRDefault="00EC2FEA">
            <w:pPr>
              <w:ind w:right="57"/>
              <w:jc w:val="center"/>
              <w:rPr>
                <w:sz w:val="20"/>
                <w:szCs w:val="20"/>
              </w:rPr>
            </w:pPr>
            <w:r>
              <w:rPr>
                <w:rFonts w:ascii="Arial" w:eastAsia="Arial" w:hAnsi="Arial" w:cs="Arial"/>
              </w:rPr>
              <w:t>JOO</w:t>
            </w:r>
          </w:p>
        </w:tc>
        <w:tc>
          <w:tcPr>
            <w:tcW w:w="860" w:type="dxa"/>
            <w:vAlign w:val="bottom"/>
          </w:tcPr>
          <w:p w14:paraId="1F90BB34" w14:textId="77777777" w:rsidR="004B413C" w:rsidRDefault="004B413C">
            <w:pPr>
              <w:rPr>
                <w:sz w:val="24"/>
                <w:szCs w:val="24"/>
              </w:rPr>
            </w:pPr>
          </w:p>
        </w:tc>
        <w:tc>
          <w:tcPr>
            <w:tcW w:w="0" w:type="dxa"/>
            <w:vAlign w:val="bottom"/>
          </w:tcPr>
          <w:p w14:paraId="0E6A8AD1" w14:textId="77777777" w:rsidR="004B413C" w:rsidRDefault="004B413C">
            <w:pPr>
              <w:rPr>
                <w:sz w:val="1"/>
                <w:szCs w:val="1"/>
              </w:rPr>
            </w:pPr>
          </w:p>
        </w:tc>
      </w:tr>
      <w:tr w:rsidR="004B413C" w14:paraId="5D6793F4" w14:textId="77777777">
        <w:trPr>
          <w:trHeight w:val="141"/>
        </w:trPr>
        <w:tc>
          <w:tcPr>
            <w:tcW w:w="800" w:type="dxa"/>
            <w:vAlign w:val="bottom"/>
          </w:tcPr>
          <w:p w14:paraId="735D60B5" w14:textId="77777777" w:rsidR="004B413C" w:rsidRDefault="004B413C">
            <w:pPr>
              <w:rPr>
                <w:sz w:val="12"/>
                <w:szCs w:val="12"/>
              </w:rPr>
            </w:pPr>
          </w:p>
        </w:tc>
        <w:tc>
          <w:tcPr>
            <w:tcW w:w="1340" w:type="dxa"/>
            <w:vAlign w:val="bottom"/>
          </w:tcPr>
          <w:p w14:paraId="6053EE1F" w14:textId="77777777" w:rsidR="004B413C" w:rsidRDefault="004B413C">
            <w:pPr>
              <w:rPr>
                <w:sz w:val="12"/>
                <w:szCs w:val="12"/>
              </w:rPr>
            </w:pPr>
          </w:p>
        </w:tc>
        <w:tc>
          <w:tcPr>
            <w:tcW w:w="980" w:type="dxa"/>
            <w:vAlign w:val="bottom"/>
          </w:tcPr>
          <w:p w14:paraId="0EE30A89" w14:textId="77777777" w:rsidR="004B413C" w:rsidRDefault="004B413C">
            <w:pPr>
              <w:rPr>
                <w:sz w:val="12"/>
                <w:szCs w:val="12"/>
              </w:rPr>
            </w:pPr>
          </w:p>
        </w:tc>
        <w:tc>
          <w:tcPr>
            <w:tcW w:w="720" w:type="dxa"/>
            <w:vAlign w:val="bottom"/>
          </w:tcPr>
          <w:p w14:paraId="3717D321" w14:textId="77777777" w:rsidR="004B413C" w:rsidRDefault="004B413C">
            <w:pPr>
              <w:rPr>
                <w:sz w:val="12"/>
                <w:szCs w:val="12"/>
              </w:rPr>
            </w:pPr>
          </w:p>
        </w:tc>
        <w:tc>
          <w:tcPr>
            <w:tcW w:w="1220" w:type="dxa"/>
            <w:vAlign w:val="bottom"/>
          </w:tcPr>
          <w:p w14:paraId="280B7D05" w14:textId="77777777" w:rsidR="004B413C" w:rsidRDefault="004B413C">
            <w:pPr>
              <w:rPr>
                <w:sz w:val="12"/>
                <w:szCs w:val="12"/>
              </w:rPr>
            </w:pPr>
          </w:p>
        </w:tc>
        <w:tc>
          <w:tcPr>
            <w:tcW w:w="740" w:type="dxa"/>
            <w:vAlign w:val="bottom"/>
          </w:tcPr>
          <w:p w14:paraId="5BC7EF19" w14:textId="77777777" w:rsidR="004B413C" w:rsidRDefault="004B413C">
            <w:pPr>
              <w:rPr>
                <w:sz w:val="12"/>
                <w:szCs w:val="12"/>
              </w:rPr>
            </w:pPr>
          </w:p>
        </w:tc>
        <w:tc>
          <w:tcPr>
            <w:tcW w:w="980" w:type="dxa"/>
            <w:vAlign w:val="bottom"/>
          </w:tcPr>
          <w:p w14:paraId="202C7A76" w14:textId="77777777" w:rsidR="004B413C" w:rsidRDefault="004B413C">
            <w:pPr>
              <w:rPr>
                <w:sz w:val="12"/>
                <w:szCs w:val="12"/>
              </w:rPr>
            </w:pPr>
          </w:p>
        </w:tc>
        <w:tc>
          <w:tcPr>
            <w:tcW w:w="940" w:type="dxa"/>
            <w:vMerge/>
            <w:vAlign w:val="bottom"/>
          </w:tcPr>
          <w:p w14:paraId="6562B551" w14:textId="77777777" w:rsidR="004B413C" w:rsidRDefault="004B413C">
            <w:pPr>
              <w:rPr>
                <w:sz w:val="12"/>
                <w:szCs w:val="12"/>
              </w:rPr>
            </w:pPr>
          </w:p>
        </w:tc>
        <w:tc>
          <w:tcPr>
            <w:tcW w:w="860" w:type="dxa"/>
            <w:vAlign w:val="bottom"/>
          </w:tcPr>
          <w:p w14:paraId="16D2C3F6" w14:textId="77777777" w:rsidR="004B413C" w:rsidRDefault="004B413C">
            <w:pPr>
              <w:rPr>
                <w:sz w:val="12"/>
                <w:szCs w:val="12"/>
              </w:rPr>
            </w:pPr>
          </w:p>
        </w:tc>
        <w:tc>
          <w:tcPr>
            <w:tcW w:w="0" w:type="dxa"/>
            <w:vAlign w:val="bottom"/>
          </w:tcPr>
          <w:p w14:paraId="2EB47E8C" w14:textId="77777777" w:rsidR="004B413C" w:rsidRDefault="004B413C">
            <w:pPr>
              <w:rPr>
                <w:sz w:val="1"/>
                <w:szCs w:val="1"/>
              </w:rPr>
            </w:pPr>
          </w:p>
        </w:tc>
      </w:tr>
      <w:tr w:rsidR="004B413C" w14:paraId="72D531AA" w14:textId="77777777">
        <w:trPr>
          <w:trHeight w:val="380"/>
        </w:trPr>
        <w:tc>
          <w:tcPr>
            <w:tcW w:w="800" w:type="dxa"/>
            <w:vAlign w:val="bottom"/>
          </w:tcPr>
          <w:p w14:paraId="69A3E256" w14:textId="77777777" w:rsidR="004B413C" w:rsidRDefault="00EC2FEA">
            <w:pPr>
              <w:ind w:right="510"/>
              <w:jc w:val="right"/>
              <w:rPr>
                <w:sz w:val="20"/>
                <w:szCs w:val="20"/>
              </w:rPr>
            </w:pPr>
            <w:r>
              <w:rPr>
                <w:rFonts w:ascii="Arial" w:eastAsia="Arial" w:hAnsi="Arial" w:cs="Arial"/>
                <w:color w:val="4D4D4D"/>
                <w:w w:val="89"/>
                <w:sz w:val="18"/>
                <w:szCs w:val="18"/>
              </w:rPr>
              <w:t>29</w:t>
            </w:r>
          </w:p>
        </w:tc>
        <w:tc>
          <w:tcPr>
            <w:tcW w:w="1340" w:type="dxa"/>
            <w:vAlign w:val="bottom"/>
          </w:tcPr>
          <w:p w14:paraId="4F2EF042" w14:textId="77777777" w:rsidR="004B413C" w:rsidRDefault="004B413C">
            <w:pPr>
              <w:rPr>
                <w:sz w:val="24"/>
                <w:szCs w:val="24"/>
              </w:rPr>
            </w:pPr>
          </w:p>
        </w:tc>
        <w:tc>
          <w:tcPr>
            <w:tcW w:w="980" w:type="dxa"/>
            <w:vAlign w:val="bottom"/>
          </w:tcPr>
          <w:p w14:paraId="56C3E6D9" w14:textId="77777777" w:rsidR="004B413C" w:rsidRDefault="004B413C">
            <w:pPr>
              <w:rPr>
                <w:sz w:val="24"/>
                <w:szCs w:val="24"/>
              </w:rPr>
            </w:pPr>
          </w:p>
        </w:tc>
        <w:tc>
          <w:tcPr>
            <w:tcW w:w="720" w:type="dxa"/>
            <w:vAlign w:val="bottom"/>
          </w:tcPr>
          <w:p w14:paraId="347BE8A0" w14:textId="77777777" w:rsidR="004B413C" w:rsidRDefault="004B413C">
            <w:pPr>
              <w:rPr>
                <w:sz w:val="24"/>
                <w:szCs w:val="24"/>
              </w:rPr>
            </w:pPr>
          </w:p>
        </w:tc>
        <w:tc>
          <w:tcPr>
            <w:tcW w:w="1220" w:type="dxa"/>
            <w:vAlign w:val="bottom"/>
          </w:tcPr>
          <w:p w14:paraId="10981B25" w14:textId="77777777" w:rsidR="004B413C" w:rsidRDefault="004B413C">
            <w:pPr>
              <w:rPr>
                <w:sz w:val="24"/>
                <w:szCs w:val="24"/>
              </w:rPr>
            </w:pPr>
          </w:p>
        </w:tc>
        <w:tc>
          <w:tcPr>
            <w:tcW w:w="740" w:type="dxa"/>
            <w:vAlign w:val="bottom"/>
          </w:tcPr>
          <w:p w14:paraId="365605D3" w14:textId="77777777" w:rsidR="004B413C" w:rsidRDefault="004B413C">
            <w:pPr>
              <w:rPr>
                <w:sz w:val="24"/>
                <w:szCs w:val="24"/>
              </w:rPr>
            </w:pPr>
          </w:p>
        </w:tc>
        <w:tc>
          <w:tcPr>
            <w:tcW w:w="980" w:type="dxa"/>
            <w:vAlign w:val="bottom"/>
          </w:tcPr>
          <w:p w14:paraId="1D2A5003" w14:textId="77777777" w:rsidR="004B413C" w:rsidRDefault="004B413C">
            <w:pPr>
              <w:rPr>
                <w:sz w:val="24"/>
                <w:szCs w:val="24"/>
              </w:rPr>
            </w:pPr>
          </w:p>
        </w:tc>
        <w:tc>
          <w:tcPr>
            <w:tcW w:w="940" w:type="dxa"/>
            <w:vAlign w:val="bottom"/>
          </w:tcPr>
          <w:p w14:paraId="7B4C4D31" w14:textId="77777777" w:rsidR="004B413C" w:rsidRDefault="004B413C">
            <w:pPr>
              <w:rPr>
                <w:sz w:val="24"/>
                <w:szCs w:val="24"/>
              </w:rPr>
            </w:pPr>
          </w:p>
        </w:tc>
        <w:tc>
          <w:tcPr>
            <w:tcW w:w="860" w:type="dxa"/>
            <w:vAlign w:val="bottom"/>
          </w:tcPr>
          <w:p w14:paraId="393A434B" w14:textId="77777777" w:rsidR="004B413C" w:rsidRDefault="004B413C">
            <w:pPr>
              <w:rPr>
                <w:sz w:val="24"/>
                <w:szCs w:val="24"/>
              </w:rPr>
            </w:pPr>
          </w:p>
        </w:tc>
        <w:tc>
          <w:tcPr>
            <w:tcW w:w="0" w:type="dxa"/>
            <w:vAlign w:val="bottom"/>
          </w:tcPr>
          <w:p w14:paraId="0B345CB5" w14:textId="77777777" w:rsidR="004B413C" w:rsidRDefault="004B413C">
            <w:pPr>
              <w:rPr>
                <w:sz w:val="1"/>
                <w:szCs w:val="1"/>
              </w:rPr>
            </w:pPr>
          </w:p>
        </w:tc>
      </w:tr>
      <w:tr w:rsidR="004B413C" w14:paraId="73A8B600" w14:textId="77777777">
        <w:trPr>
          <w:trHeight w:val="521"/>
        </w:trPr>
        <w:tc>
          <w:tcPr>
            <w:tcW w:w="800" w:type="dxa"/>
            <w:vAlign w:val="bottom"/>
          </w:tcPr>
          <w:p w14:paraId="77DF4383" w14:textId="77777777" w:rsidR="004B413C" w:rsidRDefault="00EC2FEA">
            <w:pPr>
              <w:ind w:right="510"/>
              <w:jc w:val="right"/>
              <w:rPr>
                <w:sz w:val="20"/>
                <w:szCs w:val="20"/>
              </w:rPr>
            </w:pPr>
            <w:r>
              <w:rPr>
                <w:rFonts w:ascii="Arial" w:eastAsia="Arial" w:hAnsi="Arial" w:cs="Arial"/>
                <w:color w:val="4D4D4D"/>
                <w:w w:val="89"/>
                <w:sz w:val="18"/>
                <w:szCs w:val="18"/>
              </w:rPr>
              <w:t>28</w:t>
            </w:r>
          </w:p>
        </w:tc>
        <w:tc>
          <w:tcPr>
            <w:tcW w:w="1340" w:type="dxa"/>
            <w:vMerge w:val="restart"/>
            <w:vAlign w:val="bottom"/>
          </w:tcPr>
          <w:p w14:paraId="4B2DE310" w14:textId="77777777" w:rsidR="004B413C" w:rsidRDefault="00EC2FEA">
            <w:pPr>
              <w:ind w:right="720"/>
              <w:jc w:val="right"/>
              <w:rPr>
                <w:sz w:val="20"/>
                <w:szCs w:val="20"/>
              </w:rPr>
            </w:pPr>
            <w:r>
              <w:rPr>
                <w:rFonts w:ascii="Arial" w:eastAsia="Arial" w:hAnsi="Arial" w:cs="Arial"/>
                <w:w w:val="97"/>
              </w:rPr>
              <w:t>GOO</w:t>
            </w:r>
          </w:p>
        </w:tc>
        <w:tc>
          <w:tcPr>
            <w:tcW w:w="980" w:type="dxa"/>
            <w:vAlign w:val="bottom"/>
          </w:tcPr>
          <w:p w14:paraId="3A6CBAFF" w14:textId="77777777" w:rsidR="004B413C" w:rsidRDefault="004B413C">
            <w:pPr>
              <w:rPr>
                <w:sz w:val="24"/>
                <w:szCs w:val="24"/>
              </w:rPr>
            </w:pPr>
          </w:p>
        </w:tc>
        <w:tc>
          <w:tcPr>
            <w:tcW w:w="720" w:type="dxa"/>
            <w:vAlign w:val="bottom"/>
          </w:tcPr>
          <w:p w14:paraId="784EAED6" w14:textId="77777777" w:rsidR="004B413C" w:rsidRDefault="004B413C">
            <w:pPr>
              <w:rPr>
                <w:sz w:val="24"/>
                <w:szCs w:val="24"/>
              </w:rPr>
            </w:pPr>
          </w:p>
        </w:tc>
        <w:tc>
          <w:tcPr>
            <w:tcW w:w="1220" w:type="dxa"/>
            <w:vAlign w:val="bottom"/>
          </w:tcPr>
          <w:p w14:paraId="7D963EA6" w14:textId="77777777" w:rsidR="004B413C" w:rsidRDefault="004B413C">
            <w:pPr>
              <w:rPr>
                <w:sz w:val="24"/>
                <w:szCs w:val="24"/>
              </w:rPr>
            </w:pPr>
          </w:p>
        </w:tc>
        <w:tc>
          <w:tcPr>
            <w:tcW w:w="740" w:type="dxa"/>
            <w:vAlign w:val="bottom"/>
          </w:tcPr>
          <w:p w14:paraId="07EE70B3" w14:textId="77777777" w:rsidR="004B413C" w:rsidRDefault="004B413C">
            <w:pPr>
              <w:rPr>
                <w:sz w:val="24"/>
                <w:szCs w:val="24"/>
              </w:rPr>
            </w:pPr>
          </w:p>
        </w:tc>
        <w:tc>
          <w:tcPr>
            <w:tcW w:w="980" w:type="dxa"/>
            <w:vAlign w:val="bottom"/>
          </w:tcPr>
          <w:p w14:paraId="61664962" w14:textId="77777777" w:rsidR="004B413C" w:rsidRDefault="004B413C">
            <w:pPr>
              <w:rPr>
                <w:sz w:val="24"/>
                <w:szCs w:val="24"/>
              </w:rPr>
            </w:pPr>
          </w:p>
        </w:tc>
        <w:tc>
          <w:tcPr>
            <w:tcW w:w="940" w:type="dxa"/>
            <w:vAlign w:val="bottom"/>
          </w:tcPr>
          <w:p w14:paraId="2C1A23F2" w14:textId="77777777" w:rsidR="004B413C" w:rsidRDefault="004B413C">
            <w:pPr>
              <w:rPr>
                <w:sz w:val="24"/>
                <w:szCs w:val="24"/>
              </w:rPr>
            </w:pPr>
          </w:p>
        </w:tc>
        <w:tc>
          <w:tcPr>
            <w:tcW w:w="860" w:type="dxa"/>
            <w:vAlign w:val="bottom"/>
          </w:tcPr>
          <w:p w14:paraId="01E1D19C" w14:textId="77777777" w:rsidR="004B413C" w:rsidRDefault="004B413C">
            <w:pPr>
              <w:rPr>
                <w:sz w:val="24"/>
                <w:szCs w:val="24"/>
              </w:rPr>
            </w:pPr>
          </w:p>
        </w:tc>
        <w:tc>
          <w:tcPr>
            <w:tcW w:w="0" w:type="dxa"/>
            <w:vAlign w:val="bottom"/>
          </w:tcPr>
          <w:p w14:paraId="4F330737" w14:textId="77777777" w:rsidR="004B413C" w:rsidRDefault="004B413C">
            <w:pPr>
              <w:rPr>
                <w:sz w:val="1"/>
                <w:szCs w:val="1"/>
              </w:rPr>
            </w:pPr>
          </w:p>
        </w:tc>
      </w:tr>
      <w:tr w:rsidR="004B413C" w14:paraId="11DC6C71" w14:textId="77777777">
        <w:trPr>
          <w:trHeight w:val="141"/>
        </w:trPr>
        <w:tc>
          <w:tcPr>
            <w:tcW w:w="800" w:type="dxa"/>
            <w:vAlign w:val="bottom"/>
          </w:tcPr>
          <w:p w14:paraId="2A5B19DC" w14:textId="77777777" w:rsidR="004B413C" w:rsidRDefault="004B413C">
            <w:pPr>
              <w:rPr>
                <w:sz w:val="12"/>
                <w:szCs w:val="12"/>
              </w:rPr>
            </w:pPr>
          </w:p>
        </w:tc>
        <w:tc>
          <w:tcPr>
            <w:tcW w:w="1340" w:type="dxa"/>
            <w:vMerge/>
            <w:vAlign w:val="bottom"/>
          </w:tcPr>
          <w:p w14:paraId="03FBCA24" w14:textId="77777777" w:rsidR="004B413C" w:rsidRDefault="004B413C">
            <w:pPr>
              <w:rPr>
                <w:sz w:val="12"/>
                <w:szCs w:val="12"/>
              </w:rPr>
            </w:pPr>
          </w:p>
        </w:tc>
        <w:tc>
          <w:tcPr>
            <w:tcW w:w="980" w:type="dxa"/>
            <w:vAlign w:val="bottom"/>
          </w:tcPr>
          <w:p w14:paraId="6D8689E9" w14:textId="77777777" w:rsidR="004B413C" w:rsidRDefault="004B413C">
            <w:pPr>
              <w:rPr>
                <w:sz w:val="12"/>
                <w:szCs w:val="12"/>
              </w:rPr>
            </w:pPr>
          </w:p>
        </w:tc>
        <w:tc>
          <w:tcPr>
            <w:tcW w:w="720" w:type="dxa"/>
            <w:vAlign w:val="bottom"/>
          </w:tcPr>
          <w:p w14:paraId="5D65B0BF" w14:textId="77777777" w:rsidR="004B413C" w:rsidRDefault="004B413C">
            <w:pPr>
              <w:rPr>
                <w:sz w:val="12"/>
                <w:szCs w:val="12"/>
              </w:rPr>
            </w:pPr>
          </w:p>
        </w:tc>
        <w:tc>
          <w:tcPr>
            <w:tcW w:w="1220" w:type="dxa"/>
            <w:vAlign w:val="bottom"/>
          </w:tcPr>
          <w:p w14:paraId="213A6807" w14:textId="77777777" w:rsidR="004B413C" w:rsidRDefault="004B413C">
            <w:pPr>
              <w:rPr>
                <w:sz w:val="12"/>
                <w:szCs w:val="12"/>
              </w:rPr>
            </w:pPr>
          </w:p>
        </w:tc>
        <w:tc>
          <w:tcPr>
            <w:tcW w:w="740" w:type="dxa"/>
            <w:vAlign w:val="bottom"/>
          </w:tcPr>
          <w:p w14:paraId="58B5A9CF" w14:textId="77777777" w:rsidR="004B413C" w:rsidRDefault="004B413C">
            <w:pPr>
              <w:rPr>
                <w:sz w:val="12"/>
                <w:szCs w:val="12"/>
              </w:rPr>
            </w:pPr>
          </w:p>
        </w:tc>
        <w:tc>
          <w:tcPr>
            <w:tcW w:w="980" w:type="dxa"/>
            <w:vAlign w:val="bottom"/>
          </w:tcPr>
          <w:p w14:paraId="4C405F29" w14:textId="77777777" w:rsidR="004B413C" w:rsidRDefault="004B413C">
            <w:pPr>
              <w:rPr>
                <w:sz w:val="12"/>
                <w:szCs w:val="12"/>
              </w:rPr>
            </w:pPr>
          </w:p>
        </w:tc>
        <w:tc>
          <w:tcPr>
            <w:tcW w:w="940" w:type="dxa"/>
            <w:vAlign w:val="bottom"/>
          </w:tcPr>
          <w:p w14:paraId="5C8F967D" w14:textId="77777777" w:rsidR="004B413C" w:rsidRDefault="004B413C">
            <w:pPr>
              <w:rPr>
                <w:sz w:val="12"/>
                <w:szCs w:val="12"/>
              </w:rPr>
            </w:pPr>
          </w:p>
        </w:tc>
        <w:tc>
          <w:tcPr>
            <w:tcW w:w="860" w:type="dxa"/>
            <w:vAlign w:val="bottom"/>
          </w:tcPr>
          <w:p w14:paraId="0B8D1726" w14:textId="77777777" w:rsidR="004B413C" w:rsidRDefault="004B413C">
            <w:pPr>
              <w:rPr>
                <w:sz w:val="12"/>
                <w:szCs w:val="12"/>
              </w:rPr>
            </w:pPr>
          </w:p>
        </w:tc>
        <w:tc>
          <w:tcPr>
            <w:tcW w:w="0" w:type="dxa"/>
            <w:vAlign w:val="bottom"/>
          </w:tcPr>
          <w:p w14:paraId="3EBDC933" w14:textId="77777777" w:rsidR="004B413C" w:rsidRDefault="004B413C">
            <w:pPr>
              <w:rPr>
                <w:sz w:val="1"/>
                <w:szCs w:val="1"/>
              </w:rPr>
            </w:pPr>
          </w:p>
        </w:tc>
      </w:tr>
      <w:tr w:rsidR="004B413C" w14:paraId="7B090E38" w14:textId="77777777">
        <w:trPr>
          <w:trHeight w:val="380"/>
        </w:trPr>
        <w:tc>
          <w:tcPr>
            <w:tcW w:w="800" w:type="dxa"/>
            <w:vAlign w:val="bottom"/>
          </w:tcPr>
          <w:p w14:paraId="5038E665" w14:textId="77777777" w:rsidR="004B413C" w:rsidRDefault="00EC2FEA">
            <w:pPr>
              <w:ind w:right="510"/>
              <w:jc w:val="right"/>
              <w:rPr>
                <w:sz w:val="20"/>
                <w:szCs w:val="20"/>
              </w:rPr>
            </w:pPr>
            <w:r>
              <w:rPr>
                <w:rFonts w:ascii="Arial" w:eastAsia="Arial" w:hAnsi="Arial" w:cs="Arial"/>
                <w:color w:val="4D4D4D"/>
                <w:w w:val="89"/>
                <w:sz w:val="18"/>
                <w:szCs w:val="18"/>
              </w:rPr>
              <w:t>27</w:t>
            </w:r>
          </w:p>
        </w:tc>
        <w:tc>
          <w:tcPr>
            <w:tcW w:w="1340" w:type="dxa"/>
            <w:vAlign w:val="bottom"/>
          </w:tcPr>
          <w:p w14:paraId="31EB8523" w14:textId="77777777" w:rsidR="004B413C" w:rsidRDefault="004B413C">
            <w:pPr>
              <w:rPr>
                <w:sz w:val="24"/>
                <w:szCs w:val="24"/>
              </w:rPr>
            </w:pPr>
          </w:p>
        </w:tc>
        <w:tc>
          <w:tcPr>
            <w:tcW w:w="980" w:type="dxa"/>
            <w:vAlign w:val="bottom"/>
          </w:tcPr>
          <w:p w14:paraId="335F5E64" w14:textId="77777777" w:rsidR="004B413C" w:rsidRDefault="004B413C">
            <w:pPr>
              <w:rPr>
                <w:sz w:val="24"/>
                <w:szCs w:val="24"/>
              </w:rPr>
            </w:pPr>
          </w:p>
        </w:tc>
        <w:tc>
          <w:tcPr>
            <w:tcW w:w="720" w:type="dxa"/>
            <w:vAlign w:val="bottom"/>
          </w:tcPr>
          <w:p w14:paraId="6CB4F186" w14:textId="77777777" w:rsidR="004B413C" w:rsidRDefault="004B413C">
            <w:pPr>
              <w:rPr>
                <w:sz w:val="24"/>
                <w:szCs w:val="24"/>
              </w:rPr>
            </w:pPr>
          </w:p>
        </w:tc>
        <w:tc>
          <w:tcPr>
            <w:tcW w:w="1220" w:type="dxa"/>
            <w:vAlign w:val="bottom"/>
          </w:tcPr>
          <w:p w14:paraId="74A2A1A8" w14:textId="77777777" w:rsidR="004B413C" w:rsidRDefault="004B413C">
            <w:pPr>
              <w:rPr>
                <w:sz w:val="24"/>
                <w:szCs w:val="24"/>
              </w:rPr>
            </w:pPr>
          </w:p>
        </w:tc>
        <w:tc>
          <w:tcPr>
            <w:tcW w:w="740" w:type="dxa"/>
            <w:vAlign w:val="bottom"/>
          </w:tcPr>
          <w:p w14:paraId="1E208D2A" w14:textId="77777777" w:rsidR="004B413C" w:rsidRDefault="004B413C">
            <w:pPr>
              <w:rPr>
                <w:sz w:val="24"/>
                <w:szCs w:val="24"/>
              </w:rPr>
            </w:pPr>
          </w:p>
        </w:tc>
        <w:tc>
          <w:tcPr>
            <w:tcW w:w="980" w:type="dxa"/>
            <w:vAlign w:val="bottom"/>
          </w:tcPr>
          <w:p w14:paraId="61D443B8" w14:textId="77777777" w:rsidR="004B413C" w:rsidRDefault="004B413C">
            <w:pPr>
              <w:rPr>
                <w:sz w:val="24"/>
                <w:szCs w:val="24"/>
              </w:rPr>
            </w:pPr>
          </w:p>
        </w:tc>
        <w:tc>
          <w:tcPr>
            <w:tcW w:w="940" w:type="dxa"/>
            <w:vAlign w:val="bottom"/>
          </w:tcPr>
          <w:p w14:paraId="2736E447" w14:textId="77777777" w:rsidR="004B413C" w:rsidRDefault="004B413C">
            <w:pPr>
              <w:rPr>
                <w:sz w:val="24"/>
                <w:szCs w:val="24"/>
              </w:rPr>
            </w:pPr>
          </w:p>
        </w:tc>
        <w:tc>
          <w:tcPr>
            <w:tcW w:w="860" w:type="dxa"/>
            <w:vAlign w:val="bottom"/>
          </w:tcPr>
          <w:p w14:paraId="7FE049FC" w14:textId="77777777" w:rsidR="004B413C" w:rsidRDefault="004B413C">
            <w:pPr>
              <w:rPr>
                <w:sz w:val="24"/>
                <w:szCs w:val="24"/>
              </w:rPr>
            </w:pPr>
          </w:p>
        </w:tc>
        <w:tc>
          <w:tcPr>
            <w:tcW w:w="0" w:type="dxa"/>
            <w:vAlign w:val="bottom"/>
          </w:tcPr>
          <w:p w14:paraId="5A8352B7" w14:textId="77777777" w:rsidR="004B413C" w:rsidRDefault="004B413C">
            <w:pPr>
              <w:rPr>
                <w:sz w:val="1"/>
                <w:szCs w:val="1"/>
              </w:rPr>
            </w:pPr>
          </w:p>
        </w:tc>
      </w:tr>
      <w:tr w:rsidR="004B413C" w14:paraId="116800EB" w14:textId="77777777">
        <w:trPr>
          <w:trHeight w:val="521"/>
        </w:trPr>
        <w:tc>
          <w:tcPr>
            <w:tcW w:w="800" w:type="dxa"/>
            <w:vAlign w:val="bottom"/>
          </w:tcPr>
          <w:p w14:paraId="25736F16" w14:textId="77777777" w:rsidR="004B413C" w:rsidRDefault="00EC2FEA">
            <w:pPr>
              <w:ind w:right="510"/>
              <w:jc w:val="right"/>
              <w:rPr>
                <w:sz w:val="20"/>
                <w:szCs w:val="20"/>
              </w:rPr>
            </w:pPr>
            <w:r>
              <w:rPr>
                <w:rFonts w:ascii="Arial" w:eastAsia="Arial" w:hAnsi="Arial" w:cs="Arial"/>
                <w:color w:val="4D4D4D"/>
                <w:w w:val="89"/>
                <w:sz w:val="18"/>
                <w:szCs w:val="18"/>
              </w:rPr>
              <w:t>26</w:t>
            </w:r>
          </w:p>
        </w:tc>
        <w:tc>
          <w:tcPr>
            <w:tcW w:w="1340" w:type="dxa"/>
            <w:vAlign w:val="bottom"/>
          </w:tcPr>
          <w:p w14:paraId="58795277" w14:textId="77777777" w:rsidR="004B413C" w:rsidRDefault="004B413C">
            <w:pPr>
              <w:rPr>
                <w:sz w:val="24"/>
                <w:szCs w:val="24"/>
              </w:rPr>
            </w:pPr>
          </w:p>
        </w:tc>
        <w:tc>
          <w:tcPr>
            <w:tcW w:w="980" w:type="dxa"/>
            <w:vAlign w:val="bottom"/>
          </w:tcPr>
          <w:p w14:paraId="415D9744" w14:textId="77777777" w:rsidR="004B413C" w:rsidRDefault="004B413C">
            <w:pPr>
              <w:rPr>
                <w:sz w:val="24"/>
                <w:szCs w:val="24"/>
              </w:rPr>
            </w:pPr>
          </w:p>
        </w:tc>
        <w:tc>
          <w:tcPr>
            <w:tcW w:w="720" w:type="dxa"/>
            <w:vAlign w:val="bottom"/>
          </w:tcPr>
          <w:p w14:paraId="3E80E518" w14:textId="77777777" w:rsidR="004B413C" w:rsidRDefault="004B413C">
            <w:pPr>
              <w:rPr>
                <w:sz w:val="24"/>
                <w:szCs w:val="24"/>
              </w:rPr>
            </w:pPr>
          </w:p>
        </w:tc>
        <w:tc>
          <w:tcPr>
            <w:tcW w:w="1220" w:type="dxa"/>
            <w:vAlign w:val="bottom"/>
          </w:tcPr>
          <w:p w14:paraId="71E197F1" w14:textId="77777777" w:rsidR="004B413C" w:rsidRDefault="004B413C">
            <w:pPr>
              <w:rPr>
                <w:sz w:val="24"/>
                <w:szCs w:val="24"/>
              </w:rPr>
            </w:pPr>
          </w:p>
        </w:tc>
        <w:tc>
          <w:tcPr>
            <w:tcW w:w="740" w:type="dxa"/>
            <w:vAlign w:val="bottom"/>
          </w:tcPr>
          <w:p w14:paraId="768EEAAA" w14:textId="77777777" w:rsidR="004B413C" w:rsidRDefault="004B413C">
            <w:pPr>
              <w:rPr>
                <w:sz w:val="24"/>
                <w:szCs w:val="24"/>
              </w:rPr>
            </w:pPr>
          </w:p>
        </w:tc>
        <w:tc>
          <w:tcPr>
            <w:tcW w:w="980" w:type="dxa"/>
            <w:vAlign w:val="bottom"/>
          </w:tcPr>
          <w:p w14:paraId="63CD6E2C" w14:textId="77777777" w:rsidR="004B413C" w:rsidRDefault="004B413C">
            <w:pPr>
              <w:rPr>
                <w:sz w:val="24"/>
                <w:szCs w:val="24"/>
              </w:rPr>
            </w:pPr>
          </w:p>
        </w:tc>
        <w:tc>
          <w:tcPr>
            <w:tcW w:w="940" w:type="dxa"/>
            <w:vAlign w:val="bottom"/>
          </w:tcPr>
          <w:p w14:paraId="5B0875E9" w14:textId="77777777" w:rsidR="004B413C" w:rsidRDefault="004B413C">
            <w:pPr>
              <w:rPr>
                <w:sz w:val="24"/>
                <w:szCs w:val="24"/>
              </w:rPr>
            </w:pPr>
          </w:p>
        </w:tc>
        <w:tc>
          <w:tcPr>
            <w:tcW w:w="860" w:type="dxa"/>
            <w:vAlign w:val="bottom"/>
          </w:tcPr>
          <w:p w14:paraId="6EA04302" w14:textId="77777777" w:rsidR="004B413C" w:rsidRDefault="004B413C">
            <w:pPr>
              <w:rPr>
                <w:sz w:val="24"/>
                <w:szCs w:val="24"/>
              </w:rPr>
            </w:pPr>
          </w:p>
        </w:tc>
        <w:tc>
          <w:tcPr>
            <w:tcW w:w="0" w:type="dxa"/>
            <w:vAlign w:val="bottom"/>
          </w:tcPr>
          <w:p w14:paraId="15379BFD" w14:textId="77777777" w:rsidR="004B413C" w:rsidRDefault="004B413C">
            <w:pPr>
              <w:rPr>
                <w:sz w:val="1"/>
                <w:szCs w:val="1"/>
              </w:rPr>
            </w:pPr>
          </w:p>
        </w:tc>
      </w:tr>
      <w:tr w:rsidR="004B413C" w14:paraId="6F40AF97" w14:textId="77777777">
        <w:trPr>
          <w:trHeight w:val="521"/>
        </w:trPr>
        <w:tc>
          <w:tcPr>
            <w:tcW w:w="800" w:type="dxa"/>
            <w:vAlign w:val="bottom"/>
          </w:tcPr>
          <w:p w14:paraId="5DF80033" w14:textId="77777777" w:rsidR="004B413C" w:rsidRDefault="00EC2FEA">
            <w:pPr>
              <w:ind w:right="510"/>
              <w:jc w:val="right"/>
              <w:rPr>
                <w:sz w:val="20"/>
                <w:szCs w:val="20"/>
              </w:rPr>
            </w:pPr>
            <w:r>
              <w:rPr>
                <w:rFonts w:ascii="Arial" w:eastAsia="Arial" w:hAnsi="Arial" w:cs="Arial"/>
                <w:color w:val="4D4D4D"/>
                <w:w w:val="89"/>
                <w:sz w:val="18"/>
                <w:szCs w:val="18"/>
              </w:rPr>
              <w:t>25</w:t>
            </w:r>
          </w:p>
        </w:tc>
        <w:tc>
          <w:tcPr>
            <w:tcW w:w="1340" w:type="dxa"/>
            <w:vAlign w:val="bottom"/>
          </w:tcPr>
          <w:p w14:paraId="0E2C93A6" w14:textId="77777777" w:rsidR="004B413C" w:rsidRDefault="004B413C">
            <w:pPr>
              <w:rPr>
                <w:sz w:val="24"/>
                <w:szCs w:val="24"/>
              </w:rPr>
            </w:pPr>
          </w:p>
        </w:tc>
        <w:tc>
          <w:tcPr>
            <w:tcW w:w="980" w:type="dxa"/>
            <w:vAlign w:val="bottom"/>
          </w:tcPr>
          <w:p w14:paraId="5F290917" w14:textId="77777777" w:rsidR="004B413C" w:rsidRDefault="004B413C">
            <w:pPr>
              <w:rPr>
                <w:sz w:val="24"/>
                <w:szCs w:val="24"/>
              </w:rPr>
            </w:pPr>
          </w:p>
        </w:tc>
        <w:tc>
          <w:tcPr>
            <w:tcW w:w="720" w:type="dxa"/>
            <w:vAlign w:val="bottom"/>
          </w:tcPr>
          <w:p w14:paraId="444EA3A0" w14:textId="77777777" w:rsidR="004B413C" w:rsidRDefault="004B413C">
            <w:pPr>
              <w:rPr>
                <w:sz w:val="24"/>
                <w:szCs w:val="24"/>
              </w:rPr>
            </w:pPr>
          </w:p>
        </w:tc>
        <w:tc>
          <w:tcPr>
            <w:tcW w:w="1220" w:type="dxa"/>
            <w:vAlign w:val="bottom"/>
          </w:tcPr>
          <w:p w14:paraId="17E81D06" w14:textId="77777777" w:rsidR="004B413C" w:rsidRDefault="004B413C">
            <w:pPr>
              <w:rPr>
                <w:sz w:val="24"/>
                <w:szCs w:val="24"/>
              </w:rPr>
            </w:pPr>
          </w:p>
        </w:tc>
        <w:tc>
          <w:tcPr>
            <w:tcW w:w="740" w:type="dxa"/>
            <w:vAlign w:val="bottom"/>
          </w:tcPr>
          <w:p w14:paraId="3EAE383C" w14:textId="77777777" w:rsidR="004B413C" w:rsidRDefault="004B413C">
            <w:pPr>
              <w:rPr>
                <w:sz w:val="24"/>
                <w:szCs w:val="24"/>
              </w:rPr>
            </w:pPr>
          </w:p>
        </w:tc>
        <w:tc>
          <w:tcPr>
            <w:tcW w:w="980" w:type="dxa"/>
            <w:vMerge w:val="restart"/>
            <w:vAlign w:val="bottom"/>
          </w:tcPr>
          <w:p w14:paraId="3CB03375" w14:textId="77777777" w:rsidR="004B413C" w:rsidRDefault="00EC2FEA">
            <w:pPr>
              <w:ind w:right="260"/>
              <w:jc w:val="right"/>
              <w:rPr>
                <w:sz w:val="20"/>
                <w:szCs w:val="20"/>
              </w:rPr>
            </w:pPr>
            <w:r>
              <w:rPr>
                <w:rFonts w:ascii="Arial" w:eastAsia="Arial" w:hAnsi="Arial" w:cs="Arial"/>
              </w:rPr>
              <w:t>YON</w:t>
            </w:r>
          </w:p>
        </w:tc>
        <w:tc>
          <w:tcPr>
            <w:tcW w:w="940" w:type="dxa"/>
            <w:vMerge w:val="restart"/>
            <w:vAlign w:val="bottom"/>
          </w:tcPr>
          <w:p w14:paraId="4EB2EB4A" w14:textId="77777777" w:rsidR="004B413C" w:rsidRDefault="00EC2FEA">
            <w:pPr>
              <w:jc w:val="center"/>
              <w:rPr>
                <w:sz w:val="20"/>
                <w:szCs w:val="20"/>
              </w:rPr>
            </w:pPr>
            <w:r>
              <w:rPr>
                <w:rFonts w:ascii="Arial" w:eastAsia="Arial" w:hAnsi="Arial" w:cs="Arial"/>
                <w:w w:val="96"/>
              </w:rPr>
              <w:t>JAN</w:t>
            </w:r>
          </w:p>
        </w:tc>
        <w:tc>
          <w:tcPr>
            <w:tcW w:w="860" w:type="dxa"/>
            <w:vAlign w:val="bottom"/>
          </w:tcPr>
          <w:p w14:paraId="40F96347" w14:textId="77777777" w:rsidR="004B413C" w:rsidRDefault="004B413C">
            <w:pPr>
              <w:rPr>
                <w:sz w:val="24"/>
                <w:szCs w:val="24"/>
              </w:rPr>
            </w:pPr>
          </w:p>
        </w:tc>
        <w:tc>
          <w:tcPr>
            <w:tcW w:w="0" w:type="dxa"/>
            <w:vAlign w:val="bottom"/>
          </w:tcPr>
          <w:p w14:paraId="3A627C20" w14:textId="77777777" w:rsidR="004B413C" w:rsidRDefault="004B413C">
            <w:pPr>
              <w:rPr>
                <w:sz w:val="1"/>
                <w:szCs w:val="1"/>
              </w:rPr>
            </w:pPr>
          </w:p>
        </w:tc>
      </w:tr>
      <w:tr w:rsidR="004B413C" w14:paraId="36DF7A2B" w14:textId="77777777">
        <w:trPr>
          <w:trHeight w:val="141"/>
        </w:trPr>
        <w:tc>
          <w:tcPr>
            <w:tcW w:w="800" w:type="dxa"/>
            <w:vAlign w:val="bottom"/>
          </w:tcPr>
          <w:p w14:paraId="1F9D1723" w14:textId="77777777" w:rsidR="004B413C" w:rsidRDefault="004B413C">
            <w:pPr>
              <w:rPr>
                <w:sz w:val="12"/>
                <w:szCs w:val="12"/>
              </w:rPr>
            </w:pPr>
          </w:p>
        </w:tc>
        <w:tc>
          <w:tcPr>
            <w:tcW w:w="1340" w:type="dxa"/>
            <w:vAlign w:val="bottom"/>
          </w:tcPr>
          <w:p w14:paraId="688D671D" w14:textId="77777777" w:rsidR="004B413C" w:rsidRDefault="004B413C">
            <w:pPr>
              <w:rPr>
                <w:sz w:val="12"/>
                <w:szCs w:val="12"/>
              </w:rPr>
            </w:pPr>
          </w:p>
        </w:tc>
        <w:tc>
          <w:tcPr>
            <w:tcW w:w="980" w:type="dxa"/>
            <w:vAlign w:val="bottom"/>
          </w:tcPr>
          <w:p w14:paraId="13B9B5BB" w14:textId="77777777" w:rsidR="004B413C" w:rsidRDefault="004B413C">
            <w:pPr>
              <w:rPr>
                <w:sz w:val="12"/>
                <w:szCs w:val="12"/>
              </w:rPr>
            </w:pPr>
          </w:p>
        </w:tc>
        <w:tc>
          <w:tcPr>
            <w:tcW w:w="720" w:type="dxa"/>
            <w:vAlign w:val="bottom"/>
          </w:tcPr>
          <w:p w14:paraId="567D7384" w14:textId="77777777" w:rsidR="004B413C" w:rsidRDefault="004B413C">
            <w:pPr>
              <w:rPr>
                <w:sz w:val="12"/>
                <w:szCs w:val="12"/>
              </w:rPr>
            </w:pPr>
          </w:p>
        </w:tc>
        <w:tc>
          <w:tcPr>
            <w:tcW w:w="1220" w:type="dxa"/>
            <w:vAlign w:val="bottom"/>
          </w:tcPr>
          <w:p w14:paraId="25C56BB7" w14:textId="77777777" w:rsidR="004B413C" w:rsidRDefault="004B413C">
            <w:pPr>
              <w:rPr>
                <w:sz w:val="12"/>
                <w:szCs w:val="12"/>
              </w:rPr>
            </w:pPr>
          </w:p>
        </w:tc>
        <w:tc>
          <w:tcPr>
            <w:tcW w:w="740" w:type="dxa"/>
            <w:vAlign w:val="bottom"/>
          </w:tcPr>
          <w:p w14:paraId="21C22060" w14:textId="77777777" w:rsidR="004B413C" w:rsidRDefault="004B413C">
            <w:pPr>
              <w:rPr>
                <w:sz w:val="12"/>
                <w:szCs w:val="12"/>
              </w:rPr>
            </w:pPr>
          </w:p>
        </w:tc>
        <w:tc>
          <w:tcPr>
            <w:tcW w:w="980" w:type="dxa"/>
            <w:vMerge/>
            <w:vAlign w:val="bottom"/>
          </w:tcPr>
          <w:p w14:paraId="2F60D4FF" w14:textId="77777777" w:rsidR="004B413C" w:rsidRDefault="004B413C">
            <w:pPr>
              <w:rPr>
                <w:sz w:val="12"/>
                <w:szCs w:val="12"/>
              </w:rPr>
            </w:pPr>
          </w:p>
        </w:tc>
        <w:tc>
          <w:tcPr>
            <w:tcW w:w="940" w:type="dxa"/>
            <w:vMerge/>
            <w:vAlign w:val="bottom"/>
          </w:tcPr>
          <w:p w14:paraId="30D81779" w14:textId="77777777" w:rsidR="004B413C" w:rsidRDefault="004B413C">
            <w:pPr>
              <w:rPr>
                <w:sz w:val="12"/>
                <w:szCs w:val="12"/>
              </w:rPr>
            </w:pPr>
          </w:p>
        </w:tc>
        <w:tc>
          <w:tcPr>
            <w:tcW w:w="860" w:type="dxa"/>
            <w:vAlign w:val="bottom"/>
          </w:tcPr>
          <w:p w14:paraId="6D0958D1" w14:textId="77777777" w:rsidR="004B413C" w:rsidRDefault="004B413C">
            <w:pPr>
              <w:rPr>
                <w:sz w:val="12"/>
                <w:szCs w:val="12"/>
              </w:rPr>
            </w:pPr>
          </w:p>
        </w:tc>
        <w:tc>
          <w:tcPr>
            <w:tcW w:w="0" w:type="dxa"/>
            <w:vAlign w:val="bottom"/>
          </w:tcPr>
          <w:p w14:paraId="1AA13E4B" w14:textId="77777777" w:rsidR="004B413C" w:rsidRDefault="004B413C">
            <w:pPr>
              <w:rPr>
                <w:sz w:val="1"/>
                <w:szCs w:val="1"/>
              </w:rPr>
            </w:pPr>
          </w:p>
        </w:tc>
      </w:tr>
      <w:tr w:rsidR="004B413C" w14:paraId="053E1B0E" w14:textId="77777777">
        <w:trPr>
          <w:trHeight w:val="380"/>
        </w:trPr>
        <w:tc>
          <w:tcPr>
            <w:tcW w:w="800" w:type="dxa"/>
            <w:vAlign w:val="bottom"/>
          </w:tcPr>
          <w:p w14:paraId="365EA2EE" w14:textId="77777777" w:rsidR="004B413C" w:rsidRDefault="00EC2FEA">
            <w:pPr>
              <w:ind w:right="510"/>
              <w:jc w:val="right"/>
              <w:rPr>
                <w:sz w:val="20"/>
                <w:szCs w:val="20"/>
              </w:rPr>
            </w:pPr>
            <w:r>
              <w:rPr>
                <w:rFonts w:ascii="Arial" w:eastAsia="Arial" w:hAnsi="Arial" w:cs="Arial"/>
                <w:color w:val="4D4D4D"/>
                <w:w w:val="89"/>
                <w:sz w:val="18"/>
                <w:szCs w:val="18"/>
              </w:rPr>
              <w:t>24</w:t>
            </w:r>
          </w:p>
        </w:tc>
        <w:tc>
          <w:tcPr>
            <w:tcW w:w="1340" w:type="dxa"/>
            <w:vAlign w:val="bottom"/>
          </w:tcPr>
          <w:p w14:paraId="679D6019" w14:textId="77777777" w:rsidR="004B413C" w:rsidRDefault="004B413C">
            <w:pPr>
              <w:rPr>
                <w:sz w:val="24"/>
                <w:szCs w:val="24"/>
              </w:rPr>
            </w:pPr>
          </w:p>
        </w:tc>
        <w:tc>
          <w:tcPr>
            <w:tcW w:w="980" w:type="dxa"/>
            <w:vAlign w:val="bottom"/>
          </w:tcPr>
          <w:p w14:paraId="1B7C7E8B" w14:textId="77777777" w:rsidR="004B413C" w:rsidRDefault="004B413C">
            <w:pPr>
              <w:rPr>
                <w:sz w:val="24"/>
                <w:szCs w:val="24"/>
              </w:rPr>
            </w:pPr>
          </w:p>
        </w:tc>
        <w:tc>
          <w:tcPr>
            <w:tcW w:w="720" w:type="dxa"/>
            <w:vAlign w:val="bottom"/>
          </w:tcPr>
          <w:p w14:paraId="120F5DB6" w14:textId="77777777" w:rsidR="004B413C" w:rsidRDefault="004B413C">
            <w:pPr>
              <w:rPr>
                <w:sz w:val="24"/>
                <w:szCs w:val="24"/>
              </w:rPr>
            </w:pPr>
          </w:p>
        </w:tc>
        <w:tc>
          <w:tcPr>
            <w:tcW w:w="1220" w:type="dxa"/>
            <w:vAlign w:val="bottom"/>
          </w:tcPr>
          <w:p w14:paraId="728ABFF8" w14:textId="77777777" w:rsidR="004B413C" w:rsidRDefault="004B413C">
            <w:pPr>
              <w:rPr>
                <w:sz w:val="24"/>
                <w:szCs w:val="24"/>
              </w:rPr>
            </w:pPr>
          </w:p>
        </w:tc>
        <w:tc>
          <w:tcPr>
            <w:tcW w:w="740" w:type="dxa"/>
            <w:vAlign w:val="bottom"/>
          </w:tcPr>
          <w:p w14:paraId="4FF3776B" w14:textId="77777777" w:rsidR="004B413C" w:rsidRDefault="004B413C">
            <w:pPr>
              <w:rPr>
                <w:sz w:val="24"/>
                <w:szCs w:val="24"/>
              </w:rPr>
            </w:pPr>
          </w:p>
        </w:tc>
        <w:tc>
          <w:tcPr>
            <w:tcW w:w="980" w:type="dxa"/>
            <w:vAlign w:val="bottom"/>
          </w:tcPr>
          <w:p w14:paraId="4A39141E" w14:textId="77777777" w:rsidR="004B413C" w:rsidRDefault="004B413C">
            <w:pPr>
              <w:rPr>
                <w:sz w:val="24"/>
                <w:szCs w:val="24"/>
              </w:rPr>
            </w:pPr>
          </w:p>
        </w:tc>
        <w:tc>
          <w:tcPr>
            <w:tcW w:w="940" w:type="dxa"/>
            <w:vAlign w:val="bottom"/>
          </w:tcPr>
          <w:p w14:paraId="0AC5B159" w14:textId="77777777" w:rsidR="004B413C" w:rsidRDefault="004B413C">
            <w:pPr>
              <w:rPr>
                <w:sz w:val="24"/>
                <w:szCs w:val="24"/>
              </w:rPr>
            </w:pPr>
          </w:p>
        </w:tc>
        <w:tc>
          <w:tcPr>
            <w:tcW w:w="860" w:type="dxa"/>
            <w:vAlign w:val="bottom"/>
          </w:tcPr>
          <w:p w14:paraId="5D314CC4" w14:textId="77777777" w:rsidR="004B413C" w:rsidRDefault="004B413C">
            <w:pPr>
              <w:rPr>
                <w:sz w:val="24"/>
                <w:szCs w:val="24"/>
              </w:rPr>
            </w:pPr>
          </w:p>
        </w:tc>
        <w:tc>
          <w:tcPr>
            <w:tcW w:w="0" w:type="dxa"/>
            <w:vAlign w:val="bottom"/>
          </w:tcPr>
          <w:p w14:paraId="475AE633" w14:textId="77777777" w:rsidR="004B413C" w:rsidRDefault="004B413C">
            <w:pPr>
              <w:rPr>
                <w:sz w:val="1"/>
                <w:szCs w:val="1"/>
              </w:rPr>
            </w:pPr>
          </w:p>
        </w:tc>
      </w:tr>
      <w:tr w:rsidR="004B413C" w14:paraId="3A04564E" w14:textId="77777777">
        <w:trPr>
          <w:trHeight w:val="521"/>
        </w:trPr>
        <w:tc>
          <w:tcPr>
            <w:tcW w:w="800" w:type="dxa"/>
            <w:vAlign w:val="bottom"/>
          </w:tcPr>
          <w:p w14:paraId="3AA0AA79" w14:textId="77777777" w:rsidR="004B413C" w:rsidRDefault="00EC2FEA">
            <w:pPr>
              <w:ind w:right="510"/>
              <w:jc w:val="right"/>
              <w:rPr>
                <w:sz w:val="20"/>
                <w:szCs w:val="20"/>
              </w:rPr>
            </w:pPr>
            <w:r>
              <w:rPr>
                <w:rFonts w:ascii="Arial" w:eastAsia="Arial" w:hAnsi="Arial" w:cs="Arial"/>
                <w:color w:val="4D4D4D"/>
                <w:w w:val="89"/>
                <w:sz w:val="18"/>
                <w:szCs w:val="18"/>
              </w:rPr>
              <w:t>23</w:t>
            </w:r>
          </w:p>
        </w:tc>
        <w:tc>
          <w:tcPr>
            <w:tcW w:w="1340" w:type="dxa"/>
            <w:vAlign w:val="bottom"/>
          </w:tcPr>
          <w:p w14:paraId="40B8BB40" w14:textId="77777777" w:rsidR="004B413C" w:rsidRDefault="004B413C">
            <w:pPr>
              <w:rPr>
                <w:sz w:val="24"/>
                <w:szCs w:val="24"/>
              </w:rPr>
            </w:pPr>
          </w:p>
        </w:tc>
        <w:tc>
          <w:tcPr>
            <w:tcW w:w="980" w:type="dxa"/>
            <w:vAlign w:val="bottom"/>
          </w:tcPr>
          <w:p w14:paraId="09F4512F" w14:textId="77777777" w:rsidR="004B413C" w:rsidRDefault="004B413C">
            <w:pPr>
              <w:rPr>
                <w:sz w:val="24"/>
                <w:szCs w:val="24"/>
              </w:rPr>
            </w:pPr>
          </w:p>
        </w:tc>
        <w:tc>
          <w:tcPr>
            <w:tcW w:w="720" w:type="dxa"/>
            <w:vAlign w:val="bottom"/>
          </w:tcPr>
          <w:p w14:paraId="7CDB1DC3" w14:textId="77777777" w:rsidR="004B413C" w:rsidRDefault="004B413C">
            <w:pPr>
              <w:rPr>
                <w:sz w:val="24"/>
                <w:szCs w:val="24"/>
              </w:rPr>
            </w:pPr>
          </w:p>
        </w:tc>
        <w:tc>
          <w:tcPr>
            <w:tcW w:w="1220" w:type="dxa"/>
            <w:vAlign w:val="bottom"/>
          </w:tcPr>
          <w:p w14:paraId="7D11A9B0" w14:textId="77777777" w:rsidR="004B413C" w:rsidRDefault="004B413C">
            <w:pPr>
              <w:rPr>
                <w:sz w:val="24"/>
                <w:szCs w:val="24"/>
              </w:rPr>
            </w:pPr>
          </w:p>
        </w:tc>
        <w:tc>
          <w:tcPr>
            <w:tcW w:w="740" w:type="dxa"/>
            <w:vAlign w:val="bottom"/>
          </w:tcPr>
          <w:p w14:paraId="29A7BBDA" w14:textId="77777777" w:rsidR="004B413C" w:rsidRDefault="004B413C">
            <w:pPr>
              <w:rPr>
                <w:sz w:val="24"/>
                <w:szCs w:val="24"/>
              </w:rPr>
            </w:pPr>
          </w:p>
        </w:tc>
        <w:tc>
          <w:tcPr>
            <w:tcW w:w="980" w:type="dxa"/>
            <w:vAlign w:val="bottom"/>
          </w:tcPr>
          <w:p w14:paraId="22DE57DD" w14:textId="77777777" w:rsidR="004B413C" w:rsidRDefault="004B413C">
            <w:pPr>
              <w:rPr>
                <w:sz w:val="24"/>
                <w:szCs w:val="24"/>
              </w:rPr>
            </w:pPr>
          </w:p>
        </w:tc>
        <w:tc>
          <w:tcPr>
            <w:tcW w:w="940" w:type="dxa"/>
            <w:vAlign w:val="bottom"/>
          </w:tcPr>
          <w:p w14:paraId="46DD7F91" w14:textId="77777777" w:rsidR="004B413C" w:rsidRDefault="004B413C">
            <w:pPr>
              <w:rPr>
                <w:sz w:val="24"/>
                <w:szCs w:val="24"/>
              </w:rPr>
            </w:pPr>
          </w:p>
        </w:tc>
        <w:tc>
          <w:tcPr>
            <w:tcW w:w="860" w:type="dxa"/>
            <w:vAlign w:val="bottom"/>
          </w:tcPr>
          <w:p w14:paraId="3A73C60D" w14:textId="77777777" w:rsidR="004B413C" w:rsidRDefault="004B413C">
            <w:pPr>
              <w:rPr>
                <w:sz w:val="24"/>
                <w:szCs w:val="24"/>
              </w:rPr>
            </w:pPr>
          </w:p>
        </w:tc>
        <w:tc>
          <w:tcPr>
            <w:tcW w:w="0" w:type="dxa"/>
            <w:vAlign w:val="bottom"/>
          </w:tcPr>
          <w:p w14:paraId="0681BB8A" w14:textId="77777777" w:rsidR="004B413C" w:rsidRDefault="004B413C">
            <w:pPr>
              <w:rPr>
                <w:sz w:val="1"/>
                <w:szCs w:val="1"/>
              </w:rPr>
            </w:pPr>
          </w:p>
        </w:tc>
      </w:tr>
      <w:tr w:rsidR="004B413C" w14:paraId="02B7AD70" w14:textId="77777777">
        <w:trPr>
          <w:trHeight w:val="521"/>
        </w:trPr>
        <w:tc>
          <w:tcPr>
            <w:tcW w:w="800" w:type="dxa"/>
            <w:vAlign w:val="bottom"/>
          </w:tcPr>
          <w:p w14:paraId="536FB884" w14:textId="77777777" w:rsidR="004B413C" w:rsidRDefault="00EC2FEA">
            <w:pPr>
              <w:ind w:right="510"/>
              <w:jc w:val="right"/>
              <w:rPr>
                <w:sz w:val="20"/>
                <w:szCs w:val="20"/>
              </w:rPr>
            </w:pPr>
            <w:r>
              <w:rPr>
                <w:rFonts w:ascii="Arial" w:eastAsia="Arial" w:hAnsi="Arial" w:cs="Arial"/>
                <w:color w:val="4D4D4D"/>
                <w:w w:val="89"/>
                <w:sz w:val="18"/>
                <w:szCs w:val="18"/>
              </w:rPr>
              <w:t>22</w:t>
            </w:r>
          </w:p>
        </w:tc>
        <w:tc>
          <w:tcPr>
            <w:tcW w:w="1340" w:type="dxa"/>
            <w:vAlign w:val="bottom"/>
          </w:tcPr>
          <w:p w14:paraId="0006730E" w14:textId="77777777" w:rsidR="004B413C" w:rsidRDefault="004B413C">
            <w:pPr>
              <w:rPr>
                <w:sz w:val="24"/>
                <w:szCs w:val="24"/>
              </w:rPr>
            </w:pPr>
          </w:p>
        </w:tc>
        <w:tc>
          <w:tcPr>
            <w:tcW w:w="980" w:type="dxa"/>
            <w:vAlign w:val="bottom"/>
          </w:tcPr>
          <w:p w14:paraId="12787E0F" w14:textId="77777777" w:rsidR="004B413C" w:rsidRDefault="004B413C">
            <w:pPr>
              <w:rPr>
                <w:sz w:val="24"/>
                <w:szCs w:val="24"/>
              </w:rPr>
            </w:pPr>
          </w:p>
        </w:tc>
        <w:tc>
          <w:tcPr>
            <w:tcW w:w="720" w:type="dxa"/>
            <w:vAlign w:val="bottom"/>
          </w:tcPr>
          <w:p w14:paraId="3388D21A" w14:textId="77777777" w:rsidR="004B413C" w:rsidRDefault="004B413C">
            <w:pPr>
              <w:rPr>
                <w:sz w:val="24"/>
                <w:szCs w:val="24"/>
              </w:rPr>
            </w:pPr>
          </w:p>
        </w:tc>
        <w:tc>
          <w:tcPr>
            <w:tcW w:w="1220" w:type="dxa"/>
            <w:vAlign w:val="bottom"/>
          </w:tcPr>
          <w:p w14:paraId="22F10FF9" w14:textId="77777777" w:rsidR="004B413C" w:rsidRDefault="004B413C">
            <w:pPr>
              <w:rPr>
                <w:sz w:val="24"/>
                <w:szCs w:val="24"/>
              </w:rPr>
            </w:pPr>
          </w:p>
        </w:tc>
        <w:tc>
          <w:tcPr>
            <w:tcW w:w="740" w:type="dxa"/>
            <w:vAlign w:val="bottom"/>
          </w:tcPr>
          <w:p w14:paraId="14FE93A2" w14:textId="77777777" w:rsidR="004B413C" w:rsidRDefault="004B413C">
            <w:pPr>
              <w:rPr>
                <w:sz w:val="24"/>
                <w:szCs w:val="24"/>
              </w:rPr>
            </w:pPr>
          </w:p>
        </w:tc>
        <w:tc>
          <w:tcPr>
            <w:tcW w:w="980" w:type="dxa"/>
            <w:vAlign w:val="bottom"/>
          </w:tcPr>
          <w:p w14:paraId="05726EF8" w14:textId="77777777" w:rsidR="004B413C" w:rsidRDefault="004B413C">
            <w:pPr>
              <w:rPr>
                <w:sz w:val="24"/>
                <w:szCs w:val="24"/>
              </w:rPr>
            </w:pPr>
          </w:p>
        </w:tc>
        <w:tc>
          <w:tcPr>
            <w:tcW w:w="940" w:type="dxa"/>
            <w:vAlign w:val="bottom"/>
          </w:tcPr>
          <w:p w14:paraId="1217CDA7" w14:textId="77777777" w:rsidR="004B413C" w:rsidRDefault="004B413C">
            <w:pPr>
              <w:rPr>
                <w:sz w:val="24"/>
                <w:szCs w:val="24"/>
              </w:rPr>
            </w:pPr>
          </w:p>
        </w:tc>
        <w:tc>
          <w:tcPr>
            <w:tcW w:w="860" w:type="dxa"/>
            <w:vMerge w:val="restart"/>
            <w:vAlign w:val="bottom"/>
          </w:tcPr>
          <w:p w14:paraId="363943EE" w14:textId="77777777" w:rsidR="004B413C" w:rsidRDefault="00EC2FEA">
            <w:pPr>
              <w:ind w:right="140"/>
              <w:jc w:val="right"/>
              <w:rPr>
                <w:sz w:val="20"/>
                <w:szCs w:val="20"/>
              </w:rPr>
            </w:pPr>
            <w:r>
              <w:rPr>
                <w:rFonts w:ascii="Arial" w:eastAsia="Arial" w:hAnsi="Arial" w:cs="Arial"/>
              </w:rPr>
              <w:t>NOW</w:t>
            </w:r>
          </w:p>
        </w:tc>
        <w:tc>
          <w:tcPr>
            <w:tcW w:w="0" w:type="dxa"/>
            <w:vAlign w:val="bottom"/>
          </w:tcPr>
          <w:p w14:paraId="4DEFC725" w14:textId="77777777" w:rsidR="004B413C" w:rsidRDefault="004B413C">
            <w:pPr>
              <w:rPr>
                <w:sz w:val="1"/>
                <w:szCs w:val="1"/>
              </w:rPr>
            </w:pPr>
          </w:p>
        </w:tc>
      </w:tr>
      <w:tr w:rsidR="004B413C" w14:paraId="3BAC27A2" w14:textId="77777777">
        <w:trPr>
          <w:trHeight w:val="141"/>
        </w:trPr>
        <w:tc>
          <w:tcPr>
            <w:tcW w:w="800" w:type="dxa"/>
            <w:vAlign w:val="bottom"/>
          </w:tcPr>
          <w:p w14:paraId="5B8550BE" w14:textId="77777777" w:rsidR="004B413C" w:rsidRDefault="004B413C">
            <w:pPr>
              <w:rPr>
                <w:sz w:val="12"/>
                <w:szCs w:val="12"/>
              </w:rPr>
            </w:pPr>
          </w:p>
        </w:tc>
        <w:tc>
          <w:tcPr>
            <w:tcW w:w="1340" w:type="dxa"/>
            <w:vAlign w:val="bottom"/>
          </w:tcPr>
          <w:p w14:paraId="24776590" w14:textId="77777777" w:rsidR="004B413C" w:rsidRDefault="004B413C">
            <w:pPr>
              <w:rPr>
                <w:sz w:val="12"/>
                <w:szCs w:val="12"/>
              </w:rPr>
            </w:pPr>
          </w:p>
        </w:tc>
        <w:tc>
          <w:tcPr>
            <w:tcW w:w="980" w:type="dxa"/>
            <w:vAlign w:val="bottom"/>
          </w:tcPr>
          <w:p w14:paraId="13801C4F" w14:textId="77777777" w:rsidR="004B413C" w:rsidRDefault="004B413C">
            <w:pPr>
              <w:rPr>
                <w:sz w:val="12"/>
                <w:szCs w:val="12"/>
              </w:rPr>
            </w:pPr>
          </w:p>
        </w:tc>
        <w:tc>
          <w:tcPr>
            <w:tcW w:w="720" w:type="dxa"/>
            <w:vAlign w:val="bottom"/>
          </w:tcPr>
          <w:p w14:paraId="34CAB1C1" w14:textId="77777777" w:rsidR="004B413C" w:rsidRDefault="004B413C">
            <w:pPr>
              <w:rPr>
                <w:sz w:val="12"/>
                <w:szCs w:val="12"/>
              </w:rPr>
            </w:pPr>
          </w:p>
        </w:tc>
        <w:tc>
          <w:tcPr>
            <w:tcW w:w="1220" w:type="dxa"/>
            <w:vAlign w:val="bottom"/>
          </w:tcPr>
          <w:p w14:paraId="5F1215A6" w14:textId="77777777" w:rsidR="004B413C" w:rsidRDefault="004B413C">
            <w:pPr>
              <w:rPr>
                <w:sz w:val="12"/>
                <w:szCs w:val="12"/>
              </w:rPr>
            </w:pPr>
          </w:p>
        </w:tc>
        <w:tc>
          <w:tcPr>
            <w:tcW w:w="740" w:type="dxa"/>
            <w:vAlign w:val="bottom"/>
          </w:tcPr>
          <w:p w14:paraId="53D567A8" w14:textId="77777777" w:rsidR="004B413C" w:rsidRDefault="004B413C">
            <w:pPr>
              <w:rPr>
                <w:sz w:val="12"/>
                <w:szCs w:val="12"/>
              </w:rPr>
            </w:pPr>
          </w:p>
        </w:tc>
        <w:tc>
          <w:tcPr>
            <w:tcW w:w="980" w:type="dxa"/>
            <w:vAlign w:val="bottom"/>
          </w:tcPr>
          <w:p w14:paraId="3CF67684" w14:textId="77777777" w:rsidR="004B413C" w:rsidRDefault="004B413C">
            <w:pPr>
              <w:rPr>
                <w:sz w:val="12"/>
                <w:szCs w:val="12"/>
              </w:rPr>
            </w:pPr>
          </w:p>
        </w:tc>
        <w:tc>
          <w:tcPr>
            <w:tcW w:w="940" w:type="dxa"/>
            <w:vAlign w:val="bottom"/>
          </w:tcPr>
          <w:p w14:paraId="562D81AA" w14:textId="77777777" w:rsidR="004B413C" w:rsidRDefault="004B413C">
            <w:pPr>
              <w:rPr>
                <w:sz w:val="12"/>
                <w:szCs w:val="12"/>
              </w:rPr>
            </w:pPr>
          </w:p>
        </w:tc>
        <w:tc>
          <w:tcPr>
            <w:tcW w:w="860" w:type="dxa"/>
            <w:vMerge/>
            <w:vAlign w:val="bottom"/>
          </w:tcPr>
          <w:p w14:paraId="2AD43D30" w14:textId="77777777" w:rsidR="004B413C" w:rsidRDefault="004B413C">
            <w:pPr>
              <w:rPr>
                <w:sz w:val="12"/>
                <w:szCs w:val="12"/>
              </w:rPr>
            </w:pPr>
          </w:p>
        </w:tc>
        <w:tc>
          <w:tcPr>
            <w:tcW w:w="0" w:type="dxa"/>
            <w:vAlign w:val="bottom"/>
          </w:tcPr>
          <w:p w14:paraId="2B3C1987" w14:textId="77777777" w:rsidR="004B413C" w:rsidRDefault="004B413C">
            <w:pPr>
              <w:rPr>
                <w:sz w:val="1"/>
                <w:szCs w:val="1"/>
              </w:rPr>
            </w:pPr>
          </w:p>
        </w:tc>
      </w:tr>
      <w:tr w:rsidR="004B413C" w14:paraId="6D077F7F" w14:textId="77777777">
        <w:trPr>
          <w:trHeight w:val="283"/>
        </w:trPr>
        <w:tc>
          <w:tcPr>
            <w:tcW w:w="800" w:type="dxa"/>
            <w:vAlign w:val="bottom"/>
          </w:tcPr>
          <w:p w14:paraId="567958A7" w14:textId="77777777" w:rsidR="004B413C" w:rsidRDefault="00EC2FEA">
            <w:pPr>
              <w:jc w:val="right"/>
              <w:rPr>
                <w:sz w:val="20"/>
                <w:szCs w:val="20"/>
              </w:rPr>
            </w:pPr>
            <w:r>
              <w:rPr>
                <w:rFonts w:ascii="Arial" w:eastAsia="Arial" w:hAnsi="Arial" w:cs="Arial"/>
                <w:color w:val="4D4D4D"/>
                <w:sz w:val="18"/>
                <w:szCs w:val="18"/>
              </w:rPr>
              <w:t>24</w:t>
            </w:r>
          </w:p>
        </w:tc>
        <w:tc>
          <w:tcPr>
            <w:tcW w:w="1340" w:type="dxa"/>
            <w:vAlign w:val="bottom"/>
          </w:tcPr>
          <w:p w14:paraId="084AE09A" w14:textId="77777777" w:rsidR="004B413C" w:rsidRDefault="00EC2FEA">
            <w:pPr>
              <w:ind w:right="280"/>
              <w:jc w:val="right"/>
              <w:rPr>
                <w:sz w:val="20"/>
                <w:szCs w:val="20"/>
              </w:rPr>
            </w:pPr>
            <w:r>
              <w:rPr>
                <w:rFonts w:ascii="Arial" w:eastAsia="Arial" w:hAnsi="Arial" w:cs="Arial"/>
                <w:color w:val="4D4D4D"/>
                <w:sz w:val="18"/>
                <w:szCs w:val="18"/>
              </w:rPr>
              <w:t>25</w:t>
            </w:r>
          </w:p>
        </w:tc>
        <w:tc>
          <w:tcPr>
            <w:tcW w:w="980" w:type="dxa"/>
            <w:vAlign w:val="bottom"/>
          </w:tcPr>
          <w:p w14:paraId="3B9736EF" w14:textId="77777777" w:rsidR="004B413C" w:rsidRDefault="00EC2FEA">
            <w:pPr>
              <w:ind w:right="310"/>
              <w:jc w:val="right"/>
              <w:rPr>
                <w:sz w:val="20"/>
                <w:szCs w:val="20"/>
              </w:rPr>
            </w:pPr>
            <w:r>
              <w:rPr>
                <w:rFonts w:ascii="Arial" w:eastAsia="Arial" w:hAnsi="Arial" w:cs="Arial"/>
                <w:color w:val="4D4D4D"/>
                <w:sz w:val="18"/>
                <w:szCs w:val="18"/>
              </w:rPr>
              <w:t>26</w:t>
            </w:r>
          </w:p>
        </w:tc>
        <w:tc>
          <w:tcPr>
            <w:tcW w:w="720" w:type="dxa"/>
            <w:vAlign w:val="bottom"/>
          </w:tcPr>
          <w:p w14:paraId="33233123" w14:textId="77777777" w:rsidR="004B413C" w:rsidRDefault="00EC2FEA">
            <w:pPr>
              <w:ind w:right="50"/>
              <w:jc w:val="right"/>
              <w:rPr>
                <w:sz w:val="20"/>
                <w:szCs w:val="20"/>
              </w:rPr>
            </w:pPr>
            <w:r>
              <w:rPr>
                <w:rFonts w:ascii="Arial" w:eastAsia="Arial" w:hAnsi="Arial" w:cs="Arial"/>
                <w:color w:val="4D4D4D"/>
                <w:sz w:val="18"/>
                <w:szCs w:val="18"/>
              </w:rPr>
              <w:t>27</w:t>
            </w:r>
          </w:p>
        </w:tc>
        <w:tc>
          <w:tcPr>
            <w:tcW w:w="1220" w:type="dxa"/>
            <w:vAlign w:val="bottom"/>
          </w:tcPr>
          <w:p w14:paraId="6820DC09" w14:textId="77777777" w:rsidR="004B413C" w:rsidRDefault="00EC2FEA">
            <w:pPr>
              <w:ind w:right="280"/>
              <w:jc w:val="right"/>
              <w:rPr>
                <w:sz w:val="20"/>
                <w:szCs w:val="20"/>
              </w:rPr>
            </w:pPr>
            <w:r>
              <w:rPr>
                <w:rFonts w:ascii="Arial" w:eastAsia="Arial" w:hAnsi="Arial" w:cs="Arial"/>
                <w:color w:val="4D4D4D"/>
                <w:sz w:val="18"/>
                <w:szCs w:val="18"/>
              </w:rPr>
              <w:t>28</w:t>
            </w:r>
          </w:p>
        </w:tc>
        <w:tc>
          <w:tcPr>
            <w:tcW w:w="740" w:type="dxa"/>
            <w:vAlign w:val="bottom"/>
          </w:tcPr>
          <w:p w14:paraId="4FA63AAE" w14:textId="77777777" w:rsidR="004B413C" w:rsidRDefault="00EC2FEA">
            <w:pPr>
              <w:ind w:right="50"/>
              <w:jc w:val="right"/>
              <w:rPr>
                <w:sz w:val="20"/>
                <w:szCs w:val="20"/>
              </w:rPr>
            </w:pPr>
            <w:r>
              <w:rPr>
                <w:rFonts w:ascii="Arial" w:eastAsia="Arial" w:hAnsi="Arial" w:cs="Arial"/>
                <w:color w:val="4D4D4D"/>
                <w:sz w:val="18"/>
                <w:szCs w:val="18"/>
              </w:rPr>
              <w:t>29</w:t>
            </w:r>
          </w:p>
        </w:tc>
        <w:tc>
          <w:tcPr>
            <w:tcW w:w="980" w:type="dxa"/>
            <w:vAlign w:val="bottom"/>
          </w:tcPr>
          <w:p w14:paraId="37261741" w14:textId="77777777" w:rsidR="004B413C" w:rsidRDefault="00EC2FEA">
            <w:pPr>
              <w:ind w:right="40"/>
              <w:jc w:val="right"/>
              <w:rPr>
                <w:sz w:val="20"/>
                <w:szCs w:val="20"/>
              </w:rPr>
            </w:pPr>
            <w:r>
              <w:rPr>
                <w:rFonts w:ascii="Arial" w:eastAsia="Arial" w:hAnsi="Arial" w:cs="Arial"/>
                <w:color w:val="4D4D4D"/>
                <w:sz w:val="18"/>
                <w:szCs w:val="18"/>
              </w:rPr>
              <w:t>30</w:t>
            </w:r>
          </w:p>
        </w:tc>
        <w:tc>
          <w:tcPr>
            <w:tcW w:w="940" w:type="dxa"/>
            <w:vAlign w:val="bottom"/>
          </w:tcPr>
          <w:p w14:paraId="4B56DD9F" w14:textId="77777777" w:rsidR="004B413C" w:rsidRDefault="00EC2FEA">
            <w:pPr>
              <w:ind w:right="17"/>
              <w:jc w:val="right"/>
              <w:rPr>
                <w:sz w:val="20"/>
                <w:szCs w:val="20"/>
              </w:rPr>
            </w:pPr>
            <w:r>
              <w:rPr>
                <w:rFonts w:ascii="Arial" w:eastAsia="Arial" w:hAnsi="Arial" w:cs="Arial"/>
                <w:color w:val="4D4D4D"/>
                <w:sz w:val="18"/>
                <w:szCs w:val="18"/>
              </w:rPr>
              <w:t>31</w:t>
            </w:r>
          </w:p>
        </w:tc>
        <w:tc>
          <w:tcPr>
            <w:tcW w:w="860" w:type="dxa"/>
            <w:vAlign w:val="bottom"/>
          </w:tcPr>
          <w:p w14:paraId="5E8101C3" w14:textId="77777777" w:rsidR="004B413C" w:rsidRDefault="00EC2FEA">
            <w:pPr>
              <w:jc w:val="right"/>
              <w:rPr>
                <w:sz w:val="20"/>
                <w:szCs w:val="20"/>
              </w:rPr>
            </w:pPr>
            <w:r>
              <w:rPr>
                <w:rFonts w:ascii="Arial" w:eastAsia="Arial" w:hAnsi="Arial" w:cs="Arial"/>
                <w:color w:val="4D4D4D"/>
                <w:sz w:val="18"/>
                <w:szCs w:val="18"/>
              </w:rPr>
              <w:t>32</w:t>
            </w:r>
          </w:p>
        </w:tc>
        <w:tc>
          <w:tcPr>
            <w:tcW w:w="0" w:type="dxa"/>
            <w:vAlign w:val="bottom"/>
          </w:tcPr>
          <w:p w14:paraId="162D905A" w14:textId="77777777" w:rsidR="004B413C" w:rsidRDefault="004B413C">
            <w:pPr>
              <w:rPr>
                <w:sz w:val="1"/>
                <w:szCs w:val="1"/>
              </w:rPr>
            </w:pPr>
          </w:p>
        </w:tc>
      </w:tr>
    </w:tbl>
    <w:p w14:paraId="53B30AD2" w14:textId="77777777" w:rsidR="004B413C" w:rsidRDefault="00EC2FEA">
      <w:pPr>
        <w:spacing w:line="20" w:lineRule="exact"/>
        <w:rPr>
          <w:sz w:val="20"/>
          <w:szCs w:val="20"/>
        </w:rPr>
      </w:pPr>
      <w:r>
        <w:rPr>
          <w:noProof/>
          <w:sz w:val="20"/>
          <w:szCs w:val="20"/>
        </w:rPr>
        <w:drawing>
          <wp:anchor distT="0" distB="0" distL="114300" distR="114300" simplePos="0" relativeHeight="251004928" behindDoc="1" locked="0" layoutInCell="0" allowOverlap="1" wp14:anchorId="5CB4912C" wp14:editId="16322D10">
            <wp:simplePos x="0" y="0"/>
            <wp:positionH relativeFrom="column">
              <wp:posOffset>149225</wp:posOffset>
            </wp:positionH>
            <wp:positionV relativeFrom="paragraph">
              <wp:posOffset>-3809365</wp:posOffset>
            </wp:positionV>
            <wp:extent cx="5483860" cy="3674745"/>
            <wp:effectExtent l="0" t="0" r="0" b="0"/>
            <wp:wrapNone/>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54"/>
                    <a:srcRect/>
                    <a:stretch>
                      <a:fillRect/>
                    </a:stretch>
                  </pic:blipFill>
                  <pic:spPr bwMode="auto">
                    <a:xfrm>
                      <a:off x="0" y="0"/>
                      <a:ext cx="5483860" cy="3674745"/>
                    </a:xfrm>
                    <a:prstGeom prst="rect">
                      <a:avLst/>
                    </a:prstGeom>
                    <a:noFill/>
                  </pic:spPr>
                </pic:pic>
              </a:graphicData>
            </a:graphic>
          </wp:anchor>
        </w:drawing>
      </w:r>
    </w:p>
    <w:p w14:paraId="16B2F27C" w14:textId="77777777" w:rsidR="004B413C" w:rsidRDefault="00EC2FEA">
      <w:pPr>
        <w:ind w:right="-119"/>
        <w:jc w:val="center"/>
        <w:rPr>
          <w:sz w:val="20"/>
          <w:szCs w:val="20"/>
        </w:rPr>
      </w:pPr>
      <w:r>
        <w:rPr>
          <w:rFonts w:ascii="Arial" w:eastAsia="Arial" w:hAnsi="Arial" w:cs="Arial"/>
        </w:rPr>
        <w:t>1996−2000 Family Richness</w:t>
      </w:r>
    </w:p>
    <w:p w14:paraId="6A0D2A81" w14:textId="77777777" w:rsidR="004B413C" w:rsidRDefault="004B413C">
      <w:pPr>
        <w:spacing w:line="200" w:lineRule="exact"/>
        <w:rPr>
          <w:sz w:val="20"/>
          <w:szCs w:val="20"/>
        </w:rPr>
      </w:pPr>
    </w:p>
    <w:p w14:paraId="16247E31" w14:textId="77777777" w:rsidR="004B413C" w:rsidRDefault="004B413C">
      <w:pPr>
        <w:sectPr w:rsidR="004B413C">
          <w:pgSz w:w="12240" w:h="15840"/>
          <w:pgMar w:top="1440" w:right="1440" w:bottom="272" w:left="1420" w:header="0" w:footer="0" w:gutter="0"/>
          <w:cols w:num="2" w:space="720" w:equalWidth="0">
            <w:col w:w="334" w:space="66"/>
            <w:col w:w="8980"/>
          </w:cols>
        </w:sectPr>
      </w:pPr>
    </w:p>
    <w:p w14:paraId="1109E3C9" w14:textId="77777777" w:rsidR="004B413C" w:rsidRDefault="004B413C">
      <w:pPr>
        <w:spacing w:line="363" w:lineRule="exact"/>
        <w:rPr>
          <w:sz w:val="20"/>
          <w:szCs w:val="20"/>
        </w:rPr>
      </w:pPr>
    </w:p>
    <w:p w14:paraId="43746285" w14:textId="77777777" w:rsidR="004B413C" w:rsidRDefault="00EC2FEA">
      <w:pPr>
        <w:spacing w:line="260" w:lineRule="auto"/>
        <w:ind w:firstLine="23"/>
        <w:jc w:val="both"/>
        <w:rPr>
          <w:sz w:val="20"/>
          <w:szCs w:val="20"/>
        </w:rPr>
      </w:pPr>
      <w:r>
        <w:rPr>
          <w:rFonts w:ascii="Arial" w:eastAsia="Arial" w:hAnsi="Arial" w:cs="Arial"/>
          <w:sz w:val="20"/>
          <w:szCs w:val="20"/>
        </w:rPr>
        <w:t>Figure 7: Comparison of aquatic macroinvertebrate family richness of six wetlands between 5 year periods 1996-2000 and 2014-2018. Wetlands include Lake Goollelal (GOO), Lake Jandabup (JAN), Lake Joondalup (JOO), Loch McNess (MCS), Melaleuca Park 173 (MEL), Lake Nowergup (NOW) and Lake Yonderup (YON). Dashed line equals null model where family richness has not changed. Wetlands above dashed line have increased family richness since the 1996-2000 period. Wetlands below dashed line have lower richness compared to 1996-2000.</w:t>
      </w:r>
    </w:p>
    <w:p w14:paraId="62F4739D" w14:textId="77777777" w:rsidR="004B413C" w:rsidRDefault="004B413C">
      <w:pPr>
        <w:spacing w:line="200" w:lineRule="exact"/>
        <w:rPr>
          <w:sz w:val="20"/>
          <w:szCs w:val="20"/>
        </w:rPr>
      </w:pPr>
    </w:p>
    <w:p w14:paraId="57042C12" w14:textId="77777777" w:rsidR="004B413C" w:rsidRDefault="004B413C">
      <w:pPr>
        <w:spacing w:line="200" w:lineRule="exact"/>
        <w:rPr>
          <w:sz w:val="20"/>
          <w:szCs w:val="20"/>
        </w:rPr>
      </w:pPr>
    </w:p>
    <w:p w14:paraId="561B86CE" w14:textId="77777777" w:rsidR="004B413C" w:rsidRDefault="004B413C">
      <w:pPr>
        <w:spacing w:line="200" w:lineRule="exact"/>
        <w:rPr>
          <w:sz w:val="20"/>
          <w:szCs w:val="20"/>
        </w:rPr>
      </w:pPr>
    </w:p>
    <w:p w14:paraId="790F659F" w14:textId="77777777" w:rsidR="004B413C" w:rsidRDefault="004B413C">
      <w:pPr>
        <w:spacing w:line="200" w:lineRule="exact"/>
        <w:rPr>
          <w:sz w:val="20"/>
          <w:szCs w:val="20"/>
        </w:rPr>
      </w:pPr>
    </w:p>
    <w:p w14:paraId="5EBA8E54" w14:textId="77777777" w:rsidR="004B413C" w:rsidRDefault="004B413C">
      <w:pPr>
        <w:spacing w:line="200" w:lineRule="exact"/>
        <w:rPr>
          <w:sz w:val="20"/>
          <w:szCs w:val="20"/>
        </w:rPr>
      </w:pPr>
    </w:p>
    <w:p w14:paraId="35F3193D" w14:textId="77777777" w:rsidR="004B413C" w:rsidRDefault="004B413C">
      <w:pPr>
        <w:spacing w:line="200" w:lineRule="exact"/>
        <w:rPr>
          <w:sz w:val="20"/>
          <w:szCs w:val="20"/>
        </w:rPr>
      </w:pPr>
    </w:p>
    <w:p w14:paraId="4A1C0224" w14:textId="77777777" w:rsidR="004B413C" w:rsidRDefault="004B413C">
      <w:pPr>
        <w:spacing w:line="200" w:lineRule="exact"/>
        <w:rPr>
          <w:sz w:val="20"/>
          <w:szCs w:val="20"/>
        </w:rPr>
      </w:pPr>
    </w:p>
    <w:p w14:paraId="2F8AF5C6" w14:textId="77777777" w:rsidR="004B413C" w:rsidRDefault="004B413C">
      <w:pPr>
        <w:spacing w:line="200" w:lineRule="exact"/>
        <w:rPr>
          <w:sz w:val="20"/>
          <w:szCs w:val="20"/>
        </w:rPr>
      </w:pPr>
    </w:p>
    <w:p w14:paraId="0103667B" w14:textId="77777777" w:rsidR="004B413C" w:rsidRDefault="004B413C">
      <w:pPr>
        <w:spacing w:line="200" w:lineRule="exact"/>
        <w:rPr>
          <w:sz w:val="20"/>
          <w:szCs w:val="20"/>
        </w:rPr>
      </w:pPr>
    </w:p>
    <w:p w14:paraId="7A7F1CF9" w14:textId="77777777" w:rsidR="004B413C" w:rsidRDefault="004B413C">
      <w:pPr>
        <w:spacing w:line="200" w:lineRule="exact"/>
        <w:rPr>
          <w:sz w:val="20"/>
          <w:szCs w:val="20"/>
        </w:rPr>
      </w:pPr>
    </w:p>
    <w:p w14:paraId="798787AC" w14:textId="77777777" w:rsidR="004B413C" w:rsidRDefault="004B413C">
      <w:pPr>
        <w:spacing w:line="200" w:lineRule="exact"/>
        <w:rPr>
          <w:sz w:val="20"/>
          <w:szCs w:val="20"/>
        </w:rPr>
      </w:pPr>
    </w:p>
    <w:p w14:paraId="5F6CC998" w14:textId="77777777" w:rsidR="004B413C" w:rsidRDefault="004B413C">
      <w:pPr>
        <w:spacing w:line="200" w:lineRule="exact"/>
        <w:rPr>
          <w:sz w:val="20"/>
          <w:szCs w:val="20"/>
        </w:rPr>
      </w:pPr>
    </w:p>
    <w:p w14:paraId="6B7EACA6" w14:textId="77777777" w:rsidR="004B413C" w:rsidRDefault="004B413C">
      <w:pPr>
        <w:spacing w:line="221" w:lineRule="exact"/>
        <w:rPr>
          <w:sz w:val="20"/>
          <w:szCs w:val="20"/>
        </w:rPr>
      </w:pPr>
    </w:p>
    <w:p w14:paraId="75B253BD" w14:textId="77777777" w:rsidR="004B413C" w:rsidRDefault="00EC2FEA">
      <w:pPr>
        <w:ind w:right="-19"/>
        <w:jc w:val="center"/>
        <w:rPr>
          <w:sz w:val="20"/>
          <w:szCs w:val="20"/>
        </w:rPr>
      </w:pPr>
      <w:r>
        <w:rPr>
          <w:rFonts w:ascii="Arial" w:eastAsia="Arial" w:hAnsi="Arial" w:cs="Arial"/>
          <w:sz w:val="20"/>
          <w:szCs w:val="20"/>
        </w:rPr>
        <w:t>17</w:t>
      </w:r>
    </w:p>
    <w:p w14:paraId="5543682E" w14:textId="77777777" w:rsidR="004B413C" w:rsidRDefault="004B413C">
      <w:pPr>
        <w:sectPr w:rsidR="004B413C">
          <w:type w:val="continuous"/>
          <w:pgSz w:w="12240" w:h="15840"/>
          <w:pgMar w:top="1440" w:right="1440" w:bottom="272" w:left="1420" w:header="0" w:footer="0" w:gutter="0"/>
          <w:cols w:space="720" w:equalWidth="0">
            <w:col w:w="9380"/>
          </w:cols>
        </w:sectPr>
      </w:pPr>
    </w:p>
    <w:p w14:paraId="1600838E" w14:textId="77777777" w:rsidR="004B413C" w:rsidRDefault="00EC2FEA">
      <w:pPr>
        <w:spacing w:line="275" w:lineRule="auto"/>
        <w:ind w:left="1800" w:right="1840" w:firstLine="16"/>
        <w:jc w:val="both"/>
        <w:rPr>
          <w:sz w:val="20"/>
          <w:szCs w:val="20"/>
        </w:rPr>
      </w:pPr>
      <w:bookmarkStart w:id="38" w:name="page18"/>
      <w:bookmarkEnd w:id="38"/>
      <w:r>
        <w:rPr>
          <w:rFonts w:ascii="Arial" w:eastAsia="Arial" w:hAnsi="Arial" w:cs="Arial"/>
          <w:sz w:val="20"/>
          <w:szCs w:val="20"/>
        </w:rPr>
        <w:lastRenderedPageBreak/>
        <w:t>Table 1: Families of aquatic macroinvertebrates that have been lost in the last 5 years (2018-2014) compared to the first five year period (1996-2000). Singletons have been excluded.</w:t>
      </w:r>
    </w:p>
    <w:p w14:paraId="2CC3A612" w14:textId="77777777" w:rsidR="004B413C" w:rsidRDefault="00EC2FEA">
      <w:pPr>
        <w:spacing w:line="20" w:lineRule="exact"/>
        <w:rPr>
          <w:sz w:val="20"/>
          <w:szCs w:val="20"/>
        </w:rPr>
      </w:pPr>
      <w:r>
        <w:rPr>
          <w:noProof/>
          <w:sz w:val="20"/>
          <w:szCs w:val="20"/>
        </w:rPr>
        <mc:AlternateContent>
          <mc:Choice Requires="wps">
            <w:drawing>
              <wp:anchor distT="0" distB="0" distL="114300" distR="114300" simplePos="0" relativeHeight="251005952" behindDoc="1" locked="0" layoutInCell="0" allowOverlap="1" wp14:anchorId="1DF77DC1" wp14:editId="3AA01EC5">
                <wp:simplePos x="0" y="0"/>
                <wp:positionH relativeFrom="column">
                  <wp:posOffset>1772920</wp:posOffset>
                </wp:positionH>
                <wp:positionV relativeFrom="paragraph">
                  <wp:posOffset>132715</wp:posOffset>
                </wp:positionV>
                <wp:extent cx="2422525" cy="0"/>
                <wp:effectExtent l="0" t="0" r="0" b="0"/>
                <wp:wrapNone/>
                <wp:docPr id="72" name="Shape 7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422525" cy="4763"/>
                        </a:xfrm>
                        <a:prstGeom prst="line">
                          <a:avLst/>
                        </a:prstGeom>
                        <a:solidFill>
                          <a:srgbClr val="FFFFFF"/>
                        </a:solidFill>
                        <a:ln w="10121">
                          <a:solidFill>
                            <a:srgbClr val="000000"/>
                          </a:solidFill>
                          <a:miter lim="800000"/>
                          <a:headEnd/>
                          <a:tailEnd/>
                        </a:ln>
                      </wps:spPr>
                      <wps:bodyPr/>
                    </wps:wsp>
                  </a:graphicData>
                </a:graphic>
              </wp:anchor>
            </w:drawing>
          </mc:Choice>
          <mc:Fallback>
            <w:pict>
              <v:line w14:anchorId="3C7C1599" id="Shape 72" o:spid="_x0000_s1026" style="position:absolute;z-index:-252310528;visibility:visible;mso-wrap-style:square;mso-wrap-distance-left:9pt;mso-wrap-distance-top:0;mso-wrap-distance-right:9pt;mso-wrap-distance-bottom:0;mso-position-horizontal:absolute;mso-position-horizontal-relative:text;mso-position-vertical:absolute;mso-position-vertical-relative:text" from="139.6pt,10.45pt" to="330.35pt,1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" o:allowincell="f" filled="t" strokeweight=".28114mm">
                <v:stroke joinstyle="miter"/>
                <o:lock v:ext="edit" shapetype="f"/>
              </v:line>
            </w:pict>
          </mc:Fallback>
        </mc:AlternateContent>
      </w:r>
    </w:p>
    <w:p w14:paraId="68C6BEF4" w14:textId="77777777" w:rsidR="004B413C" w:rsidRDefault="004B413C">
      <w:pPr>
        <w:spacing w:line="196" w:lineRule="exact"/>
        <w:rPr>
          <w:sz w:val="20"/>
          <w:szCs w:val="20"/>
        </w:rPr>
      </w:pPr>
    </w:p>
    <w:p w14:paraId="2B987C3F" w14:textId="77777777" w:rsidR="004B413C" w:rsidRDefault="00EC2FEA">
      <w:pPr>
        <w:tabs>
          <w:tab w:val="left" w:pos="4160"/>
          <w:tab w:val="left" w:pos="5680"/>
        </w:tabs>
        <w:ind w:left="3080"/>
        <w:rPr>
          <w:sz w:val="20"/>
          <w:szCs w:val="20"/>
        </w:rPr>
      </w:pPr>
      <w:r>
        <w:rPr>
          <w:rFonts w:ascii="Arial" w:eastAsia="Arial" w:hAnsi="Arial" w:cs="Arial"/>
          <w:sz w:val="20"/>
          <w:szCs w:val="20"/>
        </w:rPr>
        <w:t>Taxa</w:t>
      </w:r>
      <w:r>
        <w:rPr>
          <w:sz w:val="20"/>
          <w:szCs w:val="20"/>
        </w:rPr>
        <w:tab/>
      </w:r>
      <w:r>
        <w:rPr>
          <w:rFonts w:ascii="Arial" w:eastAsia="Arial" w:hAnsi="Arial" w:cs="Arial"/>
          <w:sz w:val="20"/>
          <w:szCs w:val="20"/>
        </w:rPr>
        <w:t>Gained</w:t>
      </w:r>
      <w:r>
        <w:rPr>
          <w:sz w:val="20"/>
          <w:szCs w:val="20"/>
        </w:rPr>
        <w:tab/>
      </w:r>
      <w:r>
        <w:rPr>
          <w:rFonts w:ascii="Arial" w:eastAsia="Arial" w:hAnsi="Arial" w:cs="Arial"/>
          <w:sz w:val="20"/>
          <w:szCs w:val="20"/>
        </w:rPr>
        <w:t>Lost</w:t>
      </w:r>
    </w:p>
    <w:p w14:paraId="13E33C0E" w14:textId="77777777" w:rsidR="004B413C" w:rsidRDefault="00EC2FEA">
      <w:pPr>
        <w:spacing w:line="20" w:lineRule="exact"/>
        <w:rPr>
          <w:sz w:val="20"/>
          <w:szCs w:val="20"/>
        </w:rPr>
      </w:pPr>
      <w:r>
        <w:rPr>
          <w:noProof/>
          <w:sz w:val="20"/>
          <w:szCs w:val="20"/>
        </w:rPr>
        <mc:AlternateContent>
          <mc:Choice Requires="wps">
            <w:drawing>
              <wp:anchor distT="0" distB="0" distL="114300" distR="114300" simplePos="0" relativeHeight="251006976" behindDoc="1" locked="0" layoutInCell="0" allowOverlap="1" wp14:anchorId="2BC93440" wp14:editId="60E63611">
                <wp:simplePos x="0" y="0"/>
                <wp:positionH relativeFrom="column">
                  <wp:posOffset>1772920</wp:posOffset>
                </wp:positionH>
                <wp:positionV relativeFrom="paragraph">
                  <wp:posOffset>66675</wp:posOffset>
                </wp:positionV>
                <wp:extent cx="2422525" cy="0"/>
                <wp:effectExtent l="0" t="0" r="0" b="0"/>
                <wp:wrapNone/>
                <wp:docPr id="73" name="Shape 7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422525" cy="4763"/>
                        </a:xfrm>
                        <a:prstGeom prst="line">
                          <a:avLst/>
                        </a:prstGeom>
                        <a:solidFill>
                          <a:srgbClr val="FFFFFF"/>
                        </a:solidFill>
                        <a:ln w="6324">
                          <a:solidFill>
                            <a:srgbClr val="000000"/>
                          </a:solidFill>
                          <a:miter lim="800000"/>
                          <a:headEnd/>
                          <a:tailEnd/>
                        </a:ln>
                      </wps:spPr>
                      <wps:bodyPr/>
                    </wps:wsp>
                  </a:graphicData>
                </a:graphic>
              </wp:anchor>
            </w:drawing>
          </mc:Choice>
          <mc:Fallback>
            <w:pict>
              <v:line w14:anchorId="754F2859" id="Shape 73" o:spid="_x0000_s1026" style="position:absolute;z-index:-252309504;visibility:visible;mso-wrap-style:square;mso-wrap-distance-left:9pt;mso-wrap-distance-top:0;mso-wrap-distance-right:9pt;mso-wrap-distance-bottom:0;mso-position-horizontal:absolute;mso-position-horizontal-relative:text;mso-position-vertical:absolute;mso-position-vertical-relative:text" from="139.6pt,5.25pt" to="330.35pt,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" o:allowincell="f" filled="t" strokeweight=".17567mm">
                <v:stroke joinstyle="miter"/>
                <o:lock v:ext="edit" shapetype="f"/>
              </v:line>
            </w:pict>
          </mc:Fallback>
        </mc:AlternateContent>
      </w:r>
    </w:p>
    <w:p w14:paraId="0F839D49" w14:textId="77777777" w:rsidR="004B413C" w:rsidRDefault="004B413C">
      <w:pPr>
        <w:spacing w:line="88" w:lineRule="exact"/>
        <w:rPr>
          <w:sz w:val="20"/>
          <w:szCs w:val="20"/>
        </w:rPr>
      </w:pPr>
    </w:p>
    <w:p w14:paraId="4735B5D6" w14:textId="77777777" w:rsidR="004B413C" w:rsidRDefault="00EC2FEA">
      <w:pPr>
        <w:tabs>
          <w:tab w:val="left" w:pos="4040"/>
          <w:tab w:val="left" w:pos="5360"/>
        </w:tabs>
        <w:ind w:left="2860"/>
        <w:rPr>
          <w:sz w:val="20"/>
          <w:szCs w:val="20"/>
        </w:rPr>
      </w:pPr>
      <w:r>
        <w:rPr>
          <w:rFonts w:ascii="Arial" w:eastAsia="Arial" w:hAnsi="Arial" w:cs="Arial"/>
          <w:b/>
          <w:bCs/>
          <w:sz w:val="20"/>
          <w:szCs w:val="20"/>
        </w:rPr>
        <w:t>Mollusca</w:t>
      </w:r>
      <w:r>
        <w:rPr>
          <w:sz w:val="20"/>
          <w:szCs w:val="20"/>
        </w:rPr>
        <w:tab/>
      </w:r>
      <w:r>
        <w:rPr>
          <w:rFonts w:ascii="Arial" w:eastAsia="Arial" w:hAnsi="Arial" w:cs="Arial"/>
          <w:sz w:val="20"/>
          <w:szCs w:val="20"/>
        </w:rPr>
        <w:t>Ancylidae</w:t>
      </w:r>
      <w:r>
        <w:rPr>
          <w:sz w:val="20"/>
          <w:szCs w:val="20"/>
        </w:rPr>
        <w:tab/>
      </w:r>
      <w:r>
        <w:rPr>
          <w:rFonts w:ascii="Arial" w:eastAsia="Arial" w:hAnsi="Arial" w:cs="Arial"/>
          <w:sz w:val="18"/>
          <w:szCs w:val="18"/>
        </w:rPr>
        <w:t>Sphaeriidae</w:t>
      </w:r>
    </w:p>
    <w:p w14:paraId="728DB50C" w14:textId="77777777" w:rsidR="004B413C" w:rsidRDefault="004B413C">
      <w:pPr>
        <w:spacing w:line="10" w:lineRule="exact"/>
        <w:rPr>
          <w:sz w:val="20"/>
          <w:szCs w:val="20"/>
        </w:rPr>
      </w:pPr>
    </w:p>
    <w:p w14:paraId="41677330" w14:textId="77777777" w:rsidR="004B413C" w:rsidRDefault="00EC2FEA">
      <w:pPr>
        <w:tabs>
          <w:tab w:val="left" w:pos="5340"/>
        </w:tabs>
        <w:ind w:left="2920"/>
        <w:rPr>
          <w:sz w:val="20"/>
          <w:szCs w:val="20"/>
        </w:rPr>
      </w:pPr>
      <w:r>
        <w:rPr>
          <w:rFonts w:ascii="Arial" w:eastAsia="Arial" w:hAnsi="Arial" w:cs="Arial"/>
          <w:b/>
          <w:bCs/>
          <w:sz w:val="20"/>
          <w:szCs w:val="20"/>
        </w:rPr>
        <w:t>Acarina</w:t>
      </w:r>
      <w:r>
        <w:rPr>
          <w:sz w:val="20"/>
          <w:szCs w:val="20"/>
        </w:rPr>
        <w:tab/>
      </w:r>
      <w:r>
        <w:rPr>
          <w:rFonts w:ascii="Arial" w:eastAsia="Arial" w:hAnsi="Arial" w:cs="Arial"/>
          <w:sz w:val="20"/>
          <w:szCs w:val="20"/>
        </w:rPr>
        <w:t>Limnesiidae</w:t>
      </w:r>
    </w:p>
    <w:p w14:paraId="38BACC95" w14:textId="77777777" w:rsidR="004B413C" w:rsidRDefault="004B413C">
      <w:pPr>
        <w:spacing w:line="9" w:lineRule="exact"/>
        <w:rPr>
          <w:sz w:val="20"/>
          <w:szCs w:val="20"/>
        </w:rPr>
      </w:pPr>
    </w:p>
    <w:p w14:paraId="7147494A" w14:textId="77777777" w:rsidR="004B413C" w:rsidRDefault="00EC2FEA">
      <w:pPr>
        <w:ind w:left="2360"/>
        <w:jc w:val="center"/>
        <w:rPr>
          <w:sz w:val="20"/>
          <w:szCs w:val="20"/>
        </w:rPr>
      </w:pPr>
      <w:r>
        <w:rPr>
          <w:rFonts w:ascii="Arial" w:eastAsia="Arial" w:hAnsi="Arial" w:cs="Arial"/>
          <w:sz w:val="20"/>
          <w:szCs w:val="20"/>
        </w:rPr>
        <w:t>Oribatida</w:t>
      </w:r>
    </w:p>
    <w:p w14:paraId="56D3A1EE" w14:textId="77777777" w:rsidR="004B413C" w:rsidRDefault="004B413C">
      <w:pPr>
        <w:spacing w:line="9" w:lineRule="exact"/>
        <w:rPr>
          <w:sz w:val="20"/>
          <w:szCs w:val="20"/>
        </w:rPr>
      </w:pPr>
    </w:p>
    <w:p w14:paraId="0FF7FFA8" w14:textId="77777777" w:rsidR="004B413C" w:rsidRDefault="00EC2FEA">
      <w:pPr>
        <w:ind w:left="2360"/>
        <w:jc w:val="center"/>
        <w:rPr>
          <w:sz w:val="20"/>
          <w:szCs w:val="20"/>
        </w:rPr>
      </w:pPr>
      <w:r>
        <w:rPr>
          <w:rFonts w:ascii="Arial" w:eastAsia="Arial" w:hAnsi="Arial" w:cs="Arial"/>
          <w:sz w:val="20"/>
          <w:szCs w:val="20"/>
        </w:rPr>
        <w:t>Oxidae</w:t>
      </w:r>
    </w:p>
    <w:p w14:paraId="38177B7E" w14:textId="77777777" w:rsidR="004B413C" w:rsidRDefault="004B413C">
      <w:pPr>
        <w:spacing w:line="9" w:lineRule="exact"/>
        <w:rPr>
          <w:sz w:val="20"/>
          <w:szCs w:val="20"/>
        </w:rPr>
      </w:pPr>
    </w:p>
    <w:p w14:paraId="77E951BC" w14:textId="77777777" w:rsidR="004B413C" w:rsidRDefault="00EC2FEA">
      <w:pPr>
        <w:ind w:left="2360"/>
        <w:jc w:val="center"/>
        <w:rPr>
          <w:sz w:val="20"/>
          <w:szCs w:val="20"/>
        </w:rPr>
      </w:pPr>
      <w:r>
        <w:rPr>
          <w:rFonts w:ascii="Arial" w:eastAsia="Arial" w:hAnsi="Arial" w:cs="Arial"/>
          <w:sz w:val="20"/>
          <w:szCs w:val="20"/>
        </w:rPr>
        <w:t>Unioncolidae</w:t>
      </w:r>
    </w:p>
    <w:p w14:paraId="4CF185A5" w14:textId="77777777" w:rsidR="004B413C" w:rsidRDefault="004B413C">
      <w:pPr>
        <w:spacing w:line="9" w:lineRule="exact"/>
        <w:rPr>
          <w:sz w:val="20"/>
          <w:szCs w:val="20"/>
        </w:rPr>
      </w:pPr>
    </w:p>
    <w:p w14:paraId="68A0D797" w14:textId="77777777" w:rsidR="004B413C" w:rsidRDefault="00EC2FEA">
      <w:pPr>
        <w:tabs>
          <w:tab w:val="left" w:pos="4120"/>
          <w:tab w:val="left" w:pos="5360"/>
        </w:tabs>
        <w:ind w:left="2940"/>
        <w:rPr>
          <w:sz w:val="20"/>
          <w:szCs w:val="20"/>
        </w:rPr>
      </w:pPr>
      <w:r>
        <w:rPr>
          <w:rFonts w:ascii="Arial" w:eastAsia="Arial" w:hAnsi="Arial" w:cs="Arial"/>
          <w:b/>
          <w:bCs/>
          <w:sz w:val="20"/>
          <w:szCs w:val="20"/>
        </w:rPr>
        <w:t>Insecta</w:t>
      </w:r>
      <w:r>
        <w:rPr>
          <w:sz w:val="20"/>
          <w:szCs w:val="20"/>
        </w:rPr>
        <w:tab/>
      </w:r>
      <w:r>
        <w:rPr>
          <w:rFonts w:ascii="Arial" w:eastAsia="Arial" w:hAnsi="Arial" w:cs="Arial"/>
          <w:sz w:val="20"/>
          <w:szCs w:val="20"/>
        </w:rPr>
        <w:t>Veliidae</w:t>
      </w:r>
      <w:r>
        <w:rPr>
          <w:sz w:val="20"/>
          <w:szCs w:val="20"/>
        </w:rPr>
        <w:tab/>
      </w:r>
      <w:r>
        <w:rPr>
          <w:rFonts w:ascii="Arial" w:eastAsia="Arial" w:hAnsi="Arial" w:cs="Arial"/>
          <w:sz w:val="19"/>
          <w:szCs w:val="19"/>
        </w:rPr>
        <w:t>Corduliidae</w:t>
      </w:r>
    </w:p>
    <w:p w14:paraId="7D7BB516" w14:textId="77777777" w:rsidR="004B413C" w:rsidRDefault="004B413C">
      <w:pPr>
        <w:spacing w:line="9" w:lineRule="exact"/>
        <w:rPr>
          <w:sz w:val="20"/>
          <w:szCs w:val="20"/>
        </w:rPr>
      </w:pPr>
    </w:p>
    <w:p w14:paraId="0DDF0927" w14:textId="77777777" w:rsidR="004B413C" w:rsidRDefault="00EC2FEA">
      <w:pPr>
        <w:tabs>
          <w:tab w:val="left" w:pos="5380"/>
        </w:tabs>
        <w:ind w:left="4100"/>
        <w:rPr>
          <w:sz w:val="20"/>
          <w:szCs w:val="20"/>
        </w:rPr>
      </w:pPr>
      <w:r>
        <w:rPr>
          <w:rFonts w:ascii="Arial" w:eastAsia="Arial" w:hAnsi="Arial" w:cs="Arial"/>
          <w:sz w:val="20"/>
          <w:szCs w:val="20"/>
        </w:rPr>
        <w:t>Scirtidae</w:t>
      </w:r>
      <w:r>
        <w:rPr>
          <w:sz w:val="20"/>
          <w:szCs w:val="20"/>
        </w:rPr>
        <w:tab/>
      </w:r>
      <w:r>
        <w:rPr>
          <w:rFonts w:ascii="Arial" w:eastAsia="Arial" w:hAnsi="Arial" w:cs="Arial"/>
          <w:sz w:val="20"/>
          <w:szCs w:val="20"/>
        </w:rPr>
        <w:t>Ecnomidae</w:t>
      </w:r>
    </w:p>
    <w:p w14:paraId="406ECFE5" w14:textId="77777777" w:rsidR="004B413C" w:rsidRDefault="004B413C">
      <w:pPr>
        <w:spacing w:line="9" w:lineRule="exact"/>
        <w:rPr>
          <w:sz w:val="20"/>
          <w:szCs w:val="20"/>
        </w:rPr>
      </w:pPr>
    </w:p>
    <w:p w14:paraId="762A5CE7" w14:textId="77777777" w:rsidR="004B413C" w:rsidRDefault="00EC2FEA">
      <w:pPr>
        <w:ind w:left="2360"/>
        <w:jc w:val="center"/>
        <w:rPr>
          <w:sz w:val="20"/>
          <w:szCs w:val="20"/>
        </w:rPr>
      </w:pPr>
      <w:r>
        <w:rPr>
          <w:rFonts w:ascii="Arial" w:eastAsia="Arial" w:hAnsi="Arial" w:cs="Arial"/>
          <w:sz w:val="20"/>
          <w:szCs w:val="20"/>
        </w:rPr>
        <w:t>Haliplidae</w:t>
      </w:r>
    </w:p>
    <w:p w14:paraId="523B0C84" w14:textId="77777777" w:rsidR="004B413C" w:rsidRDefault="004B413C">
      <w:pPr>
        <w:spacing w:line="9" w:lineRule="exact"/>
        <w:rPr>
          <w:sz w:val="20"/>
          <w:szCs w:val="20"/>
        </w:rPr>
      </w:pPr>
    </w:p>
    <w:p w14:paraId="3E5C14DF" w14:textId="77777777" w:rsidR="004B413C" w:rsidRDefault="00EC2FEA">
      <w:pPr>
        <w:ind w:left="2360"/>
        <w:jc w:val="center"/>
        <w:rPr>
          <w:sz w:val="20"/>
          <w:szCs w:val="20"/>
        </w:rPr>
      </w:pPr>
      <w:r>
        <w:rPr>
          <w:rFonts w:ascii="Arial" w:eastAsia="Arial" w:hAnsi="Arial" w:cs="Arial"/>
          <w:sz w:val="20"/>
          <w:szCs w:val="20"/>
        </w:rPr>
        <w:t>Mesoveliidae</w:t>
      </w:r>
    </w:p>
    <w:p w14:paraId="6D997E95" w14:textId="77777777" w:rsidR="004B413C" w:rsidRDefault="004B413C">
      <w:pPr>
        <w:spacing w:line="9" w:lineRule="exact"/>
        <w:rPr>
          <w:sz w:val="20"/>
          <w:szCs w:val="20"/>
        </w:rPr>
      </w:pPr>
    </w:p>
    <w:p w14:paraId="349A1696" w14:textId="77777777" w:rsidR="004B413C" w:rsidRDefault="00EC2FEA">
      <w:pPr>
        <w:tabs>
          <w:tab w:val="left" w:pos="5140"/>
        </w:tabs>
        <w:ind w:left="2800"/>
        <w:rPr>
          <w:sz w:val="20"/>
          <w:szCs w:val="20"/>
        </w:rPr>
      </w:pPr>
      <w:r>
        <w:rPr>
          <w:rFonts w:ascii="Arial" w:eastAsia="Arial" w:hAnsi="Arial" w:cs="Arial"/>
          <w:b/>
          <w:bCs/>
          <w:sz w:val="20"/>
          <w:szCs w:val="20"/>
        </w:rPr>
        <w:t>Ostracoda</w:t>
      </w:r>
      <w:r>
        <w:rPr>
          <w:sz w:val="20"/>
          <w:szCs w:val="20"/>
        </w:rPr>
        <w:tab/>
      </w:r>
      <w:r>
        <w:rPr>
          <w:rFonts w:ascii="Arial" w:eastAsia="Arial" w:hAnsi="Arial" w:cs="Arial"/>
          <w:sz w:val="20"/>
          <w:szCs w:val="20"/>
        </w:rPr>
        <w:t>Notodromadidae</w:t>
      </w:r>
    </w:p>
    <w:p w14:paraId="16614718" w14:textId="77777777" w:rsidR="004B413C" w:rsidRDefault="004B413C">
      <w:pPr>
        <w:spacing w:line="9" w:lineRule="exact"/>
        <w:rPr>
          <w:sz w:val="20"/>
          <w:szCs w:val="20"/>
        </w:rPr>
      </w:pPr>
    </w:p>
    <w:p w14:paraId="2CF12BF3" w14:textId="77777777" w:rsidR="004B413C" w:rsidRDefault="00EC2FEA">
      <w:pPr>
        <w:tabs>
          <w:tab w:val="left" w:pos="260"/>
          <w:tab w:val="left" w:pos="320"/>
        </w:tabs>
        <w:ind w:right="80"/>
        <w:jc w:val="center"/>
        <w:rPr>
          <w:sz w:val="20"/>
          <w:szCs w:val="20"/>
        </w:rPr>
      </w:pPr>
      <w:r>
        <w:rPr>
          <w:rFonts w:ascii="Arial" w:eastAsia="Arial" w:hAnsi="Arial" w:cs="Arial"/>
          <w:b/>
          <w:bCs/>
          <w:sz w:val="20"/>
          <w:szCs w:val="20"/>
        </w:rPr>
        <w:t>Cladocera</w:t>
      </w:r>
      <w:r>
        <w:rPr>
          <w:sz w:val="20"/>
          <w:szCs w:val="20"/>
        </w:rPr>
        <w:tab/>
      </w:r>
      <w:r>
        <w:rPr>
          <w:rFonts w:ascii="Arial" w:eastAsia="Arial" w:hAnsi="Arial" w:cs="Arial"/>
          <w:sz w:val="20"/>
          <w:szCs w:val="20"/>
        </w:rPr>
        <w:t>Moinidae</w:t>
      </w:r>
      <w:r>
        <w:rPr>
          <w:sz w:val="20"/>
          <w:szCs w:val="20"/>
        </w:rPr>
        <w:tab/>
      </w:r>
      <w:r>
        <w:rPr>
          <w:rFonts w:ascii="Arial" w:eastAsia="Arial" w:hAnsi="Arial" w:cs="Arial"/>
          <w:sz w:val="20"/>
          <w:szCs w:val="20"/>
        </w:rPr>
        <w:t>Macrothricidae</w:t>
      </w:r>
    </w:p>
    <w:p w14:paraId="3B2FE703" w14:textId="77777777" w:rsidR="004B413C" w:rsidRDefault="00EC2FEA">
      <w:pPr>
        <w:spacing w:line="20" w:lineRule="exact"/>
        <w:rPr>
          <w:sz w:val="20"/>
          <w:szCs w:val="20"/>
        </w:rPr>
      </w:pPr>
      <w:r>
        <w:rPr>
          <w:noProof/>
          <w:sz w:val="20"/>
          <w:szCs w:val="20"/>
        </w:rPr>
        <mc:AlternateContent>
          <mc:Choice Requires="wps">
            <w:drawing>
              <wp:anchor distT="0" distB="0" distL="114300" distR="114300" simplePos="0" relativeHeight="251008000" behindDoc="1" locked="0" layoutInCell="0" allowOverlap="1" wp14:anchorId="7AB51A91" wp14:editId="10C91833">
                <wp:simplePos x="0" y="0"/>
                <wp:positionH relativeFrom="column">
                  <wp:posOffset>1772920</wp:posOffset>
                </wp:positionH>
                <wp:positionV relativeFrom="paragraph">
                  <wp:posOffset>68580</wp:posOffset>
                </wp:positionV>
                <wp:extent cx="2422525" cy="0"/>
                <wp:effectExtent l="0" t="0" r="0" b="0"/>
                <wp:wrapNone/>
                <wp:docPr id="74" name="Shape 7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422525" cy="4763"/>
                        </a:xfrm>
                        <a:prstGeom prst="line">
                          <a:avLst/>
                        </a:prstGeom>
                        <a:solidFill>
                          <a:srgbClr val="FFFFFF"/>
                        </a:solidFill>
                        <a:ln w="10121">
                          <a:solidFill>
                            <a:srgbClr val="000000"/>
                          </a:solidFill>
                          <a:miter lim="800000"/>
                          <a:headEnd/>
                          <a:tailEnd/>
                        </a:ln>
                      </wps:spPr>
                      <wps:bodyPr/>
                    </wps:wsp>
                  </a:graphicData>
                </a:graphic>
              </wp:anchor>
            </w:drawing>
          </mc:Choice>
          <mc:Fallback>
            <w:pict>
              <v:line w14:anchorId="17E72B3B" id="Shape 74" o:spid="_x0000_s1026" style="position:absolute;z-index:-252308480;visibility:visible;mso-wrap-style:square;mso-wrap-distance-left:9pt;mso-wrap-distance-top:0;mso-wrap-distance-right:9pt;mso-wrap-distance-bottom:0;mso-position-horizontal:absolute;mso-position-horizontal-relative:text;mso-position-vertical:absolute;mso-position-vertical-relative:text" from="139.6pt,5.4pt" to="330.35pt,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" o:allowincell="f" filled="t" strokeweight=".28114mm">
                <v:stroke joinstyle="miter"/>
                <o:lock v:ext="edit" shapetype="f"/>
              </v:line>
            </w:pict>
          </mc:Fallback>
        </mc:AlternateContent>
      </w:r>
    </w:p>
    <w:p w14:paraId="37BE40D9" w14:textId="77777777" w:rsidR="004B413C" w:rsidRDefault="004B413C">
      <w:pPr>
        <w:spacing w:line="200" w:lineRule="exact"/>
        <w:rPr>
          <w:sz w:val="20"/>
          <w:szCs w:val="20"/>
        </w:rPr>
      </w:pPr>
    </w:p>
    <w:p w14:paraId="18CA87BF" w14:textId="77777777" w:rsidR="004B413C" w:rsidRDefault="004B413C">
      <w:pPr>
        <w:spacing w:line="351" w:lineRule="exact"/>
        <w:rPr>
          <w:sz w:val="20"/>
          <w:szCs w:val="20"/>
        </w:rPr>
      </w:pPr>
    </w:p>
    <w:p w14:paraId="2CC665BB" w14:textId="77777777" w:rsidR="004B413C" w:rsidRDefault="00EC2FEA">
      <w:pPr>
        <w:ind w:left="20"/>
        <w:rPr>
          <w:sz w:val="20"/>
          <w:szCs w:val="20"/>
        </w:rPr>
      </w:pPr>
      <w:r>
        <w:rPr>
          <w:rFonts w:ascii="Arial" w:eastAsia="Arial" w:hAnsi="Arial" w:cs="Arial"/>
          <w:b/>
          <w:bCs/>
          <w:sz w:val="29"/>
          <w:szCs w:val="29"/>
        </w:rPr>
        <w:t>Individual wetland descriptions</w:t>
      </w:r>
    </w:p>
    <w:p w14:paraId="52398B61" w14:textId="77777777" w:rsidR="004B413C" w:rsidRDefault="004B413C">
      <w:pPr>
        <w:spacing w:line="315" w:lineRule="exact"/>
        <w:rPr>
          <w:sz w:val="20"/>
          <w:szCs w:val="20"/>
        </w:rPr>
      </w:pPr>
    </w:p>
    <w:p w14:paraId="04A4D6EB" w14:textId="77777777" w:rsidR="004B413C" w:rsidRDefault="00EC2FEA">
      <w:pPr>
        <w:ind w:left="20"/>
        <w:rPr>
          <w:sz w:val="20"/>
          <w:szCs w:val="20"/>
        </w:rPr>
      </w:pPr>
      <w:r>
        <w:rPr>
          <w:rFonts w:ascii="Arial" w:eastAsia="Arial" w:hAnsi="Arial" w:cs="Arial"/>
          <w:b/>
          <w:bCs/>
          <w:sz w:val="24"/>
          <w:szCs w:val="24"/>
        </w:rPr>
        <w:t>Lake Goollelal</w:t>
      </w:r>
    </w:p>
    <w:p w14:paraId="42D59E35" w14:textId="77777777" w:rsidR="004B413C" w:rsidRDefault="004B413C">
      <w:pPr>
        <w:spacing w:line="258" w:lineRule="exact"/>
        <w:rPr>
          <w:sz w:val="20"/>
          <w:szCs w:val="20"/>
        </w:rPr>
      </w:pPr>
    </w:p>
    <w:p w14:paraId="182330DF" w14:textId="77777777" w:rsidR="004B413C" w:rsidRDefault="00EC2FEA">
      <w:pPr>
        <w:spacing w:line="260" w:lineRule="auto"/>
        <w:ind w:right="20" w:firstLine="23"/>
        <w:jc w:val="both"/>
        <w:rPr>
          <w:sz w:val="20"/>
          <w:szCs w:val="20"/>
        </w:rPr>
      </w:pPr>
      <w:r>
        <w:rPr>
          <w:rFonts w:ascii="Arial" w:eastAsia="Arial" w:hAnsi="Arial" w:cs="Arial"/>
          <w:sz w:val="20"/>
          <w:szCs w:val="20"/>
        </w:rPr>
        <w:t>Lake Goollelal, located within the Yellagonga Regional Park, is recognised as an important waterbird habitat and drought refuge (R Froend, R. C. Loomes, et al., 2004) as well as habitat for the Swan River Goby (</w:t>
      </w:r>
      <w:r>
        <w:rPr>
          <w:rFonts w:ascii="Arial" w:eastAsia="Arial" w:hAnsi="Arial" w:cs="Arial"/>
          <w:i/>
          <w:iCs/>
          <w:sz w:val="20"/>
          <w:szCs w:val="20"/>
        </w:rPr>
        <w:t>Pseudogobius olorum</w:t>
      </w:r>
      <w:r>
        <w:rPr>
          <w:rFonts w:ascii="Arial" w:eastAsia="Arial" w:hAnsi="Arial" w:cs="Arial"/>
          <w:sz w:val="20"/>
          <w:szCs w:val="20"/>
        </w:rPr>
        <w:t>) and the Western Pygmy Perch (</w:t>
      </w:r>
      <w:r>
        <w:rPr>
          <w:rFonts w:ascii="Arial" w:eastAsia="Arial" w:hAnsi="Arial" w:cs="Arial"/>
          <w:i/>
          <w:iCs/>
          <w:sz w:val="20"/>
          <w:szCs w:val="20"/>
        </w:rPr>
        <w:t>Edelia vittata</w:t>
      </w:r>
      <w:r>
        <w:rPr>
          <w:rFonts w:ascii="Arial" w:eastAsia="Arial" w:hAnsi="Arial" w:cs="Arial"/>
          <w:sz w:val="20"/>
          <w:szCs w:val="20"/>
        </w:rPr>
        <w:t xml:space="preserve"> ; Water Authority of Western Australia (1995)). The permanent deep waters found in the lake not only provides significant habitat for fauna and fringing vegetation, but also hold significant value as a place of public enjoyment. [COMMENT ON SURROUNDING URBANISATION?]</w:t>
      </w:r>
    </w:p>
    <w:p w14:paraId="191697C8" w14:textId="77777777" w:rsidR="004B413C" w:rsidRDefault="004B413C">
      <w:pPr>
        <w:spacing w:line="337" w:lineRule="exact"/>
        <w:rPr>
          <w:sz w:val="20"/>
          <w:szCs w:val="20"/>
        </w:rPr>
      </w:pPr>
    </w:p>
    <w:p w14:paraId="12C9930C" w14:textId="77777777" w:rsidR="004B413C" w:rsidRDefault="00EC2FEA">
      <w:pPr>
        <w:ind w:left="20"/>
        <w:rPr>
          <w:sz w:val="20"/>
          <w:szCs w:val="20"/>
        </w:rPr>
      </w:pPr>
      <w:r>
        <w:rPr>
          <w:rFonts w:ascii="Arial" w:eastAsia="Arial" w:hAnsi="Arial" w:cs="Arial"/>
          <w:b/>
          <w:bCs/>
          <w:sz w:val="20"/>
          <w:szCs w:val="20"/>
        </w:rPr>
        <w:t>Hydrology and water quality</w:t>
      </w:r>
    </w:p>
    <w:p w14:paraId="5A1B0076" w14:textId="77777777" w:rsidR="004B413C" w:rsidRDefault="004B413C">
      <w:pPr>
        <w:spacing w:line="258" w:lineRule="exact"/>
        <w:rPr>
          <w:sz w:val="20"/>
          <w:szCs w:val="20"/>
        </w:rPr>
      </w:pPr>
    </w:p>
    <w:p w14:paraId="58ED852F" w14:textId="77777777" w:rsidR="004B413C" w:rsidRDefault="00EC2FEA">
      <w:pPr>
        <w:spacing w:line="271" w:lineRule="auto"/>
        <w:ind w:right="20" w:firstLine="23"/>
        <w:jc w:val="both"/>
        <w:rPr>
          <w:sz w:val="20"/>
          <w:szCs w:val="20"/>
        </w:rPr>
      </w:pPr>
      <w:r>
        <w:rPr>
          <w:rFonts w:ascii="Arial" w:eastAsia="Arial" w:hAnsi="Arial" w:cs="Arial"/>
          <w:sz w:val="19"/>
          <w:szCs w:val="19"/>
        </w:rPr>
        <w:t>Surface water levels recorded at Lake Goollelal reveal peak levels generally occur between September and November and lowest water levels between March and May (Table 2). There has been a consistent range of about 0.7 m in annual water level during this period. There has been a general trend of decreasing surface water levels since 1995, although recent increases since 2016 show surface waters at a similar depth to 1990 levels (Figure 8). Surface water levels show similar trends to groundwater levels at a nearby bore (61611870) as the lake is largely fed by groundwater. Although the preferred minimum threshold of 26.0 mAHD has not been breached, it is likely the threshold is set too low as acidification of waters in the lake is a concern (Quintero Vasquez and Lund, 2018). Proposed changes to the Ministerial Criteria include adopting a higher threshold level of 26.4 mAHD. The proposed threshold can be met at 2030 based on modelling.</w:t>
      </w:r>
    </w:p>
    <w:p w14:paraId="2B1B3F81" w14:textId="77777777" w:rsidR="004B413C" w:rsidRDefault="004B413C">
      <w:pPr>
        <w:spacing w:line="51" w:lineRule="exact"/>
        <w:rPr>
          <w:sz w:val="20"/>
          <w:szCs w:val="20"/>
        </w:rPr>
      </w:pPr>
    </w:p>
    <w:p w14:paraId="4F601320" w14:textId="77777777" w:rsidR="004B413C" w:rsidRDefault="00EC2FEA">
      <w:pPr>
        <w:spacing w:line="267" w:lineRule="auto"/>
        <w:ind w:left="20"/>
        <w:jc w:val="both"/>
        <w:rPr>
          <w:sz w:val="20"/>
          <w:szCs w:val="20"/>
        </w:rPr>
      </w:pPr>
      <w:r>
        <w:rPr>
          <w:rFonts w:ascii="Arial" w:eastAsia="Arial" w:hAnsi="Arial" w:cs="Arial"/>
          <w:sz w:val="20"/>
          <w:szCs w:val="20"/>
        </w:rPr>
        <w:t>Lake Goollelal has stable water quality (Judd and Horwitz, 2019). Water pH, normally around 7.5, has only been recorded below 7 in 2007 while the risk of acidification remains low due to declining chloride:sulphate. Currently, the lake is experiencing increasing levels of nitrogen, although levels are still below long-term averages, and low phosphorous.</w:t>
      </w:r>
    </w:p>
    <w:p w14:paraId="33CA959B" w14:textId="77777777" w:rsidR="004B413C" w:rsidRDefault="004B413C">
      <w:pPr>
        <w:spacing w:line="331" w:lineRule="exact"/>
        <w:rPr>
          <w:sz w:val="20"/>
          <w:szCs w:val="20"/>
        </w:rPr>
      </w:pPr>
    </w:p>
    <w:p w14:paraId="7DDA331F" w14:textId="77777777" w:rsidR="004B413C" w:rsidRDefault="00EC2FEA">
      <w:pPr>
        <w:ind w:left="20"/>
        <w:rPr>
          <w:sz w:val="20"/>
          <w:szCs w:val="20"/>
        </w:rPr>
      </w:pPr>
      <w:r>
        <w:rPr>
          <w:rFonts w:ascii="Arial" w:eastAsia="Arial" w:hAnsi="Arial" w:cs="Arial"/>
          <w:b/>
          <w:bCs/>
          <w:sz w:val="20"/>
          <w:szCs w:val="20"/>
        </w:rPr>
        <w:t>Vegetation dynamics</w:t>
      </w:r>
    </w:p>
    <w:p w14:paraId="36E827F8" w14:textId="77777777" w:rsidR="004B413C" w:rsidRDefault="004B413C">
      <w:pPr>
        <w:spacing w:line="258" w:lineRule="exact"/>
        <w:rPr>
          <w:sz w:val="20"/>
          <w:szCs w:val="20"/>
        </w:rPr>
      </w:pPr>
    </w:p>
    <w:p w14:paraId="03522ABE" w14:textId="77777777" w:rsidR="004B413C" w:rsidRDefault="00EC2FEA">
      <w:pPr>
        <w:spacing w:line="296" w:lineRule="auto"/>
        <w:ind w:right="40" w:firstLine="5"/>
        <w:jc w:val="both"/>
        <w:rPr>
          <w:sz w:val="20"/>
          <w:szCs w:val="20"/>
        </w:rPr>
      </w:pPr>
      <w:r>
        <w:rPr>
          <w:rFonts w:ascii="Arial" w:eastAsia="Arial" w:hAnsi="Arial" w:cs="Arial"/>
          <w:sz w:val="19"/>
          <w:szCs w:val="19"/>
        </w:rPr>
        <w:t>The composition of vegetation at Lake Goollelal has been assessed 14 times between 1997 and 2014 at four plots along an established transect [</w:t>
      </w:r>
      <w:r w:rsidRPr="00537D36">
        <w:rPr>
          <w:rFonts w:ascii="Arial" w:eastAsia="Arial" w:hAnsi="Arial" w:cs="Arial"/>
          <w:sz w:val="19"/>
          <w:szCs w:val="19"/>
          <w:highlight w:val="yellow"/>
          <w:rPrChange w:id="39" w:author="Ray Froend" w:date="2019-11-18T10:14:00Z">
            <w:rPr>
              <w:rFonts w:ascii="Arial" w:eastAsia="Arial" w:hAnsi="Arial" w:cs="Arial"/>
              <w:sz w:val="19"/>
              <w:szCs w:val="19"/>
            </w:rPr>
          </w:rPrChange>
        </w:rPr>
        <w:t>I NEED TO READ THE 2014 VEG REPORT</w:t>
      </w:r>
      <w:r>
        <w:rPr>
          <w:rFonts w:ascii="Arial" w:eastAsia="Arial" w:hAnsi="Arial" w:cs="Arial"/>
          <w:sz w:val="19"/>
          <w:szCs w:val="19"/>
        </w:rPr>
        <w:t xml:space="preserve">]. Plot A represents fringing </w:t>
      </w:r>
      <w:r>
        <w:rPr>
          <w:rFonts w:ascii="Arial" w:eastAsia="Arial" w:hAnsi="Arial" w:cs="Arial"/>
          <w:i/>
          <w:iCs/>
          <w:sz w:val="19"/>
          <w:szCs w:val="19"/>
        </w:rPr>
        <w:t>Melaleuca rhaphiophylla</w:t>
      </w:r>
      <w:r>
        <w:rPr>
          <w:rFonts w:ascii="Arial" w:eastAsia="Arial" w:hAnsi="Arial" w:cs="Arial"/>
          <w:sz w:val="19"/>
          <w:szCs w:val="19"/>
        </w:rPr>
        <w:t>/</w:t>
      </w:r>
      <w:r>
        <w:rPr>
          <w:rFonts w:ascii="Arial" w:eastAsia="Arial" w:hAnsi="Arial" w:cs="Arial"/>
          <w:i/>
          <w:iCs/>
          <w:sz w:val="19"/>
          <w:szCs w:val="19"/>
        </w:rPr>
        <w:t xml:space="preserve">Eucalyptus rudis </w:t>
      </w:r>
      <w:r>
        <w:rPr>
          <w:rFonts w:ascii="Arial" w:eastAsia="Arial" w:hAnsi="Arial" w:cs="Arial"/>
          <w:sz w:val="19"/>
          <w:szCs w:val="19"/>
        </w:rPr>
        <w:t>vegetation and a stable community of the native sedges,</w:t>
      </w:r>
      <w:r>
        <w:rPr>
          <w:rFonts w:ascii="Arial" w:eastAsia="Arial" w:hAnsi="Arial" w:cs="Arial"/>
          <w:i/>
          <w:iCs/>
          <w:sz w:val="19"/>
          <w:szCs w:val="19"/>
        </w:rPr>
        <w:t xml:space="preserve"> Baumea</w:t>
      </w:r>
    </w:p>
    <w:p w14:paraId="023E5FBE" w14:textId="77777777" w:rsidR="004B413C" w:rsidRDefault="004B413C">
      <w:pPr>
        <w:sectPr w:rsidR="004B413C">
          <w:pgSz w:w="12240" w:h="15840"/>
          <w:pgMar w:top="1382" w:right="1400" w:bottom="307" w:left="1420" w:header="0" w:footer="0" w:gutter="0"/>
          <w:cols w:space="720" w:equalWidth="0">
            <w:col w:w="9420"/>
          </w:cols>
        </w:sectPr>
      </w:pPr>
    </w:p>
    <w:p w14:paraId="2DEBAFA7" w14:textId="77777777" w:rsidR="004B413C" w:rsidRDefault="004B413C">
      <w:pPr>
        <w:spacing w:line="200" w:lineRule="exact"/>
        <w:rPr>
          <w:sz w:val="20"/>
          <w:szCs w:val="20"/>
        </w:rPr>
      </w:pPr>
    </w:p>
    <w:p w14:paraId="45BE69E9" w14:textId="77777777" w:rsidR="004B413C" w:rsidRDefault="004B413C">
      <w:pPr>
        <w:spacing w:line="228" w:lineRule="exact"/>
        <w:rPr>
          <w:sz w:val="20"/>
          <w:szCs w:val="20"/>
        </w:rPr>
      </w:pPr>
    </w:p>
    <w:p w14:paraId="34F1F672" w14:textId="77777777" w:rsidR="004B413C" w:rsidRDefault="00EC2FEA">
      <w:pPr>
        <w:ind w:right="20"/>
        <w:jc w:val="center"/>
        <w:rPr>
          <w:sz w:val="20"/>
          <w:szCs w:val="20"/>
        </w:rPr>
      </w:pPr>
      <w:r>
        <w:rPr>
          <w:rFonts w:ascii="Arial" w:eastAsia="Arial" w:hAnsi="Arial" w:cs="Arial"/>
          <w:sz w:val="17"/>
          <w:szCs w:val="17"/>
        </w:rPr>
        <w:t>18</w:t>
      </w:r>
    </w:p>
    <w:p w14:paraId="41885558" w14:textId="77777777" w:rsidR="004B413C" w:rsidRDefault="004B413C">
      <w:pPr>
        <w:sectPr w:rsidR="004B413C">
          <w:type w:val="continuous"/>
          <w:pgSz w:w="12240" w:h="15840"/>
          <w:pgMar w:top="1382" w:right="1400" w:bottom="307" w:left="1420" w:header="0" w:footer="0" w:gutter="0"/>
          <w:cols w:space="720" w:equalWidth="0">
            <w:col w:w="9420"/>
          </w:cols>
        </w:sectPr>
      </w:pPr>
    </w:p>
    <w:p w14:paraId="263EFA52" w14:textId="77777777" w:rsidR="004B413C" w:rsidRDefault="004B413C">
      <w:pPr>
        <w:spacing w:line="112" w:lineRule="exact"/>
        <w:rPr>
          <w:sz w:val="20"/>
          <w:szCs w:val="20"/>
        </w:rPr>
      </w:pPr>
      <w:bookmarkStart w:id="40" w:name="page19"/>
      <w:bookmarkEnd w:id="40"/>
    </w:p>
    <w:p w14:paraId="5915DE19" w14:textId="77777777" w:rsidR="004B413C" w:rsidRDefault="00EC2FEA">
      <w:pPr>
        <w:ind w:right="20"/>
        <w:jc w:val="center"/>
        <w:rPr>
          <w:sz w:val="20"/>
          <w:szCs w:val="20"/>
        </w:rPr>
      </w:pPr>
      <w:r>
        <w:rPr>
          <w:rFonts w:ascii="Arial" w:eastAsia="Arial" w:hAnsi="Arial" w:cs="Arial"/>
          <w:sz w:val="20"/>
          <w:szCs w:val="20"/>
        </w:rPr>
        <w:t>Table 2: Five year summaries of surface water level data at Lake Goollelal recorded at staﬀ 6162517</w:t>
      </w:r>
    </w:p>
    <w:p w14:paraId="36F65BC5" w14:textId="77777777" w:rsidR="004B413C" w:rsidRDefault="004B413C">
      <w:pPr>
        <w:spacing w:line="51" w:lineRule="exact"/>
        <w:rPr>
          <w:sz w:val="20"/>
          <w:szCs w:val="20"/>
        </w:rPr>
      </w:pPr>
    </w:p>
    <w:tbl>
      <w:tblPr>
        <w:tblW w:w="0" w:type="auto"/>
        <w:tblInd w:w="80" w:type="dxa"/>
        <w:tblLayout w:type="fixed"/>
        <w:tblCellMar>
          <w:left w:w="0" w:type="dxa"/>
          <w:right w:w="0" w:type="dxa"/>
        </w:tblCellMar>
        <w:tblLook w:val="04A0" w:firstRow="1" w:lastRow="0" w:firstColumn="1" w:lastColumn="0" w:noHBand="0" w:noVBand="1"/>
      </w:tblPr>
      <w:tblGrid>
        <w:gridCol w:w="1480"/>
        <w:gridCol w:w="1580"/>
        <w:gridCol w:w="1540"/>
        <w:gridCol w:w="1760"/>
        <w:gridCol w:w="940"/>
        <w:gridCol w:w="860"/>
        <w:gridCol w:w="1140"/>
        <w:gridCol w:w="20"/>
      </w:tblGrid>
      <w:tr w:rsidR="004B413C" w14:paraId="1BBBC0F7" w14:textId="77777777">
        <w:trPr>
          <w:trHeight w:val="189"/>
        </w:trPr>
        <w:tc>
          <w:tcPr>
            <w:tcW w:w="1480" w:type="dxa"/>
            <w:vMerge w:val="restart"/>
            <w:tcBorders>
              <w:top w:val="single" w:sz="8" w:space="0" w:color="auto"/>
            </w:tcBorders>
            <w:vAlign w:val="bottom"/>
          </w:tcPr>
          <w:p w14:paraId="242B639E" w14:textId="77777777" w:rsidR="004B413C" w:rsidRDefault="00EC2FEA">
            <w:pPr>
              <w:ind w:left="100"/>
              <w:rPr>
                <w:sz w:val="20"/>
                <w:szCs w:val="20"/>
              </w:rPr>
            </w:pPr>
            <w:r>
              <w:rPr>
                <w:rFonts w:ascii="Arial" w:eastAsia="Arial" w:hAnsi="Arial" w:cs="Arial"/>
                <w:sz w:val="16"/>
                <w:szCs w:val="16"/>
              </w:rPr>
              <w:t>Period</w:t>
            </w:r>
          </w:p>
        </w:tc>
        <w:tc>
          <w:tcPr>
            <w:tcW w:w="1580" w:type="dxa"/>
            <w:tcBorders>
              <w:top w:val="single" w:sz="8" w:space="0" w:color="auto"/>
            </w:tcBorders>
            <w:vAlign w:val="bottom"/>
          </w:tcPr>
          <w:p w14:paraId="2F997014" w14:textId="77777777" w:rsidR="004B413C" w:rsidRDefault="00EC2FEA">
            <w:pPr>
              <w:ind w:right="19"/>
              <w:jc w:val="right"/>
              <w:rPr>
                <w:sz w:val="20"/>
                <w:szCs w:val="20"/>
              </w:rPr>
            </w:pPr>
            <w:r>
              <w:rPr>
                <w:rFonts w:ascii="Arial" w:eastAsia="Arial" w:hAnsi="Arial" w:cs="Arial"/>
                <w:sz w:val="16"/>
                <w:szCs w:val="16"/>
              </w:rPr>
              <w:t>Mean max seasonal</w:t>
            </w:r>
          </w:p>
        </w:tc>
        <w:tc>
          <w:tcPr>
            <w:tcW w:w="1540" w:type="dxa"/>
            <w:tcBorders>
              <w:top w:val="single" w:sz="8" w:space="0" w:color="auto"/>
            </w:tcBorders>
            <w:vAlign w:val="bottom"/>
          </w:tcPr>
          <w:p w14:paraId="2C6D7447" w14:textId="77777777" w:rsidR="004B413C" w:rsidRDefault="00EC2FEA">
            <w:pPr>
              <w:ind w:right="19"/>
              <w:jc w:val="right"/>
              <w:rPr>
                <w:sz w:val="20"/>
                <w:szCs w:val="20"/>
              </w:rPr>
            </w:pPr>
            <w:r>
              <w:rPr>
                <w:rFonts w:ascii="Arial" w:eastAsia="Arial" w:hAnsi="Arial" w:cs="Arial"/>
                <w:sz w:val="16"/>
                <w:szCs w:val="16"/>
              </w:rPr>
              <w:t>Mean min seasonal</w:t>
            </w:r>
          </w:p>
        </w:tc>
        <w:tc>
          <w:tcPr>
            <w:tcW w:w="1760" w:type="dxa"/>
            <w:tcBorders>
              <w:top w:val="single" w:sz="8" w:space="0" w:color="auto"/>
            </w:tcBorders>
            <w:vAlign w:val="bottom"/>
          </w:tcPr>
          <w:p w14:paraId="7E12866E" w14:textId="77777777" w:rsidR="004B413C" w:rsidRDefault="00EC2FEA">
            <w:pPr>
              <w:ind w:right="19"/>
              <w:jc w:val="right"/>
              <w:rPr>
                <w:sz w:val="20"/>
                <w:szCs w:val="20"/>
              </w:rPr>
            </w:pPr>
            <w:r>
              <w:rPr>
                <w:rFonts w:ascii="Arial" w:eastAsia="Arial" w:hAnsi="Arial" w:cs="Arial"/>
                <w:w w:val="99"/>
                <w:sz w:val="16"/>
                <w:szCs w:val="16"/>
              </w:rPr>
              <w:t>Mean seasonal change</w:t>
            </w:r>
          </w:p>
        </w:tc>
        <w:tc>
          <w:tcPr>
            <w:tcW w:w="940" w:type="dxa"/>
            <w:tcBorders>
              <w:top w:val="single" w:sz="8" w:space="0" w:color="auto"/>
            </w:tcBorders>
            <w:vAlign w:val="bottom"/>
          </w:tcPr>
          <w:p w14:paraId="27BC2478" w14:textId="77777777" w:rsidR="004B413C" w:rsidRDefault="00EC2FEA">
            <w:pPr>
              <w:ind w:left="140"/>
              <w:rPr>
                <w:sz w:val="20"/>
                <w:szCs w:val="20"/>
              </w:rPr>
            </w:pPr>
            <w:r>
              <w:rPr>
                <w:rFonts w:ascii="Arial" w:eastAsia="Arial" w:hAnsi="Arial" w:cs="Arial"/>
                <w:sz w:val="16"/>
                <w:szCs w:val="16"/>
              </w:rPr>
              <w:t>Month of</w:t>
            </w:r>
          </w:p>
        </w:tc>
        <w:tc>
          <w:tcPr>
            <w:tcW w:w="860" w:type="dxa"/>
            <w:tcBorders>
              <w:top w:val="single" w:sz="8" w:space="0" w:color="auto"/>
            </w:tcBorders>
            <w:vAlign w:val="bottom"/>
          </w:tcPr>
          <w:p w14:paraId="77CFE8D5" w14:textId="77777777" w:rsidR="004B413C" w:rsidRDefault="00EC2FEA">
            <w:pPr>
              <w:ind w:left="100"/>
              <w:rPr>
                <w:sz w:val="20"/>
                <w:szCs w:val="20"/>
              </w:rPr>
            </w:pPr>
            <w:r>
              <w:rPr>
                <w:rFonts w:ascii="Arial" w:eastAsia="Arial" w:hAnsi="Arial" w:cs="Arial"/>
                <w:sz w:val="16"/>
                <w:szCs w:val="16"/>
              </w:rPr>
              <w:t>Month of</w:t>
            </w:r>
          </w:p>
        </w:tc>
        <w:tc>
          <w:tcPr>
            <w:tcW w:w="1140" w:type="dxa"/>
            <w:tcBorders>
              <w:top w:val="single" w:sz="8" w:space="0" w:color="auto"/>
            </w:tcBorders>
            <w:vAlign w:val="bottom"/>
          </w:tcPr>
          <w:p w14:paraId="7E241A07" w14:textId="77777777" w:rsidR="004B413C" w:rsidRDefault="00EC2FEA">
            <w:pPr>
              <w:ind w:right="19"/>
              <w:jc w:val="right"/>
              <w:rPr>
                <w:sz w:val="20"/>
                <w:szCs w:val="20"/>
              </w:rPr>
            </w:pPr>
            <w:r>
              <w:rPr>
                <w:rFonts w:ascii="Arial" w:eastAsia="Arial" w:hAnsi="Arial" w:cs="Arial"/>
                <w:sz w:val="16"/>
                <w:szCs w:val="16"/>
              </w:rPr>
              <w:t>Mean max to</w:t>
            </w:r>
          </w:p>
        </w:tc>
        <w:tc>
          <w:tcPr>
            <w:tcW w:w="0" w:type="dxa"/>
            <w:vAlign w:val="bottom"/>
          </w:tcPr>
          <w:p w14:paraId="4A07790D" w14:textId="77777777" w:rsidR="004B413C" w:rsidRDefault="004B413C">
            <w:pPr>
              <w:rPr>
                <w:sz w:val="1"/>
                <w:szCs w:val="1"/>
              </w:rPr>
            </w:pPr>
          </w:p>
        </w:tc>
      </w:tr>
      <w:tr w:rsidR="004B413C" w14:paraId="14ED3A78" w14:textId="77777777">
        <w:trPr>
          <w:trHeight w:val="133"/>
        </w:trPr>
        <w:tc>
          <w:tcPr>
            <w:tcW w:w="1480" w:type="dxa"/>
            <w:vMerge/>
            <w:vAlign w:val="bottom"/>
          </w:tcPr>
          <w:p w14:paraId="0CE68406" w14:textId="77777777" w:rsidR="004B413C" w:rsidRDefault="004B413C">
            <w:pPr>
              <w:rPr>
                <w:sz w:val="11"/>
                <w:szCs w:val="11"/>
              </w:rPr>
            </w:pPr>
          </w:p>
        </w:tc>
        <w:tc>
          <w:tcPr>
            <w:tcW w:w="1580" w:type="dxa"/>
            <w:vMerge w:val="restart"/>
            <w:vAlign w:val="bottom"/>
          </w:tcPr>
          <w:p w14:paraId="026387D1" w14:textId="77777777" w:rsidR="004B413C" w:rsidRDefault="00EC2FEA">
            <w:pPr>
              <w:ind w:right="199"/>
              <w:jc w:val="right"/>
              <w:rPr>
                <w:sz w:val="20"/>
                <w:szCs w:val="20"/>
              </w:rPr>
            </w:pPr>
            <w:r>
              <w:rPr>
                <w:rFonts w:ascii="Arial" w:eastAsia="Arial" w:hAnsi="Arial" w:cs="Arial"/>
                <w:sz w:val="16"/>
                <w:szCs w:val="16"/>
              </w:rPr>
              <w:t>level (mAHD)</w:t>
            </w:r>
          </w:p>
        </w:tc>
        <w:tc>
          <w:tcPr>
            <w:tcW w:w="1540" w:type="dxa"/>
            <w:vMerge w:val="restart"/>
            <w:vAlign w:val="bottom"/>
          </w:tcPr>
          <w:p w14:paraId="3F5E01CA" w14:textId="77777777" w:rsidR="004B413C" w:rsidRDefault="00EC2FEA">
            <w:pPr>
              <w:ind w:right="199"/>
              <w:jc w:val="right"/>
              <w:rPr>
                <w:sz w:val="20"/>
                <w:szCs w:val="20"/>
              </w:rPr>
            </w:pPr>
            <w:r>
              <w:rPr>
                <w:rFonts w:ascii="Arial" w:eastAsia="Arial" w:hAnsi="Arial" w:cs="Arial"/>
                <w:sz w:val="16"/>
                <w:szCs w:val="16"/>
              </w:rPr>
              <w:t>level (mAHD)</w:t>
            </w:r>
          </w:p>
        </w:tc>
        <w:tc>
          <w:tcPr>
            <w:tcW w:w="1760" w:type="dxa"/>
            <w:vMerge w:val="restart"/>
            <w:vAlign w:val="bottom"/>
          </w:tcPr>
          <w:p w14:paraId="14778A50" w14:textId="77777777" w:rsidR="004B413C" w:rsidRDefault="00EC2FEA">
            <w:pPr>
              <w:ind w:right="679"/>
              <w:jc w:val="right"/>
              <w:rPr>
                <w:sz w:val="20"/>
                <w:szCs w:val="20"/>
              </w:rPr>
            </w:pPr>
            <w:r>
              <w:rPr>
                <w:rFonts w:ascii="Arial" w:eastAsia="Arial" w:hAnsi="Arial" w:cs="Arial"/>
                <w:sz w:val="16"/>
                <w:szCs w:val="16"/>
              </w:rPr>
              <w:t>(m)</w:t>
            </w:r>
          </w:p>
        </w:tc>
        <w:tc>
          <w:tcPr>
            <w:tcW w:w="940" w:type="dxa"/>
            <w:vMerge w:val="restart"/>
            <w:vAlign w:val="bottom"/>
          </w:tcPr>
          <w:p w14:paraId="4901E712" w14:textId="77777777" w:rsidR="004B413C" w:rsidRDefault="00EC2FEA">
            <w:pPr>
              <w:ind w:left="100"/>
              <w:rPr>
                <w:sz w:val="20"/>
                <w:szCs w:val="20"/>
              </w:rPr>
            </w:pPr>
            <w:r>
              <w:rPr>
                <w:rFonts w:ascii="Arial" w:eastAsia="Arial" w:hAnsi="Arial" w:cs="Arial"/>
                <w:sz w:val="16"/>
                <w:szCs w:val="16"/>
              </w:rPr>
              <w:t>maximum</w:t>
            </w:r>
          </w:p>
        </w:tc>
        <w:tc>
          <w:tcPr>
            <w:tcW w:w="860" w:type="dxa"/>
            <w:vMerge w:val="restart"/>
            <w:vAlign w:val="bottom"/>
          </w:tcPr>
          <w:p w14:paraId="690A665E" w14:textId="77777777" w:rsidR="004B413C" w:rsidRDefault="00EC2FEA">
            <w:pPr>
              <w:ind w:left="100"/>
              <w:rPr>
                <w:sz w:val="20"/>
                <w:szCs w:val="20"/>
              </w:rPr>
            </w:pPr>
            <w:r>
              <w:rPr>
                <w:rFonts w:ascii="Arial" w:eastAsia="Arial" w:hAnsi="Arial" w:cs="Arial"/>
                <w:sz w:val="16"/>
                <w:szCs w:val="16"/>
              </w:rPr>
              <w:t>minimum</w:t>
            </w:r>
          </w:p>
        </w:tc>
        <w:tc>
          <w:tcPr>
            <w:tcW w:w="1140" w:type="dxa"/>
            <w:vMerge w:val="restart"/>
            <w:vAlign w:val="bottom"/>
          </w:tcPr>
          <w:p w14:paraId="4F061344" w14:textId="77777777" w:rsidR="004B413C" w:rsidRDefault="00EC2FEA">
            <w:pPr>
              <w:ind w:right="99"/>
              <w:jc w:val="right"/>
              <w:rPr>
                <w:sz w:val="20"/>
                <w:szCs w:val="20"/>
              </w:rPr>
            </w:pPr>
            <w:r>
              <w:rPr>
                <w:rFonts w:ascii="Arial" w:eastAsia="Arial" w:hAnsi="Arial" w:cs="Arial"/>
                <w:sz w:val="16"/>
                <w:szCs w:val="16"/>
              </w:rPr>
              <w:t>min (days)</w:t>
            </w:r>
          </w:p>
        </w:tc>
        <w:tc>
          <w:tcPr>
            <w:tcW w:w="0" w:type="dxa"/>
            <w:vAlign w:val="bottom"/>
          </w:tcPr>
          <w:p w14:paraId="371DFFDB" w14:textId="77777777" w:rsidR="004B413C" w:rsidRDefault="004B413C">
            <w:pPr>
              <w:rPr>
                <w:sz w:val="1"/>
                <w:szCs w:val="1"/>
              </w:rPr>
            </w:pPr>
          </w:p>
        </w:tc>
      </w:tr>
      <w:tr w:rsidR="004B413C" w14:paraId="661E762C" w14:textId="77777777">
        <w:trPr>
          <w:trHeight w:val="96"/>
        </w:trPr>
        <w:tc>
          <w:tcPr>
            <w:tcW w:w="1480" w:type="dxa"/>
            <w:vAlign w:val="bottom"/>
          </w:tcPr>
          <w:p w14:paraId="6BE8D320" w14:textId="77777777" w:rsidR="004B413C" w:rsidRDefault="004B413C">
            <w:pPr>
              <w:rPr>
                <w:sz w:val="8"/>
                <w:szCs w:val="8"/>
              </w:rPr>
            </w:pPr>
          </w:p>
        </w:tc>
        <w:tc>
          <w:tcPr>
            <w:tcW w:w="1580" w:type="dxa"/>
            <w:vMerge/>
            <w:vAlign w:val="bottom"/>
          </w:tcPr>
          <w:p w14:paraId="5DF8620B" w14:textId="77777777" w:rsidR="004B413C" w:rsidRDefault="004B413C">
            <w:pPr>
              <w:rPr>
                <w:sz w:val="8"/>
                <w:szCs w:val="8"/>
              </w:rPr>
            </w:pPr>
          </w:p>
        </w:tc>
        <w:tc>
          <w:tcPr>
            <w:tcW w:w="1540" w:type="dxa"/>
            <w:vMerge/>
            <w:vAlign w:val="bottom"/>
          </w:tcPr>
          <w:p w14:paraId="1CD61DBC" w14:textId="77777777" w:rsidR="004B413C" w:rsidRDefault="004B413C">
            <w:pPr>
              <w:rPr>
                <w:sz w:val="8"/>
                <w:szCs w:val="8"/>
              </w:rPr>
            </w:pPr>
          </w:p>
        </w:tc>
        <w:tc>
          <w:tcPr>
            <w:tcW w:w="1760" w:type="dxa"/>
            <w:vMerge/>
            <w:vAlign w:val="bottom"/>
          </w:tcPr>
          <w:p w14:paraId="5D3F71B0" w14:textId="77777777" w:rsidR="004B413C" w:rsidRDefault="004B413C">
            <w:pPr>
              <w:rPr>
                <w:sz w:val="8"/>
                <w:szCs w:val="8"/>
              </w:rPr>
            </w:pPr>
          </w:p>
        </w:tc>
        <w:tc>
          <w:tcPr>
            <w:tcW w:w="940" w:type="dxa"/>
            <w:vMerge/>
            <w:vAlign w:val="bottom"/>
          </w:tcPr>
          <w:p w14:paraId="65F95636" w14:textId="77777777" w:rsidR="004B413C" w:rsidRDefault="004B413C">
            <w:pPr>
              <w:rPr>
                <w:sz w:val="8"/>
                <w:szCs w:val="8"/>
              </w:rPr>
            </w:pPr>
          </w:p>
        </w:tc>
        <w:tc>
          <w:tcPr>
            <w:tcW w:w="860" w:type="dxa"/>
            <w:vMerge/>
            <w:vAlign w:val="bottom"/>
          </w:tcPr>
          <w:p w14:paraId="296D3753" w14:textId="77777777" w:rsidR="004B413C" w:rsidRDefault="004B413C">
            <w:pPr>
              <w:rPr>
                <w:sz w:val="8"/>
                <w:szCs w:val="8"/>
              </w:rPr>
            </w:pPr>
          </w:p>
        </w:tc>
        <w:tc>
          <w:tcPr>
            <w:tcW w:w="1140" w:type="dxa"/>
            <w:vMerge/>
            <w:vAlign w:val="bottom"/>
          </w:tcPr>
          <w:p w14:paraId="5DF03F98" w14:textId="77777777" w:rsidR="004B413C" w:rsidRDefault="004B413C">
            <w:pPr>
              <w:rPr>
                <w:sz w:val="8"/>
                <w:szCs w:val="8"/>
              </w:rPr>
            </w:pPr>
          </w:p>
        </w:tc>
        <w:tc>
          <w:tcPr>
            <w:tcW w:w="0" w:type="dxa"/>
            <w:vAlign w:val="bottom"/>
          </w:tcPr>
          <w:p w14:paraId="64C49F41" w14:textId="77777777" w:rsidR="004B413C" w:rsidRDefault="004B413C">
            <w:pPr>
              <w:rPr>
                <w:sz w:val="1"/>
                <w:szCs w:val="1"/>
              </w:rPr>
            </w:pPr>
          </w:p>
        </w:tc>
      </w:tr>
      <w:tr w:rsidR="004B413C" w14:paraId="724EE737" w14:textId="77777777">
        <w:trPr>
          <w:trHeight w:val="40"/>
        </w:trPr>
        <w:tc>
          <w:tcPr>
            <w:tcW w:w="1480" w:type="dxa"/>
            <w:tcBorders>
              <w:bottom w:val="single" w:sz="8" w:space="0" w:color="auto"/>
            </w:tcBorders>
            <w:vAlign w:val="bottom"/>
          </w:tcPr>
          <w:p w14:paraId="39A875F6" w14:textId="77777777" w:rsidR="004B413C" w:rsidRDefault="004B413C">
            <w:pPr>
              <w:rPr>
                <w:sz w:val="3"/>
                <w:szCs w:val="3"/>
              </w:rPr>
            </w:pPr>
          </w:p>
        </w:tc>
        <w:tc>
          <w:tcPr>
            <w:tcW w:w="1580" w:type="dxa"/>
            <w:tcBorders>
              <w:bottom w:val="single" w:sz="8" w:space="0" w:color="auto"/>
            </w:tcBorders>
            <w:vAlign w:val="bottom"/>
          </w:tcPr>
          <w:p w14:paraId="0EC24180" w14:textId="77777777" w:rsidR="004B413C" w:rsidRDefault="004B413C">
            <w:pPr>
              <w:rPr>
                <w:sz w:val="3"/>
                <w:szCs w:val="3"/>
              </w:rPr>
            </w:pPr>
          </w:p>
        </w:tc>
        <w:tc>
          <w:tcPr>
            <w:tcW w:w="1540" w:type="dxa"/>
            <w:tcBorders>
              <w:bottom w:val="single" w:sz="8" w:space="0" w:color="auto"/>
            </w:tcBorders>
            <w:vAlign w:val="bottom"/>
          </w:tcPr>
          <w:p w14:paraId="4D578AE4" w14:textId="77777777" w:rsidR="004B413C" w:rsidRDefault="004B413C">
            <w:pPr>
              <w:rPr>
                <w:sz w:val="3"/>
                <w:szCs w:val="3"/>
              </w:rPr>
            </w:pPr>
          </w:p>
        </w:tc>
        <w:tc>
          <w:tcPr>
            <w:tcW w:w="1760" w:type="dxa"/>
            <w:tcBorders>
              <w:bottom w:val="single" w:sz="8" w:space="0" w:color="auto"/>
            </w:tcBorders>
            <w:vAlign w:val="bottom"/>
          </w:tcPr>
          <w:p w14:paraId="327819EE" w14:textId="77777777" w:rsidR="004B413C" w:rsidRDefault="004B413C">
            <w:pPr>
              <w:rPr>
                <w:sz w:val="3"/>
                <w:szCs w:val="3"/>
              </w:rPr>
            </w:pPr>
          </w:p>
        </w:tc>
        <w:tc>
          <w:tcPr>
            <w:tcW w:w="940" w:type="dxa"/>
            <w:tcBorders>
              <w:bottom w:val="single" w:sz="8" w:space="0" w:color="auto"/>
            </w:tcBorders>
            <w:vAlign w:val="bottom"/>
          </w:tcPr>
          <w:p w14:paraId="448795C7" w14:textId="77777777" w:rsidR="004B413C" w:rsidRDefault="004B413C">
            <w:pPr>
              <w:rPr>
                <w:sz w:val="3"/>
                <w:szCs w:val="3"/>
              </w:rPr>
            </w:pPr>
          </w:p>
        </w:tc>
        <w:tc>
          <w:tcPr>
            <w:tcW w:w="860" w:type="dxa"/>
            <w:tcBorders>
              <w:bottom w:val="single" w:sz="8" w:space="0" w:color="auto"/>
            </w:tcBorders>
            <w:vAlign w:val="bottom"/>
          </w:tcPr>
          <w:p w14:paraId="2089D6BA" w14:textId="77777777" w:rsidR="004B413C" w:rsidRDefault="004B413C">
            <w:pPr>
              <w:rPr>
                <w:sz w:val="3"/>
                <w:szCs w:val="3"/>
              </w:rPr>
            </w:pPr>
          </w:p>
        </w:tc>
        <w:tc>
          <w:tcPr>
            <w:tcW w:w="1140" w:type="dxa"/>
            <w:tcBorders>
              <w:bottom w:val="single" w:sz="8" w:space="0" w:color="auto"/>
            </w:tcBorders>
            <w:vAlign w:val="bottom"/>
          </w:tcPr>
          <w:p w14:paraId="62FF5278" w14:textId="77777777" w:rsidR="004B413C" w:rsidRDefault="004B413C">
            <w:pPr>
              <w:rPr>
                <w:sz w:val="3"/>
                <w:szCs w:val="3"/>
              </w:rPr>
            </w:pPr>
          </w:p>
        </w:tc>
        <w:tc>
          <w:tcPr>
            <w:tcW w:w="0" w:type="dxa"/>
            <w:vAlign w:val="bottom"/>
          </w:tcPr>
          <w:p w14:paraId="780BA892" w14:textId="77777777" w:rsidR="004B413C" w:rsidRDefault="004B413C">
            <w:pPr>
              <w:rPr>
                <w:sz w:val="1"/>
                <w:szCs w:val="1"/>
              </w:rPr>
            </w:pPr>
          </w:p>
        </w:tc>
      </w:tr>
      <w:tr w:rsidR="004B413C" w14:paraId="2EFAA9DA" w14:textId="77777777">
        <w:trPr>
          <w:trHeight w:val="181"/>
        </w:trPr>
        <w:tc>
          <w:tcPr>
            <w:tcW w:w="1480" w:type="dxa"/>
            <w:vAlign w:val="bottom"/>
          </w:tcPr>
          <w:p w14:paraId="580924B0" w14:textId="77777777" w:rsidR="004B413C" w:rsidRDefault="00EC2FEA">
            <w:pPr>
              <w:spacing w:line="181" w:lineRule="exact"/>
              <w:ind w:left="100"/>
              <w:rPr>
                <w:sz w:val="20"/>
                <w:szCs w:val="20"/>
              </w:rPr>
            </w:pPr>
            <w:r>
              <w:rPr>
                <w:rFonts w:ascii="Arial" w:eastAsia="Arial" w:hAnsi="Arial" w:cs="Arial"/>
                <w:sz w:val="16"/>
                <w:szCs w:val="16"/>
              </w:rPr>
              <w:t>08/1994 - 07/1999</w:t>
            </w:r>
          </w:p>
        </w:tc>
        <w:tc>
          <w:tcPr>
            <w:tcW w:w="1580" w:type="dxa"/>
            <w:vAlign w:val="bottom"/>
          </w:tcPr>
          <w:p w14:paraId="71D14994" w14:textId="77777777" w:rsidR="004B413C" w:rsidRDefault="00EC2FEA">
            <w:pPr>
              <w:spacing w:line="181" w:lineRule="exact"/>
              <w:ind w:right="19"/>
              <w:jc w:val="right"/>
              <w:rPr>
                <w:sz w:val="20"/>
                <w:szCs w:val="20"/>
              </w:rPr>
            </w:pPr>
            <w:r>
              <w:rPr>
                <w:rFonts w:ascii="Arial" w:eastAsia="Arial" w:hAnsi="Arial" w:cs="Arial"/>
                <w:sz w:val="16"/>
                <w:szCs w:val="16"/>
              </w:rPr>
              <w:t>27.5</w:t>
            </w:r>
          </w:p>
        </w:tc>
        <w:tc>
          <w:tcPr>
            <w:tcW w:w="1540" w:type="dxa"/>
            <w:vAlign w:val="bottom"/>
          </w:tcPr>
          <w:p w14:paraId="0500A436" w14:textId="77777777" w:rsidR="004B413C" w:rsidRDefault="00EC2FEA">
            <w:pPr>
              <w:spacing w:line="181" w:lineRule="exact"/>
              <w:ind w:right="19"/>
              <w:jc w:val="right"/>
              <w:rPr>
                <w:sz w:val="20"/>
                <w:szCs w:val="20"/>
              </w:rPr>
            </w:pPr>
            <w:r>
              <w:rPr>
                <w:rFonts w:ascii="Arial" w:eastAsia="Arial" w:hAnsi="Arial" w:cs="Arial"/>
                <w:sz w:val="16"/>
                <w:szCs w:val="16"/>
              </w:rPr>
              <w:t>26.8</w:t>
            </w:r>
          </w:p>
        </w:tc>
        <w:tc>
          <w:tcPr>
            <w:tcW w:w="1760" w:type="dxa"/>
            <w:vAlign w:val="bottom"/>
          </w:tcPr>
          <w:p w14:paraId="04A85F66" w14:textId="77777777" w:rsidR="004B413C" w:rsidRDefault="00EC2FEA">
            <w:pPr>
              <w:spacing w:line="181" w:lineRule="exact"/>
              <w:ind w:right="19"/>
              <w:jc w:val="right"/>
              <w:rPr>
                <w:sz w:val="20"/>
                <w:szCs w:val="20"/>
              </w:rPr>
            </w:pPr>
            <w:r>
              <w:rPr>
                <w:rFonts w:ascii="Arial" w:eastAsia="Arial" w:hAnsi="Arial" w:cs="Arial"/>
                <w:sz w:val="16"/>
                <w:szCs w:val="16"/>
              </w:rPr>
              <w:t>0.78</w:t>
            </w:r>
          </w:p>
        </w:tc>
        <w:tc>
          <w:tcPr>
            <w:tcW w:w="940" w:type="dxa"/>
            <w:vAlign w:val="bottom"/>
          </w:tcPr>
          <w:p w14:paraId="4A606CDF" w14:textId="77777777" w:rsidR="004B413C" w:rsidRDefault="00EC2FEA">
            <w:pPr>
              <w:spacing w:line="181" w:lineRule="exact"/>
              <w:ind w:left="100"/>
              <w:rPr>
                <w:sz w:val="20"/>
                <w:szCs w:val="20"/>
              </w:rPr>
            </w:pPr>
            <w:r>
              <w:rPr>
                <w:rFonts w:ascii="Arial" w:eastAsia="Arial" w:hAnsi="Arial" w:cs="Arial"/>
                <w:sz w:val="16"/>
                <w:szCs w:val="16"/>
              </w:rPr>
              <w:t>October</w:t>
            </w:r>
          </w:p>
        </w:tc>
        <w:tc>
          <w:tcPr>
            <w:tcW w:w="860" w:type="dxa"/>
            <w:vAlign w:val="bottom"/>
          </w:tcPr>
          <w:p w14:paraId="703D9647" w14:textId="77777777" w:rsidR="004B413C" w:rsidRDefault="00EC2FEA">
            <w:pPr>
              <w:spacing w:line="181" w:lineRule="exact"/>
              <w:ind w:left="100"/>
              <w:rPr>
                <w:sz w:val="20"/>
                <w:szCs w:val="20"/>
              </w:rPr>
            </w:pPr>
            <w:r>
              <w:rPr>
                <w:rFonts w:ascii="Arial" w:eastAsia="Arial" w:hAnsi="Arial" w:cs="Arial"/>
                <w:sz w:val="16"/>
                <w:szCs w:val="16"/>
              </w:rPr>
              <w:t>May</w:t>
            </w:r>
          </w:p>
        </w:tc>
        <w:tc>
          <w:tcPr>
            <w:tcW w:w="1140" w:type="dxa"/>
            <w:vAlign w:val="bottom"/>
          </w:tcPr>
          <w:p w14:paraId="05BB17E2" w14:textId="77777777" w:rsidR="004B413C" w:rsidRDefault="00EC2FEA">
            <w:pPr>
              <w:spacing w:line="181" w:lineRule="exact"/>
              <w:ind w:right="19"/>
              <w:jc w:val="right"/>
              <w:rPr>
                <w:sz w:val="20"/>
                <w:szCs w:val="20"/>
              </w:rPr>
            </w:pPr>
            <w:r>
              <w:rPr>
                <w:rFonts w:ascii="Arial" w:eastAsia="Arial" w:hAnsi="Arial" w:cs="Arial"/>
                <w:sz w:val="16"/>
                <w:szCs w:val="16"/>
              </w:rPr>
              <w:t>207</w:t>
            </w:r>
          </w:p>
        </w:tc>
        <w:tc>
          <w:tcPr>
            <w:tcW w:w="0" w:type="dxa"/>
            <w:vAlign w:val="bottom"/>
          </w:tcPr>
          <w:p w14:paraId="758FF6C4" w14:textId="77777777" w:rsidR="004B413C" w:rsidRDefault="004B413C">
            <w:pPr>
              <w:rPr>
                <w:sz w:val="1"/>
                <w:szCs w:val="1"/>
              </w:rPr>
            </w:pPr>
          </w:p>
        </w:tc>
      </w:tr>
      <w:tr w:rsidR="004B413C" w14:paraId="7A1CE3F8" w14:textId="77777777">
        <w:trPr>
          <w:trHeight w:val="194"/>
        </w:trPr>
        <w:tc>
          <w:tcPr>
            <w:tcW w:w="1480" w:type="dxa"/>
            <w:vAlign w:val="bottom"/>
          </w:tcPr>
          <w:p w14:paraId="6152D25B" w14:textId="77777777" w:rsidR="004B413C" w:rsidRDefault="00EC2FEA">
            <w:pPr>
              <w:ind w:left="100"/>
              <w:rPr>
                <w:sz w:val="20"/>
                <w:szCs w:val="20"/>
              </w:rPr>
            </w:pPr>
            <w:r>
              <w:rPr>
                <w:rFonts w:ascii="Arial" w:eastAsia="Arial" w:hAnsi="Arial" w:cs="Arial"/>
                <w:sz w:val="16"/>
                <w:szCs w:val="16"/>
              </w:rPr>
              <w:t>08/1999 - 07/2004</w:t>
            </w:r>
          </w:p>
        </w:tc>
        <w:tc>
          <w:tcPr>
            <w:tcW w:w="1580" w:type="dxa"/>
            <w:vAlign w:val="bottom"/>
          </w:tcPr>
          <w:p w14:paraId="415CD5CF" w14:textId="77777777" w:rsidR="004B413C" w:rsidRDefault="00EC2FEA">
            <w:pPr>
              <w:ind w:right="19"/>
              <w:jc w:val="right"/>
              <w:rPr>
                <w:sz w:val="20"/>
                <w:szCs w:val="20"/>
              </w:rPr>
            </w:pPr>
            <w:r>
              <w:rPr>
                <w:rFonts w:ascii="Arial" w:eastAsia="Arial" w:hAnsi="Arial" w:cs="Arial"/>
                <w:sz w:val="16"/>
                <w:szCs w:val="16"/>
              </w:rPr>
              <w:t>27.5</w:t>
            </w:r>
          </w:p>
        </w:tc>
        <w:tc>
          <w:tcPr>
            <w:tcW w:w="1540" w:type="dxa"/>
            <w:vAlign w:val="bottom"/>
          </w:tcPr>
          <w:p w14:paraId="21833D7E" w14:textId="77777777" w:rsidR="004B413C" w:rsidRDefault="00EC2FEA">
            <w:pPr>
              <w:ind w:right="19"/>
              <w:jc w:val="right"/>
              <w:rPr>
                <w:sz w:val="20"/>
                <w:szCs w:val="20"/>
              </w:rPr>
            </w:pPr>
            <w:r>
              <w:rPr>
                <w:rFonts w:ascii="Arial" w:eastAsia="Arial" w:hAnsi="Arial" w:cs="Arial"/>
                <w:sz w:val="16"/>
                <w:szCs w:val="16"/>
              </w:rPr>
              <w:t>26.7</w:t>
            </w:r>
          </w:p>
        </w:tc>
        <w:tc>
          <w:tcPr>
            <w:tcW w:w="1760" w:type="dxa"/>
            <w:vAlign w:val="bottom"/>
          </w:tcPr>
          <w:p w14:paraId="42DAD5B4" w14:textId="77777777" w:rsidR="004B413C" w:rsidRDefault="00EC2FEA">
            <w:pPr>
              <w:ind w:right="19"/>
              <w:jc w:val="right"/>
              <w:rPr>
                <w:sz w:val="20"/>
                <w:szCs w:val="20"/>
              </w:rPr>
            </w:pPr>
            <w:r>
              <w:rPr>
                <w:rFonts w:ascii="Arial" w:eastAsia="Arial" w:hAnsi="Arial" w:cs="Arial"/>
                <w:sz w:val="16"/>
                <w:szCs w:val="16"/>
              </w:rPr>
              <w:t>0.80</w:t>
            </w:r>
          </w:p>
        </w:tc>
        <w:tc>
          <w:tcPr>
            <w:tcW w:w="940" w:type="dxa"/>
            <w:vAlign w:val="bottom"/>
          </w:tcPr>
          <w:p w14:paraId="60452671" w14:textId="77777777" w:rsidR="004B413C" w:rsidRDefault="00EC2FEA">
            <w:pPr>
              <w:ind w:left="100"/>
              <w:rPr>
                <w:sz w:val="20"/>
                <w:szCs w:val="20"/>
              </w:rPr>
            </w:pPr>
            <w:r>
              <w:rPr>
                <w:rFonts w:ascii="Arial" w:eastAsia="Arial" w:hAnsi="Arial" w:cs="Arial"/>
                <w:sz w:val="16"/>
                <w:szCs w:val="16"/>
              </w:rPr>
              <w:t>September</w:t>
            </w:r>
          </w:p>
        </w:tc>
        <w:tc>
          <w:tcPr>
            <w:tcW w:w="860" w:type="dxa"/>
            <w:vAlign w:val="bottom"/>
          </w:tcPr>
          <w:p w14:paraId="57E0A4E6" w14:textId="77777777" w:rsidR="004B413C" w:rsidRDefault="00EC2FEA">
            <w:pPr>
              <w:ind w:left="100"/>
              <w:rPr>
                <w:sz w:val="20"/>
                <w:szCs w:val="20"/>
              </w:rPr>
            </w:pPr>
            <w:r>
              <w:rPr>
                <w:rFonts w:ascii="Arial" w:eastAsia="Arial" w:hAnsi="Arial" w:cs="Arial"/>
                <w:sz w:val="16"/>
                <w:szCs w:val="16"/>
              </w:rPr>
              <w:t>March</w:t>
            </w:r>
          </w:p>
        </w:tc>
        <w:tc>
          <w:tcPr>
            <w:tcW w:w="1140" w:type="dxa"/>
            <w:vAlign w:val="bottom"/>
          </w:tcPr>
          <w:p w14:paraId="60230250" w14:textId="77777777" w:rsidR="004B413C" w:rsidRDefault="00EC2FEA">
            <w:pPr>
              <w:ind w:right="19"/>
              <w:jc w:val="right"/>
              <w:rPr>
                <w:sz w:val="20"/>
                <w:szCs w:val="20"/>
              </w:rPr>
            </w:pPr>
            <w:r>
              <w:rPr>
                <w:rFonts w:ascii="Arial" w:eastAsia="Arial" w:hAnsi="Arial" w:cs="Arial"/>
                <w:sz w:val="16"/>
                <w:szCs w:val="16"/>
              </w:rPr>
              <w:t>206</w:t>
            </w:r>
          </w:p>
        </w:tc>
        <w:tc>
          <w:tcPr>
            <w:tcW w:w="0" w:type="dxa"/>
            <w:vAlign w:val="bottom"/>
          </w:tcPr>
          <w:p w14:paraId="3A1CB372" w14:textId="77777777" w:rsidR="004B413C" w:rsidRDefault="004B413C">
            <w:pPr>
              <w:rPr>
                <w:sz w:val="1"/>
                <w:szCs w:val="1"/>
              </w:rPr>
            </w:pPr>
          </w:p>
        </w:tc>
      </w:tr>
      <w:tr w:rsidR="004B413C" w14:paraId="38712613" w14:textId="77777777">
        <w:trPr>
          <w:trHeight w:val="194"/>
        </w:trPr>
        <w:tc>
          <w:tcPr>
            <w:tcW w:w="1480" w:type="dxa"/>
            <w:vAlign w:val="bottom"/>
          </w:tcPr>
          <w:p w14:paraId="41628CD7" w14:textId="77777777" w:rsidR="004B413C" w:rsidRDefault="00EC2FEA">
            <w:pPr>
              <w:ind w:left="100"/>
              <w:rPr>
                <w:sz w:val="20"/>
                <w:szCs w:val="20"/>
              </w:rPr>
            </w:pPr>
            <w:r>
              <w:rPr>
                <w:rFonts w:ascii="Arial" w:eastAsia="Arial" w:hAnsi="Arial" w:cs="Arial"/>
                <w:sz w:val="16"/>
                <w:szCs w:val="16"/>
              </w:rPr>
              <w:t>08/2004 - 07/2009</w:t>
            </w:r>
          </w:p>
        </w:tc>
        <w:tc>
          <w:tcPr>
            <w:tcW w:w="1580" w:type="dxa"/>
            <w:vAlign w:val="bottom"/>
          </w:tcPr>
          <w:p w14:paraId="7CC1F5BC" w14:textId="77777777" w:rsidR="004B413C" w:rsidRDefault="00EC2FEA">
            <w:pPr>
              <w:ind w:right="19"/>
              <w:jc w:val="right"/>
              <w:rPr>
                <w:sz w:val="20"/>
                <w:szCs w:val="20"/>
              </w:rPr>
            </w:pPr>
            <w:r>
              <w:rPr>
                <w:rFonts w:ascii="Arial" w:eastAsia="Arial" w:hAnsi="Arial" w:cs="Arial"/>
                <w:sz w:val="16"/>
                <w:szCs w:val="16"/>
              </w:rPr>
              <w:t>27.4</w:t>
            </w:r>
          </w:p>
        </w:tc>
        <w:tc>
          <w:tcPr>
            <w:tcW w:w="1540" w:type="dxa"/>
            <w:vAlign w:val="bottom"/>
          </w:tcPr>
          <w:p w14:paraId="37FD2123" w14:textId="77777777" w:rsidR="004B413C" w:rsidRDefault="00EC2FEA">
            <w:pPr>
              <w:ind w:right="19"/>
              <w:jc w:val="right"/>
              <w:rPr>
                <w:sz w:val="20"/>
                <w:szCs w:val="20"/>
              </w:rPr>
            </w:pPr>
            <w:r>
              <w:rPr>
                <w:rFonts w:ascii="Arial" w:eastAsia="Arial" w:hAnsi="Arial" w:cs="Arial"/>
                <w:sz w:val="16"/>
                <w:szCs w:val="16"/>
              </w:rPr>
              <w:t>26.6</w:t>
            </w:r>
          </w:p>
        </w:tc>
        <w:tc>
          <w:tcPr>
            <w:tcW w:w="1760" w:type="dxa"/>
            <w:vAlign w:val="bottom"/>
          </w:tcPr>
          <w:p w14:paraId="04ED0EAA" w14:textId="77777777" w:rsidR="004B413C" w:rsidRDefault="00EC2FEA">
            <w:pPr>
              <w:ind w:right="19"/>
              <w:jc w:val="right"/>
              <w:rPr>
                <w:sz w:val="20"/>
                <w:szCs w:val="20"/>
              </w:rPr>
            </w:pPr>
            <w:r>
              <w:rPr>
                <w:rFonts w:ascii="Arial" w:eastAsia="Arial" w:hAnsi="Arial" w:cs="Arial"/>
                <w:sz w:val="16"/>
                <w:szCs w:val="16"/>
              </w:rPr>
              <w:t>0.75</w:t>
            </w:r>
          </w:p>
        </w:tc>
        <w:tc>
          <w:tcPr>
            <w:tcW w:w="940" w:type="dxa"/>
            <w:vAlign w:val="bottom"/>
          </w:tcPr>
          <w:p w14:paraId="15584629" w14:textId="77777777" w:rsidR="004B413C" w:rsidRDefault="00EC2FEA">
            <w:pPr>
              <w:ind w:left="100"/>
              <w:rPr>
                <w:sz w:val="20"/>
                <w:szCs w:val="20"/>
              </w:rPr>
            </w:pPr>
            <w:r>
              <w:rPr>
                <w:rFonts w:ascii="Arial" w:eastAsia="Arial" w:hAnsi="Arial" w:cs="Arial"/>
                <w:sz w:val="16"/>
                <w:szCs w:val="16"/>
              </w:rPr>
              <w:t>September</w:t>
            </w:r>
          </w:p>
        </w:tc>
        <w:tc>
          <w:tcPr>
            <w:tcW w:w="860" w:type="dxa"/>
            <w:vAlign w:val="bottom"/>
          </w:tcPr>
          <w:p w14:paraId="7688416C" w14:textId="77777777" w:rsidR="004B413C" w:rsidRDefault="00EC2FEA">
            <w:pPr>
              <w:ind w:left="100"/>
              <w:rPr>
                <w:sz w:val="20"/>
                <w:szCs w:val="20"/>
              </w:rPr>
            </w:pPr>
            <w:r>
              <w:rPr>
                <w:rFonts w:ascii="Arial" w:eastAsia="Arial" w:hAnsi="Arial" w:cs="Arial"/>
                <w:sz w:val="16"/>
                <w:szCs w:val="16"/>
              </w:rPr>
              <w:t>April</w:t>
            </w:r>
          </w:p>
        </w:tc>
        <w:tc>
          <w:tcPr>
            <w:tcW w:w="1140" w:type="dxa"/>
            <w:vAlign w:val="bottom"/>
          </w:tcPr>
          <w:p w14:paraId="6442C4B8" w14:textId="77777777" w:rsidR="004B413C" w:rsidRDefault="00EC2FEA">
            <w:pPr>
              <w:ind w:right="19"/>
              <w:jc w:val="right"/>
              <w:rPr>
                <w:sz w:val="20"/>
                <w:szCs w:val="20"/>
              </w:rPr>
            </w:pPr>
            <w:r>
              <w:rPr>
                <w:rFonts w:ascii="Arial" w:eastAsia="Arial" w:hAnsi="Arial" w:cs="Arial"/>
                <w:sz w:val="16"/>
                <w:szCs w:val="16"/>
              </w:rPr>
              <w:t>137</w:t>
            </w:r>
          </w:p>
        </w:tc>
        <w:tc>
          <w:tcPr>
            <w:tcW w:w="0" w:type="dxa"/>
            <w:vAlign w:val="bottom"/>
          </w:tcPr>
          <w:p w14:paraId="7081A3AD" w14:textId="77777777" w:rsidR="004B413C" w:rsidRDefault="004B413C">
            <w:pPr>
              <w:rPr>
                <w:sz w:val="1"/>
                <w:szCs w:val="1"/>
              </w:rPr>
            </w:pPr>
          </w:p>
        </w:tc>
      </w:tr>
      <w:tr w:rsidR="004B413C" w14:paraId="2762465D" w14:textId="77777777">
        <w:trPr>
          <w:trHeight w:val="194"/>
        </w:trPr>
        <w:tc>
          <w:tcPr>
            <w:tcW w:w="1480" w:type="dxa"/>
            <w:vAlign w:val="bottom"/>
          </w:tcPr>
          <w:p w14:paraId="67CE750D" w14:textId="77777777" w:rsidR="004B413C" w:rsidRDefault="00EC2FEA">
            <w:pPr>
              <w:ind w:left="100"/>
              <w:rPr>
                <w:sz w:val="20"/>
                <w:szCs w:val="20"/>
              </w:rPr>
            </w:pPr>
            <w:r>
              <w:rPr>
                <w:rFonts w:ascii="Arial" w:eastAsia="Arial" w:hAnsi="Arial" w:cs="Arial"/>
                <w:sz w:val="16"/>
                <w:szCs w:val="16"/>
              </w:rPr>
              <w:t>08/2009 - 07/2014</w:t>
            </w:r>
          </w:p>
        </w:tc>
        <w:tc>
          <w:tcPr>
            <w:tcW w:w="1580" w:type="dxa"/>
            <w:vAlign w:val="bottom"/>
          </w:tcPr>
          <w:p w14:paraId="766D5EDE" w14:textId="77777777" w:rsidR="004B413C" w:rsidRDefault="00EC2FEA">
            <w:pPr>
              <w:ind w:right="19"/>
              <w:jc w:val="right"/>
              <w:rPr>
                <w:sz w:val="20"/>
                <w:szCs w:val="20"/>
              </w:rPr>
            </w:pPr>
            <w:r>
              <w:rPr>
                <w:rFonts w:ascii="Arial" w:eastAsia="Arial" w:hAnsi="Arial" w:cs="Arial"/>
                <w:sz w:val="16"/>
                <w:szCs w:val="16"/>
              </w:rPr>
              <w:t>27.2</w:t>
            </w:r>
          </w:p>
        </w:tc>
        <w:tc>
          <w:tcPr>
            <w:tcW w:w="1540" w:type="dxa"/>
            <w:vAlign w:val="bottom"/>
          </w:tcPr>
          <w:p w14:paraId="5CDD611C" w14:textId="77777777" w:rsidR="004B413C" w:rsidRDefault="00EC2FEA">
            <w:pPr>
              <w:ind w:right="19"/>
              <w:jc w:val="right"/>
              <w:rPr>
                <w:sz w:val="20"/>
                <w:szCs w:val="20"/>
              </w:rPr>
            </w:pPr>
            <w:r>
              <w:rPr>
                <w:rFonts w:ascii="Arial" w:eastAsia="Arial" w:hAnsi="Arial" w:cs="Arial"/>
                <w:sz w:val="16"/>
                <w:szCs w:val="16"/>
              </w:rPr>
              <w:t>26.5</w:t>
            </w:r>
          </w:p>
        </w:tc>
        <w:tc>
          <w:tcPr>
            <w:tcW w:w="1760" w:type="dxa"/>
            <w:vAlign w:val="bottom"/>
          </w:tcPr>
          <w:p w14:paraId="33E34FC1" w14:textId="77777777" w:rsidR="004B413C" w:rsidRDefault="00EC2FEA">
            <w:pPr>
              <w:ind w:right="19"/>
              <w:jc w:val="right"/>
              <w:rPr>
                <w:sz w:val="20"/>
                <w:szCs w:val="20"/>
              </w:rPr>
            </w:pPr>
            <w:r>
              <w:rPr>
                <w:rFonts w:ascii="Arial" w:eastAsia="Arial" w:hAnsi="Arial" w:cs="Arial"/>
                <w:sz w:val="16"/>
                <w:szCs w:val="16"/>
              </w:rPr>
              <w:t>0.73</w:t>
            </w:r>
          </w:p>
        </w:tc>
        <w:tc>
          <w:tcPr>
            <w:tcW w:w="940" w:type="dxa"/>
            <w:vAlign w:val="bottom"/>
          </w:tcPr>
          <w:p w14:paraId="32777E20" w14:textId="77777777" w:rsidR="004B413C" w:rsidRDefault="00EC2FEA">
            <w:pPr>
              <w:ind w:left="100"/>
              <w:rPr>
                <w:sz w:val="20"/>
                <w:szCs w:val="20"/>
              </w:rPr>
            </w:pPr>
            <w:r>
              <w:rPr>
                <w:rFonts w:ascii="Arial" w:eastAsia="Arial" w:hAnsi="Arial" w:cs="Arial"/>
                <w:sz w:val="16"/>
                <w:szCs w:val="16"/>
              </w:rPr>
              <w:t>October</w:t>
            </w:r>
          </w:p>
        </w:tc>
        <w:tc>
          <w:tcPr>
            <w:tcW w:w="860" w:type="dxa"/>
            <w:vAlign w:val="bottom"/>
          </w:tcPr>
          <w:p w14:paraId="2D2E5164" w14:textId="77777777" w:rsidR="004B413C" w:rsidRDefault="00EC2FEA">
            <w:pPr>
              <w:ind w:left="100"/>
              <w:rPr>
                <w:sz w:val="20"/>
                <w:szCs w:val="20"/>
              </w:rPr>
            </w:pPr>
            <w:r>
              <w:rPr>
                <w:rFonts w:ascii="Arial" w:eastAsia="Arial" w:hAnsi="Arial" w:cs="Arial"/>
                <w:sz w:val="16"/>
                <w:szCs w:val="16"/>
              </w:rPr>
              <w:t>April</w:t>
            </w:r>
          </w:p>
        </w:tc>
        <w:tc>
          <w:tcPr>
            <w:tcW w:w="1140" w:type="dxa"/>
            <w:vAlign w:val="bottom"/>
          </w:tcPr>
          <w:p w14:paraId="64F532E8" w14:textId="77777777" w:rsidR="004B413C" w:rsidRDefault="00EC2FEA">
            <w:pPr>
              <w:ind w:right="19"/>
              <w:jc w:val="right"/>
              <w:rPr>
                <w:sz w:val="20"/>
                <w:szCs w:val="20"/>
              </w:rPr>
            </w:pPr>
            <w:r>
              <w:rPr>
                <w:rFonts w:ascii="Arial" w:eastAsia="Arial" w:hAnsi="Arial" w:cs="Arial"/>
                <w:sz w:val="16"/>
                <w:szCs w:val="16"/>
              </w:rPr>
              <w:t>190</w:t>
            </w:r>
          </w:p>
        </w:tc>
        <w:tc>
          <w:tcPr>
            <w:tcW w:w="0" w:type="dxa"/>
            <w:vAlign w:val="bottom"/>
          </w:tcPr>
          <w:p w14:paraId="2DAED65C" w14:textId="77777777" w:rsidR="004B413C" w:rsidRDefault="004B413C">
            <w:pPr>
              <w:rPr>
                <w:sz w:val="1"/>
                <w:szCs w:val="1"/>
              </w:rPr>
            </w:pPr>
          </w:p>
        </w:tc>
      </w:tr>
      <w:tr w:rsidR="004B413C" w14:paraId="6181E9A0" w14:textId="77777777">
        <w:trPr>
          <w:trHeight w:val="229"/>
        </w:trPr>
        <w:tc>
          <w:tcPr>
            <w:tcW w:w="1480" w:type="dxa"/>
            <w:vAlign w:val="bottom"/>
          </w:tcPr>
          <w:p w14:paraId="00322772" w14:textId="77777777" w:rsidR="004B413C" w:rsidRDefault="00EC2FEA">
            <w:pPr>
              <w:ind w:left="100"/>
              <w:rPr>
                <w:sz w:val="20"/>
                <w:szCs w:val="20"/>
              </w:rPr>
            </w:pPr>
            <w:r>
              <w:rPr>
                <w:rFonts w:ascii="Arial" w:eastAsia="Arial" w:hAnsi="Arial" w:cs="Arial"/>
                <w:sz w:val="16"/>
                <w:szCs w:val="16"/>
              </w:rPr>
              <w:t>08/2014 - 07/2019</w:t>
            </w:r>
          </w:p>
        </w:tc>
        <w:tc>
          <w:tcPr>
            <w:tcW w:w="1580" w:type="dxa"/>
            <w:vAlign w:val="bottom"/>
          </w:tcPr>
          <w:p w14:paraId="1F1FE2BC" w14:textId="77777777" w:rsidR="004B413C" w:rsidRDefault="00EC2FEA">
            <w:pPr>
              <w:ind w:right="19"/>
              <w:jc w:val="right"/>
              <w:rPr>
                <w:sz w:val="20"/>
                <w:szCs w:val="20"/>
              </w:rPr>
            </w:pPr>
            <w:r>
              <w:rPr>
                <w:rFonts w:ascii="Arial" w:eastAsia="Arial" w:hAnsi="Arial" w:cs="Arial"/>
                <w:sz w:val="16"/>
                <w:szCs w:val="16"/>
              </w:rPr>
              <w:t>27.4</w:t>
            </w:r>
          </w:p>
        </w:tc>
        <w:tc>
          <w:tcPr>
            <w:tcW w:w="1540" w:type="dxa"/>
            <w:vAlign w:val="bottom"/>
          </w:tcPr>
          <w:p w14:paraId="254A011E" w14:textId="77777777" w:rsidR="004B413C" w:rsidRDefault="00EC2FEA">
            <w:pPr>
              <w:ind w:right="19"/>
              <w:jc w:val="right"/>
              <w:rPr>
                <w:sz w:val="20"/>
                <w:szCs w:val="20"/>
              </w:rPr>
            </w:pPr>
            <w:r>
              <w:rPr>
                <w:rFonts w:ascii="Arial" w:eastAsia="Arial" w:hAnsi="Arial" w:cs="Arial"/>
                <w:sz w:val="16"/>
                <w:szCs w:val="16"/>
              </w:rPr>
              <w:t>26.7</w:t>
            </w:r>
          </w:p>
        </w:tc>
        <w:tc>
          <w:tcPr>
            <w:tcW w:w="1760" w:type="dxa"/>
            <w:vAlign w:val="bottom"/>
          </w:tcPr>
          <w:p w14:paraId="2319B451" w14:textId="77777777" w:rsidR="004B413C" w:rsidRDefault="00EC2FEA">
            <w:pPr>
              <w:ind w:right="19"/>
              <w:jc w:val="right"/>
              <w:rPr>
                <w:sz w:val="20"/>
                <w:szCs w:val="20"/>
              </w:rPr>
            </w:pPr>
            <w:r>
              <w:rPr>
                <w:rFonts w:ascii="Arial" w:eastAsia="Arial" w:hAnsi="Arial" w:cs="Arial"/>
                <w:sz w:val="16"/>
                <w:szCs w:val="16"/>
              </w:rPr>
              <w:t>0.68</w:t>
            </w:r>
          </w:p>
        </w:tc>
        <w:tc>
          <w:tcPr>
            <w:tcW w:w="940" w:type="dxa"/>
            <w:vAlign w:val="bottom"/>
          </w:tcPr>
          <w:p w14:paraId="2C2747CA" w14:textId="77777777" w:rsidR="004B413C" w:rsidRDefault="00EC2FEA">
            <w:pPr>
              <w:ind w:left="100"/>
              <w:rPr>
                <w:sz w:val="20"/>
                <w:szCs w:val="20"/>
              </w:rPr>
            </w:pPr>
            <w:r>
              <w:rPr>
                <w:rFonts w:ascii="Arial" w:eastAsia="Arial" w:hAnsi="Arial" w:cs="Arial"/>
                <w:sz w:val="16"/>
                <w:szCs w:val="16"/>
              </w:rPr>
              <w:t>November</w:t>
            </w:r>
          </w:p>
        </w:tc>
        <w:tc>
          <w:tcPr>
            <w:tcW w:w="860" w:type="dxa"/>
            <w:vAlign w:val="bottom"/>
          </w:tcPr>
          <w:p w14:paraId="79F9EB58" w14:textId="77777777" w:rsidR="004B413C" w:rsidRDefault="00EC2FEA">
            <w:pPr>
              <w:ind w:left="100"/>
              <w:rPr>
                <w:sz w:val="20"/>
                <w:szCs w:val="20"/>
              </w:rPr>
            </w:pPr>
            <w:r>
              <w:rPr>
                <w:rFonts w:ascii="Arial" w:eastAsia="Arial" w:hAnsi="Arial" w:cs="Arial"/>
                <w:sz w:val="16"/>
                <w:szCs w:val="16"/>
              </w:rPr>
              <w:t>April</w:t>
            </w:r>
          </w:p>
        </w:tc>
        <w:tc>
          <w:tcPr>
            <w:tcW w:w="1140" w:type="dxa"/>
            <w:vAlign w:val="bottom"/>
          </w:tcPr>
          <w:p w14:paraId="03C67C71" w14:textId="77777777" w:rsidR="004B413C" w:rsidRDefault="00EC2FEA">
            <w:pPr>
              <w:ind w:right="19"/>
              <w:jc w:val="right"/>
              <w:rPr>
                <w:sz w:val="20"/>
                <w:szCs w:val="20"/>
              </w:rPr>
            </w:pPr>
            <w:r>
              <w:rPr>
                <w:rFonts w:ascii="Arial" w:eastAsia="Arial" w:hAnsi="Arial" w:cs="Arial"/>
                <w:sz w:val="16"/>
                <w:szCs w:val="16"/>
              </w:rPr>
              <w:t>139</w:t>
            </w:r>
          </w:p>
        </w:tc>
        <w:tc>
          <w:tcPr>
            <w:tcW w:w="0" w:type="dxa"/>
            <w:vAlign w:val="bottom"/>
          </w:tcPr>
          <w:p w14:paraId="70A0BD0F" w14:textId="77777777" w:rsidR="004B413C" w:rsidRDefault="004B413C">
            <w:pPr>
              <w:rPr>
                <w:sz w:val="1"/>
                <w:szCs w:val="1"/>
              </w:rPr>
            </w:pPr>
          </w:p>
        </w:tc>
      </w:tr>
      <w:tr w:rsidR="004B413C" w14:paraId="6A495844" w14:textId="77777777">
        <w:trPr>
          <w:trHeight w:val="40"/>
        </w:trPr>
        <w:tc>
          <w:tcPr>
            <w:tcW w:w="1480" w:type="dxa"/>
            <w:tcBorders>
              <w:bottom w:val="single" w:sz="8" w:space="0" w:color="auto"/>
            </w:tcBorders>
            <w:vAlign w:val="bottom"/>
          </w:tcPr>
          <w:p w14:paraId="4FEC7EA8" w14:textId="77777777" w:rsidR="004B413C" w:rsidRDefault="004B413C">
            <w:pPr>
              <w:rPr>
                <w:sz w:val="3"/>
                <w:szCs w:val="3"/>
              </w:rPr>
            </w:pPr>
          </w:p>
        </w:tc>
        <w:tc>
          <w:tcPr>
            <w:tcW w:w="1580" w:type="dxa"/>
            <w:tcBorders>
              <w:bottom w:val="single" w:sz="8" w:space="0" w:color="auto"/>
            </w:tcBorders>
            <w:vAlign w:val="bottom"/>
          </w:tcPr>
          <w:p w14:paraId="3EC3E393" w14:textId="77777777" w:rsidR="004B413C" w:rsidRDefault="004B413C">
            <w:pPr>
              <w:rPr>
                <w:sz w:val="3"/>
                <w:szCs w:val="3"/>
              </w:rPr>
            </w:pPr>
          </w:p>
        </w:tc>
        <w:tc>
          <w:tcPr>
            <w:tcW w:w="1540" w:type="dxa"/>
            <w:tcBorders>
              <w:bottom w:val="single" w:sz="8" w:space="0" w:color="auto"/>
            </w:tcBorders>
            <w:vAlign w:val="bottom"/>
          </w:tcPr>
          <w:p w14:paraId="7BFE517F" w14:textId="77777777" w:rsidR="004B413C" w:rsidRDefault="004B413C">
            <w:pPr>
              <w:rPr>
                <w:sz w:val="3"/>
                <w:szCs w:val="3"/>
              </w:rPr>
            </w:pPr>
          </w:p>
        </w:tc>
        <w:tc>
          <w:tcPr>
            <w:tcW w:w="1760" w:type="dxa"/>
            <w:tcBorders>
              <w:bottom w:val="single" w:sz="8" w:space="0" w:color="auto"/>
            </w:tcBorders>
            <w:vAlign w:val="bottom"/>
          </w:tcPr>
          <w:p w14:paraId="66895FD5" w14:textId="77777777" w:rsidR="004B413C" w:rsidRDefault="004B413C">
            <w:pPr>
              <w:rPr>
                <w:sz w:val="3"/>
                <w:szCs w:val="3"/>
              </w:rPr>
            </w:pPr>
          </w:p>
        </w:tc>
        <w:tc>
          <w:tcPr>
            <w:tcW w:w="940" w:type="dxa"/>
            <w:tcBorders>
              <w:bottom w:val="single" w:sz="8" w:space="0" w:color="auto"/>
            </w:tcBorders>
            <w:vAlign w:val="bottom"/>
          </w:tcPr>
          <w:p w14:paraId="3F2E6165" w14:textId="77777777" w:rsidR="004B413C" w:rsidRDefault="004B413C">
            <w:pPr>
              <w:rPr>
                <w:sz w:val="3"/>
                <w:szCs w:val="3"/>
              </w:rPr>
            </w:pPr>
          </w:p>
        </w:tc>
        <w:tc>
          <w:tcPr>
            <w:tcW w:w="860" w:type="dxa"/>
            <w:tcBorders>
              <w:bottom w:val="single" w:sz="8" w:space="0" w:color="auto"/>
            </w:tcBorders>
            <w:vAlign w:val="bottom"/>
          </w:tcPr>
          <w:p w14:paraId="715B328F" w14:textId="77777777" w:rsidR="004B413C" w:rsidRDefault="004B413C">
            <w:pPr>
              <w:rPr>
                <w:sz w:val="3"/>
                <w:szCs w:val="3"/>
              </w:rPr>
            </w:pPr>
          </w:p>
        </w:tc>
        <w:tc>
          <w:tcPr>
            <w:tcW w:w="1140" w:type="dxa"/>
            <w:tcBorders>
              <w:bottom w:val="single" w:sz="8" w:space="0" w:color="auto"/>
            </w:tcBorders>
            <w:vAlign w:val="bottom"/>
          </w:tcPr>
          <w:p w14:paraId="52AF941B" w14:textId="77777777" w:rsidR="004B413C" w:rsidRDefault="004B413C">
            <w:pPr>
              <w:rPr>
                <w:sz w:val="3"/>
                <w:szCs w:val="3"/>
              </w:rPr>
            </w:pPr>
          </w:p>
        </w:tc>
        <w:tc>
          <w:tcPr>
            <w:tcW w:w="0" w:type="dxa"/>
            <w:vAlign w:val="bottom"/>
          </w:tcPr>
          <w:p w14:paraId="34D1A8E6" w14:textId="77777777" w:rsidR="004B413C" w:rsidRDefault="004B413C">
            <w:pPr>
              <w:rPr>
                <w:sz w:val="1"/>
                <w:szCs w:val="1"/>
              </w:rPr>
            </w:pPr>
          </w:p>
        </w:tc>
      </w:tr>
    </w:tbl>
    <w:p w14:paraId="1ACC2B4E" w14:textId="77777777" w:rsidR="004B413C" w:rsidRDefault="004B413C">
      <w:pPr>
        <w:spacing w:line="373" w:lineRule="exact"/>
        <w:rPr>
          <w:sz w:val="20"/>
          <w:szCs w:val="20"/>
        </w:rPr>
      </w:pPr>
    </w:p>
    <w:p w14:paraId="25A619D1" w14:textId="77777777" w:rsidR="004B413C" w:rsidRDefault="00EC2FEA">
      <w:pPr>
        <w:spacing w:line="267" w:lineRule="auto"/>
        <w:ind w:left="20" w:right="40" w:hanging="14"/>
        <w:jc w:val="both"/>
        <w:rPr>
          <w:sz w:val="20"/>
          <w:szCs w:val="20"/>
        </w:rPr>
      </w:pPr>
      <w:r>
        <w:rPr>
          <w:rFonts w:ascii="Arial" w:eastAsia="Arial" w:hAnsi="Arial" w:cs="Arial"/>
          <w:i/>
          <w:iCs/>
          <w:sz w:val="20"/>
          <w:szCs w:val="20"/>
        </w:rPr>
        <w:t xml:space="preserve">articulata </w:t>
      </w:r>
      <w:r>
        <w:rPr>
          <w:rFonts w:ascii="Arial" w:eastAsia="Arial" w:hAnsi="Arial" w:cs="Arial"/>
          <w:sz w:val="20"/>
          <w:szCs w:val="20"/>
        </w:rPr>
        <w:t>and</w:t>
      </w:r>
      <w:r>
        <w:rPr>
          <w:rFonts w:ascii="Arial" w:eastAsia="Arial" w:hAnsi="Arial" w:cs="Arial"/>
          <w:i/>
          <w:iCs/>
          <w:sz w:val="20"/>
          <w:szCs w:val="20"/>
        </w:rPr>
        <w:t xml:space="preserve"> Lepidosperma gladiatum</w:t>
      </w:r>
      <w:r>
        <w:rPr>
          <w:rFonts w:ascii="Arial" w:eastAsia="Arial" w:hAnsi="Arial" w:cs="Arial"/>
          <w:sz w:val="20"/>
          <w:szCs w:val="20"/>
        </w:rPr>
        <w:t>. The</w:t>
      </w:r>
      <w:r>
        <w:rPr>
          <w:rFonts w:ascii="Arial" w:eastAsia="Arial" w:hAnsi="Arial" w:cs="Arial"/>
          <w:i/>
          <w:iCs/>
          <w:sz w:val="20"/>
          <w:szCs w:val="20"/>
        </w:rPr>
        <w:t xml:space="preserve"> M. rhaphiophylla </w:t>
      </w:r>
      <w:r>
        <w:rPr>
          <w:rFonts w:ascii="Arial" w:eastAsia="Arial" w:hAnsi="Arial" w:cs="Arial"/>
          <w:sz w:val="20"/>
          <w:szCs w:val="20"/>
        </w:rPr>
        <w:t>/</w:t>
      </w:r>
      <w:r>
        <w:rPr>
          <w:rFonts w:ascii="Arial" w:eastAsia="Arial" w:hAnsi="Arial" w:cs="Arial"/>
          <w:i/>
          <w:iCs/>
          <w:sz w:val="20"/>
          <w:szCs w:val="20"/>
        </w:rPr>
        <w:t xml:space="preserve">E. rudis </w:t>
      </w:r>
      <w:r>
        <w:rPr>
          <w:rFonts w:ascii="Arial" w:eastAsia="Arial" w:hAnsi="Arial" w:cs="Arial"/>
          <w:sz w:val="20"/>
          <w:szCs w:val="20"/>
        </w:rPr>
        <w:t>complex continues throughout the</w:t>
      </w:r>
      <w:r>
        <w:rPr>
          <w:rFonts w:ascii="Arial" w:eastAsia="Arial" w:hAnsi="Arial" w:cs="Arial"/>
          <w:i/>
          <w:iCs/>
          <w:sz w:val="20"/>
          <w:szCs w:val="20"/>
        </w:rPr>
        <w:t xml:space="preserve"> </w:t>
      </w:r>
      <w:r>
        <w:rPr>
          <w:rFonts w:ascii="Arial" w:eastAsia="Arial" w:hAnsi="Arial" w:cs="Arial"/>
          <w:sz w:val="20"/>
          <w:szCs w:val="20"/>
        </w:rPr>
        <w:t>transect, which has also remained relatively stable in terms of cover abundance since 2002. There is a high richness of exotic vegetation species present at the lake. Generally, these exotic species have increased in abundance during the survey period (Figure 9).</w:t>
      </w:r>
    </w:p>
    <w:p w14:paraId="70392F87" w14:textId="77777777" w:rsidR="004B413C" w:rsidRDefault="004B413C">
      <w:pPr>
        <w:spacing w:line="53" w:lineRule="exact"/>
        <w:rPr>
          <w:sz w:val="20"/>
          <w:szCs w:val="20"/>
        </w:rPr>
      </w:pPr>
    </w:p>
    <w:p w14:paraId="5CE14E9E" w14:textId="77777777" w:rsidR="004B413C" w:rsidRDefault="00EC2FEA">
      <w:pPr>
        <w:spacing w:line="269" w:lineRule="auto"/>
        <w:ind w:left="20" w:firstLine="7"/>
        <w:jc w:val="both"/>
        <w:rPr>
          <w:sz w:val="20"/>
          <w:szCs w:val="20"/>
        </w:rPr>
      </w:pPr>
      <w:r>
        <w:rPr>
          <w:rFonts w:ascii="Arial" w:eastAsia="Arial" w:hAnsi="Arial" w:cs="Arial"/>
          <w:sz w:val="19"/>
          <w:szCs w:val="19"/>
        </w:rPr>
        <w:t xml:space="preserve">Ordination reveals that Plot A has a distinct assemblage to the other plots but has displayed similar shifts in vegetation composition during the monitoring period (Figure 10). All plots show an initial shift in community cover abundance from the 1997 survey and a return to 1997-like composition in the recent survey years. Plot D displays a diﬀerent pattern, probably due to the record of </w:t>
      </w:r>
      <w:r>
        <w:rPr>
          <w:rFonts w:ascii="Arial" w:eastAsia="Arial" w:hAnsi="Arial" w:cs="Arial"/>
          <w:i/>
          <w:iCs/>
          <w:sz w:val="19"/>
          <w:szCs w:val="19"/>
        </w:rPr>
        <w:t>B. articulata</w:t>
      </w:r>
      <w:r>
        <w:rPr>
          <w:rFonts w:ascii="Arial" w:eastAsia="Arial" w:hAnsi="Arial" w:cs="Arial"/>
          <w:sz w:val="19"/>
          <w:szCs w:val="19"/>
        </w:rPr>
        <w:t xml:space="preserve"> in 1997 [</w:t>
      </w:r>
      <w:r w:rsidRPr="00537D36">
        <w:rPr>
          <w:rFonts w:ascii="Arial" w:eastAsia="Arial" w:hAnsi="Arial" w:cs="Arial"/>
          <w:sz w:val="19"/>
          <w:szCs w:val="19"/>
          <w:highlight w:val="yellow"/>
          <w:rPrChange w:id="41" w:author="Ray Froend" w:date="2019-11-18T10:13:00Z">
            <w:rPr>
              <w:rFonts w:ascii="Arial" w:eastAsia="Arial" w:hAnsi="Arial" w:cs="Arial"/>
              <w:sz w:val="19"/>
              <w:szCs w:val="19"/>
            </w:rPr>
          </w:rPrChange>
        </w:rPr>
        <w:t>SHOULD CONFIRM THIS WITH GRANT</w:t>
      </w:r>
      <w:r>
        <w:rPr>
          <w:rFonts w:ascii="Arial" w:eastAsia="Arial" w:hAnsi="Arial" w:cs="Arial"/>
          <w:sz w:val="19"/>
          <w:szCs w:val="19"/>
        </w:rPr>
        <w:t xml:space="preserve">] and the high cover abundance of exotic species. Bayesian regression analysis predicts many species to increase in cover abundance with declining surface water levels, while </w:t>
      </w:r>
      <w:r>
        <w:rPr>
          <w:rFonts w:ascii="Arial" w:eastAsia="Arial" w:hAnsi="Arial" w:cs="Arial"/>
          <w:i/>
          <w:iCs/>
          <w:sz w:val="19"/>
          <w:szCs w:val="19"/>
        </w:rPr>
        <w:t>B. articulata</w:t>
      </w:r>
      <w:r>
        <w:rPr>
          <w:rFonts w:ascii="Arial" w:eastAsia="Arial" w:hAnsi="Arial" w:cs="Arial"/>
          <w:sz w:val="19"/>
          <w:szCs w:val="19"/>
        </w:rPr>
        <w:t xml:space="preserve"> is predicted to decrease significantly in cover abundance (Figure 11). Native species thought to increase in cover abundance with declining surface water levels include </w:t>
      </w:r>
      <w:r>
        <w:rPr>
          <w:rFonts w:ascii="Arial" w:eastAsia="Arial" w:hAnsi="Arial" w:cs="Arial"/>
          <w:i/>
          <w:iCs/>
          <w:sz w:val="19"/>
          <w:szCs w:val="19"/>
        </w:rPr>
        <w:t>Pennisetum clandestinum</w:t>
      </w:r>
      <w:r>
        <w:rPr>
          <w:rFonts w:ascii="Arial" w:eastAsia="Arial" w:hAnsi="Arial" w:cs="Arial"/>
          <w:sz w:val="19"/>
          <w:szCs w:val="19"/>
        </w:rPr>
        <w:t xml:space="preserve">, and </w:t>
      </w:r>
      <w:r>
        <w:rPr>
          <w:rFonts w:ascii="Arial" w:eastAsia="Arial" w:hAnsi="Arial" w:cs="Arial"/>
          <w:i/>
          <w:iCs/>
          <w:sz w:val="19"/>
          <w:szCs w:val="19"/>
        </w:rPr>
        <w:t>Microtis media</w:t>
      </w:r>
      <w:r>
        <w:rPr>
          <w:rFonts w:ascii="Arial" w:eastAsia="Arial" w:hAnsi="Arial" w:cs="Arial"/>
          <w:sz w:val="19"/>
          <w:szCs w:val="19"/>
        </w:rPr>
        <w:t xml:space="preserve">, while cover abundance of </w:t>
      </w:r>
      <w:r>
        <w:rPr>
          <w:rFonts w:ascii="Arial" w:eastAsia="Arial" w:hAnsi="Arial" w:cs="Arial"/>
          <w:i/>
          <w:iCs/>
          <w:sz w:val="19"/>
          <w:szCs w:val="19"/>
        </w:rPr>
        <w:t>M. rhaphiophylla</w:t>
      </w:r>
      <w:r>
        <w:rPr>
          <w:rFonts w:ascii="Arial" w:eastAsia="Arial" w:hAnsi="Arial" w:cs="Arial"/>
          <w:sz w:val="19"/>
          <w:szCs w:val="19"/>
        </w:rPr>
        <w:t xml:space="preserve"> and </w:t>
      </w:r>
      <w:r>
        <w:rPr>
          <w:rFonts w:ascii="Arial" w:eastAsia="Arial" w:hAnsi="Arial" w:cs="Arial"/>
          <w:i/>
          <w:iCs/>
          <w:sz w:val="19"/>
          <w:szCs w:val="19"/>
        </w:rPr>
        <w:t>E. rudis</w:t>
      </w:r>
      <w:r>
        <w:rPr>
          <w:rFonts w:ascii="Arial" w:eastAsia="Arial" w:hAnsi="Arial" w:cs="Arial"/>
          <w:sz w:val="19"/>
          <w:szCs w:val="19"/>
        </w:rPr>
        <w:t xml:space="preserve"> will likely remain stable or only increase slightly. Many exotic species are likely to increases in cover abundance under a scenario of declining surface waters, including </w:t>
      </w:r>
      <w:r>
        <w:rPr>
          <w:rFonts w:ascii="Arial" w:eastAsia="Arial" w:hAnsi="Arial" w:cs="Arial"/>
          <w:i/>
          <w:iCs/>
          <w:sz w:val="19"/>
          <w:szCs w:val="19"/>
        </w:rPr>
        <w:t>Briza maxima</w:t>
      </w:r>
      <w:r>
        <w:rPr>
          <w:rFonts w:ascii="Arial" w:eastAsia="Arial" w:hAnsi="Arial" w:cs="Arial"/>
          <w:sz w:val="19"/>
          <w:szCs w:val="19"/>
        </w:rPr>
        <w:t xml:space="preserve">, </w:t>
      </w:r>
      <w:r>
        <w:rPr>
          <w:rFonts w:ascii="Arial" w:eastAsia="Arial" w:hAnsi="Arial" w:cs="Arial"/>
          <w:i/>
          <w:iCs/>
          <w:sz w:val="19"/>
          <w:szCs w:val="19"/>
        </w:rPr>
        <w:t>Fumaria capreolata</w:t>
      </w:r>
      <w:r>
        <w:rPr>
          <w:rFonts w:ascii="Arial" w:eastAsia="Arial" w:hAnsi="Arial" w:cs="Arial"/>
          <w:sz w:val="19"/>
          <w:szCs w:val="19"/>
        </w:rPr>
        <w:t xml:space="preserve">, </w:t>
      </w:r>
      <w:r>
        <w:rPr>
          <w:rFonts w:ascii="Arial" w:eastAsia="Arial" w:hAnsi="Arial" w:cs="Arial"/>
          <w:i/>
          <w:iCs/>
          <w:sz w:val="19"/>
          <w:szCs w:val="19"/>
        </w:rPr>
        <w:t>Setaria palmifolia</w:t>
      </w:r>
      <w:r>
        <w:rPr>
          <w:rFonts w:ascii="Arial" w:eastAsia="Arial" w:hAnsi="Arial" w:cs="Arial"/>
          <w:sz w:val="19"/>
          <w:szCs w:val="19"/>
        </w:rPr>
        <w:t xml:space="preserve"> and </w:t>
      </w:r>
      <w:r>
        <w:rPr>
          <w:rFonts w:ascii="Arial" w:eastAsia="Arial" w:hAnsi="Arial" w:cs="Arial"/>
          <w:i/>
          <w:iCs/>
          <w:sz w:val="19"/>
          <w:szCs w:val="19"/>
        </w:rPr>
        <w:t>Sparaxis bulbifera</w:t>
      </w:r>
      <w:r>
        <w:rPr>
          <w:rFonts w:ascii="Arial" w:eastAsia="Arial" w:hAnsi="Arial" w:cs="Arial"/>
          <w:sz w:val="19"/>
          <w:szCs w:val="19"/>
        </w:rPr>
        <w:t>.</w:t>
      </w:r>
    </w:p>
    <w:p w14:paraId="4A91F7E9" w14:textId="77777777" w:rsidR="004B413C" w:rsidRDefault="004B413C">
      <w:pPr>
        <w:spacing w:line="334" w:lineRule="exact"/>
        <w:rPr>
          <w:sz w:val="20"/>
          <w:szCs w:val="20"/>
        </w:rPr>
      </w:pPr>
    </w:p>
    <w:p w14:paraId="5CE090CA" w14:textId="77777777" w:rsidR="004B413C" w:rsidRDefault="00EC2FEA">
      <w:pPr>
        <w:ind w:left="20"/>
        <w:rPr>
          <w:sz w:val="20"/>
          <w:szCs w:val="20"/>
        </w:rPr>
      </w:pPr>
      <w:r>
        <w:rPr>
          <w:rFonts w:ascii="Arial" w:eastAsia="Arial" w:hAnsi="Arial" w:cs="Arial"/>
          <w:b/>
          <w:bCs/>
          <w:sz w:val="20"/>
          <w:szCs w:val="20"/>
        </w:rPr>
        <w:t>Aquatic invertebrates</w:t>
      </w:r>
    </w:p>
    <w:p w14:paraId="2E1F8BD9" w14:textId="77777777" w:rsidR="004B413C" w:rsidRDefault="004B413C">
      <w:pPr>
        <w:spacing w:line="258" w:lineRule="exact"/>
        <w:rPr>
          <w:sz w:val="20"/>
          <w:szCs w:val="20"/>
        </w:rPr>
      </w:pPr>
    </w:p>
    <w:p w14:paraId="0B44BDFB" w14:textId="77777777" w:rsidR="004B413C" w:rsidRDefault="00EC2FEA">
      <w:pPr>
        <w:spacing w:line="256" w:lineRule="auto"/>
        <w:ind w:left="20"/>
        <w:jc w:val="both"/>
        <w:rPr>
          <w:sz w:val="20"/>
          <w:szCs w:val="20"/>
        </w:rPr>
      </w:pPr>
      <w:r>
        <w:rPr>
          <w:rFonts w:ascii="Arial" w:eastAsia="Arial" w:hAnsi="Arial" w:cs="Arial"/>
          <w:sz w:val="20"/>
          <w:szCs w:val="20"/>
        </w:rPr>
        <w:t>The mean family richness of aquatic invertebrates is 22 for Lake Goollelal (Figure 13). Since 2008, family richness has mostly been stable and above the long term average. There are stable populations of Amphisopidae, Calanoida, Ceinidae, Chironominae, Corixidae, Cyprididae and Amphisopidae at the lake (Figure 12). Other taxa are not currently recorded in the lake include Ceratopogonidae, Chydoridae, Oligochaeta and Pionidae. The absence of the Chydoridae (Cladocera) is notable given the abundance in early monitoring years. There was a major shift in the assemblage composition in 2006-2007, with ordination revealing two main groups of annual data; those collected pre 2007, and those collected post 2007 (Figure 14). However, recent high water levels and low nutrients appear to shifting the assemblages back towards pre-2007 compositions (see Judd and Horwitz (2019)).</w:t>
      </w:r>
    </w:p>
    <w:p w14:paraId="6738F7DC" w14:textId="77777777" w:rsidR="004B413C" w:rsidRDefault="004B413C">
      <w:pPr>
        <w:spacing w:line="342" w:lineRule="exact"/>
        <w:rPr>
          <w:sz w:val="20"/>
          <w:szCs w:val="20"/>
        </w:rPr>
      </w:pPr>
    </w:p>
    <w:p w14:paraId="0F899D2C" w14:textId="77777777" w:rsidR="004B413C" w:rsidRDefault="00EC2FEA">
      <w:pPr>
        <w:ind w:left="20"/>
        <w:rPr>
          <w:sz w:val="20"/>
          <w:szCs w:val="20"/>
        </w:rPr>
      </w:pPr>
      <w:bookmarkStart w:id="42" w:name="_Hlk24965118"/>
      <w:commentRangeStart w:id="43"/>
      <w:del w:id="44" w:author="Ray Froend" w:date="2019-11-18T10:26:00Z">
        <w:r w:rsidDel="00751A5B">
          <w:rPr>
            <w:rFonts w:ascii="Arial" w:eastAsia="Arial" w:hAnsi="Arial" w:cs="Arial"/>
            <w:b/>
            <w:bCs/>
            <w:sz w:val="20"/>
            <w:szCs w:val="20"/>
          </w:rPr>
          <w:delText>Revised water level threshold eﬀects</w:delText>
        </w:r>
      </w:del>
      <w:ins w:id="45" w:author="Ray Froend" w:date="2019-11-18T10:26:00Z">
        <w:r w:rsidR="00751A5B">
          <w:rPr>
            <w:rFonts w:ascii="Arial" w:eastAsia="Arial" w:hAnsi="Arial" w:cs="Arial"/>
            <w:b/>
            <w:bCs/>
            <w:sz w:val="20"/>
            <w:szCs w:val="20"/>
          </w:rPr>
          <w:t xml:space="preserve">Implications </w:t>
        </w:r>
      </w:ins>
      <w:commentRangeEnd w:id="43"/>
      <w:ins w:id="46" w:author="Ray Froend" w:date="2019-11-18T10:27:00Z">
        <w:r w:rsidR="00751A5B">
          <w:rPr>
            <w:rStyle w:val="CommentReference"/>
          </w:rPr>
          <w:commentReference w:id="43"/>
        </w:r>
      </w:ins>
      <w:ins w:id="47" w:author="Ray Froend" w:date="2019-11-18T10:26:00Z">
        <w:r w:rsidR="00751A5B">
          <w:rPr>
            <w:rFonts w:ascii="Arial" w:eastAsia="Arial" w:hAnsi="Arial" w:cs="Arial"/>
            <w:b/>
            <w:bCs/>
            <w:sz w:val="20"/>
            <w:szCs w:val="20"/>
          </w:rPr>
          <w:t xml:space="preserve">of </w:t>
        </w:r>
      </w:ins>
      <w:ins w:id="48" w:author="Ray Froend" w:date="2019-11-18T10:27:00Z">
        <w:r w:rsidR="00751A5B">
          <w:rPr>
            <w:rFonts w:ascii="Arial" w:eastAsia="Arial" w:hAnsi="Arial" w:cs="Arial"/>
            <w:b/>
            <w:bCs/>
            <w:sz w:val="20"/>
            <w:szCs w:val="20"/>
          </w:rPr>
          <w:t>Revised Thresholds</w:t>
        </w:r>
      </w:ins>
    </w:p>
    <w:bookmarkEnd w:id="42"/>
    <w:p w14:paraId="2D5F6A31" w14:textId="77777777" w:rsidR="004B413C" w:rsidRDefault="004B413C">
      <w:pPr>
        <w:spacing w:line="258" w:lineRule="exact"/>
        <w:rPr>
          <w:sz w:val="20"/>
          <w:szCs w:val="20"/>
        </w:rPr>
      </w:pPr>
    </w:p>
    <w:p w14:paraId="40799F09" w14:textId="77777777" w:rsidR="004B413C" w:rsidRDefault="00EC2FEA">
      <w:pPr>
        <w:ind w:left="20"/>
        <w:rPr>
          <w:sz w:val="20"/>
          <w:szCs w:val="20"/>
        </w:rPr>
      </w:pPr>
      <w:commentRangeStart w:id="49"/>
      <w:r>
        <w:rPr>
          <w:rFonts w:ascii="Arial" w:eastAsia="Arial" w:hAnsi="Arial" w:cs="Arial"/>
          <w:sz w:val="20"/>
          <w:szCs w:val="20"/>
        </w:rPr>
        <w:t>Revised thresholds will likely maintain ecological conditions similar to present (Table 3).</w:t>
      </w:r>
      <w:commentRangeEnd w:id="49"/>
      <w:r w:rsidR="00020018">
        <w:rPr>
          <w:rStyle w:val="CommentReference"/>
        </w:rPr>
        <w:commentReference w:id="49"/>
      </w:r>
    </w:p>
    <w:p w14:paraId="14D6EFD1" w14:textId="77777777" w:rsidR="004B413C" w:rsidRDefault="004B413C">
      <w:pPr>
        <w:sectPr w:rsidR="004B413C">
          <w:pgSz w:w="12240" w:h="15840"/>
          <w:pgMar w:top="1440" w:right="1400" w:bottom="307" w:left="1420" w:header="0" w:footer="0" w:gutter="0"/>
          <w:cols w:space="720" w:equalWidth="0">
            <w:col w:w="9420"/>
          </w:cols>
        </w:sectPr>
      </w:pPr>
    </w:p>
    <w:p w14:paraId="14BAECB6" w14:textId="77777777" w:rsidR="004B413C" w:rsidRDefault="004B413C">
      <w:pPr>
        <w:spacing w:line="200" w:lineRule="exact"/>
        <w:rPr>
          <w:sz w:val="20"/>
          <w:szCs w:val="20"/>
        </w:rPr>
      </w:pPr>
    </w:p>
    <w:p w14:paraId="6217B60A" w14:textId="77777777" w:rsidR="004B413C" w:rsidRDefault="004B413C">
      <w:pPr>
        <w:spacing w:line="200" w:lineRule="exact"/>
        <w:rPr>
          <w:sz w:val="20"/>
          <w:szCs w:val="20"/>
        </w:rPr>
      </w:pPr>
    </w:p>
    <w:p w14:paraId="42AF991D" w14:textId="77777777" w:rsidR="004B413C" w:rsidRDefault="004B413C">
      <w:pPr>
        <w:spacing w:line="200" w:lineRule="exact"/>
        <w:rPr>
          <w:sz w:val="20"/>
          <w:szCs w:val="20"/>
        </w:rPr>
      </w:pPr>
    </w:p>
    <w:p w14:paraId="6591D48F" w14:textId="77777777" w:rsidR="004B413C" w:rsidRDefault="004B413C">
      <w:pPr>
        <w:spacing w:line="200" w:lineRule="exact"/>
        <w:rPr>
          <w:sz w:val="20"/>
          <w:szCs w:val="20"/>
        </w:rPr>
      </w:pPr>
    </w:p>
    <w:p w14:paraId="269468CA" w14:textId="77777777" w:rsidR="004B413C" w:rsidRDefault="004B413C">
      <w:pPr>
        <w:spacing w:line="200" w:lineRule="exact"/>
        <w:rPr>
          <w:sz w:val="20"/>
          <w:szCs w:val="20"/>
        </w:rPr>
      </w:pPr>
    </w:p>
    <w:p w14:paraId="2684C402" w14:textId="77777777" w:rsidR="004B413C" w:rsidRDefault="004B413C">
      <w:pPr>
        <w:spacing w:line="200" w:lineRule="exact"/>
        <w:rPr>
          <w:sz w:val="20"/>
          <w:szCs w:val="20"/>
        </w:rPr>
      </w:pPr>
    </w:p>
    <w:p w14:paraId="4E604429" w14:textId="77777777" w:rsidR="004B413C" w:rsidRDefault="004B413C">
      <w:pPr>
        <w:spacing w:line="200" w:lineRule="exact"/>
        <w:rPr>
          <w:sz w:val="20"/>
          <w:szCs w:val="20"/>
        </w:rPr>
      </w:pPr>
    </w:p>
    <w:p w14:paraId="5E23C504" w14:textId="77777777" w:rsidR="004B413C" w:rsidRDefault="004B413C">
      <w:pPr>
        <w:spacing w:line="200" w:lineRule="exact"/>
        <w:rPr>
          <w:sz w:val="20"/>
          <w:szCs w:val="20"/>
        </w:rPr>
      </w:pPr>
    </w:p>
    <w:p w14:paraId="1D4A086A" w14:textId="77777777" w:rsidR="004B413C" w:rsidRDefault="004B413C">
      <w:pPr>
        <w:spacing w:line="200" w:lineRule="exact"/>
        <w:rPr>
          <w:sz w:val="20"/>
          <w:szCs w:val="20"/>
        </w:rPr>
      </w:pPr>
    </w:p>
    <w:p w14:paraId="3C319BCE" w14:textId="77777777" w:rsidR="004B413C" w:rsidRDefault="004B413C">
      <w:pPr>
        <w:spacing w:line="200" w:lineRule="exact"/>
        <w:rPr>
          <w:sz w:val="20"/>
          <w:szCs w:val="20"/>
        </w:rPr>
      </w:pPr>
    </w:p>
    <w:p w14:paraId="56330ABF" w14:textId="77777777" w:rsidR="004B413C" w:rsidRDefault="004B413C">
      <w:pPr>
        <w:spacing w:line="200" w:lineRule="exact"/>
        <w:rPr>
          <w:sz w:val="20"/>
          <w:szCs w:val="20"/>
        </w:rPr>
      </w:pPr>
    </w:p>
    <w:p w14:paraId="7F302437" w14:textId="77777777" w:rsidR="004B413C" w:rsidRDefault="004B413C">
      <w:pPr>
        <w:spacing w:line="200" w:lineRule="exact"/>
        <w:rPr>
          <w:sz w:val="20"/>
          <w:szCs w:val="20"/>
        </w:rPr>
      </w:pPr>
    </w:p>
    <w:p w14:paraId="74EA4238" w14:textId="77777777" w:rsidR="004B413C" w:rsidRDefault="004B413C">
      <w:pPr>
        <w:spacing w:line="200" w:lineRule="exact"/>
        <w:rPr>
          <w:sz w:val="20"/>
          <w:szCs w:val="20"/>
        </w:rPr>
      </w:pPr>
    </w:p>
    <w:p w14:paraId="59FB6271" w14:textId="77777777" w:rsidR="004B413C" w:rsidRDefault="004B413C">
      <w:pPr>
        <w:spacing w:line="200" w:lineRule="exact"/>
        <w:rPr>
          <w:sz w:val="20"/>
          <w:szCs w:val="20"/>
        </w:rPr>
      </w:pPr>
    </w:p>
    <w:p w14:paraId="1BFC6BE2" w14:textId="77777777" w:rsidR="004B413C" w:rsidRDefault="004B413C">
      <w:pPr>
        <w:spacing w:line="364" w:lineRule="exact"/>
        <w:rPr>
          <w:sz w:val="20"/>
          <w:szCs w:val="20"/>
        </w:rPr>
      </w:pPr>
    </w:p>
    <w:p w14:paraId="3DC386FB" w14:textId="77777777" w:rsidR="004B413C" w:rsidRDefault="00EC2FEA">
      <w:pPr>
        <w:ind w:right="20"/>
        <w:jc w:val="center"/>
        <w:rPr>
          <w:sz w:val="20"/>
          <w:szCs w:val="20"/>
        </w:rPr>
      </w:pPr>
      <w:r>
        <w:rPr>
          <w:rFonts w:ascii="Arial" w:eastAsia="Arial" w:hAnsi="Arial" w:cs="Arial"/>
          <w:sz w:val="17"/>
          <w:szCs w:val="17"/>
        </w:rPr>
        <w:t>19</w:t>
      </w:r>
    </w:p>
    <w:p w14:paraId="111E28C6" w14:textId="77777777" w:rsidR="004B413C" w:rsidRDefault="004B413C">
      <w:pPr>
        <w:sectPr w:rsidR="004B413C">
          <w:type w:val="continuous"/>
          <w:pgSz w:w="12240" w:h="15840"/>
          <w:pgMar w:top="1440" w:right="1400" w:bottom="307" w:left="1420" w:header="0" w:footer="0" w:gutter="0"/>
          <w:cols w:space="720" w:equalWidth="0">
            <w:col w:w="9420"/>
          </w:cols>
        </w:sectPr>
      </w:pPr>
    </w:p>
    <w:p w14:paraId="4D0EE262" w14:textId="77777777" w:rsidR="004B413C" w:rsidRDefault="00EC2FEA">
      <w:pPr>
        <w:spacing w:line="200" w:lineRule="exact"/>
        <w:rPr>
          <w:sz w:val="20"/>
          <w:szCs w:val="20"/>
        </w:rPr>
      </w:pPr>
      <w:bookmarkStart w:id="50" w:name="page20"/>
      <w:bookmarkEnd w:id="50"/>
      <w:r>
        <w:rPr>
          <w:noProof/>
          <w:sz w:val="20"/>
          <w:szCs w:val="20"/>
        </w:rPr>
        <w:lastRenderedPageBreak/>
        <w:drawing>
          <wp:anchor distT="0" distB="0" distL="114300" distR="114300" simplePos="0" relativeHeight="251009024" behindDoc="1" locked="0" layoutInCell="0" allowOverlap="1" wp14:anchorId="0DB2292F" wp14:editId="06E29C96">
            <wp:simplePos x="0" y="0"/>
            <wp:positionH relativeFrom="page">
              <wp:posOffset>1453515</wp:posOffset>
            </wp:positionH>
            <wp:positionV relativeFrom="page">
              <wp:posOffset>2586355</wp:posOffset>
            </wp:positionV>
            <wp:extent cx="5335270" cy="3674745"/>
            <wp:effectExtent l="0" t="0" r="0" b="0"/>
            <wp:wrapNone/>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55"/>
                    <a:srcRect/>
                    <a:stretch>
                      <a:fillRect/>
                    </a:stretch>
                  </pic:blipFill>
                  <pic:spPr bwMode="auto">
                    <a:xfrm>
                      <a:off x="0" y="0"/>
                      <a:ext cx="5335270" cy="3674745"/>
                    </a:xfrm>
                    <a:prstGeom prst="rect">
                      <a:avLst/>
                    </a:prstGeom>
                    <a:noFill/>
                  </pic:spPr>
                </pic:pic>
              </a:graphicData>
            </a:graphic>
          </wp:anchor>
        </w:drawing>
      </w:r>
    </w:p>
    <w:p w14:paraId="4F0FBB1E" w14:textId="77777777" w:rsidR="004B413C" w:rsidRDefault="004B413C">
      <w:pPr>
        <w:spacing w:line="200" w:lineRule="exact"/>
        <w:rPr>
          <w:sz w:val="20"/>
          <w:szCs w:val="20"/>
        </w:rPr>
      </w:pPr>
    </w:p>
    <w:p w14:paraId="298A4EDB" w14:textId="77777777" w:rsidR="004B413C" w:rsidRDefault="004B413C">
      <w:pPr>
        <w:spacing w:line="200" w:lineRule="exact"/>
        <w:rPr>
          <w:sz w:val="20"/>
          <w:szCs w:val="20"/>
        </w:rPr>
      </w:pPr>
    </w:p>
    <w:p w14:paraId="3A00030C" w14:textId="77777777" w:rsidR="004B413C" w:rsidRDefault="004B413C">
      <w:pPr>
        <w:spacing w:line="200" w:lineRule="exact"/>
        <w:rPr>
          <w:sz w:val="20"/>
          <w:szCs w:val="20"/>
        </w:rPr>
      </w:pPr>
    </w:p>
    <w:p w14:paraId="2D81B4E2" w14:textId="77777777" w:rsidR="004B413C" w:rsidRDefault="004B413C">
      <w:pPr>
        <w:spacing w:line="200" w:lineRule="exact"/>
        <w:rPr>
          <w:sz w:val="20"/>
          <w:szCs w:val="20"/>
        </w:rPr>
      </w:pPr>
    </w:p>
    <w:p w14:paraId="64050D8D" w14:textId="77777777" w:rsidR="004B413C" w:rsidRDefault="004B413C">
      <w:pPr>
        <w:spacing w:line="200" w:lineRule="exact"/>
        <w:rPr>
          <w:sz w:val="20"/>
          <w:szCs w:val="20"/>
        </w:rPr>
      </w:pPr>
    </w:p>
    <w:p w14:paraId="30E5D70E" w14:textId="77777777" w:rsidR="004B413C" w:rsidRDefault="004B413C">
      <w:pPr>
        <w:spacing w:line="200" w:lineRule="exact"/>
        <w:rPr>
          <w:sz w:val="20"/>
          <w:szCs w:val="20"/>
        </w:rPr>
      </w:pPr>
    </w:p>
    <w:p w14:paraId="7C77FF16" w14:textId="77777777" w:rsidR="004B413C" w:rsidRDefault="004B413C">
      <w:pPr>
        <w:spacing w:line="200" w:lineRule="exact"/>
        <w:rPr>
          <w:sz w:val="20"/>
          <w:szCs w:val="20"/>
        </w:rPr>
      </w:pPr>
    </w:p>
    <w:p w14:paraId="2281E861" w14:textId="77777777" w:rsidR="004B413C" w:rsidRDefault="004B413C">
      <w:pPr>
        <w:spacing w:line="200" w:lineRule="exact"/>
        <w:rPr>
          <w:sz w:val="20"/>
          <w:szCs w:val="20"/>
        </w:rPr>
      </w:pPr>
    </w:p>
    <w:p w14:paraId="6CBC8E9A" w14:textId="77777777" w:rsidR="004B413C" w:rsidRDefault="004B413C">
      <w:pPr>
        <w:spacing w:line="200" w:lineRule="exact"/>
        <w:rPr>
          <w:sz w:val="20"/>
          <w:szCs w:val="20"/>
        </w:rPr>
      </w:pPr>
    </w:p>
    <w:p w14:paraId="18B7A116" w14:textId="77777777" w:rsidR="004B413C" w:rsidRDefault="004B413C">
      <w:pPr>
        <w:spacing w:line="200" w:lineRule="exact"/>
        <w:rPr>
          <w:sz w:val="20"/>
          <w:szCs w:val="20"/>
        </w:rPr>
      </w:pPr>
    </w:p>
    <w:p w14:paraId="57AB7546" w14:textId="77777777" w:rsidR="004B413C" w:rsidRDefault="004B413C">
      <w:pPr>
        <w:spacing w:line="200" w:lineRule="exact"/>
        <w:rPr>
          <w:sz w:val="20"/>
          <w:szCs w:val="20"/>
        </w:rPr>
      </w:pPr>
    </w:p>
    <w:p w14:paraId="67BEE5AE" w14:textId="77777777" w:rsidR="004B413C" w:rsidRDefault="004B413C">
      <w:pPr>
        <w:spacing w:line="365" w:lineRule="exact"/>
        <w:rPr>
          <w:sz w:val="20"/>
          <w:szCs w:val="20"/>
        </w:rPr>
      </w:pPr>
    </w:p>
    <w:tbl>
      <w:tblPr>
        <w:tblW w:w="0" w:type="auto"/>
        <w:tblInd w:w="20" w:type="dxa"/>
        <w:tblLayout w:type="fixed"/>
        <w:tblCellMar>
          <w:left w:w="0" w:type="dxa"/>
          <w:right w:w="0" w:type="dxa"/>
        </w:tblCellMar>
        <w:tblLook w:val="04A0" w:firstRow="1" w:lastRow="0" w:firstColumn="1" w:lastColumn="0" w:noHBand="0" w:noVBand="1"/>
      </w:tblPr>
      <w:tblGrid>
        <w:gridCol w:w="360"/>
        <w:gridCol w:w="1860"/>
        <w:gridCol w:w="1880"/>
        <w:gridCol w:w="1940"/>
        <w:gridCol w:w="1580"/>
        <w:gridCol w:w="1480"/>
        <w:gridCol w:w="20"/>
      </w:tblGrid>
      <w:tr w:rsidR="004B413C" w14:paraId="1FBDB289" w14:textId="77777777">
        <w:trPr>
          <w:trHeight w:val="207"/>
        </w:trPr>
        <w:tc>
          <w:tcPr>
            <w:tcW w:w="360" w:type="dxa"/>
            <w:vAlign w:val="bottom"/>
          </w:tcPr>
          <w:p w14:paraId="217E2997" w14:textId="77777777" w:rsidR="004B413C" w:rsidRDefault="004B413C">
            <w:pPr>
              <w:rPr>
                <w:sz w:val="18"/>
                <w:szCs w:val="18"/>
              </w:rPr>
            </w:pPr>
          </w:p>
        </w:tc>
        <w:tc>
          <w:tcPr>
            <w:tcW w:w="1860" w:type="dxa"/>
            <w:vAlign w:val="bottom"/>
          </w:tcPr>
          <w:p w14:paraId="000E567C" w14:textId="77777777" w:rsidR="004B413C" w:rsidRDefault="00EC2FEA">
            <w:pPr>
              <w:ind w:right="1350"/>
              <w:jc w:val="right"/>
              <w:rPr>
                <w:sz w:val="20"/>
                <w:szCs w:val="20"/>
              </w:rPr>
            </w:pPr>
            <w:r>
              <w:rPr>
                <w:rFonts w:ascii="Arial" w:eastAsia="Arial" w:hAnsi="Arial" w:cs="Arial"/>
                <w:color w:val="4D4D4D"/>
                <w:sz w:val="18"/>
                <w:szCs w:val="18"/>
              </w:rPr>
              <w:t>28.0</w:t>
            </w:r>
          </w:p>
        </w:tc>
        <w:tc>
          <w:tcPr>
            <w:tcW w:w="1880" w:type="dxa"/>
            <w:vAlign w:val="bottom"/>
          </w:tcPr>
          <w:p w14:paraId="4118713E" w14:textId="77777777" w:rsidR="004B413C" w:rsidRDefault="004B413C">
            <w:pPr>
              <w:rPr>
                <w:sz w:val="18"/>
                <w:szCs w:val="18"/>
              </w:rPr>
            </w:pPr>
          </w:p>
        </w:tc>
        <w:tc>
          <w:tcPr>
            <w:tcW w:w="1940" w:type="dxa"/>
            <w:vAlign w:val="bottom"/>
          </w:tcPr>
          <w:p w14:paraId="61BD3914" w14:textId="77777777" w:rsidR="004B413C" w:rsidRDefault="004B413C">
            <w:pPr>
              <w:rPr>
                <w:sz w:val="18"/>
                <w:szCs w:val="18"/>
              </w:rPr>
            </w:pPr>
          </w:p>
        </w:tc>
        <w:tc>
          <w:tcPr>
            <w:tcW w:w="1580" w:type="dxa"/>
            <w:vAlign w:val="bottom"/>
          </w:tcPr>
          <w:p w14:paraId="3343AEC6" w14:textId="77777777" w:rsidR="004B413C" w:rsidRDefault="004B413C">
            <w:pPr>
              <w:rPr>
                <w:sz w:val="18"/>
                <w:szCs w:val="18"/>
              </w:rPr>
            </w:pPr>
          </w:p>
        </w:tc>
        <w:tc>
          <w:tcPr>
            <w:tcW w:w="1480" w:type="dxa"/>
            <w:vAlign w:val="bottom"/>
          </w:tcPr>
          <w:p w14:paraId="4694BB18" w14:textId="77777777" w:rsidR="004B413C" w:rsidRDefault="004B413C">
            <w:pPr>
              <w:rPr>
                <w:sz w:val="18"/>
                <w:szCs w:val="18"/>
              </w:rPr>
            </w:pPr>
          </w:p>
        </w:tc>
        <w:tc>
          <w:tcPr>
            <w:tcW w:w="0" w:type="dxa"/>
            <w:vAlign w:val="bottom"/>
          </w:tcPr>
          <w:p w14:paraId="52DA6767" w14:textId="77777777" w:rsidR="004B413C" w:rsidRDefault="004B413C">
            <w:pPr>
              <w:rPr>
                <w:sz w:val="1"/>
                <w:szCs w:val="1"/>
              </w:rPr>
            </w:pPr>
          </w:p>
        </w:tc>
      </w:tr>
      <w:tr w:rsidR="004B413C" w14:paraId="6D0A2C94" w14:textId="77777777">
        <w:trPr>
          <w:trHeight w:val="1309"/>
        </w:trPr>
        <w:tc>
          <w:tcPr>
            <w:tcW w:w="360" w:type="dxa"/>
            <w:vAlign w:val="bottom"/>
          </w:tcPr>
          <w:p w14:paraId="4B76FC9F" w14:textId="77777777" w:rsidR="004B413C" w:rsidRDefault="004B413C">
            <w:pPr>
              <w:rPr>
                <w:sz w:val="24"/>
                <w:szCs w:val="24"/>
              </w:rPr>
            </w:pPr>
          </w:p>
        </w:tc>
        <w:tc>
          <w:tcPr>
            <w:tcW w:w="1860" w:type="dxa"/>
            <w:vAlign w:val="bottom"/>
          </w:tcPr>
          <w:p w14:paraId="2EC64B36" w14:textId="77777777" w:rsidR="004B413C" w:rsidRDefault="00EC2FEA">
            <w:pPr>
              <w:ind w:right="1350"/>
              <w:jc w:val="right"/>
              <w:rPr>
                <w:sz w:val="20"/>
                <w:szCs w:val="20"/>
              </w:rPr>
            </w:pPr>
            <w:r>
              <w:rPr>
                <w:rFonts w:ascii="Arial" w:eastAsia="Arial" w:hAnsi="Arial" w:cs="Arial"/>
                <w:color w:val="4D4D4D"/>
                <w:sz w:val="18"/>
                <w:szCs w:val="18"/>
              </w:rPr>
              <w:t>27.5</w:t>
            </w:r>
          </w:p>
        </w:tc>
        <w:tc>
          <w:tcPr>
            <w:tcW w:w="1880" w:type="dxa"/>
            <w:vAlign w:val="bottom"/>
          </w:tcPr>
          <w:p w14:paraId="08401C3B" w14:textId="77777777" w:rsidR="004B413C" w:rsidRDefault="004B413C">
            <w:pPr>
              <w:rPr>
                <w:sz w:val="24"/>
                <w:szCs w:val="24"/>
              </w:rPr>
            </w:pPr>
          </w:p>
        </w:tc>
        <w:tc>
          <w:tcPr>
            <w:tcW w:w="1940" w:type="dxa"/>
            <w:vAlign w:val="bottom"/>
          </w:tcPr>
          <w:p w14:paraId="1E87AD19" w14:textId="77777777" w:rsidR="004B413C" w:rsidRDefault="004B413C">
            <w:pPr>
              <w:rPr>
                <w:sz w:val="24"/>
                <w:szCs w:val="24"/>
              </w:rPr>
            </w:pPr>
          </w:p>
        </w:tc>
        <w:tc>
          <w:tcPr>
            <w:tcW w:w="1580" w:type="dxa"/>
            <w:vAlign w:val="bottom"/>
          </w:tcPr>
          <w:p w14:paraId="56084B42" w14:textId="77777777" w:rsidR="004B413C" w:rsidRDefault="004B413C">
            <w:pPr>
              <w:rPr>
                <w:sz w:val="24"/>
                <w:szCs w:val="24"/>
              </w:rPr>
            </w:pPr>
          </w:p>
        </w:tc>
        <w:tc>
          <w:tcPr>
            <w:tcW w:w="1480" w:type="dxa"/>
            <w:vAlign w:val="bottom"/>
          </w:tcPr>
          <w:p w14:paraId="173BFF24" w14:textId="77777777" w:rsidR="004B413C" w:rsidRDefault="004B413C">
            <w:pPr>
              <w:rPr>
                <w:sz w:val="24"/>
                <w:szCs w:val="24"/>
              </w:rPr>
            </w:pPr>
          </w:p>
        </w:tc>
        <w:tc>
          <w:tcPr>
            <w:tcW w:w="0" w:type="dxa"/>
            <w:vAlign w:val="bottom"/>
          </w:tcPr>
          <w:p w14:paraId="73B7CB96" w14:textId="77777777" w:rsidR="004B413C" w:rsidRDefault="004B413C">
            <w:pPr>
              <w:rPr>
                <w:sz w:val="1"/>
                <w:szCs w:val="1"/>
              </w:rPr>
            </w:pPr>
          </w:p>
        </w:tc>
      </w:tr>
      <w:tr w:rsidR="004B413C" w14:paraId="129CE6E8" w14:textId="77777777">
        <w:trPr>
          <w:trHeight w:val="1031"/>
        </w:trPr>
        <w:tc>
          <w:tcPr>
            <w:tcW w:w="360" w:type="dxa"/>
            <w:textDirection w:val="btLr"/>
            <w:vAlign w:val="bottom"/>
          </w:tcPr>
          <w:p w14:paraId="3A5D29F8" w14:textId="77777777" w:rsidR="004B413C" w:rsidRDefault="00EC2FEA">
            <w:pPr>
              <w:rPr>
                <w:sz w:val="20"/>
                <w:szCs w:val="20"/>
              </w:rPr>
            </w:pPr>
            <w:r>
              <w:rPr>
                <w:rFonts w:ascii="Symbol" w:eastAsia="Symbol" w:hAnsi="Symbol" w:cs="Symbol"/>
                <w:w w:val="70"/>
                <w:sz w:val="28"/>
                <w:szCs w:val="28"/>
              </w:rPr>
              <w:t>(     )</w:t>
            </w:r>
            <w:r>
              <w:rPr>
                <w:rFonts w:ascii="Arial" w:eastAsia="Arial" w:hAnsi="Arial" w:cs="Arial"/>
                <w:w w:val="70"/>
              </w:rPr>
              <w:t>mAHD</w:t>
            </w:r>
          </w:p>
        </w:tc>
        <w:tc>
          <w:tcPr>
            <w:tcW w:w="1860" w:type="dxa"/>
            <w:vAlign w:val="bottom"/>
          </w:tcPr>
          <w:p w14:paraId="231FE0D8" w14:textId="77777777" w:rsidR="004B413C" w:rsidRDefault="004B413C">
            <w:pPr>
              <w:rPr>
                <w:sz w:val="24"/>
                <w:szCs w:val="24"/>
              </w:rPr>
            </w:pPr>
          </w:p>
        </w:tc>
        <w:tc>
          <w:tcPr>
            <w:tcW w:w="1880" w:type="dxa"/>
            <w:vAlign w:val="bottom"/>
          </w:tcPr>
          <w:p w14:paraId="19017877" w14:textId="77777777" w:rsidR="004B413C" w:rsidRDefault="004B413C">
            <w:pPr>
              <w:rPr>
                <w:sz w:val="24"/>
                <w:szCs w:val="24"/>
              </w:rPr>
            </w:pPr>
          </w:p>
        </w:tc>
        <w:tc>
          <w:tcPr>
            <w:tcW w:w="1940" w:type="dxa"/>
            <w:vAlign w:val="bottom"/>
          </w:tcPr>
          <w:p w14:paraId="68773755" w14:textId="77777777" w:rsidR="004B413C" w:rsidRDefault="004B413C">
            <w:pPr>
              <w:rPr>
                <w:sz w:val="24"/>
                <w:szCs w:val="24"/>
              </w:rPr>
            </w:pPr>
          </w:p>
        </w:tc>
        <w:tc>
          <w:tcPr>
            <w:tcW w:w="1580" w:type="dxa"/>
            <w:vAlign w:val="bottom"/>
          </w:tcPr>
          <w:p w14:paraId="4092AA5F" w14:textId="77777777" w:rsidR="004B413C" w:rsidRDefault="004B413C">
            <w:pPr>
              <w:rPr>
                <w:sz w:val="24"/>
                <w:szCs w:val="24"/>
              </w:rPr>
            </w:pPr>
          </w:p>
        </w:tc>
        <w:tc>
          <w:tcPr>
            <w:tcW w:w="1480" w:type="dxa"/>
            <w:vAlign w:val="bottom"/>
          </w:tcPr>
          <w:p w14:paraId="559EC6F7" w14:textId="77777777" w:rsidR="004B413C" w:rsidRDefault="004B413C">
            <w:pPr>
              <w:rPr>
                <w:sz w:val="24"/>
                <w:szCs w:val="24"/>
              </w:rPr>
            </w:pPr>
          </w:p>
        </w:tc>
        <w:tc>
          <w:tcPr>
            <w:tcW w:w="0" w:type="dxa"/>
            <w:vAlign w:val="bottom"/>
          </w:tcPr>
          <w:p w14:paraId="4743E45F" w14:textId="77777777" w:rsidR="004B413C" w:rsidRDefault="004B413C">
            <w:pPr>
              <w:rPr>
                <w:sz w:val="1"/>
                <w:szCs w:val="1"/>
              </w:rPr>
            </w:pPr>
          </w:p>
        </w:tc>
      </w:tr>
      <w:tr w:rsidR="004B413C" w14:paraId="0711AC33" w14:textId="77777777">
        <w:trPr>
          <w:trHeight w:val="278"/>
        </w:trPr>
        <w:tc>
          <w:tcPr>
            <w:tcW w:w="360" w:type="dxa"/>
            <w:vMerge w:val="restart"/>
            <w:textDirection w:val="btLr"/>
            <w:vAlign w:val="bottom"/>
          </w:tcPr>
          <w:p w14:paraId="28531651" w14:textId="77777777" w:rsidR="004B413C" w:rsidRDefault="00EC2FEA">
            <w:pPr>
              <w:rPr>
                <w:sz w:val="20"/>
                <w:szCs w:val="20"/>
              </w:rPr>
            </w:pPr>
            <w:r>
              <w:rPr>
                <w:rFonts w:ascii="Arial" w:eastAsia="Arial" w:hAnsi="Arial" w:cs="Arial"/>
                <w:w w:val="98"/>
              </w:rPr>
              <w:t>Water Level</w:t>
            </w:r>
          </w:p>
        </w:tc>
        <w:tc>
          <w:tcPr>
            <w:tcW w:w="1860" w:type="dxa"/>
            <w:vAlign w:val="bottom"/>
          </w:tcPr>
          <w:p w14:paraId="168BF892" w14:textId="77777777" w:rsidR="004B413C" w:rsidRDefault="00EC2FEA">
            <w:pPr>
              <w:ind w:right="1350"/>
              <w:jc w:val="right"/>
              <w:rPr>
                <w:sz w:val="20"/>
                <w:szCs w:val="20"/>
              </w:rPr>
            </w:pPr>
            <w:r>
              <w:rPr>
                <w:rFonts w:ascii="Arial" w:eastAsia="Arial" w:hAnsi="Arial" w:cs="Arial"/>
                <w:color w:val="4D4D4D"/>
                <w:sz w:val="18"/>
                <w:szCs w:val="18"/>
              </w:rPr>
              <w:t>27.0</w:t>
            </w:r>
          </w:p>
        </w:tc>
        <w:tc>
          <w:tcPr>
            <w:tcW w:w="1880" w:type="dxa"/>
            <w:vAlign w:val="bottom"/>
          </w:tcPr>
          <w:p w14:paraId="12CBB609" w14:textId="77777777" w:rsidR="004B413C" w:rsidRDefault="004B413C">
            <w:pPr>
              <w:rPr>
                <w:sz w:val="24"/>
                <w:szCs w:val="24"/>
              </w:rPr>
            </w:pPr>
          </w:p>
        </w:tc>
        <w:tc>
          <w:tcPr>
            <w:tcW w:w="1940" w:type="dxa"/>
            <w:vAlign w:val="bottom"/>
          </w:tcPr>
          <w:p w14:paraId="2C132534" w14:textId="77777777" w:rsidR="004B413C" w:rsidRDefault="004B413C">
            <w:pPr>
              <w:rPr>
                <w:sz w:val="24"/>
                <w:szCs w:val="24"/>
              </w:rPr>
            </w:pPr>
          </w:p>
        </w:tc>
        <w:tc>
          <w:tcPr>
            <w:tcW w:w="1580" w:type="dxa"/>
            <w:vAlign w:val="bottom"/>
          </w:tcPr>
          <w:p w14:paraId="7586FCA0" w14:textId="77777777" w:rsidR="004B413C" w:rsidRDefault="004B413C">
            <w:pPr>
              <w:rPr>
                <w:sz w:val="24"/>
                <w:szCs w:val="24"/>
              </w:rPr>
            </w:pPr>
          </w:p>
        </w:tc>
        <w:tc>
          <w:tcPr>
            <w:tcW w:w="1480" w:type="dxa"/>
            <w:vAlign w:val="bottom"/>
          </w:tcPr>
          <w:p w14:paraId="569683EE" w14:textId="77777777" w:rsidR="004B413C" w:rsidRDefault="004B413C">
            <w:pPr>
              <w:rPr>
                <w:sz w:val="24"/>
                <w:szCs w:val="24"/>
              </w:rPr>
            </w:pPr>
          </w:p>
        </w:tc>
        <w:tc>
          <w:tcPr>
            <w:tcW w:w="0" w:type="dxa"/>
            <w:vAlign w:val="bottom"/>
          </w:tcPr>
          <w:p w14:paraId="67501A66" w14:textId="77777777" w:rsidR="004B413C" w:rsidRDefault="004B413C">
            <w:pPr>
              <w:rPr>
                <w:sz w:val="1"/>
                <w:szCs w:val="1"/>
              </w:rPr>
            </w:pPr>
          </w:p>
        </w:tc>
      </w:tr>
      <w:tr w:rsidR="004B413C" w14:paraId="4D32CB92" w14:textId="77777777">
        <w:trPr>
          <w:trHeight w:val="929"/>
        </w:trPr>
        <w:tc>
          <w:tcPr>
            <w:tcW w:w="360" w:type="dxa"/>
            <w:vMerge/>
            <w:vAlign w:val="bottom"/>
          </w:tcPr>
          <w:p w14:paraId="4C07DEA4" w14:textId="77777777" w:rsidR="004B413C" w:rsidRDefault="004B413C">
            <w:pPr>
              <w:rPr>
                <w:sz w:val="24"/>
                <w:szCs w:val="24"/>
              </w:rPr>
            </w:pPr>
          </w:p>
        </w:tc>
        <w:tc>
          <w:tcPr>
            <w:tcW w:w="1860" w:type="dxa"/>
            <w:vAlign w:val="bottom"/>
          </w:tcPr>
          <w:p w14:paraId="64F529AB" w14:textId="77777777" w:rsidR="004B413C" w:rsidRDefault="004B413C">
            <w:pPr>
              <w:rPr>
                <w:sz w:val="24"/>
                <w:szCs w:val="24"/>
              </w:rPr>
            </w:pPr>
          </w:p>
        </w:tc>
        <w:tc>
          <w:tcPr>
            <w:tcW w:w="1880" w:type="dxa"/>
            <w:vAlign w:val="bottom"/>
          </w:tcPr>
          <w:p w14:paraId="2C4C7B22" w14:textId="77777777" w:rsidR="004B413C" w:rsidRDefault="004B413C">
            <w:pPr>
              <w:rPr>
                <w:sz w:val="24"/>
                <w:szCs w:val="24"/>
              </w:rPr>
            </w:pPr>
          </w:p>
        </w:tc>
        <w:tc>
          <w:tcPr>
            <w:tcW w:w="1940" w:type="dxa"/>
            <w:vAlign w:val="bottom"/>
          </w:tcPr>
          <w:p w14:paraId="0D1CA46A" w14:textId="77777777" w:rsidR="004B413C" w:rsidRDefault="004B413C">
            <w:pPr>
              <w:rPr>
                <w:sz w:val="24"/>
                <w:szCs w:val="24"/>
              </w:rPr>
            </w:pPr>
          </w:p>
        </w:tc>
        <w:tc>
          <w:tcPr>
            <w:tcW w:w="1580" w:type="dxa"/>
            <w:vAlign w:val="bottom"/>
          </w:tcPr>
          <w:p w14:paraId="1EDC40EA" w14:textId="77777777" w:rsidR="004B413C" w:rsidRDefault="004B413C">
            <w:pPr>
              <w:rPr>
                <w:sz w:val="24"/>
                <w:szCs w:val="24"/>
              </w:rPr>
            </w:pPr>
          </w:p>
        </w:tc>
        <w:tc>
          <w:tcPr>
            <w:tcW w:w="1480" w:type="dxa"/>
            <w:vAlign w:val="bottom"/>
          </w:tcPr>
          <w:p w14:paraId="02B312A6" w14:textId="77777777" w:rsidR="004B413C" w:rsidRDefault="004B413C">
            <w:pPr>
              <w:rPr>
                <w:sz w:val="24"/>
                <w:szCs w:val="24"/>
              </w:rPr>
            </w:pPr>
          </w:p>
        </w:tc>
        <w:tc>
          <w:tcPr>
            <w:tcW w:w="0" w:type="dxa"/>
            <w:vAlign w:val="bottom"/>
          </w:tcPr>
          <w:p w14:paraId="2ADF2247" w14:textId="77777777" w:rsidR="004B413C" w:rsidRDefault="004B413C">
            <w:pPr>
              <w:rPr>
                <w:sz w:val="1"/>
                <w:szCs w:val="1"/>
              </w:rPr>
            </w:pPr>
          </w:p>
        </w:tc>
      </w:tr>
      <w:tr w:rsidR="004B413C" w14:paraId="27A6EB40" w14:textId="77777777">
        <w:trPr>
          <w:trHeight w:val="427"/>
        </w:trPr>
        <w:tc>
          <w:tcPr>
            <w:tcW w:w="360" w:type="dxa"/>
            <w:vAlign w:val="bottom"/>
          </w:tcPr>
          <w:p w14:paraId="30B87F59" w14:textId="77777777" w:rsidR="004B413C" w:rsidRDefault="004B413C">
            <w:pPr>
              <w:rPr>
                <w:sz w:val="24"/>
                <w:szCs w:val="24"/>
              </w:rPr>
            </w:pPr>
          </w:p>
        </w:tc>
        <w:tc>
          <w:tcPr>
            <w:tcW w:w="1860" w:type="dxa"/>
            <w:vAlign w:val="bottom"/>
          </w:tcPr>
          <w:p w14:paraId="30FA54F8" w14:textId="77777777" w:rsidR="004B413C" w:rsidRDefault="00EC2FEA">
            <w:pPr>
              <w:ind w:right="1350"/>
              <w:jc w:val="right"/>
              <w:rPr>
                <w:sz w:val="20"/>
                <w:szCs w:val="20"/>
              </w:rPr>
            </w:pPr>
            <w:r>
              <w:rPr>
                <w:rFonts w:ascii="Arial" w:eastAsia="Arial" w:hAnsi="Arial" w:cs="Arial"/>
                <w:color w:val="4D4D4D"/>
                <w:sz w:val="18"/>
                <w:szCs w:val="18"/>
              </w:rPr>
              <w:t>26.5</w:t>
            </w:r>
          </w:p>
        </w:tc>
        <w:tc>
          <w:tcPr>
            <w:tcW w:w="1880" w:type="dxa"/>
            <w:vAlign w:val="bottom"/>
          </w:tcPr>
          <w:p w14:paraId="0E9A8D8E" w14:textId="77777777" w:rsidR="004B413C" w:rsidRDefault="004B413C">
            <w:pPr>
              <w:rPr>
                <w:sz w:val="24"/>
                <w:szCs w:val="24"/>
              </w:rPr>
            </w:pPr>
          </w:p>
        </w:tc>
        <w:tc>
          <w:tcPr>
            <w:tcW w:w="1940" w:type="dxa"/>
            <w:vAlign w:val="bottom"/>
          </w:tcPr>
          <w:p w14:paraId="5A3543CC" w14:textId="77777777" w:rsidR="004B413C" w:rsidRDefault="004B413C">
            <w:pPr>
              <w:rPr>
                <w:sz w:val="24"/>
                <w:szCs w:val="24"/>
              </w:rPr>
            </w:pPr>
          </w:p>
        </w:tc>
        <w:tc>
          <w:tcPr>
            <w:tcW w:w="1580" w:type="dxa"/>
            <w:vAlign w:val="bottom"/>
          </w:tcPr>
          <w:p w14:paraId="4876C053" w14:textId="77777777" w:rsidR="004B413C" w:rsidRDefault="004B413C">
            <w:pPr>
              <w:rPr>
                <w:sz w:val="24"/>
                <w:szCs w:val="24"/>
              </w:rPr>
            </w:pPr>
          </w:p>
        </w:tc>
        <w:tc>
          <w:tcPr>
            <w:tcW w:w="1480" w:type="dxa"/>
            <w:vAlign w:val="bottom"/>
          </w:tcPr>
          <w:p w14:paraId="0EBD1A7B" w14:textId="77777777" w:rsidR="004B413C" w:rsidRDefault="00EC2FEA">
            <w:pPr>
              <w:ind w:left="237"/>
              <w:jc w:val="center"/>
              <w:rPr>
                <w:sz w:val="20"/>
                <w:szCs w:val="20"/>
              </w:rPr>
            </w:pPr>
            <w:r>
              <w:rPr>
                <w:rFonts w:ascii="Arial" w:eastAsia="Arial" w:hAnsi="Arial" w:cs="Arial"/>
                <w:w w:val="99"/>
                <w:shd w:val="clear" w:color="auto" w:fill="00BFFF"/>
              </w:rPr>
              <w:t>Proposed</w:t>
            </w:r>
          </w:p>
        </w:tc>
        <w:tc>
          <w:tcPr>
            <w:tcW w:w="0" w:type="dxa"/>
            <w:vAlign w:val="bottom"/>
          </w:tcPr>
          <w:p w14:paraId="07AD8A7F" w14:textId="77777777" w:rsidR="004B413C" w:rsidRDefault="004B413C">
            <w:pPr>
              <w:rPr>
                <w:sz w:val="1"/>
                <w:szCs w:val="1"/>
              </w:rPr>
            </w:pPr>
          </w:p>
        </w:tc>
      </w:tr>
      <w:tr w:rsidR="004B413C" w14:paraId="16DAAA1C" w14:textId="77777777">
        <w:trPr>
          <w:trHeight w:val="1047"/>
        </w:trPr>
        <w:tc>
          <w:tcPr>
            <w:tcW w:w="360" w:type="dxa"/>
            <w:vAlign w:val="bottom"/>
          </w:tcPr>
          <w:p w14:paraId="499BCA2B" w14:textId="77777777" w:rsidR="004B413C" w:rsidRDefault="004B413C">
            <w:pPr>
              <w:rPr>
                <w:sz w:val="24"/>
                <w:szCs w:val="24"/>
              </w:rPr>
            </w:pPr>
          </w:p>
        </w:tc>
        <w:tc>
          <w:tcPr>
            <w:tcW w:w="1860" w:type="dxa"/>
            <w:vAlign w:val="bottom"/>
          </w:tcPr>
          <w:p w14:paraId="78A7BE3E" w14:textId="77777777" w:rsidR="004B413C" w:rsidRDefault="004B413C">
            <w:pPr>
              <w:rPr>
                <w:sz w:val="24"/>
                <w:szCs w:val="24"/>
              </w:rPr>
            </w:pPr>
          </w:p>
        </w:tc>
        <w:tc>
          <w:tcPr>
            <w:tcW w:w="1880" w:type="dxa"/>
            <w:vAlign w:val="bottom"/>
          </w:tcPr>
          <w:p w14:paraId="563A3C92" w14:textId="77777777" w:rsidR="004B413C" w:rsidRDefault="004B413C">
            <w:pPr>
              <w:rPr>
                <w:sz w:val="24"/>
                <w:szCs w:val="24"/>
              </w:rPr>
            </w:pPr>
          </w:p>
        </w:tc>
        <w:tc>
          <w:tcPr>
            <w:tcW w:w="1940" w:type="dxa"/>
            <w:vAlign w:val="bottom"/>
          </w:tcPr>
          <w:p w14:paraId="1332842F" w14:textId="77777777" w:rsidR="004B413C" w:rsidRDefault="004B413C">
            <w:pPr>
              <w:rPr>
                <w:sz w:val="24"/>
                <w:szCs w:val="24"/>
              </w:rPr>
            </w:pPr>
          </w:p>
        </w:tc>
        <w:tc>
          <w:tcPr>
            <w:tcW w:w="1580" w:type="dxa"/>
            <w:vAlign w:val="bottom"/>
          </w:tcPr>
          <w:p w14:paraId="1405BC12" w14:textId="77777777" w:rsidR="004B413C" w:rsidRDefault="004B413C">
            <w:pPr>
              <w:rPr>
                <w:sz w:val="24"/>
                <w:szCs w:val="24"/>
              </w:rPr>
            </w:pPr>
          </w:p>
        </w:tc>
        <w:tc>
          <w:tcPr>
            <w:tcW w:w="1480" w:type="dxa"/>
            <w:vAlign w:val="bottom"/>
          </w:tcPr>
          <w:p w14:paraId="3B0CAC79" w14:textId="77777777" w:rsidR="004B413C" w:rsidRDefault="00EC2FEA">
            <w:pPr>
              <w:ind w:left="237"/>
              <w:jc w:val="center"/>
              <w:rPr>
                <w:sz w:val="20"/>
                <w:szCs w:val="20"/>
              </w:rPr>
            </w:pPr>
            <w:r>
              <w:rPr>
                <w:rFonts w:ascii="Arial" w:eastAsia="Arial" w:hAnsi="Arial" w:cs="Arial"/>
              </w:rPr>
              <w:t>Current</w:t>
            </w:r>
          </w:p>
        </w:tc>
        <w:tc>
          <w:tcPr>
            <w:tcW w:w="0" w:type="dxa"/>
            <w:vAlign w:val="bottom"/>
          </w:tcPr>
          <w:p w14:paraId="70415EB1" w14:textId="77777777" w:rsidR="004B413C" w:rsidRDefault="004B413C">
            <w:pPr>
              <w:rPr>
                <w:sz w:val="1"/>
                <w:szCs w:val="1"/>
              </w:rPr>
            </w:pPr>
          </w:p>
        </w:tc>
      </w:tr>
      <w:tr w:rsidR="004B413C" w14:paraId="266A0CF3" w14:textId="77777777">
        <w:trPr>
          <w:trHeight w:val="215"/>
        </w:trPr>
        <w:tc>
          <w:tcPr>
            <w:tcW w:w="360" w:type="dxa"/>
            <w:vAlign w:val="bottom"/>
          </w:tcPr>
          <w:p w14:paraId="5DBCA6BF" w14:textId="77777777" w:rsidR="004B413C" w:rsidRDefault="004B413C">
            <w:pPr>
              <w:rPr>
                <w:sz w:val="18"/>
                <w:szCs w:val="18"/>
              </w:rPr>
            </w:pPr>
          </w:p>
        </w:tc>
        <w:tc>
          <w:tcPr>
            <w:tcW w:w="1860" w:type="dxa"/>
            <w:vAlign w:val="bottom"/>
          </w:tcPr>
          <w:p w14:paraId="2955DE88" w14:textId="77777777" w:rsidR="004B413C" w:rsidRDefault="00EC2FEA">
            <w:pPr>
              <w:ind w:right="1350"/>
              <w:jc w:val="right"/>
              <w:rPr>
                <w:sz w:val="20"/>
                <w:szCs w:val="20"/>
              </w:rPr>
            </w:pPr>
            <w:r>
              <w:rPr>
                <w:rFonts w:ascii="Arial" w:eastAsia="Arial" w:hAnsi="Arial" w:cs="Arial"/>
                <w:color w:val="4D4D4D"/>
                <w:sz w:val="18"/>
                <w:szCs w:val="18"/>
              </w:rPr>
              <w:t>26.0</w:t>
            </w:r>
          </w:p>
        </w:tc>
        <w:tc>
          <w:tcPr>
            <w:tcW w:w="1880" w:type="dxa"/>
            <w:vAlign w:val="bottom"/>
          </w:tcPr>
          <w:p w14:paraId="5E46C585" w14:textId="77777777" w:rsidR="004B413C" w:rsidRDefault="004B413C">
            <w:pPr>
              <w:rPr>
                <w:sz w:val="18"/>
                <w:szCs w:val="18"/>
              </w:rPr>
            </w:pPr>
          </w:p>
        </w:tc>
        <w:tc>
          <w:tcPr>
            <w:tcW w:w="1940" w:type="dxa"/>
            <w:vAlign w:val="bottom"/>
          </w:tcPr>
          <w:p w14:paraId="5C146F68" w14:textId="77777777" w:rsidR="004B413C" w:rsidRDefault="004B413C">
            <w:pPr>
              <w:rPr>
                <w:sz w:val="18"/>
                <w:szCs w:val="18"/>
              </w:rPr>
            </w:pPr>
          </w:p>
        </w:tc>
        <w:tc>
          <w:tcPr>
            <w:tcW w:w="1580" w:type="dxa"/>
            <w:vAlign w:val="bottom"/>
          </w:tcPr>
          <w:p w14:paraId="1702DECC" w14:textId="77777777" w:rsidR="004B413C" w:rsidRDefault="004B413C">
            <w:pPr>
              <w:rPr>
                <w:sz w:val="18"/>
                <w:szCs w:val="18"/>
              </w:rPr>
            </w:pPr>
          </w:p>
        </w:tc>
        <w:tc>
          <w:tcPr>
            <w:tcW w:w="1480" w:type="dxa"/>
            <w:vAlign w:val="bottom"/>
          </w:tcPr>
          <w:p w14:paraId="6429EECE" w14:textId="77777777" w:rsidR="004B413C" w:rsidRDefault="004B413C">
            <w:pPr>
              <w:rPr>
                <w:sz w:val="18"/>
                <w:szCs w:val="18"/>
              </w:rPr>
            </w:pPr>
          </w:p>
        </w:tc>
        <w:tc>
          <w:tcPr>
            <w:tcW w:w="0" w:type="dxa"/>
            <w:vAlign w:val="bottom"/>
          </w:tcPr>
          <w:p w14:paraId="37BB459B" w14:textId="77777777" w:rsidR="004B413C" w:rsidRDefault="004B413C">
            <w:pPr>
              <w:rPr>
                <w:sz w:val="1"/>
                <w:szCs w:val="1"/>
              </w:rPr>
            </w:pPr>
          </w:p>
        </w:tc>
      </w:tr>
      <w:tr w:rsidR="004B413C" w14:paraId="6D2A0070" w14:textId="77777777">
        <w:trPr>
          <w:trHeight w:val="424"/>
        </w:trPr>
        <w:tc>
          <w:tcPr>
            <w:tcW w:w="360" w:type="dxa"/>
            <w:vAlign w:val="bottom"/>
          </w:tcPr>
          <w:p w14:paraId="4D7F7E40" w14:textId="77777777" w:rsidR="004B413C" w:rsidRDefault="004B413C">
            <w:pPr>
              <w:rPr>
                <w:sz w:val="24"/>
                <w:szCs w:val="24"/>
              </w:rPr>
            </w:pPr>
          </w:p>
        </w:tc>
        <w:tc>
          <w:tcPr>
            <w:tcW w:w="1860" w:type="dxa"/>
            <w:vAlign w:val="bottom"/>
          </w:tcPr>
          <w:p w14:paraId="2F1B2B07" w14:textId="77777777" w:rsidR="004B413C" w:rsidRDefault="00EC2FEA">
            <w:pPr>
              <w:ind w:right="670"/>
              <w:jc w:val="right"/>
              <w:rPr>
                <w:sz w:val="20"/>
                <w:szCs w:val="20"/>
              </w:rPr>
            </w:pPr>
            <w:r>
              <w:rPr>
                <w:rFonts w:ascii="Arial" w:eastAsia="Arial" w:hAnsi="Arial" w:cs="Arial"/>
                <w:color w:val="4D4D4D"/>
                <w:sz w:val="18"/>
                <w:szCs w:val="18"/>
              </w:rPr>
              <w:t>1980</w:t>
            </w:r>
          </w:p>
        </w:tc>
        <w:tc>
          <w:tcPr>
            <w:tcW w:w="1880" w:type="dxa"/>
            <w:vAlign w:val="bottom"/>
          </w:tcPr>
          <w:p w14:paraId="404E73D9" w14:textId="77777777" w:rsidR="004B413C" w:rsidRDefault="00EC2FEA">
            <w:pPr>
              <w:ind w:right="650"/>
              <w:jc w:val="right"/>
              <w:rPr>
                <w:sz w:val="20"/>
                <w:szCs w:val="20"/>
              </w:rPr>
            </w:pPr>
            <w:r>
              <w:rPr>
                <w:rFonts w:ascii="Arial" w:eastAsia="Arial" w:hAnsi="Arial" w:cs="Arial"/>
                <w:color w:val="4D4D4D"/>
                <w:sz w:val="18"/>
                <w:szCs w:val="18"/>
              </w:rPr>
              <w:t>1990</w:t>
            </w:r>
          </w:p>
        </w:tc>
        <w:tc>
          <w:tcPr>
            <w:tcW w:w="1940" w:type="dxa"/>
            <w:vAlign w:val="bottom"/>
          </w:tcPr>
          <w:p w14:paraId="1CBF308A" w14:textId="77777777" w:rsidR="004B413C" w:rsidRDefault="00EC2FEA">
            <w:pPr>
              <w:ind w:right="660"/>
              <w:jc w:val="right"/>
              <w:rPr>
                <w:sz w:val="20"/>
                <w:szCs w:val="20"/>
              </w:rPr>
            </w:pPr>
            <w:r>
              <w:rPr>
                <w:rFonts w:ascii="Arial" w:eastAsia="Arial" w:hAnsi="Arial" w:cs="Arial"/>
                <w:color w:val="4D4D4D"/>
                <w:sz w:val="18"/>
                <w:szCs w:val="18"/>
              </w:rPr>
              <w:t>2000</w:t>
            </w:r>
          </w:p>
        </w:tc>
        <w:tc>
          <w:tcPr>
            <w:tcW w:w="1580" w:type="dxa"/>
            <w:vAlign w:val="bottom"/>
          </w:tcPr>
          <w:p w14:paraId="6DB5D667" w14:textId="77777777" w:rsidR="004B413C" w:rsidRDefault="00EC2FEA">
            <w:pPr>
              <w:ind w:right="330"/>
              <w:jc w:val="right"/>
              <w:rPr>
                <w:sz w:val="20"/>
                <w:szCs w:val="20"/>
              </w:rPr>
            </w:pPr>
            <w:r>
              <w:rPr>
                <w:rFonts w:ascii="Arial" w:eastAsia="Arial" w:hAnsi="Arial" w:cs="Arial"/>
                <w:color w:val="4D4D4D"/>
                <w:sz w:val="18"/>
                <w:szCs w:val="18"/>
              </w:rPr>
              <w:t>2010</w:t>
            </w:r>
          </w:p>
        </w:tc>
        <w:tc>
          <w:tcPr>
            <w:tcW w:w="1480" w:type="dxa"/>
            <w:vAlign w:val="bottom"/>
          </w:tcPr>
          <w:p w14:paraId="73EF1710" w14:textId="77777777" w:rsidR="004B413C" w:rsidRDefault="00EC2FEA">
            <w:pPr>
              <w:jc w:val="right"/>
              <w:rPr>
                <w:sz w:val="20"/>
                <w:szCs w:val="20"/>
              </w:rPr>
            </w:pPr>
            <w:r>
              <w:rPr>
                <w:rFonts w:ascii="Arial" w:eastAsia="Arial" w:hAnsi="Arial" w:cs="Arial"/>
                <w:color w:val="4D4D4D"/>
                <w:sz w:val="18"/>
                <w:szCs w:val="18"/>
              </w:rPr>
              <w:t>2020</w:t>
            </w:r>
          </w:p>
        </w:tc>
        <w:tc>
          <w:tcPr>
            <w:tcW w:w="0" w:type="dxa"/>
            <w:vAlign w:val="bottom"/>
          </w:tcPr>
          <w:p w14:paraId="3654C583" w14:textId="77777777" w:rsidR="004B413C" w:rsidRDefault="004B413C">
            <w:pPr>
              <w:rPr>
                <w:sz w:val="1"/>
                <w:szCs w:val="1"/>
              </w:rPr>
            </w:pPr>
          </w:p>
        </w:tc>
      </w:tr>
      <w:tr w:rsidR="004B413C" w14:paraId="26FDF30F" w14:textId="77777777">
        <w:trPr>
          <w:trHeight w:val="260"/>
        </w:trPr>
        <w:tc>
          <w:tcPr>
            <w:tcW w:w="360" w:type="dxa"/>
            <w:vAlign w:val="bottom"/>
          </w:tcPr>
          <w:p w14:paraId="7F5FBE52" w14:textId="77777777" w:rsidR="004B413C" w:rsidRDefault="004B413C"/>
        </w:tc>
        <w:tc>
          <w:tcPr>
            <w:tcW w:w="1860" w:type="dxa"/>
            <w:vAlign w:val="bottom"/>
          </w:tcPr>
          <w:p w14:paraId="171556E3" w14:textId="77777777" w:rsidR="004B413C" w:rsidRDefault="004B413C"/>
        </w:tc>
        <w:tc>
          <w:tcPr>
            <w:tcW w:w="1880" w:type="dxa"/>
            <w:vAlign w:val="bottom"/>
          </w:tcPr>
          <w:p w14:paraId="28B30920" w14:textId="77777777" w:rsidR="004B413C" w:rsidRDefault="004B413C"/>
        </w:tc>
        <w:tc>
          <w:tcPr>
            <w:tcW w:w="1940" w:type="dxa"/>
            <w:vAlign w:val="bottom"/>
          </w:tcPr>
          <w:p w14:paraId="7771CF1D" w14:textId="77777777" w:rsidR="004B413C" w:rsidRDefault="00EC2FEA">
            <w:pPr>
              <w:jc w:val="center"/>
              <w:rPr>
                <w:sz w:val="20"/>
                <w:szCs w:val="20"/>
              </w:rPr>
            </w:pPr>
            <w:r>
              <w:rPr>
                <w:rFonts w:ascii="Arial" w:eastAsia="Arial" w:hAnsi="Arial" w:cs="Arial"/>
                <w:w w:val="94"/>
              </w:rPr>
              <w:t>Year</w:t>
            </w:r>
          </w:p>
        </w:tc>
        <w:tc>
          <w:tcPr>
            <w:tcW w:w="1580" w:type="dxa"/>
            <w:vAlign w:val="bottom"/>
          </w:tcPr>
          <w:p w14:paraId="6423781B" w14:textId="77777777" w:rsidR="004B413C" w:rsidRDefault="004B413C"/>
        </w:tc>
        <w:tc>
          <w:tcPr>
            <w:tcW w:w="1480" w:type="dxa"/>
            <w:vAlign w:val="bottom"/>
          </w:tcPr>
          <w:p w14:paraId="3FC3854A" w14:textId="77777777" w:rsidR="004B413C" w:rsidRDefault="004B413C"/>
        </w:tc>
        <w:tc>
          <w:tcPr>
            <w:tcW w:w="0" w:type="dxa"/>
            <w:vAlign w:val="bottom"/>
          </w:tcPr>
          <w:p w14:paraId="4ADD4DC9" w14:textId="77777777" w:rsidR="004B413C" w:rsidRDefault="004B413C">
            <w:pPr>
              <w:rPr>
                <w:sz w:val="1"/>
                <w:szCs w:val="1"/>
              </w:rPr>
            </w:pPr>
          </w:p>
        </w:tc>
      </w:tr>
    </w:tbl>
    <w:p w14:paraId="77625485" w14:textId="77777777" w:rsidR="004B413C" w:rsidRDefault="004B413C">
      <w:pPr>
        <w:spacing w:line="200" w:lineRule="exact"/>
        <w:rPr>
          <w:sz w:val="20"/>
          <w:szCs w:val="20"/>
        </w:rPr>
      </w:pPr>
    </w:p>
    <w:p w14:paraId="12517CDD" w14:textId="77777777" w:rsidR="004B413C" w:rsidRDefault="004B413C">
      <w:pPr>
        <w:spacing w:line="363" w:lineRule="exact"/>
        <w:rPr>
          <w:sz w:val="20"/>
          <w:szCs w:val="20"/>
        </w:rPr>
      </w:pPr>
    </w:p>
    <w:p w14:paraId="5B2FD837" w14:textId="77777777" w:rsidR="004B413C" w:rsidRDefault="00EC2FEA">
      <w:pPr>
        <w:spacing w:line="267" w:lineRule="auto"/>
        <w:jc w:val="both"/>
        <w:rPr>
          <w:sz w:val="20"/>
          <w:szCs w:val="20"/>
        </w:rPr>
      </w:pPr>
      <w:r>
        <w:rPr>
          <w:rFonts w:ascii="Arial" w:eastAsia="Arial" w:hAnsi="Arial" w:cs="Arial"/>
          <w:sz w:val="20"/>
          <w:szCs w:val="20"/>
        </w:rPr>
        <w:t>Figure 8: Surface water levels recorded at staﬀ 6162517 for Lake Goollelal. Red segments on fitted line represent statistically significant periods of declining water levels and blue segments represent statistically significant periods of increasing water levels. Dotted line is the current ministerial absolute minimum water levels. Dashed line is the proposed 2030 minimum threshold level.</w:t>
      </w:r>
    </w:p>
    <w:p w14:paraId="55869D15" w14:textId="77777777" w:rsidR="004B413C" w:rsidRDefault="004B413C">
      <w:pPr>
        <w:spacing w:line="200" w:lineRule="exact"/>
        <w:rPr>
          <w:sz w:val="20"/>
          <w:szCs w:val="20"/>
        </w:rPr>
      </w:pPr>
    </w:p>
    <w:p w14:paraId="28450612" w14:textId="77777777" w:rsidR="004B413C" w:rsidRDefault="004B413C">
      <w:pPr>
        <w:spacing w:line="200" w:lineRule="exact"/>
        <w:rPr>
          <w:sz w:val="20"/>
          <w:szCs w:val="20"/>
        </w:rPr>
      </w:pPr>
    </w:p>
    <w:p w14:paraId="7B06B967" w14:textId="77777777" w:rsidR="004B413C" w:rsidRDefault="004B413C">
      <w:pPr>
        <w:spacing w:line="200" w:lineRule="exact"/>
        <w:rPr>
          <w:sz w:val="20"/>
          <w:szCs w:val="20"/>
        </w:rPr>
      </w:pPr>
    </w:p>
    <w:p w14:paraId="4C038E97" w14:textId="77777777" w:rsidR="004B413C" w:rsidRDefault="004B413C">
      <w:pPr>
        <w:spacing w:line="200" w:lineRule="exact"/>
        <w:rPr>
          <w:sz w:val="20"/>
          <w:szCs w:val="20"/>
        </w:rPr>
      </w:pPr>
    </w:p>
    <w:p w14:paraId="3F821F88" w14:textId="77777777" w:rsidR="004B413C" w:rsidRDefault="004B413C">
      <w:pPr>
        <w:spacing w:line="200" w:lineRule="exact"/>
        <w:rPr>
          <w:sz w:val="20"/>
          <w:szCs w:val="20"/>
        </w:rPr>
      </w:pPr>
    </w:p>
    <w:p w14:paraId="7E0074BA" w14:textId="77777777" w:rsidR="004B413C" w:rsidRDefault="004B413C">
      <w:pPr>
        <w:spacing w:line="200" w:lineRule="exact"/>
        <w:rPr>
          <w:sz w:val="20"/>
          <w:szCs w:val="20"/>
        </w:rPr>
      </w:pPr>
    </w:p>
    <w:p w14:paraId="728AF8FB" w14:textId="77777777" w:rsidR="004B413C" w:rsidRDefault="004B413C">
      <w:pPr>
        <w:spacing w:line="200" w:lineRule="exact"/>
        <w:rPr>
          <w:sz w:val="20"/>
          <w:szCs w:val="20"/>
        </w:rPr>
      </w:pPr>
    </w:p>
    <w:p w14:paraId="587EA74C" w14:textId="77777777" w:rsidR="004B413C" w:rsidRDefault="004B413C">
      <w:pPr>
        <w:spacing w:line="200" w:lineRule="exact"/>
        <w:rPr>
          <w:sz w:val="20"/>
          <w:szCs w:val="20"/>
        </w:rPr>
      </w:pPr>
    </w:p>
    <w:p w14:paraId="0DE50107" w14:textId="77777777" w:rsidR="004B413C" w:rsidRDefault="004B413C">
      <w:pPr>
        <w:spacing w:line="200" w:lineRule="exact"/>
        <w:rPr>
          <w:sz w:val="20"/>
          <w:szCs w:val="20"/>
        </w:rPr>
      </w:pPr>
    </w:p>
    <w:p w14:paraId="25652B08" w14:textId="77777777" w:rsidR="004B413C" w:rsidRDefault="004B413C">
      <w:pPr>
        <w:spacing w:line="200" w:lineRule="exact"/>
        <w:rPr>
          <w:sz w:val="20"/>
          <w:szCs w:val="20"/>
        </w:rPr>
      </w:pPr>
    </w:p>
    <w:p w14:paraId="3530A24E" w14:textId="77777777" w:rsidR="004B413C" w:rsidRDefault="004B413C">
      <w:pPr>
        <w:spacing w:line="200" w:lineRule="exact"/>
        <w:rPr>
          <w:sz w:val="20"/>
          <w:szCs w:val="20"/>
        </w:rPr>
      </w:pPr>
    </w:p>
    <w:p w14:paraId="25CF605B" w14:textId="77777777" w:rsidR="004B413C" w:rsidRDefault="004B413C">
      <w:pPr>
        <w:spacing w:line="200" w:lineRule="exact"/>
        <w:rPr>
          <w:sz w:val="20"/>
          <w:szCs w:val="20"/>
        </w:rPr>
      </w:pPr>
    </w:p>
    <w:p w14:paraId="1FB04A9E" w14:textId="77777777" w:rsidR="004B413C" w:rsidRDefault="004B413C">
      <w:pPr>
        <w:spacing w:line="200" w:lineRule="exact"/>
        <w:rPr>
          <w:sz w:val="20"/>
          <w:szCs w:val="20"/>
        </w:rPr>
      </w:pPr>
    </w:p>
    <w:p w14:paraId="492B54C8" w14:textId="77777777" w:rsidR="004B413C" w:rsidRDefault="004B413C">
      <w:pPr>
        <w:spacing w:line="254" w:lineRule="exact"/>
        <w:rPr>
          <w:sz w:val="20"/>
          <w:szCs w:val="20"/>
        </w:rPr>
      </w:pPr>
    </w:p>
    <w:p w14:paraId="1E605E24" w14:textId="77777777" w:rsidR="004B413C" w:rsidRDefault="00EC2FEA">
      <w:pPr>
        <w:ind w:right="20"/>
        <w:jc w:val="center"/>
        <w:rPr>
          <w:sz w:val="20"/>
          <w:szCs w:val="20"/>
        </w:rPr>
      </w:pPr>
      <w:r>
        <w:rPr>
          <w:rFonts w:ascii="Arial" w:eastAsia="Arial" w:hAnsi="Arial" w:cs="Arial"/>
          <w:sz w:val="20"/>
          <w:szCs w:val="20"/>
        </w:rPr>
        <w:t>20</w:t>
      </w:r>
    </w:p>
    <w:p w14:paraId="72084A9D" w14:textId="77777777" w:rsidR="004B413C" w:rsidRDefault="004B413C">
      <w:pPr>
        <w:sectPr w:rsidR="004B413C">
          <w:pgSz w:w="12240" w:h="15840"/>
          <w:pgMar w:top="1440" w:right="1420" w:bottom="272" w:left="1440" w:header="0" w:footer="0" w:gutter="0"/>
          <w:cols w:space="720" w:equalWidth="0">
            <w:col w:w="9380"/>
          </w:cols>
        </w:sectPr>
      </w:pPr>
    </w:p>
    <w:p w14:paraId="43236A70" w14:textId="77777777" w:rsidR="004B413C" w:rsidRDefault="004B413C">
      <w:pPr>
        <w:spacing w:line="200" w:lineRule="exact"/>
        <w:rPr>
          <w:sz w:val="20"/>
          <w:szCs w:val="20"/>
        </w:rPr>
      </w:pPr>
      <w:bookmarkStart w:id="51" w:name="page21"/>
      <w:bookmarkEnd w:id="51"/>
    </w:p>
    <w:p w14:paraId="40B718D7" w14:textId="77777777" w:rsidR="004B413C" w:rsidRDefault="004B413C">
      <w:pPr>
        <w:spacing w:line="200" w:lineRule="exact"/>
        <w:rPr>
          <w:sz w:val="20"/>
          <w:szCs w:val="20"/>
        </w:rPr>
      </w:pPr>
    </w:p>
    <w:p w14:paraId="4B40B4E4" w14:textId="77777777" w:rsidR="004B413C" w:rsidRDefault="004B413C">
      <w:pPr>
        <w:spacing w:line="200" w:lineRule="exact"/>
        <w:rPr>
          <w:sz w:val="20"/>
          <w:szCs w:val="20"/>
        </w:rPr>
      </w:pPr>
    </w:p>
    <w:p w14:paraId="0C685EEE" w14:textId="77777777" w:rsidR="004B413C" w:rsidRDefault="004B413C">
      <w:pPr>
        <w:spacing w:line="200" w:lineRule="exact"/>
        <w:rPr>
          <w:sz w:val="20"/>
          <w:szCs w:val="20"/>
        </w:rPr>
      </w:pPr>
    </w:p>
    <w:p w14:paraId="1B0E8A9C" w14:textId="77777777" w:rsidR="004B413C" w:rsidRDefault="004B413C">
      <w:pPr>
        <w:spacing w:line="200" w:lineRule="exact"/>
        <w:rPr>
          <w:sz w:val="20"/>
          <w:szCs w:val="20"/>
        </w:rPr>
      </w:pPr>
    </w:p>
    <w:p w14:paraId="17E8345A" w14:textId="77777777" w:rsidR="004B413C" w:rsidRDefault="004B413C">
      <w:pPr>
        <w:spacing w:line="200" w:lineRule="exact"/>
        <w:rPr>
          <w:sz w:val="20"/>
          <w:szCs w:val="20"/>
        </w:rPr>
      </w:pPr>
    </w:p>
    <w:p w14:paraId="422D2495" w14:textId="77777777" w:rsidR="004B413C" w:rsidRDefault="004B413C">
      <w:pPr>
        <w:spacing w:line="200" w:lineRule="exact"/>
        <w:rPr>
          <w:sz w:val="20"/>
          <w:szCs w:val="20"/>
        </w:rPr>
      </w:pPr>
    </w:p>
    <w:p w14:paraId="58E13155" w14:textId="77777777" w:rsidR="004B413C" w:rsidRDefault="004B413C">
      <w:pPr>
        <w:spacing w:line="200" w:lineRule="exact"/>
        <w:rPr>
          <w:sz w:val="20"/>
          <w:szCs w:val="20"/>
        </w:rPr>
      </w:pPr>
    </w:p>
    <w:p w14:paraId="522E757A" w14:textId="77777777" w:rsidR="004B413C" w:rsidRDefault="004B413C">
      <w:pPr>
        <w:spacing w:line="200" w:lineRule="exact"/>
        <w:rPr>
          <w:sz w:val="20"/>
          <w:szCs w:val="20"/>
        </w:rPr>
      </w:pPr>
    </w:p>
    <w:p w14:paraId="5B5D9CDD" w14:textId="77777777" w:rsidR="004B413C" w:rsidRDefault="004B413C">
      <w:pPr>
        <w:spacing w:line="200" w:lineRule="exact"/>
        <w:rPr>
          <w:sz w:val="20"/>
          <w:szCs w:val="20"/>
        </w:rPr>
      </w:pPr>
    </w:p>
    <w:p w14:paraId="3157B86E" w14:textId="77777777" w:rsidR="004B413C" w:rsidRDefault="004B413C">
      <w:pPr>
        <w:spacing w:line="200" w:lineRule="exact"/>
        <w:rPr>
          <w:sz w:val="20"/>
          <w:szCs w:val="20"/>
        </w:rPr>
      </w:pPr>
    </w:p>
    <w:p w14:paraId="0D4B2E41" w14:textId="77777777" w:rsidR="004B413C" w:rsidRDefault="004B413C">
      <w:pPr>
        <w:spacing w:line="200" w:lineRule="exact"/>
        <w:rPr>
          <w:sz w:val="20"/>
          <w:szCs w:val="20"/>
        </w:rPr>
      </w:pPr>
    </w:p>
    <w:p w14:paraId="183A225F" w14:textId="77777777" w:rsidR="004B413C" w:rsidRDefault="004B413C">
      <w:pPr>
        <w:spacing w:line="200" w:lineRule="exact"/>
        <w:rPr>
          <w:sz w:val="20"/>
          <w:szCs w:val="20"/>
        </w:rPr>
      </w:pPr>
    </w:p>
    <w:p w14:paraId="0945572E" w14:textId="77777777" w:rsidR="004B413C" w:rsidRDefault="004B413C">
      <w:pPr>
        <w:spacing w:line="200" w:lineRule="exact"/>
        <w:rPr>
          <w:sz w:val="20"/>
          <w:szCs w:val="20"/>
        </w:rPr>
      </w:pPr>
    </w:p>
    <w:p w14:paraId="442E29D2" w14:textId="77777777" w:rsidR="004B413C" w:rsidRDefault="004B413C">
      <w:pPr>
        <w:spacing w:line="200" w:lineRule="exact"/>
        <w:rPr>
          <w:sz w:val="20"/>
          <w:szCs w:val="20"/>
        </w:rPr>
      </w:pPr>
    </w:p>
    <w:p w14:paraId="3A073A47" w14:textId="77777777" w:rsidR="004B413C" w:rsidRDefault="004B413C">
      <w:pPr>
        <w:spacing w:line="200" w:lineRule="exact"/>
        <w:rPr>
          <w:sz w:val="20"/>
          <w:szCs w:val="20"/>
        </w:rPr>
      </w:pPr>
    </w:p>
    <w:p w14:paraId="4253793B" w14:textId="77777777" w:rsidR="004B413C" w:rsidRDefault="004B413C">
      <w:pPr>
        <w:spacing w:line="200" w:lineRule="exact"/>
        <w:rPr>
          <w:sz w:val="20"/>
          <w:szCs w:val="20"/>
        </w:rPr>
      </w:pPr>
    </w:p>
    <w:p w14:paraId="175E9232" w14:textId="77777777" w:rsidR="004B413C" w:rsidRDefault="004B413C">
      <w:pPr>
        <w:spacing w:line="200" w:lineRule="exact"/>
        <w:rPr>
          <w:sz w:val="20"/>
          <w:szCs w:val="20"/>
        </w:rPr>
      </w:pPr>
    </w:p>
    <w:p w14:paraId="221B3FC3" w14:textId="77777777" w:rsidR="004B413C" w:rsidRDefault="004B413C">
      <w:pPr>
        <w:spacing w:line="200" w:lineRule="exact"/>
        <w:rPr>
          <w:sz w:val="20"/>
          <w:szCs w:val="20"/>
        </w:rPr>
      </w:pPr>
    </w:p>
    <w:p w14:paraId="0A69ED24" w14:textId="77777777" w:rsidR="004B413C" w:rsidRDefault="004B413C">
      <w:pPr>
        <w:spacing w:line="200" w:lineRule="exact"/>
        <w:rPr>
          <w:sz w:val="20"/>
          <w:szCs w:val="20"/>
        </w:rPr>
      </w:pPr>
    </w:p>
    <w:p w14:paraId="1CBB34A1" w14:textId="77777777" w:rsidR="004B413C" w:rsidRDefault="004B413C">
      <w:pPr>
        <w:spacing w:line="200" w:lineRule="exact"/>
        <w:rPr>
          <w:sz w:val="20"/>
          <w:szCs w:val="20"/>
        </w:rPr>
      </w:pPr>
    </w:p>
    <w:p w14:paraId="54DEC0F4" w14:textId="77777777" w:rsidR="004B413C" w:rsidRDefault="004B413C">
      <w:pPr>
        <w:spacing w:line="380" w:lineRule="exact"/>
        <w:rPr>
          <w:sz w:val="20"/>
          <w:szCs w:val="20"/>
        </w:rPr>
      </w:pPr>
    </w:p>
    <w:tbl>
      <w:tblPr>
        <w:tblW w:w="0" w:type="auto"/>
        <w:tblLayout w:type="fixed"/>
        <w:tblCellMar>
          <w:left w:w="0" w:type="dxa"/>
          <w:right w:w="0" w:type="dxa"/>
        </w:tblCellMar>
        <w:tblLook w:val="04A0" w:firstRow="1" w:lastRow="0" w:firstColumn="1" w:lastColumn="0" w:noHBand="0" w:noVBand="1"/>
      </w:tblPr>
      <w:tblGrid>
        <w:gridCol w:w="195"/>
      </w:tblGrid>
      <w:tr w:rsidR="004B413C" w14:paraId="2BCEFBB0" w14:textId="77777777">
        <w:trPr>
          <w:trHeight w:val="200"/>
        </w:trPr>
        <w:tc>
          <w:tcPr>
            <w:tcW w:w="195" w:type="dxa"/>
            <w:textDirection w:val="tbRl"/>
            <w:vAlign w:val="bottom"/>
          </w:tcPr>
          <w:p w14:paraId="009D40E3" w14:textId="77777777" w:rsidR="004B413C" w:rsidRDefault="00EC2FEA">
            <w:pPr>
              <w:rPr>
                <w:sz w:val="20"/>
                <w:szCs w:val="20"/>
              </w:rPr>
            </w:pPr>
            <w:r>
              <w:rPr>
                <w:rFonts w:ascii="Arial" w:eastAsia="Arial" w:hAnsi="Arial" w:cs="Arial"/>
                <w:sz w:val="17"/>
                <w:szCs w:val="17"/>
              </w:rPr>
              <w:t>21</w:t>
            </w:r>
          </w:p>
        </w:tc>
      </w:tr>
    </w:tbl>
    <w:p w14:paraId="3E9A63C2" w14:textId="77777777" w:rsidR="004B413C" w:rsidRDefault="00EC2FEA">
      <w:pPr>
        <w:spacing w:line="20" w:lineRule="exact"/>
        <w:rPr>
          <w:sz w:val="20"/>
          <w:szCs w:val="20"/>
        </w:rPr>
      </w:pPr>
      <w:r>
        <w:rPr>
          <w:sz w:val="20"/>
          <w:szCs w:val="20"/>
        </w:rPr>
        <w:br w:type="column"/>
      </w:r>
    </w:p>
    <w:p w14:paraId="43F1E022" w14:textId="77777777" w:rsidR="004B413C" w:rsidRDefault="004B413C">
      <w:pPr>
        <w:spacing w:line="200" w:lineRule="exact"/>
        <w:rPr>
          <w:sz w:val="20"/>
          <w:szCs w:val="20"/>
        </w:rPr>
      </w:pPr>
    </w:p>
    <w:p w14:paraId="313041A2" w14:textId="77777777" w:rsidR="004B413C" w:rsidRDefault="004B413C">
      <w:pPr>
        <w:spacing w:line="200" w:lineRule="exact"/>
        <w:rPr>
          <w:sz w:val="20"/>
          <w:szCs w:val="20"/>
        </w:rPr>
      </w:pPr>
    </w:p>
    <w:p w14:paraId="2352B00E" w14:textId="77777777" w:rsidR="004B413C" w:rsidRDefault="004B413C">
      <w:pPr>
        <w:spacing w:line="200" w:lineRule="exact"/>
        <w:rPr>
          <w:sz w:val="20"/>
          <w:szCs w:val="20"/>
        </w:rPr>
      </w:pPr>
    </w:p>
    <w:p w14:paraId="3638D883" w14:textId="77777777" w:rsidR="004B413C" w:rsidRDefault="004B413C">
      <w:pPr>
        <w:spacing w:line="200" w:lineRule="exact"/>
        <w:rPr>
          <w:sz w:val="20"/>
          <w:szCs w:val="20"/>
        </w:rPr>
      </w:pPr>
    </w:p>
    <w:p w14:paraId="3DD6E1BF" w14:textId="77777777" w:rsidR="004B413C" w:rsidRDefault="004B413C">
      <w:pPr>
        <w:spacing w:line="200" w:lineRule="exact"/>
        <w:rPr>
          <w:sz w:val="20"/>
          <w:szCs w:val="20"/>
        </w:rPr>
      </w:pPr>
    </w:p>
    <w:p w14:paraId="779F3327" w14:textId="77777777" w:rsidR="004B413C" w:rsidRDefault="004B413C">
      <w:pPr>
        <w:spacing w:line="259" w:lineRule="exact"/>
        <w:rPr>
          <w:sz w:val="20"/>
          <w:szCs w:val="20"/>
        </w:rPr>
      </w:pPr>
    </w:p>
    <w:p w14:paraId="317A460C" w14:textId="77777777" w:rsidR="004B413C" w:rsidRDefault="004B413C">
      <w:pPr>
        <w:spacing w:line="1" w:lineRule="exact"/>
        <w:rPr>
          <w:sz w:val="1"/>
          <w:szCs w:val="1"/>
        </w:rPr>
      </w:pPr>
    </w:p>
    <w:tbl>
      <w:tblPr>
        <w:tblW w:w="0" w:type="auto"/>
        <w:tblInd w:w="1880" w:type="dxa"/>
        <w:tblLayout w:type="fixed"/>
        <w:tblCellMar>
          <w:left w:w="0" w:type="dxa"/>
          <w:right w:w="0" w:type="dxa"/>
        </w:tblCellMar>
        <w:tblLook w:val="04A0" w:firstRow="1" w:lastRow="0" w:firstColumn="1" w:lastColumn="0" w:noHBand="0" w:noVBand="1"/>
      </w:tblPr>
      <w:tblGrid>
        <w:gridCol w:w="200"/>
        <w:gridCol w:w="740"/>
        <w:gridCol w:w="260"/>
        <w:gridCol w:w="280"/>
        <w:gridCol w:w="280"/>
        <w:gridCol w:w="260"/>
        <w:gridCol w:w="280"/>
        <w:gridCol w:w="280"/>
        <w:gridCol w:w="260"/>
        <w:gridCol w:w="280"/>
        <w:gridCol w:w="260"/>
        <w:gridCol w:w="280"/>
        <w:gridCol w:w="280"/>
        <w:gridCol w:w="260"/>
        <w:gridCol w:w="280"/>
        <w:gridCol w:w="280"/>
        <w:gridCol w:w="260"/>
        <w:gridCol w:w="280"/>
        <w:gridCol w:w="280"/>
        <w:gridCol w:w="260"/>
        <w:gridCol w:w="280"/>
        <w:gridCol w:w="280"/>
        <w:gridCol w:w="260"/>
        <w:gridCol w:w="280"/>
        <w:gridCol w:w="260"/>
        <w:gridCol w:w="280"/>
        <w:gridCol w:w="280"/>
        <w:gridCol w:w="260"/>
        <w:gridCol w:w="280"/>
        <w:gridCol w:w="280"/>
        <w:gridCol w:w="460"/>
        <w:gridCol w:w="20"/>
      </w:tblGrid>
      <w:tr w:rsidR="004B413C" w14:paraId="46002861" w14:textId="77777777">
        <w:trPr>
          <w:trHeight w:val="2638"/>
        </w:trPr>
        <w:tc>
          <w:tcPr>
            <w:tcW w:w="200" w:type="dxa"/>
            <w:vAlign w:val="bottom"/>
          </w:tcPr>
          <w:p w14:paraId="3ADDFCF9" w14:textId="77777777" w:rsidR="004B413C" w:rsidRDefault="004B413C">
            <w:pPr>
              <w:rPr>
                <w:sz w:val="24"/>
                <w:szCs w:val="24"/>
              </w:rPr>
            </w:pPr>
          </w:p>
        </w:tc>
        <w:tc>
          <w:tcPr>
            <w:tcW w:w="740" w:type="dxa"/>
            <w:textDirection w:val="btLr"/>
            <w:vAlign w:val="bottom"/>
          </w:tcPr>
          <w:p w14:paraId="713EA24A" w14:textId="77777777" w:rsidR="004B413C" w:rsidRDefault="00EC2FEA">
            <w:pPr>
              <w:rPr>
                <w:sz w:val="20"/>
                <w:szCs w:val="20"/>
              </w:rPr>
            </w:pPr>
            <w:r>
              <w:rPr>
                <w:rFonts w:ascii="Arial" w:eastAsia="Arial" w:hAnsi="Arial" w:cs="Arial"/>
                <w:color w:val="1A1A1A"/>
                <w:sz w:val="20"/>
                <w:szCs w:val="20"/>
              </w:rPr>
              <w:t>X Briza maxima</w:t>
            </w:r>
          </w:p>
        </w:tc>
        <w:tc>
          <w:tcPr>
            <w:tcW w:w="260" w:type="dxa"/>
            <w:textDirection w:val="btLr"/>
            <w:vAlign w:val="bottom"/>
          </w:tcPr>
          <w:p w14:paraId="0AE4D5D1" w14:textId="77777777" w:rsidR="004B413C" w:rsidRDefault="00EC2FEA">
            <w:pPr>
              <w:rPr>
                <w:sz w:val="20"/>
                <w:szCs w:val="20"/>
              </w:rPr>
            </w:pPr>
            <w:r>
              <w:rPr>
                <w:rFonts w:ascii="Arial" w:eastAsia="Arial" w:hAnsi="Arial" w:cs="Arial"/>
                <w:color w:val="1A1A1A"/>
                <w:sz w:val="20"/>
                <w:szCs w:val="20"/>
              </w:rPr>
              <w:t>X Bromus diandrus</w:t>
            </w:r>
          </w:p>
        </w:tc>
        <w:tc>
          <w:tcPr>
            <w:tcW w:w="280" w:type="dxa"/>
            <w:textDirection w:val="btLr"/>
            <w:vAlign w:val="bottom"/>
          </w:tcPr>
          <w:p w14:paraId="07EB59D1" w14:textId="77777777" w:rsidR="004B413C" w:rsidRDefault="00EC2FEA">
            <w:pPr>
              <w:rPr>
                <w:sz w:val="20"/>
                <w:szCs w:val="20"/>
              </w:rPr>
            </w:pPr>
            <w:r>
              <w:rPr>
                <w:rFonts w:ascii="Arial" w:eastAsia="Arial" w:hAnsi="Arial" w:cs="Arial"/>
                <w:color w:val="1A1A1A"/>
                <w:sz w:val="20"/>
                <w:szCs w:val="20"/>
              </w:rPr>
              <w:t>X Conyza albida</w:t>
            </w:r>
          </w:p>
        </w:tc>
        <w:tc>
          <w:tcPr>
            <w:tcW w:w="280" w:type="dxa"/>
            <w:textDirection w:val="btLr"/>
            <w:vAlign w:val="bottom"/>
          </w:tcPr>
          <w:p w14:paraId="6AE164D0" w14:textId="77777777" w:rsidR="004B413C" w:rsidRDefault="00EC2FEA">
            <w:pPr>
              <w:rPr>
                <w:sz w:val="20"/>
                <w:szCs w:val="20"/>
              </w:rPr>
            </w:pPr>
            <w:r>
              <w:rPr>
                <w:rFonts w:ascii="Arial" w:eastAsia="Arial" w:hAnsi="Arial" w:cs="Arial"/>
                <w:color w:val="1A1A1A"/>
                <w:sz w:val="20"/>
                <w:szCs w:val="20"/>
              </w:rPr>
              <w:t>X Cynodon dactylon</w:t>
            </w:r>
          </w:p>
        </w:tc>
        <w:tc>
          <w:tcPr>
            <w:tcW w:w="260" w:type="dxa"/>
            <w:textDirection w:val="btLr"/>
            <w:vAlign w:val="bottom"/>
          </w:tcPr>
          <w:p w14:paraId="63E5811D" w14:textId="77777777" w:rsidR="004B413C" w:rsidRDefault="00EC2FEA">
            <w:pPr>
              <w:rPr>
                <w:sz w:val="20"/>
                <w:szCs w:val="20"/>
              </w:rPr>
            </w:pPr>
            <w:r>
              <w:rPr>
                <w:rFonts w:ascii="Arial" w:eastAsia="Arial" w:hAnsi="Arial" w:cs="Arial"/>
                <w:color w:val="1A1A1A"/>
                <w:sz w:val="20"/>
                <w:szCs w:val="20"/>
              </w:rPr>
              <w:t>X Cyperus tenuiflorus</w:t>
            </w:r>
          </w:p>
        </w:tc>
        <w:tc>
          <w:tcPr>
            <w:tcW w:w="280" w:type="dxa"/>
            <w:textDirection w:val="btLr"/>
            <w:vAlign w:val="bottom"/>
          </w:tcPr>
          <w:p w14:paraId="7697119E" w14:textId="77777777" w:rsidR="004B413C" w:rsidRDefault="00EC2FEA">
            <w:pPr>
              <w:rPr>
                <w:sz w:val="20"/>
                <w:szCs w:val="20"/>
              </w:rPr>
            </w:pPr>
            <w:r>
              <w:rPr>
                <w:rFonts w:ascii="Arial" w:eastAsia="Arial" w:hAnsi="Arial" w:cs="Arial"/>
                <w:color w:val="1A1A1A"/>
                <w:sz w:val="20"/>
                <w:szCs w:val="20"/>
              </w:rPr>
              <w:t>X Ehrharta calycina</w:t>
            </w:r>
          </w:p>
        </w:tc>
        <w:tc>
          <w:tcPr>
            <w:tcW w:w="280" w:type="dxa"/>
            <w:textDirection w:val="btLr"/>
            <w:vAlign w:val="bottom"/>
          </w:tcPr>
          <w:p w14:paraId="1C8BE3AB" w14:textId="77777777" w:rsidR="004B413C" w:rsidRDefault="00EC2FEA">
            <w:pPr>
              <w:rPr>
                <w:sz w:val="20"/>
                <w:szCs w:val="20"/>
              </w:rPr>
            </w:pPr>
            <w:r>
              <w:rPr>
                <w:rFonts w:ascii="Arial" w:eastAsia="Arial" w:hAnsi="Arial" w:cs="Arial"/>
                <w:color w:val="1A1A1A"/>
                <w:sz w:val="20"/>
                <w:szCs w:val="20"/>
              </w:rPr>
              <w:t>X Fumaria capreolata</w:t>
            </w:r>
          </w:p>
        </w:tc>
        <w:tc>
          <w:tcPr>
            <w:tcW w:w="260" w:type="dxa"/>
            <w:textDirection w:val="btLr"/>
            <w:vAlign w:val="bottom"/>
          </w:tcPr>
          <w:p w14:paraId="3DA9E7F8" w14:textId="77777777" w:rsidR="004B413C" w:rsidRDefault="00EC2FEA">
            <w:pPr>
              <w:rPr>
                <w:sz w:val="20"/>
                <w:szCs w:val="20"/>
              </w:rPr>
            </w:pPr>
            <w:r>
              <w:rPr>
                <w:rFonts w:ascii="Arial" w:eastAsia="Arial" w:hAnsi="Arial" w:cs="Arial"/>
                <w:color w:val="1A1A1A"/>
                <w:sz w:val="20"/>
                <w:szCs w:val="20"/>
              </w:rPr>
              <w:t>X Hypochaeris glabra</w:t>
            </w:r>
          </w:p>
        </w:tc>
        <w:tc>
          <w:tcPr>
            <w:tcW w:w="280" w:type="dxa"/>
            <w:textDirection w:val="btLr"/>
            <w:vAlign w:val="bottom"/>
          </w:tcPr>
          <w:p w14:paraId="3A34EE8F" w14:textId="77777777" w:rsidR="004B413C" w:rsidRDefault="00EC2FEA">
            <w:pPr>
              <w:rPr>
                <w:sz w:val="20"/>
                <w:szCs w:val="20"/>
              </w:rPr>
            </w:pPr>
            <w:r>
              <w:rPr>
                <w:rFonts w:ascii="Arial" w:eastAsia="Arial" w:hAnsi="Arial" w:cs="Arial"/>
                <w:color w:val="1A1A1A"/>
                <w:sz w:val="20"/>
                <w:szCs w:val="20"/>
              </w:rPr>
              <w:t>X Isolepis prolifera</w:t>
            </w:r>
          </w:p>
        </w:tc>
        <w:tc>
          <w:tcPr>
            <w:tcW w:w="260" w:type="dxa"/>
            <w:textDirection w:val="btLr"/>
            <w:vAlign w:val="bottom"/>
          </w:tcPr>
          <w:p w14:paraId="1BB0B925" w14:textId="77777777" w:rsidR="004B413C" w:rsidRDefault="00EC2FEA">
            <w:pPr>
              <w:rPr>
                <w:sz w:val="20"/>
                <w:szCs w:val="20"/>
              </w:rPr>
            </w:pPr>
            <w:r>
              <w:rPr>
                <w:rFonts w:ascii="Arial" w:eastAsia="Arial" w:hAnsi="Arial" w:cs="Arial"/>
                <w:color w:val="1A1A1A"/>
                <w:sz w:val="20"/>
                <w:szCs w:val="20"/>
              </w:rPr>
              <w:t>X Moraea flaccida</w:t>
            </w:r>
          </w:p>
        </w:tc>
        <w:tc>
          <w:tcPr>
            <w:tcW w:w="280" w:type="dxa"/>
            <w:textDirection w:val="btLr"/>
            <w:vAlign w:val="bottom"/>
          </w:tcPr>
          <w:p w14:paraId="65BB8812" w14:textId="77777777" w:rsidR="004B413C" w:rsidRDefault="00EC2FEA">
            <w:pPr>
              <w:ind w:left="1"/>
              <w:rPr>
                <w:sz w:val="20"/>
                <w:szCs w:val="20"/>
              </w:rPr>
            </w:pPr>
            <w:r>
              <w:rPr>
                <w:rFonts w:ascii="Arial" w:eastAsia="Arial" w:hAnsi="Arial" w:cs="Arial"/>
                <w:color w:val="1A1A1A"/>
                <w:sz w:val="20"/>
                <w:szCs w:val="20"/>
              </w:rPr>
              <w:t>X Paspalum distichum</w:t>
            </w:r>
          </w:p>
        </w:tc>
        <w:tc>
          <w:tcPr>
            <w:tcW w:w="280" w:type="dxa"/>
            <w:textDirection w:val="btLr"/>
            <w:vAlign w:val="bottom"/>
          </w:tcPr>
          <w:p w14:paraId="66600D41" w14:textId="77777777" w:rsidR="004B413C" w:rsidRDefault="00EC2FEA">
            <w:pPr>
              <w:rPr>
                <w:sz w:val="20"/>
                <w:szCs w:val="20"/>
              </w:rPr>
            </w:pPr>
            <w:r>
              <w:rPr>
                <w:rFonts w:ascii="Arial" w:eastAsia="Arial" w:hAnsi="Arial" w:cs="Arial"/>
                <w:color w:val="1A1A1A"/>
                <w:sz w:val="20"/>
                <w:szCs w:val="20"/>
              </w:rPr>
              <w:t>X Pelargonium capitatum</w:t>
            </w:r>
          </w:p>
        </w:tc>
        <w:tc>
          <w:tcPr>
            <w:tcW w:w="260" w:type="dxa"/>
            <w:textDirection w:val="btLr"/>
            <w:vAlign w:val="bottom"/>
          </w:tcPr>
          <w:p w14:paraId="0DE953FA" w14:textId="77777777" w:rsidR="004B413C" w:rsidRDefault="00EC2FEA">
            <w:pPr>
              <w:rPr>
                <w:sz w:val="20"/>
                <w:szCs w:val="20"/>
              </w:rPr>
            </w:pPr>
            <w:r>
              <w:rPr>
                <w:rFonts w:ascii="Arial" w:eastAsia="Arial" w:hAnsi="Arial" w:cs="Arial"/>
                <w:color w:val="1A1A1A"/>
                <w:sz w:val="20"/>
                <w:szCs w:val="20"/>
              </w:rPr>
              <w:t>X Phyla nodiflora</w:t>
            </w:r>
          </w:p>
        </w:tc>
        <w:tc>
          <w:tcPr>
            <w:tcW w:w="280" w:type="dxa"/>
            <w:textDirection w:val="btLr"/>
            <w:vAlign w:val="bottom"/>
          </w:tcPr>
          <w:p w14:paraId="4B475DBC" w14:textId="77777777" w:rsidR="004B413C" w:rsidRDefault="00EC2FEA">
            <w:pPr>
              <w:rPr>
                <w:sz w:val="20"/>
                <w:szCs w:val="20"/>
              </w:rPr>
            </w:pPr>
            <w:r>
              <w:rPr>
                <w:rFonts w:ascii="Arial" w:eastAsia="Arial" w:hAnsi="Arial" w:cs="Arial"/>
                <w:color w:val="1A1A1A"/>
                <w:sz w:val="20"/>
                <w:szCs w:val="20"/>
              </w:rPr>
              <w:t>X Rumex crispus</w:t>
            </w:r>
          </w:p>
        </w:tc>
        <w:tc>
          <w:tcPr>
            <w:tcW w:w="280" w:type="dxa"/>
            <w:textDirection w:val="btLr"/>
            <w:vAlign w:val="bottom"/>
          </w:tcPr>
          <w:p w14:paraId="0BE3CCD1" w14:textId="77777777" w:rsidR="004B413C" w:rsidRDefault="00EC2FEA">
            <w:pPr>
              <w:rPr>
                <w:sz w:val="20"/>
                <w:szCs w:val="20"/>
              </w:rPr>
            </w:pPr>
            <w:r>
              <w:rPr>
                <w:rFonts w:ascii="Arial" w:eastAsia="Arial" w:hAnsi="Arial" w:cs="Arial"/>
                <w:color w:val="1A1A1A"/>
                <w:sz w:val="20"/>
                <w:szCs w:val="20"/>
              </w:rPr>
              <w:t>X Schinus molle</w:t>
            </w:r>
          </w:p>
        </w:tc>
        <w:tc>
          <w:tcPr>
            <w:tcW w:w="260" w:type="dxa"/>
            <w:textDirection w:val="btLr"/>
            <w:vAlign w:val="bottom"/>
          </w:tcPr>
          <w:p w14:paraId="3D352765" w14:textId="77777777" w:rsidR="004B413C" w:rsidRDefault="00EC2FEA">
            <w:pPr>
              <w:rPr>
                <w:sz w:val="20"/>
                <w:szCs w:val="20"/>
              </w:rPr>
            </w:pPr>
            <w:r>
              <w:rPr>
                <w:rFonts w:ascii="Arial" w:eastAsia="Arial" w:hAnsi="Arial" w:cs="Arial"/>
                <w:color w:val="1A1A1A"/>
                <w:sz w:val="20"/>
                <w:szCs w:val="20"/>
              </w:rPr>
              <w:t>X Sonchus oleraceus</w:t>
            </w:r>
          </w:p>
        </w:tc>
        <w:tc>
          <w:tcPr>
            <w:tcW w:w="280" w:type="dxa"/>
            <w:textDirection w:val="btLr"/>
            <w:vAlign w:val="bottom"/>
          </w:tcPr>
          <w:p w14:paraId="3B3533BF" w14:textId="77777777" w:rsidR="004B413C" w:rsidRDefault="00EC2FEA">
            <w:pPr>
              <w:rPr>
                <w:sz w:val="20"/>
                <w:szCs w:val="20"/>
              </w:rPr>
            </w:pPr>
            <w:r>
              <w:rPr>
                <w:rFonts w:ascii="Arial" w:eastAsia="Arial" w:hAnsi="Arial" w:cs="Arial"/>
                <w:color w:val="1A1A1A"/>
                <w:sz w:val="20"/>
                <w:szCs w:val="20"/>
              </w:rPr>
              <w:t>X Stachys arvensis</w:t>
            </w:r>
          </w:p>
        </w:tc>
        <w:tc>
          <w:tcPr>
            <w:tcW w:w="280" w:type="dxa"/>
            <w:textDirection w:val="btLr"/>
            <w:vAlign w:val="bottom"/>
          </w:tcPr>
          <w:p w14:paraId="030EE901" w14:textId="77777777" w:rsidR="004B413C" w:rsidRDefault="00EC2FEA">
            <w:pPr>
              <w:rPr>
                <w:sz w:val="20"/>
                <w:szCs w:val="20"/>
              </w:rPr>
            </w:pPr>
            <w:r>
              <w:rPr>
                <w:rFonts w:ascii="Arial" w:eastAsia="Arial" w:hAnsi="Arial" w:cs="Arial"/>
                <w:color w:val="1A1A1A"/>
                <w:sz w:val="20"/>
                <w:szCs w:val="20"/>
              </w:rPr>
              <w:t>Symphyotrichum squamatum</w:t>
            </w:r>
          </w:p>
        </w:tc>
        <w:tc>
          <w:tcPr>
            <w:tcW w:w="260" w:type="dxa"/>
            <w:textDirection w:val="btLr"/>
            <w:vAlign w:val="bottom"/>
          </w:tcPr>
          <w:p w14:paraId="6E0D6AD5" w14:textId="77777777" w:rsidR="004B413C" w:rsidRDefault="00EC2FEA">
            <w:pPr>
              <w:rPr>
                <w:sz w:val="20"/>
                <w:szCs w:val="20"/>
              </w:rPr>
            </w:pPr>
            <w:r>
              <w:rPr>
                <w:rFonts w:ascii="Arial" w:eastAsia="Arial" w:hAnsi="Arial" w:cs="Arial"/>
                <w:color w:val="1A1A1A"/>
                <w:sz w:val="20"/>
                <w:szCs w:val="20"/>
              </w:rPr>
              <w:t>X Typha orientalis</w:t>
            </w:r>
          </w:p>
        </w:tc>
        <w:tc>
          <w:tcPr>
            <w:tcW w:w="280" w:type="dxa"/>
            <w:textDirection w:val="btLr"/>
            <w:vAlign w:val="bottom"/>
          </w:tcPr>
          <w:p w14:paraId="13C85250" w14:textId="77777777" w:rsidR="004B413C" w:rsidRDefault="00EC2FEA">
            <w:pPr>
              <w:rPr>
                <w:sz w:val="20"/>
                <w:szCs w:val="20"/>
              </w:rPr>
            </w:pPr>
            <w:r>
              <w:rPr>
                <w:rFonts w:ascii="Arial" w:eastAsia="Arial" w:hAnsi="Arial" w:cs="Arial"/>
                <w:color w:val="1A1A1A"/>
                <w:sz w:val="20"/>
                <w:szCs w:val="20"/>
              </w:rPr>
              <w:t>X Vicia sativa</w:t>
            </w:r>
          </w:p>
        </w:tc>
        <w:tc>
          <w:tcPr>
            <w:tcW w:w="280" w:type="dxa"/>
            <w:textDirection w:val="btLr"/>
            <w:vAlign w:val="bottom"/>
          </w:tcPr>
          <w:p w14:paraId="070A84E2" w14:textId="77777777" w:rsidR="004B413C" w:rsidRDefault="00EC2FEA">
            <w:pPr>
              <w:rPr>
                <w:sz w:val="20"/>
                <w:szCs w:val="20"/>
              </w:rPr>
            </w:pPr>
            <w:r>
              <w:rPr>
                <w:rFonts w:ascii="Arial" w:eastAsia="Arial" w:hAnsi="Arial" w:cs="Arial"/>
                <w:color w:val="1A1A1A"/>
                <w:sz w:val="20"/>
                <w:szCs w:val="20"/>
              </w:rPr>
              <w:t>Acacia saligna</w:t>
            </w:r>
          </w:p>
        </w:tc>
        <w:tc>
          <w:tcPr>
            <w:tcW w:w="260" w:type="dxa"/>
            <w:textDirection w:val="btLr"/>
            <w:vAlign w:val="bottom"/>
          </w:tcPr>
          <w:p w14:paraId="39987FF5" w14:textId="77777777" w:rsidR="004B413C" w:rsidRDefault="00EC2FEA">
            <w:pPr>
              <w:rPr>
                <w:sz w:val="20"/>
                <w:szCs w:val="20"/>
              </w:rPr>
            </w:pPr>
            <w:r>
              <w:rPr>
                <w:rFonts w:ascii="Arial" w:eastAsia="Arial" w:hAnsi="Arial" w:cs="Arial"/>
                <w:color w:val="1A1A1A"/>
                <w:sz w:val="20"/>
                <w:szCs w:val="20"/>
              </w:rPr>
              <w:t>Agrostis avenacea</w:t>
            </w:r>
          </w:p>
        </w:tc>
        <w:tc>
          <w:tcPr>
            <w:tcW w:w="280" w:type="dxa"/>
            <w:textDirection w:val="btLr"/>
            <w:vAlign w:val="bottom"/>
          </w:tcPr>
          <w:p w14:paraId="2A71BA23" w14:textId="77777777" w:rsidR="004B413C" w:rsidRDefault="00EC2FEA">
            <w:pPr>
              <w:rPr>
                <w:sz w:val="20"/>
                <w:szCs w:val="20"/>
              </w:rPr>
            </w:pPr>
            <w:r>
              <w:rPr>
                <w:rFonts w:ascii="Arial" w:eastAsia="Arial" w:hAnsi="Arial" w:cs="Arial"/>
                <w:color w:val="1A1A1A"/>
                <w:sz w:val="20"/>
                <w:szCs w:val="20"/>
              </w:rPr>
              <w:t>Baumea articulata</w:t>
            </w:r>
          </w:p>
        </w:tc>
        <w:tc>
          <w:tcPr>
            <w:tcW w:w="260" w:type="dxa"/>
            <w:textDirection w:val="btLr"/>
            <w:vAlign w:val="bottom"/>
          </w:tcPr>
          <w:p w14:paraId="67FEAC46" w14:textId="77777777" w:rsidR="004B413C" w:rsidRDefault="00EC2FEA">
            <w:pPr>
              <w:rPr>
                <w:sz w:val="20"/>
                <w:szCs w:val="20"/>
              </w:rPr>
            </w:pPr>
            <w:r>
              <w:rPr>
                <w:rFonts w:ascii="Arial" w:eastAsia="Arial" w:hAnsi="Arial" w:cs="Arial"/>
                <w:color w:val="1A1A1A"/>
                <w:sz w:val="20"/>
                <w:szCs w:val="20"/>
              </w:rPr>
              <w:t>Centella asiatica</w:t>
            </w:r>
          </w:p>
        </w:tc>
        <w:tc>
          <w:tcPr>
            <w:tcW w:w="280" w:type="dxa"/>
            <w:textDirection w:val="btLr"/>
            <w:vAlign w:val="bottom"/>
          </w:tcPr>
          <w:p w14:paraId="3023F849" w14:textId="77777777" w:rsidR="004B413C" w:rsidRDefault="00EC2FEA">
            <w:pPr>
              <w:rPr>
                <w:sz w:val="20"/>
                <w:szCs w:val="20"/>
              </w:rPr>
            </w:pPr>
            <w:r>
              <w:rPr>
                <w:rFonts w:ascii="Arial" w:eastAsia="Arial" w:hAnsi="Arial" w:cs="Arial"/>
                <w:color w:val="1A1A1A"/>
                <w:sz w:val="20"/>
                <w:szCs w:val="20"/>
              </w:rPr>
              <w:t>Eucalyptus rudis</w:t>
            </w:r>
          </w:p>
        </w:tc>
        <w:tc>
          <w:tcPr>
            <w:tcW w:w="280" w:type="dxa"/>
            <w:textDirection w:val="btLr"/>
            <w:vAlign w:val="bottom"/>
          </w:tcPr>
          <w:p w14:paraId="6EF8CFD9" w14:textId="77777777" w:rsidR="004B413C" w:rsidRDefault="00EC2FEA">
            <w:pPr>
              <w:rPr>
                <w:sz w:val="20"/>
                <w:szCs w:val="20"/>
              </w:rPr>
            </w:pPr>
            <w:r>
              <w:rPr>
                <w:rFonts w:ascii="Arial" w:eastAsia="Arial" w:hAnsi="Arial" w:cs="Arial"/>
                <w:color w:val="1A1A1A"/>
                <w:sz w:val="20"/>
                <w:szCs w:val="20"/>
              </w:rPr>
              <w:t>Juncus pallidus</w:t>
            </w:r>
          </w:p>
        </w:tc>
        <w:tc>
          <w:tcPr>
            <w:tcW w:w="260" w:type="dxa"/>
            <w:textDirection w:val="btLr"/>
            <w:vAlign w:val="bottom"/>
          </w:tcPr>
          <w:p w14:paraId="5A4AB509" w14:textId="77777777" w:rsidR="004B413C" w:rsidRDefault="00EC2FEA">
            <w:pPr>
              <w:rPr>
                <w:sz w:val="20"/>
                <w:szCs w:val="20"/>
              </w:rPr>
            </w:pPr>
            <w:r>
              <w:rPr>
                <w:rFonts w:ascii="Arial" w:eastAsia="Arial" w:hAnsi="Arial" w:cs="Arial"/>
                <w:color w:val="1A1A1A"/>
                <w:sz w:val="20"/>
                <w:szCs w:val="20"/>
              </w:rPr>
              <w:t>Lepidosperma gladiatum</w:t>
            </w:r>
          </w:p>
        </w:tc>
        <w:tc>
          <w:tcPr>
            <w:tcW w:w="280" w:type="dxa"/>
            <w:textDirection w:val="btLr"/>
            <w:vAlign w:val="bottom"/>
          </w:tcPr>
          <w:p w14:paraId="7F100830" w14:textId="77777777" w:rsidR="004B413C" w:rsidRDefault="00EC2FEA">
            <w:pPr>
              <w:rPr>
                <w:sz w:val="20"/>
                <w:szCs w:val="20"/>
              </w:rPr>
            </w:pPr>
            <w:r>
              <w:rPr>
                <w:rFonts w:ascii="Arial" w:eastAsia="Arial" w:hAnsi="Arial" w:cs="Arial"/>
                <w:color w:val="1A1A1A"/>
                <w:sz w:val="20"/>
                <w:szCs w:val="20"/>
              </w:rPr>
              <w:t>Melaleuca rhaphiophylla</w:t>
            </w:r>
          </w:p>
        </w:tc>
        <w:tc>
          <w:tcPr>
            <w:tcW w:w="280" w:type="dxa"/>
            <w:textDirection w:val="btLr"/>
            <w:vAlign w:val="bottom"/>
          </w:tcPr>
          <w:p w14:paraId="25170530" w14:textId="77777777" w:rsidR="004B413C" w:rsidRDefault="00EC2FEA">
            <w:pPr>
              <w:rPr>
                <w:sz w:val="20"/>
                <w:szCs w:val="20"/>
              </w:rPr>
            </w:pPr>
            <w:r>
              <w:rPr>
                <w:rFonts w:ascii="Arial" w:eastAsia="Arial" w:hAnsi="Arial" w:cs="Arial"/>
                <w:color w:val="1A1A1A"/>
                <w:sz w:val="20"/>
                <w:szCs w:val="20"/>
              </w:rPr>
              <w:t>Microtis media</w:t>
            </w:r>
          </w:p>
        </w:tc>
        <w:tc>
          <w:tcPr>
            <w:tcW w:w="460" w:type="dxa"/>
            <w:textDirection w:val="btLr"/>
            <w:vAlign w:val="bottom"/>
          </w:tcPr>
          <w:p w14:paraId="7F2EBDB4" w14:textId="77777777" w:rsidR="004B413C" w:rsidRDefault="00EC2FEA">
            <w:pPr>
              <w:rPr>
                <w:sz w:val="20"/>
                <w:szCs w:val="20"/>
              </w:rPr>
            </w:pPr>
            <w:r>
              <w:rPr>
                <w:rFonts w:ascii="Arial" w:eastAsia="Arial" w:hAnsi="Arial" w:cs="Arial"/>
                <w:color w:val="1A1A1A"/>
                <w:sz w:val="20"/>
                <w:szCs w:val="20"/>
              </w:rPr>
              <w:t>Pennisetum clandestinum</w:t>
            </w:r>
          </w:p>
        </w:tc>
        <w:tc>
          <w:tcPr>
            <w:tcW w:w="0" w:type="dxa"/>
            <w:vAlign w:val="bottom"/>
          </w:tcPr>
          <w:p w14:paraId="3F30963B" w14:textId="77777777" w:rsidR="004B413C" w:rsidRDefault="004B413C">
            <w:pPr>
              <w:rPr>
                <w:sz w:val="1"/>
                <w:szCs w:val="1"/>
              </w:rPr>
            </w:pPr>
          </w:p>
        </w:tc>
      </w:tr>
      <w:tr w:rsidR="004B413C" w14:paraId="7B8E57E5" w14:textId="77777777">
        <w:trPr>
          <w:trHeight w:val="323"/>
        </w:trPr>
        <w:tc>
          <w:tcPr>
            <w:tcW w:w="200" w:type="dxa"/>
            <w:vAlign w:val="bottom"/>
          </w:tcPr>
          <w:p w14:paraId="0F19EE01" w14:textId="77777777" w:rsidR="004B413C" w:rsidRDefault="004B413C">
            <w:pPr>
              <w:rPr>
                <w:sz w:val="24"/>
                <w:szCs w:val="24"/>
              </w:rPr>
            </w:pPr>
          </w:p>
        </w:tc>
        <w:tc>
          <w:tcPr>
            <w:tcW w:w="740" w:type="dxa"/>
            <w:vAlign w:val="bottom"/>
          </w:tcPr>
          <w:p w14:paraId="70CC4AE4" w14:textId="77777777" w:rsidR="004B413C" w:rsidRDefault="00EC2FEA">
            <w:pPr>
              <w:ind w:right="189"/>
              <w:jc w:val="right"/>
              <w:rPr>
                <w:sz w:val="20"/>
                <w:szCs w:val="20"/>
              </w:rPr>
            </w:pPr>
            <w:r>
              <w:rPr>
                <w:rFonts w:ascii="Arial" w:eastAsia="Arial" w:hAnsi="Arial" w:cs="Arial"/>
                <w:color w:val="4D4D4D"/>
                <w:sz w:val="18"/>
                <w:szCs w:val="18"/>
              </w:rPr>
              <w:t>2000</w:t>
            </w:r>
          </w:p>
        </w:tc>
        <w:tc>
          <w:tcPr>
            <w:tcW w:w="260" w:type="dxa"/>
            <w:vAlign w:val="bottom"/>
          </w:tcPr>
          <w:p w14:paraId="68620550" w14:textId="77777777" w:rsidR="004B413C" w:rsidRDefault="004B413C">
            <w:pPr>
              <w:rPr>
                <w:sz w:val="24"/>
                <w:szCs w:val="24"/>
              </w:rPr>
            </w:pPr>
          </w:p>
        </w:tc>
        <w:tc>
          <w:tcPr>
            <w:tcW w:w="280" w:type="dxa"/>
            <w:vAlign w:val="bottom"/>
          </w:tcPr>
          <w:p w14:paraId="1372AAE7" w14:textId="77777777" w:rsidR="004B413C" w:rsidRDefault="004B413C">
            <w:pPr>
              <w:rPr>
                <w:sz w:val="24"/>
                <w:szCs w:val="24"/>
              </w:rPr>
            </w:pPr>
          </w:p>
        </w:tc>
        <w:tc>
          <w:tcPr>
            <w:tcW w:w="280" w:type="dxa"/>
            <w:vAlign w:val="bottom"/>
          </w:tcPr>
          <w:p w14:paraId="3113156B" w14:textId="77777777" w:rsidR="004B413C" w:rsidRDefault="004B413C">
            <w:pPr>
              <w:rPr>
                <w:sz w:val="24"/>
                <w:szCs w:val="24"/>
              </w:rPr>
            </w:pPr>
          </w:p>
        </w:tc>
        <w:tc>
          <w:tcPr>
            <w:tcW w:w="260" w:type="dxa"/>
            <w:vAlign w:val="bottom"/>
          </w:tcPr>
          <w:p w14:paraId="442977DF" w14:textId="77777777" w:rsidR="004B413C" w:rsidRDefault="004B413C">
            <w:pPr>
              <w:rPr>
                <w:sz w:val="24"/>
                <w:szCs w:val="24"/>
              </w:rPr>
            </w:pPr>
          </w:p>
        </w:tc>
        <w:tc>
          <w:tcPr>
            <w:tcW w:w="280" w:type="dxa"/>
            <w:vAlign w:val="bottom"/>
          </w:tcPr>
          <w:p w14:paraId="05E8833A" w14:textId="77777777" w:rsidR="004B413C" w:rsidRDefault="004B413C">
            <w:pPr>
              <w:rPr>
                <w:sz w:val="24"/>
                <w:szCs w:val="24"/>
              </w:rPr>
            </w:pPr>
          </w:p>
        </w:tc>
        <w:tc>
          <w:tcPr>
            <w:tcW w:w="280" w:type="dxa"/>
            <w:vAlign w:val="bottom"/>
          </w:tcPr>
          <w:p w14:paraId="43FEFA0C" w14:textId="77777777" w:rsidR="004B413C" w:rsidRDefault="004B413C">
            <w:pPr>
              <w:rPr>
                <w:sz w:val="24"/>
                <w:szCs w:val="24"/>
              </w:rPr>
            </w:pPr>
          </w:p>
        </w:tc>
        <w:tc>
          <w:tcPr>
            <w:tcW w:w="260" w:type="dxa"/>
            <w:vAlign w:val="bottom"/>
          </w:tcPr>
          <w:p w14:paraId="27CB7E1F" w14:textId="77777777" w:rsidR="004B413C" w:rsidRDefault="004B413C">
            <w:pPr>
              <w:rPr>
                <w:sz w:val="24"/>
                <w:szCs w:val="24"/>
              </w:rPr>
            </w:pPr>
          </w:p>
        </w:tc>
        <w:tc>
          <w:tcPr>
            <w:tcW w:w="280" w:type="dxa"/>
            <w:vAlign w:val="bottom"/>
          </w:tcPr>
          <w:p w14:paraId="44B223FC" w14:textId="77777777" w:rsidR="004B413C" w:rsidRDefault="004B413C">
            <w:pPr>
              <w:rPr>
                <w:sz w:val="24"/>
                <w:szCs w:val="24"/>
              </w:rPr>
            </w:pPr>
          </w:p>
        </w:tc>
        <w:tc>
          <w:tcPr>
            <w:tcW w:w="260" w:type="dxa"/>
            <w:vAlign w:val="bottom"/>
          </w:tcPr>
          <w:p w14:paraId="011B4149" w14:textId="77777777" w:rsidR="004B413C" w:rsidRDefault="004B413C">
            <w:pPr>
              <w:rPr>
                <w:sz w:val="24"/>
                <w:szCs w:val="24"/>
              </w:rPr>
            </w:pPr>
          </w:p>
        </w:tc>
        <w:tc>
          <w:tcPr>
            <w:tcW w:w="280" w:type="dxa"/>
            <w:vAlign w:val="bottom"/>
          </w:tcPr>
          <w:p w14:paraId="0DA42C9E" w14:textId="77777777" w:rsidR="004B413C" w:rsidRDefault="004B413C">
            <w:pPr>
              <w:rPr>
                <w:sz w:val="24"/>
                <w:szCs w:val="24"/>
              </w:rPr>
            </w:pPr>
          </w:p>
        </w:tc>
        <w:tc>
          <w:tcPr>
            <w:tcW w:w="280" w:type="dxa"/>
            <w:vAlign w:val="bottom"/>
          </w:tcPr>
          <w:p w14:paraId="6E506B7C" w14:textId="77777777" w:rsidR="004B413C" w:rsidRDefault="004B413C">
            <w:pPr>
              <w:rPr>
                <w:sz w:val="24"/>
                <w:szCs w:val="24"/>
              </w:rPr>
            </w:pPr>
          </w:p>
        </w:tc>
        <w:tc>
          <w:tcPr>
            <w:tcW w:w="260" w:type="dxa"/>
            <w:vAlign w:val="bottom"/>
          </w:tcPr>
          <w:p w14:paraId="1E386155" w14:textId="77777777" w:rsidR="004B413C" w:rsidRDefault="004B413C">
            <w:pPr>
              <w:rPr>
                <w:sz w:val="24"/>
                <w:szCs w:val="24"/>
              </w:rPr>
            </w:pPr>
          </w:p>
        </w:tc>
        <w:tc>
          <w:tcPr>
            <w:tcW w:w="280" w:type="dxa"/>
            <w:vAlign w:val="bottom"/>
          </w:tcPr>
          <w:p w14:paraId="73FABDB0" w14:textId="77777777" w:rsidR="004B413C" w:rsidRDefault="004B413C">
            <w:pPr>
              <w:rPr>
                <w:sz w:val="24"/>
                <w:szCs w:val="24"/>
              </w:rPr>
            </w:pPr>
          </w:p>
        </w:tc>
        <w:tc>
          <w:tcPr>
            <w:tcW w:w="280" w:type="dxa"/>
            <w:vAlign w:val="bottom"/>
          </w:tcPr>
          <w:p w14:paraId="754BF189" w14:textId="77777777" w:rsidR="004B413C" w:rsidRDefault="004B413C">
            <w:pPr>
              <w:rPr>
                <w:sz w:val="24"/>
                <w:szCs w:val="24"/>
              </w:rPr>
            </w:pPr>
          </w:p>
        </w:tc>
        <w:tc>
          <w:tcPr>
            <w:tcW w:w="260" w:type="dxa"/>
            <w:vAlign w:val="bottom"/>
          </w:tcPr>
          <w:p w14:paraId="7D7E047C" w14:textId="77777777" w:rsidR="004B413C" w:rsidRDefault="004B413C">
            <w:pPr>
              <w:rPr>
                <w:sz w:val="24"/>
                <w:szCs w:val="24"/>
              </w:rPr>
            </w:pPr>
          </w:p>
        </w:tc>
        <w:tc>
          <w:tcPr>
            <w:tcW w:w="280" w:type="dxa"/>
            <w:vAlign w:val="bottom"/>
          </w:tcPr>
          <w:p w14:paraId="667F02A7" w14:textId="77777777" w:rsidR="004B413C" w:rsidRDefault="004B413C">
            <w:pPr>
              <w:rPr>
                <w:sz w:val="24"/>
                <w:szCs w:val="24"/>
              </w:rPr>
            </w:pPr>
          </w:p>
        </w:tc>
        <w:tc>
          <w:tcPr>
            <w:tcW w:w="280" w:type="dxa"/>
            <w:vAlign w:val="bottom"/>
          </w:tcPr>
          <w:p w14:paraId="3195B961" w14:textId="77777777" w:rsidR="004B413C" w:rsidRDefault="004B413C">
            <w:pPr>
              <w:rPr>
                <w:sz w:val="24"/>
                <w:szCs w:val="24"/>
              </w:rPr>
            </w:pPr>
          </w:p>
        </w:tc>
        <w:tc>
          <w:tcPr>
            <w:tcW w:w="260" w:type="dxa"/>
            <w:vAlign w:val="bottom"/>
          </w:tcPr>
          <w:p w14:paraId="57F5899D" w14:textId="77777777" w:rsidR="004B413C" w:rsidRDefault="004B413C">
            <w:pPr>
              <w:rPr>
                <w:sz w:val="24"/>
                <w:szCs w:val="24"/>
              </w:rPr>
            </w:pPr>
          </w:p>
        </w:tc>
        <w:tc>
          <w:tcPr>
            <w:tcW w:w="280" w:type="dxa"/>
            <w:vAlign w:val="bottom"/>
          </w:tcPr>
          <w:p w14:paraId="01AD41E7" w14:textId="77777777" w:rsidR="004B413C" w:rsidRDefault="004B413C">
            <w:pPr>
              <w:rPr>
                <w:sz w:val="24"/>
                <w:szCs w:val="24"/>
              </w:rPr>
            </w:pPr>
          </w:p>
        </w:tc>
        <w:tc>
          <w:tcPr>
            <w:tcW w:w="280" w:type="dxa"/>
            <w:vAlign w:val="bottom"/>
          </w:tcPr>
          <w:p w14:paraId="6EC5E3AD" w14:textId="77777777" w:rsidR="004B413C" w:rsidRDefault="004B413C">
            <w:pPr>
              <w:rPr>
                <w:sz w:val="24"/>
                <w:szCs w:val="24"/>
              </w:rPr>
            </w:pPr>
          </w:p>
        </w:tc>
        <w:tc>
          <w:tcPr>
            <w:tcW w:w="260" w:type="dxa"/>
            <w:vAlign w:val="bottom"/>
          </w:tcPr>
          <w:p w14:paraId="38BC5CDC" w14:textId="77777777" w:rsidR="004B413C" w:rsidRDefault="004B413C">
            <w:pPr>
              <w:rPr>
                <w:sz w:val="24"/>
                <w:szCs w:val="24"/>
              </w:rPr>
            </w:pPr>
          </w:p>
        </w:tc>
        <w:tc>
          <w:tcPr>
            <w:tcW w:w="280" w:type="dxa"/>
            <w:vAlign w:val="bottom"/>
          </w:tcPr>
          <w:p w14:paraId="2D433BD0" w14:textId="77777777" w:rsidR="004B413C" w:rsidRDefault="004B413C">
            <w:pPr>
              <w:rPr>
                <w:sz w:val="24"/>
                <w:szCs w:val="24"/>
              </w:rPr>
            </w:pPr>
          </w:p>
        </w:tc>
        <w:tc>
          <w:tcPr>
            <w:tcW w:w="260" w:type="dxa"/>
            <w:vAlign w:val="bottom"/>
          </w:tcPr>
          <w:p w14:paraId="075A76E1" w14:textId="77777777" w:rsidR="004B413C" w:rsidRDefault="004B413C">
            <w:pPr>
              <w:rPr>
                <w:sz w:val="24"/>
                <w:szCs w:val="24"/>
              </w:rPr>
            </w:pPr>
          </w:p>
        </w:tc>
        <w:tc>
          <w:tcPr>
            <w:tcW w:w="280" w:type="dxa"/>
            <w:vAlign w:val="bottom"/>
          </w:tcPr>
          <w:p w14:paraId="348F40D3" w14:textId="77777777" w:rsidR="004B413C" w:rsidRDefault="004B413C">
            <w:pPr>
              <w:rPr>
                <w:sz w:val="24"/>
                <w:szCs w:val="24"/>
              </w:rPr>
            </w:pPr>
          </w:p>
        </w:tc>
        <w:tc>
          <w:tcPr>
            <w:tcW w:w="280" w:type="dxa"/>
            <w:vAlign w:val="bottom"/>
          </w:tcPr>
          <w:p w14:paraId="76B6A322" w14:textId="77777777" w:rsidR="004B413C" w:rsidRDefault="004B413C">
            <w:pPr>
              <w:rPr>
                <w:sz w:val="24"/>
                <w:szCs w:val="24"/>
              </w:rPr>
            </w:pPr>
          </w:p>
        </w:tc>
        <w:tc>
          <w:tcPr>
            <w:tcW w:w="260" w:type="dxa"/>
            <w:vAlign w:val="bottom"/>
          </w:tcPr>
          <w:p w14:paraId="579D504D" w14:textId="77777777" w:rsidR="004B413C" w:rsidRDefault="004B413C">
            <w:pPr>
              <w:rPr>
                <w:sz w:val="24"/>
                <w:szCs w:val="24"/>
              </w:rPr>
            </w:pPr>
          </w:p>
        </w:tc>
        <w:tc>
          <w:tcPr>
            <w:tcW w:w="280" w:type="dxa"/>
            <w:vAlign w:val="bottom"/>
          </w:tcPr>
          <w:p w14:paraId="491E8B0A" w14:textId="77777777" w:rsidR="004B413C" w:rsidRDefault="004B413C">
            <w:pPr>
              <w:rPr>
                <w:sz w:val="24"/>
                <w:szCs w:val="24"/>
              </w:rPr>
            </w:pPr>
          </w:p>
        </w:tc>
        <w:tc>
          <w:tcPr>
            <w:tcW w:w="280" w:type="dxa"/>
            <w:vAlign w:val="bottom"/>
          </w:tcPr>
          <w:p w14:paraId="33C8DC25" w14:textId="77777777" w:rsidR="004B413C" w:rsidRDefault="004B413C">
            <w:pPr>
              <w:rPr>
                <w:sz w:val="24"/>
                <w:szCs w:val="24"/>
              </w:rPr>
            </w:pPr>
          </w:p>
        </w:tc>
        <w:tc>
          <w:tcPr>
            <w:tcW w:w="460" w:type="dxa"/>
            <w:vAlign w:val="bottom"/>
          </w:tcPr>
          <w:p w14:paraId="3BB2454B" w14:textId="77777777" w:rsidR="004B413C" w:rsidRDefault="004B413C">
            <w:pPr>
              <w:rPr>
                <w:sz w:val="24"/>
                <w:szCs w:val="24"/>
              </w:rPr>
            </w:pPr>
          </w:p>
        </w:tc>
        <w:tc>
          <w:tcPr>
            <w:tcW w:w="0" w:type="dxa"/>
            <w:vAlign w:val="bottom"/>
          </w:tcPr>
          <w:p w14:paraId="41191D85" w14:textId="77777777" w:rsidR="004B413C" w:rsidRDefault="004B413C">
            <w:pPr>
              <w:rPr>
                <w:sz w:val="1"/>
                <w:szCs w:val="1"/>
              </w:rPr>
            </w:pPr>
          </w:p>
        </w:tc>
      </w:tr>
      <w:tr w:rsidR="004B413C" w14:paraId="48A16481" w14:textId="77777777">
        <w:trPr>
          <w:trHeight w:val="191"/>
        </w:trPr>
        <w:tc>
          <w:tcPr>
            <w:tcW w:w="200" w:type="dxa"/>
            <w:vAlign w:val="bottom"/>
          </w:tcPr>
          <w:p w14:paraId="1ECEF191" w14:textId="77777777" w:rsidR="004B413C" w:rsidRDefault="004B413C">
            <w:pPr>
              <w:rPr>
                <w:sz w:val="16"/>
                <w:szCs w:val="16"/>
              </w:rPr>
            </w:pPr>
          </w:p>
        </w:tc>
        <w:tc>
          <w:tcPr>
            <w:tcW w:w="740" w:type="dxa"/>
            <w:vAlign w:val="bottom"/>
          </w:tcPr>
          <w:p w14:paraId="04160772" w14:textId="77777777" w:rsidR="004B413C" w:rsidRDefault="00EC2FEA">
            <w:pPr>
              <w:spacing w:line="191" w:lineRule="exact"/>
              <w:ind w:right="189"/>
              <w:jc w:val="right"/>
              <w:rPr>
                <w:sz w:val="20"/>
                <w:szCs w:val="20"/>
              </w:rPr>
            </w:pPr>
            <w:r>
              <w:rPr>
                <w:rFonts w:ascii="Arial" w:eastAsia="Arial" w:hAnsi="Arial" w:cs="Arial"/>
                <w:color w:val="4D4D4D"/>
                <w:sz w:val="18"/>
                <w:szCs w:val="18"/>
              </w:rPr>
              <w:t>2005</w:t>
            </w:r>
          </w:p>
        </w:tc>
        <w:tc>
          <w:tcPr>
            <w:tcW w:w="260" w:type="dxa"/>
            <w:vAlign w:val="bottom"/>
          </w:tcPr>
          <w:p w14:paraId="5C2843A1" w14:textId="77777777" w:rsidR="004B413C" w:rsidRDefault="004B413C">
            <w:pPr>
              <w:rPr>
                <w:sz w:val="16"/>
                <w:szCs w:val="16"/>
              </w:rPr>
            </w:pPr>
          </w:p>
        </w:tc>
        <w:tc>
          <w:tcPr>
            <w:tcW w:w="280" w:type="dxa"/>
            <w:vAlign w:val="bottom"/>
          </w:tcPr>
          <w:p w14:paraId="0FB75F91" w14:textId="77777777" w:rsidR="004B413C" w:rsidRDefault="004B413C">
            <w:pPr>
              <w:rPr>
                <w:sz w:val="16"/>
                <w:szCs w:val="16"/>
              </w:rPr>
            </w:pPr>
          </w:p>
        </w:tc>
        <w:tc>
          <w:tcPr>
            <w:tcW w:w="280" w:type="dxa"/>
            <w:vAlign w:val="bottom"/>
          </w:tcPr>
          <w:p w14:paraId="08D9FC9F" w14:textId="77777777" w:rsidR="004B413C" w:rsidRDefault="004B413C">
            <w:pPr>
              <w:rPr>
                <w:sz w:val="16"/>
                <w:szCs w:val="16"/>
              </w:rPr>
            </w:pPr>
          </w:p>
        </w:tc>
        <w:tc>
          <w:tcPr>
            <w:tcW w:w="260" w:type="dxa"/>
            <w:vAlign w:val="bottom"/>
          </w:tcPr>
          <w:p w14:paraId="2DBD030E" w14:textId="77777777" w:rsidR="004B413C" w:rsidRDefault="004B413C">
            <w:pPr>
              <w:rPr>
                <w:sz w:val="16"/>
                <w:szCs w:val="16"/>
              </w:rPr>
            </w:pPr>
          </w:p>
        </w:tc>
        <w:tc>
          <w:tcPr>
            <w:tcW w:w="280" w:type="dxa"/>
            <w:vAlign w:val="bottom"/>
          </w:tcPr>
          <w:p w14:paraId="472AF8C4" w14:textId="77777777" w:rsidR="004B413C" w:rsidRDefault="004B413C">
            <w:pPr>
              <w:rPr>
                <w:sz w:val="16"/>
                <w:szCs w:val="16"/>
              </w:rPr>
            </w:pPr>
          </w:p>
        </w:tc>
        <w:tc>
          <w:tcPr>
            <w:tcW w:w="280" w:type="dxa"/>
            <w:vAlign w:val="bottom"/>
          </w:tcPr>
          <w:p w14:paraId="56965862" w14:textId="77777777" w:rsidR="004B413C" w:rsidRDefault="004B413C">
            <w:pPr>
              <w:rPr>
                <w:sz w:val="16"/>
                <w:szCs w:val="16"/>
              </w:rPr>
            </w:pPr>
          </w:p>
        </w:tc>
        <w:tc>
          <w:tcPr>
            <w:tcW w:w="260" w:type="dxa"/>
            <w:vAlign w:val="bottom"/>
          </w:tcPr>
          <w:p w14:paraId="60C997FE" w14:textId="77777777" w:rsidR="004B413C" w:rsidRDefault="004B413C">
            <w:pPr>
              <w:rPr>
                <w:sz w:val="16"/>
                <w:szCs w:val="16"/>
              </w:rPr>
            </w:pPr>
          </w:p>
        </w:tc>
        <w:tc>
          <w:tcPr>
            <w:tcW w:w="280" w:type="dxa"/>
            <w:vAlign w:val="bottom"/>
          </w:tcPr>
          <w:p w14:paraId="30D8D6CC" w14:textId="77777777" w:rsidR="004B413C" w:rsidRDefault="004B413C">
            <w:pPr>
              <w:rPr>
                <w:sz w:val="16"/>
                <w:szCs w:val="16"/>
              </w:rPr>
            </w:pPr>
          </w:p>
        </w:tc>
        <w:tc>
          <w:tcPr>
            <w:tcW w:w="260" w:type="dxa"/>
            <w:vAlign w:val="bottom"/>
          </w:tcPr>
          <w:p w14:paraId="09B51CB1" w14:textId="77777777" w:rsidR="004B413C" w:rsidRDefault="004B413C">
            <w:pPr>
              <w:rPr>
                <w:sz w:val="16"/>
                <w:szCs w:val="16"/>
              </w:rPr>
            </w:pPr>
          </w:p>
        </w:tc>
        <w:tc>
          <w:tcPr>
            <w:tcW w:w="280" w:type="dxa"/>
            <w:vAlign w:val="bottom"/>
          </w:tcPr>
          <w:p w14:paraId="041A57D8" w14:textId="77777777" w:rsidR="004B413C" w:rsidRDefault="004B413C">
            <w:pPr>
              <w:rPr>
                <w:sz w:val="16"/>
                <w:szCs w:val="16"/>
              </w:rPr>
            </w:pPr>
          </w:p>
        </w:tc>
        <w:tc>
          <w:tcPr>
            <w:tcW w:w="280" w:type="dxa"/>
            <w:vAlign w:val="bottom"/>
          </w:tcPr>
          <w:p w14:paraId="01A8AD06" w14:textId="77777777" w:rsidR="004B413C" w:rsidRDefault="004B413C">
            <w:pPr>
              <w:rPr>
                <w:sz w:val="16"/>
                <w:szCs w:val="16"/>
              </w:rPr>
            </w:pPr>
          </w:p>
        </w:tc>
        <w:tc>
          <w:tcPr>
            <w:tcW w:w="260" w:type="dxa"/>
            <w:vAlign w:val="bottom"/>
          </w:tcPr>
          <w:p w14:paraId="3F027175" w14:textId="77777777" w:rsidR="004B413C" w:rsidRDefault="004B413C">
            <w:pPr>
              <w:rPr>
                <w:sz w:val="16"/>
                <w:szCs w:val="16"/>
              </w:rPr>
            </w:pPr>
          </w:p>
        </w:tc>
        <w:tc>
          <w:tcPr>
            <w:tcW w:w="280" w:type="dxa"/>
            <w:vAlign w:val="bottom"/>
          </w:tcPr>
          <w:p w14:paraId="5BC76AC6" w14:textId="77777777" w:rsidR="004B413C" w:rsidRDefault="004B413C">
            <w:pPr>
              <w:rPr>
                <w:sz w:val="16"/>
                <w:szCs w:val="16"/>
              </w:rPr>
            </w:pPr>
          </w:p>
        </w:tc>
        <w:tc>
          <w:tcPr>
            <w:tcW w:w="280" w:type="dxa"/>
            <w:vAlign w:val="bottom"/>
          </w:tcPr>
          <w:p w14:paraId="0C5807FF" w14:textId="77777777" w:rsidR="004B413C" w:rsidRDefault="004B413C">
            <w:pPr>
              <w:rPr>
                <w:sz w:val="16"/>
                <w:szCs w:val="16"/>
              </w:rPr>
            </w:pPr>
          </w:p>
        </w:tc>
        <w:tc>
          <w:tcPr>
            <w:tcW w:w="260" w:type="dxa"/>
            <w:vAlign w:val="bottom"/>
          </w:tcPr>
          <w:p w14:paraId="283781DA" w14:textId="77777777" w:rsidR="004B413C" w:rsidRDefault="004B413C">
            <w:pPr>
              <w:rPr>
                <w:sz w:val="16"/>
                <w:szCs w:val="16"/>
              </w:rPr>
            </w:pPr>
          </w:p>
        </w:tc>
        <w:tc>
          <w:tcPr>
            <w:tcW w:w="280" w:type="dxa"/>
            <w:vAlign w:val="bottom"/>
          </w:tcPr>
          <w:p w14:paraId="747D5538" w14:textId="77777777" w:rsidR="004B413C" w:rsidRDefault="004B413C">
            <w:pPr>
              <w:rPr>
                <w:sz w:val="16"/>
                <w:szCs w:val="16"/>
              </w:rPr>
            </w:pPr>
          </w:p>
        </w:tc>
        <w:tc>
          <w:tcPr>
            <w:tcW w:w="280" w:type="dxa"/>
            <w:vAlign w:val="bottom"/>
          </w:tcPr>
          <w:p w14:paraId="073B3B0F" w14:textId="77777777" w:rsidR="004B413C" w:rsidRDefault="004B413C">
            <w:pPr>
              <w:rPr>
                <w:sz w:val="16"/>
                <w:szCs w:val="16"/>
              </w:rPr>
            </w:pPr>
          </w:p>
        </w:tc>
        <w:tc>
          <w:tcPr>
            <w:tcW w:w="260" w:type="dxa"/>
            <w:vAlign w:val="bottom"/>
          </w:tcPr>
          <w:p w14:paraId="06556FB7" w14:textId="77777777" w:rsidR="004B413C" w:rsidRDefault="004B413C">
            <w:pPr>
              <w:rPr>
                <w:sz w:val="16"/>
                <w:szCs w:val="16"/>
              </w:rPr>
            </w:pPr>
          </w:p>
        </w:tc>
        <w:tc>
          <w:tcPr>
            <w:tcW w:w="280" w:type="dxa"/>
            <w:vAlign w:val="bottom"/>
          </w:tcPr>
          <w:p w14:paraId="16AB7AFA" w14:textId="77777777" w:rsidR="004B413C" w:rsidRDefault="004B413C">
            <w:pPr>
              <w:rPr>
                <w:sz w:val="16"/>
                <w:szCs w:val="16"/>
              </w:rPr>
            </w:pPr>
          </w:p>
        </w:tc>
        <w:tc>
          <w:tcPr>
            <w:tcW w:w="280" w:type="dxa"/>
            <w:vAlign w:val="bottom"/>
          </w:tcPr>
          <w:p w14:paraId="4B9984D6" w14:textId="77777777" w:rsidR="004B413C" w:rsidRDefault="004B413C">
            <w:pPr>
              <w:rPr>
                <w:sz w:val="16"/>
                <w:szCs w:val="16"/>
              </w:rPr>
            </w:pPr>
          </w:p>
        </w:tc>
        <w:tc>
          <w:tcPr>
            <w:tcW w:w="260" w:type="dxa"/>
            <w:vAlign w:val="bottom"/>
          </w:tcPr>
          <w:p w14:paraId="5B89F289" w14:textId="77777777" w:rsidR="004B413C" w:rsidRDefault="004B413C">
            <w:pPr>
              <w:rPr>
                <w:sz w:val="16"/>
                <w:szCs w:val="16"/>
              </w:rPr>
            </w:pPr>
          </w:p>
        </w:tc>
        <w:tc>
          <w:tcPr>
            <w:tcW w:w="280" w:type="dxa"/>
            <w:vAlign w:val="bottom"/>
          </w:tcPr>
          <w:p w14:paraId="562A6815" w14:textId="77777777" w:rsidR="004B413C" w:rsidRDefault="004B413C">
            <w:pPr>
              <w:rPr>
                <w:sz w:val="16"/>
                <w:szCs w:val="16"/>
              </w:rPr>
            </w:pPr>
          </w:p>
        </w:tc>
        <w:tc>
          <w:tcPr>
            <w:tcW w:w="260" w:type="dxa"/>
            <w:vAlign w:val="bottom"/>
          </w:tcPr>
          <w:p w14:paraId="33E7C033" w14:textId="77777777" w:rsidR="004B413C" w:rsidRDefault="004B413C">
            <w:pPr>
              <w:rPr>
                <w:sz w:val="16"/>
                <w:szCs w:val="16"/>
              </w:rPr>
            </w:pPr>
          </w:p>
        </w:tc>
        <w:tc>
          <w:tcPr>
            <w:tcW w:w="280" w:type="dxa"/>
            <w:vAlign w:val="bottom"/>
          </w:tcPr>
          <w:p w14:paraId="5CC544CF" w14:textId="77777777" w:rsidR="004B413C" w:rsidRDefault="004B413C">
            <w:pPr>
              <w:rPr>
                <w:sz w:val="16"/>
                <w:szCs w:val="16"/>
              </w:rPr>
            </w:pPr>
          </w:p>
        </w:tc>
        <w:tc>
          <w:tcPr>
            <w:tcW w:w="280" w:type="dxa"/>
            <w:vAlign w:val="bottom"/>
          </w:tcPr>
          <w:p w14:paraId="16EDA2B3" w14:textId="77777777" w:rsidR="004B413C" w:rsidRDefault="004B413C">
            <w:pPr>
              <w:rPr>
                <w:sz w:val="16"/>
                <w:szCs w:val="16"/>
              </w:rPr>
            </w:pPr>
          </w:p>
        </w:tc>
        <w:tc>
          <w:tcPr>
            <w:tcW w:w="260" w:type="dxa"/>
            <w:vAlign w:val="bottom"/>
          </w:tcPr>
          <w:p w14:paraId="35877D47" w14:textId="77777777" w:rsidR="004B413C" w:rsidRDefault="004B413C">
            <w:pPr>
              <w:rPr>
                <w:sz w:val="16"/>
                <w:szCs w:val="16"/>
              </w:rPr>
            </w:pPr>
          </w:p>
        </w:tc>
        <w:tc>
          <w:tcPr>
            <w:tcW w:w="280" w:type="dxa"/>
            <w:vAlign w:val="bottom"/>
          </w:tcPr>
          <w:p w14:paraId="29DDD4E0" w14:textId="77777777" w:rsidR="004B413C" w:rsidRDefault="004B413C">
            <w:pPr>
              <w:rPr>
                <w:sz w:val="16"/>
                <w:szCs w:val="16"/>
              </w:rPr>
            </w:pPr>
          </w:p>
        </w:tc>
        <w:tc>
          <w:tcPr>
            <w:tcW w:w="280" w:type="dxa"/>
            <w:vAlign w:val="bottom"/>
          </w:tcPr>
          <w:p w14:paraId="3E3C652D" w14:textId="77777777" w:rsidR="004B413C" w:rsidRDefault="004B413C">
            <w:pPr>
              <w:rPr>
                <w:sz w:val="16"/>
                <w:szCs w:val="16"/>
              </w:rPr>
            </w:pPr>
          </w:p>
        </w:tc>
        <w:tc>
          <w:tcPr>
            <w:tcW w:w="460" w:type="dxa"/>
            <w:vAlign w:val="bottom"/>
          </w:tcPr>
          <w:p w14:paraId="2E0233FC" w14:textId="77777777" w:rsidR="004B413C" w:rsidRDefault="00EC2FEA">
            <w:pPr>
              <w:spacing w:line="191" w:lineRule="exact"/>
              <w:ind w:left="340"/>
              <w:rPr>
                <w:sz w:val="20"/>
                <w:szCs w:val="20"/>
              </w:rPr>
            </w:pPr>
            <w:r>
              <w:rPr>
                <w:rFonts w:ascii="Arial" w:eastAsia="Arial" w:hAnsi="Arial" w:cs="Arial"/>
                <w:color w:val="1A1A1A"/>
                <w:w w:val="82"/>
                <w:sz w:val="18"/>
                <w:szCs w:val="18"/>
              </w:rPr>
              <w:t>A</w:t>
            </w:r>
          </w:p>
        </w:tc>
        <w:tc>
          <w:tcPr>
            <w:tcW w:w="0" w:type="dxa"/>
            <w:vAlign w:val="bottom"/>
          </w:tcPr>
          <w:p w14:paraId="25910CB6" w14:textId="77777777" w:rsidR="004B413C" w:rsidRDefault="004B413C">
            <w:pPr>
              <w:rPr>
                <w:sz w:val="1"/>
                <w:szCs w:val="1"/>
              </w:rPr>
            </w:pPr>
          </w:p>
        </w:tc>
      </w:tr>
      <w:tr w:rsidR="004B413C" w14:paraId="0A3C29A8" w14:textId="77777777">
        <w:trPr>
          <w:trHeight w:val="207"/>
        </w:trPr>
        <w:tc>
          <w:tcPr>
            <w:tcW w:w="200" w:type="dxa"/>
            <w:vAlign w:val="bottom"/>
          </w:tcPr>
          <w:p w14:paraId="72998027" w14:textId="77777777" w:rsidR="004B413C" w:rsidRDefault="004B413C">
            <w:pPr>
              <w:rPr>
                <w:sz w:val="18"/>
                <w:szCs w:val="18"/>
              </w:rPr>
            </w:pPr>
          </w:p>
        </w:tc>
        <w:tc>
          <w:tcPr>
            <w:tcW w:w="740" w:type="dxa"/>
            <w:vAlign w:val="bottom"/>
          </w:tcPr>
          <w:p w14:paraId="05D64977" w14:textId="77777777" w:rsidR="004B413C" w:rsidRDefault="00EC2FEA">
            <w:pPr>
              <w:ind w:right="189"/>
              <w:jc w:val="right"/>
              <w:rPr>
                <w:sz w:val="20"/>
                <w:szCs w:val="20"/>
              </w:rPr>
            </w:pPr>
            <w:r>
              <w:rPr>
                <w:rFonts w:ascii="Arial" w:eastAsia="Arial" w:hAnsi="Arial" w:cs="Arial"/>
                <w:color w:val="4D4D4D"/>
                <w:sz w:val="18"/>
                <w:szCs w:val="18"/>
              </w:rPr>
              <w:t>2010</w:t>
            </w:r>
          </w:p>
        </w:tc>
        <w:tc>
          <w:tcPr>
            <w:tcW w:w="260" w:type="dxa"/>
            <w:vAlign w:val="bottom"/>
          </w:tcPr>
          <w:p w14:paraId="08CCFFEC" w14:textId="77777777" w:rsidR="004B413C" w:rsidRDefault="004B413C">
            <w:pPr>
              <w:rPr>
                <w:sz w:val="18"/>
                <w:szCs w:val="18"/>
              </w:rPr>
            </w:pPr>
          </w:p>
        </w:tc>
        <w:tc>
          <w:tcPr>
            <w:tcW w:w="280" w:type="dxa"/>
            <w:vAlign w:val="bottom"/>
          </w:tcPr>
          <w:p w14:paraId="3B82C239" w14:textId="77777777" w:rsidR="004B413C" w:rsidRDefault="004B413C">
            <w:pPr>
              <w:rPr>
                <w:sz w:val="18"/>
                <w:szCs w:val="18"/>
              </w:rPr>
            </w:pPr>
          </w:p>
        </w:tc>
        <w:tc>
          <w:tcPr>
            <w:tcW w:w="280" w:type="dxa"/>
            <w:vAlign w:val="bottom"/>
          </w:tcPr>
          <w:p w14:paraId="2261D51B" w14:textId="77777777" w:rsidR="004B413C" w:rsidRDefault="004B413C">
            <w:pPr>
              <w:rPr>
                <w:sz w:val="18"/>
                <w:szCs w:val="18"/>
              </w:rPr>
            </w:pPr>
          </w:p>
        </w:tc>
        <w:tc>
          <w:tcPr>
            <w:tcW w:w="260" w:type="dxa"/>
            <w:vAlign w:val="bottom"/>
          </w:tcPr>
          <w:p w14:paraId="1E3942D4" w14:textId="77777777" w:rsidR="004B413C" w:rsidRDefault="004B413C">
            <w:pPr>
              <w:rPr>
                <w:sz w:val="18"/>
                <w:szCs w:val="18"/>
              </w:rPr>
            </w:pPr>
          </w:p>
        </w:tc>
        <w:tc>
          <w:tcPr>
            <w:tcW w:w="280" w:type="dxa"/>
            <w:vAlign w:val="bottom"/>
          </w:tcPr>
          <w:p w14:paraId="15C58693" w14:textId="77777777" w:rsidR="004B413C" w:rsidRDefault="004B413C">
            <w:pPr>
              <w:rPr>
                <w:sz w:val="18"/>
                <w:szCs w:val="18"/>
              </w:rPr>
            </w:pPr>
          </w:p>
        </w:tc>
        <w:tc>
          <w:tcPr>
            <w:tcW w:w="280" w:type="dxa"/>
            <w:vAlign w:val="bottom"/>
          </w:tcPr>
          <w:p w14:paraId="55C87AC9" w14:textId="77777777" w:rsidR="004B413C" w:rsidRDefault="004B413C">
            <w:pPr>
              <w:rPr>
                <w:sz w:val="18"/>
                <w:szCs w:val="18"/>
              </w:rPr>
            </w:pPr>
          </w:p>
        </w:tc>
        <w:tc>
          <w:tcPr>
            <w:tcW w:w="260" w:type="dxa"/>
            <w:vAlign w:val="bottom"/>
          </w:tcPr>
          <w:p w14:paraId="071B5281" w14:textId="77777777" w:rsidR="004B413C" w:rsidRDefault="004B413C">
            <w:pPr>
              <w:rPr>
                <w:sz w:val="18"/>
                <w:szCs w:val="18"/>
              </w:rPr>
            </w:pPr>
          </w:p>
        </w:tc>
        <w:tc>
          <w:tcPr>
            <w:tcW w:w="280" w:type="dxa"/>
            <w:vAlign w:val="bottom"/>
          </w:tcPr>
          <w:p w14:paraId="3E38DE67" w14:textId="77777777" w:rsidR="004B413C" w:rsidRDefault="004B413C">
            <w:pPr>
              <w:rPr>
                <w:sz w:val="18"/>
                <w:szCs w:val="18"/>
              </w:rPr>
            </w:pPr>
          </w:p>
        </w:tc>
        <w:tc>
          <w:tcPr>
            <w:tcW w:w="260" w:type="dxa"/>
            <w:vAlign w:val="bottom"/>
          </w:tcPr>
          <w:p w14:paraId="26B8F075" w14:textId="77777777" w:rsidR="004B413C" w:rsidRDefault="004B413C">
            <w:pPr>
              <w:rPr>
                <w:sz w:val="18"/>
                <w:szCs w:val="18"/>
              </w:rPr>
            </w:pPr>
          </w:p>
        </w:tc>
        <w:tc>
          <w:tcPr>
            <w:tcW w:w="280" w:type="dxa"/>
            <w:vAlign w:val="bottom"/>
          </w:tcPr>
          <w:p w14:paraId="1FED8695" w14:textId="77777777" w:rsidR="004B413C" w:rsidRDefault="004B413C">
            <w:pPr>
              <w:rPr>
                <w:sz w:val="18"/>
                <w:szCs w:val="18"/>
              </w:rPr>
            </w:pPr>
          </w:p>
        </w:tc>
        <w:tc>
          <w:tcPr>
            <w:tcW w:w="280" w:type="dxa"/>
            <w:vAlign w:val="bottom"/>
          </w:tcPr>
          <w:p w14:paraId="7650BFF1" w14:textId="77777777" w:rsidR="004B413C" w:rsidRDefault="004B413C">
            <w:pPr>
              <w:rPr>
                <w:sz w:val="18"/>
                <w:szCs w:val="18"/>
              </w:rPr>
            </w:pPr>
          </w:p>
        </w:tc>
        <w:tc>
          <w:tcPr>
            <w:tcW w:w="260" w:type="dxa"/>
            <w:vAlign w:val="bottom"/>
          </w:tcPr>
          <w:p w14:paraId="12E07B23" w14:textId="77777777" w:rsidR="004B413C" w:rsidRDefault="004B413C">
            <w:pPr>
              <w:rPr>
                <w:sz w:val="18"/>
                <w:szCs w:val="18"/>
              </w:rPr>
            </w:pPr>
          </w:p>
        </w:tc>
        <w:tc>
          <w:tcPr>
            <w:tcW w:w="280" w:type="dxa"/>
            <w:vAlign w:val="bottom"/>
          </w:tcPr>
          <w:p w14:paraId="48E0A77C" w14:textId="77777777" w:rsidR="004B413C" w:rsidRDefault="004B413C">
            <w:pPr>
              <w:rPr>
                <w:sz w:val="18"/>
                <w:szCs w:val="18"/>
              </w:rPr>
            </w:pPr>
          </w:p>
        </w:tc>
        <w:tc>
          <w:tcPr>
            <w:tcW w:w="280" w:type="dxa"/>
            <w:vAlign w:val="bottom"/>
          </w:tcPr>
          <w:p w14:paraId="6D861B9B" w14:textId="77777777" w:rsidR="004B413C" w:rsidRDefault="004B413C">
            <w:pPr>
              <w:rPr>
                <w:sz w:val="18"/>
                <w:szCs w:val="18"/>
              </w:rPr>
            </w:pPr>
          </w:p>
        </w:tc>
        <w:tc>
          <w:tcPr>
            <w:tcW w:w="260" w:type="dxa"/>
            <w:vAlign w:val="bottom"/>
          </w:tcPr>
          <w:p w14:paraId="4CDE0829" w14:textId="77777777" w:rsidR="004B413C" w:rsidRDefault="004B413C">
            <w:pPr>
              <w:rPr>
                <w:sz w:val="18"/>
                <w:szCs w:val="18"/>
              </w:rPr>
            </w:pPr>
          </w:p>
        </w:tc>
        <w:tc>
          <w:tcPr>
            <w:tcW w:w="280" w:type="dxa"/>
            <w:vAlign w:val="bottom"/>
          </w:tcPr>
          <w:p w14:paraId="7CEBFAA9" w14:textId="77777777" w:rsidR="004B413C" w:rsidRDefault="004B413C">
            <w:pPr>
              <w:rPr>
                <w:sz w:val="18"/>
                <w:szCs w:val="18"/>
              </w:rPr>
            </w:pPr>
          </w:p>
        </w:tc>
        <w:tc>
          <w:tcPr>
            <w:tcW w:w="280" w:type="dxa"/>
            <w:vAlign w:val="bottom"/>
          </w:tcPr>
          <w:p w14:paraId="03FC2992" w14:textId="77777777" w:rsidR="004B413C" w:rsidRDefault="004B413C">
            <w:pPr>
              <w:rPr>
                <w:sz w:val="18"/>
                <w:szCs w:val="18"/>
              </w:rPr>
            </w:pPr>
          </w:p>
        </w:tc>
        <w:tc>
          <w:tcPr>
            <w:tcW w:w="260" w:type="dxa"/>
            <w:vAlign w:val="bottom"/>
          </w:tcPr>
          <w:p w14:paraId="7BD38965" w14:textId="77777777" w:rsidR="004B413C" w:rsidRDefault="004B413C">
            <w:pPr>
              <w:rPr>
                <w:sz w:val="18"/>
                <w:szCs w:val="18"/>
              </w:rPr>
            </w:pPr>
          </w:p>
        </w:tc>
        <w:tc>
          <w:tcPr>
            <w:tcW w:w="280" w:type="dxa"/>
            <w:vAlign w:val="bottom"/>
          </w:tcPr>
          <w:p w14:paraId="7D4AF334" w14:textId="77777777" w:rsidR="004B413C" w:rsidRDefault="004B413C">
            <w:pPr>
              <w:rPr>
                <w:sz w:val="18"/>
                <w:szCs w:val="18"/>
              </w:rPr>
            </w:pPr>
          </w:p>
        </w:tc>
        <w:tc>
          <w:tcPr>
            <w:tcW w:w="280" w:type="dxa"/>
            <w:vAlign w:val="bottom"/>
          </w:tcPr>
          <w:p w14:paraId="3F611A7C" w14:textId="77777777" w:rsidR="004B413C" w:rsidRDefault="004B413C">
            <w:pPr>
              <w:rPr>
                <w:sz w:val="18"/>
                <w:szCs w:val="18"/>
              </w:rPr>
            </w:pPr>
          </w:p>
        </w:tc>
        <w:tc>
          <w:tcPr>
            <w:tcW w:w="260" w:type="dxa"/>
            <w:vAlign w:val="bottom"/>
          </w:tcPr>
          <w:p w14:paraId="0B41E5FC" w14:textId="77777777" w:rsidR="004B413C" w:rsidRDefault="004B413C">
            <w:pPr>
              <w:rPr>
                <w:sz w:val="18"/>
                <w:szCs w:val="18"/>
              </w:rPr>
            </w:pPr>
          </w:p>
        </w:tc>
        <w:tc>
          <w:tcPr>
            <w:tcW w:w="280" w:type="dxa"/>
            <w:vAlign w:val="bottom"/>
          </w:tcPr>
          <w:p w14:paraId="7A20AD57" w14:textId="77777777" w:rsidR="004B413C" w:rsidRDefault="004B413C">
            <w:pPr>
              <w:rPr>
                <w:sz w:val="18"/>
                <w:szCs w:val="18"/>
              </w:rPr>
            </w:pPr>
          </w:p>
        </w:tc>
        <w:tc>
          <w:tcPr>
            <w:tcW w:w="260" w:type="dxa"/>
            <w:vAlign w:val="bottom"/>
          </w:tcPr>
          <w:p w14:paraId="52A6D6AB" w14:textId="77777777" w:rsidR="004B413C" w:rsidRDefault="004B413C">
            <w:pPr>
              <w:rPr>
                <w:sz w:val="18"/>
                <w:szCs w:val="18"/>
              </w:rPr>
            </w:pPr>
          </w:p>
        </w:tc>
        <w:tc>
          <w:tcPr>
            <w:tcW w:w="280" w:type="dxa"/>
            <w:vAlign w:val="bottom"/>
          </w:tcPr>
          <w:p w14:paraId="658645E5" w14:textId="77777777" w:rsidR="004B413C" w:rsidRDefault="004B413C">
            <w:pPr>
              <w:rPr>
                <w:sz w:val="18"/>
                <w:szCs w:val="18"/>
              </w:rPr>
            </w:pPr>
          </w:p>
        </w:tc>
        <w:tc>
          <w:tcPr>
            <w:tcW w:w="280" w:type="dxa"/>
            <w:vAlign w:val="bottom"/>
          </w:tcPr>
          <w:p w14:paraId="6B3451FB" w14:textId="77777777" w:rsidR="004B413C" w:rsidRDefault="004B413C">
            <w:pPr>
              <w:rPr>
                <w:sz w:val="18"/>
                <w:szCs w:val="18"/>
              </w:rPr>
            </w:pPr>
          </w:p>
        </w:tc>
        <w:tc>
          <w:tcPr>
            <w:tcW w:w="260" w:type="dxa"/>
            <w:vAlign w:val="bottom"/>
          </w:tcPr>
          <w:p w14:paraId="513A0AAF" w14:textId="77777777" w:rsidR="004B413C" w:rsidRDefault="004B413C">
            <w:pPr>
              <w:rPr>
                <w:sz w:val="18"/>
                <w:szCs w:val="18"/>
              </w:rPr>
            </w:pPr>
          </w:p>
        </w:tc>
        <w:tc>
          <w:tcPr>
            <w:tcW w:w="280" w:type="dxa"/>
            <w:vAlign w:val="bottom"/>
          </w:tcPr>
          <w:p w14:paraId="3AB8C932" w14:textId="77777777" w:rsidR="004B413C" w:rsidRDefault="004B413C">
            <w:pPr>
              <w:rPr>
                <w:sz w:val="18"/>
                <w:szCs w:val="18"/>
              </w:rPr>
            </w:pPr>
          </w:p>
        </w:tc>
        <w:tc>
          <w:tcPr>
            <w:tcW w:w="280" w:type="dxa"/>
            <w:vAlign w:val="bottom"/>
          </w:tcPr>
          <w:p w14:paraId="5E0B5309" w14:textId="77777777" w:rsidR="004B413C" w:rsidRDefault="004B413C">
            <w:pPr>
              <w:rPr>
                <w:sz w:val="18"/>
                <w:szCs w:val="18"/>
              </w:rPr>
            </w:pPr>
          </w:p>
        </w:tc>
        <w:tc>
          <w:tcPr>
            <w:tcW w:w="460" w:type="dxa"/>
            <w:vAlign w:val="bottom"/>
          </w:tcPr>
          <w:p w14:paraId="737D723C" w14:textId="77777777" w:rsidR="004B413C" w:rsidRDefault="004B413C">
            <w:pPr>
              <w:rPr>
                <w:sz w:val="18"/>
                <w:szCs w:val="18"/>
              </w:rPr>
            </w:pPr>
          </w:p>
        </w:tc>
        <w:tc>
          <w:tcPr>
            <w:tcW w:w="0" w:type="dxa"/>
            <w:vAlign w:val="bottom"/>
          </w:tcPr>
          <w:p w14:paraId="2E944C34" w14:textId="77777777" w:rsidR="004B413C" w:rsidRDefault="004B413C">
            <w:pPr>
              <w:rPr>
                <w:sz w:val="1"/>
                <w:szCs w:val="1"/>
              </w:rPr>
            </w:pPr>
          </w:p>
        </w:tc>
      </w:tr>
      <w:tr w:rsidR="004B413C" w14:paraId="56E85E3B" w14:textId="77777777">
        <w:trPr>
          <w:trHeight w:val="426"/>
        </w:trPr>
        <w:tc>
          <w:tcPr>
            <w:tcW w:w="200" w:type="dxa"/>
            <w:vAlign w:val="bottom"/>
          </w:tcPr>
          <w:p w14:paraId="4116BF70" w14:textId="77777777" w:rsidR="004B413C" w:rsidRDefault="004B413C">
            <w:pPr>
              <w:rPr>
                <w:sz w:val="24"/>
                <w:szCs w:val="24"/>
              </w:rPr>
            </w:pPr>
          </w:p>
        </w:tc>
        <w:tc>
          <w:tcPr>
            <w:tcW w:w="740" w:type="dxa"/>
            <w:vAlign w:val="bottom"/>
          </w:tcPr>
          <w:p w14:paraId="20BB0860" w14:textId="77777777" w:rsidR="004B413C" w:rsidRDefault="00EC2FEA">
            <w:pPr>
              <w:ind w:right="189"/>
              <w:jc w:val="right"/>
              <w:rPr>
                <w:sz w:val="20"/>
                <w:szCs w:val="20"/>
              </w:rPr>
            </w:pPr>
            <w:r>
              <w:rPr>
                <w:rFonts w:ascii="Arial" w:eastAsia="Arial" w:hAnsi="Arial" w:cs="Arial"/>
                <w:color w:val="4D4D4D"/>
                <w:sz w:val="18"/>
                <w:szCs w:val="18"/>
              </w:rPr>
              <w:t>2000</w:t>
            </w:r>
          </w:p>
        </w:tc>
        <w:tc>
          <w:tcPr>
            <w:tcW w:w="260" w:type="dxa"/>
            <w:vAlign w:val="bottom"/>
          </w:tcPr>
          <w:p w14:paraId="423D18CD" w14:textId="77777777" w:rsidR="004B413C" w:rsidRDefault="004B413C">
            <w:pPr>
              <w:rPr>
                <w:sz w:val="24"/>
                <w:szCs w:val="24"/>
              </w:rPr>
            </w:pPr>
          </w:p>
        </w:tc>
        <w:tc>
          <w:tcPr>
            <w:tcW w:w="280" w:type="dxa"/>
            <w:vAlign w:val="bottom"/>
          </w:tcPr>
          <w:p w14:paraId="3CED46B7" w14:textId="77777777" w:rsidR="004B413C" w:rsidRDefault="004B413C">
            <w:pPr>
              <w:rPr>
                <w:sz w:val="24"/>
                <w:szCs w:val="24"/>
              </w:rPr>
            </w:pPr>
          </w:p>
        </w:tc>
        <w:tc>
          <w:tcPr>
            <w:tcW w:w="280" w:type="dxa"/>
            <w:vAlign w:val="bottom"/>
          </w:tcPr>
          <w:p w14:paraId="75BEB6F0" w14:textId="77777777" w:rsidR="004B413C" w:rsidRDefault="004B413C">
            <w:pPr>
              <w:rPr>
                <w:sz w:val="24"/>
                <w:szCs w:val="24"/>
              </w:rPr>
            </w:pPr>
          </w:p>
        </w:tc>
        <w:tc>
          <w:tcPr>
            <w:tcW w:w="260" w:type="dxa"/>
            <w:vAlign w:val="bottom"/>
          </w:tcPr>
          <w:p w14:paraId="307D1AF0" w14:textId="77777777" w:rsidR="004B413C" w:rsidRDefault="004B413C">
            <w:pPr>
              <w:rPr>
                <w:sz w:val="24"/>
                <w:szCs w:val="24"/>
              </w:rPr>
            </w:pPr>
          </w:p>
        </w:tc>
        <w:tc>
          <w:tcPr>
            <w:tcW w:w="280" w:type="dxa"/>
            <w:vAlign w:val="bottom"/>
          </w:tcPr>
          <w:p w14:paraId="4A7F2581" w14:textId="77777777" w:rsidR="004B413C" w:rsidRDefault="004B413C">
            <w:pPr>
              <w:rPr>
                <w:sz w:val="24"/>
                <w:szCs w:val="24"/>
              </w:rPr>
            </w:pPr>
          </w:p>
        </w:tc>
        <w:tc>
          <w:tcPr>
            <w:tcW w:w="280" w:type="dxa"/>
            <w:vAlign w:val="bottom"/>
          </w:tcPr>
          <w:p w14:paraId="0ACEA82C" w14:textId="77777777" w:rsidR="004B413C" w:rsidRDefault="004B413C">
            <w:pPr>
              <w:rPr>
                <w:sz w:val="24"/>
                <w:szCs w:val="24"/>
              </w:rPr>
            </w:pPr>
          </w:p>
        </w:tc>
        <w:tc>
          <w:tcPr>
            <w:tcW w:w="260" w:type="dxa"/>
            <w:vAlign w:val="bottom"/>
          </w:tcPr>
          <w:p w14:paraId="35165F73" w14:textId="77777777" w:rsidR="004B413C" w:rsidRDefault="004B413C">
            <w:pPr>
              <w:rPr>
                <w:sz w:val="24"/>
                <w:szCs w:val="24"/>
              </w:rPr>
            </w:pPr>
          </w:p>
        </w:tc>
        <w:tc>
          <w:tcPr>
            <w:tcW w:w="280" w:type="dxa"/>
            <w:vAlign w:val="bottom"/>
          </w:tcPr>
          <w:p w14:paraId="365892D9" w14:textId="77777777" w:rsidR="004B413C" w:rsidRDefault="004B413C">
            <w:pPr>
              <w:rPr>
                <w:sz w:val="24"/>
                <w:szCs w:val="24"/>
              </w:rPr>
            </w:pPr>
          </w:p>
        </w:tc>
        <w:tc>
          <w:tcPr>
            <w:tcW w:w="260" w:type="dxa"/>
            <w:vAlign w:val="bottom"/>
          </w:tcPr>
          <w:p w14:paraId="7F066106" w14:textId="77777777" w:rsidR="004B413C" w:rsidRDefault="004B413C">
            <w:pPr>
              <w:rPr>
                <w:sz w:val="24"/>
                <w:szCs w:val="24"/>
              </w:rPr>
            </w:pPr>
          </w:p>
        </w:tc>
        <w:tc>
          <w:tcPr>
            <w:tcW w:w="280" w:type="dxa"/>
            <w:vAlign w:val="bottom"/>
          </w:tcPr>
          <w:p w14:paraId="32C52D59" w14:textId="77777777" w:rsidR="004B413C" w:rsidRDefault="004B413C">
            <w:pPr>
              <w:rPr>
                <w:sz w:val="24"/>
                <w:szCs w:val="24"/>
              </w:rPr>
            </w:pPr>
          </w:p>
        </w:tc>
        <w:tc>
          <w:tcPr>
            <w:tcW w:w="280" w:type="dxa"/>
            <w:vAlign w:val="bottom"/>
          </w:tcPr>
          <w:p w14:paraId="51698713" w14:textId="77777777" w:rsidR="004B413C" w:rsidRDefault="004B413C">
            <w:pPr>
              <w:rPr>
                <w:sz w:val="24"/>
                <w:szCs w:val="24"/>
              </w:rPr>
            </w:pPr>
          </w:p>
        </w:tc>
        <w:tc>
          <w:tcPr>
            <w:tcW w:w="260" w:type="dxa"/>
            <w:vAlign w:val="bottom"/>
          </w:tcPr>
          <w:p w14:paraId="586FB247" w14:textId="77777777" w:rsidR="004B413C" w:rsidRDefault="004B413C">
            <w:pPr>
              <w:rPr>
                <w:sz w:val="24"/>
                <w:szCs w:val="24"/>
              </w:rPr>
            </w:pPr>
          </w:p>
        </w:tc>
        <w:tc>
          <w:tcPr>
            <w:tcW w:w="280" w:type="dxa"/>
            <w:vAlign w:val="bottom"/>
          </w:tcPr>
          <w:p w14:paraId="5017277B" w14:textId="77777777" w:rsidR="004B413C" w:rsidRDefault="004B413C">
            <w:pPr>
              <w:rPr>
                <w:sz w:val="24"/>
                <w:szCs w:val="24"/>
              </w:rPr>
            </w:pPr>
          </w:p>
        </w:tc>
        <w:tc>
          <w:tcPr>
            <w:tcW w:w="280" w:type="dxa"/>
            <w:vAlign w:val="bottom"/>
          </w:tcPr>
          <w:p w14:paraId="235283C9" w14:textId="77777777" w:rsidR="004B413C" w:rsidRDefault="004B413C">
            <w:pPr>
              <w:rPr>
                <w:sz w:val="24"/>
                <w:szCs w:val="24"/>
              </w:rPr>
            </w:pPr>
          </w:p>
        </w:tc>
        <w:tc>
          <w:tcPr>
            <w:tcW w:w="260" w:type="dxa"/>
            <w:vAlign w:val="bottom"/>
          </w:tcPr>
          <w:p w14:paraId="2F96714A" w14:textId="77777777" w:rsidR="004B413C" w:rsidRDefault="004B413C">
            <w:pPr>
              <w:rPr>
                <w:sz w:val="24"/>
                <w:szCs w:val="24"/>
              </w:rPr>
            </w:pPr>
          </w:p>
        </w:tc>
        <w:tc>
          <w:tcPr>
            <w:tcW w:w="280" w:type="dxa"/>
            <w:vAlign w:val="bottom"/>
          </w:tcPr>
          <w:p w14:paraId="3984F15C" w14:textId="77777777" w:rsidR="004B413C" w:rsidRDefault="004B413C">
            <w:pPr>
              <w:rPr>
                <w:sz w:val="24"/>
                <w:szCs w:val="24"/>
              </w:rPr>
            </w:pPr>
          </w:p>
        </w:tc>
        <w:tc>
          <w:tcPr>
            <w:tcW w:w="280" w:type="dxa"/>
            <w:vAlign w:val="bottom"/>
          </w:tcPr>
          <w:p w14:paraId="3C2C2938" w14:textId="77777777" w:rsidR="004B413C" w:rsidRDefault="004B413C">
            <w:pPr>
              <w:rPr>
                <w:sz w:val="24"/>
                <w:szCs w:val="24"/>
              </w:rPr>
            </w:pPr>
          </w:p>
        </w:tc>
        <w:tc>
          <w:tcPr>
            <w:tcW w:w="260" w:type="dxa"/>
            <w:vAlign w:val="bottom"/>
          </w:tcPr>
          <w:p w14:paraId="0536182C" w14:textId="77777777" w:rsidR="004B413C" w:rsidRDefault="004B413C">
            <w:pPr>
              <w:rPr>
                <w:sz w:val="24"/>
                <w:szCs w:val="24"/>
              </w:rPr>
            </w:pPr>
          </w:p>
        </w:tc>
        <w:tc>
          <w:tcPr>
            <w:tcW w:w="280" w:type="dxa"/>
            <w:vAlign w:val="bottom"/>
          </w:tcPr>
          <w:p w14:paraId="074A06C3" w14:textId="77777777" w:rsidR="004B413C" w:rsidRDefault="004B413C">
            <w:pPr>
              <w:rPr>
                <w:sz w:val="24"/>
                <w:szCs w:val="24"/>
              </w:rPr>
            </w:pPr>
          </w:p>
        </w:tc>
        <w:tc>
          <w:tcPr>
            <w:tcW w:w="280" w:type="dxa"/>
            <w:vAlign w:val="bottom"/>
          </w:tcPr>
          <w:p w14:paraId="3DF211D9" w14:textId="77777777" w:rsidR="004B413C" w:rsidRDefault="004B413C">
            <w:pPr>
              <w:rPr>
                <w:sz w:val="24"/>
                <w:szCs w:val="24"/>
              </w:rPr>
            </w:pPr>
          </w:p>
        </w:tc>
        <w:tc>
          <w:tcPr>
            <w:tcW w:w="260" w:type="dxa"/>
            <w:vAlign w:val="bottom"/>
          </w:tcPr>
          <w:p w14:paraId="0AA395B7" w14:textId="77777777" w:rsidR="004B413C" w:rsidRDefault="004B413C">
            <w:pPr>
              <w:rPr>
                <w:sz w:val="24"/>
                <w:szCs w:val="24"/>
              </w:rPr>
            </w:pPr>
          </w:p>
        </w:tc>
        <w:tc>
          <w:tcPr>
            <w:tcW w:w="280" w:type="dxa"/>
            <w:vAlign w:val="bottom"/>
          </w:tcPr>
          <w:p w14:paraId="40B345D4" w14:textId="77777777" w:rsidR="004B413C" w:rsidRDefault="004B413C">
            <w:pPr>
              <w:rPr>
                <w:sz w:val="24"/>
                <w:szCs w:val="24"/>
              </w:rPr>
            </w:pPr>
          </w:p>
        </w:tc>
        <w:tc>
          <w:tcPr>
            <w:tcW w:w="260" w:type="dxa"/>
            <w:vAlign w:val="bottom"/>
          </w:tcPr>
          <w:p w14:paraId="388AA045" w14:textId="77777777" w:rsidR="004B413C" w:rsidRDefault="004B413C">
            <w:pPr>
              <w:rPr>
                <w:sz w:val="24"/>
                <w:szCs w:val="24"/>
              </w:rPr>
            </w:pPr>
          </w:p>
        </w:tc>
        <w:tc>
          <w:tcPr>
            <w:tcW w:w="280" w:type="dxa"/>
            <w:vAlign w:val="bottom"/>
          </w:tcPr>
          <w:p w14:paraId="39335122" w14:textId="77777777" w:rsidR="004B413C" w:rsidRDefault="004B413C">
            <w:pPr>
              <w:rPr>
                <w:sz w:val="24"/>
                <w:szCs w:val="24"/>
              </w:rPr>
            </w:pPr>
          </w:p>
        </w:tc>
        <w:tc>
          <w:tcPr>
            <w:tcW w:w="280" w:type="dxa"/>
            <w:vAlign w:val="bottom"/>
          </w:tcPr>
          <w:p w14:paraId="00BC4592" w14:textId="77777777" w:rsidR="004B413C" w:rsidRDefault="004B413C">
            <w:pPr>
              <w:rPr>
                <w:sz w:val="24"/>
                <w:szCs w:val="24"/>
              </w:rPr>
            </w:pPr>
          </w:p>
        </w:tc>
        <w:tc>
          <w:tcPr>
            <w:tcW w:w="260" w:type="dxa"/>
            <w:vAlign w:val="bottom"/>
          </w:tcPr>
          <w:p w14:paraId="51C598B4" w14:textId="77777777" w:rsidR="004B413C" w:rsidRDefault="004B413C">
            <w:pPr>
              <w:rPr>
                <w:sz w:val="24"/>
                <w:szCs w:val="24"/>
              </w:rPr>
            </w:pPr>
          </w:p>
        </w:tc>
        <w:tc>
          <w:tcPr>
            <w:tcW w:w="280" w:type="dxa"/>
            <w:vAlign w:val="bottom"/>
          </w:tcPr>
          <w:p w14:paraId="248000BE" w14:textId="77777777" w:rsidR="004B413C" w:rsidRDefault="004B413C">
            <w:pPr>
              <w:rPr>
                <w:sz w:val="24"/>
                <w:szCs w:val="24"/>
              </w:rPr>
            </w:pPr>
          </w:p>
        </w:tc>
        <w:tc>
          <w:tcPr>
            <w:tcW w:w="280" w:type="dxa"/>
            <w:vAlign w:val="bottom"/>
          </w:tcPr>
          <w:p w14:paraId="5DA945AC" w14:textId="77777777" w:rsidR="004B413C" w:rsidRDefault="004B413C">
            <w:pPr>
              <w:rPr>
                <w:sz w:val="24"/>
                <w:szCs w:val="24"/>
              </w:rPr>
            </w:pPr>
          </w:p>
        </w:tc>
        <w:tc>
          <w:tcPr>
            <w:tcW w:w="460" w:type="dxa"/>
            <w:vAlign w:val="bottom"/>
          </w:tcPr>
          <w:p w14:paraId="41E2D0B8" w14:textId="77777777" w:rsidR="004B413C" w:rsidRDefault="004B413C">
            <w:pPr>
              <w:rPr>
                <w:sz w:val="24"/>
                <w:szCs w:val="24"/>
              </w:rPr>
            </w:pPr>
          </w:p>
        </w:tc>
        <w:tc>
          <w:tcPr>
            <w:tcW w:w="0" w:type="dxa"/>
            <w:vAlign w:val="bottom"/>
          </w:tcPr>
          <w:p w14:paraId="356DF8A3" w14:textId="77777777" w:rsidR="004B413C" w:rsidRDefault="004B413C">
            <w:pPr>
              <w:rPr>
                <w:sz w:val="1"/>
                <w:szCs w:val="1"/>
              </w:rPr>
            </w:pPr>
          </w:p>
        </w:tc>
      </w:tr>
      <w:tr w:rsidR="004B413C" w14:paraId="6F1C49DC" w14:textId="77777777">
        <w:trPr>
          <w:trHeight w:val="191"/>
        </w:trPr>
        <w:tc>
          <w:tcPr>
            <w:tcW w:w="200" w:type="dxa"/>
            <w:vAlign w:val="bottom"/>
          </w:tcPr>
          <w:p w14:paraId="2B73CF2F" w14:textId="77777777" w:rsidR="004B413C" w:rsidRDefault="004B413C">
            <w:pPr>
              <w:rPr>
                <w:sz w:val="16"/>
                <w:szCs w:val="16"/>
              </w:rPr>
            </w:pPr>
          </w:p>
        </w:tc>
        <w:tc>
          <w:tcPr>
            <w:tcW w:w="740" w:type="dxa"/>
            <w:vAlign w:val="bottom"/>
          </w:tcPr>
          <w:p w14:paraId="14DFF812" w14:textId="77777777" w:rsidR="004B413C" w:rsidRDefault="00EC2FEA">
            <w:pPr>
              <w:spacing w:line="191" w:lineRule="exact"/>
              <w:ind w:right="189"/>
              <w:jc w:val="right"/>
              <w:rPr>
                <w:sz w:val="20"/>
                <w:szCs w:val="20"/>
              </w:rPr>
            </w:pPr>
            <w:r>
              <w:rPr>
                <w:rFonts w:ascii="Arial" w:eastAsia="Arial" w:hAnsi="Arial" w:cs="Arial"/>
                <w:color w:val="4D4D4D"/>
                <w:sz w:val="18"/>
                <w:szCs w:val="18"/>
              </w:rPr>
              <w:t>2005</w:t>
            </w:r>
          </w:p>
        </w:tc>
        <w:tc>
          <w:tcPr>
            <w:tcW w:w="260" w:type="dxa"/>
            <w:vAlign w:val="bottom"/>
          </w:tcPr>
          <w:p w14:paraId="6F3C94A4" w14:textId="77777777" w:rsidR="004B413C" w:rsidRDefault="004B413C">
            <w:pPr>
              <w:rPr>
                <w:sz w:val="16"/>
                <w:szCs w:val="16"/>
              </w:rPr>
            </w:pPr>
          </w:p>
        </w:tc>
        <w:tc>
          <w:tcPr>
            <w:tcW w:w="280" w:type="dxa"/>
            <w:vAlign w:val="bottom"/>
          </w:tcPr>
          <w:p w14:paraId="021F4A13" w14:textId="77777777" w:rsidR="004B413C" w:rsidRDefault="004B413C">
            <w:pPr>
              <w:rPr>
                <w:sz w:val="16"/>
                <w:szCs w:val="16"/>
              </w:rPr>
            </w:pPr>
          </w:p>
        </w:tc>
        <w:tc>
          <w:tcPr>
            <w:tcW w:w="280" w:type="dxa"/>
            <w:vAlign w:val="bottom"/>
          </w:tcPr>
          <w:p w14:paraId="05695D00" w14:textId="77777777" w:rsidR="004B413C" w:rsidRDefault="004B413C">
            <w:pPr>
              <w:rPr>
                <w:sz w:val="16"/>
                <w:szCs w:val="16"/>
              </w:rPr>
            </w:pPr>
          </w:p>
        </w:tc>
        <w:tc>
          <w:tcPr>
            <w:tcW w:w="260" w:type="dxa"/>
            <w:vAlign w:val="bottom"/>
          </w:tcPr>
          <w:p w14:paraId="36216EEB" w14:textId="77777777" w:rsidR="004B413C" w:rsidRDefault="004B413C">
            <w:pPr>
              <w:rPr>
                <w:sz w:val="16"/>
                <w:szCs w:val="16"/>
              </w:rPr>
            </w:pPr>
          </w:p>
        </w:tc>
        <w:tc>
          <w:tcPr>
            <w:tcW w:w="280" w:type="dxa"/>
            <w:vAlign w:val="bottom"/>
          </w:tcPr>
          <w:p w14:paraId="3BA8F465" w14:textId="77777777" w:rsidR="004B413C" w:rsidRDefault="004B413C">
            <w:pPr>
              <w:rPr>
                <w:sz w:val="16"/>
                <w:szCs w:val="16"/>
              </w:rPr>
            </w:pPr>
          </w:p>
        </w:tc>
        <w:tc>
          <w:tcPr>
            <w:tcW w:w="280" w:type="dxa"/>
            <w:vAlign w:val="bottom"/>
          </w:tcPr>
          <w:p w14:paraId="5BB498BD" w14:textId="77777777" w:rsidR="004B413C" w:rsidRDefault="004B413C">
            <w:pPr>
              <w:rPr>
                <w:sz w:val="16"/>
                <w:szCs w:val="16"/>
              </w:rPr>
            </w:pPr>
          </w:p>
        </w:tc>
        <w:tc>
          <w:tcPr>
            <w:tcW w:w="260" w:type="dxa"/>
            <w:vAlign w:val="bottom"/>
          </w:tcPr>
          <w:p w14:paraId="3A546087" w14:textId="77777777" w:rsidR="004B413C" w:rsidRDefault="004B413C">
            <w:pPr>
              <w:rPr>
                <w:sz w:val="16"/>
                <w:szCs w:val="16"/>
              </w:rPr>
            </w:pPr>
          </w:p>
        </w:tc>
        <w:tc>
          <w:tcPr>
            <w:tcW w:w="280" w:type="dxa"/>
            <w:vAlign w:val="bottom"/>
          </w:tcPr>
          <w:p w14:paraId="5207FB06" w14:textId="77777777" w:rsidR="004B413C" w:rsidRDefault="004B413C">
            <w:pPr>
              <w:rPr>
                <w:sz w:val="16"/>
                <w:szCs w:val="16"/>
              </w:rPr>
            </w:pPr>
          </w:p>
        </w:tc>
        <w:tc>
          <w:tcPr>
            <w:tcW w:w="260" w:type="dxa"/>
            <w:vAlign w:val="bottom"/>
          </w:tcPr>
          <w:p w14:paraId="1736092C" w14:textId="77777777" w:rsidR="004B413C" w:rsidRDefault="004B413C">
            <w:pPr>
              <w:rPr>
                <w:sz w:val="16"/>
                <w:szCs w:val="16"/>
              </w:rPr>
            </w:pPr>
          </w:p>
        </w:tc>
        <w:tc>
          <w:tcPr>
            <w:tcW w:w="280" w:type="dxa"/>
            <w:vAlign w:val="bottom"/>
          </w:tcPr>
          <w:p w14:paraId="0F0A975B" w14:textId="77777777" w:rsidR="004B413C" w:rsidRDefault="004B413C">
            <w:pPr>
              <w:rPr>
                <w:sz w:val="16"/>
                <w:szCs w:val="16"/>
              </w:rPr>
            </w:pPr>
          </w:p>
        </w:tc>
        <w:tc>
          <w:tcPr>
            <w:tcW w:w="280" w:type="dxa"/>
            <w:vAlign w:val="bottom"/>
          </w:tcPr>
          <w:p w14:paraId="245D44A5" w14:textId="77777777" w:rsidR="004B413C" w:rsidRDefault="004B413C">
            <w:pPr>
              <w:rPr>
                <w:sz w:val="16"/>
                <w:szCs w:val="16"/>
              </w:rPr>
            </w:pPr>
          </w:p>
        </w:tc>
        <w:tc>
          <w:tcPr>
            <w:tcW w:w="260" w:type="dxa"/>
            <w:vAlign w:val="bottom"/>
          </w:tcPr>
          <w:p w14:paraId="291F2577" w14:textId="77777777" w:rsidR="004B413C" w:rsidRDefault="004B413C">
            <w:pPr>
              <w:rPr>
                <w:sz w:val="16"/>
                <w:szCs w:val="16"/>
              </w:rPr>
            </w:pPr>
          </w:p>
        </w:tc>
        <w:tc>
          <w:tcPr>
            <w:tcW w:w="280" w:type="dxa"/>
            <w:vAlign w:val="bottom"/>
          </w:tcPr>
          <w:p w14:paraId="2AED1090" w14:textId="77777777" w:rsidR="004B413C" w:rsidRDefault="004B413C">
            <w:pPr>
              <w:rPr>
                <w:sz w:val="16"/>
                <w:szCs w:val="16"/>
              </w:rPr>
            </w:pPr>
          </w:p>
        </w:tc>
        <w:tc>
          <w:tcPr>
            <w:tcW w:w="280" w:type="dxa"/>
            <w:vAlign w:val="bottom"/>
          </w:tcPr>
          <w:p w14:paraId="63A11EFB" w14:textId="77777777" w:rsidR="004B413C" w:rsidRDefault="004B413C">
            <w:pPr>
              <w:rPr>
                <w:sz w:val="16"/>
                <w:szCs w:val="16"/>
              </w:rPr>
            </w:pPr>
          </w:p>
        </w:tc>
        <w:tc>
          <w:tcPr>
            <w:tcW w:w="260" w:type="dxa"/>
            <w:vAlign w:val="bottom"/>
          </w:tcPr>
          <w:p w14:paraId="372E65A4" w14:textId="77777777" w:rsidR="004B413C" w:rsidRDefault="004B413C">
            <w:pPr>
              <w:rPr>
                <w:sz w:val="16"/>
                <w:szCs w:val="16"/>
              </w:rPr>
            </w:pPr>
          </w:p>
        </w:tc>
        <w:tc>
          <w:tcPr>
            <w:tcW w:w="280" w:type="dxa"/>
            <w:vAlign w:val="bottom"/>
          </w:tcPr>
          <w:p w14:paraId="09FE11FC" w14:textId="77777777" w:rsidR="004B413C" w:rsidRDefault="004B413C">
            <w:pPr>
              <w:rPr>
                <w:sz w:val="16"/>
                <w:szCs w:val="16"/>
              </w:rPr>
            </w:pPr>
          </w:p>
        </w:tc>
        <w:tc>
          <w:tcPr>
            <w:tcW w:w="280" w:type="dxa"/>
            <w:vAlign w:val="bottom"/>
          </w:tcPr>
          <w:p w14:paraId="73049602" w14:textId="77777777" w:rsidR="004B413C" w:rsidRDefault="004B413C">
            <w:pPr>
              <w:rPr>
                <w:sz w:val="16"/>
                <w:szCs w:val="16"/>
              </w:rPr>
            </w:pPr>
          </w:p>
        </w:tc>
        <w:tc>
          <w:tcPr>
            <w:tcW w:w="260" w:type="dxa"/>
            <w:vAlign w:val="bottom"/>
          </w:tcPr>
          <w:p w14:paraId="11FBC40A" w14:textId="77777777" w:rsidR="004B413C" w:rsidRDefault="004B413C">
            <w:pPr>
              <w:rPr>
                <w:sz w:val="16"/>
                <w:szCs w:val="16"/>
              </w:rPr>
            </w:pPr>
          </w:p>
        </w:tc>
        <w:tc>
          <w:tcPr>
            <w:tcW w:w="280" w:type="dxa"/>
            <w:vAlign w:val="bottom"/>
          </w:tcPr>
          <w:p w14:paraId="029C6A1C" w14:textId="77777777" w:rsidR="004B413C" w:rsidRDefault="004B413C">
            <w:pPr>
              <w:rPr>
                <w:sz w:val="16"/>
                <w:szCs w:val="16"/>
              </w:rPr>
            </w:pPr>
          </w:p>
        </w:tc>
        <w:tc>
          <w:tcPr>
            <w:tcW w:w="280" w:type="dxa"/>
            <w:vAlign w:val="bottom"/>
          </w:tcPr>
          <w:p w14:paraId="459F69AC" w14:textId="77777777" w:rsidR="004B413C" w:rsidRDefault="004B413C">
            <w:pPr>
              <w:rPr>
                <w:sz w:val="16"/>
                <w:szCs w:val="16"/>
              </w:rPr>
            </w:pPr>
          </w:p>
        </w:tc>
        <w:tc>
          <w:tcPr>
            <w:tcW w:w="260" w:type="dxa"/>
            <w:vAlign w:val="bottom"/>
          </w:tcPr>
          <w:p w14:paraId="0FA5B97E" w14:textId="77777777" w:rsidR="004B413C" w:rsidRDefault="004B413C">
            <w:pPr>
              <w:rPr>
                <w:sz w:val="16"/>
                <w:szCs w:val="16"/>
              </w:rPr>
            </w:pPr>
          </w:p>
        </w:tc>
        <w:tc>
          <w:tcPr>
            <w:tcW w:w="280" w:type="dxa"/>
            <w:vAlign w:val="bottom"/>
          </w:tcPr>
          <w:p w14:paraId="63C9BE42" w14:textId="77777777" w:rsidR="004B413C" w:rsidRDefault="004B413C">
            <w:pPr>
              <w:rPr>
                <w:sz w:val="16"/>
                <w:szCs w:val="16"/>
              </w:rPr>
            </w:pPr>
          </w:p>
        </w:tc>
        <w:tc>
          <w:tcPr>
            <w:tcW w:w="260" w:type="dxa"/>
            <w:vAlign w:val="bottom"/>
          </w:tcPr>
          <w:p w14:paraId="4D94DF9D" w14:textId="77777777" w:rsidR="004B413C" w:rsidRDefault="004B413C">
            <w:pPr>
              <w:rPr>
                <w:sz w:val="16"/>
                <w:szCs w:val="16"/>
              </w:rPr>
            </w:pPr>
          </w:p>
        </w:tc>
        <w:tc>
          <w:tcPr>
            <w:tcW w:w="280" w:type="dxa"/>
            <w:vAlign w:val="bottom"/>
          </w:tcPr>
          <w:p w14:paraId="63536A9E" w14:textId="77777777" w:rsidR="004B413C" w:rsidRDefault="004B413C">
            <w:pPr>
              <w:rPr>
                <w:sz w:val="16"/>
                <w:szCs w:val="16"/>
              </w:rPr>
            </w:pPr>
          </w:p>
        </w:tc>
        <w:tc>
          <w:tcPr>
            <w:tcW w:w="280" w:type="dxa"/>
            <w:vAlign w:val="bottom"/>
          </w:tcPr>
          <w:p w14:paraId="122E0E69" w14:textId="77777777" w:rsidR="004B413C" w:rsidRDefault="004B413C">
            <w:pPr>
              <w:rPr>
                <w:sz w:val="16"/>
                <w:szCs w:val="16"/>
              </w:rPr>
            </w:pPr>
          </w:p>
        </w:tc>
        <w:tc>
          <w:tcPr>
            <w:tcW w:w="260" w:type="dxa"/>
            <w:vAlign w:val="bottom"/>
          </w:tcPr>
          <w:p w14:paraId="0BEB91E9" w14:textId="77777777" w:rsidR="004B413C" w:rsidRDefault="004B413C">
            <w:pPr>
              <w:rPr>
                <w:sz w:val="16"/>
                <w:szCs w:val="16"/>
              </w:rPr>
            </w:pPr>
          </w:p>
        </w:tc>
        <w:tc>
          <w:tcPr>
            <w:tcW w:w="280" w:type="dxa"/>
            <w:vAlign w:val="bottom"/>
          </w:tcPr>
          <w:p w14:paraId="67496139" w14:textId="77777777" w:rsidR="004B413C" w:rsidRDefault="004B413C">
            <w:pPr>
              <w:rPr>
                <w:sz w:val="16"/>
                <w:szCs w:val="16"/>
              </w:rPr>
            </w:pPr>
          </w:p>
        </w:tc>
        <w:tc>
          <w:tcPr>
            <w:tcW w:w="280" w:type="dxa"/>
            <w:vAlign w:val="bottom"/>
          </w:tcPr>
          <w:p w14:paraId="0523AFC9" w14:textId="77777777" w:rsidR="004B413C" w:rsidRDefault="004B413C">
            <w:pPr>
              <w:rPr>
                <w:sz w:val="16"/>
                <w:szCs w:val="16"/>
              </w:rPr>
            </w:pPr>
          </w:p>
        </w:tc>
        <w:tc>
          <w:tcPr>
            <w:tcW w:w="460" w:type="dxa"/>
            <w:vAlign w:val="bottom"/>
          </w:tcPr>
          <w:p w14:paraId="451B70F6" w14:textId="77777777" w:rsidR="004B413C" w:rsidRDefault="00EC2FEA">
            <w:pPr>
              <w:spacing w:line="191" w:lineRule="exact"/>
              <w:ind w:left="340"/>
              <w:rPr>
                <w:sz w:val="20"/>
                <w:szCs w:val="20"/>
              </w:rPr>
            </w:pPr>
            <w:r>
              <w:rPr>
                <w:rFonts w:ascii="Arial" w:eastAsia="Arial" w:hAnsi="Arial" w:cs="Arial"/>
                <w:color w:val="1A1A1A"/>
                <w:w w:val="82"/>
                <w:sz w:val="18"/>
                <w:szCs w:val="18"/>
              </w:rPr>
              <w:t>B</w:t>
            </w:r>
          </w:p>
        </w:tc>
        <w:tc>
          <w:tcPr>
            <w:tcW w:w="0" w:type="dxa"/>
            <w:vAlign w:val="bottom"/>
          </w:tcPr>
          <w:p w14:paraId="48C95706" w14:textId="77777777" w:rsidR="004B413C" w:rsidRDefault="004B413C">
            <w:pPr>
              <w:rPr>
                <w:sz w:val="1"/>
                <w:szCs w:val="1"/>
              </w:rPr>
            </w:pPr>
          </w:p>
        </w:tc>
      </w:tr>
      <w:tr w:rsidR="004B413C" w14:paraId="06F16F33" w14:textId="77777777">
        <w:trPr>
          <w:trHeight w:val="207"/>
        </w:trPr>
        <w:tc>
          <w:tcPr>
            <w:tcW w:w="200" w:type="dxa"/>
            <w:vMerge w:val="restart"/>
            <w:textDirection w:val="btLr"/>
            <w:vAlign w:val="bottom"/>
          </w:tcPr>
          <w:p w14:paraId="2B4A5E1B" w14:textId="77777777" w:rsidR="004B413C" w:rsidRDefault="00EC2FEA">
            <w:pPr>
              <w:rPr>
                <w:sz w:val="20"/>
                <w:szCs w:val="20"/>
              </w:rPr>
            </w:pPr>
            <w:r>
              <w:rPr>
                <w:rFonts w:ascii="Arial" w:eastAsia="Arial" w:hAnsi="Arial" w:cs="Arial"/>
                <w:w w:val="94"/>
              </w:rPr>
              <w:t>Year</w:t>
            </w:r>
          </w:p>
        </w:tc>
        <w:tc>
          <w:tcPr>
            <w:tcW w:w="740" w:type="dxa"/>
            <w:vAlign w:val="bottom"/>
          </w:tcPr>
          <w:p w14:paraId="5F08FBE9" w14:textId="77777777" w:rsidR="004B413C" w:rsidRDefault="00EC2FEA">
            <w:pPr>
              <w:ind w:right="189"/>
              <w:jc w:val="right"/>
              <w:rPr>
                <w:sz w:val="20"/>
                <w:szCs w:val="20"/>
              </w:rPr>
            </w:pPr>
            <w:r>
              <w:rPr>
                <w:rFonts w:ascii="Arial" w:eastAsia="Arial" w:hAnsi="Arial" w:cs="Arial"/>
                <w:color w:val="4D4D4D"/>
                <w:sz w:val="18"/>
                <w:szCs w:val="18"/>
              </w:rPr>
              <w:t>2010</w:t>
            </w:r>
          </w:p>
        </w:tc>
        <w:tc>
          <w:tcPr>
            <w:tcW w:w="260" w:type="dxa"/>
            <w:vAlign w:val="bottom"/>
          </w:tcPr>
          <w:p w14:paraId="76B50C22" w14:textId="77777777" w:rsidR="004B413C" w:rsidRDefault="004B413C">
            <w:pPr>
              <w:rPr>
                <w:sz w:val="18"/>
                <w:szCs w:val="18"/>
              </w:rPr>
            </w:pPr>
          </w:p>
        </w:tc>
        <w:tc>
          <w:tcPr>
            <w:tcW w:w="280" w:type="dxa"/>
            <w:vAlign w:val="bottom"/>
          </w:tcPr>
          <w:p w14:paraId="1A9F632C" w14:textId="77777777" w:rsidR="004B413C" w:rsidRDefault="004B413C">
            <w:pPr>
              <w:rPr>
                <w:sz w:val="18"/>
                <w:szCs w:val="18"/>
              </w:rPr>
            </w:pPr>
          </w:p>
        </w:tc>
        <w:tc>
          <w:tcPr>
            <w:tcW w:w="280" w:type="dxa"/>
            <w:vAlign w:val="bottom"/>
          </w:tcPr>
          <w:p w14:paraId="6FAC5B55" w14:textId="77777777" w:rsidR="004B413C" w:rsidRDefault="004B413C">
            <w:pPr>
              <w:rPr>
                <w:sz w:val="18"/>
                <w:szCs w:val="18"/>
              </w:rPr>
            </w:pPr>
          </w:p>
        </w:tc>
        <w:tc>
          <w:tcPr>
            <w:tcW w:w="260" w:type="dxa"/>
            <w:vAlign w:val="bottom"/>
          </w:tcPr>
          <w:p w14:paraId="4238CF9A" w14:textId="77777777" w:rsidR="004B413C" w:rsidRDefault="004B413C">
            <w:pPr>
              <w:rPr>
                <w:sz w:val="18"/>
                <w:szCs w:val="18"/>
              </w:rPr>
            </w:pPr>
          </w:p>
        </w:tc>
        <w:tc>
          <w:tcPr>
            <w:tcW w:w="280" w:type="dxa"/>
            <w:vAlign w:val="bottom"/>
          </w:tcPr>
          <w:p w14:paraId="18812D60" w14:textId="77777777" w:rsidR="004B413C" w:rsidRDefault="004B413C">
            <w:pPr>
              <w:rPr>
                <w:sz w:val="18"/>
                <w:szCs w:val="18"/>
              </w:rPr>
            </w:pPr>
          </w:p>
        </w:tc>
        <w:tc>
          <w:tcPr>
            <w:tcW w:w="280" w:type="dxa"/>
            <w:vAlign w:val="bottom"/>
          </w:tcPr>
          <w:p w14:paraId="2EB67AF7" w14:textId="77777777" w:rsidR="004B413C" w:rsidRDefault="004B413C">
            <w:pPr>
              <w:rPr>
                <w:sz w:val="18"/>
                <w:szCs w:val="18"/>
              </w:rPr>
            </w:pPr>
          </w:p>
        </w:tc>
        <w:tc>
          <w:tcPr>
            <w:tcW w:w="260" w:type="dxa"/>
            <w:vAlign w:val="bottom"/>
          </w:tcPr>
          <w:p w14:paraId="29982D53" w14:textId="77777777" w:rsidR="004B413C" w:rsidRDefault="004B413C">
            <w:pPr>
              <w:rPr>
                <w:sz w:val="18"/>
                <w:szCs w:val="18"/>
              </w:rPr>
            </w:pPr>
          </w:p>
        </w:tc>
        <w:tc>
          <w:tcPr>
            <w:tcW w:w="280" w:type="dxa"/>
            <w:vAlign w:val="bottom"/>
          </w:tcPr>
          <w:p w14:paraId="4E0F8997" w14:textId="77777777" w:rsidR="004B413C" w:rsidRDefault="004B413C">
            <w:pPr>
              <w:rPr>
                <w:sz w:val="18"/>
                <w:szCs w:val="18"/>
              </w:rPr>
            </w:pPr>
          </w:p>
        </w:tc>
        <w:tc>
          <w:tcPr>
            <w:tcW w:w="260" w:type="dxa"/>
            <w:vAlign w:val="bottom"/>
          </w:tcPr>
          <w:p w14:paraId="451E47C9" w14:textId="77777777" w:rsidR="004B413C" w:rsidRDefault="004B413C">
            <w:pPr>
              <w:rPr>
                <w:sz w:val="18"/>
                <w:szCs w:val="18"/>
              </w:rPr>
            </w:pPr>
          </w:p>
        </w:tc>
        <w:tc>
          <w:tcPr>
            <w:tcW w:w="280" w:type="dxa"/>
            <w:vAlign w:val="bottom"/>
          </w:tcPr>
          <w:p w14:paraId="35B4D35F" w14:textId="77777777" w:rsidR="004B413C" w:rsidRDefault="004B413C">
            <w:pPr>
              <w:rPr>
                <w:sz w:val="18"/>
                <w:szCs w:val="18"/>
              </w:rPr>
            </w:pPr>
          </w:p>
        </w:tc>
        <w:tc>
          <w:tcPr>
            <w:tcW w:w="280" w:type="dxa"/>
            <w:vAlign w:val="bottom"/>
          </w:tcPr>
          <w:p w14:paraId="751DA5D2" w14:textId="77777777" w:rsidR="004B413C" w:rsidRDefault="004B413C">
            <w:pPr>
              <w:rPr>
                <w:sz w:val="18"/>
                <w:szCs w:val="18"/>
              </w:rPr>
            </w:pPr>
          </w:p>
        </w:tc>
        <w:tc>
          <w:tcPr>
            <w:tcW w:w="260" w:type="dxa"/>
            <w:vAlign w:val="bottom"/>
          </w:tcPr>
          <w:p w14:paraId="0D6F5FFB" w14:textId="77777777" w:rsidR="004B413C" w:rsidRDefault="004B413C">
            <w:pPr>
              <w:rPr>
                <w:sz w:val="18"/>
                <w:szCs w:val="18"/>
              </w:rPr>
            </w:pPr>
          </w:p>
        </w:tc>
        <w:tc>
          <w:tcPr>
            <w:tcW w:w="280" w:type="dxa"/>
            <w:vAlign w:val="bottom"/>
          </w:tcPr>
          <w:p w14:paraId="04C1C8E0" w14:textId="77777777" w:rsidR="004B413C" w:rsidRDefault="004B413C">
            <w:pPr>
              <w:rPr>
                <w:sz w:val="18"/>
                <w:szCs w:val="18"/>
              </w:rPr>
            </w:pPr>
          </w:p>
        </w:tc>
        <w:tc>
          <w:tcPr>
            <w:tcW w:w="280" w:type="dxa"/>
            <w:vAlign w:val="bottom"/>
          </w:tcPr>
          <w:p w14:paraId="1943DEB1" w14:textId="77777777" w:rsidR="004B413C" w:rsidRDefault="004B413C">
            <w:pPr>
              <w:rPr>
                <w:sz w:val="18"/>
                <w:szCs w:val="18"/>
              </w:rPr>
            </w:pPr>
          </w:p>
        </w:tc>
        <w:tc>
          <w:tcPr>
            <w:tcW w:w="260" w:type="dxa"/>
            <w:vAlign w:val="bottom"/>
          </w:tcPr>
          <w:p w14:paraId="5BC2F14F" w14:textId="77777777" w:rsidR="004B413C" w:rsidRDefault="004B413C">
            <w:pPr>
              <w:rPr>
                <w:sz w:val="18"/>
                <w:szCs w:val="18"/>
              </w:rPr>
            </w:pPr>
          </w:p>
        </w:tc>
        <w:tc>
          <w:tcPr>
            <w:tcW w:w="280" w:type="dxa"/>
            <w:vAlign w:val="bottom"/>
          </w:tcPr>
          <w:p w14:paraId="60B048B3" w14:textId="77777777" w:rsidR="004B413C" w:rsidRDefault="004B413C">
            <w:pPr>
              <w:rPr>
                <w:sz w:val="18"/>
                <w:szCs w:val="18"/>
              </w:rPr>
            </w:pPr>
          </w:p>
        </w:tc>
        <w:tc>
          <w:tcPr>
            <w:tcW w:w="280" w:type="dxa"/>
            <w:vAlign w:val="bottom"/>
          </w:tcPr>
          <w:p w14:paraId="65E1F588" w14:textId="77777777" w:rsidR="004B413C" w:rsidRDefault="004B413C">
            <w:pPr>
              <w:rPr>
                <w:sz w:val="18"/>
                <w:szCs w:val="18"/>
              </w:rPr>
            </w:pPr>
          </w:p>
        </w:tc>
        <w:tc>
          <w:tcPr>
            <w:tcW w:w="260" w:type="dxa"/>
            <w:vAlign w:val="bottom"/>
          </w:tcPr>
          <w:p w14:paraId="289561F0" w14:textId="77777777" w:rsidR="004B413C" w:rsidRDefault="004B413C">
            <w:pPr>
              <w:rPr>
                <w:sz w:val="18"/>
                <w:szCs w:val="18"/>
              </w:rPr>
            </w:pPr>
          </w:p>
        </w:tc>
        <w:tc>
          <w:tcPr>
            <w:tcW w:w="280" w:type="dxa"/>
            <w:vAlign w:val="bottom"/>
          </w:tcPr>
          <w:p w14:paraId="05DAED83" w14:textId="77777777" w:rsidR="004B413C" w:rsidRDefault="004B413C">
            <w:pPr>
              <w:rPr>
                <w:sz w:val="18"/>
                <w:szCs w:val="18"/>
              </w:rPr>
            </w:pPr>
          </w:p>
        </w:tc>
        <w:tc>
          <w:tcPr>
            <w:tcW w:w="280" w:type="dxa"/>
            <w:vAlign w:val="bottom"/>
          </w:tcPr>
          <w:p w14:paraId="3AD66C58" w14:textId="77777777" w:rsidR="004B413C" w:rsidRDefault="004B413C">
            <w:pPr>
              <w:rPr>
                <w:sz w:val="18"/>
                <w:szCs w:val="18"/>
              </w:rPr>
            </w:pPr>
          </w:p>
        </w:tc>
        <w:tc>
          <w:tcPr>
            <w:tcW w:w="260" w:type="dxa"/>
            <w:vAlign w:val="bottom"/>
          </w:tcPr>
          <w:p w14:paraId="4F0736D2" w14:textId="77777777" w:rsidR="004B413C" w:rsidRDefault="004B413C">
            <w:pPr>
              <w:rPr>
                <w:sz w:val="18"/>
                <w:szCs w:val="18"/>
              </w:rPr>
            </w:pPr>
          </w:p>
        </w:tc>
        <w:tc>
          <w:tcPr>
            <w:tcW w:w="280" w:type="dxa"/>
            <w:vAlign w:val="bottom"/>
          </w:tcPr>
          <w:p w14:paraId="62CF01BC" w14:textId="77777777" w:rsidR="004B413C" w:rsidRDefault="004B413C">
            <w:pPr>
              <w:rPr>
                <w:sz w:val="18"/>
                <w:szCs w:val="18"/>
              </w:rPr>
            </w:pPr>
          </w:p>
        </w:tc>
        <w:tc>
          <w:tcPr>
            <w:tcW w:w="260" w:type="dxa"/>
            <w:vAlign w:val="bottom"/>
          </w:tcPr>
          <w:p w14:paraId="3A827545" w14:textId="77777777" w:rsidR="004B413C" w:rsidRDefault="004B413C">
            <w:pPr>
              <w:rPr>
                <w:sz w:val="18"/>
                <w:szCs w:val="18"/>
              </w:rPr>
            </w:pPr>
          </w:p>
        </w:tc>
        <w:tc>
          <w:tcPr>
            <w:tcW w:w="280" w:type="dxa"/>
            <w:vAlign w:val="bottom"/>
          </w:tcPr>
          <w:p w14:paraId="39D9A817" w14:textId="77777777" w:rsidR="004B413C" w:rsidRDefault="004B413C">
            <w:pPr>
              <w:rPr>
                <w:sz w:val="18"/>
                <w:szCs w:val="18"/>
              </w:rPr>
            </w:pPr>
          </w:p>
        </w:tc>
        <w:tc>
          <w:tcPr>
            <w:tcW w:w="280" w:type="dxa"/>
            <w:vAlign w:val="bottom"/>
          </w:tcPr>
          <w:p w14:paraId="6E1253E4" w14:textId="77777777" w:rsidR="004B413C" w:rsidRDefault="004B413C">
            <w:pPr>
              <w:rPr>
                <w:sz w:val="18"/>
                <w:szCs w:val="18"/>
              </w:rPr>
            </w:pPr>
          </w:p>
        </w:tc>
        <w:tc>
          <w:tcPr>
            <w:tcW w:w="260" w:type="dxa"/>
            <w:vAlign w:val="bottom"/>
          </w:tcPr>
          <w:p w14:paraId="5029545A" w14:textId="77777777" w:rsidR="004B413C" w:rsidRDefault="004B413C">
            <w:pPr>
              <w:rPr>
                <w:sz w:val="18"/>
                <w:szCs w:val="18"/>
              </w:rPr>
            </w:pPr>
          </w:p>
        </w:tc>
        <w:tc>
          <w:tcPr>
            <w:tcW w:w="280" w:type="dxa"/>
            <w:vAlign w:val="bottom"/>
          </w:tcPr>
          <w:p w14:paraId="5C95EAB8" w14:textId="77777777" w:rsidR="004B413C" w:rsidRDefault="004B413C">
            <w:pPr>
              <w:rPr>
                <w:sz w:val="18"/>
                <w:szCs w:val="18"/>
              </w:rPr>
            </w:pPr>
          </w:p>
        </w:tc>
        <w:tc>
          <w:tcPr>
            <w:tcW w:w="280" w:type="dxa"/>
            <w:vAlign w:val="bottom"/>
          </w:tcPr>
          <w:p w14:paraId="7E5A6F81" w14:textId="77777777" w:rsidR="004B413C" w:rsidRDefault="004B413C">
            <w:pPr>
              <w:rPr>
                <w:sz w:val="18"/>
                <w:szCs w:val="18"/>
              </w:rPr>
            </w:pPr>
          </w:p>
        </w:tc>
        <w:tc>
          <w:tcPr>
            <w:tcW w:w="460" w:type="dxa"/>
            <w:vAlign w:val="bottom"/>
          </w:tcPr>
          <w:p w14:paraId="6E749FD2" w14:textId="77777777" w:rsidR="004B413C" w:rsidRDefault="004B413C">
            <w:pPr>
              <w:rPr>
                <w:sz w:val="18"/>
                <w:szCs w:val="18"/>
              </w:rPr>
            </w:pPr>
          </w:p>
        </w:tc>
        <w:tc>
          <w:tcPr>
            <w:tcW w:w="0" w:type="dxa"/>
            <w:vAlign w:val="bottom"/>
          </w:tcPr>
          <w:p w14:paraId="0B243427" w14:textId="77777777" w:rsidR="004B413C" w:rsidRDefault="004B413C">
            <w:pPr>
              <w:rPr>
                <w:sz w:val="1"/>
                <w:szCs w:val="1"/>
              </w:rPr>
            </w:pPr>
          </w:p>
        </w:tc>
      </w:tr>
      <w:tr w:rsidR="004B413C" w14:paraId="5D40F85E" w14:textId="77777777">
        <w:trPr>
          <w:trHeight w:val="352"/>
        </w:trPr>
        <w:tc>
          <w:tcPr>
            <w:tcW w:w="200" w:type="dxa"/>
            <w:vMerge/>
            <w:vAlign w:val="bottom"/>
          </w:tcPr>
          <w:p w14:paraId="77439F63" w14:textId="77777777" w:rsidR="004B413C" w:rsidRDefault="004B413C">
            <w:pPr>
              <w:rPr>
                <w:sz w:val="24"/>
                <w:szCs w:val="24"/>
              </w:rPr>
            </w:pPr>
          </w:p>
        </w:tc>
        <w:tc>
          <w:tcPr>
            <w:tcW w:w="740" w:type="dxa"/>
            <w:vMerge w:val="restart"/>
            <w:vAlign w:val="bottom"/>
          </w:tcPr>
          <w:p w14:paraId="78468B14" w14:textId="77777777" w:rsidR="004B413C" w:rsidRDefault="00EC2FEA">
            <w:pPr>
              <w:ind w:right="189"/>
              <w:jc w:val="right"/>
              <w:rPr>
                <w:sz w:val="20"/>
                <w:szCs w:val="20"/>
              </w:rPr>
            </w:pPr>
            <w:r>
              <w:rPr>
                <w:rFonts w:ascii="Arial" w:eastAsia="Arial" w:hAnsi="Arial" w:cs="Arial"/>
                <w:color w:val="4D4D4D"/>
                <w:sz w:val="18"/>
                <w:szCs w:val="18"/>
              </w:rPr>
              <w:t>2000</w:t>
            </w:r>
          </w:p>
        </w:tc>
        <w:tc>
          <w:tcPr>
            <w:tcW w:w="260" w:type="dxa"/>
            <w:vAlign w:val="bottom"/>
          </w:tcPr>
          <w:p w14:paraId="455270AE" w14:textId="77777777" w:rsidR="004B413C" w:rsidRDefault="004B413C">
            <w:pPr>
              <w:rPr>
                <w:sz w:val="24"/>
                <w:szCs w:val="24"/>
              </w:rPr>
            </w:pPr>
          </w:p>
        </w:tc>
        <w:tc>
          <w:tcPr>
            <w:tcW w:w="280" w:type="dxa"/>
            <w:vAlign w:val="bottom"/>
          </w:tcPr>
          <w:p w14:paraId="06B9AB24" w14:textId="77777777" w:rsidR="004B413C" w:rsidRDefault="004B413C">
            <w:pPr>
              <w:rPr>
                <w:sz w:val="24"/>
                <w:szCs w:val="24"/>
              </w:rPr>
            </w:pPr>
          </w:p>
        </w:tc>
        <w:tc>
          <w:tcPr>
            <w:tcW w:w="280" w:type="dxa"/>
            <w:vAlign w:val="bottom"/>
          </w:tcPr>
          <w:p w14:paraId="1BE73515" w14:textId="77777777" w:rsidR="004B413C" w:rsidRDefault="004B413C">
            <w:pPr>
              <w:rPr>
                <w:sz w:val="24"/>
                <w:szCs w:val="24"/>
              </w:rPr>
            </w:pPr>
          </w:p>
        </w:tc>
        <w:tc>
          <w:tcPr>
            <w:tcW w:w="260" w:type="dxa"/>
            <w:vAlign w:val="bottom"/>
          </w:tcPr>
          <w:p w14:paraId="0FEC3887" w14:textId="77777777" w:rsidR="004B413C" w:rsidRDefault="004B413C">
            <w:pPr>
              <w:rPr>
                <w:sz w:val="24"/>
                <w:szCs w:val="24"/>
              </w:rPr>
            </w:pPr>
          </w:p>
        </w:tc>
        <w:tc>
          <w:tcPr>
            <w:tcW w:w="280" w:type="dxa"/>
            <w:vAlign w:val="bottom"/>
          </w:tcPr>
          <w:p w14:paraId="74415AF9" w14:textId="77777777" w:rsidR="004B413C" w:rsidRDefault="004B413C">
            <w:pPr>
              <w:rPr>
                <w:sz w:val="24"/>
                <w:szCs w:val="24"/>
              </w:rPr>
            </w:pPr>
          </w:p>
        </w:tc>
        <w:tc>
          <w:tcPr>
            <w:tcW w:w="280" w:type="dxa"/>
            <w:vAlign w:val="bottom"/>
          </w:tcPr>
          <w:p w14:paraId="0A4BEAB0" w14:textId="77777777" w:rsidR="004B413C" w:rsidRDefault="004B413C">
            <w:pPr>
              <w:rPr>
                <w:sz w:val="24"/>
                <w:szCs w:val="24"/>
              </w:rPr>
            </w:pPr>
          </w:p>
        </w:tc>
        <w:tc>
          <w:tcPr>
            <w:tcW w:w="260" w:type="dxa"/>
            <w:vAlign w:val="bottom"/>
          </w:tcPr>
          <w:p w14:paraId="1D770887" w14:textId="77777777" w:rsidR="004B413C" w:rsidRDefault="004B413C">
            <w:pPr>
              <w:rPr>
                <w:sz w:val="24"/>
                <w:szCs w:val="24"/>
              </w:rPr>
            </w:pPr>
          </w:p>
        </w:tc>
        <w:tc>
          <w:tcPr>
            <w:tcW w:w="280" w:type="dxa"/>
            <w:vAlign w:val="bottom"/>
          </w:tcPr>
          <w:p w14:paraId="7A8EEB6C" w14:textId="77777777" w:rsidR="004B413C" w:rsidRDefault="004B413C">
            <w:pPr>
              <w:rPr>
                <w:sz w:val="24"/>
                <w:szCs w:val="24"/>
              </w:rPr>
            </w:pPr>
          </w:p>
        </w:tc>
        <w:tc>
          <w:tcPr>
            <w:tcW w:w="260" w:type="dxa"/>
            <w:vAlign w:val="bottom"/>
          </w:tcPr>
          <w:p w14:paraId="57EA79E8" w14:textId="77777777" w:rsidR="004B413C" w:rsidRDefault="004B413C">
            <w:pPr>
              <w:rPr>
                <w:sz w:val="24"/>
                <w:szCs w:val="24"/>
              </w:rPr>
            </w:pPr>
          </w:p>
        </w:tc>
        <w:tc>
          <w:tcPr>
            <w:tcW w:w="280" w:type="dxa"/>
            <w:vAlign w:val="bottom"/>
          </w:tcPr>
          <w:p w14:paraId="595393DE" w14:textId="77777777" w:rsidR="004B413C" w:rsidRDefault="004B413C">
            <w:pPr>
              <w:rPr>
                <w:sz w:val="24"/>
                <w:szCs w:val="24"/>
              </w:rPr>
            </w:pPr>
          </w:p>
        </w:tc>
        <w:tc>
          <w:tcPr>
            <w:tcW w:w="280" w:type="dxa"/>
            <w:vAlign w:val="bottom"/>
          </w:tcPr>
          <w:p w14:paraId="765C9CA3" w14:textId="77777777" w:rsidR="004B413C" w:rsidRDefault="004B413C">
            <w:pPr>
              <w:rPr>
                <w:sz w:val="24"/>
                <w:szCs w:val="24"/>
              </w:rPr>
            </w:pPr>
          </w:p>
        </w:tc>
        <w:tc>
          <w:tcPr>
            <w:tcW w:w="260" w:type="dxa"/>
            <w:vAlign w:val="bottom"/>
          </w:tcPr>
          <w:p w14:paraId="59F2161E" w14:textId="77777777" w:rsidR="004B413C" w:rsidRDefault="004B413C">
            <w:pPr>
              <w:rPr>
                <w:sz w:val="24"/>
                <w:szCs w:val="24"/>
              </w:rPr>
            </w:pPr>
          </w:p>
        </w:tc>
        <w:tc>
          <w:tcPr>
            <w:tcW w:w="280" w:type="dxa"/>
            <w:vAlign w:val="bottom"/>
          </w:tcPr>
          <w:p w14:paraId="3747754F" w14:textId="77777777" w:rsidR="004B413C" w:rsidRDefault="004B413C">
            <w:pPr>
              <w:rPr>
                <w:sz w:val="24"/>
                <w:szCs w:val="24"/>
              </w:rPr>
            </w:pPr>
          </w:p>
        </w:tc>
        <w:tc>
          <w:tcPr>
            <w:tcW w:w="280" w:type="dxa"/>
            <w:vAlign w:val="bottom"/>
          </w:tcPr>
          <w:p w14:paraId="4B6C2D91" w14:textId="77777777" w:rsidR="004B413C" w:rsidRDefault="004B413C">
            <w:pPr>
              <w:rPr>
                <w:sz w:val="24"/>
                <w:szCs w:val="24"/>
              </w:rPr>
            </w:pPr>
          </w:p>
        </w:tc>
        <w:tc>
          <w:tcPr>
            <w:tcW w:w="260" w:type="dxa"/>
            <w:vAlign w:val="bottom"/>
          </w:tcPr>
          <w:p w14:paraId="101CF3AA" w14:textId="77777777" w:rsidR="004B413C" w:rsidRDefault="004B413C">
            <w:pPr>
              <w:rPr>
                <w:sz w:val="24"/>
                <w:szCs w:val="24"/>
              </w:rPr>
            </w:pPr>
          </w:p>
        </w:tc>
        <w:tc>
          <w:tcPr>
            <w:tcW w:w="280" w:type="dxa"/>
            <w:vAlign w:val="bottom"/>
          </w:tcPr>
          <w:p w14:paraId="41BC6805" w14:textId="77777777" w:rsidR="004B413C" w:rsidRDefault="004B413C">
            <w:pPr>
              <w:rPr>
                <w:sz w:val="24"/>
                <w:szCs w:val="24"/>
              </w:rPr>
            </w:pPr>
          </w:p>
        </w:tc>
        <w:tc>
          <w:tcPr>
            <w:tcW w:w="280" w:type="dxa"/>
            <w:vAlign w:val="bottom"/>
          </w:tcPr>
          <w:p w14:paraId="73EF688C" w14:textId="77777777" w:rsidR="004B413C" w:rsidRDefault="004B413C">
            <w:pPr>
              <w:rPr>
                <w:sz w:val="24"/>
                <w:szCs w:val="24"/>
              </w:rPr>
            </w:pPr>
          </w:p>
        </w:tc>
        <w:tc>
          <w:tcPr>
            <w:tcW w:w="260" w:type="dxa"/>
            <w:vAlign w:val="bottom"/>
          </w:tcPr>
          <w:p w14:paraId="428AAFCE" w14:textId="77777777" w:rsidR="004B413C" w:rsidRDefault="004B413C">
            <w:pPr>
              <w:rPr>
                <w:sz w:val="24"/>
                <w:szCs w:val="24"/>
              </w:rPr>
            </w:pPr>
          </w:p>
        </w:tc>
        <w:tc>
          <w:tcPr>
            <w:tcW w:w="280" w:type="dxa"/>
            <w:vAlign w:val="bottom"/>
          </w:tcPr>
          <w:p w14:paraId="5D874FDF" w14:textId="77777777" w:rsidR="004B413C" w:rsidRDefault="004B413C">
            <w:pPr>
              <w:rPr>
                <w:sz w:val="24"/>
                <w:szCs w:val="24"/>
              </w:rPr>
            </w:pPr>
          </w:p>
        </w:tc>
        <w:tc>
          <w:tcPr>
            <w:tcW w:w="280" w:type="dxa"/>
            <w:vAlign w:val="bottom"/>
          </w:tcPr>
          <w:p w14:paraId="2B0FF647" w14:textId="77777777" w:rsidR="004B413C" w:rsidRDefault="004B413C">
            <w:pPr>
              <w:rPr>
                <w:sz w:val="24"/>
                <w:szCs w:val="24"/>
              </w:rPr>
            </w:pPr>
          </w:p>
        </w:tc>
        <w:tc>
          <w:tcPr>
            <w:tcW w:w="260" w:type="dxa"/>
            <w:vAlign w:val="bottom"/>
          </w:tcPr>
          <w:p w14:paraId="1E67DA96" w14:textId="77777777" w:rsidR="004B413C" w:rsidRDefault="004B413C">
            <w:pPr>
              <w:rPr>
                <w:sz w:val="24"/>
                <w:szCs w:val="24"/>
              </w:rPr>
            </w:pPr>
          </w:p>
        </w:tc>
        <w:tc>
          <w:tcPr>
            <w:tcW w:w="280" w:type="dxa"/>
            <w:vAlign w:val="bottom"/>
          </w:tcPr>
          <w:p w14:paraId="11396956" w14:textId="77777777" w:rsidR="004B413C" w:rsidRDefault="004B413C">
            <w:pPr>
              <w:rPr>
                <w:sz w:val="24"/>
                <w:szCs w:val="24"/>
              </w:rPr>
            </w:pPr>
          </w:p>
        </w:tc>
        <w:tc>
          <w:tcPr>
            <w:tcW w:w="260" w:type="dxa"/>
            <w:vAlign w:val="bottom"/>
          </w:tcPr>
          <w:p w14:paraId="628ACE99" w14:textId="77777777" w:rsidR="004B413C" w:rsidRDefault="004B413C">
            <w:pPr>
              <w:rPr>
                <w:sz w:val="24"/>
                <w:szCs w:val="24"/>
              </w:rPr>
            </w:pPr>
          </w:p>
        </w:tc>
        <w:tc>
          <w:tcPr>
            <w:tcW w:w="280" w:type="dxa"/>
            <w:vAlign w:val="bottom"/>
          </w:tcPr>
          <w:p w14:paraId="0224B2EE" w14:textId="77777777" w:rsidR="004B413C" w:rsidRDefault="004B413C">
            <w:pPr>
              <w:rPr>
                <w:sz w:val="24"/>
                <w:szCs w:val="24"/>
              </w:rPr>
            </w:pPr>
          </w:p>
        </w:tc>
        <w:tc>
          <w:tcPr>
            <w:tcW w:w="280" w:type="dxa"/>
            <w:vAlign w:val="bottom"/>
          </w:tcPr>
          <w:p w14:paraId="54F104CA" w14:textId="77777777" w:rsidR="004B413C" w:rsidRDefault="004B413C">
            <w:pPr>
              <w:rPr>
                <w:sz w:val="24"/>
                <w:szCs w:val="24"/>
              </w:rPr>
            </w:pPr>
          </w:p>
        </w:tc>
        <w:tc>
          <w:tcPr>
            <w:tcW w:w="260" w:type="dxa"/>
            <w:vAlign w:val="bottom"/>
          </w:tcPr>
          <w:p w14:paraId="3D51994B" w14:textId="77777777" w:rsidR="004B413C" w:rsidRDefault="004B413C">
            <w:pPr>
              <w:rPr>
                <w:sz w:val="24"/>
                <w:szCs w:val="24"/>
              </w:rPr>
            </w:pPr>
          </w:p>
        </w:tc>
        <w:tc>
          <w:tcPr>
            <w:tcW w:w="280" w:type="dxa"/>
            <w:vAlign w:val="bottom"/>
          </w:tcPr>
          <w:p w14:paraId="7E72AFE7" w14:textId="77777777" w:rsidR="004B413C" w:rsidRDefault="004B413C">
            <w:pPr>
              <w:rPr>
                <w:sz w:val="24"/>
                <w:szCs w:val="24"/>
              </w:rPr>
            </w:pPr>
          </w:p>
        </w:tc>
        <w:tc>
          <w:tcPr>
            <w:tcW w:w="280" w:type="dxa"/>
            <w:vAlign w:val="bottom"/>
          </w:tcPr>
          <w:p w14:paraId="10D33312" w14:textId="77777777" w:rsidR="004B413C" w:rsidRDefault="004B413C">
            <w:pPr>
              <w:rPr>
                <w:sz w:val="24"/>
                <w:szCs w:val="24"/>
              </w:rPr>
            </w:pPr>
          </w:p>
        </w:tc>
        <w:tc>
          <w:tcPr>
            <w:tcW w:w="460" w:type="dxa"/>
            <w:vAlign w:val="bottom"/>
          </w:tcPr>
          <w:p w14:paraId="115B00A6" w14:textId="77777777" w:rsidR="004B413C" w:rsidRDefault="004B413C">
            <w:pPr>
              <w:rPr>
                <w:sz w:val="24"/>
                <w:szCs w:val="24"/>
              </w:rPr>
            </w:pPr>
          </w:p>
        </w:tc>
        <w:tc>
          <w:tcPr>
            <w:tcW w:w="0" w:type="dxa"/>
            <w:vAlign w:val="bottom"/>
          </w:tcPr>
          <w:p w14:paraId="6B34A23D" w14:textId="77777777" w:rsidR="004B413C" w:rsidRDefault="004B413C">
            <w:pPr>
              <w:rPr>
                <w:sz w:val="1"/>
                <w:szCs w:val="1"/>
              </w:rPr>
            </w:pPr>
          </w:p>
        </w:tc>
      </w:tr>
      <w:tr w:rsidR="004B413C" w14:paraId="27EEEBCA" w14:textId="77777777">
        <w:trPr>
          <w:trHeight w:val="73"/>
        </w:trPr>
        <w:tc>
          <w:tcPr>
            <w:tcW w:w="200" w:type="dxa"/>
            <w:vAlign w:val="bottom"/>
          </w:tcPr>
          <w:p w14:paraId="208511E1" w14:textId="77777777" w:rsidR="004B413C" w:rsidRDefault="004B413C">
            <w:pPr>
              <w:rPr>
                <w:sz w:val="6"/>
                <w:szCs w:val="6"/>
              </w:rPr>
            </w:pPr>
          </w:p>
        </w:tc>
        <w:tc>
          <w:tcPr>
            <w:tcW w:w="740" w:type="dxa"/>
            <w:vMerge/>
            <w:vAlign w:val="bottom"/>
          </w:tcPr>
          <w:p w14:paraId="2C0BB583" w14:textId="77777777" w:rsidR="004B413C" w:rsidRDefault="004B413C">
            <w:pPr>
              <w:rPr>
                <w:sz w:val="6"/>
                <w:szCs w:val="6"/>
              </w:rPr>
            </w:pPr>
          </w:p>
        </w:tc>
        <w:tc>
          <w:tcPr>
            <w:tcW w:w="260" w:type="dxa"/>
            <w:vAlign w:val="bottom"/>
          </w:tcPr>
          <w:p w14:paraId="583F3516" w14:textId="77777777" w:rsidR="004B413C" w:rsidRDefault="004B413C">
            <w:pPr>
              <w:rPr>
                <w:sz w:val="6"/>
                <w:szCs w:val="6"/>
              </w:rPr>
            </w:pPr>
          </w:p>
        </w:tc>
        <w:tc>
          <w:tcPr>
            <w:tcW w:w="280" w:type="dxa"/>
            <w:vAlign w:val="bottom"/>
          </w:tcPr>
          <w:p w14:paraId="0BE4664F" w14:textId="77777777" w:rsidR="004B413C" w:rsidRDefault="004B413C">
            <w:pPr>
              <w:rPr>
                <w:sz w:val="6"/>
                <w:szCs w:val="6"/>
              </w:rPr>
            </w:pPr>
          </w:p>
        </w:tc>
        <w:tc>
          <w:tcPr>
            <w:tcW w:w="280" w:type="dxa"/>
            <w:vAlign w:val="bottom"/>
          </w:tcPr>
          <w:p w14:paraId="5435ABF5" w14:textId="77777777" w:rsidR="004B413C" w:rsidRDefault="004B413C">
            <w:pPr>
              <w:rPr>
                <w:sz w:val="6"/>
                <w:szCs w:val="6"/>
              </w:rPr>
            </w:pPr>
          </w:p>
        </w:tc>
        <w:tc>
          <w:tcPr>
            <w:tcW w:w="260" w:type="dxa"/>
            <w:vAlign w:val="bottom"/>
          </w:tcPr>
          <w:p w14:paraId="2A12A5E1" w14:textId="77777777" w:rsidR="004B413C" w:rsidRDefault="004B413C">
            <w:pPr>
              <w:rPr>
                <w:sz w:val="6"/>
                <w:szCs w:val="6"/>
              </w:rPr>
            </w:pPr>
          </w:p>
        </w:tc>
        <w:tc>
          <w:tcPr>
            <w:tcW w:w="280" w:type="dxa"/>
            <w:vAlign w:val="bottom"/>
          </w:tcPr>
          <w:p w14:paraId="28727458" w14:textId="77777777" w:rsidR="004B413C" w:rsidRDefault="004B413C">
            <w:pPr>
              <w:rPr>
                <w:sz w:val="6"/>
                <w:szCs w:val="6"/>
              </w:rPr>
            </w:pPr>
          </w:p>
        </w:tc>
        <w:tc>
          <w:tcPr>
            <w:tcW w:w="280" w:type="dxa"/>
            <w:vAlign w:val="bottom"/>
          </w:tcPr>
          <w:p w14:paraId="49E61202" w14:textId="77777777" w:rsidR="004B413C" w:rsidRDefault="004B413C">
            <w:pPr>
              <w:rPr>
                <w:sz w:val="6"/>
                <w:szCs w:val="6"/>
              </w:rPr>
            </w:pPr>
          </w:p>
        </w:tc>
        <w:tc>
          <w:tcPr>
            <w:tcW w:w="260" w:type="dxa"/>
            <w:vAlign w:val="bottom"/>
          </w:tcPr>
          <w:p w14:paraId="1A4DBFDB" w14:textId="77777777" w:rsidR="004B413C" w:rsidRDefault="004B413C">
            <w:pPr>
              <w:rPr>
                <w:sz w:val="6"/>
                <w:szCs w:val="6"/>
              </w:rPr>
            </w:pPr>
          </w:p>
        </w:tc>
        <w:tc>
          <w:tcPr>
            <w:tcW w:w="280" w:type="dxa"/>
            <w:vAlign w:val="bottom"/>
          </w:tcPr>
          <w:p w14:paraId="33C5E1F7" w14:textId="77777777" w:rsidR="004B413C" w:rsidRDefault="004B413C">
            <w:pPr>
              <w:rPr>
                <w:sz w:val="6"/>
                <w:szCs w:val="6"/>
              </w:rPr>
            </w:pPr>
          </w:p>
        </w:tc>
        <w:tc>
          <w:tcPr>
            <w:tcW w:w="260" w:type="dxa"/>
            <w:vAlign w:val="bottom"/>
          </w:tcPr>
          <w:p w14:paraId="497A9D6B" w14:textId="77777777" w:rsidR="004B413C" w:rsidRDefault="004B413C">
            <w:pPr>
              <w:rPr>
                <w:sz w:val="6"/>
                <w:szCs w:val="6"/>
              </w:rPr>
            </w:pPr>
          </w:p>
        </w:tc>
        <w:tc>
          <w:tcPr>
            <w:tcW w:w="280" w:type="dxa"/>
            <w:vAlign w:val="bottom"/>
          </w:tcPr>
          <w:p w14:paraId="7FF5DFCB" w14:textId="77777777" w:rsidR="004B413C" w:rsidRDefault="004B413C">
            <w:pPr>
              <w:rPr>
                <w:sz w:val="6"/>
                <w:szCs w:val="6"/>
              </w:rPr>
            </w:pPr>
          </w:p>
        </w:tc>
        <w:tc>
          <w:tcPr>
            <w:tcW w:w="280" w:type="dxa"/>
            <w:vAlign w:val="bottom"/>
          </w:tcPr>
          <w:p w14:paraId="16976B5B" w14:textId="77777777" w:rsidR="004B413C" w:rsidRDefault="004B413C">
            <w:pPr>
              <w:rPr>
                <w:sz w:val="6"/>
                <w:szCs w:val="6"/>
              </w:rPr>
            </w:pPr>
          </w:p>
        </w:tc>
        <w:tc>
          <w:tcPr>
            <w:tcW w:w="260" w:type="dxa"/>
            <w:vAlign w:val="bottom"/>
          </w:tcPr>
          <w:p w14:paraId="49FE383B" w14:textId="77777777" w:rsidR="004B413C" w:rsidRDefault="004B413C">
            <w:pPr>
              <w:rPr>
                <w:sz w:val="6"/>
                <w:szCs w:val="6"/>
              </w:rPr>
            </w:pPr>
          </w:p>
        </w:tc>
        <w:tc>
          <w:tcPr>
            <w:tcW w:w="280" w:type="dxa"/>
            <w:vAlign w:val="bottom"/>
          </w:tcPr>
          <w:p w14:paraId="38C015C9" w14:textId="77777777" w:rsidR="004B413C" w:rsidRDefault="004B413C">
            <w:pPr>
              <w:rPr>
                <w:sz w:val="6"/>
                <w:szCs w:val="6"/>
              </w:rPr>
            </w:pPr>
          </w:p>
        </w:tc>
        <w:tc>
          <w:tcPr>
            <w:tcW w:w="280" w:type="dxa"/>
            <w:vAlign w:val="bottom"/>
          </w:tcPr>
          <w:p w14:paraId="3C109E81" w14:textId="77777777" w:rsidR="004B413C" w:rsidRDefault="004B413C">
            <w:pPr>
              <w:rPr>
                <w:sz w:val="6"/>
                <w:szCs w:val="6"/>
              </w:rPr>
            </w:pPr>
          </w:p>
        </w:tc>
        <w:tc>
          <w:tcPr>
            <w:tcW w:w="260" w:type="dxa"/>
            <w:vAlign w:val="bottom"/>
          </w:tcPr>
          <w:p w14:paraId="649D9693" w14:textId="77777777" w:rsidR="004B413C" w:rsidRDefault="004B413C">
            <w:pPr>
              <w:rPr>
                <w:sz w:val="6"/>
                <w:szCs w:val="6"/>
              </w:rPr>
            </w:pPr>
          </w:p>
        </w:tc>
        <w:tc>
          <w:tcPr>
            <w:tcW w:w="280" w:type="dxa"/>
            <w:vAlign w:val="bottom"/>
          </w:tcPr>
          <w:p w14:paraId="0CA66BD5" w14:textId="77777777" w:rsidR="004B413C" w:rsidRDefault="004B413C">
            <w:pPr>
              <w:rPr>
                <w:sz w:val="6"/>
                <w:szCs w:val="6"/>
              </w:rPr>
            </w:pPr>
          </w:p>
        </w:tc>
        <w:tc>
          <w:tcPr>
            <w:tcW w:w="280" w:type="dxa"/>
            <w:vAlign w:val="bottom"/>
          </w:tcPr>
          <w:p w14:paraId="67838977" w14:textId="77777777" w:rsidR="004B413C" w:rsidRDefault="004B413C">
            <w:pPr>
              <w:rPr>
                <w:sz w:val="6"/>
                <w:szCs w:val="6"/>
              </w:rPr>
            </w:pPr>
          </w:p>
        </w:tc>
        <w:tc>
          <w:tcPr>
            <w:tcW w:w="260" w:type="dxa"/>
            <w:vAlign w:val="bottom"/>
          </w:tcPr>
          <w:p w14:paraId="3C3D982F" w14:textId="77777777" w:rsidR="004B413C" w:rsidRDefault="004B413C">
            <w:pPr>
              <w:rPr>
                <w:sz w:val="6"/>
                <w:szCs w:val="6"/>
              </w:rPr>
            </w:pPr>
          </w:p>
        </w:tc>
        <w:tc>
          <w:tcPr>
            <w:tcW w:w="280" w:type="dxa"/>
            <w:vAlign w:val="bottom"/>
          </w:tcPr>
          <w:p w14:paraId="220429E1" w14:textId="77777777" w:rsidR="004B413C" w:rsidRDefault="004B413C">
            <w:pPr>
              <w:rPr>
                <w:sz w:val="6"/>
                <w:szCs w:val="6"/>
              </w:rPr>
            </w:pPr>
          </w:p>
        </w:tc>
        <w:tc>
          <w:tcPr>
            <w:tcW w:w="280" w:type="dxa"/>
            <w:vAlign w:val="bottom"/>
          </w:tcPr>
          <w:p w14:paraId="14C7584F" w14:textId="77777777" w:rsidR="004B413C" w:rsidRDefault="004B413C">
            <w:pPr>
              <w:rPr>
                <w:sz w:val="6"/>
                <w:szCs w:val="6"/>
              </w:rPr>
            </w:pPr>
          </w:p>
        </w:tc>
        <w:tc>
          <w:tcPr>
            <w:tcW w:w="260" w:type="dxa"/>
            <w:vAlign w:val="bottom"/>
          </w:tcPr>
          <w:p w14:paraId="3E9391AF" w14:textId="77777777" w:rsidR="004B413C" w:rsidRDefault="004B413C">
            <w:pPr>
              <w:rPr>
                <w:sz w:val="6"/>
                <w:szCs w:val="6"/>
              </w:rPr>
            </w:pPr>
          </w:p>
        </w:tc>
        <w:tc>
          <w:tcPr>
            <w:tcW w:w="280" w:type="dxa"/>
            <w:vAlign w:val="bottom"/>
          </w:tcPr>
          <w:p w14:paraId="3E48CF40" w14:textId="77777777" w:rsidR="004B413C" w:rsidRDefault="004B413C">
            <w:pPr>
              <w:rPr>
                <w:sz w:val="6"/>
                <w:szCs w:val="6"/>
              </w:rPr>
            </w:pPr>
          </w:p>
        </w:tc>
        <w:tc>
          <w:tcPr>
            <w:tcW w:w="260" w:type="dxa"/>
            <w:vAlign w:val="bottom"/>
          </w:tcPr>
          <w:p w14:paraId="0A439A94" w14:textId="77777777" w:rsidR="004B413C" w:rsidRDefault="004B413C">
            <w:pPr>
              <w:rPr>
                <w:sz w:val="6"/>
                <w:szCs w:val="6"/>
              </w:rPr>
            </w:pPr>
          </w:p>
        </w:tc>
        <w:tc>
          <w:tcPr>
            <w:tcW w:w="280" w:type="dxa"/>
            <w:vAlign w:val="bottom"/>
          </w:tcPr>
          <w:p w14:paraId="5E8DC873" w14:textId="77777777" w:rsidR="004B413C" w:rsidRDefault="004B413C">
            <w:pPr>
              <w:rPr>
                <w:sz w:val="6"/>
                <w:szCs w:val="6"/>
              </w:rPr>
            </w:pPr>
          </w:p>
        </w:tc>
        <w:tc>
          <w:tcPr>
            <w:tcW w:w="280" w:type="dxa"/>
            <w:vAlign w:val="bottom"/>
          </w:tcPr>
          <w:p w14:paraId="004FD5D3" w14:textId="77777777" w:rsidR="004B413C" w:rsidRDefault="004B413C">
            <w:pPr>
              <w:rPr>
                <w:sz w:val="6"/>
                <w:szCs w:val="6"/>
              </w:rPr>
            </w:pPr>
          </w:p>
        </w:tc>
        <w:tc>
          <w:tcPr>
            <w:tcW w:w="260" w:type="dxa"/>
            <w:vAlign w:val="bottom"/>
          </w:tcPr>
          <w:p w14:paraId="11CA9E4D" w14:textId="77777777" w:rsidR="004B413C" w:rsidRDefault="004B413C">
            <w:pPr>
              <w:rPr>
                <w:sz w:val="6"/>
                <w:szCs w:val="6"/>
              </w:rPr>
            </w:pPr>
          </w:p>
        </w:tc>
        <w:tc>
          <w:tcPr>
            <w:tcW w:w="280" w:type="dxa"/>
            <w:vAlign w:val="bottom"/>
          </w:tcPr>
          <w:p w14:paraId="2527AE9E" w14:textId="77777777" w:rsidR="004B413C" w:rsidRDefault="004B413C">
            <w:pPr>
              <w:rPr>
                <w:sz w:val="6"/>
                <w:szCs w:val="6"/>
              </w:rPr>
            </w:pPr>
          </w:p>
        </w:tc>
        <w:tc>
          <w:tcPr>
            <w:tcW w:w="280" w:type="dxa"/>
            <w:vAlign w:val="bottom"/>
          </w:tcPr>
          <w:p w14:paraId="7E629F8B" w14:textId="77777777" w:rsidR="004B413C" w:rsidRDefault="004B413C">
            <w:pPr>
              <w:rPr>
                <w:sz w:val="6"/>
                <w:szCs w:val="6"/>
              </w:rPr>
            </w:pPr>
          </w:p>
        </w:tc>
        <w:tc>
          <w:tcPr>
            <w:tcW w:w="460" w:type="dxa"/>
            <w:vAlign w:val="bottom"/>
          </w:tcPr>
          <w:p w14:paraId="288F9A19" w14:textId="77777777" w:rsidR="004B413C" w:rsidRDefault="004B413C">
            <w:pPr>
              <w:rPr>
                <w:sz w:val="6"/>
                <w:szCs w:val="6"/>
              </w:rPr>
            </w:pPr>
          </w:p>
        </w:tc>
        <w:tc>
          <w:tcPr>
            <w:tcW w:w="0" w:type="dxa"/>
            <w:vAlign w:val="bottom"/>
          </w:tcPr>
          <w:p w14:paraId="28177BA3" w14:textId="77777777" w:rsidR="004B413C" w:rsidRDefault="004B413C">
            <w:pPr>
              <w:rPr>
                <w:sz w:val="1"/>
                <w:szCs w:val="1"/>
              </w:rPr>
            </w:pPr>
          </w:p>
        </w:tc>
      </w:tr>
      <w:tr w:rsidR="004B413C" w14:paraId="6AE2E7DF" w14:textId="77777777">
        <w:trPr>
          <w:trHeight w:val="191"/>
        </w:trPr>
        <w:tc>
          <w:tcPr>
            <w:tcW w:w="200" w:type="dxa"/>
            <w:vAlign w:val="bottom"/>
          </w:tcPr>
          <w:p w14:paraId="13D87A7A" w14:textId="77777777" w:rsidR="004B413C" w:rsidRDefault="004B413C">
            <w:pPr>
              <w:rPr>
                <w:sz w:val="16"/>
                <w:szCs w:val="16"/>
              </w:rPr>
            </w:pPr>
          </w:p>
        </w:tc>
        <w:tc>
          <w:tcPr>
            <w:tcW w:w="740" w:type="dxa"/>
            <w:vAlign w:val="bottom"/>
          </w:tcPr>
          <w:p w14:paraId="72DF68D8" w14:textId="77777777" w:rsidR="004B413C" w:rsidRDefault="00EC2FEA">
            <w:pPr>
              <w:spacing w:line="191" w:lineRule="exact"/>
              <w:ind w:right="189"/>
              <w:jc w:val="right"/>
              <w:rPr>
                <w:sz w:val="20"/>
                <w:szCs w:val="20"/>
              </w:rPr>
            </w:pPr>
            <w:r>
              <w:rPr>
                <w:rFonts w:ascii="Arial" w:eastAsia="Arial" w:hAnsi="Arial" w:cs="Arial"/>
                <w:color w:val="4D4D4D"/>
                <w:sz w:val="18"/>
                <w:szCs w:val="18"/>
              </w:rPr>
              <w:t>2005</w:t>
            </w:r>
          </w:p>
        </w:tc>
        <w:tc>
          <w:tcPr>
            <w:tcW w:w="260" w:type="dxa"/>
            <w:vAlign w:val="bottom"/>
          </w:tcPr>
          <w:p w14:paraId="7FC60E17" w14:textId="77777777" w:rsidR="004B413C" w:rsidRDefault="004B413C">
            <w:pPr>
              <w:rPr>
                <w:sz w:val="16"/>
                <w:szCs w:val="16"/>
              </w:rPr>
            </w:pPr>
          </w:p>
        </w:tc>
        <w:tc>
          <w:tcPr>
            <w:tcW w:w="280" w:type="dxa"/>
            <w:vAlign w:val="bottom"/>
          </w:tcPr>
          <w:p w14:paraId="6C1790A6" w14:textId="77777777" w:rsidR="004B413C" w:rsidRDefault="004B413C">
            <w:pPr>
              <w:rPr>
                <w:sz w:val="16"/>
                <w:szCs w:val="16"/>
              </w:rPr>
            </w:pPr>
          </w:p>
        </w:tc>
        <w:tc>
          <w:tcPr>
            <w:tcW w:w="280" w:type="dxa"/>
            <w:vAlign w:val="bottom"/>
          </w:tcPr>
          <w:p w14:paraId="5F1519BA" w14:textId="77777777" w:rsidR="004B413C" w:rsidRDefault="004B413C">
            <w:pPr>
              <w:rPr>
                <w:sz w:val="16"/>
                <w:szCs w:val="16"/>
              </w:rPr>
            </w:pPr>
          </w:p>
        </w:tc>
        <w:tc>
          <w:tcPr>
            <w:tcW w:w="260" w:type="dxa"/>
            <w:vAlign w:val="bottom"/>
          </w:tcPr>
          <w:p w14:paraId="4788E44A" w14:textId="77777777" w:rsidR="004B413C" w:rsidRDefault="004B413C">
            <w:pPr>
              <w:rPr>
                <w:sz w:val="16"/>
                <w:szCs w:val="16"/>
              </w:rPr>
            </w:pPr>
          </w:p>
        </w:tc>
        <w:tc>
          <w:tcPr>
            <w:tcW w:w="280" w:type="dxa"/>
            <w:vAlign w:val="bottom"/>
          </w:tcPr>
          <w:p w14:paraId="69AABE0D" w14:textId="77777777" w:rsidR="004B413C" w:rsidRDefault="004B413C">
            <w:pPr>
              <w:rPr>
                <w:sz w:val="16"/>
                <w:szCs w:val="16"/>
              </w:rPr>
            </w:pPr>
          </w:p>
        </w:tc>
        <w:tc>
          <w:tcPr>
            <w:tcW w:w="280" w:type="dxa"/>
            <w:vAlign w:val="bottom"/>
          </w:tcPr>
          <w:p w14:paraId="5649EA63" w14:textId="77777777" w:rsidR="004B413C" w:rsidRDefault="004B413C">
            <w:pPr>
              <w:rPr>
                <w:sz w:val="16"/>
                <w:szCs w:val="16"/>
              </w:rPr>
            </w:pPr>
          </w:p>
        </w:tc>
        <w:tc>
          <w:tcPr>
            <w:tcW w:w="260" w:type="dxa"/>
            <w:vAlign w:val="bottom"/>
          </w:tcPr>
          <w:p w14:paraId="6CB1C6DB" w14:textId="77777777" w:rsidR="004B413C" w:rsidRDefault="004B413C">
            <w:pPr>
              <w:rPr>
                <w:sz w:val="16"/>
                <w:szCs w:val="16"/>
              </w:rPr>
            </w:pPr>
          </w:p>
        </w:tc>
        <w:tc>
          <w:tcPr>
            <w:tcW w:w="280" w:type="dxa"/>
            <w:vAlign w:val="bottom"/>
          </w:tcPr>
          <w:p w14:paraId="7B26B92A" w14:textId="77777777" w:rsidR="004B413C" w:rsidRDefault="004B413C">
            <w:pPr>
              <w:rPr>
                <w:sz w:val="16"/>
                <w:szCs w:val="16"/>
              </w:rPr>
            </w:pPr>
          </w:p>
        </w:tc>
        <w:tc>
          <w:tcPr>
            <w:tcW w:w="260" w:type="dxa"/>
            <w:vAlign w:val="bottom"/>
          </w:tcPr>
          <w:p w14:paraId="179A78F8" w14:textId="77777777" w:rsidR="004B413C" w:rsidRDefault="004B413C">
            <w:pPr>
              <w:rPr>
                <w:sz w:val="16"/>
                <w:szCs w:val="16"/>
              </w:rPr>
            </w:pPr>
          </w:p>
        </w:tc>
        <w:tc>
          <w:tcPr>
            <w:tcW w:w="280" w:type="dxa"/>
            <w:vAlign w:val="bottom"/>
          </w:tcPr>
          <w:p w14:paraId="1C1F8D8D" w14:textId="77777777" w:rsidR="004B413C" w:rsidRDefault="004B413C">
            <w:pPr>
              <w:rPr>
                <w:sz w:val="16"/>
                <w:szCs w:val="16"/>
              </w:rPr>
            </w:pPr>
          </w:p>
        </w:tc>
        <w:tc>
          <w:tcPr>
            <w:tcW w:w="280" w:type="dxa"/>
            <w:vAlign w:val="bottom"/>
          </w:tcPr>
          <w:p w14:paraId="01860A55" w14:textId="77777777" w:rsidR="004B413C" w:rsidRDefault="004B413C">
            <w:pPr>
              <w:rPr>
                <w:sz w:val="16"/>
                <w:szCs w:val="16"/>
              </w:rPr>
            </w:pPr>
          </w:p>
        </w:tc>
        <w:tc>
          <w:tcPr>
            <w:tcW w:w="260" w:type="dxa"/>
            <w:vAlign w:val="bottom"/>
          </w:tcPr>
          <w:p w14:paraId="0E470386" w14:textId="77777777" w:rsidR="004B413C" w:rsidRDefault="004B413C">
            <w:pPr>
              <w:rPr>
                <w:sz w:val="16"/>
                <w:szCs w:val="16"/>
              </w:rPr>
            </w:pPr>
          </w:p>
        </w:tc>
        <w:tc>
          <w:tcPr>
            <w:tcW w:w="280" w:type="dxa"/>
            <w:vAlign w:val="bottom"/>
          </w:tcPr>
          <w:p w14:paraId="555ED856" w14:textId="77777777" w:rsidR="004B413C" w:rsidRDefault="004B413C">
            <w:pPr>
              <w:rPr>
                <w:sz w:val="16"/>
                <w:szCs w:val="16"/>
              </w:rPr>
            </w:pPr>
          </w:p>
        </w:tc>
        <w:tc>
          <w:tcPr>
            <w:tcW w:w="280" w:type="dxa"/>
            <w:vAlign w:val="bottom"/>
          </w:tcPr>
          <w:p w14:paraId="329E4A79" w14:textId="77777777" w:rsidR="004B413C" w:rsidRDefault="004B413C">
            <w:pPr>
              <w:rPr>
                <w:sz w:val="16"/>
                <w:szCs w:val="16"/>
              </w:rPr>
            </w:pPr>
          </w:p>
        </w:tc>
        <w:tc>
          <w:tcPr>
            <w:tcW w:w="260" w:type="dxa"/>
            <w:vAlign w:val="bottom"/>
          </w:tcPr>
          <w:p w14:paraId="7D9BE36A" w14:textId="77777777" w:rsidR="004B413C" w:rsidRDefault="004B413C">
            <w:pPr>
              <w:rPr>
                <w:sz w:val="16"/>
                <w:szCs w:val="16"/>
              </w:rPr>
            </w:pPr>
          </w:p>
        </w:tc>
        <w:tc>
          <w:tcPr>
            <w:tcW w:w="280" w:type="dxa"/>
            <w:vAlign w:val="bottom"/>
          </w:tcPr>
          <w:p w14:paraId="60704315" w14:textId="77777777" w:rsidR="004B413C" w:rsidRDefault="004B413C">
            <w:pPr>
              <w:rPr>
                <w:sz w:val="16"/>
                <w:szCs w:val="16"/>
              </w:rPr>
            </w:pPr>
          </w:p>
        </w:tc>
        <w:tc>
          <w:tcPr>
            <w:tcW w:w="280" w:type="dxa"/>
            <w:vAlign w:val="bottom"/>
          </w:tcPr>
          <w:p w14:paraId="4DCA53EB" w14:textId="77777777" w:rsidR="004B413C" w:rsidRDefault="004B413C">
            <w:pPr>
              <w:rPr>
                <w:sz w:val="16"/>
                <w:szCs w:val="16"/>
              </w:rPr>
            </w:pPr>
          </w:p>
        </w:tc>
        <w:tc>
          <w:tcPr>
            <w:tcW w:w="260" w:type="dxa"/>
            <w:vAlign w:val="bottom"/>
          </w:tcPr>
          <w:p w14:paraId="66024FA9" w14:textId="77777777" w:rsidR="004B413C" w:rsidRDefault="004B413C">
            <w:pPr>
              <w:rPr>
                <w:sz w:val="16"/>
                <w:szCs w:val="16"/>
              </w:rPr>
            </w:pPr>
          </w:p>
        </w:tc>
        <w:tc>
          <w:tcPr>
            <w:tcW w:w="280" w:type="dxa"/>
            <w:vAlign w:val="bottom"/>
          </w:tcPr>
          <w:p w14:paraId="01B6F8D0" w14:textId="77777777" w:rsidR="004B413C" w:rsidRDefault="004B413C">
            <w:pPr>
              <w:rPr>
                <w:sz w:val="16"/>
                <w:szCs w:val="16"/>
              </w:rPr>
            </w:pPr>
          </w:p>
        </w:tc>
        <w:tc>
          <w:tcPr>
            <w:tcW w:w="280" w:type="dxa"/>
            <w:vAlign w:val="bottom"/>
          </w:tcPr>
          <w:p w14:paraId="6374050C" w14:textId="77777777" w:rsidR="004B413C" w:rsidRDefault="004B413C">
            <w:pPr>
              <w:rPr>
                <w:sz w:val="16"/>
                <w:szCs w:val="16"/>
              </w:rPr>
            </w:pPr>
          </w:p>
        </w:tc>
        <w:tc>
          <w:tcPr>
            <w:tcW w:w="260" w:type="dxa"/>
            <w:vAlign w:val="bottom"/>
          </w:tcPr>
          <w:p w14:paraId="74F2941F" w14:textId="77777777" w:rsidR="004B413C" w:rsidRDefault="004B413C">
            <w:pPr>
              <w:rPr>
                <w:sz w:val="16"/>
                <w:szCs w:val="16"/>
              </w:rPr>
            </w:pPr>
          </w:p>
        </w:tc>
        <w:tc>
          <w:tcPr>
            <w:tcW w:w="280" w:type="dxa"/>
            <w:vAlign w:val="bottom"/>
          </w:tcPr>
          <w:p w14:paraId="19295649" w14:textId="77777777" w:rsidR="004B413C" w:rsidRDefault="004B413C">
            <w:pPr>
              <w:rPr>
                <w:sz w:val="16"/>
                <w:szCs w:val="16"/>
              </w:rPr>
            </w:pPr>
          </w:p>
        </w:tc>
        <w:tc>
          <w:tcPr>
            <w:tcW w:w="260" w:type="dxa"/>
            <w:vAlign w:val="bottom"/>
          </w:tcPr>
          <w:p w14:paraId="61DFED15" w14:textId="77777777" w:rsidR="004B413C" w:rsidRDefault="004B413C">
            <w:pPr>
              <w:rPr>
                <w:sz w:val="16"/>
                <w:szCs w:val="16"/>
              </w:rPr>
            </w:pPr>
          </w:p>
        </w:tc>
        <w:tc>
          <w:tcPr>
            <w:tcW w:w="280" w:type="dxa"/>
            <w:vAlign w:val="bottom"/>
          </w:tcPr>
          <w:p w14:paraId="6697322B" w14:textId="77777777" w:rsidR="004B413C" w:rsidRDefault="004B413C">
            <w:pPr>
              <w:rPr>
                <w:sz w:val="16"/>
                <w:szCs w:val="16"/>
              </w:rPr>
            </w:pPr>
          </w:p>
        </w:tc>
        <w:tc>
          <w:tcPr>
            <w:tcW w:w="280" w:type="dxa"/>
            <w:vAlign w:val="bottom"/>
          </w:tcPr>
          <w:p w14:paraId="516C78E8" w14:textId="77777777" w:rsidR="004B413C" w:rsidRDefault="004B413C">
            <w:pPr>
              <w:rPr>
                <w:sz w:val="16"/>
                <w:szCs w:val="16"/>
              </w:rPr>
            </w:pPr>
          </w:p>
        </w:tc>
        <w:tc>
          <w:tcPr>
            <w:tcW w:w="260" w:type="dxa"/>
            <w:vAlign w:val="bottom"/>
          </w:tcPr>
          <w:p w14:paraId="49673B97" w14:textId="77777777" w:rsidR="004B413C" w:rsidRDefault="004B413C">
            <w:pPr>
              <w:rPr>
                <w:sz w:val="16"/>
                <w:szCs w:val="16"/>
              </w:rPr>
            </w:pPr>
          </w:p>
        </w:tc>
        <w:tc>
          <w:tcPr>
            <w:tcW w:w="280" w:type="dxa"/>
            <w:vAlign w:val="bottom"/>
          </w:tcPr>
          <w:p w14:paraId="1865EB7F" w14:textId="77777777" w:rsidR="004B413C" w:rsidRDefault="004B413C">
            <w:pPr>
              <w:rPr>
                <w:sz w:val="16"/>
                <w:szCs w:val="16"/>
              </w:rPr>
            </w:pPr>
          </w:p>
        </w:tc>
        <w:tc>
          <w:tcPr>
            <w:tcW w:w="280" w:type="dxa"/>
            <w:vAlign w:val="bottom"/>
          </w:tcPr>
          <w:p w14:paraId="1908203C" w14:textId="77777777" w:rsidR="004B413C" w:rsidRDefault="004B413C">
            <w:pPr>
              <w:rPr>
                <w:sz w:val="16"/>
                <w:szCs w:val="16"/>
              </w:rPr>
            </w:pPr>
          </w:p>
        </w:tc>
        <w:tc>
          <w:tcPr>
            <w:tcW w:w="460" w:type="dxa"/>
            <w:vAlign w:val="bottom"/>
          </w:tcPr>
          <w:p w14:paraId="67C96101" w14:textId="77777777" w:rsidR="004B413C" w:rsidRDefault="00EC2FEA">
            <w:pPr>
              <w:spacing w:line="191" w:lineRule="exact"/>
              <w:ind w:left="340"/>
              <w:rPr>
                <w:sz w:val="20"/>
                <w:szCs w:val="20"/>
              </w:rPr>
            </w:pPr>
            <w:r>
              <w:rPr>
                <w:rFonts w:ascii="Arial" w:eastAsia="Arial" w:hAnsi="Arial" w:cs="Arial"/>
                <w:color w:val="1A1A1A"/>
                <w:w w:val="76"/>
                <w:sz w:val="18"/>
                <w:szCs w:val="18"/>
              </w:rPr>
              <w:t>C</w:t>
            </w:r>
          </w:p>
        </w:tc>
        <w:tc>
          <w:tcPr>
            <w:tcW w:w="0" w:type="dxa"/>
            <w:vAlign w:val="bottom"/>
          </w:tcPr>
          <w:p w14:paraId="339B60F2" w14:textId="77777777" w:rsidR="004B413C" w:rsidRDefault="004B413C">
            <w:pPr>
              <w:rPr>
                <w:sz w:val="1"/>
                <w:szCs w:val="1"/>
              </w:rPr>
            </w:pPr>
          </w:p>
        </w:tc>
      </w:tr>
      <w:tr w:rsidR="004B413C" w14:paraId="728FB0D2" w14:textId="77777777">
        <w:trPr>
          <w:trHeight w:val="207"/>
        </w:trPr>
        <w:tc>
          <w:tcPr>
            <w:tcW w:w="200" w:type="dxa"/>
            <w:vAlign w:val="bottom"/>
          </w:tcPr>
          <w:p w14:paraId="1DE64C8D" w14:textId="77777777" w:rsidR="004B413C" w:rsidRDefault="004B413C">
            <w:pPr>
              <w:rPr>
                <w:sz w:val="18"/>
                <w:szCs w:val="18"/>
              </w:rPr>
            </w:pPr>
          </w:p>
        </w:tc>
        <w:tc>
          <w:tcPr>
            <w:tcW w:w="740" w:type="dxa"/>
            <w:vAlign w:val="bottom"/>
          </w:tcPr>
          <w:p w14:paraId="27137E7D" w14:textId="77777777" w:rsidR="004B413C" w:rsidRDefault="00EC2FEA">
            <w:pPr>
              <w:ind w:right="189"/>
              <w:jc w:val="right"/>
              <w:rPr>
                <w:sz w:val="20"/>
                <w:szCs w:val="20"/>
              </w:rPr>
            </w:pPr>
            <w:r>
              <w:rPr>
                <w:rFonts w:ascii="Arial" w:eastAsia="Arial" w:hAnsi="Arial" w:cs="Arial"/>
                <w:color w:val="4D4D4D"/>
                <w:sz w:val="18"/>
                <w:szCs w:val="18"/>
              </w:rPr>
              <w:t>2010</w:t>
            </w:r>
          </w:p>
        </w:tc>
        <w:tc>
          <w:tcPr>
            <w:tcW w:w="260" w:type="dxa"/>
            <w:vAlign w:val="bottom"/>
          </w:tcPr>
          <w:p w14:paraId="31E83CE8" w14:textId="77777777" w:rsidR="004B413C" w:rsidRDefault="004B413C">
            <w:pPr>
              <w:rPr>
                <w:sz w:val="18"/>
                <w:szCs w:val="18"/>
              </w:rPr>
            </w:pPr>
          </w:p>
        </w:tc>
        <w:tc>
          <w:tcPr>
            <w:tcW w:w="280" w:type="dxa"/>
            <w:vAlign w:val="bottom"/>
          </w:tcPr>
          <w:p w14:paraId="35754C4D" w14:textId="77777777" w:rsidR="004B413C" w:rsidRDefault="004B413C">
            <w:pPr>
              <w:rPr>
                <w:sz w:val="18"/>
                <w:szCs w:val="18"/>
              </w:rPr>
            </w:pPr>
          </w:p>
        </w:tc>
        <w:tc>
          <w:tcPr>
            <w:tcW w:w="280" w:type="dxa"/>
            <w:vAlign w:val="bottom"/>
          </w:tcPr>
          <w:p w14:paraId="6FFCEC67" w14:textId="77777777" w:rsidR="004B413C" w:rsidRDefault="004B413C">
            <w:pPr>
              <w:rPr>
                <w:sz w:val="18"/>
                <w:szCs w:val="18"/>
              </w:rPr>
            </w:pPr>
          </w:p>
        </w:tc>
        <w:tc>
          <w:tcPr>
            <w:tcW w:w="260" w:type="dxa"/>
            <w:vAlign w:val="bottom"/>
          </w:tcPr>
          <w:p w14:paraId="550621BB" w14:textId="77777777" w:rsidR="004B413C" w:rsidRDefault="004B413C">
            <w:pPr>
              <w:rPr>
                <w:sz w:val="18"/>
                <w:szCs w:val="18"/>
              </w:rPr>
            </w:pPr>
          </w:p>
        </w:tc>
        <w:tc>
          <w:tcPr>
            <w:tcW w:w="280" w:type="dxa"/>
            <w:vAlign w:val="bottom"/>
          </w:tcPr>
          <w:p w14:paraId="6748D594" w14:textId="77777777" w:rsidR="004B413C" w:rsidRDefault="004B413C">
            <w:pPr>
              <w:rPr>
                <w:sz w:val="18"/>
                <w:szCs w:val="18"/>
              </w:rPr>
            </w:pPr>
          </w:p>
        </w:tc>
        <w:tc>
          <w:tcPr>
            <w:tcW w:w="280" w:type="dxa"/>
            <w:vAlign w:val="bottom"/>
          </w:tcPr>
          <w:p w14:paraId="70367604" w14:textId="77777777" w:rsidR="004B413C" w:rsidRDefault="004B413C">
            <w:pPr>
              <w:rPr>
                <w:sz w:val="18"/>
                <w:szCs w:val="18"/>
              </w:rPr>
            </w:pPr>
          </w:p>
        </w:tc>
        <w:tc>
          <w:tcPr>
            <w:tcW w:w="260" w:type="dxa"/>
            <w:vAlign w:val="bottom"/>
          </w:tcPr>
          <w:p w14:paraId="745A5CD4" w14:textId="77777777" w:rsidR="004B413C" w:rsidRDefault="004B413C">
            <w:pPr>
              <w:rPr>
                <w:sz w:val="18"/>
                <w:szCs w:val="18"/>
              </w:rPr>
            </w:pPr>
          </w:p>
        </w:tc>
        <w:tc>
          <w:tcPr>
            <w:tcW w:w="280" w:type="dxa"/>
            <w:vAlign w:val="bottom"/>
          </w:tcPr>
          <w:p w14:paraId="49A82814" w14:textId="77777777" w:rsidR="004B413C" w:rsidRDefault="004B413C">
            <w:pPr>
              <w:rPr>
                <w:sz w:val="18"/>
                <w:szCs w:val="18"/>
              </w:rPr>
            </w:pPr>
          </w:p>
        </w:tc>
        <w:tc>
          <w:tcPr>
            <w:tcW w:w="260" w:type="dxa"/>
            <w:vAlign w:val="bottom"/>
          </w:tcPr>
          <w:p w14:paraId="531652DE" w14:textId="77777777" w:rsidR="004B413C" w:rsidRDefault="004B413C">
            <w:pPr>
              <w:rPr>
                <w:sz w:val="18"/>
                <w:szCs w:val="18"/>
              </w:rPr>
            </w:pPr>
          </w:p>
        </w:tc>
        <w:tc>
          <w:tcPr>
            <w:tcW w:w="280" w:type="dxa"/>
            <w:vAlign w:val="bottom"/>
          </w:tcPr>
          <w:p w14:paraId="1A75F30E" w14:textId="77777777" w:rsidR="004B413C" w:rsidRDefault="004B413C">
            <w:pPr>
              <w:rPr>
                <w:sz w:val="18"/>
                <w:szCs w:val="18"/>
              </w:rPr>
            </w:pPr>
          </w:p>
        </w:tc>
        <w:tc>
          <w:tcPr>
            <w:tcW w:w="280" w:type="dxa"/>
            <w:vAlign w:val="bottom"/>
          </w:tcPr>
          <w:p w14:paraId="39FA22D9" w14:textId="77777777" w:rsidR="004B413C" w:rsidRDefault="004B413C">
            <w:pPr>
              <w:rPr>
                <w:sz w:val="18"/>
                <w:szCs w:val="18"/>
              </w:rPr>
            </w:pPr>
          </w:p>
        </w:tc>
        <w:tc>
          <w:tcPr>
            <w:tcW w:w="260" w:type="dxa"/>
            <w:vAlign w:val="bottom"/>
          </w:tcPr>
          <w:p w14:paraId="4C17B29A" w14:textId="77777777" w:rsidR="004B413C" w:rsidRDefault="004B413C">
            <w:pPr>
              <w:rPr>
                <w:sz w:val="18"/>
                <w:szCs w:val="18"/>
              </w:rPr>
            </w:pPr>
          </w:p>
        </w:tc>
        <w:tc>
          <w:tcPr>
            <w:tcW w:w="280" w:type="dxa"/>
            <w:vAlign w:val="bottom"/>
          </w:tcPr>
          <w:p w14:paraId="442B9AA2" w14:textId="77777777" w:rsidR="004B413C" w:rsidRDefault="004B413C">
            <w:pPr>
              <w:rPr>
                <w:sz w:val="18"/>
                <w:szCs w:val="18"/>
              </w:rPr>
            </w:pPr>
          </w:p>
        </w:tc>
        <w:tc>
          <w:tcPr>
            <w:tcW w:w="280" w:type="dxa"/>
            <w:vAlign w:val="bottom"/>
          </w:tcPr>
          <w:p w14:paraId="57D806C7" w14:textId="77777777" w:rsidR="004B413C" w:rsidRDefault="004B413C">
            <w:pPr>
              <w:rPr>
                <w:sz w:val="18"/>
                <w:szCs w:val="18"/>
              </w:rPr>
            </w:pPr>
          </w:p>
        </w:tc>
        <w:tc>
          <w:tcPr>
            <w:tcW w:w="260" w:type="dxa"/>
            <w:vAlign w:val="bottom"/>
          </w:tcPr>
          <w:p w14:paraId="1588D68A" w14:textId="77777777" w:rsidR="004B413C" w:rsidRDefault="004B413C">
            <w:pPr>
              <w:rPr>
                <w:sz w:val="18"/>
                <w:szCs w:val="18"/>
              </w:rPr>
            </w:pPr>
          </w:p>
        </w:tc>
        <w:tc>
          <w:tcPr>
            <w:tcW w:w="280" w:type="dxa"/>
            <w:vAlign w:val="bottom"/>
          </w:tcPr>
          <w:p w14:paraId="3D9B223B" w14:textId="77777777" w:rsidR="004B413C" w:rsidRDefault="004B413C">
            <w:pPr>
              <w:rPr>
                <w:sz w:val="18"/>
                <w:szCs w:val="18"/>
              </w:rPr>
            </w:pPr>
          </w:p>
        </w:tc>
        <w:tc>
          <w:tcPr>
            <w:tcW w:w="280" w:type="dxa"/>
            <w:vAlign w:val="bottom"/>
          </w:tcPr>
          <w:p w14:paraId="037D10D2" w14:textId="77777777" w:rsidR="004B413C" w:rsidRDefault="004B413C">
            <w:pPr>
              <w:rPr>
                <w:sz w:val="18"/>
                <w:szCs w:val="18"/>
              </w:rPr>
            </w:pPr>
          </w:p>
        </w:tc>
        <w:tc>
          <w:tcPr>
            <w:tcW w:w="260" w:type="dxa"/>
            <w:vAlign w:val="bottom"/>
          </w:tcPr>
          <w:p w14:paraId="6FFB0487" w14:textId="77777777" w:rsidR="004B413C" w:rsidRDefault="004B413C">
            <w:pPr>
              <w:rPr>
                <w:sz w:val="18"/>
                <w:szCs w:val="18"/>
              </w:rPr>
            </w:pPr>
          </w:p>
        </w:tc>
        <w:tc>
          <w:tcPr>
            <w:tcW w:w="280" w:type="dxa"/>
            <w:vAlign w:val="bottom"/>
          </w:tcPr>
          <w:p w14:paraId="0BE9B0BF" w14:textId="77777777" w:rsidR="004B413C" w:rsidRDefault="004B413C">
            <w:pPr>
              <w:rPr>
                <w:sz w:val="18"/>
                <w:szCs w:val="18"/>
              </w:rPr>
            </w:pPr>
          </w:p>
        </w:tc>
        <w:tc>
          <w:tcPr>
            <w:tcW w:w="280" w:type="dxa"/>
            <w:vAlign w:val="bottom"/>
          </w:tcPr>
          <w:p w14:paraId="1F2E530D" w14:textId="77777777" w:rsidR="004B413C" w:rsidRDefault="004B413C">
            <w:pPr>
              <w:rPr>
                <w:sz w:val="18"/>
                <w:szCs w:val="18"/>
              </w:rPr>
            </w:pPr>
          </w:p>
        </w:tc>
        <w:tc>
          <w:tcPr>
            <w:tcW w:w="260" w:type="dxa"/>
            <w:vAlign w:val="bottom"/>
          </w:tcPr>
          <w:p w14:paraId="4F34CE06" w14:textId="77777777" w:rsidR="004B413C" w:rsidRDefault="004B413C">
            <w:pPr>
              <w:rPr>
                <w:sz w:val="18"/>
                <w:szCs w:val="18"/>
              </w:rPr>
            </w:pPr>
          </w:p>
        </w:tc>
        <w:tc>
          <w:tcPr>
            <w:tcW w:w="280" w:type="dxa"/>
            <w:vAlign w:val="bottom"/>
          </w:tcPr>
          <w:p w14:paraId="37D08DC7" w14:textId="77777777" w:rsidR="004B413C" w:rsidRDefault="004B413C">
            <w:pPr>
              <w:rPr>
                <w:sz w:val="18"/>
                <w:szCs w:val="18"/>
              </w:rPr>
            </w:pPr>
          </w:p>
        </w:tc>
        <w:tc>
          <w:tcPr>
            <w:tcW w:w="260" w:type="dxa"/>
            <w:vAlign w:val="bottom"/>
          </w:tcPr>
          <w:p w14:paraId="56DBDDB7" w14:textId="77777777" w:rsidR="004B413C" w:rsidRDefault="004B413C">
            <w:pPr>
              <w:rPr>
                <w:sz w:val="18"/>
                <w:szCs w:val="18"/>
              </w:rPr>
            </w:pPr>
          </w:p>
        </w:tc>
        <w:tc>
          <w:tcPr>
            <w:tcW w:w="280" w:type="dxa"/>
            <w:vAlign w:val="bottom"/>
          </w:tcPr>
          <w:p w14:paraId="4BD587D4" w14:textId="77777777" w:rsidR="004B413C" w:rsidRDefault="004B413C">
            <w:pPr>
              <w:rPr>
                <w:sz w:val="18"/>
                <w:szCs w:val="18"/>
              </w:rPr>
            </w:pPr>
          </w:p>
        </w:tc>
        <w:tc>
          <w:tcPr>
            <w:tcW w:w="280" w:type="dxa"/>
            <w:vAlign w:val="bottom"/>
          </w:tcPr>
          <w:p w14:paraId="59C89B64" w14:textId="77777777" w:rsidR="004B413C" w:rsidRDefault="004B413C">
            <w:pPr>
              <w:rPr>
                <w:sz w:val="18"/>
                <w:szCs w:val="18"/>
              </w:rPr>
            </w:pPr>
          </w:p>
        </w:tc>
        <w:tc>
          <w:tcPr>
            <w:tcW w:w="260" w:type="dxa"/>
            <w:vAlign w:val="bottom"/>
          </w:tcPr>
          <w:p w14:paraId="7FFE4130" w14:textId="77777777" w:rsidR="004B413C" w:rsidRDefault="004B413C">
            <w:pPr>
              <w:rPr>
                <w:sz w:val="18"/>
                <w:szCs w:val="18"/>
              </w:rPr>
            </w:pPr>
          </w:p>
        </w:tc>
        <w:tc>
          <w:tcPr>
            <w:tcW w:w="280" w:type="dxa"/>
            <w:vAlign w:val="bottom"/>
          </w:tcPr>
          <w:p w14:paraId="5817C3ED" w14:textId="77777777" w:rsidR="004B413C" w:rsidRDefault="004B413C">
            <w:pPr>
              <w:rPr>
                <w:sz w:val="18"/>
                <w:szCs w:val="18"/>
              </w:rPr>
            </w:pPr>
          </w:p>
        </w:tc>
        <w:tc>
          <w:tcPr>
            <w:tcW w:w="280" w:type="dxa"/>
            <w:vAlign w:val="bottom"/>
          </w:tcPr>
          <w:p w14:paraId="22C42DBF" w14:textId="77777777" w:rsidR="004B413C" w:rsidRDefault="004B413C">
            <w:pPr>
              <w:rPr>
                <w:sz w:val="18"/>
                <w:szCs w:val="18"/>
              </w:rPr>
            </w:pPr>
          </w:p>
        </w:tc>
        <w:tc>
          <w:tcPr>
            <w:tcW w:w="460" w:type="dxa"/>
            <w:vAlign w:val="bottom"/>
          </w:tcPr>
          <w:p w14:paraId="5B1BB946" w14:textId="77777777" w:rsidR="004B413C" w:rsidRDefault="004B413C">
            <w:pPr>
              <w:rPr>
                <w:sz w:val="18"/>
                <w:szCs w:val="18"/>
              </w:rPr>
            </w:pPr>
          </w:p>
        </w:tc>
        <w:tc>
          <w:tcPr>
            <w:tcW w:w="0" w:type="dxa"/>
            <w:vAlign w:val="bottom"/>
          </w:tcPr>
          <w:p w14:paraId="519F97CF" w14:textId="77777777" w:rsidR="004B413C" w:rsidRDefault="004B413C">
            <w:pPr>
              <w:rPr>
                <w:sz w:val="1"/>
                <w:szCs w:val="1"/>
              </w:rPr>
            </w:pPr>
          </w:p>
        </w:tc>
      </w:tr>
    </w:tbl>
    <w:p w14:paraId="0D7F5337" w14:textId="77777777" w:rsidR="004B413C" w:rsidRDefault="00EC2FEA">
      <w:pPr>
        <w:spacing w:line="20" w:lineRule="exact"/>
        <w:rPr>
          <w:sz w:val="20"/>
          <w:szCs w:val="20"/>
        </w:rPr>
      </w:pPr>
      <w:r>
        <w:rPr>
          <w:noProof/>
          <w:sz w:val="20"/>
          <w:szCs w:val="20"/>
        </w:rPr>
        <w:drawing>
          <wp:anchor distT="0" distB="0" distL="114300" distR="114300" simplePos="0" relativeHeight="251010048" behindDoc="1" locked="0" layoutInCell="0" allowOverlap="1" wp14:anchorId="3E9DD5EC" wp14:editId="482497C0">
            <wp:simplePos x="0" y="0"/>
            <wp:positionH relativeFrom="column">
              <wp:posOffset>1639570</wp:posOffset>
            </wp:positionH>
            <wp:positionV relativeFrom="paragraph">
              <wp:posOffset>-1448435</wp:posOffset>
            </wp:positionV>
            <wp:extent cx="5162550" cy="2030095"/>
            <wp:effectExtent l="0" t="0" r="0" b="0"/>
            <wp:wrapNone/>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56"/>
                    <a:srcRect/>
                    <a:stretch>
                      <a:fillRect/>
                    </a:stretch>
                  </pic:blipFill>
                  <pic:spPr bwMode="auto">
                    <a:xfrm>
                      <a:off x="0" y="0"/>
                      <a:ext cx="5162550" cy="2030095"/>
                    </a:xfrm>
                    <a:prstGeom prst="rect">
                      <a:avLst/>
                    </a:prstGeom>
                    <a:noFill/>
                  </pic:spPr>
                </pic:pic>
              </a:graphicData>
            </a:graphic>
          </wp:anchor>
        </w:drawing>
      </w:r>
    </w:p>
    <w:p w14:paraId="68A8203F" w14:textId="77777777" w:rsidR="004B413C" w:rsidRDefault="004B413C">
      <w:pPr>
        <w:spacing w:line="215" w:lineRule="exact"/>
        <w:rPr>
          <w:sz w:val="20"/>
          <w:szCs w:val="20"/>
        </w:rPr>
      </w:pPr>
    </w:p>
    <w:p w14:paraId="14EA04BB" w14:textId="77777777" w:rsidR="004B413C" w:rsidRDefault="00EC2FEA">
      <w:pPr>
        <w:ind w:left="2140"/>
        <w:rPr>
          <w:sz w:val="20"/>
          <w:szCs w:val="20"/>
        </w:rPr>
      </w:pPr>
      <w:r>
        <w:rPr>
          <w:rFonts w:ascii="Arial" w:eastAsia="Arial" w:hAnsi="Arial" w:cs="Arial"/>
          <w:color w:val="4D4D4D"/>
          <w:sz w:val="18"/>
          <w:szCs w:val="18"/>
        </w:rPr>
        <w:t>2000</w:t>
      </w:r>
    </w:p>
    <w:p w14:paraId="70C4265D" w14:textId="77777777" w:rsidR="004B413C" w:rsidRDefault="00EC2FEA">
      <w:pPr>
        <w:tabs>
          <w:tab w:val="left" w:pos="10780"/>
        </w:tabs>
        <w:ind w:left="2140"/>
        <w:rPr>
          <w:sz w:val="20"/>
          <w:szCs w:val="20"/>
        </w:rPr>
      </w:pPr>
      <w:r>
        <w:rPr>
          <w:rFonts w:ascii="Arial" w:eastAsia="Arial" w:hAnsi="Arial" w:cs="Arial"/>
          <w:color w:val="4D4D4D"/>
          <w:sz w:val="18"/>
          <w:szCs w:val="18"/>
        </w:rPr>
        <w:t>2005</w:t>
      </w:r>
      <w:r>
        <w:rPr>
          <w:sz w:val="20"/>
          <w:szCs w:val="20"/>
        </w:rPr>
        <w:tab/>
      </w:r>
      <w:r>
        <w:rPr>
          <w:rFonts w:ascii="Arial" w:eastAsia="Arial" w:hAnsi="Arial" w:cs="Arial"/>
          <w:color w:val="1A1A1A"/>
          <w:sz w:val="18"/>
          <w:szCs w:val="18"/>
        </w:rPr>
        <w:t>D</w:t>
      </w:r>
    </w:p>
    <w:p w14:paraId="3000B2F9" w14:textId="77777777" w:rsidR="004B413C" w:rsidRDefault="00EC2FEA">
      <w:pPr>
        <w:spacing w:line="202" w:lineRule="auto"/>
        <w:ind w:left="2140"/>
        <w:rPr>
          <w:sz w:val="20"/>
          <w:szCs w:val="20"/>
        </w:rPr>
      </w:pPr>
      <w:r>
        <w:rPr>
          <w:rFonts w:ascii="Arial" w:eastAsia="Arial" w:hAnsi="Arial" w:cs="Arial"/>
          <w:color w:val="4D4D4D"/>
          <w:sz w:val="18"/>
          <w:szCs w:val="18"/>
        </w:rPr>
        <w:t>2010</w:t>
      </w:r>
    </w:p>
    <w:p w14:paraId="25DED798" w14:textId="77777777" w:rsidR="004B413C" w:rsidRDefault="004B413C">
      <w:pPr>
        <w:spacing w:line="89" w:lineRule="exact"/>
        <w:rPr>
          <w:sz w:val="20"/>
          <w:szCs w:val="20"/>
        </w:rPr>
      </w:pPr>
    </w:p>
    <w:p w14:paraId="7101B397" w14:textId="77777777" w:rsidR="004B413C" w:rsidRDefault="00EC2FEA">
      <w:pPr>
        <w:ind w:left="5800"/>
        <w:rPr>
          <w:sz w:val="20"/>
          <w:szCs w:val="20"/>
        </w:rPr>
      </w:pPr>
      <w:r>
        <w:rPr>
          <w:rFonts w:ascii="Arial" w:eastAsia="Arial" w:hAnsi="Arial" w:cs="Arial"/>
        </w:rPr>
        <w:t>Cover Abundance</w:t>
      </w:r>
    </w:p>
    <w:p w14:paraId="69538BBC" w14:textId="77777777" w:rsidR="004B413C" w:rsidRDefault="004B413C">
      <w:pPr>
        <w:spacing w:line="324" w:lineRule="exact"/>
        <w:rPr>
          <w:sz w:val="20"/>
          <w:szCs w:val="20"/>
        </w:rPr>
      </w:pPr>
    </w:p>
    <w:p w14:paraId="45248A15" w14:textId="77777777" w:rsidR="004B413C" w:rsidRDefault="00EC2FEA">
      <w:pPr>
        <w:spacing w:line="302" w:lineRule="auto"/>
        <w:rPr>
          <w:sz w:val="20"/>
          <w:szCs w:val="20"/>
        </w:rPr>
      </w:pPr>
      <w:commentRangeStart w:id="52"/>
      <w:r>
        <w:rPr>
          <w:rFonts w:ascii="Arial" w:eastAsia="Arial" w:hAnsi="Arial" w:cs="Arial"/>
          <w:sz w:val="20"/>
          <w:szCs w:val="20"/>
        </w:rPr>
        <w:t xml:space="preserve">Figure </w:t>
      </w:r>
      <w:commentRangeEnd w:id="52"/>
      <w:r w:rsidR="00020018">
        <w:rPr>
          <w:rStyle w:val="CommentReference"/>
        </w:rPr>
        <w:commentReference w:id="52"/>
      </w:r>
      <w:r>
        <w:rPr>
          <w:rFonts w:ascii="Arial" w:eastAsia="Arial" w:hAnsi="Arial" w:cs="Arial"/>
          <w:sz w:val="20"/>
          <w:szCs w:val="20"/>
        </w:rPr>
        <w:t xml:space="preserve">9: Cover abundances for each species across the four plots </w:t>
      </w:r>
      <w:commentRangeStart w:id="53"/>
      <w:r>
        <w:rPr>
          <w:rFonts w:ascii="Arial" w:eastAsia="Arial" w:hAnsi="Arial" w:cs="Arial"/>
          <w:sz w:val="20"/>
          <w:szCs w:val="20"/>
        </w:rPr>
        <w:t>(A, B, C, D</w:t>
      </w:r>
      <w:commentRangeEnd w:id="53"/>
      <w:r w:rsidR="00751A5B">
        <w:rPr>
          <w:rStyle w:val="CommentReference"/>
        </w:rPr>
        <w:commentReference w:id="53"/>
      </w:r>
      <w:r>
        <w:rPr>
          <w:rFonts w:ascii="Arial" w:eastAsia="Arial" w:hAnsi="Arial" w:cs="Arial"/>
          <w:sz w:val="20"/>
          <w:szCs w:val="20"/>
        </w:rPr>
        <w:t xml:space="preserve">) at the Lake Goollelal transect. Invasive species are denoted by ‘X’. Only </w:t>
      </w:r>
      <w:r>
        <w:rPr>
          <w:rFonts w:ascii="Arial" w:eastAsia="Arial" w:hAnsi="Arial" w:cs="Arial"/>
          <w:sz w:val="19"/>
          <w:szCs w:val="19"/>
        </w:rPr>
        <w:t>the most common species are included.</w:t>
      </w:r>
    </w:p>
    <w:p w14:paraId="25D218DA" w14:textId="77777777" w:rsidR="004B413C" w:rsidRDefault="004B413C">
      <w:pPr>
        <w:sectPr w:rsidR="004B413C">
          <w:pgSz w:w="15840" w:h="12240" w:orient="landscape"/>
          <w:pgMar w:top="1440" w:right="1420" w:bottom="1440" w:left="927" w:header="0" w:footer="0" w:gutter="0"/>
          <w:cols w:num="2" w:space="720" w:equalWidth="0">
            <w:col w:w="195" w:space="317"/>
            <w:col w:w="12980"/>
          </w:cols>
        </w:sectPr>
      </w:pPr>
    </w:p>
    <w:p w14:paraId="08103924" w14:textId="77777777" w:rsidR="004B413C" w:rsidRDefault="00EC2FEA">
      <w:pPr>
        <w:spacing w:line="200" w:lineRule="exact"/>
        <w:rPr>
          <w:sz w:val="20"/>
          <w:szCs w:val="20"/>
        </w:rPr>
      </w:pPr>
      <w:bookmarkStart w:id="54" w:name="page22"/>
      <w:bookmarkEnd w:id="54"/>
      <w:r>
        <w:rPr>
          <w:noProof/>
          <w:sz w:val="20"/>
          <w:szCs w:val="20"/>
        </w:rPr>
        <w:lastRenderedPageBreak/>
        <w:drawing>
          <wp:anchor distT="0" distB="0" distL="114300" distR="114300" simplePos="0" relativeHeight="251011072" behindDoc="1" locked="0" layoutInCell="0" allowOverlap="1" wp14:anchorId="3EDE727F" wp14:editId="76DB527E">
            <wp:simplePos x="0" y="0"/>
            <wp:positionH relativeFrom="page">
              <wp:posOffset>1308100</wp:posOffset>
            </wp:positionH>
            <wp:positionV relativeFrom="page">
              <wp:posOffset>2661920</wp:posOffset>
            </wp:positionV>
            <wp:extent cx="4830445" cy="3674745"/>
            <wp:effectExtent l="0" t="0" r="0" b="0"/>
            <wp:wrapNone/>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57"/>
                    <a:srcRect/>
                    <a:stretch>
                      <a:fillRect/>
                    </a:stretch>
                  </pic:blipFill>
                  <pic:spPr bwMode="auto">
                    <a:xfrm>
                      <a:off x="0" y="0"/>
                      <a:ext cx="4830445" cy="3674745"/>
                    </a:xfrm>
                    <a:prstGeom prst="rect">
                      <a:avLst/>
                    </a:prstGeom>
                    <a:noFill/>
                  </pic:spPr>
                </pic:pic>
              </a:graphicData>
            </a:graphic>
          </wp:anchor>
        </w:drawing>
      </w:r>
    </w:p>
    <w:p w14:paraId="716CDAAA" w14:textId="77777777" w:rsidR="004B413C" w:rsidRDefault="004B413C">
      <w:pPr>
        <w:spacing w:line="200" w:lineRule="exact"/>
        <w:rPr>
          <w:sz w:val="20"/>
          <w:szCs w:val="20"/>
        </w:rPr>
      </w:pPr>
    </w:p>
    <w:p w14:paraId="780D9B9F" w14:textId="77777777" w:rsidR="004B413C" w:rsidRDefault="004B413C">
      <w:pPr>
        <w:spacing w:line="200" w:lineRule="exact"/>
        <w:rPr>
          <w:sz w:val="20"/>
          <w:szCs w:val="20"/>
        </w:rPr>
      </w:pPr>
    </w:p>
    <w:p w14:paraId="3D182A4F" w14:textId="77777777" w:rsidR="004B413C" w:rsidRDefault="004B413C">
      <w:pPr>
        <w:spacing w:line="200" w:lineRule="exact"/>
        <w:rPr>
          <w:sz w:val="20"/>
          <w:szCs w:val="20"/>
        </w:rPr>
      </w:pPr>
    </w:p>
    <w:p w14:paraId="631BE2CD" w14:textId="77777777" w:rsidR="004B413C" w:rsidRDefault="004B413C">
      <w:pPr>
        <w:spacing w:line="200" w:lineRule="exact"/>
        <w:rPr>
          <w:sz w:val="20"/>
          <w:szCs w:val="20"/>
        </w:rPr>
      </w:pPr>
    </w:p>
    <w:p w14:paraId="3FD8C4F7" w14:textId="77777777" w:rsidR="004B413C" w:rsidRDefault="004B413C">
      <w:pPr>
        <w:spacing w:line="200" w:lineRule="exact"/>
        <w:rPr>
          <w:sz w:val="20"/>
          <w:szCs w:val="20"/>
        </w:rPr>
      </w:pPr>
    </w:p>
    <w:p w14:paraId="7A09002F" w14:textId="77777777" w:rsidR="004B413C" w:rsidRDefault="004B413C">
      <w:pPr>
        <w:spacing w:line="200" w:lineRule="exact"/>
        <w:rPr>
          <w:sz w:val="20"/>
          <w:szCs w:val="20"/>
        </w:rPr>
      </w:pPr>
    </w:p>
    <w:p w14:paraId="4658FDB7" w14:textId="77777777" w:rsidR="004B413C" w:rsidRDefault="004B413C">
      <w:pPr>
        <w:spacing w:line="200" w:lineRule="exact"/>
        <w:rPr>
          <w:sz w:val="20"/>
          <w:szCs w:val="20"/>
        </w:rPr>
      </w:pPr>
    </w:p>
    <w:p w14:paraId="5F0A2C05" w14:textId="77777777" w:rsidR="004B413C" w:rsidRDefault="004B413C">
      <w:pPr>
        <w:spacing w:line="200" w:lineRule="exact"/>
        <w:rPr>
          <w:sz w:val="20"/>
          <w:szCs w:val="20"/>
        </w:rPr>
      </w:pPr>
    </w:p>
    <w:p w14:paraId="2447B427" w14:textId="77777777" w:rsidR="004B413C" w:rsidRDefault="004B413C">
      <w:pPr>
        <w:spacing w:line="200" w:lineRule="exact"/>
        <w:rPr>
          <w:sz w:val="20"/>
          <w:szCs w:val="20"/>
        </w:rPr>
      </w:pPr>
    </w:p>
    <w:p w14:paraId="6DD70B11" w14:textId="77777777" w:rsidR="004B413C" w:rsidRDefault="004B413C">
      <w:pPr>
        <w:spacing w:line="200" w:lineRule="exact"/>
        <w:rPr>
          <w:sz w:val="20"/>
          <w:szCs w:val="20"/>
        </w:rPr>
      </w:pPr>
    </w:p>
    <w:p w14:paraId="6DD06F47" w14:textId="77777777" w:rsidR="004B413C" w:rsidRDefault="004B413C">
      <w:pPr>
        <w:spacing w:line="200" w:lineRule="exact"/>
        <w:rPr>
          <w:sz w:val="20"/>
          <w:szCs w:val="20"/>
        </w:rPr>
      </w:pPr>
    </w:p>
    <w:p w14:paraId="7049EA68" w14:textId="77777777" w:rsidR="004B413C" w:rsidRDefault="004B413C">
      <w:pPr>
        <w:spacing w:line="200" w:lineRule="exact"/>
        <w:rPr>
          <w:sz w:val="20"/>
          <w:szCs w:val="20"/>
        </w:rPr>
      </w:pPr>
    </w:p>
    <w:p w14:paraId="5EB27C1C" w14:textId="77777777" w:rsidR="004B413C" w:rsidRDefault="004B413C">
      <w:pPr>
        <w:spacing w:line="200" w:lineRule="exact"/>
        <w:rPr>
          <w:sz w:val="20"/>
          <w:szCs w:val="20"/>
        </w:rPr>
      </w:pPr>
    </w:p>
    <w:p w14:paraId="00502068" w14:textId="77777777" w:rsidR="004B413C" w:rsidRDefault="004B413C">
      <w:pPr>
        <w:spacing w:line="200" w:lineRule="exact"/>
        <w:rPr>
          <w:sz w:val="20"/>
          <w:szCs w:val="20"/>
        </w:rPr>
      </w:pPr>
    </w:p>
    <w:p w14:paraId="1CF7EE48" w14:textId="77777777" w:rsidR="004B413C" w:rsidRDefault="004B413C">
      <w:pPr>
        <w:spacing w:line="337" w:lineRule="exact"/>
        <w:rPr>
          <w:sz w:val="20"/>
          <w:szCs w:val="20"/>
        </w:rPr>
      </w:pPr>
    </w:p>
    <w:tbl>
      <w:tblPr>
        <w:tblW w:w="0" w:type="auto"/>
        <w:tblInd w:w="100" w:type="dxa"/>
        <w:tblLayout w:type="fixed"/>
        <w:tblCellMar>
          <w:left w:w="0" w:type="dxa"/>
          <w:right w:w="0" w:type="dxa"/>
        </w:tblCellMar>
        <w:tblLook w:val="04A0" w:firstRow="1" w:lastRow="0" w:firstColumn="1" w:lastColumn="0" w:noHBand="0" w:noVBand="1"/>
      </w:tblPr>
      <w:tblGrid>
        <w:gridCol w:w="1120"/>
        <w:gridCol w:w="2360"/>
        <w:gridCol w:w="1180"/>
        <w:gridCol w:w="1460"/>
        <w:gridCol w:w="2760"/>
        <w:gridCol w:w="160"/>
        <w:gridCol w:w="20"/>
      </w:tblGrid>
      <w:tr w:rsidR="004B413C" w14:paraId="06DFB2CF" w14:textId="77777777">
        <w:trPr>
          <w:trHeight w:val="207"/>
        </w:trPr>
        <w:tc>
          <w:tcPr>
            <w:tcW w:w="1120" w:type="dxa"/>
            <w:vAlign w:val="bottom"/>
          </w:tcPr>
          <w:p w14:paraId="6E7CF1FC" w14:textId="77777777" w:rsidR="004B413C" w:rsidRDefault="00EC2FEA">
            <w:pPr>
              <w:ind w:right="546"/>
              <w:jc w:val="right"/>
              <w:rPr>
                <w:sz w:val="20"/>
                <w:szCs w:val="20"/>
              </w:rPr>
            </w:pPr>
            <w:r>
              <w:rPr>
                <w:rFonts w:ascii="Arial" w:eastAsia="Arial" w:hAnsi="Arial" w:cs="Arial"/>
                <w:color w:val="4D4D4D"/>
                <w:sz w:val="18"/>
                <w:szCs w:val="18"/>
              </w:rPr>
              <w:t>1</w:t>
            </w:r>
          </w:p>
        </w:tc>
        <w:tc>
          <w:tcPr>
            <w:tcW w:w="2360" w:type="dxa"/>
            <w:vAlign w:val="bottom"/>
          </w:tcPr>
          <w:p w14:paraId="4A5C30C1" w14:textId="77777777" w:rsidR="004B413C" w:rsidRDefault="004B413C">
            <w:pPr>
              <w:rPr>
                <w:sz w:val="18"/>
                <w:szCs w:val="18"/>
              </w:rPr>
            </w:pPr>
          </w:p>
        </w:tc>
        <w:tc>
          <w:tcPr>
            <w:tcW w:w="1180" w:type="dxa"/>
            <w:vAlign w:val="bottom"/>
          </w:tcPr>
          <w:p w14:paraId="4DC73EA5" w14:textId="77777777" w:rsidR="004B413C" w:rsidRDefault="004B413C">
            <w:pPr>
              <w:rPr>
                <w:sz w:val="18"/>
                <w:szCs w:val="18"/>
              </w:rPr>
            </w:pPr>
          </w:p>
        </w:tc>
        <w:tc>
          <w:tcPr>
            <w:tcW w:w="1460" w:type="dxa"/>
            <w:vAlign w:val="bottom"/>
          </w:tcPr>
          <w:p w14:paraId="6FBB144F" w14:textId="77777777" w:rsidR="004B413C" w:rsidRDefault="004B413C">
            <w:pPr>
              <w:rPr>
                <w:sz w:val="18"/>
                <w:szCs w:val="18"/>
              </w:rPr>
            </w:pPr>
          </w:p>
        </w:tc>
        <w:tc>
          <w:tcPr>
            <w:tcW w:w="2760" w:type="dxa"/>
            <w:vAlign w:val="bottom"/>
          </w:tcPr>
          <w:p w14:paraId="770708C4" w14:textId="77777777" w:rsidR="004B413C" w:rsidRDefault="004B413C">
            <w:pPr>
              <w:rPr>
                <w:sz w:val="18"/>
                <w:szCs w:val="18"/>
              </w:rPr>
            </w:pPr>
          </w:p>
        </w:tc>
        <w:tc>
          <w:tcPr>
            <w:tcW w:w="160" w:type="dxa"/>
            <w:vAlign w:val="bottom"/>
          </w:tcPr>
          <w:p w14:paraId="63E840F6" w14:textId="77777777" w:rsidR="004B413C" w:rsidRDefault="004B413C">
            <w:pPr>
              <w:rPr>
                <w:sz w:val="18"/>
                <w:szCs w:val="18"/>
              </w:rPr>
            </w:pPr>
          </w:p>
        </w:tc>
        <w:tc>
          <w:tcPr>
            <w:tcW w:w="0" w:type="dxa"/>
            <w:vAlign w:val="bottom"/>
          </w:tcPr>
          <w:p w14:paraId="6010FDA6" w14:textId="77777777" w:rsidR="004B413C" w:rsidRDefault="004B413C">
            <w:pPr>
              <w:rPr>
                <w:sz w:val="1"/>
                <w:szCs w:val="1"/>
              </w:rPr>
            </w:pPr>
          </w:p>
        </w:tc>
      </w:tr>
      <w:tr w:rsidR="004B413C" w14:paraId="090C3272" w14:textId="77777777">
        <w:trPr>
          <w:trHeight w:val="1018"/>
        </w:trPr>
        <w:tc>
          <w:tcPr>
            <w:tcW w:w="1120" w:type="dxa"/>
            <w:vAlign w:val="bottom"/>
          </w:tcPr>
          <w:p w14:paraId="4EDB5915" w14:textId="77777777" w:rsidR="004B413C" w:rsidRDefault="004B413C">
            <w:pPr>
              <w:rPr>
                <w:sz w:val="24"/>
                <w:szCs w:val="24"/>
              </w:rPr>
            </w:pPr>
          </w:p>
        </w:tc>
        <w:tc>
          <w:tcPr>
            <w:tcW w:w="2360" w:type="dxa"/>
            <w:vAlign w:val="bottom"/>
          </w:tcPr>
          <w:p w14:paraId="4FF56913" w14:textId="77777777" w:rsidR="004B413C" w:rsidRDefault="00EC2FEA">
            <w:pPr>
              <w:ind w:right="1615"/>
              <w:jc w:val="right"/>
              <w:rPr>
                <w:sz w:val="20"/>
                <w:szCs w:val="20"/>
              </w:rPr>
            </w:pPr>
            <w:r>
              <w:rPr>
                <w:rFonts w:ascii="Arial" w:eastAsia="Arial" w:hAnsi="Arial" w:cs="Arial"/>
                <w:color w:val="C77CFF"/>
              </w:rPr>
              <w:t>1997</w:t>
            </w:r>
          </w:p>
        </w:tc>
        <w:tc>
          <w:tcPr>
            <w:tcW w:w="1180" w:type="dxa"/>
            <w:vAlign w:val="bottom"/>
          </w:tcPr>
          <w:p w14:paraId="14CCCDB4" w14:textId="77777777" w:rsidR="004B413C" w:rsidRDefault="004B413C">
            <w:pPr>
              <w:rPr>
                <w:sz w:val="24"/>
                <w:szCs w:val="24"/>
              </w:rPr>
            </w:pPr>
          </w:p>
        </w:tc>
        <w:tc>
          <w:tcPr>
            <w:tcW w:w="1460" w:type="dxa"/>
            <w:vAlign w:val="bottom"/>
          </w:tcPr>
          <w:p w14:paraId="0FFC3707" w14:textId="77777777" w:rsidR="004B413C" w:rsidRDefault="004B413C">
            <w:pPr>
              <w:rPr>
                <w:sz w:val="24"/>
                <w:szCs w:val="24"/>
              </w:rPr>
            </w:pPr>
          </w:p>
        </w:tc>
        <w:tc>
          <w:tcPr>
            <w:tcW w:w="2760" w:type="dxa"/>
            <w:vAlign w:val="bottom"/>
          </w:tcPr>
          <w:p w14:paraId="59D7C9B4" w14:textId="77777777" w:rsidR="004B413C" w:rsidRDefault="004B413C">
            <w:pPr>
              <w:rPr>
                <w:sz w:val="24"/>
                <w:szCs w:val="24"/>
              </w:rPr>
            </w:pPr>
          </w:p>
        </w:tc>
        <w:tc>
          <w:tcPr>
            <w:tcW w:w="160" w:type="dxa"/>
            <w:vAlign w:val="bottom"/>
          </w:tcPr>
          <w:p w14:paraId="4661E724" w14:textId="77777777" w:rsidR="004B413C" w:rsidRDefault="004B413C">
            <w:pPr>
              <w:rPr>
                <w:sz w:val="24"/>
                <w:szCs w:val="24"/>
              </w:rPr>
            </w:pPr>
          </w:p>
        </w:tc>
        <w:tc>
          <w:tcPr>
            <w:tcW w:w="0" w:type="dxa"/>
            <w:vAlign w:val="bottom"/>
          </w:tcPr>
          <w:p w14:paraId="34ED275F" w14:textId="77777777" w:rsidR="004B413C" w:rsidRDefault="004B413C">
            <w:pPr>
              <w:rPr>
                <w:sz w:val="1"/>
                <w:szCs w:val="1"/>
              </w:rPr>
            </w:pPr>
          </w:p>
        </w:tc>
      </w:tr>
      <w:tr w:rsidR="004B413C" w14:paraId="23F72C43" w14:textId="77777777">
        <w:trPr>
          <w:trHeight w:val="437"/>
        </w:trPr>
        <w:tc>
          <w:tcPr>
            <w:tcW w:w="1120" w:type="dxa"/>
            <w:vAlign w:val="bottom"/>
          </w:tcPr>
          <w:p w14:paraId="33F7E51B" w14:textId="77777777" w:rsidR="004B413C" w:rsidRDefault="004B413C">
            <w:pPr>
              <w:rPr>
                <w:sz w:val="24"/>
                <w:szCs w:val="24"/>
              </w:rPr>
            </w:pPr>
          </w:p>
        </w:tc>
        <w:tc>
          <w:tcPr>
            <w:tcW w:w="2360" w:type="dxa"/>
            <w:vAlign w:val="bottom"/>
          </w:tcPr>
          <w:p w14:paraId="481CFE4C" w14:textId="77777777" w:rsidR="004B413C" w:rsidRDefault="004B413C">
            <w:pPr>
              <w:rPr>
                <w:sz w:val="24"/>
                <w:szCs w:val="24"/>
              </w:rPr>
            </w:pPr>
          </w:p>
        </w:tc>
        <w:tc>
          <w:tcPr>
            <w:tcW w:w="1180" w:type="dxa"/>
            <w:vAlign w:val="bottom"/>
          </w:tcPr>
          <w:p w14:paraId="1B547A03" w14:textId="77777777" w:rsidR="004B413C" w:rsidRDefault="004B413C">
            <w:pPr>
              <w:rPr>
                <w:sz w:val="24"/>
                <w:szCs w:val="24"/>
              </w:rPr>
            </w:pPr>
          </w:p>
        </w:tc>
        <w:tc>
          <w:tcPr>
            <w:tcW w:w="1460" w:type="dxa"/>
            <w:vAlign w:val="bottom"/>
          </w:tcPr>
          <w:p w14:paraId="12D974BF" w14:textId="77777777" w:rsidR="004B413C" w:rsidRDefault="004B413C">
            <w:pPr>
              <w:rPr>
                <w:sz w:val="24"/>
                <w:szCs w:val="24"/>
              </w:rPr>
            </w:pPr>
          </w:p>
        </w:tc>
        <w:tc>
          <w:tcPr>
            <w:tcW w:w="2760" w:type="dxa"/>
            <w:vAlign w:val="bottom"/>
          </w:tcPr>
          <w:p w14:paraId="3B608AF2" w14:textId="77777777" w:rsidR="004B413C" w:rsidRDefault="00EC2FEA">
            <w:pPr>
              <w:ind w:left="2193"/>
              <w:jc w:val="center"/>
              <w:rPr>
                <w:sz w:val="20"/>
                <w:szCs w:val="20"/>
              </w:rPr>
            </w:pPr>
            <w:r>
              <w:rPr>
                <w:rFonts w:ascii="Arial" w:eastAsia="Arial" w:hAnsi="Arial" w:cs="Arial"/>
              </w:rPr>
              <w:t>Plot</w:t>
            </w:r>
          </w:p>
        </w:tc>
        <w:tc>
          <w:tcPr>
            <w:tcW w:w="160" w:type="dxa"/>
            <w:vAlign w:val="bottom"/>
          </w:tcPr>
          <w:p w14:paraId="01BF2B4D" w14:textId="77777777" w:rsidR="004B413C" w:rsidRDefault="004B413C">
            <w:pPr>
              <w:rPr>
                <w:sz w:val="24"/>
                <w:szCs w:val="24"/>
              </w:rPr>
            </w:pPr>
          </w:p>
        </w:tc>
        <w:tc>
          <w:tcPr>
            <w:tcW w:w="0" w:type="dxa"/>
            <w:vAlign w:val="bottom"/>
          </w:tcPr>
          <w:p w14:paraId="1DECE418" w14:textId="77777777" w:rsidR="004B413C" w:rsidRDefault="004B413C">
            <w:pPr>
              <w:rPr>
                <w:sz w:val="1"/>
                <w:szCs w:val="1"/>
              </w:rPr>
            </w:pPr>
          </w:p>
        </w:tc>
      </w:tr>
      <w:tr w:rsidR="004B413C" w14:paraId="253B18B7" w14:textId="77777777">
        <w:trPr>
          <w:trHeight w:val="386"/>
        </w:trPr>
        <w:tc>
          <w:tcPr>
            <w:tcW w:w="1120" w:type="dxa"/>
            <w:vAlign w:val="bottom"/>
          </w:tcPr>
          <w:p w14:paraId="5C69D204" w14:textId="77777777" w:rsidR="004B413C" w:rsidRDefault="00EC2FEA">
            <w:pPr>
              <w:ind w:right="546"/>
              <w:jc w:val="right"/>
              <w:rPr>
                <w:sz w:val="20"/>
                <w:szCs w:val="20"/>
              </w:rPr>
            </w:pPr>
            <w:r>
              <w:rPr>
                <w:rFonts w:ascii="Arial" w:eastAsia="Arial" w:hAnsi="Arial" w:cs="Arial"/>
                <w:color w:val="4D4D4D"/>
                <w:sz w:val="18"/>
                <w:szCs w:val="18"/>
              </w:rPr>
              <w:t>0</w:t>
            </w:r>
          </w:p>
        </w:tc>
        <w:tc>
          <w:tcPr>
            <w:tcW w:w="2360" w:type="dxa"/>
            <w:vAlign w:val="bottom"/>
          </w:tcPr>
          <w:p w14:paraId="62AACED3" w14:textId="77777777" w:rsidR="004B413C" w:rsidRDefault="004B413C">
            <w:pPr>
              <w:rPr>
                <w:sz w:val="24"/>
                <w:szCs w:val="24"/>
              </w:rPr>
            </w:pPr>
          </w:p>
        </w:tc>
        <w:tc>
          <w:tcPr>
            <w:tcW w:w="1180" w:type="dxa"/>
            <w:vAlign w:val="bottom"/>
          </w:tcPr>
          <w:p w14:paraId="4DCD59A8" w14:textId="77777777" w:rsidR="004B413C" w:rsidRDefault="004B413C">
            <w:pPr>
              <w:rPr>
                <w:sz w:val="24"/>
                <w:szCs w:val="24"/>
              </w:rPr>
            </w:pPr>
          </w:p>
        </w:tc>
        <w:tc>
          <w:tcPr>
            <w:tcW w:w="1460" w:type="dxa"/>
            <w:vAlign w:val="bottom"/>
          </w:tcPr>
          <w:p w14:paraId="59F5562D" w14:textId="77777777" w:rsidR="004B413C" w:rsidRDefault="004B413C">
            <w:pPr>
              <w:rPr>
                <w:sz w:val="24"/>
                <w:szCs w:val="24"/>
              </w:rPr>
            </w:pPr>
          </w:p>
        </w:tc>
        <w:tc>
          <w:tcPr>
            <w:tcW w:w="2760" w:type="dxa"/>
            <w:vAlign w:val="bottom"/>
          </w:tcPr>
          <w:p w14:paraId="33F7D583" w14:textId="77777777" w:rsidR="004B413C" w:rsidRDefault="00EC2FEA">
            <w:pPr>
              <w:ind w:left="2133"/>
              <w:jc w:val="center"/>
              <w:rPr>
                <w:sz w:val="20"/>
                <w:szCs w:val="20"/>
              </w:rPr>
            </w:pPr>
            <w:r>
              <w:rPr>
                <w:rFonts w:ascii="Arial" w:eastAsia="Arial" w:hAnsi="Arial" w:cs="Arial"/>
                <w:color w:val="F8766D"/>
                <w:w w:val="97"/>
              </w:rPr>
              <w:t>a</w:t>
            </w:r>
          </w:p>
        </w:tc>
        <w:tc>
          <w:tcPr>
            <w:tcW w:w="160" w:type="dxa"/>
            <w:vAlign w:val="bottom"/>
          </w:tcPr>
          <w:p w14:paraId="45C6E246" w14:textId="77777777" w:rsidR="004B413C" w:rsidRDefault="00EC2FEA">
            <w:pPr>
              <w:ind w:left="40"/>
              <w:rPr>
                <w:sz w:val="20"/>
                <w:szCs w:val="20"/>
              </w:rPr>
            </w:pPr>
            <w:r>
              <w:rPr>
                <w:rFonts w:ascii="Arial" w:eastAsia="Arial" w:hAnsi="Arial" w:cs="Arial"/>
                <w:w w:val="82"/>
                <w:sz w:val="18"/>
                <w:szCs w:val="18"/>
              </w:rPr>
              <w:t>A</w:t>
            </w:r>
          </w:p>
        </w:tc>
        <w:tc>
          <w:tcPr>
            <w:tcW w:w="0" w:type="dxa"/>
            <w:vAlign w:val="bottom"/>
          </w:tcPr>
          <w:p w14:paraId="79E36F8B" w14:textId="77777777" w:rsidR="004B413C" w:rsidRDefault="004B413C">
            <w:pPr>
              <w:rPr>
                <w:sz w:val="1"/>
                <w:szCs w:val="1"/>
              </w:rPr>
            </w:pPr>
          </w:p>
        </w:tc>
      </w:tr>
      <w:tr w:rsidR="004B413C" w14:paraId="7E74E95A" w14:textId="77777777">
        <w:trPr>
          <w:trHeight w:val="298"/>
        </w:trPr>
        <w:tc>
          <w:tcPr>
            <w:tcW w:w="1120" w:type="dxa"/>
            <w:textDirection w:val="btLr"/>
            <w:vAlign w:val="bottom"/>
          </w:tcPr>
          <w:p w14:paraId="672FE9A3" w14:textId="77777777" w:rsidR="004B413C" w:rsidRDefault="00EC2FEA">
            <w:pPr>
              <w:ind w:right="773"/>
              <w:rPr>
                <w:sz w:val="20"/>
                <w:szCs w:val="20"/>
              </w:rPr>
            </w:pPr>
            <w:r>
              <w:rPr>
                <w:rFonts w:ascii="Arial" w:eastAsia="Arial" w:hAnsi="Arial" w:cs="Arial"/>
                <w:w w:val="76"/>
              </w:rPr>
              <w:t>LV2</w:t>
            </w:r>
          </w:p>
        </w:tc>
        <w:tc>
          <w:tcPr>
            <w:tcW w:w="2360" w:type="dxa"/>
            <w:vAlign w:val="bottom"/>
          </w:tcPr>
          <w:p w14:paraId="34230528" w14:textId="77777777" w:rsidR="004B413C" w:rsidRDefault="004B413C">
            <w:pPr>
              <w:rPr>
                <w:sz w:val="24"/>
                <w:szCs w:val="24"/>
              </w:rPr>
            </w:pPr>
          </w:p>
        </w:tc>
        <w:tc>
          <w:tcPr>
            <w:tcW w:w="1180" w:type="dxa"/>
            <w:vAlign w:val="bottom"/>
          </w:tcPr>
          <w:p w14:paraId="3E899B6F" w14:textId="77777777" w:rsidR="004B413C" w:rsidRDefault="004B413C">
            <w:pPr>
              <w:rPr>
                <w:sz w:val="24"/>
                <w:szCs w:val="24"/>
              </w:rPr>
            </w:pPr>
          </w:p>
        </w:tc>
        <w:tc>
          <w:tcPr>
            <w:tcW w:w="1460" w:type="dxa"/>
            <w:vAlign w:val="bottom"/>
          </w:tcPr>
          <w:p w14:paraId="401CCB3D" w14:textId="77777777" w:rsidR="004B413C" w:rsidRDefault="004B413C">
            <w:pPr>
              <w:rPr>
                <w:sz w:val="24"/>
                <w:szCs w:val="24"/>
              </w:rPr>
            </w:pPr>
          </w:p>
        </w:tc>
        <w:tc>
          <w:tcPr>
            <w:tcW w:w="2760" w:type="dxa"/>
            <w:vMerge w:val="restart"/>
            <w:vAlign w:val="bottom"/>
          </w:tcPr>
          <w:p w14:paraId="2BADBBCD" w14:textId="77777777" w:rsidR="004B413C" w:rsidRDefault="00EC2FEA">
            <w:pPr>
              <w:ind w:left="2133"/>
              <w:jc w:val="center"/>
              <w:rPr>
                <w:sz w:val="20"/>
                <w:szCs w:val="20"/>
              </w:rPr>
            </w:pPr>
            <w:r>
              <w:rPr>
                <w:rFonts w:ascii="Arial" w:eastAsia="Arial" w:hAnsi="Arial" w:cs="Arial"/>
                <w:color w:val="7CAE00"/>
                <w:w w:val="97"/>
              </w:rPr>
              <w:t>a</w:t>
            </w:r>
          </w:p>
        </w:tc>
        <w:tc>
          <w:tcPr>
            <w:tcW w:w="160" w:type="dxa"/>
            <w:vMerge w:val="restart"/>
            <w:vAlign w:val="bottom"/>
          </w:tcPr>
          <w:p w14:paraId="430A7CBE" w14:textId="77777777" w:rsidR="004B413C" w:rsidRDefault="00EC2FEA">
            <w:pPr>
              <w:ind w:left="40"/>
              <w:rPr>
                <w:sz w:val="20"/>
                <w:szCs w:val="20"/>
              </w:rPr>
            </w:pPr>
            <w:r>
              <w:rPr>
                <w:rFonts w:ascii="Arial" w:eastAsia="Arial" w:hAnsi="Arial" w:cs="Arial"/>
                <w:w w:val="82"/>
                <w:sz w:val="18"/>
                <w:szCs w:val="18"/>
              </w:rPr>
              <w:t>B</w:t>
            </w:r>
          </w:p>
        </w:tc>
        <w:tc>
          <w:tcPr>
            <w:tcW w:w="0" w:type="dxa"/>
            <w:vAlign w:val="bottom"/>
          </w:tcPr>
          <w:p w14:paraId="046053A1" w14:textId="77777777" w:rsidR="004B413C" w:rsidRDefault="004B413C">
            <w:pPr>
              <w:rPr>
                <w:sz w:val="1"/>
                <w:szCs w:val="1"/>
              </w:rPr>
            </w:pPr>
          </w:p>
        </w:tc>
      </w:tr>
      <w:tr w:rsidR="004B413C" w14:paraId="7009CF6D" w14:textId="77777777">
        <w:trPr>
          <w:trHeight w:val="48"/>
        </w:trPr>
        <w:tc>
          <w:tcPr>
            <w:tcW w:w="1120" w:type="dxa"/>
            <w:vAlign w:val="bottom"/>
          </w:tcPr>
          <w:p w14:paraId="662925CB" w14:textId="77777777" w:rsidR="004B413C" w:rsidRDefault="004B413C">
            <w:pPr>
              <w:rPr>
                <w:sz w:val="4"/>
                <w:szCs w:val="4"/>
              </w:rPr>
            </w:pPr>
          </w:p>
        </w:tc>
        <w:tc>
          <w:tcPr>
            <w:tcW w:w="2360" w:type="dxa"/>
            <w:vAlign w:val="bottom"/>
          </w:tcPr>
          <w:p w14:paraId="539BBF93" w14:textId="77777777" w:rsidR="004B413C" w:rsidRDefault="004B413C">
            <w:pPr>
              <w:rPr>
                <w:sz w:val="4"/>
                <w:szCs w:val="4"/>
              </w:rPr>
            </w:pPr>
          </w:p>
        </w:tc>
        <w:tc>
          <w:tcPr>
            <w:tcW w:w="1180" w:type="dxa"/>
            <w:vAlign w:val="bottom"/>
          </w:tcPr>
          <w:p w14:paraId="19115AA6" w14:textId="77777777" w:rsidR="004B413C" w:rsidRDefault="004B413C">
            <w:pPr>
              <w:rPr>
                <w:sz w:val="4"/>
                <w:szCs w:val="4"/>
              </w:rPr>
            </w:pPr>
          </w:p>
        </w:tc>
        <w:tc>
          <w:tcPr>
            <w:tcW w:w="1460" w:type="dxa"/>
            <w:vAlign w:val="bottom"/>
          </w:tcPr>
          <w:p w14:paraId="49CF4987" w14:textId="77777777" w:rsidR="004B413C" w:rsidRDefault="004B413C">
            <w:pPr>
              <w:rPr>
                <w:sz w:val="4"/>
                <w:szCs w:val="4"/>
              </w:rPr>
            </w:pPr>
          </w:p>
        </w:tc>
        <w:tc>
          <w:tcPr>
            <w:tcW w:w="2760" w:type="dxa"/>
            <w:vMerge/>
            <w:vAlign w:val="bottom"/>
          </w:tcPr>
          <w:p w14:paraId="304494DD" w14:textId="77777777" w:rsidR="004B413C" w:rsidRDefault="004B413C">
            <w:pPr>
              <w:rPr>
                <w:sz w:val="4"/>
                <w:szCs w:val="4"/>
              </w:rPr>
            </w:pPr>
          </w:p>
        </w:tc>
        <w:tc>
          <w:tcPr>
            <w:tcW w:w="160" w:type="dxa"/>
            <w:vMerge/>
            <w:vAlign w:val="bottom"/>
          </w:tcPr>
          <w:p w14:paraId="520FAD70" w14:textId="77777777" w:rsidR="004B413C" w:rsidRDefault="004B413C">
            <w:pPr>
              <w:rPr>
                <w:sz w:val="4"/>
                <w:szCs w:val="4"/>
              </w:rPr>
            </w:pPr>
          </w:p>
        </w:tc>
        <w:tc>
          <w:tcPr>
            <w:tcW w:w="0" w:type="dxa"/>
            <w:vAlign w:val="bottom"/>
          </w:tcPr>
          <w:p w14:paraId="3E7D82A5" w14:textId="77777777" w:rsidR="004B413C" w:rsidRDefault="004B413C">
            <w:pPr>
              <w:rPr>
                <w:sz w:val="1"/>
                <w:szCs w:val="1"/>
              </w:rPr>
            </w:pPr>
          </w:p>
        </w:tc>
      </w:tr>
      <w:tr w:rsidR="004B413C" w14:paraId="032E1798" w14:textId="77777777">
        <w:trPr>
          <w:trHeight w:val="346"/>
        </w:trPr>
        <w:tc>
          <w:tcPr>
            <w:tcW w:w="1120" w:type="dxa"/>
            <w:vAlign w:val="bottom"/>
          </w:tcPr>
          <w:p w14:paraId="4367807C" w14:textId="77777777" w:rsidR="004B413C" w:rsidRDefault="004B413C">
            <w:pPr>
              <w:rPr>
                <w:sz w:val="24"/>
                <w:szCs w:val="24"/>
              </w:rPr>
            </w:pPr>
          </w:p>
        </w:tc>
        <w:tc>
          <w:tcPr>
            <w:tcW w:w="2360" w:type="dxa"/>
            <w:vAlign w:val="bottom"/>
          </w:tcPr>
          <w:p w14:paraId="74B8E07F" w14:textId="77777777" w:rsidR="004B413C" w:rsidRDefault="004B413C">
            <w:pPr>
              <w:rPr>
                <w:sz w:val="24"/>
                <w:szCs w:val="24"/>
              </w:rPr>
            </w:pPr>
          </w:p>
        </w:tc>
        <w:tc>
          <w:tcPr>
            <w:tcW w:w="1180" w:type="dxa"/>
            <w:vAlign w:val="bottom"/>
          </w:tcPr>
          <w:p w14:paraId="738964F7" w14:textId="77777777" w:rsidR="004B413C" w:rsidRDefault="004B413C">
            <w:pPr>
              <w:rPr>
                <w:sz w:val="24"/>
                <w:szCs w:val="24"/>
              </w:rPr>
            </w:pPr>
          </w:p>
        </w:tc>
        <w:tc>
          <w:tcPr>
            <w:tcW w:w="1460" w:type="dxa"/>
            <w:vMerge w:val="restart"/>
            <w:vAlign w:val="bottom"/>
          </w:tcPr>
          <w:p w14:paraId="78F3493E" w14:textId="77777777" w:rsidR="004B413C" w:rsidRDefault="00EC2FEA">
            <w:pPr>
              <w:ind w:right="310"/>
              <w:jc w:val="right"/>
              <w:rPr>
                <w:sz w:val="20"/>
                <w:szCs w:val="20"/>
              </w:rPr>
            </w:pPr>
            <w:r>
              <w:rPr>
                <w:rFonts w:ascii="Arial" w:eastAsia="Arial" w:hAnsi="Arial" w:cs="Arial"/>
                <w:color w:val="00BFC4"/>
              </w:rPr>
              <w:t>1997</w:t>
            </w:r>
          </w:p>
        </w:tc>
        <w:tc>
          <w:tcPr>
            <w:tcW w:w="2760" w:type="dxa"/>
            <w:vAlign w:val="bottom"/>
          </w:tcPr>
          <w:p w14:paraId="284DD6EC" w14:textId="77777777" w:rsidR="004B413C" w:rsidRDefault="00EC2FEA">
            <w:pPr>
              <w:ind w:left="2133"/>
              <w:jc w:val="center"/>
              <w:rPr>
                <w:sz w:val="20"/>
                <w:szCs w:val="20"/>
              </w:rPr>
            </w:pPr>
            <w:r>
              <w:rPr>
                <w:rFonts w:ascii="Arial" w:eastAsia="Arial" w:hAnsi="Arial" w:cs="Arial"/>
                <w:color w:val="00BFC4"/>
                <w:w w:val="97"/>
              </w:rPr>
              <w:t>a</w:t>
            </w:r>
          </w:p>
        </w:tc>
        <w:tc>
          <w:tcPr>
            <w:tcW w:w="160" w:type="dxa"/>
            <w:vAlign w:val="bottom"/>
          </w:tcPr>
          <w:p w14:paraId="4D3AD7E7" w14:textId="77777777" w:rsidR="004B413C" w:rsidRDefault="00EC2FEA">
            <w:pPr>
              <w:ind w:left="40"/>
              <w:rPr>
                <w:sz w:val="20"/>
                <w:szCs w:val="20"/>
              </w:rPr>
            </w:pPr>
            <w:r>
              <w:rPr>
                <w:rFonts w:ascii="Arial" w:eastAsia="Arial" w:hAnsi="Arial" w:cs="Arial"/>
                <w:w w:val="76"/>
                <w:sz w:val="18"/>
                <w:szCs w:val="18"/>
              </w:rPr>
              <w:t>C</w:t>
            </w:r>
          </w:p>
        </w:tc>
        <w:tc>
          <w:tcPr>
            <w:tcW w:w="0" w:type="dxa"/>
            <w:vAlign w:val="bottom"/>
          </w:tcPr>
          <w:p w14:paraId="65798D49" w14:textId="77777777" w:rsidR="004B413C" w:rsidRDefault="004B413C">
            <w:pPr>
              <w:rPr>
                <w:sz w:val="1"/>
                <w:szCs w:val="1"/>
              </w:rPr>
            </w:pPr>
          </w:p>
        </w:tc>
      </w:tr>
      <w:tr w:rsidR="004B413C" w14:paraId="02AF84DF" w14:textId="77777777">
        <w:trPr>
          <w:trHeight w:val="216"/>
        </w:trPr>
        <w:tc>
          <w:tcPr>
            <w:tcW w:w="1120" w:type="dxa"/>
            <w:vAlign w:val="bottom"/>
          </w:tcPr>
          <w:p w14:paraId="1A4BCF2E" w14:textId="77777777" w:rsidR="004B413C" w:rsidRDefault="004B413C">
            <w:pPr>
              <w:rPr>
                <w:sz w:val="18"/>
                <w:szCs w:val="18"/>
              </w:rPr>
            </w:pPr>
          </w:p>
        </w:tc>
        <w:tc>
          <w:tcPr>
            <w:tcW w:w="2360" w:type="dxa"/>
            <w:vAlign w:val="bottom"/>
          </w:tcPr>
          <w:p w14:paraId="6957CA96" w14:textId="77777777" w:rsidR="004B413C" w:rsidRDefault="004B413C">
            <w:pPr>
              <w:rPr>
                <w:sz w:val="18"/>
                <w:szCs w:val="18"/>
              </w:rPr>
            </w:pPr>
          </w:p>
        </w:tc>
        <w:tc>
          <w:tcPr>
            <w:tcW w:w="1180" w:type="dxa"/>
            <w:vAlign w:val="bottom"/>
          </w:tcPr>
          <w:p w14:paraId="6803DA25" w14:textId="77777777" w:rsidR="004B413C" w:rsidRDefault="004B413C">
            <w:pPr>
              <w:rPr>
                <w:sz w:val="18"/>
                <w:szCs w:val="18"/>
              </w:rPr>
            </w:pPr>
          </w:p>
        </w:tc>
        <w:tc>
          <w:tcPr>
            <w:tcW w:w="1460" w:type="dxa"/>
            <w:vMerge/>
            <w:vAlign w:val="bottom"/>
          </w:tcPr>
          <w:p w14:paraId="76D4AEBB" w14:textId="77777777" w:rsidR="004B413C" w:rsidRDefault="004B413C">
            <w:pPr>
              <w:rPr>
                <w:sz w:val="18"/>
                <w:szCs w:val="18"/>
              </w:rPr>
            </w:pPr>
          </w:p>
        </w:tc>
        <w:tc>
          <w:tcPr>
            <w:tcW w:w="2760" w:type="dxa"/>
            <w:vMerge w:val="restart"/>
            <w:vAlign w:val="bottom"/>
          </w:tcPr>
          <w:p w14:paraId="58402E59" w14:textId="77777777" w:rsidR="004B413C" w:rsidRDefault="00EC2FEA">
            <w:pPr>
              <w:ind w:left="2133"/>
              <w:jc w:val="center"/>
              <w:rPr>
                <w:sz w:val="20"/>
                <w:szCs w:val="20"/>
              </w:rPr>
            </w:pPr>
            <w:r>
              <w:rPr>
                <w:rFonts w:ascii="Arial" w:eastAsia="Arial" w:hAnsi="Arial" w:cs="Arial"/>
                <w:color w:val="C77CFF"/>
                <w:w w:val="97"/>
              </w:rPr>
              <w:t>a</w:t>
            </w:r>
          </w:p>
        </w:tc>
        <w:tc>
          <w:tcPr>
            <w:tcW w:w="160" w:type="dxa"/>
            <w:vMerge w:val="restart"/>
            <w:vAlign w:val="bottom"/>
          </w:tcPr>
          <w:p w14:paraId="313EF442" w14:textId="77777777" w:rsidR="004B413C" w:rsidRDefault="00EC2FEA">
            <w:pPr>
              <w:ind w:left="40"/>
              <w:rPr>
                <w:sz w:val="20"/>
                <w:szCs w:val="20"/>
              </w:rPr>
            </w:pPr>
            <w:r>
              <w:rPr>
                <w:rFonts w:ascii="Arial" w:eastAsia="Arial" w:hAnsi="Arial" w:cs="Arial"/>
                <w:w w:val="76"/>
                <w:sz w:val="18"/>
                <w:szCs w:val="18"/>
              </w:rPr>
              <w:t>D</w:t>
            </w:r>
          </w:p>
        </w:tc>
        <w:tc>
          <w:tcPr>
            <w:tcW w:w="0" w:type="dxa"/>
            <w:vAlign w:val="bottom"/>
          </w:tcPr>
          <w:p w14:paraId="572D5F58" w14:textId="77777777" w:rsidR="004B413C" w:rsidRDefault="004B413C">
            <w:pPr>
              <w:rPr>
                <w:sz w:val="1"/>
                <w:szCs w:val="1"/>
              </w:rPr>
            </w:pPr>
          </w:p>
        </w:tc>
      </w:tr>
      <w:tr w:rsidR="004B413C" w14:paraId="085037E4" w14:textId="77777777">
        <w:trPr>
          <w:trHeight w:val="129"/>
        </w:trPr>
        <w:tc>
          <w:tcPr>
            <w:tcW w:w="1120" w:type="dxa"/>
            <w:vAlign w:val="bottom"/>
          </w:tcPr>
          <w:p w14:paraId="22890095" w14:textId="77777777" w:rsidR="004B413C" w:rsidRDefault="004B413C">
            <w:pPr>
              <w:rPr>
                <w:sz w:val="11"/>
                <w:szCs w:val="11"/>
              </w:rPr>
            </w:pPr>
          </w:p>
        </w:tc>
        <w:tc>
          <w:tcPr>
            <w:tcW w:w="2360" w:type="dxa"/>
            <w:vAlign w:val="bottom"/>
          </w:tcPr>
          <w:p w14:paraId="7CE815FD" w14:textId="77777777" w:rsidR="004B413C" w:rsidRDefault="004B413C">
            <w:pPr>
              <w:rPr>
                <w:sz w:val="11"/>
                <w:szCs w:val="11"/>
              </w:rPr>
            </w:pPr>
          </w:p>
        </w:tc>
        <w:tc>
          <w:tcPr>
            <w:tcW w:w="1180" w:type="dxa"/>
            <w:vAlign w:val="bottom"/>
          </w:tcPr>
          <w:p w14:paraId="6EA09526" w14:textId="77777777" w:rsidR="004B413C" w:rsidRDefault="004B413C">
            <w:pPr>
              <w:rPr>
                <w:sz w:val="11"/>
                <w:szCs w:val="11"/>
              </w:rPr>
            </w:pPr>
          </w:p>
        </w:tc>
        <w:tc>
          <w:tcPr>
            <w:tcW w:w="1460" w:type="dxa"/>
            <w:vAlign w:val="bottom"/>
          </w:tcPr>
          <w:p w14:paraId="2186D7F4" w14:textId="77777777" w:rsidR="004B413C" w:rsidRDefault="004B413C">
            <w:pPr>
              <w:rPr>
                <w:sz w:val="11"/>
                <w:szCs w:val="11"/>
              </w:rPr>
            </w:pPr>
          </w:p>
        </w:tc>
        <w:tc>
          <w:tcPr>
            <w:tcW w:w="2760" w:type="dxa"/>
            <w:vMerge/>
            <w:vAlign w:val="bottom"/>
          </w:tcPr>
          <w:p w14:paraId="4D177CF0" w14:textId="77777777" w:rsidR="004B413C" w:rsidRDefault="004B413C">
            <w:pPr>
              <w:rPr>
                <w:sz w:val="11"/>
                <w:szCs w:val="11"/>
              </w:rPr>
            </w:pPr>
          </w:p>
        </w:tc>
        <w:tc>
          <w:tcPr>
            <w:tcW w:w="160" w:type="dxa"/>
            <w:vMerge/>
            <w:vAlign w:val="bottom"/>
          </w:tcPr>
          <w:p w14:paraId="1920E01A" w14:textId="77777777" w:rsidR="004B413C" w:rsidRDefault="004B413C">
            <w:pPr>
              <w:rPr>
                <w:sz w:val="11"/>
                <w:szCs w:val="11"/>
              </w:rPr>
            </w:pPr>
          </w:p>
        </w:tc>
        <w:tc>
          <w:tcPr>
            <w:tcW w:w="0" w:type="dxa"/>
            <w:vAlign w:val="bottom"/>
          </w:tcPr>
          <w:p w14:paraId="1D4201EA" w14:textId="77777777" w:rsidR="004B413C" w:rsidRDefault="004B413C">
            <w:pPr>
              <w:rPr>
                <w:sz w:val="1"/>
                <w:szCs w:val="1"/>
              </w:rPr>
            </w:pPr>
          </w:p>
        </w:tc>
      </w:tr>
      <w:tr w:rsidR="004B413C" w14:paraId="4F9342D9" w14:textId="77777777">
        <w:trPr>
          <w:trHeight w:val="284"/>
        </w:trPr>
        <w:tc>
          <w:tcPr>
            <w:tcW w:w="1120" w:type="dxa"/>
            <w:vAlign w:val="bottom"/>
          </w:tcPr>
          <w:p w14:paraId="087CDD0E" w14:textId="77777777" w:rsidR="004B413C" w:rsidRDefault="004B413C">
            <w:pPr>
              <w:rPr>
                <w:sz w:val="24"/>
                <w:szCs w:val="24"/>
              </w:rPr>
            </w:pPr>
          </w:p>
        </w:tc>
        <w:tc>
          <w:tcPr>
            <w:tcW w:w="2360" w:type="dxa"/>
            <w:vAlign w:val="bottom"/>
          </w:tcPr>
          <w:p w14:paraId="3939108B" w14:textId="77777777" w:rsidR="004B413C" w:rsidRDefault="004B413C">
            <w:pPr>
              <w:rPr>
                <w:sz w:val="24"/>
                <w:szCs w:val="24"/>
              </w:rPr>
            </w:pPr>
          </w:p>
        </w:tc>
        <w:tc>
          <w:tcPr>
            <w:tcW w:w="1180" w:type="dxa"/>
            <w:vAlign w:val="bottom"/>
          </w:tcPr>
          <w:p w14:paraId="5D3C6FA6" w14:textId="77777777" w:rsidR="004B413C" w:rsidRDefault="004B413C">
            <w:pPr>
              <w:rPr>
                <w:sz w:val="24"/>
                <w:szCs w:val="24"/>
              </w:rPr>
            </w:pPr>
          </w:p>
        </w:tc>
        <w:tc>
          <w:tcPr>
            <w:tcW w:w="1460" w:type="dxa"/>
            <w:vAlign w:val="bottom"/>
          </w:tcPr>
          <w:p w14:paraId="72941442" w14:textId="77777777" w:rsidR="004B413C" w:rsidRDefault="00EC2FEA">
            <w:pPr>
              <w:ind w:right="850"/>
              <w:jc w:val="right"/>
              <w:rPr>
                <w:sz w:val="20"/>
                <w:szCs w:val="20"/>
              </w:rPr>
            </w:pPr>
            <w:r>
              <w:rPr>
                <w:rFonts w:ascii="Arial" w:eastAsia="Arial" w:hAnsi="Arial" w:cs="Arial"/>
                <w:color w:val="7CAE00"/>
                <w:w w:val="98"/>
              </w:rPr>
              <w:t>1997</w:t>
            </w:r>
          </w:p>
        </w:tc>
        <w:tc>
          <w:tcPr>
            <w:tcW w:w="2760" w:type="dxa"/>
            <w:vAlign w:val="bottom"/>
          </w:tcPr>
          <w:p w14:paraId="35DA29D4" w14:textId="77777777" w:rsidR="004B413C" w:rsidRDefault="004B413C">
            <w:pPr>
              <w:rPr>
                <w:sz w:val="24"/>
                <w:szCs w:val="24"/>
              </w:rPr>
            </w:pPr>
          </w:p>
        </w:tc>
        <w:tc>
          <w:tcPr>
            <w:tcW w:w="160" w:type="dxa"/>
            <w:vAlign w:val="bottom"/>
          </w:tcPr>
          <w:p w14:paraId="0D837B9E" w14:textId="77777777" w:rsidR="004B413C" w:rsidRDefault="004B413C">
            <w:pPr>
              <w:rPr>
                <w:sz w:val="24"/>
                <w:szCs w:val="24"/>
              </w:rPr>
            </w:pPr>
          </w:p>
        </w:tc>
        <w:tc>
          <w:tcPr>
            <w:tcW w:w="0" w:type="dxa"/>
            <w:vAlign w:val="bottom"/>
          </w:tcPr>
          <w:p w14:paraId="082A0876" w14:textId="77777777" w:rsidR="004B413C" w:rsidRDefault="004B413C">
            <w:pPr>
              <w:rPr>
                <w:sz w:val="1"/>
                <w:szCs w:val="1"/>
              </w:rPr>
            </w:pPr>
          </w:p>
        </w:tc>
      </w:tr>
      <w:tr w:rsidR="004B413C" w14:paraId="1941D5C5" w14:textId="77777777">
        <w:trPr>
          <w:trHeight w:val="275"/>
        </w:trPr>
        <w:tc>
          <w:tcPr>
            <w:tcW w:w="1120" w:type="dxa"/>
            <w:vMerge w:val="restart"/>
            <w:vAlign w:val="bottom"/>
          </w:tcPr>
          <w:p w14:paraId="5F787092" w14:textId="77777777" w:rsidR="004B413C" w:rsidRDefault="00EC2FEA">
            <w:pPr>
              <w:ind w:right="586"/>
              <w:jc w:val="right"/>
              <w:rPr>
                <w:sz w:val="20"/>
                <w:szCs w:val="20"/>
              </w:rPr>
            </w:pPr>
            <w:r>
              <w:rPr>
                <w:rFonts w:ascii="Arial" w:eastAsia="Arial" w:hAnsi="Arial" w:cs="Arial"/>
                <w:color w:val="4D4D4D"/>
                <w:sz w:val="18"/>
                <w:szCs w:val="18"/>
              </w:rPr>
              <w:t>−1</w:t>
            </w:r>
          </w:p>
        </w:tc>
        <w:tc>
          <w:tcPr>
            <w:tcW w:w="2360" w:type="dxa"/>
            <w:vAlign w:val="bottom"/>
          </w:tcPr>
          <w:p w14:paraId="2A8386E7" w14:textId="77777777" w:rsidR="004B413C" w:rsidRDefault="00EC2FEA">
            <w:pPr>
              <w:ind w:right="595"/>
              <w:jc w:val="right"/>
              <w:rPr>
                <w:sz w:val="20"/>
                <w:szCs w:val="20"/>
              </w:rPr>
            </w:pPr>
            <w:r>
              <w:rPr>
                <w:rFonts w:ascii="Arial" w:eastAsia="Arial" w:hAnsi="Arial" w:cs="Arial"/>
                <w:color w:val="F8766D"/>
              </w:rPr>
              <w:t>1997</w:t>
            </w:r>
          </w:p>
        </w:tc>
        <w:tc>
          <w:tcPr>
            <w:tcW w:w="1180" w:type="dxa"/>
            <w:vAlign w:val="bottom"/>
          </w:tcPr>
          <w:p w14:paraId="12DB1B0C" w14:textId="77777777" w:rsidR="004B413C" w:rsidRDefault="004B413C">
            <w:pPr>
              <w:rPr>
                <w:sz w:val="23"/>
                <w:szCs w:val="23"/>
              </w:rPr>
            </w:pPr>
          </w:p>
        </w:tc>
        <w:tc>
          <w:tcPr>
            <w:tcW w:w="1460" w:type="dxa"/>
            <w:vAlign w:val="bottom"/>
          </w:tcPr>
          <w:p w14:paraId="7AA947A4" w14:textId="77777777" w:rsidR="004B413C" w:rsidRDefault="004B413C">
            <w:pPr>
              <w:rPr>
                <w:sz w:val="23"/>
                <w:szCs w:val="23"/>
              </w:rPr>
            </w:pPr>
          </w:p>
        </w:tc>
        <w:tc>
          <w:tcPr>
            <w:tcW w:w="2760" w:type="dxa"/>
            <w:vAlign w:val="bottom"/>
          </w:tcPr>
          <w:p w14:paraId="4B2E45D4" w14:textId="77777777" w:rsidR="004B413C" w:rsidRDefault="004B413C">
            <w:pPr>
              <w:rPr>
                <w:sz w:val="23"/>
                <w:szCs w:val="23"/>
              </w:rPr>
            </w:pPr>
          </w:p>
        </w:tc>
        <w:tc>
          <w:tcPr>
            <w:tcW w:w="160" w:type="dxa"/>
            <w:vAlign w:val="bottom"/>
          </w:tcPr>
          <w:p w14:paraId="4939BB8B" w14:textId="77777777" w:rsidR="004B413C" w:rsidRDefault="004B413C">
            <w:pPr>
              <w:rPr>
                <w:sz w:val="23"/>
                <w:szCs w:val="23"/>
              </w:rPr>
            </w:pPr>
          </w:p>
        </w:tc>
        <w:tc>
          <w:tcPr>
            <w:tcW w:w="0" w:type="dxa"/>
            <w:vAlign w:val="bottom"/>
          </w:tcPr>
          <w:p w14:paraId="46DCA20E" w14:textId="77777777" w:rsidR="004B413C" w:rsidRDefault="004B413C">
            <w:pPr>
              <w:rPr>
                <w:sz w:val="1"/>
                <w:szCs w:val="1"/>
              </w:rPr>
            </w:pPr>
          </w:p>
        </w:tc>
      </w:tr>
      <w:tr w:rsidR="004B413C" w14:paraId="018B899F" w14:textId="77777777">
        <w:trPr>
          <w:trHeight w:val="196"/>
        </w:trPr>
        <w:tc>
          <w:tcPr>
            <w:tcW w:w="1120" w:type="dxa"/>
            <w:vMerge/>
            <w:vAlign w:val="bottom"/>
          </w:tcPr>
          <w:p w14:paraId="0DB2A283" w14:textId="77777777" w:rsidR="004B413C" w:rsidRDefault="004B413C">
            <w:pPr>
              <w:rPr>
                <w:sz w:val="17"/>
                <w:szCs w:val="17"/>
              </w:rPr>
            </w:pPr>
          </w:p>
        </w:tc>
        <w:tc>
          <w:tcPr>
            <w:tcW w:w="2360" w:type="dxa"/>
            <w:vAlign w:val="bottom"/>
          </w:tcPr>
          <w:p w14:paraId="19113B0F" w14:textId="77777777" w:rsidR="004B413C" w:rsidRDefault="004B413C">
            <w:pPr>
              <w:rPr>
                <w:sz w:val="17"/>
                <w:szCs w:val="17"/>
              </w:rPr>
            </w:pPr>
          </w:p>
        </w:tc>
        <w:tc>
          <w:tcPr>
            <w:tcW w:w="1180" w:type="dxa"/>
            <w:vAlign w:val="bottom"/>
          </w:tcPr>
          <w:p w14:paraId="45135C28" w14:textId="77777777" w:rsidR="004B413C" w:rsidRDefault="004B413C">
            <w:pPr>
              <w:rPr>
                <w:sz w:val="17"/>
                <w:szCs w:val="17"/>
              </w:rPr>
            </w:pPr>
          </w:p>
        </w:tc>
        <w:tc>
          <w:tcPr>
            <w:tcW w:w="1460" w:type="dxa"/>
            <w:vAlign w:val="bottom"/>
          </w:tcPr>
          <w:p w14:paraId="12C33CBB" w14:textId="77777777" w:rsidR="004B413C" w:rsidRDefault="004B413C">
            <w:pPr>
              <w:rPr>
                <w:sz w:val="17"/>
                <w:szCs w:val="17"/>
              </w:rPr>
            </w:pPr>
          </w:p>
        </w:tc>
        <w:tc>
          <w:tcPr>
            <w:tcW w:w="2760" w:type="dxa"/>
            <w:vAlign w:val="bottom"/>
          </w:tcPr>
          <w:p w14:paraId="66FD8F5F" w14:textId="77777777" w:rsidR="004B413C" w:rsidRDefault="004B413C">
            <w:pPr>
              <w:rPr>
                <w:sz w:val="17"/>
                <w:szCs w:val="17"/>
              </w:rPr>
            </w:pPr>
          </w:p>
        </w:tc>
        <w:tc>
          <w:tcPr>
            <w:tcW w:w="160" w:type="dxa"/>
            <w:vAlign w:val="bottom"/>
          </w:tcPr>
          <w:p w14:paraId="28722D9E" w14:textId="77777777" w:rsidR="004B413C" w:rsidRDefault="004B413C">
            <w:pPr>
              <w:rPr>
                <w:sz w:val="17"/>
                <w:szCs w:val="17"/>
              </w:rPr>
            </w:pPr>
          </w:p>
        </w:tc>
        <w:tc>
          <w:tcPr>
            <w:tcW w:w="0" w:type="dxa"/>
            <w:vAlign w:val="bottom"/>
          </w:tcPr>
          <w:p w14:paraId="3F4CD4C6" w14:textId="77777777" w:rsidR="004B413C" w:rsidRDefault="004B413C">
            <w:pPr>
              <w:rPr>
                <w:sz w:val="1"/>
                <w:szCs w:val="1"/>
              </w:rPr>
            </w:pPr>
          </w:p>
        </w:tc>
      </w:tr>
      <w:tr w:rsidR="004B413C" w14:paraId="77EBD268" w14:textId="77777777">
        <w:trPr>
          <w:trHeight w:val="401"/>
        </w:trPr>
        <w:tc>
          <w:tcPr>
            <w:tcW w:w="1120" w:type="dxa"/>
            <w:vAlign w:val="bottom"/>
          </w:tcPr>
          <w:p w14:paraId="612B5C7F" w14:textId="77777777" w:rsidR="004B413C" w:rsidRDefault="004B413C">
            <w:pPr>
              <w:rPr>
                <w:sz w:val="24"/>
                <w:szCs w:val="24"/>
              </w:rPr>
            </w:pPr>
          </w:p>
        </w:tc>
        <w:tc>
          <w:tcPr>
            <w:tcW w:w="2360" w:type="dxa"/>
            <w:vMerge w:val="restart"/>
            <w:vAlign w:val="bottom"/>
          </w:tcPr>
          <w:p w14:paraId="578855C5" w14:textId="77777777" w:rsidR="004B413C" w:rsidRDefault="00EC2FEA">
            <w:pPr>
              <w:ind w:right="715"/>
              <w:jc w:val="right"/>
              <w:rPr>
                <w:sz w:val="20"/>
                <w:szCs w:val="20"/>
              </w:rPr>
            </w:pPr>
            <w:r>
              <w:rPr>
                <w:rFonts w:ascii="Arial" w:eastAsia="Arial" w:hAnsi="Arial" w:cs="Arial"/>
                <w:color w:val="F8766D"/>
              </w:rPr>
              <w:t>2014</w:t>
            </w:r>
          </w:p>
        </w:tc>
        <w:tc>
          <w:tcPr>
            <w:tcW w:w="1180" w:type="dxa"/>
            <w:vAlign w:val="bottom"/>
          </w:tcPr>
          <w:p w14:paraId="244F3F82" w14:textId="77777777" w:rsidR="004B413C" w:rsidRDefault="004B413C">
            <w:pPr>
              <w:rPr>
                <w:sz w:val="24"/>
                <w:szCs w:val="24"/>
              </w:rPr>
            </w:pPr>
          </w:p>
        </w:tc>
        <w:tc>
          <w:tcPr>
            <w:tcW w:w="1460" w:type="dxa"/>
            <w:vAlign w:val="bottom"/>
          </w:tcPr>
          <w:p w14:paraId="0F442902" w14:textId="77777777" w:rsidR="004B413C" w:rsidRDefault="004B413C">
            <w:pPr>
              <w:rPr>
                <w:sz w:val="24"/>
                <w:szCs w:val="24"/>
              </w:rPr>
            </w:pPr>
          </w:p>
        </w:tc>
        <w:tc>
          <w:tcPr>
            <w:tcW w:w="2760" w:type="dxa"/>
            <w:vAlign w:val="bottom"/>
          </w:tcPr>
          <w:p w14:paraId="44E5EFD8" w14:textId="77777777" w:rsidR="004B413C" w:rsidRDefault="00EC2FEA">
            <w:pPr>
              <w:ind w:right="1493"/>
              <w:jc w:val="right"/>
              <w:rPr>
                <w:sz w:val="20"/>
                <w:szCs w:val="20"/>
              </w:rPr>
            </w:pPr>
            <w:r>
              <w:rPr>
                <w:rFonts w:ascii="Arial" w:eastAsia="Arial" w:hAnsi="Arial" w:cs="Arial"/>
                <w:color w:val="C77CFF"/>
              </w:rPr>
              <w:t>2014</w:t>
            </w:r>
          </w:p>
        </w:tc>
        <w:tc>
          <w:tcPr>
            <w:tcW w:w="160" w:type="dxa"/>
            <w:vAlign w:val="bottom"/>
          </w:tcPr>
          <w:p w14:paraId="442EFB33" w14:textId="77777777" w:rsidR="004B413C" w:rsidRDefault="004B413C">
            <w:pPr>
              <w:rPr>
                <w:sz w:val="24"/>
                <w:szCs w:val="24"/>
              </w:rPr>
            </w:pPr>
          </w:p>
        </w:tc>
        <w:tc>
          <w:tcPr>
            <w:tcW w:w="0" w:type="dxa"/>
            <w:vAlign w:val="bottom"/>
          </w:tcPr>
          <w:p w14:paraId="5967A32D" w14:textId="77777777" w:rsidR="004B413C" w:rsidRDefault="004B413C">
            <w:pPr>
              <w:rPr>
                <w:sz w:val="1"/>
                <w:szCs w:val="1"/>
              </w:rPr>
            </w:pPr>
          </w:p>
        </w:tc>
      </w:tr>
      <w:tr w:rsidR="004B413C" w14:paraId="2C1AA52B" w14:textId="77777777">
        <w:trPr>
          <w:trHeight w:val="252"/>
        </w:trPr>
        <w:tc>
          <w:tcPr>
            <w:tcW w:w="1120" w:type="dxa"/>
            <w:vAlign w:val="bottom"/>
          </w:tcPr>
          <w:p w14:paraId="2CF3D08D" w14:textId="77777777" w:rsidR="004B413C" w:rsidRDefault="004B413C">
            <w:pPr>
              <w:rPr>
                <w:sz w:val="21"/>
                <w:szCs w:val="21"/>
              </w:rPr>
            </w:pPr>
          </w:p>
        </w:tc>
        <w:tc>
          <w:tcPr>
            <w:tcW w:w="2360" w:type="dxa"/>
            <w:vMerge/>
            <w:vAlign w:val="bottom"/>
          </w:tcPr>
          <w:p w14:paraId="209472F0" w14:textId="77777777" w:rsidR="004B413C" w:rsidRDefault="004B413C">
            <w:pPr>
              <w:rPr>
                <w:sz w:val="21"/>
                <w:szCs w:val="21"/>
              </w:rPr>
            </w:pPr>
          </w:p>
        </w:tc>
        <w:tc>
          <w:tcPr>
            <w:tcW w:w="1180" w:type="dxa"/>
            <w:vAlign w:val="bottom"/>
          </w:tcPr>
          <w:p w14:paraId="7A0A2020" w14:textId="77777777" w:rsidR="004B413C" w:rsidRDefault="004B413C">
            <w:pPr>
              <w:rPr>
                <w:sz w:val="21"/>
                <w:szCs w:val="21"/>
              </w:rPr>
            </w:pPr>
          </w:p>
        </w:tc>
        <w:tc>
          <w:tcPr>
            <w:tcW w:w="1460" w:type="dxa"/>
            <w:vAlign w:val="bottom"/>
          </w:tcPr>
          <w:p w14:paraId="717F5BA4" w14:textId="77777777" w:rsidR="004B413C" w:rsidRDefault="004B413C">
            <w:pPr>
              <w:rPr>
                <w:sz w:val="21"/>
                <w:szCs w:val="21"/>
              </w:rPr>
            </w:pPr>
          </w:p>
        </w:tc>
        <w:tc>
          <w:tcPr>
            <w:tcW w:w="2760" w:type="dxa"/>
            <w:vAlign w:val="bottom"/>
          </w:tcPr>
          <w:p w14:paraId="3DEB91B2" w14:textId="77777777" w:rsidR="004B413C" w:rsidRDefault="00EC2FEA">
            <w:pPr>
              <w:spacing w:line="252" w:lineRule="exact"/>
              <w:ind w:right="1753"/>
              <w:jc w:val="right"/>
              <w:rPr>
                <w:sz w:val="20"/>
                <w:szCs w:val="20"/>
              </w:rPr>
            </w:pPr>
            <w:r>
              <w:rPr>
                <w:rFonts w:ascii="Arial" w:eastAsia="Arial" w:hAnsi="Arial" w:cs="Arial"/>
                <w:color w:val="00BFC4"/>
              </w:rPr>
              <w:t>2014</w:t>
            </w:r>
          </w:p>
        </w:tc>
        <w:tc>
          <w:tcPr>
            <w:tcW w:w="160" w:type="dxa"/>
            <w:vAlign w:val="bottom"/>
          </w:tcPr>
          <w:p w14:paraId="114141E4" w14:textId="77777777" w:rsidR="004B413C" w:rsidRDefault="004B413C">
            <w:pPr>
              <w:rPr>
                <w:sz w:val="21"/>
                <w:szCs w:val="21"/>
              </w:rPr>
            </w:pPr>
          </w:p>
        </w:tc>
        <w:tc>
          <w:tcPr>
            <w:tcW w:w="0" w:type="dxa"/>
            <w:vAlign w:val="bottom"/>
          </w:tcPr>
          <w:p w14:paraId="0F8994B5" w14:textId="77777777" w:rsidR="004B413C" w:rsidRDefault="004B413C">
            <w:pPr>
              <w:rPr>
                <w:sz w:val="1"/>
                <w:szCs w:val="1"/>
              </w:rPr>
            </w:pPr>
          </w:p>
        </w:tc>
      </w:tr>
      <w:tr w:rsidR="004B413C" w14:paraId="065F9EEE" w14:textId="77777777">
        <w:trPr>
          <w:trHeight w:val="366"/>
        </w:trPr>
        <w:tc>
          <w:tcPr>
            <w:tcW w:w="1120" w:type="dxa"/>
            <w:vAlign w:val="bottom"/>
          </w:tcPr>
          <w:p w14:paraId="153F2C0E" w14:textId="77777777" w:rsidR="004B413C" w:rsidRDefault="004B413C">
            <w:pPr>
              <w:rPr>
                <w:sz w:val="24"/>
                <w:szCs w:val="24"/>
              </w:rPr>
            </w:pPr>
          </w:p>
        </w:tc>
        <w:tc>
          <w:tcPr>
            <w:tcW w:w="2360" w:type="dxa"/>
            <w:vAlign w:val="bottom"/>
          </w:tcPr>
          <w:p w14:paraId="3389C8DD" w14:textId="77777777" w:rsidR="004B413C" w:rsidRDefault="004B413C">
            <w:pPr>
              <w:rPr>
                <w:sz w:val="24"/>
                <w:szCs w:val="24"/>
              </w:rPr>
            </w:pPr>
          </w:p>
        </w:tc>
        <w:tc>
          <w:tcPr>
            <w:tcW w:w="1180" w:type="dxa"/>
            <w:vAlign w:val="bottom"/>
          </w:tcPr>
          <w:p w14:paraId="47EB8D78" w14:textId="77777777" w:rsidR="004B413C" w:rsidRDefault="004B413C">
            <w:pPr>
              <w:rPr>
                <w:sz w:val="24"/>
                <w:szCs w:val="24"/>
              </w:rPr>
            </w:pPr>
          </w:p>
        </w:tc>
        <w:tc>
          <w:tcPr>
            <w:tcW w:w="1460" w:type="dxa"/>
            <w:vAlign w:val="bottom"/>
          </w:tcPr>
          <w:p w14:paraId="329EFD80" w14:textId="77777777" w:rsidR="004B413C" w:rsidRDefault="00EC2FEA">
            <w:pPr>
              <w:ind w:right="110"/>
              <w:jc w:val="right"/>
              <w:rPr>
                <w:sz w:val="20"/>
                <w:szCs w:val="20"/>
              </w:rPr>
            </w:pPr>
            <w:r>
              <w:rPr>
                <w:rFonts w:ascii="Arial" w:eastAsia="Arial" w:hAnsi="Arial" w:cs="Arial"/>
                <w:color w:val="7CAE00"/>
              </w:rPr>
              <w:t>2014</w:t>
            </w:r>
          </w:p>
        </w:tc>
        <w:tc>
          <w:tcPr>
            <w:tcW w:w="2760" w:type="dxa"/>
            <w:vAlign w:val="bottom"/>
          </w:tcPr>
          <w:p w14:paraId="186FE73A" w14:textId="77777777" w:rsidR="004B413C" w:rsidRDefault="004B413C">
            <w:pPr>
              <w:rPr>
                <w:sz w:val="24"/>
                <w:szCs w:val="24"/>
              </w:rPr>
            </w:pPr>
          </w:p>
        </w:tc>
        <w:tc>
          <w:tcPr>
            <w:tcW w:w="160" w:type="dxa"/>
            <w:vAlign w:val="bottom"/>
          </w:tcPr>
          <w:p w14:paraId="180659BD" w14:textId="77777777" w:rsidR="004B413C" w:rsidRDefault="004B413C">
            <w:pPr>
              <w:rPr>
                <w:sz w:val="24"/>
                <w:szCs w:val="24"/>
              </w:rPr>
            </w:pPr>
          </w:p>
        </w:tc>
        <w:tc>
          <w:tcPr>
            <w:tcW w:w="0" w:type="dxa"/>
            <w:vAlign w:val="bottom"/>
          </w:tcPr>
          <w:p w14:paraId="46AD6DF1" w14:textId="77777777" w:rsidR="004B413C" w:rsidRDefault="004B413C">
            <w:pPr>
              <w:rPr>
                <w:sz w:val="1"/>
                <w:szCs w:val="1"/>
              </w:rPr>
            </w:pPr>
          </w:p>
        </w:tc>
      </w:tr>
      <w:tr w:rsidR="004B413C" w14:paraId="57231818" w14:textId="77777777">
        <w:trPr>
          <w:trHeight w:val="556"/>
        </w:trPr>
        <w:tc>
          <w:tcPr>
            <w:tcW w:w="1120" w:type="dxa"/>
            <w:vAlign w:val="bottom"/>
          </w:tcPr>
          <w:p w14:paraId="1D60C4EA" w14:textId="77777777" w:rsidR="004B413C" w:rsidRDefault="00EC2FEA">
            <w:pPr>
              <w:ind w:right="66"/>
              <w:jc w:val="right"/>
              <w:rPr>
                <w:sz w:val="20"/>
                <w:szCs w:val="20"/>
              </w:rPr>
            </w:pPr>
            <w:r>
              <w:rPr>
                <w:rFonts w:ascii="Arial" w:eastAsia="Arial" w:hAnsi="Arial" w:cs="Arial"/>
                <w:color w:val="4D4D4D"/>
                <w:sz w:val="18"/>
                <w:szCs w:val="18"/>
              </w:rPr>
              <w:t>−2</w:t>
            </w:r>
          </w:p>
        </w:tc>
        <w:tc>
          <w:tcPr>
            <w:tcW w:w="2360" w:type="dxa"/>
            <w:vAlign w:val="bottom"/>
          </w:tcPr>
          <w:p w14:paraId="246EFE2E" w14:textId="77777777" w:rsidR="004B413C" w:rsidRDefault="00EC2FEA">
            <w:pPr>
              <w:ind w:right="575"/>
              <w:jc w:val="right"/>
              <w:rPr>
                <w:sz w:val="20"/>
                <w:szCs w:val="20"/>
              </w:rPr>
            </w:pPr>
            <w:r>
              <w:rPr>
                <w:rFonts w:ascii="Arial" w:eastAsia="Arial" w:hAnsi="Arial" w:cs="Arial"/>
                <w:color w:val="4D4D4D"/>
                <w:sz w:val="18"/>
                <w:szCs w:val="18"/>
              </w:rPr>
              <w:t>−1</w:t>
            </w:r>
          </w:p>
        </w:tc>
        <w:tc>
          <w:tcPr>
            <w:tcW w:w="1180" w:type="dxa"/>
            <w:vAlign w:val="bottom"/>
          </w:tcPr>
          <w:p w14:paraId="5119F4E4" w14:textId="77777777" w:rsidR="004B413C" w:rsidRDefault="00EC2FEA">
            <w:pPr>
              <w:jc w:val="right"/>
              <w:rPr>
                <w:sz w:val="20"/>
                <w:szCs w:val="20"/>
              </w:rPr>
            </w:pPr>
            <w:r>
              <w:rPr>
                <w:rFonts w:ascii="Arial" w:eastAsia="Arial" w:hAnsi="Arial" w:cs="Arial"/>
                <w:color w:val="4D4D4D"/>
                <w:sz w:val="18"/>
                <w:szCs w:val="18"/>
              </w:rPr>
              <w:t>0</w:t>
            </w:r>
          </w:p>
        </w:tc>
        <w:tc>
          <w:tcPr>
            <w:tcW w:w="1460" w:type="dxa"/>
            <w:vAlign w:val="bottom"/>
          </w:tcPr>
          <w:p w14:paraId="6BD4A1EC" w14:textId="77777777" w:rsidR="004B413C" w:rsidRDefault="004B413C">
            <w:pPr>
              <w:rPr>
                <w:sz w:val="24"/>
                <w:szCs w:val="24"/>
              </w:rPr>
            </w:pPr>
          </w:p>
        </w:tc>
        <w:tc>
          <w:tcPr>
            <w:tcW w:w="2760" w:type="dxa"/>
            <w:vAlign w:val="bottom"/>
          </w:tcPr>
          <w:p w14:paraId="5754C56E" w14:textId="77777777" w:rsidR="004B413C" w:rsidRDefault="00EC2FEA">
            <w:pPr>
              <w:ind w:right="2313"/>
              <w:jc w:val="right"/>
              <w:rPr>
                <w:sz w:val="20"/>
                <w:szCs w:val="20"/>
              </w:rPr>
            </w:pPr>
            <w:r>
              <w:rPr>
                <w:rFonts w:ascii="Arial" w:eastAsia="Arial" w:hAnsi="Arial" w:cs="Arial"/>
                <w:color w:val="4D4D4D"/>
                <w:sz w:val="18"/>
                <w:szCs w:val="18"/>
              </w:rPr>
              <w:t>1</w:t>
            </w:r>
          </w:p>
        </w:tc>
        <w:tc>
          <w:tcPr>
            <w:tcW w:w="160" w:type="dxa"/>
            <w:vAlign w:val="bottom"/>
          </w:tcPr>
          <w:p w14:paraId="6A26FFF9" w14:textId="77777777" w:rsidR="004B413C" w:rsidRDefault="004B413C">
            <w:pPr>
              <w:rPr>
                <w:sz w:val="24"/>
                <w:szCs w:val="24"/>
              </w:rPr>
            </w:pPr>
          </w:p>
        </w:tc>
        <w:tc>
          <w:tcPr>
            <w:tcW w:w="0" w:type="dxa"/>
            <w:vAlign w:val="bottom"/>
          </w:tcPr>
          <w:p w14:paraId="7536ECB0" w14:textId="77777777" w:rsidR="004B413C" w:rsidRDefault="004B413C">
            <w:pPr>
              <w:rPr>
                <w:sz w:val="1"/>
                <w:szCs w:val="1"/>
              </w:rPr>
            </w:pPr>
          </w:p>
        </w:tc>
      </w:tr>
      <w:tr w:rsidR="004B413C" w14:paraId="151F74CD" w14:textId="77777777">
        <w:trPr>
          <w:trHeight w:val="260"/>
        </w:trPr>
        <w:tc>
          <w:tcPr>
            <w:tcW w:w="1120" w:type="dxa"/>
            <w:vAlign w:val="bottom"/>
          </w:tcPr>
          <w:p w14:paraId="786029CE" w14:textId="77777777" w:rsidR="004B413C" w:rsidRDefault="004B413C"/>
        </w:tc>
        <w:tc>
          <w:tcPr>
            <w:tcW w:w="2360" w:type="dxa"/>
            <w:vAlign w:val="bottom"/>
          </w:tcPr>
          <w:p w14:paraId="1C30C2EB" w14:textId="77777777" w:rsidR="004B413C" w:rsidRDefault="004B413C"/>
        </w:tc>
        <w:tc>
          <w:tcPr>
            <w:tcW w:w="1180" w:type="dxa"/>
            <w:vAlign w:val="bottom"/>
          </w:tcPr>
          <w:p w14:paraId="15B2673F" w14:textId="77777777" w:rsidR="004B413C" w:rsidRDefault="00EC2FEA">
            <w:pPr>
              <w:ind w:right="20"/>
              <w:jc w:val="right"/>
              <w:rPr>
                <w:sz w:val="20"/>
                <w:szCs w:val="20"/>
              </w:rPr>
            </w:pPr>
            <w:r>
              <w:rPr>
                <w:rFonts w:ascii="Arial" w:eastAsia="Arial" w:hAnsi="Arial" w:cs="Arial"/>
              </w:rPr>
              <w:t>LV1</w:t>
            </w:r>
          </w:p>
        </w:tc>
        <w:tc>
          <w:tcPr>
            <w:tcW w:w="1460" w:type="dxa"/>
            <w:vAlign w:val="bottom"/>
          </w:tcPr>
          <w:p w14:paraId="782FA65D" w14:textId="77777777" w:rsidR="004B413C" w:rsidRDefault="004B413C"/>
        </w:tc>
        <w:tc>
          <w:tcPr>
            <w:tcW w:w="2760" w:type="dxa"/>
            <w:vAlign w:val="bottom"/>
          </w:tcPr>
          <w:p w14:paraId="570E2CC1" w14:textId="77777777" w:rsidR="004B413C" w:rsidRDefault="004B413C"/>
        </w:tc>
        <w:tc>
          <w:tcPr>
            <w:tcW w:w="160" w:type="dxa"/>
            <w:vAlign w:val="bottom"/>
          </w:tcPr>
          <w:p w14:paraId="55D7C267" w14:textId="77777777" w:rsidR="004B413C" w:rsidRDefault="004B413C"/>
        </w:tc>
        <w:tc>
          <w:tcPr>
            <w:tcW w:w="0" w:type="dxa"/>
            <w:vAlign w:val="bottom"/>
          </w:tcPr>
          <w:p w14:paraId="5149BE89" w14:textId="77777777" w:rsidR="004B413C" w:rsidRDefault="004B413C">
            <w:pPr>
              <w:rPr>
                <w:sz w:val="1"/>
                <w:szCs w:val="1"/>
              </w:rPr>
            </w:pPr>
          </w:p>
        </w:tc>
      </w:tr>
    </w:tbl>
    <w:p w14:paraId="72D08694" w14:textId="77777777" w:rsidR="004B413C" w:rsidRDefault="00EC2FEA">
      <w:pPr>
        <w:spacing w:line="20" w:lineRule="exact"/>
        <w:rPr>
          <w:sz w:val="20"/>
          <w:szCs w:val="20"/>
        </w:rPr>
      </w:pPr>
      <w:r>
        <w:rPr>
          <w:noProof/>
          <w:sz w:val="20"/>
          <w:szCs w:val="20"/>
        </w:rPr>
        <w:drawing>
          <wp:anchor distT="0" distB="0" distL="114300" distR="114300" simplePos="0" relativeHeight="251012096" behindDoc="1" locked="0" layoutInCell="0" allowOverlap="1" wp14:anchorId="56F89C3D" wp14:editId="1A8EC2BA">
            <wp:simplePos x="0" y="0"/>
            <wp:positionH relativeFrom="column">
              <wp:posOffset>5454650</wp:posOffset>
            </wp:positionH>
            <wp:positionV relativeFrom="paragraph">
              <wp:posOffset>-2446655</wp:posOffset>
            </wp:positionV>
            <wp:extent cx="175895" cy="126365"/>
            <wp:effectExtent l="0" t="0" r="0" b="0"/>
            <wp:wrapNone/>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58"/>
                    <a:srcRect/>
                    <a:stretch>
                      <a:fillRect/>
                    </a:stretch>
                  </pic:blipFill>
                  <pic:spPr bwMode="auto">
                    <a:xfrm>
                      <a:off x="0" y="0"/>
                      <a:ext cx="175895" cy="126365"/>
                    </a:xfrm>
                    <a:prstGeom prst="rect">
                      <a:avLst/>
                    </a:prstGeom>
                    <a:noFill/>
                  </pic:spPr>
                </pic:pic>
              </a:graphicData>
            </a:graphic>
          </wp:anchor>
        </w:drawing>
      </w:r>
      <w:r>
        <w:rPr>
          <w:noProof/>
          <w:sz w:val="20"/>
          <w:szCs w:val="20"/>
        </w:rPr>
        <w:drawing>
          <wp:anchor distT="0" distB="0" distL="114300" distR="114300" simplePos="0" relativeHeight="251013120" behindDoc="1" locked="0" layoutInCell="0" allowOverlap="1" wp14:anchorId="71D128FE" wp14:editId="001E86CC">
            <wp:simplePos x="0" y="0"/>
            <wp:positionH relativeFrom="column">
              <wp:posOffset>5454650</wp:posOffset>
            </wp:positionH>
            <wp:positionV relativeFrom="paragraph">
              <wp:posOffset>-2227580</wp:posOffset>
            </wp:positionV>
            <wp:extent cx="175895" cy="126365"/>
            <wp:effectExtent l="0" t="0" r="0" b="0"/>
            <wp:wrapNone/>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59"/>
                    <a:srcRect/>
                    <a:stretch>
                      <a:fillRect/>
                    </a:stretch>
                  </pic:blipFill>
                  <pic:spPr bwMode="auto">
                    <a:xfrm>
                      <a:off x="0" y="0"/>
                      <a:ext cx="175895" cy="126365"/>
                    </a:xfrm>
                    <a:prstGeom prst="rect">
                      <a:avLst/>
                    </a:prstGeom>
                    <a:noFill/>
                  </pic:spPr>
                </pic:pic>
              </a:graphicData>
            </a:graphic>
          </wp:anchor>
        </w:drawing>
      </w:r>
      <w:r>
        <w:rPr>
          <w:noProof/>
          <w:sz w:val="20"/>
          <w:szCs w:val="20"/>
        </w:rPr>
        <w:drawing>
          <wp:anchor distT="0" distB="0" distL="114300" distR="114300" simplePos="0" relativeHeight="251014144" behindDoc="1" locked="0" layoutInCell="0" allowOverlap="1" wp14:anchorId="2E25F097" wp14:editId="008B9858">
            <wp:simplePos x="0" y="0"/>
            <wp:positionH relativeFrom="column">
              <wp:posOffset>5454650</wp:posOffset>
            </wp:positionH>
            <wp:positionV relativeFrom="paragraph">
              <wp:posOffset>-2007870</wp:posOffset>
            </wp:positionV>
            <wp:extent cx="175895" cy="126365"/>
            <wp:effectExtent l="0" t="0" r="0" b="0"/>
            <wp:wrapNone/>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60"/>
                    <a:srcRect/>
                    <a:stretch>
                      <a:fillRect/>
                    </a:stretch>
                  </pic:blipFill>
                  <pic:spPr bwMode="auto">
                    <a:xfrm>
                      <a:off x="0" y="0"/>
                      <a:ext cx="175895" cy="126365"/>
                    </a:xfrm>
                    <a:prstGeom prst="rect">
                      <a:avLst/>
                    </a:prstGeom>
                    <a:noFill/>
                  </pic:spPr>
                </pic:pic>
              </a:graphicData>
            </a:graphic>
          </wp:anchor>
        </w:drawing>
      </w:r>
      <w:r>
        <w:rPr>
          <w:noProof/>
          <w:sz w:val="20"/>
          <w:szCs w:val="20"/>
        </w:rPr>
        <w:drawing>
          <wp:anchor distT="0" distB="0" distL="114300" distR="114300" simplePos="0" relativeHeight="251015168" behindDoc="1" locked="0" layoutInCell="0" allowOverlap="1" wp14:anchorId="06600E69" wp14:editId="2E158C97">
            <wp:simplePos x="0" y="0"/>
            <wp:positionH relativeFrom="column">
              <wp:posOffset>5454650</wp:posOffset>
            </wp:positionH>
            <wp:positionV relativeFrom="paragraph">
              <wp:posOffset>-1788160</wp:posOffset>
            </wp:positionV>
            <wp:extent cx="175895" cy="126365"/>
            <wp:effectExtent l="0" t="0" r="0" b="0"/>
            <wp:wrapNone/>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61"/>
                    <a:srcRect/>
                    <a:stretch>
                      <a:fillRect/>
                    </a:stretch>
                  </pic:blipFill>
                  <pic:spPr bwMode="auto">
                    <a:xfrm>
                      <a:off x="0" y="0"/>
                      <a:ext cx="175895" cy="126365"/>
                    </a:xfrm>
                    <a:prstGeom prst="rect">
                      <a:avLst/>
                    </a:prstGeom>
                    <a:noFill/>
                  </pic:spPr>
                </pic:pic>
              </a:graphicData>
            </a:graphic>
          </wp:anchor>
        </w:drawing>
      </w:r>
    </w:p>
    <w:p w14:paraId="44C7DF1D" w14:textId="77777777" w:rsidR="004B413C" w:rsidRDefault="004B413C">
      <w:pPr>
        <w:spacing w:line="200" w:lineRule="exact"/>
        <w:rPr>
          <w:sz w:val="20"/>
          <w:szCs w:val="20"/>
        </w:rPr>
      </w:pPr>
    </w:p>
    <w:p w14:paraId="42C74569" w14:textId="77777777" w:rsidR="004B413C" w:rsidRDefault="004B413C">
      <w:pPr>
        <w:spacing w:line="343" w:lineRule="exact"/>
        <w:rPr>
          <w:sz w:val="20"/>
          <w:szCs w:val="20"/>
        </w:rPr>
      </w:pPr>
    </w:p>
    <w:p w14:paraId="71BE99DE" w14:textId="77777777" w:rsidR="004B413C" w:rsidRDefault="00EC2FEA">
      <w:pPr>
        <w:spacing w:line="275" w:lineRule="auto"/>
        <w:ind w:firstLine="5"/>
        <w:jc w:val="both"/>
        <w:rPr>
          <w:sz w:val="20"/>
          <w:szCs w:val="20"/>
        </w:rPr>
      </w:pPr>
      <w:r>
        <w:rPr>
          <w:rFonts w:ascii="Arial" w:eastAsia="Arial" w:hAnsi="Arial" w:cs="Arial"/>
          <w:sz w:val="20"/>
          <w:szCs w:val="20"/>
        </w:rPr>
        <w:t>Figure 10: Unconstrained ordination based on vegetation data for each surveyed year for Lake Goollelal. Plots are represented as diﬀerent colours and consecutive years are joined by a line with first and last survey years labeled.</w:t>
      </w:r>
    </w:p>
    <w:p w14:paraId="3821D9DA" w14:textId="77777777" w:rsidR="004B413C" w:rsidRDefault="004B413C">
      <w:pPr>
        <w:spacing w:line="200" w:lineRule="exact"/>
        <w:rPr>
          <w:sz w:val="20"/>
          <w:szCs w:val="20"/>
        </w:rPr>
      </w:pPr>
    </w:p>
    <w:p w14:paraId="05AF51F2" w14:textId="77777777" w:rsidR="004B413C" w:rsidRDefault="004B413C">
      <w:pPr>
        <w:spacing w:line="200" w:lineRule="exact"/>
        <w:rPr>
          <w:sz w:val="20"/>
          <w:szCs w:val="20"/>
        </w:rPr>
      </w:pPr>
    </w:p>
    <w:p w14:paraId="31E76AE9" w14:textId="77777777" w:rsidR="004B413C" w:rsidRDefault="004B413C">
      <w:pPr>
        <w:spacing w:line="200" w:lineRule="exact"/>
        <w:rPr>
          <w:sz w:val="20"/>
          <w:szCs w:val="20"/>
        </w:rPr>
      </w:pPr>
    </w:p>
    <w:p w14:paraId="15FD36C0" w14:textId="77777777" w:rsidR="004B413C" w:rsidRDefault="004B413C">
      <w:pPr>
        <w:spacing w:line="200" w:lineRule="exact"/>
        <w:rPr>
          <w:sz w:val="20"/>
          <w:szCs w:val="20"/>
        </w:rPr>
      </w:pPr>
    </w:p>
    <w:p w14:paraId="2E2A2FE1" w14:textId="77777777" w:rsidR="004B413C" w:rsidRDefault="004B413C">
      <w:pPr>
        <w:spacing w:line="200" w:lineRule="exact"/>
        <w:rPr>
          <w:sz w:val="20"/>
          <w:szCs w:val="20"/>
        </w:rPr>
      </w:pPr>
    </w:p>
    <w:p w14:paraId="237B9332" w14:textId="77777777" w:rsidR="004B413C" w:rsidRDefault="004B413C">
      <w:pPr>
        <w:spacing w:line="200" w:lineRule="exact"/>
        <w:rPr>
          <w:sz w:val="20"/>
          <w:szCs w:val="20"/>
        </w:rPr>
      </w:pPr>
    </w:p>
    <w:p w14:paraId="56CAB171" w14:textId="77777777" w:rsidR="004B413C" w:rsidRDefault="004B413C">
      <w:pPr>
        <w:spacing w:line="200" w:lineRule="exact"/>
        <w:rPr>
          <w:sz w:val="20"/>
          <w:szCs w:val="20"/>
        </w:rPr>
      </w:pPr>
    </w:p>
    <w:p w14:paraId="39061272" w14:textId="77777777" w:rsidR="004B413C" w:rsidRDefault="004B413C">
      <w:pPr>
        <w:spacing w:line="200" w:lineRule="exact"/>
        <w:rPr>
          <w:sz w:val="20"/>
          <w:szCs w:val="20"/>
        </w:rPr>
      </w:pPr>
    </w:p>
    <w:p w14:paraId="38FE6373" w14:textId="77777777" w:rsidR="004B413C" w:rsidRDefault="004B413C">
      <w:pPr>
        <w:spacing w:line="200" w:lineRule="exact"/>
        <w:rPr>
          <w:sz w:val="20"/>
          <w:szCs w:val="20"/>
        </w:rPr>
      </w:pPr>
    </w:p>
    <w:p w14:paraId="123A09EC" w14:textId="77777777" w:rsidR="004B413C" w:rsidRDefault="004B413C">
      <w:pPr>
        <w:spacing w:line="200" w:lineRule="exact"/>
        <w:rPr>
          <w:sz w:val="20"/>
          <w:szCs w:val="20"/>
        </w:rPr>
      </w:pPr>
    </w:p>
    <w:p w14:paraId="579B5FBA" w14:textId="77777777" w:rsidR="004B413C" w:rsidRDefault="004B413C">
      <w:pPr>
        <w:spacing w:line="200" w:lineRule="exact"/>
        <w:rPr>
          <w:sz w:val="20"/>
          <w:szCs w:val="20"/>
        </w:rPr>
      </w:pPr>
    </w:p>
    <w:p w14:paraId="7EB436DC" w14:textId="77777777" w:rsidR="004B413C" w:rsidRDefault="004B413C">
      <w:pPr>
        <w:spacing w:line="200" w:lineRule="exact"/>
        <w:rPr>
          <w:sz w:val="20"/>
          <w:szCs w:val="20"/>
        </w:rPr>
      </w:pPr>
    </w:p>
    <w:p w14:paraId="62A9A362" w14:textId="77777777" w:rsidR="004B413C" w:rsidRDefault="004B413C">
      <w:pPr>
        <w:spacing w:line="200" w:lineRule="exact"/>
        <w:rPr>
          <w:sz w:val="20"/>
          <w:szCs w:val="20"/>
        </w:rPr>
      </w:pPr>
    </w:p>
    <w:p w14:paraId="20EDE469" w14:textId="77777777" w:rsidR="004B413C" w:rsidRDefault="004B413C">
      <w:pPr>
        <w:spacing w:line="367" w:lineRule="exact"/>
        <w:rPr>
          <w:sz w:val="20"/>
          <w:szCs w:val="20"/>
        </w:rPr>
      </w:pPr>
    </w:p>
    <w:p w14:paraId="616042A5" w14:textId="77777777" w:rsidR="004B413C" w:rsidRDefault="00EC2FEA">
      <w:pPr>
        <w:ind w:right="40"/>
        <w:jc w:val="center"/>
        <w:rPr>
          <w:sz w:val="20"/>
          <w:szCs w:val="20"/>
        </w:rPr>
      </w:pPr>
      <w:r>
        <w:rPr>
          <w:rFonts w:ascii="Arial" w:eastAsia="Arial" w:hAnsi="Arial" w:cs="Arial"/>
          <w:sz w:val="20"/>
          <w:szCs w:val="20"/>
        </w:rPr>
        <w:t>22</w:t>
      </w:r>
    </w:p>
    <w:p w14:paraId="44E99E1D" w14:textId="77777777" w:rsidR="004B413C" w:rsidRDefault="004B413C">
      <w:pPr>
        <w:sectPr w:rsidR="004B413C">
          <w:pgSz w:w="12240" w:h="15840"/>
          <w:pgMar w:top="1440" w:right="1400" w:bottom="272" w:left="1440" w:header="0" w:footer="0" w:gutter="0"/>
          <w:cols w:space="720" w:equalWidth="0">
            <w:col w:w="9400"/>
          </w:cols>
        </w:sectPr>
      </w:pPr>
    </w:p>
    <w:p w14:paraId="5163A722" w14:textId="77777777" w:rsidR="004B413C" w:rsidRDefault="004B413C">
      <w:pPr>
        <w:spacing w:line="200" w:lineRule="exact"/>
        <w:rPr>
          <w:sz w:val="20"/>
          <w:szCs w:val="20"/>
        </w:rPr>
      </w:pPr>
      <w:bookmarkStart w:id="55" w:name="page23"/>
      <w:bookmarkEnd w:id="55"/>
    </w:p>
    <w:p w14:paraId="770FB311" w14:textId="77777777" w:rsidR="004B413C" w:rsidRDefault="004B413C">
      <w:pPr>
        <w:spacing w:line="200" w:lineRule="exact"/>
        <w:rPr>
          <w:sz w:val="20"/>
          <w:szCs w:val="20"/>
        </w:rPr>
      </w:pPr>
    </w:p>
    <w:p w14:paraId="30558CB6" w14:textId="77777777" w:rsidR="004B413C" w:rsidRDefault="004B413C">
      <w:pPr>
        <w:spacing w:line="200" w:lineRule="exact"/>
        <w:rPr>
          <w:sz w:val="20"/>
          <w:szCs w:val="20"/>
        </w:rPr>
      </w:pPr>
    </w:p>
    <w:p w14:paraId="5D03ED92" w14:textId="77777777" w:rsidR="004B413C" w:rsidRDefault="004B413C">
      <w:pPr>
        <w:spacing w:line="200" w:lineRule="exact"/>
        <w:rPr>
          <w:sz w:val="20"/>
          <w:szCs w:val="20"/>
        </w:rPr>
      </w:pPr>
    </w:p>
    <w:p w14:paraId="7ABDD081" w14:textId="77777777" w:rsidR="004B413C" w:rsidRDefault="004B413C">
      <w:pPr>
        <w:spacing w:line="200" w:lineRule="exact"/>
        <w:rPr>
          <w:sz w:val="20"/>
          <w:szCs w:val="20"/>
        </w:rPr>
      </w:pPr>
    </w:p>
    <w:p w14:paraId="5EF4D63A" w14:textId="77777777" w:rsidR="004B413C" w:rsidRDefault="004B413C">
      <w:pPr>
        <w:spacing w:line="200" w:lineRule="exact"/>
        <w:rPr>
          <w:sz w:val="20"/>
          <w:szCs w:val="20"/>
        </w:rPr>
      </w:pPr>
    </w:p>
    <w:p w14:paraId="71CB6887" w14:textId="77777777" w:rsidR="004B413C" w:rsidRDefault="004B413C">
      <w:pPr>
        <w:spacing w:line="200" w:lineRule="exact"/>
        <w:rPr>
          <w:sz w:val="20"/>
          <w:szCs w:val="20"/>
        </w:rPr>
      </w:pPr>
    </w:p>
    <w:p w14:paraId="2375EDBE" w14:textId="77777777" w:rsidR="004B413C" w:rsidRDefault="004B413C">
      <w:pPr>
        <w:spacing w:line="200" w:lineRule="exact"/>
        <w:rPr>
          <w:sz w:val="20"/>
          <w:szCs w:val="20"/>
        </w:rPr>
      </w:pPr>
    </w:p>
    <w:p w14:paraId="7E2E5EAC" w14:textId="77777777" w:rsidR="004B413C" w:rsidRDefault="004B413C">
      <w:pPr>
        <w:spacing w:line="200" w:lineRule="exact"/>
        <w:rPr>
          <w:sz w:val="20"/>
          <w:szCs w:val="20"/>
        </w:rPr>
      </w:pPr>
    </w:p>
    <w:p w14:paraId="53F2E5B8" w14:textId="77777777" w:rsidR="004B413C" w:rsidRDefault="004B413C">
      <w:pPr>
        <w:spacing w:line="200" w:lineRule="exact"/>
        <w:rPr>
          <w:sz w:val="20"/>
          <w:szCs w:val="20"/>
        </w:rPr>
      </w:pPr>
    </w:p>
    <w:p w14:paraId="286399CA" w14:textId="77777777" w:rsidR="004B413C" w:rsidRDefault="004B413C">
      <w:pPr>
        <w:spacing w:line="200" w:lineRule="exact"/>
        <w:rPr>
          <w:sz w:val="20"/>
          <w:szCs w:val="20"/>
        </w:rPr>
      </w:pPr>
    </w:p>
    <w:p w14:paraId="100F9AF9" w14:textId="77777777" w:rsidR="004B413C" w:rsidRDefault="004B413C">
      <w:pPr>
        <w:spacing w:line="200" w:lineRule="exact"/>
        <w:rPr>
          <w:sz w:val="20"/>
          <w:szCs w:val="20"/>
        </w:rPr>
      </w:pPr>
    </w:p>
    <w:p w14:paraId="41B90BF6" w14:textId="77777777" w:rsidR="004B413C" w:rsidRDefault="004B413C">
      <w:pPr>
        <w:spacing w:line="200" w:lineRule="exact"/>
        <w:rPr>
          <w:sz w:val="20"/>
          <w:szCs w:val="20"/>
        </w:rPr>
      </w:pPr>
    </w:p>
    <w:p w14:paraId="730CBD79" w14:textId="77777777" w:rsidR="004B413C" w:rsidRDefault="004B413C">
      <w:pPr>
        <w:spacing w:line="200" w:lineRule="exact"/>
        <w:rPr>
          <w:sz w:val="20"/>
          <w:szCs w:val="20"/>
        </w:rPr>
      </w:pPr>
    </w:p>
    <w:p w14:paraId="4ACDB461" w14:textId="77777777" w:rsidR="004B413C" w:rsidRDefault="004B413C">
      <w:pPr>
        <w:spacing w:line="200" w:lineRule="exact"/>
        <w:rPr>
          <w:sz w:val="20"/>
          <w:szCs w:val="20"/>
        </w:rPr>
      </w:pPr>
    </w:p>
    <w:p w14:paraId="508DDCF5" w14:textId="77777777" w:rsidR="004B413C" w:rsidRDefault="004B413C">
      <w:pPr>
        <w:spacing w:line="200" w:lineRule="exact"/>
        <w:rPr>
          <w:sz w:val="20"/>
          <w:szCs w:val="20"/>
        </w:rPr>
      </w:pPr>
    </w:p>
    <w:p w14:paraId="6D62762C" w14:textId="77777777" w:rsidR="004B413C" w:rsidRDefault="004B413C">
      <w:pPr>
        <w:spacing w:line="200" w:lineRule="exact"/>
        <w:rPr>
          <w:sz w:val="20"/>
          <w:szCs w:val="20"/>
        </w:rPr>
      </w:pPr>
    </w:p>
    <w:p w14:paraId="755C67A6" w14:textId="77777777" w:rsidR="004B413C" w:rsidRDefault="004B413C">
      <w:pPr>
        <w:spacing w:line="200" w:lineRule="exact"/>
        <w:rPr>
          <w:sz w:val="20"/>
          <w:szCs w:val="20"/>
        </w:rPr>
      </w:pPr>
    </w:p>
    <w:p w14:paraId="75013A45" w14:textId="77777777" w:rsidR="004B413C" w:rsidRDefault="004B413C">
      <w:pPr>
        <w:spacing w:line="200" w:lineRule="exact"/>
        <w:rPr>
          <w:sz w:val="20"/>
          <w:szCs w:val="20"/>
        </w:rPr>
      </w:pPr>
    </w:p>
    <w:p w14:paraId="4B2569B8" w14:textId="77777777" w:rsidR="004B413C" w:rsidRDefault="004B413C">
      <w:pPr>
        <w:spacing w:line="200" w:lineRule="exact"/>
        <w:rPr>
          <w:sz w:val="20"/>
          <w:szCs w:val="20"/>
        </w:rPr>
      </w:pPr>
    </w:p>
    <w:p w14:paraId="75558D09" w14:textId="77777777" w:rsidR="004B413C" w:rsidRDefault="004B413C">
      <w:pPr>
        <w:spacing w:line="200" w:lineRule="exact"/>
        <w:rPr>
          <w:sz w:val="20"/>
          <w:szCs w:val="20"/>
        </w:rPr>
      </w:pPr>
    </w:p>
    <w:p w14:paraId="6E108043" w14:textId="77777777" w:rsidR="004B413C" w:rsidRDefault="004B413C">
      <w:pPr>
        <w:spacing w:line="200" w:lineRule="exact"/>
        <w:rPr>
          <w:sz w:val="20"/>
          <w:szCs w:val="20"/>
        </w:rPr>
      </w:pPr>
    </w:p>
    <w:p w14:paraId="0A157D0F" w14:textId="77777777" w:rsidR="004B413C" w:rsidRDefault="004B413C">
      <w:pPr>
        <w:spacing w:line="200" w:lineRule="exact"/>
        <w:rPr>
          <w:sz w:val="20"/>
          <w:szCs w:val="20"/>
        </w:rPr>
      </w:pPr>
    </w:p>
    <w:p w14:paraId="756B5F85" w14:textId="77777777" w:rsidR="004B413C" w:rsidRDefault="004B413C">
      <w:pPr>
        <w:spacing w:line="280" w:lineRule="exact"/>
        <w:rPr>
          <w:sz w:val="20"/>
          <w:szCs w:val="20"/>
        </w:rPr>
      </w:pPr>
    </w:p>
    <w:tbl>
      <w:tblPr>
        <w:tblW w:w="0" w:type="auto"/>
        <w:tblInd w:w="62" w:type="dxa"/>
        <w:tblLayout w:type="fixed"/>
        <w:tblCellMar>
          <w:left w:w="0" w:type="dxa"/>
          <w:right w:w="0" w:type="dxa"/>
        </w:tblCellMar>
        <w:tblLook w:val="04A0" w:firstRow="1" w:lastRow="0" w:firstColumn="1" w:lastColumn="0" w:noHBand="0" w:noVBand="1"/>
      </w:tblPr>
      <w:tblGrid>
        <w:gridCol w:w="253"/>
      </w:tblGrid>
      <w:tr w:rsidR="004B413C" w14:paraId="2E048DDC" w14:textId="77777777">
        <w:trPr>
          <w:trHeight w:val="800"/>
        </w:trPr>
        <w:tc>
          <w:tcPr>
            <w:tcW w:w="253" w:type="dxa"/>
            <w:textDirection w:val="btLr"/>
            <w:vAlign w:val="bottom"/>
          </w:tcPr>
          <w:p w14:paraId="333C5E90" w14:textId="77777777" w:rsidR="004B413C" w:rsidRDefault="00EC2FEA">
            <w:pPr>
              <w:rPr>
                <w:sz w:val="20"/>
                <w:szCs w:val="20"/>
              </w:rPr>
            </w:pPr>
            <w:r>
              <w:rPr>
                <w:rFonts w:ascii="Arial" w:eastAsia="Arial" w:hAnsi="Arial" w:cs="Arial"/>
              </w:rPr>
              <w:t>Species</w:t>
            </w:r>
          </w:p>
        </w:tc>
      </w:tr>
    </w:tbl>
    <w:p w14:paraId="7FC2F8B3" w14:textId="77777777" w:rsidR="004B413C" w:rsidRDefault="00EC2FEA">
      <w:pPr>
        <w:spacing w:line="20" w:lineRule="exact"/>
        <w:rPr>
          <w:sz w:val="20"/>
          <w:szCs w:val="20"/>
        </w:rPr>
      </w:pPr>
      <w:r>
        <w:rPr>
          <w:sz w:val="20"/>
          <w:szCs w:val="20"/>
        </w:rPr>
        <w:br w:type="column"/>
      </w:r>
    </w:p>
    <w:p w14:paraId="75CBEBAD" w14:textId="77777777" w:rsidR="004B413C" w:rsidRDefault="004B413C">
      <w:pPr>
        <w:spacing w:line="200" w:lineRule="exact"/>
        <w:rPr>
          <w:sz w:val="20"/>
          <w:szCs w:val="20"/>
        </w:rPr>
      </w:pPr>
    </w:p>
    <w:p w14:paraId="2B1D4768" w14:textId="77777777" w:rsidR="004B413C" w:rsidRDefault="004B413C">
      <w:pPr>
        <w:spacing w:line="200" w:lineRule="exact"/>
        <w:rPr>
          <w:sz w:val="20"/>
          <w:szCs w:val="20"/>
        </w:rPr>
      </w:pPr>
    </w:p>
    <w:p w14:paraId="1D49287D" w14:textId="77777777" w:rsidR="004B413C" w:rsidRDefault="004B413C">
      <w:pPr>
        <w:spacing w:line="200" w:lineRule="exact"/>
        <w:rPr>
          <w:sz w:val="20"/>
          <w:szCs w:val="20"/>
        </w:rPr>
      </w:pPr>
    </w:p>
    <w:p w14:paraId="1AA316BC" w14:textId="77777777" w:rsidR="004B413C" w:rsidRDefault="004B413C">
      <w:pPr>
        <w:spacing w:line="200" w:lineRule="exact"/>
        <w:rPr>
          <w:sz w:val="20"/>
          <w:szCs w:val="20"/>
        </w:rPr>
      </w:pPr>
    </w:p>
    <w:p w14:paraId="7DABDD2B" w14:textId="77777777" w:rsidR="004B413C" w:rsidRDefault="004B413C">
      <w:pPr>
        <w:spacing w:line="200" w:lineRule="exact"/>
        <w:rPr>
          <w:sz w:val="20"/>
          <w:szCs w:val="20"/>
        </w:rPr>
      </w:pPr>
    </w:p>
    <w:p w14:paraId="4550C7A3" w14:textId="77777777" w:rsidR="004B413C" w:rsidRDefault="004B413C">
      <w:pPr>
        <w:spacing w:line="200" w:lineRule="exact"/>
        <w:rPr>
          <w:sz w:val="20"/>
          <w:szCs w:val="20"/>
        </w:rPr>
      </w:pPr>
    </w:p>
    <w:p w14:paraId="47078C5C" w14:textId="77777777" w:rsidR="004B413C" w:rsidRDefault="004B413C">
      <w:pPr>
        <w:spacing w:line="200" w:lineRule="exact"/>
        <w:rPr>
          <w:sz w:val="20"/>
          <w:szCs w:val="20"/>
        </w:rPr>
      </w:pPr>
    </w:p>
    <w:p w14:paraId="07A07E97" w14:textId="77777777" w:rsidR="004B413C" w:rsidRDefault="004B413C">
      <w:pPr>
        <w:spacing w:line="200" w:lineRule="exact"/>
        <w:rPr>
          <w:sz w:val="20"/>
          <w:szCs w:val="20"/>
        </w:rPr>
      </w:pPr>
    </w:p>
    <w:p w14:paraId="3325202D" w14:textId="77777777" w:rsidR="004B413C" w:rsidRDefault="004B413C">
      <w:pPr>
        <w:spacing w:line="200" w:lineRule="exact"/>
        <w:rPr>
          <w:sz w:val="20"/>
          <w:szCs w:val="20"/>
        </w:rPr>
      </w:pPr>
    </w:p>
    <w:p w14:paraId="32503677" w14:textId="77777777" w:rsidR="004B413C" w:rsidRDefault="004B413C">
      <w:pPr>
        <w:spacing w:line="200" w:lineRule="exact"/>
        <w:rPr>
          <w:sz w:val="20"/>
          <w:szCs w:val="20"/>
        </w:rPr>
      </w:pPr>
    </w:p>
    <w:p w14:paraId="4A463E15" w14:textId="77777777" w:rsidR="004B413C" w:rsidRDefault="004B413C">
      <w:pPr>
        <w:spacing w:line="200" w:lineRule="exact"/>
        <w:rPr>
          <w:sz w:val="20"/>
          <w:szCs w:val="20"/>
        </w:rPr>
      </w:pPr>
    </w:p>
    <w:p w14:paraId="03C89714" w14:textId="77777777" w:rsidR="004B413C" w:rsidRDefault="004B413C">
      <w:pPr>
        <w:spacing w:line="279" w:lineRule="exact"/>
        <w:rPr>
          <w:sz w:val="20"/>
          <w:szCs w:val="20"/>
        </w:rPr>
      </w:pPr>
    </w:p>
    <w:p w14:paraId="41589FE0" w14:textId="77777777" w:rsidR="004B413C" w:rsidRDefault="00EC2FEA">
      <w:pPr>
        <w:ind w:right="6880"/>
        <w:jc w:val="right"/>
        <w:rPr>
          <w:sz w:val="20"/>
          <w:szCs w:val="20"/>
        </w:rPr>
      </w:pPr>
      <w:r>
        <w:rPr>
          <w:rFonts w:ascii="Arial" w:eastAsia="Arial" w:hAnsi="Arial" w:cs="Arial"/>
          <w:color w:val="4D4D4D"/>
          <w:sz w:val="18"/>
          <w:szCs w:val="18"/>
        </w:rPr>
        <w:t>X_Vicia_sativa</w:t>
      </w:r>
    </w:p>
    <w:p w14:paraId="7FFA2465" w14:textId="77777777" w:rsidR="004B413C" w:rsidRDefault="00EC2FEA">
      <w:pPr>
        <w:spacing w:line="20" w:lineRule="exact"/>
        <w:rPr>
          <w:sz w:val="20"/>
          <w:szCs w:val="20"/>
        </w:rPr>
      </w:pPr>
      <w:r>
        <w:rPr>
          <w:noProof/>
          <w:sz w:val="20"/>
          <w:szCs w:val="20"/>
        </w:rPr>
        <w:drawing>
          <wp:anchor distT="0" distB="0" distL="114300" distR="114300" simplePos="0" relativeHeight="251016192" behindDoc="1" locked="0" layoutInCell="0" allowOverlap="1" wp14:anchorId="0BBF55E8" wp14:editId="464F5FB0">
            <wp:simplePos x="0" y="0"/>
            <wp:positionH relativeFrom="column">
              <wp:posOffset>1356360</wp:posOffset>
            </wp:positionH>
            <wp:positionV relativeFrom="paragraph">
              <wp:posOffset>-185420</wp:posOffset>
            </wp:positionV>
            <wp:extent cx="4276090" cy="3674745"/>
            <wp:effectExtent l="0" t="0" r="0" b="0"/>
            <wp:wrapNone/>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62"/>
                    <a:srcRect/>
                    <a:stretch>
                      <a:fillRect/>
                    </a:stretch>
                  </pic:blipFill>
                  <pic:spPr bwMode="auto">
                    <a:xfrm>
                      <a:off x="0" y="0"/>
                      <a:ext cx="4276090" cy="3674745"/>
                    </a:xfrm>
                    <a:prstGeom prst="rect">
                      <a:avLst/>
                    </a:prstGeom>
                    <a:noFill/>
                  </pic:spPr>
                </pic:pic>
              </a:graphicData>
            </a:graphic>
          </wp:anchor>
        </w:drawing>
      </w:r>
    </w:p>
    <w:p w14:paraId="3A533698" w14:textId="77777777" w:rsidR="004B413C" w:rsidRDefault="004B413C">
      <w:pPr>
        <w:spacing w:line="88" w:lineRule="exact"/>
        <w:rPr>
          <w:sz w:val="20"/>
          <w:szCs w:val="20"/>
        </w:rPr>
      </w:pPr>
    </w:p>
    <w:p w14:paraId="25624175" w14:textId="77777777" w:rsidR="004B413C" w:rsidRDefault="00EC2FEA">
      <w:pPr>
        <w:ind w:right="6880"/>
        <w:jc w:val="right"/>
        <w:rPr>
          <w:sz w:val="20"/>
          <w:szCs w:val="20"/>
        </w:rPr>
      </w:pPr>
      <w:r>
        <w:rPr>
          <w:rFonts w:ascii="Arial" w:eastAsia="Arial" w:hAnsi="Arial" w:cs="Arial"/>
          <w:color w:val="4D4D4D"/>
          <w:sz w:val="18"/>
          <w:szCs w:val="18"/>
        </w:rPr>
        <w:t>X_Sparaxis_bulbifera</w:t>
      </w:r>
    </w:p>
    <w:p w14:paraId="4575EFFC" w14:textId="77777777" w:rsidR="004B413C" w:rsidRDefault="004B413C">
      <w:pPr>
        <w:spacing w:line="108" w:lineRule="exact"/>
        <w:rPr>
          <w:sz w:val="20"/>
          <w:szCs w:val="20"/>
        </w:rPr>
      </w:pPr>
    </w:p>
    <w:p w14:paraId="58845F27" w14:textId="77777777" w:rsidR="004B413C" w:rsidRDefault="00EC2FEA">
      <w:pPr>
        <w:ind w:right="6880"/>
        <w:jc w:val="right"/>
        <w:rPr>
          <w:sz w:val="20"/>
          <w:szCs w:val="20"/>
        </w:rPr>
      </w:pPr>
      <w:r>
        <w:rPr>
          <w:rFonts w:ascii="Arial" w:eastAsia="Arial" w:hAnsi="Arial" w:cs="Arial"/>
          <w:color w:val="4D4D4D"/>
          <w:sz w:val="18"/>
          <w:szCs w:val="18"/>
        </w:rPr>
        <w:t>X_Sonchus_oleraceus</w:t>
      </w:r>
    </w:p>
    <w:p w14:paraId="69433561" w14:textId="77777777" w:rsidR="004B413C" w:rsidRDefault="004B413C">
      <w:pPr>
        <w:spacing w:line="108" w:lineRule="exact"/>
        <w:rPr>
          <w:sz w:val="20"/>
          <w:szCs w:val="20"/>
        </w:rPr>
      </w:pPr>
    </w:p>
    <w:p w14:paraId="5263BEC0" w14:textId="77777777" w:rsidR="004B413C" w:rsidRDefault="00EC2FEA">
      <w:pPr>
        <w:ind w:right="6880"/>
        <w:jc w:val="right"/>
        <w:rPr>
          <w:sz w:val="20"/>
          <w:szCs w:val="20"/>
        </w:rPr>
      </w:pPr>
      <w:r>
        <w:rPr>
          <w:rFonts w:ascii="Arial" w:eastAsia="Arial" w:hAnsi="Arial" w:cs="Arial"/>
          <w:color w:val="4D4D4D"/>
          <w:sz w:val="18"/>
          <w:szCs w:val="18"/>
        </w:rPr>
        <w:t>X_Setaria_palmifolia</w:t>
      </w:r>
    </w:p>
    <w:p w14:paraId="5799B6E5" w14:textId="77777777" w:rsidR="004B413C" w:rsidRDefault="004B413C">
      <w:pPr>
        <w:spacing w:line="108" w:lineRule="exact"/>
        <w:rPr>
          <w:sz w:val="20"/>
          <w:szCs w:val="20"/>
        </w:rPr>
      </w:pPr>
    </w:p>
    <w:p w14:paraId="3F0A65A7" w14:textId="77777777" w:rsidR="004B413C" w:rsidRDefault="00EC2FEA">
      <w:pPr>
        <w:ind w:right="6880"/>
        <w:jc w:val="right"/>
        <w:rPr>
          <w:sz w:val="20"/>
          <w:szCs w:val="20"/>
        </w:rPr>
      </w:pPr>
      <w:r>
        <w:rPr>
          <w:rFonts w:ascii="Arial" w:eastAsia="Arial" w:hAnsi="Arial" w:cs="Arial"/>
          <w:color w:val="4D4D4D"/>
          <w:sz w:val="17"/>
          <w:szCs w:val="17"/>
        </w:rPr>
        <w:t>X_Pelargonium_capitatum</w:t>
      </w:r>
    </w:p>
    <w:p w14:paraId="0CEA982E" w14:textId="77777777" w:rsidR="004B413C" w:rsidRDefault="004B413C">
      <w:pPr>
        <w:spacing w:line="120" w:lineRule="exact"/>
        <w:rPr>
          <w:sz w:val="20"/>
          <w:szCs w:val="20"/>
        </w:rPr>
      </w:pPr>
    </w:p>
    <w:p w14:paraId="1EDCCE64" w14:textId="77777777" w:rsidR="004B413C" w:rsidRDefault="00EC2FEA">
      <w:pPr>
        <w:ind w:right="6880"/>
        <w:jc w:val="right"/>
        <w:rPr>
          <w:sz w:val="20"/>
          <w:szCs w:val="20"/>
        </w:rPr>
      </w:pPr>
      <w:r>
        <w:rPr>
          <w:rFonts w:ascii="Arial" w:eastAsia="Arial" w:hAnsi="Arial" w:cs="Arial"/>
          <w:color w:val="4D4D4D"/>
          <w:sz w:val="18"/>
          <w:szCs w:val="18"/>
        </w:rPr>
        <w:t>X_Moraea_flaccida</w:t>
      </w:r>
    </w:p>
    <w:p w14:paraId="17E69637" w14:textId="77777777" w:rsidR="004B413C" w:rsidRDefault="004B413C">
      <w:pPr>
        <w:spacing w:line="108" w:lineRule="exact"/>
        <w:rPr>
          <w:sz w:val="20"/>
          <w:szCs w:val="20"/>
        </w:rPr>
      </w:pPr>
    </w:p>
    <w:p w14:paraId="041D8530" w14:textId="77777777" w:rsidR="004B413C" w:rsidRDefault="00EC2FEA">
      <w:pPr>
        <w:ind w:right="6880"/>
        <w:jc w:val="right"/>
        <w:rPr>
          <w:sz w:val="20"/>
          <w:szCs w:val="20"/>
        </w:rPr>
      </w:pPr>
      <w:r>
        <w:rPr>
          <w:rFonts w:ascii="Arial" w:eastAsia="Arial" w:hAnsi="Arial" w:cs="Arial"/>
          <w:color w:val="4D4D4D"/>
          <w:sz w:val="18"/>
          <w:szCs w:val="18"/>
        </w:rPr>
        <w:t>X_Hypochaeris_glabra</w:t>
      </w:r>
    </w:p>
    <w:p w14:paraId="7B8B47AB" w14:textId="77777777" w:rsidR="004B413C" w:rsidRDefault="004B413C">
      <w:pPr>
        <w:spacing w:line="108" w:lineRule="exact"/>
        <w:rPr>
          <w:sz w:val="20"/>
          <w:szCs w:val="20"/>
        </w:rPr>
      </w:pPr>
    </w:p>
    <w:p w14:paraId="29496508" w14:textId="77777777" w:rsidR="004B413C" w:rsidRDefault="00EC2FEA">
      <w:pPr>
        <w:ind w:right="6880"/>
        <w:jc w:val="right"/>
        <w:rPr>
          <w:sz w:val="20"/>
          <w:szCs w:val="20"/>
        </w:rPr>
      </w:pPr>
      <w:r>
        <w:rPr>
          <w:rFonts w:ascii="Arial" w:eastAsia="Arial" w:hAnsi="Arial" w:cs="Arial"/>
          <w:color w:val="4D4D4D"/>
          <w:sz w:val="18"/>
          <w:szCs w:val="18"/>
        </w:rPr>
        <w:t>X_Fumaria_capreolata</w:t>
      </w:r>
    </w:p>
    <w:p w14:paraId="7FB5ABC2" w14:textId="77777777" w:rsidR="004B413C" w:rsidRDefault="004B413C">
      <w:pPr>
        <w:spacing w:line="108" w:lineRule="exact"/>
        <w:rPr>
          <w:sz w:val="20"/>
          <w:szCs w:val="20"/>
        </w:rPr>
      </w:pPr>
    </w:p>
    <w:p w14:paraId="778B3918" w14:textId="77777777" w:rsidR="004B413C" w:rsidRDefault="00EC2FEA">
      <w:pPr>
        <w:ind w:right="6880"/>
        <w:jc w:val="right"/>
        <w:rPr>
          <w:sz w:val="20"/>
          <w:szCs w:val="20"/>
        </w:rPr>
      </w:pPr>
      <w:r>
        <w:rPr>
          <w:rFonts w:ascii="Arial" w:eastAsia="Arial" w:hAnsi="Arial" w:cs="Arial"/>
          <w:color w:val="4D4D4D"/>
          <w:sz w:val="18"/>
          <w:szCs w:val="18"/>
        </w:rPr>
        <w:t>X_Ehrharta_calycina</w:t>
      </w:r>
    </w:p>
    <w:p w14:paraId="331A453B" w14:textId="77777777" w:rsidR="004B413C" w:rsidRDefault="004B413C">
      <w:pPr>
        <w:spacing w:line="108" w:lineRule="exact"/>
        <w:rPr>
          <w:sz w:val="20"/>
          <w:szCs w:val="20"/>
        </w:rPr>
      </w:pPr>
    </w:p>
    <w:p w14:paraId="11DEB77C" w14:textId="77777777" w:rsidR="004B413C" w:rsidRDefault="00EC2FEA">
      <w:pPr>
        <w:ind w:right="6880"/>
        <w:jc w:val="right"/>
        <w:rPr>
          <w:sz w:val="20"/>
          <w:szCs w:val="20"/>
        </w:rPr>
      </w:pPr>
      <w:r>
        <w:rPr>
          <w:rFonts w:ascii="Arial" w:eastAsia="Arial" w:hAnsi="Arial" w:cs="Arial"/>
          <w:color w:val="4D4D4D"/>
          <w:sz w:val="18"/>
          <w:szCs w:val="18"/>
        </w:rPr>
        <w:t>X_Conyza_albida</w:t>
      </w:r>
    </w:p>
    <w:p w14:paraId="2831DBBA" w14:textId="77777777" w:rsidR="004B413C" w:rsidRDefault="004B413C">
      <w:pPr>
        <w:spacing w:line="108" w:lineRule="exact"/>
        <w:rPr>
          <w:sz w:val="20"/>
          <w:szCs w:val="20"/>
        </w:rPr>
      </w:pPr>
    </w:p>
    <w:p w14:paraId="1BC73395" w14:textId="77777777" w:rsidR="004B413C" w:rsidRDefault="00EC2FEA">
      <w:pPr>
        <w:ind w:right="6880"/>
        <w:jc w:val="right"/>
        <w:rPr>
          <w:sz w:val="20"/>
          <w:szCs w:val="20"/>
        </w:rPr>
      </w:pPr>
      <w:r>
        <w:rPr>
          <w:rFonts w:ascii="Arial" w:eastAsia="Arial" w:hAnsi="Arial" w:cs="Arial"/>
          <w:color w:val="4D4D4D"/>
          <w:sz w:val="18"/>
          <w:szCs w:val="18"/>
        </w:rPr>
        <w:t>X_Bromus_diandrus</w:t>
      </w:r>
    </w:p>
    <w:p w14:paraId="441299C5" w14:textId="77777777" w:rsidR="004B413C" w:rsidRDefault="004B413C">
      <w:pPr>
        <w:spacing w:line="108" w:lineRule="exact"/>
        <w:rPr>
          <w:sz w:val="20"/>
          <w:szCs w:val="20"/>
        </w:rPr>
      </w:pPr>
    </w:p>
    <w:p w14:paraId="18A1EEB7" w14:textId="77777777" w:rsidR="004B413C" w:rsidRDefault="00EC2FEA">
      <w:pPr>
        <w:ind w:right="6880"/>
        <w:jc w:val="right"/>
        <w:rPr>
          <w:sz w:val="20"/>
          <w:szCs w:val="20"/>
        </w:rPr>
      </w:pPr>
      <w:r>
        <w:rPr>
          <w:rFonts w:ascii="Arial" w:eastAsia="Arial" w:hAnsi="Arial" w:cs="Arial"/>
          <w:color w:val="4D4D4D"/>
          <w:sz w:val="18"/>
          <w:szCs w:val="18"/>
        </w:rPr>
        <w:t>X_Briza_maxima</w:t>
      </w:r>
    </w:p>
    <w:p w14:paraId="174F9549" w14:textId="77777777" w:rsidR="004B413C" w:rsidRDefault="004B413C">
      <w:pPr>
        <w:spacing w:line="108" w:lineRule="exact"/>
        <w:rPr>
          <w:sz w:val="20"/>
          <w:szCs w:val="20"/>
        </w:rPr>
      </w:pPr>
    </w:p>
    <w:p w14:paraId="631ECAD6" w14:textId="77777777" w:rsidR="004B413C" w:rsidRDefault="00EC2FEA">
      <w:pPr>
        <w:ind w:right="6880"/>
        <w:jc w:val="right"/>
        <w:rPr>
          <w:sz w:val="20"/>
          <w:szCs w:val="20"/>
        </w:rPr>
      </w:pPr>
      <w:r>
        <w:rPr>
          <w:rFonts w:ascii="Arial" w:eastAsia="Arial" w:hAnsi="Arial" w:cs="Arial"/>
          <w:color w:val="4D4D4D"/>
          <w:sz w:val="17"/>
          <w:szCs w:val="17"/>
        </w:rPr>
        <w:t>Pennisetum_clandestinum</w:t>
      </w:r>
    </w:p>
    <w:p w14:paraId="2F587239" w14:textId="77777777" w:rsidR="004B413C" w:rsidRDefault="004B413C">
      <w:pPr>
        <w:spacing w:line="120" w:lineRule="exact"/>
        <w:rPr>
          <w:sz w:val="20"/>
          <w:szCs w:val="20"/>
        </w:rPr>
      </w:pPr>
    </w:p>
    <w:p w14:paraId="6F22BF8F" w14:textId="77777777" w:rsidR="004B413C" w:rsidRDefault="00EC2FEA">
      <w:pPr>
        <w:ind w:right="6880"/>
        <w:jc w:val="right"/>
        <w:rPr>
          <w:sz w:val="20"/>
          <w:szCs w:val="20"/>
        </w:rPr>
      </w:pPr>
      <w:r>
        <w:rPr>
          <w:rFonts w:ascii="Arial" w:eastAsia="Arial" w:hAnsi="Arial" w:cs="Arial"/>
          <w:color w:val="4D4D4D"/>
          <w:sz w:val="18"/>
          <w:szCs w:val="18"/>
        </w:rPr>
        <w:t>Microtis_media</w:t>
      </w:r>
    </w:p>
    <w:p w14:paraId="231BBC66" w14:textId="77777777" w:rsidR="004B413C" w:rsidRDefault="004B413C">
      <w:pPr>
        <w:spacing w:line="108" w:lineRule="exact"/>
        <w:rPr>
          <w:sz w:val="20"/>
          <w:szCs w:val="20"/>
        </w:rPr>
      </w:pPr>
    </w:p>
    <w:p w14:paraId="7A175ACF" w14:textId="77777777" w:rsidR="004B413C" w:rsidRDefault="00EC2FEA">
      <w:pPr>
        <w:ind w:right="6880"/>
        <w:jc w:val="right"/>
        <w:rPr>
          <w:sz w:val="20"/>
          <w:szCs w:val="20"/>
        </w:rPr>
      </w:pPr>
      <w:r>
        <w:rPr>
          <w:rFonts w:ascii="Arial" w:eastAsia="Arial" w:hAnsi="Arial" w:cs="Arial"/>
          <w:color w:val="4D4D4D"/>
          <w:sz w:val="18"/>
          <w:szCs w:val="18"/>
        </w:rPr>
        <w:t>Melaleuca_rhaphiophylla</w:t>
      </w:r>
    </w:p>
    <w:p w14:paraId="6D03BB85" w14:textId="77777777" w:rsidR="004B413C" w:rsidRDefault="004B413C">
      <w:pPr>
        <w:spacing w:line="108" w:lineRule="exact"/>
        <w:rPr>
          <w:sz w:val="20"/>
          <w:szCs w:val="20"/>
        </w:rPr>
      </w:pPr>
    </w:p>
    <w:p w14:paraId="433DD520" w14:textId="77777777" w:rsidR="004B413C" w:rsidRDefault="00EC2FEA">
      <w:pPr>
        <w:ind w:right="6880"/>
        <w:jc w:val="right"/>
        <w:rPr>
          <w:sz w:val="20"/>
          <w:szCs w:val="20"/>
        </w:rPr>
      </w:pPr>
      <w:r>
        <w:rPr>
          <w:rFonts w:ascii="Arial" w:eastAsia="Arial" w:hAnsi="Arial" w:cs="Arial"/>
          <w:color w:val="4D4D4D"/>
          <w:sz w:val="18"/>
          <w:szCs w:val="18"/>
        </w:rPr>
        <w:t>Juncus_pallidus</w:t>
      </w:r>
    </w:p>
    <w:p w14:paraId="3626178C" w14:textId="77777777" w:rsidR="004B413C" w:rsidRDefault="004B413C">
      <w:pPr>
        <w:spacing w:line="108" w:lineRule="exact"/>
        <w:rPr>
          <w:sz w:val="20"/>
          <w:szCs w:val="20"/>
        </w:rPr>
      </w:pPr>
    </w:p>
    <w:p w14:paraId="6E62376A" w14:textId="77777777" w:rsidR="004B413C" w:rsidRDefault="00EC2FEA">
      <w:pPr>
        <w:ind w:right="6880"/>
        <w:jc w:val="right"/>
        <w:rPr>
          <w:sz w:val="20"/>
          <w:szCs w:val="20"/>
        </w:rPr>
      </w:pPr>
      <w:r>
        <w:rPr>
          <w:rFonts w:ascii="Arial" w:eastAsia="Arial" w:hAnsi="Arial" w:cs="Arial"/>
          <w:color w:val="4D4D4D"/>
          <w:sz w:val="18"/>
          <w:szCs w:val="18"/>
        </w:rPr>
        <w:t>Eucalyptus_rudis</w:t>
      </w:r>
    </w:p>
    <w:p w14:paraId="48F4CA61" w14:textId="77777777" w:rsidR="004B413C" w:rsidRDefault="004B413C">
      <w:pPr>
        <w:spacing w:line="108" w:lineRule="exact"/>
        <w:rPr>
          <w:sz w:val="20"/>
          <w:szCs w:val="20"/>
        </w:rPr>
      </w:pPr>
    </w:p>
    <w:p w14:paraId="7204C23A" w14:textId="77777777" w:rsidR="004B413C" w:rsidRDefault="00EC2FEA">
      <w:pPr>
        <w:ind w:right="6880"/>
        <w:jc w:val="right"/>
        <w:rPr>
          <w:sz w:val="20"/>
          <w:szCs w:val="20"/>
        </w:rPr>
      </w:pPr>
      <w:r>
        <w:rPr>
          <w:rFonts w:ascii="Arial" w:eastAsia="Arial" w:hAnsi="Arial" w:cs="Arial"/>
          <w:color w:val="4D4D4D"/>
          <w:sz w:val="18"/>
          <w:szCs w:val="18"/>
        </w:rPr>
        <w:t>Baumea_articulata</w:t>
      </w:r>
    </w:p>
    <w:p w14:paraId="3B9C26DA" w14:textId="77777777" w:rsidR="004B413C" w:rsidRDefault="004B413C">
      <w:pPr>
        <w:spacing w:line="145" w:lineRule="exact"/>
        <w:rPr>
          <w:sz w:val="20"/>
          <w:szCs w:val="20"/>
        </w:rPr>
      </w:pPr>
    </w:p>
    <w:p w14:paraId="708B55BB" w14:textId="77777777" w:rsidR="004B413C" w:rsidRDefault="004B413C">
      <w:pPr>
        <w:sectPr w:rsidR="004B413C">
          <w:pgSz w:w="12240" w:h="15840"/>
          <w:pgMar w:top="1440" w:right="1440" w:bottom="272" w:left="1440" w:header="0" w:footer="0" w:gutter="0"/>
          <w:cols w:num="2" w:space="720" w:equalWidth="0">
            <w:col w:w="315" w:space="65"/>
            <w:col w:w="8980"/>
          </w:cols>
        </w:sectPr>
      </w:pPr>
    </w:p>
    <w:p w14:paraId="2C64CD4A" w14:textId="77777777" w:rsidR="004B413C" w:rsidRDefault="00EC2FEA">
      <w:pPr>
        <w:tabs>
          <w:tab w:val="left" w:pos="4960"/>
          <w:tab w:val="left" w:pos="7380"/>
        </w:tabs>
        <w:ind w:left="2660"/>
        <w:rPr>
          <w:sz w:val="20"/>
          <w:szCs w:val="20"/>
        </w:rPr>
      </w:pPr>
      <w:r>
        <w:rPr>
          <w:rFonts w:ascii="Arial" w:eastAsia="Arial" w:hAnsi="Arial" w:cs="Arial"/>
          <w:color w:val="4D4D4D"/>
          <w:sz w:val="18"/>
          <w:szCs w:val="18"/>
        </w:rPr>
        <w:t>−40</w:t>
      </w:r>
      <w:r>
        <w:rPr>
          <w:sz w:val="20"/>
          <w:szCs w:val="20"/>
        </w:rPr>
        <w:tab/>
      </w:r>
      <w:r>
        <w:rPr>
          <w:rFonts w:ascii="Arial" w:eastAsia="Arial" w:hAnsi="Arial" w:cs="Arial"/>
          <w:color w:val="4D4D4D"/>
          <w:sz w:val="18"/>
          <w:szCs w:val="18"/>
        </w:rPr>
        <w:t>−20</w:t>
      </w:r>
      <w:r>
        <w:rPr>
          <w:sz w:val="20"/>
          <w:szCs w:val="20"/>
        </w:rPr>
        <w:tab/>
      </w:r>
      <w:r>
        <w:rPr>
          <w:rFonts w:ascii="Arial" w:eastAsia="Arial" w:hAnsi="Arial" w:cs="Arial"/>
          <w:color w:val="4D4D4D"/>
          <w:sz w:val="17"/>
          <w:szCs w:val="17"/>
        </w:rPr>
        <w:t>0</w:t>
      </w:r>
    </w:p>
    <w:p w14:paraId="32244828" w14:textId="77777777" w:rsidR="004B413C" w:rsidRDefault="004B413C">
      <w:pPr>
        <w:spacing w:line="8" w:lineRule="exact"/>
        <w:rPr>
          <w:sz w:val="20"/>
          <w:szCs w:val="20"/>
        </w:rPr>
      </w:pPr>
    </w:p>
    <w:p w14:paraId="34F0E9D1" w14:textId="77777777" w:rsidR="004B413C" w:rsidRDefault="00EC2FEA">
      <w:pPr>
        <w:ind w:left="5160"/>
        <w:rPr>
          <w:sz w:val="20"/>
          <w:szCs w:val="20"/>
        </w:rPr>
      </w:pPr>
      <w:r>
        <w:rPr>
          <w:rFonts w:ascii="Arial" w:eastAsia="Arial" w:hAnsi="Arial" w:cs="Arial"/>
        </w:rPr>
        <w:t>Posterior Mean</w:t>
      </w:r>
    </w:p>
    <w:p w14:paraId="1946D51D" w14:textId="77777777" w:rsidR="004B413C" w:rsidRDefault="004B413C">
      <w:pPr>
        <w:spacing w:line="200" w:lineRule="exact"/>
        <w:rPr>
          <w:sz w:val="20"/>
          <w:szCs w:val="20"/>
        </w:rPr>
      </w:pPr>
    </w:p>
    <w:p w14:paraId="4D6A7960" w14:textId="77777777" w:rsidR="004B413C" w:rsidRDefault="004B413C">
      <w:pPr>
        <w:spacing w:line="363" w:lineRule="exact"/>
        <w:rPr>
          <w:sz w:val="20"/>
          <w:szCs w:val="20"/>
        </w:rPr>
      </w:pPr>
    </w:p>
    <w:p w14:paraId="08BF286D" w14:textId="77777777" w:rsidR="004B413C" w:rsidRDefault="00EC2FEA">
      <w:pPr>
        <w:spacing w:line="260" w:lineRule="auto"/>
        <w:ind w:firstLine="8"/>
        <w:jc w:val="both"/>
        <w:rPr>
          <w:sz w:val="20"/>
          <w:szCs w:val="20"/>
        </w:rPr>
      </w:pPr>
      <w:r>
        <w:rPr>
          <w:rFonts w:ascii="Arial" w:eastAsia="Arial" w:hAnsi="Arial" w:cs="Arial"/>
          <w:sz w:val="20"/>
          <w:szCs w:val="20"/>
        </w:rPr>
        <w:t>Figure 11: Estimated mean regression coeﬃcients (dots) and 95% credible intervals (bars) for eﬀect of groundwater levels at Melaleuca Park 78 on vegetation species cover abundances based on Bayesian Regression Analysis (HUI REF 2015). Species with a negative mean posterior value are likely to increase in cover abundance as water levels decline while species with positive posterior values are likely to increase in cover abundance with increasing water levels. Only those species with coeﬃcients significanlty diﬀerent to zero are shown.</w:t>
      </w:r>
    </w:p>
    <w:p w14:paraId="287E9B31" w14:textId="77777777" w:rsidR="004B413C" w:rsidRDefault="004B413C">
      <w:pPr>
        <w:spacing w:line="200" w:lineRule="exact"/>
        <w:rPr>
          <w:sz w:val="20"/>
          <w:szCs w:val="20"/>
        </w:rPr>
      </w:pPr>
    </w:p>
    <w:p w14:paraId="1C14661E" w14:textId="77777777" w:rsidR="004B413C" w:rsidRDefault="004B413C">
      <w:pPr>
        <w:spacing w:line="200" w:lineRule="exact"/>
        <w:rPr>
          <w:sz w:val="20"/>
          <w:szCs w:val="20"/>
        </w:rPr>
      </w:pPr>
    </w:p>
    <w:p w14:paraId="559E5308" w14:textId="77777777" w:rsidR="004B413C" w:rsidRDefault="004B413C">
      <w:pPr>
        <w:spacing w:line="200" w:lineRule="exact"/>
        <w:rPr>
          <w:sz w:val="20"/>
          <w:szCs w:val="20"/>
        </w:rPr>
      </w:pPr>
    </w:p>
    <w:p w14:paraId="35E43458" w14:textId="77777777" w:rsidR="004B413C" w:rsidRDefault="004B413C">
      <w:pPr>
        <w:spacing w:line="200" w:lineRule="exact"/>
        <w:rPr>
          <w:sz w:val="20"/>
          <w:szCs w:val="20"/>
        </w:rPr>
      </w:pPr>
    </w:p>
    <w:p w14:paraId="0EB8F707" w14:textId="77777777" w:rsidR="004B413C" w:rsidRDefault="004B413C">
      <w:pPr>
        <w:spacing w:line="200" w:lineRule="exact"/>
        <w:rPr>
          <w:sz w:val="20"/>
          <w:szCs w:val="20"/>
        </w:rPr>
      </w:pPr>
    </w:p>
    <w:p w14:paraId="68E97FF6" w14:textId="77777777" w:rsidR="004B413C" w:rsidRDefault="004B413C">
      <w:pPr>
        <w:spacing w:line="200" w:lineRule="exact"/>
        <w:rPr>
          <w:sz w:val="20"/>
          <w:szCs w:val="20"/>
        </w:rPr>
      </w:pPr>
    </w:p>
    <w:p w14:paraId="60DEF7F3" w14:textId="77777777" w:rsidR="004B413C" w:rsidRDefault="004B413C">
      <w:pPr>
        <w:spacing w:line="200" w:lineRule="exact"/>
        <w:rPr>
          <w:sz w:val="20"/>
          <w:szCs w:val="20"/>
        </w:rPr>
      </w:pPr>
    </w:p>
    <w:p w14:paraId="64DB2195" w14:textId="77777777" w:rsidR="004B413C" w:rsidRDefault="004B413C">
      <w:pPr>
        <w:spacing w:line="200" w:lineRule="exact"/>
        <w:rPr>
          <w:sz w:val="20"/>
          <w:szCs w:val="20"/>
        </w:rPr>
      </w:pPr>
    </w:p>
    <w:p w14:paraId="45A43815" w14:textId="77777777" w:rsidR="004B413C" w:rsidRDefault="004B413C">
      <w:pPr>
        <w:spacing w:line="200" w:lineRule="exact"/>
        <w:rPr>
          <w:sz w:val="20"/>
          <w:szCs w:val="20"/>
        </w:rPr>
      </w:pPr>
    </w:p>
    <w:p w14:paraId="48084722" w14:textId="77777777" w:rsidR="004B413C" w:rsidRDefault="004B413C">
      <w:pPr>
        <w:spacing w:line="200" w:lineRule="exact"/>
        <w:rPr>
          <w:sz w:val="20"/>
          <w:szCs w:val="20"/>
        </w:rPr>
      </w:pPr>
    </w:p>
    <w:p w14:paraId="009DC476" w14:textId="77777777" w:rsidR="004B413C" w:rsidRDefault="004B413C">
      <w:pPr>
        <w:spacing w:line="200" w:lineRule="exact"/>
        <w:rPr>
          <w:sz w:val="20"/>
          <w:szCs w:val="20"/>
        </w:rPr>
      </w:pPr>
    </w:p>
    <w:p w14:paraId="3F86A5EE" w14:textId="77777777" w:rsidR="004B413C" w:rsidRDefault="004B413C">
      <w:pPr>
        <w:spacing w:line="200" w:lineRule="exact"/>
        <w:rPr>
          <w:sz w:val="20"/>
          <w:szCs w:val="20"/>
        </w:rPr>
      </w:pPr>
    </w:p>
    <w:p w14:paraId="2B9864BE" w14:textId="77777777" w:rsidR="004B413C" w:rsidRDefault="004B413C">
      <w:pPr>
        <w:spacing w:line="202" w:lineRule="exact"/>
        <w:rPr>
          <w:sz w:val="20"/>
          <w:szCs w:val="20"/>
        </w:rPr>
      </w:pPr>
    </w:p>
    <w:p w14:paraId="105DA4B1" w14:textId="77777777" w:rsidR="004B413C" w:rsidRDefault="00EC2FEA">
      <w:pPr>
        <w:jc w:val="center"/>
        <w:rPr>
          <w:sz w:val="20"/>
          <w:szCs w:val="20"/>
        </w:rPr>
      </w:pPr>
      <w:r>
        <w:rPr>
          <w:rFonts w:ascii="Arial" w:eastAsia="Arial" w:hAnsi="Arial" w:cs="Arial"/>
          <w:sz w:val="20"/>
          <w:szCs w:val="20"/>
        </w:rPr>
        <w:t>23</w:t>
      </w:r>
    </w:p>
    <w:p w14:paraId="7383E1B4" w14:textId="77777777" w:rsidR="004B413C" w:rsidRDefault="004B413C">
      <w:pPr>
        <w:sectPr w:rsidR="004B413C">
          <w:type w:val="continuous"/>
          <w:pgSz w:w="12240" w:h="15840"/>
          <w:pgMar w:top="1440" w:right="1440" w:bottom="272" w:left="1440" w:header="0" w:footer="0" w:gutter="0"/>
          <w:cols w:space="720" w:equalWidth="0">
            <w:col w:w="9360"/>
          </w:cols>
        </w:sectPr>
      </w:pPr>
    </w:p>
    <w:p w14:paraId="2576BA91" w14:textId="77777777" w:rsidR="004B413C" w:rsidRDefault="004B413C">
      <w:pPr>
        <w:spacing w:line="200" w:lineRule="exact"/>
        <w:rPr>
          <w:sz w:val="20"/>
          <w:szCs w:val="20"/>
        </w:rPr>
      </w:pPr>
      <w:bookmarkStart w:id="56" w:name="page24"/>
      <w:bookmarkEnd w:id="56"/>
    </w:p>
    <w:p w14:paraId="56E01009" w14:textId="77777777" w:rsidR="004B413C" w:rsidRDefault="004B413C">
      <w:pPr>
        <w:spacing w:line="200" w:lineRule="exact"/>
        <w:rPr>
          <w:sz w:val="20"/>
          <w:szCs w:val="20"/>
        </w:rPr>
      </w:pPr>
    </w:p>
    <w:p w14:paraId="6CD40E6C" w14:textId="77777777" w:rsidR="004B413C" w:rsidRDefault="004B413C">
      <w:pPr>
        <w:spacing w:line="200" w:lineRule="exact"/>
        <w:rPr>
          <w:sz w:val="20"/>
          <w:szCs w:val="20"/>
        </w:rPr>
      </w:pPr>
    </w:p>
    <w:p w14:paraId="1E3A2751" w14:textId="77777777" w:rsidR="004B413C" w:rsidRDefault="004B413C">
      <w:pPr>
        <w:spacing w:line="200" w:lineRule="exact"/>
        <w:rPr>
          <w:sz w:val="20"/>
          <w:szCs w:val="20"/>
        </w:rPr>
      </w:pPr>
    </w:p>
    <w:p w14:paraId="38031F6D" w14:textId="77777777" w:rsidR="004B413C" w:rsidRDefault="004B413C">
      <w:pPr>
        <w:spacing w:line="200" w:lineRule="exact"/>
        <w:rPr>
          <w:sz w:val="20"/>
          <w:szCs w:val="20"/>
        </w:rPr>
      </w:pPr>
    </w:p>
    <w:p w14:paraId="6AD959A2" w14:textId="77777777" w:rsidR="004B413C" w:rsidRDefault="004B413C">
      <w:pPr>
        <w:spacing w:line="200" w:lineRule="exact"/>
        <w:rPr>
          <w:sz w:val="20"/>
          <w:szCs w:val="20"/>
        </w:rPr>
      </w:pPr>
    </w:p>
    <w:p w14:paraId="2F508F2B" w14:textId="77777777" w:rsidR="004B413C" w:rsidRDefault="004B413C">
      <w:pPr>
        <w:spacing w:line="200" w:lineRule="exact"/>
        <w:rPr>
          <w:sz w:val="20"/>
          <w:szCs w:val="20"/>
        </w:rPr>
      </w:pPr>
    </w:p>
    <w:p w14:paraId="40912D14" w14:textId="77777777" w:rsidR="004B413C" w:rsidRDefault="004B413C">
      <w:pPr>
        <w:spacing w:line="200" w:lineRule="exact"/>
        <w:rPr>
          <w:sz w:val="20"/>
          <w:szCs w:val="20"/>
        </w:rPr>
      </w:pPr>
    </w:p>
    <w:p w14:paraId="1C7B248C" w14:textId="77777777" w:rsidR="004B413C" w:rsidRDefault="004B413C">
      <w:pPr>
        <w:spacing w:line="200" w:lineRule="exact"/>
        <w:rPr>
          <w:sz w:val="20"/>
          <w:szCs w:val="20"/>
        </w:rPr>
      </w:pPr>
    </w:p>
    <w:p w14:paraId="3B35BEE4" w14:textId="77777777" w:rsidR="004B413C" w:rsidRDefault="004B413C">
      <w:pPr>
        <w:spacing w:line="200" w:lineRule="exact"/>
        <w:rPr>
          <w:sz w:val="20"/>
          <w:szCs w:val="20"/>
        </w:rPr>
      </w:pPr>
    </w:p>
    <w:p w14:paraId="17E8F4DE" w14:textId="77777777" w:rsidR="004B413C" w:rsidRDefault="004B413C">
      <w:pPr>
        <w:spacing w:line="200" w:lineRule="exact"/>
        <w:rPr>
          <w:sz w:val="20"/>
          <w:szCs w:val="20"/>
        </w:rPr>
      </w:pPr>
    </w:p>
    <w:p w14:paraId="5F06996D" w14:textId="77777777" w:rsidR="004B413C" w:rsidRDefault="004B413C">
      <w:pPr>
        <w:spacing w:line="200" w:lineRule="exact"/>
        <w:rPr>
          <w:sz w:val="20"/>
          <w:szCs w:val="20"/>
        </w:rPr>
      </w:pPr>
    </w:p>
    <w:p w14:paraId="1B38CDF5" w14:textId="77777777" w:rsidR="004B413C" w:rsidRDefault="004B413C">
      <w:pPr>
        <w:spacing w:line="200" w:lineRule="exact"/>
        <w:rPr>
          <w:sz w:val="20"/>
          <w:szCs w:val="20"/>
        </w:rPr>
      </w:pPr>
    </w:p>
    <w:p w14:paraId="6D41DDEF" w14:textId="77777777" w:rsidR="004B413C" w:rsidRDefault="004B413C">
      <w:pPr>
        <w:spacing w:line="200" w:lineRule="exact"/>
        <w:rPr>
          <w:sz w:val="20"/>
          <w:szCs w:val="20"/>
        </w:rPr>
      </w:pPr>
    </w:p>
    <w:p w14:paraId="12EC00EE" w14:textId="77777777" w:rsidR="004B413C" w:rsidRDefault="004B413C">
      <w:pPr>
        <w:spacing w:line="200" w:lineRule="exact"/>
        <w:rPr>
          <w:sz w:val="20"/>
          <w:szCs w:val="20"/>
        </w:rPr>
      </w:pPr>
    </w:p>
    <w:p w14:paraId="02EC5B8B" w14:textId="77777777" w:rsidR="004B413C" w:rsidRDefault="004B413C">
      <w:pPr>
        <w:spacing w:line="200" w:lineRule="exact"/>
        <w:rPr>
          <w:sz w:val="20"/>
          <w:szCs w:val="20"/>
        </w:rPr>
      </w:pPr>
    </w:p>
    <w:p w14:paraId="40809600" w14:textId="77777777" w:rsidR="004B413C" w:rsidRDefault="004B413C">
      <w:pPr>
        <w:spacing w:line="200" w:lineRule="exact"/>
        <w:rPr>
          <w:sz w:val="20"/>
          <w:szCs w:val="20"/>
        </w:rPr>
      </w:pPr>
    </w:p>
    <w:p w14:paraId="200741D1" w14:textId="77777777" w:rsidR="004B413C" w:rsidRDefault="004B413C">
      <w:pPr>
        <w:spacing w:line="200" w:lineRule="exact"/>
        <w:rPr>
          <w:sz w:val="20"/>
          <w:szCs w:val="20"/>
        </w:rPr>
      </w:pPr>
    </w:p>
    <w:p w14:paraId="5174A1CD" w14:textId="77777777" w:rsidR="004B413C" w:rsidRDefault="004B413C">
      <w:pPr>
        <w:spacing w:line="200" w:lineRule="exact"/>
        <w:rPr>
          <w:sz w:val="20"/>
          <w:szCs w:val="20"/>
        </w:rPr>
      </w:pPr>
    </w:p>
    <w:p w14:paraId="02701C21" w14:textId="77777777" w:rsidR="004B413C" w:rsidRDefault="004B413C">
      <w:pPr>
        <w:spacing w:line="200" w:lineRule="exact"/>
        <w:rPr>
          <w:sz w:val="20"/>
          <w:szCs w:val="20"/>
        </w:rPr>
      </w:pPr>
    </w:p>
    <w:p w14:paraId="21F3CB9F" w14:textId="77777777" w:rsidR="004B413C" w:rsidRDefault="004B413C">
      <w:pPr>
        <w:spacing w:line="200" w:lineRule="exact"/>
        <w:rPr>
          <w:sz w:val="20"/>
          <w:szCs w:val="20"/>
        </w:rPr>
      </w:pPr>
    </w:p>
    <w:p w14:paraId="20D75DFF" w14:textId="77777777" w:rsidR="004B413C" w:rsidRDefault="004B413C">
      <w:pPr>
        <w:spacing w:line="380" w:lineRule="exact"/>
        <w:rPr>
          <w:sz w:val="20"/>
          <w:szCs w:val="20"/>
        </w:rPr>
      </w:pPr>
    </w:p>
    <w:tbl>
      <w:tblPr>
        <w:tblW w:w="0" w:type="auto"/>
        <w:tblLayout w:type="fixed"/>
        <w:tblCellMar>
          <w:left w:w="0" w:type="dxa"/>
          <w:right w:w="0" w:type="dxa"/>
        </w:tblCellMar>
        <w:tblLook w:val="04A0" w:firstRow="1" w:lastRow="0" w:firstColumn="1" w:lastColumn="0" w:noHBand="0" w:noVBand="1"/>
      </w:tblPr>
      <w:tblGrid>
        <w:gridCol w:w="195"/>
      </w:tblGrid>
      <w:tr w:rsidR="004B413C" w14:paraId="36DC5368" w14:textId="77777777">
        <w:trPr>
          <w:trHeight w:val="200"/>
        </w:trPr>
        <w:tc>
          <w:tcPr>
            <w:tcW w:w="195" w:type="dxa"/>
            <w:textDirection w:val="tbRl"/>
            <w:vAlign w:val="bottom"/>
          </w:tcPr>
          <w:p w14:paraId="013DB1D8" w14:textId="77777777" w:rsidR="004B413C" w:rsidRDefault="00EC2FEA">
            <w:pPr>
              <w:rPr>
                <w:sz w:val="20"/>
                <w:szCs w:val="20"/>
              </w:rPr>
            </w:pPr>
            <w:r>
              <w:rPr>
                <w:rFonts w:ascii="Arial" w:eastAsia="Arial" w:hAnsi="Arial" w:cs="Arial"/>
                <w:sz w:val="17"/>
                <w:szCs w:val="17"/>
              </w:rPr>
              <w:t>24</w:t>
            </w:r>
          </w:p>
        </w:tc>
      </w:tr>
    </w:tbl>
    <w:p w14:paraId="3D788F81" w14:textId="77777777" w:rsidR="004B413C" w:rsidRDefault="00EC2FEA">
      <w:pPr>
        <w:spacing w:line="20" w:lineRule="exact"/>
        <w:rPr>
          <w:sz w:val="20"/>
          <w:szCs w:val="20"/>
        </w:rPr>
      </w:pPr>
      <w:r>
        <w:rPr>
          <w:sz w:val="20"/>
          <w:szCs w:val="20"/>
        </w:rPr>
        <w:br w:type="column"/>
      </w:r>
    </w:p>
    <w:p w14:paraId="55261B2F" w14:textId="77777777" w:rsidR="004B413C" w:rsidRDefault="004B413C">
      <w:pPr>
        <w:spacing w:line="200" w:lineRule="exact"/>
        <w:rPr>
          <w:sz w:val="20"/>
          <w:szCs w:val="20"/>
        </w:rPr>
      </w:pPr>
    </w:p>
    <w:p w14:paraId="31EDB351" w14:textId="77777777" w:rsidR="004B413C" w:rsidRDefault="004B413C">
      <w:pPr>
        <w:spacing w:line="200" w:lineRule="exact"/>
        <w:rPr>
          <w:sz w:val="20"/>
          <w:szCs w:val="20"/>
        </w:rPr>
      </w:pPr>
    </w:p>
    <w:p w14:paraId="0704EAB8" w14:textId="77777777" w:rsidR="004B413C" w:rsidRDefault="004B413C">
      <w:pPr>
        <w:spacing w:line="200" w:lineRule="exact"/>
        <w:rPr>
          <w:sz w:val="20"/>
          <w:szCs w:val="20"/>
        </w:rPr>
      </w:pPr>
    </w:p>
    <w:p w14:paraId="62AD4279" w14:textId="77777777" w:rsidR="004B413C" w:rsidRDefault="004B413C">
      <w:pPr>
        <w:spacing w:line="200" w:lineRule="exact"/>
        <w:rPr>
          <w:sz w:val="20"/>
          <w:szCs w:val="20"/>
        </w:rPr>
      </w:pPr>
    </w:p>
    <w:p w14:paraId="2BDC0D8D" w14:textId="77777777" w:rsidR="004B413C" w:rsidRDefault="004B413C">
      <w:pPr>
        <w:spacing w:line="200" w:lineRule="exact"/>
        <w:rPr>
          <w:sz w:val="20"/>
          <w:szCs w:val="20"/>
        </w:rPr>
      </w:pPr>
    </w:p>
    <w:p w14:paraId="34009BC9" w14:textId="77777777" w:rsidR="004B413C" w:rsidRDefault="004B413C">
      <w:pPr>
        <w:spacing w:line="379" w:lineRule="exact"/>
        <w:rPr>
          <w:sz w:val="20"/>
          <w:szCs w:val="20"/>
        </w:rPr>
      </w:pPr>
    </w:p>
    <w:p w14:paraId="16654564" w14:textId="77777777" w:rsidR="004B413C" w:rsidRDefault="004B413C">
      <w:pPr>
        <w:spacing w:line="1" w:lineRule="exact"/>
        <w:rPr>
          <w:sz w:val="1"/>
          <w:szCs w:val="1"/>
        </w:rPr>
      </w:pPr>
    </w:p>
    <w:tbl>
      <w:tblPr>
        <w:tblW w:w="0" w:type="auto"/>
        <w:tblInd w:w="790" w:type="dxa"/>
        <w:tblLayout w:type="fixed"/>
        <w:tblCellMar>
          <w:left w:w="0" w:type="dxa"/>
          <w:right w:w="0" w:type="dxa"/>
        </w:tblCellMar>
        <w:tblLook w:val="04A0" w:firstRow="1" w:lastRow="0" w:firstColumn="1" w:lastColumn="0" w:noHBand="0" w:noVBand="1"/>
      </w:tblPr>
      <w:tblGrid>
        <w:gridCol w:w="180"/>
        <w:gridCol w:w="260"/>
        <w:gridCol w:w="280"/>
        <w:gridCol w:w="280"/>
        <w:gridCol w:w="280"/>
        <w:gridCol w:w="260"/>
        <w:gridCol w:w="280"/>
        <w:gridCol w:w="280"/>
        <w:gridCol w:w="260"/>
        <w:gridCol w:w="280"/>
        <w:gridCol w:w="280"/>
        <w:gridCol w:w="260"/>
        <w:gridCol w:w="280"/>
        <w:gridCol w:w="280"/>
        <w:gridCol w:w="260"/>
        <w:gridCol w:w="280"/>
        <w:gridCol w:w="280"/>
        <w:gridCol w:w="280"/>
        <w:gridCol w:w="260"/>
        <w:gridCol w:w="280"/>
        <w:gridCol w:w="280"/>
        <w:gridCol w:w="260"/>
        <w:gridCol w:w="280"/>
        <w:gridCol w:w="280"/>
        <w:gridCol w:w="260"/>
        <w:gridCol w:w="280"/>
        <w:gridCol w:w="280"/>
        <w:gridCol w:w="260"/>
        <w:gridCol w:w="280"/>
        <w:gridCol w:w="280"/>
        <w:gridCol w:w="180"/>
      </w:tblGrid>
      <w:tr w:rsidR="004B413C" w14:paraId="73351175" w14:textId="77777777">
        <w:trPr>
          <w:trHeight w:val="1532"/>
        </w:trPr>
        <w:tc>
          <w:tcPr>
            <w:tcW w:w="180" w:type="dxa"/>
            <w:textDirection w:val="btLr"/>
            <w:vAlign w:val="bottom"/>
          </w:tcPr>
          <w:p w14:paraId="4623B8DD" w14:textId="77777777" w:rsidR="004B413C" w:rsidRDefault="00EC2FEA">
            <w:pPr>
              <w:rPr>
                <w:sz w:val="20"/>
                <w:szCs w:val="20"/>
              </w:rPr>
            </w:pPr>
            <w:r>
              <w:rPr>
                <w:rFonts w:ascii="Arial" w:eastAsia="Arial" w:hAnsi="Arial" w:cs="Arial"/>
                <w:color w:val="1A1A1A"/>
                <w:w w:val="97"/>
                <w:sz w:val="20"/>
                <w:szCs w:val="20"/>
              </w:rPr>
              <w:t>Turbellaria</w:t>
            </w:r>
          </w:p>
        </w:tc>
        <w:tc>
          <w:tcPr>
            <w:tcW w:w="260" w:type="dxa"/>
            <w:textDirection w:val="btLr"/>
            <w:vAlign w:val="bottom"/>
          </w:tcPr>
          <w:p w14:paraId="6377BE37" w14:textId="77777777" w:rsidR="004B413C" w:rsidRDefault="00EC2FEA">
            <w:pPr>
              <w:rPr>
                <w:sz w:val="20"/>
                <w:szCs w:val="20"/>
              </w:rPr>
            </w:pPr>
            <w:r>
              <w:rPr>
                <w:rFonts w:ascii="Arial" w:eastAsia="Arial" w:hAnsi="Arial" w:cs="Arial"/>
                <w:color w:val="1A1A1A"/>
                <w:sz w:val="20"/>
                <w:szCs w:val="20"/>
              </w:rPr>
              <w:t>Hirudinea</w:t>
            </w:r>
          </w:p>
        </w:tc>
        <w:tc>
          <w:tcPr>
            <w:tcW w:w="280" w:type="dxa"/>
            <w:textDirection w:val="btLr"/>
            <w:vAlign w:val="bottom"/>
          </w:tcPr>
          <w:p w14:paraId="03C92C36" w14:textId="77777777" w:rsidR="004B413C" w:rsidRDefault="00EC2FEA">
            <w:pPr>
              <w:rPr>
                <w:sz w:val="20"/>
                <w:szCs w:val="20"/>
              </w:rPr>
            </w:pPr>
            <w:r>
              <w:rPr>
                <w:rFonts w:ascii="Arial" w:eastAsia="Arial" w:hAnsi="Arial" w:cs="Arial"/>
                <w:color w:val="1A1A1A"/>
                <w:w w:val="99"/>
                <w:sz w:val="20"/>
                <w:szCs w:val="20"/>
              </w:rPr>
              <w:t>Oligochaeta</w:t>
            </w:r>
          </w:p>
        </w:tc>
        <w:tc>
          <w:tcPr>
            <w:tcW w:w="280" w:type="dxa"/>
            <w:textDirection w:val="btLr"/>
            <w:vAlign w:val="bottom"/>
          </w:tcPr>
          <w:p w14:paraId="57B1BA21" w14:textId="77777777" w:rsidR="004B413C" w:rsidRDefault="00EC2FEA">
            <w:pPr>
              <w:rPr>
                <w:sz w:val="20"/>
                <w:szCs w:val="20"/>
              </w:rPr>
            </w:pPr>
            <w:r>
              <w:rPr>
                <w:rFonts w:ascii="Arial" w:eastAsia="Arial" w:hAnsi="Arial" w:cs="Arial"/>
                <w:color w:val="1A1A1A"/>
                <w:w w:val="99"/>
                <w:sz w:val="20"/>
                <w:szCs w:val="20"/>
              </w:rPr>
              <w:t>Physidae</w:t>
            </w:r>
          </w:p>
        </w:tc>
        <w:tc>
          <w:tcPr>
            <w:tcW w:w="280" w:type="dxa"/>
            <w:textDirection w:val="btLr"/>
            <w:vAlign w:val="bottom"/>
          </w:tcPr>
          <w:p w14:paraId="583E6BC3" w14:textId="77777777" w:rsidR="004B413C" w:rsidRDefault="00EC2FEA">
            <w:pPr>
              <w:rPr>
                <w:sz w:val="20"/>
                <w:szCs w:val="20"/>
              </w:rPr>
            </w:pPr>
            <w:r>
              <w:rPr>
                <w:rFonts w:ascii="Arial" w:eastAsia="Arial" w:hAnsi="Arial" w:cs="Arial"/>
                <w:color w:val="1A1A1A"/>
                <w:w w:val="99"/>
                <w:sz w:val="20"/>
                <w:szCs w:val="20"/>
              </w:rPr>
              <w:t>Planorbidae</w:t>
            </w:r>
          </w:p>
        </w:tc>
        <w:tc>
          <w:tcPr>
            <w:tcW w:w="260" w:type="dxa"/>
            <w:textDirection w:val="btLr"/>
            <w:vAlign w:val="bottom"/>
          </w:tcPr>
          <w:p w14:paraId="6DB907A1" w14:textId="77777777" w:rsidR="004B413C" w:rsidRDefault="00EC2FEA">
            <w:pPr>
              <w:rPr>
                <w:sz w:val="20"/>
                <w:szCs w:val="20"/>
              </w:rPr>
            </w:pPr>
            <w:r>
              <w:rPr>
                <w:rFonts w:ascii="Arial" w:eastAsia="Arial" w:hAnsi="Arial" w:cs="Arial"/>
                <w:color w:val="1A1A1A"/>
                <w:sz w:val="20"/>
                <w:szCs w:val="20"/>
              </w:rPr>
              <w:t>Oxidae</w:t>
            </w:r>
          </w:p>
        </w:tc>
        <w:tc>
          <w:tcPr>
            <w:tcW w:w="280" w:type="dxa"/>
            <w:textDirection w:val="btLr"/>
            <w:vAlign w:val="bottom"/>
          </w:tcPr>
          <w:p w14:paraId="6E66ABFD" w14:textId="77777777" w:rsidR="004B413C" w:rsidRDefault="00EC2FEA">
            <w:pPr>
              <w:rPr>
                <w:sz w:val="20"/>
                <w:szCs w:val="20"/>
              </w:rPr>
            </w:pPr>
            <w:r>
              <w:rPr>
                <w:rFonts w:ascii="Arial" w:eastAsia="Arial" w:hAnsi="Arial" w:cs="Arial"/>
                <w:color w:val="1A1A1A"/>
                <w:sz w:val="20"/>
                <w:szCs w:val="20"/>
              </w:rPr>
              <w:t>Pionidae</w:t>
            </w:r>
          </w:p>
        </w:tc>
        <w:tc>
          <w:tcPr>
            <w:tcW w:w="280" w:type="dxa"/>
            <w:textDirection w:val="btLr"/>
            <w:vAlign w:val="bottom"/>
          </w:tcPr>
          <w:p w14:paraId="73E0F687" w14:textId="77777777" w:rsidR="004B413C" w:rsidRDefault="00EC2FEA">
            <w:pPr>
              <w:rPr>
                <w:sz w:val="20"/>
                <w:szCs w:val="20"/>
              </w:rPr>
            </w:pPr>
            <w:r>
              <w:rPr>
                <w:rFonts w:ascii="Arial" w:eastAsia="Arial" w:hAnsi="Arial" w:cs="Arial"/>
                <w:color w:val="1A1A1A"/>
                <w:w w:val="98"/>
                <w:sz w:val="20"/>
                <w:szCs w:val="20"/>
              </w:rPr>
              <w:t>Ceinidae</w:t>
            </w:r>
          </w:p>
        </w:tc>
        <w:tc>
          <w:tcPr>
            <w:tcW w:w="260" w:type="dxa"/>
            <w:textDirection w:val="btLr"/>
            <w:vAlign w:val="bottom"/>
          </w:tcPr>
          <w:p w14:paraId="185E8F5C" w14:textId="77777777" w:rsidR="004B413C" w:rsidRDefault="00EC2FEA">
            <w:pPr>
              <w:rPr>
                <w:sz w:val="20"/>
                <w:szCs w:val="20"/>
              </w:rPr>
            </w:pPr>
            <w:r>
              <w:rPr>
                <w:rFonts w:ascii="Arial" w:eastAsia="Arial" w:hAnsi="Arial" w:cs="Arial"/>
                <w:color w:val="1A1A1A"/>
                <w:w w:val="99"/>
                <w:sz w:val="20"/>
                <w:szCs w:val="20"/>
              </w:rPr>
              <w:t>Amphisopidae</w:t>
            </w:r>
          </w:p>
        </w:tc>
        <w:tc>
          <w:tcPr>
            <w:tcW w:w="280" w:type="dxa"/>
            <w:textDirection w:val="btLr"/>
            <w:vAlign w:val="bottom"/>
          </w:tcPr>
          <w:p w14:paraId="7EAE68B3" w14:textId="77777777" w:rsidR="004B413C" w:rsidRDefault="00EC2FEA">
            <w:pPr>
              <w:rPr>
                <w:sz w:val="20"/>
                <w:szCs w:val="20"/>
              </w:rPr>
            </w:pPr>
            <w:r>
              <w:rPr>
                <w:rFonts w:ascii="Arial" w:eastAsia="Arial" w:hAnsi="Arial" w:cs="Arial"/>
                <w:color w:val="1A1A1A"/>
                <w:sz w:val="20"/>
                <w:szCs w:val="20"/>
              </w:rPr>
              <w:t>Palaemonidae</w:t>
            </w:r>
          </w:p>
        </w:tc>
        <w:tc>
          <w:tcPr>
            <w:tcW w:w="280" w:type="dxa"/>
            <w:textDirection w:val="btLr"/>
            <w:vAlign w:val="bottom"/>
          </w:tcPr>
          <w:p w14:paraId="03F3A8A5" w14:textId="77777777" w:rsidR="004B413C" w:rsidRDefault="00EC2FEA">
            <w:pPr>
              <w:rPr>
                <w:sz w:val="20"/>
                <w:szCs w:val="20"/>
              </w:rPr>
            </w:pPr>
            <w:r>
              <w:rPr>
                <w:rFonts w:ascii="Arial" w:eastAsia="Arial" w:hAnsi="Arial" w:cs="Arial"/>
                <w:color w:val="1A1A1A"/>
                <w:sz w:val="20"/>
                <w:szCs w:val="20"/>
              </w:rPr>
              <w:t>Caenidae</w:t>
            </w:r>
          </w:p>
        </w:tc>
        <w:tc>
          <w:tcPr>
            <w:tcW w:w="260" w:type="dxa"/>
            <w:textDirection w:val="btLr"/>
            <w:vAlign w:val="bottom"/>
          </w:tcPr>
          <w:p w14:paraId="3599811B" w14:textId="77777777" w:rsidR="004B413C" w:rsidRDefault="00EC2FEA">
            <w:pPr>
              <w:rPr>
                <w:sz w:val="20"/>
                <w:szCs w:val="20"/>
              </w:rPr>
            </w:pPr>
            <w:r>
              <w:rPr>
                <w:rFonts w:ascii="Arial" w:eastAsia="Arial" w:hAnsi="Arial" w:cs="Arial"/>
                <w:color w:val="1A1A1A"/>
                <w:w w:val="98"/>
                <w:sz w:val="20"/>
                <w:szCs w:val="20"/>
              </w:rPr>
              <w:t>Baetidae</w:t>
            </w:r>
          </w:p>
        </w:tc>
        <w:tc>
          <w:tcPr>
            <w:tcW w:w="280" w:type="dxa"/>
            <w:textDirection w:val="btLr"/>
            <w:vAlign w:val="bottom"/>
          </w:tcPr>
          <w:p w14:paraId="5CFAC75E" w14:textId="77777777" w:rsidR="004B413C" w:rsidRDefault="00EC2FEA">
            <w:pPr>
              <w:ind w:left="1"/>
              <w:rPr>
                <w:sz w:val="20"/>
                <w:szCs w:val="20"/>
              </w:rPr>
            </w:pPr>
            <w:r>
              <w:rPr>
                <w:rFonts w:ascii="Arial" w:eastAsia="Arial" w:hAnsi="Arial" w:cs="Arial"/>
                <w:color w:val="1A1A1A"/>
                <w:w w:val="99"/>
                <w:sz w:val="20"/>
                <w:szCs w:val="20"/>
              </w:rPr>
              <w:t>Aeshnidae</w:t>
            </w:r>
          </w:p>
        </w:tc>
        <w:tc>
          <w:tcPr>
            <w:tcW w:w="280" w:type="dxa"/>
            <w:textDirection w:val="btLr"/>
            <w:vAlign w:val="bottom"/>
          </w:tcPr>
          <w:p w14:paraId="1BBF43D5" w14:textId="77777777" w:rsidR="004B413C" w:rsidRDefault="00EC2FEA">
            <w:pPr>
              <w:rPr>
                <w:sz w:val="20"/>
                <w:szCs w:val="20"/>
              </w:rPr>
            </w:pPr>
            <w:r>
              <w:rPr>
                <w:rFonts w:ascii="Arial" w:eastAsia="Arial" w:hAnsi="Arial" w:cs="Arial"/>
                <w:color w:val="1A1A1A"/>
                <w:sz w:val="20"/>
                <w:szCs w:val="20"/>
              </w:rPr>
              <w:t>Coenagrionidae</w:t>
            </w:r>
          </w:p>
        </w:tc>
        <w:tc>
          <w:tcPr>
            <w:tcW w:w="260" w:type="dxa"/>
            <w:textDirection w:val="btLr"/>
            <w:vAlign w:val="bottom"/>
          </w:tcPr>
          <w:p w14:paraId="1399FE53" w14:textId="77777777" w:rsidR="004B413C" w:rsidRDefault="00EC2FEA">
            <w:pPr>
              <w:rPr>
                <w:sz w:val="20"/>
                <w:szCs w:val="20"/>
              </w:rPr>
            </w:pPr>
            <w:r>
              <w:rPr>
                <w:rFonts w:ascii="Arial" w:eastAsia="Arial" w:hAnsi="Arial" w:cs="Arial"/>
                <w:color w:val="1A1A1A"/>
                <w:w w:val="99"/>
                <w:sz w:val="20"/>
                <w:szCs w:val="20"/>
              </w:rPr>
              <w:t>Cordulidae</w:t>
            </w:r>
          </w:p>
        </w:tc>
        <w:tc>
          <w:tcPr>
            <w:tcW w:w="280" w:type="dxa"/>
            <w:textDirection w:val="btLr"/>
            <w:vAlign w:val="bottom"/>
          </w:tcPr>
          <w:p w14:paraId="15BE759F" w14:textId="77777777" w:rsidR="004B413C" w:rsidRDefault="00EC2FEA">
            <w:pPr>
              <w:ind w:left="1"/>
              <w:rPr>
                <w:sz w:val="20"/>
                <w:szCs w:val="20"/>
              </w:rPr>
            </w:pPr>
            <w:r>
              <w:rPr>
                <w:rFonts w:ascii="Arial" w:eastAsia="Arial" w:hAnsi="Arial" w:cs="Arial"/>
                <w:color w:val="1A1A1A"/>
                <w:sz w:val="20"/>
                <w:szCs w:val="20"/>
              </w:rPr>
              <w:t>Lestidae</w:t>
            </w:r>
          </w:p>
        </w:tc>
        <w:tc>
          <w:tcPr>
            <w:tcW w:w="280" w:type="dxa"/>
            <w:textDirection w:val="btLr"/>
            <w:vAlign w:val="bottom"/>
          </w:tcPr>
          <w:p w14:paraId="46B30278" w14:textId="77777777" w:rsidR="004B413C" w:rsidRDefault="00EC2FEA">
            <w:pPr>
              <w:rPr>
                <w:sz w:val="20"/>
                <w:szCs w:val="20"/>
              </w:rPr>
            </w:pPr>
            <w:r>
              <w:rPr>
                <w:rFonts w:ascii="Arial" w:eastAsia="Arial" w:hAnsi="Arial" w:cs="Arial"/>
                <w:color w:val="1A1A1A"/>
                <w:w w:val="99"/>
                <w:sz w:val="20"/>
                <w:szCs w:val="20"/>
              </w:rPr>
              <w:t>Hydroptilidae</w:t>
            </w:r>
          </w:p>
        </w:tc>
        <w:tc>
          <w:tcPr>
            <w:tcW w:w="280" w:type="dxa"/>
            <w:textDirection w:val="btLr"/>
            <w:vAlign w:val="bottom"/>
          </w:tcPr>
          <w:p w14:paraId="5C7287CA" w14:textId="77777777" w:rsidR="004B413C" w:rsidRDefault="00EC2FEA">
            <w:pPr>
              <w:rPr>
                <w:sz w:val="20"/>
                <w:szCs w:val="20"/>
              </w:rPr>
            </w:pPr>
            <w:r>
              <w:rPr>
                <w:rFonts w:ascii="Arial" w:eastAsia="Arial" w:hAnsi="Arial" w:cs="Arial"/>
                <w:color w:val="1A1A1A"/>
                <w:sz w:val="20"/>
                <w:szCs w:val="20"/>
              </w:rPr>
              <w:t>Leptoceridae</w:t>
            </w:r>
          </w:p>
        </w:tc>
        <w:tc>
          <w:tcPr>
            <w:tcW w:w="260" w:type="dxa"/>
            <w:textDirection w:val="btLr"/>
            <w:vAlign w:val="bottom"/>
          </w:tcPr>
          <w:p w14:paraId="30D03430" w14:textId="77777777" w:rsidR="004B413C" w:rsidRDefault="00EC2FEA">
            <w:pPr>
              <w:rPr>
                <w:sz w:val="20"/>
                <w:szCs w:val="20"/>
              </w:rPr>
            </w:pPr>
            <w:r>
              <w:rPr>
                <w:rFonts w:ascii="Arial" w:eastAsia="Arial" w:hAnsi="Arial" w:cs="Arial"/>
                <w:color w:val="1A1A1A"/>
                <w:w w:val="99"/>
                <w:sz w:val="20"/>
                <w:szCs w:val="20"/>
              </w:rPr>
              <w:t>Corixidae</w:t>
            </w:r>
          </w:p>
        </w:tc>
        <w:tc>
          <w:tcPr>
            <w:tcW w:w="280" w:type="dxa"/>
            <w:textDirection w:val="btLr"/>
            <w:vAlign w:val="bottom"/>
          </w:tcPr>
          <w:p w14:paraId="3E6EED2E" w14:textId="77777777" w:rsidR="004B413C" w:rsidRDefault="00EC2FEA">
            <w:pPr>
              <w:rPr>
                <w:sz w:val="20"/>
                <w:szCs w:val="20"/>
              </w:rPr>
            </w:pPr>
            <w:r>
              <w:rPr>
                <w:rFonts w:ascii="Arial" w:eastAsia="Arial" w:hAnsi="Arial" w:cs="Arial"/>
                <w:color w:val="1A1A1A"/>
                <w:sz w:val="20"/>
                <w:szCs w:val="20"/>
              </w:rPr>
              <w:t>Notonectidae</w:t>
            </w:r>
          </w:p>
        </w:tc>
        <w:tc>
          <w:tcPr>
            <w:tcW w:w="280" w:type="dxa"/>
            <w:textDirection w:val="btLr"/>
            <w:vAlign w:val="bottom"/>
          </w:tcPr>
          <w:p w14:paraId="408DCC16" w14:textId="77777777" w:rsidR="004B413C" w:rsidRDefault="00EC2FEA">
            <w:pPr>
              <w:rPr>
                <w:sz w:val="20"/>
                <w:szCs w:val="20"/>
              </w:rPr>
            </w:pPr>
            <w:r>
              <w:rPr>
                <w:rFonts w:ascii="Arial" w:eastAsia="Arial" w:hAnsi="Arial" w:cs="Arial"/>
                <w:color w:val="1A1A1A"/>
                <w:sz w:val="20"/>
                <w:szCs w:val="20"/>
              </w:rPr>
              <w:t>Ceratopogonidae</w:t>
            </w:r>
          </w:p>
        </w:tc>
        <w:tc>
          <w:tcPr>
            <w:tcW w:w="260" w:type="dxa"/>
            <w:textDirection w:val="btLr"/>
            <w:vAlign w:val="bottom"/>
          </w:tcPr>
          <w:p w14:paraId="1ADB41AF" w14:textId="77777777" w:rsidR="004B413C" w:rsidRDefault="00EC2FEA">
            <w:pPr>
              <w:rPr>
                <w:sz w:val="20"/>
                <w:szCs w:val="20"/>
              </w:rPr>
            </w:pPr>
            <w:r>
              <w:rPr>
                <w:rFonts w:ascii="Arial" w:eastAsia="Arial" w:hAnsi="Arial" w:cs="Arial"/>
                <w:color w:val="1A1A1A"/>
                <w:w w:val="99"/>
                <w:sz w:val="20"/>
                <w:szCs w:val="20"/>
              </w:rPr>
              <w:t>Chironominae</w:t>
            </w:r>
          </w:p>
        </w:tc>
        <w:tc>
          <w:tcPr>
            <w:tcW w:w="280" w:type="dxa"/>
            <w:textDirection w:val="btLr"/>
            <w:vAlign w:val="bottom"/>
          </w:tcPr>
          <w:p w14:paraId="68739A4F" w14:textId="77777777" w:rsidR="004B413C" w:rsidRDefault="00EC2FEA">
            <w:pPr>
              <w:rPr>
                <w:sz w:val="20"/>
                <w:szCs w:val="20"/>
              </w:rPr>
            </w:pPr>
            <w:r>
              <w:rPr>
                <w:rFonts w:ascii="Arial" w:eastAsia="Arial" w:hAnsi="Arial" w:cs="Arial"/>
                <w:color w:val="1A1A1A"/>
                <w:sz w:val="20"/>
                <w:szCs w:val="20"/>
              </w:rPr>
              <w:t>Orthocladiinae</w:t>
            </w:r>
          </w:p>
        </w:tc>
        <w:tc>
          <w:tcPr>
            <w:tcW w:w="280" w:type="dxa"/>
            <w:textDirection w:val="btLr"/>
            <w:vAlign w:val="bottom"/>
          </w:tcPr>
          <w:p w14:paraId="35F3AA55" w14:textId="77777777" w:rsidR="004B413C" w:rsidRDefault="00EC2FEA">
            <w:pPr>
              <w:rPr>
                <w:sz w:val="20"/>
                <w:szCs w:val="20"/>
              </w:rPr>
            </w:pPr>
            <w:r>
              <w:rPr>
                <w:rFonts w:ascii="Arial" w:eastAsia="Arial" w:hAnsi="Arial" w:cs="Arial"/>
                <w:color w:val="1A1A1A"/>
                <w:w w:val="96"/>
                <w:sz w:val="20"/>
                <w:szCs w:val="20"/>
              </w:rPr>
              <w:t>Tanypodinae</w:t>
            </w:r>
          </w:p>
        </w:tc>
        <w:tc>
          <w:tcPr>
            <w:tcW w:w="260" w:type="dxa"/>
            <w:textDirection w:val="btLr"/>
            <w:vAlign w:val="bottom"/>
          </w:tcPr>
          <w:p w14:paraId="5FDA4C5A" w14:textId="77777777" w:rsidR="004B413C" w:rsidRDefault="00EC2FEA">
            <w:pPr>
              <w:rPr>
                <w:sz w:val="20"/>
                <w:szCs w:val="20"/>
              </w:rPr>
            </w:pPr>
            <w:r>
              <w:rPr>
                <w:rFonts w:ascii="Arial" w:eastAsia="Arial" w:hAnsi="Arial" w:cs="Arial"/>
                <w:color w:val="1A1A1A"/>
                <w:w w:val="99"/>
                <w:sz w:val="20"/>
                <w:szCs w:val="20"/>
              </w:rPr>
              <w:t>Dytiscidae</w:t>
            </w:r>
          </w:p>
        </w:tc>
        <w:tc>
          <w:tcPr>
            <w:tcW w:w="280" w:type="dxa"/>
            <w:textDirection w:val="btLr"/>
            <w:vAlign w:val="bottom"/>
          </w:tcPr>
          <w:p w14:paraId="54B011DA" w14:textId="77777777" w:rsidR="004B413C" w:rsidRDefault="00EC2FEA">
            <w:pPr>
              <w:rPr>
                <w:sz w:val="20"/>
                <w:szCs w:val="20"/>
              </w:rPr>
            </w:pPr>
            <w:r>
              <w:rPr>
                <w:rFonts w:ascii="Arial" w:eastAsia="Arial" w:hAnsi="Arial" w:cs="Arial"/>
                <w:color w:val="1A1A1A"/>
                <w:w w:val="99"/>
                <w:sz w:val="20"/>
                <w:szCs w:val="20"/>
              </w:rPr>
              <w:t>Hydrophilidae</w:t>
            </w:r>
          </w:p>
        </w:tc>
        <w:tc>
          <w:tcPr>
            <w:tcW w:w="280" w:type="dxa"/>
            <w:textDirection w:val="btLr"/>
            <w:vAlign w:val="bottom"/>
          </w:tcPr>
          <w:p w14:paraId="01A9CD63" w14:textId="77777777" w:rsidR="004B413C" w:rsidRDefault="00EC2FEA">
            <w:pPr>
              <w:rPr>
                <w:sz w:val="20"/>
                <w:szCs w:val="20"/>
              </w:rPr>
            </w:pPr>
            <w:r>
              <w:rPr>
                <w:rFonts w:ascii="Arial" w:eastAsia="Arial" w:hAnsi="Arial" w:cs="Arial"/>
                <w:color w:val="1A1A1A"/>
                <w:w w:val="99"/>
                <w:sz w:val="20"/>
                <w:szCs w:val="20"/>
              </w:rPr>
              <w:t>Calanoida</w:t>
            </w:r>
          </w:p>
        </w:tc>
        <w:tc>
          <w:tcPr>
            <w:tcW w:w="260" w:type="dxa"/>
            <w:textDirection w:val="btLr"/>
            <w:vAlign w:val="bottom"/>
          </w:tcPr>
          <w:p w14:paraId="6A3905BC" w14:textId="77777777" w:rsidR="004B413C" w:rsidRDefault="00EC2FEA">
            <w:pPr>
              <w:rPr>
                <w:sz w:val="20"/>
                <w:szCs w:val="20"/>
              </w:rPr>
            </w:pPr>
            <w:r>
              <w:rPr>
                <w:rFonts w:ascii="Arial" w:eastAsia="Arial" w:hAnsi="Arial" w:cs="Arial"/>
                <w:color w:val="1A1A1A"/>
                <w:w w:val="99"/>
                <w:sz w:val="20"/>
                <w:szCs w:val="20"/>
              </w:rPr>
              <w:t>Cyclopoida</w:t>
            </w:r>
          </w:p>
        </w:tc>
        <w:tc>
          <w:tcPr>
            <w:tcW w:w="280" w:type="dxa"/>
            <w:textDirection w:val="btLr"/>
            <w:vAlign w:val="bottom"/>
          </w:tcPr>
          <w:p w14:paraId="289DF509" w14:textId="77777777" w:rsidR="004B413C" w:rsidRDefault="00EC2FEA">
            <w:pPr>
              <w:ind w:left="1"/>
              <w:rPr>
                <w:sz w:val="20"/>
                <w:szCs w:val="20"/>
              </w:rPr>
            </w:pPr>
            <w:r>
              <w:rPr>
                <w:rFonts w:ascii="Arial" w:eastAsia="Arial" w:hAnsi="Arial" w:cs="Arial"/>
                <w:color w:val="1A1A1A"/>
                <w:sz w:val="20"/>
                <w:szCs w:val="20"/>
              </w:rPr>
              <w:t>Cyprididae</w:t>
            </w:r>
          </w:p>
        </w:tc>
        <w:tc>
          <w:tcPr>
            <w:tcW w:w="280" w:type="dxa"/>
            <w:textDirection w:val="btLr"/>
            <w:vAlign w:val="bottom"/>
          </w:tcPr>
          <w:p w14:paraId="4ECE2340" w14:textId="77777777" w:rsidR="004B413C" w:rsidRDefault="00EC2FEA">
            <w:pPr>
              <w:rPr>
                <w:sz w:val="20"/>
                <w:szCs w:val="20"/>
              </w:rPr>
            </w:pPr>
            <w:r>
              <w:rPr>
                <w:rFonts w:ascii="Arial" w:eastAsia="Arial" w:hAnsi="Arial" w:cs="Arial"/>
                <w:color w:val="1A1A1A"/>
                <w:w w:val="99"/>
                <w:sz w:val="20"/>
                <w:szCs w:val="20"/>
              </w:rPr>
              <w:t>Chydoridae</w:t>
            </w:r>
          </w:p>
        </w:tc>
        <w:tc>
          <w:tcPr>
            <w:tcW w:w="180" w:type="dxa"/>
            <w:textDirection w:val="btLr"/>
            <w:vAlign w:val="bottom"/>
          </w:tcPr>
          <w:p w14:paraId="552B24F1" w14:textId="77777777" w:rsidR="004B413C" w:rsidRDefault="00EC2FEA">
            <w:pPr>
              <w:spacing w:line="187" w:lineRule="auto"/>
              <w:ind w:left="1"/>
              <w:rPr>
                <w:sz w:val="20"/>
                <w:szCs w:val="20"/>
              </w:rPr>
            </w:pPr>
            <w:r>
              <w:rPr>
                <w:rFonts w:ascii="Arial" w:eastAsia="Arial" w:hAnsi="Arial" w:cs="Arial"/>
                <w:color w:val="1A1A1A"/>
                <w:sz w:val="20"/>
                <w:szCs w:val="20"/>
              </w:rPr>
              <w:t>Daphniidae</w:t>
            </w:r>
          </w:p>
        </w:tc>
      </w:tr>
    </w:tbl>
    <w:p w14:paraId="55EBA286" w14:textId="77777777" w:rsidR="004B413C" w:rsidRDefault="004B413C">
      <w:pPr>
        <w:spacing w:line="3" w:lineRule="exact"/>
        <w:rPr>
          <w:sz w:val="20"/>
          <w:szCs w:val="20"/>
        </w:rPr>
      </w:pPr>
    </w:p>
    <w:p w14:paraId="4BC6D39C" w14:textId="77777777" w:rsidR="004B413C" w:rsidRDefault="00EC2FEA">
      <w:pPr>
        <w:ind w:left="290"/>
        <w:rPr>
          <w:sz w:val="20"/>
          <w:szCs w:val="20"/>
        </w:rPr>
      </w:pPr>
      <w:r>
        <w:rPr>
          <w:rFonts w:ascii="Arial" w:eastAsia="Arial" w:hAnsi="Arial" w:cs="Arial"/>
          <w:color w:val="4D4D4D"/>
          <w:sz w:val="18"/>
          <w:szCs w:val="18"/>
        </w:rPr>
        <w:t>1995</w:t>
      </w:r>
    </w:p>
    <w:p w14:paraId="25B0D4DA" w14:textId="77777777" w:rsidR="004B413C" w:rsidRDefault="00EC2FEA">
      <w:pPr>
        <w:spacing w:line="20" w:lineRule="exact"/>
        <w:rPr>
          <w:sz w:val="20"/>
          <w:szCs w:val="20"/>
        </w:rPr>
      </w:pPr>
      <w:r>
        <w:rPr>
          <w:noProof/>
          <w:sz w:val="20"/>
          <w:szCs w:val="20"/>
        </w:rPr>
        <w:drawing>
          <wp:anchor distT="0" distB="0" distL="114300" distR="114300" simplePos="0" relativeHeight="251017216" behindDoc="1" locked="0" layoutInCell="0" allowOverlap="1" wp14:anchorId="6E16C02F" wp14:editId="79D7BA1D">
            <wp:simplePos x="0" y="0"/>
            <wp:positionH relativeFrom="column">
              <wp:posOffset>673100</wp:posOffset>
            </wp:positionH>
            <wp:positionV relativeFrom="paragraph">
              <wp:posOffset>19050</wp:posOffset>
            </wp:positionV>
            <wp:extent cx="55880" cy="2532380"/>
            <wp:effectExtent l="0" t="0" r="0" b="0"/>
            <wp:wrapNone/>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63"/>
                    <a:srcRect/>
                    <a:stretch>
                      <a:fillRect/>
                    </a:stretch>
                  </pic:blipFill>
                  <pic:spPr bwMode="auto">
                    <a:xfrm>
                      <a:off x="0" y="0"/>
                      <a:ext cx="55880" cy="2532380"/>
                    </a:xfrm>
                    <a:prstGeom prst="rect">
                      <a:avLst/>
                    </a:prstGeom>
                    <a:noFill/>
                  </pic:spPr>
                </pic:pic>
              </a:graphicData>
            </a:graphic>
          </wp:anchor>
        </w:drawing>
      </w:r>
      <w:r>
        <w:rPr>
          <w:noProof/>
          <w:sz w:val="20"/>
          <w:szCs w:val="20"/>
        </w:rPr>
        <w:drawing>
          <wp:anchor distT="0" distB="0" distL="114300" distR="114300" simplePos="0" relativeHeight="251018240" behindDoc="1" locked="0" layoutInCell="0" allowOverlap="1" wp14:anchorId="640BF23A" wp14:editId="3958997A">
            <wp:simplePos x="0" y="0"/>
            <wp:positionH relativeFrom="column">
              <wp:posOffset>847090</wp:posOffset>
            </wp:positionH>
            <wp:positionV relativeFrom="paragraph">
              <wp:posOffset>19050</wp:posOffset>
            </wp:positionV>
            <wp:extent cx="79375" cy="2532380"/>
            <wp:effectExtent l="0" t="0" r="0" b="0"/>
            <wp:wrapNone/>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64"/>
                    <a:srcRect/>
                    <a:stretch>
                      <a:fillRect/>
                    </a:stretch>
                  </pic:blipFill>
                  <pic:spPr bwMode="auto">
                    <a:xfrm>
                      <a:off x="0" y="0"/>
                      <a:ext cx="79375" cy="2532380"/>
                    </a:xfrm>
                    <a:prstGeom prst="rect">
                      <a:avLst/>
                    </a:prstGeom>
                    <a:noFill/>
                  </pic:spPr>
                </pic:pic>
              </a:graphicData>
            </a:graphic>
          </wp:anchor>
        </w:drawing>
      </w:r>
      <w:r>
        <w:rPr>
          <w:noProof/>
          <w:sz w:val="20"/>
          <w:szCs w:val="20"/>
        </w:rPr>
        <w:drawing>
          <wp:anchor distT="0" distB="0" distL="114300" distR="114300" simplePos="0" relativeHeight="251019264" behindDoc="1" locked="0" layoutInCell="0" allowOverlap="1" wp14:anchorId="1704A135" wp14:editId="27A93776">
            <wp:simplePos x="0" y="0"/>
            <wp:positionH relativeFrom="column">
              <wp:posOffset>1021080</wp:posOffset>
            </wp:positionH>
            <wp:positionV relativeFrom="paragraph">
              <wp:posOffset>19050</wp:posOffset>
            </wp:positionV>
            <wp:extent cx="102870" cy="2532380"/>
            <wp:effectExtent l="0" t="0" r="0" b="0"/>
            <wp:wrapNone/>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65"/>
                    <a:srcRect/>
                    <a:stretch>
                      <a:fillRect/>
                    </a:stretch>
                  </pic:blipFill>
                  <pic:spPr bwMode="auto">
                    <a:xfrm>
                      <a:off x="0" y="0"/>
                      <a:ext cx="102870" cy="2532380"/>
                    </a:xfrm>
                    <a:prstGeom prst="rect">
                      <a:avLst/>
                    </a:prstGeom>
                    <a:noFill/>
                  </pic:spPr>
                </pic:pic>
              </a:graphicData>
            </a:graphic>
          </wp:anchor>
        </w:drawing>
      </w:r>
      <w:r>
        <w:rPr>
          <w:noProof/>
          <w:sz w:val="20"/>
          <w:szCs w:val="20"/>
        </w:rPr>
        <w:drawing>
          <wp:anchor distT="0" distB="0" distL="114300" distR="114300" simplePos="0" relativeHeight="251020288" behindDoc="1" locked="0" layoutInCell="0" allowOverlap="1" wp14:anchorId="21C16F1A" wp14:editId="14D00BFE">
            <wp:simplePos x="0" y="0"/>
            <wp:positionH relativeFrom="column">
              <wp:posOffset>1195070</wp:posOffset>
            </wp:positionH>
            <wp:positionV relativeFrom="paragraph">
              <wp:posOffset>19050</wp:posOffset>
            </wp:positionV>
            <wp:extent cx="79375" cy="2532380"/>
            <wp:effectExtent l="0" t="0" r="0" b="0"/>
            <wp:wrapNone/>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66"/>
                    <a:srcRect/>
                    <a:stretch>
                      <a:fillRect/>
                    </a:stretch>
                  </pic:blipFill>
                  <pic:spPr bwMode="auto">
                    <a:xfrm>
                      <a:off x="0" y="0"/>
                      <a:ext cx="79375" cy="2532380"/>
                    </a:xfrm>
                    <a:prstGeom prst="rect">
                      <a:avLst/>
                    </a:prstGeom>
                    <a:noFill/>
                  </pic:spPr>
                </pic:pic>
              </a:graphicData>
            </a:graphic>
          </wp:anchor>
        </w:drawing>
      </w:r>
      <w:r>
        <w:rPr>
          <w:noProof/>
          <w:sz w:val="20"/>
          <w:szCs w:val="20"/>
        </w:rPr>
        <w:drawing>
          <wp:anchor distT="0" distB="0" distL="114300" distR="114300" simplePos="0" relativeHeight="251021312" behindDoc="1" locked="0" layoutInCell="0" allowOverlap="1" wp14:anchorId="0C68D70F" wp14:editId="2D0F0E60">
            <wp:simplePos x="0" y="0"/>
            <wp:positionH relativeFrom="column">
              <wp:posOffset>1368425</wp:posOffset>
            </wp:positionH>
            <wp:positionV relativeFrom="paragraph">
              <wp:posOffset>19050</wp:posOffset>
            </wp:positionV>
            <wp:extent cx="55880" cy="2532380"/>
            <wp:effectExtent l="0" t="0" r="0" b="0"/>
            <wp:wrapNone/>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67"/>
                    <a:srcRect/>
                    <a:stretch>
                      <a:fillRect/>
                    </a:stretch>
                  </pic:blipFill>
                  <pic:spPr bwMode="auto">
                    <a:xfrm>
                      <a:off x="0" y="0"/>
                      <a:ext cx="55880" cy="2532380"/>
                    </a:xfrm>
                    <a:prstGeom prst="rect">
                      <a:avLst/>
                    </a:prstGeom>
                    <a:noFill/>
                  </pic:spPr>
                </pic:pic>
              </a:graphicData>
            </a:graphic>
          </wp:anchor>
        </w:drawing>
      </w:r>
      <w:r>
        <w:rPr>
          <w:noProof/>
          <w:sz w:val="20"/>
          <w:szCs w:val="20"/>
        </w:rPr>
        <w:drawing>
          <wp:anchor distT="0" distB="0" distL="114300" distR="114300" simplePos="0" relativeHeight="251022336" behindDoc="1" locked="0" layoutInCell="0" allowOverlap="1" wp14:anchorId="35A74DFF" wp14:editId="6E67F04C">
            <wp:simplePos x="0" y="0"/>
            <wp:positionH relativeFrom="column">
              <wp:posOffset>464185</wp:posOffset>
            </wp:positionH>
            <wp:positionV relativeFrom="paragraph">
              <wp:posOffset>-76835</wp:posOffset>
            </wp:positionV>
            <wp:extent cx="5356860" cy="2732405"/>
            <wp:effectExtent l="0" t="0" r="0" b="0"/>
            <wp:wrapNone/>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68"/>
                    <a:srcRect/>
                    <a:stretch>
                      <a:fillRect/>
                    </a:stretch>
                  </pic:blipFill>
                  <pic:spPr bwMode="auto">
                    <a:xfrm>
                      <a:off x="0" y="0"/>
                      <a:ext cx="5356860" cy="2732405"/>
                    </a:xfrm>
                    <a:prstGeom prst="rect">
                      <a:avLst/>
                    </a:prstGeom>
                    <a:noFill/>
                  </pic:spPr>
                </pic:pic>
              </a:graphicData>
            </a:graphic>
          </wp:anchor>
        </w:drawing>
      </w:r>
      <w:r>
        <w:rPr>
          <w:noProof/>
          <w:sz w:val="20"/>
          <w:szCs w:val="20"/>
        </w:rPr>
        <w:drawing>
          <wp:anchor distT="0" distB="0" distL="114300" distR="114300" simplePos="0" relativeHeight="251023360" behindDoc="1" locked="0" layoutInCell="0" allowOverlap="1" wp14:anchorId="247A8A73" wp14:editId="0C1E148E">
            <wp:simplePos x="0" y="0"/>
            <wp:positionH relativeFrom="column">
              <wp:posOffset>464185</wp:posOffset>
            </wp:positionH>
            <wp:positionV relativeFrom="paragraph">
              <wp:posOffset>-76835</wp:posOffset>
            </wp:positionV>
            <wp:extent cx="5356860" cy="2732405"/>
            <wp:effectExtent l="0" t="0" r="0" b="0"/>
            <wp:wrapNone/>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69"/>
                    <a:srcRect/>
                    <a:stretch>
                      <a:fillRect/>
                    </a:stretch>
                  </pic:blipFill>
                  <pic:spPr bwMode="auto">
                    <a:xfrm>
                      <a:off x="0" y="0"/>
                      <a:ext cx="5356860" cy="2732405"/>
                    </a:xfrm>
                    <a:prstGeom prst="rect">
                      <a:avLst/>
                    </a:prstGeom>
                    <a:noFill/>
                  </pic:spPr>
                </pic:pic>
              </a:graphicData>
            </a:graphic>
          </wp:anchor>
        </w:drawing>
      </w:r>
    </w:p>
    <w:p w14:paraId="0BE2661F" w14:textId="77777777" w:rsidR="004B413C" w:rsidRDefault="004B413C">
      <w:pPr>
        <w:spacing w:line="200" w:lineRule="exact"/>
        <w:rPr>
          <w:sz w:val="20"/>
          <w:szCs w:val="20"/>
        </w:rPr>
      </w:pPr>
    </w:p>
    <w:p w14:paraId="07746C36" w14:textId="77777777" w:rsidR="004B413C" w:rsidRDefault="004B413C">
      <w:pPr>
        <w:spacing w:line="200" w:lineRule="exact"/>
        <w:rPr>
          <w:sz w:val="20"/>
          <w:szCs w:val="20"/>
        </w:rPr>
      </w:pPr>
    </w:p>
    <w:p w14:paraId="186808E5" w14:textId="77777777" w:rsidR="004B413C" w:rsidRDefault="004B413C">
      <w:pPr>
        <w:spacing w:line="260" w:lineRule="exact"/>
        <w:rPr>
          <w:sz w:val="20"/>
          <w:szCs w:val="20"/>
        </w:rPr>
      </w:pPr>
    </w:p>
    <w:p w14:paraId="6A29F249" w14:textId="77777777" w:rsidR="004B413C" w:rsidRDefault="00EC2FEA">
      <w:pPr>
        <w:ind w:left="290"/>
        <w:rPr>
          <w:sz w:val="20"/>
          <w:szCs w:val="20"/>
        </w:rPr>
      </w:pPr>
      <w:r>
        <w:rPr>
          <w:rFonts w:ascii="Arial" w:eastAsia="Arial" w:hAnsi="Arial" w:cs="Arial"/>
          <w:color w:val="4D4D4D"/>
          <w:sz w:val="18"/>
          <w:szCs w:val="18"/>
        </w:rPr>
        <w:t>2000</w:t>
      </w:r>
    </w:p>
    <w:p w14:paraId="6640C417" w14:textId="77777777" w:rsidR="004B413C" w:rsidRDefault="004B413C">
      <w:pPr>
        <w:spacing w:line="200" w:lineRule="exact"/>
        <w:rPr>
          <w:sz w:val="20"/>
          <w:szCs w:val="20"/>
        </w:rPr>
      </w:pPr>
    </w:p>
    <w:p w14:paraId="5DAFA3EF" w14:textId="77777777" w:rsidR="004B413C" w:rsidRDefault="004B413C">
      <w:pPr>
        <w:spacing w:line="200" w:lineRule="exact"/>
        <w:rPr>
          <w:sz w:val="20"/>
          <w:szCs w:val="20"/>
        </w:rPr>
      </w:pPr>
    </w:p>
    <w:p w14:paraId="3630F226" w14:textId="77777777" w:rsidR="004B413C" w:rsidRDefault="004B413C">
      <w:pPr>
        <w:spacing w:line="280" w:lineRule="exact"/>
        <w:rPr>
          <w:sz w:val="20"/>
          <w:szCs w:val="20"/>
        </w:rPr>
      </w:pPr>
    </w:p>
    <w:p w14:paraId="0EC66BFB" w14:textId="77777777" w:rsidR="004B413C" w:rsidRDefault="00EC2FEA">
      <w:pPr>
        <w:ind w:left="290"/>
        <w:rPr>
          <w:sz w:val="20"/>
          <w:szCs w:val="20"/>
        </w:rPr>
      </w:pPr>
      <w:r>
        <w:rPr>
          <w:rFonts w:ascii="Arial" w:eastAsia="Arial" w:hAnsi="Arial" w:cs="Arial"/>
          <w:color w:val="4D4D4D"/>
          <w:sz w:val="18"/>
          <w:szCs w:val="18"/>
        </w:rPr>
        <w:t>2005</w:t>
      </w:r>
    </w:p>
    <w:p w14:paraId="6D293D4B" w14:textId="77777777" w:rsidR="004B413C" w:rsidRDefault="004B413C">
      <w:pPr>
        <w:spacing w:line="26" w:lineRule="exact"/>
        <w:rPr>
          <w:sz w:val="20"/>
          <w:szCs w:val="20"/>
        </w:rPr>
      </w:pPr>
    </w:p>
    <w:tbl>
      <w:tblPr>
        <w:tblW w:w="0" w:type="auto"/>
        <w:tblLayout w:type="fixed"/>
        <w:tblCellMar>
          <w:left w:w="0" w:type="dxa"/>
          <w:right w:w="0" w:type="dxa"/>
        </w:tblCellMar>
        <w:tblLook w:val="04A0" w:firstRow="1" w:lastRow="0" w:firstColumn="1" w:lastColumn="0" w:noHBand="0" w:noVBand="1"/>
      </w:tblPr>
      <w:tblGrid>
        <w:gridCol w:w="230"/>
      </w:tblGrid>
      <w:tr w:rsidR="004B413C" w14:paraId="358105AB" w14:textId="77777777">
        <w:trPr>
          <w:trHeight w:val="440"/>
        </w:trPr>
        <w:tc>
          <w:tcPr>
            <w:tcW w:w="230" w:type="dxa"/>
            <w:textDirection w:val="btLr"/>
            <w:vAlign w:val="bottom"/>
          </w:tcPr>
          <w:p w14:paraId="62216087" w14:textId="77777777" w:rsidR="004B413C" w:rsidRDefault="00EC2FEA">
            <w:pPr>
              <w:rPr>
                <w:sz w:val="20"/>
                <w:szCs w:val="20"/>
              </w:rPr>
            </w:pPr>
            <w:r>
              <w:rPr>
                <w:rFonts w:ascii="Arial" w:eastAsia="Arial" w:hAnsi="Arial" w:cs="Arial"/>
                <w:sz w:val="20"/>
                <w:szCs w:val="20"/>
              </w:rPr>
              <w:t>Year</w:t>
            </w:r>
          </w:p>
        </w:tc>
      </w:tr>
    </w:tbl>
    <w:p w14:paraId="31C336CE" w14:textId="77777777" w:rsidR="004B413C" w:rsidRDefault="004B413C">
      <w:pPr>
        <w:spacing w:line="214" w:lineRule="exact"/>
        <w:rPr>
          <w:sz w:val="20"/>
          <w:szCs w:val="20"/>
        </w:rPr>
      </w:pPr>
    </w:p>
    <w:p w14:paraId="291A53D4" w14:textId="77777777" w:rsidR="004B413C" w:rsidRDefault="00EC2FEA">
      <w:pPr>
        <w:ind w:left="290"/>
        <w:rPr>
          <w:sz w:val="20"/>
          <w:szCs w:val="20"/>
        </w:rPr>
      </w:pPr>
      <w:r>
        <w:rPr>
          <w:rFonts w:ascii="Arial" w:eastAsia="Arial" w:hAnsi="Arial" w:cs="Arial"/>
          <w:color w:val="4D4D4D"/>
          <w:sz w:val="18"/>
          <w:szCs w:val="18"/>
        </w:rPr>
        <w:t>2010</w:t>
      </w:r>
    </w:p>
    <w:p w14:paraId="720EC16E" w14:textId="77777777" w:rsidR="004B413C" w:rsidRDefault="004B413C">
      <w:pPr>
        <w:spacing w:line="200" w:lineRule="exact"/>
        <w:rPr>
          <w:sz w:val="20"/>
          <w:szCs w:val="20"/>
        </w:rPr>
      </w:pPr>
    </w:p>
    <w:p w14:paraId="3B1F9BDC" w14:textId="77777777" w:rsidR="004B413C" w:rsidRDefault="004B413C">
      <w:pPr>
        <w:spacing w:line="200" w:lineRule="exact"/>
        <w:rPr>
          <w:sz w:val="20"/>
          <w:szCs w:val="20"/>
        </w:rPr>
      </w:pPr>
    </w:p>
    <w:p w14:paraId="46AB2D59" w14:textId="77777777" w:rsidR="004B413C" w:rsidRDefault="004B413C">
      <w:pPr>
        <w:spacing w:line="280" w:lineRule="exact"/>
        <w:rPr>
          <w:sz w:val="20"/>
          <w:szCs w:val="20"/>
        </w:rPr>
      </w:pPr>
    </w:p>
    <w:p w14:paraId="2FF794C9" w14:textId="77777777" w:rsidR="004B413C" w:rsidRDefault="00EC2FEA">
      <w:pPr>
        <w:ind w:left="290"/>
        <w:rPr>
          <w:sz w:val="20"/>
          <w:szCs w:val="20"/>
        </w:rPr>
      </w:pPr>
      <w:r>
        <w:rPr>
          <w:rFonts w:ascii="Arial" w:eastAsia="Arial" w:hAnsi="Arial" w:cs="Arial"/>
          <w:color w:val="4D4D4D"/>
          <w:sz w:val="18"/>
          <w:szCs w:val="18"/>
        </w:rPr>
        <w:t>2015</w:t>
      </w:r>
    </w:p>
    <w:p w14:paraId="4813BA9C" w14:textId="77777777" w:rsidR="004B413C" w:rsidRDefault="00EC2FEA">
      <w:pPr>
        <w:spacing w:line="20" w:lineRule="exact"/>
        <w:rPr>
          <w:sz w:val="20"/>
          <w:szCs w:val="20"/>
        </w:rPr>
      </w:pPr>
      <w:r>
        <w:rPr>
          <w:noProof/>
          <w:sz w:val="20"/>
          <w:szCs w:val="20"/>
        </w:rPr>
        <mc:AlternateContent>
          <mc:Choice Requires="wps">
            <w:drawing>
              <wp:anchor distT="0" distB="0" distL="114300" distR="114300" simplePos="0" relativeHeight="251024384" behindDoc="1" locked="0" layoutInCell="0" allowOverlap="1" wp14:anchorId="79073697" wp14:editId="24C6491A">
                <wp:simplePos x="0" y="0"/>
                <wp:positionH relativeFrom="column">
                  <wp:posOffset>672465</wp:posOffset>
                </wp:positionH>
                <wp:positionV relativeFrom="paragraph">
                  <wp:posOffset>394970</wp:posOffset>
                </wp:positionV>
                <wp:extent cx="104775" cy="0"/>
                <wp:effectExtent l="0" t="0" r="0" b="0"/>
                <wp:wrapNone/>
                <wp:docPr id="90" name="Shape 9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04775" cy="4763"/>
                        </a:xfrm>
                        <a:prstGeom prst="line">
                          <a:avLst/>
                        </a:prstGeom>
                        <a:solidFill>
                          <a:srgbClr val="FFFFFF"/>
                        </a:solidFill>
                        <a:ln w="13589">
                          <a:solidFill>
                            <a:srgbClr val="000000"/>
                          </a:solidFill>
                          <a:miter lim="800000"/>
                          <a:headEnd/>
                          <a:tailEnd/>
                        </a:ln>
                      </wps:spPr>
                      <wps:bodyPr/>
                    </wps:wsp>
                  </a:graphicData>
                </a:graphic>
              </wp:anchor>
            </w:drawing>
          </mc:Choice>
          <mc:Fallback>
            <w:pict>
              <v:line w14:anchorId="48E93319" id="Shape 90" o:spid="_x0000_s1026" style="position:absolute;z-index:-252292096;visibility:visible;mso-wrap-style:square;mso-wrap-distance-left:9pt;mso-wrap-distance-top:0;mso-wrap-distance-right:9pt;mso-wrap-distance-bottom:0;mso-position-horizontal:absolute;mso-position-horizontal-relative:text;mso-position-vertical:absolute;mso-position-vertical-relative:text" from="52.95pt,31.1pt" to="61.2pt,3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" o:allowincell="f" filled="t" strokeweight="1.07pt">
                <v:stroke joinstyle="miter"/>
                <o:lock v:ext="edit" shapetype="f"/>
              </v:line>
            </w:pict>
          </mc:Fallback>
        </mc:AlternateContent>
      </w:r>
      <w:r>
        <w:rPr>
          <w:noProof/>
          <w:sz w:val="20"/>
          <w:szCs w:val="20"/>
        </w:rPr>
        <mc:AlternateContent>
          <mc:Choice Requires="wps">
            <w:drawing>
              <wp:anchor distT="0" distB="0" distL="114300" distR="114300" simplePos="0" relativeHeight="251025408" behindDoc="1" locked="0" layoutInCell="0" allowOverlap="1" wp14:anchorId="65EF22DD" wp14:editId="22196FDF">
                <wp:simplePos x="0" y="0"/>
                <wp:positionH relativeFrom="column">
                  <wp:posOffset>846455</wp:posOffset>
                </wp:positionH>
                <wp:positionV relativeFrom="paragraph">
                  <wp:posOffset>394970</wp:posOffset>
                </wp:positionV>
                <wp:extent cx="104775" cy="0"/>
                <wp:effectExtent l="0" t="0" r="0" b="0"/>
                <wp:wrapNone/>
                <wp:docPr id="91" name="Shape 9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04775" cy="4763"/>
                        </a:xfrm>
                        <a:prstGeom prst="line">
                          <a:avLst/>
                        </a:prstGeom>
                        <a:solidFill>
                          <a:srgbClr val="FFFFFF"/>
                        </a:solidFill>
                        <a:ln w="13589">
                          <a:solidFill>
                            <a:srgbClr val="000000"/>
                          </a:solidFill>
                          <a:miter lim="800000"/>
                          <a:headEnd/>
                          <a:tailEnd/>
                        </a:ln>
                      </wps:spPr>
                      <wps:bodyPr/>
                    </wps:wsp>
                  </a:graphicData>
                </a:graphic>
              </wp:anchor>
            </w:drawing>
          </mc:Choice>
          <mc:Fallback>
            <w:pict>
              <v:line w14:anchorId="48991ED9" id="Shape 91" o:spid="_x0000_s1026" style="position:absolute;z-index:-252291072;visibility:visible;mso-wrap-style:square;mso-wrap-distance-left:9pt;mso-wrap-distance-top:0;mso-wrap-distance-right:9pt;mso-wrap-distance-bottom:0;mso-position-horizontal:absolute;mso-position-horizontal-relative:text;mso-position-vertical:absolute;mso-position-vertical-relative:text" from="66.65pt,31.1pt" to="74.9pt,3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" o:allowincell="f" filled="t" strokeweight="1.07pt">
                <v:stroke joinstyle="miter"/>
                <o:lock v:ext="edit" shapetype="f"/>
              </v:line>
            </w:pict>
          </mc:Fallback>
        </mc:AlternateContent>
      </w:r>
      <w:r>
        <w:rPr>
          <w:noProof/>
          <w:sz w:val="20"/>
          <w:szCs w:val="20"/>
        </w:rPr>
        <mc:AlternateContent>
          <mc:Choice Requires="wps">
            <w:drawing>
              <wp:anchor distT="0" distB="0" distL="114300" distR="114300" simplePos="0" relativeHeight="251026432" behindDoc="1" locked="0" layoutInCell="0" allowOverlap="1" wp14:anchorId="44E593F4" wp14:editId="3669DE98">
                <wp:simplePos x="0" y="0"/>
                <wp:positionH relativeFrom="column">
                  <wp:posOffset>1020445</wp:posOffset>
                </wp:positionH>
                <wp:positionV relativeFrom="paragraph">
                  <wp:posOffset>394970</wp:posOffset>
                </wp:positionV>
                <wp:extent cx="104140" cy="0"/>
                <wp:effectExtent l="0" t="0" r="0" b="0"/>
                <wp:wrapNone/>
                <wp:docPr id="92" name="Shape 9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04140" cy="4763"/>
                        </a:xfrm>
                        <a:prstGeom prst="line">
                          <a:avLst/>
                        </a:prstGeom>
                        <a:solidFill>
                          <a:srgbClr val="FFFFFF"/>
                        </a:solidFill>
                        <a:ln w="13589">
                          <a:solidFill>
                            <a:srgbClr val="000000"/>
                          </a:solidFill>
                          <a:miter lim="800000"/>
                          <a:headEnd/>
                          <a:tailEnd/>
                        </a:ln>
                      </wps:spPr>
                      <wps:bodyPr/>
                    </wps:wsp>
                  </a:graphicData>
                </a:graphic>
              </wp:anchor>
            </w:drawing>
          </mc:Choice>
          <mc:Fallback>
            <w:pict>
              <v:line w14:anchorId="2ECA93C2" id="Shape 92" o:spid="_x0000_s1026" style="position:absolute;z-index:-252290048;visibility:visible;mso-wrap-style:square;mso-wrap-distance-left:9pt;mso-wrap-distance-top:0;mso-wrap-distance-right:9pt;mso-wrap-distance-bottom:0;mso-position-horizontal:absolute;mso-position-horizontal-relative:text;mso-position-vertical:absolute;mso-position-vertical-relative:text" from="80.35pt,31.1pt" to="88.55pt,3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" o:allowincell="f" filled="t" strokeweight="1.07pt">
                <v:stroke joinstyle="miter"/>
                <o:lock v:ext="edit" shapetype="f"/>
              </v:line>
            </w:pict>
          </mc:Fallback>
        </mc:AlternateContent>
      </w:r>
      <w:r>
        <w:rPr>
          <w:noProof/>
          <w:sz w:val="20"/>
          <w:szCs w:val="20"/>
        </w:rPr>
        <mc:AlternateContent>
          <mc:Choice Requires="wps">
            <w:drawing>
              <wp:anchor distT="0" distB="0" distL="114300" distR="114300" simplePos="0" relativeHeight="251027456" behindDoc="1" locked="0" layoutInCell="0" allowOverlap="1" wp14:anchorId="168D36BA" wp14:editId="42793850">
                <wp:simplePos x="0" y="0"/>
                <wp:positionH relativeFrom="column">
                  <wp:posOffset>1194435</wp:posOffset>
                </wp:positionH>
                <wp:positionV relativeFrom="paragraph">
                  <wp:posOffset>394970</wp:posOffset>
                </wp:positionV>
                <wp:extent cx="104140" cy="0"/>
                <wp:effectExtent l="0" t="0" r="0" b="0"/>
                <wp:wrapNone/>
                <wp:docPr id="93" name="Shape 9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04140" cy="4763"/>
                        </a:xfrm>
                        <a:prstGeom prst="line">
                          <a:avLst/>
                        </a:prstGeom>
                        <a:solidFill>
                          <a:srgbClr val="FFFFFF"/>
                        </a:solidFill>
                        <a:ln w="13589">
                          <a:solidFill>
                            <a:srgbClr val="000000"/>
                          </a:solidFill>
                          <a:miter lim="800000"/>
                          <a:headEnd/>
                          <a:tailEnd/>
                        </a:ln>
                      </wps:spPr>
                      <wps:bodyPr/>
                    </wps:wsp>
                  </a:graphicData>
                </a:graphic>
              </wp:anchor>
            </w:drawing>
          </mc:Choice>
          <mc:Fallback>
            <w:pict>
              <v:line w14:anchorId="134FD9A4" id="Shape 93" o:spid="_x0000_s1026" style="position:absolute;z-index:-252289024;visibility:visible;mso-wrap-style:square;mso-wrap-distance-left:9pt;mso-wrap-distance-top:0;mso-wrap-distance-right:9pt;mso-wrap-distance-bottom:0;mso-position-horizontal:absolute;mso-position-horizontal-relative:text;mso-position-vertical:absolute;mso-position-vertical-relative:text" from="94.05pt,31.1pt" to="102.25pt,3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" o:allowincell="f" filled="t" strokeweight="1.07pt">
                <v:stroke joinstyle="miter"/>
                <o:lock v:ext="edit" shapetype="f"/>
              </v:line>
            </w:pict>
          </mc:Fallback>
        </mc:AlternateContent>
      </w:r>
      <w:r>
        <w:rPr>
          <w:noProof/>
          <w:sz w:val="20"/>
          <w:szCs w:val="20"/>
        </w:rPr>
        <mc:AlternateContent>
          <mc:Choice Requires="wps">
            <w:drawing>
              <wp:anchor distT="0" distB="0" distL="114300" distR="114300" simplePos="0" relativeHeight="251028480" behindDoc="1" locked="0" layoutInCell="0" allowOverlap="1" wp14:anchorId="3F723E7D" wp14:editId="1CD40AB1">
                <wp:simplePos x="0" y="0"/>
                <wp:positionH relativeFrom="column">
                  <wp:posOffset>1368425</wp:posOffset>
                </wp:positionH>
                <wp:positionV relativeFrom="paragraph">
                  <wp:posOffset>394970</wp:posOffset>
                </wp:positionV>
                <wp:extent cx="104140" cy="0"/>
                <wp:effectExtent l="0" t="0" r="0" b="0"/>
                <wp:wrapNone/>
                <wp:docPr id="94" name="Shape 9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04140" cy="4763"/>
                        </a:xfrm>
                        <a:prstGeom prst="line">
                          <a:avLst/>
                        </a:prstGeom>
                        <a:solidFill>
                          <a:srgbClr val="FFFFFF"/>
                        </a:solidFill>
                        <a:ln w="13589">
                          <a:solidFill>
                            <a:srgbClr val="000000"/>
                          </a:solidFill>
                          <a:miter lim="800000"/>
                          <a:headEnd/>
                          <a:tailEnd/>
                        </a:ln>
                      </wps:spPr>
                      <wps:bodyPr/>
                    </wps:wsp>
                  </a:graphicData>
                </a:graphic>
              </wp:anchor>
            </w:drawing>
          </mc:Choice>
          <mc:Fallback>
            <w:pict>
              <v:line w14:anchorId="7BA51E7D" id="Shape 94" o:spid="_x0000_s1026" style="position:absolute;z-index:-252288000;visibility:visible;mso-wrap-style:square;mso-wrap-distance-left:9pt;mso-wrap-distance-top:0;mso-wrap-distance-right:9pt;mso-wrap-distance-bottom:0;mso-position-horizontal:absolute;mso-position-horizontal-relative:text;mso-position-vertical:absolute;mso-position-vertical-relative:text" from="107.75pt,31.1pt" to="115.95pt,3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" o:allowincell="f" filled="t" strokeweight="1.07pt">
                <v:stroke joinstyle="miter"/>
                <o:lock v:ext="edit" shapetype="f"/>
              </v:line>
            </w:pict>
          </mc:Fallback>
        </mc:AlternateContent>
      </w:r>
      <w:r>
        <w:rPr>
          <w:noProof/>
          <w:sz w:val="20"/>
          <w:szCs w:val="20"/>
        </w:rPr>
        <mc:AlternateContent>
          <mc:Choice Requires="wps">
            <w:drawing>
              <wp:anchor distT="0" distB="0" distL="114300" distR="114300" simplePos="0" relativeHeight="251029504" behindDoc="1" locked="0" layoutInCell="0" allowOverlap="1" wp14:anchorId="0DAAF482" wp14:editId="7272C849">
                <wp:simplePos x="0" y="0"/>
                <wp:positionH relativeFrom="column">
                  <wp:posOffset>1542415</wp:posOffset>
                </wp:positionH>
                <wp:positionV relativeFrom="paragraph">
                  <wp:posOffset>394970</wp:posOffset>
                </wp:positionV>
                <wp:extent cx="104140" cy="0"/>
                <wp:effectExtent l="0" t="0" r="0" b="0"/>
                <wp:wrapNone/>
                <wp:docPr id="95" name="Shape 9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04140" cy="4763"/>
                        </a:xfrm>
                        <a:prstGeom prst="line">
                          <a:avLst/>
                        </a:prstGeom>
                        <a:solidFill>
                          <a:srgbClr val="FFFFFF"/>
                        </a:solidFill>
                        <a:ln w="13589">
                          <a:solidFill>
                            <a:srgbClr val="000000"/>
                          </a:solidFill>
                          <a:miter lim="800000"/>
                          <a:headEnd/>
                          <a:tailEnd/>
                        </a:ln>
                      </wps:spPr>
                      <wps:bodyPr/>
                    </wps:wsp>
                  </a:graphicData>
                </a:graphic>
              </wp:anchor>
            </w:drawing>
          </mc:Choice>
          <mc:Fallback>
            <w:pict>
              <v:line w14:anchorId="19865167" id="Shape 95" o:spid="_x0000_s1026" style="position:absolute;z-index:-252286976;visibility:visible;mso-wrap-style:square;mso-wrap-distance-left:9pt;mso-wrap-distance-top:0;mso-wrap-distance-right:9pt;mso-wrap-distance-bottom:0;mso-position-horizontal:absolute;mso-position-horizontal-relative:text;mso-position-vertical:absolute;mso-position-vertical-relative:text" from="121.45pt,31.1pt" to="129.65pt,3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" o:allowincell="f" filled="t" strokeweight="1.07pt">
                <v:stroke joinstyle="miter"/>
                <o:lock v:ext="edit" shapetype="f"/>
              </v:line>
            </w:pict>
          </mc:Fallback>
        </mc:AlternateContent>
      </w:r>
      <w:r>
        <w:rPr>
          <w:noProof/>
          <w:sz w:val="20"/>
          <w:szCs w:val="20"/>
        </w:rPr>
        <mc:AlternateContent>
          <mc:Choice Requires="wps">
            <w:drawing>
              <wp:anchor distT="0" distB="0" distL="114300" distR="114300" simplePos="0" relativeHeight="251030528" behindDoc="1" locked="0" layoutInCell="0" allowOverlap="1" wp14:anchorId="387A870A" wp14:editId="4F9B6179">
                <wp:simplePos x="0" y="0"/>
                <wp:positionH relativeFrom="column">
                  <wp:posOffset>1716405</wp:posOffset>
                </wp:positionH>
                <wp:positionV relativeFrom="paragraph">
                  <wp:posOffset>394970</wp:posOffset>
                </wp:positionV>
                <wp:extent cx="104140" cy="0"/>
                <wp:effectExtent l="0" t="0" r="0" b="0"/>
                <wp:wrapNone/>
                <wp:docPr id="96" name="Shape 9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04140" cy="4763"/>
                        </a:xfrm>
                        <a:prstGeom prst="line">
                          <a:avLst/>
                        </a:prstGeom>
                        <a:solidFill>
                          <a:srgbClr val="FFFFFF"/>
                        </a:solidFill>
                        <a:ln w="13589">
                          <a:solidFill>
                            <a:srgbClr val="000000"/>
                          </a:solidFill>
                          <a:miter lim="800000"/>
                          <a:headEnd/>
                          <a:tailEnd/>
                        </a:ln>
                      </wps:spPr>
                      <wps:bodyPr/>
                    </wps:wsp>
                  </a:graphicData>
                </a:graphic>
              </wp:anchor>
            </w:drawing>
          </mc:Choice>
          <mc:Fallback>
            <w:pict>
              <v:line w14:anchorId="4ACC3C1D" id="Shape 96" o:spid="_x0000_s1026" style="position:absolute;z-index:-252285952;visibility:visible;mso-wrap-style:square;mso-wrap-distance-left:9pt;mso-wrap-distance-top:0;mso-wrap-distance-right:9pt;mso-wrap-distance-bottom:0;mso-position-horizontal:absolute;mso-position-horizontal-relative:text;mso-position-vertical:absolute;mso-position-vertical-relative:text" from="135.15pt,31.1pt" to="143.35pt,3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" o:allowincell="f" filled="t" strokeweight="1.07pt">
                <v:stroke joinstyle="miter"/>
                <o:lock v:ext="edit" shapetype="f"/>
              </v:line>
            </w:pict>
          </mc:Fallback>
        </mc:AlternateContent>
      </w:r>
      <w:r>
        <w:rPr>
          <w:noProof/>
          <w:sz w:val="20"/>
          <w:szCs w:val="20"/>
        </w:rPr>
        <mc:AlternateContent>
          <mc:Choice Requires="wps">
            <w:drawing>
              <wp:anchor distT="0" distB="0" distL="114300" distR="114300" simplePos="0" relativeHeight="251031552" behindDoc="1" locked="0" layoutInCell="0" allowOverlap="1" wp14:anchorId="16F74CCE" wp14:editId="284A3941">
                <wp:simplePos x="0" y="0"/>
                <wp:positionH relativeFrom="column">
                  <wp:posOffset>1890395</wp:posOffset>
                </wp:positionH>
                <wp:positionV relativeFrom="paragraph">
                  <wp:posOffset>394970</wp:posOffset>
                </wp:positionV>
                <wp:extent cx="104140" cy="0"/>
                <wp:effectExtent l="0" t="0" r="0" b="0"/>
                <wp:wrapNone/>
                <wp:docPr id="97" name="Shape 9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04140" cy="4763"/>
                        </a:xfrm>
                        <a:prstGeom prst="line">
                          <a:avLst/>
                        </a:prstGeom>
                        <a:solidFill>
                          <a:srgbClr val="FFFFFF"/>
                        </a:solidFill>
                        <a:ln w="13589">
                          <a:solidFill>
                            <a:srgbClr val="000000"/>
                          </a:solidFill>
                          <a:miter lim="800000"/>
                          <a:headEnd/>
                          <a:tailEnd/>
                        </a:ln>
                      </wps:spPr>
                      <wps:bodyPr/>
                    </wps:wsp>
                  </a:graphicData>
                </a:graphic>
              </wp:anchor>
            </w:drawing>
          </mc:Choice>
          <mc:Fallback>
            <w:pict>
              <v:line w14:anchorId="6B598419" id="Shape 97" o:spid="_x0000_s1026" style="position:absolute;z-index:-252284928;visibility:visible;mso-wrap-style:square;mso-wrap-distance-left:9pt;mso-wrap-distance-top:0;mso-wrap-distance-right:9pt;mso-wrap-distance-bottom:0;mso-position-horizontal:absolute;mso-position-horizontal-relative:text;mso-position-vertical:absolute;mso-position-vertical-relative:text" from="148.85pt,31.1pt" to="157.05pt,3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" o:allowincell="f" filled="t" strokeweight="1.07pt">
                <v:stroke joinstyle="miter"/>
                <o:lock v:ext="edit" shapetype="f"/>
              </v:line>
            </w:pict>
          </mc:Fallback>
        </mc:AlternateContent>
      </w:r>
      <w:r>
        <w:rPr>
          <w:noProof/>
          <w:sz w:val="20"/>
          <w:szCs w:val="20"/>
        </w:rPr>
        <mc:AlternateContent>
          <mc:Choice Requires="wps">
            <w:drawing>
              <wp:anchor distT="0" distB="0" distL="114300" distR="114300" simplePos="0" relativeHeight="251032576" behindDoc="1" locked="0" layoutInCell="0" allowOverlap="1" wp14:anchorId="428331DA" wp14:editId="3E1C5DB9">
                <wp:simplePos x="0" y="0"/>
                <wp:positionH relativeFrom="column">
                  <wp:posOffset>2063750</wp:posOffset>
                </wp:positionH>
                <wp:positionV relativeFrom="paragraph">
                  <wp:posOffset>394970</wp:posOffset>
                </wp:positionV>
                <wp:extent cx="104775" cy="0"/>
                <wp:effectExtent l="0" t="0" r="0" b="0"/>
                <wp:wrapNone/>
                <wp:docPr id="98" name="Shape 9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04775" cy="4763"/>
                        </a:xfrm>
                        <a:prstGeom prst="line">
                          <a:avLst/>
                        </a:prstGeom>
                        <a:solidFill>
                          <a:srgbClr val="FFFFFF"/>
                        </a:solidFill>
                        <a:ln w="13589">
                          <a:solidFill>
                            <a:srgbClr val="000000"/>
                          </a:solidFill>
                          <a:miter lim="800000"/>
                          <a:headEnd/>
                          <a:tailEnd/>
                        </a:ln>
                      </wps:spPr>
                      <wps:bodyPr/>
                    </wps:wsp>
                  </a:graphicData>
                </a:graphic>
              </wp:anchor>
            </w:drawing>
          </mc:Choice>
          <mc:Fallback>
            <w:pict>
              <v:line w14:anchorId="768CFF46" id="Shape 98" o:spid="_x0000_s1026" style="position:absolute;z-index:-252283904;visibility:visible;mso-wrap-style:square;mso-wrap-distance-left:9pt;mso-wrap-distance-top:0;mso-wrap-distance-right:9pt;mso-wrap-distance-bottom:0;mso-position-horizontal:absolute;mso-position-horizontal-relative:text;mso-position-vertical:absolute;mso-position-vertical-relative:text" from="162.5pt,31.1pt" to="170.75pt,3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" o:allowincell="f" filled="t" strokeweight="1.07pt">
                <v:stroke joinstyle="miter"/>
                <o:lock v:ext="edit" shapetype="f"/>
              </v:line>
            </w:pict>
          </mc:Fallback>
        </mc:AlternateContent>
      </w:r>
      <w:r>
        <w:rPr>
          <w:noProof/>
          <w:sz w:val="20"/>
          <w:szCs w:val="20"/>
        </w:rPr>
        <mc:AlternateContent>
          <mc:Choice Requires="wps">
            <w:drawing>
              <wp:anchor distT="0" distB="0" distL="114300" distR="114300" simplePos="0" relativeHeight="251033600" behindDoc="1" locked="0" layoutInCell="0" allowOverlap="1" wp14:anchorId="614460C4" wp14:editId="174121E3">
                <wp:simplePos x="0" y="0"/>
                <wp:positionH relativeFrom="column">
                  <wp:posOffset>2237740</wp:posOffset>
                </wp:positionH>
                <wp:positionV relativeFrom="paragraph">
                  <wp:posOffset>394970</wp:posOffset>
                </wp:positionV>
                <wp:extent cx="104775" cy="0"/>
                <wp:effectExtent l="0" t="0" r="0" b="0"/>
                <wp:wrapNone/>
                <wp:docPr id="99" name="Shape 9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04775" cy="4763"/>
                        </a:xfrm>
                        <a:prstGeom prst="line">
                          <a:avLst/>
                        </a:prstGeom>
                        <a:solidFill>
                          <a:srgbClr val="FFFFFF"/>
                        </a:solidFill>
                        <a:ln w="13589">
                          <a:solidFill>
                            <a:srgbClr val="000000"/>
                          </a:solidFill>
                          <a:miter lim="800000"/>
                          <a:headEnd/>
                          <a:tailEnd/>
                        </a:ln>
                      </wps:spPr>
                      <wps:bodyPr/>
                    </wps:wsp>
                  </a:graphicData>
                </a:graphic>
              </wp:anchor>
            </w:drawing>
          </mc:Choice>
          <mc:Fallback>
            <w:pict>
              <v:line w14:anchorId="43BF62D2" id="Shape 99" o:spid="_x0000_s1026" style="position:absolute;z-index:-252282880;visibility:visible;mso-wrap-style:square;mso-wrap-distance-left:9pt;mso-wrap-distance-top:0;mso-wrap-distance-right:9pt;mso-wrap-distance-bottom:0;mso-position-horizontal:absolute;mso-position-horizontal-relative:text;mso-position-vertical:absolute;mso-position-vertical-relative:text" from="176.2pt,31.1pt" to="184.45pt,3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" o:allowincell="f" filled="t" strokeweight="1.07pt">
                <v:stroke joinstyle="miter"/>
                <o:lock v:ext="edit" shapetype="f"/>
              </v:line>
            </w:pict>
          </mc:Fallback>
        </mc:AlternateContent>
      </w:r>
      <w:r>
        <w:rPr>
          <w:noProof/>
          <w:sz w:val="20"/>
          <w:szCs w:val="20"/>
        </w:rPr>
        <mc:AlternateContent>
          <mc:Choice Requires="wps">
            <w:drawing>
              <wp:anchor distT="0" distB="0" distL="114300" distR="114300" simplePos="0" relativeHeight="251034624" behindDoc="1" locked="0" layoutInCell="0" allowOverlap="1" wp14:anchorId="38BDBD69" wp14:editId="6218249B">
                <wp:simplePos x="0" y="0"/>
                <wp:positionH relativeFrom="column">
                  <wp:posOffset>2411730</wp:posOffset>
                </wp:positionH>
                <wp:positionV relativeFrom="paragraph">
                  <wp:posOffset>394970</wp:posOffset>
                </wp:positionV>
                <wp:extent cx="104140" cy="0"/>
                <wp:effectExtent l="0" t="0" r="0" b="0"/>
                <wp:wrapNone/>
                <wp:docPr id="100" name="Shape 10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04140" cy="4763"/>
                        </a:xfrm>
                        <a:prstGeom prst="line">
                          <a:avLst/>
                        </a:prstGeom>
                        <a:solidFill>
                          <a:srgbClr val="FFFFFF"/>
                        </a:solidFill>
                        <a:ln w="13589">
                          <a:solidFill>
                            <a:srgbClr val="000000"/>
                          </a:solidFill>
                          <a:miter lim="800000"/>
                          <a:headEnd/>
                          <a:tailEnd/>
                        </a:ln>
                      </wps:spPr>
                      <wps:bodyPr/>
                    </wps:wsp>
                  </a:graphicData>
                </a:graphic>
              </wp:anchor>
            </w:drawing>
          </mc:Choice>
          <mc:Fallback>
            <w:pict>
              <v:line w14:anchorId="43AD0052" id="Shape 100" o:spid="_x0000_s1026" style="position:absolute;z-index:-252281856;visibility:visible;mso-wrap-style:square;mso-wrap-distance-left:9pt;mso-wrap-distance-top:0;mso-wrap-distance-right:9pt;mso-wrap-distance-bottom:0;mso-position-horizontal:absolute;mso-position-horizontal-relative:text;mso-position-vertical:absolute;mso-position-vertical-relative:text" from="189.9pt,31.1pt" to="198.1pt,3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" o:allowincell="f" filled="t" strokeweight="1.07pt">
                <v:stroke joinstyle="miter"/>
                <o:lock v:ext="edit" shapetype="f"/>
              </v:line>
            </w:pict>
          </mc:Fallback>
        </mc:AlternateContent>
      </w:r>
      <w:r>
        <w:rPr>
          <w:noProof/>
          <w:sz w:val="20"/>
          <w:szCs w:val="20"/>
        </w:rPr>
        <mc:AlternateContent>
          <mc:Choice Requires="wps">
            <w:drawing>
              <wp:anchor distT="0" distB="0" distL="114300" distR="114300" simplePos="0" relativeHeight="251035648" behindDoc="1" locked="0" layoutInCell="0" allowOverlap="1" wp14:anchorId="534148BE" wp14:editId="0A907339">
                <wp:simplePos x="0" y="0"/>
                <wp:positionH relativeFrom="column">
                  <wp:posOffset>2585720</wp:posOffset>
                </wp:positionH>
                <wp:positionV relativeFrom="paragraph">
                  <wp:posOffset>394970</wp:posOffset>
                </wp:positionV>
                <wp:extent cx="104140" cy="0"/>
                <wp:effectExtent l="0" t="0" r="0" b="0"/>
                <wp:wrapNone/>
                <wp:docPr id="101" name="Shape 10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04140" cy="4763"/>
                        </a:xfrm>
                        <a:prstGeom prst="line">
                          <a:avLst/>
                        </a:prstGeom>
                        <a:solidFill>
                          <a:srgbClr val="FFFFFF"/>
                        </a:solidFill>
                        <a:ln w="13589">
                          <a:solidFill>
                            <a:srgbClr val="000000"/>
                          </a:solidFill>
                          <a:miter lim="800000"/>
                          <a:headEnd/>
                          <a:tailEnd/>
                        </a:ln>
                      </wps:spPr>
                      <wps:bodyPr/>
                    </wps:wsp>
                  </a:graphicData>
                </a:graphic>
              </wp:anchor>
            </w:drawing>
          </mc:Choice>
          <mc:Fallback>
            <w:pict>
              <v:line w14:anchorId="4B1FDC0A" id="Shape 101" o:spid="_x0000_s1026" style="position:absolute;z-index:-252280832;visibility:visible;mso-wrap-style:square;mso-wrap-distance-left:9pt;mso-wrap-distance-top:0;mso-wrap-distance-right:9pt;mso-wrap-distance-bottom:0;mso-position-horizontal:absolute;mso-position-horizontal-relative:text;mso-position-vertical:absolute;mso-position-vertical-relative:text" from="203.6pt,31.1pt" to="211.8pt,3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" o:allowincell="f" filled="t" strokeweight="1.07pt">
                <v:stroke joinstyle="miter"/>
                <o:lock v:ext="edit" shapetype="f"/>
              </v:line>
            </w:pict>
          </mc:Fallback>
        </mc:AlternateContent>
      </w:r>
      <w:r>
        <w:rPr>
          <w:noProof/>
          <w:sz w:val="20"/>
          <w:szCs w:val="20"/>
        </w:rPr>
        <mc:AlternateContent>
          <mc:Choice Requires="wps">
            <w:drawing>
              <wp:anchor distT="0" distB="0" distL="114300" distR="114300" simplePos="0" relativeHeight="251036672" behindDoc="1" locked="0" layoutInCell="0" allowOverlap="1" wp14:anchorId="62A10F25" wp14:editId="57CEFC8B">
                <wp:simplePos x="0" y="0"/>
                <wp:positionH relativeFrom="column">
                  <wp:posOffset>2759710</wp:posOffset>
                </wp:positionH>
                <wp:positionV relativeFrom="paragraph">
                  <wp:posOffset>394970</wp:posOffset>
                </wp:positionV>
                <wp:extent cx="104140" cy="0"/>
                <wp:effectExtent l="0" t="0" r="0" b="0"/>
                <wp:wrapNone/>
                <wp:docPr id="102" name="Shape 10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04140" cy="4763"/>
                        </a:xfrm>
                        <a:prstGeom prst="line">
                          <a:avLst/>
                        </a:prstGeom>
                        <a:solidFill>
                          <a:srgbClr val="FFFFFF"/>
                        </a:solidFill>
                        <a:ln w="13589">
                          <a:solidFill>
                            <a:srgbClr val="000000"/>
                          </a:solidFill>
                          <a:miter lim="800000"/>
                          <a:headEnd/>
                          <a:tailEnd/>
                        </a:ln>
                      </wps:spPr>
                      <wps:bodyPr/>
                    </wps:wsp>
                  </a:graphicData>
                </a:graphic>
              </wp:anchor>
            </w:drawing>
          </mc:Choice>
          <mc:Fallback>
            <w:pict>
              <v:line w14:anchorId="4B0CE6AE" id="Shape 102" o:spid="_x0000_s1026" style="position:absolute;z-index:-252279808;visibility:visible;mso-wrap-style:square;mso-wrap-distance-left:9pt;mso-wrap-distance-top:0;mso-wrap-distance-right:9pt;mso-wrap-distance-bottom:0;mso-position-horizontal:absolute;mso-position-horizontal-relative:text;mso-position-vertical:absolute;mso-position-vertical-relative:text" from="217.3pt,31.1pt" to="225.5pt,3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" o:allowincell="f" filled="t" strokeweight="1.07pt">
                <v:stroke joinstyle="miter"/>
                <o:lock v:ext="edit" shapetype="f"/>
              </v:line>
            </w:pict>
          </mc:Fallback>
        </mc:AlternateContent>
      </w:r>
      <w:r>
        <w:rPr>
          <w:noProof/>
          <w:sz w:val="20"/>
          <w:szCs w:val="20"/>
        </w:rPr>
        <mc:AlternateContent>
          <mc:Choice Requires="wps">
            <w:drawing>
              <wp:anchor distT="0" distB="0" distL="114300" distR="114300" simplePos="0" relativeHeight="251037696" behindDoc="1" locked="0" layoutInCell="0" allowOverlap="1" wp14:anchorId="3ABB553C" wp14:editId="3FC1B87D">
                <wp:simplePos x="0" y="0"/>
                <wp:positionH relativeFrom="column">
                  <wp:posOffset>2933700</wp:posOffset>
                </wp:positionH>
                <wp:positionV relativeFrom="paragraph">
                  <wp:posOffset>394970</wp:posOffset>
                </wp:positionV>
                <wp:extent cx="104140" cy="0"/>
                <wp:effectExtent l="0" t="0" r="0" b="0"/>
                <wp:wrapNone/>
                <wp:docPr id="103" name="Shape 10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04140" cy="4763"/>
                        </a:xfrm>
                        <a:prstGeom prst="line">
                          <a:avLst/>
                        </a:prstGeom>
                        <a:solidFill>
                          <a:srgbClr val="FFFFFF"/>
                        </a:solidFill>
                        <a:ln w="13589">
                          <a:solidFill>
                            <a:srgbClr val="000000"/>
                          </a:solidFill>
                          <a:miter lim="800000"/>
                          <a:headEnd/>
                          <a:tailEnd/>
                        </a:ln>
                      </wps:spPr>
                      <wps:bodyPr/>
                    </wps:wsp>
                  </a:graphicData>
                </a:graphic>
              </wp:anchor>
            </w:drawing>
          </mc:Choice>
          <mc:Fallback>
            <w:pict>
              <v:line w14:anchorId="25D147B1" id="Shape 103" o:spid="_x0000_s1026" style="position:absolute;z-index:-252278784;visibility:visible;mso-wrap-style:square;mso-wrap-distance-left:9pt;mso-wrap-distance-top:0;mso-wrap-distance-right:9pt;mso-wrap-distance-bottom:0;mso-position-horizontal:absolute;mso-position-horizontal-relative:text;mso-position-vertical:absolute;mso-position-vertical-relative:text" from="231pt,31.1pt" to="239.2pt,3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" o:allowincell="f" filled="t" strokeweight="1.07pt">
                <v:stroke joinstyle="miter"/>
                <o:lock v:ext="edit" shapetype="f"/>
              </v:line>
            </w:pict>
          </mc:Fallback>
        </mc:AlternateContent>
      </w:r>
      <w:r>
        <w:rPr>
          <w:noProof/>
          <w:sz w:val="20"/>
          <w:szCs w:val="20"/>
        </w:rPr>
        <mc:AlternateContent>
          <mc:Choice Requires="wps">
            <w:drawing>
              <wp:anchor distT="0" distB="0" distL="114300" distR="114300" simplePos="0" relativeHeight="251038720" behindDoc="1" locked="0" layoutInCell="0" allowOverlap="1" wp14:anchorId="05CF5726" wp14:editId="7E4F0812">
                <wp:simplePos x="0" y="0"/>
                <wp:positionH relativeFrom="column">
                  <wp:posOffset>3107690</wp:posOffset>
                </wp:positionH>
                <wp:positionV relativeFrom="paragraph">
                  <wp:posOffset>394970</wp:posOffset>
                </wp:positionV>
                <wp:extent cx="104140" cy="0"/>
                <wp:effectExtent l="0" t="0" r="0" b="0"/>
                <wp:wrapNone/>
                <wp:docPr id="104" name="Shape 10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04140" cy="4763"/>
                        </a:xfrm>
                        <a:prstGeom prst="line">
                          <a:avLst/>
                        </a:prstGeom>
                        <a:solidFill>
                          <a:srgbClr val="FFFFFF"/>
                        </a:solidFill>
                        <a:ln w="13589">
                          <a:solidFill>
                            <a:srgbClr val="000000"/>
                          </a:solidFill>
                          <a:miter lim="800000"/>
                          <a:headEnd/>
                          <a:tailEnd/>
                        </a:ln>
                      </wps:spPr>
                      <wps:bodyPr/>
                    </wps:wsp>
                  </a:graphicData>
                </a:graphic>
              </wp:anchor>
            </w:drawing>
          </mc:Choice>
          <mc:Fallback>
            <w:pict>
              <v:line w14:anchorId="1127DD34" id="Shape 104" o:spid="_x0000_s1026" style="position:absolute;z-index:-252277760;visibility:visible;mso-wrap-style:square;mso-wrap-distance-left:9pt;mso-wrap-distance-top:0;mso-wrap-distance-right:9pt;mso-wrap-distance-bottom:0;mso-position-horizontal:absolute;mso-position-horizontal-relative:text;mso-position-vertical:absolute;mso-position-vertical-relative:text" from="244.7pt,31.1pt" to="252.9pt,3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" o:allowincell="f" filled="t" strokeweight="1.07pt">
                <v:stroke joinstyle="miter"/>
                <o:lock v:ext="edit" shapetype="f"/>
              </v:line>
            </w:pict>
          </mc:Fallback>
        </mc:AlternateContent>
      </w:r>
      <w:r>
        <w:rPr>
          <w:noProof/>
          <w:sz w:val="20"/>
          <w:szCs w:val="20"/>
        </w:rPr>
        <mc:AlternateContent>
          <mc:Choice Requires="wps">
            <w:drawing>
              <wp:anchor distT="0" distB="0" distL="114300" distR="114300" simplePos="0" relativeHeight="251039744" behindDoc="1" locked="0" layoutInCell="0" allowOverlap="1" wp14:anchorId="38F58E61" wp14:editId="3F63F22F">
                <wp:simplePos x="0" y="0"/>
                <wp:positionH relativeFrom="column">
                  <wp:posOffset>3281680</wp:posOffset>
                </wp:positionH>
                <wp:positionV relativeFrom="paragraph">
                  <wp:posOffset>394970</wp:posOffset>
                </wp:positionV>
                <wp:extent cx="104140" cy="0"/>
                <wp:effectExtent l="0" t="0" r="0" b="0"/>
                <wp:wrapNone/>
                <wp:docPr id="105" name="Shape 10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04140" cy="4763"/>
                        </a:xfrm>
                        <a:prstGeom prst="line">
                          <a:avLst/>
                        </a:prstGeom>
                        <a:solidFill>
                          <a:srgbClr val="FFFFFF"/>
                        </a:solidFill>
                        <a:ln w="13589">
                          <a:solidFill>
                            <a:srgbClr val="000000"/>
                          </a:solidFill>
                          <a:miter lim="800000"/>
                          <a:headEnd/>
                          <a:tailEnd/>
                        </a:ln>
                      </wps:spPr>
                      <wps:bodyPr/>
                    </wps:wsp>
                  </a:graphicData>
                </a:graphic>
              </wp:anchor>
            </w:drawing>
          </mc:Choice>
          <mc:Fallback>
            <w:pict>
              <v:line w14:anchorId="4C1544AD" id="Shape 105" o:spid="_x0000_s1026" style="position:absolute;z-index:-252276736;visibility:visible;mso-wrap-style:square;mso-wrap-distance-left:9pt;mso-wrap-distance-top:0;mso-wrap-distance-right:9pt;mso-wrap-distance-bottom:0;mso-position-horizontal:absolute;mso-position-horizontal-relative:text;mso-position-vertical:absolute;mso-position-vertical-relative:text" from="258.4pt,31.1pt" to="266.6pt,3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" o:allowincell="f" filled="t" strokeweight="1.07pt">
                <v:stroke joinstyle="miter"/>
                <o:lock v:ext="edit" shapetype="f"/>
              </v:line>
            </w:pict>
          </mc:Fallback>
        </mc:AlternateContent>
      </w:r>
      <w:r>
        <w:rPr>
          <w:noProof/>
          <w:sz w:val="20"/>
          <w:szCs w:val="20"/>
        </w:rPr>
        <mc:AlternateContent>
          <mc:Choice Requires="wps">
            <w:drawing>
              <wp:anchor distT="0" distB="0" distL="114300" distR="114300" simplePos="0" relativeHeight="251040768" behindDoc="1" locked="0" layoutInCell="0" allowOverlap="1" wp14:anchorId="784ED1D5" wp14:editId="02D4D3A4">
                <wp:simplePos x="0" y="0"/>
                <wp:positionH relativeFrom="column">
                  <wp:posOffset>3455035</wp:posOffset>
                </wp:positionH>
                <wp:positionV relativeFrom="paragraph">
                  <wp:posOffset>394970</wp:posOffset>
                </wp:positionV>
                <wp:extent cx="104775" cy="0"/>
                <wp:effectExtent l="0" t="0" r="0" b="0"/>
                <wp:wrapNone/>
                <wp:docPr id="106" name="Shape 10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04775" cy="4763"/>
                        </a:xfrm>
                        <a:prstGeom prst="line">
                          <a:avLst/>
                        </a:prstGeom>
                        <a:solidFill>
                          <a:srgbClr val="FFFFFF"/>
                        </a:solidFill>
                        <a:ln w="13589">
                          <a:solidFill>
                            <a:srgbClr val="000000"/>
                          </a:solidFill>
                          <a:miter lim="800000"/>
                          <a:headEnd/>
                          <a:tailEnd/>
                        </a:ln>
                      </wps:spPr>
                      <wps:bodyPr/>
                    </wps:wsp>
                  </a:graphicData>
                </a:graphic>
              </wp:anchor>
            </w:drawing>
          </mc:Choice>
          <mc:Fallback>
            <w:pict>
              <v:line w14:anchorId="385EB0F5" id="Shape 106" o:spid="_x0000_s1026" style="position:absolute;z-index:-252275712;visibility:visible;mso-wrap-style:square;mso-wrap-distance-left:9pt;mso-wrap-distance-top:0;mso-wrap-distance-right:9pt;mso-wrap-distance-bottom:0;mso-position-horizontal:absolute;mso-position-horizontal-relative:text;mso-position-vertical:absolute;mso-position-vertical-relative:text" from="272.05pt,31.1pt" to="280.3pt,3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" o:allowincell="f" filled="t" strokeweight="1.07pt">
                <v:stroke joinstyle="miter"/>
                <o:lock v:ext="edit" shapetype="f"/>
              </v:line>
            </w:pict>
          </mc:Fallback>
        </mc:AlternateContent>
      </w:r>
      <w:r>
        <w:rPr>
          <w:noProof/>
          <w:sz w:val="20"/>
          <w:szCs w:val="20"/>
        </w:rPr>
        <mc:AlternateContent>
          <mc:Choice Requires="wps">
            <w:drawing>
              <wp:anchor distT="0" distB="0" distL="114300" distR="114300" simplePos="0" relativeHeight="251041792" behindDoc="1" locked="0" layoutInCell="0" allowOverlap="1" wp14:anchorId="39C7E669" wp14:editId="44DF2DF4">
                <wp:simplePos x="0" y="0"/>
                <wp:positionH relativeFrom="column">
                  <wp:posOffset>3629025</wp:posOffset>
                </wp:positionH>
                <wp:positionV relativeFrom="paragraph">
                  <wp:posOffset>394970</wp:posOffset>
                </wp:positionV>
                <wp:extent cx="104775" cy="0"/>
                <wp:effectExtent l="0" t="0" r="0" b="0"/>
                <wp:wrapNone/>
                <wp:docPr id="107" name="Shape 10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04775" cy="4763"/>
                        </a:xfrm>
                        <a:prstGeom prst="line">
                          <a:avLst/>
                        </a:prstGeom>
                        <a:solidFill>
                          <a:srgbClr val="FFFFFF"/>
                        </a:solidFill>
                        <a:ln w="13589">
                          <a:solidFill>
                            <a:srgbClr val="000000"/>
                          </a:solidFill>
                          <a:miter lim="800000"/>
                          <a:headEnd/>
                          <a:tailEnd/>
                        </a:ln>
                      </wps:spPr>
                      <wps:bodyPr/>
                    </wps:wsp>
                  </a:graphicData>
                </a:graphic>
              </wp:anchor>
            </w:drawing>
          </mc:Choice>
          <mc:Fallback>
            <w:pict>
              <v:line w14:anchorId="446DE678" id="Shape 107" o:spid="_x0000_s1026" style="position:absolute;z-index:-252274688;visibility:visible;mso-wrap-style:square;mso-wrap-distance-left:9pt;mso-wrap-distance-top:0;mso-wrap-distance-right:9pt;mso-wrap-distance-bottom:0;mso-position-horizontal:absolute;mso-position-horizontal-relative:text;mso-position-vertical:absolute;mso-position-vertical-relative:text" from="285.75pt,31.1pt" to="294pt,3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" o:allowincell="f" filled="t" strokeweight="1.07pt">
                <v:stroke joinstyle="miter"/>
                <o:lock v:ext="edit" shapetype="f"/>
              </v:line>
            </w:pict>
          </mc:Fallback>
        </mc:AlternateContent>
      </w:r>
      <w:r>
        <w:rPr>
          <w:noProof/>
          <w:sz w:val="20"/>
          <w:szCs w:val="20"/>
        </w:rPr>
        <mc:AlternateContent>
          <mc:Choice Requires="wps">
            <w:drawing>
              <wp:anchor distT="0" distB="0" distL="114300" distR="114300" simplePos="0" relativeHeight="251042816" behindDoc="1" locked="0" layoutInCell="0" allowOverlap="1" wp14:anchorId="40F2B206" wp14:editId="39A4557D">
                <wp:simplePos x="0" y="0"/>
                <wp:positionH relativeFrom="column">
                  <wp:posOffset>3803015</wp:posOffset>
                </wp:positionH>
                <wp:positionV relativeFrom="paragraph">
                  <wp:posOffset>394970</wp:posOffset>
                </wp:positionV>
                <wp:extent cx="104775" cy="0"/>
                <wp:effectExtent l="0" t="0" r="0" b="0"/>
                <wp:wrapNone/>
                <wp:docPr id="108" name="Shape 10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04775" cy="4763"/>
                        </a:xfrm>
                        <a:prstGeom prst="line">
                          <a:avLst/>
                        </a:prstGeom>
                        <a:solidFill>
                          <a:srgbClr val="FFFFFF"/>
                        </a:solidFill>
                        <a:ln w="13589">
                          <a:solidFill>
                            <a:srgbClr val="000000"/>
                          </a:solidFill>
                          <a:miter lim="800000"/>
                          <a:headEnd/>
                          <a:tailEnd/>
                        </a:ln>
                      </wps:spPr>
                      <wps:bodyPr/>
                    </wps:wsp>
                  </a:graphicData>
                </a:graphic>
              </wp:anchor>
            </w:drawing>
          </mc:Choice>
          <mc:Fallback>
            <w:pict>
              <v:line w14:anchorId="01748BDE" id="Shape 108" o:spid="_x0000_s1026" style="position:absolute;z-index:-252273664;visibility:visible;mso-wrap-style:square;mso-wrap-distance-left:9pt;mso-wrap-distance-top:0;mso-wrap-distance-right:9pt;mso-wrap-distance-bottom:0;mso-position-horizontal:absolute;mso-position-horizontal-relative:text;mso-position-vertical:absolute;mso-position-vertical-relative:text" from="299.45pt,31.1pt" to="307.7pt,3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" o:allowincell="f" filled="t" strokeweight="1.07pt">
                <v:stroke joinstyle="miter"/>
                <o:lock v:ext="edit" shapetype="f"/>
              </v:line>
            </w:pict>
          </mc:Fallback>
        </mc:AlternateContent>
      </w:r>
      <w:r>
        <w:rPr>
          <w:noProof/>
          <w:sz w:val="20"/>
          <w:szCs w:val="20"/>
        </w:rPr>
        <mc:AlternateContent>
          <mc:Choice Requires="wps">
            <w:drawing>
              <wp:anchor distT="0" distB="0" distL="114300" distR="114300" simplePos="0" relativeHeight="251043840" behindDoc="1" locked="0" layoutInCell="0" allowOverlap="1" wp14:anchorId="707076EC" wp14:editId="258F25C3">
                <wp:simplePos x="0" y="0"/>
                <wp:positionH relativeFrom="column">
                  <wp:posOffset>3977005</wp:posOffset>
                </wp:positionH>
                <wp:positionV relativeFrom="paragraph">
                  <wp:posOffset>394970</wp:posOffset>
                </wp:positionV>
                <wp:extent cx="104140" cy="0"/>
                <wp:effectExtent l="0" t="0" r="0" b="0"/>
                <wp:wrapNone/>
                <wp:docPr id="109" name="Shape 10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04140" cy="4763"/>
                        </a:xfrm>
                        <a:prstGeom prst="line">
                          <a:avLst/>
                        </a:prstGeom>
                        <a:solidFill>
                          <a:srgbClr val="FFFFFF"/>
                        </a:solidFill>
                        <a:ln w="13589">
                          <a:solidFill>
                            <a:srgbClr val="000000"/>
                          </a:solidFill>
                          <a:miter lim="800000"/>
                          <a:headEnd/>
                          <a:tailEnd/>
                        </a:ln>
                      </wps:spPr>
                      <wps:bodyPr/>
                    </wps:wsp>
                  </a:graphicData>
                </a:graphic>
              </wp:anchor>
            </w:drawing>
          </mc:Choice>
          <mc:Fallback>
            <w:pict>
              <v:line w14:anchorId="021F40B5" id="Shape 109" o:spid="_x0000_s1026" style="position:absolute;z-index:-252272640;visibility:visible;mso-wrap-style:square;mso-wrap-distance-left:9pt;mso-wrap-distance-top:0;mso-wrap-distance-right:9pt;mso-wrap-distance-bottom:0;mso-position-horizontal:absolute;mso-position-horizontal-relative:text;mso-position-vertical:absolute;mso-position-vertical-relative:text" from="313.15pt,31.1pt" to="321.35pt,3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" o:allowincell="f" filled="t" strokeweight="1.07pt">
                <v:stroke joinstyle="miter"/>
                <o:lock v:ext="edit" shapetype="f"/>
              </v:line>
            </w:pict>
          </mc:Fallback>
        </mc:AlternateContent>
      </w:r>
      <w:r>
        <w:rPr>
          <w:noProof/>
          <w:sz w:val="20"/>
          <w:szCs w:val="20"/>
        </w:rPr>
        <mc:AlternateContent>
          <mc:Choice Requires="wps">
            <w:drawing>
              <wp:anchor distT="0" distB="0" distL="114300" distR="114300" simplePos="0" relativeHeight="251044864" behindDoc="1" locked="0" layoutInCell="0" allowOverlap="1" wp14:anchorId="7FA85E36" wp14:editId="79333C8B">
                <wp:simplePos x="0" y="0"/>
                <wp:positionH relativeFrom="column">
                  <wp:posOffset>4150995</wp:posOffset>
                </wp:positionH>
                <wp:positionV relativeFrom="paragraph">
                  <wp:posOffset>394970</wp:posOffset>
                </wp:positionV>
                <wp:extent cx="104140" cy="0"/>
                <wp:effectExtent l="0" t="0" r="0" b="0"/>
                <wp:wrapNone/>
                <wp:docPr id="110" name="Shape 11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04140" cy="4763"/>
                        </a:xfrm>
                        <a:prstGeom prst="line">
                          <a:avLst/>
                        </a:prstGeom>
                        <a:solidFill>
                          <a:srgbClr val="FFFFFF"/>
                        </a:solidFill>
                        <a:ln w="13589">
                          <a:solidFill>
                            <a:srgbClr val="000000"/>
                          </a:solidFill>
                          <a:miter lim="800000"/>
                          <a:headEnd/>
                          <a:tailEnd/>
                        </a:ln>
                      </wps:spPr>
                      <wps:bodyPr/>
                    </wps:wsp>
                  </a:graphicData>
                </a:graphic>
              </wp:anchor>
            </w:drawing>
          </mc:Choice>
          <mc:Fallback>
            <w:pict>
              <v:line w14:anchorId="77453EF5" id="Shape 110" o:spid="_x0000_s1026" style="position:absolute;z-index:-252271616;visibility:visible;mso-wrap-style:square;mso-wrap-distance-left:9pt;mso-wrap-distance-top:0;mso-wrap-distance-right:9pt;mso-wrap-distance-bottom:0;mso-position-horizontal:absolute;mso-position-horizontal-relative:text;mso-position-vertical:absolute;mso-position-vertical-relative:text" from="326.85pt,31.1pt" to="335.05pt,3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" o:allowincell="f" filled="t" strokeweight="1.07pt">
                <v:stroke joinstyle="miter"/>
                <o:lock v:ext="edit" shapetype="f"/>
              </v:line>
            </w:pict>
          </mc:Fallback>
        </mc:AlternateContent>
      </w:r>
      <w:r>
        <w:rPr>
          <w:noProof/>
          <w:sz w:val="20"/>
          <w:szCs w:val="20"/>
        </w:rPr>
        <mc:AlternateContent>
          <mc:Choice Requires="wps">
            <w:drawing>
              <wp:anchor distT="0" distB="0" distL="114300" distR="114300" simplePos="0" relativeHeight="251045888" behindDoc="1" locked="0" layoutInCell="0" allowOverlap="1" wp14:anchorId="3DA6954F" wp14:editId="3ABAD86F">
                <wp:simplePos x="0" y="0"/>
                <wp:positionH relativeFrom="column">
                  <wp:posOffset>4324985</wp:posOffset>
                </wp:positionH>
                <wp:positionV relativeFrom="paragraph">
                  <wp:posOffset>394970</wp:posOffset>
                </wp:positionV>
                <wp:extent cx="104140" cy="0"/>
                <wp:effectExtent l="0" t="0" r="0" b="0"/>
                <wp:wrapNone/>
                <wp:docPr id="111" name="Shape 11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04140" cy="4763"/>
                        </a:xfrm>
                        <a:prstGeom prst="line">
                          <a:avLst/>
                        </a:prstGeom>
                        <a:solidFill>
                          <a:srgbClr val="FFFFFF"/>
                        </a:solidFill>
                        <a:ln w="13589">
                          <a:solidFill>
                            <a:srgbClr val="000000"/>
                          </a:solidFill>
                          <a:miter lim="800000"/>
                          <a:headEnd/>
                          <a:tailEnd/>
                        </a:ln>
                      </wps:spPr>
                      <wps:bodyPr/>
                    </wps:wsp>
                  </a:graphicData>
                </a:graphic>
              </wp:anchor>
            </w:drawing>
          </mc:Choice>
          <mc:Fallback>
            <w:pict>
              <v:line w14:anchorId="59977EA0" id="Shape 111" o:spid="_x0000_s1026" style="position:absolute;z-index:-252270592;visibility:visible;mso-wrap-style:square;mso-wrap-distance-left:9pt;mso-wrap-distance-top:0;mso-wrap-distance-right:9pt;mso-wrap-distance-bottom:0;mso-position-horizontal:absolute;mso-position-horizontal-relative:text;mso-position-vertical:absolute;mso-position-vertical-relative:text" from="340.55pt,31.1pt" to="348.75pt,3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" o:allowincell="f" filled="t" strokeweight="1.07pt">
                <v:stroke joinstyle="miter"/>
                <o:lock v:ext="edit" shapetype="f"/>
              </v:line>
            </w:pict>
          </mc:Fallback>
        </mc:AlternateContent>
      </w:r>
      <w:r>
        <w:rPr>
          <w:noProof/>
          <w:sz w:val="20"/>
          <w:szCs w:val="20"/>
        </w:rPr>
        <mc:AlternateContent>
          <mc:Choice Requires="wps">
            <w:drawing>
              <wp:anchor distT="0" distB="0" distL="114300" distR="114300" simplePos="0" relativeHeight="251046912" behindDoc="1" locked="0" layoutInCell="0" allowOverlap="1" wp14:anchorId="2D0DE0E8" wp14:editId="087A022C">
                <wp:simplePos x="0" y="0"/>
                <wp:positionH relativeFrom="column">
                  <wp:posOffset>4498975</wp:posOffset>
                </wp:positionH>
                <wp:positionV relativeFrom="paragraph">
                  <wp:posOffset>394970</wp:posOffset>
                </wp:positionV>
                <wp:extent cx="104140" cy="0"/>
                <wp:effectExtent l="0" t="0" r="0" b="0"/>
                <wp:wrapNone/>
                <wp:docPr id="112" name="Shape 11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04140" cy="4763"/>
                        </a:xfrm>
                        <a:prstGeom prst="line">
                          <a:avLst/>
                        </a:prstGeom>
                        <a:solidFill>
                          <a:srgbClr val="FFFFFF"/>
                        </a:solidFill>
                        <a:ln w="13589">
                          <a:solidFill>
                            <a:srgbClr val="000000"/>
                          </a:solidFill>
                          <a:miter lim="800000"/>
                          <a:headEnd/>
                          <a:tailEnd/>
                        </a:ln>
                      </wps:spPr>
                      <wps:bodyPr/>
                    </wps:wsp>
                  </a:graphicData>
                </a:graphic>
              </wp:anchor>
            </w:drawing>
          </mc:Choice>
          <mc:Fallback>
            <w:pict>
              <v:line w14:anchorId="1528852D" id="Shape 112" o:spid="_x0000_s1026" style="position:absolute;z-index:-252269568;visibility:visible;mso-wrap-style:square;mso-wrap-distance-left:9pt;mso-wrap-distance-top:0;mso-wrap-distance-right:9pt;mso-wrap-distance-bottom:0;mso-position-horizontal:absolute;mso-position-horizontal-relative:text;mso-position-vertical:absolute;mso-position-vertical-relative:text" from="354.25pt,31.1pt" to="362.45pt,3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" o:allowincell="f" filled="t" strokeweight="1.07pt">
                <v:stroke joinstyle="miter"/>
                <o:lock v:ext="edit" shapetype="f"/>
              </v:line>
            </w:pict>
          </mc:Fallback>
        </mc:AlternateContent>
      </w:r>
      <w:r>
        <w:rPr>
          <w:noProof/>
          <w:sz w:val="20"/>
          <w:szCs w:val="20"/>
        </w:rPr>
        <mc:AlternateContent>
          <mc:Choice Requires="wps">
            <w:drawing>
              <wp:anchor distT="0" distB="0" distL="114300" distR="114300" simplePos="0" relativeHeight="251047936" behindDoc="1" locked="0" layoutInCell="0" allowOverlap="1" wp14:anchorId="4BB1F5F3" wp14:editId="05354C50">
                <wp:simplePos x="0" y="0"/>
                <wp:positionH relativeFrom="column">
                  <wp:posOffset>4672965</wp:posOffset>
                </wp:positionH>
                <wp:positionV relativeFrom="paragraph">
                  <wp:posOffset>394970</wp:posOffset>
                </wp:positionV>
                <wp:extent cx="104140" cy="0"/>
                <wp:effectExtent l="0" t="0" r="0" b="0"/>
                <wp:wrapNone/>
                <wp:docPr id="113" name="Shape 11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04140" cy="4763"/>
                        </a:xfrm>
                        <a:prstGeom prst="line">
                          <a:avLst/>
                        </a:prstGeom>
                        <a:solidFill>
                          <a:srgbClr val="FFFFFF"/>
                        </a:solidFill>
                        <a:ln w="13589">
                          <a:solidFill>
                            <a:srgbClr val="000000"/>
                          </a:solidFill>
                          <a:miter lim="800000"/>
                          <a:headEnd/>
                          <a:tailEnd/>
                        </a:ln>
                      </wps:spPr>
                      <wps:bodyPr/>
                    </wps:wsp>
                  </a:graphicData>
                </a:graphic>
              </wp:anchor>
            </w:drawing>
          </mc:Choice>
          <mc:Fallback>
            <w:pict>
              <v:line w14:anchorId="74FD9C89" id="Shape 113" o:spid="_x0000_s1026" style="position:absolute;z-index:-252268544;visibility:visible;mso-wrap-style:square;mso-wrap-distance-left:9pt;mso-wrap-distance-top:0;mso-wrap-distance-right:9pt;mso-wrap-distance-bottom:0;mso-position-horizontal:absolute;mso-position-horizontal-relative:text;mso-position-vertical:absolute;mso-position-vertical-relative:text" from="367.95pt,31.1pt" to="376.15pt,3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" o:allowincell="f" filled="t" strokeweight="1.07pt">
                <v:stroke joinstyle="miter"/>
                <o:lock v:ext="edit" shapetype="f"/>
              </v:line>
            </w:pict>
          </mc:Fallback>
        </mc:AlternateContent>
      </w:r>
      <w:r>
        <w:rPr>
          <w:noProof/>
          <w:sz w:val="20"/>
          <w:szCs w:val="20"/>
        </w:rPr>
        <mc:AlternateContent>
          <mc:Choice Requires="wps">
            <w:drawing>
              <wp:anchor distT="0" distB="0" distL="114300" distR="114300" simplePos="0" relativeHeight="251048960" behindDoc="1" locked="0" layoutInCell="0" allowOverlap="1" wp14:anchorId="68BD5527" wp14:editId="4278ACEF">
                <wp:simplePos x="0" y="0"/>
                <wp:positionH relativeFrom="column">
                  <wp:posOffset>4846955</wp:posOffset>
                </wp:positionH>
                <wp:positionV relativeFrom="paragraph">
                  <wp:posOffset>394970</wp:posOffset>
                </wp:positionV>
                <wp:extent cx="104140" cy="0"/>
                <wp:effectExtent l="0" t="0" r="0" b="0"/>
                <wp:wrapNone/>
                <wp:docPr id="114" name="Shape 11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04140" cy="4763"/>
                        </a:xfrm>
                        <a:prstGeom prst="line">
                          <a:avLst/>
                        </a:prstGeom>
                        <a:solidFill>
                          <a:srgbClr val="FFFFFF"/>
                        </a:solidFill>
                        <a:ln w="13589">
                          <a:solidFill>
                            <a:srgbClr val="000000"/>
                          </a:solidFill>
                          <a:miter lim="800000"/>
                          <a:headEnd/>
                          <a:tailEnd/>
                        </a:ln>
                      </wps:spPr>
                      <wps:bodyPr/>
                    </wps:wsp>
                  </a:graphicData>
                </a:graphic>
              </wp:anchor>
            </w:drawing>
          </mc:Choice>
          <mc:Fallback>
            <w:pict>
              <v:line w14:anchorId="718B3A1C" id="Shape 114" o:spid="_x0000_s1026" style="position:absolute;z-index:-252267520;visibility:visible;mso-wrap-style:square;mso-wrap-distance-left:9pt;mso-wrap-distance-top:0;mso-wrap-distance-right:9pt;mso-wrap-distance-bottom:0;mso-position-horizontal:absolute;mso-position-horizontal-relative:text;mso-position-vertical:absolute;mso-position-vertical-relative:text" from="381.65pt,31.1pt" to="389.85pt,3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" o:allowincell="f" filled="t" strokeweight="1.07pt">
                <v:stroke joinstyle="miter"/>
                <o:lock v:ext="edit" shapetype="f"/>
              </v:line>
            </w:pict>
          </mc:Fallback>
        </mc:AlternateContent>
      </w:r>
      <w:r>
        <w:rPr>
          <w:noProof/>
          <w:sz w:val="20"/>
          <w:szCs w:val="20"/>
        </w:rPr>
        <mc:AlternateContent>
          <mc:Choice Requires="wps">
            <w:drawing>
              <wp:anchor distT="0" distB="0" distL="114300" distR="114300" simplePos="0" relativeHeight="251049984" behindDoc="1" locked="0" layoutInCell="0" allowOverlap="1" wp14:anchorId="2A8F18A7" wp14:editId="4EB1919D">
                <wp:simplePos x="0" y="0"/>
                <wp:positionH relativeFrom="column">
                  <wp:posOffset>5020310</wp:posOffset>
                </wp:positionH>
                <wp:positionV relativeFrom="paragraph">
                  <wp:posOffset>394970</wp:posOffset>
                </wp:positionV>
                <wp:extent cx="104775" cy="0"/>
                <wp:effectExtent l="0" t="0" r="0" b="0"/>
                <wp:wrapNone/>
                <wp:docPr id="115" name="Shape 1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04775" cy="4763"/>
                        </a:xfrm>
                        <a:prstGeom prst="line">
                          <a:avLst/>
                        </a:prstGeom>
                        <a:solidFill>
                          <a:srgbClr val="FFFFFF"/>
                        </a:solidFill>
                        <a:ln w="13589">
                          <a:solidFill>
                            <a:srgbClr val="000000"/>
                          </a:solidFill>
                          <a:miter lim="800000"/>
                          <a:headEnd/>
                          <a:tailEnd/>
                        </a:ln>
                      </wps:spPr>
                      <wps:bodyPr/>
                    </wps:wsp>
                  </a:graphicData>
                </a:graphic>
              </wp:anchor>
            </w:drawing>
          </mc:Choice>
          <mc:Fallback>
            <w:pict>
              <v:line w14:anchorId="217F30EB" id="Shape 115" o:spid="_x0000_s1026" style="position:absolute;z-index:-252266496;visibility:visible;mso-wrap-style:square;mso-wrap-distance-left:9pt;mso-wrap-distance-top:0;mso-wrap-distance-right:9pt;mso-wrap-distance-bottom:0;mso-position-horizontal:absolute;mso-position-horizontal-relative:text;mso-position-vertical:absolute;mso-position-vertical-relative:text" from="395.3pt,31.1pt" to="403.55pt,3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" o:allowincell="f" filled="t" strokeweight="1.07pt">
                <v:stroke joinstyle="miter"/>
                <o:lock v:ext="edit" shapetype="f"/>
              </v:line>
            </w:pict>
          </mc:Fallback>
        </mc:AlternateContent>
      </w:r>
      <w:r>
        <w:rPr>
          <w:noProof/>
          <w:sz w:val="20"/>
          <w:szCs w:val="20"/>
        </w:rPr>
        <mc:AlternateContent>
          <mc:Choice Requires="wps">
            <w:drawing>
              <wp:anchor distT="0" distB="0" distL="114300" distR="114300" simplePos="0" relativeHeight="251051008" behindDoc="1" locked="0" layoutInCell="0" allowOverlap="1" wp14:anchorId="0D2C10CD" wp14:editId="6E8D3700">
                <wp:simplePos x="0" y="0"/>
                <wp:positionH relativeFrom="column">
                  <wp:posOffset>5194300</wp:posOffset>
                </wp:positionH>
                <wp:positionV relativeFrom="paragraph">
                  <wp:posOffset>394970</wp:posOffset>
                </wp:positionV>
                <wp:extent cx="104775" cy="0"/>
                <wp:effectExtent l="0" t="0" r="0" b="0"/>
                <wp:wrapNone/>
                <wp:docPr id="116" name="Shape 11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04775" cy="4763"/>
                        </a:xfrm>
                        <a:prstGeom prst="line">
                          <a:avLst/>
                        </a:prstGeom>
                        <a:solidFill>
                          <a:srgbClr val="FFFFFF"/>
                        </a:solidFill>
                        <a:ln w="13589">
                          <a:solidFill>
                            <a:srgbClr val="000000"/>
                          </a:solidFill>
                          <a:miter lim="800000"/>
                          <a:headEnd/>
                          <a:tailEnd/>
                        </a:ln>
                      </wps:spPr>
                      <wps:bodyPr/>
                    </wps:wsp>
                  </a:graphicData>
                </a:graphic>
              </wp:anchor>
            </w:drawing>
          </mc:Choice>
          <mc:Fallback>
            <w:pict>
              <v:line w14:anchorId="10B0B658" id="Shape 116" o:spid="_x0000_s1026" style="position:absolute;z-index:-252265472;visibility:visible;mso-wrap-style:square;mso-wrap-distance-left:9pt;mso-wrap-distance-top:0;mso-wrap-distance-right:9pt;mso-wrap-distance-bottom:0;mso-position-horizontal:absolute;mso-position-horizontal-relative:text;mso-position-vertical:absolute;mso-position-vertical-relative:text" from="409pt,31.1pt" to="417.25pt,3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" o:allowincell="f" filled="t" strokeweight="1.07pt">
                <v:stroke joinstyle="miter"/>
                <o:lock v:ext="edit" shapetype="f"/>
              </v:line>
            </w:pict>
          </mc:Fallback>
        </mc:AlternateContent>
      </w:r>
      <w:r>
        <w:rPr>
          <w:noProof/>
          <w:sz w:val="20"/>
          <w:szCs w:val="20"/>
        </w:rPr>
        <mc:AlternateContent>
          <mc:Choice Requires="wps">
            <w:drawing>
              <wp:anchor distT="0" distB="0" distL="114300" distR="114300" simplePos="0" relativeHeight="251052032" behindDoc="1" locked="0" layoutInCell="0" allowOverlap="1" wp14:anchorId="3A83F37C" wp14:editId="7320B8E1">
                <wp:simplePos x="0" y="0"/>
                <wp:positionH relativeFrom="column">
                  <wp:posOffset>5368290</wp:posOffset>
                </wp:positionH>
                <wp:positionV relativeFrom="paragraph">
                  <wp:posOffset>394970</wp:posOffset>
                </wp:positionV>
                <wp:extent cx="104140" cy="0"/>
                <wp:effectExtent l="0" t="0" r="0" b="0"/>
                <wp:wrapNone/>
                <wp:docPr id="117" name="Shape 11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04140" cy="4763"/>
                        </a:xfrm>
                        <a:prstGeom prst="line">
                          <a:avLst/>
                        </a:prstGeom>
                        <a:solidFill>
                          <a:srgbClr val="FFFFFF"/>
                        </a:solidFill>
                        <a:ln w="13589">
                          <a:solidFill>
                            <a:srgbClr val="000000"/>
                          </a:solidFill>
                          <a:miter lim="800000"/>
                          <a:headEnd/>
                          <a:tailEnd/>
                        </a:ln>
                      </wps:spPr>
                      <wps:bodyPr/>
                    </wps:wsp>
                  </a:graphicData>
                </a:graphic>
              </wp:anchor>
            </w:drawing>
          </mc:Choice>
          <mc:Fallback>
            <w:pict>
              <v:line w14:anchorId="7CF6819B" id="Shape 117" o:spid="_x0000_s1026" style="position:absolute;z-index:-252264448;visibility:visible;mso-wrap-style:square;mso-wrap-distance-left:9pt;mso-wrap-distance-top:0;mso-wrap-distance-right:9pt;mso-wrap-distance-bottom:0;mso-position-horizontal:absolute;mso-position-horizontal-relative:text;mso-position-vertical:absolute;mso-position-vertical-relative:text" from="422.7pt,31.1pt" to="430.9pt,3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" o:allowincell="f" filled="t" strokeweight="1.07pt">
                <v:stroke joinstyle="miter"/>
                <o:lock v:ext="edit" shapetype="f"/>
              </v:line>
            </w:pict>
          </mc:Fallback>
        </mc:AlternateContent>
      </w:r>
      <w:r>
        <w:rPr>
          <w:noProof/>
          <w:sz w:val="20"/>
          <w:szCs w:val="20"/>
        </w:rPr>
        <mc:AlternateContent>
          <mc:Choice Requires="wps">
            <w:drawing>
              <wp:anchor distT="0" distB="0" distL="114300" distR="114300" simplePos="0" relativeHeight="251053056" behindDoc="1" locked="0" layoutInCell="0" allowOverlap="1" wp14:anchorId="496191F7" wp14:editId="3F297EE2">
                <wp:simplePos x="0" y="0"/>
                <wp:positionH relativeFrom="column">
                  <wp:posOffset>5542280</wp:posOffset>
                </wp:positionH>
                <wp:positionV relativeFrom="paragraph">
                  <wp:posOffset>394970</wp:posOffset>
                </wp:positionV>
                <wp:extent cx="104140" cy="0"/>
                <wp:effectExtent l="0" t="0" r="0" b="0"/>
                <wp:wrapNone/>
                <wp:docPr id="118" name="Shape 11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04140" cy="4763"/>
                        </a:xfrm>
                        <a:prstGeom prst="line">
                          <a:avLst/>
                        </a:prstGeom>
                        <a:solidFill>
                          <a:srgbClr val="FFFFFF"/>
                        </a:solidFill>
                        <a:ln w="13589">
                          <a:solidFill>
                            <a:srgbClr val="000000"/>
                          </a:solidFill>
                          <a:miter lim="800000"/>
                          <a:headEnd/>
                          <a:tailEnd/>
                        </a:ln>
                      </wps:spPr>
                      <wps:bodyPr/>
                    </wps:wsp>
                  </a:graphicData>
                </a:graphic>
              </wp:anchor>
            </w:drawing>
          </mc:Choice>
          <mc:Fallback>
            <w:pict>
              <v:line w14:anchorId="7EFBF14F" id="Shape 118" o:spid="_x0000_s1026" style="position:absolute;z-index:-252263424;visibility:visible;mso-wrap-style:square;mso-wrap-distance-left:9pt;mso-wrap-distance-top:0;mso-wrap-distance-right:9pt;mso-wrap-distance-bottom:0;mso-position-horizontal:absolute;mso-position-horizontal-relative:text;mso-position-vertical:absolute;mso-position-vertical-relative:text" from="436.4pt,31.1pt" to="444.6pt,3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" o:allowincell="f" filled="t" strokeweight="1.07pt">
                <v:stroke joinstyle="miter"/>
                <o:lock v:ext="edit" shapetype="f"/>
              </v:line>
            </w:pict>
          </mc:Fallback>
        </mc:AlternateContent>
      </w:r>
      <w:r>
        <w:rPr>
          <w:noProof/>
          <w:sz w:val="20"/>
          <w:szCs w:val="20"/>
        </w:rPr>
        <mc:AlternateContent>
          <mc:Choice Requires="wps">
            <w:drawing>
              <wp:anchor distT="0" distB="0" distL="114300" distR="114300" simplePos="0" relativeHeight="251054080" behindDoc="1" locked="0" layoutInCell="0" allowOverlap="1" wp14:anchorId="35F568E3" wp14:editId="22C59C91">
                <wp:simplePos x="0" y="0"/>
                <wp:positionH relativeFrom="column">
                  <wp:posOffset>5716270</wp:posOffset>
                </wp:positionH>
                <wp:positionV relativeFrom="paragraph">
                  <wp:posOffset>394970</wp:posOffset>
                </wp:positionV>
                <wp:extent cx="104140" cy="0"/>
                <wp:effectExtent l="0" t="0" r="0" b="0"/>
                <wp:wrapNone/>
                <wp:docPr id="119" name="Shape 11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04140" cy="4763"/>
                        </a:xfrm>
                        <a:prstGeom prst="line">
                          <a:avLst/>
                        </a:prstGeom>
                        <a:solidFill>
                          <a:srgbClr val="FFFFFF"/>
                        </a:solidFill>
                        <a:ln w="13589">
                          <a:solidFill>
                            <a:srgbClr val="000000"/>
                          </a:solidFill>
                          <a:miter lim="800000"/>
                          <a:headEnd/>
                          <a:tailEnd/>
                        </a:ln>
                      </wps:spPr>
                      <wps:bodyPr/>
                    </wps:wsp>
                  </a:graphicData>
                </a:graphic>
              </wp:anchor>
            </w:drawing>
          </mc:Choice>
          <mc:Fallback>
            <w:pict>
              <v:line w14:anchorId="052AF0BF" id="Shape 119" o:spid="_x0000_s1026" style="position:absolute;z-index:-252262400;visibility:visible;mso-wrap-style:square;mso-wrap-distance-left:9pt;mso-wrap-distance-top:0;mso-wrap-distance-right:9pt;mso-wrap-distance-bottom:0;mso-position-horizontal:absolute;mso-position-horizontal-relative:text;mso-position-vertical:absolute;mso-position-vertical-relative:text" from="450.1pt,31.1pt" to="458.3pt,3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" o:allowincell="f" filled="t" strokeweight="1.07pt">
                <v:stroke joinstyle="miter"/>
                <o:lock v:ext="edit" shapetype="f"/>
              </v:line>
            </w:pict>
          </mc:Fallback>
        </mc:AlternateContent>
      </w:r>
    </w:p>
    <w:p w14:paraId="37EAD979" w14:textId="77777777" w:rsidR="004B413C" w:rsidRDefault="004B413C">
      <w:pPr>
        <w:spacing w:line="200" w:lineRule="exact"/>
        <w:rPr>
          <w:sz w:val="20"/>
          <w:szCs w:val="20"/>
        </w:rPr>
      </w:pPr>
    </w:p>
    <w:p w14:paraId="47A5D8E3" w14:textId="77777777" w:rsidR="004B413C" w:rsidRDefault="004B413C">
      <w:pPr>
        <w:spacing w:line="200" w:lineRule="exact"/>
        <w:rPr>
          <w:sz w:val="20"/>
          <w:szCs w:val="20"/>
        </w:rPr>
      </w:pPr>
    </w:p>
    <w:p w14:paraId="407E65D0" w14:textId="77777777" w:rsidR="004B413C" w:rsidRDefault="004B413C">
      <w:pPr>
        <w:spacing w:line="211" w:lineRule="exact"/>
        <w:rPr>
          <w:sz w:val="20"/>
          <w:szCs w:val="20"/>
        </w:rPr>
      </w:pPr>
    </w:p>
    <w:p w14:paraId="4C14C53D" w14:textId="77777777" w:rsidR="004B413C" w:rsidRDefault="00EC2FEA">
      <w:pPr>
        <w:ind w:left="4430"/>
        <w:rPr>
          <w:sz w:val="20"/>
          <w:szCs w:val="20"/>
        </w:rPr>
      </w:pPr>
      <w:r>
        <w:rPr>
          <w:rFonts w:ascii="Arial" w:eastAsia="Arial" w:hAnsi="Arial" w:cs="Arial"/>
        </w:rPr>
        <w:t>Abundance</w:t>
      </w:r>
    </w:p>
    <w:p w14:paraId="53DF857B" w14:textId="77777777" w:rsidR="004B413C" w:rsidRDefault="004B413C">
      <w:pPr>
        <w:spacing w:line="324" w:lineRule="exact"/>
        <w:rPr>
          <w:sz w:val="20"/>
          <w:szCs w:val="20"/>
        </w:rPr>
      </w:pPr>
    </w:p>
    <w:p w14:paraId="4110B519" w14:textId="77777777" w:rsidR="004B413C" w:rsidRDefault="00EC2FEA">
      <w:pPr>
        <w:ind w:left="670"/>
        <w:rPr>
          <w:sz w:val="20"/>
          <w:szCs w:val="20"/>
        </w:rPr>
      </w:pPr>
      <w:r>
        <w:rPr>
          <w:rFonts w:ascii="Arial" w:eastAsia="Arial" w:hAnsi="Arial" w:cs="Arial"/>
          <w:sz w:val="20"/>
          <w:szCs w:val="20"/>
        </w:rPr>
        <w:t>Figure 12: Cover abundances for each aquatic macroinvertebrate familiy at Lake Goollelal.</w:t>
      </w:r>
    </w:p>
    <w:p w14:paraId="39004BC3" w14:textId="77777777" w:rsidR="004B413C" w:rsidRDefault="004B413C">
      <w:pPr>
        <w:sectPr w:rsidR="004B413C">
          <w:pgSz w:w="15840" w:h="12240" w:orient="landscape"/>
          <w:pgMar w:top="1440" w:right="1440" w:bottom="1440" w:left="927" w:header="0" w:footer="0" w:gutter="0"/>
          <w:cols w:num="2" w:space="720" w:equalWidth="0">
            <w:col w:w="1643" w:space="720"/>
            <w:col w:w="11110"/>
          </w:cols>
        </w:sectPr>
      </w:pPr>
    </w:p>
    <w:p w14:paraId="5B673CD9" w14:textId="77777777" w:rsidR="004B413C" w:rsidRDefault="00EC2FEA">
      <w:pPr>
        <w:spacing w:line="275" w:lineRule="auto"/>
        <w:ind w:left="1800" w:right="1800" w:hanging="6"/>
        <w:jc w:val="both"/>
        <w:rPr>
          <w:sz w:val="20"/>
          <w:szCs w:val="20"/>
        </w:rPr>
      </w:pPr>
      <w:bookmarkStart w:id="57" w:name="page25"/>
      <w:bookmarkEnd w:id="57"/>
      <w:r>
        <w:rPr>
          <w:rFonts w:ascii="Arial" w:eastAsia="Arial" w:hAnsi="Arial" w:cs="Arial"/>
          <w:sz w:val="20"/>
          <w:szCs w:val="20"/>
        </w:rPr>
        <w:lastRenderedPageBreak/>
        <w:t xml:space="preserve">Table 3: Ecological consequences of revised thresholds in terms of compliance of </w:t>
      </w:r>
      <w:commentRangeStart w:id="58"/>
      <w:r>
        <w:rPr>
          <w:rFonts w:ascii="Arial" w:eastAsia="Arial" w:hAnsi="Arial" w:cs="Arial"/>
          <w:sz w:val="20"/>
          <w:szCs w:val="20"/>
        </w:rPr>
        <w:t>stated</w:t>
      </w:r>
      <w:commentRangeEnd w:id="58"/>
      <w:r>
        <w:rPr>
          <w:rStyle w:val="CommentReference"/>
        </w:rPr>
        <w:commentReference w:id="58"/>
      </w:r>
      <w:r>
        <w:rPr>
          <w:rFonts w:ascii="Arial" w:eastAsia="Arial" w:hAnsi="Arial" w:cs="Arial"/>
          <w:sz w:val="20"/>
          <w:szCs w:val="20"/>
        </w:rPr>
        <w:t xml:space="preserve"> site values and site management objectives at Lake Goollelal.</w:t>
      </w:r>
    </w:p>
    <w:p w14:paraId="229635D6" w14:textId="77777777" w:rsidR="004B413C" w:rsidRDefault="004B413C">
      <w:pPr>
        <w:spacing w:line="116" w:lineRule="exact"/>
        <w:rPr>
          <w:sz w:val="20"/>
          <w:szCs w:val="20"/>
        </w:rPr>
      </w:pPr>
    </w:p>
    <w:tbl>
      <w:tblPr>
        <w:tblW w:w="0" w:type="auto"/>
        <w:tblInd w:w="160" w:type="dxa"/>
        <w:tblLayout w:type="fixed"/>
        <w:tblCellMar>
          <w:left w:w="0" w:type="dxa"/>
          <w:right w:w="0" w:type="dxa"/>
        </w:tblCellMar>
        <w:tblLook w:val="04A0" w:firstRow="1" w:lastRow="0" w:firstColumn="1" w:lastColumn="0" w:noHBand="0" w:noVBand="1"/>
      </w:tblPr>
      <w:tblGrid>
        <w:gridCol w:w="20"/>
        <w:gridCol w:w="6580"/>
        <w:gridCol w:w="2420"/>
      </w:tblGrid>
      <w:tr w:rsidR="004B413C" w14:paraId="6F3B72D7" w14:textId="77777777">
        <w:trPr>
          <w:trHeight w:val="239"/>
        </w:trPr>
        <w:tc>
          <w:tcPr>
            <w:tcW w:w="20" w:type="dxa"/>
            <w:vAlign w:val="bottom"/>
          </w:tcPr>
          <w:p w14:paraId="779C26E2" w14:textId="77777777" w:rsidR="004B413C" w:rsidRDefault="004B413C">
            <w:pPr>
              <w:rPr>
                <w:sz w:val="20"/>
                <w:szCs w:val="20"/>
              </w:rPr>
            </w:pPr>
          </w:p>
        </w:tc>
        <w:tc>
          <w:tcPr>
            <w:tcW w:w="6580" w:type="dxa"/>
            <w:tcBorders>
              <w:top w:val="single" w:sz="8" w:space="0" w:color="auto"/>
            </w:tcBorders>
            <w:vAlign w:val="bottom"/>
          </w:tcPr>
          <w:p w14:paraId="3C8CABA1" w14:textId="77777777" w:rsidR="004B413C" w:rsidRDefault="00EC2FEA">
            <w:pPr>
              <w:ind w:left="3620"/>
              <w:rPr>
                <w:sz w:val="20"/>
                <w:szCs w:val="20"/>
              </w:rPr>
            </w:pPr>
            <w:r>
              <w:rPr>
                <w:rFonts w:ascii="Arial" w:eastAsia="Arial" w:hAnsi="Arial" w:cs="Arial"/>
                <w:sz w:val="20"/>
                <w:szCs w:val="20"/>
              </w:rPr>
              <w:t>Likely eﬀect of 2030 revised</w:t>
            </w:r>
          </w:p>
        </w:tc>
        <w:tc>
          <w:tcPr>
            <w:tcW w:w="2420" w:type="dxa"/>
            <w:tcBorders>
              <w:top w:val="single" w:sz="8" w:space="0" w:color="auto"/>
            </w:tcBorders>
            <w:vAlign w:val="bottom"/>
          </w:tcPr>
          <w:p w14:paraId="7BA11F51" w14:textId="77777777" w:rsidR="004B413C" w:rsidRDefault="004B413C">
            <w:pPr>
              <w:rPr>
                <w:sz w:val="20"/>
                <w:szCs w:val="20"/>
              </w:rPr>
            </w:pPr>
          </w:p>
        </w:tc>
      </w:tr>
      <w:tr w:rsidR="004B413C" w14:paraId="40060ABB" w14:textId="77777777">
        <w:trPr>
          <w:trHeight w:val="281"/>
        </w:trPr>
        <w:tc>
          <w:tcPr>
            <w:tcW w:w="20" w:type="dxa"/>
            <w:vAlign w:val="bottom"/>
          </w:tcPr>
          <w:p w14:paraId="56B18B3B" w14:textId="77777777" w:rsidR="004B413C" w:rsidRDefault="004B413C">
            <w:pPr>
              <w:rPr>
                <w:sz w:val="24"/>
                <w:szCs w:val="24"/>
              </w:rPr>
            </w:pPr>
          </w:p>
        </w:tc>
        <w:tc>
          <w:tcPr>
            <w:tcW w:w="6580" w:type="dxa"/>
            <w:vAlign w:val="bottom"/>
          </w:tcPr>
          <w:p w14:paraId="74372A47" w14:textId="77777777" w:rsidR="004B413C" w:rsidRDefault="00EC2FEA">
            <w:pPr>
              <w:ind w:left="3620"/>
              <w:rPr>
                <w:sz w:val="20"/>
                <w:szCs w:val="20"/>
              </w:rPr>
            </w:pPr>
            <w:r>
              <w:rPr>
                <w:rFonts w:ascii="Arial" w:eastAsia="Arial" w:hAnsi="Arial" w:cs="Arial"/>
                <w:sz w:val="20"/>
                <w:szCs w:val="20"/>
              </w:rPr>
              <w:t>thresholds</w:t>
            </w:r>
          </w:p>
        </w:tc>
        <w:tc>
          <w:tcPr>
            <w:tcW w:w="2420" w:type="dxa"/>
            <w:vAlign w:val="bottom"/>
          </w:tcPr>
          <w:p w14:paraId="035DC974" w14:textId="77777777" w:rsidR="004B413C" w:rsidRDefault="00EC2FEA">
            <w:pPr>
              <w:ind w:left="260"/>
              <w:jc w:val="center"/>
              <w:rPr>
                <w:sz w:val="20"/>
                <w:szCs w:val="20"/>
              </w:rPr>
            </w:pPr>
            <w:r>
              <w:rPr>
                <w:rFonts w:ascii="Arial" w:eastAsia="Arial" w:hAnsi="Arial" w:cs="Arial"/>
                <w:w w:val="98"/>
                <w:sz w:val="20"/>
                <w:szCs w:val="20"/>
              </w:rPr>
              <w:t>Future Compliance</w:t>
            </w:r>
          </w:p>
        </w:tc>
      </w:tr>
      <w:tr w:rsidR="004B413C" w14:paraId="4F934176" w14:textId="77777777">
        <w:trPr>
          <w:trHeight w:val="50"/>
        </w:trPr>
        <w:tc>
          <w:tcPr>
            <w:tcW w:w="20" w:type="dxa"/>
            <w:vAlign w:val="bottom"/>
          </w:tcPr>
          <w:p w14:paraId="42D68C7D" w14:textId="77777777" w:rsidR="004B413C" w:rsidRDefault="004B413C">
            <w:pPr>
              <w:rPr>
                <w:sz w:val="4"/>
                <w:szCs w:val="4"/>
              </w:rPr>
            </w:pPr>
          </w:p>
        </w:tc>
        <w:tc>
          <w:tcPr>
            <w:tcW w:w="6580" w:type="dxa"/>
            <w:tcBorders>
              <w:bottom w:val="single" w:sz="8" w:space="0" w:color="auto"/>
            </w:tcBorders>
            <w:vAlign w:val="bottom"/>
          </w:tcPr>
          <w:p w14:paraId="3BD8681C" w14:textId="77777777" w:rsidR="004B413C" w:rsidRDefault="004B413C">
            <w:pPr>
              <w:rPr>
                <w:sz w:val="4"/>
                <w:szCs w:val="4"/>
              </w:rPr>
            </w:pPr>
          </w:p>
        </w:tc>
        <w:tc>
          <w:tcPr>
            <w:tcW w:w="2420" w:type="dxa"/>
            <w:tcBorders>
              <w:bottom w:val="single" w:sz="8" w:space="0" w:color="auto"/>
            </w:tcBorders>
            <w:vAlign w:val="bottom"/>
          </w:tcPr>
          <w:p w14:paraId="781EC5B2" w14:textId="77777777" w:rsidR="004B413C" w:rsidRDefault="004B413C">
            <w:pPr>
              <w:rPr>
                <w:sz w:val="4"/>
                <w:szCs w:val="4"/>
              </w:rPr>
            </w:pPr>
          </w:p>
        </w:tc>
      </w:tr>
      <w:tr w:rsidR="004B413C" w14:paraId="11A2D4DC" w14:textId="77777777">
        <w:trPr>
          <w:trHeight w:val="228"/>
        </w:trPr>
        <w:tc>
          <w:tcPr>
            <w:tcW w:w="20" w:type="dxa"/>
            <w:vAlign w:val="bottom"/>
          </w:tcPr>
          <w:p w14:paraId="5F433930" w14:textId="77777777" w:rsidR="004B413C" w:rsidRDefault="004B413C">
            <w:pPr>
              <w:rPr>
                <w:sz w:val="19"/>
                <w:szCs w:val="19"/>
              </w:rPr>
            </w:pPr>
          </w:p>
        </w:tc>
        <w:tc>
          <w:tcPr>
            <w:tcW w:w="6580" w:type="dxa"/>
            <w:vAlign w:val="bottom"/>
          </w:tcPr>
          <w:p w14:paraId="30F5C0CD" w14:textId="77777777" w:rsidR="004B413C" w:rsidRDefault="00EC2FEA">
            <w:pPr>
              <w:spacing w:line="228" w:lineRule="exact"/>
              <w:rPr>
                <w:sz w:val="20"/>
                <w:szCs w:val="20"/>
              </w:rPr>
            </w:pPr>
            <w:r>
              <w:rPr>
                <w:rFonts w:ascii="Arial" w:eastAsia="Arial" w:hAnsi="Arial" w:cs="Arial"/>
                <w:b/>
                <w:bCs/>
                <w:sz w:val="20"/>
                <w:szCs w:val="20"/>
              </w:rPr>
              <w:t>Site values</w:t>
            </w:r>
          </w:p>
        </w:tc>
        <w:tc>
          <w:tcPr>
            <w:tcW w:w="2420" w:type="dxa"/>
            <w:vAlign w:val="bottom"/>
          </w:tcPr>
          <w:p w14:paraId="5EF2548F" w14:textId="77777777" w:rsidR="004B413C" w:rsidRDefault="004B413C">
            <w:pPr>
              <w:rPr>
                <w:sz w:val="19"/>
                <w:szCs w:val="19"/>
              </w:rPr>
            </w:pPr>
          </w:p>
        </w:tc>
      </w:tr>
      <w:tr w:rsidR="004B413C" w14:paraId="5C20EF14" w14:textId="77777777">
        <w:trPr>
          <w:trHeight w:val="239"/>
        </w:trPr>
        <w:tc>
          <w:tcPr>
            <w:tcW w:w="6600" w:type="dxa"/>
            <w:gridSpan w:val="2"/>
            <w:vAlign w:val="bottom"/>
          </w:tcPr>
          <w:p w14:paraId="2ECCA668" w14:textId="77777777" w:rsidR="004B413C" w:rsidRDefault="00EC2FEA">
            <w:pPr>
              <w:rPr>
                <w:sz w:val="20"/>
                <w:szCs w:val="20"/>
              </w:rPr>
            </w:pPr>
            <w:r>
              <w:rPr>
                <w:rFonts w:ascii="Arial" w:eastAsia="Arial" w:hAnsi="Arial" w:cs="Arial"/>
                <w:sz w:val="20"/>
                <w:szCs w:val="20"/>
              </w:rPr>
              <w:t>* Waterbird habitat and drought refuge</w:t>
            </w:r>
          </w:p>
        </w:tc>
        <w:tc>
          <w:tcPr>
            <w:tcW w:w="2420" w:type="dxa"/>
            <w:vAlign w:val="bottom"/>
          </w:tcPr>
          <w:p w14:paraId="7C18BD3E" w14:textId="77777777" w:rsidR="004B413C" w:rsidRDefault="00EC2FEA">
            <w:pPr>
              <w:ind w:left="260"/>
              <w:jc w:val="center"/>
              <w:rPr>
                <w:sz w:val="20"/>
                <w:szCs w:val="20"/>
              </w:rPr>
            </w:pPr>
            <w:r>
              <w:rPr>
                <w:rFonts w:ascii="Arial" w:eastAsia="Arial" w:hAnsi="Arial" w:cs="Arial"/>
                <w:w w:val="86"/>
                <w:sz w:val="20"/>
                <w:szCs w:val="20"/>
              </w:rPr>
              <w:t>Yes</w:t>
            </w:r>
          </w:p>
        </w:tc>
      </w:tr>
      <w:tr w:rsidR="004B413C" w14:paraId="1D544B8E" w14:textId="77777777">
        <w:trPr>
          <w:trHeight w:val="239"/>
        </w:trPr>
        <w:tc>
          <w:tcPr>
            <w:tcW w:w="6600" w:type="dxa"/>
            <w:gridSpan w:val="2"/>
            <w:vAlign w:val="bottom"/>
          </w:tcPr>
          <w:p w14:paraId="7680C055" w14:textId="77777777" w:rsidR="004B413C" w:rsidRDefault="00EC2FEA">
            <w:pPr>
              <w:rPr>
                <w:sz w:val="20"/>
                <w:szCs w:val="20"/>
              </w:rPr>
            </w:pPr>
            <w:r>
              <w:rPr>
                <w:rFonts w:ascii="Arial" w:eastAsia="Arial" w:hAnsi="Arial" w:cs="Arial"/>
                <w:sz w:val="20"/>
                <w:szCs w:val="20"/>
              </w:rPr>
              <w:t>* Supports good populations of native</w:t>
            </w:r>
          </w:p>
        </w:tc>
        <w:tc>
          <w:tcPr>
            <w:tcW w:w="2420" w:type="dxa"/>
            <w:vAlign w:val="bottom"/>
          </w:tcPr>
          <w:p w14:paraId="445F7690" w14:textId="77777777" w:rsidR="004B413C" w:rsidRDefault="00EC2FEA">
            <w:pPr>
              <w:ind w:left="260"/>
              <w:jc w:val="center"/>
              <w:rPr>
                <w:sz w:val="20"/>
                <w:szCs w:val="20"/>
              </w:rPr>
            </w:pPr>
            <w:r>
              <w:rPr>
                <w:rFonts w:ascii="Arial" w:eastAsia="Arial" w:hAnsi="Arial" w:cs="Arial"/>
                <w:w w:val="86"/>
                <w:sz w:val="20"/>
                <w:szCs w:val="20"/>
              </w:rPr>
              <w:t>Yes</w:t>
            </w:r>
          </w:p>
        </w:tc>
      </w:tr>
      <w:tr w:rsidR="004B413C" w14:paraId="08237097" w14:textId="77777777">
        <w:trPr>
          <w:trHeight w:val="239"/>
        </w:trPr>
        <w:tc>
          <w:tcPr>
            <w:tcW w:w="20" w:type="dxa"/>
            <w:vAlign w:val="bottom"/>
          </w:tcPr>
          <w:p w14:paraId="45E346E0" w14:textId="77777777" w:rsidR="004B413C" w:rsidRDefault="004B413C">
            <w:pPr>
              <w:rPr>
                <w:sz w:val="20"/>
                <w:szCs w:val="20"/>
              </w:rPr>
            </w:pPr>
          </w:p>
        </w:tc>
        <w:tc>
          <w:tcPr>
            <w:tcW w:w="6580" w:type="dxa"/>
            <w:vAlign w:val="bottom"/>
          </w:tcPr>
          <w:p w14:paraId="3B22D35F" w14:textId="77777777" w:rsidR="004B413C" w:rsidRDefault="00EC2FEA">
            <w:pPr>
              <w:rPr>
                <w:sz w:val="20"/>
                <w:szCs w:val="20"/>
              </w:rPr>
            </w:pPr>
            <w:r>
              <w:rPr>
                <w:rFonts w:ascii="Arial" w:eastAsia="Arial" w:hAnsi="Arial" w:cs="Arial"/>
                <w:sz w:val="20"/>
                <w:szCs w:val="20"/>
              </w:rPr>
              <w:t>fish species, Swan River goby</w:t>
            </w:r>
          </w:p>
        </w:tc>
        <w:tc>
          <w:tcPr>
            <w:tcW w:w="2420" w:type="dxa"/>
            <w:vAlign w:val="bottom"/>
          </w:tcPr>
          <w:p w14:paraId="4213AEBD" w14:textId="77777777" w:rsidR="004B413C" w:rsidRDefault="004B413C">
            <w:pPr>
              <w:rPr>
                <w:sz w:val="20"/>
                <w:szCs w:val="20"/>
              </w:rPr>
            </w:pPr>
          </w:p>
        </w:tc>
      </w:tr>
      <w:tr w:rsidR="004B413C" w14:paraId="3F5D0E38" w14:textId="77777777">
        <w:trPr>
          <w:trHeight w:val="239"/>
        </w:trPr>
        <w:tc>
          <w:tcPr>
            <w:tcW w:w="6600" w:type="dxa"/>
            <w:gridSpan w:val="2"/>
            <w:vAlign w:val="bottom"/>
          </w:tcPr>
          <w:p w14:paraId="52A301DC" w14:textId="77777777" w:rsidR="004B413C" w:rsidRDefault="00EC2FEA">
            <w:pPr>
              <w:rPr>
                <w:sz w:val="20"/>
                <w:szCs w:val="20"/>
              </w:rPr>
            </w:pPr>
            <w:r>
              <w:rPr>
                <w:rFonts w:ascii="Arial" w:eastAsia="Arial" w:hAnsi="Arial" w:cs="Arial"/>
                <w:sz w:val="20"/>
                <w:szCs w:val="20"/>
              </w:rPr>
              <w:t>(</w:t>
            </w:r>
            <w:r>
              <w:rPr>
                <w:rFonts w:ascii="Arial" w:eastAsia="Arial" w:hAnsi="Arial" w:cs="Arial"/>
                <w:i/>
                <w:iCs/>
                <w:sz w:val="20"/>
                <w:szCs w:val="20"/>
              </w:rPr>
              <w:t>Pseudogobius olorum</w:t>
            </w:r>
            <w:r>
              <w:rPr>
                <w:rFonts w:ascii="Arial" w:eastAsia="Arial" w:hAnsi="Arial" w:cs="Arial"/>
                <w:sz w:val="20"/>
                <w:szCs w:val="20"/>
              </w:rPr>
              <w:t>) and the western</w:t>
            </w:r>
          </w:p>
        </w:tc>
        <w:tc>
          <w:tcPr>
            <w:tcW w:w="2420" w:type="dxa"/>
            <w:vAlign w:val="bottom"/>
          </w:tcPr>
          <w:p w14:paraId="528B26D1" w14:textId="77777777" w:rsidR="004B413C" w:rsidRDefault="004B413C">
            <w:pPr>
              <w:rPr>
                <w:sz w:val="20"/>
                <w:szCs w:val="20"/>
              </w:rPr>
            </w:pPr>
          </w:p>
        </w:tc>
      </w:tr>
      <w:tr w:rsidR="004B413C" w14:paraId="4FC57F31" w14:textId="77777777">
        <w:trPr>
          <w:trHeight w:val="238"/>
        </w:trPr>
        <w:tc>
          <w:tcPr>
            <w:tcW w:w="20" w:type="dxa"/>
            <w:vAlign w:val="bottom"/>
          </w:tcPr>
          <w:p w14:paraId="6FF76291" w14:textId="77777777" w:rsidR="004B413C" w:rsidRDefault="004B413C">
            <w:pPr>
              <w:rPr>
                <w:sz w:val="20"/>
                <w:szCs w:val="20"/>
              </w:rPr>
            </w:pPr>
          </w:p>
        </w:tc>
        <w:tc>
          <w:tcPr>
            <w:tcW w:w="6580" w:type="dxa"/>
            <w:vAlign w:val="bottom"/>
          </w:tcPr>
          <w:p w14:paraId="008D47EB" w14:textId="77777777" w:rsidR="004B413C" w:rsidRDefault="00EC2FEA">
            <w:pPr>
              <w:rPr>
                <w:sz w:val="20"/>
                <w:szCs w:val="20"/>
              </w:rPr>
            </w:pPr>
            <w:r>
              <w:rPr>
                <w:rFonts w:ascii="Arial" w:eastAsia="Arial" w:hAnsi="Arial" w:cs="Arial"/>
                <w:sz w:val="20"/>
                <w:szCs w:val="20"/>
              </w:rPr>
              <w:t>pygmy perch (</w:t>
            </w:r>
            <w:r>
              <w:rPr>
                <w:rFonts w:ascii="Arial" w:eastAsia="Arial" w:hAnsi="Arial" w:cs="Arial"/>
                <w:i/>
                <w:iCs/>
                <w:sz w:val="20"/>
                <w:szCs w:val="20"/>
              </w:rPr>
              <w:t>Edelia vittata</w:t>
            </w:r>
            <w:r>
              <w:rPr>
                <w:rFonts w:ascii="Arial" w:eastAsia="Arial" w:hAnsi="Arial" w:cs="Arial"/>
                <w:sz w:val="20"/>
                <w:szCs w:val="20"/>
              </w:rPr>
              <w:t>)</w:t>
            </w:r>
          </w:p>
        </w:tc>
        <w:tc>
          <w:tcPr>
            <w:tcW w:w="2420" w:type="dxa"/>
            <w:vAlign w:val="bottom"/>
          </w:tcPr>
          <w:p w14:paraId="470CC3EF" w14:textId="77777777" w:rsidR="004B413C" w:rsidRDefault="004B413C">
            <w:pPr>
              <w:rPr>
                <w:sz w:val="20"/>
                <w:szCs w:val="20"/>
              </w:rPr>
            </w:pPr>
          </w:p>
        </w:tc>
      </w:tr>
      <w:tr w:rsidR="004B413C" w14:paraId="4FDEBC55" w14:textId="77777777">
        <w:trPr>
          <w:trHeight w:val="240"/>
        </w:trPr>
        <w:tc>
          <w:tcPr>
            <w:tcW w:w="20" w:type="dxa"/>
            <w:vAlign w:val="bottom"/>
          </w:tcPr>
          <w:p w14:paraId="66AD5829" w14:textId="77777777" w:rsidR="004B413C" w:rsidRDefault="004B413C">
            <w:pPr>
              <w:rPr>
                <w:sz w:val="20"/>
                <w:szCs w:val="20"/>
              </w:rPr>
            </w:pPr>
          </w:p>
        </w:tc>
        <w:tc>
          <w:tcPr>
            <w:tcW w:w="6580" w:type="dxa"/>
            <w:vAlign w:val="bottom"/>
          </w:tcPr>
          <w:p w14:paraId="231C032C" w14:textId="77777777" w:rsidR="004B413C" w:rsidRDefault="00EC2FEA">
            <w:pPr>
              <w:rPr>
                <w:sz w:val="20"/>
                <w:szCs w:val="20"/>
              </w:rPr>
            </w:pPr>
            <w:r>
              <w:rPr>
                <w:rFonts w:ascii="Arial" w:eastAsia="Arial" w:hAnsi="Arial" w:cs="Arial"/>
                <w:b/>
                <w:bCs/>
                <w:sz w:val="20"/>
                <w:szCs w:val="20"/>
              </w:rPr>
              <w:t>Site management objectives</w:t>
            </w:r>
          </w:p>
        </w:tc>
        <w:tc>
          <w:tcPr>
            <w:tcW w:w="2420" w:type="dxa"/>
            <w:vAlign w:val="bottom"/>
          </w:tcPr>
          <w:p w14:paraId="04B28681" w14:textId="77777777" w:rsidR="004B413C" w:rsidRDefault="004B413C">
            <w:pPr>
              <w:rPr>
                <w:sz w:val="20"/>
                <w:szCs w:val="20"/>
              </w:rPr>
            </w:pPr>
          </w:p>
        </w:tc>
      </w:tr>
      <w:tr w:rsidR="004B413C" w14:paraId="4988D385" w14:textId="77777777">
        <w:trPr>
          <w:trHeight w:val="239"/>
        </w:trPr>
        <w:tc>
          <w:tcPr>
            <w:tcW w:w="6600" w:type="dxa"/>
            <w:gridSpan w:val="2"/>
            <w:vAlign w:val="bottom"/>
          </w:tcPr>
          <w:p w14:paraId="2EEBEEEF" w14:textId="77777777" w:rsidR="004B413C" w:rsidRDefault="00EC2FEA">
            <w:pPr>
              <w:rPr>
                <w:sz w:val="20"/>
                <w:szCs w:val="20"/>
              </w:rPr>
            </w:pPr>
            <w:r>
              <w:rPr>
                <w:rFonts w:ascii="Arial" w:eastAsia="Arial" w:hAnsi="Arial" w:cs="Arial"/>
                <w:sz w:val="20"/>
                <w:szCs w:val="20"/>
              </w:rPr>
              <w:t>* Conservation and public enjoyment of</w:t>
            </w:r>
          </w:p>
        </w:tc>
        <w:tc>
          <w:tcPr>
            <w:tcW w:w="2420" w:type="dxa"/>
            <w:vAlign w:val="bottom"/>
          </w:tcPr>
          <w:p w14:paraId="2C3A0970" w14:textId="77777777" w:rsidR="004B413C" w:rsidRDefault="00EC2FEA">
            <w:pPr>
              <w:ind w:left="260"/>
              <w:jc w:val="center"/>
              <w:rPr>
                <w:sz w:val="20"/>
                <w:szCs w:val="20"/>
              </w:rPr>
            </w:pPr>
            <w:r>
              <w:rPr>
                <w:rFonts w:ascii="Arial" w:eastAsia="Arial" w:hAnsi="Arial" w:cs="Arial"/>
                <w:w w:val="86"/>
                <w:sz w:val="20"/>
                <w:szCs w:val="20"/>
              </w:rPr>
              <w:t>Yes</w:t>
            </w:r>
          </w:p>
        </w:tc>
      </w:tr>
      <w:tr w:rsidR="004B413C" w14:paraId="30E00565" w14:textId="77777777">
        <w:trPr>
          <w:trHeight w:val="239"/>
        </w:trPr>
        <w:tc>
          <w:tcPr>
            <w:tcW w:w="20" w:type="dxa"/>
            <w:vAlign w:val="bottom"/>
          </w:tcPr>
          <w:p w14:paraId="21277A3F" w14:textId="77777777" w:rsidR="004B413C" w:rsidRDefault="004B413C">
            <w:pPr>
              <w:rPr>
                <w:sz w:val="20"/>
                <w:szCs w:val="20"/>
              </w:rPr>
            </w:pPr>
          </w:p>
        </w:tc>
        <w:tc>
          <w:tcPr>
            <w:tcW w:w="6580" w:type="dxa"/>
            <w:vAlign w:val="bottom"/>
          </w:tcPr>
          <w:p w14:paraId="02899011" w14:textId="77777777" w:rsidR="004B413C" w:rsidRDefault="00EC2FEA">
            <w:pPr>
              <w:rPr>
                <w:sz w:val="20"/>
                <w:szCs w:val="20"/>
              </w:rPr>
            </w:pPr>
            <w:r>
              <w:rPr>
                <w:rFonts w:ascii="Arial" w:eastAsia="Arial" w:hAnsi="Arial" w:cs="Arial"/>
                <w:sz w:val="20"/>
                <w:szCs w:val="20"/>
              </w:rPr>
              <w:t>natural and modified landscapes</w:t>
            </w:r>
          </w:p>
        </w:tc>
        <w:tc>
          <w:tcPr>
            <w:tcW w:w="2420" w:type="dxa"/>
            <w:vAlign w:val="bottom"/>
          </w:tcPr>
          <w:p w14:paraId="72689318" w14:textId="77777777" w:rsidR="004B413C" w:rsidRDefault="004B413C">
            <w:pPr>
              <w:rPr>
                <w:sz w:val="20"/>
                <w:szCs w:val="20"/>
              </w:rPr>
            </w:pPr>
          </w:p>
        </w:tc>
      </w:tr>
      <w:tr w:rsidR="004B413C" w14:paraId="677BE055" w14:textId="77777777">
        <w:trPr>
          <w:trHeight w:val="239"/>
        </w:trPr>
        <w:tc>
          <w:tcPr>
            <w:tcW w:w="6600" w:type="dxa"/>
            <w:gridSpan w:val="2"/>
            <w:vAlign w:val="bottom"/>
          </w:tcPr>
          <w:p w14:paraId="1D3BC00C" w14:textId="77777777" w:rsidR="004B413C" w:rsidRDefault="00EC2FEA">
            <w:pPr>
              <w:rPr>
                <w:sz w:val="20"/>
                <w:szCs w:val="20"/>
              </w:rPr>
            </w:pPr>
            <w:r>
              <w:rPr>
                <w:rFonts w:ascii="Arial" w:eastAsia="Arial" w:hAnsi="Arial" w:cs="Arial"/>
                <w:sz w:val="20"/>
                <w:szCs w:val="20"/>
              </w:rPr>
              <w:t>* Protect and if possible enhance,</w:t>
            </w:r>
          </w:p>
        </w:tc>
        <w:tc>
          <w:tcPr>
            <w:tcW w:w="2420" w:type="dxa"/>
            <w:vAlign w:val="bottom"/>
          </w:tcPr>
          <w:p w14:paraId="1843435C" w14:textId="77777777" w:rsidR="004B413C" w:rsidRDefault="00EC2FEA">
            <w:pPr>
              <w:ind w:left="260"/>
              <w:jc w:val="center"/>
              <w:rPr>
                <w:sz w:val="20"/>
                <w:szCs w:val="20"/>
              </w:rPr>
            </w:pPr>
            <w:r>
              <w:rPr>
                <w:rFonts w:ascii="Arial" w:eastAsia="Arial" w:hAnsi="Arial" w:cs="Arial"/>
                <w:w w:val="86"/>
                <w:sz w:val="20"/>
                <w:szCs w:val="20"/>
              </w:rPr>
              <w:t>Yes</w:t>
            </w:r>
          </w:p>
        </w:tc>
      </w:tr>
      <w:tr w:rsidR="004B413C" w14:paraId="3AB97EBA" w14:textId="77777777">
        <w:trPr>
          <w:trHeight w:val="239"/>
        </w:trPr>
        <w:tc>
          <w:tcPr>
            <w:tcW w:w="20" w:type="dxa"/>
            <w:vAlign w:val="bottom"/>
          </w:tcPr>
          <w:p w14:paraId="165A1AC3" w14:textId="77777777" w:rsidR="004B413C" w:rsidRDefault="004B413C">
            <w:pPr>
              <w:rPr>
                <w:sz w:val="20"/>
                <w:szCs w:val="20"/>
              </w:rPr>
            </w:pPr>
          </w:p>
        </w:tc>
        <w:tc>
          <w:tcPr>
            <w:tcW w:w="6580" w:type="dxa"/>
            <w:vAlign w:val="bottom"/>
          </w:tcPr>
          <w:p w14:paraId="19C16450" w14:textId="77777777" w:rsidR="004B413C" w:rsidRDefault="00EC2FEA">
            <w:pPr>
              <w:rPr>
                <w:sz w:val="20"/>
                <w:szCs w:val="20"/>
              </w:rPr>
            </w:pPr>
            <w:r>
              <w:rPr>
                <w:rFonts w:ascii="Arial" w:eastAsia="Arial" w:hAnsi="Arial" w:cs="Arial"/>
                <w:sz w:val="20"/>
                <w:szCs w:val="20"/>
              </w:rPr>
              <w:t>fringing wetland vegetation including</w:t>
            </w:r>
          </w:p>
        </w:tc>
        <w:tc>
          <w:tcPr>
            <w:tcW w:w="2420" w:type="dxa"/>
            <w:vAlign w:val="bottom"/>
          </w:tcPr>
          <w:p w14:paraId="2B3210C1" w14:textId="77777777" w:rsidR="004B413C" w:rsidRDefault="004B413C">
            <w:pPr>
              <w:rPr>
                <w:sz w:val="20"/>
                <w:szCs w:val="20"/>
              </w:rPr>
            </w:pPr>
          </w:p>
        </w:tc>
      </w:tr>
      <w:tr w:rsidR="004B413C" w14:paraId="02A6AA96" w14:textId="77777777">
        <w:trPr>
          <w:trHeight w:val="239"/>
        </w:trPr>
        <w:tc>
          <w:tcPr>
            <w:tcW w:w="6600" w:type="dxa"/>
            <w:gridSpan w:val="2"/>
            <w:vAlign w:val="bottom"/>
          </w:tcPr>
          <w:p w14:paraId="793F6B66" w14:textId="77777777" w:rsidR="004B413C" w:rsidRDefault="00EC2FEA">
            <w:pPr>
              <w:ind w:left="20"/>
              <w:rPr>
                <w:sz w:val="20"/>
                <w:szCs w:val="20"/>
              </w:rPr>
            </w:pPr>
            <w:r>
              <w:rPr>
                <w:rFonts w:ascii="Arial" w:eastAsia="Arial" w:hAnsi="Arial" w:cs="Arial"/>
                <w:sz w:val="20"/>
                <w:szCs w:val="20"/>
              </w:rPr>
              <w:t>woodland and sedge vegetation</w:t>
            </w:r>
          </w:p>
        </w:tc>
        <w:tc>
          <w:tcPr>
            <w:tcW w:w="2420" w:type="dxa"/>
            <w:vAlign w:val="bottom"/>
          </w:tcPr>
          <w:p w14:paraId="11083359" w14:textId="77777777" w:rsidR="004B413C" w:rsidRDefault="004B413C">
            <w:pPr>
              <w:rPr>
                <w:sz w:val="20"/>
                <w:szCs w:val="20"/>
              </w:rPr>
            </w:pPr>
          </w:p>
        </w:tc>
      </w:tr>
      <w:tr w:rsidR="004B413C" w14:paraId="01B8A467" w14:textId="77777777">
        <w:trPr>
          <w:trHeight w:val="239"/>
        </w:trPr>
        <w:tc>
          <w:tcPr>
            <w:tcW w:w="6600" w:type="dxa"/>
            <w:gridSpan w:val="2"/>
            <w:vAlign w:val="bottom"/>
          </w:tcPr>
          <w:p w14:paraId="4EEAFA62" w14:textId="77777777" w:rsidR="004B413C" w:rsidRDefault="00EC2FEA">
            <w:pPr>
              <w:rPr>
                <w:sz w:val="20"/>
                <w:szCs w:val="20"/>
              </w:rPr>
            </w:pPr>
            <w:r>
              <w:rPr>
                <w:rFonts w:ascii="Arial" w:eastAsia="Arial" w:hAnsi="Arial" w:cs="Arial"/>
                <w:sz w:val="20"/>
                <w:szCs w:val="20"/>
              </w:rPr>
              <w:t>* Maintain permanent, deep water for</w:t>
            </w:r>
          </w:p>
        </w:tc>
        <w:tc>
          <w:tcPr>
            <w:tcW w:w="2420" w:type="dxa"/>
            <w:vAlign w:val="bottom"/>
          </w:tcPr>
          <w:p w14:paraId="27945CCB" w14:textId="77777777" w:rsidR="004B413C" w:rsidRDefault="00EC2FEA">
            <w:pPr>
              <w:ind w:left="260"/>
              <w:jc w:val="center"/>
              <w:rPr>
                <w:sz w:val="20"/>
                <w:szCs w:val="20"/>
              </w:rPr>
            </w:pPr>
            <w:r>
              <w:rPr>
                <w:rFonts w:ascii="Arial" w:eastAsia="Arial" w:hAnsi="Arial" w:cs="Arial"/>
                <w:w w:val="86"/>
                <w:sz w:val="20"/>
                <w:szCs w:val="20"/>
              </w:rPr>
              <w:t>Yes</w:t>
            </w:r>
          </w:p>
        </w:tc>
      </w:tr>
      <w:tr w:rsidR="004B413C" w14:paraId="4BB0D6D8" w14:textId="77777777">
        <w:trPr>
          <w:trHeight w:val="239"/>
        </w:trPr>
        <w:tc>
          <w:tcPr>
            <w:tcW w:w="6600" w:type="dxa"/>
            <w:gridSpan w:val="2"/>
            <w:vAlign w:val="bottom"/>
          </w:tcPr>
          <w:p w14:paraId="2387AFED" w14:textId="77777777" w:rsidR="004B413C" w:rsidRDefault="00EC2FEA">
            <w:pPr>
              <w:ind w:left="20"/>
              <w:rPr>
                <w:sz w:val="20"/>
                <w:szCs w:val="20"/>
              </w:rPr>
            </w:pPr>
            <w:r>
              <w:rPr>
                <w:rFonts w:ascii="Arial" w:eastAsia="Arial" w:hAnsi="Arial" w:cs="Arial"/>
                <w:sz w:val="20"/>
                <w:szCs w:val="20"/>
              </w:rPr>
              <w:t>waterbird habitat and as a drought</w:t>
            </w:r>
          </w:p>
        </w:tc>
        <w:tc>
          <w:tcPr>
            <w:tcW w:w="2420" w:type="dxa"/>
            <w:vAlign w:val="bottom"/>
          </w:tcPr>
          <w:p w14:paraId="2774ECE5" w14:textId="77777777" w:rsidR="004B413C" w:rsidRDefault="004B413C">
            <w:pPr>
              <w:rPr>
                <w:sz w:val="20"/>
                <w:szCs w:val="20"/>
              </w:rPr>
            </w:pPr>
          </w:p>
        </w:tc>
      </w:tr>
      <w:tr w:rsidR="004B413C" w14:paraId="25FF6C87" w14:textId="77777777">
        <w:trPr>
          <w:trHeight w:val="239"/>
        </w:trPr>
        <w:tc>
          <w:tcPr>
            <w:tcW w:w="20" w:type="dxa"/>
            <w:vAlign w:val="bottom"/>
          </w:tcPr>
          <w:p w14:paraId="5A2F0B83" w14:textId="77777777" w:rsidR="004B413C" w:rsidRDefault="004B413C">
            <w:pPr>
              <w:rPr>
                <w:sz w:val="20"/>
                <w:szCs w:val="20"/>
              </w:rPr>
            </w:pPr>
          </w:p>
        </w:tc>
        <w:tc>
          <w:tcPr>
            <w:tcW w:w="6580" w:type="dxa"/>
            <w:vAlign w:val="bottom"/>
          </w:tcPr>
          <w:p w14:paraId="59D981C5" w14:textId="77777777" w:rsidR="004B413C" w:rsidRDefault="00EC2FEA">
            <w:pPr>
              <w:rPr>
                <w:sz w:val="20"/>
                <w:szCs w:val="20"/>
              </w:rPr>
            </w:pPr>
            <w:r>
              <w:rPr>
                <w:rFonts w:ascii="Arial" w:eastAsia="Arial" w:hAnsi="Arial" w:cs="Arial"/>
                <w:sz w:val="20"/>
                <w:szCs w:val="20"/>
              </w:rPr>
              <w:t>refuge</w:t>
            </w:r>
          </w:p>
        </w:tc>
        <w:tc>
          <w:tcPr>
            <w:tcW w:w="2420" w:type="dxa"/>
            <w:vAlign w:val="bottom"/>
          </w:tcPr>
          <w:p w14:paraId="085452F6" w14:textId="77777777" w:rsidR="004B413C" w:rsidRDefault="004B413C">
            <w:pPr>
              <w:rPr>
                <w:sz w:val="20"/>
                <w:szCs w:val="20"/>
              </w:rPr>
            </w:pPr>
          </w:p>
        </w:tc>
      </w:tr>
      <w:tr w:rsidR="004B413C" w14:paraId="1D84B1AD" w14:textId="77777777">
        <w:trPr>
          <w:trHeight w:val="239"/>
        </w:trPr>
        <w:tc>
          <w:tcPr>
            <w:tcW w:w="6600" w:type="dxa"/>
            <w:gridSpan w:val="2"/>
            <w:vAlign w:val="bottom"/>
          </w:tcPr>
          <w:p w14:paraId="52F3439E" w14:textId="77777777" w:rsidR="004B413C" w:rsidRDefault="00EC2FEA">
            <w:pPr>
              <w:rPr>
                <w:sz w:val="20"/>
                <w:szCs w:val="20"/>
              </w:rPr>
            </w:pPr>
            <w:r>
              <w:rPr>
                <w:rFonts w:ascii="Arial" w:eastAsia="Arial" w:hAnsi="Arial" w:cs="Arial"/>
                <w:sz w:val="20"/>
                <w:szCs w:val="20"/>
              </w:rPr>
              <w:t>* Maintain permanent water for fish</w:t>
            </w:r>
          </w:p>
        </w:tc>
        <w:tc>
          <w:tcPr>
            <w:tcW w:w="2420" w:type="dxa"/>
            <w:vAlign w:val="bottom"/>
          </w:tcPr>
          <w:p w14:paraId="5975F6AA" w14:textId="77777777" w:rsidR="004B413C" w:rsidRDefault="00EC2FEA">
            <w:pPr>
              <w:ind w:left="260"/>
              <w:jc w:val="center"/>
              <w:rPr>
                <w:sz w:val="20"/>
                <w:szCs w:val="20"/>
              </w:rPr>
            </w:pPr>
            <w:r>
              <w:rPr>
                <w:rFonts w:ascii="Arial" w:eastAsia="Arial" w:hAnsi="Arial" w:cs="Arial"/>
                <w:w w:val="86"/>
                <w:sz w:val="20"/>
                <w:szCs w:val="20"/>
              </w:rPr>
              <w:t>Yes</w:t>
            </w:r>
          </w:p>
        </w:tc>
      </w:tr>
      <w:tr w:rsidR="004B413C" w14:paraId="7B5EB2F9" w14:textId="77777777">
        <w:trPr>
          <w:trHeight w:val="239"/>
        </w:trPr>
        <w:tc>
          <w:tcPr>
            <w:tcW w:w="20" w:type="dxa"/>
            <w:vAlign w:val="bottom"/>
          </w:tcPr>
          <w:p w14:paraId="06A0EC21" w14:textId="77777777" w:rsidR="004B413C" w:rsidRDefault="004B413C">
            <w:pPr>
              <w:rPr>
                <w:sz w:val="20"/>
                <w:szCs w:val="20"/>
              </w:rPr>
            </w:pPr>
          </w:p>
        </w:tc>
        <w:tc>
          <w:tcPr>
            <w:tcW w:w="6580" w:type="dxa"/>
            <w:vAlign w:val="bottom"/>
          </w:tcPr>
          <w:p w14:paraId="668F5CE4" w14:textId="77777777" w:rsidR="004B413C" w:rsidRDefault="00EC2FEA">
            <w:pPr>
              <w:rPr>
                <w:sz w:val="20"/>
                <w:szCs w:val="20"/>
              </w:rPr>
            </w:pPr>
            <w:r>
              <w:rPr>
                <w:rFonts w:ascii="Arial" w:eastAsia="Arial" w:hAnsi="Arial" w:cs="Arial"/>
                <w:sz w:val="20"/>
                <w:szCs w:val="20"/>
              </w:rPr>
              <w:t>and other dependent species</w:t>
            </w:r>
          </w:p>
        </w:tc>
        <w:tc>
          <w:tcPr>
            <w:tcW w:w="2420" w:type="dxa"/>
            <w:vAlign w:val="bottom"/>
          </w:tcPr>
          <w:p w14:paraId="24EB8BCB" w14:textId="77777777" w:rsidR="004B413C" w:rsidRDefault="004B413C">
            <w:pPr>
              <w:rPr>
                <w:sz w:val="20"/>
                <w:szCs w:val="20"/>
              </w:rPr>
            </w:pPr>
          </w:p>
        </w:tc>
      </w:tr>
      <w:tr w:rsidR="004B413C" w14:paraId="513382D3" w14:textId="77777777">
        <w:trPr>
          <w:trHeight w:val="239"/>
        </w:trPr>
        <w:tc>
          <w:tcPr>
            <w:tcW w:w="6600" w:type="dxa"/>
            <w:gridSpan w:val="2"/>
            <w:vAlign w:val="bottom"/>
          </w:tcPr>
          <w:p w14:paraId="7B04FE8D" w14:textId="77777777" w:rsidR="004B413C" w:rsidRDefault="00EC2FEA">
            <w:pPr>
              <w:rPr>
                <w:sz w:val="20"/>
                <w:szCs w:val="20"/>
              </w:rPr>
            </w:pPr>
            <w:r>
              <w:rPr>
                <w:rFonts w:ascii="Arial" w:eastAsia="Arial" w:hAnsi="Arial" w:cs="Arial"/>
                <w:sz w:val="20"/>
                <w:szCs w:val="20"/>
              </w:rPr>
              <w:t>* Maintain the landscape amenity</w:t>
            </w:r>
          </w:p>
        </w:tc>
        <w:tc>
          <w:tcPr>
            <w:tcW w:w="2420" w:type="dxa"/>
            <w:vAlign w:val="bottom"/>
          </w:tcPr>
          <w:p w14:paraId="09A6706C" w14:textId="77777777" w:rsidR="004B413C" w:rsidRDefault="00EC2FEA">
            <w:pPr>
              <w:ind w:left="260"/>
              <w:jc w:val="center"/>
              <w:rPr>
                <w:sz w:val="20"/>
                <w:szCs w:val="20"/>
              </w:rPr>
            </w:pPr>
            <w:r>
              <w:rPr>
                <w:rFonts w:ascii="Arial" w:eastAsia="Arial" w:hAnsi="Arial" w:cs="Arial"/>
                <w:w w:val="86"/>
                <w:sz w:val="20"/>
                <w:szCs w:val="20"/>
              </w:rPr>
              <w:t>Yes</w:t>
            </w:r>
          </w:p>
        </w:tc>
      </w:tr>
      <w:tr w:rsidR="004B413C" w14:paraId="7003F50E" w14:textId="77777777">
        <w:trPr>
          <w:trHeight w:val="281"/>
        </w:trPr>
        <w:tc>
          <w:tcPr>
            <w:tcW w:w="20" w:type="dxa"/>
            <w:vAlign w:val="bottom"/>
          </w:tcPr>
          <w:p w14:paraId="402EBD35" w14:textId="77777777" w:rsidR="004B413C" w:rsidRDefault="004B413C">
            <w:pPr>
              <w:rPr>
                <w:sz w:val="24"/>
                <w:szCs w:val="24"/>
              </w:rPr>
            </w:pPr>
          </w:p>
        </w:tc>
        <w:tc>
          <w:tcPr>
            <w:tcW w:w="6580" w:type="dxa"/>
            <w:vAlign w:val="bottom"/>
          </w:tcPr>
          <w:p w14:paraId="5C1D6AF3" w14:textId="77777777" w:rsidR="004B413C" w:rsidRDefault="00EC2FEA">
            <w:pPr>
              <w:rPr>
                <w:sz w:val="20"/>
                <w:szCs w:val="20"/>
              </w:rPr>
            </w:pPr>
            <w:r>
              <w:rPr>
                <w:rFonts w:ascii="Arial" w:eastAsia="Arial" w:hAnsi="Arial" w:cs="Arial"/>
                <w:sz w:val="20"/>
                <w:szCs w:val="20"/>
              </w:rPr>
              <w:t>values of the wetland</w:t>
            </w:r>
          </w:p>
        </w:tc>
        <w:tc>
          <w:tcPr>
            <w:tcW w:w="2420" w:type="dxa"/>
            <w:vAlign w:val="bottom"/>
          </w:tcPr>
          <w:p w14:paraId="6F9CDE2A" w14:textId="77777777" w:rsidR="004B413C" w:rsidRDefault="004B413C">
            <w:pPr>
              <w:rPr>
                <w:sz w:val="24"/>
                <w:szCs w:val="24"/>
              </w:rPr>
            </w:pPr>
          </w:p>
        </w:tc>
      </w:tr>
      <w:tr w:rsidR="004B413C" w14:paraId="532E05D7" w14:textId="77777777">
        <w:trPr>
          <w:trHeight w:val="50"/>
        </w:trPr>
        <w:tc>
          <w:tcPr>
            <w:tcW w:w="20" w:type="dxa"/>
            <w:tcBorders>
              <w:bottom w:val="single" w:sz="8" w:space="0" w:color="auto"/>
            </w:tcBorders>
            <w:vAlign w:val="bottom"/>
          </w:tcPr>
          <w:p w14:paraId="62DD0768" w14:textId="77777777" w:rsidR="004B413C" w:rsidRDefault="004B413C">
            <w:pPr>
              <w:rPr>
                <w:sz w:val="4"/>
                <w:szCs w:val="4"/>
              </w:rPr>
            </w:pPr>
          </w:p>
        </w:tc>
        <w:tc>
          <w:tcPr>
            <w:tcW w:w="6580" w:type="dxa"/>
            <w:tcBorders>
              <w:bottom w:val="single" w:sz="8" w:space="0" w:color="auto"/>
            </w:tcBorders>
            <w:vAlign w:val="bottom"/>
          </w:tcPr>
          <w:p w14:paraId="5471FB38" w14:textId="77777777" w:rsidR="004B413C" w:rsidRDefault="004B413C">
            <w:pPr>
              <w:rPr>
                <w:sz w:val="4"/>
                <w:szCs w:val="4"/>
              </w:rPr>
            </w:pPr>
          </w:p>
        </w:tc>
        <w:tc>
          <w:tcPr>
            <w:tcW w:w="2420" w:type="dxa"/>
            <w:tcBorders>
              <w:bottom w:val="single" w:sz="8" w:space="0" w:color="auto"/>
            </w:tcBorders>
            <w:vAlign w:val="bottom"/>
          </w:tcPr>
          <w:p w14:paraId="33BF7666" w14:textId="77777777" w:rsidR="004B413C" w:rsidRDefault="004B413C">
            <w:pPr>
              <w:rPr>
                <w:sz w:val="4"/>
                <w:szCs w:val="4"/>
              </w:rPr>
            </w:pPr>
          </w:p>
        </w:tc>
      </w:tr>
    </w:tbl>
    <w:p w14:paraId="27A2DA54" w14:textId="77777777" w:rsidR="004B413C" w:rsidRDefault="004B413C">
      <w:pPr>
        <w:spacing w:line="200" w:lineRule="exact"/>
        <w:rPr>
          <w:sz w:val="20"/>
          <w:szCs w:val="20"/>
        </w:rPr>
      </w:pPr>
    </w:p>
    <w:p w14:paraId="2D9E9E76" w14:textId="77777777" w:rsidR="004B413C" w:rsidRDefault="004B413C">
      <w:pPr>
        <w:sectPr w:rsidR="004B413C">
          <w:pgSz w:w="12240" w:h="15840"/>
          <w:pgMar w:top="1382" w:right="1440" w:bottom="307" w:left="1440" w:header="0" w:footer="0" w:gutter="0"/>
          <w:cols w:space="720" w:equalWidth="0">
            <w:col w:w="9360"/>
          </w:cols>
        </w:sectPr>
      </w:pPr>
    </w:p>
    <w:p w14:paraId="3931D575" w14:textId="77777777" w:rsidR="004B413C" w:rsidRDefault="004B413C">
      <w:pPr>
        <w:spacing w:line="200" w:lineRule="exact"/>
        <w:rPr>
          <w:sz w:val="20"/>
          <w:szCs w:val="20"/>
        </w:rPr>
      </w:pPr>
    </w:p>
    <w:p w14:paraId="47D6B302" w14:textId="77777777" w:rsidR="004B413C" w:rsidRDefault="004B413C">
      <w:pPr>
        <w:spacing w:line="200" w:lineRule="exact"/>
        <w:rPr>
          <w:sz w:val="20"/>
          <w:szCs w:val="20"/>
        </w:rPr>
      </w:pPr>
    </w:p>
    <w:p w14:paraId="129E34D6" w14:textId="77777777" w:rsidR="004B413C" w:rsidRDefault="004B413C">
      <w:pPr>
        <w:spacing w:line="200" w:lineRule="exact"/>
        <w:rPr>
          <w:sz w:val="20"/>
          <w:szCs w:val="20"/>
        </w:rPr>
      </w:pPr>
    </w:p>
    <w:p w14:paraId="5A5DB8CD" w14:textId="77777777" w:rsidR="004B413C" w:rsidRDefault="004B413C">
      <w:pPr>
        <w:spacing w:line="200" w:lineRule="exact"/>
        <w:rPr>
          <w:sz w:val="20"/>
          <w:szCs w:val="20"/>
        </w:rPr>
      </w:pPr>
    </w:p>
    <w:p w14:paraId="5887801D" w14:textId="77777777" w:rsidR="004B413C" w:rsidRDefault="004B413C">
      <w:pPr>
        <w:spacing w:line="200" w:lineRule="exact"/>
        <w:rPr>
          <w:sz w:val="20"/>
          <w:szCs w:val="20"/>
        </w:rPr>
      </w:pPr>
    </w:p>
    <w:p w14:paraId="614ACB19" w14:textId="77777777" w:rsidR="004B413C" w:rsidRDefault="004B413C">
      <w:pPr>
        <w:spacing w:line="200" w:lineRule="exact"/>
        <w:rPr>
          <w:sz w:val="20"/>
          <w:szCs w:val="20"/>
        </w:rPr>
      </w:pPr>
    </w:p>
    <w:p w14:paraId="0D5E73DF" w14:textId="77777777" w:rsidR="004B413C" w:rsidRDefault="004B413C">
      <w:pPr>
        <w:spacing w:line="200" w:lineRule="exact"/>
        <w:rPr>
          <w:sz w:val="20"/>
          <w:szCs w:val="20"/>
        </w:rPr>
      </w:pPr>
    </w:p>
    <w:p w14:paraId="7B8FFA2A" w14:textId="77777777" w:rsidR="004B413C" w:rsidRDefault="004B413C">
      <w:pPr>
        <w:spacing w:line="200" w:lineRule="exact"/>
        <w:rPr>
          <w:sz w:val="20"/>
          <w:szCs w:val="20"/>
        </w:rPr>
      </w:pPr>
    </w:p>
    <w:p w14:paraId="5D7D1A63" w14:textId="77777777" w:rsidR="004B413C" w:rsidRDefault="004B413C">
      <w:pPr>
        <w:spacing w:line="200" w:lineRule="exact"/>
        <w:rPr>
          <w:sz w:val="20"/>
          <w:szCs w:val="20"/>
        </w:rPr>
      </w:pPr>
    </w:p>
    <w:p w14:paraId="236A2EFE" w14:textId="77777777" w:rsidR="004B413C" w:rsidRDefault="004B413C">
      <w:pPr>
        <w:spacing w:line="200" w:lineRule="exact"/>
        <w:rPr>
          <w:sz w:val="20"/>
          <w:szCs w:val="20"/>
        </w:rPr>
      </w:pPr>
    </w:p>
    <w:p w14:paraId="3B9996BF" w14:textId="77777777" w:rsidR="004B413C" w:rsidRDefault="004B413C">
      <w:pPr>
        <w:spacing w:line="200" w:lineRule="exact"/>
        <w:rPr>
          <w:sz w:val="20"/>
          <w:szCs w:val="20"/>
        </w:rPr>
      </w:pPr>
    </w:p>
    <w:p w14:paraId="0E38FA60" w14:textId="77777777" w:rsidR="004B413C" w:rsidRDefault="004B413C">
      <w:pPr>
        <w:spacing w:line="200" w:lineRule="exact"/>
        <w:rPr>
          <w:sz w:val="20"/>
          <w:szCs w:val="20"/>
        </w:rPr>
      </w:pPr>
    </w:p>
    <w:p w14:paraId="3AE9F850" w14:textId="77777777" w:rsidR="004B413C" w:rsidRDefault="004B413C">
      <w:pPr>
        <w:spacing w:line="200" w:lineRule="exact"/>
        <w:rPr>
          <w:sz w:val="20"/>
          <w:szCs w:val="20"/>
        </w:rPr>
      </w:pPr>
    </w:p>
    <w:p w14:paraId="3CE7DAD2" w14:textId="77777777" w:rsidR="004B413C" w:rsidRDefault="004B413C">
      <w:pPr>
        <w:spacing w:line="200" w:lineRule="exact"/>
        <w:rPr>
          <w:sz w:val="20"/>
          <w:szCs w:val="20"/>
        </w:rPr>
      </w:pPr>
    </w:p>
    <w:p w14:paraId="25C28840" w14:textId="77777777" w:rsidR="004B413C" w:rsidRDefault="004B413C">
      <w:pPr>
        <w:spacing w:line="200" w:lineRule="exact"/>
        <w:rPr>
          <w:sz w:val="20"/>
          <w:szCs w:val="20"/>
        </w:rPr>
      </w:pPr>
    </w:p>
    <w:p w14:paraId="32F1D08C" w14:textId="77777777" w:rsidR="004B413C" w:rsidRDefault="004B413C">
      <w:pPr>
        <w:spacing w:line="200" w:lineRule="exact"/>
        <w:rPr>
          <w:sz w:val="20"/>
          <w:szCs w:val="20"/>
        </w:rPr>
      </w:pPr>
    </w:p>
    <w:p w14:paraId="01DA67C6" w14:textId="77777777" w:rsidR="004B413C" w:rsidRDefault="004B413C">
      <w:pPr>
        <w:spacing w:line="200" w:lineRule="exact"/>
        <w:rPr>
          <w:sz w:val="20"/>
          <w:szCs w:val="20"/>
        </w:rPr>
      </w:pPr>
    </w:p>
    <w:p w14:paraId="32CBD366" w14:textId="77777777" w:rsidR="004B413C" w:rsidRDefault="004B413C">
      <w:pPr>
        <w:spacing w:line="200" w:lineRule="exact"/>
        <w:rPr>
          <w:sz w:val="20"/>
          <w:szCs w:val="20"/>
        </w:rPr>
      </w:pPr>
    </w:p>
    <w:p w14:paraId="5079B9F0" w14:textId="77777777" w:rsidR="004B413C" w:rsidRDefault="004B413C">
      <w:pPr>
        <w:spacing w:line="200" w:lineRule="exact"/>
        <w:rPr>
          <w:sz w:val="20"/>
          <w:szCs w:val="20"/>
        </w:rPr>
      </w:pPr>
    </w:p>
    <w:p w14:paraId="68DEFA69" w14:textId="77777777" w:rsidR="004B413C" w:rsidRDefault="004B413C">
      <w:pPr>
        <w:spacing w:line="200" w:lineRule="exact"/>
        <w:rPr>
          <w:sz w:val="20"/>
          <w:szCs w:val="20"/>
        </w:rPr>
      </w:pPr>
    </w:p>
    <w:p w14:paraId="4D398043" w14:textId="77777777" w:rsidR="004B413C" w:rsidRDefault="004B413C">
      <w:pPr>
        <w:spacing w:line="200" w:lineRule="exact"/>
        <w:rPr>
          <w:sz w:val="20"/>
          <w:szCs w:val="20"/>
        </w:rPr>
      </w:pPr>
    </w:p>
    <w:p w14:paraId="31FA5651" w14:textId="77777777" w:rsidR="004B413C" w:rsidRDefault="004B413C">
      <w:pPr>
        <w:spacing w:line="200" w:lineRule="exact"/>
        <w:rPr>
          <w:sz w:val="20"/>
          <w:szCs w:val="20"/>
        </w:rPr>
      </w:pPr>
    </w:p>
    <w:p w14:paraId="6BCE424E" w14:textId="77777777" w:rsidR="004B413C" w:rsidRDefault="004B413C">
      <w:pPr>
        <w:spacing w:line="200" w:lineRule="exact"/>
        <w:rPr>
          <w:sz w:val="20"/>
          <w:szCs w:val="20"/>
        </w:rPr>
      </w:pPr>
    </w:p>
    <w:p w14:paraId="62D2A537" w14:textId="77777777" w:rsidR="004B413C" w:rsidRDefault="004B413C">
      <w:pPr>
        <w:spacing w:line="200" w:lineRule="exact"/>
        <w:rPr>
          <w:sz w:val="20"/>
          <w:szCs w:val="20"/>
        </w:rPr>
      </w:pPr>
    </w:p>
    <w:p w14:paraId="46192AFD" w14:textId="77777777" w:rsidR="004B413C" w:rsidRDefault="004B413C">
      <w:pPr>
        <w:spacing w:line="200" w:lineRule="exact"/>
        <w:rPr>
          <w:sz w:val="20"/>
          <w:szCs w:val="20"/>
        </w:rPr>
      </w:pPr>
    </w:p>
    <w:p w14:paraId="4E92F6FD" w14:textId="77777777" w:rsidR="004B413C" w:rsidRDefault="004B413C">
      <w:pPr>
        <w:spacing w:line="200" w:lineRule="exact"/>
        <w:rPr>
          <w:sz w:val="20"/>
          <w:szCs w:val="20"/>
        </w:rPr>
      </w:pPr>
    </w:p>
    <w:p w14:paraId="771A21E5" w14:textId="77777777" w:rsidR="004B413C" w:rsidRDefault="004B413C">
      <w:pPr>
        <w:spacing w:line="200" w:lineRule="exact"/>
        <w:rPr>
          <w:sz w:val="20"/>
          <w:szCs w:val="20"/>
        </w:rPr>
      </w:pPr>
    </w:p>
    <w:p w14:paraId="4093542A" w14:textId="77777777" w:rsidR="004B413C" w:rsidRDefault="004B413C">
      <w:pPr>
        <w:spacing w:line="200" w:lineRule="exact"/>
        <w:rPr>
          <w:sz w:val="20"/>
          <w:szCs w:val="20"/>
        </w:rPr>
      </w:pPr>
    </w:p>
    <w:p w14:paraId="6F10A067" w14:textId="77777777" w:rsidR="004B413C" w:rsidRDefault="004B413C">
      <w:pPr>
        <w:spacing w:line="200" w:lineRule="exact"/>
        <w:rPr>
          <w:sz w:val="20"/>
          <w:szCs w:val="20"/>
        </w:rPr>
      </w:pPr>
    </w:p>
    <w:p w14:paraId="6BE684C1" w14:textId="77777777" w:rsidR="004B413C" w:rsidRDefault="004B413C">
      <w:pPr>
        <w:spacing w:line="200" w:lineRule="exact"/>
        <w:rPr>
          <w:sz w:val="20"/>
          <w:szCs w:val="20"/>
        </w:rPr>
      </w:pPr>
    </w:p>
    <w:p w14:paraId="057FCB57" w14:textId="77777777" w:rsidR="004B413C" w:rsidRDefault="004B413C">
      <w:pPr>
        <w:spacing w:line="200" w:lineRule="exact"/>
        <w:rPr>
          <w:sz w:val="20"/>
          <w:szCs w:val="20"/>
        </w:rPr>
      </w:pPr>
    </w:p>
    <w:p w14:paraId="12A87963" w14:textId="77777777" w:rsidR="004B413C" w:rsidRDefault="004B413C">
      <w:pPr>
        <w:spacing w:line="200" w:lineRule="exact"/>
        <w:rPr>
          <w:sz w:val="20"/>
          <w:szCs w:val="20"/>
        </w:rPr>
      </w:pPr>
    </w:p>
    <w:p w14:paraId="644587F4" w14:textId="77777777" w:rsidR="004B413C" w:rsidRDefault="004B413C">
      <w:pPr>
        <w:spacing w:line="200" w:lineRule="exact"/>
        <w:rPr>
          <w:sz w:val="20"/>
          <w:szCs w:val="20"/>
        </w:rPr>
      </w:pPr>
    </w:p>
    <w:p w14:paraId="5A7D964C" w14:textId="77777777" w:rsidR="004B413C" w:rsidRDefault="004B413C">
      <w:pPr>
        <w:spacing w:line="200" w:lineRule="exact"/>
        <w:rPr>
          <w:sz w:val="20"/>
          <w:szCs w:val="20"/>
        </w:rPr>
      </w:pPr>
    </w:p>
    <w:p w14:paraId="1EFBC8B7" w14:textId="77777777" w:rsidR="004B413C" w:rsidRDefault="004B413C">
      <w:pPr>
        <w:spacing w:line="236" w:lineRule="exact"/>
        <w:rPr>
          <w:sz w:val="20"/>
          <w:szCs w:val="20"/>
        </w:rPr>
      </w:pPr>
    </w:p>
    <w:p w14:paraId="3C4FC58F" w14:textId="77777777" w:rsidR="004B413C" w:rsidRDefault="00EC2FEA">
      <w:pPr>
        <w:jc w:val="center"/>
        <w:rPr>
          <w:sz w:val="20"/>
          <w:szCs w:val="20"/>
        </w:rPr>
      </w:pPr>
      <w:r>
        <w:rPr>
          <w:rFonts w:ascii="Arial" w:eastAsia="Arial" w:hAnsi="Arial" w:cs="Arial"/>
          <w:sz w:val="17"/>
          <w:szCs w:val="17"/>
        </w:rPr>
        <w:t>25</w:t>
      </w:r>
    </w:p>
    <w:p w14:paraId="5B5AD7D0" w14:textId="77777777" w:rsidR="004B413C" w:rsidRDefault="004B413C">
      <w:pPr>
        <w:sectPr w:rsidR="004B413C">
          <w:type w:val="continuous"/>
          <w:pgSz w:w="12240" w:h="15840"/>
          <w:pgMar w:top="1382" w:right="1440" w:bottom="307" w:left="1440" w:header="0" w:footer="0" w:gutter="0"/>
          <w:cols w:space="720" w:equalWidth="0">
            <w:col w:w="9360"/>
          </w:cols>
        </w:sectPr>
      </w:pPr>
    </w:p>
    <w:p w14:paraId="471630BC" w14:textId="77777777" w:rsidR="004B413C" w:rsidRDefault="004B413C">
      <w:pPr>
        <w:spacing w:line="200" w:lineRule="exact"/>
        <w:rPr>
          <w:sz w:val="20"/>
          <w:szCs w:val="20"/>
        </w:rPr>
      </w:pPr>
      <w:bookmarkStart w:id="59" w:name="page26"/>
      <w:bookmarkEnd w:id="59"/>
    </w:p>
    <w:p w14:paraId="395884E6" w14:textId="77777777" w:rsidR="004B413C" w:rsidRDefault="004B413C">
      <w:pPr>
        <w:spacing w:line="200" w:lineRule="exact"/>
        <w:rPr>
          <w:sz w:val="20"/>
          <w:szCs w:val="20"/>
        </w:rPr>
      </w:pPr>
    </w:p>
    <w:p w14:paraId="13EF34EA" w14:textId="77777777" w:rsidR="004B413C" w:rsidRDefault="004B413C">
      <w:pPr>
        <w:spacing w:line="200" w:lineRule="exact"/>
        <w:rPr>
          <w:sz w:val="20"/>
          <w:szCs w:val="20"/>
        </w:rPr>
      </w:pPr>
    </w:p>
    <w:p w14:paraId="5ACDA1D0" w14:textId="77777777" w:rsidR="004B413C" w:rsidRDefault="004B413C">
      <w:pPr>
        <w:spacing w:line="200" w:lineRule="exact"/>
        <w:rPr>
          <w:sz w:val="20"/>
          <w:szCs w:val="20"/>
        </w:rPr>
      </w:pPr>
    </w:p>
    <w:p w14:paraId="1DC59A3B" w14:textId="77777777" w:rsidR="004B413C" w:rsidRDefault="004B413C">
      <w:pPr>
        <w:spacing w:line="200" w:lineRule="exact"/>
        <w:rPr>
          <w:sz w:val="20"/>
          <w:szCs w:val="20"/>
        </w:rPr>
      </w:pPr>
    </w:p>
    <w:p w14:paraId="40BA91F7" w14:textId="77777777" w:rsidR="004B413C" w:rsidRDefault="004B413C">
      <w:pPr>
        <w:spacing w:line="200" w:lineRule="exact"/>
        <w:rPr>
          <w:sz w:val="20"/>
          <w:szCs w:val="20"/>
        </w:rPr>
      </w:pPr>
    </w:p>
    <w:p w14:paraId="507E83FA" w14:textId="77777777" w:rsidR="004B413C" w:rsidRDefault="004B413C">
      <w:pPr>
        <w:spacing w:line="200" w:lineRule="exact"/>
        <w:rPr>
          <w:sz w:val="20"/>
          <w:szCs w:val="20"/>
        </w:rPr>
      </w:pPr>
    </w:p>
    <w:p w14:paraId="2099E018" w14:textId="77777777" w:rsidR="004B413C" w:rsidRDefault="004B413C">
      <w:pPr>
        <w:spacing w:line="200" w:lineRule="exact"/>
        <w:rPr>
          <w:sz w:val="20"/>
          <w:szCs w:val="20"/>
        </w:rPr>
      </w:pPr>
    </w:p>
    <w:p w14:paraId="4A36BD21" w14:textId="77777777" w:rsidR="004B413C" w:rsidRDefault="004B413C">
      <w:pPr>
        <w:spacing w:line="200" w:lineRule="exact"/>
        <w:rPr>
          <w:sz w:val="20"/>
          <w:szCs w:val="20"/>
        </w:rPr>
      </w:pPr>
    </w:p>
    <w:p w14:paraId="31026E9C" w14:textId="77777777" w:rsidR="004B413C" w:rsidRDefault="004B413C">
      <w:pPr>
        <w:spacing w:line="200" w:lineRule="exact"/>
        <w:rPr>
          <w:sz w:val="20"/>
          <w:szCs w:val="20"/>
        </w:rPr>
      </w:pPr>
    </w:p>
    <w:p w14:paraId="455A256C" w14:textId="77777777" w:rsidR="004B413C" w:rsidRDefault="004B413C">
      <w:pPr>
        <w:spacing w:line="200" w:lineRule="exact"/>
        <w:rPr>
          <w:sz w:val="20"/>
          <w:szCs w:val="20"/>
        </w:rPr>
      </w:pPr>
    </w:p>
    <w:p w14:paraId="2E5A7667" w14:textId="77777777" w:rsidR="004B413C" w:rsidRDefault="004B413C">
      <w:pPr>
        <w:spacing w:line="200" w:lineRule="exact"/>
        <w:rPr>
          <w:sz w:val="20"/>
          <w:szCs w:val="20"/>
        </w:rPr>
      </w:pPr>
    </w:p>
    <w:p w14:paraId="5F7D22E9" w14:textId="77777777" w:rsidR="004B413C" w:rsidRDefault="004B413C">
      <w:pPr>
        <w:spacing w:line="200" w:lineRule="exact"/>
        <w:rPr>
          <w:sz w:val="20"/>
          <w:szCs w:val="20"/>
        </w:rPr>
      </w:pPr>
    </w:p>
    <w:p w14:paraId="5EB12826" w14:textId="77777777" w:rsidR="004B413C" w:rsidRDefault="004B413C">
      <w:pPr>
        <w:spacing w:line="264" w:lineRule="exact"/>
        <w:rPr>
          <w:sz w:val="20"/>
          <w:szCs w:val="20"/>
        </w:rPr>
      </w:pPr>
    </w:p>
    <w:tbl>
      <w:tblPr>
        <w:tblW w:w="0" w:type="auto"/>
        <w:tblInd w:w="100" w:type="dxa"/>
        <w:tblLayout w:type="fixed"/>
        <w:tblCellMar>
          <w:left w:w="0" w:type="dxa"/>
          <w:right w:w="0" w:type="dxa"/>
        </w:tblCellMar>
        <w:tblLook w:val="04A0" w:firstRow="1" w:lastRow="0" w:firstColumn="1" w:lastColumn="0" w:noHBand="0" w:noVBand="1"/>
      </w:tblPr>
      <w:tblGrid>
        <w:gridCol w:w="1400"/>
        <w:gridCol w:w="700"/>
        <w:gridCol w:w="700"/>
        <w:gridCol w:w="700"/>
        <w:gridCol w:w="700"/>
        <w:gridCol w:w="700"/>
        <w:gridCol w:w="700"/>
        <w:gridCol w:w="700"/>
        <w:gridCol w:w="700"/>
        <w:gridCol w:w="700"/>
        <w:gridCol w:w="720"/>
        <w:gridCol w:w="540"/>
      </w:tblGrid>
      <w:tr w:rsidR="004B413C" w14:paraId="35859B74" w14:textId="77777777">
        <w:trPr>
          <w:trHeight w:val="207"/>
        </w:trPr>
        <w:tc>
          <w:tcPr>
            <w:tcW w:w="1400" w:type="dxa"/>
            <w:vAlign w:val="bottom"/>
          </w:tcPr>
          <w:p w14:paraId="4D5E1C09" w14:textId="77777777" w:rsidR="004B413C" w:rsidRDefault="00EC2FEA">
            <w:pPr>
              <w:ind w:right="827"/>
              <w:jc w:val="right"/>
              <w:rPr>
                <w:sz w:val="20"/>
                <w:szCs w:val="20"/>
              </w:rPr>
            </w:pPr>
            <w:r>
              <w:rPr>
                <w:rFonts w:ascii="Arial" w:eastAsia="Arial" w:hAnsi="Arial" w:cs="Arial"/>
                <w:color w:val="4D4D4D"/>
                <w:sz w:val="18"/>
                <w:szCs w:val="18"/>
              </w:rPr>
              <w:t>30</w:t>
            </w:r>
          </w:p>
        </w:tc>
        <w:tc>
          <w:tcPr>
            <w:tcW w:w="700" w:type="dxa"/>
            <w:vAlign w:val="bottom"/>
          </w:tcPr>
          <w:p w14:paraId="2E666421" w14:textId="77777777" w:rsidR="004B413C" w:rsidRDefault="004B413C">
            <w:pPr>
              <w:rPr>
                <w:sz w:val="18"/>
                <w:szCs w:val="18"/>
              </w:rPr>
            </w:pPr>
          </w:p>
        </w:tc>
        <w:tc>
          <w:tcPr>
            <w:tcW w:w="700" w:type="dxa"/>
            <w:vAlign w:val="bottom"/>
          </w:tcPr>
          <w:p w14:paraId="291C1E2E" w14:textId="77777777" w:rsidR="004B413C" w:rsidRDefault="004B413C">
            <w:pPr>
              <w:rPr>
                <w:sz w:val="18"/>
                <w:szCs w:val="18"/>
              </w:rPr>
            </w:pPr>
          </w:p>
        </w:tc>
        <w:tc>
          <w:tcPr>
            <w:tcW w:w="700" w:type="dxa"/>
            <w:vAlign w:val="bottom"/>
          </w:tcPr>
          <w:p w14:paraId="36BE9C89" w14:textId="77777777" w:rsidR="004B413C" w:rsidRDefault="004B413C">
            <w:pPr>
              <w:rPr>
                <w:sz w:val="18"/>
                <w:szCs w:val="18"/>
              </w:rPr>
            </w:pPr>
          </w:p>
        </w:tc>
        <w:tc>
          <w:tcPr>
            <w:tcW w:w="700" w:type="dxa"/>
            <w:vAlign w:val="bottom"/>
          </w:tcPr>
          <w:p w14:paraId="4987F4BB" w14:textId="77777777" w:rsidR="004B413C" w:rsidRDefault="004B413C">
            <w:pPr>
              <w:rPr>
                <w:sz w:val="18"/>
                <w:szCs w:val="18"/>
              </w:rPr>
            </w:pPr>
          </w:p>
        </w:tc>
        <w:tc>
          <w:tcPr>
            <w:tcW w:w="700" w:type="dxa"/>
            <w:vAlign w:val="bottom"/>
          </w:tcPr>
          <w:p w14:paraId="7FC49647" w14:textId="77777777" w:rsidR="004B413C" w:rsidRDefault="004B413C">
            <w:pPr>
              <w:rPr>
                <w:sz w:val="18"/>
                <w:szCs w:val="18"/>
              </w:rPr>
            </w:pPr>
          </w:p>
        </w:tc>
        <w:tc>
          <w:tcPr>
            <w:tcW w:w="700" w:type="dxa"/>
            <w:vAlign w:val="bottom"/>
          </w:tcPr>
          <w:p w14:paraId="33C614A9" w14:textId="77777777" w:rsidR="004B413C" w:rsidRDefault="004B413C">
            <w:pPr>
              <w:rPr>
                <w:sz w:val="18"/>
                <w:szCs w:val="18"/>
              </w:rPr>
            </w:pPr>
          </w:p>
        </w:tc>
        <w:tc>
          <w:tcPr>
            <w:tcW w:w="700" w:type="dxa"/>
            <w:vAlign w:val="bottom"/>
          </w:tcPr>
          <w:p w14:paraId="51135C67" w14:textId="77777777" w:rsidR="004B413C" w:rsidRDefault="004B413C">
            <w:pPr>
              <w:rPr>
                <w:sz w:val="18"/>
                <w:szCs w:val="18"/>
              </w:rPr>
            </w:pPr>
          </w:p>
        </w:tc>
        <w:tc>
          <w:tcPr>
            <w:tcW w:w="700" w:type="dxa"/>
            <w:vAlign w:val="bottom"/>
          </w:tcPr>
          <w:p w14:paraId="6ECCC06B" w14:textId="77777777" w:rsidR="004B413C" w:rsidRDefault="004B413C">
            <w:pPr>
              <w:rPr>
                <w:sz w:val="18"/>
                <w:szCs w:val="18"/>
              </w:rPr>
            </w:pPr>
          </w:p>
        </w:tc>
        <w:tc>
          <w:tcPr>
            <w:tcW w:w="700" w:type="dxa"/>
            <w:vAlign w:val="bottom"/>
          </w:tcPr>
          <w:p w14:paraId="3FFEC361" w14:textId="77777777" w:rsidR="004B413C" w:rsidRDefault="004B413C">
            <w:pPr>
              <w:rPr>
                <w:sz w:val="18"/>
                <w:szCs w:val="18"/>
              </w:rPr>
            </w:pPr>
          </w:p>
        </w:tc>
        <w:tc>
          <w:tcPr>
            <w:tcW w:w="720" w:type="dxa"/>
            <w:vAlign w:val="bottom"/>
          </w:tcPr>
          <w:p w14:paraId="2B9A397B" w14:textId="77777777" w:rsidR="004B413C" w:rsidRDefault="004B413C">
            <w:pPr>
              <w:rPr>
                <w:sz w:val="18"/>
                <w:szCs w:val="18"/>
              </w:rPr>
            </w:pPr>
          </w:p>
        </w:tc>
        <w:tc>
          <w:tcPr>
            <w:tcW w:w="540" w:type="dxa"/>
            <w:vAlign w:val="bottom"/>
          </w:tcPr>
          <w:p w14:paraId="569BE3F9" w14:textId="77777777" w:rsidR="004B413C" w:rsidRDefault="004B413C">
            <w:pPr>
              <w:rPr>
                <w:sz w:val="18"/>
                <w:szCs w:val="18"/>
              </w:rPr>
            </w:pPr>
          </w:p>
        </w:tc>
      </w:tr>
      <w:tr w:rsidR="004B413C" w14:paraId="73A84580" w14:textId="77777777">
        <w:trPr>
          <w:trHeight w:val="1796"/>
        </w:trPr>
        <w:tc>
          <w:tcPr>
            <w:tcW w:w="1400" w:type="dxa"/>
            <w:vAlign w:val="bottom"/>
          </w:tcPr>
          <w:p w14:paraId="61A97C5E" w14:textId="77777777" w:rsidR="004B413C" w:rsidRDefault="00EC2FEA">
            <w:pPr>
              <w:ind w:right="827"/>
              <w:jc w:val="right"/>
              <w:rPr>
                <w:sz w:val="20"/>
                <w:szCs w:val="20"/>
              </w:rPr>
            </w:pPr>
            <w:r>
              <w:rPr>
                <w:rFonts w:ascii="Arial" w:eastAsia="Arial" w:hAnsi="Arial" w:cs="Arial"/>
                <w:color w:val="4D4D4D"/>
                <w:sz w:val="18"/>
                <w:szCs w:val="18"/>
              </w:rPr>
              <w:t>25</w:t>
            </w:r>
          </w:p>
        </w:tc>
        <w:tc>
          <w:tcPr>
            <w:tcW w:w="700" w:type="dxa"/>
            <w:vAlign w:val="bottom"/>
          </w:tcPr>
          <w:p w14:paraId="3E150A13" w14:textId="77777777" w:rsidR="004B413C" w:rsidRDefault="004B413C">
            <w:pPr>
              <w:rPr>
                <w:sz w:val="24"/>
                <w:szCs w:val="24"/>
              </w:rPr>
            </w:pPr>
          </w:p>
        </w:tc>
        <w:tc>
          <w:tcPr>
            <w:tcW w:w="700" w:type="dxa"/>
            <w:vAlign w:val="bottom"/>
          </w:tcPr>
          <w:p w14:paraId="48305245" w14:textId="77777777" w:rsidR="004B413C" w:rsidRDefault="004B413C">
            <w:pPr>
              <w:rPr>
                <w:sz w:val="24"/>
                <w:szCs w:val="24"/>
              </w:rPr>
            </w:pPr>
          </w:p>
        </w:tc>
        <w:tc>
          <w:tcPr>
            <w:tcW w:w="700" w:type="dxa"/>
            <w:vAlign w:val="bottom"/>
          </w:tcPr>
          <w:p w14:paraId="00D0F2F8" w14:textId="77777777" w:rsidR="004B413C" w:rsidRDefault="004B413C">
            <w:pPr>
              <w:rPr>
                <w:sz w:val="24"/>
                <w:szCs w:val="24"/>
              </w:rPr>
            </w:pPr>
          </w:p>
        </w:tc>
        <w:tc>
          <w:tcPr>
            <w:tcW w:w="700" w:type="dxa"/>
            <w:vAlign w:val="bottom"/>
          </w:tcPr>
          <w:p w14:paraId="6B05B5A9" w14:textId="77777777" w:rsidR="004B413C" w:rsidRDefault="004B413C">
            <w:pPr>
              <w:rPr>
                <w:sz w:val="24"/>
                <w:szCs w:val="24"/>
              </w:rPr>
            </w:pPr>
          </w:p>
        </w:tc>
        <w:tc>
          <w:tcPr>
            <w:tcW w:w="700" w:type="dxa"/>
            <w:vAlign w:val="bottom"/>
          </w:tcPr>
          <w:p w14:paraId="5516FC9F" w14:textId="77777777" w:rsidR="004B413C" w:rsidRDefault="004B413C">
            <w:pPr>
              <w:rPr>
                <w:sz w:val="24"/>
                <w:szCs w:val="24"/>
              </w:rPr>
            </w:pPr>
          </w:p>
        </w:tc>
        <w:tc>
          <w:tcPr>
            <w:tcW w:w="700" w:type="dxa"/>
            <w:vAlign w:val="bottom"/>
          </w:tcPr>
          <w:p w14:paraId="6DE63840" w14:textId="77777777" w:rsidR="004B413C" w:rsidRDefault="004B413C">
            <w:pPr>
              <w:rPr>
                <w:sz w:val="24"/>
                <w:szCs w:val="24"/>
              </w:rPr>
            </w:pPr>
          </w:p>
        </w:tc>
        <w:tc>
          <w:tcPr>
            <w:tcW w:w="700" w:type="dxa"/>
            <w:vAlign w:val="bottom"/>
          </w:tcPr>
          <w:p w14:paraId="3408DCF2" w14:textId="77777777" w:rsidR="004B413C" w:rsidRDefault="004B413C">
            <w:pPr>
              <w:rPr>
                <w:sz w:val="24"/>
                <w:szCs w:val="24"/>
              </w:rPr>
            </w:pPr>
          </w:p>
        </w:tc>
        <w:tc>
          <w:tcPr>
            <w:tcW w:w="700" w:type="dxa"/>
            <w:vAlign w:val="bottom"/>
          </w:tcPr>
          <w:p w14:paraId="531106C1" w14:textId="77777777" w:rsidR="004B413C" w:rsidRDefault="004B413C">
            <w:pPr>
              <w:rPr>
                <w:sz w:val="24"/>
                <w:szCs w:val="24"/>
              </w:rPr>
            </w:pPr>
          </w:p>
        </w:tc>
        <w:tc>
          <w:tcPr>
            <w:tcW w:w="700" w:type="dxa"/>
            <w:vAlign w:val="bottom"/>
          </w:tcPr>
          <w:p w14:paraId="4F3D07F5" w14:textId="77777777" w:rsidR="004B413C" w:rsidRDefault="004B413C">
            <w:pPr>
              <w:rPr>
                <w:sz w:val="24"/>
                <w:szCs w:val="24"/>
              </w:rPr>
            </w:pPr>
          </w:p>
        </w:tc>
        <w:tc>
          <w:tcPr>
            <w:tcW w:w="720" w:type="dxa"/>
            <w:vAlign w:val="bottom"/>
          </w:tcPr>
          <w:p w14:paraId="736726C8" w14:textId="77777777" w:rsidR="004B413C" w:rsidRDefault="004B413C">
            <w:pPr>
              <w:rPr>
                <w:sz w:val="24"/>
                <w:szCs w:val="24"/>
              </w:rPr>
            </w:pPr>
          </w:p>
        </w:tc>
        <w:tc>
          <w:tcPr>
            <w:tcW w:w="540" w:type="dxa"/>
            <w:vAlign w:val="bottom"/>
          </w:tcPr>
          <w:p w14:paraId="5747AC42" w14:textId="77777777" w:rsidR="004B413C" w:rsidRDefault="004B413C">
            <w:pPr>
              <w:rPr>
                <w:sz w:val="24"/>
                <w:szCs w:val="24"/>
              </w:rPr>
            </w:pPr>
          </w:p>
        </w:tc>
      </w:tr>
      <w:tr w:rsidR="004B413C" w14:paraId="156C63F9" w14:textId="77777777">
        <w:trPr>
          <w:trHeight w:val="1631"/>
        </w:trPr>
        <w:tc>
          <w:tcPr>
            <w:tcW w:w="1400" w:type="dxa"/>
            <w:textDirection w:val="btLr"/>
            <w:vAlign w:val="bottom"/>
          </w:tcPr>
          <w:p w14:paraId="197F446D" w14:textId="77777777" w:rsidR="004B413C" w:rsidRDefault="00EC2FEA">
            <w:pPr>
              <w:ind w:right="1054"/>
              <w:rPr>
                <w:sz w:val="20"/>
                <w:szCs w:val="20"/>
              </w:rPr>
            </w:pPr>
            <w:r>
              <w:rPr>
                <w:rFonts w:ascii="Arial" w:eastAsia="Arial" w:hAnsi="Arial" w:cs="Arial"/>
                <w:w w:val="99"/>
              </w:rPr>
              <w:t>Family richness</w:t>
            </w:r>
          </w:p>
        </w:tc>
        <w:tc>
          <w:tcPr>
            <w:tcW w:w="700" w:type="dxa"/>
            <w:vAlign w:val="bottom"/>
          </w:tcPr>
          <w:p w14:paraId="4270C611" w14:textId="77777777" w:rsidR="004B413C" w:rsidRDefault="004B413C">
            <w:pPr>
              <w:rPr>
                <w:sz w:val="24"/>
                <w:szCs w:val="24"/>
              </w:rPr>
            </w:pPr>
          </w:p>
        </w:tc>
        <w:tc>
          <w:tcPr>
            <w:tcW w:w="700" w:type="dxa"/>
            <w:vAlign w:val="bottom"/>
          </w:tcPr>
          <w:p w14:paraId="7B6B440D" w14:textId="77777777" w:rsidR="004B413C" w:rsidRDefault="004B413C">
            <w:pPr>
              <w:rPr>
                <w:sz w:val="24"/>
                <w:szCs w:val="24"/>
              </w:rPr>
            </w:pPr>
          </w:p>
        </w:tc>
        <w:tc>
          <w:tcPr>
            <w:tcW w:w="700" w:type="dxa"/>
            <w:vAlign w:val="bottom"/>
          </w:tcPr>
          <w:p w14:paraId="5D1EAAAC" w14:textId="77777777" w:rsidR="004B413C" w:rsidRDefault="004B413C">
            <w:pPr>
              <w:rPr>
                <w:sz w:val="24"/>
                <w:szCs w:val="24"/>
              </w:rPr>
            </w:pPr>
          </w:p>
        </w:tc>
        <w:tc>
          <w:tcPr>
            <w:tcW w:w="700" w:type="dxa"/>
            <w:vAlign w:val="bottom"/>
          </w:tcPr>
          <w:p w14:paraId="7C865D60" w14:textId="77777777" w:rsidR="004B413C" w:rsidRDefault="004B413C">
            <w:pPr>
              <w:rPr>
                <w:sz w:val="24"/>
                <w:szCs w:val="24"/>
              </w:rPr>
            </w:pPr>
          </w:p>
        </w:tc>
        <w:tc>
          <w:tcPr>
            <w:tcW w:w="700" w:type="dxa"/>
            <w:vAlign w:val="bottom"/>
          </w:tcPr>
          <w:p w14:paraId="49B9245C" w14:textId="77777777" w:rsidR="004B413C" w:rsidRDefault="004B413C">
            <w:pPr>
              <w:rPr>
                <w:sz w:val="24"/>
                <w:szCs w:val="24"/>
              </w:rPr>
            </w:pPr>
          </w:p>
        </w:tc>
        <w:tc>
          <w:tcPr>
            <w:tcW w:w="700" w:type="dxa"/>
            <w:vAlign w:val="bottom"/>
          </w:tcPr>
          <w:p w14:paraId="5EB4BA42" w14:textId="77777777" w:rsidR="004B413C" w:rsidRDefault="004B413C">
            <w:pPr>
              <w:rPr>
                <w:sz w:val="24"/>
                <w:szCs w:val="24"/>
              </w:rPr>
            </w:pPr>
          </w:p>
        </w:tc>
        <w:tc>
          <w:tcPr>
            <w:tcW w:w="700" w:type="dxa"/>
            <w:vAlign w:val="bottom"/>
          </w:tcPr>
          <w:p w14:paraId="565A51D6" w14:textId="77777777" w:rsidR="004B413C" w:rsidRDefault="004B413C">
            <w:pPr>
              <w:rPr>
                <w:sz w:val="24"/>
                <w:szCs w:val="24"/>
              </w:rPr>
            </w:pPr>
          </w:p>
        </w:tc>
        <w:tc>
          <w:tcPr>
            <w:tcW w:w="700" w:type="dxa"/>
            <w:vAlign w:val="bottom"/>
          </w:tcPr>
          <w:p w14:paraId="6202731B" w14:textId="77777777" w:rsidR="004B413C" w:rsidRDefault="004B413C">
            <w:pPr>
              <w:rPr>
                <w:sz w:val="24"/>
                <w:szCs w:val="24"/>
              </w:rPr>
            </w:pPr>
          </w:p>
        </w:tc>
        <w:tc>
          <w:tcPr>
            <w:tcW w:w="700" w:type="dxa"/>
            <w:vAlign w:val="bottom"/>
          </w:tcPr>
          <w:p w14:paraId="1306B006" w14:textId="77777777" w:rsidR="004B413C" w:rsidRDefault="004B413C">
            <w:pPr>
              <w:rPr>
                <w:sz w:val="24"/>
                <w:szCs w:val="24"/>
              </w:rPr>
            </w:pPr>
          </w:p>
        </w:tc>
        <w:tc>
          <w:tcPr>
            <w:tcW w:w="720" w:type="dxa"/>
            <w:vAlign w:val="bottom"/>
          </w:tcPr>
          <w:p w14:paraId="029B8829" w14:textId="77777777" w:rsidR="004B413C" w:rsidRDefault="004B413C">
            <w:pPr>
              <w:rPr>
                <w:sz w:val="24"/>
                <w:szCs w:val="24"/>
              </w:rPr>
            </w:pPr>
          </w:p>
        </w:tc>
        <w:tc>
          <w:tcPr>
            <w:tcW w:w="540" w:type="dxa"/>
            <w:vAlign w:val="bottom"/>
          </w:tcPr>
          <w:p w14:paraId="23C3464B" w14:textId="77777777" w:rsidR="004B413C" w:rsidRDefault="004B413C">
            <w:pPr>
              <w:rPr>
                <w:sz w:val="24"/>
                <w:szCs w:val="24"/>
              </w:rPr>
            </w:pPr>
          </w:p>
        </w:tc>
      </w:tr>
      <w:tr w:rsidR="004B413C" w14:paraId="259AF9AE" w14:textId="77777777">
        <w:trPr>
          <w:trHeight w:val="207"/>
        </w:trPr>
        <w:tc>
          <w:tcPr>
            <w:tcW w:w="1400" w:type="dxa"/>
            <w:vAlign w:val="bottom"/>
          </w:tcPr>
          <w:p w14:paraId="7A43FED3" w14:textId="77777777" w:rsidR="004B413C" w:rsidRDefault="00EC2FEA">
            <w:pPr>
              <w:ind w:right="827"/>
              <w:jc w:val="right"/>
              <w:rPr>
                <w:sz w:val="20"/>
                <w:szCs w:val="20"/>
              </w:rPr>
            </w:pPr>
            <w:r>
              <w:rPr>
                <w:rFonts w:ascii="Arial" w:eastAsia="Arial" w:hAnsi="Arial" w:cs="Arial"/>
                <w:color w:val="4D4D4D"/>
                <w:sz w:val="18"/>
                <w:szCs w:val="18"/>
              </w:rPr>
              <w:t>20</w:t>
            </w:r>
          </w:p>
        </w:tc>
        <w:tc>
          <w:tcPr>
            <w:tcW w:w="700" w:type="dxa"/>
            <w:vAlign w:val="bottom"/>
          </w:tcPr>
          <w:p w14:paraId="1D93EDC6" w14:textId="77777777" w:rsidR="004B413C" w:rsidRDefault="004B413C">
            <w:pPr>
              <w:rPr>
                <w:sz w:val="18"/>
                <w:szCs w:val="18"/>
              </w:rPr>
            </w:pPr>
          </w:p>
        </w:tc>
        <w:tc>
          <w:tcPr>
            <w:tcW w:w="700" w:type="dxa"/>
            <w:vAlign w:val="bottom"/>
          </w:tcPr>
          <w:p w14:paraId="4F1587FD" w14:textId="77777777" w:rsidR="004B413C" w:rsidRDefault="004B413C">
            <w:pPr>
              <w:rPr>
                <w:sz w:val="18"/>
                <w:szCs w:val="18"/>
              </w:rPr>
            </w:pPr>
          </w:p>
        </w:tc>
        <w:tc>
          <w:tcPr>
            <w:tcW w:w="700" w:type="dxa"/>
            <w:vAlign w:val="bottom"/>
          </w:tcPr>
          <w:p w14:paraId="080EE48F" w14:textId="77777777" w:rsidR="004B413C" w:rsidRDefault="004B413C">
            <w:pPr>
              <w:rPr>
                <w:sz w:val="18"/>
                <w:szCs w:val="18"/>
              </w:rPr>
            </w:pPr>
          </w:p>
        </w:tc>
        <w:tc>
          <w:tcPr>
            <w:tcW w:w="700" w:type="dxa"/>
            <w:vAlign w:val="bottom"/>
          </w:tcPr>
          <w:p w14:paraId="3E62E7CA" w14:textId="77777777" w:rsidR="004B413C" w:rsidRDefault="004B413C">
            <w:pPr>
              <w:rPr>
                <w:sz w:val="18"/>
                <w:szCs w:val="18"/>
              </w:rPr>
            </w:pPr>
          </w:p>
        </w:tc>
        <w:tc>
          <w:tcPr>
            <w:tcW w:w="700" w:type="dxa"/>
            <w:vAlign w:val="bottom"/>
          </w:tcPr>
          <w:p w14:paraId="7362FFCE" w14:textId="77777777" w:rsidR="004B413C" w:rsidRDefault="004B413C">
            <w:pPr>
              <w:rPr>
                <w:sz w:val="18"/>
                <w:szCs w:val="18"/>
              </w:rPr>
            </w:pPr>
          </w:p>
        </w:tc>
        <w:tc>
          <w:tcPr>
            <w:tcW w:w="700" w:type="dxa"/>
            <w:vAlign w:val="bottom"/>
          </w:tcPr>
          <w:p w14:paraId="37FC705B" w14:textId="77777777" w:rsidR="004B413C" w:rsidRDefault="004B413C">
            <w:pPr>
              <w:rPr>
                <w:sz w:val="18"/>
                <w:szCs w:val="18"/>
              </w:rPr>
            </w:pPr>
          </w:p>
        </w:tc>
        <w:tc>
          <w:tcPr>
            <w:tcW w:w="700" w:type="dxa"/>
            <w:vAlign w:val="bottom"/>
          </w:tcPr>
          <w:p w14:paraId="6A6F29E6" w14:textId="77777777" w:rsidR="004B413C" w:rsidRDefault="004B413C">
            <w:pPr>
              <w:rPr>
                <w:sz w:val="18"/>
                <w:szCs w:val="18"/>
              </w:rPr>
            </w:pPr>
          </w:p>
        </w:tc>
        <w:tc>
          <w:tcPr>
            <w:tcW w:w="700" w:type="dxa"/>
            <w:vAlign w:val="bottom"/>
          </w:tcPr>
          <w:p w14:paraId="45A74A66" w14:textId="77777777" w:rsidR="004B413C" w:rsidRDefault="004B413C">
            <w:pPr>
              <w:rPr>
                <w:sz w:val="18"/>
                <w:szCs w:val="18"/>
              </w:rPr>
            </w:pPr>
          </w:p>
        </w:tc>
        <w:tc>
          <w:tcPr>
            <w:tcW w:w="700" w:type="dxa"/>
            <w:vAlign w:val="bottom"/>
          </w:tcPr>
          <w:p w14:paraId="3DDE0FD5" w14:textId="77777777" w:rsidR="004B413C" w:rsidRDefault="004B413C">
            <w:pPr>
              <w:rPr>
                <w:sz w:val="18"/>
                <w:szCs w:val="18"/>
              </w:rPr>
            </w:pPr>
          </w:p>
        </w:tc>
        <w:tc>
          <w:tcPr>
            <w:tcW w:w="720" w:type="dxa"/>
            <w:vAlign w:val="bottom"/>
          </w:tcPr>
          <w:p w14:paraId="0B1243FC" w14:textId="77777777" w:rsidR="004B413C" w:rsidRDefault="004B413C">
            <w:pPr>
              <w:rPr>
                <w:sz w:val="18"/>
                <w:szCs w:val="18"/>
              </w:rPr>
            </w:pPr>
          </w:p>
        </w:tc>
        <w:tc>
          <w:tcPr>
            <w:tcW w:w="540" w:type="dxa"/>
            <w:vAlign w:val="bottom"/>
          </w:tcPr>
          <w:p w14:paraId="56C6D9B6" w14:textId="77777777" w:rsidR="004B413C" w:rsidRDefault="004B413C">
            <w:pPr>
              <w:rPr>
                <w:sz w:val="18"/>
                <w:szCs w:val="18"/>
              </w:rPr>
            </w:pPr>
          </w:p>
        </w:tc>
      </w:tr>
      <w:tr w:rsidR="004B413C" w14:paraId="13E94DC6" w14:textId="77777777">
        <w:trPr>
          <w:trHeight w:val="1755"/>
        </w:trPr>
        <w:tc>
          <w:tcPr>
            <w:tcW w:w="1400" w:type="dxa"/>
            <w:vAlign w:val="bottom"/>
          </w:tcPr>
          <w:p w14:paraId="45694487" w14:textId="77777777" w:rsidR="004B413C" w:rsidRDefault="00EC2FEA">
            <w:pPr>
              <w:ind w:right="827"/>
              <w:jc w:val="right"/>
              <w:rPr>
                <w:sz w:val="20"/>
                <w:szCs w:val="20"/>
              </w:rPr>
            </w:pPr>
            <w:r>
              <w:rPr>
                <w:rFonts w:ascii="Arial" w:eastAsia="Arial" w:hAnsi="Arial" w:cs="Arial"/>
                <w:color w:val="4D4D4D"/>
                <w:sz w:val="18"/>
                <w:szCs w:val="18"/>
              </w:rPr>
              <w:t>15</w:t>
            </w:r>
          </w:p>
        </w:tc>
        <w:tc>
          <w:tcPr>
            <w:tcW w:w="700" w:type="dxa"/>
            <w:vAlign w:val="bottom"/>
          </w:tcPr>
          <w:p w14:paraId="7276D159" w14:textId="77777777" w:rsidR="004B413C" w:rsidRDefault="004B413C">
            <w:pPr>
              <w:rPr>
                <w:sz w:val="24"/>
                <w:szCs w:val="24"/>
              </w:rPr>
            </w:pPr>
          </w:p>
        </w:tc>
        <w:tc>
          <w:tcPr>
            <w:tcW w:w="700" w:type="dxa"/>
            <w:vAlign w:val="bottom"/>
          </w:tcPr>
          <w:p w14:paraId="534A2929" w14:textId="77777777" w:rsidR="004B413C" w:rsidRDefault="004B413C">
            <w:pPr>
              <w:rPr>
                <w:sz w:val="24"/>
                <w:szCs w:val="24"/>
              </w:rPr>
            </w:pPr>
          </w:p>
        </w:tc>
        <w:tc>
          <w:tcPr>
            <w:tcW w:w="700" w:type="dxa"/>
            <w:vAlign w:val="bottom"/>
          </w:tcPr>
          <w:p w14:paraId="5F19DE0A" w14:textId="77777777" w:rsidR="004B413C" w:rsidRDefault="004B413C">
            <w:pPr>
              <w:rPr>
                <w:sz w:val="24"/>
                <w:szCs w:val="24"/>
              </w:rPr>
            </w:pPr>
          </w:p>
        </w:tc>
        <w:tc>
          <w:tcPr>
            <w:tcW w:w="700" w:type="dxa"/>
            <w:vAlign w:val="bottom"/>
          </w:tcPr>
          <w:p w14:paraId="7E67FECB" w14:textId="77777777" w:rsidR="004B413C" w:rsidRDefault="004B413C">
            <w:pPr>
              <w:rPr>
                <w:sz w:val="24"/>
                <w:szCs w:val="24"/>
              </w:rPr>
            </w:pPr>
          </w:p>
        </w:tc>
        <w:tc>
          <w:tcPr>
            <w:tcW w:w="700" w:type="dxa"/>
            <w:vAlign w:val="bottom"/>
          </w:tcPr>
          <w:p w14:paraId="76A6B7CA" w14:textId="77777777" w:rsidR="004B413C" w:rsidRDefault="004B413C">
            <w:pPr>
              <w:rPr>
                <w:sz w:val="24"/>
                <w:szCs w:val="24"/>
              </w:rPr>
            </w:pPr>
          </w:p>
        </w:tc>
        <w:tc>
          <w:tcPr>
            <w:tcW w:w="700" w:type="dxa"/>
            <w:vAlign w:val="bottom"/>
          </w:tcPr>
          <w:p w14:paraId="74E5BEEF" w14:textId="77777777" w:rsidR="004B413C" w:rsidRDefault="004B413C">
            <w:pPr>
              <w:rPr>
                <w:sz w:val="24"/>
                <w:szCs w:val="24"/>
              </w:rPr>
            </w:pPr>
          </w:p>
        </w:tc>
        <w:tc>
          <w:tcPr>
            <w:tcW w:w="700" w:type="dxa"/>
            <w:vAlign w:val="bottom"/>
          </w:tcPr>
          <w:p w14:paraId="2CDACF16" w14:textId="77777777" w:rsidR="004B413C" w:rsidRDefault="004B413C">
            <w:pPr>
              <w:rPr>
                <w:sz w:val="24"/>
                <w:szCs w:val="24"/>
              </w:rPr>
            </w:pPr>
          </w:p>
        </w:tc>
        <w:tc>
          <w:tcPr>
            <w:tcW w:w="700" w:type="dxa"/>
            <w:vAlign w:val="bottom"/>
          </w:tcPr>
          <w:p w14:paraId="614746FF" w14:textId="77777777" w:rsidR="004B413C" w:rsidRDefault="004B413C">
            <w:pPr>
              <w:rPr>
                <w:sz w:val="24"/>
                <w:szCs w:val="24"/>
              </w:rPr>
            </w:pPr>
          </w:p>
        </w:tc>
        <w:tc>
          <w:tcPr>
            <w:tcW w:w="700" w:type="dxa"/>
            <w:vAlign w:val="bottom"/>
          </w:tcPr>
          <w:p w14:paraId="067B93D6" w14:textId="77777777" w:rsidR="004B413C" w:rsidRDefault="004B413C">
            <w:pPr>
              <w:rPr>
                <w:sz w:val="24"/>
                <w:szCs w:val="24"/>
              </w:rPr>
            </w:pPr>
          </w:p>
        </w:tc>
        <w:tc>
          <w:tcPr>
            <w:tcW w:w="720" w:type="dxa"/>
            <w:vAlign w:val="bottom"/>
          </w:tcPr>
          <w:p w14:paraId="4DE31B22" w14:textId="77777777" w:rsidR="004B413C" w:rsidRDefault="004B413C">
            <w:pPr>
              <w:rPr>
                <w:sz w:val="24"/>
                <w:szCs w:val="24"/>
              </w:rPr>
            </w:pPr>
          </w:p>
        </w:tc>
        <w:tc>
          <w:tcPr>
            <w:tcW w:w="540" w:type="dxa"/>
            <w:vAlign w:val="bottom"/>
          </w:tcPr>
          <w:p w14:paraId="1C94CF81" w14:textId="77777777" w:rsidR="004B413C" w:rsidRDefault="004B413C">
            <w:pPr>
              <w:rPr>
                <w:sz w:val="24"/>
                <w:szCs w:val="24"/>
              </w:rPr>
            </w:pPr>
          </w:p>
        </w:tc>
      </w:tr>
      <w:tr w:rsidR="004B413C" w14:paraId="4161C516" w14:textId="77777777">
        <w:trPr>
          <w:trHeight w:val="412"/>
        </w:trPr>
        <w:tc>
          <w:tcPr>
            <w:tcW w:w="1400" w:type="dxa"/>
            <w:vAlign w:val="bottom"/>
          </w:tcPr>
          <w:p w14:paraId="78596A76" w14:textId="77777777" w:rsidR="004B413C" w:rsidRDefault="00EC2FEA">
            <w:pPr>
              <w:ind w:right="47"/>
              <w:jc w:val="right"/>
              <w:rPr>
                <w:sz w:val="20"/>
                <w:szCs w:val="20"/>
              </w:rPr>
            </w:pPr>
            <w:r>
              <w:rPr>
                <w:rFonts w:ascii="Arial" w:eastAsia="Arial" w:hAnsi="Arial" w:cs="Arial"/>
                <w:color w:val="4D4D4D"/>
                <w:sz w:val="18"/>
                <w:szCs w:val="18"/>
              </w:rPr>
              <w:t>1996</w:t>
            </w:r>
          </w:p>
        </w:tc>
        <w:tc>
          <w:tcPr>
            <w:tcW w:w="700" w:type="dxa"/>
            <w:vAlign w:val="bottom"/>
          </w:tcPr>
          <w:p w14:paraId="1956204A" w14:textId="77777777" w:rsidR="004B413C" w:rsidRDefault="00EC2FEA">
            <w:pPr>
              <w:ind w:right="50"/>
              <w:jc w:val="right"/>
              <w:rPr>
                <w:sz w:val="20"/>
                <w:szCs w:val="20"/>
              </w:rPr>
            </w:pPr>
            <w:r>
              <w:rPr>
                <w:rFonts w:ascii="Arial" w:eastAsia="Arial" w:hAnsi="Arial" w:cs="Arial"/>
                <w:color w:val="4D4D4D"/>
                <w:sz w:val="18"/>
                <w:szCs w:val="18"/>
              </w:rPr>
              <w:t>1998</w:t>
            </w:r>
          </w:p>
        </w:tc>
        <w:tc>
          <w:tcPr>
            <w:tcW w:w="700" w:type="dxa"/>
            <w:vAlign w:val="bottom"/>
          </w:tcPr>
          <w:p w14:paraId="18216E42" w14:textId="77777777" w:rsidR="004B413C" w:rsidRDefault="00EC2FEA">
            <w:pPr>
              <w:ind w:right="50"/>
              <w:jc w:val="right"/>
              <w:rPr>
                <w:sz w:val="20"/>
                <w:szCs w:val="20"/>
              </w:rPr>
            </w:pPr>
            <w:r>
              <w:rPr>
                <w:rFonts w:ascii="Arial" w:eastAsia="Arial" w:hAnsi="Arial" w:cs="Arial"/>
                <w:color w:val="4D4D4D"/>
                <w:sz w:val="18"/>
                <w:szCs w:val="18"/>
              </w:rPr>
              <w:t>2000</w:t>
            </w:r>
          </w:p>
        </w:tc>
        <w:tc>
          <w:tcPr>
            <w:tcW w:w="700" w:type="dxa"/>
            <w:vAlign w:val="bottom"/>
          </w:tcPr>
          <w:p w14:paraId="558F965E" w14:textId="77777777" w:rsidR="004B413C" w:rsidRDefault="00EC2FEA">
            <w:pPr>
              <w:ind w:right="50"/>
              <w:jc w:val="right"/>
              <w:rPr>
                <w:sz w:val="20"/>
                <w:szCs w:val="20"/>
              </w:rPr>
            </w:pPr>
            <w:r>
              <w:rPr>
                <w:rFonts w:ascii="Arial" w:eastAsia="Arial" w:hAnsi="Arial" w:cs="Arial"/>
                <w:color w:val="4D4D4D"/>
                <w:sz w:val="18"/>
                <w:szCs w:val="18"/>
              </w:rPr>
              <w:t>2002</w:t>
            </w:r>
          </w:p>
        </w:tc>
        <w:tc>
          <w:tcPr>
            <w:tcW w:w="700" w:type="dxa"/>
            <w:vAlign w:val="bottom"/>
          </w:tcPr>
          <w:p w14:paraId="00887D6D" w14:textId="77777777" w:rsidR="004B413C" w:rsidRDefault="00EC2FEA">
            <w:pPr>
              <w:ind w:right="50"/>
              <w:jc w:val="right"/>
              <w:rPr>
                <w:sz w:val="20"/>
                <w:szCs w:val="20"/>
              </w:rPr>
            </w:pPr>
            <w:r>
              <w:rPr>
                <w:rFonts w:ascii="Arial" w:eastAsia="Arial" w:hAnsi="Arial" w:cs="Arial"/>
                <w:color w:val="4D4D4D"/>
                <w:sz w:val="18"/>
                <w:szCs w:val="18"/>
              </w:rPr>
              <w:t>2004</w:t>
            </w:r>
          </w:p>
        </w:tc>
        <w:tc>
          <w:tcPr>
            <w:tcW w:w="700" w:type="dxa"/>
            <w:vAlign w:val="bottom"/>
          </w:tcPr>
          <w:p w14:paraId="0F4079F2" w14:textId="77777777" w:rsidR="004B413C" w:rsidRDefault="00EC2FEA">
            <w:pPr>
              <w:ind w:right="40"/>
              <w:jc w:val="right"/>
              <w:rPr>
                <w:sz w:val="20"/>
                <w:szCs w:val="20"/>
              </w:rPr>
            </w:pPr>
            <w:r>
              <w:rPr>
                <w:rFonts w:ascii="Arial" w:eastAsia="Arial" w:hAnsi="Arial" w:cs="Arial"/>
                <w:color w:val="4D4D4D"/>
                <w:sz w:val="18"/>
                <w:szCs w:val="18"/>
              </w:rPr>
              <w:t>2006</w:t>
            </w:r>
          </w:p>
        </w:tc>
        <w:tc>
          <w:tcPr>
            <w:tcW w:w="700" w:type="dxa"/>
            <w:vAlign w:val="bottom"/>
          </w:tcPr>
          <w:p w14:paraId="3792E6FF" w14:textId="77777777" w:rsidR="004B413C" w:rsidRDefault="00EC2FEA">
            <w:pPr>
              <w:ind w:right="50"/>
              <w:jc w:val="right"/>
              <w:rPr>
                <w:sz w:val="20"/>
                <w:szCs w:val="20"/>
              </w:rPr>
            </w:pPr>
            <w:r>
              <w:rPr>
                <w:rFonts w:ascii="Arial" w:eastAsia="Arial" w:hAnsi="Arial" w:cs="Arial"/>
                <w:color w:val="4D4D4D"/>
                <w:sz w:val="18"/>
                <w:szCs w:val="18"/>
              </w:rPr>
              <w:t>2008</w:t>
            </w:r>
          </w:p>
        </w:tc>
        <w:tc>
          <w:tcPr>
            <w:tcW w:w="700" w:type="dxa"/>
            <w:vAlign w:val="bottom"/>
          </w:tcPr>
          <w:p w14:paraId="19B49ED1" w14:textId="77777777" w:rsidR="004B413C" w:rsidRDefault="00EC2FEA">
            <w:pPr>
              <w:ind w:right="50"/>
              <w:jc w:val="right"/>
              <w:rPr>
                <w:sz w:val="20"/>
                <w:szCs w:val="20"/>
              </w:rPr>
            </w:pPr>
            <w:r>
              <w:rPr>
                <w:rFonts w:ascii="Arial" w:eastAsia="Arial" w:hAnsi="Arial" w:cs="Arial"/>
                <w:color w:val="4D4D4D"/>
                <w:sz w:val="18"/>
                <w:szCs w:val="18"/>
              </w:rPr>
              <w:t>2010</w:t>
            </w:r>
          </w:p>
        </w:tc>
        <w:tc>
          <w:tcPr>
            <w:tcW w:w="700" w:type="dxa"/>
            <w:vAlign w:val="bottom"/>
          </w:tcPr>
          <w:p w14:paraId="413D6F5F" w14:textId="77777777" w:rsidR="004B413C" w:rsidRDefault="00EC2FEA">
            <w:pPr>
              <w:ind w:right="50"/>
              <w:jc w:val="right"/>
              <w:rPr>
                <w:sz w:val="20"/>
                <w:szCs w:val="20"/>
              </w:rPr>
            </w:pPr>
            <w:r>
              <w:rPr>
                <w:rFonts w:ascii="Arial" w:eastAsia="Arial" w:hAnsi="Arial" w:cs="Arial"/>
                <w:color w:val="4D4D4D"/>
                <w:sz w:val="18"/>
                <w:szCs w:val="18"/>
              </w:rPr>
              <w:t>2012</w:t>
            </w:r>
          </w:p>
        </w:tc>
        <w:tc>
          <w:tcPr>
            <w:tcW w:w="700" w:type="dxa"/>
            <w:vAlign w:val="bottom"/>
          </w:tcPr>
          <w:p w14:paraId="6CE6793C" w14:textId="77777777" w:rsidR="004B413C" w:rsidRDefault="00EC2FEA">
            <w:pPr>
              <w:ind w:right="50"/>
              <w:jc w:val="right"/>
              <w:rPr>
                <w:sz w:val="20"/>
                <w:szCs w:val="20"/>
              </w:rPr>
            </w:pPr>
            <w:r>
              <w:rPr>
                <w:rFonts w:ascii="Arial" w:eastAsia="Arial" w:hAnsi="Arial" w:cs="Arial"/>
                <w:color w:val="4D4D4D"/>
                <w:sz w:val="18"/>
                <w:szCs w:val="18"/>
              </w:rPr>
              <w:t>2014</w:t>
            </w:r>
          </w:p>
        </w:tc>
        <w:tc>
          <w:tcPr>
            <w:tcW w:w="720" w:type="dxa"/>
            <w:vAlign w:val="bottom"/>
          </w:tcPr>
          <w:p w14:paraId="60C5D7F3" w14:textId="77777777" w:rsidR="004B413C" w:rsidRDefault="00EC2FEA">
            <w:pPr>
              <w:ind w:right="70"/>
              <w:jc w:val="right"/>
              <w:rPr>
                <w:sz w:val="20"/>
                <w:szCs w:val="20"/>
              </w:rPr>
            </w:pPr>
            <w:r>
              <w:rPr>
                <w:rFonts w:ascii="Arial" w:eastAsia="Arial" w:hAnsi="Arial" w:cs="Arial"/>
                <w:color w:val="4D4D4D"/>
                <w:sz w:val="18"/>
                <w:szCs w:val="18"/>
              </w:rPr>
              <w:t>2016</w:t>
            </w:r>
          </w:p>
        </w:tc>
        <w:tc>
          <w:tcPr>
            <w:tcW w:w="540" w:type="dxa"/>
            <w:vAlign w:val="bottom"/>
          </w:tcPr>
          <w:p w14:paraId="20FA6783" w14:textId="77777777" w:rsidR="004B413C" w:rsidRDefault="00EC2FEA">
            <w:pPr>
              <w:jc w:val="right"/>
              <w:rPr>
                <w:sz w:val="20"/>
                <w:szCs w:val="20"/>
              </w:rPr>
            </w:pPr>
            <w:r>
              <w:rPr>
                <w:rFonts w:ascii="Arial" w:eastAsia="Arial" w:hAnsi="Arial" w:cs="Arial"/>
                <w:color w:val="4D4D4D"/>
                <w:sz w:val="18"/>
                <w:szCs w:val="18"/>
              </w:rPr>
              <w:t>2018</w:t>
            </w:r>
          </w:p>
        </w:tc>
      </w:tr>
      <w:tr w:rsidR="004B413C" w14:paraId="560F21D1" w14:textId="77777777">
        <w:trPr>
          <w:trHeight w:val="260"/>
        </w:trPr>
        <w:tc>
          <w:tcPr>
            <w:tcW w:w="1400" w:type="dxa"/>
            <w:vAlign w:val="bottom"/>
          </w:tcPr>
          <w:p w14:paraId="5ED2B52E" w14:textId="77777777" w:rsidR="004B413C" w:rsidRDefault="004B413C"/>
        </w:tc>
        <w:tc>
          <w:tcPr>
            <w:tcW w:w="700" w:type="dxa"/>
            <w:vAlign w:val="bottom"/>
          </w:tcPr>
          <w:p w14:paraId="547D9DE5" w14:textId="77777777" w:rsidR="004B413C" w:rsidRDefault="004B413C"/>
        </w:tc>
        <w:tc>
          <w:tcPr>
            <w:tcW w:w="700" w:type="dxa"/>
            <w:vAlign w:val="bottom"/>
          </w:tcPr>
          <w:p w14:paraId="721F4184" w14:textId="77777777" w:rsidR="004B413C" w:rsidRDefault="004B413C"/>
        </w:tc>
        <w:tc>
          <w:tcPr>
            <w:tcW w:w="700" w:type="dxa"/>
            <w:vAlign w:val="bottom"/>
          </w:tcPr>
          <w:p w14:paraId="3421514D" w14:textId="77777777" w:rsidR="004B413C" w:rsidRDefault="004B413C"/>
        </w:tc>
        <w:tc>
          <w:tcPr>
            <w:tcW w:w="700" w:type="dxa"/>
            <w:vAlign w:val="bottom"/>
          </w:tcPr>
          <w:p w14:paraId="7D38C39F" w14:textId="77777777" w:rsidR="004B413C" w:rsidRDefault="004B413C"/>
        </w:tc>
        <w:tc>
          <w:tcPr>
            <w:tcW w:w="1400" w:type="dxa"/>
            <w:gridSpan w:val="2"/>
            <w:vAlign w:val="bottom"/>
          </w:tcPr>
          <w:p w14:paraId="05B5A400" w14:textId="77777777" w:rsidR="004B413C" w:rsidRDefault="00EC2FEA">
            <w:pPr>
              <w:ind w:right="430"/>
              <w:jc w:val="right"/>
              <w:rPr>
                <w:sz w:val="20"/>
                <w:szCs w:val="20"/>
              </w:rPr>
            </w:pPr>
            <w:r>
              <w:rPr>
                <w:rFonts w:ascii="Arial" w:eastAsia="Arial" w:hAnsi="Arial" w:cs="Arial"/>
              </w:rPr>
              <w:t>Year</w:t>
            </w:r>
          </w:p>
        </w:tc>
        <w:tc>
          <w:tcPr>
            <w:tcW w:w="700" w:type="dxa"/>
            <w:vAlign w:val="bottom"/>
          </w:tcPr>
          <w:p w14:paraId="24614395" w14:textId="77777777" w:rsidR="004B413C" w:rsidRDefault="004B413C"/>
        </w:tc>
        <w:tc>
          <w:tcPr>
            <w:tcW w:w="700" w:type="dxa"/>
            <w:vAlign w:val="bottom"/>
          </w:tcPr>
          <w:p w14:paraId="426A6BB8" w14:textId="77777777" w:rsidR="004B413C" w:rsidRDefault="004B413C"/>
        </w:tc>
        <w:tc>
          <w:tcPr>
            <w:tcW w:w="700" w:type="dxa"/>
            <w:vAlign w:val="bottom"/>
          </w:tcPr>
          <w:p w14:paraId="07B33B5A" w14:textId="77777777" w:rsidR="004B413C" w:rsidRDefault="004B413C"/>
        </w:tc>
        <w:tc>
          <w:tcPr>
            <w:tcW w:w="720" w:type="dxa"/>
            <w:vAlign w:val="bottom"/>
          </w:tcPr>
          <w:p w14:paraId="01F8A671" w14:textId="77777777" w:rsidR="004B413C" w:rsidRDefault="004B413C"/>
        </w:tc>
        <w:tc>
          <w:tcPr>
            <w:tcW w:w="540" w:type="dxa"/>
            <w:vAlign w:val="bottom"/>
          </w:tcPr>
          <w:p w14:paraId="3B16001D" w14:textId="77777777" w:rsidR="004B413C" w:rsidRDefault="004B413C"/>
        </w:tc>
      </w:tr>
    </w:tbl>
    <w:p w14:paraId="1D913222" w14:textId="77777777" w:rsidR="004B413C" w:rsidRDefault="00EC2FEA">
      <w:pPr>
        <w:spacing w:line="20" w:lineRule="exact"/>
        <w:rPr>
          <w:sz w:val="20"/>
          <w:szCs w:val="20"/>
        </w:rPr>
      </w:pPr>
      <w:r>
        <w:rPr>
          <w:noProof/>
          <w:sz w:val="20"/>
          <w:szCs w:val="20"/>
        </w:rPr>
        <w:drawing>
          <wp:anchor distT="0" distB="0" distL="114300" distR="114300" simplePos="0" relativeHeight="251055104" behindDoc="1" locked="0" layoutInCell="0" allowOverlap="1" wp14:anchorId="121420D3" wp14:editId="293BF055">
            <wp:simplePos x="0" y="0"/>
            <wp:positionH relativeFrom="column">
              <wp:posOffset>390525</wp:posOffset>
            </wp:positionH>
            <wp:positionV relativeFrom="paragraph">
              <wp:posOffset>-3974465</wp:posOffset>
            </wp:positionV>
            <wp:extent cx="5483860" cy="3674745"/>
            <wp:effectExtent l="0" t="0" r="0" b="0"/>
            <wp:wrapNone/>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70"/>
                    <a:srcRect/>
                    <a:stretch>
                      <a:fillRect/>
                    </a:stretch>
                  </pic:blipFill>
                  <pic:spPr bwMode="auto">
                    <a:xfrm>
                      <a:off x="0" y="0"/>
                      <a:ext cx="5483860" cy="3674745"/>
                    </a:xfrm>
                    <a:prstGeom prst="rect">
                      <a:avLst/>
                    </a:prstGeom>
                    <a:noFill/>
                  </pic:spPr>
                </pic:pic>
              </a:graphicData>
            </a:graphic>
          </wp:anchor>
        </w:drawing>
      </w:r>
    </w:p>
    <w:p w14:paraId="663D08B5" w14:textId="77777777" w:rsidR="004B413C" w:rsidRDefault="004B413C">
      <w:pPr>
        <w:spacing w:line="200" w:lineRule="exact"/>
        <w:rPr>
          <w:sz w:val="20"/>
          <w:szCs w:val="20"/>
        </w:rPr>
      </w:pPr>
    </w:p>
    <w:p w14:paraId="4E83F719" w14:textId="77777777" w:rsidR="004B413C" w:rsidRDefault="004B413C">
      <w:pPr>
        <w:spacing w:line="343" w:lineRule="exact"/>
        <w:rPr>
          <w:sz w:val="20"/>
          <w:szCs w:val="20"/>
        </w:rPr>
      </w:pPr>
    </w:p>
    <w:p w14:paraId="37AB50C6" w14:textId="77777777" w:rsidR="004B413C" w:rsidRDefault="00EC2FEA">
      <w:pPr>
        <w:spacing w:line="302" w:lineRule="auto"/>
        <w:rPr>
          <w:sz w:val="20"/>
          <w:szCs w:val="20"/>
        </w:rPr>
      </w:pPr>
      <w:r>
        <w:rPr>
          <w:rFonts w:ascii="Arial" w:eastAsia="Arial" w:hAnsi="Arial" w:cs="Arial"/>
          <w:sz w:val="20"/>
          <w:szCs w:val="20"/>
        </w:rPr>
        <w:t>Figure 13: Richness of aquatic invertebrate families for each year at Lake Goollelal. Line is a moving 3-year averavge.</w:t>
      </w:r>
    </w:p>
    <w:p w14:paraId="42469BD7" w14:textId="77777777" w:rsidR="004B413C" w:rsidRDefault="004B413C">
      <w:pPr>
        <w:spacing w:line="200" w:lineRule="exact"/>
        <w:rPr>
          <w:sz w:val="20"/>
          <w:szCs w:val="20"/>
        </w:rPr>
      </w:pPr>
    </w:p>
    <w:p w14:paraId="29D54DC4" w14:textId="77777777" w:rsidR="004B413C" w:rsidRDefault="004B413C">
      <w:pPr>
        <w:spacing w:line="200" w:lineRule="exact"/>
        <w:rPr>
          <w:sz w:val="20"/>
          <w:szCs w:val="20"/>
        </w:rPr>
      </w:pPr>
    </w:p>
    <w:p w14:paraId="771516B1" w14:textId="77777777" w:rsidR="004B413C" w:rsidRDefault="004B413C">
      <w:pPr>
        <w:spacing w:line="200" w:lineRule="exact"/>
        <w:rPr>
          <w:sz w:val="20"/>
          <w:szCs w:val="20"/>
        </w:rPr>
      </w:pPr>
    </w:p>
    <w:p w14:paraId="7F1470DE" w14:textId="77777777" w:rsidR="004B413C" w:rsidRDefault="004B413C">
      <w:pPr>
        <w:spacing w:line="200" w:lineRule="exact"/>
        <w:rPr>
          <w:sz w:val="20"/>
          <w:szCs w:val="20"/>
        </w:rPr>
      </w:pPr>
    </w:p>
    <w:p w14:paraId="4E3AFC7E" w14:textId="77777777" w:rsidR="004B413C" w:rsidRDefault="004B413C">
      <w:pPr>
        <w:spacing w:line="200" w:lineRule="exact"/>
        <w:rPr>
          <w:sz w:val="20"/>
          <w:szCs w:val="20"/>
        </w:rPr>
      </w:pPr>
    </w:p>
    <w:p w14:paraId="47F553C0" w14:textId="77777777" w:rsidR="004B413C" w:rsidRDefault="004B413C">
      <w:pPr>
        <w:spacing w:line="200" w:lineRule="exact"/>
        <w:rPr>
          <w:sz w:val="20"/>
          <w:szCs w:val="20"/>
        </w:rPr>
      </w:pPr>
    </w:p>
    <w:p w14:paraId="299ACEC2" w14:textId="77777777" w:rsidR="004B413C" w:rsidRDefault="004B413C">
      <w:pPr>
        <w:spacing w:line="200" w:lineRule="exact"/>
        <w:rPr>
          <w:sz w:val="20"/>
          <w:szCs w:val="20"/>
        </w:rPr>
      </w:pPr>
    </w:p>
    <w:p w14:paraId="32FAB26F" w14:textId="77777777" w:rsidR="004B413C" w:rsidRDefault="004B413C">
      <w:pPr>
        <w:spacing w:line="200" w:lineRule="exact"/>
        <w:rPr>
          <w:sz w:val="20"/>
          <w:szCs w:val="20"/>
        </w:rPr>
      </w:pPr>
    </w:p>
    <w:p w14:paraId="569C0A83" w14:textId="77777777" w:rsidR="004B413C" w:rsidRDefault="004B413C">
      <w:pPr>
        <w:spacing w:line="200" w:lineRule="exact"/>
        <w:rPr>
          <w:sz w:val="20"/>
          <w:szCs w:val="20"/>
        </w:rPr>
      </w:pPr>
    </w:p>
    <w:p w14:paraId="3B4C3AA7" w14:textId="77777777" w:rsidR="004B413C" w:rsidRDefault="004B413C">
      <w:pPr>
        <w:spacing w:line="200" w:lineRule="exact"/>
        <w:rPr>
          <w:sz w:val="20"/>
          <w:szCs w:val="20"/>
        </w:rPr>
      </w:pPr>
    </w:p>
    <w:p w14:paraId="7672E431" w14:textId="77777777" w:rsidR="004B413C" w:rsidRDefault="004B413C">
      <w:pPr>
        <w:spacing w:line="200" w:lineRule="exact"/>
        <w:rPr>
          <w:sz w:val="20"/>
          <w:szCs w:val="20"/>
        </w:rPr>
      </w:pPr>
    </w:p>
    <w:p w14:paraId="30A92F9A" w14:textId="77777777" w:rsidR="004B413C" w:rsidRDefault="004B413C">
      <w:pPr>
        <w:spacing w:line="200" w:lineRule="exact"/>
        <w:rPr>
          <w:sz w:val="20"/>
          <w:szCs w:val="20"/>
        </w:rPr>
      </w:pPr>
    </w:p>
    <w:p w14:paraId="6593EDE7" w14:textId="77777777" w:rsidR="004B413C" w:rsidRDefault="004B413C">
      <w:pPr>
        <w:spacing w:line="200" w:lineRule="exact"/>
        <w:rPr>
          <w:sz w:val="20"/>
          <w:szCs w:val="20"/>
        </w:rPr>
      </w:pPr>
    </w:p>
    <w:p w14:paraId="771A9147" w14:textId="77777777" w:rsidR="004B413C" w:rsidRDefault="004B413C">
      <w:pPr>
        <w:spacing w:line="200" w:lineRule="exact"/>
        <w:rPr>
          <w:sz w:val="20"/>
          <w:szCs w:val="20"/>
        </w:rPr>
      </w:pPr>
    </w:p>
    <w:p w14:paraId="5144533E" w14:textId="77777777" w:rsidR="004B413C" w:rsidRDefault="004B413C">
      <w:pPr>
        <w:spacing w:line="259" w:lineRule="exact"/>
        <w:rPr>
          <w:sz w:val="20"/>
          <w:szCs w:val="20"/>
        </w:rPr>
      </w:pPr>
    </w:p>
    <w:p w14:paraId="453A5481" w14:textId="77777777" w:rsidR="004B413C" w:rsidRDefault="00EC2FEA">
      <w:pPr>
        <w:jc w:val="center"/>
        <w:rPr>
          <w:sz w:val="20"/>
          <w:szCs w:val="20"/>
        </w:rPr>
      </w:pPr>
      <w:r>
        <w:rPr>
          <w:rFonts w:ascii="Arial" w:eastAsia="Arial" w:hAnsi="Arial" w:cs="Arial"/>
          <w:sz w:val="20"/>
          <w:szCs w:val="20"/>
        </w:rPr>
        <w:t>26</w:t>
      </w:r>
    </w:p>
    <w:p w14:paraId="69C8B0AD" w14:textId="77777777" w:rsidR="004B413C" w:rsidRDefault="004B413C">
      <w:pPr>
        <w:sectPr w:rsidR="004B413C">
          <w:pgSz w:w="12240" w:h="15840"/>
          <w:pgMar w:top="1440" w:right="1440" w:bottom="272" w:left="1440" w:header="0" w:footer="0" w:gutter="0"/>
          <w:cols w:space="720" w:equalWidth="0">
            <w:col w:w="9360"/>
          </w:cols>
        </w:sectPr>
      </w:pPr>
    </w:p>
    <w:p w14:paraId="532ED88E" w14:textId="77777777" w:rsidR="004B413C" w:rsidRDefault="00EC2FEA">
      <w:pPr>
        <w:spacing w:line="200" w:lineRule="exact"/>
        <w:rPr>
          <w:sz w:val="20"/>
          <w:szCs w:val="20"/>
        </w:rPr>
      </w:pPr>
      <w:bookmarkStart w:id="60" w:name="page27"/>
      <w:bookmarkEnd w:id="60"/>
      <w:r>
        <w:rPr>
          <w:noProof/>
          <w:sz w:val="20"/>
          <w:szCs w:val="20"/>
        </w:rPr>
        <w:lastRenderedPageBreak/>
        <w:drawing>
          <wp:anchor distT="0" distB="0" distL="114300" distR="114300" simplePos="0" relativeHeight="251056128" behindDoc="1" locked="0" layoutInCell="0" allowOverlap="1" wp14:anchorId="7B7FB0C3" wp14:editId="6CAD1868">
            <wp:simplePos x="0" y="0"/>
            <wp:positionH relativeFrom="page">
              <wp:posOffset>1403350</wp:posOffset>
            </wp:positionH>
            <wp:positionV relativeFrom="page">
              <wp:posOffset>2738120</wp:posOffset>
            </wp:positionV>
            <wp:extent cx="5385435" cy="3674745"/>
            <wp:effectExtent l="0" t="0" r="0" b="0"/>
            <wp:wrapNone/>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71"/>
                    <a:srcRect/>
                    <a:stretch>
                      <a:fillRect/>
                    </a:stretch>
                  </pic:blipFill>
                  <pic:spPr bwMode="auto">
                    <a:xfrm>
                      <a:off x="0" y="0"/>
                      <a:ext cx="5385435" cy="3674745"/>
                    </a:xfrm>
                    <a:prstGeom prst="rect">
                      <a:avLst/>
                    </a:prstGeom>
                    <a:noFill/>
                  </pic:spPr>
                </pic:pic>
              </a:graphicData>
            </a:graphic>
          </wp:anchor>
        </w:drawing>
      </w:r>
    </w:p>
    <w:p w14:paraId="47369527" w14:textId="77777777" w:rsidR="004B413C" w:rsidRDefault="004B413C">
      <w:pPr>
        <w:spacing w:line="200" w:lineRule="exact"/>
        <w:rPr>
          <w:sz w:val="20"/>
          <w:szCs w:val="20"/>
        </w:rPr>
      </w:pPr>
    </w:p>
    <w:p w14:paraId="1404E3A5" w14:textId="77777777" w:rsidR="004B413C" w:rsidRDefault="004B413C">
      <w:pPr>
        <w:spacing w:line="200" w:lineRule="exact"/>
        <w:rPr>
          <w:sz w:val="20"/>
          <w:szCs w:val="20"/>
        </w:rPr>
      </w:pPr>
    </w:p>
    <w:p w14:paraId="1A9DE8B1" w14:textId="77777777" w:rsidR="004B413C" w:rsidRDefault="004B413C">
      <w:pPr>
        <w:spacing w:line="200" w:lineRule="exact"/>
        <w:rPr>
          <w:sz w:val="20"/>
          <w:szCs w:val="20"/>
        </w:rPr>
      </w:pPr>
    </w:p>
    <w:p w14:paraId="36F4872C" w14:textId="77777777" w:rsidR="004B413C" w:rsidRDefault="004B413C">
      <w:pPr>
        <w:spacing w:line="200" w:lineRule="exact"/>
        <w:rPr>
          <w:sz w:val="20"/>
          <w:szCs w:val="20"/>
        </w:rPr>
      </w:pPr>
    </w:p>
    <w:p w14:paraId="5DF277A7" w14:textId="77777777" w:rsidR="004B413C" w:rsidRDefault="004B413C">
      <w:pPr>
        <w:spacing w:line="200" w:lineRule="exact"/>
        <w:rPr>
          <w:sz w:val="20"/>
          <w:szCs w:val="20"/>
        </w:rPr>
      </w:pPr>
    </w:p>
    <w:p w14:paraId="39E52540" w14:textId="77777777" w:rsidR="004B413C" w:rsidRDefault="004B413C">
      <w:pPr>
        <w:spacing w:line="200" w:lineRule="exact"/>
        <w:rPr>
          <w:sz w:val="20"/>
          <w:szCs w:val="20"/>
        </w:rPr>
      </w:pPr>
    </w:p>
    <w:p w14:paraId="26D2CB17" w14:textId="77777777" w:rsidR="004B413C" w:rsidRDefault="004B413C">
      <w:pPr>
        <w:spacing w:line="200" w:lineRule="exact"/>
        <w:rPr>
          <w:sz w:val="20"/>
          <w:szCs w:val="20"/>
        </w:rPr>
      </w:pPr>
    </w:p>
    <w:p w14:paraId="7FC5E5BA" w14:textId="77777777" w:rsidR="004B413C" w:rsidRDefault="004B413C">
      <w:pPr>
        <w:spacing w:line="200" w:lineRule="exact"/>
        <w:rPr>
          <w:sz w:val="20"/>
          <w:szCs w:val="20"/>
        </w:rPr>
      </w:pPr>
    </w:p>
    <w:p w14:paraId="660B0F7F" w14:textId="77777777" w:rsidR="004B413C" w:rsidRDefault="004B413C">
      <w:pPr>
        <w:spacing w:line="200" w:lineRule="exact"/>
        <w:rPr>
          <w:sz w:val="20"/>
          <w:szCs w:val="20"/>
        </w:rPr>
      </w:pPr>
    </w:p>
    <w:p w14:paraId="515E6FF3" w14:textId="77777777" w:rsidR="004B413C" w:rsidRDefault="004B413C">
      <w:pPr>
        <w:spacing w:line="200" w:lineRule="exact"/>
        <w:rPr>
          <w:sz w:val="20"/>
          <w:szCs w:val="20"/>
        </w:rPr>
      </w:pPr>
    </w:p>
    <w:p w14:paraId="2EF99DF0" w14:textId="77777777" w:rsidR="004B413C" w:rsidRDefault="004B413C">
      <w:pPr>
        <w:spacing w:line="200" w:lineRule="exact"/>
        <w:rPr>
          <w:sz w:val="20"/>
          <w:szCs w:val="20"/>
        </w:rPr>
      </w:pPr>
    </w:p>
    <w:p w14:paraId="392CBFCD" w14:textId="77777777" w:rsidR="004B413C" w:rsidRDefault="004B413C">
      <w:pPr>
        <w:spacing w:line="200" w:lineRule="exact"/>
        <w:rPr>
          <w:sz w:val="20"/>
          <w:szCs w:val="20"/>
        </w:rPr>
      </w:pPr>
    </w:p>
    <w:p w14:paraId="04C6FD7C" w14:textId="77777777" w:rsidR="004B413C" w:rsidRDefault="004B413C">
      <w:pPr>
        <w:spacing w:line="200" w:lineRule="exact"/>
        <w:rPr>
          <w:sz w:val="20"/>
          <w:szCs w:val="20"/>
        </w:rPr>
      </w:pPr>
    </w:p>
    <w:p w14:paraId="60F721A3" w14:textId="77777777" w:rsidR="004B413C" w:rsidRDefault="004B413C">
      <w:pPr>
        <w:spacing w:line="200" w:lineRule="exact"/>
        <w:rPr>
          <w:sz w:val="20"/>
          <w:szCs w:val="20"/>
        </w:rPr>
      </w:pPr>
    </w:p>
    <w:p w14:paraId="03D24EC6" w14:textId="77777777" w:rsidR="004B413C" w:rsidRDefault="004B413C">
      <w:pPr>
        <w:spacing w:line="200" w:lineRule="exact"/>
        <w:rPr>
          <w:sz w:val="20"/>
          <w:szCs w:val="20"/>
        </w:rPr>
      </w:pPr>
    </w:p>
    <w:p w14:paraId="3624AC44" w14:textId="77777777" w:rsidR="004B413C" w:rsidRDefault="004B413C">
      <w:pPr>
        <w:spacing w:line="200" w:lineRule="exact"/>
        <w:rPr>
          <w:sz w:val="20"/>
          <w:szCs w:val="20"/>
        </w:rPr>
      </w:pPr>
    </w:p>
    <w:p w14:paraId="37F1783B" w14:textId="77777777" w:rsidR="004B413C" w:rsidRDefault="004B413C">
      <w:pPr>
        <w:spacing w:line="200" w:lineRule="exact"/>
        <w:rPr>
          <w:sz w:val="20"/>
          <w:szCs w:val="20"/>
        </w:rPr>
      </w:pPr>
    </w:p>
    <w:p w14:paraId="459E4CDF" w14:textId="77777777" w:rsidR="004B413C" w:rsidRDefault="004B413C">
      <w:pPr>
        <w:spacing w:line="229" w:lineRule="exact"/>
        <w:rPr>
          <w:sz w:val="20"/>
          <w:szCs w:val="20"/>
        </w:rPr>
      </w:pPr>
    </w:p>
    <w:tbl>
      <w:tblPr>
        <w:tblW w:w="0" w:type="auto"/>
        <w:tblInd w:w="100" w:type="dxa"/>
        <w:tblLayout w:type="fixed"/>
        <w:tblCellMar>
          <w:left w:w="0" w:type="dxa"/>
          <w:right w:w="0" w:type="dxa"/>
        </w:tblCellMar>
        <w:tblLook w:val="04A0" w:firstRow="1" w:lastRow="0" w:firstColumn="1" w:lastColumn="0" w:noHBand="0" w:noVBand="1"/>
      </w:tblPr>
      <w:tblGrid>
        <w:gridCol w:w="220"/>
        <w:gridCol w:w="2620"/>
        <w:gridCol w:w="1900"/>
        <w:gridCol w:w="3420"/>
        <w:gridCol w:w="20"/>
      </w:tblGrid>
      <w:tr w:rsidR="004B413C" w14:paraId="01131780" w14:textId="77777777">
        <w:trPr>
          <w:trHeight w:val="207"/>
        </w:trPr>
        <w:tc>
          <w:tcPr>
            <w:tcW w:w="220" w:type="dxa"/>
            <w:vAlign w:val="bottom"/>
          </w:tcPr>
          <w:p w14:paraId="64F7CDE4" w14:textId="77777777" w:rsidR="004B413C" w:rsidRDefault="004B413C">
            <w:pPr>
              <w:rPr>
                <w:sz w:val="18"/>
                <w:szCs w:val="18"/>
              </w:rPr>
            </w:pPr>
          </w:p>
        </w:tc>
        <w:tc>
          <w:tcPr>
            <w:tcW w:w="2620" w:type="dxa"/>
            <w:vAlign w:val="bottom"/>
          </w:tcPr>
          <w:p w14:paraId="11A29D97" w14:textId="77777777" w:rsidR="004B413C" w:rsidRDefault="00EC2FEA">
            <w:pPr>
              <w:ind w:right="2130"/>
              <w:jc w:val="right"/>
              <w:rPr>
                <w:sz w:val="20"/>
                <w:szCs w:val="20"/>
              </w:rPr>
            </w:pPr>
            <w:r>
              <w:rPr>
                <w:rFonts w:ascii="Arial" w:eastAsia="Arial" w:hAnsi="Arial" w:cs="Arial"/>
                <w:color w:val="4D4D4D"/>
                <w:sz w:val="18"/>
                <w:szCs w:val="18"/>
              </w:rPr>
              <w:t>0.1</w:t>
            </w:r>
          </w:p>
        </w:tc>
        <w:tc>
          <w:tcPr>
            <w:tcW w:w="1900" w:type="dxa"/>
            <w:vAlign w:val="bottom"/>
          </w:tcPr>
          <w:p w14:paraId="268463B4" w14:textId="77777777" w:rsidR="004B413C" w:rsidRDefault="004B413C">
            <w:pPr>
              <w:rPr>
                <w:sz w:val="18"/>
                <w:szCs w:val="18"/>
              </w:rPr>
            </w:pPr>
          </w:p>
        </w:tc>
        <w:tc>
          <w:tcPr>
            <w:tcW w:w="3420" w:type="dxa"/>
            <w:vAlign w:val="bottom"/>
          </w:tcPr>
          <w:p w14:paraId="3FF1AC8F" w14:textId="77777777" w:rsidR="004B413C" w:rsidRDefault="004B413C">
            <w:pPr>
              <w:rPr>
                <w:sz w:val="18"/>
                <w:szCs w:val="18"/>
              </w:rPr>
            </w:pPr>
          </w:p>
        </w:tc>
        <w:tc>
          <w:tcPr>
            <w:tcW w:w="0" w:type="dxa"/>
            <w:vAlign w:val="bottom"/>
          </w:tcPr>
          <w:p w14:paraId="3575BE52" w14:textId="77777777" w:rsidR="004B413C" w:rsidRDefault="004B413C">
            <w:pPr>
              <w:rPr>
                <w:sz w:val="1"/>
                <w:szCs w:val="1"/>
              </w:rPr>
            </w:pPr>
          </w:p>
        </w:tc>
      </w:tr>
      <w:tr w:rsidR="004B413C" w14:paraId="6428329C" w14:textId="77777777">
        <w:trPr>
          <w:trHeight w:val="1732"/>
        </w:trPr>
        <w:tc>
          <w:tcPr>
            <w:tcW w:w="220" w:type="dxa"/>
            <w:vMerge w:val="restart"/>
            <w:textDirection w:val="btLr"/>
            <w:vAlign w:val="bottom"/>
          </w:tcPr>
          <w:p w14:paraId="54793675" w14:textId="77777777" w:rsidR="004B413C" w:rsidRDefault="00EC2FEA">
            <w:pPr>
              <w:rPr>
                <w:sz w:val="20"/>
                <w:szCs w:val="20"/>
              </w:rPr>
            </w:pPr>
            <w:r>
              <w:rPr>
                <w:rFonts w:ascii="Arial" w:eastAsia="Arial" w:hAnsi="Arial" w:cs="Arial"/>
                <w:w w:val="91"/>
              </w:rPr>
              <w:t>LV2</w:t>
            </w:r>
          </w:p>
        </w:tc>
        <w:tc>
          <w:tcPr>
            <w:tcW w:w="2620" w:type="dxa"/>
            <w:vAlign w:val="bottom"/>
          </w:tcPr>
          <w:p w14:paraId="492AFFBF" w14:textId="77777777" w:rsidR="004B413C" w:rsidRDefault="00EC2FEA">
            <w:pPr>
              <w:ind w:right="2130"/>
              <w:jc w:val="right"/>
              <w:rPr>
                <w:sz w:val="20"/>
                <w:szCs w:val="20"/>
              </w:rPr>
            </w:pPr>
            <w:r>
              <w:rPr>
                <w:rFonts w:ascii="Arial" w:eastAsia="Arial" w:hAnsi="Arial" w:cs="Arial"/>
                <w:color w:val="4D4D4D"/>
                <w:sz w:val="18"/>
                <w:szCs w:val="18"/>
              </w:rPr>
              <w:t>0.0</w:t>
            </w:r>
          </w:p>
        </w:tc>
        <w:tc>
          <w:tcPr>
            <w:tcW w:w="1900" w:type="dxa"/>
            <w:vAlign w:val="bottom"/>
          </w:tcPr>
          <w:p w14:paraId="11A20E24" w14:textId="77777777" w:rsidR="004B413C" w:rsidRDefault="004B413C">
            <w:pPr>
              <w:rPr>
                <w:sz w:val="24"/>
                <w:szCs w:val="24"/>
              </w:rPr>
            </w:pPr>
          </w:p>
        </w:tc>
        <w:tc>
          <w:tcPr>
            <w:tcW w:w="3420" w:type="dxa"/>
            <w:vAlign w:val="bottom"/>
          </w:tcPr>
          <w:p w14:paraId="1105470F" w14:textId="77777777" w:rsidR="004B413C" w:rsidRDefault="004B413C">
            <w:pPr>
              <w:rPr>
                <w:sz w:val="24"/>
                <w:szCs w:val="24"/>
              </w:rPr>
            </w:pPr>
          </w:p>
        </w:tc>
        <w:tc>
          <w:tcPr>
            <w:tcW w:w="0" w:type="dxa"/>
            <w:vAlign w:val="bottom"/>
          </w:tcPr>
          <w:p w14:paraId="1283C4F9" w14:textId="77777777" w:rsidR="004B413C" w:rsidRDefault="004B413C">
            <w:pPr>
              <w:rPr>
                <w:sz w:val="1"/>
                <w:szCs w:val="1"/>
              </w:rPr>
            </w:pPr>
          </w:p>
        </w:tc>
      </w:tr>
      <w:tr w:rsidR="004B413C" w14:paraId="767B6DEA" w14:textId="77777777">
        <w:trPr>
          <w:trHeight w:val="153"/>
        </w:trPr>
        <w:tc>
          <w:tcPr>
            <w:tcW w:w="220" w:type="dxa"/>
            <w:vMerge/>
            <w:vAlign w:val="bottom"/>
          </w:tcPr>
          <w:p w14:paraId="752A86AD" w14:textId="77777777" w:rsidR="004B413C" w:rsidRDefault="004B413C">
            <w:pPr>
              <w:rPr>
                <w:sz w:val="13"/>
                <w:szCs w:val="13"/>
              </w:rPr>
            </w:pPr>
          </w:p>
        </w:tc>
        <w:tc>
          <w:tcPr>
            <w:tcW w:w="2620" w:type="dxa"/>
            <w:vAlign w:val="bottom"/>
          </w:tcPr>
          <w:p w14:paraId="7B7D8C49" w14:textId="77777777" w:rsidR="004B413C" w:rsidRDefault="004B413C">
            <w:pPr>
              <w:rPr>
                <w:sz w:val="13"/>
                <w:szCs w:val="13"/>
              </w:rPr>
            </w:pPr>
          </w:p>
        </w:tc>
        <w:tc>
          <w:tcPr>
            <w:tcW w:w="1900" w:type="dxa"/>
            <w:vAlign w:val="bottom"/>
          </w:tcPr>
          <w:p w14:paraId="1A7BCD06" w14:textId="77777777" w:rsidR="004B413C" w:rsidRDefault="004B413C">
            <w:pPr>
              <w:rPr>
                <w:sz w:val="13"/>
                <w:szCs w:val="13"/>
              </w:rPr>
            </w:pPr>
          </w:p>
        </w:tc>
        <w:tc>
          <w:tcPr>
            <w:tcW w:w="3420" w:type="dxa"/>
            <w:vAlign w:val="bottom"/>
          </w:tcPr>
          <w:p w14:paraId="1A752670" w14:textId="77777777" w:rsidR="004B413C" w:rsidRDefault="004B413C">
            <w:pPr>
              <w:rPr>
                <w:sz w:val="13"/>
                <w:szCs w:val="13"/>
              </w:rPr>
            </w:pPr>
          </w:p>
        </w:tc>
        <w:tc>
          <w:tcPr>
            <w:tcW w:w="0" w:type="dxa"/>
            <w:vAlign w:val="bottom"/>
          </w:tcPr>
          <w:p w14:paraId="1B506690" w14:textId="77777777" w:rsidR="004B413C" w:rsidRDefault="004B413C">
            <w:pPr>
              <w:rPr>
                <w:sz w:val="1"/>
                <w:szCs w:val="1"/>
              </w:rPr>
            </w:pPr>
          </w:p>
        </w:tc>
      </w:tr>
      <w:tr w:rsidR="004B413C" w14:paraId="50EA8AE9" w14:textId="77777777">
        <w:trPr>
          <w:trHeight w:val="1305"/>
        </w:trPr>
        <w:tc>
          <w:tcPr>
            <w:tcW w:w="220" w:type="dxa"/>
            <w:vAlign w:val="bottom"/>
          </w:tcPr>
          <w:p w14:paraId="78348E69" w14:textId="77777777" w:rsidR="004B413C" w:rsidRDefault="004B413C">
            <w:pPr>
              <w:rPr>
                <w:sz w:val="24"/>
                <w:szCs w:val="24"/>
              </w:rPr>
            </w:pPr>
          </w:p>
        </w:tc>
        <w:tc>
          <w:tcPr>
            <w:tcW w:w="2620" w:type="dxa"/>
            <w:vAlign w:val="bottom"/>
          </w:tcPr>
          <w:p w14:paraId="13483B46" w14:textId="77777777" w:rsidR="004B413C" w:rsidRDefault="004B413C">
            <w:pPr>
              <w:rPr>
                <w:sz w:val="24"/>
                <w:szCs w:val="24"/>
              </w:rPr>
            </w:pPr>
          </w:p>
        </w:tc>
        <w:tc>
          <w:tcPr>
            <w:tcW w:w="1900" w:type="dxa"/>
            <w:vAlign w:val="bottom"/>
          </w:tcPr>
          <w:p w14:paraId="551699E9" w14:textId="77777777" w:rsidR="004B413C" w:rsidRDefault="004B413C">
            <w:pPr>
              <w:rPr>
                <w:sz w:val="24"/>
                <w:szCs w:val="24"/>
              </w:rPr>
            </w:pPr>
          </w:p>
        </w:tc>
        <w:tc>
          <w:tcPr>
            <w:tcW w:w="3420" w:type="dxa"/>
            <w:vAlign w:val="bottom"/>
          </w:tcPr>
          <w:p w14:paraId="5F1B634C" w14:textId="77777777" w:rsidR="004B413C" w:rsidRDefault="00EC2FEA">
            <w:pPr>
              <w:jc w:val="right"/>
              <w:rPr>
                <w:sz w:val="20"/>
                <w:szCs w:val="20"/>
              </w:rPr>
            </w:pPr>
            <w:r>
              <w:rPr>
                <w:rFonts w:ascii="Arial" w:eastAsia="Arial" w:hAnsi="Arial" w:cs="Arial"/>
              </w:rPr>
              <w:t>1996</w:t>
            </w:r>
          </w:p>
        </w:tc>
        <w:tc>
          <w:tcPr>
            <w:tcW w:w="0" w:type="dxa"/>
            <w:vAlign w:val="bottom"/>
          </w:tcPr>
          <w:p w14:paraId="38BD4AC7" w14:textId="77777777" w:rsidR="004B413C" w:rsidRDefault="004B413C">
            <w:pPr>
              <w:rPr>
                <w:sz w:val="1"/>
                <w:szCs w:val="1"/>
              </w:rPr>
            </w:pPr>
          </w:p>
        </w:tc>
      </w:tr>
      <w:tr w:rsidR="004B413C" w14:paraId="696442FF" w14:textId="77777777">
        <w:trPr>
          <w:trHeight w:val="274"/>
        </w:trPr>
        <w:tc>
          <w:tcPr>
            <w:tcW w:w="220" w:type="dxa"/>
            <w:vAlign w:val="bottom"/>
          </w:tcPr>
          <w:p w14:paraId="50DFE595" w14:textId="77777777" w:rsidR="004B413C" w:rsidRDefault="004B413C">
            <w:pPr>
              <w:rPr>
                <w:sz w:val="23"/>
                <w:szCs w:val="23"/>
              </w:rPr>
            </w:pPr>
          </w:p>
        </w:tc>
        <w:tc>
          <w:tcPr>
            <w:tcW w:w="2620" w:type="dxa"/>
            <w:vAlign w:val="bottom"/>
          </w:tcPr>
          <w:p w14:paraId="38777645" w14:textId="77777777" w:rsidR="004B413C" w:rsidRDefault="00EC2FEA">
            <w:pPr>
              <w:ind w:right="2170"/>
              <w:jc w:val="right"/>
              <w:rPr>
                <w:sz w:val="20"/>
                <w:szCs w:val="20"/>
              </w:rPr>
            </w:pPr>
            <w:r>
              <w:rPr>
                <w:rFonts w:ascii="Arial" w:eastAsia="Arial" w:hAnsi="Arial" w:cs="Arial"/>
                <w:color w:val="4D4D4D"/>
                <w:w w:val="95"/>
                <w:sz w:val="18"/>
                <w:szCs w:val="18"/>
              </w:rPr>
              <w:t>−0.1</w:t>
            </w:r>
          </w:p>
        </w:tc>
        <w:tc>
          <w:tcPr>
            <w:tcW w:w="1900" w:type="dxa"/>
            <w:vAlign w:val="bottom"/>
          </w:tcPr>
          <w:p w14:paraId="5A01198B" w14:textId="77777777" w:rsidR="004B413C" w:rsidRDefault="004B413C">
            <w:pPr>
              <w:rPr>
                <w:sz w:val="23"/>
                <w:szCs w:val="23"/>
              </w:rPr>
            </w:pPr>
          </w:p>
        </w:tc>
        <w:tc>
          <w:tcPr>
            <w:tcW w:w="3420" w:type="dxa"/>
            <w:vAlign w:val="bottom"/>
          </w:tcPr>
          <w:p w14:paraId="773DD996" w14:textId="77777777" w:rsidR="004B413C" w:rsidRDefault="004B413C">
            <w:pPr>
              <w:rPr>
                <w:sz w:val="23"/>
                <w:szCs w:val="23"/>
              </w:rPr>
            </w:pPr>
          </w:p>
        </w:tc>
        <w:tc>
          <w:tcPr>
            <w:tcW w:w="0" w:type="dxa"/>
            <w:vAlign w:val="bottom"/>
          </w:tcPr>
          <w:p w14:paraId="1AD14582" w14:textId="77777777" w:rsidR="004B413C" w:rsidRDefault="004B413C">
            <w:pPr>
              <w:rPr>
                <w:sz w:val="1"/>
                <w:szCs w:val="1"/>
              </w:rPr>
            </w:pPr>
          </w:p>
        </w:tc>
      </w:tr>
      <w:tr w:rsidR="004B413C" w14:paraId="1A74879F" w14:textId="77777777">
        <w:trPr>
          <w:trHeight w:val="819"/>
        </w:trPr>
        <w:tc>
          <w:tcPr>
            <w:tcW w:w="220" w:type="dxa"/>
            <w:vAlign w:val="bottom"/>
          </w:tcPr>
          <w:p w14:paraId="466B285F" w14:textId="77777777" w:rsidR="004B413C" w:rsidRDefault="004B413C">
            <w:pPr>
              <w:rPr>
                <w:sz w:val="24"/>
                <w:szCs w:val="24"/>
              </w:rPr>
            </w:pPr>
          </w:p>
        </w:tc>
        <w:tc>
          <w:tcPr>
            <w:tcW w:w="2620" w:type="dxa"/>
            <w:vAlign w:val="bottom"/>
          </w:tcPr>
          <w:p w14:paraId="17F8A865" w14:textId="77777777" w:rsidR="004B413C" w:rsidRDefault="004B413C">
            <w:pPr>
              <w:rPr>
                <w:sz w:val="24"/>
                <w:szCs w:val="24"/>
              </w:rPr>
            </w:pPr>
          </w:p>
        </w:tc>
        <w:tc>
          <w:tcPr>
            <w:tcW w:w="1900" w:type="dxa"/>
            <w:vAlign w:val="bottom"/>
          </w:tcPr>
          <w:p w14:paraId="3960E30A" w14:textId="77777777" w:rsidR="004B413C" w:rsidRDefault="00EC2FEA">
            <w:pPr>
              <w:ind w:right="880"/>
              <w:jc w:val="right"/>
              <w:rPr>
                <w:sz w:val="20"/>
                <w:szCs w:val="20"/>
              </w:rPr>
            </w:pPr>
            <w:r>
              <w:rPr>
                <w:rFonts w:ascii="Arial" w:eastAsia="Arial" w:hAnsi="Arial" w:cs="Arial"/>
              </w:rPr>
              <w:t>2018</w:t>
            </w:r>
          </w:p>
        </w:tc>
        <w:tc>
          <w:tcPr>
            <w:tcW w:w="3420" w:type="dxa"/>
            <w:vAlign w:val="bottom"/>
          </w:tcPr>
          <w:p w14:paraId="54F2C0E3" w14:textId="77777777" w:rsidR="004B413C" w:rsidRDefault="004B413C">
            <w:pPr>
              <w:rPr>
                <w:sz w:val="24"/>
                <w:szCs w:val="24"/>
              </w:rPr>
            </w:pPr>
          </w:p>
        </w:tc>
        <w:tc>
          <w:tcPr>
            <w:tcW w:w="0" w:type="dxa"/>
            <w:vAlign w:val="bottom"/>
          </w:tcPr>
          <w:p w14:paraId="7FDE9E86" w14:textId="77777777" w:rsidR="004B413C" w:rsidRDefault="004B413C">
            <w:pPr>
              <w:rPr>
                <w:sz w:val="1"/>
                <w:szCs w:val="1"/>
              </w:rPr>
            </w:pPr>
          </w:p>
        </w:tc>
      </w:tr>
      <w:tr w:rsidR="004B413C" w14:paraId="46E8EF85" w14:textId="77777777">
        <w:trPr>
          <w:trHeight w:val="552"/>
        </w:trPr>
        <w:tc>
          <w:tcPr>
            <w:tcW w:w="220" w:type="dxa"/>
            <w:vAlign w:val="bottom"/>
          </w:tcPr>
          <w:p w14:paraId="0383ABDE" w14:textId="77777777" w:rsidR="004B413C" w:rsidRDefault="004B413C">
            <w:pPr>
              <w:rPr>
                <w:sz w:val="24"/>
                <w:szCs w:val="24"/>
              </w:rPr>
            </w:pPr>
          </w:p>
        </w:tc>
        <w:tc>
          <w:tcPr>
            <w:tcW w:w="2620" w:type="dxa"/>
            <w:vAlign w:val="bottom"/>
          </w:tcPr>
          <w:p w14:paraId="6D65139A" w14:textId="77777777" w:rsidR="004B413C" w:rsidRDefault="00EC2FEA">
            <w:pPr>
              <w:ind w:right="330"/>
              <w:jc w:val="right"/>
              <w:rPr>
                <w:sz w:val="20"/>
                <w:szCs w:val="20"/>
              </w:rPr>
            </w:pPr>
            <w:r>
              <w:rPr>
                <w:rFonts w:ascii="Arial" w:eastAsia="Arial" w:hAnsi="Arial" w:cs="Arial"/>
                <w:color w:val="4D4D4D"/>
                <w:sz w:val="18"/>
                <w:szCs w:val="18"/>
              </w:rPr>
              <w:t>−0.5</w:t>
            </w:r>
          </w:p>
        </w:tc>
        <w:tc>
          <w:tcPr>
            <w:tcW w:w="1900" w:type="dxa"/>
            <w:vAlign w:val="bottom"/>
          </w:tcPr>
          <w:p w14:paraId="59ADDE60" w14:textId="77777777" w:rsidR="004B413C" w:rsidRDefault="00EC2FEA">
            <w:pPr>
              <w:jc w:val="right"/>
              <w:rPr>
                <w:sz w:val="20"/>
                <w:szCs w:val="20"/>
              </w:rPr>
            </w:pPr>
            <w:r>
              <w:rPr>
                <w:rFonts w:ascii="Arial" w:eastAsia="Arial" w:hAnsi="Arial" w:cs="Arial"/>
                <w:color w:val="4D4D4D"/>
                <w:sz w:val="18"/>
                <w:szCs w:val="18"/>
              </w:rPr>
              <w:t>0.0</w:t>
            </w:r>
          </w:p>
        </w:tc>
        <w:tc>
          <w:tcPr>
            <w:tcW w:w="3420" w:type="dxa"/>
            <w:vAlign w:val="bottom"/>
          </w:tcPr>
          <w:p w14:paraId="7E38E436" w14:textId="77777777" w:rsidR="004B413C" w:rsidRDefault="00EC2FEA">
            <w:pPr>
              <w:ind w:right="997"/>
              <w:jc w:val="right"/>
              <w:rPr>
                <w:sz w:val="20"/>
                <w:szCs w:val="20"/>
              </w:rPr>
            </w:pPr>
            <w:r>
              <w:rPr>
                <w:rFonts w:ascii="Arial" w:eastAsia="Arial" w:hAnsi="Arial" w:cs="Arial"/>
                <w:color w:val="4D4D4D"/>
                <w:sz w:val="18"/>
                <w:szCs w:val="18"/>
              </w:rPr>
              <w:t>0.5</w:t>
            </w:r>
          </w:p>
        </w:tc>
        <w:tc>
          <w:tcPr>
            <w:tcW w:w="0" w:type="dxa"/>
            <w:vAlign w:val="bottom"/>
          </w:tcPr>
          <w:p w14:paraId="6797D590" w14:textId="77777777" w:rsidR="004B413C" w:rsidRDefault="004B413C">
            <w:pPr>
              <w:rPr>
                <w:sz w:val="1"/>
                <w:szCs w:val="1"/>
              </w:rPr>
            </w:pPr>
          </w:p>
        </w:tc>
      </w:tr>
      <w:tr w:rsidR="004B413C" w14:paraId="2A72860F" w14:textId="77777777">
        <w:trPr>
          <w:trHeight w:val="260"/>
        </w:trPr>
        <w:tc>
          <w:tcPr>
            <w:tcW w:w="220" w:type="dxa"/>
            <w:vAlign w:val="bottom"/>
          </w:tcPr>
          <w:p w14:paraId="7139A4F8" w14:textId="77777777" w:rsidR="004B413C" w:rsidRDefault="004B413C"/>
        </w:tc>
        <w:tc>
          <w:tcPr>
            <w:tcW w:w="2620" w:type="dxa"/>
            <w:vAlign w:val="bottom"/>
          </w:tcPr>
          <w:p w14:paraId="4B7AAE43" w14:textId="77777777" w:rsidR="004B413C" w:rsidRDefault="004B413C"/>
        </w:tc>
        <w:tc>
          <w:tcPr>
            <w:tcW w:w="1900" w:type="dxa"/>
            <w:vAlign w:val="bottom"/>
          </w:tcPr>
          <w:p w14:paraId="3C7C1708" w14:textId="77777777" w:rsidR="004B413C" w:rsidRDefault="004B413C"/>
        </w:tc>
        <w:tc>
          <w:tcPr>
            <w:tcW w:w="3420" w:type="dxa"/>
            <w:vAlign w:val="bottom"/>
          </w:tcPr>
          <w:p w14:paraId="7F8C6DD0" w14:textId="77777777" w:rsidR="004B413C" w:rsidRDefault="00EC2FEA">
            <w:pPr>
              <w:ind w:right="2937"/>
              <w:jc w:val="right"/>
              <w:rPr>
                <w:sz w:val="20"/>
                <w:szCs w:val="20"/>
              </w:rPr>
            </w:pPr>
            <w:r>
              <w:rPr>
                <w:rFonts w:ascii="Arial" w:eastAsia="Arial" w:hAnsi="Arial" w:cs="Arial"/>
                <w:w w:val="91"/>
              </w:rPr>
              <w:t>LV1</w:t>
            </w:r>
          </w:p>
        </w:tc>
        <w:tc>
          <w:tcPr>
            <w:tcW w:w="0" w:type="dxa"/>
            <w:vAlign w:val="bottom"/>
          </w:tcPr>
          <w:p w14:paraId="495DB195" w14:textId="77777777" w:rsidR="004B413C" w:rsidRDefault="004B413C">
            <w:pPr>
              <w:rPr>
                <w:sz w:val="1"/>
                <w:szCs w:val="1"/>
              </w:rPr>
            </w:pPr>
          </w:p>
        </w:tc>
      </w:tr>
    </w:tbl>
    <w:p w14:paraId="068DBAA1" w14:textId="77777777" w:rsidR="004B413C" w:rsidRDefault="004B413C">
      <w:pPr>
        <w:spacing w:line="200" w:lineRule="exact"/>
        <w:rPr>
          <w:sz w:val="20"/>
          <w:szCs w:val="20"/>
        </w:rPr>
      </w:pPr>
    </w:p>
    <w:p w14:paraId="063D696A" w14:textId="77777777" w:rsidR="004B413C" w:rsidRDefault="004B413C">
      <w:pPr>
        <w:spacing w:line="363" w:lineRule="exact"/>
        <w:rPr>
          <w:sz w:val="20"/>
          <w:szCs w:val="20"/>
        </w:rPr>
      </w:pPr>
    </w:p>
    <w:p w14:paraId="7D01C073" w14:textId="77777777" w:rsidR="004B413C" w:rsidRDefault="00EC2FEA">
      <w:pPr>
        <w:rPr>
          <w:sz w:val="20"/>
          <w:szCs w:val="20"/>
        </w:rPr>
      </w:pPr>
      <w:r>
        <w:rPr>
          <w:rFonts w:ascii="Arial" w:eastAsia="Arial" w:hAnsi="Arial" w:cs="Arial"/>
          <w:sz w:val="20"/>
          <w:szCs w:val="20"/>
        </w:rPr>
        <w:t>Figure 14: Unconstrained ordination based on invertebrate data for each surveyed year for Lake Goollelal.</w:t>
      </w:r>
    </w:p>
    <w:p w14:paraId="4740FDC7" w14:textId="77777777" w:rsidR="004B413C" w:rsidRDefault="004B413C">
      <w:pPr>
        <w:spacing w:line="9" w:lineRule="exact"/>
        <w:rPr>
          <w:sz w:val="20"/>
          <w:szCs w:val="20"/>
        </w:rPr>
      </w:pPr>
    </w:p>
    <w:p w14:paraId="23549AD4" w14:textId="77777777" w:rsidR="004B413C" w:rsidRDefault="00EC2FEA">
      <w:pPr>
        <w:rPr>
          <w:sz w:val="20"/>
          <w:szCs w:val="20"/>
        </w:rPr>
      </w:pPr>
      <w:r>
        <w:rPr>
          <w:rFonts w:ascii="Arial" w:eastAsia="Arial" w:hAnsi="Arial" w:cs="Arial"/>
          <w:sz w:val="20"/>
          <w:szCs w:val="20"/>
        </w:rPr>
        <w:t>Consecutive years are joined by a line with first and last survey years labeled.</w:t>
      </w:r>
    </w:p>
    <w:p w14:paraId="7FC48131" w14:textId="77777777" w:rsidR="004B413C" w:rsidRDefault="004B413C">
      <w:pPr>
        <w:spacing w:line="200" w:lineRule="exact"/>
        <w:rPr>
          <w:sz w:val="20"/>
          <w:szCs w:val="20"/>
        </w:rPr>
      </w:pPr>
    </w:p>
    <w:p w14:paraId="309D2E43" w14:textId="77777777" w:rsidR="004B413C" w:rsidRDefault="004B413C">
      <w:pPr>
        <w:spacing w:line="200" w:lineRule="exact"/>
        <w:rPr>
          <w:sz w:val="20"/>
          <w:szCs w:val="20"/>
        </w:rPr>
      </w:pPr>
    </w:p>
    <w:p w14:paraId="190484C1" w14:textId="77777777" w:rsidR="004B413C" w:rsidRDefault="004B413C">
      <w:pPr>
        <w:spacing w:line="200" w:lineRule="exact"/>
        <w:rPr>
          <w:sz w:val="20"/>
          <w:szCs w:val="20"/>
        </w:rPr>
      </w:pPr>
    </w:p>
    <w:p w14:paraId="5D658D5E" w14:textId="77777777" w:rsidR="004B413C" w:rsidRDefault="004B413C">
      <w:pPr>
        <w:spacing w:line="200" w:lineRule="exact"/>
        <w:rPr>
          <w:sz w:val="20"/>
          <w:szCs w:val="20"/>
        </w:rPr>
      </w:pPr>
    </w:p>
    <w:p w14:paraId="1BED4444" w14:textId="77777777" w:rsidR="004B413C" w:rsidRDefault="004B413C">
      <w:pPr>
        <w:spacing w:line="200" w:lineRule="exact"/>
        <w:rPr>
          <w:sz w:val="20"/>
          <w:szCs w:val="20"/>
        </w:rPr>
      </w:pPr>
    </w:p>
    <w:p w14:paraId="78609481" w14:textId="77777777" w:rsidR="004B413C" w:rsidRDefault="004B413C">
      <w:pPr>
        <w:spacing w:line="200" w:lineRule="exact"/>
        <w:rPr>
          <w:sz w:val="20"/>
          <w:szCs w:val="20"/>
        </w:rPr>
      </w:pPr>
    </w:p>
    <w:p w14:paraId="2C2E14B9" w14:textId="77777777" w:rsidR="004B413C" w:rsidRDefault="004B413C">
      <w:pPr>
        <w:spacing w:line="200" w:lineRule="exact"/>
        <w:rPr>
          <w:sz w:val="20"/>
          <w:szCs w:val="20"/>
        </w:rPr>
      </w:pPr>
    </w:p>
    <w:p w14:paraId="7EDDBA6C" w14:textId="77777777" w:rsidR="004B413C" w:rsidRDefault="004B413C">
      <w:pPr>
        <w:spacing w:line="200" w:lineRule="exact"/>
        <w:rPr>
          <w:sz w:val="20"/>
          <w:szCs w:val="20"/>
        </w:rPr>
      </w:pPr>
    </w:p>
    <w:p w14:paraId="1B45AA70" w14:textId="77777777" w:rsidR="004B413C" w:rsidRDefault="004B413C">
      <w:pPr>
        <w:spacing w:line="200" w:lineRule="exact"/>
        <w:rPr>
          <w:sz w:val="20"/>
          <w:szCs w:val="20"/>
        </w:rPr>
      </w:pPr>
    </w:p>
    <w:p w14:paraId="5AA83F10" w14:textId="77777777" w:rsidR="004B413C" w:rsidRDefault="004B413C">
      <w:pPr>
        <w:spacing w:line="200" w:lineRule="exact"/>
        <w:rPr>
          <w:sz w:val="20"/>
          <w:szCs w:val="20"/>
        </w:rPr>
      </w:pPr>
    </w:p>
    <w:p w14:paraId="03882162" w14:textId="77777777" w:rsidR="004B413C" w:rsidRDefault="004B413C">
      <w:pPr>
        <w:spacing w:line="200" w:lineRule="exact"/>
        <w:rPr>
          <w:sz w:val="20"/>
          <w:szCs w:val="20"/>
        </w:rPr>
      </w:pPr>
    </w:p>
    <w:p w14:paraId="1875548B" w14:textId="77777777" w:rsidR="004B413C" w:rsidRDefault="004B413C">
      <w:pPr>
        <w:spacing w:line="200" w:lineRule="exact"/>
        <w:rPr>
          <w:sz w:val="20"/>
          <w:szCs w:val="20"/>
        </w:rPr>
      </w:pPr>
    </w:p>
    <w:p w14:paraId="683904DA" w14:textId="77777777" w:rsidR="004B413C" w:rsidRDefault="004B413C">
      <w:pPr>
        <w:spacing w:line="200" w:lineRule="exact"/>
        <w:rPr>
          <w:sz w:val="20"/>
          <w:szCs w:val="20"/>
        </w:rPr>
      </w:pPr>
    </w:p>
    <w:p w14:paraId="6E7C0D6A" w14:textId="77777777" w:rsidR="004B413C" w:rsidRDefault="004B413C">
      <w:pPr>
        <w:spacing w:line="200" w:lineRule="exact"/>
        <w:rPr>
          <w:sz w:val="20"/>
          <w:szCs w:val="20"/>
        </w:rPr>
      </w:pPr>
    </w:p>
    <w:p w14:paraId="281B7CC4" w14:textId="77777777" w:rsidR="004B413C" w:rsidRDefault="004B413C">
      <w:pPr>
        <w:spacing w:line="369" w:lineRule="exact"/>
        <w:rPr>
          <w:sz w:val="20"/>
          <w:szCs w:val="20"/>
        </w:rPr>
      </w:pPr>
    </w:p>
    <w:p w14:paraId="418E3C5A" w14:textId="77777777" w:rsidR="004B413C" w:rsidRDefault="00EC2FEA">
      <w:pPr>
        <w:ind w:right="40"/>
        <w:jc w:val="center"/>
        <w:rPr>
          <w:sz w:val="20"/>
          <w:szCs w:val="20"/>
        </w:rPr>
      </w:pPr>
      <w:r>
        <w:rPr>
          <w:rFonts w:ascii="Arial" w:eastAsia="Arial" w:hAnsi="Arial" w:cs="Arial"/>
          <w:sz w:val="20"/>
          <w:szCs w:val="20"/>
        </w:rPr>
        <w:t>27</w:t>
      </w:r>
    </w:p>
    <w:p w14:paraId="08AE17AC" w14:textId="77777777" w:rsidR="004B413C" w:rsidRDefault="004B413C">
      <w:pPr>
        <w:sectPr w:rsidR="004B413C">
          <w:pgSz w:w="12240" w:h="15840"/>
          <w:pgMar w:top="1440" w:right="1400" w:bottom="272" w:left="1440" w:header="0" w:footer="0" w:gutter="0"/>
          <w:cols w:space="720" w:equalWidth="0">
            <w:col w:w="9400"/>
          </w:cols>
        </w:sectPr>
      </w:pPr>
    </w:p>
    <w:p w14:paraId="19CEE632" w14:textId="77777777" w:rsidR="004B413C" w:rsidRDefault="00EC2FEA">
      <w:pPr>
        <w:ind w:left="20"/>
        <w:rPr>
          <w:sz w:val="20"/>
          <w:szCs w:val="20"/>
        </w:rPr>
      </w:pPr>
      <w:bookmarkStart w:id="61" w:name="page28"/>
      <w:bookmarkEnd w:id="61"/>
      <w:r>
        <w:rPr>
          <w:rFonts w:ascii="Arial" w:eastAsia="Arial" w:hAnsi="Arial" w:cs="Arial"/>
          <w:b/>
          <w:bCs/>
          <w:sz w:val="24"/>
          <w:szCs w:val="24"/>
        </w:rPr>
        <w:lastRenderedPageBreak/>
        <w:t>Loch McNess</w:t>
      </w:r>
    </w:p>
    <w:p w14:paraId="3161D54C" w14:textId="77777777" w:rsidR="004B413C" w:rsidRDefault="004B413C">
      <w:pPr>
        <w:spacing w:line="258" w:lineRule="exact"/>
        <w:rPr>
          <w:sz w:val="20"/>
          <w:szCs w:val="20"/>
        </w:rPr>
      </w:pPr>
    </w:p>
    <w:p w14:paraId="114082E1" w14:textId="77777777" w:rsidR="004B413C" w:rsidRDefault="00EC2FEA">
      <w:pPr>
        <w:spacing w:line="256" w:lineRule="auto"/>
        <w:ind w:left="20" w:firstLine="5"/>
        <w:jc w:val="both"/>
        <w:rPr>
          <w:sz w:val="20"/>
          <w:szCs w:val="20"/>
        </w:rPr>
      </w:pPr>
      <w:r>
        <w:rPr>
          <w:rFonts w:ascii="Arial" w:eastAsia="Arial" w:hAnsi="Arial" w:cs="Arial"/>
          <w:sz w:val="20"/>
          <w:szCs w:val="20"/>
        </w:rPr>
        <w:t>Loch McNess, located in Yanchep National Park, is a relatively undisturbed wetland with large areas of intact Herdsman Complex vegetation. The lake has had relatively good water quality and provides an important habitat for water birds and other aquatic fauna (R Froend, R. C. Loomes, et al., 2004). Permanent water is required to support a local Rakali (</w:t>
      </w:r>
      <w:r>
        <w:rPr>
          <w:rFonts w:ascii="Arial" w:eastAsia="Arial" w:hAnsi="Arial" w:cs="Arial"/>
          <w:i/>
          <w:iCs/>
          <w:sz w:val="20"/>
          <w:szCs w:val="20"/>
        </w:rPr>
        <w:t>Hydromys chrysogaster</w:t>
      </w:r>
      <w:r>
        <w:rPr>
          <w:rFonts w:ascii="Arial" w:eastAsia="Arial" w:hAnsi="Arial" w:cs="Arial"/>
          <w:sz w:val="20"/>
          <w:szCs w:val="20"/>
        </w:rPr>
        <w:t xml:space="preserve">) population and resident as well as visiting populations of water birds and waders. The southern lake at Loch McNess is one of the few wetlands known to contain the nightfish </w:t>
      </w:r>
      <w:r>
        <w:rPr>
          <w:rFonts w:ascii="Arial" w:eastAsia="Arial" w:hAnsi="Arial" w:cs="Arial"/>
          <w:i/>
          <w:iCs/>
          <w:sz w:val="20"/>
          <w:szCs w:val="20"/>
        </w:rPr>
        <w:t>Bostokia porosa</w:t>
      </w:r>
      <w:r>
        <w:rPr>
          <w:rFonts w:ascii="Arial" w:eastAsia="Arial" w:hAnsi="Arial" w:cs="Arial"/>
          <w:sz w:val="20"/>
          <w:szCs w:val="20"/>
        </w:rPr>
        <w:t xml:space="preserve"> and has one of the most rich aquatic macroinvertebrate communities of the Swan Coastal Plain. Loch McNess is a wetland of high conservation value because of its intact vegetation, largely unaltered aquatic processes and important populations of fauna (R Froend, R. C. Loomes, et al., 2004).</w:t>
      </w:r>
    </w:p>
    <w:p w14:paraId="72E9A30A" w14:textId="77777777" w:rsidR="004B413C" w:rsidRDefault="004B413C">
      <w:pPr>
        <w:spacing w:line="342" w:lineRule="exact"/>
        <w:rPr>
          <w:sz w:val="20"/>
          <w:szCs w:val="20"/>
        </w:rPr>
      </w:pPr>
    </w:p>
    <w:p w14:paraId="0820A468" w14:textId="77777777" w:rsidR="004B413C" w:rsidRDefault="00EC2FEA">
      <w:pPr>
        <w:ind w:left="20"/>
        <w:rPr>
          <w:sz w:val="20"/>
          <w:szCs w:val="20"/>
        </w:rPr>
      </w:pPr>
      <w:r>
        <w:rPr>
          <w:rFonts w:ascii="Arial" w:eastAsia="Arial" w:hAnsi="Arial" w:cs="Arial"/>
          <w:b/>
          <w:bCs/>
          <w:sz w:val="20"/>
          <w:szCs w:val="20"/>
        </w:rPr>
        <w:t>Hydrology and water quality</w:t>
      </w:r>
    </w:p>
    <w:p w14:paraId="674FE14D" w14:textId="77777777" w:rsidR="004B413C" w:rsidRDefault="004B413C">
      <w:pPr>
        <w:spacing w:line="258" w:lineRule="exact"/>
        <w:rPr>
          <w:sz w:val="20"/>
          <w:szCs w:val="20"/>
        </w:rPr>
      </w:pPr>
    </w:p>
    <w:p w14:paraId="7E8337A9" w14:textId="77777777" w:rsidR="004B413C" w:rsidRDefault="00EC2FEA">
      <w:pPr>
        <w:spacing w:line="270" w:lineRule="auto"/>
        <w:ind w:left="20" w:firstLine="10"/>
        <w:jc w:val="both"/>
        <w:rPr>
          <w:sz w:val="20"/>
          <w:szCs w:val="20"/>
        </w:rPr>
      </w:pPr>
      <w:r>
        <w:rPr>
          <w:rFonts w:ascii="Arial" w:eastAsia="Arial" w:hAnsi="Arial" w:cs="Arial"/>
          <w:sz w:val="19"/>
          <w:szCs w:val="19"/>
        </w:rPr>
        <w:t>Since early 2011, readings for the staﬀ gauge at Loch McNess have frequently been below the gauge’s limit. It is therefore likely the decline in surface water levels have continued pasted the levels shown in Figure 15. Nonetheless, surface water, which were remarkably stable before 2003 at 7 mAHD, have declined at least 1.5 m to present levels. These declines have been mirrored in surrounding bores (Figure 15). Mean maximum and minimum seasonal water levels have decline by 0.9 m since 1994-2004 levels (Table 4). Changes in seasonal patterns are diﬃcult to interpret due to staﬀ gauge 6162564 being mostly dry since 2014, but during the period 2009-2014, minimum water levels were not being reached until May, compared to March in the decade 1994-2004. A recent increase in water level, as seen in surrounding wetlands during the last few seasons, has not been observed at Loch McNess. The dramatic decline in water levels is causing the terrestrialisation of the lake as much of the lake bed is now undergoing recruitment by fringing vegetation.</w:t>
      </w:r>
    </w:p>
    <w:p w14:paraId="0AFB55CB" w14:textId="77777777" w:rsidR="004B413C" w:rsidRDefault="004B413C">
      <w:pPr>
        <w:spacing w:line="53" w:lineRule="exact"/>
        <w:rPr>
          <w:sz w:val="20"/>
          <w:szCs w:val="20"/>
        </w:rPr>
      </w:pPr>
    </w:p>
    <w:p w14:paraId="671708E9" w14:textId="77777777" w:rsidR="004B413C" w:rsidRDefault="00EC2FEA">
      <w:pPr>
        <w:spacing w:line="262" w:lineRule="auto"/>
        <w:ind w:left="20" w:right="20" w:firstLine="3"/>
        <w:jc w:val="both"/>
        <w:rPr>
          <w:sz w:val="20"/>
          <w:szCs w:val="20"/>
        </w:rPr>
      </w:pPr>
      <w:r>
        <w:rPr>
          <w:rFonts w:ascii="Arial" w:eastAsia="Arial" w:hAnsi="Arial" w:cs="Arial"/>
          <w:sz w:val="20"/>
          <w:szCs w:val="20"/>
        </w:rPr>
        <w:t>The lake has been non-compliant with ministerial water levels since 2003 and water levels are now approximately 1.0 m below this threshold. Modelling of groundwater levels under proposed abstraction reductions will not provide suﬃcient increases in groundwater to make this wetland compliant with existing thresholds. Under the new plan, a proposed threshold of 8.0 mAHD at bore 61612104 will satisfy the proposed threshold of surface waters in the lake at 6.2 mAHD (0.75 m below existing threshold).</w:t>
      </w:r>
    </w:p>
    <w:p w14:paraId="79BDCD60" w14:textId="77777777" w:rsidR="004B413C" w:rsidRDefault="004B413C">
      <w:pPr>
        <w:spacing w:line="60" w:lineRule="exact"/>
        <w:rPr>
          <w:sz w:val="20"/>
          <w:szCs w:val="20"/>
        </w:rPr>
      </w:pPr>
    </w:p>
    <w:p w14:paraId="017CC9F3" w14:textId="77777777" w:rsidR="004B413C" w:rsidRDefault="00EC2FEA">
      <w:pPr>
        <w:spacing w:line="276" w:lineRule="auto"/>
        <w:ind w:left="20" w:hanging="4"/>
        <w:jc w:val="both"/>
        <w:rPr>
          <w:sz w:val="20"/>
          <w:szCs w:val="20"/>
        </w:rPr>
      </w:pPr>
      <w:r>
        <w:rPr>
          <w:rFonts w:ascii="Arial" w:eastAsia="Arial" w:hAnsi="Arial" w:cs="Arial"/>
          <w:sz w:val="19"/>
          <w:szCs w:val="19"/>
        </w:rPr>
        <w:t>Water quality at Loch McNess appears to have stabilised in the past couple of years. Normal pH is thought to be over 8.0 but has been below 8.0 since 2010. Current monitoring suggests a pH of 7.8, the highest since 2010 (Judd and Horwitz, 2019). Chloride:sulphate and alkalinity observations suggest that acidification is not a concern at the wetland. There has been a trend of increasing nitrogen levels in the wetland since 2010, but this trend has not continued for 2017-2018 despite current levels being double 1997-2007 levels. Current phosphate levels are an order of magnitude greater than 1999-2004 levels and require close monitoring.</w:t>
      </w:r>
    </w:p>
    <w:p w14:paraId="2B5C1C50" w14:textId="77777777" w:rsidR="004B413C" w:rsidRDefault="004B413C">
      <w:pPr>
        <w:spacing w:line="325" w:lineRule="exact"/>
        <w:rPr>
          <w:sz w:val="20"/>
          <w:szCs w:val="20"/>
        </w:rPr>
      </w:pPr>
    </w:p>
    <w:p w14:paraId="07B6E2E9" w14:textId="77777777" w:rsidR="004B413C" w:rsidRDefault="00EC2FEA">
      <w:pPr>
        <w:ind w:left="20"/>
        <w:rPr>
          <w:sz w:val="20"/>
          <w:szCs w:val="20"/>
        </w:rPr>
      </w:pPr>
      <w:r>
        <w:rPr>
          <w:rFonts w:ascii="Arial" w:eastAsia="Arial" w:hAnsi="Arial" w:cs="Arial"/>
          <w:b/>
          <w:bCs/>
          <w:sz w:val="20"/>
          <w:szCs w:val="20"/>
        </w:rPr>
        <w:t>Vegetation dynamics</w:t>
      </w:r>
    </w:p>
    <w:p w14:paraId="0E2BCC51" w14:textId="77777777" w:rsidR="004B413C" w:rsidRDefault="004B413C">
      <w:pPr>
        <w:spacing w:line="258" w:lineRule="exact"/>
        <w:rPr>
          <w:sz w:val="20"/>
          <w:szCs w:val="20"/>
        </w:rPr>
      </w:pPr>
    </w:p>
    <w:p w14:paraId="4149FC15" w14:textId="77777777" w:rsidR="004B413C" w:rsidRDefault="00EC2FEA">
      <w:pPr>
        <w:spacing w:line="260" w:lineRule="auto"/>
        <w:ind w:left="20" w:right="40" w:hanging="1"/>
        <w:jc w:val="both"/>
        <w:rPr>
          <w:sz w:val="20"/>
          <w:szCs w:val="20"/>
        </w:rPr>
      </w:pPr>
      <w:r>
        <w:rPr>
          <w:rFonts w:ascii="Arial" w:eastAsia="Arial" w:hAnsi="Arial" w:cs="Arial"/>
          <w:sz w:val="20"/>
          <w:szCs w:val="20"/>
        </w:rPr>
        <w:t xml:space="preserve">A vegetation monitoring transect was established in 2004 with three plots (A, B, and C) plus an additional up-slope plot in 2009 (Plot D) and a plot down-slope of Plot A in 2010 (Plot E; Figure 16). The fringing vegetation is largely comprised of a </w:t>
      </w:r>
      <w:r>
        <w:rPr>
          <w:rFonts w:ascii="Arial" w:eastAsia="Arial" w:hAnsi="Arial" w:cs="Arial"/>
          <w:i/>
          <w:iCs/>
          <w:sz w:val="20"/>
          <w:szCs w:val="20"/>
        </w:rPr>
        <w:t>Melaleuca rhaphiophylla</w:t>
      </w:r>
      <w:r>
        <w:rPr>
          <w:rFonts w:ascii="Arial" w:eastAsia="Arial" w:hAnsi="Arial" w:cs="Arial"/>
          <w:sz w:val="20"/>
          <w:szCs w:val="20"/>
        </w:rPr>
        <w:t>/</w:t>
      </w:r>
      <w:r>
        <w:rPr>
          <w:rFonts w:ascii="Arial" w:eastAsia="Arial" w:hAnsi="Arial" w:cs="Arial"/>
          <w:i/>
          <w:iCs/>
          <w:sz w:val="20"/>
          <w:szCs w:val="20"/>
        </w:rPr>
        <w:t>Eucalyptus rudis</w:t>
      </w:r>
      <w:r>
        <w:rPr>
          <w:rFonts w:ascii="Arial" w:eastAsia="Arial" w:hAnsi="Arial" w:cs="Arial"/>
          <w:sz w:val="20"/>
          <w:szCs w:val="20"/>
        </w:rPr>
        <w:t xml:space="preserve"> complex. Most trees are in average to good health (Buller et al., 2019). </w:t>
      </w:r>
      <w:r>
        <w:rPr>
          <w:rFonts w:ascii="Arial" w:eastAsia="Arial" w:hAnsi="Arial" w:cs="Arial"/>
          <w:i/>
          <w:iCs/>
          <w:sz w:val="20"/>
          <w:szCs w:val="20"/>
        </w:rPr>
        <w:t>Baumea juncea</w:t>
      </w:r>
      <w:r>
        <w:rPr>
          <w:rFonts w:ascii="Arial" w:eastAsia="Arial" w:hAnsi="Arial" w:cs="Arial"/>
          <w:sz w:val="20"/>
          <w:szCs w:val="20"/>
        </w:rPr>
        <w:t xml:space="preserve"> is found in Plots A -D at relatively constant cover abundance. </w:t>
      </w:r>
      <w:r>
        <w:rPr>
          <w:rFonts w:ascii="Arial" w:eastAsia="Arial" w:hAnsi="Arial" w:cs="Arial"/>
          <w:i/>
          <w:iCs/>
          <w:sz w:val="20"/>
          <w:szCs w:val="20"/>
        </w:rPr>
        <w:t>Baumea articulata</w:t>
      </w:r>
      <w:r>
        <w:rPr>
          <w:rFonts w:ascii="Arial" w:eastAsia="Arial" w:hAnsi="Arial" w:cs="Arial"/>
          <w:sz w:val="20"/>
          <w:szCs w:val="20"/>
        </w:rPr>
        <w:t>, however, disappeared from Plot A in 2005 and was present in the new down-slop</w:t>
      </w:r>
      <w:ins w:id="62" w:author="Ray Froend" w:date="2019-11-18T10:15:00Z">
        <w:r w:rsidR="00537D36">
          <w:rPr>
            <w:rFonts w:ascii="Arial" w:eastAsia="Arial" w:hAnsi="Arial" w:cs="Arial"/>
            <w:sz w:val="20"/>
            <w:szCs w:val="20"/>
          </w:rPr>
          <w:t>e</w:t>
        </w:r>
      </w:ins>
      <w:r>
        <w:rPr>
          <w:rFonts w:ascii="Arial" w:eastAsia="Arial" w:hAnsi="Arial" w:cs="Arial"/>
          <w:sz w:val="20"/>
          <w:szCs w:val="20"/>
        </w:rPr>
        <w:t xml:space="preserve"> plot (Plot E) until 2014. (REASON FOR DISAPEARANCE?)</w:t>
      </w:r>
    </w:p>
    <w:p w14:paraId="4E5879BF" w14:textId="77777777" w:rsidR="004B413C" w:rsidRDefault="004B413C">
      <w:pPr>
        <w:spacing w:line="59" w:lineRule="exact"/>
        <w:rPr>
          <w:sz w:val="20"/>
          <w:szCs w:val="20"/>
        </w:rPr>
      </w:pPr>
    </w:p>
    <w:p w14:paraId="33437AE4" w14:textId="77777777" w:rsidR="004B413C" w:rsidRDefault="00EC2FEA">
      <w:pPr>
        <w:spacing w:line="276" w:lineRule="auto"/>
        <w:ind w:right="40" w:firstLine="23"/>
        <w:jc w:val="both"/>
        <w:rPr>
          <w:sz w:val="20"/>
          <w:szCs w:val="20"/>
        </w:rPr>
      </w:pPr>
      <w:r>
        <w:rPr>
          <w:rFonts w:ascii="Arial" w:eastAsia="Arial" w:hAnsi="Arial" w:cs="Arial"/>
          <w:sz w:val="19"/>
          <w:szCs w:val="19"/>
        </w:rPr>
        <w:t xml:space="preserve">Plots A and B have shifted in community composition dramatically during the monitoring period as the vegetation responds to lower surface water levels in the lake and the impact of fire in 2004 and 2009 (Buller et al. (2019); Figure 17). Regressional analysis reveals that the exotic </w:t>
      </w:r>
      <w:r>
        <w:rPr>
          <w:rFonts w:ascii="Arial" w:eastAsia="Arial" w:hAnsi="Arial" w:cs="Arial"/>
          <w:i/>
          <w:iCs/>
          <w:sz w:val="19"/>
          <w:szCs w:val="19"/>
        </w:rPr>
        <w:t>Avena barbata</w:t>
      </w:r>
      <w:r>
        <w:rPr>
          <w:rFonts w:ascii="Arial" w:eastAsia="Arial" w:hAnsi="Arial" w:cs="Arial"/>
          <w:sz w:val="19"/>
          <w:szCs w:val="19"/>
        </w:rPr>
        <w:t xml:space="preserve"> and the native </w:t>
      </w:r>
      <w:r>
        <w:rPr>
          <w:rFonts w:ascii="Arial" w:eastAsia="Arial" w:hAnsi="Arial" w:cs="Arial"/>
          <w:i/>
          <w:iCs/>
          <w:sz w:val="19"/>
          <w:szCs w:val="19"/>
        </w:rPr>
        <w:t>Tricoryne</w:t>
      </w:r>
      <w:r>
        <w:rPr>
          <w:rFonts w:ascii="Arial" w:eastAsia="Arial" w:hAnsi="Arial" w:cs="Arial"/>
          <w:sz w:val="19"/>
          <w:szCs w:val="19"/>
        </w:rPr>
        <w:t xml:space="preserve"> </w:t>
      </w:r>
      <w:r>
        <w:rPr>
          <w:rFonts w:ascii="Arial" w:eastAsia="Arial" w:hAnsi="Arial" w:cs="Arial"/>
          <w:i/>
          <w:iCs/>
          <w:sz w:val="19"/>
          <w:szCs w:val="19"/>
        </w:rPr>
        <w:t xml:space="preserve">elatior </w:t>
      </w:r>
      <w:r>
        <w:rPr>
          <w:rFonts w:ascii="Arial" w:eastAsia="Arial" w:hAnsi="Arial" w:cs="Arial"/>
          <w:sz w:val="19"/>
          <w:szCs w:val="19"/>
        </w:rPr>
        <w:t>will increase the most in cover abundance as water levels in the lake remain low or decline further</w:t>
      </w:r>
      <w:r>
        <w:rPr>
          <w:rFonts w:ascii="Arial" w:eastAsia="Arial" w:hAnsi="Arial" w:cs="Arial"/>
          <w:i/>
          <w:iCs/>
          <w:sz w:val="19"/>
          <w:szCs w:val="19"/>
        </w:rPr>
        <w:t xml:space="preserve"> </w:t>
      </w:r>
      <w:r>
        <w:rPr>
          <w:rFonts w:ascii="Arial" w:eastAsia="Arial" w:hAnsi="Arial" w:cs="Arial"/>
          <w:sz w:val="19"/>
          <w:szCs w:val="19"/>
        </w:rPr>
        <w:t xml:space="preserve">(Figure </w:t>
      </w:r>
      <w:r>
        <w:rPr>
          <w:rFonts w:ascii="Arial" w:eastAsia="Arial" w:hAnsi="Arial" w:cs="Arial"/>
          <w:b/>
          <w:bCs/>
          <w:sz w:val="19"/>
          <w:szCs w:val="19"/>
        </w:rPr>
        <w:t>??</w:t>
      </w:r>
      <w:r>
        <w:rPr>
          <w:rFonts w:ascii="Arial" w:eastAsia="Arial" w:hAnsi="Arial" w:cs="Arial"/>
          <w:sz w:val="19"/>
          <w:szCs w:val="19"/>
        </w:rPr>
        <w:t xml:space="preserve">). The natives, </w:t>
      </w:r>
      <w:r>
        <w:rPr>
          <w:rFonts w:ascii="Arial" w:eastAsia="Arial" w:hAnsi="Arial" w:cs="Arial"/>
          <w:i/>
          <w:iCs/>
          <w:sz w:val="19"/>
          <w:szCs w:val="19"/>
        </w:rPr>
        <w:t>Carex fascicularis</w:t>
      </w:r>
      <w:r>
        <w:rPr>
          <w:rFonts w:ascii="Arial" w:eastAsia="Arial" w:hAnsi="Arial" w:cs="Arial"/>
          <w:sz w:val="19"/>
          <w:szCs w:val="19"/>
        </w:rPr>
        <w:t xml:space="preserve">, </w:t>
      </w:r>
      <w:r>
        <w:rPr>
          <w:rFonts w:ascii="Arial" w:eastAsia="Arial" w:hAnsi="Arial" w:cs="Arial"/>
          <w:i/>
          <w:iCs/>
          <w:sz w:val="19"/>
          <w:szCs w:val="19"/>
        </w:rPr>
        <w:t>Triglochin centrocarpa</w:t>
      </w:r>
      <w:r>
        <w:rPr>
          <w:rFonts w:ascii="Arial" w:eastAsia="Arial" w:hAnsi="Arial" w:cs="Arial"/>
          <w:sz w:val="19"/>
          <w:szCs w:val="19"/>
        </w:rPr>
        <w:t xml:space="preserve"> and </w:t>
      </w:r>
      <w:r>
        <w:rPr>
          <w:rFonts w:ascii="Arial" w:eastAsia="Arial" w:hAnsi="Arial" w:cs="Arial"/>
          <w:i/>
          <w:iCs/>
          <w:sz w:val="19"/>
          <w:szCs w:val="19"/>
        </w:rPr>
        <w:t>M. rhaphiophylla</w:t>
      </w:r>
      <w:r>
        <w:rPr>
          <w:rFonts w:ascii="Arial" w:eastAsia="Arial" w:hAnsi="Arial" w:cs="Arial"/>
          <w:sz w:val="19"/>
          <w:szCs w:val="19"/>
        </w:rPr>
        <w:t xml:space="preserve"> are most likely to decline dramatically at the wetland under a scenario of continued low water levels.</w:t>
      </w:r>
    </w:p>
    <w:p w14:paraId="3ECE42E3" w14:textId="77777777" w:rsidR="004B413C" w:rsidRDefault="004B413C">
      <w:pPr>
        <w:sectPr w:rsidR="004B413C">
          <w:pgSz w:w="12240" w:h="15840"/>
          <w:pgMar w:top="1367" w:right="1400" w:bottom="307" w:left="1420" w:header="0" w:footer="0" w:gutter="0"/>
          <w:cols w:space="720" w:equalWidth="0">
            <w:col w:w="9420"/>
          </w:cols>
        </w:sectPr>
      </w:pPr>
    </w:p>
    <w:p w14:paraId="09E8D1F0" w14:textId="77777777" w:rsidR="004B413C" w:rsidRDefault="004B413C">
      <w:pPr>
        <w:spacing w:line="200" w:lineRule="exact"/>
        <w:rPr>
          <w:sz w:val="20"/>
          <w:szCs w:val="20"/>
        </w:rPr>
      </w:pPr>
    </w:p>
    <w:p w14:paraId="43CAA500" w14:textId="77777777" w:rsidR="004B413C" w:rsidRDefault="004B413C">
      <w:pPr>
        <w:spacing w:line="200" w:lineRule="exact"/>
        <w:rPr>
          <w:sz w:val="20"/>
          <w:szCs w:val="20"/>
        </w:rPr>
      </w:pPr>
    </w:p>
    <w:p w14:paraId="5028CF69" w14:textId="77777777" w:rsidR="004B413C" w:rsidRDefault="004B413C">
      <w:pPr>
        <w:spacing w:line="226" w:lineRule="exact"/>
        <w:rPr>
          <w:sz w:val="20"/>
          <w:szCs w:val="20"/>
        </w:rPr>
      </w:pPr>
    </w:p>
    <w:p w14:paraId="48A9C3E3" w14:textId="77777777" w:rsidR="004B413C" w:rsidRDefault="00EC2FEA">
      <w:pPr>
        <w:ind w:right="20"/>
        <w:jc w:val="center"/>
        <w:rPr>
          <w:sz w:val="20"/>
          <w:szCs w:val="20"/>
        </w:rPr>
      </w:pPr>
      <w:r>
        <w:rPr>
          <w:rFonts w:ascii="Arial" w:eastAsia="Arial" w:hAnsi="Arial" w:cs="Arial"/>
          <w:sz w:val="17"/>
          <w:szCs w:val="17"/>
        </w:rPr>
        <w:t>28</w:t>
      </w:r>
    </w:p>
    <w:p w14:paraId="33CCC604" w14:textId="77777777" w:rsidR="004B413C" w:rsidRDefault="004B413C">
      <w:pPr>
        <w:sectPr w:rsidR="004B413C">
          <w:type w:val="continuous"/>
          <w:pgSz w:w="12240" w:h="15840"/>
          <w:pgMar w:top="1367" w:right="1400" w:bottom="307" w:left="1420" w:header="0" w:footer="0" w:gutter="0"/>
          <w:cols w:space="720" w:equalWidth="0">
            <w:col w:w="9420"/>
          </w:cols>
        </w:sectPr>
      </w:pPr>
    </w:p>
    <w:p w14:paraId="51D5462B" w14:textId="77777777" w:rsidR="004B413C" w:rsidRDefault="004B413C">
      <w:pPr>
        <w:spacing w:line="112" w:lineRule="exact"/>
        <w:rPr>
          <w:sz w:val="20"/>
          <w:szCs w:val="20"/>
        </w:rPr>
      </w:pPr>
      <w:bookmarkStart w:id="63" w:name="page29"/>
      <w:bookmarkEnd w:id="63"/>
    </w:p>
    <w:p w14:paraId="7DF1BABB" w14:textId="77777777" w:rsidR="004B413C" w:rsidRDefault="00EC2FEA">
      <w:pPr>
        <w:ind w:right="20"/>
        <w:jc w:val="center"/>
        <w:rPr>
          <w:sz w:val="20"/>
          <w:szCs w:val="20"/>
        </w:rPr>
      </w:pPr>
      <w:r>
        <w:rPr>
          <w:rFonts w:ascii="Arial" w:eastAsia="Arial" w:hAnsi="Arial" w:cs="Arial"/>
          <w:sz w:val="20"/>
          <w:szCs w:val="20"/>
        </w:rPr>
        <w:t>Table 4: Five year summaries of surface water level data at Loch McNess</w:t>
      </w:r>
    </w:p>
    <w:p w14:paraId="3D959357" w14:textId="77777777" w:rsidR="004B413C" w:rsidRDefault="004B413C">
      <w:pPr>
        <w:spacing w:line="51" w:lineRule="exact"/>
        <w:rPr>
          <w:sz w:val="20"/>
          <w:szCs w:val="20"/>
        </w:rPr>
      </w:pPr>
    </w:p>
    <w:tbl>
      <w:tblPr>
        <w:tblW w:w="0" w:type="auto"/>
        <w:tblInd w:w="80" w:type="dxa"/>
        <w:tblLayout w:type="fixed"/>
        <w:tblCellMar>
          <w:left w:w="0" w:type="dxa"/>
          <w:right w:w="0" w:type="dxa"/>
        </w:tblCellMar>
        <w:tblLook w:val="04A0" w:firstRow="1" w:lastRow="0" w:firstColumn="1" w:lastColumn="0" w:noHBand="0" w:noVBand="1"/>
      </w:tblPr>
      <w:tblGrid>
        <w:gridCol w:w="1480"/>
        <w:gridCol w:w="1580"/>
        <w:gridCol w:w="1540"/>
        <w:gridCol w:w="1760"/>
        <w:gridCol w:w="940"/>
        <w:gridCol w:w="860"/>
        <w:gridCol w:w="1140"/>
        <w:gridCol w:w="20"/>
      </w:tblGrid>
      <w:tr w:rsidR="004B413C" w14:paraId="7F360111" w14:textId="77777777">
        <w:trPr>
          <w:trHeight w:val="189"/>
        </w:trPr>
        <w:tc>
          <w:tcPr>
            <w:tcW w:w="1480" w:type="dxa"/>
            <w:vMerge w:val="restart"/>
            <w:tcBorders>
              <w:top w:val="single" w:sz="8" w:space="0" w:color="auto"/>
            </w:tcBorders>
            <w:vAlign w:val="bottom"/>
          </w:tcPr>
          <w:p w14:paraId="2E4250BD" w14:textId="77777777" w:rsidR="004B413C" w:rsidRDefault="00EC2FEA">
            <w:pPr>
              <w:ind w:left="100"/>
              <w:rPr>
                <w:sz w:val="20"/>
                <w:szCs w:val="20"/>
              </w:rPr>
            </w:pPr>
            <w:r>
              <w:rPr>
                <w:rFonts w:ascii="Arial" w:eastAsia="Arial" w:hAnsi="Arial" w:cs="Arial"/>
                <w:sz w:val="16"/>
                <w:szCs w:val="16"/>
              </w:rPr>
              <w:t>Period</w:t>
            </w:r>
          </w:p>
        </w:tc>
        <w:tc>
          <w:tcPr>
            <w:tcW w:w="1580" w:type="dxa"/>
            <w:tcBorders>
              <w:top w:val="single" w:sz="8" w:space="0" w:color="auto"/>
            </w:tcBorders>
            <w:vAlign w:val="bottom"/>
          </w:tcPr>
          <w:p w14:paraId="41203E39" w14:textId="77777777" w:rsidR="004B413C" w:rsidRDefault="00EC2FEA">
            <w:pPr>
              <w:ind w:right="19"/>
              <w:jc w:val="right"/>
              <w:rPr>
                <w:sz w:val="20"/>
                <w:szCs w:val="20"/>
              </w:rPr>
            </w:pPr>
            <w:r>
              <w:rPr>
                <w:rFonts w:ascii="Arial" w:eastAsia="Arial" w:hAnsi="Arial" w:cs="Arial"/>
                <w:sz w:val="16"/>
                <w:szCs w:val="16"/>
              </w:rPr>
              <w:t>Mean max seasonal</w:t>
            </w:r>
          </w:p>
        </w:tc>
        <w:tc>
          <w:tcPr>
            <w:tcW w:w="1540" w:type="dxa"/>
            <w:tcBorders>
              <w:top w:val="single" w:sz="8" w:space="0" w:color="auto"/>
            </w:tcBorders>
            <w:vAlign w:val="bottom"/>
          </w:tcPr>
          <w:p w14:paraId="0CFFE933" w14:textId="77777777" w:rsidR="004B413C" w:rsidRDefault="00EC2FEA">
            <w:pPr>
              <w:ind w:right="19"/>
              <w:jc w:val="right"/>
              <w:rPr>
                <w:sz w:val="20"/>
                <w:szCs w:val="20"/>
              </w:rPr>
            </w:pPr>
            <w:r>
              <w:rPr>
                <w:rFonts w:ascii="Arial" w:eastAsia="Arial" w:hAnsi="Arial" w:cs="Arial"/>
                <w:sz w:val="16"/>
                <w:szCs w:val="16"/>
              </w:rPr>
              <w:t>Mean min seasonal</w:t>
            </w:r>
          </w:p>
        </w:tc>
        <w:tc>
          <w:tcPr>
            <w:tcW w:w="1760" w:type="dxa"/>
            <w:tcBorders>
              <w:top w:val="single" w:sz="8" w:space="0" w:color="auto"/>
            </w:tcBorders>
            <w:vAlign w:val="bottom"/>
          </w:tcPr>
          <w:p w14:paraId="50A210DC" w14:textId="77777777" w:rsidR="004B413C" w:rsidRDefault="00EC2FEA">
            <w:pPr>
              <w:ind w:right="19"/>
              <w:jc w:val="right"/>
              <w:rPr>
                <w:sz w:val="20"/>
                <w:szCs w:val="20"/>
              </w:rPr>
            </w:pPr>
            <w:r>
              <w:rPr>
                <w:rFonts w:ascii="Arial" w:eastAsia="Arial" w:hAnsi="Arial" w:cs="Arial"/>
                <w:w w:val="99"/>
                <w:sz w:val="16"/>
                <w:szCs w:val="16"/>
              </w:rPr>
              <w:t>Mean seasonal change</w:t>
            </w:r>
          </w:p>
        </w:tc>
        <w:tc>
          <w:tcPr>
            <w:tcW w:w="940" w:type="dxa"/>
            <w:tcBorders>
              <w:top w:val="single" w:sz="8" w:space="0" w:color="auto"/>
            </w:tcBorders>
            <w:vAlign w:val="bottom"/>
          </w:tcPr>
          <w:p w14:paraId="746D9EC3" w14:textId="77777777" w:rsidR="004B413C" w:rsidRDefault="00EC2FEA">
            <w:pPr>
              <w:ind w:left="140"/>
              <w:rPr>
                <w:sz w:val="20"/>
                <w:szCs w:val="20"/>
              </w:rPr>
            </w:pPr>
            <w:r>
              <w:rPr>
                <w:rFonts w:ascii="Arial" w:eastAsia="Arial" w:hAnsi="Arial" w:cs="Arial"/>
                <w:sz w:val="16"/>
                <w:szCs w:val="16"/>
              </w:rPr>
              <w:t>Month of</w:t>
            </w:r>
          </w:p>
        </w:tc>
        <w:tc>
          <w:tcPr>
            <w:tcW w:w="860" w:type="dxa"/>
            <w:tcBorders>
              <w:top w:val="single" w:sz="8" w:space="0" w:color="auto"/>
            </w:tcBorders>
            <w:vAlign w:val="bottom"/>
          </w:tcPr>
          <w:p w14:paraId="2C708CB0" w14:textId="77777777" w:rsidR="004B413C" w:rsidRDefault="00EC2FEA">
            <w:pPr>
              <w:ind w:left="100"/>
              <w:rPr>
                <w:sz w:val="20"/>
                <w:szCs w:val="20"/>
              </w:rPr>
            </w:pPr>
            <w:r>
              <w:rPr>
                <w:rFonts w:ascii="Arial" w:eastAsia="Arial" w:hAnsi="Arial" w:cs="Arial"/>
                <w:sz w:val="16"/>
                <w:szCs w:val="16"/>
              </w:rPr>
              <w:t>Month of</w:t>
            </w:r>
          </w:p>
        </w:tc>
        <w:tc>
          <w:tcPr>
            <w:tcW w:w="1140" w:type="dxa"/>
            <w:tcBorders>
              <w:top w:val="single" w:sz="8" w:space="0" w:color="auto"/>
            </w:tcBorders>
            <w:vAlign w:val="bottom"/>
          </w:tcPr>
          <w:p w14:paraId="74D1FA80" w14:textId="77777777" w:rsidR="004B413C" w:rsidRDefault="00EC2FEA">
            <w:pPr>
              <w:ind w:right="19"/>
              <w:jc w:val="right"/>
              <w:rPr>
                <w:sz w:val="20"/>
                <w:szCs w:val="20"/>
              </w:rPr>
            </w:pPr>
            <w:r>
              <w:rPr>
                <w:rFonts w:ascii="Arial" w:eastAsia="Arial" w:hAnsi="Arial" w:cs="Arial"/>
                <w:sz w:val="16"/>
                <w:szCs w:val="16"/>
              </w:rPr>
              <w:t>Mean max to</w:t>
            </w:r>
          </w:p>
        </w:tc>
        <w:tc>
          <w:tcPr>
            <w:tcW w:w="0" w:type="dxa"/>
            <w:vAlign w:val="bottom"/>
          </w:tcPr>
          <w:p w14:paraId="3683F40A" w14:textId="77777777" w:rsidR="004B413C" w:rsidRDefault="004B413C">
            <w:pPr>
              <w:rPr>
                <w:sz w:val="1"/>
                <w:szCs w:val="1"/>
              </w:rPr>
            </w:pPr>
          </w:p>
        </w:tc>
      </w:tr>
      <w:tr w:rsidR="004B413C" w14:paraId="1943A16D" w14:textId="77777777">
        <w:trPr>
          <w:trHeight w:val="133"/>
        </w:trPr>
        <w:tc>
          <w:tcPr>
            <w:tcW w:w="1480" w:type="dxa"/>
            <w:vMerge/>
            <w:vAlign w:val="bottom"/>
          </w:tcPr>
          <w:p w14:paraId="55D3D66C" w14:textId="77777777" w:rsidR="004B413C" w:rsidRDefault="004B413C">
            <w:pPr>
              <w:rPr>
                <w:sz w:val="11"/>
                <w:szCs w:val="11"/>
              </w:rPr>
            </w:pPr>
          </w:p>
        </w:tc>
        <w:tc>
          <w:tcPr>
            <w:tcW w:w="1580" w:type="dxa"/>
            <w:vMerge w:val="restart"/>
            <w:vAlign w:val="bottom"/>
          </w:tcPr>
          <w:p w14:paraId="3AD5C0C8" w14:textId="77777777" w:rsidR="004B413C" w:rsidRDefault="00EC2FEA">
            <w:pPr>
              <w:ind w:right="199"/>
              <w:jc w:val="right"/>
              <w:rPr>
                <w:sz w:val="20"/>
                <w:szCs w:val="20"/>
              </w:rPr>
            </w:pPr>
            <w:r>
              <w:rPr>
                <w:rFonts w:ascii="Arial" w:eastAsia="Arial" w:hAnsi="Arial" w:cs="Arial"/>
                <w:sz w:val="16"/>
                <w:szCs w:val="16"/>
              </w:rPr>
              <w:t>level (mAHD)</w:t>
            </w:r>
          </w:p>
        </w:tc>
        <w:tc>
          <w:tcPr>
            <w:tcW w:w="1540" w:type="dxa"/>
            <w:vMerge w:val="restart"/>
            <w:vAlign w:val="bottom"/>
          </w:tcPr>
          <w:p w14:paraId="35518070" w14:textId="77777777" w:rsidR="004B413C" w:rsidRDefault="00EC2FEA">
            <w:pPr>
              <w:ind w:right="199"/>
              <w:jc w:val="right"/>
              <w:rPr>
                <w:sz w:val="20"/>
                <w:szCs w:val="20"/>
              </w:rPr>
            </w:pPr>
            <w:r>
              <w:rPr>
                <w:rFonts w:ascii="Arial" w:eastAsia="Arial" w:hAnsi="Arial" w:cs="Arial"/>
                <w:sz w:val="16"/>
                <w:szCs w:val="16"/>
              </w:rPr>
              <w:t>level (mAHD)</w:t>
            </w:r>
          </w:p>
        </w:tc>
        <w:tc>
          <w:tcPr>
            <w:tcW w:w="1760" w:type="dxa"/>
            <w:vMerge w:val="restart"/>
            <w:vAlign w:val="bottom"/>
          </w:tcPr>
          <w:p w14:paraId="12B922FB" w14:textId="77777777" w:rsidR="004B413C" w:rsidRDefault="00EC2FEA">
            <w:pPr>
              <w:ind w:right="679"/>
              <w:jc w:val="right"/>
              <w:rPr>
                <w:sz w:val="20"/>
                <w:szCs w:val="20"/>
              </w:rPr>
            </w:pPr>
            <w:r>
              <w:rPr>
                <w:rFonts w:ascii="Arial" w:eastAsia="Arial" w:hAnsi="Arial" w:cs="Arial"/>
                <w:sz w:val="16"/>
                <w:szCs w:val="16"/>
              </w:rPr>
              <w:t>(m)</w:t>
            </w:r>
          </w:p>
        </w:tc>
        <w:tc>
          <w:tcPr>
            <w:tcW w:w="940" w:type="dxa"/>
            <w:vMerge w:val="restart"/>
            <w:vAlign w:val="bottom"/>
          </w:tcPr>
          <w:p w14:paraId="637FA5F0" w14:textId="77777777" w:rsidR="004B413C" w:rsidRDefault="00EC2FEA">
            <w:pPr>
              <w:ind w:left="100"/>
              <w:rPr>
                <w:sz w:val="20"/>
                <w:szCs w:val="20"/>
              </w:rPr>
            </w:pPr>
            <w:r>
              <w:rPr>
                <w:rFonts w:ascii="Arial" w:eastAsia="Arial" w:hAnsi="Arial" w:cs="Arial"/>
                <w:sz w:val="16"/>
                <w:szCs w:val="16"/>
              </w:rPr>
              <w:t>maximum</w:t>
            </w:r>
          </w:p>
        </w:tc>
        <w:tc>
          <w:tcPr>
            <w:tcW w:w="860" w:type="dxa"/>
            <w:vMerge w:val="restart"/>
            <w:vAlign w:val="bottom"/>
          </w:tcPr>
          <w:p w14:paraId="330DCF37" w14:textId="77777777" w:rsidR="004B413C" w:rsidRDefault="00EC2FEA">
            <w:pPr>
              <w:ind w:left="100"/>
              <w:rPr>
                <w:sz w:val="20"/>
                <w:szCs w:val="20"/>
              </w:rPr>
            </w:pPr>
            <w:r>
              <w:rPr>
                <w:rFonts w:ascii="Arial" w:eastAsia="Arial" w:hAnsi="Arial" w:cs="Arial"/>
                <w:sz w:val="16"/>
                <w:szCs w:val="16"/>
              </w:rPr>
              <w:t>minimum</w:t>
            </w:r>
          </w:p>
        </w:tc>
        <w:tc>
          <w:tcPr>
            <w:tcW w:w="1140" w:type="dxa"/>
            <w:vMerge w:val="restart"/>
            <w:vAlign w:val="bottom"/>
          </w:tcPr>
          <w:p w14:paraId="33D34174" w14:textId="77777777" w:rsidR="004B413C" w:rsidRDefault="00EC2FEA">
            <w:pPr>
              <w:ind w:right="99"/>
              <w:jc w:val="right"/>
              <w:rPr>
                <w:sz w:val="20"/>
                <w:szCs w:val="20"/>
              </w:rPr>
            </w:pPr>
            <w:r>
              <w:rPr>
                <w:rFonts w:ascii="Arial" w:eastAsia="Arial" w:hAnsi="Arial" w:cs="Arial"/>
                <w:sz w:val="16"/>
                <w:szCs w:val="16"/>
              </w:rPr>
              <w:t>min (days)</w:t>
            </w:r>
          </w:p>
        </w:tc>
        <w:tc>
          <w:tcPr>
            <w:tcW w:w="0" w:type="dxa"/>
            <w:vAlign w:val="bottom"/>
          </w:tcPr>
          <w:p w14:paraId="4A82DC20" w14:textId="77777777" w:rsidR="004B413C" w:rsidRDefault="004B413C">
            <w:pPr>
              <w:rPr>
                <w:sz w:val="1"/>
                <w:szCs w:val="1"/>
              </w:rPr>
            </w:pPr>
          </w:p>
        </w:tc>
      </w:tr>
      <w:tr w:rsidR="004B413C" w14:paraId="50B9250B" w14:textId="77777777">
        <w:trPr>
          <w:trHeight w:val="96"/>
        </w:trPr>
        <w:tc>
          <w:tcPr>
            <w:tcW w:w="1480" w:type="dxa"/>
            <w:vAlign w:val="bottom"/>
          </w:tcPr>
          <w:p w14:paraId="5294985B" w14:textId="77777777" w:rsidR="004B413C" w:rsidRDefault="004B413C">
            <w:pPr>
              <w:rPr>
                <w:sz w:val="8"/>
                <w:szCs w:val="8"/>
              </w:rPr>
            </w:pPr>
          </w:p>
        </w:tc>
        <w:tc>
          <w:tcPr>
            <w:tcW w:w="1580" w:type="dxa"/>
            <w:vMerge/>
            <w:vAlign w:val="bottom"/>
          </w:tcPr>
          <w:p w14:paraId="29A5B905" w14:textId="77777777" w:rsidR="004B413C" w:rsidRDefault="004B413C">
            <w:pPr>
              <w:rPr>
                <w:sz w:val="8"/>
                <w:szCs w:val="8"/>
              </w:rPr>
            </w:pPr>
          </w:p>
        </w:tc>
        <w:tc>
          <w:tcPr>
            <w:tcW w:w="1540" w:type="dxa"/>
            <w:vMerge/>
            <w:vAlign w:val="bottom"/>
          </w:tcPr>
          <w:p w14:paraId="55B7C61D" w14:textId="77777777" w:rsidR="004B413C" w:rsidRDefault="004B413C">
            <w:pPr>
              <w:rPr>
                <w:sz w:val="8"/>
                <w:szCs w:val="8"/>
              </w:rPr>
            </w:pPr>
          </w:p>
        </w:tc>
        <w:tc>
          <w:tcPr>
            <w:tcW w:w="1760" w:type="dxa"/>
            <w:vMerge/>
            <w:vAlign w:val="bottom"/>
          </w:tcPr>
          <w:p w14:paraId="06382373" w14:textId="77777777" w:rsidR="004B413C" w:rsidRDefault="004B413C">
            <w:pPr>
              <w:rPr>
                <w:sz w:val="8"/>
                <w:szCs w:val="8"/>
              </w:rPr>
            </w:pPr>
          </w:p>
        </w:tc>
        <w:tc>
          <w:tcPr>
            <w:tcW w:w="940" w:type="dxa"/>
            <w:vMerge/>
            <w:vAlign w:val="bottom"/>
          </w:tcPr>
          <w:p w14:paraId="32B4AF3F" w14:textId="77777777" w:rsidR="004B413C" w:rsidRDefault="004B413C">
            <w:pPr>
              <w:rPr>
                <w:sz w:val="8"/>
                <w:szCs w:val="8"/>
              </w:rPr>
            </w:pPr>
          </w:p>
        </w:tc>
        <w:tc>
          <w:tcPr>
            <w:tcW w:w="860" w:type="dxa"/>
            <w:vMerge/>
            <w:vAlign w:val="bottom"/>
          </w:tcPr>
          <w:p w14:paraId="58B3CDC4" w14:textId="77777777" w:rsidR="004B413C" w:rsidRDefault="004B413C">
            <w:pPr>
              <w:rPr>
                <w:sz w:val="8"/>
                <w:szCs w:val="8"/>
              </w:rPr>
            </w:pPr>
          </w:p>
        </w:tc>
        <w:tc>
          <w:tcPr>
            <w:tcW w:w="1140" w:type="dxa"/>
            <w:vMerge/>
            <w:vAlign w:val="bottom"/>
          </w:tcPr>
          <w:p w14:paraId="04E9B5CB" w14:textId="77777777" w:rsidR="004B413C" w:rsidRDefault="004B413C">
            <w:pPr>
              <w:rPr>
                <w:sz w:val="8"/>
                <w:szCs w:val="8"/>
              </w:rPr>
            </w:pPr>
          </w:p>
        </w:tc>
        <w:tc>
          <w:tcPr>
            <w:tcW w:w="0" w:type="dxa"/>
            <w:vAlign w:val="bottom"/>
          </w:tcPr>
          <w:p w14:paraId="14EFDB34" w14:textId="77777777" w:rsidR="004B413C" w:rsidRDefault="004B413C">
            <w:pPr>
              <w:rPr>
                <w:sz w:val="1"/>
                <w:szCs w:val="1"/>
              </w:rPr>
            </w:pPr>
          </w:p>
        </w:tc>
      </w:tr>
      <w:tr w:rsidR="004B413C" w14:paraId="49E4E92C" w14:textId="77777777">
        <w:trPr>
          <w:trHeight w:val="40"/>
        </w:trPr>
        <w:tc>
          <w:tcPr>
            <w:tcW w:w="1480" w:type="dxa"/>
            <w:tcBorders>
              <w:bottom w:val="single" w:sz="8" w:space="0" w:color="auto"/>
            </w:tcBorders>
            <w:vAlign w:val="bottom"/>
          </w:tcPr>
          <w:p w14:paraId="69CEF7F3" w14:textId="77777777" w:rsidR="004B413C" w:rsidRDefault="004B413C">
            <w:pPr>
              <w:rPr>
                <w:sz w:val="3"/>
                <w:szCs w:val="3"/>
              </w:rPr>
            </w:pPr>
          </w:p>
        </w:tc>
        <w:tc>
          <w:tcPr>
            <w:tcW w:w="1580" w:type="dxa"/>
            <w:tcBorders>
              <w:bottom w:val="single" w:sz="8" w:space="0" w:color="auto"/>
            </w:tcBorders>
            <w:vAlign w:val="bottom"/>
          </w:tcPr>
          <w:p w14:paraId="440B2721" w14:textId="77777777" w:rsidR="004B413C" w:rsidRDefault="004B413C">
            <w:pPr>
              <w:rPr>
                <w:sz w:val="3"/>
                <w:szCs w:val="3"/>
              </w:rPr>
            </w:pPr>
          </w:p>
        </w:tc>
        <w:tc>
          <w:tcPr>
            <w:tcW w:w="1540" w:type="dxa"/>
            <w:tcBorders>
              <w:bottom w:val="single" w:sz="8" w:space="0" w:color="auto"/>
            </w:tcBorders>
            <w:vAlign w:val="bottom"/>
          </w:tcPr>
          <w:p w14:paraId="7AE8EE82" w14:textId="77777777" w:rsidR="004B413C" w:rsidRDefault="004B413C">
            <w:pPr>
              <w:rPr>
                <w:sz w:val="3"/>
                <w:szCs w:val="3"/>
              </w:rPr>
            </w:pPr>
          </w:p>
        </w:tc>
        <w:tc>
          <w:tcPr>
            <w:tcW w:w="1760" w:type="dxa"/>
            <w:tcBorders>
              <w:bottom w:val="single" w:sz="8" w:space="0" w:color="auto"/>
            </w:tcBorders>
            <w:vAlign w:val="bottom"/>
          </w:tcPr>
          <w:p w14:paraId="5512E30B" w14:textId="77777777" w:rsidR="004B413C" w:rsidRDefault="004B413C">
            <w:pPr>
              <w:rPr>
                <w:sz w:val="3"/>
                <w:szCs w:val="3"/>
              </w:rPr>
            </w:pPr>
          </w:p>
        </w:tc>
        <w:tc>
          <w:tcPr>
            <w:tcW w:w="940" w:type="dxa"/>
            <w:tcBorders>
              <w:bottom w:val="single" w:sz="8" w:space="0" w:color="auto"/>
            </w:tcBorders>
            <w:vAlign w:val="bottom"/>
          </w:tcPr>
          <w:p w14:paraId="509CF38A" w14:textId="77777777" w:rsidR="004B413C" w:rsidRDefault="004B413C">
            <w:pPr>
              <w:rPr>
                <w:sz w:val="3"/>
                <w:szCs w:val="3"/>
              </w:rPr>
            </w:pPr>
          </w:p>
        </w:tc>
        <w:tc>
          <w:tcPr>
            <w:tcW w:w="860" w:type="dxa"/>
            <w:tcBorders>
              <w:bottom w:val="single" w:sz="8" w:space="0" w:color="auto"/>
            </w:tcBorders>
            <w:vAlign w:val="bottom"/>
          </w:tcPr>
          <w:p w14:paraId="3037C71B" w14:textId="77777777" w:rsidR="004B413C" w:rsidRDefault="004B413C">
            <w:pPr>
              <w:rPr>
                <w:sz w:val="3"/>
                <w:szCs w:val="3"/>
              </w:rPr>
            </w:pPr>
          </w:p>
        </w:tc>
        <w:tc>
          <w:tcPr>
            <w:tcW w:w="1140" w:type="dxa"/>
            <w:tcBorders>
              <w:bottom w:val="single" w:sz="8" w:space="0" w:color="auto"/>
            </w:tcBorders>
            <w:vAlign w:val="bottom"/>
          </w:tcPr>
          <w:p w14:paraId="66DE25B5" w14:textId="77777777" w:rsidR="004B413C" w:rsidRDefault="004B413C">
            <w:pPr>
              <w:rPr>
                <w:sz w:val="3"/>
                <w:szCs w:val="3"/>
              </w:rPr>
            </w:pPr>
          </w:p>
        </w:tc>
        <w:tc>
          <w:tcPr>
            <w:tcW w:w="0" w:type="dxa"/>
            <w:vAlign w:val="bottom"/>
          </w:tcPr>
          <w:p w14:paraId="735974DB" w14:textId="77777777" w:rsidR="004B413C" w:rsidRDefault="004B413C">
            <w:pPr>
              <w:rPr>
                <w:sz w:val="1"/>
                <w:szCs w:val="1"/>
              </w:rPr>
            </w:pPr>
          </w:p>
        </w:tc>
      </w:tr>
      <w:tr w:rsidR="004B413C" w14:paraId="07BF5348" w14:textId="77777777">
        <w:trPr>
          <w:trHeight w:val="181"/>
        </w:trPr>
        <w:tc>
          <w:tcPr>
            <w:tcW w:w="1480" w:type="dxa"/>
            <w:vAlign w:val="bottom"/>
          </w:tcPr>
          <w:p w14:paraId="6DD22150" w14:textId="77777777" w:rsidR="004B413C" w:rsidRDefault="00EC2FEA">
            <w:pPr>
              <w:spacing w:line="181" w:lineRule="exact"/>
              <w:ind w:left="100"/>
              <w:rPr>
                <w:sz w:val="20"/>
                <w:szCs w:val="20"/>
              </w:rPr>
            </w:pPr>
            <w:r>
              <w:rPr>
                <w:rFonts w:ascii="Arial" w:eastAsia="Arial" w:hAnsi="Arial" w:cs="Arial"/>
                <w:sz w:val="16"/>
                <w:szCs w:val="16"/>
              </w:rPr>
              <w:t>08/1994 - 07/1999</w:t>
            </w:r>
          </w:p>
        </w:tc>
        <w:tc>
          <w:tcPr>
            <w:tcW w:w="1580" w:type="dxa"/>
            <w:vAlign w:val="bottom"/>
          </w:tcPr>
          <w:p w14:paraId="3154DC38" w14:textId="77777777" w:rsidR="004B413C" w:rsidRDefault="00EC2FEA">
            <w:pPr>
              <w:spacing w:line="181" w:lineRule="exact"/>
              <w:ind w:right="19"/>
              <w:jc w:val="right"/>
              <w:rPr>
                <w:sz w:val="20"/>
                <w:szCs w:val="20"/>
              </w:rPr>
            </w:pPr>
            <w:r>
              <w:rPr>
                <w:rFonts w:ascii="Arial" w:eastAsia="Arial" w:hAnsi="Arial" w:cs="Arial"/>
                <w:sz w:val="16"/>
                <w:szCs w:val="16"/>
              </w:rPr>
              <w:t>7.1</w:t>
            </w:r>
          </w:p>
        </w:tc>
        <w:tc>
          <w:tcPr>
            <w:tcW w:w="1540" w:type="dxa"/>
            <w:vAlign w:val="bottom"/>
          </w:tcPr>
          <w:p w14:paraId="1F912863" w14:textId="77777777" w:rsidR="004B413C" w:rsidRDefault="00EC2FEA">
            <w:pPr>
              <w:spacing w:line="181" w:lineRule="exact"/>
              <w:ind w:right="19"/>
              <w:jc w:val="right"/>
              <w:rPr>
                <w:sz w:val="20"/>
                <w:szCs w:val="20"/>
              </w:rPr>
            </w:pPr>
            <w:r>
              <w:rPr>
                <w:rFonts w:ascii="Arial" w:eastAsia="Arial" w:hAnsi="Arial" w:cs="Arial"/>
                <w:sz w:val="16"/>
                <w:szCs w:val="16"/>
              </w:rPr>
              <w:t>7.0</w:t>
            </w:r>
          </w:p>
        </w:tc>
        <w:tc>
          <w:tcPr>
            <w:tcW w:w="1760" w:type="dxa"/>
            <w:vAlign w:val="bottom"/>
          </w:tcPr>
          <w:p w14:paraId="1EC721DA" w14:textId="77777777" w:rsidR="004B413C" w:rsidRDefault="00EC2FEA">
            <w:pPr>
              <w:spacing w:line="181" w:lineRule="exact"/>
              <w:ind w:right="19"/>
              <w:jc w:val="right"/>
              <w:rPr>
                <w:sz w:val="20"/>
                <w:szCs w:val="20"/>
              </w:rPr>
            </w:pPr>
            <w:r>
              <w:rPr>
                <w:rFonts w:ascii="Arial" w:eastAsia="Arial" w:hAnsi="Arial" w:cs="Arial"/>
                <w:sz w:val="16"/>
                <w:szCs w:val="16"/>
              </w:rPr>
              <w:t>0.11</w:t>
            </w:r>
          </w:p>
        </w:tc>
        <w:tc>
          <w:tcPr>
            <w:tcW w:w="940" w:type="dxa"/>
            <w:vAlign w:val="bottom"/>
          </w:tcPr>
          <w:p w14:paraId="586A7166" w14:textId="77777777" w:rsidR="004B413C" w:rsidRDefault="00EC2FEA">
            <w:pPr>
              <w:spacing w:line="181" w:lineRule="exact"/>
              <w:ind w:left="100"/>
              <w:rPr>
                <w:sz w:val="20"/>
                <w:szCs w:val="20"/>
              </w:rPr>
            </w:pPr>
            <w:r>
              <w:rPr>
                <w:rFonts w:ascii="Arial" w:eastAsia="Arial" w:hAnsi="Arial" w:cs="Arial"/>
                <w:sz w:val="16"/>
                <w:szCs w:val="16"/>
              </w:rPr>
              <w:t>September</w:t>
            </w:r>
          </w:p>
        </w:tc>
        <w:tc>
          <w:tcPr>
            <w:tcW w:w="860" w:type="dxa"/>
            <w:vAlign w:val="bottom"/>
          </w:tcPr>
          <w:p w14:paraId="068D41A8" w14:textId="77777777" w:rsidR="004B413C" w:rsidRDefault="00EC2FEA">
            <w:pPr>
              <w:spacing w:line="181" w:lineRule="exact"/>
              <w:ind w:left="100"/>
              <w:rPr>
                <w:sz w:val="20"/>
                <w:szCs w:val="20"/>
              </w:rPr>
            </w:pPr>
            <w:r>
              <w:rPr>
                <w:rFonts w:ascii="Arial" w:eastAsia="Arial" w:hAnsi="Arial" w:cs="Arial"/>
                <w:sz w:val="16"/>
                <w:szCs w:val="16"/>
              </w:rPr>
              <w:t>March</w:t>
            </w:r>
          </w:p>
        </w:tc>
        <w:tc>
          <w:tcPr>
            <w:tcW w:w="1140" w:type="dxa"/>
            <w:vAlign w:val="bottom"/>
          </w:tcPr>
          <w:p w14:paraId="741C7736" w14:textId="77777777" w:rsidR="004B413C" w:rsidRDefault="00EC2FEA">
            <w:pPr>
              <w:spacing w:line="181" w:lineRule="exact"/>
              <w:ind w:right="19"/>
              <w:jc w:val="right"/>
              <w:rPr>
                <w:sz w:val="20"/>
                <w:szCs w:val="20"/>
              </w:rPr>
            </w:pPr>
            <w:r>
              <w:rPr>
                <w:rFonts w:ascii="Arial" w:eastAsia="Arial" w:hAnsi="Arial" w:cs="Arial"/>
                <w:sz w:val="16"/>
                <w:szCs w:val="16"/>
              </w:rPr>
              <w:t>123</w:t>
            </w:r>
          </w:p>
        </w:tc>
        <w:tc>
          <w:tcPr>
            <w:tcW w:w="0" w:type="dxa"/>
            <w:vAlign w:val="bottom"/>
          </w:tcPr>
          <w:p w14:paraId="031640C4" w14:textId="77777777" w:rsidR="004B413C" w:rsidRDefault="004B413C">
            <w:pPr>
              <w:rPr>
                <w:sz w:val="1"/>
                <w:szCs w:val="1"/>
              </w:rPr>
            </w:pPr>
          </w:p>
        </w:tc>
      </w:tr>
      <w:tr w:rsidR="004B413C" w14:paraId="18BEE908" w14:textId="77777777">
        <w:trPr>
          <w:trHeight w:val="194"/>
        </w:trPr>
        <w:tc>
          <w:tcPr>
            <w:tcW w:w="1480" w:type="dxa"/>
            <w:vAlign w:val="bottom"/>
          </w:tcPr>
          <w:p w14:paraId="51EAADDA" w14:textId="77777777" w:rsidR="004B413C" w:rsidRDefault="00EC2FEA">
            <w:pPr>
              <w:ind w:left="100"/>
              <w:rPr>
                <w:sz w:val="20"/>
                <w:szCs w:val="20"/>
              </w:rPr>
            </w:pPr>
            <w:r>
              <w:rPr>
                <w:rFonts w:ascii="Arial" w:eastAsia="Arial" w:hAnsi="Arial" w:cs="Arial"/>
                <w:sz w:val="16"/>
                <w:szCs w:val="16"/>
              </w:rPr>
              <w:t>08/1999 - 07/2004</w:t>
            </w:r>
          </w:p>
        </w:tc>
        <w:tc>
          <w:tcPr>
            <w:tcW w:w="1580" w:type="dxa"/>
            <w:vAlign w:val="bottom"/>
          </w:tcPr>
          <w:p w14:paraId="331C539C" w14:textId="77777777" w:rsidR="004B413C" w:rsidRDefault="00EC2FEA">
            <w:pPr>
              <w:ind w:right="19"/>
              <w:jc w:val="right"/>
              <w:rPr>
                <w:sz w:val="20"/>
                <w:szCs w:val="20"/>
              </w:rPr>
            </w:pPr>
            <w:r>
              <w:rPr>
                <w:rFonts w:ascii="Arial" w:eastAsia="Arial" w:hAnsi="Arial" w:cs="Arial"/>
                <w:sz w:val="16"/>
                <w:szCs w:val="16"/>
              </w:rPr>
              <w:t>7.1</w:t>
            </w:r>
          </w:p>
        </w:tc>
        <w:tc>
          <w:tcPr>
            <w:tcW w:w="1540" w:type="dxa"/>
            <w:vAlign w:val="bottom"/>
          </w:tcPr>
          <w:p w14:paraId="60C066E7" w14:textId="77777777" w:rsidR="004B413C" w:rsidRDefault="00EC2FEA">
            <w:pPr>
              <w:ind w:right="19"/>
              <w:jc w:val="right"/>
              <w:rPr>
                <w:sz w:val="20"/>
                <w:szCs w:val="20"/>
              </w:rPr>
            </w:pPr>
            <w:r>
              <w:rPr>
                <w:rFonts w:ascii="Arial" w:eastAsia="Arial" w:hAnsi="Arial" w:cs="Arial"/>
                <w:sz w:val="16"/>
                <w:szCs w:val="16"/>
              </w:rPr>
              <w:t>6.9</w:t>
            </w:r>
          </w:p>
        </w:tc>
        <w:tc>
          <w:tcPr>
            <w:tcW w:w="1760" w:type="dxa"/>
            <w:vAlign w:val="bottom"/>
          </w:tcPr>
          <w:p w14:paraId="5038A6F3" w14:textId="77777777" w:rsidR="004B413C" w:rsidRDefault="00EC2FEA">
            <w:pPr>
              <w:ind w:right="19"/>
              <w:jc w:val="right"/>
              <w:rPr>
                <w:sz w:val="20"/>
                <w:szCs w:val="20"/>
              </w:rPr>
            </w:pPr>
            <w:r>
              <w:rPr>
                <w:rFonts w:ascii="Arial" w:eastAsia="Arial" w:hAnsi="Arial" w:cs="Arial"/>
                <w:sz w:val="16"/>
                <w:szCs w:val="16"/>
              </w:rPr>
              <w:t>0.12</w:t>
            </w:r>
          </w:p>
        </w:tc>
        <w:tc>
          <w:tcPr>
            <w:tcW w:w="940" w:type="dxa"/>
            <w:vAlign w:val="bottom"/>
          </w:tcPr>
          <w:p w14:paraId="28699BDC" w14:textId="77777777" w:rsidR="004B413C" w:rsidRDefault="00EC2FEA">
            <w:pPr>
              <w:ind w:left="100"/>
              <w:rPr>
                <w:sz w:val="20"/>
                <w:szCs w:val="20"/>
              </w:rPr>
            </w:pPr>
            <w:r>
              <w:rPr>
                <w:rFonts w:ascii="Arial" w:eastAsia="Arial" w:hAnsi="Arial" w:cs="Arial"/>
                <w:sz w:val="16"/>
                <w:szCs w:val="16"/>
              </w:rPr>
              <w:t>July</w:t>
            </w:r>
          </w:p>
        </w:tc>
        <w:tc>
          <w:tcPr>
            <w:tcW w:w="860" w:type="dxa"/>
            <w:vAlign w:val="bottom"/>
          </w:tcPr>
          <w:p w14:paraId="768D09C1" w14:textId="77777777" w:rsidR="004B413C" w:rsidRDefault="00EC2FEA">
            <w:pPr>
              <w:ind w:left="100"/>
              <w:rPr>
                <w:sz w:val="20"/>
                <w:szCs w:val="20"/>
              </w:rPr>
            </w:pPr>
            <w:r>
              <w:rPr>
                <w:rFonts w:ascii="Arial" w:eastAsia="Arial" w:hAnsi="Arial" w:cs="Arial"/>
                <w:sz w:val="16"/>
                <w:szCs w:val="16"/>
              </w:rPr>
              <w:t>March</w:t>
            </w:r>
          </w:p>
        </w:tc>
        <w:tc>
          <w:tcPr>
            <w:tcW w:w="1140" w:type="dxa"/>
            <w:vAlign w:val="bottom"/>
          </w:tcPr>
          <w:p w14:paraId="1BBC3238" w14:textId="77777777" w:rsidR="004B413C" w:rsidRDefault="00EC2FEA">
            <w:pPr>
              <w:ind w:right="19"/>
              <w:jc w:val="right"/>
              <w:rPr>
                <w:sz w:val="20"/>
                <w:szCs w:val="20"/>
              </w:rPr>
            </w:pPr>
            <w:r>
              <w:rPr>
                <w:rFonts w:ascii="Arial" w:eastAsia="Arial" w:hAnsi="Arial" w:cs="Arial"/>
                <w:sz w:val="16"/>
                <w:szCs w:val="16"/>
              </w:rPr>
              <w:t>91</w:t>
            </w:r>
          </w:p>
        </w:tc>
        <w:tc>
          <w:tcPr>
            <w:tcW w:w="0" w:type="dxa"/>
            <w:vAlign w:val="bottom"/>
          </w:tcPr>
          <w:p w14:paraId="1DDF40A0" w14:textId="77777777" w:rsidR="004B413C" w:rsidRDefault="004B413C">
            <w:pPr>
              <w:rPr>
                <w:sz w:val="1"/>
                <w:szCs w:val="1"/>
              </w:rPr>
            </w:pPr>
          </w:p>
        </w:tc>
      </w:tr>
      <w:tr w:rsidR="004B413C" w14:paraId="069B0C4F" w14:textId="77777777">
        <w:trPr>
          <w:trHeight w:val="194"/>
        </w:trPr>
        <w:tc>
          <w:tcPr>
            <w:tcW w:w="1480" w:type="dxa"/>
            <w:vAlign w:val="bottom"/>
          </w:tcPr>
          <w:p w14:paraId="6EFEA681" w14:textId="77777777" w:rsidR="004B413C" w:rsidRDefault="00EC2FEA">
            <w:pPr>
              <w:ind w:left="100"/>
              <w:rPr>
                <w:sz w:val="20"/>
                <w:szCs w:val="20"/>
              </w:rPr>
            </w:pPr>
            <w:r>
              <w:rPr>
                <w:rFonts w:ascii="Arial" w:eastAsia="Arial" w:hAnsi="Arial" w:cs="Arial"/>
                <w:sz w:val="16"/>
                <w:szCs w:val="16"/>
              </w:rPr>
              <w:t>08/2004 - 07/2009</w:t>
            </w:r>
          </w:p>
        </w:tc>
        <w:tc>
          <w:tcPr>
            <w:tcW w:w="1580" w:type="dxa"/>
            <w:vAlign w:val="bottom"/>
          </w:tcPr>
          <w:p w14:paraId="3A469175" w14:textId="77777777" w:rsidR="004B413C" w:rsidRDefault="00EC2FEA">
            <w:pPr>
              <w:ind w:right="19"/>
              <w:jc w:val="right"/>
              <w:rPr>
                <w:sz w:val="20"/>
                <w:szCs w:val="20"/>
              </w:rPr>
            </w:pPr>
            <w:r>
              <w:rPr>
                <w:rFonts w:ascii="Arial" w:eastAsia="Arial" w:hAnsi="Arial" w:cs="Arial"/>
                <w:sz w:val="16"/>
                <w:szCs w:val="16"/>
              </w:rPr>
              <w:t>7.0</w:t>
            </w:r>
          </w:p>
        </w:tc>
        <w:tc>
          <w:tcPr>
            <w:tcW w:w="1540" w:type="dxa"/>
            <w:vAlign w:val="bottom"/>
          </w:tcPr>
          <w:p w14:paraId="4047133D" w14:textId="77777777" w:rsidR="004B413C" w:rsidRDefault="00EC2FEA">
            <w:pPr>
              <w:ind w:right="19"/>
              <w:jc w:val="right"/>
              <w:rPr>
                <w:sz w:val="20"/>
                <w:szCs w:val="20"/>
              </w:rPr>
            </w:pPr>
            <w:r>
              <w:rPr>
                <w:rFonts w:ascii="Arial" w:eastAsia="Arial" w:hAnsi="Arial" w:cs="Arial"/>
                <w:sz w:val="16"/>
                <w:szCs w:val="16"/>
              </w:rPr>
              <w:t>6.8</w:t>
            </w:r>
          </w:p>
        </w:tc>
        <w:tc>
          <w:tcPr>
            <w:tcW w:w="1760" w:type="dxa"/>
            <w:vAlign w:val="bottom"/>
          </w:tcPr>
          <w:p w14:paraId="01B9EDEB" w14:textId="77777777" w:rsidR="004B413C" w:rsidRDefault="00EC2FEA">
            <w:pPr>
              <w:ind w:right="19"/>
              <w:jc w:val="right"/>
              <w:rPr>
                <w:sz w:val="20"/>
                <w:szCs w:val="20"/>
              </w:rPr>
            </w:pPr>
            <w:r>
              <w:rPr>
                <w:rFonts w:ascii="Arial" w:eastAsia="Arial" w:hAnsi="Arial" w:cs="Arial"/>
                <w:sz w:val="16"/>
                <w:szCs w:val="16"/>
              </w:rPr>
              <w:t>0.21</w:t>
            </w:r>
          </w:p>
        </w:tc>
        <w:tc>
          <w:tcPr>
            <w:tcW w:w="940" w:type="dxa"/>
            <w:vAlign w:val="bottom"/>
          </w:tcPr>
          <w:p w14:paraId="54E91348" w14:textId="77777777" w:rsidR="004B413C" w:rsidRDefault="00EC2FEA">
            <w:pPr>
              <w:ind w:left="100"/>
              <w:rPr>
                <w:sz w:val="20"/>
                <w:szCs w:val="20"/>
              </w:rPr>
            </w:pPr>
            <w:r>
              <w:rPr>
                <w:rFonts w:ascii="Arial" w:eastAsia="Arial" w:hAnsi="Arial" w:cs="Arial"/>
                <w:sz w:val="16"/>
                <w:szCs w:val="16"/>
              </w:rPr>
              <w:t>June</w:t>
            </w:r>
          </w:p>
        </w:tc>
        <w:tc>
          <w:tcPr>
            <w:tcW w:w="860" w:type="dxa"/>
            <w:vAlign w:val="bottom"/>
          </w:tcPr>
          <w:p w14:paraId="0C9592DE" w14:textId="77777777" w:rsidR="004B413C" w:rsidRDefault="00EC2FEA">
            <w:pPr>
              <w:ind w:left="100"/>
              <w:rPr>
                <w:sz w:val="20"/>
                <w:szCs w:val="20"/>
              </w:rPr>
            </w:pPr>
            <w:r>
              <w:rPr>
                <w:rFonts w:ascii="Arial" w:eastAsia="Arial" w:hAnsi="Arial" w:cs="Arial"/>
                <w:sz w:val="16"/>
                <w:szCs w:val="16"/>
              </w:rPr>
              <w:t>February</w:t>
            </w:r>
          </w:p>
        </w:tc>
        <w:tc>
          <w:tcPr>
            <w:tcW w:w="1140" w:type="dxa"/>
            <w:vAlign w:val="bottom"/>
          </w:tcPr>
          <w:p w14:paraId="613013BB" w14:textId="77777777" w:rsidR="004B413C" w:rsidRDefault="00EC2FEA">
            <w:pPr>
              <w:ind w:right="19"/>
              <w:jc w:val="right"/>
              <w:rPr>
                <w:sz w:val="20"/>
                <w:szCs w:val="20"/>
              </w:rPr>
            </w:pPr>
            <w:r>
              <w:rPr>
                <w:rFonts w:ascii="Arial" w:eastAsia="Arial" w:hAnsi="Arial" w:cs="Arial"/>
                <w:sz w:val="16"/>
                <w:szCs w:val="16"/>
              </w:rPr>
              <w:t>131</w:t>
            </w:r>
          </w:p>
        </w:tc>
        <w:tc>
          <w:tcPr>
            <w:tcW w:w="0" w:type="dxa"/>
            <w:vAlign w:val="bottom"/>
          </w:tcPr>
          <w:p w14:paraId="0C71D8E9" w14:textId="77777777" w:rsidR="004B413C" w:rsidRDefault="004B413C">
            <w:pPr>
              <w:rPr>
                <w:sz w:val="1"/>
                <w:szCs w:val="1"/>
              </w:rPr>
            </w:pPr>
          </w:p>
        </w:tc>
      </w:tr>
      <w:tr w:rsidR="004B413C" w14:paraId="1515E789" w14:textId="77777777">
        <w:trPr>
          <w:trHeight w:val="194"/>
        </w:trPr>
        <w:tc>
          <w:tcPr>
            <w:tcW w:w="1480" w:type="dxa"/>
            <w:vAlign w:val="bottom"/>
          </w:tcPr>
          <w:p w14:paraId="0533E5E1" w14:textId="77777777" w:rsidR="004B413C" w:rsidRDefault="00EC2FEA">
            <w:pPr>
              <w:ind w:left="100"/>
              <w:rPr>
                <w:sz w:val="20"/>
                <w:szCs w:val="20"/>
              </w:rPr>
            </w:pPr>
            <w:r>
              <w:rPr>
                <w:rFonts w:ascii="Arial" w:eastAsia="Arial" w:hAnsi="Arial" w:cs="Arial"/>
                <w:sz w:val="16"/>
                <w:szCs w:val="16"/>
              </w:rPr>
              <w:t>08/2009 - 07/2014</w:t>
            </w:r>
          </w:p>
        </w:tc>
        <w:tc>
          <w:tcPr>
            <w:tcW w:w="1580" w:type="dxa"/>
            <w:vAlign w:val="bottom"/>
          </w:tcPr>
          <w:p w14:paraId="33069E8A" w14:textId="77777777" w:rsidR="004B413C" w:rsidRDefault="00EC2FEA">
            <w:pPr>
              <w:ind w:right="19"/>
              <w:jc w:val="right"/>
              <w:rPr>
                <w:sz w:val="20"/>
                <w:szCs w:val="20"/>
              </w:rPr>
            </w:pPr>
            <w:r>
              <w:rPr>
                <w:rFonts w:ascii="Arial" w:eastAsia="Arial" w:hAnsi="Arial" w:cs="Arial"/>
                <w:sz w:val="16"/>
                <w:szCs w:val="16"/>
              </w:rPr>
              <w:t>6.5</w:t>
            </w:r>
          </w:p>
        </w:tc>
        <w:tc>
          <w:tcPr>
            <w:tcW w:w="1540" w:type="dxa"/>
            <w:vAlign w:val="bottom"/>
          </w:tcPr>
          <w:p w14:paraId="1FFCD7A5" w14:textId="77777777" w:rsidR="004B413C" w:rsidRDefault="00EC2FEA">
            <w:pPr>
              <w:ind w:right="19"/>
              <w:jc w:val="right"/>
              <w:rPr>
                <w:sz w:val="20"/>
                <w:szCs w:val="20"/>
              </w:rPr>
            </w:pPr>
            <w:r>
              <w:rPr>
                <w:rFonts w:ascii="Arial" w:eastAsia="Arial" w:hAnsi="Arial" w:cs="Arial"/>
                <w:sz w:val="16"/>
                <w:szCs w:val="16"/>
              </w:rPr>
              <w:t>6.2</w:t>
            </w:r>
          </w:p>
        </w:tc>
        <w:tc>
          <w:tcPr>
            <w:tcW w:w="1760" w:type="dxa"/>
            <w:vAlign w:val="bottom"/>
          </w:tcPr>
          <w:p w14:paraId="41E9A1AB" w14:textId="77777777" w:rsidR="004B413C" w:rsidRDefault="00EC2FEA">
            <w:pPr>
              <w:ind w:right="19"/>
              <w:jc w:val="right"/>
              <w:rPr>
                <w:sz w:val="20"/>
                <w:szCs w:val="20"/>
              </w:rPr>
            </w:pPr>
            <w:r>
              <w:rPr>
                <w:rFonts w:ascii="Arial" w:eastAsia="Arial" w:hAnsi="Arial" w:cs="Arial"/>
                <w:sz w:val="16"/>
                <w:szCs w:val="16"/>
              </w:rPr>
              <w:t>0.31</w:t>
            </w:r>
          </w:p>
        </w:tc>
        <w:tc>
          <w:tcPr>
            <w:tcW w:w="940" w:type="dxa"/>
            <w:vAlign w:val="bottom"/>
          </w:tcPr>
          <w:p w14:paraId="3AEBF6F6" w14:textId="77777777" w:rsidR="004B413C" w:rsidRDefault="00EC2FEA">
            <w:pPr>
              <w:ind w:left="100"/>
              <w:rPr>
                <w:sz w:val="20"/>
                <w:szCs w:val="20"/>
              </w:rPr>
            </w:pPr>
            <w:r>
              <w:rPr>
                <w:rFonts w:ascii="Arial" w:eastAsia="Arial" w:hAnsi="Arial" w:cs="Arial"/>
                <w:sz w:val="16"/>
                <w:szCs w:val="16"/>
              </w:rPr>
              <w:t>October</w:t>
            </w:r>
          </w:p>
        </w:tc>
        <w:tc>
          <w:tcPr>
            <w:tcW w:w="860" w:type="dxa"/>
            <w:vAlign w:val="bottom"/>
          </w:tcPr>
          <w:p w14:paraId="096E0D0B" w14:textId="77777777" w:rsidR="004B413C" w:rsidRDefault="00EC2FEA">
            <w:pPr>
              <w:ind w:left="100"/>
              <w:rPr>
                <w:sz w:val="20"/>
                <w:szCs w:val="20"/>
              </w:rPr>
            </w:pPr>
            <w:r>
              <w:rPr>
                <w:rFonts w:ascii="Arial" w:eastAsia="Arial" w:hAnsi="Arial" w:cs="Arial"/>
                <w:sz w:val="16"/>
                <w:szCs w:val="16"/>
              </w:rPr>
              <w:t>May</w:t>
            </w:r>
          </w:p>
        </w:tc>
        <w:tc>
          <w:tcPr>
            <w:tcW w:w="1140" w:type="dxa"/>
            <w:vAlign w:val="bottom"/>
          </w:tcPr>
          <w:p w14:paraId="5DF71205" w14:textId="77777777" w:rsidR="004B413C" w:rsidRDefault="00EC2FEA">
            <w:pPr>
              <w:ind w:right="19"/>
              <w:jc w:val="right"/>
              <w:rPr>
                <w:sz w:val="20"/>
                <w:szCs w:val="20"/>
              </w:rPr>
            </w:pPr>
            <w:r>
              <w:rPr>
                <w:rFonts w:ascii="Arial" w:eastAsia="Arial" w:hAnsi="Arial" w:cs="Arial"/>
                <w:sz w:val="16"/>
                <w:szCs w:val="16"/>
              </w:rPr>
              <w:t>229</w:t>
            </w:r>
          </w:p>
        </w:tc>
        <w:tc>
          <w:tcPr>
            <w:tcW w:w="0" w:type="dxa"/>
            <w:vAlign w:val="bottom"/>
          </w:tcPr>
          <w:p w14:paraId="6A7B3E67" w14:textId="77777777" w:rsidR="004B413C" w:rsidRDefault="004B413C">
            <w:pPr>
              <w:rPr>
                <w:sz w:val="1"/>
                <w:szCs w:val="1"/>
              </w:rPr>
            </w:pPr>
          </w:p>
        </w:tc>
      </w:tr>
      <w:tr w:rsidR="004B413C" w14:paraId="5A5881F0" w14:textId="77777777">
        <w:trPr>
          <w:trHeight w:val="229"/>
        </w:trPr>
        <w:tc>
          <w:tcPr>
            <w:tcW w:w="1480" w:type="dxa"/>
            <w:vAlign w:val="bottom"/>
          </w:tcPr>
          <w:p w14:paraId="04603EC0" w14:textId="77777777" w:rsidR="004B413C" w:rsidRDefault="00EC2FEA">
            <w:pPr>
              <w:ind w:left="100"/>
              <w:rPr>
                <w:sz w:val="20"/>
                <w:szCs w:val="20"/>
              </w:rPr>
            </w:pPr>
            <w:r>
              <w:rPr>
                <w:rFonts w:ascii="Arial" w:eastAsia="Arial" w:hAnsi="Arial" w:cs="Arial"/>
                <w:sz w:val="16"/>
                <w:szCs w:val="16"/>
              </w:rPr>
              <w:t>08/2014 - 07/2019</w:t>
            </w:r>
          </w:p>
        </w:tc>
        <w:tc>
          <w:tcPr>
            <w:tcW w:w="1580" w:type="dxa"/>
            <w:vAlign w:val="bottom"/>
          </w:tcPr>
          <w:p w14:paraId="7B540644" w14:textId="77777777" w:rsidR="004B413C" w:rsidRDefault="00EC2FEA">
            <w:pPr>
              <w:ind w:right="19"/>
              <w:jc w:val="right"/>
              <w:rPr>
                <w:sz w:val="20"/>
                <w:szCs w:val="20"/>
              </w:rPr>
            </w:pPr>
            <w:r>
              <w:rPr>
                <w:rFonts w:ascii="Arial" w:eastAsia="Arial" w:hAnsi="Arial" w:cs="Arial"/>
                <w:sz w:val="16"/>
                <w:szCs w:val="16"/>
              </w:rPr>
              <w:t>6.2</w:t>
            </w:r>
          </w:p>
        </w:tc>
        <w:tc>
          <w:tcPr>
            <w:tcW w:w="1540" w:type="dxa"/>
            <w:vAlign w:val="bottom"/>
          </w:tcPr>
          <w:p w14:paraId="61815995" w14:textId="77777777" w:rsidR="004B413C" w:rsidRDefault="00EC2FEA">
            <w:pPr>
              <w:ind w:right="19"/>
              <w:jc w:val="right"/>
              <w:rPr>
                <w:sz w:val="20"/>
                <w:szCs w:val="20"/>
              </w:rPr>
            </w:pPr>
            <w:r>
              <w:rPr>
                <w:rFonts w:ascii="Arial" w:eastAsia="Arial" w:hAnsi="Arial" w:cs="Arial"/>
                <w:sz w:val="16"/>
                <w:szCs w:val="16"/>
              </w:rPr>
              <w:t>6.1</w:t>
            </w:r>
          </w:p>
        </w:tc>
        <w:tc>
          <w:tcPr>
            <w:tcW w:w="1760" w:type="dxa"/>
            <w:vAlign w:val="bottom"/>
          </w:tcPr>
          <w:p w14:paraId="3A56A523" w14:textId="77777777" w:rsidR="004B413C" w:rsidRDefault="00EC2FEA">
            <w:pPr>
              <w:ind w:right="19"/>
              <w:jc w:val="right"/>
              <w:rPr>
                <w:sz w:val="20"/>
                <w:szCs w:val="20"/>
              </w:rPr>
            </w:pPr>
            <w:r>
              <w:rPr>
                <w:rFonts w:ascii="Arial" w:eastAsia="Arial" w:hAnsi="Arial" w:cs="Arial"/>
                <w:sz w:val="16"/>
                <w:szCs w:val="16"/>
              </w:rPr>
              <w:t>0.11</w:t>
            </w:r>
          </w:p>
        </w:tc>
        <w:tc>
          <w:tcPr>
            <w:tcW w:w="940" w:type="dxa"/>
            <w:vAlign w:val="bottom"/>
          </w:tcPr>
          <w:p w14:paraId="2909FACB" w14:textId="77777777" w:rsidR="004B413C" w:rsidRDefault="00EC2FEA">
            <w:pPr>
              <w:ind w:left="100"/>
              <w:rPr>
                <w:sz w:val="20"/>
                <w:szCs w:val="20"/>
              </w:rPr>
            </w:pPr>
            <w:r>
              <w:rPr>
                <w:rFonts w:ascii="Arial" w:eastAsia="Arial" w:hAnsi="Arial" w:cs="Arial"/>
                <w:sz w:val="16"/>
                <w:szCs w:val="16"/>
              </w:rPr>
              <w:t>December</w:t>
            </w:r>
          </w:p>
        </w:tc>
        <w:tc>
          <w:tcPr>
            <w:tcW w:w="860" w:type="dxa"/>
            <w:vAlign w:val="bottom"/>
          </w:tcPr>
          <w:p w14:paraId="7EE717BB" w14:textId="77777777" w:rsidR="004B413C" w:rsidRDefault="00EC2FEA">
            <w:pPr>
              <w:ind w:left="100"/>
              <w:rPr>
                <w:sz w:val="20"/>
                <w:szCs w:val="20"/>
              </w:rPr>
            </w:pPr>
            <w:r>
              <w:rPr>
                <w:rFonts w:ascii="Arial" w:eastAsia="Arial" w:hAnsi="Arial" w:cs="Arial"/>
                <w:sz w:val="16"/>
                <w:szCs w:val="16"/>
              </w:rPr>
              <w:t>July</w:t>
            </w:r>
          </w:p>
        </w:tc>
        <w:tc>
          <w:tcPr>
            <w:tcW w:w="1140" w:type="dxa"/>
            <w:vAlign w:val="bottom"/>
          </w:tcPr>
          <w:p w14:paraId="028666E9" w14:textId="77777777" w:rsidR="004B413C" w:rsidRDefault="00EC2FEA">
            <w:pPr>
              <w:ind w:right="19"/>
              <w:jc w:val="right"/>
              <w:rPr>
                <w:sz w:val="20"/>
                <w:szCs w:val="20"/>
              </w:rPr>
            </w:pPr>
            <w:r>
              <w:rPr>
                <w:rFonts w:ascii="Arial" w:eastAsia="Arial" w:hAnsi="Arial" w:cs="Arial"/>
                <w:sz w:val="16"/>
                <w:szCs w:val="16"/>
              </w:rPr>
              <w:t>25</w:t>
            </w:r>
          </w:p>
        </w:tc>
        <w:tc>
          <w:tcPr>
            <w:tcW w:w="0" w:type="dxa"/>
            <w:vAlign w:val="bottom"/>
          </w:tcPr>
          <w:p w14:paraId="7926A36D" w14:textId="77777777" w:rsidR="004B413C" w:rsidRDefault="004B413C">
            <w:pPr>
              <w:rPr>
                <w:sz w:val="1"/>
                <w:szCs w:val="1"/>
              </w:rPr>
            </w:pPr>
          </w:p>
        </w:tc>
      </w:tr>
      <w:tr w:rsidR="004B413C" w14:paraId="2E15C5C6" w14:textId="77777777">
        <w:trPr>
          <w:trHeight w:val="40"/>
        </w:trPr>
        <w:tc>
          <w:tcPr>
            <w:tcW w:w="1480" w:type="dxa"/>
            <w:tcBorders>
              <w:bottom w:val="single" w:sz="8" w:space="0" w:color="auto"/>
            </w:tcBorders>
            <w:vAlign w:val="bottom"/>
          </w:tcPr>
          <w:p w14:paraId="107DAFFA" w14:textId="77777777" w:rsidR="004B413C" w:rsidRDefault="004B413C">
            <w:pPr>
              <w:rPr>
                <w:sz w:val="3"/>
                <w:szCs w:val="3"/>
              </w:rPr>
            </w:pPr>
          </w:p>
        </w:tc>
        <w:tc>
          <w:tcPr>
            <w:tcW w:w="1580" w:type="dxa"/>
            <w:tcBorders>
              <w:bottom w:val="single" w:sz="8" w:space="0" w:color="auto"/>
            </w:tcBorders>
            <w:vAlign w:val="bottom"/>
          </w:tcPr>
          <w:p w14:paraId="40D4D0DA" w14:textId="77777777" w:rsidR="004B413C" w:rsidRDefault="004B413C">
            <w:pPr>
              <w:rPr>
                <w:sz w:val="3"/>
                <w:szCs w:val="3"/>
              </w:rPr>
            </w:pPr>
          </w:p>
        </w:tc>
        <w:tc>
          <w:tcPr>
            <w:tcW w:w="1540" w:type="dxa"/>
            <w:tcBorders>
              <w:bottom w:val="single" w:sz="8" w:space="0" w:color="auto"/>
            </w:tcBorders>
            <w:vAlign w:val="bottom"/>
          </w:tcPr>
          <w:p w14:paraId="3F5D1C87" w14:textId="77777777" w:rsidR="004B413C" w:rsidRDefault="004B413C">
            <w:pPr>
              <w:rPr>
                <w:sz w:val="3"/>
                <w:szCs w:val="3"/>
              </w:rPr>
            </w:pPr>
          </w:p>
        </w:tc>
        <w:tc>
          <w:tcPr>
            <w:tcW w:w="1760" w:type="dxa"/>
            <w:tcBorders>
              <w:bottom w:val="single" w:sz="8" w:space="0" w:color="auto"/>
            </w:tcBorders>
            <w:vAlign w:val="bottom"/>
          </w:tcPr>
          <w:p w14:paraId="721C3F02" w14:textId="77777777" w:rsidR="004B413C" w:rsidRDefault="004B413C">
            <w:pPr>
              <w:rPr>
                <w:sz w:val="3"/>
                <w:szCs w:val="3"/>
              </w:rPr>
            </w:pPr>
          </w:p>
        </w:tc>
        <w:tc>
          <w:tcPr>
            <w:tcW w:w="940" w:type="dxa"/>
            <w:tcBorders>
              <w:bottom w:val="single" w:sz="8" w:space="0" w:color="auto"/>
            </w:tcBorders>
            <w:vAlign w:val="bottom"/>
          </w:tcPr>
          <w:p w14:paraId="40AA1302" w14:textId="77777777" w:rsidR="004B413C" w:rsidRDefault="004B413C">
            <w:pPr>
              <w:rPr>
                <w:sz w:val="3"/>
                <w:szCs w:val="3"/>
              </w:rPr>
            </w:pPr>
          </w:p>
        </w:tc>
        <w:tc>
          <w:tcPr>
            <w:tcW w:w="860" w:type="dxa"/>
            <w:tcBorders>
              <w:bottom w:val="single" w:sz="8" w:space="0" w:color="auto"/>
            </w:tcBorders>
            <w:vAlign w:val="bottom"/>
          </w:tcPr>
          <w:p w14:paraId="57A80120" w14:textId="77777777" w:rsidR="004B413C" w:rsidRDefault="004B413C">
            <w:pPr>
              <w:rPr>
                <w:sz w:val="3"/>
                <w:szCs w:val="3"/>
              </w:rPr>
            </w:pPr>
          </w:p>
        </w:tc>
        <w:tc>
          <w:tcPr>
            <w:tcW w:w="1140" w:type="dxa"/>
            <w:tcBorders>
              <w:bottom w:val="single" w:sz="8" w:space="0" w:color="auto"/>
            </w:tcBorders>
            <w:vAlign w:val="bottom"/>
          </w:tcPr>
          <w:p w14:paraId="63401AD0" w14:textId="77777777" w:rsidR="004B413C" w:rsidRDefault="004B413C">
            <w:pPr>
              <w:rPr>
                <w:sz w:val="3"/>
                <w:szCs w:val="3"/>
              </w:rPr>
            </w:pPr>
          </w:p>
        </w:tc>
        <w:tc>
          <w:tcPr>
            <w:tcW w:w="0" w:type="dxa"/>
            <w:vAlign w:val="bottom"/>
          </w:tcPr>
          <w:p w14:paraId="2D5196DF" w14:textId="77777777" w:rsidR="004B413C" w:rsidRDefault="004B413C">
            <w:pPr>
              <w:rPr>
                <w:sz w:val="1"/>
                <w:szCs w:val="1"/>
              </w:rPr>
            </w:pPr>
          </w:p>
        </w:tc>
      </w:tr>
    </w:tbl>
    <w:p w14:paraId="145111D4" w14:textId="77777777" w:rsidR="004B413C" w:rsidRDefault="004B413C">
      <w:pPr>
        <w:spacing w:line="372" w:lineRule="exact"/>
        <w:rPr>
          <w:sz w:val="20"/>
          <w:szCs w:val="20"/>
        </w:rPr>
      </w:pPr>
    </w:p>
    <w:p w14:paraId="05259DC7" w14:textId="77777777" w:rsidR="004B413C" w:rsidRDefault="00EC2FEA">
      <w:pPr>
        <w:ind w:left="20"/>
        <w:rPr>
          <w:sz w:val="20"/>
          <w:szCs w:val="20"/>
        </w:rPr>
      </w:pPr>
      <w:r>
        <w:rPr>
          <w:rFonts w:ascii="Arial" w:eastAsia="Arial" w:hAnsi="Arial" w:cs="Arial"/>
          <w:b/>
          <w:bCs/>
          <w:sz w:val="20"/>
          <w:szCs w:val="20"/>
        </w:rPr>
        <w:t>Aquatic macroinvertebrates</w:t>
      </w:r>
    </w:p>
    <w:p w14:paraId="0F2291C5" w14:textId="77777777" w:rsidR="004B413C" w:rsidRDefault="004B413C">
      <w:pPr>
        <w:spacing w:line="258" w:lineRule="exact"/>
        <w:rPr>
          <w:sz w:val="20"/>
          <w:szCs w:val="20"/>
        </w:rPr>
      </w:pPr>
    </w:p>
    <w:p w14:paraId="3C3EE811" w14:textId="77777777" w:rsidR="004B413C" w:rsidRDefault="00EC2FEA">
      <w:pPr>
        <w:spacing w:line="270" w:lineRule="auto"/>
        <w:ind w:left="20" w:firstLine="7"/>
        <w:jc w:val="both"/>
        <w:rPr>
          <w:sz w:val="20"/>
          <w:szCs w:val="20"/>
        </w:rPr>
      </w:pPr>
      <w:r>
        <w:rPr>
          <w:rFonts w:ascii="Arial" w:eastAsia="Arial" w:hAnsi="Arial" w:cs="Arial"/>
          <w:sz w:val="19"/>
          <w:szCs w:val="19"/>
        </w:rPr>
        <w:t>Loch McNess is the most taxonomically rich of the Spearwood Dune wetlands, with about 27 macroinvertebrate families regularly found there (Figure 19). However, the composition of the community is shifting (Figure 20). The communities were relatively stable in terms of composition until 2008 when water levels began to decline significantly (Figure 15). The current trajectory suggests the dissimilarity between pre-2008 and contemporary communities will continue. The site is now dominated by common taxa of the Swan Coastal Plain such as Amphisopidae, Chironomidae larvae, Corixidae, Culicidae larvae, Cyclopoida (</w:t>
      </w:r>
      <w:r>
        <w:rPr>
          <w:rFonts w:ascii="Arial" w:eastAsia="Arial" w:hAnsi="Arial" w:cs="Arial"/>
          <w:i/>
          <w:iCs/>
          <w:sz w:val="19"/>
          <w:szCs w:val="19"/>
        </w:rPr>
        <w:t>Daphnia</w:t>
      </w:r>
      <w:r>
        <w:rPr>
          <w:rFonts w:ascii="Arial" w:eastAsia="Arial" w:hAnsi="Arial" w:cs="Arial"/>
          <w:sz w:val="19"/>
          <w:szCs w:val="19"/>
        </w:rPr>
        <w:t xml:space="preserve">), Dytiscidae, Notonectidae and Pionidae (Figure 18). Some of these, namely Chironomidae and Culicidae larvae, are considered nuisance species. The Amphipod, Ceinidae, has not been collected in the lake since 2014 and the shrimp </w:t>
      </w:r>
      <w:r>
        <w:rPr>
          <w:rFonts w:ascii="Arial" w:eastAsia="Arial" w:hAnsi="Arial" w:cs="Arial"/>
          <w:i/>
          <w:iCs/>
          <w:sz w:val="19"/>
          <w:szCs w:val="19"/>
        </w:rPr>
        <w:t>Palamonetes australis</w:t>
      </w:r>
      <w:r>
        <w:rPr>
          <w:rFonts w:ascii="Arial" w:eastAsia="Arial" w:hAnsi="Arial" w:cs="Arial"/>
          <w:sz w:val="19"/>
          <w:szCs w:val="19"/>
        </w:rPr>
        <w:t xml:space="preserve"> not recorded since 2010. This shift in macroinvertebrate assemblage indicates serious changes in ecological processes as the wetland transitions towards a nutrient enriched shallow lake.</w:t>
      </w:r>
    </w:p>
    <w:p w14:paraId="5459A22D" w14:textId="77777777" w:rsidR="004B413C" w:rsidRDefault="004B413C">
      <w:pPr>
        <w:spacing w:line="331" w:lineRule="exact"/>
        <w:rPr>
          <w:sz w:val="20"/>
          <w:szCs w:val="20"/>
        </w:rPr>
      </w:pPr>
    </w:p>
    <w:p w14:paraId="0DAF7590" w14:textId="77777777" w:rsidR="004B413C" w:rsidRDefault="00EC2FEA">
      <w:pPr>
        <w:ind w:left="20"/>
        <w:rPr>
          <w:sz w:val="20"/>
          <w:szCs w:val="20"/>
        </w:rPr>
      </w:pPr>
      <w:r>
        <w:rPr>
          <w:rFonts w:ascii="Arial" w:eastAsia="Arial" w:hAnsi="Arial" w:cs="Arial"/>
          <w:b/>
          <w:bCs/>
          <w:sz w:val="20"/>
          <w:szCs w:val="20"/>
        </w:rPr>
        <w:t>Revised water level threshold eﬀects</w:t>
      </w:r>
    </w:p>
    <w:p w14:paraId="1F3DC74B" w14:textId="77777777" w:rsidR="004B413C" w:rsidRDefault="004B413C">
      <w:pPr>
        <w:spacing w:line="258" w:lineRule="exact"/>
        <w:rPr>
          <w:sz w:val="20"/>
          <w:szCs w:val="20"/>
        </w:rPr>
      </w:pPr>
    </w:p>
    <w:p w14:paraId="201341A5" w14:textId="77777777" w:rsidR="004B413C" w:rsidRDefault="00EC2FEA">
      <w:pPr>
        <w:spacing w:line="302" w:lineRule="auto"/>
        <w:ind w:right="40" w:firstLine="23"/>
        <w:rPr>
          <w:sz w:val="20"/>
          <w:szCs w:val="20"/>
        </w:rPr>
      </w:pPr>
      <w:r>
        <w:rPr>
          <w:rFonts w:ascii="Arial" w:eastAsia="Arial" w:hAnsi="Arial" w:cs="Arial"/>
          <w:sz w:val="20"/>
          <w:szCs w:val="20"/>
        </w:rPr>
        <w:t>Managing the lake at the proposed thresholds will continue the deterioration of site values at Loch McNess (Table 5).</w:t>
      </w:r>
    </w:p>
    <w:p w14:paraId="1DCA0FAA" w14:textId="77777777" w:rsidR="004B413C" w:rsidRDefault="004B413C">
      <w:pPr>
        <w:sectPr w:rsidR="004B413C">
          <w:pgSz w:w="12240" w:h="15840"/>
          <w:pgMar w:top="1440" w:right="1400" w:bottom="307" w:left="1420" w:header="0" w:footer="0" w:gutter="0"/>
          <w:cols w:space="720" w:equalWidth="0">
            <w:col w:w="9420"/>
          </w:cols>
        </w:sectPr>
      </w:pPr>
    </w:p>
    <w:p w14:paraId="6BC7B37D" w14:textId="77777777" w:rsidR="004B413C" w:rsidRDefault="004B413C">
      <w:pPr>
        <w:spacing w:line="200" w:lineRule="exact"/>
        <w:rPr>
          <w:sz w:val="20"/>
          <w:szCs w:val="20"/>
        </w:rPr>
      </w:pPr>
    </w:p>
    <w:p w14:paraId="673DAE3B" w14:textId="77777777" w:rsidR="004B413C" w:rsidRDefault="004B413C">
      <w:pPr>
        <w:spacing w:line="200" w:lineRule="exact"/>
        <w:rPr>
          <w:sz w:val="20"/>
          <w:szCs w:val="20"/>
        </w:rPr>
      </w:pPr>
    </w:p>
    <w:p w14:paraId="4451F5F5" w14:textId="77777777" w:rsidR="004B413C" w:rsidRDefault="004B413C">
      <w:pPr>
        <w:spacing w:line="200" w:lineRule="exact"/>
        <w:rPr>
          <w:sz w:val="20"/>
          <w:szCs w:val="20"/>
        </w:rPr>
      </w:pPr>
    </w:p>
    <w:p w14:paraId="1755A0C2" w14:textId="77777777" w:rsidR="004B413C" w:rsidRDefault="004B413C">
      <w:pPr>
        <w:spacing w:line="200" w:lineRule="exact"/>
        <w:rPr>
          <w:sz w:val="20"/>
          <w:szCs w:val="20"/>
        </w:rPr>
      </w:pPr>
    </w:p>
    <w:p w14:paraId="4B04E368" w14:textId="77777777" w:rsidR="004B413C" w:rsidRDefault="004B413C">
      <w:pPr>
        <w:spacing w:line="200" w:lineRule="exact"/>
        <w:rPr>
          <w:sz w:val="20"/>
          <w:szCs w:val="20"/>
        </w:rPr>
      </w:pPr>
    </w:p>
    <w:p w14:paraId="1594D7B6" w14:textId="77777777" w:rsidR="004B413C" w:rsidRDefault="004B413C">
      <w:pPr>
        <w:spacing w:line="200" w:lineRule="exact"/>
        <w:rPr>
          <w:sz w:val="20"/>
          <w:szCs w:val="20"/>
        </w:rPr>
      </w:pPr>
    </w:p>
    <w:p w14:paraId="0A242D2C" w14:textId="77777777" w:rsidR="004B413C" w:rsidRDefault="004B413C">
      <w:pPr>
        <w:spacing w:line="200" w:lineRule="exact"/>
        <w:rPr>
          <w:sz w:val="20"/>
          <w:szCs w:val="20"/>
        </w:rPr>
      </w:pPr>
    </w:p>
    <w:p w14:paraId="28E5B279" w14:textId="77777777" w:rsidR="004B413C" w:rsidRDefault="004B413C">
      <w:pPr>
        <w:spacing w:line="200" w:lineRule="exact"/>
        <w:rPr>
          <w:sz w:val="20"/>
          <w:szCs w:val="20"/>
        </w:rPr>
      </w:pPr>
    </w:p>
    <w:p w14:paraId="0EFC9C5C" w14:textId="77777777" w:rsidR="004B413C" w:rsidRDefault="004B413C">
      <w:pPr>
        <w:spacing w:line="200" w:lineRule="exact"/>
        <w:rPr>
          <w:sz w:val="20"/>
          <w:szCs w:val="20"/>
        </w:rPr>
      </w:pPr>
    </w:p>
    <w:p w14:paraId="0C072514" w14:textId="77777777" w:rsidR="004B413C" w:rsidRDefault="004B413C">
      <w:pPr>
        <w:spacing w:line="200" w:lineRule="exact"/>
        <w:rPr>
          <w:sz w:val="20"/>
          <w:szCs w:val="20"/>
        </w:rPr>
      </w:pPr>
    </w:p>
    <w:p w14:paraId="092637D3" w14:textId="77777777" w:rsidR="004B413C" w:rsidRDefault="004B413C">
      <w:pPr>
        <w:spacing w:line="200" w:lineRule="exact"/>
        <w:rPr>
          <w:sz w:val="20"/>
          <w:szCs w:val="20"/>
        </w:rPr>
      </w:pPr>
    </w:p>
    <w:p w14:paraId="1A385F0A" w14:textId="77777777" w:rsidR="004B413C" w:rsidRDefault="004B413C">
      <w:pPr>
        <w:spacing w:line="200" w:lineRule="exact"/>
        <w:rPr>
          <w:sz w:val="20"/>
          <w:szCs w:val="20"/>
        </w:rPr>
      </w:pPr>
    </w:p>
    <w:p w14:paraId="7FA2BDBF" w14:textId="77777777" w:rsidR="004B413C" w:rsidRDefault="004B413C">
      <w:pPr>
        <w:spacing w:line="200" w:lineRule="exact"/>
        <w:rPr>
          <w:sz w:val="20"/>
          <w:szCs w:val="20"/>
        </w:rPr>
      </w:pPr>
    </w:p>
    <w:p w14:paraId="215654A8" w14:textId="77777777" w:rsidR="004B413C" w:rsidRDefault="004B413C">
      <w:pPr>
        <w:spacing w:line="200" w:lineRule="exact"/>
        <w:rPr>
          <w:sz w:val="20"/>
          <w:szCs w:val="20"/>
        </w:rPr>
      </w:pPr>
    </w:p>
    <w:p w14:paraId="07FA65B6" w14:textId="77777777" w:rsidR="004B413C" w:rsidRDefault="004B413C">
      <w:pPr>
        <w:spacing w:line="200" w:lineRule="exact"/>
        <w:rPr>
          <w:sz w:val="20"/>
          <w:szCs w:val="20"/>
        </w:rPr>
      </w:pPr>
    </w:p>
    <w:p w14:paraId="2C1C9ED5" w14:textId="77777777" w:rsidR="004B413C" w:rsidRDefault="004B413C">
      <w:pPr>
        <w:spacing w:line="200" w:lineRule="exact"/>
        <w:rPr>
          <w:sz w:val="20"/>
          <w:szCs w:val="20"/>
        </w:rPr>
      </w:pPr>
    </w:p>
    <w:p w14:paraId="61060F31" w14:textId="77777777" w:rsidR="004B413C" w:rsidRDefault="004B413C">
      <w:pPr>
        <w:spacing w:line="200" w:lineRule="exact"/>
        <w:rPr>
          <w:sz w:val="20"/>
          <w:szCs w:val="20"/>
        </w:rPr>
      </w:pPr>
    </w:p>
    <w:p w14:paraId="4081C562" w14:textId="77777777" w:rsidR="004B413C" w:rsidRDefault="004B413C">
      <w:pPr>
        <w:spacing w:line="200" w:lineRule="exact"/>
        <w:rPr>
          <w:sz w:val="20"/>
          <w:szCs w:val="20"/>
        </w:rPr>
      </w:pPr>
    </w:p>
    <w:p w14:paraId="4D7E20BC" w14:textId="77777777" w:rsidR="004B413C" w:rsidRDefault="004B413C">
      <w:pPr>
        <w:spacing w:line="200" w:lineRule="exact"/>
        <w:rPr>
          <w:sz w:val="20"/>
          <w:szCs w:val="20"/>
        </w:rPr>
      </w:pPr>
    </w:p>
    <w:p w14:paraId="7ABAA7DB" w14:textId="77777777" w:rsidR="004B413C" w:rsidRDefault="004B413C">
      <w:pPr>
        <w:spacing w:line="200" w:lineRule="exact"/>
        <w:rPr>
          <w:sz w:val="20"/>
          <w:szCs w:val="20"/>
        </w:rPr>
      </w:pPr>
    </w:p>
    <w:p w14:paraId="65C67B69" w14:textId="77777777" w:rsidR="004B413C" w:rsidRDefault="004B413C">
      <w:pPr>
        <w:spacing w:line="200" w:lineRule="exact"/>
        <w:rPr>
          <w:sz w:val="20"/>
          <w:szCs w:val="20"/>
        </w:rPr>
      </w:pPr>
    </w:p>
    <w:p w14:paraId="0A7958EB" w14:textId="77777777" w:rsidR="004B413C" w:rsidRDefault="004B413C">
      <w:pPr>
        <w:spacing w:line="200" w:lineRule="exact"/>
        <w:rPr>
          <w:sz w:val="20"/>
          <w:szCs w:val="20"/>
        </w:rPr>
      </w:pPr>
    </w:p>
    <w:p w14:paraId="6C54E6D1" w14:textId="77777777" w:rsidR="004B413C" w:rsidRDefault="004B413C">
      <w:pPr>
        <w:spacing w:line="200" w:lineRule="exact"/>
        <w:rPr>
          <w:sz w:val="20"/>
          <w:szCs w:val="20"/>
        </w:rPr>
      </w:pPr>
    </w:p>
    <w:p w14:paraId="1027C9A7" w14:textId="77777777" w:rsidR="004B413C" w:rsidRDefault="004B413C">
      <w:pPr>
        <w:spacing w:line="200" w:lineRule="exact"/>
        <w:rPr>
          <w:sz w:val="20"/>
          <w:szCs w:val="20"/>
        </w:rPr>
      </w:pPr>
    </w:p>
    <w:p w14:paraId="616FCA88" w14:textId="77777777" w:rsidR="004B413C" w:rsidRDefault="004B413C">
      <w:pPr>
        <w:spacing w:line="200" w:lineRule="exact"/>
        <w:rPr>
          <w:sz w:val="20"/>
          <w:szCs w:val="20"/>
        </w:rPr>
      </w:pPr>
    </w:p>
    <w:p w14:paraId="18B9AC75" w14:textId="77777777" w:rsidR="004B413C" w:rsidRDefault="004B413C">
      <w:pPr>
        <w:spacing w:line="200" w:lineRule="exact"/>
        <w:rPr>
          <w:sz w:val="20"/>
          <w:szCs w:val="20"/>
        </w:rPr>
      </w:pPr>
    </w:p>
    <w:p w14:paraId="2619D14F" w14:textId="77777777" w:rsidR="004B413C" w:rsidRDefault="004B413C">
      <w:pPr>
        <w:spacing w:line="200" w:lineRule="exact"/>
        <w:rPr>
          <w:sz w:val="20"/>
          <w:szCs w:val="20"/>
        </w:rPr>
      </w:pPr>
    </w:p>
    <w:p w14:paraId="477F7E25" w14:textId="77777777" w:rsidR="004B413C" w:rsidRDefault="004B413C">
      <w:pPr>
        <w:spacing w:line="200" w:lineRule="exact"/>
        <w:rPr>
          <w:sz w:val="20"/>
          <w:szCs w:val="20"/>
        </w:rPr>
      </w:pPr>
    </w:p>
    <w:p w14:paraId="01171EFF" w14:textId="77777777" w:rsidR="004B413C" w:rsidRDefault="004B413C">
      <w:pPr>
        <w:spacing w:line="200" w:lineRule="exact"/>
        <w:rPr>
          <w:sz w:val="20"/>
          <w:szCs w:val="20"/>
        </w:rPr>
      </w:pPr>
    </w:p>
    <w:p w14:paraId="6F0CD009" w14:textId="77777777" w:rsidR="004B413C" w:rsidRDefault="004B413C">
      <w:pPr>
        <w:spacing w:line="200" w:lineRule="exact"/>
        <w:rPr>
          <w:sz w:val="20"/>
          <w:szCs w:val="20"/>
        </w:rPr>
      </w:pPr>
    </w:p>
    <w:p w14:paraId="5995DA56" w14:textId="77777777" w:rsidR="004B413C" w:rsidRDefault="004B413C">
      <w:pPr>
        <w:spacing w:line="200" w:lineRule="exact"/>
        <w:rPr>
          <w:sz w:val="20"/>
          <w:szCs w:val="20"/>
        </w:rPr>
      </w:pPr>
    </w:p>
    <w:p w14:paraId="64E5FE5D" w14:textId="77777777" w:rsidR="004B413C" w:rsidRDefault="004B413C">
      <w:pPr>
        <w:spacing w:line="200" w:lineRule="exact"/>
        <w:rPr>
          <w:sz w:val="20"/>
          <w:szCs w:val="20"/>
        </w:rPr>
      </w:pPr>
    </w:p>
    <w:p w14:paraId="665C2FEB" w14:textId="77777777" w:rsidR="004B413C" w:rsidRDefault="004B413C">
      <w:pPr>
        <w:spacing w:line="281" w:lineRule="exact"/>
        <w:rPr>
          <w:sz w:val="20"/>
          <w:szCs w:val="20"/>
        </w:rPr>
      </w:pPr>
    </w:p>
    <w:p w14:paraId="79A7270E" w14:textId="77777777" w:rsidR="004B413C" w:rsidRDefault="00EC2FEA">
      <w:pPr>
        <w:ind w:right="20"/>
        <w:jc w:val="center"/>
        <w:rPr>
          <w:sz w:val="20"/>
          <w:szCs w:val="20"/>
        </w:rPr>
      </w:pPr>
      <w:r>
        <w:rPr>
          <w:rFonts w:ascii="Arial" w:eastAsia="Arial" w:hAnsi="Arial" w:cs="Arial"/>
          <w:sz w:val="17"/>
          <w:szCs w:val="17"/>
        </w:rPr>
        <w:t>29</w:t>
      </w:r>
    </w:p>
    <w:p w14:paraId="1C923861" w14:textId="77777777" w:rsidR="004B413C" w:rsidRDefault="004B413C">
      <w:pPr>
        <w:sectPr w:rsidR="004B413C">
          <w:type w:val="continuous"/>
          <w:pgSz w:w="12240" w:h="15840"/>
          <w:pgMar w:top="1440" w:right="1400" w:bottom="307" w:left="1420" w:header="0" w:footer="0" w:gutter="0"/>
          <w:cols w:space="720" w:equalWidth="0">
            <w:col w:w="9420"/>
          </w:cols>
        </w:sectPr>
      </w:pPr>
    </w:p>
    <w:p w14:paraId="3089911E" w14:textId="77777777" w:rsidR="004B413C" w:rsidRDefault="00EC2FEA">
      <w:pPr>
        <w:spacing w:line="200" w:lineRule="exact"/>
        <w:rPr>
          <w:sz w:val="20"/>
          <w:szCs w:val="20"/>
        </w:rPr>
      </w:pPr>
      <w:bookmarkStart w:id="64" w:name="page30"/>
      <w:bookmarkEnd w:id="64"/>
      <w:r>
        <w:rPr>
          <w:noProof/>
          <w:sz w:val="20"/>
          <w:szCs w:val="20"/>
        </w:rPr>
        <w:lastRenderedPageBreak/>
        <w:drawing>
          <wp:anchor distT="0" distB="0" distL="114300" distR="114300" simplePos="0" relativeHeight="251057152" behindDoc="1" locked="0" layoutInCell="0" allowOverlap="1" wp14:anchorId="478E3974" wp14:editId="363EF1BB">
            <wp:simplePos x="0" y="0"/>
            <wp:positionH relativeFrom="page">
              <wp:posOffset>1294765</wp:posOffset>
            </wp:positionH>
            <wp:positionV relativeFrom="page">
              <wp:posOffset>2586355</wp:posOffset>
            </wp:positionV>
            <wp:extent cx="5494020" cy="3674745"/>
            <wp:effectExtent l="0" t="0" r="0" b="0"/>
            <wp:wrapNone/>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72"/>
                    <a:srcRect/>
                    <a:stretch>
                      <a:fillRect/>
                    </a:stretch>
                  </pic:blipFill>
                  <pic:spPr bwMode="auto">
                    <a:xfrm>
                      <a:off x="0" y="0"/>
                      <a:ext cx="5494020" cy="3674745"/>
                    </a:xfrm>
                    <a:prstGeom prst="rect">
                      <a:avLst/>
                    </a:prstGeom>
                    <a:noFill/>
                  </pic:spPr>
                </pic:pic>
              </a:graphicData>
            </a:graphic>
          </wp:anchor>
        </w:drawing>
      </w:r>
    </w:p>
    <w:p w14:paraId="2891085D" w14:textId="77777777" w:rsidR="004B413C" w:rsidRDefault="004B413C">
      <w:pPr>
        <w:spacing w:line="200" w:lineRule="exact"/>
        <w:rPr>
          <w:sz w:val="20"/>
          <w:szCs w:val="20"/>
        </w:rPr>
      </w:pPr>
    </w:p>
    <w:p w14:paraId="5EFA90CE" w14:textId="77777777" w:rsidR="004B413C" w:rsidRDefault="004B413C">
      <w:pPr>
        <w:spacing w:line="200" w:lineRule="exact"/>
        <w:rPr>
          <w:sz w:val="20"/>
          <w:szCs w:val="20"/>
        </w:rPr>
      </w:pPr>
    </w:p>
    <w:p w14:paraId="4D921171" w14:textId="77777777" w:rsidR="004B413C" w:rsidRDefault="004B413C">
      <w:pPr>
        <w:spacing w:line="200" w:lineRule="exact"/>
        <w:rPr>
          <w:sz w:val="20"/>
          <w:szCs w:val="20"/>
        </w:rPr>
      </w:pPr>
    </w:p>
    <w:p w14:paraId="77B3F763" w14:textId="77777777" w:rsidR="004B413C" w:rsidRDefault="004B413C">
      <w:pPr>
        <w:spacing w:line="200" w:lineRule="exact"/>
        <w:rPr>
          <w:sz w:val="20"/>
          <w:szCs w:val="20"/>
        </w:rPr>
      </w:pPr>
    </w:p>
    <w:p w14:paraId="4E267AEA" w14:textId="77777777" w:rsidR="004B413C" w:rsidRDefault="004B413C">
      <w:pPr>
        <w:spacing w:line="200" w:lineRule="exact"/>
        <w:rPr>
          <w:sz w:val="20"/>
          <w:szCs w:val="20"/>
        </w:rPr>
      </w:pPr>
    </w:p>
    <w:p w14:paraId="354636DB" w14:textId="77777777" w:rsidR="004B413C" w:rsidRDefault="004B413C">
      <w:pPr>
        <w:spacing w:line="200" w:lineRule="exact"/>
        <w:rPr>
          <w:sz w:val="20"/>
          <w:szCs w:val="20"/>
        </w:rPr>
      </w:pPr>
    </w:p>
    <w:p w14:paraId="61B32CD9" w14:textId="77777777" w:rsidR="004B413C" w:rsidRDefault="004B413C">
      <w:pPr>
        <w:spacing w:line="200" w:lineRule="exact"/>
        <w:rPr>
          <w:sz w:val="20"/>
          <w:szCs w:val="20"/>
        </w:rPr>
      </w:pPr>
    </w:p>
    <w:p w14:paraId="31CC7100" w14:textId="77777777" w:rsidR="004B413C" w:rsidRDefault="004B413C">
      <w:pPr>
        <w:spacing w:line="200" w:lineRule="exact"/>
        <w:rPr>
          <w:sz w:val="20"/>
          <w:szCs w:val="20"/>
        </w:rPr>
      </w:pPr>
    </w:p>
    <w:p w14:paraId="0B17E39F" w14:textId="77777777" w:rsidR="004B413C" w:rsidRDefault="004B413C">
      <w:pPr>
        <w:spacing w:line="200" w:lineRule="exact"/>
        <w:rPr>
          <w:sz w:val="20"/>
          <w:szCs w:val="20"/>
        </w:rPr>
      </w:pPr>
    </w:p>
    <w:p w14:paraId="2E83FD57" w14:textId="77777777" w:rsidR="004B413C" w:rsidRDefault="004B413C">
      <w:pPr>
        <w:spacing w:line="200" w:lineRule="exact"/>
        <w:rPr>
          <w:sz w:val="20"/>
          <w:szCs w:val="20"/>
        </w:rPr>
      </w:pPr>
    </w:p>
    <w:p w14:paraId="189ABD63" w14:textId="77777777" w:rsidR="004B413C" w:rsidRDefault="004B413C">
      <w:pPr>
        <w:spacing w:line="200" w:lineRule="exact"/>
        <w:rPr>
          <w:sz w:val="20"/>
          <w:szCs w:val="20"/>
        </w:rPr>
      </w:pPr>
    </w:p>
    <w:p w14:paraId="03603D16" w14:textId="77777777" w:rsidR="004B413C" w:rsidRDefault="004B413C">
      <w:pPr>
        <w:spacing w:line="200" w:lineRule="exact"/>
        <w:rPr>
          <w:sz w:val="20"/>
          <w:szCs w:val="20"/>
        </w:rPr>
      </w:pPr>
    </w:p>
    <w:p w14:paraId="1E14185C" w14:textId="77777777" w:rsidR="004B413C" w:rsidRDefault="004B413C">
      <w:pPr>
        <w:spacing w:line="200" w:lineRule="exact"/>
        <w:rPr>
          <w:sz w:val="20"/>
          <w:szCs w:val="20"/>
        </w:rPr>
      </w:pPr>
    </w:p>
    <w:p w14:paraId="03F75113" w14:textId="77777777" w:rsidR="004B413C" w:rsidRDefault="004B413C">
      <w:pPr>
        <w:spacing w:line="200" w:lineRule="exact"/>
        <w:rPr>
          <w:sz w:val="20"/>
          <w:szCs w:val="20"/>
        </w:rPr>
      </w:pPr>
    </w:p>
    <w:p w14:paraId="41EDFC9A" w14:textId="77777777" w:rsidR="004B413C" w:rsidRDefault="004B413C">
      <w:pPr>
        <w:spacing w:line="200" w:lineRule="exact"/>
        <w:rPr>
          <w:sz w:val="20"/>
          <w:szCs w:val="20"/>
        </w:rPr>
      </w:pPr>
    </w:p>
    <w:p w14:paraId="62006A59" w14:textId="77777777" w:rsidR="004B413C" w:rsidRDefault="004B413C">
      <w:pPr>
        <w:spacing w:line="200" w:lineRule="exact"/>
        <w:rPr>
          <w:sz w:val="20"/>
          <w:szCs w:val="20"/>
        </w:rPr>
      </w:pPr>
    </w:p>
    <w:p w14:paraId="44FCC055" w14:textId="77777777" w:rsidR="004B413C" w:rsidRDefault="004B413C">
      <w:pPr>
        <w:spacing w:line="200" w:lineRule="exact"/>
        <w:rPr>
          <w:sz w:val="20"/>
          <w:szCs w:val="20"/>
        </w:rPr>
      </w:pPr>
    </w:p>
    <w:p w14:paraId="2F6B5B37" w14:textId="77777777" w:rsidR="004B413C" w:rsidRDefault="004B413C">
      <w:pPr>
        <w:spacing w:line="200" w:lineRule="exact"/>
        <w:rPr>
          <w:sz w:val="20"/>
          <w:szCs w:val="20"/>
        </w:rPr>
      </w:pPr>
    </w:p>
    <w:p w14:paraId="44971AC2" w14:textId="77777777" w:rsidR="004B413C" w:rsidRDefault="004B413C">
      <w:pPr>
        <w:spacing w:line="240" w:lineRule="exact"/>
        <w:rPr>
          <w:sz w:val="20"/>
          <w:szCs w:val="20"/>
        </w:rPr>
      </w:pPr>
    </w:p>
    <w:tbl>
      <w:tblPr>
        <w:tblW w:w="0" w:type="auto"/>
        <w:tblInd w:w="20" w:type="dxa"/>
        <w:tblLayout w:type="fixed"/>
        <w:tblCellMar>
          <w:left w:w="0" w:type="dxa"/>
          <w:right w:w="0" w:type="dxa"/>
        </w:tblCellMar>
        <w:tblLook w:val="04A0" w:firstRow="1" w:lastRow="0" w:firstColumn="1" w:lastColumn="0" w:noHBand="0" w:noVBand="1"/>
      </w:tblPr>
      <w:tblGrid>
        <w:gridCol w:w="360"/>
        <w:gridCol w:w="1020"/>
        <w:gridCol w:w="2580"/>
        <w:gridCol w:w="1980"/>
        <w:gridCol w:w="1980"/>
        <w:gridCol w:w="1180"/>
        <w:gridCol w:w="20"/>
      </w:tblGrid>
      <w:tr w:rsidR="004B413C" w14:paraId="3B11B06A" w14:textId="77777777">
        <w:trPr>
          <w:trHeight w:val="253"/>
        </w:trPr>
        <w:tc>
          <w:tcPr>
            <w:tcW w:w="360" w:type="dxa"/>
            <w:vAlign w:val="bottom"/>
          </w:tcPr>
          <w:p w14:paraId="73EA4CC8" w14:textId="77777777" w:rsidR="004B413C" w:rsidRDefault="004B413C">
            <w:pPr>
              <w:rPr>
                <w:sz w:val="21"/>
                <w:szCs w:val="21"/>
              </w:rPr>
            </w:pPr>
          </w:p>
        </w:tc>
        <w:tc>
          <w:tcPr>
            <w:tcW w:w="1020" w:type="dxa"/>
            <w:vAlign w:val="bottom"/>
          </w:tcPr>
          <w:p w14:paraId="7E90795B" w14:textId="77777777" w:rsidR="004B413C" w:rsidRDefault="004B413C">
            <w:pPr>
              <w:rPr>
                <w:sz w:val="21"/>
                <w:szCs w:val="21"/>
              </w:rPr>
            </w:pPr>
          </w:p>
        </w:tc>
        <w:tc>
          <w:tcPr>
            <w:tcW w:w="2580" w:type="dxa"/>
            <w:vAlign w:val="bottom"/>
          </w:tcPr>
          <w:p w14:paraId="078C9D0F" w14:textId="77777777" w:rsidR="004B413C" w:rsidRDefault="00EC2FEA">
            <w:pPr>
              <w:ind w:right="1215"/>
              <w:jc w:val="center"/>
              <w:rPr>
                <w:sz w:val="20"/>
                <w:szCs w:val="20"/>
              </w:rPr>
            </w:pPr>
            <w:r>
              <w:rPr>
                <w:rFonts w:ascii="Arial" w:eastAsia="Arial" w:hAnsi="Arial" w:cs="Arial"/>
                <w:w w:val="99"/>
              </w:rPr>
              <w:t>Proposed</w:t>
            </w:r>
          </w:p>
        </w:tc>
        <w:tc>
          <w:tcPr>
            <w:tcW w:w="1980" w:type="dxa"/>
            <w:vAlign w:val="bottom"/>
          </w:tcPr>
          <w:p w14:paraId="38720BCF" w14:textId="77777777" w:rsidR="004B413C" w:rsidRDefault="004B413C">
            <w:pPr>
              <w:rPr>
                <w:sz w:val="21"/>
                <w:szCs w:val="21"/>
              </w:rPr>
            </w:pPr>
          </w:p>
        </w:tc>
        <w:tc>
          <w:tcPr>
            <w:tcW w:w="1980" w:type="dxa"/>
            <w:vAlign w:val="bottom"/>
          </w:tcPr>
          <w:p w14:paraId="0A3BE95B" w14:textId="77777777" w:rsidR="004B413C" w:rsidRDefault="004B413C">
            <w:pPr>
              <w:rPr>
                <w:sz w:val="21"/>
                <w:szCs w:val="21"/>
              </w:rPr>
            </w:pPr>
          </w:p>
        </w:tc>
        <w:tc>
          <w:tcPr>
            <w:tcW w:w="1180" w:type="dxa"/>
            <w:vAlign w:val="bottom"/>
          </w:tcPr>
          <w:p w14:paraId="377403C7" w14:textId="77777777" w:rsidR="004B413C" w:rsidRDefault="004B413C">
            <w:pPr>
              <w:rPr>
                <w:sz w:val="21"/>
                <w:szCs w:val="21"/>
              </w:rPr>
            </w:pPr>
          </w:p>
        </w:tc>
        <w:tc>
          <w:tcPr>
            <w:tcW w:w="0" w:type="dxa"/>
            <w:vAlign w:val="bottom"/>
          </w:tcPr>
          <w:p w14:paraId="78C1BA36" w14:textId="77777777" w:rsidR="004B413C" w:rsidRDefault="004B413C">
            <w:pPr>
              <w:rPr>
                <w:sz w:val="1"/>
                <w:szCs w:val="1"/>
              </w:rPr>
            </w:pPr>
          </w:p>
        </w:tc>
      </w:tr>
      <w:tr w:rsidR="004B413C" w14:paraId="251143FF" w14:textId="77777777">
        <w:trPr>
          <w:trHeight w:val="215"/>
        </w:trPr>
        <w:tc>
          <w:tcPr>
            <w:tcW w:w="360" w:type="dxa"/>
            <w:vMerge w:val="restart"/>
            <w:textDirection w:val="btLr"/>
            <w:vAlign w:val="bottom"/>
          </w:tcPr>
          <w:p w14:paraId="30A9A3A8" w14:textId="77777777" w:rsidR="004B413C" w:rsidRDefault="00EC2FEA">
            <w:pPr>
              <w:rPr>
                <w:sz w:val="20"/>
                <w:szCs w:val="20"/>
              </w:rPr>
            </w:pPr>
            <w:r>
              <w:rPr>
                <w:rFonts w:ascii="Symbol" w:eastAsia="Symbol" w:hAnsi="Symbol" w:cs="Symbol"/>
                <w:w w:val="70"/>
                <w:sz w:val="28"/>
                <w:szCs w:val="28"/>
              </w:rPr>
              <w:t>(     )</w:t>
            </w:r>
            <w:r>
              <w:rPr>
                <w:rFonts w:ascii="Arial" w:eastAsia="Arial" w:hAnsi="Arial" w:cs="Arial"/>
                <w:w w:val="70"/>
              </w:rPr>
              <w:t>mAHD</w:t>
            </w:r>
          </w:p>
        </w:tc>
        <w:tc>
          <w:tcPr>
            <w:tcW w:w="1020" w:type="dxa"/>
            <w:vAlign w:val="bottom"/>
          </w:tcPr>
          <w:p w14:paraId="76F83301" w14:textId="77777777" w:rsidR="004B413C" w:rsidRDefault="00EC2FEA">
            <w:pPr>
              <w:ind w:right="750"/>
              <w:jc w:val="right"/>
              <w:rPr>
                <w:sz w:val="20"/>
                <w:szCs w:val="20"/>
              </w:rPr>
            </w:pPr>
            <w:r>
              <w:rPr>
                <w:rFonts w:ascii="Arial" w:eastAsia="Arial" w:hAnsi="Arial" w:cs="Arial"/>
                <w:color w:val="4D4D4D"/>
                <w:sz w:val="18"/>
                <w:szCs w:val="18"/>
              </w:rPr>
              <w:t>8</w:t>
            </w:r>
          </w:p>
        </w:tc>
        <w:tc>
          <w:tcPr>
            <w:tcW w:w="2580" w:type="dxa"/>
            <w:vAlign w:val="bottom"/>
          </w:tcPr>
          <w:p w14:paraId="2AC99870" w14:textId="77777777" w:rsidR="004B413C" w:rsidRDefault="004B413C">
            <w:pPr>
              <w:rPr>
                <w:sz w:val="18"/>
                <w:szCs w:val="18"/>
              </w:rPr>
            </w:pPr>
          </w:p>
        </w:tc>
        <w:tc>
          <w:tcPr>
            <w:tcW w:w="1980" w:type="dxa"/>
            <w:vAlign w:val="bottom"/>
          </w:tcPr>
          <w:p w14:paraId="12E9C9E5" w14:textId="77777777" w:rsidR="004B413C" w:rsidRDefault="004B413C">
            <w:pPr>
              <w:rPr>
                <w:sz w:val="18"/>
                <w:szCs w:val="18"/>
              </w:rPr>
            </w:pPr>
          </w:p>
        </w:tc>
        <w:tc>
          <w:tcPr>
            <w:tcW w:w="1980" w:type="dxa"/>
            <w:vAlign w:val="bottom"/>
          </w:tcPr>
          <w:p w14:paraId="2DF31B6D" w14:textId="77777777" w:rsidR="004B413C" w:rsidRDefault="004B413C">
            <w:pPr>
              <w:rPr>
                <w:sz w:val="18"/>
                <w:szCs w:val="18"/>
              </w:rPr>
            </w:pPr>
          </w:p>
        </w:tc>
        <w:tc>
          <w:tcPr>
            <w:tcW w:w="1180" w:type="dxa"/>
            <w:vAlign w:val="bottom"/>
          </w:tcPr>
          <w:p w14:paraId="626FF824" w14:textId="77777777" w:rsidR="004B413C" w:rsidRDefault="004B413C">
            <w:pPr>
              <w:rPr>
                <w:sz w:val="18"/>
                <w:szCs w:val="18"/>
              </w:rPr>
            </w:pPr>
          </w:p>
        </w:tc>
        <w:tc>
          <w:tcPr>
            <w:tcW w:w="0" w:type="dxa"/>
            <w:vAlign w:val="bottom"/>
          </w:tcPr>
          <w:p w14:paraId="7C8F6B38" w14:textId="77777777" w:rsidR="004B413C" w:rsidRDefault="004B413C">
            <w:pPr>
              <w:rPr>
                <w:sz w:val="1"/>
                <w:szCs w:val="1"/>
              </w:rPr>
            </w:pPr>
          </w:p>
        </w:tc>
      </w:tr>
      <w:tr w:rsidR="004B413C" w14:paraId="1BCD6F2F" w14:textId="77777777">
        <w:trPr>
          <w:trHeight w:val="804"/>
        </w:trPr>
        <w:tc>
          <w:tcPr>
            <w:tcW w:w="360" w:type="dxa"/>
            <w:vMerge/>
            <w:vAlign w:val="bottom"/>
          </w:tcPr>
          <w:p w14:paraId="226A62D5" w14:textId="77777777" w:rsidR="004B413C" w:rsidRDefault="004B413C">
            <w:pPr>
              <w:rPr>
                <w:sz w:val="24"/>
                <w:szCs w:val="24"/>
              </w:rPr>
            </w:pPr>
          </w:p>
        </w:tc>
        <w:tc>
          <w:tcPr>
            <w:tcW w:w="1020" w:type="dxa"/>
            <w:vAlign w:val="bottom"/>
          </w:tcPr>
          <w:p w14:paraId="665E4D02" w14:textId="77777777" w:rsidR="004B413C" w:rsidRDefault="004B413C">
            <w:pPr>
              <w:rPr>
                <w:sz w:val="24"/>
                <w:szCs w:val="24"/>
              </w:rPr>
            </w:pPr>
          </w:p>
        </w:tc>
        <w:tc>
          <w:tcPr>
            <w:tcW w:w="2580" w:type="dxa"/>
            <w:vAlign w:val="bottom"/>
          </w:tcPr>
          <w:p w14:paraId="4ABD3871" w14:textId="77777777" w:rsidR="004B413C" w:rsidRDefault="004B413C">
            <w:pPr>
              <w:rPr>
                <w:sz w:val="24"/>
                <w:szCs w:val="24"/>
              </w:rPr>
            </w:pPr>
          </w:p>
        </w:tc>
        <w:tc>
          <w:tcPr>
            <w:tcW w:w="1980" w:type="dxa"/>
            <w:vAlign w:val="bottom"/>
          </w:tcPr>
          <w:p w14:paraId="582B2469" w14:textId="77777777" w:rsidR="004B413C" w:rsidRDefault="004B413C">
            <w:pPr>
              <w:rPr>
                <w:sz w:val="24"/>
                <w:szCs w:val="24"/>
              </w:rPr>
            </w:pPr>
          </w:p>
        </w:tc>
        <w:tc>
          <w:tcPr>
            <w:tcW w:w="1980" w:type="dxa"/>
            <w:vAlign w:val="bottom"/>
          </w:tcPr>
          <w:p w14:paraId="0A20B66D" w14:textId="77777777" w:rsidR="004B413C" w:rsidRDefault="004B413C">
            <w:pPr>
              <w:rPr>
                <w:sz w:val="24"/>
                <w:szCs w:val="24"/>
              </w:rPr>
            </w:pPr>
          </w:p>
        </w:tc>
        <w:tc>
          <w:tcPr>
            <w:tcW w:w="1180" w:type="dxa"/>
            <w:vAlign w:val="bottom"/>
          </w:tcPr>
          <w:p w14:paraId="240324C1" w14:textId="77777777" w:rsidR="004B413C" w:rsidRDefault="004B413C">
            <w:pPr>
              <w:rPr>
                <w:sz w:val="24"/>
                <w:szCs w:val="24"/>
              </w:rPr>
            </w:pPr>
          </w:p>
        </w:tc>
        <w:tc>
          <w:tcPr>
            <w:tcW w:w="0" w:type="dxa"/>
            <w:vAlign w:val="bottom"/>
          </w:tcPr>
          <w:p w14:paraId="27A5B996" w14:textId="77777777" w:rsidR="004B413C" w:rsidRDefault="004B413C">
            <w:pPr>
              <w:rPr>
                <w:sz w:val="1"/>
                <w:szCs w:val="1"/>
              </w:rPr>
            </w:pPr>
          </w:p>
        </w:tc>
      </w:tr>
      <w:tr w:rsidR="004B413C" w14:paraId="29159371" w14:textId="77777777">
        <w:trPr>
          <w:trHeight w:val="569"/>
        </w:trPr>
        <w:tc>
          <w:tcPr>
            <w:tcW w:w="360" w:type="dxa"/>
            <w:textDirection w:val="btLr"/>
            <w:vAlign w:val="bottom"/>
          </w:tcPr>
          <w:p w14:paraId="332F20B0" w14:textId="77777777" w:rsidR="004B413C" w:rsidRDefault="00EC2FEA">
            <w:pPr>
              <w:rPr>
                <w:sz w:val="20"/>
                <w:szCs w:val="20"/>
              </w:rPr>
            </w:pPr>
            <w:r>
              <w:rPr>
                <w:rFonts w:ascii="Arial" w:eastAsia="Arial" w:hAnsi="Arial" w:cs="Arial"/>
                <w:w w:val="98"/>
              </w:rPr>
              <w:t>Level</w:t>
            </w:r>
          </w:p>
        </w:tc>
        <w:tc>
          <w:tcPr>
            <w:tcW w:w="1020" w:type="dxa"/>
            <w:vAlign w:val="bottom"/>
          </w:tcPr>
          <w:p w14:paraId="3205C5C6" w14:textId="77777777" w:rsidR="004B413C" w:rsidRDefault="004B413C">
            <w:pPr>
              <w:rPr>
                <w:sz w:val="24"/>
                <w:szCs w:val="24"/>
              </w:rPr>
            </w:pPr>
          </w:p>
        </w:tc>
        <w:tc>
          <w:tcPr>
            <w:tcW w:w="2580" w:type="dxa"/>
            <w:vAlign w:val="bottom"/>
          </w:tcPr>
          <w:p w14:paraId="2280FB7F" w14:textId="77777777" w:rsidR="004B413C" w:rsidRDefault="004B413C">
            <w:pPr>
              <w:rPr>
                <w:sz w:val="24"/>
                <w:szCs w:val="24"/>
              </w:rPr>
            </w:pPr>
          </w:p>
        </w:tc>
        <w:tc>
          <w:tcPr>
            <w:tcW w:w="1980" w:type="dxa"/>
            <w:vAlign w:val="bottom"/>
          </w:tcPr>
          <w:p w14:paraId="493D0450" w14:textId="77777777" w:rsidR="004B413C" w:rsidRDefault="004B413C">
            <w:pPr>
              <w:rPr>
                <w:sz w:val="24"/>
                <w:szCs w:val="24"/>
              </w:rPr>
            </w:pPr>
          </w:p>
        </w:tc>
        <w:tc>
          <w:tcPr>
            <w:tcW w:w="1980" w:type="dxa"/>
            <w:vAlign w:val="bottom"/>
          </w:tcPr>
          <w:p w14:paraId="44DB4E59" w14:textId="77777777" w:rsidR="004B413C" w:rsidRDefault="004B413C">
            <w:pPr>
              <w:rPr>
                <w:sz w:val="24"/>
                <w:szCs w:val="24"/>
              </w:rPr>
            </w:pPr>
          </w:p>
        </w:tc>
        <w:tc>
          <w:tcPr>
            <w:tcW w:w="1180" w:type="dxa"/>
            <w:vAlign w:val="bottom"/>
          </w:tcPr>
          <w:p w14:paraId="2C598BA4" w14:textId="77777777" w:rsidR="004B413C" w:rsidRDefault="004B413C">
            <w:pPr>
              <w:rPr>
                <w:sz w:val="24"/>
                <w:szCs w:val="24"/>
              </w:rPr>
            </w:pPr>
          </w:p>
        </w:tc>
        <w:tc>
          <w:tcPr>
            <w:tcW w:w="0" w:type="dxa"/>
            <w:vAlign w:val="bottom"/>
          </w:tcPr>
          <w:p w14:paraId="024EEE38" w14:textId="77777777" w:rsidR="004B413C" w:rsidRDefault="004B413C">
            <w:pPr>
              <w:rPr>
                <w:sz w:val="1"/>
                <w:szCs w:val="1"/>
              </w:rPr>
            </w:pPr>
          </w:p>
        </w:tc>
      </w:tr>
      <w:tr w:rsidR="004B413C" w14:paraId="6D5DE7BF" w14:textId="77777777">
        <w:trPr>
          <w:trHeight w:val="489"/>
        </w:trPr>
        <w:tc>
          <w:tcPr>
            <w:tcW w:w="360" w:type="dxa"/>
            <w:vMerge w:val="restart"/>
            <w:textDirection w:val="btLr"/>
            <w:vAlign w:val="bottom"/>
          </w:tcPr>
          <w:p w14:paraId="3BC61944" w14:textId="77777777" w:rsidR="004B413C" w:rsidRDefault="00EC2FEA">
            <w:pPr>
              <w:rPr>
                <w:sz w:val="20"/>
                <w:szCs w:val="20"/>
              </w:rPr>
            </w:pPr>
            <w:r>
              <w:rPr>
                <w:rFonts w:ascii="Arial" w:eastAsia="Arial" w:hAnsi="Arial" w:cs="Arial"/>
                <w:w w:val="98"/>
              </w:rPr>
              <w:t>Water</w:t>
            </w:r>
          </w:p>
        </w:tc>
        <w:tc>
          <w:tcPr>
            <w:tcW w:w="1020" w:type="dxa"/>
            <w:vAlign w:val="bottom"/>
          </w:tcPr>
          <w:p w14:paraId="39C40D8F" w14:textId="77777777" w:rsidR="004B413C" w:rsidRDefault="00EC2FEA">
            <w:pPr>
              <w:ind w:right="750"/>
              <w:jc w:val="right"/>
              <w:rPr>
                <w:sz w:val="20"/>
                <w:szCs w:val="20"/>
              </w:rPr>
            </w:pPr>
            <w:r>
              <w:rPr>
                <w:rFonts w:ascii="Arial" w:eastAsia="Arial" w:hAnsi="Arial" w:cs="Arial"/>
                <w:color w:val="4D4D4D"/>
                <w:sz w:val="18"/>
                <w:szCs w:val="18"/>
              </w:rPr>
              <w:t>7</w:t>
            </w:r>
          </w:p>
        </w:tc>
        <w:tc>
          <w:tcPr>
            <w:tcW w:w="2580" w:type="dxa"/>
            <w:vAlign w:val="bottom"/>
          </w:tcPr>
          <w:p w14:paraId="31490835" w14:textId="77777777" w:rsidR="004B413C" w:rsidRDefault="004B413C">
            <w:pPr>
              <w:rPr>
                <w:sz w:val="24"/>
                <w:szCs w:val="24"/>
              </w:rPr>
            </w:pPr>
          </w:p>
        </w:tc>
        <w:tc>
          <w:tcPr>
            <w:tcW w:w="1980" w:type="dxa"/>
            <w:vAlign w:val="bottom"/>
          </w:tcPr>
          <w:p w14:paraId="59CCAA40" w14:textId="77777777" w:rsidR="004B413C" w:rsidRDefault="004B413C">
            <w:pPr>
              <w:rPr>
                <w:sz w:val="24"/>
                <w:szCs w:val="24"/>
              </w:rPr>
            </w:pPr>
          </w:p>
        </w:tc>
        <w:tc>
          <w:tcPr>
            <w:tcW w:w="1980" w:type="dxa"/>
            <w:vAlign w:val="bottom"/>
          </w:tcPr>
          <w:p w14:paraId="1BAC40A7" w14:textId="77777777" w:rsidR="004B413C" w:rsidRDefault="004B413C">
            <w:pPr>
              <w:rPr>
                <w:sz w:val="24"/>
                <w:szCs w:val="24"/>
              </w:rPr>
            </w:pPr>
          </w:p>
        </w:tc>
        <w:tc>
          <w:tcPr>
            <w:tcW w:w="1180" w:type="dxa"/>
            <w:vAlign w:val="bottom"/>
          </w:tcPr>
          <w:p w14:paraId="3A39139F" w14:textId="77777777" w:rsidR="004B413C" w:rsidRDefault="004B413C">
            <w:pPr>
              <w:rPr>
                <w:sz w:val="24"/>
                <w:szCs w:val="24"/>
              </w:rPr>
            </w:pPr>
          </w:p>
        </w:tc>
        <w:tc>
          <w:tcPr>
            <w:tcW w:w="0" w:type="dxa"/>
            <w:vAlign w:val="bottom"/>
          </w:tcPr>
          <w:p w14:paraId="3AB28325" w14:textId="77777777" w:rsidR="004B413C" w:rsidRDefault="004B413C">
            <w:pPr>
              <w:rPr>
                <w:sz w:val="1"/>
                <w:szCs w:val="1"/>
              </w:rPr>
            </w:pPr>
          </w:p>
        </w:tc>
      </w:tr>
      <w:tr w:rsidR="004B413C" w14:paraId="5C9D3940" w14:textId="77777777">
        <w:trPr>
          <w:trHeight w:val="150"/>
        </w:trPr>
        <w:tc>
          <w:tcPr>
            <w:tcW w:w="360" w:type="dxa"/>
            <w:vMerge/>
            <w:vAlign w:val="bottom"/>
          </w:tcPr>
          <w:p w14:paraId="46908B43" w14:textId="77777777" w:rsidR="004B413C" w:rsidRDefault="004B413C">
            <w:pPr>
              <w:rPr>
                <w:sz w:val="13"/>
                <w:szCs w:val="13"/>
              </w:rPr>
            </w:pPr>
          </w:p>
        </w:tc>
        <w:tc>
          <w:tcPr>
            <w:tcW w:w="1020" w:type="dxa"/>
            <w:vAlign w:val="bottom"/>
          </w:tcPr>
          <w:p w14:paraId="323B735D" w14:textId="77777777" w:rsidR="004B413C" w:rsidRDefault="004B413C">
            <w:pPr>
              <w:rPr>
                <w:sz w:val="13"/>
                <w:szCs w:val="13"/>
              </w:rPr>
            </w:pPr>
          </w:p>
        </w:tc>
        <w:tc>
          <w:tcPr>
            <w:tcW w:w="2580" w:type="dxa"/>
            <w:vMerge w:val="restart"/>
            <w:vAlign w:val="bottom"/>
          </w:tcPr>
          <w:p w14:paraId="2DC59173" w14:textId="77777777" w:rsidR="004B413C" w:rsidRDefault="00EC2FEA">
            <w:pPr>
              <w:ind w:right="1235"/>
              <w:jc w:val="center"/>
              <w:rPr>
                <w:sz w:val="20"/>
                <w:szCs w:val="20"/>
              </w:rPr>
            </w:pPr>
            <w:r>
              <w:rPr>
                <w:rFonts w:ascii="Arial" w:eastAsia="Arial" w:hAnsi="Arial" w:cs="Arial"/>
                <w:w w:val="98"/>
              </w:rPr>
              <w:t>Current</w:t>
            </w:r>
          </w:p>
        </w:tc>
        <w:tc>
          <w:tcPr>
            <w:tcW w:w="1980" w:type="dxa"/>
            <w:vAlign w:val="bottom"/>
          </w:tcPr>
          <w:p w14:paraId="0F69BA61" w14:textId="77777777" w:rsidR="004B413C" w:rsidRDefault="004B413C">
            <w:pPr>
              <w:rPr>
                <w:sz w:val="13"/>
                <w:szCs w:val="13"/>
              </w:rPr>
            </w:pPr>
          </w:p>
        </w:tc>
        <w:tc>
          <w:tcPr>
            <w:tcW w:w="1980" w:type="dxa"/>
            <w:vAlign w:val="bottom"/>
          </w:tcPr>
          <w:p w14:paraId="661FC74B" w14:textId="77777777" w:rsidR="004B413C" w:rsidRDefault="004B413C">
            <w:pPr>
              <w:rPr>
                <w:sz w:val="13"/>
                <w:szCs w:val="13"/>
              </w:rPr>
            </w:pPr>
          </w:p>
        </w:tc>
        <w:tc>
          <w:tcPr>
            <w:tcW w:w="1180" w:type="dxa"/>
            <w:vAlign w:val="bottom"/>
          </w:tcPr>
          <w:p w14:paraId="6C2D80F4" w14:textId="77777777" w:rsidR="004B413C" w:rsidRDefault="004B413C">
            <w:pPr>
              <w:rPr>
                <w:sz w:val="13"/>
                <w:szCs w:val="13"/>
              </w:rPr>
            </w:pPr>
          </w:p>
        </w:tc>
        <w:tc>
          <w:tcPr>
            <w:tcW w:w="0" w:type="dxa"/>
            <w:vAlign w:val="bottom"/>
          </w:tcPr>
          <w:p w14:paraId="28B90262" w14:textId="77777777" w:rsidR="004B413C" w:rsidRDefault="004B413C">
            <w:pPr>
              <w:rPr>
                <w:sz w:val="1"/>
                <w:szCs w:val="1"/>
              </w:rPr>
            </w:pPr>
          </w:p>
        </w:tc>
      </w:tr>
      <w:tr w:rsidR="004B413C" w14:paraId="0DC871FD" w14:textId="77777777">
        <w:trPr>
          <w:trHeight w:val="123"/>
        </w:trPr>
        <w:tc>
          <w:tcPr>
            <w:tcW w:w="360" w:type="dxa"/>
            <w:vAlign w:val="bottom"/>
          </w:tcPr>
          <w:p w14:paraId="16AA2950" w14:textId="77777777" w:rsidR="004B413C" w:rsidRDefault="004B413C">
            <w:pPr>
              <w:rPr>
                <w:sz w:val="10"/>
                <w:szCs w:val="10"/>
              </w:rPr>
            </w:pPr>
          </w:p>
        </w:tc>
        <w:tc>
          <w:tcPr>
            <w:tcW w:w="1020" w:type="dxa"/>
            <w:vAlign w:val="bottom"/>
          </w:tcPr>
          <w:p w14:paraId="18FFAC78" w14:textId="77777777" w:rsidR="004B413C" w:rsidRDefault="004B413C">
            <w:pPr>
              <w:rPr>
                <w:sz w:val="10"/>
                <w:szCs w:val="10"/>
              </w:rPr>
            </w:pPr>
          </w:p>
        </w:tc>
        <w:tc>
          <w:tcPr>
            <w:tcW w:w="2580" w:type="dxa"/>
            <w:vMerge/>
            <w:vAlign w:val="bottom"/>
          </w:tcPr>
          <w:p w14:paraId="2388393C" w14:textId="77777777" w:rsidR="004B413C" w:rsidRDefault="004B413C">
            <w:pPr>
              <w:rPr>
                <w:sz w:val="10"/>
                <w:szCs w:val="10"/>
              </w:rPr>
            </w:pPr>
          </w:p>
        </w:tc>
        <w:tc>
          <w:tcPr>
            <w:tcW w:w="1980" w:type="dxa"/>
            <w:vAlign w:val="bottom"/>
          </w:tcPr>
          <w:p w14:paraId="3C086AC5" w14:textId="77777777" w:rsidR="004B413C" w:rsidRDefault="004B413C">
            <w:pPr>
              <w:rPr>
                <w:sz w:val="10"/>
                <w:szCs w:val="10"/>
              </w:rPr>
            </w:pPr>
          </w:p>
        </w:tc>
        <w:tc>
          <w:tcPr>
            <w:tcW w:w="1980" w:type="dxa"/>
            <w:vAlign w:val="bottom"/>
          </w:tcPr>
          <w:p w14:paraId="29F4D558" w14:textId="77777777" w:rsidR="004B413C" w:rsidRDefault="004B413C">
            <w:pPr>
              <w:rPr>
                <w:sz w:val="10"/>
                <w:szCs w:val="10"/>
              </w:rPr>
            </w:pPr>
          </w:p>
        </w:tc>
        <w:tc>
          <w:tcPr>
            <w:tcW w:w="1180" w:type="dxa"/>
            <w:vAlign w:val="bottom"/>
          </w:tcPr>
          <w:p w14:paraId="30A95947" w14:textId="77777777" w:rsidR="004B413C" w:rsidRDefault="004B413C">
            <w:pPr>
              <w:rPr>
                <w:sz w:val="10"/>
                <w:szCs w:val="10"/>
              </w:rPr>
            </w:pPr>
          </w:p>
        </w:tc>
        <w:tc>
          <w:tcPr>
            <w:tcW w:w="0" w:type="dxa"/>
            <w:vAlign w:val="bottom"/>
          </w:tcPr>
          <w:p w14:paraId="6BD2B722" w14:textId="77777777" w:rsidR="004B413C" w:rsidRDefault="004B413C">
            <w:pPr>
              <w:rPr>
                <w:sz w:val="1"/>
                <w:szCs w:val="1"/>
              </w:rPr>
            </w:pPr>
          </w:p>
        </w:tc>
      </w:tr>
      <w:tr w:rsidR="004B413C" w14:paraId="7C8AE839" w14:textId="77777777">
        <w:trPr>
          <w:trHeight w:val="1001"/>
        </w:trPr>
        <w:tc>
          <w:tcPr>
            <w:tcW w:w="360" w:type="dxa"/>
            <w:vAlign w:val="bottom"/>
          </w:tcPr>
          <w:p w14:paraId="5DC9BA45" w14:textId="77777777" w:rsidR="004B413C" w:rsidRDefault="004B413C">
            <w:pPr>
              <w:rPr>
                <w:sz w:val="24"/>
                <w:szCs w:val="24"/>
              </w:rPr>
            </w:pPr>
          </w:p>
        </w:tc>
        <w:tc>
          <w:tcPr>
            <w:tcW w:w="1020" w:type="dxa"/>
            <w:vAlign w:val="bottom"/>
          </w:tcPr>
          <w:p w14:paraId="1EFBCE39" w14:textId="77777777" w:rsidR="004B413C" w:rsidRDefault="004B413C">
            <w:pPr>
              <w:rPr>
                <w:sz w:val="24"/>
                <w:szCs w:val="24"/>
              </w:rPr>
            </w:pPr>
          </w:p>
        </w:tc>
        <w:tc>
          <w:tcPr>
            <w:tcW w:w="2580" w:type="dxa"/>
            <w:vAlign w:val="bottom"/>
          </w:tcPr>
          <w:p w14:paraId="3D231C6D" w14:textId="77777777" w:rsidR="004B413C" w:rsidRDefault="00EC2FEA">
            <w:pPr>
              <w:ind w:right="1215"/>
              <w:jc w:val="center"/>
              <w:rPr>
                <w:sz w:val="20"/>
                <w:szCs w:val="20"/>
              </w:rPr>
            </w:pPr>
            <w:r>
              <w:rPr>
                <w:rFonts w:ascii="Arial" w:eastAsia="Arial" w:hAnsi="Arial" w:cs="Arial"/>
                <w:w w:val="99"/>
              </w:rPr>
              <w:t>Proposed</w:t>
            </w:r>
          </w:p>
        </w:tc>
        <w:tc>
          <w:tcPr>
            <w:tcW w:w="1980" w:type="dxa"/>
            <w:vAlign w:val="bottom"/>
          </w:tcPr>
          <w:p w14:paraId="07065286" w14:textId="77777777" w:rsidR="004B413C" w:rsidRDefault="004B413C">
            <w:pPr>
              <w:rPr>
                <w:sz w:val="24"/>
                <w:szCs w:val="24"/>
              </w:rPr>
            </w:pPr>
          </w:p>
        </w:tc>
        <w:tc>
          <w:tcPr>
            <w:tcW w:w="1980" w:type="dxa"/>
            <w:vAlign w:val="bottom"/>
          </w:tcPr>
          <w:p w14:paraId="189898C0" w14:textId="77777777" w:rsidR="004B413C" w:rsidRDefault="004B413C">
            <w:pPr>
              <w:rPr>
                <w:sz w:val="24"/>
                <w:szCs w:val="24"/>
              </w:rPr>
            </w:pPr>
          </w:p>
        </w:tc>
        <w:tc>
          <w:tcPr>
            <w:tcW w:w="1180" w:type="dxa"/>
            <w:vAlign w:val="bottom"/>
          </w:tcPr>
          <w:p w14:paraId="3128CED3" w14:textId="77777777" w:rsidR="004B413C" w:rsidRDefault="004B413C">
            <w:pPr>
              <w:rPr>
                <w:sz w:val="24"/>
                <w:szCs w:val="24"/>
              </w:rPr>
            </w:pPr>
          </w:p>
        </w:tc>
        <w:tc>
          <w:tcPr>
            <w:tcW w:w="0" w:type="dxa"/>
            <w:vAlign w:val="bottom"/>
          </w:tcPr>
          <w:p w14:paraId="05933CAA" w14:textId="77777777" w:rsidR="004B413C" w:rsidRDefault="004B413C">
            <w:pPr>
              <w:rPr>
                <w:sz w:val="1"/>
                <w:szCs w:val="1"/>
              </w:rPr>
            </w:pPr>
          </w:p>
        </w:tc>
      </w:tr>
      <w:tr w:rsidR="004B413C" w14:paraId="16B36231" w14:textId="77777777">
        <w:trPr>
          <w:trHeight w:val="587"/>
        </w:trPr>
        <w:tc>
          <w:tcPr>
            <w:tcW w:w="360" w:type="dxa"/>
            <w:vAlign w:val="bottom"/>
          </w:tcPr>
          <w:p w14:paraId="77FBC1D3" w14:textId="77777777" w:rsidR="004B413C" w:rsidRDefault="004B413C">
            <w:pPr>
              <w:rPr>
                <w:sz w:val="24"/>
                <w:szCs w:val="24"/>
              </w:rPr>
            </w:pPr>
          </w:p>
        </w:tc>
        <w:tc>
          <w:tcPr>
            <w:tcW w:w="1020" w:type="dxa"/>
            <w:vAlign w:val="bottom"/>
          </w:tcPr>
          <w:p w14:paraId="1047A3E1" w14:textId="77777777" w:rsidR="004B413C" w:rsidRDefault="00EC2FEA">
            <w:pPr>
              <w:ind w:right="750"/>
              <w:jc w:val="right"/>
              <w:rPr>
                <w:sz w:val="20"/>
                <w:szCs w:val="20"/>
              </w:rPr>
            </w:pPr>
            <w:r>
              <w:rPr>
                <w:rFonts w:ascii="Arial" w:eastAsia="Arial" w:hAnsi="Arial" w:cs="Arial"/>
                <w:color w:val="4D4D4D"/>
                <w:sz w:val="18"/>
                <w:szCs w:val="18"/>
              </w:rPr>
              <w:t>6</w:t>
            </w:r>
          </w:p>
        </w:tc>
        <w:tc>
          <w:tcPr>
            <w:tcW w:w="2580" w:type="dxa"/>
            <w:vAlign w:val="bottom"/>
          </w:tcPr>
          <w:p w14:paraId="2766BBB1" w14:textId="77777777" w:rsidR="004B413C" w:rsidRDefault="004B413C">
            <w:pPr>
              <w:rPr>
                <w:sz w:val="24"/>
                <w:szCs w:val="24"/>
              </w:rPr>
            </w:pPr>
          </w:p>
        </w:tc>
        <w:tc>
          <w:tcPr>
            <w:tcW w:w="1980" w:type="dxa"/>
            <w:vAlign w:val="bottom"/>
          </w:tcPr>
          <w:p w14:paraId="2B3B3DAF" w14:textId="77777777" w:rsidR="004B413C" w:rsidRDefault="004B413C">
            <w:pPr>
              <w:rPr>
                <w:sz w:val="24"/>
                <w:szCs w:val="24"/>
              </w:rPr>
            </w:pPr>
          </w:p>
        </w:tc>
        <w:tc>
          <w:tcPr>
            <w:tcW w:w="1980" w:type="dxa"/>
            <w:vAlign w:val="bottom"/>
          </w:tcPr>
          <w:p w14:paraId="1ABA27E3" w14:textId="77777777" w:rsidR="004B413C" w:rsidRDefault="004B413C">
            <w:pPr>
              <w:rPr>
                <w:sz w:val="24"/>
                <w:szCs w:val="24"/>
              </w:rPr>
            </w:pPr>
          </w:p>
        </w:tc>
        <w:tc>
          <w:tcPr>
            <w:tcW w:w="1180" w:type="dxa"/>
            <w:vAlign w:val="bottom"/>
          </w:tcPr>
          <w:p w14:paraId="7298E39D" w14:textId="77777777" w:rsidR="004B413C" w:rsidRDefault="004B413C">
            <w:pPr>
              <w:rPr>
                <w:sz w:val="24"/>
                <w:szCs w:val="24"/>
              </w:rPr>
            </w:pPr>
          </w:p>
        </w:tc>
        <w:tc>
          <w:tcPr>
            <w:tcW w:w="0" w:type="dxa"/>
            <w:vAlign w:val="bottom"/>
          </w:tcPr>
          <w:p w14:paraId="6E60E80E" w14:textId="77777777" w:rsidR="004B413C" w:rsidRDefault="004B413C">
            <w:pPr>
              <w:rPr>
                <w:sz w:val="1"/>
                <w:szCs w:val="1"/>
              </w:rPr>
            </w:pPr>
          </w:p>
        </w:tc>
      </w:tr>
      <w:tr w:rsidR="004B413C" w14:paraId="57E25C46" w14:textId="77777777">
        <w:trPr>
          <w:trHeight w:val="401"/>
        </w:trPr>
        <w:tc>
          <w:tcPr>
            <w:tcW w:w="360" w:type="dxa"/>
            <w:vAlign w:val="bottom"/>
          </w:tcPr>
          <w:p w14:paraId="7ACAA413" w14:textId="77777777" w:rsidR="004B413C" w:rsidRDefault="004B413C">
            <w:pPr>
              <w:rPr>
                <w:sz w:val="24"/>
                <w:szCs w:val="24"/>
              </w:rPr>
            </w:pPr>
          </w:p>
        </w:tc>
        <w:tc>
          <w:tcPr>
            <w:tcW w:w="1020" w:type="dxa"/>
            <w:vAlign w:val="bottom"/>
          </w:tcPr>
          <w:p w14:paraId="4B056889" w14:textId="77777777" w:rsidR="004B413C" w:rsidRDefault="00EC2FEA">
            <w:pPr>
              <w:ind w:right="70"/>
              <w:jc w:val="right"/>
              <w:rPr>
                <w:sz w:val="20"/>
                <w:szCs w:val="20"/>
              </w:rPr>
            </w:pPr>
            <w:r>
              <w:rPr>
                <w:rFonts w:ascii="Arial" w:eastAsia="Arial" w:hAnsi="Arial" w:cs="Arial"/>
                <w:color w:val="4D4D4D"/>
                <w:sz w:val="18"/>
                <w:szCs w:val="18"/>
              </w:rPr>
              <w:t>1980</w:t>
            </w:r>
          </w:p>
        </w:tc>
        <w:tc>
          <w:tcPr>
            <w:tcW w:w="2580" w:type="dxa"/>
            <w:vAlign w:val="bottom"/>
          </w:tcPr>
          <w:p w14:paraId="29881E85" w14:textId="77777777" w:rsidR="004B413C" w:rsidRDefault="00EC2FEA">
            <w:pPr>
              <w:ind w:right="675"/>
              <w:jc w:val="right"/>
              <w:rPr>
                <w:sz w:val="20"/>
                <w:szCs w:val="20"/>
              </w:rPr>
            </w:pPr>
            <w:r>
              <w:rPr>
                <w:rFonts w:ascii="Arial" w:eastAsia="Arial" w:hAnsi="Arial" w:cs="Arial"/>
                <w:color w:val="4D4D4D"/>
                <w:sz w:val="18"/>
                <w:szCs w:val="18"/>
              </w:rPr>
              <w:t>1990</w:t>
            </w:r>
          </w:p>
        </w:tc>
        <w:tc>
          <w:tcPr>
            <w:tcW w:w="1980" w:type="dxa"/>
            <w:vAlign w:val="bottom"/>
          </w:tcPr>
          <w:p w14:paraId="6607AA7B" w14:textId="77777777" w:rsidR="004B413C" w:rsidRDefault="00EC2FEA">
            <w:pPr>
              <w:ind w:right="680"/>
              <w:jc w:val="right"/>
              <w:rPr>
                <w:sz w:val="20"/>
                <w:szCs w:val="20"/>
              </w:rPr>
            </w:pPr>
            <w:r>
              <w:rPr>
                <w:rFonts w:ascii="Arial" w:eastAsia="Arial" w:hAnsi="Arial" w:cs="Arial"/>
                <w:color w:val="4D4D4D"/>
                <w:sz w:val="18"/>
                <w:szCs w:val="18"/>
              </w:rPr>
              <w:t>2000</w:t>
            </w:r>
          </w:p>
        </w:tc>
        <w:tc>
          <w:tcPr>
            <w:tcW w:w="1980" w:type="dxa"/>
            <w:vAlign w:val="bottom"/>
          </w:tcPr>
          <w:p w14:paraId="4F242C8A" w14:textId="77777777" w:rsidR="004B413C" w:rsidRDefault="00EC2FEA">
            <w:pPr>
              <w:ind w:right="710"/>
              <w:jc w:val="right"/>
              <w:rPr>
                <w:sz w:val="20"/>
                <w:szCs w:val="20"/>
              </w:rPr>
            </w:pPr>
            <w:r>
              <w:rPr>
                <w:rFonts w:ascii="Arial" w:eastAsia="Arial" w:hAnsi="Arial" w:cs="Arial"/>
                <w:color w:val="4D4D4D"/>
                <w:sz w:val="18"/>
                <w:szCs w:val="18"/>
              </w:rPr>
              <w:t>2010</w:t>
            </w:r>
          </w:p>
        </w:tc>
        <w:tc>
          <w:tcPr>
            <w:tcW w:w="1180" w:type="dxa"/>
            <w:vAlign w:val="bottom"/>
          </w:tcPr>
          <w:p w14:paraId="39CD8DA3" w14:textId="77777777" w:rsidR="004B413C" w:rsidRDefault="00EC2FEA">
            <w:pPr>
              <w:jc w:val="right"/>
              <w:rPr>
                <w:sz w:val="20"/>
                <w:szCs w:val="20"/>
              </w:rPr>
            </w:pPr>
            <w:r>
              <w:rPr>
                <w:rFonts w:ascii="Arial" w:eastAsia="Arial" w:hAnsi="Arial" w:cs="Arial"/>
                <w:color w:val="4D4D4D"/>
                <w:sz w:val="18"/>
                <w:szCs w:val="18"/>
              </w:rPr>
              <w:t>2020</w:t>
            </w:r>
          </w:p>
        </w:tc>
        <w:tc>
          <w:tcPr>
            <w:tcW w:w="0" w:type="dxa"/>
            <w:vAlign w:val="bottom"/>
          </w:tcPr>
          <w:p w14:paraId="1DBF8873" w14:textId="77777777" w:rsidR="004B413C" w:rsidRDefault="004B413C">
            <w:pPr>
              <w:rPr>
                <w:sz w:val="1"/>
                <w:szCs w:val="1"/>
              </w:rPr>
            </w:pPr>
          </w:p>
        </w:tc>
      </w:tr>
      <w:tr w:rsidR="004B413C" w14:paraId="41EBA0D5" w14:textId="77777777">
        <w:trPr>
          <w:trHeight w:val="260"/>
        </w:trPr>
        <w:tc>
          <w:tcPr>
            <w:tcW w:w="360" w:type="dxa"/>
            <w:vAlign w:val="bottom"/>
          </w:tcPr>
          <w:p w14:paraId="21FAC19F" w14:textId="77777777" w:rsidR="004B413C" w:rsidRDefault="004B413C"/>
        </w:tc>
        <w:tc>
          <w:tcPr>
            <w:tcW w:w="1020" w:type="dxa"/>
            <w:vAlign w:val="bottom"/>
          </w:tcPr>
          <w:p w14:paraId="2BE2C296" w14:textId="77777777" w:rsidR="004B413C" w:rsidRDefault="004B413C"/>
        </w:tc>
        <w:tc>
          <w:tcPr>
            <w:tcW w:w="2580" w:type="dxa"/>
            <w:vAlign w:val="bottom"/>
          </w:tcPr>
          <w:p w14:paraId="354FB575" w14:textId="77777777" w:rsidR="004B413C" w:rsidRDefault="004B413C"/>
        </w:tc>
        <w:tc>
          <w:tcPr>
            <w:tcW w:w="1980" w:type="dxa"/>
            <w:vAlign w:val="bottom"/>
          </w:tcPr>
          <w:p w14:paraId="4DF10F7D" w14:textId="77777777" w:rsidR="004B413C" w:rsidRDefault="00EC2FEA">
            <w:pPr>
              <w:jc w:val="center"/>
              <w:rPr>
                <w:sz w:val="20"/>
                <w:szCs w:val="20"/>
              </w:rPr>
            </w:pPr>
            <w:r>
              <w:rPr>
                <w:rFonts w:ascii="Arial" w:eastAsia="Arial" w:hAnsi="Arial" w:cs="Arial"/>
                <w:w w:val="90"/>
              </w:rPr>
              <w:t>Year</w:t>
            </w:r>
          </w:p>
        </w:tc>
        <w:tc>
          <w:tcPr>
            <w:tcW w:w="1980" w:type="dxa"/>
            <w:vAlign w:val="bottom"/>
          </w:tcPr>
          <w:p w14:paraId="33EBFAEA" w14:textId="77777777" w:rsidR="004B413C" w:rsidRDefault="004B413C"/>
        </w:tc>
        <w:tc>
          <w:tcPr>
            <w:tcW w:w="1180" w:type="dxa"/>
            <w:vAlign w:val="bottom"/>
          </w:tcPr>
          <w:p w14:paraId="7F05A7F0" w14:textId="77777777" w:rsidR="004B413C" w:rsidRDefault="004B413C"/>
        </w:tc>
        <w:tc>
          <w:tcPr>
            <w:tcW w:w="0" w:type="dxa"/>
            <w:vAlign w:val="bottom"/>
          </w:tcPr>
          <w:p w14:paraId="1708A697" w14:textId="77777777" w:rsidR="004B413C" w:rsidRDefault="004B413C">
            <w:pPr>
              <w:rPr>
                <w:sz w:val="1"/>
                <w:szCs w:val="1"/>
              </w:rPr>
            </w:pPr>
          </w:p>
        </w:tc>
      </w:tr>
    </w:tbl>
    <w:p w14:paraId="0785EB24" w14:textId="77777777" w:rsidR="004B413C" w:rsidRDefault="004B413C">
      <w:pPr>
        <w:spacing w:line="200" w:lineRule="exact"/>
        <w:rPr>
          <w:sz w:val="20"/>
          <w:szCs w:val="20"/>
        </w:rPr>
      </w:pPr>
    </w:p>
    <w:p w14:paraId="379A7CCD" w14:textId="77777777" w:rsidR="004B413C" w:rsidRDefault="004B413C">
      <w:pPr>
        <w:spacing w:line="363" w:lineRule="exact"/>
        <w:rPr>
          <w:sz w:val="20"/>
          <w:szCs w:val="20"/>
        </w:rPr>
      </w:pPr>
    </w:p>
    <w:p w14:paraId="3CB28B35" w14:textId="77777777" w:rsidR="004B413C" w:rsidRDefault="00EC2FEA">
      <w:pPr>
        <w:spacing w:line="267" w:lineRule="auto"/>
        <w:jc w:val="both"/>
        <w:rPr>
          <w:sz w:val="20"/>
          <w:szCs w:val="20"/>
        </w:rPr>
      </w:pPr>
      <w:r>
        <w:rPr>
          <w:rFonts w:ascii="Arial" w:eastAsia="Arial" w:hAnsi="Arial" w:cs="Arial"/>
          <w:sz w:val="20"/>
          <w:szCs w:val="20"/>
        </w:rPr>
        <w:t>Figure 15: Ground and surface water levels recorded at bores 61612104 (red) and staﬀ gauge 6162564 (blue) that represent changes in water levels at Loch McNess. Segments in red represent periods of significant decline in water level. Dotted line is the current ministerial threshold water level for surface waters at the staﬀ gauge. Dashed lines are proposed ministerial thresholds for the staﬀ gauge and bore.</w:t>
      </w:r>
    </w:p>
    <w:p w14:paraId="289335B7" w14:textId="77777777" w:rsidR="004B413C" w:rsidRDefault="004B413C">
      <w:pPr>
        <w:spacing w:line="200" w:lineRule="exact"/>
        <w:rPr>
          <w:sz w:val="20"/>
          <w:szCs w:val="20"/>
        </w:rPr>
      </w:pPr>
    </w:p>
    <w:p w14:paraId="32806F92" w14:textId="77777777" w:rsidR="004B413C" w:rsidRDefault="004B413C">
      <w:pPr>
        <w:spacing w:line="200" w:lineRule="exact"/>
        <w:rPr>
          <w:sz w:val="20"/>
          <w:szCs w:val="20"/>
        </w:rPr>
      </w:pPr>
    </w:p>
    <w:p w14:paraId="0444EF76" w14:textId="77777777" w:rsidR="004B413C" w:rsidRDefault="004B413C">
      <w:pPr>
        <w:spacing w:line="200" w:lineRule="exact"/>
        <w:rPr>
          <w:sz w:val="20"/>
          <w:szCs w:val="20"/>
        </w:rPr>
      </w:pPr>
    </w:p>
    <w:p w14:paraId="63A336EA" w14:textId="77777777" w:rsidR="004B413C" w:rsidRDefault="004B413C">
      <w:pPr>
        <w:spacing w:line="200" w:lineRule="exact"/>
        <w:rPr>
          <w:sz w:val="20"/>
          <w:szCs w:val="20"/>
        </w:rPr>
      </w:pPr>
    </w:p>
    <w:p w14:paraId="077E9FEE" w14:textId="77777777" w:rsidR="004B413C" w:rsidRDefault="004B413C">
      <w:pPr>
        <w:spacing w:line="200" w:lineRule="exact"/>
        <w:rPr>
          <w:sz w:val="20"/>
          <w:szCs w:val="20"/>
        </w:rPr>
      </w:pPr>
    </w:p>
    <w:p w14:paraId="1FCA16AC" w14:textId="77777777" w:rsidR="004B413C" w:rsidRDefault="004B413C">
      <w:pPr>
        <w:spacing w:line="200" w:lineRule="exact"/>
        <w:rPr>
          <w:sz w:val="20"/>
          <w:szCs w:val="20"/>
        </w:rPr>
      </w:pPr>
    </w:p>
    <w:p w14:paraId="26D49A94" w14:textId="77777777" w:rsidR="004B413C" w:rsidRDefault="004B413C">
      <w:pPr>
        <w:spacing w:line="200" w:lineRule="exact"/>
        <w:rPr>
          <w:sz w:val="20"/>
          <w:szCs w:val="20"/>
        </w:rPr>
      </w:pPr>
    </w:p>
    <w:p w14:paraId="453AEE4A" w14:textId="77777777" w:rsidR="004B413C" w:rsidRDefault="004B413C">
      <w:pPr>
        <w:spacing w:line="200" w:lineRule="exact"/>
        <w:rPr>
          <w:sz w:val="20"/>
          <w:szCs w:val="20"/>
        </w:rPr>
      </w:pPr>
    </w:p>
    <w:p w14:paraId="00D47483" w14:textId="77777777" w:rsidR="004B413C" w:rsidRDefault="004B413C">
      <w:pPr>
        <w:spacing w:line="200" w:lineRule="exact"/>
        <w:rPr>
          <w:sz w:val="20"/>
          <w:szCs w:val="20"/>
        </w:rPr>
      </w:pPr>
    </w:p>
    <w:p w14:paraId="71868115" w14:textId="77777777" w:rsidR="004B413C" w:rsidRDefault="004B413C">
      <w:pPr>
        <w:spacing w:line="200" w:lineRule="exact"/>
        <w:rPr>
          <w:sz w:val="20"/>
          <w:szCs w:val="20"/>
        </w:rPr>
      </w:pPr>
    </w:p>
    <w:p w14:paraId="5012E503" w14:textId="77777777" w:rsidR="004B413C" w:rsidRDefault="004B413C">
      <w:pPr>
        <w:spacing w:line="200" w:lineRule="exact"/>
        <w:rPr>
          <w:sz w:val="20"/>
          <w:szCs w:val="20"/>
        </w:rPr>
      </w:pPr>
    </w:p>
    <w:p w14:paraId="7FE87622" w14:textId="77777777" w:rsidR="004B413C" w:rsidRDefault="004B413C">
      <w:pPr>
        <w:spacing w:line="200" w:lineRule="exact"/>
        <w:rPr>
          <w:sz w:val="20"/>
          <w:szCs w:val="20"/>
        </w:rPr>
      </w:pPr>
    </w:p>
    <w:p w14:paraId="1408F296" w14:textId="77777777" w:rsidR="004B413C" w:rsidRDefault="004B413C">
      <w:pPr>
        <w:spacing w:line="200" w:lineRule="exact"/>
        <w:rPr>
          <w:sz w:val="20"/>
          <w:szCs w:val="20"/>
        </w:rPr>
      </w:pPr>
    </w:p>
    <w:p w14:paraId="364F1E43" w14:textId="77777777" w:rsidR="004B413C" w:rsidRDefault="004B413C">
      <w:pPr>
        <w:spacing w:line="254" w:lineRule="exact"/>
        <w:rPr>
          <w:sz w:val="20"/>
          <w:szCs w:val="20"/>
        </w:rPr>
      </w:pPr>
    </w:p>
    <w:p w14:paraId="1448CBE8" w14:textId="77777777" w:rsidR="004B413C" w:rsidRDefault="00EC2FEA">
      <w:pPr>
        <w:ind w:right="20"/>
        <w:jc w:val="center"/>
        <w:rPr>
          <w:sz w:val="20"/>
          <w:szCs w:val="20"/>
        </w:rPr>
      </w:pPr>
      <w:r>
        <w:rPr>
          <w:rFonts w:ascii="Arial" w:eastAsia="Arial" w:hAnsi="Arial" w:cs="Arial"/>
          <w:sz w:val="20"/>
          <w:szCs w:val="20"/>
        </w:rPr>
        <w:t>30</w:t>
      </w:r>
    </w:p>
    <w:p w14:paraId="47C33568" w14:textId="77777777" w:rsidR="004B413C" w:rsidRDefault="004B413C">
      <w:pPr>
        <w:sectPr w:rsidR="004B413C">
          <w:pgSz w:w="12240" w:h="15840"/>
          <w:pgMar w:top="1440" w:right="1420" w:bottom="272" w:left="1440" w:header="0" w:footer="0" w:gutter="0"/>
          <w:cols w:space="720" w:equalWidth="0">
            <w:col w:w="9380"/>
          </w:cols>
        </w:sectPr>
      </w:pPr>
    </w:p>
    <w:p w14:paraId="26E4C47A" w14:textId="77777777" w:rsidR="004B413C" w:rsidRDefault="004B413C">
      <w:pPr>
        <w:spacing w:line="200" w:lineRule="exact"/>
        <w:rPr>
          <w:sz w:val="20"/>
          <w:szCs w:val="20"/>
        </w:rPr>
      </w:pPr>
      <w:bookmarkStart w:id="65" w:name="page31"/>
      <w:bookmarkEnd w:id="65"/>
    </w:p>
    <w:p w14:paraId="3152532A" w14:textId="77777777" w:rsidR="004B413C" w:rsidRDefault="004B413C">
      <w:pPr>
        <w:spacing w:line="200" w:lineRule="exact"/>
        <w:rPr>
          <w:sz w:val="20"/>
          <w:szCs w:val="20"/>
        </w:rPr>
      </w:pPr>
    </w:p>
    <w:p w14:paraId="3E4D39BD" w14:textId="77777777" w:rsidR="004B413C" w:rsidRDefault="004B413C">
      <w:pPr>
        <w:spacing w:line="200" w:lineRule="exact"/>
        <w:rPr>
          <w:sz w:val="20"/>
          <w:szCs w:val="20"/>
        </w:rPr>
      </w:pPr>
    </w:p>
    <w:p w14:paraId="33ACEC71" w14:textId="77777777" w:rsidR="004B413C" w:rsidRDefault="004B413C">
      <w:pPr>
        <w:spacing w:line="200" w:lineRule="exact"/>
        <w:rPr>
          <w:sz w:val="20"/>
          <w:szCs w:val="20"/>
        </w:rPr>
      </w:pPr>
    </w:p>
    <w:p w14:paraId="0BF76A4B" w14:textId="77777777" w:rsidR="004B413C" w:rsidRDefault="004B413C">
      <w:pPr>
        <w:spacing w:line="200" w:lineRule="exact"/>
        <w:rPr>
          <w:sz w:val="20"/>
          <w:szCs w:val="20"/>
        </w:rPr>
      </w:pPr>
    </w:p>
    <w:p w14:paraId="2DB57E69" w14:textId="77777777" w:rsidR="004B413C" w:rsidRDefault="004B413C">
      <w:pPr>
        <w:spacing w:line="200" w:lineRule="exact"/>
        <w:rPr>
          <w:sz w:val="20"/>
          <w:szCs w:val="20"/>
        </w:rPr>
      </w:pPr>
    </w:p>
    <w:p w14:paraId="26BF60B5" w14:textId="77777777" w:rsidR="004B413C" w:rsidRDefault="004B413C">
      <w:pPr>
        <w:spacing w:line="200" w:lineRule="exact"/>
        <w:rPr>
          <w:sz w:val="20"/>
          <w:szCs w:val="20"/>
        </w:rPr>
      </w:pPr>
    </w:p>
    <w:p w14:paraId="16EDBC13" w14:textId="77777777" w:rsidR="004B413C" w:rsidRDefault="004B413C">
      <w:pPr>
        <w:spacing w:line="200" w:lineRule="exact"/>
        <w:rPr>
          <w:sz w:val="20"/>
          <w:szCs w:val="20"/>
        </w:rPr>
      </w:pPr>
    </w:p>
    <w:p w14:paraId="3954E0D9" w14:textId="77777777" w:rsidR="004B413C" w:rsidRDefault="004B413C">
      <w:pPr>
        <w:spacing w:line="200" w:lineRule="exact"/>
        <w:rPr>
          <w:sz w:val="20"/>
          <w:szCs w:val="20"/>
        </w:rPr>
      </w:pPr>
    </w:p>
    <w:p w14:paraId="0842A44D" w14:textId="77777777" w:rsidR="004B413C" w:rsidRDefault="004B413C">
      <w:pPr>
        <w:spacing w:line="200" w:lineRule="exact"/>
        <w:rPr>
          <w:sz w:val="20"/>
          <w:szCs w:val="20"/>
        </w:rPr>
      </w:pPr>
    </w:p>
    <w:p w14:paraId="7FA5CBAD" w14:textId="77777777" w:rsidR="004B413C" w:rsidRDefault="004B413C">
      <w:pPr>
        <w:spacing w:line="200" w:lineRule="exact"/>
        <w:rPr>
          <w:sz w:val="20"/>
          <w:szCs w:val="20"/>
        </w:rPr>
      </w:pPr>
    </w:p>
    <w:p w14:paraId="1683A469" w14:textId="77777777" w:rsidR="004B413C" w:rsidRDefault="004B413C">
      <w:pPr>
        <w:spacing w:line="200" w:lineRule="exact"/>
        <w:rPr>
          <w:sz w:val="20"/>
          <w:szCs w:val="20"/>
        </w:rPr>
      </w:pPr>
    </w:p>
    <w:p w14:paraId="53470DA9" w14:textId="77777777" w:rsidR="004B413C" w:rsidRDefault="004B413C">
      <w:pPr>
        <w:spacing w:line="200" w:lineRule="exact"/>
        <w:rPr>
          <w:sz w:val="20"/>
          <w:szCs w:val="20"/>
        </w:rPr>
      </w:pPr>
    </w:p>
    <w:p w14:paraId="67E3EB1A" w14:textId="77777777" w:rsidR="004B413C" w:rsidRDefault="004B413C">
      <w:pPr>
        <w:spacing w:line="200" w:lineRule="exact"/>
        <w:rPr>
          <w:sz w:val="20"/>
          <w:szCs w:val="20"/>
        </w:rPr>
      </w:pPr>
    </w:p>
    <w:p w14:paraId="2DBF3510" w14:textId="77777777" w:rsidR="004B413C" w:rsidRDefault="004B413C">
      <w:pPr>
        <w:spacing w:line="200" w:lineRule="exact"/>
        <w:rPr>
          <w:sz w:val="20"/>
          <w:szCs w:val="20"/>
        </w:rPr>
      </w:pPr>
    </w:p>
    <w:p w14:paraId="1B6380E1" w14:textId="77777777" w:rsidR="004B413C" w:rsidRDefault="004B413C">
      <w:pPr>
        <w:spacing w:line="200" w:lineRule="exact"/>
        <w:rPr>
          <w:sz w:val="20"/>
          <w:szCs w:val="20"/>
        </w:rPr>
      </w:pPr>
    </w:p>
    <w:p w14:paraId="5353F7F3" w14:textId="77777777" w:rsidR="004B413C" w:rsidRDefault="004B413C">
      <w:pPr>
        <w:spacing w:line="200" w:lineRule="exact"/>
        <w:rPr>
          <w:sz w:val="20"/>
          <w:szCs w:val="20"/>
        </w:rPr>
      </w:pPr>
    </w:p>
    <w:p w14:paraId="575C18AA" w14:textId="77777777" w:rsidR="004B413C" w:rsidRDefault="004B413C">
      <w:pPr>
        <w:spacing w:line="200" w:lineRule="exact"/>
        <w:rPr>
          <w:sz w:val="20"/>
          <w:szCs w:val="20"/>
        </w:rPr>
      </w:pPr>
    </w:p>
    <w:p w14:paraId="032B2779" w14:textId="77777777" w:rsidR="004B413C" w:rsidRDefault="004B413C">
      <w:pPr>
        <w:spacing w:line="200" w:lineRule="exact"/>
        <w:rPr>
          <w:sz w:val="20"/>
          <w:szCs w:val="20"/>
        </w:rPr>
      </w:pPr>
    </w:p>
    <w:p w14:paraId="29960E25" w14:textId="77777777" w:rsidR="004B413C" w:rsidRDefault="004B413C">
      <w:pPr>
        <w:spacing w:line="200" w:lineRule="exact"/>
        <w:rPr>
          <w:sz w:val="20"/>
          <w:szCs w:val="20"/>
        </w:rPr>
      </w:pPr>
    </w:p>
    <w:p w14:paraId="7CA97C54" w14:textId="77777777" w:rsidR="004B413C" w:rsidRDefault="004B413C">
      <w:pPr>
        <w:spacing w:line="200" w:lineRule="exact"/>
        <w:rPr>
          <w:sz w:val="20"/>
          <w:szCs w:val="20"/>
        </w:rPr>
      </w:pPr>
    </w:p>
    <w:p w14:paraId="0D13A006" w14:textId="77777777" w:rsidR="004B413C" w:rsidRDefault="004B413C">
      <w:pPr>
        <w:spacing w:line="380" w:lineRule="exact"/>
        <w:rPr>
          <w:sz w:val="20"/>
          <w:szCs w:val="20"/>
        </w:rPr>
      </w:pPr>
    </w:p>
    <w:tbl>
      <w:tblPr>
        <w:tblW w:w="0" w:type="auto"/>
        <w:tblLayout w:type="fixed"/>
        <w:tblCellMar>
          <w:left w:w="0" w:type="dxa"/>
          <w:right w:w="0" w:type="dxa"/>
        </w:tblCellMar>
        <w:tblLook w:val="04A0" w:firstRow="1" w:lastRow="0" w:firstColumn="1" w:lastColumn="0" w:noHBand="0" w:noVBand="1"/>
      </w:tblPr>
      <w:tblGrid>
        <w:gridCol w:w="195"/>
      </w:tblGrid>
      <w:tr w:rsidR="004B413C" w14:paraId="16C52327" w14:textId="77777777">
        <w:trPr>
          <w:trHeight w:val="200"/>
        </w:trPr>
        <w:tc>
          <w:tcPr>
            <w:tcW w:w="195" w:type="dxa"/>
            <w:textDirection w:val="tbRl"/>
            <w:vAlign w:val="bottom"/>
          </w:tcPr>
          <w:p w14:paraId="44EEC33F" w14:textId="77777777" w:rsidR="004B413C" w:rsidRDefault="00EC2FEA">
            <w:pPr>
              <w:rPr>
                <w:sz w:val="20"/>
                <w:szCs w:val="20"/>
              </w:rPr>
            </w:pPr>
            <w:r>
              <w:rPr>
                <w:rFonts w:ascii="Arial" w:eastAsia="Arial" w:hAnsi="Arial" w:cs="Arial"/>
                <w:sz w:val="17"/>
                <w:szCs w:val="17"/>
              </w:rPr>
              <w:t>31</w:t>
            </w:r>
          </w:p>
        </w:tc>
      </w:tr>
    </w:tbl>
    <w:p w14:paraId="23E24BC9" w14:textId="77777777" w:rsidR="004B413C" w:rsidRDefault="00EC2FEA">
      <w:pPr>
        <w:spacing w:line="20" w:lineRule="exact"/>
        <w:rPr>
          <w:sz w:val="20"/>
          <w:szCs w:val="20"/>
        </w:rPr>
      </w:pPr>
      <w:r>
        <w:rPr>
          <w:sz w:val="20"/>
          <w:szCs w:val="20"/>
        </w:rPr>
        <w:br w:type="column"/>
      </w:r>
    </w:p>
    <w:p w14:paraId="3B8235D6" w14:textId="77777777" w:rsidR="004B413C" w:rsidRDefault="004B413C">
      <w:pPr>
        <w:spacing w:line="200" w:lineRule="exact"/>
        <w:rPr>
          <w:sz w:val="20"/>
          <w:szCs w:val="20"/>
        </w:rPr>
      </w:pPr>
    </w:p>
    <w:p w14:paraId="0D582817" w14:textId="77777777" w:rsidR="004B413C" w:rsidRDefault="004B413C">
      <w:pPr>
        <w:spacing w:line="200" w:lineRule="exact"/>
        <w:rPr>
          <w:sz w:val="20"/>
          <w:szCs w:val="20"/>
        </w:rPr>
      </w:pPr>
    </w:p>
    <w:p w14:paraId="0A06A990" w14:textId="77777777" w:rsidR="004B413C" w:rsidRDefault="004B413C">
      <w:pPr>
        <w:spacing w:line="200" w:lineRule="exact"/>
        <w:rPr>
          <w:sz w:val="20"/>
          <w:szCs w:val="20"/>
        </w:rPr>
      </w:pPr>
    </w:p>
    <w:p w14:paraId="3CA3BD6C" w14:textId="77777777" w:rsidR="004B413C" w:rsidRDefault="004B413C">
      <w:pPr>
        <w:spacing w:line="200" w:lineRule="exact"/>
        <w:rPr>
          <w:sz w:val="20"/>
          <w:szCs w:val="20"/>
        </w:rPr>
      </w:pPr>
    </w:p>
    <w:p w14:paraId="70A6B657" w14:textId="77777777" w:rsidR="004B413C" w:rsidRDefault="004B413C">
      <w:pPr>
        <w:spacing w:line="200" w:lineRule="exact"/>
        <w:rPr>
          <w:sz w:val="20"/>
          <w:szCs w:val="20"/>
        </w:rPr>
      </w:pPr>
    </w:p>
    <w:p w14:paraId="46AE2D34" w14:textId="77777777" w:rsidR="004B413C" w:rsidRDefault="004B413C">
      <w:pPr>
        <w:spacing w:line="200" w:lineRule="exact"/>
        <w:rPr>
          <w:sz w:val="20"/>
          <w:szCs w:val="20"/>
        </w:rPr>
      </w:pPr>
    </w:p>
    <w:p w14:paraId="2308F8A3" w14:textId="77777777" w:rsidR="004B413C" w:rsidRDefault="004B413C">
      <w:pPr>
        <w:spacing w:line="200" w:lineRule="exact"/>
        <w:rPr>
          <w:sz w:val="20"/>
          <w:szCs w:val="20"/>
        </w:rPr>
      </w:pPr>
    </w:p>
    <w:p w14:paraId="2A374967" w14:textId="77777777" w:rsidR="004B413C" w:rsidRDefault="004B413C">
      <w:pPr>
        <w:spacing w:line="200" w:lineRule="exact"/>
        <w:rPr>
          <w:sz w:val="20"/>
          <w:szCs w:val="20"/>
        </w:rPr>
      </w:pPr>
    </w:p>
    <w:p w14:paraId="2607B323" w14:textId="77777777" w:rsidR="004B413C" w:rsidRDefault="004B413C">
      <w:pPr>
        <w:spacing w:line="200" w:lineRule="exact"/>
        <w:rPr>
          <w:sz w:val="20"/>
          <w:szCs w:val="20"/>
        </w:rPr>
      </w:pPr>
    </w:p>
    <w:p w14:paraId="106FFA78" w14:textId="77777777" w:rsidR="004B413C" w:rsidRDefault="004B413C">
      <w:pPr>
        <w:spacing w:line="200" w:lineRule="exact"/>
        <w:rPr>
          <w:sz w:val="20"/>
          <w:szCs w:val="20"/>
        </w:rPr>
      </w:pPr>
    </w:p>
    <w:p w14:paraId="32E87C46" w14:textId="77777777" w:rsidR="004B413C" w:rsidRDefault="004B413C">
      <w:pPr>
        <w:spacing w:line="200" w:lineRule="exact"/>
        <w:rPr>
          <w:sz w:val="20"/>
          <w:szCs w:val="20"/>
        </w:rPr>
      </w:pPr>
    </w:p>
    <w:p w14:paraId="1BF4697E" w14:textId="77777777" w:rsidR="004B413C" w:rsidRDefault="004B413C">
      <w:pPr>
        <w:spacing w:line="200" w:lineRule="exact"/>
        <w:rPr>
          <w:sz w:val="20"/>
          <w:szCs w:val="20"/>
        </w:rPr>
      </w:pPr>
    </w:p>
    <w:p w14:paraId="0A7FB502" w14:textId="77777777" w:rsidR="004B413C" w:rsidRDefault="004B413C">
      <w:pPr>
        <w:spacing w:line="200" w:lineRule="exact"/>
        <w:rPr>
          <w:sz w:val="20"/>
          <w:szCs w:val="20"/>
        </w:rPr>
      </w:pPr>
    </w:p>
    <w:p w14:paraId="604FC3F9" w14:textId="77777777" w:rsidR="004B413C" w:rsidRDefault="004B413C">
      <w:pPr>
        <w:spacing w:line="200" w:lineRule="exact"/>
        <w:rPr>
          <w:sz w:val="20"/>
          <w:szCs w:val="20"/>
        </w:rPr>
      </w:pPr>
    </w:p>
    <w:p w14:paraId="6F1E14C6" w14:textId="77777777" w:rsidR="004B413C" w:rsidRDefault="004B413C">
      <w:pPr>
        <w:spacing w:line="200" w:lineRule="exact"/>
        <w:rPr>
          <w:sz w:val="20"/>
          <w:szCs w:val="20"/>
        </w:rPr>
      </w:pPr>
    </w:p>
    <w:p w14:paraId="700FF0A7" w14:textId="77777777" w:rsidR="004B413C" w:rsidRDefault="004B413C">
      <w:pPr>
        <w:spacing w:line="200" w:lineRule="exact"/>
        <w:rPr>
          <w:sz w:val="20"/>
          <w:szCs w:val="20"/>
        </w:rPr>
      </w:pPr>
    </w:p>
    <w:p w14:paraId="2E903945" w14:textId="77777777" w:rsidR="004B413C" w:rsidRDefault="004B413C">
      <w:pPr>
        <w:spacing w:line="394" w:lineRule="exact"/>
        <w:rPr>
          <w:sz w:val="20"/>
          <w:szCs w:val="20"/>
        </w:rPr>
      </w:pPr>
    </w:p>
    <w:p w14:paraId="6DF1D69E" w14:textId="77777777" w:rsidR="004B413C" w:rsidRDefault="00EC2FEA">
      <w:pPr>
        <w:ind w:left="340"/>
        <w:rPr>
          <w:sz w:val="20"/>
          <w:szCs w:val="20"/>
        </w:rPr>
      </w:pPr>
      <w:r>
        <w:rPr>
          <w:rFonts w:ascii="Arial" w:eastAsia="Arial" w:hAnsi="Arial" w:cs="Arial"/>
          <w:color w:val="4D4D4D"/>
          <w:sz w:val="16"/>
          <w:szCs w:val="16"/>
        </w:rPr>
        <w:t>2004</w:t>
      </w:r>
    </w:p>
    <w:p w14:paraId="71C36155" w14:textId="77777777" w:rsidR="004B413C" w:rsidRDefault="00EC2FEA">
      <w:pPr>
        <w:spacing w:line="20" w:lineRule="exact"/>
        <w:rPr>
          <w:sz w:val="20"/>
          <w:szCs w:val="20"/>
        </w:rPr>
      </w:pPr>
      <w:r>
        <w:rPr>
          <w:noProof/>
          <w:sz w:val="20"/>
          <w:szCs w:val="20"/>
        </w:rPr>
        <w:drawing>
          <wp:anchor distT="0" distB="0" distL="114300" distR="114300" simplePos="0" relativeHeight="251058176" behindDoc="1" locked="0" layoutInCell="0" allowOverlap="1" wp14:anchorId="27CC5D90" wp14:editId="662E33DA">
            <wp:simplePos x="0" y="0"/>
            <wp:positionH relativeFrom="column">
              <wp:posOffset>611505</wp:posOffset>
            </wp:positionH>
            <wp:positionV relativeFrom="paragraph">
              <wp:posOffset>-62865</wp:posOffset>
            </wp:positionV>
            <wp:extent cx="26670" cy="328930"/>
            <wp:effectExtent l="0" t="0" r="0" b="0"/>
            <wp:wrapNone/>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73"/>
                    <a:srcRect/>
                    <a:stretch>
                      <a:fillRect/>
                    </a:stretch>
                  </pic:blipFill>
                  <pic:spPr bwMode="auto">
                    <a:xfrm>
                      <a:off x="0" y="0"/>
                      <a:ext cx="26670" cy="328930"/>
                    </a:xfrm>
                    <a:prstGeom prst="rect">
                      <a:avLst/>
                    </a:prstGeom>
                    <a:noFill/>
                  </pic:spPr>
                </pic:pic>
              </a:graphicData>
            </a:graphic>
          </wp:anchor>
        </w:drawing>
      </w:r>
      <w:r>
        <w:rPr>
          <w:noProof/>
          <w:sz w:val="20"/>
          <w:szCs w:val="20"/>
        </w:rPr>
        <w:drawing>
          <wp:anchor distT="0" distB="0" distL="114300" distR="114300" simplePos="0" relativeHeight="251059200" behindDoc="1" locked="0" layoutInCell="0" allowOverlap="1" wp14:anchorId="15882A88" wp14:editId="23D4724F">
            <wp:simplePos x="0" y="0"/>
            <wp:positionH relativeFrom="column">
              <wp:posOffset>725805</wp:posOffset>
            </wp:positionH>
            <wp:positionV relativeFrom="paragraph">
              <wp:posOffset>-62865</wp:posOffset>
            </wp:positionV>
            <wp:extent cx="36195" cy="328930"/>
            <wp:effectExtent l="0" t="0" r="0" b="0"/>
            <wp:wrapNone/>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74"/>
                    <a:srcRect/>
                    <a:stretch>
                      <a:fillRect/>
                    </a:stretch>
                  </pic:blipFill>
                  <pic:spPr bwMode="auto">
                    <a:xfrm>
                      <a:off x="0" y="0"/>
                      <a:ext cx="36195" cy="328930"/>
                    </a:xfrm>
                    <a:prstGeom prst="rect">
                      <a:avLst/>
                    </a:prstGeom>
                    <a:noFill/>
                  </pic:spPr>
                </pic:pic>
              </a:graphicData>
            </a:graphic>
          </wp:anchor>
        </w:drawing>
      </w:r>
      <w:r>
        <w:rPr>
          <w:noProof/>
          <w:sz w:val="20"/>
          <w:szCs w:val="20"/>
        </w:rPr>
        <w:drawing>
          <wp:anchor distT="0" distB="0" distL="114300" distR="114300" simplePos="0" relativeHeight="251060224" behindDoc="1" locked="0" layoutInCell="0" allowOverlap="1" wp14:anchorId="2831FE71" wp14:editId="20FB024E">
            <wp:simplePos x="0" y="0"/>
            <wp:positionH relativeFrom="column">
              <wp:posOffset>840740</wp:posOffset>
            </wp:positionH>
            <wp:positionV relativeFrom="paragraph">
              <wp:posOffset>-62865</wp:posOffset>
            </wp:positionV>
            <wp:extent cx="36195" cy="328930"/>
            <wp:effectExtent l="0" t="0" r="0" b="0"/>
            <wp:wrapNone/>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75"/>
                    <a:srcRect/>
                    <a:stretch>
                      <a:fillRect/>
                    </a:stretch>
                  </pic:blipFill>
                  <pic:spPr bwMode="auto">
                    <a:xfrm>
                      <a:off x="0" y="0"/>
                      <a:ext cx="36195" cy="328930"/>
                    </a:xfrm>
                    <a:prstGeom prst="rect">
                      <a:avLst/>
                    </a:prstGeom>
                    <a:noFill/>
                  </pic:spPr>
                </pic:pic>
              </a:graphicData>
            </a:graphic>
          </wp:anchor>
        </w:drawing>
      </w:r>
      <w:r>
        <w:rPr>
          <w:noProof/>
          <w:sz w:val="20"/>
          <w:szCs w:val="20"/>
        </w:rPr>
        <w:drawing>
          <wp:anchor distT="0" distB="0" distL="114300" distR="114300" simplePos="0" relativeHeight="251061248" behindDoc="1" locked="0" layoutInCell="0" allowOverlap="1" wp14:anchorId="5894283A" wp14:editId="46D81442">
            <wp:simplePos x="0" y="0"/>
            <wp:positionH relativeFrom="column">
              <wp:posOffset>955040</wp:posOffset>
            </wp:positionH>
            <wp:positionV relativeFrom="paragraph">
              <wp:posOffset>-62865</wp:posOffset>
            </wp:positionV>
            <wp:extent cx="40640" cy="328930"/>
            <wp:effectExtent l="0" t="0" r="0" b="0"/>
            <wp:wrapNone/>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76"/>
                    <a:srcRect/>
                    <a:stretch>
                      <a:fillRect/>
                    </a:stretch>
                  </pic:blipFill>
                  <pic:spPr bwMode="auto">
                    <a:xfrm>
                      <a:off x="0" y="0"/>
                      <a:ext cx="40640" cy="328930"/>
                    </a:xfrm>
                    <a:prstGeom prst="rect">
                      <a:avLst/>
                    </a:prstGeom>
                    <a:noFill/>
                  </pic:spPr>
                </pic:pic>
              </a:graphicData>
            </a:graphic>
          </wp:anchor>
        </w:drawing>
      </w:r>
      <w:r>
        <w:rPr>
          <w:noProof/>
          <w:sz w:val="20"/>
          <w:szCs w:val="20"/>
        </w:rPr>
        <w:drawing>
          <wp:anchor distT="0" distB="0" distL="114300" distR="114300" simplePos="0" relativeHeight="251062272" behindDoc="1" locked="0" layoutInCell="0" allowOverlap="1" wp14:anchorId="6A8E03FC" wp14:editId="653BDCD8">
            <wp:simplePos x="0" y="0"/>
            <wp:positionH relativeFrom="column">
              <wp:posOffset>1069340</wp:posOffset>
            </wp:positionH>
            <wp:positionV relativeFrom="paragraph">
              <wp:posOffset>-62865</wp:posOffset>
            </wp:positionV>
            <wp:extent cx="36195" cy="328930"/>
            <wp:effectExtent l="0" t="0" r="0" b="0"/>
            <wp:wrapNone/>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77"/>
                    <a:srcRect/>
                    <a:stretch>
                      <a:fillRect/>
                    </a:stretch>
                  </pic:blipFill>
                  <pic:spPr bwMode="auto">
                    <a:xfrm>
                      <a:off x="0" y="0"/>
                      <a:ext cx="36195" cy="328930"/>
                    </a:xfrm>
                    <a:prstGeom prst="rect">
                      <a:avLst/>
                    </a:prstGeom>
                    <a:noFill/>
                  </pic:spPr>
                </pic:pic>
              </a:graphicData>
            </a:graphic>
          </wp:anchor>
        </w:drawing>
      </w:r>
      <w:r>
        <w:rPr>
          <w:noProof/>
          <w:sz w:val="20"/>
          <w:szCs w:val="20"/>
        </w:rPr>
        <w:drawing>
          <wp:anchor distT="0" distB="0" distL="114300" distR="114300" simplePos="0" relativeHeight="251063296" behindDoc="1" locked="0" layoutInCell="0" allowOverlap="1" wp14:anchorId="449445CD" wp14:editId="0746A291">
            <wp:simplePos x="0" y="0"/>
            <wp:positionH relativeFrom="column">
              <wp:posOffset>1184275</wp:posOffset>
            </wp:positionH>
            <wp:positionV relativeFrom="paragraph">
              <wp:posOffset>-62865</wp:posOffset>
            </wp:positionV>
            <wp:extent cx="52070" cy="328930"/>
            <wp:effectExtent l="0" t="0" r="0" b="0"/>
            <wp:wrapNone/>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78"/>
                    <a:srcRect/>
                    <a:stretch>
                      <a:fillRect/>
                    </a:stretch>
                  </pic:blipFill>
                  <pic:spPr bwMode="auto">
                    <a:xfrm>
                      <a:off x="0" y="0"/>
                      <a:ext cx="52070" cy="328930"/>
                    </a:xfrm>
                    <a:prstGeom prst="rect">
                      <a:avLst/>
                    </a:prstGeom>
                    <a:noFill/>
                  </pic:spPr>
                </pic:pic>
              </a:graphicData>
            </a:graphic>
          </wp:anchor>
        </w:drawing>
      </w:r>
      <w:r>
        <w:rPr>
          <w:noProof/>
          <w:sz w:val="20"/>
          <w:szCs w:val="20"/>
        </w:rPr>
        <w:drawing>
          <wp:anchor distT="0" distB="0" distL="114300" distR="114300" simplePos="0" relativeHeight="251064320" behindDoc="1" locked="0" layoutInCell="0" allowOverlap="1" wp14:anchorId="3BD74707" wp14:editId="4CCCB3C7">
            <wp:simplePos x="0" y="0"/>
            <wp:positionH relativeFrom="column">
              <wp:posOffset>1298575</wp:posOffset>
            </wp:positionH>
            <wp:positionV relativeFrom="paragraph">
              <wp:posOffset>-62865</wp:posOffset>
            </wp:positionV>
            <wp:extent cx="40640" cy="328930"/>
            <wp:effectExtent l="0" t="0" r="0" b="0"/>
            <wp:wrapNone/>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79"/>
                    <a:srcRect/>
                    <a:stretch>
                      <a:fillRect/>
                    </a:stretch>
                  </pic:blipFill>
                  <pic:spPr bwMode="auto">
                    <a:xfrm>
                      <a:off x="0" y="0"/>
                      <a:ext cx="40640" cy="328930"/>
                    </a:xfrm>
                    <a:prstGeom prst="rect">
                      <a:avLst/>
                    </a:prstGeom>
                    <a:noFill/>
                  </pic:spPr>
                </pic:pic>
              </a:graphicData>
            </a:graphic>
          </wp:anchor>
        </w:drawing>
      </w:r>
      <w:r>
        <w:rPr>
          <w:noProof/>
          <w:sz w:val="20"/>
          <w:szCs w:val="20"/>
        </w:rPr>
        <w:drawing>
          <wp:anchor distT="0" distB="0" distL="114300" distR="114300" simplePos="0" relativeHeight="251065344" behindDoc="1" locked="0" layoutInCell="0" allowOverlap="1" wp14:anchorId="6419CA22" wp14:editId="4C6C6952">
            <wp:simplePos x="0" y="0"/>
            <wp:positionH relativeFrom="column">
              <wp:posOffset>1413510</wp:posOffset>
            </wp:positionH>
            <wp:positionV relativeFrom="paragraph">
              <wp:posOffset>-62865</wp:posOffset>
            </wp:positionV>
            <wp:extent cx="26670" cy="328930"/>
            <wp:effectExtent l="0" t="0" r="0" b="0"/>
            <wp:wrapNone/>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80"/>
                    <a:srcRect/>
                    <a:stretch>
                      <a:fillRect/>
                    </a:stretch>
                  </pic:blipFill>
                  <pic:spPr bwMode="auto">
                    <a:xfrm>
                      <a:off x="0" y="0"/>
                      <a:ext cx="26670" cy="328930"/>
                    </a:xfrm>
                    <a:prstGeom prst="rect">
                      <a:avLst/>
                    </a:prstGeom>
                    <a:noFill/>
                  </pic:spPr>
                </pic:pic>
              </a:graphicData>
            </a:graphic>
          </wp:anchor>
        </w:drawing>
      </w:r>
      <w:r>
        <w:rPr>
          <w:noProof/>
          <w:sz w:val="20"/>
          <w:szCs w:val="20"/>
        </w:rPr>
        <w:drawing>
          <wp:anchor distT="0" distB="0" distL="114300" distR="114300" simplePos="0" relativeHeight="251066368" behindDoc="1" locked="0" layoutInCell="0" allowOverlap="1" wp14:anchorId="76114900" wp14:editId="102A7984">
            <wp:simplePos x="0" y="0"/>
            <wp:positionH relativeFrom="column">
              <wp:posOffset>1527810</wp:posOffset>
            </wp:positionH>
            <wp:positionV relativeFrom="paragraph">
              <wp:posOffset>-62865</wp:posOffset>
            </wp:positionV>
            <wp:extent cx="26670" cy="328930"/>
            <wp:effectExtent l="0" t="0" r="0" b="0"/>
            <wp:wrapNone/>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80"/>
                    <a:srcRect/>
                    <a:stretch>
                      <a:fillRect/>
                    </a:stretch>
                  </pic:blipFill>
                  <pic:spPr bwMode="auto">
                    <a:xfrm>
                      <a:off x="0" y="0"/>
                      <a:ext cx="26670" cy="328930"/>
                    </a:xfrm>
                    <a:prstGeom prst="rect">
                      <a:avLst/>
                    </a:prstGeom>
                    <a:noFill/>
                  </pic:spPr>
                </pic:pic>
              </a:graphicData>
            </a:graphic>
          </wp:anchor>
        </w:drawing>
      </w:r>
      <w:r>
        <w:rPr>
          <w:noProof/>
          <w:sz w:val="20"/>
          <w:szCs w:val="20"/>
        </w:rPr>
        <w:drawing>
          <wp:anchor distT="0" distB="0" distL="114300" distR="114300" simplePos="0" relativeHeight="251067392" behindDoc="1" locked="0" layoutInCell="0" allowOverlap="1" wp14:anchorId="488481D0" wp14:editId="1E74DFA2">
            <wp:simplePos x="0" y="0"/>
            <wp:positionH relativeFrom="column">
              <wp:posOffset>1642110</wp:posOffset>
            </wp:positionH>
            <wp:positionV relativeFrom="paragraph">
              <wp:posOffset>-62865</wp:posOffset>
            </wp:positionV>
            <wp:extent cx="26670" cy="328930"/>
            <wp:effectExtent l="0" t="0" r="0" b="0"/>
            <wp:wrapNone/>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73"/>
                    <a:srcRect/>
                    <a:stretch>
                      <a:fillRect/>
                    </a:stretch>
                  </pic:blipFill>
                  <pic:spPr bwMode="auto">
                    <a:xfrm>
                      <a:off x="0" y="0"/>
                      <a:ext cx="26670" cy="328930"/>
                    </a:xfrm>
                    <a:prstGeom prst="rect">
                      <a:avLst/>
                    </a:prstGeom>
                    <a:noFill/>
                  </pic:spPr>
                </pic:pic>
              </a:graphicData>
            </a:graphic>
          </wp:anchor>
        </w:drawing>
      </w:r>
      <w:r>
        <w:rPr>
          <w:noProof/>
          <w:sz w:val="20"/>
          <w:szCs w:val="20"/>
        </w:rPr>
        <w:drawing>
          <wp:anchor distT="0" distB="0" distL="114300" distR="114300" simplePos="0" relativeHeight="251068416" behindDoc="1" locked="0" layoutInCell="0" allowOverlap="1" wp14:anchorId="04B3FFE1" wp14:editId="086C0CCB">
            <wp:simplePos x="0" y="0"/>
            <wp:positionH relativeFrom="column">
              <wp:posOffset>1756410</wp:posOffset>
            </wp:positionH>
            <wp:positionV relativeFrom="paragraph">
              <wp:posOffset>-62865</wp:posOffset>
            </wp:positionV>
            <wp:extent cx="31750" cy="328930"/>
            <wp:effectExtent l="0" t="0" r="0" b="0"/>
            <wp:wrapNone/>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81"/>
                    <a:srcRect/>
                    <a:stretch>
                      <a:fillRect/>
                    </a:stretch>
                  </pic:blipFill>
                  <pic:spPr bwMode="auto">
                    <a:xfrm>
                      <a:off x="0" y="0"/>
                      <a:ext cx="31750" cy="328930"/>
                    </a:xfrm>
                    <a:prstGeom prst="rect">
                      <a:avLst/>
                    </a:prstGeom>
                    <a:noFill/>
                  </pic:spPr>
                </pic:pic>
              </a:graphicData>
            </a:graphic>
          </wp:anchor>
        </w:drawing>
      </w:r>
      <w:r>
        <w:rPr>
          <w:noProof/>
          <w:sz w:val="20"/>
          <w:szCs w:val="20"/>
        </w:rPr>
        <w:drawing>
          <wp:anchor distT="0" distB="0" distL="114300" distR="114300" simplePos="0" relativeHeight="251069440" behindDoc="1" locked="0" layoutInCell="0" allowOverlap="1" wp14:anchorId="3433881C" wp14:editId="37F97523">
            <wp:simplePos x="0" y="0"/>
            <wp:positionH relativeFrom="column">
              <wp:posOffset>1871345</wp:posOffset>
            </wp:positionH>
            <wp:positionV relativeFrom="paragraph">
              <wp:posOffset>-62865</wp:posOffset>
            </wp:positionV>
            <wp:extent cx="26670" cy="328930"/>
            <wp:effectExtent l="0" t="0" r="0" b="0"/>
            <wp:wrapNone/>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73"/>
                    <a:srcRect/>
                    <a:stretch>
                      <a:fillRect/>
                    </a:stretch>
                  </pic:blipFill>
                  <pic:spPr bwMode="auto">
                    <a:xfrm>
                      <a:off x="0" y="0"/>
                      <a:ext cx="26670" cy="328930"/>
                    </a:xfrm>
                    <a:prstGeom prst="rect">
                      <a:avLst/>
                    </a:prstGeom>
                    <a:noFill/>
                  </pic:spPr>
                </pic:pic>
              </a:graphicData>
            </a:graphic>
          </wp:anchor>
        </w:drawing>
      </w:r>
      <w:r>
        <w:rPr>
          <w:noProof/>
          <w:sz w:val="20"/>
          <w:szCs w:val="20"/>
        </w:rPr>
        <w:drawing>
          <wp:anchor distT="0" distB="0" distL="114300" distR="114300" simplePos="0" relativeHeight="251070464" behindDoc="1" locked="0" layoutInCell="0" allowOverlap="1" wp14:anchorId="780F86D2" wp14:editId="06B40E98">
            <wp:simplePos x="0" y="0"/>
            <wp:positionH relativeFrom="column">
              <wp:posOffset>1985645</wp:posOffset>
            </wp:positionH>
            <wp:positionV relativeFrom="paragraph">
              <wp:posOffset>-62865</wp:posOffset>
            </wp:positionV>
            <wp:extent cx="26670" cy="328930"/>
            <wp:effectExtent l="0" t="0" r="0" b="0"/>
            <wp:wrapNone/>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73"/>
                    <a:srcRect/>
                    <a:stretch>
                      <a:fillRect/>
                    </a:stretch>
                  </pic:blipFill>
                  <pic:spPr bwMode="auto">
                    <a:xfrm>
                      <a:off x="0" y="0"/>
                      <a:ext cx="26670" cy="328930"/>
                    </a:xfrm>
                    <a:prstGeom prst="rect">
                      <a:avLst/>
                    </a:prstGeom>
                    <a:noFill/>
                  </pic:spPr>
                </pic:pic>
              </a:graphicData>
            </a:graphic>
          </wp:anchor>
        </w:drawing>
      </w:r>
      <w:r>
        <w:rPr>
          <w:noProof/>
          <w:sz w:val="20"/>
          <w:szCs w:val="20"/>
        </w:rPr>
        <w:drawing>
          <wp:anchor distT="0" distB="0" distL="114300" distR="114300" simplePos="0" relativeHeight="251071488" behindDoc="1" locked="0" layoutInCell="0" allowOverlap="1" wp14:anchorId="44A08AB3" wp14:editId="5DF5D8AE">
            <wp:simplePos x="0" y="0"/>
            <wp:positionH relativeFrom="column">
              <wp:posOffset>2100580</wp:posOffset>
            </wp:positionH>
            <wp:positionV relativeFrom="paragraph">
              <wp:posOffset>-62865</wp:posOffset>
            </wp:positionV>
            <wp:extent cx="26670" cy="328930"/>
            <wp:effectExtent l="0" t="0" r="0" b="0"/>
            <wp:wrapNone/>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73"/>
                    <a:srcRect/>
                    <a:stretch>
                      <a:fillRect/>
                    </a:stretch>
                  </pic:blipFill>
                  <pic:spPr bwMode="auto">
                    <a:xfrm>
                      <a:off x="0" y="0"/>
                      <a:ext cx="26670" cy="328930"/>
                    </a:xfrm>
                    <a:prstGeom prst="rect">
                      <a:avLst/>
                    </a:prstGeom>
                    <a:noFill/>
                  </pic:spPr>
                </pic:pic>
              </a:graphicData>
            </a:graphic>
          </wp:anchor>
        </w:drawing>
      </w:r>
      <w:r>
        <w:rPr>
          <w:noProof/>
          <w:sz w:val="20"/>
          <w:szCs w:val="20"/>
        </w:rPr>
        <w:drawing>
          <wp:anchor distT="0" distB="0" distL="114300" distR="114300" simplePos="0" relativeHeight="251072512" behindDoc="1" locked="0" layoutInCell="0" allowOverlap="1" wp14:anchorId="3B867B61" wp14:editId="31380EDB">
            <wp:simplePos x="0" y="0"/>
            <wp:positionH relativeFrom="column">
              <wp:posOffset>2214880</wp:posOffset>
            </wp:positionH>
            <wp:positionV relativeFrom="paragraph">
              <wp:posOffset>-62865</wp:posOffset>
            </wp:positionV>
            <wp:extent cx="26670" cy="328930"/>
            <wp:effectExtent l="0" t="0" r="0" b="0"/>
            <wp:wrapNone/>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73"/>
                    <a:srcRect/>
                    <a:stretch>
                      <a:fillRect/>
                    </a:stretch>
                  </pic:blipFill>
                  <pic:spPr bwMode="auto">
                    <a:xfrm>
                      <a:off x="0" y="0"/>
                      <a:ext cx="26670" cy="328930"/>
                    </a:xfrm>
                    <a:prstGeom prst="rect">
                      <a:avLst/>
                    </a:prstGeom>
                    <a:noFill/>
                  </pic:spPr>
                </pic:pic>
              </a:graphicData>
            </a:graphic>
          </wp:anchor>
        </w:drawing>
      </w:r>
      <w:r>
        <w:rPr>
          <w:noProof/>
          <w:sz w:val="20"/>
          <w:szCs w:val="20"/>
        </w:rPr>
        <w:drawing>
          <wp:anchor distT="0" distB="0" distL="114300" distR="114300" simplePos="0" relativeHeight="251073536" behindDoc="1" locked="0" layoutInCell="0" allowOverlap="1" wp14:anchorId="4E9EC07F" wp14:editId="3B4BB947">
            <wp:simplePos x="0" y="0"/>
            <wp:positionH relativeFrom="column">
              <wp:posOffset>2329180</wp:posOffset>
            </wp:positionH>
            <wp:positionV relativeFrom="paragraph">
              <wp:posOffset>-62865</wp:posOffset>
            </wp:positionV>
            <wp:extent cx="26670" cy="328930"/>
            <wp:effectExtent l="0" t="0" r="0" b="0"/>
            <wp:wrapNone/>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80"/>
                    <a:srcRect/>
                    <a:stretch>
                      <a:fillRect/>
                    </a:stretch>
                  </pic:blipFill>
                  <pic:spPr bwMode="auto">
                    <a:xfrm>
                      <a:off x="0" y="0"/>
                      <a:ext cx="26670" cy="328930"/>
                    </a:xfrm>
                    <a:prstGeom prst="rect">
                      <a:avLst/>
                    </a:prstGeom>
                    <a:noFill/>
                  </pic:spPr>
                </pic:pic>
              </a:graphicData>
            </a:graphic>
          </wp:anchor>
        </w:drawing>
      </w:r>
      <w:r>
        <w:rPr>
          <w:noProof/>
          <w:sz w:val="20"/>
          <w:szCs w:val="20"/>
        </w:rPr>
        <w:drawing>
          <wp:anchor distT="0" distB="0" distL="114300" distR="114300" simplePos="0" relativeHeight="251074560" behindDoc="1" locked="0" layoutInCell="0" allowOverlap="1" wp14:anchorId="630FBD45" wp14:editId="6DDCF028">
            <wp:simplePos x="0" y="0"/>
            <wp:positionH relativeFrom="column">
              <wp:posOffset>2444115</wp:posOffset>
            </wp:positionH>
            <wp:positionV relativeFrom="paragraph">
              <wp:posOffset>-62865</wp:posOffset>
            </wp:positionV>
            <wp:extent cx="31750" cy="328930"/>
            <wp:effectExtent l="0" t="0" r="0" b="0"/>
            <wp:wrapNone/>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82"/>
                    <a:srcRect/>
                    <a:stretch>
                      <a:fillRect/>
                    </a:stretch>
                  </pic:blipFill>
                  <pic:spPr bwMode="auto">
                    <a:xfrm>
                      <a:off x="0" y="0"/>
                      <a:ext cx="31750" cy="328930"/>
                    </a:xfrm>
                    <a:prstGeom prst="rect">
                      <a:avLst/>
                    </a:prstGeom>
                    <a:noFill/>
                  </pic:spPr>
                </pic:pic>
              </a:graphicData>
            </a:graphic>
          </wp:anchor>
        </w:drawing>
      </w:r>
      <w:r>
        <w:rPr>
          <w:noProof/>
          <w:sz w:val="20"/>
          <w:szCs w:val="20"/>
        </w:rPr>
        <w:drawing>
          <wp:anchor distT="0" distB="0" distL="114300" distR="114300" simplePos="0" relativeHeight="251075584" behindDoc="1" locked="0" layoutInCell="0" allowOverlap="1" wp14:anchorId="4FF6248B" wp14:editId="30E4C5A2">
            <wp:simplePos x="0" y="0"/>
            <wp:positionH relativeFrom="column">
              <wp:posOffset>2558415</wp:posOffset>
            </wp:positionH>
            <wp:positionV relativeFrom="paragraph">
              <wp:posOffset>-62865</wp:posOffset>
            </wp:positionV>
            <wp:extent cx="31750" cy="328930"/>
            <wp:effectExtent l="0" t="0" r="0" b="0"/>
            <wp:wrapNone/>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83"/>
                    <a:srcRect/>
                    <a:stretch>
                      <a:fillRect/>
                    </a:stretch>
                  </pic:blipFill>
                  <pic:spPr bwMode="auto">
                    <a:xfrm>
                      <a:off x="0" y="0"/>
                      <a:ext cx="31750" cy="328930"/>
                    </a:xfrm>
                    <a:prstGeom prst="rect">
                      <a:avLst/>
                    </a:prstGeom>
                    <a:noFill/>
                  </pic:spPr>
                </pic:pic>
              </a:graphicData>
            </a:graphic>
          </wp:anchor>
        </w:drawing>
      </w:r>
      <w:r>
        <w:rPr>
          <w:noProof/>
          <w:sz w:val="20"/>
          <w:szCs w:val="20"/>
        </w:rPr>
        <w:drawing>
          <wp:anchor distT="0" distB="0" distL="114300" distR="114300" simplePos="0" relativeHeight="251076608" behindDoc="1" locked="0" layoutInCell="0" allowOverlap="1" wp14:anchorId="537EA939" wp14:editId="3D2ED396">
            <wp:simplePos x="0" y="0"/>
            <wp:positionH relativeFrom="column">
              <wp:posOffset>2672715</wp:posOffset>
            </wp:positionH>
            <wp:positionV relativeFrom="paragraph">
              <wp:posOffset>-62865</wp:posOffset>
            </wp:positionV>
            <wp:extent cx="26670" cy="328930"/>
            <wp:effectExtent l="0" t="0" r="0" b="0"/>
            <wp:wrapNone/>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73"/>
                    <a:srcRect/>
                    <a:stretch>
                      <a:fillRect/>
                    </a:stretch>
                  </pic:blipFill>
                  <pic:spPr bwMode="auto">
                    <a:xfrm>
                      <a:off x="0" y="0"/>
                      <a:ext cx="26670" cy="328930"/>
                    </a:xfrm>
                    <a:prstGeom prst="rect">
                      <a:avLst/>
                    </a:prstGeom>
                    <a:noFill/>
                  </pic:spPr>
                </pic:pic>
              </a:graphicData>
            </a:graphic>
          </wp:anchor>
        </w:drawing>
      </w:r>
      <w:r>
        <w:rPr>
          <w:noProof/>
          <w:sz w:val="20"/>
          <w:szCs w:val="20"/>
        </w:rPr>
        <w:drawing>
          <wp:anchor distT="0" distB="0" distL="114300" distR="114300" simplePos="0" relativeHeight="251077632" behindDoc="1" locked="0" layoutInCell="0" allowOverlap="1" wp14:anchorId="48780034" wp14:editId="3EAC9525">
            <wp:simplePos x="0" y="0"/>
            <wp:positionH relativeFrom="column">
              <wp:posOffset>2787650</wp:posOffset>
            </wp:positionH>
            <wp:positionV relativeFrom="paragraph">
              <wp:posOffset>-62865</wp:posOffset>
            </wp:positionV>
            <wp:extent cx="31750" cy="328930"/>
            <wp:effectExtent l="0" t="0" r="0" b="0"/>
            <wp:wrapNone/>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84"/>
                    <a:srcRect/>
                    <a:stretch>
                      <a:fillRect/>
                    </a:stretch>
                  </pic:blipFill>
                  <pic:spPr bwMode="auto">
                    <a:xfrm>
                      <a:off x="0" y="0"/>
                      <a:ext cx="31750" cy="328930"/>
                    </a:xfrm>
                    <a:prstGeom prst="rect">
                      <a:avLst/>
                    </a:prstGeom>
                    <a:noFill/>
                  </pic:spPr>
                </pic:pic>
              </a:graphicData>
            </a:graphic>
          </wp:anchor>
        </w:drawing>
      </w:r>
      <w:r>
        <w:rPr>
          <w:noProof/>
          <w:sz w:val="20"/>
          <w:szCs w:val="20"/>
        </w:rPr>
        <w:drawing>
          <wp:anchor distT="0" distB="0" distL="114300" distR="114300" simplePos="0" relativeHeight="251078656" behindDoc="1" locked="0" layoutInCell="0" allowOverlap="1" wp14:anchorId="7DE28680" wp14:editId="764EE970">
            <wp:simplePos x="0" y="0"/>
            <wp:positionH relativeFrom="column">
              <wp:posOffset>2901950</wp:posOffset>
            </wp:positionH>
            <wp:positionV relativeFrom="paragraph">
              <wp:posOffset>-62865</wp:posOffset>
            </wp:positionV>
            <wp:extent cx="36195" cy="328930"/>
            <wp:effectExtent l="0" t="0" r="0" b="0"/>
            <wp:wrapNone/>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85"/>
                    <a:srcRect/>
                    <a:stretch>
                      <a:fillRect/>
                    </a:stretch>
                  </pic:blipFill>
                  <pic:spPr bwMode="auto">
                    <a:xfrm>
                      <a:off x="0" y="0"/>
                      <a:ext cx="36195" cy="328930"/>
                    </a:xfrm>
                    <a:prstGeom prst="rect">
                      <a:avLst/>
                    </a:prstGeom>
                    <a:noFill/>
                  </pic:spPr>
                </pic:pic>
              </a:graphicData>
            </a:graphic>
          </wp:anchor>
        </w:drawing>
      </w:r>
      <w:r>
        <w:rPr>
          <w:noProof/>
          <w:sz w:val="20"/>
          <w:szCs w:val="20"/>
        </w:rPr>
        <w:drawing>
          <wp:anchor distT="0" distB="0" distL="114300" distR="114300" simplePos="0" relativeHeight="251079680" behindDoc="1" locked="0" layoutInCell="0" allowOverlap="1" wp14:anchorId="4C5E6127" wp14:editId="5BC1EB8F">
            <wp:simplePos x="0" y="0"/>
            <wp:positionH relativeFrom="column">
              <wp:posOffset>3016250</wp:posOffset>
            </wp:positionH>
            <wp:positionV relativeFrom="paragraph">
              <wp:posOffset>-62865</wp:posOffset>
            </wp:positionV>
            <wp:extent cx="26670" cy="328930"/>
            <wp:effectExtent l="0" t="0" r="0" b="0"/>
            <wp:wrapNone/>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73"/>
                    <a:srcRect/>
                    <a:stretch>
                      <a:fillRect/>
                    </a:stretch>
                  </pic:blipFill>
                  <pic:spPr bwMode="auto">
                    <a:xfrm>
                      <a:off x="0" y="0"/>
                      <a:ext cx="26670" cy="328930"/>
                    </a:xfrm>
                    <a:prstGeom prst="rect">
                      <a:avLst/>
                    </a:prstGeom>
                    <a:noFill/>
                  </pic:spPr>
                </pic:pic>
              </a:graphicData>
            </a:graphic>
          </wp:anchor>
        </w:drawing>
      </w:r>
      <w:r>
        <w:rPr>
          <w:noProof/>
          <w:sz w:val="20"/>
          <w:szCs w:val="20"/>
        </w:rPr>
        <w:drawing>
          <wp:anchor distT="0" distB="0" distL="114300" distR="114300" simplePos="0" relativeHeight="251080704" behindDoc="1" locked="0" layoutInCell="0" allowOverlap="1" wp14:anchorId="3976B759" wp14:editId="1A64A87A">
            <wp:simplePos x="0" y="0"/>
            <wp:positionH relativeFrom="column">
              <wp:posOffset>3131185</wp:posOffset>
            </wp:positionH>
            <wp:positionV relativeFrom="paragraph">
              <wp:posOffset>-62865</wp:posOffset>
            </wp:positionV>
            <wp:extent cx="52070" cy="328930"/>
            <wp:effectExtent l="0" t="0" r="0" b="0"/>
            <wp:wrapNone/>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86"/>
                    <a:srcRect/>
                    <a:stretch>
                      <a:fillRect/>
                    </a:stretch>
                  </pic:blipFill>
                  <pic:spPr bwMode="auto">
                    <a:xfrm>
                      <a:off x="0" y="0"/>
                      <a:ext cx="52070" cy="328930"/>
                    </a:xfrm>
                    <a:prstGeom prst="rect">
                      <a:avLst/>
                    </a:prstGeom>
                    <a:noFill/>
                  </pic:spPr>
                </pic:pic>
              </a:graphicData>
            </a:graphic>
          </wp:anchor>
        </w:drawing>
      </w:r>
      <w:r>
        <w:rPr>
          <w:noProof/>
          <w:sz w:val="20"/>
          <w:szCs w:val="20"/>
        </w:rPr>
        <w:drawing>
          <wp:anchor distT="0" distB="0" distL="114300" distR="114300" simplePos="0" relativeHeight="251081728" behindDoc="1" locked="0" layoutInCell="0" allowOverlap="1" wp14:anchorId="22A00D50" wp14:editId="712B8A5B">
            <wp:simplePos x="0" y="0"/>
            <wp:positionH relativeFrom="column">
              <wp:posOffset>3245485</wp:posOffset>
            </wp:positionH>
            <wp:positionV relativeFrom="paragraph">
              <wp:posOffset>-62865</wp:posOffset>
            </wp:positionV>
            <wp:extent cx="45720" cy="328930"/>
            <wp:effectExtent l="0" t="0" r="0" b="0"/>
            <wp:wrapNone/>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87"/>
                    <a:srcRect/>
                    <a:stretch>
                      <a:fillRect/>
                    </a:stretch>
                  </pic:blipFill>
                  <pic:spPr bwMode="auto">
                    <a:xfrm>
                      <a:off x="0" y="0"/>
                      <a:ext cx="45720" cy="328930"/>
                    </a:xfrm>
                    <a:prstGeom prst="rect">
                      <a:avLst/>
                    </a:prstGeom>
                    <a:noFill/>
                  </pic:spPr>
                </pic:pic>
              </a:graphicData>
            </a:graphic>
          </wp:anchor>
        </w:drawing>
      </w:r>
      <w:r>
        <w:rPr>
          <w:noProof/>
          <w:sz w:val="20"/>
          <w:szCs w:val="20"/>
        </w:rPr>
        <w:drawing>
          <wp:anchor distT="0" distB="0" distL="114300" distR="114300" simplePos="0" relativeHeight="251082752" behindDoc="1" locked="0" layoutInCell="0" allowOverlap="1" wp14:anchorId="2E67AC29" wp14:editId="5A447856">
            <wp:simplePos x="0" y="0"/>
            <wp:positionH relativeFrom="column">
              <wp:posOffset>3359785</wp:posOffset>
            </wp:positionH>
            <wp:positionV relativeFrom="paragraph">
              <wp:posOffset>-62865</wp:posOffset>
            </wp:positionV>
            <wp:extent cx="50165" cy="328930"/>
            <wp:effectExtent l="0" t="0" r="0" b="0"/>
            <wp:wrapNone/>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88"/>
                    <a:srcRect/>
                    <a:stretch>
                      <a:fillRect/>
                    </a:stretch>
                  </pic:blipFill>
                  <pic:spPr bwMode="auto">
                    <a:xfrm>
                      <a:off x="0" y="0"/>
                      <a:ext cx="50165" cy="328930"/>
                    </a:xfrm>
                    <a:prstGeom prst="rect">
                      <a:avLst/>
                    </a:prstGeom>
                    <a:noFill/>
                  </pic:spPr>
                </pic:pic>
              </a:graphicData>
            </a:graphic>
          </wp:anchor>
        </w:drawing>
      </w:r>
      <w:r>
        <w:rPr>
          <w:noProof/>
          <w:sz w:val="20"/>
          <w:szCs w:val="20"/>
        </w:rPr>
        <w:drawing>
          <wp:anchor distT="0" distB="0" distL="114300" distR="114300" simplePos="0" relativeHeight="251083776" behindDoc="1" locked="0" layoutInCell="0" allowOverlap="1" wp14:anchorId="0FC9541C" wp14:editId="39AC79FC">
            <wp:simplePos x="0" y="0"/>
            <wp:positionH relativeFrom="column">
              <wp:posOffset>3474720</wp:posOffset>
            </wp:positionH>
            <wp:positionV relativeFrom="paragraph">
              <wp:posOffset>-62865</wp:posOffset>
            </wp:positionV>
            <wp:extent cx="26670" cy="328930"/>
            <wp:effectExtent l="0" t="0" r="0" b="0"/>
            <wp:wrapNone/>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80"/>
                    <a:srcRect/>
                    <a:stretch>
                      <a:fillRect/>
                    </a:stretch>
                  </pic:blipFill>
                  <pic:spPr bwMode="auto">
                    <a:xfrm>
                      <a:off x="0" y="0"/>
                      <a:ext cx="26670" cy="328930"/>
                    </a:xfrm>
                    <a:prstGeom prst="rect">
                      <a:avLst/>
                    </a:prstGeom>
                    <a:noFill/>
                  </pic:spPr>
                </pic:pic>
              </a:graphicData>
            </a:graphic>
          </wp:anchor>
        </w:drawing>
      </w:r>
      <w:r>
        <w:rPr>
          <w:noProof/>
          <w:sz w:val="20"/>
          <w:szCs w:val="20"/>
        </w:rPr>
        <w:drawing>
          <wp:anchor distT="0" distB="0" distL="114300" distR="114300" simplePos="0" relativeHeight="251084800" behindDoc="1" locked="0" layoutInCell="0" allowOverlap="1" wp14:anchorId="28D07AC9" wp14:editId="61033A5F">
            <wp:simplePos x="0" y="0"/>
            <wp:positionH relativeFrom="column">
              <wp:posOffset>3589020</wp:posOffset>
            </wp:positionH>
            <wp:positionV relativeFrom="paragraph">
              <wp:posOffset>-62865</wp:posOffset>
            </wp:positionV>
            <wp:extent cx="26670" cy="328930"/>
            <wp:effectExtent l="0" t="0" r="0" b="0"/>
            <wp:wrapNone/>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80"/>
                    <a:srcRect/>
                    <a:stretch>
                      <a:fillRect/>
                    </a:stretch>
                  </pic:blipFill>
                  <pic:spPr bwMode="auto">
                    <a:xfrm>
                      <a:off x="0" y="0"/>
                      <a:ext cx="26670" cy="328930"/>
                    </a:xfrm>
                    <a:prstGeom prst="rect">
                      <a:avLst/>
                    </a:prstGeom>
                    <a:noFill/>
                  </pic:spPr>
                </pic:pic>
              </a:graphicData>
            </a:graphic>
          </wp:anchor>
        </w:drawing>
      </w:r>
      <w:r>
        <w:rPr>
          <w:noProof/>
          <w:sz w:val="20"/>
          <w:szCs w:val="20"/>
        </w:rPr>
        <w:drawing>
          <wp:anchor distT="0" distB="0" distL="114300" distR="114300" simplePos="0" relativeHeight="251085824" behindDoc="1" locked="0" layoutInCell="0" allowOverlap="1" wp14:anchorId="53E3480B" wp14:editId="514FBFA9">
            <wp:simplePos x="0" y="0"/>
            <wp:positionH relativeFrom="column">
              <wp:posOffset>3703320</wp:posOffset>
            </wp:positionH>
            <wp:positionV relativeFrom="paragraph">
              <wp:posOffset>-62865</wp:posOffset>
            </wp:positionV>
            <wp:extent cx="26670" cy="328930"/>
            <wp:effectExtent l="0" t="0" r="0" b="0"/>
            <wp:wrapNone/>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80"/>
                    <a:srcRect/>
                    <a:stretch>
                      <a:fillRect/>
                    </a:stretch>
                  </pic:blipFill>
                  <pic:spPr bwMode="auto">
                    <a:xfrm>
                      <a:off x="0" y="0"/>
                      <a:ext cx="26670" cy="328930"/>
                    </a:xfrm>
                    <a:prstGeom prst="rect">
                      <a:avLst/>
                    </a:prstGeom>
                    <a:noFill/>
                  </pic:spPr>
                </pic:pic>
              </a:graphicData>
            </a:graphic>
          </wp:anchor>
        </w:drawing>
      </w:r>
      <w:r>
        <w:rPr>
          <w:noProof/>
          <w:sz w:val="20"/>
          <w:szCs w:val="20"/>
        </w:rPr>
        <w:drawing>
          <wp:anchor distT="0" distB="0" distL="114300" distR="114300" simplePos="0" relativeHeight="251086848" behindDoc="1" locked="0" layoutInCell="0" allowOverlap="1" wp14:anchorId="7B78A549" wp14:editId="5E69DB20">
            <wp:simplePos x="0" y="0"/>
            <wp:positionH relativeFrom="column">
              <wp:posOffset>3818255</wp:posOffset>
            </wp:positionH>
            <wp:positionV relativeFrom="paragraph">
              <wp:posOffset>-62865</wp:posOffset>
            </wp:positionV>
            <wp:extent cx="26670" cy="328930"/>
            <wp:effectExtent l="0" t="0" r="0" b="0"/>
            <wp:wrapNone/>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73"/>
                    <a:srcRect/>
                    <a:stretch>
                      <a:fillRect/>
                    </a:stretch>
                  </pic:blipFill>
                  <pic:spPr bwMode="auto">
                    <a:xfrm>
                      <a:off x="0" y="0"/>
                      <a:ext cx="26670" cy="328930"/>
                    </a:xfrm>
                    <a:prstGeom prst="rect">
                      <a:avLst/>
                    </a:prstGeom>
                    <a:noFill/>
                  </pic:spPr>
                </pic:pic>
              </a:graphicData>
            </a:graphic>
          </wp:anchor>
        </w:drawing>
      </w:r>
      <w:r>
        <w:rPr>
          <w:noProof/>
          <w:sz w:val="20"/>
          <w:szCs w:val="20"/>
        </w:rPr>
        <w:drawing>
          <wp:anchor distT="0" distB="0" distL="114300" distR="114300" simplePos="0" relativeHeight="251087872" behindDoc="1" locked="0" layoutInCell="0" allowOverlap="1" wp14:anchorId="1E085356" wp14:editId="4071D59F">
            <wp:simplePos x="0" y="0"/>
            <wp:positionH relativeFrom="column">
              <wp:posOffset>3932555</wp:posOffset>
            </wp:positionH>
            <wp:positionV relativeFrom="paragraph">
              <wp:posOffset>-62865</wp:posOffset>
            </wp:positionV>
            <wp:extent cx="31750" cy="328930"/>
            <wp:effectExtent l="0" t="0" r="0" b="0"/>
            <wp:wrapNone/>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89"/>
                    <a:srcRect/>
                    <a:stretch>
                      <a:fillRect/>
                    </a:stretch>
                  </pic:blipFill>
                  <pic:spPr bwMode="auto">
                    <a:xfrm>
                      <a:off x="0" y="0"/>
                      <a:ext cx="31750" cy="328930"/>
                    </a:xfrm>
                    <a:prstGeom prst="rect">
                      <a:avLst/>
                    </a:prstGeom>
                    <a:noFill/>
                  </pic:spPr>
                </pic:pic>
              </a:graphicData>
            </a:graphic>
          </wp:anchor>
        </w:drawing>
      </w:r>
      <w:r>
        <w:rPr>
          <w:noProof/>
          <w:sz w:val="20"/>
          <w:szCs w:val="20"/>
        </w:rPr>
        <w:drawing>
          <wp:anchor distT="0" distB="0" distL="114300" distR="114300" simplePos="0" relativeHeight="251088896" behindDoc="1" locked="0" layoutInCell="0" allowOverlap="1" wp14:anchorId="6A1D0442" wp14:editId="76394D76">
            <wp:simplePos x="0" y="0"/>
            <wp:positionH relativeFrom="column">
              <wp:posOffset>4046855</wp:posOffset>
            </wp:positionH>
            <wp:positionV relativeFrom="paragraph">
              <wp:posOffset>-62865</wp:posOffset>
            </wp:positionV>
            <wp:extent cx="36195" cy="328930"/>
            <wp:effectExtent l="0" t="0" r="0" b="0"/>
            <wp:wrapNone/>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90"/>
                    <a:srcRect/>
                    <a:stretch>
                      <a:fillRect/>
                    </a:stretch>
                  </pic:blipFill>
                  <pic:spPr bwMode="auto">
                    <a:xfrm>
                      <a:off x="0" y="0"/>
                      <a:ext cx="36195" cy="328930"/>
                    </a:xfrm>
                    <a:prstGeom prst="rect">
                      <a:avLst/>
                    </a:prstGeom>
                    <a:noFill/>
                  </pic:spPr>
                </pic:pic>
              </a:graphicData>
            </a:graphic>
          </wp:anchor>
        </w:drawing>
      </w:r>
      <w:r>
        <w:rPr>
          <w:noProof/>
          <w:sz w:val="20"/>
          <w:szCs w:val="20"/>
        </w:rPr>
        <w:drawing>
          <wp:anchor distT="0" distB="0" distL="114300" distR="114300" simplePos="0" relativeHeight="251089920" behindDoc="1" locked="0" layoutInCell="0" allowOverlap="1" wp14:anchorId="0F5DA0E1" wp14:editId="15F198B4">
            <wp:simplePos x="0" y="0"/>
            <wp:positionH relativeFrom="column">
              <wp:posOffset>4161790</wp:posOffset>
            </wp:positionH>
            <wp:positionV relativeFrom="paragraph">
              <wp:posOffset>-62865</wp:posOffset>
            </wp:positionV>
            <wp:extent cx="45720" cy="328930"/>
            <wp:effectExtent l="0" t="0" r="0" b="0"/>
            <wp:wrapNone/>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91"/>
                    <a:srcRect/>
                    <a:stretch>
                      <a:fillRect/>
                    </a:stretch>
                  </pic:blipFill>
                  <pic:spPr bwMode="auto">
                    <a:xfrm>
                      <a:off x="0" y="0"/>
                      <a:ext cx="45720" cy="328930"/>
                    </a:xfrm>
                    <a:prstGeom prst="rect">
                      <a:avLst/>
                    </a:prstGeom>
                    <a:noFill/>
                  </pic:spPr>
                </pic:pic>
              </a:graphicData>
            </a:graphic>
          </wp:anchor>
        </w:drawing>
      </w:r>
      <w:r>
        <w:rPr>
          <w:noProof/>
          <w:sz w:val="20"/>
          <w:szCs w:val="20"/>
        </w:rPr>
        <w:drawing>
          <wp:anchor distT="0" distB="0" distL="114300" distR="114300" simplePos="0" relativeHeight="251090944" behindDoc="1" locked="0" layoutInCell="0" allowOverlap="1" wp14:anchorId="707BF75F" wp14:editId="5ECDEA60">
            <wp:simplePos x="0" y="0"/>
            <wp:positionH relativeFrom="column">
              <wp:posOffset>4276090</wp:posOffset>
            </wp:positionH>
            <wp:positionV relativeFrom="paragraph">
              <wp:posOffset>-62865</wp:posOffset>
            </wp:positionV>
            <wp:extent cx="26670" cy="328930"/>
            <wp:effectExtent l="0" t="0" r="0" b="0"/>
            <wp:wrapNone/>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73"/>
                    <a:srcRect/>
                    <a:stretch>
                      <a:fillRect/>
                    </a:stretch>
                  </pic:blipFill>
                  <pic:spPr bwMode="auto">
                    <a:xfrm>
                      <a:off x="0" y="0"/>
                      <a:ext cx="26670" cy="328930"/>
                    </a:xfrm>
                    <a:prstGeom prst="rect">
                      <a:avLst/>
                    </a:prstGeom>
                    <a:noFill/>
                  </pic:spPr>
                </pic:pic>
              </a:graphicData>
            </a:graphic>
          </wp:anchor>
        </w:drawing>
      </w:r>
      <w:r>
        <w:rPr>
          <w:noProof/>
          <w:sz w:val="20"/>
          <w:szCs w:val="20"/>
        </w:rPr>
        <w:drawing>
          <wp:anchor distT="0" distB="0" distL="114300" distR="114300" simplePos="0" relativeHeight="251091968" behindDoc="1" locked="0" layoutInCell="0" allowOverlap="1" wp14:anchorId="1CA55040" wp14:editId="0D0465E5">
            <wp:simplePos x="0" y="0"/>
            <wp:positionH relativeFrom="column">
              <wp:posOffset>4390390</wp:posOffset>
            </wp:positionH>
            <wp:positionV relativeFrom="paragraph">
              <wp:posOffset>-62865</wp:posOffset>
            </wp:positionV>
            <wp:extent cx="52070" cy="328930"/>
            <wp:effectExtent l="0" t="0" r="0" b="0"/>
            <wp:wrapNone/>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92"/>
                    <a:srcRect/>
                    <a:stretch>
                      <a:fillRect/>
                    </a:stretch>
                  </pic:blipFill>
                  <pic:spPr bwMode="auto">
                    <a:xfrm>
                      <a:off x="0" y="0"/>
                      <a:ext cx="52070" cy="328930"/>
                    </a:xfrm>
                    <a:prstGeom prst="rect">
                      <a:avLst/>
                    </a:prstGeom>
                    <a:noFill/>
                  </pic:spPr>
                </pic:pic>
              </a:graphicData>
            </a:graphic>
          </wp:anchor>
        </w:drawing>
      </w:r>
      <w:r>
        <w:rPr>
          <w:noProof/>
          <w:sz w:val="20"/>
          <w:szCs w:val="20"/>
        </w:rPr>
        <w:drawing>
          <wp:anchor distT="0" distB="0" distL="114300" distR="114300" simplePos="0" relativeHeight="251092992" behindDoc="1" locked="0" layoutInCell="0" allowOverlap="1" wp14:anchorId="7CC5AFF8" wp14:editId="46FCBC9F">
            <wp:simplePos x="0" y="0"/>
            <wp:positionH relativeFrom="column">
              <wp:posOffset>4505325</wp:posOffset>
            </wp:positionH>
            <wp:positionV relativeFrom="paragraph">
              <wp:posOffset>-62865</wp:posOffset>
            </wp:positionV>
            <wp:extent cx="36195" cy="328930"/>
            <wp:effectExtent l="0" t="0" r="0" b="0"/>
            <wp:wrapNone/>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93"/>
                    <a:srcRect/>
                    <a:stretch>
                      <a:fillRect/>
                    </a:stretch>
                  </pic:blipFill>
                  <pic:spPr bwMode="auto">
                    <a:xfrm>
                      <a:off x="0" y="0"/>
                      <a:ext cx="36195" cy="328930"/>
                    </a:xfrm>
                    <a:prstGeom prst="rect">
                      <a:avLst/>
                    </a:prstGeom>
                    <a:noFill/>
                  </pic:spPr>
                </pic:pic>
              </a:graphicData>
            </a:graphic>
          </wp:anchor>
        </w:drawing>
      </w:r>
      <w:r>
        <w:rPr>
          <w:noProof/>
          <w:sz w:val="20"/>
          <w:szCs w:val="20"/>
        </w:rPr>
        <w:drawing>
          <wp:anchor distT="0" distB="0" distL="114300" distR="114300" simplePos="0" relativeHeight="251094016" behindDoc="1" locked="0" layoutInCell="0" allowOverlap="1" wp14:anchorId="68DCFF98" wp14:editId="01465046">
            <wp:simplePos x="0" y="0"/>
            <wp:positionH relativeFrom="column">
              <wp:posOffset>4619625</wp:posOffset>
            </wp:positionH>
            <wp:positionV relativeFrom="paragraph">
              <wp:posOffset>-62865</wp:posOffset>
            </wp:positionV>
            <wp:extent cx="36195" cy="328930"/>
            <wp:effectExtent l="0" t="0" r="0" b="0"/>
            <wp:wrapNone/>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94"/>
                    <a:srcRect/>
                    <a:stretch>
                      <a:fillRect/>
                    </a:stretch>
                  </pic:blipFill>
                  <pic:spPr bwMode="auto">
                    <a:xfrm>
                      <a:off x="0" y="0"/>
                      <a:ext cx="36195" cy="328930"/>
                    </a:xfrm>
                    <a:prstGeom prst="rect">
                      <a:avLst/>
                    </a:prstGeom>
                    <a:noFill/>
                  </pic:spPr>
                </pic:pic>
              </a:graphicData>
            </a:graphic>
          </wp:anchor>
        </w:drawing>
      </w:r>
      <w:r>
        <w:rPr>
          <w:noProof/>
          <w:sz w:val="20"/>
          <w:szCs w:val="20"/>
        </w:rPr>
        <w:drawing>
          <wp:anchor distT="0" distB="0" distL="114300" distR="114300" simplePos="0" relativeHeight="251095040" behindDoc="1" locked="0" layoutInCell="0" allowOverlap="1" wp14:anchorId="0182500C" wp14:editId="7F457BD4">
            <wp:simplePos x="0" y="0"/>
            <wp:positionH relativeFrom="column">
              <wp:posOffset>4734560</wp:posOffset>
            </wp:positionH>
            <wp:positionV relativeFrom="paragraph">
              <wp:posOffset>-62865</wp:posOffset>
            </wp:positionV>
            <wp:extent cx="52070" cy="328930"/>
            <wp:effectExtent l="0" t="0" r="0" b="0"/>
            <wp:wrapNone/>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95"/>
                    <a:srcRect/>
                    <a:stretch>
                      <a:fillRect/>
                    </a:stretch>
                  </pic:blipFill>
                  <pic:spPr bwMode="auto">
                    <a:xfrm>
                      <a:off x="0" y="0"/>
                      <a:ext cx="52070" cy="328930"/>
                    </a:xfrm>
                    <a:prstGeom prst="rect">
                      <a:avLst/>
                    </a:prstGeom>
                    <a:noFill/>
                  </pic:spPr>
                </pic:pic>
              </a:graphicData>
            </a:graphic>
          </wp:anchor>
        </w:drawing>
      </w:r>
      <w:r>
        <w:rPr>
          <w:noProof/>
          <w:sz w:val="20"/>
          <w:szCs w:val="20"/>
        </w:rPr>
        <w:drawing>
          <wp:anchor distT="0" distB="0" distL="114300" distR="114300" simplePos="0" relativeHeight="251096064" behindDoc="1" locked="0" layoutInCell="0" allowOverlap="1" wp14:anchorId="27AC6472" wp14:editId="1B962E47">
            <wp:simplePos x="0" y="0"/>
            <wp:positionH relativeFrom="column">
              <wp:posOffset>4848860</wp:posOffset>
            </wp:positionH>
            <wp:positionV relativeFrom="paragraph">
              <wp:posOffset>-62865</wp:posOffset>
            </wp:positionV>
            <wp:extent cx="26670" cy="328930"/>
            <wp:effectExtent l="0" t="0" r="0" b="0"/>
            <wp:wrapNone/>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73"/>
                    <a:srcRect/>
                    <a:stretch>
                      <a:fillRect/>
                    </a:stretch>
                  </pic:blipFill>
                  <pic:spPr bwMode="auto">
                    <a:xfrm>
                      <a:off x="0" y="0"/>
                      <a:ext cx="26670" cy="328930"/>
                    </a:xfrm>
                    <a:prstGeom prst="rect">
                      <a:avLst/>
                    </a:prstGeom>
                    <a:noFill/>
                  </pic:spPr>
                </pic:pic>
              </a:graphicData>
            </a:graphic>
          </wp:anchor>
        </w:drawing>
      </w:r>
      <w:r>
        <w:rPr>
          <w:noProof/>
          <w:sz w:val="20"/>
          <w:szCs w:val="20"/>
        </w:rPr>
        <w:drawing>
          <wp:anchor distT="0" distB="0" distL="114300" distR="114300" simplePos="0" relativeHeight="251097088" behindDoc="1" locked="0" layoutInCell="0" allowOverlap="1" wp14:anchorId="6B7A0A7E" wp14:editId="43F18686">
            <wp:simplePos x="0" y="0"/>
            <wp:positionH relativeFrom="column">
              <wp:posOffset>4963160</wp:posOffset>
            </wp:positionH>
            <wp:positionV relativeFrom="paragraph">
              <wp:posOffset>-62865</wp:posOffset>
            </wp:positionV>
            <wp:extent cx="26670" cy="328930"/>
            <wp:effectExtent l="0" t="0" r="0" b="0"/>
            <wp:wrapNone/>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73"/>
                    <a:srcRect/>
                    <a:stretch>
                      <a:fillRect/>
                    </a:stretch>
                  </pic:blipFill>
                  <pic:spPr bwMode="auto">
                    <a:xfrm>
                      <a:off x="0" y="0"/>
                      <a:ext cx="26670" cy="328930"/>
                    </a:xfrm>
                    <a:prstGeom prst="rect">
                      <a:avLst/>
                    </a:prstGeom>
                    <a:noFill/>
                  </pic:spPr>
                </pic:pic>
              </a:graphicData>
            </a:graphic>
          </wp:anchor>
        </w:drawing>
      </w:r>
      <w:r>
        <w:rPr>
          <w:noProof/>
          <w:sz w:val="20"/>
          <w:szCs w:val="20"/>
        </w:rPr>
        <w:drawing>
          <wp:anchor distT="0" distB="0" distL="114300" distR="114300" simplePos="0" relativeHeight="251098112" behindDoc="1" locked="0" layoutInCell="0" allowOverlap="1" wp14:anchorId="23C29B2C" wp14:editId="7BC7AE50">
            <wp:simplePos x="0" y="0"/>
            <wp:positionH relativeFrom="column">
              <wp:posOffset>5077460</wp:posOffset>
            </wp:positionH>
            <wp:positionV relativeFrom="paragraph">
              <wp:posOffset>-62865</wp:posOffset>
            </wp:positionV>
            <wp:extent cx="52070" cy="328930"/>
            <wp:effectExtent l="0" t="0" r="0" b="0"/>
            <wp:wrapNone/>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96"/>
                    <a:srcRect/>
                    <a:stretch>
                      <a:fillRect/>
                    </a:stretch>
                  </pic:blipFill>
                  <pic:spPr bwMode="auto">
                    <a:xfrm>
                      <a:off x="0" y="0"/>
                      <a:ext cx="52070" cy="328930"/>
                    </a:xfrm>
                    <a:prstGeom prst="rect">
                      <a:avLst/>
                    </a:prstGeom>
                    <a:noFill/>
                  </pic:spPr>
                </pic:pic>
              </a:graphicData>
            </a:graphic>
          </wp:anchor>
        </w:drawing>
      </w:r>
      <w:r>
        <w:rPr>
          <w:noProof/>
          <w:sz w:val="20"/>
          <w:szCs w:val="20"/>
        </w:rPr>
        <w:drawing>
          <wp:anchor distT="0" distB="0" distL="114300" distR="114300" simplePos="0" relativeHeight="251099136" behindDoc="1" locked="0" layoutInCell="0" allowOverlap="1" wp14:anchorId="36773045" wp14:editId="15838EA0">
            <wp:simplePos x="0" y="0"/>
            <wp:positionH relativeFrom="column">
              <wp:posOffset>5192395</wp:posOffset>
            </wp:positionH>
            <wp:positionV relativeFrom="paragraph">
              <wp:posOffset>-62865</wp:posOffset>
            </wp:positionV>
            <wp:extent cx="41275" cy="328930"/>
            <wp:effectExtent l="0" t="0" r="0" b="0"/>
            <wp:wrapNone/>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97"/>
                    <a:srcRect/>
                    <a:stretch>
                      <a:fillRect/>
                    </a:stretch>
                  </pic:blipFill>
                  <pic:spPr bwMode="auto">
                    <a:xfrm>
                      <a:off x="0" y="0"/>
                      <a:ext cx="41275" cy="328930"/>
                    </a:xfrm>
                    <a:prstGeom prst="rect">
                      <a:avLst/>
                    </a:prstGeom>
                    <a:noFill/>
                  </pic:spPr>
                </pic:pic>
              </a:graphicData>
            </a:graphic>
          </wp:anchor>
        </w:drawing>
      </w:r>
      <w:r>
        <w:rPr>
          <w:noProof/>
          <w:sz w:val="20"/>
          <w:szCs w:val="20"/>
        </w:rPr>
        <w:drawing>
          <wp:anchor distT="0" distB="0" distL="114300" distR="114300" simplePos="0" relativeHeight="251100160" behindDoc="1" locked="0" layoutInCell="0" allowOverlap="1" wp14:anchorId="73035581" wp14:editId="61F43DB5">
            <wp:simplePos x="0" y="0"/>
            <wp:positionH relativeFrom="column">
              <wp:posOffset>5306695</wp:posOffset>
            </wp:positionH>
            <wp:positionV relativeFrom="paragraph">
              <wp:posOffset>-62865</wp:posOffset>
            </wp:positionV>
            <wp:extent cx="50165" cy="328930"/>
            <wp:effectExtent l="0" t="0" r="0" b="0"/>
            <wp:wrapNone/>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98"/>
                    <a:srcRect/>
                    <a:stretch>
                      <a:fillRect/>
                    </a:stretch>
                  </pic:blipFill>
                  <pic:spPr bwMode="auto">
                    <a:xfrm>
                      <a:off x="0" y="0"/>
                      <a:ext cx="50165" cy="328930"/>
                    </a:xfrm>
                    <a:prstGeom prst="rect">
                      <a:avLst/>
                    </a:prstGeom>
                    <a:noFill/>
                  </pic:spPr>
                </pic:pic>
              </a:graphicData>
            </a:graphic>
          </wp:anchor>
        </w:drawing>
      </w:r>
      <w:r>
        <w:rPr>
          <w:noProof/>
          <w:sz w:val="20"/>
          <w:szCs w:val="20"/>
        </w:rPr>
        <w:drawing>
          <wp:anchor distT="0" distB="0" distL="114300" distR="114300" simplePos="0" relativeHeight="251101184" behindDoc="1" locked="0" layoutInCell="0" allowOverlap="1" wp14:anchorId="71F02EBB" wp14:editId="263D9DF1">
            <wp:simplePos x="0" y="0"/>
            <wp:positionH relativeFrom="column">
              <wp:posOffset>5420995</wp:posOffset>
            </wp:positionH>
            <wp:positionV relativeFrom="paragraph">
              <wp:posOffset>-62865</wp:posOffset>
            </wp:positionV>
            <wp:extent cx="26670" cy="328930"/>
            <wp:effectExtent l="0" t="0" r="0" b="0"/>
            <wp:wrapNone/>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73"/>
                    <a:srcRect/>
                    <a:stretch>
                      <a:fillRect/>
                    </a:stretch>
                  </pic:blipFill>
                  <pic:spPr bwMode="auto">
                    <a:xfrm>
                      <a:off x="0" y="0"/>
                      <a:ext cx="26670" cy="328930"/>
                    </a:xfrm>
                    <a:prstGeom prst="rect">
                      <a:avLst/>
                    </a:prstGeom>
                    <a:noFill/>
                  </pic:spPr>
                </pic:pic>
              </a:graphicData>
            </a:graphic>
          </wp:anchor>
        </w:drawing>
      </w:r>
      <w:r>
        <w:rPr>
          <w:noProof/>
          <w:sz w:val="20"/>
          <w:szCs w:val="20"/>
        </w:rPr>
        <w:drawing>
          <wp:anchor distT="0" distB="0" distL="114300" distR="114300" simplePos="0" relativeHeight="251102208" behindDoc="1" locked="0" layoutInCell="0" allowOverlap="1" wp14:anchorId="24E0F082" wp14:editId="6477696A">
            <wp:simplePos x="0" y="0"/>
            <wp:positionH relativeFrom="column">
              <wp:posOffset>5535930</wp:posOffset>
            </wp:positionH>
            <wp:positionV relativeFrom="paragraph">
              <wp:posOffset>-62865</wp:posOffset>
            </wp:positionV>
            <wp:extent cx="26670" cy="328930"/>
            <wp:effectExtent l="0" t="0" r="0" b="0"/>
            <wp:wrapNone/>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80"/>
                    <a:srcRect/>
                    <a:stretch>
                      <a:fillRect/>
                    </a:stretch>
                  </pic:blipFill>
                  <pic:spPr bwMode="auto">
                    <a:xfrm>
                      <a:off x="0" y="0"/>
                      <a:ext cx="26670" cy="328930"/>
                    </a:xfrm>
                    <a:prstGeom prst="rect">
                      <a:avLst/>
                    </a:prstGeom>
                    <a:noFill/>
                  </pic:spPr>
                </pic:pic>
              </a:graphicData>
            </a:graphic>
          </wp:anchor>
        </w:drawing>
      </w:r>
      <w:r>
        <w:rPr>
          <w:noProof/>
          <w:sz w:val="20"/>
          <w:szCs w:val="20"/>
        </w:rPr>
        <w:drawing>
          <wp:anchor distT="0" distB="0" distL="114300" distR="114300" simplePos="0" relativeHeight="251103232" behindDoc="1" locked="0" layoutInCell="0" allowOverlap="1" wp14:anchorId="5413FE91" wp14:editId="1E19F292">
            <wp:simplePos x="0" y="0"/>
            <wp:positionH relativeFrom="column">
              <wp:posOffset>5650230</wp:posOffset>
            </wp:positionH>
            <wp:positionV relativeFrom="paragraph">
              <wp:posOffset>-62865</wp:posOffset>
            </wp:positionV>
            <wp:extent cx="26670" cy="328930"/>
            <wp:effectExtent l="0" t="0" r="0" b="0"/>
            <wp:wrapNone/>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80"/>
                    <a:srcRect/>
                    <a:stretch>
                      <a:fillRect/>
                    </a:stretch>
                  </pic:blipFill>
                  <pic:spPr bwMode="auto">
                    <a:xfrm>
                      <a:off x="0" y="0"/>
                      <a:ext cx="26670" cy="328930"/>
                    </a:xfrm>
                    <a:prstGeom prst="rect">
                      <a:avLst/>
                    </a:prstGeom>
                    <a:noFill/>
                  </pic:spPr>
                </pic:pic>
              </a:graphicData>
            </a:graphic>
          </wp:anchor>
        </w:drawing>
      </w:r>
      <w:r>
        <w:rPr>
          <w:noProof/>
          <w:sz w:val="20"/>
          <w:szCs w:val="20"/>
        </w:rPr>
        <w:drawing>
          <wp:anchor distT="0" distB="0" distL="114300" distR="114300" simplePos="0" relativeHeight="251104256" behindDoc="1" locked="0" layoutInCell="0" allowOverlap="1" wp14:anchorId="647B821C" wp14:editId="713B596A">
            <wp:simplePos x="0" y="0"/>
            <wp:positionH relativeFrom="column">
              <wp:posOffset>5765165</wp:posOffset>
            </wp:positionH>
            <wp:positionV relativeFrom="paragraph">
              <wp:posOffset>-62865</wp:posOffset>
            </wp:positionV>
            <wp:extent cx="52070" cy="328930"/>
            <wp:effectExtent l="0" t="0" r="0" b="0"/>
            <wp:wrapNone/>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99"/>
                    <a:srcRect/>
                    <a:stretch>
                      <a:fillRect/>
                    </a:stretch>
                  </pic:blipFill>
                  <pic:spPr bwMode="auto">
                    <a:xfrm>
                      <a:off x="0" y="0"/>
                      <a:ext cx="52070" cy="328930"/>
                    </a:xfrm>
                    <a:prstGeom prst="rect">
                      <a:avLst/>
                    </a:prstGeom>
                    <a:noFill/>
                  </pic:spPr>
                </pic:pic>
              </a:graphicData>
            </a:graphic>
          </wp:anchor>
        </w:drawing>
      </w:r>
      <w:r>
        <w:rPr>
          <w:noProof/>
          <w:sz w:val="20"/>
          <w:szCs w:val="20"/>
        </w:rPr>
        <w:drawing>
          <wp:anchor distT="0" distB="0" distL="114300" distR="114300" simplePos="0" relativeHeight="251105280" behindDoc="1" locked="0" layoutInCell="0" allowOverlap="1" wp14:anchorId="0CE23145" wp14:editId="5C88DDFC">
            <wp:simplePos x="0" y="0"/>
            <wp:positionH relativeFrom="column">
              <wp:posOffset>5879465</wp:posOffset>
            </wp:positionH>
            <wp:positionV relativeFrom="paragraph">
              <wp:posOffset>-62865</wp:posOffset>
            </wp:positionV>
            <wp:extent cx="36195" cy="328930"/>
            <wp:effectExtent l="0" t="0" r="0" b="0"/>
            <wp:wrapNone/>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100"/>
                    <a:srcRect/>
                    <a:stretch>
                      <a:fillRect/>
                    </a:stretch>
                  </pic:blipFill>
                  <pic:spPr bwMode="auto">
                    <a:xfrm>
                      <a:off x="0" y="0"/>
                      <a:ext cx="36195" cy="328930"/>
                    </a:xfrm>
                    <a:prstGeom prst="rect">
                      <a:avLst/>
                    </a:prstGeom>
                    <a:noFill/>
                  </pic:spPr>
                </pic:pic>
              </a:graphicData>
            </a:graphic>
          </wp:anchor>
        </w:drawing>
      </w:r>
      <w:r>
        <w:rPr>
          <w:noProof/>
          <w:sz w:val="20"/>
          <w:szCs w:val="20"/>
        </w:rPr>
        <w:drawing>
          <wp:anchor distT="0" distB="0" distL="114300" distR="114300" simplePos="0" relativeHeight="251106304" behindDoc="1" locked="0" layoutInCell="0" allowOverlap="1" wp14:anchorId="09B8F60D" wp14:editId="17C3FA9C">
            <wp:simplePos x="0" y="0"/>
            <wp:positionH relativeFrom="column">
              <wp:posOffset>5993765</wp:posOffset>
            </wp:positionH>
            <wp:positionV relativeFrom="paragraph">
              <wp:posOffset>-62865</wp:posOffset>
            </wp:positionV>
            <wp:extent cx="36195" cy="328930"/>
            <wp:effectExtent l="0" t="0" r="0" b="0"/>
            <wp:wrapNone/>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101"/>
                    <a:srcRect/>
                    <a:stretch>
                      <a:fillRect/>
                    </a:stretch>
                  </pic:blipFill>
                  <pic:spPr bwMode="auto">
                    <a:xfrm>
                      <a:off x="0" y="0"/>
                      <a:ext cx="36195" cy="328930"/>
                    </a:xfrm>
                    <a:prstGeom prst="rect">
                      <a:avLst/>
                    </a:prstGeom>
                    <a:noFill/>
                  </pic:spPr>
                </pic:pic>
              </a:graphicData>
            </a:graphic>
          </wp:anchor>
        </w:drawing>
      </w:r>
      <w:r>
        <w:rPr>
          <w:noProof/>
          <w:sz w:val="20"/>
          <w:szCs w:val="20"/>
        </w:rPr>
        <w:drawing>
          <wp:anchor distT="0" distB="0" distL="114300" distR="114300" simplePos="0" relativeHeight="251107328" behindDoc="1" locked="0" layoutInCell="0" allowOverlap="1" wp14:anchorId="5471FAC1" wp14:editId="33AD8DEA">
            <wp:simplePos x="0" y="0"/>
            <wp:positionH relativeFrom="column">
              <wp:posOffset>6108065</wp:posOffset>
            </wp:positionH>
            <wp:positionV relativeFrom="paragraph">
              <wp:posOffset>-62865</wp:posOffset>
            </wp:positionV>
            <wp:extent cx="52070" cy="328930"/>
            <wp:effectExtent l="0" t="0" r="0" b="0"/>
            <wp:wrapNone/>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102"/>
                    <a:srcRect/>
                    <a:stretch>
                      <a:fillRect/>
                    </a:stretch>
                  </pic:blipFill>
                  <pic:spPr bwMode="auto">
                    <a:xfrm>
                      <a:off x="0" y="0"/>
                      <a:ext cx="52070" cy="328930"/>
                    </a:xfrm>
                    <a:prstGeom prst="rect">
                      <a:avLst/>
                    </a:prstGeom>
                    <a:noFill/>
                  </pic:spPr>
                </pic:pic>
              </a:graphicData>
            </a:graphic>
          </wp:anchor>
        </w:drawing>
      </w:r>
      <w:r>
        <w:rPr>
          <w:noProof/>
          <w:sz w:val="20"/>
          <w:szCs w:val="20"/>
        </w:rPr>
        <w:drawing>
          <wp:anchor distT="0" distB="0" distL="114300" distR="114300" simplePos="0" relativeHeight="251108352" behindDoc="1" locked="0" layoutInCell="0" allowOverlap="1" wp14:anchorId="242A0EA5" wp14:editId="7C80921A">
            <wp:simplePos x="0" y="0"/>
            <wp:positionH relativeFrom="column">
              <wp:posOffset>6223000</wp:posOffset>
            </wp:positionH>
            <wp:positionV relativeFrom="paragraph">
              <wp:posOffset>-62865</wp:posOffset>
            </wp:positionV>
            <wp:extent cx="31750" cy="328930"/>
            <wp:effectExtent l="0" t="0" r="0" b="0"/>
            <wp:wrapNone/>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89"/>
                    <a:srcRect/>
                    <a:stretch>
                      <a:fillRect/>
                    </a:stretch>
                  </pic:blipFill>
                  <pic:spPr bwMode="auto">
                    <a:xfrm>
                      <a:off x="0" y="0"/>
                      <a:ext cx="31750" cy="328930"/>
                    </a:xfrm>
                    <a:prstGeom prst="rect">
                      <a:avLst/>
                    </a:prstGeom>
                    <a:noFill/>
                  </pic:spPr>
                </pic:pic>
              </a:graphicData>
            </a:graphic>
          </wp:anchor>
        </w:drawing>
      </w:r>
      <w:r>
        <w:rPr>
          <w:noProof/>
          <w:sz w:val="20"/>
          <w:szCs w:val="20"/>
        </w:rPr>
        <w:drawing>
          <wp:anchor distT="0" distB="0" distL="114300" distR="114300" simplePos="0" relativeHeight="251109376" behindDoc="1" locked="0" layoutInCell="0" allowOverlap="1" wp14:anchorId="6B71D831" wp14:editId="097FCD9C">
            <wp:simplePos x="0" y="0"/>
            <wp:positionH relativeFrom="column">
              <wp:posOffset>6337300</wp:posOffset>
            </wp:positionH>
            <wp:positionV relativeFrom="paragraph">
              <wp:posOffset>-62865</wp:posOffset>
            </wp:positionV>
            <wp:extent cx="45720" cy="328930"/>
            <wp:effectExtent l="0" t="0" r="0" b="0"/>
            <wp:wrapNone/>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103"/>
                    <a:srcRect/>
                    <a:stretch>
                      <a:fillRect/>
                    </a:stretch>
                  </pic:blipFill>
                  <pic:spPr bwMode="auto">
                    <a:xfrm>
                      <a:off x="0" y="0"/>
                      <a:ext cx="45720" cy="328930"/>
                    </a:xfrm>
                    <a:prstGeom prst="rect">
                      <a:avLst/>
                    </a:prstGeom>
                    <a:noFill/>
                  </pic:spPr>
                </pic:pic>
              </a:graphicData>
            </a:graphic>
          </wp:anchor>
        </w:drawing>
      </w:r>
      <w:r>
        <w:rPr>
          <w:noProof/>
          <w:sz w:val="20"/>
          <w:szCs w:val="20"/>
        </w:rPr>
        <w:drawing>
          <wp:anchor distT="0" distB="0" distL="114300" distR="114300" simplePos="0" relativeHeight="251110400" behindDoc="1" locked="0" layoutInCell="0" allowOverlap="1" wp14:anchorId="06FF8C41" wp14:editId="14B43E08">
            <wp:simplePos x="0" y="0"/>
            <wp:positionH relativeFrom="column">
              <wp:posOffset>6452235</wp:posOffset>
            </wp:positionH>
            <wp:positionV relativeFrom="paragraph">
              <wp:posOffset>-62865</wp:posOffset>
            </wp:positionV>
            <wp:extent cx="50165" cy="328930"/>
            <wp:effectExtent l="0" t="0" r="0" b="0"/>
            <wp:wrapNone/>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104"/>
                    <a:srcRect/>
                    <a:stretch>
                      <a:fillRect/>
                    </a:stretch>
                  </pic:blipFill>
                  <pic:spPr bwMode="auto">
                    <a:xfrm>
                      <a:off x="0" y="0"/>
                      <a:ext cx="50165" cy="328930"/>
                    </a:xfrm>
                    <a:prstGeom prst="rect">
                      <a:avLst/>
                    </a:prstGeom>
                    <a:noFill/>
                  </pic:spPr>
                </pic:pic>
              </a:graphicData>
            </a:graphic>
          </wp:anchor>
        </w:drawing>
      </w:r>
      <w:r>
        <w:rPr>
          <w:noProof/>
          <w:sz w:val="20"/>
          <w:szCs w:val="20"/>
        </w:rPr>
        <w:drawing>
          <wp:anchor distT="0" distB="0" distL="114300" distR="114300" simplePos="0" relativeHeight="251111424" behindDoc="1" locked="0" layoutInCell="0" allowOverlap="1" wp14:anchorId="61BC7705" wp14:editId="162EEAE9">
            <wp:simplePos x="0" y="0"/>
            <wp:positionH relativeFrom="column">
              <wp:posOffset>6566535</wp:posOffset>
            </wp:positionH>
            <wp:positionV relativeFrom="paragraph">
              <wp:posOffset>-62865</wp:posOffset>
            </wp:positionV>
            <wp:extent cx="26670" cy="328930"/>
            <wp:effectExtent l="0" t="0" r="0" b="0"/>
            <wp:wrapNone/>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80"/>
                    <a:srcRect/>
                    <a:stretch>
                      <a:fillRect/>
                    </a:stretch>
                  </pic:blipFill>
                  <pic:spPr bwMode="auto">
                    <a:xfrm>
                      <a:off x="0" y="0"/>
                      <a:ext cx="26670" cy="328930"/>
                    </a:xfrm>
                    <a:prstGeom prst="rect">
                      <a:avLst/>
                    </a:prstGeom>
                    <a:noFill/>
                  </pic:spPr>
                </pic:pic>
              </a:graphicData>
            </a:graphic>
          </wp:anchor>
        </w:drawing>
      </w:r>
      <w:r>
        <w:rPr>
          <w:noProof/>
          <w:sz w:val="20"/>
          <w:szCs w:val="20"/>
        </w:rPr>
        <w:drawing>
          <wp:anchor distT="0" distB="0" distL="114300" distR="114300" simplePos="0" relativeHeight="251112448" behindDoc="1" locked="0" layoutInCell="0" allowOverlap="1" wp14:anchorId="20F6BC4C" wp14:editId="34A2664F">
            <wp:simplePos x="0" y="0"/>
            <wp:positionH relativeFrom="column">
              <wp:posOffset>6680835</wp:posOffset>
            </wp:positionH>
            <wp:positionV relativeFrom="paragraph">
              <wp:posOffset>-62865</wp:posOffset>
            </wp:positionV>
            <wp:extent cx="40640" cy="328930"/>
            <wp:effectExtent l="0" t="0" r="0" b="0"/>
            <wp:wrapNone/>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105"/>
                    <a:srcRect/>
                    <a:stretch>
                      <a:fillRect/>
                    </a:stretch>
                  </pic:blipFill>
                  <pic:spPr bwMode="auto">
                    <a:xfrm>
                      <a:off x="0" y="0"/>
                      <a:ext cx="40640" cy="328930"/>
                    </a:xfrm>
                    <a:prstGeom prst="rect">
                      <a:avLst/>
                    </a:prstGeom>
                    <a:noFill/>
                  </pic:spPr>
                </pic:pic>
              </a:graphicData>
            </a:graphic>
          </wp:anchor>
        </w:drawing>
      </w:r>
      <w:r>
        <w:rPr>
          <w:noProof/>
          <w:sz w:val="20"/>
          <w:szCs w:val="20"/>
        </w:rPr>
        <w:drawing>
          <wp:anchor distT="0" distB="0" distL="114300" distR="114300" simplePos="0" relativeHeight="251113472" behindDoc="1" locked="0" layoutInCell="0" allowOverlap="1" wp14:anchorId="553BAF1A" wp14:editId="6DB96071">
            <wp:simplePos x="0" y="0"/>
            <wp:positionH relativeFrom="column">
              <wp:posOffset>6795770</wp:posOffset>
            </wp:positionH>
            <wp:positionV relativeFrom="paragraph">
              <wp:posOffset>-62865</wp:posOffset>
            </wp:positionV>
            <wp:extent cx="40640" cy="328930"/>
            <wp:effectExtent l="0" t="0" r="0" b="0"/>
            <wp:wrapNone/>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106"/>
                    <a:srcRect/>
                    <a:stretch>
                      <a:fillRect/>
                    </a:stretch>
                  </pic:blipFill>
                  <pic:spPr bwMode="auto">
                    <a:xfrm>
                      <a:off x="0" y="0"/>
                      <a:ext cx="40640" cy="328930"/>
                    </a:xfrm>
                    <a:prstGeom prst="rect">
                      <a:avLst/>
                    </a:prstGeom>
                    <a:noFill/>
                  </pic:spPr>
                </pic:pic>
              </a:graphicData>
            </a:graphic>
          </wp:anchor>
        </w:drawing>
      </w:r>
      <w:r>
        <w:rPr>
          <w:noProof/>
          <w:sz w:val="20"/>
          <w:szCs w:val="20"/>
        </w:rPr>
        <w:drawing>
          <wp:anchor distT="0" distB="0" distL="114300" distR="114300" simplePos="0" relativeHeight="251114496" behindDoc="1" locked="0" layoutInCell="0" allowOverlap="1" wp14:anchorId="7BB5D3BF" wp14:editId="09893A9B">
            <wp:simplePos x="0" y="0"/>
            <wp:positionH relativeFrom="column">
              <wp:posOffset>6910070</wp:posOffset>
            </wp:positionH>
            <wp:positionV relativeFrom="paragraph">
              <wp:posOffset>-62865</wp:posOffset>
            </wp:positionV>
            <wp:extent cx="26670" cy="328930"/>
            <wp:effectExtent l="0" t="0" r="0" b="0"/>
            <wp:wrapNone/>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80"/>
                    <a:srcRect/>
                    <a:stretch>
                      <a:fillRect/>
                    </a:stretch>
                  </pic:blipFill>
                  <pic:spPr bwMode="auto">
                    <a:xfrm>
                      <a:off x="0" y="0"/>
                      <a:ext cx="26670" cy="328930"/>
                    </a:xfrm>
                    <a:prstGeom prst="rect">
                      <a:avLst/>
                    </a:prstGeom>
                    <a:noFill/>
                  </pic:spPr>
                </pic:pic>
              </a:graphicData>
            </a:graphic>
          </wp:anchor>
        </w:drawing>
      </w:r>
      <w:r>
        <w:rPr>
          <w:noProof/>
          <w:sz w:val="20"/>
          <w:szCs w:val="20"/>
        </w:rPr>
        <w:drawing>
          <wp:anchor distT="0" distB="0" distL="114300" distR="114300" simplePos="0" relativeHeight="251115520" behindDoc="1" locked="0" layoutInCell="0" allowOverlap="1" wp14:anchorId="7099F54B" wp14:editId="5D6425CC">
            <wp:simplePos x="0" y="0"/>
            <wp:positionH relativeFrom="column">
              <wp:posOffset>7024370</wp:posOffset>
            </wp:positionH>
            <wp:positionV relativeFrom="paragraph">
              <wp:posOffset>-62865</wp:posOffset>
            </wp:positionV>
            <wp:extent cx="52070" cy="328930"/>
            <wp:effectExtent l="0" t="0" r="0" b="0"/>
            <wp:wrapNone/>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107"/>
                    <a:srcRect/>
                    <a:stretch>
                      <a:fillRect/>
                    </a:stretch>
                  </pic:blipFill>
                  <pic:spPr bwMode="auto">
                    <a:xfrm>
                      <a:off x="0" y="0"/>
                      <a:ext cx="52070" cy="328930"/>
                    </a:xfrm>
                    <a:prstGeom prst="rect">
                      <a:avLst/>
                    </a:prstGeom>
                    <a:noFill/>
                  </pic:spPr>
                </pic:pic>
              </a:graphicData>
            </a:graphic>
          </wp:anchor>
        </w:drawing>
      </w:r>
      <w:r>
        <w:rPr>
          <w:noProof/>
          <w:sz w:val="20"/>
          <w:szCs w:val="20"/>
        </w:rPr>
        <w:drawing>
          <wp:anchor distT="0" distB="0" distL="114300" distR="114300" simplePos="0" relativeHeight="251116544" behindDoc="1" locked="0" layoutInCell="0" allowOverlap="1" wp14:anchorId="660ADE25" wp14:editId="49F925E1">
            <wp:simplePos x="0" y="0"/>
            <wp:positionH relativeFrom="column">
              <wp:posOffset>7139305</wp:posOffset>
            </wp:positionH>
            <wp:positionV relativeFrom="paragraph">
              <wp:posOffset>-62865</wp:posOffset>
            </wp:positionV>
            <wp:extent cx="26670" cy="328930"/>
            <wp:effectExtent l="0" t="0" r="0" b="0"/>
            <wp:wrapNone/>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73"/>
                    <a:srcRect/>
                    <a:stretch>
                      <a:fillRect/>
                    </a:stretch>
                  </pic:blipFill>
                  <pic:spPr bwMode="auto">
                    <a:xfrm>
                      <a:off x="0" y="0"/>
                      <a:ext cx="26670" cy="328930"/>
                    </a:xfrm>
                    <a:prstGeom prst="rect">
                      <a:avLst/>
                    </a:prstGeom>
                    <a:noFill/>
                  </pic:spPr>
                </pic:pic>
              </a:graphicData>
            </a:graphic>
          </wp:anchor>
        </w:drawing>
      </w:r>
      <w:r>
        <w:rPr>
          <w:noProof/>
          <w:sz w:val="20"/>
          <w:szCs w:val="20"/>
        </w:rPr>
        <w:drawing>
          <wp:anchor distT="0" distB="0" distL="114300" distR="114300" simplePos="0" relativeHeight="251117568" behindDoc="1" locked="0" layoutInCell="0" allowOverlap="1" wp14:anchorId="762F0CEA" wp14:editId="060F6798">
            <wp:simplePos x="0" y="0"/>
            <wp:positionH relativeFrom="column">
              <wp:posOffset>7253605</wp:posOffset>
            </wp:positionH>
            <wp:positionV relativeFrom="paragraph">
              <wp:posOffset>-62865</wp:posOffset>
            </wp:positionV>
            <wp:extent cx="45720" cy="328930"/>
            <wp:effectExtent l="0" t="0" r="0" b="0"/>
            <wp:wrapNone/>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108"/>
                    <a:srcRect/>
                    <a:stretch>
                      <a:fillRect/>
                    </a:stretch>
                  </pic:blipFill>
                  <pic:spPr bwMode="auto">
                    <a:xfrm>
                      <a:off x="0" y="0"/>
                      <a:ext cx="45720" cy="328930"/>
                    </a:xfrm>
                    <a:prstGeom prst="rect">
                      <a:avLst/>
                    </a:prstGeom>
                    <a:noFill/>
                  </pic:spPr>
                </pic:pic>
              </a:graphicData>
            </a:graphic>
          </wp:anchor>
        </w:drawing>
      </w:r>
      <w:r>
        <w:rPr>
          <w:noProof/>
          <w:sz w:val="20"/>
          <w:szCs w:val="20"/>
        </w:rPr>
        <w:drawing>
          <wp:anchor distT="0" distB="0" distL="114300" distR="114300" simplePos="0" relativeHeight="251118592" behindDoc="1" locked="0" layoutInCell="0" allowOverlap="1" wp14:anchorId="1805EBFE" wp14:editId="363B2479">
            <wp:simplePos x="0" y="0"/>
            <wp:positionH relativeFrom="column">
              <wp:posOffset>7367905</wp:posOffset>
            </wp:positionH>
            <wp:positionV relativeFrom="paragraph">
              <wp:posOffset>-62865</wp:posOffset>
            </wp:positionV>
            <wp:extent cx="26670" cy="328930"/>
            <wp:effectExtent l="0" t="0" r="0" b="0"/>
            <wp:wrapNone/>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73"/>
                    <a:srcRect/>
                    <a:stretch>
                      <a:fillRect/>
                    </a:stretch>
                  </pic:blipFill>
                  <pic:spPr bwMode="auto">
                    <a:xfrm>
                      <a:off x="0" y="0"/>
                      <a:ext cx="26670" cy="328930"/>
                    </a:xfrm>
                    <a:prstGeom prst="rect">
                      <a:avLst/>
                    </a:prstGeom>
                    <a:noFill/>
                  </pic:spPr>
                </pic:pic>
              </a:graphicData>
            </a:graphic>
          </wp:anchor>
        </w:drawing>
      </w:r>
      <w:r>
        <w:rPr>
          <w:noProof/>
          <w:sz w:val="20"/>
          <w:szCs w:val="20"/>
        </w:rPr>
        <w:drawing>
          <wp:anchor distT="0" distB="0" distL="114300" distR="114300" simplePos="0" relativeHeight="251119616" behindDoc="1" locked="0" layoutInCell="0" allowOverlap="1" wp14:anchorId="15F30E73" wp14:editId="287E191C">
            <wp:simplePos x="0" y="0"/>
            <wp:positionH relativeFrom="column">
              <wp:posOffset>7482840</wp:posOffset>
            </wp:positionH>
            <wp:positionV relativeFrom="paragraph">
              <wp:posOffset>-62865</wp:posOffset>
            </wp:positionV>
            <wp:extent cx="31750" cy="328930"/>
            <wp:effectExtent l="0" t="0" r="0" b="0"/>
            <wp:wrapNone/>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89"/>
                    <a:srcRect/>
                    <a:stretch>
                      <a:fillRect/>
                    </a:stretch>
                  </pic:blipFill>
                  <pic:spPr bwMode="auto">
                    <a:xfrm>
                      <a:off x="0" y="0"/>
                      <a:ext cx="31750" cy="328930"/>
                    </a:xfrm>
                    <a:prstGeom prst="rect">
                      <a:avLst/>
                    </a:prstGeom>
                    <a:noFill/>
                  </pic:spPr>
                </pic:pic>
              </a:graphicData>
            </a:graphic>
          </wp:anchor>
        </w:drawing>
      </w:r>
      <w:r>
        <w:rPr>
          <w:noProof/>
          <w:sz w:val="20"/>
          <w:szCs w:val="20"/>
        </w:rPr>
        <w:drawing>
          <wp:anchor distT="0" distB="0" distL="114300" distR="114300" simplePos="0" relativeHeight="251120640" behindDoc="1" locked="0" layoutInCell="0" allowOverlap="1" wp14:anchorId="08961E04" wp14:editId="020A46F0">
            <wp:simplePos x="0" y="0"/>
            <wp:positionH relativeFrom="column">
              <wp:posOffset>7597140</wp:posOffset>
            </wp:positionH>
            <wp:positionV relativeFrom="paragraph">
              <wp:posOffset>-62865</wp:posOffset>
            </wp:positionV>
            <wp:extent cx="26670" cy="328930"/>
            <wp:effectExtent l="0" t="0" r="0" b="0"/>
            <wp:wrapNone/>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73"/>
                    <a:srcRect/>
                    <a:stretch>
                      <a:fillRect/>
                    </a:stretch>
                  </pic:blipFill>
                  <pic:spPr bwMode="auto">
                    <a:xfrm>
                      <a:off x="0" y="0"/>
                      <a:ext cx="26670" cy="328930"/>
                    </a:xfrm>
                    <a:prstGeom prst="rect">
                      <a:avLst/>
                    </a:prstGeom>
                    <a:noFill/>
                  </pic:spPr>
                </pic:pic>
              </a:graphicData>
            </a:graphic>
          </wp:anchor>
        </w:drawing>
      </w:r>
      <w:r>
        <w:rPr>
          <w:noProof/>
          <w:sz w:val="20"/>
          <w:szCs w:val="20"/>
        </w:rPr>
        <w:drawing>
          <wp:anchor distT="0" distB="0" distL="114300" distR="114300" simplePos="0" relativeHeight="251121664" behindDoc="1" locked="0" layoutInCell="0" allowOverlap="1" wp14:anchorId="5F50239A" wp14:editId="2072B08D">
            <wp:simplePos x="0" y="0"/>
            <wp:positionH relativeFrom="column">
              <wp:posOffset>7711440</wp:posOffset>
            </wp:positionH>
            <wp:positionV relativeFrom="paragraph">
              <wp:posOffset>-62865</wp:posOffset>
            </wp:positionV>
            <wp:extent cx="45720" cy="328930"/>
            <wp:effectExtent l="0" t="0" r="0" b="0"/>
            <wp:wrapNone/>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109"/>
                    <a:srcRect/>
                    <a:stretch>
                      <a:fillRect/>
                    </a:stretch>
                  </pic:blipFill>
                  <pic:spPr bwMode="auto">
                    <a:xfrm>
                      <a:off x="0" y="0"/>
                      <a:ext cx="45720" cy="328930"/>
                    </a:xfrm>
                    <a:prstGeom prst="rect">
                      <a:avLst/>
                    </a:prstGeom>
                    <a:noFill/>
                  </pic:spPr>
                </pic:pic>
              </a:graphicData>
            </a:graphic>
          </wp:anchor>
        </w:drawing>
      </w:r>
      <w:r>
        <w:rPr>
          <w:noProof/>
          <w:sz w:val="20"/>
          <w:szCs w:val="20"/>
        </w:rPr>
        <w:drawing>
          <wp:anchor distT="0" distB="0" distL="114300" distR="114300" simplePos="0" relativeHeight="251122688" behindDoc="1" locked="0" layoutInCell="0" allowOverlap="1" wp14:anchorId="6AEBE763" wp14:editId="7718BCD1">
            <wp:simplePos x="0" y="0"/>
            <wp:positionH relativeFrom="column">
              <wp:posOffset>7826375</wp:posOffset>
            </wp:positionH>
            <wp:positionV relativeFrom="paragraph">
              <wp:posOffset>-62865</wp:posOffset>
            </wp:positionV>
            <wp:extent cx="40640" cy="328930"/>
            <wp:effectExtent l="0" t="0" r="0" b="0"/>
            <wp:wrapNone/>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110"/>
                    <a:srcRect/>
                    <a:stretch>
                      <a:fillRect/>
                    </a:stretch>
                  </pic:blipFill>
                  <pic:spPr bwMode="auto">
                    <a:xfrm>
                      <a:off x="0" y="0"/>
                      <a:ext cx="40640" cy="328930"/>
                    </a:xfrm>
                    <a:prstGeom prst="rect">
                      <a:avLst/>
                    </a:prstGeom>
                    <a:noFill/>
                  </pic:spPr>
                </pic:pic>
              </a:graphicData>
            </a:graphic>
          </wp:anchor>
        </w:drawing>
      </w:r>
      <w:r>
        <w:rPr>
          <w:noProof/>
          <w:sz w:val="20"/>
          <w:szCs w:val="20"/>
        </w:rPr>
        <w:drawing>
          <wp:anchor distT="0" distB="0" distL="114300" distR="114300" simplePos="0" relativeHeight="251123712" behindDoc="1" locked="0" layoutInCell="0" allowOverlap="1" wp14:anchorId="0B10A7DF" wp14:editId="1904D8ED">
            <wp:simplePos x="0" y="0"/>
            <wp:positionH relativeFrom="column">
              <wp:posOffset>7940675</wp:posOffset>
            </wp:positionH>
            <wp:positionV relativeFrom="paragraph">
              <wp:posOffset>-62865</wp:posOffset>
            </wp:positionV>
            <wp:extent cx="52070" cy="328930"/>
            <wp:effectExtent l="0" t="0" r="0" b="0"/>
            <wp:wrapNone/>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111"/>
                    <a:srcRect/>
                    <a:stretch>
                      <a:fillRect/>
                    </a:stretch>
                  </pic:blipFill>
                  <pic:spPr bwMode="auto">
                    <a:xfrm>
                      <a:off x="0" y="0"/>
                      <a:ext cx="52070" cy="328930"/>
                    </a:xfrm>
                    <a:prstGeom prst="rect">
                      <a:avLst/>
                    </a:prstGeom>
                    <a:noFill/>
                  </pic:spPr>
                </pic:pic>
              </a:graphicData>
            </a:graphic>
          </wp:anchor>
        </w:drawing>
      </w:r>
      <w:r>
        <w:rPr>
          <w:noProof/>
          <w:sz w:val="20"/>
          <w:szCs w:val="20"/>
        </w:rPr>
        <w:drawing>
          <wp:anchor distT="0" distB="0" distL="114300" distR="114300" simplePos="0" relativeHeight="251124736" behindDoc="1" locked="0" layoutInCell="0" allowOverlap="1" wp14:anchorId="6A02B770" wp14:editId="05443E80">
            <wp:simplePos x="0" y="0"/>
            <wp:positionH relativeFrom="column">
              <wp:posOffset>465455</wp:posOffset>
            </wp:positionH>
            <wp:positionV relativeFrom="paragraph">
              <wp:posOffset>-62865</wp:posOffset>
            </wp:positionV>
            <wp:extent cx="67945" cy="328930"/>
            <wp:effectExtent l="0" t="0" r="0" b="0"/>
            <wp:wrapNone/>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112"/>
                    <a:srcRect/>
                    <a:stretch>
                      <a:fillRect/>
                    </a:stretch>
                  </pic:blipFill>
                  <pic:spPr bwMode="auto">
                    <a:xfrm>
                      <a:off x="0" y="0"/>
                      <a:ext cx="67945" cy="328930"/>
                    </a:xfrm>
                    <a:prstGeom prst="rect">
                      <a:avLst/>
                    </a:prstGeom>
                    <a:noFill/>
                  </pic:spPr>
                </pic:pic>
              </a:graphicData>
            </a:graphic>
          </wp:anchor>
        </w:drawing>
      </w:r>
    </w:p>
    <w:p w14:paraId="6F79F67B" w14:textId="77777777" w:rsidR="004B413C" w:rsidRDefault="00EC2FEA">
      <w:pPr>
        <w:spacing w:line="186" w:lineRule="auto"/>
        <w:ind w:left="340"/>
        <w:rPr>
          <w:sz w:val="20"/>
          <w:szCs w:val="20"/>
        </w:rPr>
      </w:pPr>
      <w:r>
        <w:rPr>
          <w:rFonts w:ascii="Arial" w:eastAsia="Arial" w:hAnsi="Arial" w:cs="Arial"/>
          <w:color w:val="4D4D4D"/>
          <w:sz w:val="13"/>
          <w:szCs w:val="13"/>
        </w:rPr>
        <w:t>2008</w:t>
      </w:r>
    </w:p>
    <w:p w14:paraId="34F1CF96" w14:textId="77777777" w:rsidR="004B413C" w:rsidRDefault="00EC2FEA">
      <w:pPr>
        <w:tabs>
          <w:tab w:val="left" w:pos="12660"/>
        </w:tabs>
        <w:spacing w:line="188" w:lineRule="auto"/>
        <w:ind w:left="340"/>
        <w:rPr>
          <w:sz w:val="20"/>
          <w:szCs w:val="20"/>
        </w:rPr>
      </w:pPr>
      <w:r>
        <w:rPr>
          <w:rFonts w:ascii="Arial" w:eastAsia="Arial" w:hAnsi="Arial" w:cs="Arial"/>
          <w:color w:val="4D4D4D"/>
          <w:sz w:val="11"/>
          <w:szCs w:val="11"/>
        </w:rPr>
        <w:t>2012</w:t>
      </w:r>
      <w:r>
        <w:rPr>
          <w:sz w:val="20"/>
          <w:szCs w:val="20"/>
        </w:rPr>
        <w:tab/>
      </w:r>
      <w:r>
        <w:rPr>
          <w:rFonts w:ascii="Arial" w:eastAsia="Arial" w:hAnsi="Arial" w:cs="Arial"/>
          <w:color w:val="1A1A1A"/>
          <w:sz w:val="17"/>
          <w:szCs w:val="17"/>
          <w:vertAlign w:val="superscript"/>
        </w:rPr>
        <w:t>A</w:t>
      </w:r>
    </w:p>
    <w:p w14:paraId="3BB56D8E" w14:textId="77777777" w:rsidR="004B413C" w:rsidRDefault="00EC2FEA">
      <w:pPr>
        <w:spacing w:line="199" w:lineRule="auto"/>
        <w:ind w:left="340"/>
        <w:rPr>
          <w:sz w:val="20"/>
          <w:szCs w:val="20"/>
        </w:rPr>
      </w:pPr>
      <w:r>
        <w:rPr>
          <w:rFonts w:ascii="Arial" w:eastAsia="Arial" w:hAnsi="Arial" w:cs="Arial"/>
          <w:color w:val="4D4D4D"/>
          <w:sz w:val="16"/>
          <w:szCs w:val="16"/>
        </w:rPr>
        <w:t>2016</w:t>
      </w:r>
    </w:p>
    <w:p w14:paraId="3A38C60A" w14:textId="77777777" w:rsidR="004B413C" w:rsidRDefault="004B413C">
      <w:pPr>
        <w:spacing w:line="11" w:lineRule="exact"/>
        <w:rPr>
          <w:sz w:val="20"/>
          <w:szCs w:val="20"/>
        </w:rPr>
      </w:pPr>
    </w:p>
    <w:p w14:paraId="2F12453A" w14:textId="77777777" w:rsidR="004B413C" w:rsidRDefault="00EC2FEA">
      <w:pPr>
        <w:ind w:left="340"/>
        <w:rPr>
          <w:sz w:val="20"/>
          <w:szCs w:val="20"/>
        </w:rPr>
      </w:pPr>
      <w:r>
        <w:rPr>
          <w:rFonts w:ascii="Arial" w:eastAsia="Arial" w:hAnsi="Arial" w:cs="Arial"/>
          <w:color w:val="4D4D4D"/>
          <w:sz w:val="16"/>
          <w:szCs w:val="16"/>
        </w:rPr>
        <w:t>2004</w:t>
      </w:r>
    </w:p>
    <w:p w14:paraId="6AF68282" w14:textId="77777777" w:rsidR="004B413C" w:rsidRDefault="00EC2FEA">
      <w:pPr>
        <w:spacing w:line="20" w:lineRule="exact"/>
        <w:rPr>
          <w:sz w:val="20"/>
          <w:szCs w:val="20"/>
        </w:rPr>
      </w:pPr>
      <w:r>
        <w:rPr>
          <w:noProof/>
          <w:sz w:val="20"/>
          <w:szCs w:val="20"/>
        </w:rPr>
        <w:drawing>
          <wp:anchor distT="0" distB="0" distL="114300" distR="114300" simplePos="0" relativeHeight="251125760" behindDoc="1" locked="0" layoutInCell="0" allowOverlap="1" wp14:anchorId="261E5CD0" wp14:editId="75DB66C2">
            <wp:simplePos x="0" y="0"/>
            <wp:positionH relativeFrom="column">
              <wp:posOffset>611505</wp:posOffset>
            </wp:positionH>
            <wp:positionV relativeFrom="paragraph">
              <wp:posOffset>-62865</wp:posOffset>
            </wp:positionV>
            <wp:extent cx="45720" cy="328930"/>
            <wp:effectExtent l="0" t="0" r="0" b="0"/>
            <wp:wrapNone/>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113"/>
                    <a:srcRect/>
                    <a:stretch>
                      <a:fillRect/>
                    </a:stretch>
                  </pic:blipFill>
                  <pic:spPr bwMode="auto">
                    <a:xfrm>
                      <a:off x="0" y="0"/>
                      <a:ext cx="45720" cy="328930"/>
                    </a:xfrm>
                    <a:prstGeom prst="rect">
                      <a:avLst/>
                    </a:prstGeom>
                    <a:noFill/>
                  </pic:spPr>
                </pic:pic>
              </a:graphicData>
            </a:graphic>
          </wp:anchor>
        </w:drawing>
      </w:r>
      <w:r>
        <w:rPr>
          <w:noProof/>
          <w:sz w:val="20"/>
          <w:szCs w:val="20"/>
        </w:rPr>
        <w:drawing>
          <wp:anchor distT="0" distB="0" distL="114300" distR="114300" simplePos="0" relativeHeight="251126784" behindDoc="1" locked="0" layoutInCell="0" allowOverlap="1" wp14:anchorId="7D022073" wp14:editId="55A3E545">
            <wp:simplePos x="0" y="0"/>
            <wp:positionH relativeFrom="column">
              <wp:posOffset>725805</wp:posOffset>
            </wp:positionH>
            <wp:positionV relativeFrom="paragraph">
              <wp:posOffset>-62865</wp:posOffset>
            </wp:positionV>
            <wp:extent cx="36195" cy="328930"/>
            <wp:effectExtent l="0" t="0" r="0" b="0"/>
            <wp:wrapNone/>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114"/>
                    <a:srcRect/>
                    <a:stretch>
                      <a:fillRect/>
                    </a:stretch>
                  </pic:blipFill>
                  <pic:spPr bwMode="auto">
                    <a:xfrm>
                      <a:off x="0" y="0"/>
                      <a:ext cx="36195" cy="328930"/>
                    </a:xfrm>
                    <a:prstGeom prst="rect">
                      <a:avLst/>
                    </a:prstGeom>
                    <a:noFill/>
                  </pic:spPr>
                </pic:pic>
              </a:graphicData>
            </a:graphic>
          </wp:anchor>
        </w:drawing>
      </w:r>
      <w:r>
        <w:rPr>
          <w:noProof/>
          <w:sz w:val="20"/>
          <w:szCs w:val="20"/>
        </w:rPr>
        <w:drawing>
          <wp:anchor distT="0" distB="0" distL="114300" distR="114300" simplePos="0" relativeHeight="251127808" behindDoc="1" locked="0" layoutInCell="0" allowOverlap="1" wp14:anchorId="0B9F6DE6" wp14:editId="7E47BE42">
            <wp:simplePos x="0" y="0"/>
            <wp:positionH relativeFrom="column">
              <wp:posOffset>840740</wp:posOffset>
            </wp:positionH>
            <wp:positionV relativeFrom="paragraph">
              <wp:posOffset>-62865</wp:posOffset>
            </wp:positionV>
            <wp:extent cx="41275" cy="328930"/>
            <wp:effectExtent l="0" t="0" r="0" b="0"/>
            <wp:wrapNone/>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115"/>
                    <a:srcRect/>
                    <a:stretch>
                      <a:fillRect/>
                    </a:stretch>
                  </pic:blipFill>
                  <pic:spPr bwMode="auto">
                    <a:xfrm>
                      <a:off x="0" y="0"/>
                      <a:ext cx="41275" cy="328930"/>
                    </a:xfrm>
                    <a:prstGeom prst="rect">
                      <a:avLst/>
                    </a:prstGeom>
                    <a:noFill/>
                  </pic:spPr>
                </pic:pic>
              </a:graphicData>
            </a:graphic>
          </wp:anchor>
        </w:drawing>
      </w:r>
      <w:r>
        <w:rPr>
          <w:noProof/>
          <w:sz w:val="20"/>
          <w:szCs w:val="20"/>
        </w:rPr>
        <w:drawing>
          <wp:anchor distT="0" distB="0" distL="114300" distR="114300" simplePos="0" relativeHeight="251128832" behindDoc="1" locked="0" layoutInCell="0" allowOverlap="1" wp14:anchorId="215AE28A" wp14:editId="36B185A6">
            <wp:simplePos x="0" y="0"/>
            <wp:positionH relativeFrom="column">
              <wp:posOffset>955040</wp:posOffset>
            </wp:positionH>
            <wp:positionV relativeFrom="paragraph">
              <wp:posOffset>-62865</wp:posOffset>
            </wp:positionV>
            <wp:extent cx="40640" cy="328930"/>
            <wp:effectExtent l="0" t="0" r="0" b="0"/>
            <wp:wrapNone/>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116"/>
                    <a:srcRect/>
                    <a:stretch>
                      <a:fillRect/>
                    </a:stretch>
                  </pic:blipFill>
                  <pic:spPr bwMode="auto">
                    <a:xfrm>
                      <a:off x="0" y="0"/>
                      <a:ext cx="40640" cy="328930"/>
                    </a:xfrm>
                    <a:prstGeom prst="rect">
                      <a:avLst/>
                    </a:prstGeom>
                    <a:noFill/>
                  </pic:spPr>
                </pic:pic>
              </a:graphicData>
            </a:graphic>
          </wp:anchor>
        </w:drawing>
      </w:r>
      <w:r>
        <w:rPr>
          <w:noProof/>
          <w:sz w:val="20"/>
          <w:szCs w:val="20"/>
        </w:rPr>
        <w:drawing>
          <wp:anchor distT="0" distB="0" distL="114300" distR="114300" simplePos="0" relativeHeight="251129856" behindDoc="1" locked="0" layoutInCell="0" allowOverlap="1" wp14:anchorId="53611003" wp14:editId="4DB033B5">
            <wp:simplePos x="0" y="0"/>
            <wp:positionH relativeFrom="column">
              <wp:posOffset>1069340</wp:posOffset>
            </wp:positionH>
            <wp:positionV relativeFrom="paragraph">
              <wp:posOffset>-62865</wp:posOffset>
            </wp:positionV>
            <wp:extent cx="36195" cy="328930"/>
            <wp:effectExtent l="0" t="0" r="0" b="0"/>
            <wp:wrapNone/>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117"/>
                    <a:srcRect/>
                    <a:stretch>
                      <a:fillRect/>
                    </a:stretch>
                  </pic:blipFill>
                  <pic:spPr bwMode="auto">
                    <a:xfrm>
                      <a:off x="0" y="0"/>
                      <a:ext cx="36195" cy="328930"/>
                    </a:xfrm>
                    <a:prstGeom prst="rect">
                      <a:avLst/>
                    </a:prstGeom>
                    <a:noFill/>
                  </pic:spPr>
                </pic:pic>
              </a:graphicData>
            </a:graphic>
          </wp:anchor>
        </w:drawing>
      </w:r>
      <w:r>
        <w:rPr>
          <w:noProof/>
          <w:sz w:val="20"/>
          <w:szCs w:val="20"/>
        </w:rPr>
        <w:drawing>
          <wp:anchor distT="0" distB="0" distL="114300" distR="114300" simplePos="0" relativeHeight="251130880" behindDoc="1" locked="0" layoutInCell="0" allowOverlap="1" wp14:anchorId="7BBC80D0" wp14:editId="09A6B882">
            <wp:simplePos x="0" y="0"/>
            <wp:positionH relativeFrom="column">
              <wp:posOffset>1184275</wp:posOffset>
            </wp:positionH>
            <wp:positionV relativeFrom="paragraph">
              <wp:posOffset>-62865</wp:posOffset>
            </wp:positionV>
            <wp:extent cx="45720" cy="328930"/>
            <wp:effectExtent l="0" t="0" r="0" b="0"/>
            <wp:wrapNone/>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118"/>
                    <a:srcRect/>
                    <a:stretch>
                      <a:fillRect/>
                    </a:stretch>
                  </pic:blipFill>
                  <pic:spPr bwMode="auto">
                    <a:xfrm>
                      <a:off x="0" y="0"/>
                      <a:ext cx="45720" cy="328930"/>
                    </a:xfrm>
                    <a:prstGeom prst="rect">
                      <a:avLst/>
                    </a:prstGeom>
                    <a:noFill/>
                  </pic:spPr>
                </pic:pic>
              </a:graphicData>
            </a:graphic>
          </wp:anchor>
        </w:drawing>
      </w:r>
      <w:r>
        <w:rPr>
          <w:noProof/>
          <w:sz w:val="20"/>
          <w:szCs w:val="20"/>
        </w:rPr>
        <w:drawing>
          <wp:anchor distT="0" distB="0" distL="114300" distR="114300" simplePos="0" relativeHeight="251131904" behindDoc="1" locked="0" layoutInCell="0" allowOverlap="1" wp14:anchorId="5C00F9F7" wp14:editId="2C824F0D">
            <wp:simplePos x="0" y="0"/>
            <wp:positionH relativeFrom="column">
              <wp:posOffset>1298575</wp:posOffset>
            </wp:positionH>
            <wp:positionV relativeFrom="paragraph">
              <wp:posOffset>-62865</wp:posOffset>
            </wp:positionV>
            <wp:extent cx="36195" cy="328930"/>
            <wp:effectExtent l="0" t="0" r="0" b="0"/>
            <wp:wrapNone/>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119"/>
                    <a:srcRect/>
                    <a:stretch>
                      <a:fillRect/>
                    </a:stretch>
                  </pic:blipFill>
                  <pic:spPr bwMode="auto">
                    <a:xfrm>
                      <a:off x="0" y="0"/>
                      <a:ext cx="36195" cy="328930"/>
                    </a:xfrm>
                    <a:prstGeom prst="rect">
                      <a:avLst/>
                    </a:prstGeom>
                    <a:noFill/>
                  </pic:spPr>
                </pic:pic>
              </a:graphicData>
            </a:graphic>
          </wp:anchor>
        </w:drawing>
      </w:r>
      <w:r>
        <w:rPr>
          <w:noProof/>
          <w:sz w:val="20"/>
          <w:szCs w:val="20"/>
        </w:rPr>
        <w:drawing>
          <wp:anchor distT="0" distB="0" distL="114300" distR="114300" simplePos="0" relativeHeight="251132928" behindDoc="1" locked="0" layoutInCell="0" allowOverlap="1" wp14:anchorId="1E1F62CB" wp14:editId="351DBAA5">
            <wp:simplePos x="0" y="0"/>
            <wp:positionH relativeFrom="column">
              <wp:posOffset>1413510</wp:posOffset>
            </wp:positionH>
            <wp:positionV relativeFrom="paragraph">
              <wp:posOffset>-62865</wp:posOffset>
            </wp:positionV>
            <wp:extent cx="26670" cy="328930"/>
            <wp:effectExtent l="0" t="0" r="0" b="0"/>
            <wp:wrapNone/>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80"/>
                    <a:srcRect/>
                    <a:stretch>
                      <a:fillRect/>
                    </a:stretch>
                  </pic:blipFill>
                  <pic:spPr bwMode="auto">
                    <a:xfrm>
                      <a:off x="0" y="0"/>
                      <a:ext cx="26670" cy="328930"/>
                    </a:xfrm>
                    <a:prstGeom prst="rect">
                      <a:avLst/>
                    </a:prstGeom>
                    <a:noFill/>
                  </pic:spPr>
                </pic:pic>
              </a:graphicData>
            </a:graphic>
          </wp:anchor>
        </w:drawing>
      </w:r>
      <w:r>
        <w:rPr>
          <w:noProof/>
          <w:sz w:val="20"/>
          <w:szCs w:val="20"/>
        </w:rPr>
        <w:drawing>
          <wp:anchor distT="0" distB="0" distL="114300" distR="114300" simplePos="0" relativeHeight="251133952" behindDoc="1" locked="0" layoutInCell="0" allowOverlap="1" wp14:anchorId="508E2EEC" wp14:editId="79AAEB8C">
            <wp:simplePos x="0" y="0"/>
            <wp:positionH relativeFrom="column">
              <wp:posOffset>1527810</wp:posOffset>
            </wp:positionH>
            <wp:positionV relativeFrom="paragraph">
              <wp:posOffset>-62865</wp:posOffset>
            </wp:positionV>
            <wp:extent cx="26670" cy="328930"/>
            <wp:effectExtent l="0" t="0" r="0" b="0"/>
            <wp:wrapNone/>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80"/>
                    <a:srcRect/>
                    <a:stretch>
                      <a:fillRect/>
                    </a:stretch>
                  </pic:blipFill>
                  <pic:spPr bwMode="auto">
                    <a:xfrm>
                      <a:off x="0" y="0"/>
                      <a:ext cx="26670" cy="328930"/>
                    </a:xfrm>
                    <a:prstGeom prst="rect">
                      <a:avLst/>
                    </a:prstGeom>
                    <a:noFill/>
                  </pic:spPr>
                </pic:pic>
              </a:graphicData>
            </a:graphic>
          </wp:anchor>
        </w:drawing>
      </w:r>
      <w:r>
        <w:rPr>
          <w:noProof/>
          <w:sz w:val="20"/>
          <w:szCs w:val="20"/>
        </w:rPr>
        <w:drawing>
          <wp:anchor distT="0" distB="0" distL="114300" distR="114300" simplePos="0" relativeHeight="251134976" behindDoc="1" locked="0" layoutInCell="0" allowOverlap="1" wp14:anchorId="2D1B5591" wp14:editId="0CAE7153">
            <wp:simplePos x="0" y="0"/>
            <wp:positionH relativeFrom="column">
              <wp:posOffset>1642110</wp:posOffset>
            </wp:positionH>
            <wp:positionV relativeFrom="paragraph">
              <wp:posOffset>-62865</wp:posOffset>
            </wp:positionV>
            <wp:extent cx="26670" cy="328930"/>
            <wp:effectExtent l="0" t="0" r="0" b="0"/>
            <wp:wrapNone/>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73"/>
                    <a:srcRect/>
                    <a:stretch>
                      <a:fillRect/>
                    </a:stretch>
                  </pic:blipFill>
                  <pic:spPr bwMode="auto">
                    <a:xfrm>
                      <a:off x="0" y="0"/>
                      <a:ext cx="26670" cy="328930"/>
                    </a:xfrm>
                    <a:prstGeom prst="rect">
                      <a:avLst/>
                    </a:prstGeom>
                    <a:noFill/>
                  </pic:spPr>
                </pic:pic>
              </a:graphicData>
            </a:graphic>
          </wp:anchor>
        </w:drawing>
      </w:r>
      <w:r>
        <w:rPr>
          <w:noProof/>
          <w:sz w:val="20"/>
          <w:szCs w:val="20"/>
        </w:rPr>
        <w:drawing>
          <wp:anchor distT="0" distB="0" distL="114300" distR="114300" simplePos="0" relativeHeight="251136000" behindDoc="1" locked="0" layoutInCell="0" allowOverlap="1" wp14:anchorId="1B3E21DF" wp14:editId="39A61BA3">
            <wp:simplePos x="0" y="0"/>
            <wp:positionH relativeFrom="column">
              <wp:posOffset>1756410</wp:posOffset>
            </wp:positionH>
            <wp:positionV relativeFrom="paragraph">
              <wp:posOffset>-62865</wp:posOffset>
            </wp:positionV>
            <wp:extent cx="41275" cy="328930"/>
            <wp:effectExtent l="0" t="0" r="0" b="0"/>
            <wp:wrapNone/>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120"/>
                    <a:srcRect/>
                    <a:stretch>
                      <a:fillRect/>
                    </a:stretch>
                  </pic:blipFill>
                  <pic:spPr bwMode="auto">
                    <a:xfrm>
                      <a:off x="0" y="0"/>
                      <a:ext cx="41275" cy="328930"/>
                    </a:xfrm>
                    <a:prstGeom prst="rect">
                      <a:avLst/>
                    </a:prstGeom>
                    <a:noFill/>
                  </pic:spPr>
                </pic:pic>
              </a:graphicData>
            </a:graphic>
          </wp:anchor>
        </w:drawing>
      </w:r>
      <w:r>
        <w:rPr>
          <w:noProof/>
          <w:sz w:val="20"/>
          <w:szCs w:val="20"/>
        </w:rPr>
        <w:drawing>
          <wp:anchor distT="0" distB="0" distL="114300" distR="114300" simplePos="0" relativeHeight="251137024" behindDoc="1" locked="0" layoutInCell="0" allowOverlap="1" wp14:anchorId="347F1BD3" wp14:editId="0B5B3ECE">
            <wp:simplePos x="0" y="0"/>
            <wp:positionH relativeFrom="column">
              <wp:posOffset>1871345</wp:posOffset>
            </wp:positionH>
            <wp:positionV relativeFrom="paragraph">
              <wp:posOffset>-62865</wp:posOffset>
            </wp:positionV>
            <wp:extent cx="26670" cy="328930"/>
            <wp:effectExtent l="0" t="0" r="0" b="0"/>
            <wp:wrapNone/>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73"/>
                    <a:srcRect/>
                    <a:stretch>
                      <a:fillRect/>
                    </a:stretch>
                  </pic:blipFill>
                  <pic:spPr bwMode="auto">
                    <a:xfrm>
                      <a:off x="0" y="0"/>
                      <a:ext cx="26670" cy="328930"/>
                    </a:xfrm>
                    <a:prstGeom prst="rect">
                      <a:avLst/>
                    </a:prstGeom>
                    <a:noFill/>
                  </pic:spPr>
                </pic:pic>
              </a:graphicData>
            </a:graphic>
          </wp:anchor>
        </w:drawing>
      </w:r>
      <w:r>
        <w:rPr>
          <w:noProof/>
          <w:sz w:val="20"/>
          <w:szCs w:val="20"/>
        </w:rPr>
        <w:drawing>
          <wp:anchor distT="0" distB="0" distL="114300" distR="114300" simplePos="0" relativeHeight="251138048" behindDoc="1" locked="0" layoutInCell="0" allowOverlap="1" wp14:anchorId="46850D72" wp14:editId="7961B97C">
            <wp:simplePos x="0" y="0"/>
            <wp:positionH relativeFrom="column">
              <wp:posOffset>1985645</wp:posOffset>
            </wp:positionH>
            <wp:positionV relativeFrom="paragraph">
              <wp:posOffset>-62865</wp:posOffset>
            </wp:positionV>
            <wp:extent cx="31750" cy="328930"/>
            <wp:effectExtent l="0" t="0" r="0" b="0"/>
            <wp:wrapNone/>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121"/>
                    <a:srcRect/>
                    <a:stretch>
                      <a:fillRect/>
                    </a:stretch>
                  </pic:blipFill>
                  <pic:spPr bwMode="auto">
                    <a:xfrm>
                      <a:off x="0" y="0"/>
                      <a:ext cx="31750" cy="328930"/>
                    </a:xfrm>
                    <a:prstGeom prst="rect">
                      <a:avLst/>
                    </a:prstGeom>
                    <a:noFill/>
                  </pic:spPr>
                </pic:pic>
              </a:graphicData>
            </a:graphic>
          </wp:anchor>
        </w:drawing>
      </w:r>
      <w:r>
        <w:rPr>
          <w:noProof/>
          <w:sz w:val="20"/>
          <w:szCs w:val="20"/>
        </w:rPr>
        <w:drawing>
          <wp:anchor distT="0" distB="0" distL="114300" distR="114300" simplePos="0" relativeHeight="251139072" behindDoc="1" locked="0" layoutInCell="0" allowOverlap="1" wp14:anchorId="3515B98B" wp14:editId="1D7BC7C4">
            <wp:simplePos x="0" y="0"/>
            <wp:positionH relativeFrom="column">
              <wp:posOffset>2100580</wp:posOffset>
            </wp:positionH>
            <wp:positionV relativeFrom="paragraph">
              <wp:posOffset>-62865</wp:posOffset>
            </wp:positionV>
            <wp:extent cx="36195" cy="328930"/>
            <wp:effectExtent l="0" t="0" r="0" b="0"/>
            <wp:wrapNone/>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122"/>
                    <a:srcRect/>
                    <a:stretch>
                      <a:fillRect/>
                    </a:stretch>
                  </pic:blipFill>
                  <pic:spPr bwMode="auto">
                    <a:xfrm>
                      <a:off x="0" y="0"/>
                      <a:ext cx="36195" cy="328930"/>
                    </a:xfrm>
                    <a:prstGeom prst="rect">
                      <a:avLst/>
                    </a:prstGeom>
                    <a:noFill/>
                  </pic:spPr>
                </pic:pic>
              </a:graphicData>
            </a:graphic>
          </wp:anchor>
        </w:drawing>
      </w:r>
      <w:r>
        <w:rPr>
          <w:noProof/>
          <w:sz w:val="20"/>
          <w:szCs w:val="20"/>
        </w:rPr>
        <w:drawing>
          <wp:anchor distT="0" distB="0" distL="114300" distR="114300" simplePos="0" relativeHeight="251140096" behindDoc="1" locked="0" layoutInCell="0" allowOverlap="1" wp14:anchorId="30AB5B82" wp14:editId="38E251A2">
            <wp:simplePos x="0" y="0"/>
            <wp:positionH relativeFrom="column">
              <wp:posOffset>2214880</wp:posOffset>
            </wp:positionH>
            <wp:positionV relativeFrom="paragraph">
              <wp:posOffset>-62865</wp:posOffset>
            </wp:positionV>
            <wp:extent cx="40640" cy="328930"/>
            <wp:effectExtent l="0" t="0" r="0" b="0"/>
            <wp:wrapNone/>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123"/>
                    <a:srcRect/>
                    <a:stretch>
                      <a:fillRect/>
                    </a:stretch>
                  </pic:blipFill>
                  <pic:spPr bwMode="auto">
                    <a:xfrm>
                      <a:off x="0" y="0"/>
                      <a:ext cx="40640" cy="328930"/>
                    </a:xfrm>
                    <a:prstGeom prst="rect">
                      <a:avLst/>
                    </a:prstGeom>
                    <a:noFill/>
                  </pic:spPr>
                </pic:pic>
              </a:graphicData>
            </a:graphic>
          </wp:anchor>
        </w:drawing>
      </w:r>
      <w:r>
        <w:rPr>
          <w:noProof/>
          <w:sz w:val="20"/>
          <w:szCs w:val="20"/>
        </w:rPr>
        <w:drawing>
          <wp:anchor distT="0" distB="0" distL="114300" distR="114300" simplePos="0" relativeHeight="251141120" behindDoc="1" locked="0" layoutInCell="0" allowOverlap="1" wp14:anchorId="5D6291A9" wp14:editId="297AEA1F">
            <wp:simplePos x="0" y="0"/>
            <wp:positionH relativeFrom="column">
              <wp:posOffset>2329180</wp:posOffset>
            </wp:positionH>
            <wp:positionV relativeFrom="paragraph">
              <wp:posOffset>-62865</wp:posOffset>
            </wp:positionV>
            <wp:extent cx="26670" cy="328930"/>
            <wp:effectExtent l="0" t="0" r="0" b="0"/>
            <wp:wrapNone/>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80"/>
                    <a:srcRect/>
                    <a:stretch>
                      <a:fillRect/>
                    </a:stretch>
                  </pic:blipFill>
                  <pic:spPr bwMode="auto">
                    <a:xfrm>
                      <a:off x="0" y="0"/>
                      <a:ext cx="26670" cy="328930"/>
                    </a:xfrm>
                    <a:prstGeom prst="rect">
                      <a:avLst/>
                    </a:prstGeom>
                    <a:noFill/>
                  </pic:spPr>
                </pic:pic>
              </a:graphicData>
            </a:graphic>
          </wp:anchor>
        </w:drawing>
      </w:r>
      <w:r>
        <w:rPr>
          <w:noProof/>
          <w:sz w:val="20"/>
          <w:szCs w:val="20"/>
        </w:rPr>
        <w:drawing>
          <wp:anchor distT="0" distB="0" distL="114300" distR="114300" simplePos="0" relativeHeight="251142144" behindDoc="1" locked="0" layoutInCell="0" allowOverlap="1" wp14:anchorId="6B74660D" wp14:editId="6B7BE2CD">
            <wp:simplePos x="0" y="0"/>
            <wp:positionH relativeFrom="column">
              <wp:posOffset>2444115</wp:posOffset>
            </wp:positionH>
            <wp:positionV relativeFrom="paragraph">
              <wp:posOffset>-62865</wp:posOffset>
            </wp:positionV>
            <wp:extent cx="36195" cy="328930"/>
            <wp:effectExtent l="0" t="0" r="0" b="0"/>
            <wp:wrapNone/>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124"/>
                    <a:srcRect/>
                    <a:stretch>
                      <a:fillRect/>
                    </a:stretch>
                  </pic:blipFill>
                  <pic:spPr bwMode="auto">
                    <a:xfrm>
                      <a:off x="0" y="0"/>
                      <a:ext cx="36195" cy="328930"/>
                    </a:xfrm>
                    <a:prstGeom prst="rect">
                      <a:avLst/>
                    </a:prstGeom>
                    <a:noFill/>
                  </pic:spPr>
                </pic:pic>
              </a:graphicData>
            </a:graphic>
          </wp:anchor>
        </w:drawing>
      </w:r>
      <w:r>
        <w:rPr>
          <w:noProof/>
          <w:sz w:val="20"/>
          <w:szCs w:val="20"/>
        </w:rPr>
        <w:drawing>
          <wp:anchor distT="0" distB="0" distL="114300" distR="114300" simplePos="0" relativeHeight="251143168" behindDoc="1" locked="0" layoutInCell="0" allowOverlap="1" wp14:anchorId="0AB8C9D6" wp14:editId="6E23D7DA">
            <wp:simplePos x="0" y="0"/>
            <wp:positionH relativeFrom="column">
              <wp:posOffset>2558415</wp:posOffset>
            </wp:positionH>
            <wp:positionV relativeFrom="paragraph">
              <wp:posOffset>-62865</wp:posOffset>
            </wp:positionV>
            <wp:extent cx="36195" cy="328930"/>
            <wp:effectExtent l="0" t="0" r="0" b="0"/>
            <wp:wrapNone/>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125"/>
                    <a:srcRect/>
                    <a:stretch>
                      <a:fillRect/>
                    </a:stretch>
                  </pic:blipFill>
                  <pic:spPr bwMode="auto">
                    <a:xfrm>
                      <a:off x="0" y="0"/>
                      <a:ext cx="36195" cy="328930"/>
                    </a:xfrm>
                    <a:prstGeom prst="rect">
                      <a:avLst/>
                    </a:prstGeom>
                    <a:noFill/>
                  </pic:spPr>
                </pic:pic>
              </a:graphicData>
            </a:graphic>
          </wp:anchor>
        </w:drawing>
      </w:r>
      <w:r>
        <w:rPr>
          <w:noProof/>
          <w:sz w:val="20"/>
          <w:szCs w:val="20"/>
        </w:rPr>
        <w:drawing>
          <wp:anchor distT="0" distB="0" distL="114300" distR="114300" simplePos="0" relativeHeight="251144192" behindDoc="1" locked="0" layoutInCell="0" allowOverlap="1" wp14:anchorId="701CC07A" wp14:editId="1A10F2F2">
            <wp:simplePos x="0" y="0"/>
            <wp:positionH relativeFrom="column">
              <wp:posOffset>2672715</wp:posOffset>
            </wp:positionH>
            <wp:positionV relativeFrom="paragraph">
              <wp:posOffset>-62865</wp:posOffset>
            </wp:positionV>
            <wp:extent cx="26670" cy="328930"/>
            <wp:effectExtent l="0" t="0" r="0" b="0"/>
            <wp:wrapNone/>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73"/>
                    <a:srcRect/>
                    <a:stretch>
                      <a:fillRect/>
                    </a:stretch>
                  </pic:blipFill>
                  <pic:spPr bwMode="auto">
                    <a:xfrm>
                      <a:off x="0" y="0"/>
                      <a:ext cx="26670" cy="328930"/>
                    </a:xfrm>
                    <a:prstGeom prst="rect">
                      <a:avLst/>
                    </a:prstGeom>
                    <a:noFill/>
                  </pic:spPr>
                </pic:pic>
              </a:graphicData>
            </a:graphic>
          </wp:anchor>
        </w:drawing>
      </w:r>
      <w:r>
        <w:rPr>
          <w:noProof/>
          <w:sz w:val="20"/>
          <w:szCs w:val="20"/>
        </w:rPr>
        <w:drawing>
          <wp:anchor distT="0" distB="0" distL="114300" distR="114300" simplePos="0" relativeHeight="251145216" behindDoc="1" locked="0" layoutInCell="0" allowOverlap="1" wp14:anchorId="1744F3AD" wp14:editId="4B44EB72">
            <wp:simplePos x="0" y="0"/>
            <wp:positionH relativeFrom="column">
              <wp:posOffset>2787650</wp:posOffset>
            </wp:positionH>
            <wp:positionV relativeFrom="paragraph">
              <wp:posOffset>-62865</wp:posOffset>
            </wp:positionV>
            <wp:extent cx="41275" cy="328930"/>
            <wp:effectExtent l="0" t="0" r="0" b="0"/>
            <wp:wrapNone/>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126"/>
                    <a:srcRect/>
                    <a:stretch>
                      <a:fillRect/>
                    </a:stretch>
                  </pic:blipFill>
                  <pic:spPr bwMode="auto">
                    <a:xfrm>
                      <a:off x="0" y="0"/>
                      <a:ext cx="41275" cy="328930"/>
                    </a:xfrm>
                    <a:prstGeom prst="rect">
                      <a:avLst/>
                    </a:prstGeom>
                    <a:noFill/>
                  </pic:spPr>
                </pic:pic>
              </a:graphicData>
            </a:graphic>
          </wp:anchor>
        </w:drawing>
      </w:r>
      <w:r>
        <w:rPr>
          <w:noProof/>
          <w:sz w:val="20"/>
          <w:szCs w:val="20"/>
        </w:rPr>
        <w:drawing>
          <wp:anchor distT="0" distB="0" distL="114300" distR="114300" simplePos="0" relativeHeight="251146240" behindDoc="1" locked="0" layoutInCell="0" allowOverlap="1" wp14:anchorId="2E0945B6" wp14:editId="34C43407">
            <wp:simplePos x="0" y="0"/>
            <wp:positionH relativeFrom="column">
              <wp:posOffset>2901950</wp:posOffset>
            </wp:positionH>
            <wp:positionV relativeFrom="paragraph">
              <wp:posOffset>-62865</wp:posOffset>
            </wp:positionV>
            <wp:extent cx="26670" cy="328930"/>
            <wp:effectExtent l="0" t="0" r="0" b="0"/>
            <wp:wrapNone/>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73"/>
                    <a:srcRect/>
                    <a:stretch>
                      <a:fillRect/>
                    </a:stretch>
                  </pic:blipFill>
                  <pic:spPr bwMode="auto">
                    <a:xfrm>
                      <a:off x="0" y="0"/>
                      <a:ext cx="26670" cy="328930"/>
                    </a:xfrm>
                    <a:prstGeom prst="rect">
                      <a:avLst/>
                    </a:prstGeom>
                    <a:noFill/>
                  </pic:spPr>
                </pic:pic>
              </a:graphicData>
            </a:graphic>
          </wp:anchor>
        </w:drawing>
      </w:r>
      <w:r>
        <w:rPr>
          <w:noProof/>
          <w:sz w:val="20"/>
          <w:szCs w:val="20"/>
        </w:rPr>
        <w:drawing>
          <wp:anchor distT="0" distB="0" distL="114300" distR="114300" simplePos="0" relativeHeight="251147264" behindDoc="1" locked="0" layoutInCell="0" allowOverlap="1" wp14:anchorId="660CD35F" wp14:editId="1515D3C2">
            <wp:simplePos x="0" y="0"/>
            <wp:positionH relativeFrom="column">
              <wp:posOffset>3016250</wp:posOffset>
            </wp:positionH>
            <wp:positionV relativeFrom="paragraph">
              <wp:posOffset>-62865</wp:posOffset>
            </wp:positionV>
            <wp:extent cx="26670" cy="328930"/>
            <wp:effectExtent l="0" t="0" r="0" b="0"/>
            <wp:wrapNone/>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73"/>
                    <a:srcRect/>
                    <a:stretch>
                      <a:fillRect/>
                    </a:stretch>
                  </pic:blipFill>
                  <pic:spPr bwMode="auto">
                    <a:xfrm>
                      <a:off x="0" y="0"/>
                      <a:ext cx="26670" cy="328930"/>
                    </a:xfrm>
                    <a:prstGeom prst="rect">
                      <a:avLst/>
                    </a:prstGeom>
                    <a:noFill/>
                  </pic:spPr>
                </pic:pic>
              </a:graphicData>
            </a:graphic>
          </wp:anchor>
        </w:drawing>
      </w:r>
      <w:r>
        <w:rPr>
          <w:noProof/>
          <w:sz w:val="20"/>
          <w:szCs w:val="20"/>
        </w:rPr>
        <w:drawing>
          <wp:anchor distT="0" distB="0" distL="114300" distR="114300" simplePos="0" relativeHeight="251148288" behindDoc="1" locked="0" layoutInCell="0" allowOverlap="1" wp14:anchorId="016970B4" wp14:editId="451557D9">
            <wp:simplePos x="0" y="0"/>
            <wp:positionH relativeFrom="column">
              <wp:posOffset>3131185</wp:posOffset>
            </wp:positionH>
            <wp:positionV relativeFrom="paragraph">
              <wp:posOffset>-62865</wp:posOffset>
            </wp:positionV>
            <wp:extent cx="50165" cy="328930"/>
            <wp:effectExtent l="0" t="0" r="0" b="0"/>
            <wp:wrapNone/>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127"/>
                    <a:srcRect/>
                    <a:stretch>
                      <a:fillRect/>
                    </a:stretch>
                  </pic:blipFill>
                  <pic:spPr bwMode="auto">
                    <a:xfrm>
                      <a:off x="0" y="0"/>
                      <a:ext cx="50165" cy="328930"/>
                    </a:xfrm>
                    <a:prstGeom prst="rect">
                      <a:avLst/>
                    </a:prstGeom>
                    <a:noFill/>
                  </pic:spPr>
                </pic:pic>
              </a:graphicData>
            </a:graphic>
          </wp:anchor>
        </w:drawing>
      </w:r>
      <w:r>
        <w:rPr>
          <w:noProof/>
          <w:sz w:val="20"/>
          <w:szCs w:val="20"/>
        </w:rPr>
        <w:drawing>
          <wp:anchor distT="0" distB="0" distL="114300" distR="114300" simplePos="0" relativeHeight="251149312" behindDoc="1" locked="0" layoutInCell="0" allowOverlap="1" wp14:anchorId="5ED7EAFC" wp14:editId="1C5EB1F8">
            <wp:simplePos x="0" y="0"/>
            <wp:positionH relativeFrom="column">
              <wp:posOffset>3245485</wp:posOffset>
            </wp:positionH>
            <wp:positionV relativeFrom="paragraph">
              <wp:posOffset>-62865</wp:posOffset>
            </wp:positionV>
            <wp:extent cx="36195" cy="328930"/>
            <wp:effectExtent l="0" t="0" r="0" b="0"/>
            <wp:wrapNone/>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128"/>
                    <a:srcRect/>
                    <a:stretch>
                      <a:fillRect/>
                    </a:stretch>
                  </pic:blipFill>
                  <pic:spPr bwMode="auto">
                    <a:xfrm>
                      <a:off x="0" y="0"/>
                      <a:ext cx="36195" cy="328930"/>
                    </a:xfrm>
                    <a:prstGeom prst="rect">
                      <a:avLst/>
                    </a:prstGeom>
                    <a:noFill/>
                  </pic:spPr>
                </pic:pic>
              </a:graphicData>
            </a:graphic>
          </wp:anchor>
        </w:drawing>
      </w:r>
      <w:r>
        <w:rPr>
          <w:noProof/>
          <w:sz w:val="20"/>
          <w:szCs w:val="20"/>
        </w:rPr>
        <w:drawing>
          <wp:anchor distT="0" distB="0" distL="114300" distR="114300" simplePos="0" relativeHeight="251150336" behindDoc="1" locked="0" layoutInCell="0" allowOverlap="1" wp14:anchorId="77DE4A90" wp14:editId="25DF5D7E">
            <wp:simplePos x="0" y="0"/>
            <wp:positionH relativeFrom="column">
              <wp:posOffset>3359785</wp:posOffset>
            </wp:positionH>
            <wp:positionV relativeFrom="paragraph">
              <wp:posOffset>-62865</wp:posOffset>
            </wp:positionV>
            <wp:extent cx="45720" cy="328930"/>
            <wp:effectExtent l="0" t="0" r="0" b="0"/>
            <wp:wrapNone/>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129"/>
                    <a:srcRect/>
                    <a:stretch>
                      <a:fillRect/>
                    </a:stretch>
                  </pic:blipFill>
                  <pic:spPr bwMode="auto">
                    <a:xfrm>
                      <a:off x="0" y="0"/>
                      <a:ext cx="45720" cy="328930"/>
                    </a:xfrm>
                    <a:prstGeom prst="rect">
                      <a:avLst/>
                    </a:prstGeom>
                    <a:noFill/>
                  </pic:spPr>
                </pic:pic>
              </a:graphicData>
            </a:graphic>
          </wp:anchor>
        </w:drawing>
      </w:r>
      <w:r>
        <w:rPr>
          <w:noProof/>
          <w:sz w:val="20"/>
          <w:szCs w:val="20"/>
        </w:rPr>
        <w:drawing>
          <wp:anchor distT="0" distB="0" distL="114300" distR="114300" simplePos="0" relativeHeight="251151360" behindDoc="1" locked="0" layoutInCell="0" allowOverlap="1" wp14:anchorId="051262E6" wp14:editId="2D68C6E8">
            <wp:simplePos x="0" y="0"/>
            <wp:positionH relativeFrom="column">
              <wp:posOffset>3474720</wp:posOffset>
            </wp:positionH>
            <wp:positionV relativeFrom="paragraph">
              <wp:posOffset>-62865</wp:posOffset>
            </wp:positionV>
            <wp:extent cx="40640" cy="328930"/>
            <wp:effectExtent l="0" t="0" r="0" b="0"/>
            <wp:wrapNone/>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130"/>
                    <a:srcRect/>
                    <a:stretch>
                      <a:fillRect/>
                    </a:stretch>
                  </pic:blipFill>
                  <pic:spPr bwMode="auto">
                    <a:xfrm>
                      <a:off x="0" y="0"/>
                      <a:ext cx="40640" cy="328930"/>
                    </a:xfrm>
                    <a:prstGeom prst="rect">
                      <a:avLst/>
                    </a:prstGeom>
                    <a:noFill/>
                  </pic:spPr>
                </pic:pic>
              </a:graphicData>
            </a:graphic>
          </wp:anchor>
        </w:drawing>
      </w:r>
      <w:r>
        <w:rPr>
          <w:noProof/>
          <w:sz w:val="20"/>
          <w:szCs w:val="20"/>
        </w:rPr>
        <w:drawing>
          <wp:anchor distT="0" distB="0" distL="114300" distR="114300" simplePos="0" relativeHeight="251152384" behindDoc="1" locked="0" layoutInCell="0" allowOverlap="1" wp14:anchorId="27A37259" wp14:editId="44667F6C">
            <wp:simplePos x="0" y="0"/>
            <wp:positionH relativeFrom="column">
              <wp:posOffset>3589020</wp:posOffset>
            </wp:positionH>
            <wp:positionV relativeFrom="paragraph">
              <wp:posOffset>-62865</wp:posOffset>
            </wp:positionV>
            <wp:extent cx="36195" cy="328930"/>
            <wp:effectExtent l="0" t="0" r="0" b="0"/>
            <wp:wrapNone/>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131"/>
                    <a:srcRect/>
                    <a:stretch>
                      <a:fillRect/>
                    </a:stretch>
                  </pic:blipFill>
                  <pic:spPr bwMode="auto">
                    <a:xfrm>
                      <a:off x="0" y="0"/>
                      <a:ext cx="36195" cy="328930"/>
                    </a:xfrm>
                    <a:prstGeom prst="rect">
                      <a:avLst/>
                    </a:prstGeom>
                    <a:noFill/>
                  </pic:spPr>
                </pic:pic>
              </a:graphicData>
            </a:graphic>
          </wp:anchor>
        </w:drawing>
      </w:r>
      <w:r>
        <w:rPr>
          <w:noProof/>
          <w:sz w:val="20"/>
          <w:szCs w:val="20"/>
        </w:rPr>
        <w:drawing>
          <wp:anchor distT="0" distB="0" distL="114300" distR="114300" simplePos="0" relativeHeight="251153408" behindDoc="1" locked="0" layoutInCell="0" allowOverlap="1" wp14:anchorId="2B3329D4" wp14:editId="64D86A74">
            <wp:simplePos x="0" y="0"/>
            <wp:positionH relativeFrom="column">
              <wp:posOffset>3703320</wp:posOffset>
            </wp:positionH>
            <wp:positionV relativeFrom="paragraph">
              <wp:posOffset>-62865</wp:posOffset>
            </wp:positionV>
            <wp:extent cx="40640" cy="328930"/>
            <wp:effectExtent l="0" t="0" r="0" b="0"/>
            <wp:wrapNone/>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132"/>
                    <a:srcRect/>
                    <a:stretch>
                      <a:fillRect/>
                    </a:stretch>
                  </pic:blipFill>
                  <pic:spPr bwMode="auto">
                    <a:xfrm>
                      <a:off x="0" y="0"/>
                      <a:ext cx="40640" cy="328930"/>
                    </a:xfrm>
                    <a:prstGeom prst="rect">
                      <a:avLst/>
                    </a:prstGeom>
                    <a:noFill/>
                  </pic:spPr>
                </pic:pic>
              </a:graphicData>
            </a:graphic>
          </wp:anchor>
        </w:drawing>
      </w:r>
      <w:r>
        <w:rPr>
          <w:noProof/>
          <w:sz w:val="20"/>
          <w:szCs w:val="20"/>
        </w:rPr>
        <w:drawing>
          <wp:anchor distT="0" distB="0" distL="114300" distR="114300" simplePos="0" relativeHeight="251154432" behindDoc="1" locked="0" layoutInCell="0" allowOverlap="1" wp14:anchorId="5D78C612" wp14:editId="7D5389E3">
            <wp:simplePos x="0" y="0"/>
            <wp:positionH relativeFrom="column">
              <wp:posOffset>3818255</wp:posOffset>
            </wp:positionH>
            <wp:positionV relativeFrom="paragraph">
              <wp:posOffset>-62865</wp:posOffset>
            </wp:positionV>
            <wp:extent cx="45720" cy="328930"/>
            <wp:effectExtent l="0" t="0" r="0" b="0"/>
            <wp:wrapNone/>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133"/>
                    <a:srcRect/>
                    <a:stretch>
                      <a:fillRect/>
                    </a:stretch>
                  </pic:blipFill>
                  <pic:spPr bwMode="auto">
                    <a:xfrm>
                      <a:off x="0" y="0"/>
                      <a:ext cx="45720" cy="328930"/>
                    </a:xfrm>
                    <a:prstGeom prst="rect">
                      <a:avLst/>
                    </a:prstGeom>
                    <a:noFill/>
                  </pic:spPr>
                </pic:pic>
              </a:graphicData>
            </a:graphic>
          </wp:anchor>
        </w:drawing>
      </w:r>
      <w:r>
        <w:rPr>
          <w:noProof/>
          <w:sz w:val="20"/>
          <w:szCs w:val="20"/>
        </w:rPr>
        <w:drawing>
          <wp:anchor distT="0" distB="0" distL="114300" distR="114300" simplePos="0" relativeHeight="251155456" behindDoc="1" locked="0" layoutInCell="0" allowOverlap="1" wp14:anchorId="08DDB225" wp14:editId="3C07DF7A">
            <wp:simplePos x="0" y="0"/>
            <wp:positionH relativeFrom="column">
              <wp:posOffset>3932555</wp:posOffset>
            </wp:positionH>
            <wp:positionV relativeFrom="paragraph">
              <wp:posOffset>-62865</wp:posOffset>
            </wp:positionV>
            <wp:extent cx="26670" cy="328930"/>
            <wp:effectExtent l="0" t="0" r="0" b="0"/>
            <wp:wrapNone/>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73"/>
                    <a:srcRect/>
                    <a:stretch>
                      <a:fillRect/>
                    </a:stretch>
                  </pic:blipFill>
                  <pic:spPr bwMode="auto">
                    <a:xfrm>
                      <a:off x="0" y="0"/>
                      <a:ext cx="26670" cy="328930"/>
                    </a:xfrm>
                    <a:prstGeom prst="rect">
                      <a:avLst/>
                    </a:prstGeom>
                    <a:noFill/>
                  </pic:spPr>
                </pic:pic>
              </a:graphicData>
            </a:graphic>
          </wp:anchor>
        </w:drawing>
      </w:r>
      <w:r>
        <w:rPr>
          <w:noProof/>
          <w:sz w:val="20"/>
          <w:szCs w:val="20"/>
        </w:rPr>
        <w:drawing>
          <wp:anchor distT="0" distB="0" distL="114300" distR="114300" simplePos="0" relativeHeight="251156480" behindDoc="1" locked="0" layoutInCell="0" allowOverlap="1" wp14:anchorId="15152157" wp14:editId="66ACCE29">
            <wp:simplePos x="0" y="0"/>
            <wp:positionH relativeFrom="column">
              <wp:posOffset>4046855</wp:posOffset>
            </wp:positionH>
            <wp:positionV relativeFrom="paragraph">
              <wp:posOffset>-62865</wp:posOffset>
            </wp:positionV>
            <wp:extent cx="26670" cy="328930"/>
            <wp:effectExtent l="0" t="0" r="0" b="0"/>
            <wp:wrapNone/>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73"/>
                    <a:srcRect/>
                    <a:stretch>
                      <a:fillRect/>
                    </a:stretch>
                  </pic:blipFill>
                  <pic:spPr bwMode="auto">
                    <a:xfrm>
                      <a:off x="0" y="0"/>
                      <a:ext cx="26670" cy="328930"/>
                    </a:xfrm>
                    <a:prstGeom prst="rect">
                      <a:avLst/>
                    </a:prstGeom>
                    <a:noFill/>
                  </pic:spPr>
                </pic:pic>
              </a:graphicData>
            </a:graphic>
          </wp:anchor>
        </w:drawing>
      </w:r>
      <w:r>
        <w:rPr>
          <w:noProof/>
          <w:sz w:val="20"/>
          <w:szCs w:val="20"/>
        </w:rPr>
        <w:drawing>
          <wp:anchor distT="0" distB="0" distL="114300" distR="114300" simplePos="0" relativeHeight="251157504" behindDoc="1" locked="0" layoutInCell="0" allowOverlap="1" wp14:anchorId="0E6DE6A5" wp14:editId="29360310">
            <wp:simplePos x="0" y="0"/>
            <wp:positionH relativeFrom="column">
              <wp:posOffset>4161790</wp:posOffset>
            </wp:positionH>
            <wp:positionV relativeFrom="paragraph">
              <wp:posOffset>-62865</wp:posOffset>
            </wp:positionV>
            <wp:extent cx="41275" cy="328930"/>
            <wp:effectExtent l="0" t="0" r="0" b="0"/>
            <wp:wrapNone/>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134"/>
                    <a:srcRect/>
                    <a:stretch>
                      <a:fillRect/>
                    </a:stretch>
                  </pic:blipFill>
                  <pic:spPr bwMode="auto">
                    <a:xfrm>
                      <a:off x="0" y="0"/>
                      <a:ext cx="41275" cy="328930"/>
                    </a:xfrm>
                    <a:prstGeom prst="rect">
                      <a:avLst/>
                    </a:prstGeom>
                    <a:noFill/>
                  </pic:spPr>
                </pic:pic>
              </a:graphicData>
            </a:graphic>
          </wp:anchor>
        </w:drawing>
      </w:r>
      <w:r>
        <w:rPr>
          <w:noProof/>
          <w:sz w:val="20"/>
          <w:szCs w:val="20"/>
        </w:rPr>
        <w:drawing>
          <wp:anchor distT="0" distB="0" distL="114300" distR="114300" simplePos="0" relativeHeight="251158528" behindDoc="1" locked="0" layoutInCell="0" allowOverlap="1" wp14:anchorId="18203C5B" wp14:editId="27B823BC">
            <wp:simplePos x="0" y="0"/>
            <wp:positionH relativeFrom="column">
              <wp:posOffset>4276090</wp:posOffset>
            </wp:positionH>
            <wp:positionV relativeFrom="paragraph">
              <wp:posOffset>-62865</wp:posOffset>
            </wp:positionV>
            <wp:extent cx="26670" cy="328930"/>
            <wp:effectExtent l="0" t="0" r="0" b="0"/>
            <wp:wrapNone/>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73"/>
                    <a:srcRect/>
                    <a:stretch>
                      <a:fillRect/>
                    </a:stretch>
                  </pic:blipFill>
                  <pic:spPr bwMode="auto">
                    <a:xfrm>
                      <a:off x="0" y="0"/>
                      <a:ext cx="26670" cy="328930"/>
                    </a:xfrm>
                    <a:prstGeom prst="rect">
                      <a:avLst/>
                    </a:prstGeom>
                    <a:noFill/>
                  </pic:spPr>
                </pic:pic>
              </a:graphicData>
            </a:graphic>
          </wp:anchor>
        </w:drawing>
      </w:r>
      <w:r>
        <w:rPr>
          <w:noProof/>
          <w:sz w:val="20"/>
          <w:szCs w:val="20"/>
        </w:rPr>
        <w:drawing>
          <wp:anchor distT="0" distB="0" distL="114300" distR="114300" simplePos="0" relativeHeight="251159552" behindDoc="1" locked="0" layoutInCell="0" allowOverlap="1" wp14:anchorId="5E3FB15F" wp14:editId="4C846DB1">
            <wp:simplePos x="0" y="0"/>
            <wp:positionH relativeFrom="column">
              <wp:posOffset>4390390</wp:posOffset>
            </wp:positionH>
            <wp:positionV relativeFrom="paragraph">
              <wp:posOffset>-62865</wp:posOffset>
            </wp:positionV>
            <wp:extent cx="45720" cy="328930"/>
            <wp:effectExtent l="0" t="0" r="0" b="0"/>
            <wp:wrapNone/>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135"/>
                    <a:srcRect/>
                    <a:stretch>
                      <a:fillRect/>
                    </a:stretch>
                  </pic:blipFill>
                  <pic:spPr bwMode="auto">
                    <a:xfrm>
                      <a:off x="0" y="0"/>
                      <a:ext cx="45720" cy="328930"/>
                    </a:xfrm>
                    <a:prstGeom prst="rect">
                      <a:avLst/>
                    </a:prstGeom>
                    <a:noFill/>
                  </pic:spPr>
                </pic:pic>
              </a:graphicData>
            </a:graphic>
          </wp:anchor>
        </w:drawing>
      </w:r>
      <w:r>
        <w:rPr>
          <w:noProof/>
          <w:sz w:val="20"/>
          <w:szCs w:val="20"/>
        </w:rPr>
        <w:drawing>
          <wp:anchor distT="0" distB="0" distL="114300" distR="114300" simplePos="0" relativeHeight="251160576" behindDoc="1" locked="0" layoutInCell="0" allowOverlap="1" wp14:anchorId="0F70F386" wp14:editId="7B3B1572">
            <wp:simplePos x="0" y="0"/>
            <wp:positionH relativeFrom="column">
              <wp:posOffset>4505325</wp:posOffset>
            </wp:positionH>
            <wp:positionV relativeFrom="paragraph">
              <wp:posOffset>-62865</wp:posOffset>
            </wp:positionV>
            <wp:extent cx="52070" cy="328930"/>
            <wp:effectExtent l="0" t="0" r="0" b="0"/>
            <wp:wrapNone/>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136"/>
                    <a:srcRect/>
                    <a:stretch>
                      <a:fillRect/>
                    </a:stretch>
                  </pic:blipFill>
                  <pic:spPr bwMode="auto">
                    <a:xfrm>
                      <a:off x="0" y="0"/>
                      <a:ext cx="52070" cy="328930"/>
                    </a:xfrm>
                    <a:prstGeom prst="rect">
                      <a:avLst/>
                    </a:prstGeom>
                    <a:noFill/>
                  </pic:spPr>
                </pic:pic>
              </a:graphicData>
            </a:graphic>
          </wp:anchor>
        </w:drawing>
      </w:r>
      <w:r>
        <w:rPr>
          <w:noProof/>
          <w:sz w:val="20"/>
          <w:szCs w:val="20"/>
        </w:rPr>
        <w:drawing>
          <wp:anchor distT="0" distB="0" distL="114300" distR="114300" simplePos="0" relativeHeight="251161600" behindDoc="1" locked="0" layoutInCell="0" allowOverlap="1" wp14:anchorId="24B2B857" wp14:editId="7756BA3E">
            <wp:simplePos x="0" y="0"/>
            <wp:positionH relativeFrom="column">
              <wp:posOffset>4619625</wp:posOffset>
            </wp:positionH>
            <wp:positionV relativeFrom="paragraph">
              <wp:posOffset>-62865</wp:posOffset>
            </wp:positionV>
            <wp:extent cx="45720" cy="328930"/>
            <wp:effectExtent l="0" t="0" r="0" b="0"/>
            <wp:wrapNone/>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137"/>
                    <a:srcRect/>
                    <a:stretch>
                      <a:fillRect/>
                    </a:stretch>
                  </pic:blipFill>
                  <pic:spPr bwMode="auto">
                    <a:xfrm>
                      <a:off x="0" y="0"/>
                      <a:ext cx="45720" cy="328930"/>
                    </a:xfrm>
                    <a:prstGeom prst="rect">
                      <a:avLst/>
                    </a:prstGeom>
                    <a:noFill/>
                  </pic:spPr>
                </pic:pic>
              </a:graphicData>
            </a:graphic>
          </wp:anchor>
        </w:drawing>
      </w:r>
      <w:r>
        <w:rPr>
          <w:noProof/>
          <w:sz w:val="20"/>
          <w:szCs w:val="20"/>
        </w:rPr>
        <w:drawing>
          <wp:anchor distT="0" distB="0" distL="114300" distR="114300" simplePos="0" relativeHeight="251162624" behindDoc="1" locked="0" layoutInCell="0" allowOverlap="1" wp14:anchorId="5533D827" wp14:editId="40F84548">
            <wp:simplePos x="0" y="0"/>
            <wp:positionH relativeFrom="column">
              <wp:posOffset>4734560</wp:posOffset>
            </wp:positionH>
            <wp:positionV relativeFrom="paragraph">
              <wp:posOffset>-62865</wp:posOffset>
            </wp:positionV>
            <wp:extent cx="40640" cy="328930"/>
            <wp:effectExtent l="0" t="0" r="0" b="0"/>
            <wp:wrapNone/>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138"/>
                    <a:srcRect/>
                    <a:stretch>
                      <a:fillRect/>
                    </a:stretch>
                  </pic:blipFill>
                  <pic:spPr bwMode="auto">
                    <a:xfrm>
                      <a:off x="0" y="0"/>
                      <a:ext cx="40640" cy="328930"/>
                    </a:xfrm>
                    <a:prstGeom prst="rect">
                      <a:avLst/>
                    </a:prstGeom>
                    <a:noFill/>
                  </pic:spPr>
                </pic:pic>
              </a:graphicData>
            </a:graphic>
          </wp:anchor>
        </w:drawing>
      </w:r>
      <w:r>
        <w:rPr>
          <w:noProof/>
          <w:sz w:val="20"/>
          <w:szCs w:val="20"/>
        </w:rPr>
        <w:drawing>
          <wp:anchor distT="0" distB="0" distL="114300" distR="114300" simplePos="0" relativeHeight="251163648" behindDoc="1" locked="0" layoutInCell="0" allowOverlap="1" wp14:anchorId="0F86B154" wp14:editId="3D4D92A5">
            <wp:simplePos x="0" y="0"/>
            <wp:positionH relativeFrom="column">
              <wp:posOffset>4848860</wp:posOffset>
            </wp:positionH>
            <wp:positionV relativeFrom="paragraph">
              <wp:posOffset>-62865</wp:posOffset>
            </wp:positionV>
            <wp:extent cx="36195" cy="328930"/>
            <wp:effectExtent l="0" t="0" r="0" b="0"/>
            <wp:wrapNone/>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139"/>
                    <a:srcRect/>
                    <a:stretch>
                      <a:fillRect/>
                    </a:stretch>
                  </pic:blipFill>
                  <pic:spPr bwMode="auto">
                    <a:xfrm>
                      <a:off x="0" y="0"/>
                      <a:ext cx="36195" cy="328930"/>
                    </a:xfrm>
                    <a:prstGeom prst="rect">
                      <a:avLst/>
                    </a:prstGeom>
                    <a:noFill/>
                  </pic:spPr>
                </pic:pic>
              </a:graphicData>
            </a:graphic>
          </wp:anchor>
        </w:drawing>
      </w:r>
      <w:r>
        <w:rPr>
          <w:noProof/>
          <w:sz w:val="20"/>
          <w:szCs w:val="20"/>
        </w:rPr>
        <w:drawing>
          <wp:anchor distT="0" distB="0" distL="114300" distR="114300" simplePos="0" relativeHeight="251164672" behindDoc="1" locked="0" layoutInCell="0" allowOverlap="1" wp14:anchorId="63FFA772" wp14:editId="61C7A2A5">
            <wp:simplePos x="0" y="0"/>
            <wp:positionH relativeFrom="column">
              <wp:posOffset>4963160</wp:posOffset>
            </wp:positionH>
            <wp:positionV relativeFrom="paragraph">
              <wp:posOffset>-62865</wp:posOffset>
            </wp:positionV>
            <wp:extent cx="26670" cy="328930"/>
            <wp:effectExtent l="0" t="0" r="0" b="0"/>
            <wp:wrapNone/>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73"/>
                    <a:srcRect/>
                    <a:stretch>
                      <a:fillRect/>
                    </a:stretch>
                  </pic:blipFill>
                  <pic:spPr bwMode="auto">
                    <a:xfrm>
                      <a:off x="0" y="0"/>
                      <a:ext cx="26670" cy="328930"/>
                    </a:xfrm>
                    <a:prstGeom prst="rect">
                      <a:avLst/>
                    </a:prstGeom>
                    <a:noFill/>
                  </pic:spPr>
                </pic:pic>
              </a:graphicData>
            </a:graphic>
          </wp:anchor>
        </w:drawing>
      </w:r>
      <w:r>
        <w:rPr>
          <w:noProof/>
          <w:sz w:val="20"/>
          <w:szCs w:val="20"/>
        </w:rPr>
        <w:drawing>
          <wp:anchor distT="0" distB="0" distL="114300" distR="114300" simplePos="0" relativeHeight="251165696" behindDoc="1" locked="0" layoutInCell="0" allowOverlap="1" wp14:anchorId="42B772CD" wp14:editId="12BBFAAB">
            <wp:simplePos x="0" y="0"/>
            <wp:positionH relativeFrom="column">
              <wp:posOffset>5077460</wp:posOffset>
            </wp:positionH>
            <wp:positionV relativeFrom="paragraph">
              <wp:posOffset>-62865</wp:posOffset>
            </wp:positionV>
            <wp:extent cx="52070" cy="328930"/>
            <wp:effectExtent l="0" t="0" r="0" b="0"/>
            <wp:wrapNone/>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140"/>
                    <a:srcRect/>
                    <a:stretch>
                      <a:fillRect/>
                    </a:stretch>
                  </pic:blipFill>
                  <pic:spPr bwMode="auto">
                    <a:xfrm>
                      <a:off x="0" y="0"/>
                      <a:ext cx="52070" cy="328930"/>
                    </a:xfrm>
                    <a:prstGeom prst="rect">
                      <a:avLst/>
                    </a:prstGeom>
                    <a:noFill/>
                  </pic:spPr>
                </pic:pic>
              </a:graphicData>
            </a:graphic>
          </wp:anchor>
        </w:drawing>
      </w:r>
      <w:r>
        <w:rPr>
          <w:noProof/>
          <w:sz w:val="20"/>
          <w:szCs w:val="20"/>
        </w:rPr>
        <w:drawing>
          <wp:anchor distT="0" distB="0" distL="114300" distR="114300" simplePos="0" relativeHeight="251166720" behindDoc="1" locked="0" layoutInCell="0" allowOverlap="1" wp14:anchorId="508C1D94" wp14:editId="2A579E18">
            <wp:simplePos x="0" y="0"/>
            <wp:positionH relativeFrom="column">
              <wp:posOffset>5192395</wp:posOffset>
            </wp:positionH>
            <wp:positionV relativeFrom="paragraph">
              <wp:posOffset>-62865</wp:posOffset>
            </wp:positionV>
            <wp:extent cx="26670" cy="328930"/>
            <wp:effectExtent l="0" t="0" r="0" b="0"/>
            <wp:wrapNone/>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73"/>
                    <a:srcRect/>
                    <a:stretch>
                      <a:fillRect/>
                    </a:stretch>
                  </pic:blipFill>
                  <pic:spPr bwMode="auto">
                    <a:xfrm>
                      <a:off x="0" y="0"/>
                      <a:ext cx="26670" cy="328930"/>
                    </a:xfrm>
                    <a:prstGeom prst="rect">
                      <a:avLst/>
                    </a:prstGeom>
                    <a:noFill/>
                  </pic:spPr>
                </pic:pic>
              </a:graphicData>
            </a:graphic>
          </wp:anchor>
        </w:drawing>
      </w:r>
      <w:r>
        <w:rPr>
          <w:noProof/>
          <w:sz w:val="20"/>
          <w:szCs w:val="20"/>
        </w:rPr>
        <w:drawing>
          <wp:anchor distT="0" distB="0" distL="114300" distR="114300" simplePos="0" relativeHeight="251167744" behindDoc="1" locked="0" layoutInCell="0" allowOverlap="1" wp14:anchorId="7E58C4B3" wp14:editId="2E7EF9E5">
            <wp:simplePos x="0" y="0"/>
            <wp:positionH relativeFrom="column">
              <wp:posOffset>5306695</wp:posOffset>
            </wp:positionH>
            <wp:positionV relativeFrom="paragraph">
              <wp:posOffset>-62865</wp:posOffset>
            </wp:positionV>
            <wp:extent cx="52070" cy="328930"/>
            <wp:effectExtent l="0" t="0" r="0" b="0"/>
            <wp:wrapNone/>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141"/>
                    <a:srcRect/>
                    <a:stretch>
                      <a:fillRect/>
                    </a:stretch>
                  </pic:blipFill>
                  <pic:spPr bwMode="auto">
                    <a:xfrm>
                      <a:off x="0" y="0"/>
                      <a:ext cx="52070" cy="328930"/>
                    </a:xfrm>
                    <a:prstGeom prst="rect">
                      <a:avLst/>
                    </a:prstGeom>
                    <a:noFill/>
                  </pic:spPr>
                </pic:pic>
              </a:graphicData>
            </a:graphic>
          </wp:anchor>
        </w:drawing>
      </w:r>
      <w:r>
        <w:rPr>
          <w:noProof/>
          <w:sz w:val="20"/>
          <w:szCs w:val="20"/>
        </w:rPr>
        <w:drawing>
          <wp:anchor distT="0" distB="0" distL="114300" distR="114300" simplePos="0" relativeHeight="251168768" behindDoc="1" locked="0" layoutInCell="0" allowOverlap="1" wp14:anchorId="58458B33" wp14:editId="7EFA0887">
            <wp:simplePos x="0" y="0"/>
            <wp:positionH relativeFrom="column">
              <wp:posOffset>5420995</wp:posOffset>
            </wp:positionH>
            <wp:positionV relativeFrom="paragraph">
              <wp:posOffset>-62865</wp:posOffset>
            </wp:positionV>
            <wp:extent cx="26670" cy="328930"/>
            <wp:effectExtent l="0" t="0" r="0" b="0"/>
            <wp:wrapNone/>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73"/>
                    <a:srcRect/>
                    <a:stretch>
                      <a:fillRect/>
                    </a:stretch>
                  </pic:blipFill>
                  <pic:spPr bwMode="auto">
                    <a:xfrm>
                      <a:off x="0" y="0"/>
                      <a:ext cx="26670" cy="328930"/>
                    </a:xfrm>
                    <a:prstGeom prst="rect">
                      <a:avLst/>
                    </a:prstGeom>
                    <a:noFill/>
                  </pic:spPr>
                </pic:pic>
              </a:graphicData>
            </a:graphic>
          </wp:anchor>
        </w:drawing>
      </w:r>
      <w:r>
        <w:rPr>
          <w:noProof/>
          <w:sz w:val="20"/>
          <w:szCs w:val="20"/>
        </w:rPr>
        <w:drawing>
          <wp:anchor distT="0" distB="0" distL="114300" distR="114300" simplePos="0" relativeHeight="251169792" behindDoc="1" locked="0" layoutInCell="0" allowOverlap="1" wp14:anchorId="59261D8D" wp14:editId="26488377">
            <wp:simplePos x="0" y="0"/>
            <wp:positionH relativeFrom="column">
              <wp:posOffset>5535930</wp:posOffset>
            </wp:positionH>
            <wp:positionV relativeFrom="paragraph">
              <wp:posOffset>-62865</wp:posOffset>
            </wp:positionV>
            <wp:extent cx="26670" cy="328930"/>
            <wp:effectExtent l="0" t="0" r="0" b="0"/>
            <wp:wrapNone/>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80"/>
                    <a:srcRect/>
                    <a:stretch>
                      <a:fillRect/>
                    </a:stretch>
                  </pic:blipFill>
                  <pic:spPr bwMode="auto">
                    <a:xfrm>
                      <a:off x="0" y="0"/>
                      <a:ext cx="26670" cy="328930"/>
                    </a:xfrm>
                    <a:prstGeom prst="rect">
                      <a:avLst/>
                    </a:prstGeom>
                    <a:noFill/>
                  </pic:spPr>
                </pic:pic>
              </a:graphicData>
            </a:graphic>
          </wp:anchor>
        </w:drawing>
      </w:r>
      <w:r>
        <w:rPr>
          <w:noProof/>
          <w:sz w:val="20"/>
          <w:szCs w:val="20"/>
        </w:rPr>
        <w:drawing>
          <wp:anchor distT="0" distB="0" distL="114300" distR="114300" simplePos="0" relativeHeight="251170816" behindDoc="1" locked="0" layoutInCell="0" allowOverlap="1" wp14:anchorId="46E82C85" wp14:editId="5400BE4F">
            <wp:simplePos x="0" y="0"/>
            <wp:positionH relativeFrom="column">
              <wp:posOffset>5650230</wp:posOffset>
            </wp:positionH>
            <wp:positionV relativeFrom="paragraph">
              <wp:posOffset>-62865</wp:posOffset>
            </wp:positionV>
            <wp:extent cx="40640" cy="328930"/>
            <wp:effectExtent l="0" t="0" r="0" b="0"/>
            <wp:wrapNone/>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142"/>
                    <a:srcRect/>
                    <a:stretch>
                      <a:fillRect/>
                    </a:stretch>
                  </pic:blipFill>
                  <pic:spPr bwMode="auto">
                    <a:xfrm>
                      <a:off x="0" y="0"/>
                      <a:ext cx="40640" cy="328930"/>
                    </a:xfrm>
                    <a:prstGeom prst="rect">
                      <a:avLst/>
                    </a:prstGeom>
                    <a:noFill/>
                  </pic:spPr>
                </pic:pic>
              </a:graphicData>
            </a:graphic>
          </wp:anchor>
        </w:drawing>
      </w:r>
      <w:r>
        <w:rPr>
          <w:noProof/>
          <w:sz w:val="20"/>
          <w:szCs w:val="20"/>
        </w:rPr>
        <w:drawing>
          <wp:anchor distT="0" distB="0" distL="114300" distR="114300" simplePos="0" relativeHeight="251171840" behindDoc="1" locked="0" layoutInCell="0" allowOverlap="1" wp14:anchorId="3B91CE4B" wp14:editId="63A3D4CE">
            <wp:simplePos x="0" y="0"/>
            <wp:positionH relativeFrom="column">
              <wp:posOffset>5765165</wp:posOffset>
            </wp:positionH>
            <wp:positionV relativeFrom="paragraph">
              <wp:posOffset>-62865</wp:posOffset>
            </wp:positionV>
            <wp:extent cx="52070" cy="328930"/>
            <wp:effectExtent l="0" t="0" r="0" b="0"/>
            <wp:wrapNone/>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143"/>
                    <a:srcRect/>
                    <a:stretch>
                      <a:fillRect/>
                    </a:stretch>
                  </pic:blipFill>
                  <pic:spPr bwMode="auto">
                    <a:xfrm>
                      <a:off x="0" y="0"/>
                      <a:ext cx="52070" cy="328930"/>
                    </a:xfrm>
                    <a:prstGeom prst="rect">
                      <a:avLst/>
                    </a:prstGeom>
                    <a:noFill/>
                  </pic:spPr>
                </pic:pic>
              </a:graphicData>
            </a:graphic>
          </wp:anchor>
        </w:drawing>
      </w:r>
      <w:r>
        <w:rPr>
          <w:noProof/>
          <w:sz w:val="20"/>
          <w:szCs w:val="20"/>
        </w:rPr>
        <w:drawing>
          <wp:anchor distT="0" distB="0" distL="114300" distR="114300" simplePos="0" relativeHeight="251172864" behindDoc="1" locked="0" layoutInCell="0" allowOverlap="1" wp14:anchorId="1F27E091" wp14:editId="57DEEC92">
            <wp:simplePos x="0" y="0"/>
            <wp:positionH relativeFrom="column">
              <wp:posOffset>5879465</wp:posOffset>
            </wp:positionH>
            <wp:positionV relativeFrom="paragraph">
              <wp:posOffset>-62865</wp:posOffset>
            </wp:positionV>
            <wp:extent cx="52070" cy="328930"/>
            <wp:effectExtent l="0" t="0" r="0" b="0"/>
            <wp:wrapNone/>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144"/>
                    <a:srcRect/>
                    <a:stretch>
                      <a:fillRect/>
                    </a:stretch>
                  </pic:blipFill>
                  <pic:spPr bwMode="auto">
                    <a:xfrm>
                      <a:off x="0" y="0"/>
                      <a:ext cx="52070" cy="328930"/>
                    </a:xfrm>
                    <a:prstGeom prst="rect">
                      <a:avLst/>
                    </a:prstGeom>
                    <a:noFill/>
                  </pic:spPr>
                </pic:pic>
              </a:graphicData>
            </a:graphic>
          </wp:anchor>
        </w:drawing>
      </w:r>
      <w:r>
        <w:rPr>
          <w:noProof/>
          <w:sz w:val="20"/>
          <w:szCs w:val="20"/>
        </w:rPr>
        <w:drawing>
          <wp:anchor distT="0" distB="0" distL="114300" distR="114300" simplePos="0" relativeHeight="251173888" behindDoc="1" locked="0" layoutInCell="0" allowOverlap="1" wp14:anchorId="1E268B56" wp14:editId="47BC241B">
            <wp:simplePos x="0" y="0"/>
            <wp:positionH relativeFrom="column">
              <wp:posOffset>5993765</wp:posOffset>
            </wp:positionH>
            <wp:positionV relativeFrom="paragraph">
              <wp:posOffset>-62865</wp:posOffset>
            </wp:positionV>
            <wp:extent cx="36195" cy="328930"/>
            <wp:effectExtent l="0" t="0" r="0" b="0"/>
            <wp:wrapNone/>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145"/>
                    <a:srcRect/>
                    <a:stretch>
                      <a:fillRect/>
                    </a:stretch>
                  </pic:blipFill>
                  <pic:spPr bwMode="auto">
                    <a:xfrm>
                      <a:off x="0" y="0"/>
                      <a:ext cx="36195" cy="328930"/>
                    </a:xfrm>
                    <a:prstGeom prst="rect">
                      <a:avLst/>
                    </a:prstGeom>
                    <a:noFill/>
                  </pic:spPr>
                </pic:pic>
              </a:graphicData>
            </a:graphic>
          </wp:anchor>
        </w:drawing>
      </w:r>
      <w:r>
        <w:rPr>
          <w:noProof/>
          <w:sz w:val="20"/>
          <w:szCs w:val="20"/>
        </w:rPr>
        <w:drawing>
          <wp:anchor distT="0" distB="0" distL="114300" distR="114300" simplePos="0" relativeHeight="251174912" behindDoc="1" locked="0" layoutInCell="0" allowOverlap="1" wp14:anchorId="17C1ECB0" wp14:editId="05A1DD5B">
            <wp:simplePos x="0" y="0"/>
            <wp:positionH relativeFrom="column">
              <wp:posOffset>6108065</wp:posOffset>
            </wp:positionH>
            <wp:positionV relativeFrom="paragraph">
              <wp:posOffset>-62865</wp:posOffset>
            </wp:positionV>
            <wp:extent cx="52070" cy="328930"/>
            <wp:effectExtent l="0" t="0" r="0" b="0"/>
            <wp:wrapNone/>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a:blip r:embed="rId146"/>
                    <a:srcRect/>
                    <a:stretch>
                      <a:fillRect/>
                    </a:stretch>
                  </pic:blipFill>
                  <pic:spPr bwMode="auto">
                    <a:xfrm>
                      <a:off x="0" y="0"/>
                      <a:ext cx="52070" cy="328930"/>
                    </a:xfrm>
                    <a:prstGeom prst="rect">
                      <a:avLst/>
                    </a:prstGeom>
                    <a:noFill/>
                  </pic:spPr>
                </pic:pic>
              </a:graphicData>
            </a:graphic>
          </wp:anchor>
        </w:drawing>
      </w:r>
      <w:r>
        <w:rPr>
          <w:noProof/>
          <w:sz w:val="20"/>
          <w:szCs w:val="20"/>
        </w:rPr>
        <w:drawing>
          <wp:anchor distT="0" distB="0" distL="114300" distR="114300" simplePos="0" relativeHeight="251175936" behindDoc="1" locked="0" layoutInCell="0" allowOverlap="1" wp14:anchorId="2DB58F20" wp14:editId="294098C4">
            <wp:simplePos x="0" y="0"/>
            <wp:positionH relativeFrom="column">
              <wp:posOffset>6223000</wp:posOffset>
            </wp:positionH>
            <wp:positionV relativeFrom="paragraph">
              <wp:posOffset>-62865</wp:posOffset>
            </wp:positionV>
            <wp:extent cx="31750" cy="328930"/>
            <wp:effectExtent l="0" t="0" r="0" b="0"/>
            <wp:wrapNone/>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147"/>
                    <a:srcRect/>
                    <a:stretch>
                      <a:fillRect/>
                    </a:stretch>
                  </pic:blipFill>
                  <pic:spPr bwMode="auto">
                    <a:xfrm>
                      <a:off x="0" y="0"/>
                      <a:ext cx="31750" cy="328930"/>
                    </a:xfrm>
                    <a:prstGeom prst="rect">
                      <a:avLst/>
                    </a:prstGeom>
                    <a:noFill/>
                  </pic:spPr>
                </pic:pic>
              </a:graphicData>
            </a:graphic>
          </wp:anchor>
        </w:drawing>
      </w:r>
      <w:r>
        <w:rPr>
          <w:noProof/>
          <w:sz w:val="20"/>
          <w:szCs w:val="20"/>
        </w:rPr>
        <w:drawing>
          <wp:anchor distT="0" distB="0" distL="114300" distR="114300" simplePos="0" relativeHeight="251176960" behindDoc="1" locked="0" layoutInCell="0" allowOverlap="1" wp14:anchorId="2E315E63" wp14:editId="36FEC4DF">
            <wp:simplePos x="0" y="0"/>
            <wp:positionH relativeFrom="column">
              <wp:posOffset>6337300</wp:posOffset>
            </wp:positionH>
            <wp:positionV relativeFrom="paragraph">
              <wp:posOffset>-62865</wp:posOffset>
            </wp:positionV>
            <wp:extent cx="52070" cy="328930"/>
            <wp:effectExtent l="0" t="0" r="0" b="0"/>
            <wp:wrapNone/>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148"/>
                    <a:srcRect/>
                    <a:stretch>
                      <a:fillRect/>
                    </a:stretch>
                  </pic:blipFill>
                  <pic:spPr bwMode="auto">
                    <a:xfrm>
                      <a:off x="0" y="0"/>
                      <a:ext cx="52070" cy="328930"/>
                    </a:xfrm>
                    <a:prstGeom prst="rect">
                      <a:avLst/>
                    </a:prstGeom>
                    <a:noFill/>
                  </pic:spPr>
                </pic:pic>
              </a:graphicData>
            </a:graphic>
          </wp:anchor>
        </w:drawing>
      </w:r>
      <w:r>
        <w:rPr>
          <w:noProof/>
          <w:sz w:val="20"/>
          <w:szCs w:val="20"/>
        </w:rPr>
        <w:drawing>
          <wp:anchor distT="0" distB="0" distL="114300" distR="114300" simplePos="0" relativeHeight="251177984" behindDoc="1" locked="0" layoutInCell="0" allowOverlap="1" wp14:anchorId="66D36EBC" wp14:editId="584C0653">
            <wp:simplePos x="0" y="0"/>
            <wp:positionH relativeFrom="column">
              <wp:posOffset>6452235</wp:posOffset>
            </wp:positionH>
            <wp:positionV relativeFrom="paragraph">
              <wp:posOffset>-62865</wp:posOffset>
            </wp:positionV>
            <wp:extent cx="50165" cy="328930"/>
            <wp:effectExtent l="0" t="0" r="0" b="0"/>
            <wp:wrapNone/>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149"/>
                    <a:srcRect/>
                    <a:stretch>
                      <a:fillRect/>
                    </a:stretch>
                  </pic:blipFill>
                  <pic:spPr bwMode="auto">
                    <a:xfrm>
                      <a:off x="0" y="0"/>
                      <a:ext cx="50165" cy="328930"/>
                    </a:xfrm>
                    <a:prstGeom prst="rect">
                      <a:avLst/>
                    </a:prstGeom>
                    <a:noFill/>
                  </pic:spPr>
                </pic:pic>
              </a:graphicData>
            </a:graphic>
          </wp:anchor>
        </w:drawing>
      </w:r>
      <w:r>
        <w:rPr>
          <w:noProof/>
          <w:sz w:val="20"/>
          <w:szCs w:val="20"/>
        </w:rPr>
        <w:drawing>
          <wp:anchor distT="0" distB="0" distL="114300" distR="114300" simplePos="0" relativeHeight="251179008" behindDoc="1" locked="0" layoutInCell="0" allowOverlap="1" wp14:anchorId="779B8ACC" wp14:editId="25289C7D">
            <wp:simplePos x="0" y="0"/>
            <wp:positionH relativeFrom="column">
              <wp:posOffset>6566535</wp:posOffset>
            </wp:positionH>
            <wp:positionV relativeFrom="paragraph">
              <wp:posOffset>-62865</wp:posOffset>
            </wp:positionV>
            <wp:extent cx="26670" cy="328930"/>
            <wp:effectExtent l="0" t="0" r="0" b="0"/>
            <wp:wrapNone/>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80"/>
                    <a:srcRect/>
                    <a:stretch>
                      <a:fillRect/>
                    </a:stretch>
                  </pic:blipFill>
                  <pic:spPr bwMode="auto">
                    <a:xfrm>
                      <a:off x="0" y="0"/>
                      <a:ext cx="26670" cy="328930"/>
                    </a:xfrm>
                    <a:prstGeom prst="rect">
                      <a:avLst/>
                    </a:prstGeom>
                    <a:noFill/>
                  </pic:spPr>
                </pic:pic>
              </a:graphicData>
            </a:graphic>
          </wp:anchor>
        </w:drawing>
      </w:r>
      <w:r>
        <w:rPr>
          <w:noProof/>
          <w:sz w:val="20"/>
          <w:szCs w:val="20"/>
        </w:rPr>
        <w:drawing>
          <wp:anchor distT="0" distB="0" distL="114300" distR="114300" simplePos="0" relativeHeight="251180032" behindDoc="1" locked="0" layoutInCell="0" allowOverlap="1" wp14:anchorId="22081BF0" wp14:editId="2C248654">
            <wp:simplePos x="0" y="0"/>
            <wp:positionH relativeFrom="column">
              <wp:posOffset>6680835</wp:posOffset>
            </wp:positionH>
            <wp:positionV relativeFrom="paragraph">
              <wp:posOffset>-62865</wp:posOffset>
            </wp:positionV>
            <wp:extent cx="40640" cy="328930"/>
            <wp:effectExtent l="0" t="0" r="0" b="0"/>
            <wp:wrapNone/>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150"/>
                    <a:srcRect/>
                    <a:stretch>
                      <a:fillRect/>
                    </a:stretch>
                  </pic:blipFill>
                  <pic:spPr bwMode="auto">
                    <a:xfrm>
                      <a:off x="0" y="0"/>
                      <a:ext cx="40640" cy="328930"/>
                    </a:xfrm>
                    <a:prstGeom prst="rect">
                      <a:avLst/>
                    </a:prstGeom>
                    <a:noFill/>
                  </pic:spPr>
                </pic:pic>
              </a:graphicData>
            </a:graphic>
          </wp:anchor>
        </w:drawing>
      </w:r>
      <w:r>
        <w:rPr>
          <w:noProof/>
          <w:sz w:val="20"/>
          <w:szCs w:val="20"/>
        </w:rPr>
        <w:drawing>
          <wp:anchor distT="0" distB="0" distL="114300" distR="114300" simplePos="0" relativeHeight="251181056" behindDoc="1" locked="0" layoutInCell="0" allowOverlap="1" wp14:anchorId="10420A94" wp14:editId="509C7CDF">
            <wp:simplePos x="0" y="0"/>
            <wp:positionH relativeFrom="column">
              <wp:posOffset>6795770</wp:posOffset>
            </wp:positionH>
            <wp:positionV relativeFrom="paragraph">
              <wp:posOffset>-62865</wp:posOffset>
            </wp:positionV>
            <wp:extent cx="45720" cy="328930"/>
            <wp:effectExtent l="0" t="0" r="0" b="0"/>
            <wp:wrapNone/>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151"/>
                    <a:srcRect/>
                    <a:stretch>
                      <a:fillRect/>
                    </a:stretch>
                  </pic:blipFill>
                  <pic:spPr bwMode="auto">
                    <a:xfrm>
                      <a:off x="0" y="0"/>
                      <a:ext cx="45720" cy="328930"/>
                    </a:xfrm>
                    <a:prstGeom prst="rect">
                      <a:avLst/>
                    </a:prstGeom>
                    <a:noFill/>
                  </pic:spPr>
                </pic:pic>
              </a:graphicData>
            </a:graphic>
          </wp:anchor>
        </w:drawing>
      </w:r>
      <w:r>
        <w:rPr>
          <w:noProof/>
          <w:sz w:val="20"/>
          <w:szCs w:val="20"/>
        </w:rPr>
        <w:drawing>
          <wp:anchor distT="0" distB="0" distL="114300" distR="114300" simplePos="0" relativeHeight="251182080" behindDoc="1" locked="0" layoutInCell="0" allowOverlap="1" wp14:anchorId="1E6F5E31" wp14:editId="317D35D9">
            <wp:simplePos x="0" y="0"/>
            <wp:positionH relativeFrom="column">
              <wp:posOffset>6910070</wp:posOffset>
            </wp:positionH>
            <wp:positionV relativeFrom="paragraph">
              <wp:posOffset>-62865</wp:posOffset>
            </wp:positionV>
            <wp:extent cx="36195" cy="328930"/>
            <wp:effectExtent l="0" t="0" r="0" b="0"/>
            <wp:wrapNone/>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152"/>
                    <a:srcRect/>
                    <a:stretch>
                      <a:fillRect/>
                    </a:stretch>
                  </pic:blipFill>
                  <pic:spPr bwMode="auto">
                    <a:xfrm>
                      <a:off x="0" y="0"/>
                      <a:ext cx="36195" cy="328930"/>
                    </a:xfrm>
                    <a:prstGeom prst="rect">
                      <a:avLst/>
                    </a:prstGeom>
                    <a:noFill/>
                  </pic:spPr>
                </pic:pic>
              </a:graphicData>
            </a:graphic>
          </wp:anchor>
        </w:drawing>
      </w:r>
      <w:r>
        <w:rPr>
          <w:noProof/>
          <w:sz w:val="20"/>
          <w:szCs w:val="20"/>
        </w:rPr>
        <w:drawing>
          <wp:anchor distT="0" distB="0" distL="114300" distR="114300" simplePos="0" relativeHeight="251183104" behindDoc="1" locked="0" layoutInCell="0" allowOverlap="1" wp14:anchorId="2B879A94" wp14:editId="0C41E3F4">
            <wp:simplePos x="0" y="0"/>
            <wp:positionH relativeFrom="column">
              <wp:posOffset>7024370</wp:posOffset>
            </wp:positionH>
            <wp:positionV relativeFrom="paragraph">
              <wp:posOffset>-62865</wp:posOffset>
            </wp:positionV>
            <wp:extent cx="26670" cy="328930"/>
            <wp:effectExtent l="0" t="0" r="0" b="0"/>
            <wp:wrapNone/>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pic:cNvPicPr>
                      <a:picLocks noChangeAspect="1" noChangeArrowheads="1"/>
                    </pic:cNvPicPr>
                  </pic:nvPicPr>
                  <pic:blipFill>
                    <a:blip r:embed="rId73"/>
                    <a:srcRect/>
                    <a:stretch>
                      <a:fillRect/>
                    </a:stretch>
                  </pic:blipFill>
                  <pic:spPr bwMode="auto">
                    <a:xfrm>
                      <a:off x="0" y="0"/>
                      <a:ext cx="26670" cy="328930"/>
                    </a:xfrm>
                    <a:prstGeom prst="rect">
                      <a:avLst/>
                    </a:prstGeom>
                    <a:noFill/>
                  </pic:spPr>
                </pic:pic>
              </a:graphicData>
            </a:graphic>
          </wp:anchor>
        </w:drawing>
      </w:r>
      <w:r>
        <w:rPr>
          <w:noProof/>
          <w:sz w:val="20"/>
          <w:szCs w:val="20"/>
        </w:rPr>
        <w:drawing>
          <wp:anchor distT="0" distB="0" distL="114300" distR="114300" simplePos="0" relativeHeight="251184128" behindDoc="1" locked="0" layoutInCell="0" allowOverlap="1" wp14:anchorId="56D2C65B" wp14:editId="6F106C2B">
            <wp:simplePos x="0" y="0"/>
            <wp:positionH relativeFrom="column">
              <wp:posOffset>7139305</wp:posOffset>
            </wp:positionH>
            <wp:positionV relativeFrom="paragraph">
              <wp:posOffset>-62865</wp:posOffset>
            </wp:positionV>
            <wp:extent cx="26670" cy="328930"/>
            <wp:effectExtent l="0" t="0" r="0" b="0"/>
            <wp:wrapNone/>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a:blip r:embed="rId73"/>
                    <a:srcRect/>
                    <a:stretch>
                      <a:fillRect/>
                    </a:stretch>
                  </pic:blipFill>
                  <pic:spPr bwMode="auto">
                    <a:xfrm>
                      <a:off x="0" y="0"/>
                      <a:ext cx="26670" cy="328930"/>
                    </a:xfrm>
                    <a:prstGeom prst="rect">
                      <a:avLst/>
                    </a:prstGeom>
                    <a:noFill/>
                  </pic:spPr>
                </pic:pic>
              </a:graphicData>
            </a:graphic>
          </wp:anchor>
        </w:drawing>
      </w:r>
      <w:r>
        <w:rPr>
          <w:noProof/>
          <w:sz w:val="20"/>
          <w:szCs w:val="20"/>
        </w:rPr>
        <w:drawing>
          <wp:anchor distT="0" distB="0" distL="114300" distR="114300" simplePos="0" relativeHeight="251185152" behindDoc="1" locked="0" layoutInCell="0" allowOverlap="1" wp14:anchorId="6412A907" wp14:editId="3AEB51AD">
            <wp:simplePos x="0" y="0"/>
            <wp:positionH relativeFrom="column">
              <wp:posOffset>7253605</wp:posOffset>
            </wp:positionH>
            <wp:positionV relativeFrom="paragraph">
              <wp:posOffset>-62865</wp:posOffset>
            </wp:positionV>
            <wp:extent cx="52070" cy="328930"/>
            <wp:effectExtent l="0" t="0" r="0" b="0"/>
            <wp:wrapNone/>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153"/>
                    <a:srcRect/>
                    <a:stretch>
                      <a:fillRect/>
                    </a:stretch>
                  </pic:blipFill>
                  <pic:spPr bwMode="auto">
                    <a:xfrm>
                      <a:off x="0" y="0"/>
                      <a:ext cx="52070" cy="328930"/>
                    </a:xfrm>
                    <a:prstGeom prst="rect">
                      <a:avLst/>
                    </a:prstGeom>
                    <a:noFill/>
                  </pic:spPr>
                </pic:pic>
              </a:graphicData>
            </a:graphic>
          </wp:anchor>
        </w:drawing>
      </w:r>
      <w:r>
        <w:rPr>
          <w:noProof/>
          <w:sz w:val="20"/>
          <w:szCs w:val="20"/>
        </w:rPr>
        <w:drawing>
          <wp:anchor distT="0" distB="0" distL="114300" distR="114300" simplePos="0" relativeHeight="251186176" behindDoc="1" locked="0" layoutInCell="0" allowOverlap="1" wp14:anchorId="70A93568" wp14:editId="2672D5A3">
            <wp:simplePos x="0" y="0"/>
            <wp:positionH relativeFrom="column">
              <wp:posOffset>7367905</wp:posOffset>
            </wp:positionH>
            <wp:positionV relativeFrom="paragraph">
              <wp:posOffset>-62865</wp:posOffset>
            </wp:positionV>
            <wp:extent cx="26670" cy="328930"/>
            <wp:effectExtent l="0" t="0" r="0" b="0"/>
            <wp:wrapNone/>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spect="1" noChangeArrowheads="1"/>
                    </pic:cNvPicPr>
                  </pic:nvPicPr>
                  <pic:blipFill>
                    <a:blip r:embed="rId73"/>
                    <a:srcRect/>
                    <a:stretch>
                      <a:fillRect/>
                    </a:stretch>
                  </pic:blipFill>
                  <pic:spPr bwMode="auto">
                    <a:xfrm>
                      <a:off x="0" y="0"/>
                      <a:ext cx="26670" cy="328930"/>
                    </a:xfrm>
                    <a:prstGeom prst="rect">
                      <a:avLst/>
                    </a:prstGeom>
                    <a:noFill/>
                  </pic:spPr>
                </pic:pic>
              </a:graphicData>
            </a:graphic>
          </wp:anchor>
        </w:drawing>
      </w:r>
      <w:r>
        <w:rPr>
          <w:noProof/>
          <w:sz w:val="20"/>
          <w:szCs w:val="20"/>
        </w:rPr>
        <w:drawing>
          <wp:anchor distT="0" distB="0" distL="114300" distR="114300" simplePos="0" relativeHeight="251187200" behindDoc="1" locked="0" layoutInCell="0" allowOverlap="1" wp14:anchorId="1E7A95A0" wp14:editId="5FCAD292">
            <wp:simplePos x="0" y="0"/>
            <wp:positionH relativeFrom="column">
              <wp:posOffset>7482840</wp:posOffset>
            </wp:positionH>
            <wp:positionV relativeFrom="paragraph">
              <wp:posOffset>-62865</wp:posOffset>
            </wp:positionV>
            <wp:extent cx="36195" cy="328930"/>
            <wp:effectExtent l="0" t="0" r="0" b="0"/>
            <wp:wrapNone/>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154"/>
                    <a:srcRect/>
                    <a:stretch>
                      <a:fillRect/>
                    </a:stretch>
                  </pic:blipFill>
                  <pic:spPr bwMode="auto">
                    <a:xfrm>
                      <a:off x="0" y="0"/>
                      <a:ext cx="36195" cy="328930"/>
                    </a:xfrm>
                    <a:prstGeom prst="rect">
                      <a:avLst/>
                    </a:prstGeom>
                    <a:noFill/>
                  </pic:spPr>
                </pic:pic>
              </a:graphicData>
            </a:graphic>
          </wp:anchor>
        </w:drawing>
      </w:r>
      <w:r>
        <w:rPr>
          <w:noProof/>
          <w:sz w:val="20"/>
          <w:szCs w:val="20"/>
        </w:rPr>
        <w:drawing>
          <wp:anchor distT="0" distB="0" distL="114300" distR="114300" simplePos="0" relativeHeight="251188224" behindDoc="1" locked="0" layoutInCell="0" allowOverlap="1" wp14:anchorId="02FD14C4" wp14:editId="421261FE">
            <wp:simplePos x="0" y="0"/>
            <wp:positionH relativeFrom="column">
              <wp:posOffset>7597140</wp:posOffset>
            </wp:positionH>
            <wp:positionV relativeFrom="paragraph">
              <wp:posOffset>-62865</wp:posOffset>
            </wp:positionV>
            <wp:extent cx="26670" cy="328930"/>
            <wp:effectExtent l="0" t="0" r="0" b="0"/>
            <wp:wrapNone/>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73"/>
                    <a:srcRect/>
                    <a:stretch>
                      <a:fillRect/>
                    </a:stretch>
                  </pic:blipFill>
                  <pic:spPr bwMode="auto">
                    <a:xfrm>
                      <a:off x="0" y="0"/>
                      <a:ext cx="26670" cy="328930"/>
                    </a:xfrm>
                    <a:prstGeom prst="rect">
                      <a:avLst/>
                    </a:prstGeom>
                    <a:noFill/>
                  </pic:spPr>
                </pic:pic>
              </a:graphicData>
            </a:graphic>
          </wp:anchor>
        </w:drawing>
      </w:r>
      <w:r>
        <w:rPr>
          <w:noProof/>
          <w:sz w:val="20"/>
          <w:szCs w:val="20"/>
        </w:rPr>
        <w:drawing>
          <wp:anchor distT="0" distB="0" distL="114300" distR="114300" simplePos="0" relativeHeight="251189248" behindDoc="1" locked="0" layoutInCell="0" allowOverlap="1" wp14:anchorId="56462F5B" wp14:editId="5D939DFC">
            <wp:simplePos x="0" y="0"/>
            <wp:positionH relativeFrom="column">
              <wp:posOffset>7711440</wp:posOffset>
            </wp:positionH>
            <wp:positionV relativeFrom="paragraph">
              <wp:posOffset>-62865</wp:posOffset>
            </wp:positionV>
            <wp:extent cx="36195" cy="328930"/>
            <wp:effectExtent l="0" t="0" r="0" b="0"/>
            <wp:wrapNone/>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spect="1" noChangeArrowheads="1"/>
                    </pic:cNvPicPr>
                  </pic:nvPicPr>
                  <pic:blipFill>
                    <a:blip r:embed="rId155"/>
                    <a:srcRect/>
                    <a:stretch>
                      <a:fillRect/>
                    </a:stretch>
                  </pic:blipFill>
                  <pic:spPr bwMode="auto">
                    <a:xfrm>
                      <a:off x="0" y="0"/>
                      <a:ext cx="36195" cy="328930"/>
                    </a:xfrm>
                    <a:prstGeom prst="rect">
                      <a:avLst/>
                    </a:prstGeom>
                    <a:noFill/>
                  </pic:spPr>
                </pic:pic>
              </a:graphicData>
            </a:graphic>
          </wp:anchor>
        </w:drawing>
      </w:r>
      <w:r>
        <w:rPr>
          <w:noProof/>
          <w:sz w:val="20"/>
          <w:szCs w:val="20"/>
        </w:rPr>
        <w:drawing>
          <wp:anchor distT="0" distB="0" distL="114300" distR="114300" simplePos="0" relativeHeight="251190272" behindDoc="1" locked="0" layoutInCell="0" allowOverlap="1" wp14:anchorId="0320A3EB" wp14:editId="163D19E8">
            <wp:simplePos x="0" y="0"/>
            <wp:positionH relativeFrom="column">
              <wp:posOffset>7826375</wp:posOffset>
            </wp:positionH>
            <wp:positionV relativeFrom="paragraph">
              <wp:posOffset>-62865</wp:posOffset>
            </wp:positionV>
            <wp:extent cx="50165" cy="328930"/>
            <wp:effectExtent l="0" t="0" r="0" b="0"/>
            <wp:wrapNone/>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pic:cNvPicPr>
                      <a:picLocks noChangeAspect="1" noChangeArrowheads="1"/>
                    </pic:cNvPicPr>
                  </pic:nvPicPr>
                  <pic:blipFill>
                    <a:blip r:embed="rId156"/>
                    <a:srcRect/>
                    <a:stretch>
                      <a:fillRect/>
                    </a:stretch>
                  </pic:blipFill>
                  <pic:spPr bwMode="auto">
                    <a:xfrm>
                      <a:off x="0" y="0"/>
                      <a:ext cx="50165" cy="328930"/>
                    </a:xfrm>
                    <a:prstGeom prst="rect">
                      <a:avLst/>
                    </a:prstGeom>
                    <a:noFill/>
                  </pic:spPr>
                </pic:pic>
              </a:graphicData>
            </a:graphic>
          </wp:anchor>
        </w:drawing>
      </w:r>
      <w:r>
        <w:rPr>
          <w:noProof/>
          <w:sz w:val="20"/>
          <w:szCs w:val="20"/>
        </w:rPr>
        <w:drawing>
          <wp:anchor distT="0" distB="0" distL="114300" distR="114300" simplePos="0" relativeHeight="251191296" behindDoc="1" locked="0" layoutInCell="0" allowOverlap="1" wp14:anchorId="4117A137" wp14:editId="429093D8">
            <wp:simplePos x="0" y="0"/>
            <wp:positionH relativeFrom="column">
              <wp:posOffset>7940675</wp:posOffset>
            </wp:positionH>
            <wp:positionV relativeFrom="paragraph">
              <wp:posOffset>-62865</wp:posOffset>
            </wp:positionV>
            <wp:extent cx="52070" cy="328930"/>
            <wp:effectExtent l="0" t="0" r="0" b="0"/>
            <wp:wrapNone/>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157"/>
                    <a:srcRect/>
                    <a:stretch>
                      <a:fillRect/>
                    </a:stretch>
                  </pic:blipFill>
                  <pic:spPr bwMode="auto">
                    <a:xfrm>
                      <a:off x="0" y="0"/>
                      <a:ext cx="52070" cy="328930"/>
                    </a:xfrm>
                    <a:prstGeom prst="rect">
                      <a:avLst/>
                    </a:prstGeom>
                    <a:noFill/>
                  </pic:spPr>
                </pic:pic>
              </a:graphicData>
            </a:graphic>
          </wp:anchor>
        </w:drawing>
      </w:r>
      <w:r>
        <w:rPr>
          <w:noProof/>
          <w:sz w:val="20"/>
          <w:szCs w:val="20"/>
        </w:rPr>
        <w:drawing>
          <wp:anchor distT="0" distB="0" distL="114300" distR="114300" simplePos="0" relativeHeight="251192320" behindDoc="1" locked="0" layoutInCell="0" allowOverlap="1" wp14:anchorId="3F84AFA4" wp14:editId="60530F2D">
            <wp:simplePos x="0" y="0"/>
            <wp:positionH relativeFrom="column">
              <wp:posOffset>465455</wp:posOffset>
            </wp:positionH>
            <wp:positionV relativeFrom="paragraph">
              <wp:posOffset>-62865</wp:posOffset>
            </wp:positionV>
            <wp:extent cx="67945" cy="328930"/>
            <wp:effectExtent l="0" t="0" r="0" b="0"/>
            <wp:wrapNone/>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spect="1" noChangeArrowheads="1"/>
                    </pic:cNvPicPr>
                  </pic:nvPicPr>
                  <pic:blipFill>
                    <a:blip r:embed="rId158"/>
                    <a:srcRect/>
                    <a:stretch>
                      <a:fillRect/>
                    </a:stretch>
                  </pic:blipFill>
                  <pic:spPr bwMode="auto">
                    <a:xfrm>
                      <a:off x="0" y="0"/>
                      <a:ext cx="67945" cy="328930"/>
                    </a:xfrm>
                    <a:prstGeom prst="rect">
                      <a:avLst/>
                    </a:prstGeom>
                    <a:noFill/>
                  </pic:spPr>
                </pic:pic>
              </a:graphicData>
            </a:graphic>
          </wp:anchor>
        </w:drawing>
      </w:r>
    </w:p>
    <w:p w14:paraId="0DF99729" w14:textId="77777777" w:rsidR="004B413C" w:rsidRDefault="00EC2FEA">
      <w:pPr>
        <w:spacing w:line="186" w:lineRule="auto"/>
        <w:ind w:left="340"/>
        <w:rPr>
          <w:sz w:val="20"/>
          <w:szCs w:val="20"/>
        </w:rPr>
      </w:pPr>
      <w:r>
        <w:rPr>
          <w:rFonts w:ascii="Arial" w:eastAsia="Arial" w:hAnsi="Arial" w:cs="Arial"/>
          <w:color w:val="4D4D4D"/>
          <w:sz w:val="13"/>
          <w:szCs w:val="13"/>
        </w:rPr>
        <w:t>2008</w:t>
      </w:r>
    </w:p>
    <w:p w14:paraId="3B28C2F5" w14:textId="77777777" w:rsidR="004B413C" w:rsidRDefault="00EC2FEA">
      <w:pPr>
        <w:tabs>
          <w:tab w:val="left" w:pos="12660"/>
        </w:tabs>
        <w:spacing w:line="188" w:lineRule="auto"/>
        <w:ind w:left="340"/>
        <w:rPr>
          <w:sz w:val="20"/>
          <w:szCs w:val="20"/>
        </w:rPr>
      </w:pPr>
      <w:r>
        <w:rPr>
          <w:rFonts w:ascii="Arial" w:eastAsia="Arial" w:hAnsi="Arial" w:cs="Arial"/>
          <w:color w:val="4D4D4D"/>
          <w:sz w:val="11"/>
          <w:szCs w:val="11"/>
        </w:rPr>
        <w:t>2012</w:t>
      </w:r>
      <w:r>
        <w:rPr>
          <w:sz w:val="20"/>
          <w:szCs w:val="20"/>
        </w:rPr>
        <w:tab/>
      </w:r>
      <w:r>
        <w:rPr>
          <w:rFonts w:ascii="Arial" w:eastAsia="Arial" w:hAnsi="Arial" w:cs="Arial"/>
          <w:color w:val="1A1A1A"/>
          <w:sz w:val="17"/>
          <w:szCs w:val="17"/>
          <w:vertAlign w:val="superscript"/>
        </w:rPr>
        <w:t>B</w:t>
      </w:r>
    </w:p>
    <w:p w14:paraId="25CBFA49" w14:textId="77777777" w:rsidR="004B413C" w:rsidRDefault="00EC2FEA">
      <w:pPr>
        <w:spacing w:line="199" w:lineRule="auto"/>
        <w:ind w:left="340"/>
        <w:rPr>
          <w:sz w:val="20"/>
          <w:szCs w:val="20"/>
        </w:rPr>
      </w:pPr>
      <w:r>
        <w:rPr>
          <w:rFonts w:ascii="Arial" w:eastAsia="Arial" w:hAnsi="Arial" w:cs="Arial"/>
          <w:color w:val="4D4D4D"/>
          <w:sz w:val="16"/>
          <w:szCs w:val="16"/>
        </w:rPr>
        <w:t>2016</w:t>
      </w:r>
    </w:p>
    <w:tbl>
      <w:tblPr>
        <w:tblW w:w="0" w:type="auto"/>
        <w:tblInd w:w="100" w:type="dxa"/>
        <w:tblLayout w:type="fixed"/>
        <w:tblCellMar>
          <w:left w:w="0" w:type="dxa"/>
          <w:right w:w="0" w:type="dxa"/>
        </w:tblCellMar>
        <w:tblLook w:val="04A0" w:firstRow="1" w:lastRow="0" w:firstColumn="1" w:lastColumn="0" w:noHBand="0" w:noVBand="1"/>
      </w:tblPr>
      <w:tblGrid>
        <w:gridCol w:w="180"/>
        <w:gridCol w:w="6400"/>
        <w:gridCol w:w="6100"/>
        <w:gridCol w:w="20"/>
      </w:tblGrid>
      <w:tr w:rsidR="004B413C" w14:paraId="69C0DCA6" w14:textId="77777777">
        <w:trPr>
          <w:trHeight w:val="177"/>
        </w:trPr>
        <w:tc>
          <w:tcPr>
            <w:tcW w:w="180" w:type="dxa"/>
            <w:vMerge w:val="restart"/>
            <w:textDirection w:val="btLr"/>
            <w:vAlign w:val="bottom"/>
          </w:tcPr>
          <w:p w14:paraId="1D4D8EB9" w14:textId="77777777" w:rsidR="004B413C" w:rsidRDefault="00EC2FEA">
            <w:pPr>
              <w:rPr>
                <w:sz w:val="20"/>
                <w:szCs w:val="20"/>
              </w:rPr>
            </w:pPr>
            <w:r>
              <w:rPr>
                <w:rFonts w:ascii="Arial" w:eastAsia="Arial" w:hAnsi="Arial" w:cs="Arial"/>
                <w:w w:val="73"/>
                <w:sz w:val="18"/>
                <w:szCs w:val="18"/>
              </w:rPr>
              <w:t>Year</w:t>
            </w:r>
          </w:p>
        </w:tc>
        <w:tc>
          <w:tcPr>
            <w:tcW w:w="6400" w:type="dxa"/>
            <w:vAlign w:val="bottom"/>
          </w:tcPr>
          <w:p w14:paraId="43691EA2" w14:textId="77777777" w:rsidR="004B413C" w:rsidRDefault="00EC2FEA">
            <w:pPr>
              <w:spacing w:line="178" w:lineRule="exact"/>
              <w:ind w:right="5902"/>
              <w:jc w:val="right"/>
              <w:rPr>
                <w:sz w:val="20"/>
                <w:szCs w:val="20"/>
              </w:rPr>
            </w:pPr>
            <w:r>
              <w:rPr>
                <w:rFonts w:ascii="Arial" w:eastAsia="Arial" w:hAnsi="Arial" w:cs="Arial"/>
                <w:color w:val="4D4D4D"/>
                <w:sz w:val="16"/>
                <w:szCs w:val="16"/>
              </w:rPr>
              <w:t>2004</w:t>
            </w:r>
          </w:p>
        </w:tc>
        <w:tc>
          <w:tcPr>
            <w:tcW w:w="6100" w:type="dxa"/>
            <w:vAlign w:val="bottom"/>
          </w:tcPr>
          <w:p w14:paraId="32C8F502" w14:textId="77777777" w:rsidR="004B413C" w:rsidRDefault="004B413C">
            <w:pPr>
              <w:rPr>
                <w:sz w:val="15"/>
                <w:szCs w:val="15"/>
              </w:rPr>
            </w:pPr>
          </w:p>
        </w:tc>
        <w:tc>
          <w:tcPr>
            <w:tcW w:w="0" w:type="dxa"/>
            <w:vAlign w:val="bottom"/>
          </w:tcPr>
          <w:p w14:paraId="626C247E" w14:textId="77777777" w:rsidR="004B413C" w:rsidRDefault="004B413C">
            <w:pPr>
              <w:rPr>
                <w:sz w:val="1"/>
                <w:szCs w:val="1"/>
              </w:rPr>
            </w:pPr>
          </w:p>
        </w:tc>
      </w:tr>
      <w:tr w:rsidR="004B413C" w14:paraId="0C8AEF14" w14:textId="77777777">
        <w:trPr>
          <w:trHeight w:val="135"/>
        </w:trPr>
        <w:tc>
          <w:tcPr>
            <w:tcW w:w="180" w:type="dxa"/>
            <w:vMerge/>
            <w:vAlign w:val="bottom"/>
          </w:tcPr>
          <w:p w14:paraId="26DDB535" w14:textId="77777777" w:rsidR="004B413C" w:rsidRDefault="004B413C">
            <w:pPr>
              <w:rPr>
                <w:sz w:val="11"/>
                <w:szCs w:val="11"/>
              </w:rPr>
            </w:pPr>
          </w:p>
        </w:tc>
        <w:tc>
          <w:tcPr>
            <w:tcW w:w="6400" w:type="dxa"/>
            <w:vAlign w:val="bottom"/>
          </w:tcPr>
          <w:p w14:paraId="227D711F" w14:textId="77777777" w:rsidR="004B413C" w:rsidRDefault="00EC2FEA">
            <w:pPr>
              <w:spacing w:line="135" w:lineRule="exact"/>
              <w:ind w:right="5902"/>
              <w:jc w:val="right"/>
              <w:rPr>
                <w:sz w:val="20"/>
                <w:szCs w:val="20"/>
              </w:rPr>
            </w:pPr>
            <w:r>
              <w:rPr>
                <w:rFonts w:ascii="Arial" w:eastAsia="Arial" w:hAnsi="Arial" w:cs="Arial"/>
                <w:color w:val="4D4D4D"/>
                <w:sz w:val="15"/>
                <w:szCs w:val="15"/>
              </w:rPr>
              <w:t>2008</w:t>
            </w:r>
          </w:p>
        </w:tc>
        <w:tc>
          <w:tcPr>
            <w:tcW w:w="6100" w:type="dxa"/>
            <w:vMerge w:val="restart"/>
            <w:vAlign w:val="bottom"/>
          </w:tcPr>
          <w:p w14:paraId="416974F3" w14:textId="77777777" w:rsidR="004B413C" w:rsidRDefault="00EC2FEA">
            <w:pPr>
              <w:ind w:left="5980"/>
              <w:rPr>
                <w:sz w:val="20"/>
                <w:szCs w:val="20"/>
              </w:rPr>
            </w:pPr>
            <w:r>
              <w:rPr>
                <w:rFonts w:ascii="Arial" w:eastAsia="Arial" w:hAnsi="Arial" w:cs="Arial"/>
                <w:color w:val="1A1A1A"/>
                <w:w w:val="86"/>
                <w:sz w:val="16"/>
                <w:szCs w:val="16"/>
              </w:rPr>
              <w:t>C</w:t>
            </w:r>
          </w:p>
        </w:tc>
        <w:tc>
          <w:tcPr>
            <w:tcW w:w="0" w:type="dxa"/>
            <w:vAlign w:val="bottom"/>
          </w:tcPr>
          <w:p w14:paraId="05B85B15" w14:textId="77777777" w:rsidR="004B413C" w:rsidRDefault="004B413C">
            <w:pPr>
              <w:rPr>
                <w:sz w:val="1"/>
                <w:szCs w:val="1"/>
              </w:rPr>
            </w:pPr>
          </w:p>
        </w:tc>
      </w:tr>
      <w:tr w:rsidR="004B413C" w14:paraId="66EBD82B" w14:textId="77777777">
        <w:trPr>
          <w:trHeight w:val="135"/>
        </w:trPr>
        <w:tc>
          <w:tcPr>
            <w:tcW w:w="180" w:type="dxa"/>
            <w:vAlign w:val="bottom"/>
          </w:tcPr>
          <w:p w14:paraId="49027974" w14:textId="77777777" w:rsidR="004B413C" w:rsidRDefault="004B413C">
            <w:pPr>
              <w:rPr>
                <w:sz w:val="11"/>
                <w:szCs w:val="11"/>
              </w:rPr>
            </w:pPr>
          </w:p>
        </w:tc>
        <w:tc>
          <w:tcPr>
            <w:tcW w:w="6400" w:type="dxa"/>
            <w:vAlign w:val="bottom"/>
          </w:tcPr>
          <w:p w14:paraId="7EFA30E7" w14:textId="77777777" w:rsidR="004B413C" w:rsidRDefault="00EC2FEA">
            <w:pPr>
              <w:spacing w:line="135" w:lineRule="exact"/>
              <w:ind w:right="5902"/>
              <w:jc w:val="right"/>
              <w:rPr>
                <w:sz w:val="20"/>
                <w:szCs w:val="20"/>
              </w:rPr>
            </w:pPr>
            <w:r>
              <w:rPr>
                <w:rFonts w:ascii="Arial" w:eastAsia="Arial" w:hAnsi="Arial" w:cs="Arial"/>
                <w:color w:val="4D4D4D"/>
                <w:sz w:val="15"/>
                <w:szCs w:val="15"/>
              </w:rPr>
              <w:t>2012</w:t>
            </w:r>
          </w:p>
        </w:tc>
        <w:tc>
          <w:tcPr>
            <w:tcW w:w="6100" w:type="dxa"/>
            <w:vMerge/>
            <w:vAlign w:val="bottom"/>
          </w:tcPr>
          <w:p w14:paraId="5F32FEFC" w14:textId="77777777" w:rsidR="004B413C" w:rsidRDefault="004B413C">
            <w:pPr>
              <w:rPr>
                <w:sz w:val="11"/>
                <w:szCs w:val="11"/>
              </w:rPr>
            </w:pPr>
          </w:p>
        </w:tc>
        <w:tc>
          <w:tcPr>
            <w:tcW w:w="0" w:type="dxa"/>
            <w:vAlign w:val="bottom"/>
          </w:tcPr>
          <w:p w14:paraId="426CE722" w14:textId="77777777" w:rsidR="004B413C" w:rsidRDefault="004B413C">
            <w:pPr>
              <w:rPr>
                <w:sz w:val="1"/>
                <w:szCs w:val="1"/>
              </w:rPr>
            </w:pPr>
          </w:p>
        </w:tc>
      </w:tr>
      <w:tr w:rsidR="004B413C" w14:paraId="336A00DA" w14:textId="77777777">
        <w:trPr>
          <w:trHeight w:val="186"/>
        </w:trPr>
        <w:tc>
          <w:tcPr>
            <w:tcW w:w="180" w:type="dxa"/>
            <w:vAlign w:val="bottom"/>
          </w:tcPr>
          <w:p w14:paraId="00D0DB24" w14:textId="77777777" w:rsidR="004B413C" w:rsidRDefault="004B413C">
            <w:pPr>
              <w:rPr>
                <w:sz w:val="16"/>
                <w:szCs w:val="16"/>
              </w:rPr>
            </w:pPr>
          </w:p>
        </w:tc>
        <w:tc>
          <w:tcPr>
            <w:tcW w:w="6400" w:type="dxa"/>
            <w:vAlign w:val="bottom"/>
          </w:tcPr>
          <w:p w14:paraId="6773AEAC" w14:textId="77777777" w:rsidR="004B413C" w:rsidRDefault="00EC2FEA">
            <w:pPr>
              <w:ind w:right="5902"/>
              <w:jc w:val="right"/>
              <w:rPr>
                <w:sz w:val="20"/>
                <w:szCs w:val="20"/>
              </w:rPr>
            </w:pPr>
            <w:r>
              <w:rPr>
                <w:rFonts w:ascii="Arial" w:eastAsia="Arial" w:hAnsi="Arial" w:cs="Arial"/>
                <w:color w:val="4D4D4D"/>
                <w:sz w:val="16"/>
                <w:szCs w:val="16"/>
              </w:rPr>
              <w:t>2016</w:t>
            </w:r>
          </w:p>
        </w:tc>
        <w:tc>
          <w:tcPr>
            <w:tcW w:w="6100" w:type="dxa"/>
            <w:vAlign w:val="bottom"/>
          </w:tcPr>
          <w:p w14:paraId="5C00D7F9" w14:textId="77777777" w:rsidR="004B413C" w:rsidRDefault="004B413C">
            <w:pPr>
              <w:rPr>
                <w:sz w:val="16"/>
                <w:szCs w:val="16"/>
              </w:rPr>
            </w:pPr>
          </w:p>
        </w:tc>
        <w:tc>
          <w:tcPr>
            <w:tcW w:w="0" w:type="dxa"/>
            <w:vAlign w:val="bottom"/>
          </w:tcPr>
          <w:p w14:paraId="276A4872" w14:textId="77777777" w:rsidR="004B413C" w:rsidRDefault="004B413C">
            <w:pPr>
              <w:rPr>
                <w:sz w:val="1"/>
                <w:szCs w:val="1"/>
              </w:rPr>
            </w:pPr>
          </w:p>
        </w:tc>
      </w:tr>
    </w:tbl>
    <w:p w14:paraId="04AF70F5" w14:textId="77777777" w:rsidR="004B413C" w:rsidRDefault="00EC2FEA">
      <w:pPr>
        <w:spacing w:line="20" w:lineRule="exact"/>
        <w:rPr>
          <w:sz w:val="20"/>
          <w:szCs w:val="20"/>
        </w:rPr>
      </w:pPr>
      <w:r>
        <w:rPr>
          <w:noProof/>
          <w:sz w:val="20"/>
          <w:szCs w:val="20"/>
        </w:rPr>
        <w:drawing>
          <wp:anchor distT="0" distB="0" distL="114300" distR="114300" simplePos="0" relativeHeight="251193344" behindDoc="1" locked="0" layoutInCell="0" allowOverlap="1" wp14:anchorId="6D7A2110" wp14:editId="01535C5A">
            <wp:simplePos x="0" y="0"/>
            <wp:positionH relativeFrom="column">
              <wp:posOffset>611505</wp:posOffset>
            </wp:positionH>
            <wp:positionV relativeFrom="paragraph">
              <wp:posOffset>-340360</wp:posOffset>
            </wp:positionV>
            <wp:extent cx="52070" cy="328930"/>
            <wp:effectExtent l="0" t="0" r="0" b="0"/>
            <wp:wrapNone/>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159"/>
                    <a:srcRect/>
                    <a:stretch>
                      <a:fillRect/>
                    </a:stretch>
                  </pic:blipFill>
                  <pic:spPr bwMode="auto">
                    <a:xfrm>
                      <a:off x="0" y="0"/>
                      <a:ext cx="52070" cy="328930"/>
                    </a:xfrm>
                    <a:prstGeom prst="rect">
                      <a:avLst/>
                    </a:prstGeom>
                    <a:noFill/>
                  </pic:spPr>
                </pic:pic>
              </a:graphicData>
            </a:graphic>
          </wp:anchor>
        </w:drawing>
      </w:r>
      <w:r>
        <w:rPr>
          <w:noProof/>
          <w:sz w:val="20"/>
          <w:szCs w:val="20"/>
        </w:rPr>
        <w:drawing>
          <wp:anchor distT="0" distB="0" distL="114300" distR="114300" simplePos="0" relativeHeight="251194368" behindDoc="1" locked="0" layoutInCell="0" allowOverlap="1" wp14:anchorId="760A8DC8" wp14:editId="0DEE2E7E">
            <wp:simplePos x="0" y="0"/>
            <wp:positionH relativeFrom="column">
              <wp:posOffset>725805</wp:posOffset>
            </wp:positionH>
            <wp:positionV relativeFrom="paragraph">
              <wp:posOffset>-340360</wp:posOffset>
            </wp:positionV>
            <wp:extent cx="45720" cy="328930"/>
            <wp:effectExtent l="0" t="0" r="0" b="0"/>
            <wp:wrapNone/>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160"/>
                    <a:srcRect/>
                    <a:stretch>
                      <a:fillRect/>
                    </a:stretch>
                  </pic:blipFill>
                  <pic:spPr bwMode="auto">
                    <a:xfrm>
                      <a:off x="0" y="0"/>
                      <a:ext cx="45720" cy="328930"/>
                    </a:xfrm>
                    <a:prstGeom prst="rect">
                      <a:avLst/>
                    </a:prstGeom>
                    <a:noFill/>
                  </pic:spPr>
                </pic:pic>
              </a:graphicData>
            </a:graphic>
          </wp:anchor>
        </w:drawing>
      </w:r>
      <w:r>
        <w:rPr>
          <w:noProof/>
          <w:sz w:val="20"/>
          <w:szCs w:val="20"/>
        </w:rPr>
        <w:drawing>
          <wp:anchor distT="0" distB="0" distL="114300" distR="114300" simplePos="0" relativeHeight="251195392" behindDoc="1" locked="0" layoutInCell="0" allowOverlap="1" wp14:anchorId="057A47F5" wp14:editId="3F272D9D">
            <wp:simplePos x="0" y="0"/>
            <wp:positionH relativeFrom="column">
              <wp:posOffset>840740</wp:posOffset>
            </wp:positionH>
            <wp:positionV relativeFrom="paragraph">
              <wp:posOffset>-340360</wp:posOffset>
            </wp:positionV>
            <wp:extent cx="50165" cy="328930"/>
            <wp:effectExtent l="0" t="0" r="0" b="0"/>
            <wp:wrapNone/>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a:blip r:embed="rId161"/>
                    <a:srcRect/>
                    <a:stretch>
                      <a:fillRect/>
                    </a:stretch>
                  </pic:blipFill>
                  <pic:spPr bwMode="auto">
                    <a:xfrm>
                      <a:off x="0" y="0"/>
                      <a:ext cx="50165" cy="328930"/>
                    </a:xfrm>
                    <a:prstGeom prst="rect">
                      <a:avLst/>
                    </a:prstGeom>
                    <a:noFill/>
                  </pic:spPr>
                </pic:pic>
              </a:graphicData>
            </a:graphic>
          </wp:anchor>
        </w:drawing>
      </w:r>
      <w:r>
        <w:rPr>
          <w:noProof/>
          <w:sz w:val="20"/>
          <w:szCs w:val="20"/>
        </w:rPr>
        <w:drawing>
          <wp:anchor distT="0" distB="0" distL="114300" distR="114300" simplePos="0" relativeHeight="251196416" behindDoc="1" locked="0" layoutInCell="0" allowOverlap="1" wp14:anchorId="5D0DAEEF" wp14:editId="70FCEAED">
            <wp:simplePos x="0" y="0"/>
            <wp:positionH relativeFrom="column">
              <wp:posOffset>955040</wp:posOffset>
            </wp:positionH>
            <wp:positionV relativeFrom="paragraph">
              <wp:posOffset>-340360</wp:posOffset>
            </wp:positionV>
            <wp:extent cx="31750" cy="328930"/>
            <wp:effectExtent l="0" t="0" r="0" b="0"/>
            <wp:wrapNone/>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pic:cNvPicPr>
                      <a:picLocks noChangeAspect="1" noChangeArrowheads="1"/>
                    </pic:cNvPicPr>
                  </pic:nvPicPr>
                  <pic:blipFill>
                    <a:blip r:embed="rId162"/>
                    <a:srcRect/>
                    <a:stretch>
                      <a:fillRect/>
                    </a:stretch>
                  </pic:blipFill>
                  <pic:spPr bwMode="auto">
                    <a:xfrm>
                      <a:off x="0" y="0"/>
                      <a:ext cx="31750" cy="328930"/>
                    </a:xfrm>
                    <a:prstGeom prst="rect">
                      <a:avLst/>
                    </a:prstGeom>
                    <a:noFill/>
                  </pic:spPr>
                </pic:pic>
              </a:graphicData>
            </a:graphic>
          </wp:anchor>
        </w:drawing>
      </w:r>
      <w:r>
        <w:rPr>
          <w:noProof/>
          <w:sz w:val="20"/>
          <w:szCs w:val="20"/>
        </w:rPr>
        <w:drawing>
          <wp:anchor distT="0" distB="0" distL="114300" distR="114300" simplePos="0" relativeHeight="251197440" behindDoc="1" locked="0" layoutInCell="0" allowOverlap="1" wp14:anchorId="31CD79B7" wp14:editId="32C31F73">
            <wp:simplePos x="0" y="0"/>
            <wp:positionH relativeFrom="column">
              <wp:posOffset>1069340</wp:posOffset>
            </wp:positionH>
            <wp:positionV relativeFrom="paragraph">
              <wp:posOffset>-340360</wp:posOffset>
            </wp:positionV>
            <wp:extent cx="36195" cy="328930"/>
            <wp:effectExtent l="0" t="0" r="0" b="0"/>
            <wp:wrapNone/>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163"/>
                    <a:srcRect/>
                    <a:stretch>
                      <a:fillRect/>
                    </a:stretch>
                  </pic:blipFill>
                  <pic:spPr bwMode="auto">
                    <a:xfrm>
                      <a:off x="0" y="0"/>
                      <a:ext cx="36195" cy="328930"/>
                    </a:xfrm>
                    <a:prstGeom prst="rect">
                      <a:avLst/>
                    </a:prstGeom>
                    <a:noFill/>
                  </pic:spPr>
                </pic:pic>
              </a:graphicData>
            </a:graphic>
          </wp:anchor>
        </w:drawing>
      </w:r>
      <w:r>
        <w:rPr>
          <w:noProof/>
          <w:sz w:val="20"/>
          <w:szCs w:val="20"/>
        </w:rPr>
        <w:drawing>
          <wp:anchor distT="0" distB="0" distL="114300" distR="114300" simplePos="0" relativeHeight="251198464" behindDoc="1" locked="0" layoutInCell="0" allowOverlap="1" wp14:anchorId="029A3A93" wp14:editId="71C5CAED">
            <wp:simplePos x="0" y="0"/>
            <wp:positionH relativeFrom="column">
              <wp:posOffset>1184275</wp:posOffset>
            </wp:positionH>
            <wp:positionV relativeFrom="paragraph">
              <wp:posOffset>-340360</wp:posOffset>
            </wp:positionV>
            <wp:extent cx="40640" cy="328930"/>
            <wp:effectExtent l="0" t="0" r="0" b="0"/>
            <wp:wrapNone/>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pic:cNvPicPr>
                      <a:picLocks noChangeAspect="1" noChangeArrowheads="1"/>
                    </pic:cNvPicPr>
                  </pic:nvPicPr>
                  <pic:blipFill>
                    <a:blip r:embed="rId164"/>
                    <a:srcRect/>
                    <a:stretch>
                      <a:fillRect/>
                    </a:stretch>
                  </pic:blipFill>
                  <pic:spPr bwMode="auto">
                    <a:xfrm>
                      <a:off x="0" y="0"/>
                      <a:ext cx="40640" cy="328930"/>
                    </a:xfrm>
                    <a:prstGeom prst="rect">
                      <a:avLst/>
                    </a:prstGeom>
                    <a:noFill/>
                  </pic:spPr>
                </pic:pic>
              </a:graphicData>
            </a:graphic>
          </wp:anchor>
        </w:drawing>
      </w:r>
      <w:r>
        <w:rPr>
          <w:noProof/>
          <w:sz w:val="20"/>
          <w:szCs w:val="20"/>
        </w:rPr>
        <w:drawing>
          <wp:anchor distT="0" distB="0" distL="114300" distR="114300" simplePos="0" relativeHeight="251199488" behindDoc="1" locked="0" layoutInCell="0" allowOverlap="1" wp14:anchorId="4C06E8C6" wp14:editId="401CDC74">
            <wp:simplePos x="0" y="0"/>
            <wp:positionH relativeFrom="column">
              <wp:posOffset>1298575</wp:posOffset>
            </wp:positionH>
            <wp:positionV relativeFrom="paragraph">
              <wp:posOffset>-340360</wp:posOffset>
            </wp:positionV>
            <wp:extent cx="40640" cy="328930"/>
            <wp:effectExtent l="0" t="0" r="0" b="0"/>
            <wp:wrapNone/>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165"/>
                    <a:srcRect/>
                    <a:stretch>
                      <a:fillRect/>
                    </a:stretch>
                  </pic:blipFill>
                  <pic:spPr bwMode="auto">
                    <a:xfrm>
                      <a:off x="0" y="0"/>
                      <a:ext cx="40640" cy="328930"/>
                    </a:xfrm>
                    <a:prstGeom prst="rect">
                      <a:avLst/>
                    </a:prstGeom>
                    <a:noFill/>
                  </pic:spPr>
                </pic:pic>
              </a:graphicData>
            </a:graphic>
          </wp:anchor>
        </w:drawing>
      </w:r>
      <w:r>
        <w:rPr>
          <w:noProof/>
          <w:sz w:val="20"/>
          <w:szCs w:val="20"/>
        </w:rPr>
        <w:drawing>
          <wp:anchor distT="0" distB="0" distL="114300" distR="114300" simplePos="0" relativeHeight="251200512" behindDoc="1" locked="0" layoutInCell="0" allowOverlap="1" wp14:anchorId="2E4236E4" wp14:editId="3D40A01F">
            <wp:simplePos x="0" y="0"/>
            <wp:positionH relativeFrom="column">
              <wp:posOffset>1413510</wp:posOffset>
            </wp:positionH>
            <wp:positionV relativeFrom="paragraph">
              <wp:posOffset>-340360</wp:posOffset>
            </wp:positionV>
            <wp:extent cx="40640" cy="328930"/>
            <wp:effectExtent l="0" t="0" r="0" b="0"/>
            <wp:wrapNone/>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pic:cNvPicPr>
                      <a:picLocks noChangeAspect="1" noChangeArrowheads="1"/>
                    </pic:cNvPicPr>
                  </pic:nvPicPr>
                  <pic:blipFill>
                    <a:blip r:embed="rId166"/>
                    <a:srcRect/>
                    <a:stretch>
                      <a:fillRect/>
                    </a:stretch>
                  </pic:blipFill>
                  <pic:spPr bwMode="auto">
                    <a:xfrm>
                      <a:off x="0" y="0"/>
                      <a:ext cx="40640" cy="328930"/>
                    </a:xfrm>
                    <a:prstGeom prst="rect">
                      <a:avLst/>
                    </a:prstGeom>
                    <a:noFill/>
                  </pic:spPr>
                </pic:pic>
              </a:graphicData>
            </a:graphic>
          </wp:anchor>
        </w:drawing>
      </w:r>
      <w:r>
        <w:rPr>
          <w:noProof/>
          <w:sz w:val="20"/>
          <w:szCs w:val="20"/>
        </w:rPr>
        <w:drawing>
          <wp:anchor distT="0" distB="0" distL="114300" distR="114300" simplePos="0" relativeHeight="251201536" behindDoc="1" locked="0" layoutInCell="0" allowOverlap="1" wp14:anchorId="734B9030" wp14:editId="34E773DB">
            <wp:simplePos x="0" y="0"/>
            <wp:positionH relativeFrom="column">
              <wp:posOffset>1527810</wp:posOffset>
            </wp:positionH>
            <wp:positionV relativeFrom="paragraph">
              <wp:posOffset>-340360</wp:posOffset>
            </wp:positionV>
            <wp:extent cx="45720" cy="328930"/>
            <wp:effectExtent l="0" t="0" r="0" b="0"/>
            <wp:wrapNone/>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pic:cNvPicPr>
                      <a:picLocks noChangeAspect="1" noChangeArrowheads="1"/>
                    </pic:cNvPicPr>
                  </pic:nvPicPr>
                  <pic:blipFill>
                    <a:blip r:embed="rId167"/>
                    <a:srcRect/>
                    <a:stretch>
                      <a:fillRect/>
                    </a:stretch>
                  </pic:blipFill>
                  <pic:spPr bwMode="auto">
                    <a:xfrm>
                      <a:off x="0" y="0"/>
                      <a:ext cx="45720" cy="328930"/>
                    </a:xfrm>
                    <a:prstGeom prst="rect">
                      <a:avLst/>
                    </a:prstGeom>
                    <a:noFill/>
                  </pic:spPr>
                </pic:pic>
              </a:graphicData>
            </a:graphic>
          </wp:anchor>
        </w:drawing>
      </w:r>
      <w:r>
        <w:rPr>
          <w:noProof/>
          <w:sz w:val="20"/>
          <w:szCs w:val="20"/>
        </w:rPr>
        <w:drawing>
          <wp:anchor distT="0" distB="0" distL="114300" distR="114300" simplePos="0" relativeHeight="251202560" behindDoc="1" locked="0" layoutInCell="0" allowOverlap="1" wp14:anchorId="2E545A1F" wp14:editId="75122EA0">
            <wp:simplePos x="0" y="0"/>
            <wp:positionH relativeFrom="column">
              <wp:posOffset>1642110</wp:posOffset>
            </wp:positionH>
            <wp:positionV relativeFrom="paragraph">
              <wp:posOffset>-340360</wp:posOffset>
            </wp:positionV>
            <wp:extent cx="45720" cy="328930"/>
            <wp:effectExtent l="0" t="0" r="0" b="0"/>
            <wp:wrapNone/>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pic:cNvPicPr>
                      <a:picLocks noChangeAspect="1" noChangeArrowheads="1"/>
                    </pic:cNvPicPr>
                  </pic:nvPicPr>
                  <pic:blipFill>
                    <a:blip r:embed="rId168"/>
                    <a:srcRect/>
                    <a:stretch>
                      <a:fillRect/>
                    </a:stretch>
                  </pic:blipFill>
                  <pic:spPr bwMode="auto">
                    <a:xfrm>
                      <a:off x="0" y="0"/>
                      <a:ext cx="45720" cy="328930"/>
                    </a:xfrm>
                    <a:prstGeom prst="rect">
                      <a:avLst/>
                    </a:prstGeom>
                    <a:noFill/>
                  </pic:spPr>
                </pic:pic>
              </a:graphicData>
            </a:graphic>
          </wp:anchor>
        </w:drawing>
      </w:r>
      <w:r>
        <w:rPr>
          <w:noProof/>
          <w:sz w:val="20"/>
          <w:szCs w:val="20"/>
        </w:rPr>
        <w:drawing>
          <wp:anchor distT="0" distB="0" distL="114300" distR="114300" simplePos="0" relativeHeight="251203584" behindDoc="1" locked="0" layoutInCell="0" allowOverlap="1" wp14:anchorId="5593A862" wp14:editId="1CAFA5F9">
            <wp:simplePos x="0" y="0"/>
            <wp:positionH relativeFrom="column">
              <wp:posOffset>1756410</wp:posOffset>
            </wp:positionH>
            <wp:positionV relativeFrom="paragraph">
              <wp:posOffset>-340360</wp:posOffset>
            </wp:positionV>
            <wp:extent cx="52070" cy="328930"/>
            <wp:effectExtent l="0" t="0" r="0" b="0"/>
            <wp:wrapNone/>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169"/>
                    <a:srcRect/>
                    <a:stretch>
                      <a:fillRect/>
                    </a:stretch>
                  </pic:blipFill>
                  <pic:spPr bwMode="auto">
                    <a:xfrm>
                      <a:off x="0" y="0"/>
                      <a:ext cx="52070" cy="328930"/>
                    </a:xfrm>
                    <a:prstGeom prst="rect">
                      <a:avLst/>
                    </a:prstGeom>
                    <a:noFill/>
                  </pic:spPr>
                </pic:pic>
              </a:graphicData>
            </a:graphic>
          </wp:anchor>
        </w:drawing>
      </w:r>
      <w:r>
        <w:rPr>
          <w:noProof/>
          <w:sz w:val="20"/>
          <w:szCs w:val="20"/>
        </w:rPr>
        <w:drawing>
          <wp:anchor distT="0" distB="0" distL="114300" distR="114300" simplePos="0" relativeHeight="251204608" behindDoc="1" locked="0" layoutInCell="0" allowOverlap="1" wp14:anchorId="197F0A4A" wp14:editId="39BA81A4">
            <wp:simplePos x="0" y="0"/>
            <wp:positionH relativeFrom="column">
              <wp:posOffset>1871345</wp:posOffset>
            </wp:positionH>
            <wp:positionV relativeFrom="paragraph">
              <wp:posOffset>-340360</wp:posOffset>
            </wp:positionV>
            <wp:extent cx="41275" cy="328930"/>
            <wp:effectExtent l="0" t="0" r="0" b="0"/>
            <wp:wrapNone/>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pic:cNvPicPr>
                      <a:picLocks noChangeAspect="1" noChangeArrowheads="1"/>
                    </pic:cNvPicPr>
                  </pic:nvPicPr>
                  <pic:blipFill>
                    <a:blip r:embed="rId170"/>
                    <a:srcRect/>
                    <a:stretch>
                      <a:fillRect/>
                    </a:stretch>
                  </pic:blipFill>
                  <pic:spPr bwMode="auto">
                    <a:xfrm>
                      <a:off x="0" y="0"/>
                      <a:ext cx="41275" cy="328930"/>
                    </a:xfrm>
                    <a:prstGeom prst="rect">
                      <a:avLst/>
                    </a:prstGeom>
                    <a:noFill/>
                  </pic:spPr>
                </pic:pic>
              </a:graphicData>
            </a:graphic>
          </wp:anchor>
        </w:drawing>
      </w:r>
      <w:r>
        <w:rPr>
          <w:noProof/>
          <w:sz w:val="20"/>
          <w:szCs w:val="20"/>
        </w:rPr>
        <w:drawing>
          <wp:anchor distT="0" distB="0" distL="114300" distR="114300" simplePos="0" relativeHeight="251205632" behindDoc="1" locked="0" layoutInCell="0" allowOverlap="1" wp14:anchorId="430C325E" wp14:editId="45F5060E">
            <wp:simplePos x="0" y="0"/>
            <wp:positionH relativeFrom="column">
              <wp:posOffset>1985645</wp:posOffset>
            </wp:positionH>
            <wp:positionV relativeFrom="paragraph">
              <wp:posOffset>-340360</wp:posOffset>
            </wp:positionV>
            <wp:extent cx="45720" cy="328930"/>
            <wp:effectExtent l="0" t="0" r="0" b="0"/>
            <wp:wrapNone/>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pic:cNvPicPr>
                      <a:picLocks noChangeAspect="1" noChangeArrowheads="1"/>
                    </pic:cNvPicPr>
                  </pic:nvPicPr>
                  <pic:blipFill>
                    <a:blip r:embed="rId171"/>
                    <a:srcRect/>
                    <a:stretch>
                      <a:fillRect/>
                    </a:stretch>
                  </pic:blipFill>
                  <pic:spPr bwMode="auto">
                    <a:xfrm>
                      <a:off x="0" y="0"/>
                      <a:ext cx="45720" cy="328930"/>
                    </a:xfrm>
                    <a:prstGeom prst="rect">
                      <a:avLst/>
                    </a:prstGeom>
                    <a:noFill/>
                  </pic:spPr>
                </pic:pic>
              </a:graphicData>
            </a:graphic>
          </wp:anchor>
        </w:drawing>
      </w:r>
      <w:r>
        <w:rPr>
          <w:noProof/>
          <w:sz w:val="20"/>
          <w:szCs w:val="20"/>
        </w:rPr>
        <w:drawing>
          <wp:anchor distT="0" distB="0" distL="114300" distR="114300" simplePos="0" relativeHeight="251206656" behindDoc="1" locked="0" layoutInCell="0" allowOverlap="1" wp14:anchorId="63F632FB" wp14:editId="770EB699">
            <wp:simplePos x="0" y="0"/>
            <wp:positionH relativeFrom="column">
              <wp:posOffset>2100580</wp:posOffset>
            </wp:positionH>
            <wp:positionV relativeFrom="paragraph">
              <wp:posOffset>-340360</wp:posOffset>
            </wp:positionV>
            <wp:extent cx="40640" cy="328930"/>
            <wp:effectExtent l="0" t="0" r="0" b="0"/>
            <wp:wrapNone/>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172"/>
                    <a:srcRect/>
                    <a:stretch>
                      <a:fillRect/>
                    </a:stretch>
                  </pic:blipFill>
                  <pic:spPr bwMode="auto">
                    <a:xfrm>
                      <a:off x="0" y="0"/>
                      <a:ext cx="40640" cy="328930"/>
                    </a:xfrm>
                    <a:prstGeom prst="rect">
                      <a:avLst/>
                    </a:prstGeom>
                    <a:noFill/>
                  </pic:spPr>
                </pic:pic>
              </a:graphicData>
            </a:graphic>
          </wp:anchor>
        </w:drawing>
      </w:r>
      <w:r>
        <w:rPr>
          <w:noProof/>
          <w:sz w:val="20"/>
          <w:szCs w:val="20"/>
        </w:rPr>
        <w:drawing>
          <wp:anchor distT="0" distB="0" distL="114300" distR="114300" simplePos="0" relativeHeight="251207680" behindDoc="1" locked="0" layoutInCell="0" allowOverlap="1" wp14:anchorId="0A800F9C" wp14:editId="6DE3893E">
            <wp:simplePos x="0" y="0"/>
            <wp:positionH relativeFrom="column">
              <wp:posOffset>2214880</wp:posOffset>
            </wp:positionH>
            <wp:positionV relativeFrom="paragraph">
              <wp:posOffset>-340360</wp:posOffset>
            </wp:positionV>
            <wp:extent cx="26670" cy="328930"/>
            <wp:effectExtent l="0" t="0" r="0" b="0"/>
            <wp:wrapNone/>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73"/>
                    <a:srcRect/>
                    <a:stretch>
                      <a:fillRect/>
                    </a:stretch>
                  </pic:blipFill>
                  <pic:spPr bwMode="auto">
                    <a:xfrm>
                      <a:off x="0" y="0"/>
                      <a:ext cx="26670" cy="328930"/>
                    </a:xfrm>
                    <a:prstGeom prst="rect">
                      <a:avLst/>
                    </a:prstGeom>
                    <a:noFill/>
                  </pic:spPr>
                </pic:pic>
              </a:graphicData>
            </a:graphic>
          </wp:anchor>
        </w:drawing>
      </w:r>
      <w:r>
        <w:rPr>
          <w:noProof/>
          <w:sz w:val="20"/>
          <w:szCs w:val="20"/>
        </w:rPr>
        <w:drawing>
          <wp:anchor distT="0" distB="0" distL="114300" distR="114300" simplePos="0" relativeHeight="251208704" behindDoc="1" locked="0" layoutInCell="0" allowOverlap="1" wp14:anchorId="4D150ADB" wp14:editId="3B4E4CCC">
            <wp:simplePos x="0" y="0"/>
            <wp:positionH relativeFrom="column">
              <wp:posOffset>2329180</wp:posOffset>
            </wp:positionH>
            <wp:positionV relativeFrom="paragraph">
              <wp:posOffset>-340360</wp:posOffset>
            </wp:positionV>
            <wp:extent cx="36195" cy="328930"/>
            <wp:effectExtent l="0" t="0" r="0" b="0"/>
            <wp:wrapNone/>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173"/>
                    <a:srcRect/>
                    <a:stretch>
                      <a:fillRect/>
                    </a:stretch>
                  </pic:blipFill>
                  <pic:spPr bwMode="auto">
                    <a:xfrm>
                      <a:off x="0" y="0"/>
                      <a:ext cx="36195" cy="328930"/>
                    </a:xfrm>
                    <a:prstGeom prst="rect">
                      <a:avLst/>
                    </a:prstGeom>
                    <a:noFill/>
                  </pic:spPr>
                </pic:pic>
              </a:graphicData>
            </a:graphic>
          </wp:anchor>
        </w:drawing>
      </w:r>
      <w:r>
        <w:rPr>
          <w:noProof/>
          <w:sz w:val="20"/>
          <w:szCs w:val="20"/>
        </w:rPr>
        <w:drawing>
          <wp:anchor distT="0" distB="0" distL="114300" distR="114300" simplePos="0" relativeHeight="251209728" behindDoc="1" locked="0" layoutInCell="0" allowOverlap="1" wp14:anchorId="45E514C3" wp14:editId="005A50D7">
            <wp:simplePos x="0" y="0"/>
            <wp:positionH relativeFrom="column">
              <wp:posOffset>2444115</wp:posOffset>
            </wp:positionH>
            <wp:positionV relativeFrom="paragraph">
              <wp:posOffset>-340360</wp:posOffset>
            </wp:positionV>
            <wp:extent cx="45720" cy="328930"/>
            <wp:effectExtent l="0" t="0" r="0" b="0"/>
            <wp:wrapNone/>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a:blip r:embed="rId174"/>
                    <a:srcRect/>
                    <a:stretch>
                      <a:fillRect/>
                    </a:stretch>
                  </pic:blipFill>
                  <pic:spPr bwMode="auto">
                    <a:xfrm>
                      <a:off x="0" y="0"/>
                      <a:ext cx="45720" cy="328930"/>
                    </a:xfrm>
                    <a:prstGeom prst="rect">
                      <a:avLst/>
                    </a:prstGeom>
                    <a:noFill/>
                  </pic:spPr>
                </pic:pic>
              </a:graphicData>
            </a:graphic>
          </wp:anchor>
        </w:drawing>
      </w:r>
      <w:r>
        <w:rPr>
          <w:noProof/>
          <w:sz w:val="20"/>
          <w:szCs w:val="20"/>
        </w:rPr>
        <w:drawing>
          <wp:anchor distT="0" distB="0" distL="114300" distR="114300" simplePos="0" relativeHeight="251210752" behindDoc="1" locked="0" layoutInCell="0" allowOverlap="1" wp14:anchorId="23DBECF9" wp14:editId="471ECE05">
            <wp:simplePos x="0" y="0"/>
            <wp:positionH relativeFrom="column">
              <wp:posOffset>2558415</wp:posOffset>
            </wp:positionH>
            <wp:positionV relativeFrom="paragraph">
              <wp:posOffset>-340360</wp:posOffset>
            </wp:positionV>
            <wp:extent cx="45720" cy="328930"/>
            <wp:effectExtent l="0" t="0" r="0" b="0"/>
            <wp:wrapNone/>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pic:cNvPicPr>
                      <a:picLocks noChangeAspect="1" noChangeArrowheads="1"/>
                    </pic:cNvPicPr>
                  </pic:nvPicPr>
                  <pic:blipFill>
                    <a:blip r:embed="rId175"/>
                    <a:srcRect/>
                    <a:stretch>
                      <a:fillRect/>
                    </a:stretch>
                  </pic:blipFill>
                  <pic:spPr bwMode="auto">
                    <a:xfrm>
                      <a:off x="0" y="0"/>
                      <a:ext cx="45720" cy="328930"/>
                    </a:xfrm>
                    <a:prstGeom prst="rect">
                      <a:avLst/>
                    </a:prstGeom>
                    <a:noFill/>
                  </pic:spPr>
                </pic:pic>
              </a:graphicData>
            </a:graphic>
          </wp:anchor>
        </w:drawing>
      </w:r>
      <w:r>
        <w:rPr>
          <w:noProof/>
          <w:sz w:val="20"/>
          <w:szCs w:val="20"/>
        </w:rPr>
        <w:drawing>
          <wp:anchor distT="0" distB="0" distL="114300" distR="114300" simplePos="0" relativeHeight="251211776" behindDoc="1" locked="0" layoutInCell="0" allowOverlap="1" wp14:anchorId="03D27B93" wp14:editId="3CDB5D24">
            <wp:simplePos x="0" y="0"/>
            <wp:positionH relativeFrom="column">
              <wp:posOffset>2672715</wp:posOffset>
            </wp:positionH>
            <wp:positionV relativeFrom="paragraph">
              <wp:posOffset>-340360</wp:posOffset>
            </wp:positionV>
            <wp:extent cx="36195" cy="328930"/>
            <wp:effectExtent l="0" t="0" r="0" b="0"/>
            <wp:wrapNone/>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pic:cNvPicPr>
                      <a:picLocks noChangeAspect="1" noChangeArrowheads="1"/>
                    </pic:cNvPicPr>
                  </pic:nvPicPr>
                  <pic:blipFill>
                    <a:blip r:embed="rId176"/>
                    <a:srcRect/>
                    <a:stretch>
                      <a:fillRect/>
                    </a:stretch>
                  </pic:blipFill>
                  <pic:spPr bwMode="auto">
                    <a:xfrm>
                      <a:off x="0" y="0"/>
                      <a:ext cx="36195" cy="328930"/>
                    </a:xfrm>
                    <a:prstGeom prst="rect">
                      <a:avLst/>
                    </a:prstGeom>
                    <a:noFill/>
                  </pic:spPr>
                </pic:pic>
              </a:graphicData>
            </a:graphic>
          </wp:anchor>
        </w:drawing>
      </w:r>
      <w:r>
        <w:rPr>
          <w:noProof/>
          <w:sz w:val="20"/>
          <w:szCs w:val="20"/>
        </w:rPr>
        <w:drawing>
          <wp:anchor distT="0" distB="0" distL="114300" distR="114300" simplePos="0" relativeHeight="251212800" behindDoc="1" locked="0" layoutInCell="0" allowOverlap="1" wp14:anchorId="46910465" wp14:editId="44627A1F">
            <wp:simplePos x="0" y="0"/>
            <wp:positionH relativeFrom="column">
              <wp:posOffset>2787650</wp:posOffset>
            </wp:positionH>
            <wp:positionV relativeFrom="paragraph">
              <wp:posOffset>-340360</wp:posOffset>
            </wp:positionV>
            <wp:extent cx="50165" cy="328930"/>
            <wp:effectExtent l="0" t="0" r="0" b="0"/>
            <wp:wrapNone/>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pic:cNvPicPr>
                      <a:picLocks noChangeAspect="1" noChangeArrowheads="1"/>
                    </pic:cNvPicPr>
                  </pic:nvPicPr>
                  <pic:blipFill>
                    <a:blip r:embed="rId177"/>
                    <a:srcRect/>
                    <a:stretch>
                      <a:fillRect/>
                    </a:stretch>
                  </pic:blipFill>
                  <pic:spPr bwMode="auto">
                    <a:xfrm>
                      <a:off x="0" y="0"/>
                      <a:ext cx="50165" cy="328930"/>
                    </a:xfrm>
                    <a:prstGeom prst="rect">
                      <a:avLst/>
                    </a:prstGeom>
                    <a:noFill/>
                  </pic:spPr>
                </pic:pic>
              </a:graphicData>
            </a:graphic>
          </wp:anchor>
        </w:drawing>
      </w:r>
      <w:r>
        <w:rPr>
          <w:noProof/>
          <w:sz w:val="20"/>
          <w:szCs w:val="20"/>
        </w:rPr>
        <w:drawing>
          <wp:anchor distT="0" distB="0" distL="114300" distR="114300" simplePos="0" relativeHeight="251213824" behindDoc="1" locked="0" layoutInCell="0" allowOverlap="1" wp14:anchorId="10F3D287" wp14:editId="74E041A8">
            <wp:simplePos x="0" y="0"/>
            <wp:positionH relativeFrom="column">
              <wp:posOffset>2901950</wp:posOffset>
            </wp:positionH>
            <wp:positionV relativeFrom="paragraph">
              <wp:posOffset>-340360</wp:posOffset>
            </wp:positionV>
            <wp:extent cx="41275" cy="328930"/>
            <wp:effectExtent l="0" t="0" r="0" b="0"/>
            <wp:wrapNone/>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pic:cNvPicPr>
                      <a:picLocks noChangeAspect="1" noChangeArrowheads="1"/>
                    </pic:cNvPicPr>
                  </pic:nvPicPr>
                  <pic:blipFill>
                    <a:blip r:embed="rId178"/>
                    <a:srcRect/>
                    <a:stretch>
                      <a:fillRect/>
                    </a:stretch>
                  </pic:blipFill>
                  <pic:spPr bwMode="auto">
                    <a:xfrm>
                      <a:off x="0" y="0"/>
                      <a:ext cx="41275" cy="328930"/>
                    </a:xfrm>
                    <a:prstGeom prst="rect">
                      <a:avLst/>
                    </a:prstGeom>
                    <a:noFill/>
                  </pic:spPr>
                </pic:pic>
              </a:graphicData>
            </a:graphic>
          </wp:anchor>
        </w:drawing>
      </w:r>
      <w:r>
        <w:rPr>
          <w:noProof/>
          <w:sz w:val="20"/>
          <w:szCs w:val="20"/>
        </w:rPr>
        <w:drawing>
          <wp:anchor distT="0" distB="0" distL="114300" distR="114300" simplePos="0" relativeHeight="251214848" behindDoc="1" locked="0" layoutInCell="0" allowOverlap="1" wp14:anchorId="5A43C836" wp14:editId="756494F5">
            <wp:simplePos x="0" y="0"/>
            <wp:positionH relativeFrom="column">
              <wp:posOffset>3016250</wp:posOffset>
            </wp:positionH>
            <wp:positionV relativeFrom="paragraph">
              <wp:posOffset>-340360</wp:posOffset>
            </wp:positionV>
            <wp:extent cx="52070" cy="328930"/>
            <wp:effectExtent l="0" t="0" r="0" b="0"/>
            <wp:wrapNone/>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pic:cNvPicPr>
                      <a:picLocks noChangeAspect="1" noChangeArrowheads="1"/>
                    </pic:cNvPicPr>
                  </pic:nvPicPr>
                  <pic:blipFill>
                    <a:blip r:embed="rId179"/>
                    <a:srcRect/>
                    <a:stretch>
                      <a:fillRect/>
                    </a:stretch>
                  </pic:blipFill>
                  <pic:spPr bwMode="auto">
                    <a:xfrm>
                      <a:off x="0" y="0"/>
                      <a:ext cx="52070" cy="328930"/>
                    </a:xfrm>
                    <a:prstGeom prst="rect">
                      <a:avLst/>
                    </a:prstGeom>
                    <a:noFill/>
                  </pic:spPr>
                </pic:pic>
              </a:graphicData>
            </a:graphic>
          </wp:anchor>
        </w:drawing>
      </w:r>
      <w:r>
        <w:rPr>
          <w:noProof/>
          <w:sz w:val="20"/>
          <w:szCs w:val="20"/>
        </w:rPr>
        <w:drawing>
          <wp:anchor distT="0" distB="0" distL="114300" distR="114300" simplePos="0" relativeHeight="251215872" behindDoc="1" locked="0" layoutInCell="0" allowOverlap="1" wp14:anchorId="2EB376F0" wp14:editId="35E69973">
            <wp:simplePos x="0" y="0"/>
            <wp:positionH relativeFrom="column">
              <wp:posOffset>3131185</wp:posOffset>
            </wp:positionH>
            <wp:positionV relativeFrom="paragraph">
              <wp:posOffset>-340360</wp:posOffset>
            </wp:positionV>
            <wp:extent cx="36195" cy="328930"/>
            <wp:effectExtent l="0" t="0" r="0" b="0"/>
            <wp:wrapNone/>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pic:cNvPicPr>
                      <a:picLocks noChangeAspect="1" noChangeArrowheads="1"/>
                    </pic:cNvPicPr>
                  </pic:nvPicPr>
                  <pic:blipFill>
                    <a:blip r:embed="rId180"/>
                    <a:srcRect/>
                    <a:stretch>
                      <a:fillRect/>
                    </a:stretch>
                  </pic:blipFill>
                  <pic:spPr bwMode="auto">
                    <a:xfrm>
                      <a:off x="0" y="0"/>
                      <a:ext cx="36195" cy="328930"/>
                    </a:xfrm>
                    <a:prstGeom prst="rect">
                      <a:avLst/>
                    </a:prstGeom>
                    <a:noFill/>
                  </pic:spPr>
                </pic:pic>
              </a:graphicData>
            </a:graphic>
          </wp:anchor>
        </w:drawing>
      </w:r>
      <w:r>
        <w:rPr>
          <w:noProof/>
          <w:sz w:val="20"/>
          <w:szCs w:val="20"/>
        </w:rPr>
        <w:drawing>
          <wp:anchor distT="0" distB="0" distL="114300" distR="114300" simplePos="0" relativeHeight="251216896" behindDoc="1" locked="0" layoutInCell="0" allowOverlap="1" wp14:anchorId="6A999675" wp14:editId="212E03DC">
            <wp:simplePos x="0" y="0"/>
            <wp:positionH relativeFrom="column">
              <wp:posOffset>3245485</wp:posOffset>
            </wp:positionH>
            <wp:positionV relativeFrom="paragraph">
              <wp:posOffset>-340360</wp:posOffset>
            </wp:positionV>
            <wp:extent cx="50165" cy="328930"/>
            <wp:effectExtent l="0" t="0" r="0" b="0"/>
            <wp:wrapNone/>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pic:cNvPicPr>
                      <a:picLocks noChangeAspect="1" noChangeArrowheads="1"/>
                    </pic:cNvPicPr>
                  </pic:nvPicPr>
                  <pic:blipFill>
                    <a:blip r:embed="rId181"/>
                    <a:srcRect/>
                    <a:stretch>
                      <a:fillRect/>
                    </a:stretch>
                  </pic:blipFill>
                  <pic:spPr bwMode="auto">
                    <a:xfrm>
                      <a:off x="0" y="0"/>
                      <a:ext cx="50165" cy="328930"/>
                    </a:xfrm>
                    <a:prstGeom prst="rect">
                      <a:avLst/>
                    </a:prstGeom>
                    <a:noFill/>
                  </pic:spPr>
                </pic:pic>
              </a:graphicData>
            </a:graphic>
          </wp:anchor>
        </w:drawing>
      </w:r>
      <w:r>
        <w:rPr>
          <w:noProof/>
          <w:sz w:val="20"/>
          <w:szCs w:val="20"/>
        </w:rPr>
        <w:drawing>
          <wp:anchor distT="0" distB="0" distL="114300" distR="114300" simplePos="0" relativeHeight="251217920" behindDoc="1" locked="0" layoutInCell="0" allowOverlap="1" wp14:anchorId="7D56E456" wp14:editId="0982BA25">
            <wp:simplePos x="0" y="0"/>
            <wp:positionH relativeFrom="column">
              <wp:posOffset>3359785</wp:posOffset>
            </wp:positionH>
            <wp:positionV relativeFrom="paragraph">
              <wp:posOffset>-340360</wp:posOffset>
            </wp:positionV>
            <wp:extent cx="45720" cy="328930"/>
            <wp:effectExtent l="0" t="0" r="0" b="0"/>
            <wp:wrapNone/>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pic:cNvPicPr>
                      <a:picLocks noChangeAspect="1" noChangeArrowheads="1"/>
                    </pic:cNvPicPr>
                  </pic:nvPicPr>
                  <pic:blipFill>
                    <a:blip r:embed="rId182"/>
                    <a:srcRect/>
                    <a:stretch>
                      <a:fillRect/>
                    </a:stretch>
                  </pic:blipFill>
                  <pic:spPr bwMode="auto">
                    <a:xfrm>
                      <a:off x="0" y="0"/>
                      <a:ext cx="45720" cy="328930"/>
                    </a:xfrm>
                    <a:prstGeom prst="rect">
                      <a:avLst/>
                    </a:prstGeom>
                    <a:noFill/>
                  </pic:spPr>
                </pic:pic>
              </a:graphicData>
            </a:graphic>
          </wp:anchor>
        </w:drawing>
      </w:r>
      <w:r>
        <w:rPr>
          <w:noProof/>
          <w:sz w:val="20"/>
          <w:szCs w:val="20"/>
        </w:rPr>
        <w:drawing>
          <wp:anchor distT="0" distB="0" distL="114300" distR="114300" simplePos="0" relativeHeight="251218944" behindDoc="1" locked="0" layoutInCell="0" allowOverlap="1" wp14:anchorId="772BDD81" wp14:editId="68DD8350">
            <wp:simplePos x="0" y="0"/>
            <wp:positionH relativeFrom="column">
              <wp:posOffset>3474720</wp:posOffset>
            </wp:positionH>
            <wp:positionV relativeFrom="paragraph">
              <wp:posOffset>-340360</wp:posOffset>
            </wp:positionV>
            <wp:extent cx="40640" cy="328930"/>
            <wp:effectExtent l="0" t="0" r="0" b="0"/>
            <wp:wrapNone/>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pic:cNvPicPr>
                      <a:picLocks noChangeAspect="1" noChangeArrowheads="1"/>
                    </pic:cNvPicPr>
                  </pic:nvPicPr>
                  <pic:blipFill>
                    <a:blip r:embed="rId183"/>
                    <a:srcRect/>
                    <a:stretch>
                      <a:fillRect/>
                    </a:stretch>
                  </pic:blipFill>
                  <pic:spPr bwMode="auto">
                    <a:xfrm>
                      <a:off x="0" y="0"/>
                      <a:ext cx="40640" cy="328930"/>
                    </a:xfrm>
                    <a:prstGeom prst="rect">
                      <a:avLst/>
                    </a:prstGeom>
                    <a:noFill/>
                  </pic:spPr>
                </pic:pic>
              </a:graphicData>
            </a:graphic>
          </wp:anchor>
        </w:drawing>
      </w:r>
      <w:r>
        <w:rPr>
          <w:noProof/>
          <w:sz w:val="20"/>
          <w:szCs w:val="20"/>
        </w:rPr>
        <w:drawing>
          <wp:anchor distT="0" distB="0" distL="114300" distR="114300" simplePos="0" relativeHeight="251219968" behindDoc="1" locked="0" layoutInCell="0" allowOverlap="1" wp14:anchorId="1503922B" wp14:editId="450B49FF">
            <wp:simplePos x="0" y="0"/>
            <wp:positionH relativeFrom="column">
              <wp:posOffset>3589020</wp:posOffset>
            </wp:positionH>
            <wp:positionV relativeFrom="paragraph">
              <wp:posOffset>-340360</wp:posOffset>
            </wp:positionV>
            <wp:extent cx="40640" cy="328930"/>
            <wp:effectExtent l="0" t="0" r="0" b="0"/>
            <wp:wrapNone/>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pic:cNvPicPr>
                      <a:picLocks noChangeAspect="1" noChangeArrowheads="1"/>
                    </pic:cNvPicPr>
                  </pic:nvPicPr>
                  <pic:blipFill>
                    <a:blip r:embed="rId184"/>
                    <a:srcRect/>
                    <a:stretch>
                      <a:fillRect/>
                    </a:stretch>
                  </pic:blipFill>
                  <pic:spPr bwMode="auto">
                    <a:xfrm>
                      <a:off x="0" y="0"/>
                      <a:ext cx="40640" cy="328930"/>
                    </a:xfrm>
                    <a:prstGeom prst="rect">
                      <a:avLst/>
                    </a:prstGeom>
                    <a:noFill/>
                  </pic:spPr>
                </pic:pic>
              </a:graphicData>
            </a:graphic>
          </wp:anchor>
        </w:drawing>
      </w:r>
      <w:r>
        <w:rPr>
          <w:noProof/>
          <w:sz w:val="20"/>
          <w:szCs w:val="20"/>
        </w:rPr>
        <w:drawing>
          <wp:anchor distT="0" distB="0" distL="114300" distR="114300" simplePos="0" relativeHeight="251220992" behindDoc="1" locked="0" layoutInCell="0" allowOverlap="1" wp14:anchorId="5D229553" wp14:editId="12C77B41">
            <wp:simplePos x="0" y="0"/>
            <wp:positionH relativeFrom="column">
              <wp:posOffset>3703320</wp:posOffset>
            </wp:positionH>
            <wp:positionV relativeFrom="paragraph">
              <wp:posOffset>-340360</wp:posOffset>
            </wp:positionV>
            <wp:extent cx="52070" cy="328930"/>
            <wp:effectExtent l="0" t="0" r="0" b="0"/>
            <wp:wrapNone/>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pic:cNvPicPr>
                      <a:picLocks noChangeAspect="1" noChangeArrowheads="1"/>
                    </pic:cNvPicPr>
                  </pic:nvPicPr>
                  <pic:blipFill>
                    <a:blip r:embed="rId185"/>
                    <a:srcRect/>
                    <a:stretch>
                      <a:fillRect/>
                    </a:stretch>
                  </pic:blipFill>
                  <pic:spPr bwMode="auto">
                    <a:xfrm>
                      <a:off x="0" y="0"/>
                      <a:ext cx="52070" cy="328930"/>
                    </a:xfrm>
                    <a:prstGeom prst="rect">
                      <a:avLst/>
                    </a:prstGeom>
                    <a:noFill/>
                  </pic:spPr>
                </pic:pic>
              </a:graphicData>
            </a:graphic>
          </wp:anchor>
        </w:drawing>
      </w:r>
      <w:r>
        <w:rPr>
          <w:noProof/>
          <w:sz w:val="20"/>
          <w:szCs w:val="20"/>
        </w:rPr>
        <w:drawing>
          <wp:anchor distT="0" distB="0" distL="114300" distR="114300" simplePos="0" relativeHeight="251222016" behindDoc="1" locked="0" layoutInCell="0" allowOverlap="1" wp14:anchorId="09D027E3" wp14:editId="1196D695">
            <wp:simplePos x="0" y="0"/>
            <wp:positionH relativeFrom="column">
              <wp:posOffset>3818255</wp:posOffset>
            </wp:positionH>
            <wp:positionV relativeFrom="paragraph">
              <wp:posOffset>-340360</wp:posOffset>
            </wp:positionV>
            <wp:extent cx="52070" cy="328930"/>
            <wp:effectExtent l="0" t="0" r="0" b="0"/>
            <wp:wrapNone/>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186"/>
                    <a:srcRect/>
                    <a:stretch>
                      <a:fillRect/>
                    </a:stretch>
                  </pic:blipFill>
                  <pic:spPr bwMode="auto">
                    <a:xfrm>
                      <a:off x="0" y="0"/>
                      <a:ext cx="52070" cy="328930"/>
                    </a:xfrm>
                    <a:prstGeom prst="rect">
                      <a:avLst/>
                    </a:prstGeom>
                    <a:noFill/>
                  </pic:spPr>
                </pic:pic>
              </a:graphicData>
            </a:graphic>
          </wp:anchor>
        </w:drawing>
      </w:r>
      <w:r>
        <w:rPr>
          <w:noProof/>
          <w:sz w:val="20"/>
          <w:szCs w:val="20"/>
        </w:rPr>
        <w:drawing>
          <wp:anchor distT="0" distB="0" distL="114300" distR="114300" simplePos="0" relativeHeight="251223040" behindDoc="1" locked="0" layoutInCell="0" allowOverlap="1" wp14:anchorId="62B2BE8F" wp14:editId="7E456922">
            <wp:simplePos x="0" y="0"/>
            <wp:positionH relativeFrom="column">
              <wp:posOffset>3932555</wp:posOffset>
            </wp:positionH>
            <wp:positionV relativeFrom="paragraph">
              <wp:posOffset>-340360</wp:posOffset>
            </wp:positionV>
            <wp:extent cx="41275" cy="328930"/>
            <wp:effectExtent l="0" t="0" r="0" b="0"/>
            <wp:wrapNone/>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pic:cNvPicPr>
                      <a:picLocks noChangeAspect="1" noChangeArrowheads="1"/>
                    </pic:cNvPicPr>
                  </pic:nvPicPr>
                  <pic:blipFill>
                    <a:blip r:embed="rId187"/>
                    <a:srcRect/>
                    <a:stretch>
                      <a:fillRect/>
                    </a:stretch>
                  </pic:blipFill>
                  <pic:spPr bwMode="auto">
                    <a:xfrm>
                      <a:off x="0" y="0"/>
                      <a:ext cx="41275" cy="328930"/>
                    </a:xfrm>
                    <a:prstGeom prst="rect">
                      <a:avLst/>
                    </a:prstGeom>
                    <a:noFill/>
                  </pic:spPr>
                </pic:pic>
              </a:graphicData>
            </a:graphic>
          </wp:anchor>
        </w:drawing>
      </w:r>
      <w:r>
        <w:rPr>
          <w:noProof/>
          <w:sz w:val="20"/>
          <w:szCs w:val="20"/>
        </w:rPr>
        <w:drawing>
          <wp:anchor distT="0" distB="0" distL="114300" distR="114300" simplePos="0" relativeHeight="251224064" behindDoc="1" locked="0" layoutInCell="0" allowOverlap="1" wp14:anchorId="47DF40DA" wp14:editId="5AC7BCA4">
            <wp:simplePos x="0" y="0"/>
            <wp:positionH relativeFrom="column">
              <wp:posOffset>4046855</wp:posOffset>
            </wp:positionH>
            <wp:positionV relativeFrom="paragraph">
              <wp:posOffset>-340360</wp:posOffset>
            </wp:positionV>
            <wp:extent cx="26670" cy="328930"/>
            <wp:effectExtent l="0" t="0" r="0" b="0"/>
            <wp:wrapNone/>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pic:cNvPicPr>
                      <a:picLocks noChangeAspect="1" noChangeArrowheads="1"/>
                    </pic:cNvPicPr>
                  </pic:nvPicPr>
                  <pic:blipFill>
                    <a:blip r:embed="rId73"/>
                    <a:srcRect/>
                    <a:stretch>
                      <a:fillRect/>
                    </a:stretch>
                  </pic:blipFill>
                  <pic:spPr bwMode="auto">
                    <a:xfrm>
                      <a:off x="0" y="0"/>
                      <a:ext cx="26670" cy="328930"/>
                    </a:xfrm>
                    <a:prstGeom prst="rect">
                      <a:avLst/>
                    </a:prstGeom>
                    <a:noFill/>
                  </pic:spPr>
                </pic:pic>
              </a:graphicData>
            </a:graphic>
          </wp:anchor>
        </w:drawing>
      </w:r>
      <w:r>
        <w:rPr>
          <w:noProof/>
          <w:sz w:val="20"/>
          <w:szCs w:val="20"/>
        </w:rPr>
        <w:drawing>
          <wp:anchor distT="0" distB="0" distL="114300" distR="114300" simplePos="0" relativeHeight="251225088" behindDoc="1" locked="0" layoutInCell="0" allowOverlap="1" wp14:anchorId="3B9CCA6D" wp14:editId="090E9231">
            <wp:simplePos x="0" y="0"/>
            <wp:positionH relativeFrom="column">
              <wp:posOffset>4161790</wp:posOffset>
            </wp:positionH>
            <wp:positionV relativeFrom="paragraph">
              <wp:posOffset>-340360</wp:posOffset>
            </wp:positionV>
            <wp:extent cx="45720" cy="328930"/>
            <wp:effectExtent l="0" t="0" r="0" b="0"/>
            <wp:wrapNone/>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pic:cNvPicPr>
                      <a:picLocks noChangeAspect="1" noChangeArrowheads="1"/>
                    </pic:cNvPicPr>
                  </pic:nvPicPr>
                  <pic:blipFill>
                    <a:blip r:embed="rId188"/>
                    <a:srcRect/>
                    <a:stretch>
                      <a:fillRect/>
                    </a:stretch>
                  </pic:blipFill>
                  <pic:spPr bwMode="auto">
                    <a:xfrm>
                      <a:off x="0" y="0"/>
                      <a:ext cx="45720" cy="328930"/>
                    </a:xfrm>
                    <a:prstGeom prst="rect">
                      <a:avLst/>
                    </a:prstGeom>
                    <a:noFill/>
                  </pic:spPr>
                </pic:pic>
              </a:graphicData>
            </a:graphic>
          </wp:anchor>
        </w:drawing>
      </w:r>
      <w:r>
        <w:rPr>
          <w:noProof/>
          <w:sz w:val="20"/>
          <w:szCs w:val="20"/>
        </w:rPr>
        <w:drawing>
          <wp:anchor distT="0" distB="0" distL="114300" distR="114300" simplePos="0" relativeHeight="251226112" behindDoc="1" locked="0" layoutInCell="0" allowOverlap="1" wp14:anchorId="0F0B0612" wp14:editId="34F490B8">
            <wp:simplePos x="0" y="0"/>
            <wp:positionH relativeFrom="column">
              <wp:posOffset>4276090</wp:posOffset>
            </wp:positionH>
            <wp:positionV relativeFrom="paragraph">
              <wp:posOffset>-340360</wp:posOffset>
            </wp:positionV>
            <wp:extent cx="36195" cy="328930"/>
            <wp:effectExtent l="0" t="0" r="0" b="0"/>
            <wp:wrapNone/>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a:blip r:embed="rId189"/>
                    <a:srcRect/>
                    <a:stretch>
                      <a:fillRect/>
                    </a:stretch>
                  </pic:blipFill>
                  <pic:spPr bwMode="auto">
                    <a:xfrm>
                      <a:off x="0" y="0"/>
                      <a:ext cx="36195" cy="328930"/>
                    </a:xfrm>
                    <a:prstGeom prst="rect">
                      <a:avLst/>
                    </a:prstGeom>
                    <a:noFill/>
                  </pic:spPr>
                </pic:pic>
              </a:graphicData>
            </a:graphic>
          </wp:anchor>
        </w:drawing>
      </w:r>
      <w:r>
        <w:rPr>
          <w:noProof/>
          <w:sz w:val="20"/>
          <w:szCs w:val="20"/>
        </w:rPr>
        <w:drawing>
          <wp:anchor distT="0" distB="0" distL="114300" distR="114300" simplePos="0" relativeHeight="251227136" behindDoc="1" locked="0" layoutInCell="0" allowOverlap="1" wp14:anchorId="2560B4D1" wp14:editId="0A0584D4">
            <wp:simplePos x="0" y="0"/>
            <wp:positionH relativeFrom="column">
              <wp:posOffset>4390390</wp:posOffset>
            </wp:positionH>
            <wp:positionV relativeFrom="paragraph">
              <wp:posOffset>-340360</wp:posOffset>
            </wp:positionV>
            <wp:extent cx="26670" cy="328930"/>
            <wp:effectExtent l="0" t="0" r="0" b="0"/>
            <wp:wrapNone/>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pic:cNvPicPr>
                      <a:picLocks noChangeAspect="1" noChangeArrowheads="1"/>
                    </pic:cNvPicPr>
                  </pic:nvPicPr>
                  <pic:blipFill>
                    <a:blip r:embed="rId73"/>
                    <a:srcRect/>
                    <a:stretch>
                      <a:fillRect/>
                    </a:stretch>
                  </pic:blipFill>
                  <pic:spPr bwMode="auto">
                    <a:xfrm>
                      <a:off x="0" y="0"/>
                      <a:ext cx="26670" cy="328930"/>
                    </a:xfrm>
                    <a:prstGeom prst="rect">
                      <a:avLst/>
                    </a:prstGeom>
                    <a:noFill/>
                  </pic:spPr>
                </pic:pic>
              </a:graphicData>
            </a:graphic>
          </wp:anchor>
        </w:drawing>
      </w:r>
      <w:r>
        <w:rPr>
          <w:noProof/>
          <w:sz w:val="20"/>
          <w:szCs w:val="20"/>
        </w:rPr>
        <w:drawing>
          <wp:anchor distT="0" distB="0" distL="114300" distR="114300" simplePos="0" relativeHeight="251228160" behindDoc="1" locked="0" layoutInCell="0" allowOverlap="1" wp14:anchorId="10C576C2" wp14:editId="0269BDBB">
            <wp:simplePos x="0" y="0"/>
            <wp:positionH relativeFrom="column">
              <wp:posOffset>4505325</wp:posOffset>
            </wp:positionH>
            <wp:positionV relativeFrom="paragraph">
              <wp:posOffset>-340360</wp:posOffset>
            </wp:positionV>
            <wp:extent cx="52070" cy="328930"/>
            <wp:effectExtent l="0" t="0" r="0" b="0"/>
            <wp:wrapNone/>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190"/>
                    <a:srcRect/>
                    <a:stretch>
                      <a:fillRect/>
                    </a:stretch>
                  </pic:blipFill>
                  <pic:spPr bwMode="auto">
                    <a:xfrm>
                      <a:off x="0" y="0"/>
                      <a:ext cx="52070" cy="328930"/>
                    </a:xfrm>
                    <a:prstGeom prst="rect">
                      <a:avLst/>
                    </a:prstGeom>
                    <a:noFill/>
                  </pic:spPr>
                </pic:pic>
              </a:graphicData>
            </a:graphic>
          </wp:anchor>
        </w:drawing>
      </w:r>
      <w:r>
        <w:rPr>
          <w:noProof/>
          <w:sz w:val="20"/>
          <w:szCs w:val="20"/>
        </w:rPr>
        <w:drawing>
          <wp:anchor distT="0" distB="0" distL="114300" distR="114300" simplePos="0" relativeHeight="251229184" behindDoc="1" locked="0" layoutInCell="0" allowOverlap="1" wp14:anchorId="2DA06CD3" wp14:editId="7E7BB5D7">
            <wp:simplePos x="0" y="0"/>
            <wp:positionH relativeFrom="column">
              <wp:posOffset>4619625</wp:posOffset>
            </wp:positionH>
            <wp:positionV relativeFrom="paragraph">
              <wp:posOffset>-340360</wp:posOffset>
            </wp:positionV>
            <wp:extent cx="40640" cy="328930"/>
            <wp:effectExtent l="0" t="0" r="0" b="0"/>
            <wp:wrapNone/>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pic:cNvPicPr>
                      <a:picLocks noChangeAspect="1" noChangeArrowheads="1"/>
                    </pic:cNvPicPr>
                  </pic:nvPicPr>
                  <pic:blipFill>
                    <a:blip r:embed="rId191"/>
                    <a:srcRect/>
                    <a:stretch>
                      <a:fillRect/>
                    </a:stretch>
                  </pic:blipFill>
                  <pic:spPr bwMode="auto">
                    <a:xfrm>
                      <a:off x="0" y="0"/>
                      <a:ext cx="40640" cy="328930"/>
                    </a:xfrm>
                    <a:prstGeom prst="rect">
                      <a:avLst/>
                    </a:prstGeom>
                    <a:noFill/>
                  </pic:spPr>
                </pic:pic>
              </a:graphicData>
            </a:graphic>
          </wp:anchor>
        </w:drawing>
      </w:r>
      <w:r>
        <w:rPr>
          <w:noProof/>
          <w:sz w:val="20"/>
          <w:szCs w:val="20"/>
        </w:rPr>
        <w:drawing>
          <wp:anchor distT="0" distB="0" distL="114300" distR="114300" simplePos="0" relativeHeight="251230208" behindDoc="1" locked="0" layoutInCell="0" allowOverlap="1" wp14:anchorId="6AFBEC1E" wp14:editId="5D9E3435">
            <wp:simplePos x="0" y="0"/>
            <wp:positionH relativeFrom="column">
              <wp:posOffset>4734560</wp:posOffset>
            </wp:positionH>
            <wp:positionV relativeFrom="paragraph">
              <wp:posOffset>-340360</wp:posOffset>
            </wp:positionV>
            <wp:extent cx="26670" cy="328930"/>
            <wp:effectExtent l="0" t="0" r="0" b="0"/>
            <wp:wrapNone/>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pic:cNvPicPr>
                      <a:picLocks noChangeAspect="1" noChangeArrowheads="1"/>
                    </pic:cNvPicPr>
                  </pic:nvPicPr>
                  <pic:blipFill>
                    <a:blip r:embed="rId80"/>
                    <a:srcRect/>
                    <a:stretch>
                      <a:fillRect/>
                    </a:stretch>
                  </pic:blipFill>
                  <pic:spPr bwMode="auto">
                    <a:xfrm>
                      <a:off x="0" y="0"/>
                      <a:ext cx="26670" cy="328930"/>
                    </a:xfrm>
                    <a:prstGeom prst="rect">
                      <a:avLst/>
                    </a:prstGeom>
                    <a:noFill/>
                  </pic:spPr>
                </pic:pic>
              </a:graphicData>
            </a:graphic>
          </wp:anchor>
        </w:drawing>
      </w:r>
      <w:r>
        <w:rPr>
          <w:noProof/>
          <w:sz w:val="20"/>
          <w:szCs w:val="20"/>
        </w:rPr>
        <w:drawing>
          <wp:anchor distT="0" distB="0" distL="114300" distR="114300" simplePos="0" relativeHeight="251231232" behindDoc="1" locked="0" layoutInCell="0" allowOverlap="1" wp14:anchorId="1945B218" wp14:editId="21CDF838">
            <wp:simplePos x="0" y="0"/>
            <wp:positionH relativeFrom="column">
              <wp:posOffset>4848860</wp:posOffset>
            </wp:positionH>
            <wp:positionV relativeFrom="paragraph">
              <wp:posOffset>-340360</wp:posOffset>
            </wp:positionV>
            <wp:extent cx="50165" cy="328930"/>
            <wp:effectExtent l="0" t="0" r="0" b="0"/>
            <wp:wrapNone/>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a:picLocks noChangeAspect="1" noChangeArrowheads="1"/>
                    </pic:cNvPicPr>
                  </pic:nvPicPr>
                  <pic:blipFill>
                    <a:blip r:embed="rId192"/>
                    <a:srcRect/>
                    <a:stretch>
                      <a:fillRect/>
                    </a:stretch>
                  </pic:blipFill>
                  <pic:spPr bwMode="auto">
                    <a:xfrm>
                      <a:off x="0" y="0"/>
                      <a:ext cx="50165" cy="328930"/>
                    </a:xfrm>
                    <a:prstGeom prst="rect">
                      <a:avLst/>
                    </a:prstGeom>
                    <a:noFill/>
                  </pic:spPr>
                </pic:pic>
              </a:graphicData>
            </a:graphic>
          </wp:anchor>
        </w:drawing>
      </w:r>
      <w:r>
        <w:rPr>
          <w:noProof/>
          <w:sz w:val="20"/>
          <w:szCs w:val="20"/>
        </w:rPr>
        <w:drawing>
          <wp:anchor distT="0" distB="0" distL="114300" distR="114300" simplePos="0" relativeHeight="251232256" behindDoc="1" locked="0" layoutInCell="0" allowOverlap="1" wp14:anchorId="75B84A57" wp14:editId="3A08EF2E">
            <wp:simplePos x="0" y="0"/>
            <wp:positionH relativeFrom="column">
              <wp:posOffset>4963160</wp:posOffset>
            </wp:positionH>
            <wp:positionV relativeFrom="paragraph">
              <wp:posOffset>-340360</wp:posOffset>
            </wp:positionV>
            <wp:extent cx="45720" cy="328930"/>
            <wp:effectExtent l="0" t="0" r="0" b="0"/>
            <wp:wrapNone/>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pic:cNvPicPr>
                      <a:picLocks noChangeAspect="1" noChangeArrowheads="1"/>
                    </pic:cNvPicPr>
                  </pic:nvPicPr>
                  <pic:blipFill>
                    <a:blip r:embed="rId193"/>
                    <a:srcRect/>
                    <a:stretch>
                      <a:fillRect/>
                    </a:stretch>
                  </pic:blipFill>
                  <pic:spPr bwMode="auto">
                    <a:xfrm>
                      <a:off x="0" y="0"/>
                      <a:ext cx="45720" cy="328930"/>
                    </a:xfrm>
                    <a:prstGeom prst="rect">
                      <a:avLst/>
                    </a:prstGeom>
                    <a:noFill/>
                  </pic:spPr>
                </pic:pic>
              </a:graphicData>
            </a:graphic>
          </wp:anchor>
        </w:drawing>
      </w:r>
      <w:r>
        <w:rPr>
          <w:noProof/>
          <w:sz w:val="20"/>
          <w:szCs w:val="20"/>
        </w:rPr>
        <w:drawing>
          <wp:anchor distT="0" distB="0" distL="114300" distR="114300" simplePos="0" relativeHeight="251233280" behindDoc="1" locked="0" layoutInCell="0" allowOverlap="1" wp14:anchorId="03CC900E" wp14:editId="59BF227B">
            <wp:simplePos x="0" y="0"/>
            <wp:positionH relativeFrom="column">
              <wp:posOffset>5077460</wp:posOffset>
            </wp:positionH>
            <wp:positionV relativeFrom="paragraph">
              <wp:posOffset>-340360</wp:posOffset>
            </wp:positionV>
            <wp:extent cx="52070" cy="328930"/>
            <wp:effectExtent l="0" t="0" r="0" b="0"/>
            <wp:wrapNone/>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pic:cNvPicPr>
                      <a:picLocks noChangeAspect="1" noChangeArrowheads="1"/>
                    </pic:cNvPicPr>
                  </pic:nvPicPr>
                  <pic:blipFill>
                    <a:blip r:embed="rId194"/>
                    <a:srcRect/>
                    <a:stretch>
                      <a:fillRect/>
                    </a:stretch>
                  </pic:blipFill>
                  <pic:spPr bwMode="auto">
                    <a:xfrm>
                      <a:off x="0" y="0"/>
                      <a:ext cx="52070" cy="328930"/>
                    </a:xfrm>
                    <a:prstGeom prst="rect">
                      <a:avLst/>
                    </a:prstGeom>
                    <a:noFill/>
                  </pic:spPr>
                </pic:pic>
              </a:graphicData>
            </a:graphic>
          </wp:anchor>
        </w:drawing>
      </w:r>
      <w:r>
        <w:rPr>
          <w:noProof/>
          <w:sz w:val="20"/>
          <w:szCs w:val="20"/>
        </w:rPr>
        <w:drawing>
          <wp:anchor distT="0" distB="0" distL="114300" distR="114300" simplePos="0" relativeHeight="251234304" behindDoc="1" locked="0" layoutInCell="0" allowOverlap="1" wp14:anchorId="149AA7C5" wp14:editId="0C22F74D">
            <wp:simplePos x="0" y="0"/>
            <wp:positionH relativeFrom="column">
              <wp:posOffset>5192395</wp:posOffset>
            </wp:positionH>
            <wp:positionV relativeFrom="paragraph">
              <wp:posOffset>-340360</wp:posOffset>
            </wp:positionV>
            <wp:extent cx="26670" cy="328930"/>
            <wp:effectExtent l="0" t="0" r="0" b="0"/>
            <wp:wrapNone/>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pic:cNvPicPr>
                      <a:picLocks noChangeAspect="1" noChangeArrowheads="1"/>
                    </pic:cNvPicPr>
                  </pic:nvPicPr>
                  <pic:blipFill>
                    <a:blip r:embed="rId73"/>
                    <a:srcRect/>
                    <a:stretch>
                      <a:fillRect/>
                    </a:stretch>
                  </pic:blipFill>
                  <pic:spPr bwMode="auto">
                    <a:xfrm>
                      <a:off x="0" y="0"/>
                      <a:ext cx="26670" cy="328930"/>
                    </a:xfrm>
                    <a:prstGeom prst="rect">
                      <a:avLst/>
                    </a:prstGeom>
                    <a:noFill/>
                  </pic:spPr>
                </pic:pic>
              </a:graphicData>
            </a:graphic>
          </wp:anchor>
        </w:drawing>
      </w:r>
      <w:r>
        <w:rPr>
          <w:noProof/>
          <w:sz w:val="20"/>
          <w:szCs w:val="20"/>
        </w:rPr>
        <w:drawing>
          <wp:anchor distT="0" distB="0" distL="114300" distR="114300" simplePos="0" relativeHeight="251235328" behindDoc="1" locked="0" layoutInCell="0" allowOverlap="1" wp14:anchorId="34760A6F" wp14:editId="2F7B066A">
            <wp:simplePos x="0" y="0"/>
            <wp:positionH relativeFrom="column">
              <wp:posOffset>5306695</wp:posOffset>
            </wp:positionH>
            <wp:positionV relativeFrom="paragraph">
              <wp:posOffset>-340360</wp:posOffset>
            </wp:positionV>
            <wp:extent cx="40640" cy="328930"/>
            <wp:effectExtent l="0" t="0" r="0" b="0"/>
            <wp:wrapNone/>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pic:cNvPicPr>
                      <a:picLocks noChangeAspect="1" noChangeArrowheads="1"/>
                    </pic:cNvPicPr>
                  </pic:nvPicPr>
                  <pic:blipFill>
                    <a:blip r:embed="rId195"/>
                    <a:srcRect/>
                    <a:stretch>
                      <a:fillRect/>
                    </a:stretch>
                  </pic:blipFill>
                  <pic:spPr bwMode="auto">
                    <a:xfrm>
                      <a:off x="0" y="0"/>
                      <a:ext cx="40640" cy="328930"/>
                    </a:xfrm>
                    <a:prstGeom prst="rect">
                      <a:avLst/>
                    </a:prstGeom>
                    <a:noFill/>
                  </pic:spPr>
                </pic:pic>
              </a:graphicData>
            </a:graphic>
          </wp:anchor>
        </w:drawing>
      </w:r>
      <w:r>
        <w:rPr>
          <w:noProof/>
          <w:sz w:val="20"/>
          <w:szCs w:val="20"/>
        </w:rPr>
        <w:drawing>
          <wp:anchor distT="0" distB="0" distL="114300" distR="114300" simplePos="0" relativeHeight="251236352" behindDoc="1" locked="0" layoutInCell="0" allowOverlap="1" wp14:anchorId="1DB1CBEE" wp14:editId="48E91E83">
            <wp:simplePos x="0" y="0"/>
            <wp:positionH relativeFrom="column">
              <wp:posOffset>5420995</wp:posOffset>
            </wp:positionH>
            <wp:positionV relativeFrom="paragraph">
              <wp:posOffset>-340360</wp:posOffset>
            </wp:positionV>
            <wp:extent cx="31750" cy="328930"/>
            <wp:effectExtent l="0" t="0" r="0" b="0"/>
            <wp:wrapNone/>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pic:cNvPicPr>
                      <a:picLocks noChangeAspect="1" noChangeArrowheads="1"/>
                    </pic:cNvPicPr>
                  </pic:nvPicPr>
                  <pic:blipFill>
                    <a:blip r:embed="rId196"/>
                    <a:srcRect/>
                    <a:stretch>
                      <a:fillRect/>
                    </a:stretch>
                  </pic:blipFill>
                  <pic:spPr bwMode="auto">
                    <a:xfrm>
                      <a:off x="0" y="0"/>
                      <a:ext cx="31750" cy="328930"/>
                    </a:xfrm>
                    <a:prstGeom prst="rect">
                      <a:avLst/>
                    </a:prstGeom>
                    <a:noFill/>
                  </pic:spPr>
                </pic:pic>
              </a:graphicData>
            </a:graphic>
          </wp:anchor>
        </w:drawing>
      </w:r>
      <w:r>
        <w:rPr>
          <w:noProof/>
          <w:sz w:val="20"/>
          <w:szCs w:val="20"/>
        </w:rPr>
        <w:drawing>
          <wp:anchor distT="0" distB="0" distL="114300" distR="114300" simplePos="0" relativeHeight="251237376" behindDoc="1" locked="0" layoutInCell="0" allowOverlap="1" wp14:anchorId="32445225" wp14:editId="02102505">
            <wp:simplePos x="0" y="0"/>
            <wp:positionH relativeFrom="column">
              <wp:posOffset>5535930</wp:posOffset>
            </wp:positionH>
            <wp:positionV relativeFrom="paragraph">
              <wp:posOffset>-340360</wp:posOffset>
            </wp:positionV>
            <wp:extent cx="40640" cy="328930"/>
            <wp:effectExtent l="0" t="0" r="0" b="0"/>
            <wp:wrapNone/>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pic:cNvPicPr>
                      <a:picLocks noChangeAspect="1" noChangeArrowheads="1"/>
                    </pic:cNvPicPr>
                  </pic:nvPicPr>
                  <pic:blipFill>
                    <a:blip r:embed="rId197"/>
                    <a:srcRect/>
                    <a:stretch>
                      <a:fillRect/>
                    </a:stretch>
                  </pic:blipFill>
                  <pic:spPr bwMode="auto">
                    <a:xfrm>
                      <a:off x="0" y="0"/>
                      <a:ext cx="40640" cy="328930"/>
                    </a:xfrm>
                    <a:prstGeom prst="rect">
                      <a:avLst/>
                    </a:prstGeom>
                    <a:noFill/>
                  </pic:spPr>
                </pic:pic>
              </a:graphicData>
            </a:graphic>
          </wp:anchor>
        </w:drawing>
      </w:r>
      <w:r>
        <w:rPr>
          <w:noProof/>
          <w:sz w:val="20"/>
          <w:szCs w:val="20"/>
        </w:rPr>
        <w:drawing>
          <wp:anchor distT="0" distB="0" distL="114300" distR="114300" simplePos="0" relativeHeight="251238400" behindDoc="1" locked="0" layoutInCell="0" allowOverlap="1" wp14:anchorId="4068E08C" wp14:editId="127B2964">
            <wp:simplePos x="0" y="0"/>
            <wp:positionH relativeFrom="column">
              <wp:posOffset>5650230</wp:posOffset>
            </wp:positionH>
            <wp:positionV relativeFrom="paragraph">
              <wp:posOffset>-340360</wp:posOffset>
            </wp:positionV>
            <wp:extent cx="26670" cy="328930"/>
            <wp:effectExtent l="0" t="0" r="0" b="0"/>
            <wp:wrapNone/>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pic:cNvPicPr>
                      <a:picLocks noChangeAspect="1" noChangeArrowheads="1"/>
                    </pic:cNvPicPr>
                  </pic:nvPicPr>
                  <pic:blipFill>
                    <a:blip r:embed="rId80"/>
                    <a:srcRect/>
                    <a:stretch>
                      <a:fillRect/>
                    </a:stretch>
                  </pic:blipFill>
                  <pic:spPr bwMode="auto">
                    <a:xfrm>
                      <a:off x="0" y="0"/>
                      <a:ext cx="26670" cy="328930"/>
                    </a:xfrm>
                    <a:prstGeom prst="rect">
                      <a:avLst/>
                    </a:prstGeom>
                    <a:noFill/>
                  </pic:spPr>
                </pic:pic>
              </a:graphicData>
            </a:graphic>
          </wp:anchor>
        </w:drawing>
      </w:r>
      <w:r>
        <w:rPr>
          <w:noProof/>
          <w:sz w:val="20"/>
          <w:szCs w:val="20"/>
        </w:rPr>
        <w:drawing>
          <wp:anchor distT="0" distB="0" distL="114300" distR="114300" simplePos="0" relativeHeight="251239424" behindDoc="1" locked="0" layoutInCell="0" allowOverlap="1" wp14:anchorId="19EF933C" wp14:editId="16F0173A">
            <wp:simplePos x="0" y="0"/>
            <wp:positionH relativeFrom="column">
              <wp:posOffset>5765165</wp:posOffset>
            </wp:positionH>
            <wp:positionV relativeFrom="paragraph">
              <wp:posOffset>-340360</wp:posOffset>
            </wp:positionV>
            <wp:extent cx="52070" cy="328930"/>
            <wp:effectExtent l="0" t="0" r="0" b="0"/>
            <wp:wrapNone/>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pic:cNvPicPr>
                      <a:picLocks noChangeAspect="1" noChangeArrowheads="1"/>
                    </pic:cNvPicPr>
                  </pic:nvPicPr>
                  <pic:blipFill>
                    <a:blip r:embed="rId198"/>
                    <a:srcRect/>
                    <a:stretch>
                      <a:fillRect/>
                    </a:stretch>
                  </pic:blipFill>
                  <pic:spPr bwMode="auto">
                    <a:xfrm>
                      <a:off x="0" y="0"/>
                      <a:ext cx="52070" cy="328930"/>
                    </a:xfrm>
                    <a:prstGeom prst="rect">
                      <a:avLst/>
                    </a:prstGeom>
                    <a:noFill/>
                  </pic:spPr>
                </pic:pic>
              </a:graphicData>
            </a:graphic>
          </wp:anchor>
        </w:drawing>
      </w:r>
      <w:r>
        <w:rPr>
          <w:noProof/>
          <w:sz w:val="20"/>
          <w:szCs w:val="20"/>
        </w:rPr>
        <w:drawing>
          <wp:anchor distT="0" distB="0" distL="114300" distR="114300" simplePos="0" relativeHeight="251240448" behindDoc="1" locked="0" layoutInCell="0" allowOverlap="1" wp14:anchorId="13B7C8EA" wp14:editId="0CA37F5E">
            <wp:simplePos x="0" y="0"/>
            <wp:positionH relativeFrom="column">
              <wp:posOffset>5879465</wp:posOffset>
            </wp:positionH>
            <wp:positionV relativeFrom="paragraph">
              <wp:posOffset>-340360</wp:posOffset>
            </wp:positionV>
            <wp:extent cx="50165" cy="328930"/>
            <wp:effectExtent l="0" t="0" r="0" b="0"/>
            <wp:wrapNone/>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pic:cNvPicPr>
                      <a:picLocks noChangeAspect="1" noChangeArrowheads="1"/>
                    </pic:cNvPicPr>
                  </pic:nvPicPr>
                  <pic:blipFill>
                    <a:blip r:embed="rId199"/>
                    <a:srcRect/>
                    <a:stretch>
                      <a:fillRect/>
                    </a:stretch>
                  </pic:blipFill>
                  <pic:spPr bwMode="auto">
                    <a:xfrm>
                      <a:off x="0" y="0"/>
                      <a:ext cx="50165" cy="328930"/>
                    </a:xfrm>
                    <a:prstGeom prst="rect">
                      <a:avLst/>
                    </a:prstGeom>
                    <a:noFill/>
                  </pic:spPr>
                </pic:pic>
              </a:graphicData>
            </a:graphic>
          </wp:anchor>
        </w:drawing>
      </w:r>
      <w:r>
        <w:rPr>
          <w:noProof/>
          <w:sz w:val="20"/>
          <w:szCs w:val="20"/>
        </w:rPr>
        <w:drawing>
          <wp:anchor distT="0" distB="0" distL="114300" distR="114300" simplePos="0" relativeHeight="251241472" behindDoc="1" locked="0" layoutInCell="0" allowOverlap="1" wp14:anchorId="775A0220" wp14:editId="531082AE">
            <wp:simplePos x="0" y="0"/>
            <wp:positionH relativeFrom="column">
              <wp:posOffset>5993765</wp:posOffset>
            </wp:positionH>
            <wp:positionV relativeFrom="paragraph">
              <wp:posOffset>-340360</wp:posOffset>
            </wp:positionV>
            <wp:extent cx="41275" cy="328930"/>
            <wp:effectExtent l="0" t="0" r="0" b="0"/>
            <wp:wrapNone/>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pic:cNvPicPr>
                      <a:picLocks noChangeAspect="1" noChangeArrowheads="1"/>
                    </pic:cNvPicPr>
                  </pic:nvPicPr>
                  <pic:blipFill>
                    <a:blip r:embed="rId200"/>
                    <a:srcRect/>
                    <a:stretch>
                      <a:fillRect/>
                    </a:stretch>
                  </pic:blipFill>
                  <pic:spPr bwMode="auto">
                    <a:xfrm>
                      <a:off x="0" y="0"/>
                      <a:ext cx="41275" cy="328930"/>
                    </a:xfrm>
                    <a:prstGeom prst="rect">
                      <a:avLst/>
                    </a:prstGeom>
                    <a:noFill/>
                  </pic:spPr>
                </pic:pic>
              </a:graphicData>
            </a:graphic>
          </wp:anchor>
        </w:drawing>
      </w:r>
      <w:r>
        <w:rPr>
          <w:noProof/>
          <w:sz w:val="20"/>
          <w:szCs w:val="20"/>
        </w:rPr>
        <w:drawing>
          <wp:anchor distT="0" distB="0" distL="114300" distR="114300" simplePos="0" relativeHeight="251242496" behindDoc="1" locked="0" layoutInCell="0" allowOverlap="1" wp14:anchorId="3B722D32" wp14:editId="263CA4CB">
            <wp:simplePos x="0" y="0"/>
            <wp:positionH relativeFrom="column">
              <wp:posOffset>6108065</wp:posOffset>
            </wp:positionH>
            <wp:positionV relativeFrom="paragraph">
              <wp:posOffset>-340360</wp:posOffset>
            </wp:positionV>
            <wp:extent cx="50165" cy="328930"/>
            <wp:effectExtent l="0" t="0" r="0" b="0"/>
            <wp:wrapNone/>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pic:cNvPicPr>
                      <a:picLocks noChangeAspect="1" noChangeArrowheads="1"/>
                    </pic:cNvPicPr>
                  </pic:nvPicPr>
                  <pic:blipFill>
                    <a:blip r:embed="rId201"/>
                    <a:srcRect/>
                    <a:stretch>
                      <a:fillRect/>
                    </a:stretch>
                  </pic:blipFill>
                  <pic:spPr bwMode="auto">
                    <a:xfrm>
                      <a:off x="0" y="0"/>
                      <a:ext cx="50165" cy="328930"/>
                    </a:xfrm>
                    <a:prstGeom prst="rect">
                      <a:avLst/>
                    </a:prstGeom>
                    <a:noFill/>
                  </pic:spPr>
                </pic:pic>
              </a:graphicData>
            </a:graphic>
          </wp:anchor>
        </w:drawing>
      </w:r>
      <w:r>
        <w:rPr>
          <w:noProof/>
          <w:sz w:val="20"/>
          <w:szCs w:val="20"/>
        </w:rPr>
        <w:drawing>
          <wp:anchor distT="0" distB="0" distL="114300" distR="114300" simplePos="0" relativeHeight="251243520" behindDoc="1" locked="0" layoutInCell="0" allowOverlap="1" wp14:anchorId="7F8ABA1D" wp14:editId="0812D77C">
            <wp:simplePos x="0" y="0"/>
            <wp:positionH relativeFrom="column">
              <wp:posOffset>6223000</wp:posOffset>
            </wp:positionH>
            <wp:positionV relativeFrom="paragraph">
              <wp:posOffset>-340360</wp:posOffset>
            </wp:positionV>
            <wp:extent cx="31750" cy="328930"/>
            <wp:effectExtent l="0" t="0" r="0" b="0"/>
            <wp:wrapNone/>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pic:cNvPicPr>
                      <a:picLocks noChangeAspect="1" noChangeArrowheads="1"/>
                    </pic:cNvPicPr>
                  </pic:nvPicPr>
                  <pic:blipFill>
                    <a:blip r:embed="rId202"/>
                    <a:srcRect/>
                    <a:stretch>
                      <a:fillRect/>
                    </a:stretch>
                  </pic:blipFill>
                  <pic:spPr bwMode="auto">
                    <a:xfrm>
                      <a:off x="0" y="0"/>
                      <a:ext cx="31750" cy="328930"/>
                    </a:xfrm>
                    <a:prstGeom prst="rect">
                      <a:avLst/>
                    </a:prstGeom>
                    <a:noFill/>
                  </pic:spPr>
                </pic:pic>
              </a:graphicData>
            </a:graphic>
          </wp:anchor>
        </w:drawing>
      </w:r>
      <w:r>
        <w:rPr>
          <w:noProof/>
          <w:sz w:val="20"/>
          <w:szCs w:val="20"/>
        </w:rPr>
        <w:drawing>
          <wp:anchor distT="0" distB="0" distL="114300" distR="114300" simplePos="0" relativeHeight="251244544" behindDoc="1" locked="0" layoutInCell="0" allowOverlap="1" wp14:anchorId="55E167B8" wp14:editId="4354D61C">
            <wp:simplePos x="0" y="0"/>
            <wp:positionH relativeFrom="column">
              <wp:posOffset>6337300</wp:posOffset>
            </wp:positionH>
            <wp:positionV relativeFrom="paragraph">
              <wp:posOffset>-340360</wp:posOffset>
            </wp:positionV>
            <wp:extent cx="50165" cy="328930"/>
            <wp:effectExtent l="0" t="0" r="0" b="0"/>
            <wp:wrapNone/>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pic:cNvPicPr>
                      <a:picLocks noChangeAspect="1" noChangeArrowheads="1"/>
                    </pic:cNvPicPr>
                  </pic:nvPicPr>
                  <pic:blipFill>
                    <a:blip r:embed="rId203"/>
                    <a:srcRect/>
                    <a:stretch>
                      <a:fillRect/>
                    </a:stretch>
                  </pic:blipFill>
                  <pic:spPr bwMode="auto">
                    <a:xfrm>
                      <a:off x="0" y="0"/>
                      <a:ext cx="50165" cy="328930"/>
                    </a:xfrm>
                    <a:prstGeom prst="rect">
                      <a:avLst/>
                    </a:prstGeom>
                    <a:noFill/>
                  </pic:spPr>
                </pic:pic>
              </a:graphicData>
            </a:graphic>
          </wp:anchor>
        </w:drawing>
      </w:r>
      <w:r>
        <w:rPr>
          <w:noProof/>
          <w:sz w:val="20"/>
          <w:szCs w:val="20"/>
        </w:rPr>
        <w:drawing>
          <wp:anchor distT="0" distB="0" distL="114300" distR="114300" simplePos="0" relativeHeight="251245568" behindDoc="1" locked="0" layoutInCell="0" allowOverlap="1" wp14:anchorId="28A6C8F7" wp14:editId="21786893">
            <wp:simplePos x="0" y="0"/>
            <wp:positionH relativeFrom="column">
              <wp:posOffset>6452235</wp:posOffset>
            </wp:positionH>
            <wp:positionV relativeFrom="paragraph">
              <wp:posOffset>-340360</wp:posOffset>
            </wp:positionV>
            <wp:extent cx="36195" cy="328930"/>
            <wp:effectExtent l="0" t="0" r="0" b="0"/>
            <wp:wrapNone/>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pic:cNvPicPr>
                      <a:picLocks noChangeAspect="1" noChangeArrowheads="1"/>
                    </pic:cNvPicPr>
                  </pic:nvPicPr>
                  <pic:blipFill>
                    <a:blip r:embed="rId204"/>
                    <a:srcRect/>
                    <a:stretch>
                      <a:fillRect/>
                    </a:stretch>
                  </pic:blipFill>
                  <pic:spPr bwMode="auto">
                    <a:xfrm>
                      <a:off x="0" y="0"/>
                      <a:ext cx="36195" cy="328930"/>
                    </a:xfrm>
                    <a:prstGeom prst="rect">
                      <a:avLst/>
                    </a:prstGeom>
                    <a:noFill/>
                  </pic:spPr>
                </pic:pic>
              </a:graphicData>
            </a:graphic>
          </wp:anchor>
        </w:drawing>
      </w:r>
      <w:r>
        <w:rPr>
          <w:noProof/>
          <w:sz w:val="20"/>
          <w:szCs w:val="20"/>
        </w:rPr>
        <w:drawing>
          <wp:anchor distT="0" distB="0" distL="114300" distR="114300" simplePos="0" relativeHeight="251246592" behindDoc="1" locked="0" layoutInCell="0" allowOverlap="1" wp14:anchorId="235095C3" wp14:editId="658E22D1">
            <wp:simplePos x="0" y="0"/>
            <wp:positionH relativeFrom="column">
              <wp:posOffset>6566535</wp:posOffset>
            </wp:positionH>
            <wp:positionV relativeFrom="paragraph">
              <wp:posOffset>-340360</wp:posOffset>
            </wp:positionV>
            <wp:extent cx="40640" cy="328930"/>
            <wp:effectExtent l="0" t="0" r="0" b="0"/>
            <wp:wrapNone/>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pic:cNvPicPr>
                      <a:picLocks noChangeAspect="1" noChangeArrowheads="1"/>
                    </pic:cNvPicPr>
                  </pic:nvPicPr>
                  <pic:blipFill>
                    <a:blip r:embed="rId205"/>
                    <a:srcRect/>
                    <a:stretch>
                      <a:fillRect/>
                    </a:stretch>
                  </pic:blipFill>
                  <pic:spPr bwMode="auto">
                    <a:xfrm>
                      <a:off x="0" y="0"/>
                      <a:ext cx="40640" cy="328930"/>
                    </a:xfrm>
                    <a:prstGeom prst="rect">
                      <a:avLst/>
                    </a:prstGeom>
                    <a:noFill/>
                  </pic:spPr>
                </pic:pic>
              </a:graphicData>
            </a:graphic>
          </wp:anchor>
        </w:drawing>
      </w:r>
      <w:r>
        <w:rPr>
          <w:noProof/>
          <w:sz w:val="20"/>
          <w:szCs w:val="20"/>
        </w:rPr>
        <w:drawing>
          <wp:anchor distT="0" distB="0" distL="114300" distR="114300" simplePos="0" relativeHeight="251247616" behindDoc="1" locked="0" layoutInCell="0" allowOverlap="1" wp14:anchorId="18DAA8FC" wp14:editId="17918518">
            <wp:simplePos x="0" y="0"/>
            <wp:positionH relativeFrom="column">
              <wp:posOffset>6680835</wp:posOffset>
            </wp:positionH>
            <wp:positionV relativeFrom="paragraph">
              <wp:posOffset>-340360</wp:posOffset>
            </wp:positionV>
            <wp:extent cx="40640" cy="328930"/>
            <wp:effectExtent l="0" t="0" r="0" b="0"/>
            <wp:wrapNone/>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pic:cNvPicPr>
                      <a:picLocks noChangeAspect="1" noChangeArrowheads="1"/>
                    </pic:cNvPicPr>
                  </pic:nvPicPr>
                  <pic:blipFill>
                    <a:blip r:embed="rId206"/>
                    <a:srcRect/>
                    <a:stretch>
                      <a:fillRect/>
                    </a:stretch>
                  </pic:blipFill>
                  <pic:spPr bwMode="auto">
                    <a:xfrm>
                      <a:off x="0" y="0"/>
                      <a:ext cx="40640" cy="328930"/>
                    </a:xfrm>
                    <a:prstGeom prst="rect">
                      <a:avLst/>
                    </a:prstGeom>
                    <a:noFill/>
                  </pic:spPr>
                </pic:pic>
              </a:graphicData>
            </a:graphic>
          </wp:anchor>
        </w:drawing>
      </w:r>
      <w:r>
        <w:rPr>
          <w:noProof/>
          <w:sz w:val="20"/>
          <w:szCs w:val="20"/>
        </w:rPr>
        <w:drawing>
          <wp:anchor distT="0" distB="0" distL="114300" distR="114300" simplePos="0" relativeHeight="251248640" behindDoc="1" locked="0" layoutInCell="0" allowOverlap="1" wp14:anchorId="44ABB060" wp14:editId="099A37BB">
            <wp:simplePos x="0" y="0"/>
            <wp:positionH relativeFrom="column">
              <wp:posOffset>6795770</wp:posOffset>
            </wp:positionH>
            <wp:positionV relativeFrom="paragraph">
              <wp:posOffset>-340360</wp:posOffset>
            </wp:positionV>
            <wp:extent cx="40640" cy="328930"/>
            <wp:effectExtent l="0" t="0" r="0" b="0"/>
            <wp:wrapNone/>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pic:cNvPicPr>
                      <a:picLocks noChangeAspect="1" noChangeArrowheads="1"/>
                    </pic:cNvPicPr>
                  </pic:nvPicPr>
                  <pic:blipFill>
                    <a:blip r:embed="rId207"/>
                    <a:srcRect/>
                    <a:stretch>
                      <a:fillRect/>
                    </a:stretch>
                  </pic:blipFill>
                  <pic:spPr bwMode="auto">
                    <a:xfrm>
                      <a:off x="0" y="0"/>
                      <a:ext cx="40640" cy="328930"/>
                    </a:xfrm>
                    <a:prstGeom prst="rect">
                      <a:avLst/>
                    </a:prstGeom>
                    <a:noFill/>
                  </pic:spPr>
                </pic:pic>
              </a:graphicData>
            </a:graphic>
          </wp:anchor>
        </w:drawing>
      </w:r>
      <w:r>
        <w:rPr>
          <w:noProof/>
          <w:sz w:val="20"/>
          <w:szCs w:val="20"/>
        </w:rPr>
        <w:drawing>
          <wp:anchor distT="0" distB="0" distL="114300" distR="114300" simplePos="0" relativeHeight="251249664" behindDoc="1" locked="0" layoutInCell="0" allowOverlap="1" wp14:anchorId="7C58C723" wp14:editId="74DC917B">
            <wp:simplePos x="0" y="0"/>
            <wp:positionH relativeFrom="column">
              <wp:posOffset>6910070</wp:posOffset>
            </wp:positionH>
            <wp:positionV relativeFrom="paragraph">
              <wp:posOffset>-340360</wp:posOffset>
            </wp:positionV>
            <wp:extent cx="45720" cy="328930"/>
            <wp:effectExtent l="0" t="0" r="0" b="0"/>
            <wp:wrapNone/>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pic:cNvPicPr>
                      <a:picLocks noChangeAspect="1" noChangeArrowheads="1"/>
                    </pic:cNvPicPr>
                  </pic:nvPicPr>
                  <pic:blipFill>
                    <a:blip r:embed="rId208"/>
                    <a:srcRect/>
                    <a:stretch>
                      <a:fillRect/>
                    </a:stretch>
                  </pic:blipFill>
                  <pic:spPr bwMode="auto">
                    <a:xfrm>
                      <a:off x="0" y="0"/>
                      <a:ext cx="45720" cy="328930"/>
                    </a:xfrm>
                    <a:prstGeom prst="rect">
                      <a:avLst/>
                    </a:prstGeom>
                    <a:noFill/>
                  </pic:spPr>
                </pic:pic>
              </a:graphicData>
            </a:graphic>
          </wp:anchor>
        </w:drawing>
      </w:r>
      <w:r>
        <w:rPr>
          <w:noProof/>
          <w:sz w:val="20"/>
          <w:szCs w:val="20"/>
        </w:rPr>
        <w:drawing>
          <wp:anchor distT="0" distB="0" distL="114300" distR="114300" simplePos="0" relativeHeight="251250688" behindDoc="1" locked="0" layoutInCell="0" allowOverlap="1" wp14:anchorId="4CC620FB" wp14:editId="67EC1C6A">
            <wp:simplePos x="0" y="0"/>
            <wp:positionH relativeFrom="column">
              <wp:posOffset>7024370</wp:posOffset>
            </wp:positionH>
            <wp:positionV relativeFrom="paragraph">
              <wp:posOffset>-340360</wp:posOffset>
            </wp:positionV>
            <wp:extent cx="26670" cy="328930"/>
            <wp:effectExtent l="0" t="0" r="0" b="0"/>
            <wp:wrapNone/>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pic:cNvPicPr>
                      <a:picLocks noChangeAspect="1" noChangeArrowheads="1"/>
                    </pic:cNvPicPr>
                  </pic:nvPicPr>
                  <pic:blipFill>
                    <a:blip r:embed="rId73"/>
                    <a:srcRect/>
                    <a:stretch>
                      <a:fillRect/>
                    </a:stretch>
                  </pic:blipFill>
                  <pic:spPr bwMode="auto">
                    <a:xfrm>
                      <a:off x="0" y="0"/>
                      <a:ext cx="26670" cy="328930"/>
                    </a:xfrm>
                    <a:prstGeom prst="rect">
                      <a:avLst/>
                    </a:prstGeom>
                    <a:noFill/>
                  </pic:spPr>
                </pic:pic>
              </a:graphicData>
            </a:graphic>
          </wp:anchor>
        </w:drawing>
      </w:r>
      <w:r>
        <w:rPr>
          <w:noProof/>
          <w:sz w:val="20"/>
          <w:szCs w:val="20"/>
        </w:rPr>
        <w:drawing>
          <wp:anchor distT="0" distB="0" distL="114300" distR="114300" simplePos="0" relativeHeight="251251712" behindDoc="1" locked="0" layoutInCell="0" allowOverlap="1" wp14:anchorId="680B098A" wp14:editId="0A79D6B7">
            <wp:simplePos x="0" y="0"/>
            <wp:positionH relativeFrom="column">
              <wp:posOffset>7139305</wp:posOffset>
            </wp:positionH>
            <wp:positionV relativeFrom="paragraph">
              <wp:posOffset>-340360</wp:posOffset>
            </wp:positionV>
            <wp:extent cx="41275" cy="328930"/>
            <wp:effectExtent l="0" t="0" r="0" b="0"/>
            <wp:wrapNone/>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pic:cNvPicPr>
                      <a:picLocks noChangeAspect="1" noChangeArrowheads="1"/>
                    </pic:cNvPicPr>
                  </pic:nvPicPr>
                  <pic:blipFill>
                    <a:blip r:embed="rId209"/>
                    <a:srcRect/>
                    <a:stretch>
                      <a:fillRect/>
                    </a:stretch>
                  </pic:blipFill>
                  <pic:spPr bwMode="auto">
                    <a:xfrm>
                      <a:off x="0" y="0"/>
                      <a:ext cx="41275" cy="328930"/>
                    </a:xfrm>
                    <a:prstGeom prst="rect">
                      <a:avLst/>
                    </a:prstGeom>
                    <a:noFill/>
                  </pic:spPr>
                </pic:pic>
              </a:graphicData>
            </a:graphic>
          </wp:anchor>
        </w:drawing>
      </w:r>
      <w:r>
        <w:rPr>
          <w:noProof/>
          <w:sz w:val="20"/>
          <w:szCs w:val="20"/>
        </w:rPr>
        <w:drawing>
          <wp:anchor distT="0" distB="0" distL="114300" distR="114300" simplePos="0" relativeHeight="251252736" behindDoc="1" locked="0" layoutInCell="0" allowOverlap="1" wp14:anchorId="7F2EED50" wp14:editId="4653172A">
            <wp:simplePos x="0" y="0"/>
            <wp:positionH relativeFrom="column">
              <wp:posOffset>7253605</wp:posOffset>
            </wp:positionH>
            <wp:positionV relativeFrom="paragraph">
              <wp:posOffset>-340360</wp:posOffset>
            </wp:positionV>
            <wp:extent cx="52070" cy="328930"/>
            <wp:effectExtent l="0" t="0" r="0" b="0"/>
            <wp:wrapNone/>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210"/>
                    <a:srcRect/>
                    <a:stretch>
                      <a:fillRect/>
                    </a:stretch>
                  </pic:blipFill>
                  <pic:spPr bwMode="auto">
                    <a:xfrm>
                      <a:off x="0" y="0"/>
                      <a:ext cx="52070" cy="328930"/>
                    </a:xfrm>
                    <a:prstGeom prst="rect">
                      <a:avLst/>
                    </a:prstGeom>
                    <a:noFill/>
                  </pic:spPr>
                </pic:pic>
              </a:graphicData>
            </a:graphic>
          </wp:anchor>
        </w:drawing>
      </w:r>
      <w:r>
        <w:rPr>
          <w:noProof/>
          <w:sz w:val="20"/>
          <w:szCs w:val="20"/>
        </w:rPr>
        <w:drawing>
          <wp:anchor distT="0" distB="0" distL="114300" distR="114300" simplePos="0" relativeHeight="251253760" behindDoc="1" locked="0" layoutInCell="0" allowOverlap="1" wp14:anchorId="7CAC7EE5" wp14:editId="008D12D4">
            <wp:simplePos x="0" y="0"/>
            <wp:positionH relativeFrom="column">
              <wp:posOffset>7367905</wp:posOffset>
            </wp:positionH>
            <wp:positionV relativeFrom="paragraph">
              <wp:posOffset>-340360</wp:posOffset>
            </wp:positionV>
            <wp:extent cx="41275" cy="328930"/>
            <wp:effectExtent l="0" t="0" r="0" b="0"/>
            <wp:wrapNone/>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pic:cNvPicPr>
                      <a:picLocks noChangeAspect="1" noChangeArrowheads="1"/>
                    </pic:cNvPicPr>
                  </pic:nvPicPr>
                  <pic:blipFill>
                    <a:blip r:embed="rId211"/>
                    <a:srcRect/>
                    <a:stretch>
                      <a:fillRect/>
                    </a:stretch>
                  </pic:blipFill>
                  <pic:spPr bwMode="auto">
                    <a:xfrm>
                      <a:off x="0" y="0"/>
                      <a:ext cx="41275" cy="328930"/>
                    </a:xfrm>
                    <a:prstGeom prst="rect">
                      <a:avLst/>
                    </a:prstGeom>
                    <a:noFill/>
                  </pic:spPr>
                </pic:pic>
              </a:graphicData>
            </a:graphic>
          </wp:anchor>
        </w:drawing>
      </w:r>
      <w:r>
        <w:rPr>
          <w:noProof/>
          <w:sz w:val="20"/>
          <w:szCs w:val="20"/>
        </w:rPr>
        <w:drawing>
          <wp:anchor distT="0" distB="0" distL="114300" distR="114300" simplePos="0" relativeHeight="251254784" behindDoc="1" locked="0" layoutInCell="0" allowOverlap="1" wp14:anchorId="3F17F767" wp14:editId="157B0097">
            <wp:simplePos x="0" y="0"/>
            <wp:positionH relativeFrom="column">
              <wp:posOffset>7482840</wp:posOffset>
            </wp:positionH>
            <wp:positionV relativeFrom="paragraph">
              <wp:posOffset>-340360</wp:posOffset>
            </wp:positionV>
            <wp:extent cx="36195" cy="328930"/>
            <wp:effectExtent l="0" t="0" r="0" b="0"/>
            <wp:wrapNone/>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pic:cNvPicPr>
                      <a:picLocks noChangeAspect="1" noChangeArrowheads="1"/>
                    </pic:cNvPicPr>
                  </pic:nvPicPr>
                  <pic:blipFill>
                    <a:blip r:embed="rId212"/>
                    <a:srcRect/>
                    <a:stretch>
                      <a:fillRect/>
                    </a:stretch>
                  </pic:blipFill>
                  <pic:spPr bwMode="auto">
                    <a:xfrm>
                      <a:off x="0" y="0"/>
                      <a:ext cx="36195" cy="328930"/>
                    </a:xfrm>
                    <a:prstGeom prst="rect">
                      <a:avLst/>
                    </a:prstGeom>
                    <a:noFill/>
                  </pic:spPr>
                </pic:pic>
              </a:graphicData>
            </a:graphic>
          </wp:anchor>
        </w:drawing>
      </w:r>
      <w:r>
        <w:rPr>
          <w:noProof/>
          <w:sz w:val="20"/>
          <w:szCs w:val="20"/>
        </w:rPr>
        <w:drawing>
          <wp:anchor distT="0" distB="0" distL="114300" distR="114300" simplePos="0" relativeHeight="251255808" behindDoc="1" locked="0" layoutInCell="0" allowOverlap="1" wp14:anchorId="2AD25B73" wp14:editId="630B2643">
            <wp:simplePos x="0" y="0"/>
            <wp:positionH relativeFrom="column">
              <wp:posOffset>7597140</wp:posOffset>
            </wp:positionH>
            <wp:positionV relativeFrom="paragraph">
              <wp:posOffset>-340360</wp:posOffset>
            </wp:positionV>
            <wp:extent cx="50165" cy="328930"/>
            <wp:effectExtent l="0" t="0" r="0" b="0"/>
            <wp:wrapNone/>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pic:cNvPicPr>
                      <a:picLocks noChangeAspect="1" noChangeArrowheads="1"/>
                    </pic:cNvPicPr>
                  </pic:nvPicPr>
                  <pic:blipFill>
                    <a:blip r:embed="rId213"/>
                    <a:srcRect/>
                    <a:stretch>
                      <a:fillRect/>
                    </a:stretch>
                  </pic:blipFill>
                  <pic:spPr bwMode="auto">
                    <a:xfrm>
                      <a:off x="0" y="0"/>
                      <a:ext cx="50165" cy="328930"/>
                    </a:xfrm>
                    <a:prstGeom prst="rect">
                      <a:avLst/>
                    </a:prstGeom>
                    <a:noFill/>
                  </pic:spPr>
                </pic:pic>
              </a:graphicData>
            </a:graphic>
          </wp:anchor>
        </w:drawing>
      </w:r>
      <w:r>
        <w:rPr>
          <w:noProof/>
          <w:sz w:val="20"/>
          <w:szCs w:val="20"/>
        </w:rPr>
        <w:drawing>
          <wp:anchor distT="0" distB="0" distL="114300" distR="114300" simplePos="0" relativeHeight="251256832" behindDoc="1" locked="0" layoutInCell="0" allowOverlap="1" wp14:anchorId="3DC7D03A" wp14:editId="358C0C86">
            <wp:simplePos x="0" y="0"/>
            <wp:positionH relativeFrom="column">
              <wp:posOffset>7711440</wp:posOffset>
            </wp:positionH>
            <wp:positionV relativeFrom="paragraph">
              <wp:posOffset>-340360</wp:posOffset>
            </wp:positionV>
            <wp:extent cx="26670" cy="328930"/>
            <wp:effectExtent l="0" t="0" r="0" b="0"/>
            <wp:wrapNone/>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pic:cNvPicPr>
                      <a:picLocks noChangeAspect="1" noChangeArrowheads="1"/>
                    </pic:cNvPicPr>
                  </pic:nvPicPr>
                  <pic:blipFill>
                    <a:blip r:embed="rId80"/>
                    <a:srcRect/>
                    <a:stretch>
                      <a:fillRect/>
                    </a:stretch>
                  </pic:blipFill>
                  <pic:spPr bwMode="auto">
                    <a:xfrm>
                      <a:off x="0" y="0"/>
                      <a:ext cx="26670" cy="328930"/>
                    </a:xfrm>
                    <a:prstGeom prst="rect">
                      <a:avLst/>
                    </a:prstGeom>
                    <a:noFill/>
                  </pic:spPr>
                </pic:pic>
              </a:graphicData>
            </a:graphic>
          </wp:anchor>
        </w:drawing>
      </w:r>
      <w:r>
        <w:rPr>
          <w:noProof/>
          <w:sz w:val="20"/>
          <w:szCs w:val="20"/>
        </w:rPr>
        <w:drawing>
          <wp:anchor distT="0" distB="0" distL="114300" distR="114300" simplePos="0" relativeHeight="251257856" behindDoc="1" locked="0" layoutInCell="0" allowOverlap="1" wp14:anchorId="58C94725" wp14:editId="3CBB47CF">
            <wp:simplePos x="0" y="0"/>
            <wp:positionH relativeFrom="column">
              <wp:posOffset>7826375</wp:posOffset>
            </wp:positionH>
            <wp:positionV relativeFrom="paragraph">
              <wp:posOffset>-340360</wp:posOffset>
            </wp:positionV>
            <wp:extent cx="50165" cy="328930"/>
            <wp:effectExtent l="0" t="0" r="0" b="0"/>
            <wp:wrapNone/>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pic:cNvPicPr>
                      <a:picLocks noChangeAspect="1" noChangeArrowheads="1"/>
                    </pic:cNvPicPr>
                  </pic:nvPicPr>
                  <pic:blipFill>
                    <a:blip r:embed="rId214"/>
                    <a:srcRect/>
                    <a:stretch>
                      <a:fillRect/>
                    </a:stretch>
                  </pic:blipFill>
                  <pic:spPr bwMode="auto">
                    <a:xfrm>
                      <a:off x="0" y="0"/>
                      <a:ext cx="50165" cy="328930"/>
                    </a:xfrm>
                    <a:prstGeom prst="rect">
                      <a:avLst/>
                    </a:prstGeom>
                    <a:noFill/>
                  </pic:spPr>
                </pic:pic>
              </a:graphicData>
            </a:graphic>
          </wp:anchor>
        </w:drawing>
      </w:r>
      <w:r>
        <w:rPr>
          <w:noProof/>
          <w:sz w:val="20"/>
          <w:szCs w:val="20"/>
        </w:rPr>
        <w:drawing>
          <wp:anchor distT="0" distB="0" distL="114300" distR="114300" simplePos="0" relativeHeight="251258880" behindDoc="1" locked="0" layoutInCell="0" allowOverlap="1" wp14:anchorId="77BEA337" wp14:editId="67887F12">
            <wp:simplePos x="0" y="0"/>
            <wp:positionH relativeFrom="column">
              <wp:posOffset>7940675</wp:posOffset>
            </wp:positionH>
            <wp:positionV relativeFrom="paragraph">
              <wp:posOffset>-340360</wp:posOffset>
            </wp:positionV>
            <wp:extent cx="40640" cy="328930"/>
            <wp:effectExtent l="0" t="0" r="0" b="0"/>
            <wp:wrapNone/>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pic:cNvPicPr>
                      <a:picLocks noChangeAspect="1" noChangeArrowheads="1"/>
                    </pic:cNvPicPr>
                  </pic:nvPicPr>
                  <pic:blipFill>
                    <a:blip r:embed="rId215"/>
                    <a:srcRect/>
                    <a:stretch>
                      <a:fillRect/>
                    </a:stretch>
                  </pic:blipFill>
                  <pic:spPr bwMode="auto">
                    <a:xfrm>
                      <a:off x="0" y="0"/>
                      <a:ext cx="40640" cy="328930"/>
                    </a:xfrm>
                    <a:prstGeom prst="rect">
                      <a:avLst/>
                    </a:prstGeom>
                    <a:noFill/>
                  </pic:spPr>
                </pic:pic>
              </a:graphicData>
            </a:graphic>
          </wp:anchor>
        </w:drawing>
      </w:r>
      <w:r>
        <w:rPr>
          <w:noProof/>
          <w:sz w:val="20"/>
          <w:szCs w:val="20"/>
        </w:rPr>
        <w:drawing>
          <wp:anchor distT="0" distB="0" distL="114300" distR="114300" simplePos="0" relativeHeight="251259904" behindDoc="1" locked="0" layoutInCell="0" allowOverlap="1" wp14:anchorId="7A7FCCBF" wp14:editId="13DEBB38">
            <wp:simplePos x="0" y="0"/>
            <wp:positionH relativeFrom="column">
              <wp:posOffset>465455</wp:posOffset>
            </wp:positionH>
            <wp:positionV relativeFrom="paragraph">
              <wp:posOffset>-340360</wp:posOffset>
            </wp:positionV>
            <wp:extent cx="72390" cy="328930"/>
            <wp:effectExtent l="0" t="0" r="0" b="0"/>
            <wp:wrapNone/>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pic:cNvPicPr>
                      <a:picLocks noChangeAspect="1" noChangeArrowheads="1"/>
                    </pic:cNvPicPr>
                  </pic:nvPicPr>
                  <pic:blipFill>
                    <a:blip r:embed="rId216"/>
                    <a:srcRect/>
                    <a:stretch>
                      <a:fillRect/>
                    </a:stretch>
                  </pic:blipFill>
                  <pic:spPr bwMode="auto">
                    <a:xfrm>
                      <a:off x="0" y="0"/>
                      <a:ext cx="72390" cy="328930"/>
                    </a:xfrm>
                    <a:prstGeom prst="rect">
                      <a:avLst/>
                    </a:prstGeom>
                    <a:noFill/>
                  </pic:spPr>
                </pic:pic>
              </a:graphicData>
            </a:graphic>
          </wp:anchor>
        </w:drawing>
      </w:r>
    </w:p>
    <w:p w14:paraId="598D1E99" w14:textId="77777777" w:rsidR="004B413C" w:rsidRDefault="00EC2FEA">
      <w:pPr>
        <w:spacing w:line="234" w:lineRule="auto"/>
        <w:ind w:left="340"/>
        <w:rPr>
          <w:sz w:val="20"/>
          <w:szCs w:val="20"/>
        </w:rPr>
      </w:pPr>
      <w:r>
        <w:rPr>
          <w:rFonts w:ascii="Arial" w:eastAsia="Arial" w:hAnsi="Arial" w:cs="Arial"/>
          <w:color w:val="4D4D4D"/>
          <w:sz w:val="16"/>
          <w:szCs w:val="16"/>
        </w:rPr>
        <w:t>2004</w:t>
      </w:r>
    </w:p>
    <w:p w14:paraId="15DBCB3F" w14:textId="77777777" w:rsidR="004B413C" w:rsidRDefault="00EC2FEA">
      <w:pPr>
        <w:spacing w:line="20" w:lineRule="exact"/>
        <w:rPr>
          <w:sz w:val="20"/>
          <w:szCs w:val="20"/>
        </w:rPr>
      </w:pPr>
      <w:r>
        <w:rPr>
          <w:noProof/>
          <w:sz w:val="20"/>
          <w:szCs w:val="20"/>
        </w:rPr>
        <w:drawing>
          <wp:anchor distT="0" distB="0" distL="114300" distR="114300" simplePos="0" relativeHeight="251260928" behindDoc="1" locked="0" layoutInCell="0" allowOverlap="1" wp14:anchorId="62C10252" wp14:editId="2182FFB9">
            <wp:simplePos x="0" y="0"/>
            <wp:positionH relativeFrom="column">
              <wp:posOffset>465455</wp:posOffset>
            </wp:positionH>
            <wp:positionV relativeFrom="paragraph">
              <wp:posOffset>-62865</wp:posOffset>
            </wp:positionV>
            <wp:extent cx="76835" cy="328930"/>
            <wp:effectExtent l="0" t="0" r="0" b="0"/>
            <wp:wrapNone/>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pic:cNvPicPr>
                      <a:picLocks noChangeAspect="1" noChangeArrowheads="1"/>
                    </pic:cNvPicPr>
                  </pic:nvPicPr>
                  <pic:blipFill>
                    <a:blip r:embed="rId217"/>
                    <a:srcRect/>
                    <a:stretch>
                      <a:fillRect/>
                    </a:stretch>
                  </pic:blipFill>
                  <pic:spPr bwMode="auto">
                    <a:xfrm>
                      <a:off x="0" y="0"/>
                      <a:ext cx="76835" cy="328930"/>
                    </a:xfrm>
                    <a:prstGeom prst="rect">
                      <a:avLst/>
                    </a:prstGeom>
                    <a:noFill/>
                  </pic:spPr>
                </pic:pic>
              </a:graphicData>
            </a:graphic>
          </wp:anchor>
        </w:drawing>
      </w:r>
    </w:p>
    <w:p w14:paraId="2C10E670" w14:textId="77777777" w:rsidR="004B413C" w:rsidRDefault="00EC2FEA">
      <w:pPr>
        <w:spacing w:line="187" w:lineRule="auto"/>
        <w:ind w:left="340"/>
        <w:rPr>
          <w:sz w:val="20"/>
          <w:szCs w:val="20"/>
        </w:rPr>
      </w:pPr>
      <w:r>
        <w:rPr>
          <w:rFonts w:ascii="Arial" w:eastAsia="Arial" w:hAnsi="Arial" w:cs="Arial"/>
          <w:color w:val="4D4D4D"/>
          <w:sz w:val="13"/>
          <w:szCs w:val="13"/>
        </w:rPr>
        <w:t>2008</w:t>
      </w:r>
    </w:p>
    <w:p w14:paraId="1F651328" w14:textId="77777777" w:rsidR="004B413C" w:rsidRDefault="00EC2FEA">
      <w:pPr>
        <w:spacing w:line="20" w:lineRule="exact"/>
        <w:rPr>
          <w:sz w:val="20"/>
          <w:szCs w:val="20"/>
        </w:rPr>
      </w:pPr>
      <w:r>
        <w:rPr>
          <w:noProof/>
          <w:sz w:val="20"/>
          <w:szCs w:val="20"/>
        </w:rPr>
        <w:drawing>
          <wp:anchor distT="0" distB="0" distL="114300" distR="114300" simplePos="0" relativeHeight="251261952" behindDoc="1" locked="0" layoutInCell="0" allowOverlap="1" wp14:anchorId="39992051" wp14:editId="4279A189">
            <wp:simplePos x="0" y="0"/>
            <wp:positionH relativeFrom="column">
              <wp:posOffset>611505</wp:posOffset>
            </wp:positionH>
            <wp:positionV relativeFrom="paragraph">
              <wp:posOffset>-39370</wp:posOffset>
            </wp:positionV>
            <wp:extent cx="52070" cy="231775"/>
            <wp:effectExtent l="0" t="0" r="0" b="0"/>
            <wp:wrapNone/>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pic:cNvPicPr>
                      <a:picLocks noChangeAspect="1" noChangeArrowheads="1"/>
                    </pic:cNvPicPr>
                  </pic:nvPicPr>
                  <pic:blipFill>
                    <a:blip r:embed="rId218"/>
                    <a:srcRect/>
                    <a:stretch>
                      <a:fillRect/>
                    </a:stretch>
                  </pic:blipFill>
                  <pic:spPr bwMode="auto">
                    <a:xfrm>
                      <a:off x="0" y="0"/>
                      <a:ext cx="52070" cy="231775"/>
                    </a:xfrm>
                    <a:prstGeom prst="rect">
                      <a:avLst/>
                    </a:prstGeom>
                    <a:noFill/>
                  </pic:spPr>
                </pic:pic>
              </a:graphicData>
            </a:graphic>
          </wp:anchor>
        </w:drawing>
      </w:r>
      <w:r>
        <w:rPr>
          <w:noProof/>
          <w:sz w:val="20"/>
          <w:szCs w:val="20"/>
        </w:rPr>
        <w:drawing>
          <wp:anchor distT="0" distB="0" distL="114300" distR="114300" simplePos="0" relativeHeight="251262976" behindDoc="1" locked="0" layoutInCell="0" allowOverlap="1" wp14:anchorId="4F36E401" wp14:editId="07D5CF09">
            <wp:simplePos x="0" y="0"/>
            <wp:positionH relativeFrom="column">
              <wp:posOffset>725805</wp:posOffset>
            </wp:positionH>
            <wp:positionV relativeFrom="paragraph">
              <wp:posOffset>-39370</wp:posOffset>
            </wp:positionV>
            <wp:extent cx="52070" cy="231775"/>
            <wp:effectExtent l="0" t="0" r="0" b="0"/>
            <wp:wrapNone/>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pic:cNvPicPr>
                      <a:picLocks noChangeAspect="1" noChangeArrowheads="1"/>
                    </pic:cNvPicPr>
                  </pic:nvPicPr>
                  <pic:blipFill>
                    <a:blip r:embed="rId219"/>
                    <a:srcRect/>
                    <a:stretch>
                      <a:fillRect/>
                    </a:stretch>
                  </pic:blipFill>
                  <pic:spPr bwMode="auto">
                    <a:xfrm>
                      <a:off x="0" y="0"/>
                      <a:ext cx="52070" cy="231775"/>
                    </a:xfrm>
                    <a:prstGeom prst="rect">
                      <a:avLst/>
                    </a:prstGeom>
                    <a:noFill/>
                  </pic:spPr>
                </pic:pic>
              </a:graphicData>
            </a:graphic>
          </wp:anchor>
        </w:drawing>
      </w:r>
      <w:r>
        <w:rPr>
          <w:noProof/>
          <w:sz w:val="20"/>
          <w:szCs w:val="20"/>
        </w:rPr>
        <w:drawing>
          <wp:anchor distT="0" distB="0" distL="114300" distR="114300" simplePos="0" relativeHeight="251264000" behindDoc="1" locked="0" layoutInCell="0" allowOverlap="1" wp14:anchorId="3074497D" wp14:editId="7834033E">
            <wp:simplePos x="0" y="0"/>
            <wp:positionH relativeFrom="column">
              <wp:posOffset>840740</wp:posOffset>
            </wp:positionH>
            <wp:positionV relativeFrom="paragraph">
              <wp:posOffset>-39370</wp:posOffset>
            </wp:positionV>
            <wp:extent cx="50165" cy="231775"/>
            <wp:effectExtent l="0" t="0" r="0" b="0"/>
            <wp:wrapNone/>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pic:cNvPicPr>
                      <a:picLocks noChangeAspect="1" noChangeArrowheads="1"/>
                    </pic:cNvPicPr>
                  </pic:nvPicPr>
                  <pic:blipFill>
                    <a:blip r:embed="rId220"/>
                    <a:srcRect/>
                    <a:stretch>
                      <a:fillRect/>
                    </a:stretch>
                  </pic:blipFill>
                  <pic:spPr bwMode="auto">
                    <a:xfrm>
                      <a:off x="0" y="0"/>
                      <a:ext cx="50165" cy="231775"/>
                    </a:xfrm>
                    <a:prstGeom prst="rect">
                      <a:avLst/>
                    </a:prstGeom>
                    <a:noFill/>
                  </pic:spPr>
                </pic:pic>
              </a:graphicData>
            </a:graphic>
          </wp:anchor>
        </w:drawing>
      </w:r>
      <w:r>
        <w:rPr>
          <w:noProof/>
          <w:sz w:val="20"/>
          <w:szCs w:val="20"/>
        </w:rPr>
        <w:drawing>
          <wp:anchor distT="0" distB="0" distL="114300" distR="114300" simplePos="0" relativeHeight="251265024" behindDoc="1" locked="0" layoutInCell="0" allowOverlap="1" wp14:anchorId="7E6D629F" wp14:editId="456D6CC4">
            <wp:simplePos x="0" y="0"/>
            <wp:positionH relativeFrom="column">
              <wp:posOffset>955040</wp:posOffset>
            </wp:positionH>
            <wp:positionV relativeFrom="paragraph">
              <wp:posOffset>-39370</wp:posOffset>
            </wp:positionV>
            <wp:extent cx="45720" cy="231775"/>
            <wp:effectExtent l="0" t="0" r="0" b="0"/>
            <wp:wrapNone/>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pic:cNvPicPr>
                      <a:picLocks noChangeAspect="1" noChangeArrowheads="1"/>
                    </pic:cNvPicPr>
                  </pic:nvPicPr>
                  <pic:blipFill>
                    <a:blip r:embed="rId221"/>
                    <a:srcRect/>
                    <a:stretch>
                      <a:fillRect/>
                    </a:stretch>
                  </pic:blipFill>
                  <pic:spPr bwMode="auto">
                    <a:xfrm>
                      <a:off x="0" y="0"/>
                      <a:ext cx="45720" cy="231775"/>
                    </a:xfrm>
                    <a:prstGeom prst="rect">
                      <a:avLst/>
                    </a:prstGeom>
                    <a:noFill/>
                  </pic:spPr>
                </pic:pic>
              </a:graphicData>
            </a:graphic>
          </wp:anchor>
        </w:drawing>
      </w:r>
      <w:r>
        <w:rPr>
          <w:noProof/>
          <w:sz w:val="20"/>
          <w:szCs w:val="20"/>
        </w:rPr>
        <w:drawing>
          <wp:anchor distT="0" distB="0" distL="114300" distR="114300" simplePos="0" relativeHeight="251266048" behindDoc="1" locked="0" layoutInCell="0" allowOverlap="1" wp14:anchorId="11F2708D" wp14:editId="1CD4806E">
            <wp:simplePos x="0" y="0"/>
            <wp:positionH relativeFrom="column">
              <wp:posOffset>1069340</wp:posOffset>
            </wp:positionH>
            <wp:positionV relativeFrom="paragraph">
              <wp:posOffset>-39370</wp:posOffset>
            </wp:positionV>
            <wp:extent cx="31750" cy="231775"/>
            <wp:effectExtent l="0" t="0" r="0" b="0"/>
            <wp:wrapNone/>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pic:cNvPicPr>
                      <a:picLocks noChangeAspect="1" noChangeArrowheads="1"/>
                    </pic:cNvPicPr>
                  </pic:nvPicPr>
                  <pic:blipFill>
                    <a:blip r:embed="rId222"/>
                    <a:srcRect/>
                    <a:stretch>
                      <a:fillRect/>
                    </a:stretch>
                  </pic:blipFill>
                  <pic:spPr bwMode="auto">
                    <a:xfrm>
                      <a:off x="0" y="0"/>
                      <a:ext cx="31750" cy="231775"/>
                    </a:xfrm>
                    <a:prstGeom prst="rect">
                      <a:avLst/>
                    </a:prstGeom>
                    <a:noFill/>
                  </pic:spPr>
                </pic:pic>
              </a:graphicData>
            </a:graphic>
          </wp:anchor>
        </w:drawing>
      </w:r>
      <w:r>
        <w:rPr>
          <w:noProof/>
          <w:sz w:val="20"/>
          <w:szCs w:val="20"/>
        </w:rPr>
        <w:drawing>
          <wp:anchor distT="0" distB="0" distL="114300" distR="114300" simplePos="0" relativeHeight="251267072" behindDoc="1" locked="0" layoutInCell="0" allowOverlap="1" wp14:anchorId="1F4FC013" wp14:editId="518850A6">
            <wp:simplePos x="0" y="0"/>
            <wp:positionH relativeFrom="column">
              <wp:posOffset>1184275</wp:posOffset>
            </wp:positionH>
            <wp:positionV relativeFrom="paragraph">
              <wp:posOffset>-39370</wp:posOffset>
            </wp:positionV>
            <wp:extent cx="31750" cy="231775"/>
            <wp:effectExtent l="0" t="0" r="0" b="0"/>
            <wp:wrapNone/>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pic:cNvPicPr>
                      <a:picLocks noChangeAspect="1" noChangeArrowheads="1"/>
                    </pic:cNvPicPr>
                  </pic:nvPicPr>
                  <pic:blipFill>
                    <a:blip r:embed="rId223"/>
                    <a:srcRect/>
                    <a:stretch>
                      <a:fillRect/>
                    </a:stretch>
                  </pic:blipFill>
                  <pic:spPr bwMode="auto">
                    <a:xfrm>
                      <a:off x="0" y="0"/>
                      <a:ext cx="31750" cy="231775"/>
                    </a:xfrm>
                    <a:prstGeom prst="rect">
                      <a:avLst/>
                    </a:prstGeom>
                    <a:noFill/>
                  </pic:spPr>
                </pic:pic>
              </a:graphicData>
            </a:graphic>
          </wp:anchor>
        </w:drawing>
      </w:r>
      <w:r>
        <w:rPr>
          <w:noProof/>
          <w:sz w:val="20"/>
          <w:szCs w:val="20"/>
        </w:rPr>
        <w:drawing>
          <wp:anchor distT="0" distB="0" distL="114300" distR="114300" simplePos="0" relativeHeight="251268096" behindDoc="1" locked="0" layoutInCell="0" allowOverlap="1" wp14:anchorId="758ACF89" wp14:editId="6948B5CD">
            <wp:simplePos x="0" y="0"/>
            <wp:positionH relativeFrom="column">
              <wp:posOffset>1298575</wp:posOffset>
            </wp:positionH>
            <wp:positionV relativeFrom="paragraph">
              <wp:posOffset>-39370</wp:posOffset>
            </wp:positionV>
            <wp:extent cx="26670" cy="231775"/>
            <wp:effectExtent l="0" t="0" r="0" b="0"/>
            <wp:wrapNone/>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pic:cNvPicPr>
                      <a:picLocks noChangeAspect="1" noChangeArrowheads="1"/>
                    </pic:cNvPicPr>
                  </pic:nvPicPr>
                  <pic:blipFill>
                    <a:blip r:embed="rId224"/>
                    <a:srcRect/>
                    <a:stretch>
                      <a:fillRect/>
                    </a:stretch>
                  </pic:blipFill>
                  <pic:spPr bwMode="auto">
                    <a:xfrm>
                      <a:off x="0" y="0"/>
                      <a:ext cx="26670" cy="231775"/>
                    </a:xfrm>
                    <a:prstGeom prst="rect">
                      <a:avLst/>
                    </a:prstGeom>
                    <a:noFill/>
                  </pic:spPr>
                </pic:pic>
              </a:graphicData>
            </a:graphic>
          </wp:anchor>
        </w:drawing>
      </w:r>
      <w:r>
        <w:rPr>
          <w:noProof/>
          <w:sz w:val="20"/>
          <w:szCs w:val="20"/>
        </w:rPr>
        <w:drawing>
          <wp:anchor distT="0" distB="0" distL="114300" distR="114300" simplePos="0" relativeHeight="251269120" behindDoc="1" locked="0" layoutInCell="0" allowOverlap="1" wp14:anchorId="25735D34" wp14:editId="55CB64AA">
            <wp:simplePos x="0" y="0"/>
            <wp:positionH relativeFrom="column">
              <wp:posOffset>1413510</wp:posOffset>
            </wp:positionH>
            <wp:positionV relativeFrom="paragraph">
              <wp:posOffset>-39370</wp:posOffset>
            </wp:positionV>
            <wp:extent cx="45720" cy="231775"/>
            <wp:effectExtent l="0" t="0" r="0" b="0"/>
            <wp:wrapNone/>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pic:cNvPicPr>
                      <a:picLocks noChangeAspect="1" noChangeArrowheads="1"/>
                    </pic:cNvPicPr>
                  </pic:nvPicPr>
                  <pic:blipFill>
                    <a:blip r:embed="rId225"/>
                    <a:srcRect/>
                    <a:stretch>
                      <a:fillRect/>
                    </a:stretch>
                  </pic:blipFill>
                  <pic:spPr bwMode="auto">
                    <a:xfrm>
                      <a:off x="0" y="0"/>
                      <a:ext cx="45720" cy="231775"/>
                    </a:xfrm>
                    <a:prstGeom prst="rect">
                      <a:avLst/>
                    </a:prstGeom>
                    <a:noFill/>
                  </pic:spPr>
                </pic:pic>
              </a:graphicData>
            </a:graphic>
          </wp:anchor>
        </w:drawing>
      </w:r>
      <w:r>
        <w:rPr>
          <w:noProof/>
          <w:sz w:val="20"/>
          <w:szCs w:val="20"/>
        </w:rPr>
        <w:drawing>
          <wp:anchor distT="0" distB="0" distL="114300" distR="114300" simplePos="0" relativeHeight="251270144" behindDoc="1" locked="0" layoutInCell="0" allowOverlap="1" wp14:anchorId="76E1A040" wp14:editId="48CDB6ED">
            <wp:simplePos x="0" y="0"/>
            <wp:positionH relativeFrom="column">
              <wp:posOffset>1527810</wp:posOffset>
            </wp:positionH>
            <wp:positionV relativeFrom="paragraph">
              <wp:posOffset>-39370</wp:posOffset>
            </wp:positionV>
            <wp:extent cx="40640" cy="231775"/>
            <wp:effectExtent l="0" t="0" r="0" b="0"/>
            <wp:wrapNone/>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pic:cNvPicPr>
                      <a:picLocks noChangeAspect="1" noChangeArrowheads="1"/>
                    </pic:cNvPicPr>
                  </pic:nvPicPr>
                  <pic:blipFill>
                    <a:blip r:embed="rId226"/>
                    <a:srcRect/>
                    <a:stretch>
                      <a:fillRect/>
                    </a:stretch>
                  </pic:blipFill>
                  <pic:spPr bwMode="auto">
                    <a:xfrm>
                      <a:off x="0" y="0"/>
                      <a:ext cx="40640" cy="231775"/>
                    </a:xfrm>
                    <a:prstGeom prst="rect">
                      <a:avLst/>
                    </a:prstGeom>
                    <a:noFill/>
                  </pic:spPr>
                </pic:pic>
              </a:graphicData>
            </a:graphic>
          </wp:anchor>
        </w:drawing>
      </w:r>
      <w:r>
        <w:rPr>
          <w:noProof/>
          <w:sz w:val="20"/>
          <w:szCs w:val="20"/>
        </w:rPr>
        <w:drawing>
          <wp:anchor distT="0" distB="0" distL="114300" distR="114300" simplePos="0" relativeHeight="251271168" behindDoc="1" locked="0" layoutInCell="0" allowOverlap="1" wp14:anchorId="16EF8FB8" wp14:editId="7F6955B7">
            <wp:simplePos x="0" y="0"/>
            <wp:positionH relativeFrom="column">
              <wp:posOffset>1642110</wp:posOffset>
            </wp:positionH>
            <wp:positionV relativeFrom="paragraph">
              <wp:posOffset>-39370</wp:posOffset>
            </wp:positionV>
            <wp:extent cx="45720" cy="231775"/>
            <wp:effectExtent l="0" t="0" r="0" b="0"/>
            <wp:wrapNone/>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pic:cNvPicPr>
                      <a:picLocks noChangeAspect="1" noChangeArrowheads="1"/>
                    </pic:cNvPicPr>
                  </pic:nvPicPr>
                  <pic:blipFill>
                    <a:blip r:embed="rId227"/>
                    <a:srcRect/>
                    <a:stretch>
                      <a:fillRect/>
                    </a:stretch>
                  </pic:blipFill>
                  <pic:spPr bwMode="auto">
                    <a:xfrm>
                      <a:off x="0" y="0"/>
                      <a:ext cx="45720" cy="231775"/>
                    </a:xfrm>
                    <a:prstGeom prst="rect">
                      <a:avLst/>
                    </a:prstGeom>
                    <a:noFill/>
                  </pic:spPr>
                </pic:pic>
              </a:graphicData>
            </a:graphic>
          </wp:anchor>
        </w:drawing>
      </w:r>
      <w:r>
        <w:rPr>
          <w:noProof/>
          <w:sz w:val="20"/>
          <w:szCs w:val="20"/>
        </w:rPr>
        <w:drawing>
          <wp:anchor distT="0" distB="0" distL="114300" distR="114300" simplePos="0" relativeHeight="251272192" behindDoc="1" locked="0" layoutInCell="0" allowOverlap="1" wp14:anchorId="070A3F73" wp14:editId="2F30DCE5">
            <wp:simplePos x="0" y="0"/>
            <wp:positionH relativeFrom="column">
              <wp:posOffset>1756410</wp:posOffset>
            </wp:positionH>
            <wp:positionV relativeFrom="paragraph">
              <wp:posOffset>-39370</wp:posOffset>
            </wp:positionV>
            <wp:extent cx="52070" cy="231775"/>
            <wp:effectExtent l="0" t="0" r="0" b="0"/>
            <wp:wrapNone/>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228"/>
                    <a:srcRect/>
                    <a:stretch>
                      <a:fillRect/>
                    </a:stretch>
                  </pic:blipFill>
                  <pic:spPr bwMode="auto">
                    <a:xfrm>
                      <a:off x="0" y="0"/>
                      <a:ext cx="52070" cy="231775"/>
                    </a:xfrm>
                    <a:prstGeom prst="rect">
                      <a:avLst/>
                    </a:prstGeom>
                    <a:noFill/>
                  </pic:spPr>
                </pic:pic>
              </a:graphicData>
            </a:graphic>
          </wp:anchor>
        </w:drawing>
      </w:r>
      <w:r>
        <w:rPr>
          <w:noProof/>
          <w:sz w:val="20"/>
          <w:szCs w:val="20"/>
        </w:rPr>
        <w:drawing>
          <wp:anchor distT="0" distB="0" distL="114300" distR="114300" simplePos="0" relativeHeight="251273216" behindDoc="1" locked="0" layoutInCell="0" allowOverlap="1" wp14:anchorId="009706ED" wp14:editId="3CF15B62">
            <wp:simplePos x="0" y="0"/>
            <wp:positionH relativeFrom="column">
              <wp:posOffset>1871345</wp:posOffset>
            </wp:positionH>
            <wp:positionV relativeFrom="paragraph">
              <wp:posOffset>-39370</wp:posOffset>
            </wp:positionV>
            <wp:extent cx="41275" cy="231775"/>
            <wp:effectExtent l="0" t="0" r="0" b="0"/>
            <wp:wrapNone/>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pic:cNvPicPr>
                      <a:picLocks noChangeAspect="1" noChangeArrowheads="1"/>
                    </pic:cNvPicPr>
                  </pic:nvPicPr>
                  <pic:blipFill>
                    <a:blip r:embed="rId229"/>
                    <a:srcRect/>
                    <a:stretch>
                      <a:fillRect/>
                    </a:stretch>
                  </pic:blipFill>
                  <pic:spPr bwMode="auto">
                    <a:xfrm>
                      <a:off x="0" y="0"/>
                      <a:ext cx="41275" cy="231775"/>
                    </a:xfrm>
                    <a:prstGeom prst="rect">
                      <a:avLst/>
                    </a:prstGeom>
                    <a:noFill/>
                  </pic:spPr>
                </pic:pic>
              </a:graphicData>
            </a:graphic>
          </wp:anchor>
        </w:drawing>
      </w:r>
      <w:r>
        <w:rPr>
          <w:noProof/>
          <w:sz w:val="20"/>
          <w:szCs w:val="20"/>
        </w:rPr>
        <w:drawing>
          <wp:anchor distT="0" distB="0" distL="114300" distR="114300" simplePos="0" relativeHeight="251274240" behindDoc="1" locked="0" layoutInCell="0" allowOverlap="1" wp14:anchorId="124B9BAB" wp14:editId="799F9E9F">
            <wp:simplePos x="0" y="0"/>
            <wp:positionH relativeFrom="column">
              <wp:posOffset>1985645</wp:posOffset>
            </wp:positionH>
            <wp:positionV relativeFrom="paragraph">
              <wp:posOffset>-39370</wp:posOffset>
            </wp:positionV>
            <wp:extent cx="41275" cy="231775"/>
            <wp:effectExtent l="0" t="0" r="0" b="0"/>
            <wp:wrapNone/>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pic:cNvPicPr>
                      <a:picLocks noChangeAspect="1" noChangeArrowheads="1"/>
                    </pic:cNvPicPr>
                  </pic:nvPicPr>
                  <pic:blipFill>
                    <a:blip r:embed="rId230"/>
                    <a:srcRect/>
                    <a:stretch>
                      <a:fillRect/>
                    </a:stretch>
                  </pic:blipFill>
                  <pic:spPr bwMode="auto">
                    <a:xfrm>
                      <a:off x="0" y="0"/>
                      <a:ext cx="41275" cy="231775"/>
                    </a:xfrm>
                    <a:prstGeom prst="rect">
                      <a:avLst/>
                    </a:prstGeom>
                    <a:noFill/>
                  </pic:spPr>
                </pic:pic>
              </a:graphicData>
            </a:graphic>
          </wp:anchor>
        </w:drawing>
      </w:r>
      <w:r>
        <w:rPr>
          <w:noProof/>
          <w:sz w:val="20"/>
          <w:szCs w:val="20"/>
        </w:rPr>
        <w:drawing>
          <wp:anchor distT="0" distB="0" distL="114300" distR="114300" simplePos="0" relativeHeight="251275264" behindDoc="1" locked="0" layoutInCell="0" allowOverlap="1" wp14:anchorId="7B95401B" wp14:editId="27C93FE0">
            <wp:simplePos x="0" y="0"/>
            <wp:positionH relativeFrom="column">
              <wp:posOffset>2100580</wp:posOffset>
            </wp:positionH>
            <wp:positionV relativeFrom="paragraph">
              <wp:posOffset>-39370</wp:posOffset>
            </wp:positionV>
            <wp:extent cx="40640" cy="231775"/>
            <wp:effectExtent l="0" t="0" r="0" b="0"/>
            <wp:wrapNone/>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pic:cNvPicPr>
                      <a:picLocks noChangeAspect="1" noChangeArrowheads="1"/>
                    </pic:cNvPicPr>
                  </pic:nvPicPr>
                  <pic:blipFill>
                    <a:blip r:embed="rId231"/>
                    <a:srcRect/>
                    <a:stretch>
                      <a:fillRect/>
                    </a:stretch>
                  </pic:blipFill>
                  <pic:spPr bwMode="auto">
                    <a:xfrm>
                      <a:off x="0" y="0"/>
                      <a:ext cx="40640" cy="231775"/>
                    </a:xfrm>
                    <a:prstGeom prst="rect">
                      <a:avLst/>
                    </a:prstGeom>
                    <a:noFill/>
                  </pic:spPr>
                </pic:pic>
              </a:graphicData>
            </a:graphic>
          </wp:anchor>
        </w:drawing>
      </w:r>
      <w:r>
        <w:rPr>
          <w:noProof/>
          <w:sz w:val="20"/>
          <w:szCs w:val="20"/>
        </w:rPr>
        <w:drawing>
          <wp:anchor distT="0" distB="0" distL="114300" distR="114300" simplePos="0" relativeHeight="251276288" behindDoc="1" locked="0" layoutInCell="0" allowOverlap="1" wp14:anchorId="6EA435C9" wp14:editId="2CB04FD0">
            <wp:simplePos x="0" y="0"/>
            <wp:positionH relativeFrom="column">
              <wp:posOffset>2214880</wp:posOffset>
            </wp:positionH>
            <wp:positionV relativeFrom="paragraph">
              <wp:posOffset>-39370</wp:posOffset>
            </wp:positionV>
            <wp:extent cx="40640" cy="231775"/>
            <wp:effectExtent l="0" t="0" r="0" b="0"/>
            <wp:wrapNone/>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pic:cNvPicPr>
                      <a:picLocks noChangeAspect="1" noChangeArrowheads="1"/>
                    </pic:cNvPicPr>
                  </pic:nvPicPr>
                  <pic:blipFill>
                    <a:blip r:embed="rId232"/>
                    <a:srcRect/>
                    <a:stretch>
                      <a:fillRect/>
                    </a:stretch>
                  </pic:blipFill>
                  <pic:spPr bwMode="auto">
                    <a:xfrm>
                      <a:off x="0" y="0"/>
                      <a:ext cx="40640" cy="231775"/>
                    </a:xfrm>
                    <a:prstGeom prst="rect">
                      <a:avLst/>
                    </a:prstGeom>
                    <a:noFill/>
                  </pic:spPr>
                </pic:pic>
              </a:graphicData>
            </a:graphic>
          </wp:anchor>
        </w:drawing>
      </w:r>
      <w:r>
        <w:rPr>
          <w:noProof/>
          <w:sz w:val="20"/>
          <w:szCs w:val="20"/>
        </w:rPr>
        <w:drawing>
          <wp:anchor distT="0" distB="0" distL="114300" distR="114300" simplePos="0" relativeHeight="251277312" behindDoc="1" locked="0" layoutInCell="0" allowOverlap="1" wp14:anchorId="02F2B8B5" wp14:editId="34A49893">
            <wp:simplePos x="0" y="0"/>
            <wp:positionH relativeFrom="column">
              <wp:posOffset>2329180</wp:posOffset>
            </wp:positionH>
            <wp:positionV relativeFrom="paragraph">
              <wp:posOffset>-39370</wp:posOffset>
            </wp:positionV>
            <wp:extent cx="40640" cy="231775"/>
            <wp:effectExtent l="0" t="0" r="0" b="0"/>
            <wp:wrapNone/>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pic:cNvPicPr>
                      <a:picLocks noChangeAspect="1" noChangeArrowheads="1"/>
                    </pic:cNvPicPr>
                  </pic:nvPicPr>
                  <pic:blipFill>
                    <a:blip r:embed="rId233"/>
                    <a:srcRect/>
                    <a:stretch>
                      <a:fillRect/>
                    </a:stretch>
                  </pic:blipFill>
                  <pic:spPr bwMode="auto">
                    <a:xfrm>
                      <a:off x="0" y="0"/>
                      <a:ext cx="40640" cy="231775"/>
                    </a:xfrm>
                    <a:prstGeom prst="rect">
                      <a:avLst/>
                    </a:prstGeom>
                    <a:noFill/>
                  </pic:spPr>
                </pic:pic>
              </a:graphicData>
            </a:graphic>
          </wp:anchor>
        </w:drawing>
      </w:r>
      <w:r>
        <w:rPr>
          <w:noProof/>
          <w:sz w:val="20"/>
          <w:szCs w:val="20"/>
        </w:rPr>
        <w:drawing>
          <wp:anchor distT="0" distB="0" distL="114300" distR="114300" simplePos="0" relativeHeight="251278336" behindDoc="1" locked="0" layoutInCell="0" allowOverlap="1" wp14:anchorId="297E0850" wp14:editId="6311A56D">
            <wp:simplePos x="0" y="0"/>
            <wp:positionH relativeFrom="column">
              <wp:posOffset>2444115</wp:posOffset>
            </wp:positionH>
            <wp:positionV relativeFrom="paragraph">
              <wp:posOffset>-39370</wp:posOffset>
            </wp:positionV>
            <wp:extent cx="40640" cy="231775"/>
            <wp:effectExtent l="0" t="0" r="0" b="0"/>
            <wp:wrapNone/>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pic:cNvPicPr>
                      <a:picLocks noChangeAspect="1" noChangeArrowheads="1"/>
                    </pic:cNvPicPr>
                  </pic:nvPicPr>
                  <pic:blipFill>
                    <a:blip r:embed="rId234"/>
                    <a:srcRect/>
                    <a:stretch>
                      <a:fillRect/>
                    </a:stretch>
                  </pic:blipFill>
                  <pic:spPr bwMode="auto">
                    <a:xfrm>
                      <a:off x="0" y="0"/>
                      <a:ext cx="40640" cy="231775"/>
                    </a:xfrm>
                    <a:prstGeom prst="rect">
                      <a:avLst/>
                    </a:prstGeom>
                    <a:noFill/>
                  </pic:spPr>
                </pic:pic>
              </a:graphicData>
            </a:graphic>
          </wp:anchor>
        </w:drawing>
      </w:r>
      <w:r>
        <w:rPr>
          <w:noProof/>
          <w:sz w:val="20"/>
          <w:szCs w:val="20"/>
        </w:rPr>
        <w:drawing>
          <wp:anchor distT="0" distB="0" distL="114300" distR="114300" simplePos="0" relativeHeight="251279360" behindDoc="1" locked="0" layoutInCell="0" allowOverlap="1" wp14:anchorId="37042190" wp14:editId="3488586C">
            <wp:simplePos x="0" y="0"/>
            <wp:positionH relativeFrom="column">
              <wp:posOffset>2558415</wp:posOffset>
            </wp:positionH>
            <wp:positionV relativeFrom="paragraph">
              <wp:posOffset>-39370</wp:posOffset>
            </wp:positionV>
            <wp:extent cx="40640" cy="231775"/>
            <wp:effectExtent l="0" t="0" r="0" b="0"/>
            <wp:wrapNone/>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pic:cNvPicPr>
                      <a:picLocks noChangeAspect="1" noChangeArrowheads="1"/>
                    </pic:cNvPicPr>
                  </pic:nvPicPr>
                  <pic:blipFill>
                    <a:blip r:embed="rId235"/>
                    <a:srcRect/>
                    <a:stretch>
                      <a:fillRect/>
                    </a:stretch>
                  </pic:blipFill>
                  <pic:spPr bwMode="auto">
                    <a:xfrm>
                      <a:off x="0" y="0"/>
                      <a:ext cx="40640" cy="231775"/>
                    </a:xfrm>
                    <a:prstGeom prst="rect">
                      <a:avLst/>
                    </a:prstGeom>
                    <a:noFill/>
                  </pic:spPr>
                </pic:pic>
              </a:graphicData>
            </a:graphic>
          </wp:anchor>
        </w:drawing>
      </w:r>
      <w:r>
        <w:rPr>
          <w:noProof/>
          <w:sz w:val="20"/>
          <w:szCs w:val="20"/>
        </w:rPr>
        <w:drawing>
          <wp:anchor distT="0" distB="0" distL="114300" distR="114300" simplePos="0" relativeHeight="251280384" behindDoc="1" locked="0" layoutInCell="0" allowOverlap="1" wp14:anchorId="6DB4E92B" wp14:editId="506210D4">
            <wp:simplePos x="0" y="0"/>
            <wp:positionH relativeFrom="column">
              <wp:posOffset>2672715</wp:posOffset>
            </wp:positionH>
            <wp:positionV relativeFrom="paragraph">
              <wp:posOffset>-39370</wp:posOffset>
            </wp:positionV>
            <wp:extent cx="52070" cy="231775"/>
            <wp:effectExtent l="0" t="0" r="0" b="0"/>
            <wp:wrapNone/>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pic:cNvPicPr>
                      <a:picLocks noChangeAspect="1" noChangeArrowheads="1"/>
                    </pic:cNvPicPr>
                  </pic:nvPicPr>
                  <pic:blipFill>
                    <a:blip r:embed="rId236"/>
                    <a:srcRect/>
                    <a:stretch>
                      <a:fillRect/>
                    </a:stretch>
                  </pic:blipFill>
                  <pic:spPr bwMode="auto">
                    <a:xfrm>
                      <a:off x="0" y="0"/>
                      <a:ext cx="52070" cy="231775"/>
                    </a:xfrm>
                    <a:prstGeom prst="rect">
                      <a:avLst/>
                    </a:prstGeom>
                    <a:noFill/>
                  </pic:spPr>
                </pic:pic>
              </a:graphicData>
            </a:graphic>
          </wp:anchor>
        </w:drawing>
      </w:r>
      <w:r>
        <w:rPr>
          <w:noProof/>
          <w:sz w:val="20"/>
          <w:szCs w:val="20"/>
        </w:rPr>
        <w:drawing>
          <wp:anchor distT="0" distB="0" distL="114300" distR="114300" simplePos="0" relativeHeight="251281408" behindDoc="1" locked="0" layoutInCell="0" allowOverlap="1" wp14:anchorId="5D2C78BE" wp14:editId="0E21082A">
            <wp:simplePos x="0" y="0"/>
            <wp:positionH relativeFrom="column">
              <wp:posOffset>2787650</wp:posOffset>
            </wp:positionH>
            <wp:positionV relativeFrom="paragraph">
              <wp:posOffset>-39370</wp:posOffset>
            </wp:positionV>
            <wp:extent cx="52070" cy="231775"/>
            <wp:effectExtent l="0" t="0" r="0" b="0"/>
            <wp:wrapNone/>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pic:cNvPicPr>
                      <a:picLocks noChangeAspect="1" noChangeArrowheads="1"/>
                    </pic:cNvPicPr>
                  </pic:nvPicPr>
                  <pic:blipFill>
                    <a:blip r:embed="rId237"/>
                    <a:srcRect/>
                    <a:stretch>
                      <a:fillRect/>
                    </a:stretch>
                  </pic:blipFill>
                  <pic:spPr bwMode="auto">
                    <a:xfrm>
                      <a:off x="0" y="0"/>
                      <a:ext cx="52070" cy="231775"/>
                    </a:xfrm>
                    <a:prstGeom prst="rect">
                      <a:avLst/>
                    </a:prstGeom>
                    <a:noFill/>
                  </pic:spPr>
                </pic:pic>
              </a:graphicData>
            </a:graphic>
          </wp:anchor>
        </w:drawing>
      </w:r>
      <w:r>
        <w:rPr>
          <w:noProof/>
          <w:sz w:val="20"/>
          <w:szCs w:val="20"/>
        </w:rPr>
        <w:drawing>
          <wp:anchor distT="0" distB="0" distL="114300" distR="114300" simplePos="0" relativeHeight="251282432" behindDoc="1" locked="0" layoutInCell="0" allowOverlap="1" wp14:anchorId="2442DF65" wp14:editId="3480D8A5">
            <wp:simplePos x="0" y="0"/>
            <wp:positionH relativeFrom="column">
              <wp:posOffset>2901950</wp:posOffset>
            </wp:positionH>
            <wp:positionV relativeFrom="paragraph">
              <wp:posOffset>-39370</wp:posOffset>
            </wp:positionV>
            <wp:extent cx="50165" cy="231775"/>
            <wp:effectExtent l="0" t="0" r="0" b="0"/>
            <wp:wrapNone/>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pic:cNvPicPr>
                      <a:picLocks noChangeAspect="1" noChangeArrowheads="1"/>
                    </pic:cNvPicPr>
                  </pic:nvPicPr>
                  <pic:blipFill>
                    <a:blip r:embed="rId238"/>
                    <a:srcRect/>
                    <a:stretch>
                      <a:fillRect/>
                    </a:stretch>
                  </pic:blipFill>
                  <pic:spPr bwMode="auto">
                    <a:xfrm>
                      <a:off x="0" y="0"/>
                      <a:ext cx="50165" cy="231775"/>
                    </a:xfrm>
                    <a:prstGeom prst="rect">
                      <a:avLst/>
                    </a:prstGeom>
                    <a:noFill/>
                  </pic:spPr>
                </pic:pic>
              </a:graphicData>
            </a:graphic>
          </wp:anchor>
        </w:drawing>
      </w:r>
      <w:r>
        <w:rPr>
          <w:noProof/>
          <w:sz w:val="20"/>
          <w:szCs w:val="20"/>
        </w:rPr>
        <w:drawing>
          <wp:anchor distT="0" distB="0" distL="114300" distR="114300" simplePos="0" relativeHeight="251283456" behindDoc="1" locked="0" layoutInCell="0" allowOverlap="1" wp14:anchorId="4E03F933" wp14:editId="097BE968">
            <wp:simplePos x="0" y="0"/>
            <wp:positionH relativeFrom="column">
              <wp:posOffset>3016250</wp:posOffset>
            </wp:positionH>
            <wp:positionV relativeFrom="paragraph">
              <wp:posOffset>-39370</wp:posOffset>
            </wp:positionV>
            <wp:extent cx="52070" cy="231775"/>
            <wp:effectExtent l="0" t="0" r="0" b="0"/>
            <wp:wrapNone/>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pic:cNvPicPr>
                      <a:picLocks noChangeAspect="1" noChangeArrowheads="1"/>
                    </pic:cNvPicPr>
                  </pic:nvPicPr>
                  <pic:blipFill>
                    <a:blip r:embed="rId239"/>
                    <a:srcRect/>
                    <a:stretch>
                      <a:fillRect/>
                    </a:stretch>
                  </pic:blipFill>
                  <pic:spPr bwMode="auto">
                    <a:xfrm>
                      <a:off x="0" y="0"/>
                      <a:ext cx="52070" cy="231775"/>
                    </a:xfrm>
                    <a:prstGeom prst="rect">
                      <a:avLst/>
                    </a:prstGeom>
                    <a:noFill/>
                  </pic:spPr>
                </pic:pic>
              </a:graphicData>
            </a:graphic>
          </wp:anchor>
        </w:drawing>
      </w:r>
      <w:r>
        <w:rPr>
          <w:noProof/>
          <w:sz w:val="20"/>
          <w:szCs w:val="20"/>
        </w:rPr>
        <w:drawing>
          <wp:anchor distT="0" distB="0" distL="114300" distR="114300" simplePos="0" relativeHeight="251284480" behindDoc="1" locked="0" layoutInCell="0" allowOverlap="1" wp14:anchorId="71B5E005" wp14:editId="69600438">
            <wp:simplePos x="0" y="0"/>
            <wp:positionH relativeFrom="column">
              <wp:posOffset>3131185</wp:posOffset>
            </wp:positionH>
            <wp:positionV relativeFrom="paragraph">
              <wp:posOffset>-39370</wp:posOffset>
            </wp:positionV>
            <wp:extent cx="26670" cy="231775"/>
            <wp:effectExtent l="0" t="0" r="0" b="0"/>
            <wp:wrapNone/>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pic:cNvPicPr>
                      <a:picLocks noChangeAspect="1" noChangeArrowheads="1"/>
                    </pic:cNvPicPr>
                  </pic:nvPicPr>
                  <pic:blipFill>
                    <a:blip r:embed="rId240"/>
                    <a:srcRect/>
                    <a:stretch>
                      <a:fillRect/>
                    </a:stretch>
                  </pic:blipFill>
                  <pic:spPr bwMode="auto">
                    <a:xfrm>
                      <a:off x="0" y="0"/>
                      <a:ext cx="26670" cy="231775"/>
                    </a:xfrm>
                    <a:prstGeom prst="rect">
                      <a:avLst/>
                    </a:prstGeom>
                    <a:noFill/>
                  </pic:spPr>
                </pic:pic>
              </a:graphicData>
            </a:graphic>
          </wp:anchor>
        </w:drawing>
      </w:r>
      <w:r>
        <w:rPr>
          <w:noProof/>
          <w:sz w:val="20"/>
          <w:szCs w:val="20"/>
        </w:rPr>
        <w:drawing>
          <wp:anchor distT="0" distB="0" distL="114300" distR="114300" simplePos="0" relativeHeight="251285504" behindDoc="1" locked="0" layoutInCell="0" allowOverlap="1" wp14:anchorId="238EC178" wp14:editId="36A0EC5D">
            <wp:simplePos x="0" y="0"/>
            <wp:positionH relativeFrom="column">
              <wp:posOffset>3245485</wp:posOffset>
            </wp:positionH>
            <wp:positionV relativeFrom="paragraph">
              <wp:posOffset>-39370</wp:posOffset>
            </wp:positionV>
            <wp:extent cx="31750" cy="231775"/>
            <wp:effectExtent l="0" t="0" r="0" b="0"/>
            <wp:wrapNone/>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pic:cNvPicPr>
                      <a:picLocks noChangeAspect="1" noChangeArrowheads="1"/>
                    </pic:cNvPicPr>
                  </pic:nvPicPr>
                  <pic:blipFill>
                    <a:blip r:embed="rId241"/>
                    <a:srcRect/>
                    <a:stretch>
                      <a:fillRect/>
                    </a:stretch>
                  </pic:blipFill>
                  <pic:spPr bwMode="auto">
                    <a:xfrm>
                      <a:off x="0" y="0"/>
                      <a:ext cx="31750" cy="231775"/>
                    </a:xfrm>
                    <a:prstGeom prst="rect">
                      <a:avLst/>
                    </a:prstGeom>
                    <a:noFill/>
                  </pic:spPr>
                </pic:pic>
              </a:graphicData>
            </a:graphic>
          </wp:anchor>
        </w:drawing>
      </w:r>
      <w:r>
        <w:rPr>
          <w:noProof/>
          <w:sz w:val="20"/>
          <w:szCs w:val="20"/>
        </w:rPr>
        <w:drawing>
          <wp:anchor distT="0" distB="0" distL="114300" distR="114300" simplePos="0" relativeHeight="251286528" behindDoc="1" locked="0" layoutInCell="0" allowOverlap="1" wp14:anchorId="56988878" wp14:editId="34B857E2">
            <wp:simplePos x="0" y="0"/>
            <wp:positionH relativeFrom="column">
              <wp:posOffset>3359785</wp:posOffset>
            </wp:positionH>
            <wp:positionV relativeFrom="paragraph">
              <wp:posOffset>-39370</wp:posOffset>
            </wp:positionV>
            <wp:extent cx="40640" cy="231775"/>
            <wp:effectExtent l="0" t="0" r="0" b="0"/>
            <wp:wrapNone/>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pic:cNvPicPr>
                      <a:picLocks noChangeAspect="1" noChangeArrowheads="1"/>
                    </pic:cNvPicPr>
                  </pic:nvPicPr>
                  <pic:blipFill>
                    <a:blip r:embed="rId242"/>
                    <a:srcRect/>
                    <a:stretch>
                      <a:fillRect/>
                    </a:stretch>
                  </pic:blipFill>
                  <pic:spPr bwMode="auto">
                    <a:xfrm>
                      <a:off x="0" y="0"/>
                      <a:ext cx="40640" cy="231775"/>
                    </a:xfrm>
                    <a:prstGeom prst="rect">
                      <a:avLst/>
                    </a:prstGeom>
                    <a:noFill/>
                  </pic:spPr>
                </pic:pic>
              </a:graphicData>
            </a:graphic>
          </wp:anchor>
        </w:drawing>
      </w:r>
      <w:r>
        <w:rPr>
          <w:noProof/>
          <w:sz w:val="20"/>
          <w:szCs w:val="20"/>
        </w:rPr>
        <w:drawing>
          <wp:anchor distT="0" distB="0" distL="114300" distR="114300" simplePos="0" relativeHeight="251287552" behindDoc="1" locked="0" layoutInCell="0" allowOverlap="1" wp14:anchorId="1F104F59" wp14:editId="4FC0BF6E">
            <wp:simplePos x="0" y="0"/>
            <wp:positionH relativeFrom="column">
              <wp:posOffset>3474720</wp:posOffset>
            </wp:positionH>
            <wp:positionV relativeFrom="paragraph">
              <wp:posOffset>-39370</wp:posOffset>
            </wp:positionV>
            <wp:extent cx="40640" cy="231775"/>
            <wp:effectExtent l="0" t="0" r="0" b="0"/>
            <wp:wrapNone/>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pic:cNvPicPr>
                      <a:picLocks noChangeAspect="1" noChangeArrowheads="1"/>
                    </pic:cNvPicPr>
                  </pic:nvPicPr>
                  <pic:blipFill>
                    <a:blip r:embed="rId243"/>
                    <a:srcRect/>
                    <a:stretch>
                      <a:fillRect/>
                    </a:stretch>
                  </pic:blipFill>
                  <pic:spPr bwMode="auto">
                    <a:xfrm>
                      <a:off x="0" y="0"/>
                      <a:ext cx="40640" cy="231775"/>
                    </a:xfrm>
                    <a:prstGeom prst="rect">
                      <a:avLst/>
                    </a:prstGeom>
                    <a:noFill/>
                  </pic:spPr>
                </pic:pic>
              </a:graphicData>
            </a:graphic>
          </wp:anchor>
        </w:drawing>
      </w:r>
      <w:r>
        <w:rPr>
          <w:noProof/>
          <w:sz w:val="20"/>
          <w:szCs w:val="20"/>
        </w:rPr>
        <w:drawing>
          <wp:anchor distT="0" distB="0" distL="114300" distR="114300" simplePos="0" relativeHeight="251288576" behindDoc="1" locked="0" layoutInCell="0" allowOverlap="1" wp14:anchorId="307CBE59" wp14:editId="3C9F1893">
            <wp:simplePos x="0" y="0"/>
            <wp:positionH relativeFrom="column">
              <wp:posOffset>3589020</wp:posOffset>
            </wp:positionH>
            <wp:positionV relativeFrom="paragraph">
              <wp:posOffset>-39370</wp:posOffset>
            </wp:positionV>
            <wp:extent cx="40640" cy="231775"/>
            <wp:effectExtent l="0" t="0" r="0" b="0"/>
            <wp:wrapNone/>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pic:cNvPicPr>
                      <a:picLocks noChangeAspect="1" noChangeArrowheads="1"/>
                    </pic:cNvPicPr>
                  </pic:nvPicPr>
                  <pic:blipFill>
                    <a:blip r:embed="rId244"/>
                    <a:srcRect/>
                    <a:stretch>
                      <a:fillRect/>
                    </a:stretch>
                  </pic:blipFill>
                  <pic:spPr bwMode="auto">
                    <a:xfrm>
                      <a:off x="0" y="0"/>
                      <a:ext cx="40640" cy="231775"/>
                    </a:xfrm>
                    <a:prstGeom prst="rect">
                      <a:avLst/>
                    </a:prstGeom>
                    <a:noFill/>
                  </pic:spPr>
                </pic:pic>
              </a:graphicData>
            </a:graphic>
          </wp:anchor>
        </w:drawing>
      </w:r>
      <w:r>
        <w:rPr>
          <w:noProof/>
          <w:sz w:val="20"/>
          <w:szCs w:val="20"/>
        </w:rPr>
        <w:drawing>
          <wp:anchor distT="0" distB="0" distL="114300" distR="114300" simplePos="0" relativeHeight="251289600" behindDoc="1" locked="0" layoutInCell="0" allowOverlap="1" wp14:anchorId="3E7E9ABE" wp14:editId="1A032E9D">
            <wp:simplePos x="0" y="0"/>
            <wp:positionH relativeFrom="column">
              <wp:posOffset>3703320</wp:posOffset>
            </wp:positionH>
            <wp:positionV relativeFrom="paragraph">
              <wp:posOffset>-39370</wp:posOffset>
            </wp:positionV>
            <wp:extent cx="52070" cy="231775"/>
            <wp:effectExtent l="0" t="0" r="0" b="0"/>
            <wp:wrapNone/>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pic:cNvPicPr>
                      <a:picLocks noChangeAspect="1" noChangeArrowheads="1"/>
                    </pic:cNvPicPr>
                  </pic:nvPicPr>
                  <pic:blipFill>
                    <a:blip r:embed="rId245"/>
                    <a:srcRect/>
                    <a:stretch>
                      <a:fillRect/>
                    </a:stretch>
                  </pic:blipFill>
                  <pic:spPr bwMode="auto">
                    <a:xfrm>
                      <a:off x="0" y="0"/>
                      <a:ext cx="52070" cy="231775"/>
                    </a:xfrm>
                    <a:prstGeom prst="rect">
                      <a:avLst/>
                    </a:prstGeom>
                    <a:noFill/>
                  </pic:spPr>
                </pic:pic>
              </a:graphicData>
            </a:graphic>
          </wp:anchor>
        </w:drawing>
      </w:r>
      <w:r>
        <w:rPr>
          <w:noProof/>
          <w:sz w:val="20"/>
          <w:szCs w:val="20"/>
        </w:rPr>
        <w:drawing>
          <wp:anchor distT="0" distB="0" distL="114300" distR="114300" simplePos="0" relativeHeight="251290624" behindDoc="1" locked="0" layoutInCell="0" allowOverlap="1" wp14:anchorId="071FEA5F" wp14:editId="6E6EEDDD">
            <wp:simplePos x="0" y="0"/>
            <wp:positionH relativeFrom="column">
              <wp:posOffset>3818255</wp:posOffset>
            </wp:positionH>
            <wp:positionV relativeFrom="paragraph">
              <wp:posOffset>-39370</wp:posOffset>
            </wp:positionV>
            <wp:extent cx="52070" cy="231775"/>
            <wp:effectExtent l="0" t="0" r="0" b="0"/>
            <wp:wrapNone/>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pic:cNvPicPr>
                      <a:picLocks noChangeAspect="1" noChangeArrowheads="1"/>
                    </pic:cNvPicPr>
                  </pic:nvPicPr>
                  <pic:blipFill>
                    <a:blip r:embed="rId246"/>
                    <a:srcRect/>
                    <a:stretch>
                      <a:fillRect/>
                    </a:stretch>
                  </pic:blipFill>
                  <pic:spPr bwMode="auto">
                    <a:xfrm>
                      <a:off x="0" y="0"/>
                      <a:ext cx="52070" cy="231775"/>
                    </a:xfrm>
                    <a:prstGeom prst="rect">
                      <a:avLst/>
                    </a:prstGeom>
                    <a:noFill/>
                  </pic:spPr>
                </pic:pic>
              </a:graphicData>
            </a:graphic>
          </wp:anchor>
        </w:drawing>
      </w:r>
      <w:r>
        <w:rPr>
          <w:noProof/>
          <w:sz w:val="20"/>
          <w:szCs w:val="20"/>
        </w:rPr>
        <w:drawing>
          <wp:anchor distT="0" distB="0" distL="114300" distR="114300" simplePos="0" relativeHeight="251291648" behindDoc="1" locked="0" layoutInCell="0" allowOverlap="1" wp14:anchorId="30A82FB2" wp14:editId="3F3A959B">
            <wp:simplePos x="0" y="0"/>
            <wp:positionH relativeFrom="column">
              <wp:posOffset>3932555</wp:posOffset>
            </wp:positionH>
            <wp:positionV relativeFrom="paragraph">
              <wp:posOffset>-39370</wp:posOffset>
            </wp:positionV>
            <wp:extent cx="50165" cy="231775"/>
            <wp:effectExtent l="0" t="0" r="0" b="0"/>
            <wp:wrapNone/>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pic:cNvPicPr>
                      <a:picLocks noChangeAspect="1" noChangeArrowheads="1"/>
                    </pic:cNvPicPr>
                  </pic:nvPicPr>
                  <pic:blipFill>
                    <a:blip r:embed="rId247"/>
                    <a:srcRect/>
                    <a:stretch>
                      <a:fillRect/>
                    </a:stretch>
                  </pic:blipFill>
                  <pic:spPr bwMode="auto">
                    <a:xfrm>
                      <a:off x="0" y="0"/>
                      <a:ext cx="50165" cy="231775"/>
                    </a:xfrm>
                    <a:prstGeom prst="rect">
                      <a:avLst/>
                    </a:prstGeom>
                    <a:noFill/>
                  </pic:spPr>
                </pic:pic>
              </a:graphicData>
            </a:graphic>
          </wp:anchor>
        </w:drawing>
      </w:r>
      <w:r>
        <w:rPr>
          <w:noProof/>
          <w:sz w:val="20"/>
          <w:szCs w:val="20"/>
        </w:rPr>
        <w:drawing>
          <wp:anchor distT="0" distB="0" distL="114300" distR="114300" simplePos="0" relativeHeight="251292672" behindDoc="1" locked="0" layoutInCell="0" allowOverlap="1" wp14:anchorId="458A4243" wp14:editId="641CCDD8">
            <wp:simplePos x="0" y="0"/>
            <wp:positionH relativeFrom="column">
              <wp:posOffset>4046855</wp:posOffset>
            </wp:positionH>
            <wp:positionV relativeFrom="paragraph">
              <wp:posOffset>-39370</wp:posOffset>
            </wp:positionV>
            <wp:extent cx="26670" cy="231775"/>
            <wp:effectExtent l="0" t="0" r="0" b="0"/>
            <wp:wrapNone/>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pic:cNvPicPr>
                      <a:picLocks noChangeAspect="1" noChangeArrowheads="1"/>
                    </pic:cNvPicPr>
                  </pic:nvPicPr>
                  <pic:blipFill>
                    <a:blip r:embed="rId240"/>
                    <a:srcRect/>
                    <a:stretch>
                      <a:fillRect/>
                    </a:stretch>
                  </pic:blipFill>
                  <pic:spPr bwMode="auto">
                    <a:xfrm>
                      <a:off x="0" y="0"/>
                      <a:ext cx="26670" cy="231775"/>
                    </a:xfrm>
                    <a:prstGeom prst="rect">
                      <a:avLst/>
                    </a:prstGeom>
                    <a:noFill/>
                  </pic:spPr>
                </pic:pic>
              </a:graphicData>
            </a:graphic>
          </wp:anchor>
        </w:drawing>
      </w:r>
      <w:r>
        <w:rPr>
          <w:noProof/>
          <w:sz w:val="20"/>
          <w:szCs w:val="20"/>
        </w:rPr>
        <w:drawing>
          <wp:anchor distT="0" distB="0" distL="114300" distR="114300" simplePos="0" relativeHeight="251293696" behindDoc="1" locked="0" layoutInCell="0" allowOverlap="1" wp14:anchorId="4011B893" wp14:editId="02E2C8D5">
            <wp:simplePos x="0" y="0"/>
            <wp:positionH relativeFrom="column">
              <wp:posOffset>4161790</wp:posOffset>
            </wp:positionH>
            <wp:positionV relativeFrom="paragraph">
              <wp:posOffset>-39370</wp:posOffset>
            </wp:positionV>
            <wp:extent cx="50165" cy="231775"/>
            <wp:effectExtent l="0" t="0" r="0" b="0"/>
            <wp:wrapNone/>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pic:cNvPicPr>
                      <a:picLocks noChangeAspect="1" noChangeArrowheads="1"/>
                    </pic:cNvPicPr>
                  </pic:nvPicPr>
                  <pic:blipFill>
                    <a:blip r:embed="rId248"/>
                    <a:srcRect/>
                    <a:stretch>
                      <a:fillRect/>
                    </a:stretch>
                  </pic:blipFill>
                  <pic:spPr bwMode="auto">
                    <a:xfrm>
                      <a:off x="0" y="0"/>
                      <a:ext cx="50165" cy="231775"/>
                    </a:xfrm>
                    <a:prstGeom prst="rect">
                      <a:avLst/>
                    </a:prstGeom>
                    <a:noFill/>
                  </pic:spPr>
                </pic:pic>
              </a:graphicData>
            </a:graphic>
          </wp:anchor>
        </w:drawing>
      </w:r>
      <w:r>
        <w:rPr>
          <w:noProof/>
          <w:sz w:val="20"/>
          <w:szCs w:val="20"/>
        </w:rPr>
        <w:drawing>
          <wp:anchor distT="0" distB="0" distL="114300" distR="114300" simplePos="0" relativeHeight="251294720" behindDoc="1" locked="0" layoutInCell="0" allowOverlap="1" wp14:anchorId="513F364B" wp14:editId="0112CDD1">
            <wp:simplePos x="0" y="0"/>
            <wp:positionH relativeFrom="column">
              <wp:posOffset>4276090</wp:posOffset>
            </wp:positionH>
            <wp:positionV relativeFrom="paragraph">
              <wp:posOffset>-39370</wp:posOffset>
            </wp:positionV>
            <wp:extent cx="52070" cy="231775"/>
            <wp:effectExtent l="0" t="0" r="0" b="0"/>
            <wp:wrapNone/>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pic:cNvPicPr>
                      <a:picLocks noChangeAspect="1" noChangeArrowheads="1"/>
                    </pic:cNvPicPr>
                  </pic:nvPicPr>
                  <pic:blipFill>
                    <a:blip r:embed="rId249"/>
                    <a:srcRect/>
                    <a:stretch>
                      <a:fillRect/>
                    </a:stretch>
                  </pic:blipFill>
                  <pic:spPr bwMode="auto">
                    <a:xfrm>
                      <a:off x="0" y="0"/>
                      <a:ext cx="52070" cy="231775"/>
                    </a:xfrm>
                    <a:prstGeom prst="rect">
                      <a:avLst/>
                    </a:prstGeom>
                    <a:noFill/>
                  </pic:spPr>
                </pic:pic>
              </a:graphicData>
            </a:graphic>
          </wp:anchor>
        </w:drawing>
      </w:r>
      <w:r>
        <w:rPr>
          <w:noProof/>
          <w:sz w:val="20"/>
          <w:szCs w:val="20"/>
        </w:rPr>
        <w:drawing>
          <wp:anchor distT="0" distB="0" distL="114300" distR="114300" simplePos="0" relativeHeight="251295744" behindDoc="1" locked="0" layoutInCell="0" allowOverlap="1" wp14:anchorId="496E8AFD" wp14:editId="30D6F15E">
            <wp:simplePos x="0" y="0"/>
            <wp:positionH relativeFrom="column">
              <wp:posOffset>4390390</wp:posOffset>
            </wp:positionH>
            <wp:positionV relativeFrom="paragraph">
              <wp:posOffset>-39370</wp:posOffset>
            </wp:positionV>
            <wp:extent cx="26670" cy="231775"/>
            <wp:effectExtent l="0" t="0" r="0" b="0"/>
            <wp:wrapNone/>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pic:cNvPicPr>
                      <a:picLocks noChangeAspect="1" noChangeArrowheads="1"/>
                    </pic:cNvPicPr>
                  </pic:nvPicPr>
                  <pic:blipFill>
                    <a:blip r:embed="rId240"/>
                    <a:srcRect/>
                    <a:stretch>
                      <a:fillRect/>
                    </a:stretch>
                  </pic:blipFill>
                  <pic:spPr bwMode="auto">
                    <a:xfrm>
                      <a:off x="0" y="0"/>
                      <a:ext cx="26670" cy="231775"/>
                    </a:xfrm>
                    <a:prstGeom prst="rect">
                      <a:avLst/>
                    </a:prstGeom>
                    <a:noFill/>
                  </pic:spPr>
                </pic:pic>
              </a:graphicData>
            </a:graphic>
          </wp:anchor>
        </w:drawing>
      </w:r>
      <w:r>
        <w:rPr>
          <w:noProof/>
          <w:sz w:val="20"/>
          <w:szCs w:val="20"/>
        </w:rPr>
        <w:drawing>
          <wp:anchor distT="0" distB="0" distL="114300" distR="114300" simplePos="0" relativeHeight="251296768" behindDoc="1" locked="0" layoutInCell="0" allowOverlap="1" wp14:anchorId="40F65FD7" wp14:editId="46C799E4">
            <wp:simplePos x="0" y="0"/>
            <wp:positionH relativeFrom="column">
              <wp:posOffset>4505325</wp:posOffset>
            </wp:positionH>
            <wp:positionV relativeFrom="paragraph">
              <wp:posOffset>-39370</wp:posOffset>
            </wp:positionV>
            <wp:extent cx="45720" cy="231775"/>
            <wp:effectExtent l="0" t="0" r="0" b="0"/>
            <wp:wrapNone/>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pic:cNvPicPr>
                      <a:picLocks noChangeAspect="1" noChangeArrowheads="1"/>
                    </pic:cNvPicPr>
                  </pic:nvPicPr>
                  <pic:blipFill>
                    <a:blip r:embed="rId250"/>
                    <a:srcRect/>
                    <a:stretch>
                      <a:fillRect/>
                    </a:stretch>
                  </pic:blipFill>
                  <pic:spPr bwMode="auto">
                    <a:xfrm>
                      <a:off x="0" y="0"/>
                      <a:ext cx="45720" cy="231775"/>
                    </a:xfrm>
                    <a:prstGeom prst="rect">
                      <a:avLst/>
                    </a:prstGeom>
                    <a:noFill/>
                  </pic:spPr>
                </pic:pic>
              </a:graphicData>
            </a:graphic>
          </wp:anchor>
        </w:drawing>
      </w:r>
      <w:r>
        <w:rPr>
          <w:noProof/>
          <w:sz w:val="20"/>
          <w:szCs w:val="20"/>
        </w:rPr>
        <w:drawing>
          <wp:anchor distT="0" distB="0" distL="114300" distR="114300" simplePos="0" relativeHeight="251297792" behindDoc="1" locked="0" layoutInCell="0" allowOverlap="1" wp14:anchorId="7267910C" wp14:editId="0A3475AB">
            <wp:simplePos x="0" y="0"/>
            <wp:positionH relativeFrom="column">
              <wp:posOffset>4619625</wp:posOffset>
            </wp:positionH>
            <wp:positionV relativeFrom="paragraph">
              <wp:posOffset>-39370</wp:posOffset>
            </wp:positionV>
            <wp:extent cx="26670" cy="231775"/>
            <wp:effectExtent l="0" t="0" r="0" b="0"/>
            <wp:wrapNone/>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pic:cNvPicPr>
                      <a:picLocks noChangeAspect="1" noChangeArrowheads="1"/>
                    </pic:cNvPicPr>
                  </pic:nvPicPr>
                  <pic:blipFill>
                    <a:blip r:embed="rId224"/>
                    <a:srcRect/>
                    <a:stretch>
                      <a:fillRect/>
                    </a:stretch>
                  </pic:blipFill>
                  <pic:spPr bwMode="auto">
                    <a:xfrm>
                      <a:off x="0" y="0"/>
                      <a:ext cx="26670" cy="231775"/>
                    </a:xfrm>
                    <a:prstGeom prst="rect">
                      <a:avLst/>
                    </a:prstGeom>
                    <a:noFill/>
                  </pic:spPr>
                </pic:pic>
              </a:graphicData>
            </a:graphic>
          </wp:anchor>
        </w:drawing>
      </w:r>
      <w:r>
        <w:rPr>
          <w:noProof/>
          <w:sz w:val="20"/>
          <w:szCs w:val="20"/>
        </w:rPr>
        <w:drawing>
          <wp:anchor distT="0" distB="0" distL="114300" distR="114300" simplePos="0" relativeHeight="251298816" behindDoc="1" locked="0" layoutInCell="0" allowOverlap="1" wp14:anchorId="1992E1C9" wp14:editId="32ECAC7E">
            <wp:simplePos x="0" y="0"/>
            <wp:positionH relativeFrom="column">
              <wp:posOffset>4734560</wp:posOffset>
            </wp:positionH>
            <wp:positionV relativeFrom="paragraph">
              <wp:posOffset>-39370</wp:posOffset>
            </wp:positionV>
            <wp:extent cx="26670" cy="231775"/>
            <wp:effectExtent l="0" t="0" r="0" b="0"/>
            <wp:wrapNone/>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pic:cNvPicPr>
                      <a:picLocks noChangeAspect="1" noChangeArrowheads="1"/>
                    </pic:cNvPicPr>
                  </pic:nvPicPr>
                  <pic:blipFill>
                    <a:blip r:embed="rId224"/>
                    <a:srcRect/>
                    <a:stretch>
                      <a:fillRect/>
                    </a:stretch>
                  </pic:blipFill>
                  <pic:spPr bwMode="auto">
                    <a:xfrm>
                      <a:off x="0" y="0"/>
                      <a:ext cx="26670" cy="231775"/>
                    </a:xfrm>
                    <a:prstGeom prst="rect">
                      <a:avLst/>
                    </a:prstGeom>
                    <a:noFill/>
                  </pic:spPr>
                </pic:pic>
              </a:graphicData>
            </a:graphic>
          </wp:anchor>
        </w:drawing>
      </w:r>
      <w:r>
        <w:rPr>
          <w:noProof/>
          <w:sz w:val="20"/>
          <w:szCs w:val="20"/>
        </w:rPr>
        <w:drawing>
          <wp:anchor distT="0" distB="0" distL="114300" distR="114300" simplePos="0" relativeHeight="251299840" behindDoc="1" locked="0" layoutInCell="0" allowOverlap="1" wp14:anchorId="3CA23AC3" wp14:editId="36B50E47">
            <wp:simplePos x="0" y="0"/>
            <wp:positionH relativeFrom="column">
              <wp:posOffset>4848860</wp:posOffset>
            </wp:positionH>
            <wp:positionV relativeFrom="paragraph">
              <wp:posOffset>-39370</wp:posOffset>
            </wp:positionV>
            <wp:extent cx="45720" cy="231775"/>
            <wp:effectExtent l="0" t="0" r="0" b="0"/>
            <wp:wrapNone/>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pic:cNvPicPr>
                      <a:picLocks noChangeAspect="1" noChangeArrowheads="1"/>
                    </pic:cNvPicPr>
                  </pic:nvPicPr>
                  <pic:blipFill>
                    <a:blip r:embed="rId251"/>
                    <a:srcRect/>
                    <a:stretch>
                      <a:fillRect/>
                    </a:stretch>
                  </pic:blipFill>
                  <pic:spPr bwMode="auto">
                    <a:xfrm>
                      <a:off x="0" y="0"/>
                      <a:ext cx="45720" cy="231775"/>
                    </a:xfrm>
                    <a:prstGeom prst="rect">
                      <a:avLst/>
                    </a:prstGeom>
                    <a:noFill/>
                  </pic:spPr>
                </pic:pic>
              </a:graphicData>
            </a:graphic>
          </wp:anchor>
        </w:drawing>
      </w:r>
      <w:r>
        <w:rPr>
          <w:noProof/>
          <w:sz w:val="20"/>
          <w:szCs w:val="20"/>
        </w:rPr>
        <w:drawing>
          <wp:anchor distT="0" distB="0" distL="114300" distR="114300" simplePos="0" relativeHeight="251300864" behindDoc="1" locked="0" layoutInCell="0" allowOverlap="1" wp14:anchorId="5AF17F8D" wp14:editId="7DB7222E">
            <wp:simplePos x="0" y="0"/>
            <wp:positionH relativeFrom="column">
              <wp:posOffset>4963160</wp:posOffset>
            </wp:positionH>
            <wp:positionV relativeFrom="paragraph">
              <wp:posOffset>-39370</wp:posOffset>
            </wp:positionV>
            <wp:extent cx="41275" cy="231775"/>
            <wp:effectExtent l="0" t="0" r="0" b="0"/>
            <wp:wrapNone/>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pic:cNvPicPr>
                      <a:picLocks noChangeAspect="1" noChangeArrowheads="1"/>
                    </pic:cNvPicPr>
                  </pic:nvPicPr>
                  <pic:blipFill>
                    <a:blip r:embed="rId252"/>
                    <a:srcRect/>
                    <a:stretch>
                      <a:fillRect/>
                    </a:stretch>
                  </pic:blipFill>
                  <pic:spPr bwMode="auto">
                    <a:xfrm>
                      <a:off x="0" y="0"/>
                      <a:ext cx="41275" cy="231775"/>
                    </a:xfrm>
                    <a:prstGeom prst="rect">
                      <a:avLst/>
                    </a:prstGeom>
                    <a:noFill/>
                  </pic:spPr>
                </pic:pic>
              </a:graphicData>
            </a:graphic>
          </wp:anchor>
        </w:drawing>
      </w:r>
      <w:r>
        <w:rPr>
          <w:noProof/>
          <w:sz w:val="20"/>
          <w:szCs w:val="20"/>
        </w:rPr>
        <w:drawing>
          <wp:anchor distT="0" distB="0" distL="114300" distR="114300" simplePos="0" relativeHeight="251301888" behindDoc="1" locked="0" layoutInCell="0" allowOverlap="1" wp14:anchorId="75A7365E" wp14:editId="2ADDB780">
            <wp:simplePos x="0" y="0"/>
            <wp:positionH relativeFrom="column">
              <wp:posOffset>5077460</wp:posOffset>
            </wp:positionH>
            <wp:positionV relativeFrom="paragraph">
              <wp:posOffset>-39370</wp:posOffset>
            </wp:positionV>
            <wp:extent cx="52070" cy="231775"/>
            <wp:effectExtent l="0" t="0" r="0" b="0"/>
            <wp:wrapNone/>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pic:cNvPicPr>
                      <a:picLocks noChangeAspect="1" noChangeArrowheads="1"/>
                    </pic:cNvPicPr>
                  </pic:nvPicPr>
                  <pic:blipFill>
                    <a:blip r:embed="rId253"/>
                    <a:srcRect/>
                    <a:stretch>
                      <a:fillRect/>
                    </a:stretch>
                  </pic:blipFill>
                  <pic:spPr bwMode="auto">
                    <a:xfrm>
                      <a:off x="0" y="0"/>
                      <a:ext cx="52070" cy="231775"/>
                    </a:xfrm>
                    <a:prstGeom prst="rect">
                      <a:avLst/>
                    </a:prstGeom>
                    <a:noFill/>
                  </pic:spPr>
                </pic:pic>
              </a:graphicData>
            </a:graphic>
          </wp:anchor>
        </w:drawing>
      </w:r>
      <w:r>
        <w:rPr>
          <w:noProof/>
          <w:sz w:val="20"/>
          <w:szCs w:val="20"/>
        </w:rPr>
        <w:drawing>
          <wp:anchor distT="0" distB="0" distL="114300" distR="114300" simplePos="0" relativeHeight="251302912" behindDoc="1" locked="0" layoutInCell="0" allowOverlap="1" wp14:anchorId="16D56D03" wp14:editId="14C3D8D2">
            <wp:simplePos x="0" y="0"/>
            <wp:positionH relativeFrom="column">
              <wp:posOffset>5192395</wp:posOffset>
            </wp:positionH>
            <wp:positionV relativeFrom="paragraph">
              <wp:posOffset>-39370</wp:posOffset>
            </wp:positionV>
            <wp:extent cx="26670" cy="231775"/>
            <wp:effectExtent l="0" t="0" r="0" b="0"/>
            <wp:wrapNone/>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pic:cNvPicPr>
                      <a:picLocks noChangeAspect="1" noChangeArrowheads="1"/>
                    </pic:cNvPicPr>
                  </pic:nvPicPr>
                  <pic:blipFill>
                    <a:blip r:embed="rId240"/>
                    <a:srcRect/>
                    <a:stretch>
                      <a:fillRect/>
                    </a:stretch>
                  </pic:blipFill>
                  <pic:spPr bwMode="auto">
                    <a:xfrm>
                      <a:off x="0" y="0"/>
                      <a:ext cx="26670" cy="231775"/>
                    </a:xfrm>
                    <a:prstGeom prst="rect">
                      <a:avLst/>
                    </a:prstGeom>
                    <a:noFill/>
                  </pic:spPr>
                </pic:pic>
              </a:graphicData>
            </a:graphic>
          </wp:anchor>
        </w:drawing>
      </w:r>
      <w:r>
        <w:rPr>
          <w:noProof/>
          <w:sz w:val="20"/>
          <w:szCs w:val="20"/>
        </w:rPr>
        <w:drawing>
          <wp:anchor distT="0" distB="0" distL="114300" distR="114300" simplePos="0" relativeHeight="251303936" behindDoc="1" locked="0" layoutInCell="0" allowOverlap="1" wp14:anchorId="3861A3C4" wp14:editId="14D467E1">
            <wp:simplePos x="0" y="0"/>
            <wp:positionH relativeFrom="column">
              <wp:posOffset>5306695</wp:posOffset>
            </wp:positionH>
            <wp:positionV relativeFrom="paragraph">
              <wp:posOffset>-39370</wp:posOffset>
            </wp:positionV>
            <wp:extent cx="36195" cy="231775"/>
            <wp:effectExtent l="0" t="0" r="0" b="0"/>
            <wp:wrapNone/>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pic:cNvPicPr>
                      <a:picLocks noChangeAspect="1" noChangeArrowheads="1"/>
                    </pic:cNvPicPr>
                  </pic:nvPicPr>
                  <pic:blipFill>
                    <a:blip r:embed="rId254"/>
                    <a:srcRect/>
                    <a:stretch>
                      <a:fillRect/>
                    </a:stretch>
                  </pic:blipFill>
                  <pic:spPr bwMode="auto">
                    <a:xfrm>
                      <a:off x="0" y="0"/>
                      <a:ext cx="36195" cy="231775"/>
                    </a:xfrm>
                    <a:prstGeom prst="rect">
                      <a:avLst/>
                    </a:prstGeom>
                    <a:noFill/>
                  </pic:spPr>
                </pic:pic>
              </a:graphicData>
            </a:graphic>
          </wp:anchor>
        </w:drawing>
      </w:r>
      <w:r>
        <w:rPr>
          <w:noProof/>
          <w:sz w:val="20"/>
          <w:szCs w:val="20"/>
        </w:rPr>
        <w:drawing>
          <wp:anchor distT="0" distB="0" distL="114300" distR="114300" simplePos="0" relativeHeight="251304960" behindDoc="1" locked="0" layoutInCell="0" allowOverlap="1" wp14:anchorId="33A1D5C4" wp14:editId="62928E6D">
            <wp:simplePos x="0" y="0"/>
            <wp:positionH relativeFrom="column">
              <wp:posOffset>5420995</wp:posOffset>
            </wp:positionH>
            <wp:positionV relativeFrom="paragraph">
              <wp:posOffset>-39370</wp:posOffset>
            </wp:positionV>
            <wp:extent cx="36195" cy="231775"/>
            <wp:effectExtent l="0" t="0" r="0" b="0"/>
            <wp:wrapNone/>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pic:cNvPicPr>
                      <a:picLocks noChangeAspect="1" noChangeArrowheads="1"/>
                    </pic:cNvPicPr>
                  </pic:nvPicPr>
                  <pic:blipFill>
                    <a:blip r:embed="rId255"/>
                    <a:srcRect/>
                    <a:stretch>
                      <a:fillRect/>
                    </a:stretch>
                  </pic:blipFill>
                  <pic:spPr bwMode="auto">
                    <a:xfrm>
                      <a:off x="0" y="0"/>
                      <a:ext cx="36195" cy="231775"/>
                    </a:xfrm>
                    <a:prstGeom prst="rect">
                      <a:avLst/>
                    </a:prstGeom>
                    <a:noFill/>
                  </pic:spPr>
                </pic:pic>
              </a:graphicData>
            </a:graphic>
          </wp:anchor>
        </w:drawing>
      </w:r>
      <w:r>
        <w:rPr>
          <w:noProof/>
          <w:sz w:val="20"/>
          <w:szCs w:val="20"/>
        </w:rPr>
        <w:drawing>
          <wp:anchor distT="0" distB="0" distL="114300" distR="114300" simplePos="0" relativeHeight="251305984" behindDoc="1" locked="0" layoutInCell="0" allowOverlap="1" wp14:anchorId="2B6EDDB7" wp14:editId="573C8175">
            <wp:simplePos x="0" y="0"/>
            <wp:positionH relativeFrom="column">
              <wp:posOffset>5535930</wp:posOffset>
            </wp:positionH>
            <wp:positionV relativeFrom="paragraph">
              <wp:posOffset>-39370</wp:posOffset>
            </wp:positionV>
            <wp:extent cx="40640" cy="231775"/>
            <wp:effectExtent l="0" t="0" r="0" b="0"/>
            <wp:wrapNone/>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pic:cNvPicPr>
                      <a:picLocks noChangeAspect="1" noChangeArrowheads="1"/>
                    </pic:cNvPicPr>
                  </pic:nvPicPr>
                  <pic:blipFill>
                    <a:blip r:embed="rId256"/>
                    <a:srcRect/>
                    <a:stretch>
                      <a:fillRect/>
                    </a:stretch>
                  </pic:blipFill>
                  <pic:spPr bwMode="auto">
                    <a:xfrm>
                      <a:off x="0" y="0"/>
                      <a:ext cx="40640" cy="231775"/>
                    </a:xfrm>
                    <a:prstGeom prst="rect">
                      <a:avLst/>
                    </a:prstGeom>
                    <a:noFill/>
                  </pic:spPr>
                </pic:pic>
              </a:graphicData>
            </a:graphic>
          </wp:anchor>
        </w:drawing>
      </w:r>
      <w:r>
        <w:rPr>
          <w:noProof/>
          <w:sz w:val="20"/>
          <w:szCs w:val="20"/>
        </w:rPr>
        <w:drawing>
          <wp:anchor distT="0" distB="0" distL="114300" distR="114300" simplePos="0" relativeHeight="251307008" behindDoc="1" locked="0" layoutInCell="0" allowOverlap="1" wp14:anchorId="473F4663" wp14:editId="617C187B">
            <wp:simplePos x="0" y="0"/>
            <wp:positionH relativeFrom="column">
              <wp:posOffset>5650230</wp:posOffset>
            </wp:positionH>
            <wp:positionV relativeFrom="paragraph">
              <wp:posOffset>-39370</wp:posOffset>
            </wp:positionV>
            <wp:extent cx="26670" cy="231775"/>
            <wp:effectExtent l="0" t="0" r="0" b="0"/>
            <wp:wrapNone/>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pic:cNvPicPr>
                      <a:picLocks noChangeAspect="1" noChangeArrowheads="1"/>
                    </pic:cNvPicPr>
                  </pic:nvPicPr>
                  <pic:blipFill>
                    <a:blip r:embed="rId224"/>
                    <a:srcRect/>
                    <a:stretch>
                      <a:fillRect/>
                    </a:stretch>
                  </pic:blipFill>
                  <pic:spPr bwMode="auto">
                    <a:xfrm>
                      <a:off x="0" y="0"/>
                      <a:ext cx="26670" cy="231775"/>
                    </a:xfrm>
                    <a:prstGeom prst="rect">
                      <a:avLst/>
                    </a:prstGeom>
                    <a:noFill/>
                  </pic:spPr>
                </pic:pic>
              </a:graphicData>
            </a:graphic>
          </wp:anchor>
        </w:drawing>
      </w:r>
      <w:r>
        <w:rPr>
          <w:noProof/>
          <w:sz w:val="20"/>
          <w:szCs w:val="20"/>
        </w:rPr>
        <w:drawing>
          <wp:anchor distT="0" distB="0" distL="114300" distR="114300" simplePos="0" relativeHeight="251308032" behindDoc="1" locked="0" layoutInCell="0" allowOverlap="1" wp14:anchorId="70C422B0" wp14:editId="2F73AB61">
            <wp:simplePos x="0" y="0"/>
            <wp:positionH relativeFrom="column">
              <wp:posOffset>5765165</wp:posOffset>
            </wp:positionH>
            <wp:positionV relativeFrom="paragraph">
              <wp:posOffset>-39370</wp:posOffset>
            </wp:positionV>
            <wp:extent cx="40640" cy="231775"/>
            <wp:effectExtent l="0" t="0" r="0" b="0"/>
            <wp:wrapNone/>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pic:cNvPicPr>
                      <a:picLocks noChangeAspect="1" noChangeArrowheads="1"/>
                    </pic:cNvPicPr>
                  </pic:nvPicPr>
                  <pic:blipFill>
                    <a:blip r:embed="rId257"/>
                    <a:srcRect/>
                    <a:stretch>
                      <a:fillRect/>
                    </a:stretch>
                  </pic:blipFill>
                  <pic:spPr bwMode="auto">
                    <a:xfrm>
                      <a:off x="0" y="0"/>
                      <a:ext cx="40640" cy="231775"/>
                    </a:xfrm>
                    <a:prstGeom prst="rect">
                      <a:avLst/>
                    </a:prstGeom>
                    <a:noFill/>
                  </pic:spPr>
                </pic:pic>
              </a:graphicData>
            </a:graphic>
          </wp:anchor>
        </w:drawing>
      </w:r>
      <w:r>
        <w:rPr>
          <w:noProof/>
          <w:sz w:val="20"/>
          <w:szCs w:val="20"/>
        </w:rPr>
        <w:drawing>
          <wp:anchor distT="0" distB="0" distL="114300" distR="114300" simplePos="0" relativeHeight="251309056" behindDoc="1" locked="0" layoutInCell="0" allowOverlap="1" wp14:anchorId="03828262" wp14:editId="40D08A6C">
            <wp:simplePos x="0" y="0"/>
            <wp:positionH relativeFrom="column">
              <wp:posOffset>5879465</wp:posOffset>
            </wp:positionH>
            <wp:positionV relativeFrom="paragraph">
              <wp:posOffset>-39370</wp:posOffset>
            </wp:positionV>
            <wp:extent cx="45720" cy="231775"/>
            <wp:effectExtent l="0" t="0" r="0" b="0"/>
            <wp:wrapNone/>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pic:cNvPicPr>
                      <a:picLocks noChangeAspect="1" noChangeArrowheads="1"/>
                    </pic:cNvPicPr>
                  </pic:nvPicPr>
                  <pic:blipFill>
                    <a:blip r:embed="rId258"/>
                    <a:srcRect/>
                    <a:stretch>
                      <a:fillRect/>
                    </a:stretch>
                  </pic:blipFill>
                  <pic:spPr bwMode="auto">
                    <a:xfrm>
                      <a:off x="0" y="0"/>
                      <a:ext cx="45720" cy="231775"/>
                    </a:xfrm>
                    <a:prstGeom prst="rect">
                      <a:avLst/>
                    </a:prstGeom>
                    <a:noFill/>
                  </pic:spPr>
                </pic:pic>
              </a:graphicData>
            </a:graphic>
          </wp:anchor>
        </w:drawing>
      </w:r>
      <w:r>
        <w:rPr>
          <w:noProof/>
          <w:sz w:val="20"/>
          <w:szCs w:val="20"/>
        </w:rPr>
        <w:drawing>
          <wp:anchor distT="0" distB="0" distL="114300" distR="114300" simplePos="0" relativeHeight="251310080" behindDoc="1" locked="0" layoutInCell="0" allowOverlap="1" wp14:anchorId="1B5B1A24" wp14:editId="1106A6CE">
            <wp:simplePos x="0" y="0"/>
            <wp:positionH relativeFrom="column">
              <wp:posOffset>5993765</wp:posOffset>
            </wp:positionH>
            <wp:positionV relativeFrom="paragraph">
              <wp:posOffset>-39370</wp:posOffset>
            </wp:positionV>
            <wp:extent cx="41275" cy="231775"/>
            <wp:effectExtent l="0" t="0" r="0" b="0"/>
            <wp:wrapNone/>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pic:cNvPicPr>
                      <a:picLocks noChangeAspect="1" noChangeArrowheads="1"/>
                    </pic:cNvPicPr>
                  </pic:nvPicPr>
                  <pic:blipFill>
                    <a:blip r:embed="rId259"/>
                    <a:srcRect/>
                    <a:stretch>
                      <a:fillRect/>
                    </a:stretch>
                  </pic:blipFill>
                  <pic:spPr bwMode="auto">
                    <a:xfrm>
                      <a:off x="0" y="0"/>
                      <a:ext cx="41275" cy="231775"/>
                    </a:xfrm>
                    <a:prstGeom prst="rect">
                      <a:avLst/>
                    </a:prstGeom>
                    <a:noFill/>
                  </pic:spPr>
                </pic:pic>
              </a:graphicData>
            </a:graphic>
          </wp:anchor>
        </w:drawing>
      </w:r>
      <w:r>
        <w:rPr>
          <w:noProof/>
          <w:sz w:val="20"/>
          <w:szCs w:val="20"/>
        </w:rPr>
        <w:drawing>
          <wp:anchor distT="0" distB="0" distL="114300" distR="114300" simplePos="0" relativeHeight="251311104" behindDoc="1" locked="0" layoutInCell="0" allowOverlap="1" wp14:anchorId="4739EA80" wp14:editId="13E61D26">
            <wp:simplePos x="0" y="0"/>
            <wp:positionH relativeFrom="column">
              <wp:posOffset>6108065</wp:posOffset>
            </wp:positionH>
            <wp:positionV relativeFrom="paragraph">
              <wp:posOffset>-39370</wp:posOffset>
            </wp:positionV>
            <wp:extent cx="26670" cy="231775"/>
            <wp:effectExtent l="0" t="0" r="0" b="0"/>
            <wp:wrapNone/>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pic:cNvPicPr>
                      <a:picLocks noChangeAspect="1" noChangeArrowheads="1"/>
                    </pic:cNvPicPr>
                  </pic:nvPicPr>
                  <pic:blipFill>
                    <a:blip r:embed="rId240"/>
                    <a:srcRect/>
                    <a:stretch>
                      <a:fillRect/>
                    </a:stretch>
                  </pic:blipFill>
                  <pic:spPr bwMode="auto">
                    <a:xfrm>
                      <a:off x="0" y="0"/>
                      <a:ext cx="26670" cy="231775"/>
                    </a:xfrm>
                    <a:prstGeom prst="rect">
                      <a:avLst/>
                    </a:prstGeom>
                    <a:noFill/>
                  </pic:spPr>
                </pic:pic>
              </a:graphicData>
            </a:graphic>
          </wp:anchor>
        </w:drawing>
      </w:r>
      <w:r>
        <w:rPr>
          <w:noProof/>
          <w:sz w:val="20"/>
          <w:szCs w:val="20"/>
        </w:rPr>
        <w:drawing>
          <wp:anchor distT="0" distB="0" distL="114300" distR="114300" simplePos="0" relativeHeight="251312128" behindDoc="1" locked="0" layoutInCell="0" allowOverlap="1" wp14:anchorId="7DF8FCD0" wp14:editId="5407B8BD">
            <wp:simplePos x="0" y="0"/>
            <wp:positionH relativeFrom="column">
              <wp:posOffset>6223000</wp:posOffset>
            </wp:positionH>
            <wp:positionV relativeFrom="paragraph">
              <wp:posOffset>-39370</wp:posOffset>
            </wp:positionV>
            <wp:extent cx="26670" cy="231775"/>
            <wp:effectExtent l="0" t="0" r="0" b="0"/>
            <wp:wrapNone/>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pic:cNvPicPr>
                      <a:picLocks noChangeAspect="1" noChangeArrowheads="1"/>
                    </pic:cNvPicPr>
                  </pic:nvPicPr>
                  <pic:blipFill>
                    <a:blip r:embed="rId240"/>
                    <a:srcRect/>
                    <a:stretch>
                      <a:fillRect/>
                    </a:stretch>
                  </pic:blipFill>
                  <pic:spPr bwMode="auto">
                    <a:xfrm>
                      <a:off x="0" y="0"/>
                      <a:ext cx="26670" cy="231775"/>
                    </a:xfrm>
                    <a:prstGeom prst="rect">
                      <a:avLst/>
                    </a:prstGeom>
                    <a:noFill/>
                  </pic:spPr>
                </pic:pic>
              </a:graphicData>
            </a:graphic>
          </wp:anchor>
        </w:drawing>
      </w:r>
      <w:r>
        <w:rPr>
          <w:noProof/>
          <w:sz w:val="20"/>
          <w:szCs w:val="20"/>
        </w:rPr>
        <w:drawing>
          <wp:anchor distT="0" distB="0" distL="114300" distR="114300" simplePos="0" relativeHeight="251313152" behindDoc="1" locked="0" layoutInCell="0" allowOverlap="1" wp14:anchorId="47470A32" wp14:editId="0B5EEA59">
            <wp:simplePos x="0" y="0"/>
            <wp:positionH relativeFrom="column">
              <wp:posOffset>6337300</wp:posOffset>
            </wp:positionH>
            <wp:positionV relativeFrom="paragraph">
              <wp:posOffset>-39370</wp:posOffset>
            </wp:positionV>
            <wp:extent cx="41275" cy="231775"/>
            <wp:effectExtent l="0" t="0" r="0" b="0"/>
            <wp:wrapNone/>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pic:cNvPicPr>
                      <a:picLocks noChangeAspect="1" noChangeArrowheads="1"/>
                    </pic:cNvPicPr>
                  </pic:nvPicPr>
                  <pic:blipFill>
                    <a:blip r:embed="rId260"/>
                    <a:srcRect/>
                    <a:stretch>
                      <a:fillRect/>
                    </a:stretch>
                  </pic:blipFill>
                  <pic:spPr bwMode="auto">
                    <a:xfrm>
                      <a:off x="0" y="0"/>
                      <a:ext cx="41275" cy="231775"/>
                    </a:xfrm>
                    <a:prstGeom prst="rect">
                      <a:avLst/>
                    </a:prstGeom>
                    <a:noFill/>
                  </pic:spPr>
                </pic:pic>
              </a:graphicData>
            </a:graphic>
          </wp:anchor>
        </w:drawing>
      </w:r>
      <w:r>
        <w:rPr>
          <w:noProof/>
          <w:sz w:val="20"/>
          <w:szCs w:val="20"/>
        </w:rPr>
        <w:drawing>
          <wp:anchor distT="0" distB="0" distL="114300" distR="114300" simplePos="0" relativeHeight="251314176" behindDoc="1" locked="0" layoutInCell="0" allowOverlap="1" wp14:anchorId="53510510" wp14:editId="663C2182">
            <wp:simplePos x="0" y="0"/>
            <wp:positionH relativeFrom="column">
              <wp:posOffset>6452235</wp:posOffset>
            </wp:positionH>
            <wp:positionV relativeFrom="paragraph">
              <wp:posOffset>-39370</wp:posOffset>
            </wp:positionV>
            <wp:extent cx="31750" cy="231775"/>
            <wp:effectExtent l="0" t="0" r="0" b="0"/>
            <wp:wrapNone/>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pic:cNvPicPr>
                      <a:picLocks noChangeAspect="1" noChangeArrowheads="1"/>
                    </pic:cNvPicPr>
                  </pic:nvPicPr>
                  <pic:blipFill>
                    <a:blip r:embed="rId261"/>
                    <a:srcRect/>
                    <a:stretch>
                      <a:fillRect/>
                    </a:stretch>
                  </pic:blipFill>
                  <pic:spPr bwMode="auto">
                    <a:xfrm>
                      <a:off x="0" y="0"/>
                      <a:ext cx="31750" cy="231775"/>
                    </a:xfrm>
                    <a:prstGeom prst="rect">
                      <a:avLst/>
                    </a:prstGeom>
                    <a:noFill/>
                  </pic:spPr>
                </pic:pic>
              </a:graphicData>
            </a:graphic>
          </wp:anchor>
        </w:drawing>
      </w:r>
      <w:r>
        <w:rPr>
          <w:noProof/>
          <w:sz w:val="20"/>
          <w:szCs w:val="20"/>
        </w:rPr>
        <w:drawing>
          <wp:anchor distT="0" distB="0" distL="114300" distR="114300" simplePos="0" relativeHeight="251315200" behindDoc="1" locked="0" layoutInCell="0" allowOverlap="1" wp14:anchorId="2BDE6B3E" wp14:editId="0EC4FC66">
            <wp:simplePos x="0" y="0"/>
            <wp:positionH relativeFrom="column">
              <wp:posOffset>6566535</wp:posOffset>
            </wp:positionH>
            <wp:positionV relativeFrom="paragraph">
              <wp:posOffset>-39370</wp:posOffset>
            </wp:positionV>
            <wp:extent cx="45720" cy="231775"/>
            <wp:effectExtent l="0" t="0" r="0" b="0"/>
            <wp:wrapNone/>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pic:cNvPicPr>
                      <a:picLocks noChangeAspect="1" noChangeArrowheads="1"/>
                    </pic:cNvPicPr>
                  </pic:nvPicPr>
                  <pic:blipFill>
                    <a:blip r:embed="rId262"/>
                    <a:srcRect/>
                    <a:stretch>
                      <a:fillRect/>
                    </a:stretch>
                  </pic:blipFill>
                  <pic:spPr bwMode="auto">
                    <a:xfrm>
                      <a:off x="0" y="0"/>
                      <a:ext cx="45720" cy="231775"/>
                    </a:xfrm>
                    <a:prstGeom prst="rect">
                      <a:avLst/>
                    </a:prstGeom>
                    <a:noFill/>
                  </pic:spPr>
                </pic:pic>
              </a:graphicData>
            </a:graphic>
          </wp:anchor>
        </w:drawing>
      </w:r>
      <w:r>
        <w:rPr>
          <w:noProof/>
          <w:sz w:val="20"/>
          <w:szCs w:val="20"/>
        </w:rPr>
        <w:drawing>
          <wp:anchor distT="0" distB="0" distL="114300" distR="114300" simplePos="0" relativeHeight="251316224" behindDoc="1" locked="0" layoutInCell="0" allowOverlap="1" wp14:anchorId="3613847C" wp14:editId="25CE6210">
            <wp:simplePos x="0" y="0"/>
            <wp:positionH relativeFrom="column">
              <wp:posOffset>6680835</wp:posOffset>
            </wp:positionH>
            <wp:positionV relativeFrom="paragraph">
              <wp:posOffset>-39370</wp:posOffset>
            </wp:positionV>
            <wp:extent cx="26670" cy="231775"/>
            <wp:effectExtent l="0" t="0" r="0" b="0"/>
            <wp:wrapNone/>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pic:cNvPicPr>
                      <a:picLocks noChangeAspect="1" noChangeArrowheads="1"/>
                    </pic:cNvPicPr>
                  </pic:nvPicPr>
                  <pic:blipFill>
                    <a:blip r:embed="rId224"/>
                    <a:srcRect/>
                    <a:stretch>
                      <a:fillRect/>
                    </a:stretch>
                  </pic:blipFill>
                  <pic:spPr bwMode="auto">
                    <a:xfrm>
                      <a:off x="0" y="0"/>
                      <a:ext cx="26670" cy="231775"/>
                    </a:xfrm>
                    <a:prstGeom prst="rect">
                      <a:avLst/>
                    </a:prstGeom>
                    <a:noFill/>
                  </pic:spPr>
                </pic:pic>
              </a:graphicData>
            </a:graphic>
          </wp:anchor>
        </w:drawing>
      </w:r>
      <w:r>
        <w:rPr>
          <w:noProof/>
          <w:sz w:val="20"/>
          <w:szCs w:val="20"/>
        </w:rPr>
        <w:drawing>
          <wp:anchor distT="0" distB="0" distL="114300" distR="114300" simplePos="0" relativeHeight="251317248" behindDoc="1" locked="0" layoutInCell="0" allowOverlap="1" wp14:anchorId="7994D18E" wp14:editId="5D383B4E">
            <wp:simplePos x="0" y="0"/>
            <wp:positionH relativeFrom="column">
              <wp:posOffset>6795770</wp:posOffset>
            </wp:positionH>
            <wp:positionV relativeFrom="paragraph">
              <wp:posOffset>-39370</wp:posOffset>
            </wp:positionV>
            <wp:extent cx="26670" cy="231775"/>
            <wp:effectExtent l="0" t="0" r="0" b="0"/>
            <wp:wrapNone/>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pic:cNvPicPr>
                      <a:picLocks noChangeAspect="1" noChangeArrowheads="1"/>
                    </pic:cNvPicPr>
                  </pic:nvPicPr>
                  <pic:blipFill>
                    <a:blip r:embed="rId224"/>
                    <a:srcRect/>
                    <a:stretch>
                      <a:fillRect/>
                    </a:stretch>
                  </pic:blipFill>
                  <pic:spPr bwMode="auto">
                    <a:xfrm>
                      <a:off x="0" y="0"/>
                      <a:ext cx="26670" cy="231775"/>
                    </a:xfrm>
                    <a:prstGeom prst="rect">
                      <a:avLst/>
                    </a:prstGeom>
                    <a:noFill/>
                  </pic:spPr>
                </pic:pic>
              </a:graphicData>
            </a:graphic>
          </wp:anchor>
        </w:drawing>
      </w:r>
      <w:r>
        <w:rPr>
          <w:noProof/>
          <w:sz w:val="20"/>
          <w:szCs w:val="20"/>
        </w:rPr>
        <w:drawing>
          <wp:anchor distT="0" distB="0" distL="114300" distR="114300" simplePos="0" relativeHeight="251318272" behindDoc="1" locked="0" layoutInCell="0" allowOverlap="1" wp14:anchorId="51480FF4" wp14:editId="5498DDB4">
            <wp:simplePos x="0" y="0"/>
            <wp:positionH relativeFrom="column">
              <wp:posOffset>6910070</wp:posOffset>
            </wp:positionH>
            <wp:positionV relativeFrom="paragraph">
              <wp:posOffset>-39370</wp:posOffset>
            </wp:positionV>
            <wp:extent cx="45720" cy="231775"/>
            <wp:effectExtent l="0" t="0" r="0" b="0"/>
            <wp:wrapNone/>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pic:cNvPicPr>
                      <a:picLocks noChangeAspect="1" noChangeArrowheads="1"/>
                    </pic:cNvPicPr>
                  </pic:nvPicPr>
                  <pic:blipFill>
                    <a:blip r:embed="rId263"/>
                    <a:srcRect/>
                    <a:stretch>
                      <a:fillRect/>
                    </a:stretch>
                  </pic:blipFill>
                  <pic:spPr bwMode="auto">
                    <a:xfrm>
                      <a:off x="0" y="0"/>
                      <a:ext cx="45720" cy="231775"/>
                    </a:xfrm>
                    <a:prstGeom prst="rect">
                      <a:avLst/>
                    </a:prstGeom>
                    <a:noFill/>
                  </pic:spPr>
                </pic:pic>
              </a:graphicData>
            </a:graphic>
          </wp:anchor>
        </w:drawing>
      </w:r>
      <w:r>
        <w:rPr>
          <w:noProof/>
          <w:sz w:val="20"/>
          <w:szCs w:val="20"/>
        </w:rPr>
        <w:drawing>
          <wp:anchor distT="0" distB="0" distL="114300" distR="114300" simplePos="0" relativeHeight="251319296" behindDoc="1" locked="0" layoutInCell="0" allowOverlap="1" wp14:anchorId="077E28F9" wp14:editId="0DF67F20">
            <wp:simplePos x="0" y="0"/>
            <wp:positionH relativeFrom="column">
              <wp:posOffset>7024370</wp:posOffset>
            </wp:positionH>
            <wp:positionV relativeFrom="paragraph">
              <wp:posOffset>-39370</wp:posOffset>
            </wp:positionV>
            <wp:extent cx="26670" cy="231775"/>
            <wp:effectExtent l="0" t="0" r="0" b="0"/>
            <wp:wrapNone/>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
                    <pic:cNvPicPr>
                      <a:picLocks noChangeAspect="1" noChangeArrowheads="1"/>
                    </pic:cNvPicPr>
                  </pic:nvPicPr>
                  <pic:blipFill>
                    <a:blip r:embed="rId240"/>
                    <a:srcRect/>
                    <a:stretch>
                      <a:fillRect/>
                    </a:stretch>
                  </pic:blipFill>
                  <pic:spPr bwMode="auto">
                    <a:xfrm>
                      <a:off x="0" y="0"/>
                      <a:ext cx="26670" cy="231775"/>
                    </a:xfrm>
                    <a:prstGeom prst="rect">
                      <a:avLst/>
                    </a:prstGeom>
                    <a:noFill/>
                  </pic:spPr>
                </pic:pic>
              </a:graphicData>
            </a:graphic>
          </wp:anchor>
        </w:drawing>
      </w:r>
      <w:r>
        <w:rPr>
          <w:noProof/>
          <w:sz w:val="20"/>
          <w:szCs w:val="20"/>
        </w:rPr>
        <w:drawing>
          <wp:anchor distT="0" distB="0" distL="114300" distR="114300" simplePos="0" relativeHeight="251320320" behindDoc="1" locked="0" layoutInCell="0" allowOverlap="1" wp14:anchorId="4477979C" wp14:editId="3B002339">
            <wp:simplePos x="0" y="0"/>
            <wp:positionH relativeFrom="column">
              <wp:posOffset>7139305</wp:posOffset>
            </wp:positionH>
            <wp:positionV relativeFrom="paragraph">
              <wp:posOffset>-39370</wp:posOffset>
            </wp:positionV>
            <wp:extent cx="52070" cy="231775"/>
            <wp:effectExtent l="0" t="0" r="0" b="0"/>
            <wp:wrapNone/>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pic:cNvPicPr>
                      <a:picLocks noChangeAspect="1" noChangeArrowheads="1"/>
                    </pic:cNvPicPr>
                  </pic:nvPicPr>
                  <pic:blipFill>
                    <a:blip r:embed="rId264"/>
                    <a:srcRect/>
                    <a:stretch>
                      <a:fillRect/>
                    </a:stretch>
                  </pic:blipFill>
                  <pic:spPr bwMode="auto">
                    <a:xfrm>
                      <a:off x="0" y="0"/>
                      <a:ext cx="52070" cy="231775"/>
                    </a:xfrm>
                    <a:prstGeom prst="rect">
                      <a:avLst/>
                    </a:prstGeom>
                    <a:noFill/>
                  </pic:spPr>
                </pic:pic>
              </a:graphicData>
            </a:graphic>
          </wp:anchor>
        </w:drawing>
      </w:r>
      <w:r>
        <w:rPr>
          <w:noProof/>
          <w:sz w:val="20"/>
          <w:szCs w:val="20"/>
        </w:rPr>
        <w:drawing>
          <wp:anchor distT="0" distB="0" distL="114300" distR="114300" simplePos="0" relativeHeight="251321344" behindDoc="1" locked="0" layoutInCell="0" allowOverlap="1" wp14:anchorId="0F541C99" wp14:editId="28D9D9B9">
            <wp:simplePos x="0" y="0"/>
            <wp:positionH relativeFrom="column">
              <wp:posOffset>7253605</wp:posOffset>
            </wp:positionH>
            <wp:positionV relativeFrom="paragraph">
              <wp:posOffset>-39370</wp:posOffset>
            </wp:positionV>
            <wp:extent cx="26670" cy="231775"/>
            <wp:effectExtent l="0" t="0" r="0" b="0"/>
            <wp:wrapNone/>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pic:cNvPicPr>
                      <a:picLocks noChangeAspect="1" noChangeArrowheads="1"/>
                    </pic:cNvPicPr>
                  </pic:nvPicPr>
                  <pic:blipFill>
                    <a:blip r:embed="rId240"/>
                    <a:srcRect/>
                    <a:stretch>
                      <a:fillRect/>
                    </a:stretch>
                  </pic:blipFill>
                  <pic:spPr bwMode="auto">
                    <a:xfrm>
                      <a:off x="0" y="0"/>
                      <a:ext cx="26670" cy="231775"/>
                    </a:xfrm>
                    <a:prstGeom prst="rect">
                      <a:avLst/>
                    </a:prstGeom>
                    <a:noFill/>
                  </pic:spPr>
                </pic:pic>
              </a:graphicData>
            </a:graphic>
          </wp:anchor>
        </w:drawing>
      </w:r>
      <w:r>
        <w:rPr>
          <w:noProof/>
          <w:sz w:val="20"/>
          <w:szCs w:val="20"/>
        </w:rPr>
        <w:drawing>
          <wp:anchor distT="0" distB="0" distL="114300" distR="114300" simplePos="0" relativeHeight="251322368" behindDoc="1" locked="0" layoutInCell="0" allowOverlap="1" wp14:anchorId="48825444" wp14:editId="4AE7882C">
            <wp:simplePos x="0" y="0"/>
            <wp:positionH relativeFrom="column">
              <wp:posOffset>7367905</wp:posOffset>
            </wp:positionH>
            <wp:positionV relativeFrom="paragraph">
              <wp:posOffset>-39370</wp:posOffset>
            </wp:positionV>
            <wp:extent cx="41275" cy="231775"/>
            <wp:effectExtent l="0" t="0" r="0" b="0"/>
            <wp:wrapNone/>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
                    <pic:cNvPicPr>
                      <a:picLocks noChangeAspect="1" noChangeArrowheads="1"/>
                    </pic:cNvPicPr>
                  </pic:nvPicPr>
                  <pic:blipFill>
                    <a:blip r:embed="rId265"/>
                    <a:srcRect/>
                    <a:stretch>
                      <a:fillRect/>
                    </a:stretch>
                  </pic:blipFill>
                  <pic:spPr bwMode="auto">
                    <a:xfrm>
                      <a:off x="0" y="0"/>
                      <a:ext cx="41275" cy="231775"/>
                    </a:xfrm>
                    <a:prstGeom prst="rect">
                      <a:avLst/>
                    </a:prstGeom>
                    <a:noFill/>
                  </pic:spPr>
                </pic:pic>
              </a:graphicData>
            </a:graphic>
          </wp:anchor>
        </w:drawing>
      </w:r>
      <w:r>
        <w:rPr>
          <w:noProof/>
          <w:sz w:val="20"/>
          <w:szCs w:val="20"/>
        </w:rPr>
        <w:drawing>
          <wp:anchor distT="0" distB="0" distL="114300" distR="114300" simplePos="0" relativeHeight="251323392" behindDoc="1" locked="0" layoutInCell="0" allowOverlap="1" wp14:anchorId="2F5FE729" wp14:editId="0D33EE4F">
            <wp:simplePos x="0" y="0"/>
            <wp:positionH relativeFrom="column">
              <wp:posOffset>7482840</wp:posOffset>
            </wp:positionH>
            <wp:positionV relativeFrom="paragraph">
              <wp:posOffset>-39370</wp:posOffset>
            </wp:positionV>
            <wp:extent cx="52070" cy="231775"/>
            <wp:effectExtent l="0" t="0" r="0" b="0"/>
            <wp:wrapNone/>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
                    <pic:cNvPicPr>
                      <a:picLocks noChangeAspect="1" noChangeArrowheads="1"/>
                    </pic:cNvPicPr>
                  </pic:nvPicPr>
                  <pic:blipFill>
                    <a:blip r:embed="rId266"/>
                    <a:srcRect/>
                    <a:stretch>
                      <a:fillRect/>
                    </a:stretch>
                  </pic:blipFill>
                  <pic:spPr bwMode="auto">
                    <a:xfrm>
                      <a:off x="0" y="0"/>
                      <a:ext cx="52070" cy="231775"/>
                    </a:xfrm>
                    <a:prstGeom prst="rect">
                      <a:avLst/>
                    </a:prstGeom>
                    <a:noFill/>
                  </pic:spPr>
                </pic:pic>
              </a:graphicData>
            </a:graphic>
          </wp:anchor>
        </w:drawing>
      </w:r>
      <w:r>
        <w:rPr>
          <w:noProof/>
          <w:sz w:val="20"/>
          <w:szCs w:val="20"/>
        </w:rPr>
        <w:drawing>
          <wp:anchor distT="0" distB="0" distL="114300" distR="114300" simplePos="0" relativeHeight="251324416" behindDoc="1" locked="0" layoutInCell="0" allowOverlap="1" wp14:anchorId="1C49FB15" wp14:editId="5D3218D0">
            <wp:simplePos x="0" y="0"/>
            <wp:positionH relativeFrom="column">
              <wp:posOffset>7597140</wp:posOffset>
            </wp:positionH>
            <wp:positionV relativeFrom="paragraph">
              <wp:posOffset>-39370</wp:posOffset>
            </wp:positionV>
            <wp:extent cx="52070" cy="231775"/>
            <wp:effectExtent l="0" t="0" r="0" b="0"/>
            <wp:wrapNone/>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
                    <pic:cNvPicPr>
                      <a:picLocks noChangeAspect="1" noChangeArrowheads="1"/>
                    </pic:cNvPicPr>
                  </pic:nvPicPr>
                  <pic:blipFill>
                    <a:blip r:embed="rId267"/>
                    <a:srcRect/>
                    <a:stretch>
                      <a:fillRect/>
                    </a:stretch>
                  </pic:blipFill>
                  <pic:spPr bwMode="auto">
                    <a:xfrm>
                      <a:off x="0" y="0"/>
                      <a:ext cx="52070" cy="231775"/>
                    </a:xfrm>
                    <a:prstGeom prst="rect">
                      <a:avLst/>
                    </a:prstGeom>
                    <a:noFill/>
                  </pic:spPr>
                </pic:pic>
              </a:graphicData>
            </a:graphic>
          </wp:anchor>
        </w:drawing>
      </w:r>
      <w:r>
        <w:rPr>
          <w:noProof/>
          <w:sz w:val="20"/>
          <w:szCs w:val="20"/>
        </w:rPr>
        <w:drawing>
          <wp:anchor distT="0" distB="0" distL="114300" distR="114300" simplePos="0" relativeHeight="251325440" behindDoc="1" locked="0" layoutInCell="0" allowOverlap="1" wp14:anchorId="65EEC8A4" wp14:editId="149416B2">
            <wp:simplePos x="0" y="0"/>
            <wp:positionH relativeFrom="column">
              <wp:posOffset>7711440</wp:posOffset>
            </wp:positionH>
            <wp:positionV relativeFrom="paragraph">
              <wp:posOffset>-39370</wp:posOffset>
            </wp:positionV>
            <wp:extent cx="26670" cy="231775"/>
            <wp:effectExtent l="0" t="0" r="0" b="0"/>
            <wp:wrapNone/>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
                    <pic:cNvPicPr>
                      <a:picLocks noChangeAspect="1" noChangeArrowheads="1"/>
                    </pic:cNvPicPr>
                  </pic:nvPicPr>
                  <pic:blipFill>
                    <a:blip r:embed="rId224"/>
                    <a:srcRect/>
                    <a:stretch>
                      <a:fillRect/>
                    </a:stretch>
                  </pic:blipFill>
                  <pic:spPr bwMode="auto">
                    <a:xfrm>
                      <a:off x="0" y="0"/>
                      <a:ext cx="26670" cy="231775"/>
                    </a:xfrm>
                    <a:prstGeom prst="rect">
                      <a:avLst/>
                    </a:prstGeom>
                    <a:noFill/>
                  </pic:spPr>
                </pic:pic>
              </a:graphicData>
            </a:graphic>
          </wp:anchor>
        </w:drawing>
      </w:r>
      <w:r>
        <w:rPr>
          <w:noProof/>
          <w:sz w:val="20"/>
          <w:szCs w:val="20"/>
        </w:rPr>
        <w:drawing>
          <wp:anchor distT="0" distB="0" distL="114300" distR="114300" simplePos="0" relativeHeight="251326464" behindDoc="1" locked="0" layoutInCell="0" allowOverlap="1" wp14:anchorId="10375959" wp14:editId="366B6507">
            <wp:simplePos x="0" y="0"/>
            <wp:positionH relativeFrom="column">
              <wp:posOffset>7826375</wp:posOffset>
            </wp:positionH>
            <wp:positionV relativeFrom="paragraph">
              <wp:posOffset>-39370</wp:posOffset>
            </wp:positionV>
            <wp:extent cx="36195" cy="231775"/>
            <wp:effectExtent l="0" t="0" r="0" b="0"/>
            <wp:wrapNone/>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
                    <pic:cNvPicPr>
                      <a:picLocks noChangeAspect="1" noChangeArrowheads="1"/>
                    </pic:cNvPicPr>
                  </pic:nvPicPr>
                  <pic:blipFill>
                    <a:blip r:embed="rId268"/>
                    <a:srcRect/>
                    <a:stretch>
                      <a:fillRect/>
                    </a:stretch>
                  </pic:blipFill>
                  <pic:spPr bwMode="auto">
                    <a:xfrm>
                      <a:off x="0" y="0"/>
                      <a:ext cx="36195" cy="231775"/>
                    </a:xfrm>
                    <a:prstGeom prst="rect">
                      <a:avLst/>
                    </a:prstGeom>
                    <a:noFill/>
                  </pic:spPr>
                </pic:pic>
              </a:graphicData>
            </a:graphic>
          </wp:anchor>
        </w:drawing>
      </w:r>
      <w:r>
        <w:rPr>
          <w:noProof/>
          <w:sz w:val="20"/>
          <w:szCs w:val="20"/>
        </w:rPr>
        <w:drawing>
          <wp:anchor distT="0" distB="0" distL="114300" distR="114300" simplePos="0" relativeHeight="251327488" behindDoc="1" locked="0" layoutInCell="0" allowOverlap="1" wp14:anchorId="510F9223" wp14:editId="5D662553">
            <wp:simplePos x="0" y="0"/>
            <wp:positionH relativeFrom="column">
              <wp:posOffset>7940675</wp:posOffset>
            </wp:positionH>
            <wp:positionV relativeFrom="paragraph">
              <wp:posOffset>-39370</wp:posOffset>
            </wp:positionV>
            <wp:extent cx="26670" cy="231775"/>
            <wp:effectExtent l="0" t="0" r="0" b="0"/>
            <wp:wrapNone/>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pic:cNvPicPr>
                      <a:picLocks noChangeAspect="1" noChangeArrowheads="1"/>
                    </pic:cNvPicPr>
                  </pic:nvPicPr>
                  <pic:blipFill>
                    <a:blip r:embed="rId224"/>
                    <a:srcRect/>
                    <a:stretch>
                      <a:fillRect/>
                    </a:stretch>
                  </pic:blipFill>
                  <pic:spPr bwMode="auto">
                    <a:xfrm>
                      <a:off x="0" y="0"/>
                      <a:ext cx="26670" cy="231775"/>
                    </a:xfrm>
                    <a:prstGeom prst="rect">
                      <a:avLst/>
                    </a:prstGeom>
                    <a:noFill/>
                  </pic:spPr>
                </pic:pic>
              </a:graphicData>
            </a:graphic>
          </wp:anchor>
        </w:drawing>
      </w:r>
    </w:p>
    <w:p w14:paraId="039CAF6A" w14:textId="77777777" w:rsidR="004B413C" w:rsidRDefault="00EC2FEA">
      <w:pPr>
        <w:tabs>
          <w:tab w:val="left" w:pos="12640"/>
        </w:tabs>
        <w:spacing w:line="188" w:lineRule="auto"/>
        <w:ind w:left="340"/>
        <w:rPr>
          <w:sz w:val="20"/>
          <w:szCs w:val="20"/>
        </w:rPr>
      </w:pPr>
      <w:r>
        <w:rPr>
          <w:rFonts w:ascii="Arial" w:eastAsia="Arial" w:hAnsi="Arial" w:cs="Arial"/>
          <w:color w:val="4D4D4D"/>
          <w:sz w:val="11"/>
          <w:szCs w:val="11"/>
        </w:rPr>
        <w:t>2012</w:t>
      </w:r>
      <w:r>
        <w:rPr>
          <w:sz w:val="20"/>
          <w:szCs w:val="20"/>
        </w:rPr>
        <w:tab/>
      </w:r>
      <w:r>
        <w:rPr>
          <w:rFonts w:ascii="Arial" w:eastAsia="Arial" w:hAnsi="Arial" w:cs="Arial"/>
          <w:color w:val="1A1A1A"/>
          <w:sz w:val="17"/>
          <w:szCs w:val="17"/>
          <w:vertAlign w:val="superscript"/>
        </w:rPr>
        <w:t>D</w:t>
      </w:r>
    </w:p>
    <w:p w14:paraId="2D022CBB" w14:textId="77777777" w:rsidR="004B413C" w:rsidRDefault="00EC2FEA">
      <w:pPr>
        <w:spacing w:line="198" w:lineRule="auto"/>
        <w:ind w:left="340"/>
        <w:rPr>
          <w:sz w:val="20"/>
          <w:szCs w:val="20"/>
        </w:rPr>
      </w:pPr>
      <w:r>
        <w:rPr>
          <w:rFonts w:ascii="Arial" w:eastAsia="Arial" w:hAnsi="Arial" w:cs="Arial"/>
          <w:color w:val="4D4D4D"/>
          <w:sz w:val="16"/>
          <w:szCs w:val="16"/>
        </w:rPr>
        <w:t>2016</w:t>
      </w:r>
    </w:p>
    <w:p w14:paraId="477AD6C1" w14:textId="77777777" w:rsidR="004B413C" w:rsidRDefault="004B413C">
      <w:pPr>
        <w:spacing w:line="12" w:lineRule="exact"/>
        <w:rPr>
          <w:sz w:val="20"/>
          <w:szCs w:val="20"/>
        </w:rPr>
      </w:pPr>
    </w:p>
    <w:p w14:paraId="4E8D7544" w14:textId="77777777" w:rsidR="004B413C" w:rsidRDefault="00EC2FEA">
      <w:pPr>
        <w:ind w:left="340"/>
        <w:rPr>
          <w:sz w:val="20"/>
          <w:szCs w:val="20"/>
        </w:rPr>
      </w:pPr>
      <w:r>
        <w:rPr>
          <w:rFonts w:ascii="Arial" w:eastAsia="Arial" w:hAnsi="Arial" w:cs="Arial"/>
          <w:color w:val="4D4D4D"/>
          <w:sz w:val="16"/>
          <w:szCs w:val="16"/>
        </w:rPr>
        <w:t>2004</w:t>
      </w:r>
    </w:p>
    <w:p w14:paraId="23D892AA" w14:textId="77777777" w:rsidR="004B413C" w:rsidRDefault="00EC2FEA">
      <w:pPr>
        <w:spacing w:line="20" w:lineRule="exact"/>
        <w:rPr>
          <w:sz w:val="20"/>
          <w:szCs w:val="20"/>
        </w:rPr>
      </w:pPr>
      <w:r>
        <w:rPr>
          <w:noProof/>
          <w:sz w:val="20"/>
          <w:szCs w:val="20"/>
        </w:rPr>
        <w:drawing>
          <wp:anchor distT="0" distB="0" distL="114300" distR="114300" simplePos="0" relativeHeight="251328512" behindDoc="1" locked="0" layoutInCell="0" allowOverlap="1" wp14:anchorId="32B2CE79" wp14:editId="10A7D253">
            <wp:simplePos x="0" y="0"/>
            <wp:positionH relativeFrom="column">
              <wp:posOffset>465455</wp:posOffset>
            </wp:positionH>
            <wp:positionV relativeFrom="paragraph">
              <wp:posOffset>-62865</wp:posOffset>
            </wp:positionV>
            <wp:extent cx="83185" cy="335280"/>
            <wp:effectExtent l="0" t="0" r="0" b="0"/>
            <wp:wrapNone/>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pic:cNvPicPr>
                      <a:picLocks noChangeAspect="1" noChangeArrowheads="1"/>
                    </pic:cNvPicPr>
                  </pic:nvPicPr>
                  <pic:blipFill>
                    <a:blip r:embed="rId269"/>
                    <a:srcRect/>
                    <a:stretch>
                      <a:fillRect/>
                    </a:stretch>
                  </pic:blipFill>
                  <pic:spPr bwMode="auto">
                    <a:xfrm>
                      <a:off x="0" y="0"/>
                      <a:ext cx="83185" cy="335280"/>
                    </a:xfrm>
                    <a:prstGeom prst="rect">
                      <a:avLst/>
                    </a:prstGeom>
                    <a:noFill/>
                  </pic:spPr>
                </pic:pic>
              </a:graphicData>
            </a:graphic>
          </wp:anchor>
        </w:drawing>
      </w:r>
    </w:p>
    <w:p w14:paraId="467F38E2" w14:textId="77777777" w:rsidR="004B413C" w:rsidRDefault="00EC2FEA">
      <w:pPr>
        <w:spacing w:line="186" w:lineRule="auto"/>
        <w:ind w:left="340"/>
        <w:rPr>
          <w:sz w:val="20"/>
          <w:szCs w:val="20"/>
        </w:rPr>
      </w:pPr>
      <w:r>
        <w:rPr>
          <w:rFonts w:ascii="Arial" w:eastAsia="Arial" w:hAnsi="Arial" w:cs="Arial"/>
          <w:color w:val="4D4D4D"/>
          <w:sz w:val="13"/>
          <w:szCs w:val="13"/>
        </w:rPr>
        <w:t>2008</w:t>
      </w:r>
    </w:p>
    <w:p w14:paraId="19B607A0" w14:textId="77777777" w:rsidR="004B413C" w:rsidRDefault="00EC2FEA">
      <w:pPr>
        <w:spacing w:line="20" w:lineRule="exact"/>
        <w:rPr>
          <w:sz w:val="20"/>
          <w:szCs w:val="20"/>
        </w:rPr>
      </w:pPr>
      <w:r>
        <w:rPr>
          <w:noProof/>
          <w:sz w:val="20"/>
          <w:szCs w:val="20"/>
        </w:rPr>
        <w:drawing>
          <wp:anchor distT="0" distB="0" distL="114300" distR="114300" simplePos="0" relativeHeight="251329536" behindDoc="1" locked="0" layoutInCell="0" allowOverlap="1" wp14:anchorId="113C6FE1" wp14:editId="569CC747">
            <wp:simplePos x="0" y="0"/>
            <wp:positionH relativeFrom="column">
              <wp:posOffset>611505</wp:posOffset>
            </wp:positionH>
            <wp:positionV relativeFrom="paragraph">
              <wp:posOffset>-17780</wp:posOffset>
            </wp:positionV>
            <wp:extent cx="52070" cy="216535"/>
            <wp:effectExtent l="0" t="0" r="0" b="0"/>
            <wp:wrapNone/>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pic:cNvPicPr>
                      <a:picLocks noChangeAspect="1" noChangeArrowheads="1"/>
                    </pic:cNvPicPr>
                  </pic:nvPicPr>
                  <pic:blipFill>
                    <a:blip r:embed="rId270"/>
                    <a:srcRect/>
                    <a:stretch>
                      <a:fillRect/>
                    </a:stretch>
                  </pic:blipFill>
                  <pic:spPr bwMode="auto">
                    <a:xfrm>
                      <a:off x="0" y="0"/>
                      <a:ext cx="52070" cy="216535"/>
                    </a:xfrm>
                    <a:prstGeom prst="rect">
                      <a:avLst/>
                    </a:prstGeom>
                    <a:noFill/>
                  </pic:spPr>
                </pic:pic>
              </a:graphicData>
            </a:graphic>
          </wp:anchor>
        </w:drawing>
      </w:r>
      <w:r>
        <w:rPr>
          <w:noProof/>
          <w:sz w:val="20"/>
          <w:szCs w:val="20"/>
        </w:rPr>
        <w:drawing>
          <wp:anchor distT="0" distB="0" distL="114300" distR="114300" simplePos="0" relativeHeight="251330560" behindDoc="1" locked="0" layoutInCell="0" allowOverlap="1" wp14:anchorId="5795E601" wp14:editId="2CA58DD4">
            <wp:simplePos x="0" y="0"/>
            <wp:positionH relativeFrom="column">
              <wp:posOffset>725805</wp:posOffset>
            </wp:positionH>
            <wp:positionV relativeFrom="paragraph">
              <wp:posOffset>-17780</wp:posOffset>
            </wp:positionV>
            <wp:extent cx="52070" cy="216535"/>
            <wp:effectExtent l="0" t="0" r="0" b="0"/>
            <wp:wrapNone/>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pic:cNvPicPr>
                      <a:picLocks noChangeAspect="1" noChangeArrowheads="1"/>
                    </pic:cNvPicPr>
                  </pic:nvPicPr>
                  <pic:blipFill>
                    <a:blip r:embed="rId271"/>
                    <a:srcRect/>
                    <a:stretch>
                      <a:fillRect/>
                    </a:stretch>
                  </pic:blipFill>
                  <pic:spPr bwMode="auto">
                    <a:xfrm>
                      <a:off x="0" y="0"/>
                      <a:ext cx="52070" cy="216535"/>
                    </a:xfrm>
                    <a:prstGeom prst="rect">
                      <a:avLst/>
                    </a:prstGeom>
                    <a:noFill/>
                  </pic:spPr>
                </pic:pic>
              </a:graphicData>
            </a:graphic>
          </wp:anchor>
        </w:drawing>
      </w:r>
      <w:r>
        <w:rPr>
          <w:noProof/>
          <w:sz w:val="20"/>
          <w:szCs w:val="20"/>
        </w:rPr>
        <w:drawing>
          <wp:anchor distT="0" distB="0" distL="114300" distR="114300" simplePos="0" relativeHeight="251331584" behindDoc="1" locked="0" layoutInCell="0" allowOverlap="1" wp14:anchorId="663ED335" wp14:editId="13398640">
            <wp:simplePos x="0" y="0"/>
            <wp:positionH relativeFrom="column">
              <wp:posOffset>840740</wp:posOffset>
            </wp:positionH>
            <wp:positionV relativeFrom="paragraph">
              <wp:posOffset>-17780</wp:posOffset>
            </wp:positionV>
            <wp:extent cx="52070" cy="216535"/>
            <wp:effectExtent l="0" t="0" r="0" b="0"/>
            <wp:wrapNone/>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pic:cNvPicPr>
                      <a:picLocks noChangeAspect="1" noChangeArrowheads="1"/>
                    </pic:cNvPicPr>
                  </pic:nvPicPr>
                  <pic:blipFill>
                    <a:blip r:embed="rId272"/>
                    <a:srcRect/>
                    <a:stretch>
                      <a:fillRect/>
                    </a:stretch>
                  </pic:blipFill>
                  <pic:spPr bwMode="auto">
                    <a:xfrm>
                      <a:off x="0" y="0"/>
                      <a:ext cx="52070" cy="216535"/>
                    </a:xfrm>
                    <a:prstGeom prst="rect">
                      <a:avLst/>
                    </a:prstGeom>
                    <a:noFill/>
                  </pic:spPr>
                </pic:pic>
              </a:graphicData>
            </a:graphic>
          </wp:anchor>
        </w:drawing>
      </w:r>
      <w:r>
        <w:rPr>
          <w:noProof/>
          <w:sz w:val="20"/>
          <w:szCs w:val="20"/>
        </w:rPr>
        <w:drawing>
          <wp:anchor distT="0" distB="0" distL="114300" distR="114300" simplePos="0" relativeHeight="251332608" behindDoc="1" locked="0" layoutInCell="0" allowOverlap="1" wp14:anchorId="20E0119B" wp14:editId="4F101E4E">
            <wp:simplePos x="0" y="0"/>
            <wp:positionH relativeFrom="column">
              <wp:posOffset>955040</wp:posOffset>
            </wp:positionH>
            <wp:positionV relativeFrom="paragraph">
              <wp:posOffset>-17780</wp:posOffset>
            </wp:positionV>
            <wp:extent cx="52070" cy="216535"/>
            <wp:effectExtent l="0" t="0" r="0" b="0"/>
            <wp:wrapNone/>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pic:cNvPicPr>
                      <a:picLocks noChangeAspect="1" noChangeArrowheads="1"/>
                    </pic:cNvPicPr>
                  </pic:nvPicPr>
                  <pic:blipFill>
                    <a:blip r:embed="rId273"/>
                    <a:srcRect/>
                    <a:stretch>
                      <a:fillRect/>
                    </a:stretch>
                  </pic:blipFill>
                  <pic:spPr bwMode="auto">
                    <a:xfrm>
                      <a:off x="0" y="0"/>
                      <a:ext cx="52070" cy="216535"/>
                    </a:xfrm>
                    <a:prstGeom prst="rect">
                      <a:avLst/>
                    </a:prstGeom>
                    <a:noFill/>
                  </pic:spPr>
                </pic:pic>
              </a:graphicData>
            </a:graphic>
          </wp:anchor>
        </w:drawing>
      </w:r>
      <w:r>
        <w:rPr>
          <w:noProof/>
          <w:sz w:val="20"/>
          <w:szCs w:val="20"/>
        </w:rPr>
        <w:drawing>
          <wp:anchor distT="0" distB="0" distL="114300" distR="114300" simplePos="0" relativeHeight="251333632" behindDoc="1" locked="0" layoutInCell="0" allowOverlap="1" wp14:anchorId="38677C9D" wp14:editId="75246A8C">
            <wp:simplePos x="0" y="0"/>
            <wp:positionH relativeFrom="column">
              <wp:posOffset>1069340</wp:posOffset>
            </wp:positionH>
            <wp:positionV relativeFrom="paragraph">
              <wp:posOffset>-17780</wp:posOffset>
            </wp:positionV>
            <wp:extent cx="52070" cy="216535"/>
            <wp:effectExtent l="0" t="0" r="0" b="0"/>
            <wp:wrapNone/>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
                    <pic:cNvPicPr>
                      <a:picLocks noChangeAspect="1" noChangeArrowheads="1"/>
                    </pic:cNvPicPr>
                  </pic:nvPicPr>
                  <pic:blipFill>
                    <a:blip r:embed="rId274"/>
                    <a:srcRect/>
                    <a:stretch>
                      <a:fillRect/>
                    </a:stretch>
                  </pic:blipFill>
                  <pic:spPr bwMode="auto">
                    <a:xfrm>
                      <a:off x="0" y="0"/>
                      <a:ext cx="52070" cy="216535"/>
                    </a:xfrm>
                    <a:prstGeom prst="rect">
                      <a:avLst/>
                    </a:prstGeom>
                    <a:noFill/>
                  </pic:spPr>
                </pic:pic>
              </a:graphicData>
            </a:graphic>
          </wp:anchor>
        </w:drawing>
      </w:r>
      <w:r>
        <w:rPr>
          <w:noProof/>
          <w:sz w:val="20"/>
          <w:szCs w:val="20"/>
        </w:rPr>
        <w:drawing>
          <wp:anchor distT="0" distB="0" distL="114300" distR="114300" simplePos="0" relativeHeight="251334656" behindDoc="1" locked="0" layoutInCell="0" allowOverlap="1" wp14:anchorId="1118830F" wp14:editId="74689636">
            <wp:simplePos x="0" y="0"/>
            <wp:positionH relativeFrom="column">
              <wp:posOffset>1184275</wp:posOffset>
            </wp:positionH>
            <wp:positionV relativeFrom="paragraph">
              <wp:posOffset>-17780</wp:posOffset>
            </wp:positionV>
            <wp:extent cx="52070" cy="216535"/>
            <wp:effectExtent l="0" t="0" r="0" b="0"/>
            <wp:wrapNone/>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
                    <pic:cNvPicPr>
                      <a:picLocks noChangeAspect="1" noChangeArrowheads="1"/>
                    </pic:cNvPicPr>
                  </pic:nvPicPr>
                  <pic:blipFill>
                    <a:blip r:embed="rId275"/>
                    <a:srcRect/>
                    <a:stretch>
                      <a:fillRect/>
                    </a:stretch>
                  </pic:blipFill>
                  <pic:spPr bwMode="auto">
                    <a:xfrm>
                      <a:off x="0" y="0"/>
                      <a:ext cx="52070" cy="216535"/>
                    </a:xfrm>
                    <a:prstGeom prst="rect">
                      <a:avLst/>
                    </a:prstGeom>
                    <a:noFill/>
                  </pic:spPr>
                </pic:pic>
              </a:graphicData>
            </a:graphic>
          </wp:anchor>
        </w:drawing>
      </w:r>
      <w:r>
        <w:rPr>
          <w:noProof/>
          <w:sz w:val="20"/>
          <w:szCs w:val="20"/>
        </w:rPr>
        <w:drawing>
          <wp:anchor distT="0" distB="0" distL="114300" distR="114300" simplePos="0" relativeHeight="251335680" behindDoc="1" locked="0" layoutInCell="0" allowOverlap="1" wp14:anchorId="6B57858F" wp14:editId="17ABA72D">
            <wp:simplePos x="0" y="0"/>
            <wp:positionH relativeFrom="column">
              <wp:posOffset>1298575</wp:posOffset>
            </wp:positionH>
            <wp:positionV relativeFrom="paragraph">
              <wp:posOffset>-17780</wp:posOffset>
            </wp:positionV>
            <wp:extent cx="52070" cy="216535"/>
            <wp:effectExtent l="0" t="0" r="0" b="0"/>
            <wp:wrapNone/>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
                    <pic:cNvPicPr>
                      <a:picLocks noChangeAspect="1" noChangeArrowheads="1"/>
                    </pic:cNvPicPr>
                  </pic:nvPicPr>
                  <pic:blipFill>
                    <a:blip r:embed="rId276"/>
                    <a:srcRect/>
                    <a:stretch>
                      <a:fillRect/>
                    </a:stretch>
                  </pic:blipFill>
                  <pic:spPr bwMode="auto">
                    <a:xfrm>
                      <a:off x="0" y="0"/>
                      <a:ext cx="52070" cy="216535"/>
                    </a:xfrm>
                    <a:prstGeom prst="rect">
                      <a:avLst/>
                    </a:prstGeom>
                    <a:noFill/>
                  </pic:spPr>
                </pic:pic>
              </a:graphicData>
            </a:graphic>
          </wp:anchor>
        </w:drawing>
      </w:r>
      <w:r>
        <w:rPr>
          <w:noProof/>
          <w:sz w:val="20"/>
          <w:szCs w:val="20"/>
        </w:rPr>
        <w:drawing>
          <wp:anchor distT="0" distB="0" distL="114300" distR="114300" simplePos="0" relativeHeight="251336704" behindDoc="1" locked="0" layoutInCell="0" allowOverlap="1" wp14:anchorId="2F39364D" wp14:editId="40E4F05B">
            <wp:simplePos x="0" y="0"/>
            <wp:positionH relativeFrom="column">
              <wp:posOffset>1413510</wp:posOffset>
            </wp:positionH>
            <wp:positionV relativeFrom="paragraph">
              <wp:posOffset>-17780</wp:posOffset>
            </wp:positionV>
            <wp:extent cx="52070" cy="216535"/>
            <wp:effectExtent l="0" t="0" r="0" b="0"/>
            <wp:wrapNone/>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
                    <pic:cNvPicPr>
                      <a:picLocks noChangeAspect="1" noChangeArrowheads="1"/>
                    </pic:cNvPicPr>
                  </pic:nvPicPr>
                  <pic:blipFill>
                    <a:blip r:embed="rId277"/>
                    <a:srcRect/>
                    <a:stretch>
                      <a:fillRect/>
                    </a:stretch>
                  </pic:blipFill>
                  <pic:spPr bwMode="auto">
                    <a:xfrm>
                      <a:off x="0" y="0"/>
                      <a:ext cx="52070" cy="216535"/>
                    </a:xfrm>
                    <a:prstGeom prst="rect">
                      <a:avLst/>
                    </a:prstGeom>
                    <a:noFill/>
                  </pic:spPr>
                </pic:pic>
              </a:graphicData>
            </a:graphic>
          </wp:anchor>
        </w:drawing>
      </w:r>
      <w:r>
        <w:rPr>
          <w:noProof/>
          <w:sz w:val="20"/>
          <w:szCs w:val="20"/>
        </w:rPr>
        <w:drawing>
          <wp:anchor distT="0" distB="0" distL="114300" distR="114300" simplePos="0" relativeHeight="251337728" behindDoc="1" locked="0" layoutInCell="0" allowOverlap="1" wp14:anchorId="29E5985E" wp14:editId="681328A9">
            <wp:simplePos x="0" y="0"/>
            <wp:positionH relativeFrom="column">
              <wp:posOffset>1527810</wp:posOffset>
            </wp:positionH>
            <wp:positionV relativeFrom="paragraph">
              <wp:posOffset>-17780</wp:posOffset>
            </wp:positionV>
            <wp:extent cx="52070" cy="216535"/>
            <wp:effectExtent l="0" t="0" r="0" b="0"/>
            <wp:wrapNone/>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6"/>
                    <pic:cNvPicPr>
                      <a:picLocks noChangeAspect="1" noChangeArrowheads="1"/>
                    </pic:cNvPicPr>
                  </pic:nvPicPr>
                  <pic:blipFill>
                    <a:blip r:embed="rId277"/>
                    <a:srcRect/>
                    <a:stretch>
                      <a:fillRect/>
                    </a:stretch>
                  </pic:blipFill>
                  <pic:spPr bwMode="auto">
                    <a:xfrm>
                      <a:off x="0" y="0"/>
                      <a:ext cx="52070" cy="216535"/>
                    </a:xfrm>
                    <a:prstGeom prst="rect">
                      <a:avLst/>
                    </a:prstGeom>
                    <a:noFill/>
                  </pic:spPr>
                </pic:pic>
              </a:graphicData>
            </a:graphic>
          </wp:anchor>
        </w:drawing>
      </w:r>
      <w:r>
        <w:rPr>
          <w:noProof/>
          <w:sz w:val="20"/>
          <w:szCs w:val="20"/>
        </w:rPr>
        <w:drawing>
          <wp:anchor distT="0" distB="0" distL="114300" distR="114300" simplePos="0" relativeHeight="251338752" behindDoc="1" locked="0" layoutInCell="0" allowOverlap="1" wp14:anchorId="420BC56B" wp14:editId="58A17488">
            <wp:simplePos x="0" y="0"/>
            <wp:positionH relativeFrom="column">
              <wp:posOffset>1642110</wp:posOffset>
            </wp:positionH>
            <wp:positionV relativeFrom="paragraph">
              <wp:posOffset>-17780</wp:posOffset>
            </wp:positionV>
            <wp:extent cx="52070" cy="216535"/>
            <wp:effectExtent l="0" t="0" r="0" b="0"/>
            <wp:wrapNone/>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7"/>
                    <pic:cNvPicPr>
                      <a:picLocks noChangeAspect="1" noChangeArrowheads="1"/>
                    </pic:cNvPicPr>
                  </pic:nvPicPr>
                  <pic:blipFill>
                    <a:blip r:embed="rId278"/>
                    <a:srcRect/>
                    <a:stretch>
                      <a:fillRect/>
                    </a:stretch>
                  </pic:blipFill>
                  <pic:spPr bwMode="auto">
                    <a:xfrm>
                      <a:off x="0" y="0"/>
                      <a:ext cx="52070" cy="216535"/>
                    </a:xfrm>
                    <a:prstGeom prst="rect">
                      <a:avLst/>
                    </a:prstGeom>
                    <a:noFill/>
                  </pic:spPr>
                </pic:pic>
              </a:graphicData>
            </a:graphic>
          </wp:anchor>
        </w:drawing>
      </w:r>
      <w:r>
        <w:rPr>
          <w:noProof/>
          <w:sz w:val="20"/>
          <w:szCs w:val="20"/>
        </w:rPr>
        <w:drawing>
          <wp:anchor distT="0" distB="0" distL="114300" distR="114300" simplePos="0" relativeHeight="251339776" behindDoc="1" locked="0" layoutInCell="0" allowOverlap="1" wp14:anchorId="45007D5E" wp14:editId="3ED65192">
            <wp:simplePos x="0" y="0"/>
            <wp:positionH relativeFrom="column">
              <wp:posOffset>1756410</wp:posOffset>
            </wp:positionH>
            <wp:positionV relativeFrom="paragraph">
              <wp:posOffset>-17780</wp:posOffset>
            </wp:positionV>
            <wp:extent cx="52070" cy="216535"/>
            <wp:effectExtent l="0" t="0" r="0" b="0"/>
            <wp:wrapNone/>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8"/>
                    <pic:cNvPicPr>
                      <a:picLocks noChangeAspect="1" noChangeArrowheads="1"/>
                    </pic:cNvPicPr>
                  </pic:nvPicPr>
                  <pic:blipFill>
                    <a:blip r:embed="rId270"/>
                    <a:srcRect/>
                    <a:stretch>
                      <a:fillRect/>
                    </a:stretch>
                  </pic:blipFill>
                  <pic:spPr bwMode="auto">
                    <a:xfrm>
                      <a:off x="0" y="0"/>
                      <a:ext cx="52070" cy="216535"/>
                    </a:xfrm>
                    <a:prstGeom prst="rect">
                      <a:avLst/>
                    </a:prstGeom>
                    <a:noFill/>
                  </pic:spPr>
                </pic:pic>
              </a:graphicData>
            </a:graphic>
          </wp:anchor>
        </w:drawing>
      </w:r>
      <w:r>
        <w:rPr>
          <w:noProof/>
          <w:sz w:val="20"/>
          <w:szCs w:val="20"/>
        </w:rPr>
        <w:drawing>
          <wp:anchor distT="0" distB="0" distL="114300" distR="114300" simplePos="0" relativeHeight="251340800" behindDoc="1" locked="0" layoutInCell="0" allowOverlap="1" wp14:anchorId="3F042063" wp14:editId="1C5B4158">
            <wp:simplePos x="0" y="0"/>
            <wp:positionH relativeFrom="column">
              <wp:posOffset>1871345</wp:posOffset>
            </wp:positionH>
            <wp:positionV relativeFrom="paragraph">
              <wp:posOffset>-17780</wp:posOffset>
            </wp:positionV>
            <wp:extent cx="52070" cy="216535"/>
            <wp:effectExtent l="0" t="0" r="0" b="0"/>
            <wp:wrapNone/>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9"/>
                    <pic:cNvPicPr>
                      <a:picLocks noChangeAspect="1" noChangeArrowheads="1"/>
                    </pic:cNvPicPr>
                  </pic:nvPicPr>
                  <pic:blipFill>
                    <a:blip r:embed="rId270"/>
                    <a:srcRect/>
                    <a:stretch>
                      <a:fillRect/>
                    </a:stretch>
                  </pic:blipFill>
                  <pic:spPr bwMode="auto">
                    <a:xfrm>
                      <a:off x="0" y="0"/>
                      <a:ext cx="52070" cy="216535"/>
                    </a:xfrm>
                    <a:prstGeom prst="rect">
                      <a:avLst/>
                    </a:prstGeom>
                    <a:noFill/>
                  </pic:spPr>
                </pic:pic>
              </a:graphicData>
            </a:graphic>
          </wp:anchor>
        </w:drawing>
      </w:r>
      <w:r>
        <w:rPr>
          <w:noProof/>
          <w:sz w:val="20"/>
          <w:szCs w:val="20"/>
        </w:rPr>
        <w:drawing>
          <wp:anchor distT="0" distB="0" distL="114300" distR="114300" simplePos="0" relativeHeight="251341824" behindDoc="1" locked="0" layoutInCell="0" allowOverlap="1" wp14:anchorId="73E69C77" wp14:editId="710D76B7">
            <wp:simplePos x="0" y="0"/>
            <wp:positionH relativeFrom="column">
              <wp:posOffset>1985645</wp:posOffset>
            </wp:positionH>
            <wp:positionV relativeFrom="paragraph">
              <wp:posOffset>-17780</wp:posOffset>
            </wp:positionV>
            <wp:extent cx="52070" cy="216535"/>
            <wp:effectExtent l="0" t="0" r="0" b="0"/>
            <wp:wrapNone/>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0"/>
                    <pic:cNvPicPr>
                      <a:picLocks noChangeAspect="1" noChangeArrowheads="1"/>
                    </pic:cNvPicPr>
                  </pic:nvPicPr>
                  <pic:blipFill>
                    <a:blip r:embed="rId270"/>
                    <a:srcRect/>
                    <a:stretch>
                      <a:fillRect/>
                    </a:stretch>
                  </pic:blipFill>
                  <pic:spPr bwMode="auto">
                    <a:xfrm>
                      <a:off x="0" y="0"/>
                      <a:ext cx="52070" cy="216535"/>
                    </a:xfrm>
                    <a:prstGeom prst="rect">
                      <a:avLst/>
                    </a:prstGeom>
                    <a:noFill/>
                  </pic:spPr>
                </pic:pic>
              </a:graphicData>
            </a:graphic>
          </wp:anchor>
        </w:drawing>
      </w:r>
      <w:r>
        <w:rPr>
          <w:noProof/>
          <w:sz w:val="20"/>
          <w:szCs w:val="20"/>
        </w:rPr>
        <w:drawing>
          <wp:anchor distT="0" distB="0" distL="114300" distR="114300" simplePos="0" relativeHeight="251342848" behindDoc="1" locked="0" layoutInCell="0" allowOverlap="1" wp14:anchorId="2C90437E" wp14:editId="3579F9BD">
            <wp:simplePos x="0" y="0"/>
            <wp:positionH relativeFrom="column">
              <wp:posOffset>2100580</wp:posOffset>
            </wp:positionH>
            <wp:positionV relativeFrom="paragraph">
              <wp:posOffset>-17780</wp:posOffset>
            </wp:positionV>
            <wp:extent cx="52070" cy="216535"/>
            <wp:effectExtent l="0" t="0" r="0" b="0"/>
            <wp:wrapNone/>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1"/>
                    <pic:cNvPicPr>
                      <a:picLocks noChangeAspect="1" noChangeArrowheads="1"/>
                    </pic:cNvPicPr>
                  </pic:nvPicPr>
                  <pic:blipFill>
                    <a:blip r:embed="rId270"/>
                    <a:srcRect/>
                    <a:stretch>
                      <a:fillRect/>
                    </a:stretch>
                  </pic:blipFill>
                  <pic:spPr bwMode="auto">
                    <a:xfrm>
                      <a:off x="0" y="0"/>
                      <a:ext cx="52070" cy="216535"/>
                    </a:xfrm>
                    <a:prstGeom prst="rect">
                      <a:avLst/>
                    </a:prstGeom>
                    <a:noFill/>
                  </pic:spPr>
                </pic:pic>
              </a:graphicData>
            </a:graphic>
          </wp:anchor>
        </w:drawing>
      </w:r>
      <w:r>
        <w:rPr>
          <w:noProof/>
          <w:sz w:val="20"/>
          <w:szCs w:val="20"/>
        </w:rPr>
        <w:drawing>
          <wp:anchor distT="0" distB="0" distL="114300" distR="114300" simplePos="0" relativeHeight="251343872" behindDoc="1" locked="0" layoutInCell="0" allowOverlap="1" wp14:anchorId="236E8DA5" wp14:editId="633CBF71">
            <wp:simplePos x="0" y="0"/>
            <wp:positionH relativeFrom="column">
              <wp:posOffset>2214880</wp:posOffset>
            </wp:positionH>
            <wp:positionV relativeFrom="paragraph">
              <wp:posOffset>-17780</wp:posOffset>
            </wp:positionV>
            <wp:extent cx="52070" cy="216535"/>
            <wp:effectExtent l="0" t="0" r="0" b="0"/>
            <wp:wrapNone/>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2"/>
                    <pic:cNvPicPr>
                      <a:picLocks noChangeAspect="1" noChangeArrowheads="1"/>
                    </pic:cNvPicPr>
                  </pic:nvPicPr>
                  <pic:blipFill>
                    <a:blip r:embed="rId270"/>
                    <a:srcRect/>
                    <a:stretch>
                      <a:fillRect/>
                    </a:stretch>
                  </pic:blipFill>
                  <pic:spPr bwMode="auto">
                    <a:xfrm>
                      <a:off x="0" y="0"/>
                      <a:ext cx="52070" cy="216535"/>
                    </a:xfrm>
                    <a:prstGeom prst="rect">
                      <a:avLst/>
                    </a:prstGeom>
                    <a:noFill/>
                  </pic:spPr>
                </pic:pic>
              </a:graphicData>
            </a:graphic>
          </wp:anchor>
        </w:drawing>
      </w:r>
      <w:r>
        <w:rPr>
          <w:noProof/>
          <w:sz w:val="20"/>
          <w:szCs w:val="20"/>
        </w:rPr>
        <w:drawing>
          <wp:anchor distT="0" distB="0" distL="114300" distR="114300" simplePos="0" relativeHeight="251344896" behindDoc="1" locked="0" layoutInCell="0" allowOverlap="1" wp14:anchorId="2C893D59" wp14:editId="28035D5E">
            <wp:simplePos x="0" y="0"/>
            <wp:positionH relativeFrom="column">
              <wp:posOffset>2329180</wp:posOffset>
            </wp:positionH>
            <wp:positionV relativeFrom="paragraph">
              <wp:posOffset>-17780</wp:posOffset>
            </wp:positionV>
            <wp:extent cx="52070" cy="216535"/>
            <wp:effectExtent l="0" t="0" r="0" b="0"/>
            <wp:wrapNone/>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3"/>
                    <pic:cNvPicPr>
                      <a:picLocks noChangeAspect="1" noChangeArrowheads="1"/>
                    </pic:cNvPicPr>
                  </pic:nvPicPr>
                  <pic:blipFill>
                    <a:blip r:embed="rId277"/>
                    <a:srcRect/>
                    <a:stretch>
                      <a:fillRect/>
                    </a:stretch>
                  </pic:blipFill>
                  <pic:spPr bwMode="auto">
                    <a:xfrm>
                      <a:off x="0" y="0"/>
                      <a:ext cx="52070" cy="216535"/>
                    </a:xfrm>
                    <a:prstGeom prst="rect">
                      <a:avLst/>
                    </a:prstGeom>
                    <a:noFill/>
                  </pic:spPr>
                </pic:pic>
              </a:graphicData>
            </a:graphic>
          </wp:anchor>
        </w:drawing>
      </w:r>
      <w:r>
        <w:rPr>
          <w:noProof/>
          <w:sz w:val="20"/>
          <w:szCs w:val="20"/>
        </w:rPr>
        <w:drawing>
          <wp:anchor distT="0" distB="0" distL="114300" distR="114300" simplePos="0" relativeHeight="251345920" behindDoc="1" locked="0" layoutInCell="0" allowOverlap="1" wp14:anchorId="2421B76A" wp14:editId="3C86364C">
            <wp:simplePos x="0" y="0"/>
            <wp:positionH relativeFrom="column">
              <wp:posOffset>2444115</wp:posOffset>
            </wp:positionH>
            <wp:positionV relativeFrom="paragraph">
              <wp:posOffset>-17780</wp:posOffset>
            </wp:positionV>
            <wp:extent cx="52070" cy="216535"/>
            <wp:effectExtent l="0" t="0" r="0" b="0"/>
            <wp:wrapNone/>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4"/>
                    <pic:cNvPicPr>
                      <a:picLocks noChangeAspect="1" noChangeArrowheads="1"/>
                    </pic:cNvPicPr>
                  </pic:nvPicPr>
                  <pic:blipFill>
                    <a:blip r:embed="rId277"/>
                    <a:srcRect/>
                    <a:stretch>
                      <a:fillRect/>
                    </a:stretch>
                  </pic:blipFill>
                  <pic:spPr bwMode="auto">
                    <a:xfrm>
                      <a:off x="0" y="0"/>
                      <a:ext cx="52070" cy="216535"/>
                    </a:xfrm>
                    <a:prstGeom prst="rect">
                      <a:avLst/>
                    </a:prstGeom>
                    <a:noFill/>
                  </pic:spPr>
                </pic:pic>
              </a:graphicData>
            </a:graphic>
          </wp:anchor>
        </w:drawing>
      </w:r>
      <w:r>
        <w:rPr>
          <w:noProof/>
          <w:sz w:val="20"/>
          <w:szCs w:val="20"/>
        </w:rPr>
        <w:drawing>
          <wp:anchor distT="0" distB="0" distL="114300" distR="114300" simplePos="0" relativeHeight="251346944" behindDoc="1" locked="0" layoutInCell="0" allowOverlap="1" wp14:anchorId="03DDE4D2" wp14:editId="729FEC48">
            <wp:simplePos x="0" y="0"/>
            <wp:positionH relativeFrom="column">
              <wp:posOffset>2558415</wp:posOffset>
            </wp:positionH>
            <wp:positionV relativeFrom="paragraph">
              <wp:posOffset>-17780</wp:posOffset>
            </wp:positionV>
            <wp:extent cx="52070" cy="216535"/>
            <wp:effectExtent l="0" t="0" r="0" b="0"/>
            <wp:wrapNone/>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5"/>
                    <pic:cNvPicPr>
                      <a:picLocks noChangeAspect="1" noChangeArrowheads="1"/>
                    </pic:cNvPicPr>
                  </pic:nvPicPr>
                  <pic:blipFill>
                    <a:blip r:embed="rId277"/>
                    <a:srcRect/>
                    <a:stretch>
                      <a:fillRect/>
                    </a:stretch>
                  </pic:blipFill>
                  <pic:spPr bwMode="auto">
                    <a:xfrm>
                      <a:off x="0" y="0"/>
                      <a:ext cx="52070" cy="216535"/>
                    </a:xfrm>
                    <a:prstGeom prst="rect">
                      <a:avLst/>
                    </a:prstGeom>
                    <a:noFill/>
                  </pic:spPr>
                </pic:pic>
              </a:graphicData>
            </a:graphic>
          </wp:anchor>
        </w:drawing>
      </w:r>
      <w:r>
        <w:rPr>
          <w:noProof/>
          <w:sz w:val="20"/>
          <w:szCs w:val="20"/>
        </w:rPr>
        <w:drawing>
          <wp:anchor distT="0" distB="0" distL="114300" distR="114300" simplePos="0" relativeHeight="251347968" behindDoc="1" locked="0" layoutInCell="0" allowOverlap="1" wp14:anchorId="7C38757F" wp14:editId="1D008658">
            <wp:simplePos x="0" y="0"/>
            <wp:positionH relativeFrom="column">
              <wp:posOffset>2672715</wp:posOffset>
            </wp:positionH>
            <wp:positionV relativeFrom="paragraph">
              <wp:posOffset>-17780</wp:posOffset>
            </wp:positionV>
            <wp:extent cx="52070" cy="216535"/>
            <wp:effectExtent l="0" t="0" r="0" b="0"/>
            <wp:wrapNone/>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
                    <pic:cNvPicPr>
                      <a:picLocks noChangeAspect="1" noChangeArrowheads="1"/>
                    </pic:cNvPicPr>
                  </pic:nvPicPr>
                  <pic:blipFill>
                    <a:blip r:embed="rId270"/>
                    <a:srcRect/>
                    <a:stretch>
                      <a:fillRect/>
                    </a:stretch>
                  </pic:blipFill>
                  <pic:spPr bwMode="auto">
                    <a:xfrm>
                      <a:off x="0" y="0"/>
                      <a:ext cx="52070" cy="216535"/>
                    </a:xfrm>
                    <a:prstGeom prst="rect">
                      <a:avLst/>
                    </a:prstGeom>
                    <a:noFill/>
                  </pic:spPr>
                </pic:pic>
              </a:graphicData>
            </a:graphic>
          </wp:anchor>
        </w:drawing>
      </w:r>
      <w:r>
        <w:rPr>
          <w:noProof/>
          <w:sz w:val="20"/>
          <w:szCs w:val="20"/>
        </w:rPr>
        <w:drawing>
          <wp:anchor distT="0" distB="0" distL="114300" distR="114300" simplePos="0" relativeHeight="251348992" behindDoc="1" locked="0" layoutInCell="0" allowOverlap="1" wp14:anchorId="382EA587" wp14:editId="7090F16D">
            <wp:simplePos x="0" y="0"/>
            <wp:positionH relativeFrom="column">
              <wp:posOffset>2787650</wp:posOffset>
            </wp:positionH>
            <wp:positionV relativeFrom="paragraph">
              <wp:posOffset>-17780</wp:posOffset>
            </wp:positionV>
            <wp:extent cx="52070" cy="216535"/>
            <wp:effectExtent l="0" t="0" r="0" b="0"/>
            <wp:wrapNone/>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7"/>
                    <pic:cNvPicPr>
                      <a:picLocks noChangeAspect="1" noChangeArrowheads="1"/>
                    </pic:cNvPicPr>
                  </pic:nvPicPr>
                  <pic:blipFill>
                    <a:blip r:embed="rId270"/>
                    <a:srcRect/>
                    <a:stretch>
                      <a:fillRect/>
                    </a:stretch>
                  </pic:blipFill>
                  <pic:spPr bwMode="auto">
                    <a:xfrm>
                      <a:off x="0" y="0"/>
                      <a:ext cx="52070" cy="216535"/>
                    </a:xfrm>
                    <a:prstGeom prst="rect">
                      <a:avLst/>
                    </a:prstGeom>
                    <a:noFill/>
                  </pic:spPr>
                </pic:pic>
              </a:graphicData>
            </a:graphic>
          </wp:anchor>
        </w:drawing>
      </w:r>
      <w:r>
        <w:rPr>
          <w:noProof/>
          <w:sz w:val="20"/>
          <w:szCs w:val="20"/>
        </w:rPr>
        <w:drawing>
          <wp:anchor distT="0" distB="0" distL="114300" distR="114300" simplePos="0" relativeHeight="251350016" behindDoc="1" locked="0" layoutInCell="0" allowOverlap="1" wp14:anchorId="038AC415" wp14:editId="7D91193D">
            <wp:simplePos x="0" y="0"/>
            <wp:positionH relativeFrom="column">
              <wp:posOffset>2901950</wp:posOffset>
            </wp:positionH>
            <wp:positionV relativeFrom="paragraph">
              <wp:posOffset>-17780</wp:posOffset>
            </wp:positionV>
            <wp:extent cx="52070" cy="216535"/>
            <wp:effectExtent l="0" t="0" r="0" b="0"/>
            <wp:wrapNone/>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
                    <pic:cNvPicPr>
                      <a:picLocks noChangeAspect="1" noChangeArrowheads="1"/>
                    </pic:cNvPicPr>
                  </pic:nvPicPr>
                  <pic:blipFill>
                    <a:blip r:embed="rId270"/>
                    <a:srcRect/>
                    <a:stretch>
                      <a:fillRect/>
                    </a:stretch>
                  </pic:blipFill>
                  <pic:spPr bwMode="auto">
                    <a:xfrm>
                      <a:off x="0" y="0"/>
                      <a:ext cx="52070" cy="216535"/>
                    </a:xfrm>
                    <a:prstGeom prst="rect">
                      <a:avLst/>
                    </a:prstGeom>
                    <a:noFill/>
                  </pic:spPr>
                </pic:pic>
              </a:graphicData>
            </a:graphic>
          </wp:anchor>
        </w:drawing>
      </w:r>
      <w:r>
        <w:rPr>
          <w:noProof/>
          <w:sz w:val="20"/>
          <w:szCs w:val="20"/>
        </w:rPr>
        <w:drawing>
          <wp:anchor distT="0" distB="0" distL="114300" distR="114300" simplePos="0" relativeHeight="251351040" behindDoc="1" locked="0" layoutInCell="0" allowOverlap="1" wp14:anchorId="42824188" wp14:editId="1A18C85D">
            <wp:simplePos x="0" y="0"/>
            <wp:positionH relativeFrom="column">
              <wp:posOffset>3016250</wp:posOffset>
            </wp:positionH>
            <wp:positionV relativeFrom="paragraph">
              <wp:posOffset>-17780</wp:posOffset>
            </wp:positionV>
            <wp:extent cx="52070" cy="216535"/>
            <wp:effectExtent l="0" t="0" r="0" b="0"/>
            <wp:wrapNone/>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pic:cNvPicPr>
                      <a:picLocks noChangeAspect="1" noChangeArrowheads="1"/>
                    </pic:cNvPicPr>
                  </pic:nvPicPr>
                  <pic:blipFill>
                    <a:blip r:embed="rId270"/>
                    <a:srcRect/>
                    <a:stretch>
                      <a:fillRect/>
                    </a:stretch>
                  </pic:blipFill>
                  <pic:spPr bwMode="auto">
                    <a:xfrm>
                      <a:off x="0" y="0"/>
                      <a:ext cx="52070" cy="216535"/>
                    </a:xfrm>
                    <a:prstGeom prst="rect">
                      <a:avLst/>
                    </a:prstGeom>
                    <a:noFill/>
                  </pic:spPr>
                </pic:pic>
              </a:graphicData>
            </a:graphic>
          </wp:anchor>
        </w:drawing>
      </w:r>
      <w:r>
        <w:rPr>
          <w:noProof/>
          <w:sz w:val="20"/>
          <w:szCs w:val="20"/>
        </w:rPr>
        <w:drawing>
          <wp:anchor distT="0" distB="0" distL="114300" distR="114300" simplePos="0" relativeHeight="251352064" behindDoc="1" locked="0" layoutInCell="0" allowOverlap="1" wp14:anchorId="43CB55FA" wp14:editId="6AAE2884">
            <wp:simplePos x="0" y="0"/>
            <wp:positionH relativeFrom="column">
              <wp:posOffset>3131185</wp:posOffset>
            </wp:positionH>
            <wp:positionV relativeFrom="paragraph">
              <wp:posOffset>-17780</wp:posOffset>
            </wp:positionV>
            <wp:extent cx="52070" cy="216535"/>
            <wp:effectExtent l="0" t="0" r="0" b="0"/>
            <wp:wrapNone/>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
                    <pic:cNvPicPr>
                      <a:picLocks noChangeAspect="1" noChangeArrowheads="1"/>
                    </pic:cNvPicPr>
                  </pic:nvPicPr>
                  <pic:blipFill>
                    <a:blip r:embed="rId279"/>
                    <a:srcRect/>
                    <a:stretch>
                      <a:fillRect/>
                    </a:stretch>
                  </pic:blipFill>
                  <pic:spPr bwMode="auto">
                    <a:xfrm>
                      <a:off x="0" y="0"/>
                      <a:ext cx="52070" cy="216535"/>
                    </a:xfrm>
                    <a:prstGeom prst="rect">
                      <a:avLst/>
                    </a:prstGeom>
                    <a:noFill/>
                  </pic:spPr>
                </pic:pic>
              </a:graphicData>
            </a:graphic>
          </wp:anchor>
        </w:drawing>
      </w:r>
      <w:r>
        <w:rPr>
          <w:noProof/>
          <w:sz w:val="20"/>
          <w:szCs w:val="20"/>
        </w:rPr>
        <w:drawing>
          <wp:anchor distT="0" distB="0" distL="114300" distR="114300" simplePos="0" relativeHeight="251353088" behindDoc="1" locked="0" layoutInCell="0" allowOverlap="1" wp14:anchorId="365541D8" wp14:editId="7FCBD8E7">
            <wp:simplePos x="0" y="0"/>
            <wp:positionH relativeFrom="column">
              <wp:posOffset>3245485</wp:posOffset>
            </wp:positionH>
            <wp:positionV relativeFrom="paragraph">
              <wp:posOffset>-17780</wp:posOffset>
            </wp:positionV>
            <wp:extent cx="52070" cy="216535"/>
            <wp:effectExtent l="0" t="0" r="0" b="0"/>
            <wp:wrapNone/>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
                    <pic:cNvPicPr>
                      <a:picLocks noChangeAspect="1" noChangeArrowheads="1"/>
                    </pic:cNvPicPr>
                  </pic:nvPicPr>
                  <pic:blipFill>
                    <a:blip r:embed="rId280"/>
                    <a:srcRect/>
                    <a:stretch>
                      <a:fillRect/>
                    </a:stretch>
                  </pic:blipFill>
                  <pic:spPr bwMode="auto">
                    <a:xfrm>
                      <a:off x="0" y="0"/>
                      <a:ext cx="52070" cy="216535"/>
                    </a:xfrm>
                    <a:prstGeom prst="rect">
                      <a:avLst/>
                    </a:prstGeom>
                    <a:noFill/>
                  </pic:spPr>
                </pic:pic>
              </a:graphicData>
            </a:graphic>
          </wp:anchor>
        </w:drawing>
      </w:r>
      <w:r>
        <w:rPr>
          <w:noProof/>
          <w:sz w:val="20"/>
          <w:szCs w:val="20"/>
        </w:rPr>
        <w:drawing>
          <wp:anchor distT="0" distB="0" distL="114300" distR="114300" simplePos="0" relativeHeight="251354112" behindDoc="1" locked="0" layoutInCell="0" allowOverlap="1" wp14:anchorId="4A4D032A" wp14:editId="077F35CE">
            <wp:simplePos x="0" y="0"/>
            <wp:positionH relativeFrom="column">
              <wp:posOffset>3359785</wp:posOffset>
            </wp:positionH>
            <wp:positionV relativeFrom="paragraph">
              <wp:posOffset>-17780</wp:posOffset>
            </wp:positionV>
            <wp:extent cx="52070" cy="216535"/>
            <wp:effectExtent l="0" t="0" r="0" b="0"/>
            <wp:wrapNone/>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
                    <pic:cNvPicPr>
                      <a:picLocks noChangeAspect="1" noChangeArrowheads="1"/>
                    </pic:cNvPicPr>
                  </pic:nvPicPr>
                  <pic:blipFill>
                    <a:blip r:embed="rId281"/>
                    <a:srcRect/>
                    <a:stretch>
                      <a:fillRect/>
                    </a:stretch>
                  </pic:blipFill>
                  <pic:spPr bwMode="auto">
                    <a:xfrm>
                      <a:off x="0" y="0"/>
                      <a:ext cx="52070" cy="216535"/>
                    </a:xfrm>
                    <a:prstGeom prst="rect">
                      <a:avLst/>
                    </a:prstGeom>
                    <a:noFill/>
                  </pic:spPr>
                </pic:pic>
              </a:graphicData>
            </a:graphic>
          </wp:anchor>
        </w:drawing>
      </w:r>
      <w:r>
        <w:rPr>
          <w:noProof/>
          <w:sz w:val="20"/>
          <w:szCs w:val="20"/>
        </w:rPr>
        <w:drawing>
          <wp:anchor distT="0" distB="0" distL="114300" distR="114300" simplePos="0" relativeHeight="251355136" behindDoc="1" locked="0" layoutInCell="0" allowOverlap="1" wp14:anchorId="363FE79E" wp14:editId="4CA572B0">
            <wp:simplePos x="0" y="0"/>
            <wp:positionH relativeFrom="column">
              <wp:posOffset>3474720</wp:posOffset>
            </wp:positionH>
            <wp:positionV relativeFrom="paragraph">
              <wp:posOffset>-17780</wp:posOffset>
            </wp:positionV>
            <wp:extent cx="52070" cy="216535"/>
            <wp:effectExtent l="0" t="0" r="0" b="0"/>
            <wp:wrapNone/>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
                    <pic:cNvPicPr>
                      <a:picLocks noChangeAspect="1" noChangeArrowheads="1"/>
                    </pic:cNvPicPr>
                  </pic:nvPicPr>
                  <pic:blipFill>
                    <a:blip r:embed="rId282"/>
                    <a:srcRect/>
                    <a:stretch>
                      <a:fillRect/>
                    </a:stretch>
                  </pic:blipFill>
                  <pic:spPr bwMode="auto">
                    <a:xfrm>
                      <a:off x="0" y="0"/>
                      <a:ext cx="52070" cy="216535"/>
                    </a:xfrm>
                    <a:prstGeom prst="rect">
                      <a:avLst/>
                    </a:prstGeom>
                    <a:noFill/>
                  </pic:spPr>
                </pic:pic>
              </a:graphicData>
            </a:graphic>
          </wp:anchor>
        </w:drawing>
      </w:r>
      <w:r>
        <w:rPr>
          <w:noProof/>
          <w:sz w:val="20"/>
          <w:szCs w:val="20"/>
        </w:rPr>
        <w:drawing>
          <wp:anchor distT="0" distB="0" distL="114300" distR="114300" simplePos="0" relativeHeight="251356160" behindDoc="1" locked="0" layoutInCell="0" allowOverlap="1" wp14:anchorId="022D9F0F" wp14:editId="2B3BC31D">
            <wp:simplePos x="0" y="0"/>
            <wp:positionH relativeFrom="column">
              <wp:posOffset>3589020</wp:posOffset>
            </wp:positionH>
            <wp:positionV relativeFrom="paragraph">
              <wp:posOffset>-17780</wp:posOffset>
            </wp:positionV>
            <wp:extent cx="52070" cy="216535"/>
            <wp:effectExtent l="0" t="0" r="0" b="0"/>
            <wp:wrapNone/>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4"/>
                    <pic:cNvPicPr>
                      <a:picLocks noChangeAspect="1" noChangeArrowheads="1"/>
                    </pic:cNvPicPr>
                  </pic:nvPicPr>
                  <pic:blipFill>
                    <a:blip r:embed="rId277"/>
                    <a:srcRect/>
                    <a:stretch>
                      <a:fillRect/>
                    </a:stretch>
                  </pic:blipFill>
                  <pic:spPr bwMode="auto">
                    <a:xfrm>
                      <a:off x="0" y="0"/>
                      <a:ext cx="52070" cy="216535"/>
                    </a:xfrm>
                    <a:prstGeom prst="rect">
                      <a:avLst/>
                    </a:prstGeom>
                    <a:noFill/>
                  </pic:spPr>
                </pic:pic>
              </a:graphicData>
            </a:graphic>
          </wp:anchor>
        </w:drawing>
      </w:r>
      <w:r>
        <w:rPr>
          <w:noProof/>
          <w:sz w:val="20"/>
          <w:szCs w:val="20"/>
        </w:rPr>
        <w:drawing>
          <wp:anchor distT="0" distB="0" distL="114300" distR="114300" simplePos="0" relativeHeight="251357184" behindDoc="1" locked="0" layoutInCell="0" allowOverlap="1" wp14:anchorId="2EB90003" wp14:editId="0A4240B8">
            <wp:simplePos x="0" y="0"/>
            <wp:positionH relativeFrom="column">
              <wp:posOffset>3703320</wp:posOffset>
            </wp:positionH>
            <wp:positionV relativeFrom="paragraph">
              <wp:posOffset>-17780</wp:posOffset>
            </wp:positionV>
            <wp:extent cx="52070" cy="216535"/>
            <wp:effectExtent l="0" t="0" r="0" b="0"/>
            <wp:wrapNone/>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5"/>
                    <pic:cNvPicPr>
                      <a:picLocks noChangeAspect="1" noChangeArrowheads="1"/>
                    </pic:cNvPicPr>
                  </pic:nvPicPr>
                  <pic:blipFill>
                    <a:blip r:embed="rId277"/>
                    <a:srcRect/>
                    <a:stretch>
                      <a:fillRect/>
                    </a:stretch>
                  </pic:blipFill>
                  <pic:spPr bwMode="auto">
                    <a:xfrm>
                      <a:off x="0" y="0"/>
                      <a:ext cx="52070" cy="216535"/>
                    </a:xfrm>
                    <a:prstGeom prst="rect">
                      <a:avLst/>
                    </a:prstGeom>
                    <a:noFill/>
                  </pic:spPr>
                </pic:pic>
              </a:graphicData>
            </a:graphic>
          </wp:anchor>
        </w:drawing>
      </w:r>
      <w:r>
        <w:rPr>
          <w:noProof/>
          <w:sz w:val="20"/>
          <w:szCs w:val="20"/>
        </w:rPr>
        <w:drawing>
          <wp:anchor distT="0" distB="0" distL="114300" distR="114300" simplePos="0" relativeHeight="251358208" behindDoc="1" locked="0" layoutInCell="0" allowOverlap="1" wp14:anchorId="2AB98D37" wp14:editId="2B6B3D91">
            <wp:simplePos x="0" y="0"/>
            <wp:positionH relativeFrom="column">
              <wp:posOffset>3818255</wp:posOffset>
            </wp:positionH>
            <wp:positionV relativeFrom="paragraph">
              <wp:posOffset>-17780</wp:posOffset>
            </wp:positionV>
            <wp:extent cx="52070" cy="216535"/>
            <wp:effectExtent l="0" t="0" r="0" b="0"/>
            <wp:wrapNone/>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6"/>
                    <pic:cNvPicPr>
                      <a:picLocks noChangeAspect="1" noChangeArrowheads="1"/>
                    </pic:cNvPicPr>
                  </pic:nvPicPr>
                  <pic:blipFill>
                    <a:blip r:embed="rId283"/>
                    <a:srcRect/>
                    <a:stretch>
                      <a:fillRect/>
                    </a:stretch>
                  </pic:blipFill>
                  <pic:spPr bwMode="auto">
                    <a:xfrm>
                      <a:off x="0" y="0"/>
                      <a:ext cx="52070" cy="216535"/>
                    </a:xfrm>
                    <a:prstGeom prst="rect">
                      <a:avLst/>
                    </a:prstGeom>
                    <a:noFill/>
                  </pic:spPr>
                </pic:pic>
              </a:graphicData>
            </a:graphic>
          </wp:anchor>
        </w:drawing>
      </w:r>
      <w:r>
        <w:rPr>
          <w:noProof/>
          <w:sz w:val="20"/>
          <w:szCs w:val="20"/>
        </w:rPr>
        <w:drawing>
          <wp:anchor distT="0" distB="0" distL="114300" distR="114300" simplePos="0" relativeHeight="251359232" behindDoc="1" locked="0" layoutInCell="0" allowOverlap="1" wp14:anchorId="4C259B32" wp14:editId="59BFBDDB">
            <wp:simplePos x="0" y="0"/>
            <wp:positionH relativeFrom="column">
              <wp:posOffset>3932555</wp:posOffset>
            </wp:positionH>
            <wp:positionV relativeFrom="paragraph">
              <wp:posOffset>-17780</wp:posOffset>
            </wp:positionV>
            <wp:extent cx="52070" cy="216535"/>
            <wp:effectExtent l="0" t="0" r="0" b="0"/>
            <wp:wrapNone/>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
                    <pic:cNvPicPr>
                      <a:picLocks noChangeAspect="1" noChangeArrowheads="1"/>
                    </pic:cNvPicPr>
                  </pic:nvPicPr>
                  <pic:blipFill>
                    <a:blip r:embed="rId270"/>
                    <a:srcRect/>
                    <a:stretch>
                      <a:fillRect/>
                    </a:stretch>
                  </pic:blipFill>
                  <pic:spPr bwMode="auto">
                    <a:xfrm>
                      <a:off x="0" y="0"/>
                      <a:ext cx="52070" cy="216535"/>
                    </a:xfrm>
                    <a:prstGeom prst="rect">
                      <a:avLst/>
                    </a:prstGeom>
                    <a:noFill/>
                  </pic:spPr>
                </pic:pic>
              </a:graphicData>
            </a:graphic>
          </wp:anchor>
        </w:drawing>
      </w:r>
      <w:r>
        <w:rPr>
          <w:noProof/>
          <w:sz w:val="20"/>
          <w:szCs w:val="20"/>
        </w:rPr>
        <w:drawing>
          <wp:anchor distT="0" distB="0" distL="114300" distR="114300" simplePos="0" relativeHeight="251360256" behindDoc="1" locked="0" layoutInCell="0" allowOverlap="1" wp14:anchorId="2BE35B98" wp14:editId="4C3D9250">
            <wp:simplePos x="0" y="0"/>
            <wp:positionH relativeFrom="column">
              <wp:posOffset>4046855</wp:posOffset>
            </wp:positionH>
            <wp:positionV relativeFrom="paragraph">
              <wp:posOffset>-17780</wp:posOffset>
            </wp:positionV>
            <wp:extent cx="52070" cy="216535"/>
            <wp:effectExtent l="0" t="0" r="0" b="0"/>
            <wp:wrapNone/>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
                    <pic:cNvPicPr>
                      <a:picLocks noChangeAspect="1" noChangeArrowheads="1"/>
                    </pic:cNvPicPr>
                  </pic:nvPicPr>
                  <pic:blipFill>
                    <a:blip r:embed="rId284"/>
                    <a:srcRect/>
                    <a:stretch>
                      <a:fillRect/>
                    </a:stretch>
                  </pic:blipFill>
                  <pic:spPr bwMode="auto">
                    <a:xfrm>
                      <a:off x="0" y="0"/>
                      <a:ext cx="52070" cy="216535"/>
                    </a:xfrm>
                    <a:prstGeom prst="rect">
                      <a:avLst/>
                    </a:prstGeom>
                    <a:noFill/>
                  </pic:spPr>
                </pic:pic>
              </a:graphicData>
            </a:graphic>
          </wp:anchor>
        </w:drawing>
      </w:r>
      <w:r>
        <w:rPr>
          <w:noProof/>
          <w:sz w:val="20"/>
          <w:szCs w:val="20"/>
        </w:rPr>
        <w:drawing>
          <wp:anchor distT="0" distB="0" distL="114300" distR="114300" simplePos="0" relativeHeight="251361280" behindDoc="1" locked="0" layoutInCell="0" allowOverlap="1" wp14:anchorId="7122D476" wp14:editId="603DA50E">
            <wp:simplePos x="0" y="0"/>
            <wp:positionH relativeFrom="column">
              <wp:posOffset>4161790</wp:posOffset>
            </wp:positionH>
            <wp:positionV relativeFrom="paragraph">
              <wp:posOffset>-17780</wp:posOffset>
            </wp:positionV>
            <wp:extent cx="52070" cy="216535"/>
            <wp:effectExtent l="0" t="0" r="0" b="0"/>
            <wp:wrapNone/>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
                    <pic:cNvPicPr>
                      <a:picLocks noChangeAspect="1" noChangeArrowheads="1"/>
                    </pic:cNvPicPr>
                  </pic:nvPicPr>
                  <pic:blipFill>
                    <a:blip r:embed="rId270"/>
                    <a:srcRect/>
                    <a:stretch>
                      <a:fillRect/>
                    </a:stretch>
                  </pic:blipFill>
                  <pic:spPr bwMode="auto">
                    <a:xfrm>
                      <a:off x="0" y="0"/>
                      <a:ext cx="52070" cy="216535"/>
                    </a:xfrm>
                    <a:prstGeom prst="rect">
                      <a:avLst/>
                    </a:prstGeom>
                    <a:noFill/>
                  </pic:spPr>
                </pic:pic>
              </a:graphicData>
            </a:graphic>
          </wp:anchor>
        </w:drawing>
      </w:r>
      <w:r>
        <w:rPr>
          <w:noProof/>
          <w:sz w:val="20"/>
          <w:szCs w:val="20"/>
        </w:rPr>
        <w:drawing>
          <wp:anchor distT="0" distB="0" distL="114300" distR="114300" simplePos="0" relativeHeight="251362304" behindDoc="1" locked="0" layoutInCell="0" allowOverlap="1" wp14:anchorId="37F20365" wp14:editId="5A791674">
            <wp:simplePos x="0" y="0"/>
            <wp:positionH relativeFrom="column">
              <wp:posOffset>4276090</wp:posOffset>
            </wp:positionH>
            <wp:positionV relativeFrom="paragraph">
              <wp:posOffset>-17780</wp:posOffset>
            </wp:positionV>
            <wp:extent cx="52070" cy="216535"/>
            <wp:effectExtent l="0" t="0" r="0" b="0"/>
            <wp:wrapNone/>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pic:cNvPicPr>
                      <a:picLocks noChangeAspect="1" noChangeArrowheads="1"/>
                    </pic:cNvPicPr>
                  </pic:nvPicPr>
                  <pic:blipFill>
                    <a:blip r:embed="rId270"/>
                    <a:srcRect/>
                    <a:stretch>
                      <a:fillRect/>
                    </a:stretch>
                  </pic:blipFill>
                  <pic:spPr bwMode="auto">
                    <a:xfrm>
                      <a:off x="0" y="0"/>
                      <a:ext cx="52070" cy="216535"/>
                    </a:xfrm>
                    <a:prstGeom prst="rect">
                      <a:avLst/>
                    </a:prstGeom>
                    <a:noFill/>
                  </pic:spPr>
                </pic:pic>
              </a:graphicData>
            </a:graphic>
          </wp:anchor>
        </w:drawing>
      </w:r>
      <w:r>
        <w:rPr>
          <w:noProof/>
          <w:sz w:val="20"/>
          <w:szCs w:val="20"/>
        </w:rPr>
        <w:drawing>
          <wp:anchor distT="0" distB="0" distL="114300" distR="114300" simplePos="0" relativeHeight="251363328" behindDoc="1" locked="0" layoutInCell="0" allowOverlap="1" wp14:anchorId="725F3508" wp14:editId="49826C64">
            <wp:simplePos x="0" y="0"/>
            <wp:positionH relativeFrom="column">
              <wp:posOffset>4390390</wp:posOffset>
            </wp:positionH>
            <wp:positionV relativeFrom="paragraph">
              <wp:posOffset>-17780</wp:posOffset>
            </wp:positionV>
            <wp:extent cx="52070" cy="216535"/>
            <wp:effectExtent l="0" t="0" r="0" b="0"/>
            <wp:wrapNone/>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
                    <pic:cNvPicPr>
                      <a:picLocks noChangeAspect="1" noChangeArrowheads="1"/>
                    </pic:cNvPicPr>
                  </pic:nvPicPr>
                  <pic:blipFill>
                    <a:blip r:embed="rId270"/>
                    <a:srcRect/>
                    <a:stretch>
                      <a:fillRect/>
                    </a:stretch>
                  </pic:blipFill>
                  <pic:spPr bwMode="auto">
                    <a:xfrm>
                      <a:off x="0" y="0"/>
                      <a:ext cx="52070" cy="216535"/>
                    </a:xfrm>
                    <a:prstGeom prst="rect">
                      <a:avLst/>
                    </a:prstGeom>
                    <a:noFill/>
                  </pic:spPr>
                </pic:pic>
              </a:graphicData>
            </a:graphic>
          </wp:anchor>
        </w:drawing>
      </w:r>
      <w:r>
        <w:rPr>
          <w:noProof/>
          <w:sz w:val="20"/>
          <w:szCs w:val="20"/>
        </w:rPr>
        <w:drawing>
          <wp:anchor distT="0" distB="0" distL="114300" distR="114300" simplePos="0" relativeHeight="251364352" behindDoc="1" locked="0" layoutInCell="0" allowOverlap="1" wp14:anchorId="2B85152A" wp14:editId="2B89C81F">
            <wp:simplePos x="0" y="0"/>
            <wp:positionH relativeFrom="column">
              <wp:posOffset>4505325</wp:posOffset>
            </wp:positionH>
            <wp:positionV relativeFrom="paragraph">
              <wp:posOffset>-17780</wp:posOffset>
            </wp:positionV>
            <wp:extent cx="52070" cy="216535"/>
            <wp:effectExtent l="0" t="0" r="0" b="0"/>
            <wp:wrapNone/>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2"/>
                    <pic:cNvPicPr>
                      <a:picLocks noChangeAspect="1" noChangeArrowheads="1"/>
                    </pic:cNvPicPr>
                  </pic:nvPicPr>
                  <pic:blipFill>
                    <a:blip r:embed="rId277"/>
                    <a:srcRect/>
                    <a:stretch>
                      <a:fillRect/>
                    </a:stretch>
                  </pic:blipFill>
                  <pic:spPr bwMode="auto">
                    <a:xfrm>
                      <a:off x="0" y="0"/>
                      <a:ext cx="52070" cy="216535"/>
                    </a:xfrm>
                    <a:prstGeom prst="rect">
                      <a:avLst/>
                    </a:prstGeom>
                    <a:noFill/>
                  </pic:spPr>
                </pic:pic>
              </a:graphicData>
            </a:graphic>
          </wp:anchor>
        </w:drawing>
      </w:r>
      <w:r>
        <w:rPr>
          <w:noProof/>
          <w:sz w:val="20"/>
          <w:szCs w:val="20"/>
        </w:rPr>
        <w:drawing>
          <wp:anchor distT="0" distB="0" distL="114300" distR="114300" simplePos="0" relativeHeight="251365376" behindDoc="1" locked="0" layoutInCell="0" allowOverlap="1" wp14:anchorId="5FCF1B43" wp14:editId="2755B68D">
            <wp:simplePos x="0" y="0"/>
            <wp:positionH relativeFrom="column">
              <wp:posOffset>4619625</wp:posOffset>
            </wp:positionH>
            <wp:positionV relativeFrom="paragraph">
              <wp:posOffset>-17780</wp:posOffset>
            </wp:positionV>
            <wp:extent cx="52070" cy="216535"/>
            <wp:effectExtent l="0" t="0" r="0" b="0"/>
            <wp:wrapNone/>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3"/>
                    <pic:cNvPicPr>
                      <a:picLocks noChangeAspect="1" noChangeArrowheads="1"/>
                    </pic:cNvPicPr>
                  </pic:nvPicPr>
                  <pic:blipFill>
                    <a:blip r:embed="rId277"/>
                    <a:srcRect/>
                    <a:stretch>
                      <a:fillRect/>
                    </a:stretch>
                  </pic:blipFill>
                  <pic:spPr bwMode="auto">
                    <a:xfrm>
                      <a:off x="0" y="0"/>
                      <a:ext cx="52070" cy="216535"/>
                    </a:xfrm>
                    <a:prstGeom prst="rect">
                      <a:avLst/>
                    </a:prstGeom>
                    <a:noFill/>
                  </pic:spPr>
                </pic:pic>
              </a:graphicData>
            </a:graphic>
          </wp:anchor>
        </w:drawing>
      </w:r>
      <w:r>
        <w:rPr>
          <w:noProof/>
          <w:sz w:val="20"/>
          <w:szCs w:val="20"/>
        </w:rPr>
        <w:drawing>
          <wp:anchor distT="0" distB="0" distL="114300" distR="114300" simplePos="0" relativeHeight="251366400" behindDoc="1" locked="0" layoutInCell="0" allowOverlap="1" wp14:anchorId="1E491791" wp14:editId="7519CF11">
            <wp:simplePos x="0" y="0"/>
            <wp:positionH relativeFrom="column">
              <wp:posOffset>4734560</wp:posOffset>
            </wp:positionH>
            <wp:positionV relativeFrom="paragraph">
              <wp:posOffset>-17780</wp:posOffset>
            </wp:positionV>
            <wp:extent cx="52070" cy="216535"/>
            <wp:effectExtent l="0" t="0" r="0" b="0"/>
            <wp:wrapNone/>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4"/>
                    <pic:cNvPicPr>
                      <a:picLocks noChangeAspect="1" noChangeArrowheads="1"/>
                    </pic:cNvPicPr>
                  </pic:nvPicPr>
                  <pic:blipFill>
                    <a:blip r:embed="rId277"/>
                    <a:srcRect/>
                    <a:stretch>
                      <a:fillRect/>
                    </a:stretch>
                  </pic:blipFill>
                  <pic:spPr bwMode="auto">
                    <a:xfrm>
                      <a:off x="0" y="0"/>
                      <a:ext cx="52070" cy="216535"/>
                    </a:xfrm>
                    <a:prstGeom prst="rect">
                      <a:avLst/>
                    </a:prstGeom>
                    <a:noFill/>
                  </pic:spPr>
                </pic:pic>
              </a:graphicData>
            </a:graphic>
          </wp:anchor>
        </w:drawing>
      </w:r>
      <w:r>
        <w:rPr>
          <w:noProof/>
          <w:sz w:val="20"/>
          <w:szCs w:val="20"/>
        </w:rPr>
        <w:drawing>
          <wp:anchor distT="0" distB="0" distL="114300" distR="114300" simplePos="0" relativeHeight="251367424" behindDoc="1" locked="0" layoutInCell="0" allowOverlap="1" wp14:anchorId="7A29C49F" wp14:editId="2F68F4EF">
            <wp:simplePos x="0" y="0"/>
            <wp:positionH relativeFrom="column">
              <wp:posOffset>4848860</wp:posOffset>
            </wp:positionH>
            <wp:positionV relativeFrom="paragraph">
              <wp:posOffset>-17780</wp:posOffset>
            </wp:positionV>
            <wp:extent cx="52070" cy="216535"/>
            <wp:effectExtent l="0" t="0" r="0" b="0"/>
            <wp:wrapNone/>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5"/>
                    <pic:cNvPicPr>
                      <a:picLocks noChangeAspect="1" noChangeArrowheads="1"/>
                    </pic:cNvPicPr>
                  </pic:nvPicPr>
                  <pic:blipFill>
                    <a:blip r:embed="rId270"/>
                    <a:srcRect/>
                    <a:stretch>
                      <a:fillRect/>
                    </a:stretch>
                  </pic:blipFill>
                  <pic:spPr bwMode="auto">
                    <a:xfrm>
                      <a:off x="0" y="0"/>
                      <a:ext cx="52070" cy="216535"/>
                    </a:xfrm>
                    <a:prstGeom prst="rect">
                      <a:avLst/>
                    </a:prstGeom>
                    <a:noFill/>
                  </pic:spPr>
                </pic:pic>
              </a:graphicData>
            </a:graphic>
          </wp:anchor>
        </w:drawing>
      </w:r>
      <w:r>
        <w:rPr>
          <w:noProof/>
          <w:sz w:val="20"/>
          <w:szCs w:val="20"/>
        </w:rPr>
        <w:drawing>
          <wp:anchor distT="0" distB="0" distL="114300" distR="114300" simplePos="0" relativeHeight="251368448" behindDoc="1" locked="0" layoutInCell="0" allowOverlap="1" wp14:anchorId="68894153" wp14:editId="749BF872">
            <wp:simplePos x="0" y="0"/>
            <wp:positionH relativeFrom="column">
              <wp:posOffset>4963160</wp:posOffset>
            </wp:positionH>
            <wp:positionV relativeFrom="paragraph">
              <wp:posOffset>-17780</wp:posOffset>
            </wp:positionV>
            <wp:extent cx="52070" cy="216535"/>
            <wp:effectExtent l="0" t="0" r="0" b="0"/>
            <wp:wrapNone/>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
                    <pic:cNvPicPr>
                      <a:picLocks noChangeAspect="1" noChangeArrowheads="1"/>
                    </pic:cNvPicPr>
                  </pic:nvPicPr>
                  <pic:blipFill>
                    <a:blip r:embed="rId270"/>
                    <a:srcRect/>
                    <a:stretch>
                      <a:fillRect/>
                    </a:stretch>
                  </pic:blipFill>
                  <pic:spPr bwMode="auto">
                    <a:xfrm>
                      <a:off x="0" y="0"/>
                      <a:ext cx="52070" cy="216535"/>
                    </a:xfrm>
                    <a:prstGeom prst="rect">
                      <a:avLst/>
                    </a:prstGeom>
                    <a:noFill/>
                  </pic:spPr>
                </pic:pic>
              </a:graphicData>
            </a:graphic>
          </wp:anchor>
        </w:drawing>
      </w:r>
      <w:r>
        <w:rPr>
          <w:noProof/>
          <w:sz w:val="20"/>
          <w:szCs w:val="20"/>
        </w:rPr>
        <w:drawing>
          <wp:anchor distT="0" distB="0" distL="114300" distR="114300" simplePos="0" relativeHeight="251369472" behindDoc="1" locked="0" layoutInCell="0" allowOverlap="1" wp14:anchorId="1E9731D1" wp14:editId="295ED0E8">
            <wp:simplePos x="0" y="0"/>
            <wp:positionH relativeFrom="column">
              <wp:posOffset>5077460</wp:posOffset>
            </wp:positionH>
            <wp:positionV relativeFrom="paragraph">
              <wp:posOffset>-17780</wp:posOffset>
            </wp:positionV>
            <wp:extent cx="52070" cy="216535"/>
            <wp:effectExtent l="0" t="0" r="0" b="0"/>
            <wp:wrapNone/>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7"/>
                    <pic:cNvPicPr>
                      <a:picLocks noChangeAspect="1" noChangeArrowheads="1"/>
                    </pic:cNvPicPr>
                  </pic:nvPicPr>
                  <pic:blipFill>
                    <a:blip r:embed="rId285"/>
                    <a:srcRect/>
                    <a:stretch>
                      <a:fillRect/>
                    </a:stretch>
                  </pic:blipFill>
                  <pic:spPr bwMode="auto">
                    <a:xfrm>
                      <a:off x="0" y="0"/>
                      <a:ext cx="52070" cy="216535"/>
                    </a:xfrm>
                    <a:prstGeom prst="rect">
                      <a:avLst/>
                    </a:prstGeom>
                    <a:noFill/>
                  </pic:spPr>
                </pic:pic>
              </a:graphicData>
            </a:graphic>
          </wp:anchor>
        </w:drawing>
      </w:r>
      <w:r>
        <w:rPr>
          <w:noProof/>
          <w:sz w:val="20"/>
          <w:szCs w:val="20"/>
        </w:rPr>
        <w:drawing>
          <wp:anchor distT="0" distB="0" distL="114300" distR="114300" simplePos="0" relativeHeight="251370496" behindDoc="1" locked="0" layoutInCell="0" allowOverlap="1" wp14:anchorId="35810DAD" wp14:editId="32F684EF">
            <wp:simplePos x="0" y="0"/>
            <wp:positionH relativeFrom="column">
              <wp:posOffset>5192395</wp:posOffset>
            </wp:positionH>
            <wp:positionV relativeFrom="paragraph">
              <wp:posOffset>-17780</wp:posOffset>
            </wp:positionV>
            <wp:extent cx="52070" cy="216535"/>
            <wp:effectExtent l="0" t="0" r="0" b="0"/>
            <wp:wrapNone/>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
                    <pic:cNvPicPr>
                      <a:picLocks noChangeAspect="1" noChangeArrowheads="1"/>
                    </pic:cNvPicPr>
                  </pic:nvPicPr>
                  <pic:blipFill>
                    <a:blip r:embed="rId286"/>
                    <a:srcRect/>
                    <a:stretch>
                      <a:fillRect/>
                    </a:stretch>
                  </pic:blipFill>
                  <pic:spPr bwMode="auto">
                    <a:xfrm>
                      <a:off x="0" y="0"/>
                      <a:ext cx="52070" cy="216535"/>
                    </a:xfrm>
                    <a:prstGeom prst="rect">
                      <a:avLst/>
                    </a:prstGeom>
                    <a:noFill/>
                  </pic:spPr>
                </pic:pic>
              </a:graphicData>
            </a:graphic>
          </wp:anchor>
        </w:drawing>
      </w:r>
      <w:r>
        <w:rPr>
          <w:noProof/>
          <w:sz w:val="20"/>
          <w:szCs w:val="20"/>
        </w:rPr>
        <w:drawing>
          <wp:anchor distT="0" distB="0" distL="114300" distR="114300" simplePos="0" relativeHeight="251371520" behindDoc="1" locked="0" layoutInCell="0" allowOverlap="1" wp14:anchorId="36568B8F" wp14:editId="3134B269">
            <wp:simplePos x="0" y="0"/>
            <wp:positionH relativeFrom="column">
              <wp:posOffset>5306695</wp:posOffset>
            </wp:positionH>
            <wp:positionV relativeFrom="paragraph">
              <wp:posOffset>-17780</wp:posOffset>
            </wp:positionV>
            <wp:extent cx="52070" cy="216535"/>
            <wp:effectExtent l="0" t="0" r="0" b="0"/>
            <wp:wrapNone/>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pic:cNvPicPr>
                      <a:picLocks noChangeAspect="1" noChangeArrowheads="1"/>
                    </pic:cNvPicPr>
                  </pic:nvPicPr>
                  <pic:blipFill>
                    <a:blip r:embed="rId270"/>
                    <a:srcRect/>
                    <a:stretch>
                      <a:fillRect/>
                    </a:stretch>
                  </pic:blipFill>
                  <pic:spPr bwMode="auto">
                    <a:xfrm>
                      <a:off x="0" y="0"/>
                      <a:ext cx="52070" cy="216535"/>
                    </a:xfrm>
                    <a:prstGeom prst="rect">
                      <a:avLst/>
                    </a:prstGeom>
                    <a:noFill/>
                  </pic:spPr>
                </pic:pic>
              </a:graphicData>
            </a:graphic>
          </wp:anchor>
        </w:drawing>
      </w:r>
      <w:r>
        <w:rPr>
          <w:noProof/>
          <w:sz w:val="20"/>
          <w:szCs w:val="20"/>
        </w:rPr>
        <w:drawing>
          <wp:anchor distT="0" distB="0" distL="114300" distR="114300" simplePos="0" relativeHeight="251372544" behindDoc="1" locked="0" layoutInCell="0" allowOverlap="1" wp14:anchorId="4DAD283B" wp14:editId="06ED4138">
            <wp:simplePos x="0" y="0"/>
            <wp:positionH relativeFrom="column">
              <wp:posOffset>5420995</wp:posOffset>
            </wp:positionH>
            <wp:positionV relativeFrom="paragraph">
              <wp:posOffset>-17780</wp:posOffset>
            </wp:positionV>
            <wp:extent cx="52070" cy="216535"/>
            <wp:effectExtent l="0" t="0" r="0" b="0"/>
            <wp:wrapNone/>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pic:cNvPicPr>
                      <a:picLocks noChangeAspect="1" noChangeArrowheads="1"/>
                    </pic:cNvPicPr>
                  </pic:nvPicPr>
                  <pic:blipFill>
                    <a:blip r:embed="rId287"/>
                    <a:srcRect/>
                    <a:stretch>
                      <a:fillRect/>
                    </a:stretch>
                  </pic:blipFill>
                  <pic:spPr bwMode="auto">
                    <a:xfrm>
                      <a:off x="0" y="0"/>
                      <a:ext cx="52070" cy="216535"/>
                    </a:xfrm>
                    <a:prstGeom prst="rect">
                      <a:avLst/>
                    </a:prstGeom>
                    <a:noFill/>
                  </pic:spPr>
                </pic:pic>
              </a:graphicData>
            </a:graphic>
          </wp:anchor>
        </w:drawing>
      </w:r>
      <w:r>
        <w:rPr>
          <w:noProof/>
          <w:sz w:val="20"/>
          <w:szCs w:val="20"/>
        </w:rPr>
        <w:drawing>
          <wp:anchor distT="0" distB="0" distL="114300" distR="114300" simplePos="0" relativeHeight="251373568" behindDoc="1" locked="0" layoutInCell="0" allowOverlap="1" wp14:anchorId="56EBB664" wp14:editId="2BC10B3F">
            <wp:simplePos x="0" y="0"/>
            <wp:positionH relativeFrom="column">
              <wp:posOffset>5535930</wp:posOffset>
            </wp:positionH>
            <wp:positionV relativeFrom="paragraph">
              <wp:posOffset>-17780</wp:posOffset>
            </wp:positionV>
            <wp:extent cx="52070" cy="216535"/>
            <wp:effectExtent l="0" t="0" r="0" b="0"/>
            <wp:wrapNone/>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
                    <pic:cNvPicPr>
                      <a:picLocks noChangeAspect="1" noChangeArrowheads="1"/>
                    </pic:cNvPicPr>
                  </pic:nvPicPr>
                  <pic:blipFill>
                    <a:blip r:embed="rId277"/>
                    <a:srcRect/>
                    <a:stretch>
                      <a:fillRect/>
                    </a:stretch>
                  </pic:blipFill>
                  <pic:spPr bwMode="auto">
                    <a:xfrm>
                      <a:off x="0" y="0"/>
                      <a:ext cx="52070" cy="216535"/>
                    </a:xfrm>
                    <a:prstGeom prst="rect">
                      <a:avLst/>
                    </a:prstGeom>
                    <a:noFill/>
                  </pic:spPr>
                </pic:pic>
              </a:graphicData>
            </a:graphic>
          </wp:anchor>
        </w:drawing>
      </w:r>
      <w:r>
        <w:rPr>
          <w:noProof/>
          <w:sz w:val="20"/>
          <w:szCs w:val="20"/>
        </w:rPr>
        <w:drawing>
          <wp:anchor distT="0" distB="0" distL="114300" distR="114300" simplePos="0" relativeHeight="251374592" behindDoc="1" locked="0" layoutInCell="0" allowOverlap="1" wp14:anchorId="27D93F76" wp14:editId="546467F5">
            <wp:simplePos x="0" y="0"/>
            <wp:positionH relativeFrom="column">
              <wp:posOffset>5650230</wp:posOffset>
            </wp:positionH>
            <wp:positionV relativeFrom="paragraph">
              <wp:posOffset>-17780</wp:posOffset>
            </wp:positionV>
            <wp:extent cx="52070" cy="216535"/>
            <wp:effectExtent l="0" t="0" r="0" b="0"/>
            <wp:wrapNone/>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pic:cNvPicPr>
                      <a:picLocks noChangeAspect="1" noChangeArrowheads="1"/>
                    </pic:cNvPicPr>
                  </pic:nvPicPr>
                  <pic:blipFill>
                    <a:blip r:embed="rId288"/>
                    <a:srcRect/>
                    <a:stretch>
                      <a:fillRect/>
                    </a:stretch>
                  </pic:blipFill>
                  <pic:spPr bwMode="auto">
                    <a:xfrm>
                      <a:off x="0" y="0"/>
                      <a:ext cx="52070" cy="216535"/>
                    </a:xfrm>
                    <a:prstGeom prst="rect">
                      <a:avLst/>
                    </a:prstGeom>
                    <a:noFill/>
                  </pic:spPr>
                </pic:pic>
              </a:graphicData>
            </a:graphic>
          </wp:anchor>
        </w:drawing>
      </w:r>
      <w:r>
        <w:rPr>
          <w:noProof/>
          <w:sz w:val="20"/>
          <w:szCs w:val="20"/>
        </w:rPr>
        <w:drawing>
          <wp:anchor distT="0" distB="0" distL="114300" distR="114300" simplePos="0" relativeHeight="251375616" behindDoc="1" locked="0" layoutInCell="0" allowOverlap="1" wp14:anchorId="2AF516E5" wp14:editId="177C1075">
            <wp:simplePos x="0" y="0"/>
            <wp:positionH relativeFrom="column">
              <wp:posOffset>5765165</wp:posOffset>
            </wp:positionH>
            <wp:positionV relativeFrom="paragraph">
              <wp:posOffset>-17780</wp:posOffset>
            </wp:positionV>
            <wp:extent cx="52070" cy="216535"/>
            <wp:effectExtent l="0" t="0" r="0" b="0"/>
            <wp:wrapNone/>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3"/>
                    <pic:cNvPicPr>
                      <a:picLocks noChangeAspect="1" noChangeArrowheads="1"/>
                    </pic:cNvPicPr>
                  </pic:nvPicPr>
                  <pic:blipFill>
                    <a:blip r:embed="rId289"/>
                    <a:srcRect/>
                    <a:stretch>
                      <a:fillRect/>
                    </a:stretch>
                  </pic:blipFill>
                  <pic:spPr bwMode="auto">
                    <a:xfrm>
                      <a:off x="0" y="0"/>
                      <a:ext cx="52070" cy="216535"/>
                    </a:xfrm>
                    <a:prstGeom prst="rect">
                      <a:avLst/>
                    </a:prstGeom>
                    <a:noFill/>
                  </pic:spPr>
                </pic:pic>
              </a:graphicData>
            </a:graphic>
          </wp:anchor>
        </w:drawing>
      </w:r>
      <w:r>
        <w:rPr>
          <w:noProof/>
          <w:sz w:val="20"/>
          <w:szCs w:val="20"/>
        </w:rPr>
        <w:drawing>
          <wp:anchor distT="0" distB="0" distL="114300" distR="114300" simplePos="0" relativeHeight="251376640" behindDoc="1" locked="0" layoutInCell="0" allowOverlap="1" wp14:anchorId="0D901400" wp14:editId="6B5C0004">
            <wp:simplePos x="0" y="0"/>
            <wp:positionH relativeFrom="column">
              <wp:posOffset>5879465</wp:posOffset>
            </wp:positionH>
            <wp:positionV relativeFrom="paragraph">
              <wp:posOffset>-17780</wp:posOffset>
            </wp:positionV>
            <wp:extent cx="52070" cy="216535"/>
            <wp:effectExtent l="0" t="0" r="0" b="0"/>
            <wp:wrapNone/>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4"/>
                    <pic:cNvPicPr>
                      <a:picLocks noChangeAspect="1" noChangeArrowheads="1"/>
                    </pic:cNvPicPr>
                  </pic:nvPicPr>
                  <pic:blipFill>
                    <a:blip r:embed="rId270"/>
                    <a:srcRect/>
                    <a:stretch>
                      <a:fillRect/>
                    </a:stretch>
                  </pic:blipFill>
                  <pic:spPr bwMode="auto">
                    <a:xfrm>
                      <a:off x="0" y="0"/>
                      <a:ext cx="52070" cy="216535"/>
                    </a:xfrm>
                    <a:prstGeom prst="rect">
                      <a:avLst/>
                    </a:prstGeom>
                    <a:noFill/>
                  </pic:spPr>
                </pic:pic>
              </a:graphicData>
            </a:graphic>
          </wp:anchor>
        </w:drawing>
      </w:r>
      <w:r>
        <w:rPr>
          <w:noProof/>
          <w:sz w:val="20"/>
          <w:szCs w:val="20"/>
        </w:rPr>
        <w:drawing>
          <wp:anchor distT="0" distB="0" distL="114300" distR="114300" simplePos="0" relativeHeight="251377664" behindDoc="1" locked="0" layoutInCell="0" allowOverlap="1" wp14:anchorId="43798640" wp14:editId="28201533">
            <wp:simplePos x="0" y="0"/>
            <wp:positionH relativeFrom="column">
              <wp:posOffset>5993765</wp:posOffset>
            </wp:positionH>
            <wp:positionV relativeFrom="paragraph">
              <wp:posOffset>-17780</wp:posOffset>
            </wp:positionV>
            <wp:extent cx="52070" cy="216535"/>
            <wp:effectExtent l="0" t="0" r="0" b="0"/>
            <wp:wrapNone/>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
                    <pic:cNvPicPr>
                      <a:picLocks noChangeAspect="1" noChangeArrowheads="1"/>
                    </pic:cNvPicPr>
                  </pic:nvPicPr>
                  <pic:blipFill>
                    <a:blip r:embed="rId270"/>
                    <a:srcRect/>
                    <a:stretch>
                      <a:fillRect/>
                    </a:stretch>
                  </pic:blipFill>
                  <pic:spPr bwMode="auto">
                    <a:xfrm>
                      <a:off x="0" y="0"/>
                      <a:ext cx="52070" cy="216535"/>
                    </a:xfrm>
                    <a:prstGeom prst="rect">
                      <a:avLst/>
                    </a:prstGeom>
                    <a:noFill/>
                  </pic:spPr>
                </pic:pic>
              </a:graphicData>
            </a:graphic>
          </wp:anchor>
        </w:drawing>
      </w:r>
      <w:r>
        <w:rPr>
          <w:noProof/>
          <w:sz w:val="20"/>
          <w:szCs w:val="20"/>
        </w:rPr>
        <w:drawing>
          <wp:anchor distT="0" distB="0" distL="114300" distR="114300" simplePos="0" relativeHeight="251378688" behindDoc="1" locked="0" layoutInCell="0" allowOverlap="1" wp14:anchorId="71DA1818" wp14:editId="56DB575D">
            <wp:simplePos x="0" y="0"/>
            <wp:positionH relativeFrom="column">
              <wp:posOffset>6108065</wp:posOffset>
            </wp:positionH>
            <wp:positionV relativeFrom="paragraph">
              <wp:posOffset>-17780</wp:posOffset>
            </wp:positionV>
            <wp:extent cx="52070" cy="216535"/>
            <wp:effectExtent l="0" t="0" r="0" b="0"/>
            <wp:wrapNone/>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
                    <pic:cNvPicPr>
                      <a:picLocks noChangeAspect="1" noChangeArrowheads="1"/>
                    </pic:cNvPicPr>
                  </pic:nvPicPr>
                  <pic:blipFill>
                    <a:blip r:embed="rId290"/>
                    <a:srcRect/>
                    <a:stretch>
                      <a:fillRect/>
                    </a:stretch>
                  </pic:blipFill>
                  <pic:spPr bwMode="auto">
                    <a:xfrm>
                      <a:off x="0" y="0"/>
                      <a:ext cx="52070" cy="216535"/>
                    </a:xfrm>
                    <a:prstGeom prst="rect">
                      <a:avLst/>
                    </a:prstGeom>
                    <a:noFill/>
                  </pic:spPr>
                </pic:pic>
              </a:graphicData>
            </a:graphic>
          </wp:anchor>
        </w:drawing>
      </w:r>
      <w:r>
        <w:rPr>
          <w:noProof/>
          <w:sz w:val="20"/>
          <w:szCs w:val="20"/>
        </w:rPr>
        <w:drawing>
          <wp:anchor distT="0" distB="0" distL="114300" distR="114300" simplePos="0" relativeHeight="251379712" behindDoc="1" locked="0" layoutInCell="0" allowOverlap="1" wp14:anchorId="37B3745C" wp14:editId="7A83C4A3">
            <wp:simplePos x="0" y="0"/>
            <wp:positionH relativeFrom="column">
              <wp:posOffset>6223000</wp:posOffset>
            </wp:positionH>
            <wp:positionV relativeFrom="paragraph">
              <wp:posOffset>-17780</wp:posOffset>
            </wp:positionV>
            <wp:extent cx="52070" cy="216535"/>
            <wp:effectExtent l="0" t="0" r="0" b="0"/>
            <wp:wrapNone/>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
                    <pic:cNvPicPr>
                      <a:picLocks noChangeAspect="1" noChangeArrowheads="1"/>
                    </pic:cNvPicPr>
                  </pic:nvPicPr>
                  <pic:blipFill>
                    <a:blip r:embed="rId291"/>
                    <a:srcRect/>
                    <a:stretch>
                      <a:fillRect/>
                    </a:stretch>
                  </pic:blipFill>
                  <pic:spPr bwMode="auto">
                    <a:xfrm>
                      <a:off x="0" y="0"/>
                      <a:ext cx="52070" cy="216535"/>
                    </a:xfrm>
                    <a:prstGeom prst="rect">
                      <a:avLst/>
                    </a:prstGeom>
                    <a:noFill/>
                  </pic:spPr>
                </pic:pic>
              </a:graphicData>
            </a:graphic>
          </wp:anchor>
        </w:drawing>
      </w:r>
      <w:r>
        <w:rPr>
          <w:noProof/>
          <w:sz w:val="20"/>
          <w:szCs w:val="20"/>
        </w:rPr>
        <w:drawing>
          <wp:anchor distT="0" distB="0" distL="114300" distR="114300" simplePos="0" relativeHeight="251380736" behindDoc="1" locked="0" layoutInCell="0" allowOverlap="1" wp14:anchorId="2C1B8B8A" wp14:editId="37C4FD62">
            <wp:simplePos x="0" y="0"/>
            <wp:positionH relativeFrom="column">
              <wp:posOffset>6337300</wp:posOffset>
            </wp:positionH>
            <wp:positionV relativeFrom="paragraph">
              <wp:posOffset>-17780</wp:posOffset>
            </wp:positionV>
            <wp:extent cx="52070" cy="216535"/>
            <wp:effectExtent l="0" t="0" r="0" b="0"/>
            <wp:wrapNone/>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8"/>
                    <pic:cNvPicPr>
                      <a:picLocks noChangeAspect="1" noChangeArrowheads="1"/>
                    </pic:cNvPicPr>
                  </pic:nvPicPr>
                  <pic:blipFill>
                    <a:blip r:embed="rId270"/>
                    <a:srcRect/>
                    <a:stretch>
                      <a:fillRect/>
                    </a:stretch>
                  </pic:blipFill>
                  <pic:spPr bwMode="auto">
                    <a:xfrm>
                      <a:off x="0" y="0"/>
                      <a:ext cx="52070" cy="216535"/>
                    </a:xfrm>
                    <a:prstGeom prst="rect">
                      <a:avLst/>
                    </a:prstGeom>
                    <a:noFill/>
                  </pic:spPr>
                </pic:pic>
              </a:graphicData>
            </a:graphic>
          </wp:anchor>
        </w:drawing>
      </w:r>
      <w:r>
        <w:rPr>
          <w:noProof/>
          <w:sz w:val="20"/>
          <w:szCs w:val="20"/>
        </w:rPr>
        <w:drawing>
          <wp:anchor distT="0" distB="0" distL="114300" distR="114300" simplePos="0" relativeHeight="251381760" behindDoc="1" locked="0" layoutInCell="0" allowOverlap="1" wp14:anchorId="1B3960AF" wp14:editId="033EE960">
            <wp:simplePos x="0" y="0"/>
            <wp:positionH relativeFrom="column">
              <wp:posOffset>6452235</wp:posOffset>
            </wp:positionH>
            <wp:positionV relativeFrom="paragraph">
              <wp:posOffset>-17780</wp:posOffset>
            </wp:positionV>
            <wp:extent cx="52070" cy="216535"/>
            <wp:effectExtent l="0" t="0" r="0" b="0"/>
            <wp:wrapNone/>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pic:cNvPicPr>
                      <a:picLocks noChangeAspect="1" noChangeArrowheads="1"/>
                    </pic:cNvPicPr>
                  </pic:nvPicPr>
                  <pic:blipFill>
                    <a:blip r:embed="rId292"/>
                    <a:srcRect/>
                    <a:stretch>
                      <a:fillRect/>
                    </a:stretch>
                  </pic:blipFill>
                  <pic:spPr bwMode="auto">
                    <a:xfrm>
                      <a:off x="0" y="0"/>
                      <a:ext cx="52070" cy="216535"/>
                    </a:xfrm>
                    <a:prstGeom prst="rect">
                      <a:avLst/>
                    </a:prstGeom>
                    <a:noFill/>
                  </pic:spPr>
                </pic:pic>
              </a:graphicData>
            </a:graphic>
          </wp:anchor>
        </w:drawing>
      </w:r>
      <w:r>
        <w:rPr>
          <w:noProof/>
          <w:sz w:val="20"/>
          <w:szCs w:val="20"/>
        </w:rPr>
        <w:drawing>
          <wp:anchor distT="0" distB="0" distL="114300" distR="114300" simplePos="0" relativeHeight="251382784" behindDoc="1" locked="0" layoutInCell="0" allowOverlap="1" wp14:anchorId="1F8BCC83" wp14:editId="51317FC1">
            <wp:simplePos x="0" y="0"/>
            <wp:positionH relativeFrom="column">
              <wp:posOffset>6566535</wp:posOffset>
            </wp:positionH>
            <wp:positionV relativeFrom="paragraph">
              <wp:posOffset>-17780</wp:posOffset>
            </wp:positionV>
            <wp:extent cx="52070" cy="216535"/>
            <wp:effectExtent l="0" t="0" r="0" b="0"/>
            <wp:wrapNone/>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pic:cNvPicPr>
                      <a:picLocks noChangeAspect="1" noChangeArrowheads="1"/>
                    </pic:cNvPicPr>
                  </pic:nvPicPr>
                  <pic:blipFill>
                    <a:blip r:embed="rId277"/>
                    <a:srcRect/>
                    <a:stretch>
                      <a:fillRect/>
                    </a:stretch>
                  </pic:blipFill>
                  <pic:spPr bwMode="auto">
                    <a:xfrm>
                      <a:off x="0" y="0"/>
                      <a:ext cx="52070" cy="216535"/>
                    </a:xfrm>
                    <a:prstGeom prst="rect">
                      <a:avLst/>
                    </a:prstGeom>
                    <a:noFill/>
                  </pic:spPr>
                </pic:pic>
              </a:graphicData>
            </a:graphic>
          </wp:anchor>
        </w:drawing>
      </w:r>
      <w:r>
        <w:rPr>
          <w:noProof/>
          <w:sz w:val="20"/>
          <w:szCs w:val="20"/>
        </w:rPr>
        <w:drawing>
          <wp:anchor distT="0" distB="0" distL="114300" distR="114300" simplePos="0" relativeHeight="251383808" behindDoc="1" locked="0" layoutInCell="0" allowOverlap="1" wp14:anchorId="72FEE880" wp14:editId="382A6B17">
            <wp:simplePos x="0" y="0"/>
            <wp:positionH relativeFrom="column">
              <wp:posOffset>6680835</wp:posOffset>
            </wp:positionH>
            <wp:positionV relativeFrom="paragraph">
              <wp:posOffset>-17780</wp:posOffset>
            </wp:positionV>
            <wp:extent cx="52070" cy="216535"/>
            <wp:effectExtent l="0" t="0" r="0" b="0"/>
            <wp:wrapNone/>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
                    <pic:cNvPicPr>
                      <a:picLocks noChangeAspect="1" noChangeArrowheads="1"/>
                    </pic:cNvPicPr>
                  </pic:nvPicPr>
                  <pic:blipFill>
                    <a:blip r:embed="rId277"/>
                    <a:srcRect/>
                    <a:stretch>
                      <a:fillRect/>
                    </a:stretch>
                  </pic:blipFill>
                  <pic:spPr bwMode="auto">
                    <a:xfrm>
                      <a:off x="0" y="0"/>
                      <a:ext cx="52070" cy="216535"/>
                    </a:xfrm>
                    <a:prstGeom prst="rect">
                      <a:avLst/>
                    </a:prstGeom>
                    <a:noFill/>
                  </pic:spPr>
                </pic:pic>
              </a:graphicData>
            </a:graphic>
          </wp:anchor>
        </w:drawing>
      </w:r>
      <w:r>
        <w:rPr>
          <w:noProof/>
          <w:sz w:val="20"/>
          <w:szCs w:val="20"/>
        </w:rPr>
        <w:drawing>
          <wp:anchor distT="0" distB="0" distL="114300" distR="114300" simplePos="0" relativeHeight="251384832" behindDoc="1" locked="0" layoutInCell="0" allowOverlap="1" wp14:anchorId="4E5B1D1C" wp14:editId="18788727">
            <wp:simplePos x="0" y="0"/>
            <wp:positionH relativeFrom="column">
              <wp:posOffset>6795770</wp:posOffset>
            </wp:positionH>
            <wp:positionV relativeFrom="paragraph">
              <wp:posOffset>-17780</wp:posOffset>
            </wp:positionV>
            <wp:extent cx="52070" cy="216535"/>
            <wp:effectExtent l="0" t="0" r="0" b="0"/>
            <wp:wrapNone/>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
                    <pic:cNvPicPr>
                      <a:picLocks noChangeAspect="1" noChangeArrowheads="1"/>
                    </pic:cNvPicPr>
                  </pic:nvPicPr>
                  <pic:blipFill>
                    <a:blip r:embed="rId277"/>
                    <a:srcRect/>
                    <a:stretch>
                      <a:fillRect/>
                    </a:stretch>
                  </pic:blipFill>
                  <pic:spPr bwMode="auto">
                    <a:xfrm>
                      <a:off x="0" y="0"/>
                      <a:ext cx="52070" cy="216535"/>
                    </a:xfrm>
                    <a:prstGeom prst="rect">
                      <a:avLst/>
                    </a:prstGeom>
                    <a:noFill/>
                  </pic:spPr>
                </pic:pic>
              </a:graphicData>
            </a:graphic>
          </wp:anchor>
        </w:drawing>
      </w:r>
      <w:r>
        <w:rPr>
          <w:noProof/>
          <w:sz w:val="20"/>
          <w:szCs w:val="20"/>
        </w:rPr>
        <w:drawing>
          <wp:anchor distT="0" distB="0" distL="114300" distR="114300" simplePos="0" relativeHeight="251385856" behindDoc="1" locked="0" layoutInCell="0" allowOverlap="1" wp14:anchorId="62E59DAF" wp14:editId="1DDF3D76">
            <wp:simplePos x="0" y="0"/>
            <wp:positionH relativeFrom="column">
              <wp:posOffset>6910070</wp:posOffset>
            </wp:positionH>
            <wp:positionV relativeFrom="paragraph">
              <wp:posOffset>-17780</wp:posOffset>
            </wp:positionV>
            <wp:extent cx="52070" cy="216535"/>
            <wp:effectExtent l="0" t="0" r="0" b="0"/>
            <wp:wrapNone/>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3"/>
                    <pic:cNvPicPr>
                      <a:picLocks noChangeAspect="1" noChangeArrowheads="1"/>
                    </pic:cNvPicPr>
                  </pic:nvPicPr>
                  <pic:blipFill>
                    <a:blip r:embed="rId277"/>
                    <a:srcRect/>
                    <a:stretch>
                      <a:fillRect/>
                    </a:stretch>
                  </pic:blipFill>
                  <pic:spPr bwMode="auto">
                    <a:xfrm>
                      <a:off x="0" y="0"/>
                      <a:ext cx="52070" cy="216535"/>
                    </a:xfrm>
                    <a:prstGeom prst="rect">
                      <a:avLst/>
                    </a:prstGeom>
                    <a:noFill/>
                  </pic:spPr>
                </pic:pic>
              </a:graphicData>
            </a:graphic>
          </wp:anchor>
        </w:drawing>
      </w:r>
      <w:r>
        <w:rPr>
          <w:noProof/>
          <w:sz w:val="20"/>
          <w:szCs w:val="20"/>
        </w:rPr>
        <w:drawing>
          <wp:anchor distT="0" distB="0" distL="114300" distR="114300" simplePos="0" relativeHeight="251386880" behindDoc="1" locked="0" layoutInCell="0" allowOverlap="1" wp14:anchorId="18458726" wp14:editId="3E5E87E2">
            <wp:simplePos x="0" y="0"/>
            <wp:positionH relativeFrom="column">
              <wp:posOffset>7024370</wp:posOffset>
            </wp:positionH>
            <wp:positionV relativeFrom="paragraph">
              <wp:posOffset>-17780</wp:posOffset>
            </wp:positionV>
            <wp:extent cx="52070" cy="216535"/>
            <wp:effectExtent l="0" t="0" r="0" b="0"/>
            <wp:wrapNone/>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4"/>
                    <pic:cNvPicPr>
                      <a:picLocks noChangeAspect="1" noChangeArrowheads="1"/>
                    </pic:cNvPicPr>
                  </pic:nvPicPr>
                  <pic:blipFill>
                    <a:blip r:embed="rId270"/>
                    <a:srcRect/>
                    <a:stretch>
                      <a:fillRect/>
                    </a:stretch>
                  </pic:blipFill>
                  <pic:spPr bwMode="auto">
                    <a:xfrm>
                      <a:off x="0" y="0"/>
                      <a:ext cx="52070" cy="216535"/>
                    </a:xfrm>
                    <a:prstGeom prst="rect">
                      <a:avLst/>
                    </a:prstGeom>
                    <a:noFill/>
                  </pic:spPr>
                </pic:pic>
              </a:graphicData>
            </a:graphic>
          </wp:anchor>
        </w:drawing>
      </w:r>
      <w:r>
        <w:rPr>
          <w:noProof/>
          <w:sz w:val="20"/>
          <w:szCs w:val="20"/>
        </w:rPr>
        <w:drawing>
          <wp:anchor distT="0" distB="0" distL="114300" distR="114300" simplePos="0" relativeHeight="251387904" behindDoc="1" locked="0" layoutInCell="0" allowOverlap="1" wp14:anchorId="4B8FC317" wp14:editId="653C28F6">
            <wp:simplePos x="0" y="0"/>
            <wp:positionH relativeFrom="column">
              <wp:posOffset>7139305</wp:posOffset>
            </wp:positionH>
            <wp:positionV relativeFrom="paragraph">
              <wp:posOffset>-17780</wp:posOffset>
            </wp:positionV>
            <wp:extent cx="52070" cy="216535"/>
            <wp:effectExtent l="0" t="0" r="0" b="0"/>
            <wp:wrapNone/>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5"/>
                    <pic:cNvPicPr>
                      <a:picLocks noChangeAspect="1" noChangeArrowheads="1"/>
                    </pic:cNvPicPr>
                  </pic:nvPicPr>
                  <pic:blipFill>
                    <a:blip r:embed="rId270"/>
                    <a:srcRect/>
                    <a:stretch>
                      <a:fillRect/>
                    </a:stretch>
                  </pic:blipFill>
                  <pic:spPr bwMode="auto">
                    <a:xfrm>
                      <a:off x="0" y="0"/>
                      <a:ext cx="52070" cy="216535"/>
                    </a:xfrm>
                    <a:prstGeom prst="rect">
                      <a:avLst/>
                    </a:prstGeom>
                    <a:noFill/>
                  </pic:spPr>
                </pic:pic>
              </a:graphicData>
            </a:graphic>
          </wp:anchor>
        </w:drawing>
      </w:r>
      <w:r>
        <w:rPr>
          <w:noProof/>
          <w:sz w:val="20"/>
          <w:szCs w:val="20"/>
        </w:rPr>
        <w:drawing>
          <wp:anchor distT="0" distB="0" distL="114300" distR="114300" simplePos="0" relativeHeight="251388928" behindDoc="1" locked="0" layoutInCell="0" allowOverlap="1" wp14:anchorId="4FFC5CE1" wp14:editId="1F83F2B7">
            <wp:simplePos x="0" y="0"/>
            <wp:positionH relativeFrom="column">
              <wp:posOffset>7253605</wp:posOffset>
            </wp:positionH>
            <wp:positionV relativeFrom="paragraph">
              <wp:posOffset>-17780</wp:posOffset>
            </wp:positionV>
            <wp:extent cx="52070" cy="216535"/>
            <wp:effectExtent l="0" t="0" r="0" b="0"/>
            <wp:wrapNone/>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6"/>
                    <pic:cNvPicPr>
                      <a:picLocks noChangeAspect="1" noChangeArrowheads="1"/>
                    </pic:cNvPicPr>
                  </pic:nvPicPr>
                  <pic:blipFill>
                    <a:blip r:embed="rId293"/>
                    <a:srcRect/>
                    <a:stretch>
                      <a:fillRect/>
                    </a:stretch>
                  </pic:blipFill>
                  <pic:spPr bwMode="auto">
                    <a:xfrm>
                      <a:off x="0" y="0"/>
                      <a:ext cx="52070" cy="216535"/>
                    </a:xfrm>
                    <a:prstGeom prst="rect">
                      <a:avLst/>
                    </a:prstGeom>
                    <a:noFill/>
                  </pic:spPr>
                </pic:pic>
              </a:graphicData>
            </a:graphic>
          </wp:anchor>
        </w:drawing>
      </w:r>
      <w:r>
        <w:rPr>
          <w:noProof/>
          <w:sz w:val="20"/>
          <w:szCs w:val="20"/>
        </w:rPr>
        <w:drawing>
          <wp:anchor distT="0" distB="0" distL="114300" distR="114300" simplePos="0" relativeHeight="251389952" behindDoc="1" locked="0" layoutInCell="0" allowOverlap="1" wp14:anchorId="24031B31" wp14:editId="2636EFEF">
            <wp:simplePos x="0" y="0"/>
            <wp:positionH relativeFrom="column">
              <wp:posOffset>7367905</wp:posOffset>
            </wp:positionH>
            <wp:positionV relativeFrom="paragraph">
              <wp:posOffset>-17780</wp:posOffset>
            </wp:positionV>
            <wp:extent cx="52070" cy="216535"/>
            <wp:effectExtent l="0" t="0" r="0" b="0"/>
            <wp:wrapNone/>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7"/>
                    <pic:cNvPicPr>
                      <a:picLocks noChangeAspect="1" noChangeArrowheads="1"/>
                    </pic:cNvPicPr>
                  </pic:nvPicPr>
                  <pic:blipFill>
                    <a:blip r:embed="rId270"/>
                    <a:srcRect/>
                    <a:stretch>
                      <a:fillRect/>
                    </a:stretch>
                  </pic:blipFill>
                  <pic:spPr bwMode="auto">
                    <a:xfrm>
                      <a:off x="0" y="0"/>
                      <a:ext cx="52070" cy="216535"/>
                    </a:xfrm>
                    <a:prstGeom prst="rect">
                      <a:avLst/>
                    </a:prstGeom>
                    <a:noFill/>
                  </pic:spPr>
                </pic:pic>
              </a:graphicData>
            </a:graphic>
          </wp:anchor>
        </w:drawing>
      </w:r>
      <w:r>
        <w:rPr>
          <w:noProof/>
          <w:sz w:val="20"/>
          <w:szCs w:val="20"/>
        </w:rPr>
        <w:drawing>
          <wp:anchor distT="0" distB="0" distL="114300" distR="114300" simplePos="0" relativeHeight="251390976" behindDoc="1" locked="0" layoutInCell="0" allowOverlap="1" wp14:anchorId="249F6217" wp14:editId="1182E406">
            <wp:simplePos x="0" y="0"/>
            <wp:positionH relativeFrom="column">
              <wp:posOffset>7482840</wp:posOffset>
            </wp:positionH>
            <wp:positionV relativeFrom="paragraph">
              <wp:posOffset>-17780</wp:posOffset>
            </wp:positionV>
            <wp:extent cx="52070" cy="216535"/>
            <wp:effectExtent l="0" t="0" r="0" b="0"/>
            <wp:wrapNone/>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
                    <pic:cNvPicPr>
                      <a:picLocks noChangeAspect="1" noChangeArrowheads="1"/>
                    </pic:cNvPicPr>
                  </pic:nvPicPr>
                  <pic:blipFill>
                    <a:blip r:embed="rId270"/>
                    <a:srcRect/>
                    <a:stretch>
                      <a:fillRect/>
                    </a:stretch>
                  </pic:blipFill>
                  <pic:spPr bwMode="auto">
                    <a:xfrm>
                      <a:off x="0" y="0"/>
                      <a:ext cx="52070" cy="216535"/>
                    </a:xfrm>
                    <a:prstGeom prst="rect">
                      <a:avLst/>
                    </a:prstGeom>
                    <a:noFill/>
                  </pic:spPr>
                </pic:pic>
              </a:graphicData>
            </a:graphic>
          </wp:anchor>
        </w:drawing>
      </w:r>
      <w:r>
        <w:rPr>
          <w:noProof/>
          <w:sz w:val="20"/>
          <w:szCs w:val="20"/>
        </w:rPr>
        <w:drawing>
          <wp:anchor distT="0" distB="0" distL="114300" distR="114300" simplePos="0" relativeHeight="251392000" behindDoc="1" locked="0" layoutInCell="0" allowOverlap="1" wp14:anchorId="65728196" wp14:editId="74E2354D">
            <wp:simplePos x="0" y="0"/>
            <wp:positionH relativeFrom="column">
              <wp:posOffset>7597140</wp:posOffset>
            </wp:positionH>
            <wp:positionV relativeFrom="paragraph">
              <wp:posOffset>-17780</wp:posOffset>
            </wp:positionV>
            <wp:extent cx="52070" cy="216535"/>
            <wp:effectExtent l="0" t="0" r="0" b="0"/>
            <wp:wrapNone/>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9"/>
                    <pic:cNvPicPr>
                      <a:picLocks noChangeAspect="1" noChangeArrowheads="1"/>
                    </pic:cNvPicPr>
                  </pic:nvPicPr>
                  <pic:blipFill>
                    <a:blip r:embed="rId270"/>
                    <a:srcRect/>
                    <a:stretch>
                      <a:fillRect/>
                    </a:stretch>
                  </pic:blipFill>
                  <pic:spPr bwMode="auto">
                    <a:xfrm>
                      <a:off x="0" y="0"/>
                      <a:ext cx="52070" cy="216535"/>
                    </a:xfrm>
                    <a:prstGeom prst="rect">
                      <a:avLst/>
                    </a:prstGeom>
                    <a:noFill/>
                  </pic:spPr>
                </pic:pic>
              </a:graphicData>
            </a:graphic>
          </wp:anchor>
        </w:drawing>
      </w:r>
      <w:r>
        <w:rPr>
          <w:noProof/>
          <w:sz w:val="20"/>
          <w:szCs w:val="20"/>
        </w:rPr>
        <w:drawing>
          <wp:anchor distT="0" distB="0" distL="114300" distR="114300" simplePos="0" relativeHeight="251393024" behindDoc="1" locked="0" layoutInCell="0" allowOverlap="1" wp14:anchorId="2523B4B3" wp14:editId="65D7F5E4">
            <wp:simplePos x="0" y="0"/>
            <wp:positionH relativeFrom="column">
              <wp:posOffset>7711440</wp:posOffset>
            </wp:positionH>
            <wp:positionV relativeFrom="paragraph">
              <wp:posOffset>-17780</wp:posOffset>
            </wp:positionV>
            <wp:extent cx="52070" cy="216535"/>
            <wp:effectExtent l="0" t="0" r="0" b="0"/>
            <wp:wrapNone/>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pic:cNvPicPr>
                      <a:picLocks noChangeAspect="1" noChangeArrowheads="1"/>
                    </pic:cNvPicPr>
                  </pic:nvPicPr>
                  <pic:blipFill>
                    <a:blip r:embed="rId277"/>
                    <a:srcRect/>
                    <a:stretch>
                      <a:fillRect/>
                    </a:stretch>
                  </pic:blipFill>
                  <pic:spPr bwMode="auto">
                    <a:xfrm>
                      <a:off x="0" y="0"/>
                      <a:ext cx="52070" cy="216535"/>
                    </a:xfrm>
                    <a:prstGeom prst="rect">
                      <a:avLst/>
                    </a:prstGeom>
                    <a:noFill/>
                  </pic:spPr>
                </pic:pic>
              </a:graphicData>
            </a:graphic>
          </wp:anchor>
        </w:drawing>
      </w:r>
      <w:r>
        <w:rPr>
          <w:noProof/>
          <w:sz w:val="20"/>
          <w:szCs w:val="20"/>
        </w:rPr>
        <w:drawing>
          <wp:anchor distT="0" distB="0" distL="114300" distR="114300" simplePos="0" relativeHeight="251394048" behindDoc="1" locked="0" layoutInCell="0" allowOverlap="1" wp14:anchorId="290114E1" wp14:editId="298AC88B">
            <wp:simplePos x="0" y="0"/>
            <wp:positionH relativeFrom="column">
              <wp:posOffset>7826375</wp:posOffset>
            </wp:positionH>
            <wp:positionV relativeFrom="paragraph">
              <wp:posOffset>-17780</wp:posOffset>
            </wp:positionV>
            <wp:extent cx="52070" cy="216535"/>
            <wp:effectExtent l="0" t="0" r="0" b="0"/>
            <wp:wrapNone/>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pic:cNvPicPr>
                      <a:picLocks noChangeAspect="1" noChangeArrowheads="1"/>
                    </pic:cNvPicPr>
                  </pic:nvPicPr>
                  <pic:blipFill>
                    <a:blip r:embed="rId277"/>
                    <a:srcRect/>
                    <a:stretch>
                      <a:fillRect/>
                    </a:stretch>
                  </pic:blipFill>
                  <pic:spPr bwMode="auto">
                    <a:xfrm>
                      <a:off x="0" y="0"/>
                      <a:ext cx="52070" cy="216535"/>
                    </a:xfrm>
                    <a:prstGeom prst="rect">
                      <a:avLst/>
                    </a:prstGeom>
                    <a:noFill/>
                  </pic:spPr>
                </pic:pic>
              </a:graphicData>
            </a:graphic>
          </wp:anchor>
        </w:drawing>
      </w:r>
      <w:r>
        <w:rPr>
          <w:noProof/>
          <w:sz w:val="20"/>
          <w:szCs w:val="20"/>
        </w:rPr>
        <w:drawing>
          <wp:anchor distT="0" distB="0" distL="114300" distR="114300" simplePos="0" relativeHeight="251395072" behindDoc="1" locked="0" layoutInCell="0" allowOverlap="1" wp14:anchorId="4C3C36F1" wp14:editId="3D14891A">
            <wp:simplePos x="0" y="0"/>
            <wp:positionH relativeFrom="column">
              <wp:posOffset>7940675</wp:posOffset>
            </wp:positionH>
            <wp:positionV relativeFrom="paragraph">
              <wp:posOffset>-17780</wp:posOffset>
            </wp:positionV>
            <wp:extent cx="52070" cy="216535"/>
            <wp:effectExtent l="0" t="0" r="0" b="0"/>
            <wp:wrapNone/>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2"/>
                    <pic:cNvPicPr>
                      <a:picLocks noChangeAspect="1" noChangeArrowheads="1"/>
                    </pic:cNvPicPr>
                  </pic:nvPicPr>
                  <pic:blipFill>
                    <a:blip r:embed="rId277"/>
                    <a:srcRect/>
                    <a:stretch>
                      <a:fillRect/>
                    </a:stretch>
                  </pic:blipFill>
                  <pic:spPr bwMode="auto">
                    <a:xfrm>
                      <a:off x="0" y="0"/>
                      <a:ext cx="52070" cy="216535"/>
                    </a:xfrm>
                    <a:prstGeom prst="rect">
                      <a:avLst/>
                    </a:prstGeom>
                    <a:noFill/>
                  </pic:spPr>
                </pic:pic>
              </a:graphicData>
            </a:graphic>
          </wp:anchor>
        </w:drawing>
      </w:r>
    </w:p>
    <w:p w14:paraId="774F5093" w14:textId="77777777" w:rsidR="004B413C" w:rsidRDefault="00EC2FEA">
      <w:pPr>
        <w:tabs>
          <w:tab w:val="left" w:pos="12660"/>
        </w:tabs>
        <w:spacing w:line="188" w:lineRule="auto"/>
        <w:ind w:left="340"/>
        <w:rPr>
          <w:sz w:val="20"/>
          <w:szCs w:val="20"/>
        </w:rPr>
      </w:pPr>
      <w:r>
        <w:rPr>
          <w:rFonts w:ascii="Arial" w:eastAsia="Arial" w:hAnsi="Arial" w:cs="Arial"/>
          <w:color w:val="4D4D4D"/>
          <w:sz w:val="11"/>
          <w:szCs w:val="11"/>
        </w:rPr>
        <w:t>2012</w:t>
      </w:r>
      <w:r>
        <w:rPr>
          <w:sz w:val="20"/>
          <w:szCs w:val="20"/>
        </w:rPr>
        <w:tab/>
      </w:r>
      <w:r>
        <w:rPr>
          <w:rFonts w:ascii="Arial" w:eastAsia="Arial" w:hAnsi="Arial" w:cs="Arial"/>
          <w:color w:val="1A1A1A"/>
          <w:sz w:val="17"/>
          <w:szCs w:val="17"/>
          <w:vertAlign w:val="superscript"/>
        </w:rPr>
        <w:t>E</w:t>
      </w:r>
    </w:p>
    <w:p w14:paraId="38D3143C" w14:textId="77777777" w:rsidR="004B413C" w:rsidRDefault="00EC2FEA">
      <w:pPr>
        <w:spacing w:line="198" w:lineRule="auto"/>
        <w:ind w:left="340"/>
        <w:rPr>
          <w:sz w:val="20"/>
          <w:szCs w:val="20"/>
        </w:rPr>
      </w:pPr>
      <w:r>
        <w:rPr>
          <w:rFonts w:ascii="Arial" w:eastAsia="Arial" w:hAnsi="Arial" w:cs="Arial"/>
          <w:color w:val="4D4D4D"/>
          <w:sz w:val="16"/>
          <w:szCs w:val="16"/>
        </w:rPr>
        <w:t>2016</w:t>
      </w:r>
    </w:p>
    <w:p w14:paraId="14BC0CF4" w14:textId="77777777" w:rsidR="004B413C" w:rsidRDefault="004B413C">
      <w:pPr>
        <w:spacing w:line="3" w:lineRule="exact"/>
        <w:rPr>
          <w:sz w:val="20"/>
          <w:szCs w:val="20"/>
        </w:rPr>
      </w:pPr>
    </w:p>
    <w:p w14:paraId="0D49A73D" w14:textId="77777777" w:rsidR="004B413C" w:rsidRDefault="00EC2FEA">
      <w:pPr>
        <w:ind w:left="5900"/>
        <w:rPr>
          <w:sz w:val="20"/>
          <w:szCs w:val="20"/>
        </w:rPr>
      </w:pPr>
      <w:r>
        <w:rPr>
          <w:rFonts w:ascii="Arial" w:eastAsia="Arial" w:hAnsi="Arial" w:cs="Arial"/>
          <w:sz w:val="20"/>
          <w:szCs w:val="20"/>
        </w:rPr>
        <w:t>Cover Abundance</w:t>
      </w:r>
    </w:p>
    <w:p w14:paraId="5DA18448" w14:textId="77777777" w:rsidR="004B413C" w:rsidRDefault="004B413C">
      <w:pPr>
        <w:spacing w:line="200" w:lineRule="exact"/>
        <w:rPr>
          <w:sz w:val="20"/>
          <w:szCs w:val="20"/>
        </w:rPr>
      </w:pPr>
    </w:p>
    <w:p w14:paraId="185CB60B" w14:textId="77777777" w:rsidR="004B413C" w:rsidRDefault="004B413C">
      <w:pPr>
        <w:spacing w:line="351" w:lineRule="exact"/>
        <w:rPr>
          <w:sz w:val="20"/>
          <w:szCs w:val="20"/>
        </w:rPr>
      </w:pPr>
    </w:p>
    <w:p w14:paraId="37C08F73" w14:textId="77777777" w:rsidR="004B413C" w:rsidRDefault="00EC2FEA">
      <w:pPr>
        <w:spacing w:line="275" w:lineRule="auto"/>
        <w:jc w:val="both"/>
        <w:rPr>
          <w:sz w:val="20"/>
          <w:szCs w:val="20"/>
        </w:rPr>
      </w:pPr>
      <w:commentRangeStart w:id="66"/>
      <w:r>
        <w:rPr>
          <w:rFonts w:ascii="Arial" w:eastAsia="Arial" w:hAnsi="Arial" w:cs="Arial"/>
          <w:sz w:val="20"/>
          <w:szCs w:val="20"/>
        </w:rPr>
        <w:t xml:space="preserve">Figure </w:t>
      </w:r>
      <w:commentRangeEnd w:id="66"/>
      <w:r w:rsidR="00537D36">
        <w:rPr>
          <w:rStyle w:val="CommentReference"/>
        </w:rPr>
        <w:commentReference w:id="66"/>
      </w:r>
      <w:r>
        <w:rPr>
          <w:rFonts w:ascii="Arial" w:eastAsia="Arial" w:hAnsi="Arial" w:cs="Arial"/>
          <w:sz w:val="20"/>
          <w:szCs w:val="20"/>
        </w:rPr>
        <w:t xml:space="preserve">16: Cover abundances for each species across the five plots (A, B, C, D and E) at the Loch McNess transect. Plot D was established up-slope from Plot C in 2009. Plot E was established down-slope of Plot A in 2010. Invasive species are denoted by ‘X’. Only the most common species are </w:t>
      </w:r>
      <w:r>
        <w:rPr>
          <w:rFonts w:ascii="Arial" w:eastAsia="Arial" w:hAnsi="Arial" w:cs="Arial"/>
          <w:sz w:val="19"/>
          <w:szCs w:val="19"/>
        </w:rPr>
        <w:t>included.</w:t>
      </w:r>
    </w:p>
    <w:p w14:paraId="714C053E" w14:textId="77777777" w:rsidR="004B413C" w:rsidRDefault="004B413C">
      <w:pPr>
        <w:sectPr w:rsidR="004B413C">
          <w:pgSz w:w="15840" w:h="12240" w:orient="landscape"/>
          <w:pgMar w:top="1440" w:right="1440" w:bottom="1440" w:left="927" w:header="0" w:footer="0" w:gutter="0"/>
          <w:cols w:num="2" w:space="720" w:equalWidth="0">
            <w:col w:w="195" w:space="317"/>
            <w:col w:w="12960"/>
          </w:cols>
        </w:sectPr>
      </w:pPr>
    </w:p>
    <w:p w14:paraId="0C720CE5" w14:textId="77777777" w:rsidR="004B413C" w:rsidRDefault="004B413C">
      <w:pPr>
        <w:spacing w:line="200" w:lineRule="exact"/>
        <w:rPr>
          <w:sz w:val="20"/>
          <w:szCs w:val="20"/>
        </w:rPr>
      </w:pPr>
      <w:bookmarkStart w:id="67" w:name="page32"/>
      <w:bookmarkEnd w:id="67"/>
    </w:p>
    <w:p w14:paraId="0E6559ED" w14:textId="77777777" w:rsidR="004B413C" w:rsidRDefault="004B413C">
      <w:pPr>
        <w:spacing w:line="200" w:lineRule="exact"/>
        <w:rPr>
          <w:sz w:val="20"/>
          <w:szCs w:val="20"/>
        </w:rPr>
      </w:pPr>
    </w:p>
    <w:p w14:paraId="61379D6E" w14:textId="77777777" w:rsidR="004B413C" w:rsidRDefault="004B413C">
      <w:pPr>
        <w:spacing w:line="200" w:lineRule="exact"/>
        <w:rPr>
          <w:sz w:val="20"/>
          <w:szCs w:val="20"/>
        </w:rPr>
      </w:pPr>
    </w:p>
    <w:p w14:paraId="2D9F77FA" w14:textId="77777777" w:rsidR="004B413C" w:rsidRDefault="004B413C">
      <w:pPr>
        <w:spacing w:line="200" w:lineRule="exact"/>
        <w:rPr>
          <w:sz w:val="20"/>
          <w:szCs w:val="20"/>
        </w:rPr>
      </w:pPr>
    </w:p>
    <w:p w14:paraId="59CA84B1" w14:textId="77777777" w:rsidR="004B413C" w:rsidRDefault="004B413C">
      <w:pPr>
        <w:spacing w:line="200" w:lineRule="exact"/>
        <w:rPr>
          <w:sz w:val="20"/>
          <w:szCs w:val="20"/>
        </w:rPr>
      </w:pPr>
    </w:p>
    <w:p w14:paraId="49515018" w14:textId="77777777" w:rsidR="004B413C" w:rsidRDefault="004B413C">
      <w:pPr>
        <w:spacing w:line="200" w:lineRule="exact"/>
        <w:rPr>
          <w:sz w:val="20"/>
          <w:szCs w:val="20"/>
        </w:rPr>
      </w:pPr>
    </w:p>
    <w:p w14:paraId="4F7A81BC" w14:textId="77777777" w:rsidR="004B413C" w:rsidRDefault="004B413C">
      <w:pPr>
        <w:spacing w:line="200" w:lineRule="exact"/>
        <w:rPr>
          <w:sz w:val="20"/>
          <w:szCs w:val="20"/>
        </w:rPr>
      </w:pPr>
    </w:p>
    <w:p w14:paraId="29CFDB0C" w14:textId="77777777" w:rsidR="004B413C" w:rsidRDefault="004B413C">
      <w:pPr>
        <w:spacing w:line="200" w:lineRule="exact"/>
        <w:rPr>
          <w:sz w:val="20"/>
          <w:szCs w:val="20"/>
        </w:rPr>
      </w:pPr>
    </w:p>
    <w:p w14:paraId="2613155B" w14:textId="77777777" w:rsidR="004B413C" w:rsidRDefault="004B413C">
      <w:pPr>
        <w:spacing w:line="200" w:lineRule="exact"/>
        <w:rPr>
          <w:sz w:val="20"/>
          <w:szCs w:val="20"/>
        </w:rPr>
      </w:pPr>
    </w:p>
    <w:p w14:paraId="45270E2A" w14:textId="77777777" w:rsidR="004B413C" w:rsidRDefault="004B413C">
      <w:pPr>
        <w:spacing w:line="200" w:lineRule="exact"/>
        <w:rPr>
          <w:sz w:val="20"/>
          <w:szCs w:val="20"/>
        </w:rPr>
      </w:pPr>
    </w:p>
    <w:p w14:paraId="06572D64" w14:textId="77777777" w:rsidR="004B413C" w:rsidRDefault="004B413C">
      <w:pPr>
        <w:spacing w:line="200" w:lineRule="exact"/>
        <w:rPr>
          <w:sz w:val="20"/>
          <w:szCs w:val="20"/>
        </w:rPr>
      </w:pPr>
    </w:p>
    <w:p w14:paraId="5974F76B" w14:textId="77777777" w:rsidR="004B413C" w:rsidRDefault="004B413C">
      <w:pPr>
        <w:spacing w:line="380" w:lineRule="exact"/>
        <w:rPr>
          <w:sz w:val="20"/>
          <w:szCs w:val="20"/>
        </w:rPr>
      </w:pPr>
    </w:p>
    <w:tbl>
      <w:tblPr>
        <w:tblW w:w="0" w:type="auto"/>
        <w:tblInd w:w="72" w:type="dxa"/>
        <w:tblLayout w:type="fixed"/>
        <w:tblCellMar>
          <w:left w:w="0" w:type="dxa"/>
          <w:right w:w="0" w:type="dxa"/>
        </w:tblCellMar>
        <w:tblLook w:val="04A0" w:firstRow="1" w:lastRow="0" w:firstColumn="1" w:lastColumn="0" w:noHBand="0" w:noVBand="1"/>
      </w:tblPr>
      <w:tblGrid>
        <w:gridCol w:w="241"/>
      </w:tblGrid>
      <w:tr w:rsidR="004B413C" w14:paraId="221A95FC" w14:textId="77777777">
        <w:trPr>
          <w:trHeight w:val="780"/>
        </w:trPr>
        <w:tc>
          <w:tcPr>
            <w:tcW w:w="241" w:type="dxa"/>
            <w:textDirection w:val="btLr"/>
            <w:vAlign w:val="bottom"/>
          </w:tcPr>
          <w:p w14:paraId="7744B682" w14:textId="77777777" w:rsidR="004B413C" w:rsidRDefault="00EC2FEA">
            <w:pPr>
              <w:rPr>
                <w:sz w:val="20"/>
                <w:szCs w:val="20"/>
              </w:rPr>
            </w:pPr>
            <w:r>
              <w:rPr>
                <w:rFonts w:ascii="Arial" w:eastAsia="Arial" w:hAnsi="Arial" w:cs="Arial"/>
                <w:sz w:val="21"/>
                <w:szCs w:val="21"/>
              </w:rPr>
              <w:t>Species</w:t>
            </w:r>
          </w:p>
        </w:tc>
      </w:tr>
    </w:tbl>
    <w:p w14:paraId="70F8A8A7" w14:textId="77777777" w:rsidR="004B413C" w:rsidRDefault="00EC2FEA">
      <w:pPr>
        <w:spacing w:line="20" w:lineRule="exact"/>
        <w:rPr>
          <w:sz w:val="20"/>
          <w:szCs w:val="20"/>
        </w:rPr>
      </w:pPr>
      <w:r>
        <w:rPr>
          <w:sz w:val="20"/>
          <w:szCs w:val="20"/>
        </w:rPr>
        <w:br w:type="column"/>
      </w:r>
    </w:p>
    <w:p w14:paraId="0E6B1325" w14:textId="77777777" w:rsidR="004B413C" w:rsidRDefault="004B413C">
      <w:pPr>
        <w:spacing w:line="123" w:lineRule="exact"/>
        <w:rPr>
          <w:sz w:val="20"/>
          <w:szCs w:val="20"/>
        </w:rPr>
      </w:pPr>
    </w:p>
    <w:p w14:paraId="3CCA2B50" w14:textId="77777777" w:rsidR="004B413C" w:rsidRDefault="00EC2FEA">
      <w:pPr>
        <w:ind w:right="6740"/>
        <w:jc w:val="right"/>
        <w:rPr>
          <w:sz w:val="20"/>
          <w:szCs w:val="20"/>
        </w:rPr>
      </w:pPr>
      <w:r>
        <w:rPr>
          <w:rFonts w:ascii="Arial" w:eastAsia="Arial" w:hAnsi="Arial" w:cs="Arial"/>
          <w:color w:val="4D4D4D"/>
          <w:sz w:val="18"/>
          <w:szCs w:val="18"/>
        </w:rPr>
        <w:t>X_Sonchus_oleraceus</w:t>
      </w:r>
    </w:p>
    <w:p w14:paraId="32EC70BC" w14:textId="77777777" w:rsidR="004B413C" w:rsidRDefault="00EC2FEA">
      <w:pPr>
        <w:spacing w:line="20" w:lineRule="exact"/>
        <w:rPr>
          <w:sz w:val="20"/>
          <w:szCs w:val="20"/>
        </w:rPr>
      </w:pPr>
      <w:commentRangeStart w:id="68"/>
      <w:r>
        <w:rPr>
          <w:noProof/>
          <w:sz w:val="20"/>
          <w:szCs w:val="20"/>
        </w:rPr>
        <w:drawing>
          <wp:anchor distT="0" distB="0" distL="114300" distR="114300" simplePos="0" relativeHeight="251396096" behindDoc="1" locked="0" layoutInCell="0" allowOverlap="1" wp14:anchorId="6807AAFF" wp14:editId="0937EB6E">
            <wp:simplePos x="0" y="0"/>
            <wp:positionH relativeFrom="column">
              <wp:posOffset>1454150</wp:posOffset>
            </wp:positionH>
            <wp:positionV relativeFrom="paragraph">
              <wp:posOffset>-152400</wp:posOffset>
            </wp:positionV>
            <wp:extent cx="4178300" cy="3674745"/>
            <wp:effectExtent l="0" t="0" r="0" b="0"/>
            <wp:wrapNone/>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3"/>
                    <pic:cNvPicPr>
                      <a:picLocks noChangeAspect="1" noChangeArrowheads="1"/>
                    </pic:cNvPicPr>
                  </pic:nvPicPr>
                  <pic:blipFill>
                    <a:blip r:embed="rId294"/>
                    <a:srcRect/>
                    <a:stretch>
                      <a:fillRect/>
                    </a:stretch>
                  </pic:blipFill>
                  <pic:spPr bwMode="auto">
                    <a:xfrm>
                      <a:off x="0" y="0"/>
                      <a:ext cx="4178300" cy="3674745"/>
                    </a:xfrm>
                    <a:prstGeom prst="rect">
                      <a:avLst/>
                    </a:prstGeom>
                    <a:noFill/>
                  </pic:spPr>
                </pic:pic>
              </a:graphicData>
            </a:graphic>
          </wp:anchor>
        </w:drawing>
      </w:r>
      <w:commentRangeEnd w:id="68"/>
      <w:r w:rsidR="00751A5B">
        <w:rPr>
          <w:rStyle w:val="CommentReference"/>
        </w:rPr>
        <w:commentReference w:id="68"/>
      </w:r>
    </w:p>
    <w:p w14:paraId="33AD9984" w14:textId="77777777" w:rsidR="004B413C" w:rsidRDefault="004B413C">
      <w:pPr>
        <w:spacing w:line="1" w:lineRule="exact"/>
        <w:rPr>
          <w:sz w:val="20"/>
          <w:szCs w:val="20"/>
        </w:rPr>
      </w:pPr>
    </w:p>
    <w:p w14:paraId="25E71FCB" w14:textId="77777777" w:rsidR="004B413C" w:rsidRDefault="00EC2FEA">
      <w:pPr>
        <w:ind w:right="6740"/>
        <w:jc w:val="right"/>
        <w:rPr>
          <w:sz w:val="20"/>
          <w:szCs w:val="20"/>
        </w:rPr>
      </w:pPr>
      <w:r>
        <w:rPr>
          <w:rFonts w:ascii="Arial" w:eastAsia="Arial" w:hAnsi="Arial" w:cs="Arial"/>
          <w:color w:val="4D4D4D"/>
          <w:sz w:val="18"/>
          <w:szCs w:val="18"/>
        </w:rPr>
        <w:t>X_Pelargonium_capitatum</w:t>
      </w:r>
    </w:p>
    <w:p w14:paraId="2EBB631F" w14:textId="77777777" w:rsidR="004B413C" w:rsidRDefault="004B413C">
      <w:pPr>
        <w:spacing w:line="20" w:lineRule="exact"/>
        <w:rPr>
          <w:sz w:val="20"/>
          <w:szCs w:val="20"/>
        </w:rPr>
      </w:pPr>
    </w:p>
    <w:p w14:paraId="65D674D3" w14:textId="77777777" w:rsidR="004B413C" w:rsidRDefault="00EC2FEA">
      <w:pPr>
        <w:ind w:right="6740"/>
        <w:jc w:val="right"/>
        <w:rPr>
          <w:sz w:val="20"/>
          <w:szCs w:val="20"/>
        </w:rPr>
      </w:pPr>
      <w:r>
        <w:rPr>
          <w:rFonts w:ascii="Arial" w:eastAsia="Arial" w:hAnsi="Arial" w:cs="Arial"/>
          <w:color w:val="4D4D4D"/>
          <w:sz w:val="18"/>
          <w:szCs w:val="18"/>
        </w:rPr>
        <w:t>X_Galium_murale</w:t>
      </w:r>
    </w:p>
    <w:p w14:paraId="6F4CB750" w14:textId="77777777" w:rsidR="004B413C" w:rsidRDefault="004B413C">
      <w:pPr>
        <w:spacing w:line="20" w:lineRule="exact"/>
        <w:rPr>
          <w:sz w:val="20"/>
          <w:szCs w:val="20"/>
        </w:rPr>
      </w:pPr>
    </w:p>
    <w:p w14:paraId="6D217125" w14:textId="77777777" w:rsidR="004B413C" w:rsidRDefault="00EC2FEA">
      <w:pPr>
        <w:ind w:right="6740"/>
        <w:jc w:val="right"/>
        <w:rPr>
          <w:sz w:val="20"/>
          <w:szCs w:val="20"/>
        </w:rPr>
      </w:pPr>
      <w:r>
        <w:rPr>
          <w:rFonts w:ascii="Arial" w:eastAsia="Arial" w:hAnsi="Arial" w:cs="Arial"/>
          <w:color w:val="4D4D4D"/>
          <w:sz w:val="18"/>
          <w:szCs w:val="18"/>
        </w:rPr>
        <w:t>X_Ehrharta_longiflora</w:t>
      </w:r>
    </w:p>
    <w:p w14:paraId="36FE86A9" w14:textId="77777777" w:rsidR="004B413C" w:rsidRDefault="004B413C">
      <w:pPr>
        <w:spacing w:line="21" w:lineRule="exact"/>
        <w:rPr>
          <w:sz w:val="20"/>
          <w:szCs w:val="20"/>
        </w:rPr>
      </w:pPr>
    </w:p>
    <w:p w14:paraId="5D80E2BA" w14:textId="77777777" w:rsidR="004B413C" w:rsidRDefault="00EC2FEA">
      <w:pPr>
        <w:ind w:right="6740"/>
        <w:jc w:val="right"/>
        <w:rPr>
          <w:sz w:val="20"/>
          <w:szCs w:val="20"/>
        </w:rPr>
      </w:pPr>
      <w:r>
        <w:rPr>
          <w:rFonts w:ascii="Arial" w:eastAsia="Arial" w:hAnsi="Arial" w:cs="Arial"/>
          <w:color w:val="4D4D4D"/>
          <w:sz w:val="18"/>
          <w:szCs w:val="18"/>
        </w:rPr>
        <w:t>X_Dischisma_arenarium</w:t>
      </w:r>
    </w:p>
    <w:p w14:paraId="3486D18A" w14:textId="77777777" w:rsidR="004B413C" w:rsidRDefault="004B413C">
      <w:pPr>
        <w:spacing w:line="20" w:lineRule="exact"/>
        <w:rPr>
          <w:sz w:val="20"/>
          <w:szCs w:val="20"/>
        </w:rPr>
      </w:pPr>
    </w:p>
    <w:p w14:paraId="3321580D" w14:textId="77777777" w:rsidR="004B413C" w:rsidRDefault="00EC2FEA">
      <w:pPr>
        <w:ind w:right="6740"/>
        <w:jc w:val="right"/>
        <w:rPr>
          <w:sz w:val="20"/>
          <w:szCs w:val="20"/>
        </w:rPr>
      </w:pPr>
      <w:r>
        <w:rPr>
          <w:rFonts w:ascii="Arial" w:eastAsia="Arial" w:hAnsi="Arial" w:cs="Arial"/>
          <w:color w:val="4D4D4D"/>
          <w:sz w:val="18"/>
          <w:szCs w:val="18"/>
        </w:rPr>
        <w:t>X_Cirsium_vulgare</w:t>
      </w:r>
    </w:p>
    <w:p w14:paraId="213BB80D" w14:textId="77777777" w:rsidR="004B413C" w:rsidRDefault="004B413C">
      <w:pPr>
        <w:spacing w:line="20" w:lineRule="exact"/>
        <w:rPr>
          <w:sz w:val="20"/>
          <w:szCs w:val="20"/>
        </w:rPr>
      </w:pPr>
    </w:p>
    <w:p w14:paraId="0B108F96" w14:textId="77777777" w:rsidR="004B413C" w:rsidRDefault="00EC2FEA">
      <w:pPr>
        <w:ind w:right="6740"/>
        <w:jc w:val="right"/>
        <w:rPr>
          <w:sz w:val="20"/>
          <w:szCs w:val="20"/>
        </w:rPr>
      </w:pPr>
      <w:r>
        <w:rPr>
          <w:rFonts w:ascii="Arial" w:eastAsia="Arial" w:hAnsi="Arial" w:cs="Arial"/>
          <w:color w:val="4D4D4D"/>
          <w:sz w:val="18"/>
          <w:szCs w:val="18"/>
        </w:rPr>
        <w:t>X_Carpobrotus_edulis</w:t>
      </w:r>
    </w:p>
    <w:p w14:paraId="15611E33" w14:textId="77777777" w:rsidR="004B413C" w:rsidRDefault="004B413C">
      <w:pPr>
        <w:spacing w:line="21" w:lineRule="exact"/>
        <w:rPr>
          <w:sz w:val="20"/>
          <w:szCs w:val="20"/>
        </w:rPr>
      </w:pPr>
    </w:p>
    <w:p w14:paraId="49D0408D" w14:textId="77777777" w:rsidR="004B413C" w:rsidRDefault="00EC2FEA">
      <w:pPr>
        <w:ind w:right="6740"/>
        <w:jc w:val="right"/>
        <w:rPr>
          <w:sz w:val="20"/>
          <w:szCs w:val="20"/>
        </w:rPr>
      </w:pPr>
      <w:r>
        <w:rPr>
          <w:rFonts w:ascii="Arial" w:eastAsia="Arial" w:hAnsi="Arial" w:cs="Arial"/>
          <w:color w:val="4D4D4D"/>
          <w:sz w:val="18"/>
          <w:szCs w:val="18"/>
        </w:rPr>
        <w:t>X_Avena_barbata</w:t>
      </w:r>
    </w:p>
    <w:p w14:paraId="554939A3" w14:textId="77777777" w:rsidR="004B413C" w:rsidRDefault="004B413C">
      <w:pPr>
        <w:spacing w:line="20" w:lineRule="exact"/>
        <w:rPr>
          <w:sz w:val="20"/>
          <w:szCs w:val="20"/>
        </w:rPr>
      </w:pPr>
    </w:p>
    <w:p w14:paraId="753508F0" w14:textId="77777777" w:rsidR="004B413C" w:rsidRDefault="00EC2FEA">
      <w:pPr>
        <w:ind w:right="6740"/>
        <w:jc w:val="right"/>
        <w:rPr>
          <w:sz w:val="20"/>
          <w:szCs w:val="20"/>
        </w:rPr>
      </w:pPr>
      <w:r>
        <w:rPr>
          <w:rFonts w:ascii="Arial" w:eastAsia="Arial" w:hAnsi="Arial" w:cs="Arial"/>
          <w:color w:val="4D4D4D"/>
          <w:sz w:val="18"/>
          <w:szCs w:val="18"/>
        </w:rPr>
        <w:t>X_Arctotheca_calendula</w:t>
      </w:r>
    </w:p>
    <w:p w14:paraId="0EA4E084" w14:textId="77777777" w:rsidR="004B413C" w:rsidRDefault="004B413C">
      <w:pPr>
        <w:spacing w:line="21" w:lineRule="exact"/>
        <w:rPr>
          <w:sz w:val="20"/>
          <w:szCs w:val="20"/>
        </w:rPr>
      </w:pPr>
    </w:p>
    <w:p w14:paraId="6645EF35" w14:textId="77777777" w:rsidR="004B413C" w:rsidRDefault="00EC2FEA">
      <w:pPr>
        <w:ind w:right="6740"/>
        <w:jc w:val="right"/>
        <w:rPr>
          <w:sz w:val="20"/>
          <w:szCs w:val="20"/>
        </w:rPr>
      </w:pPr>
      <w:r>
        <w:rPr>
          <w:rFonts w:ascii="Arial" w:eastAsia="Arial" w:hAnsi="Arial" w:cs="Arial"/>
          <w:color w:val="4D4D4D"/>
          <w:sz w:val="18"/>
          <w:szCs w:val="18"/>
        </w:rPr>
        <w:t>Viminaria_juncea</w:t>
      </w:r>
    </w:p>
    <w:p w14:paraId="23F6BA7E" w14:textId="77777777" w:rsidR="004B413C" w:rsidRDefault="004B413C">
      <w:pPr>
        <w:spacing w:line="20" w:lineRule="exact"/>
        <w:rPr>
          <w:sz w:val="20"/>
          <w:szCs w:val="20"/>
        </w:rPr>
      </w:pPr>
    </w:p>
    <w:p w14:paraId="4B5D3F60" w14:textId="77777777" w:rsidR="004B413C" w:rsidRDefault="00EC2FEA">
      <w:pPr>
        <w:ind w:right="6740"/>
        <w:jc w:val="right"/>
        <w:rPr>
          <w:sz w:val="20"/>
          <w:szCs w:val="20"/>
        </w:rPr>
      </w:pPr>
      <w:r>
        <w:rPr>
          <w:rFonts w:ascii="Arial" w:eastAsia="Arial" w:hAnsi="Arial" w:cs="Arial"/>
          <w:color w:val="4D4D4D"/>
          <w:sz w:val="18"/>
          <w:szCs w:val="18"/>
        </w:rPr>
        <w:t>Unknown_climber</w:t>
      </w:r>
    </w:p>
    <w:p w14:paraId="53552A47" w14:textId="77777777" w:rsidR="004B413C" w:rsidRDefault="004B413C">
      <w:pPr>
        <w:spacing w:line="20" w:lineRule="exact"/>
        <w:rPr>
          <w:sz w:val="20"/>
          <w:szCs w:val="20"/>
        </w:rPr>
      </w:pPr>
    </w:p>
    <w:p w14:paraId="0543CEEC" w14:textId="77777777" w:rsidR="004B413C" w:rsidRDefault="00EC2FEA">
      <w:pPr>
        <w:ind w:right="6740"/>
        <w:jc w:val="right"/>
        <w:rPr>
          <w:sz w:val="20"/>
          <w:szCs w:val="20"/>
        </w:rPr>
      </w:pPr>
      <w:r>
        <w:rPr>
          <w:rFonts w:ascii="Arial" w:eastAsia="Arial" w:hAnsi="Arial" w:cs="Arial"/>
          <w:color w:val="4D4D4D"/>
          <w:sz w:val="18"/>
          <w:szCs w:val="18"/>
        </w:rPr>
        <w:t>Triglochin_centrocarpa</w:t>
      </w:r>
    </w:p>
    <w:p w14:paraId="1565E125" w14:textId="77777777" w:rsidR="004B413C" w:rsidRDefault="004B413C">
      <w:pPr>
        <w:spacing w:line="21" w:lineRule="exact"/>
        <w:rPr>
          <w:sz w:val="20"/>
          <w:szCs w:val="20"/>
        </w:rPr>
      </w:pPr>
    </w:p>
    <w:p w14:paraId="007AFEC5" w14:textId="77777777" w:rsidR="004B413C" w:rsidRDefault="00EC2FEA">
      <w:pPr>
        <w:ind w:right="6740"/>
        <w:jc w:val="right"/>
        <w:rPr>
          <w:sz w:val="20"/>
          <w:szCs w:val="20"/>
        </w:rPr>
      </w:pPr>
      <w:r>
        <w:rPr>
          <w:rFonts w:ascii="Arial" w:eastAsia="Arial" w:hAnsi="Arial" w:cs="Arial"/>
          <w:color w:val="4D4D4D"/>
          <w:sz w:val="18"/>
          <w:szCs w:val="18"/>
        </w:rPr>
        <w:t>Tricoryne_elatior</w:t>
      </w:r>
    </w:p>
    <w:p w14:paraId="098C7322" w14:textId="77777777" w:rsidR="004B413C" w:rsidRDefault="004B413C">
      <w:pPr>
        <w:spacing w:line="20" w:lineRule="exact"/>
        <w:rPr>
          <w:sz w:val="20"/>
          <w:szCs w:val="20"/>
        </w:rPr>
      </w:pPr>
    </w:p>
    <w:p w14:paraId="6C298F3B" w14:textId="77777777" w:rsidR="004B413C" w:rsidRDefault="00EC2FEA">
      <w:pPr>
        <w:ind w:right="6740"/>
        <w:jc w:val="right"/>
        <w:rPr>
          <w:sz w:val="20"/>
          <w:szCs w:val="20"/>
        </w:rPr>
      </w:pPr>
      <w:r>
        <w:rPr>
          <w:rFonts w:ascii="Arial" w:eastAsia="Arial" w:hAnsi="Arial" w:cs="Arial"/>
          <w:color w:val="4D4D4D"/>
          <w:sz w:val="18"/>
          <w:szCs w:val="18"/>
        </w:rPr>
        <w:t>Trachymene_pilosa</w:t>
      </w:r>
    </w:p>
    <w:p w14:paraId="1168B266" w14:textId="77777777" w:rsidR="004B413C" w:rsidRDefault="004B413C">
      <w:pPr>
        <w:spacing w:line="20" w:lineRule="exact"/>
        <w:rPr>
          <w:sz w:val="20"/>
          <w:szCs w:val="20"/>
        </w:rPr>
      </w:pPr>
    </w:p>
    <w:p w14:paraId="7890BAC2" w14:textId="77777777" w:rsidR="004B413C" w:rsidRDefault="00EC2FEA">
      <w:pPr>
        <w:ind w:right="6740"/>
        <w:jc w:val="right"/>
        <w:rPr>
          <w:sz w:val="20"/>
          <w:szCs w:val="20"/>
        </w:rPr>
      </w:pPr>
      <w:r>
        <w:rPr>
          <w:rFonts w:ascii="Arial" w:eastAsia="Arial" w:hAnsi="Arial" w:cs="Arial"/>
          <w:color w:val="4D4D4D"/>
          <w:sz w:val="18"/>
          <w:szCs w:val="18"/>
        </w:rPr>
        <w:t>Spyridium_globulosum</w:t>
      </w:r>
    </w:p>
    <w:p w14:paraId="63599E29" w14:textId="77777777" w:rsidR="004B413C" w:rsidRDefault="004B413C">
      <w:pPr>
        <w:spacing w:line="21" w:lineRule="exact"/>
        <w:rPr>
          <w:sz w:val="20"/>
          <w:szCs w:val="20"/>
        </w:rPr>
      </w:pPr>
    </w:p>
    <w:p w14:paraId="00156423" w14:textId="77777777" w:rsidR="004B413C" w:rsidRDefault="00EC2FEA">
      <w:pPr>
        <w:ind w:right="6740"/>
        <w:jc w:val="right"/>
        <w:rPr>
          <w:sz w:val="20"/>
          <w:szCs w:val="20"/>
        </w:rPr>
      </w:pPr>
      <w:r>
        <w:rPr>
          <w:rFonts w:ascii="Arial" w:eastAsia="Arial" w:hAnsi="Arial" w:cs="Arial"/>
          <w:color w:val="4D4D4D"/>
          <w:sz w:val="18"/>
          <w:szCs w:val="18"/>
        </w:rPr>
        <w:t>Scaevola_crassifolia</w:t>
      </w:r>
    </w:p>
    <w:p w14:paraId="4FAF5301" w14:textId="77777777" w:rsidR="004B413C" w:rsidRDefault="004B413C">
      <w:pPr>
        <w:spacing w:line="20" w:lineRule="exact"/>
        <w:rPr>
          <w:sz w:val="20"/>
          <w:szCs w:val="20"/>
        </w:rPr>
      </w:pPr>
    </w:p>
    <w:p w14:paraId="1410215D" w14:textId="77777777" w:rsidR="004B413C" w:rsidRDefault="00EC2FEA">
      <w:pPr>
        <w:ind w:right="6740"/>
        <w:jc w:val="right"/>
        <w:rPr>
          <w:sz w:val="20"/>
          <w:szCs w:val="20"/>
        </w:rPr>
      </w:pPr>
      <w:r>
        <w:rPr>
          <w:rFonts w:ascii="Arial" w:eastAsia="Arial" w:hAnsi="Arial" w:cs="Arial"/>
          <w:color w:val="4D4D4D"/>
          <w:sz w:val="18"/>
          <w:szCs w:val="18"/>
        </w:rPr>
        <w:t>Myoporum_caprarioides</w:t>
      </w:r>
    </w:p>
    <w:p w14:paraId="49DC9F49" w14:textId="77777777" w:rsidR="004B413C" w:rsidRDefault="004B413C">
      <w:pPr>
        <w:spacing w:line="20" w:lineRule="exact"/>
        <w:rPr>
          <w:sz w:val="20"/>
          <w:szCs w:val="20"/>
        </w:rPr>
      </w:pPr>
    </w:p>
    <w:p w14:paraId="2FD79DB2" w14:textId="77777777" w:rsidR="004B413C" w:rsidRDefault="00EC2FEA">
      <w:pPr>
        <w:ind w:right="6740"/>
        <w:jc w:val="right"/>
        <w:rPr>
          <w:sz w:val="20"/>
          <w:szCs w:val="20"/>
        </w:rPr>
      </w:pPr>
      <w:r>
        <w:rPr>
          <w:rFonts w:ascii="Arial" w:eastAsia="Arial" w:hAnsi="Arial" w:cs="Arial"/>
          <w:color w:val="4D4D4D"/>
          <w:sz w:val="18"/>
          <w:szCs w:val="18"/>
        </w:rPr>
        <w:t>Melaleuca_rhaphiophylla</w:t>
      </w:r>
    </w:p>
    <w:p w14:paraId="7DC977E6" w14:textId="77777777" w:rsidR="004B413C" w:rsidRDefault="004B413C">
      <w:pPr>
        <w:spacing w:line="21" w:lineRule="exact"/>
        <w:rPr>
          <w:sz w:val="20"/>
          <w:szCs w:val="20"/>
        </w:rPr>
      </w:pPr>
    </w:p>
    <w:p w14:paraId="3509A246" w14:textId="77777777" w:rsidR="004B413C" w:rsidRDefault="00EC2FEA">
      <w:pPr>
        <w:ind w:right="6740"/>
        <w:jc w:val="right"/>
        <w:rPr>
          <w:sz w:val="20"/>
          <w:szCs w:val="20"/>
        </w:rPr>
      </w:pPr>
      <w:r>
        <w:rPr>
          <w:rFonts w:ascii="Arial" w:eastAsia="Arial" w:hAnsi="Arial" w:cs="Arial"/>
          <w:color w:val="4D4D4D"/>
          <w:sz w:val="17"/>
          <w:szCs w:val="17"/>
        </w:rPr>
        <w:t>Lepidosperma_longitudinale</w:t>
      </w:r>
    </w:p>
    <w:p w14:paraId="4DA32AAD" w14:textId="77777777" w:rsidR="004B413C" w:rsidRDefault="004B413C">
      <w:pPr>
        <w:spacing w:line="32" w:lineRule="exact"/>
        <w:rPr>
          <w:sz w:val="20"/>
          <w:szCs w:val="20"/>
        </w:rPr>
      </w:pPr>
    </w:p>
    <w:p w14:paraId="07A9011F" w14:textId="77777777" w:rsidR="004B413C" w:rsidRDefault="00EC2FEA">
      <w:pPr>
        <w:ind w:right="6740"/>
        <w:jc w:val="right"/>
        <w:rPr>
          <w:sz w:val="20"/>
          <w:szCs w:val="20"/>
        </w:rPr>
      </w:pPr>
      <w:r>
        <w:rPr>
          <w:rFonts w:ascii="Arial" w:eastAsia="Arial" w:hAnsi="Arial" w:cs="Arial"/>
          <w:color w:val="4D4D4D"/>
          <w:sz w:val="18"/>
          <w:szCs w:val="18"/>
        </w:rPr>
        <w:t>Hardenbergia_comptoniana</w:t>
      </w:r>
    </w:p>
    <w:p w14:paraId="799CC6AB" w14:textId="77777777" w:rsidR="004B413C" w:rsidRDefault="004B413C">
      <w:pPr>
        <w:spacing w:line="20" w:lineRule="exact"/>
        <w:rPr>
          <w:sz w:val="20"/>
          <w:szCs w:val="20"/>
        </w:rPr>
      </w:pPr>
    </w:p>
    <w:p w14:paraId="0E7E881C" w14:textId="77777777" w:rsidR="004B413C" w:rsidRDefault="00EC2FEA">
      <w:pPr>
        <w:ind w:right="6740"/>
        <w:jc w:val="right"/>
        <w:rPr>
          <w:sz w:val="20"/>
          <w:szCs w:val="20"/>
        </w:rPr>
      </w:pPr>
      <w:r>
        <w:rPr>
          <w:rFonts w:ascii="Arial" w:eastAsia="Arial" w:hAnsi="Arial" w:cs="Arial"/>
          <w:color w:val="4D4D4D"/>
          <w:sz w:val="18"/>
          <w:szCs w:val="18"/>
        </w:rPr>
        <w:t>Dischisma_arenarium</w:t>
      </w:r>
    </w:p>
    <w:p w14:paraId="2738428F" w14:textId="77777777" w:rsidR="004B413C" w:rsidRDefault="004B413C">
      <w:pPr>
        <w:spacing w:line="21" w:lineRule="exact"/>
        <w:rPr>
          <w:sz w:val="20"/>
          <w:szCs w:val="20"/>
        </w:rPr>
      </w:pPr>
    </w:p>
    <w:p w14:paraId="345E3E1E" w14:textId="77777777" w:rsidR="004B413C" w:rsidRDefault="00EC2FEA">
      <w:pPr>
        <w:ind w:right="6740"/>
        <w:jc w:val="right"/>
        <w:rPr>
          <w:sz w:val="20"/>
          <w:szCs w:val="20"/>
        </w:rPr>
      </w:pPr>
      <w:r>
        <w:rPr>
          <w:rFonts w:ascii="Arial" w:eastAsia="Arial" w:hAnsi="Arial" w:cs="Arial"/>
          <w:color w:val="4D4D4D"/>
          <w:sz w:val="18"/>
          <w:szCs w:val="18"/>
        </w:rPr>
        <w:t>Cassytha_racemosa</w:t>
      </w:r>
    </w:p>
    <w:p w14:paraId="1E81DA65" w14:textId="77777777" w:rsidR="004B413C" w:rsidRDefault="004B413C">
      <w:pPr>
        <w:spacing w:line="20" w:lineRule="exact"/>
        <w:rPr>
          <w:sz w:val="20"/>
          <w:szCs w:val="20"/>
        </w:rPr>
      </w:pPr>
    </w:p>
    <w:p w14:paraId="76A411D4" w14:textId="77777777" w:rsidR="004B413C" w:rsidRDefault="00EC2FEA">
      <w:pPr>
        <w:ind w:right="6740"/>
        <w:jc w:val="right"/>
        <w:rPr>
          <w:sz w:val="20"/>
          <w:szCs w:val="20"/>
        </w:rPr>
      </w:pPr>
      <w:r>
        <w:rPr>
          <w:rFonts w:ascii="Arial" w:eastAsia="Arial" w:hAnsi="Arial" w:cs="Arial"/>
          <w:color w:val="4D4D4D"/>
          <w:sz w:val="18"/>
          <w:szCs w:val="18"/>
        </w:rPr>
        <w:t>Carex_fascicularis</w:t>
      </w:r>
    </w:p>
    <w:p w14:paraId="0F4CFA9D" w14:textId="77777777" w:rsidR="004B413C" w:rsidRDefault="004B413C">
      <w:pPr>
        <w:spacing w:line="20" w:lineRule="exact"/>
        <w:rPr>
          <w:sz w:val="20"/>
          <w:szCs w:val="20"/>
        </w:rPr>
      </w:pPr>
    </w:p>
    <w:p w14:paraId="1737119C" w14:textId="77777777" w:rsidR="004B413C" w:rsidRDefault="00EC2FEA">
      <w:pPr>
        <w:ind w:right="6740"/>
        <w:jc w:val="right"/>
        <w:rPr>
          <w:sz w:val="20"/>
          <w:szCs w:val="20"/>
        </w:rPr>
      </w:pPr>
      <w:r>
        <w:rPr>
          <w:rFonts w:ascii="Arial" w:eastAsia="Arial" w:hAnsi="Arial" w:cs="Arial"/>
          <w:color w:val="4D4D4D"/>
          <w:sz w:val="18"/>
          <w:szCs w:val="18"/>
        </w:rPr>
        <w:t>Baumea_juncea</w:t>
      </w:r>
    </w:p>
    <w:p w14:paraId="36AB4678" w14:textId="77777777" w:rsidR="004B413C" w:rsidRDefault="004B413C">
      <w:pPr>
        <w:spacing w:line="21" w:lineRule="exact"/>
        <w:rPr>
          <w:sz w:val="20"/>
          <w:szCs w:val="20"/>
        </w:rPr>
      </w:pPr>
    </w:p>
    <w:p w14:paraId="63BB374B" w14:textId="77777777" w:rsidR="004B413C" w:rsidRDefault="00EC2FEA">
      <w:pPr>
        <w:ind w:right="6740"/>
        <w:jc w:val="right"/>
        <w:rPr>
          <w:sz w:val="20"/>
          <w:szCs w:val="20"/>
        </w:rPr>
      </w:pPr>
      <w:r>
        <w:rPr>
          <w:rFonts w:ascii="Arial" w:eastAsia="Arial" w:hAnsi="Arial" w:cs="Arial"/>
          <w:color w:val="4D4D4D"/>
          <w:sz w:val="18"/>
          <w:szCs w:val="18"/>
        </w:rPr>
        <w:t>Acacia_saligna</w:t>
      </w:r>
    </w:p>
    <w:p w14:paraId="20451FF3" w14:textId="77777777" w:rsidR="004B413C" w:rsidRDefault="004B413C">
      <w:pPr>
        <w:spacing w:line="93" w:lineRule="exact"/>
        <w:rPr>
          <w:sz w:val="20"/>
          <w:szCs w:val="20"/>
        </w:rPr>
      </w:pPr>
    </w:p>
    <w:p w14:paraId="16E76FBE" w14:textId="77777777" w:rsidR="004B413C" w:rsidRDefault="00EC2FEA">
      <w:pPr>
        <w:tabs>
          <w:tab w:val="left" w:pos="4200"/>
          <w:tab w:val="left" w:pos="5760"/>
          <w:tab w:val="left" w:pos="7300"/>
        </w:tabs>
        <w:ind w:left="2680"/>
        <w:rPr>
          <w:sz w:val="20"/>
          <w:szCs w:val="20"/>
        </w:rPr>
      </w:pPr>
      <w:r>
        <w:rPr>
          <w:rFonts w:ascii="Arial" w:eastAsia="Arial" w:hAnsi="Arial" w:cs="Arial"/>
          <w:color w:val="4D4D4D"/>
          <w:sz w:val="18"/>
          <w:szCs w:val="18"/>
        </w:rPr>
        <w:t>−6</w:t>
      </w:r>
      <w:r>
        <w:rPr>
          <w:sz w:val="20"/>
          <w:szCs w:val="20"/>
        </w:rPr>
        <w:tab/>
      </w:r>
      <w:r>
        <w:rPr>
          <w:rFonts w:ascii="Arial" w:eastAsia="Arial" w:hAnsi="Arial" w:cs="Arial"/>
          <w:color w:val="4D4D4D"/>
          <w:sz w:val="18"/>
          <w:szCs w:val="18"/>
        </w:rPr>
        <w:t>−3</w:t>
      </w:r>
      <w:r>
        <w:rPr>
          <w:sz w:val="20"/>
          <w:szCs w:val="20"/>
        </w:rPr>
        <w:tab/>
      </w:r>
      <w:r>
        <w:rPr>
          <w:rFonts w:ascii="Arial" w:eastAsia="Arial" w:hAnsi="Arial" w:cs="Arial"/>
          <w:color w:val="4D4D4D"/>
          <w:sz w:val="18"/>
          <w:szCs w:val="18"/>
        </w:rPr>
        <w:t>0</w:t>
      </w:r>
      <w:r>
        <w:rPr>
          <w:sz w:val="20"/>
          <w:szCs w:val="20"/>
        </w:rPr>
        <w:tab/>
      </w:r>
      <w:r>
        <w:rPr>
          <w:rFonts w:ascii="Arial" w:eastAsia="Arial" w:hAnsi="Arial" w:cs="Arial"/>
          <w:color w:val="4D4D4D"/>
          <w:sz w:val="17"/>
          <w:szCs w:val="17"/>
        </w:rPr>
        <w:t>3</w:t>
      </w:r>
    </w:p>
    <w:p w14:paraId="47B683EB" w14:textId="77777777" w:rsidR="004B413C" w:rsidRDefault="004B413C">
      <w:pPr>
        <w:spacing w:line="8" w:lineRule="exact"/>
        <w:rPr>
          <w:sz w:val="20"/>
          <w:szCs w:val="20"/>
        </w:rPr>
      </w:pPr>
    </w:p>
    <w:p w14:paraId="3FEFBB8B" w14:textId="77777777" w:rsidR="004B413C" w:rsidRDefault="00EC2FEA">
      <w:pPr>
        <w:ind w:left="4860"/>
        <w:rPr>
          <w:sz w:val="20"/>
          <w:szCs w:val="20"/>
        </w:rPr>
      </w:pPr>
      <w:r>
        <w:rPr>
          <w:rFonts w:ascii="Arial" w:eastAsia="Arial" w:hAnsi="Arial" w:cs="Arial"/>
        </w:rPr>
        <w:t>Posterior Mean</w:t>
      </w:r>
    </w:p>
    <w:p w14:paraId="6AFA8FEC" w14:textId="77777777" w:rsidR="004B413C" w:rsidRDefault="004B413C">
      <w:pPr>
        <w:spacing w:line="200" w:lineRule="exact"/>
        <w:rPr>
          <w:sz w:val="20"/>
          <w:szCs w:val="20"/>
        </w:rPr>
      </w:pPr>
    </w:p>
    <w:p w14:paraId="29703511" w14:textId="77777777" w:rsidR="004B413C" w:rsidRDefault="004B413C">
      <w:pPr>
        <w:spacing w:line="200" w:lineRule="exact"/>
        <w:rPr>
          <w:sz w:val="20"/>
          <w:szCs w:val="20"/>
        </w:rPr>
      </w:pPr>
    </w:p>
    <w:p w14:paraId="50B0890B" w14:textId="77777777" w:rsidR="004B413C" w:rsidRDefault="004B413C">
      <w:pPr>
        <w:spacing w:line="200" w:lineRule="exact"/>
        <w:rPr>
          <w:sz w:val="20"/>
          <w:szCs w:val="20"/>
        </w:rPr>
      </w:pPr>
    </w:p>
    <w:p w14:paraId="1F8649DC" w14:textId="77777777" w:rsidR="004B413C" w:rsidRDefault="004B413C">
      <w:pPr>
        <w:spacing w:line="200" w:lineRule="exact"/>
        <w:rPr>
          <w:sz w:val="20"/>
          <w:szCs w:val="20"/>
        </w:rPr>
      </w:pPr>
    </w:p>
    <w:p w14:paraId="7DCC2EBF" w14:textId="77777777" w:rsidR="004B413C" w:rsidRDefault="004B413C">
      <w:pPr>
        <w:spacing w:line="200" w:lineRule="exact"/>
        <w:rPr>
          <w:sz w:val="20"/>
          <w:szCs w:val="20"/>
        </w:rPr>
      </w:pPr>
    </w:p>
    <w:p w14:paraId="1D2A4D93" w14:textId="77777777" w:rsidR="004B413C" w:rsidRDefault="004B413C">
      <w:pPr>
        <w:spacing w:line="200" w:lineRule="exact"/>
        <w:rPr>
          <w:sz w:val="20"/>
          <w:szCs w:val="20"/>
        </w:rPr>
      </w:pPr>
    </w:p>
    <w:p w14:paraId="7AEEC15D" w14:textId="77777777" w:rsidR="004B413C" w:rsidRDefault="004B413C">
      <w:pPr>
        <w:spacing w:line="200" w:lineRule="exact"/>
        <w:rPr>
          <w:sz w:val="20"/>
          <w:szCs w:val="20"/>
        </w:rPr>
      </w:pPr>
    </w:p>
    <w:p w14:paraId="347CF922" w14:textId="77777777" w:rsidR="004B413C" w:rsidRDefault="004B413C">
      <w:pPr>
        <w:spacing w:line="200" w:lineRule="exact"/>
        <w:rPr>
          <w:sz w:val="20"/>
          <w:szCs w:val="20"/>
        </w:rPr>
      </w:pPr>
    </w:p>
    <w:p w14:paraId="396E5A01" w14:textId="77777777" w:rsidR="004B413C" w:rsidRDefault="004B413C">
      <w:pPr>
        <w:spacing w:line="200" w:lineRule="exact"/>
        <w:rPr>
          <w:sz w:val="20"/>
          <w:szCs w:val="20"/>
        </w:rPr>
      </w:pPr>
    </w:p>
    <w:p w14:paraId="597FAB3C" w14:textId="77777777" w:rsidR="004B413C" w:rsidRDefault="004B413C">
      <w:pPr>
        <w:spacing w:line="200" w:lineRule="exact"/>
        <w:rPr>
          <w:sz w:val="20"/>
          <w:szCs w:val="20"/>
        </w:rPr>
      </w:pPr>
    </w:p>
    <w:p w14:paraId="11D8F298" w14:textId="77777777" w:rsidR="004B413C" w:rsidRDefault="004B413C">
      <w:pPr>
        <w:spacing w:line="200" w:lineRule="exact"/>
        <w:rPr>
          <w:sz w:val="20"/>
          <w:szCs w:val="20"/>
        </w:rPr>
      </w:pPr>
    </w:p>
    <w:p w14:paraId="4ADF63DF" w14:textId="77777777" w:rsidR="004B413C" w:rsidRDefault="004B413C">
      <w:pPr>
        <w:spacing w:line="200" w:lineRule="exact"/>
        <w:rPr>
          <w:sz w:val="20"/>
          <w:szCs w:val="20"/>
        </w:rPr>
      </w:pPr>
    </w:p>
    <w:p w14:paraId="770733C1" w14:textId="77777777" w:rsidR="004B413C" w:rsidRDefault="004B413C">
      <w:pPr>
        <w:spacing w:line="200" w:lineRule="exact"/>
        <w:rPr>
          <w:sz w:val="20"/>
          <w:szCs w:val="20"/>
        </w:rPr>
      </w:pPr>
    </w:p>
    <w:p w14:paraId="6A5979D5" w14:textId="77777777" w:rsidR="004B413C" w:rsidRDefault="004B413C">
      <w:pPr>
        <w:spacing w:line="200" w:lineRule="exact"/>
        <w:rPr>
          <w:sz w:val="20"/>
          <w:szCs w:val="20"/>
        </w:rPr>
      </w:pPr>
    </w:p>
    <w:p w14:paraId="05A3D100" w14:textId="77777777" w:rsidR="004B413C" w:rsidRDefault="004B413C">
      <w:pPr>
        <w:spacing w:line="200" w:lineRule="exact"/>
        <w:rPr>
          <w:sz w:val="20"/>
          <w:szCs w:val="20"/>
        </w:rPr>
      </w:pPr>
    </w:p>
    <w:p w14:paraId="7895A0B3" w14:textId="77777777" w:rsidR="004B413C" w:rsidRDefault="004B413C">
      <w:pPr>
        <w:spacing w:line="200" w:lineRule="exact"/>
        <w:rPr>
          <w:sz w:val="20"/>
          <w:szCs w:val="20"/>
        </w:rPr>
      </w:pPr>
    </w:p>
    <w:p w14:paraId="1F42D99B" w14:textId="77777777" w:rsidR="004B413C" w:rsidRDefault="004B413C">
      <w:pPr>
        <w:spacing w:line="200" w:lineRule="exact"/>
        <w:rPr>
          <w:sz w:val="20"/>
          <w:szCs w:val="20"/>
        </w:rPr>
      </w:pPr>
    </w:p>
    <w:p w14:paraId="62A2DC68" w14:textId="77777777" w:rsidR="004B413C" w:rsidRDefault="004B413C">
      <w:pPr>
        <w:spacing w:line="200" w:lineRule="exact"/>
        <w:rPr>
          <w:sz w:val="20"/>
          <w:szCs w:val="20"/>
        </w:rPr>
      </w:pPr>
    </w:p>
    <w:p w14:paraId="1CEE7E77" w14:textId="77777777" w:rsidR="004B413C" w:rsidRDefault="004B413C">
      <w:pPr>
        <w:spacing w:line="200" w:lineRule="exact"/>
        <w:rPr>
          <w:sz w:val="20"/>
          <w:szCs w:val="20"/>
        </w:rPr>
      </w:pPr>
    </w:p>
    <w:p w14:paraId="0476584D" w14:textId="77777777" w:rsidR="004B413C" w:rsidRDefault="004B413C">
      <w:pPr>
        <w:spacing w:line="200" w:lineRule="exact"/>
        <w:rPr>
          <w:sz w:val="20"/>
          <w:szCs w:val="20"/>
        </w:rPr>
      </w:pPr>
    </w:p>
    <w:p w14:paraId="4B2636DF" w14:textId="77777777" w:rsidR="004B413C" w:rsidRDefault="004B413C">
      <w:pPr>
        <w:spacing w:line="200" w:lineRule="exact"/>
        <w:rPr>
          <w:sz w:val="20"/>
          <w:szCs w:val="20"/>
        </w:rPr>
      </w:pPr>
    </w:p>
    <w:p w14:paraId="1413EBFF" w14:textId="77777777" w:rsidR="004B413C" w:rsidRDefault="004B413C">
      <w:pPr>
        <w:spacing w:line="200" w:lineRule="exact"/>
        <w:rPr>
          <w:sz w:val="20"/>
          <w:szCs w:val="20"/>
        </w:rPr>
      </w:pPr>
    </w:p>
    <w:p w14:paraId="5B514717" w14:textId="77777777" w:rsidR="004B413C" w:rsidRDefault="004B413C">
      <w:pPr>
        <w:spacing w:line="200" w:lineRule="exact"/>
        <w:rPr>
          <w:sz w:val="20"/>
          <w:szCs w:val="20"/>
        </w:rPr>
      </w:pPr>
    </w:p>
    <w:p w14:paraId="582112B3" w14:textId="77777777" w:rsidR="004B413C" w:rsidRDefault="004B413C">
      <w:pPr>
        <w:spacing w:line="200" w:lineRule="exact"/>
        <w:rPr>
          <w:sz w:val="20"/>
          <w:szCs w:val="20"/>
        </w:rPr>
      </w:pPr>
    </w:p>
    <w:p w14:paraId="07D73299" w14:textId="77777777" w:rsidR="004B413C" w:rsidRDefault="004B413C">
      <w:pPr>
        <w:spacing w:line="200" w:lineRule="exact"/>
        <w:rPr>
          <w:sz w:val="20"/>
          <w:szCs w:val="20"/>
        </w:rPr>
      </w:pPr>
    </w:p>
    <w:p w14:paraId="65BCDBB1" w14:textId="77777777" w:rsidR="004B413C" w:rsidRDefault="004B413C">
      <w:pPr>
        <w:spacing w:line="200" w:lineRule="exact"/>
        <w:rPr>
          <w:sz w:val="20"/>
          <w:szCs w:val="20"/>
        </w:rPr>
      </w:pPr>
    </w:p>
    <w:p w14:paraId="1944F36A" w14:textId="77777777" w:rsidR="004B413C" w:rsidRDefault="004B413C">
      <w:pPr>
        <w:spacing w:line="200" w:lineRule="exact"/>
        <w:rPr>
          <w:sz w:val="20"/>
          <w:szCs w:val="20"/>
        </w:rPr>
      </w:pPr>
    </w:p>
    <w:p w14:paraId="053AE262" w14:textId="77777777" w:rsidR="004B413C" w:rsidRDefault="004B413C">
      <w:pPr>
        <w:spacing w:line="200" w:lineRule="exact"/>
        <w:rPr>
          <w:sz w:val="20"/>
          <w:szCs w:val="20"/>
        </w:rPr>
      </w:pPr>
    </w:p>
    <w:p w14:paraId="3F0B77E8" w14:textId="77777777" w:rsidR="004B413C" w:rsidRDefault="004B413C">
      <w:pPr>
        <w:spacing w:line="200" w:lineRule="exact"/>
        <w:rPr>
          <w:sz w:val="20"/>
          <w:szCs w:val="20"/>
        </w:rPr>
      </w:pPr>
    </w:p>
    <w:p w14:paraId="3603E2DD" w14:textId="77777777" w:rsidR="004B413C" w:rsidRDefault="004B413C">
      <w:pPr>
        <w:spacing w:line="200" w:lineRule="exact"/>
        <w:rPr>
          <w:sz w:val="20"/>
          <w:szCs w:val="20"/>
        </w:rPr>
      </w:pPr>
    </w:p>
    <w:p w14:paraId="4E22FB1F" w14:textId="77777777" w:rsidR="004B413C" w:rsidRDefault="004B413C">
      <w:pPr>
        <w:spacing w:line="200" w:lineRule="exact"/>
        <w:rPr>
          <w:sz w:val="20"/>
          <w:szCs w:val="20"/>
        </w:rPr>
      </w:pPr>
    </w:p>
    <w:p w14:paraId="2F08AF00" w14:textId="77777777" w:rsidR="004B413C" w:rsidRDefault="004B413C">
      <w:pPr>
        <w:spacing w:line="200" w:lineRule="exact"/>
        <w:rPr>
          <w:sz w:val="20"/>
          <w:szCs w:val="20"/>
        </w:rPr>
      </w:pPr>
    </w:p>
    <w:p w14:paraId="7B2E6B90" w14:textId="77777777" w:rsidR="004B413C" w:rsidRDefault="004B413C">
      <w:pPr>
        <w:spacing w:line="200" w:lineRule="exact"/>
        <w:rPr>
          <w:sz w:val="20"/>
          <w:szCs w:val="20"/>
        </w:rPr>
      </w:pPr>
    </w:p>
    <w:p w14:paraId="3EE167FA" w14:textId="77777777" w:rsidR="004B413C" w:rsidRDefault="004B413C">
      <w:pPr>
        <w:spacing w:line="363" w:lineRule="exact"/>
        <w:rPr>
          <w:sz w:val="20"/>
          <w:szCs w:val="20"/>
        </w:rPr>
      </w:pPr>
    </w:p>
    <w:p w14:paraId="685EB49D" w14:textId="77777777" w:rsidR="004B413C" w:rsidRDefault="00EC2FEA">
      <w:pPr>
        <w:ind w:right="380"/>
        <w:jc w:val="center"/>
        <w:rPr>
          <w:sz w:val="20"/>
          <w:szCs w:val="20"/>
        </w:rPr>
      </w:pPr>
      <w:r>
        <w:rPr>
          <w:rFonts w:ascii="Arial" w:eastAsia="Arial" w:hAnsi="Arial" w:cs="Arial"/>
          <w:sz w:val="20"/>
          <w:szCs w:val="20"/>
        </w:rPr>
        <w:t>32</w:t>
      </w:r>
    </w:p>
    <w:p w14:paraId="1443E03A" w14:textId="77777777" w:rsidR="004B413C" w:rsidRDefault="004B413C">
      <w:pPr>
        <w:sectPr w:rsidR="004B413C">
          <w:pgSz w:w="12240" w:h="15840"/>
          <w:pgMar w:top="1440" w:right="1440" w:bottom="272" w:left="1440" w:header="0" w:footer="0" w:gutter="0"/>
          <w:cols w:num="2" w:space="720" w:equalWidth="0">
            <w:col w:w="314" w:space="66"/>
            <w:col w:w="8980"/>
          </w:cols>
        </w:sectPr>
      </w:pPr>
    </w:p>
    <w:p w14:paraId="0AFDC7D9" w14:textId="77777777" w:rsidR="004B413C" w:rsidRDefault="00EC2FEA">
      <w:pPr>
        <w:spacing w:line="200" w:lineRule="exact"/>
        <w:rPr>
          <w:sz w:val="20"/>
          <w:szCs w:val="20"/>
        </w:rPr>
      </w:pPr>
      <w:bookmarkStart w:id="69" w:name="page33"/>
      <w:bookmarkEnd w:id="69"/>
      <w:r>
        <w:rPr>
          <w:noProof/>
          <w:sz w:val="20"/>
          <w:szCs w:val="20"/>
        </w:rPr>
        <w:lastRenderedPageBreak/>
        <w:drawing>
          <wp:anchor distT="0" distB="0" distL="114300" distR="114300" simplePos="0" relativeHeight="251397120" behindDoc="1" locked="0" layoutInCell="0" allowOverlap="1" wp14:anchorId="50D2E54D" wp14:editId="45B388D3">
            <wp:simplePos x="0" y="0"/>
            <wp:positionH relativeFrom="page">
              <wp:posOffset>1403350</wp:posOffset>
            </wp:positionH>
            <wp:positionV relativeFrom="page">
              <wp:posOffset>2661920</wp:posOffset>
            </wp:positionV>
            <wp:extent cx="4735195" cy="3674745"/>
            <wp:effectExtent l="0" t="0" r="0" b="0"/>
            <wp:wrapNone/>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4"/>
                    <pic:cNvPicPr>
                      <a:picLocks noChangeAspect="1" noChangeArrowheads="1"/>
                    </pic:cNvPicPr>
                  </pic:nvPicPr>
                  <pic:blipFill>
                    <a:blip r:embed="rId295"/>
                    <a:srcRect/>
                    <a:stretch>
                      <a:fillRect/>
                    </a:stretch>
                  </pic:blipFill>
                  <pic:spPr bwMode="auto">
                    <a:xfrm>
                      <a:off x="0" y="0"/>
                      <a:ext cx="4735195" cy="3674745"/>
                    </a:xfrm>
                    <a:prstGeom prst="rect">
                      <a:avLst/>
                    </a:prstGeom>
                    <a:noFill/>
                  </pic:spPr>
                </pic:pic>
              </a:graphicData>
            </a:graphic>
          </wp:anchor>
        </w:drawing>
      </w:r>
    </w:p>
    <w:p w14:paraId="44E87AD7" w14:textId="77777777" w:rsidR="004B413C" w:rsidRDefault="004B413C">
      <w:pPr>
        <w:spacing w:line="200" w:lineRule="exact"/>
        <w:rPr>
          <w:sz w:val="20"/>
          <w:szCs w:val="20"/>
        </w:rPr>
      </w:pPr>
    </w:p>
    <w:p w14:paraId="25BD6DFD" w14:textId="77777777" w:rsidR="004B413C" w:rsidRDefault="004B413C">
      <w:pPr>
        <w:spacing w:line="200" w:lineRule="exact"/>
        <w:rPr>
          <w:sz w:val="20"/>
          <w:szCs w:val="20"/>
        </w:rPr>
      </w:pPr>
    </w:p>
    <w:p w14:paraId="6F313B41" w14:textId="77777777" w:rsidR="004B413C" w:rsidRDefault="004B413C">
      <w:pPr>
        <w:spacing w:line="200" w:lineRule="exact"/>
        <w:rPr>
          <w:sz w:val="20"/>
          <w:szCs w:val="20"/>
        </w:rPr>
      </w:pPr>
    </w:p>
    <w:p w14:paraId="4EBB1D3B" w14:textId="77777777" w:rsidR="004B413C" w:rsidRDefault="004B413C">
      <w:pPr>
        <w:spacing w:line="200" w:lineRule="exact"/>
        <w:rPr>
          <w:sz w:val="20"/>
          <w:szCs w:val="20"/>
        </w:rPr>
      </w:pPr>
    </w:p>
    <w:p w14:paraId="7B5D3A92" w14:textId="77777777" w:rsidR="004B413C" w:rsidRDefault="004B413C">
      <w:pPr>
        <w:spacing w:line="200" w:lineRule="exact"/>
        <w:rPr>
          <w:sz w:val="20"/>
          <w:szCs w:val="20"/>
        </w:rPr>
      </w:pPr>
    </w:p>
    <w:p w14:paraId="429CE096" w14:textId="77777777" w:rsidR="004B413C" w:rsidRDefault="004B413C">
      <w:pPr>
        <w:spacing w:line="200" w:lineRule="exact"/>
        <w:rPr>
          <w:sz w:val="20"/>
          <w:szCs w:val="20"/>
        </w:rPr>
      </w:pPr>
    </w:p>
    <w:p w14:paraId="1760A38D" w14:textId="77777777" w:rsidR="004B413C" w:rsidRDefault="004B413C">
      <w:pPr>
        <w:spacing w:line="200" w:lineRule="exact"/>
        <w:rPr>
          <w:sz w:val="20"/>
          <w:szCs w:val="20"/>
        </w:rPr>
      </w:pPr>
    </w:p>
    <w:p w14:paraId="716F0F84" w14:textId="77777777" w:rsidR="004B413C" w:rsidRDefault="004B413C">
      <w:pPr>
        <w:spacing w:line="200" w:lineRule="exact"/>
        <w:rPr>
          <w:sz w:val="20"/>
          <w:szCs w:val="20"/>
        </w:rPr>
      </w:pPr>
    </w:p>
    <w:p w14:paraId="4CB33D1A" w14:textId="77777777" w:rsidR="004B413C" w:rsidRDefault="004B413C">
      <w:pPr>
        <w:spacing w:line="200" w:lineRule="exact"/>
        <w:rPr>
          <w:sz w:val="20"/>
          <w:szCs w:val="20"/>
        </w:rPr>
      </w:pPr>
    </w:p>
    <w:p w14:paraId="133BFBEB" w14:textId="77777777" w:rsidR="004B413C" w:rsidRDefault="004B413C">
      <w:pPr>
        <w:spacing w:line="200" w:lineRule="exact"/>
        <w:rPr>
          <w:sz w:val="20"/>
          <w:szCs w:val="20"/>
        </w:rPr>
      </w:pPr>
    </w:p>
    <w:p w14:paraId="7F3C284E" w14:textId="77777777" w:rsidR="004B413C" w:rsidRDefault="004B413C">
      <w:pPr>
        <w:spacing w:line="200" w:lineRule="exact"/>
        <w:rPr>
          <w:sz w:val="20"/>
          <w:szCs w:val="20"/>
        </w:rPr>
      </w:pPr>
    </w:p>
    <w:p w14:paraId="41E3328B" w14:textId="77777777" w:rsidR="004B413C" w:rsidRDefault="004B413C">
      <w:pPr>
        <w:spacing w:line="378" w:lineRule="exact"/>
        <w:rPr>
          <w:sz w:val="20"/>
          <w:szCs w:val="20"/>
        </w:rPr>
      </w:pPr>
    </w:p>
    <w:tbl>
      <w:tblPr>
        <w:tblW w:w="0" w:type="auto"/>
        <w:tblInd w:w="100" w:type="dxa"/>
        <w:tblLayout w:type="fixed"/>
        <w:tblCellMar>
          <w:left w:w="0" w:type="dxa"/>
          <w:right w:w="0" w:type="dxa"/>
        </w:tblCellMar>
        <w:tblLook w:val="04A0" w:firstRow="1" w:lastRow="0" w:firstColumn="1" w:lastColumn="0" w:noHBand="0" w:noVBand="1"/>
      </w:tblPr>
      <w:tblGrid>
        <w:gridCol w:w="220"/>
        <w:gridCol w:w="1220"/>
        <w:gridCol w:w="4700"/>
        <w:gridCol w:w="1980"/>
        <w:gridCol w:w="760"/>
        <w:gridCol w:w="160"/>
        <w:gridCol w:w="20"/>
      </w:tblGrid>
      <w:tr w:rsidR="004B413C" w14:paraId="21A7A050" w14:textId="77777777">
        <w:trPr>
          <w:trHeight w:val="253"/>
        </w:trPr>
        <w:tc>
          <w:tcPr>
            <w:tcW w:w="220" w:type="dxa"/>
            <w:vAlign w:val="bottom"/>
          </w:tcPr>
          <w:p w14:paraId="4416E23A" w14:textId="77777777" w:rsidR="004B413C" w:rsidRDefault="004B413C">
            <w:pPr>
              <w:rPr>
                <w:sz w:val="21"/>
                <w:szCs w:val="21"/>
              </w:rPr>
            </w:pPr>
          </w:p>
        </w:tc>
        <w:tc>
          <w:tcPr>
            <w:tcW w:w="1220" w:type="dxa"/>
            <w:vAlign w:val="bottom"/>
          </w:tcPr>
          <w:p w14:paraId="3CF19BD8" w14:textId="77777777" w:rsidR="004B413C" w:rsidRDefault="004B413C">
            <w:pPr>
              <w:rPr>
                <w:sz w:val="21"/>
                <w:szCs w:val="21"/>
              </w:rPr>
            </w:pPr>
          </w:p>
        </w:tc>
        <w:tc>
          <w:tcPr>
            <w:tcW w:w="4700" w:type="dxa"/>
            <w:vAlign w:val="bottom"/>
          </w:tcPr>
          <w:p w14:paraId="1BF47FF8" w14:textId="77777777" w:rsidR="004B413C" w:rsidRDefault="00EC2FEA">
            <w:pPr>
              <w:ind w:right="2952"/>
              <w:jc w:val="right"/>
              <w:rPr>
                <w:sz w:val="20"/>
                <w:szCs w:val="20"/>
              </w:rPr>
            </w:pPr>
            <w:r>
              <w:rPr>
                <w:rFonts w:ascii="Arial" w:eastAsia="Arial" w:hAnsi="Arial" w:cs="Arial"/>
                <w:color w:val="A3A500"/>
              </w:rPr>
              <w:t>2018</w:t>
            </w:r>
          </w:p>
        </w:tc>
        <w:tc>
          <w:tcPr>
            <w:tcW w:w="1980" w:type="dxa"/>
            <w:vAlign w:val="bottom"/>
          </w:tcPr>
          <w:p w14:paraId="0DDE000C" w14:textId="77777777" w:rsidR="004B413C" w:rsidRDefault="004B413C">
            <w:pPr>
              <w:rPr>
                <w:sz w:val="21"/>
                <w:szCs w:val="21"/>
              </w:rPr>
            </w:pPr>
          </w:p>
        </w:tc>
        <w:tc>
          <w:tcPr>
            <w:tcW w:w="760" w:type="dxa"/>
            <w:vAlign w:val="bottom"/>
          </w:tcPr>
          <w:p w14:paraId="18B4939E" w14:textId="77777777" w:rsidR="004B413C" w:rsidRDefault="004B413C">
            <w:pPr>
              <w:rPr>
                <w:sz w:val="21"/>
                <w:szCs w:val="21"/>
              </w:rPr>
            </w:pPr>
          </w:p>
        </w:tc>
        <w:tc>
          <w:tcPr>
            <w:tcW w:w="160" w:type="dxa"/>
            <w:vAlign w:val="bottom"/>
          </w:tcPr>
          <w:p w14:paraId="628FE445" w14:textId="77777777" w:rsidR="004B413C" w:rsidRDefault="004B413C">
            <w:pPr>
              <w:rPr>
                <w:sz w:val="21"/>
                <w:szCs w:val="21"/>
              </w:rPr>
            </w:pPr>
          </w:p>
        </w:tc>
        <w:tc>
          <w:tcPr>
            <w:tcW w:w="0" w:type="dxa"/>
            <w:vAlign w:val="bottom"/>
          </w:tcPr>
          <w:p w14:paraId="45351D08" w14:textId="77777777" w:rsidR="004B413C" w:rsidRDefault="004B413C">
            <w:pPr>
              <w:rPr>
                <w:sz w:val="1"/>
                <w:szCs w:val="1"/>
              </w:rPr>
            </w:pPr>
          </w:p>
        </w:tc>
      </w:tr>
      <w:tr w:rsidR="004B413C" w14:paraId="1A5AAB0B" w14:textId="77777777">
        <w:trPr>
          <w:trHeight w:val="1042"/>
        </w:trPr>
        <w:tc>
          <w:tcPr>
            <w:tcW w:w="220" w:type="dxa"/>
            <w:vAlign w:val="bottom"/>
          </w:tcPr>
          <w:p w14:paraId="36BDDFD3" w14:textId="77777777" w:rsidR="004B413C" w:rsidRDefault="004B413C">
            <w:pPr>
              <w:rPr>
                <w:sz w:val="24"/>
                <w:szCs w:val="24"/>
              </w:rPr>
            </w:pPr>
          </w:p>
        </w:tc>
        <w:tc>
          <w:tcPr>
            <w:tcW w:w="1220" w:type="dxa"/>
            <w:vAlign w:val="bottom"/>
          </w:tcPr>
          <w:p w14:paraId="2D40756C" w14:textId="77777777" w:rsidR="004B413C" w:rsidRDefault="00EC2FEA">
            <w:pPr>
              <w:ind w:right="730"/>
              <w:jc w:val="right"/>
              <w:rPr>
                <w:sz w:val="20"/>
                <w:szCs w:val="20"/>
              </w:rPr>
            </w:pPr>
            <w:r>
              <w:rPr>
                <w:rFonts w:ascii="Arial" w:eastAsia="Arial" w:hAnsi="Arial" w:cs="Arial"/>
                <w:color w:val="4D4D4D"/>
                <w:sz w:val="18"/>
                <w:szCs w:val="18"/>
              </w:rPr>
              <w:t>0.5</w:t>
            </w:r>
          </w:p>
        </w:tc>
        <w:tc>
          <w:tcPr>
            <w:tcW w:w="4700" w:type="dxa"/>
            <w:vMerge w:val="restart"/>
            <w:vAlign w:val="bottom"/>
          </w:tcPr>
          <w:p w14:paraId="1CE58CEC" w14:textId="77777777" w:rsidR="004B413C" w:rsidRDefault="00EC2FEA">
            <w:pPr>
              <w:ind w:right="2012"/>
              <w:jc w:val="right"/>
              <w:rPr>
                <w:sz w:val="20"/>
                <w:szCs w:val="20"/>
              </w:rPr>
            </w:pPr>
            <w:r>
              <w:rPr>
                <w:rFonts w:ascii="Arial" w:eastAsia="Arial" w:hAnsi="Arial" w:cs="Arial"/>
                <w:color w:val="F8766D"/>
              </w:rPr>
              <w:t>2018</w:t>
            </w:r>
          </w:p>
        </w:tc>
        <w:tc>
          <w:tcPr>
            <w:tcW w:w="1980" w:type="dxa"/>
            <w:vAlign w:val="bottom"/>
          </w:tcPr>
          <w:p w14:paraId="2D5C07A9" w14:textId="77777777" w:rsidR="004B413C" w:rsidRDefault="004B413C">
            <w:pPr>
              <w:rPr>
                <w:sz w:val="24"/>
                <w:szCs w:val="24"/>
              </w:rPr>
            </w:pPr>
          </w:p>
        </w:tc>
        <w:tc>
          <w:tcPr>
            <w:tcW w:w="760" w:type="dxa"/>
            <w:vAlign w:val="bottom"/>
          </w:tcPr>
          <w:p w14:paraId="3E9EB4A3" w14:textId="77777777" w:rsidR="004B413C" w:rsidRDefault="004B413C">
            <w:pPr>
              <w:rPr>
                <w:sz w:val="24"/>
                <w:szCs w:val="24"/>
              </w:rPr>
            </w:pPr>
          </w:p>
        </w:tc>
        <w:tc>
          <w:tcPr>
            <w:tcW w:w="160" w:type="dxa"/>
            <w:vAlign w:val="bottom"/>
          </w:tcPr>
          <w:p w14:paraId="6984ADAD" w14:textId="77777777" w:rsidR="004B413C" w:rsidRDefault="004B413C">
            <w:pPr>
              <w:rPr>
                <w:sz w:val="24"/>
                <w:szCs w:val="24"/>
              </w:rPr>
            </w:pPr>
          </w:p>
        </w:tc>
        <w:tc>
          <w:tcPr>
            <w:tcW w:w="0" w:type="dxa"/>
            <w:vAlign w:val="bottom"/>
          </w:tcPr>
          <w:p w14:paraId="2207A53C" w14:textId="77777777" w:rsidR="004B413C" w:rsidRDefault="004B413C">
            <w:pPr>
              <w:rPr>
                <w:sz w:val="1"/>
                <w:szCs w:val="1"/>
              </w:rPr>
            </w:pPr>
          </w:p>
        </w:tc>
      </w:tr>
      <w:tr w:rsidR="004B413C" w14:paraId="00C6A88A" w14:textId="77777777">
        <w:trPr>
          <w:trHeight w:val="181"/>
        </w:trPr>
        <w:tc>
          <w:tcPr>
            <w:tcW w:w="220" w:type="dxa"/>
            <w:vAlign w:val="bottom"/>
          </w:tcPr>
          <w:p w14:paraId="236079F9" w14:textId="77777777" w:rsidR="004B413C" w:rsidRDefault="004B413C">
            <w:pPr>
              <w:rPr>
                <w:sz w:val="15"/>
                <w:szCs w:val="15"/>
              </w:rPr>
            </w:pPr>
          </w:p>
        </w:tc>
        <w:tc>
          <w:tcPr>
            <w:tcW w:w="1220" w:type="dxa"/>
            <w:vAlign w:val="bottom"/>
          </w:tcPr>
          <w:p w14:paraId="4734090B" w14:textId="77777777" w:rsidR="004B413C" w:rsidRDefault="004B413C">
            <w:pPr>
              <w:rPr>
                <w:sz w:val="15"/>
                <w:szCs w:val="15"/>
              </w:rPr>
            </w:pPr>
          </w:p>
        </w:tc>
        <w:tc>
          <w:tcPr>
            <w:tcW w:w="4700" w:type="dxa"/>
            <w:vMerge/>
            <w:vAlign w:val="bottom"/>
          </w:tcPr>
          <w:p w14:paraId="324BBEB1" w14:textId="77777777" w:rsidR="004B413C" w:rsidRDefault="004B413C">
            <w:pPr>
              <w:rPr>
                <w:sz w:val="15"/>
                <w:szCs w:val="15"/>
              </w:rPr>
            </w:pPr>
          </w:p>
        </w:tc>
        <w:tc>
          <w:tcPr>
            <w:tcW w:w="1980" w:type="dxa"/>
            <w:vAlign w:val="bottom"/>
          </w:tcPr>
          <w:p w14:paraId="1EDF6205" w14:textId="77777777" w:rsidR="004B413C" w:rsidRDefault="004B413C">
            <w:pPr>
              <w:rPr>
                <w:sz w:val="15"/>
                <w:szCs w:val="15"/>
              </w:rPr>
            </w:pPr>
          </w:p>
        </w:tc>
        <w:tc>
          <w:tcPr>
            <w:tcW w:w="760" w:type="dxa"/>
            <w:vAlign w:val="bottom"/>
          </w:tcPr>
          <w:p w14:paraId="7AC02BDC" w14:textId="77777777" w:rsidR="004B413C" w:rsidRDefault="004B413C">
            <w:pPr>
              <w:rPr>
                <w:sz w:val="15"/>
                <w:szCs w:val="15"/>
              </w:rPr>
            </w:pPr>
          </w:p>
        </w:tc>
        <w:tc>
          <w:tcPr>
            <w:tcW w:w="160" w:type="dxa"/>
            <w:vAlign w:val="bottom"/>
          </w:tcPr>
          <w:p w14:paraId="395F9327" w14:textId="77777777" w:rsidR="004B413C" w:rsidRDefault="004B413C">
            <w:pPr>
              <w:rPr>
                <w:sz w:val="15"/>
                <w:szCs w:val="15"/>
              </w:rPr>
            </w:pPr>
          </w:p>
        </w:tc>
        <w:tc>
          <w:tcPr>
            <w:tcW w:w="0" w:type="dxa"/>
            <w:vAlign w:val="bottom"/>
          </w:tcPr>
          <w:p w14:paraId="229D1F4E" w14:textId="77777777" w:rsidR="004B413C" w:rsidRDefault="004B413C">
            <w:pPr>
              <w:rPr>
                <w:sz w:val="1"/>
                <w:szCs w:val="1"/>
              </w:rPr>
            </w:pPr>
          </w:p>
        </w:tc>
      </w:tr>
      <w:tr w:rsidR="004B413C" w14:paraId="2B7FCF46" w14:textId="77777777">
        <w:trPr>
          <w:trHeight w:val="252"/>
        </w:trPr>
        <w:tc>
          <w:tcPr>
            <w:tcW w:w="220" w:type="dxa"/>
            <w:vAlign w:val="bottom"/>
          </w:tcPr>
          <w:p w14:paraId="603C6842" w14:textId="77777777" w:rsidR="004B413C" w:rsidRDefault="004B413C">
            <w:pPr>
              <w:rPr>
                <w:sz w:val="21"/>
                <w:szCs w:val="21"/>
              </w:rPr>
            </w:pPr>
          </w:p>
        </w:tc>
        <w:tc>
          <w:tcPr>
            <w:tcW w:w="1220" w:type="dxa"/>
            <w:vAlign w:val="bottom"/>
          </w:tcPr>
          <w:p w14:paraId="087899AD" w14:textId="77777777" w:rsidR="004B413C" w:rsidRDefault="004B413C">
            <w:pPr>
              <w:rPr>
                <w:sz w:val="21"/>
                <w:szCs w:val="21"/>
              </w:rPr>
            </w:pPr>
          </w:p>
        </w:tc>
        <w:tc>
          <w:tcPr>
            <w:tcW w:w="4700" w:type="dxa"/>
            <w:vAlign w:val="bottom"/>
          </w:tcPr>
          <w:p w14:paraId="15AC3DCB" w14:textId="77777777" w:rsidR="004B413C" w:rsidRDefault="00EC2FEA">
            <w:pPr>
              <w:spacing w:line="252" w:lineRule="exact"/>
              <w:ind w:right="3732"/>
              <w:jc w:val="right"/>
              <w:rPr>
                <w:sz w:val="20"/>
                <w:szCs w:val="20"/>
              </w:rPr>
            </w:pPr>
            <w:r>
              <w:rPr>
                <w:rFonts w:ascii="Arial" w:eastAsia="Arial" w:hAnsi="Arial" w:cs="Arial"/>
                <w:color w:val="00B0F6"/>
              </w:rPr>
              <w:t>2018</w:t>
            </w:r>
          </w:p>
        </w:tc>
        <w:tc>
          <w:tcPr>
            <w:tcW w:w="1980" w:type="dxa"/>
            <w:vAlign w:val="bottom"/>
          </w:tcPr>
          <w:p w14:paraId="0BCB5437" w14:textId="77777777" w:rsidR="004B413C" w:rsidRDefault="004B413C">
            <w:pPr>
              <w:rPr>
                <w:sz w:val="21"/>
                <w:szCs w:val="21"/>
              </w:rPr>
            </w:pPr>
          </w:p>
        </w:tc>
        <w:tc>
          <w:tcPr>
            <w:tcW w:w="760" w:type="dxa"/>
            <w:vAlign w:val="bottom"/>
          </w:tcPr>
          <w:p w14:paraId="126A6FB1" w14:textId="77777777" w:rsidR="004B413C" w:rsidRDefault="004B413C">
            <w:pPr>
              <w:rPr>
                <w:sz w:val="21"/>
                <w:szCs w:val="21"/>
              </w:rPr>
            </w:pPr>
          </w:p>
        </w:tc>
        <w:tc>
          <w:tcPr>
            <w:tcW w:w="160" w:type="dxa"/>
            <w:vAlign w:val="bottom"/>
          </w:tcPr>
          <w:p w14:paraId="184B8523" w14:textId="77777777" w:rsidR="004B413C" w:rsidRDefault="004B413C">
            <w:pPr>
              <w:rPr>
                <w:sz w:val="21"/>
                <w:szCs w:val="21"/>
              </w:rPr>
            </w:pPr>
          </w:p>
        </w:tc>
        <w:tc>
          <w:tcPr>
            <w:tcW w:w="0" w:type="dxa"/>
            <w:vAlign w:val="bottom"/>
          </w:tcPr>
          <w:p w14:paraId="243F4D28" w14:textId="77777777" w:rsidR="004B413C" w:rsidRDefault="004B413C">
            <w:pPr>
              <w:rPr>
                <w:sz w:val="1"/>
                <w:szCs w:val="1"/>
              </w:rPr>
            </w:pPr>
          </w:p>
        </w:tc>
      </w:tr>
      <w:tr w:rsidR="004B413C" w14:paraId="42F38DD6" w14:textId="77777777">
        <w:trPr>
          <w:trHeight w:val="321"/>
        </w:trPr>
        <w:tc>
          <w:tcPr>
            <w:tcW w:w="220" w:type="dxa"/>
            <w:vAlign w:val="bottom"/>
          </w:tcPr>
          <w:p w14:paraId="613F7ECE" w14:textId="77777777" w:rsidR="004B413C" w:rsidRDefault="004B413C">
            <w:pPr>
              <w:rPr>
                <w:sz w:val="24"/>
                <w:szCs w:val="24"/>
              </w:rPr>
            </w:pPr>
          </w:p>
        </w:tc>
        <w:tc>
          <w:tcPr>
            <w:tcW w:w="1220" w:type="dxa"/>
            <w:vAlign w:val="bottom"/>
          </w:tcPr>
          <w:p w14:paraId="5BF07E86" w14:textId="77777777" w:rsidR="004B413C" w:rsidRDefault="004B413C">
            <w:pPr>
              <w:rPr>
                <w:sz w:val="24"/>
                <w:szCs w:val="24"/>
              </w:rPr>
            </w:pPr>
          </w:p>
        </w:tc>
        <w:tc>
          <w:tcPr>
            <w:tcW w:w="4700" w:type="dxa"/>
            <w:vAlign w:val="bottom"/>
          </w:tcPr>
          <w:p w14:paraId="3432C4C7" w14:textId="77777777" w:rsidR="004B413C" w:rsidRDefault="00EC2FEA">
            <w:pPr>
              <w:ind w:right="3372"/>
              <w:jc w:val="right"/>
              <w:rPr>
                <w:sz w:val="20"/>
                <w:szCs w:val="20"/>
              </w:rPr>
            </w:pPr>
            <w:r>
              <w:rPr>
                <w:rFonts w:ascii="Arial" w:eastAsia="Arial" w:hAnsi="Arial" w:cs="Arial"/>
                <w:color w:val="00BF7D"/>
              </w:rPr>
              <w:t>2018</w:t>
            </w:r>
          </w:p>
        </w:tc>
        <w:tc>
          <w:tcPr>
            <w:tcW w:w="1980" w:type="dxa"/>
            <w:vAlign w:val="bottom"/>
          </w:tcPr>
          <w:p w14:paraId="1AB3E7ED" w14:textId="77777777" w:rsidR="004B413C" w:rsidRDefault="004B413C">
            <w:pPr>
              <w:rPr>
                <w:sz w:val="24"/>
                <w:szCs w:val="24"/>
              </w:rPr>
            </w:pPr>
          </w:p>
        </w:tc>
        <w:tc>
          <w:tcPr>
            <w:tcW w:w="760" w:type="dxa"/>
            <w:vAlign w:val="bottom"/>
          </w:tcPr>
          <w:p w14:paraId="02D53C94" w14:textId="77777777" w:rsidR="004B413C" w:rsidRDefault="00EC2FEA">
            <w:pPr>
              <w:ind w:left="190"/>
              <w:jc w:val="center"/>
              <w:rPr>
                <w:sz w:val="20"/>
                <w:szCs w:val="20"/>
              </w:rPr>
            </w:pPr>
            <w:r>
              <w:rPr>
                <w:rFonts w:ascii="Arial" w:eastAsia="Arial" w:hAnsi="Arial" w:cs="Arial"/>
              </w:rPr>
              <w:t>Plot</w:t>
            </w:r>
          </w:p>
        </w:tc>
        <w:tc>
          <w:tcPr>
            <w:tcW w:w="160" w:type="dxa"/>
            <w:vAlign w:val="bottom"/>
          </w:tcPr>
          <w:p w14:paraId="4981A633" w14:textId="77777777" w:rsidR="004B413C" w:rsidRDefault="004B413C">
            <w:pPr>
              <w:rPr>
                <w:sz w:val="24"/>
                <w:szCs w:val="24"/>
              </w:rPr>
            </w:pPr>
          </w:p>
        </w:tc>
        <w:tc>
          <w:tcPr>
            <w:tcW w:w="0" w:type="dxa"/>
            <w:vAlign w:val="bottom"/>
          </w:tcPr>
          <w:p w14:paraId="0DD1C15C" w14:textId="77777777" w:rsidR="004B413C" w:rsidRDefault="004B413C">
            <w:pPr>
              <w:rPr>
                <w:sz w:val="1"/>
                <w:szCs w:val="1"/>
              </w:rPr>
            </w:pPr>
          </w:p>
        </w:tc>
      </w:tr>
      <w:tr w:rsidR="004B413C" w14:paraId="5A131534" w14:textId="77777777">
        <w:trPr>
          <w:trHeight w:val="442"/>
        </w:trPr>
        <w:tc>
          <w:tcPr>
            <w:tcW w:w="220" w:type="dxa"/>
            <w:vAlign w:val="bottom"/>
          </w:tcPr>
          <w:p w14:paraId="1495130D" w14:textId="77777777" w:rsidR="004B413C" w:rsidRDefault="004B413C">
            <w:pPr>
              <w:rPr>
                <w:sz w:val="24"/>
                <w:szCs w:val="24"/>
              </w:rPr>
            </w:pPr>
          </w:p>
        </w:tc>
        <w:tc>
          <w:tcPr>
            <w:tcW w:w="1220" w:type="dxa"/>
            <w:vAlign w:val="bottom"/>
          </w:tcPr>
          <w:p w14:paraId="36089810" w14:textId="77777777" w:rsidR="004B413C" w:rsidRDefault="004B413C">
            <w:pPr>
              <w:rPr>
                <w:sz w:val="24"/>
                <w:szCs w:val="24"/>
              </w:rPr>
            </w:pPr>
          </w:p>
        </w:tc>
        <w:tc>
          <w:tcPr>
            <w:tcW w:w="4700" w:type="dxa"/>
            <w:vAlign w:val="bottom"/>
          </w:tcPr>
          <w:p w14:paraId="02BE7C73" w14:textId="77777777" w:rsidR="004B413C" w:rsidRDefault="00EC2FEA">
            <w:pPr>
              <w:ind w:right="2852"/>
              <w:jc w:val="right"/>
              <w:rPr>
                <w:sz w:val="20"/>
                <w:szCs w:val="20"/>
              </w:rPr>
            </w:pPr>
            <w:r>
              <w:rPr>
                <w:rFonts w:ascii="Arial" w:eastAsia="Arial" w:hAnsi="Arial" w:cs="Arial"/>
                <w:color w:val="00BF7D"/>
              </w:rPr>
              <w:t>2004</w:t>
            </w:r>
          </w:p>
        </w:tc>
        <w:tc>
          <w:tcPr>
            <w:tcW w:w="1980" w:type="dxa"/>
            <w:vAlign w:val="bottom"/>
          </w:tcPr>
          <w:p w14:paraId="60B90B10" w14:textId="77777777" w:rsidR="004B413C" w:rsidRDefault="004B413C">
            <w:pPr>
              <w:rPr>
                <w:sz w:val="24"/>
                <w:szCs w:val="24"/>
              </w:rPr>
            </w:pPr>
          </w:p>
        </w:tc>
        <w:tc>
          <w:tcPr>
            <w:tcW w:w="760" w:type="dxa"/>
            <w:vAlign w:val="bottom"/>
          </w:tcPr>
          <w:p w14:paraId="35EA4300" w14:textId="77777777" w:rsidR="004B413C" w:rsidRDefault="00EC2FEA">
            <w:pPr>
              <w:ind w:left="130"/>
              <w:jc w:val="center"/>
              <w:rPr>
                <w:sz w:val="20"/>
                <w:szCs w:val="20"/>
              </w:rPr>
            </w:pPr>
            <w:r>
              <w:rPr>
                <w:rFonts w:ascii="Arial" w:eastAsia="Arial" w:hAnsi="Arial" w:cs="Arial"/>
                <w:color w:val="F8766D"/>
                <w:w w:val="97"/>
              </w:rPr>
              <w:t>a</w:t>
            </w:r>
          </w:p>
        </w:tc>
        <w:tc>
          <w:tcPr>
            <w:tcW w:w="160" w:type="dxa"/>
            <w:vAlign w:val="bottom"/>
          </w:tcPr>
          <w:p w14:paraId="77192DD7" w14:textId="77777777" w:rsidR="004B413C" w:rsidRDefault="00EC2FEA">
            <w:pPr>
              <w:ind w:left="40"/>
              <w:rPr>
                <w:sz w:val="20"/>
                <w:szCs w:val="20"/>
              </w:rPr>
            </w:pPr>
            <w:r>
              <w:rPr>
                <w:rFonts w:ascii="Arial" w:eastAsia="Arial" w:hAnsi="Arial" w:cs="Arial"/>
                <w:w w:val="82"/>
                <w:sz w:val="18"/>
                <w:szCs w:val="18"/>
              </w:rPr>
              <w:t>A</w:t>
            </w:r>
          </w:p>
        </w:tc>
        <w:tc>
          <w:tcPr>
            <w:tcW w:w="0" w:type="dxa"/>
            <w:vAlign w:val="bottom"/>
          </w:tcPr>
          <w:p w14:paraId="1C007EF4" w14:textId="77777777" w:rsidR="004B413C" w:rsidRDefault="004B413C">
            <w:pPr>
              <w:rPr>
                <w:sz w:val="1"/>
                <w:szCs w:val="1"/>
              </w:rPr>
            </w:pPr>
          </w:p>
        </w:tc>
      </w:tr>
      <w:tr w:rsidR="004B413C" w14:paraId="59EC724D" w14:textId="77777777">
        <w:trPr>
          <w:trHeight w:val="267"/>
        </w:trPr>
        <w:tc>
          <w:tcPr>
            <w:tcW w:w="220" w:type="dxa"/>
            <w:vMerge w:val="restart"/>
            <w:textDirection w:val="btLr"/>
            <w:vAlign w:val="bottom"/>
          </w:tcPr>
          <w:p w14:paraId="29215F6F" w14:textId="77777777" w:rsidR="004B413C" w:rsidRDefault="00EC2FEA">
            <w:pPr>
              <w:rPr>
                <w:sz w:val="20"/>
                <w:szCs w:val="20"/>
              </w:rPr>
            </w:pPr>
            <w:r>
              <w:rPr>
                <w:rFonts w:ascii="Arial" w:eastAsia="Arial" w:hAnsi="Arial" w:cs="Arial"/>
                <w:w w:val="91"/>
              </w:rPr>
              <w:t>LV2</w:t>
            </w:r>
          </w:p>
        </w:tc>
        <w:tc>
          <w:tcPr>
            <w:tcW w:w="1220" w:type="dxa"/>
            <w:vMerge w:val="restart"/>
            <w:vAlign w:val="bottom"/>
          </w:tcPr>
          <w:p w14:paraId="0056DC40" w14:textId="77777777" w:rsidR="004B413C" w:rsidRDefault="00EC2FEA">
            <w:pPr>
              <w:ind w:right="730"/>
              <w:jc w:val="right"/>
              <w:rPr>
                <w:sz w:val="20"/>
                <w:szCs w:val="20"/>
              </w:rPr>
            </w:pPr>
            <w:r>
              <w:rPr>
                <w:rFonts w:ascii="Arial" w:eastAsia="Arial" w:hAnsi="Arial" w:cs="Arial"/>
                <w:color w:val="4D4D4D"/>
                <w:sz w:val="18"/>
                <w:szCs w:val="18"/>
              </w:rPr>
              <w:t>0.0</w:t>
            </w:r>
          </w:p>
        </w:tc>
        <w:tc>
          <w:tcPr>
            <w:tcW w:w="4700" w:type="dxa"/>
            <w:vAlign w:val="bottom"/>
          </w:tcPr>
          <w:p w14:paraId="1F4C3C33" w14:textId="77777777" w:rsidR="004B413C" w:rsidRDefault="004B413C">
            <w:pPr>
              <w:rPr>
                <w:sz w:val="23"/>
                <w:szCs w:val="23"/>
              </w:rPr>
            </w:pPr>
          </w:p>
        </w:tc>
        <w:tc>
          <w:tcPr>
            <w:tcW w:w="1980" w:type="dxa"/>
            <w:vAlign w:val="bottom"/>
          </w:tcPr>
          <w:p w14:paraId="4AAE25CD" w14:textId="77777777" w:rsidR="004B413C" w:rsidRDefault="004B413C">
            <w:pPr>
              <w:rPr>
                <w:sz w:val="23"/>
                <w:szCs w:val="23"/>
              </w:rPr>
            </w:pPr>
          </w:p>
        </w:tc>
        <w:tc>
          <w:tcPr>
            <w:tcW w:w="760" w:type="dxa"/>
            <w:vAlign w:val="bottom"/>
          </w:tcPr>
          <w:p w14:paraId="15ED1752" w14:textId="77777777" w:rsidR="004B413C" w:rsidRDefault="00EC2FEA">
            <w:pPr>
              <w:ind w:left="130"/>
              <w:jc w:val="center"/>
              <w:rPr>
                <w:sz w:val="20"/>
                <w:szCs w:val="20"/>
              </w:rPr>
            </w:pPr>
            <w:r>
              <w:rPr>
                <w:rFonts w:ascii="Arial" w:eastAsia="Arial" w:hAnsi="Arial" w:cs="Arial"/>
                <w:color w:val="A3A500"/>
                <w:w w:val="97"/>
              </w:rPr>
              <w:t>a</w:t>
            </w:r>
          </w:p>
        </w:tc>
        <w:tc>
          <w:tcPr>
            <w:tcW w:w="160" w:type="dxa"/>
            <w:vAlign w:val="bottom"/>
          </w:tcPr>
          <w:p w14:paraId="43A46334" w14:textId="77777777" w:rsidR="004B413C" w:rsidRDefault="00EC2FEA">
            <w:pPr>
              <w:ind w:left="40"/>
              <w:rPr>
                <w:sz w:val="20"/>
                <w:szCs w:val="20"/>
              </w:rPr>
            </w:pPr>
            <w:r>
              <w:rPr>
                <w:rFonts w:ascii="Arial" w:eastAsia="Arial" w:hAnsi="Arial" w:cs="Arial"/>
                <w:w w:val="82"/>
                <w:sz w:val="18"/>
                <w:szCs w:val="18"/>
              </w:rPr>
              <w:t>B</w:t>
            </w:r>
          </w:p>
        </w:tc>
        <w:tc>
          <w:tcPr>
            <w:tcW w:w="0" w:type="dxa"/>
            <w:vAlign w:val="bottom"/>
          </w:tcPr>
          <w:p w14:paraId="147EA77F" w14:textId="77777777" w:rsidR="004B413C" w:rsidRDefault="004B413C">
            <w:pPr>
              <w:rPr>
                <w:sz w:val="1"/>
                <w:szCs w:val="1"/>
              </w:rPr>
            </w:pPr>
          </w:p>
        </w:tc>
      </w:tr>
      <w:tr w:rsidR="004B413C" w14:paraId="7A7FAD91" w14:textId="77777777">
        <w:trPr>
          <w:trHeight w:val="129"/>
        </w:trPr>
        <w:tc>
          <w:tcPr>
            <w:tcW w:w="220" w:type="dxa"/>
            <w:vMerge/>
            <w:vAlign w:val="bottom"/>
          </w:tcPr>
          <w:p w14:paraId="5EE9D288" w14:textId="77777777" w:rsidR="004B413C" w:rsidRDefault="004B413C">
            <w:pPr>
              <w:rPr>
                <w:sz w:val="11"/>
                <w:szCs w:val="11"/>
              </w:rPr>
            </w:pPr>
          </w:p>
        </w:tc>
        <w:tc>
          <w:tcPr>
            <w:tcW w:w="1220" w:type="dxa"/>
            <w:vMerge/>
            <w:vAlign w:val="bottom"/>
          </w:tcPr>
          <w:p w14:paraId="4B3E8E16" w14:textId="77777777" w:rsidR="004B413C" w:rsidRDefault="004B413C">
            <w:pPr>
              <w:rPr>
                <w:sz w:val="11"/>
                <w:szCs w:val="11"/>
              </w:rPr>
            </w:pPr>
          </w:p>
        </w:tc>
        <w:tc>
          <w:tcPr>
            <w:tcW w:w="4700" w:type="dxa"/>
            <w:vMerge w:val="restart"/>
            <w:vAlign w:val="bottom"/>
          </w:tcPr>
          <w:p w14:paraId="39DDC44C" w14:textId="77777777" w:rsidR="004B413C" w:rsidRDefault="00EC2FEA">
            <w:pPr>
              <w:ind w:right="12"/>
              <w:jc w:val="right"/>
              <w:rPr>
                <w:sz w:val="20"/>
                <w:szCs w:val="20"/>
              </w:rPr>
            </w:pPr>
            <w:r>
              <w:rPr>
                <w:rFonts w:ascii="Arial" w:eastAsia="Arial" w:hAnsi="Arial" w:cs="Arial"/>
                <w:color w:val="E76BF3"/>
              </w:rPr>
              <w:t>2018</w:t>
            </w:r>
          </w:p>
        </w:tc>
        <w:tc>
          <w:tcPr>
            <w:tcW w:w="1980" w:type="dxa"/>
            <w:vMerge w:val="restart"/>
            <w:vAlign w:val="bottom"/>
          </w:tcPr>
          <w:p w14:paraId="0BC07D71" w14:textId="77777777" w:rsidR="004B413C" w:rsidRDefault="00EC2FEA">
            <w:pPr>
              <w:ind w:right="240"/>
              <w:jc w:val="right"/>
              <w:rPr>
                <w:sz w:val="20"/>
                <w:szCs w:val="20"/>
              </w:rPr>
            </w:pPr>
            <w:r>
              <w:rPr>
                <w:rFonts w:ascii="Arial" w:eastAsia="Arial" w:hAnsi="Arial" w:cs="Arial"/>
                <w:color w:val="F8766D"/>
              </w:rPr>
              <w:t>2004</w:t>
            </w:r>
          </w:p>
        </w:tc>
        <w:tc>
          <w:tcPr>
            <w:tcW w:w="760" w:type="dxa"/>
            <w:vMerge w:val="restart"/>
            <w:vAlign w:val="bottom"/>
          </w:tcPr>
          <w:p w14:paraId="729905C1" w14:textId="77777777" w:rsidR="004B413C" w:rsidRDefault="00EC2FEA">
            <w:pPr>
              <w:ind w:left="130"/>
              <w:jc w:val="center"/>
              <w:rPr>
                <w:sz w:val="20"/>
                <w:szCs w:val="20"/>
              </w:rPr>
            </w:pPr>
            <w:r>
              <w:rPr>
                <w:rFonts w:ascii="Arial" w:eastAsia="Arial" w:hAnsi="Arial" w:cs="Arial"/>
                <w:color w:val="00BF7D"/>
                <w:w w:val="97"/>
              </w:rPr>
              <w:t>a</w:t>
            </w:r>
          </w:p>
        </w:tc>
        <w:tc>
          <w:tcPr>
            <w:tcW w:w="160" w:type="dxa"/>
            <w:vMerge w:val="restart"/>
            <w:vAlign w:val="bottom"/>
          </w:tcPr>
          <w:p w14:paraId="737EB5AC" w14:textId="77777777" w:rsidR="004B413C" w:rsidRDefault="00EC2FEA">
            <w:pPr>
              <w:ind w:left="40"/>
              <w:rPr>
                <w:sz w:val="20"/>
                <w:szCs w:val="20"/>
              </w:rPr>
            </w:pPr>
            <w:r>
              <w:rPr>
                <w:rFonts w:ascii="Arial" w:eastAsia="Arial" w:hAnsi="Arial" w:cs="Arial"/>
                <w:w w:val="76"/>
                <w:sz w:val="18"/>
                <w:szCs w:val="18"/>
              </w:rPr>
              <w:t>C</w:t>
            </w:r>
          </w:p>
        </w:tc>
        <w:tc>
          <w:tcPr>
            <w:tcW w:w="0" w:type="dxa"/>
            <w:vAlign w:val="bottom"/>
          </w:tcPr>
          <w:p w14:paraId="5F0C6B5D" w14:textId="77777777" w:rsidR="004B413C" w:rsidRDefault="004B413C">
            <w:pPr>
              <w:rPr>
                <w:sz w:val="1"/>
                <w:szCs w:val="1"/>
              </w:rPr>
            </w:pPr>
          </w:p>
        </w:tc>
      </w:tr>
      <w:tr w:rsidR="004B413C" w14:paraId="7630EF93" w14:textId="77777777">
        <w:trPr>
          <w:trHeight w:val="40"/>
        </w:trPr>
        <w:tc>
          <w:tcPr>
            <w:tcW w:w="220" w:type="dxa"/>
            <w:vAlign w:val="bottom"/>
          </w:tcPr>
          <w:p w14:paraId="0F328B44" w14:textId="77777777" w:rsidR="004B413C" w:rsidRDefault="004B413C">
            <w:pPr>
              <w:rPr>
                <w:sz w:val="3"/>
                <w:szCs w:val="3"/>
              </w:rPr>
            </w:pPr>
          </w:p>
        </w:tc>
        <w:tc>
          <w:tcPr>
            <w:tcW w:w="1220" w:type="dxa"/>
            <w:vMerge/>
            <w:vAlign w:val="bottom"/>
          </w:tcPr>
          <w:p w14:paraId="21155F49" w14:textId="77777777" w:rsidR="004B413C" w:rsidRDefault="004B413C">
            <w:pPr>
              <w:rPr>
                <w:sz w:val="3"/>
                <w:szCs w:val="3"/>
              </w:rPr>
            </w:pPr>
          </w:p>
        </w:tc>
        <w:tc>
          <w:tcPr>
            <w:tcW w:w="4700" w:type="dxa"/>
            <w:vMerge/>
            <w:vAlign w:val="bottom"/>
          </w:tcPr>
          <w:p w14:paraId="4BF5341B" w14:textId="77777777" w:rsidR="004B413C" w:rsidRDefault="004B413C">
            <w:pPr>
              <w:rPr>
                <w:sz w:val="3"/>
                <w:szCs w:val="3"/>
              </w:rPr>
            </w:pPr>
          </w:p>
        </w:tc>
        <w:tc>
          <w:tcPr>
            <w:tcW w:w="1980" w:type="dxa"/>
            <w:vMerge/>
            <w:vAlign w:val="bottom"/>
          </w:tcPr>
          <w:p w14:paraId="18DCDFAE" w14:textId="77777777" w:rsidR="004B413C" w:rsidRDefault="004B413C">
            <w:pPr>
              <w:rPr>
                <w:sz w:val="3"/>
                <w:szCs w:val="3"/>
              </w:rPr>
            </w:pPr>
          </w:p>
        </w:tc>
        <w:tc>
          <w:tcPr>
            <w:tcW w:w="760" w:type="dxa"/>
            <w:vMerge/>
            <w:vAlign w:val="bottom"/>
          </w:tcPr>
          <w:p w14:paraId="6C7DD0F4" w14:textId="77777777" w:rsidR="004B413C" w:rsidRDefault="004B413C">
            <w:pPr>
              <w:rPr>
                <w:sz w:val="3"/>
                <w:szCs w:val="3"/>
              </w:rPr>
            </w:pPr>
          </w:p>
        </w:tc>
        <w:tc>
          <w:tcPr>
            <w:tcW w:w="160" w:type="dxa"/>
            <w:vMerge/>
            <w:vAlign w:val="bottom"/>
          </w:tcPr>
          <w:p w14:paraId="31C60A11" w14:textId="77777777" w:rsidR="004B413C" w:rsidRDefault="004B413C">
            <w:pPr>
              <w:rPr>
                <w:sz w:val="3"/>
                <w:szCs w:val="3"/>
              </w:rPr>
            </w:pPr>
          </w:p>
        </w:tc>
        <w:tc>
          <w:tcPr>
            <w:tcW w:w="0" w:type="dxa"/>
            <w:vAlign w:val="bottom"/>
          </w:tcPr>
          <w:p w14:paraId="157CF789" w14:textId="77777777" w:rsidR="004B413C" w:rsidRDefault="004B413C">
            <w:pPr>
              <w:spacing w:line="20" w:lineRule="exact"/>
              <w:rPr>
                <w:sz w:val="1"/>
                <w:szCs w:val="1"/>
              </w:rPr>
            </w:pPr>
          </w:p>
        </w:tc>
      </w:tr>
      <w:tr w:rsidR="004B413C" w14:paraId="524D8610" w14:textId="77777777">
        <w:trPr>
          <w:trHeight w:val="242"/>
        </w:trPr>
        <w:tc>
          <w:tcPr>
            <w:tcW w:w="220" w:type="dxa"/>
            <w:vAlign w:val="bottom"/>
          </w:tcPr>
          <w:p w14:paraId="4E63CC11" w14:textId="77777777" w:rsidR="004B413C" w:rsidRDefault="004B413C">
            <w:pPr>
              <w:rPr>
                <w:sz w:val="21"/>
                <w:szCs w:val="21"/>
              </w:rPr>
            </w:pPr>
          </w:p>
        </w:tc>
        <w:tc>
          <w:tcPr>
            <w:tcW w:w="1220" w:type="dxa"/>
            <w:vAlign w:val="bottom"/>
          </w:tcPr>
          <w:p w14:paraId="65989725" w14:textId="77777777" w:rsidR="004B413C" w:rsidRDefault="004B413C">
            <w:pPr>
              <w:rPr>
                <w:sz w:val="21"/>
                <w:szCs w:val="21"/>
              </w:rPr>
            </w:pPr>
          </w:p>
        </w:tc>
        <w:tc>
          <w:tcPr>
            <w:tcW w:w="4700" w:type="dxa"/>
            <w:vMerge/>
            <w:vAlign w:val="bottom"/>
          </w:tcPr>
          <w:p w14:paraId="29EB40A8" w14:textId="77777777" w:rsidR="004B413C" w:rsidRDefault="004B413C">
            <w:pPr>
              <w:rPr>
                <w:sz w:val="21"/>
                <w:szCs w:val="21"/>
              </w:rPr>
            </w:pPr>
          </w:p>
        </w:tc>
        <w:tc>
          <w:tcPr>
            <w:tcW w:w="1980" w:type="dxa"/>
            <w:vMerge/>
            <w:vAlign w:val="bottom"/>
          </w:tcPr>
          <w:p w14:paraId="411C3B2F" w14:textId="77777777" w:rsidR="004B413C" w:rsidRDefault="004B413C">
            <w:pPr>
              <w:rPr>
                <w:sz w:val="21"/>
                <w:szCs w:val="21"/>
              </w:rPr>
            </w:pPr>
          </w:p>
        </w:tc>
        <w:tc>
          <w:tcPr>
            <w:tcW w:w="760" w:type="dxa"/>
            <w:vMerge/>
            <w:vAlign w:val="bottom"/>
          </w:tcPr>
          <w:p w14:paraId="73173EDB" w14:textId="77777777" w:rsidR="004B413C" w:rsidRDefault="004B413C">
            <w:pPr>
              <w:rPr>
                <w:sz w:val="21"/>
                <w:szCs w:val="21"/>
              </w:rPr>
            </w:pPr>
          </w:p>
        </w:tc>
        <w:tc>
          <w:tcPr>
            <w:tcW w:w="160" w:type="dxa"/>
            <w:vMerge/>
            <w:vAlign w:val="bottom"/>
          </w:tcPr>
          <w:p w14:paraId="5DD34E05" w14:textId="77777777" w:rsidR="004B413C" w:rsidRDefault="004B413C">
            <w:pPr>
              <w:rPr>
                <w:sz w:val="21"/>
                <w:szCs w:val="21"/>
              </w:rPr>
            </w:pPr>
          </w:p>
        </w:tc>
        <w:tc>
          <w:tcPr>
            <w:tcW w:w="0" w:type="dxa"/>
            <w:vAlign w:val="bottom"/>
          </w:tcPr>
          <w:p w14:paraId="0E64F667" w14:textId="77777777" w:rsidR="004B413C" w:rsidRDefault="004B413C">
            <w:pPr>
              <w:rPr>
                <w:sz w:val="1"/>
                <w:szCs w:val="1"/>
              </w:rPr>
            </w:pPr>
          </w:p>
        </w:tc>
      </w:tr>
      <w:tr w:rsidR="004B413C" w14:paraId="520289C7" w14:textId="77777777">
        <w:trPr>
          <w:trHeight w:val="302"/>
        </w:trPr>
        <w:tc>
          <w:tcPr>
            <w:tcW w:w="220" w:type="dxa"/>
            <w:vAlign w:val="bottom"/>
          </w:tcPr>
          <w:p w14:paraId="031CF9F2" w14:textId="77777777" w:rsidR="004B413C" w:rsidRDefault="004B413C">
            <w:pPr>
              <w:rPr>
                <w:sz w:val="24"/>
                <w:szCs w:val="24"/>
              </w:rPr>
            </w:pPr>
          </w:p>
        </w:tc>
        <w:tc>
          <w:tcPr>
            <w:tcW w:w="1220" w:type="dxa"/>
            <w:vAlign w:val="bottom"/>
          </w:tcPr>
          <w:p w14:paraId="09AD5C22" w14:textId="77777777" w:rsidR="004B413C" w:rsidRDefault="004B413C">
            <w:pPr>
              <w:rPr>
                <w:sz w:val="24"/>
                <w:szCs w:val="24"/>
              </w:rPr>
            </w:pPr>
          </w:p>
        </w:tc>
        <w:tc>
          <w:tcPr>
            <w:tcW w:w="4700" w:type="dxa"/>
            <w:vAlign w:val="bottom"/>
          </w:tcPr>
          <w:p w14:paraId="5AB44611" w14:textId="77777777" w:rsidR="004B413C" w:rsidRDefault="004B413C">
            <w:pPr>
              <w:rPr>
                <w:sz w:val="24"/>
                <w:szCs w:val="24"/>
              </w:rPr>
            </w:pPr>
          </w:p>
        </w:tc>
        <w:tc>
          <w:tcPr>
            <w:tcW w:w="1980" w:type="dxa"/>
            <w:vAlign w:val="bottom"/>
          </w:tcPr>
          <w:p w14:paraId="50F0D01C" w14:textId="77777777" w:rsidR="004B413C" w:rsidRDefault="004B413C">
            <w:pPr>
              <w:rPr>
                <w:sz w:val="24"/>
                <w:szCs w:val="24"/>
              </w:rPr>
            </w:pPr>
          </w:p>
        </w:tc>
        <w:tc>
          <w:tcPr>
            <w:tcW w:w="760" w:type="dxa"/>
            <w:vAlign w:val="bottom"/>
          </w:tcPr>
          <w:p w14:paraId="416C99D7" w14:textId="77777777" w:rsidR="004B413C" w:rsidRDefault="00EC2FEA">
            <w:pPr>
              <w:ind w:left="130"/>
              <w:jc w:val="center"/>
              <w:rPr>
                <w:sz w:val="20"/>
                <w:szCs w:val="20"/>
              </w:rPr>
            </w:pPr>
            <w:r>
              <w:rPr>
                <w:rFonts w:ascii="Arial" w:eastAsia="Arial" w:hAnsi="Arial" w:cs="Arial"/>
                <w:color w:val="00B0F6"/>
                <w:w w:val="97"/>
              </w:rPr>
              <w:t>a</w:t>
            </w:r>
          </w:p>
        </w:tc>
        <w:tc>
          <w:tcPr>
            <w:tcW w:w="160" w:type="dxa"/>
            <w:vAlign w:val="bottom"/>
          </w:tcPr>
          <w:p w14:paraId="7E569482" w14:textId="77777777" w:rsidR="004B413C" w:rsidRDefault="00EC2FEA">
            <w:pPr>
              <w:ind w:left="40"/>
              <w:rPr>
                <w:sz w:val="20"/>
                <w:szCs w:val="20"/>
              </w:rPr>
            </w:pPr>
            <w:r>
              <w:rPr>
                <w:rFonts w:ascii="Arial" w:eastAsia="Arial" w:hAnsi="Arial" w:cs="Arial"/>
                <w:w w:val="76"/>
                <w:sz w:val="18"/>
                <w:szCs w:val="18"/>
              </w:rPr>
              <w:t>D</w:t>
            </w:r>
          </w:p>
        </w:tc>
        <w:tc>
          <w:tcPr>
            <w:tcW w:w="0" w:type="dxa"/>
            <w:vAlign w:val="bottom"/>
          </w:tcPr>
          <w:p w14:paraId="5A8C4366" w14:textId="77777777" w:rsidR="004B413C" w:rsidRDefault="004B413C">
            <w:pPr>
              <w:rPr>
                <w:sz w:val="1"/>
                <w:szCs w:val="1"/>
              </w:rPr>
            </w:pPr>
          </w:p>
        </w:tc>
      </w:tr>
      <w:tr w:rsidR="004B413C" w14:paraId="60FDF295" w14:textId="77777777">
        <w:trPr>
          <w:trHeight w:val="346"/>
        </w:trPr>
        <w:tc>
          <w:tcPr>
            <w:tcW w:w="220" w:type="dxa"/>
            <w:vAlign w:val="bottom"/>
          </w:tcPr>
          <w:p w14:paraId="466C7C72" w14:textId="77777777" w:rsidR="004B413C" w:rsidRDefault="004B413C">
            <w:pPr>
              <w:rPr>
                <w:sz w:val="24"/>
                <w:szCs w:val="24"/>
              </w:rPr>
            </w:pPr>
          </w:p>
        </w:tc>
        <w:tc>
          <w:tcPr>
            <w:tcW w:w="1220" w:type="dxa"/>
            <w:vAlign w:val="bottom"/>
          </w:tcPr>
          <w:p w14:paraId="4AEF037F" w14:textId="77777777" w:rsidR="004B413C" w:rsidRDefault="004B413C">
            <w:pPr>
              <w:rPr>
                <w:sz w:val="24"/>
                <w:szCs w:val="24"/>
              </w:rPr>
            </w:pPr>
          </w:p>
        </w:tc>
        <w:tc>
          <w:tcPr>
            <w:tcW w:w="4700" w:type="dxa"/>
            <w:vMerge w:val="restart"/>
            <w:vAlign w:val="bottom"/>
          </w:tcPr>
          <w:p w14:paraId="4E65F00F" w14:textId="77777777" w:rsidR="004B413C" w:rsidRDefault="00EC2FEA">
            <w:pPr>
              <w:ind w:right="792"/>
              <w:jc w:val="right"/>
              <w:rPr>
                <w:sz w:val="20"/>
                <w:szCs w:val="20"/>
              </w:rPr>
            </w:pPr>
            <w:r>
              <w:rPr>
                <w:rFonts w:ascii="Arial" w:eastAsia="Arial" w:hAnsi="Arial" w:cs="Arial"/>
                <w:color w:val="A3A500"/>
              </w:rPr>
              <w:t>2004</w:t>
            </w:r>
          </w:p>
        </w:tc>
        <w:tc>
          <w:tcPr>
            <w:tcW w:w="1980" w:type="dxa"/>
            <w:vAlign w:val="bottom"/>
          </w:tcPr>
          <w:p w14:paraId="37B74FE2" w14:textId="77777777" w:rsidR="004B413C" w:rsidRDefault="004B413C">
            <w:pPr>
              <w:rPr>
                <w:sz w:val="24"/>
                <w:szCs w:val="24"/>
              </w:rPr>
            </w:pPr>
          </w:p>
        </w:tc>
        <w:tc>
          <w:tcPr>
            <w:tcW w:w="760" w:type="dxa"/>
            <w:vAlign w:val="bottom"/>
          </w:tcPr>
          <w:p w14:paraId="0E80622D" w14:textId="77777777" w:rsidR="004B413C" w:rsidRDefault="00EC2FEA">
            <w:pPr>
              <w:ind w:left="130"/>
              <w:jc w:val="center"/>
              <w:rPr>
                <w:sz w:val="20"/>
                <w:szCs w:val="20"/>
              </w:rPr>
            </w:pPr>
            <w:r>
              <w:rPr>
                <w:rFonts w:ascii="Arial" w:eastAsia="Arial" w:hAnsi="Arial" w:cs="Arial"/>
                <w:color w:val="E76BF3"/>
                <w:w w:val="97"/>
              </w:rPr>
              <w:t>a</w:t>
            </w:r>
          </w:p>
        </w:tc>
        <w:tc>
          <w:tcPr>
            <w:tcW w:w="160" w:type="dxa"/>
            <w:vAlign w:val="bottom"/>
          </w:tcPr>
          <w:p w14:paraId="6E43205A" w14:textId="77777777" w:rsidR="004B413C" w:rsidRDefault="00EC2FEA">
            <w:pPr>
              <w:ind w:left="40"/>
              <w:rPr>
                <w:sz w:val="20"/>
                <w:szCs w:val="20"/>
              </w:rPr>
            </w:pPr>
            <w:r>
              <w:rPr>
                <w:rFonts w:ascii="Arial" w:eastAsia="Arial" w:hAnsi="Arial" w:cs="Arial"/>
                <w:w w:val="90"/>
                <w:sz w:val="18"/>
                <w:szCs w:val="18"/>
              </w:rPr>
              <w:t>Z</w:t>
            </w:r>
          </w:p>
        </w:tc>
        <w:tc>
          <w:tcPr>
            <w:tcW w:w="0" w:type="dxa"/>
            <w:vAlign w:val="bottom"/>
          </w:tcPr>
          <w:p w14:paraId="203D0BE4" w14:textId="77777777" w:rsidR="004B413C" w:rsidRDefault="004B413C">
            <w:pPr>
              <w:rPr>
                <w:sz w:val="1"/>
                <w:szCs w:val="1"/>
              </w:rPr>
            </w:pPr>
          </w:p>
        </w:tc>
      </w:tr>
      <w:tr w:rsidR="004B413C" w14:paraId="662684D7" w14:textId="77777777">
        <w:trPr>
          <w:trHeight w:val="81"/>
        </w:trPr>
        <w:tc>
          <w:tcPr>
            <w:tcW w:w="220" w:type="dxa"/>
            <w:vAlign w:val="bottom"/>
          </w:tcPr>
          <w:p w14:paraId="09502648" w14:textId="77777777" w:rsidR="004B413C" w:rsidRDefault="004B413C">
            <w:pPr>
              <w:rPr>
                <w:sz w:val="7"/>
                <w:szCs w:val="7"/>
              </w:rPr>
            </w:pPr>
          </w:p>
        </w:tc>
        <w:tc>
          <w:tcPr>
            <w:tcW w:w="1220" w:type="dxa"/>
            <w:vAlign w:val="bottom"/>
          </w:tcPr>
          <w:p w14:paraId="62D95E10" w14:textId="77777777" w:rsidR="004B413C" w:rsidRDefault="004B413C">
            <w:pPr>
              <w:rPr>
                <w:sz w:val="7"/>
                <w:szCs w:val="7"/>
              </w:rPr>
            </w:pPr>
          </w:p>
        </w:tc>
        <w:tc>
          <w:tcPr>
            <w:tcW w:w="4700" w:type="dxa"/>
            <w:vMerge/>
            <w:vAlign w:val="bottom"/>
          </w:tcPr>
          <w:p w14:paraId="47FA77B6" w14:textId="77777777" w:rsidR="004B413C" w:rsidRDefault="004B413C">
            <w:pPr>
              <w:rPr>
                <w:sz w:val="7"/>
                <w:szCs w:val="7"/>
              </w:rPr>
            </w:pPr>
          </w:p>
        </w:tc>
        <w:tc>
          <w:tcPr>
            <w:tcW w:w="1980" w:type="dxa"/>
            <w:vAlign w:val="bottom"/>
          </w:tcPr>
          <w:p w14:paraId="6ECF4A2B" w14:textId="77777777" w:rsidR="004B413C" w:rsidRDefault="004B413C">
            <w:pPr>
              <w:rPr>
                <w:sz w:val="7"/>
                <w:szCs w:val="7"/>
              </w:rPr>
            </w:pPr>
          </w:p>
        </w:tc>
        <w:tc>
          <w:tcPr>
            <w:tcW w:w="760" w:type="dxa"/>
            <w:vAlign w:val="bottom"/>
          </w:tcPr>
          <w:p w14:paraId="215D57A6" w14:textId="77777777" w:rsidR="004B413C" w:rsidRDefault="004B413C">
            <w:pPr>
              <w:rPr>
                <w:sz w:val="7"/>
                <w:szCs w:val="7"/>
              </w:rPr>
            </w:pPr>
          </w:p>
        </w:tc>
        <w:tc>
          <w:tcPr>
            <w:tcW w:w="160" w:type="dxa"/>
            <w:vAlign w:val="bottom"/>
          </w:tcPr>
          <w:p w14:paraId="14F830E2" w14:textId="77777777" w:rsidR="004B413C" w:rsidRDefault="004B413C">
            <w:pPr>
              <w:rPr>
                <w:sz w:val="7"/>
                <w:szCs w:val="7"/>
              </w:rPr>
            </w:pPr>
          </w:p>
        </w:tc>
        <w:tc>
          <w:tcPr>
            <w:tcW w:w="0" w:type="dxa"/>
            <w:vAlign w:val="bottom"/>
          </w:tcPr>
          <w:p w14:paraId="1077FCB6" w14:textId="77777777" w:rsidR="004B413C" w:rsidRDefault="004B413C">
            <w:pPr>
              <w:rPr>
                <w:sz w:val="1"/>
                <w:szCs w:val="1"/>
              </w:rPr>
            </w:pPr>
          </w:p>
        </w:tc>
      </w:tr>
      <w:tr w:rsidR="004B413C" w14:paraId="5F0CCA3E" w14:textId="77777777">
        <w:trPr>
          <w:trHeight w:val="661"/>
        </w:trPr>
        <w:tc>
          <w:tcPr>
            <w:tcW w:w="220" w:type="dxa"/>
            <w:vAlign w:val="bottom"/>
          </w:tcPr>
          <w:p w14:paraId="6EC32B2E" w14:textId="77777777" w:rsidR="004B413C" w:rsidRDefault="004B413C">
            <w:pPr>
              <w:rPr>
                <w:sz w:val="24"/>
                <w:szCs w:val="24"/>
              </w:rPr>
            </w:pPr>
          </w:p>
        </w:tc>
        <w:tc>
          <w:tcPr>
            <w:tcW w:w="1220" w:type="dxa"/>
            <w:vAlign w:val="bottom"/>
          </w:tcPr>
          <w:p w14:paraId="505C864F" w14:textId="77777777" w:rsidR="004B413C" w:rsidRDefault="00EC2FEA">
            <w:pPr>
              <w:ind w:right="770"/>
              <w:jc w:val="right"/>
              <w:rPr>
                <w:sz w:val="20"/>
                <w:szCs w:val="20"/>
              </w:rPr>
            </w:pPr>
            <w:r>
              <w:rPr>
                <w:rFonts w:ascii="Arial" w:eastAsia="Arial" w:hAnsi="Arial" w:cs="Arial"/>
                <w:color w:val="4D4D4D"/>
                <w:w w:val="95"/>
                <w:sz w:val="18"/>
                <w:szCs w:val="18"/>
              </w:rPr>
              <w:t>−0.5</w:t>
            </w:r>
          </w:p>
        </w:tc>
        <w:tc>
          <w:tcPr>
            <w:tcW w:w="4700" w:type="dxa"/>
            <w:vAlign w:val="bottom"/>
          </w:tcPr>
          <w:p w14:paraId="0899759F" w14:textId="77777777" w:rsidR="004B413C" w:rsidRDefault="004B413C">
            <w:pPr>
              <w:rPr>
                <w:sz w:val="24"/>
                <w:szCs w:val="24"/>
              </w:rPr>
            </w:pPr>
          </w:p>
        </w:tc>
        <w:tc>
          <w:tcPr>
            <w:tcW w:w="1980" w:type="dxa"/>
            <w:vAlign w:val="bottom"/>
          </w:tcPr>
          <w:p w14:paraId="0241FDFA" w14:textId="77777777" w:rsidR="004B413C" w:rsidRDefault="004B413C">
            <w:pPr>
              <w:rPr>
                <w:sz w:val="24"/>
                <w:szCs w:val="24"/>
              </w:rPr>
            </w:pPr>
          </w:p>
        </w:tc>
        <w:tc>
          <w:tcPr>
            <w:tcW w:w="760" w:type="dxa"/>
            <w:vAlign w:val="bottom"/>
          </w:tcPr>
          <w:p w14:paraId="38B90F8D" w14:textId="77777777" w:rsidR="004B413C" w:rsidRDefault="004B413C">
            <w:pPr>
              <w:rPr>
                <w:sz w:val="24"/>
                <w:szCs w:val="24"/>
              </w:rPr>
            </w:pPr>
          </w:p>
        </w:tc>
        <w:tc>
          <w:tcPr>
            <w:tcW w:w="160" w:type="dxa"/>
            <w:vAlign w:val="bottom"/>
          </w:tcPr>
          <w:p w14:paraId="2E9662C0" w14:textId="77777777" w:rsidR="004B413C" w:rsidRDefault="004B413C">
            <w:pPr>
              <w:rPr>
                <w:sz w:val="24"/>
                <w:szCs w:val="24"/>
              </w:rPr>
            </w:pPr>
          </w:p>
        </w:tc>
        <w:tc>
          <w:tcPr>
            <w:tcW w:w="0" w:type="dxa"/>
            <w:vAlign w:val="bottom"/>
          </w:tcPr>
          <w:p w14:paraId="5A573804" w14:textId="77777777" w:rsidR="004B413C" w:rsidRDefault="004B413C">
            <w:pPr>
              <w:rPr>
                <w:sz w:val="1"/>
                <w:szCs w:val="1"/>
              </w:rPr>
            </w:pPr>
          </w:p>
        </w:tc>
      </w:tr>
      <w:tr w:rsidR="004B413C" w14:paraId="6D9C556C" w14:textId="77777777">
        <w:trPr>
          <w:trHeight w:val="1415"/>
        </w:trPr>
        <w:tc>
          <w:tcPr>
            <w:tcW w:w="220" w:type="dxa"/>
            <w:vAlign w:val="bottom"/>
          </w:tcPr>
          <w:p w14:paraId="08B78FBB" w14:textId="77777777" w:rsidR="004B413C" w:rsidRDefault="004B413C">
            <w:pPr>
              <w:rPr>
                <w:sz w:val="24"/>
                <w:szCs w:val="24"/>
              </w:rPr>
            </w:pPr>
          </w:p>
        </w:tc>
        <w:tc>
          <w:tcPr>
            <w:tcW w:w="1220" w:type="dxa"/>
            <w:vAlign w:val="bottom"/>
          </w:tcPr>
          <w:p w14:paraId="0511BF4C" w14:textId="77777777" w:rsidR="004B413C" w:rsidRDefault="00EC2FEA">
            <w:pPr>
              <w:ind w:right="310"/>
              <w:jc w:val="right"/>
              <w:rPr>
                <w:sz w:val="20"/>
                <w:szCs w:val="20"/>
              </w:rPr>
            </w:pPr>
            <w:r>
              <w:rPr>
                <w:rFonts w:ascii="Arial" w:eastAsia="Arial" w:hAnsi="Arial" w:cs="Arial"/>
                <w:color w:val="4D4D4D"/>
                <w:sz w:val="18"/>
                <w:szCs w:val="18"/>
              </w:rPr>
              <w:t>−1</w:t>
            </w:r>
          </w:p>
        </w:tc>
        <w:tc>
          <w:tcPr>
            <w:tcW w:w="4700" w:type="dxa"/>
            <w:vAlign w:val="bottom"/>
          </w:tcPr>
          <w:p w14:paraId="14E4693B" w14:textId="77777777" w:rsidR="004B413C" w:rsidRDefault="00EC2FEA">
            <w:pPr>
              <w:ind w:right="2352"/>
              <w:jc w:val="right"/>
              <w:rPr>
                <w:sz w:val="20"/>
                <w:szCs w:val="20"/>
              </w:rPr>
            </w:pPr>
            <w:r>
              <w:rPr>
                <w:rFonts w:ascii="Arial" w:eastAsia="Arial" w:hAnsi="Arial" w:cs="Arial"/>
                <w:color w:val="4D4D4D"/>
                <w:sz w:val="18"/>
                <w:szCs w:val="18"/>
              </w:rPr>
              <w:t>0</w:t>
            </w:r>
          </w:p>
        </w:tc>
        <w:tc>
          <w:tcPr>
            <w:tcW w:w="1980" w:type="dxa"/>
            <w:vAlign w:val="bottom"/>
          </w:tcPr>
          <w:p w14:paraId="19A5ACC4" w14:textId="77777777" w:rsidR="004B413C" w:rsidRDefault="00EC2FEA">
            <w:pPr>
              <w:ind w:right="1680"/>
              <w:jc w:val="right"/>
              <w:rPr>
                <w:sz w:val="20"/>
                <w:szCs w:val="20"/>
              </w:rPr>
            </w:pPr>
            <w:r>
              <w:rPr>
                <w:rFonts w:ascii="Arial" w:eastAsia="Arial" w:hAnsi="Arial" w:cs="Arial"/>
                <w:color w:val="4D4D4D"/>
                <w:sz w:val="18"/>
                <w:szCs w:val="18"/>
              </w:rPr>
              <w:t>1</w:t>
            </w:r>
          </w:p>
        </w:tc>
        <w:tc>
          <w:tcPr>
            <w:tcW w:w="760" w:type="dxa"/>
            <w:vAlign w:val="bottom"/>
          </w:tcPr>
          <w:p w14:paraId="03E194C1" w14:textId="77777777" w:rsidR="004B413C" w:rsidRDefault="004B413C">
            <w:pPr>
              <w:rPr>
                <w:sz w:val="24"/>
                <w:szCs w:val="24"/>
              </w:rPr>
            </w:pPr>
          </w:p>
        </w:tc>
        <w:tc>
          <w:tcPr>
            <w:tcW w:w="160" w:type="dxa"/>
            <w:vAlign w:val="bottom"/>
          </w:tcPr>
          <w:p w14:paraId="00145069" w14:textId="77777777" w:rsidR="004B413C" w:rsidRDefault="004B413C">
            <w:pPr>
              <w:rPr>
                <w:sz w:val="24"/>
                <w:szCs w:val="24"/>
              </w:rPr>
            </w:pPr>
          </w:p>
        </w:tc>
        <w:tc>
          <w:tcPr>
            <w:tcW w:w="0" w:type="dxa"/>
            <w:vAlign w:val="bottom"/>
          </w:tcPr>
          <w:p w14:paraId="265D8AA3" w14:textId="77777777" w:rsidR="004B413C" w:rsidRDefault="004B413C">
            <w:pPr>
              <w:rPr>
                <w:sz w:val="1"/>
                <w:szCs w:val="1"/>
              </w:rPr>
            </w:pPr>
          </w:p>
        </w:tc>
      </w:tr>
      <w:tr w:rsidR="004B413C" w14:paraId="63B8A19A" w14:textId="77777777">
        <w:trPr>
          <w:trHeight w:val="260"/>
        </w:trPr>
        <w:tc>
          <w:tcPr>
            <w:tcW w:w="220" w:type="dxa"/>
            <w:vAlign w:val="bottom"/>
          </w:tcPr>
          <w:p w14:paraId="2185FF48" w14:textId="77777777" w:rsidR="004B413C" w:rsidRDefault="004B413C"/>
        </w:tc>
        <w:tc>
          <w:tcPr>
            <w:tcW w:w="1220" w:type="dxa"/>
            <w:vAlign w:val="bottom"/>
          </w:tcPr>
          <w:p w14:paraId="2C9F2820" w14:textId="77777777" w:rsidR="004B413C" w:rsidRDefault="004B413C"/>
        </w:tc>
        <w:tc>
          <w:tcPr>
            <w:tcW w:w="4700" w:type="dxa"/>
            <w:vAlign w:val="bottom"/>
          </w:tcPr>
          <w:p w14:paraId="70D32B97" w14:textId="77777777" w:rsidR="004B413C" w:rsidRDefault="00EC2FEA">
            <w:pPr>
              <w:ind w:right="1432"/>
              <w:jc w:val="right"/>
              <w:rPr>
                <w:sz w:val="20"/>
                <w:szCs w:val="20"/>
              </w:rPr>
            </w:pPr>
            <w:r>
              <w:rPr>
                <w:rFonts w:ascii="Arial" w:eastAsia="Arial" w:hAnsi="Arial" w:cs="Arial"/>
              </w:rPr>
              <w:t>LV1</w:t>
            </w:r>
          </w:p>
        </w:tc>
        <w:tc>
          <w:tcPr>
            <w:tcW w:w="1980" w:type="dxa"/>
            <w:vAlign w:val="bottom"/>
          </w:tcPr>
          <w:p w14:paraId="703C2322" w14:textId="77777777" w:rsidR="004B413C" w:rsidRDefault="004B413C"/>
        </w:tc>
        <w:tc>
          <w:tcPr>
            <w:tcW w:w="760" w:type="dxa"/>
            <w:vAlign w:val="bottom"/>
          </w:tcPr>
          <w:p w14:paraId="4E1CC31E" w14:textId="77777777" w:rsidR="004B413C" w:rsidRDefault="004B413C"/>
        </w:tc>
        <w:tc>
          <w:tcPr>
            <w:tcW w:w="160" w:type="dxa"/>
            <w:vAlign w:val="bottom"/>
          </w:tcPr>
          <w:p w14:paraId="407621CD" w14:textId="77777777" w:rsidR="004B413C" w:rsidRDefault="004B413C"/>
        </w:tc>
        <w:tc>
          <w:tcPr>
            <w:tcW w:w="0" w:type="dxa"/>
            <w:vAlign w:val="bottom"/>
          </w:tcPr>
          <w:p w14:paraId="0EFB8F64" w14:textId="77777777" w:rsidR="004B413C" w:rsidRDefault="004B413C">
            <w:pPr>
              <w:rPr>
                <w:sz w:val="1"/>
                <w:szCs w:val="1"/>
              </w:rPr>
            </w:pPr>
          </w:p>
        </w:tc>
      </w:tr>
    </w:tbl>
    <w:p w14:paraId="3D1C8C94" w14:textId="77777777" w:rsidR="004B413C" w:rsidRDefault="00EC2FEA">
      <w:pPr>
        <w:spacing w:line="20" w:lineRule="exact"/>
        <w:rPr>
          <w:sz w:val="20"/>
          <w:szCs w:val="20"/>
        </w:rPr>
      </w:pPr>
      <w:r>
        <w:rPr>
          <w:noProof/>
          <w:sz w:val="20"/>
          <w:szCs w:val="20"/>
        </w:rPr>
        <w:drawing>
          <wp:anchor distT="0" distB="0" distL="114300" distR="114300" simplePos="0" relativeHeight="251398144" behindDoc="1" locked="0" layoutInCell="0" allowOverlap="1" wp14:anchorId="1394D5EE" wp14:editId="4FDFC5AE">
            <wp:simplePos x="0" y="0"/>
            <wp:positionH relativeFrom="column">
              <wp:posOffset>5454650</wp:posOffset>
            </wp:positionH>
            <wp:positionV relativeFrom="paragraph">
              <wp:posOffset>-2556510</wp:posOffset>
            </wp:positionV>
            <wp:extent cx="175895" cy="126365"/>
            <wp:effectExtent l="0" t="0" r="0" b="0"/>
            <wp:wrapNone/>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5"/>
                    <pic:cNvPicPr>
                      <a:picLocks noChangeAspect="1" noChangeArrowheads="1"/>
                    </pic:cNvPicPr>
                  </pic:nvPicPr>
                  <pic:blipFill>
                    <a:blip r:embed="rId58"/>
                    <a:srcRect/>
                    <a:stretch>
                      <a:fillRect/>
                    </a:stretch>
                  </pic:blipFill>
                  <pic:spPr bwMode="auto">
                    <a:xfrm>
                      <a:off x="0" y="0"/>
                      <a:ext cx="175895" cy="126365"/>
                    </a:xfrm>
                    <a:prstGeom prst="rect">
                      <a:avLst/>
                    </a:prstGeom>
                    <a:noFill/>
                  </pic:spPr>
                </pic:pic>
              </a:graphicData>
            </a:graphic>
          </wp:anchor>
        </w:drawing>
      </w:r>
      <w:r>
        <w:rPr>
          <w:noProof/>
          <w:sz w:val="20"/>
          <w:szCs w:val="20"/>
        </w:rPr>
        <w:drawing>
          <wp:anchor distT="0" distB="0" distL="114300" distR="114300" simplePos="0" relativeHeight="251399168" behindDoc="1" locked="0" layoutInCell="0" allowOverlap="1" wp14:anchorId="56AF8338" wp14:editId="2649E179">
            <wp:simplePos x="0" y="0"/>
            <wp:positionH relativeFrom="column">
              <wp:posOffset>5454650</wp:posOffset>
            </wp:positionH>
            <wp:positionV relativeFrom="paragraph">
              <wp:posOffset>-2336800</wp:posOffset>
            </wp:positionV>
            <wp:extent cx="175895" cy="126365"/>
            <wp:effectExtent l="0" t="0" r="0" b="0"/>
            <wp:wrapNone/>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6"/>
                    <pic:cNvPicPr>
                      <a:picLocks noChangeAspect="1" noChangeArrowheads="1"/>
                    </pic:cNvPicPr>
                  </pic:nvPicPr>
                  <pic:blipFill>
                    <a:blip r:embed="rId296"/>
                    <a:srcRect/>
                    <a:stretch>
                      <a:fillRect/>
                    </a:stretch>
                  </pic:blipFill>
                  <pic:spPr bwMode="auto">
                    <a:xfrm>
                      <a:off x="0" y="0"/>
                      <a:ext cx="175895" cy="126365"/>
                    </a:xfrm>
                    <a:prstGeom prst="rect">
                      <a:avLst/>
                    </a:prstGeom>
                    <a:noFill/>
                  </pic:spPr>
                </pic:pic>
              </a:graphicData>
            </a:graphic>
          </wp:anchor>
        </w:drawing>
      </w:r>
      <w:r>
        <w:rPr>
          <w:noProof/>
          <w:sz w:val="20"/>
          <w:szCs w:val="20"/>
        </w:rPr>
        <w:drawing>
          <wp:anchor distT="0" distB="0" distL="114300" distR="114300" simplePos="0" relativeHeight="251400192" behindDoc="1" locked="0" layoutInCell="0" allowOverlap="1" wp14:anchorId="7B5BA889" wp14:editId="065D77D9">
            <wp:simplePos x="0" y="0"/>
            <wp:positionH relativeFrom="column">
              <wp:posOffset>5454650</wp:posOffset>
            </wp:positionH>
            <wp:positionV relativeFrom="paragraph">
              <wp:posOffset>-2117725</wp:posOffset>
            </wp:positionV>
            <wp:extent cx="175895" cy="126365"/>
            <wp:effectExtent l="0" t="0" r="0" b="0"/>
            <wp:wrapNone/>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7"/>
                    <pic:cNvPicPr>
                      <a:picLocks noChangeAspect="1" noChangeArrowheads="1"/>
                    </pic:cNvPicPr>
                  </pic:nvPicPr>
                  <pic:blipFill>
                    <a:blip r:embed="rId297"/>
                    <a:srcRect/>
                    <a:stretch>
                      <a:fillRect/>
                    </a:stretch>
                  </pic:blipFill>
                  <pic:spPr bwMode="auto">
                    <a:xfrm>
                      <a:off x="0" y="0"/>
                      <a:ext cx="175895" cy="126365"/>
                    </a:xfrm>
                    <a:prstGeom prst="rect">
                      <a:avLst/>
                    </a:prstGeom>
                    <a:noFill/>
                  </pic:spPr>
                </pic:pic>
              </a:graphicData>
            </a:graphic>
          </wp:anchor>
        </w:drawing>
      </w:r>
      <w:r>
        <w:rPr>
          <w:noProof/>
          <w:sz w:val="20"/>
          <w:szCs w:val="20"/>
        </w:rPr>
        <w:drawing>
          <wp:anchor distT="0" distB="0" distL="114300" distR="114300" simplePos="0" relativeHeight="251401216" behindDoc="1" locked="0" layoutInCell="0" allowOverlap="1" wp14:anchorId="4ACB7ED9" wp14:editId="7BCE1B74">
            <wp:simplePos x="0" y="0"/>
            <wp:positionH relativeFrom="column">
              <wp:posOffset>5454650</wp:posOffset>
            </wp:positionH>
            <wp:positionV relativeFrom="paragraph">
              <wp:posOffset>-1898015</wp:posOffset>
            </wp:positionV>
            <wp:extent cx="175895" cy="126365"/>
            <wp:effectExtent l="0" t="0" r="0" b="0"/>
            <wp:wrapNone/>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
                    <pic:cNvPicPr>
                      <a:picLocks noChangeAspect="1" noChangeArrowheads="1"/>
                    </pic:cNvPicPr>
                  </pic:nvPicPr>
                  <pic:blipFill>
                    <a:blip r:embed="rId298"/>
                    <a:srcRect/>
                    <a:stretch>
                      <a:fillRect/>
                    </a:stretch>
                  </pic:blipFill>
                  <pic:spPr bwMode="auto">
                    <a:xfrm>
                      <a:off x="0" y="0"/>
                      <a:ext cx="175895" cy="126365"/>
                    </a:xfrm>
                    <a:prstGeom prst="rect">
                      <a:avLst/>
                    </a:prstGeom>
                    <a:noFill/>
                  </pic:spPr>
                </pic:pic>
              </a:graphicData>
            </a:graphic>
          </wp:anchor>
        </w:drawing>
      </w:r>
      <w:r>
        <w:rPr>
          <w:noProof/>
          <w:sz w:val="20"/>
          <w:szCs w:val="20"/>
        </w:rPr>
        <w:drawing>
          <wp:anchor distT="0" distB="0" distL="114300" distR="114300" simplePos="0" relativeHeight="251402240" behindDoc="1" locked="0" layoutInCell="0" allowOverlap="1" wp14:anchorId="2D001C11" wp14:editId="78417371">
            <wp:simplePos x="0" y="0"/>
            <wp:positionH relativeFrom="column">
              <wp:posOffset>5454650</wp:posOffset>
            </wp:positionH>
            <wp:positionV relativeFrom="paragraph">
              <wp:posOffset>-1678940</wp:posOffset>
            </wp:positionV>
            <wp:extent cx="175895" cy="126365"/>
            <wp:effectExtent l="0" t="0" r="0" b="0"/>
            <wp:wrapNone/>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9"/>
                    <pic:cNvPicPr>
                      <a:picLocks noChangeAspect="1" noChangeArrowheads="1"/>
                    </pic:cNvPicPr>
                  </pic:nvPicPr>
                  <pic:blipFill>
                    <a:blip r:embed="rId299"/>
                    <a:srcRect/>
                    <a:stretch>
                      <a:fillRect/>
                    </a:stretch>
                  </pic:blipFill>
                  <pic:spPr bwMode="auto">
                    <a:xfrm>
                      <a:off x="0" y="0"/>
                      <a:ext cx="175895" cy="126365"/>
                    </a:xfrm>
                    <a:prstGeom prst="rect">
                      <a:avLst/>
                    </a:prstGeom>
                    <a:noFill/>
                  </pic:spPr>
                </pic:pic>
              </a:graphicData>
            </a:graphic>
          </wp:anchor>
        </w:drawing>
      </w:r>
    </w:p>
    <w:p w14:paraId="0B49D85E" w14:textId="77777777" w:rsidR="004B413C" w:rsidRDefault="004B413C">
      <w:pPr>
        <w:spacing w:line="200" w:lineRule="exact"/>
        <w:rPr>
          <w:sz w:val="20"/>
          <w:szCs w:val="20"/>
        </w:rPr>
      </w:pPr>
    </w:p>
    <w:p w14:paraId="2AFE5662" w14:textId="77777777" w:rsidR="004B413C" w:rsidRDefault="004B413C">
      <w:pPr>
        <w:spacing w:line="343" w:lineRule="exact"/>
        <w:rPr>
          <w:sz w:val="20"/>
          <w:szCs w:val="20"/>
        </w:rPr>
      </w:pPr>
    </w:p>
    <w:p w14:paraId="7A44A4F8" w14:textId="77777777" w:rsidR="004B413C" w:rsidRDefault="00EC2FEA">
      <w:pPr>
        <w:spacing w:line="275" w:lineRule="auto"/>
        <w:jc w:val="both"/>
        <w:rPr>
          <w:sz w:val="20"/>
          <w:szCs w:val="20"/>
        </w:rPr>
      </w:pPr>
      <w:r>
        <w:rPr>
          <w:rFonts w:ascii="Arial" w:eastAsia="Arial" w:hAnsi="Arial" w:cs="Arial"/>
          <w:sz w:val="20"/>
          <w:szCs w:val="20"/>
        </w:rPr>
        <w:t>Figure 17: Unconstrained ordination based on the latent variable model for each surveyed year for Loch McNess. Plots are represented as diﬀerent colours and consecutive years are joined by a line with first and last survey years labeled.</w:t>
      </w:r>
    </w:p>
    <w:p w14:paraId="3679C737" w14:textId="77777777" w:rsidR="004B413C" w:rsidRDefault="004B413C">
      <w:pPr>
        <w:spacing w:line="200" w:lineRule="exact"/>
        <w:rPr>
          <w:sz w:val="20"/>
          <w:szCs w:val="20"/>
        </w:rPr>
      </w:pPr>
    </w:p>
    <w:p w14:paraId="78DC4C0A" w14:textId="77777777" w:rsidR="004B413C" w:rsidRDefault="004B413C">
      <w:pPr>
        <w:spacing w:line="200" w:lineRule="exact"/>
        <w:rPr>
          <w:sz w:val="20"/>
          <w:szCs w:val="20"/>
        </w:rPr>
      </w:pPr>
    </w:p>
    <w:p w14:paraId="365E0B47" w14:textId="77777777" w:rsidR="004B413C" w:rsidRDefault="004B413C">
      <w:pPr>
        <w:spacing w:line="200" w:lineRule="exact"/>
        <w:rPr>
          <w:sz w:val="20"/>
          <w:szCs w:val="20"/>
        </w:rPr>
      </w:pPr>
    </w:p>
    <w:p w14:paraId="50E36F25" w14:textId="77777777" w:rsidR="004B413C" w:rsidRDefault="004B413C">
      <w:pPr>
        <w:spacing w:line="200" w:lineRule="exact"/>
        <w:rPr>
          <w:sz w:val="20"/>
          <w:szCs w:val="20"/>
        </w:rPr>
      </w:pPr>
    </w:p>
    <w:p w14:paraId="402BBBCD" w14:textId="77777777" w:rsidR="004B413C" w:rsidRDefault="004B413C">
      <w:pPr>
        <w:spacing w:line="200" w:lineRule="exact"/>
        <w:rPr>
          <w:sz w:val="20"/>
          <w:szCs w:val="20"/>
        </w:rPr>
      </w:pPr>
    </w:p>
    <w:p w14:paraId="68D08DBF" w14:textId="77777777" w:rsidR="004B413C" w:rsidRDefault="004B413C">
      <w:pPr>
        <w:spacing w:line="200" w:lineRule="exact"/>
        <w:rPr>
          <w:sz w:val="20"/>
          <w:szCs w:val="20"/>
        </w:rPr>
      </w:pPr>
    </w:p>
    <w:p w14:paraId="23DAD645" w14:textId="77777777" w:rsidR="004B413C" w:rsidRDefault="004B413C">
      <w:pPr>
        <w:spacing w:line="200" w:lineRule="exact"/>
        <w:rPr>
          <w:sz w:val="20"/>
          <w:szCs w:val="20"/>
        </w:rPr>
      </w:pPr>
    </w:p>
    <w:p w14:paraId="1D5ACE8A" w14:textId="77777777" w:rsidR="004B413C" w:rsidRDefault="004B413C">
      <w:pPr>
        <w:spacing w:line="200" w:lineRule="exact"/>
        <w:rPr>
          <w:sz w:val="20"/>
          <w:szCs w:val="20"/>
        </w:rPr>
      </w:pPr>
    </w:p>
    <w:p w14:paraId="3FB243D2" w14:textId="77777777" w:rsidR="004B413C" w:rsidRDefault="004B413C">
      <w:pPr>
        <w:spacing w:line="200" w:lineRule="exact"/>
        <w:rPr>
          <w:sz w:val="20"/>
          <w:szCs w:val="20"/>
        </w:rPr>
      </w:pPr>
    </w:p>
    <w:p w14:paraId="34E0B844" w14:textId="77777777" w:rsidR="004B413C" w:rsidRDefault="004B413C">
      <w:pPr>
        <w:spacing w:line="200" w:lineRule="exact"/>
        <w:rPr>
          <w:sz w:val="20"/>
          <w:szCs w:val="20"/>
        </w:rPr>
      </w:pPr>
    </w:p>
    <w:p w14:paraId="2C09CE8A" w14:textId="77777777" w:rsidR="004B413C" w:rsidRDefault="004B413C">
      <w:pPr>
        <w:spacing w:line="200" w:lineRule="exact"/>
        <w:rPr>
          <w:sz w:val="20"/>
          <w:szCs w:val="20"/>
        </w:rPr>
      </w:pPr>
    </w:p>
    <w:p w14:paraId="0F4542B4" w14:textId="77777777" w:rsidR="004B413C" w:rsidRDefault="004B413C">
      <w:pPr>
        <w:spacing w:line="200" w:lineRule="exact"/>
        <w:rPr>
          <w:sz w:val="20"/>
          <w:szCs w:val="20"/>
        </w:rPr>
      </w:pPr>
    </w:p>
    <w:p w14:paraId="6F1C9A33" w14:textId="77777777" w:rsidR="004B413C" w:rsidRDefault="004B413C">
      <w:pPr>
        <w:spacing w:line="200" w:lineRule="exact"/>
        <w:rPr>
          <w:sz w:val="20"/>
          <w:szCs w:val="20"/>
        </w:rPr>
      </w:pPr>
    </w:p>
    <w:p w14:paraId="37549A2D" w14:textId="77777777" w:rsidR="004B413C" w:rsidRDefault="004B413C">
      <w:pPr>
        <w:spacing w:line="367" w:lineRule="exact"/>
        <w:rPr>
          <w:sz w:val="20"/>
          <w:szCs w:val="20"/>
        </w:rPr>
      </w:pPr>
    </w:p>
    <w:p w14:paraId="43AB8FBB" w14:textId="77777777" w:rsidR="004B413C" w:rsidRDefault="00EC2FEA">
      <w:pPr>
        <w:jc w:val="center"/>
        <w:rPr>
          <w:sz w:val="20"/>
          <w:szCs w:val="20"/>
        </w:rPr>
      </w:pPr>
      <w:r>
        <w:rPr>
          <w:rFonts w:ascii="Arial" w:eastAsia="Arial" w:hAnsi="Arial" w:cs="Arial"/>
          <w:sz w:val="20"/>
          <w:szCs w:val="20"/>
        </w:rPr>
        <w:t>33</w:t>
      </w:r>
    </w:p>
    <w:p w14:paraId="27B5DB8B" w14:textId="77777777" w:rsidR="004B413C" w:rsidRDefault="004B413C">
      <w:pPr>
        <w:sectPr w:rsidR="004B413C">
          <w:pgSz w:w="12240" w:h="15840"/>
          <w:pgMar w:top="1440" w:right="1440" w:bottom="272" w:left="1440" w:header="0" w:footer="0" w:gutter="0"/>
          <w:cols w:space="720" w:equalWidth="0">
            <w:col w:w="9360"/>
          </w:cols>
        </w:sectPr>
      </w:pPr>
    </w:p>
    <w:p w14:paraId="06B41879" w14:textId="77777777" w:rsidR="004B413C" w:rsidRDefault="004B413C">
      <w:pPr>
        <w:spacing w:line="200" w:lineRule="exact"/>
        <w:rPr>
          <w:sz w:val="20"/>
          <w:szCs w:val="20"/>
        </w:rPr>
      </w:pPr>
      <w:bookmarkStart w:id="70" w:name="page34"/>
      <w:bookmarkEnd w:id="70"/>
    </w:p>
    <w:p w14:paraId="461B9D8B" w14:textId="77777777" w:rsidR="004B413C" w:rsidRDefault="004B413C">
      <w:pPr>
        <w:spacing w:line="200" w:lineRule="exact"/>
        <w:rPr>
          <w:sz w:val="20"/>
          <w:szCs w:val="20"/>
        </w:rPr>
      </w:pPr>
    </w:p>
    <w:p w14:paraId="2C77B131" w14:textId="77777777" w:rsidR="004B413C" w:rsidRDefault="004B413C">
      <w:pPr>
        <w:spacing w:line="200" w:lineRule="exact"/>
        <w:rPr>
          <w:sz w:val="20"/>
          <w:szCs w:val="20"/>
        </w:rPr>
      </w:pPr>
    </w:p>
    <w:p w14:paraId="06D57A86" w14:textId="77777777" w:rsidR="004B413C" w:rsidRDefault="004B413C">
      <w:pPr>
        <w:spacing w:line="200" w:lineRule="exact"/>
        <w:rPr>
          <w:sz w:val="20"/>
          <w:szCs w:val="20"/>
        </w:rPr>
      </w:pPr>
    </w:p>
    <w:p w14:paraId="46CA125D" w14:textId="77777777" w:rsidR="004B413C" w:rsidRDefault="004B413C">
      <w:pPr>
        <w:spacing w:line="200" w:lineRule="exact"/>
        <w:rPr>
          <w:sz w:val="20"/>
          <w:szCs w:val="20"/>
        </w:rPr>
      </w:pPr>
    </w:p>
    <w:p w14:paraId="512F4FA7" w14:textId="77777777" w:rsidR="004B413C" w:rsidRDefault="004B413C">
      <w:pPr>
        <w:spacing w:line="200" w:lineRule="exact"/>
        <w:rPr>
          <w:sz w:val="20"/>
          <w:szCs w:val="20"/>
        </w:rPr>
      </w:pPr>
    </w:p>
    <w:p w14:paraId="1F0F99A7" w14:textId="77777777" w:rsidR="004B413C" w:rsidRDefault="004B413C">
      <w:pPr>
        <w:spacing w:line="200" w:lineRule="exact"/>
        <w:rPr>
          <w:sz w:val="20"/>
          <w:szCs w:val="20"/>
        </w:rPr>
      </w:pPr>
    </w:p>
    <w:p w14:paraId="3486694B" w14:textId="77777777" w:rsidR="004B413C" w:rsidRDefault="004B413C">
      <w:pPr>
        <w:spacing w:line="200" w:lineRule="exact"/>
        <w:rPr>
          <w:sz w:val="20"/>
          <w:szCs w:val="20"/>
        </w:rPr>
      </w:pPr>
    </w:p>
    <w:p w14:paraId="238242FB" w14:textId="77777777" w:rsidR="004B413C" w:rsidRDefault="004B413C">
      <w:pPr>
        <w:spacing w:line="200" w:lineRule="exact"/>
        <w:rPr>
          <w:sz w:val="20"/>
          <w:szCs w:val="20"/>
        </w:rPr>
      </w:pPr>
    </w:p>
    <w:p w14:paraId="57505DC4" w14:textId="77777777" w:rsidR="004B413C" w:rsidRDefault="004B413C">
      <w:pPr>
        <w:spacing w:line="200" w:lineRule="exact"/>
        <w:rPr>
          <w:sz w:val="20"/>
          <w:szCs w:val="20"/>
        </w:rPr>
      </w:pPr>
    </w:p>
    <w:p w14:paraId="412A0617" w14:textId="77777777" w:rsidR="004B413C" w:rsidRDefault="004B413C">
      <w:pPr>
        <w:spacing w:line="200" w:lineRule="exact"/>
        <w:rPr>
          <w:sz w:val="20"/>
          <w:szCs w:val="20"/>
        </w:rPr>
      </w:pPr>
    </w:p>
    <w:p w14:paraId="04386AB0" w14:textId="77777777" w:rsidR="004B413C" w:rsidRDefault="004B413C">
      <w:pPr>
        <w:spacing w:line="200" w:lineRule="exact"/>
        <w:rPr>
          <w:sz w:val="20"/>
          <w:szCs w:val="20"/>
        </w:rPr>
      </w:pPr>
    </w:p>
    <w:p w14:paraId="03619C9C" w14:textId="77777777" w:rsidR="004B413C" w:rsidRDefault="004B413C">
      <w:pPr>
        <w:spacing w:line="200" w:lineRule="exact"/>
        <w:rPr>
          <w:sz w:val="20"/>
          <w:szCs w:val="20"/>
        </w:rPr>
      </w:pPr>
    </w:p>
    <w:p w14:paraId="52C1C8C3" w14:textId="77777777" w:rsidR="004B413C" w:rsidRDefault="004B413C">
      <w:pPr>
        <w:spacing w:line="200" w:lineRule="exact"/>
        <w:rPr>
          <w:sz w:val="20"/>
          <w:szCs w:val="20"/>
        </w:rPr>
      </w:pPr>
    </w:p>
    <w:p w14:paraId="6F3FD49A" w14:textId="77777777" w:rsidR="004B413C" w:rsidRDefault="004B413C">
      <w:pPr>
        <w:spacing w:line="200" w:lineRule="exact"/>
        <w:rPr>
          <w:sz w:val="20"/>
          <w:szCs w:val="20"/>
        </w:rPr>
      </w:pPr>
    </w:p>
    <w:p w14:paraId="7ECC0A22" w14:textId="77777777" w:rsidR="004B413C" w:rsidRDefault="004B413C">
      <w:pPr>
        <w:spacing w:line="200" w:lineRule="exact"/>
        <w:rPr>
          <w:sz w:val="20"/>
          <w:szCs w:val="20"/>
        </w:rPr>
      </w:pPr>
    </w:p>
    <w:p w14:paraId="74ADB3A8" w14:textId="77777777" w:rsidR="004B413C" w:rsidRDefault="004B413C">
      <w:pPr>
        <w:spacing w:line="200" w:lineRule="exact"/>
        <w:rPr>
          <w:sz w:val="20"/>
          <w:szCs w:val="20"/>
        </w:rPr>
      </w:pPr>
    </w:p>
    <w:p w14:paraId="46D2373B" w14:textId="77777777" w:rsidR="004B413C" w:rsidRDefault="004B413C">
      <w:pPr>
        <w:spacing w:line="200" w:lineRule="exact"/>
        <w:rPr>
          <w:sz w:val="20"/>
          <w:szCs w:val="20"/>
        </w:rPr>
      </w:pPr>
    </w:p>
    <w:p w14:paraId="099DAE60" w14:textId="77777777" w:rsidR="004B413C" w:rsidRDefault="004B413C">
      <w:pPr>
        <w:spacing w:line="200" w:lineRule="exact"/>
        <w:rPr>
          <w:sz w:val="20"/>
          <w:szCs w:val="20"/>
        </w:rPr>
      </w:pPr>
    </w:p>
    <w:p w14:paraId="0137477C" w14:textId="77777777" w:rsidR="004B413C" w:rsidRDefault="004B413C">
      <w:pPr>
        <w:spacing w:line="200" w:lineRule="exact"/>
        <w:rPr>
          <w:sz w:val="20"/>
          <w:szCs w:val="20"/>
        </w:rPr>
      </w:pPr>
    </w:p>
    <w:p w14:paraId="40BE12C6" w14:textId="77777777" w:rsidR="004B413C" w:rsidRDefault="004B413C">
      <w:pPr>
        <w:spacing w:line="200" w:lineRule="exact"/>
        <w:rPr>
          <w:sz w:val="20"/>
          <w:szCs w:val="20"/>
        </w:rPr>
      </w:pPr>
    </w:p>
    <w:p w14:paraId="56E30EA5" w14:textId="77777777" w:rsidR="004B413C" w:rsidRDefault="004B413C">
      <w:pPr>
        <w:spacing w:line="380" w:lineRule="exact"/>
        <w:rPr>
          <w:sz w:val="20"/>
          <w:szCs w:val="20"/>
        </w:rPr>
      </w:pPr>
    </w:p>
    <w:tbl>
      <w:tblPr>
        <w:tblW w:w="0" w:type="auto"/>
        <w:tblLayout w:type="fixed"/>
        <w:tblCellMar>
          <w:left w:w="0" w:type="dxa"/>
          <w:right w:w="0" w:type="dxa"/>
        </w:tblCellMar>
        <w:tblLook w:val="04A0" w:firstRow="1" w:lastRow="0" w:firstColumn="1" w:lastColumn="0" w:noHBand="0" w:noVBand="1"/>
      </w:tblPr>
      <w:tblGrid>
        <w:gridCol w:w="195"/>
      </w:tblGrid>
      <w:tr w:rsidR="004B413C" w14:paraId="5952F767" w14:textId="77777777">
        <w:trPr>
          <w:trHeight w:val="200"/>
        </w:trPr>
        <w:tc>
          <w:tcPr>
            <w:tcW w:w="195" w:type="dxa"/>
            <w:textDirection w:val="tbRl"/>
            <w:vAlign w:val="bottom"/>
          </w:tcPr>
          <w:p w14:paraId="5FB5B7A4" w14:textId="77777777" w:rsidR="004B413C" w:rsidRDefault="00EC2FEA">
            <w:pPr>
              <w:rPr>
                <w:sz w:val="20"/>
                <w:szCs w:val="20"/>
              </w:rPr>
            </w:pPr>
            <w:r>
              <w:rPr>
                <w:rFonts w:ascii="Arial" w:eastAsia="Arial" w:hAnsi="Arial" w:cs="Arial"/>
                <w:sz w:val="17"/>
                <w:szCs w:val="17"/>
              </w:rPr>
              <w:t>34</w:t>
            </w:r>
          </w:p>
        </w:tc>
      </w:tr>
    </w:tbl>
    <w:p w14:paraId="5EEA08AD" w14:textId="77777777" w:rsidR="004B413C" w:rsidRDefault="00EC2FEA">
      <w:pPr>
        <w:spacing w:line="20" w:lineRule="exact"/>
        <w:rPr>
          <w:sz w:val="20"/>
          <w:szCs w:val="20"/>
        </w:rPr>
      </w:pPr>
      <w:r>
        <w:rPr>
          <w:sz w:val="20"/>
          <w:szCs w:val="20"/>
        </w:rPr>
        <w:br w:type="column"/>
      </w:r>
    </w:p>
    <w:p w14:paraId="535BC204" w14:textId="77777777" w:rsidR="004B413C" w:rsidRDefault="004B413C">
      <w:pPr>
        <w:spacing w:line="200" w:lineRule="exact"/>
        <w:rPr>
          <w:sz w:val="20"/>
          <w:szCs w:val="20"/>
        </w:rPr>
      </w:pPr>
    </w:p>
    <w:p w14:paraId="022F063F" w14:textId="77777777" w:rsidR="004B413C" w:rsidRDefault="004B413C">
      <w:pPr>
        <w:spacing w:line="200" w:lineRule="exact"/>
        <w:rPr>
          <w:sz w:val="20"/>
          <w:szCs w:val="20"/>
        </w:rPr>
      </w:pPr>
    </w:p>
    <w:p w14:paraId="610F5CDA" w14:textId="77777777" w:rsidR="004B413C" w:rsidRDefault="004B413C">
      <w:pPr>
        <w:spacing w:line="200" w:lineRule="exact"/>
        <w:rPr>
          <w:sz w:val="20"/>
          <w:szCs w:val="20"/>
        </w:rPr>
      </w:pPr>
    </w:p>
    <w:p w14:paraId="2569F95B" w14:textId="77777777" w:rsidR="004B413C" w:rsidRDefault="004B413C">
      <w:pPr>
        <w:spacing w:line="200" w:lineRule="exact"/>
        <w:rPr>
          <w:sz w:val="20"/>
          <w:szCs w:val="20"/>
        </w:rPr>
      </w:pPr>
    </w:p>
    <w:p w14:paraId="6D8FE096" w14:textId="77777777" w:rsidR="004B413C" w:rsidRDefault="004B413C">
      <w:pPr>
        <w:spacing w:line="200" w:lineRule="exact"/>
        <w:rPr>
          <w:sz w:val="20"/>
          <w:szCs w:val="20"/>
        </w:rPr>
      </w:pPr>
    </w:p>
    <w:p w14:paraId="43A7D41A" w14:textId="77777777" w:rsidR="004B413C" w:rsidRDefault="004B413C">
      <w:pPr>
        <w:spacing w:line="200" w:lineRule="exact"/>
        <w:rPr>
          <w:sz w:val="20"/>
          <w:szCs w:val="20"/>
        </w:rPr>
      </w:pPr>
    </w:p>
    <w:p w14:paraId="1880BBCB" w14:textId="77777777" w:rsidR="004B413C" w:rsidRDefault="004B413C">
      <w:pPr>
        <w:spacing w:line="200" w:lineRule="exact"/>
        <w:rPr>
          <w:sz w:val="20"/>
          <w:szCs w:val="20"/>
        </w:rPr>
      </w:pPr>
    </w:p>
    <w:p w14:paraId="1DB12620" w14:textId="77777777" w:rsidR="004B413C" w:rsidRDefault="004B413C">
      <w:pPr>
        <w:spacing w:line="200" w:lineRule="exact"/>
        <w:rPr>
          <w:sz w:val="20"/>
          <w:szCs w:val="20"/>
        </w:rPr>
      </w:pPr>
    </w:p>
    <w:p w14:paraId="30106920" w14:textId="77777777" w:rsidR="004B413C" w:rsidRDefault="004B413C">
      <w:pPr>
        <w:spacing w:line="200" w:lineRule="exact"/>
        <w:rPr>
          <w:sz w:val="20"/>
          <w:szCs w:val="20"/>
        </w:rPr>
      </w:pPr>
    </w:p>
    <w:p w14:paraId="009DBFC1" w14:textId="77777777" w:rsidR="004B413C" w:rsidRDefault="004B413C">
      <w:pPr>
        <w:spacing w:line="200" w:lineRule="exact"/>
        <w:rPr>
          <w:sz w:val="20"/>
          <w:szCs w:val="20"/>
        </w:rPr>
      </w:pPr>
    </w:p>
    <w:p w14:paraId="3ED1FB65" w14:textId="77777777" w:rsidR="004B413C" w:rsidRDefault="004B413C">
      <w:pPr>
        <w:spacing w:line="200" w:lineRule="exact"/>
        <w:rPr>
          <w:sz w:val="20"/>
          <w:szCs w:val="20"/>
        </w:rPr>
      </w:pPr>
    </w:p>
    <w:p w14:paraId="18A638F2" w14:textId="77777777" w:rsidR="004B413C" w:rsidRDefault="004B413C">
      <w:pPr>
        <w:spacing w:line="200" w:lineRule="exact"/>
        <w:rPr>
          <w:sz w:val="20"/>
          <w:szCs w:val="20"/>
        </w:rPr>
      </w:pPr>
    </w:p>
    <w:p w14:paraId="3BE36665" w14:textId="77777777" w:rsidR="004B413C" w:rsidRDefault="004B413C">
      <w:pPr>
        <w:spacing w:line="200" w:lineRule="exact"/>
        <w:rPr>
          <w:sz w:val="20"/>
          <w:szCs w:val="20"/>
        </w:rPr>
      </w:pPr>
    </w:p>
    <w:p w14:paraId="1DDBF94D" w14:textId="77777777" w:rsidR="004B413C" w:rsidRDefault="004B413C">
      <w:pPr>
        <w:spacing w:line="314" w:lineRule="exact"/>
        <w:rPr>
          <w:sz w:val="20"/>
          <w:szCs w:val="20"/>
        </w:rPr>
      </w:pPr>
    </w:p>
    <w:p w14:paraId="1AF7B2D3" w14:textId="77777777" w:rsidR="004B413C" w:rsidRDefault="00EC2FEA">
      <w:pPr>
        <w:ind w:left="290"/>
        <w:rPr>
          <w:sz w:val="20"/>
          <w:szCs w:val="20"/>
        </w:rPr>
      </w:pPr>
      <w:r>
        <w:rPr>
          <w:rFonts w:ascii="Arial" w:eastAsia="Arial" w:hAnsi="Arial" w:cs="Arial"/>
          <w:color w:val="4D4D4D"/>
          <w:sz w:val="18"/>
          <w:szCs w:val="18"/>
        </w:rPr>
        <w:t>1995</w:t>
      </w:r>
    </w:p>
    <w:p w14:paraId="2B9416CE" w14:textId="77777777" w:rsidR="004B413C" w:rsidRDefault="00EC2FEA">
      <w:pPr>
        <w:spacing w:line="20" w:lineRule="exact"/>
        <w:rPr>
          <w:sz w:val="20"/>
          <w:szCs w:val="20"/>
        </w:rPr>
      </w:pPr>
      <w:r>
        <w:rPr>
          <w:noProof/>
          <w:sz w:val="20"/>
          <w:szCs w:val="20"/>
        </w:rPr>
        <w:drawing>
          <wp:anchor distT="0" distB="0" distL="114300" distR="114300" simplePos="0" relativeHeight="251403264" behindDoc="1" locked="0" layoutInCell="0" allowOverlap="1" wp14:anchorId="01F6A9E5" wp14:editId="6EE062C5">
            <wp:simplePos x="0" y="0"/>
            <wp:positionH relativeFrom="column">
              <wp:posOffset>630555</wp:posOffset>
            </wp:positionH>
            <wp:positionV relativeFrom="paragraph">
              <wp:posOffset>19050</wp:posOffset>
            </wp:positionV>
            <wp:extent cx="52705" cy="2532380"/>
            <wp:effectExtent l="0" t="0" r="0" b="0"/>
            <wp:wrapNone/>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pic:cNvPicPr>
                      <a:picLocks noChangeAspect="1" noChangeArrowheads="1"/>
                    </pic:cNvPicPr>
                  </pic:nvPicPr>
                  <pic:blipFill>
                    <a:blip r:embed="rId300"/>
                    <a:srcRect/>
                    <a:stretch>
                      <a:fillRect/>
                    </a:stretch>
                  </pic:blipFill>
                  <pic:spPr bwMode="auto">
                    <a:xfrm>
                      <a:off x="0" y="0"/>
                      <a:ext cx="52705" cy="2532380"/>
                    </a:xfrm>
                    <a:prstGeom prst="rect">
                      <a:avLst/>
                    </a:prstGeom>
                    <a:noFill/>
                  </pic:spPr>
                </pic:pic>
              </a:graphicData>
            </a:graphic>
          </wp:anchor>
        </w:drawing>
      </w:r>
      <w:r>
        <w:rPr>
          <w:noProof/>
          <w:sz w:val="20"/>
          <w:szCs w:val="20"/>
        </w:rPr>
        <w:drawing>
          <wp:anchor distT="0" distB="0" distL="114300" distR="114300" simplePos="0" relativeHeight="251404288" behindDoc="1" locked="0" layoutInCell="0" allowOverlap="1" wp14:anchorId="313A22B2" wp14:editId="1E51CC46">
            <wp:simplePos x="0" y="0"/>
            <wp:positionH relativeFrom="column">
              <wp:posOffset>762000</wp:posOffset>
            </wp:positionH>
            <wp:positionV relativeFrom="paragraph">
              <wp:posOffset>19050</wp:posOffset>
            </wp:positionV>
            <wp:extent cx="61595" cy="2532380"/>
            <wp:effectExtent l="0" t="0" r="0" b="0"/>
            <wp:wrapNone/>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1"/>
                    <pic:cNvPicPr>
                      <a:picLocks noChangeAspect="1" noChangeArrowheads="1"/>
                    </pic:cNvPicPr>
                  </pic:nvPicPr>
                  <pic:blipFill>
                    <a:blip r:embed="rId301"/>
                    <a:srcRect/>
                    <a:stretch>
                      <a:fillRect/>
                    </a:stretch>
                  </pic:blipFill>
                  <pic:spPr bwMode="auto">
                    <a:xfrm>
                      <a:off x="0" y="0"/>
                      <a:ext cx="61595" cy="2532380"/>
                    </a:xfrm>
                    <a:prstGeom prst="rect">
                      <a:avLst/>
                    </a:prstGeom>
                    <a:noFill/>
                  </pic:spPr>
                </pic:pic>
              </a:graphicData>
            </a:graphic>
          </wp:anchor>
        </w:drawing>
      </w:r>
      <w:r>
        <w:rPr>
          <w:noProof/>
          <w:sz w:val="20"/>
          <w:szCs w:val="20"/>
        </w:rPr>
        <w:drawing>
          <wp:anchor distT="0" distB="0" distL="114300" distR="114300" simplePos="0" relativeHeight="251405312" behindDoc="1" locked="0" layoutInCell="0" allowOverlap="1" wp14:anchorId="43166974" wp14:editId="4DD860AE">
            <wp:simplePos x="0" y="0"/>
            <wp:positionH relativeFrom="column">
              <wp:posOffset>893445</wp:posOffset>
            </wp:positionH>
            <wp:positionV relativeFrom="paragraph">
              <wp:posOffset>19050</wp:posOffset>
            </wp:positionV>
            <wp:extent cx="61595" cy="2532380"/>
            <wp:effectExtent l="0" t="0" r="0" b="0"/>
            <wp:wrapNone/>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2"/>
                    <pic:cNvPicPr>
                      <a:picLocks noChangeAspect="1" noChangeArrowheads="1"/>
                    </pic:cNvPicPr>
                  </pic:nvPicPr>
                  <pic:blipFill>
                    <a:blip r:embed="rId302"/>
                    <a:srcRect/>
                    <a:stretch>
                      <a:fillRect/>
                    </a:stretch>
                  </pic:blipFill>
                  <pic:spPr bwMode="auto">
                    <a:xfrm>
                      <a:off x="0" y="0"/>
                      <a:ext cx="61595" cy="2532380"/>
                    </a:xfrm>
                    <a:prstGeom prst="rect">
                      <a:avLst/>
                    </a:prstGeom>
                    <a:noFill/>
                  </pic:spPr>
                </pic:pic>
              </a:graphicData>
            </a:graphic>
          </wp:anchor>
        </w:drawing>
      </w:r>
      <w:r>
        <w:rPr>
          <w:noProof/>
          <w:sz w:val="20"/>
          <w:szCs w:val="20"/>
        </w:rPr>
        <w:drawing>
          <wp:anchor distT="0" distB="0" distL="114300" distR="114300" simplePos="0" relativeHeight="251406336" behindDoc="1" locked="0" layoutInCell="0" allowOverlap="1" wp14:anchorId="0101CF60" wp14:editId="3D7D5963">
            <wp:simplePos x="0" y="0"/>
            <wp:positionH relativeFrom="column">
              <wp:posOffset>1024890</wp:posOffset>
            </wp:positionH>
            <wp:positionV relativeFrom="paragraph">
              <wp:posOffset>19050</wp:posOffset>
            </wp:positionV>
            <wp:extent cx="61595" cy="2532380"/>
            <wp:effectExtent l="0" t="0" r="0" b="0"/>
            <wp:wrapNone/>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3"/>
                    <pic:cNvPicPr>
                      <a:picLocks noChangeAspect="1" noChangeArrowheads="1"/>
                    </pic:cNvPicPr>
                  </pic:nvPicPr>
                  <pic:blipFill>
                    <a:blip r:embed="rId303"/>
                    <a:srcRect/>
                    <a:stretch>
                      <a:fillRect/>
                    </a:stretch>
                  </pic:blipFill>
                  <pic:spPr bwMode="auto">
                    <a:xfrm>
                      <a:off x="0" y="0"/>
                      <a:ext cx="61595" cy="2532380"/>
                    </a:xfrm>
                    <a:prstGeom prst="rect">
                      <a:avLst/>
                    </a:prstGeom>
                    <a:noFill/>
                  </pic:spPr>
                </pic:pic>
              </a:graphicData>
            </a:graphic>
          </wp:anchor>
        </w:drawing>
      </w:r>
      <w:r>
        <w:rPr>
          <w:noProof/>
          <w:sz w:val="20"/>
          <w:szCs w:val="20"/>
        </w:rPr>
        <w:drawing>
          <wp:anchor distT="0" distB="0" distL="114300" distR="114300" simplePos="0" relativeHeight="251407360" behindDoc="1" locked="0" layoutInCell="0" allowOverlap="1" wp14:anchorId="0CDAF7B2" wp14:editId="475D269B">
            <wp:simplePos x="0" y="0"/>
            <wp:positionH relativeFrom="column">
              <wp:posOffset>1156335</wp:posOffset>
            </wp:positionH>
            <wp:positionV relativeFrom="paragraph">
              <wp:posOffset>19050</wp:posOffset>
            </wp:positionV>
            <wp:extent cx="61595" cy="2532380"/>
            <wp:effectExtent l="0" t="0" r="0" b="0"/>
            <wp:wrapNone/>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4"/>
                    <pic:cNvPicPr>
                      <a:picLocks noChangeAspect="1" noChangeArrowheads="1"/>
                    </pic:cNvPicPr>
                  </pic:nvPicPr>
                  <pic:blipFill>
                    <a:blip r:embed="rId304"/>
                    <a:srcRect/>
                    <a:stretch>
                      <a:fillRect/>
                    </a:stretch>
                  </pic:blipFill>
                  <pic:spPr bwMode="auto">
                    <a:xfrm>
                      <a:off x="0" y="0"/>
                      <a:ext cx="61595" cy="2532380"/>
                    </a:xfrm>
                    <a:prstGeom prst="rect">
                      <a:avLst/>
                    </a:prstGeom>
                    <a:noFill/>
                  </pic:spPr>
                </pic:pic>
              </a:graphicData>
            </a:graphic>
          </wp:anchor>
        </w:drawing>
      </w:r>
      <w:r>
        <w:rPr>
          <w:noProof/>
          <w:sz w:val="20"/>
          <w:szCs w:val="20"/>
        </w:rPr>
        <w:drawing>
          <wp:anchor distT="0" distB="0" distL="114300" distR="114300" simplePos="0" relativeHeight="251408384" behindDoc="1" locked="0" layoutInCell="0" allowOverlap="1" wp14:anchorId="5B9ED1F6" wp14:editId="76E9B968">
            <wp:simplePos x="0" y="0"/>
            <wp:positionH relativeFrom="column">
              <wp:posOffset>1288415</wp:posOffset>
            </wp:positionH>
            <wp:positionV relativeFrom="paragraph">
              <wp:posOffset>19050</wp:posOffset>
            </wp:positionV>
            <wp:extent cx="52705" cy="2532380"/>
            <wp:effectExtent l="0" t="0" r="0" b="0"/>
            <wp:wrapNone/>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5"/>
                    <pic:cNvPicPr>
                      <a:picLocks noChangeAspect="1" noChangeArrowheads="1"/>
                    </pic:cNvPicPr>
                  </pic:nvPicPr>
                  <pic:blipFill>
                    <a:blip r:embed="rId305"/>
                    <a:srcRect/>
                    <a:stretch>
                      <a:fillRect/>
                    </a:stretch>
                  </pic:blipFill>
                  <pic:spPr bwMode="auto">
                    <a:xfrm>
                      <a:off x="0" y="0"/>
                      <a:ext cx="52705" cy="2532380"/>
                    </a:xfrm>
                    <a:prstGeom prst="rect">
                      <a:avLst/>
                    </a:prstGeom>
                    <a:noFill/>
                  </pic:spPr>
                </pic:pic>
              </a:graphicData>
            </a:graphic>
          </wp:anchor>
        </w:drawing>
      </w:r>
      <w:r>
        <w:rPr>
          <w:noProof/>
          <w:sz w:val="20"/>
          <w:szCs w:val="20"/>
        </w:rPr>
        <w:drawing>
          <wp:anchor distT="0" distB="0" distL="114300" distR="114300" simplePos="0" relativeHeight="251409408" behindDoc="1" locked="0" layoutInCell="0" allowOverlap="1" wp14:anchorId="7F7AD253" wp14:editId="25E3AA9F">
            <wp:simplePos x="0" y="0"/>
            <wp:positionH relativeFrom="column">
              <wp:posOffset>1419860</wp:posOffset>
            </wp:positionH>
            <wp:positionV relativeFrom="paragraph">
              <wp:posOffset>19050</wp:posOffset>
            </wp:positionV>
            <wp:extent cx="41275" cy="2532380"/>
            <wp:effectExtent l="0" t="0" r="0" b="0"/>
            <wp:wrapNone/>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6"/>
                    <pic:cNvPicPr>
                      <a:picLocks noChangeAspect="1" noChangeArrowheads="1"/>
                    </pic:cNvPicPr>
                  </pic:nvPicPr>
                  <pic:blipFill>
                    <a:blip r:embed="rId306"/>
                    <a:srcRect/>
                    <a:stretch>
                      <a:fillRect/>
                    </a:stretch>
                  </pic:blipFill>
                  <pic:spPr bwMode="auto">
                    <a:xfrm>
                      <a:off x="0" y="0"/>
                      <a:ext cx="41275" cy="2532380"/>
                    </a:xfrm>
                    <a:prstGeom prst="rect">
                      <a:avLst/>
                    </a:prstGeom>
                    <a:noFill/>
                  </pic:spPr>
                </pic:pic>
              </a:graphicData>
            </a:graphic>
          </wp:anchor>
        </w:drawing>
      </w:r>
      <w:r>
        <w:rPr>
          <w:noProof/>
          <w:sz w:val="20"/>
          <w:szCs w:val="20"/>
        </w:rPr>
        <w:drawing>
          <wp:anchor distT="0" distB="0" distL="114300" distR="114300" simplePos="0" relativeHeight="251410432" behindDoc="1" locked="0" layoutInCell="0" allowOverlap="1" wp14:anchorId="2A1561F7" wp14:editId="115C1028">
            <wp:simplePos x="0" y="0"/>
            <wp:positionH relativeFrom="column">
              <wp:posOffset>1551305</wp:posOffset>
            </wp:positionH>
            <wp:positionV relativeFrom="paragraph">
              <wp:posOffset>19050</wp:posOffset>
            </wp:positionV>
            <wp:extent cx="41275" cy="2532380"/>
            <wp:effectExtent l="0" t="0" r="0" b="0"/>
            <wp:wrapNone/>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7"/>
                    <pic:cNvPicPr>
                      <a:picLocks noChangeAspect="1" noChangeArrowheads="1"/>
                    </pic:cNvPicPr>
                  </pic:nvPicPr>
                  <pic:blipFill>
                    <a:blip r:embed="rId307"/>
                    <a:srcRect/>
                    <a:stretch>
                      <a:fillRect/>
                    </a:stretch>
                  </pic:blipFill>
                  <pic:spPr bwMode="auto">
                    <a:xfrm>
                      <a:off x="0" y="0"/>
                      <a:ext cx="41275" cy="2532380"/>
                    </a:xfrm>
                    <a:prstGeom prst="rect">
                      <a:avLst/>
                    </a:prstGeom>
                    <a:noFill/>
                  </pic:spPr>
                </pic:pic>
              </a:graphicData>
            </a:graphic>
          </wp:anchor>
        </w:drawing>
      </w:r>
      <w:r>
        <w:rPr>
          <w:noProof/>
          <w:sz w:val="20"/>
          <w:szCs w:val="20"/>
        </w:rPr>
        <w:drawing>
          <wp:anchor distT="0" distB="0" distL="114300" distR="114300" simplePos="0" relativeHeight="251411456" behindDoc="1" locked="0" layoutInCell="0" allowOverlap="1" wp14:anchorId="13E496B1" wp14:editId="4375B4B4">
            <wp:simplePos x="0" y="0"/>
            <wp:positionH relativeFrom="column">
              <wp:posOffset>1682750</wp:posOffset>
            </wp:positionH>
            <wp:positionV relativeFrom="paragraph">
              <wp:posOffset>19050</wp:posOffset>
            </wp:positionV>
            <wp:extent cx="52705" cy="2532380"/>
            <wp:effectExtent l="0" t="0" r="0" b="0"/>
            <wp:wrapNone/>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8"/>
                    <pic:cNvPicPr>
                      <a:picLocks noChangeAspect="1" noChangeArrowheads="1"/>
                    </pic:cNvPicPr>
                  </pic:nvPicPr>
                  <pic:blipFill>
                    <a:blip r:embed="rId308"/>
                    <a:srcRect/>
                    <a:stretch>
                      <a:fillRect/>
                    </a:stretch>
                  </pic:blipFill>
                  <pic:spPr bwMode="auto">
                    <a:xfrm>
                      <a:off x="0" y="0"/>
                      <a:ext cx="52705" cy="2532380"/>
                    </a:xfrm>
                    <a:prstGeom prst="rect">
                      <a:avLst/>
                    </a:prstGeom>
                    <a:noFill/>
                  </pic:spPr>
                </pic:pic>
              </a:graphicData>
            </a:graphic>
          </wp:anchor>
        </w:drawing>
      </w:r>
      <w:r>
        <w:rPr>
          <w:noProof/>
          <w:sz w:val="20"/>
          <w:szCs w:val="20"/>
        </w:rPr>
        <w:drawing>
          <wp:anchor distT="0" distB="0" distL="114300" distR="114300" simplePos="0" relativeHeight="251412480" behindDoc="1" locked="0" layoutInCell="0" allowOverlap="1" wp14:anchorId="15A24445" wp14:editId="0D21CD9B">
            <wp:simplePos x="0" y="0"/>
            <wp:positionH relativeFrom="column">
              <wp:posOffset>1814195</wp:posOffset>
            </wp:positionH>
            <wp:positionV relativeFrom="paragraph">
              <wp:posOffset>19050</wp:posOffset>
            </wp:positionV>
            <wp:extent cx="41275" cy="2532380"/>
            <wp:effectExtent l="0" t="0" r="0" b="0"/>
            <wp:wrapNone/>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9"/>
                    <pic:cNvPicPr>
                      <a:picLocks noChangeAspect="1" noChangeArrowheads="1"/>
                    </pic:cNvPicPr>
                  </pic:nvPicPr>
                  <pic:blipFill>
                    <a:blip r:embed="rId309"/>
                    <a:srcRect/>
                    <a:stretch>
                      <a:fillRect/>
                    </a:stretch>
                  </pic:blipFill>
                  <pic:spPr bwMode="auto">
                    <a:xfrm>
                      <a:off x="0" y="0"/>
                      <a:ext cx="41275" cy="2532380"/>
                    </a:xfrm>
                    <a:prstGeom prst="rect">
                      <a:avLst/>
                    </a:prstGeom>
                    <a:noFill/>
                  </pic:spPr>
                </pic:pic>
              </a:graphicData>
            </a:graphic>
          </wp:anchor>
        </w:drawing>
      </w:r>
      <w:r>
        <w:rPr>
          <w:noProof/>
          <w:sz w:val="20"/>
          <w:szCs w:val="20"/>
        </w:rPr>
        <w:drawing>
          <wp:anchor distT="0" distB="0" distL="114300" distR="114300" simplePos="0" relativeHeight="251413504" behindDoc="1" locked="0" layoutInCell="0" allowOverlap="1" wp14:anchorId="64D9722C" wp14:editId="04FDEB0A">
            <wp:simplePos x="0" y="0"/>
            <wp:positionH relativeFrom="column">
              <wp:posOffset>1945640</wp:posOffset>
            </wp:positionH>
            <wp:positionV relativeFrom="paragraph">
              <wp:posOffset>19050</wp:posOffset>
            </wp:positionV>
            <wp:extent cx="61595" cy="2532380"/>
            <wp:effectExtent l="0" t="0" r="0" b="0"/>
            <wp:wrapNone/>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0"/>
                    <pic:cNvPicPr>
                      <a:picLocks noChangeAspect="1" noChangeArrowheads="1"/>
                    </pic:cNvPicPr>
                  </pic:nvPicPr>
                  <pic:blipFill>
                    <a:blip r:embed="rId310"/>
                    <a:srcRect/>
                    <a:stretch>
                      <a:fillRect/>
                    </a:stretch>
                  </pic:blipFill>
                  <pic:spPr bwMode="auto">
                    <a:xfrm>
                      <a:off x="0" y="0"/>
                      <a:ext cx="61595" cy="2532380"/>
                    </a:xfrm>
                    <a:prstGeom prst="rect">
                      <a:avLst/>
                    </a:prstGeom>
                    <a:noFill/>
                  </pic:spPr>
                </pic:pic>
              </a:graphicData>
            </a:graphic>
          </wp:anchor>
        </w:drawing>
      </w:r>
      <w:r>
        <w:rPr>
          <w:noProof/>
          <w:sz w:val="20"/>
          <w:szCs w:val="20"/>
        </w:rPr>
        <w:drawing>
          <wp:anchor distT="0" distB="0" distL="114300" distR="114300" simplePos="0" relativeHeight="251414528" behindDoc="1" locked="0" layoutInCell="0" allowOverlap="1" wp14:anchorId="1C2E8513" wp14:editId="3FB3E459">
            <wp:simplePos x="0" y="0"/>
            <wp:positionH relativeFrom="column">
              <wp:posOffset>2077085</wp:posOffset>
            </wp:positionH>
            <wp:positionV relativeFrom="paragraph">
              <wp:posOffset>19050</wp:posOffset>
            </wp:positionV>
            <wp:extent cx="52705" cy="2532380"/>
            <wp:effectExtent l="0" t="0" r="0" b="0"/>
            <wp:wrapNone/>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pic:cNvPicPr>
                      <a:picLocks noChangeAspect="1" noChangeArrowheads="1"/>
                    </pic:cNvPicPr>
                  </pic:nvPicPr>
                  <pic:blipFill>
                    <a:blip r:embed="rId311"/>
                    <a:srcRect/>
                    <a:stretch>
                      <a:fillRect/>
                    </a:stretch>
                  </pic:blipFill>
                  <pic:spPr bwMode="auto">
                    <a:xfrm>
                      <a:off x="0" y="0"/>
                      <a:ext cx="52705" cy="2532380"/>
                    </a:xfrm>
                    <a:prstGeom prst="rect">
                      <a:avLst/>
                    </a:prstGeom>
                    <a:noFill/>
                  </pic:spPr>
                </pic:pic>
              </a:graphicData>
            </a:graphic>
          </wp:anchor>
        </w:drawing>
      </w:r>
      <w:r>
        <w:rPr>
          <w:noProof/>
          <w:sz w:val="20"/>
          <w:szCs w:val="20"/>
        </w:rPr>
        <w:drawing>
          <wp:anchor distT="0" distB="0" distL="114300" distR="114300" simplePos="0" relativeHeight="251415552" behindDoc="1" locked="0" layoutInCell="0" allowOverlap="1" wp14:anchorId="734BF7E1" wp14:editId="447172DE">
            <wp:simplePos x="0" y="0"/>
            <wp:positionH relativeFrom="column">
              <wp:posOffset>2208530</wp:posOffset>
            </wp:positionH>
            <wp:positionV relativeFrom="paragraph">
              <wp:posOffset>19050</wp:posOffset>
            </wp:positionV>
            <wp:extent cx="61595" cy="2532380"/>
            <wp:effectExtent l="0" t="0" r="0" b="0"/>
            <wp:wrapNone/>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2"/>
                    <pic:cNvPicPr>
                      <a:picLocks noChangeAspect="1" noChangeArrowheads="1"/>
                    </pic:cNvPicPr>
                  </pic:nvPicPr>
                  <pic:blipFill>
                    <a:blip r:embed="rId312"/>
                    <a:srcRect/>
                    <a:stretch>
                      <a:fillRect/>
                    </a:stretch>
                  </pic:blipFill>
                  <pic:spPr bwMode="auto">
                    <a:xfrm>
                      <a:off x="0" y="0"/>
                      <a:ext cx="61595" cy="2532380"/>
                    </a:xfrm>
                    <a:prstGeom prst="rect">
                      <a:avLst/>
                    </a:prstGeom>
                    <a:noFill/>
                  </pic:spPr>
                </pic:pic>
              </a:graphicData>
            </a:graphic>
          </wp:anchor>
        </w:drawing>
      </w:r>
      <w:r>
        <w:rPr>
          <w:noProof/>
          <w:sz w:val="20"/>
          <w:szCs w:val="20"/>
        </w:rPr>
        <w:drawing>
          <wp:anchor distT="0" distB="0" distL="114300" distR="114300" simplePos="0" relativeHeight="251416576" behindDoc="1" locked="0" layoutInCell="0" allowOverlap="1" wp14:anchorId="4F507980" wp14:editId="5D520EF2">
            <wp:simplePos x="0" y="0"/>
            <wp:positionH relativeFrom="column">
              <wp:posOffset>2339975</wp:posOffset>
            </wp:positionH>
            <wp:positionV relativeFrom="paragraph">
              <wp:posOffset>19050</wp:posOffset>
            </wp:positionV>
            <wp:extent cx="61595" cy="2532380"/>
            <wp:effectExtent l="0" t="0" r="0" b="0"/>
            <wp:wrapNone/>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3"/>
                    <pic:cNvPicPr>
                      <a:picLocks noChangeAspect="1" noChangeArrowheads="1"/>
                    </pic:cNvPicPr>
                  </pic:nvPicPr>
                  <pic:blipFill>
                    <a:blip r:embed="rId313"/>
                    <a:srcRect/>
                    <a:stretch>
                      <a:fillRect/>
                    </a:stretch>
                  </pic:blipFill>
                  <pic:spPr bwMode="auto">
                    <a:xfrm>
                      <a:off x="0" y="0"/>
                      <a:ext cx="61595" cy="2532380"/>
                    </a:xfrm>
                    <a:prstGeom prst="rect">
                      <a:avLst/>
                    </a:prstGeom>
                    <a:noFill/>
                  </pic:spPr>
                </pic:pic>
              </a:graphicData>
            </a:graphic>
          </wp:anchor>
        </w:drawing>
      </w:r>
      <w:r>
        <w:rPr>
          <w:noProof/>
          <w:sz w:val="20"/>
          <w:szCs w:val="20"/>
        </w:rPr>
        <w:drawing>
          <wp:anchor distT="0" distB="0" distL="114300" distR="114300" simplePos="0" relativeHeight="251417600" behindDoc="1" locked="0" layoutInCell="0" allowOverlap="1" wp14:anchorId="301445E3" wp14:editId="14C9E57E">
            <wp:simplePos x="0" y="0"/>
            <wp:positionH relativeFrom="column">
              <wp:posOffset>2471420</wp:posOffset>
            </wp:positionH>
            <wp:positionV relativeFrom="paragraph">
              <wp:posOffset>19050</wp:posOffset>
            </wp:positionV>
            <wp:extent cx="61595" cy="2532380"/>
            <wp:effectExtent l="0" t="0" r="0" b="0"/>
            <wp:wrapNone/>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
                    <pic:cNvPicPr>
                      <a:picLocks noChangeAspect="1" noChangeArrowheads="1"/>
                    </pic:cNvPicPr>
                  </pic:nvPicPr>
                  <pic:blipFill>
                    <a:blip r:embed="rId314"/>
                    <a:srcRect/>
                    <a:stretch>
                      <a:fillRect/>
                    </a:stretch>
                  </pic:blipFill>
                  <pic:spPr bwMode="auto">
                    <a:xfrm>
                      <a:off x="0" y="0"/>
                      <a:ext cx="61595" cy="2532380"/>
                    </a:xfrm>
                    <a:prstGeom prst="rect">
                      <a:avLst/>
                    </a:prstGeom>
                    <a:noFill/>
                  </pic:spPr>
                </pic:pic>
              </a:graphicData>
            </a:graphic>
          </wp:anchor>
        </w:drawing>
      </w:r>
      <w:r>
        <w:rPr>
          <w:noProof/>
          <w:sz w:val="20"/>
          <w:szCs w:val="20"/>
        </w:rPr>
        <w:drawing>
          <wp:anchor distT="0" distB="0" distL="114300" distR="114300" simplePos="0" relativeHeight="251418624" behindDoc="1" locked="0" layoutInCell="0" allowOverlap="1" wp14:anchorId="2075C5F4" wp14:editId="6137D770">
            <wp:simplePos x="0" y="0"/>
            <wp:positionH relativeFrom="column">
              <wp:posOffset>2602865</wp:posOffset>
            </wp:positionH>
            <wp:positionV relativeFrom="paragraph">
              <wp:posOffset>19050</wp:posOffset>
            </wp:positionV>
            <wp:extent cx="52705" cy="2532380"/>
            <wp:effectExtent l="0" t="0" r="0" b="0"/>
            <wp:wrapNone/>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
                    <pic:cNvPicPr>
                      <a:picLocks noChangeAspect="1" noChangeArrowheads="1"/>
                    </pic:cNvPicPr>
                  </pic:nvPicPr>
                  <pic:blipFill>
                    <a:blip r:embed="rId315"/>
                    <a:srcRect/>
                    <a:stretch>
                      <a:fillRect/>
                    </a:stretch>
                  </pic:blipFill>
                  <pic:spPr bwMode="auto">
                    <a:xfrm>
                      <a:off x="0" y="0"/>
                      <a:ext cx="52705" cy="2532380"/>
                    </a:xfrm>
                    <a:prstGeom prst="rect">
                      <a:avLst/>
                    </a:prstGeom>
                    <a:noFill/>
                  </pic:spPr>
                </pic:pic>
              </a:graphicData>
            </a:graphic>
          </wp:anchor>
        </w:drawing>
      </w:r>
      <w:r>
        <w:rPr>
          <w:noProof/>
          <w:sz w:val="20"/>
          <w:szCs w:val="20"/>
        </w:rPr>
        <w:drawing>
          <wp:anchor distT="0" distB="0" distL="114300" distR="114300" simplePos="0" relativeHeight="251419648" behindDoc="1" locked="0" layoutInCell="0" allowOverlap="1" wp14:anchorId="3650CD90" wp14:editId="54EADA0A">
            <wp:simplePos x="0" y="0"/>
            <wp:positionH relativeFrom="column">
              <wp:posOffset>2734310</wp:posOffset>
            </wp:positionH>
            <wp:positionV relativeFrom="paragraph">
              <wp:posOffset>19050</wp:posOffset>
            </wp:positionV>
            <wp:extent cx="61595" cy="2532380"/>
            <wp:effectExtent l="0" t="0" r="0" b="0"/>
            <wp:wrapNone/>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6"/>
                    <pic:cNvPicPr>
                      <a:picLocks noChangeAspect="1" noChangeArrowheads="1"/>
                    </pic:cNvPicPr>
                  </pic:nvPicPr>
                  <pic:blipFill>
                    <a:blip r:embed="rId316"/>
                    <a:srcRect/>
                    <a:stretch>
                      <a:fillRect/>
                    </a:stretch>
                  </pic:blipFill>
                  <pic:spPr bwMode="auto">
                    <a:xfrm>
                      <a:off x="0" y="0"/>
                      <a:ext cx="61595" cy="2532380"/>
                    </a:xfrm>
                    <a:prstGeom prst="rect">
                      <a:avLst/>
                    </a:prstGeom>
                    <a:noFill/>
                  </pic:spPr>
                </pic:pic>
              </a:graphicData>
            </a:graphic>
          </wp:anchor>
        </w:drawing>
      </w:r>
      <w:r>
        <w:rPr>
          <w:noProof/>
          <w:sz w:val="20"/>
          <w:szCs w:val="20"/>
        </w:rPr>
        <w:drawing>
          <wp:anchor distT="0" distB="0" distL="114300" distR="114300" simplePos="0" relativeHeight="251420672" behindDoc="1" locked="0" layoutInCell="0" allowOverlap="1" wp14:anchorId="50BB8B79" wp14:editId="45E272A1">
            <wp:simplePos x="0" y="0"/>
            <wp:positionH relativeFrom="column">
              <wp:posOffset>2866390</wp:posOffset>
            </wp:positionH>
            <wp:positionV relativeFrom="paragraph">
              <wp:posOffset>19050</wp:posOffset>
            </wp:positionV>
            <wp:extent cx="52705" cy="2532380"/>
            <wp:effectExtent l="0" t="0" r="0" b="0"/>
            <wp:wrapNone/>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7"/>
                    <pic:cNvPicPr>
                      <a:picLocks noChangeAspect="1" noChangeArrowheads="1"/>
                    </pic:cNvPicPr>
                  </pic:nvPicPr>
                  <pic:blipFill>
                    <a:blip r:embed="rId317"/>
                    <a:srcRect/>
                    <a:stretch>
                      <a:fillRect/>
                    </a:stretch>
                  </pic:blipFill>
                  <pic:spPr bwMode="auto">
                    <a:xfrm>
                      <a:off x="0" y="0"/>
                      <a:ext cx="52705" cy="2532380"/>
                    </a:xfrm>
                    <a:prstGeom prst="rect">
                      <a:avLst/>
                    </a:prstGeom>
                    <a:noFill/>
                  </pic:spPr>
                </pic:pic>
              </a:graphicData>
            </a:graphic>
          </wp:anchor>
        </w:drawing>
      </w:r>
      <w:r>
        <w:rPr>
          <w:noProof/>
          <w:sz w:val="20"/>
          <w:szCs w:val="20"/>
        </w:rPr>
        <w:drawing>
          <wp:anchor distT="0" distB="0" distL="114300" distR="114300" simplePos="0" relativeHeight="251421696" behindDoc="1" locked="0" layoutInCell="0" allowOverlap="1" wp14:anchorId="1B5463E1" wp14:editId="0F887CF7">
            <wp:simplePos x="0" y="0"/>
            <wp:positionH relativeFrom="column">
              <wp:posOffset>2997835</wp:posOffset>
            </wp:positionH>
            <wp:positionV relativeFrom="paragraph">
              <wp:posOffset>19050</wp:posOffset>
            </wp:positionV>
            <wp:extent cx="61595" cy="2532380"/>
            <wp:effectExtent l="0" t="0" r="0" b="0"/>
            <wp:wrapNone/>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8"/>
                    <pic:cNvPicPr>
                      <a:picLocks noChangeAspect="1" noChangeArrowheads="1"/>
                    </pic:cNvPicPr>
                  </pic:nvPicPr>
                  <pic:blipFill>
                    <a:blip r:embed="rId318"/>
                    <a:srcRect/>
                    <a:stretch>
                      <a:fillRect/>
                    </a:stretch>
                  </pic:blipFill>
                  <pic:spPr bwMode="auto">
                    <a:xfrm>
                      <a:off x="0" y="0"/>
                      <a:ext cx="61595" cy="2532380"/>
                    </a:xfrm>
                    <a:prstGeom prst="rect">
                      <a:avLst/>
                    </a:prstGeom>
                    <a:noFill/>
                  </pic:spPr>
                </pic:pic>
              </a:graphicData>
            </a:graphic>
          </wp:anchor>
        </w:drawing>
      </w:r>
      <w:r>
        <w:rPr>
          <w:noProof/>
          <w:sz w:val="20"/>
          <w:szCs w:val="20"/>
        </w:rPr>
        <w:drawing>
          <wp:anchor distT="0" distB="0" distL="114300" distR="114300" simplePos="0" relativeHeight="251422720" behindDoc="1" locked="0" layoutInCell="0" allowOverlap="1" wp14:anchorId="022EDB7D" wp14:editId="5AA6F006">
            <wp:simplePos x="0" y="0"/>
            <wp:positionH relativeFrom="column">
              <wp:posOffset>3129280</wp:posOffset>
            </wp:positionH>
            <wp:positionV relativeFrom="paragraph">
              <wp:posOffset>19050</wp:posOffset>
            </wp:positionV>
            <wp:extent cx="41275" cy="2532380"/>
            <wp:effectExtent l="0" t="0" r="0" b="0"/>
            <wp:wrapNone/>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
                    <pic:cNvPicPr>
                      <a:picLocks noChangeAspect="1" noChangeArrowheads="1"/>
                    </pic:cNvPicPr>
                  </pic:nvPicPr>
                  <pic:blipFill>
                    <a:blip r:embed="rId319"/>
                    <a:srcRect/>
                    <a:stretch>
                      <a:fillRect/>
                    </a:stretch>
                  </pic:blipFill>
                  <pic:spPr bwMode="auto">
                    <a:xfrm>
                      <a:off x="0" y="0"/>
                      <a:ext cx="41275" cy="2532380"/>
                    </a:xfrm>
                    <a:prstGeom prst="rect">
                      <a:avLst/>
                    </a:prstGeom>
                    <a:noFill/>
                  </pic:spPr>
                </pic:pic>
              </a:graphicData>
            </a:graphic>
          </wp:anchor>
        </w:drawing>
      </w:r>
      <w:r>
        <w:rPr>
          <w:noProof/>
          <w:sz w:val="20"/>
          <w:szCs w:val="20"/>
        </w:rPr>
        <w:drawing>
          <wp:anchor distT="0" distB="0" distL="114300" distR="114300" simplePos="0" relativeHeight="251423744" behindDoc="1" locked="0" layoutInCell="0" allowOverlap="1" wp14:anchorId="5152F710" wp14:editId="76DD0C55">
            <wp:simplePos x="0" y="0"/>
            <wp:positionH relativeFrom="column">
              <wp:posOffset>3260725</wp:posOffset>
            </wp:positionH>
            <wp:positionV relativeFrom="paragraph">
              <wp:posOffset>19050</wp:posOffset>
            </wp:positionV>
            <wp:extent cx="61595" cy="2532380"/>
            <wp:effectExtent l="0" t="0" r="0" b="0"/>
            <wp:wrapNone/>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0"/>
                    <pic:cNvPicPr>
                      <a:picLocks noChangeAspect="1" noChangeArrowheads="1"/>
                    </pic:cNvPicPr>
                  </pic:nvPicPr>
                  <pic:blipFill>
                    <a:blip r:embed="rId320"/>
                    <a:srcRect/>
                    <a:stretch>
                      <a:fillRect/>
                    </a:stretch>
                  </pic:blipFill>
                  <pic:spPr bwMode="auto">
                    <a:xfrm>
                      <a:off x="0" y="0"/>
                      <a:ext cx="61595" cy="2532380"/>
                    </a:xfrm>
                    <a:prstGeom prst="rect">
                      <a:avLst/>
                    </a:prstGeom>
                    <a:noFill/>
                  </pic:spPr>
                </pic:pic>
              </a:graphicData>
            </a:graphic>
          </wp:anchor>
        </w:drawing>
      </w:r>
      <w:r>
        <w:rPr>
          <w:noProof/>
          <w:sz w:val="20"/>
          <w:szCs w:val="20"/>
        </w:rPr>
        <w:drawing>
          <wp:anchor distT="0" distB="0" distL="114300" distR="114300" simplePos="0" relativeHeight="251424768" behindDoc="1" locked="0" layoutInCell="0" allowOverlap="1" wp14:anchorId="192F0BD2" wp14:editId="3CE54357">
            <wp:simplePos x="0" y="0"/>
            <wp:positionH relativeFrom="column">
              <wp:posOffset>3392170</wp:posOffset>
            </wp:positionH>
            <wp:positionV relativeFrom="paragraph">
              <wp:posOffset>19050</wp:posOffset>
            </wp:positionV>
            <wp:extent cx="61595" cy="2532380"/>
            <wp:effectExtent l="0" t="0" r="0" b="0"/>
            <wp:wrapNone/>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1"/>
                    <pic:cNvPicPr>
                      <a:picLocks noChangeAspect="1" noChangeArrowheads="1"/>
                    </pic:cNvPicPr>
                  </pic:nvPicPr>
                  <pic:blipFill>
                    <a:blip r:embed="rId321"/>
                    <a:srcRect/>
                    <a:stretch>
                      <a:fillRect/>
                    </a:stretch>
                  </pic:blipFill>
                  <pic:spPr bwMode="auto">
                    <a:xfrm>
                      <a:off x="0" y="0"/>
                      <a:ext cx="61595" cy="2532380"/>
                    </a:xfrm>
                    <a:prstGeom prst="rect">
                      <a:avLst/>
                    </a:prstGeom>
                    <a:noFill/>
                  </pic:spPr>
                </pic:pic>
              </a:graphicData>
            </a:graphic>
          </wp:anchor>
        </w:drawing>
      </w:r>
      <w:r>
        <w:rPr>
          <w:noProof/>
          <w:sz w:val="20"/>
          <w:szCs w:val="20"/>
        </w:rPr>
        <w:drawing>
          <wp:anchor distT="0" distB="0" distL="114300" distR="114300" simplePos="0" relativeHeight="251425792" behindDoc="1" locked="0" layoutInCell="0" allowOverlap="1" wp14:anchorId="42554875" wp14:editId="5CC980E7">
            <wp:simplePos x="0" y="0"/>
            <wp:positionH relativeFrom="column">
              <wp:posOffset>3523615</wp:posOffset>
            </wp:positionH>
            <wp:positionV relativeFrom="paragraph">
              <wp:posOffset>19050</wp:posOffset>
            </wp:positionV>
            <wp:extent cx="61595" cy="2532380"/>
            <wp:effectExtent l="0" t="0" r="0" b="0"/>
            <wp:wrapNone/>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2"/>
                    <pic:cNvPicPr>
                      <a:picLocks noChangeAspect="1" noChangeArrowheads="1"/>
                    </pic:cNvPicPr>
                  </pic:nvPicPr>
                  <pic:blipFill>
                    <a:blip r:embed="rId322"/>
                    <a:srcRect/>
                    <a:stretch>
                      <a:fillRect/>
                    </a:stretch>
                  </pic:blipFill>
                  <pic:spPr bwMode="auto">
                    <a:xfrm>
                      <a:off x="0" y="0"/>
                      <a:ext cx="61595" cy="2532380"/>
                    </a:xfrm>
                    <a:prstGeom prst="rect">
                      <a:avLst/>
                    </a:prstGeom>
                    <a:noFill/>
                  </pic:spPr>
                </pic:pic>
              </a:graphicData>
            </a:graphic>
          </wp:anchor>
        </w:drawing>
      </w:r>
      <w:r>
        <w:rPr>
          <w:noProof/>
          <w:sz w:val="20"/>
          <w:szCs w:val="20"/>
        </w:rPr>
        <w:drawing>
          <wp:anchor distT="0" distB="0" distL="114300" distR="114300" simplePos="0" relativeHeight="251426816" behindDoc="1" locked="0" layoutInCell="0" allowOverlap="1" wp14:anchorId="3962F3F0" wp14:editId="243505BF">
            <wp:simplePos x="0" y="0"/>
            <wp:positionH relativeFrom="column">
              <wp:posOffset>3655060</wp:posOffset>
            </wp:positionH>
            <wp:positionV relativeFrom="paragraph">
              <wp:posOffset>19050</wp:posOffset>
            </wp:positionV>
            <wp:extent cx="61595" cy="2532380"/>
            <wp:effectExtent l="0" t="0" r="0" b="0"/>
            <wp:wrapNone/>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3"/>
                    <pic:cNvPicPr>
                      <a:picLocks noChangeAspect="1" noChangeArrowheads="1"/>
                    </pic:cNvPicPr>
                  </pic:nvPicPr>
                  <pic:blipFill>
                    <a:blip r:embed="rId323"/>
                    <a:srcRect/>
                    <a:stretch>
                      <a:fillRect/>
                    </a:stretch>
                  </pic:blipFill>
                  <pic:spPr bwMode="auto">
                    <a:xfrm>
                      <a:off x="0" y="0"/>
                      <a:ext cx="61595" cy="2532380"/>
                    </a:xfrm>
                    <a:prstGeom prst="rect">
                      <a:avLst/>
                    </a:prstGeom>
                    <a:noFill/>
                  </pic:spPr>
                </pic:pic>
              </a:graphicData>
            </a:graphic>
          </wp:anchor>
        </w:drawing>
      </w:r>
      <w:r>
        <w:rPr>
          <w:noProof/>
          <w:sz w:val="20"/>
          <w:szCs w:val="20"/>
        </w:rPr>
        <w:drawing>
          <wp:anchor distT="0" distB="0" distL="114300" distR="114300" simplePos="0" relativeHeight="251427840" behindDoc="1" locked="0" layoutInCell="0" allowOverlap="1" wp14:anchorId="212A35C6" wp14:editId="6B5DA80C">
            <wp:simplePos x="0" y="0"/>
            <wp:positionH relativeFrom="column">
              <wp:posOffset>3786505</wp:posOffset>
            </wp:positionH>
            <wp:positionV relativeFrom="paragraph">
              <wp:posOffset>19050</wp:posOffset>
            </wp:positionV>
            <wp:extent cx="52705" cy="2532380"/>
            <wp:effectExtent l="0" t="0" r="0" b="0"/>
            <wp:wrapNone/>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
                    <pic:cNvPicPr>
                      <a:picLocks noChangeAspect="1" noChangeArrowheads="1"/>
                    </pic:cNvPicPr>
                  </pic:nvPicPr>
                  <pic:blipFill>
                    <a:blip r:embed="rId324"/>
                    <a:srcRect/>
                    <a:stretch>
                      <a:fillRect/>
                    </a:stretch>
                  </pic:blipFill>
                  <pic:spPr bwMode="auto">
                    <a:xfrm>
                      <a:off x="0" y="0"/>
                      <a:ext cx="52705" cy="2532380"/>
                    </a:xfrm>
                    <a:prstGeom prst="rect">
                      <a:avLst/>
                    </a:prstGeom>
                    <a:noFill/>
                  </pic:spPr>
                </pic:pic>
              </a:graphicData>
            </a:graphic>
          </wp:anchor>
        </w:drawing>
      </w:r>
      <w:r>
        <w:rPr>
          <w:noProof/>
          <w:sz w:val="20"/>
          <w:szCs w:val="20"/>
        </w:rPr>
        <w:drawing>
          <wp:anchor distT="0" distB="0" distL="114300" distR="114300" simplePos="0" relativeHeight="251428864" behindDoc="1" locked="0" layoutInCell="0" allowOverlap="1" wp14:anchorId="0304BA44" wp14:editId="676A7760">
            <wp:simplePos x="0" y="0"/>
            <wp:positionH relativeFrom="column">
              <wp:posOffset>3917950</wp:posOffset>
            </wp:positionH>
            <wp:positionV relativeFrom="paragraph">
              <wp:posOffset>19050</wp:posOffset>
            </wp:positionV>
            <wp:extent cx="52705" cy="2532380"/>
            <wp:effectExtent l="0" t="0" r="0" b="0"/>
            <wp:wrapNone/>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
                    <pic:cNvPicPr>
                      <a:picLocks noChangeAspect="1" noChangeArrowheads="1"/>
                    </pic:cNvPicPr>
                  </pic:nvPicPr>
                  <pic:blipFill>
                    <a:blip r:embed="rId325"/>
                    <a:srcRect/>
                    <a:stretch>
                      <a:fillRect/>
                    </a:stretch>
                  </pic:blipFill>
                  <pic:spPr bwMode="auto">
                    <a:xfrm>
                      <a:off x="0" y="0"/>
                      <a:ext cx="52705" cy="2532380"/>
                    </a:xfrm>
                    <a:prstGeom prst="rect">
                      <a:avLst/>
                    </a:prstGeom>
                    <a:noFill/>
                  </pic:spPr>
                </pic:pic>
              </a:graphicData>
            </a:graphic>
          </wp:anchor>
        </w:drawing>
      </w:r>
      <w:r>
        <w:rPr>
          <w:noProof/>
          <w:sz w:val="20"/>
          <w:szCs w:val="20"/>
        </w:rPr>
        <w:drawing>
          <wp:anchor distT="0" distB="0" distL="114300" distR="114300" simplePos="0" relativeHeight="251429888" behindDoc="1" locked="0" layoutInCell="0" allowOverlap="1" wp14:anchorId="7A729250" wp14:editId="1864023F">
            <wp:simplePos x="0" y="0"/>
            <wp:positionH relativeFrom="column">
              <wp:posOffset>4049395</wp:posOffset>
            </wp:positionH>
            <wp:positionV relativeFrom="paragraph">
              <wp:posOffset>19050</wp:posOffset>
            </wp:positionV>
            <wp:extent cx="61595" cy="2532380"/>
            <wp:effectExtent l="0" t="0" r="0" b="0"/>
            <wp:wrapNone/>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6"/>
                    <pic:cNvPicPr>
                      <a:picLocks noChangeAspect="1" noChangeArrowheads="1"/>
                    </pic:cNvPicPr>
                  </pic:nvPicPr>
                  <pic:blipFill>
                    <a:blip r:embed="rId326"/>
                    <a:srcRect/>
                    <a:stretch>
                      <a:fillRect/>
                    </a:stretch>
                  </pic:blipFill>
                  <pic:spPr bwMode="auto">
                    <a:xfrm>
                      <a:off x="0" y="0"/>
                      <a:ext cx="61595" cy="2532380"/>
                    </a:xfrm>
                    <a:prstGeom prst="rect">
                      <a:avLst/>
                    </a:prstGeom>
                    <a:noFill/>
                  </pic:spPr>
                </pic:pic>
              </a:graphicData>
            </a:graphic>
          </wp:anchor>
        </w:drawing>
      </w:r>
      <w:r>
        <w:rPr>
          <w:noProof/>
          <w:sz w:val="20"/>
          <w:szCs w:val="20"/>
        </w:rPr>
        <w:drawing>
          <wp:anchor distT="0" distB="0" distL="114300" distR="114300" simplePos="0" relativeHeight="251430912" behindDoc="1" locked="0" layoutInCell="0" allowOverlap="1" wp14:anchorId="4FB6F60A" wp14:editId="3909BE97">
            <wp:simplePos x="0" y="0"/>
            <wp:positionH relativeFrom="column">
              <wp:posOffset>4180840</wp:posOffset>
            </wp:positionH>
            <wp:positionV relativeFrom="paragraph">
              <wp:posOffset>19050</wp:posOffset>
            </wp:positionV>
            <wp:extent cx="52705" cy="2532380"/>
            <wp:effectExtent l="0" t="0" r="0" b="0"/>
            <wp:wrapNone/>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
                    <pic:cNvPicPr>
                      <a:picLocks noChangeAspect="1" noChangeArrowheads="1"/>
                    </pic:cNvPicPr>
                  </pic:nvPicPr>
                  <pic:blipFill>
                    <a:blip r:embed="rId327"/>
                    <a:srcRect/>
                    <a:stretch>
                      <a:fillRect/>
                    </a:stretch>
                  </pic:blipFill>
                  <pic:spPr bwMode="auto">
                    <a:xfrm>
                      <a:off x="0" y="0"/>
                      <a:ext cx="52705" cy="2532380"/>
                    </a:xfrm>
                    <a:prstGeom prst="rect">
                      <a:avLst/>
                    </a:prstGeom>
                    <a:noFill/>
                  </pic:spPr>
                </pic:pic>
              </a:graphicData>
            </a:graphic>
          </wp:anchor>
        </w:drawing>
      </w:r>
      <w:r>
        <w:rPr>
          <w:noProof/>
          <w:sz w:val="20"/>
          <w:szCs w:val="20"/>
        </w:rPr>
        <w:drawing>
          <wp:anchor distT="0" distB="0" distL="114300" distR="114300" simplePos="0" relativeHeight="251431936" behindDoc="1" locked="0" layoutInCell="0" allowOverlap="1" wp14:anchorId="45E18258" wp14:editId="77523B7D">
            <wp:simplePos x="0" y="0"/>
            <wp:positionH relativeFrom="column">
              <wp:posOffset>4312285</wp:posOffset>
            </wp:positionH>
            <wp:positionV relativeFrom="paragraph">
              <wp:posOffset>19050</wp:posOffset>
            </wp:positionV>
            <wp:extent cx="52705" cy="2532380"/>
            <wp:effectExtent l="0" t="0" r="0" b="0"/>
            <wp:wrapNone/>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pic:cNvPicPr>
                      <a:picLocks noChangeAspect="1" noChangeArrowheads="1"/>
                    </pic:cNvPicPr>
                  </pic:nvPicPr>
                  <pic:blipFill>
                    <a:blip r:embed="rId328"/>
                    <a:srcRect/>
                    <a:stretch>
                      <a:fillRect/>
                    </a:stretch>
                  </pic:blipFill>
                  <pic:spPr bwMode="auto">
                    <a:xfrm>
                      <a:off x="0" y="0"/>
                      <a:ext cx="52705" cy="2532380"/>
                    </a:xfrm>
                    <a:prstGeom prst="rect">
                      <a:avLst/>
                    </a:prstGeom>
                    <a:noFill/>
                  </pic:spPr>
                </pic:pic>
              </a:graphicData>
            </a:graphic>
          </wp:anchor>
        </w:drawing>
      </w:r>
      <w:r>
        <w:rPr>
          <w:noProof/>
          <w:sz w:val="20"/>
          <w:szCs w:val="20"/>
        </w:rPr>
        <w:drawing>
          <wp:anchor distT="0" distB="0" distL="114300" distR="114300" simplePos="0" relativeHeight="251432960" behindDoc="1" locked="0" layoutInCell="0" allowOverlap="1" wp14:anchorId="28C11C3A" wp14:editId="1364B39E">
            <wp:simplePos x="0" y="0"/>
            <wp:positionH relativeFrom="column">
              <wp:posOffset>4444365</wp:posOffset>
            </wp:positionH>
            <wp:positionV relativeFrom="paragraph">
              <wp:posOffset>19050</wp:posOffset>
            </wp:positionV>
            <wp:extent cx="41275" cy="2532380"/>
            <wp:effectExtent l="0" t="0" r="0" b="0"/>
            <wp:wrapNone/>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
                    <pic:cNvPicPr>
                      <a:picLocks noChangeAspect="1" noChangeArrowheads="1"/>
                    </pic:cNvPicPr>
                  </pic:nvPicPr>
                  <pic:blipFill>
                    <a:blip r:embed="rId329"/>
                    <a:srcRect/>
                    <a:stretch>
                      <a:fillRect/>
                    </a:stretch>
                  </pic:blipFill>
                  <pic:spPr bwMode="auto">
                    <a:xfrm>
                      <a:off x="0" y="0"/>
                      <a:ext cx="41275" cy="2532380"/>
                    </a:xfrm>
                    <a:prstGeom prst="rect">
                      <a:avLst/>
                    </a:prstGeom>
                    <a:noFill/>
                  </pic:spPr>
                </pic:pic>
              </a:graphicData>
            </a:graphic>
          </wp:anchor>
        </w:drawing>
      </w:r>
      <w:r>
        <w:rPr>
          <w:noProof/>
          <w:sz w:val="20"/>
          <w:szCs w:val="20"/>
        </w:rPr>
        <w:drawing>
          <wp:anchor distT="0" distB="0" distL="114300" distR="114300" simplePos="0" relativeHeight="251433984" behindDoc="1" locked="0" layoutInCell="0" allowOverlap="1" wp14:anchorId="194B6002" wp14:editId="7BAEFB9F">
            <wp:simplePos x="0" y="0"/>
            <wp:positionH relativeFrom="column">
              <wp:posOffset>4575810</wp:posOffset>
            </wp:positionH>
            <wp:positionV relativeFrom="paragraph">
              <wp:posOffset>19050</wp:posOffset>
            </wp:positionV>
            <wp:extent cx="61595" cy="2532380"/>
            <wp:effectExtent l="0" t="0" r="0" b="0"/>
            <wp:wrapNone/>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0"/>
                    <pic:cNvPicPr>
                      <a:picLocks noChangeAspect="1" noChangeArrowheads="1"/>
                    </pic:cNvPicPr>
                  </pic:nvPicPr>
                  <pic:blipFill>
                    <a:blip r:embed="rId330"/>
                    <a:srcRect/>
                    <a:stretch>
                      <a:fillRect/>
                    </a:stretch>
                  </pic:blipFill>
                  <pic:spPr bwMode="auto">
                    <a:xfrm>
                      <a:off x="0" y="0"/>
                      <a:ext cx="61595" cy="2532380"/>
                    </a:xfrm>
                    <a:prstGeom prst="rect">
                      <a:avLst/>
                    </a:prstGeom>
                    <a:noFill/>
                  </pic:spPr>
                </pic:pic>
              </a:graphicData>
            </a:graphic>
          </wp:anchor>
        </w:drawing>
      </w:r>
      <w:r>
        <w:rPr>
          <w:noProof/>
          <w:sz w:val="20"/>
          <w:szCs w:val="20"/>
        </w:rPr>
        <w:drawing>
          <wp:anchor distT="0" distB="0" distL="114300" distR="114300" simplePos="0" relativeHeight="251435008" behindDoc="1" locked="0" layoutInCell="0" allowOverlap="1" wp14:anchorId="02F80D3C" wp14:editId="01205DB0">
            <wp:simplePos x="0" y="0"/>
            <wp:positionH relativeFrom="column">
              <wp:posOffset>4707255</wp:posOffset>
            </wp:positionH>
            <wp:positionV relativeFrom="paragraph">
              <wp:posOffset>19050</wp:posOffset>
            </wp:positionV>
            <wp:extent cx="52705" cy="2532380"/>
            <wp:effectExtent l="0" t="0" r="0" b="0"/>
            <wp:wrapNone/>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
                    <pic:cNvPicPr>
                      <a:picLocks noChangeAspect="1" noChangeArrowheads="1"/>
                    </pic:cNvPicPr>
                  </pic:nvPicPr>
                  <pic:blipFill>
                    <a:blip r:embed="rId331"/>
                    <a:srcRect/>
                    <a:stretch>
                      <a:fillRect/>
                    </a:stretch>
                  </pic:blipFill>
                  <pic:spPr bwMode="auto">
                    <a:xfrm>
                      <a:off x="0" y="0"/>
                      <a:ext cx="52705" cy="2532380"/>
                    </a:xfrm>
                    <a:prstGeom prst="rect">
                      <a:avLst/>
                    </a:prstGeom>
                    <a:noFill/>
                  </pic:spPr>
                </pic:pic>
              </a:graphicData>
            </a:graphic>
          </wp:anchor>
        </w:drawing>
      </w:r>
      <w:r>
        <w:rPr>
          <w:noProof/>
          <w:sz w:val="20"/>
          <w:szCs w:val="20"/>
        </w:rPr>
        <w:drawing>
          <wp:anchor distT="0" distB="0" distL="114300" distR="114300" simplePos="0" relativeHeight="251436032" behindDoc="1" locked="0" layoutInCell="0" allowOverlap="1" wp14:anchorId="51B6E6D4" wp14:editId="70C24533">
            <wp:simplePos x="0" y="0"/>
            <wp:positionH relativeFrom="column">
              <wp:posOffset>4838700</wp:posOffset>
            </wp:positionH>
            <wp:positionV relativeFrom="paragraph">
              <wp:posOffset>19050</wp:posOffset>
            </wp:positionV>
            <wp:extent cx="52705" cy="2532380"/>
            <wp:effectExtent l="0" t="0" r="0" b="0"/>
            <wp:wrapNone/>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2"/>
                    <pic:cNvPicPr>
                      <a:picLocks noChangeAspect="1" noChangeArrowheads="1"/>
                    </pic:cNvPicPr>
                  </pic:nvPicPr>
                  <pic:blipFill>
                    <a:blip r:embed="rId332"/>
                    <a:srcRect/>
                    <a:stretch>
                      <a:fillRect/>
                    </a:stretch>
                  </pic:blipFill>
                  <pic:spPr bwMode="auto">
                    <a:xfrm>
                      <a:off x="0" y="0"/>
                      <a:ext cx="52705" cy="2532380"/>
                    </a:xfrm>
                    <a:prstGeom prst="rect">
                      <a:avLst/>
                    </a:prstGeom>
                    <a:noFill/>
                  </pic:spPr>
                </pic:pic>
              </a:graphicData>
            </a:graphic>
          </wp:anchor>
        </w:drawing>
      </w:r>
      <w:r>
        <w:rPr>
          <w:noProof/>
          <w:sz w:val="20"/>
          <w:szCs w:val="20"/>
        </w:rPr>
        <w:drawing>
          <wp:anchor distT="0" distB="0" distL="114300" distR="114300" simplePos="0" relativeHeight="251437056" behindDoc="1" locked="0" layoutInCell="0" allowOverlap="1" wp14:anchorId="67E59BBA" wp14:editId="6E94257B">
            <wp:simplePos x="0" y="0"/>
            <wp:positionH relativeFrom="column">
              <wp:posOffset>4970145</wp:posOffset>
            </wp:positionH>
            <wp:positionV relativeFrom="paragraph">
              <wp:posOffset>19050</wp:posOffset>
            </wp:positionV>
            <wp:extent cx="52705" cy="2532380"/>
            <wp:effectExtent l="0" t="0" r="0" b="0"/>
            <wp:wrapNone/>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3"/>
                    <pic:cNvPicPr>
                      <a:picLocks noChangeAspect="1" noChangeArrowheads="1"/>
                    </pic:cNvPicPr>
                  </pic:nvPicPr>
                  <pic:blipFill>
                    <a:blip r:embed="rId333"/>
                    <a:srcRect/>
                    <a:stretch>
                      <a:fillRect/>
                    </a:stretch>
                  </pic:blipFill>
                  <pic:spPr bwMode="auto">
                    <a:xfrm>
                      <a:off x="0" y="0"/>
                      <a:ext cx="52705" cy="2532380"/>
                    </a:xfrm>
                    <a:prstGeom prst="rect">
                      <a:avLst/>
                    </a:prstGeom>
                    <a:noFill/>
                  </pic:spPr>
                </pic:pic>
              </a:graphicData>
            </a:graphic>
          </wp:anchor>
        </w:drawing>
      </w:r>
      <w:r>
        <w:rPr>
          <w:noProof/>
          <w:sz w:val="20"/>
          <w:szCs w:val="20"/>
        </w:rPr>
        <w:drawing>
          <wp:anchor distT="0" distB="0" distL="114300" distR="114300" simplePos="0" relativeHeight="251438080" behindDoc="1" locked="0" layoutInCell="0" allowOverlap="1" wp14:anchorId="446EC3A3" wp14:editId="68542A0A">
            <wp:simplePos x="0" y="0"/>
            <wp:positionH relativeFrom="column">
              <wp:posOffset>5101590</wp:posOffset>
            </wp:positionH>
            <wp:positionV relativeFrom="paragraph">
              <wp:posOffset>19050</wp:posOffset>
            </wp:positionV>
            <wp:extent cx="61595" cy="2532380"/>
            <wp:effectExtent l="0" t="0" r="0" b="0"/>
            <wp:wrapNone/>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4"/>
                    <pic:cNvPicPr>
                      <a:picLocks noChangeAspect="1" noChangeArrowheads="1"/>
                    </pic:cNvPicPr>
                  </pic:nvPicPr>
                  <pic:blipFill>
                    <a:blip r:embed="rId334"/>
                    <a:srcRect/>
                    <a:stretch>
                      <a:fillRect/>
                    </a:stretch>
                  </pic:blipFill>
                  <pic:spPr bwMode="auto">
                    <a:xfrm>
                      <a:off x="0" y="0"/>
                      <a:ext cx="61595" cy="2532380"/>
                    </a:xfrm>
                    <a:prstGeom prst="rect">
                      <a:avLst/>
                    </a:prstGeom>
                    <a:noFill/>
                  </pic:spPr>
                </pic:pic>
              </a:graphicData>
            </a:graphic>
          </wp:anchor>
        </w:drawing>
      </w:r>
      <w:r>
        <w:rPr>
          <w:noProof/>
          <w:sz w:val="20"/>
          <w:szCs w:val="20"/>
        </w:rPr>
        <w:drawing>
          <wp:anchor distT="0" distB="0" distL="114300" distR="114300" simplePos="0" relativeHeight="251439104" behindDoc="1" locked="0" layoutInCell="0" allowOverlap="1" wp14:anchorId="7FDDBC10" wp14:editId="7884AA5E">
            <wp:simplePos x="0" y="0"/>
            <wp:positionH relativeFrom="column">
              <wp:posOffset>5233035</wp:posOffset>
            </wp:positionH>
            <wp:positionV relativeFrom="paragraph">
              <wp:posOffset>19050</wp:posOffset>
            </wp:positionV>
            <wp:extent cx="52705" cy="2532380"/>
            <wp:effectExtent l="0" t="0" r="0" b="0"/>
            <wp:wrapNone/>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pic:cNvPicPr>
                      <a:picLocks noChangeAspect="1" noChangeArrowheads="1"/>
                    </pic:cNvPicPr>
                  </pic:nvPicPr>
                  <pic:blipFill>
                    <a:blip r:embed="rId335"/>
                    <a:srcRect/>
                    <a:stretch>
                      <a:fillRect/>
                    </a:stretch>
                  </pic:blipFill>
                  <pic:spPr bwMode="auto">
                    <a:xfrm>
                      <a:off x="0" y="0"/>
                      <a:ext cx="52705" cy="2532380"/>
                    </a:xfrm>
                    <a:prstGeom prst="rect">
                      <a:avLst/>
                    </a:prstGeom>
                    <a:noFill/>
                  </pic:spPr>
                </pic:pic>
              </a:graphicData>
            </a:graphic>
          </wp:anchor>
        </w:drawing>
      </w:r>
      <w:r>
        <w:rPr>
          <w:noProof/>
          <w:sz w:val="20"/>
          <w:szCs w:val="20"/>
        </w:rPr>
        <w:drawing>
          <wp:anchor distT="0" distB="0" distL="114300" distR="114300" simplePos="0" relativeHeight="251440128" behindDoc="1" locked="0" layoutInCell="0" allowOverlap="1" wp14:anchorId="1488E265" wp14:editId="6261F51C">
            <wp:simplePos x="0" y="0"/>
            <wp:positionH relativeFrom="column">
              <wp:posOffset>5364480</wp:posOffset>
            </wp:positionH>
            <wp:positionV relativeFrom="paragraph">
              <wp:posOffset>19050</wp:posOffset>
            </wp:positionV>
            <wp:extent cx="61595" cy="2532380"/>
            <wp:effectExtent l="0" t="0" r="0" b="0"/>
            <wp:wrapNone/>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6"/>
                    <pic:cNvPicPr>
                      <a:picLocks noChangeAspect="1" noChangeArrowheads="1"/>
                    </pic:cNvPicPr>
                  </pic:nvPicPr>
                  <pic:blipFill>
                    <a:blip r:embed="rId336"/>
                    <a:srcRect/>
                    <a:stretch>
                      <a:fillRect/>
                    </a:stretch>
                  </pic:blipFill>
                  <pic:spPr bwMode="auto">
                    <a:xfrm>
                      <a:off x="0" y="0"/>
                      <a:ext cx="61595" cy="2532380"/>
                    </a:xfrm>
                    <a:prstGeom prst="rect">
                      <a:avLst/>
                    </a:prstGeom>
                    <a:noFill/>
                  </pic:spPr>
                </pic:pic>
              </a:graphicData>
            </a:graphic>
          </wp:anchor>
        </w:drawing>
      </w:r>
      <w:r>
        <w:rPr>
          <w:noProof/>
          <w:sz w:val="20"/>
          <w:szCs w:val="20"/>
        </w:rPr>
        <w:drawing>
          <wp:anchor distT="0" distB="0" distL="114300" distR="114300" simplePos="0" relativeHeight="251441152" behindDoc="1" locked="0" layoutInCell="0" allowOverlap="1" wp14:anchorId="63052AC1" wp14:editId="58462A6B">
            <wp:simplePos x="0" y="0"/>
            <wp:positionH relativeFrom="column">
              <wp:posOffset>5495925</wp:posOffset>
            </wp:positionH>
            <wp:positionV relativeFrom="paragraph">
              <wp:posOffset>19050</wp:posOffset>
            </wp:positionV>
            <wp:extent cx="61595" cy="2532380"/>
            <wp:effectExtent l="0" t="0" r="0" b="0"/>
            <wp:wrapNone/>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7"/>
                    <pic:cNvPicPr>
                      <a:picLocks noChangeAspect="1" noChangeArrowheads="1"/>
                    </pic:cNvPicPr>
                  </pic:nvPicPr>
                  <pic:blipFill>
                    <a:blip r:embed="rId337"/>
                    <a:srcRect/>
                    <a:stretch>
                      <a:fillRect/>
                    </a:stretch>
                  </pic:blipFill>
                  <pic:spPr bwMode="auto">
                    <a:xfrm>
                      <a:off x="0" y="0"/>
                      <a:ext cx="61595" cy="2532380"/>
                    </a:xfrm>
                    <a:prstGeom prst="rect">
                      <a:avLst/>
                    </a:prstGeom>
                    <a:noFill/>
                  </pic:spPr>
                </pic:pic>
              </a:graphicData>
            </a:graphic>
          </wp:anchor>
        </w:drawing>
      </w:r>
      <w:r>
        <w:rPr>
          <w:noProof/>
          <w:sz w:val="20"/>
          <w:szCs w:val="20"/>
        </w:rPr>
        <w:drawing>
          <wp:anchor distT="0" distB="0" distL="114300" distR="114300" simplePos="0" relativeHeight="251442176" behindDoc="1" locked="0" layoutInCell="0" allowOverlap="1" wp14:anchorId="16D631D3" wp14:editId="32423528">
            <wp:simplePos x="0" y="0"/>
            <wp:positionH relativeFrom="column">
              <wp:posOffset>5627370</wp:posOffset>
            </wp:positionH>
            <wp:positionV relativeFrom="paragraph">
              <wp:posOffset>19050</wp:posOffset>
            </wp:positionV>
            <wp:extent cx="61595" cy="2532380"/>
            <wp:effectExtent l="0" t="0" r="0" b="0"/>
            <wp:wrapNone/>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8"/>
                    <pic:cNvPicPr>
                      <a:picLocks noChangeAspect="1" noChangeArrowheads="1"/>
                    </pic:cNvPicPr>
                  </pic:nvPicPr>
                  <pic:blipFill>
                    <a:blip r:embed="rId338"/>
                    <a:srcRect/>
                    <a:stretch>
                      <a:fillRect/>
                    </a:stretch>
                  </pic:blipFill>
                  <pic:spPr bwMode="auto">
                    <a:xfrm>
                      <a:off x="0" y="0"/>
                      <a:ext cx="61595" cy="2532380"/>
                    </a:xfrm>
                    <a:prstGeom prst="rect">
                      <a:avLst/>
                    </a:prstGeom>
                    <a:noFill/>
                  </pic:spPr>
                </pic:pic>
              </a:graphicData>
            </a:graphic>
          </wp:anchor>
        </w:drawing>
      </w:r>
      <w:r>
        <w:rPr>
          <w:noProof/>
          <w:sz w:val="20"/>
          <w:szCs w:val="20"/>
        </w:rPr>
        <w:drawing>
          <wp:anchor distT="0" distB="0" distL="114300" distR="114300" simplePos="0" relativeHeight="251443200" behindDoc="1" locked="0" layoutInCell="0" allowOverlap="1" wp14:anchorId="30FE20A4" wp14:editId="2036F6A4">
            <wp:simplePos x="0" y="0"/>
            <wp:positionH relativeFrom="column">
              <wp:posOffset>5758815</wp:posOffset>
            </wp:positionH>
            <wp:positionV relativeFrom="paragraph">
              <wp:posOffset>19050</wp:posOffset>
            </wp:positionV>
            <wp:extent cx="52705" cy="2532380"/>
            <wp:effectExtent l="0" t="0" r="0" b="0"/>
            <wp:wrapNone/>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9"/>
                    <pic:cNvPicPr>
                      <a:picLocks noChangeAspect="1" noChangeArrowheads="1"/>
                    </pic:cNvPicPr>
                  </pic:nvPicPr>
                  <pic:blipFill>
                    <a:blip r:embed="rId339"/>
                    <a:srcRect/>
                    <a:stretch>
                      <a:fillRect/>
                    </a:stretch>
                  </pic:blipFill>
                  <pic:spPr bwMode="auto">
                    <a:xfrm>
                      <a:off x="0" y="0"/>
                      <a:ext cx="52705" cy="2532380"/>
                    </a:xfrm>
                    <a:prstGeom prst="rect">
                      <a:avLst/>
                    </a:prstGeom>
                    <a:noFill/>
                  </pic:spPr>
                </pic:pic>
              </a:graphicData>
            </a:graphic>
          </wp:anchor>
        </w:drawing>
      </w:r>
      <w:r>
        <w:rPr>
          <w:noProof/>
          <w:sz w:val="20"/>
          <w:szCs w:val="20"/>
        </w:rPr>
        <w:drawing>
          <wp:anchor distT="0" distB="0" distL="114300" distR="114300" simplePos="0" relativeHeight="251444224" behindDoc="1" locked="0" layoutInCell="0" allowOverlap="1" wp14:anchorId="77A0BADB" wp14:editId="6C2D561F">
            <wp:simplePos x="0" y="0"/>
            <wp:positionH relativeFrom="column">
              <wp:posOffset>464185</wp:posOffset>
            </wp:positionH>
            <wp:positionV relativeFrom="paragraph">
              <wp:posOffset>-76835</wp:posOffset>
            </wp:positionV>
            <wp:extent cx="96520" cy="2732405"/>
            <wp:effectExtent l="0" t="0" r="0" b="0"/>
            <wp:wrapNone/>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0"/>
                    <pic:cNvPicPr>
                      <a:picLocks noChangeAspect="1" noChangeArrowheads="1"/>
                    </pic:cNvPicPr>
                  </pic:nvPicPr>
                  <pic:blipFill>
                    <a:blip r:embed="rId340"/>
                    <a:srcRect/>
                    <a:stretch>
                      <a:fillRect/>
                    </a:stretch>
                  </pic:blipFill>
                  <pic:spPr bwMode="auto">
                    <a:xfrm>
                      <a:off x="0" y="0"/>
                      <a:ext cx="96520" cy="2732405"/>
                    </a:xfrm>
                    <a:prstGeom prst="rect">
                      <a:avLst/>
                    </a:prstGeom>
                    <a:noFill/>
                  </pic:spPr>
                </pic:pic>
              </a:graphicData>
            </a:graphic>
          </wp:anchor>
        </w:drawing>
      </w:r>
    </w:p>
    <w:p w14:paraId="6B3BA19E" w14:textId="77777777" w:rsidR="004B413C" w:rsidRDefault="004B413C">
      <w:pPr>
        <w:spacing w:line="200" w:lineRule="exact"/>
        <w:rPr>
          <w:sz w:val="20"/>
          <w:szCs w:val="20"/>
        </w:rPr>
      </w:pPr>
    </w:p>
    <w:p w14:paraId="69B420DC" w14:textId="77777777" w:rsidR="004B413C" w:rsidRDefault="004B413C">
      <w:pPr>
        <w:spacing w:line="200" w:lineRule="exact"/>
        <w:rPr>
          <w:sz w:val="20"/>
          <w:szCs w:val="20"/>
        </w:rPr>
      </w:pPr>
    </w:p>
    <w:p w14:paraId="3E5D7881" w14:textId="77777777" w:rsidR="004B413C" w:rsidRDefault="004B413C">
      <w:pPr>
        <w:spacing w:line="260" w:lineRule="exact"/>
        <w:rPr>
          <w:sz w:val="20"/>
          <w:szCs w:val="20"/>
        </w:rPr>
      </w:pPr>
    </w:p>
    <w:p w14:paraId="22E4CBE0" w14:textId="77777777" w:rsidR="004B413C" w:rsidRDefault="00EC2FEA">
      <w:pPr>
        <w:ind w:left="290"/>
        <w:rPr>
          <w:sz w:val="20"/>
          <w:szCs w:val="20"/>
        </w:rPr>
      </w:pPr>
      <w:r>
        <w:rPr>
          <w:rFonts w:ascii="Arial" w:eastAsia="Arial" w:hAnsi="Arial" w:cs="Arial"/>
          <w:color w:val="4D4D4D"/>
          <w:sz w:val="18"/>
          <w:szCs w:val="18"/>
        </w:rPr>
        <w:t>2000</w:t>
      </w:r>
    </w:p>
    <w:p w14:paraId="3E6E1024" w14:textId="77777777" w:rsidR="004B413C" w:rsidRDefault="004B413C">
      <w:pPr>
        <w:spacing w:line="200" w:lineRule="exact"/>
        <w:rPr>
          <w:sz w:val="20"/>
          <w:szCs w:val="20"/>
        </w:rPr>
      </w:pPr>
    </w:p>
    <w:p w14:paraId="1F6DFEA9" w14:textId="77777777" w:rsidR="004B413C" w:rsidRDefault="004B413C">
      <w:pPr>
        <w:spacing w:line="200" w:lineRule="exact"/>
        <w:rPr>
          <w:sz w:val="20"/>
          <w:szCs w:val="20"/>
        </w:rPr>
      </w:pPr>
    </w:p>
    <w:p w14:paraId="59CF5B1B" w14:textId="77777777" w:rsidR="004B413C" w:rsidRDefault="004B413C">
      <w:pPr>
        <w:spacing w:line="280" w:lineRule="exact"/>
        <w:rPr>
          <w:sz w:val="20"/>
          <w:szCs w:val="20"/>
        </w:rPr>
      </w:pPr>
    </w:p>
    <w:p w14:paraId="02E7001E" w14:textId="77777777" w:rsidR="004B413C" w:rsidRDefault="00EC2FEA">
      <w:pPr>
        <w:ind w:left="290"/>
        <w:rPr>
          <w:sz w:val="20"/>
          <w:szCs w:val="20"/>
        </w:rPr>
      </w:pPr>
      <w:r>
        <w:rPr>
          <w:rFonts w:ascii="Arial" w:eastAsia="Arial" w:hAnsi="Arial" w:cs="Arial"/>
          <w:color w:val="4D4D4D"/>
          <w:sz w:val="18"/>
          <w:szCs w:val="18"/>
        </w:rPr>
        <w:t>2005</w:t>
      </w:r>
    </w:p>
    <w:p w14:paraId="72FC2230" w14:textId="77777777" w:rsidR="004B413C" w:rsidRDefault="004B413C">
      <w:pPr>
        <w:spacing w:line="26" w:lineRule="exact"/>
        <w:rPr>
          <w:sz w:val="20"/>
          <w:szCs w:val="20"/>
        </w:rPr>
      </w:pPr>
    </w:p>
    <w:tbl>
      <w:tblPr>
        <w:tblW w:w="0" w:type="auto"/>
        <w:tblLayout w:type="fixed"/>
        <w:tblCellMar>
          <w:left w:w="0" w:type="dxa"/>
          <w:right w:w="0" w:type="dxa"/>
        </w:tblCellMar>
        <w:tblLook w:val="04A0" w:firstRow="1" w:lastRow="0" w:firstColumn="1" w:lastColumn="0" w:noHBand="0" w:noVBand="1"/>
      </w:tblPr>
      <w:tblGrid>
        <w:gridCol w:w="230"/>
      </w:tblGrid>
      <w:tr w:rsidR="004B413C" w14:paraId="393FB8F2" w14:textId="77777777">
        <w:trPr>
          <w:trHeight w:val="440"/>
        </w:trPr>
        <w:tc>
          <w:tcPr>
            <w:tcW w:w="230" w:type="dxa"/>
            <w:textDirection w:val="btLr"/>
            <w:vAlign w:val="bottom"/>
          </w:tcPr>
          <w:p w14:paraId="4DB87A7C" w14:textId="77777777" w:rsidR="004B413C" w:rsidRDefault="00EC2FEA">
            <w:pPr>
              <w:rPr>
                <w:sz w:val="20"/>
                <w:szCs w:val="20"/>
              </w:rPr>
            </w:pPr>
            <w:r>
              <w:rPr>
                <w:rFonts w:ascii="Arial" w:eastAsia="Arial" w:hAnsi="Arial" w:cs="Arial"/>
                <w:sz w:val="20"/>
                <w:szCs w:val="20"/>
              </w:rPr>
              <w:t>Year</w:t>
            </w:r>
          </w:p>
        </w:tc>
      </w:tr>
    </w:tbl>
    <w:p w14:paraId="5CA6E3D8" w14:textId="77777777" w:rsidR="004B413C" w:rsidRDefault="004B413C">
      <w:pPr>
        <w:spacing w:line="214" w:lineRule="exact"/>
        <w:rPr>
          <w:sz w:val="20"/>
          <w:szCs w:val="20"/>
        </w:rPr>
      </w:pPr>
    </w:p>
    <w:p w14:paraId="097FBDB3" w14:textId="77777777" w:rsidR="004B413C" w:rsidRDefault="00EC2FEA">
      <w:pPr>
        <w:ind w:left="290"/>
        <w:rPr>
          <w:sz w:val="20"/>
          <w:szCs w:val="20"/>
        </w:rPr>
      </w:pPr>
      <w:r>
        <w:rPr>
          <w:rFonts w:ascii="Arial" w:eastAsia="Arial" w:hAnsi="Arial" w:cs="Arial"/>
          <w:color w:val="4D4D4D"/>
          <w:sz w:val="18"/>
          <w:szCs w:val="18"/>
        </w:rPr>
        <w:t>2010</w:t>
      </w:r>
    </w:p>
    <w:p w14:paraId="049D228B" w14:textId="77777777" w:rsidR="004B413C" w:rsidRDefault="004B413C">
      <w:pPr>
        <w:spacing w:line="200" w:lineRule="exact"/>
        <w:rPr>
          <w:sz w:val="20"/>
          <w:szCs w:val="20"/>
        </w:rPr>
      </w:pPr>
    </w:p>
    <w:p w14:paraId="1B42EFE9" w14:textId="77777777" w:rsidR="004B413C" w:rsidRDefault="004B413C">
      <w:pPr>
        <w:spacing w:line="200" w:lineRule="exact"/>
        <w:rPr>
          <w:sz w:val="20"/>
          <w:szCs w:val="20"/>
        </w:rPr>
      </w:pPr>
    </w:p>
    <w:p w14:paraId="71FA8712" w14:textId="77777777" w:rsidR="004B413C" w:rsidRDefault="004B413C">
      <w:pPr>
        <w:spacing w:line="280" w:lineRule="exact"/>
        <w:rPr>
          <w:sz w:val="20"/>
          <w:szCs w:val="20"/>
        </w:rPr>
      </w:pPr>
    </w:p>
    <w:p w14:paraId="331CBE0B" w14:textId="77777777" w:rsidR="004B413C" w:rsidRDefault="00EC2FEA">
      <w:pPr>
        <w:ind w:left="290"/>
        <w:rPr>
          <w:sz w:val="20"/>
          <w:szCs w:val="20"/>
        </w:rPr>
      </w:pPr>
      <w:r>
        <w:rPr>
          <w:rFonts w:ascii="Arial" w:eastAsia="Arial" w:hAnsi="Arial" w:cs="Arial"/>
          <w:color w:val="4D4D4D"/>
          <w:sz w:val="18"/>
          <w:szCs w:val="18"/>
        </w:rPr>
        <w:t>2015</w:t>
      </w:r>
    </w:p>
    <w:p w14:paraId="70B37340" w14:textId="77777777" w:rsidR="004B413C" w:rsidRDefault="00EC2FEA">
      <w:pPr>
        <w:spacing w:line="20" w:lineRule="exact"/>
        <w:rPr>
          <w:sz w:val="20"/>
          <w:szCs w:val="20"/>
        </w:rPr>
      </w:pPr>
      <w:r>
        <w:rPr>
          <w:noProof/>
          <w:sz w:val="20"/>
          <w:szCs w:val="20"/>
        </w:rPr>
        <mc:AlternateContent>
          <mc:Choice Requires="wps">
            <w:drawing>
              <wp:anchor distT="0" distB="0" distL="114300" distR="114300" simplePos="0" relativeHeight="251445248" behindDoc="1" locked="0" layoutInCell="0" allowOverlap="1" wp14:anchorId="224DD920" wp14:editId="1F8F6FD4">
                <wp:simplePos x="0" y="0"/>
                <wp:positionH relativeFrom="column">
                  <wp:posOffset>630555</wp:posOffset>
                </wp:positionH>
                <wp:positionV relativeFrom="paragraph">
                  <wp:posOffset>394970</wp:posOffset>
                </wp:positionV>
                <wp:extent cx="61595" cy="0"/>
                <wp:effectExtent l="0" t="0" r="0" b="0"/>
                <wp:wrapNone/>
                <wp:docPr id="501" name="Shape 50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1595" cy="4763"/>
                        </a:xfrm>
                        <a:prstGeom prst="line">
                          <a:avLst/>
                        </a:prstGeom>
                        <a:solidFill>
                          <a:srgbClr val="FFFFFF"/>
                        </a:solidFill>
                        <a:ln w="13589">
                          <a:solidFill>
                            <a:srgbClr val="000000"/>
                          </a:solidFill>
                          <a:miter lim="800000"/>
                          <a:headEnd/>
                          <a:tailEnd/>
                        </a:ln>
                      </wps:spPr>
                      <wps:bodyPr/>
                    </wps:wsp>
                  </a:graphicData>
                </a:graphic>
              </wp:anchor>
            </w:drawing>
          </mc:Choice>
          <mc:Fallback>
            <w:pict>
              <v:line w14:anchorId="0234C9F9" id="Shape 501" o:spid="_x0000_s1026" style="position:absolute;z-index:-251871232;visibility:visible;mso-wrap-style:square;mso-wrap-distance-left:9pt;mso-wrap-distance-top:0;mso-wrap-distance-right:9pt;mso-wrap-distance-bottom:0;mso-position-horizontal:absolute;mso-position-horizontal-relative:text;mso-position-vertical:absolute;mso-position-vertical-relative:text" from="49.65pt,31.1pt" to="54.5pt,3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" o:allowincell="f" filled="t" strokeweight="1.07pt">
                <v:stroke joinstyle="miter"/>
                <o:lock v:ext="edit" shapetype="f"/>
              </v:line>
            </w:pict>
          </mc:Fallback>
        </mc:AlternateContent>
      </w:r>
      <w:r>
        <w:rPr>
          <w:noProof/>
          <w:sz w:val="20"/>
          <w:szCs w:val="20"/>
        </w:rPr>
        <mc:AlternateContent>
          <mc:Choice Requires="wps">
            <w:drawing>
              <wp:anchor distT="0" distB="0" distL="114300" distR="114300" simplePos="0" relativeHeight="251446272" behindDoc="1" locked="0" layoutInCell="0" allowOverlap="1" wp14:anchorId="5CC1CB44" wp14:editId="119FD2D6">
                <wp:simplePos x="0" y="0"/>
                <wp:positionH relativeFrom="column">
                  <wp:posOffset>762000</wp:posOffset>
                </wp:positionH>
                <wp:positionV relativeFrom="paragraph">
                  <wp:posOffset>394970</wp:posOffset>
                </wp:positionV>
                <wp:extent cx="61595" cy="0"/>
                <wp:effectExtent l="0" t="0" r="0" b="0"/>
                <wp:wrapNone/>
                <wp:docPr id="502" name="Shape 50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1595" cy="4763"/>
                        </a:xfrm>
                        <a:prstGeom prst="line">
                          <a:avLst/>
                        </a:prstGeom>
                        <a:solidFill>
                          <a:srgbClr val="FFFFFF"/>
                        </a:solidFill>
                        <a:ln w="13589">
                          <a:solidFill>
                            <a:srgbClr val="000000"/>
                          </a:solidFill>
                          <a:miter lim="800000"/>
                          <a:headEnd/>
                          <a:tailEnd/>
                        </a:ln>
                      </wps:spPr>
                      <wps:bodyPr/>
                    </wps:wsp>
                  </a:graphicData>
                </a:graphic>
              </wp:anchor>
            </w:drawing>
          </mc:Choice>
          <mc:Fallback>
            <w:pict>
              <v:line w14:anchorId="130F387E" id="Shape 502" o:spid="_x0000_s1026" style="position:absolute;z-index:-251870208;visibility:visible;mso-wrap-style:square;mso-wrap-distance-left:9pt;mso-wrap-distance-top:0;mso-wrap-distance-right:9pt;mso-wrap-distance-bottom:0;mso-position-horizontal:absolute;mso-position-horizontal-relative:text;mso-position-vertical:absolute;mso-position-vertical-relative:text" from="60pt,31.1pt" to="64.85pt,3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" o:allowincell="f" filled="t" strokeweight="1.07pt">
                <v:stroke joinstyle="miter"/>
                <o:lock v:ext="edit" shapetype="f"/>
              </v:line>
            </w:pict>
          </mc:Fallback>
        </mc:AlternateContent>
      </w:r>
      <w:r>
        <w:rPr>
          <w:noProof/>
          <w:sz w:val="20"/>
          <w:szCs w:val="20"/>
        </w:rPr>
        <mc:AlternateContent>
          <mc:Choice Requires="wps">
            <w:drawing>
              <wp:anchor distT="0" distB="0" distL="114300" distR="114300" simplePos="0" relativeHeight="251447296" behindDoc="1" locked="0" layoutInCell="0" allowOverlap="1" wp14:anchorId="3B681B22" wp14:editId="23E5B474">
                <wp:simplePos x="0" y="0"/>
                <wp:positionH relativeFrom="column">
                  <wp:posOffset>893445</wp:posOffset>
                </wp:positionH>
                <wp:positionV relativeFrom="paragraph">
                  <wp:posOffset>394970</wp:posOffset>
                </wp:positionV>
                <wp:extent cx="61595" cy="0"/>
                <wp:effectExtent l="0" t="0" r="0" b="0"/>
                <wp:wrapNone/>
                <wp:docPr id="503" name="Shape 50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1595" cy="4763"/>
                        </a:xfrm>
                        <a:prstGeom prst="line">
                          <a:avLst/>
                        </a:prstGeom>
                        <a:solidFill>
                          <a:srgbClr val="FFFFFF"/>
                        </a:solidFill>
                        <a:ln w="13589">
                          <a:solidFill>
                            <a:srgbClr val="000000"/>
                          </a:solidFill>
                          <a:miter lim="800000"/>
                          <a:headEnd/>
                          <a:tailEnd/>
                        </a:ln>
                      </wps:spPr>
                      <wps:bodyPr/>
                    </wps:wsp>
                  </a:graphicData>
                </a:graphic>
              </wp:anchor>
            </w:drawing>
          </mc:Choice>
          <mc:Fallback>
            <w:pict>
              <v:line w14:anchorId="72DE16EA" id="Shape 503" o:spid="_x0000_s1026" style="position:absolute;z-index:-251869184;visibility:visible;mso-wrap-style:square;mso-wrap-distance-left:9pt;mso-wrap-distance-top:0;mso-wrap-distance-right:9pt;mso-wrap-distance-bottom:0;mso-position-horizontal:absolute;mso-position-horizontal-relative:text;mso-position-vertical:absolute;mso-position-vertical-relative:text" from="70.35pt,31.1pt" to="75.2pt,3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" o:allowincell="f" filled="t" strokeweight="1.07pt">
                <v:stroke joinstyle="miter"/>
                <o:lock v:ext="edit" shapetype="f"/>
              </v:line>
            </w:pict>
          </mc:Fallback>
        </mc:AlternateContent>
      </w:r>
      <w:r>
        <w:rPr>
          <w:noProof/>
          <w:sz w:val="20"/>
          <w:szCs w:val="20"/>
        </w:rPr>
        <mc:AlternateContent>
          <mc:Choice Requires="wps">
            <w:drawing>
              <wp:anchor distT="0" distB="0" distL="114300" distR="114300" simplePos="0" relativeHeight="251448320" behindDoc="1" locked="0" layoutInCell="0" allowOverlap="1" wp14:anchorId="3E489C75" wp14:editId="02A717F0">
                <wp:simplePos x="0" y="0"/>
                <wp:positionH relativeFrom="column">
                  <wp:posOffset>1024890</wp:posOffset>
                </wp:positionH>
                <wp:positionV relativeFrom="paragraph">
                  <wp:posOffset>394970</wp:posOffset>
                </wp:positionV>
                <wp:extent cx="61595" cy="0"/>
                <wp:effectExtent l="0" t="0" r="0" b="0"/>
                <wp:wrapNone/>
                <wp:docPr id="504" name="Shape 50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1595" cy="4763"/>
                        </a:xfrm>
                        <a:prstGeom prst="line">
                          <a:avLst/>
                        </a:prstGeom>
                        <a:solidFill>
                          <a:srgbClr val="FFFFFF"/>
                        </a:solidFill>
                        <a:ln w="13589">
                          <a:solidFill>
                            <a:srgbClr val="000000"/>
                          </a:solidFill>
                          <a:miter lim="800000"/>
                          <a:headEnd/>
                          <a:tailEnd/>
                        </a:ln>
                      </wps:spPr>
                      <wps:bodyPr/>
                    </wps:wsp>
                  </a:graphicData>
                </a:graphic>
              </wp:anchor>
            </w:drawing>
          </mc:Choice>
          <mc:Fallback>
            <w:pict>
              <v:line w14:anchorId="4D50B613" id="Shape 504" o:spid="_x0000_s1026" style="position:absolute;z-index:-251868160;visibility:visible;mso-wrap-style:square;mso-wrap-distance-left:9pt;mso-wrap-distance-top:0;mso-wrap-distance-right:9pt;mso-wrap-distance-bottom:0;mso-position-horizontal:absolute;mso-position-horizontal-relative:text;mso-position-vertical:absolute;mso-position-vertical-relative:text" from="80.7pt,31.1pt" to="85.55pt,3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" o:allowincell="f" filled="t" strokeweight="1.07pt">
                <v:stroke joinstyle="miter"/>
                <o:lock v:ext="edit" shapetype="f"/>
              </v:line>
            </w:pict>
          </mc:Fallback>
        </mc:AlternateContent>
      </w:r>
      <w:r>
        <w:rPr>
          <w:noProof/>
          <w:sz w:val="20"/>
          <w:szCs w:val="20"/>
        </w:rPr>
        <mc:AlternateContent>
          <mc:Choice Requires="wps">
            <w:drawing>
              <wp:anchor distT="0" distB="0" distL="114300" distR="114300" simplePos="0" relativeHeight="251449344" behindDoc="1" locked="0" layoutInCell="0" allowOverlap="1" wp14:anchorId="5F4E0716" wp14:editId="4F72B9F9">
                <wp:simplePos x="0" y="0"/>
                <wp:positionH relativeFrom="column">
                  <wp:posOffset>1156335</wp:posOffset>
                </wp:positionH>
                <wp:positionV relativeFrom="paragraph">
                  <wp:posOffset>394970</wp:posOffset>
                </wp:positionV>
                <wp:extent cx="61595" cy="0"/>
                <wp:effectExtent l="0" t="0" r="0" b="0"/>
                <wp:wrapNone/>
                <wp:docPr id="505" name="Shape 50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1595" cy="4763"/>
                        </a:xfrm>
                        <a:prstGeom prst="line">
                          <a:avLst/>
                        </a:prstGeom>
                        <a:solidFill>
                          <a:srgbClr val="FFFFFF"/>
                        </a:solidFill>
                        <a:ln w="13589">
                          <a:solidFill>
                            <a:srgbClr val="000000"/>
                          </a:solidFill>
                          <a:miter lim="800000"/>
                          <a:headEnd/>
                          <a:tailEnd/>
                        </a:ln>
                      </wps:spPr>
                      <wps:bodyPr/>
                    </wps:wsp>
                  </a:graphicData>
                </a:graphic>
              </wp:anchor>
            </w:drawing>
          </mc:Choice>
          <mc:Fallback>
            <w:pict>
              <v:line w14:anchorId="10B73647" id="Shape 505" o:spid="_x0000_s1026" style="position:absolute;z-index:-251867136;visibility:visible;mso-wrap-style:square;mso-wrap-distance-left:9pt;mso-wrap-distance-top:0;mso-wrap-distance-right:9pt;mso-wrap-distance-bottom:0;mso-position-horizontal:absolute;mso-position-horizontal-relative:text;mso-position-vertical:absolute;mso-position-vertical-relative:text" from="91.05pt,31.1pt" to="95.9pt,3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" o:allowincell="f" filled="t" strokeweight="1.07pt">
                <v:stroke joinstyle="miter"/>
                <o:lock v:ext="edit" shapetype="f"/>
              </v:line>
            </w:pict>
          </mc:Fallback>
        </mc:AlternateContent>
      </w:r>
      <w:r>
        <w:rPr>
          <w:noProof/>
          <w:sz w:val="20"/>
          <w:szCs w:val="20"/>
        </w:rPr>
        <mc:AlternateContent>
          <mc:Choice Requires="wps">
            <w:drawing>
              <wp:anchor distT="0" distB="0" distL="114300" distR="114300" simplePos="0" relativeHeight="251450368" behindDoc="1" locked="0" layoutInCell="0" allowOverlap="1" wp14:anchorId="7F557446" wp14:editId="0C5A9413">
                <wp:simplePos x="0" y="0"/>
                <wp:positionH relativeFrom="column">
                  <wp:posOffset>1287780</wp:posOffset>
                </wp:positionH>
                <wp:positionV relativeFrom="paragraph">
                  <wp:posOffset>394970</wp:posOffset>
                </wp:positionV>
                <wp:extent cx="61595" cy="0"/>
                <wp:effectExtent l="0" t="0" r="0" b="0"/>
                <wp:wrapNone/>
                <wp:docPr id="506" name="Shape 50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1595" cy="4763"/>
                        </a:xfrm>
                        <a:prstGeom prst="line">
                          <a:avLst/>
                        </a:prstGeom>
                        <a:solidFill>
                          <a:srgbClr val="FFFFFF"/>
                        </a:solidFill>
                        <a:ln w="13589">
                          <a:solidFill>
                            <a:srgbClr val="000000"/>
                          </a:solidFill>
                          <a:miter lim="800000"/>
                          <a:headEnd/>
                          <a:tailEnd/>
                        </a:ln>
                      </wps:spPr>
                      <wps:bodyPr/>
                    </wps:wsp>
                  </a:graphicData>
                </a:graphic>
              </wp:anchor>
            </w:drawing>
          </mc:Choice>
          <mc:Fallback>
            <w:pict>
              <v:line w14:anchorId="73A74A11" id="Shape 506" o:spid="_x0000_s1026" style="position:absolute;z-index:-251866112;visibility:visible;mso-wrap-style:square;mso-wrap-distance-left:9pt;mso-wrap-distance-top:0;mso-wrap-distance-right:9pt;mso-wrap-distance-bottom:0;mso-position-horizontal:absolute;mso-position-horizontal-relative:text;mso-position-vertical:absolute;mso-position-vertical-relative:text" from="101.4pt,31.1pt" to="106.25pt,3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" o:allowincell="f" filled="t" strokeweight="1.07pt">
                <v:stroke joinstyle="miter"/>
                <o:lock v:ext="edit" shapetype="f"/>
              </v:line>
            </w:pict>
          </mc:Fallback>
        </mc:AlternateContent>
      </w:r>
      <w:r>
        <w:rPr>
          <w:noProof/>
          <w:sz w:val="20"/>
          <w:szCs w:val="20"/>
        </w:rPr>
        <mc:AlternateContent>
          <mc:Choice Requires="wps">
            <w:drawing>
              <wp:anchor distT="0" distB="0" distL="114300" distR="114300" simplePos="0" relativeHeight="251451392" behindDoc="1" locked="0" layoutInCell="0" allowOverlap="1" wp14:anchorId="09EF4D16" wp14:editId="3C6CF09A">
                <wp:simplePos x="0" y="0"/>
                <wp:positionH relativeFrom="column">
                  <wp:posOffset>1419225</wp:posOffset>
                </wp:positionH>
                <wp:positionV relativeFrom="paragraph">
                  <wp:posOffset>394970</wp:posOffset>
                </wp:positionV>
                <wp:extent cx="62230" cy="0"/>
                <wp:effectExtent l="0" t="0" r="0" b="0"/>
                <wp:wrapNone/>
                <wp:docPr id="507" name="Shape 50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2230" cy="4763"/>
                        </a:xfrm>
                        <a:prstGeom prst="line">
                          <a:avLst/>
                        </a:prstGeom>
                        <a:solidFill>
                          <a:srgbClr val="FFFFFF"/>
                        </a:solidFill>
                        <a:ln w="13589">
                          <a:solidFill>
                            <a:srgbClr val="000000"/>
                          </a:solidFill>
                          <a:miter lim="800000"/>
                          <a:headEnd/>
                          <a:tailEnd/>
                        </a:ln>
                      </wps:spPr>
                      <wps:bodyPr/>
                    </wps:wsp>
                  </a:graphicData>
                </a:graphic>
              </wp:anchor>
            </w:drawing>
          </mc:Choice>
          <mc:Fallback>
            <w:pict>
              <v:line w14:anchorId="5ADDB3DB" id="Shape 507" o:spid="_x0000_s1026" style="position:absolute;z-index:-251865088;visibility:visible;mso-wrap-style:square;mso-wrap-distance-left:9pt;mso-wrap-distance-top:0;mso-wrap-distance-right:9pt;mso-wrap-distance-bottom:0;mso-position-horizontal:absolute;mso-position-horizontal-relative:text;mso-position-vertical:absolute;mso-position-vertical-relative:text" from="111.75pt,31.1pt" to="116.65pt,3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" o:allowincell="f" filled="t" strokeweight="1.07pt">
                <v:stroke joinstyle="miter"/>
                <o:lock v:ext="edit" shapetype="f"/>
              </v:line>
            </w:pict>
          </mc:Fallback>
        </mc:AlternateContent>
      </w:r>
      <w:r>
        <w:rPr>
          <w:noProof/>
          <w:sz w:val="20"/>
          <w:szCs w:val="20"/>
        </w:rPr>
        <mc:AlternateContent>
          <mc:Choice Requires="wps">
            <w:drawing>
              <wp:anchor distT="0" distB="0" distL="114300" distR="114300" simplePos="0" relativeHeight="251452416" behindDoc="1" locked="0" layoutInCell="0" allowOverlap="1" wp14:anchorId="3A5712D8" wp14:editId="397ACC93">
                <wp:simplePos x="0" y="0"/>
                <wp:positionH relativeFrom="column">
                  <wp:posOffset>1550670</wp:posOffset>
                </wp:positionH>
                <wp:positionV relativeFrom="paragraph">
                  <wp:posOffset>394970</wp:posOffset>
                </wp:positionV>
                <wp:extent cx="62230" cy="0"/>
                <wp:effectExtent l="0" t="0" r="0" b="0"/>
                <wp:wrapNone/>
                <wp:docPr id="508" name="Shape 50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2230" cy="4763"/>
                        </a:xfrm>
                        <a:prstGeom prst="line">
                          <a:avLst/>
                        </a:prstGeom>
                        <a:solidFill>
                          <a:srgbClr val="FFFFFF"/>
                        </a:solidFill>
                        <a:ln w="13589">
                          <a:solidFill>
                            <a:srgbClr val="000000"/>
                          </a:solidFill>
                          <a:miter lim="800000"/>
                          <a:headEnd/>
                          <a:tailEnd/>
                        </a:ln>
                      </wps:spPr>
                      <wps:bodyPr/>
                    </wps:wsp>
                  </a:graphicData>
                </a:graphic>
              </wp:anchor>
            </w:drawing>
          </mc:Choice>
          <mc:Fallback>
            <w:pict>
              <v:line w14:anchorId="1631088A" id="Shape 508" o:spid="_x0000_s1026" style="position:absolute;z-index:-251864064;visibility:visible;mso-wrap-style:square;mso-wrap-distance-left:9pt;mso-wrap-distance-top:0;mso-wrap-distance-right:9pt;mso-wrap-distance-bottom:0;mso-position-horizontal:absolute;mso-position-horizontal-relative:text;mso-position-vertical:absolute;mso-position-vertical-relative:text" from="122.1pt,31.1pt" to="127pt,3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" o:allowincell="f" filled="t" strokeweight="1.07pt">
                <v:stroke joinstyle="miter"/>
                <o:lock v:ext="edit" shapetype="f"/>
              </v:line>
            </w:pict>
          </mc:Fallback>
        </mc:AlternateContent>
      </w:r>
      <w:r>
        <w:rPr>
          <w:noProof/>
          <w:sz w:val="20"/>
          <w:szCs w:val="20"/>
        </w:rPr>
        <mc:AlternateContent>
          <mc:Choice Requires="wps">
            <w:drawing>
              <wp:anchor distT="0" distB="0" distL="114300" distR="114300" simplePos="0" relativeHeight="251453440" behindDoc="1" locked="0" layoutInCell="0" allowOverlap="1" wp14:anchorId="3706F0A7" wp14:editId="204B1AED">
                <wp:simplePos x="0" y="0"/>
                <wp:positionH relativeFrom="column">
                  <wp:posOffset>1682115</wp:posOffset>
                </wp:positionH>
                <wp:positionV relativeFrom="paragraph">
                  <wp:posOffset>394970</wp:posOffset>
                </wp:positionV>
                <wp:extent cx="62230" cy="0"/>
                <wp:effectExtent l="0" t="0" r="0" b="0"/>
                <wp:wrapNone/>
                <wp:docPr id="509" name="Shape 50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2230" cy="4763"/>
                        </a:xfrm>
                        <a:prstGeom prst="line">
                          <a:avLst/>
                        </a:prstGeom>
                        <a:solidFill>
                          <a:srgbClr val="FFFFFF"/>
                        </a:solidFill>
                        <a:ln w="13589">
                          <a:solidFill>
                            <a:srgbClr val="000000"/>
                          </a:solidFill>
                          <a:miter lim="800000"/>
                          <a:headEnd/>
                          <a:tailEnd/>
                        </a:ln>
                      </wps:spPr>
                      <wps:bodyPr/>
                    </wps:wsp>
                  </a:graphicData>
                </a:graphic>
              </wp:anchor>
            </w:drawing>
          </mc:Choice>
          <mc:Fallback>
            <w:pict>
              <v:line w14:anchorId="3DCA3C5F" id="Shape 509" o:spid="_x0000_s1026" style="position:absolute;z-index:-251863040;visibility:visible;mso-wrap-style:square;mso-wrap-distance-left:9pt;mso-wrap-distance-top:0;mso-wrap-distance-right:9pt;mso-wrap-distance-bottom:0;mso-position-horizontal:absolute;mso-position-horizontal-relative:text;mso-position-vertical:absolute;mso-position-vertical-relative:text" from="132.45pt,31.1pt" to="137.35pt,3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" o:allowincell="f" filled="t" strokeweight="1.07pt">
                <v:stroke joinstyle="miter"/>
                <o:lock v:ext="edit" shapetype="f"/>
              </v:line>
            </w:pict>
          </mc:Fallback>
        </mc:AlternateContent>
      </w:r>
      <w:r>
        <w:rPr>
          <w:noProof/>
          <w:sz w:val="20"/>
          <w:szCs w:val="20"/>
        </w:rPr>
        <mc:AlternateContent>
          <mc:Choice Requires="wps">
            <w:drawing>
              <wp:anchor distT="0" distB="0" distL="114300" distR="114300" simplePos="0" relativeHeight="251454464" behindDoc="1" locked="0" layoutInCell="0" allowOverlap="1" wp14:anchorId="7C54AAEB" wp14:editId="572DFBBF">
                <wp:simplePos x="0" y="0"/>
                <wp:positionH relativeFrom="column">
                  <wp:posOffset>1813560</wp:posOffset>
                </wp:positionH>
                <wp:positionV relativeFrom="paragraph">
                  <wp:posOffset>394970</wp:posOffset>
                </wp:positionV>
                <wp:extent cx="62230" cy="0"/>
                <wp:effectExtent l="0" t="0" r="0" b="0"/>
                <wp:wrapNone/>
                <wp:docPr id="510" name="Shape 51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2230" cy="4763"/>
                        </a:xfrm>
                        <a:prstGeom prst="line">
                          <a:avLst/>
                        </a:prstGeom>
                        <a:solidFill>
                          <a:srgbClr val="FFFFFF"/>
                        </a:solidFill>
                        <a:ln w="13589">
                          <a:solidFill>
                            <a:srgbClr val="000000"/>
                          </a:solidFill>
                          <a:miter lim="800000"/>
                          <a:headEnd/>
                          <a:tailEnd/>
                        </a:ln>
                      </wps:spPr>
                      <wps:bodyPr/>
                    </wps:wsp>
                  </a:graphicData>
                </a:graphic>
              </wp:anchor>
            </w:drawing>
          </mc:Choice>
          <mc:Fallback>
            <w:pict>
              <v:line w14:anchorId="6B4A62A4" id="Shape 510" o:spid="_x0000_s1026" style="position:absolute;z-index:-251862016;visibility:visible;mso-wrap-style:square;mso-wrap-distance-left:9pt;mso-wrap-distance-top:0;mso-wrap-distance-right:9pt;mso-wrap-distance-bottom:0;mso-position-horizontal:absolute;mso-position-horizontal-relative:text;mso-position-vertical:absolute;mso-position-vertical-relative:text" from="142.8pt,31.1pt" to="147.7pt,3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" o:allowincell="f" filled="t" strokeweight="1.07pt">
                <v:stroke joinstyle="miter"/>
                <o:lock v:ext="edit" shapetype="f"/>
              </v:line>
            </w:pict>
          </mc:Fallback>
        </mc:AlternateContent>
      </w:r>
      <w:r>
        <w:rPr>
          <w:noProof/>
          <w:sz w:val="20"/>
          <w:szCs w:val="20"/>
        </w:rPr>
        <mc:AlternateContent>
          <mc:Choice Requires="wps">
            <w:drawing>
              <wp:anchor distT="0" distB="0" distL="114300" distR="114300" simplePos="0" relativeHeight="251455488" behindDoc="1" locked="0" layoutInCell="0" allowOverlap="1" wp14:anchorId="1A1FAA54" wp14:editId="4BD6071F">
                <wp:simplePos x="0" y="0"/>
                <wp:positionH relativeFrom="column">
                  <wp:posOffset>1945005</wp:posOffset>
                </wp:positionH>
                <wp:positionV relativeFrom="paragraph">
                  <wp:posOffset>394970</wp:posOffset>
                </wp:positionV>
                <wp:extent cx="62230" cy="0"/>
                <wp:effectExtent l="0" t="0" r="0" b="0"/>
                <wp:wrapNone/>
                <wp:docPr id="511" name="Shape 51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2230" cy="4763"/>
                        </a:xfrm>
                        <a:prstGeom prst="line">
                          <a:avLst/>
                        </a:prstGeom>
                        <a:solidFill>
                          <a:srgbClr val="FFFFFF"/>
                        </a:solidFill>
                        <a:ln w="13589">
                          <a:solidFill>
                            <a:srgbClr val="000000"/>
                          </a:solidFill>
                          <a:miter lim="800000"/>
                          <a:headEnd/>
                          <a:tailEnd/>
                        </a:ln>
                      </wps:spPr>
                      <wps:bodyPr/>
                    </wps:wsp>
                  </a:graphicData>
                </a:graphic>
              </wp:anchor>
            </w:drawing>
          </mc:Choice>
          <mc:Fallback>
            <w:pict>
              <v:line w14:anchorId="02D975FA" id="Shape 511" o:spid="_x0000_s1026" style="position:absolute;z-index:-251860992;visibility:visible;mso-wrap-style:square;mso-wrap-distance-left:9pt;mso-wrap-distance-top:0;mso-wrap-distance-right:9pt;mso-wrap-distance-bottom:0;mso-position-horizontal:absolute;mso-position-horizontal-relative:text;mso-position-vertical:absolute;mso-position-vertical-relative:text" from="153.15pt,31.1pt" to="158.05pt,3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" o:allowincell="f" filled="t" strokeweight="1.07pt">
                <v:stroke joinstyle="miter"/>
                <o:lock v:ext="edit" shapetype="f"/>
              </v:line>
            </w:pict>
          </mc:Fallback>
        </mc:AlternateContent>
      </w:r>
      <w:r>
        <w:rPr>
          <w:noProof/>
          <w:sz w:val="20"/>
          <w:szCs w:val="20"/>
        </w:rPr>
        <mc:AlternateContent>
          <mc:Choice Requires="wps">
            <w:drawing>
              <wp:anchor distT="0" distB="0" distL="114300" distR="114300" simplePos="0" relativeHeight="251456512" behindDoc="1" locked="0" layoutInCell="0" allowOverlap="1" wp14:anchorId="6CDC0959" wp14:editId="505F9A69">
                <wp:simplePos x="0" y="0"/>
                <wp:positionH relativeFrom="column">
                  <wp:posOffset>2076450</wp:posOffset>
                </wp:positionH>
                <wp:positionV relativeFrom="paragraph">
                  <wp:posOffset>394970</wp:posOffset>
                </wp:positionV>
                <wp:extent cx="62230" cy="0"/>
                <wp:effectExtent l="0" t="0" r="0" b="0"/>
                <wp:wrapNone/>
                <wp:docPr id="512" name="Shape 51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2230" cy="4763"/>
                        </a:xfrm>
                        <a:prstGeom prst="line">
                          <a:avLst/>
                        </a:prstGeom>
                        <a:solidFill>
                          <a:srgbClr val="FFFFFF"/>
                        </a:solidFill>
                        <a:ln w="13589">
                          <a:solidFill>
                            <a:srgbClr val="000000"/>
                          </a:solidFill>
                          <a:miter lim="800000"/>
                          <a:headEnd/>
                          <a:tailEnd/>
                        </a:ln>
                      </wps:spPr>
                      <wps:bodyPr/>
                    </wps:wsp>
                  </a:graphicData>
                </a:graphic>
              </wp:anchor>
            </w:drawing>
          </mc:Choice>
          <mc:Fallback>
            <w:pict>
              <v:line w14:anchorId="13BA12CD" id="Shape 512" o:spid="_x0000_s1026" style="position:absolute;z-index:-251859968;visibility:visible;mso-wrap-style:square;mso-wrap-distance-left:9pt;mso-wrap-distance-top:0;mso-wrap-distance-right:9pt;mso-wrap-distance-bottom:0;mso-position-horizontal:absolute;mso-position-horizontal-relative:text;mso-position-vertical:absolute;mso-position-vertical-relative:text" from="163.5pt,31.1pt" to="168.4pt,3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" o:allowincell="f" filled="t" strokeweight="1.07pt">
                <v:stroke joinstyle="miter"/>
                <o:lock v:ext="edit" shapetype="f"/>
              </v:line>
            </w:pict>
          </mc:Fallback>
        </mc:AlternateContent>
      </w:r>
      <w:r>
        <w:rPr>
          <w:noProof/>
          <w:sz w:val="20"/>
          <w:szCs w:val="20"/>
        </w:rPr>
        <mc:AlternateContent>
          <mc:Choice Requires="wps">
            <w:drawing>
              <wp:anchor distT="0" distB="0" distL="114300" distR="114300" simplePos="0" relativeHeight="251457536" behindDoc="1" locked="0" layoutInCell="0" allowOverlap="1" wp14:anchorId="7EB38A61" wp14:editId="48D09C15">
                <wp:simplePos x="0" y="0"/>
                <wp:positionH relativeFrom="column">
                  <wp:posOffset>2208530</wp:posOffset>
                </wp:positionH>
                <wp:positionV relativeFrom="paragraph">
                  <wp:posOffset>394970</wp:posOffset>
                </wp:positionV>
                <wp:extent cx="61595" cy="0"/>
                <wp:effectExtent l="0" t="0" r="0" b="0"/>
                <wp:wrapNone/>
                <wp:docPr id="513" name="Shape 51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1595" cy="4763"/>
                        </a:xfrm>
                        <a:prstGeom prst="line">
                          <a:avLst/>
                        </a:prstGeom>
                        <a:solidFill>
                          <a:srgbClr val="FFFFFF"/>
                        </a:solidFill>
                        <a:ln w="13589">
                          <a:solidFill>
                            <a:srgbClr val="000000"/>
                          </a:solidFill>
                          <a:miter lim="800000"/>
                          <a:headEnd/>
                          <a:tailEnd/>
                        </a:ln>
                      </wps:spPr>
                      <wps:bodyPr/>
                    </wps:wsp>
                  </a:graphicData>
                </a:graphic>
              </wp:anchor>
            </w:drawing>
          </mc:Choice>
          <mc:Fallback>
            <w:pict>
              <v:line w14:anchorId="0E24C9DD" id="Shape 513" o:spid="_x0000_s1026" style="position:absolute;z-index:-251858944;visibility:visible;mso-wrap-style:square;mso-wrap-distance-left:9pt;mso-wrap-distance-top:0;mso-wrap-distance-right:9pt;mso-wrap-distance-bottom:0;mso-position-horizontal:absolute;mso-position-horizontal-relative:text;mso-position-vertical:absolute;mso-position-vertical-relative:text" from="173.9pt,31.1pt" to="178.75pt,3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" o:allowincell="f" filled="t" strokeweight="1.07pt">
                <v:stroke joinstyle="miter"/>
                <o:lock v:ext="edit" shapetype="f"/>
              </v:line>
            </w:pict>
          </mc:Fallback>
        </mc:AlternateContent>
      </w:r>
      <w:r>
        <w:rPr>
          <w:noProof/>
          <w:sz w:val="20"/>
          <w:szCs w:val="20"/>
        </w:rPr>
        <mc:AlternateContent>
          <mc:Choice Requires="wps">
            <w:drawing>
              <wp:anchor distT="0" distB="0" distL="114300" distR="114300" simplePos="0" relativeHeight="251458560" behindDoc="1" locked="0" layoutInCell="0" allowOverlap="1" wp14:anchorId="06009A63" wp14:editId="602F89C0">
                <wp:simplePos x="0" y="0"/>
                <wp:positionH relativeFrom="column">
                  <wp:posOffset>2339975</wp:posOffset>
                </wp:positionH>
                <wp:positionV relativeFrom="paragraph">
                  <wp:posOffset>394970</wp:posOffset>
                </wp:positionV>
                <wp:extent cx="61595" cy="0"/>
                <wp:effectExtent l="0" t="0" r="0" b="0"/>
                <wp:wrapNone/>
                <wp:docPr id="514" name="Shape 51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1595" cy="4763"/>
                        </a:xfrm>
                        <a:prstGeom prst="line">
                          <a:avLst/>
                        </a:prstGeom>
                        <a:solidFill>
                          <a:srgbClr val="FFFFFF"/>
                        </a:solidFill>
                        <a:ln w="13589">
                          <a:solidFill>
                            <a:srgbClr val="000000"/>
                          </a:solidFill>
                          <a:miter lim="800000"/>
                          <a:headEnd/>
                          <a:tailEnd/>
                        </a:ln>
                      </wps:spPr>
                      <wps:bodyPr/>
                    </wps:wsp>
                  </a:graphicData>
                </a:graphic>
              </wp:anchor>
            </w:drawing>
          </mc:Choice>
          <mc:Fallback>
            <w:pict>
              <v:line w14:anchorId="36A843DF" id="Shape 514" o:spid="_x0000_s1026" style="position:absolute;z-index:-251857920;visibility:visible;mso-wrap-style:square;mso-wrap-distance-left:9pt;mso-wrap-distance-top:0;mso-wrap-distance-right:9pt;mso-wrap-distance-bottom:0;mso-position-horizontal:absolute;mso-position-horizontal-relative:text;mso-position-vertical:absolute;mso-position-vertical-relative:text" from="184.25pt,31.1pt" to="189.1pt,3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" o:allowincell="f" filled="t" strokeweight="1.07pt">
                <v:stroke joinstyle="miter"/>
                <o:lock v:ext="edit" shapetype="f"/>
              </v:line>
            </w:pict>
          </mc:Fallback>
        </mc:AlternateContent>
      </w:r>
      <w:r>
        <w:rPr>
          <w:noProof/>
          <w:sz w:val="20"/>
          <w:szCs w:val="20"/>
        </w:rPr>
        <mc:AlternateContent>
          <mc:Choice Requires="wps">
            <w:drawing>
              <wp:anchor distT="0" distB="0" distL="114300" distR="114300" simplePos="0" relativeHeight="251459584" behindDoc="1" locked="0" layoutInCell="0" allowOverlap="1" wp14:anchorId="1AC47706" wp14:editId="7E16E6B6">
                <wp:simplePos x="0" y="0"/>
                <wp:positionH relativeFrom="column">
                  <wp:posOffset>2471420</wp:posOffset>
                </wp:positionH>
                <wp:positionV relativeFrom="paragraph">
                  <wp:posOffset>394970</wp:posOffset>
                </wp:positionV>
                <wp:extent cx="61595" cy="0"/>
                <wp:effectExtent l="0" t="0" r="0" b="0"/>
                <wp:wrapNone/>
                <wp:docPr id="515" name="Shape 5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1595" cy="4763"/>
                        </a:xfrm>
                        <a:prstGeom prst="line">
                          <a:avLst/>
                        </a:prstGeom>
                        <a:solidFill>
                          <a:srgbClr val="FFFFFF"/>
                        </a:solidFill>
                        <a:ln w="13589">
                          <a:solidFill>
                            <a:srgbClr val="000000"/>
                          </a:solidFill>
                          <a:miter lim="800000"/>
                          <a:headEnd/>
                          <a:tailEnd/>
                        </a:ln>
                      </wps:spPr>
                      <wps:bodyPr/>
                    </wps:wsp>
                  </a:graphicData>
                </a:graphic>
              </wp:anchor>
            </w:drawing>
          </mc:Choice>
          <mc:Fallback>
            <w:pict>
              <v:line w14:anchorId="391A480C" id="Shape 515" o:spid="_x0000_s1026" style="position:absolute;z-index:-251856896;visibility:visible;mso-wrap-style:square;mso-wrap-distance-left:9pt;mso-wrap-distance-top:0;mso-wrap-distance-right:9pt;mso-wrap-distance-bottom:0;mso-position-horizontal:absolute;mso-position-horizontal-relative:text;mso-position-vertical:absolute;mso-position-vertical-relative:text" from="194.6pt,31.1pt" to="199.45pt,3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" o:allowincell="f" filled="t" strokeweight="1.07pt">
                <v:stroke joinstyle="miter"/>
                <o:lock v:ext="edit" shapetype="f"/>
              </v:line>
            </w:pict>
          </mc:Fallback>
        </mc:AlternateContent>
      </w:r>
      <w:r>
        <w:rPr>
          <w:noProof/>
          <w:sz w:val="20"/>
          <w:szCs w:val="20"/>
        </w:rPr>
        <mc:AlternateContent>
          <mc:Choice Requires="wps">
            <w:drawing>
              <wp:anchor distT="0" distB="0" distL="114300" distR="114300" simplePos="0" relativeHeight="251460608" behindDoc="1" locked="0" layoutInCell="0" allowOverlap="1" wp14:anchorId="4F9DC389" wp14:editId="72633C81">
                <wp:simplePos x="0" y="0"/>
                <wp:positionH relativeFrom="column">
                  <wp:posOffset>2602865</wp:posOffset>
                </wp:positionH>
                <wp:positionV relativeFrom="paragraph">
                  <wp:posOffset>394970</wp:posOffset>
                </wp:positionV>
                <wp:extent cx="61595" cy="0"/>
                <wp:effectExtent l="0" t="0" r="0" b="0"/>
                <wp:wrapNone/>
                <wp:docPr id="516" name="Shape 51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1595" cy="4763"/>
                        </a:xfrm>
                        <a:prstGeom prst="line">
                          <a:avLst/>
                        </a:prstGeom>
                        <a:solidFill>
                          <a:srgbClr val="FFFFFF"/>
                        </a:solidFill>
                        <a:ln w="13589">
                          <a:solidFill>
                            <a:srgbClr val="000000"/>
                          </a:solidFill>
                          <a:miter lim="800000"/>
                          <a:headEnd/>
                          <a:tailEnd/>
                        </a:ln>
                      </wps:spPr>
                      <wps:bodyPr/>
                    </wps:wsp>
                  </a:graphicData>
                </a:graphic>
              </wp:anchor>
            </w:drawing>
          </mc:Choice>
          <mc:Fallback>
            <w:pict>
              <v:line w14:anchorId="04184229" id="Shape 516" o:spid="_x0000_s1026" style="position:absolute;z-index:-251855872;visibility:visible;mso-wrap-style:square;mso-wrap-distance-left:9pt;mso-wrap-distance-top:0;mso-wrap-distance-right:9pt;mso-wrap-distance-bottom:0;mso-position-horizontal:absolute;mso-position-horizontal-relative:text;mso-position-vertical:absolute;mso-position-vertical-relative:text" from="204.95pt,31.1pt" to="209.8pt,3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" o:allowincell="f" filled="t" strokeweight="1.07pt">
                <v:stroke joinstyle="miter"/>
                <o:lock v:ext="edit" shapetype="f"/>
              </v:line>
            </w:pict>
          </mc:Fallback>
        </mc:AlternateContent>
      </w:r>
      <w:r>
        <w:rPr>
          <w:noProof/>
          <w:sz w:val="20"/>
          <w:szCs w:val="20"/>
        </w:rPr>
        <mc:AlternateContent>
          <mc:Choice Requires="wps">
            <w:drawing>
              <wp:anchor distT="0" distB="0" distL="114300" distR="114300" simplePos="0" relativeHeight="251461632" behindDoc="1" locked="0" layoutInCell="0" allowOverlap="1" wp14:anchorId="6415039E" wp14:editId="1538ADD3">
                <wp:simplePos x="0" y="0"/>
                <wp:positionH relativeFrom="column">
                  <wp:posOffset>2734310</wp:posOffset>
                </wp:positionH>
                <wp:positionV relativeFrom="paragraph">
                  <wp:posOffset>394970</wp:posOffset>
                </wp:positionV>
                <wp:extent cx="61595" cy="0"/>
                <wp:effectExtent l="0" t="0" r="0" b="0"/>
                <wp:wrapNone/>
                <wp:docPr id="517" name="Shape 51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1595" cy="4763"/>
                        </a:xfrm>
                        <a:prstGeom prst="line">
                          <a:avLst/>
                        </a:prstGeom>
                        <a:solidFill>
                          <a:srgbClr val="FFFFFF"/>
                        </a:solidFill>
                        <a:ln w="13589">
                          <a:solidFill>
                            <a:srgbClr val="000000"/>
                          </a:solidFill>
                          <a:miter lim="800000"/>
                          <a:headEnd/>
                          <a:tailEnd/>
                        </a:ln>
                      </wps:spPr>
                      <wps:bodyPr/>
                    </wps:wsp>
                  </a:graphicData>
                </a:graphic>
              </wp:anchor>
            </w:drawing>
          </mc:Choice>
          <mc:Fallback>
            <w:pict>
              <v:line w14:anchorId="652790D5" id="Shape 517" o:spid="_x0000_s1026" style="position:absolute;z-index:-251854848;visibility:visible;mso-wrap-style:square;mso-wrap-distance-left:9pt;mso-wrap-distance-top:0;mso-wrap-distance-right:9pt;mso-wrap-distance-bottom:0;mso-position-horizontal:absolute;mso-position-horizontal-relative:text;mso-position-vertical:absolute;mso-position-vertical-relative:text" from="215.3pt,31.1pt" to="220.15pt,3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" o:allowincell="f" filled="t" strokeweight="1.07pt">
                <v:stroke joinstyle="miter"/>
                <o:lock v:ext="edit" shapetype="f"/>
              </v:line>
            </w:pict>
          </mc:Fallback>
        </mc:AlternateContent>
      </w:r>
      <w:r>
        <w:rPr>
          <w:noProof/>
          <w:sz w:val="20"/>
          <w:szCs w:val="20"/>
        </w:rPr>
        <mc:AlternateContent>
          <mc:Choice Requires="wps">
            <w:drawing>
              <wp:anchor distT="0" distB="0" distL="114300" distR="114300" simplePos="0" relativeHeight="251462656" behindDoc="1" locked="0" layoutInCell="0" allowOverlap="1" wp14:anchorId="3A7140EF" wp14:editId="25D4DD07">
                <wp:simplePos x="0" y="0"/>
                <wp:positionH relativeFrom="column">
                  <wp:posOffset>2865755</wp:posOffset>
                </wp:positionH>
                <wp:positionV relativeFrom="paragraph">
                  <wp:posOffset>394970</wp:posOffset>
                </wp:positionV>
                <wp:extent cx="61595" cy="0"/>
                <wp:effectExtent l="0" t="0" r="0" b="0"/>
                <wp:wrapNone/>
                <wp:docPr id="518" name="Shape 51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1595" cy="4763"/>
                        </a:xfrm>
                        <a:prstGeom prst="line">
                          <a:avLst/>
                        </a:prstGeom>
                        <a:solidFill>
                          <a:srgbClr val="FFFFFF"/>
                        </a:solidFill>
                        <a:ln w="13589">
                          <a:solidFill>
                            <a:srgbClr val="000000"/>
                          </a:solidFill>
                          <a:miter lim="800000"/>
                          <a:headEnd/>
                          <a:tailEnd/>
                        </a:ln>
                      </wps:spPr>
                      <wps:bodyPr/>
                    </wps:wsp>
                  </a:graphicData>
                </a:graphic>
              </wp:anchor>
            </w:drawing>
          </mc:Choice>
          <mc:Fallback>
            <w:pict>
              <v:line w14:anchorId="12C515A2" id="Shape 518" o:spid="_x0000_s1026" style="position:absolute;z-index:-251853824;visibility:visible;mso-wrap-style:square;mso-wrap-distance-left:9pt;mso-wrap-distance-top:0;mso-wrap-distance-right:9pt;mso-wrap-distance-bottom:0;mso-position-horizontal:absolute;mso-position-horizontal-relative:text;mso-position-vertical:absolute;mso-position-vertical-relative:text" from="225.65pt,31.1pt" to="230.5pt,3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" o:allowincell="f" filled="t" strokeweight="1.07pt">
                <v:stroke joinstyle="miter"/>
                <o:lock v:ext="edit" shapetype="f"/>
              </v:line>
            </w:pict>
          </mc:Fallback>
        </mc:AlternateContent>
      </w:r>
      <w:r>
        <w:rPr>
          <w:noProof/>
          <w:sz w:val="20"/>
          <w:szCs w:val="20"/>
        </w:rPr>
        <mc:AlternateContent>
          <mc:Choice Requires="wps">
            <w:drawing>
              <wp:anchor distT="0" distB="0" distL="114300" distR="114300" simplePos="0" relativeHeight="251463680" behindDoc="1" locked="0" layoutInCell="0" allowOverlap="1" wp14:anchorId="723024F7" wp14:editId="3C070640">
                <wp:simplePos x="0" y="0"/>
                <wp:positionH relativeFrom="column">
                  <wp:posOffset>2997200</wp:posOffset>
                </wp:positionH>
                <wp:positionV relativeFrom="paragraph">
                  <wp:posOffset>394970</wp:posOffset>
                </wp:positionV>
                <wp:extent cx="62230" cy="0"/>
                <wp:effectExtent l="0" t="0" r="0" b="0"/>
                <wp:wrapNone/>
                <wp:docPr id="519" name="Shape 51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2230" cy="4763"/>
                        </a:xfrm>
                        <a:prstGeom prst="line">
                          <a:avLst/>
                        </a:prstGeom>
                        <a:solidFill>
                          <a:srgbClr val="FFFFFF"/>
                        </a:solidFill>
                        <a:ln w="13589">
                          <a:solidFill>
                            <a:srgbClr val="000000"/>
                          </a:solidFill>
                          <a:miter lim="800000"/>
                          <a:headEnd/>
                          <a:tailEnd/>
                        </a:ln>
                      </wps:spPr>
                      <wps:bodyPr/>
                    </wps:wsp>
                  </a:graphicData>
                </a:graphic>
              </wp:anchor>
            </w:drawing>
          </mc:Choice>
          <mc:Fallback>
            <w:pict>
              <v:line w14:anchorId="66BF97F0" id="Shape 519" o:spid="_x0000_s1026" style="position:absolute;z-index:-251852800;visibility:visible;mso-wrap-style:square;mso-wrap-distance-left:9pt;mso-wrap-distance-top:0;mso-wrap-distance-right:9pt;mso-wrap-distance-bottom:0;mso-position-horizontal:absolute;mso-position-horizontal-relative:text;mso-position-vertical:absolute;mso-position-vertical-relative:text" from="236pt,31.1pt" to="240.9pt,3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" o:allowincell="f" filled="t" strokeweight="1.07pt">
                <v:stroke joinstyle="miter"/>
                <o:lock v:ext="edit" shapetype="f"/>
              </v:line>
            </w:pict>
          </mc:Fallback>
        </mc:AlternateContent>
      </w:r>
      <w:r>
        <w:rPr>
          <w:noProof/>
          <w:sz w:val="20"/>
          <w:szCs w:val="20"/>
        </w:rPr>
        <mc:AlternateContent>
          <mc:Choice Requires="wps">
            <w:drawing>
              <wp:anchor distT="0" distB="0" distL="114300" distR="114300" simplePos="0" relativeHeight="251464704" behindDoc="1" locked="0" layoutInCell="0" allowOverlap="1" wp14:anchorId="74879C17" wp14:editId="117C0C34">
                <wp:simplePos x="0" y="0"/>
                <wp:positionH relativeFrom="column">
                  <wp:posOffset>3128645</wp:posOffset>
                </wp:positionH>
                <wp:positionV relativeFrom="paragraph">
                  <wp:posOffset>394970</wp:posOffset>
                </wp:positionV>
                <wp:extent cx="62230" cy="0"/>
                <wp:effectExtent l="0" t="0" r="0" b="0"/>
                <wp:wrapNone/>
                <wp:docPr id="520" name="Shape 52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2230" cy="4763"/>
                        </a:xfrm>
                        <a:prstGeom prst="line">
                          <a:avLst/>
                        </a:prstGeom>
                        <a:solidFill>
                          <a:srgbClr val="FFFFFF"/>
                        </a:solidFill>
                        <a:ln w="13589">
                          <a:solidFill>
                            <a:srgbClr val="000000"/>
                          </a:solidFill>
                          <a:miter lim="800000"/>
                          <a:headEnd/>
                          <a:tailEnd/>
                        </a:ln>
                      </wps:spPr>
                      <wps:bodyPr/>
                    </wps:wsp>
                  </a:graphicData>
                </a:graphic>
              </wp:anchor>
            </w:drawing>
          </mc:Choice>
          <mc:Fallback>
            <w:pict>
              <v:line w14:anchorId="7C5DAE5B" id="Shape 520" o:spid="_x0000_s1026" style="position:absolute;z-index:-251851776;visibility:visible;mso-wrap-style:square;mso-wrap-distance-left:9pt;mso-wrap-distance-top:0;mso-wrap-distance-right:9pt;mso-wrap-distance-bottom:0;mso-position-horizontal:absolute;mso-position-horizontal-relative:text;mso-position-vertical:absolute;mso-position-vertical-relative:text" from="246.35pt,31.1pt" to="251.25pt,3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" o:allowincell="f" filled="t" strokeweight="1.07pt">
                <v:stroke joinstyle="miter"/>
                <o:lock v:ext="edit" shapetype="f"/>
              </v:line>
            </w:pict>
          </mc:Fallback>
        </mc:AlternateContent>
      </w:r>
      <w:r>
        <w:rPr>
          <w:noProof/>
          <w:sz w:val="20"/>
          <w:szCs w:val="20"/>
        </w:rPr>
        <mc:AlternateContent>
          <mc:Choice Requires="wps">
            <w:drawing>
              <wp:anchor distT="0" distB="0" distL="114300" distR="114300" simplePos="0" relativeHeight="251465728" behindDoc="1" locked="0" layoutInCell="0" allowOverlap="1" wp14:anchorId="5EECE574" wp14:editId="412B86AE">
                <wp:simplePos x="0" y="0"/>
                <wp:positionH relativeFrom="column">
                  <wp:posOffset>3260090</wp:posOffset>
                </wp:positionH>
                <wp:positionV relativeFrom="paragraph">
                  <wp:posOffset>394970</wp:posOffset>
                </wp:positionV>
                <wp:extent cx="62230" cy="0"/>
                <wp:effectExtent l="0" t="0" r="0" b="0"/>
                <wp:wrapNone/>
                <wp:docPr id="521" name="Shape 52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2230" cy="4763"/>
                        </a:xfrm>
                        <a:prstGeom prst="line">
                          <a:avLst/>
                        </a:prstGeom>
                        <a:solidFill>
                          <a:srgbClr val="FFFFFF"/>
                        </a:solidFill>
                        <a:ln w="13589">
                          <a:solidFill>
                            <a:srgbClr val="000000"/>
                          </a:solidFill>
                          <a:miter lim="800000"/>
                          <a:headEnd/>
                          <a:tailEnd/>
                        </a:ln>
                      </wps:spPr>
                      <wps:bodyPr/>
                    </wps:wsp>
                  </a:graphicData>
                </a:graphic>
              </wp:anchor>
            </w:drawing>
          </mc:Choice>
          <mc:Fallback>
            <w:pict>
              <v:line w14:anchorId="7F6E77CB" id="Shape 521" o:spid="_x0000_s1026" style="position:absolute;z-index:-251850752;visibility:visible;mso-wrap-style:square;mso-wrap-distance-left:9pt;mso-wrap-distance-top:0;mso-wrap-distance-right:9pt;mso-wrap-distance-bottom:0;mso-position-horizontal:absolute;mso-position-horizontal-relative:text;mso-position-vertical:absolute;mso-position-vertical-relative:text" from="256.7pt,31.1pt" to="261.6pt,3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" o:allowincell="f" filled="t" strokeweight="1.07pt">
                <v:stroke joinstyle="miter"/>
                <o:lock v:ext="edit" shapetype="f"/>
              </v:line>
            </w:pict>
          </mc:Fallback>
        </mc:AlternateContent>
      </w:r>
      <w:r>
        <w:rPr>
          <w:noProof/>
          <w:sz w:val="20"/>
          <w:szCs w:val="20"/>
        </w:rPr>
        <mc:AlternateContent>
          <mc:Choice Requires="wps">
            <w:drawing>
              <wp:anchor distT="0" distB="0" distL="114300" distR="114300" simplePos="0" relativeHeight="251466752" behindDoc="1" locked="0" layoutInCell="0" allowOverlap="1" wp14:anchorId="3DDA9E7F" wp14:editId="06FF4D73">
                <wp:simplePos x="0" y="0"/>
                <wp:positionH relativeFrom="column">
                  <wp:posOffset>3391535</wp:posOffset>
                </wp:positionH>
                <wp:positionV relativeFrom="paragraph">
                  <wp:posOffset>394970</wp:posOffset>
                </wp:positionV>
                <wp:extent cx="62230" cy="0"/>
                <wp:effectExtent l="0" t="0" r="0" b="0"/>
                <wp:wrapNone/>
                <wp:docPr id="522" name="Shape 52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2230" cy="4763"/>
                        </a:xfrm>
                        <a:prstGeom prst="line">
                          <a:avLst/>
                        </a:prstGeom>
                        <a:solidFill>
                          <a:srgbClr val="FFFFFF"/>
                        </a:solidFill>
                        <a:ln w="13589">
                          <a:solidFill>
                            <a:srgbClr val="000000"/>
                          </a:solidFill>
                          <a:miter lim="800000"/>
                          <a:headEnd/>
                          <a:tailEnd/>
                        </a:ln>
                      </wps:spPr>
                      <wps:bodyPr/>
                    </wps:wsp>
                  </a:graphicData>
                </a:graphic>
              </wp:anchor>
            </w:drawing>
          </mc:Choice>
          <mc:Fallback>
            <w:pict>
              <v:line w14:anchorId="600FB27D" id="Shape 522" o:spid="_x0000_s1026" style="position:absolute;z-index:-251849728;visibility:visible;mso-wrap-style:square;mso-wrap-distance-left:9pt;mso-wrap-distance-top:0;mso-wrap-distance-right:9pt;mso-wrap-distance-bottom:0;mso-position-horizontal:absolute;mso-position-horizontal-relative:text;mso-position-vertical:absolute;mso-position-vertical-relative:text" from="267.05pt,31.1pt" to="271.95pt,3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" o:allowincell="f" filled="t" strokeweight="1.07pt">
                <v:stroke joinstyle="miter"/>
                <o:lock v:ext="edit" shapetype="f"/>
              </v:line>
            </w:pict>
          </mc:Fallback>
        </mc:AlternateContent>
      </w:r>
      <w:r>
        <w:rPr>
          <w:noProof/>
          <w:sz w:val="20"/>
          <w:szCs w:val="20"/>
        </w:rPr>
        <mc:AlternateContent>
          <mc:Choice Requires="wps">
            <w:drawing>
              <wp:anchor distT="0" distB="0" distL="114300" distR="114300" simplePos="0" relativeHeight="251467776" behindDoc="1" locked="0" layoutInCell="0" allowOverlap="1" wp14:anchorId="0B4AEA0E" wp14:editId="5401D42E">
                <wp:simplePos x="0" y="0"/>
                <wp:positionH relativeFrom="column">
                  <wp:posOffset>3522980</wp:posOffset>
                </wp:positionH>
                <wp:positionV relativeFrom="paragraph">
                  <wp:posOffset>394970</wp:posOffset>
                </wp:positionV>
                <wp:extent cx="62230" cy="0"/>
                <wp:effectExtent l="0" t="0" r="0" b="0"/>
                <wp:wrapNone/>
                <wp:docPr id="523" name="Shape 52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2230" cy="4763"/>
                        </a:xfrm>
                        <a:prstGeom prst="line">
                          <a:avLst/>
                        </a:prstGeom>
                        <a:solidFill>
                          <a:srgbClr val="FFFFFF"/>
                        </a:solidFill>
                        <a:ln w="13589">
                          <a:solidFill>
                            <a:srgbClr val="000000"/>
                          </a:solidFill>
                          <a:miter lim="800000"/>
                          <a:headEnd/>
                          <a:tailEnd/>
                        </a:ln>
                      </wps:spPr>
                      <wps:bodyPr/>
                    </wps:wsp>
                  </a:graphicData>
                </a:graphic>
              </wp:anchor>
            </w:drawing>
          </mc:Choice>
          <mc:Fallback>
            <w:pict>
              <v:line w14:anchorId="648B61B7" id="Shape 523" o:spid="_x0000_s1026" style="position:absolute;z-index:-251848704;visibility:visible;mso-wrap-style:square;mso-wrap-distance-left:9pt;mso-wrap-distance-top:0;mso-wrap-distance-right:9pt;mso-wrap-distance-bottom:0;mso-position-horizontal:absolute;mso-position-horizontal-relative:text;mso-position-vertical:absolute;mso-position-vertical-relative:text" from="277.4pt,31.1pt" to="282.3pt,3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" o:allowincell="f" filled="t" strokeweight="1.07pt">
                <v:stroke joinstyle="miter"/>
                <o:lock v:ext="edit" shapetype="f"/>
              </v:line>
            </w:pict>
          </mc:Fallback>
        </mc:AlternateContent>
      </w:r>
      <w:r>
        <w:rPr>
          <w:noProof/>
          <w:sz w:val="20"/>
          <w:szCs w:val="20"/>
        </w:rPr>
        <mc:AlternateContent>
          <mc:Choice Requires="wps">
            <w:drawing>
              <wp:anchor distT="0" distB="0" distL="114300" distR="114300" simplePos="0" relativeHeight="251468800" behindDoc="1" locked="0" layoutInCell="0" allowOverlap="1" wp14:anchorId="6535D248" wp14:editId="5CD111BC">
                <wp:simplePos x="0" y="0"/>
                <wp:positionH relativeFrom="column">
                  <wp:posOffset>3654425</wp:posOffset>
                </wp:positionH>
                <wp:positionV relativeFrom="paragraph">
                  <wp:posOffset>394970</wp:posOffset>
                </wp:positionV>
                <wp:extent cx="62230" cy="0"/>
                <wp:effectExtent l="0" t="0" r="0" b="0"/>
                <wp:wrapNone/>
                <wp:docPr id="524" name="Shape 52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2230" cy="4763"/>
                        </a:xfrm>
                        <a:prstGeom prst="line">
                          <a:avLst/>
                        </a:prstGeom>
                        <a:solidFill>
                          <a:srgbClr val="FFFFFF"/>
                        </a:solidFill>
                        <a:ln w="13589">
                          <a:solidFill>
                            <a:srgbClr val="000000"/>
                          </a:solidFill>
                          <a:miter lim="800000"/>
                          <a:headEnd/>
                          <a:tailEnd/>
                        </a:ln>
                      </wps:spPr>
                      <wps:bodyPr/>
                    </wps:wsp>
                  </a:graphicData>
                </a:graphic>
              </wp:anchor>
            </w:drawing>
          </mc:Choice>
          <mc:Fallback>
            <w:pict>
              <v:line w14:anchorId="6D3909F1" id="Shape 524" o:spid="_x0000_s1026" style="position:absolute;z-index:-251847680;visibility:visible;mso-wrap-style:square;mso-wrap-distance-left:9pt;mso-wrap-distance-top:0;mso-wrap-distance-right:9pt;mso-wrap-distance-bottom:0;mso-position-horizontal:absolute;mso-position-horizontal-relative:text;mso-position-vertical:absolute;mso-position-vertical-relative:text" from="287.75pt,31.1pt" to="292.65pt,3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" o:allowincell="f" filled="t" strokeweight="1.07pt">
                <v:stroke joinstyle="miter"/>
                <o:lock v:ext="edit" shapetype="f"/>
              </v:line>
            </w:pict>
          </mc:Fallback>
        </mc:AlternateContent>
      </w:r>
      <w:r>
        <w:rPr>
          <w:noProof/>
          <w:sz w:val="20"/>
          <w:szCs w:val="20"/>
        </w:rPr>
        <mc:AlternateContent>
          <mc:Choice Requires="wps">
            <w:drawing>
              <wp:anchor distT="0" distB="0" distL="114300" distR="114300" simplePos="0" relativeHeight="251469824" behindDoc="1" locked="0" layoutInCell="0" allowOverlap="1" wp14:anchorId="5BA2439E" wp14:editId="7B08FAEF">
                <wp:simplePos x="0" y="0"/>
                <wp:positionH relativeFrom="column">
                  <wp:posOffset>3786505</wp:posOffset>
                </wp:positionH>
                <wp:positionV relativeFrom="paragraph">
                  <wp:posOffset>394970</wp:posOffset>
                </wp:positionV>
                <wp:extent cx="61595" cy="0"/>
                <wp:effectExtent l="0" t="0" r="0" b="0"/>
                <wp:wrapNone/>
                <wp:docPr id="525" name="Shape 52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1595" cy="4763"/>
                        </a:xfrm>
                        <a:prstGeom prst="line">
                          <a:avLst/>
                        </a:prstGeom>
                        <a:solidFill>
                          <a:srgbClr val="FFFFFF"/>
                        </a:solidFill>
                        <a:ln w="13589">
                          <a:solidFill>
                            <a:srgbClr val="000000"/>
                          </a:solidFill>
                          <a:miter lim="800000"/>
                          <a:headEnd/>
                          <a:tailEnd/>
                        </a:ln>
                      </wps:spPr>
                      <wps:bodyPr/>
                    </wps:wsp>
                  </a:graphicData>
                </a:graphic>
              </wp:anchor>
            </w:drawing>
          </mc:Choice>
          <mc:Fallback>
            <w:pict>
              <v:line w14:anchorId="32EC08A4" id="Shape 525" o:spid="_x0000_s1026" style="position:absolute;z-index:-251846656;visibility:visible;mso-wrap-style:square;mso-wrap-distance-left:9pt;mso-wrap-distance-top:0;mso-wrap-distance-right:9pt;mso-wrap-distance-bottom:0;mso-position-horizontal:absolute;mso-position-horizontal-relative:text;mso-position-vertical:absolute;mso-position-vertical-relative:text" from="298.15pt,31.1pt" to="303pt,3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" o:allowincell="f" filled="t" strokeweight="1.07pt">
                <v:stroke joinstyle="miter"/>
                <o:lock v:ext="edit" shapetype="f"/>
              </v:line>
            </w:pict>
          </mc:Fallback>
        </mc:AlternateContent>
      </w:r>
      <w:r>
        <w:rPr>
          <w:noProof/>
          <w:sz w:val="20"/>
          <w:szCs w:val="20"/>
        </w:rPr>
        <mc:AlternateContent>
          <mc:Choice Requires="wps">
            <w:drawing>
              <wp:anchor distT="0" distB="0" distL="114300" distR="114300" simplePos="0" relativeHeight="251470848" behindDoc="1" locked="0" layoutInCell="0" allowOverlap="1" wp14:anchorId="228F8A4D" wp14:editId="77B97FF7">
                <wp:simplePos x="0" y="0"/>
                <wp:positionH relativeFrom="column">
                  <wp:posOffset>3917950</wp:posOffset>
                </wp:positionH>
                <wp:positionV relativeFrom="paragraph">
                  <wp:posOffset>394970</wp:posOffset>
                </wp:positionV>
                <wp:extent cx="61595" cy="0"/>
                <wp:effectExtent l="0" t="0" r="0" b="0"/>
                <wp:wrapNone/>
                <wp:docPr id="526" name="Shape 52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1595" cy="4763"/>
                        </a:xfrm>
                        <a:prstGeom prst="line">
                          <a:avLst/>
                        </a:prstGeom>
                        <a:solidFill>
                          <a:srgbClr val="FFFFFF"/>
                        </a:solidFill>
                        <a:ln w="13589">
                          <a:solidFill>
                            <a:srgbClr val="000000"/>
                          </a:solidFill>
                          <a:miter lim="800000"/>
                          <a:headEnd/>
                          <a:tailEnd/>
                        </a:ln>
                      </wps:spPr>
                      <wps:bodyPr/>
                    </wps:wsp>
                  </a:graphicData>
                </a:graphic>
              </wp:anchor>
            </w:drawing>
          </mc:Choice>
          <mc:Fallback>
            <w:pict>
              <v:line w14:anchorId="2600211D" id="Shape 526" o:spid="_x0000_s1026" style="position:absolute;z-index:-251845632;visibility:visible;mso-wrap-style:square;mso-wrap-distance-left:9pt;mso-wrap-distance-top:0;mso-wrap-distance-right:9pt;mso-wrap-distance-bottom:0;mso-position-horizontal:absolute;mso-position-horizontal-relative:text;mso-position-vertical:absolute;mso-position-vertical-relative:text" from="308.5pt,31.1pt" to="313.35pt,3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" o:allowincell="f" filled="t" strokeweight="1.07pt">
                <v:stroke joinstyle="miter"/>
                <o:lock v:ext="edit" shapetype="f"/>
              </v:line>
            </w:pict>
          </mc:Fallback>
        </mc:AlternateContent>
      </w:r>
      <w:r>
        <w:rPr>
          <w:noProof/>
          <w:sz w:val="20"/>
          <w:szCs w:val="20"/>
        </w:rPr>
        <mc:AlternateContent>
          <mc:Choice Requires="wps">
            <w:drawing>
              <wp:anchor distT="0" distB="0" distL="114300" distR="114300" simplePos="0" relativeHeight="251471872" behindDoc="1" locked="0" layoutInCell="0" allowOverlap="1" wp14:anchorId="226F1853" wp14:editId="1B04E9B8">
                <wp:simplePos x="0" y="0"/>
                <wp:positionH relativeFrom="column">
                  <wp:posOffset>4049395</wp:posOffset>
                </wp:positionH>
                <wp:positionV relativeFrom="paragraph">
                  <wp:posOffset>394970</wp:posOffset>
                </wp:positionV>
                <wp:extent cx="61595" cy="0"/>
                <wp:effectExtent l="0" t="0" r="0" b="0"/>
                <wp:wrapNone/>
                <wp:docPr id="527" name="Shape 52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1595" cy="4763"/>
                        </a:xfrm>
                        <a:prstGeom prst="line">
                          <a:avLst/>
                        </a:prstGeom>
                        <a:solidFill>
                          <a:srgbClr val="FFFFFF"/>
                        </a:solidFill>
                        <a:ln w="13589">
                          <a:solidFill>
                            <a:srgbClr val="000000"/>
                          </a:solidFill>
                          <a:miter lim="800000"/>
                          <a:headEnd/>
                          <a:tailEnd/>
                        </a:ln>
                      </wps:spPr>
                      <wps:bodyPr/>
                    </wps:wsp>
                  </a:graphicData>
                </a:graphic>
              </wp:anchor>
            </w:drawing>
          </mc:Choice>
          <mc:Fallback>
            <w:pict>
              <v:line w14:anchorId="418A8892" id="Shape 527" o:spid="_x0000_s1026" style="position:absolute;z-index:-251844608;visibility:visible;mso-wrap-style:square;mso-wrap-distance-left:9pt;mso-wrap-distance-top:0;mso-wrap-distance-right:9pt;mso-wrap-distance-bottom:0;mso-position-horizontal:absolute;mso-position-horizontal-relative:text;mso-position-vertical:absolute;mso-position-vertical-relative:text" from="318.85pt,31.1pt" to="323.7pt,3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" o:allowincell="f" filled="t" strokeweight="1.07pt">
                <v:stroke joinstyle="miter"/>
                <o:lock v:ext="edit" shapetype="f"/>
              </v:line>
            </w:pict>
          </mc:Fallback>
        </mc:AlternateContent>
      </w:r>
      <w:r>
        <w:rPr>
          <w:noProof/>
          <w:sz w:val="20"/>
          <w:szCs w:val="20"/>
        </w:rPr>
        <mc:AlternateContent>
          <mc:Choice Requires="wps">
            <w:drawing>
              <wp:anchor distT="0" distB="0" distL="114300" distR="114300" simplePos="0" relativeHeight="251472896" behindDoc="1" locked="0" layoutInCell="0" allowOverlap="1" wp14:anchorId="2686E8D9" wp14:editId="209F9EBB">
                <wp:simplePos x="0" y="0"/>
                <wp:positionH relativeFrom="column">
                  <wp:posOffset>4180840</wp:posOffset>
                </wp:positionH>
                <wp:positionV relativeFrom="paragraph">
                  <wp:posOffset>394970</wp:posOffset>
                </wp:positionV>
                <wp:extent cx="61595" cy="0"/>
                <wp:effectExtent l="0" t="0" r="0" b="0"/>
                <wp:wrapNone/>
                <wp:docPr id="528" name="Shape 52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1595" cy="4763"/>
                        </a:xfrm>
                        <a:prstGeom prst="line">
                          <a:avLst/>
                        </a:prstGeom>
                        <a:solidFill>
                          <a:srgbClr val="FFFFFF"/>
                        </a:solidFill>
                        <a:ln w="13589">
                          <a:solidFill>
                            <a:srgbClr val="000000"/>
                          </a:solidFill>
                          <a:miter lim="800000"/>
                          <a:headEnd/>
                          <a:tailEnd/>
                        </a:ln>
                      </wps:spPr>
                      <wps:bodyPr/>
                    </wps:wsp>
                  </a:graphicData>
                </a:graphic>
              </wp:anchor>
            </w:drawing>
          </mc:Choice>
          <mc:Fallback>
            <w:pict>
              <v:line w14:anchorId="3AB34A44" id="Shape 528" o:spid="_x0000_s1026" style="position:absolute;z-index:-251843584;visibility:visible;mso-wrap-style:square;mso-wrap-distance-left:9pt;mso-wrap-distance-top:0;mso-wrap-distance-right:9pt;mso-wrap-distance-bottom:0;mso-position-horizontal:absolute;mso-position-horizontal-relative:text;mso-position-vertical:absolute;mso-position-vertical-relative:text" from="329.2pt,31.1pt" to="334.05pt,3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" o:allowincell="f" filled="t" strokeweight="1.07pt">
                <v:stroke joinstyle="miter"/>
                <o:lock v:ext="edit" shapetype="f"/>
              </v:line>
            </w:pict>
          </mc:Fallback>
        </mc:AlternateContent>
      </w:r>
      <w:r>
        <w:rPr>
          <w:noProof/>
          <w:sz w:val="20"/>
          <w:szCs w:val="20"/>
        </w:rPr>
        <mc:AlternateContent>
          <mc:Choice Requires="wps">
            <w:drawing>
              <wp:anchor distT="0" distB="0" distL="114300" distR="114300" simplePos="0" relativeHeight="251473920" behindDoc="1" locked="0" layoutInCell="0" allowOverlap="1" wp14:anchorId="269933DE" wp14:editId="5E678D82">
                <wp:simplePos x="0" y="0"/>
                <wp:positionH relativeFrom="column">
                  <wp:posOffset>4312285</wp:posOffset>
                </wp:positionH>
                <wp:positionV relativeFrom="paragraph">
                  <wp:posOffset>394970</wp:posOffset>
                </wp:positionV>
                <wp:extent cx="61595" cy="0"/>
                <wp:effectExtent l="0" t="0" r="0" b="0"/>
                <wp:wrapNone/>
                <wp:docPr id="529" name="Shape 52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1595" cy="4763"/>
                        </a:xfrm>
                        <a:prstGeom prst="line">
                          <a:avLst/>
                        </a:prstGeom>
                        <a:solidFill>
                          <a:srgbClr val="FFFFFF"/>
                        </a:solidFill>
                        <a:ln w="13589">
                          <a:solidFill>
                            <a:srgbClr val="000000"/>
                          </a:solidFill>
                          <a:miter lim="800000"/>
                          <a:headEnd/>
                          <a:tailEnd/>
                        </a:ln>
                      </wps:spPr>
                      <wps:bodyPr/>
                    </wps:wsp>
                  </a:graphicData>
                </a:graphic>
              </wp:anchor>
            </w:drawing>
          </mc:Choice>
          <mc:Fallback>
            <w:pict>
              <v:line w14:anchorId="17712346" id="Shape 529" o:spid="_x0000_s1026" style="position:absolute;z-index:-251842560;visibility:visible;mso-wrap-style:square;mso-wrap-distance-left:9pt;mso-wrap-distance-top:0;mso-wrap-distance-right:9pt;mso-wrap-distance-bottom:0;mso-position-horizontal:absolute;mso-position-horizontal-relative:text;mso-position-vertical:absolute;mso-position-vertical-relative:text" from="339.55pt,31.1pt" to="344.4pt,3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" o:allowincell="f" filled="t" strokeweight="1.07pt">
                <v:stroke joinstyle="miter"/>
                <o:lock v:ext="edit" shapetype="f"/>
              </v:line>
            </w:pict>
          </mc:Fallback>
        </mc:AlternateContent>
      </w:r>
      <w:r>
        <w:rPr>
          <w:noProof/>
          <w:sz w:val="20"/>
          <w:szCs w:val="20"/>
        </w:rPr>
        <mc:AlternateContent>
          <mc:Choice Requires="wps">
            <w:drawing>
              <wp:anchor distT="0" distB="0" distL="114300" distR="114300" simplePos="0" relativeHeight="251474944" behindDoc="1" locked="0" layoutInCell="0" allowOverlap="1" wp14:anchorId="45ACA777" wp14:editId="0BA16802">
                <wp:simplePos x="0" y="0"/>
                <wp:positionH relativeFrom="column">
                  <wp:posOffset>4443730</wp:posOffset>
                </wp:positionH>
                <wp:positionV relativeFrom="paragraph">
                  <wp:posOffset>394970</wp:posOffset>
                </wp:positionV>
                <wp:extent cx="61595" cy="0"/>
                <wp:effectExtent l="0" t="0" r="0" b="0"/>
                <wp:wrapNone/>
                <wp:docPr id="530" name="Shape 53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1595" cy="4763"/>
                        </a:xfrm>
                        <a:prstGeom prst="line">
                          <a:avLst/>
                        </a:prstGeom>
                        <a:solidFill>
                          <a:srgbClr val="FFFFFF"/>
                        </a:solidFill>
                        <a:ln w="13589">
                          <a:solidFill>
                            <a:srgbClr val="000000"/>
                          </a:solidFill>
                          <a:miter lim="800000"/>
                          <a:headEnd/>
                          <a:tailEnd/>
                        </a:ln>
                      </wps:spPr>
                      <wps:bodyPr/>
                    </wps:wsp>
                  </a:graphicData>
                </a:graphic>
              </wp:anchor>
            </w:drawing>
          </mc:Choice>
          <mc:Fallback>
            <w:pict>
              <v:line w14:anchorId="7457CB24" id="Shape 530" o:spid="_x0000_s1026" style="position:absolute;z-index:-251841536;visibility:visible;mso-wrap-style:square;mso-wrap-distance-left:9pt;mso-wrap-distance-top:0;mso-wrap-distance-right:9pt;mso-wrap-distance-bottom:0;mso-position-horizontal:absolute;mso-position-horizontal-relative:text;mso-position-vertical:absolute;mso-position-vertical-relative:text" from="349.9pt,31.1pt" to="354.75pt,3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" o:allowincell="f" filled="t" strokeweight="1.07pt">
                <v:stroke joinstyle="miter"/>
                <o:lock v:ext="edit" shapetype="f"/>
              </v:line>
            </w:pict>
          </mc:Fallback>
        </mc:AlternateContent>
      </w:r>
      <w:r>
        <w:rPr>
          <w:noProof/>
          <w:sz w:val="20"/>
          <w:szCs w:val="20"/>
        </w:rPr>
        <mc:AlternateContent>
          <mc:Choice Requires="wps">
            <w:drawing>
              <wp:anchor distT="0" distB="0" distL="114300" distR="114300" simplePos="0" relativeHeight="251475968" behindDoc="1" locked="0" layoutInCell="0" allowOverlap="1" wp14:anchorId="4A1FDE28" wp14:editId="439A7EAC">
                <wp:simplePos x="0" y="0"/>
                <wp:positionH relativeFrom="column">
                  <wp:posOffset>4575175</wp:posOffset>
                </wp:positionH>
                <wp:positionV relativeFrom="paragraph">
                  <wp:posOffset>394970</wp:posOffset>
                </wp:positionV>
                <wp:extent cx="61595" cy="0"/>
                <wp:effectExtent l="0" t="0" r="0" b="0"/>
                <wp:wrapNone/>
                <wp:docPr id="531" name="Shape 53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1595" cy="4763"/>
                        </a:xfrm>
                        <a:prstGeom prst="line">
                          <a:avLst/>
                        </a:prstGeom>
                        <a:solidFill>
                          <a:srgbClr val="FFFFFF"/>
                        </a:solidFill>
                        <a:ln w="13589">
                          <a:solidFill>
                            <a:srgbClr val="000000"/>
                          </a:solidFill>
                          <a:miter lim="800000"/>
                          <a:headEnd/>
                          <a:tailEnd/>
                        </a:ln>
                      </wps:spPr>
                      <wps:bodyPr/>
                    </wps:wsp>
                  </a:graphicData>
                </a:graphic>
              </wp:anchor>
            </w:drawing>
          </mc:Choice>
          <mc:Fallback>
            <w:pict>
              <v:line w14:anchorId="7561A9BE" id="Shape 531" o:spid="_x0000_s1026" style="position:absolute;z-index:-251840512;visibility:visible;mso-wrap-style:square;mso-wrap-distance-left:9pt;mso-wrap-distance-top:0;mso-wrap-distance-right:9pt;mso-wrap-distance-bottom:0;mso-position-horizontal:absolute;mso-position-horizontal-relative:text;mso-position-vertical:absolute;mso-position-vertical-relative:text" from="360.25pt,31.1pt" to="365.1pt,3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" o:allowincell="f" filled="t" strokeweight="1.07pt">
                <v:stroke joinstyle="miter"/>
                <o:lock v:ext="edit" shapetype="f"/>
              </v:line>
            </w:pict>
          </mc:Fallback>
        </mc:AlternateContent>
      </w:r>
      <w:r>
        <w:rPr>
          <w:noProof/>
          <w:sz w:val="20"/>
          <w:szCs w:val="20"/>
        </w:rPr>
        <mc:AlternateContent>
          <mc:Choice Requires="wps">
            <w:drawing>
              <wp:anchor distT="0" distB="0" distL="114300" distR="114300" simplePos="0" relativeHeight="251476992" behindDoc="1" locked="0" layoutInCell="0" allowOverlap="1" wp14:anchorId="18FA53AB" wp14:editId="56689006">
                <wp:simplePos x="0" y="0"/>
                <wp:positionH relativeFrom="column">
                  <wp:posOffset>4706620</wp:posOffset>
                </wp:positionH>
                <wp:positionV relativeFrom="paragraph">
                  <wp:posOffset>394970</wp:posOffset>
                </wp:positionV>
                <wp:extent cx="62230" cy="0"/>
                <wp:effectExtent l="0" t="0" r="0" b="0"/>
                <wp:wrapNone/>
                <wp:docPr id="532" name="Shape 53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2230" cy="4763"/>
                        </a:xfrm>
                        <a:prstGeom prst="line">
                          <a:avLst/>
                        </a:prstGeom>
                        <a:solidFill>
                          <a:srgbClr val="FFFFFF"/>
                        </a:solidFill>
                        <a:ln w="13589">
                          <a:solidFill>
                            <a:srgbClr val="000000"/>
                          </a:solidFill>
                          <a:miter lim="800000"/>
                          <a:headEnd/>
                          <a:tailEnd/>
                        </a:ln>
                      </wps:spPr>
                      <wps:bodyPr/>
                    </wps:wsp>
                  </a:graphicData>
                </a:graphic>
              </wp:anchor>
            </w:drawing>
          </mc:Choice>
          <mc:Fallback>
            <w:pict>
              <v:line w14:anchorId="4B39D706" id="Shape 532" o:spid="_x0000_s1026" style="position:absolute;z-index:-251839488;visibility:visible;mso-wrap-style:square;mso-wrap-distance-left:9pt;mso-wrap-distance-top:0;mso-wrap-distance-right:9pt;mso-wrap-distance-bottom:0;mso-position-horizontal:absolute;mso-position-horizontal-relative:text;mso-position-vertical:absolute;mso-position-vertical-relative:text" from="370.6pt,31.1pt" to="375.5pt,3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" o:allowincell="f" filled="t" strokeweight="1.07pt">
                <v:stroke joinstyle="miter"/>
                <o:lock v:ext="edit" shapetype="f"/>
              </v:line>
            </w:pict>
          </mc:Fallback>
        </mc:AlternateContent>
      </w:r>
      <w:r>
        <w:rPr>
          <w:noProof/>
          <w:sz w:val="20"/>
          <w:szCs w:val="20"/>
        </w:rPr>
        <mc:AlternateContent>
          <mc:Choice Requires="wps">
            <w:drawing>
              <wp:anchor distT="0" distB="0" distL="114300" distR="114300" simplePos="0" relativeHeight="251478016" behindDoc="1" locked="0" layoutInCell="0" allowOverlap="1" wp14:anchorId="046A2C45" wp14:editId="783110BB">
                <wp:simplePos x="0" y="0"/>
                <wp:positionH relativeFrom="column">
                  <wp:posOffset>4838065</wp:posOffset>
                </wp:positionH>
                <wp:positionV relativeFrom="paragraph">
                  <wp:posOffset>394970</wp:posOffset>
                </wp:positionV>
                <wp:extent cx="62230" cy="0"/>
                <wp:effectExtent l="0" t="0" r="0" b="0"/>
                <wp:wrapNone/>
                <wp:docPr id="533" name="Shape 53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2230" cy="4763"/>
                        </a:xfrm>
                        <a:prstGeom prst="line">
                          <a:avLst/>
                        </a:prstGeom>
                        <a:solidFill>
                          <a:srgbClr val="FFFFFF"/>
                        </a:solidFill>
                        <a:ln w="13589">
                          <a:solidFill>
                            <a:srgbClr val="000000"/>
                          </a:solidFill>
                          <a:miter lim="800000"/>
                          <a:headEnd/>
                          <a:tailEnd/>
                        </a:ln>
                      </wps:spPr>
                      <wps:bodyPr/>
                    </wps:wsp>
                  </a:graphicData>
                </a:graphic>
              </wp:anchor>
            </w:drawing>
          </mc:Choice>
          <mc:Fallback>
            <w:pict>
              <v:line w14:anchorId="0FA1EA84" id="Shape 533" o:spid="_x0000_s1026" style="position:absolute;z-index:-251838464;visibility:visible;mso-wrap-style:square;mso-wrap-distance-left:9pt;mso-wrap-distance-top:0;mso-wrap-distance-right:9pt;mso-wrap-distance-bottom:0;mso-position-horizontal:absolute;mso-position-horizontal-relative:text;mso-position-vertical:absolute;mso-position-vertical-relative:text" from="380.95pt,31.1pt" to="385.85pt,3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" o:allowincell="f" filled="t" strokeweight="1.07pt">
                <v:stroke joinstyle="miter"/>
                <o:lock v:ext="edit" shapetype="f"/>
              </v:line>
            </w:pict>
          </mc:Fallback>
        </mc:AlternateContent>
      </w:r>
      <w:r>
        <w:rPr>
          <w:noProof/>
          <w:sz w:val="20"/>
          <w:szCs w:val="20"/>
        </w:rPr>
        <mc:AlternateContent>
          <mc:Choice Requires="wps">
            <w:drawing>
              <wp:anchor distT="0" distB="0" distL="114300" distR="114300" simplePos="0" relativeHeight="251479040" behindDoc="1" locked="0" layoutInCell="0" allowOverlap="1" wp14:anchorId="0D5BC295" wp14:editId="1444904B">
                <wp:simplePos x="0" y="0"/>
                <wp:positionH relativeFrom="column">
                  <wp:posOffset>4969510</wp:posOffset>
                </wp:positionH>
                <wp:positionV relativeFrom="paragraph">
                  <wp:posOffset>394970</wp:posOffset>
                </wp:positionV>
                <wp:extent cx="62230" cy="0"/>
                <wp:effectExtent l="0" t="0" r="0" b="0"/>
                <wp:wrapNone/>
                <wp:docPr id="534" name="Shape 53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2230" cy="4763"/>
                        </a:xfrm>
                        <a:prstGeom prst="line">
                          <a:avLst/>
                        </a:prstGeom>
                        <a:solidFill>
                          <a:srgbClr val="FFFFFF"/>
                        </a:solidFill>
                        <a:ln w="13589">
                          <a:solidFill>
                            <a:srgbClr val="000000"/>
                          </a:solidFill>
                          <a:miter lim="800000"/>
                          <a:headEnd/>
                          <a:tailEnd/>
                        </a:ln>
                      </wps:spPr>
                      <wps:bodyPr/>
                    </wps:wsp>
                  </a:graphicData>
                </a:graphic>
              </wp:anchor>
            </w:drawing>
          </mc:Choice>
          <mc:Fallback>
            <w:pict>
              <v:line w14:anchorId="632538B8" id="Shape 534" o:spid="_x0000_s1026" style="position:absolute;z-index:-251837440;visibility:visible;mso-wrap-style:square;mso-wrap-distance-left:9pt;mso-wrap-distance-top:0;mso-wrap-distance-right:9pt;mso-wrap-distance-bottom:0;mso-position-horizontal:absolute;mso-position-horizontal-relative:text;mso-position-vertical:absolute;mso-position-vertical-relative:text" from="391.3pt,31.1pt" to="396.2pt,3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" o:allowincell="f" filled="t" strokeweight="1.07pt">
                <v:stroke joinstyle="miter"/>
                <o:lock v:ext="edit" shapetype="f"/>
              </v:line>
            </w:pict>
          </mc:Fallback>
        </mc:AlternateContent>
      </w:r>
      <w:r>
        <w:rPr>
          <w:noProof/>
          <w:sz w:val="20"/>
          <w:szCs w:val="20"/>
        </w:rPr>
        <mc:AlternateContent>
          <mc:Choice Requires="wps">
            <w:drawing>
              <wp:anchor distT="0" distB="0" distL="114300" distR="114300" simplePos="0" relativeHeight="251480064" behindDoc="1" locked="0" layoutInCell="0" allowOverlap="1" wp14:anchorId="25604FA2" wp14:editId="7ADBD124">
                <wp:simplePos x="0" y="0"/>
                <wp:positionH relativeFrom="column">
                  <wp:posOffset>5100955</wp:posOffset>
                </wp:positionH>
                <wp:positionV relativeFrom="paragraph">
                  <wp:posOffset>394970</wp:posOffset>
                </wp:positionV>
                <wp:extent cx="62230" cy="0"/>
                <wp:effectExtent l="0" t="0" r="0" b="0"/>
                <wp:wrapNone/>
                <wp:docPr id="535" name="Shape 53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2230" cy="4763"/>
                        </a:xfrm>
                        <a:prstGeom prst="line">
                          <a:avLst/>
                        </a:prstGeom>
                        <a:solidFill>
                          <a:srgbClr val="FFFFFF"/>
                        </a:solidFill>
                        <a:ln w="13589">
                          <a:solidFill>
                            <a:srgbClr val="000000"/>
                          </a:solidFill>
                          <a:miter lim="800000"/>
                          <a:headEnd/>
                          <a:tailEnd/>
                        </a:ln>
                      </wps:spPr>
                      <wps:bodyPr/>
                    </wps:wsp>
                  </a:graphicData>
                </a:graphic>
              </wp:anchor>
            </w:drawing>
          </mc:Choice>
          <mc:Fallback>
            <w:pict>
              <v:line w14:anchorId="3A3345D0" id="Shape 535" o:spid="_x0000_s1026" style="position:absolute;z-index:-251836416;visibility:visible;mso-wrap-style:square;mso-wrap-distance-left:9pt;mso-wrap-distance-top:0;mso-wrap-distance-right:9pt;mso-wrap-distance-bottom:0;mso-position-horizontal:absolute;mso-position-horizontal-relative:text;mso-position-vertical:absolute;mso-position-vertical-relative:text" from="401.65pt,31.1pt" to="406.55pt,3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" o:allowincell="f" filled="t" strokeweight="1.07pt">
                <v:stroke joinstyle="miter"/>
                <o:lock v:ext="edit" shapetype="f"/>
              </v:line>
            </w:pict>
          </mc:Fallback>
        </mc:AlternateContent>
      </w:r>
      <w:r>
        <w:rPr>
          <w:noProof/>
          <w:sz w:val="20"/>
          <w:szCs w:val="20"/>
        </w:rPr>
        <mc:AlternateContent>
          <mc:Choice Requires="wps">
            <w:drawing>
              <wp:anchor distT="0" distB="0" distL="114300" distR="114300" simplePos="0" relativeHeight="251481088" behindDoc="1" locked="0" layoutInCell="0" allowOverlap="1" wp14:anchorId="5DF3435E" wp14:editId="586C5F90">
                <wp:simplePos x="0" y="0"/>
                <wp:positionH relativeFrom="column">
                  <wp:posOffset>5232400</wp:posOffset>
                </wp:positionH>
                <wp:positionV relativeFrom="paragraph">
                  <wp:posOffset>394970</wp:posOffset>
                </wp:positionV>
                <wp:extent cx="62230" cy="0"/>
                <wp:effectExtent l="0" t="0" r="0" b="0"/>
                <wp:wrapNone/>
                <wp:docPr id="536" name="Shape 53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2230" cy="4763"/>
                        </a:xfrm>
                        <a:prstGeom prst="line">
                          <a:avLst/>
                        </a:prstGeom>
                        <a:solidFill>
                          <a:srgbClr val="FFFFFF"/>
                        </a:solidFill>
                        <a:ln w="13589">
                          <a:solidFill>
                            <a:srgbClr val="000000"/>
                          </a:solidFill>
                          <a:miter lim="800000"/>
                          <a:headEnd/>
                          <a:tailEnd/>
                        </a:ln>
                      </wps:spPr>
                      <wps:bodyPr/>
                    </wps:wsp>
                  </a:graphicData>
                </a:graphic>
              </wp:anchor>
            </w:drawing>
          </mc:Choice>
          <mc:Fallback>
            <w:pict>
              <v:line w14:anchorId="7645E59A" id="Shape 536" o:spid="_x0000_s1026" style="position:absolute;z-index:-251835392;visibility:visible;mso-wrap-style:square;mso-wrap-distance-left:9pt;mso-wrap-distance-top:0;mso-wrap-distance-right:9pt;mso-wrap-distance-bottom:0;mso-position-horizontal:absolute;mso-position-horizontal-relative:text;mso-position-vertical:absolute;mso-position-vertical-relative:text" from="412pt,31.1pt" to="416.9pt,3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" o:allowincell="f" filled="t" strokeweight="1.07pt">
                <v:stroke joinstyle="miter"/>
                <o:lock v:ext="edit" shapetype="f"/>
              </v:line>
            </w:pict>
          </mc:Fallback>
        </mc:AlternateContent>
      </w:r>
      <w:r>
        <w:rPr>
          <w:noProof/>
          <w:sz w:val="20"/>
          <w:szCs w:val="20"/>
        </w:rPr>
        <mc:AlternateContent>
          <mc:Choice Requires="wps">
            <w:drawing>
              <wp:anchor distT="0" distB="0" distL="114300" distR="114300" simplePos="0" relativeHeight="251482112" behindDoc="1" locked="0" layoutInCell="0" allowOverlap="1" wp14:anchorId="509AFF2A" wp14:editId="653BBEA7">
                <wp:simplePos x="0" y="0"/>
                <wp:positionH relativeFrom="column">
                  <wp:posOffset>5363845</wp:posOffset>
                </wp:positionH>
                <wp:positionV relativeFrom="paragraph">
                  <wp:posOffset>394970</wp:posOffset>
                </wp:positionV>
                <wp:extent cx="62230" cy="0"/>
                <wp:effectExtent l="0" t="0" r="0" b="0"/>
                <wp:wrapNone/>
                <wp:docPr id="537" name="Shape 53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2230" cy="4763"/>
                        </a:xfrm>
                        <a:prstGeom prst="line">
                          <a:avLst/>
                        </a:prstGeom>
                        <a:solidFill>
                          <a:srgbClr val="FFFFFF"/>
                        </a:solidFill>
                        <a:ln w="13589">
                          <a:solidFill>
                            <a:srgbClr val="000000"/>
                          </a:solidFill>
                          <a:miter lim="800000"/>
                          <a:headEnd/>
                          <a:tailEnd/>
                        </a:ln>
                      </wps:spPr>
                      <wps:bodyPr/>
                    </wps:wsp>
                  </a:graphicData>
                </a:graphic>
              </wp:anchor>
            </w:drawing>
          </mc:Choice>
          <mc:Fallback>
            <w:pict>
              <v:line w14:anchorId="505A574B" id="Shape 537" o:spid="_x0000_s1026" style="position:absolute;z-index:-251834368;visibility:visible;mso-wrap-style:square;mso-wrap-distance-left:9pt;mso-wrap-distance-top:0;mso-wrap-distance-right:9pt;mso-wrap-distance-bottom:0;mso-position-horizontal:absolute;mso-position-horizontal-relative:text;mso-position-vertical:absolute;mso-position-vertical-relative:text" from="422.35pt,31.1pt" to="427.25pt,3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" o:allowincell="f" filled="t" strokeweight="1.07pt">
                <v:stroke joinstyle="miter"/>
                <o:lock v:ext="edit" shapetype="f"/>
              </v:line>
            </w:pict>
          </mc:Fallback>
        </mc:AlternateContent>
      </w:r>
      <w:r>
        <w:rPr>
          <w:noProof/>
          <w:sz w:val="20"/>
          <w:szCs w:val="20"/>
        </w:rPr>
        <mc:AlternateContent>
          <mc:Choice Requires="wps">
            <w:drawing>
              <wp:anchor distT="0" distB="0" distL="114300" distR="114300" simplePos="0" relativeHeight="251483136" behindDoc="1" locked="0" layoutInCell="0" allowOverlap="1" wp14:anchorId="400E090D" wp14:editId="757DFF47">
                <wp:simplePos x="0" y="0"/>
                <wp:positionH relativeFrom="column">
                  <wp:posOffset>5495925</wp:posOffset>
                </wp:positionH>
                <wp:positionV relativeFrom="paragraph">
                  <wp:posOffset>394970</wp:posOffset>
                </wp:positionV>
                <wp:extent cx="61595" cy="0"/>
                <wp:effectExtent l="0" t="0" r="0" b="0"/>
                <wp:wrapNone/>
                <wp:docPr id="538" name="Shape 53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1595" cy="4763"/>
                        </a:xfrm>
                        <a:prstGeom prst="line">
                          <a:avLst/>
                        </a:prstGeom>
                        <a:solidFill>
                          <a:srgbClr val="FFFFFF"/>
                        </a:solidFill>
                        <a:ln w="13589">
                          <a:solidFill>
                            <a:srgbClr val="000000"/>
                          </a:solidFill>
                          <a:miter lim="800000"/>
                          <a:headEnd/>
                          <a:tailEnd/>
                        </a:ln>
                      </wps:spPr>
                      <wps:bodyPr/>
                    </wps:wsp>
                  </a:graphicData>
                </a:graphic>
              </wp:anchor>
            </w:drawing>
          </mc:Choice>
          <mc:Fallback>
            <w:pict>
              <v:line w14:anchorId="062FAA59" id="Shape 538" o:spid="_x0000_s1026" style="position:absolute;z-index:-251833344;visibility:visible;mso-wrap-style:square;mso-wrap-distance-left:9pt;mso-wrap-distance-top:0;mso-wrap-distance-right:9pt;mso-wrap-distance-bottom:0;mso-position-horizontal:absolute;mso-position-horizontal-relative:text;mso-position-vertical:absolute;mso-position-vertical-relative:text" from="432.75pt,31.1pt" to="437.6pt,3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" o:allowincell="f" filled="t" strokeweight="1.07pt">
                <v:stroke joinstyle="miter"/>
                <o:lock v:ext="edit" shapetype="f"/>
              </v:line>
            </w:pict>
          </mc:Fallback>
        </mc:AlternateContent>
      </w:r>
      <w:r>
        <w:rPr>
          <w:noProof/>
          <w:sz w:val="20"/>
          <w:szCs w:val="20"/>
        </w:rPr>
        <mc:AlternateContent>
          <mc:Choice Requires="wps">
            <w:drawing>
              <wp:anchor distT="0" distB="0" distL="114300" distR="114300" simplePos="0" relativeHeight="251484160" behindDoc="1" locked="0" layoutInCell="0" allowOverlap="1" wp14:anchorId="7DB73289" wp14:editId="781AB9C3">
                <wp:simplePos x="0" y="0"/>
                <wp:positionH relativeFrom="column">
                  <wp:posOffset>5627370</wp:posOffset>
                </wp:positionH>
                <wp:positionV relativeFrom="paragraph">
                  <wp:posOffset>394970</wp:posOffset>
                </wp:positionV>
                <wp:extent cx="61595" cy="0"/>
                <wp:effectExtent l="0" t="0" r="0" b="0"/>
                <wp:wrapNone/>
                <wp:docPr id="539" name="Shape 53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1595" cy="4763"/>
                        </a:xfrm>
                        <a:prstGeom prst="line">
                          <a:avLst/>
                        </a:prstGeom>
                        <a:solidFill>
                          <a:srgbClr val="FFFFFF"/>
                        </a:solidFill>
                        <a:ln w="13589">
                          <a:solidFill>
                            <a:srgbClr val="000000"/>
                          </a:solidFill>
                          <a:miter lim="800000"/>
                          <a:headEnd/>
                          <a:tailEnd/>
                        </a:ln>
                      </wps:spPr>
                      <wps:bodyPr/>
                    </wps:wsp>
                  </a:graphicData>
                </a:graphic>
              </wp:anchor>
            </w:drawing>
          </mc:Choice>
          <mc:Fallback>
            <w:pict>
              <v:line w14:anchorId="41BBECF5" id="Shape 539" o:spid="_x0000_s1026" style="position:absolute;z-index:-251832320;visibility:visible;mso-wrap-style:square;mso-wrap-distance-left:9pt;mso-wrap-distance-top:0;mso-wrap-distance-right:9pt;mso-wrap-distance-bottom:0;mso-position-horizontal:absolute;mso-position-horizontal-relative:text;mso-position-vertical:absolute;mso-position-vertical-relative:text" from="443.1pt,31.1pt" to="447.95pt,3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" o:allowincell="f" filled="t" strokeweight="1.07pt">
                <v:stroke joinstyle="miter"/>
                <o:lock v:ext="edit" shapetype="f"/>
              </v:line>
            </w:pict>
          </mc:Fallback>
        </mc:AlternateContent>
      </w:r>
      <w:r>
        <w:rPr>
          <w:noProof/>
          <w:sz w:val="20"/>
          <w:szCs w:val="20"/>
        </w:rPr>
        <mc:AlternateContent>
          <mc:Choice Requires="wps">
            <w:drawing>
              <wp:anchor distT="0" distB="0" distL="114300" distR="114300" simplePos="0" relativeHeight="251485184" behindDoc="1" locked="0" layoutInCell="0" allowOverlap="1" wp14:anchorId="345561C1" wp14:editId="4A9402F4">
                <wp:simplePos x="0" y="0"/>
                <wp:positionH relativeFrom="column">
                  <wp:posOffset>5758815</wp:posOffset>
                </wp:positionH>
                <wp:positionV relativeFrom="paragraph">
                  <wp:posOffset>394970</wp:posOffset>
                </wp:positionV>
                <wp:extent cx="61595" cy="0"/>
                <wp:effectExtent l="0" t="0" r="0" b="0"/>
                <wp:wrapNone/>
                <wp:docPr id="540" name="Shape 54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1595" cy="4763"/>
                        </a:xfrm>
                        <a:prstGeom prst="line">
                          <a:avLst/>
                        </a:prstGeom>
                        <a:solidFill>
                          <a:srgbClr val="FFFFFF"/>
                        </a:solidFill>
                        <a:ln w="13589">
                          <a:solidFill>
                            <a:srgbClr val="000000"/>
                          </a:solidFill>
                          <a:miter lim="800000"/>
                          <a:headEnd/>
                          <a:tailEnd/>
                        </a:ln>
                      </wps:spPr>
                      <wps:bodyPr/>
                    </wps:wsp>
                  </a:graphicData>
                </a:graphic>
              </wp:anchor>
            </w:drawing>
          </mc:Choice>
          <mc:Fallback>
            <w:pict>
              <v:line w14:anchorId="1F6E5035" id="Shape 540" o:spid="_x0000_s1026" style="position:absolute;z-index:-251831296;visibility:visible;mso-wrap-style:square;mso-wrap-distance-left:9pt;mso-wrap-distance-top:0;mso-wrap-distance-right:9pt;mso-wrap-distance-bottom:0;mso-position-horizontal:absolute;mso-position-horizontal-relative:text;mso-position-vertical:absolute;mso-position-vertical-relative:text" from="453.45pt,31.1pt" to="458.3pt,3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" o:allowincell="f" filled="t" strokeweight="1.07pt">
                <v:stroke joinstyle="miter"/>
                <o:lock v:ext="edit" shapetype="f"/>
              </v:line>
            </w:pict>
          </mc:Fallback>
        </mc:AlternateContent>
      </w:r>
    </w:p>
    <w:p w14:paraId="2F59547D" w14:textId="77777777" w:rsidR="004B413C" w:rsidRDefault="004B413C">
      <w:pPr>
        <w:spacing w:line="200" w:lineRule="exact"/>
        <w:rPr>
          <w:sz w:val="20"/>
          <w:szCs w:val="20"/>
        </w:rPr>
      </w:pPr>
    </w:p>
    <w:p w14:paraId="110B0B2A" w14:textId="77777777" w:rsidR="004B413C" w:rsidRDefault="004B413C">
      <w:pPr>
        <w:spacing w:line="200" w:lineRule="exact"/>
        <w:rPr>
          <w:sz w:val="20"/>
          <w:szCs w:val="20"/>
        </w:rPr>
      </w:pPr>
    </w:p>
    <w:p w14:paraId="6FB8163C" w14:textId="77777777" w:rsidR="004B413C" w:rsidRDefault="004B413C">
      <w:pPr>
        <w:spacing w:line="211" w:lineRule="exact"/>
        <w:rPr>
          <w:sz w:val="20"/>
          <w:szCs w:val="20"/>
        </w:rPr>
      </w:pPr>
    </w:p>
    <w:p w14:paraId="0439DCAF" w14:textId="77777777" w:rsidR="004B413C" w:rsidRDefault="00EC2FEA">
      <w:pPr>
        <w:ind w:left="4430"/>
        <w:rPr>
          <w:sz w:val="20"/>
          <w:szCs w:val="20"/>
        </w:rPr>
      </w:pPr>
      <w:r>
        <w:rPr>
          <w:rFonts w:ascii="Arial" w:eastAsia="Arial" w:hAnsi="Arial" w:cs="Arial"/>
        </w:rPr>
        <w:t>Abundance</w:t>
      </w:r>
    </w:p>
    <w:p w14:paraId="3AD3D3CE" w14:textId="77777777" w:rsidR="004B413C" w:rsidRDefault="004B413C">
      <w:pPr>
        <w:spacing w:line="324" w:lineRule="exact"/>
        <w:rPr>
          <w:sz w:val="20"/>
          <w:szCs w:val="20"/>
        </w:rPr>
      </w:pPr>
    </w:p>
    <w:p w14:paraId="6B716272" w14:textId="77777777" w:rsidR="004B413C" w:rsidRDefault="00EC2FEA">
      <w:pPr>
        <w:ind w:left="710"/>
        <w:rPr>
          <w:sz w:val="20"/>
          <w:szCs w:val="20"/>
        </w:rPr>
      </w:pPr>
      <w:r>
        <w:rPr>
          <w:rFonts w:ascii="Arial" w:eastAsia="Arial" w:hAnsi="Arial" w:cs="Arial"/>
          <w:sz w:val="19"/>
          <w:szCs w:val="19"/>
        </w:rPr>
        <w:t>Figure 18: Cover abundances for each aquatic macroinvertebrate familiy at Loch McNess.</w:t>
      </w:r>
    </w:p>
    <w:p w14:paraId="77DA9CBB" w14:textId="77777777" w:rsidR="004B413C" w:rsidRDefault="004B413C">
      <w:pPr>
        <w:sectPr w:rsidR="004B413C">
          <w:pgSz w:w="15840" w:h="12240" w:orient="landscape"/>
          <w:pgMar w:top="1440" w:right="1440" w:bottom="1440" w:left="927" w:header="0" w:footer="0" w:gutter="0"/>
          <w:cols w:num="2" w:space="720" w:equalWidth="0">
            <w:col w:w="1643" w:space="720"/>
            <w:col w:w="11110"/>
          </w:cols>
        </w:sectPr>
      </w:pPr>
    </w:p>
    <w:p w14:paraId="18BBB2BD" w14:textId="77777777" w:rsidR="004B413C" w:rsidRDefault="00EC2FEA">
      <w:pPr>
        <w:spacing w:line="275" w:lineRule="auto"/>
        <w:ind w:left="1800" w:right="1800" w:hanging="6"/>
        <w:jc w:val="both"/>
        <w:rPr>
          <w:sz w:val="20"/>
          <w:szCs w:val="20"/>
        </w:rPr>
      </w:pPr>
      <w:bookmarkStart w:id="71" w:name="page35"/>
      <w:bookmarkEnd w:id="71"/>
      <w:commentRangeStart w:id="72"/>
      <w:r>
        <w:rPr>
          <w:rFonts w:ascii="Arial" w:eastAsia="Arial" w:hAnsi="Arial" w:cs="Arial"/>
          <w:sz w:val="20"/>
          <w:szCs w:val="20"/>
        </w:rPr>
        <w:lastRenderedPageBreak/>
        <w:t xml:space="preserve">Table 5: Ecological consequences of revised thresholds in terms of compliance of stated site values and site management objectives at Loch </w:t>
      </w:r>
      <w:proofErr w:type="spellStart"/>
      <w:r>
        <w:rPr>
          <w:rFonts w:ascii="Arial" w:eastAsia="Arial" w:hAnsi="Arial" w:cs="Arial"/>
          <w:sz w:val="20"/>
          <w:szCs w:val="20"/>
        </w:rPr>
        <w:t>McNess</w:t>
      </w:r>
      <w:proofErr w:type="spellEnd"/>
      <w:r>
        <w:rPr>
          <w:rFonts w:ascii="Arial" w:eastAsia="Arial" w:hAnsi="Arial" w:cs="Arial"/>
          <w:sz w:val="20"/>
          <w:szCs w:val="20"/>
        </w:rPr>
        <w:t>.</w:t>
      </w:r>
      <w:commentRangeEnd w:id="72"/>
      <w:r w:rsidR="0067610C">
        <w:rPr>
          <w:rStyle w:val="CommentReference"/>
        </w:rPr>
        <w:commentReference w:id="72"/>
      </w:r>
    </w:p>
    <w:p w14:paraId="73C4B96D" w14:textId="77777777" w:rsidR="004B413C" w:rsidRDefault="004B413C">
      <w:pPr>
        <w:spacing w:line="116" w:lineRule="exact"/>
        <w:rPr>
          <w:sz w:val="20"/>
          <w:szCs w:val="20"/>
        </w:rPr>
      </w:pPr>
    </w:p>
    <w:tbl>
      <w:tblPr>
        <w:tblW w:w="0" w:type="auto"/>
        <w:tblInd w:w="160" w:type="dxa"/>
        <w:tblLayout w:type="fixed"/>
        <w:tblCellMar>
          <w:left w:w="0" w:type="dxa"/>
          <w:right w:w="0" w:type="dxa"/>
        </w:tblCellMar>
        <w:tblLook w:val="04A0" w:firstRow="1" w:lastRow="0" w:firstColumn="1" w:lastColumn="0" w:noHBand="0" w:noVBand="1"/>
      </w:tblPr>
      <w:tblGrid>
        <w:gridCol w:w="20"/>
        <w:gridCol w:w="3460"/>
        <w:gridCol w:w="3240"/>
        <w:gridCol w:w="2300"/>
        <w:gridCol w:w="20"/>
      </w:tblGrid>
      <w:tr w:rsidR="004B413C" w14:paraId="372F4156" w14:textId="77777777">
        <w:trPr>
          <w:trHeight w:val="239"/>
        </w:trPr>
        <w:tc>
          <w:tcPr>
            <w:tcW w:w="20" w:type="dxa"/>
            <w:vAlign w:val="bottom"/>
          </w:tcPr>
          <w:p w14:paraId="5D0A7059" w14:textId="77777777" w:rsidR="004B413C" w:rsidRDefault="004B413C">
            <w:pPr>
              <w:rPr>
                <w:sz w:val="20"/>
                <w:szCs w:val="20"/>
              </w:rPr>
            </w:pPr>
          </w:p>
        </w:tc>
        <w:tc>
          <w:tcPr>
            <w:tcW w:w="3460" w:type="dxa"/>
            <w:tcBorders>
              <w:top w:val="single" w:sz="8" w:space="0" w:color="auto"/>
            </w:tcBorders>
            <w:vAlign w:val="bottom"/>
          </w:tcPr>
          <w:p w14:paraId="7484F9F2" w14:textId="77777777" w:rsidR="004B413C" w:rsidRDefault="004B413C">
            <w:pPr>
              <w:rPr>
                <w:sz w:val="20"/>
                <w:szCs w:val="20"/>
              </w:rPr>
            </w:pPr>
          </w:p>
        </w:tc>
        <w:tc>
          <w:tcPr>
            <w:tcW w:w="3240" w:type="dxa"/>
            <w:tcBorders>
              <w:top w:val="single" w:sz="8" w:space="0" w:color="auto"/>
            </w:tcBorders>
            <w:vAlign w:val="bottom"/>
          </w:tcPr>
          <w:p w14:paraId="2C759D2B" w14:textId="77777777" w:rsidR="004B413C" w:rsidRDefault="00EC2FEA">
            <w:pPr>
              <w:ind w:left="160"/>
              <w:rPr>
                <w:sz w:val="20"/>
                <w:szCs w:val="20"/>
              </w:rPr>
            </w:pPr>
            <w:r>
              <w:rPr>
                <w:rFonts w:ascii="Arial" w:eastAsia="Arial" w:hAnsi="Arial" w:cs="Arial"/>
                <w:sz w:val="20"/>
                <w:szCs w:val="20"/>
              </w:rPr>
              <w:t>Likely eﬀect of 2030 revised</w:t>
            </w:r>
          </w:p>
        </w:tc>
        <w:tc>
          <w:tcPr>
            <w:tcW w:w="2300" w:type="dxa"/>
            <w:tcBorders>
              <w:top w:val="single" w:sz="8" w:space="0" w:color="auto"/>
            </w:tcBorders>
            <w:vAlign w:val="bottom"/>
          </w:tcPr>
          <w:p w14:paraId="371B55F6" w14:textId="77777777" w:rsidR="004B413C" w:rsidRDefault="004B413C">
            <w:pPr>
              <w:rPr>
                <w:sz w:val="20"/>
                <w:szCs w:val="20"/>
              </w:rPr>
            </w:pPr>
          </w:p>
        </w:tc>
        <w:tc>
          <w:tcPr>
            <w:tcW w:w="0" w:type="dxa"/>
            <w:vAlign w:val="bottom"/>
          </w:tcPr>
          <w:p w14:paraId="2EBD81F4" w14:textId="77777777" w:rsidR="004B413C" w:rsidRDefault="004B413C">
            <w:pPr>
              <w:rPr>
                <w:sz w:val="1"/>
                <w:szCs w:val="1"/>
              </w:rPr>
            </w:pPr>
          </w:p>
        </w:tc>
      </w:tr>
      <w:tr w:rsidR="004B413C" w14:paraId="10561A3F" w14:textId="77777777">
        <w:trPr>
          <w:trHeight w:val="281"/>
        </w:trPr>
        <w:tc>
          <w:tcPr>
            <w:tcW w:w="20" w:type="dxa"/>
            <w:vAlign w:val="bottom"/>
          </w:tcPr>
          <w:p w14:paraId="2AEA55F6" w14:textId="77777777" w:rsidR="004B413C" w:rsidRDefault="004B413C">
            <w:pPr>
              <w:rPr>
                <w:sz w:val="24"/>
                <w:szCs w:val="24"/>
              </w:rPr>
            </w:pPr>
          </w:p>
        </w:tc>
        <w:tc>
          <w:tcPr>
            <w:tcW w:w="3460" w:type="dxa"/>
            <w:vAlign w:val="bottom"/>
          </w:tcPr>
          <w:p w14:paraId="7AF09069" w14:textId="77777777" w:rsidR="004B413C" w:rsidRDefault="004B413C">
            <w:pPr>
              <w:rPr>
                <w:sz w:val="24"/>
                <w:szCs w:val="24"/>
              </w:rPr>
            </w:pPr>
          </w:p>
        </w:tc>
        <w:tc>
          <w:tcPr>
            <w:tcW w:w="3240" w:type="dxa"/>
            <w:vAlign w:val="bottom"/>
          </w:tcPr>
          <w:p w14:paraId="79E1085F" w14:textId="77777777" w:rsidR="004B413C" w:rsidRDefault="00EC2FEA">
            <w:pPr>
              <w:ind w:left="160"/>
              <w:rPr>
                <w:sz w:val="20"/>
                <w:szCs w:val="20"/>
              </w:rPr>
            </w:pPr>
            <w:r>
              <w:rPr>
                <w:rFonts w:ascii="Arial" w:eastAsia="Arial" w:hAnsi="Arial" w:cs="Arial"/>
                <w:sz w:val="20"/>
                <w:szCs w:val="20"/>
              </w:rPr>
              <w:t>thresholds</w:t>
            </w:r>
          </w:p>
        </w:tc>
        <w:tc>
          <w:tcPr>
            <w:tcW w:w="2300" w:type="dxa"/>
            <w:vAlign w:val="bottom"/>
          </w:tcPr>
          <w:p w14:paraId="490B2B02" w14:textId="77777777" w:rsidR="004B413C" w:rsidRDefault="00EC2FEA">
            <w:pPr>
              <w:ind w:left="140"/>
              <w:jc w:val="center"/>
              <w:rPr>
                <w:sz w:val="20"/>
                <w:szCs w:val="20"/>
              </w:rPr>
            </w:pPr>
            <w:r>
              <w:rPr>
                <w:rFonts w:ascii="Arial" w:eastAsia="Arial" w:hAnsi="Arial" w:cs="Arial"/>
                <w:w w:val="98"/>
                <w:sz w:val="20"/>
                <w:szCs w:val="20"/>
              </w:rPr>
              <w:t>Future Compliance</w:t>
            </w:r>
          </w:p>
        </w:tc>
        <w:tc>
          <w:tcPr>
            <w:tcW w:w="0" w:type="dxa"/>
            <w:vAlign w:val="bottom"/>
          </w:tcPr>
          <w:p w14:paraId="4C7DC75D" w14:textId="77777777" w:rsidR="004B413C" w:rsidRDefault="004B413C">
            <w:pPr>
              <w:rPr>
                <w:sz w:val="1"/>
                <w:szCs w:val="1"/>
              </w:rPr>
            </w:pPr>
          </w:p>
        </w:tc>
      </w:tr>
      <w:tr w:rsidR="004B413C" w14:paraId="0EE8271E" w14:textId="77777777">
        <w:trPr>
          <w:trHeight w:val="50"/>
        </w:trPr>
        <w:tc>
          <w:tcPr>
            <w:tcW w:w="3480" w:type="dxa"/>
            <w:gridSpan w:val="2"/>
            <w:vAlign w:val="bottom"/>
          </w:tcPr>
          <w:p w14:paraId="5239A619" w14:textId="77777777" w:rsidR="004B413C" w:rsidRDefault="004B413C">
            <w:pPr>
              <w:rPr>
                <w:sz w:val="4"/>
                <w:szCs w:val="4"/>
              </w:rPr>
            </w:pPr>
          </w:p>
        </w:tc>
        <w:tc>
          <w:tcPr>
            <w:tcW w:w="3240" w:type="dxa"/>
            <w:vAlign w:val="bottom"/>
          </w:tcPr>
          <w:p w14:paraId="08A5E44D" w14:textId="77777777" w:rsidR="004B413C" w:rsidRDefault="004B413C">
            <w:pPr>
              <w:rPr>
                <w:sz w:val="4"/>
                <w:szCs w:val="4"/>
              </w:rPr>
            </w:pPr>
          </w:p>
        </w:tc>
        <w:tc>
          <w:tcPr>
            <w:tcW w:w="2300" w:type="dxa"/>
            <w:vAlign w:val="bottom"/>
          </w:tcPr>
          <w:p w14:paraId="5F3421EE" w14:textId="77777777" w:rsidR="004B413C" w:rsidRDefault="004B413C">
            <w:pPr>
              <w:rPr>
                <w:sz w:val="4"/>
                <w:szCs w:val="4"/>
              </w:rPr>
            </w:pPr>
          </w:p>
        </w:tc>
        <w:tc>
          <w:tcPr>
            <w:tcW w:w="0" w:type="dxa"/>
            <w:vAlign w:val="bottom"/>
          </w:tcPr>
          <w:p w14:paraId="6E069DFF" w14:textId="77777777" w:rsidR="004B413C" w:rsidRDefault="004B413C">
            <w:pPr>
              <w:rPr>
                <w:sz w:val="1"/>
                <w:szCs w:val="1"/>
              </w:rPr>
            </w:pPr>
          </w:p>
        </w:tc>
      </w:tr>
      <w:tr w:rsidR="004B413C" w14:paraId="72BF43EA" w14:textId="77777777">
        <w:trPr>
          <w:trHeight w:val="228"/>
        </w:trPr>
        <w:tc>
          <w:tcPr>
            <w:tcW w:w="20" w:type="dxa"/>
            <w:vAlign w:val="bottom"/>
          </w:tcPr>
          <w:p w14:paraId="7B315787" w14:textId="77777777" w:rsidR="004B413C" w:rsidRDefault="004B413C">
            <w:pPr>
              <w:rPr>
                <w:sz w:val="19"/>
                <w:szCs w:val="19"/>
              </w:rPr>
            </w:pPr>
          </w:p>
        </w:tc>
        <w:tc>
          <w:tcPr>
            <w:tcW w:w="3460" w:type="dxa"/>
            <w:tcBorders>
              <w:top w:val="single" w:sz="8" w:space="0" w:color="auto"/>
            </w:tcBorders>
            <w:vAlign w:val="bottom"/>
          </w:tcPr>
          <w:p w14:paraId="2EF7C7A3" w14:textId="77777777" w:rsidR="004B413C" w:rsidRDefault="00EC2FEA">
            <w:pPr>
              <w:spacing w:line="228" w:lineRule="exact"/>
              <w:rPr>
                <w:sz w:val="20"/>
                <w:szCs w:val="20"/>
              </w:rPr>
            </w:pPr>
            <w:r>
              <w:rPr>
                <w:rFonts w:ascii="Arial" w:eastAsia="Arial" w:hAnsi="Arial" w:cs="Arial"/>
                <w:b/>
                <w:bCs/>
                <w:sz w:val="20"/>
                <w:szCs w:val="20"/>
              </w:rPr>
              <w:t>Site values</w:t>
            </w:r>
          </w:p>
        </w:tc>
        <w:tc>
          <w:tcPr>
            <w:tcW w:w="3240" w:type="dxa"/>
            <w:tcBorders>
              <w:top w:val="single" w:sz="8" w:space="0" w:color="auto"/>
            </w:tcBorders>
            <w:vAlign w:val="bottom"/>
          </w:tcPr>
          <w:p w14:paraId="72B279C6" w14:textId="77777777" w:rsidR="004B413C" w:rsidRDefault="004B413C">
            <w:pPr>
              <w:rPr>
                <w:sz w:val="19"/>
                <w:szCs w:val="19"/>
              </w:rPr>
            </w:pPr>
          </w:p>
        </w:tc>
        <w:tc>
          <w:tcPr>
            <w:tcW w:w="2300" w:type="dxa"/>
            <w:tcBorders>
              <w:top w:val="single" w:sz="8" w:space="0" w:color="auto"/>
            </w:tcBorders>
            <w:vAlign w:val="bottom"/>
          </w:tcPr>
          <w:p w14:paraId="43F69EA9" w14:textId="77777777" w:rsidR="004B413C" w:rsidRDefault="004B413C">
            <w:pPr>
              <w:rPr>
                <w:sz w:val="19"/>
                <w:szCs w:val="19"/>
              </w:rPr>
            </w:pPr>
          </w:p>
        </w:tc>
        <w:tc>
          <w:tcPr>
            <w:tcW w:w="0" w:type="dxa"/>
            <w:vAlign w:val="bottom"/>
          </w:tcPr>
          <w:p w14:paraId="67318B70" w14:textId="77777777" w:rsidR="004B413C" w:rsidRDefault="004B413C">
            <w:pPr>
              <w:rPr>
                <w:sz w:val="1"/>
                <w:szCs w:val="1"/>
              </w:rPr>
            </w:pPr>
          </w:p>
        </w:tc>
      </w:tr>
      <w:tr w:rsidR="004B413C" w14:paraId="5855693E" w14:textId="77777777">
        <w:trPr>
          <w:trHeight w:val="239"/>
        </w:trPr>
        <w:tc>
          <w:tcPr>
            <w:tcW w:w="3480" w:type="dxa"/>
            <w:gridSpan w:val="2"/>
            <w:vAlign w:val="bottom"/>
          </w:tcPr>
          <w:p w14:paraId="2E9D6E5B" w14:textId="77777777" w:rsidR="004B413C" w:rsidRDefault="00EC2FEA">
            <w:pPr>
              <w:rPr>
                <w:sz w:val="20"/>
                <w:szCs w:val="20"/>
              </w:rPr>
            </w:pPr>
            <w:r>
              <w:rPr>
                <w:rFonts w:ascii="Arial" w:eastAsia="Arial" w:hAnsi="Arial" w:cs="Arial"/>
                <w:sz w:val="20"/>
                <w:szCs w:val="20"/>
              </w:rPr>
              <w:t>* Undisturbed wetland</w:t>
            </w:r>
          </w:p>
        </w:tc>
        <w:tc>
          <w:tcPr>
            <w:tcW w:w="3240" w:type="dxa"/>
            <w:vAlign w:val="bottom"/>
          </w:tcPr>
          <w:p w14:paraId="689F66C2" w14:textId="77777777" w:rsidR="004B413C" w:rsidRDefault="00EC2FEA">
            <w:pPr>
              <w:ind w:left="160"/>
              <w:rPr>
                <w:sz w:val="20"/>
                <w:szCs w:val="20"/>
              </w:rPr>
            </w:pPr>
            <w:r>
              <w:rPr>
                <w:rFonts w:ascii="Arial" w:eastAsia="Arial" w:hAnsi="Arial" w:cs="Arial"/>
                <w:sz w:val="20"/>
                <w:szCs w:val="20"/>
              </w:rPr>
              <w:t>Sustained low water levels will</w:t>
            </w:r>
          </w:p>
        </w:tc>
        <w:tc>
          <w:tcPr>
            <w:tcW w:w="2300" w:type="dxa"/>
            <w:vAlign w:val="bottom"/>
          </w:tcPr>
          <w:p w14:paraId="4636082D" w14:textId="77777777" w:rsidR="004B413C" w:rsidRDefault="00EC2FEA">
            <w:pPr>
              <w:ind w:left="140"/>
              <w:jc w:val="center"/>
              <w:rPr>
                <w:sz w:val="20"/>
                <w:szCs w:val="20"/>
              </w:rPr>
            </w:pPr>
            <w:r>
              <w:rPr>
                <w:rFonts w:ascii="Arial" w:eastAsia="Arial" w:hAnsi="Arial" w:cs="Arial"/>
                <w:sz w:val="20"/>
                <w:szCs w:val="20"/>
              </w:rPr>
              <w:t>No</w:t>
            </w:r>
          </w:p>
        </w:tc>
        <w:tc>
          <w:tcPr>
            <w:tcW w:w="0" w:type="dxa"/>
            <w:vAlign w:val="bottom"/>
          </w:tcPr>
          <w:p w14:paraId="21E48F2D" w14:textId="77777777" w:rsidR="004B413C" w:rsidRDefault="004B413C">
            <w:pPr>
              <w:rPr>
                <w:sz w:val="1"/>
                <w:szCs w:val="1"/>
              </w:rPr>
            </w:pPr>
          </w:p>
        </w:tc>
      </w:tr>
      <w:tr w:rsidR="004B413C" w14:paraId="7FC30400" w14:textId="77777777">
        <w:trPr>
          <w:trHeight w:val="239"/>
        </w:trPr>
        <w:tc>
          <w:tcPr>
            <w:tcW w:w="20" w:type="dxa"/>
            <w:vAlign w:val="bottom"/>
          </w:tcPr>
          <w:p w14:paraId="5FB35CB1" w14:textId="77777777" w:rsidR="004B413C" w:rsidRDefault="004B413C">
            <w:pPr>
              <w:rPr>
                <w:sz w:val="20"/>
                <w:szCs w:val="20"/>
              </w:rPr>
            </w:pPr>
          </w:p>
        </w:tc>
        <w:tc>
          <w:tcPr>
            <w:tcW w:w="3460" w:type="dxa"/>
            <w:vAlign w:val="bottom"/>
          </w:tcPr>
          <w:p w14:paraId="7EF7E516" w14:textId="77777777" w:rsidR="004B413C" w:rsidRDefault="004B413C">
            <w:pPr>
              <w:rPr>
                <w:sz w:val="20"/>
                <w:szCs w:val="20"/>
              </w:rPr>
            </w:pPr>
          </w:p>
        </w:tc>
        <w:tc>
          <w:tcPr>
            <w:tcW w:w="3240" w:type="dxa"/>
            <w:vAlign w:val="bottom"/>
          </w:tcPr>
          <w:p w14:paraId="071C87B0" w14:textId="77777777" w:rsidR="004B413C" w:rsidRDefault="00EC2FEA">
            <w:pPr>
              <w:ind w:left="160"/>
              <w:rPr>
                <w:sz w:val="20"/>
                <w:szCs w:val="20"/>
              </w:rPr>
            </w:pPr>
            <w:r>
              <w:rPr>
                <w:rFonts w:ascii="Arial" w:eastAsia="Arial" w:hAnsi="Arial" w:cs="Arial"/>
                <w:sz w:val="20"/>
                <w:szCs w:val="20"/>
              </w:rPr>
              <w:t>continue to cause a shift in</w:t>
            </w:r>
          </w:p>
        </w:tc>
        <w:tc>
          <w:tcPr>
            <w:tcW w:w="2300" w:type="dxa"/>
            <w:vAlign w:val="bottom"/>
          </w:tcPr>
          <w:p w14:paraId="6C8E26CE" w14:textId="77777777" w:rsidR="004B413C" w:rsidRDefault="004B413C">
            <w:pPr>
              <w:rPr>
                <w:sz w:val="20"/>
                <w:szCs w:val="20"/>
              </w:rPr>
            </w:pPr>
          </w:p>
        </w:tc>
        <w:tc>
          <w:tcPr>
            <w:tcW w:w="0" w:type="dxa"/>
            <w:vAlign w:val="bottom"/>
          </w:tcPr>
          <w:p w14:paraId="24738BB2" w14:textId="77777777" w:rsidR="004B413C" w:rsidRDefault="004B413C">
            <w:pPr>
              <w:rPr>
                <w:sz w:val="1"/>
                <w:szCs w:val="1"/>
              </w:rPr>
            </w:pPr>
          </w:p>
        </w:tc>
      </w:tr>
      <w:tr w:rsidR="004B413C" w14:paraId="28829999" w14:textId="77777777">
        <w:trPr>
          <w:trHeight w:val="281"/>
        </w:trPr>
        <w:tc>
          <w:tcPr>
            <w:tcW w:w="3480" w:type="dxa"/>
            <w:gridSpan w:val="2"/>
            <w:vMerge w:val="restart"/>
            <w:vAlign w:val="bottom"/>
          </w:tcPr>
          <w:p w14:paraId="777D7A1E" w14:textId="77777777" w:rsidR="004B413C" w:rsidRDefault="00EC2FEA">
            <w:pPr>
              <w:rPr>
                <w:sz w:val="20"/>
                <w:szCs w:val="20"/>
              </w:rPr>
            </w:pPr>
            <w:r>
              <w:rPr>
                <w:rFonts w:ascii="Arial" w:eastAsia="Arial" w:hAnsi="Arial" w:cs="Arial"/>
                <w:sz w:val="20"/>
                <w:szCs w:val="20"/>
              </w:rPr>
              <w:t>* Unusual hydrologic regime</w:t>
            </w:r>
          </w:p>
        </w:tc>
        <w:tc>
          <w:tcPr>
            <w:tcW w:w="3240" w:type="dxa"/>
            <w:vAlign w:val="bottom"/>
          </w:tcPr>
          <w:p w14:paraId="23C2D67F" w14:textId="77777777" w:rsidR="004B413C" w:rsidRDefault="00EC2FEA">
            <w:pPr>
              <w:ind w:left="140"/>
              <w:rPr>
                <w:sz w:val="20"/>
                <w:szCs w:val="20"/>
              </w:rPr>
            </w:pPr>
            <w:r>
              <w:rPr>
                <w:rFonts w:ascii="Arial" w:eastAsia="Arial" w:hAnsi="Arial" w:cs="Arial"/>
                <w:sz w:val="20"/>
                <w:szCs w:val="20"/>
              </w:rPr>
              <w:t>vegetation composition</w:t>
            </w:r>
          </w:p>
        </w:tc>
        <w:tc>
          <w:tcPr>
            <w:tcW w:w="2300" w:type="dxa"/>
            <w:vAlign w:val="bottom"/>
          </w:tcPr>
          <w:p w14:paraId="04AB9AE2" w14:textId="77777777" w:rsidR="004B413C" w:rsidRDefault="004B413C">
            <w:pPr>
              <w:rPr>
                <w:sz w:val="24"/>
                <w:szCs w:val="24"/>
              </w:rPr>
            </w:pPr>
          </w:p>
        </w:tc>
        <w:tc>
          <w:tcPr>
            <w:tcW w:w="0" w:type="dxa"/>
            <w:vAlign w:val="bottom"/>
          </w:tcPr>
          <w:p w14:paraId="46619449" w14:textId="77777777" w:rsidR="004B413C" w:rsidRDefault="004B413C">
            <w:pPr>
              <w:rPr>
                <w:sz w:val="1"/>
                <w:szCs w:val="1"/>
              </w:rPr>
            </w:pPr>
          </w:p>
        </w:tc>
      </w:tr>
      <w:tr w:rsidR="004B413C" w14:paraId="49388424" w14:textId="77777777">
        <w:trPr>
          <w:trHeight w:val="198"/>
        </w:trPr>
        <w:tc>
          <w:tcPr>
            <w:tcW w:w="3480" w:type="dxa"/>
            <w:gridSpan w:val="2"/>
            <w:vMerge/>
            <w:vAlign w:val="bottom"/>
          </w:tcPr>
          <w:p w14:paraId="354B5DB2" w14:textId="77777777" w:rsidR="004B413C" w:rsidRDefault="004B413C">
            <w:pPr>
              <w:rPr>
                <w:sz w:val="17"/>
                <w:szCs w:val="17"/>
              </w:rPr>
            </w:pPr>
          </w:p>
        </w:tc>
        <w:tc>
          <w:tcPr>
            <w:tcW w:w="3240" w:type="dxa"/>
            <w:vAlign w:val="bottom"/>
          </w:tcPr>
          <w:p w14:paraId="27564AB6" w14:textId="77777777" w:rsidR="004B413C" w:rsidRDefault="004B413C">
            <w:pPr>
              <w:rPr>
                <w:sz w:val="17"/>
                <w:szCs w:val="17"/>
              </w:rPr>
            </w:pPr>
          </w:p>
        </w:tc>
        <w:tc>
          <w:tcPr>
            <w:tcW w:w="2300" w:type="dxa"/>
            <w:vAlign w:val="bottom"/>
          </w:tcPr>
          <w:p w14:paraId="347CE1D0" w14:textId="77777777" w:rsidR="004B413C" w:rsidRDefault="004B413C">
            <w:pPr>
              <w:rPr>
                <w:sz w:val="17"/>
                <w:szCs w:val="17"/>
              </w:rPr>
            </w:pPr>
          </w:p>
        </w:tc>
        <w:tc>
          <w:tcPr>
            <w:tcW w:w="0" w:type="dxa"/>
            <w:vAlign w:val="bottom"/>
          </w:tcPr>
          <w:p w14:paraId="35EFBD28" w14:textId="77777777" w:rsidR="004B413C" w:rsidRDefault="004B413C">
            <w:pPr>
              <w:rPr>
                <w:sz w:val="1"/>
                <w:szCs w:val="1"/>
              </w:rPr>
            </w:pPr>
          </w:p>
        </w:tc>
      </w:tr>
      <w:tr w:rsidR="004B413C" w14:paraId="2A07297E" w14:textId="77777777">
        <w:trPr>
          <w:trHeight w:val="239"/>
        </w:trPr>
        <w:tc>
          <w:tcPr>
            <w:tcW w:w="3480" w:type="dxa"/>
            <w:gridSpan w:val="2"/>
            <w:vAlign w:val="bottom"/>
          </w:tcPr>
          <w:p w14:paraId="18324667" w14:textId="77777777" w:rsidR="004B413C" w:rsidRDefault="00EC2FEA">
            <w:pPr>
              <w:rPr>
                <w:sz w:val="20"/>
                <w:szCs w:val="20"/>
              </w:rPr>
            </w:pPr>
            <w:r>
              <w:rPr>
                <w:rFonts w:ascii="Arial" w:eastAsia="Arial" w:hAnsi="Arial" w:cs="Arial"/>
                <w:sz w:val="20"/>
                <w:szCs w:val="20"/>
              </w:rPr>
              <w:t>* Rich aquatic fauna</w:t>
            </w:r>
          </w:p>
        </w:tc>
        <w:tc>
          <w:tcPr>
            <w:tcW w:w="3240" w:type="dxa"/>
            <w:vAlign w:val="bottom"/>
          </w:tcPr>
          <w:p w14:paraId="5BC3916B" w14:textId="77777777" w:rsidR="004B413C" w:rsidRDefault="004B413C">
            <w:pPr>
              <w:rPr>
                <w:sz w:val="20"/>
                <w:szCs w:val="20"/>
              </w:rPr>
            </w:pPr>
          </w:p>
        </w:tc>
        <w:tc>
          <w:tcPr>
            <w:tcW w:w="2300" w:type="dxa"/>
            <w:vAlign w:val="bottom"/>
          </w:tcPr>
          <w:p w14:paraId="78AE91F4" w14:textId="77777777" w:rsidR="004B413C" w:rsidRDefault="00EC2FEA">
            <w:pPr>
              <w:ind w:left="140"/>
              <w:jc w:val="center"/>
              <w:rPr>
                <w:sz w:val="20"/>
                <w:szCs w:val="20"/>
              </w:rPr>
            </w:pPr>
            <w:r>
              <w:rPr>
                <w:rFonts w:ascii="Arial" w:eastAsia="Arial" w:hAnsi="Arial" w:cs="Arial"/>
                <w:sz w:val="20"/>
                <w:szCs w:val="20"/>
              </w:rPr>
              <w:t>No</w:t>
            </w:r>
          </w:p>
        </w:tc>
        <w:tc>
          <w:tcPr>
            <w:tcW w:w="0" w:type="dxa"/>
            <w:vAlign w:val="bottom"/>
          </w:tcPr>
          <w:p w14:paraId="5C2246E8" w14:textId="77777777" w:rsidR="004B413C" w:rsidRDefault="004B413C">
            <w:pPr>
              <w:rPr>
                <w:sz w:val="1"/>
                <w:szCs w:val="1"/>
              </w:rPr>
            </w:pPr>
          </w:p>
        </w:tc>
      </w:tr>
      <w:tr w:rsidR="004B413C" w14:paraId="59B7CEEB" w14:textId="77777777">
        <w:trPr>
          <w:trHeight w:val="239"/>
        </w:trPr>
        <w:tc>
          <w:tcPr>
            <w:tcW w:w="3480" w:type="dxa"/>
            <w:gridSpan w:val="2"/>
            <w:vAlign w:val="bottom"/>
          </w:tcPr>
          <w:p w14:paraId="6FCFA03C" w14:textId="77777777" w:rsidR="004B413C" w:rsidRDefault="00EC2FEA">
            <w:pPr>
              <w:rPr>
                <w:sz w:val="20"/>
                <w:szCs w:val="20"/>
              </w:rPr>
            </w:pPr>
            <w:r>
              <w:rPr>
                <w:rFonts w:ascii="Arial" w:eastAsia="Arial" w:hAnsi="Arial" w:cs="Arial"/>
                <w:sz w:val="20"/>
                <w:szCs w:val="20"/>
              </w:rPr>
              <w:t>* Vegetation largely intact, provides a</w:t>
            </w:r>
          </w:p>
        </w:tc>
        <w:tc>
          <w:tcPr>
            <w:tcW w:w="3240" w:type="dxa"/>
            <w:vAlign w:val="bottom"/>
          </w:tcPr>
          <w:p w14:paraId="0B43195B" w14:textId="77777777" w:rsidR="004B413C" w:rsidRDefault="004B413C">
            <w:pPr>
              <w:rPr>
                <w:sz w:val="20"/>
                <w:szCs w:val="20"/>
              </w:rPr>
            </w:pPr>
          </w:p>
        </w:tc>
        <w:tc>
          <w:tcPr>
            <w:tcW w:w="2300" w:type="dxa"/>
            <w:vAlign w:val="bottom"/>
          </w:tcPr>
          <w:p w14:paraId="28307FC4" w14:textId="77777777" w:rsidR="004B413C" w:rsidRDefault="00EC2FEA">
            <w:pPr>
              <w:ind w:left="140"/>
              <w:jc w:val="center"/>
              <w:rPr>
                <w:sz w:val="20"/>
                <w:szCs w:val="20"/>
              </w:rPr>
            </w:pPr>
            <w:r>
              <w:rPr>
                <w:rFonts w:ascii="Arial" w:eastAsia="Arial" w:hAnsi="Arial" w:cs="Arial"/>
                <w:sz w:val="20"/>
                <w:szCs w:val="20"/>
              </w:rPr>
              <w:t>No</w:t>
            </w:r>
          </w:p>
        </w:tc>
        <w:tc>
          <w:tcPr>
            <w:tcW w:w="0" w:type="dxa"/>
            <w:vAlign w:val="bottom"/>
          </w:tcPr>
          <w:p w14:paraId="67A25585" w14:textId="77777777" w:rsidR="004B413C" w:rsidRDefault="004B413C">
            <w:pPr>
              <w:rPr>
                <w:sz w:val="1"/>
                <w:szCs w:val="1"/>
              </w:rPr>
            </w:pPr>
          </w:p>
        </w:tc>
      </w:tr>
      <w:tr w:rsidR="004B413C" w14:paraId="6569F1A4" w14:textId="77777777">
        <w:trPr>
          <w:trHeight w:val="239"/>
        </w:trPr>
        <w:tc>
          <w:tcPr>
            <w:tcW w:w="3480" w:type="dxa"/>
            <w:gridSpan w:val="2"/>
            <w:vAlign w:val="bottom"/>
          </w:tcPr>
          <w:p w14:paraId="7B89F405" w14:textId="77777777" w:rsidR="004B413C" w:rsidRDefault="00EC2FEA">
            <w:pPr>
              <w:ind w:left="20"/>
              <w:rPr>
                <w:sz w:val="20"/>
                <w:szCs w:val="20"/>
              </w:rPr>
            </w:pPr>
            <w:r>
              <w:rPr>
                <w:rFonts w:ascii="Arial" w:eastAsia="Arial" w:hAnsi="Arial" w:cs="Arial"/>
                <w:sz w:val="20"/>
                <w:szCs w:val="20"/>
              </w:rPr>
              <w:t>range of habitat types</w:t>
            </w:r>
          </w:p>
        </w:tc>
        <w:tc>
          <w:tcPr>
            <w:tcW w:w="3240" w:type="dxa"/>
            <w:vAlign w:val="bottom"/>
          </w:tcPr>
          <w:p w14:paraId="76635E2C" w14:textId="77777777" w:rsidR="004B413C" w:rsidRDefault="004B413C">
            <w:pPr>
              <w:rPr>
                <w:sz w:val="20"/>
                <w:szCs w:val="20"/>
              </w:rPr>
            </w:pPr>
          </w:p>
        </w:tc>
        <w:tc>
          <w:tcPr>
            <w:tcW w:w="2300" w:type="dxa"/>
            <w:vAlign w:val="bottom"/>
          </w:tcPr>
          <w:p w14:paraId="5D20AFA6" w14:textId="77777777" w:rsidR="004B413C" w:rsidRDefault="004B413C">
            <w:pPr>
              <w:rPr>
                <w:sz w:val="20"/>
                <w:szCs w:val="20"/>
              </w:rPr>
            </w:pPr>
          </w:p>
        </w:tc>
        <w:tc>
          <w:tcPr>
            <w:tcW w:w="0" w:type="dxa"/>
            <w:vAlign w:val="bottom"/>
          </w:tcPr>
          <w:p w14:paraId="49FF6246" w14:textId="77777777" w:rsidR="004B413C" w:rsidRDefault="004B413C">
            <w:pPr>
              <w:rPr>
                <w:sz w:val="1"/>
                <w:szCs w:val="1"/>
              </w:rPr>
            </w:pPr>
          </w:p>
        </w:tc>
      </w:tr>
      <w:tr w:rsidR="004B413C" w14:paraId="79844C6A" w14:textId="77777777">
        <w:trPr>
          <w:trHeight w:val="239"/>
        </w:trPr>
        <w:tc>
          <w:tcPr>
            <w:tcW w:w="3480" w:type="dxa"/>
            <w:gridSpan w:val="2"/>
            <w:vAlign w:val="bottom"/>
          </w:tcPr>
          <w:p w14:paraId="2C681518" w14:textId="77777777" w:rsidR="004B413C" w:rsidRDefault="00EC2FEA">
            <w:pPr>
              <w:rPr>
                <w:sz w:val="20"/>
                <w:szCs w:val="20"/>
              </w:rPr>
            </w:pPr>
            <w:r>
              <w:rPr>
                <w:rFonts w:ascii="Arial" w:eastAsia="Arial" w:hAnsi="Arial" w:cs="Arial"/>
                <w:sz w:val="20"/>
                <w:szCs w:val="20"/>
              </w:rPr>
              <w:t>* Supports good populations of water</w:t>
            </w:r>
          </w:p>
        </w:tc>
        <w:tc>
          <w:tcPr>
            <w:tcW w:w="3240" w:type="dxa"/>
            <w:vAlign w:val="bottom"/>
          </w:tcPr>
          <w:p w14:paraId="2FFDFE81" w14:textId="77777777" w:rsidR="004B413C" w:rsidRDefault="004B413C">
            <w:pPr>
              <w:rPr>
                <w:sz w:val="20"/>
                <w:szCs w:val="20"/>
              </w:rPr>
            </w:pPr>
          </w:p>
        </w:tc>
        <w:tc>
          <w:tcPr>
            <w:tcW w:w="2300" w:type="dxa"/>
            <w:vAlign w:val="bottom"/>
          </w:tcPr>
          <w:p w14:paraId="3E196AF6" w14:textId="77777777" w:rsidR="004B413C" w:rsidRDefault="004B413C">
            <w:pPr>
              <w:rPr>
                <w:sz w:val="20"/>
                <w:szCs w:val="20"/>
              </w:rPr>
            </w:pPr>
          </w:p>
        </w:tc>
        <w:tc>
          <w:tcPr>
            <w:tcW w:w="0" w:type="dxa"/>
            <w:vAlign w:val="bottom"/>
          </w:tcPr>
          <w:p w14:paraId="70293FDF" w14:textId="77777777" w:rsidR="004B413C" w:rsidRDefault="004B413C">
            <w:pPr>
              <w:rPr>
                <w:sz w:val="1"/>
                <w:szCs w:val="1"/>
              </w:rPr>
            </w:pPr>
          </w:p>
        </w:tc>
      </w:tr>
      <w:tr w:rsidR="004B413C" w14:paraId="6701A3BD" w14:textId="77777777">
        <w:trPr>
          <w:trHeight w:val="239"/>
        </w:trPr>
        <w:tc>
          <w:tcPr>
            <w:tcW w:w="3480" w:type="dxa"/>
            <w:gridSpan w:val="2"/>
            <w:vAlign w:val="bottom"/>
          </w:tcPr>
          <w:p w14:paraId="637468D4" w14:textId="77777777" w:rsidR="004B413C" w:rsidRDefault="00EC2FEA">
            <w:pPr>
              <w:ind w:left="20"/>
              <w:rPr>
                <w:sz w:val="20"/>
                <w:szCs w:val="20"/>
              </w:rPr>
            </w:pPr>
            <w:r>
              <w:rPr>
                <w:rFonts w:ascii="Arial" w:eastAsia="Arial" w:hAnsi="Arial" w:cs="Arial"/>
                <w:sz w:val="20"/>
                <w:szCs w:val="20"/>
              </w:rPr>
              <w:t>birds and acts as a drought refuge</w:t>
            </w:r>
          </w:p>
        </w:tc>
        <w:tc>
          <w:tcPr>
            <w:tcW w:w="3240" w:type="dxa"/>
            <w:vAlign w:val="bottom"/>
          </w:tcPr>
          <w:p w14:paraId="03E683A2" w14:textId="77777777" w:rsidR="004B413C" w:rsidRDefault="004B413C">
            <w:pPr>
              <w:rPr>
                <w:sz w:val="20"/>
                <w:szCs w:val="20"/>
              </w:rPr>
            </w:pPr>
          </w:p>
        </w:tc>
        <w:tc>
          <w:tcPr>
            <w:tcW w:w="2300" w:type="dxa"/>
            <w:vAlign w:val="bottom"/>
          </w:tcPr>
          <w:p w14:paraId="3D547F92" w14:textId="77777777" w:rsidR="004B413C" w:rsidRDefault="004B413C">
            <w:pPr>
              <w:rPr>
                <w:sz w:val="20"/>
                <w:szCs w:val="20"/>
              </w:rPr>
            </w:pPr>
          </w:p>
        </w:tc>
        <w:tc>
          <w:tcPr>
            <w:tcW w:w="0" w:type="dxa"/>
            <w:vAlign w:val="bottom"/>
          </w:tcPr>
          <w:p w14:paraId="6DAED3D6" w14:textId="77777777" w:rsidR="004B413C" w:rsidRDefault="004B413C">
            <w:pPr>
              <w:rPr>
                <w:sz w:val="1"/>
                <w:szCs w:val="1"/>
              </w:rPr>
            </w:pPr>
          </w:p>
        </w:tc>
      </w:tr>
      <w:tr w:rsidR="004B413C" w14:paraId="1B35EE86" w14:textId="77777777">
        <w:trPr>
          <w:trHeight w:val="281"/>
        </w:trPr>
        <w:tc>
          <w:tcPr>
            <w:tcW w:w="3480" w:type="dxa"/>
            <w:gridSpan w:val="2"/>
            <w:vAlign w:val="bottom"/>
          </w:tcPr>
          <w:p w14:paraId="44F3722F" w14:textId="77777777" w:rsidR="004B413C" w:rsidRDefault="00EC2FEA">
            <w:pPr>
              <w:rPr>
                <w:sz w:val="20"/>
                <w:szCs w:val="20"/>
              </w:rPr>
            </w:pPr>
            <w:r>
              <w:rPr>
                <w:rFonts w:ascii="Arial" w:eastAsia="Arial" w:hAnsi="Arial" w:cs="Arial"/>
                <w:sz w:val="20"/>
                <w:szCs w:val="20"/>
              </w:rPr>
              <w:t>* Excellent water quality</w:t>
            </w:r>
          </w:p>
        </w:tc>
        <w:tc>
          <w:tcPr>
            <w:tcW w:w="3240" w:type="dxa"/>
            <w:vAlign w:val="bottom"/>
          </w:tcPr>
          <w:p w14:paraId="4A705DD3" w14:textId="77777777" w:rsidR="004B413C" w:rsidRDefault="004B413C">
            <w:pPr>
              <w:rPr>
                <w:sz w:val="24"/>
                <w:szCs w:val="24"/>
              </w:rPr>
            </w:pPr>
          </w:p>
        </w:tc>
        <w:tc>
          <w:tcPr>
            <w:tcW w:w="2300" w:type="dxa"/>
            <w:vAlign w:val="bottom"/>
          </w:tcPr>
          <w:p w14:paraId="53CC3EF1" w14:textId="77777777" w:rsidR="004B413C" w:rsidRDefault="00EC2FEA">
            <w:pPr>
              <w:ind w:left="140"/>
              <w:jc w:val="center"/>
              <w:rPr>
                <w:sz w:val="20"/>
                <w:szCs w:val="20"/>
              </w:rPr>
            </w:pPr>
            <w:r>
              <w:rPr>
                <w:rFonts w:ascii="Arial" w:eastAsia="Arial" w:hAnsi="Arial" w:cs="Arial"/>
                <w:sz w:val="20"/>
                <w:szCs w:val="20"/>
              </w:rPr>
              <w:t>No</w:t>
            </w:r>
          </w:p>
        </w:tc>
        <w:tc>
          <w:tcPr>
            <w:tcW w:w="0" w:type="dxa"/>
            <w:vAlign w:val="bottom"/>
          </w:tcPr>
          <w:p w14:paraId="5D9794D7" w14:textId="77777777" w:rsidR="004B413C" w:rsidRDefault="004B413C">
            <w:pPr>
              <w:rPr>
                <w:sz w:val="1"/>
                <w:szCs w:val="1"/>
              </w:rPr>
            </w:pPr>
          </w:p>
        </w:tc>
      </w:tr>
    </w:tbl>
    <w:p w14:paraId="7F0C4C2A" w14:textId="77777777" w:rsidR="004B413C" w:rsidRDefault="00EC2FEA">
      <w:pPr>
        <w:spacing w:line="206" w:lineRule="auto"/>
        <w:ind w:left="180"/>
        <w:rPr>
          <w:sz w:val="20"/>
          <w:szCs w:val="20"/>
        </w:rPr>
      </w:pPr>
      <w:r>
        <w:rPr>
          <w:rFonts w:ascii="Arial" w:eastAsia="Arial" w:hAnsi="Arial" w:cs="Arial"/>
          <w:b/>
          <w:bCs/>
          <w:sz w:val="20"/>
          <w:szCs w:val="20"/>
        </w:rPr>
        <w:t>Site management objectives</w:t>
      </w:r>
    </w:p>
    <w:p w14:paraId="15D2DE06" w14:textId="77777777" w:rsidR="004B413C" w:rsidRDefault="00EC2FEA">
      <w:pPr>
        <w:numPr>
          <w:ilvl w:val="0"/>
          <w:numId w:val="5"/>
        </w:numPr>
        <w:tabs>
          <w:tab w:val="left" w:pos="316"/>
        </w:tabs>
        <w:spacing w:line="249" w:lineRule="auto"/>
        <w:ind w:left="180" w:right="5940" w:hanging="28"/>
        <w:rPr>
          <w:rFonts w:ascii="Arial" w:eastAsia="Arial" w:hAnsi="Arial" w:cs="Arial"/>
          <w:sz w:val="20"/>
          <w:szCs w:val="20"/>
        </w:rPr>
      </w:pPr>
      <w:r>
        <w:rPr>
          <w:rFonts w:ascii="Arial" w:eastAsia="Arial" w:hAnsi="Arial" w:cs="Arial"/>
          <w:sz w:val="20"/>
          <w:szCs w:val="20"/>
        </w:rPr>
        <w:t>Maintain the environmental quality of the lake</w:t>
      </w:r>
    </w:p>
    <w:p w14:paraId="559C3BE8" w14:textId="77777777" w:rsidR="004B413C" w:rsidRDefault="004B413C">
      <w:pPr>
        <w:spacing w:line="1" w:lineRule="exact"/>
        <w:rPr>
          <w:sz w:val="20"/>
          <w:szCs w:val="20"/>
        </w:rPr>
      </w:pPr>
    </w:p>
    <w:p w14:paraId="65B3282B" w14:textId="77777777" w:rsidR="004B413C" w:rsidRDefault="00EC2FEA">
      <w:pPr>
        <w:tabs>
          <w:tab w:val="left" w:pos="8000"/>
        </w:tabs>
        <w:ind w:left="160"/>
        <w:rPr>
          <w:sz w:val="20"/>
          <w:szCs w:val="20"/>
        </w:rPr>
      </w:pPr>
      <w:r>
        <w:rPr>
          <w:rFonts w:ascii="Arial" w:eastAsia="Arial" w:hAnsi="Arial" w:cs="Arial"/>
          <w:sz w:val="20"/>
          <w:szCs w:val="20"/>
        </w:rPr>
        <w:t>* Maintain North Loch NcNess’</w:t>
      </w:r>
      <w:r>
        <w:rPr>
          <w:sz w:val="20"/>
          <w:szCs w:val="20"/>
        </w:rPr>
        <w:tab/>
      </w:r>
      <w:r>
        <w:rPr>
          <w:rFonts w:ascii="Arial" w:eastAsia="Arial" w:hAnsi="Arial" w:cs="Arial"/>
          <w:sz w:val="20"/>
          <w:szCs w:val="20"/>
        </w:rPr>
        <w:t>No</w:t>
      </w:r>
    </w:p>
    <w:p w14:paraId="2518E140" w14:textId="77777777" w:rsidR="004B413C" w:rsidRDefault="004B413C">
      <w:pPr>
        <w:spacing w:line="9" w:lineRule="exact"/>
        <w:rPr>
          <w:sz w:val="20"/>
          <w:szCs w:val="20"/>
        </w:rPr>
      </w:pPr>
    </w:p>
    <w:p w14:paraId="46860FBE" w14:textId="77777777" w:rsidR="004B413C" w:rsidRDefault="00EC2FEA">
      <w:pPr>
        <w:ind w:left="180"/>
        <w:rPr>
          <w:sz w:val="20"/>
          <w:szCs w:val="20"/>
        </w:rPr>
      </w:pPr>
      <w:r>
        <w:rPr>
          <w:rFonts w:ascii="Arial" w:eastAsia="Arial" w:hAnsi="Arial" w:cs="Arial"/>
          <w:sz w:val="20"/>
          <w:szCs w:val="20"/>
        </w:rPr>
        <w:t>pristine state</w:t>
      </w:r>
    </w:p>
    <w:p w14:paraId="2016CE68" w14:textId="77777777" w:rsidR="004B413C" w:rsidRDefault="004B413C">
      <w:pPr>
        <w:spacing w:line="9" w:lineRule="exact"/>
        <w:rPr>
          <w:sz w:val="20"/>
          <w:szCs w:val="20"/>
        </w:rPr>
      </w:pPr>
    </w:p>
    <w:p w14:paraId="25F93237" w14:textId="77777777" w:rsidR="004B413C" w:rsidRDefault="00EC2FEA">
      <w:pPr>
        <w:numPr>
          <w:ilvl w:val="0"/>
          <w:numId w:val="6"/>
        </w:numPr>
        <w:tabs>
          <w:tab w:val="left" w:pos="316"/>
        </w:tabs>
        <w:spacing w:line="249" w:lineRule="auto"/>
        <w:ind w:left="180" w:right="5900" w:hanging="28"/>
        <w:rPr>
          <w:rFonts w:ascii="Arial" w:eastAsia="Arial" w:hAnsi="Arial" w:cs="Arial"/>
          <w:sz w:val="20"/>
          <w:szCs w:val="20"/>
        </w:rPr>
      </w:pPr>
      <w:r>
        <w:rPr>
          <w:rFonts w:ascii="Arial" w:eastAsia="Arial" w:hAnsi="Arial" w:cs="Arial"/>
          <w:sz w:val="20"/>
          <w:szCs w:val="20"/>
        </w:rPr>
        <w:t>Continue to use south Loch McNess for low key recreation</w:t>
      </w:r>
    </w:p>
    <w:p w14:paraId="640837ED" w14:textId="77777777" w:rsidR="004B413C" w:rsidRDefault="004B413C">
      <w:pPr>
        <w:spacing w:line="1" w:lineRule="exact"/>
        <w:rPr>
          <w:rFonts w:ascii="Arial" w:eastAsia="Arial" w:hAnsi="Arial" w:cs="Arial"/>
          <w:sz w:val="20"/>
          <w:szCs w:val="20"/>
        </w:rPr>
      </w:pPr>
    </w:p>
    <w:p w14:paraId="2A567809" w14:textId="77777777" w:rsidR="004B413C" w:rsidRDefault="00EC2FEA">
      <w:pPr>
        <w:numPr>
          <w:ilvl w:val="0"/>
          <w:numId w:val="6"/>
        </w:numPr>
        <w:tabs>
          <w:tab w:val="left" w:pos="316"/>
        </w:tabs>
        <w:spacing w:line="249" w:lineRule="auto"/>
        <w:ind w:left="180" w:right="6220" w:hanging="28"/>
        <w:rPr>
          <w:rFonts w:ascii="Arial" w:eastAsia="Arial" w:hAnsi="Arial" w:cs="Arial"/>
          <w:sz w:val="20"/>
          <w:szCs w:val="20"/>
        </w:rPr>
      </w:pPr>
      <w:r>
        <w:rPr>
          <w:rFonts w:ascii="Arial" w:eastAsia="Arial" w:hAnsi="Arial" w:cs="Arial"/>
          <w:sz w:val="20"/>
          <w:szCs w:val="20"/>
        </w:rPr>
        <w:t>Maintain east Loch McNess in a natural state, to restore, where possible, natural flow</w:t>
      </w:r>
    </w:p>
    <w:p w14:paraId="5247AB30" w14:textId="77777777" w:rsidR="004B413C" w:rsidRDefault="004B413C">
      <w:pPr>
        <w:spacing w:line="1" w:lineRule="exact"/>
        <w:rPr>
          <w:sz w:val="20"/>
          <w:szCs w:val="20"/>
        </w:rPr>
      </w:pPr>
    </w:p>
    <w:tbl>
      <w:tblPr>
        <w:tblW w:w="0" w:type="auto"/>
        <w:tblInd w:w="160" w:type="dxa"/>
        <w:tblLayout w:type="fixed"/>
        <w:tblCellMar>
          <w:left w:w="0" w:type="dxa"/>
          <w:right w:w="0" w:type="dxa"/>
        </w:tblCellMar>
        <w:tblLook w:val="04A0" w:firstRow="1" w:lastRow="0" w:firstColumn="1" w:lastColumn="0" w:noHBand="0" w:noVBand="1"/>
      </w:tblPr>
      <w:tblGrid>
        <w:gridCol w:w="20"/>
        <w:gridCol w:w="3360"/>
        <w:gridCol w:w="3920"/>
        <w:gridCol w:w="1720"/>
      </w:tblGrid>
      <w:tr w:rsidR="004B413C" w14:paraId="3983015E" w14:textId="77777777">
        <w:trPr>
          <w:trHeight w:val="239"/>
        </w:trPr>
        <w:tc>
          <w:tcPr>
            <w:tcW w:w="3380" w:type="dxa"/>
            <w:gridSpan w:val="2"/>
            <w:vAlign w:val="bottom"/>
          </w:tcPr>
          <w:p w14:paraId="227F39F0" w14:textId="77777777" w:rsidR="004B413C" w:rsidRDefault="00EC2FEA">
            <w:pPr>
              <w:rPr>
                <w:sz w:val="20"/>
                <w:szCs w:val="20"/>
              </w:rPr>
            </w:pPr>
            <w:r>
              <w:rPr>
                <w:rFonts w:ascii="Arial" w:eastAsia="Arial" w:hAnsi="Arial" w:cs="Arial"/>
                <w:sz w:val="20"/>
                <w:szCs w:val="20"/>
              </w:rPr>
              <w:t>* Maintain the existing hydrological</w:t>
            </w:r>
          </w:p>
        </w:tc>
        <w:tc>
          <w:tcPr>
            <w:tcW w:w="3920" w:type="dxa"/>
            <w:vAlign w:val="bottom"/>
          </w:tcPr>
          <w:p w14:paraId="05DE7C71" w14:textId="77777777" w:rsidR="004B413C" w:rsidRDefault="00EC2FEA">
            <w:pPr>
              <w:ind w:left="240"/>
              <w:rPr>
                <w:sz w:val="20"/>
                <w:szCs w:val="20"/>
              </w:rPr>
            </w:pPr>
            <w:r>
              <w:rPr>
                <w:rFonts w:ascii="Arial" w:eastAsia="Arial" w:hAnsi="Arial" w:cs="Arial"/>
                <w:sz w:val="20"/>
                <w:szCs w:val="20"/>
              </w:rPr>
              <w:t>The loss of stable water levels (once</w:t>
            </w:r>
          </w:p>
        </w:tc>
        <w:tc>
          <w:tcPr>
            <w:tcW w:w="1720" w:type="dxa"/>
            <w:vAlign w:val="bottom"/>
          </w:tcPr>
          <w:p w14:paraId="43589CC5" w14:textId="77777777" w:rsidR="004B413C" w:rsidRDefault="00EC2FEA">
            <w:pPr>
              <w:ind w:left="560"/>
              <w:rPr>
                <w:sz w:val="20"/>
                <w:szCs w:val="20"/>
              </w:rPr>
            </w:pPr>
            <w:r>
              <w:rPr>
                <w:rFonts w:ascii="Arial" w:eastAsia="Arial" w:hAnsi="Arial" w:cs="Arial"/>
                <w:sz w:val="20"/>
                <w:szCs w:val="20"/>
              </w:rPr>
              <w:t>No</w:t>
            </w:r>
          </w:p>
        </w:tc>
      </w:tr>
      <w:tr w:rsidR="004B413C" w14:paraId="36B99B08" w14:textId="77777777">
        <w:trPr>
          <w:trHeight w:val="239"/>
        </w:trPr>
        <w:tc>
          <w:tcPr>
            <w:tcW w:w="3380" w:type="dxa"/>
            <w:gridSpan w:val="2"/>
            <w:vAlign w:val="bottom"/>
          </w:tcPr>
          <w:p w14:paraId="71D837C8" w14:textId="77777777" w:rsidR="004B413C" w:rsidRDefault="00EC2FEA">
            <w:pPr>
              <w:ind w:left="20"/>
              <w:rPr>
                <w:sz w:val="20"/>
                <w:szCs w:val="20"/>
              </w:rPr>
            </w:pPr>
            <w:r>
              <w:rPr>
                <w:rFonts w:ascii="Arial" w:eastAsia="Arial" w:hAnsi="Arial" w:cs="Arial"/>
                <w:sz w:val="20"/>
                <w:szCs w:val="20"/>
              </w:rPr>
              <w:t>regime</w:t>
            </w:r>
          </w:p>
        </w:tc>
        <w:tc>
          <w:tcPr>
            <w:tcW w:w="3920" w:type="dxa"/>
            <w:vAlign w:val="bottom"/>
          </w:tcPr>
          <w:p w14:paraId="0EE0DC2F" w14:textId="77777777" w:rsidR="004B413C" w:rsidRDefault="00EC2FEA">
            <w:pPr>
              <w:ind w:left="260"/>
              <w:rPr>
                <w:sz w:val="20"/>
                <w:szCs w:val="20"/>
              </w:rPr>
            </w:pPr>
            <w:r>
              <w:rPr>
                <w:rFonts w:ascii="Arial" w:eastAsia="Arial" w:hAnsi="Arial" w:cs="Arial"/>
                <w:sz w:val="20"/>
                <w:szCs w:val="20"/>
              </w:rPr>
              <w:t>a characteristic of the lake) have</w:t>
            </w:r>
          </w:p>
        </w:tc>
        <w:tc>
          <w:tcPr>
            <w:tcW w:w="1720" w:type="dxa"/>
            <w:vAlign w:val="bottom"/>
          </w:tcPr>
          <w:p w14:paraId="636BB989" w14:textId="77777777" w:rsidR="004B413C" w:rsidRDefault="004B413C">
            <w:pPr>
              <w:rPr>
                <w:sz w:val="20"/>
                <w:szCs w:val="20"/>
              </w:rPr>
            </w:pPr>
          </w:p>
        </w:tc>
      </w:tr>
      <w:tr w:rsidR="004B413C" w14:paraId="7B605EE7" w14:textId="77777777">
        <w:trPr>
          <w:trHeight w:val="239"/>
        </w:trPr>
        <w:tc>
          <w:tcPr>
            <w:tcW w:w="20" w:type="dxa"/>
            <w:vAlign w:val="bottom"/>
          </w:tcPr>
          <w:p w14:paraId="097D48B8" w14:textId="77777777" w:rsidR="004B413C" w:rsidRDefault="004B413C">
            <w:pPr>
              <w:rPr>
                <w:sz w:val="20"/>
                <w:szCs w:val="20"/>
              </w:rPr>
            </w:pPr>
          </w:p>
        </w:tc>
        <w:tc>
          <w:tcPr>
            <w:tcW w:w="3360" w:type="dxa"/>
            <w:vAlign w:val="bottom"/>
          </w:tcPr>
          <w:p w14:paraId="265B60E9" w14:textId="77777777" w:rsidR="004B413C" w:rsidRDefault="004B413C">
            <w:pPr>
              <w:rPr>
                <w:sz w:val="20"/>
                <w:szCs w:val="20"/>
              </w:rPr>
            </w:pPr>
          </w:p>
        </w:tc>
        <w:tc>
          <w:tcPr>
            <w:tcW w:w="3920" w:type="dxa"/>
            <w:vAlign w:val="bottom"/>
          </w:tcPr>
          <w:p w14:paraId="1AA1889D" w14:textId="77777777" w:rsidR="004B413C" w:rsidRDefault="00EC2FEA">
            <w:pPr>
              <w:ind w:left="260"/>
              <w:rPr>
                <w:sz w:val="20"/>
                <w:szCs w:val="20"/>
              </w:rPr>
            </w:pPr>
            <w:r>
              <w:rPr>
                <w:rFonts w:ascii="Arial" w:eastAsia="Arial" w:hAnsi="Arial" w:cs="Arial"/>
                <w:sz w:val="20"/>
                <w:szCs w:val="20"/>
              </w:rPr>
              <w:t>deteriorated to the point where</w:t>
            </w:r>
          </w:p>
        </w:tc>
        <w:tc>
          <w:tcPr>
            <w:tcW w:w="1720" w:type="dxa"/>
            <w:vAlign w:val="bottom"/>
          </w:tcPr>
          <w:p w14:paraId="4202AAD4" w14:textId="77777777" w:rsidR="004B413C" w:rsidRDefault="004B413C">
            <w:pPr>
              <w:rPr>
                <w:sz w:val="20"/>
                <w:szCs w:val="20"/>
              </w:rPr>
            </w:pPr>
          </w:p>
        </w:tc>
      </w:tr>
      <w:tr w:rsidR="004B413C" w14:paraId="722DA82E" w14:textId="77777777">
        <w:trPr>
          <w:trHeight w:val="239"/>
        </w:trPr>
        <w:tc>
          <w:tcPr>
            <w:tcW w:w="20" w:type="dxa"/>
            <w:vAlign w:val="bottom"/>
          </w:tcPr>
          <w:p w14:paraId="3B25C698" w14:textId="77777777" w:rsidR="004B413C" w:rsidRDefault="004B413C">
            <w:pPr>
              <w:rPr>
                <w:sz w:val="20"/>
                <w:szCs w:val="20"/>
              </w:rPr>
            </w:pPr>
          </w:p>
        </w:tc>
        <w:tc>
          <w:tcPr>
            <w:tcW w:w="3360" w:type="dxa"/>
            <w:vAlign w:val="bottom"/>
          </w:tcPr>
          <w:p w14:paraId="334086AB" w14:textId="77777777" w:rsidR="004B413C" w:rsidRDefault="004B413C">
            <w:pPr>
              <w:rPr>
                <w:sz w:val="20"/>
                <w:szCs w:val="20"/>
              </w:rPr>
            </w:pPr>
          </w:p>
        </w:tc>
        <w:tc>
          <w:tcPr>
            <w:tcW w:w="3920" w:type="dxa"/>
            <w:vAlign w:val="bottom"/>
          </w:tcPr>
          <w:p w14:paraId="4D7B129B" w14:textId="77777777" w:rsidR="004B413C" w:rsidRDefault="00EC2FEA">
            <w:pPr>
              <w:ind w:left="240"/>
              <w:rPr>
                <w:sz w:val="20"/>
                <w:szCs w:val="20"/>
              </w:rPr>
            </w:pPr>
            <w:r>
              <w:rPr>
                <w:rFonts w:ascii="Arial" w:eastAsia="Arial" w:hAnsi="Arial" w:cs="Arial"/>
                <w:sz w:val="20"/>
                <w:szCs w:val="20"/>
              </w:rPr>
              <w:t>water levels have declined by 1.5 m</w:t>
            </w:r>
          </w:p>
        </w:tc>
        <w:tc>
          <w:tcPr>
            <w:tcW w:w="1720" w:type="dxa"/>
            <w:vAlign w:val="bottom"/>
          </w:tcPr>
          <w:p w14:paraId="05859EE7" w14:textId="77777777" w:rsidR="004B413C" w:rsidRDefault="004B413C">
            <w:pPr>
              <w:rPr>
                <w:sz w:val="20"/>
                <w:szCs w:val="20"/>
              </w:rPr>
            </w:pPr>
          </w:p>
        </w:tc>
      </w:tr>
      <w:tr w:rsidR="004B413C" w14:paraId="0A382BB5" w14:textId="77777777">
        <w:trPr>
          <w:trHeight w:val="239"/>
        </w:trPr>
        <w:tc>
          <w:tcPr>
            <w:tcW w:w="20" w:type="dxa"/>
            <w:vAlign w:val="bottom"/>
          </w:tcPr>
          <w:p w14:paraId="5C99E99D" w14:textId="77777777" w:rsidR="004B413C" w:rsidRDefault="004B413C">
            <w:pPr>
              <w:rPr>
                <w:sz w:val="20"/>
                <w:szCs w:val="20"/>
              </w:rPr>
            </w:pPr>
          </w:p>
        </w:tc>
        <w:tc>
          <w:tcPr>
            <w:tcW w:w="3360" w:type="dxa"/>
            <w:vAlign w:val="bottom"/>
          </w:tcPr>
          <w:p w14:paraId="17A42473" w14:textId="77777777" w:rsidR="004B413C" w:rsidRDefault="004B413C">
            <w:pPr>
              <w:rPr>
                <w:sz w:val="20"/>
                <w:szCs w:val="20"/>
              </w:rPr>
            </w:pPr>
          </w:p>
        </w:tc>
        <w:tc>
          <w:tcPr>
            <w:tcW w:w="3920" w:type="dxa"/>
            <w:vAlign w:val="bottom"/>
          </w:tcPr>
          <w:p w14:paraId="0F16FF49" w14:textId="77777777" w:rsidR="004B413C" w:rsidRDefault="00EC2FEA">
            <w:pPr>
              <w:ind w:left="260"/>
              <w:rPr>
                <w:sz w:val="20"/>
                <w:szCs w:val="20"/>
              </w:rPr>
            </w:pPr>
            <w:r>
              <w:rPr>
                <w:rFonts w:ascii="Arial" w:eastAsia="Arial" w:hAnsi="Arial" w:cs="Arial"/>
                <w:sz w:val="20"/>
                <w:szCs w:val="20"/>
              </w:rPr>
              <w:t>and are susceptible to further</w:t>
            </w:r>
          </w:p>
        </w:tc>
        <w:tc>
          <w:tcPr>
            <w:tcW w:w="1720" w:type="dxa"/>
            <w:vAlign w:val="bottom"/>
          </w:tcPr>
          <w:p w14:paraId="004C4D25" w14:textId="77777777" w:rsidR="004B413C" w:rsidRDefault="004B413C">
            <w:pPr>
              <w:rPr>
                <w:sz w:val="20"/>
                <w:szCs w:val="20"/>
              </w:rPr>
            </w:pPr>
          </w:p>
        </w:tc>
      </w:tr>
      <w:tr w:rsidR="004B413C" w14:paraId="66B28DF7" w14:textId="77777777">
        <w:trPr>
          <w:trHeight w:val="281"/>
        </w:trPr>
        <w:tc>
          <w:tcPr>
            <w:tcW w:w="20" w:type="dxa"/>
            <w:vAlign w:val="bottom"/>
          </w:tcPr>
          <w:p w14:paraId="27F17920" w14:textId="77777777" w:rsidR="004B413C" w:rsidRDefault="004B413C">
            <w:pPr>
              <w:rPr>
                <w:sz w:val="24"/>
                <w:szCs w:val="24"/>
              </w:rPr>
            </w:pPr>
          </w:p>
        </w:tc>
        <w:tc>
          <w:tcPr>
            <w:tcW w:w="3360" w:type="dxa"/>
            <w:vAlign w:val="bottom"/>
          </w:tcPr>
          <w:p w14:paraId="75C09595" w14:textId="77777777" w:rsidR="004B413C" w:rsidRDefault="004B413C">
            <w:pPr>
              <w:rPr>
                <w:sz w:val="24"/>
                <w:szCs w:val="24"/>
              </w:rPr>
            </w:pPr>
          </w:p>
        </w:tc>
        <w:tc>
          <w:tcPr>
            <w:tcW w:w="3920" w:type="dxa"/>
            <w:vAlign w:val="bottom"/>
          </w:tcPr>
          <w:p w14:paraId="78376555" w14:textId="77777777" w:rsidR="004B413C" w:rsidRDefault="00EC2FEA">
            <w:pPr>
              <w:ind w:left="260"/>
              <w:rPr>
                <w:sz w:val="20"/>
                <w:szCs w:val="20"/>
              </w:rPr>
            </w:pPr>
            <w:r>
              <w:rPr>
                <w:rFonts w:ascii="Arial" w:eastAsia="Arial" w:hAnsi="Arial" w:cs="Arial"/>
                <w:sz w:val="20"/>
                <w:szCs w:val="20"/>
              </w:rPr>
              <w:t>declines under a drying climate.</w:t>
            </w:r>
          </w:p>
        </w:tc>
        <w:tc>
          <w:tcPr>
            <w:tcW w:w="1720" w:type="dxa"/>
            <w:vAlign w:val="bottom"/>
          </w:tcPr>
          <w:p w14:paraId="00375B34" w14:textId="77777777" w:rsidR="004B413C" w:rsidRDefault="004B413C">
            <w:pPr>
              <w:rPr>
                <w:sz w:val="24"/>
                <w:szCs w:val="24"/>
              </w:rPr>
            </w:pPr>
          </w:p>
        </w:tc>
      </w:tr>
      <w:tr w:rsidR="004B413C" w14:paraId="2F12851A" w14:textId="77777777">
        <w:trPr>
          <w:trHeight w:val="50"/>
        </w:trPr>
        <w:tc>
          <w:tcPr>
            <w:tcW w:w="20" w:type="dxa"/>
            <w:vAlign w:val="bottom"/>
          </w:tcPr>
          <w:p w14:paraId="6AFD1FC9" w14:textId="77777777" w:rsidR="004B413C" w:rsidRDefault="004B413C">
            <w:pPr>
              <w:rPr>
                <w:sz w:val="4"/>
                <w:szCs w:val="4"/>
              </w:rPr>
            </w:pPr>
          </w:p>
        </w:tc>
        <w:tc>
          <w:tcPr>
            <w:tcW w:w="3360" w:type="dxa"/>
            <w:tcBorders>
              <w:bottom w:val="single" w:sz="8" w:space="0" w:color="auto"/>
            </w:tcBorders>
            <w:vAlign w:val="bottom"/>
          </w:tcPr>
          <w:p w14:paraId="0BB94F32" w14:textId="77777777" w:rsidR="004B413C" w:rsidRDefault="004B413C">
            <w:pPr>
              <w:rPr>
                <w:sz w:val="4"/>
                <w:szCs w:val="4"/>
              </w:rPr>
            </w:pPr>
          </w:p>
        </w:tc>
        <w:tc>
          <w:tcPr>
            <w:tcW w:w="3920" w:type="dxa"/>
            <w:tcBorders>
              <w:bottom w:val="single" w:sz="8" w:space="0" w:color="auto"/>
            </w:tcBorders>
            <w:vAlign w:val="bottom"/>
          </w:tcPr>
          <w:p w14:paraId="5F1FD74D" w14:textId="77777777" w:rsidR="004B413C" w:rsidRDefault="004B413C">
            <w:pPr>
              <w:rPr>
                <w:sz w:val="4"/>
                <w:szCs w:val="4"/>
              </w:rPr>
            </w:pPr>
          </w:p>
        </w:tc>
        <w:tc>
          <w:tcPr>
            <w:tcW w:w="1720" w:type="dxa"/>
            <w:tcBorders>
              <w:bottom w:val="single" w:sz="8" w:space="0" w:color="auto"/>
            </w:tcBorders>
            <w:vAlign w:val="bottom"/>
          </w:tcPr>
          <w:p w14:paraId="63939045" w14:textId="77777777" w:rsidR="004B413C" w:rsidRDefault="004B413C">
            <w:pPr>
              <w:rPr>
                <w:sz w:val="4"/>
                <w:szCs w:val="4"/>
              </w:rPr>
            </w:pPr>
          </w:p>
        </w:tc>
      </w:tr>
    </w:tbl>
    <w:p w14:paraId="74890EB5" w14:textId="77777777" w:rsidR="004B413C" w:rsidRDefault="004B413C">
      <w:pPr>
        <w:spacing w:line="200" w:lineRule="exact"/>
        <w:rPr>
          <w:sz w:val="20"/>
          <w:szCs w:val="20"/>
        </w:rPr>
      </w:pPr>
    </w:p>
    <w:p w14:paraId="490634E8" w14:textId="77777777" w:rsidR="004B413C" w:rsidRDefault="004B413C">
      <w:pPr>
        <w:sectPr w:rsidR="004B413C">
          <w:pgSz w:w="12240" w:h="15840"/>
          <w:pgMar w:top="1382" w:right="1440" w:bottom="307" w:left="1440" w:header="0" w:footer="0" w:gutter="0"/>
          <w:cols w:space="720" w:equalWidth="0">
            <w:col w:w="9360"/>
          </w:cols>
        </w:sectPr>
      </w:pPr>
    </w:p>
    <w:p w14:paraId="0E288B91" w14:textId="77777777" w:rsidR="004B413C" w:rsidRDefault="004B413C">
      <w:pPr>
        <w:spacing w:line="200" w:lineRule="exact"/>
        <w:rPr>
          <w:sz w:val="20"/>
          <w:szCs w:val="20"/>
        </w:rPr>
      </w:pPr>
    </w:p>
    <w:p w14:paraId="447EE0A3" w14:textId="77777777" w:rsidR="004B413C" w:rsidRDefault="004B413C">
      <w:pPr>
        <w:spacing w:line="200" w:lineRule="exact"/>
        <w:rPr>
          <w:sz w:val="20"/>
          <w:szCs w:val="20"/>
        </w:rPr>
      </w:pPr>
    </w:p>
    <w:p w14:paraId="527CB870" w14:textId="77777777" w:rsidR="004B413C" w:rsidRDefault="004B413C">
      <w:pPr>
        <w:spacing w:line="200" w:lineRule="exact"/>
        <w:rPr>
          <w:sz w:val="20"/>
          <w:szCs w:val="20"/>
        </w:rPr>
      </w:pPr>
    </w:p>
    <w:p w14:paraId="15BC77C2" w14:textId="77777777" w:rsidR="004B413C" w:rsidRDefault="004B413C">
      <w:pPr>
        <w:spacing w:line="200" w:lineRule="exact"/>
        <w:rPr>
          <w:sz w:val="20"/>
          <w:szCs w:val="20"/>
        </w:rPr>
      </w:pPr>
    </w:p>
    <w:p w14:paraId="7A4B037F" w14:textId="77777777" w:rsidR="004B413C" w:rsidRDefault="004B413C">
      <w:pPr>
        <w:spacing w:line="200" w:lineRule="exact"/>
        <w:rPr>
          <w:sz w:val="20"/>
          <w:szCs w:val="20"/>
        </w:rPr>
      </w:pPr>
    </w:p>
    <w:p w14:paraId="2AD21DEB" w14:textId="77777777" w:rsidR="004B413C" w:rsidRDefault="004B413C">
      <w:pPr>
        <w:spacing w:line="200" w:lineRule="exact"/>
        <w:rPr>
          <w:sz w:val="20"/>
          <w:szCs w:val="20"/>
        </w:rPr>
      </w:pPr>
    </w:p>
    <w:p w14:paraId="59D280BC" w14:textId="77777777" w:rsidR="004B413C" w:rsidRDefault="004B413C">
      <w:pPr>
        <w:spacing w:line="200" w:lineRule="exact"/>
        <w:rPr>
          <w:sz w:val="20"/>
          <w:szCs w:val="20"/>
        </w:rPr>
      </w:pPr>
    </w:p>
    <w:p w14:paraId="7BA18742" w14:textId="77777777" w:rsidR="004B413C" w:rsidRDefault="004B413C">
      <w:pPr>
        <w:spacing w:line="200" w:lineRule="exact"/>
        <w:rPr>
          <w:sz w:val="20"/>
          <w:szCs w:val="20"/>
        </w:rPr>
      </w:pPr>
    </w:p>
    <w:p w14:paraId="7ECEDC71" w14:textId="77777777" w:rsidR="004B413C" w:rsidRDefault="004B413C">
      <w:pPr>
        <w:spacing w:line="200" w:lineRule="exact"/>
        <w:rPr>
          <w:sz w:val="20"/>
          <w:szCs w:val="20"/>
        </w:rPr>
      </w:pPr>
    </w:p>
    <w:p w14:paraId="60EBE9CA" w14:textId="77777777" w:rsidR="004B413C" w:rsidRDefault="004B413C">
      <w:pPr>
        <w:spacing w:line="200" w:lineRule="exact"/>
        <w:rPr>
          <w:sz w:val="20"/>
          <w:szCs w:val="20"/>
        </w:rPr>
      </w:pPr>
    </w:p>
    <w:p w14:paraId="5574C545" w14:textId="77777777" w:rsidR="004B413C" w:rsidRDefault="004B413C">
      <w:pPr>
        <w:spacing w:line="200" w:lineRule="exact"/>
        <w:rPr>
          <w:sz w:val="20"/>
          <w:szCs w:val="20"/>
        </w:rPr>
      </w:pPr>
    </w:p>
    <w:p w14:paraId="7BC0CE91" w14:textId="77777777" w:rsidR="004B413C" w:rsidRDefault="004B413C">
      <w:pPr>
        <w:spacing w:line="200" w:lineRule="exact"/>
        <w:rPr>
          <w:sz w:val="20"/>
          <w:szCs w:val="20"/>
        </w:rPr>
      </w:pPr>
    </w:p>
    <w:p w14:paraId="2EC17D19" w14:textId="77777777" w:rsidR="004B413C" w:rsidRDefault="004B413C">
      <w:pPr>
        <w:spacing w:line="200" w:lineRule="exact"/>
        <w:rPr>
          <w:sz w:val="20"/>
          <w:szCs w:val="20"/>
        </w:rPr>
      </w:pPr>
    </w:p>
    <w:p w14:paraId="4FE8FBA0" w14:textId="77777777" w:rsidR="004B413C" w:rsidRDefault="004B413C">
      <w:pPr>
        <w:spacing w:line="200" w:lineRule="exact"/>
        <w:rPr>
          <w:sz w:val="20"/>
          <w:szCs w:val="20"/>
        </w:rPr>
      </w:pPr>
    </w:p>
    <w:p w14:paraId="380A1745" w14:textId="77777777" w:rsidR="004B413C" w:rsidRDefault="004B413C">
      <w:pPr>
        <w:spacing w:line="200" w:lineRule="exact"/>
        <w:rPr>
          <w:sz w:val="20"/>
          <w:szCs w:val="20"/>
        </w:rPr>
      </w:pPr>
    </w:p>
    <w:p w14:paraId="762B8C5A" w14:textId="77777777" w:rsidR="004B413C" w:rsidRDefault="004B413C">
      <w:pPr>
        <w:spacing w:line="200" w:lineRule="exact"/>
        <w:rPr>
          <w:sz w:val="20"/>
          <w:szCs w:val="20"/>
        </w:rPr>
      </w:pPr>
    </w:p>
    <w:p w14:paraId="7FB4542C" w14:textId="77777777" w:rsidR="004B413C" w:rsidRDefault="004B413C">
      <w:pPr>
        <w:spacing w:line="200" w:lineRule="exact"/>
        <w:rPr>
          <w:sz w:val="20"/>
          <w:szCs w:val="20"/>
        </w:rPr>
      </w:pPr>
    </w:p>
    <w:p w14:paraId="440E2960" w14:textId="77777777" w:rsidR="004B413C" w:rsidRDefault="004B413C">
      <w:pPr>
        <w:spacing w:line="200" w:lineRule="exact"/>
        <w:rPr>
          <w:sz w:val="20"/>
          <w:szCs w:val="20"/>
        </w:rPr>
      </w:pPr>
    </w:p>
    <w:p w14:paraId="6E56186C" w14:textId="77777777" w:rsidR="004B413C" w:rsidRDefault="004B413C">
      <w:pPr>
        <w:spacing w:line="200" w:lineRule="exact"/>
        <w:rPr>
          <w:sz w:val="20"/>
          <w:szCs w:val="20"/>
        </w:rPr>
      </w:pPr>
    </w:p>
    <w:p w14:paraId="77F3CB30" w14:textId="77777777" w:rsidR="004B413C" w:rsidRDefault="004B413C">
      <w:pPr>
        <w:spacing w:line="200" w:lineRule="exact"/>
        <w:rPr>
          <w:sz w:val="20"/>
          <w:szCs w:val="20"/>
        </w:rPr>
      </w:pPr>
    </w:p>
    <w:p w14:paraId="5EC6D643" w14:textId="77777777" w:rsidR="004B413C" w:rsidRDefault="004B413C">
      <w:pPr>
        <w:spacing w:line="200" w:lineRule="exact"/>
        <w:rPr>
          <w:sz w:val="20"/>
          <w:szCs w:val="20"/>
        </w:rPr>
      </w:pPr>
    </w:p>
    <w:p w14:paraId="0D16C2DA" w14:textId="77777777" w:rsidR="004B413C" w:rsidRDefault="004B413C">
      <w:pPr>
        <w:spacing w:line="200" w:lineRule="exact"/>
        <w:rPr>
          <w:sz w:val="20"/>
          <w:szCs w:val="20"/>
        </w:rPr>
      </w:pPr>
    </w:p>
    <w:p w14:paraId="3D3DD7FF" w14:textId="77777777" w:rsidR="004B413C" w:rsidRDefault="004B413C">
      <w:pPr>
        <w:spacing w:line="200" w:lineRule="exact"/>
        <w:rPr>
          <w:sz w:val="20"/>
          <w:szCs w:val="20"/>
        </w:rPr>
      </w:pPr>
    </w:p>
    <w:p w14:paraId="08943153" w14:textId="77777777" w:rsidR="004B413C" w:rsidRDefault="004B413C">
      <w:pPr>
        <w:spacing w:line="200" w:lineRule="exact"/>
        <w:rPr>
          <w:sz w:val="20"/>
          <w:szCs w:val="20"/>
        </w:rPr>
      </w:pPr>
    </w:p>
    <w:p w14:paraId="3834EEE8" w14:textId="77777777" w:rsidR="004B413C" w:rsidRDefault="004B413C">
      <w:pPr>
        <w:spacing w:line="323" w:lineRule="exact"/>
        <w:rPr>
          <w:sz w:val="20"/>
          <w:szCs w:val="20"/>
        </w:rPr>
      </w:pPr>
    </w:p>
    <w:p w14:paraId="61BE0522" w14:textId="77777777" w:rsidR="004B413C" w:rsidRDefault="00EC2FEA">
      <w:pPr>
        <w:jc w:val="center"/>
        <w:rPr>
          <w:sz w:val="20"/>
          <w:szCs w:val="20"/>
        </w:rPr>
      </w:pPr>
      <w:r>
        <w:rPr>
          <w:rFonts w:ascii="Arial" w:eastAsia="Arial" w:hAnsi="Arial" w:cs="Arial"/>
          <w:sz w:val="17"/>
          <w:szCs w:val="17"/>
        </w:rPr>
        <w:t>35</w:t>
      </w:r>
    </w:p>
    <w:p w14:paraId="51D7D4CC" w14:textId="77777777" w:rsidR="004B413C" w:rsidRDefault="004B413C">
      <w:pPr>
        <w:sectPr w:rsidR="004B413C">
          <w:type w:val="continuous"/>
          <w:pgSz w:w="12240" w:h="15840"/>
          <w:pgMar w:top="1382" w:right="1440" w:bottom="307" w:left="1440" w:header="0" w:footer="0" w:gutter="0"/>
          <w:cols w:space="720" w:equalWidth="0">
            <w:col w:w="9360"/>
          </w:cols>
        </w:sectPr>
      </w:pPr>
    </w:p>
    <w:p w14:paraId="600B8214" w14:textId="77777777" w:rsidR="004B413C" w:rsidRDefault="004B413C">
      <w:pPr>
        <w:spacing w:line="200" w:lineRule="exact"/>
        <w:rPr>
          <w:sz w:val="20"/>
          <w:szCs w:val="20"/>
        </w:rPr>
      </w:pPr>
      <w:bookmarkStart w:id="73" w:name="page36"/>
      <w:bookmarkEnd w:id="73"/>
    </w:p>
    <w:p w14:paraId="348A2FA7" w14:textId="77777777" w:rsidR="004B413C" w:rsidRDefault="004B413C">
      <w:pPr>
        <w:spacing w:line="200" w:lineRule="exact"/>
        <w:rPr>
          <w:sz w:val="20"/>
          <w:szCs w:val="20"/>
        </w:rPr>
      </w:pPr>
    </w:p>
    <w:p w14:paraId="3452F335" w14:textId="77777777" w:rsidR="004B413C" w:rsidRDefault="004B413C">
      <w:pPr>
        <w:spacing w:line="200" w:lineRule="exact"/>
        <w:rPr>
          <w:sz w:val="20"/>
          <w:szCs w:val="20"/>
        </w:rPr>
      </w:pPr>
    </w:p>
    <w:p w14:paraId="6D49146A" w14:textId="77777777" w:rsidR="004B413C" w:rsidRDefault="004B413C">
      <w:pPr>
        <w:spacing w:line="200" w:lineRule="exact"/>
        <w:rPr>
          <w:sz w:val="20"/>
          <w:szCs w:val="20"/>
        </w:rPr>
      </w:pPr>
    </w:p>
    <w:p w14:paraId="27A11062" w14:textId="77777777" w:rsidR="004B413C" w:rsidRDefault="004B413C">
      <w:pPr>
        <w:spacing w:line="200" w:lineRule="exact"/>
        <w:rPr>
          <w:sz w:val="20"/>
          <w:szCs w:val="20"/>
        </w:rPr>
      </w:pPr>
    </w:p>
    <w:p w14:paraId="68FE4C67" w14:textId="77777777" w:rsidR="004B413C" w:rsidRDefault="004B413C">
      <w:pPr>
        <w:spacing w:line="200" w:lineRule="exact"/>
        <w:rPr>
          <w:sz w:val="20"/>
          <w:szCs w:val="20"/>
        </w:rPr>
      </w:pPr>
    </w:p>
    <w:p w14:paraId="7EC5EC39" w14:textId="77777777" w:rsidR="004B413C" w:rsidRDefault="004B413C">
      <w:pPr>
        <w:spacing w:line="200" w:lineRule="exact"/>
        <w:rPr>
          <w:sz w:val="20"/>
          <w:szCs w:val="20"/>
        </w:rPr>
      </w:pPr>
    </w:p>
    <w:p w14:paraId="0A043AA0" w14:textId="77777777" w:rsidR="004B413C" w:rsidRDefault="004B413C">
      <w:pPr>
        <w:spacing w:line="200" w:lineRule="exact"/>
        <w:rPr>
          <w:sz w:val="20"/>
          <w:szCs w:val="20"/>
        </w:rPr>
      </w:pPr>
    </w:p>
    <w:p w14:paraId="5F49BF99" w14:textId="77777777" w:rsidR="004B413C" w:rsidRDefault="004B413C">
      <w:pPr>
        <w:spacing w:line="200" w:lineRule="exact"/>
        <w:rPr>
          <w:sz w:val="20"/>
          <w:szCs w:val="20"/>
        </w:rPr>
      </w:pPr>
    </w:p>
    <w:p w14:paraId="2B48489E" w14:textId="77777777" w:rsidR="004B413C" w:rsidRDefault="004B413C">
      <w:pPr>
        <w:spacing w:line="200" w:lineRule="exact"/>
        <w:rPr>
          <w:sz w:val="20"/>
          <w:szCs w:val="20"/>
        </w:rPr>
      </w:pPr>
    </w:p>
    <w:p w14:paraId="0F16AECB" w14:textId="77777777" w:rsidR="004B413C" w:rsidRDefault="004B413C">
      <w:pPr>
        <w:spacing w:line="200" w:lineRule="exact"/>
        <w:rPr>
          <w:sz w:val="20"/>
          <w:szCs w:val="20"/>
        </w:rPr>
      </w:pPr>
    </w:p>
    <w:p w14:paraId="743C499B" w14:textId="77777777" w:rsidR="004B413C" w:rsidRDefault="004B413C">
      <w:pPr>
        <w:spacing w:line="200" w:lineRule="exact"/>
        <w:rPr>
          <w:sz w:val="20"/>
          <w:szCs w:val="20"/>
        </w:rPr>
      </w:pPr>
    </w:p>
    <w:p w14:paraId="47E0B16D" w14:textId="77777777" w:rsidR="004B413C" w:rsidRDefault="004B413C">
      <w:pPr>
        <w:spacing w:line="200" w:lineRule="exact"/>
        <w:rPr>
          <w:sz w:val="20"/>
          <w:szCs w:val="20"/>
        </w:rPr>
      </w:pPr>
    </w:p>
    <w:p w14:paraId="12036EA7" w14:textId="77777777" w:rsidR="004B413C" w:rsidRDefault="004B413C">
      <w:pPr>
        <w:spacing w:line="263" w:lineRule="exact"/>
        <w:rPr>
          <w:sz w:val="20"/>
          <w:szCs w:val="20"/>
        </w:rPr>
      </w:pPr>
    </w:p>
    <w:tbl>
      <w:tblPr>
        <w:tblW w:w="0" w:type="auto"/>
        <w:tblInd w:w="100" w:type="dxa"/>
        <w:tblLayout w:type="fixed"/>
        <w:tblCellMar>
          <w:left w:w="0" w:type="dxa"/>
          <w:right w:w="0" w:type="dxa"/>
        </w:tblCellMar>
        <w:tblLook w:val="04A0" w:firstRow="1" w:lastRow="0" w:firstColumn="1" w:lastColumn="0" w:noHBand="0" w:noVBand="1"/>
      </w:tblPr>
      <w:tblGrid>
        <w:gridCol w:w="220"/>
        <w:gridCol w:w="1100"/>
        <w:gridCol w:w="700"/>
        <w:gridCol w:w="700"/>
        <w:gridCol w:w="700"/>
        <w:gridCol w:w="720"/>
        <w:gridCol w:w="700"/>
        <w:gridCol w:w="700"/>
        <w:gridCol w:w="700"/>
        <w:gridCol w:w="720"/>
        <w:gridCol w:w="700"/>
        <w:gridCol w:w="700"/>
        <w:gridCol w:w="560"/>
        <w:gridCol w:w="20"/>
      </w:tblGrid>
      <w:tr w:rsidR="004B413C" w14:paraId="6CC5A34D" w14:textId="77777777">
        <w:trPr>
          <w:trHeight w:val="207"/>
        </w:trPr>
        <w:tc>
          <w:tcPr>
            <w:tcW w:w="220" w:type="dxa"/>
            <w:vAlign w:val="bottom"/>
          </w:tcPr>
          <w:p w14:paraId="28B8BE28" w14:textId="77777777" w:rsidR="004B413C" w:rsidRDefault="004B413C">
            <w:pPr>
              <w:rPr>
                <w:sz w:val="18"/>
                <w:szCs w:val="18"/>
              </w:rPr>
            </w:pPr>
          </w:p>
        </w:tc>
        <w:tc>
          <w:tcPr>
            <w:tcW w:w="1100" w:type="dxa"/>
            <w:vAlign w:val="bottom"/>
          </w:tcPr>
          <w:p w14:paraId="5263D4EE" w14:textId="77777777" w:rsidR="004B413C" w:rsidRDefault="00EC2FEA">
            <w:pPr>
              <w:ind w:right="750"/>
              <w:jc w:val="right"/>
              <w:rPr>
                <w:sz w:val="20"/>
                <w:szCs w:val="20"/>
              </w:rPr>
            </w:pPr>
            <w:r>
              <w:rPr>
                <w:rFonts w:ascii="Arial" w:eastAsia="Arial" w:hAnsi="Arial" w:cs="Arial"/>
                <w:color w:val="4D4D4D"/>
                <w:sz w:val="18"/>
                <w:szCs w:val="18"/>
              </w:rPr>
              <w:t>40</w:t>
            </w:r>
          </w:p>
        </w:tc>
        <w:tc>
          <w:tcPr>
            <w:tcW w:w="700" w:type="dxa"/>
            <w:vAlign w:val="bottom"/>
          </w:tcPr>
          <w:p w14:paraId="5AEC847A" w14:textId="77777777" w:rsidR="004B413C" w:rsidRDefault="004B413C">
            <w:pPr>
              <w:rPr>
                <w:sz w:val="18"/>
                <w:szCs w:val="18"/>
              </w:rPr>
            </w:pPr>
          </w:p>
        </w:tc>
        <w:tc>
          <w:tcPr>
            <w:tcW w:w="700" w:type="dxa"/>
            <w:vAlign w:val="bottom"/>
          </w:tcPr>
          <w:p w14:paraId="3EA32A3E" w14:textId="77777777" w:rsidR="004B413C" w:rsidRDefault="004B413C">
            <w:pPr>
              <w:rPr>
                <w:sz w:val="18"/>
                <w:szCs w:val="18"/>
              </w:rPr>
            </w:pPr>
          </w:p>
        </w:tc>
        <w:tc>
          <w:tcPr>
            <w:tcW w:w="700" w:type="dxa"/>
            <w:vAlign w:val="bottom"/>
          </w:tcPr>
          <w:p w14:paraId="149851E9" w14:textId="77777777" w:rsidR="004B413C" w:rsidRDefault="004B413C">
            <w:pPr>
              <w:rPr>
                <w:sz w:val="18"/>
                <w:szCs w:val="18"/>
              </w:rPr>
            </w:pPr>
          </w:p>
        </w:tc>
        <w:tc>
          <w:tcPr>
            <w:tcW w:w="720" w:type="dxa"/>
            <w:vAlign w:val="bottom"/>
          </w:tcPr>
          <w:p w14:paraId="328B12C4" w14:textId="77777777" w:rsidR="004B413C" w:rsidRDefault="004B413C">
            <w:pPr>
              <w:rPr>
                <w:sz w:val="18"/>
                <w:szCs w:val="18"/>
              </w:rPr>
            </w:pPr>
          </w:p>
        </w:tc>
        <w:tc>
          <w:tcPr>
            <w:tcW w:w="700" w:type="dxa"/>
            <w:vAlign w:val="bottom"/>
          </w:tcPr>
          <w:p w14:paraId="1C5BA8BF" w14:textId="77777777" w:rsidR="004B413C" w:rsidRDefault="004B413C">
            <w:pPr>
              <w:rPr>
                <w:sz w:val="18"/>
                <w:szCs w:val="18"/>
              </w:rPr>
            </w:pPr>
          </w:p>
        </w:tc>
        <w:tc>
          <w:tcPr>
            <w:tcW w:w="700" w:type="dxa"/>
            <w:vAlign w:val="bottom"/>
          </w:tcPr>
          <w:p w14:paraId="03655C11" w14:textId="77777777" w:rsidR="004B413C" w:rsidRDefault="004B413C">
            <w:pPr>
              <w:rPr>
                <w:sz w:val="18"/>
                <w:szCs w:val="18"/>
              </w:rPr>
            </w:pPr>
          </w:p>
        </w:tc>
        <w:tc>
          <w:tcPr>
            <w:tcW w:w="700" w:type="dxa"/>
            <w:vAlign w:val="bottom"/>
          </w:tcPr>
          <w:p w14:paraId="62899FE3" w14:textId="77777777" w:rsidR="004B413C" w:rsidRDefault="004B413C">
            <w:pPr>
              <w:rPr>
                <w:sz w:val="18"/>
                <w:szCs w:val="18"/>
              </w:rPr>
            </w:pPr>
          </w:p>
        </w:tc>
        <w:tc>
          <w:tcPr>
            <w:tcW w:w="720" w:type="dxa"/>
            <w:vAlign w:val="bottom"/>
          </w:tcPr>
          <w:p w14:paraId="54C7ABA5" w14:textId="77777777" w:rsidR="004B413C" w:rsidRDefault="004B413C">
            <w:pPr>
              <w:rPr>
                <w:sz w:val="18"/>
                <w:szCs w:val="18"/>
              </w:rPr>
            </w:pPr>
          </w:p>
        </w:tc>
        <w:tc>
          <w:tcPr>
            <w:tcW w:w="700" w:type="dxa"/>
            <w:vAlign w:val="bottom"/>
          </w:tcPr>
          <w:p w14:paraId="0B10AD2A" w14:textId="77777777" w:rsidR="004B413C" w:rsidRDefault="004B413C">
            <w:pPr>
              <w:rPr>
                <w:sz w:val="18"/>
                <w:szCs w:val="18"/>
              </w:rPr>
            </w:pPr>
          </w:p>
        </w:tc>
        <w:tc>
          <w:tcPr>
            <w:tcW w:w="700" w:type="dxa"/>
            <w:vAlign w:val="bottom"/>
          </w:tcPr>
          <w:p w14:paraId="19CFDE08" w14:textId="77777777" w:rsidR="004B413C" w:rsidRDefault="004B413C">
            <w:pPr>
              <w:rPr>
                <w:sz w:val="18"/>
                <w:szCs w:val="18"/>
              </w:rPr>
            </w:pPr>
          </w:p>
        </w:tc>
        <w:tc>
          <w:tcPr>
            <w:tcW w:w="560" w:type="dxa"/>
            <w:vAlign w:val="bottom"/>
          </w:tcPr>
          <w:p w14:paraId="56858E1B" w14:textId="77777777" w:rsidR="004B413C" w:rsidRDefault="004B413C">
            <w:pPr>
              <w:rPr>
                <w:sz w:val="18"/>
                <w:szCs w:val="18"/>
              </w:rPr>
            </w:pPr>
          </w:p>
        </w:tc>
        <w:tc>
          <w:tcPr>
            <w:tcW w:w="0" w:type="dxa"/>
            <w:vAlign w:val="bottom"/>
          </w:tcPr>
          <w:p w14:paraId="5CA97A4C" w14:textId="77777777" w:rsidR="004B413C" w:rsidRDefault="004B413C">
            <w:pPr>
              <w:rPr>
                <w:sz w:val="1"/>
                <w:szCs w:val="1"/>
              </w:rPr>
            </w:pPr>
          </w:p>
        </w:tc>
      </w:tr>
      <w:tr w:rsidR="004B413C" w14:paraId="1A570942" w14:textId="77777777">
        <w:trPr>
          <w:trHeight w:val="1057"/>
        </w:trPr>
        <w:tc>
          <w:tcPr>
            <w:tcW w:w="220" w:type="dxa"/>
            <w:vAlign w:val="bottom"/>
          </w:tcPr>
          <w:p w14:paraId="7516BE2D" w14:textId="77777777" w:rsidR="004B413C" w:rsidRDefault="004B413C">
            <w:pPr>
              <w:rPr>
                <w:sz w:val="24"/>
                <w:szCs w:val="24"/>
              </w:rPr>
            </w:pPr>
          </w:p>
        </w:tc>
        <w:tc>
          <w:tcPr>
            <w:tcW w:w="1100" w:type="dxa"/>
            <w:vAlign w:val="bottom"/>
          </w:tcPr>
          <w:p w14:paraId="048AB245" w14:textId="77777777" w:rsidR="004B413C" w:rsidRDefault="00EC2FEA">
            <w:pPr>
              <w:ind w:right="750"/>
              <w:jc w:val="right"/>
              <w:rPr>
                <w:sz w:val="20"/>
                <w:szCs w:val="20"/>
              </w:rPr>
            </w:pPr>
            <w:r>
              <w:rPr>
                <w:rFonts w:ascii="Arial" w:eastAsia="Arial" w:hAnsi="Arial" w:cs="Arial"/>
                <w:color w:val="4D4D4D"/>
                <w:sz w:val="18"/>
                <w:szCs w:val="18"/>
              </w:rPr>
              <w:t>35</w:t>
            </w:r>
          </w:p>
        </w:tc>
        <w:tc>
          <w:tcPr>
            <w:tcW w:w="700" w:type="dxa"/>
            <w:vAlign w:val="bottom"/>
          </w:tcPr>
          <w:p w14:paraId="57E5C686" w14:textId="77777777" w:rsidR="004B413C" w:rsidRDefault="004B413C">
            <w:pPr>
              <w:rPr>
                <w:sz w:val="24"/>
                <w:szCs w:val="24"/>
              </w:rPr>
            </w:pPr>
          </w:p>
        </w:tc>
        <w:tc>
          <w:tcPr>
            <w:tcW w:w="700" w:type="dxa"/>
            <w:vAlign w:val="bottom"/>
          </w:tcPr>
          <w:p w14:paraId="24FDEB22" w14:textId="77777777" w:rsidR="004B413C" w:rsidRDefault="004B413C">
            <w:pPr>
              <w:rPr>
                <w:sz w:val="24"/>
                <w:szCs w:val="24"/>
              </w:rPr>
            </w:pPr>
          </w:p>
        </w:tc>
        <w:tc>
          <w:tcPr>
            <w:tcW w:w="700" w:type="dxa"/>
            <w:vAlign w:val="bottom"/>
          </w:tcPr>
          <w:p w14:paraId="3C3232C5" w14:textId="77777777" w:rsidR="004B413C" w:rsidRDefault="004B413C">
            <w:pPr>
              <w:rPr>
                <w:sz w:val="24"/>
                <w:szCs w:val="24"/>
              </w:rPr>
            </w:pPr>
          </w:p>
        </w:tc>
        <w:tc>
          <w:tcPr>
            <w:tcW w:w="720" w:type="dxa"/>
            <w:vAlign w:val="bottom"/>
          </w:tcPr>
          <w:p w14:paraId="6CD28AFA" w14:textId="77777777" w:rsidR="004B413C" w:rsidRDefault="004B413C">
            <w:pPr>
              <w:rPr>
                <w:sz w:val="24"/>
                <w:szCs w:val="24"/>
              </w:rPr>
            </w:pPr>
          </w:p>
        </w:tc>
        <w:tc>
          <w:tcPr>
            <w:tcW w:w="700" w:type="dxa"/>
            <w:vAlign w:val="bottom"/>
          </w:tcPr>
          <w:p w14:paraId="642A89BC" w14:textId="77777777" w:rsidR="004B413C" w:rsidRDefault="004B413C">
            <w:pPr>
              <w:rPr>
                <w:sz w:val="24"/>
                <w:szCs w:val="24"/>
              </w:rPr>
            </w:pPr>
          </w:p>
        </w:tc>
        <w:tc>
          <w:tcPr>
            <w:tcW w:w="700" w:type="dxa"/>
            <w:vAlign w:val="bottom"/>
          </w:tcPr>
          <w:p w14:paraId="4EF2E74F" w14:textId="77777777" w:rsidR="004B413C" w:rsidRDefault="004B413C">
            <w:pPr>
              <w:rPr>
                <w:sz w:val="24"/>
                <w:szCs w:val="24"/>
              </w:rPr>
            </w:pPr>
          </w:p>
        </w:tc>
        <w:tc>
          <w:tcPr>
            <w:tcW w:w="700" w:type="dxa"/>
            <w:vAlign w:val="bottom"/>
          </w:tcPr>
          <w:p w14:paraId="57A09EC2" w14:textId="77777777" w:rsidR="004B413C" w:rsidRDefault="004B413C">
            <w:pPr>
              <w:rPr>
                <w:sz w:val="24"/>
                <w:szCs w:val="24"/>
              </w:rPr>
            </w:pPr>
          </w:p>
        </w:tc>
        <w:tc>
          <w:tcPr>
            <w:tcW w:w="720" w:type="dxa"/>
            <w:vAlign w:val="bottom"/>
          </w:tcPr>
          <w:p w14:paraId="47F7693E" w14:textId="77777777" w:rsidR="004B413C" w:rsidRDefault="004B413C">
            <w:pPr>
              <w:rPr>
                <w:sz w:val="24"/>
                <w:szCs w:val="24"/>
              </w:rPr>
            </w:pPr>
          </w:p>
        </w:tc>
        <w:tc>
          <w:tcPr>
            <w:tcW w:w="700" w:type="dxa"/>
            <w:vAlign w:val="bottom"/>
          </w:tcPr>
          <w:p w14:paraId="798D5785" w14:textId="77777777" w:rsidR="004B413C" w:rsidRDefault="004B413C">
            <w:pPr>
              <w:rPr>
                <w:sz w:val="24"/>
                <w:szCs w:val="24"/>
              </w:rPr>
            </w:pPr>
          </w:p>
        </w:tc>
        <w:tc>
          <w:tcPr>
            <w:tcW w:w="700" w:type="dxa"/>
            <w:vAlign w:val="bottom"/>
          </w:tcPr>
          <w:p w14:paraId="3E638E04" w14:textId="77777777" w:rsidR="004B413C" w:rsidRDefault="004B413C">
            <w:pPr>
              <w:rPr>
                <w:sz w:val="24"/>
                <w:szCs w:val="24"/>
              </w:rPr>
            </w:pPr>
          </w:p>
        </w:tc>
        <w:tc>
          <w:tcPr>
            <w:tcW w:w="560" w:type="dxa"/>
            <w:vAlign w:val="bottom"/>
          </w:tcPr>
          <w:p w14:paraId="0C4BFD4F" w14:textId="77777777" w:rsidR="004B413C" w:rsidRDefault="004B413C">
            <w:pPr>
              <w:rPr>
                <w:sz w:val="24"/>
                <w:szCs w:val="24"/>
              </w:rPr>
            </w:pPr>
          </w:p>
        </w:tc>
        <w:tc>
          <w:tcPr>
            <w:tcW w:w="0" w:type="dxa"/>
            <w:vAlign w:val="bottom"/>
          </w:tcPr>
          <w:p w14:paraId="5A41689C" w14:textId="77777777" w:rsidR="004B413C" w:rsidRDefault="004B413C">
            <w:pPr>
              <w:rPr>
                <w:sz w:val="1"/>
                <w:szCs w:val="1"/>
              </w:rPr>
            </w:pPr>
          </w:p>
        </w:tc>
      </w:tr>
      <w:tr w:rsidR="004B413C" w14:paraId="47FC686A" w14:textId="77777777">
        <w:trPr>
          <w:trHeight w:val="1057"/>
        </w:trPr>
        <w:tc>
          <w:tcPr>
            <w:tcW w:w="220" w:type="dxa"/>
            <w:vMerge w:val="restart"/>
            <w:textDirection w:val="btLr"/>
            <w:vAlign w:val="bottom"/>
          </w:tcPr>
          <w:p w14:paraId="180AE1A0" w14:textId="77777777" w:rsidR="004B413C" w:rsidRDefault="00EC2FEA">
            <w:pPr>
              <w:rPr>
                <w:sz w:val="20"/>
                <w:szCs w:val="20"/>
              </w:rPr>
            </w:pPr>
            <w:r>
              <w:rPr>
                <w:rFonts w:ascii="Arial" w:eastAsia="Arial" w:hAnsi="Arial" w:cs="Arial"/>
              </w:rPr>
              <w:t>richness</w:t>
            </w:r>
          </w:p>
        </w:tc>
        <w:tc>
          <w:tcPr>
            <w:tcW w:w="1100" w:type="dxa"/>
            <w:vAlign w:val="bottom"/>
          </w:tcPr>
          <w:p w14:paraId="747E76E3" w14:textId="77777777" w:rsidR="004B413C" w:rsidRDefault="00EC2FEA">
            <w:pPr>
              <w:ind w:right="750"/>
              <w:jc w:val="right"/>
              <w:rPr>
                <w:sz w:val="20"/>
                <w:szCs w:val="20"/>
              </w:rPr>
            </w:pPr>
            <w:r>
              <w:rPr>
                <w:rFonts w:ascii="Arial" w:eastAsia="Arial" w:hAnsi="Arial" w:cs="Arial"/>
                <w:color w:val="4D4D4D"/>
                <w:sz w:val="18"/>
                <w:szCs w:val="18"/>
              </w:rPr>
              <w:t>30</w:t>
            </w:r>
          </w:p>
        </w:tc>
        <w:tc>
          <w:tcPr>
            <w:tcW w:w="700" w:type="dxa"/>
            <w:vAlign w:val="bottom"/>
          </w:tcPr>
          <w:p w14:paraId="32A3D269" w14:textId="77777777" w:rsidR="004B413C" w:rsidRDefault="004B413C">
            <w:pPr>
              <w:rPr>
                <w:sz w:val="24"/>
                <w:szCs w:val="24"/>
              </w:rPr>
            </w:pPr>
          </w:p>
        </w:tc>
        <w:tc>
          <w:tcPr>
            <w:tcW w:w="700" w:type="dxa"/>
            <w:vAlign w:val="bottom"/>
          </w:tcPr>
          <w:p w14:paraId="51CBC801" w14:textId="77777777" w:rsidR="004B413C" w:rsidRDefault="004B413C">
            <w:pPr>
              <w:rPr>
                <w:sz w:val="24"/>
                <w:szCs w:val="24"/>
              </w:rPr>
            </w:pPr>
          </w:p>
        </w:tc>
        <w:tc>
          <w:tcPr>
            <w:tcW w:w="700" w:type="dxa"/>
            <w:vAlign w:val="bottom"/>
          </w:tcPr>
          <w:p w14:paraId="11C4C19B" w14:textId="77777777" w:rsidR="004B413C" w:rsidRDefault="004B413C">
            <w:pPr>
              <w:rPr>
                <w:sz w:val="24"/>
                <w:szCs w:val="24"/>
              </w:rPr>
            </w:pPr>
          </w:p>
        </w:tc>
        <w:tc>
          <w:tcPr>
            <w:tcW w:w="720" w:type="dxa"/>
            <w:vAlign w:val="bottom"/>
          </w:tcPr>
          <w:p w14:paraId="444418B9" w14:textId="77777777" w:rsidR="004B413C" w:rsidRDefault="004B413C">
            <w:pPr>
              <w:rPr>
                <w:sz w:val="24"/>
                <w:szCs w:val="24"/>
              </w:rPr>
            </w:pPr>
          </w:p>
        </w:tc>
        <w:tc>
          <w:tcPr>
            <w:tcW w:w="700" w:type="dxa"/>
            <w:vAlign w:val="bottom"/>
          </w:tcPr>
          <w:p w14:paraId="03753AA4" w14:textId="77777777" w:rsidR="004B413C" w:rsidRDefault="004B413C">
            <w:pPr>
              <w:rPr>
                <w:sz w:val="24"/>
                <w:szCs w:val="24"/>
              </w:rPr>
            </w:pPr>
          </w:p>
        </w:tc>
        <w:tc>
          <w:tcPr>
            <w:tcW w:w="700" w:type="dxa"/>
            <w:vAlign w:val="bottom"/>
          </w:tcPr>
          <w:p w14:paraId="4357595B" w14:textId="77777777" w:rsidR="004B413C" w:rsidRDefault="004B413C">
            <w:pPr>
              <w:rPr>
                <w:sz w:val="24"/>
                <w:szCs w:val="24"/>
              </w:rPr>
            </w:pPr>
          </w:p>
        </w:tc>
        <w:tc>
          <w:tcPr>
            <w:tcW w:w="700" w:type="dxa"/>
            <w:vAlign w:val="bottom"/>
          </w:tcPr>
          <w:p w14:paraId="090BBF3F" w14:textId="77777777" w:rsidR="004B413C" w:rsidRDefault="004B413C">
            <w:pPr>
              <w:rPr>
                <w:sz w:val="24"/>
                <w:szCs w:val="24"/>
              </w:rPr>
            </w:pPr>
          </w:p>
        </w:tc>
        <w:tc>
          <w:tcPr>
            <w:tcW w:w="720" w:type="dxa"/>
            <w:vAlign w:val="bottom"/>
          </w:tcPr>
          <w:p w14:paraId="22B4766E" w14:textId="77777777" w:rsidR="004B413C" w:rsidRDefault="004B413C">
            <w:pPr>
              <w:rPr>
                <w:sz w:val="24"/>
                <w:szCs w:val="24"/>
              </w:rPr>
            </w:pPr>
          </w:p>
        </w:tc>
        <w:tc>
          <w:tcPr>
            <w:tcW w:w="700" w:type="dxa"/>
            <w:vAlign w:val="bottom"/>
          </w:tcPr>
          <w:p w14:paraId="003029B0" w14:textId="77777777" w:rsidR="004B413C" w:rsidRDefault="004B413C">
            <w:pPr>
              <w:rPr>
                <w:sz w:val="24"/>
                <w:szCs w:val="24"/>
              </w:rPr>
            </w:pPr>
          </w:p>
        </w:tc>
        <w:tc>
          <w:tcPr>
            <w:tcW w:w="700" w:type="dxa"/>
            <w:vAlign w:val="bottom"/>
          </w:tcPr>
          <w:p w14:paraId="52BC029A" w14:textId="77777777" w:rsidR="004B413C" w:rsidRDefault="004B413C">
            <w:pPr>
              <w:rPr>
                <w:sz w:val="24"/>
                <w:szCs w:val="24"/>
              </w:rPr>
            </w:pPr>
          </w:p>
        </w:tc>
        <w:tc>
          <w:tcPr>
            <w:tcW w:w="560" w:type="dxa"/>
            <w:vAlign w:val="bottom"/>
          </w:tcPr>
          <w:p w14:paraId="11BCBA99" w14:textId="77777777" w:rsidR="004B413C" w:rsidRDefault="004B413C">
            <w:pPr>
              <w:rPr>
                <w:sz w:val="24"/>
                <w:szCs w:val="24"/>
              </w:rPr>
            </w:pPr>
          </w:p>
        </w:tc>
        <w:tc>
          <w:tcPr>
            <w:tcW w:w="0" w:type="dxa"/>
            <w:vAlign w:val="bottom"/>
          </w:tcPr>
          <w:p w14:paraId="104F299F" w14:textId="77777777" w:rsidR="004B413C" w:rsidRDefault="004B413C">
            <w:pPr>
              <w:rPr>
                <w:sz w:val="1"/>
                <w:szCs w:val="1"/>
              </w:rPr>
            </w:pPr>
          </w:p>
        </w:tc>
      </w:tr>
      <w:tr w:rsidR="004B413C" w14:paraId="38D3B78E" w14:textId="77777777">
        <w:trPr>
          <w:trHeight w:val="635"/>
        </w:trPr>
        <w:tc>
          <w:tcPr>
            <w:tcW w:w="220" w:type="dxa"/>
            <w:vMerge/>
            <w:vAlign w:val="bottom"/>
          </w:tcPr>
          <w:p w14:paraId="393E986E" w14:textId="77777777" w:rsidR="004B413C" w:rsidRDefault="004B413C">
            <w:pPr>
              <w:rPr>
                <w:sz w:val="24"/>
                <w:szCs w:val="24"/>
              </w:rPr>
            </w:pPr>
          </w:p>
        </w:tc>
        <w:tc>
          <w:tcPr>
            <w:tcW w:w="1100" w:type="dxa"/>
            <w:vAlign w:val="bottom"/>
          </w:tcPr>
          <w:p w14:paraId="316A7959" w14:textId="77777777" w:rsidR="004B413C" w:rsidRDefault="004B413C">
            <w:pPr>
              <w:rPr>
                <w:sz w:val="24"/>
                <w:szCs w:val="24"/>
              </w:rPr>
            </w:pPr>
          </w:p>
        </w:tc>
        <w:tc>
          <w:tcPr>
            <w:tcW w:w="700" w:type="dxa"/>
            <w:vAlign w:val="bottom"/>
          </w:tcPr>
          <w:p w14:paraId="5CBE0673" w14:textId="77777777" w:rsidR="004B413C" w:rsidRDefault="004B413C">
            <w:pPr>
              <w:rPr>
                <w:sz w:val="24"/>
                <w:szCs w:val="24"/>
              </w:rPr>
            </w:pPr>
          </w:p>
        </w:tc>
        <w:tc>
          <w:tcPr>
            <w:tcW w:w="700" w:type="dxa"/>
            <w:vAlign w:val="bottom"/>
          </w:tcPr>
          <w:p w14:paraId="010A4FAF" w14:textId="77777777" w:rsidR="004B413C" w:rsidRDefault="004B413C">
            <w:pPr>
              <w:rPr>
                <w:sz w:val="24"/>
                <w:szCs w:val="24"/>
              </w:rPr>
            </w:pPr>
          </w:p>
        </w:tc>
        <w:tc>
          <w:tcPr>
            <w:tcW w:w="700" w:type="dxa"/>
            <w:vAlign w:val="bottom"/>
          </w:tcPr>
          <w:p w14:paraId="039FA141" w14:textId="77777777" w:rsidR="004B413C" w:rsidRDefault="004B413C">
            <w:pPr>
              <w:rPr>
                <w:sz w:val="24"/>
                <w:szCs w:val="24"/>
              </w:rPr>
            </w:pPr>
          </w:p>
        </w:tc>
        <w:tc>
          <w:tcPr>
            <w:tcW w:w="720" w:type="dxa"/>
            <w:vAlign w:val="bottom"/>
          </w:tcPr>
          <w:p w14:paraId="1DF9E254" w14:textId="77777777" w:rsidR="004B413C" w:rsidRDefault="004B413C">
            <w:pPr>
              <w:rPr>
                <w:sz w:val="24"/>
                <w:szCs w:val="24"/>
              </w:rPr>
            </w:pPr>
          </w:p>
        </w:tc>
        <w:tc>
          <w:tcPr>
            <w:tcW w:w="700" w:type="dxa"/>
            <w:vAlign w:val="bottom"/>
          </w:tcPr>
          <w:p w14:paraId="166C79D5" w14:textId="77777777" w:rsidR="004B413C" w:rsidRDefault="004B413C">
            <w:pPr>
              <w:rPr>
                <w:sz w:val="24"/>
                <w:szCs w:val="24"/>
              </w:rPr>
            </w:pPr>
          </w:p>
        </w:tc>
        <w:tc>
          <w:tcPr>
            <w:tcW w:w="700" w:type="dxa"/>
            <w:vAlign w:val="bottom"/>
          </w:tcPr>
          <w:p w14:paraId="5A8A953D" w14:textId="77777777" w:rsidR="004B413C" w:rsidRDefault="004B413C">
            <w:pPr>
              <w:rPr>
                <w:sz w:val="24"/>
                <w:szCs w:val="24"/>
              </w:rPr>
            </w:pPr>
          </w:p>
        </w:tc>
        <w:tc>
          <w:tcPr>
            <w:tcW w:w="700" w:type="dxa"/>
            <w:vAlign w:val="bottom"/>
          </w:tcPr>
          <w:p w14:paraId="118C37D7" w14:textId="77777777" w:rsidR="004B413C" w:rsidRDefault="004B413C">
            <w:pPr>
              <w:rPr>
                <w:sz w:val="24"/>
                <w:szCs w:val="24"/>
              </w:rPr>
            </w:pPr>
          </w:p>
        </w:tc>
        <w:tc>
          <w:tcPr>
            <w:tcW w:w="720" w:type="dxa"/>
            <w:vAlign w:val="bottom"/>
          </w:tcPr>
          <w:p w14:paraId="4B46F9D6" w14:textId="77777777" w:rsidR="004B413C" w:rsidRDefault="004B413C">
            <w:pPr>
              <w:rPr>
                <w:sz w:val="24"/>
                <w:szCs w:val="24"/>
              </w:rPr>
            </w:pPr>
          </w:p>
        </w:tc>
        <w:tc>
          <w:tcPr>
            <w:tcW w:w="700" w:type="dxa"/>
            <w:vAlign w:val="bottom"/>
          </w:tcPr>
          <w:p w14:paraId="7CEB7290" w14:textId="77777777" w:rsidR="004B413C" w:rsidRDefault="004B413C">
            <w:pPr>
              <w:rPr>
                <w:sz w:val="24"/>
                <w:szCs w:val="24"/>
              </w:rPr>
            </w:pPr>
          </w:p>
        </w:tc>
        <w:tc>
          <w:tcPr>
            <w:tcW w:w="700" w:type="dxa"/>
            <w:vAlign w:val="bottom"/>
          </w:tcPr>
          <w:p w14:paraId="6F96E6C3" w14:textId="77777777" w:rsidR="004B413C" w:rsidRDefault="004B413C">
            <w:pPr>
              <w:rPr>
                <w:sz w:val="24"/>
                <w:szCs w:val="24"/>
              </w:rPr>
            </w:pPr>
          </w:p>
        </w:tc>
        <w:tc>
          <w:tcPr>
            <w:tcW w:w="560" w:type="dxa"/>
            <w:vAlign w:val="bottom"/>
          </w:tcPr>
          <w:p w14:paraId="0B1FA8C6" w14:textId="77777777" w:rsidR="004B413C" w:rsidRDefault="004B413C">
            <w:pPr>
              <w:rPr>
                <w:sz w:val="24"/>
                <w:szCs w:val="24"/>
              </w:rPr>
            </w:pPr>
          </w:p>
        </w:tc>
        <w:tc>
          <w:tcPr>
            <w:tcW w:w="0" w:type="dxa"/>
            <w:vAlign w:val="bottom"/>
          </w:tcPr>
          <w:p w14:paraId="589A76FD" w14:textId="77777777" w:rsidR="004B413C" w:rsidRDefault="004B413C">
            <w:pPr>
              <w:rPr>
                <w:sz w:val="1"/>
                <w:szCs w:val="1"/>
              </w:rPr>
            </w:pPr>
          </w:p>
        </w:tc>
      </w:tr>
      <w:tr w:rsidR="004B413C" w14:paraId="098882B8" w14:textId="77777777">
        <w:trPr>
          <w:trHeight w:val="422"/>
        </w:trPr>
        <w:tc>
          <w:tcPr>
            <w:tcW w:w="220" w:type="dxa"/>
            <w:vMerge w:val="restart"/>
            <w:textDirection w:val="btLr"/>
            <w:vAlign w:val="bottom"/>
          </w:tcPr>
          <w:p w14:paraId="2D358ECA" w14:textId="77777777" w:rsidR="004B413C" w:rsidRDefault="00EC2FEA">
            <w:pPr>
              <w:rPr>
                <w:sz w:val="20"/>
                <w:szCs w:val="20"/>
              </w:rPr>
            </w:pPr>
            <w:r>
              <w:rPr>
                <w:rFonts w:ascii="Arial" w:eastAsia="Arial" w:hAnsi="Arial" w:cs="Arial"/>
                <w:w w:val="98"/>
              </w:rPr>
              <w:t>Family</w:t>
            </w:r>
          </w:p>
        </w:tc>
        <w:tc>
          <w:tcPr>
            <w:tcW w:w="1100" w:type="dxa"/>
            <w:vAlign w:val="bottom"/>
          </w:tcPr>
          <w:p w14:paraId="7AB3AACE" w14:textId="77777777" w:rsidR="004B413C" w:rsidRDefault="00EC2FEA">
            <w:pPr>
              <w:ind w:right="750"/>
              <w:jc w:val="right"/>
              <w:rPr>
                <w:sz w:val="20"/>
                <w:szCs w:val="20"/>
              </w:rPr>
            </w:pPr>
            <w:r>
              <w:rPr>
                <w:rFonts w:ascii="Arial" w:eastAsia="Arial" w:hAnsi="Arial" w:cs="Arial"/>
                <w:color w:val="4D4D4D"/>
                <w:sz w:val="18"/>
                <w:szCs w:val="18"/>
              </w:rPr>
              <w:t>25</w:t>
            </w:r>
          </w:p>
        </w:tc>
        <w:tc>
          <w:tcPr>
            <w:tcW w:w="700" w:type="dxa"/>
            <w:vAlign w:val="bottom"/>
          </w:tcPr>
          <w:p w14:paraId="59AC8F5B" w14:textId="77777777" w:rsidR="004B413C" w:rsidRDefault="004B413C">
            <w:pPr>
              <w:rPr>
                <w:sz w:val="24"/>
                <w:szCs w:val="24"/>
              </w:rPr>
            </w:pPr>
          </w:p>
        </w:tc>
        <w:tc>
          <w:tcPr>
            <w:tcW w:w="700" w:type="dxa"/>
            <w:vAlign w:val="bottom"/>
          </w:tcPr>
          <w:p w14:paraId="4C046CE6" w14:textId="77777777" w:rsidR="004B413C" w:rsidRDefault="004B413C">
            <w:pPr>
              <w:rPr>
                <w:sz w:val="24"/>
                <w:szCs w:val="24"/>
              </w:rPr>
            </w:pPr>
          </w:p>
        </w:tc>
        <w:tc>
          <w:tcPr>
            <w:tcW w:w="700" w:type="dxa"/>
            <w:vAlign w:val="bottom"/>
          </w:tcPr>
          <w:p w14:paraId="60D2A166" w14:textId="77777777" w:rsidR="004B413C" w:rsidRDefault="004B413C">
            <w:pPr>
              <w:rPr>
                <w:sz w:val="24"/>
                <w:szCs w:val="24"/>
              </w:rPr>
            </w:pPr>
          </w:p>
        </w:tc>
        <w:tc>
          <w:tcPr>
            <w:tcW w:w="720" w:type="dxa"/>
            <w:vAlign w:val="bottom"/>
          </w:tcPr>
          <w:p w14:paraId="0B86AAD6" w14:textId="77777777" w:rsidR="004B413C" w:rsidRDefault="004B413C">
            <w:pPr>
              <w:rPr>
                <w:sz w:val="24"/>
                <w:szCs w:val="24"/>
              </w:rPr>
            </w:pPr>
          </w:p>
        </w:tc>
        <w:tc>
          <w:tcPr>
            <w:tcW w:w="700" w:type="dxa"/>
            <w:vAlign w:val="bottom"/>
          </w:tcPr>
          <w:p w14:paraId="485492FB" w14:textId="77777777" w:rsidR="004B413C" w:rsidRDefault="004B413C">
            <w:pPr>
              <w:rPr>
                <w:sz w:val="24"/>
                <w:szCs w:val="24"/>
              </w:rPr>
            </w:pPr>
          </w:p>
        </w:tc>
        <w:tc>
          <w:tcPr>
            <w:tcW w:w="700" w:type="dxa"/>
            <w:vAlign w:val="bottom"/>
          </w:tcPr>
          <w:p w14:paraId="6F978CB5" w14:textId="77777777" w:rsidR="004B413C" w:rsidRDefault="004B413C">
            <w:pPr>
              <w:rPr>
                <w:sz w:val="24"/>
                <w:szCs w:val="24"/>
              </w:rPr>
            </w:pPr>
          </w:p>
        </w:tc>
        <w:tc>
          <w:tcPr>
            <w:tcW w:w="700" w:type="dxa"/>
            <w:vAlign w:val="bottom"/>
          </w:tcPr>
          <w:p w14:paraId="23FE00AE" w14:textId="77777777" w:rsidR="004B413C" w:rsidRDefault="004B413C">
            <w:pPr>
              <w:rPr>
                <w:sz w:val="24"/>
                <w:szCs w:val="24"/>
              </w:rPr>
            </w:pPr>
          </w:p>
        </w:tc>
        <w:tc>
          <w:tcPr>
            <w:tcW w:w="720" w:type="dxa"/>
            <w:vAlign w:val="bottom"/>
          </w:tcPr>
          <w:p w14:paraId="626CCFAD" w14:textId="77777777" w:rsidR="004B413C" w:rsidRDefault="004B413C">
            <w:pPr>
              <w:rPr>
                <w:sz w:val="24"/>
                <w:szCs w:val="24"/>
              </w:rPr>
            </w:pPr>
          </w:p>
        </w:tc>
        <w:tc>
          <w:tcPr>
            <w:tcW w:w="700" w:type="dxa"/>
            <w:vAlign w:val="bottom"/>
          </w:tcPr>
          <w:p w14:paraId="03681018" w14:textId="77777777" w:rsidR="004B413C" w:rsidRDefault="004B413C">
            <w:pPr>
              <w:rPr>
                <w:sz w:val="24"/>
                <w:szCs w:val="24"/>
              </w:rPr>
            </w:pPr>
          </w:p>
        </w:tc>
        <w:tc>
          <w:tcPr>
            <w:tcW w:w="700" w:type="dxa"/>
            <w:vAlign w:val="bottom"/>
          </w:tcPr>
          <w:p w14:paraId="4A3E1FF1" w14:textId="77777777" w:rsidR="004B413C" w:rsidRDefault="004B413C">
            <w:pPr>
              <w:rPr>
                <w:sz w:val="24"/>
                <w:szCs w:val="24"/>
              </w:rPr>
            </w:pPr>
          </w:p>
        </w:tc>
        <w:tc>
          <w:tcPr>
            <w:tcW w:w="560" w:type="dxa"/>
            <w:vAlign w:val="bottom"/>
          </w:tcPr>
          <w:p w14:paraId="4C5C355F" w14:textId="77777777" w:rsidR="004B413C" w:rsidRDefault="004B413C">
            <w:pPr>
              <w:rPr>
                <w:sz w:val="24"/>
                <w:szCs w:val="24"/>
              </w:rPr>
            </w:pPr>
          </w:p>
        </w:tc>
        <w:tc>
          <w:tcPr>
            <w:tcW w:w="0" w:type="dxa"/>
            <w:vAlign w:val="bottom"/>
          </w:tcPr>
          <w:p w14:paraId="087848AB" w14:textId="77777777" w:rsidR="004B413C" w:rsidRDefault="004B413C">
            <w:pPr>
              <w:rPr>
                <w:sz w:val="1"/>
                <w:szCs w:val="1"/>
              </w:rPr>
            </w:pPr>
          </w:p>
        </w:tc>
      </w:tr>
      <w:tr w:rsidR="004B413C" w14:paraId="2CC13F63" w14:textId="77777777">
        <w:trPr>
          <w:trHeight w:val="276"/>
        </w:trPr>
        <w:tc>
          <w:tcPr>
            <w:tcW w:w="220" w:type="dxa"/>
            <w:vMerge/>
            <w:vAlign w:val="bottom"/>
          </w:tcPr>
          <w:p w14:paraId="550B81F8" w14:textId="77777777" w:rsidR="004B413C" w:rsidRDefault="004B413C">
            <w:pPr>
              <w:rPr>
                <w:sz w:val="24"/>
                <w:szCs w:val="24"/>
              </w:rPr>
            </w:pPr>
          </w:p>
        </w:tc>
        <w:tc>
          <w:tcPr>
            <w:tcW w:w="1100" w:type="dxa"/>
            <w:vAlign w:val="bottom"/>
          </w:tcPr>
          <w:p w14:paraId="3585D89E" w14:textId="77777777" w:rsidR="004B413C" w:rsidRDefault="004B413C">
            <w:pPr>
              <w:rPr>
                <w:sz w:val="24"/>
                <w:szCs w:val="24"/>
              </w:rPr>
            </w:pPr>
          </w:p>
        </w:tc>
        <w:tc>
          <w:tcPr>
            <w:tcW w:w="700" w:type="dxa"/>
            <w:vAlign w:val="bottom"/>
          </w:tcPr>
          <w:p w14:paraId="6AD3F0D9" w14:textId="77777777" w:rsidR="004B413C" w:rsidRDefault="004B413C">
            <w:pPr>
              <w:rPr>
                <w:sz w:val="24"/>
                <w:szCs w:val="24"/>
              </w:rPr>
            </w:pPr>
          </w:p>
        </w:tc>
        <w:tc>
          <w:tcPr>
            <w:tcW w:w="700" w:type="dxa"/>
            <w:vAlign w:val="bottom"/>
          </w:tcPr>
          <w:p w14:paraId="5FCBB1A9" w14:textId="77777777" w:rsidR="004B413C" w:rsidRDefault="004B413C">
            <w:pPr>
              <w:rPr>
                <w:sz w:val="24"/>
                <w:szCs w:val="24"/>
              </w:rPr>
            </w:pPr>
          </w:p>
        </w:tc>
        <w:tc>
          <w:tcPr>
            <w:tcW w:w="700" w:type="dxa"/>
            <w:vAlign w:val="bottom"/>
          </w:tcPr>
          <w:p w14:paraId="246B91EA" w14:textId="77777777" w:rsidR="004B413C" w:rsidRDefault="004B413C">
            <w:pPr>
              <w:rPr>
                <w:sz w:val="24"/>
                <w:szCs w:val="24"/>
              </w:rPr>
            </w:pPr>
          </w:p>
        </w:tc>
        <w:tc>
          <w:tcPr>
            <w:tcW w:w="720" w:type="dxa"/>
            <w:vAlign w:val="bottom"/>
          </w:tcPr>
          <w:p w14:paraId="4DC9789A" w14:textId="77777777" w:rsidR="004B413C" w:rsidRDefault="004B413C">
            <w:pPr>
              <w:rPr>
                <w:sz w:val="24"/>
                <w:szCs w:val="24"/>
              </w:rPr>
            </w:pPr>
          </w:p>
        </w:tc>
        <w:tc>
          <w:tcPr>
            <w:tcW w:w="700" w:type="dxa"/>
            <w:vAlign w:val="bottom"/>
          </w:tcPr>
          <w:p w14:paraId="4524876F" w14:textId="77777777" w:rsidR="004B413C" w:rsidRDefault="004B413C">
            <w:pPr>
              <w:rPr>
                <w:sz w:val="24"/>
                <w:szCs w:val="24"/>
              </w:rPr>
            </w:pPr>
          </w:p>
        </w:tc>
        <w:tc>
          <w:tcPr>
            <w:tcW w:w="700" w:type="dxa"/>
            <w:vAlign w:val="bottom"/>
          </w:tcPr>
          <w:p w14:paraId="256C7ED9" w14:textId="77777777" w:rsidR="004B413C" w:rsidRDefault="004B413C">
            <w:pPr>
              <w:rPr>
                <w:sz w:val="24"/>
                <w:szCs w:val="24"/>
              </w:rPr>
            </w:pPr>
          </w:p>
        </w:tc>
        <w:tc>
          <w:tcPr>
            <w:tcW w:w="700" w:type="dxa"/>
            <w:vAlign w:val="bottom"/>
          </w:tcPr>
          <w:p w14:paraId="4E4B1649" w14:textId="77777777" w:rsidR="004B413C" w:rsidRDefault="004B413C">
            <w:pPr>
              <w:rPr>
                <w:sz w:val="24"/>
                <w:szCs w:val="24"/>
              </w:rPr>
            </w:pPr>
          </w:p>
        </w:tc>
        <w:tc>
          <w:tcPr>
            <w:tcW w:w="720" w:type="dxa"/>
            <w:vAlign w:val="bottom"/>
          </w:tcPr>
          <w:p w14:paraId="31A2C4FD" w14:textId="77777777" w:rsidR="004B413C" w:rsidRDefault="004B413C">
            <w:pPr>
              <w:rPr>
                <w:sz w:val="24"/>
                <w:szCs w:val="24"/>
              </w:rPr>
            </w:pPr>
          </w:p>
        </w:tc>
        <w:tc>
          <w:tcPr>
            <w:tcW w:w="700" w:type="dxa"/>
            <w:vAlign w:val="bottom"/>
          </w:tcPr>
          <w:p w14:paraId="4C6BE8EA" w14:textId="77777777" w:rsidR="004B413C" w:rsidRDefault="004B413C">
            <w:pPr>
              <w:rPr>
                <w:sz w:val="24"/>
                <w:szCs w:val="24"/>
              </w:rPr>
            </w:pPr>
          </w:p>
        </w:tc>
        <w:tc>
          <w:tcPr>
            <w:tcW w:w="700" w:type="dxa"/>
            <w:vAlign w:val="bottom"/>
          </w:tcPr>
          <w:p w14:paraId="62D32C07" w14:textId="77777777" w:rsidR="004B413C" w:rsidRDefault="004B413C">
            <w:pPr>
              <w:rPr>
                <w:sz w:val="24"/>
                <w:szCs w:val="24"/>
              </w:rPr>
            </w:pPr>
          </w:p>
        </w:tc>
        <w:tc>
          <w:tcPr>
            <w:tcW w:w="560" w:type="dxa"/>
            <w:vAlign w:val="bottom"/>
          </w:tcPr>
          <w:p w14:paraId="5A4CEC45" w14:textId="77777777" w:rsidR="004B413C" w:rsidRDefault="004B413C">
            <w:pPr>
              <w:rPr>
                <w:sz w:val="24"/>
                <w:szCs w:val="24"/>
              </w:rPr>
            </w:pPr>
          </w:p>
        </w:tc>
        <w:tc>
          <w:tcPr>
            <w:tcW w:w="0" w:type="dxa"/>
            <w:vAlign w:val="bottom"/>
          </w:tcPr>
          <w:p w14:paraId="54110A34" w14:textId="77777777" w:rsidR="004B413C" w:rsidRDefault="004B413C">
            <w:pPr>
              <w:rPr>
                <w:sz w:val="1"/>
                <w:szCs w:val="1"/>
              </w:rPr>
            </w:pPr>
          </w:p>
        </w:tc>
      </w:tr>
      <w:tr w:rsidR="004B413C" w14:paraId="3A8AD05A" w14:textId="77777777">
        <w:trPr>
          <w:trHeight w:val="781"/>
        </w:trPr>
        <w:tc>
          <w:tcPr>
            <w:tcW w:w="220" w:type="dxa"/>
            <w:vAlign w:val="bottom"/>
          </w:tcPr>
          <w:p w14:paraId="0CA99248" w14:textId="77777777" w:rsidR="004B413C" w:rsidRDefault="004B413C">
            <w:pPr>
              <w:rPr>
                <w:sz w:val="24"/>
                <w:szCs w:val="24"/>
              </w:rPr>
            </w:pPr>
          </w:p>
        </w:tc>
        <w:tc>
          <w:tcPr>
            <w:tcW w:w="1100" w:type="dxa"/>
            <w:vAlign w:val="bottom"/>
          </w:tcPr>
          <w:p w14:paraId="605D9B69" w14:textId="77777777" w:rsidR="004B413C" w:rsidRDefault="00EC2FEA">
            <w:pPr>
              <w:ind w:right="750"/>
              <w:jc w:val="right"/>
              <w:rPr>
                <w:sz w:val="20"/>
                <w:szCs w:val="20"/>
              </w:rPr>
            </w:pPr>
            <w:r>
              <w:rPr>
                <w:rFonts w:ascii="Arial" w:eastAsia="Arial" w:hAnsi="Arial" w:cs="Arial"/>
                <w:color w:val="4D4D4D"/>
                <w:sz w:val="18"/>
                <w:szCs w:val="18"/>
              </w:rPr>
              <w:t>20</w:t>
            </w:r>
          </w:p>
        </w:tc>
        <w:tc>
          <w:tcPr>
            <w:tcW w:w="700" w:type="dxa"/>
            <w:vAlign w:val="bottom"/>
          </w:tcPr>
          <w:p w14:paraId="02200163" w14:textId="77777777" w:rsidR="004B413C" w:rsidRDefault="004B413C">
            <w:pPr>
              <w:rPr>
                <w:sz w:val="24"/>
                <w:szCs w:val="24"/>
              </w:rPr>
            </w:pPr>
          </w:p>
        </w:tc>
        <w:tc>
          <w:tcPr>
            <w:tcW w:w="700" w:type="dxa"/>
            <w:vAlign w:val="bottom"/>
          </w:tcPr>
          <w:p w14:paraId="20E1D835" w14:textId="77777777" w:rsidR="004B413C" w:rsidRDefault="004B413C">
            <w:pPr>
              <w:rPr>
                <w:sz w:val="24"/>
                <w:szCs w:val="24"/>
              </w:rPr>
            </w:pPr>
          </w:p>
        </w:tc>
        <w:tc>
          <w:tcPr>
            <w:tcW w:w="700" w:type="dxa"/>
            <w:vAlign w:val="bottom"/>
          </w:tcPr>
          <w:p w14:paraId="1330274D" w14:textId="77777777" w:rsidR="004B413C" w:rsidRDefault="004B413C">
            <w:pPr>
              <w:rPr>
                <w:sz w:val="24"/>
                <w:szCs w:val="24"/>
              </w:rPr>
            </w:pPr>
          </w:p>
        </w:tc>
        <w:tc>
          <w:tcPr>
            <w:tcW w:w="720" w:type="dxa"/>
            <w:vAlign w:val="bottom"/>
          </w:tcPr>
          <w:p w14:paraId="39606860" w14:textId="77777777" w:rsidR="004B413C" w:rsidRDefault="004B413C">
            <w:pPr>
              <w:rPr>
                <w:sz w:val="24"/>
                <w:szCs w:val="24"/>
              </w:rPr>
            </w:pPr>
          </w:p>
        </w:tc>
        <w:tc>
          <w:tcPr>
            <w:tcW w:w="700" w:type="dxa"/>
            <w:vAlign w:val="bottom"/>
          </w:tcPr>
          <w:p w14:paraId="4290F594" w14:textId="77777777" w:rsidR="004B413C" w:rsidRDefault="004B413C">
            <w:pPr>
              <w:rPr>
                <w:sz w:val="24"/>
                <w:szCs w:val="24"/>
              </w:rPr>
            </w:pPr>
          </w:p>
        </w:tc>
        <w:tc>
          <w:tcPr>
            <w:tcW w:w="700" w:type="dxa"/>
            <w:vAlign w:val="bottom"/>
          </w:tcPr>
          <w:p w14:paraId="4E2A0C47" w14:textId="77777777" w:rsidR="004B413C" w:rsidRDefault="004B413C">
            <w:pPr>
              <w:rPr>
                <w:sz w:val="24"/>
                <w:szCs w:val="24"/>
              </w:rPr>
            </w:pPr>
          </w:p>
        </w:tc>
        <w:tc>
          <w:tcPr>
            <w:tcW w:w="700" w:type="dxa"/>
            <w:vAlign w:val="bottom"/>
          </w:tcPr>
          <w:p w14:paraId="3E25CDA5" w14:textId="77777777" w:rsidR="004B413C" w:rsidRDefault="004B413C">
            <w:pPr>
              <w:rPr>
                <w:sz w:val="24"/>
                <w:szCs w:val="24"/>
              </w:rPr>
            </w:pPr>
          </w:p>
        </w:tc>
        <w:tc>
          <w:tcPr>
            <w:tcW w:w="720" w:type="dxa"/>
            <w:vAlign w:val="bottom"/>
          </w:tcPr>
          <w:p w14:paraId="4B4F0237" w14:textId="77777777" w:rsidR="004B413C" w:rsidRDefault="004B413C">
            <w:pPr>
              <w:rPr>
                <w:sz w:val="24"/>
                <w:szCs w:val="24"/>
              </w:rPr>
            </w:pPr>
          </w:p>
        </w:tc>
        <w:tc>
          <w:tcPr>
            <w:tcW w:w="700" w:type="dxa"/>
            <w:vAlign w:val="bottom"/>
          </w:tcPr>
          <w:p w14:paraId="3114D890" w14:textId="77777777" w:rsidR="004B413C" w:rsidRDefault="004B413C">
            <w:pPr>
              <w:rPr>
                <w:sz w:val="24"/>
                <w:szCs w:val="24"/>
              </w:rPr>
            </w:pPr>
          </w:p>
        </w:tc>
        <w:tc>
          <w:tcPr>
            <w:tcW w:w="700" w:type="dxa"/>
            <w:vAlign w:val="bottom"/>
          </w:tcPr>
          <w:p w14:paraId="07C4EB53" w14:textId="77777777" w:rsidR="004B413C" w:rsidRDefault="004B413C">
            <w:pPr>
              <w:rPr>
                <w:sz w:val="24"/>
                <w:szCs w:val="24"/>
              </w:rPr>
            </w:pPr>
          </w:p>
        </w:tc>
        <w:tc>
          <w:tcPr>
            <w:tcW w:w="560" w:type="dxa"/>
            <w:vAlign w:val="bottom"/>
          </w:tcPr>
          <w:p w14:paraId="28848EEB" w14:textId="77777777" w:rsidR="004B413C" w:rsidRDefault="004B413C">
            <w:pPr>
              <w:rPr>
                <w:sz w:val="24"/>
                <w:szCs w:val="24"/>
              </w:rPr>
            </w:pPr>
          </w:p>
        </w:tc>
        <w:tc>
          <w:tcPr>
            <w:tcW w:w="0" w:type="dxa"/>
            <w:vAlign w:val="bottom"/>
          </w:tcPr>
          <w:p w14:paraId="006B96F4" w14:textId="77777777" w:rsidR="004B413C" w:rsidRDefault="004B413C">
            <w:pPr>
              <w:rPr>
                <w:sz w:val="1"/>
                <w:szCs w:val="1"/>
              </w:rPr>
            </w:pPr>
          </w:p>
        </w:tc>
      </w:tr>
      <w:tr w:rsidR="004B413C" w14:paraId="53502636" w14:textId="77777777">
        <w:trPr>
          <w:trHeight w:val="1057"/>
        </w:trPr>
        <w:tc>
          <w:tcPr>
            <w:tcW w:w="220" w:type="dxa"/>
            <w:vAlign w:val="bottom"/>
          </w:tcPr>
          <w:p w14:paraId="7A67F1FF" w14:textId="77777777" w:rsidR="004B413C" w:rsidRDefault="004B413C">
            <w:pPr>
              <w:rPr>
                <w:sz w:val="24"/>
                <w:szCs w:val="24"/>
              </w:rPr>
            </w:pPr>
          </w:p>
        </w:tc>
        <w:tc>
          <w:tcPr>
            <w:tcW w:w="1100" w:type="dxa"/>
            <w:vAlign w:val="bottom"/>
          </w:tcPr>
          <w:p w14:paraId="00BBBF1F" w14:textId="77777777" w:rsidR="004B413C" w:rsidRDefault="00EC2FEA">
            <w:pPr>
              <w:ind w:right="750"/>
              <w:jc w:val="right"/>
              <w:rPr>
                <w:sz w:val="20"/>
                <w:szCs w:val="20"/>
              </w:rPr>
            </w:pPr>
            <w:r>
              <w:rPr>
                <w:rFonts w:ascii="Arial" w:eastAsia="Arial" w:hAnsi="Arial" w:cs="Arial"/>
                <w:color w:val="4D4D4D"/>
                <w:sz w:val="18"/>
                <w:szCs w:val="18"/>
              </w:rPr>
              <w:t>15</w:t>
            </w:r>
          </w:p>
        </w:tc>
        <w:tc>
          <w:tcPr>
            <w:tcW w:w="700" w:type="dxa"/>
            <w:vAlign w:val="bottom"/>
          </w:tcPr>
          <w:p w14:paraId="3D9FC8ED" w14:textId="77777777" w:rsidR="004B413C" w:rsidRDefault="004B413C">
            <w:pPr>
              <w:rPr>
                <w:sz w:val="24"/>
                <w:szCs w:val="24"/>
              </w:rPr>
            </w:pPr>
          </w:p>
        </w:tc>
        <w:tc>
          <w:tcPr>
            <w:tcW w:w="700" w:type="dxa"/>
            <w:vAlign w:val="bottom"/>
          </w:tcPr>
          <w:p w14:paraId="35EBFC93" w14:textId="77777777" w:rsidR="004B413C" w:rsidRDefault="004B413C">
            <w:pPr>
              <w:rPr>
                <w:sz w:val="24"/>
                <w:szCs w:val="24"/>
              </w:rPr>
            </w:pPr>
          </w:p>
        </w:tc>
        <w:tc>
          <w:tcPr>
            <w:tcW w:w="700" w:type="dxa"/>
            <w:vAlign w:val="bottom"/>
          </w:tcPr>
          <w:p w14:paraId="3945557D" w14:textId="77777777" w:rsidR="004B413C" w:rsidRDefault="004B413C">
            <w:pPr>
              <w:rPr>
                <w:sz w:val="24"/>
                <w:szCs w:val="24"/>
              </w:rPr>
            </w:pPr>
          </w:p>
        </w:tc>
        <w:tc>
          <w:tcPr>
            <w:tcW w:w="720" w:type="dxa"/>
            <w:vAlign w:val="bottom"/>
          </w:tcPr>
          <w:p w14:paraId="33ED7E31" w14:textId="77777777" w:rsidR="004B413C" w:rsidRDefault="004B413C">
            <w:pPr>
              <w:rPr>
                <w:sz w:val="24"/>
                <w:szCs w:val="24"/>
              </w:rPr>
            </w:pPr>
          </w:p>
        </w:tc>
        <w:tc>
          <w:tcPr>
            <w:tcW w:w="700" w:type="dxa"/>
            <w:vAlign w:val="bottom"/>
          </w:tcPr>
          <w:p w14:paraId="390EF937" w14:textId="77777777" w:rsidR="004B413C" w:rsidRDefault="004B413C">
            <w:pPr>
              <w:rPr>
                <w:sz w:val="24"/>
                <w:szCs w:val="24"/>
              </w:rPr>
            </w:pPr>
          </w:p>
        </w:tc>
        <w:tc>
          <w:tcPr>
            <w:tcW w:w="700" w:type="dxa"/>
            <w:vAlign w:val="bottom"/>
          </w:tcPr>
          <w:p w14:paraId="0E7B7D8A" w14:textId="77777777" w:rsidR="004B413C" w:rsidRDefault="004B413C">
            <w:pPr>
              <w:rPr>
                <w:sz w:val="24"/>
                <w:szCs w:val="24"/>
              </w:rPr>
            </w:pPr>
          </w:p>
        </w:tc>
        <w:tc>
          <w:tcPr>
            <w:tcW w:w="700" w:type="dxa"/>
            <w:vAlign w:val="bottom"/>
          </w:tcPr>
          <w:p w14:paraId="328BC058" w14:textId="77777777" w:rsidR="004B413C" w:rsidRDefault="004B413C">
            <w:pPr>
              <w:rPr>
                <w:sz w:val="24"/>
                <w:szCs w:val="24"/>
              </w:rPr>
            </w:pPr>
          </w:p>
        </w:tc>
        <w:tc>
          <w:tcPr>
            <w:tcW w:w="720" w:type="dxa"/>
            <w:vAlign w:val="bottom"/>
          </w:tcPr>
          <w:p w14:paraId="365EC610" w14:textId="77777777" w:rsidR="004B413C" w:rsidRDefault="004B413C">
            <w:pPr>
              <w:rPr>
                <w:sz w:val="24"/>
                <w:szCs w:val="24"/>
              </w:rPr>
            </w:pPr>
          </w:p>
        </w:tc>
        <w:tc>
          <w:tcPr>
            <w:tcW w:w="700" w:type="dxa"/>
            <w:vAlign w:val="bottom"/>
          </w:tcPr>
          <w:p w14:paraId="6CE12256" w14:textId="77777777" w:rsidR="004B413C" w:rsidRDefault="004B413C">
            <w:pPr>
              <w:rPr>
                <w:sz w:val="24"/>
                <w:szCs w:val="24"/>
              </w:rPr>
            </w:pPr>
          </w:p>
        </w:tc>
        <w:tc>
          <w:tcPr>
            <w:tcW w:w="700" w:type="dxa"/>
            <w:vAlign w:val="bottom"/>
          </w:tcPr>
          <w:p w14:paraId="13EF24DF" w14:textId="77777777" w:rsidR="004B413C" w:rsidRDefault="004B413C">
            <w:pPr>
              <w:rPr>
                <w:sz w:val="24"/>
                <w:szCs w:val="24"/>
              </w:rPr>
            </w:pPr>
          </w:p>
        </w:tc>
        <w:tc>
          <w:tcPr>
            <w:tcW w:w="560" w:type="dxa"/>
            <w:vAlign w:val="bottom"/>
          </w:tcPr>
          <w:p w14:paraId="58663A94" w14:textId="77777777" w:rsidR="004B413C" w:rsidRDefault="004B413C">
            <w:pPr>
              <w:rPr>
                <w:sz w:val="24"/>
                <w:szCs w:val="24"/>
              </w:rPr>
            </w:pPr>
          </w:p>
        </w:tc>
        <w:tc>
          <w:tcPr>
            <w:tcW w:w="0" w:type="dxa"/>
            <w:vAlign w:val="bottom"/>
          </w:tcPr>
          <w:p w14:paraId="64E2291D" w14:textId="77777777" w:rsidR="004B413C" w:rsidRDefault="004B413C">
            <w:pPr>
              <w:rPr>
                <w:sz w:val="1"/>
                <w:szCs w:val="1"/>
              </w:rPr>
            </w:pPr>
          </w:p>
        </w:tc>
      </w:tr>
      <w:tr w:rsidR="004B413C" w14:paraId="42ADE77C" w14:textId="77777777">
        <w:trPr>
          <w:trHeight w:val="536"/>
        </w:trPr>
        <w:tc>
          <w:tcPr>
            <w:tcW w:w="220" w:type="dxa"/>
            <w:vAlign w:val="bottom"/>
          </w:tcPr>
          <w:p w14:paraId="44D6B5F1" w14:textId="77777777" w:rsidR="004B413C" w:rsidRDefault="004B413C">
            <w:pPr>
              <w:rPr>
                <w:sz w:val="24"/>
                <w:szCs w:val="24"/>
              </w:rPr>
            </w:pPr>
          </w:p>
        </w:tc>
        <w:tc>
          <w:tcPr>
            <w:tcW w:w="1100" w:type="dxa"/>
            <w:vAlign w:val="bottom"/>
          </w:tcPr>
          <w:p w14:paraId="7C0EAD99" w14:textId="77777777" w:rsidR="004B413C" w:rsidRDefault="00EC2FEA">
            <w:pPr>
              <w:ind w:right="70"/>
              <w:jc w:val="right"/>
              <w:rPr>
                <w:sz w:val="20"/>
                <w:szCs w:val="20"/>
              </w:rPr>
            </w:pPr>
            <w:r>
              <w:rPr>
                <w:rFonts w:ascii="Arial" w:eastAsia="Arial" w:hAnsi="Arial" w:cs="Arial"/>
                <w:color w:val="4D4D4D"/>
                <w:sz w:val="18"/>
                <w:szCs w:val="18"/>
              </w:rPr>
              <w:t>1996</w:t>
            </w:r>
          </w:p>
        </w:tc>
        <w:tc>
          <w:tcPr>
            <w:tcW w:w="700" w:type="dxa"/>
            <w:vAlign w:val="bottom"/>
          </w:tcPr>
          <w:p w14:paraId="5A26B89F" w14:textId="77777777" w:rsidR="004B413C" w:rsidRDefault="00EC2FEA">
            <w:pPr>
              <w:ind w:right="70"/>
              <w:jc w:val="right"/>
              <w:rPr>
                <w:sz w:val="20"/>
                <w:szCs w:val="20"/>
              </w:rPr>
            </w:pPr>
            <w:r>
              <w:rPr>
                <w:rFonts w:ascii="Arial" w:eastAsia="Arial" w:hAnsi="Arial" w:cs="Arial"/>
                <w:color w:val="4D4D4D"/>
                <w:sz w:val="18"/>
                <w:szCs w:val="18"/>
              </w:rPr>
              <w:t>1998</w:t>
            </w:r>
          </w:p>
        </w:tc>
        <w:tc>
          <w:tcPr>
            <w:tcW w:w="700" w:type="dxa"/>
            <w:vAlign w:val="bottom"/>
          </w:tcPr>
          <w:p w14:paraId="1A859749" w14:textId="77777777" w:rsidR="004B413C" w:rsidRDefault="00EC2FEA">
            <w:pPr>
              <w:ind w:right="70"/>
              <w:jc w:val="right"/>
              <w:rPr>
                <w:sz w:val="20"/>
                <w:szCs w:val="20"/>
              </w:rPr>
            </w:pPr>
            <w:r>
              <w:rPr>
                <w:rFonts w:ascii="Arial" w:eastAsia="Arial" w:hAnsi="Arial" w:cs="Arial"/>
                <w:color w:val="4D4D4D"/>
                <w:sz w:val="18"/>
                <w:szCs w:val="18"/>
              </w:rPr>
              <w:t>2000</w:t>
            </w:r>
          </w:p>
        </w:tc>
        <w:tc>
          <w:tcPr>
            <w:tcW w:w="700" w:type="dxa"/>
            <w:vAlign w:val="bottom"/>
          </w:tcPr>
          <w:p w14:paraId="12099819" w14:textId="77777777" w:rsidR="004B413C" w:rsidRDefault="00EC2FEA">
            <w:pPr>
              <w:ind w:right="50"/>
              <w:jc w:val="right"/>
              <w:rPr>
                <w:sz w:val="20"/>
                <w:szCs w:val="20"/>
              </w:rPr>
            </w:pPr>
            <w:r>
              <w:rPr>
                <w:rFonts w:ascii="Arial" w:eastAsia="Arial" w:hAnsi="Arial" w:cs="Arial"/>
                <w:color w:val="4D4D4D"/>
                <w:sz w:val="18"/>
                <w:szCs w:val="18"/>
              </w:rPr>
              <w:t>2002</w:t>
            </w:r>
          </w:p>
        </w:tc>
        <w:tc>
          <w:tcPr>
            <w:tcW w:w="720" w:type="dxa"/>
            <w:vAlign w:val="bottom"/>
          </w:tcPr>
          <w:p w14:paraId="151CC2FD" w14:textId="77777777" w:rsidR="004B413C" w:rsidRDefault="00EC2FEA">
            <w:pPr>
              <w:ind w:right="70"/>
              <w:jc w:val="right"/>
              <w:rPr>
                <w:sz w:val="20"/>
                <w:szCs w:val="20"/>
              </w:rPr>
            </w:pPr>
            <w:r>
              <w:rPr>
                <w:rFonts w:ascii="Arial" w:eastAsia="Arial" w:hAnsi="Arial" w:cs="Arial"/>
                <w:color w:val="4D4D4D"/>
                <w:sz w:val="18"/>
                <w:szCs w:val="18"/>
              </w:rPr>
              <w:t>2004</w:t>
            </w:r>
          </w:p>
        </w:tc>
        <w:tc>
          <w:tcPr>
            <w:tcW w:w="700" w:type="dxa"/>
            <w:vAlign w:val="bottom"/>
          </w:tcPr>
          <w:p w14:paraId="0B711777" w14:textId="77777777" w:rsidR="004B413C" w:rsidRDefault="00EC2FEA">
            <w:pPr>
              <w:ind w:right="60"/>
              <w:jc w:val="right"/>
              <w:rPr>
                <w:sz w:val="20"/>
                <w:szCs w:val="20"/>
              </w:rPr>
            </w:pPr>
            <w:r>
              <w:rPr>
                <w:rFonts w:ascii="Arial" w:eastAsia="Arial" w:hAnsi="Arial" w:cs="Arial"/>
                <w:color w:val="4D4D4D"/>
                <w:sz w:val="18"/>
                <w:szCs w:val="18"/>
              </w:rPr>
              <w:t>2006</w:t>
            </w:r>
          </w:p>
        </w:tc>
        <w:tc>
          <w:tcPr>
            <w:tcW w:w="700" w:type="dxa"/>
            <w:vAlign w:val="bottom"/>
          </w:tcPr>
          <w:p w14:paraId="0C9DE283" w14:textId="77777777" w:rsidR="004B413C" w:rsidRDefault="00EC2FEA">
            <w:pPr>
              <w:ind w:right="50"/>
              <w:jc w:val="right"/>
              <w:rPr>
                <w:sz w:val="20"/>
                <w:szCs w:val="20"/>
              </w:rPr>
            </w:pPr>
            <w:r>
              <w:rPr>
                <w:rFonts w:ascii="Arial" w:eastAsia="Arial" w:hAnsi="Arial" w:cs="Arial"/>
                <w:color w:val="4D4D4D"/>
                <w:sz w:val="18"/>
                <w:szCs w:val="18"/>
              </w:rPr>
              <w:t>2008</w:t>
            </w:r>
          </w:p>
        </w:tc>
        <w:tc>
          <w:tcPr>
            <w:tcW w:w="700" w:type="dxa"/>
            <w:vAlign w:val="bottom"/>
          </w:tcPr>
          <w:p w14:paraId="20076A7F" w14:textId="77777777" w:rsidR="004B413C" w:rsidRDefault="00EC2FEA">
            <w:pPr>
              <w:ind w:right="50"/>
              <w:jc w:val="right"/>
              <w:rPr>
                <w:sz w:val="20"/>
                <w:szCs w:val="20"/>
              </w:rPr>
            </w:pPr>
            <w:r>
              <w:rPr>
                <w:rFonts w:ascii="Arial" w:eastAsia="Arial" w:hAnsi="Arial" w:cs="Arial"/>
                <w:color w:val="4D4D4D"/>
                <w:sz w:val="18"/>
                <w:szCs w:val="18"/>
              </w:rPr>
              <w:t>2010</w:t>
            </w:r>
          </w:p>
        </w:tc>
        <w:tc>
          <w:tcPr>
            <w:tcW w:w="720" w:type="dxa"/>
            <w:vAlign w:val="bottom"/>
          </w:tcPr>
          <w:p w14:paraId="578D58BC" w14:textId="77777777" w:rsidR="004B413C" w:rsidRDefault="00EC2FEA">
            <w:pPr>
              <w:ind w:right="70"/>
              <w:jc w:val="right"/>
              <w:rPr>
                <w:sz w:val="20"/>
                <w:szCs w:val="20"/>
              </w:rPr>
            </w:pPr>
            <w:r>
              <w:rPr>
                <w:rFonts w:ascii="Arial" w:eastAsia="Arial" w:hAnsi="Arial" w:cs="Arial"/>
                <w:color w:val="4D4D4D"/>
                <w:sz w:val="18"/>
                <w:szCs w:val="18"/>
              </w:rPr>
              <w:t>2012</w:t>
            </w:r>
          </w:p>
        </w:tc>
        <w:tc>
          <w:tcPr>
            <w:tcW w:w="700" w:type="dxa"/>
            <w:vAlign w:val="bottom"/>
          </w:tcPr>
          <w:p w14:paraId="649212E4" w14:textId="77777777" w:rsidR="004B413C" w:rsidRDefault="00EC2FEA">
            <w:pPr>
              <w:ind w:right="70"/>
              <w:jc w:val="right"/>
              <w:rPr>
                <w:sz w:val="20"/>
                <w:szCs w:val="20"/>
              </w:rPr>
            </w:pPr>
            <w:r>
              <w:rPr>
                <w:rFonts w:ascii="Arial" w:eastAsia="Arial" w:hAnsi="Arial" w:cs="Arial"/>
                <w:color w:val="4D4D4D"/>
                <w:sz w:val="18"/>
                <w:szCs w:val="18"/>
              </w:rPr>
              <w:t>2014</w:t>
            </w:r>
          </w:p>
        </w:tc>
        <w:tc>
          <w:tcPr>
            <w:tcW w:w="700" w:type="dxa"/>
            <w:vAlign w:val="bottom"/>
          </w:tcPr>
          <w:p w14:paraId="52EB9290" w14:textId="77777777" w:rsidR="004B413C" w:rsidRDefault="00EC2FEA">
            <w:pPr>
              <w:ind w:right="50"/>
              <w:jc w:val="right"/>
              <w:rPr>
                <w:sz w:val="20"/>
                <w:szCs w:val="20"/>
              </w:rPr>
            </w:pPr>
            <w:r>
              <w:rPr>
                <w:rFonts w:ascii="Arial" w:eastAsia="Arial" w:hAnsi="Arial" w:cs="Arial"/>
                <w:color w:val="4D4D4D"/>
                <w:sz w:val="18"/>
                <w:szCs w:val="18"/>
              </w:rPr>
              <w:t>2016</w:t>
            </w:r>
          </w:p>
        </w:tc>
        <w:tc>
          <w:tcPr>
            <w:tcW w:w="560" w:type="dxa"/>
            <w:vAlign w:val="bottom"/>
          </w:tcPr>
          <w:p w14:paraId="32628112" w14:textId="77777777" w:rsidR="004B413C" w:rsidRDefault="00EC2FEA">
            <w:pPr>
              <w:jc w:val="right"/>
              <w:rPr>
                <w:sz w:val="20"/>
                <w:szCs w:val="20"/>
              </w:rPr>
            </w:pPr>
            <w:r>
              <w:rPr>
                <w:rFonts w:ascii="Arial" w:eastAsia="Arial" w:hAnsi="Arial" w:cs="Arial"/>
                <w:color w:val="4D4D4D"/>
                <w:sz w:val="18"/>
                <w:szCs w:val="18"/>
              </w:rPr>
              <w:t>2018</w:t>
            </w:r>
          </w:p>
        </w:tc>
        <w:tc>
          <w:tcPr>
            <w:tcW w:w="0" w:type="dxa"/>
            <w:vAlign w:val="bottom"/>
          </w:tcPr>
          <w:p w14:paraId="07FE5274" w14:textId="77777777" w:rsidR="004B413C" w:rsidRDefault="004B413C">
            <w:pPr>
              <w:rPr>
                <w:sz w:val="1"/>
                <w:szCs w:val="1"/>
              </w:rPr>
            </w:pPr>
          </w:p>
        </w:tc>
      </w:tr>
      <w:tr w:rsidR="004B413C" w14:paraId="229DFD81" w14:textId="77777777">
        <w:trPr>
          <w:trHeight w:val="260"/>
        </w:trPr>
        <w:tc>
          <w:tcPr>
            <w:tcW w:w="220" w:type="dxa"/>
            <w:vAlign w:val="bottom"/>
          </w:tcPr>
          <w:p w14:paraId="2496547E" w14:textId="77777777" w:rsidR="004B413C" w:rsidRDefault="004B413C"/>
        </w:tc>
        <w:tc>
          <w:tcPr>
            <w:tcW w:w="1100" w:type="dxa"/>
            <w:vAlign w:val="bottom"/>
          </w:tcPr>
          <w:p w14:paraId="36343473" w14:textId="77777777" w:rsidR="004B413C" w:rsidRDefault="004B413C"/>
        </w:tc>
        <w:tc>
          <w:tcPr>
            <w:tcW w:w="700" w:type="dxa"/>
            <w:vAlign w:val="bottom"/>
          </w:tcPr>
          <w:p w14:paraId="0BCCEEFB" w14:textId="77777777" w:rsidR="004B413C" w:rsidRDefault="004B413C"/>
        </w:tc>
        <w:tc>
          <w:tcPr>
            <w:tcW w:w="700" w:type="dxa"/>
            <w:vAlign w:val="bottom"/>
          </w:tcPr>
          <w:p w14:paraId="4FF8C66F" w14:textId="77777777" w:rsidR="004B413C" w:rsidRDefault="004B413C"/>
        </w:tc>
        <w:tc>
          <w:tcPr>
            <w:tcW w:w="700" w:type="dxa"/>
            <w:vAlign w:val="bottom"/>
          </w:tcPr>
          <w:p w14:paraId="15E17375" w14:textId="77777777" w:rsidR="004B413C" w:rsidRDefault="004B413C"/>
        </w:tc>
        <w:tc>
          <w:tcPr>
            <w:tcW w:w="720" w:type="dxa"/>
            <w:vAlign w:val="bottom"/>
          </w:tcPr>
          <w:p w14:paraId="05170EE6" w14:textId="77777777" w:rsidR="004B413C" w:rsidRDefault="004B413C"/>
        </w:tc>
        <w:tc>
          <w:tcPr>
            <w:tcW w:w="1400" w:type="dxa"/>
            <w:gridSpan w:val="2"/>
            <w:vAlign w:val="bottom"/>
          </w:tcPr>
          <w:p w14:paraId="60A3344A" w14:textId="77777777" w:rsidR="004B413C" w:rsidRDefault="00EC2FEA">
            <w:pPr>
              <w:ind w:right="370"/>
              <w:jc w:val="right"/>
              <w:rPr>
                <w:sz w:val="20"/>
                <w:szCs w:val="20"/>
              </w:rPr>
            </w:pPr>
            <w:r>
              <w:rPr>
                <w:rFonts w:ascii="Arial" w:eastAsia="Arial" w:hAnsi="Arial" w:cs="Arial"/>
              </w:rPr>
              <w:t>Year</w:t>
            </w:r>
          </w:p>
        </w:tc>
        <w:tc>
          <w:tcPr>
            <w:tcW w:w="700" w:type="dxa"/>
            <w:vAlign w:val="bottom"/>
          </w:tcPr>
          <w:p w14:paraId="7019F790" w14:textId="77777777" w:rsidR="004B413C" w:rsidRDefault="004B413C"/>
        </w:tc>
        <w:tc>
          <w:tcPr>
            <w:tcW w:w="720" w:type="dxa"/>
            <w:vAlign w:val="bottom"/>
          </w:tcPr>
          <w:p w14:paraId="2F3B32BE" w14:textId="77777777" w:rsidR="004B413C" w:rsidRDefault="004B413C"/>
        </w:tc>
        <w:tc>
          <w:tcPr>
            <w:tcW w:w="700" w:type="dxa"/>
            <w:vAlign w:val="bottom"/>
          </w:tcPr>
          <w:p w14:paraId="0D167E5D" w14:textId="77777777" w:rsidR="004B413C" w:rsidRDefault="004B413C"/>
        </w:tc>
        <w:tc>
          <w:tcPr>
            <w:tcW w:w="700" w:type="dxa"/>
            <w:vAlign w:val="bottom"/>
          </w:tcPr>
          <w:p w14:paraId="32FA795F" w14:textId="77777777" w:rsidR="004B413C" w:rsidRDefault="004B413C"/>
        </w:tc>
        <w:tc>
          <w:tcPr>
            <w:tcW w:w="560" w:type="dxa"/>
            <w:vAlign w:val="bottom"/>
          </w:tcPr>
          <w:p w14:paraId="4E0F0535" w14:textId="77777777" w:rsidR="004B413C" w:rsidRDefault="004B413C"/>
        </w:tc>
        <w:tc>
          <w:tcPr>
            <w:tcW w:w="0" w:type="dxa"/>
            <w:vAlign w:val="bottom"/>
          </w:tcPr>
          <w:p w14:paraId="314797F9" w14:textId="77777777" w:rsidR="004B413C" w:rsidRDefault="004B413C">
            <w:pPr>
              <w:rPr>
                <w:sz w:val="1"/>
                <w:szCs w:val="1"/>
              </w:rPr>
            </w:pPr>
          </w:p>
        </w:tc>
      </w:tr>
    </w:tbl>
    <w:p w14:paraId="221313BC" w14:textId="77777777" w:rsidR="004B413C" w:rsidRDefault="00EC2FEA">
      <w:pPr>
        <w:spacing w:line="20" w:lineRule="exact"/>
        <w:rPr>
          <w:sz w:val="20"/>
          <w:szCs w:val="20"/>
        </w:rPr>
      </w:pPr>
      <w:r>
        <w:rPr>
          <w:noProof/>
          <w:sz w:val="20"/>
          <w:szCs w:val="20"/>
        </w:rPr>
        <w:drawing>
          <wp:anchor distT="0" distB="0" distL="114300" distR="114300" simplePos="0" relativeHeight="251486208" behindDoc="1" locked="0" layoutInCell="0" allowOverlap="1" wp14:anchorId="2B421C50" wp14:editId="22450274">
            <wp:simplePos x="0" y="0"/>
            <wp:positionH relativeFrom="column">
              <wp:posOffset>390525</wp:posOffset>
            </wp:positionH>
            <wp:positionV relativeFrom="paragraph">
              <wp:posOffset>-3974465</wp:posOffset>
            </wp:positionV>
            <wp:extent cx="5483860" cy="3674745"/>
            <wp:effectExtent l="0" t="0" r="0" b="0"/>
            <wp:wrapNone/>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1"/>
                    <pic:cNvPicPr>
                      <a:picLocks noChangeAspect="1" noChangeArrowheads="1"/>
                    </pic:cNvPicPr>
                  </pic:nvPicPr>
                  <pic:blipFill>
                    <a:blip r:embed="rId341"/>
                    <a:srcRect/>
                    <a:stretch>
                      <a:fillRect/>
                    </a:stretch>
                  </pic:blipFill>
                  <pic:spPr bwMode="auto">
                    <a:xfrm>
                      <a:off x="0" y="0"/>
                      <a:ext cx="5483860" cy="3674745"/>
                    </a:xfrm>
                    <a:prstGeom prst="rect">
                      <a:avLst/>
                    </a:prstGeom>
                    <a:noFill/>
                  </pic:spPr>
                </pic:pic>
              </a:graphicData>
            </a:graphic>
          </wp:anchor>
        </w:drawing>
      </w:r>
    </w:p>
    <w:p w14:paraId="50E8CCEB" w14:textId="77777777" w:rsidR="004B413C" w:rsidRDefault="004B413C">
      <w:pPr>
        <w:spacing w:line="200" w:lineRule="exact"/>
        <w:rPr>
          <w:sz w:val="20"/>
          <w:szCs w:val="20"/>
        </w:rPr>
      </w:pPr>
    </w:p>
    <w:p w14:paraId="0E0A2100" w14:textId="77777777" w:rsidR="004B413C" w:rsidRDefault="004B413C">
      <w:pPr>
        <w:spacing w:line="343" w:lineRule="exact"/>
        <w:rPr>
          <w:sz w:val="20"/>
          <w:szCs w:val="20"/>
        </w:rPr>
      </w:pPr>
    </w:p>
    <w:p w14:paraId="35A0B75F" w14:textId="77777777" w:rsidR="004B413C" w:rsidRDefault="00EC2FEA">
      <w:pPr>
        <w:spacing w:line="302" w:lineRule="auto"/>
        <w:rPr>
          <w:sz w:val="20"/>
          <w:szCs w:val="20"/>
        </w:rPr>
      </w:pPr>
      <w:r>
        <w:rPr>
          <w:rFonts w:ascii="Arial" w:eastAsia="Arial" w:hAnsi="Arial" w:cs="Arial"/>
          <w:sz w:val="20"/>
          <w:szCs w:val="20"/>
        </w:rPr>
        <w:t>Figure 19: Richness of aquatic invertebrate families for each year. Line is a moving 3-year averavge at Loch McNess.</w:t>
      </w:r>
    </w:p>
    <w:p w14:paraId="71A77E17" w14:textId="77777777" w:rsidR="004B413C" w:rsidRDefault="004B413C">
      <w:pPr>
        <w:sectPr w:rsidR="004B413C">
          <w:pgSz w:w="12240" w:h="15840"/>
          <w:pgMar w:top="1440" w:right="1440" w:bottom="307" w:left="1440" w:header="0" w:footer="0" w:gutter="0"/>
          <w:cols w:space="720" w:equalWidth="0">
            <w:col w:w="9360"/>
          </w:cols>
        </w:sectPr>
      </w:pPr>
    </w:p>
    <w:p w14:paraId="419D3C9B" w14:textId="77777777" w:rsidR="004B413C" w:rsidRDefault="004B413C">
      <w:pPr>
        <w:spacing w:line="200" w:lineRule="exact"/>
        <w:rPr>
          <w:sz w:val="20"/>
          <w:szCs w:val="20"/>
        </w:rPr>
      </w:pPr>
    </w:p>
    <w:p w14:paraId="482AD0B6" w14:textId="77777777" w:rsidR="004B413C" w:rsidRDefault="004B413C">
      <w:pPr>
        <w:spacing w:line="200" w:lineRule="exact"/>
        <w:rPr>
          <w:sz w:val="20"/>
          <w:szCs w:val="20"/>
        </w:rPr>
      </w:pPr>
    </w:p>
    <w:p w14:paraId="2D95BE1E" w14:textId="77777777" w:rsidR="004B413C" w:rsidRDefault="004B413C">
      <w:pPr>
        <w:spacing w:line="200" w:lineRule="exact"/>
        <w:rPr>
          <w:sz w:val="20"/>
          <w:szCs w:val="20"/>
        </w:rPr>
      </w:pPr>
    </w:p>
    <w:p w14:paraId="64AB633B" w14:textId="77777777" w:rsidR="004B413C" w:rsidRDefault="004B413C">
      <w:pPr>
        <w:spacing w:line="200" w:lineRule="exact"/>
        <w:rPr>
          <w:sz w:val="20"/>
          <w:szCs w:val="20"/>
        </w:rPr>
      </w:pPr>
    </w:p>
    <w:p w14:paraId="1E0AC293" w14:textId="77777777" w:rsidR="004B413C" w:rsidRDefault="004B413C">
      <w:pPr>
        <w:spacing w:line="200" w:lineRule="exact"/>
        <w:rPr>
          <w:sz w:val="20"/>
          <w:szCs w:val="20"/>
        </w:rPr>
      </w:pPr>
    </w:p>
    <w:p w14:paraId="1DD749B6" w14:textId="77777777" w:rsidR="004B413C" w:rsidRDefault="004B413C">
      <w:pPr>
        <w:spacing w:line="200" w:lineRule="exact"/>
        <w:rPr>
          <w:sz w:val="20"/>
          <w:szCs w:val="20"/>
        </w:rPr>
      </w:pPr>
    </w:p>
    <w:p w14:paraId="67338975" w14:textId="77777777" w:rsidR="004B413C" w:rsidRDefault="004B413C">
      <w:pPr>
        <w:spacing w:line="200" w:lineRule="exact"/>
        <w:rPr>
          <w:sz w:val="20"/>
          <w:szCs w:val="20"/>
        </w:rPr>
      </w:pPr>
    </w:p>
    <w:p w14:paraId="3F2D2C24" w14:textId="77777777" w:rsidR="004B413C" w:rsidRDefault="004B413C">
      <w:pPr>
        <w:spacing w:line="200" w:lineRule="exact"/>
        <w:rPr>
          <w:sz w:val="20"/>
          <w:szCs w:val="20"/>
        </w:rPr>
      </w:pPr>
    </w:p>
    <w:p w14:paraId="4303245D" w14:textId="77777777" w:rsidR="004B413C" w:rsidRDefault="004B413C">
      <w:pPr>
        <w:spacing w:line="200" w:lineRule="exact"/>
        <w:rPr>
          <w:sz w:val="20"/>
          <w:szCs w:val="20"/>
        </w:rPr>
      </w:pPr>
    </w:p>
    <w:p w14:paraId="6A96E1F8" w14:textId="77777777" w:rsidR="004B413C" w:rsidRDefault="004B413C">
      <w:pPr>
        <w:spacing w:line="200" w:lineRule="exact"/>
        <w:rPr>
          <w:sz w:val="20"/>
          <w:szCs w:val="20"/>
        </w:rPr>
      </w:pPr>
    </w:p>
    <w:p w14:paraId="3967CD4C" w14:textId="77777777" w:rsidR="004B413C" w:rsidRDefault="004B413C">
      <w:pPr>
        <w:spacing w:line="200" w:lineRule="exact"/>
        <w:rPr>
          <w:sz w:val="20"/>
          <w:szCs w:val="20"/>
        </w:rPr>
      </w:pPr>
    </w:p>
    <w:p w14:paraId="5E3BAD28" w14:textId="77777777" w:rsidR="004B413C" w:rsidRDefault="004B413C">
      <w:pPr>
        <w:spacing w:line="200" w:lineRule="exact"/>
        <w:rPr>
          <w:sz w:val="20"/>
          <w:szCs w:val="20"/>
        </w:rPr>
      </w:pPr>
    </w:p>
    <w:p w14:paraId="326EBB7D" w14:textId="77777777" w:rsidR="004B413C" w:rsidRDefault="004B413C">
      <w:pPr>
        <w:spacing w:line="200" w:lineRule="exact"/>
        <w:rPr>
          <w:sz w:val="20"/>
          <w:szCs w:val="20"/>
        </w:rPr>
      </w:pPr>
    </w:p>
    <w:p w14:paraId="5D1B69B9" w14:textId="77777777" w:rsidR="004B413C" w:rsidRDefault="004B413C">
      <w:pPr>
        <w:spacing w:line="200" w:lineRule="exact"/>
        <w:rPr>
          <w:sz w:val="20"/>
          <w:szCs w:val="20"/>
        </w:rPr>
      </w:pPr>
    </w:p>
    <w:p w14:paraId="7FB3CAB3" w14:textId="77777777" w:rsidR="004B413C" w:rsidRDefault="004B413C">
      <w:pPr>
        <w:spacing w:line="240" w:lineRule="exact"/>
        <w:rPr>
          <w:sz w:val="20"/>
          <w:szCs w:val="20"/>
        </w:rPr>
      </w:pPr>
    </w:p>
    <w:p w14:paraId="2F7435D5" w14:textId="77777777" w:rsidR="004B413C" w:rsidRDefault="00EC2FEA">
      <w:pPr>
        <w:jc w:val="center"/>
        <w:rPr>
          <w:sz w:val="20"/>
          <w:szCs w:val="20"/>
        </w:rPr>
      </w:pPr>
      <w:r>
        <w:rPr>
          <w:rFonts w:ascii="Arial" w:eastAsia="Arial" w:hAnsi="Arial" w:cs="Arial"/>
          <w:sz w:val="17"/>
          <w:szCs w:val="17"/>
        </w:rPr>
        <w:t>36</w:t>
      </w:r>
    </w:p>
    <w:p w14:paraId="1841E926" w14:textId="77777777" w:rsidR="004B413C" w:rsidRDefault="004B413C">
      <w:pPr>
        <w:sectPr w:rsidR="004B413C">
          <w:type w:val="continuous"/>
          <w:pgSz w:w="12240" w:h="15840"/>
          <w:pgMar w:top="1440" w:right="1440" w:bottom="307" w:left="1440" w:header="0" w:footer="0" w:gutter="0"/>
          <w:cols w:space="720" w:equalWidth="0">
            <w:col w:w="9360"/>
          </w:cols>
        </w:sectPr>
      </w:pPr>
    </w:p>
    <w:p w14:paraId="339A1632" w14:textId="77777777" w:rsidR="004B413C" w:rsidRDefault="00EC2FEA">
      <w:pPr>
        <w:spacing w:line="200" w:lineRule="exact"/>
        <w:rPr>
          <w:sz w:val="20"/>
          <w:szCs w:val="20"/>
        </w:rPr>
      </w:pPr>
      <w:bookmarkStart w:id="74" w:name="page37"/>
      <w:bookmarkEnd w:id="74"/>
      <w:r>
        <w:rPr>
          <w:noProof/>
          <w:sz w:val="20"/>
          <w:szCs w:val="20"/>
        </w:rPr>
        <w:lastRenderedPageBreak/>
        <w:drawing>
          <wp:anchor distT="0" distB="0" distL="114300" distR="114300" simplePos="0" relativeHeight="251487232" behindDoc="1" locked="0" layoutInCell="0" allowOverlap="1" wp14:anchorId="4C7BEA5E" wp14:editId="48DAE3E7">
            <wp:simplePos x="0" y="0"/>
            <wp:positionH relativeFrom="page">
              <wp:posOffset>1403350</wp:posOffset>
            </wp:positionH>
            <wp:positionV relativeFrom="page">
              <wp:posOffset>2738120</wp:posOffset>
            </wp:positionV>
            <wp:extent cx="5385435" cy="3674745"/>
            <wp:effectExtent l="0" t="0" r="0" b="0"/>
            <wp:wrapNone/>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2"/>
                    <pic:cNvPicPr>
                      <a:picLocks noChangeAspect="1" noChangeArrowheads="1"/>
                    </pic:cNvPicPr>
                  </pic:nvPicPr>
                  <pic:blipFill>
                    <a:blip r:embed="rId342"/>
                    <a:srcRect/>
                    <a:stretch>
                      <a:fillRect/>
                    </a:stretch>
                  </pic:blipFill>
                  <pic:spPr bwMode="auto">
                    <a:xfrm>
                      <a:off x="0" y="0"/>
                      <a:ext cx="5385435" cy="3674745"/>
                    </a:xfrm>
                    <a:prstGeom prst="rect">
                      <a:avLst/>
                    </a:prstGeom>
                    <a:noFill/>
                  </pic:spPr>
                </pic:pic>
              </a:graphicData>
            </a:graphic>
          </wp:anchor>
        </w:drawing>
      </w:r>
    </w:p>
    <w:p w14:paraId="39524944" w14:textId="77777777" w:rsidR="004B413C" w:rsidRDefault="004B413C">
      <w:pPr>
        <w:spacing w:line="200" w:lineRule="exact"/>
        <w:rPr>
          <w:sz w:val="20"/>
          <w:szCs w:val="20"/>
        </w:rPr>
      </w:pPr>
    </w:p>
    <w:p w14:paraId="24D18C06" w14:textId="77777777" w:rsidR="004B413C" w:rsidRDefault="004B413C">
      <w:pPr>
        <w:spacing w:line="200" w:lineRule="exact"/>
        <w:rPr>
          <w:sz w:val="20"/>
          <w:szCs w:val="20"/>
        </w:rPr>
      </w:pPr>
    </w:p>
    <w:p w14:paraId="15F57F40" w14:textId="77777777" w:rsidR="004B413C" w:rsidRDefault="004B413C">
      <w:pPr>
        <w:spacing w:line="200" w:lineRule="exact"/>
        <w:rPr>
          <w:sz w:val="20"/>
          <w:szCs w:val="20"/>
        </w:rPr>
      </w:pPr>
    </w:p>
    <w:p w14:paraId="061F6F27" w14:textId="77777777" w:rsidR="004B413C" w:rsidRDefault="004B413C">
      <w:pPr>
        <w:spacing w:line="200" w:lineRule="exact"/>
        <w:rPr>
          <w:sz w:val="20"/>
          <w:szCs w:val="20"/>
        </w:rPr>
      </w:pPr>
    </w:p>
    <w:p w14:paraId="7EF7E7C8" w14:textId="77777777" w:rsidR="004B413C" w:rsidRDefault="004B413C">
      <w:pPr>
        <w:spacing w:line="200" w:lineRule="exact"/>
        <w:rPr>
          <w:sz w:val="20"/>
          <w:szCs w:val="20"/>
        </w:rPr>
      </w:pPr>
    </w:p>
    <w:p w14:paraId="0783E1D7" w14:textId="77777777" w:rsidR="004B413C" w:rsidRDefault="004B413C">
      <w:pPr>
        <w:spacing w:line="200" w:lineRule="exact"/>
        <w:rPr>
          <w:sz w:val="20"/>
          <w:szCs w:val="20"/>
        </w:rPr>
      </w:pPr>
    </w:p>
    <w:p w14:paraId="697BA415" w14:textId="77777777" w:rsidR="004B413C" w:rsidRDefault="004B413C">
      <w:pPr>
        <w:spacing w:line="200" w:lineRule="exact"/>
        <w:rPr>
          <w:sz w:val="20"/>
          <w:szCs w:val="20"/>
        </w:rPr>
      </w:pPr>
    </w:p>
    <w:p w14:paraId="4752B58F" w14:textId="77777777" w:rsidR="004B413C" w:rsidRDefault="004B413C">
      <w:pPr>
        <w:spacing w:line="200" w:lineRule="exact"/>
        <w:rPr>
          <w:sz w:val="20"/>
          <w:szCs w:val="20"/>
        </w:rPr>
      </w:pPr>
    </w:p>
    <w:p w14:paraId="4B0C196C" w14:textId="77777777" w:rsidR="004B413C" w:rsidRDefault="004B413C">
      <w:pPr>
        <w:spacing w:line="200" w:lineRule="exact"/>
        <w:rPr>
          <w:sz w:val="20"/>
          <w:szCs w:val="20"/>
        </w:rPr>
      </w:pPr>
    </w:p>
    <w:p w14:paraId="2A382259" w14:textId="77777777" w:rsidR="004B413C" w:rsidRDefault="004B413C">
      <w:pPr>
        <w:spacing w:line="200" w:lineRule="exact"/>
        <w:rPr>
          <w:sz w:val="20"/>
          <w:szCs w:val="20"/>
        </w:rPr>
      </w:pPr>
    </w:p>
    <w:p w14:paraId="468A6934" w14:textId="77777777" w:rsidR="004B413C" w:rsidRDefault="004B413C">
      <w:pPr>
        <w:spacing w:line="200" w:lineRule="exact"/>
        <w:rPr>
          <w:sz w:val="20"/>
          <w:szCs w:val="20"/>
        </w:rPr>
      </w:pPr>
    </w:p>
    <w:p w14:paraId="46F2C48F" w14:textId="77777777" w:rsidR="004B413C" w:rsidRDefault="004B413C">
      <w:pPr>
        <w:spacing w:line="200" w:lineRule="exact"/>
        <w:rPr>
          <w:sz w:val="20"/>
          <w:szCs w:val="20"/>
        </w:rPr>
      </w:pPr>
    </w:p>
    <w:p w14:paraId="6A6B8587" w14:textId="77777777" w:rsidR="004B413C" w:rsidRDefault="004B413C">
      <w:pPr>
        <w:spacing w:line="200" w:lineRule="exact"/>
        <w:rPr>
          <w:sz w:val="20"/>
          <w:szCs w:val="20"/>
        </w:rPr>
      </w:pPr>
    </w:p>
    <w:p w14:paraId="39EE753E" w14:textId="77777777" w:rsidR="004B413C" w:rsidRDefault="004B413C">
      <w:pPr>
        <w:spacing w:line="200" w:lineRule="exact"/>
        <w:rPr>
          <w:sz w:val="20"/>
          <w:szCs w:val="20"/>
        </w:rPr>
      </w:pPr>
    </w:p>
    <w:p w14:paraId="0C14A644" w14:textId="77777777" w:rsidR="004B413C" w:rsidRDefault="004B413C">
      <w:pPr>
        <w:spacing w:line="200" w:lineRule="exact"/>
        <w:rPr>
          <w:sz w:val="20"/>
          <w:szCs w:val="20"/>
        </w:rPr>
      </w:pPr>
    </w:p>
    <w:p w14:paraId="0F3B30E9" w14:textId="77777777" w:rsidR="004B413C" w:rsidRDefault="004B413C">
      <w:pPr>
        <w:spacing w:line="304" w:lineRule="exact"/>
        <w:rPr>
          <w:sz w:val="20"/>
          <w:szCs w:val="20"/>
        </w:rPr>
      </w:pPr>
    </w:p>
    <w:tbl>
      <w:tblPr>
        <w:tblW w:w="0" w:type="auto"/>
        <w:tblInd w:w="100" w:type="dxa"/>
        <w:tblLayout w:type="fixed"/>
        <w:tblCellMar>
          <w:left w:w="0" w:type="dxa"/>
          <w:right w:w="0" w:type="dxa"/>
        </w:tblCellMar>
        <w:tblLook w:val="04A0" w:firstRow="1" w:lastRow="0" w:firstColumn="1" w:lastColumn="0" w:noHBand="0" w:noVBand="1"/>
      </w:tblPr>
      <w:tblGrid>
        <w:gridCol w:w="1760"/>
        <w:gridCol w:w="2800"/>
        <w:gridCol w:w="4520"/>
        <w:gridCol w:w="20"/>
      </w:tblGrid>
      <w:tr w:rsidR="004B413C" w14:paraId="6A7CD72F" w14:textId="77777777">
        <w:trPr>
          <w:trHeight w:val="207"/>
        </w:trPr>
        <w:tc>
          <w:tcPr>
            <w:tcW w:w="1760" w:type="dxa"/>
            <w:vAlign w:val="bottom"/>
          </w:tcPr>
          <w:p w14:paraId="6CD00294" w14:textId="77777777" w:rsidR="004B413C" w:rsidRDefault="00EC2FEA">
            <w:pPr>
              <w:ind w:right="1047"/>
              <w:jc w:val="right"/>
              <w:rPr>
                <w:sz w:val="20"/>
                <w:szCs w:val="20"/>
              </w:rPr>
            </w:pPr>
            <w:r>
              <w:rPr>
                <w:rFonts w:ascii="Arial" w:eastAsia="Arial" w:hAnsi="Arial" w:cs="Arial"/>
                <w:color w:val="4D4D4D"/>
                <w:sz w:val="18"/>
                <w:szCs w:val="18"/>
              </w:rPr>
              <w:t>0.2</w:t>
            </w:r>
          </w:p>
        </w:tc>
        <w:tc>
          <w:tcPr>
            <w:tcW w:w="2800" w:type="dxa"/>
            <w:vAlign w:val="bottom"/>
          </w:tcPr>
          <w:p w14:paraId="02FFE0DB" w14:textId="77777777" w:rsidR="004B413C" w:rsidRDefault="004B413C">
            <w:pPr>
              <w:rPr>
                <w:sz w:val="18"/>
                <w:szCs w:val="18"/>
              </w:rPr>
            </w:pPr>
          </w:p>
        </w:tc>
        <w:tc>
          <w:tcPr>
            <w:tcW w:w="4520" w:type="dxa"/>
            <w:vAlign w:val="bottom"/>
          </w:tcPr>
          <w:p w14:paraId="2D61D30E" w14:textId="77777777" w:rsidR="004B413C" w:rsidRDefault="004B413C">
            <w:pPr>
              <w:rPr>
                <w:sz w:val="18"/>
                <w:szCs w:val="18"/>
              </w:rPr>
            </w:pPr>
          </w:p>
        </w:tc>
        <w:tc>
          <w:tcPr>
            <w:tcW w:w="0" w:type="dxa"/>
            <w:vAlign w:val="bottom"/>
          </w:tcPr>
          <w:p w14:paraId="1CEA7AFC" w14:textId="77777777" w:rsidR="004B413C" w:rsidRDefault="004B413C">
            <w:pPr>
              <w:rPr>
                <w:sz w:val="1"/>
                <w:szCs w:val="1"/>
              </w:rPr>
            </w:pPr>
          </w:p>
        </w:tc>
      </w:tr>
      <w:tr w:rsidR="004B413C" w14:paraId="3215DCE1" w14:textId="77777777">
        <w:trPr>
          <w:trHeight w:val="1235"/>
        </w:trPr>
        <w:tc>
          <w:tcPr>
            <w:tcW w:w="1760" w:type="dxa"/>
            <w:vAlign w:val="bottom"/>
          </w:tcPr>
          <w:p w14:paraId="52580468" w14:textId="77777777" w:rsidR="004B413C" w:rsidRDefault="00EC2FEA">
            <w:pPr>
              <w:ind w:right="1047"/>
              <w:jc w:val="right"/>
              <w:rPr>
                <w:sz w:val="20"/>
                <w:szCs w:val="20"/>
              </w:rPr>
            </w:pPr>
            <w:r>
              <w:rPr>
                <w:rFonts w:ascii="Arial" w:eastAsia="Arial" w:hAnsi="Arial" w:cs="Arial"/>
                <w:color w:val="4D4D4D"/>
                <w:sz w:val="18"/>
                <w:szCs w:val="18"/>
              </w:rPr>
              <w:t>0.1</w:t>
            </w:r>
          </w:p>
        </w:tc>
        <w:tc>
          <w:tcPr>
            <w:tcW w:w="2800" w:type="dxa"/>
            <w:vAlign w:val="bottom"/>
          </w:tcPr>
          <w:p w14:paraId="15ADFDEC" w14:textId="77777777" w:rsidR="004B413C" w:rsidRDefault="004B413C">
            <w:pPr>
              <w:rPr>
                <w:sz w:val="24"/>
                <w:szCs w:val="24"/>
              </w:rPr>
            </w:pPr>
          </w:p>
        </w:tc>
        <w:tc>
          <w:tcPr>
            <w:tcW w:w="4520" w:type="dxa"/>
            <w:vAlign w:val="bottom"/>
          </w:tcPr>
          <w:p w14:paraId="4EF30F0A" w14:textId="77777777" w:rsidR="004B413C" w:rsidRDefault="004B413C">
            <w:pPr>
              <w:rPr>
                <w:sz w:val="24"/>
                <w:szCs w:val="24"/>
              </w:rPr>
            </w:pPr>
          </w:p>
        </w:tc>
        <w:tc>
          <w:tcPr>
            <w:tcW w:w="0" w:type="dxa"/>
            <w:vAlign w:val="bottom"/>
          </w:tcPr>
          <w:p w14:paraId="5D94D756" w14:textId="77777777" w:rsidR="004B413C" w:rsidRDefault="004B413C">
            <w:pPr>
              <w:rPr>
                <w:sz w:val="1"/>
                <w:szCs w:val="1"/>
              </w:rPr>
            </w:pPr>
          </w:p>
        </w:tc>
      </w:tr>
      <w:tr w:rsidR="004B413C" w14:paraId="131B2676" w14:textId="77777777">
        <w:trPr>
          <w:trHeight w:val="975"/>
        </w:trPr>
        <w:tc>
          <w:tcPr>
            <w:tcW w:w="1760" w:type="dxa"/>
            <w:textDirection w:val="btLr"/>
            <w:vAlign w:val="bottom"/>
          </w:tcPr>
          <w:p w14:paraId="0BC76707" w14:textId="77777777" w:rsidR="004B413C" w:rsidRDefault="00EC2FEA">
            <w:pPr>
              <w:ind w:right="1414"/>
              <w:rPr>
                <w:sz w:val="20"/>
                <w:szCs w:val="20"/>
              </w:rPr>
            </w:pPr>
            <w:r>
              <w:rPr>
                <w:rFonts w:ascii="Arial" w:eastAsia="Arial" w:hAnsi="Arial" w:cs="Arial"/>
                <w:w w:val="91"/>
              </w:rPr>
              <w:t>LV2</w:t>
            </w:r>
          </w:p>
        </w:tc>
        <w:tc>
          <w:tcPr>
            <w:tcW w:w="2800" w:type="dxa"/>
            <w:vMerge w:val="restart"/>
            <w:vAlign w:val="bottom"/>
          </w:tcPr>
          <w:p w14:paraId="7BC82F5C" w14:textId="77777777" w:rsidR="004B413C" w:rsidRDefault="00EC2FEA">
            <w:pPr>
              <w:ind w:right="2040"/>
              <w:jc w:val="right"/>
              <w:rPr>
                <w:sz w:val="20"/>
                <w:szCs w:val="20"/>
              </w:rPr>
            </w:pPr>
            <w:r>
              <w:rPr>
                <w:rFonts w:ascii="Arial" w:eastAsia="Arial" w:hAnsi="Arial" w:cs="Arial"/>
              </w:rPr>
              <w:t>1996</w:t>
            </w:r>
          </w:p>
        </w:tc>
        <w:tc>
          <w:tcPr>
            <w:tcW w:w="4520" w:type="dxa"/>
            <w:vAlign w:val="bottom"/>
          </w:tcPr>
          <w:p w14:paraId="49CDE8FD" w14:textId="77777777" w:rsidR="004B413C" w:rsidRDefault="004B413C">
            <w:pPr>
              <w:rPr>
                <w:sz w:val="24"/>
                <w:szCs w:val="24"/>
              </w:rPr>
            </w:pPr>
          </w:p>
        </w:tc>
        <w:tc>
          <w:tcPr>
            <w:tcW w:w="0" w:type="dxa"/>
            <w:vAlign w:val="bottom"/>
          </w:tcPr>
          <w:p w14:paraId="7B700274" w14:textId="77777777" w:rsidR="004B413C" w:rsidRDefault="004B413C">
            <w:pPr>
              <w:rPr>
                <w:sz w:val="1"/>
                <w:szCs w:val="1"/>
              </w:rPr>
            </w:pPr>
          </w:p>
        </w:tc>
      </w:tr>
      <w:tr w:rsidR="004B413C" w14:paraId="4D44C995" w14:textId="77777777">
        <w:trPr>
          <w:trHeight w:val="260"/>
        </w:trPr>
        <w:tc>
          <w:tcPr>
            <w:tcW w:w="1760" w:type="dxa"/>
            <w:vAlign w:val="bottom"/>
          </w:tcPr>
          <w:p w14:paraId="139F3C56" w14:textId="77777777" w:rsidR="004B413C" w:rsidRDefault="00EC2FEA">
            <w:pPr>
              <w:ind w:right="1047"/>
              <w:jc w:val="right"/>
              <w:rPr>
                <w:sz w:val="20"/>
                <w:szCs w:val="20"/>
              </w:rPr>
            </w:pPr>
            <w:r>
              <w:rPr>
                <w:rFonts w:ascii="Arial" w:eastAsia="Arial" w:hAnsi="Arial" w:cs="Arial"/>
                <w:color w:val="4D4D4D"/>
                <w:sz w:val="18"/>
                <w:szCs w:val="18"/>
              </w:rPr>
              <w:t>0.0</w:t>
            </w:r>
          </w:p>
        </w:tc>
        <w:tc>
          <w:tcPr>
            <w:tcW w:w="2800" w:type="dxa"/>
            <w:vMerge/>
            <w:vAlign w:val="bottom"/>
          </w:tcPr>
          <w:p w14:paraId="5EDA5CF2" w14:textId="77777777" w:rsidR="004B413C" w:rsidRDefault="004B413C"/>
        </w:tc>
        <w:tc>
          <w:tcPr>
            <w:tcW w:w="4520" w:type="dxa"/>
            <w:vAlign w:val="bottom"/>
          </w:tcPr>
          <w:p w14:paraId="7A2CA878" w14:textId="77777777" w:rsidR="004B413C" w:rsidRDefault="004B413C"/>
        </w:tc>
        <w:tc>
          <w:tcPr>
            <w:tcW w:w="0" w:type="dxa"/>
            <w:vAlign w:val="bottom"/>
          </w:tcPr>
          <w:p w14:paraId="1E480DC4" w14:textId="77777777" w:rsidR="004B413C" w:rsidRDefault="004B413C">
            <w:pPr>
              <w:rPr>
                <w:sz w:val="1"/>
                <w:szCs w:val="1"/>
              </w:rPr>
            </w:pPr>
          </w:p>
        </w:tc>
      </w:tr>
      <w:tr w:rsidR="004B413C" w14:paraId="1EB4FBB6" w14:textId="77777777">
        <w:trPr>
          <w:trHeight w:val="1235"/>
        </w:trPr>
        <w:tc>
          <w:tcPr>
            <w:tcW w:w="1760" w:type="dxa"/>
            <w:vAlign w:val="bottom"/>
          </w:tcPr>
          <w:p w14:paraId="62F62781" w14:textId="77777777" w:rsidR="004B413C" w:rsidRDefault="00EC2FEA">
            <w:pPr>
              <w:ind w:right="1087"/>
              <w:jc w:val="right"/>
              <w:rPr>
                <w:sz w:val="20"/>
                <w:szCs w:val="20"/>
              </w:rPr>
            </w:pPr>
            <w:r>
              <w:rPr>
                <w:rFonts w:ascii="Arial" w:eastAsia="Arial" w:hAnsi="Arial" w:cs="Arial"/>
                <w:color w:val="4D4D4D"/>
                <w:sz w:val="18"/>
                <w:szCs w:val="18"/>
              </w:rPr>
              <w:t>−0.1</w:t>
            </w:r>
          </w:p>
        </w:tc>
        <w:tc>
          <w:tcPr>
            <w:tcW w:w="2800" w:type="dxa"/>
            <w:vAlign w:val="bottom"/>
          </w:tcPr>
          <w:p w14:paraId="1856598E" w14:textId="77777777" w:rsidR="004B413C" w:rsidRDefault="004B413C">
            <w:pPr>
              <w:rPr>
                <w:sz w:val="24"/>
                <w:szCs w:val="24"/>
              </w:rPr>
            </w:pPr>
          </w:p>
        </w:tc>
        <w:tc>
          <w:tcPr>
            <w:tcW w:w="4520" w:type="dxa"/>
            <w:vAlign w:val="bottom"/>
          </w:tcPr>
          <w:p w14:paraId="43B66052" w14:textId="77777777" w:rsidR="004B413C" w:rsidRDefault="004B413C">
            <w:pPr>
              <w:rPr>
                <w:sz w:val="24"/>
                <w:szCs w:val="24"/>
              </w:rPr>
            </w:pPr>
          </w:p>
        </w:tc>
        <w:tc>
          <w:tcPr>
            <w:tcW w:w="0" w:type="dxa"/>
            <w:vAlign w:val="bottom"/>
          </w:tcPr>
          <w:p w14:paraId="469A0B6C" w14:textId="77777777" w:rsidR="004B413C" w:rsidRDefault="004B413C">
            <w:pPr>
              <w:rPr>
                <w:sz w:val="1"/>
                <w:szCs w:val="1"/>
              </w:rPr>
            </w:pPr>
          </w:p>
        </w:tc>
      </w:tr>
      <w:tr w:rsidR="004B413C" w14:paraId="62E34308" w14:textId="77777777">
        <w:trPr>
          <w:trHeight w:val="727"/>
        </w:trPr>
        <w:tc>
          <w:tcPr>
            <w:tcW w:w="1760" w:type="dxa"/>
            <w:vAlign w:val="bottom"/>
          </w:tcPr>
          <w:p w14:paraId="202947EA" w14:textId="77777777" w:rsidR="004B413C" w:rsidRDefault="004B413C">
            <w:pPr>
              <w:rPr>
                <w:sz w:val="24"/>
                <w:szCs w:val="24"/>
              </w:rPr>
            </w:pPr>
          </w:p>
        </w:tc>
        <w:tc>
          <w:tcPr>
            <w:tcW w:w="2800" w:type="dxa"/>
            <w:vAlign w:val="bottom"/>
          </w:tcPr>
          <w:p w14:paraId="6AB8AAD5" w14:textId="77777777" w:rsidR="004B413C" w:rsidRDefault="004B413C">
            <w:pPr>
              <w:rPr>
                <w:sz w:val="24"/>
                <w:szCs w:val="24"/>
              </w:rPr>
            </w:pPr>
          </w:p>
        </w:tc>
        <w:tc>
          <w:tcPr>
            <w:tcW w:w="4520" w:type="dxa"/>
            <w:vAlign w:val="bottom"/>
          </w:tcPr>
          <w:p w14:paraId="497E8A84" w14:textId="77777777" w:rsidR="004B413C" w:rsidRDefault="00EC2FEA">
            <w:pPr>
              <w:jc w:val="right"/>
              <w:rPr>
                <w:sz w:val="20"/>
                <w:szCs w:val="20"/>
              </w:rPr>
            </w:pPr>
            <w:r>
              <w:rPr>
                <w:rFonts w:ascii="Arial" w:eastAsia="Arial" w:hAnsi="Arial" w:cs="Arial"/>
              </w:rPr>
              <w:t>2018</w:t>
            </w:r>
          </w:p>
        </w:tc>
        <w:tc>
          <w:tcPr>
            <w:tcW w:w="0" w:type="dxa"/>
            <w:vAlign w:val="bottom"/>
          </w:tcPr>
          <w:p w14:paraId="1694BB54" w14:textId="77777777" w:rsidR="004B413C" w:rsidRDefault="004B413C">
            <w:pPr>
              <w:rPr>
                <w:sz w:val="1"/>
                <w:szCs w:val="1"/>
              </w:rPr>
            </w:pPr>
          </w:p>
        </w:tc>
      </w:tr>
      <w:tr w:rsidR="004B413C" w14:paraId="67C3055B" w14:textId="77777777">
        <w:trPr>
          <w:trHeight w:val="508"/>
        </w:trPr>
        <w:tc>
          <w:tcPr>
            <w:tcW w:w="1760" w:type="dxa"/>
            <w:vAlign w:val="bottom"/>
          </w:tcPr>
          <w:p w14:paraId="438F689E" w14:textId="77777777" w:rsidR="004B413C" w:rsidRDefault="00EC2FEA">
            <w:pPr>
              <w:ind w:right="1087"/>
              <w:jc w:val="right"/>
              <w:rPr>
                <w:sz w:val="20"/>
                <w:szCs w:val="20"/>
              </w:rPr>
            </w:pPr>
            <w:r>
              <w:rPr>
                <w:rFonts w:ascii="Arial" w:eastAsia="Arial" w:hAnsi="Arial" w:cs="Arial"/>
                <w:color w:val="4D4D4D"/>
                <w:sz w:val="18"/>
                <w:szCs w:val="18"/>
              </w:rPr>
              <w:t>−0.2</w:t>
            </w:r>
          </w:p>
        </w:tc>
        <w:tc>
          <w:tcPr>
            <w:tcW w:w="2800" w:type="dxa"/>
            <w:vAlign w:val="bottom"/>
          </w:tcPr>
          <w:p w14:paraId="6FAD3FA6" w14:textId="77777777" w:rsidR="004B413C" w:rsidRDefault="004B413C">
            <w:pPr>
              <w:rPr>
                <w:sz w:val="24"/>
                <w:szCs w:val="24"/>
              </w:rPr>
            </w:pPr>
          </w:p>
        </w:tc>
        <w:tc>
          <w:tcPr>
            <w:tcW w:w="4520" w:type="dxa"/>
            <w:vAlign w:val="bottom"/>
          </w:tcPr>
          <w:p w14:paraId="646FC3BB" w14:textId="77777777" w:rsidR="004B413C" w:rsidRDefault="004B413C">
            <w:pPr>
              <w:rPr>
                <w:sz w:val="24"/>
                <w:szCs w:val="24"/>
              </w:rPr>
            </w:pPr>
          </w:p>
        </w:tc>
        <w:tc>
          <w:tcPr>
            <w:tcW w:w="0" w:type="dxa"/>
            <w:vAlign w:val="bottom"/>
          </w:tcPr>
          <w:p w14:paraId="2EB4C3A9" w14:textId="77777777" w:rsidR="004B413C" w:rsidRDefault="004B413C">
            <w:pPr>
              <w:rPr>
                <w:sz w:val="1"/>
                <w:szCs w:val="1"/>
              </w:rPr>
            </w:pPr>
          </w:p>
        </w:tc>
      </w:tr>
      <w:tr w:rsidR="004B413C" w14:paraId="7EC8DC25" w14:textId="77777777">
        <w:trPr>
          <w:trHeight w:val="220"/>
        </w:trPr>
        <w:tc>
          <w:tcPr>
            <w:tcW w:w="1760" w:type="dxa"/>
            <w:vAlign w:val="bottom"/>
          </w:tcPr>
          <w:p w14:paraId="3FB16187" w14:textId="77777777" w:rsidR="004B413C" w:rsidRDefault="00EC2FEA">
            <w:pPr>
              <w:ind w:right="67"/>
              <w:jc w:val="right"/>
              <w:rPr>
                <w:sz w:val="20"/>
                <w:szCs w:val="20"/>
              </w:rPr>
            </w:pPr>
            <w:r>
              <w:rPr>
                <w:rFonts w:ascii="Arial" w:eastAsia="Arial" w:hAnsi="Arial" w:cs="Arial"/>
                <w:color w:val="4D4D4D"/>
                <w:sz w:val="18"/>
                <w:szCs w:val="18"/>
              </w:rPr>
              <w:t>−1</w:t>
            </w:r>
          </w:p>
        </w:tc>
        <w:tc>
          <w:tcPr>
            <w:tcW w:w="2800" w:type="dxa"/>
            <w:vAlign w:val="bottom"/>
          </w:tcPr>
          <w:p w14:paraId="12F76059" w14:textId="77777777" w:rsidR="004B413C" w:rsidRDefault="00EC2FEA">
            <w:pPr>
              <w:ind w:right="100"/>
              <w:jc w:val="right"/>
              <w:rPr>
                <w:sz w:val="20"/>
                <w:szCs w:val="20"/>
              </w:rPr>
            </w:pPr>
            <w:r>
              <w:rPr>
                <w:rFonts w:ascii="Arial" w:eastAsia="Arial" w:hAnsi="Arial" w:cs="Arial"/>
                <w:color w:val="4D4D4D"/>
                <w:sz w:val="18"/>
                <w:szCs w:val="18"/>
              </w:rPr>
              <w:t>0</w:t>
            </w:r>
          </w:p>
        </w:tc>
        <w:tc>
          <w:tcPr>
            <w:tcW w:w="4520" w:type="dxa"/>
            <w:vAlign w:val="bottom"/>
          </w:tcPr>
          <w:p w14:paraId="3737E3D0" w14:textId="77777777" w:rsidR="004B413C" w:rsidRDefault="00EC2FEA">
            <w:pPr>
              <w:ind w:right="1837"/>
              <w:jc w:val="right"/>
              <w:rPr>
                <w:sz w:val="20"/>
                <w:szCs w:val="20"/>
              </w:rPr>
            </w:pPr>
            <w:r>
              <w:rPr>
                <w:rFonts w:ascii="Arial" w:eastAsia="Arial" w:hAnsi="Arial" w:cs="Arial"/>
                <w:color w:val="4D4D4D"/>
                <w:sz w:val="18"/>
                <w:szCs w:val="18"/>
              </w:rPr>
              <w:t>1</w:t>
            </w:r>
          </w:p>
        </w:tc>
        <w:tc>
          <w:tcPr>
            <w:tcW w:w="0" w:type="dxa"/>
            <w:vAlign w:val="bottom"/>
          </w:tcPr>
          <w:p w14:paraId="762B8637" w14:textId="77777777" w:rsidR="004B413C" w:rsidRDefault="004B413C">
            <w:pPr>
              <w:rPr>
                <w:sz w:val="1"/>
                <w:szCs w:val="1"/>
              </w:rPr>
            </w:pPr>
          </w:p>
        </w:tc>
      </w:tr>
      <w:tr w:rsidR="004B413C" w14:paraId="347AC400" w14:textId="77777777">
        <w:trPr>
          <w:trHeight w:val="260"/>
        </w:trPr>
        <w:tc>
          <w:tcPr>
            <w:tcW w:w="1760" w:type="dxa"/>
            <w:vAlign w:val="bottom"/>
          </w:tcPr>
          <w:p w14:paraId="7AB2747E" w14:textId="77777777" w:rsidR="004B413C" w:rsidRDefault="004B413C"/>
        </w:tc>
        <w:tc>
          <w:tcPr>
            <w:tcW w:w="2800" w:type="dxa"/>
            <w:vAlign w:val="bottom"/>
          </w:tcPr>
          <w:p w14:paraId="2B2C0C1F" w14:textId="77777777" w:rsidR="004B413C" w:rsidRDefault="004B413C"/>
        </w:tc>
        <w:tc>
          <w:tcPr>
            <w:tcW w:w="4520" w:type="dxa"/>
            <w:vAlign w:val="bottom"/>
          </w:tcPr>
          <w:p w14:paraId="53D9CEF6" w14:textId="77777777" w:rsidR="004B413C" w:rsidRDefault="00EC2FEA">
            <w:pPr>
              <w:ind w:right="3857"/>
              <w:jc w:val="right"/>
              <w:rPr>
                <w:sz w:val="20"/>
                <w:szCs w:val="20"/>
              </w:rPr>
            </w:pPr>
            <w:r>
              <w:rPr>
                <w:rFonts w:ascii="Arial" w:eastAsia="Arial" w:hAnsi="Arial" w:cs="Arial"/>
              </w:rPr>
              <w:t>LV1</w:t>
            </w:r>
          </w:p>
        </w:tc>
        <w:tc>
          <w:tcPr>
            <w:tcW w:w="0" w:type="dxa"/>
            <w:vAlign w:val="bottom"/>
          </w:tcPr>
          <w:p w14:paraId="65E59B11" w14:textId="77777777" w:rsidR="004B413C" w:rsidRDefault="004B413C">
            <w:pPr>
              <w:rPr>
                <w:sz w:val="1"/>
                <w:szCs w:val="1"/>
              </w:rPr>
            </w:pPr>
          </w:p>
        </w:tc>
      </w:tr>
    </w:tbl>
    <w:p w14:paraId="64BE1242" w14:textId="77777777" w:rsidR="004B413C" w:rsidRDefault="004B413C">
      <w:pPr>
        <w:spacing w:line="200" w:lineRule="exact"/>
        <w:rPr>
          <w:sz w:val="20"/>
          <w:szCs w:val="20"/>
        </w:rPr>
      </w:pPr>
    </w:p>
    <w:p w14:paraId="6ACF5B25" w14:textId="77777777" w:rsidR="004B413C" w:rsidRDefault="004B413C">
      <w:pPr>
        <w:spacing w:line="363" w:lineRule="exact"/>
        <w:rPr>
          <w:sz w:val="20"/>
          <w:szCs w:val="20"/>
        </w:rPr>
      </w:pPr>
    </w:p>
    <w:p w14:paraId="2FE88D3C" w14:textId="77777777" w:rsidR="004B413C" w:rsidRDefault="00EC2FEA">
      <w:pPr>
        <w:rPr>
          <w:sz w:val="20"/>
          <w:szCs w:val="20"/>
        </w:rPr>
      </w:pPr>
      <w:r>
        <w:rPr>
          <w:rFonts w:ascii="Arial" w:eastAsia="Arial" w:hAnsi="Arial" w:cs="Arial"/>
          <w:sz w:val="20"/>
          <w:szCs w:val="20"/>
        </w:rPr>
        <w:t>Figure 20: Unconstrained ordination based on invertebrate data for each surveyed year for Loch McNess.</w:t>
      </w:r>
    </w:p>
    <w:p w14:paraId="077EF4C4" w14:textId="77777777" w:rsidR="004B413C" w:rsidRDefault="004B413C">
      <w:pPr>
        <w:spacing w:line="9" w:lineRule="exact"/>
        <w:rPr>
          <w:sz w:val="20"/>
          <w:szCs w:val="20"/>
        </w:rPr>
      </w:pPr>
    </w:p>
    <w:p w14:paraId="2C80BEFF" w14:textId="77777777" w:rsidR="004B413C" w:rsidRDefault="00EC2FEA">
      <w:pPr>
        <w:rPr>
          <w:sz w:val="20"/>
          <w:szCs w:val="20"/>
        </w:rPr>
      </w:pPr>
      <w:r>
        <w:rPr>
          <w:rFonts w:ascii="Arial" w:eastAsia="Arial" w:hAnsi="Arial" w:cs="Arial"/>
          <w:sz w:val="20"/>
          <w:szCs w:val="20"/>
        </w:rPr>
        <w:t>Consecutive years are joined by a line with first and last survey years labeled.</w:t>
      </w:r>
    </w:p>
    <w:p w14:paraId="622C1487" w14:textId="77777777" w:rsidR="004B413C" w:rsidRDefault="004B413C">
      <w:pPr>
        <w:spacing w:line="200" w:lineRule="exact"/>
        <w:rPr>
          <w:sz w:val="20"/>
          <w:szCs w:val="20"/>
        </w:rPr>
      </w:pPr>
    </w:p>
    <w:p w14:paraId="501C5B5B" w14:textId="77777777" w:rsidR="004B413C" w:rsidRDefault="004B413C">
      <w:pPr>
        <w:spacing w:line="200" w:lineRule="exact"/>
        <w:rPr>
          <w:sz w:val="20"/>
          <w:szCs w:val="20"/>
        </w:rPr>
      </w:pPr>
    </w:p>
    <w:p w14:paraId="6AE98381" w14:textId="77777777" w:rsidR="004B413C" w:rsidRDefault="004B413C">
      <w:pPr>
        <w:spacing w:line="200" w:lineRule="exact"/>
        <w:rPr>
          <w:sz w:val="20"/>
          <w:szCs w:val="20"/>
        </w:rPr>
      </w:pPr>
    </w:p>
    <w:p w14:paraId="1B66D6B7" w14:textId="77777777" w:rsidR="004B413C" w:rsidRDefault="004B413C">
      <w:pPr>
        <w:spacing w:line="200" w:lineRule="exact"/>
        <w:rPr>
          <w:sz w:val="20"/>
          <w:szCs w:val="20"/>
        </w:rPr>
      </w:pPr>
    </w:p>
    <w:p w14:paraId="5347DEDB" w14:textId="77777777" w:rsidR="004B413C" w:rsidRDefault="004B413C">
      <w:pPr>
        <w:spacing w:line="200" w:lineRule="exact"/>
        <w:rPr>
          <w:sz w:val="20"/>
          <w:szCs w:val="20"/>
        </w:rPr>
      </w:pPr>
    </w:p>
    <w:p w14:paraId="073D5021" w14:textId="77777777" w:rsidR="004B413C" w:rsidRDefault="004B413C">
      <w:pPr>
        <w:spacing w:line="200" w:lineRule="exact"/>
        <w:rPr>
          <w:sz w:val="20"/>
          <w:szCs w:val="20"/>
        </w:rPr>
      </w:pPr>
    </w:p>
    <w:p w14:paraId="5637A9ED" w14:textId="77777777" w:rsidR="004B413C" w:rsidRDefault="004B413C">
      <w:pPr>
        <w:spacing w:line="200" w:lineRule="exact"/>
        <w:rPr>
          <w:sz w:val="20"/>
          <w:szCs w:val="20"/>
        </w:rPr>
      </w:pPr>
    </w:p>
    <w:p w14:paraId="307EBBD2" w14:textId="77777777" w:rsidR="004B413C" w:rsidRDefault="004B413C">
      <w:pPr>
        <w:spacing w:line="200" w:lineRule="exact"/>
        <w:rPr>
          <w:sz w:val="20"/>
          <w:szCs w:val="20"/>
        </w:rPr>
      </w:pPr>
    </w:p>
    <w:p w14:paraId="08F82F26" w14:textId="77777777" w:rsidR="004B413C" w:rsidRDefault="004B413C">
      <w:pPr>
        <w:spacing w:line="200" w:lineRule="exact"/>
        <w:rPr>
          <w:sz w:val="20"/>
          <w:szCs w:val="20"/>
        </w:rPr>
      </w:pPr>
    </w:p>
    <w:p w14:paraId="34357FB3" w14:textId="77777777" w:rsidR="004B413C" w:rsidRDefault="004B413C">
      <w:pPr>
        <w:spacing w:line="200" w:lineRule="exact"/>
        <w:rPr>
          <w:sz w:val="20"/>
          <w:szCs w:val="20"/>
        </w:rPr>
      </w:pPr>
    </w:p>
    <w:p w14:paraId="0370C707" w14:textId="77777777" w:rsidR="004B413C" w:rsidRDefault="004B413C">
      <w:pPr>
        <w:spacing w:line="200" w:lineRule="exact"/>
        <w:rPr>
          <w:sz w:val="20"/>
          <w:szCs w:val="20"/>
        </w:rPr>
      </w:pPr>
    </w:p>
    <w:p w14:paraId="18901895" w14:textId="77777777" w:rsidR="004B413C" w:rsidRDefault="004B413C">
      <w:pPr>
        <w:spacing w:line="200" w:lineRule="exact"/>
        <w:rPr>
          <w:sz w:val="20"/>
          <w:szCs w:val="20"/>
        </w:rPr>
      </w:pPr>
    </w:p>
    <w:p w14:paraId="6B0BD914" w14:textId="77777777" w:rsidR="004B413C" w:rsidRDefault="004B413C">
      <w:pPr>
        <w:spacing w:line="200" w:lineRule="exact"/>
        <w:rPr>
          <w:sz w:val="20"/>
          <w:szCs w:val="20"/>
        </w:rPr>
      </w:pPr>
    </w:p>
    <w:p w14:paraId="4093C303" w14:textId="77777777" w:rsidR="004B413C" w:rsidRDefault="004B413C">
      <w:pPr>
        <w:spacing w:line="200" w:lineRule="exact"/>
        <w:rPr>
          <w:sz w:val="20"/>
          <w:szCs w:val="20"/>
        </w:rPr>
      </w:pPr>
    </w:p>
    <w:p w14:paraId="7FAD0F8B" w14:textId="77777777" w:rsidR="004B413C" w:rsidRDefault="004B413C">
      <w:pPr>
        <w:spacing w:line="369" w:lineRule="exact"/>
        <w:rPr>
          <w:sz w:val="20"/>
          <w:szCs w:val="20"/>
        </w:rPr>
      </w:pPr>
    </w:p>
    <w:p w14:paraId="2D3A5650" w14:textId="77777777" w:rsidR="004B413C" w:rsidRDefault="00EC2FEA">
      <w:pPr>
        <w:ind w:right="40"/>
        <w:jc w:val="center"/>
        <w:rPr>
          <w:sz w:val="20"/>
          <w:szCs w:val="20"/>
        </w:rPr>
      </w:pPr>
      <w:r>
        <w:rPr>
          <w:rFonts w:ascii="Arial" w:eastAsia="Arial" w:hAnsi="Arial" w:cs="Arial"/>
          <w:sz w:val="20"/>
          <w:szCs w:val="20"/>
        </w:rPr>
        <w:t>37</w:t>
      </w:r>
    </w:p>
    <w:p w14:paraId="320DF6A2" w14:textId="77777777" w:rsidR="004B413C" w:rsidRDefault="004B413C">
      <w:pPr>
        <w:sectPr w:rsidR="004B413C">
          <w:pgSz w:w="12240" w:h="15840"/>
          <w:pgMar w:top="1440" w:right="1400" w:bottom="272" w:left="1440" w:header="0" w:footer="0" w:gutter="0"/>
          <w:cols w:space="720" w:equalWidth="0">
            <w:col w:w="9400"/>
          </w:cols>
        </w:sectPr>
      </w:pPr>
    </w:p>
    <w:p w14:paraId="5CBB67D6" w14:textId="77777777" w:rsidR="004B413C" w:rsidRDefault="00EC2FEA">
      <w:pPr>
        <w:ind w:left="20"/>
        <w:rPr>
          <w:sz w:val="20"/>
          <w:szCs w:val="20"/>
        </w:rPr>
      </w:pPr>
      <w:bookmarkStart w:id="75" w:name="page38"/>
      <w:bookmarkEnd w:id="75"/>
      <w:r>
        <w:rPr>
          <w:rFonts w:ascii="Arial" w:eastAsia="Arial" w:hAnsi="Arial" w:cs="Arial"/>
          <w:b/>
          <w:bCs/>
          <w:sz w:val="24"/>
          <w:szCs w:val="24"/>
        </w:rPr>
        <w:lastRenderedPageBreak/>
        <w:t>Lake Yonderup</w:t>
      </w:r>
    </w:p>
    <w:p w14:paraId="1C8B656B" w14:textId="77777777" w:rsidR="004B413C" w:rsidRDefault="004B413C">
      <w:pPr>
        <w:spacing w:line="258" w:lineRule="exact"/>
        <w:rPr>
          <w:sz w:val="20"/>
          <w:szCs w:val="20"/>
        </w:rPr>
      </w:pPr>
    </w:p>
    <w:p w14:paraId="2ABE8A32" w14:textId="77777777" w:rsidR="004B413C" w:rsidRDefault="00EC2FEA">
      <w:pPr>
        <w:spacing w:line="258" w:lineRule="auto"/>
        <w:ind w:right="40" w:firstLine="23"/>
        <w:jc w:val="both"/>
        <w:rPr>
          <w:sz w:val="20"/>
          <w:szCs w:val="20"/>
        </w:rPr>
      </w:pPr>
      <w:r>
        <w:rPr>
          <w:rFonts w:ascii="Arial" w:eastAsia="Arial" w:hAnsi="Arial" w:cs="Arial"/>
          <w:sz w:val="20"/>
          <w:szCs w:val="20"/>
        </w:rPr>
        <w:t>Located to the south of Loch McNess and north of Lake Wilgarup in Yanchep National Park, Lake Yonderup has a high conservation value as it represents a largely undisturbed wetland with high macroinvertebrate richness and excellent water quality. The permanently filled lake is dependent on groundwater to maintain habitats and biophysical processes (R Froend, R Loomes, et al., 2004). Like other lakes in the region, Lake Yonderup has experienced a consistent decline in surface water levels that has aﬀected the condition and health of fringing vegetation and aquatic processes. A fire eﬀected the fringing vegetation in 2004/2005 (Rogan et al., 2006).</w:t>
      </w:r>
    </w:p>
    <w:p w14:paraId="6AC86F36" w14:textId="77777777" w:rsidR="004B413C" w:rsidRDefault="004B413C">
      <w:pPr>
        <w:spacing w:line="341" w:lineRule="exact"/>
        <w:rPr>
          <w:sz w:val="20"/>
          <w:szCs w:val="20"/>
        </w:rPr>
      </w:pPr>
    </w:p>
    <w:p w14:paraId="265F5CA9" w14:textId="77777777" w:rsidR="004B413C" w:rsidRDefault="00EC2FEA">
      <w:pPr>
        <w:ind w:left="20"/>
        <w:rPr>
          <w:sz w:val="20"/>
          <w:szCs w:val="20"/>
        </w:rPr>
      </w:pPr>
      <w:r>
        <w:rPr>
          <w:rFonts w:ascii="Arial" w:eastAsia="Arial" w:hAnsi="Arial" w:cs="Arial"/>
          <w:b/>
          <w:bCs/>
          <w:sz w:val="20"/>
          <w:szCs w:val="20"/>
        </w:rPr>
        <w:t>Hydrology and water quality</w:t>
      </w:r>
    </w:p>
    <w:p w14:paraId="3372848E" w14:textId="77777777" w:rsidR="004B413C" w:rsidRDefault="004B413C">
      <w:pPr>
        <w:spacing w:line="258" w:lineRule="exact"/>
        <w:rPr>
          <w:sz w:val="20"/>
          <w:szCs w:val="20"/>
        </w:rPr>
      </w:pPr>
    </w:p>
    <w:p w14:paraId="4B54082A" w14:textId="77777777" w:rsidR="004B413C" w:rsidRDefault="00EC2FEA">
      <w:pPr>
        <w:spacing w:line="254" w:lineRule="auto"/>
        <w:ind w:left="20"/>
        <w:jc w:val="both"/>
        <w:rPr>
          <w:sz w:val="20"/>
          <w:szCs w:val="20"/>
        </w:rPr>
      </w:pPr>
      <w:r>
        <w:rPr>
          <w:rFonts w:ascii="Arial" w:eastAsia="Arial" w:hAnsi="Arial" w:cs="Arial"/>
          <w:sz w:val="20"/>
          <w:szCs w:val="20"/>
        </w:rPr>
        <w:t>There has been a continual decline in surface water levels at staﬀ gauge 6162565 since 1994. Prior to 1994, water levels were relatively stable at 6 mAHD but have since declined to approximately 5.3 mAHD (Figure 21). There has been no increase in surface water levels with recent high rainfall seasons. Mean maximum and minimum seasonal water levels have only declined 0.2 and 0.3 m, respectively from 1994-1999 levels (Table 6). There has been nearly a four fold increase in seasonal water level variation and waters are generally now in decline for more than 200 days a year. The bore 61611840 is located near the vegetation transects and represents the groundwater levels in the superficial aquifer that the vegetation at the transect is utilising. There has been a similar decline in groundwater levels at this bore until 2017, although observations have only been recorded since 2008. Therefore surface water levels are used to assess changes in vegetation as surface water is likely an expression of the superficial aquifer and show similar trends (R Froend, R. C. Loomes, et al., 2004).</w:t>
      </w:r>
    </w:p>
    <w:p w14:paraId="71C9FF28" w14:textId="77777777" w:rsidR="004B413C" w:rsidRDefault="004B413C">
      <w:pPr>
        <w:spacing w:line="72" w:lineRule="exact"/>
        <w:rPr>
          <w:sz w:val="20"/>
          <w:szCs w:val="20"/>
        </w:rPr>
      </w:pPr>
    </w:p>
    <w:p w14:paraId="6D4EA1CE" w14:textId="77777777" w:rsidR="004B413C" w:rsidRDefault="00EC2FEA">
      <w:pPr>
        <w:spacing w:line="267" w:lineRule="auto"/>
        <w:ind w:left="20" w:right="40"/>
        <w:jc w:val="both"/>
        <w:rPr>
          <w:sz w:val="20"/>
          <w:szCs w:val="20"/>
        </w:rPr>
      </w:pPr>
      <w:r>
        <w:rPr>
          <w:rFonts w:ascii="Arial" w:eastAsia="Arial" w:hAnsi="Arial" w:cs="Arial"/>
          <w:sz w:val="20"/>
          <w:szCs w:val="20"/>
        </w:rPr>
        <w:t>Lake Yonderup has the lowest nutrient levels of all the monitored wetlands on the Gnangara Mound (Judd and Horwitz, 2019), however, the most recent observations for 2018 indicate that total nitrogen levels may be increasing. Otherwise, the water chemistry of the lake has remained relatively stable. Stable alkalinity and a pH that consistently remains above 7.0 suggests there is little risk of acidification.</w:t>
      </w:r>
    </w:p>
    <w:p w14:paraId="7CA25AD6" w14:textId="77777777" w:rsidR="004B413C" w:rsidRDefault="004B413C">
      <w:pPr>
        <w:spacing w:line="331" w:lineRule="exact"/>
        <w:rPr>
          <w:sz w:val="20"/>
          <w:szCs w:val="20"/>
        </w:rPr>
      </w:pPr>
    </w:p>
    <w:p w14:paraId="7B83BF72" w14:textId="77777777" w:rsidR="004B413C" w:rsidRDefault="00EC2FEA">
      <w:pPr>
        <w:ind w:left="20"/>
        <w:rPr>
          <w:sz w:val="20"/>
          <w:szCs w:val="20"/>
        </w:rPr>
      </w:pPr>
      <w:r>
        <w:rPr>
          <w:rFonts w:ascii="Arial" w:eastAsia="Arial" w:hAnsi="Arial" w:cs="Arial"/>
          <w:b/>
          <w:bCs/>
          <w:sz w:val="20"/>
          <w:szCs w:val="20"/>
        </w:rPr>
        <w:t>Vegetation dynamics</w:t>
      </w:r>
    </w:p>
    <w:p w14:paraId="0854746D" w14:textId="77777777" w:rsidR="004B413C" w:rsidRDefault="004B413C">
      <w:pPr>
        <w:spacing w:line="258" w:lineRule="exact"/>
        <w:rPr>
          <w:sz w:val="20"/>
          <w:szCs w:val="20"/>
        </w:rPr>
      </w:pPr>
    </w:p>
    <w:p w14:paraId="2B031E64" w14:textId="77777777" w:rsidR="004B413C" w:rsidRDefault="00EC2FEA">
      <w:pPr>
        <w:spacing w:line="255" w:lineRule="auto"/>
        <w:ind w:right="20" w:firstLine="8"/>
        <w:jc w:val="both"/>
        <w:rPr>
          <w:sz w:val="20"/>
          <w:szCs w:val="20"/>
        </w:rPr>
      </w:pPr>
      <w:r>
        <w:rPr>
          <w:rFonts w:ascii="Arial" w:eastAsia="Arial" w:hAnsi="Arial" w:cs="Arial"/>
          <w:sz w:val="20"/>
          <w:szCs w:val="20"/>
        </w:rPr>
        <w:t xml:space="preserve">The vegetation transect, established in 1997, is located 750 m south of the basin and is therefore not representative of vegetation at the wetland itself. The lake provides habitat for </w:t>
      </w:r>
      <w:r>
        <w:rPr>
          <w:rFonts w:ascii="Arial" w:eastAsia="Arial" w:hAnsi="Arial" w:cs="Arial"/>
          <w:i/>
          <w:iCs/>
          <w:sz w:val="20"/>
          <w:szCs w:val="20"/>
        </w:rPr>
        <w:t>Baumea articulata</w:t>
      </w:r>
      <w:r>
        <w:rPr>
          <w:rFonts w:ascii="Arial" w:eastAsia="Arial" w:hAnsi="Arial" w:cs="Arial"/>
          <w:sz w:val="20"/>
          <w:szCs w:val="20"/>
        </w:rPr>
        <w:t xml:space="preserve"> although there is recent evidence of </w:t>
      </w:r>
      <w:r>
        <w:rPr>
          <w:rFonts w:ascii="Arial" w:eastAsia="Arial" w:hAnsi="Arial" w:cs="Arial"/>
          <w:i/>
          <w:iCs/>
          <w:sz w:val="20"/>
          <w:szCs w:val="20"/>
        </w:rPr>
        <w:t>Typha orientalis</w:t>
      </w:r>
      <w:r>
        <w:rPr>
          <w:rFonts w:ascii="Arial" w:eastAsia="Arial" w:hAnsi="Arial" w:cs="Arial"/>
          <w:sz w:val="20"/>
          <w:szCs w:val="20"/>
        </w:rPr>
        <w:t xml:space="preserve"> invading the wetland (Judd and Horwitz, 2019). At the vegetation monitoring transects, the site was reported to have a rich exotic community before monitoring began in 1997 and this characteristic of the site has persisted. Currently, exotics account for 60% of the cover abundance and native richness has been declining (Buller et al. (2019); Figure 22). The shifts in vegetation composition at each plot changed dramatically since 1997 but largely stabilised in the late 2000’s (Figure 23). There was a dramatic shift in vegetation composition after the 2004/2005 fire. All the native species, including </w:t>
      </w:r>
      <w:r>
        <w:rPr>
          <w:rFonts w:ascii="Arial" w:eastAsia="Arial" w:hAnsi="Arial" w:cs="Arial"/>
          <w:i/>
          <w:iCs/>
          <w:sz w:val="20"/>
          <w:szCs w:val="20"/>
        </w:rPr>
        <w:t>Banksia</w:t>
      </w:r>
      <w:r>
        <w:rPr>
          <w:rFonts w:ascii="Arial" w:eastAsia="Arial" w:hAnsi="Arial" w:cs="Arial"/>
          <w:sz w:val="20"/>
          <w:szCs w:val="20"/>
        </w:rPr>
        <w:t xml:space="preserve"> </w:t>
      </w:r>
      <w:r>
        <w:rPr>
          <w:rFonts w:ascii="Arial" w:eastAsia="Arial" w:hAnsi="Arial" w:cs="Arial"/>
          <w:i/>
          <w:iCs/>
          <w:sz w:val="20"/>
          <w:szCs w:val="20"/>
        </w:rPr>
        <w:t xml:space="preserve">attenuatta </w:t>
      </w:r>
      <w:r>
        <w:rPr>
          <w:rFonts w:ascii="Arial" w:eastAsia="Arial" w:hAnsi="Arial" w:cs="Arial"/>
          <w:sz w:val="20"/>
          <w:szCs w:val="20"/>
        </w:rPr>
        <w:t>and</w:t>
      </w:r>
      <w:r>
        <w:rPr>
          <w:rFonts w:ascii="Arial" w:eastAsia="Arial" w:hAnsi="Arial" w:cs="Arial"/>
          <w:i/>
          <w:iCs/>
          <w:sz w:val="20"/>
          <w:szCs w:val="20"/>
        </w:rPr>
        <w:t xml:space="preserve"> Melaleuca preissiana</w:t>
      </w:r>
      <w:r>
        <w:rPr>
          <w:rFonts w:ascii="Arial" w:eastAsia="Arial" w:hAnsi="Arial" w:cs="Arial"/>
          <w:sz w:val="20"/>
          <w:szCs w:val="20"/>
        </w:rPr>
        <w:t>, are likely to decline in cover abundance under a scenario of sustain low</w:t>
      </w:r>
      <w:r>
        <w:rPr>
          <w:rFonts w:ascii="Arial" w:eastAsia="Arial" w:hAnsi="Arial" w:cs="Arial"/>
          <w:i/>
          <w:iCs/>
          <w:sz w:val="20"/>
          <w:szCs w:val="20"/>
        </w:rPr>
        <w:t xml:space="preserve"> </w:t>
      </w:r>
      <w:r>
        <w:rPr>
          <w:rFonts w:ascii="Arial" w:eastAsia="Arial" w:hAnsi="Arial" w:cs="Arial"/>
          <w:sz w:val="20"/>
          <w:szCs w:val="20"/>
        </w:rPr>
        <w:t>water levels or further declining groundwaters (Figure 24).</w:t>
      </w:r>
    </w:p>
    <w:p w14:paraId="31B19CEC" w14:textId="77777777" w:rsidR="004B413C" w:rsidRDefault="004B413C">
      <w:pPr>
        <w:spacing w:line="345" w:lineRule="exact"/>
        <w:rPr>
          <w:sz w:val="20"/>
          <w:szCs w:val="20"/>
        </w:rPr>
      </w:pPr>
    </w:p>
    <w:p w14:paraId="05DDE53A" w14:textId="77777777" w:rsidR="004B413C" w:rsidRDefault="00EC2FEA">
      <w:pPr>
        <w:ind w:left="20"/>
        <w:rPr>
          <w:sz w:val="20"/>
          <w:szCs w:val="20"/>
        </w:rPr>
      </w:pPr>
      <w:r>
        <w:rPr>
          <w:rFonts w:ascii="Arial" w:eastAsia="Arial" w:hAnsi="Arial" w:cs="Arial"/>
          <w:b/>
          <w:bCs/>
          <w:sz w:val="20"/>
          <w:szCs w:val="20"/>
        </w:rPr>
        <w:t>Aquatic macroinvertebrate community</w:t>
      </w:r>
    </w:p>
    <w:p w14:paraId="2CAF8D3B" w14:textId="77777777" w:rsidR="004B413C" w:rsidRDefault="004B413C">
      <w:pPr>
        <w:spacing w:line="258" w:lineRule="exact"/>
        <w:rPr>
          <w:sz w:val="20"/>
          <w:szCs w:val="20"/>
        </w:rPr>
      </w:pPr>
    </w:p>
    <w:p w14:paraId="65C9DBE2" w14:textId="77777777" w:rsidR="004B413C" w:rsidRDefault="00EC2FEA">
      <w:pPr>
        <w:spacing w:line="258" w:lineRule="auto"/>
        <w:ind w:firstLine="16"/>
        <w:jc w:val="both"/>
        <w:rPr>
          <w:sz w:val="20"/>
          <w:szCs w:val="20"/>
        </w:rPr>
      </w:pPr>
      <w:r>
        <w:rPr>
          <w:rFonts w:ascii="Arial" w:eastAsia="Arial" w:hAnsi="Arial" w:cs="Arial"/>
          <w:sz w:val="20"/>
          <w:szCs w:val="20"/>
        </w:rPr>
        <w:t>Taxonomic richness of the macroinvertebrate assemblage in Lake Yonderup has been declining since 2012 (Figure 26). Richness is now lower than previous records and the trend may suggests some shifts in ecological processes due to declining water levels. The composition of the Lake Yonderup macroinvertebrate community is variable (Figure 27). Many taxa are not recorded every year, or are absent for periods, such as Ceinidae, Oligochaeta and Orthocladiinae. Other taxa have declined, or perhaps become locally extinct, including Dytiscidae and Hydrophilidae. Chironominae, Cyclopoida, Cyprididae and Leptoceridae have been recorded in nearly every sampling event at Lake Yonderup.</w:t>
      </w:r>
    </w:p>
    <w:p w14:paraId="0C0569F0" w14:textId="77777777" w:rsidR="004B413C" w:rsidRDefault="004B413C">
      <w:pPr>
        <w:sectPr w:rsidR="004B413C">
          <w:pgSz w:w="12240" w:h="15840"/>
          <w:pgMar w:top="1367" w:right="1400" w:bottom="307" w:left="1420" w:header="0" w:footer="0" w:gutter="0"/>
          <w:cols w:space="720" w:equalWidth="0">
            <w:col w:w="9420"/>
          </w:cols>
        </w:sectPr>
      </w:pPr>
    </w:p>
    <w:p w14:paraId="46BDC0D4" w14:textId="77777777" w:rsidR="004B413C" w:rsidRDefault="004B413C">
      <w:pPr>
        <w:spacing w:line="200" w:lineRule="exact"/>
        <w:rPr>
          <w:sz w:val="20"/>
          <w:szCs w:val="20"/>
        </w:rPr>
      </w:pPr>
    </w:p>
    <w:p w14:paraId="789B5808" w14:textId="77777777" w:rsidR="004B413C" w:rsidRDefault="004B413C">
      <w:pPr>
        <w:spacing w:line="200" w:lineRule="exact"/>
        <w:rPr>
          <w:sz w:val="20"/>
          <w:szCs w:val="20"/>
        </w:rPr>
      </w:pPr>
    </w:p>
    <w:p w14:paraId="7A8D34FF" w14:textId="77777777" w:rsidR="004B413C" w:rsidRDefault="004B413C">
      <w:pPr>
        <w:spacing w:line="313" w:lineRule="exact"/>
        <w:rPr>
          <w:sz w:val="20"/>
          <w:szCs w:val="20"/>
        </w:rPr>
      </w:pPr>
    </w:p>
    <w:p w14:paraId="163711DA" w14:textId="77777777" w:rsidR="004B413C" w:rsidRDefault="00EC2FEA">
      <w:pPr>
        <w:ind w:right="20"/>
        <w:jc w:val="center"/>
        <w:rPr>
          <w:sz w:val="20"/>
          <w:szCs w:val="20"/>
        </w:rPr>
      </w:pPr>
      <w:r>
        <w:rPr>
          <w:rFonts w:ascii="Arial" w:eastAsia="Arial" w:hAnsi="Arial" w:cs="Arial"/>
          <w:sz w:val="17"/>
          <w:szCs w:val="17"/>
        </w:rPr>
        <w:t>38</w:t>
      </w:r>
    </w:p>
    <w:p w14:paraId="59B48B5F" w14:textId="77777777" w:rsidR="004B413C" w:rsidRDefault="004B413C">
      <w:pPr>
        <w:sectPr w:rsidR="004B413C">
          <w:type w:val="continuous"/>
          <w:pgSz w:w="12240" w:h="15840"/>
          <w:pgMar w:top="1367" w:right="1400" w:bottom="307" w:left="1420" w:header="0" w:footer="0" w:gutter="0"/>
          <w:cols w:space="720" w:equalWidth="0">
            <w:col w:w="9420"/>
          </w:cols>
        </w:sectPr>
      </w:pPr>
    </w:p>
    <w:p w14:paraId="7E5397AC" w14:textId="77777777" w:rsidR="004B413C" w:rsidRDefault="004B413C">
      <w:pPr>
        <w:spacing w:line="112" w:lineRule="exact"/>
        <w:rPr>
          <w:sz w:val="20"/>
          <w:szCs w:val="20"/>
        </w:rPr>
      </w:pPr>
      <w:bookmarkStart w:id="76" w:name="page39"/>
      <w:bookmarkEnd w:id="76"/>
    </w:p>
    <w:p w14:paraId="67EE8B5B" w14:textId="77777777" w:rsidR="004B413C" w:rsidRDefault="00EC2FEA">
      <w:pPr>
        <w:ind w:right="-19"/>
        <w:jc w:val="center"/>
        <w:rPr>
          <w:sz w:val="20"/>
          <w:szCs w:val="20"/>
        </w:rPr>
      </w:pPr>
      <w:r>
        <w:rPr>
          <w:rFonts w:ascii="Arial" w:eastAsia="Arial" w:hAnsi="Arial" w:cs="Arial"/>
          <w:sz w:val="20"/>
          <w:szCs w:val="20"/>
        </w:rPr>
        <w:t>Table 6: Five year summaries of surface water level data at Yonderup</w:t>
      </w:r>
    </w:p>
    <w:p w14:paraId="45651539" w14:textId="77777777" w:rsidR="004B413C" w:rsidRDefault="004B413C">
      <w:pPr>
        <w:spacing w:line="51" w:lineRule="exact"/>
        <w:rPr>
          <w:sz w:val="20"/>
          <w:szCs w:val="20"/>
        </w:rPr>
      </w:pPr>
    </w:p>
    <w:tbl>
      <w:tblPr>
        <w:tblW w:w="0" w:type="auto"/>
        <w:tblInd w:w="80" w:type="dxa"/>
        <w:tblLayout w:type="fixed"/>
        <w:tblCellMar>
          <w:left w:w="0" w:type="dxa"/>
          <w:right w:w="0" w:type="dxa"/>
        </w:tblCellMar>
        <w:tblLook w:val="04A0" w:firstRow="1" w:lastRow="0" w:firstColumn="1" w:lastColumn="0" w:noHBand="0" w:noVBand="1"/>
      </w:tblPr>
      <w:tblGrid>
        <w:gridCol w:w="1480"/>
        <w:gridCol w:w="1560"/>
        <w:gridCol w:w="1520"/>
        <w:gridCol w:w="1740"/>
        <w:gridCol w:w="940"/>
        <w:gridCol w:w="940"/>
        <w:gridCol w:w="1120"/>
        <w:gridCol w:w="20"/>
      </w:tblGrid>
      <w:tr w:rsidR="004B413C" w14:paraId="41DA468F" w14:textId="77777777">
        <w:trPr>
          <w:trHeight w:val="187"/>
        </w:trPr>
        <w:tc>
          <w:tcPr>
            <w:tcW w:w="1480" w:type="dxa"/>
            <w:vMerge w:val="restart"/>
            <w:tcBorders>
              <w:top w:val="single" w:sz="8" w:space="0" w:color="auto"/>
            </w:tcBorders>
            <w:vAlign w:val="bottom"/>
          </w:tcPr>
          <w:p w14:paraId="51EC0C83" w14:textId="77777777" w:rsidR="004B413C" w:rsidRDefault="00EC2FEA">
            <w:pPr>
              <w:ind w:left="100"/>
              <w:rPr>
                <w:sz w:val="20"/>
                <w:szCs w:val="20"/>
              </w:rPr>
            </w:pPr>
            <w:r>
              <w:rPr>
                <w:rFonts w:ascii="Arial" w:eastAsia="Arial" w:hAnsi="Arial" w:cs="Arial"/>
                <w:sz w:val="16"/>
                <w:szCs w:val="16"/>
              </w:rPr>
              <w:t>Period</w:t>
            </w:r>
          </w:p>
        </w:tc>
        <w:tc>
          <w:tcPr>
            <w:tcW w:w="1560" w:type="dxa"/>
            <w:tcBorders>
              <w:top w:val="single" w:sz="8" w:space="0" w:color="auto"/>
            </w:tcBorders>
            <w:vAlign w:val="bottom"/>
          </w:tcPr>
          <w:p w14:paraId="67A8F180" w14:textId="77777777" w:rsidR="004B413C" w:rsidRDefault="00EC2FEA">
            <w:pPr>
              <w:ind w:right="20"/>
              <w:jc w:val="right"/>
              <w:rPr>
                <w:sz w:val="20"/>
                <w:szCs w:val="20"/>
              </w:rPr>
            </w:pPr>
            <w:r>
              <w:rPr>
                <w:rFonts w:ascii="Arial" w:eastAsia="Arial" w:hAnsi="Arial" w:cs="Arial"/>
                <w:sz w:val="16"/>
                <w:szCs w:val="16"/>
              </w:rPr>
              <w:t>Mean max seasonal</w:t>
            </w:r>
          </w:p>
        </w:tc>
        <w:tc>
          <w:tcPr>
            <w:tcW w:w="1520" w:type="dxa"/>
            <w:tcBorders>
              <w:top w:val="single" w:sz="8" w:space="0" w:color="auto"/>
            </w:tcBorders>
            <w:vAlign w:val="bottom"/>
          </w:tcPr>
          <w:p w14:paraId="5745BBA0" w14:textId="77777777" w:rsidR="004B413C" w:rsidRDefault="00EC2FEA">
            <w:pPr>
              <w:ind w:right="20"/>
              <w:jc w:val="right"/>
              <w:rPr>
                <w:sz w:val="20"/>
                <w:szCs w:val="20"/>
              </w:rPr>
            </w:pPr>
            <w:r>
              <w:rPr>
                <w:rFonts w:ascii="Arial" w:eastAsia="Arial" w:hAnsi="Arial" w:cs="Arial"/>
                <w:sz w:val="16"/>
                <w:szCs w:val="16"/>
              </w:rPr>
              <w:t>Mean min seasonal</w:t>
            </w:r>
          </w:p>
        </w:tc>
        <w:tc>
          <w:tcPr>
            <w:tcW w:w="1740" w:type="dxa"/>
            <w:tcBorders>
              <w:top w:val="single" w:sz="8" w:space="0" w:color="auto"/>
            </w:tcBorders>
            <w:vAlign w:val="bottom"/>
          </w:tcPr>
          <w:p w14:paraId="293BDA32" w14:textId="77777777" w:rsidR="004B413C" w:rsidRDefault="00EC2FEA">
            <w:pPr>
              <w:ind w:right="20"/>
              <w:jc w:val="right"/>
              <w:rPr>
                <w:sz w:val="20"/>
                <w:szCs w:val="20"/>
              </w:rPr>
            </w:pPr>
            <w:r>
              <w:rPr>
                <w:rFonts w:ascii="Arial" w:eastAsia="Arial" w:hAnsi="Arial" w:cs="Arial"/>
                <w:w w:val="97"/>
                <w:sz w:val="16"/>
                <w:szCs w:val="16"/>
              </w:rPr>
              <w:t>Mean seasonal change</w:t>
            </w:r>
          </w:p>
        </w:tc>
        <w:tc>
          <w:tcPr>
            <w:tcW w:w="940" w:type="dxa"/>
            <w:tcBorders>
              <w:top w:val="single" w:sz="8" w:space="0" w:color="auto"/>
            </w:tcBorders>
            <w:vAlign w:val="bottom"/>
          </w:tcPr>
          <w:p w14:paraId="782E674F" w14:textId="77777777" w:rsidR="004B413C" w:rsidRDefault="00EC2FEA">
            <w:pPr>
              <w:ind w:left="140"/>
              <w:rPr>
                <w:sz w:val="20"/>
                <w:szCs w:val="20"/>
              </w:rPr>
            </w:pPr>
            <w:r>
              <w:rPr>
                <w:rFonts w:ascii="Arial" w:eastAsia="Arial" w:hAnsi="Arial" w:cs="Arial"/>
                <w:sz w:val="16"/>
                <w:szCs w:val="16"/>
              </w:rPr>
              <w:t>Month of</w:t>
            </w:r>
          </w:p>
        </w:tc>
        <w:tc>
          <w:tcPr>
            <w:tcW w:w="940" w:type="dxa"/>
            <w:tcBorders>
              <w:top w:val="single" w:sz="8" w:space="0" w:color="auto"/>
            </w:tcBorders>
            <w:vAlign w:val="bottom"/>
          </w:tcPr>
          <w:p w14:paraId="273E35EA" w14:textId="77777777" w:rsidR="004B413C" w:rsidRDefault="00EC2FEA">
            <w:pPr>
              <w:ind w:left="120"/>
              <w:rPr>
                <w:sz w:val="20"/>
                <w:szCs w:val="20"/>
              </w:rPr>
            </w:pPr>
            <w:r>
              <w:rPr>
                <w:rFonts w:ascii="Arial" w:eastAsia="Arial" w:hAnsi="Arial" w:cs="Arial"/>
                <w:sz w:val="16"/>
                <w:szCs w:val="16"/>
              </w:rPr>
              <w:t>Month of</w:t>
            </w:r>
          </w:p>
        </w:tc>
        <w:tc>
          <w:tcPr>
            <w:tcW w:w="1120" w:type="dxa"/>
            <w:tcBorders>
              <w:top w:val="single" w:sz="8" w:space="0" w:color="auto"/>
            </w:tcBorders>
            <w:vAlign w:val="bottom"/>
          </w:tcPr>
          <w:p w14:paraId="18A7215C" w14:textId="77777777" w:rsidR="004B413C" w:rsidRDefault="00EC2FEA">
            <w:pPr>
              <w:ind w:right="20"/>
              <w:jc w:val="right"/>
              <w:rPr>
                <w:sz w:val="20"/>
                <w:szCs w:val="20"/>
              </w:rPr>
            </w:pPr>
            <w:r>
              <w:rPr>
                <w:rFonts w:ascii="Arial" w:eastAsia="Arial" w:hAnsi="Arial" w:cs="Arial"/>
                <w:sz w:val="16"/>
                <w:szCs w:val="16"/>
              </w:rPr>
              <w:t>Mean max to</w:t>
            </w:r>
          </w:p>
        </w:tc>
        <w:tc>
          <w:tcPr>
            <w:tcW w:w="0" w:type="dxa"/>
            <w:vAlign w:val="bottom"/>
          </w:tcPr>
          <w:p w14:paraId="5EB7879C" w14:textId="77777777" w:rsidR="004B413C" w:rsidRDefault="004B413C">
            <w:pPr>
              <w:rPr>
                <w:sz w:val="1"/>
                <w:szCs w:val="1"/>
              </w:rPr>
            </w:pPr>
          </w:p>
        </w:tc>
      </w:tr>
      <w:tr w:rsidR="004B413C" w14:paraId="29F2FC9A" w14:textId="77777777">
        <w:trPr>
          <w:trHeight w:val="132"/>
        </w:trPr>
        <w:tc>
          <w:tcPr>
            <w:tcW w:w="1480" w:type="dxa"/>
            <w:vMerge/>
            <w:vAlign w:val="bottom"/>
          </w:tcPr>
          <w:p w14:paraId="6DD1C273" w14:textId="77777777" w:rsidR="004B413C" w:rsidRDefault="004B413C">
            <w:pPr>
              <w:rPr>
                <w:sz w:val="11"/>
                <w:szCs w:val="11"/>
              </w:rPr>
            </w:pPr>
          </w:p>
        </w:tc>
        <w:tc>
          <w:tcPr>
            <w:tcW w:w="1560" w:type="dxa"/>
            <w:vMerge w:val="restart"/>
            <w:vAlign w:val="bottom"/>
          </w:tcPr>
          <w:p w14:paraId="231DA233" w14:textId="77777777" w:rsidR="004B413C" w:rsidRDefault="00EC2FEA">
            <w:pPr>
              <w:ind w:right="220"/>
              <w:jc w:val="right"/>
              <w:rPr>
                <w:sz w:val="20"/>
                <w:szCs w:val="20"/>
              </w:rPr>
            </w:pPr>
            <w:r>
              <w:rPr>
                <w:rFonts w:ascii="Arial" w:eastAsia="Arial" w:hAnsi="Arial" w:cs="Arial"/>
                <w:sz w:val="16"/>
                <w:szCs w:val="16"/>
              </w:rPr>
              <w:t>level (mAHD)</w:t>
            </w:r>
          </w:p>
        </w:tc>
        <w:tc>
          <w:tcPr>
            <w:tcW w:w="1520" w:type="dxa"/>
            <w:vMerge w:val="restart"/>
            <w:vAlign w:val="bottom"/>
          </w:tcPr>
          <w:p w14:paraId="42E45213" w14:textId="77777777" w:rsidR="004B413C" w:rsidRDefault="00EC2FEA">
            <w:pPr>
              <w:ind w:right="180"/>
              <w:jc w:val="right"/>
              <w:rPr>
                <w:sz w:val="20"/>
                <w:szCs w:val="20"/>
              </w:rPr>
            </w:pPr>
            <w:r>
              <w:rPr>
                <w:rFonts w:ascii="Arial" w:eastAsia="Arial" w:hAnsi="Arial" w:cs="Arial"/>
                <w:sz w:val="16"/>
                <w:szCs w:val="16"/>
              </w:rPr>
              <w:t>level (mAHD)</w:t>
            </w:r>
          </w:p>
        </w:tc>
        <w:tc>
          <w:tcPr>
            <w:tcW w:w="1740" w:type="dxa"/>
            <w:vMerge w:val="restart"/>
            <w:vAlign w:val="bottom"/>
          </w:tcPr>
          <w:p w14:paraId="4C2D6AAF" w14:textId="77777777" w:rsidR="004B413C" w:rsidRDefault="00EC2FEA">
            <w:pPr>
              <w:ind w:right="660"/>
              <w:jc w:val="right"/>
              <w:rPr>
                <w:sz w:val="20"/>
                <w:szCs w:val="20"/>
              </w:rPr>
            </w:pPr>
            <w:r>
              <w:rPr>
                <w:rFonts w:ascii="Arial" w:eastAsia="Arial" w:hAnsi="Arial" w:cs="Arial"/>
                <w:sz w:val="16"/>
                <w:szCs w:val="16"/>
              </w:rPr>
              <w:t>(m)</w:t>
            </w:r>
          </w:p>
        </w:tc>
        <w:tc>
          <w:tcPr>
            <w:tcW w:w="940" w:type="dxa"/>
            <w:vMerge w:val="restart"/>
            <w:vAlign w:val="bottom"/>
          </w:tcPr>
          <w:p w14:paraId="056295DE" w14:textId="77777777" w:rsidR="004B413C" w:rsidRDefault="00EC2FEA">
            <w:pPr>
              <w:ind w:left="120"/>
              <w:rPr>
                <w:sz w:val="20"/>
                <w:szCs w:val="20"/>
              </w:rPr>
            </w:pPr>
            <w:r>
              <w:rPr>
                <w:rFonts w:ascii="Arial" w:eastAsia="Arial" w:hAnsi="Arial" w:cs="Arial"/>
                <w:sz w:val="16"/>
                <w:szCs w:val="16"/>
              </w:rPr>
              <w:t>maximum</w:t>
            </w:r>
          </w:p>
        </w:tc>
        <w:tc>
          <w:tcPr>
            <w:tcW w:w="940" w:type="dxa"/>
            <w:vMerge w:val="restart"/>
            <w:vAlign w:val="bottom"/>
          </w:tcPr>
          <w:p w14:paraId="321C1468" w14:textId="77777777" w:rsidR="004B413C" w:rsidRDefault="00EC2FEA">
            <w:pPr>
              <w:ind w:left="120"/>
              <w:rPr>
                <w:sz w:val="20"/>
                <w:szCs w:val="20"/>
              </w:rPr>
            </w:pPr>
            <w:r>
              <w:rPr>
                <w:rFonts w:ascii="Arial" w:eastAsia="Arial" w:hAnsi="Arial" w:cs="Arial"/>
                <w:sz w:val="16"/>
                <w:szCs w:val="16"/>
              </w:rPr>
              <w:t>minimum</w:t>
            </w:r>
          </w:p>
        </w:tc>
        <w:tc>
          <w:tcPr>
            <w:tcW w:w="1120" w:type="dxa"/>
            <w:vMerge w:val="restart"/>
            <w:vAlign w:val="bottom"/>
          </w:tcPr>
          <w:p w14:paraId="7A479A71" w14:textId="77777777" w:rsidR="004B413C" w:rsidRDefault="00EC2FEA">
            <w:pPr>
              <w:ind w:right="100"/>
              <w:jc w:val="right"/>
              <w:rPr>
                <w:sz w:val="20"/>
                <w:szCs w:val="20"/>
              </w:rPr>
            </w:pPr>
            <w:r>
              <w:rPr>
                <w:rFonts w:ascii="Arial" w:eastAsia="Arial" w:hAnsi="Arial" w:cs="Arial"/>
                <w:sz w:val="16"/>
                <w:szCs w:val="16"/>
              </w:rPr>
              <w:t>min (days)</w:t>
            </w:r>
          </w:p>
        </w:tc>
        <w:tc>
          <w:tcPr>
            <w:tcW w:w="0" w:type="dxa"/>
            <w:vAlign w:val="bottom"/>
          </w:tcPr>
          <w:p w14:paraId="27FCD7E4" w14:textId="77777777" w:rsidR="004B413C" w:rsidRDefault="004B413C">
            <w:pPr>
              <w:rPr>
                <w:sz w:val="1"/>
                <w:szCs w:val="1"/>
              </w:rPr>
            </w:pPr>
          </w:p>
        </w:tc>
      </w:tr>
      <w:tr w:rsidR="004B413C" w14:paraId="266984AF" w14:textId="77777777">
        <w:trPr>
          <w:trHeight w:val="95"/>
        </w:trPr>
        <w:tc>
          <w:tcPr>
            <w:tcW w:w="1480" w:type="dxa"/>
            <w:vAlign w:val="bottom"/>
          </w:tcPr>
          <w:p w14:paraId="69D17151" w14:textId="77777777" w:rsidR="004B413C" w:rsidRDefault="004B413C">
            <w:pPr>
              <w:rPr>
                <w:sz w:val="8"/>
                <w:szCs w:val="8"/>
              </w:rPr>
            </w:pPr>
          </w:p>
        </w:tc>
        <w:tc>
          <w:tcPr>
            <w:tcW w:w="1560" w:type="dxa"/>
            <w:vMerge/>
            <w:vAlign w:val="bottom"/>
          </w:tcPr>
          <w:p w14:paraId="22F5144F" w14:textId="77777777" w:rsidR="004B413C" w:rsidRDefault="004B413C">
            <w:pPr>
              <w:rPr>
                <w:sz w:val="8"/>
                <w:szCs w:val="8"/>
              </w:rPr>
            </w:pPr>
          </w:p>
        </w:tc>
        <w:tc>
          <w:tcPr>
            <w:tcW w:w="1520" w:type="dxa"/>
            <w:vMerge/>
            <w:vAlign w:val="bottom"/>
          </w:tcPr>
          <w:p w14:paraId="2F18D30C" w14:textId="77777777" w:rsidR="004B413C" w:rsidRDefault="004B413C">
            <w:pPr>
              <w:rPr>
                <w:sz w:val="8"/>
                <w:szCs w:val="8"/>
              </w:rPr>
            </w:pPr>
          </w:p>
        </w:tc>
        <w:tc>
          <w:tcPr>
            <w:tcW w:w="1740" w:type="dxa"/>
            <w:vMerge/>
            <w:vAlign w:val="bottom"/>
          </w:tcPr>
          <w:p w14:paraId="66653D9C" w14:textId="77777777" w:rsidR="004B413C" w:rsidRDefault="004B413C">
            <w:pPr>
              <w:rPr>
                <w:sz w:val="8"/>
                <w:szCs w:val="8"/>
              </w:rPr>
            </w:pPr>
          </w:p>
        </w:tc>
        <w:tc>
          <w:tcPr>
            <w:tcW w:w="940" w:type="dxa"/>
            <w:vMerge/>
            <w:vAlign w:val="bottom"/>
          </w:tcPr>
          <w:p w14:paraId="54F98A19" w14:textId="77777777" w:rsidR="004B413C" w:rsidRDefault="004B413C">
            <w:pPr>
              <w:rPr>
                <w:sz w:val="8"/>
                <w:szCs w:val="8"/>
              </w:rPr>
            </w:pPr>
          </w:p>
        </w:tc>
        <w:tc>
          <w:tcPr>
            <w:tcW w:w="940" w:type="dxa"/>
            <w:vMerge/>
            <w:vAlign w:val="bottom"/>
          </w:tcPr>
          <w:p w14:paraId="0433C7AA" w14:textId="77777777" w:rsidR="004B413C" w:rsidRDefault="004B413C">
            <w:pPr>
              <w:rPr>
                <w:sz w:val="8"/>
                <w:szCs w:val="8"/>
              </w:rPr>
            </w:pPr>
          </w:p>
        </w:tc>
        <w:tc>
          <w:tcPr>
            <w:tcW w:w="1120" w:type="dxa"/>
            <w:vMerge/>
            <w:vAlign w:val="bottom"/>
          </w:tcPr>
          <w:p w14:paraId="517F6B6C" w14:textId="77777777" w:rsidR="004B413C" w:rsidRDefault="004B413C">
            <w:pPr>
              <w:rPr>
                <w:sz w:val="8"/>
                <w:szCs w:val="8"/>
              </w:rPr>
            </w:pPr>
          </w:p>
        </w:tc>
        <w:tc>
          <w:tcPr>
            <w:tcW w:w="0" w:type="dxa"/>
            <w:vAlign w:val="bottom"/>
          </w:tcPr>
          <w:p w14:paraId="2048DD96" w14:textId="77777777" w:rsidR="004B413C" w:rsidRDefault="004B413C">
            <w:pPr>
              <w:rPr>
                <w:sz w:val="1"/>
                <w:szCs w:val="1"/>
              </w:rPr>
            </w:pPr>
          </w:p>
        </w:tc>
      </w:tr>
      <w:tr w:rsidR="004B413C" w14:paraId="3F07D6C5" w14:textId="77777777">
        <w:trPr>
          <w:trHeight w:val="40"/>
        </w:trPr>
        <w:tc>
          <w:tcPr>
            <w:tcW w:w="1480" w:type="dxa"/>
            <w:tcBorders>
              <w:bottom w:val="single" w:sz="8" w:space="0" w:color="auto"/>
            </w:tcBorders>
            <w:vAlign w:val="bottom"/>
          </w:tcPr>
          <w:p w14:paraId="3913E21A" w14:textId="77777777" w:rsidR="004B413C" w:rsidRDefault="004B413C">
            <w:pPr>
              <w:rPr>
                <w:sz w:val="3"/>
                <w:szCs w:val="3"/>
              </w:rPr>
            </w:pPr>
          </w:p>
        </w:tc>
        <w:tc>
          <w:tcPr>
            <w:tcW w:w="1560" w:type="dxa"/>
            <w:tcBorders>
              <w:bottom w:val="single" w:sz="8" w:space="0" w:color="auto"/>
            </w:tcBorders>
            <w:vAlign w:val="bottom"/>
          </w:tcPr>
          <w:p w14:paraId="4AD5BF95" w14:textId="77777777" w:rsidR="004B413C" w:rsidRDefault="004B413C">
            <w:pPr>
              <w:rPr>
                <w:sz w:val="3"/>
                <w:szCs w:val="3"/>
              </w:rPr>
            </w:pPr>
          </w:p>
        </w:tc>
        <w:tc>
          <w:tcPr>
            <w:tcW w:w="1520" w:type="dxa"/>
            <w:tcBorders>
              <w:bottom w:val="single" w:sz="8" w:space="0" w:color="auto"/>
            </w:tcBorders>
            <w:vAlign w:val="bottom"/>
          </w:tcPr>
          <w:p w14:paraId="0523A38E" w14:textId="77777777" w:rsidR="004B413C" w:rsidRDefault="004B413C">
            <w:pPr>
              <w:rPr>
                <w:sz w:val="3"/>
                <w:szCs w:val="3"/>
              </w:rPr>
            </w:pPr>
          </w:p>
        </w:tc>
        <w:tc>
          <w:tcPr>
            <w:tcW w:w="1740" w:type="dxa"/>
            <w:tcBorders>
              <w:bottom w:val="single" w:sz="8" w:space="0" w:color="auto"/>
            </w:tcBorders>
            <w:vAlign w:val="bottom"/>
          </w:tcPr>
          <w:p w14:paraId="43462BB1" w14:textId="77777777" w:rsidR="004B413C" w:rsidRDefault="004B413C">
            <w:pPr>
              <w:rPr>
                <w:sz w:val="3"/>
                <w:szCs w:val="3"/>
              </w:rPr>
            </w:pPr>
          </w:p>
        </w:tc>
        <w:tc>
          <w:tcPr>
            <w:tcW w:w="940" w:type="dxa"/>
            <w:tcBorders>
              <w:bottom w:val="single" w:sz="8" w:space="0" w:color="auto"/>
            </w:tcBorders>
            <w:vAlign w:val="bottom"/>
          </w:tcPr>
          <w:p w14:paraId="76070C79" w14:textId="77777777" w:rsidR="004B413C" w:rsidRDefault="004B413C">
            <w:pPr>
              <w:rPr>
                <w:sz w:val="3"/>
                <w:szCs w:val="3"/>
              </w:rPr>
            </w:pPr>
          </w:p>
        </w:tc>
        <w:tc>
          <w:tcPr>
            <w:tcW w:w="940" w:type="dxa"/>
            <w:tcBorders>
              <w:bottom w:val="single" w:sz="8" w:space="0" w:color="auto"/>
            </w:tcBorders>
            <w:vAlign w:val="bottom"/>
          </w:tcPr>
          <w:p w14:paraId="077682BC" w14:textId="77777777" w:rsidR="004B413C" w:rsidRDefault="004B413C">
            <w:pPr>
              <w:rPr>
                <w:sz w:val="3"/>
                <w:szCs w:val="3"/>
              </w:rPr>
            </w:pPr>
          </w:p>
        </w:tc>
        <w:tc>
          <w:tcPr>
            <w:tcW w:w="1120" w:type="dxa"/>
            <w:tcBorders>
              <w:bottom w:val="single" w:sz="8" w:space="0" w:color="auto"/>
            </w:tcBorders>
            <w:vAlign w:val="bottom"/>
          </w:tcPr>
          <w:p w14:paraId="688214AD" w14:textId="77777777" w:rsidR="004B413C" w:rsidRDefault="004B413C">
            <w:pPr>
              <w:rPr>
                <w:sz w:val="3"/>
                <w:szCs w:val="3"/>
              </w:rPr>
            </w:pPr>
          </w:p>
        </w:tc>
        <w:tc>
          <w:tcPr>
            <w:tcW w:w="0" w:type="dxa"/>
            <w:vAlign w:val="bottom"/>
          </w:tcPr>
          <w:p w14:paraId="61601B65" w14:textId="77777777" w:rsidR="004B413C" w:rsidRDefault="004B413C">
            <w:pPr>
              <w:rPr>
                <w:sz w:val="1"/>
                <w:szCs w:val="1"/>
              </w:rPr>
            </w:pPr>
          </w:p>
        </w:tc>
      </w:tr>
      <w:tr w:rsidR="004B413C" w14:paraId="45674578" w14:textId="77777777">
        <w:trPr>
          <w:trHeight w:val="180"/>
        </w:trPr>
        <w:tc>
          <w:tcPr>
            <w:tcW w:w="1480" w:type="dxa"/>
            <w:vAlign w:val="bottom"/>
          </w:tcPr>
          <w:p w14:paraId="2AC71EAE" w14:textId="77777777" w:rsidR="004B413C" w:rsidRDefault="00EC2FEA">
            <w:pPr>
              <w:spacing w:line="180" w:lineRule="exact"/>
              <w:ind w:left="100"/>
              <w:rPr>
                <w:sz w:val="20"/>
                <w:szCs w:val="20"/>
              </w:rPr>
            </w:pPr>
            <w:r>
              <w:rPr>
                <w:rFonts w:ascii="Arial" w:eastAsia="Arial" w:hAnsi="Arial" w:cs="Arial"/>
                <w:sz w:val="16"/>
                <w:szCs w:val="16"/>
              </w:rPr>
              <w:t>08/1994 - 07/1999</w:t>
            </w:r>
          </w:p>
        </w:tc>
        <w:tc>
          <w:tcPr>
            <w:tcW w:w="1560" w:type="dxa"/>
            <w:vAlign w:val="bottom"/>
          </w:tcPr>
          <w:p w14:paraId="33F0CE41" w14:textId="77777777" w:rsidR="004B413C" w:rsidRDefault="00EC2FEA">
            <w:pPr>
              <w:spacing w:line="180" w:lineRule="exact"/>
              <w:ind w:right="20"/>
              <w:jc w:val="right"/>
              <w:rPr>
                <w:sz w:val="20"/>
                <w:szCs w:val="20"/>
              </w:rPr>
            </w:pPr>
            <w:r>
              <w:rPr>
                <w:rFonts w:ascii="Arial" w:eastAsia="Arial" w:hAnsi="Arial" w:cs="Arial"/>
                <w:sz w:val="16"/>
                <w:szCs w:val="16"/>
              </w:rPr>
              <w:t>6.0</w:t>
            </w:r>
          </w:p>
        </w:tc>
        <w:tc>
          <w:tcPr>
            <w:tcW w:w="1520" w:type="dxa"/>
            <w:vAlign w:val="bottom"/>
          </w:tcPr>
          <w:p w14:paraId="382573AC" w14:textId="77777777" w:rsidR="004B413C" w:rsidRDefault="00EC2FEA">
            <w:pPr>
              <w:spacing w:line="180" w:lineRule="exact"/>
              <w:ind w:right="20"/>
              <w:jc w:val="right"/>
              <w:rPr>
                <w:sz w:val="20"/>
                <w:szCs w:val="20"/>
              </w:rPr>
            </w:pPr>
            <w:r>
              <w:rPr>
                <w:rFonts w:ascii="Arial" w:eastAsia="Arial" w:hAnsi="Arial" w:cs="Arial"/>
                <w:sz w:val="16"/>
                <w:szCs w:val="16"/>
              </w:rPr>
              <w:t>5.9</w:t>
            </w:r>
          </w:p>
        </w:tc>
        <w:tc>
          <w:tcPr>
            <w:tcW w:w="1740" w:type="dxa"/>
            <w:vAlign w:val="bottom"/>
          </w:tcPr>
          <w:p w14:paraId="0FD36215" w14:textId="77777777" w:rsidR="004B413C" w:rsidRDefault="00EC2FEA">
            <w:pPr>
              <w:spacing w:line="180" w:lineRule="exact"/>
              <w:ind w:right="20"/>
              <w:jc w:val="right"/>
              <w:rPr>
                <w:sz w:val="20"/>
                <w:szCs w:val="20"/>
              </w:rPr>
            </w:pPr>
            <w:r>
              <w:rPr>
                <w:rFonts w:ascii="Arial" w:eastAsia="Arial" w:hAnsi="Arial" w:cs="Arial"/>
                <w:sz w:val="16"/>
                <w:szCs w:val="16"/>
              </w:rPr>
              <w:t>0.07</w:t>
            </w:r>
          </w:p>
        </w:tc>
        <w:tc>
          <w:tcPr>
            <w:tcW w:w="940" w:type="dxa"/>
            <w:vAlign w:val="bottom"/>
          </w:tcPr>
          <w:p w14:paraId="3B6675E1" w14:textId="77777777" w:rsidR="004B413C" w:rsidRDefault="00EC2FEA">
            <w:pPr>
              <w:spacing w:line="180" w:lineRule="exact"/>
              <w:ind w:left="100"/>
              <w:rPr>
                <w:sz w:val="20"/>
                <w:szCs w:val="20"/>
              </w:rPr>
            </w:pPr>
            <w:r>
              <w:rPr>
                <w:rFonts w:ascii="Arial" w:eastAsia="Arial" w:hAnsi="Arial" w:cs="Arial"/>
                <w:sz w:val="16"/>
                <w:szCs w:val="16"/>
              </w:rPr>
              <w:t>August</w:t>
            </w:r>
          </w:p>
        </w:tc>
        <w:tc>
          <w:tcPr>
            <w:tcW w:w="940" w:type="dxa"/>
            <w:vAlign w:val="bottom"/>
          </w:tcPr>
          <w:p w14:paraId="64C4FFB2" w14:textId="77777777" w:rsidR="004B413C" w:rsidRDefault="00EC2FEA">
            <w:pPr>
              <w:spacing w:line="180" w:lineRule="exact"/>
              <w:ind w:left="100"/>
              <w:rPr>
                <w:sz w:val="20"/>
                <w:szCs w:val="20"/>
              </w:rPr>
            </w:pPr>
            <w:r>
              <w:rPr>
                <w:rFonts w:ascii="Arial" w:eastAsia="Arial" w:hAnsi="Arial" w:cs="Arial"/>
                <w:sz w:val="16"/>
                <w:szCs w:val="16"/>
              </w:rPr>
              <w:t>September</w:t>
            </w:r>
          </w:p>
        </w:tc>
        <w:tc>
          <w:tcPr>
            <w:tcW w:w="1120" w:type="dxa"/>
            <w:vAlign w:val="bottom"/>
          </w:tcPr>
          <w:p w14:paraId="74922A06" w14:textId="77777777" w:rsidR="004B413C" w:rsidRDefault="00EC2FEA">
            <w:pPr>
              <w:spacing w:line="180" w:lineRule="exact"/>
              <w:ind w:right="20"/>
              <w:jc w:val="right"/>
              <w:rPr>
                <w:sz w:val="20"/>
                <w:szCs w:val="20"/>
              </w:rPr>
            </w:pPr>
            <w:r>
              <w:rPr>
                <w:rFonts w:ascii="Arial" w:eastAsia="Arial" w:hAnsi="Arial" w:cs="Arial"/>
                <w:sz w:val="16"/>
                <w:szCs w:val="16"/>
              </w:rPr>
              <w:t>82</w:t>
            </w:r>
          </w:p>
        </w:tc>
        <w:tc>
          <w:tcPr>
            <w:tcW w:w="0" w:type="dxa"/>
            <w:vAlign w:val="bottom"/>
          </w:tcPr>
          <w:p w14:paraId="26632AA2" w14:textId="77777777" w:rsidR="004B413C" w:rsidRDefault="004B413C">
            <w:pPr>
              <w:rPr>
                <w:sz w:val="1"/>
                <w:szCs w:val="1"/>
              </w:rPr>
            </w:pPr>
          </w:p>
        </w:tc>
      </w:tr>
      <w:tr w:rsidR="004B413C" w14:paraId="7EB41BB0" w14:textId="77777777">
        <w:trPr>
          <w:trHeight w:val="193"/>
        </w:trPr>
        <w:tc>
          <w:tcPr>
            <w:tcW w:w="1480" w:type="dxa"/>
            <w:vAlign w:val="bottom"/>
          </w:tcPr>
          <w:p w14:paraId="25E0E469" w14:textId="77777777" w:rsidR="004B413C" w:rsidRDefault="00EC2FEA">
            <w:pPr>
              <w:ind w:left="100"/>
              <w:rPr>
                <w:sz w:val="20"/>
                <w:szCs w:val="20"/>
              </w:rPr>
            </w:pPr>
            <w:r>
              <w:rPr>
                <w:rFonts w:ascii="Arial" w:eastAsia="Arial" w:hAnsi="Arial" w:cs="Arial"/>
                <w:sz w:val="16"/>
                <w:szCs w:val="16"/>
              </w:rPr>
              <w:t>08/1999 - 07/2004</w:t>
            </w:r>
          </w:p>
        </w:tc>
        <w:tc>
          <w:tcPr>
            <w:tcW w:w="1560" w:type="dxa"/>
            <w:vAlign w:val="bottom"/>
          </w:tcPr>
          <w:p w14:paraId="3FA7657D" w14:textId="77777777" w:rsidR="004B413C" w:rsidRDefault="00EC2FEA">
            <w:pPr>
              <w:ind w:right="20"/>
              <w:jc w:val="right"/>
              <w:rPr>
                <w:sz w:val="20"/>
                <w:szCs w:val="20"/>
              </w:rPr>
            </w:pPr>
            <w:r>
              <w:rPr>
                <w:rFonts w:ascii="Arial" w:eastAsia="Arial" w:hAnsi="Arial" w:cs="Arial"/>
                <w:sz w:val="16"/>
                <w:szCs w:val="16"/>
              </w:rPr>
              <w:t>6.0</w:t>
            </w:r>
          </w:p>
        </w:tc>
        <w:tc>
          <w:tcPr>
            <w:tcW w:w="1520" w:type="dxa"/>
            <w:vAlign w:val="bottom"/>
          </w:tcPr>
          <w:p w14:paraId="13ED41FB" w14:textId="77777777" w:rsidR="004B413C" w:rsidRDefault="00EC2FEA">
            <w:pPr>
              <w:ind w:right="20"/>
              <w:jc w:val="right"/>
              <w:rPr>
                <w:sz w:val="20"/>
                <w:szCs w:val="20"/>
              </w:rPr>
            </w:pPr>
            <w:r>
              <w:rPr>
                <w:rFonts w:ascii="Arial" w:eastAsia="Arial" w:hAnsi="Arial" w:cs="Arial"/>
                <w:sz w:val="16"/>
                <w:szCs w:val="16"/>
              </w:rPr>
              <w:t>5.9</w:t>
            </w:r>
          </w:p>
        </w:tc>
        <w:tc>
          <w:tcPr>
            <w:tcW w:w="1740" w:type="dxa"/>
            <w:vAlign w:val="bottom"/>
          </w:tcPr>
          <w:p w14:paraId="1008FE4C" w14:textId="77777777" w:rsidR="004B413C" w:rsidRDefault="00EC2FEA">
            <w:pPr>
              <w:ind w:right="20"/>
              <w:jc w:val="right"/>
              <w:rPr>
                <w:sz w:val="20"/>
                <w:szCs w:val="20"/>
              </w:rPr>
            </w:pPr>
            <w:r>
              <w:rPr>
                <w:rFonts w:ascii="Arial" w:eastAsia="Arial" w:hAnsi="Arial" w:cs="Arial"/>
                <w:sz w:val="16"/>
                <w:szCs w:val="16"/>
              </w:rPr>
              <w:t>0.06</w:t>
            </w:r>
          </w:p>
        </w:tc>
        <w:tc>
          <w:tcPr>
            <w:tcW w:w="940" w:type="dxa"/>
            <w:vAlign w:val="bottom"/>
          </w:tcPr>
          <w:p w14:paraId="4410615B" w14:textId="77777777" w:rsidR="004B413C" w:rsidRDefault="00EC2FEA">
            <w:pPr>
              <w:ind w:left="100"/>
              <w:rPr>
                <w:sz w:val="20"/>
                <w:szCs w:val="20"/>
              </w:rPr>
            </w:pPr>
            <w:r>
              <w:rPr>
                <w:rFonts w:ascii="Arial" w:eastAsia="Arial" w:hAnsi="Arial" w:cs="Arial"/>
                <w:sz w:val="16"/>
                <w:szCs w:val="16"/>
              </w:rPr>
              <w:t>September</w:t>
            </w:r>
          </w:p>
        </w:tc>
        <w:tc>
          <w:tcPr>
            <w:tcW w:w="940" w:type="dxa"/>
            <w:vAlign w:val="bottom"/>
          </w:tcPr>
          <w:p w14:paraId="4373BF4B" w14:textId="77777777" w:rsidR="004B413C" w:rsidRDefault="00EC2FEA">
            <w:pPr>
              <w:ind w:left="100"/>
              <w:rPr>
                <w:sz w:val="20"/>
                <w:szCs w:val="20"/>
              </w:rPr>
            </w:pPr>
            <w:r>
              <w:rPr>
                <w:rFonts w:ascii="Arial" w:eastAsia="Arial" w:hAnsi="Arial" w:cs="Arial"/>
                <w:sz w:val="16"/>
                <w:szCs w:val="16"/>
              </w:rPr>
              <w:t>February</w:t>
            </w:r>
          </w:p>
        </w:tc>
        <w:tc>
          <w:tcPr>
            <w:tcW w:w="1120" w:type="dxa"/>
            <w:vAlign w:val="bottom"/>
          </w:tcPr>
          <w:p w14:paraId="4A7E74EA" w14:textId="77777777" w:rsidR="004B413C" w:rsidRDefault="00EC2FEA">
            <w:pPr>
              <w:ind w:right="20"/>
              <w:jc w:val="right"/>
              <w:rPr>
                <w:sz w:val="20"/>
                <w:szCs w:val="20"/>
              </w:rPr>
            </w:pPr>
            <w:r>
              <w:rPr>
                <w:rFonts w:ascii="Arial" w:eastAsia="Arial" w:hAnsi="Arial" w:cs="Arial"/>
                <w:sz w:val="16"/>
                <w:szCs w:val="16"/>
              </w:rPr>
              <w:t>144</w:t>
            </w:r>
          </w:p>
        </w:tc>
        <w:tc>
          <w:tcPr>
            <w:tcW w:w="0" w:type="dxa"/>
            <w:vAlign w:val="bottom"/>
          </w:tcPr>
          <w:p w14:paraId="70581896" w14:textId="77777777" w:rsidR="004B413C" w:rsidRDefault="004B413C">
            <w:pPr>
              <w:rPr>
                <w:sz w:val="1"/>
                <w:szCs w:val="1"/>
              </w:rPr>
            </w:pPr>
          </w:p>
        </w:tc>
      </w:tr>
      <w:tr w:rsidR="004B413C" w14:paraId="29D43CA3" w14:textId="77777777">
        <w:trPr>
          <w:trHeight w:val="193"/>
        </w:trPr>
        <w:tc>
          <w:tcPr>
            <w:tcW w:w="1480" w:type="dxa"/>
            <w:vAlign w:val="bottom"/>
          </w:tcPr>
          <w:p w14:paraId="5E97300A" w14:textId="77777777" w:rsidR="004B413C" w:rsidRDefault="00EC2FEA">
            <w:pPr>
              <w:ind w:left="100"/>
              <w:rPr>
                <w:sz w:val="20"/>
                <w:szCs w:val="20"/>
              </w:rPr>
            </w:pPr>
            <w:r>
              <w:rPr>
                <w:rFonts w:ascii="Arial" w:eastAsia="Arial" w:hAnsi="Arial" w:cs="Arial"/>
                <w:sz w:val="16"/>
                <w:szCs w:val="16"/>
              </w:rPr>
              <w:t>08/2004 - 07/2009</w:t>
            </w:r>
          </w:p>
        </w:tc>
        <w:tc>
          <w:tcPr>
            <w:tcW w:w="1560" w:type="dxa"/>
            <w:vAlign w:val="bottom"/>
          </w:tcPr>
          <w:p w14:paraId="691AC845" w14:textId="77777777" w:rsidR="004B413C" w:rsidRDefault="00EC2FEA">
            <w:pPr>
              <w:ind w:right="20"/>
              <w:jc w:val="right"/>
              <w:rPr>
                <w:sz w:val="20"/>
                <w:szCs w:val="20"/>
              </w:rPr>
            </w:pPr>
            <w:r>
              <w:rPr>
                <w:rFonts w:ascii="Arial" w:eastAsia="Arial" w:hAnsi="Arial" w:cs="Arial"/>
                <w:sz w:val="16"/>
                <w:szCs w:val="16"/>
              </w:rPr>
              <w:t>5.9</w:t>
            </w:r>
          </w:p>
        </w:tc>
        <w:tc>
          <w:tcPr>
            <w:tcW w:w="1520" w:type="dxa"/>
            <w:vAlign w:val="bottom"/>
          </w:tcPr>
          <w:p w14:paraId="4381FAB3" w14:textId="77777777" w:rsidR="004B413C" w:rsidRDefault="00EC2FEA">
            <w:pPr>
              <w:ind w:right="20"/>
              <w:jc w:val="right"/>
              <w:rPr>
                <w:sz w:val="20"/>
                <w:szCs w:val="20"/>
              </w:rPr>
            </w:pPr>
            <w:r>
              <w:rPr>
                <w:rFonts w:ascii="Arial" w:eastAsia="Arial" w:hAnsi="Arial" w:cs="Arial"/>
                <w:sz w:val="16"/>
                <w:szCs w:val="16"/>
              </w:rPr>
              <w:t>5.9</w:t>
            </w:r>
          </w:p>
        </w:tc>
        <w:tc>
          <w:tcPr>
            <w:tcW w:w="1740" w:type="dxa"/>
            <w:vAlign w:val="bottom"/>
          </w:tcPr>
          <w:p w14:paraId="6C7B73A0" w14:textId="77777777" w:rsidR="004B413C" w:rsidRDefault="00EC2FEA">
            <w:pPr>
              <w:ind w:right="20"/>
              <w:jc w:val="right"/>
              <w:rPr>
                <w:sz w:val="20"/>
                <w:szCs w:val="20"/>
              </w:rPr>
            </w:pPr>
            <w:r>
              <w:rPr>
                <w:rFonts w:ascii="Arial" w:eastAsia="Arial" w:hAnsi="Arial" w:cs="Arial"/>
                <w:sz w:val="16"/>
                <w:szCs w:val="16"/>
              </w:rPr>
              <w:t>0.06</w:t>
            </w:r>
          </w:p>
        </w:tc>
        <w:tc>
          <w:tcPr>
            <w:tcW w:w="940" w:type="dxa"/>
            <w:vAlign w:val="bottom"/>
          </w:tcPr>
          <w:p w14:paraId="570FAFB8" w14:textId="77777777" w:rsidR="004B413C" w:rsidRDefault="00EC2FEA">
            <w:pPr>
              <w:ind w:left="100"/>
              <w:rPr>
                <w:sz w:val="20"/>
                <w:szCs w:val="20"/>
              </w:rPr>
            </w:pPr>
            <w:r>
              <w:rPr>
                <w:rFonts w:ascii="Arial" w:eastAsia="Arial" w:hAnsi="Arial" w:cs="Arial"/>
                <w:sz w:val="16"/>
                <w:szCs w:val="16"/>
              </w:rPr>
              <w:t>April</w:t>
            </w:r>
          </w:p>
        </w:tc>
        <w:tc>
          <w:tcPr>
            <w:tcW w:w="940" w:type="dxa"/>
            <w:vAlign w:val="bottom"/>
          </w:tcPr>
          <w:p w14:paraId="0FD50395" w14:textId="77777777" w:rsidR="004B413C" w:rsidRDefault="00EC2FEA">
            <w:pPr>
              <w:ind w:left="100"/>
              <w:rPr>
                <w:sz w:val="20"/>
                <w:szCs w:val="20"/>
              </w:rPr>
            </w:pPr>
            <w:r>
              <w:rPr>
                <w:rFonts w:ascii="Arial" w:eastAsia="Arial" w:hAnsi="Arial" w:cs="Arial"/>
                <w:sz w:val="16"/>
                <w:szCs w:val="16"/>
              </w:rPr>
              <w:t>April</w:t>
            </w:r>
          </w:p>
        </w:tc>
        <w:tc>
          <w:tcPr>
            <w:tcW w:w="1120" w:type="dxa"/>
            <w:vAlign w:val="bottom"/>
          </w:tcPr>
          <w:p w14:paraId="79F72785" w14:textId="77777777" w:rsidR="004B413C" w:rsidRDefault="00EC2FEA">
            <w:pPr>
              <w:ind w:right="20"/>
              <w:jc w:val="right"/>
              <w:rPr>
                <w:sz w:val="20"/>
                <w:szCs w:val="20"/>
              </w:rPr>
            </w:pPr>
            <w:r>
              <w:rPr>
                <w:rFonts w:ascii="Arial" w:eastAsia="Arial" w:hAnsi="Arial" w:cs="Arial"/>
                <w:sz w:val="16"/>
                <w:szCs w:val="16"/>
              </w:rPr>
              <w:t>130</w:t>
            </w:r>
          </w:p>
        </w:tc>
        <w:tc>
          <w:tcPr>
            <w:tcW w:w="0" w:type="dxa"/>
            <w:vAlign w:val="bottom"/>
          </w:tcPr>
          <w:p w14:paraId="19B40298" w14:textId="77777777" w:rsidR="004B413C" w:rsidRDefault="004B413C">
            <w:pPr>
              <w:rPr>
                <w:sz w:val="1"/>
                <w:szCs w:val="1"/>
              </w:rPr>
            </w:pPr>
          </w:p>
        </w:tc>
      </w:tr>
      <w:tr w:rsidR="004B413C" w14:paraId="4C74D3E0" w14:textId="77777777">
        <w:trPr>
          <w:trHeight w:val="193"/>
        </w:trPr>
        <w:tc>
          <w:tcPr>
            <w:tcW w:w="1480" w:type="dxa"/>
            <w:vAlign w:val="bottom"/>
          </w:tcPr>
          <w:p w14:paraId="4E2714A0" w14:textId="77777777" w:rsidR="004B413C" w:rsidRDefault="00EC2FEA">
            <w:pPr>
              <w:ind w:left="100"/>
              <w:rPr>
                <w:sz w:val="20"/>
                <w:szCs w:val="20"/>
              </w:rPr>
            </w:pPr>
            <w:r>
              <w:rPr>
                <w:rFonts w:ascii="Arial" w:eastAsia="Arial" w:hAnsi="Arial" w:cs="Arial"/>
                <w:sz w:val="16"/>
                <w:szCs w:val="16"/>
              </w:rPr>
              <w:t>08/2009 - 07/2014</w:t>
            </w:r>
          </w:p>
        </w:tc>
        <w:tc>
          <w:tcPr>
            <w:tcW w:w="1560" w:type="dxa"/>
            <w:vAlign w:val="bottom"/>
          </w:tcPr>
          <w:p w14:paraId="4C4F2F0B" w14:textId="77777777" w:rsidR="004B413C" w:rsidRDefault="00EC2FEA">
            <w:pPr>
              <w:ind w:right="20"/>
              <w:jc w:val="right"/>
              <w:rPr>
                <w:sz w:val="20"/>
                <w:szCs w:val="20"/>
              </w:rPr>
            </w:pPr>
            <w:r>
              <w:rPr>
                <w:rFonts w:ascii="Arial" w:eastAsia="Arial" w:hAnsi="Arial" w:cs="Arial"/>
                <w:sz w:val="16"/>
                <w:szCs w:val="16"/>
              </w:rPr>
              <w:t>5.9</w:t>
            </w:r>
          </w:p>
        </w:tc>
        <w:tc>
          <w:tcPr>
            <w:tcW w:w="1520" w:type="dxa"/>
            <w:vAlign w:val="bottom"/>
          </w:tcPr>
          <w:p w14:paraId="14CC8893" w14:textId="77777777" w:rsidR="004B413C" w:rsidRDefault="00EC2FEA">
            <w:pPr>
              <w:ind w:right="20"/>
              <w:jc w:val="right"/>
              <w:rPr>
                <w:sz w:val="20"/>
                <w:szCs w:val="20"/>
              </w:rPr>
            </w:pPr>
            <w:r>
              <w:rPr>
                <w:rFonts w:ascii="Arial" w:eastAsia="Arial" w:hAnsi="Arial" w:cs="Arial"/>
                <w:sz w:val="16"/>
                <w:szCs w:val="16"/>
              </w:rPr>
              <w:t>5.7</w:t>
            </w:r>
          </w:p>
        </w:tc>
        <w:tc>
          <w:tcPr>
            <w:tcW w:w="1740" w:type="dxa"/>
            <w:vAlign w:val="bottom"/>
          </w:tcPr>
          <w:p w14:paraId="05A01F23" w14:textId="77777777" w:rsidR="004B413C" w:rsidRDefault="00EC2FEA">
            <w:pPr>
              <w:ind w:right="20"/>
              <w:jc w:val="right"/>
              <w:rPr>
                <w:sz w:val="20"/>
                <w:szCs w:val="20"/>
              </w:rPr>
            </w:pPr>
            <w:r>
              <w:rPr>
                <w:rFonts w:ascii="Arial" w:eastAsia="Arial" w:hAnsi="Arial" w:cs="Arial"/>
                <w:sz w:val="16"/>
                <w:szCs w:val="16"/>
              </w:rPr>
              <w:t>0.19</w:t>
            </w:r>
          </w:p>
        </w:tc>
        <w:tc>
          <w:tcPr>
            <w:tcW w:w="940" w:type="dxa"/>
            <w:vAlign w:val="bottom"/>
          </w:tcPr>
          <w:p w14:paraId="6AD729E0" w14:textId="77777777" w:rsidR="004B413C" w:rsidRDefault="00EC2FEA">
            <w:pPr>
              <w:ind w:left="100"/>
              <w:rPr>
                <w:sz w:val="20"/>
                <w:szCs w:val="20"/>
              </w:rPr>
            </w:pPr>
            <w:r>
              <w:rPr>
                <w:rFonts w:ascii="Arial" w:eastAsia="Arial" w:hAnsi="Arial" w:cs="Arial"/>
                <w:sz w:val="16"/>
                <w:szCs w:val="16"/>
              </w:rPr>
              <w:t>September</w:t>
            </w:r>
          </w:p>
        </w:tc>
        <w:tc>
          <w:tcPr>
            <w:tcW w:w="940" w:type="dxa"/>
            <w:vAlign w:val="bottom"/>
          </w:tcPr>
          <w:p w14:paraId="5B6E5E00" w14:textId="77777777" w:rsidR="004B413C" w:rsidRDefault="00EC2FEA">
            <w:pPr>
              <w:ind w:left="100"/>
              <w:rPr>
                <w:sz w:val="20"/>
                <w:szCs w:val="20"/>
              </w:rPr>
            </w:pPr>
            <w:r>
              <w:rPr>
                <w:rFonts w:ascii="Arial" w:eastAsia="Arial" w:hAnsi="Arial" w:cs="Arial"/>
                <w:sz w:val="16"/>
                <w:szCs w:val="16"/>
              </w:rPr>
              <w:t>April</w:t>
            </w:r>
          </w:p>
        </w:tc>
        <w:tc>
          <w:tcPr>
            <w:tcW w:w="1120" w:type="dxa"/>
            <w:vAlign w:val="bottom"/>
          </w:tcPr>
          <w:p w14:paraId="341907EF" w14:textId="77777777" w:rsidR="004B413C" w:rsidRDefault="00EC2FEA">
            <w:pPr>
              <w:ind w:right="20"/>
              <w:jc w:val="right"/>
              <w:rPr>
                <w:sz w:val="20"/>
                <w:szCs w:val="20"/>
              </w:rPr>
            </w:pPr>
            <w:r>
              <w:rPr>
                <w:rFonts w:ascii="Arial" w:eastAsia="Arial" w:hAnsi="Arial" w:cs="Arial"/>
                <w:sz w:val="16"/>
                <w:szCs w:val="16"/>
              </w:rPr>
              <w:t>212</w:t>
            </w:r>
          </w:p>
        </w:tc>
        <w:tc>
          <w:tcPr>
            <w:tcW w:w="0" w:type="dxa"/>
            <w:vAlign w:val="bottom"/>
          </w:tcPr>
          <w:p w14:paraId="3F521ECF" w14:textId="77777777" w:rsidR="004B413C" w:rsidRDefault="004B413C">
            <w:pPr>
              <w:rPr>
                <w:sz w:val="1"/>
                <w:szCs w:val="1"/>
              </w:rPr>
            </w:pPr>
          </w:p>
        </w:tc>
      </w:tr>
      <w:tr w:rsidR="004B413C" w14:paraId="13AF7810" w14:textId="77777777">
        <w:trPr>
          <w:trHeight w:val="227"/>
        </w:trPr>
        <w:tc>
          <w:tcPr>
            <w:tcW w:w="1480" w:type="dxa"/>
            <w:vAlign w:val="bottom"/>
          </w:tcPr>
          <w:p w14:paraId="38F108B3" w14:textId="77777777" w:rsidR="004B413C" w:rsidRDefault="00EC2FEA">
            <w:pPr>
              <w:ind w:left="100"/>
              <w:rPr>
                <w:sz w:val="20"/>
                <w:szCs w:val="20"/>
              </w:rPr>
            </w:pPr>
            <w:r>
              <w:rPr>
                <w:rFonts w:ascii="Arial" w:eastAsia="Arial" w:hAnsi="Arial" w:cs="Arial"/>
                <w:sz w:val="16"/>
                <w:szCs w:val="16"/>
              </w:rPr>
              <w:t>08/2014 - 07/2019</w:t>
            </w:r>
          </w:p>
        </w:tc>
        <w:tc>
          <w:tcPr>
            <w:tcW w:w="1560" w:type="dxa"/>
            <w:vAlign w:val="bottom"/>
          </w:tcPr>
          <w:p w14:paraId="11E78A14" w14:textId="77777777" w:rsidR="004B413C" w:rsidRDefault="00EC2FEA">
            <w:pPr>
              <w:ind w:right="20"/>
              <w:jc w:val="right"/>
              <w:rPr>
                <w:sz w:val="20"/>
                <w:szCs w:val="20"/>
              </w:rPr>
            </w:pPr>
            <w:r>
              <w:rPr>
                <w:rFonts w:ascii="Arial" w:eastAsia="Arial" w:hAnsi="Arial" w:cs="Arial"/>
                <w:sz w:val="16"/>
                <w:szCs w:val="16"/>
              </w:rPr>
              <w:t>5.8</w:t>
            </w:r>
          </w:p>
        </w:tc>
        <w:tc>
          <w:tcPr>
            <w:tcW w:w="1520" w:type="dxa"/>
            <w:vAlign w:val="bottom"/>
          </w:tcPr>
          <w:p w14:paraId="7AA8ECF1" w14:textId="77777777" w:rsidR="004B413C" w:rsidRDefault="00EC2FEA">
            <w:pPr>
              <w:ind w:right="20"/>
              <w:jc w:val="right"/>
              <w:rPr>
                <w:sz w:val="20"/>
                <w:szCs w:val="20"/>
              </w:rPr>
            </w:pPr>
            <w:r>
              <w:rPr>
                <w:rFonts w:ascii="Arial" w:eastAsia="Arial" w:hAnsi="Arial" w:cs="Arial"/>
                <w:sz w:val="16"/>
                <w:szCs w:val="16"/>
              </w:rPr>
              <w:t>5.6</w:t>
            </w:r>
          </w:p>
        </w:tc>
        <w:tc>
          <w:tcPr>
            <w:tcW w:w="1740" w:type="dxa"/>
            <w:vAlign w:val="bottom"/>
          </w:tcPr>
          <w:p w14:paraId="3D96C4EC" w14:textId="77777777" w:rsidR="004B413C" w:rsidRDefault="00EC2FEA">
            <w:pPr>
              <w:ind w:right="20"/>
              <w:jc w:val="right"/>
              <w:rPr>
                <w:sz w:val="20"/>
                <w:szCs w:val="20"/>
              </w:rPr>
            </w:pPr>
            <w:r>
              <w:rPr>
                <w:rFonts w:ascii="Arial" w:eastAsia="Arial" w:hAnsi="Arial" w:cs="Arial"/>
                <w:sz w:val="16"/>
                <w:szCs w:val="16"/>
              </w:rPr>
              <w:t>0.25</w:t>
            </w:r>
          </w:p>
        </w:tc>
        <w:tc>
          <w:tcPr>
            <w:tcW w:w="940" w:type="dxa"/>
            <w:vAlign w:val="bottom"/>
          </w:tcPr>
          <w:p w14:paraId="5C0D76D0" w14:textId="77777777" w:rsidR="004B413C" w:rsidRDefault="00EC2FEA">
            <w:pPr>
              <w:ind w:left="100"/>
              <w:rPr>
                <w:sz w:val="20"/>
                <w:szCs w:val="20"/>
              </w:rPr>
            </w:pPr>
            <w:r>
              <w:rPr>
                <w:rFonts w:ascii="Arial" w:eastAsia="Arial" w:hAnsi="Arial" w:cs="Arial"/>
                <w:sz w:val="16"/>
                <w:szCs w:val="16"/>
              </w:rPr>
              <w:t>September</w:t>
            </w:r>
          </w:p>
        </w:tc>
        <w:tc>
          <w:tcPr>
            <w:tcW w:w="940" w:type="dxa"/>
            <w:vAlign w:val="bottom"/>
          </w:tcPr>
          <w:p w14:paraId="0B93E4AE" w14:textId="77777777" w:rsidR="004B413C" w:rsidRDefault="00EC2FEA">
            <w:pPr>
              <w:ind w:left="100"/>
              <w:rPr>
                <w:sz w:val="20"/>
                <w:szCs w:val="20"/>
              </w:rPr>
            </w:pPr>
            <w:r>
              <w:rPr>
                <w:rFonts w:ascii="Arial" w:eastAsia="Arial" w:hAnsi="Arial" w:cs="Arial"/>
                <w:sz w:val="16"/>
                <w:szCs w:val="16"/>
              </w:rPr>
              <w:t>March</w:t>
            </w:r>
          </w:p>
        </w:tc>
        <w:tc>
          <w:tcPr>
            <w:tcW w:w="1120" w:type="dxa"/>
            <w:vAlign w:val="bottom"/>
          </w:tcPr>
          <w:p w14:paraId="43B895E4" w14:textId="77777777" w:rsidR="004B413C" w:rsidRDefault="00EC2FEA">
            <w:pPr>
              <w:ind w:right="20"/>
              <w:jc w:val="right"/>
              <w:rPr>
                <w:sz w:val="20"/>
                <w:szCs w:val="20"/>
              </w:rPr>
            </w:pPr>
            <w:r>
              <w:rPr>
                <w:rFonts w:ascii="Arial" w:eastAsia="Arial" w:hAnsi="Arial" w:cs="Arial"/>
                <w:sz w:val="16"/>
                <w:szCs w:val="16"/>
              </w:rPr>
              <w:t>218</w:t>
            </w:r>
          </w:p>
        </w:tc>
        <w:tc>
          <w:tcPr>
            <w:tcW w:w="0" w:type="dxa"/>
            <w:vAlign w:val="bottom"/>
          </w:tcPr>
          <w:p w14:paraId="1B5B2BE4" w14:textId="77777777" w:rsidR="004B413C" w:rsidRDefault="004B413C">
            <w:pPr>
              <w:rPr>
                <w:sz w:val="1"/>
                <w:szCs w:val="1"/>
              </w:rPr>
            </w:pPr>
          </w:p>
        </w:tc>
      </w:tr>
      <w:tr w:rsidR="004B413C" w14:paraId="69F4EA7B" w14:textId="77777777">
        <w:trPr>
          <w:trHeight w:val="40"/>
        </w:trPr>
        <w:tc>
          <w:tcPr>
            <w:tcW w:w="1480" w:type="dxa"/>
            <w:tcBorders>
              <w:bottom w:val="single" w:sz="8" w:space="0" w:color="auto"/>
            </w:tcBorders>
            <w:vAlign w:val="bottom"/>
          </w:tcPr>
          <w:p w14:paraId="4D9DB40F" w14:textId="77777777" w:rsidR="004B413C" w:rsidRDefault="004B413C">
            <w:pPr>
              <w:rPr>
                <w:sz w:val="3"/>
                <w:szCs w:val="3"/>
              </w:rPr>
            </w:pPr>
          </w:p>
        </w:tc>
        <w:tc>
          <w:tcPr>
            <w:tcW w:w="1560" w:type="dxa"/>
            <w:tcBorders>
              <w:bottom w:val="single" w:sz="8" w:space="0" w:color="auto"/>
            </w:tcBorders>
            <w:vAlign w:val="bottom"/>
          </w:tcPr>
          <w:p w14:paraId="361190C5" w14:textId="77777777" w:rsidR="004B413C" w:rsidRDefault="004B413C">
            <w:pPr>
              <w:rPr>
                <w:sz w:val="3"/>
                <w:szCs w:val="3"/>
              </w:rPr>
            </w:pPr>
          </w:p>
        </w:tc>
        <w:tc>
          <w:tcPr>
            <w:tcW w:w="1520" w:type="dxa"/>
            <w:tcBorders>
              <w:bottom w:val="single" w:sz="8" w:space="0" w:color="auto"/>
            </w:tcBorders>
            <w:vAlign w:val="bottom"/>
          </w:tcPr>
          <w:p w14:paraId="5AEBAFEE" w14:textId="77777777" w:rsidR="004B413C" w:rsidRDefault="004B413C">
            <w:pPr>
              <w:rPr>
                <w:sz w:val="3"/>
                <w:szCs w:val="3"/>
              </w:rPr>
            </w:pPr>
          </w:p>
        </w:tc>
        <w:tc>
          <w:tcPr>
            <w:tcW w:w="1740" w:type="dxa"/>
            <w:tcBorders>
              <w:bottom w:val="single" w:sz="8" w:space="0" w:color="auto"/>
            </w:tcBorders>
            <w:vAlign w:val="bottom"/>
          </w:tcPr>
          <w:p w14:paraId="1EC9198D" w14:textId="77777777" w:rsidR="004B413C" w:rsidRDefault="004B413C">
            <w:pPr>
              <w:rPr>
                <w:sz w:val="3"/>
                <w:szCs w:val="3"/>
              </w:rPr>
            </w:pPr>
          </w:p>
        </w:tc>
        <w:tc>
          <w:tcPr>
            <w:tcW w:w="940" w:type="dxa"/>
            <w:tcBorders>
              <w:bottom w:val="single" w:sz="8" w:space="0" w:color="auto"/>
            </w:tcBorders>
            <w:vAlign w:val="bottom"/>
          </w:tcPr>
          <w:p w14:paraId="23E5F2C4" w14:textId="77777777" w:rsidR="004B413C" w:rsidRDefault="004B413C">
            <w:pPr>
              <w:rPr>
                <w:sz w:val="3"/>
                <w:szCs w:val="3"/>
              </w:rPr>
            </w:pPr>
          </w:p>
        </w:tc>
        <w:tc>
          <w:tcPr>
            <w:tcW w:w="940" w:type="dxa"/>
            <w:tcBorders>
              <w:bottom w:val="single" w:sz="8" w:space="0" w:color="auto"/>
            </w:tcBorders>
            <w:vAlign w:val="bottom"/>
          </w:tcPr>
          <w:p w14:paraId="479F1A0D" w14:textId="77777777" w:rsidR="004B413C" w:rsidRDefault="004B413C">
            <w:pPr>
              <w:rPr>
                <w:sz w:val="3"/>
                <w:szCs w:val="3"/>
              </w:rPr>
            </w:pPr>
          </w:p>
        </w:tc>
        <w:tc>
          <w:tcPr>
            <w:tcW w:w="1120" w:type="dxa"/>
            <w:tcBorders>
              <w:bottom w:val="single" w:sz="8" w:space="0" w:color="auto"/>
            </w:tcBorders>
            <w:vAlign w:val="bottom"/>
          </w:tcPr>
          <w:p w14:paraId="3DB73E30" w14:textId="77777777" w:rsidR="004B413C" w:rsidRDefault="004B413C">
            <w:pPr>
              <w:rPr>
                <w:sz w:val="3"/>
                <w:szCs w:val="3"/>
              </w:rPr>
            </w:pPr>
          </w:p>
        </w:tc>
        <w:tc>
          <w:tcPr>
            <w:tcW w:w="0" w:type="dxa"/>
            <w:vAlign w:val="bottom"/>
          </w:tcPr>
          <w:p w14:paraId="39D98CA2" w14:textId="77777777" w:rsidR="004B413C" w:rsidRDefault="004B413C">
            <w:pPr>
              <w:rPr>
                <w:sz w:val="1"/>
                <w:szCs w:val="1"/>
              </w:rPr>
            </w:pPr>
          </w:p>
        </w:tc>
      </w:tr>
    </w:tbl>
    <w:p w14:paraId="73D46365" w14:textId="77777777" w:rsidR="004B413C" w:rsidRDefault="004B413C">
      <w:pPr>
        <w:spacing w:line="372" w:lineRule="exact"/>
        <w:rPr>
          <w:sz w:val="20"/>
          <w:szCs w:val="20"/>
        </w:rPr>
      </w:pPr>
    </w:p>
    <w:p w14:paraId="35F61D6B" w14:textId="77777777" w:rsidR="004B413C" w:rsidRDefault="00EC2FEA">
      <w:pPr>
        <w:ind w:left="20"/>
        <w:rPr>
          <w:sz w:val="20"/>
          <w:szCs w:val="20"/>
        </w:rPr>
      </w:pPr>
      <w:r>
        <w:rPr>
          <w:rFonts w:ascii="Arial" w:eastAsia="Arial" w:hAnsi="Arial" w:cs="Arial"/>
          <w:b/>
          <w:bCs/>
          <w:sz w:val="20"/>
          <w:szCs w:val="20"/>
        </w:rPr>
        <w:t>Revised water level threshold eﬀects</w:t>
      </w:r>
    </w:p>
    <w:p w14:paraId="3DD351EF" w14:textId="77777777" w:rsidR="004B413C" w:rsidRDefault="004B413C">
      <w:pPr>
        <w:spacing w:line="258" w:lineRule="exact"/>
        <w:rPr>
          <w:sz w:val="20"/>
          <w:szCs w:val="20"/>
        </w:rPr>
      </w:pPr>
    </w:p>
    <w:p w14:paraId="6EFB2346" w14:textId="77777777" w:rsidR="004B413C" w:rsidRDefault="00EC2FEA">
      <w:pPr>
        <w:spacing w:line="302" w:lineRule="auto"/>
        <w:ind w:firstLine="23"/>
        <w:jc w:val="both"/>
        <w:rPr>
          <w:sz w:val="20"/>
          <w:szCs w:val="20"/>
        </w:rPr>
      </w:pPr>
      <w:r>
        <w:rPr>
          <w:rFonts w:ascii="Arial" w:eastAsia="Arial" w:hAnsi="Arial" w:cs="Arial"/>
          <w:sz w:val="20"/>
          <w:szCs w:val="20"/>
        </w:rPr>
        <w:t>Managing the lake at the proposed thresholds will continue the deterioration of site values at Lake Yonderup (Table 7).</w:t>
      </w:r>
    </w:p>
    <w:p w14:paraId="33853263" w14:textId="77777777" w:rsidR="004B413C" w:rsidRDefault="004B413C">
      <w:pPr>
        <w:sectPr w:rsidR="004B413C">
          <w:pgSz w:w="12240" w:h="15840"/>
          <w:pgMar w:top="1440" w:right="1440" w:bottom="307" w:left="1420" w:header="0" w:footer="0" w:gutter="0"/>
          <w:cols w:space="720" w:equalWidth="0">
            <w:col w:w="9380"/>
          </w:cols>
        </w:sectPr>
      </w:pPr>
    </w:p>
    <w:p w14:paraId="17EAC07B" w14:textId="77777777" w:rsidR="004B413C" w:rsidRDefault="004B413C">
      <w:pPr>
        <w:spacing w:line="200" w:lineRule="exact"/>
        <w:rPr>
          <w:sz w:val="20"/>
          <w:szCs w:val="20"/>
        </w:rPr>
      </w:pPr>
    </w:p>
    <w:p w14:paraId="23E6F139" w14:textId="77777777" w:rsidR="004B413C" w:rsidRDefault="004B413C">
      <w:pPr>
        <w:spacing w:line="200" w:lineRule="exact"/>
        <w:rPr>
          <w:sz w:val="20"/>
          <w:szCs w:val="20"/>
        </w:rPr>
      </w:pPr>
    </w:p>
    <w:p w14:paraId="6DC0D692" w14:textId="77777777" w:rsidR="004B413C" w:rsidRDefault="004B413C">
      <w:pPr>
        <w:spacing w:line="200" w:lineRule="exact"/>
        <w:rPr>
          <w:sz w:val="20"/>
          <w:szCs w:val="20"/>
        </w:rPr>
      </w:pPr>
    </w:p>
    <w:p w14:paraId="19F48817" w14:textId="77777777" w:rsidR="004B413C" w:rsidRDefault="004B413C">
      <w:pPr>
        <w:spacing w:line="200" w:lineRule="exact"/>
        <w:rPr>
          <w:sz w:val="20"/>
          <w:szCs w:val="20"/>
        </w:rPr>
      </w:pPr>
    </w:p>
    <w:p w14:paraId="5515A74E" w14:textId="77777777" w:rsidR="004B413C" w:rsidRDefault="004B413C">
      <w:pPr>
        <w:spacing w:line="200" w:lineRule="exact"/>
        <w:rPr>
          <w:sz w:val="20"/>
          <w:szCs w:val="20"/>
        </w:rPr>
      </w:pPr>
    </w:p>
    <w:p w14:paraId="3AC04A15" w14:textId="77777777" w:rsidR="004B413C" w:rsidRDefault="004B413C">
      <w:pPr>
        <w:spacing w:line="200" w:lineRule="exact"/>
        <w:rPr>
          <w:sz w:val="20"/>
          <w:szCs w:val="20"/>
        </w:rPr>
      </w:pPr>
    </w:p>
    <w:p w14:paraId="7DE6CCEF" w14:textId="77777777" w:rsidR="004B413C" w:rsidRDefault="004B413C">
      <w:pPr>
        <w:spacing w:line="200" w:lineRule="exact"/>
        <w:rPr>
          <w:sz w:val="20"/>
          <w:szCs w:val="20"/>
        </w:rPr>
      </w:pPr>
    </w:p>
    <w:p w14:paraId="1A50EDB4" w14:textId="77777777" w:rsidR="004B413C" w:rsidRDefault="004B413C">
      <w:pPr>
        <w:spacing w:line="200" w:lineRule="exact"/>
        <w:rPr>
          <w:sz w:val="20"/>
          <w:szCs w:val="20"/>
        </w:rPr>
      </w:pPr>
    </w:p>
    <w:p w14:paraId="2DBBD60D" w14:textId="77777777" w:rsidR="004B413C" w:rsidRDefault="004B413C">
      <w:pPr>
        <w:spacing w:line="200" w:lineRule="exact"/>
        <w:rPr>
          <w:sz w:val="20"/>
          <w:szCs w:val="20"/>
        </w:rPr>
      </w:pPr>
    </w:p>
    <w:p w14:paraId="1A0F8B63" w14:textId="77777777" w:rsidR="004B413C" w:rsidRDefault="004B413C">
      <w:pPr>
        <w:spacing w:line="200" w:lineRule="exact"/>
        <w:rPr>
          <w:sz w:val="20"/>
          <w:szCs w:val="20"/>
        </w:rPr>
      </w:pPr>
    </w:p>
    <w:p w14:paraId="6163268F" w14:textId="77777777" w:rsidR="004B413C" w:rsidRDefault="004B413C">
      <w:pPr>
        <w:spacing w:line="200" w:lineRule="exact"/>
        <w:rPr>
          <w:sz w:val="20"/>
          <w:szCs w:val="20"/>
        </w:rPr>
      </w:pPr>
    </w:p>
    <w:p w14:paraId="33CB34BC" w14:textId="77777777" w:rsidR="004B413C" w:rsidRDefault="004B413C">
      <w:pPr>
        <w:spacing w:line="200" w:lineRule="exact"/>
        <w:rPr>
          <w:sz w:val="20"/>
          <w:szCs w:val="20"/>
        </w:rPr>
      </w:pPr>
    </w:p>
    <w:p w14:paraId="15B2E2A5" w14:textId="77777777" w:rsidR="004B413C" w:rsidRDefault="004B413C">
      <w:pPr>
        <w:spacing w:line="200" w:lineRule="exact"/>
        <w:rPr>
          <w:sz w:val="20"/>
          <w:szCs w:val="20"/>
        </w:rPr>
      </w:pPr>
    </w:p>
    <w:p w14:paraId="0AAD9F53" w14:textId="77777777" w:rsidR="004B413C" w:rsidRDefault="004B413C">
      <w:pPr>
        <w:spacing w:line="200" w:lineRule="exact"/>
        <w:rPr>
          <w:sz w:val="20"/>
          <w:szCs w:val="20"/>
        </w:rPr>
      </w:pPr>
    </w:p>
    <w:p w14:paraId="41C5DC4A" w14:textId="77777777" w:rsidR="004B413C" w:rsidRDefault="004B413C">
      <w:pPr>
        <w:spacing w:line="200" w:lineRule="exact"/>
        <w:rPr>
          <w:sz w:val="20"/>
          <w:szCs w:val="20"/>
        </w:rPr>
      </w:pPr>
    </w:p>
    <w:p w14:paraId="5EA0D201" w14:textId="77777777" w:rsidR="004B413C" w:rsidRDefault="004B413C">
      <w:pPr>
        <w:spacing w:line="200" w:lineRule="exact"/>
        <w:rPr>
          <w:sz w:val="20"/>
          <w:szCs w:val="20"/>
        </w:rPr>
      </w:pPr>
    </w:p>
    <w:p w14:paraId="5AA5695F" w14:textId="77777777" w:rsidR="004B413C" w:rsidRDefault="004B413C">
      <w:pPr>
        <w:spacing w:line="200" w:lineRule="exact"/>
        <w:rPr>
          <w:sz w:val="20"/>
          <w:szCs w:val="20"/>
        </w:rPr>
      </w:pPr>
    </w:p>
    <w:p w14:paraId="16C848C4" w14:textId="77777777" w:rsidR="004B413C" w:rsidRDefault="004B413C">
      <w:pPr>
        <w:spacing w:line="200" w:lineRule="exact"/>
        <w:rPr>
          <w:sz w:val="20"/>
          <w:szCs w:val="20"/>
        </w:rPr>
      </w:pPr>
    </w:p>
    <w:p w14:paraId="1C9C4638" w14:textId="77777777" w:rsidR="004B413C" w:rsidRDefault="004B413C">
      <w:pPr>
        <w:spacing w:line="200" w:lineRule="exact"/>
        <w:rPr>
          <w:sz w:val="20"/>
          <w:szCs w:val="20"/>
        </w:rPr>
      </w:pPr>
    </w:p>
    <w:p w14:paraId="323EA2F8" w14:textId="77777777" w:rsidR="004B413C" w:rsidRDefault="004B413C">
      <w:pPr>
        <w:spacing w:line="200" w:lineRule="exact"/>
        <w:rPr>
          <w:sz w:val="20"/>
          <w:szCs w:val="20"/>
        </w:rPr>
      </w:pPr>
    </w:p>
    <w:p w14:paraId="27FEC8A8" w14:textId="77777777" w:rsidR="004B413C" w:rsidRDefault="004B413C">
      <w:pPr>
        <w:spacing w:line="200" w:lineRule="exact"/>
        <w:rPr>
          <w:sz w:val="20"/>
          <w:szCs w:val="20"/>
        </w:rPr>
      </w:pPr>
    </w:p>
    <w:p w14:paraId="74649039" w14:textId="77777777" w:rsidR="004B413C" w:rsidRDefault="004B413C">
      <w:pPr>
        <w:spacing w:line="200" w:lineRule="exact"/>
        <w:rPr>
          <w:sz w:val="20"/>
          <w:szCs w:val="20"/>
        </w:rPr>
      </w:pPr>
    </w:p>
    <w:p w14:paraId="50FDC794" w14:textId="77777777" w:rsidR="004B413C" w:rsidRDefault="004B413C">
      <w:pPr>
        <w:spacing w:line="200" w:lineRule="exact"/>
        <w:rPr>
          <w:sz w:val="20"/>
          <w:szCs w:val="20"/>
        </w:rPr>
      </w:pPr>
    </w:p>
    <w:p w14:paraId="32DE4FC2" w14:textId="77777777" w:rsidR="004B413C" w:rsidRDefault="004B413C">
      <w:pPr>
        <w:spacing w:line="200" w:lineRule="exact"/>
        <w:rPr>
          <w:sz w:val="20"/>
          <w:szCs w:val="20"/>
        </w:rPr>
      </w:pPr>
    </w:p>
    <w:p w14:paraId="15A69AE6" w14:textId="77777777" w:rsidR="004B413C" w:rsidRDefault="004B413C">
      <w:pPr>
        <w:spacing w:line="200" w:lineRule="exact"/>
        <w:rPr>
          <w:sz w:val="20"/>
          <w:szCs w:val="20"/>
        </w:rPr>
      </w:pPr>
    </w:p>
    <w:p w14:paraId="33911FBB" w14:textId="77777777" w:rsidR="004B413C" w:rsidRDefault="004B413C">
      <w:pPr>
        <w:spacing w:line="200" w:lineRule="exact"/>
        <w:rPr>
          <w:sz w:val="20"/>
          <w:szCs w:val="20"/>
        </w:rPr>
      </w:pPr>
    </w:p>
    <w:p w14:paraId="617B08EC" w14:textId="77777777" w:rsidR="004B413C" w:rsidRDefault="004B413C">
      <w:pPr>
        <w:spacing w:line="200" w:lineRule="exact"/>
        <w:rPr>
          <w:sz w:val="20"/>
          <w:szCs w:val="20"/>
        </w:rPr>
      </w:pPr>
    </w:p>
    <w:p w14:paraId="48122438" w14:textId="77777777" w:rsidR="004B413C" w:rsidRDefault="004B413C">
      <w:pPr>
        <w:spacing w:line="200" w:lineRule="exact"/>
        <w:rPr>
          <w:sz w:val="20"/>
          <w:szCs w:val="20"/>
        </w:rPr>
      </w:pPr>
    </w:p>
    <w:p w14:paraId="7B04540D" w14:textId="77777777" w:rsidR="004B413C" w:rsidRDefault="004B413C">
      <w:pPr>
        <w:spacing w:line="200" w:lineRule="exact"/>
        <w:rPr>
          <w:sz w:val="20"/>
          <w:szCs w:val="20"/>
        </w:rPr>
      </w:pPr>
    </w:p>
    <w:p w14:paraId="70198383" w14:textId="77777777" w:rsidR="004B413C" w:rsidRDefault="004B413C">
      <w:pPr>
        <w:spacing w:line="200" w:lineRule="exact"/>
        <w:rPr>
          <w:sz w:val="20"/>
          <w:szCs w:val="20"/>
        </w:rPr>
      </w:pPr>
    </w:p>
    <w:p w14:paraId="1DD71E1F" w14:textId="77777777" w:rsidR="004B413C" w:rsidRDefault="004B413C">
      <w:pPr>
        <w:spacing w:line="200" w:lineRule="exact"/>
        <w:rPr>
          <w:sz w:val="20"/>
          <w:szCs w:val="20"/>
        </w:rPr>
      </w:pPr>
    </w:p>
    <w:p w14:paraId="60AB4388" w14:textId="77777777" w:rsidR="004B413C" w:rsidRDefault="004B413C">
      <w:pPr>
        <w:spacing w:line="200" w:lineRule="exact"/>
        <w:rPr>
          <w:sz w:val="20"/>
          <w:szCs w:val="20"/>
        </w:rPr>
      </w:pPr>
    </w:p>
    <w:p w14:paraId="254AA20F" w14:textId="77777777" w:rsidR="004B413C" w:rsidRDefault="004B413C">
      <w:pPr>
        <w:spacing w:line="200" w:lineRule="exact"/>
        <w:rPr>
          <w:sz w:val="20"/>
          <w:szCs w:val="20"/>
        </w:rPr>
      </w:pPr>
    </w:p>
    <w:p w14:paraId="3B37D145" w14:textId="77777777" w:rsidR="004B413C" w:rsidRDefault="004B413C">
      <w:pPr>
        <w:spacing w:line="200" w:lineRule="exact"/>
        <w:rPr>
          <w:sz w:val="20"/>
          <w:szCs w:val="20"/>
        </w:rPr>
      </w:pPr>
    </w:p>
    <w:p w14:paraId="67642A44" w14:textId="77777777" w:rsidR="004B413C" w:rsidRDefault="004B413C">
      <w:pPr>
        <w:spacing w:line="200" w:lineRule="exact"/>
        <w:rPr>
          <w:sz w:val="20"/>
          <w:szCs w:val="20"/>
        </w:rPr>
      </w:pPr>
    </w:p>
    <w:p w14:paraId="08B6699E" w14:textId="77777777" w:rsidR="004B413C" w:rsidRDefault="004B413C">
      <w:pPr>
        <w:spacing w:line="200" w:lineRule="exact"/>
        <w:rPr>
          <w:sz w:val="20"/>
          <w:szCs w:val="20"/>
        </w:rPr>
      </w:pPr>
    </w:p>
    <w:p w14:paraId="58FE8FFD" w14:textId="77777777" w:rsidR="004B413C" w:rsidRDefault="004B413C">
      <w:pPr>
        <w:spacing w:line="200" w:lineRule="exact"/>
        <w:rPr>
          <w:sz w:val="20"/>
          <w:szCs w:val="20"/>
        </w:rPr>
      </w:pPr>
    </w:p>
    <w:p w14:paraId="38E6C297" w14:textId="77777777" w:rsidR="004B413C" w:rsidRDefault="004B413C">
      <w:pPr>
        <w:spacing w:line="200" w:lineRule="exact"/>
        <w:rPr>
          <w:sz w:val="20"/>
          <w:szCs w:val="20"/>
        </w:rPr>
      </w:pPr>
    </w:p>
    <w:p w14:paraId="07C3E0FE" w14:textId="77777777" w:rsidR="004B413C" w:rsidRDefault="004B413C">
      <w:pPr>
        <w:spacing w:line="200" w:lineRule="exact"/>
        <w:rPr>
          <w:sz w:val="20"/>
          <w:szCs w:val="20"/>
        </w:rPr>
      </w:pPr>
    </w:p>
    <w:p w14:paraId="009B245A" w14:textId="77777777" w:rsidR="004B413C" w:rsidRDefault="004B413C">
      <w:pPr>
        <w:spacing w:line="200" w:lineRule="exact"/>
        <w:rPr>
          <w:sz w:val="20"/>
          <w:szCs w:val="20"/>
        </w:rPr>
      </w:pPr>
    </w:p>
    <w:p w14:paraId="5ACE4D63" w14:textId="77777777" w:rsidR="004B413C" w:rsidRDefault="004B413C">
      <w:pPr>
        <w:spacing w:line="200" w:lineRule="exact"/>
        <w:rPr>
          <w:sz w:val="20"/>
          <w:szCs w:val="20"/>
        </w:rPr>
      </w:pPr>
    </w:p>
    <w:p w14:paraId="377BADC0" w14:textId="77777777" w:rsidR="004B413C" w:rsidRDefault="004B413C">
      <w:pPr>
        <w:spacing w:line="200" w:lineRule="exact"/>
        <w:rPr>
          <w:sz w:val="20"/>
          <w:szCs w:val="20"/>
        </w:rPr>
      </w:pPr>
    </w:p>
    <w:p w14:paraId="1EC57B70" w14:textId="77777777" w:rsidR="004B413C" w:rsidRDefault="004B413C">
      <w:pPr>
        <w:spacing w:line="200" w:lineRule="exact"/>
        <w:rPr>
          <w:sz w:val="20"/>
          <w:szCs w:val="20"/>
        </w:rPr>
      </w:pPr>
    </w:p>
    <w:p w14:paraId="191D459E" w14:textId="77777777" w:rsidR="004B413C" w:rsidRDefault="004B413C">
      <w:pPr>
        <w:spacing w:line="200" w:lineRule="exact"/>
        <w:rPr>
          <w:sz w:val="20"/>
          <w:szCs w:val="20"/>
        </w:rPr>
      </w:pPr>
    </w:p>
    <w:p w14:paraId="13046E48" w14:textId="77777777" w:rsidR="004B413C" w:rsidRDefault="004B413C">
      <w:pPr>
        <w:spacing w:line="200" w:lineRule="exact"/>
        <w:rPr>
          <w:sz w:val="20"/>
          <w:szCs w:val="20"/>
        </w:rPr>
      </w:pPr>
    </w:p>
    <w:p w14:paraId="2C077642" w14:textId="77777777" w:rsidR="004B413C" w:rsidRDefault="004B413C">
      <w:pPr>
        <w:spacing w:line="200" w:lineRule="exact"/>
        <w:rPr>
          <w:sz w:val="20"/>
          <w:szCs w:val="20"/>
        </w:rPr>
      </w:pPr>
    </w:p>
    <w:p w14:paraId="35507AFF" w14:textId="77777777" w:rsidR="004B413C" w:rsidRDefault="004B413C">
      <w:pPr>
        <w:spacing w:line="200" w:lineRule="exact"/>
        <w:rPr>
          <w:sz w:val="20"/>
          <w:szCs w:val="20"/>
        </w:rPr>
      </w:pPr>
    </w:p>
    <w:p w14:paraId="6B8B6B3D" w14:textId="77777777" w:rsidR="004B413C" w:rsidRDefault="004B413C">
      <w:pPr>
        <w:spacing w:line="200" w:lineRule="exact"/>
        <w:rPr>
          <w:sz w:val="20"/>
          <w:szCs w:val="20"/>
        </w:rPr>
      </w:pPr>
    </w:p>
    <w:p w14:paraId="5E9E04DC" w14:textId="77777777" w:rsidR="004B413C" w:rsidRDefault="004B413C">
      <w:pPr>
        <w:spacing w:line="370" w:lineRule="exact"/>
        <w:rPr>
          <w:sz w:val="20"/>
          <w:szCs w:val="20"/>
        </w:rPr>
      </w:pPr>
    </w:p>
    <w:p w14:paraId="6F2D55F1" w14:textId="77777777" w:rsidR="004B413C" w:rsidRDefault="00EC2FEA">
      <w:pPr>
        <w:ind w:right="-19"/>
        <w:jc w:val="center"/>
        <w:rPr>
          <w:sz w:val="20"/>
          <w:szCs w:val="20"/>
        </w:rPr>
      </w:pPr>
      <w:r>
        <w:rPr>
          <w:rFonts w:ascii="Arial" w:eastAsia="Arial" w:hAnsi="Arial" w:cs="Arial"/>
          <w:sz w:val="17"/>
          <w:szCs w:val="17"/>
        </w:rPr>
        <w:t>39</w:t>
      </w:r>
    </w:p>
    <w:p w14:paraId="3946FF94" w14:textId="77777777" w:rsidR="004B413C" w:rsidRDefault="004B413C">
      <w:pPr>
        <w:sectPr w:rsidR="004B413C">
          <w:type w:val="continuous"/>
          <w:pgSz w:w="12240" w:h="15840"/>
          <w:pgMar w:top="1440" w:right="1440" w:bottom="307" w:left="1420" w:header="0" w:footer="0" w:gutter="0"/>
          <w:cols w:space="720" w:equalWidth="0">
            <w:col w:w="9380"/>
          </w:cols>
        </w:sectPr>
      </w:pPr>
    </w:p>
    <w:p w14:paraId="73C7A282" w14:textId="77777777" w:rsidR="004B413C" w:rsidRDefault="00EC2FEA">
      <w:pPr>
        <w:spacing w:line="200" w:lineRule="exact"/>
        <w:rPr>
          <w:sz w:val="20"/>
          <w:szCs w:val="20"/>
        </w:rPr>
      </w:pPr>
      <w:bookmarkStart w:id="77" w:name="page40"/>
      <w:bookmarkEnd w:id="77"/>
      <w:r>
        <w:rPr>
          <w:noProof/>
          <w:sz w:val="20"/>
          <w:szCs w:val="20"/>
        </w:rPr>
        <w:lastRenderedPageBreak/>
        <w:drawing>
          <wp:anchor distT="0" distB="0" distL="114300" distR="114300" simplePos="0" relativeHeight="251488256" behindDoc="1" locked="0" layoutInCell="0" allowOverlap="1" wp14:anchorId="1065E0E6" wp14:editId="2F719213">
            <wp:simplePos x="0" y="0"/>
            <wp:positionH relativeFrom="page">
              <wp:posOffset>1390015</wp:posOffset>
            </wp:positionH>
            <wp:positionV relativeFrom="page">
              <wp:posOffset>2661920</wp:posOffset>
            </wp:positionV>
            <wp:extent cx="5398770" cy="3674745"/>
            <wp:effectExtent l="0" t="0" r="0" b="0"/>
            <wp:wrapNone/>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3"/>
                    <pic:cNvPicPr>
                      <a:picLocks noChangeAspect="1" noChangeArrowheads="1"/>
                    </pic:cNvPicPr>
                  </pic:nvPicPr>
                  <pic:blipFill>
                    <a:blip r:embed="rId343"/>
                    <a:srcRect/>
                    <a:stretch>
                      <a:fillRect/>
                    </a:stretch>
                  </pic:blipFill>
                  <pic:spPr bwMode="auto">
                    <a:xfrm>
                      <a:off x="0" y="0"/>
                      <a:ext cx="5398770" cy="3674745"/>
                    </a:xfrm>
                    <a:prstGeom prst="rect">
                      <a:avLst/>
                    </a:prstGeom>
                    <a:noFill/>
                  </pic:spPr>
                </pic:pic>
              </a:graphicData>
            </a:graphic>
          </wp:anchor>
        </w:drawing>
      </w:r>
    </w:p>
    <w:p w14:paraId="4CB25BF2" w14:textId="77777777" w:rsidR="004B413C" w:rsidRDefault="004B413C">
      <w:pPr>
        <w:spacing w:line="200" w:lineRule="exact"/>
        <w:rPr>
          <w:sz w:val="20"/>
          <w:szCs w:val="20"/>
        </w:rPr>
      </w:pPr>
    </w:p>
    <w:p w14:paraId="717E4387" w14:textId="77777777" w:rsidR="004B413C" w:rsidRDefault="004B413C">
      <w:pPr>
        <w:spacing w:line="200" w:lineRule="exact"/>
        <w:rPr>
          <w:sz w:val="20"/>
          <w:szCs w:val="20"/>
        </w:rPr>
      </w:pPr>
    </w:p>
    <w:p w14:paraId="13F19279" w14:textId="77777777" w:rsidR="004B413C" w:rsidRDefault="004B413C">
      <w:pPr>
        <w:spacing w:line="200" w:lineRule="exact"/>
        <w:rPr>
          <w:sz w:val="20"/>
          <w:szCs w:val="20"/>
        </w:rPr>
      </w:pPr>
    </w:p>
    <w:p w14:paraId="358CEC52" w14:textId="77777777" w:rsidR="004B413C" w:rsidRDefault="004B413C">
      <w:pPr>
        <w:spacing w:line="200" w:lineRule="exact"/>
        <w:rPr>
          <w:sz w:val="20"/>
          <w:szCs w:val="20"/>
        </w:rPr>
      </w:pPr>
    </w:p>
    <w:p w14:paraId="7A52E0C0" w14:textId="77777777" w:rsidR="004B413C" w:rsidRDefault="004B413C">
      <w:pPr>
        <w:spacing w:line="200" w:lineRule="exact"/>
        <w:rPr>
          <w:sz w:val="20"/>
          <w:szCs w:val="20"/>
        </w:rPr>
      </w:pPr>
    </w:p>
    <w:p w14:paraId="58851338" w14:textId="77777777" w:rsidR="004B413C" w:rsidRDefault="004B413C">
      <w:pPr>
        <w:spacing w:line="200" w:lineRule="exact"/>
        <w:rPr>
          <w:sz w:val="20"/>
          <w:szCs w:val="20"/>
        </w:rPr>
      </w:pPr>
    </w:p>
    <w:p w14:paraId="043F33B9" w14:textId="77777777" w:rsidR="004B413C" w:rsidRDefault="004B413C">
      <w:pPr>
        <w:spacing w:line="200" w:lineRule="exact"/>
        <w:rPr>
          <w:sz w:val="20"/>
          <w:szCs w:val="20"/>
        </w:rPr>
      </w:pPr>
    </w:p>
    <w:p w14:paraId="07AFF4A9" w14:textId="77777777" w:rsidR="004B413C" w:rsidRDefault="004B413C">
      <w:pPr>
        <w:spacing w:line="200" w:lineRule="exact"/>
        <w:rPr>
          <w:sz w:val="20"/>
          <w:szCs w:val="20"/>
        </w:rPr>
      </w:pPr>
    </w:p>
    <w:p w14:paraId="0449B092" w14:textId="77777777" w:rsidR="004B413C" w:rsidRDefault="004B413C">
      <w:pPr>
        <w:spacing w:line="200" w:lineRule="exact"/>
        <w:rPr>
          <w:sz w:val="20"/>
          <w:szCs w:val="20"/>
        </w:rPr>
      </w:pPr>
    </w:p>
    <w:p w14:paraId="1A0774DC" w14:textId="77777777" w:rsidR="004B413C" w:rsidRDefault="004B413C">
      <w:pPr>
        <w:spacing w:line="200" w:lineRule="exact"/>
        <w:rPr>
          <w:sz w:val="20"/>
          <w:szCs w:val="20"/>
        </w:rPr>
      </w:pPr>
    </w:p>
    <w:p w14:paraId="2B1AC8A8" w14:textId="77777777" w:rsidR="004B413C" w:rsidRDefault="004B413C">
      <w:pPr>
        <w:spacing w:line="200" w:lineRule="exact"/>
        <w:rPr>
          <w:sz w:val="20"/>
          <w:szCs w:val="20"/>
        </w:rPr>
      </w:pPr>
    </w:p>
    <w:p w14:paraId="3D90995E" w14:textId="77777777" w:rsidR="004B413C" w:rsidRDefault="004B413C">
      <w:pPr>
        <w:spacing w:line="358" w:lineRule="exact"/>
        <w:rPr>
          <w:sz w:val="20"/>
          <w:szCs w:val="20"/>
        </w:rPr>
      </w:pPr>
    </w:p>
    <w:tbl>
      <w:tblPr>
        <w:tblW w:w="0" w:type="auto"/>
        <w:tblInd w:w="20" w:type="dxa"/>
        <w:tblLayout w:type="fixed"/>
        <w:tblCellMar>
          <w:left w:w="0" w:type="dxa"/>
          <w:right w:w="0" w:type="dxa"/>
        </w:tblCellMar>
        <w:tblLook w:val="04A0" w:firstRow="1" w:lastRow="0" w:firstColumn="1" w:lastColumn="0" w:noHBand="0" w:noVBand="1"/>
      </w:tblPr>
      <w:tblGrid>
        <w:gridCol w:w="360"/>
        <w:gridCol w:w="2660"/>
        <w:gridCol w:w="1580"/>
        <w:gridCol w:w="3180"/>
        <w:gridCol w:w="1400"/>
      </w:tblGrid>
      <w:tr w:rsidR="004B413C" w14:paraId="553F3FD7" w14:textId="77777777">
        <w:trPr>
          <w:trHeight w:val="207"/>
        </w:trPr>
        <w:tc>
          <w:tcPr>
            <w:tcW w:w="360" w:type="dxa"/>
            <w:vAlign w:val="bottom"/>
          </w:tcPr>
          <w:p w14:paraId="6F5877CC" w14:textId="77777777" w:rsidR="004B413C" w:rsidRDefault="004B413C">
            <w:pPr>
              <w:rPr>
                <w:sz w:val="18"/>
                <w:szCs w:val="18"/>
              </w:rPr>
            </w:pPr>
          </w:p>
        </w:tc>
        <w:tc>
          <w:tcPr>
            <w:tcW w:w="2660" w:type="dxa"/>
            <w:vAlign w:val="bottom"/>
          </w:tcPr>
          <w:p w14:paraId="2FF8C658" w14:textId="77777777" w:rsidR="004B413C" w:rsidRDefault="00EC2FEA">
            <w:pPr>
              <w:ind w:right="2244"/>
              <w:jc w:val="right"/>
              <w:rPr>
                <w:sz w:val="20"/>
                <w:szCs w:val="20"/>
              </w:rPr>
            </w:pPr>
            <w:r>
              <w:rPr>
                <w:rFonts w:ascii="Arial" w:eastAsia="Arial" w:hAnsi="Arial" w:cs="Arial"/>
                <w:color w:val="4D4D4D"/>
                <w:sz w:val="18"/>
                <w:szCs w:val="18"/>
              </w:rPr>
              <w:t>6.2</w:t>
            </w:r>
          </w:p>
        </w:tc>
        <w:tc>
          <w:tcPr>
            <w:tcW w:w="1580" w:type="dxa"/>
            <w:vAlign w:val="bottom"/>
          </w:tcPr>
          <w:p w14:paraId="75DDF3E9" w14:textId="77777777" w:rsidR="004B413C" w:rsidRDefault="004B413C">
            <w:pPr>
              <w:rPr>
                <w:sz w:val="18"/>
                <w:szCs w:val="18"/>
              </w:rPr>
            </w:pPr>
          </w:p>
        </w:tc>
        <w:tc>
          <w:tcPr>
            <w:tcW w:w="3180" w:type="dxa"/>
            <w:vAlign w:val="bottom"/>
          </w:tcPr>
          <w:p w14:paraId="5EE31898" w14:textId="77777777" w:rsidR="004B413C" w:rsidRDefault="004B413C">
            <w:pPr>
              <w:rPr>
                <w:sz w:val="18"/>
                <w:szCs w:val="18"/>
              </w:rPr>
            </w:pPr>
          </w:p>
        </w:tc>
        <w:tc>
          <w:tcPr>
            <w:tcW w:w="1400" w:type="dxa"/>
            <w:vAlign w:val="bottom"/>
          </w:tcPr>
          <w:p w14:paraId="49336F3C" w14:textId="77777777" w:rsidR="004B413C" w:rsidRDefault="004B413C">
            <w:pPr>
              <w:rPr>
                <w:sz w:val="18"/>
                <w:szCs w:val="18"/>
              </w:rPr>
            </w:pPr>
          </w:p>
        </w:tc>
      </w:tr>
      <w:tr w:rsidR="004B413C" w14:paraId="6C420DDF" w14:textId="77777777">
        <w:trPr>
          <w:trHeight w:val="1522"/>
        </w:trPr>
        <w:tc>
          <w:tcPr>
            <w:tcW w:w="360" w:type="dxa"/>
            <w:vAlign w:val="bottom"/>
          </w:tcPr>
          <w:p w14:paraId="7680FC49" w14:textId="77777777" w:rsidR="004B413C" w:rsidRDefault="004B413C">
            <w:pPr>
              <w:rPr>
                <w:sz w:val="24"/>
                <w:szCs w:val="24"/>
              </w:rPr>
            </w:pPr>
          </w:p>
        </w:tc>
        <w:tc>
          <w:tcPr>
            <w:tcW w:w="2660" w:type="dxa"/>
            <w:vAlign w:val="bottom"/>
          </w:tcPr>
          <w:p w14:paraId="4D5B6CE9" w14:textId="77777777" w:rsidR="004B413C" w:rsidRDefault="00EC2FEA">
            <w:pPr>
              <w:ind w:right="2244"/>
              <w:jc w:val="right"/>
              <w:rPr>
                <w:sz w:val="20"/>
                <w:szCs w:val="20"/>
              </w:rPr>
            </w:pPr>
            <w:r>
              <w:rPr>
                <w:rFonts w:ascii="Arial" w:eastAsia="Arial" w:hAnsi="Arial" w:cs="Arial"/>
                <w:color w:val="4D4D4D"/>
                <w:sz w:val="18"/>
                <w:szCs w:val="18"/>
              </w:rPr>
              <w:t>6.0</w:t>
            </w:r>
          </w:p>
        </w:tc>
        <w:tc>
          <w:tcPr>
            <w:tcW w:w="1580" w:type="dxa"/>
            <w:vAlign w:val="bottom"/>
          </w:tcPr>
          <w:p w14:paraId="476E122B" w14:textId="77777777" w:rsidR="004B413C" w:rsidRDefault="004B413C">
            <w:pPr>
              <w:rPr>
                <w:sz w:val="24"/>
                <w:szCs w:val="24"/>
              </w:rPr>
            </w:pPr>
          </w:p>
        </w:tc>
        <w:tc>
          <w:tcPr>
            <w:tcW w:w="3180" w:type="dxa"/>
            <w:vAlign w:val="bottom"/>
          </w:tcPr>
          <w:p w14:paraId="64BBC832" w14:textId="77777777" w:rsidR="004B413C" w:rsidRDefault="004B413C">
            <w:pPr>
              <w:rPr>
                <w:sz w:val="24"/>
                <w:szCs w:val="24"/>
              </w:rPr>
            </w:pPr>
          </w:p>
        </w:tc>
        <w:tc>
          <w:tcPr>
            <w:tcW w:w="1400" w:type="dxa"/>
            <w:vAlign w:val="bottom"/>
          </w:tcPr>
          <w:p w14:paraId="12FC186F" w14:textId="77777777" w:rsidR="004B413C" w:rsidRDefault="004B413C">
            <w:pPr>
              <w:rPr>
                <w:sz w:val="24"/>
                <w:szCs w:val="24"/>
              </w:rPr>
            </w:pPr>
          </w:p>
        </w:tc>
      </w:tr>
      <w:tr w:rsidR="004B413C" w14:paraId="72B388C9" w14:textId="77777777">
        <w:trPr>
          <w:trHeight w:val="945"/>
        </w:trPr>
        <w:tc>
          <w:tcPr>
            <w:tcW w:w="360" w:type="dxa"/>
            <w:textDirection w:val="btLr"/>
            <w:vAlign w:val="bottom"/>
          </w:tcPr>
          <w:p w14:paraId="3D1B2304" w14:textId="77777777" w:rsidR="004B413C" w:rsidRDefault="00EC2FEA">
            <w:pPr>
              <w:rPr>
                <w:sz w:val="20"/>
                <w:szCs w:val="20"/>
              </w:rPr>
            </w:pPr>
            <w:r>
              <w:rPr>
                <w:rFonts w:ascii="Symbol" w:eastAsia="Symbol" w:hAnsi="Symbol" w:cs="Symbol"/>
                <w:w w:val="70"/>
                <w:sz w:val="28"/>
                <w:szCs w:val="28"/>
              </w:rPr>
              <w:t>(     )</w:t>
            </w:r>
            <w:r>
              <w:rPr>
                <w:rFonts w:ascii="Arial" w:eastAsia="Arial" w:hAnsi="Arial" w:cs="Arial"/>
                <w:w w:val="70"/>
              </w:rPr>
              <w:t>mAHD</w:t>
            </w:r>
          </w:p>
        </w:tc>
        <w:tc>
          <w:tcPr>
            <w:tcW w:w="2660" w:type="dxa"/>
            <w:vAlign w:val="bottom"/>
          </w:tcPr>
          <w:p w14:paraId="551B25CC" w14:textId="77777777" w:rsidR="004B413C" w:rsidRDefault="00EC2FEA">
            <w:pPr>
              <w:ind w:right="1204"/>
              <w:jc w:val="right"/>
              <w:rPr>
                <w:sz w:val="20"/>
                <w:szCs w:val="20"/>
              </w:rPr>
            </w:pPr>
            <w:r>
              <w:rPr>
                <w:rFonts w:ascii="Arial" w:eastAsia="Arial" w:hAnsi="Arial" w:cs="Arial"/>
              </w:rPr>
              <w:t>Current</w:t>
            </w:r>
          </w:p>
        </w:tc>
        <w:tc>
          <w:tcPr>
            <w:tcW w:w="1580" w:type="dxa"/>
            <w:vAlign w:val="bottom"/>
          </w:tcPr>
          <w:p w14:paraId="0D85D8AE" w14:textId="77777777" w:rsidR="004B413C" w:rsidRDefault="004B413C">
            <w:pPr>
              <w:rPr>
                <w:sz w:val="24"/>
                <w:szCs w:val="24"/>
              </w:rPr>
            </w:pPr>
          </w:p>
        </w:tc>
        <w:tc>
          <w:tcPr>
            <w:tcW w:w="3180" w:type="dxa"/>
            <w:vAlign w:val="bottom"/>
          </w:tcPr>
          <w:p w14:paraId="62D64F52" w14:textId="77777777" w:rsidR="004B413C" w:rsidRDefault="004B413C">
            <w:pPr>
              <w:rPr>
                <w:sz w:val="24"/>
                <w:szCs w:val="24"/>
              </w:rPr>
            </w:pPr>
          </w:p>
        </w:tc>
        <w:tc>
          <w:tcPr>
            <w:tcW w:w="1400" w:type="dxa"/>
            <w:vAlign w:val="bottom"/>
          </w:tcPr>
          <w:p w14:paraId="52ADDAE6" w14:textId="77777777" w:rsidR="004B413C" w:rsidRDefault="004B413C">
            <w:pPr>
              <w:rPr>
                <w:sz w:val="24"/>
                <w:szCs w:val="24"/>
              </w:rPr>
            </w:pPr>
          </w:p>
        </w:tc>
      </w:tr>
      <w:tr w:rsidR="004B413C" w14:paraId="16406110" w14:textId="77777777">
        <w:trPr>
          <w:trHeight w:val="577"/>
        </w:trPr>
        <w:tc>
          <w:tcPr>
            <w:tcW w:w="360" w:type="dxa"/>
            <w:textDirection w:val="btLr"/>
            <w:vAlign w:val="bottom"/>
          </w:tcPr>
          <w:p w14:paraId="6C93820D" w14:textId="77777777" w:rsidR="004B413C" w:rsidRDefault="00EC2FEA">
            <w:pPr>
              <w:rPr>
                <w:sz w:val="20"/>
                <w:szCs w:val="20"/>
              </w:rPr>
            </w:pPr>
            <w:r>
              <w:rPr>
                <w:rFonts w:ascii="Arial" w:eastAsia="Arial" w:hAnsi="Arial" w:cs="Arial"/>
                <w:w w:val="98"/>
              </w:rPr>
              <w:t>Level</w:t>
            </w:r>
          </w:p>
        </w:tc>
        <w:tc>
          <w:tcPr>
            <w:tcW w:w="2660" w:type="dxa"/>
            <w:vAlign w:val="bottom"/>
          </w:tcPr>
          <w:p w14:paraId="71F11073" w14:textId="77777777" w:rsidR="004B413C" w:rsidRDefault="00EC2FEA">
            <w:pPr>
              <w:ind w:right="2244"/>
              <w:jc w:val="right"/>
              <w:rPr>
                <w:sz w:val="20"/>
                <w:szCs w:val="20"/>
              </w:rPr>
            </w:pPr>
            <w:r>
              <w:rPr>
                <w:rFonts w:ascii="Arial" w:eastAsia="Arial" w:hAnsi="Arial" w:cs="Arial"/>
                <w:color w:val="4D4D4D"/>
                <w:sz w:val="18"/>
                <w:szCs w:val="18"/>
              </w:rPr>
              <w:t>5.8</w:t>
            </w:r>
          </w:p>
        </w:tc>
        <w:tc>
          <w:tcPr>
            <w:tcW w:w="1580" w:type="dxa"/>
            <w:vAlign w:val="bottom"/>
          </w:tcPr>
          <w:p w14:paraId="481102FD" w14:textId="77777777" w:rsidR="004B413C" w:rsidRDefault="004B413C">
            <w:pPr>
              <w:rPr>
                <w:sz w:val="24"/>
                <w:szCs w:val="24"/>
              </w:rPr>
            </w:pPr>
          </w:p>
        </w:tc>
        <w:tc>
          <w:tcPr>
            <w:tcW w:w="3180" w:type="dxa"/>
            <w:vAlign w:val="bottom"/>
          </w:tcPr>
          <w:p w14:paraId="4FAC7D73" w14:textId="77777777" w:rsidR="004B413C" w:rsidRDefault="004B413C">
            <w:pPr>
              <w:rPr>
                <w:sz w:val="24"/>
                <w:szCs w:val="24"/>
              </w:rPr>
            </w:pPr>
          </w:p>
        </w:tc>
        <w:tc>
          <w:tcPr>
            <w:tcW w:w="1400" w:type="dxa"/>
            <w:vAlign w:val="bottom"/>
          </w:tcPr>
          <w:p w14:paraId="275580F1" w14:textId="77777777" w:rsidR="004B413C" w:rsidRDefault="004B413C">
            <w:pPr>
              <w:rPr>
                <w:sz w:val="24"/>
                <w:szCs w:val="24"/>
              </w:rPr>
            </w:pPr>
          </w:p>
        </w:tc>
      </w:tr>
      <w:tr w:rsidR="004B413C" w14:paraId="29EC42FD" w14:textId="77777777">
        <w:trPr>
          <w:trHeight w:val="631"/>
        </w:trPr>
        <w:tc>
          <w:tcPr>
            <w:tcW w:w="360" w:type="dxa"/>
            <w:textDirection w:val="btLr"/>
            <w:vAlign w:val="bottom"/>
          </w:tcPr>
          <w:p w14:paraId="3ED86F8A" w14:textId="77777777" w:rsidR="004B413C" w:rsidRDefault="00EC2FEA">
            <w:pPr>
              <w:rPr>
                <w:sz w:val="20"/>
                <w:szCs w:val="20"/>
              </w:rPr>
            </w:pPr>
            <w:r>
              <w:rPr>
                <w:rFonts w:ascii="Arial" w:eastAsia="Arial" w:hAnsi="Arial" w:cs="Arial"/>
                <w:w w:val="98"/>
              </w:rPr>
              <w:t>Water</w:t>
            </w:r>
          </w:p>
        </w:tc>
        <w:tc>
          <w:tcPr>
            <w:tcW w:w="2660" w:type="dxa"/>
            <w:vAlign w:val="bottom"/>
          </w:tcPr>
          <w:p w14:paraId="103BDAFA" w14:textId="77777777" w:rsidR="004B413C" w:rsidRDefault="004B413C">
            <w:pPr>
              <w:rPr>
                <w:sz w:val="24"/>
                <w:szCs w:val="24"/>
              </w:rPr>
            </w:pPr>
          </w:p>
        </w:tc>
        <w:tc>
          <w:tcPr>
            <w:tcW w:w="1580" w:type="dxa"/>
            <w:vAlign w:val="bottom"/>
          </w:tcPr>
          <w:p w14:paraId="634C5421" w14:textId="77777777" w:rsidR="004B413C" w:rsidRDefault="004B413C">
            <w:pPr>
              <w:rPr>
                <w:sz w:val="24"/>
                <w:szCs w:val="24"/>
              </w:rPr>
            </w:pPr>
          </w:p>
        </w:tc>
        <w:tc>
          <w:tcPr>
            <w:tcW w:w="3180" w:type="dxa"/>
            <w:vAlign w:val="bottom"/>
          </w:tcPr>
          <w:p w14:paraId="02444F62" w14:textId="77777777" w:rsidR="004B413C" w:rsidRDefault="004B413C">
            <w:pPr>
              <w:rPr>
                <w:sz w:val="24"/>
                <w:szCs w:val="24"/>
              </w:rPr>
            </w:pPr>
          </w:p>
        </w:tc>
        <w:tc>
          <w:tcPr>
            <w:tcW w:w="1400" w:type="dxa"/>
            <w:vAlign w:val="bottom"/>
          </w:tcPr>
          <w:p w14:paraId="11A60A77" w14:textId="77777777" w:rsidR="004B413C" w:rsidRDefault="004B413C">
            <w:pPr>
              <w:rPr>
                <w:sz w:val="24"/>
                <w:szCs w:val="24"/>
              </w:rPr>
            </w:pPr>
          </w:p>
        </w:tc>
      </w:tr>
      <w:tr w:rsidR="004B413C" w14:paraId="2B84B23F" w14:textId="77777777">
        <w:trPr>
          <w:trHeight w:val="310"/>
        </w:trPr>
        <w:tc>
          <w:tcPr>
            <w:tcW w:w="360" w:type="dxa"/>
            <w:vAlign w:val="bottom"/>
          </w:tcPr>
          <w:p w14:paraId="67D2A086" w14:textId="77777777" w:rsidR="004B413C" w:rsidRDefault="004B413C">
            <w:pPr>
              <w:rPr>
                <w:sz w:val="24"/>
                <w:szCs w:val="24"/>
              </w:rPr>
            </w:pPr>
          </w:p>
        </w:tc>
        <w:tc>
          <w:tcPr>
            <w:tcW w:w="2660" w:type="dxa"/>
            <w:vAlign w:val="bottom"/>
          </w:tcPr>
          <w:p w14:paraId="166532DD" w14:textId="77777777" w:rsidR="004B413C" w:rsidRDefault="00EC2FEA">
            <w:pPr>
              <w:ind w:right="1104"/>
              <w:jc w:val="right"/>
              <w:rPr>
                <w:sz w:val="20"/>
                <w:szCs w:val="20"/>
              </w:rPr>
            </w:pPr>
            <w:r>
              <w:rPr>
                <w:rFonts w:ascii="Arial" w:eastAsia="Arial" w:hAnsi="Arial" w:cs="Arial"/>
              </w:rPr>
              <w:t>Proposed</w:t>
            </w:r>
          </w:p>
        </w:tc>
        <w:tc>
          <w:tcPr>
            <w:tcW w:w="1580" w:type="dxa"/>
            <w:vAlign w:val="bottom"/>
          </w:tcPr>
          <w:p w14:paraId="435CF744" w14:textId="77777777" w:rsidR="004B413C" w:rsidRDefault="004B413C">
            <w:pPr>
              <w:rPr>
                <w:sz w:val="24"/>
                <w:szCs w:val="24"/>
              </w:rPr>
            </w:pPr>
          </w:p>
        </w:tc>
        <w:tc>
          <w:tcPr>
            <w:tcW w:w="3180" w:type="dxa"/>
            <w:vAlign w:val="bottom"/>
          </w:tcPr>
          <w:p w14:paraId="6086C145" w14:textId="77777777" w:rsidR="004B413C" w:rsidRDefault="004B413C">
            <w:pPr>
              <w:rPr>
                <w:sz w:val="24"/>
                <w:szCs w:val="24"/>
              </w:rPr>
            </w:pPr>
          </w:p>
        </w:tc>
        <w:tc>
          <w:tcPr>
            <w:tcW w:w="1400" w:type="dxa"/>
            <w:vAlign w:val="bottom"/>
          </w:tcPr>
          <w:p w14:paraId="2CB15E8A" w14:textId="77777777" w:rsidR="004B413C" w:rsidRDefault="004B413C">
            <w:pPr>
              <w:rPr>
                <w:sz w:val="24"/>
                <w:szCs w:val="24"/>
              </w:rPr>
            </w:pPr>
          </w:p>
        </w:tc>
      </w:tr>
      <w:tr w:rsidR="004B413C" w14:paraId="6F1E1E5D" w14:textId="77777777">
        <w:trPr>
          <w:trHeight w:val="580"/>
        </w:trPr>
        <w:tc>
          <w:tcPr>
            <w:tcW w:w="360" w:type="dxa"/>
            <w:vAlign w:val="bottom"/>
          </w:tcPr>
          <w:p w14:paraId="1CB6D3C3" w14:textId="77777777" w:rsidR="004B413C" w:rsidRDefault="004B413C">
            <w:pPr>
              <w:rPr>
                <w:sz w:val="24"/>
                <w:szCs w:val="24"/>
              </w:rPr>
            </w:pPr>
          </w:p>
        </w:tc>
        <w:tc>
          <w:tcPr>
            <w:tcW w:w="2660" w:type="dxa"/>
            <w:vAlign w:val="bottom"/>
          </w:tcPr>
          <w:p w14:paraId="2CE68E26" w14:textId="77777777" w:rsidR="004B413C" w:rsidRDefault="00EC2FEA">
            <w:pPr>
              <w:ind w:right="2244"/>
              <w:jc w:val="right"/>
              <w:rPr>
                <w:sz w:val="20"/>
                <w:szCs w:val="20"/>
              </w:rPr>
            </w:pPr>
            <w:r>
              <w:rPr>
                <w:rFonts w:ascii="Arial" w:eastAsia="Arial" w:hAnsi="Arial" w:cs="Arial"/>
                <w:color w:val="4D4D4D"/>
                <w:sz w:val="18"/>
                <w:szCs w:val="18"/>
              </w:rPr>
              <w:t>5.6</w:t>
            </w:r>
          </w:p>
        </w:tc>
        <w:tc>
          <w:tcPr>
            <w:tcW w:w="1580" w:type="dxa"/>
            <w:vAlign w:val="bottom"/>
          </w:tcPr>
          <w:p w14:paraId="23E80506" w14:textId="77777777" w:rsidR="004B413C" w:rsidRDefault="004B413C">
            <w:pPr>
              <w:rPr>
                <w:sz w:val="24"/>
                <w:szCs w:val="24"/>
              </w:rPr>
            </w:pPr>
          </w:p>
        </w:tc>
        <w:tc>
          <w:tcPr>
            <w:tcW w:w="3180" w:type="dxa"/>
            <w:vAlign w:val="bottom"/>
          </w:tcPr>
          <w:p w14:paraId="17157A05" w14:textId="77777777" w:rsidR="004B413C" w:rsidRDefault="004B413C">
            <w:pPr>
              <w:rPr>
                <w:sz w:val="24"/>
                <w:szCs w:val="24"/>
              </w:rPr>
            </w:pPr>
          </w:p>
        </w:tc>
        <w:tc>
          <w:tcPr>
            <w:tcW w:w="1400" w:type="dxa"/>
            <w:vAlign w:val="bottom"/>
          </w:tcPr>
          <w:p w14:paraId="2DF6C631" w14:textId="77777777" w:rsidR="004B413C" w:rsidRDefault="004B413C">
            <w:pPr>
              <w:rPr>
                <w:sz w:val="24"/>
                <w:szCs w:val="24"/>
              </w:rPr>
            </w:pPr>
          </w:p>
        </w:tc>
      </w:tr>
      <w:tr w:rsidR="004B413C" w14:paraId="7D39C434" w14:textId="77777777">
        <w:trPr>
          <w:trHeight w:val="1223"/>
        </w:trPr>
        <w:tc>
          <w:tcPr>
            <w:tcW w:w="360" w:type="dxa"/>
            <w:vAlign w:val="bottom"/>
          </w:tcPr>
          <w:p w14:paraId="717FCA72" w14:textId="77777777" w:rsidR="004B413C" w:rsidRDefault="004B413C">
            <w:pPr>
              <w:rPr>
                <w:sz w:val="24"/>
                <w:szCs w:val="24"/>
              </w:rPr>
            </w:pPr>
          </w:p>
        </w:tc>
        <w:tc>
          <w:tcPr>
            <w:tcW w:w="2660" w:type="dxa"/>
            <w:vAlign w:val="bottom"/>
          </w:tcPr>
          <w:p w14:paraId="4E867093" w14:textId="77777777" w:rsidR="004B413C" w:rsidRDefault="00EC2FEA">
            <w:pPr>
              <w:ind w:right="884"/>
              <w:jc w:val="right"/>
              <w:rPr>
                <w:sz w:val="20"/>
                <w:szCs w:val="20"/>
              </w:rPr>
            </w:pPr>
            <w:r>
              <w:rPr>
                <w:rFonts w:ascii="Arial" w:eastAsia="Arial" w:hAnsi="Arial" w:cs="Arial"/>
                <w:color w:val="4D4D4D"/>
                <w:sz w:val="18"/>
                <w:szCs w:val="18"/>
              </w:rPr>
              <w:t>1990</w:t>
            </w:r>
          </w:p>
        </w:tc>
        <w:tc>
          <w:tcPr>
            <w:tcW w:w="1580" w:type="dxa"/>
            <w:vAlign w:val="bottom"/>
          </w:tcPr>
          <w:p w14:paraId="1699864E" w14:textId="77777777" w:rsidR="004B413C" w:rsidRDefault="00EC2FEA">
            <w:pPr>
              <w:ind w:right="90"/>
              <w:jc w:val="right"/>
              <w:rPr>
                <w:sz w:val="20"/>
                <w:szCs w:val="20"/>
              </w:rPr>
            </w:pPr>
            <w:r>
              <w:rPr>
                <w:rFonts w:ascii="Arial" w:eastAsia="Arial" w:hAnsi="Arial" w:cs="Arial"/>
                <w:color w:val="4D4D4D"/>
                <w:sz w:val="18"/>
                <w:szCs w:val="18"/>
              </w:rPr>
              <w:t>2000</w:t>
            </w:r>
          </w:p>
        </w:tc>
        <w:tc>
          <w:tcPr>
            <w:tcW w:w="3180" w:type="dxa"/>
            <w:vAlign w:val="bottom"/>
          </w:tcPr>
          <w:p w14:paraId="1AC21C14" w14:textId="77777777" w:rsidR="004B413C" w:rsidRDefault="00EC2FEA">
            <w:pPr>
              <w:ind w:right="880"/>
              <w:jc w:val="right"/>
              <w:rPr>
                <w:sz w:val="20"/>
                <w:szCs w:val="20"/>
              </w:rPr>
            </w:pPr>
            <w:r>
              <w:rPr>
                <w:rFonts w:ascii="Arial" w:eastAsia="Arial" w:hAnsi="Arial" w:cs="Arial"/>
                <w:color w:val="4D4D4D"/>
                <w:sz w:val="18"/>
                <w:szCs w:val="18"/>
              </w:rPr>
              <w:t>2010</w:t>
            </w:r>
          </w:p>
        </w:tc>
        <w:tc>
          <w:tcPr>
            <w:tcW w:w="1400" w:type="dxa"/>
            <w:vAlign w:val="bottom"/>
          </w:tcPr>
          <w:p w14:paraId="23BBF885" w14:textId="77777777" w:rsidR="004B413C" w:rsidRDefault="00EC2FEA">
            <w:pPr>
              <w:jc w:val="right"/>
              <w:rPr>
                <w:sz w:val="20"/>
                <w:szCs w:val="20"/>
              </w:rPr>
            </w:pPr>
            <w:r>
              <w:rPr>
                <w:rFonts w:ascii="Arial" w:eastAsia="Arial" w:hAnsi="Arial" w:cs="Arial"/>
                <w:color w:val="4D4D4D"/>
                <w:sz w:val="18"/>
                <w:szCs w:val="18"/>
              </w:rPr>
              <w:t>2020</w:t>
            </w:r>
          </w:p>
        </w:tc>
      </w:tr>
      <w:tr w:rsidR="004B413C" w14:paraId="72C749E8" w14:textId="77777777">
        <w:trPr>
          <w:trHeight w:val="260"/>
        </w:trPr>
        <w:tc>
          <w:tcPr>
            <w:tcW w:w="360" w:type="dxa"/>
            <w:vAlign w:val="bottom"/>
          </w:tcPr>
          <w:p w14:paraId="2C290071" w14:textId="77777777" w:rsidR="004B413C" w:rsidRDefault="004B413C"/>
        </w:tc>
        <w:tc>
          <w:tcPr>
            <w:tcW w:w="2660" w:type="dxa"/>
            <w:vAlign w:val="bottom"/>
          </w:tcPr>
          <w:p w14:paraId="3C02CB23" w14:textId="77777777" w:rsidR="004B413C" w:rsidRDefault="004B413C"/>
        </w:tc>
        <w:tc>
          <w:tcPr>
            <w:tcW w:w="1580" w:type="dxa"/>
            <w:vAlign w:val="bottom"/>
          </w:tcPr>
          <w:p w14:paraId="5237E09F" w14:textId="77777777" w:rsidR="004B413C" w:rsidRDefault="004B413C"/>
        </w:tc>
        <w:tc>
          <w:tcPr>
            <w:tcW w:w="3180" w:type="dxa"/>
            <w:vAlign w:val="bottom"/>
          </w:tcPr>
          <w:p w14:paraId="44B1049C" w14:textId="77777777" w:rsidR="004B413C" w:rsidRDefault="00EC2FEA">
            <w:pPr>
              <w:ind w:right="2460"/>
              <w:jc w:val="right"/>
              <w:rPr>
                <w:sz w:val="20"/>
                <w:szCs w:val="20"/>
              </w:rPr>
            </w:pPr>
            <w:r>
              <w:rPr>
                <w:rFonts w:ascii="Arial" w:eastAsia="Arial" w:hAnsi="Arial" w:cs="Arial"/>
              </w:rPr>
              <w:t>Year</w:t>
            </w:r>
          </w:p>
        </w:tc>
        <w:tc>
          <w:tcPr>
            <w:tcW w:w="1400" w:type="dxa"/>
            <w:vAlign w:val="bottom"/>
          </w:tcPr>
          <w:p w14:paraId="560AAE23" w14:textId="77777777" w:rsidR="004B413C" w:rsidRDefault="004B413C"/>
        </w:tc>
      </w:tr>
    </w:tbl>
    <w:p w14:paraId="626B3746" w14:textId="77777777" w:rsidR="004B413C" w:rsidRDefault="004B413C">
      <w:pPr>
        <w:spacing w:line="200" w:lineRule="exact"/>
        <w:rPr>
          <w:sz w:val="20"/>
          <w:szCs w:val="20"/>
        </w:rPr>
      </w:pPr>
    </w:p>
    <w:p w14:paraId="46346B25" w14:textId="77777777" w:rsidR="004B413C" w:rsidRDefault="004B413C">
      <w:pPr>
        <w:spacing w:line="363" w:lineRule="exact"/>
        <w:rPr>
          <w:sz w:val="20"/>
          <w:szCs w:val="20"/>
        </w:rPr>
      </w:pPr>
    </w:p>
    <w:p w14:paraId="63FF47CD" w14:textId="77777777" w:rsidR="004B413C" w:rsidRDefault="00EC2FEA">
      <w:pPr>
        <w:spacing w:line="275" w:lineRule="auto"/>
        <w:jc w:val="both"/>
        <w:rPr>
          <w:sz w:val="20"/>
          <w:szCs w:val="20"/>
        </w:rPr>
      </w:pPr>
      <w:r>
        <w:rPr>
          <w:rFonts w:ascii="Arial" w:eastAsia="Arial" w:hAnsi="Arial" w:cs="Arial"/>
          <w:sz w:val="20"/>
          <w:szCs w:val="20"/>
        </w:rPr>
        <w:t>Figure 21: Surface water levels recorded at staﬀ gauge 6162565 for Lake Yonderup. Red segments along trendline indicate preiods of significant decline in groundwater levels and blue segments represent significant increases in groundwater level.</w:t>
      </w:r>
    </w:p>
    <w:p w14:paraId="537269C0" w14:textId="77777777" w:rsidR="004B413C" w:rsidRDefault="004B413C">
      <w:pPr>
        <w:spacing w:line="200" w:lineRule="exact"/>
        <w:rPr>
          <w:sz w:val="20"/>
          <w:szCs w:val="20"/>
        </w:rPr>
      </w:pPr>
    </w:p>
    <w:p w14:paraId="674FC244" w14:textId="77777777" w:rsidR="004B413C" w:rsidRDefault="004B413C">
      <w:pPr>
        <w:spacing w:line="200" w:lineRule="exact"/>
        <w:rPr>
          <w:sz w:val="20"/>
          <w:szCs w:val="20"/>
        </w:rPr>
      </w:pPr>
    </w:p>
    <w:p w14:paraId="79DC8A89" w14:textId="77777777" w:rsidR="004B413C" w:rsidRDefault="004B413C">
      <w:pPr>
        <w:spacing w:line="200" w:lineRule="exact"/>
        <w:rPr>
          <w:sz w:val="20"/>
          <w:szCs w:val="20"/>
        </w:rPr>
      </w:pPr>
    </w:p>
    <w:p w14:paraId="1CBB8FD3" w14:textId="77777777" w:rsidR="004B413C" w:rsidRDefault="004B413C">
      <w:pPr>
        <w:spacing w:line="200" w:lineRule="exact"/>
        <w:rPr>
          <w:sz w:val="20"/>
          <w:szCs w:val="20"/>
        </w:rPr>
      </w:pPr>
    </w:p>
    <w:p w14:paraId="62895469" w14:textId="77777777" w:rsidR="004B413C" w:rsidRDefault="004B413C">
      <w:pPr>
        <w:spacing w:line="200" w:lineRule="exact"/>
        <w:rPr>
          <w:sz w:val="20"/>
          <w:szCs w:val="20"/>
        </w:rPr>
      </w:pPr>
    </w:p>
    <w:p w14:paraId="49783A47" w14:textId="77777777" w:rsidR="004B413C" w:rsidRDefault="004B413C">
      <w:pPr>
        <w:spacing w:line="200" w:lineRule="exact"/>
        <w:rPr>
          <w:sz w:val="20"/>
          <w:szCs w:val="20"/>
        </w:rPr>
      </w:pPr>
    </w:p>
    <w:p w14:paraId="2460927B" w14:textId="77777777" w:rsidR="004B413C" w:rsidRDefault="004B413C">
      <w:pPr>
        <w:spacing w:line="200" w:lineRule="exact"/>
        <w:rPr>
          <w:sz w:val="20"/>
          <w:szCs w:val="20"/>
        </w:rPr>
      </w:pPr>
    </w:p>
    <w:p w14:paraId="27E0469C" w14:textId="77777777" w:rsidR="004B413C" w:rsidRDefault="004B413C">
      <w:pPr>
        <w:spacing w:line="200" w:lineRule="exact"/>
        <w:rPr>
          <w:sz w:val="20"/>
          <w:szCs w:val="20"/>
        </w:rPr>
      </w:pPr>
    </w:p>
    <w:p w14:paraId="6201A4EA" w14:textId="77777777" w:rsidR="004B413C" w:rsidRDefault="004B413C">
      <w:pPr>
        <w:spacing w:line="200" w:lineRule="exact"/>
        <w:rPr>
          <w:sz w:val="20"/>
          <w:szCs w:val="20"/>
        </w:rPr>
      </w:pPr>
    </w:p>
    <w:p w14:paraId="74208177" w14:textId="77777777" w:rsidR="004B413C" w:rsidRDefault="004B413C">
      <w:pPr>
        <w:spacing w:line="200" w:lineRule="exact"/>
        <w:rPr>
          <w:sz w:val="20"/>
          <w:szCs w:val="20"/>
        </w:rPr>
      </w:pPr>
    </w:p>
    <w:p w14:paraId="1E13B7FB" w14:textId="77777777" w:rsidR="004B413C" w:rsidRDefault="004B413C">
      <w:pPr>
        <w:spacing w:line="200" w:lineRule="exact"/>
        <w:rPr>
          <w:sz w:val="20"/>
          <w:szCs w:val="20"/>
        </w:rPr>
      </w:pPr>
    </w:p>
    <w:p w14:paraId="7585D47F" w14:textId="77777777" w:rsidR="004B413C" w:rsidRDefault="004B413C">
      <w:pPr>
        <w:spacing w:line="200" w:lineRule="exact"/>
        <w:rPr>
          <w:sz w:val="20"/>
          <w:szCs w:val="20"/>
        </w:rPr>
      </w:pPr>
    </w:p>
    <w:p w14:paraId="2A3614CF" w14:textId="77777777" w:rsidR="004B413C" w:rsidRDefault="004B413C">
      <w:pPr>
        <w:spacing w:line="200" w:lineRule="exact"/>
        <w:rPr>
          <w:sz w:val="20"/>
          <w:szCs w:val="20"/>
        </w:rPr>
      </w:pPr>
    </w:p>
    <w:p w14:paraId="77C908A9" w14:textId="77777777" w:rsidR="004B413C" w:rsidRDefault="004B413C">
      <w:pPr>
        <w:spacing w:line="367" w:lineRule="exact"/>
        <w:rPr>
          <w:sz w:val="20"/>
          <w:szCs w:val="20"/>
        </w:rPr>
      </w:pPr>
    </w:p>
    <w:p w14:paraId="765E35D3" w14:textId="77777777" w:rsidR="004B413C" w:rsidRDefault="00EC2FEA">
      <w:pPr>
        <w:ind w:right="20"/>
        <w:jc w:val="center"/>
        <w:rPr>
          <w:sz w:val="20"/>
          <w:szCs w:val="20"/>
        </w:rPr>
      </w:pPr>
      <w:r>
        <w:rPr>
          <w:rFonts w:ascii="Arial" w:eastAsia="Arial" w:hAnsi="Arial" w:cs="Arial"/>
          <w:sz w:val="20"/>
          <w:szCs w:val="20"/>
        </w:rPr>
        <w:t>40</w:t>
      </w:r>
    </w:p>
    <w:p w14:paraId="1743D85D" w14:textId="77777777" w:rsidR="004B413C" w:rsidRDefault="004B413C">
      <w:pPr>
        <w:sectPr w:rsidR="004B413C">
          <w:pgSz w:w="12240" w:h="15840"/>
          <w:pgMar w:top="1440" w:right="1420" w:bottom="272" w:left="1440" w:header="0" w:footer="0" w:gutter="0"/>
          <w:cols w:space="720" w:equalWidth="0">
            <w:col w:w="9380"/>
          </w:cols>
        </w:sectPr>
      </w:pPr>
    </w:p>
    <w:p w14:paraId="20D0333D" w14:textId="77777777" w:rsidR="004B413C" w:rsidRDefault="004B413C">
      <w:pPr>
        <w:spacing w:line="200" w:lineRule="exact"/>
        <w:rPr>
          <w:sz w:val="20"/>
          <w:szCs w:val="20"/>
        </w:rPr>
      </w:pPr>
      <w:bookmarkStart w:id="78" w:name="page41"/>
      <w:bookmarkEnd w:id="78"/>
    </w:p>
    <w:p w14:paraId="6E4A81A0" w14:textId="77777777" w:rsidR="004B413C" w:rsidRDefault="004B413C">
      <w:pPr>
        <w:spacing w:line="200" w:lineRule="exact"/>
        <w:rPr>
          <w:sz w:val="20"/>
          <w:szCs w:val="20"/>
        </w:rPr>
      </w:pPr>
    </w:p>
    <w:p w14:paraId="3B5BC87E" w14:textId="77777777" w:rsidR="004B413C" w:rsidRDefault="004B413C">
      <w:pPr>
        <w:spacing w:line="200" w:lineRule="exact"/>
        <w:rPr>
          <w:sz w:val="20"/>
          <w:szCs w:val="20"/>
        </w:rPr>
      </w:pPr>
    </w:p>
    <w:p w14:paraId="4B275CDE" w14:textId="77777777" w:rsidR="004B413C" w:rsidRDefault="004B413C">
      <w:pPr>
        <w:spacing w:line="200" w:lineRule="exact"/>
        <w:rPr>
          <w:sz w:val="20"/>
          <w:szCs w:val="20"/>
        </w:rPr>
      </w:pPr>
    </w:p>
    <w:p w14:paraId="40229B59" w14:textId="77777777" w:rsidR="004B413C" w:rsidRDefault="004B413C">
      <w:pPr>
        <w:spacing w:line="200" w:lineRule="exact"/>
        <w:rPr>
          <w:sz w:val="20"/>
          <w:szCs w:val="20"/>
        </w:rPr>
      </w:pPr>
    </w:p>
    <w:p w14:paraId="0AAE71FD" w14:textId="77777777" w:rsidR="004B413C" w:rsidRDefault="004B413C">
      <w:pPr>
        <w:spacing w:line="200" w:lineRule="exact"/>
        <w:rPr>
          <w:sz w:val="20"/>
          <w:szCs w:val="20"/>
        </w:rPr>
      </w:pPr>
    </w:p>
    <w:p w14:paraId="6157A36A" w14:textId="77777777" w:rsidR="004B413C" w:rsidRDefault="004B413C">
      <w:pPr>
        <w:spacing w:line="200" w:lineRule="exact"/>
        <w:rPr>
          <w:sz w:val="20"/>
          <w:szCs w:val="20"/>
        </w:rPr>
      </w:pPr>
    </w:p>
    <w:p w14:paraId="7A2515A9" w14:textId="77777777" w:rsidR="004B413C" w:rsidRDefault="004B413C">
      <w:pPr>
        <w:spacing w:line="200" w:lineRule="exact"/>
        <w:rPr>
          <w:sz w:val="20"/>
          <w:szCs w:val="20"/>
        </w:rPr>
      </w:pPr>
    </w:p>
    <w:p w14:paraId="7BBCF3C5" w14:textId="77777777" w:rsidR="004B413C" w:rsidRDefault="004B413C">
      <w:pPr>
        <w:spacing w:line="200" w:lineRule="exact"/>
        <w:rPr>
          <w:sz w:val="20"/>
          <w:szCs w:val="20"/>
        </w:rPr>
      </w:pPr>
    </w:p>
    <w:p w14:paraId="1AE0C4AE" w14:textId="77777777" w:rsidR="004B413C" w:rsidRDefault="004B413C">
      <w:pPr>
        <w:spacing w:line="200" w:lineRule="exact"/>
        <w:rPr>
          <w:sz w:val="20"/>
          <w:szCs w:val="20"/>
        </w:rPr>
      </w:pPr>
    </w:p>
    <w:p w14:paraId="3BE60148" w14:textId="77777777" w:rsidR="004B413C" w:rsidRDefault="004B413C">
      <w:pPr>
        <w:spacing w:line="200" w:lineRule="exact"/>
        <w:rPr>
          <w:sz w:val="20"/>
          <w:szCs w:val="20"/>
        </w:rPr>
      </w:pPr>
    </w:p>
    <w:p w14:paraId="01CBF83C" w14:textId="77777777" w:rsidR="004B413C" w:rsidRDefault="004B413C">
      <w:pPr>
        <w:spacing w:line="200" w:lineRule="exact"/>
        <w:rPr>
          <w:sz w:val="20"/>
          <w:szCs w:val="20"/>
        </w:rPr>
      </w:pPr>
    </w:p>
    <w:p w14:paraId="08FEB772" w14:textId="77777777" w:rsidR="004B413C" w:rsidRDefault="004B413C">
      <w:pPr>
        <w:spacing w:line="200" w:lineRule="exact"/>
        <w:rPr>
          <w:sz w:val="20"/>
          <w:szCs w:val="20"/>
        </w:rPr>
      </w:pPr>
    </w:p>
    <w:p w14:paraId="2ED032E3" w14:textId="77777777" w:rsidR="004B413C" w:rsidRDefault="004B413C">
      <w:pPr>
        <w:spacing w:line="200" w:lineRule="exact"/>
        <w:rPr>
          <w:sz w:val="20"/>
          <w:szCs w:val="20"/>
        </w:rPr>
      </w:pPr>
    </w:p>
    <w:p w14:paraId="043CE7DB" w14:textId="77777777" w:rsidR="004B413C" w:rsidRDefault="004B413C">
      <w:pPr>
        <w:spacing w:line="200" w:lineRule="exact"/>
        <w:rPr>
          <w:sz w:val="20"/>
          <w:szCs w:val="20"/>
        </w:rPr>
      </w:pPr>
    </w:p>
    <w:p w14:paraId="2F976608" w14:textId="77777777" w:rsidR="004B413C" w:rsidRDefault="004B413C">
      <w:pPr>
        <w:spacing w:line="200" w:lineRule="exact"/>
        <w:rPr>
          <w:sz w:val="20"/>
          <w:szCs w:val="20"/>
        </w:rPr>
      </w:pPr>
    </w:p>
    <w:p w14:paraId="5E321C34" w14:textId="77777777" w:rsidR="004B413C" w:rsidRDefault="004B413C">
      <w:pPr>
        <w:spacing w:line="200" w:lineRule="exact"/>
        <w:rPr>
          <w:sz w:val="20"/>
          <w:szCs w:val="20"/>
        </w:rPr>
      </w:pPr>
    </w:p>
    <w:p w14:paraId="4370F089" w14:textId="77777777" w:rsidR="004B413C" w:rsidRDefault="004B413C">
      <w:pPr>
        <w:spacing w:line="200" w:lineRule="exact"/>
        <w:rPr>
          <w:sz w:val="20"/>
          <w:szCs w:val="20"/>
        </w:rPr>
      </w:pPr>
    </w:p>
    <w:p w14:paraId="5EC8A0AB" w14:textId="77777777" w:rsidR="004B413C" w:rsidRDefault="004B413C">
      <w:pPr>
        <w:spacing w:line="200" w:lineRule="exact"/>
        <w:rPr>
          <w:sz w:val="20"/>
          <w:szCs w:val="20"/>
        </w:rPr>
      </w:pPr>
    </w:p>
    <w:p w14:paraId="51C8A559" w14:textId="77777777" w:rsidR="004B413C" w:rsidRDefault="004B413C">
      <w:pPr>
        <w:spacing w:line="200" w:lineRule="exact"/>
        <w:rPr>
          <w:sz w:val="20"/>
          <w:szCs w:val="20"/>
        </w:rPr>
      </w:pPr>
    </w:p>
    <w:p w14:paraId="197C3062" w14:textId="77777777" w:rsidR="004B413C" w:rsidRDefault="004B413C">
      <w:pPr>
        <w:spacing w:line="200" w:lineRule="exact"/>
        <w:rPr>
          <w:sz w:val="20"/>
          <w:szCs w:val="20"/>
        </w:rPr>
      </w:pPr>
    </w:p>
    <w:p w14:paraId="4C58EC67" w14:textId="77777777" w:rsidR="004B413C" w:rsidRDefault="004B413C">
      <w:pPr>
        <w:spacing w:line="380" w:lineRule="exact"/>
        <w:rPr>
          <w:sz w:val="20"/>
          <w:szCs w:val="20"/>
        </w:rPr>
      </w:pPr>
    </w:p>
    <w:tbl>
      <w:tblPr>
        <w:tblW w:w="0" w:type="auto"/>
        <w:tblLayout w:type="fixed"/>
        <w:tblCellMar>
          <w:left w:w="0" w:type="dxa"/>
          <w:right w:w="0" w:type="dxa"/>
        </w:tblCellMar>
        <w:tblLook w:val="04A0" w:firstRow="1" w:lastRow="0" w:firstColumn="1" w:lastColumn="0" w:noHBand="0" w:noVBand="1"/>
      </w:tblPr>
      <w:tblGrid>
        <w:gridCol w:w="195"/>
      </w:tblGrid>
      <w:tr w:rsidR="004B413C" w14:paraId="544BDA9F" w14:textId="77777777">
        <w:trPr>
          <w:trHeight w:val="200"/>
        </w:trPr>
        <w:tc>
          <w:tcPr>
            <w:tcW w:w="195" w:type="dxa"/>
            <w:textDirection w:val="tbRl"/>
            <w:vAlign w:val="bottom"/>
          </w:tcPr>
          <w:p w14:paraId="0A720C3B" w14:textId="77777777" w:rsidR="004B413C" w:rsidRDefault="00EC2FEA">
            <w:pPr>
              <w:rPr>
                <w:sz w:val="20"/>
                <w:szCs w:val="20"/>
              </w:rPr>
            </w:pPr>
            <w:r>
              <w:rPr>
                <w:rFonts w:ascii="Arial" w:eastAsia="Arial" w:hAnsi="Arial" w:cs="Arial"/>
                <w:sz w:val="17"/>
                <w:szCs w:val="17"/>
              </w:rPr>
              <w:t>41</w:t>
            </w:r>
          </w:p>
        </w:tc>
      </w:tr>
    </w:tbl>
    <w:p w14:paraId="7D0EDF86" w14:textId="77777777" w:rsidR="004B413C" w:rsidRDefault="00EC2FEA">
      <w:pPr>
        <w:spacing w:line="20" w:lineRule="exact"/>
        <w:rPr>
          <w:sz w:val="20"/>
          <w:szCs w:val="20"/>
        </w:rPr>
      </w:pPr>
      <w:r>
        <w:rPr>
          <w:sz w:val="20"/>
          <w:szCs w:val="20"/>
        </w:rPr>
        <w:br w:type="column"/>
      </w:r>
    </w:p>
    <w:p w14:paraId="3EA208BF" w14:textId="77777777" w:rsidR="004B413C" w:rsidRDefault="004B413C">
      <w:pPr>
        <w:spacing w:line="200" w:lineRule="exact"/>
        <w:rPr>
          <w:sz w:val="20"/>
          <w:szCs w:val="20"/>
        </w:rPr>
      </w:pPr>
    </w:p>
    <w:p w14:paraId="693664F8" w14:textId="77777777" w:rsidR="004B413C" w:rsidRDefault="004B413C">
      <w:pPr>
        <w:spacing w:line="200" w:lineRule="exact"/>
        <w:rPr>
          <w:sz w:val="20"/>
          <w:szCs w:val="20"/>
        </w:rPr>
      </w:pPr>
    </w:p>
    <w:p w14:paraId="66CC7946" w14:textId="77777777" w:rsidR="004B413C" w:rsidRDefault="004B413C">
      <w:pPr>
        <w:spacing w:line="200" w:lineRule="exact"/>
        <w:rPr>
          <w:sz w:val="20"/>
          <w:szCs w:val="20"/>
        </w:rPr>
      </w:pPr>
    </w:p>
    <w:p w14:paraId="4D5563F2" w14:textId="77777777" w:rsidR="004B413C" w:rsidRDefault="004B413C">
      <w:pPr>
        <w:spacing w:line="200" w:lineRule="exact"/>
        <w:rPr>
          <w:sz w:val="20"/>
          <w:szCs w:val="20"/>
        </w:rPr>
      </w:pPr>
    </w:p>
    <w:p w14:paraId="5FE81BDF" w14:textId="77777777" w:rsidR="004B413C" w:rsidRDefault="004B413C">
      <w:pPr>
        <w:spacing w:line="200" w:lineRule="exact"/>
        <w:rPr>
          <w:sz w:val="20"/>
          <w:szCs w:val="20"/>
        </w:rPr>
      </w:pPr>
    </w:p>
    <w:p w14:paraId="6682157F" w14:textId="77777777" w:rsidR="004B413C" w:rsidRDefault="004B413C">
      <w:pPr>
        <w:spacing w:line="200" w:lineRule="exact"/>
        <w:rPr>
          <w:sz w:val="20"/>
          <w:szCs w:val="20"/>
        </w:rPr>
      </w:pPr>
    </w:p>
    <w:p w14:paraId="277FA106" w14:textId="77777777" w:rsidR="004B413C" w:rsidRDefault="004B413C">
      <w:pPr>
        <w:spacing w:line="200" w:lineRule="exact"/>
        <w:rPr>
          <w:sz w:val="20"/>
          <w:szCs w:val="20"/>
        </w:rPr>
      </w:pPr>
    </w:p>
    <w:p w14:paraId="66512EA1" w14:textId="77777777" w:rsidR="004B413C" w:rsidRDefault="004B413C">
      <w:pPr>
        <w:spacing w:line="200" w:lineRule="exact"/>
        <w:rPr>
          <w:sz w:val="20"/>
          <w:szCs w:val="20"/>
        </w:rPr>
      </w:pPr>
    </w:p>
    <w:p w14:paraId="5376D351" w14:textId="77777777" w:rsidR="004B413C" w:rsidRDefault="004B413C">
      <w:pPr>
        <w:spacing w:line="200" w:lineRule="exact"/>
        <w:rPr>
          <w:sz w:val="20"/>
          <w:szCs w:val="20"/>
        </w:rPr>
      </w:pPr>
    </w:p>
    <w:p w14:paraId="1095BBCC" w14:textId="77777777" w:rsidR="004B413C" w:rsidRDefault="004B413C">
      <w:pPr>
        <w:spacing w:line="200" w:lineRule="exact"/>
        <w:rPr>
          <w:sz w:val="20"/>
          <w:szCs w:val="20"/>
        </w:rPr>
      </w:pPr>
    </w:p>
    <w:p w14:paraId="5B522DC4" w14:textId="77777777" w:rsidR="004B413C" w:rsidRDefault="004B413C">
      <w:pPr>
        <w:spacing w:line="200" w:lineRule="exact"/>
        <w:rPr>
          <w:sz w:val="20"/>
          <w:szCs w:val="20"/>
        </w:rPr>
      </w:pPr>
    </w:p>
    <w:p w14:paraId="7AB29BEE" w14:textId="77777777" w:rsidR="004B413C" w:rsidRDefault="004B413C">
      <w:pPr>
        <w:spacing w:line="200" w:lineRule="exact"/>
        <w:rPr>
          <w:sz w:val="20"/>
          <w:szCs w:val="20"/>
        </w:rPr>
      </w:pPr>
    </w:p>
    <w:p w14:paraId="3114F099" w14:textId="77777777" w:rsidR="004B413C" w:rsidRDefault="004B413C">
      <w:pPr>
        <w:spacing w:line="200" w:lineRule="exact"/>
        <w:rPr>
          <w:sz w:val="20"/>
          <w:szCs w:val="20"/>
        </w:rPr>
      </w:pPr>
    </w:p>
    <w:p w14:paraId="0B5EF03B" w14:textId="77777777" w:rsidR="004B413C" w:rsidRDefault="004B413C">
      <w:pPr>
        <w:spacing w:line="200" w:lineRule="exact"/>
        <w:rPr>
          <w:sz w:val="20"/>
          <w:szCs w:val="20"/>
        </w:rPr>
      </w:pPr>
    </w:p>
    <w:p w14:paraId="5432C852" w14:textId="77777777" w:rsidR="004B413C" w:rsidRDefault="004B413C">
      <w:pPr>
        <w:spacing w:line="200" w:lineRule="exact"/>
        <w:rPr>
          <w:sz w:val="20"/>
          <w:szCs w:val="20"/>
        </w:rPr>
      </w:pPr>
    </w:p>
    <w:p w14:paraId="3B3BD72B" w14:textId="77777777" w:rsidR="004B413C" w:rsidRDefault="004B413C">
      <w:pPr>
        <w:spacing w:line="200" w:lineRule="exact"/>
        <w:rPr>
          <w:sz w:val="20"/>
          <w:szCs w:val="20"/>
        </w:rPr>
      </w:pPr>
    </w:p>
    <w:p w14:paraId="01BA5D40" w14:textId="77777777" w:rsidR="004B413C" w:rsidRDefault="004B413C">
      <w:pPr>
        <w:spacing w:line="200" w:lineRule="exact"/>
        <w:rPr>
          <w:sz w:val="20"/>
          <w:szCs w:val="20"/>
        </w:rPr>
      </w:pPr>
    </w:p>
    <w:p w14:paraId="6597FE72" w14:textId="77777777" w:rsidR="004B413C" w:rsidRDefault="004B413C">
      <w:pPr>
        <w:spacing w:line="200" w:lineRule="exact"/>
        <w:rPr>
          <w:sz w:val="20"/>
          <w:szCs w:val="20"/>
        </w:rPr>
      </w:pPr>
    </w:p>
    <w:p w14:paraId="13093CFA" w14:textId="77777777" w:rsidR="004B413C" w:rsidRDefault="004B413C">
      <w:pPr>
        <w:spacing w:line="205" w:lineRule="exact"/>
        <w:rPr>
          <w:sz w:val="20"/>
          <w:szCs w:val="20"/>
        </w:rPr>
      </w:pPr>
    </w:p>
    <w:p w14:paraId="6474F9F7" w14:textId="77777777" w:rsidR="004B413C" w:rsidRDefault="00EC2FEA">
      <w:pPr>
        <w:ind w:left="340"/>
        <w:rPr>
          <w:sz w:val="20"/>
          <w:szCs w:val="20"/>
        </w:rPr>
      </w:pPr>
      <w:r>
        <w:rPr>
          <w:rFonts w:ascii="Arial" w:eastAsia="Arial" w:hAnsi="Arial" w:cs="Arial"/>
          <w:color w:val="4D4D4D"/>
          <w:sz w:val="16"/>
          <w:szCs w:val="16"/>
        </w:rPr>
        <w:t>2000</w:t>
      </w:r>
    </w:p>
    <w:p w14:paraId="76A66CF1" w14:textId="77777777" w:rsidR="004B413C" w:rsidRDefault="00EC2FEA">
      <w:pPr>
        <w:spacing w:line="20" w:lineRule="exact"/>
        <w:rPr>
          <w:sz w:val="20"/>
          <w:szCs w:val="20"/>
        </w:rPr>
      </w:pPr>
      <w:r>
        <w:rPr>
          <w:noProof/>
          <w:sz w:val="20"/>
          <w:szCs w:val="20"/>
        </w:rPr>
        <w:drawing>
          <wp:anchor distT="0" distB="0" distL="114300" distR="114300" simplePos="0" relativeHeight="251489280" behindDoc="1" locked="0" layoutInCell="0" allowOverlap="1" wp14:anchorId="32FDB76C" wp14:editId="4A727FE1">
            <wp:simplePos x="0" y="0"/>
            <wp:positionH relativeFrom="column">
              <wp:posOffset>636905</wp:posOffset>
            </wp:positionH>
            <wp:positionV relativeFrom="paragraph">
              <wp:posOffset>-129540</wp:posOffset>
            </wp:positionV>
            <wp:extent cx="43180" cy="426085"/>
            <wp:effectExtent l="0" t="0" r="0" b="0"/>
            <wp:wrapNone/>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4"/>
                    <pic:cNvPicPr>
                      <a:picLocks noChangeAspect="1" noChangeArrowheads="1"/>
                    </pic:cNvPicPr>
                  </pic:nvPicPr>
                  <pic:blipFill>
                    <a:blip r:embed="rId344"/>
                    <a:srcRect/>
                    <a:stretch>
                      <a:fillRect/>
                    </a:stretch>
                  </pic:blipFill>
                  <pic:spPr bwMode="auto">
                    <a:xfrm>
                      <a:off x="0" y="0"/>
                      <a:ext cx="43180" cy="426085"/>
                    </a:xfrm>
                    <a:prstGeom prst="rect">
                      <a:avLst/>
                    </a:prstGeom>
                    <a:noFill/>
                  </pic:spPr>
                </pic:pic>
              </a:graphicData>
            </a:graphic>
          </wp:anchor>
        </w:drawing>
      </w:r>
      <w:r>
        <w:rPr>
          <w:noProof/>
          <w:sz w:val="20"/>
          <w:szCs w:val="20"/>
        </w:rPr>
        <w:drawing>
          <wp:anchor distT="0" distB="0" distL="114300" distR="114300" simplePos="0" relativeHeight="251490304" behindDoc="1" locked="0" layoutInCell="0" allowOverlap="1" wp14:anchorId="25A0A5D2" wp14:editId="1F061CEB">
            <wp:simplePos x="0" y="0"/>
            <wp:positionH relativeFrom="column">
              <wp:posOffset>777240</wp:posOffset>
            </wp:positionH>
            <wp:positionV relativeFrom="paragraph">
              <wp:posOffset>-129540</wp:posOffset>
            </wp:positionV>
            <wp:extent cx="43180" cy="426085"/>
            <wp:effectExtent l="0" t="0" r="0" b="0"/>
            <wp:wrapNone/>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5"/>
                    <pic:cNvPicPr>
                      <a:picLocks noChangeAspect="1" noChangeArrowheads="1"/>
                    </pic:cNvPicPr>
                  </pic:nvPicPr>
                  <pic:blipFill>
                    <a:blip r:embed="rId345"/>
                    <a:srcRect/>
                    <a:stretch>
                      <a:fillRect/>
                    </a:stretch>
                  </pic:blipFill>
                  <pic:spPr bwMode="auto">
                    <a:xfrm>
                      <a:off x="0" y="0"/>
                      <a:ext cx="43180" cy="426085"/>
                    </a:xfrm>
                    <a:prstGeom prst="rect">
                      <a:avLst/>
                    </a:prstGeom>
                    <a:noFill/>
                  </pic:spPr>
                </pic:pic>
              </a:graphicData>
            </a:graphic>
          </wp:anchor>
        </w:drawing>
      </w:r>
      <w:r>
        <w:rPr>
          <w:noProof/>
          <w:sz w:val="20"/>
          <w:szCs w:val="20"/>
        </w:rPr>
        <w:drawing>
          <wp:anchor distT="0" distB="0" distL="114300" distR="114300" simplePos="0" relativeHeight="251491328" behindDoc="1" locked="0" layoutInCell="0" allowOverlap="1" wp14:anchorId="48901C9E" wp14:editId="5BA6AA8B">
            <wp:simplePos x="0" y="0"/>
            <wp:positionH relativeFrom="column">
              <wp:posOffset>916940</wp:posOffset>
            </wp:positionH>
            <wp:positionV relativeFrom="paragraph">
              <wp:posOffset>-129540</wp:posOffset>
            </wp:positionV>
            <wp:extent cx="38100" cy="426085"/>
            <wp:effectExtent l="0" t="0" r="0" b="0"/>
            <wp:wrapNone/>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6"/>
                    <pic:cNvPicPr>
                      <a:picLocks noChangeAspect="1" noChangeArrowheads="1"/>
                    </pic:cNvPicPr>
                  </pic:nvPicPr>
                  <pic:blipFill>
                    <a:blip r:embed="rId346"/>
                    <a:srcRect/>
                    <a:stretch>
                      <a:fillRect/>
                    </a:stretch>
                  </pic:blipFill>
                  <pic:spPr bwMode="auto">
                    <a:xfrm>
                      <a:off x="0" y="0"/>
                      <a:ext cx="38100" cy="426085"/>
                    </a:xfrm>
                    <a:prstGeom prst="rect">
                      <a:avLst/>
                    </a:prstGeom>
                    <a:noFill/>
                  </pic:spPr>
                </pic:pic>
              </a:graphicData>
            </a:graphic>
          </wp:anchor>
        </w:drawing>
      </w:r>
      <w:r>
        <w:rPr>
          <w:noProof/>
          <w:sz w:val="20"/>
          <w:szCs w:val="20"/>
        </w:rPr>
        <w:drawing>
          <wp:anchor distT="0" distB="0" distL="114300" distR="114300" simplePos="0" relativeHeight="251492352" behindDoc="1" locked="0" layoutInCell="0" allowOverlap="1" wp14:anchorId="23E98BD6" wp14:editId="51A65573">
            <wp:simplePos x="0" y="0"/>
            <wp:positionH relativeFrom="column">
              <wp:posOffset>1056640</wp:posOffset>
            </wp:positionH>
            <wp:positionV relativeFrom="paragraph">
              <wp:posOffset>-129540</wp:posOffset>
            </wp:positionV>
            <wp:extent cx="43180" cy="426085"/>
            <wp:effectExtent l="0" t="0" r="0" b="0"/>
            <wp:wrapNone/>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7"/>
                    <pic:cNvPicPr>
                      <a:picLocks noChangeAspect="1" noChangeArrowheads="1"/>
                    </pic:cNvPicPr>
                  </pic:nvPicPr>
                  <pic:blipFill>
                    <a:blip r:embed="rId347"/>
                    <a:srcRect/>
                    <a:stretch>
                      <a:fillRect/>
                    </a:stretch>
                  </pic:blipFill>
                  <pic:spPr bwMode="auto">
                    <a:xfrm>
                      <a:off x="0" y="0"/>
                      <a:ext cx="43180" cy="426085"/>
                    </a:xfrm>
                    <a:prstGeom prst="rect">
                      <a:avLst/>
                    </a:prstGeom>
                    <a:noFill/>
                  </pic:spPr>
                </pic:pic>
              </a:graphicData>
            </a:graphic>
          </wp:anchor>
        </w:drawing>
      </w:r>
      <w:r>
        <w:rPr>
          <w:noProof/>
          <w:sz w:val="20"/>
          <w:szCs w:val="20"/>
        </w:rPr>
        <w:drawing>
          <wp:anchor distT="0" distB="0" distL="114300" distR="114300" simplePos="0" relativeHeight="251493376" behindDoc="1" locked="0" layoutInCell="0" allowOverlap="1" wp14:anchorId="75290C45" wp14:editId="42C897B2">
            <wp:simplePos x="0" y="0"/>
            <wp:positionH relativeFrom="column">
              <wp:posOffset>1196975</wp:posOffset>
            </wp:positionH>
            <wp:positionV relativeFrom="paragraph">
              <wp:posOffset>-129540</wp:posOffset>
            </wp:positionV>
            <wp:extent cx="77470" cy="426085"/>
            <wp:effectExtent l="0" t="0" r="0" b="0"/>
            <wp:wrapNone/>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8"/>
                    <pic:cNvPicPr>
                      <a:picLocks noChangeAspect="1" noChangeArrowheads="1"/>
                    </pic:cNvPicPr>
                  </pic:nvPicPr>
                  <pic:blipFill>
                    <a:blip r:embed="rId348"/>
                    <a:srcRect/>
                    <a:stretch>
                      <a:fillRect/>
                    </a:stretch>
                  </pic:blipFill>
                  <pic:spPr bwMode="auto">
                    <a:xfrm>
                      <a:off x="0" y="0"/>
                      <a:ext cx="77470" cy="426085"/>
                    </a:xfrm>
                    <a:prstGeom prst="rect">
                      <a:avLst/>
                    </a:prstGeom>
                    <a:noFill/>
                  </pic:spPr>
                </pic:pic>
              </a:graphicData>
            </a:graphic>
          </wp:anchor>
        </w:drawing>
      </w:r>
      <w:r>
        <w:rPr>
          <w:noProof/>
          <w:sz w:val="20"/>
          <w:szCs w:val="20"/>
        </w:rPr>
        <w:drawing>
          <wp:anchor distT="0" distB="0" distL="114300" distR="114300" simplePos="0" relativeHeight="251494400" behindDoc="1" locked="0" layoutInCell="0" allowOverlap="1" wp14:anchorId="24705F68" wp14:editId="0608E729">
            <wp:simplePos x="0" y="0"/>
            <wp:positionH relativeFrom="column">
              <wp:posOffset>1336675</wp:posOffset>
            </wp:positionH>
            <wp:positionV relativeFrom="paragraph">
              <wp:posOffset>-129540</wp:posOffset>
            </wp:positionV>
            <wp:extent cx="77470" cy="426085"/>
            <wp:effectExtent l="0" t="0" r="0" b="0"/>
            <wp:wrapNone/>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9"/>
                    <pic:cNvPicPr>
                      <a:picLocks noChangeAspect="1" noChangeArrowheads="1"/>
                    </pic:cNvPicPr>
                  </pic:nvPicPr>
                  <pic:blipFill>
                    <a:blip r:embed="rId349"/>
                    <a:srcRect/>
                    <a:stretch>
                      <a:fillRect/>
                    </a:stretch>
                  </pic:blipFill>
                  <pic:spPr bwMode="auto">
                    <a:xfrm>
                      <a:off x="0" y="0"/>
                      <a:ext cx="77470" cy="426085"/>
                    </a:xfrm>
                    <a:prstGeom prst="rect">
                      <a:avLst/>
                    </a:prstGeom>
                    <a:noFill/>
                  </pic:spPr>
                </pic:pic>
              </a:graphicData>
            </a:graphic>
          </wp:anchor>
        </w:drawing>
      </w:r>
      <w:r>
        <w:rPr>
          <w:noProof/>
          <w:sz w:val="20"/>
          <w:szCs w:val="20"/>
        </w:rPr>
        <w:drawing>
          <wp:anchor distT="0" distB="0" distL="114300" distR="114300" simplePos="0" relativeHeight="251495424" behindDoc="1" locked="0" layoutInCell="0" allowOverlap="1" wp14:anchorId="1E98C339" wp14:editId="65862571">
            <wp:simplePos x="0" y="0"/>
            <wp:positionH relativeFrom="column">
              <wp:posOffset>1477010</wp:posOffset>
            </wp:positionH>
            <wp:positionV relativeFrom="paragraph">
              <wp:posOffset>-129540</wp:posOffset>
            </wp:positionV>
            <wp:extent cx="73025" cy="426085"/>
            <wp:effectExtent l="0" t="0" r="0" b="0"/>
            <wp:wrapNone/>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0"/>
                    <pic:cNvPicPr>
                      <a:picLocks noChangeAspect="1" noChangeArrowheads="1"/>
                    </pic:cNvPicPr>
                  </pic:nvPicPr>
                  <pic:blipFill>
                    <a:blip r:embed="rId350"/>
                    <a:srcRect/>
                    <a:stretch>
                      <a:fillRect/>
                    </a:stretch>
                  </pic:blipFill>
                  <pic:spPr bwMode="auto">
                    <a:xfrm>
                      <a:off x="0" y="0"/>
                      <a:ext cx="73025" cy="426085"/>
                    </a:xfrm>
                    <a:prstGeom prst="rect">
                      <a:avLst/>
                    </a:prstGeom>
                    <a:noFill/>
                  </pic:spPr>
                </pic:pic>
              </a:graphicData>
            </a:graphic>
          </wp:anchor>
        </w:drawing>
      </w:r>
      <w:r>
        <w:rPr>
          <w:noProof/>
          <w:sz w:val="20"/>
          <w:szCs w:val="20"/>
        </w:rPr>
        <w:drawing>
          <wp:anchor distT="0" distB="0" distL="114300" distR="114300" simplePos="0" relativeHeight="251496448" behindDoc="1" locked="0" layoutInCell="0" allowOverlap="1" wp14:anchorId="665741AE" wp14:editId="3C7FA40D">
            <wp:simplePos x="0" y="0"/>
            <wp:positionH relativeFrom="column">
              <wp:posOffset>1616710</wp:posOffset>
            </wp:positionH>
            <wp:positionV relativeFrom="paragraph">
              <wp:posOffset>-129540</wp:posOffset>
            </wp:positionV>
            <wp:extent cx="43180" cy="426085"/>
            <wp:effectExtent l="0" t="0" r="0" b="0"/>
            <wp:wrapNone/>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1"/>
                    <pic:cNvPicPr>
                      <a:picLocks noChangeAspect="1" noChangeArrowheads="1"/>
                    </pic:cNvPicPr>
                  </pic:nvPicPr>
                  <pic:blipFill>
                    <a:blip r:embed="rId351"/>
                    <a:srcRect/>
                    <a:stretch>
                      <a:fillRect/>
                    </a:stretch>
                  </pic:blipFill>
                  <pic:spPr bwMode="auto">
                    <a:xfrm>
                      <a:off x="0" y="0"/>
                      <a:ext cx="43180" cy="426085"/>
                    </a:xfrm>
                    <a:prstGeom prst="rect">
                      <a:avLst/>
                    </a:prstGeom>
                    <a:noFill/>
                  </pic:spPr>
                </pic:pic>
              </a:graphicData>
            </a:graphic>
          </wp:anchor>
        </w:drawing>
      </w:r>
      <w:r>
        <w:rPr>
          <w:noProof/>
          <w:sz w:val="20"/>
          <w:szCs w:val="20"/>
        </w:rPr>
        <w:drawing>
          <wp:anchor distT="0" distB="0" distL="114300" distR="114300" simplePos="0" relativeHeight="251497472" behindDoc="1" locked="0" layoutInCell="0" allowOverlap="1" wp14:anchorId="07C55986" wp14:editId="39081224">
            <wp:simplePos x="0" y="0"/>
            <wp:positionH relativeFrom="column">
              <wp:posOffset>1756410</wp:posOffset>
            </wp:positionH>
            <wp:positionV relativeFrom="paragraph">
              <wp:posOffset>-129540</wp:posOffset>
            </wp:positionV>
            <wp:extent cx="53340" cy="426085"/>
            <wp:effectExtent l="0" t="0" r="0" b="0"/>
            <wp:wrapNone/>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2"/>
                    <pic:cNvPicPr>
                      <a:picLocks noChangeAspect="1" noChangeArrowheads="1"/>
                    </pic:cNvPicPr>
                  </pic:nvPicPr>
                  <pic:blipFill>
                    <a:blip r:embed="rId352"/>
                    <a:srcRect/>
                    <a:stretch>
                      <a:fillRect/>
                    </a:stretch>
                  </pic:blipFill>
                  <pic:spPr bwMode="auto">
                    <a:xfrm>
                      <a:off x="0" y="0"/>
                      <a:ext cx="53340" cy="426085"/>
                    </a:xfrm>
                    <a:prstGeom prst="rect">
                      <a:avLst/>
                    </a:prstGeom>
                    <a:noFill/>
                  </pic:spPr>
                </pic:pic>
              </a:graphicData>
            </a:graphic>
          </wp:anchor>
        </w:drawing>
      </w:r>
      <w:r>
        <w:rPr>
          <w:noProof/>
          <w:sz w:val="20"/>
          <w:szCs w:val="20"/>
        </w:rPr>
        <w:drawing>
          <wp:anchor distT="0" distB="0" distL="114300" distR="114300" simplePos="0" relativeHeight="251498496" behindDoc="1" locked="0" layoutInCell="0" allowOverlap="1" wp14:anchorId="05ACCC38" wp14:editId="51232B5A">
            <wp:simplePos x="0" y="0"/>
            <wp:positionH relativeFrom="column">
              <wp:posOffset>1896745</wp:posOffset>
            </wp:positionH>
            <wp:positionV relativeFrom="paragraph">
              <wp:posOffset>-129540</wp:posOffset>
            </wp:positionV>
            <wp:extent cx="53340" cy="426085"/>
            <wp:effectExtent l="0" t="0" r="0" b="0"/>
            <wp:wrapNone/>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3"/>
                    <pic:cNvPicPr>
                      <a:picLocks noChangeAspect="1" noChangeArrowheads="1"/>
                    </pic:cNvPicPr>
                  </pic:nvPicPr>
                  <pic:blipFill>
                    <a:blip r:embed="rId353"/>
                    <a:srcRect/>
                    <a:stretch>
                      <a:fillRect/>
                    </a:stretch>
                  </pic:blipFill>
                  <pic:spPr bwMode="auto">
                    <a:xfrm>
                      <a:off x="0" y="0"/>
                      <a:ext cx="53340" cy="426085"/>
                    </a:xfrm>
                    <a:prstGeom prst="rect">
                      <a:avLst/>
                    </a:prstGeom>
                    <a:noFill/>
                  </pic:spPr>
                </pic:pic>
              </a:graphicData>
            </a:graphic>
          </wp:anchor>
        </w:drawing>
      </w:r>
      <w:r>
        <w:rPr>
          <w:noProof/>
          <w:sz w:val="20"/>
          <w:szCs w:val="20"/>
        </w:rPr>
        <w:drawing>
          <wp:anchor distT="0" distB="0" distL="114300" distR="114300" simplePos="0" relativeHeight="251499520" behindDoc="1" locked="0" layoutInCell="0" allowOverlap="1" wp14:anchorId="4D42FF93" wp14:editId="1E53891D">
            <wp:simplePos x="0" y="0"/>
            <wp:positionH relativeFrom="column">
              <wp:posOffset>2036445</wp:posOffset>
            </wp:positionH>
            <wp:positionV relativeFrom="paragraph">
              <wp:posOffset>-129540</wp:posOffset>
            </wp:positionV>
            <wp:extent cx="53340" cy="426085"/>
            <wp:effectExtent l="0" t="0" r="0" b="0"/>
            <wp:wrapNone/>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4"/>
                    <pic:cNvPicPr>
                      <a:picLocks noChangeAspect="1" noChangeArrowheads="1"/>
                    </pic:cNvPicPr>
                  </pic:nvPicPr>
                  <pic:blipFill>
                    <a:blip r:embed="rId354"/>
                    <a:srcRect/>
                    <a:stretch>
                      <a:fillRect/>
                    </a:stretch>
                  </pic:blipFill>
                  <pic:spPr bwMode="auto">
                    <a:xfrm>
                      <a:off x="0" y="0"/>
                      <a:ext cx="53340" cy="426085"/>
                    </a:xfrm>
                    <a:prstGeom prst="rect">
                      <a:avLst/>
                    </a:prstGeom>
                    <a:noFill/>
                  </pic:spPr>
                </pic:pic>
              </a:graphicData>
            </a:graphic>
          </wp:anchor>
        </w:drawing>
      </w:r>
      <w:r>
        <w:rPr>
          <w:noProof/>
          <w:sz w:val="20"/>
          <w:szCs w:val="20"/>
        </w:rPr>
        <w:drawing>
          <wp:anchor distT="0" distB="0" distL="114300" distR="114300" simplePos="0" relativeHeight="251500544" behindDoc="1" locked="0" layoutInCell="0" allowOverlap="1" wp14:anchorId="05BFE7CB" wp14:editId="2E2C0A73">
            <wp:simplePos x="0" y="0"/>
            <wp:positionH relativeFrom="column">
              <wp:posOffset>2176780</wp:posOffset>
            </wp:positionH>
            <wp:positionV relativeFrom="paragraph">
              <wp:posOffset>-129540</wp:posOffset>
            </wp:positionV>
            <wp:extent cx="77470" cy="426085"/>
            <wp:effectExtent l="0" t="0" r="0" b="0"/>
            <wp:wrapNone/>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5"/>
                    <pic:cNvPicPr>
                      <a:picLocks noChangeAspect="1" noChangeArrowheads="1"/>
                    </pic:cNvPicPr>
                  </pic:nvPicPr>
                  <pic:blipFill>
                    <a:blip r:embed="rId355"/>
                    <a:srcRect/>
                    <a:stretch>
                      <a:fillRect/>
                    </a:stretch>
                  </pic:blipFill>
                  <pic:spPr bwMode="auto">
                    <a:xfrm>
                      <a:off x="0" y="0"/>
                      <a:ext cx="77470" cy="426085"/>
                    </a:xfrm>
                    <a:prstGeom prst="rect">
                      <a:avLst/>
                    </a:prstGeom>
                    <a:noFill/>
                  </pic:spPr>
                </pic:pic>
              </a:graphicData>
            </a:graphic>
          </wp:anchor>
        </w:drawing>
      </w:r>
      <w:r>
        <w:rPr>
          <w:noProof/>
          <w:sz w:val="20"/>
          <w:szCs w:val="20"/>
        </w:rPr>
        <w:drawing>
          <wp:anchor distT="0" distB="0" distL="114300" distR="114300" simplePos="0" relativeHeight="251501568" behindDoc="1" locked="0" layoutInCell="0" allowOverlap="1" wp14:anchorId="6A999DFD" wp14:editId="224EE64D">
            <wp:simplePos x="0" y="0"/>
            <wp:positionH relativeFrom="column">
              <wp:posOffset>2316480</wp:posOffset>
            </wp:positionH>
            <wp:positionV relativeFrom="paragraph">
              <wp:posOffset>-129540</wp:posOffset>
            </wp:positionV>
            <wp:extent cx="58420" cy="426085"/>
            <wp:effectExtent l="0" t="0" r="0" b="0"/>
            <wp:wrapNone/>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6"/>
                    <pic:cNvPicPr>
                      <a:picLocks noChangeAspect="1" noChangeArrowheads="1"/>
                    </pic:cNvPicPr>
                  </pic:nvPicPr>
                  <pic:blipFill>
                    <a:blip r:embed="rId356"/>
                    <a:srcRect/>
                    <a:stretch>
                      <a:fillRect/>
                    </a:stretch>
                  </pic:blipFill>
                  <pic:spPr bwMode="auto">
                    <a:xfrm>
                      <a:off x="0" y="0"/>
                      <a:ext cx="58420" cy="426085"/>
                    </a:xfrm>
                    <a:prstGeom prst="rect">
                      <a:avLst/>
                    </a:prstGeom>
                    <a:noFill/>
                  </pic:spPr>
                </pic:pic>
              </a:graphicData>
            </a:graphic>
          </wp:anchor>
        </w:drawing>
      </w:r>
      <w:r>
        <w:rPr>
          <w:noProof/>
          <w:sz w:val="20"/>
          <w:szCs w:val="20"/>
        </w:rPr>
        <w:drawing>
          <wp:anchor distT="0" distB="0" distL="114300" distR="114300" simplePos="0" relativeHeight="251502592" behindDoc="1" locked="0" layoutInCell="0" allowOverlap="1" wp14:anchorId="47E5E752" wp14:editId="59E81C57">
            <wp:simplePos x="0" y="0"/>
            <wp:positionH relativeFrom="column">
              <wp:posOffset>2456815</wp:posOffset>
            </wp:positionH>
            <wp:positionV relativeFrom="paragraph">
              <wp:posOffset>-129540</wp:posOffset>
            </wp:positionV>
            <wp:extent cx="33020" cy="426085"/>
            <wp:effectExtent l="0" t="0" r="0" b="0"/>
            <wp:wrapNone/>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7"/>
                    <pic:cNvPicPr>
                      <a:picLocks noChangeAspect="1" noChangeArrowheads="1"/>
                    </pic:cNvPicPr>
                  </pic:nvPicPr>
                  <pic:blipFill>
                    <a:blip r:embed="rId357"/>
                    <a:srcRect/>
                    <a:stretch>
                      <a:fillRect/>
                    </a:stretch>
                  </pic:blipFill>
                  <pic:spPr bwMode="auto">
                    <a:xfrm>
                      <a:off x="0" y="0"/>
                      <a:ext cx="33020" cy="426085"/>
                    </a:xfrm>
                    <a:prstGeom prst="rect">
                      <a:avLst/>
                    </a:prstGeom>
                    <a:noFill/>
                  </pic:spPr>
                </pic:pic>
              </a:graphicData>
            </a:graphic>
          </wp:anchor>
        </w:drawing>
      </w:r>
      <w:r>
        <w:rPr>
          <w:noProof/>
          <w:sz w:val="20"/>
          <w:szCs w:val="20"/>
        </w:rPr>
        <w:drawing>
          <wp:anchor distT="0" distB="0" distL="114300" distR="114300" simplePos="0" relativeHeight="251503616" behindDoc="1" locked="0" layoutInCell="0" allowOverlap="1" wp14:anchorId="3894107F" wp14:editId="23499847">
            <wp:simplePos x="0" y="0"/>
            <wp:positionH relativeFrom="column">
              <wp:posOffset>2596515</wp:posOffset>
            </wp:positionH>
            <wp:positionV relativeFrom="paragraph">
              <wp:posOffset>-129540</wp:posOffset>
            </wp:positionV>
            <wp:extent cx="27940" cy="426085"/>
            <wp:effectExtent l="0" t="0" r="0" b="0"/>
            <wp:wrapNone/>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8"/>
                    <pic:cNvPicPr>
                      <a:picLocks noChangeAspect="1" noChangeArrowheads="1"/>
                    </pic:cNvPicPr>
                  </pic:nvPicPr>
                  <pic:blipFill>
                    <a:blip r:embed="rId358"/>
                    <a:srcRect/>
                    <a:stretch>
                      <a:fillRect/>
                    </a:stretch>
                  </pic:blipFill>
                  <pic:spPr bwMode="auto">
                    <a:xfrm>
                      <a:off x="0" y="0"/>
                      <a:ext cx="27940" cy="426085"/>
                    </a:xfrm>
                    <a:prstGeom prst="rect">
                      <a:avLst/>
                    </a:prstGeom>
                    <a:noFill/>
                  </pic:spPr>
                </pic:pic>
              </a:graphicData>
            </a:graphic>
          </wp:anchor>
        </w:drawing>
      </w:r>
      <w:r>
        <w:rPr>
          <w:noProof/>
          <w:sz w:val="20"/>
          <w:szCs w:val="20"/>
        </w:rPr>
        <w:drawing>
          <wp:anchor distT="0" distB="0" distL="114300" distR="114300" simplePos="0" relativeHeight="251504640" behindDoc="1" locked="0" layoutInCell="0" allowOverlap="1" wp14:anchorId="5963A1DA" wp14:editId="5E44FBAA">
            <wp:simplePos x="0" y="0"/>
            <wp:positionH relativeFrom="column">
              <wp:posOffset>2736215</wp:posOffset>
            </wp:positionH>
            <wp:positionV relativeFrom="paragraph">
              <wp:posOffset>-129540</wp:posOffset>
            </wp:positionV>
            <wp:extent cx="33020" cy="426085"/>
            <wp:effectExtent l="0" t="0" r="0" b="0"/>
            <wp:wrapNone/>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9"/>
                    <pic:cNvPicPr>
                      <a:picLocks noChangeAspect="1" noChangeArrowheads="1"/>
                    </pic:cNvPicPr>
                  </pic:nvPicPr>
                  <pic:blipFill>
                    <a:blip r:embed="rId359"/>
                    <a:srcRect/>
                    <a:stretch>
                      <a:fillRect/>
                    </a:stretch>
                  </pic:blipFill>
                  <pic:spPr bwMode="auto">
                    <a:xfrm>
                      <a:off x="0" y="0"/>
                      <a:ext cx="33020" cy="426085"/>
                    </a:xfrm>
                    <a:prstGeom prst="rect">
                      <a:avLst/>
                    </a:prstGeom>
                    <a:noFill/>
                  </pic:spPr>
                </pic:pic>
              </a:graphicData>
            </a:graphic>
          </wp:anchor>
        </w:drawing>
      </w:r>
      <w:r>
        <w:rPr>
          <w:noProof/>
          <w:sz w:val="20"/>
          <w:szCs w:val="20"/>
        </w:rPr>
        <w:drawing>
          <wp:anchor distT="0" distB="0" distL="114300" distR="114300" simplePos="0" relativeHeight="251505664" behindDoc="1" locked="0" layoutInCell="0" allowOverlap="1" wp14:anchorId="17778FF0" wp14:editId="60D9A23B">
            <wp:simplePos x="0" y="0"/>
            <wp:positionH relativeFrom="column">
              <wp:posOffset>2876550</wp:posOffset>
            </wp:positionH>
            <wp:positionV relativeFrom="paragraph">
              <wp:posOffset>-129540</wp:posOffset>
            </wp:positionV>
            <wp:extent cx="57785" cy="426085"/>
            <wp:effectExtent l="0" t="0" r="0" b="0"/>
            <wp:wrapNone/>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0"/>
                    <pic:cNvPicPr>
                      <a:picLocks noChangeAspect="1" noChangeArrowheads="1"/>
                    </pic:cNvPicPr>
                  </pic:nvPicPr>
                  <pic:blipFill>
                    <a:blip r:embed="rId360"/>
                    <a:srcRect/>
                    <a:stretch>
                      <a:fillRect/>
                    </a:stretch>
                  </pic:blipFill>
                  <pic:spPr bwMode="auto">
                    <a:xfrm>
                      <a:off x="0" y="0"/>
                      <a:ext cx="57785" cy="426085"/>
                    </a:xfrm>
                    <a:prstGeom prst="rect">
                      <a:avLst/>
                    </a:prstGeom>
                    <a:noFill/>
                  </pic:spPr>
                </pic:pic>
              </a:graphicData>
            </a:graphic>
          </wp:anchor>
        </w:drawing>
      </w:r>
      <w:r>
        <w:rPr>
          <w:noProof/>
          <w:sz w:val="20"/>
          <w:szCs w:val="20"/>
        </w:rPr>
        <w:drawing>
          <wp:anchor distT="0" distB="0" distL="114300" distR="114300" simplePos="0" relativeHeight="251506688" behindDoc="1" locked="0" layoutInCell="0" allowOverlap="1" wp14:anchorId="1831AC8B" wp14:editId="44B514AE">
            <wp:simplePos x="0" y="0"/>
            <wp:positionH relativeFrom="column">
              <wp:posOffset>3016250</wp:posOffset>
            </wp:positionH>
            <wp:positionV relativeFrom="paragraph">
              <wp:posOffset>-129540</wp:posOffset>
            </wp:positionV>
            <wp:extent cx="43180" cy="426085"/>
            <wp:effectExtent l="0" t="0" r="0" b="0"/>
            <wp:wrapNone/>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1"/>
                    <pic:cNvPicPr>
                      <a:picLocks noChangeAspect="1" noChangeArrowheads="1"/>
                    </pic:cNvPicPr>
                  </pic:nvPicPr>
                  <pic:blipFill>
                    <a:blip r:embed="rId361"/>
                    <a:srcRect/>
                    <a:stretch>
                      <a:fillRect/>
                    </a:stretch>
                  </pic:blipFill>
                  <pic:spPr bwMode="auto">
                    <a:xfrm>
                      <a:off x="0" y="0"/>
                      <a:ext cx="43180" cy="426085"/>
                    </a:xfrm>
                    <a:prstGeom prst="rect">
                      <a:avLst/>
                    </a:prstGeom>
                    <a:noFill/>
                  </pic:spPr>
                </pic:pic>
              </a:graphicData>
            </a:graphic>
          </wp:anchor>
        </w:drawing>
      </w:r>
      <w:r>
        <w:rPr>
          <w:noProof/>
          <w:sz w:val="20"/>
          <w:szCs w:val="20"/>
        </w:rPr>
        <w:drawing>
          <wp:anchor distT="0" distB="0" distL="114300" distR="114300" simplePos="0" relativeHeight="251507712" behindDoc="1" locked="0" layoutInCell="0" allowOverlap="1" wp14:anchorId="71E73C49" wp14:editId="4F00BDFF">
            <wp:simplePos x="0" y="0"/>
            <wp:positionH relativeFrom="column">
              <wp:posOffset>3156585</wp:posOffset>
            </wp:positionH>
            <wp:positionV relativeFrom="paragraph">
              <wp:posOffset>-129540</wp:posOffset>
            </wp:positionV>
            <wp:extent cx="73025" cy="426085"/>
            <wp:effectExtent l="0" t="0" r="0" b="0"/>
            <wp:wrapNone/>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2"/>
                    <pic:cNvPicPr>
                      <a:picLocks noChangeAspect="1" noChangeArrowheads="1"/>
                    </pic:cNvPicPr>
                  </pic:nvPicPr>
                  <pic:blipFill>
                    <a:blip r:embed="rId362"/>
                    <a:srcRect/>
                    <a:stretch>
                      <a:fillRect/>
                    </a:stretch>
                  </pic:blipFill>
                  <pic:spPr bwMode="auto">
                    <a:xfrm>
                      <a:off x="0" y="0"/>
                      <a:ext cx="73025" cy="426085"/>
                    </a:xfrm>
                    <a:prstGeom prst="rect">
                      <a:avLst/>
                    </a:prstGeom>
                    <a:noFill/>
                  </pic:spPr>
                </pic:pic>
              </a:graphicData>
            </a:graphic>
          </wp:anchor>
        </w:drawing>
      </w:r>
      <w:r>
        <w:rPr>
          <w:noProof/>
          <w:sz w:val="20"/>
          <w:szCs w:val="20"/>
        </w:rPr>
        <w:drawing>
          <wp:anchor distT="0" distB="0" distL="114300" distR="114300" simplePos="0" relativeHeight="251508736" behindDoc="1" locked="0" layoutInCell="0" allowOverlap="1" wp14:anchorId="6A85B4AE" wp14:editId="26715745">
            <wp:simplePos x="0" y="0"/>
            <wp:positionH relativeFrom="column">
              <wp:posOffset>3296285</wp:posOffset>
            </wp:positionH>
            <wp:positionV relativeFrom="paragraph">
              <wp:posOffset>-129540</wp:posOffset>
            </wp:positionV>
            <wp:extent cx="58420" cy="426085"/>
            <wp:effectExtent l="0" t="0" r="0" b="0"/>
            <wp:wrapNone/>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3"/>
                    <pic:cNvPicPr>
                      <a:picLocks noChangeAspect="1" noChangeArrowheads="1"/>
                    </pic:cNvPicPr>
                  </pic:nvPicPr>
                  <pic:blipFill>
                    <a:blip r:embed="rId363"/>
                    <a:srcRect/>
                    <a:stretch>
                      <a:fillRect/>
                    </a:stretch>
                  </pic:blipFill>
                  <pic:spPr bwMode="auto">
                    <a:xfrm>
                      <a:off x="0" y="0"/>
                      <a:ext cx="58420" cy="426085"/>
                    </a:xfrm>
                    <a:prstGeom prst="rect">
                      <a:avLst/>
                    </a:prstGeom>
                    <a:noFill/>
                  </pic:spPr>
                </pic:pic>
              </a:graphicData>
            </a:graphic>
          </wp:anchor>
        </w:drawing>
      </w:r>
      <w:r>
        <w:rPr>
          <w:noProof/>
          <w:sz w:val="20"/>
          <w:szCs w:val="20"/>
        </w:rPr>
        <w:drawing>
          <wp:anchor distT="0" distB="0" distL="114300" distR="114300" simplePos="0" relativeHeight="251509760" behindDoc="1" locked="0" layoutInCell="0" allowOverlap="1" wp14:anchorId="652DC6A9" wp14:editId="282B1E02">
            <wp:simplePos x="0" y="0"/>
            <wp:positionH relativeFrom="column">
              <wp:posOffset>3436620</wp:posOffset>
            </wp:positionH>
            <wp:positionV relativeFrom="paragraph">
              <wp:posOffset>-129540</wp:posOffset>
            </wp:positionV>
            <wp:extent cx="38100" cy="426085"/>
            <wp:effectExtent l="0" t="0" r="0" b="0"/>
            <wp:wrapNone/>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4"/>
                    <pic:cNvPicPr>
                      <a:picLocks noChangeAspect="1" noChangeArrowheads="1"/>
                    </pic:cNvPicPr>
                  </pic:nvPicPr>
                  <pic:blipFill>
                    <a:blip r:embed="rId364"/>
                    <a:srcRect/>
                    <a:stretch>
                      <a:fillRect/>
                    </a:stretch>
                  </pic:blipFill>
                  <pic:spPr bwMode="auto">
                    <a:xfrm>
                      <a:off x="0" y="0"/>
                      <a:ext cx="38100" cy="426085"/>
                    </a:xfrm>
                    <a:prstGeom prst="rect">
                      <a:avLst/>
                    </a:prstGeom>
                    <a:noFill/>
                  </pic:spPr>
                </pic:pic>
              </a:graphicData>
            </a:graphic>
          </wp:anchor>
        </w:drawing>
      </w:r>
      <w:r>
        <w:rPr>
          <w:noProof/>
          <w:sz w:val="20"/>
          <w:szCs w:val="20"/>
        </w:rPr>
        <w:drawing>
          <wp:anchor distT="0" distB="0" distL="114300" distR="114300" simplePos="0" relativeHeight="251510784" behindDoc="1" locked="0" layoutInCell="0" allowOverlap="1" wp14:anchorId="192AF9B0" wp14:editId="20B988F1">
            <wp:simplePos x="0" y="0"/>
            <wp:positionH relativeFrom="column">
              <wp:posOffset>3576320</wp:posOffset>
            </wp:positionH>
            <wp:positionV relativeFrom="paragraph">
              <wp:posOffset>-129540</wp:posOffset>
            </wp:positionV>
            <wp:extent cx="53340" cy="426085"/>
            <wp:effectExtent l="0" t="0" r="0" b="0"/>
            <wp:wrapNone/>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5"/>
                    <pic:cNvPicPr>
                      <a:picLocks noChangeAspect="1" noChangeArrowheads="1"/>
                    </pic:cNvPicPr>
                  </pic:nvPicPr>
                  <pic:blipFill>
                    <a:blip r:embed="rId365"/>
                    <a:srcRect/>
                    <a:stretch>
                      <a:fillRect/>
                    </a:stretch>
                  </pic:blipFill>
                  <pic:spPr bwMode="auto">
                    <a:xfrm>
                      <a:off x="0" y="0"/>
                      <a:ext cx="53340" cy="426085"/>
                    </a:xfrm>
                    <a:prstGeom prst="rect">
                      <a:avLst/>
                    </a:prstGeom>
                    <a:noFill/>
                  </pic:spPr>
                </pic:pic>
              </a:graphicData>
            </a:graphic>
          </wp:anchor>
        </w:drawing>
      </w:r>
      <w:r>
        <w:rPr>
          <w:noProof/>
          <w:sz w:val="20"/>
          <w:szCs w:val="20"/>
        </w:rPr>
        <w:drawing>
          <wp:anchor distT="0" distB="0" distL="114300" distR="114300" simplePos="0" relativeHeight="251511808" behindDoc="1" locked="0" layoutInCell="0" allowOverlap="1" wp14:anchorId="08C73B47" wp14:editId="5E39CF55">
            <wp:simplePos x="0" y="0"/>
            <wp:positionH relativeFrom="column">
              <wp:posOffset>3716020</wp:posOffset>
            </wp:positionH>
            <wp:positionV relativeFrom="paragraph">
              <wp:posOffset>-129540</wp:posOffset>
            </wp:positionV>
            <wp:extent cx="33020" cy="426085"/>
            <wp:effectExtent l="0" t="0" r="0" b="0"/>
            <wp:wrapNone/>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6"/>
                    <pic:cNvPicPr>
                      <a:picLocks noChangeAspect="1" noChangeArrowheads="1"/>
                    </pic:cNvPicPr>
                  </pic:nvPicPr>
                  <pic:blipFill>
                    <a:blip r:embed="rId366"/>
                    <a:srcRect/>
                    <a:stretch>
                      <a:fillRect/>
                    </a:stretch>
                  </pic:blipFill>
                  <pic:spPr bwMode="auto">
                    <a:xfrm>
                      <a:off x="0" y="0"/>
                      <a:ext cx="33020" cy="426085"/>
                    </a:xfrm>
                    <a:prstGeom prst="rect">
                      <a:avLst/>
                    </a:prstGeom>
                    <a:noFill/>
                  </pic:spPr>
                </pic:pic>
              </a:graphicData>
            </a:graphic>
          </wp:anchor>
        </w:drawing>
      </w:r>
      <w:r>
        <w:rPr>
          <w:noProof/>
          <w:sz w:val="20"/>
          <w:szCs w:val="20"/>
        </w:rPr>
        <w:drawing>
          <wp:anchor distT="0" distB="0" distL="114300" distR="114300" simplePos="0" relativeHeight="251512832" behindDoc="1" locked="0" layoutInCell="0" allowOverlap="1" wp14:anchorId="6AD3E716" wp14:editId="5E5536D1">
            <wp:simplePos x="0" y="0"/>
            <wp:positionH relativeFrom="column">
              <wp:posOffset>3856355</wp:posOffset>
            </wp:positionH>
            <wp:positionV relativeFrom="paragraph">
              <wp:posOffset>-129540</wp:posOffset>
            </wp:positionV>
            <wp:extent cx="27940" cy="426085"/>
            <wp:effectExtent l="0" t="0" r="0" b="0"/>
            <wp:wrapNone/>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7"/>
                    <pic:cNvPicPr>
                      <a:picLocks noChangeAspect="1" noChangeArrowheads="1"/>
                    </pic:cNvPicPr>
                  </pic:nvPicPr>
                  <pic:blipFill>
                    <a:blip r:embed="rId358"/>
                    <a:srcRect/>
                    <a:stretch>
                      <a:fillRect/>
                    </a:stretch>
                  </pic:blipFill>
                  <pic:spPr bwMode="auto">
                    <a:xfrm>
                      <a:off x="0" y="0"/>
                      <a:ext cx="27940" cy="426085"/>
                    </a:xfrm>
                    <a:prstGeom prst="rect">
                      <a:avLst/>
                    </a:prstGeom>
                    <a:noFill/>
                  </pic:spPr>
                </pic:pic>
              </a:graphicData>
            </a:graphic>
          </wp:anchor>
        </w:drawing>
      </w:r>
      <w:r>
        <w:rPr>
          <w:noProof/>
          <w:sz w:val="20"/>
          <w:szCs w:val="20"/>
        </w:rPr>
        <w:drawing>
          <wp:anchor distT="0" distB="0" distL="114300" distR="114300" simplePos="0" relativeHeight="251513856" behindDoc="1" locked="0" layoutInCell="0" allowOverlap="1" wp14:anchorId="0624EBA3" wp14:editId="51707B6B">
            <wp:simplePos x="0" y="0"/>
            <wp:positionH relativeFrom="column">
              <wp:posOffset>3996055</wp:posOffset>
            </wp:positionH>
            <wp:positionV relativeFrom="paragraph">
              <wp:posOffset>-129540</wp:posOffset>
            </wp:positionV>
            <wp:extent cx="43180" cy="426085"/>
            <wp:effectExtent l="0" t="0" r="0" b="0"/>
            <wp:wrapNone/>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8"/>
                    <pic:cNvPicPr>
                      <a:picLocks noChangeAspect="1" noChangeArrowheads="1"/>
                    </pic:cNvPicPr>
                  </pic:nvPicPr>
                  <pic:blipFill>
                    <a:blip r:embed="rId367"/>
                    <a:srcRect/>
                    <a:stretch>
                      <a:fillRect/>
                    </a:stretch>
                  </pic:blipFill>
                  <pic:spPr bwMode="auto">
                    <a:xfrm>
                      <a:off x="0" y="0"/>
                      <a:ext cx="43180" cy="426085"/>
                    </a:xfrm>
                    <a:prstGeom prst="rect">
                      <a:avLst/>
                    </a:prstGeom>
                    <a:noFill/>
                  </pic:spPr>
                </pic:pic>
              </a:graphicData>
            </a:graphic>
          </wp:anchor>
        </w:drawing>
      </w:r>
      <w:r>
        <w:rPr>
          <w:noProof/>
          <w:sz w:val="20"/>
          <w:szCs w:val="20"/>
        </w:rPr>
        <w:drawing>
          <wp:anchor distT="0" distB="0" distL="114300" distR="114300" simplePos="0" relativeHeight="251514880" behindDoc="1" locked="0" layoutInCell="0" allowOverlap="1" wp14:anchorId="633BA258" wp14:editId="01CFE815">
            <wp:simplePos x="0" y="0"/>
            <wp:positionH relativeFrom="column">
              <wp:posOffset>4136390</wp:posOffset>
            </wp:positionH>
            <wp:positionV relativeFrom="paragraph">
              <wp:posOffset>-129540</wp:posOffset>
            </wp:positionV>
            <wp:extent cx="38100" cy="426085"/>
            <wp:effectExtent l="0" t="0" r="0" b="0"/>
            <wp:wrapNone/>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9"/>
                    <pic:cNvPicPr>
                      <a:picLocks noChangeAspect="1" noChangeArrowheads="1"/>
                    </pic:cNvPicPr>
                  </pic:nvPicPr>
                  <pic:blipFill>
                    <a:blip r:embed="rId368"/>
                    <a:srcRect/>
                    <a:stretch>
                      <a:fillRect/>
                    </a:stretch>
                  </pic:blipFill>
                  <pic:spPr bwMode="auto">
                    <a:xfrm>
                      <a:off x="0" y="0"/>
                      <a:ext cx="38100" cy="426085"/>
                    </a:xfrm>
                    <a:prstGeom prst="rect">
                      <a:avLst/>
                    </a:prstGeom>
                    <a:noFill/>
                  </pic:spPr>
                </pic:pic>
              </a:graphicData>
            </a:graphic>
          </wp:anchor>
        </w:drawing>
      </w:r>
      <w:r>
        <w:rPr>
          <w:noProof/>
          <w:sz w:val="20"/>
          <w:szCs w:val="20"/>
        </w:rPr>
        <w:drawing>
          <wp:anchor distT="0" distB="0" distL="114300" distR="114300" simplePos="0" relativeHeight="251515904" behindDoc="1" locked="0" layoutInCell="0" allowOverlap="1" wp14:anchorId="20072680" wp14:editId="4D5CD12C">
            <wp:simplePos x="0" y="0"/>
            <wp:positionH relativeFrom="column">
              <wp:posOffset>4276090</wp:posOffset>
            </wp:positionH>
            <wp:positionV relativeFrom="paragraph">
              <wp:posOffset>-129540</wp:posOffset>
            </wp:positionV>
            <wp:extent cx="38100" cy="426085"/>
            <wp:effectExtent l="0" t="0" r="0" b="0"/>
            <wp:wrapNone/>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0"/>
                    <pic:cNvPicPr>
                      <a:picLocks noChangeAspect="1" noChangeArrowheads="1"/>
                    </pic:cNvPicPr>
                  </pic:nvPicPr>
                  <pic:blipFill>
                    <a:blip r:embed="rId369"/>
                    <a:srcRect/>
                    <a:stretch>
                      <a:fillRect/>
                    </a:stretch>
                  </pic:blipFill>
                  <pic:spPr bwMode="auto">
                    <a:xfrm>
                      <a:off x="0" y="0"/>
                      <a:ext cx="38100" cy="426085"/>
                    </a:xfrm>
                    <a:prstGeom prst="rect">
                      <a:avLst/>
                    </a:prstGeom>
                    <a:noFill/>
                  </pic:spPr>
                </pic:pic>
              </a:graphicData>
            </a:graphic>
          </wp:anchor>
        </w:drawing>
      </w:r>
      <w:r>
        <w:rPr>
          <w:noProof/>
          <w:sz w:val="20"/>
          <w:szCs w:val="20"/>
        </w:rPr>
        <w:drawing>
          <wp:anchor distT="0" distB="0" distL="114300" distR="114300" simplePos="0" relativeHeight="251516928" behindDoc="1" locked="0" layoutInCell="0" allowOverlap="1" wp14:anchorId="7CD15933" wp14:editId="06580007">
            <wp:simplePos x="0" y="0"/>
            <wp:positionH relativeFrom="column">
              <wp:posOffset>4416425</wp:posOffset>
            </wp:positionH>
            <wp:positionV relativeFrom="paragraph">
              <wp:posOffset>-129540</wp:posOffset>
            </wp:positionV>
            <wp:extent cx="62865" cy="426085"/>
            <wp:effectExtent l="0" t="0" r="0" b="0"/>
            <wp:wrapNone/>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1"/>
                    <pic:cNvPicPr>
                      <a:picLocks noChangeAspect="1" noChangeArrowheads="1"/>
                    </pic:cNvPicPr>
                  </pic:nvPicPr>
                  <pic:blipFill>
                    <a:blip r:embed="rId370"/>
                    <a:srcRect/>
                    <a:stretch>
                      <a:fillRect/>
                    </a:stretch>
                  </pic:blipFill>
                  <pic:spPr bwMode="auto">
                    <a:xfrm>
                      <a:off x="0" y="0"/>
                      <a:ext cx="62865" cy="426085"/>
                    </a:xfrm>
                    <a:prstGeom prst="rect">
                      <a:avLst/>
                    </a:prstGeom>
                    <a:noFill/>
                  </pic:spPr>
                </pic:pic>
              </a:graphicData>
            </a:graphic>
          </wp:anchor>
        </w:drawing>
      </w:r>
      <w:r>
        <w:rPr>
          <w:noProof/>
          <w:sz w:val="20"/>
          <w:szCs w:val="20"/>
        </w:rPr>
        <w:drawing>
          <wp:anchor distT="0" distB="0" distL="114300" distR="114300" simplePos="0" relativeHeight="251517952" behindDoc="1" locked="0" layoutInCell="0" allowOverlap="1" wp14:anchorId="7905C1D0" wp14:editId="6CE94E62">
            <wp:simplePos x="0" y="0"/>
            <wp:positionH relativeFrom="column">
              <wp:posOffset>4556125</wp:posOffset>
            </wp:positionH>
            <wp:positionV relativeFrom="paragraph">
              <wp:posOffset>-129540</wp:posOffset>
            </wp:positionV>
            <wp:extent cx="43180" cy="426085"/>
            <wp:effectExtent l="0" t="0" r="0" b="0"/>
            <wp:wrapNone/>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2"/>
                    <pic:cNvPicPr>
                      <a:picLocks noChangeAspect="1" noChangeArrowheads="1"/>
                    </pic:cNvPicPr>
                  </pic:nvPicPr>
                  <pic:blipFill>
                    <a:blip r:embed="rId371"/>
                    <a:srcRect/>
                    <a:stretch>
                      <a:fillRect/>
                    </a:stretch>
                  </pic:blipFill>
                  <pic:spPr bwMode="auto">
                    <a:xfrm>
                      <a:off x="0" y="0"/>
                      <a:ext cx="43180" cy="426085"/>
                    </a:xfrm>
                    <a:prstGeom prst="rect">
                      <a:avLst/>
                    </a:prstGeom>
                    <a:noFill/>
                  </pic:spPr>
                </pic:pic>
              </a:graphicData>
            </a:graphic>
          </wp:anchor>
        </w:drawing>
      </w:r>
      <w:r>
        <w:rPr>
          <w:noProof/>
          <w:sz w:val="20"/>
          <w:szCs w:val="20"/>
        </w:rPr>
        <w:drawing>
          <wp:anchor distT="0" distB="0" distL="114300" distR="114300" simplePos="0" relativeHeight="251518976" behindDoc="1" locked="0" layoutInCell="0" allowOverlap="1" wp14:anchorId="4D70EF53" wp14:editId="009A2862">
            <wp:simplePos x="0" y="0"/>
            <wp:positionH relativeFrom="column">
              <wp:posOffset>4695825</wp:posOffset>
            </wp:positionH>
            <wp:positionV relativeFrom="paragraph">
              <wp:posOffset>-129540</wp:posOffset>
            </wp:positionV>
            <wp:extent cx="73025" cy="426085"/>
            <wp:effectExtent l="0" t="0" r="0" b="0"/>
            <wp:wrapNone/>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3"/>
                    <pic:cNvPicPr>
                      <a:picLocks noChangeAspect="1" noChangeArrowheads="1"/>
                    </pic:cNvPicPr>
                  </pic:nvPicPr>
                  <pic:blipFill>
                    <a:blip r:embed="rId372"/>
                    <a:srcRect/>
                    <a:stretch>
                      <a:fillRect/>
                    </a:stretch>
                  </pic:blipFill>
                  <pic:spPr bwMode="auto">
                    <a:xfrm>
                      <a:off x="0" y="0"/>
                      <a:ext cx="73025" cy="426085"/>
                    </a:xfrm>
                    <a:prstGeom prst="rect">
                      <a:avLst/>
                    </a:prstGeom>
                    <a:noFill/>
                  </pic:spPr>
                </pic:pic>
              </a:graphicData>
            </a:graphic>
          </wp:anchor>
        </w:drawing>
      </w:r>
      <w:r>
        <w:rPr>
          <w:noProof/>
          <w:sz w:val="20"/>
          <w:szCs w:val="20"/>
        </w:rPr>
        <w:drawing>
          <wp:anchor distT="0" distB="0" distL="114300" distR="114300" simplePos="0" relativeHeight="251520000" behindDoc="1" locked="0" layoutInCell="0" allowOverlap="1" wp14:anchorId="350BFA4A" wp14:editId="278DB5B0">
            <wp:simplePos x="0" y="0"/>
            <wp:positionH relativeFrom="column">
              <wp:posOffset>4836160</wp:posOffset>
            </wp:positionH>
            <wp:positionV relativeFrom="paragraph">
              <wp:posOffset>-129540</wp:posOffset>
            </wp:positionV>
            <wp:extent cx="62865" cy="426085"/>
            <wp:effectExtent l="0" t="0" r="0" b="0"/>
            <wp:wrapNone/>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4"/>
                    <pic:cNvPicPr>
                      <a:picLocks noChangeAspect="1" noChangeArrowheads="1"/>
                    </pic:cNvPicPr>
                  </pic:nvPicPr>
                  <pic:blipFill>
                    <a:blip r:embed="rId373"/>
                    <a:srcRect/>
                    <a:stretch>
                      <a:fillRect/>
                    </a:stretch>
                  </pic:blipFill>
                  <pic:spPr bwMode="auto">
                    <a:xfrm>
                      <a:off x="0" y="0"/>
                      <a:ext cx="62865" cy="426085"/>
                    </a:xfrm>
                    <a:prstGeom prst="rect">
                      <a:avLst/>
                    </a:prstGeom>
                    <a:noFill/>
                  </pic:spPr>
                </pic:pic>
              </a:graphicData>
            </a:graphic>
          </wp:anchor>
        </w:drawing>
      </w:r>
      <w:r>
        <w:rPr>
          <w:noProof/>
          <w:sz w:val="20"/>
          <w:szCs w:val="20"/>
        </w:rPr>
        <w:drawing>
          <wp:anchor distT="0" distB="0" distL="114300" distR="114300" simplePos="0" relativeHeight="251521024" behindDoc="1" locked="0" layoutInCell="0" allowOverlap="1" wp14:anchorId="027FE6E3" wp14:editId="7FC9484C">
            <wp:simplePos x="0" y="0"/>
            <wp:positionH relativeFrom="column">
              <wp:posOffset>4975860</wp:posOffset>
            </wp:positionH>
            <wp:positionV relativeFrom="paragraph">
              <wp:posOffset>-129540</wp:posOffset>
            </wp:positionV>
            <wp:extent cx="43180" cy="426085"/>
            <wp:effectExtent l="0" t="0" r="0" b="0"/>
            <wp:wrapNone/>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5"/>
                    <pic:cNvPicPr>
                      <a:picLocks noChangeAspect="1" noChangeArrowheads="1"/>
                    </pic:cNvPicPr>
                  </pic:nvPicPr>
                  <pic:blipFill>
                    <a:blip r:embed="rId374"/>
                    <a:srcRect/>
                    <a:stretch>
                      <a:fillRect/>
                    </a:stretch>
                  </pic:blipFill>
                  <pic:spPr bwMode="auto">
                    <a:xfrm>
                      <a:off x="0" y="0"/>
                      <a:ext cx="43180" cy="426085"/>
                    </a:xfrm>
                    <a:prstGeom prst="rect">
                      <a:avLst/>
                    </a:prstGeom>
                    <a:noFill/>
                  </pic:spPr>
                </pic:pic>
              </a:graphicData>
            </a:graphic>
          </wp:anchor>
        </w:drawing>
      </w:r>
      <w:r>
        <w:rPr>
          <w:noProof/>
          <w:sz w:val="20"/>
          <w:szCs w:val="20"/>
        </w:rPr>
        <w:drawing>
          <wp:anchor distT="0" distB="0" distL="114300" distR="114300" simplePos="0" relativeHeight="251522048" behindDoc="1" locked="0" layoutInCell="0" allowOverlap="1" wp14:anchorId="67E78C26" wp14:editId="38F882C5">
            <wp:simplePos x="0" y="0"/>
            <wp:positionH relativeFrom="column">
              <wp:posOffset>5116195</wp:posOffset>
            </wp:positionH>
            <wp:positionV relativeFrom="paragraph">
              <wp:posOffset>-129540</wp:posOffset>
            </wp:positionV>
            <wp:extent cx="48260" cy="426085"/>
            <wp:effectExtent l="0" t="0" r="0" b="0"/>
            <wp:wrapNone/>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6"/>
                    <pic:cNvPicPr>
                      <a:picLocks noChangeAspect="1" noChangeArrowheads="1"/>
                    </pic:cNvPicPr>
                  </pic:nvPicPr>
                  <pic:blipFill>
                    <a:blip r:embed="rId375"/>
                    <a:srcRect/>
                    <a:stretch>
                      <a:fillRect/>
                    </a:stretch>
                  </pic:blipFill>
                  <pic:spPr bwMode="auto">
                    <a:xfrm>
                      <a:off x="0" y="0"/>
                      <a:ext cx="48260" cy="426085"/>
                    </a:xfrm>
                    <a:prstGeom prst="rect">
                      <a:avLst/>
                    </a:prstGeom>
                    <a:noFill/>
                  </pic:spPr>
                </pic:pic>
              </a:graphicData>
            </a:graphic>
          </wp:anchor>
        </w:drawing>
      </w:r>
      <w:r>
        <w:rPr>
          <w:noProof/>
          <w:sz w:val="20"/>
          <w:szCs w:val="20"/>
        </w:rPr>
        <w:drawing>
          <wp:anchor distT="0" distB="0" distL="114300" distR="114300" simplePos="0" relativeHeight="251523072" behindDoc="1" locked="0" layoutInCell="0" allowOverlap="1" wp14:anchorId="30BD87CC" wp14:editId="720F7AD8">
            <wp:simplePos x="0" y="0"/>
            <wp:positionH relativeFrom="column">
              <wp:posOffset>5255895</wp:posOffset>
            </wp:positionH>
            <wp:positionV relativeFrom="paragraph">
              <wp:posOffset>-129540</wp:posOffset>
            </wp:positionV>
            <wp:extent cx="67945" cy="426085"/>
            <wp:effectExtent l="0" t="0" r="0" b="0"/>
            <wp:wrapNone/>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7"/>
                    <pic:cNvPicPr>
                      <a:picLocks noChangeAspect="1" noChangeArrowheads="1"/>
                    </pic:cNvPicPr>
                  </pic:nvPicPr>
                  <pic:blipFill>
                    <a:blip r:embed="rId376"/>
                    <a:srcRect/>
                    <a:stretch>
                      <a:fillRect/>
                    </a:stretch>
                  </pic:blipFill>
                  <pic:spPr bwMode="auto">
                    <a:xfrm>
                      <a:off x="0" y="0"/>
                      <a:ext cx="67945" cy="426085"/>
                    </a:xfrm>
                    <a:prstGeom prst="rect">
                      <a:avLst/>
                    </a:prstGeom>
                    <a:noFill/>
                  </pic:spPr>
                </pic:pic>
              </a:graphicData>
            </a:graphic>
          </wp:anchor>
        </w:drawing>
      </w:r>
      <w:r>
        <w:rPr>
          <w:noProof/>
          <w:sz w:val="20"/>
          <w:szCs w:val="20"/>
        </w:rPr>
        <w:drawing>
          <wp:anchor distT="0" distB="0" distL="114300" distR="114300" simplePos="0" relativeHeight="251524096" behindDoc="1" locked="0" layoutInCell="0" allowOverlap="1" wp14:anchorId="56E89339" wp14:editId="3364DB22">
            <wp:simplePos x="0" y="0"/>
            <wp:positionH relativeFrom="column">
              <wp:posOffset>5395595</wp:posOffset>
            </wp:positionH>
            <wp:positionV relativeFrom="paragraph">
              <wp:posOffset>-129540</wp:posOffset>
            </wp:positionV>
            <wp:extent cx="43180" cy="426085"/>
            <wp:effectExtent l="0" t="0" r="0" b="0"/>
            <wp:wrapNone/>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8"/>
                    <pic:cNvPicPr>
                      <a:picLocks noChangeAspect="1" noChangeArrowheads="1"/>
                    </pic:cNvPicPr>
                  </pic:nvPicPr>
                  <pic:blipFill>
                    <a:blip r:embed="rId377"/>
                    <a:srcRect/>
                    <a:stretch>
                      <a:fillRect/>
                    </a:stretch>
                  </pic:blipFill>
                  <pic:spPr bwMode="auto">
                    <a:xfrm>
                      <a:off x="0" y="0"/>
                      <a:ext cx="43180" cy="426085"/>
                    </a:xfrm>
                    <a:prstGeom prst="rect">
                      <a:avLst/>
                    </a:prstGeom>
                    <a:noFill/>
                  </pic:spPr>
                </pic:pic>
              </a:graphicData>
            </a:graphic>
          </wp:anchor>
        </w:drawing>
      </w:r>
      <w:r>
        <w:rPr>
          <w:noProof/>
          <w:sz w:val="20"/>
          <w:szCs w:val="20"/>
        </w:rPr>
        <w:drawing>
          <wp:anchor distT="0" distB="0" distL="114300" distR="114300" simplePos="0" relativeHeight="251525120" behindDoc="1" locked="0" layoutInCell="0" allowOverlap="1" wp14:anchorId="3F3770A2" wp14:editId="4CE8C30E">
            <wp:simplePos x="0" y="0"/>
            <wp:positionH relativeFrom="column">
              <wp:posOffset>5535930</wp:posOffset>
            </wp:positionH>
            <wp:positionV relativeFrom="paragraph">
              <wp:posOffset>-129540</wp:posOffset>
            </wp:positionV>
            <wp:extent cx="57785" cy="426085"/>
            <wp:effectExtent l="0" t="0" r="0" b="0"/>
            <wp:wrapNone/>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9"/>
                    <pic:cNvPicPr>
                      <a:picLocks noChangeAspect="1" noChangeArrowheads="1"/>
                    </pic:cNvPicPr>
                  </pic:nvPicPr>
                  <pic:blipFill>
                    <a:blip r:embed="rId378"/>
                    <a:srcRect/>
                    <a:stretch>
                      <a:fillRect/>
                    </a:stretch>
                  </pic:blipFill>
                  <pic:spPr bwMode="auto">
                    <a:xfrm>
                      <a:off x="0" y="0"/>
                      <a:ext cx="57785" cy="426085"/>
                    </a:xfrm>
                    <a:prstGeom prst="rect">
                      <a:avLst/>
                    </a:prstGeom>
                    <a:noFill/>
                  </pic:spPr>
                </pic:pic>
              </a:graphicData>
            </a:graphic>
          </wp:anchor>
        </w:drawing>
      </w:r>
      <w:r>
        <w:rPr>
          <w:noProof/>
          <w:sz w:val="20"/>
          <w:szCs w:val="20"/>
        </w:rPr>
        <w:drawing>
          <wp:anchor distT="0" distB="0" distL="114300" distR="114300" simplePos="0" relativeHeight="251526144" behindDoc="1" locked="0" layoutInCell="0" allowOverlap="1" wp14:anchorId="188FBF83" wp14:editId="5DB2CCBF">
            <wp:simplePos x="0" y="0"/>
            <wp:positionH relativeFrom="column">
              <wp:posOffset>5675630</wp:posOffset>
            </wp:positionH>
            <wp:positionV relativeFrom="paragraph">
              <wp:posOffset>-129540</wp:posOffset>
            </wp:positionV>
            <wp:extent cx="27940" cy="426085"/>
            <wp:effectExtent l="0" t="0" r="0" b="0"/>
            <wp:wrapNone/>
            <wp:docPr id="580"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0"/>
                    <pic:cNvPicPr>
                      <a:picLocks noChangeAspect="1" noChangeArrowheads="1"/>
                    </pic:cNvPicPr>
                  </pic:nvPicPr>
                  <pic:blipFill>
                    <a:blip r:embed="rId358"/>
                    <a:srcRect/>
                    <a:stretch>
                      <a:fillRect/>
                    </a:stretch>
                  </pic:blipFill>
                  <pic:spPr bwMode="auto">
                    <a:xfrm>
                      <a:off x="0" y="0"/>
                      <a:ext cx="27940" cy="426085"/>
                    </a:xfrm>
                    <a:prstGeom prst="rect">
                      <a:avLst/>
                    </a:prstGeom>
                    <a:noFill/>
                  </pic:spPr>
                </pic:pic>
              </a:graphicData>
            </a:graphic>
          </wp:anchor>
        </w:drawing>
      </w:r>
      <w:r>
        <w:rPr>
          <w:noProof/>
          <w:sz w:val="20"/>
          <w:szCs w:val="20"/>
        </w:rPr>
        <w:drawing>
          <wp:anchor distT="0" distB="0" distL="114300" distR="114300" simplePos="0" relativeHeight="251527168" behindDoc="1" locked="0" layoutInCell="0" allowOverlap="1" wp14:anchorId="2F659228" wp14:editId="66A4C90B">
            <wp:simplePos x="0" y="0"/>
            <wp:positionH relativeFrom="column">
              <wp:posOffset>5815965</wp:posOffset>
            </wp:positionH>
            <wp:positionV relativeFrom="paragraph">
              <wp:posOffset>-129540</wp:posOffset>
            </wp:positionV>
            <wp:extent cx="62865" cy="426085"/>
            <wp:effectExtent l="0" t="0" r="0" b="0"/>
            <wp:wrapNone/>
            <wp:docPr id="581"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1"/>
                    <pic:cNvPicPr>
                      <a:picLocks noChangeAspect="1" noChangeArrowheads="1"/>
                    </pic:cNvPicPr>
                  </pic:nvPicPr>
                  <pic:blipFill>
                    <a:blip r:embed="rId379"/>
                    <a:srcRect/>
                    <a:stretch>
                      <a:fillRect/>
                    </a:stretch>
                  </pic:blipFill>
                  <pic:spPr bwMode="auto">
                    <a:xfrm>
                      <a:off x="0" y="0"/>
                      <a:ext cx="62865" cy="426085"/>
                    </a:xfrm>
                    <a:prstGeom prst="rect">
                      <a:avLst/>
                    </a:prstGeom>
                    <a:noFill/>
                  </pic:spPr>
                </pic:pic>
              </a:graphicData>
            </a:graphic>
          </wp:anchor>
        </w:drawing>
      </w:r>
      <w:r>
        <w:rPr>
          <w:noProof/>
          <w:sz w:val="20"/>
          <w:szCs w:val="20"/>
        </w:rPr>
        <w:drawing>
          <wp:anchor distT="0" distB="0" distL="114300" distR="114300" simplePos="0" relativeHeight="251528192" behindDoc="1" locked="0" layoutInCell="0" allowOverlap="1" wp14:anchorId="5AC193E5" wp14:editId="4F539D6B">
            <wp:simplePos x="0" y="0"/>
            <wp:positionH relativeFrom="column">
              <wp:posOffset>5955665</wp:posOffset>
            </wp:positionH>
            <wp:positionV relativeFrom="paragraph">
              <wp:posOffset>-129540</wp:posOffset>
            </wp:positionV>
            <wp:extent cx="43180" cy="426085"/>
            <wp:effectExtent l="0" t="0" r="0" b="0"/>
            <wp:wrapNone/>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2"/>
                    <pic:cNvPicPr>
                      <a:picLocks noChangeAspect="1" noChangeArrowheads="1"/>
                    </pic:cNvPicPr>
                  </pic:nvPicPr>
                  <pic:blipFill>
                    <a:blip r:embed="rId380"/>
                    <a:srcRect/>
                    <a:stretch>
                      <a:fillRect/>
                    </a:stretch>
                  </pic:blipFill>
                  <pic:spPr bwMode="auto">
                    <a:xfrm>
                      <a:off x="0" y="0"/>
                      <a:ext cx="43180" cy="426085"/>
                    </a:xfrm>
                    <a:prstGeom prst="rect">
                      <a:avLst/>
                    </a:prstGeom>
                    <a:noFill/>
                  </pic:spPr>
                </pic:pic>
              </a:graphicData>
            </a:graphic>
          </wp:anchor>
        </w:drawing>
      </w:r>
      <w:r>
        <w:rPr>
          <w:noProof/>
          <w:sz w:val="20"/>
          <w:szCs w:val="20"/>
        </w:rPr>
        <w:drawing>
          <wp:anchor distT="0" distB="0" distL="114300" distR="114300" simplePos="0" relativeHeight="251529216" behindDoc="1" locked="0" layoutInCell="0" allowOverlap="1" wp14:anchorId="55CAFAEB" wp14:editId="6708FC89">
            <wp:simplePos x="0" y="0"/>
            <wp:positionH relativeFrom="column">
              <wp:posOffset>6096000</wp:posOffset>
            </wp:positionH>
            <wp:positionV relativeFrom="paragraph">
              <wp:posOffset>-129540</wp:posOffset>
            </wp:positionV>
            <wp:extent cx="67945" cy="426085"/>
            <wp:effectExtent l="0" t="0" r="0" b="0"/>
            <wp:wrapNone/>
            <wp:docPr id="583" name="Pictur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3"/>
                    <pic:cNvPicPr>
                      <a:picLocks noChangeAspect="1" noChangeArrowheads="1"/>
                    </pic:cNvPicPr>
                  </pic:nvPicPr>
                  <pic:blipFill>
                    <a:blip r:embed="rId381"/>
                    <a:srcRect/>
                    <a:stretch>
                      <a:fillRect/>
                    </a:stretch>
                  </pic:blipFill>
                  <pic:spPr bwMode="auto">
                    <a:xfrm>
                      <a:off x="0" y="0"/>
                      <a:ext cx="67945" cy="426085"/>
                    </a:xfrm>
                    <a:prstGeom prst="rect">
                      <a:avLst/>
                    </a:prstGeom>
                    <a:noFill/>
                  </pic:spPr>
                </pic:pic>
              </a:graphicData>
            </a:graphic>
          </wp:anchor>
        </w:drawing>
      </w:r>
      <w:r>
        <w:rPr>
          <w:noProof/>
          <w:sz w:val="20"/>
          <w:szCs w:val="20"/>
        </w:rPr>
        <w:drawing>
          <wp:anchor distT="0" distB="0" distL="114300" distR="114300" simplePos="0" relativeHeight="251530240" behindDoc="1" locked="0" layoutInCell="0" allowOverlap="1" wp14:anchorId="5ECCF493" wp14:editId="77CF9F50">
            <wp:simplePos x="0" y="0"/>
            <wp:positionH relativeFrom="column">
              <wp:posOffset>6235700</wp:posOffset>
            </wp:positionH>
            <wp:positionV relativeFrom="paragraph">
              <wp:posOffset>-129540</wp:posOffset>
            </wp:positionV>
            <wp:extent cx="43180" cy="426085"/>
            <wp:effectExtent l="0" t="0" r="0" b="0"/>
            <wp:wrapNone/>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4"/>
                    <pic:cNvPicPr>
                      <a:picLocks noChangeAspect="1" noChangeArrowheads="1"/>
                    </pic:cNvPicPr>
                  </pic:nvPicPr>
                  <pic:blipFill>
                    <a:blip r:embed="rId382"/>
                    <a:srcRect/>
                    <a:stretch>
                      <a:fillRect/>
                    </a:stretch>
                  </pic:blipFill>
                  <pic:spPr bwMode="auto">
                    <a:xfrm>
                      <a:off x="0" y="0"/>
                      <a:ext cx="43180" cy="426085"/>
                    </a:xfrm>
                    <a:prstGeom prst="rect">
                      <a:avLst/>
                    </a:prstGeom>
                    <a:noFill/>
                  </pic:spPr>
                </pic:pic>
              </a:graphicData>
            </a:graphic>
          </wp:anchor>
        </w:drawing>
      </w:r>
      <w:r>
        <w:rPr>
          <w:noProof/>
          <w:sz w:val="20"/>
          <w:szCs w:val="20"/>
        </w:rPr>
        <w:drawing>
          <wp:anchor distT="0" distB="0" distL="114300" distR="114300" simplePos="0" relativeHeight="251531264" behindDoc="1" locked="0" layoutInCell="0" allowOverlap="1" wp14:anchorId="731FC030" wp14:editId="241CE2A8">
            <wp:simplePos x="0" y="0"/>
            <wp:positionH relativeFrom="column">
              <wp:posOffset>6375400</wp:posOffset>
            </wp:positionH>
            <wp:positionV relativeFrom="paragraph">
              <wp:posOffset>-129540</wp:posOffset>
            </wp:positionV>
            <wp:extent cx="48260" cy="426085"/>
            <wp:effectExtent l="0" t="0" r="0" b="0"/>
            <wp:wrapNone/>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5"/>
                    <pic:cNvPicPr>
                      <a:picLocks noChangeAspect="1" noChangeArrowheads="1"/>
                    </pic:cNvPicPr>
                  </pic:nvPicPr>
                  <pic:blipFill>
                    <a:blip r:embed="rId383"/>
                    <a:srcRect/>
                    <a:stretch>
                      <a:fillRect/>
                    </a:stretch>
                  </pic:blipFill>
                  <pic:spPr bwMode="auto">
                    <a:xfrm>
                      <a:off x="0" y="0"/>
                      <a:ext cx="48260" cy="426085"/>
                    </a:xfrm>
                    <a:prstGeom prst="rect">
                      <a:avLst/>
                    </a:prstGeom>
                    <a:noFill/>
                  </pic:spPr>
                </pic:pic>
              </a:graphicData>
            </a:graphic>
          </wp:anchor>
        </w:drawing>
      </w:r>
      <w:r>
        <w:rPr>
          <w:noProof/>
          <w:sz w:val="20"/>
          <w:szCs w:val="20"/>
        </w:rPr>
        <w:drawing>
          <wp:anchor distT="0" distB="0" distL="114300" distR="114300" simplePos="0" relativeHeight="251532288" behindDoc="1" locked="0" layoutInCell="0" allowOverlap="1" wp14:anchorId="03300C32" wp14:editId="65508060">
            <wp:simplePos x="0" y="0"/>
            <wp:positionH relativeFrom="column">
              <wp:posOffset>6515735</wp:posOffset>
            </wp:positionH>
            <wp:positionV relativeFrom="paragraph">
              <wp:posOffset>-129540</wp:posOffset>
            </wp:positionV>
            <wp:extent cx="43180" cy="426085"/>
            <wp:effectExtent l="0" t="0" r="0" b="0"/>
            <wp:wrapNone/>
            <wp:docPr id="586"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6"/>
                    <pic:cNvPicPr>
                      <a:picLocks noChangeAspect="1" noChangeArrowheads="1"/>
                    </pic:cNvPicPr>
                  </pic:nvPicPr>
                  <pic:blipFill>
                    <a:blip r:embed="rId384"/>
                    <a:srcRect/>
                    <a:stretch>
                      <a:fillRect/>
                    </a:stretch>
                  </pic:blipFill>
                  <pic:spPr bwMode="auto">
                    <a:xfrm>
                      <a:off x="0" y="0"/>
                      <a:ext cx="43180" cy="426085"/>
                    </a:xfrm>
                    <a:prstGeom prst="rect">
                      <a:avLst/>
                    </a:prstGeom>
                    <a:noFill/>
                  </pic:spPr>
                </pic:pic>
              </a:graphicData>
            </a:graphic>
          </wp:anchor>
        </w:drawing>
      </w:r>
      <w:r>
        <w:rPr>
          <w:noProof/>
          <w:sz w:val="20"/>
          <w:szCs w:val="20"/>
        </w:rPr>
        <w:drawing>
          <wp:anchor distT="0" distB="0" distL="114300" distR="114300" simplePos="0" relativeHeight="251533312" behindDoc="1" locked="0" layoutInCell="0" allowOverlap="1" wp14:anchorId="5C59D524" wp14:editId="7D52B6FE">
            <wp:simplePos x="0" y="0"/>
            <wp:positionH relativeFrom="column">
              <wp:posOffset>6655435</wp:posOffset>
            </wp:positionH>
            <wp:positionV relativeFrom="paragraph">
              <wp:posOffset>-129540</wp:posOffset>
            </wp:positionV>
            <wp:extent cx="33020" cy="426085"/>
            <wp:effectExtent l="0" t="0" r="0" b="0"/>
            <wp:wrapNone/>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7"/>
                    <pic:cNvPicPr>
                      <a:picLocks noChangeAspect="1" noChangeArrowheads="1"/>
                    </pic:cNvPicPr>
                  </pic:nvPicPr>
                  <pic:blipFill>
                    <a:blip r:embed="rId385"/>
                    <a:srcRect/>
                    <a:stretch>
                      <a:fillRect/>
                    </a:stretch>
                  </pic:blipFill>
                  <pic:spPr bwMode="auto">
                    <a:xfrm>
                      <a:off x="0" y="0"/>
                      <a:ext cx="33020" cy="426085"/>
                    </a:xfrm>
                    <a:prstGeom prst="rect">
                      <a:avLst/>
                    </a:prstGeom>
                    <a:noFill/>
                  </pic:spPr>
                </pic:pic>
              </a:graphicData>
            </a:graphic>
          </wp:anchor>
        </w:drawing>
      </w:r>
      <w:r>
        <w:rPr>
          <w:noProof/>
          <w:sz w:val="20"/>
          <w:szCs w:val="20"/>
        </w:rPr>
        <w:drawing>
          <wp:anchor distT="0" distB="0" distL="114300" distR="114300" simplePos="0" relativeHeight="251534336" behindDoc="1" locked="0" layoutInCell="0" allowOverlap="1" wp14:anchorId="69432435" wp14:editId="4FD101DC">
            <wp:simplePos x="0" y="0"/>
            <wp:positionH relativeFrom="column">
              <wp:posOffset>6795770</wp:posOffset>
            </wp:positionH>
            <wp:positionV relativeFrom="paragraph">
              <wp:posOffset>-129540</wp:posOffset>
            </wp:positionV>
            <wp:extent cx="53340" cy="426085"/>
            <wp:effectExtent l="0" t="0" r="0" b="0"/>
            <wp:wrapNone/>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8"/>
                    <pic:cNvPicPr>
                      <a:picLocks noChangeAspect="1" noChangeArrowheads="1"/>
                    </pic:cNvPicPr>
                  </pic:nvPicPr>
                  <pic:blipFill>
                    <a:blip r:embed="rId386"/>
                    <a:srcRect/>
                    <a:stretch>
                      <a:fillRect/>
                    </a:stretch>
                  </pic:blipFill>
                  <pic:spPr bwMode="auto">
                    <a:xfrm>
                      <a:off x="0" y="0"/>
                      <a:ext cx="53340" cy="426085"/>
                    </a:xfrm>
                    <a:prstGeom prst="rect">
                      <a:avLst/>
                    </a:prstGeom>
                    <a:noFill/>
                  </pic:spPr>
                </pic:pic>
              </a:graphicData>
            </a:graphic>
          </wp:anchor>
        </w:drawing>
      </w:r>
      <w:r>
        <w:rPr>
          <w:noProof/>
          <w:sz w:val="20"/>
          <w:szCs w:val="20"/>
        </w:rPr>
        <w:drawing>
          <wp:anchor distT="0" distB="0" distL="114300" distR="114300" simplePos="0" relativeHeight="251535360" behindDoc="1" locked="0" layoutInCell="0" allowOverlap="1" wp14:anchorId="20413163" wp14:editId="00105BFD">
            <wp:simplePos x="0" y="0"/>
            <wp:positionH relativeFrom="column">
              <wp:posOffset>6935470</wp:posOffset>
            </wp:positionH>
            <wp:positionV relativeFrom="paragraph">
              <wp:posOffset>-129540</wp:posOffset>
            </wp:positionV>
            <wp:extent cx="53340" cy="426085"/>
            <wp:effectExtent l="0" t="0" r="0" b="0"/>
            <wp:wrapNone/>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9"/>
                    <pic:cNvPicPr>
                      <a:picLocks noChangeAspect="1" noChangeArrowheads="1"/>
                    </pic:cNvPicPr>
                  </pic:nvPicPr>
                  <pic:blipFill>
                    <a:blip r:embed="rId387"/>
                    <a:srcRect/>
                    <a:stretch>
                      <a:fillRect/>
                    </a:stretch>
                  </pic:blipFill>
                  <pic:spPr bwMode="auto">
                    <a:xfrm>
                      <a:off x="0" y="0"/>
                      <a:ext cx="53340" cy="426085"/>
                    </a:xfrm>
                    <a:prstGeom prst="rect">
                      <a:avLst/>
                    </a:prstGeom>
                    <a:noFill/>
                  </pic:spPr>
                </pic:pic>
              </a:graphicData>
            </a:graphic>
          </wp:anchor>
        </w:drawing>
      </w:r>
      <w:r>
        <w:rPr>
          <w:noProof/>
          <w:sz w:val="20"/>
          <w:szCs w:val="20"/>
        </w:rPr>
        <w:drawing>
          <wp:anchor distT="0" distB="0" distL="114300" distR="114300" simplePos="0" relativeHeight="251536384" behindDoc="1" locked="0" layoutInCell="0" allowOverlap="1" wp14:anchorId="0EA5B528" wp14:editId="06237483">
            <wp:simplePos x="0" y="0"/>
            <wp:positionH relativeFrom="column">
              <wp:posOffset>7075170</wp:posOffset>
            </wp:positionH>
            <wp:positionV relativeFrom="paragraph">
              <wp:posOffset>-129540</wp:posOffset>
            </wp:positionV>
            <wp:extent cx="53340" cy="426085"/>
            <wp:effectExtent l="0" t="0" r="0" b="0"/>
            <wp:wrapNone/>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0"/>
                    <pic:cNvPicPr>
                      <a:picLocks noChangeAspect="1" noChangeArrowheads="1"/>
                    </pic:cNvPicPr>
                  </pic:nvPicPr>
                  <pic:blipFill>
                    <a:blip r:embed="rId388"/>
                    <a:srcRect/>
                    <a:stretch>
                      <a:fillRect/>
                    </a:stretch>
                  </pic:blipFill>
                  <pic:spPr bwMode="auto">
                    <a:xfrm>
                      <a:off x="0" y="0"/>
                      <a:ext cx="53340" cy="426085"/>
                    </a:xfrm>
                    <a:prstGeom prst="rect">
                      <a:avLst/>
                    </a:prstGeom>
                    <a:noFill/>
                  </pic:spPr>
                </pic:pic>
              </a:graphicData>
            </a:graphic>
          </wp:anchor>
        </w:drawing>
      </w:r>
      <w:r>
        <w:rPr>
          <w:noProof/>
          <w:sz w:val="20"/>
          <w:szCs w:val="20"/>
        </w:rPr>
        <w:drawing>
          <wp:anchor distT="0" distB="0" distL="114300" distR="114300" simplePos="0" relativeHeight="251537408" behindDoc="1" locked="0" layoutInCell="0" allowOverlap="1" wp14:anchorId="19397078" wp14:editId="4B9C79B0">
            <wp:simplePos x="0" y="0"/>
            <wp:positionH relativeFrom="column">
              <wp:posOffset>7215505</wp:posOffset>
            </wp:positionH>
            <wp:positionV relativeFrom="paragraph">
              <wp:posOffset>-129540</wp:posOffset>
            </wp:positionV>
            <wp:extent cx="77470" cy="426085"/>
            <wp:effectExtent l="0" t="0" r="0" b="0"/>
            <wp:wrapNone/>
            <wp:docPr id="591" name="Pictur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1"/>
                    <pic:cNvPicPr>
                      <a:picLocks noChangeAspect="1" noChangeArrowheads="1"/>
                    </pic:cNvPicPr>
                  </pic:nvPicPr>
                  <pic:blipFill>
                    <a:blip r:embed="rId389"/>
                    <a:srcRect/>
                    <a:stretch>
                      <a:fillRect/>
                    </a:stretch>
                  </pic:blipFill>
                  <pic:spPr bwMode="auto">
                    <a:xfrm>
                      <a:off x="0" y="0"/>
                      <a:ext cx="77470" cy="426085"/>
                    </a:xfrm>
                    <a:prstGeom prst="rect">
                      <a:avLst/>
                    </a:prstGeom>
                    <a:noFill/>
                  </pic:spPr>
                </pic:pic>
              </a:graphicData>
            </a:graphic>
          </wp:anchor>
        </w:drawing>
      </w:r>
      <w:r>
        <w:rPr>
          <w:noProof/>
          <w:sz w:val="20"/>
          <w:szCs w:val="20"/>
        </w:rPr>
        <w:drawing>
          <wp:anchor distT="0" distB="0" distL="114300" distR="114300" simplePos="0" relativeHeight="251538432" behindDoc="1" locked="0" layoutInCell="0" allowOverlap="1" wp14:anchorId="4CF53144" wp14:editId="756FEDA5">
            <wp:simplePos x="0" y="0"/>
            <wp:positionH relativeFrom="column">
              <wp:posOffset>7355205</wp:posOffset>
            </wp:positionH>
            <wp:positionV relativeFrom="paragraph">
              <wp:posOffset>-129540</wp:posOffset>
            </wp:positionV>
            <wp:extent cx="27940" cy="426085"/>
            <wp:effectExtent l="0" t="0" r="0" b="0"/>
            <wp:wrapNone/>
            <wp:docPr id="592"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2"/>
                    <pic:cNvPicPr>
                      <a:picLocks noChangeAspect="1" noChangeArrowheads="1"/>
                    </pic:cNvPicPr>
                  </pic:nvPicPr>
                  <pic:blipFill>
                    <a:blip r:embed="rId358"/>
                    <a:srcRect/>
                    <a:stretch>
                      <a:fillRect/>
                    </a:stretch>
                  </pic:blipFill>
                  <pic:spPr bwMode="auto">
                    <a:xfrm>
                      <a:off x="0" y="0"/>
                      <a:ext cx="27940" cy="426085"/>
                    </a:xfrm>
                    <a:prstGeom prst="rect">
                      <a:avLst/>
                    </a:prstGeom>
                    <a:noFill/>
                  </pic:spPr>
                </pic:pic>
              </a:graphicData>
            </a:graphic>
          </wp:anchor>
        </w:drawing>
      </w:r>
      <w:r>
        <w:rPr>
          <w:noProof/>
          <w:sz w:val="20"/>
          <w:szCs w:val="20"/>
        </w:rPr>
        <w:drawing>
          <wp:anchor distT="0" distB="0" distL="114300" distR="114300" simplePos="0" relativeHeight="251539456" behindDoc="1" locked="0" layoutInCell="0" allowOverlap="1" wp14:anchorId="61FCBB04" wp14:editId="379F6DD5">
            <wp:simplePos x="0" y="0"/>
            <wp:positionH relativeFrom="column">
              <wp:posOffset>7495540</wp:posOffset>
            </wp:positionH>
            <wp:positionV relativeFrom="paragraph">
              <wp:posOffset>-129540</wp:posOffset>
            </wp:positionV>
            <wp:extent cx="27940" cy="426085"/>
            <wp:effectExtent l="0" t="0" r="0" b="0"/>
            <wp:wrapNone/>
            <wp:docPr id="593" name="Pictur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3"/>
                    <pic:cNvPicPr>
                      <a:picLocks noChangeAspect="1" noChangeArrowheads="1"/>
                    </pic:cNvPicPr>
                  </pic:nvPicPr>
                  <pic:blipFill>
                    <a:blip r:embed="rId358"/>
                    <a:srcRect/>
                    <a:stretch>
                      <a:fillRect/>
                    </a:stretch>
                  </pic:blipFill>
                  <pic:spPr bwMode="auto">
                    <a:xfrm>
                      <a:off x="0" y="0"/>
                      <a:ext cx="27940" cy="426085"/>
                    </a:xfrm>
                    <a:prstGeom prst="rect">
                      <a:avLst/>
                    </a:prstGeom>
                    <a:noFill/>
                  </pic:spPr>
                </pic:pic>
              </a:graphicData>
            </a:graphic>
          </wp:anchor>
        </w:drawing>
      </w:r>
      <w:r>
        <w:rPr>
          <w:noProof/>
          <w:sz w:val="20"/>
          <w:szCs w:val="20"/>
        </w:rPr>
        <w:drawing>
          <wp:anchor distT="0" distB="0" distL="114300" distR="114300" simplePos="0" relativeHeight="251540480" behindDoc="1" locked="0" layoutInCell="0" allowOverlap="1" wp14:anchorId="7A455500" wp14:editId="50DACBEC">
            <wp:simplePos x="0" y="0"/>
            <wp:positionH relativeFrom="column">
              <wp:posOffset>7635240</wp:posOffset>
            </wp:positionH>
            <wp:positionV relativeFrom="paragraph">
              <wp:posOffset>-129540</wp:posOffset>
            </wp:positionV>
            <wp:extent cx="48260" cy="426085"/>
            <wp:effectExtent l="0" t="0" r="0" b="0"/>
            <wp:wrapNone/>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4"/>
                    <pic:cNvPicPr>
                      <a:picLocks noChangeAspect="1" noChangeArrowheads="1"/>
                    </pic:cNvPicPr>
                  </pic:nvPicPr>
                  <pic:blipFill>
                    <a:blip r:embed="rId390"/>
                    <a:srcRect/>
                    <a:stretch>
                      <a:fillRect/>
                    </a:stretch>
                  </pic:blipFill>
                  <pic:spPr bwMode="auto">
                    <a:xfrm>
                      <a:off x="0" y="0"/>
                      <a:ext cx="48260" cy="426085"/>
                    </a:xfrm>
                    <a:prstGeom prst="rect">
                      <a:avLst/>
                    </a:prstGeom>
                    <a:noFill/>
                  </pic:spPr>
                </pic:pic>
              </a:graphicData>
            </a:graphic>
          </wp:anchor>
        </w:drawing>
      </w:r>
      <w:r>
        <w:rPr>
          <w:noProof/>
          <w:sz w:val="20"/>
          <w:szCs w:val="20"/>
        </w:rPr>
        <w:drawing>
          <wp:anchor distT="0" distB="0" distL="114300" distR="114300" simplePos="0" relativeHeight="251541504" behindDoc="1" locked="0" layoutInCell="0" allowOverlap="1" wp14:anchorId="74CDFE5D" wp14:editId="1DA429A0">
            <wp:simplePos x="0" y="0"/>
            <wp:positionH relativeFrom="column">
              <wp:posOffset>7774940</wp:posOffset>
            </wp:positionH>
            <wp:positionV relativeFrom="paragraph">
              <wp:posOffset>-129540</wp:posOffset>
            </wp:positionV>
            <wp:extent cx="58420" cy="426085"/>
            <wp:effectExtent l="0" t="0" r="0" b="0"/>
            <wp:wrapNone/>
            <wp:docPr id="595" name="Picture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5"/>
                    <pic:cNvPicPr>
                      <a:picLocks noChangeAspect="1" noChangeArrowheads="1"/>
                    </pic:cNvPicPr>
                  </pic:nvPicPr>
                  <pic:blipFill>
                    <a:blip r:embed="rId391"/>
                    <a:srcRect/>
                    <a:stretch>
                      <a:fillRect/>
                    </a:stretch>
                  </pic:blipFill>
                  <pic:spPr bwMode="auto">
                    <a:xfrm>
                      <a:off x="0" y="0"/>
                      <a:ext cx="58420" cy="426085"/>
                    </a:xfrm>
                    <a:prstGeom prst="rect">
                      <a:avLst/>
                    </a:prstGeom>
                    <a:noFill/>
                  </pic:spPr>
                </pic:pic>
              </a:graphicData>
            </a:graphic>
          </wp:anchor>
        </w:drawing>
      </w:r>
      <w:r>
        <w:rPr>
          <w:noProof/>
          <w:sz w:val="20"/>
          <w:szCs w:val="20"/>
        </w:rPr>
        <w:drawing>
          <wp:anchor distT="0" distB="0" distL="114300" distR="114300" simplePos="0" relativeHeight="251542528" behindDoc="1" locked="0" layoutInCell="0" allowOverlap="1" wp14:anchorId="3DDDB212" wp14:editId="7D05394C">
            <wp:simplePos x="0" y="0"/>
            <wp:positionH relativeFrom="column">
              <wp:posOffset>7915275</wp:posOffset>
            </wp:positionH>
            <wp:positionV relativeFrom="paragraph">
              <wp:posOffset>-129540</wp:posOffset>
            </wp:positionV>
            <wp:extent cx="48260" cy="426085"/>
            <wp:effectExtent l="0" t="0" r="0" b="0"/>
            <wp:wrapNone/>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6"/>
                    <pic:cNvPicPr>
                      <a:picLocks noChangeAspect="1" noChangeArrowheads="1"/>
                    </pic:cNvPicPr>
                  </pic:nvPicPr>
                  <pic:blipFill>
                    <a:blip r:embed="rId392"/>
                    <a:srcRect/>
                    <a:stretch>
                      <a:fillRect/>
                    </a:stretch>
                  </pic:blipFill>
                  <pic:spPr bwMode="auto">
                    <a:xfrm>
                      <a:off x="0" y="0"/>
                      <a:ext cx="48260" cy="426085"/>
                    </a:xfrm>
                    <a:prstGeom prst="rect">
                      <a:avLst/>
                    </a:prstGeom>
                    <a:noFill/>
                  </pic:spPr>
                </pic:pic>
              </a:graphicData>
            </a:graphic>
          </wp:anchor>
        </w:drawing>
      </w:r>
      <w:r>
        <w:rPr>
          <w:noProof/>
          <w:sz w:val="20"/>
          <w:szCs w:val="20"/>
        </w:rPr>
        <w:drawing>
          <wp:anchor distT="0" distB="0" distL="114300" distR="114300" simplePos="0" relativeHeight="251543552" behindDoc="1" locked="0" layoutInCell="0" allowOverlap="1" wp14:anchorId="4C7413DE" wp14:editId="1C2AFDD9">
            <wp:simplePos x="0" y="0"/>
            <wp:positionH relativeFrom="column">
              <wp:posOffset>465455</wp:posOffset>
            </wp:positionH>
            <wp:positionV relativeFrom="paragraph">
              <wp:posOffset>-129540</wp:posOffset>
            </wp:positionV>
            <wp:extent cx="74295" cy="426085"/>
            <wp:effectExtent l="0" t="0" r="0" b="0"/>
            <wp:wrapNone/>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7"/>
                    <pic:cNvPicPr>
                      <a:picLocks noChangeAspect="1" noChangeArrowheads="1"/>
                    </pic:cNvPicPr>
                  </pic:nvPicPr>
                  <pic:blipFill>
                    <a:blip r:embed="rId393"/>
                    <a:srcRect/>
                    <a:stretch>
                      <a:fillRect/>
                    </a:stretch>
                  </pic:blipFill>
                  <pic:spPr bwMode="auto">
                    <a:xfrm>
                      <a:off x="0" y="0"/>
                      <a:ext cx="74295" cy="426085"/>
                    </a:xfrm>
                    <a:prstGeom prst="rect">
                      <a:avLst/>
                    </a:prstGeom>
                    <a:noFill/>
                  </pic:spPr>
                </pic:pic>
              </a:graphicData>
            </a:graphic>
          </wp:anchor>
        </w:drawing>
      </w:r>
    </w:p>
    <w:p w14:paraId="69AE4F30" w14:textId="77777777" w:rsidR="004B413C" w:rsidRDefault="00EC2FEA">
      <w:pPr>
        <w:tabs>
          <w:tab w:val="left" w:pos="12660"/>
        </w:tabs>
        <w:spacing w:line="189" w:lineRule="auto"/>
        <w:ind w:left="340"/>
        <w:rPr>
          <w:sz w:val="20"/>
          <w:szCs w:val="20"/>
        </w:rPr>
      </w:pPr>
      <w:r>
        <w:rPr>
          <w:rFonts w:ascii="Arial" w:eastAsia="Arial" w:hAnsi="Arial" w:cs="Arial"/>
          <w:color w:val="4D4D4D"/>
          <w:sz w:val="11"/>
          <w:szCs w:val="11"/>
        </w:rPr>
        <w:t>2005</w:t>
      </w:r>
      <w:r>
        <w:rPr>
          <w:sz w:val="20"/>
          <w:szCs w:val="20"/>
        </w:rPr>
        <w:tab/>
      </w:r>
      <w:r>
        <w:rPr>
          <w:rFonts w:ascii="Arial" w:eastAsia="Arial" w:hAnsi="Arial" w:cs="Arial"/>
          <w:color w:val="1A1A1A"/>
          <w:sz w:val="16"/>
          <w:szCs w:val="16"/>
          <w:vertAlign w:val="subscript"/>
        </w:rPr>
        <w:t>A</w:t>
      </w:r>
    </w:p>
    <w:p w14:paraId="5F20C52B" w14:textId="77777777" w:rsidR="004B413C" w:rsidRDefault="00EC2FEA">
      <w:pPr>
        <w:spacing w:line="189" w:lineRule="auto"/>
        <w:ind w:left="340"/>
        <w:rPr>
          <w:sz w:val="20"/>
          <w:szCs w:val="20"/>
        </w:rPr>
      </w:pPr>
      <w:r>
        <w:rPr>
          <w:rFonts w:ascii="Arial" w:eastAsia="Arial" w:hAnsi="Arial" w:cs="Arial"/>
          <w:color w:val="4D4D4D"/>
          <w:sz w:val="16"/>
          <w:szCs w:val="16"/>
        </w:rPr>
        <w:t>2010</w:t>
      </w:r>
    </w:p>
    <w:p w14:paraId="0738EF92" w14:textId="77777777" w:rsidR="004B413C" w:rsidRDefault="00EC2FEA">
      <w:pPr>
        <w:spacing w:line="199" w:lineRule="auto"/>
        <w:ind w:left="340"/>
        <w:rPr>
          <w:sz w:val="20"/>
          <w:szCs w:val="20"/>
        </w:rPr>
      </w:pPr>
      <w:r>
        <w:rPr>
          <w:rFonts w:ascii="Arial" w:eastAsia="Arial" w:hAnsi="Arial" w:cs="Arial"/>
          <w:color w:val="4D4D4D"/>
          <w:sz w:val="16"/>
          <w:szCs w:val="16"/>
        </w:rPr>
        <w:t>2015</w:t>
      </w:r>
    </w:p>
    <w:p w14:paraId="2E4B6B90" w14:textId="77777777" w:rsidR="004B413C" w:rsidRDefault="00EC2FEA">
      <w:pPr>
        <w:spacing w:line="20" w:lineRule="exact"/>
        <w:rPr>
          <w:sz w:val="20"/>
          <w:szCs w:val="20"/>
        </w:rPr>
      </w:pPr>
      <w:r>
        <w:rPr>
          <w:noProof/>
          <w:sz w:val="20"/>
          <w:szCs w:val="20"/>
        </w:rPr>
        <w:drawing>
          <wp:anchor distT="0" distB="0" distL="114300" distR="114300" simplePos="0" relativeHeight="251544576" behindDoc="1" locked="0" layoutInCell="0" allowOverlap="1" wp14:anchorId="38592B46" wp14:editId="4FDDF42C">
            <wp:simplePos x="0" y="0"/>
            <wp:positionH relativeFrom="column">
              <wp:posOffset>636905</wp:posOffset>
            </wp:positionH>
            <wp:positionV relativeFrom="paragraph">
              <wp:posOffset>78105</wp:posOffset>
            </wp:positionV>
            <wp:extent cx="38100" cy="426085"/>
            <wp:effectExtent l="0" t="0" r="0" b="0"/>
            <wp:wrapNone/>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8"/>
                    <pic:cNvPicPr>
                      <a:picLocks noChangeAspect="1" noChangeArrowheads="1"/>
                    </pic:cNvPicPr>
                  </pic:nvPicPr>
                  <pic:blipFill>
                    <a:blip r:embed="rId394"/>
                    <a:srcRect/>
                    <a:stretch>
                      <a:fillRect/>
                    </a:stretch>
                  </pic:blipFill>
                  <pic:spPr bwMode="auto">
                    <a:xfrm>
                      <a:off x="0" y="0"/>
                      <a:ext cx="38100" cy="426085"/>
                    </a:xfrm>
                    <a:prstGeom prst="rect">
                      <a:avLst/>
                    </a:prstGeom>
                    <a:noFill/>
                  </pic:spPr>
                </pic:pic>
              </a:graphicData>
            </a:graphic>
          </wp:anchor>
        </w:drawing>
      </w:r>
      <w:r>
        <w:rPr>
          <w:noProof/>
          <w:sz w:val="20"/>
          <w:szCs w:val="20"/>
        </w:rPr>
        <w:drawing>
          <wp:anchor distT="0" distB="0" distL="114300" distR="114300" simplePos="0" relativeHeight="251545600" behindDoc="1" locked="0" layoutInCell="0" allowOverlap="1" wp14:anchorId="10ED0A5D" wp14:editId="70B3451C">
            <wp:simplePos x="0" y="0"/>
            <wp:positionH relativeFrom="column">
              <wp:posOffset>777240</wp:posOffset>
            </wp:positionH>
            <wp:positionV relativeFrom="paragraph">
              <wp:posOffset>78105</wp:posOffset>
            </wp:positionV>
            <wp:extent cx="77470" cy="426085"/>
            <wp:effectExtent l="0" t="0" r="0" b="0"/>
            <wp:wrapNone/>
            <wp:docPr id="599" name="Picture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9"/>
                    <pic:cNvPicPr>
                      <a:picLocks noChangeAspect="1" noChangeArrowheads="1"/>
                    </pic:cNvPicPr>
                  </pic:nvPicPr>
                  <pic:blipFill>
                    <a:blip r:embed="rId395"/>
                    <a:srcRect/>
                    <a:stretch>
                      <a:fillRect/>
                    </a:stretch>
                  </pic:blipFill>
                  <pic:spPr bwMode="auto">
                    <a:xfrm>
                      <a:off x="0" y="0"/>
                      <a:ext cx="77470" cy="426085"/>
                    </a:xfrm>
                    <a:prstGeom prst="rect">
                      <a:avLst/>
                    </a:prstGeom>
                    <a:noFill/>
                  </pic:spPr>
                </pic:pic>
              </a:graphicData>
            </a:graphic>
          </wp:anchor>
        </w:drawing>
      </w:r>
      <w:r>
        <w:rPr>
          <w:noProof/>
          <w:sz w:val="20"/>
          <w:szCs w:val="20"/>
        </w:rPr>
        <w:drawing>
          <wp:anchor distT="0" distB="0" distL="114300" distR="114300" simplePos="0" relativeHeight="251546624" behindDoc="1" locked="0" layoutInCell="0" allowOverlap="1" wp14:anchorId="286F2D46" wp14:editId="4C2891B3">
            <wp:simplePos x="0" y="0"/>
            <wp:positionH relativeFrom="column">
              <wp:posOffset>916940</wp:posOffset>
            </wp:positionH>
            <wp:positionV relativeFrom="paragraph">
              <wp:posOffset>78105</wp:posOffset>
            </wp:positionV>
            <wp:extent cx="48260" cy="426085"/>
            <wp:effectExtent l="0" t="0" r="0" b="0"/>
            <wp:wrapNone/>
            <wp:docPr id="600" name="Pictur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0"/>
                    <pic:cNvPicPr>
                      <a:picLocks noChangeAspect="1" noChangeArrowheads="1"/>
                    </pic:cNvPicPr>
                  </pic:nvPicPr>
                  <pic:blipFill>
                    <a:blip r:embed="rId396"/>
                    <a:srcRect/>
                    <a:stretch>
                      <a:fillRect/>
                    </a:stretch>
                  </pic:blipFill>
                  <pic:spPr bwMode="auto">
                    <a:xfrm>
                      <a:off x="0" y="0"/>
                      <a:ext cx="48260" cy="426085"/>
                    </a:xfrm>
                    <a:prstGeom prst="rect">
                      <a:avLst/>
                    </a:prstGeom>
                    <a:noFill/>
                  </pic:spPr>
                </pic:pic>
              </a:graphicData>
            </a:graphic>
          </wp:anchor>
        </w:drawing>
      </w:r>
      <w:r>
        <w:rPr>
          <w:noProof/>
          <w:sz w:val="20"/>
          <w:szCs w:val="20"/>
        </w:rPr>
        <w:drawing>
          <wp:anchor distT="0" distB="0" distL="114300" distR="114300" simplePos="0" relativeHeight="251547648" behindDoc="1" locked="0" layoutInCell="0" allowOverlap="1" wp14:anchorId="4B6A4D81" wp14:editId="482C20A9">
            <wp:simplePos x="0" y="0"/>
            <wp:positionH relativeFrom="column">
              <wp:posOffset>1056640</wp:posOffset>
            </wp:positionH>
            <wp:positionV relativeFrom="paragraph">
              <wp:posOffset>78105</wp:posOffset>
            </wp:positionV>
            <wp:extent cx="38100" cy="426085"/>
            <wp:effectExtent l="0" t="0" r="0" b="0"/>
            <wp:wrapNone/>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1"/>
                    <pic:cNvPicPr>
                      <a:picLocks noChangeAspect="1" noChangeArrowheads="1"/>
                    </pic:cNvPicPr>
                  </pic:nvPicPr>
                  <pic:blipFill>
                    <a:blip r:embed="rId397"/>
                    <a:srcRect/>
                    <a:stretch>
                      <a:fillRect/>
                    </a:stretch>
                  </pic:blipFill>
                  <pic:spPr bwMode="auto">
                    <a:xfrm>
                      <a:off x="0" y="0"/>
                      <a:ext cx="38100" cy="426085"/>
                    </a:xfrm>
                    <a:prstGeom prst="rect">
                      <a:avLst/>
                    </a:prstGeom>
                    <a:noFill/>
                  </pic:spPr>
                </pic:pic>
              </a:graphicData>
            </a:graphic>
          </wp:anchor>
        </w:drawing>
      </w:r>
      <w:r>
        <w:rPr>
          <w:noProof/>
          <w:sz w:val="20"/>
          <w:szCs w:val="20"/>
        </w:rPr>
        <w:drawing>
          <wp:anchor distT="0" distB="0" distL="114300" distR="114300" simplePos="0" relativeHeight="251548672" behindDoc="1" locked="0" layoutInCell="0" allowOverlap="1" wp14:anchorId="5FEDC238" wp14:editId="3F40BB7B">
            <wp:simplePos x="0" y="0"/>
            <wp:positionH relativeFrom="column">
              <wp:posOffset>1196975</wp:posOffset>
            </wp:positionH>
            <wp:positionV relativeFrom="paragraph">
              <wp:posOffset>78105</wp:posOffset>
            </wp:positionV>
            <wp:extent cx="62865" cy="426085"/>
            <wp:effectExtent l="0" t="0" r="0" b="0"/>
            <wp:wrapNone/>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
                    <pic:cNvPicPr>
                      <a:picLocks noChangeAspect="1" noChangeArrowheads="1"/>
                    </pic:cNvPicPr>
                  </pic:nvPicPr>
                  <pic:blipFill>
                    <a:blip r:embed="rId398"/>
                    <a:srcRect/>
                    <a:stretch>
                      <a:fillRect/>
                    </a:stretch>
                  </pic:blipFill>
                  <pic:spPr bwMode="auto">
                    <a:xfrm>
                      <a:off x="0" y="0"/>
                      <a:ext cx="62865" cy="426085"/>
                    </a:xfrm>
                    <a:prstGeom prst="rect">
                      <a:avLst/>
                    </a:prstGeom>
                    <a:noFill/>
                  </pic:spPr>
                </pic:pic>
              </a:graphicData>
            </a:graphic>
          </wp:anchor>
        </w:drawing>
      </w:r>
      <w:r>
        <w:rPr>
          <w:noProof/>
          <w:sz w:val="20"/>
          <w:szCs w:val="20"/>
        </w:rPr>
        <w:drawing>
          <wp:anchor distT="0" distB="0" distL="114300" distR="114300" simplePos="0" relativeHeight="251549696" behindDoc="1" locked="0" layoutInCell="0" allowOverlap="1" wp14:anchorId="31652F0F" wp14:editId="11CB0FF8">
            <wp:simplePos x="0" y="0"/>
            <wp:positionH relativeFrom="column">
              <wp:posOffset>1336675</wp:posOffset>
            </wp:positionH>
            <wp:positionV relativeFrom="paragraph">
              <wp:posOffset>78105</wp:posOffset>
            </wp:positionV>
            <wp:extent cx="77470" cy="426085"/>
            <wp:effectExtent l="0" t="0" r="0" b="0"/>
            <wp:wrapNone/>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3"/>
                    <pic:cNvPicPr>
                      <a:picLocks noChangeAspect="1" noChangeArrowheads="1"/>
                    </pic:cNvPicPr>
                  </pic:nvPicPr>
                  <pic:blipFill>
                    <a:blip r:embed="rId399"/>
                    <a:srcRect/>
                    <a:stretch>
                      <a:fillRect/>
                    </a:stretch>
                  </pic:blipFill>
                  <pic:spPr bwMode="auto">
                    <a:xfrm>
                      <a:off x="0" y="0"/>
                      <a:ext cx="77470" cy="426085"/>
                    </a:xfrm>
                    <a:prstGeom prst="rect">
                      <a:avLst/>
                    </a:prstGeom>
                    <a:noFill/>
                  </pic:spPr>
                </pic:pic>
              </a:graphicData>
            </a:graphic>
          </wp:anchor>
        </w:drawing>
      </w:r>
      <w:r>
        <w:rPr>
          <w:noProof/>
          <w:sz w:val="20"/>
          <w:szCs w:val="20"/>
        </w:rPr>
        <w:drawing>
          <wp:anchor distT="0" distB="0" distL="114300" distR="114300" simplePos="0" relativeHeight="251550720" behindDoc="1" locked="0" layoutInCell="0" allowOverlap="1" wp14:anchorId="36305571" wp14:editId="774A9A4D">
            <wp:simplePos x="0" y="0"/>
            <wp:positionH relativeFrom="column">
              <wp:posOffset>1477010</wp:posOffset>
            </wp:positionH>
            <wp:positionV relativeFrom="paragraph">
              <wp:posOffset>78105</wp:posOffset>
            </wp:positionV>
            <wp:extent cx="67945" cy="426085"/>
            <wp:effectExtent l="0" t="0" r="0" b="0"/>
            <wp:wrapNone/>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4"/>
                    <pic:cNvPicPr>
                      <a:picLocks noChangeAspect="1" noChangeArrowheads="1"/>
                    </pic:cNvPicPr>
                  </pic:nvPicPr>
                  <pic:blipFill>
                    <a:blip r:embed="rId400"/>
                    <a:srcRect/>
                    <a:stretch>
                      <a:fillRect/>
                    </a:stretch>
                  </pic:blipFill>
                  <pic:spPr bwMode="auto">
                    <a:xfrm>
                      <a:off x="0" y="0"/>
                      <a:ext cx="67945" cy="426085"/>
                    </a:xfrm>
                    <a:prstGeom prst="rect">
                      <a:avLst/>
                    </a:prstGeom>
                    <a:noFill/>
                  </pic:spPr>
                </pic:pic>
              </a:graphicData>
            </a:graphic>
          </wp:anchor>
        </w:drawing>
      </w:r>
      <w:r>
        <w:rPr>
          <w:noProof/>
          <w:sz w:val="20"/>
          <w:szCs w:val="20"/>
        </w:rPr>
        <w:drawing>
          <wp:anchor distT="0" distB="0" distL="114300" distR="114300" simplePos="0" relativeHeight="251551744" behindDoc="1" locked="0" layoutInCell="0" allowOverlap="1" wp14:anchorId="040E7C67" wp14:editId="3AC73BC8">
            <wp:simplePos x="0" y="0"/>
            <wp:positionH relativeFrom="column">
              <wp:posOffset>1616710</wp:posOffset>
            </wp:positionH>
            <wp:positionV relativeFrom="paragraph">
              <wp:posOffset>78105</wp:posOffset>
            </wp:positionV>
            <wp:extent cx="48260" cy="426085"/>
            <wp:effectExtent l="0" t="0" r="0" b="0"/>
            <wp:wrapNone/>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5"/>
                    <pic:cNvPicPr>
                      <a:picLocks noChangeAspect="1" noChangeArrowheads="1"/>
                    </pic:cNvPicPr>
                  </pic:nvPicPr>
                  <pic:blipFill>
                    <a:blip r:embed="rId401"/>
                    <a:srcRect/>
                    <a:stretch>
                      <a:fillRect/>
                    </a:stretch>
                  </pic:blipFill>
                  <pic:spPr bwMode="auto">
                    <a:xfrm>
                      <a:off x="0" y="0"/>
                      <a:ext cx="48260" cy="426085"/>
                    </a:xfrm>
                    <a:prstGeom prst="rect">
                      <a:avLst/>
                    </a:prstGeom>
                    <a:noFill/>
                  </pic:spPr>
                </pic:pic>
              </a:graphicData>
            </a:graphic>
          </wp:anchor>
        </w:drawing>
      </w:r>
      <w:r>
        <w:rPr>
          <w:noProof/>
          <w:sz w:val="20"/>
          <w:szCs w:val="20"/>
        </w:rPr>
        <w:drawing>
          <wp:anchor distT="0" distB="0" distL="114300" distR="114300" simplePos="0" relativeHeight="251552768" behindDoc="1" locked="0" layoutInCell="0" allowOverlap="1" wp14:anchorId="084D429F" wp14:editId="170194DF">
            <wp:simplePos x="0" y="0"/>
            <wp:positionH relativeFrom="column">
              <wp:posOffset>1756410</wp:posOffset>
            </wp:positionH>
            <wp:positionV relativeFrom="paragraph">
              <wp:posOffset>78105</wp:posOffset>
            </wp:positionV>
            <wp:extent cx="53340" cy="426085"/>
            <wp:effectExtent l="0" t="0" r="0" b="0"/>
            <wp:wrapNone/>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
                    <pic:cNvPicPr>
                      <a:picLocks noChangeAspect="1" noChangeArrowheads="1"/>
                    </pic:cNvPicPr>
                  </pic:nvPicPr>
                  <pic:blipFill>
                    <a:blip r:embed="rId402"/>
                    <a:srcRect/>
                    <a:stretch>
                      <a:fillRect/>
                    </a:stretch>
                  </pic:blipFill>
                  <pic:spPr bwMode="auto">
                    <a:xfrm>
                      <a:off x="0" y="0"/>
                      <a:ext cx="53340" cy="426085"/>
                    </a:xfrm>
                    <a:prstGeom prst="rect">
                      <a:avLst/>
                    </a:prstGeom>
                    <a:noFill/>
                  </pic:spPr>
                </pic:pic>
              </a:graphicData>
            </a:graphic>
          </wp:anchor>
        </w:drawing>
      </w:r>
      <w:r>
        <w:rPr>
          <w:noProof/>
          <w:sz w:val="20"/>
          <w:szCs w:val="20"/>
        </w:rPr>
        <w:drawing>
          <wp:anchor distT="0" distB="0" distL="114300" distR="114300" simplePos="0" relativeHeight="251553792" behindDoc="1" locked="0" layoutInCell="0" allowOverlap="1" wp14:anchorId="32B8F0F3" wp14:editId="7C006E1E">
            <wp:simplePos x="0" y="0"/>
            <wp:positionH relativeFrom="column">
              <wp:posOffset>1896745</wp:posOffset>
            </wp:positionH>
            <wp:positionV relativeFrom="paragraph">
              <wp:posOffset>78105</wp:posOffset>
            </wp:positionV>
            <wp:extent cx="62865" cy="426085"/>
            <wp:effectExtent l="0" t="0" r="0" b="0"/>
            <wp:wrapNone/>
            <wp:docPr id="607" name="Pictur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7"/>
                    <pic:cNvPicPr>
                      <a:picLocks noChangeAspect="1" noChangeArrowheads="1"/>
                    </pic:cNvPicPr>
                  </pic:nvPicPr>
                  <pic:blipFill>
                    <a:blip r:embed="rId403"/>
                    <a:srcRect/>
                    <a:stretch>
                      <a:fillRect/>
                    </a:stretch>
                  </pic:blipFill>
                  <pic:spPr bwMode="auto">
                    <a:xfrm>
                      <a:off x="0" y="0"/>
                      <a:ext cx="62865" cy="426085"/>
                    </a:xfrm>
                    <a:prstGeom prst="rect">
                      <a:avLst/>
                    </a:prstGeom>
                    <a:noFill/>
                  </pic:spPr>
                </pic:pic>
              </a:graphicData>
            </a:graphic>
          </wp:anchor>
        </w:drawing>
      </w:r>
      <w:r>
        <w:rPr>
          <w:noProof/>
          <w:sz w:val="20"/>
          <w:szCs w:val="20"/>
        </w:rPr>
        <w:drawing>
          <wp:anchor distT="0" distB="0" distL="114300" distR="114300" simplePos="0" relativeHeight="251554816" behindDoc="1" locked="0" layoutInCell="0" allowOverlap="1" wp14:anchorId="378D7EEB" wp14:editId="4A4AC753">
            <wp:simplePos x="0" y="0"/>
            <wp:positionH relativeFrom="column">
              <wp:posOffset>2036445</wp:posOffset>
            </wp:positionH>
            <wp:positionV relativeFrom="paragraph">
              <wp:posOffset>78105</wp:posOffset>
            </wp:positionV>
            <wp:extent cx="63500" cy="426085"/>
            <wp:effectExtent l="0" t="0" r="0" b="0"/>
            <wp:wrapNone/>
            <wp:docPr id="608" name="Pictur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8"/>
                    <pic:cNvPicPr>
                      <a:picLocks noChangeAspect="1" noChangeArrowheads="1"/>
                    </pic:cNvPicPr>
                  </pic:nvPicPr>
                  <pic:blipFill>
                    <a:blip r:embed="rId404"/>
                    <a:srcRect/>
                    <a:stretch>
                      <a:fillRect/>
                    </a:stretch>
                  </pic:blipFill>
                  <pic:spPr bwMode="auto">
                    <a:xfrm>
                      <a:off x="0" y="0"/>
                      <a:ext cx="63500" cy="426085"/>
                    </a:xfrm>
                    <a:prstGeom prst="rect">
                      <a:avLst/>
                    </a:prstGeom>
                    <a:noFill/>
                  </pic:spPr>
                </pic:pic>
              </a:graphicData>
            </a:graphic>
          </wp:anchor>
        </w:drawing>
      </w:r>
      <w:r>
        <w:rPr>
          <w:noProof/>
          <w:sz w:val="20"/>
          <w:szCs w:val="20"/>
        </w:rPr>
        <w:drawing>
          <wp:anchor distT="0" distB="0" distL="114300" distR="114300" simplePos="0" relativeHeight="251555840" behindDoc="1" locked="0" layoutInCell="0" allowOverlap="1" wp14:anchorId="31CD9FB5" wp14:editId="3874B374">
            <wp:simplePos x="0" y="0"/>
            <wp:positionH relativeFrom="column">
              <wp:posOffset>2176780</wp:posOffset>
            </wp:positionH>
            <wp:positionV relativeFrom="paragraph">
              <wp:posOffset>78105</wp:posOffset>
            </wp:positionV>
            <wp:extent cx="77470" cy="426085"/>
            <wp:effectExtent l="0" t="0" r="0" b="0"/>
            <wp:wrapNone/>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9"/>
                    <pic:cNvPicPr>
                      <a:picLocks noChangeAspect="1" noChangeArrowheads="1"/>
                    </pic:cNvPicPr>
                  </pic:nvPicPr>
                  <pic:blipFill>
                    <a:blip r:embed="rId405"/>
                    <a:srcRect/>
                    <a:stretch>
                      <a:fillRect/>
                    </a:stretch>
                  </pic:blipFill>
                  <pic:spPr bwMode="auto">
                    <a:xfrm>
                      <a:off x="0" y="0"/>
                      <a:ext cx="77470" cy="426085"/>
                    </a:xfrm>
                    <a:prstGeom prst="rect">
                      <a:avLst/>
                    </a:prstGeom>
                    <a:noFill/>
                  </pic:spPr>
                </pic:pic>
              </a:graphicData>
            </a:graphic>
          </wp:anchor>
        </w:drawing>
      </w:r>
      <w:r>
        <w:rPr>
          <w:noProof/>
          <w:sz w:val="20"/>
          <w:szCs w:val="20"/>
        </w:rPr>
        <w:drawing>
          <wp:anchor distT="0" distB="0" distL="114300" distR="114300" simplePos="0" relativeHeight="251556864" behindDoc="1" locked="0" layoutInCell="0" allowOverlap="1" wp14:anchorId="701534AA" wp14:editId="7892618E">
            <wp:simplePos x="0" y="0"/>
            <wp:positionH relativeFrom="column">
              <wp:posOffset>2316480</wp:posOffset>
            </wp:positionH>
            <wp:positionV relativeFrom="paragraph">
              <wp:posOffset>78105</wp:posOffset>
            </wp:positionV>
            <wp:extent cx="58420" cy="426085"/>
            <wp:effectExtent l="0" t="0" r="0" b="0"/>
            <wp:wrapNone/>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0"/>
                    <pic:cNvPicPr>
                      <a:picLocks noChangeAspect="1" noChangeArrowheads="1"/>
                    </pic:cNvPicPr>
                  </pic:nvPicPr>
                  <pic:blipFill>
                    <a:blip r:embed="rId406"/>
                    <a:srcRect/>
                    <a:stretch>
                      <a:fillRect/>
                    </a:stretch>
                  </pic:blipFill>
                  <pic:spPr bwMode="auto">
                    <a:xfrm>
                      <a:off x="0" y="0"/>
                      <a:ext cx="58420" cy="426085"/>
                    </a:xfrm>
                    <a:prstGeom prst="rect">
                      <a:avLst/>
                    </a:prstGeom>
                    <a:noFill/>
                  </pic:spPr>
                </pic:pic>
              </a:graphicData>
            </a:graphic>
          </wp:anchor>
        </w:drawing>
      </w:r>
      <w:r>
        <w:rPr>
          <w:noProof/>
          <w:sz w:val="20"/>
          <w:szCs w:val="20"/>
        </w:rPr>
        <w:drawing>
          <wp:anchor distT="0" distB="0" distL="114300" distR="114300" simplePos="0" relativeHeight="251557888" behindDoc="1" locked="0" layoutInCell="0" allowOverlap="1" wp14:anchorId="22B571E9" wp14:editId="25DFABB9">
            <wp:simplePos x="0" y="0"/>
            <wp:positionH relativeFrom="column">
              <wp:posOffset>2456815</wp:posOffset>
            </wp:positionH>
            <wp:positionV relativeFrom="paragraph">
              <wp:posOffset>78105</wp:posOffset>
            </wp:positionV>
            <wp:extent cx="53340" cy="426085"/>
            <wp:effectExtent l="0" t="0" r="0" b="0"/>
            <wp:wrapNone/>
            <wp:docPr id="611" name="Pictur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1"/>
                    <pic:cNvPicPr>
                      <a:picLocks noChangeAspect="1" noChangeArrowheads="1"/>
                    </pic:cNvPicPr>
                  </pic:nvPicPr>
                  <pic:blipFill>
                    <a:blip r:embed="rId407"/>
                    <a:srcRect/>
                    <a:stretch>
                      <a:fillRect/>
                    </a:stretch>
                  </pic:blipFill>
                  <pic:spPr bwMode="auto">
                    <a:xfrm>
                      <a:off x="0" y="0"/>
                      <a:ext cx="53340" cy="426085"/>
                    </a:xfrm>
                    <a:prstGeom prst="rect">
                      <a:avLst/>
                    </a:prstGeom>
                    <a:noFill/>
                  </pic:spPr>
                </pic:pic>
              </a:graphicData>
            </a:graphic>
          </wp:anchor>
        </w:drawing>
      </w:r>
      <w:r>
        <w:rPr>
          <w:noProof/>
          <w:sz w:val="20"/>
          <w:szCs w:val="20"/>
        </w:rPr>
        <w:drawing>
          <wp:anchor distT="0" distB="0" distL="114300" distR="114300" simplePos="0" relativeHeight="251558912" behindDoc="1" locked="0" layoutInCell="0" allowOverlap="1" wp14:anchorId="10CB94E7" wp14:editId="6D1C1A56">
            <wp:simplePos x="0" y="0"/>
            <wp:positionH relativeFrom="column">
              <wp:posOffset>2596515</wp:posOffset>
            </wp:positionH>
            <wp:positionV relativeFrom="paragraph">
              <wp:posOffset>78105</wp:posOffset>
            </wp:positionV>
            <wp:extent cx="27940" cy="426085"/>
            <wp:effectExtent l="0" t="0" r="0" b="0"/>
            <wp:wrapNone/>
            <wp:docPr id="612" name="Pictur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2"/>
                    <pic:cNvPicPr>
                      <a:picLocks noChangeAspect="1" noChangeArrowheads="1"/>
                    </pic:cNvPicPr>
                  </pic:nvPicPr>
                  <pic:blipFill>
                    <a:blip r:embed="rId358"/>
                    <a:srcRect/>
                    <a:stretch>
                      <a:fillRect/>
                    </a:stretch>
                  </pic:blipFill>
                  <pic:spPr bwMode="auto">
                    <a:xfrm>
                      <a:off x="0" y="0"/>
                      <a:ext cx="27940" cy="426085"/>
                    </a:xfrm>
                    <a:prstGeom prst="rect">
                      <a:avLst/>
                    </a:prstGeom>
                    <a:noFill/>
                  </pic:spPr>
                </pic:pic>
              </a:graphicData>
            </a:graphic>
          </wp:anchor>
        </w:drawing>
      </w:r>
      <w:r>
        <w:rPr>
          <w:noProof/>
          <w:sz w:val="20"/>
          <w:szCs w:val="20"/>
        </w:rPr>
        <w:drawing>
          <wp:anchor distT="0" distB="0" distL="114300" distR="114300" simplePos="0" relativeHeight="251559936" behindDoc="1" locked="0" layoutInCell="0" allowOverlap="1" wp14:anchorId="6A2B4CD3" wp14:editId="1A2F36F6">
            <wp:simplePos x="0" y="0"/>
            <wp:positionH relativeFrom="column">
              <wp:posOffset>2736215</wp:posOffset>
            </wp:positionH>
            <wp:positionV relativeFrom="paragraph">
              <wp:posOffset>78105</wp:posOffset>
            </wp:positionV>
            <wp:extent cx="38100" cy="426085"/>
            <wp:effectExtent l="0" t="0" r="0" b="0"/>
            <wp:wrapNone/>
            <wp:docPr id="613" name="Pictur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3"/>
                    <pic:cNvPicPr>
                      <a:picLocks noChangeAspect="1" noChangeArrowheads="1"/>
                    </pic:cNvPicPr>
                  </pic:nvPicPr>
                  <pic:blipFill>
                    <a:blip r:embed="rId408"/>
                    <a:srcRect/>
                    <a:stretch>
                      <a:fillRect/>
                    </a:stretch>
                  </pic:blipFill>
                  <pic:spPr bwMode="auto">
                    <a:xfrm>
                      <a:off x="0" y="0"/>
                      <a:ext cx="38100" cy="426085"/>
                    </a:xfrm>
                    <a:prstGeom prst="rect">
                      <a:avLst/>
                    </a:prstGeom>
                    <a:noFill/>
                  </pic:spPr>
                </pic:pic>
              </a:graphicData>
            </a:graphic>
          </wp:anchor>
        </w:drawing>
      </w:r>
      <w:r>
        <w:rPr>
          <w:noProof/>
          <w:sz w:val="20"/>
          <w:szCs w:val="20"/>
        </w:rPr>
        <w:drawing>
          <wp:anchor distT="0" distB="0" distL="114300" distR="114300" simplePos="0" relativeHeight="251560960" behindDoc="1" locked="0" layoutInCell="0" allowOverlap="1" wp14:anchorId="205C3BF5" wp14:editId="0D74EF83">
            <wp:simplePos x="0" y="0"/>
            <wp:positionH relativeFrom="column">
              <wp:posOffset>2876550</wp:posOffset>
            </wp:positionH>
            <wp:positionV relativeFrom="paragraph">
              <wp:posOffset>78105</wp:posOffset>
            </wp:positionV>
            <wp:extent cx="48260" cy="426085"/>
            <wp:effectExtent l="0" t="0" r="0" b="0"/>
            <wp:wrapNone/>
            <wp:docPr id="614"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4"/>
                    <pic:cNvPicPr>
                      <a:picLocks noChangeAspect="1" noChangeArrowheads="1"/>
                    </pic:cNvPicPr>
                  </pic:nvPicPr>
                  <pic:blipFill>
                    <a:blip r:embed="rId409"/>
                    <a:srcRect/>
                    <a:stretch>
                      <a:fillRect/>
                    </a:stretch>
                  </pic:blipFill>
                  <pic:spPr bwMode="auto">
                    <a:xfrm>
                      <a:off x="0" y="0"/>
                      <a:ext cx="48260" cy="426085"/>
                    </a:xfrm>
                    <a:prstGeom prst="rect">
                      <a:avLst/>
                    </a:prstGeom>
                    <a:noFill/>
                  </pic:spPr>
                </pic:pic>
              </a:graphicData>
            </a:graphic>
          </wp:anchor>
        </w:drawing>
      </w:r>
      <w:r>
        <w:rPr>
          <w:noProof/>
          <w:sz w:val="20"/>
          <w:szCs w:val="20"/>
        </w:rPr>
        <w:drawing>
          <wp:anchor distT="0" distB="0" distL="114300" distR="114300" simplePos="0" relativeHeight="251561984" behindDoc="1" locked="0" layoutInCell="0" allowOverlap="1" wp14:anchorId="5A152F55" wp14:editId="79C5B94D">
            <wp:simplePos x="0" y="0"/>
            <wp:positionH relativeFrom="column">
              <wp:posOffset>3016250</wp:posOffset>
            </wp:positionH>
            <wp:positionV relativeFrom="paragraph">
              <wp:posOffset>78105</wp:posOffset>
            </wp:positionV>
            <wp:extent cx="38100" cy="426085"/>
            <wp:effectExtent l="0" t="0" r="0" b="0"/>
            <wp:wrapNone/>
            <wp:docPr id="615" name="Picture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5"/>
                    <pic:cNvPicPr>
                      <a:picLocks noChangeAspect="1" noChangeArrowheads="1"/>
                    </pic:cNvPicPr>
                  </pic:nvPicPr>
                  <pic:blipFill>
                    <a:blip r:embed="rId410"/>
                    <a:srcRect/>
                    <a:stretch>
                      <a:fillRect/>
                    </a:stretch>
                  </pic:blipFill>
                  <pic:spPr bwMode="auto">
                    <a:xfrm>
                      <a:off x="0" y="0"/>
                      <a:ext cx="38100" cy="426085"/>
                    </a:xfrm>
                    <a:prstGeom prst="rect">
                      <a:avLst/>
                    </a:prstGeom>
                    <a:noFill/>
                  </pic:spPr>
                </pic:pic>
              </a:graphicData>
            </a:graphic>
          </wp:anchor>
        </w:drawing>
      </w:r>
      <w:r>
        <w:rPr>
          <w:noProof/>
          <w:sz w:val="20"/>
          <w:szCs w:val="20"/>
        </w:rPr>
        <w:drawing>
          <wp:anchor distT="0" distB="0" distL="114300" distR="114300" simplePos="0" relativeHeight="251563008" behindDoc="1" locked="0" layoutInCell="0" allowOverlap="1" wp14:anchorId="3162AE9E" wp14:editId="31D1AFC0">
            <wp:simplePos x="0" y="0"/>
            <wp:positionH relativeFrom="column">
              <wp:posOffset>3156585</wp:posOffset>
            </wp:positionH>
            <wp:positionV relativeFrom="paragraph">
              <wp:posOffset>78105</wp:posOffset>
            </wp:positionV>
            <wp:extent cx="73025" cy="426085"/>
            <wp:effectExtent l="0" t="0" r="0" b="0"/>
            <wp:wrapNone/>
            <wp:docPr id="616" name="Pictur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6"/>
                    <pic:cNvPicPr>
                      <a:picLocks noChangeAspect="1" noChangeArrowheads="1"/>
                    </pic:cNvPicPr>
                  </pic:nvPicPr>
                  <pic:blipFill>
                    <a:blip r:embed="rId411"/>
                    <a:srcRect/>
                    <a:stretch>
                      <a:fillRect/>
                    </a:stretch>
                  </pic:blipFill>
                  <pic:spPr bwMode="auto">
                    <a:xfrm>
                      <a:off x="0" y="0"/>
                      <a:ext cx="73025" cy="426085"/>
                    </a:xfrm>
                    <a:prstGeom prst="rect">
                      <a:avLst/>
                    </a:prstGeom>
                    <a:noFill/>
                  </pic:spPr>
                </pic:pic>
              </a:graphicData>
            </a:graphic>
          </wp:anchor>
        </w:drawing>
      </w:r>
      <w:r>
        <w:rPr>
          <w:noProof/>
          <w:sz w:val="20"/>
          <w:szCs w:val="20"/>
        </w:rPr>
        <w:drawing>
          <wp:anchor distT="0" distB="0" distL="114300" distR="114300" simplePos="0" relativeHeight="251564032" behindDoc="1" locked="0" layoutInCell="0" allowOverlap="1" wp14:anchorId="5450361C" wp14:editId="2438B673">
            <wp:simplePos x="0" y="0"/>
            <wp:positionH relativeFrom="column">
              <wp:posOffset>3296285</wp:posOffset>
            </wp:positionH>
            <wp:positionV relativeFrom="paragraph">
              <wp:posOffset>78105</wp:posOffset>
            </wp:positionV>
            <wp:extent cx="53340" cy="426085"/>
            <wp:effectExtent l="0" t="0" r="0" b="0"/>
            <wp:wrapNone/>
            <wp:docPr id="617" name="Picture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7"/>
                    <pic:cNvPicPr>
                      <a:picLocks noChangeAspect="1" noChangeArrowheads="1"/>
                    </pic:cNvPicPr>
                  </pic:nvPicPr>
                  <pic:blipFill>
                    <a:blip r:embed="rId412"/>
                    <a:srcRect/>
                    <a:stretch>
                      <a:fillRect/>
                    </a:stretch>
                  </pic:blipFill>
                  <pic:spPr bwMode="auto">
                    <a:xfrm>
                      <a:off x="0" y="0"/>
                      <a:ext cx="53340" cy="426085"/>
                    </a:xfrm>
                    <a:prstGeom prst="rect">
                      <a:avLst/>
                    </a:prstGeom>
                    <a:noFill/>
                  </pic:spPr>
                </pic:pic>
              </a:graphicData>
            </a:graphic>
          </wp:anchor>
        </w:drawing>
      </w:r>
      <w:r>
        <w:rPr>
          <w:noProof/>
          <w:sz w:val="20"/>
          <w:szCs w:val="20"/>
        </w:rPr>
        <w:drawing>
          <wp:anchor distT="0" distB="0" distL="114300" distR="114300" simplePos="0" relativeHeight="251565056" behindDoc="1" locked="0" layoutInCell="0" allowOverlap="1" wp14:anchorId="2EBC314C" wp14:editId="04BBEA15">
            <wp:simplePos x="0" y="0"/>
            <wp:positionH relativeFrom="column">
              <wp:posOffset>3436620</wp:posOffset>
            </wp:positionH>
            <wp:positionV relativeFrom="paragraph">
              <wp:posOffset>78105</wp:posOffset>
            </wp:positionV>
            <wp:extent cx="43180" cy="426085"/>
            <wp:effectExtent l="0" t="0" r="0" b="0"/>
            <wp:wrapNone/>
            <wp:docPr id="618" name="Picture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8"/>
                    <pic:cNvPicPr>
                      <a:picLocks noChangeAspect="1" noChangeArrowheads="1"/>
                    </pic:cNvPicPr>
                  </pic:nvPicPr>
                  <pic:blipFill>
                    <a:blip r:embed="rId413"/>
                    <a:srcRect/>
                    <a:stretch>
                      <a:fillRect/>
                    </a:stretch>
                  </pic:blipFill>
                  <pic:spPr bwMode="auto">
                    <a:xfrm>
                      <a:off x="0" y="0"/>
                      <a:ext cx="43180" cy="426085"/>
                    </a:xfrm>
                    <a:prstGeom prst="rect">
                      <a:avLst/>
                    </a:prstGeom>
                    <a:noFill/>
                  </pic:spPr>
                </pic:pic>
              </a:graphicData>
            </a:graphic>
          </wp:anchor>
        </w:drawing>
      </w:r>
      <w:r>
        <w:rPr>
          <w:noProof/>
          <w:sz w:val="20"/>
          <w:szCs w:val="20"/>
        </w:rPr>
        <w:drawing>
          <wp:anchor distT="0" distB="0" distL="114300" distR="114300" simplePos="0" relativeHeight="251566080" behindDoc="1" locked="0" layoutInCell="0" allowOverlap="1" wp14:anchorId="380FE752" wp14:editId="5529F766">
            <wp:simplePos x="0" y="0"/>
            <wp:positionH relativeFrom="column">
              <wp:posOffset>3576320</wp:posOffset>
            </wp:positionH>
            <wp:positionV relativeFrom="paragraph">
              <wp:posOffset>78105</wp:posOffset>
            </wp:positionV>
            <wp:extent cx="77470" cy="426085"/>
            <wp:effectExtent l="0" t="0" r="0" b="0"/>
            <wp:wrapNone/>
            <wp:docPr id="619" name="Picture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9"/>
                    <pic:cNvPicPr>
                      <a:picLocks noChangeAspect="1" noChangeArrowheads="1"/>
                    </pic:cNvPicPr>
                  </pic:nvPicPr>
                  <pic:blipFill>
                    <a:blip r:embed="rId414"/>
                    <a:srcRect/>
                    <a:stretch>
                      <a:fillRect/>
                    </a:stretch>
                  </pic:blipFill>
                  <pic:spPr bwMode="auto">
                    <a:xfrm>
                      <a:off x="0" y="0"/>
                      <a:ext cx="77470" cy="426085"/>
                    </a:xfrm>
                    <a:prstGeom prst="rect">
                      <a:avLst/>
                    </a:prstGeom>
                    <a:noFill/>
                  </pic:spPr>
                </pic:pic>
              </a:graphicData>
            </a:graphic>
          </wp:anchor>
        </w:drawing>
      </w:r>
      <w:r>
        <w:rPr>
          <w:noProof/>
          <w:sz w:val="20"/>
          <w:szCs w:val="20"/>
        </w:rPr>
        <w:drawing>
          <wp:anchor distT="0" distB="0" distL="114300" distR="114300" simplePos="0" relativeHeight="251567104" behindDoc="1" locked="0" layoutInCell="0" allowOverlap="1" wp14:anchorId="4604F040" wp14:editId="4681AC2E">
            <wp:simplePos x="0" y="0"/>
            <wp:positionH relativeFrom="column">
              <wp:posOffset>3716020</wp:posOffset>
            </wp:positionH>
            <wp:positionV relativeFrom="paragraph">
              <wp:posOffset>78105</wp:posOffset>
            </wp:positionV>
            <wp:extent cx="43180" cy="426085"/>
            <wp:effectExtent l="0" t="0" r="0" b="0"/>
            <wp:wrapNone/>
            <wp:docPr id="620" name="Picture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0"/>
                    <pic:cNvPicPr>
                      <a:picLocks noChangeAspect="1" noChangeArrowheads="1"/>
                    </pic:cNvPicPr>
                  </pic:nvPicPr>
                  <pic:blipFill>
                    <a:blip r:embed="rId415"/>
                    <a:srcRect/>
                    <a:stretch>
                      <a:fillRect/>
                    </a:stretch>
                  </pic:blipFill>
                  <pic:spPr bwMode="auto">
                    <a:xfrm>
                      <a:off x="0" y="0"/>
                      <a:ext cx="43180" cy="426085"/>
                    </a:xfrm>
                    <a:prstGeom prst="rect">
                      <a:avLst/>
                    </a:prstGeom>
                    <a:noFill/>
                  </pic:spPr>
                </pic:pic>
              </a:graphicData>
            </a:graphic>
          </wp:anchor>
        </w:drawing>
      </w:r>
      <w:r>
        <w:rPr>
          <w:noProof/>
          <w:sz w:val="20"/>
          <w:szCs w:val="20"/>
        </w:rPr>
        <w:drawing>
          <wp:anchor distT="0" distB="0" distL="114300" distR="114300" simplePos="0" relativeHeight="251568128" behindDoc="1" locked="0" layoutInCell="0" allowOverlap="1" wp14:anchorId="77B72DE2" wp14:editId="49683AC0">
            <wp:simplePos x="0" y="0"/>
            <wp:positionH relativeFrom="column">
              <wp:posOffset>3856355</wp:posOffset>
            </wp:positionH>
            <wp:positionV relativeFrom="paragraph">
              <wp:posOffset>78105</wp:posOffset>
            </wp:positionV>
            <wp:extent cx="48260" cy="426085"/>
            <wp:effectExtent l="0" t="0" r="0" b="0"/>
            <wp:wrapNone/>
            <wp:docPr id="621" name="Picture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1"/>
                    <pic:cNvPicPr>
                      <a:picLocks noChangeAspect="1" noChangeArrowheads="1"/>
                    </pic:cNvPicPr>
                  </pic:nvPicPr>
                  <pic:blipFill>
                    <a:blip r:embed="rId416"/>
                    <a:srcRect/>
                    <a:stretch>
                      <a:fillRect/>
                    </a:stretch>
                  </pic:blipFill>
                  <pic:spPr bwMode="auto">
                    <a:xfrm>
                      <a:off x="0" y="0"/>
                      <a:ext cx="48260" cy="426085"/>
                    </a:xfrm>
                    <a:prstGeom prst="rect">
                      <a:avLst/>
                    </a:prstGeom>
                    <a:noFill/>
                  </pic:spPr>
                </pic:pic>
              </a:graphicData>
            </a:graphic>
          </wp:anchor>
        </w:drawing>
      </w:r>
      <w:r>
        <w:rPr>
          <w:noProof/>
          <w:sz w:val="20"/>
          <w:szCs w:val="20"/>
        </w:rPr>
        <w:drawing>
          <wp:anchor distT="0" distB="0" distL="114300" distR="114300" simplePos="0" relativeHeight="251569152" behindDoc="1" locked="0" layoutInCell="0" allowOverlap="1" wp14:anchorId="3EA2B722" wp14:editId="035875F6">
            <wp:simplePos x="0" y="0"/>
            <wp:positionH relativeFrom="column">
              <wp:posOffset>3996055</wp:posOffset>
            </wp:positionH>
            <wp:positionV relativeFrom="paragraph">
              <wp:posOffset>78105</wp:posOffset>
            </wp:positionV>
            <wp:extent cx="27940" cy="426085"/>
            <wp:effectExtent l="0" t="0" r="0" b="0"/>
            <wp:wrapNone/>
            <wp:docPr id="622" name="Picture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2"/>
                    <pic:cNvPicPr>
                      <a:picLocks noChangeAspect="1" noChangeArrowheads="1"/>
                    </pic:cNvPicPr>
                  </pic:nvPicPr>
                  <pic:blipFill>
                    <a:blip r:embed="rId358"/>
                    <a:srcRect/>
                    <a:stretch>
                      <a:fillRect/>
                    </a:stretch>
                  </pic:blipFill>
                  <pic:spPr bwMode="auto">
                    <a:xfrm>
                      <a:off x="0" y="0"/>
                      <a:ext cx="27940" cy="426085"/>
                    </a:xfrm>
                    <a:prstGeom prst="rect">
                      <a:avLst/>
                    </a:prstGeom>
                    <a:noFill/>
                  </pic:spPr>
                </pic:pic>
              </a:graphicData>
            </a:graphic>
          </wp:anchor>
        </w:drawing>
      </w:r>
      <w:r>
        <w:rPr>
          <w:noProof/>
          <w:sz w:val="20"/>
          <w:szCs w:val="20"/>
        </w:rPr>
        <w:drawing>
          <wp:anchor distT="0" distB="0" distL="114300" distR="114300" simplePos="0" relativeHeight="251570176" behindDoc="1" locked="0" layoutInCell="0" allowOverlap="1" wp14:anchorId="73B21357" wp14:editId="119CDA8F">
            <wp:simplePos x="0" y="0"/>
            <wp:positionH relativeFrom="column">
              <wp:posOffset>4136390</wp:posOffset>
            </wp:positionH>
            <wp:positionV relativeFrom="paragraph">
              <wp:posOffset>78105</wp:posOffset>
            </wp:positionV>
            <wp:extent cx="38100" cy="426085"/>
            <wp:effectExtent l="0" t="0" r="0" b="0"/>
            <wp:wrapNone/>
            <wp:docPr id="623" name="Picture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3"/>
                    <pic:cNvPicPr>
                      <a:picLocks noChangeAspect="1" noChangeArrowheads="1"/>
                    </pic:cNvPicPr>
                  </pic:nvPicPr>
                  <pic:blipFill>
                    <a:blip r:embed="rId417"/>
                    <a:srcRect/>
                    <a:stretch>
                      <a:fillRect/>
                    </a:stretch>
                  </pic:blipFill>
                  <pic:spPr bwMode="auto">
                    <a:xfrm>
                      <a:off x="0" y="0"/>
                      <a:ext cx="38100" cy="426085"/>
                    </a:xfrm>
                    <a:prstGeom prst="rect">
                      <a:avLst/>
                    </a:prstGeom>
                    <a:noFill/>
                  </pic:spPr>
                </pic:pic>
              </a:graphicData>
            </a:graphic>
          </wp:anchor>
        </w:drawing>
      </w:r>
      <w:r>
        <w:rPr>
          <w:noProof/>
          <w:sz w:val="20"/>
          <w:szCs w:val="20"/>
        </w:rPr>
        <w:drawing>
          <wp:anchor distT="0" distB="0" distL="114300" distR="114300" simplePos="0" relativeHeight="251571200" behindDoc="1" locked="0" layoutInCell="0" allowOverlap="1" wp14:anchorId="49794D6E" wp14:editId="4D9C589D">
            <wp:simplePos x="0" y="0"/>
            <wp:positionH relativeFrom="column">
              <wp:posOffset>4276090</wp:posOffset>
            </wp:positionH>
            <wp:positionV relativeFrom="paragraph">
              <wp:posOffset>78105</wp:posOffset>
            </wp:positionV>
            <wp:extent cx="67945" cy="426085"/>
            <wp:effectExtent l="0" t="0" r="0" b="0"/>
            <wp:wrapNone/>
            <wp:docPr id="624" name="Picture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4"/>
                    <pic:cNvPicPr>
                      <a:picLocks noChangeAspect="1" noChangeArrowheads="1"/>
                    </pic:cNvPicPr>
                  </pic:nvPicPr>
                  <pic:blipFill>
                    <a:blip r:embed="rId418"/>
                    <a:srcRect/>
                    <a:stretch>
                      <a:fillRect/>
                    </a:stretch>
                  </pic:blipFill>
                  <pic:spPr bwMode="auto">
                    <a:xfrm>
                      <a:off x="0" y="0"/>
                      <a:ext cx="67945" cy="426085"/>
                    </a:xfrm>
                    <a:prstGeom prst="rect">
                      <a:avLst/>
                    </a:prstGeom>
                    <a:noFill/>
                  </pic:spPr>
                </pic:pic>
              </a:graphicData>
            </a:graphic>
          </wp:anchor>
        </w:drawing>
      </w:r>
      <w:r>
        <w:rPr>
          <w:noProof/>
          <w:sz w:val="20"/>
          <w:szCs w:val="20"/>
        </w:rPr>
        <w:drawing>
          <wp:anchor distT="0" distB="0" distL="114300" distR="114300" simplePos="0" relativeHeight="251572224" behindDoc="1" locked="0" layoutInCell="0" allowOverlap="1" wp14:anchorId="02006F35" wp14:editId="65B6F481">
            <wp:simplePos x="0" y="0"/>
            <wp:positionH relativeFrom="column">
              <wp:posOffset>4416425</wp:posOffset>
            </wp:positionH>
            <wp:positionV relativeFrom="paragraph">
              <wp:posOffset>78105</wp:posOffset>
            </wp:positionV>
            <wp:extent cx="57785" cy="426085"/>
            <wp:effectExtent l="0" t="0" r="0" b="0"/>
            <wp:wrapNone/>
            <wp:docPr id="625" name="Picture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5"/>
                    <pic:cNvPicPr>
                      <a:picLocks noChangeAspect="1" noChangeArrowheads="1"/>
                    </pic:cNvPicPr>
                  </pic:nvPicPr>
                  <pic:blipFill>
                    <a:blip r:embed="rId419"/>
                    <a:srcRect/>
                    <a:stretch>
                      <a:fillRect/>
                    </a:stretch>
                  </pic:blipFill>
                  <pic:spPr bwMode="auto">
                    <a:xfrm>
                      <a:off x="0" y="0"/>
                      <a:ext cx="57785" cy="426085"/>
                    </a:xfrm>
                    <a:prstGeom prst="rect">
                      <a:avLst/>
                    </a:prstGeom>
                    <a:noFill/>
                  </pic:spPr>
                </pic:pic>
              </a:graphicData>
            </a:graphic>
          </wp:anchor>
        </w:drawing>
      </w:r>
      <w:r>
        <w:rPr>
          <w:noProof/>
          <w:sz w:val="20"/>
          <w:szCs w:val="20"/>
        </w:rPr>
        <w:drawing>
          <wp:anchor distT="0" distB="0" distL="114300" distR="114300" simplePos="0" relativeHeight="251573248" behindDoc="1" locked="0" layoutInCell="0" allowOverlap="1" wp14:anchorId="36CEF82B" wp14:editId="3D136B67">
            <wp:simplePos x="0" y="0"/>
            <wp:positionH relativeFrom="column">
              <wp:posOffset>4556125</wp:posOffset>
            </wp:positionH>
            <wp:positionV relativeFrom="paragraph">
              <wp:posOffset>78105</wp:posOffset>
            </wp:positionV>
            <wp:extent cx="43180" cy="426085"/>
            <wp:effectExtent l="0" t="0" r="0" b="0"/>
            <wp:wrapNone/>
            <wp:docPr id="626" name="Picture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6"/>
                    <pic:cNvPicPr>
                      <a:picLocks noChangeAspect="1" noChangeArrowheads="1"/>
                    </pic:cNvPicPr>
                  </pic:nvPicPr>
                  <pic:blipFill>
                    <a:blip r:embed="rId420"/>
                    <a:srcRect/>
                    <a:stretch>
                      <a:fillRect/>
                    </a:stretch>
                  </pic:blipFill>
                  <pic:spPr bwMode="auto">
                    <a:xfrm>
                      <a:off x="0" y="0"/>
                      <a:ext cx="43180" cy="426085"/>
                    </a:xfrm>
                    <a:prstGeom prst="rect">
                      <a:avLst/>
                    </a:prstGeom>
                    <a:noFill/>
                  </pic:spPr>
                </pic:pic>
              </a:graphicData>
            </a:graphic>
          </wp:anchor>
        </w:drawing>
      </w:r>
      <w:r>
        <w:rPr>
          <w:noProof/>
          <w:sz w:val="20"/>
          <w:szCs w:val="20"/>
        </w:rPr>
        <w:drawing>
          <wp:anchor distT="0" distB="0" distL="114300" distR="114300" simplePos="0" relativeHeight="251574272" behindDoc="1" locked="0" layoutInCell="0" allowOverlap="1" wp14:anchorId="2D0C29D5" wp14:editId="46AD9AEF">
            <wp:simplePos x="0" y="0"/>
            <wp:positionH relativeFrom="column">
              <wp:posOffset>4695825</wp:posOffset>
            </wp:positionH>
            <wp:positionV relativeFrom="paragraph">
              <wp:posOffset>78105</wp:posOffset>
            </wp:positionV>
            <wp:extent cx="43180" cy="426085"/>
            <wp:effectExtent l="0" t="0" r="0" b="0"/>
            <wp:wrapNone/>
            <wp:docPr id="627" name="Picture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7"/>
                    <pic:cNvPicPr>
                      <a:picLocks noChangeAspect="1" noChangeArrowheads="1"/>
                    </pic:cNvPicPr>
                  </pic:nvPicPr>
                  <pic:blipFill>
                    <a:blip r:embed="rId421"/>
                    <a:srcRect/>
                    <a:stretch>
                      <a:fillRect/>
                    </a:stretch>
                  </pic:blipFill>
                  <pic:spPr bwMode="auto">
                    <a:xfrm>
                      <a:off x="0" y="0"/>
                      <a:ext cx="43180" cy="426085"/>
                    </a:xfrm>
                    <a:prstGeom prst="rect">
                      <a:avLst/>
                    </a:prstGeom>
                    <a:noFill/>
                  </pic:spPr>
                </pic:pic>
              </a:graphicData>
            </a:graphic>
          </wp:anchor>
        </w:drawing>
      </w:r>
      <w:r>
        <w:rPr>
          <w:noProof/>
          <w:sz w:val="20"/>
          <w:szCs w:val="20"/>
        </w:rPr>
        <w:drawing>
          <wp:anchor distT="0" distB="0" distL="114300" distR="114300" simplePos="0" relativeHeight="251575296" behindDoc="1" locked="0" layoutInCell="0" allowOverlap="1" wp14:anchorId="0D1D9267" wp14:editId="42862926">
            <wp:simplePos x="0" y="0"/>
            <wp:positionH relativeFrom="column">
              <wp:posOffset>4836160</wp:posOffset>
            </wp:positionH>
            <wp:positionV relativeFrom="paragraph">
              <wp:posOffset>78105</wp:posOffset>
            </wp:positionV>
            <wp:extent cx="53340" cy="426085"/>
            <wp:effectExtent l="0" t="0" r="0" b="0"/>
            <wp:wrapNone/>
            <wp:docPr id="628" name="Pictur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8"/>
                    <pic:cNvPicPr>
                      <a:picLocks noChangeAspect="1" noChangeArrowheads="1"/>
                    </pic:cNvPicPr>
                  </pic:nvPicPr>
                  <pic:blipFill>
                    <a:blip r:embed="rId422"/>
                    <a:srcRect/>
                    <a:stretch>
                      <a:fillRect/>
                    </a:stretch>
                  </pic:blipFill>
                  <pic:spPr bwMode="auto">
                    <a:xfrm>
                      <a:off x="0" y="0"/>
                      <a:ext cx="53340" cy="426085"/>
                    </a:xfrm>
                    <a:prstGeom prst="rect">
                      <a:avLst/>
                    </a:prstGeom>
                    <a:noFill/>
                  </pic:spPr>
                </pic:pic>
              </a:graphicData>
            </a:graphic>
          </wp:anchor>
        </w:drawing>
      </w:r>
      <w:r>
        <w:rPr>
          <w:noProof/>
          <w:sz w:val="20"/>
          <w:szCs w:val="20"/>
        </w:rPr>
        <w:drawing>
          <wp:anchor distT="0" distB="0" distL="114300" distR="114300" simplePos="0" relativeHeight="251576320" behindDoc="1" locked="0" layoutInCell="0" allowOverlap="1" wp14:anchorId="2FE56555" wp14:editId="0E6D2F25">
            <wp:simplePos x="0" y="0"/>
            <wp:positionH relativeFrom="column">
              <wp:posOffset>4975860</wp:posOffset>
            </wp:positionH>
            <wp:positionV relativeFrom="paragraph">
              <wp:posOffset>78105</wp:posOffset>
            </wp:positionV>
            <wp:extent cx="38100" cy="426085"/>
            <wp:effectExtent l="0" t="0" r="0" b="0"/>
            <wp:wrapNone/>
            <wp:docPr id="629" name="Picture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9"/>
                    <pic:cNvPicPr>
                      <a:picLocks noChangeAspect="1" noChangeArrowheads="1"/>
                    </pic:cNvPicPr>
                  </pic:nvPicPr>
                  <pic:blipFill>
                    <a:blip r:embed="rId423"/>
                    <a:srcRect/>
                    <a:stretch>
                      <a:fillRect/>
                    </a:stretch>
                  </pic:blipFill>
                  <pic:spPr bwMode="auto">
                    <a:xfrm>
                      <a:off x="0" y="0"/>
                      <a:ext cx="38100" cy="426085"/>
                    </a:xfrm>
                    <a:prstGeom prst="rect">
                      <a:avLst/>
                    </a:prstGeom>
                    <a:noFill/>
                  </pic:spPr>
                </pic:pic>
              </a:graphicData>
            </a:graphic>
          </wp:anchor>
        </w:drawing>
      </w:r>
      <w:r>
        <w:rPr>
          <w:noProof/>
          <w:sz w:val="20"/>
          <w:szCs w:val="20"/>
        </w:rPr>
        <w:drawing>
          <wp:anchor distT="0" distB="0" distL="114300" distR="114300" simplePos="0" relativeHeight="251577344" behindDoc="1" locked="0" layoutInCell="0" allowOverlap="1" wp14:anchorId="0DB659F0" wp14:editId="27A50835">
            <wp:simplePos x="0" y="0"/>
            <wp:positionH relativeFrom="column">
              <wp:posOffset>5116195</wp:posOffset>
            </wp:positionH>
            <wp:positionV relativeFrom="paragraph">
              <wp:posOffset>78105</wp:posOffset>
            </wp:positionV>
            <wp:extent cx="58420" cy="426085"/>
            <wp:effectExtent l="0" t="0" r="0" b="0"/>
            <wp:wrapNone/>
            <wp:docPr id="630" name="Picture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0"/>
                    <pic:cNvPicPr>
                      <a:picLocks noChangeAspect="1" noChangeArrowheads="1"/>
                    </pic:cNvPicPr>
                  </pic:nvPicPr>
                  <pic:blipFill>
                    <a:blip r:embed="rId424"/>
                    <a:srcRect/>
                    <a:stretch>
                      <a:fillRect/>
                    </a:stretch>
                  </pic:blipFill>
                  <pic:spPr bwMode="auto">
                    <a:xfrm>
                      <a:off x="0" y="0"/>
                      <a:ext cx="58420" cy="426085"/>
                    </a:xfrm>
                    <a:prstGeom prst="rect">
                      <a:avLst/>
                    </a:prstGeom>
                    <a:noFill/>
                  </pic:spPr>
                </pic:pic>
              </a:graphicData>
            </a:graphic>
          </wp:anchor>
        </w:drawing>
      </w:r>
      <w:r>
        <w:rPr>
          <w:noProof/>
          <w:sz w:val="20"/>
          <w:szCs w:val="20"/>
        </w:rPr>
        <w:drawing>
          <wp:anchor distT="0" distB="0" distL="114300" distR="114300" simplePos="0" relativeHeight="251578368" behindDoc="1" locked="0" layoutInCell="0" allowOverlap="1" wp14:anchorId="01389FB1" wp14:editId="7452F2E2">
            <wp:simplePos x="0" y="0"/>
            <wp:positionH relativeFrom="column">
              <wp:posOffset>5255895</wp:posOffset>
            </wp:positionH>
            <wp:positionV relativeFrom="paragraph">
              <wp:posOffset>78105</wp:posOffset>
            </wp:positionV>
            <wp:extent cx="62865" cy="426085"/>
            <wp:effectExtent l="0" t="0" r="0" b="0"/>
            <wp:wrapNone/>
            <wp:docPr id="631" name="Picture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1"/>
                    <pic:cNvPicPr>
                      <a:picLocks noChangeAspect="1" noChangeArrowheads="1"/>
                    </pic:cNvPicPr>
                  </pic:nvPicPr>
                  <pic:blipFill>
                    <a:blip r:embed="rId425"/>
                    <a:srcRect/>
                    <a:stretch>
                      <a:fillRect/>
                    </a:stretch>
                  </pic:blipFill>
                  <pic:spPr bwMode="auto">
                    <a:xfrm>
                      <a:off x="0" y="0"/>
                      <a:ext cx="62865" cy="426085"/>
                    </a:xfrm>
                    <a:prstGeom prst="rect">
                      <a:avLst/>
                    </a:prstGeom>
                    <a:noFill/>
                  </pic:spPr>
                </pic:pic>
              </a:graphicData>
            </a:graphic>
          </wp:anchor>
        </w:drawing>
      </w:r>
      <w:r>
        <w:rPr>
          <w:noProof/>
          <w:sz w:val="20"/>
          <w:szCs w:val="20"/>
        </w:rPr>
        <w:drawing>
          <wp:anchor distT="0" distB="0" distL="114300" distR="114300" simplePos="0" relativeHeight="251579392" behindDoc="1" locked="0" layoutInCell="0" allowOverlap="1" wp14:anchorId="2D3CC10A" wp14:editId="0EC66218">
            <wp:simplePos x="0" y="0"/>
            <wp:positionH relativeFrom="column">
              <wp:posOffset>5395595</wp:posOffset>
            </wp:positionH>
            <wp:positionV relativeFrom="paragraph">
              <wp:posOffset>78105</wp:posOffset>
            </wp:positionV>
            <wp:extent cx="38100" cy="426085"/>
            <wp:effectExtent l="0" t="0" r="0" b="0"/>
            <wp:wrapNone/>
            <wp:docPr id="632" name="Picture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2"/>
                    <pic:cNvPicPr>
                      <a:picLocks noChangeAspect="1" noChangeArrowheads="1"/>
                    </pic:cNvPicPr>
                  </pic:nvPicPr>
                  <pic:blipFill>
                    <a:blip r:embed="rId426"/>
                    <a:srcRect/>
                    <a:stretch>
                      <a:fillRect/>
                    </a:stretch>
                  </pic:blipFill>
                  <pic:spPr bwMode="auto">
                    <a:xfrm>
                      <a:off x="0" y="0"/>
                      <a:ext cx="38100" cy="426085"/>
                    </a:xfrm>
                    <a:prstGeom prst="rect">
                      <a:avLst/>
                    </a:prstGeom>
                    <a:noFill/>
                  </pic:spPr>
                </pic:pic>
              </a:graphicData>
            </a:graphic>
          </wp:anchor>
        </w:drawing>
      </w:r>
      <w:r>
        <w:rPr>
          <w:noProof/>
          <w:sz w:val="20"/>
          <w:szCs w:val="20"/>
        </w:rPr>
        <w:drawing>
          <wp:anchor distT="0" distB="0" distL="114300" distR="114300" simplePos="0" relativeHeight="251580416" behindDoc="1" locked="0" layoutInCell="0" allowOverlap="1" wp14:anchorId="6BADF4CE" wp14:editId="0B95649F">
            <wp:simplePos x="0" y="0"/>
            <wp:positionH relativeFrom="column">
              <wp:posOffset>5535930</wp:posOffset>
            </wp:positionH>
            <wp:positionV relativeFrom="paragraph">
              <wp:posOffset>78105</wp:posOffset>
            </wp:positionV>
            <wp:extent cx="48260" cy="426085"/>
            <wp:effectExtent l="0" t="0" r="0" b="0"/>
            <wp:wrapNone/>
            <wp:docPr id="633" name="Picture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3"/>
                    <pic:cNvPicPr>
                      <a:picLocks noChangeAspect="1" noChangeArrowheads="1"/>
                    </pic:cNvPicPr>
                  </pic:nvPicPr>
                  <pic:blipFill>
                    <a:blip r:embed="rId427"/>
                    <a:srcRect/>
                    <a:stretch>
                      <a:fillRect/>
                    </a:stretch>
                  </pic:blipFill>
                  <pic:spPr bwMode="auto">
                    <a:xfrm>
                      <a:off x="0" y="0"/>
                      <a:ext cx="48260" cy="426085"/>
                    </a:xfrm>
                    <a:prstGeom prst="rect">
                      <a:avLst/>
                    </a:prstGeom>
                    <a:noFill/>
                  </pic:spPr>
                </pic:pic>
              </a:graphicData>
            </a:graphic>
          </wp:anchor>
        </w:drawing>
      </w:r>
      <w:r>
        <w:rPr>
          <w:noProof/>
          <w:sz w:val="20"/>
          <w:szCs w:val="20"/>
        </w:rPr>
        <w:drawing>
          <wp:anchor distT="0" distB="0" distL="114300" distR="114300" simplePos="0" relativeHeight="251581440" behindDoc="1" locked="0" layoutInCell="0" allowOverlap="1" wp14:anchorId="7D41DCE2" wp14:editId="62C3C1FC">
            <wp:simplePos x="0" y="0"/>
            <wp:positionH relativeFrom="column">
              <wp:posOffset>5675630</wp:posOffset>
            </wp:positionH>
            <wp:positionV relativeFrom="paragraph">
              <wp:posOffset>78105</wp:posOffset>
            </wp:positionV>
            <wp:extent cx="43180" cy="426085"/>
            <wp:effectExtent l="0" t="0" r="0" b="0"/>
            <wp:wrapNone/>
            <wp:docPr id="634" name="Picture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4"/>
                    <pic:cNvPicPr>
                      <a:picLocks noChangeAspect="1" noChangeArrowheads="1"/>
                    </pic:cNvPicPr>
                  </pic:nvPicPr>
                  <pic:blipFill>
                    <a:blip r:embed="rId428"/>
                    <a:srcRect/>
                    <a:stretch>
                      <a:fillRect/>
                    </a:stretch>
                  </pic:blipFill>
                  <pic:spPr bwMode="auto">
                    <a:xfrm>
                      <a:off x="0" y="0"/>
                      <a:ext cx="43180" cy="426085"/>
                    </a:xfrm>
                    <a:prstGeom prst="rect">
                      <a:avLst/>
                    </a:prstGeom>
                    <a:noFill/>
                  </pic:spPr>
                </pic:pic>
              </a:graphicData>
            </a:graphic>
          </wp:anchor>
        </w:drawing>
      </w:r>
      <w:r>
        <w:rPr>
          <w:noProof/>
          <w:sz w:val="20"/>
          <w:szCs w:val="20"/>
        </w:rPr>
        <w:drawing>
          <wp:anchor distT="0" distB="0" distL="114300" distR="114300" simplePos="0" relativeHeight="251582464" behindDoc="1" locked="0" layoutInCell="0" allowOverlap="1" wp14:anchorId="0AF5D25E" wp14:editId="13941041">
            <wp:simplePos x="0" y="0"/>
            <wp:positionH relativeFrom="column">
              <wp:posOffset>5815965</wp:posOffset>
            </wp:positionH>
            <wp:positionV relativeFrom="paragraph">
              <wp:posOffset>78105</wp:posOffset>
            </wp:positionV>
            <wp:extent cx="53340" cy="426085"/>
            <wp:effectExtent l="0" t="0" r="0" b="0"/>
            <wp:wrapNone/>
            <wp:docPr id="635" name="Picture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5"/>
                    <pic:cNvPicPr>
                      <a:picLocks noChangeAspect="1" noChangeArrowheads="1"/>
                    </pic:cNvPicPr>
                  </pic:nvPicPr>
                  <pic:blipFill>
                    <a:blip r:embed="rId429"/>
                    <a:srcRect/>
                    <a:stretch>
                      <a:fillRect/>
                    </a:stretch>
                  </pic:blipFill>
                  <pic:spPr bwMode="auto">
                    <a:xfrm>
                      <a:off x="0" y="0"/>
                      <a:ext cx="53340" cy="426085"/>
                    </a:xfrm>
                    <a:prstGeom prst="rect">
                      <a:avLst/>
                    </a:prstGeom>
                    <a:noFill/>
                  </pic:spPr>
                </pic:pic>
              </a:graphicData>
            </a:graphic>
          </wp:anchor>
        </w:drawing>
      </w:r>
      <w:r>
        <w:rPr>
          <w:noProof/>
          <w:sz w:val="20"/>
          <w:szCs w:val="20"/>
        </w:rPr>
        <w:drawing>
          <wp:anchor distT="0" distB="0" distL="114300" distR="114300" simplePos="0" relativeHeight="251583488" behindDoc="1" locked="0" layoutInCell="0" allowOverlap="1" wp14:anchorId="3240589E" wp14:editId="6994786B">
            <wp:simplePos x="0" y="0"/>
            <wp:positionH relativeFrom="column">
              <wp:posOffset>5955665</wp:posOffset>
            </wp:positionH>
            <wp:positionV relativeFrom="paragraph">
              <wp:posOffset>78105</wp:posOffset>
            </wp:positionV>
            <wp:extent cx="48260" cy="426085"/>
            <wp:effectExtent l="0" t="0" r="0" b="0"/>
            <wp:wrapNone/>
            <wp:docPr id="636" name="Picture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6"/>
                    <pic:cNvPicPr>
                      <a:picLocks noChangeAspect="1" noChangeArrowheads="1"/>
                    </pic:cNvPicPr>
                  </pic:nvPicPr>
                  <pic:blipFill>
                    <a:blip r:embed="rId430"/>
                    <a:srcRect/>
                    <a:stretch>
                      <a:fillRect/>
                    </a:stretch>
                  </pic:blipFill>
                  <pic:spPr bwMode="auto">
                    <a:xfrm>
                      <a:off x="0" y="0"/>
                      <a:ext cx="48260" cy="426085"/>
                    </a:xfrm>
                    <a:prstGeom prst="rect">
                      <a:avLst/>
                    </a:prstGeom>
                    <a:noFill/>
                  </pic:spPr>
                </pic:pic>
              </a:graphicData>
            </a:graphic>
          </wp:anchor>
        </w:drawing>
      </w:r>
      <w:r>
        <w:rPr>
          <w:noProof/>
          <w:sz w:val="20"/>
          <w:szCs w:val="20"/>
        </w:rPr>
        <w:drawing>
          <wp:anchor distT="0" distB="0" distL="114300" distR="114300" simplePos="0" relativeHeight="251584512" behindDoc="1" locked="0" layoutInCell="0" allowOverlap="1" wp14:anchorId="7FDC8499" wp14:editId="49D7D8B8">
            <wp:simplePos x="0" y="0"/>
            <wp:positionH relativeFrom="column">
              <wp:posOffset>6096000</wp:posOffset>
            </wp:positionH>
            <wp:positionV relativeFrom="paragraph">
              <wp:posOffset>78105</wp:posOffset>
            </wp:positionV>
            <wp:extent cx="62865" cy="426085"/>
            <wp:effectExtent l="0" t="0" r="0" b="0"/>
            <wp:wrapNone/>
            <wp:docPr id="637" name="Picture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7"/>
                    <pic:cNvPicPr>
                      <a:picLocks noChangeAspect="1" noChangeArrowheads="1"/>
                    </pic:cNvPicPr>
                  </pic:nvPicPr>
                  <pic:blipFill>
                    <a:blip r:embed="rId431"/>
                    <a:srcRect/>
                    <a:stretch>
                      <a:fillRect/>
                    </a:stretch>
                  </pic:blipFill>
                  <pic:spPr bwMode="auto">
                    <a:xfrm>
                      <a:off x="0" y="0"/>
                      <a:ext cx="62865" cy="426085"/>
                    </a:xfrm>
                    <a:prstGeom prst="rect">
                      <a:avLst/>
                    </a:prstGeom>
                    <a:noFill/>
                  </pic:spPr>
                </pic:pic>
              </a:graphicData>
            </a:graphic>
          </wp:anchor>
        </w:drawing>
      </w:r>
      <w:r>
        <w:rPr>
          <w:noProof/>
          <w:sz w:val="20"/>
          <w:szCs w:val="20"/>
        </w:rPr>
        <w:drawing>
          <wp:anchor distT="0" distB="0" distL="114300" distR="114300" simplePos="0" relativeHeight="251585536" behindDoc="1" locked="0" layoutInCell="0" allowOverlap="1" wp14:anchorId="78A1DD7D" wp14:editId="74BAEBA9">
            <wp:simplePos x="0" y="0"/>
            <wp:positionH relativeFrom="column">
              <wp:posOffset>6235700</wp:posOffset>
            </wp:positionH>
            <wp:positionV relativeFrom="paragraph">
              <wp:posOffset>78105</wp:posOffset>
            </wp:positionV>
            <wp:extent cx="57785" cy="426085"/>
            <wp:effectExtent l="0" t="0" r="0" b="0"/>
            <wp:wrapNone/>
            <wp:docPr id="638" name="Picture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8"/>
                    <pic:cNvPicPr>
                      <a:picLocks noChangeAspect="1" noChangeArrowheads="1"/>
                    </pic:cNvPicPr>
                  </pic:nvPicPr>
                  <pic:blipFill>
                    <a:blip r:embed="rId432"/>
                    <a:srcRect/>
                    <a:stretch>
                      <a:fillRect/>
                    </a:stretch>
                  </pic:blipFill>
                  <pic:spPr bwMode="auto">
                    <a:xfrm>
                      <a:off x="0" y="0"/>
                      <a:ext cx="57785" cy="426085"/>
                    </a:xfrm>
                    <a:prstGeom prst="rect">
                      <a:avLst/>
                    </a:prstGeom>
                    <a:noFill/>
                  </pic:spPr>
                </pic:pic>
              </a:graphicData>
            </a:graphic>
          </wp:anchor>
        </w:drawing>
      </w:r>
      <w:r>
        <w:rPr>
          <w:noProof/>
          <w:sz w:val="20"/>
          <w:szCs w:val="20"/>
        </w:rPr>
        <w:drawing>
          <wp:anchor distT="0" distB="0" distL="114300" distR="114300" simplePos="0" relativeHeight="251586560" behindDoc="1" locked="0" layoutInCell="0" allowOverlap="1" wp14:anchorId="41EF97EC" wp14:editId="1FA4175F">
            <wp:simplePos x="0" y="0"/>
            <wp:positionH relativeFrom="column">
              <wp:posOffset>6375400</wp:posOffset>
            </wp:positionH>
            <wp:positionV relativeFrom="paragraph">
              <wp:posOffset>78105</wp:posOffset>
            </wp:positionV>
            <wp:extent cx="38100" cy="426085"/>
            <wp:effectExtent l="0" t="0" r="0" b="0"/>
            <wp:wrapNone/>
            <wp:docPr id="639" name="Picture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9"/>
                    <pic:cNvPicPr>
                      <a:picLocks noChangeAspect="1" noChangeArrowheads="1"/>
                    </pic:cNvPicPr>
                  </pic:nvPicPr>
                  <pic:blipFill>
                    <a:blip r:embed="rId433"/>
                    <a:srcRect/>
                    <a:stretch>
                      <a:fillRect/>
                    </a:stretch>
                  </pic:blipFill>
                  <pic:spPr bwMode="auto">
                    <a:xfrm>
                      <a:off x="0" y="0"/>
                      <a:ext cx="38100" cy="426085"/>
                    </a:xfrm>
                    <a:prstGeom prst="rect">
                      <a:avLst/>
                    </a:prstGeom>
                    <a:noFill/>
                  </pic:spPr>
                </pic:pic>
              </a:graphicData>
            </a:graphic>
          </wp:anchor>
        </w:drawing>
      </w:r>
      <w:r>
        <w:rPr>
          <w:noProof/>
          <w:sz w:val="20"/>
          <w:szCs w:val="20"/>
        </w:rPr>
        <w:drawing>
          <wp:anchor distT="0" distB="0" distL="114300" distR="114300" simplePos="0" relativeHeight="251587584" behindDoc="1" locked="0" layoutInCell="0" allowOverlap="1" wp14:anchorId="75215ACB" wp14:editId="1BA5224C">
            <wp:simplePos x="0" y="0"/>
            <wp:positionH relativeFrom="column">
              <wp:posOffset>6515735</wp:posOffset>
            </wp:positionH>
            <wp:positionV relativeFrom="paragraph">
              <wp:posOffset>78105</wp:posOffset>
            </wp:positionV>
            <wp:extent cx="27940" cy="426085"/>
            <wp:effectExtent l="0" t="0" r="0" b="0"/>
            <wp:wrapNone/>
            <wp:docPr id="640" name="Picture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0"/>
                    <pic:cNvPicPr>
                      <a:picLocks noChangeAspect="1" noChangeArrowheads="1"/>
                    </pic:cNvPicPr>
                  </pic:nvPicPr>
                  <pic:blipFill>
                    <a:blip r:embed="rId358"/>
                    <a:srcRect/>
                    <a:stretch>
                      <a:fillRect/>
                    </a:stretch>
                  </pic:blipFill>
                  <pic:spPr bwMode="auto">
                    <a:xfrm>
                      <a:off x="0" y="0"/>
                      <a:ext cx="27940" cy="426085"/>
                    </a:xfrm>
                    <a:prstGeom prst="rect">
                      <a:avLst/>
                    </a:prstGeom>
                    <a:noFill/>
                  </pic:spPr>
                </pic:pic>
              </a:graphicData>
            </a:graphic>
          </wp:anchor>
        </w:drawing>
      </w:r>
      <w:r>
        <w:rPr>
          <w:noProof/>
          <w:sz w:val="20"/>
          <w:szCs w:val="20"/>
        </w:rPr>
        <w:drawing>
          <wp:anchor distT="0" distB="0" distL="114300" distR="114300" simplePos="0" relativeHeight="251588608" behindDoc="1" locked="0" layoutInCell="0" allowOverlap="1" wp14:anchorId="29217D86" wp14:editId="04D95533">
            <wp:simplePos x="0" y="0"/>
            <wp:positionH relativeFrom="column">
              <wp:posOffset>6655435</wp:posOffset>
            </wp:positionH>
            <wp:positionV relativeFrom="paragraph">
              <wp:posOffset>78105</wp:posOffset>
            </wp:positionV>
            <wp:extent cx="48260" cy="426085"/>
            <wp:effectExtent l="0" t="0" r="0" b="0"/>
            <wp:wrapNone/>
            <wp:docPr id="641" name="Pictur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1"/>
                    <pic:cNvPicPr>
                      <a:picLocks noChangeAspect="1" noChangeArrowheads="1"/>
                    </pic:cNvPicPr>
                  </pic:nvPicPr>
                  <pic:blipFill>
                    <a:blip r:embed="rId434"/>
                    <a:srcRect/>
                    <a:stretch>
                      <a:fillRect/>
                    </a:stretch>
                  </pic:blipFill>
                  <pic:spPr bwMode="auto">
                    <a:xfrm>
                      <a:off x="0" y="0"/>
                      <a:ext cx="48260" cy="426085"/>
                    </a:xfrm>
                    <a:prstGeom prst="rect">
                      <a:avLst/>
                    </a:prstGeom>
                    <a:noFill/>
                  </pic:spPr>
                </pic:pic>
              </a:graphicData>
            </a:graphic>
          </wp:anchor>
        </w:drawing>
      </w:r>
      <w:r>
        <w:rPr>
          <w:noProof/>
          <w:sz w:val="20"/>
          <w:szCs w:val="20"/>
        </w:rPr>
        <w:drawing>
          <wp:anchor distT="0" distB="0" distL="114300" distR="114300" simplePos="0" relativeHeight="251589632" behindDoc="1" locked="0" layoutInCell="0" allowOverlap="1" wp14:anchorId="20A63F00" wp14:editId="24CBA2B1">
            <wp:simplePos x="0" y="0"/>
            <wp:positionH relativeFrom="column">
              <wp:posOffset>6795770</wp:posOffset>
            </wp:positionH>
            <wp:positionV relativeFrom="paragraph">
              <wp:posOffset>78105</wp:posOffset>
            </wp:positionV>
            <wp:extent cx="27940" cy="426085"/>
            <wp:effectExtent l="0" t="0" r="0" b="0"/>
            <wp:wrapNone/>
            <wp:docPr id="642" name="Picture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2"/>
                    <pic:cNvPicPr>
                      <a:picLocks noChangeAspect="1" noChangeArrowheads="1"/>
                    </pic:cNvPicPr>
                  </pic:nvPicPr>
                  <pic:blipFill>
                    <a:blip r:embed="rId358"/>
                    <a:srcRect/>
                    <a:stretch>
                      <a:fillRect/>
                    </a:stretch>
                  </pic:blipFill>
                  <pic:spPr bwMode="auto">
                    <a:xfrm>
                      <a:off x="0" y="0"/>
                      <a:ext cx="27940" cy="426085"/>
                    </a:xfrm>
                    <a:prstGeom prst="rect">
                      <a:avLst/>
                    </a:prstGeom>
                    <a:noFill/>
                  </pic:spPr>
                </pic:pic>
              </a:graphicData>
            </a:graphic>
          </wp:anchor>
        </w:drawing>
      </w:r>
      <w:r>
        <w:rPr>
          <w:noProof/>
          <w:sz w:val="20"/>
          <w:szCs w:val="20"/>
        </w:rPr>
        <w:drawing>
          <wp:anchor distT="0" distB="0" distL="114300" distR="114300" simplePos="0" relativeHeight="251590656" behindDoc="1" locked="0" layoutInCell="0" allowOverlap="1" wp14:anchorId="332D22EA" wp14:editId="65A130D7">
            <wp:simplePos x="0" y="0"/>
            <wp:positionH relativeFrom="column">
              <wp:posOffset>6935470</wp:posOffset>
            </wp:positionH>
            <wp:positionV relativeFrom="paragraph">
              <wp:posOffset>78105</wp:posOffset>
            </wp:positionV>
            <wp:extent cx="48260" cy="426085"/>
            <wp:effectExtent l="0" t="0" r="0" b="0"/>
            <wp:wrapNone/>
            <wp:docPr id="643" name="Pictur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3"/>
                    <pic:cNvPicPr>
                      <a:picLocks noChangeAspect="1" noChangeArrowheads="1"/>
                    </pic:cNvPicPr>
                  </pic:nvPicPr>
                  <pic:blipFill>
                    <a:blip r:embed="rId435"/>
                    <a:srcRect/>
                    <a:stretch>
                      <a:fillRect/>
                    </a:stretch>
                  </pic:blipFill>
                  <pic:spPr bwMode="auto">
                    <a:xfrm>
                      <a:off x="0" y="0"/>
                      <a:ext cx="48260" cy="426085"/>
                    </a:xfrm>
                    <a:prstGeom prst="rect">
                      <a:avLst/>
                    </a:prstGeom>
                    <a:noFill/>
                  </pic:spPr>
                </pic:pic>
              </a:graphicData>
            </a:graphic>
          </wp:anchor>
        </w:drawing>
      </w:r>
      <w:r>
        <w:rPr>
          <w:noProof/>
          <w:sz w:val="20"/>
          <w:szCs w:val="20"/>
        </w:rPr>
        <w:drawing>
          <wp:anchor distT="0" distB="0" distL="114300" distR="114300" simplePos="0" relativeHeight="251591680" behindDoc="1" locked="0" layoutInCell="0" allowOverlap="1" wp14:anchorId="73DB8D08" wp14:editId="48BE5F72">
            <wp:simplePos x="0" y="0"/>
            <wp:positionH relativeFrom="column">
              <wp:posOffset>7075170</wp:posOffset>
            </wp:positionH>
            <wp:positionV relativeFrom="paragraph">
              <wp:posOffset>78105</wp:posOffset>
            </wp:positionV>
            <wp:extent cx="27940" cy="426085"/>
            <wp:effectExtent l="0" t="0" r="0" b="0"/>
            <wp:wrapNone/>
            <wp:docPr id="644" name="Picture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4"/>
                    <pic:cNvPicPr>
                      <a:picLocks noChangeAspect="1" noChangeArrowheads="1"/>
                    </pic:cNvPicPr>
                  </pic:nvPicPr>
                  <pic:blipFill>
                    <a:blip r:embed="rId358"/>
                    <a:srcRect/>
                    <a:stretch>
                      <a:fillRect/>
                    </a:stretch>
                  </pic:blipFill>
                  <pic:spPr bwMode="auto">
                    <a:xfrm>
                      <a:off x="0" y="0"/>
                      <a:ext cx="27940" cy="426085"/>
                    </a:xfrm>
                    <a:prstGeom prst="rect">
                      <a:avLst/>
                    </a:prstGeom>
                    <a:noFill/>
                  </pic:spPr>
                </pic:pic>
              </a:graphicData>
            </a:graphic>
          </wp:anchor>
        </w:drawing>
      </w:r>
      <w:r>
        <w:rPr>
          <w:noProof/>
          <w:sz w:val="20"/>
          <w:szCs w:val="20"/>
        </w:rPr>
        <w:drawing>
          <wp:anchor distT="0" distB="0" distL="114300" distR="114300" simplePos="0" relativeHeight="251592704" behindDoc="1" locked="0" layoutInCell="0" allowOverlap="1" wp14:anchorId="4A6075D9" wp14:editId="7195F313">
            <wp:simplePos x="0" y="0"/>
            <wp:positionH relativeFrom="column">
              <wp:posOffset>7215505</wp:posOffset>
            </wp:positionH>
            <wp:positionV relativeFrom="paragraph">
              <wp:posOffset>78105</wp:posOffset>
            </wp:positionV>
            <wp:extent cx="73025" cy="426085"/>
            <wp:effectExtent l="0" t="0" r="0" b="0"/>
            <wp:wrapNone/>
            <wp:docPr id="645" name="Pictur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5"/>
                    <pic:cNvPicPr>
                      <a:picLocks noChangeAspect="1" noChangeArrowheads="1"/>
                    </pic:cNvPicPr>
                  </pic:nvPicPr>
                  <pic:blipFill>
                    <a:blip r:embed="rId436"/>
                    <a:srcRect/>
                    <a:stretch>
                      <a:fillRect/>
                    </a:stretch>
                  </pic:blipFill>
                  <pic:spPr bwMode="auto">
                    <a:xfrm>
                      <a:off x="0" y="0"/>
                      <a:ext cx="73025" cy="426085"/>
                    </a:xfrm>
                    <a:prstGeom prst="rect">
                      <a:avLst/>
                    </a:prstGeom>
                    <a:noFill/>
                  </pic:spPr>
                </pic:pic>
              </a:graphicData>
            </a:graphic>
          </wp:anchor>
        </w:drawing>
      </w:r>
      <w:r>
        <w:rPr>
          <w:noProof/>
          <w:sz w:val="20"/>
          <w:szCs w:val="20"/>
        </w:rPr>
        <w:drawing>
          <wp:anchor distT="0" distB="0" distL="114300" distR="114300" simplePos="0" relativeHeight="251593728" behindDoc="1" locked="0" layoutInCell="0" allowOverlap="1" wp14:anchorId="209B19AA" wp14:editId="793448AD">
            <wp:simplePos x="0" y="0"/>
            <wp:positionH relativeFrom="column">
              <wp:posOffset>7355205</wp:posOffset>
            </wp:positionH>
            <wp:positionV relativeFrom="paragraph">
              <wp:posOffset>78105</wp:posOffset>
            </wp:positionV>
            <wp:extent cx="27940" cy="426085"/>
            <wp:effectExtent l="0" t="0" r="0" b="0"/>
            <wp:wrapNone/>
            <wp:docPr id="646" name="Picture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6"/>
                    <pic:cNvPicPr>
                      <a:picLocks noChangeAspect="1" noChangeArrowheads="1"/>
                    </pic:cNvPicPr>
                  </pic:nvPicPr>
                  <pic:blipFill>
                    <a:blip r:embed="rId358"/>
                    <a:srcRect/>
                    <a:stretch>
                      <a:fillRect/>
                    </a:stretch>
                  </pic:blipFill>
                  <pic:spPr bwMode="auto">
                    <a:xfrm>
                      <a:off x="0" y="0"/>
                      <a:ext cx="27940" cy="426085"/>
                    </a:xfrm>
                    <a:prstGeom prst="rect">
                      <a:avLst/>
                    </a:prstGeom>
                    <a:noFill/>
                  </pic:spPr>
                </pic:pic>
              </a:graphicData>
            </a:graphic>
          </wp:anchor>
        </w:drawing>
      </w:r>
      <w:r>
        <w:rPr>
          <w:noProof/>
          <w:sz w:val="20"/>
          <w:szCs w:val="20"/>
        </w:rPr>
        <w:drawing>
          <wp:anchor distT="0" distB="0" distL="114300" distR="114300" simplePos="0" relativeHeight="251594752" behindDoc="1" locked="0" layoutInCell="0" allowOverlap="1" wp14:anchorId="65D4FE58" wp14:editId="372E6C95">
            <wp:simplePos x="0" y="0"/>
            <wp:positionH relativeFrom="column">
              <wp:posOffset>7495540</wp:posOffset>
            </wp:positionH>
            <wp:positionV relativeFrom="paragraph">
              <wp:posOffset>78105</wp:posOffset>
            </wp:positionV>
            <wp:extent cx="53340" cy="426085"/>
            <wp:effectExtent l="0" t="0" r="0" b="0"/>
            <wp:wrapNone/>
            <wp:docPr id="647" name="Picture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7"/>
                    <pic:cNvPicPr>
                      <a:picLocks noChangeAspect="1" noChangeArrowheads="1"/>
                    </pic:cNvPicPr>
                  </pic:nvPicPr>
                  <pic:blipFill>
                    <a:blip r:embed="rId437"/>
                    <a:srcRect/>
                    <a:stretch>
                      <a:fillRect/>
                    </a:stretch>
                  </pic:blipFill>
                  <pic:spPr bwMode="auto">
                    <a:xfrm>
                      <a:off x="0" y="0"/>
                      <a:ext cx="53340" cy="426085"/>
                    </a:xfrm>
                    <a:prstGeom prst="rect">
                      <a:avLst/>
                    </a:prstGeom>
                    <a:noFill/>
                  </pic:spPr>
                </pic:pic>
              </a:graphicData>
            </a:graphic>
          </wp:anchor>
        </w:drawing>
      </w:r>
      <w:r>
        <w:rPr>
          <w:noProof/>
          <w:sz w:val="20"/>
          <w:szCs w:val="20"/>
        </w:rPr>
        <w:drawing>
          <wp:anchor distT="0" distB="0" distL="114300" distR="114300" simplePos="0" relativeHeight="251595776" behindDoc="1" locked="0" layoutInCell="0" allowOverlap="1" wp14:anchorId="0B085837" wp14:editId="5A2CDF6A">
            <wp:simplePos x="0" y="0"/>
            <wp:positionH relativeFrom="column">
              <wp:posOffset>7635240</wp:posOffset>
            </wp:positionH>
            <wp:positionV relativeFrom="paragraph">
              <wp:posOffset>78105</wp:posOffset>
            </wp:positionV>
            <wp:extent cx="43180" cy="426085"/>
            <wp:effectExtent l="0" t="0" r="0" b="0"/>
            <wp:wrapNone/>
            <wp:docPr id="648" name="Picture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8"/>
                    <pic:cNvPicPr>
                      <a:picLocks noChangeAspect="1" noChangeArrowheads="1"/>
                    </pic:cNvPicPr>
                  </pic:nvPicPr>
                  <pic:blipFill>
                    <a:blip r:embed="rId438"/>
                    <a:srcRect/>
                    <a:stretch>
                      <a:fillRect/>
                    </a:stretch>
                  </pic:blipFill>
                  <pic:spPr bwMode="auto">
                    <a:xfrm>
                      <a:off x="0" y="0"/>
                      <a:ext cx="43180" cy="426085"/>
                    </a:xfrm>
                    <a:prstGeom prst="rect">
                      <a:avLst/>
                    </a:prstGeom>
                    <a:noFill/>
                  </pic:spPr>
                </pic:pic>
              </a:graphicData>
            </a:graphic>
          </wp:anchor>
        </w:drawing>
      </w:r>
      <w:r>
        <w:rPr>
          <w:noProof/>
          <w:sz w:val="20"/>
          <w:szCs w:val="20"/>
        </w:rPr>
        <w:drawing>
          <wp:anchor distT="0" distB="0" distL="114300" distR="114300" simplePos="0" relativeHeight="251596800" behindDoc="1" locked="0" layoutInCell="0" allowOverlap="1" wp14:anchorId="0683D082" wp14:editId="09E2CD64">
            <wp:simplePos x="0" y="0"/>
            <wp:positionH relativeFrom="column">
              <wp:posOffset>7774940</wp:posOffset>
            </wp:positionH>
            <wp:positionV relativeFrom="paragraph">
              <wp:posOffset>78105</wp:posOffset>
            </wp:positionV>
            <wp:extent cx="53340" cy="426085"/>
            <wp:effectExtent l="0" t="0" r="0" b="0"/>
            <wp:wrapNone/>
            <wp:docPr id="649" name="Pictur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9"/>
                    <pic:cNvPicPr>
                      <a:picLocks noChangeAspect="1" noChangeArrowheads="1"/>
                    </pic:cNvPicPr>
                  </pic:nvPicPr>
                  <pic:blipFill>
                    <a:blip r:embed="rId439"/>
                    <a:srcRect/>
                    <a:stretch>
                      <a:fillRect/>
                    </a:stretch>
                  </pic:blipFill>
                  <pic:spPr bwMode="auto">
                    <a:xfrm>
                      <a:off x="0" y="0"/>
                      <a:ext cx="53340" cy="426085"/>
                    </a:xfrm>
                    <a:prstGeom prst="rect">
                      <a:avLst/>
                    </a:prstGeom>
                    <a:noFill/>
                  </pic:spPr>
                </pic:pic>
              </a:graphicData>
            </a:graphic>
          </wp:anchor>
        </w:drawing>
      </w:r>
      <w:r>
        <w:rPr>
          <w:noProof/>
          <w:sz w:val="20"/>
          <w:szCs w:val="20"/>
        </w:rPr>
        <w:drawing>
          <wp:anchor distT="0" distB="0" distL="114300" distR="114300" simplePos="0" relativeHeight="251597824" behindDoc="1" locked="0" layoutInCell="0" allowOverlap="1" wp14:anchorId="5CEE37B7" wp14:editId="39DC3EC6">
            <wp:simplePos x="0" y="0"/>
            <wp:positionH relativeFrom="column">
              <wp:posOffset>7915275</wp:posOffset>
            </wp:positionH>
            <wp:positionV relativeFrom="paragraph">
              <wp:posOffset>78105</wp:posOffset>
            </wp:positionV>
            <wp:extent cx="57785" cy="426085"/>
            <wp:effectExtent l="0" t="0" r="0" b="0"/>
            <wp:wrapNone/>
            <wp:docPr id="650" name="Picture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0"/>
                    <pic:cNvPicPr>
                      <a:picLocks noChangeAspect="1" noChangeArrowheads="1"/>
                    </pic:cNvPicPr>
                  </pic:nvPicPr>
                  <pic:blipFill>
                    <a:blip r:embed="rId440"/>
                    <a:srcRect/>
                    <a:stretch>
                      <a:fillRect/>
                    </a:stretch>
                  </pic:blipFill>
                  <pic:spPr bwMode="auto">
                    <a:xfrm>
                      <a:off x="0" y="0"/>
                      <a:ext cx="57785" cy="426085"/>
                    </a:xfrm>
                    <a:prstGeom prst="rect">
                      <a:avLst/>
                    </a:prstGeom>
                    <a:noFill/>
                  </pic:spPr>
                </pic:pic>
              </a:graphicData>
            </a:graphic>
          </wp:anchor>
        </w:drawing>
      </w:r>
      <w:r>
        <w:rPr>
          <w:noProof/>
          <w:sz w:val="20"/>
          <w:szCs w:val="20"/>
        </w:rPr>
        <w:drawing>
          <wp:anchor distT="0" distB="0" distL="114300" distR="114300" simplePos="0" relativeHeight="251598848" behindDoc="1" locked="0" layoutInCell="0" allowOverlap="1" wp14:anchorId="5160FCDB" wp14:editId="10D14FFA">
            <wp:simplePos x="0" y="0"/>
            <wp:positionH relativeFrom="column">
              <wp:posOffset>465455</wp:posOffset>
            </wp:positionH>
            <wp:positionV relativeFrom="paragraph">
              <wp:posOffset>78105</wp:posOffset>
            </wp:positionV>
            <wp:extent cx="64135" cy="426085"/>
            <wp:effectExtent l="0" t="0" r="0" b="0"/>
            <wp:wrapNone/>
            <wp:docPr id="651" name="Picture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1"/>
                    <pic:cNvPicPr>
                      <a:picLocks noChangeAspect="1" noChangeArrowheads="1"/>
                    </pic:cNvPicPr>
                  </pic:nvPicPr>
                  <pic:blipFill>
                    <a:blip r:embed="rId441"/>
                    <a:srcRect/>
                    <a:stretch>
                      <a:fillRect/>
                    </a:stretch>
                  </pic:blipFill>
                  <pic:spPr bwMode="auto">
                    <a:xfrm>
                      <a:off x="0" y="0"/>
                      <a:ext cx="64135" cy="426085"/>
                    </a:xfrm>
                    <a:prstGeom prst="rect">
                      <a:avLst/>
                    </a:prstGeom>
                    <a:noFill/>
                  </pic:spPr>
                </pic:pic>
              </a:graphicData>
            </a:graphic>
          </wp:anchor>
        </w:drawing>
      </w:r>
    </w:p>
    <w:p w14:paraId="1E6A3DA5" w14:textId="77777777" w:rsidR="004B413C" w:rsidRDefault="004B413C">
      <w:pPr>
        <w:spacing w:line="94" w:lineRule="exact"/>
        <w:rPr>
          <w:sz w:val="20"/>
          <w:szCs w:val="20"/>
        </w:rPr>
      </w:pPr>
    </w:p>
    <w:tbl>
      <w:tblPr>
        <w:tblW w:w="0" w:type="auto"/>
        <w:tblInd w:w="100" w:type="dxa"/>
        <w:tblLayout w:type="fixed"/>
        <w:tblCellMar>
          <w:left w:w="0" w:type="dxa"/>
          <w:right w:w="0" w:type="dxa"/>
        </w:tblCellMar>
        <w:tblLook w:val="04A0" w:firstRow="1" w:lastRow="0" w:firstColumn="1" w:lastColumn="0" w:noHBand="0" w:noVBand="1"/>
      </w:tblPr>
      <w:tblGrid>
        <w:gridCol w:w="180"/>
        <w:gridCol w:w="6400"/>
        <w:gridCol w:w="6100"/>
        <w:gridCol w:w="20"/>
      </w:tblGrid>
      <w:tr w:rsidR="004B413C" w14:paraId="3FCCC042" w14:textId="77777777">
        <w:trPr>
          <w:trHeight w:val="184"/>
        </w:trPr>
        <w:tc>
          <w:tcPr>
            <w:tcW w:w="180" w:type="dxa"/>
            <w:vAlign w:val="bottom"/>
          </w:tcPr>
          <w:p w14:paraId="6CCB9D9C" w14:textId="77777777" w:rsidR="004B413C" w:rsidRDefault="004B413C">
            <w:pPr>
              <w:rPr>
                <w:sz w:val="16"/>
                <w:szCs w:val="16"/>
              </w:rPr>
            </w:pPr>
          </w:p>
        </w:tc>
        <w:tc>
          <w:tcPr>
            <w:tcW w:w="6400" w:type="dxa"/>
            <w:vAlign w:val="bottom"/>
          </w:tcPr>
          <w:p w14:paraId="5A6A4C20" w14:textId="77777777" w:rsidR="004B413C" w:rsidRDefault="00EC2FEA">
            <w:pPr>
              <w:ind w:right="5899"/>
              <w:jc w:val="right"/>
              <w:rPr>
                <w:sz w:val="20"/>
                <w:szCs w:val="20"/>
              </w:rPr>
            </w:pPr>
            <w:r>
              <w:rPr>
                <w:rFonts w:ascii="Arial" w:eastAsia="Arial" w:hAnsi="Arial" w:cs="Arial"/>
                <w:color w:val="4D4D4D"/>
                <w:sz w:val="16"/>
                <w:szCs w:val="16"/>
              </w:rPr>
              <w:t>2000</w:t>
            </w:r>
          </w:p>
        </w:tc>
        <w:tc>
          <w:tcPr>
            <w:tcW w:w="6100" w:type="dxa"/>
            <w:vAlign w:val="bottom"/>
          </w:tcPr>
          <w:p w14:paraId="3AF75B8A" w14:textId="77777777" w:rsidR="004B413C" w:rsidRDefault="004B413C">
            <w:pPr>
              <w:rPr>
                <w:sz w:val="16"/>
                <w:szCs w:val="16"/>
              </w:rPr>
            </w:pPr>
          </w:p>
        </w:tc>
        <w:tc>
          <w:tcPr>
            <w:tcW w:w="0" w:type="dxa"/>
            <w:vAlign w:val="bottom"/>
          </w:tcPr>
          <w:p w14:paraId="3E7F96E6" w14:textId="77777777" w:rsidR="004B413C" w:rsidRDefault="004B413C">
            <w:pPr>
              <w:rPr>
                <w:sz w:val="1"/>
                <w:szCs w:val="1"/>
              </w:rPr>
            </w:pPr>
          </w:p>
        </w:tc>
      </w:tr>
      <w:tr w:rsidR="004B413C" w14:paraId="513B5668" w14:textId="77777777">
        <w:trPr>
          <w:trHeight w:val="145"/>
        </w:trPr>
        <w:tc>
          <w:tcPr>
            <w:tcW w:w="180" w:type="dxa"/>
            <w:vAlign w:val="bottom"/>
          </w:tcPr>
          <w:p w14:paraId="2CF8817D" w14:textId="77777777" w:rsidR="004B413C" w:rsidRDefault="004B413C">
            <w:pPr>
              <w:rPr>
                <w:sz w:val="12"/>
                <w:szCs w:val="12"/>
              </w:rPr>
            </w:pPr>
          </w:p>
        </w:tc>
        <w:tc>
          <w:tcPr>
            <w:tcW w:w="6400" w:type="dxa"/>
            <w:vAlign w:val="bottom"/>
          </w:tcPr>
          <w:p w14:paraId="548C6642" w14:textId="77777777" w:rsidR="004B413C" w:rsidRDefault="00EC2FEA">
            <w:pPr>
              <w:spacing w:line="145" w:lineRule="exact"/>
              <w:ind w:right="5899"/>
              <w:jc w:val="right"/>
              <w:rPr>
                <w:sz w:val="20"/>
                <w:szCs w:val="20"/>
              </w:rPr>
            </w:pPr>
            <w:r>
              <w:rPr>
                <w:rFonts w:ascii="Arial" w:eastAsia="Arial" w:hAnsi="Arial" w:cs="Arial"/>
                <w:color w:val="4D4D4D"/>
                <w:sz w:val="16"/>
                <w:szCs w:val="16"/>
              </w:rPr>
              <w:t>2005</w:t>
            </w:r>
          </w:p>
        </w:tc>
        <w:tc>
          <w:tcPr>
            <w:tcW w:w="6100" w:type="dxa"/>
            <w:vMerge w:val="restart"/>
            <w:vAlign w:val="bottom"/>
          </w:tcPr>
          <w:p w14:paraId="293BE79E" w14:textId="77777777" w:rsidR="004B413C" w:rsidRDefault="00EC2FEA">
            <w:pPr>
              <w:ind w:left="6000"/>
              <w:rPr>
                <w:sz w:val="20"/>
                <w:szCs w:val="20"/>
              </w:rPr>
            </w:pPr>
            <w:r>
              <w:rPr>
                <w:rFonts w:ascii="Arial" w:eastAsia="Arial" w:hAnsi="Arial" w:cs="Arial"/>
                <w:color w:val="1A1A1A"/>
                <w:w w:val="74"/>
                <w:sz w:val="16"/>
                <w:szCs w:val="16"/>
              </w:rPr>
              <w:t>B</w:t>
            </w:r>
          </w:p>
        </w:tc>
        <w:tc>
          <w:tcPr>
            <w:tcW w:w="0" w:type="dxa"/>
            <w:vAlign w:val="bottom"/>
          </w:tcPr>
          <w:p w14:paraId="7A31529D" w14:textId="77777777" w:rsidR="004B413C" w:rsidRDefault="004B413C">
            <w:pPr>
              <w:rPr>
                <w:sz w:val="1"/>
                <w:szCs w:val="1"/>
              </w:rPr>
            </w:pPr>
          </w:p>
        </w:tc>
      </w:tr>
      <w:tr w:rsidR="004B413C" w14:paraId="3584B2C0" w14:textId="77777777">
        <w:trPr>
          <w:trHeight w:val="109"/>
        </w:trPr>
        <w:tc>
          <w:tcPr>
            <w:tcW w:w="180" w:type="dxa"/>
            <w:vAlign w:val="bottom"/>
          </w:tcPr>
          <w:p w14:paraId="6C6EB9E8" w14:textId="77777777" w:rsidR="004B413C" w:rsidRDefault="004B413C">
            <w:pPr>
              <w:rPr>
                <w:sz w:val="9"/>
                <w:szCs w:val="9"/>
              </w:rPr>
            </w:pPr>
          </w:p>
        </w:tc>
        <w:tc>
          <w:tcPr>
            <w:tcW w:w="6400" w:type="dxa"/>
            <w:vMerge w:val="restart"/>
            <w:vAlign w:val="bottom"/>
          </w:tcPr>
          <w:p w14:paraId="6EDEE939" w14:textId="77777777" w:rsidR="004B413C" w:rsidRDefault="00EC2FEA">
            <w:pPr>
              <w:spacing w:line="145" w:lineRule="exact"/>
              <w:ind w:right="5899"/>
              <w:jc w:val="right"/>
              <w:rPr>
                <w:sz w:val="20"/>
                <w:szCs w:val="20"/>
              </w:rPr>
            </w:pPr>
            <w:r>
              <w:rPr>
                <w:rFonts w:ascii="Arial" w:eastAsia="Arial" w:hAnsi="Arial" w:cs="Arial"/>
                <w:color w:val="4D4D4D"/>
                <w:sz w:val="16"/>
                <w:szCs w:val="16"/>
              </w:rPr>
              <w:t>2010</w:t>
            </w:r>
          </w:p>
        </w:tc>
        <w:tc>
          <w:tcPr>
            <w:tcW w:w="6100" w:type="dxa"/>
            <w:vMerge/>
            <w:vAlign w:val="bottom"/>
          </w:tcPr>
          <w:p w14:paraId="78A617EE" w14:textId="77777777" w:rsidR="004B413C" w:rsidRDefault="004B413C">
            <w:pPr>
              <w:rPr>
                <w:sz w:val="9"/>
                <w:szCs w:val="9"/>
              </w:rPr>
            </w:pPr>
          </w:p>
        </w:tc>
        <w:tc>
          <w:tcPr>
            <w:tcW w:w="0" w:type="dxa"/>
            <w:vAlign w:val="bottom"/>
          </w:tcPr>
          <w:p w14:paraId="16F0F8C7" w14:textId="77777777" w:rsidR="004B413C" w:rsidRDefault="004B413C">
            <w:pPr>
              <w:rPr>
                <w:sz w:val="1"/>
                <w:szCs w:val="1"/>
              </w:rPr>
            </w:pPr>
          </w:p>
        </w:tc>
      </w:tr>
      <w:tr w:rsidR="004B413C" w14:paraId="3DBDDE30" w14:textId="77777777">
        <w:trPr>
          <w:trHeight w:val="37"/>
        </w:trPr>
        <w:tc>
          <w:tcPr>
            <w:tcW w:w="180" w:type="dxa"/>
            <w:vAlign w:val="bottom"/>
          </w:tcPr>
          <w:p w14:paraId="3ECA3C07" w14:textId="77777777" w:rsidR="004B413C" w:rsidRDefault="004B413C">
            <w:pPr>
              <w:rPr>
                <w:sz w:val="3"/>
                <w:szCs w:val="3"/>
              </w:rPr>
            </w:pPr>
          </w:p>
        </w:tc>
        <w:tc>
          <w:tcPr>
            <w:tcW w:w="6400" w:type="dxa"/>
            <w:vMerge/>
            <w:vAlign w:val="bottom"/>
          </w:tcPr>
          <w:p w14:paraId="6F6DAEEF" w14:textId="77777777" w:rsidR="004B413C" w:rsidRDefault="004B413C">
            <w:pPr>
              <w:rPr>
                <w:sz w:val="3"/>
                <w:szCs w:val="3"/>
              </w:rPr>
            </w:pPr>
          </w:p>
        </w:tc>
        <w:tc>
          <w:tcPr>
            <w:tcW w:w="6100" w:type="dxa"/>
            <w:vAlign w:val="bottom"/>
          </w:tcPr>
          <w:p w14:paraId="5DDCF139" w14:textId="77777777" w:rsidR="004B413C" w:rsidRDefault="004B413C">
            <w:pPr>
              <w:rPr>
                <w:sz w:val="3"/>
                <w:szCs w:val="3"/>
              </w:rPr>
            </w:pPr>
          </w:p>
        </w:tc>
        <w:tc>
          <w:tcPr>
            <w:tcW w:w="0" w:type="dxa"/>
            <w:vAlign w:val="bottom"/>
          </w:tcPr>
          <w:p w14:paraId="001EEEDA" w14:textId="77777777" w:rsidR="004B413C" w:rsidRDefault="004B413C">
            <w:pPr>
              <w:spacing w:line="20" w:lineRule="exact"/>
              <w:rPr>
                <w:sz w:val="1"/>
                <w:szCs w:val="1"/>
              </w:rPr>
            </w:pPr>
          </w:p>
        </w:tc>
      </w:tr>
      <w:tr w:rsidR="004B413C" w14:paraId="0B27804B" w14:textId="77777777">
        <w:trPr>
          <w:trHeight w:val="186"/>
        </w:trPr>
        <w:tc>
          <w:tcPr>
            <w:tcW w:w="180" w:type="dxa"/>
            <w:vMerge w:val="restart"/>
            <w:textDirection w:val="btLr"/>
            <w:vAlign w:val="bottom"/>
          </w:tcPr>
          <w:p w14:paraId="3801ABBC" w14:textId="77777777" w:rsidR="004B413C" w:rsidRDefault="00EC2FEA">
            <w:pPr>
              <w:rPr>
                <w:sz w:val="20"/>
                <w:szCs w:val="20"/>
              </w:rPr>
            </w:pPr>
            <w:r>
              <w:rPr>
                <w:rFonts w:ascii="Arial" w:eastAsia="Arial" w:hAnsi="Arial" w:cs="Arial"/>
                <w:w w:val="89"/>
                <w:sz w:val="20"/>
                <w:szCs w:val="20"/>
              </w:rPr>
              <w:t>Year</w:t>
            </w:r>
          </w:p>
        </w:tc>
        <w:tc>
          <w:tcPr>
            <w:tcW w:w="6400" w:type="dxa"/>
            <w:vAlign w:val="bottom"/>
          </w:tcPr>
          <w:p w14:paraId="33261A6C" w14:textId="77777777" w:rsidR="004B413C" w:rsidRDefault="00EC2FEA">
            <w:pPr>
              <w:ind w:right="5899"/>
              <w:jc w:val="right"/>
              <w:rPr>
                <w:sz w:val="20"/>
                <w:szCs w:val="20"/>
              </w:rPr>
            </w:pPr>
            <w:r>
              <w:rPr>
                <w:rFonts w:ascii="Arial" w:eastAsia="Arial" w:hAnsi="Arial" w:cs="Arial"/>
                <w:color w:val="4D4D4D"/>
                <w:sz w:val="16"/>
                <w:szCs w:val="16"/>
              </w:rPr>
              <w:t>2015</w:t>
            </w:r>
          </w:p>
        </w:tc>
        <w:tc>
          <w:tcPr>
            <w:tcW w:w="6100" w:type="dxa"/>
            <w:vAlign w:val="bottom"/>
          </w:tcPr>
          <w:p w14:paraId="57D073E1" w14:textId="77777777" w:rsidR="004B413C" w:rsidRDefault="004B413C">
            <w:pPr>
              <w:rPr>
                <w:sz w:val="16"/>
                <w:szCs w:val="16"/>
              </w:rPr>
            </w:pPr>
          </w:p>
        </w:tc>
        <w:tc>
          <w:tcPr>
            <w:tcW w:w="0" w:type="dxa"/>
            <w:vAlign w:val="bottom"/>
          </w:tcPr>
          <w:p w14:paraId="72FA65FD" w14:textId="77777777" w:rsidR="004B413C" w:rsidRDefault="004B413C">
            <w:pPr>
              <w:rPr>
                <w:sz w:val="1"/>
                <w:szCs w:val="1"/>
              </w:rPr>
            </w:pPr>
          </w:p>
        </w:tc>
      </w:tr>
      <w:tr w:rsidR="004B413C" w14:paraId="594521B7" w14:textId="77777777">
        <w:trPr>
          <w:trHeight w:val="263"/>
        </w:trPr>
        <w:tc>
          <w:tcPr>
            <w:tcW w:w="180" w:type="dxa"/>
            <w:vMerge/>
            <w:vAlign w:val="bottom"/>
          </w:tcPr>
          <w:p w14:paraId="05716796" w14:textId="77777777" w:rsidR="004B413C" w:rsidRDefault="004B413C"/>
        </w:tc>
        <w:tc>
          <w:tcPr>
            <w:tcW w:w="6400" w:type="dxa"/>
            <w:vMerge w:val="restart"/>
            <w:vAlign w:val="bottom"/>
          </w:tcPr>
          <w:p w14:paraId="6A9F8AA8" w14:textId="77777777" w:rsidR="004B413C" w:rsidRDefault="00EC2FEA">
            <w:pPr>
              <w:ind w:right="5899"/>
              <w:jc w:val="right"/>
              <w:rPr>
                <w:sz w:val="20"/>
                <w:szCs w:val="20"/>
              </w:rPr>
            </w:pPr>
            <w:r>
              <w:rPr>
                <w:rFonts w:ascii="Arial" w:eastAsia="Arial" w:hAnsi="Arial" w:cs="Arial"/>
                <w:color w:val="4D4D4D"/>
                <w:sz w:val="16"/>
                <w:szCs w:val="16"/>
              </w:rPr>
              <w:t>2000</w:t>
            </w:r>
          </w:p>
        </w:tc>
        <w:tc>
          <w:tcPr>
            <w:tcW w:w="6100" w:type="dxa"/>
            <w:vAlign w:val="bottom"/>
          </w:tcPr>
          <w:p w14:paraId="05972C79" w14:textId="77777777" w:rsidR="004B413C" w:rsidRDefault="004B413C"/>
        </w:tc>
        <w:tc>
          <w:tcPr>
            <w:tcW w:w="0" w:type="dxa"/>
            <w:vAlign w:val="bottom"/>
          </w:tcPr>
          <w:p w14:paraId="1391BE7B" w14:textId="77777777" w:rsidR="004B413C" w:rsidRDefault="004B413C">
            <w:pPr>
              <w:rPr>
                <w:sz w:val="1"/>
                <w:szCs w:val="1"/>
              </w:rPr>
            </w:pPr>
          </w:p>
        </w:tc>
      </w:tr>
      <w:tr w:rsidR="004B413C" w14:paraId="2E63C502" w14:textId="77777777">
        <w:trPr>
          <w:trHeight w:val="30"/>
        </w:trPr>
        <w:tc>
          <w:tcPr>
            <w:tcW w:w="180" w:type="dxa"/>
            <w:vAlign w:val="bottom"/>
          </w:tcPr>
          <w:p w14:paraId="4C2B49B0" w14:textId="77777777" w:rsidR="004B413C" w:rsidRDefault="004B413C">
            <w:pPr>
              <w:rPr>
                <w:sz w:val="2"/>
                <w:szCs w:val="2"/>
              </w:rPr>
            </w:pPr>
          </w:p>
        </w:tc>
        <w:tc>
          <w:tcPr>
            <w:tcW w:w="6400" w:type="dxa"/>
            <w:vMerge/>
            <w:vAlign w:val="bottom"/>
          </w:tcPr>
          <w:p w14:paraId="33B6C778" w14:textId="77777777" w:rsidR="004B413C" w:rsidRDefault="004B413C">
            <w:pPr>
              <w:rPr>
                <w:sz w:val="2"/>
                <w:szCs w:val="2"/>
              </w:rPr>
            </w:pPr>
          </w:p>
        </w:tc>
        <w:tc>
          <w:tcPr>
            <w:tcW w:w="6100" w:type="dxa"/>
            <w:vAlign w:val="bottom"/>
          </w:tcPr>
          <w:p w14:paraId="060F1AF8" w14:textId="77777777" w:rsidR="004B413C" w:rsidRDefault="004B413C">
            <w:pPr>
              <w:rPr>
                <w:sz w:val="2"/>
                <w:szCs w:val="2"/>
              </w:rPr>
            </w:pPr>
          </w:p>
        </w:tc>
        <w:tc>
          <w:tcPr>
            <w:tcW w:w="0" w:type="dxa"/>
            <w:vAlign w:val="bottom"/>
          </w:tcPr>
          <w:p w14:paraId="0C8A3D71" w14:textId="77777777" w:rsidR="004B413C" w:rsidRDefault="004B413C">
            <w:pPr>
              <w:spacing w:line="20" w:lineRule="exact"/>
              <w:rPr>
                <w:sz w:val="1"/>
                <w:szCs w:val="1"/>
              </w:rPr>
            </w:pPr>
          </w:p>
        </w:tc>
      </w:tr>
      <w:tr w:rsidR="004B413C" w14:paraId="1B3AA7FF" w14:textId="77777777">
        <w:trPr>
          <w:trHeight w:val="145"/>
        </w:trPr>
        <w:tc>
          <w:tcPr>
            <w:tcW w:w="180" w:type="dxa"/>
            <w:vAlign w:val="bottom"/>
          </w:tcPr>
          <w:p w14:paraId="4489B6F7" w14:textId="77777777" w:rsidR="004B413C" w:rsidRDefault="004B413C">
            <w:pPr>
              <w:rPr>
                <w:sz w:val="12"/>
                <w:szCs w:val="12"/>
              </w:rPr>
            </w:pPr>
          </w:p>
        </w:tc>
        <w:tc>
          <w:tcPr>
            <w:tcW w:w="6400" w:type="dxa"/>
            <w:vAlign w:val="bottom"/>
          </w:tcPr>
          <w:p w14:paraId="723D0861" w14:textId="77777777" w:rsidR="004B413C" w:rsidRDefault="00EC2FEA">
            <w:pPr>
              <w:spacing w:line="145" w:lineRule="exact"/>
              <w:ind w:right="5899"/>
              <w:jc w:val="right"/>
              <w:rPr>
                <w:sz w:val="20"/>
                <w:szCs w:val="20"/>
              </w:rPr>
            </w:pPr>
            <w:r>
              <w:rPr>
                <w:rFonts w:ascii="Arial" w:eastAsia="Arial" w:hAnsi="Arial" w:cs="Arial"/>
                <w:color w:val="4D4D4D"/>
                <w:sz w:val="16"/>
                <w:szCs w:val="16"/>
              </w:rPr>
              <w:t>2005</w:t>
            </w:r>
          </w:p>
        </w:tc>
        <w:tc>
          <w:tcPr>
            <w:tcW w:w="6100" w:type="dxa"/>
            <w:vMerge w:val="restart"/>
            <w:vAlign w:val="bottom"/>
          </w:tcPr>
          <w:p w14:paraId="2A776B99" w14:textId="77777777" w:rsidR="004B413C" w:rsidRDefault="00EC2FEA">
            <w:pPr>
              <w:ind w:left="5980"/>
              <w:rPr>
                <w:sz w:val="20"/>
                <w:szCs w:val="20"/>
              </w:rPr>
            </w:pPr>
            <w:r>
              <w:rPr>
                <w:rFonts w:ascii="Arial" w:eastAsia="Arial" w:hAnsi="Arial" w:cs="Arial"/>
                <w:color w:val="1A1A1A"/>
                <w:w w:val="86"/>
                <w:sz w:val="16"/>
                <w:szCs w:val="16"/>
              </w:rPr>
              <w:t>C</w:t>
            </w:r>
          </w:p>
        </w:tc>
        <w:tc>
          <w:tcPr>
            <w:tcW w:w="0" w:type="dxa"/>
            <w:vAlign w:val="bottom"/>
          </w:tcPr>
          <w:p w14:paraId="426797E3" w14:textId="77777777" w:rsidR="004B413C" w:rsidRDefault="004B413C">
            <w:pPr>
              <w:rPr>
                <w:sz w:val="1"/>
                <w:szCs w:val="1"/>
              </w:rPr>
            </w:pPr>
          </w:p>
        </w:tc>
      </w:tr>
      <w:tr w:rsidR="004B413C" w14:paraId="1F8C6AD4" w14:textId="77777777">
        <w:trPr>
          <w:trHeight w:val="109"/>
        </w:trPr>
        <w:tc>
          <w:tcPr>
            <w:tcW w:w="180" w:type="dxa"/>
            <w:vAlign w:val="bottom"/>
          </w:tcPr>
          <w:p w14:paraId="344BB4E2" w14:textId="77777777" w:rsidR="004B413C" w:rsidRDefault="004B413C">
            <w:pPr>
              <w:rPr>
                <w:sz w:val="9"/>
                <w:szCs w:val="9"/>
              </w:rPr>
            </w:pPr>
          </w:p>
        </w:tc>
        <w:tc>
          <w:tcPr>
            <w:tcW w:w="6400" w:type="dxa"/>
            <w:vMerge w:val="restart"/>
            <w:vAlign w:val="bottom"/>
          </w:tcPr>
          <w:p w14:paraId="5767145F" w14:textId="77777777" w:rsidR="004B413C" w:rsidRDefault="00EC2FEA">
            <w:pPr>
              <w:spacing w:line="145" w:lineRule="exact"/>
              <w:ind w:right="5899"/>
              <w:jc w:val="right"/>
              <w:rPr>
                <w:sz w:val="20"/>
                <w:szCs w:val="20"/>
              </w:rPr>
            </w:pPr>
            <w:r>
              <w:rPr>
                <w:rFonts w:ascii="Arial" w:eastAsia="Arial" w:hAnsi="Arial" w:cs="Arial"/>
                <w:color w:val="4D4D4D"/>
                <w:sz w:val="16"/>
                <w:szCs w:val="16"/>
              </w:rPr>
              <w:t>2010</w:t>
            </w:r>
          </w:p>
        </w:tc>
        <w:tc>
          <w:tcPr>
            <w:tcW w:w="6100" w:type="dxa"/>
            <w:vMerge/>
            <w:vAlign w:val="bottom"/>
          </w:tcPr>
          <w:p w14:paraId="28856B49" w14:textId="77777777" w:rsidR="004B413C" w:rsidRDefault="004B413C">
            <w:pPr>
              <w:rPr>
                <w:sz w:val="9"/>
                <w:szCs w:val="9"/>
              </w:rPr>
            </w:pPr>
          </w:p>
        </w:tc>
        <w:tc>
          <w:tcPr>
            <w:tcW w:w="0" w:type="dxa"/>
            <w:vAlign w:val="bottom"/>
          </w:tcPr>
          <w:p w14:paraId="2171A324" w14:textId="77777777" w:rsidR="004B413C" w:rsidRDefault="004B413C">
            <w:pPr>
              <w:rPr>
                <w:sz w:val="1"/>
                <w:szCs w:val="1"/>
              </w:rPr>
            </w:pPr>
          </w:p>
        </w:tc>
      </w:tr>
      <w:tr w:rsidR="004B413C" w14:paraId="2E99057C" w14:textId="77777777">
        <w:trPr>
          <w:trHeight w:val="37"/>
        </w:trPr>
        <w:tc>
          <w:tcPr>
            <w:tcW w:w="180" w:type="dxa"/>
            <w:vAlign w:val="bottom"/>
          </w:tcPr>
          <w:p w14:paraId="68EB1D2E" w14:textId="77777777" w:rsidR="004B413C" w:rsidRDefault="004B413C">
            <w:pPr>
              <w:rPr>
                <w:sz w:val="3"/>
                <w:szCs w:val="3"/>
              </w:rPr>
            </w:pPr>
          </w:p>
        </w:tc>
        <w:tc>
          <w:tcPr>
            <w:tcW w:w="6400" w:type="dxa"/>
            <w:vMerge/>
            <w:vAlign w:val="bottom"/>
          </w:tcPr>
          <w:p w14:paraId="1ECB6992" w14:textId="77777777" w:rsidR="004B413C" w:rsidRDefault="004B413C">
            <w:pPr>
              <w:rPr>
                <w:sz w:val="3"/>
                <w:szCs w:val="3"/>
              </w:rPr>
            </w:pPr>
          </w:p>
        </w:tc>
        <w:tc>
          <w:tcPr>
            <w:tcW w:w="6100" w:type="dxa"/>
            <w:vAlign w:val="bottom"/>
          </w:tcPr>
          <w:p w14:paraId="7C9DC32D" w14:textId="77777777" w:rsidR="004B413C" w:rsidRDefault="004B413C">
            <w:pPr>
              <w:rPr>
                <w:sz w:val="3"/>
                <w:szCs w:val="3"/>
              </w:rPr>
            </w:pPr>
          </w:p>
        </w:tc>
        <w:tc>
          <w:tcPr>
            <w:tcW w:w="0" w:type="dxa"/>
            <w:vAlign w:val="bottom"/>
          </w:tcPr>
          <w:p w14:paraId="4B559DF1" w14:textId="77777777" w:rsidR="004B413C" w:rsidRDefault="004B413C">
            <w:pPr>
              <w:spacing w:line="20" w:lineRule="exact"/>
              <w:rPr>
                <w:sz w:val="1"/>
                <w:szCs w:val="1"/>
              </w:rPr>
            </w:pPr>
          </w:p>
        </w:tc>
      </w:tr>
      <w:tr w:rsidR="004B413C" w14:paraId="406C8739" w14:textId="77777777">
        <w:trPr>
          <w:trHeight w:val="186"/>
        </w:trPr>
        <w:tc>
          <w:tcPr>
            <w:tcW w:w="180" w:type="dxa"/>
            <w:vAlign w:val="bottom"/>
          </w:tcPr>
          <w:p w14:paraId="3F744535" w14:textId="77777777" w:rsidR="004B413C" w:rsidRDefault="004B413C">
            <w:pPr>
              <w:rPr>
                <w:sz w:val="16"/>
                <w:szCs w:val="16"/>
              </w:rPr>
            </w:pPr>
          </w:p>
        </w:tc>
        <w:tc>
          <w:tcPr>
            <w:tcW w:w="6400" w:type="dxa"/>
            <w:vAlign w:val="bottom"/>
          </w:tcPr>
          <w:p w14:paraId="6A8FCFF4" w14:textId="77777777" w:rsidR="004B413C" w:rsidRDefault="00EC2FEA">
            <w:pPr>
              <w:ind w:right="5899"/>
              <w:jc w:val="right"/>
              <w:rPr>
                <w:sz w:val="20"/>
                <w:szCs w:val="20"/>
              </w:rPr>
            </w:pPr>
            <w:r>
              <w:rPr>
                <w:rFonts w:ascii="Arial" w:eastAsia="Arial" w:hAnsi="Arial" w:cs="Arial"/>
                <w:color w:val="4D4D4D"/>
                <w:sz w:val="16"/>
                <w:szCs w:val="16"/>
              </w:rPr>
              <w:t>2015</w:t>
            </w:r>
          </w:p>
        </w:tc>
        <w:tc>
          <w:tcPr>
            <w:tcW w:w="6100" w:type="dxa"/>
            <w:vAlign w:val="bottom"/>
          </w:tcPr>
          <w:p w14:paraId="2A29AB58" w14:textId="77777777" w:rsidR="004B413C" w:rsidRDefault="004B413C">
            <w:pPr>
              <w:rPr>
                <w:sz w:val="16"/>
                <w:szCs w:val="16"/>
              </w:rPr>
            </w:pPr>
          </w:p>
        </w:tc>
        <w:tc>
          <w:tcPr>
            <w:tcW w:w="0" w:type="dxa"/>
            <w:vAlign w:val="bottom"/>
          </w:tcPr>
          <w:p w14:paraId="1B9F116F" w14:textId="77777777" w:rsidR="004B413C" w:rsidRDefault="004B413C">
            <w:pPr>
              <w:rPr>
                <w:sz w:val="1"/>
                <w:szCs w:val="1"/>
              </w:rPr>
            </w:pPr>
          </w:p>
        </w:tc>
      </w:tr>
    </w:tbl>
    <w:p w14:paraId="1E8C5C84" w14:textId="77777777" w:rsidR="004B413C" w:rsidRDefault="00EC2FEA">
      <w:pPr>
        <w:spacing w:line="20" w:lineRule="exact"/>
        <w:rPr>
          <w:sz w:val="20"/>
          <w:szCs w:val="20"/>
        </w:rPr>
      </w:pPr>
      <w:r>
        <w:rPr>
          <w:noProof/>
          <w:sz w:val="20"/>
          <w:szCs w:val="20"/>
        </w:rPr>
        <w:drawing>
          <wp:anchor distT="0" distB="0" distL="114300" distR="114300" simplePos="0" relativeHeight="251599872" behindDoc="1" locked="0" layoutInCell="0" allowOverlap="1" wp14:anchorId="48F5EB4F" wp14:editId="1D51061A">
            <wp:simplePos x="0" y="0"/>
            <wp:positionH relativeFrom="column">
              <wp:posOffset>465455</wp:posOffset>
            </wp:positionH>
            <wp:positionV relativeFrom="paragraph">
              <wp:posOffset>-414020</wp:posOffset>
            </wp:positionV>
            <wp:extent cx="7526655" cy="921385"/>
            <wp:effectExtent l="0" t="0" r="0" b="0"/>
            <wp:wrapNone/>
            <wp:docPr id="652" name="Picture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2"/>
                    <pic:cNvPicPr>
                      <a:picLocks noChangeAspect="1" noChangeArrowheads="1"/>
                    </pic:cNvPicPr>
                  </pic:nvPicPr>
                  <pic:blipFill>
                    <a:blip r:embed="rId442"/>
                    <a:srcRect/>
                    <a:stretch>
                      <a:fillRect/>
                    </a:stretch>
                  </pic:blipFill>
                  <pic:spPr bwMode="auto">
                    <a:xfrm>
                      <a:off x="0" y="0"/>
                      <a:ext cx="7526655" cy="921385"/>
                    </a:xfrm>
                    <a:prstGeom prst="rect">
                      <a:avLst/>
                    </a:prstGeom>
                    <a:noFill/>
                  </pic:spPr>
                </pic:pic>
              </a:graphicData>
            </a:graphic>
          </wp:anchor>
        </w:drawing>
      </w:r>
    </w:p>
    <w:p w14:paraId="09C60062" w14:textId="77777777" w:rsidR="004B413C" w:rsidRDefault="004B413C">
      <w:pPr>
        <w:spacing w:line="118" w:lineRule="exact"/>
        <w:rPr>
          <w:sz w:val="20"/>
          <w:szCs w:val="20"/>
        </w:rPr>
      </w:pPr>
    </w:p>
    <w:p w14:paraId="0C096D92" w14:textId="77777777" w:rsidR="004B413C" w:rsidRDefault="00EC2FEA">
      <w:pPr>
        <w:ind w:left="340"/>
        <w:rPr>
          <w:sz w:val="20"/>
          <w:szCs w:val="20"/>
        </w:rPr>
      </w:pPr>
      <w:r>
        <w:rPr>
          <w:rFonts w:ascii="Arial" w:eastAsia="Arial" w:hAnsi="Arial" w:cs="Arial"/>
          <w:color w:val="4D4D4D"/>
          <w:sz w:val="16"/>
          <w:szCs w:val="16"/>
        </w:rPr>
        <w:t>2000</w:t>
      </w:r>
    </w:p>
    <w:p w14:paraId="60BD35D5" w14:textId="77777777" w:rsidR="004B413C" w:rsidRDefault="00EC2FEA">
      <w:pPr>
        <w:tabs>
          <w:tab w:val="left" w:pos="12640"/>
        </w:tabs>
        <w:spacing w:line="189" w:lineRule="auto"/>
        <w:ind w:left="340"/>
        <w:rPr>
          <w:sz w:val="20"/>
          <w:szCs w:val="20"/>
        </w:rPr>
      </w:pPr>
      <w:r>
        <w:rPr>
          <w:rFonts w:ascii="Arial" w:eastAsia="Arial" w:hAnsi="Arial" w:cs="Arial"/>
          <w:color w:val="4D4D4D"/>
          <w:sz w:val="11"/>
          <w:szCs w:val="11"/>
        </w:rPr>
        <w:t>2005</w:t>
      </w:r>
      <w:r>
        <w:rPr>
          <w:sz w:val="20"/>
          <w:szCs w:val="20"/>
        </w:rPr>
        <w:tab/>
      </w:r>
      <w:r>
        <w:rPr>
          <w:rFonts w:ascii="Arial" w:eastAsia="Arial" w:hAnsi="Arial" w:cs="Arial"/>
          <w:color w:val="1A1A1A"/>
          <w:sz w:val="16"/>
          <w:szCs w:val="16"/>
          <w:vertAlign w:val="subscript"/>
        </w:rPr>
        <w:t>D</w:t>
      </w:r>
    </w:p>
    <w:p w14:paraId="55C70445" w14:textId="77777777" w:rsidR="004B413C" w:rsidRDefault="00EC2FEA">
      <w:pPr>
        <w:spacing w:line="190" w:lineRule="auto"/>
        <w:ind w:left="340"/>
        <w:rPr>
          <w:sz w:val="20"/>
          <w:szCs w:val="20"/>
        </w:rPr>
      </w:pPr>
      <w:r>
        <w:rPr>
          <w:rFonts w:ascii="Arial" w:eastAsia="Arial" w:hAnsi="Arial" w:cs="Arial"/>
          <w:color w:val="4D4D4D"/>
          <w:sz w:val="16"/>
          <w:szCs w:val="16"/>
        </w:rPr>
        <w:t>2010</w:t>
      </w:r>
    </w:p>
    <w:p w14:paraId="4EFBA761" w14:textId="77777777" w:rsidR="004B413C" w:rsidRDefault="00EC2FEA">
      <w:pPr>
        <w:spacing w:line="198" w:lineRule="auto"/>
        <w:ind w:left="340"/>
        <w:rPr>
          <w:sz w:val="20"/>
          <w:szCs w:val="20"/>
        </w:rPr>
      </w:pPr>
      <w:r>
        <w:rPr>
          <w:rFonts w:ascii="Arial" w:eastAsia="Arial" w:hAnsi="Arial" w:cs="Arial"/>
          <w:color w:val="4D4D4D"/>
          <w:sz w:val="16"/>
          <w:szCs w:val="16"/>
        </w:rPr>
        <w:t>2015</w:t>
      </w:r>
    </w:p>
    <w:p w14:paraId="275105B0" w14:textId="77777777" w:rsidR="004B413C" w:rsidRDefault="004B413C">
      <w:pPr>
        <w:spacing w:line="30" w:lineRule="exact"/>
        <w:rPr>
          <w:sz w:val="20"/>
          <w:szCs w:val="20"/>
        </w:rPr>
      </w:pPr>
    </w:p>
    <w:p w14:paraId="6A53F56B" w14:textId="77777777" w:rsidR="004B413C" w:rsidRDefault="00EC2FEA">
      <w:pPr>
        <w:ind w:left="5900"/>
        <w:rPr>
          <w:sz w:val="20"/>
          <w:szCs w:val="20"/>
        </w:rPr>
      </w:pPr>
      <w:r>
        <w:rPr>
          <w:rFonts w:ascii="Arial" w:eastAsia="Arial" w:hAnsi="Arial" w:cs="Arial"/>
          <w:sz w:val="20"/>
          <w:szCs w:val="20"/>
        </w:rPr>
        <w:t>Cover Abundance</w:t>
      </w:r>
    </w:p>
    <w:p w14:paraId="31FB0AD3" w14:textId="77777777" w:rsidR="004B413C" w:rsidRDefault="004B413C">
      <w:pPr>
        <w:spacing w:line="200" w:lineRule="exact"/>
        <w:rPr>
          <w:sz w:val="20"/>
          <w:szCs w:val="20"/>
        </w:rPr>
      </w:pPr>
    </w:p>
    <w:p w14:paraId="06DB0B49" w14:textId="77777777" w:rsidR="004B413C" w:rsidRDefault="004B413C">
      <w:pPr>
        <w:spacing w:line="351" w:lineRule="exact"/>
        <w:rPr>
          <w:sz w:val="20"/>
          <w:szCs w:val="20"/>
        </w:rPr>
      </w:pPr>
    </w:p>
    <w:p w14:paraId="1C4C9FB3" w14:textId="77777777" w:rsidR="004B413C" w:rsidRDefault="00EC2FEA">
      <w:pPr>
        <w:rPr>
          <w:sz w:val="20"/>
          <w:szCs w:val="20"/>
        </w:rPr>
      </w:pPr>
      <w:r>
        <w:rPr>
          <w:rFonts w:ascii="Arial" w:eastAsia="Arial" w:hAnsi="Arial" w:cs="Arial"/>
          <w:sz w:val="19"/>
          <w:szCs w:val="19"/>
        </w:rPr>
        <w:t>Figure 22: Cover abundances for each species across the four plots (A, B, C, D) at the Lake Yonderup transect. Invasive species are denoted by ‘X’.</w:t>
      </w:r>
    </w:p>
    <w:p w14:paraId="42976800" w14:textId="77777777" w:rsidR="004B413C" w:rsidRDefault="004B413C">
      <w:pPr>
        <w:spacing w:line="21" w:lineRule="exact"/>
        <w:rPr>
          <w:sz w:val="20"/>
          <w:szCs w:val="20"/>
        </w:rPr>
      </w:pPr>
    </w:p>
    <w:p w14:paraId="457D96E6" w14:textId="77777777" w:rsidR="004B413C" w:rsidRDefault="00EC2FEA">
      <w:pPr>
        <w:rPr>
          <w:sz w:val="20"/>
          <w:szCs w:val="20"/>
        </w:rPr>
      </w:pPr>
      <w:r>
        <w:rPr>
          <w:rFonts w:ascii="Arial" w:eastAsia="Arial" w:hAnsi="Arial" w:cs="Arial"/>
          <w:sz w:val="20"/>
          <w:szCs w:val="20"/>
        </w:rPr>
        <w:t>Only the most common species are included.</w:t>
      </w:r>
    </w:p>
    <w:p w14:paraId="7E12D9A8" w14:textId="77777777" w:rsidR="004B413C" w:rsidRDefault="004B413C">
      <w:pPr>
        <w:sectPr w:rsidR="004B413C">
          <w:pgSz w:w="15840" w:h="12240" w:orient="landscape"/>
          <w:pgMar w:top="1440" w:right="1400" w:bottom="1440" w:left="927" w:header="0" w:footer="0" w:gutter="0"/>
          <w:cols w:num="2" w:space="720" w:equalWidth="0">
            <w:col w:w="195" w:space="317"/>
            <w:col w:w="13000"/>
          </w:cols>
        </w:sectPr>
      </w:pPr>
    </w:p>
    <w:p w14:paraId="3434F5A6" w14:textId="77777777" w:rsidR="004B413C" w:rsidRDefault="00EC2FEA">
      <w:pPr>
        <w:spacing w:line="200" w:lineRule="exact"/>
        <w:rPr>
          <w:sz w:val="20"/>
          <w:szCs w:val="20"/>
        </w:rPr>
      </w:pPr>
      <w:bookmarkStart w:id="79" w:name="page42"/>
      <w:bookmarkEnd w:id="79"/>
      <w:r>
        <w:rPr>
          <w:noProof/>
          <w:sz w:val="20"/>
          <w:szCs w:val="20"/>
        </w:rPr>
        <w:lastRenderedPageBreak/>
        <w:drawing>
          <wp:anchor distT="0" distB="0" distL="114300" distR="114300" simplePos="0" relativeHeight="251600896" behindDoc="1" locked="0" layoutInCell="0" allowOverlap="1" wp14:anchorId="4863C319" wp14:editId="36408401">
            <wp:simplePos x="0" y="0"/>
            <wp:positionH relativeFrom="page">
              <wp:posOffset>1308100</wp:posOffset>
            </wp:positionH>
            <wp:positionV relativeFrom="page">
              <wp:posOffset>2661920</wp:posOffset>
            </wp:positionV>
            <wp:extent cx="4830445" cy="3674745"/>
            <wp:effectExtent l="0" t="0" r="0" b="0"/>
            <wp:wrapNone/>
            <wp:docPr id="653" name="Picture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3"/>
                    <pic:cNvPicPr>
                      <a:picLocks noChangeAspect="1" noChangeArrowheads="1"/>
                    </pic:cNvPicPr>
                  </pic:nvPicPr>
                  <pic:blipFill>
                    <a:blip r:embed="rId443"/>
                    <a:srcRect/>
                    <a:stretch>
                      <a:fillRect/>
                    </a:stretch>
                  </pic:blipFill>
                  <pic:spPr bwMode="auto">
                    <a:xfrm>
                      <a:off x="0" y="0"/>
                      <a:ext cx="4830445" cy="3674745"/>
                    </a:xfrm>
                    <a:prstGeom prst="rect">
                      <a:avLst/>
                    </a:prstGeom>
                    <a:noFill/>
                  </pic:spPr>
                </pic:pic>
              </a:graphicData>
            </a:graphic>
          </wp:anchor>
        </w:drawing>
      </w:r>
    </w:p>
    <w:p w14:paraId="6EC09F45" w14:textId="77777777" w:rsidR="004B413C" w:rsidRDefault="004B413C">
      <w:pPr>
        <w:spacing w:line="200" w:lineRule="exact"/>
        <w:rPr>
          <w:sz w:val="20"/>
          <w:szCs w:val="20"/>
        </w:rPr>
      </w:pPr>
    </w:p>
    <w:p w14:paraId="6EAAFC38" w14:textId="77777777" w:rsidR="004B413C" w:rsidRDefault="004B413C">
      <w:pPr>
        <w:spacing w:line="200" w:lineRule="exact"/>
        <w:rPr>
          <w:sz w:val="20"/>
          <w:szCs w:val="20"/>
        </w:rPr>
      </w:pPr>
    </w:p>
    <w:p w14:paraId="309AEEC0" w14:textId="77777777" w:rsidR="004B413C" w:rsidRDefault="004B413C">
      <w:pPr>
        <w:spacing w:line="200" w:lineRule="exact"/>
        <w:rPr>
          <w:sz w:val="20"/>
          <w:szCs w:val="20"/>
        </w:rPr>
      </w:pPr>
    </w:p>
    <w:p w14:paraId="42C5FFB6" w14:textId="77777777" w:rsidR="004B413C" w:rsidRDefault="004B413C">
      <w:pPr>
        <w:spacing w:line="200" w:lineRule="exact"/>
        <w:rPr>
          <w:sz w:val="20"/>
          <w:szCs w:val="20"/>
        </w:rPr>
      </w:pPr>
    </w:p>
    <w:p w14:paraId="40EFB94A" w14:textId="77777777" w:rsidR="004B413C" w:rsidRDefault="004B413C">
      <w:pPr>
        <w:spacing w:line="200" w:lineRule="exact"/>
        <w:rPr>
          <w:sz w:val="20"/>
          <w:szCs w:val="20"/>
        </w:rPr>
      </w:pPr>
    </w:p>
    <w:p w14:paraId="47A4335C" w14:textId="77777777" w:rsidR="004B413C" w:rsidRDefault="004B413C">
      <w:pPr>
        <w:spacing w:line="200" w:lineRule="exact"/>
        <w:rPr>
          <w:sz w:val="20"/>
          <w:szCs w:val="20"/>
        </w:rPr>
      </w:pPr>
    </w:p>
    <w:p w14:paraId="01532459" w14:textId="77777777" w:rsidR="004B413C" w:rsidRDefault="004B413C">
      <w:pPr>
        <w:spacing w:line="200" w:lineRule="exact"/>
        <w:rPr>
          <w:sz w:val="20"/>
          <w:szCs w:val="20"/>
        </w:rPr>
      </w:pPr>
    </w:p>
    <w:p w14:paraId="6DA6083A" w14:textId="77777777" w:rsidR="004B413C" w:rsidRDefault="004B413C">
      <w:pPr>
        <w:spacing w:line="200" w:lineRule="exact"/>
        <w:rPr>
          <w:sz w:val="20"/>
          <w:szCs w:val="20"/>
        </w:rPr>
      </w:pPr>
    </w:p>
    <w:p w14:paraId="1596851F" w14:textId="77777777" w:rsidR="004B413C" w:rsidRDefault="004B413C">
      <w:pPr>
        <w:spacing w:line="200" w:lineRule="exact"/>
        <w:rPr>
          <w:sz w:val="20"/>
          <w:szCs w:val="20"/>
        </w:rPr>
      </w:pPr>
    </w:p>
    <w:p w14:paraId="4A7DB26E" w14:textId="77777777" w:rsidR="004B413C" w:rsidRDefault="004B413C">
      <w:pPr>
        <w:spacing w:line="200" w:lineRule="exact"/>
        <w:rPr>
          <w:sz w:val="20"/>
          <w:szCs w:val="20"/>
        </w:rPr>
      </w:pPr>
    </w:p>
    <w:p w14:paraId="5332FA54" w14:textId="77777777" w:rsidR="004B413C" w:rsidRDefault="004B413C">
      <w:pPr>
        <w:spacing w:line="200" w:lineRule="exact"/>
        <w:rPr>
          <w:sz w:val="20"/>
          <w:szCs w:val="20"/>
        </w:rPr>
      </w:pPr>
    </w:p>
    <w:p w14:paraId="65BA5695" w14:textId="77777777" w:rsidR="004B413C" w:rsidRDefault="004B413C">
      <w:pPr>
        <w:spacing w:line="200" w:lineRule="exact"/>
        <w:rPr>
          <w:sz w:val="20"/>
          <w:szCs w:val="20"/>
        </w:rPr>
      </w:pPr>
    </w:p>
    <w:p w14:paraId="38988BD0" w14:textId="77777777" w:rsidR="004B413C" w:rsidRDefault="004B413C">
      <w:pPr>
        <w:spacing w:line="200" w:lineRule="exact"/>
        <w:rPr>
          <w:sz w:val="20"/>
          <w:szCs w:val="20"/>
        </w:rPr>
      </w:pPr>
    </w:p>
    <w:p w14:paraId="4F3883CD" w14:textId="77777777" w:rsidR="004B413C" w:rsidRDefault="004B413C">
      <w:pPr>
        <w:spacing w:line="200" w:lineRule="exact"/>
        <w:rPr>
          <w:sz w:val="20"/>
          <w:szCs w:val="20"/>
        </w:rPr>
      </w:pPr>
    </w:p>
    <w:p w14:paraId="46253620" w14:textId="77777777" w:rsidR="004B413C" w:rsidRDefault="004B413C">
      <w:pPr>
        <w:spacing w:line="200" w:lineRule="exact"/>
        <w:rPr>
          <w:sz w:val="20"/>
          <w:szCs w:val="20"/>
        </w:rPr>
      </w:pPr>
    </w:p>
    <w:p w14:paraId="1C9A3D9F" w14:textId="77777777" w:rsidR="004B413C" w:rsidRDefault="004B413C">
      <w:pPr>
        <w:spacing w:line="200" w:lineRule="exact"/>
        <w:rPr>
          <w:sz w:val="20"/>
          <w:szCs w:val="20"/>
        </w:rPr>
      </w:pPr>
    </w:p>
    <w:p w14:paraId="643AC7FD" w14:textId="77777777" w:rsidR="004B413C" w:rsidRDefault="004B413C">
      <w:pPr>
        <w:spacing w:line="200" w:lineRule="exact"/>
        <w:rPr>
          <w:sz w:val="20"/>
          <w:szCs w:val="20"/>
        </w:rPr>
      </w:pPr>
    </w:p>
    <w:p w14:paraId="3E171CD6" w14:textId="77777777" w:rsidR="004B413C" w:rsidRDefault="004B413C">
      <w:pPr>
        <w:spacing w:line="200" w:lineRule="exact"/>
        <w:rPr>
          <w:sz w:val="20"/>
          <w:szCs w:val="20"/>
        </w:rPr>
      </w:pPr>
    </w:p>
    <w:p w14:paraId="17BA151D" w14:textId="77777777" w:rsidR="004B413C" w:rsidRDefault="004B413C">
      <w:pPr>
        <w:spacing w:line="282" w:lineRule="exact"/>
        <w:rPr>
          <w:sz w:val="20"/>
          <w:szCs w:val="20"/>
        </w:rPr>
      </w:pPr>
    </w:p>
    <w:tbl>
      <w:tblPr>
        <w:tblW w:w="0" w:type="auto"/>
        <w:tblInd w:w="100" w:type="dxa"/>
        <w:tblLayout w:type="fixed"/>
        <w:tblCellMar>
          <w:left w:w="0" w:type="dxa"/>
          <w:right w:w="0" w:type="dxa"/>
        </w:tblCellMar>
        <w:tblLook w:val="04A0" w:firstRow="1" w:lastRow="0" w:firstColumn="1" w:lastColumn="0" w:noHBand="0" w:noVBand="1"/>
      </w:tblPr>
      <w:tblGrid>
        <w:gridCol w:w="220"/>
        <w:gridCol w:w="340"/>
        <w:gridCol w:w="1980"/>
        <w:gridCol w:w="1160"/>
        <w:gridCol w:w="2120"/>
        <w:gridCol w:w="2260"/>
        <w:gridCol w:w="800"/>
        <w:gridCol w:w="160"/>
        <w:gridCol w:w="20"/>
      </w:tblGrid>
      <w:tr w:rsidR="004B413C" w14:paraId="3232ECD3" w14:textId="77777777">
        <w:trPr>
          <w:trHeight w:val="253"/>
        </w:trPr>
        <w:tc>
          <w:tcPr>
            <w:tcW w:w="220" w:type="dxa"/>
            <w:vAlign w:val="bottom"/>
          </w:tcPr>
          <w:p w14:paraId="58C8A511" w14:textId="77777777" w:rsidR="004B413C" w:rsidRDefault="004B413C">
            <w:pPr>
              <w:rPr>
                <w:sz w:val="21"/>
                <w:szCs w:val="21"/>
              </w:rPr>
            </w:pPr>
          </w:p>
        </w:tc>
        <w:tc>
          <w:tcPr>
            <w:tcW w:w="340" w:type="dxa"/>
            <w:vMerge w:val="restart"/>
            <w:vAlign w:val="bottom"/>
          </w:tcPr>
          <w:p w14:paraId="24716B79" w14:textId="77777777" w:rsidR="004B413C" w:rsidRDefault="00EC2FEA">
            <w:pPr>
              <w:jc w:val="right"/>
              <w:rPr>
                <w:sz w:val="20"/>
                <w:szCs w:val="20"/>
              </w:rPr>
            </w:pPr>
            <w:r>
              <w:rPr>
                <w:rFonts w:ascii="Arial" w:eastAsia="Arial" w:hAnsi="Arial" w:cs="Arial"/>
                <w:color w:val="4D4D4D"/>
                <w:sz w:val="18"/>
                <w:szCs w:val="18"/>
              </w:rPr>
              <w:t>1</w:t>
            </w:r>
          </w:p>
        </w:tc>
        <w:tc>
          <w:tcPr>
            <w:tcW w:w="1980" w:type="dxa"/>
            <w:vAlign w:val="bottom"/>
          </w:tcPr>
          <w:p w14:paraId="2E34C2D2" w14:textId="77777777" w:rsidR="004B413C" w:rsidRDefault="00EC2FEA">
            <w:pPr>
              <w:ind w:right="454"/>
              <w:jc w:val="right"/>
              <w:rPr>
                <w:sz w:val="20"/>
                <w:szCs w:val="20"/>
              </w:rPr>
            </w:pPr>
            <w:r>
              <w:rPr>
                <w:rFonts w:ascii="Arial" w:eastAsia="Arial" w:hAnsi="Arial" w:cs="Arial"/>
                <w:color w:val="C77CFF"/>
              </w:rPr>
              <w:t>1997</w:t>
            </w:r>
          </w:p>
        </w:tc>
        <w:tc>
          <w:tcPr>
            <w:tcW w:w="1160" w:type="dxa"/>
            <w:vAlign w:val="bottom"/>
          </w:tcPr>
          <w:p w14:paraId="3922BF2B" w14:textId="77777777" w:rsidR="004B413C" w:rsidRDefault="004B413C">
            <w:pPr>
              <w:rPr>
                <w:sz w:val="21"/>
                <w:szCs w:val="21"/>
              </w:rPr>
            </w:pPr>
          </w:p>
        </w:tc>
        <w:tc>
          <w:tcPr>
            <w:tcW w:w="2120" w:type="dxa"/>
            <w:vAlign w:val="bottom"/>
          </w:tcPr>
          <w:p w14:paraId="050C960A" w14:textId="77777777" w:rsidR="004B413C" w:rsidRDefault="004B413C">
            <w:pPr>
              <w:rPr>
                <w:sz w:val="21"/>
                <w:szCs w:val="21"/>
              </w:rPr>
            </w:pPr>
          </w:p>
        </w:tc>
        <w:tc>
          <w:tcPr>
            <w:tcW w:w="2260" w:type="dxa"/>
            <w:vAlign w:val="bottom"/>
          </w:tcPr>
          <w:p w14:paraId="4EE4A0B3" w14:textId="77777777" w:rsidR="004B413C" w:rsidRDefault="004B413C">
            <w:pPr>
              <w:rPr>
                <w:sz w:val="21"/>
                <w:szCs w:val="21"/>
              </w:rPr>
            </w:pPr>
          </w:p>
        </w:tc>
        <w:tc>
          <w:tcPr>
            <w:tcW w:w="800" w:type="dxa"/>
            <w:vAlign w:val="bottom"/>
          </w:tcPr>
          <w:p w14:paraId="33F5CD2B" w14:textId="77777777" w:rsidR="004B413C" w:rsidRDefault="004B413C">
            <w:pPr>
              <w:rPr>
                <w:sz w:val="21"/>
                <w:szCs w:val="21"/>
              </w:rPr>
            </w:pPr>
          </w:p>
        </w:tc>
        <w:tc>
          <w:tcPr>
            <w:tcW w:w="160" w:type="dxa"/>
            <w:vAlign w:val="bottom"/>
          </w:tcPr>
          <w:p w14:paraId="77CCB1CD" w14:textId="77777777" w:rsidR="004B413C" w:rsidRDefault="004B413C">
            <w:pPr>
              <w:rPr>
                <w:sz w:val="21"/>
                <w:szCs w:val="21"/>
              </w:rPr>
            </w:pPr>
          </w:p>
        </w:tc>
        <w:tc>
          <w:tcPr>
            <w:tcW w:w="0" w:type="dxa"/>
            <w:vAlign w:val="bottom"/>
          </w:tcPr>
          <w:p w14:paraId="02CDF4BF" w14:textId="77777777" w:rsidR="004B413C" w:rsidRDefault="004B413C">
            <w:pPr>
              <w:rPr>
                <w:sz w:val="1"/>
                <w:szCs w:val="1"/>
              </w:rPr>
            </w:pPr>
          </w:p>
        </w:tc>
      </w:tr>
      <w:tr w:rsidR="004B413C" w14:paraId="149D4FAB" w14:textId="77777777">
        <w:trPr>
          <w:trHeight w:val="72"/>
        </w:trPr>
        <w:tc>
          <w:tcPr>
            <w:tcW w:w="220" w:type="dxa"/>
            <w:vAlign w:val="bottom"/>
          </w:tcPr>
          <w:p w14:paraId="66B41F49" w14:textId="77777777" w:rsidR="004B413C" w:rsidRDefault="004B413C">
            <w:pPr>
              <w:rPr>
                <w:sz w:val="6"/>
                <w:szCs w:val="6"/>
              </w:rPr>
            </w:pPr>
          </w:p>
        </w:tc>
        <w:tc>
          <w:tcPr>
            <w:tcW w:w="340" w:type="dxa"/>
            <w:vMerge/>
            <w:vAlign w:val="bottom"/>
          </w:tcPr>
          <w:p w14:paraId="2721330D" w14:textId="77777777" w:rsidR="004B413C" w:rsidRDefault="004B413C">
            <w:pPr>
              <w:rPr>
                <w:sz w:val="6"/>
                <w:szCs w:val="6"/>
              </w:rPr>
            </w:pPr>
          </w:p>
        </w:tc>
        <w:tc>
          <w:tcPr>
            <w:tcW w:w="1980" w:type="dxa"/>
            <w:vAlign w:val="bottom"/>
          </w:tcPr>
          <w:p w14:paraId="3FB0330B" w14:textId="77777777" w:rsidR="004B413C" w:rsidRDefault="004B413C">
            <w:pPr>
              <w:rPr>
                <w:sz w:val="6"/>
                <w:szCs w:val="6"/>
              </w:rPr>
            </w:pPr>
          </w:p>
        </w:tc>
        <w:tc>
          <w:tcPr>
            <w:tcW w:w="1160" w:type="dxa"/>
            <w:vAlign w:val="bottom"/>
          </w:tcPr>
          <w:p w14:paraId="65A3051C" w14:textId="77777777" w:rsidR="004B413C" w:rsidRDefault="004B413C">
            <w:pPr>
              <w:rPr>
                <w:sz w:val="6"/>
                <w:szCs w:val="6"/>
              </w:rPr>
            </w:pPr>
          </w:p>
        </w:tc>
        <w:tc>
          <w:tcPr>
            <w:tcW w:w="2120" w:type="dxa"/>
            <w:vAlign w:val="bottom"/>
          </w:tcPr>
          <w:p w14:paraId="3A07F464" w14:textId="77777777" w:rsidR="004B413C" w:rsidRDefault="004B413C">
            <w:pPr>
              <w:rPr>
                <w:sz w:val="6"/>
                <w:szCs w:val="6"/>
              </w:rPr>
            </w:pPr>
          </w:p>
        </w:tc>
        <w:tc>
          <w:tcPr>
            <w:tcW w:w="2260" w:type="dxa"/>
            <w:vMerge w:val="restart"/>
            <w:vAlign w:val="bottom"/>
          </w:tcPr>
          <w:p w14:paraId="5E376569" w14:textId="77777777" w:rsidR="004B413C" w:rsidRDefault="00EC2FEA">
            <w:pPr>
              <w:ind w:right="974"/>
              <w:jc w:val="right"/>
              <w:rPr>
                <w:sz w:val="20"/>
                <w:szCs w:val="20"/>
              </w:rPr>
            </w:pPr>
            <w:r>
              <w:rPr>
                <w:rFonts w:ascii="Arial" w:eastAsia="Arial" w:hAnsi="Arial" w:cs="Arial"/>
                <w:color w:val="C77CFF"/>
              </w:rPr>
              <w:t>2018</w:t>
            </w:r>
          </w:p>
        </w:tc>
        <w:tc>
          <w:tcPr>
            <w:tcW w:w="800" w:type="dxa"/>
            <w:vAlign w:val="bottom"/>
          </w:tcPr>
          <w:p w14:paraId="0E3A591F" w14:textId="77777777" w:rsidR="004B413C" w:rsidRDefault="004B413C">
            <w:pPr>
              <w:rPr>
                <w:sz w:val="6"/>
                <w:szCs w:val="6"/>
              </w:rPr>
            </w:pPr>
          </w:p>
        </w:tc>
        <w:tc>
          <w:tcPr>
            <w:tcW w:w="160" w:type="dxa"/>
            <w:vAlign w:val="bottom"/>
          </w:tcPr>
          <w:p w14:paraId="6F79A3EB" w14:textId="77777777" w:rsidR="004B413C" w:rsidRDefault="004B413C">
            <w:pPr>
              <w:rPr>
                <w:sz w:val="6"/>
                <w:szCs w:val="6"/>
              </w:rPr>
            </w:pPr>
          </w:p>
        </w:tc>
        <w:tc>
          <w:tcPr>
            <w:tcW w:w="0" w:type="dxa"/>
            <w:vAlign w:val="bottom"/>
          </w:tcPr>
          <w:p w14:paraId="28926E47" w14:textId="77777777" w:rsidR="004B413C" w:rsidRDefault="004B413C">
            <w:pPr>
              <w:rPr>
                <w:sz w:val="1"/>
                <w:szCs w:val="1"/>
              </w:rPr>
            </w:pPr>
          </w:p>
        </w:tc>
      </w:tr>
      <w:tr w:rsidR="004B413C" w14:paraId="38B4B536" w14:textId="77777777">
        <w:trPr>
          <w:trHeight w:val="182"/>
        </w:trPr>
        <w:tc>
          <w:tcPr>
            <w:tcW w:w="220" w:type="dxa"/>
            <w:vAlign w:val="bottom"/>
          </w:tcPr>
          <w:p w14:paraId="72061D99" w14:textId="77777777" w:rsidR="004B413C" w:rsidRDefault="004B413C">
            <w:pPr>
              <w:rPr>
                <w:sz w:val="15"/>
                <w:szCs w:val="15"/>
              </w:rPr>
            </w:pPr>
          </w:p>
        </w:tc>
        <w:tc>
          <w:tcPr>
            <w:tcW w:w="340" w:type="dxa"/>
            <w:vAlign w:val="bottom"/>
          </w:tcPr>
          <w:p w14:paraId="6FAA658C" w14:textId="77777777" w:rsidR="004B413C" w:rsidRDefault="004B413C">
            <w:pPr>
              <w:rPr>
                <w:sz w:val="15"/>
                <w:szCs w:val="15"/>
              </w:rPr>
            </w:pPr>
          </w:p>
        </w:tc>
        <w:tc>
          <w:tcPr>
            <w:tcW w:w="1980" w:type="dxa"/>
            <w:vAlign w:val="bottom"/>
          </w:tcPr>
          <w:p w14:paraId="7706AC82" w14:textId="77777777" w:rsidR="004B413C" w:rsidRDefault="004B413C">
            <w:pPr>
              <w:rPr>
                <w:sz w:val="15"/>
                <w:szCs w:val="15"/>
              </w:rPr>
            </w:pPr>
          </w:p>
        </w:tc>
        <w:tc>
          <w:tcPr>
            <w:tcW w:w="1160" w:type="dxa"/>
            <w:vAlign w:val="bottom"/>
          </w:tcPr>
          <w:p w14:paraId="5614F2C8" w14:textId="77777777" w:rsidR="004B413C" w:rsidRDefault="004B413C">
            <w:pPr>
              <w:rPr>
                <w:sz w:val="15"/>
                <w:szCs w:val="15"/>
              </w:rPr>
            </w:pPr>
          </w:p>
        </w:tc>
        <w:tc>
          <w:tcPr>
            <w:tcW w:w="2120" w:type="dxa"/>
            <w:vAlign w:val="bottom"/>
          </w:tcPr>
          <w:p w14:paraId="7CB2D0B9" w14:textId="77777777" w:rsidR="004B413C" w:rsidRDefault="004B413C">
            <w:pPr>
              <w:rPr>
                <w:sz w:val="15"/>
                <w:szCs w:val="15"/>
              </w:rPr>
            </w:pPr>
          </w:p>
        </w:tc>
        <w:tc>
          <w:tcPr>
            <w:tcW w:w="2260" w:type="dxa"/>
            <w:vMerge/>
            <w:vAlign w:val="bottom"/>
          </w:tcPr>
          <w:p w14:paraId="72FE42E3" w14:textId="77777777" w:rsidR="004B413C" w:rsidRDefault="004B413C">
            <w:pPr>
              <w:rPr>
                <w:sz w:val="15"/>
                <w:szCs w:val="15"/>
              </w:rPr>
            </w:pPr>
          </w:p>
        </w:tc>
        <w:tc>
          <w:tcPr>
            <w:tcW w:w="800" w:type="dxa"/>
            <w:vAlign w:val="bottom"/>
          </w:tcPr>
          <w:p w14:paraId="1F58FE12" w14:textId="77777777" w:rsidR="004B413C" w:rsidRDefault="004B413C">
            <w:pPr>
              <w:rPr>
                <w:sz w:val="15"/>
                <w:szCs w:val="15"/>
              </w:rPr>
            </w:pPr>
          </w:p>
        </w:tc>
        <w:tc>
          <w:tcPr>
            <w:tcW w:w="160" w:type="dxa"/>
            <w:vAlign w:val="bottom"/>
          </w:tcPr>
          <w:p w14:paraId="3417B8E7" w14:textId="77777777" w:rsidR="004B413C" w:rsidRDefault="004B413C">
            <w:pPr>
              <w:rPr>
                <w:sz w:val="15"/>
                <w:szCs w:val="15"/>
              </w:rPr>
            </w:pPr>
          </w:p>
        </w:tc>
        <w:tc>
          <w:tcPr>
            <w:tcW w:w="0" w:type="dxa"/>
            <w:vAlign w:val="bottom"/>
          </w:tcPr>
          <w:p w14:paraId="0D1D50E2" w14:textId="77777777" w:rsidR="004B413C" w:rsidRDefault="004B413C">
            <w:pPr>
              <w:rPr>
                <w:sz w:val="1"/>
                <w:szCs w:val="1"/>
              </w:rPr>
            </w:pPr>
          </w:p>
        </w:tc>
      </w:tr>
      <w:tr w:rsidR="004B413C" w14:paraId="2CF72095" w14:textId="77777777">
        <w:trPr>
          <w:trHeight w:val="411"/>
        </w:trPr>
        <w:tc>
          <w:tcPr>
            <w:tcW w:w="220" w:type="dxa"/>
            <w:vAlign w:val="bottom"/>
          </w:tcPr>
          <w:p w14:paraId="07989A8F" w14:textId="77777777" w:rsidR="004B413C" w:rsidRDefault="004B413C">
            <w:pPr>
              <w:rPr>
                <w:sz w:val="24"/>
                <w:szCs w:val="24"/>
              </w:rPr>
            </w:pPr>
          </w:p>
        </w:tc>
        <w:tc>
          <w:tcPr>
            <w:tcW w:w="340" w:type="dxa"/>
            <w:vAlign w:val="bottom"/>
          </w:tcPr>
          <w:p w14:paraId="046E0D6F" w14:textId="77777777" w:rsidR="004B413C" w:rsidRDefault="004B413C">
            <w:pPr>
              <w:rPr>
                <w:sz w:val="24"/>
                <w:szCs w:val="24"/>
              </w:rPr>
            </w:pPr>
          </w:p>
        </w:tc>
        <w:tc>
          <w:tcPr>
            <w:tcW w:w="1980" w:type="dxa"/>
            <w:vAlign w:val="bottom"/>
          </w:tcPr>
          <w:p w14:paraId="0D06189E" w14:textId="77777777" w:rsidR="004B413C" w:rsidRDefault="004B413C">
            <w:pPr>
              <w:rPr>
                <w:sz w:val="24"/>
                <w:szCs w:val="24"/>
              </w:rPr>
            </w:pPr>
          </w:p>
        </w:tc>
        <w:tc>
          <w:tcPr>
            <w:tcW w:w="1160" w:type="dxa"/>
            <w:vAlign w:val="bottom"/>
          </w:tcPr>
          <w:p w14:paraId="3DEB2F34" w14:textId="77777777" w:rsidR="004B413C" w:rsidRDefault="004B413C">
            <w:pPr>
              <w:rPr>
                <w:sz w:val="24"/>
                <w:szCs w:val="24"/>
              </w:rPr>
            </w:pPr>
          </w:p>
        </w:tc>
        <w:tc>
          <w:tcPr>
            <w:tcW w:w="2120" w:type="dxa"/>
            <w:vAlign w:val="bottom"/>
          </w:tcPr>
          <w:p w14:paraId="027EB483" w14:textId="77777777" w:rsidR="004B413C" w:rsidRDefault="004B413C">
            <w:pPr>
              <w:rPr>
                <w:sz w:val="24"/>
                <w:szCs w:val="24"/>
              </w:rPr>
            </w:pPr>
          </w:p>
        </w:tc>
        <w:tc>
          <w:tcPr>
            <w:tcW w:w="2260" w:type="dxa"/>
            <w:vAlign w:val="bottom"/>
          </w:tcPr>
          <w:p w14:paraId="51DFB82A" w14:textId="77777777" w:rsidR="004B413C" w:rsidRDefault="004B413C">
            <w:pPr>
              <w:rPr>
                <w:sz w:val="24"/>
                <w:szCs w:val="24"/>
              </w:rPr>
            </w:pPr>
          </w:p>
        </w:tc>
        <w:tc>
          <w:tcPr>
            <w:tcW w:w="800" w:type="dxa"/>
            <w:vAlign w:val="bottom"/>
          </w:tcPr>
          <w:p w14:paraId="0EA91468" w14:textId="77777777" w:rsidR="004B413C" w:rsidRDefault="00EC2FEA">
            <w:pPr>
              <w:ind w:left="230"/>
              <w:jc w:val="center"/>
              <w:rPr>
                <w:sz w:val="20"/>
                <w:szCs w:val="20"/>
              </w:rPr>
            </w:pPr>
            <w:r>
              <w:rPr>
                <w:rFonts w:ascii="Arial" w:eastAsia="Arial" w:hAnsi="Arial" w:cs="Arial"/>
              </w:rPr>
              <w:t>Plot</w:t>
            </w:r>
          </w:p>
        </w:tc>
        <w:tc>
          <w:tcPr>
            <w:tcW w:w="160" w:type="dxa"/>
            <w:vAlign w:val="bottom"/>
          </w:tcPr>
          <w:p w14:paraId="0780888A" w14:textId="77777777" w:rsidR="004B413C" w:rsidRDefault="004B413C">
            <w:pPr>
              <w:rPr>
                <w:sz w:val="24"/>
                <w:szCs w:val="24"/>
              </w:rPr>
            </w:pPr>
          </w:p>
        </w:tc>
        <w:tc>
          <w:tcPr>
            <w:tcW w:w="0" w:type="dxa"/>
            <w:vAlign w:val="bottom"/>
          </w:tcPr>
          <w:p w14:paraId="6902D6CB" w14:textId="77777777" w:rsidR="004B413C" w:rsidRDefault="004B413C">
            <w:pPr>
              <w:rPr>
                <w:sz w:val="1"/>
                <w:szCs w:val="1"/>
              </w:rPr>
            </w:pPr>
          </w:p>
        </w:tc>
      </w:tr>
      <w:tr w:rsidR="004B413C" w14:paraId="640AB2BC" w14:textId="77777777">
        <w:trPr>
          <w:trHeight w:val="260"/>
        </w:trPr>
        <w:tc>
          <w:tcPr>
            <w:tcW w:w="220" w:type="dxa"/>
            <w:vAlign w:val="bottom"/>
          </w:tcPr>
          <w:p w14:paraId="1FA9D11E" w14:textId="77777777" w:rsidR="004B413C" w:rsidRDefault="004B413C"/>
        </w:tc>
        <w:tc>
          <w:tcPr>
            <w:tcW w:w="340" w:type="dxa"/>
            <w:vAlign w:val="bottom"/>
          </w:tcPr>
          <w:p w14:paraId="50C82F55" w14:textId="77777777" w:rsidR="004B413C" w:rsidRDefault="004B413C"/>
        </w:tc>
        <w:tc>
          <w:tcPr>
            <w:tcW w:w="1980" w:type="dxa"/>
            <w:vAlign w:val="bottom"/>
          </w:tcPr>
          <w:p w14:paraId="2ACCBC01" w14:textId="77777777" w:rsidR="004B413C" w:rsidRDefault="004B413C"/>
        </w:tc>
        <w:tc>
          <w:tcPr>
            <w:tcW w:w="1160" w:type="dxa"/>
            <w:vAlign w:val="bottom"/>
          </w:tcPr>
          <w:p w14:paraId="0B5529F7" w14:textId="77777777" w:rsidR="004B413C" w:rsidRDefault="004B413C"/>
        </w:tc>
        <w:tc>
          <w:tcPr>
            <w:tcW w:w="2120" w:type="dxa"/>
            <w:vAlign w:val="bottom"/>
          </w:tcPr>
          <w:p w14:paraId="5D3793AA" w14:textId="77777777" w:rsidR="004B413C" w:rsidRDefault="004B413C"/>
        </w:tc>
        <w:tc>
          <w:tcPr>
            <w:tcW w:w="2260" w:type="dxa"/>
            <w:vAlign w:val="bottom"/>
          </w:tcPr>
          <w:p w14:paraId="3828BDAB" w14:textId="77777777" w:rsidR="004B413C" w:rsidRDefault="00EC2FEA">
            <w:pPr>
              <w:ind w:right="834"/>
              <w:jc w:val="right"/>
              <w:rPr>
                <w:sz w:val="20"/>
                <w:szCs w:val="20"/>
              </w:rPr>
            </w:pPr>
            <w:r>
              <w:rPr>
                <w:rFonts w:ascii="Arial" w:eastAsia="Arial" w:hAnsi="Arial" w:cs="Arial"/>
                <w:color w:val="7CAE00"/>
              </w:rPr>
              <w:t>2018</w:t>
            </w:r>
          </w:p>
        </w:tc>
        <w:tc>
          <w:tcPr>
            <w:tcW w:w="800" w:type="dxa"/>
            <w:vMerge w:val="restart"/>
            <w:vAlign w:val="bottom"/>
          </w:tcPr>
          <w:p w14:paraId="0E012BF4" w14:textId="77777777" w:rsidR="004B413C" w:rsidRDefault="00EC2FEA">
            <w:pPr>
              <w:ind w:left="170"/>
              <w:jc w:val="center"/>
              <w:rPr>
                <w:sz w:val="20"/>
                <w:szCs w:val="20"/>
              </w:rPr>
            </w:pPr>
            <w:r>
              <w:rPr>
                <w:rFonts w:ascii="Arial" w:eastAsia="Arial" w:hAnsi="Arial" w:cs="Arial"/>
                <w:color w:val="F8766D"/>
                <w:w w:val="97"/>
              </w:rPr>
              <w:t>a</w:t>
            </w:r>
          </w:p>
        </w:tc>
        <w:tc>
          <w:tcPr>
            <w:tcW w:w="160" w:type="dxa"/>
            <w:vMerge w:val="restart"/>
            <w:vAlign w:val="bottom"/>
          </w:tcPr>
          <w:p w14:paraId="5DFFF985" w14:textId="77777777" w:rsidR="004B413C" w:rsidRDefault="00EC2FEA">
            <w:pPr>
              <w:ind w:left="40"/>
              <w:rPr>
                <w:sz w:val="20"/>
                <w:szCs w:val="20"/>
              </w:rPr>
            </w:pPr>
            <w:r>
              <w:rPr>
                <w:rFonts w:ascii="Arial" w:eastAsia="Arial" w:hAnsi="Arial" w:cs="Arial"/>
                <w:w w:val="82"/>
                <w:sz w:val="18"/>
                <w:szCs w:val="18"/>
              </w:rPr>
              <w:t>A</w:t>
            </w:r>
          </w:p>
        </w:tc>
        <w:tc>
          <w:tcPr>
            <w:tcW w:w="0" w:type="dxa"/>
            <w:vAlign w:val="bottom"/>
          </w:tcPr>
          <w:p w14:paraId="401440E7" w14:textId="77777777" w:rsidR="004B413C" w:rsidRDefault="004B413C">
            <w:pPr>
              <w:rPr>
                <w:sz w:val="1"/>
                <w:szCs w:val="1"/>
              </w:rPr>
            </w:pPr>
          </w:p>
        </w:tc>
      </w:tr>
      <w:tr w:rsidR="004B413C" w14:paraId="067BEDE4" w14:textId="77777777">
        <w:trPr>
          <w:trHeight w:val="126"/>
        </w:trPr>
        <w:tc>
          <w:tcPr>
            <w:tcW w:w="220" w:type="dxa"/>
            <w:vAlign w:val="bottom"/>
          </w:tcPr>
          <w:p w14:paraId="0977C7D1" w14:textId="77777777" w:rsidR="004B413C" w:rsidRDefault="004B413C">
            <w:pPr>
              <w:rPr>
                <w:sz w:val="10"/>
                <w:szCs w:val="10"/>
              </w:rPr>
            </w:pPr>
          </w:p>
        </w:tc>
        <w:tc>
          <w:tcPr>
            <w:tcW w:w="340" w:type="dxa"/>
            <w:vAlign w:val="bottom"/>
          </w:tcPr>
          <w:p w14:paraId="53395785" w14:textId="77777777" w:rsidR="004B413C" w:rsidRDefault="004B413C">
            <w:pPr>
              <w:rPr>
                <w:sz w:val="10"/>
                <w:szCs w:val="10"/>
              </w:rPr>
            </w:pPr>
          </w:p>
        </w:tc>
        <w:tc>
          <w:tcPr>
            <w:tcW w:w="1980" w:type="dxa"/>
            <w:vMerge w:val="restart"/>
            <w:vAlign w:val="bottom"/>
          </w:tcPr>
          <w:p w14:paraId="59DF64CD" w14:textId="77777777" w:rsidR="004B413C" w:rsidRDefault="00EC2FEA">
            <w:pPr>
              <w:ind w:right="1294"/>
              <w:jc w:val="right"/>
              <w:rPr>
                <w:sz w:val="20"/>
                <w:szCs w:val="20"/>
              </w:rPr>
            </w:pPr>
            <w:r>
              <w:rPr>
                <w:rFonts w:ascii="Arial" w:eastAsia="Arial" w:hAnsi="Arial" w:cs="Arial"/>
                <w:color w:val="00BFC4"/>
              </w:rPr>
              <w:t>1997</w:t>
            </w:r>
          </w:p>
        </w:tc>
        <w:tc>
          <w:tcPr>
            <w:tcW w:w="1160" w:type="dxa"/>
            <w:vAlign w:val="bottom"/>
          </w:tcPr>
          <w:p w14:paraId="6A2B045B" w14:textId="77777777" w:rsidR="004B413C" w:rsidRDefault="004B413C">
            <w:pPr>
              <w:rPr>
                <w:sz w:val="10"/>
                <w:szCs w:val="10"/>
              </w:rPr>
            </w:pPr>
          </w:p>
        </w:tc>
        <w:tc>
          <w:tcPr>
            <w:tcW w:w="2120" w:type="dxa"/>
            <w:vAlign w:val="bottom"/>
          </w:tcPr>
          <w:p w14:paraId="0F5308E1" w14:textId="77777777" w:rsidR="004B413C" w:rsidRDefault="004B413C">
            <w:pPr>
              <w:rPr>
                <w:sz w:val="10"/>
                <w:szCs w:val="10"/>
              </w:rPr>
            </w:pPr>
          </w:p>
        </w:tc>
        <w:tc>
          <w:tcPr>
            <w:tcW w:w="2260" w:type="dxa"/>
            <w:vAlign w:val="bottom"/>
          </w:tcPr>
          <w:p w14:paraId="7F884FD7" w14:textId="77777777" w:rsidR="004B413C" w:rsidRDefault="004B413C">
            <w:pPr>
              <w:rPr>
                <w:sz w:val="10"/>
                <w:szCs w:val="10"/>
              </w:rPr>
            </w:pPr>
          </w:p>
        </w:tc>
        <w:tc>
          <w:tcPr>
            <w:tcW w:w="800" w:type="dxa"/>
            <w:vMerge/>
            <w:vAlign w:val="bottom"/>
          </w:tcPr>
          <w:p w14:paraId="2B6BDC79" w14:textId="77777777" w:rsidR="004B413C" w:rsidRDefault="004B413C">
            <w:pPr>
              <w:rPr>
                <w:sz w:val="10"/>
                <w:szCs w:val="10"/>
              </w:rPr>
            </w:pPr>
          </w:p>
        </w:tc>
        <w:tc>
          <w:tcPr>
            <w:tcW w:w="160" w:type="dxa"/>
            <w:vMerge/>
            <w:vAlign w:val="bottom"/>
          </w:tcPr>
          <w:p w14:paraId="63F5E10D" w14:textId="77777777" w:rsidR="004B413C" w:rsidRDefault="004B413C">
            <w:pPr>
              <w:rPr>
                <w:sz w:val="10"/>
                <w:szCs w:val="10"/>
              </w:rPr>
            </w:pPr>
          </w:p>
        </w:tc>
        <w:tc>
          <w:tcPr>
            <w:tcW w:w="0" w:type="dxa"/>
            <w:vAlign w:val="bottom"/>
          </w:tcPr>
          <w:p w14:paraId="6AC79A6B" w14:textId="77777777" w:rsidR="004B413C" w:rsidRDefault="004B413C">
            <w:pPr>
              <w:rPr>
                <w:sz w:val="1"/>
                <w:szCs w:val="1"/>
              </w:rPr>
            </w:pPr>
          </w:p>
        </w:tc>
      </w:tr>
      <w:tr w:rsidR="004B413C" w14:paraId="1447C165" w14:textId="77777777">
        <w:trPr>
          <w:trHeight w:val="239"/>
        </w:trPr>
        <w:tc>
          <w:tcPr>
            <w:tcW w:w="220" w:type="dxa"/>
            <w:vMerge w:val="restart"/>
            <w:textDirection w:val="btLr"/>
            <w:vAlign w:val="bottom"/>
          </w:tcPr>
          <w:p w14:paraId="5B61F069" w14:textId="77777777" w:rsidR="004B413C" w:rsidRDefault="00EC2FEA">
            <w:pPr>
              <w:rPr>
                <w:sz w:val="20"/>
                <w:szCs w:val="20"/>
              </w:rPr>
            </w:pPr>
            <w:r>
              <w:rPr>
                <w:rFonts w:ascii="Arial" w:eastAsia="Arial" w:hAnsi="Arial" w:cs="Arial"/>
                <w:w w:val="91"/>
              </w:rPr>
              <w:t>LV2</w:t>
            </w:r>
          </w:p>
        </w:tc>
        <w:tc>
          <w:tcPr>
            <w:tcW w:w="340" w:type="dxa"/>
            <w:vAlign w:val="bottom"/>
          </w:tcPr>
          <w:p w14:paraId="5750C8E8" w14:textId="77777777" w:rsidR="004B413C" w:rsidRDefault="004B413C">
            <w:pPr>
              <w:rPr>
                <w:sz w:val="20"/>
                <w:szCs w:val="20"/>
              </w:rPr>
            </w:pPr>
          </w:p>
        </w:tc>
        <w:tc>
          <w:tcPr>
            <w:tcW w:w="1980" w:type="dxa"/>
            <w:vMerge/>
            <w:vAlign w:val="bottom"/>
          </w:tcPr>
          <w:p w14:paraId="5138412D" w14:textId="77777777" w:rsidR="004B413C" w:rsidRDefault="004B413C">
            <w:pPr>
              <w:rPr>
                <w:sz w:val="20"/>
                <w:szCs w:val="20"/>
              </w:rPr>
            </w:pPr>
          </w:p>
        </w:tc>
        <w:tc>
          <w:tcPr>
            <w:tcW w:w="1160" w:type="dxa"/>
            <w:vAlign w:val="bottom"/>
          </w:tcPr>
          <w:p w14:paraId="76292D77" w14:textId="77777777" w:rsidR="004B413C" w:rsidRDefault="004B413C">
            <w:pPr>
              <w:rPr>
                <w:sz w:val="20"/>
                <w:szCs w:val="20"/>
              </w:rPr>
            </w:pPr>
          </w:p>
        </w:tc>
        <w:tc>
          <w:tcPr>
            <w:tcW w:w="2120" w:type="dxa"/>
            <w:vAlign w:val="bottom"/>
          </w:tcPr>
          <w:p w14:paraId="24C2316F" w14:textId="77777777" w:rsidR="004B413C" w:rsidRDefault="004B413C">
            <w:pPr>
              <w:rPr>
                <w:sz w:val="20"/>
                <w:szCs w:val="20"/>
              </w:rPr>
            </w:pPr>
          </w:p>
        </w:tc>
        <w:tc>
          <w:tcPr>
            <w:tcW w:w="2260" w:type="dxa"/>
            <w:vMerge w:val="restart"/>
            <w:vAlign w:val="bottom"/>
          </w:tcPr>
          <w:p w14:paraId="48EF24E6" w14:textId="77777777" w:rsidR="004B413C" w:rsidRDefault="00EC2FEA">
            <w:pPr>
              <w:ind w:right="274"/>
              <w:jc w:val="right"/>
              <w:rPr>
                <w:sz w:val="20"/>
                <w:szCs w:val="20"/>
              </w:rPr>
            </w:pPr>
            <w:r>
              <w:rPr>
                <w:rFonts w:ascii="Arial" w:eastAsia="Arial" w:hAnsi="Arial" w:cs="Arial"/>
                <w:color w:val="F8766D"/>
              </w:rPr>
              <w:t>2018</w:t>
            </w:r>
          </w:p>
        </w:tc>
        <w:tc>
          <w:tcPr>
            <w:tcW w:w="800" w:type="dxa"/>
            <w:vMerge w:val="restart"/>
            <w:vAlign w:val="bottom"/>
          </w:tcPr>
          <w:p w14:paraId="19676087" w14:textId="77777777" w:rsidR="004B413C" w:rsidRDefault="00EC2FEA">
            <w:pPr>
              <w:ind w:left="170"/>
              <w:jc w:val="center"/>
              <w:rPr>
                <w:sz w:val="20"/>
                <w:szCs w:val="20"/>
              </w:rPr>
            </w:pPr>
            <w:r>
              <w:rPr>
                <w:rFonts w:ascii="Arial" w:eastAsia="Arial" w:hAnsi="Arial" w:cs="Arial"/>
                <w:color w:val="7CAE00"/>
                <w:w w:val="97"/>
              </w:rPr>
              <w:t>a</w:t>
            </w:r>
          </w:p>
        </w:tc>
        <w:tc>
          <w:tcPr>
            <w:tcW w:w="160" w:type="dxa"/>
            <w:vMerge w:val="restart"/>
            <w:vAlign w:val="bottom"/>
          </w:tcPr>
          <w:p w14:paraId="2DEECDC5" w14:textId="77777777" w:rsidR="004B413C" w:rsidRDefault="00EC2FEA">
            <w:pPr>
              <w:ind w:left="40"/>
              <w:rPr>
                <w:sz w:val="20"/>
                <w:szCs w:val="20"/>
              </w:rPr>
            </w:pPr>
            <w:r>
              <w:rPr>
                <w:rFonts w:ascii="Arial" w:eastAsia="Arial" w:hAnsi="Arial" w:cs="Arial"/>
                <w:w w:val="82"/>
                <w:sz w:val="18"/>
                <w:szCs w:val="18"/>
              </w:rPr>
              <w:t>B</w:t>
            </w:r>
          </w:p>
        </w:tc>
        <w:tc>
          <w:tcPr>
            <w:tcW w:w="0" w:type="dxa"/>
            <w:vAlign w:val="bottom"/>
          </w:tcPr>
          <w:p w14:paraId="3D58D748" w14:textId="77777777" w:rsidR="004B413C" w:rsidRDefault="004B413C">
            <w:pPr>
              <w:rPr>
                <w:sz w:val="1"/>
                <w:szCs w:val="1"/>
              </w:rPr>
            </w:pPr>
          </w:p>
        </w:tc>
      </w:tr>
      <w:tr w:rsidR="004B413C" w14:paraId="627C1ED3" w14:textId="77777777">
        <w:trPr>
          <w:trHeight w:val="178"/>
        </w:trPr>
        <w:tc>
          <w:tcPr>
            <w:tcW w:w="220" w:type="dxa"/>
            <w:vMerge/>
            <w:vAlign w:val="bottom"/>
          </w:tcPr>
          <w:p w14:paraId="1FD30A2C" w14:textId="77777777" w:rsidR="004B413C" w:rsidRDefault="004B413C">
            <w:pPr>
              <w:rPr>
                <w:sz w:val="15"/>
                <w:szCs w:val="15"/>
              </w:rPr>
            </w:pPr>
          </w:p>
        </w:tc>
        <w:tc>
          <w:tcPr>
            <w:tcW w:w="340" w:type="dxa"/>
            <w:vMerge w:val="restart"/>
            <w:vAlign w:val="bottom"/>
          </w:tcPr>
          <w:p w14:paraId="7E3A0296" w14:textId="77777777" w:rsidR="004B413C" w:rsidRDefault="00EC2FEA">
            <w:pPr>
              <w:jc w:val="right"/>
              <w:rPr>
                <w:sz w:val="20"/>
                <w:szCs w:val="20"/>
              </w:rPr>
            </w:pPr>
            <w:r>
              <w:rPr>
                <w:rFonts w:ascii="Arial" w:eastAsia="Arial" w:hAnsi="Arial" w:cs="Arial"/>
                <w:color w:val="4D4D4D"/>
                <w:sz w:val="18"/>
                <w:szCs w:val="18"/>
              </w:rPr>
              <w:t>0</w:t>
            </w:r>
          </w:p>
        </w:tc>
        <w:tc>
          <w:tcPr>
            <w:tcW w:w="1980" w:type="dxa"/>
            <w:vAlign w:val="bottom"/>
          </w:tcPr>
          <w:p w14:paraId="12823512" w14:textId="77777777" w:rsidR="004B413C" w:rsidRDefault="004B413C">
            <w:pPr>
              <w:rPr>
                <w:sz w:val="15"/>
                <w:szCs w:val="15"/>
              </w:rPr>
            </w:pPr>
          </w:p>
        </w:tc>
        <w:tc>
          <w:tcPr>
            <w:tcW w:w="1160" w:type="dxa"/>
            <w:vAlign w:val="bottom"/>
          </w:tcPr>
          <w:p w14:paraId="283AC1B1" w14:textId="77777777" w:rsidR="004B413C" w:rsidRDefault="004B413C">
            <w:pPr>
              <w:rPr>
                <w:sz w:val="15"/>
                <w:szCs w:val="15"/>
              </w:rPr>
            </w:pPr>
          </w:p>
        </w:tc>
        <w:tc>
          <w:tcPr>
            <w:tcW w:w="2120" w:type="dxa"/>
            <w:vAlign w:val="bottom"/>
          </w:tcPr>
          <w:p w14:paraId="71256815" w14:textId="77777777" w:rsidR="004B413C" w:rsidRDefault="004B413C">
            <w:pPr>
              <w:rPr>
                <w:sz w:val="15"/>
                <w:szCs w:val="15"/>
              </w:rPr>
            </w:pPr>
          </w:p>
        </w:tc>
        <w:tc>
          <w:tcPr>
            <w:tcW w:w="2260" w:type="dxa"/>
            <w:vMerge/>
            <w:vAlign w:val="bottom"/>
          </w:tcPr>
          <w:p w14:paraId="4316E417" w14:textId="77777777" w:rsidR="004B413C" w:rsidRDefault="004B413C">
            <w:pPr>
              <w:rPr>
                <w:sz w:val="15"/>
                <w:szCs w:val="15"/>
              </w:rPr>
            </w:pPr>
          </w:p>
        </w:tc>
        <w:tc>
          <w:tcPr>
            <w:tcW w:w="800" w:type="dxa"/>
            <w:vMerge/>
            <w:vAlign w:val="bottom"/>
          </w:tcPr>
          <w:p w14:paraId="603926F0" w14:textId="77777777" w:rsidR="004B413C" w:rsidRDefault="004B413C">
            <w:pPr>
              <w:rPr>
                <w:sz w:val="15"/>
                <w:szCs w:val="15"/>
              </w:rPr>
            </w:pPr>
          </w:p>
        </w:tc>
        <w:tc>
          <w:tcPr>
            <w:tcW w:w="160" w:type="dxa"/>
            <w:vMerge/>
            <w:vAlign w:val="bottom"/>
          </w:tcPr>
          <w:p w14:paraId="0B97A433" w14:textId="77777777" w:rsidR="004B413C" w:rsidRDefault="004B413C">
            <w:pPr>
              <w:rPr>
                <w:sz w:val="15"/>
                <w:szCs w:val="15"/>
              </w:rPr>
            </w:pPr>
          </w:p>
        </w:tc>
        <w:tc>
          <w:tcPr>
            <w:tcW w:w="0" w:type="dxa"/>
            <w:vAlign w:val="bottom"/>
          </w:tcPr>
          <w:p w14:paraId="5382F84A" w14:textId="77777777" w:rsidR="004B413C" w:rsidRDefault="004B413C">
            <w:pPr>
              <w:rPr>
                <w:sz w:val="1"/>
                <w:szCs w:val="1"/>
              </w:rPr>
            </w:pPr>
          </w:p>
        </w:tc>
      </w:tr>
      <w:tr w:rsidR="004B413C" w14:paraId="152F1AE3" w14:textId="77777777">
        <w:trPr>
          <w:trHeight w:val="170"/>
        </w:trPr>
        <w:tc>
          <w:tcPr>
            <w:tcW w:w="220" w:type="dxa"/>
            <w:vAlign w:val="bottom"/>
          </w:tcPr>
          <w:p w14:paraId="4EB76CBA" w14:textId="77777777" w:rsidR="004B413C" w:rsidRDefault="004B413C">
            <w:pPr>
              <w:rPr>
                <w:sz w:val="14"/>
                <w:szCs w:val="14"/>
              </w:rPr>
            </w:pPr>
          </w:p>
        </w:tc>
        <w:tc>
          <w:tcPr>
            <w:tcW w:w="340" w:type="dxa"/>
            <w:vMerge/>
            <w:vAlign w:val="bottom"/>
          </w:tcPr>
          <w:p w14:paraId="6DD300DF" w14:textId="77777777" w:rsidR="004B413C" w:rsidRDefault="004B413C">
            <w:pPr>
              <w:rPr>
                <w:sz w:val="14"/>
                <w:szCs w:val="14"/>
              </w:rPr>
            </w:pPr>
          </w:p>
        </w:tc>
        <w:tc>
          <w:tcPr>
            <w:tcW w:w="1980" w:type="dxa"/>
            <w:vAlign w:val="bottom"/>
          </w:tcPr>
          <w:p w14:paraId="52D55B07" w14:textId="77777777" w:rsidR="004B413C" w:rsidRDefault="004B413C">
            <w:pPr>
              <w:rPr>
                <w:sz w:val="14"/>
                <w:szCs w:val="14"/>
              </w:rPr>
            </w:pPr>
          </w:p>
        </w:tc>
        <w:tc>
          <w:tcPr>
            <w:tcW w:w="1160" w:type="dxa"/>
            <w:vAlign w:val="bottom"/>
          </w:tcPr>
          <w:p w14:paraId="5E120AA9" w14:textId="77777777" w:rsidR="004B413C" w:rsidRDefault="004B413C">
            <w:pPr>
              <w:rPr>
                <w:sz w:val="14"/>
                <w:szCs w:val="14"/>
              </w:rPr>
            </w:pPr>
          </w:p>
        </w:tc>
        <w:tc>
          <w:tcPr>
            <w:tcW w:w="2120" w:type="dxa"/>
            <w:vAlign w:val="bottom"/>
          </w:tcPr>
          <w:p w14:paraId="752FDD8B" w14:textId="77777777" w:rsidR="004B413C" w:rsidRDefault="004B413C">
            <w:pPr>
              <w:rPr>
                <w:sz w:val="14"/>
                <w:szCs w:val="14"/>
              </w:rPr>
            </w:pPr>
          </w:p>
        </w:tc>
        <w:tc>
          <w:tcPr>
            <w:tcW w:w="2260" w:type="dxa"/>
            <w:vAlign w:val="bottom"/>
          </w:tcPr>
          <w:p w14:paraId="485309C4" w14:textId="77777777" w:rsidR="004B413C" w:rsidRDefault="004B413C">
            <w:pPr>
              <w:rPr>
                <w:sz w:val="14"/>
                <w:szCs w:val="14"/>
              </w:rPr>
            </w:pPr>
          </w:p>
        </w:tc>
        <w:tc>
          <w:tcPr>
            <w:tcW w:w="800" w:type="dxa"/>
            <w:vMerge w:val="restart"/>
            <w:vAlign w:val="bottom"/>
          </w:tcPr>
          <w:p w14:paraId="34AA902D" w14:textId="77777777" w:rsidR="004B413C" w:rsidRDefault="00EC2FEA">
            <w:pPr>
              <w:ind w:left="170"/>
              <w:jc w:val="center"/>
              <w:rPr>
                <w:sz w:val="20"/>
                <w:szCs w:val="20"/>
              </w:rPr>
            </w:pPr>
            <w:r>
              <w:rPr>
                <w:rFonts w:ascii="Arial" w:eastAsia="Arial" w:hAnsi="Arial" w:cs="Arial"/>
                <w:color w:val="00BFC4"/>
                <w:w w:val="97"/>
              </w:rPr>
              <w:t>a</w:t>
            </w:r>
          </w:p>
        </w:tc>
        <w:tc>
          <w:tcPr>
            <w:tcW w:w="160" w:type="dxa"/>
            <w:vMerge w:val="restart"/>
            <w:vAlign w:val="bottom"/>
          </w:tcPr>
          <w:p w14:paraId="0E69DE60" w14:textId="77777777" w:rsidR="004B413C" w:rsidRDefault="00EC2FEA">
            <w:pPr>
              <w:ind w:left="40"/>
              <w:rPr>
                <w:sz w:val="20"/>
                <w:szCs w:val="20"/>
              </w:rPr>
            </w:pPr>
            <w:r>
              <w:rPr>
                <w:rFonts w:ascii="Arial" w:eastAsia="Arial" w:hAnsi="Arial" w:cs="Arial"/>
                <w:w w:val="76"/>
                <w:sz w:val="18"/>
                <w:szCs w:val="18"/>
              </w:rPr>
              <w:t>C</w:t>
            </w:r>
          </w:p>
        </w:tc>
        <w:tc>
          <w:tcPr>
            <w:tcW w:w="0" w:type="dxa"/>
            <w:vAlign w:val="bottom"/>
          </w:tcPr>
          <w:p w14:paraId="0E84BC0E" w14:textId="77777777" w:rsidR="004B413C" w:rsidRDefault="004B413C">
            <w:pPr>
              <w:rPr>
                <w:sz w:val="1"/>
                <w:szCs w:val="1"/>
              </w:rPr>
            </w:pPr>
          </w:p>
        </w:tc>
      </w:tr>
      <w:tr w:rsidR="004B413C" w14:paraId="0512A4BE" w14:textId="77777777">
        <w:trPr>
          <w:trHeight w:val="104"/>
        </w:trPr>
        <w:tc>
          <w:tcPr>
            <w:tcW w:w="220" w:type="dxa"/>
            <w:vAlign w:val="bottom"/>
          </w:tcPr>
          <w:p w14:paraId="4B2739FA" w14:textId="77777777" w:rsidR="004B413C" w:rsidRDefault="004B413C">
            <w:pPr>
              <w:rPr>
                <w:sz w:val="9"/>
                <w:szCs w:val="9"/>
              </w:rPr>
            </w:pPr>
          </w:p>
        </w:tc>
        <w:tc>
          <w:tcPr>
            <w:tcW w:w="340" w:type="dxa"/>
            <w:vAlign w:val="bottom"/>
          </w:tcPr>
          <w:p w14:paraId="3AE7F88C" w14:textId="77777777" w:rsidR="004B413C" w:rsidRDefault="004B413C">
            <w:pPr>
              <w:rPr>
                <w:sz w:val="9"/>
                <w:szCs w:val="9"/>
              </w:rPr>
            </w:pPr>
          </w:p>
        </w:tc>
        <w:tc>
          <w:tcPr>
            <w:tcW w:w="1980" w:type="dxa"/>
            <w:vAlign w:val="bottom"/>
          </w:tcPr>
          <w:p w14:paraId="7036ECB2" w14:textId="77777777" w:rsidR="004B413C" w:rsidRDefault="004B413C">
            <w:pPr>
              <w:rPr>
                <w:sz w:val="9"/>
                <w:szCs w:val="9"/>
              </w:rPr>
            </w:pPr>
          </w:p>
        </w:tc>
        <w:tc>
          <w:tcPr>
            <w:tcW w:w="1160" w:type="dxa"/>
            <w:vAlign w:val="bottom"/>
          </w:tcPr>
          <w:p w14:paraId="062360B4" w14:textId="77777777" w:rsidR="004B413C" w:rsidRDefault="004B413C">
            <w:pPr>
              <w:rPr>
                <w:sz w:val="9"/>
                <w:szCs w:val="9"/>
              </w:rPr>
            </w:pPr>
          </w:p>
        </w:tc>
        <w:tc>
          <w:tcPr>
            <w:tcW w:w="2120" w:type="dxa"/>
            <w:vAlign w:val="bottom"/>
          </w:tcPr>
          <w:p w14:paraId="16418C92" w14:textId="77777777" w:rsidR="004B413C" w:rsidRDefault="004B413C">
            <w:pPr>
              <w:rPr>
                <w:sz w:val="9"/>
                <w:szCs w:val="9"/>
              </w:rPr>
            </w:pPr>
          </w:p>
        </w:tc>
        <w:tc>
          <w:tcPr>
            <w:tcW w:w="2260" w:type="dxa"/>
            <w:vAlign w:val="bottom"/>
          </w:tcPr>
          <w:p w14:paraId="6BBA72D6" w14:textId="77777777" w:rsidR="004B413C" w:rsidRDefault="004B413C">
            <w:pPr>
              <w:rPr>
                <w:sz w:val="9"/>
                <w:szCs w:val="9"/>
              </w:rPr>
            </w:pPr>
          </w:p>
        </w:tc>
        <w:tc>
          <w:tcPr>
            <w:tcW w:w="800" w:type="dxa"/>
            <w:vMerge/>
            <w:vAlign w:val="bottom"/>
          </w:tcPr>
          <w:p w14:paraId="6AD4659D" w14:textId="77777777" w:rsidR="004B413C" w:rsidRDefault="004B413C">
            <w:pPr>
              <w:rPr>
                <w:sz w:val="9"/>
                <w:szCs w:val="9"/>
              </w:rPr>
            </w:pPr>
          </w:p>
        </w:tc>
        <w:tc>
          <w:tcPr>
            <w:tcW w:w="160" w:type="dxa"/>
            <w:vMerge/>
            <w:vAlign w:val="bottom"/>
          </w:tcPr>
          <w:p w14:paraId="714B2B32" w14:textId="77777777" w:rsidR="004B413C" w:rsidRDefault="004B413C">
            <w:pPr>
              <w:rPr>
                <w:sz w:val="9"/>
                <w:szCs w:val="9"/>
              </w:rPr>
            </w:pPr>
          </w:p>
        </w:tc>
        <w:tc>
          <w:tcPr>
            <w:tcW w:w="0" w:type="dxa"/>
            <w:vAlign w:val="bottom"/>
          </w:tcPr>
          <w:p w14:paraId="6BC52468" w14:textId="77777777" w:rsidR="004B413C" w:rsidRDefault="004B413C">
            <w:pPr>
              <w:rPr>
                <w:sz w:val="1"/>
                <w:szCs w:val="1"/>
              </w:rPr>
            </w:pPr>
          </w:p>
        </w:tc>
      </w:tr>
      <w:tr w:rsidR="004B413C" w14:paraId="36E3330E" w14:textId="77777777">
        <w:trPr>
          <w:trHeight w:val="346"/>
        </w:trPr>
        <w:tc>
          <w:tcPr>
            <w:tcW w:w="220" w:type="dxa"/>
            <w:vAlign w:val="bottom"/>
          </w:tcPr>
          <w:p w14:paraId="3746C359" w14:textId="77777777" w:rsidR="004B413C" w:rsidRDefault="004B413C">
            <w:pPr>
              <w:rPr>
                <w:sz w:val="24"/>
                <w:szCs w:val="24"/>
              </w:rPr>
            </w:pPr>
          </w:p>
        </w:tc>
        <w:tc>
          <w:tcPr>
            <w:tcW w:w="340" w:type="dxa"/>
            <w:vAlign w:val="bottom"/>
          </w:tcPr>
          <w:p w14:paraId="30C0FB42" w14:textId="77777777" w:rsidR="004B413C" w:rsidRDefault="004B413C">
            <w:pPr>
              <w:rPr>
                <w:sz w:val="24"/>
                <w:szCs w:val="24"/>
              </w:rPr>
            </w:pPr>
          </w:p>
        </w:tc>
        <w:tc>
          <w:tcPr>
            <w:tcW w:w="1980" w:type="dxa"/>
            <w:vAlign w:val="bottom"/>
          </w:tcPr>
          <w:p w14:paraId="7673E937" w14:textId="77777777" w:rsidR="004B413C" w:rsidRDefault="004B413C">
            <w:pPr>
              <w:rPr>
                <w:sz w:val="24"/>
                <w:szCs w:val="24"/>
              </w:rPr>
            </w:pPr>
          </w:p>
        </w:tc>
        <w:tc>
          <w:tcPr>
            <w:tcW w:w="1160" w:type="dxa"/>
            <w:vAlign w:val="bottom"/>
          </w:tcPr>
          <w:p w14:paraId="57C6E5CE" w14:textId="77777777" w:rsidR="004B413C" w:rsidRDefault="004B413C">
            <w:pPr>
              <w:rPr>
                <w:sz w:val="24"/>
                <w:szCs w:val="24"/>
              </w:rPr>
            </w:pPr>
          </w:p>
        </w:tc>
        <w:tc>
          <w:tcPr>
            <w:tcW w:w="2120" w:type="dxa"/>
            <w:vAlign w:val="bottom"/>
          </w:tcPr>
          <w:p w14:paraId="046AEF60" w14:textId="77777777" w:rsidR="004B413C" w:rsidRDefault="004B413C">
            <w:pPr>
              <w:rPr>
                <w:sz w:val="24"/>
                <w:szCs w:val="24"/>
              </w:rPr>
            </w:pPr>
          </w:p>
        </w:tc>
        <w:tc>
          <w:tcPr>
            <w:tcW w:w="2260" w:type="dxa"/>
            <w:vMerge w:val="restart"/>
            <w:vAlign w:val="bottom"/>
          </w:tcPr>
          <w:p w14:paraId="156DD9B2" w14:textId="77777777" w:rsidR="004B413C" w:rsidRDefault="00EC2FEA">
            <w:pPr>
              <w:ind w:right="474"/>
              <w:jc w:val="right"/>
              <w:rPr>
                <w:sz w:val="20"/>
                <w:szCs w:val="20"/>
              </w:rPr>
            </w:pPr>
            <w:r>
              <w:rPr>
                <w:rFonts w:ascii="Arial" w:eastAsia="Arial" w:hAnsi="Arial" w:cs="Arial"/>
                <w:color w:val="00BFC4"/>
              </w:rPr>
              <w:t>2018</w:t>
            </w:r>
          </w:p>
        </w:tc>
        <w:tc>
          <w:tcPr>
            <w:tcW w:w="800" w:type="dxa"/>
            <w:vAlign w:val="bottom"/>
          </w:tcPr>
          <w:p w14:paraId="32452E66" w14:textId="77777777" w:rsidR="004B413C" w:rsidRDefault="00EC2FEA">
            <w:pPr>
              <w:ind w:left="170"/>
              <w:jc w:val="center"/>
              <w:rPr>
                <w:sz w:val="20"/>
                <w:szCs w:val="20"/>
              </w:rPr>
            </w:pPr>
            <w:r>
              <w:rPr>
                <w:rFonts w:ascii="Arial" w:eastAsia="Arial" w:hAnsi="Arial" w:cs="Arial"/>
                <w:color w:val="C77CFF"/>
                <w:w w:val="97"/>
              </w:rPr>
              <w:t>a</w:t>
            </w:r>
          </w:p>
        </w:tc>
        <w:tc>
          <w:tcPr>
            <w:tcW w:w="160" w:type="dxa"/>
            <w:vAlign w:val="bottom"/>
          </w:tcPr>
          <w:p w14:paraId="2311C364" w14:textId="77777777" w:rsidR="004B413C" w:rsidRDefault="00EC2FEA">
            <w:pPr>
              <w:ind w:left="40"/>
              <w:rPr>
                <w:sz w:val="20"/>
                <w:szCs w:val="20"/>
              </w:rPr>
            </w:pPr>
            <w:r>
              <w:rPr>
                <w:rFonts w:ascii="Arial" w:eastAsia="Arial" w:hAnsi="Arial" w:cs="Arial"/>
                <w:w w:val="76"/>
                <w:sz w:val="18"/>
                <w:szCs w:val="18"/>
              </w:rPr>
              <w:t>D</w:t>
            </w:r>
          </w:p>
        </w:tc>
        <w:tc>
          <w:tcPr>
            <w:tcW w:w="0" w:type="dxa"/>
            <w:vAlign w:val="bottom"/>
          </w:tcPr>
          <w:p w14:paraId="7B819FFA" w14:textId="77777777" w:rsidR="004B413C" w:rsidRDefault="004B413C">
            <w:pPr>
              <w:rPr>
                <w:sz w:val="1"/>
                <w:szCs w:val="1"/>
              </w:rPr>
            </w:pPr>
          </w:p>
        </w:tc>
      </w:tr>
      <w:tr w:rsidR="004B413C" w14:paraId="45D07691" w14:textId="77777777">
        <w:trPr>
          <w:trHeight w:val="192"/>
        </w:trPr>
        <w:tc>
          <w:tcPr>
            <w:tcW w:w="220" w:type="dxa"/>
            <w:vAlign w:val="bottom"/>
          </w:tcPr>
          <w:p w14:paraId="452A7607" w14:textId="77777777" w:rsidR="004B413C" w:rsidRDefault="004B413C">
            <w:pPr>
              <w:rPr>
                <w:sz w:val="16"/>
                <w:szCs w:val="16"/>
              </w:rPr>
            </w:pPr>
          </w:p>
        </w:tc>
        <w:tc>
          <w:tcPr>
            <w:tcW w:w="340" w:type="dxa"/>
            <w:vAlign w:val="bottom"/>
          </w:tcPr>
          <w:p w14:paraId="08FED180" w14:textId="77777777" w:rsidR="004B413C" w:rsidRDefault="004B413C">
            <w:pPr>
              <w:rPr>
                <w:sz w:val="16"/>
                <w:szCs w:val="16"/>
              </w:rPr>
            </w:pPr>
          </w:p>
        </w:tc>
        <w:tc>
          <w:tcPr>
            <w:tcW w:w="1980" w:type="dxa"/>
            <w:vMerge w:val="restart"/>
            <w:vAlign w:val="bottom"/>
          </w:tcPr>
          <w:p w14:paraId="32B7BEA4" w14:textId="77777777" w:rsidR="004B413C" w:rsidRDefault="00EC2FEA">
            <w:pPr>
              <w:ind w:right="914"/>
              <w:jc w:val="right"/>
              <w:rPr>
                <w:sz w:val="20"/>
                <w:szCs w:val="20"/>
              </w:rPr>
            </w:pPr>
            <w:r>
              <w:rPr>
                <w:rFonts w:ascii="Arial" w:eastAsia="Arial" w:hAnsi="Arial" w:cs="Arial"/>
                <w:color w:val="7CAE00"/>
              </w:rPr>
              <w:t>1997</w:t>
            </w:r>
          </w:p>
        </w:tc>
        <w:tc>
          <w:tcPr>
            <w:tcW w:w="1160" w:type="dxa"/>
            <w:vAlign w:val="bottom"/>
          </w:tcPr>
          <w:p w14:paraId="4E197AAF" w14:textId="77777777" w:rsidR="004B413C" w:rsidRDefault="004B413C">
            <w:pPr>
              <w:rPr>
                <w:sz w:val="16"/>
                <w:szCs w:val="16"/>
              </w:rPr>
            </w:pPr>
          </w:p>
        </w:tc>
        <w:tc>
          <w:tcPr>
            <w:tcW w:w="2120" w:type="dxa"/>
            <w:vAlign w:val="bottom"/>
          </w:tcPr>
          <w:p w14:paraId="42847500" w14:textId="77777777" w:rsidR="004B413C" w:rsidRDefault="004B413C">
            <w:pPr>
              <w:rPr>
                <w:sz w:val="16"/>
                <w:szCs w:val="16"/>
              </w:rPr>
            </w:pPr>
          </w:p>
        </w:tc>
        <w:tc>
          <w:tcPr>
            <w:tcW w:w="2260" w:type="dxa"/>
            <w:vMerge/>
            <w:vAlign w:val="bottom"/>
          </w:tcPr>
          <w:p w14:paraId="6E894A47" w14:textId="77777777" w:rsidR="004B413C" w:rsidRDefault="004B413C">
            <w:pPr>
              <w:rPr>
                <w:sz w:val="16"/>
                <w:szCs w:val="16"/>
              </w:rPr>
            </w:pPr>
          </w:p>
        </w:tc>
        <w:tc>
          <w:tcPr>
            <w:tcW w:w="800" w:type="dxa"/>
            <w:vAlign w:val="bottom"/>
          </w:tcPr>
          <w:p w14:paraId="23F3785C" w14:textId="77777777" w:rsidR="004B413C" w:rsidRDefault="004B413C">
            <w:pPr>
              <w:rPr>
                <w:sz w:val="16"/>
                <w:szCs w:val="16"/>
              </w:rPr>
            </w:pPr>
          </w:p>
        </w:tc>
        <w:tc>
          <w:tcPr>
            <w:tcW w:w="160" w:type="dxa"/>
            <w:vAlign w:val="bottom"/>
          </w:tcPr>
          <w:p w14:paraId="4E5D30EC" w14:textId="77777777" w:rsidR="004B413C" w:rsidRDefault="004B413C">
            <w:pPr>
              <w:rPr>
                <w:sz w:val="16"/>
                <w:szCs w:val="16"/>
              </w:rPr>
            </w:pPr>
          </w:p>
        </w:tc>
        <w:tc>
          <w:tcPr>
            <w:tcW w:w="0" w:type="dxa"/>
            <w:vAlign w:val="bottom"/>
          </w:tcPr>
          <w:p w14:paraId="682A9CDB" w14:textId="77777777" w:rsidR="004B413C" w:rsidRDefault="004B413C">
            <w:pPr>
              <w:rPr>
                <w:sz w:val="1"/>
                <w:szCs w:val="1"/>
              </w:rPr>
            </w:pPr>
          </w:p>
        </w:tc>
      </w:tr>
      <w:tr w:rsidR="004B413C" w14:paraId="35A05252" w14:textId="77777777">
        <w:trPr>
          <w:trHeight w:val="142"/>
        </w:trPr>
        <w:tc>
          <w:tcPr>
            <w:tcW w:w="220" w:type="dxa"/>
            <w:vAlign w:val="bottom"/>
          </w:tcPr>
          <w:p w14:paraId="69617FED" w14:textId="77777777" w:rsidR="004B413C" w:rsidRDefault="004B413C">
            <w:pPr>
              <w:rPr>
                <w:sz w:val="12"/>
                <w:szCs w:val="12"/>
              </w:rPr>
            </w:pPr>
          </w:p>
        </w:tc>
        <w:tc>
          <w:tcPr>
            <w:tcW w:w="340" w:type="dxa"/>
            <w:vAlign w:val="bottom"/>
          </w:tcPr>
          <w:p w14:paraId="5C758C79" w14:textId="77777777" w:rsidR="004B413C" w:rsidRDefault="004B413C">
            <w:pPr>
              <w:rPr>
                <w:sz w:val="12"/>
                <w:szCs w:val="12"/>
              </w:rPr>
            </w:pPr>
          </w:p>
        </w:tc>
        <w:tc>
          <w:tcPr>
            <w:tcW w:w="1980" w:type="dxa"/>
            <w:vMerge/>
            <w:vAlign w:val="bottom"/>
          </w:tcPr>
          <w:p w14:paraId="249AF4F2" w14:textId="77777777" w:rsidR="004B413C" w:rsidRDefault="004B413C">
            <w:pPr>
              <w:rPr>
                <w:sz w:val="12"/>
                <w:szCs w:val="12"/>
              </w:rPr>
            </w:pPr>
          </w:p>
        </w:tc>
        <w:tc>
          <w:tcPr>
            <w:tcW w:w="1160" w:type="dxa"/>
            <w:vAlign w:val="bottom"/>
          </w:tcPr>
          <w:p w14:paraId="67B3AC79" w14:textId="77777777" w:rsidR="004B413C" w:rsidRDefault="004B413C">
            <w:pPr>
              <w:rPr>
                <w:sz w:val="12"/>
                <w:szCs w:val="12"/>
              </w:rPr>
            </w:pPr>
          </w:p>
        </w:tc>
        <w:tc>
          <w:tcPr>
            <w:tcW w:w="2120" w:type="dxa"/>
            <w:vAlign w:val="bottom"/>
          </w:tcPr>
          <w:p w14:paraId="72EC7F83" w14:textId="77777777" w:rsidR="004B413C" w:rsidRDefault="004B413C">
            <w:pPr>
              <w:rPr>
                <w:sz w:val="12"/>
                <w:szCs w:val="12"/>
              </w:rPr>
            </w:pPr>
          </w:p>
        </w:tc>
        <w:tc>
          <w:tcPr>
            <w:tcW w:w="2260" w:type="dxa"/>
            <w:vAlign w:val="bottom"/>
          </w:tcPr>
          <w:p w14:paraId="75E4B175" w14:textId="77777777" w:rsidR="004B413C" w:rsidRDefault="004B413C">
            <w:pPr>
              <w:rPr>
                <w:sz w:val="12"/>
                <w:szCs w:val="12"/>
              </w:rPr>
            </w:pPr>
          </w:p>
        </w:tc>
        <w:tc>
          <w:tcPr>
            <w:tcW w:w="800" w:type="dxa"/>
            <w:vAlign w:val="bottom"/>
          </w:tcPr>
          <w:p w14:paraId="6178D2DB" w14:textId="77777777" w:rsidR="004B413C" w:rsidRDefault="004B413C">
            <w:pPr>
              <w:rPr>
                <w:sz w:val="12"/>
                <w:szCs w:val="12"/>
              </w:rPr>
            </w:pPr>
          </w:p>
        </w:tc>
        <w:tc>
          <w:tcPr>
            <w:tcW w:w="160" w:type="dxa"/>
            <w:vAlign w:val="bottom"/>
          </w:tcPr>
          <w:p w14:paraId="733E176A" w14:textId="77777777" w:rsidR="004B413C" w:rsidRDefault="004B413C">
            <w:pPr>
              <w:rPr>
                <w:sz w:val="12"/>
                <w:szCs w:val="12"/>
              </w:rPr>
            </w:pPr>
          </w:p>
        </w:tc>
        <w:tc>
          <w:tcPr>
            <w:tcW w:w="0" w:type="dxa"/>
            <w:vAlign w:val="bottom"/>
          </w:tcPr>
          <w:p w14:paraId="30152104" w14:textId="77777777" w:rsidR="004B413C" w:rsidRDefault="004B413C">
            <w:pPr>
              <w:rPr>
                <w:sz w:val="1"/>
                <w:szCs w:val="1"/>
              </w:rPr>
            </w:pPr>
          </w:p>
        </w:tc>
      </w:tr>
      <w:tr w:rsidR="004B413C" w14:paraId="2F557825" w14:textId="77777777">
        <w:trPr>
          <w:trHeight w:val="567"/>
        </w:trPr>
        <w:tc>
          <w:tcPr>
            <w:tcW w:w="220" w:type="dxa"/>
            <w:vAlign w:val="bottom"/>
          </w:tcPr>
          <w:p w14:paraId="6282F2A6" w14:textId="77777777" w:rsidR="004B413C" w:rsidRDefault="004B413C">
            <w:pPr>
              <w:rPr>
                <w:sz w:val="24"/>
                <w:szCs w:val="24"/>
              </w:rPr>
            </w:pPr>
          </w:p>
        </w:tc>
        <w:tc>
          <w:tcPr>
            <w:tcW w:w="340" w:type="dxa"/>
            <w:vAlign w:val="bottom"/>
          </w:tcPr>
          <w:p w14:paraId="54A3A27F" w14:textId="77777777" w:rsidR="004B413C" w:rsidRDefault="004B413C">
            <w:pPr>
              <w:rPr>
                <w:sz w:val="24"/>
                <w:szCs w:val="24"/>
              </w:rPr>
            </w:pPr>
          </w:p>
        </w:tc>
        <w:tc>
          <w:tcPr>
            <w:tcW w:w="1980" w:type="dxa"/>
            <w:vAlign w:val="bottom"/>
          </w:tcPr>
          <w:p w14:paraId="249DB3F6" w14:textId="77777777" w:rsidR="004B413C" w:rsidRDefault="00EC2FEA">
            <w:pPr>
              <w:ind w:right="1294"/>
              <w:jc w:val="right"/>
              <w:rPr>
                <w:sz w:val="20"/>
                <w:szCs w:val="20"/>
              </w:rPr>
            </w:pPr>
            <w:r>
              <w:rPr>
                <w:rFonts w:ascii="Arial" w:eastAsia="Arial" w:hAnsi="Arial" w:cs="Arial"/>
                <w:color w:val="F8766D"/>
              </w:rPr>
              <w:t>1997</w:t>
            </w:r>
          </w:p>
        </w:tc>
        <w:tc>
          <w:tcPr>
            <w:tcW w:w="1160" w:type="dxa"/>
            <w:vAlign w:val="bottom"/>
          </w:tcPr>
          <w:p w14:paraId="510DA554" w14:textId="77777777" w:rsidR="004B413C" w:rsidRDefault="004B413C">
            <w:pPr>
              <w:rPr>
                <w:sz w:val="24"/>
                <w:szCs w:val="24"/>
              </w:rPr>
            </w:pPr>
          </w:p>
        </w:tc>
        <w:tc>
          <w:tcPr>
            <w:tcW w:w="2120" w:type="dxa"/>
            <w:vAlign w:val="bottom"/>
          </w:tcPr>
          <w:p w14:paraId="138C73DD" w14:textId="77777777" w:rsidR="004B413C" w:rsidRDefault="004B413C">
            <w:pPr>
              <w:rPr>
                <w:sz w:val="24"/>
                <w:szCs w:val="24"/>
              </w:rPr>
            </w:pPr>
          </w:p>
        </w:tc>
        <w:tc>
          <w:tcPr>
            <w:tcW w:w="2260" w:type="dxa"/>
            <w:vAlign w:val="bottom"/>
          </w:tcPr>
          <w:p w14:paraId="0E45B1CA" w14:textId="77777777" w:rsidR="004B413C" w:rsidRDefault="004B413C">
            <w:pPr>
              <w:rPr>
                <w:sz w:val="24"/>
                <w:szCs w:val="24"/>
              </w:rPr>
            </w:pPr>
          </w:p>
        </w:tc>
        <w:tc>
          <w:tcPr>
            <w:tcW w:w="800" w:type="dxa"/>
            <w:vAlign w:val="bottom"/>
          </w:tcPr>
          <w:p w14:paraId="22C25752" w14:textId="77777777" w:rsidR="004B413C" w:rsidRDefault="004B413C">
            <w:pPr>
              <w:rPr>
                <w:sz w:val="24"/>
                <w:szCs w:val="24"/>
              </w:rPr>
            </w:pPr>
          </w:p>
        </w:tc>
        <w:tc>
          <w:tcPr>
            <w:tcW w:w="160" w:type="dxa"/>
            <w:vAlign w:val="bottom"/>
          </w:tcPr>
          <w:p w14:paraId="149C9C77" w14:textId="77777777" w:rsidR="004B413C" w:rsidRDefault="004B413C">
            <w:pPr>
              <w:rPr>
                <w:sz w:val="24"/>
                <w:szCs w:val="24"/>
              </w:rPr>
            </w:pPr>
          </w:p>
        </w:tc>
        <w:tc>
          <w:tcPr>
            <w:tcW w:w="0" w:type="dxa"/>
            <w:vAlign w:val="bottom"/>
          </w:tcPr>
          <w:p w14:paraId="572B3322" w14:textId="77777777" w:rsidR="004B413C" w:rsidRDefault="004B413C">
            <w:pPr>
              <w:rPr>
                <w:sz w:val="1"/>
                <w:szCs w:val="1"/>
              </w:rPr>
            </w:pPr>
          </w:p>
        </w:tc>
      </w:tr>
      <w:tr w:rsidR="004B413C" w14:paraId="062BF1CD" w14:textId="77777777">
        <w:trPr>
          <w:trHeight w:val="214"/>
        </w:trPr>
        <w:tc>
          <w:tcPr>
            <w:tcW w:w="220" w:type="dxa"/>
            <w:vAlign w:val="bottom"/>
          </w:tcPr>
          <w:p w14:paraId="7CEEE048" w14:textId="77777777" w:rsidR="004B413C" w:rsidRDefault="004B413C">
            <w:pPr>
              <w:rPr>
                <w:sz w:val="18"/>
                <w:szCs w:val="18"/>
              </w:rPr>
            </w:pPr>
          </w:p>
        </w:tc>
        <w:tc>
          <w:tcPr>
            <w:tcW w:w="340" w:type="dxa"/>
            <w:vAlign w:val="bottom"/>
          </w:tcPr>
          <w:p w14:paraId="731F16E0" w14:textId="77777777" w:rsidR="004B413C" w:rsidRDefault="00EC2FEA">
            <w:pPr>
              <w:ind w:right="30"/>
              <w:jc w:val="right"/>
              <w:rPr>
                <w:sz w:val="20"/>
                <w:szCs w:val="20"/>
              </w:rPr>
            </w:pPr>
            <w:r>
              <w:rPr>
                <w:rFonts w:ascii="Arial" w:eastAsia="Arial" w:hAnsi="Arial" w:cs="Arial"/>
                <w:color w:val="4D4D4D"/>
                <w:w w:val="97"/>
                <w:sz w:val="18"/>
                <w:szCs w:val="18"/>
              </w:rPr>
              <w:t>−1</w:t>
            </w:r>
          </w:p>
        </w:tc>
        <w:tc>
          <w:tcPr>
            <w:tcW w:w="1980" w:type="dxa"/>
            <w:vAlign w:val="bottom"/>
          </w:tcPr>
          <w:p w14:paraId="0ABD7ECC" w14:textId="77777777" w:rsidR="004B413C" w:rsidRDefault="004B413C">
            <w:pPr>
              <w:rPr>
                <w:sz w:val="18"/>
                <w:szCs w:val="18"/>
              </w:rPr>
            </w:pPr>
          </w:p>
        </w:tc>
        <w:tc>
          <w:tcPr>
            <w:tcW w:w="1160" w:type="dxa"/>
            <w:vAlign w:val="bottom"/>
          </w:tcPr>
          <w:p w14:paraId="22B60F7C" w14:textId="77777777" w:rsidR="004B413C" w:rsidRDefault="004B413C">
            <w:pPr>
              <w:rPr>
                <w:sz w:val="18"/>
                <w:szCs w:val="18"/>
              </w:rPr>
            </w:pPr>
          </w:p>
        </w:tc>
        <w:tc>
          <w:tcPr>
            <w:tcW w:w="2120" w:type="dxa"/>
            <w:vAlign w:val="bottom"/>
          </w:tcPr>
          <w:p w14:paraId="3D7CC471" w14:textId="77777777" w:rsidR="004B413C" w:rsidRDefault="004B413C">
            <w:pPr>
              <w:rPr>
                <w:sz w:val="18"/>
                <w:szCs w:val="18"/>
              </w:rPr>
            </w:pPr>
          </w:p>
        </w:tc>
        <w:tc>
          <w:tcPr>
            <w:tcW w:w="2260" w:type="dxa"/>
            <w:vAlign w:val="bottom"/>
          </w:tcPr>
          <w:p w14:paraId="7688E5F5" w14:textId="77777777" w:rsidR="004B413C" w:rsidRDefault="004B413C">
            <w:pPr>
              <w:rPr>
                <w:sz w:val="18"/>
                <w:szCs w:val="18"/>
              </w:rPr>
            </w:pPr>
          </w:p>
        </w:tc>
        <w:tc>
          <w:tcPr>
            <w:tcW w:w="800" w:type="dxa"/>
            <w:vAlign w:val="bottom"/>
          </w:tcPr>
          <w:p w14:paraId="7CEAF012" w14:textId="77777777" w:rsidR="004B413C" w:rsidRDefault="004B413C">
            <w:pPr>
              <w:rPr>
                <w:sz w:val="18"/>
                <w:szCs w:val="18"/>
              </w:rPr>
            </w:pPr>
          </w:p>
        </w:tc>
        <w:tc>
          <w:tcPr>
            <w:tcW w:w="160" w:type="dxa"/>
            <w:vAlign w:val="bottom"/>
          </w:tcPr>
          <w:p w14:paraId="5C08DD58" w14:textId="77777777" w:rsidR="004B413C" w:rsidRDefault="004B413C">
            <w:pPr>
              <w:rPr>
                <w:sz w:val="18"/>
                <w:szCs w:val="18"/>
              </w:rPr>
            </w:pPr>
          </w:p>
        </w:tc>
        <w:tc>
          <w:tcPr>
            <w:tcW w:w="0" w:type="dxa"/>
            <w:vAlign w:val="bottom"/>
          </w:tcPr>
          <w:p w14:paraId="5B206E15" w14:textId="77777777" w:rsidR="004B413C" w:rsidRDefault="004B413C">
            <w:pPr>
              <w:rPr>
                <w:sz w:val="1"/>
                <w:szCs w:val="1"/>
              </w:rPr>
            </w:pPr>
          </w:p>
        </w:tc>
      </w:tr>
      <w:tr w:rsidR="004B413C" w14:paraId="2517EEC2" w14:textId="77777777">
        <w:trPr>
          <w:trHeight w:val="1216"/>
        </w:trPr>
        <w:tc>
          <w:tcPr>
            <w:tcW w:w="220" w:type="dxa"/>
            <w:vAlign w:val="bottom"/>
          </w:tcPr>
          <w:p w14:paraId="5EE7F49A" w14:textId="77777777" w:rsidR="004B413C" w:rsidRDefault="004B413C">
            <w:pPr>
              <w:rPr>
                <w:sz w:val="24"/>
                <w:szCs w:val="24"/>
              </w:rPr>
            </w:pPr>
          </w:p>
        </w:tc>
        <w:tc>
          <w:tcPr>
            <w:tcW w:w="340" w:type="dxa"/>
            <w:vAlign w:val="bottom"/>
          </w:tcPr>
          <w:p w14:paraId="039F9B74" w14:textId="77777777" w:rsidR="004B413C" w:rsidRDefault="004B413C">
            <w:pPr>
              <w:rPr>
                <w:sz w:val="24"/>
                <w:szCs w:val="24"/>
              </w:rPr>
            </w:pPr>
          </w:p>
        </w:tc>
        <w:tc>
          <w:tcPr>
            <w:tcW w:w="1980" w:type="dxa"/>
            <w:vAlign w:val="bottom"/>
          </w:tcPr>
          <w:p w14:paraId="1D1B6D03" w14:textId="77777777" w:rsidR="004B413C" w:rsidRDefault="00EC2FEA">
            <w:pPr>
              <w:ind w:right="1054"/>
              <w:jc w:val="right"/>
              <w:rPr>
                <w:sz w:val="20"/>
                <w:szCs w:val="20"/>
              </w:rPr>
            </w:pPr>
            <w:r>
              <w:rPr>
                <w:rFonts w:ascii="Arial" w:eastAsia="Arial" w:hAnsi="Arial" w:cs="Arial"/>
                <w:color w:val="4D4D4D"/>
                <w:sz w:val="18"/>
                <w:szCs w:val="18"/>
              </w:rPr>
              <w:t>−2</w:t>
            </w:r>
          </w:p>
        </w:tc>
        <w:tc>
          <w:tcPr>
            <w:tcW w:w="1160" w:type="dxa"/>
            <w:vAlign w:val="bottom"/>
          </w:tcPr>
          <w:p w14:paraId="4031C496" w14:textId="77777777" w:rsidR="004B413C" w:rsidRDefault="00EC2FEA">
            <w:pPr>
              <w:ind w:left="560"/>
              <w:rPr>
                <w:sz w:val="20"/>
                <w:szCs w:val="20"/>
              </w:rPr>
            </w:pPr>
            <w:r>
              <w:rPr>
                <w:rFonts w:ascii="Arial" w:eastAsia="Arial" w:hAnsi="Arial" w:cs="Arial"/>
                <w:color w:val="4D4D4D"/>
                <w:sz w:val="18"/>
                <w:szCs w:val="18"/>
              </w:rPr>
              <w:t>−1</w:t>
            </w:r>
          </w:p>
        </w:tc>
        <w:tc>
          <w:tcPr>
            <w:tcW w:w="2120" w:type="dxa"/>
            <w:vAlign w:val="bottom"/>
          </w:tcPr>
          <w:p w14:paraId="504F86AF" w14:textId="77777777" w:rsidR="004B413C" w:rsidRDefault="00EC2FEA">
            <w:pPr>
              <w:ind w:right="600"/>
              <w:jc w:val="right"/>
              <w:rPr>
                <w:sz w:val="20"/>
                <w:szCs w:val="20"/>
              </w:rPr>
            </w:pPr>
            <w:r>
              <w:rPr>
                <w:rFonts w:ascii="Arial" w:eastAsia="Arial" w:hAnsi="Arial" w:cs="Arial"/>
                <w:color w:val="4D4D4D"/>
                <w:sz w:val="18"/>
                <w:szCs w:val="18"/>
              </w:rPr>
              <w:t>0</w:t>
            </w:r>
          </w:p>
        </w:tc>
        <w:tc>
          <w:tcPr>
            <w:tcW w:w="2260" w:type="dxa"/>
            <w:vAlign w:val="bottom"/>
          </w:tcPr>
          <w:p w14:paraId="15EEB966" w14:textId="77777777" w:rsidR="004B413C" w:rsidRDefault="00EC2FEA">
            <w:pPr>
              <w:ind w:right="994"/>
              <w:jc w:val="right"/>
              <w:rPr>
                <w:sz w:val="20"/>
                <w:szCs w:val="20"/>
              </w:rPr>
            </w:pPr>
            <w:r>
              <w:rPr>
                <w:rFonts w:ascii="Arial" w:eastAsia="Arial" w:hAnsi="Arial" w:cs="Arial"/>
                <w:color w:val="4D4D4D"/>
                <w:sz w:val="18"/>
                <w:szCs w:val="18"/>
              </w:rPr>
              <w:t>1</w:t>
            </w:r>
          </w:p>
        </w:tc>
        <w:tc>
          <w:tcPr>
            <w:tcW w:w="800" w:type="dxa"/>
            <w:vAlign w:val="bottom"/>
          </w:tcPr>
          <w:p w14:paraId="024B3F06" w14:textId="77777777" w:rsidR="004B413C" w:rsidRDefault="004B413C">
            <w:pPr>
              <w:rPr>
                <w:sz w:val="24"/>
                <w:szCs w:val="24"/>
              </w:rPr>
            </w:pPr>
          </w:p>
        </w:tc>
        <w:tc>
          <w:tcPr>
            <w:tcW w:w="160" w:type="dxa"/>
            <w:vAlign w:val="bottom"/>
          </w:tcPr>
          <w:p w14:paraId="1BBD68CD" w14:textId="77777777" w:rsidR="004B413C" w:rsidRDefault="004B413C">
            <w:pPr>
              <w:rPr>
                <w:sz w:val="24"/>
                <w:szCs w:val="24"/>
              </w:rPr>
            </w:pPr>
          </w:p>
        </w:tc>
        <w:tc>
          <w:tcPr>
            <w:tcW w:w="0" w:type="dxa"/>
            <w:vAlign w:val="bottom"/>
          </w:tcPr>
          <w:p w14:paraId="4C6A4CFA" w14:textId="77777777" w:rsidR="004B413C" w:rsidRDefault="004B413C">
            <w:pPr>
              <w:rPr>
                <w:sz w:val="1"/>
                <w:szCs w:val="1"/>
              </w:rPr>
            </w:pPr>
          </w:p>
        </w:tc>
      </w:tr>
      <w:tr w:rsidR="004B413C" w14:paraId="6959D387" w14:textId="77777777">
        <w:trPr>
          <w:trHeight w:val="260"/>
        </w:trPr>
        <w:tc>
          <w:tcPr>
            <w:tcW w:w="220" w:type="dxa"/>
            <w:vAlign w:val="bottom"/>
          </w:tcPr>
          <w:p w14:paraId="222F5D73" w14:textId="77777777" w:rsidR="004B413C" w:rsidRDefault="004B413C"/>
        </w:tc>
        <w:tc>
          <w:tcPr>
            <w:tcW w:w="340" w:type="dxa"/>
            <w:vAlign w:val="bottom"/>
          </w:tcPr>
          <w:p w14:paraId="0E20B782" w14:textId="77777777" w:rsidR="004B413C" w:rsidRDefault="004B413C"/>
        </w:tc>
        <w:tc>
          <w:tcPr>
            <w:tcW w:w="1980" w:type="dxa"/>
            <w:vAlign w:val="bottom"/>
          </w:tcPr>
          <w:p w14:paraId="182CA895" w14:textId="77777777" w:rsidR="004B413C" w:rsidRDefault="004B413C"/>
        </w:tc>
        <w:tc>
          <w:tcPr>
            <w:tcW w:w="1160" w:type="dxa"/>
            <w:vAlign w:val="bottom"/>
          </w:tcPr>
          <w:p w14:paraId="044C1202" w14:textId="77777777" w:rsidR="004B413C" w:rsidRDefault="004B413C"/>
        </w:tc>
        <w:tc>
          <w:tcPr>
            <w:tcW w:w="2120" w:type="dxa"/>
            <w:vAlign w:val="bottom"/>
          </w:tcPr>
          <w:p w14:paraId="755B7AD7" w14:textId="77777777" w:rsidR="004B413C" w:rsidRDefault="00EC2FEA">
            <w:pPr>
              <w:ind w:right="1180"/>
              <w:jc w:val="right"/>
              <w:rPr>
                <w:sz w:val="20"/>
                <w:szCs w:val="20"/>
              </w:rPr>
            </w:pPr>
            <w:r>
              <w:rPr>
                <w:rFonts w:ascii="Arial" w:eastAsia="Arial" w:hAnsi="Arial" w:cs="Arial"/>
              </w:rPr>
              <w:t>LV1</w:t>
            </w:r>
          </w:p>
        </w:tc>
        <w:tc>
          <w:tcPr>
            <w:tcW w:w="2260" w:type="dxa"/>
            <w:vAlign w:val="bottom"/>
          </w:tcPr>
          <w:p w14:paraId="51847913" w14:textId="77777777" w:rsidR="004B413C" w:rsidRDefault="004B413C"/>
        </w:tc>
        <w:tc>
          <w:tcPr>
            <w:tcW w:w="800" w:type="dxa"/>
            <w:vAlign w:val="bottom"/>
          </w:tcPr>
          <w:p w14:paraId="6225A830" w14:textId="77777777" w:rsidR="004B413C" w:rsidRDefault="004B413C"/>
        </w:tc>
        <w:tc>
          <w:tcPr>
            <w:tcW w:w="160" w:type="dxa"/>
            <w:vAlign w:val="bottom"/>
          </w:tcPr>
          <w:p w14:paraId="59B234EB" w14:textId="77777777" w:rsidR="004B413C" w:rsidRDefault="004B413C"/>
        </w:tc>
        <w:tc>
          <w:tcPr>
            <w:tcW w:w="0" w:type="dxa"/>
            <w:vAlign w:val="bottom"/>
          </w:tcPr>
          <w:p w14:paraId="24A50266" w14:textId="77777777" w:rsidR="004B413C" w:rsidRDefault="004B413C">
            <w:pPr>
              <w:rPr>
                <w:sz w:val="1"/>
                <w:szCs w:val="1"/>
              </w:rPr>
            </w:pPr>
          </w:p>
        </w:tc>
      </w:tr>
    </w:tbl>
    <w:p w14:paraId="3614BF08" w14:textId="77777777" w:rsidR="004B413C" w:rsidRDefault="00EC2FEA">
      <w:pPr>
        <w:spacing w:line="20" w:lineRule="exact"/>
        <w:rPr>
          <w:sz w:val="20"/>
          <w:szCs w:val="20"/>
        </w:rPr>
      </w:pPr>
      <w:r>
        <w:rPr>
          <w:noProof/>
          <w:sz w:val="20"/>
          <w:szCs w:val="20"/>
        </w:rPr>
        <w:drawing>
          <wp:anchor distT="0" distB="0" distL="114300" distR="114300" simplePos="0" relativeHeight="251601920" behindDoc="1" locked="0" layoutInCell="0" allowOverlap="1" wp14:anchorId="6414DFBF" wp14:editId="0FD883DF">
            <wp:simplePos x="0" y="0"/>
            <wp:positionH relativeFrom="column">
              <wp:posOffset>5454650</wp:posOffset>
            </wp:positionH>
            <wp:positionV relativeFrom="paragraph">
              <wp:posOffset>-2446655</wp:posOffset>
            </wp:positionV>
            <wp:extent cx="175895" cy="126365"/>
            <wp:effectExtent l="0" t="0" r="0" b="0"/>
            <wp:wrapNone/>
            <wp:docPr id="654" name="Picture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4"/>
                    <pic:cNvPicPr>
                      <a:picLocks noChangeAspect="1" noChangeArrowheads="1"/>
                    </pic:cNvPicPr>
                  </pic:nvPicPr>
                  <pic:blipFill>
                    <a:blip r:embed="rId58"/>
                    <a:srcRect/>
                    <a:stretch>
                      <a:fillRect/>
                    </a:stretch>
                  </pic:blipFill>
                  <pic:spPr bwMode="auto">
                    <a:xfrm>
                      <a:off x="0" y="0"/>
                      <a:ext cx="175895" cy="126365"/>
                    </a:xfrm>
                    <a:prstGeom prst="rect">
                      <a:avLst/>
                    </a:prstGeom>
                    <a:noFill/>
                  </pic:spPr>
                </pic:pic>
              </a:graphicData>
            </a:graphic>
          </wp:anchor>
        </w:drawing>
      </w:r>
      <w:r>
        <w:rPr>
          <w:noProof/>
          <w:sz w:val="20"/>
          <w:szCs w:val="20"/>
        </w:rPr>
        <w:drawing>
          <wp:anchor distT="0" distB="0" distL="114300" distR="114300" simplePos="0" relativeHeight="251602944" behindDoc="1" locked="0" layoutInCell="0" allowOverlap="1" wp14:anchorId="0047C18E" wp14:editId="5BD91942">
            <wp:simplePos x="0" y="0"/>
            <wp:positionH relativeFrom="column">
              <wp:posOffset>5454650</wp:posOffset>
            </wp:positionH>
            <wp:positionV relativeFrom="paragraph">
              <wp:posOffset>-2227580</wp:posOffset>
            </wp:positionV>
            <wp:extent cx="175895" cy="126365"/>
            <wp:effectExtent l="0" t="0" r="0" b="0"/>
            <wp:wrapNone/>
            <wp:docPr id="655" name="Picture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5"/>
                    <pic:cNvPicPr>
                      <a:picLocks noChangeAspect="1" noChangeArrowheads="1"/>
                    </pic:cNvPicPr>
                  </pic:nvPicPr>
                  <pic:blipFill>
                    <a:blip r:embed="rId59"/>
                    <a:srcRect/>
                    <a:stretch>
                      <a:fillRect/>
                    </a:stretch>
                  </pic:blipFill>
                  <pic:spPr bwMode="auto">
                    <a:xfrm>
                      <a:off x="0" y="0"/>
                      <a:ext cx="175895" cy="126365"/>
                    </a:xfrm>
                    <a:prstGeom prst="rect">
                      <a:avLst/>
                    </a:prstGeom>
                    <a:noFill/>
                  </pic:spPr>
                </pic:pic>
              </a:graphicData>
            </a:graphic>
          </wp:anchor>
        </w:drawing>
      </w:r>
      <w:r>
        <w:rPr>
          <w:noProof/>
          <w:sz w:val="20"/>
          <w:szCs w:val="20"/>
        </w:rPr>
        <w:drawing>
          <wp:anchor distT="0" distB="0" distL="114300" distR="114300" simplePos="0" relativeHeight="251603968" behindDoc="1" locked="0" layoutInCell="0" allowOverlap="1" wp14:anchorId="32AAED6B" wp14:editId="6262EE12">
            <wp:simplePos x="0" y="0"/>
            <wp:positionH relativeFrom="column">
              <wp:posOffset>5454650</wp:posOffset>
            </wp:positionH>
            <wp:positionV relativeFrom="paragraph">
              <wp:posOffset>-2007870</wp:posOffset>
            </wp:positionV>
            <wp:extent cx="175895" cy="126365"/>
            <wp:effectExtent l="0" t="0" r="0" b="0"/>
            <wp:wrapNone/>
            <wp:docPr id="656" name="Picture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6"/>
                    <pic:cNvPicPr>
                      <a:picLocks noChangeAspect="1" noChangeArrowheads="1"/>
                    </pic:cNvPicPr>
                  </pic:nvPicPr>
                  <pic:blipFill>
                    <a:blip r:embed="rId60"/>
                    <a:srcRect/>
                    <a:stretch>
                      <a:fillRect/>
                    </a:stretch>
                  </pic:blipFill>
                  <pic:spPr bwMode="auto">
                    <a:xfrm>
                      <a:off x="0" y="0"/>
                      <a:ext cx="175895" cy="126365"/>
                    </a:xfrm>
                    <a:prstGeom prst="rect">
                      <a:avLst/>
                    </a:prstGeom>
                    <a:noFill/>
                  </pic:spPr>
                </pic:pic>
              </a:graphicData>
            </a:graphic>
          </wp:anchor>
        </w:drawing>
      </w:r>
      <w:r>
        <w:rPr>
          <w:noProof/>
          <w:sz w:val="20"/>
          <w:szCs w:val="20"/>
        </w:rPr>
        <w:drawing>
          <wp:anchor distT="0" distB="0" distL="114300" distR="114300" simplePos="0" relativeHeight="251604992" behindDoc="1" locked="0" layoutInCell="0" allowOverlap="1" wp14:anchorId="08541E54" wp14:editId="1E1C44AD">
            <wp:simplePos x="0" y="0"/>
            <wp:positionH relativeFrom="column">
              <wp:posOffset>5454650</wp:posOffset>
            </wp:positionH>
            <wp:positionV relativeFrom="paragraph">
              <wp:posOffset>-1788160</wp:posOffset>
            </wp:positionV>
            <wp:extent cx="175895" cy="126365"/>
            <wp:effectExtent l="0" t="0" r="0" b="0"/>
            <wp:wrapNone/>
            <wp:docPr id="657" name="Picture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7"/>
                    <pic:cNvPicPr>
                      <a:picLocks noChangeAspect="1" noChangeArrowheads="1"/>
                    </pic:cNvPicPr>
                  </pic:nvPicPr>
                  <pic:blipFill>
                    <a:blip r:embed="rId61"/>
                    <a:srcRect/>
                    <a:stretch>
                      <a:fillRect/>
                    </a:stretch>
                  </pic:blipFill>
                  <pic:spPr bwMode="auto">
                    <a:xfrm>
                      <a:off x="0" y="0"/>
                      <a:ext cx="175895" cy="126365"/>
                    </a:xfrm>
                    <a:prstGeom prst="rect">
                      <a:avLst/>
                    </a:prstGeom>
                    <a:noFill/>
                  </pic:spPr>
                </pic:pic>
              </a:graphicData>
            </a:graphic>
          </wp:anchor>
        </w:drawing>
      </w:r>
    </w:p>
    <w:p w14:paraId="54F15957" w14:textId="77777777" w:rsidR="004B413C" w:rsidRDefault="004B413C">
      <w:pPr>
        <w:spacing w:line="200" w:lineRule="exact"/>
        <w:rPr>
          <w:sz w:val="20"/>
          <w:szCs w:val="20"/>
        </w:rPr>
      </w:pPr>
    </w:p>
    <w:p w14:paraId="49FD4ABA" w14:textId="77777777" w:rsidR="004B413C" w:rsidRDefault="004B413C">
      <w:pPr>
        <w:spacing w:line="343" w:lineRule="exact"/>
        <w:rPr>
          <w:sz w:val="20"/>
          <w:szCs w:val="20"/>
        </w:rPr>
      </w:pPr>
    </w:p>
    <w:p w14:paraId="15289F89" w14:textId="77777777" w:rsidR="004B413C" w:rsidRDefault="00EC2FEA">
      <w:pPr>
        <w:spacing w:line="275" w:lineRule="auto"/>
        <w:ind w:firstLine="8"/>
        <w:jc w:val="both"/>
        <w:rPr>
          <w:sz w:val="20"/>
          <w:szCs w:val="20"/>
        </w:rPr>
      </w:pPr>
      <w:r>
        <w:rPr>
          <w:rFonts w:ascii="Arial" w:eastAsia="Arial" w:hAnsi="Arial" w:cs="Arial"/>
          <w:sz w:val="20"/>
          <w:szCs w:val="20"/>
        </w:rPr>
        <w:t>Figure 23: Unconstrained ordination based on the latent variable model for each surveyed year for Lake Yonderup. Plots are represented as diﬀerent colours and consecutive years are joined by a line with first and last survey years labeled.</w:t>
      </w:r>
    </w:p>
    <w:p w14:paraId="527CF5B4" w14:textId="77777777" w:rsidR="004B413C" w:rsidRDefault="004B413C">
      <w:pPr>
        <w:spacing w:line="200" w:lineRule="exact"/>
        <w:rPr>
          <w:sz w:val="20"/>
          <w:szCs w:val="20"/>
        </w:rPr>
      </w:pPr>
    </w:p>
    <w:p w14:paraId="1EEAD74E" w14:textId="77777777" w:rsidR="004B413C" w:rsidRDefault="004B413C">
      <w:pPr>
        <w:spacing w:line="200" w:lineRule="exact"/>
        <w:rPr>
          <w:sz w:val="20"/>
          <w:szCs w:val="20"/>
        </w:rPr>
      </w:pPr>
    </w:p>
    <w:p w14:paraId="325287CE" w14:textId="77777777" w:rsidR="004B413C" w:rsidRDefault="004B413C">
      <w:pPr>
        <w:spacing w:line="200" w:lineRule="exact"/>
        <w:rPr>
          <w:sz w:val="20"/>
          <w:szCs w:val="20"/>
        </w:rPr>
      </w:pPr>
    </w:p>
    <w:p w14:paraId="2330B3B8" w14:textId="77777777" w:rsidR="004B413C" w:rsidRDefault="004B413C">
      <w:pPr>
        <w:spacing w:line="200" w:lineRule="exact"/>
        <w:rPr>
          <w:sz w:val="20"/>
          <w:szCs w:val="20"/>
        </w:rPr>
      </w:pPr>
    </w:p>
    <w:p w14:paraId="1E6B5111" w14:textId="77777777" w:rsidR="004B413C" w:rsidRDefault="004B413C">
      <w:pPr>
        <w:spacing w:line="200" w:lineRule="exact"/>
        <w:rPr>
          <w:sz w:val="20"/>
          <w:szCs w:val="20"/>
        </w:rPr>
      </w:pPr>
    </w:p>
    <w:p w14:paraId="1611CDFF" w14:textId="77777777" w:rsidR="004B413C" w:rsidRDefault="004B413C">
      <w:pPr>
        <w:spacing w:line="200" w:lineRule="exact"/>
        <w:rPr>
          <w:sz w:val="20"/>
          <w:szCs w:val="20"/>
        </w:rPr>
      </w:pPr>
    </w:p>
    <w:p w14:paraId="44187ACA" w14:textId="77777777" w:rsidR="004B413C" w:rsidRDefault="004B413C">
      <w:pPr>
        <w:spacing w:line="200" w:lineRule="exact"/>
        <w:rPr>
          <w:sz w:val="20"/>
          <w:szCs w:val="20"/>
        </w:rPr>
      </w:pPr>
    </w:p>
    <w:p w14:paraId="7A2B7856" w14:textId="77777777" w:rsidR="004B413C" w:rsidRDefault="004B413C">
      <w:pPr>
        <w:spacing w:line="200" w:lineRule="exact"/>
        <w:rPr>
          <w:sz w:val="20"/>
          <w:szCs w:val="20"/>
        </w:rPr>
      </w:pPr>
    </w:p>
    <w:p w14:paraId="70B47D17" w14:textId="77777777" w:rsidR="004B413C" w:rsidRDefault="004B413C">
      <w:pPr>
        <w:spacing w:line="200" w:lineRule="exact"/>
        <w:rPr>
          <w:sz w:val="20"/>
          <w:szCs w:val="20"/>
        </w:rPr>
      </w:pPr>
    </w:p>
    <w:p w14:paraId="572FD351" w14:textId="77777777" w:rsidR="004B413C" w:rsidRDefault="004B413C">
      <w:pPr>
        <w:spacing w:line="200" w:lineRule="exact"/>
        <w:rPr>
          <w:sz w:val="20"/>
          <w:szCs w:val="20"/>
        </w:rPr>
      </w:pPr>
    </w:p>
    <w:p w14:paraId="60CA9CEC" w14:textId="77777777" w:rsidR="004B413C" w:rsidRDefault="004B413C">
      <w:pPr>
        <w:spacing w:line="200" w:lineRule="exact"/>
        <w:rPr>
          <w:sz w:val="20"/>
          <w:szCs w:val="20"/>
        </w:rPr>
      </w:pPr>
    </w:p>
    <w:p w14:paraId="57F2E30C" w14:textId="77777777" w:rsidR="004B413C" w:rsidRDefault="004B413C">
      <w:pPr>
        <w:spacing w:line="200" w:lineRule="exact"/>
        <w:rPr>
          <w:sz w:val="20"/>
          <w:szCs w:val="20"/>
        </w:rPr>
      </w:pPr>
    </w:p>
    <w:p w14:paraId="1BFD30FB" w14:textId="77777777" w:rsidR="004B413C" w:rsidRDefault="004B413C">
      <w:pPr>
        <w:spacing w:line="200" w:lineRule="exact"/>
        <w:rPr>
          <w:sz w:val="20"/>
          <w:szCs w:val="20"/>
        </w:rPr>
      </w:pPr>
    </w:p>
    <w:p w14:paraId="5B4CDD0E" w14:textId="77777777" w:rsidR="004B413C" w:rsidRDefault="004B413C">
      <w:pPr>
        <w:spacing w:line="367" w:lineRule="exact"/>
        <w:rPr>
          <w:sz w:val="20"/>
          <w:szCs w:val="20"/>
        </w:rPr>
      </w:pPr>
    </w:p>
    <w:p w14:paraId="2EC9540E" w14:textId="77777777" w:rsidR="004B413C" w:rsidRDefault="00EC2FEA">
      <w:pPr>
        <w:jc w:val="center"/>
        <w:rPr>
          <w:sz w:val="20"/>
          <w:szCs w:val="20"/>
        </w:rPr>
      </w:pPr>
      <w:r>
        <w:rPr>
          <w:rFonts w:ascii="Arial" w:eastAsia="Arial" w:hAnsi="Arial" w:cs="Arial"/>
          <w:sz w:val="20"/>
          <w:szCs w:val="20"/>
        </w:rPr>
        <w:t>42</w:t>
      </w:r>
    </w:p>
    <w:p w14:paraId="7CAA5B20" w14:textId="77777777" w:rsidR="004B413C" w:rsidRDefault="004B413C">
      <w:pPr>
        <w:sectPr w:rsidR="004B413C">
          <w:pgSz w:w="12240" w:h="15840"/>
          <w:pgMar w:top="1440" w:right="1440" w:bottom="272" w:left="1440" w:header="0" w:footer="0" w:gutter="0"/>
          <w:cols w:space="720" w:equalWidth="0">
            <w:col w:w="9360"/>
          </w:cols>
        </w:sectPr>
      </w:pPr>
    </w:p>
    <w:p w14:paraId="2E76C3C0" w14:textId="77777777" w:rsidR="004B413C" w:rsidRDefault="004B413C">
      <w:pPr>
        <w:spacing w:line="200" w:lineRule="exact"/>
        <w:rPr>
          <w:sz w:val="20"/>
          <w:szCs w:val="20"/>
        </w:rPr>
      </w:pPr>
      <w:bookmarkStart w:id="80" w:name="page43"/>
      <w:bookmarkEnd w:id="80"/>
    </w:p>
    <w:p w14:paraId="1D407099" w14:textId="77777777" w:rsidR="004B413C" w:rsidRDefault="004B413C">
      <w:pPr>
        <w:spacing w:line="200" w:lineRule="exact"/>
        <w:rPr>
          <w:sz w:val="20"/>
          <w:szCs w:val="20"/>
        </w:rPr>
      </w:pPr>
    </w:p>
    <w:p w14:paraId="4C2C5ADF" w14:textId="77777777" w:rsidR="004B413C" w:rsidRDefault="004B413C">
      <w:pPr>
        <w:spacing w:line="200" w:lineRule="exact"/>
        <w:rPr>
          <w:sz w:val="20"/>
          <w:szCs w:val="20"/>
        </w:rPr>
      </w:pPr>
    </w:p>
    <w:p w14:paraId="5CA70D2E" w14:textId="77777777" w:rsidR="004B413C" w:rsidRDefault="004B413C">
      <w:pPr>
        <w:spacing w:line="200" w:lineRule="exact"/>
        <w:rPr>
          <w:sz w:val="20"/>
          <w:szCs w:val="20"/>
        </w:rPr>
      </w:pPr>
    </w:p>
    <w:p w14:paraId="0FB17455" w14:textId="77777777" w:rsidR="004B413C" w:rsidRDefault="004B413C">
      <w:pPr>
        <w:spacing w:line="200" w:lineRule="exact"/>
        <w:rPr>
          <w:sz w:val="20"/>
          <w:szCs w:val="20"/>
        </w:rPr>
      </w:pPr>
    </w:p>
    <w:p w14:paraId="25C89375" w14:textId="77777777" w:rsidR="004B413C" w:rsidRDefault="004B413C">
      <w:pPr>
        <w:spacing w:line="200" w:lineRule="exact"/>
        <w:rPr>
          <w:sz w:val="20"/>
          <w:szCs w:val="20"/>
        </w:rPr>
      </w:pPr>
    </w:p>
    <w:p w14:paraId="1ACDBA49" w14:textId="77777777" w:rsidR="004B413C" w:rsidRDefault="004B413C">
      <w:pPr>
        <w:spacing w:line="200" w:lineRule="exact"/>
        <w:rPr>
          <w:sz w:val="20"/>
          <w:szCs w:val="20"/>
        </w:rPr>
      </w:pPr>
    </w:p>
    <w:p w14:paraId="617040A2" w14:textId="77777777" w:rsidR="004B413C" w:rsidRDefault="004B413C">
      <w:pPr>
        <w:spacing w:line="200" w:lineRule="exact"/>
        <w:rPr>
          <w:sz w:val="20"/>
          <w:szCs w:val="20"/>
        </w:rPr>
      </w:pPr>
    </w:p>
    <w:p w14:paraId="2A6C76F2" w14:textId="77777777" w:rsidR="004B413C" w:rsidRDefault="004B413C">
      <w:pPr>
        <w:spacing w:line="200" w:lineRule="exact"/>
        <w:rPr>
          <w:sz w:val="20"/>
          <w:szCs w:val="20"/>
        </w:rPr>
      </w:pPr>
    </w:p>
    <w:p w14:paraId="1E1BF191" w14:textId="77777777" w:rsidR="004B413C" w:rsidRDefault="004B413C">
      <w:pPr>
        <w:spacing w:line="200" w:lineRule="exact"/>
        <w:rPr>
          <w:sz w:val="20"/>
          <w:szCs w:val="20"/>
        </w:rPr>
      </w:pPr>
    </w:p>
    <w:p w14:paraId="310EFE60" w14:textId="77777777" w:rsidR="004B413C" w:rsidRDefault="004B413C">
      <w:pPr>
        <w:spacing w:line="200" w:lineRule="exact"/>
        <w:rPr>
          <w:sz w:val="20"/>
          <w:szCs w:val="20"/>
        </w:rPr>
      </w:pPr>
    </w:p>
    <w:p w14:paraId="27417348" w14:textId="77777777" w:rsidR="004B413C" w:rsidRDefault="004B413C">
      <w:pPr>
        <w:spacing w:line="200" w:lineRule="exact"/>
        <w:rPr>
          <w:sz w:val="20"/>
          <w:szCs w:val="20"/>
        </w:rPr>
      </w:pPr>
    </w:p>
    <w:p w14:paraId="14F052CC" w14:textId="77777777" w:rsidR="004B413C" w:rsidRDefault="004B413C">
      <w:pPr>
        <w:spacing w:line="200" w:lineRule="exact"/>
        <w:rPr>
          <w:sz w:val="20"/>
          <w:szCs w:val="20"/>
        </w:rPr>
      </w:pPr>
    </w:p>
    <w:p w14:paraId="62A51414" w14:textId="77777777" w:rsidR="004B413C" w:rsidRDefault="004B413C">
      <w:pPr>
        <w:spacing w:line="200" w:lineRule="exact"/>
        <w:rPr>
          <w:sz w:val="20"/>
          <w:szCs w:val="20"/>
        </w:rPr>
      </w:pPr>
    </w:p>
    <w:p w14:paraId="72003767" w14:textId="77777777" w:rsidR="004B413C" w:rsidRDefault="004B413C">
      <w:pPr>
        <w:spacing w:line="200" w:lineRule="exact"/>
        <w:rPr>
          <w:sz w:val="20"/>
          <w:szCs w:val="20"/>
        </w:rPr>
      </w:pPr>
    </w:p>
    <w:p w14:paraId="0D5A5917" w14:textId="77777777" w:rsidR="004B413C" w:rsidRDefault="004B413C">
      <w:pPr>
        <w:spacing w:line="200" w:lineRule="exact"/>
        <w:rPr>
          <w:sz w:val="20"/>
          <w:szCs w:val="20"/>
        </w:rPr>
      </w:pPr>
    </w:p>
    <w:p w14:paraId="5E1885C5" w14:textId="77777777" w:rsidR="004B413C" w:rsidRDefault="004B413C">
      <w:pPr>
        <w:spacing w:line="200" w:lineRule="exact"/>
        <w:rPr>
          <w:sz w:val="20"/>
          <w:szCs w:val="20"/>
        </w:rPr>
      </w:pPr>
    </w:p>
    <w:p w14:paraId="6DD0BC2B" w14:textId="77777777" w:rsidR="004B413C" w:rsidRDefault="004B413C">
      <w:pPr>
        <w:spacing w:line="200" w:lineRule="exact"/>
        <w:rPr>
          <w:sz w:val="20"/>
          <w:szCs w:val="20"/>
        </w:rPr>
      </w:pPr>
    </w:p>
    <w:p w14:paraId="7BCFA325" w14:textId="77777777" w:rsidR="004B413C" w:rsidRDefault="004B413C">
      <w:pPr>
        <w:spacing w:line="200" w:lineRule="exact"/>
        <w:rPr>
          <w:sz w:val="20"/>
          <w:szCs w:val="20"/>
        </w:rPr>
      </w:pPr>
    </w:p>
    <w:p w14:paraId="67B2C770" w14:textId="77777777" w:rsidR="004B413C" w:rsidRDefault="004B413C">
      <w:pPr>
        <w:spacing w:line="200" w:lineRule="exact"/>
        <w:rPr>
          <w:sz w:val="20"/>
          <w:szCs w:val="20"/>
        </w:rPr>
      </w:pPr>
    </w:p>
    <w:p w14:paraId="5099FD69" w14:textId="77777777" w:rsidR="004B413C" w:rsidRDefault="004B413C">
      <w:pPr>
        <w:spacing w:line="200" w:lineRule="exact"/>
        <w:rPr>
          <w:sz w:val="20"/>
          <w:szCs w:val="20"/>
        </w:rPr>
      </w:pPr>
    </w:p>
    <w:p w14:paraId="3E9B8A4C" w14:textId="77777777" w:rsidR="004B413C" w:rsidRDefault="004B413C">
      <w:pPr>
        <w:spacing w:line="200" w:lineRule="exact"/>
        <w:rPr>
          <w:sz w:val="20"/>
          <w:szCs w:val="20"/>
        </w:rPr>
      </w:pPr>
    </w:p>
    <w:p w14:paraId="701567B0" w14:textId="77777777" w:rsidR="004B413C" w:rsidRDefault="004B413C">
      <w:pPr>
        <w:spacing w:line="200" w:lineRule="exact"/>
        <w:rPr>
          <w:sz w:val="20"/>
          <w:szCs w:val="20"/>
        </w:rPr>
      </w:pPr>
    </w:p>
    <w:p w14:paraId="0037C23A" w14:textId="77777777" w:rsidR="004B413C" w:rsidRDefault="004B413C">
      <w:pPr>
        <w:spacing w:line="400" w:lineRule="exact"/>
        <w:rPr>
          <w:sz w:val="20"/>
          <w:szCs w:val="20"/>
        </w:rPr>
      </w:pPr>
    </w:p>
    <w:tbl>
      <w:tblPr>
        <w:tblW w:w="0" w:type="auto"/>
        <w:tblInd w:w="62" w:type="dxa"/>
        <w:tblLayout w:type="fixed"/>
        <w:tblCellMar>
          <w:left w:w="0" w:type="dxa"/>
          <w:right w:w="0" w:type="dxa"/>
        </w:tblCellMar>
        <w:tblLook w:val="04A0" w:firstRow="1" w:lastRow="0" w:firstColumn="1" w:lastColumn="0" w:noHBand="0" w:noVBand="1"/>
      </w:tblPr>
      <w:tblGrid>
        <w:gridCol w:w="253"/>
      </w:tblGrid>
      <w:tr w:rsidR="004B413C" w14:paraId="33BD6727" w14:textId="77777777">
        <w:trPr>
          <w:trHeight w:val="800"/>
        </w:trPr>
        <w:tc>
          <w:tcPr>
            <w:tcW w:w="253" w:type="dxa"/>
            <w:textDirection w:val="btLr"/>
            <w:vAlign w:val="bottom"/>
          </w:tcPr>
          <w:p w14:paraId="7622E523" w14:textId="77777777" w:rsidR="004B413C" w:rsidRDefault="00EC2FEA">
            <w:pPr>
              <w:rPr>
                <w:sz w:val="20"/>
                <w:szCs w:val="20"/>
              </w:rPr>
            </w:pPr>
            <w:r>
              <w:rPr>
                <w:rFonts w:ascii="Arial" w:eastAsia="Arial" w:hAnsi="Arial" w:cs="Arial"/>
              </w:rPr>
              <w:t>Species</w:t>
            </w:r>
          </w:p>
        </w:tc>
      </w:tr>
    </w:tbl>
    <w:p w14:paraId="042B1990" w14:textId="77777777" w:rsidR="004B413C" w:rsidRDefault="00EC2FEA">
      <w:pPr>
        <w:spacing w:line="20" w:lineRule="exact"/>
        <w:rPr>
          <w:sz w:val="20"/>
          <w:szCs w:val="20"/>
        </w:rPr>
      </w:pPr>
      <w:r>
        <w:rPr>
          <w:sz w:val="20"/>
          <w:szCs w:val="20"/>
        </w:rPr>
        <w:br w:type="column"/>
      </w:r>
    </w:p>
    <w:p w14:paraId="04806D5A" w14:textId="77777777" w:rsidR="004B413C" w:rsidRDefault="004B413C">
      <w:pPr>
        <w:spacing w:line="200" w:lineRule="exact"/>
        <w:rPr>
          <w:sz w:val="20"/>
          <w:szCs w:val="20"/>
        </w:rPr>
      </w:pPr>
    </w:p>
    <w:p w14:paraId="4DEFC679" w14:textId="77777777" w:rsidR="004B413C" w:rsidRDefault="004B413C">
      <w:pPr>
        <w:spacing w:line="200" w:lineRule="exact"/>
        <w:rPr>
          <w:sz w:val="20"/>
          <w:szCs w:val="20"/>
        </w:rPr>
      </w:pPr>
    </w:p>
    <w:p w14:paraId="029DF351" w14:textId="77777777" w:rsidR="004B413C" w:rsidRDefault="004B413C">
      <w:pPr>
        <w:spacing w:line="200" w:lineRule="exact"/>
        <w:rPr>
          <w:sz w:val="20"/>
          <w:szCs w:val="20"/>
        </w:rPr>
      </w:pPr>
    </w:p>
    <w:p w14:paraId="008C185C" w14:textId="77777777" w:rsidR="004B413C" w:rsidRDefault="004B413C">
      <w:pPr>
        <w:spacing w:line="200" w:lineRule="exact"/>
        <w:rPr>
          <w:sz w:val="20"/>
          <w:szCs w:val="20"/>
        </w:rPr>
      </w:pPr>
    </w:p>
    <w:p w14:paraId="198F422A" w14:textId="77777777" w:rsidR="004B413C" w:rsidRDefault="004B413C">
      <w:pPr>
        <w:spacing w:line="200" w:lineRule="exact"/>
        <w:rPr>
          <w:sz w:val="20"/>
          <w:szCs w:val="20"/>
        </w:rPr>
      </w:pPr>
    </w:p>
    <w:p w14:paraId="27EA0D56" w14:textId="77777777" w:rsidR="004B413C" w:rsidRDefault="004B413C">
      <w:pPr>
        <w:spacing w:line="200" w:lineRule="exact"/>
        <w:rPr>
          <w:sz w:val="20"/>
          <w:szCs w:val="20"/>
        </w:rPr>
      </w:pPr>
    </w:p>
    <w:p w14:paraId="590E58EA" w14:textId="77777777" w:rsidR="004B413C" w:rsidRDefault="004B413C">
      <w:pPr>
        <w:spacing w:line="200" w:lineRule="exact"/>
        <w:rPr>
          <w:sz w:val="20"/>
          <w:szCs w:val="20"/>
        </w:rPr>
      </w:pPr>
    </w:p>
    <w:p w14:paraId="1675EFAA" w14:textId="77777777" w:rsidR="004B413C" w:rsidRDefault="004B413C">
      <w:pPr>
        <w:spacing w:line="200" w:lineRule="exact"/>
        <w:rPr>
          <w:sz w:val="20"/>
          <w:szCs w:val="20"/>
        </w:rPr>
      </w:pPr>
    </w:p>
    <w:p w14:paraId="4577FA64" w14:textId="77777777" w:rsidR="004B413C" w:rsidRDefault="004B413C">
      <w:pPr>
        <w:spacing w:line="200" w:lineRule="exact"/>
        <w:rPr>
          <w:sz w:val="20"/>
          <w:szCs w:val="20"/>
        </w:rPr>
      </w:pPr>
    </w:p>
    <w:p w14:paraId="26CD998F" w14:textId="77777777" w:rsidR="004B413C" w:rsidRDefault="004B413C">
      <w:pPr>
        <w:spacing w:line="200" w:lineRule="exact"/>
        <w:rPr>
          <w:sz w:val="20"/>
          <w:szCs w:val="20"/>
        </w:rPr>
      </w:pPr>
    </w:p>
    <w:p w14:paraId="3888C483" w14:textId="77777777" w:rsidR="004B413C" w:rsidRDefault="004B413C">
      <w:pPr>
        <w:spacing w:line="200" w:lineRule="exact"/>
        <w:rPr>
          <w:sz w:val="20"/>
          <w:szCs w:val="20"/>
        </w:rPr>
      </w:pPr>
    </w:p>
    <w:p w14:paraId="71E7ACF4" w14:textId="77777777" w:rsidR="004B413C" w:rsidRDefault="004B413C">
      <w:pPr>
        <w:spacing w:line="399" w:lineRule="exact"/>
        <w:rPr>
          <w:sz w:val="20"/>
          <w:szCs w:val="20"/>
        </w:rPr>
      </w:pPr>
    </w:p>
    <w:p w14:paraId="5FE304E6" w14:textId="77777777" w:rsidR="004B413C" w:rsidRDefault="00EC2FEA">
      <w:pPr>
        <w:ind w:right="6760"/>
        <w:jc w:val="right"/>
        <w:rPr>
          <w:sz w:val="20"/>
          <w:szCs w:val="20"/>
        </w:rPr>
      </w:pPr>
      <w:r>
        <w:rPr>
          <w:rFonts w:ascii="Arial" w:eastAsia="Arial" w:hAnsi="Arial" w:cs="Arial"/>
          <w:color w:val="4D4D4D"/>
          <w:sz w:val="18"/>
          <w:szCs w:val="18"/>
        </w:rPr>
        <w:t>Xanthorrhoea_preissii</w:t>
      </w:r>
    </w:p>
    <w:p w14:paraId="233FD9ED" w14:textId="77777777" w:rsidR="004B413C" w:rsidRDefault="00EC2FEA">
      <w:pPr>
        <w:spacing w:line="20" w:lineRule="exact"/>
        <w:rPr>
          <w:sz w:val="20"/>
          <w:szCs w:val="20"/>
        </w:rPr>
      </w:pPr>
      <w:r>
        <w:rPr>
          <w:noProof/>
          <w:sz w:val="20"/>
          <w:szCs w:val="20"/>
        </w:rPr>
        <w:drawing>
          <wp:anchor distT="0" distB="0" distL="114300" distR="114300" simplePos="0" relativeHeight="251606016" behindDoc="1" locked="0" layoutInCell="0" allowOverlap="1" wp14:anchorId="3D835140" wp14:editId="71D0EB20">
            <wp:simplePos x="0" y="0"/>
            <wp:positionH relativeFrom="column">
              <wp:posOffset>1432560</wp:posOffset>
            </wp:positionH>
            <wp:positionV relativeFrom="paragraph">
              <wp:posOffset>-185420</wp:posOffset>
            </wp:positionV>
            <wp:extent cx="4200525" cy="3674745"/>
            <wp:effectExtent l="0" t="0" r="0" b="0"/>
            <wp:wrapNone/>
            <wp:docPr id="658" name="Picture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8"/>
                    <pic:cNvPicPr>
                      <a:picLocks noChangeAspect="1" noChangeArrowheads="1"/>
                    </pic:cNvPicPr>
                  </pic:nvPicPr>
                  <pic:blipFill>
                    <a:blip r:embed="rId444"/>
                    <a:srcRect/>
                    <a:stretch>
                      <a:fillRect/>
                    </a:stretch>
                  </pic:blipFill>
                  <pic:spPr bwMode="auto">
                    <a:xfrm>
                      <a:off x="0" y="0"/>
                      <a:ext cx="4200525" cy="3674745"/>
                    </a:xfrm>
                    <a:prstGeom prst="rect">
                      <a:avLst/>
                    </a:prstGeom>
                    <a:noFill/>
                  </pic:spPr>
                </pic:pic>
              </a:graphicData>
            </a:graphic>
          </wp:anchor>
        </w:drawing>
      </w:r>
    </w:p>
    <w:p w14:paraId="639821ED" w14:textId="77777777" w:rsidR="004B413C" w:rsidRDefault="004B413C">
      <w:pPr>
        <w:spacing w:line="88" w:lineRule="exact"/>
        <w:rPr>
          <w:sz w:val="20"/>
          <w:szCs w:val="20"/>
        </w:rPr>
      </w:pPr>
    </w:p>
    <w:p w14:paraId="5E5A7037" w14:textId="77777777" w:rsidR="004B413C" w:rsidRDefault="00EC2FEA">
      <w:pPr>
        <w:ind w:right="6760"/>
        <w:jc w:val="right"/>
        <w:rPr>
          <w:sz w:val="20"/>
          <w:szCs w:val="20"/>
        </w:rPr>
      </w:pPr>
      <w:r>
        <w:rPr>
          <w:rFonts w:ascii="Arial" w:eastAsia="Arial" w:hAnsi="Arial" w:cs="Arial"/>
          <w:color w:val="4D4D4D"/>
          <w:sz w:val="18"/>
          <w:szCs w:val="18"/>
        </w:rPr>
        <w:t>Spyridium_globulosum</w:t>
      </w:r>
    </w:p>
    <w:p w14:paraId="4E8FD621" w14:textId="77777777" w:rsidR="004B413C" w:rsidRDefault="004B413C">
      <w:pPr>
        <w:spacing w:line="108" w:lineRule="exact"/>
        <w:rPr>
          <w:sz w:val="20"/>
          <w:szCs w:val="20"/>
        </w:rPr>
      </w:pPr>
    </w:p>
    <w:p w14:paraId="7F169C42" w14:textId="77777777" w:rsidR="004B413C" w:rsidRDefault="00EC2FEA">
      <w:pPr>
        <w:ind w:right="6760"/>
        <w:jc w:val="right"/>
        <w:rPr>
          <w:sz w:val="20"/>
          <w:szCs w:val="20"/>
        </w:rPr>
      </w:pPr>
      <w:r>
        <w:rPr>
          <w:rFonts w:ascii="Arial" w:eastAsia="Arial" w:hAnsi="Arial" w:cs="Arial"/>
          <w:color w:val="4D4D4D"/>
          <w:sz w:val="18"/>
          <w:szCs w:val="18"/>
        </w:rPr>
        <w:t>Rhagodia_baccata</w:t>
      </w:r>
    </w:p>
    <w:p w14:paraId="21757BE0" w14:textId="77777777" w:rsidR="004B413C" w:rsidRDefault="004B413C">
      <w:pPr>
        <w:spacing w:line="108" w:lineRule="exact"/>
        <w:rPr>
          <w:sz w:val="20"/>
          <w:szCs w:val="20"/>
        </w:rPr>
      </w:pPr>
    </w:p>
    <w:p w14:paraId="331E096E" w14:textId="77777777" w:rsidR="004B413C" w:rsidRDefault="00EC2FEA">
      <w:pPr>
        <w:ind w:right="6760"/>
        <w:jc w:val="right"/>
        <w:rPr>
          <w:sz w:val="20"/>
          <w:szCs w:val="20"/>
        </w:rPr>
      </w:pPr>
      <w:r>
        <w:rPr>
          <w:rFonts w:ascii="Arial" w:eastAsia="Arial" w:hAnsi="Arial" w:cs="Arial"/>
          <w:color w:val="4D4D4D"/>
          <w:sz w:val="18"/>
          <w:szCs w:val="18"/>
        </w:rPr>
        <w:t>Opercularia_hispida</w:t>
      </w:r>
    </w:p>
    <w:p w14:paraId="225C9EA0" w14:textId="77777777" w:rsidR="004B413C" w:rsidRDefault="004B413C">
      <w:pPr>
        <w:spacing w:line="108" w:lineRule="exact"/>
        <w:rPr>
          <w:sz w:val="20"/>
          <w:szCs w:val="20"/>
        </w:rPr>
      </w:pPr>
    </w:p>
    <w:p w14:paraId="563E158C" w14:textId="77777777" w:rsidR="004B413C" w:rsidRDefault="00EC2FEA">
      <w:pPr>
        <w:ind w:right="6760"/>
        <w:jc w:val="right"/>
        <w:rPr>
          <w:sz w:val="20"/>
          <w:szCs w:val="20"/>
        </w:rPr>
      </w:pPr>
      <w:r>
        <w:rPr>
          <w:rFonts w:ascii="Arial" w:eastAsia="Arial" w:hAnsi="Arial" w:cs="Arial"/>
          <w:color w:val="4D4D4D"/>
          <w:sz w:val="18"/>
          <w:szCs w:val="18"/>
        </w:rPr>
        <w:t>Myoporum_caprarioides</w:t>
      </w:r>
    </w:p>
    <w:p w14:paraId="26CD8942" w14:textId="77777777" w:rsidR="004B413C" w:rsidRDefault="004B413C">
      <w:pPr>
        <w:spacing w:line="108" w:lineRule="exact"/>
        <w:rPr>
          <w:sz w:val="20"/>
          <w:szCs w:val="20"/>
        </w:rPr>
      </w:pPr>
    </w:p>
    <w:p w14:paraId="361763F2" w14:textId="77777777" w:rsidR="004B413C" w:rsidRDefault="00EC2FEA">
      <w:pPr>
        <w:ind w:right="6760"/>
        <w:jc w:val="right"/>
        <w:rPr>
          <w:sz w:val="20"/>
          <w:szCs w:val="20"/>
        </w:rPr>
      </w:pPr>
      <w:r>
        <w:rPr>
          <w:rFonts w:ascii="Arial" w:eastAsia="Arial" w:hAnsi="Arial" w:cs="Arial"/>
          <w:color w:val="4D4D4D"/>
          <w:sz w:val="18"/>
          <w:szCs w:val="18"/>
        </w:rPr>
        <w:t>Melaleuca_preissiana</w:t>
      </w:r>
    </w:p>
    <w:p w14:paraId="3A6212E1" w14:textId="77777777" w:rsidR="004B413C" w:rsidRDefault="004B413C">
      <w:pPr>
        <w:spacing w:line="108" w:lineRule="exact"/>
        <w:rPr>
          <w:sz w:val="20"/>
          <w:szCs w:val="20"/>
        </w:rPr>
      </w:pPr>
    </w:p>
    <w:p w14:paraId="5F7B2504" w14:textId="77777777" w:rsidR="004B413C" w:rsidRDefault="00EC2FEA">
      <w:pPr>
        <w:ind w:right="6760"/>
        <w:jc w:val="right"/>
        <w:rPr>
          <w:sz w:val="20"/>
          <w:szCs w:val="20"/>
        </w:rPr>
      </w:pPr>
      <w:r>
        <w:rPr>
          <w:rFonts w:ascii="Arial" w:eastAsia="Arial" w:hAnsi="Arial" w:cs="Arial"/>
          <w:color w:val="4D4D4D"/>
          <w:sz w:val="18"/>
          <w:szCs w:val="18"/>
        </w:rPr>
        <w:t>Macrozamia_sp_</w:t>
      </w:r>
    </w:p>
    <w:p w14:paraId="1247FE25" w14:textId="77777777" w:rsidR="004B413C" w:rsidRDefault="004B413C">
      <w:pPr>
        <w:spacing w:line="108" w:lineRule="exact"/>
        <w:rPr>
          <w:sz w:val="20"/>
          <w:szCs w:val="20"/>
        </w:rPr>
      </w:pPr>
    </w:p>
    <w:p w14:paraId="6EED964C" w14:textId="77777777" w:rsidR="004B413C" w:rsidRDefault="00EC2FEA">
      <w:pPr>
        <w:ind w:right="6760"/>
        <w:jc w:val="right"/>
        <w:rPr>
          <w:sz w:val="20"/>
          <w:szCs w:val="20"/>
        </w:rPr>
      </w:pPr>
      <w:r>
        <w:rPr>
          <w:rFonts w:ascii="Arial" w:eastAsia="Arial" w:hAnsi="Arial" w:cs="Arial"/>
          <w:color w:val="4D4D4D"/>
          <w:sz w:val="18"/>
          <w:szCs w:val="18"/>
        </w:rPr>
        <w:t>Lobelia_alata</w:t>
      </w:r>
    </w:p>
    <w:p w14:paraId="2BABDF0A" w14:textId="77777777" w:rsidR="004B413C" w:rsidRDefault="004B413C">
      <w:pPr>
        <w:spacing w:line="108" w:lineRule="exact"/>
        <w:rPr>
          <w:sz w:val="20"/>
          <w:szCs w:val="20"/>
        </w:rPr>
      </w:pPr>
    </w:p>
    <w:p w14:paraId="7B985F2A" w14:textId="77777777" w:rsidR="004B413C" w:rsidRDefault="00EC2FEA">
      <w:pPr>
        <w:ind w:right="6760"/>
        <w:jc w:val="right"/>
        <w:rPr>
          <w:sz w:val="20"/>
          <w:szCs w:val="20"/>
        </w:rPr>
      </w:pPr>
      <w:r>
        <w:rPr>
          <w:rFonts w:ascii="Arial" w:eastAsia="Arial" w:hAnsi="Arial" w:cs="Arial"/>
          <w:color w:val="4D4D4D"/>
          <w:sz w:val="18"/>
          <w:szCs w:val="18"/>
        </w:rPr>
        <w:t>Lepidosperma_gladiatum</w:t>
      </w:r>
    </w:p>
    <w:p w14:paraId="1F87DAFA" w14:textId="77777777" w:rsidR="004B413C" w:rsidRDefault="004B413C">
      <w:pPr>
        <w:spacing w:line="108" w:lineRule="exact"/>
        <w:rPr>
          <w:sz w:val="20"/>
          <w:szCs w:val="20"/>
        </w:rPr>
      </w:pPr>
    </w:p>
    <w:p w14:paraId="39E86118" w14:textId="77777777" w:rsidR="004B413C" w:rsidRDefault="00EC2FEA">
      <w:pPr>
        <w:ind w:right="6760"/>
        <w:jc w:val="right"/>
        <w:rPr>
          <w:sz w:val="20"/>
          <w:szCs w:val="20"/>
        </w:rPr>
      </w:pPr>
      <w:r>
        <w:rPr>
          <w:rFonts w:ascii="Arial" w:eastAsia="Arial" w:hAnsi="Arial" w:cs="Arial"/>
          <w:color w:val="4D4D4D"/>
          <w:sz w:val="18"/>
          <w:szCs w:val="18"/>
        </w:rPr>
        <w:t>Lachnagrostis_filiformis</w:t>
      </w:r>
    </w:p>
    <w:p w14:paraId="22E19902" w14:textId="77777777" w:rsidR="004B413C" w:rsidRDefault="004B413C">
      <w:pPr>
        <w:spacing w:line="108" w:lineRule="exact"/>
        <w:rPr>
          <w:sz w:val="20"/>
          <w:szCs w:val="20"/>
        </w:rPr>
      </w:pPr>
    </w:p>
    <w:p w14:paraId="43B7998C" w14:textId="77777777" w:rsidR="004B413C" w:rsidRDefault="00EC2FEA">
      <w:pPr>
        <w:ind w:right="6760"/>
        <w:jc w:val="right"/>
        <w:rPr>
          <w:sz w:val="20"/>
          <w:szCs w:val="20"/>
        </w:rPr>
      </w:pPr>
      <w:r>
        <w:rPr>
          <w:rFonts w:ascii="Arial" w:eastAsia="Arial" w:hAnsi="Arial" w:cs="Arial"/>
          <w:color w:val="4D4D4D"/>
          <w:sz w:val="18"/>
          <w:szCs w:val="18"/>
        </w:rPr>
        <w:t>Juncus_pallidus</w:t>
      </w:r>
    </w:p>
    <w:p w14:paraId="758A760F" w14:textId="77777777" w:rsidR="004B413C" w:rsidRDefault="004B413C">
      <w:pPr>
        <w:spacing w:line="108" w:lineRule="exact"/>
        <w:rPr>
          <w:sz w:val="20"/>
          <w:szCs w:val="20"/>
        </w:rPr>
      </w:pPr>
    </w:p>
    <w:p w14:paraId="5BE0145C" w14:textId="77777777" w:rsidR="004B413C" w:rsidRDefault="00EC2FEA">
      <w:pPr>
        <w:ind w:right="6760"/>
        <w:jc w:val="right"/>
        <w:rPr>
          <w:sz w:val="20"/>
          <w:szCs w:val="20"/>
        </w:rPr>
      </w:pPr>
      <w:r>
        <w:rPr>
          <w:rFonts w:ascii="Arial" w:eastAsia="Arial" w:hAnsi="Arial" w:cs="Arial"/>
          <w:color w:val="4D4D4D"/>
          <w:sz w:val="17"/>
          <w:szCs w:val="17"/>
        </w:rPr>
        <w:t>Hardenbergia_comptoniana</w:t>
      </w:r>
    </w:p>
    <w:p w14:paraId="3E79F174" w14:textId="77777777" w:rsidR="004B413C" w:rsidRDefault="004B413C">
      <w:pPr>
        <w:spacing w:line="120" w:lineRule="exact"/>
        <w:rPr>
          <w:sz w:val="20"/>
          <w:szCs w:val="20"/>
        </w:rPr>
      </w:pPr>
    </w:p>
    <w:p w14:paraId="6730B56C" w14:textId="77777777" w:rsidR="004B413C" w:rsidRDefault="00EC2FEA">
      <w:pPr>
        <w:ind w:right="6760"/>
        <w:jc w:val="right"/>
        <w:rPr>
          <w:sz w:val="20"/>
          <w:szCs w:val="20"/>
        </w:rPr>
      </w:pPr>
      <w:r>
        <w:rPr>
          <w:rFonts w:ascii="Arial" w:eastAsia="Arial" w:hAnsi="Arial" w:cs="Arial"/>
          <w:color w:val="4D4D4D"/>
          <w:sz w:val="18"/>
          <w:szCs w:val="18"/>
        </w:rPr>
        <w:t>Gahnia_trifida</w:t>
      </w:r>
    </w:p>
    <w:p w14:paraId="52ACD89C" w14:textId="77777777" w:rsidR="004B413C" w:rsidRDefault="004B413C">
      <w:pPr>
        <w:spacing w:line="108" w:lineRule="exact"/>
        <w:rPr>
          <w:sz w:val="20"/>
          <w:szCs w:val="20"/>
        </w:rPr>
      </w:pPr>
    </w:p>
    <w:p w14:paraId="4BFEB37C" w14:textId="77777777" w:rsidR="004B413C" w:rsidRDefault="00EC2FEA">
      <w:pPr>
        <w:ind w:right="6760"/>
        <w:jc w:val="right"/>
        <w:rPr>
          <w:sz w:val="20"/>
          <w:szCs w:val="20"/>
        </w:rPr>
      </w:pPr>
      <w:r>
        <w:rPr>
          <w:rFonts w:ascii="Arial" w:eastAsia="Arial" w:hAnsi="Arial" w:cs="Arial"/>
          <w:color w:val="4D4D4D"/>
          <w:sz w:val="18"/>
          <w:szCs w:val="18"/>
        </w:rPr>
        <w:t>Epilobium_billardierianum</w:t>
      </w:r>
    </w:p>
    <w:p w14:paraId="05387B96" w14:textId="77777777" w:rsidR="004B413C" w:rsidRDefault="004B413C">
      <w:pPr>
        <w:spacing w:line="108" w:lineRule="exact"/>
        <w:rPr>
          <w:sz w:val="20"/>
          <w:szCs w:val="20"/>
        </w:rPr>
      </w:pPr>
    </w:p>
    <w:p w14:paraId="62E9CD4E" w14:textId="77777777" w:rsidR="004B413C" w:rsidRDefault="00EC2FEA">
      <w:pPr>
        <w:ind w:right="6760"/>
        <w:jc w:val="right"/>
        <w:rPr>
          <w:sz w:val="20"/>
          <w:szCs w:val="20"/>
        </w:rPr>
      </w:pPr>
      <w:r>
        <w:rPr>
          <w:rFonts w:ascii="Arial" w:eastAsia="Arial" w:hAnsi="Arial" w:cs="Arial"/>
          <w:color w:val="4D4D4D"/>
          <w:sz w:val="18"/>
          <w:szCs w:val="18"/>
        </w:rPr>
        <w:t>Cassytha_racemosa</w:t>
      </w:r>
    </w:p>
    <w:p w14:paraId="3E7622CC" w14:textId="77777777" w:rsidR="004B413C" w:rsidRDefault="004B413C">
      <w:pPr>
        <w:spacing w:line="108" w:lineRule="exact"/>
        <w:rPr>
          <w:sz w:val="20"/>
          <w:szCs w:val="20"/>
        </w:rPr>
      </w:pPr>
    </w:p>
    <w:p w14:paraId="5521B071" w14:textId="77777777" w:rsidR="004B413C" w:rsidRDefault="00EC2FEA">
      <w:pPr>
        <w:ind w:right="6760"/>
        <w:jc w:val="right"/>
        <w:rPr>
          <w:sz w:val="20"/>
          <w:szCs w:val="20"/>
        </w:rPr>
      </w:pPr>
      <w:r>
        <w:rPr>
          <w:rFonts w:ascii="Arial" w:eastAsia="Arial" w:hAnsi="Arial" w:cs="Arial"/>
          <w:color w:val="4D4D4D"/>
          <w:sz w:val="18"/>
          <w:szCs w:val="18"/>
        </w:rPr>
        <w:t>Banksia_littoralis</w:t>
      </w:r>
    </w:p>
    <w:p w14:paraId="087AD212" w14:textId="77777777" w:rsidR="004B413C" w:rsidRDefault="004B413C">
      <w:pPr>
        <w:spacing w:line="108" w:lineRule="exact"/>
        <w:rPr>
          <w:sz w:val="20"/>
          <w:szCs w:val="20"/>
        </w:rPr>
      </w:pPr>
    </w:p>
    <w:p w14:paraId="6AD9A90B" w14:textId="77777777" w:rsidR="004B413C" w:rsidRDefault="00EC2FEA">
      <w:pPr>
        <w:ind w:right="6760"/>
        <w:jc w:val="right"/>
        <w:rPr>
          <w:sz w:val="20"/>
          <w:szCs w:val="20"/>
        </w:rPr>
      </w:pPr>
      <w:r>
        <w:rPr>
          <w:rFonts w:ascii="Arial" w:eastAsia="Arial" w:hAnsi="Arial" w:cs="Arial"/>
          <w:color w:val="4D4D4D"/>
          <w:sz w:val="18"/>
          <w:szCs w:val="18"/>
        </w:rPr>
        <w:t>Banksia_attenuata</w:t>
      </w:r>
    </w:p>
    <w:p w14:paraId="3B370727" w14:textId="77777777" w:rsidR="004B413C" w:rsidRDefault="004B413C">
      <w:pPr>
        <w:spacing w:line="108" w:lineRule="exact"/>
        <w:rPr>
          <w:sz w:val="20"/>
          <w:szCs w:val="20"/>
        </w:rPr>
      </w:pPr>
    </w:p>
    <w:p w14:paraId="491A3C42" w14:textId="77777777" w:rsidR="004B413C" w:rsidRDefault="00EC2FEA">
      <w:pPr>
        <w:ind w:right="6760"/>
        <w:jc w:val="right"/>
        <w:rPr>
          <w:sz w:val="20"/>
          <w:szCs w:val="20"/>
        </w:rPr>
      </w:pPr>
      <w:r>
        <w:rPr>
          <w:rFonts w:ascii="Arial" w:eastAsia="Arial" w:hAnsi="Arial" w:cs="Arial"/>
          <w:color w:val="4D4D4D"/>
          <w:sz w:val="18"/>
          <w:szCs w:val="18"/>
        </w:rPr>
        <w:t>Acacia_saligna</w:t>
      </w:r>
    </w:p>
    <w:p w14:paraId="0E8688B2" w14:textId="77777777" w:rsidR="004B413C" w:rsidRDefault="004B413C">
      <w:pPr>
        <w:spacing w:line="145" w:lineRule="exact"/>
        <w:rPr>
          <w:sz w:val="20"/>
          <w:szCs w:val="20"/>
        </w:rPr>
      </w:pPr>
    </w:p>
    <w:p w14:paraId="5A36CA89" w14:textId="77777777" w:rsidR="004B413C" w:rsidRDefault="004B413C">
      <w:pPr>
        <w:sectPr w:rsidR="004B413C">
          <w:pgSz w:w="12240" w:h="15840"/>
          <w:pgMar w:top="1440" w:right="1440" w:bottom="272" w:left="1440" w:header="0" w:footer="0" w:gutter="0"/>
          <w:cols w:num="2" w:space="720" w:equalWidth="0">
            <w:col w:w="315" w:space="65"/>
            <w:col w:w="8980"/>
          </w:cols>
        </w:sectPr>
      </w:pPr>
    </w:p>
    <w:p w14:paraId="0304DA9E" w14:textId="77777777" w:rsidR="004B413C" w:rsidRDefault="00EC2FEA">
      <w:pPr>
        <w:tabs>
          <w:tab w:val="left" w:pos="5080"/>
          <w:tab w:val="left" w:pos="7220"/>
        </w:tabs>
        <w:ind w:left="2940"/>
        <w:rPr>
          <w:sz w:val="20"/>
          <w:szCs w:val="20"/>
        </w:rPr>
      </w:pPr>
      <w:r>
        <w:rPr>
          <w:rFonts w:ascii="Arial" w:eastAsia="Arial" w:hAnsi="Arial" w:cs="Arial"/>
          <w:color w:val="4D4D4D"/>
          <w:sz w:val="18"/>
          <w:szCs w:val="18"/>
        </w:rPr>
        <w:t>0</w:t>
      </w:r>
      <w:r>
        <w:rPr>
          <w:sz w:val="20"/>
          <w:szCs w:val="20"/>
        </w:rPr>
        <w:tab/>
      </w:r>
      <w:r>
        <w:rPr>
          <w:rFonts w:ascii="Arial" w:eastAsia="Arial" w:hAnsi="Arial" w:cs="Arial"/>
          <w:color w:val="4D4D4D"/>
          <w:sz w:val="18"/>
          <w:szCs w:val="18"/>
        </w:rPr>
        <w:t>2</w:t>
      </w:r>
      <w:r>
        <w:rPr>
          <w:sz w:val="20"/>
          <w:szCs w:val="20"/>
        </w:rPr>
        <w:tab/>
      </w:r>
      <w:r>
        <w:rPr>
          <w:rFonts w:ascii="Arial" w:eastAsia="Arial" w:hAnsi="Arial" w:cs="Arial"/>
          <w:color w:val="4D4D4D"/>
          <w:sz w:val="17"/>
          <w:szCs w:val="17"/>
        </w:rPr>
        <w:t>4</w:t>
      </w:r>
    </w:p>
    <w:p w14:paraId="6C4381A3" w14:textId="77777777" w:rsidR="004B413C" w:rsidRDefault="004B413C">
      <w:pPr>
        <w:spacing w:line="8" w:lineRule="exact"/>
        <w:rPr>
          <w:sz w:val="20"/>
          <w:szCs w:val="20"/>
        </w:rPr>
      </w:pPr>
    </w:p>
    <w:p w14:paraId="74D14ACB" w14:textId="77777777" w:rsidR="004B413C" w:rsidRDefault="00EC2FEA">
      <w:pPr>
        <w:ind w:left="5220"/>
        <w:rPr>
          <w:sz w:val="20"/>
          <w:szCs w:val="20"/>
        </w:rPr>
      </w:pPr>
      <w:r>
        <w:rPr>
          <w:rFonts w:ascii="Arial" w:eastAsia="Arial" w:hAnsi="Arial" w:cs="Arial"/>
        </w:rPr>
        <w:t>Posterior Mean</w:t>
      </w:r>
    </w:p>
    <w:p w14:paraId="1C2F32FA" w14:textId="77777777" w:rsidR="004B413C" w:rsidRDefault="004B413C">
      <w:pPr>
        <w:spacing w:line="200" w:lineRule="exact"/>
        <w:rPr>
          <w:sz w:val="20"/>
          <w:szCs w:val="20"/>
        </w:rPr>
      </w:pPr>
    </w:p>
    <w:p w14:paraId="59C36395" w14:textId="77777777" w:rsidR="004B413C" w:rsidRDefault="004B413C">
      <w:pPr>
        <w:spacing w:line="363" w:lineRule="exact"/>
        <w:rPr>
          <w:sz w:val="20"/>
          <w:szCs w:val="20"/>
        </w:rPr>
      </w:pPr>
    </w:p>
    <w:p w14:paraId="37D01EE6" w14:textId="77777777" w:rsidR="004B413C" w:rsidRDefault="00EC2FEA">
      <w:pPr>
        <w:spacing w:line="262" w:lineRule="auto"/>
        <w:ind w:firstLine="8"/>
        <w:jc w:val="both"/>
        <w:rPr>
          <w:sz w:val="20"/>
          <w:szCs w:val="20"/>
        </w:rPr>
      </w:pPr>
      <w:r>
        <w:rPr>
          <w:rFonts w:ascii="Arial" w:eastAsia="Arial" w:hAnsi="Arial" w:cs="Arial"/>
          <w:sz w:val="20"/>
          <w:szCs w:val="20"/>
        </w:rPr>
        <w:t>Figure 24: Estimated mean regression coeﬃcients (dots) and 95% credible intervals (bars) for eﬀect of groundwater levels at Lake Yonderup on vegetation species cover abundances based on Bayesian Regression Analysis (HUI REF 2015). Species with a negative mean posterior value are likely to increase in cover abundance as water levels decline. Only those species with coeﬃcients significanlty diﬀerent to zero are shown.</w:t>
      </w:r>
    </w:p>
    <w:p w14:paraId="463E3A3E" w14:textId="77777777" w:rsidR="004B413C" w:rsidRDefault="004B413C">
      <w:pPr>
        <w:spacing w:line="200" w:lineRule="exact"/>
        <w:rPr>
          <w:sz w:val="20"/>
          <w:szCs w:val="20"/>
        </w:rPr>
      </w:pPr>
    </w:p>
    <w:p w14:paraId="5C4D2A73" w14:textId="77777777" w:rsidR="004B413C" w:rsidRDefault="004B413C">
      <w:pPr>
        <w:spacing w:line="200" w:lineRule="exact"/>
        <w:rPr>
          <w:sz w:val="20"/>
          <w:szCs w:val="20"/>
        </w:rPr>
      </w:pPr>
    </w:p>
    <w:p w14:paraId="17625406" w14:textId="77777777" w:rsidR="004B413C" w:rsidRDefault="004B413C">
      <w:pPr>
        <w:spacing w:line="200" w:lineRule="exact"/>
        <w:rPr>
          <w:sz w:val="20"/>
          <w:szCs w:val="20"/>
        </w:rPr>
      </w:pPr>
    </w:p>
    <w:p w14:paraId="323E2047" w14:textId="77777777" w:rsidR="004B413C" w:rsidRDefault="004B413C">
      <w:pPr>
        <w:spacing w:line="200" w:lineRule="exact"/>
        <w:rPr>
          <w:sz w:val="20"/>
          <w:szCs w:val="20"/>
        </w:rPr>
      </w:pPr>
    </w:p>
    <w:p w14:paraId="1469232E" w14:textId="77777777" w:rsidR="004B413C" w:rsidRDefault="004B413C">
      <w:pPr>
        <w:spacing w:line="200" w:lineRule="exact"/>
        <w:rPr>
          <w:sz w:val="20"/>
          <w:szCs w:val="20"/>
        </w:rPr>
      </w:pPr>
    </w:p>
    <w:p w14:paraId="207757F5" w14:textId="77777777" w:rsidR="004B413C" w:rsidRDefault="004B413C">
      <w:pPr>
        <w:spacing w:line="200" w:lineRule="exact"/>
        <w:rPr>
          <w:sz w:val="20"/>
          <w:szCs w:val="20"/>
        </w:rPr>
      </w:pPr>
    </w:p>
    <w:p w14:paraId="1D7606FB" w14:textId="77777777" w:rsidR="004B413C" w:rsidRDefault="004B413C">
      <w:pPr>
        <w:spacing w:line="200" w:lineRule="exact"/>
        <w:rPr>
          <w:sz w:val="20"/>
          <w:szCs w:val="20"/>
        </w:rPr>
      </w:pPr>
    </w:p>
    <w:p w14:paraId="53F68EC5" w14:textId="77777777" w:rsidR="004B413C" w:rsidRDefault="004B413C">
      <w:pPr>
        <w:spacing w:line="200" w:lineRule="exact"/>
        <w:rPr>
          <w:sz w:val="20"/>
          <w:szCs w:val="20"/>
        </w:rPr>
      </w:pPr>
    </w:p>
    <w:p w14:paraId="34CFEF43" w14:textId="77777777" w:rsidR="004B413C" w:rsidRDefault="004B413C">
      <w:pPr>
        <w:spacing w:line="200" w:lineRule="exact"/>
        <w:rPr>
          <w:sz w:val="20"/>
          <w:szCs w:val="20"/>
        </w:rPr>
      </w:pPr>
    </w:p>
    <w:p w14:paraId="281AB30F" w14:textId="77777777" w:rsidR="004B413C" w:rsidRDefault="004B413C">
      <w:pPr>
        <w:spacing w:line="200" w:lineRule="exact"/>
        <w:rPr>
          <w:sz w:val="20"/>
          <w:szCs w:val="20"/>
        </w:rPr>
      </w:pPr>
    </w:p>
    <w:p w14:paraId="2354187F" w14:textId="77777777" w:rsidR="004B413C" w:rsidRDefault="004B413C">
      <w:pPr>
        <w:spacing w:line="200" w:lineRule="exact"/>
        <w:rPr>
          <w:sz w:val="20"/>
          <w:szCs w:val="20"/>
        </w:rPr>
      </w:pPr>
    </w:p>
    <w:p w14:paraId="6C3C9601" w14:textId="77777777" w:rsidR="004B413C" w:rsidRDefault="004B413C">
      <w:pPr>
        <w:spacing w:line="200" w:lineRule="exact"/>
        <w:rPr>
          <w:sz w:val="20"/>
          <w:szCs w:val="20"/>
        </w:rPr>
      </w:pPr>
    </w:p>
    <w:p w14:paraId="6B538458" w14:textId="77777777" w:rsidR="004B413C" w:rsidRDefault="004B413C">
      <w:pPr>
        <w:spacing w:line="322" w:lineRule="exact"/>
        <w:rPr>
          <w:sz w:val="20"/>
          <w:szCs w:val="20"/>
        </w:rPr>
      </w:pPr>
    </w:p>
    <w:p w14:paraId="7E091807" w14:textId="77777777" w:rsidR="004B413C" w:rsidRDefault="00EC2FEA">
      <w:pPr>
        <w:jc w:val="center"/>
        <w:rPr>
          <w:sz w:val="20"/>
          <w:szCs w:val="20"/>
        </w:rPr>
      </w:pPr>
      <w:r>
        <w:rPr>
          <w:rFonts w:ascii="Arial" w:eastAsia="Arial" w:hAnsi="Arial" w:cs="Arial"/>
          <w:sz w:val="20"/>
          <w:szCs w:val="20"/>
        </w:rPr>
        <w:t>43</w:t>
      </w:r>
    </w:p>
    <w:p w14:paraId="3DEBD2AF" w14:textId="77777777" w:rsidR="004B413C" w:rsidRDefault="004B413C">
      <w:pPr>
        <w:sectPr w:rsidR="004B413C">
          <w:type w:val="continuous"/>
          <w:pgSz w:w="12240" w:h="15840"/>
          <w:pgMar w:top="1440" w:right="1440" w:bottom="272" w:left="1440" w:header="0" w:footer="0" w:gutter="0"/>
          <w:cols w:space="720" w:equalWidth="0">
            <w:col w:w="9360"/>
          </w:cols>
        </w:sectPr>
      </w:pPr>
    </w:p>
    <w:p w14:paraId="1AFE4D15" w14:textId="77777777" w:rsidR="004B413C" w:rsidRDefault="004B413C">
      <w:pPr>
        <w:spacing w:line="200" w:lineRule="exact"/>
        <w:rPr>
          <w:sz w:val="20"/>
          <w:szCs w:val="20"/>
        </w:rPr>
      </w:pPr>
      <w:bookmarkStart w:id="81" w:name="page44"/>
      <w:bookmarkEnd w:id="81"/>
    </w:p>
    <w:p w14:paraId="28DFD960" w14:textId="77777777" w:rsidR="004B413C" w:rsidRDefault="004B413C">
      <w:pPr>
        <w:spacing w:line="200" w:lineRule="exact"/>
        <w:rPr>
          <w:sz w:val="20"/>
          <w:szCs w:val="20"/>
        </w:rPr>
      </w:pPr>
    </w:p>
    <w:p w14:paraId="2EA2FAF0" w14:textId="77777777" w:rsidR="004B413C" w:rsidRDefault="004B413C">
      <w:pPr>
        <w:spacing w:line="200" w:lineRule="exact"/>
        <w:rPr>
          <w:sz w:val="20"/>
          <w:szCs w:val="20"/>
        </w:rPr>
      </w:pPr>
    </w:p>
    <w:p w14:paraId="3D819278" w14:textId="77777777" w:rsidR="004B413C" w:rsidRDefault="004B413C">
      <w:pPr>
        <w:spacing w:line="200" w:lineRule="exact"/>
        <w:rPr>
          <w:sz w:val="20"/>
          <w:szCs w:val="20"/>
        </w:rPr>
      </w:pPr>
    </w:p>
    <w:p w14:paraId="2EDCD1CC" w14:textId="77777777" w:rsidR="004B413C" w:rsidRDefault="004B413C">
      <w:pPr>
        <w:spacing w:line="200" w:lineRule="exact"/>
        <w:rPr>
          <w:sz w:val="20"/>
          <w:szCs w:val="20"/>
        </w:rPr>
      </w:pPr>
    </w:p>
    <w:p w14:paraId="68694E88" w14:textId="77777777" w:rsidR="004B413C" w:rsidRDefault="004B413C">
      <w:pPr>
        <w:spacing w:line="200" w:lineRule="exact"/>
        <w:rPr>
          <w:sz w:val="20"/>
          <w:szCs w:val="20"/>
        </w:rPr>
      </w:pPr>
    </w:p>
    <w:p w14:paraId="2AF6A5ED" w14:textId="77777777" w:rsidR="004B413C" w:rsidRDefault="004B413C">
      <w:pPr>
        <w:spacing w:line="200" w:lineRule="exact"/>
        <w:rPr>
          <w:sz w:val="20"/>
          <w:szCs w:val="20"/>
        </w:rPr>
      </w:pPr>
    </w:p>
    <w:p w14:paraId="53484BDD" w14:textId="77777777" w:rsidR="004B413C" w:rsidRDefault="004B413C">
      <w:pPr>
        <w:spacing w:line="200" w:lineRule="exact"/>
        <w:rPr>
          <w:sz w:val="20"/>
          <w:szCs w:val="20"/>
        </w:rPr>
      </w:pPr>
    </w:p>
    <w:p w14:paraId="1793442A" w14:textId="77777777" w:rsidR="004B413C" w:rsidRDefault="004B413C">
      <w:pPr>
        <w:spacing w:line="200" w:lineRule="exact"/>
        <w:rPr>
          <w:sz w:val="20"/>
          <w:szCs w:val="20"/>
        </w:rPr>
      </w:pPr>
    </w:p>
    <w:p w14:paraId="07AAC1CC" w14:textId="77777777" w:rsidR="004B413C" w:rsidRDefault="004B413C">
      <w:pPr>
        <w:spacing w:line="200" w:lineRule="exact"/>
        <w:rPr>
          <w:sz w:val="20"/>
          <w:szCs w:val="20"/>
        </w:rPr>
      </w:pPr>
    </w:p>
    <w:p w14:paraId="3CD96DFA" w14:textId="77777777" w:rsidR="004B413C" w:rsidRDefault="004B413C">
      <w:pPr>
        <w:spacing w:line="200" w:lineRule="exact"/>
        <w:rPr>
          <w:sz w:val="20"/>
          <w:szCs w:val="20"/>
        </w:rPr>
      </w:pPr>
    </w:p>
    <w:p w14:paraId="7C5CD281" w14:textId="77777777" w:rsidR="004B413C" w:rsidRDefault="004B413C">
      <w:pPr>
        <w:spacing w:line="200" w:lineRule="exact"/>
        <w:rPr>
          <w:sz w:val="20"/>
          <w:szCs w:val="20"/>
        </w:rPr>
      </w:pPr>
    </w:p>
    <w:p w14:paraId="10049208" w14:textId="77777777" w:rsidR="004B413C" w:rsidRDefault="004B413C">
      <w:pPr>
        <w:spacing w:line="200" w:lineRule="exact"/>
        <w:rPr>
          <w:sz w:val="20"/>
          <w:szCs w:val="20"/>
        </w:rPr>
      </w:pPr>
    </w:p>
    <w:p w14:paraId="1A62F76E" w14:textId="77777777" w:rsidR="004B413C" w:rsidRDefault="004B413C">
      <w:pPr>
        <w:spacing w:line="200" w:lineRule="exact"/>
        <w:rPr>
          <w:sz w:val="20"/>
          <w:szCs w:val="20"/>
        </w:rPr>
      </w:pPr>
    </w:p>
    <w:p w14:paraId="61BAE51D" w14:textId="77777777" w:rsidR="004B413C" w:rsidRDefault="004B413C">
      <w:pPr>
        <w:spacing w:line="200" w:lineRule="exact"/>
        <w:rPr>
          <w:sz w:val="20"/>
          <w:szCs w:val="20"/>
        </w:rPr>
      </w:pPr>
    </w:p>
    <w:p w14:paraId="59F4858A" w14:textId="77777777" w:rsidR="004B413C" w:rsidRDefault="004B413C">
      <w:pPr>
        <w:spacing w:line="200" w:lineRule="exact"/>
        <w:rPr>
          <w:sz w:val="20"/>
          <w:szCs w:val="20"/>
        </w:rPr>
      </w:pPr>
    </w:p>
    <w:p w14:paraId="14B3F094" w14:textId="77777777" w:rsidR="004B413C" w:rsidRDefault="004B413C">
      <w:pPr>
        <w:spacing w:line="200" w:lineRule="exact"/>
        <w:rPr>
          <w:sz w:val="20"/>
          <w:szCs w:val="20"/>
        </w:rPr>
      </w:pPr>
    </w:p>
    <w:p w14:paraId="56211164" w14:textId="77777777" w:rsidR="004B413C" w:rsidRDefault="004B413C">
      <w:pPr>
        <w:spacing w:line="200" w:lineRule="exact"/>
        <w:rPr>
          <w:sz w:val="20"/>
          <w:szCs w:val="20"/>
        </w:rPr>
      </w:pPr>
    </w:p>
    <w:p w14:paraId="4DA508F0" w14:textId="77777777" w:rsidR="004B413C" w:rsidRDefault="004B413C">
      <w:pPr>
        <w:spacing w:line="200" w:lineRule="exact"/>
        <w:rPr>
          <w:sz w:val="20"/>
          <w:szCs w:val="20"/>
        </w:rPr>
      </w:pPr>
    </w:p>
    <w:p w14:paraId="4F54B056" w14:textId="77777777" w:rsidR="004B413C" w:rsidRDefault="004B413C">
      <w:pPr>
        <w:spacing w:line="200" w:lineRule="exact"/>
        <w:rPr>
          <w:sz w:val="20"/>
          <w:szCs w:val="20"/>
        </w:rPr>
      </w:pPr>
    </w:p>
    <w:p w14:paraId="7EFDA237" w14:textId="77777777" w:rsidR="004B413C" w:rsidRDefault="004B413C">
      <w:pPr>
        <w:spacing w:line="200" w:lineRule="exact"/>
        <w:rPr>
          <w:sz w:val="20"/>
          <w:szCs w:val="20"/>
        </w:rPr>
      </w:pPr>
    </w:p>
    <w:p w14:paraId="6345030D" w14:textId="77777777" w:rsidR="004B413C" w:rsidRDefault="004B413C">
      <w:pPr>
        <w:spacing w:line="380" w:lineRule="exact"/>
        <w:rPr>
          <w:sz w:val="20"/>
          <w:szCs w:val="20"/>
        </w:rPr>
      </w:pPr>
    </w:p>
    <w:tbl>
      <w:tblPr>
        <w:tblW w:w="0" w:type="auto"/>
        <w:tblLayout w:type="fixed"/>
        <w:tblCellMar>
          <w:left w:w="0" w:type="dxa"/>
          <w:right w:w="0" w:type="dxa"/>
        </w:tblCellMar>
        <w:tblLook w:val="04A0" w:firstRow="1" w:lastRow="0" w:firstColumn="1" w:lastColumn="0" w:noHBand="0" w:noVBand="1"/>
      </w:tblPr>
      <w:tblGrid>
        <w:gridCol w:w="195"/>
      </w:tblGrid>
      <w:tr w:rsidR="004B413C" w14:paraId="4672777B" w14:textId="77777777">
        <w:trPr>
          <w:trHeight w:val="200"/>
        </w:trPr>
        <w:tc>
          <w:tcPr>
            <w:tcW w:w="195" w:type="dxa"/>
            <w:textDirection w:val="tbRl"/>
            <w:vAlign w:val="bottom"/>
          </w:tcPr>
          <w:p w14:paraId="6992F94A" w14:textId="77777777" w:rsidR="004B413C" w:rsidRDefault="00EC2FEA">
            <w:pPr>
              <w:rPr>
                <w:sz w:val="20"/>
                <w:szCs w:val="20"/>
              </w:rPr>
            </w:pPr>
            <w:r>
              <w:rPr>
                <w:rFonts w:ascii="Arial" w:eastAsia="Arial" w:hAnsi="Arial" w:cs="Arial"/>
                <w:sz w:val="17"/>
                <w:szCs w:val="17"/>
              </w:rPr>
              <w:t>44</w:t>
            </w:r>
          </w:p>
        </w:tc>
      </w:tr>
    </w:tbl>
    <w:p w14:paraId="305E7D3B" w14:textId="77777777" w:rsidR="004B413C" w:rsidRDefault="00EC2FEA">
      <w:pPr>
        <w:spacing w:line="20" w:lineRule="exact"/>
        <w:rPr>
          <w:sz w:val="20"/>
          <w:szCs w:val="20"/>
        </w:rPr>
      </w:pPr>
      <w:r>
        <w:rPr>
          <w:sz w:val="20"/>
          <w:szCs w:val="20"/>
        </w:rPr>
        <w:br w:type="column"/>
      </w:r>
    </w:p>
    <w:p w14:paraId="33F70837" w14:textId="77777777" w:rsidR="004B413C" w:rsidRDefault="004B413C">
      <w:pPr>
        <w:spacing w:line="200" w:lineRule="exact"/>
        <w:rPr>
          <w:sz w:val="20"/>
          <w:szCs w:val="20"/>
        </w:rPr>
      </w:pPr>
    </w:p>
    <w:p w14:paraId="27030045" w14:textId="77777777" w:rsidR="004B413C" w:rsidRDefault="004B413C">
      <w:pPr>
        <w:spacing w:line="200" w:lineRule="exact"/>
        <w:rPr>
          <w:sz w:val="20"/>
          <w:szCs w:val="20"/>
        </w:rPr>
      </w:pPr>
    </w:p>
    <w:p w14:paraId="392E2C30" w14:textId="77777777" w:rsidR="004B413C" w:rsidRDefault="004B413C">
      <w:pPr>
        <w:spacing w:line="200" w:lineRule="exact"/>
        <w:rPr>
          <w:sz w:val="20"/>
          <w:szCs w:val="20"/>
        </w:rPr>
      </w:pPr>
    </w:p>
    <w:p w14:paraId="3B61EE1A" w14:textId="77777777" w:rsidR="004B413C" w:rsidRDefault="004B413C">
      <w:pPr>
        <w:spacing w:line="200" w:lineRule="exact"/>
        <w:rPr>
          <w:sz w:val="20"/>
          <w:szCs w:val="20"/>
        </w:rPr>
      </w:pPr>
    </w:p>
    <w:p w14:paraId="36F82BEB" w14:textId="77777777" w:rsidR="004B413C" w:rsidRDefault="004B413C">
      <w:pPr>
        <w:spacing w:line="200" w:lineRule="exact"/>
        <w:rPr>
          <w:sz w:val="20"/>
          <w:szCs w:val="20"/>
        </w:rPr>
      </w:pPr>
    </w:p>
    <w:p w14:paraId="69B9B35B" w14:textId="77777777" w:rsidR="004B413C" w:rsidRDefault="004B413C">
      <w:pPr>
        <w:spacing w:line="200" w:lineRule="exact"/>
        <w:rPr>
          <w:sz w:val="20"/>
          <w:szCs w:val="20"/>
        </w:rPr>
      </w:pPr>
    </w:p>
    <w:p w14:paraId="142293DC" w14:textId="77777777" w:rsidR="004B413C" w:rsidRDefault="004B413C">
      <w:pPr>
        <w:spacing w:line="200" w:lineRule="exact"/>
        <w:rPr>
          <w:sz w:val="20"/>
          <w:szCs w:val="20"/>
        </w:rPr>
      </w:pPr>
    </w:p>
    <w:p w14:paraId="0D8F24AF" w14:textId="77777777" w:rsidR="004B413C" w:rsidRDefault="004B413C">
      <w:pPr>
        <w:spacing w:line="200" w:lineRule="exact"/>
        <w:rPr>
          <w:sz w:val="20"/>
          <w:szCs w:val="20"/>
        </w:rPr>
      </w:pPr>
    </w:p>
    <w:p w14:paraId="477F052C" w14:textId="77777777" w:rsidR="004B413C" w:rsidRDefault="004B413C">
      <w:pPr>
        <w:spacing w:line="200" w:lineRule="exact"/>
        <w:rPr>
          <w:sz w:val="20"/>
          <w:szCs w:val="20"/>
        </w:rPr>
      </w:pPr>
    </w:p>
    <w:p w14:paraId="6EF63A47" w14:textId="77777777" w:rsidR="004B413C" w:rsidRDefault="004B413C">
      <w:pPr>
        <w:spacing w:line="200" w:lineRule="exact"/>
        <w:rPr>
          <w:sz w:val="20"/>
          <w:szCs w:val="20"/>
        </w:rPr>
      </w:pPr>
    </w:p>
    <w:p w14:paraId="7726B910" w14:textId="77777777" w:rsidR="004B413C" w:rsidRDefault="004B413C">
      <w:pPr>
        <w:spacing w:line="200" w:lineRule="exact"/>
        <w:rPr>
          <w:sz w:val="20"/>
          <w:szCs w:val="20"/>
        </w:rPr>
      </w:pPr>
    </w:p>
    <w:p w14:paraId="2396A402" w14:textId="77777777" w:rsidR="004B413C" w:rsidRDefault="004B413C">
      <w:pPr>
        <w:spacing w:line="200" w:lineRule="exact"/>
        <w:rPr>
          <w:sz w:val="20"/>
          <w:szCs w:val="20"/>
        </w:rPr>
      </w:pPr>
    </w:p>
    <w:p w14:paraId="651EAAAE" w14:textId="77777777" w:rsidR="004B413C" w:rsidRDefault="004B413C">
      <w:pPr>
        <w:spacing w:line="200" w:lineRule="exact"/>
        <w:rPr>
          <w:sz w:val="20"/>
          <w:szCs w:val="20"/>
        </w:rPr>
      </w:pPr>
    </w:p>
    <w:p w14:paraId="6486B9C3" w14:textId="77777777" w:rsidR="004B413C" w:rsidRDefault="004B413C">
      <w:pPr>
        <w:spacing w:line="314" w:lineRule="exact"/>
        <w:rPr>
          <w:sz w:val="20"/>
          <w:szCs w:val="20"/>
        </w:rPr>
      </w:pPr>
    </w:p>
    <w:p w14:paraId="1F9164E7" w14:textId="77777777" w:rsidR="004B413C" w:rsidRDefault="00EC2FEA">
      <w:pPr>
        <w:ind w:left="290"/>
        <w:rPr>
          <w:sz w:val="20"/>
          <w:szCs w:val="20"/>
        </w:rPr>
      </w:pPr>
      <w:r>
        <w:rPr>
          <w:rFonts w:ascii="Arial" w:eastAsia="Arial" w:hAnsi="Arial" w:cs="Arial"/>
          <w:color w:val="4D4D4D"/>
          <w:sz w:val="18"/>
          <w:szCs w:val="18"/>
        </w:rPr>
        <w:t>1995</w:t>
      </w:r>
    </w:p>
    <w:p w14:paraId="27D8BD73" w14:textId="77777777" w:rsidR="004B413C" w:rsidRDefault="00EC2FEA">
      <w:pPr>
        <w:spacing w:line="20" w:lineRule="exact"/>
        <w:rPr>
          <w:sz w:val="20"/>
          <w:szCs w:val="20"/>
        </w:rPr>
      </w:pPr>
      <w:r>
        <w:rPr>
          <w:noProof/>
          <w:sz w:val="20"/>
          <w:szCs w:val="20"/>
        </w:rPr>
        <w:drawing>
          <wp:anchor distT="0" distB="0" distL="114300" distR="114300" simplePos="0" relativeHeight="251607040" behindDoc="1" locked="0" layoutInCell="0" allowOverlap="1" wp14:anchorId="76D91386" wp14:editId="00CEE0E9">
            <wp:simplePos x="0" y="0"/>
            <wp:positionH relativeFrom="column">
              <wp:posOffset>657860</wp:posOffset>
            </wp:positionH>
            <wp:positionV relativeFrom="paragraph">
              <wp:posOffset>19050</wp:posOffset>
            </wp:positionV>
            <wp:extent cx="71755" cy="2532380"/>
            <wp:effectExtent l="0" t="0" r="0" b="0"/>
            <wp:wrapNone/>
            <wp:docPr id="659" name="Picture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9"/>
                    <pic:cNvPicPr>
                      <a:picLocks noChangeAspect="1" noChangeArrowheads="1"/>
                    </pic:cNvPicPr>
                  </pic:nvPicPr>
                  <pic:blipFill>
                    <a:blip r:embed="rId445"/>
                    <a:srcRect/>
                    <a:stretch>
                      <a:fillRect/>
                    </a:stretch>
                  </pic:blipFill>
                  <pic:spPr bwMode="auto">
                    <a:xfrm>
                      <a:off x="0" y="0"/>
                      <a:ext cx="71755" cy="2532380"/>
                    </a:xfrm>
                    <a:prstGeom prst="rect">
                      <a:avLst/>
                    </a:prstGeom>
                    <a:noFill/>
                  </pic:spPr>
                </pic:pic>
              </a:graphicData>
            </a:graphic>
          </wp:anchor>
        </w:drawing>
      </w:r>
      <w:r>
        <w:rPr>
          <w:noProof/>
          <w:sz w:val="20"/>
          <w:szCs w:val="20"/>
        </w:rPr>
        <w:drawing>
          <wp:anchor distT="0" distB="0" distL="114300" distR="114300" simplePos="0" relativeHeight="251608064" behindDoc="1" locked="0" layoutInCell="0" allowOverlap="1" wp14:anchorId="1B970D68" wp14:editId="0CEA228E">
            <wp:simplePos x="0" y="0"/>
            <wp:positionH relativeFrom="column">
              <wp:posOffset>816610</wp:posOffset>
            </wp:positionH>
            <wp:positionV relativeFrom="paragraph">
              <wp:posOffset>19050</wp:posOffset>
            </wp:positionV>
            <wp:extent cx="71755" cy="2532380"/>
            <wp:effectExtent l="0" t="0" r="0" b="0"/>
            <wp:wrapNone/>
            <wp:docPr id="660" name="Picture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0"/>
                    <pic:cNvPicPr>
                      <a:picLocks noChangeAspect="1" noChangeArrowheads="1"/>
                    </pic:cNvPicPr>
                  </pic:nvPicPr>
                  <pic:blipFill>
                    <a:blip r:embed="rId446"/>
                    <a:srcRect/>
                    <a:stretch>
                      <a:fillRect/>
                    </a:stretch>
                  </pic:blipFill>
                  <pic:spPr bwMode="auto">
                    <a:xfrm>
                      <a:off x="0" y="0"/>
                      <a:ext cx="71755" cy="2532380"/>
                    </a:xfrm>
                    <a:prstGeom prst="rect">
                      <a:avLst/>
                    </a:prstGeom>
                    <a:noFill/>
                  </pic:spPr>
                </pic:pic>
              </a:graphicData>
            </a:graphic>
          </wp:anchor>
        </w:drawing>
      </w:r>
      <w:r>
        <w:rPr>
          <w:noProof/>
          <w:sz w:val="20"/>
          <w:szCs w:val="20"/>
        </w:rPr>
        <w:drawing>
          <wp:anchor distT="0" distB="0" distL="114300" distR="114300" simplePos="0" relativeHeight="251609088" behindDoc="1" locked="0" layoutInCell="0" allowOverlap="1" wp14:anchorId="0D3C636A" wp14:editId="60BE8FB7">
            <wp:simplePos x="0" y="0"/>
            <wp:positionH relativeFrom="column">
              <wp:posOffset>974725</wp:posOffset>
            </wp:positionH>
            <wp:positionV relativeFrom="paragraph">
              <wp:posOffset>19050</wp:posOffset>
            </wp:positionV>
            <wp:extent cx="51435" cy="2532380"/>
            <wp:effectExtent l="0" t="0" r="0" b="0"/>
            <wp:wrapNone/>
            <wp:docPr id="661" name="Picture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1"/>
                    <pic:cNvPicPr>
                      <a:picLocks noChangeAspect="1" noChangeArrowheads="1"/>
                    </pic:cNvPicPr>
                  </pic:nvPicPr>
                  <pic:blipFill>
                    <a:blip r:embed="rId447"/>
                    <a:srcRect/>
                    <a:stretch>
                      <a:fillRect/>
                    </a:stretch>
                  </pic:blipFill>
                  <pic:spPr bwMode="auto">
                    <a:xfrm>
                      <a:off x="0" y="0"/>
                      <a:ext cx="51435" cy="2532380"/>
                    </a:xfrm>
                    <a:prstGeom prst="rect">
                      <a:avLst/>
                    </a:prstGeom>
                    <a:noFill/>
                  </pic:spPr>
                </pic:pic>
              </a:graphicData>
            </a:graphic>
          </wp:anchor>
        </w:drawing>
      </w:r>
      <w:r>
        <w:rPr>
          <w:noProof/>
          <w:sz w:val="20"/>
          <w:szCs w:val="20"/>
        </w:rPr>
        <w:drawing>
          <wp:anchor distT="0" distB="0" distL="114300" distR="114300" simplePos="0" relativeHeight="251610112" behindDoc="1" locked="0" layoutInCell="0" allowOverlap="1" wp14:anchorId="099C5C81" wp14:editId="4E9563C8">
            <wp:simplePos x="0" y="0"/>
            <wp:positionH relativeFrom="column">
              <wp:posOffset>1133475</wp:posOffset>
            </wp:positionH>
            <wp:positionV relativeFrom="paragraph">
              <wp:posOffset>19050</wp:posOffset>
            </wp:positionV>
            <wp:extent cx="51435" cy="2532380"/>
            <wp:effectExtent l="0" t="0" r="0" b="0"/>
            <wp:wrapNone/>
            <wp:docPr id="662" name="Picture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2"/>
                    <pic:cNvPicPr>
                      <a:picLocks noChangeAspect="1" noChangeArrowheads="1"/>
                    </pic:cNvPicPr>
                  </pic:nvPicPr>
                  <pic:blipFill>
                    <a:blip r:embed="rId448"/>
                    <a:srcRect/>
                    <a:stretch>
                      <a:fillRect/>
                    </a:stretch>
                  </pic:blipFill>
                  <pic:spPr bwMode="auto">
                    <a:xfrm>
                      <a:off x="0" y="0"/>
                      <a:ext cx="51435" cy="2532380"/>
                    </a:xfrm>
                    <a:prstGeom prst="rect">
                      <a:avLst/>
                    </a:prstGeom>
                    <a:noFill/>
                  </pic:spPr>
                </pic:pic>
              </a:graphicData>
            </a:graphic>
          </wp:anchor>
        </w:drawing>
      </w:r>
      <w:r>
        <w:rPr>
          <w:noProof/>
          <w:sz w:val="20"/>
          <w:szCs w:val="20"/>
        </w:rPr>
        <w:drawing>
          <wp:anchor distT="0" distB="0" distL="114300" distR="114300" simplePos="0" relativeHeight="251611136" behindDoc="1" locked="0" layoutInCell="0" allowOverlap="1" wp14:anchorId="5421BBDB" wp14:editId="2D30B659">
            <wp:simplePos x="0" y="0"/>
            <wp:positionH relativeFrom="column">
              <wp:posOffset>1292225</wp:posOffset>
            </wp:positionH>
            <wp:positionV relativeFrom="paragraph">
              <wp:posOffset>19050</wp:posOffset>
            </wp:positionV>
            <wp:extent cx="51435" cy="2532380"/>
            <wp:effectExtent l="0" t="0" r="0" b="0"/>
            <wp:wrapNone/>
            <wp:docPr id="663" name="Picture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3"/>
                    <pic:cNvPicPr>
                      <a:picLocks noChangeAspect="1" noChangeArrowheads="1"/>
                    </pic:cNvPicPr>
                  </pic:nvPicPr>
                  <pic:blipFill>
                    <a:blip r:embed="rId449"/>
                    <a:srcRect/>
                    <a:stretch>
                      <a:fillRect/>
                    </a:stretch>
                  </pic:blipFill>
                  <pic:spPr bwMode="auto">
                    <a:xfrm>
                      <a:off x="0" y="0"/>
                      <a:ext cx="51435" cy="2532380"/>
                    </a:xfrm>
                    <a:prstGeom prst="rect">
                      <a:avLst/>
                    </a:prstGeom>
                    <a:noFill/>
                  </pic:spPr>
                </pic:pic>
              </a:graphicData>
            </a:graphic>
          </wp:anchor>
        </w:drawing>
      </w:r>
      <w:r>
        <w:rPr>
          <w:noProof/>
          <w:sz w:val="20"/>
          <w:szCs w:val="20"/>
        </w:rPr>
        <w:drawing>
          <wp:anchor distT="0" distB="0" distL="114300" distR="114300" simplePos="0" relativeHeight="251612160" behindDoc="1" locked="0" layoutInCell="0" allowOverlap="1" wp14:anchorId="40D03C7D" wp14:editId="0FAD5E2E">
            <wp:simplePos x="0" y="0"/>
            <wp:positionH relativeFrom="column">
              <wp:posOffset>1450340</wp:posOffset>
            </wp:positionH>
            <wp:positionV relativeFrom="paragraph">
              <wp:posOffset>19050</wp:posOffset>
            </wp:positionV>
            <wp:extent cx="51435" cy="2532380"/>
            <wp:effectExtent l="0" t="0" r="0" b="0"/>
            <wp:wrapNone/>
            <wp:docPr id="664" name="Picture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4"/>
                    <pic:cNvPicPr>
                      <a:picLocks noChangeAspect="1" noChangeArrowheads="1"/>
                    </pic:cNvPicPr>
                  </pic:nvPicPr>
                  <pic:blipFill>
                    <a:blip r:embed="rId450"/>
                    <a:srcRect/>
                    <a:stretch>
                      <a:fillRect/>
                    </a:stretch>
                  </pic:blipFill>
                  <pic:spPr bwMode="auto">
                    <a:xfrm>
                      <a:off x="0" y="0"/>
                      <a:ext cx="51435" cy="2532380"/>
                    </a:xfrm>
                    <a:prstGeom prst="rect">
                      <a:avLst/>
                    </a:prstGeom>
                    <a:noFill/>
                  </pic:spPr>
                </pic:pic>
              </a:graphicData>
            </a:graphic>
          </wp:anchor>
        </w:drawing>
      </w:r>
      <w:r>
        <w:rPr>
          <w:noProof/>
          <w:sz w:val="20"/>
          <w:szCs w:val="20"/>
        </w:rPr>
        <w:drawing>
          <wp:anchor distT="0" distB="0" distL="114300" distR="114300" simplePos="0" relativeHeight="251613184" behindDoc="1" locked="0" layoutInCell="0" allowOverlap="1" wp14:anchorId="0902CB3A" wp14:editId="4B3B329B">
            <wp:simplePos x="0" y="0"/>
            <wp:positionH relativeFrom="column">
              <wp:posOffset>1609090</wp:posOffset>
            </wp:positionH>
            <wp:positionV relativeFrom="paragraph">
              <wp:posOffset>19050</wp:posOffset>
            </wp:positionV>
            <wp:extent cx="88900" cy="2532380"/>
            <wp:effectExtent l="0" t="0" r="0" b="0"/>
            <wp:wrapNone/>
            <wp:docPr id="665" name="Picture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5"/>
                    <pic:cNvPicPr>
                      <a:picLocks noChangeAspect="1" noChangeArrowheads="1"/>
                    </pic:cNvPicPr>
                  </pic:nvPicPr>
                  <pic:blipFill>
                    <a:blip r:embed="rId451"/>
                    <a:srcRect/>
                    <a:stretch>
                      <a:fillRect/>
                    </a:stretch>
                  </pic:blipFill>
                  <pic:spPr bwMode="auto">
                    <a:xfrm>
                      <a:off x="0" y="0"/>
                      <a:ext cx="88900" cy="2532380"/>
                    </a:xfrm>
                    <a:prstGeom prst="rect">
                      <a:avLst/>
                    </a:prstGeom>
                    <a:noFill/>
                  </pic:spPr>
                </pic:pic>
              </a:graphicData>
            </a:graphic>
          </wp:anchor>
        </w:drawing>
      </w:r>
      <w:r>
        <w:rPr>
          <w:noProof/>
          <w:sz w:val="20"/>
          <w:szCs w:val="20"/>
        </w:rPr>
        <w:drawing>
          <wp:anchor distT="0" distB="0" distL="114300" distR="114300" simplePos="0" relativeHeight="251614208" behindDoc="1" locked="0" layoutInCell="0" allowOverlap="1" wp14:anchorId="3911498A" wp14:editId="673EF5D1">
            <wp:simplePos x="0" y="0"/>
            <wp:positionH relativeFrom="column">
              <wp:posOffset>1767840</wp:posOffset>
            </wp:positionH>
            <wp:positionV relativeFrom="paragraph">
              <wp:posOffset>19050</wp:posOffset>
            </wp:positionV>
            <wp:extent cx="71755" cy="2532380"/>
            <wp:effectExtent l="0" t="0" r="0" b="0"/>
            <wp:wrapNone/>
            <wp:docPr id="666" name="Picture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6"/>
                    <pic:cNvPicPr>
                      <a:picLocks noChangeAspect="1" noChangeArrowheads="1"/>
                    </pic:cNvPicPr>
                  </pic:nvPicPr>
                  <pic:blipFill>
                    <a:blip r:embed="rId452"/>
                    <a:srcRect/>
                    <a:stretch>
                      <a:fillRect/>
                    </a:stretch>
                  </pic:blipFill>
                  <pic:spPr bwMode="auto">
                    <a:xfrm>
                      <a:off x="0" y="0"/>
                      <a:ext cx="71755" cy="2532380"/>
                    </a:xfrm>
                    <a:prstGeom prst="rect">
                      <a:avLst/>
                    </a:prstGeom>
                    <a:noFill/>
                  </pic:spPr>
                </pic:pic>
              </a:graphicData>
            </a:graphic>
          </wp:anchor>
        </w:drawing>
      </w:r>
      <w:r>
        <w:rPr>
          <w:noProof/>
          <w:sz w:val="20"/>
          <w:szCs w:val="20"/>
        </w:rPr>
        <w:drawing>
          <wp:anchor distT="0" distB="0" distL="114300" distR="114300" simplePos="0" relativeHeight="251615232" behindDoc="1" locked="0" layoutInCell="0" allowOverlap="1" wp14:anchorId="75694616" wp14:editId="62B2C129">
            <wp:simplePos x="0" y="0"/>
            <wp:positionH relativeFrom="column">
              <wp:posOffset>1926590</wp:posOffset>
            </wp:positionH>
            <wp:positionV relativeFrom="paragraph">
              <wp:posOffset>19050</wp:posOffset>
            </wp:positionV>
            <wp:extent cx="88900" cy="2532380"/>
            <wp:effectExtent l="0" t="0" r="0" b="0"/>
            <wp:wrapNone/>
            <wp:docPr id="667" name="Picture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7"/>
                    <pic:cNvPicPr>
                      <a:picLocks noChangeAspect="1" noChangeArrowheads="1"/>
                    </pic:cNvPicPr>
                  </pic:nvPicPr>
                  <pic:blipFill>
                    <a:blip r:embed="rId453"/>
                    <a:srcRect/>
                    <a:stretch>
                      <a:fillRect/>
                    </a:stretch>
                  </pic:blipFill>
                  <pic:spPr bwMode="auto">
                    <a:xfrm>
                      <a:off x="0" y="0"/>
                      <a:ext cx="88900" cy="2532380"/>
                    </a:xfrm>
                    <a:prstGeom prst="rect">
                      <a:avLst/>
                    </a:prstGeom>
                    <a:noFill/>
                  </pic:spPr>
                </pic:pic>
              </a:graphicData>
            </a:graphic>
          </wp:anchor>
        </w:drawing>
      </w:r>
      <w:r>
        <w:rPr>
          <w:noProof/>
          <w:sz w:val="20"/>
          <w:szCs w:val="20"/>
        </w:rPr>
        <w:drawing>
          <wp:anchor distT="0" distB="0" distL="114300" distR="114300" simplePos="0" relativeHeight="251616256" behindDoc="1" locked="0" layoutInCell="0" allowOverlap="1" wp14:anchorId="7EA935CE" wp14:editId="3C821FF7">
            <wp:simplePos x="0" y="0"/>
            <wp:positionH relativeFrom="column">
              <wp:posOffset>2084705</wp:posOffset>
            </wp:positionH>
            <wp:positionV relativeFrom="paragraph">
              <wp:posOffset>19050</wp:posOffset>
            </wp:positionV>
            <wp:extent cx="51435" cy="2532380"/>
            <wp:effectExtent l="0" t="0" r="0" b="0"/>
            <wp:wrapNone/>
            <wp:docPr id="668" name="Picture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8"/>
                    <pic:cNvPicPr>
                      <a:picLocks noChangeAspect="1" noChangeArrowheads="1"/>
                    </pic:cNvPicPr>
                  </pic:nvPicPr>
                  <pic:blipFill>
                    <a:blip r:embed="rId454"/>
                    <a:srcRect/>
                    <a:stretch>
                      <a:fillRect/>
                    </a:stretch>
                  </pic:blipFill>
                  <pic:spPr bwMode="auto">
                    <a:xfrm>
                      <a:off x="0" y="0"/>
                      <a:ext cx="51435" cy="2532380"/>
                    </a:xfrm>
                    <a:prstGeom prst="rect">
                      <a:avLst/>
                    </a:prstGeom>
                    <a:noFill/>
                  </pic:spPr>
                </pic:pic>
              </a:graphicData>
            </a:graphic>
          </wp:anchor>
        </w:drawing>
      </w:r>
      <w:r>
        <w:rPr>
          <w:noProof/>
          <w:sz w:val="20"/>
          <w:szCs w:val="20"/>
        </w:rPr>
        <w:drawing>
          <wp:anchor distT="0" distB="0" distL="114300" distR="114300" simplePos="0" relativeHeight="251617280" behindDoc="1" locked="0" layoutInCell="0" allowOverlap="1" wp14:anchorId="67111195" wp14:editId="14DC6C94">
            <wp:simplePos x="0" y="0"/>
            <wp:positionH relativeFrom="column">
              <wp:posOffset>2243455</wp:posOffset>
            </wp:positionH>
            <wp:positionV relativeFrom="paragraph">
              <wp:posOffset>19050</wp:posOffset>
            </wp:positionV>
            <wp:extent cx="71755" cy="2532380"/>
            <wp:effectExtent l="0" t="0" r="0" b="0"/>
            <wp:wrapNone/>
            <wp:docPr id="669" name="Picture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9"/>
                    <pic:cNvPicPr>
                      <a:picLocks noChangeAspect="1" noChangeArrowheads="1"/>
                    </pic:cNvPicPr>
                  </pic:nvPicPr>
                  <pic:blipFill>
                    <a:blip r:embed="rId455"/>
                    <a:srcRect/>
                    <a:stretch>
                      <a:fillRect/>
                    </a:stretch>
                  </pic:blipFill>
                  <pic:spPr bwMode="auto">
                    <a:xfrm>
                      <a:off x="0" y="0"/>
                      <a:ext cx="71755" cy="2532380"/>
                    </a:xfrm>
                    <a:prstGeom prst="rect">
                      <a:avLst/>
                    </a:prstGeom>
                    <a:noFill/>
                  </pic:spPr>
                </pic:pic>
              </a:graphicData>
            </a:graphic>
          </wp:anchor>
        </w:drawing>
      </w:r>
      <w:r>
        <w:rPr>
          <w:noProof/>
          <w:sz w:val="20"/>
          <w:szCs w:val="20"/>
        </w:rPr>
        <w:drawing>
          <wp:anchor distT="0" distB="0" distL="114300" distR="114300" simplePos="0" relativeHeight="251618304" behindDoc="1" locked="0" layoutInCell="0" allowOverlap="1" wp14:anchorId="673E2F5F" wp14:editId="57AC45E6">
            <wp:simplePos x="0" y="0"/>
            <wp:positionH relativeFrom="column">
              <wp:posOffset>2402205</wp:posOffset>
            </wp:positionH>
            <wp:positionV relativeFrom="paragraph">
              <wp:posOffset>19050</wp:posOffset>
            </wp:positionV>
            <wp:extent cx="71755" cy="2532380"/>
            <wp:effectExtent l="0" t="0" r="0" b="0"/>
            <wp:wrapNone/>
            <wp:docPr id="670" name="Picture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0"/>
                    <pic:cNvPicPr>
                      <a:picLocks noChangeAspect="1" noChangeArrowheads="1"/>
                    </pic:cNvPicPr>
                  </pic:nvPicPr>
                  <pic:blipFill>
                    <a:blip r:embed="rId456"/>
                    <a:srcRect/>
                    <a:stretch>
                      <a:fillRect/>
                    </a:stretch>
                  </pic:blipFill>
                  <pic:spPr bwMode="auto">
                    <a:xfrm>
                      <a:off x="0" y="0"/>
                      <a:ext cx="71755" cy="2532380"/>
                    </a:xfrm>
                    <a:prstGeom prst="rect">
                      <a:avLst/>
                    </a:prstGeom>
                    <a:noFill/>
                  </pic:spPr>
                </pic:pic>
              </a:graphicData>
            </a:graphic>
          </wp:anchor>
        </w:drawing>
      </w:r>
      <w:r>
        <w:rPr>
          <w:noProof/>
          <w:sz w:val="20"/>
          <w:szCs w:val="20"/>
        </w:rPr>
        <w:drawing>
          <wp:anchor distT="0" distB="0" distL="114300" distR="114300" simplePos="0" relativeHeight="251619328" behindDoc="1" locked="0" layoutInCell="0" allowOverlap="1" wp14:anchorId="07026219" wp14:editId="017A0EE2">
            <wp:simplePos x="0" y="0"/>
            <wp:positionH relativeFrom="column">
              <wp:posOffset>2560320</wp:posOffset>
            </wp:positionH>
            <wp:positionV relativeFrom="paragraph">
              <wp:posOffset>19050</wp:posOffset>
            </wp:positionV>
            <wp:extent cx="71755" cy="2532380"/>
            <wp:effectExtent l="0" t="0" r="0" b="0"/>
            <wp:wrapNone/>
            <wp:docPr id="671" name="Picture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1"/>
                    <pic:cNvPicPr>
                      <a:picLocks noChangeAspect="1" noChangeArrowheads="1"/>
                    </pic:cNvPicPr>
                  </pic:nvPicPr>
                  <pic:blipFill>
                    <a:blip r:embed="rId457"/>
                    <a:srcRect/>
                    <a:stretch>
                      <a:fillRect/>
                    </a:stretch>
                  </pic:blipFill>
                  <pic:spPr bwMode="auto">
                    <a:xfrm>
                      <a:off x="0" y="0"/>
                      <a:ext cx="71755" cy="2532380"/>
                    </a:xfrm>
                    <a:prstGeom prst="rect">
                      <a:avLst/>
                    </a:prstGeom>
                    <a:noFill/>
                  </pic:spPr>
                </pic:pic>
              </a:graphicData>
            </a:graphic>
          </wp:anchor>
        </w:drawing>
      </w:r>
      <w:r>
        <w:rPr>
          <w:noProof/>
          <w:sz w:val="20"/>
          <w:szCs w:val="20"/>
        </w:rPr>
        <w:drawing>
          <wp:anchor distT="0" distB="0" distL="114300" distR="114300" simplePos="0" relativeHeight="251620352" behindDoc="1" locked="0" layoutInCell="0" allowOverlap="1" wp14:anchorId="4299B79D" wp14:editId="1E25CEC4">
            <wp:simplePos x="0" y="0"/>
            <wp:positionH relativeFrom="column">
              <wp:posOffset>2719070</wp:posOffset>
            </wp:positionH>
            <wp:positionV relativeFrom="paragraph">
              <wp:posOffset>19050</wp:posOffset>
            </wp:positionV>
            <wp:extent cx="51435" cy="2532380"/>
            <wp:effectExtent l="0" t="0" r="0" b="0"/>
            <wp:wrapNone/>
            <wp:docPr id="672" name="Picture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2"/>
                    <pic:cNvPicPr>
                      <a:picLocks noChangeAspect="1" noChangeArrowheads="1"/>
                    </pic:cNvPicPr>
                  </pic:nvPicPr>
                  <pic:blipFill>
                    <a:blip r:embed="rId458"/>
                    <a:srcRect/>
                    <a:stretch>
                      <a:fillRect/>
                    </a:stretch>
                  </pic:blipFill>
                  <pic:spPr bwMode="auto">
                    <a:xfrm>
                      <a:off x="0" y="0"/>
                      <a:ext cx="51435" cy="2532380"/>
                    </a:xfrm>
                    <a:prstGeom prst="rect">
                      <a:avLst/>
                    </a:prstGeom>
                    <a:noFill/>
                  </pic:spPr>
                </pic:pic>
              </a:graphicData>
            </a:graphic>
          </wp:anchor>
        </w:drawing>
      </w:r>
      <w:r>
        <w:rPr>
          <w:noProof/>
          <w:sz w:val="20"/>
          <w:szCs w:val="20"/>
        </w:rPr>
        <w:drawing>
          <wp:anchor distT="0" distB="0" distL="114300" distR="114300" simplePos="0" relativeHeight="251621376" behindDoc="1" locked="0" layoutInCell="0" allowOverlap="1" wp14:anchorId="2B79F425" wp14:editId="0097F91A">
            <wp:simplePos x="0" y="0"/>
            <wp:positionH relativeFrom="column">
              <wp:posOffset>2877820</wp:posOffset>
            </wp:positionH>
            <wp:positionV relativeFrom="paragraph">
              <wp:posOffset>19050</wp:posOffset>
            </wp:positionV>
            <wp:extent cx="88900" cy="2532380"/>
            <wp:effectExtent l="0" t="0" r="0" b="0"/>
            <wp:wrapNone/>
            <wp:docPr id="673" name="Picture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3"/>
                    <pic:cNvPicPr>
                      <a:picLocks noChangeAspect="1" noChangeArrowheads="1"/>
                    </pic:cNvPicPr>
                  </pic:nvPicPr>
                  <pic:blipFill>
                    <a:blip r:embed="rId459"/>
                    <a:srcRect/>
                    <a:stretch>
                      <a:fillRect/>
                    </a:stretch>
                  </pic:blipFill>
                  <pic:spPr bwMode="auto">
                    <a:xfrm>
                      <a:off x="0" y="0"/>
                      <a:ext cx="88900" cy="2532380"/>
                    </a:xfrm>
                    <a:prstGeom prst="rect">
                      <a:avLst/>
                    </a:prstGeom>
                    <a:noFill/>
                  </pic:spPr>
                </pic:pic>
              </a:graphicData>
            </a:graphic>
          </wp:anchor>
        </w:drawing>
      </w:r>
      <w:r>
        <w:rPr>
          <w:noProof/>
          <w:sz w:val="20"/>
          <w:szCs w:val="20"/>
        </w:rPr>
        <w:drawing>
          <wp:anchor distT="0" distB="0" distL="114300" distR="114300" simplePos="0" relativeHeight="251622400" behindDoc="1" locked="0" layoutInCell="0" allowOverlap="1" wp14:anchorId="613BFCC3" wp14:editId="555CA606">
            <wp:simplePos x="0" y="0"/>
            <wp:positionH relativeFrom="column">
              <wp:posOffset>3036570</wp:posOffset>
            </wp:positionH>
            <wp:positionV relativeFrom="paragraph">
              <wp:posOffset>19050</wp:posOffset>
            </wp:positionV>
            <wp:extent cx="88900" cy="2532380"/>
            <wp:effectExtent l="0" t="0" r="0" b="0"/>
            <wp:wrapNone/>
            <wp:docPr id="674" name="Picture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4"/>
                    <pic:cNvPicPr>
                      <a:picLocks noChangeAspect="1" noChangeArrowheads="1"/>
                    </pic:cNvPicPr>
                  </pic:nvPicPr>
                  <pic:blipFill>
                    <a:blip r:embed="rId460"/>
                    <a:srcRect/>
                    <a:stretch>
                      <a:fillRect/>
                    </a:stretch>
                  </pic:blipFill>
                  <pic:spPr bwMode="auto">
                    <a:xfrm>
                      <a:off x="0" y="0"/>
                      <a:ext cx="88900" cy="2532380"/>
                    </a:xfrm>
                    <a:prstGeom prst="rect">
                      <a:avLst/>
                    </a:prstGeom>
                    <a:noFill/>
                  </pic:spPr>
                </pic:pic>
              </a:graphicData>
            </a:graphic>
          </wp:anchor>
        </w:drawing>
      </w:r>
      <w:r>
        <w:rPr>
          <w:noProof/>
          <w:sz w:val="20"/>
          <w:szCs w:val="20"/>
        </w:rPr>
        <w:drawing>
          <wp:anchor distT="0" distB="0" distL="114300" distR="114300" simplePos="0" relativeHeight="251623424" behindDoc="1" locked="0" layoutInCell="0" allowOverlap="1" wp14:anchorId="5E5A09AC" wp14:editId="3F31EEFD">
            <wp:simplePos x="0" y="0"/>
            <wp:positionH relativeFrom="column">
              <wp:posOffset>3194685</wp:posOffset>
            </wp:positionH>
            <wp:positionV relativeFrom="paragraph">
              <wp:posOffset>19050</wp:posOffset>
            </wp:positionV>
            <wp:extent cx="88900" cy="2532380"/>
            <wp:effectExtent l="0" t="0" r="0" b="0"/>
            <wp:wrapNone/>
            <wp:docPr id="675" name="Pictur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5"/>
                    <pic:cNvPicPr>
                      <a:picLocks noChangeAspect="1" noChangeArrowheads="1"/>
                    </pic:cNvPicPr>
                  </pic:nvPicPr>
                  <pic:blipFill>
                    <a:blip r:embed="rId461"/>
                    <a:srcRect/>
                    <a:stretch>
                      <a:fillRect/>
                    </a:stretch>
                  </pic:blipFill>
                  <pic:spPr bwMode="auto">
                    <a:xfrm>
                      <a:off x="0" y="0"/>
                      <a:ext cx="88900" cy="2532380"/>
                    </a:xfrm>
                    <a:prstGeom prst="rect">
                      <a:avLst/>
                    </a:prstGeom>
                    <a:noFill/>
                  </pic:spPr>
                </pic:pic>
              </a:graphicData>
            </a:graphic>
          </wp:anchor>
        </w:drawing>
      </w:r>
      <w:r>
        <w:rPr>
          <w:noProof/>
          <w:sz w:val="20"/>
          <w:szCs w:val="20"/>
        </w:rPr>
        <w:drawing>
          <wp:anchor distT="0" distB="0" distL="114300" distR="114300" simplePos="0" relativeHeight="251624448" behindDoc="1" locked="0" layoutInCell="0" allowOverlap="1" wp14:anchorId="79AA4223" wp14:editId="13B83DF1">
            <wp:simplePos x="0" y="0"/>
            <wp:positionH relativeFrom="column">
              <wp:posOffset>3353435</wp:posOffset>
            </wp:positionH>
            <wp:positionV relativeFrom="paragraph">
              <wp:posOffset>19050</wp:posOffset>
            </wp:positionV>
            <wp:extent cx="51435" cy="2532380"/>
            <wp:effectExtent l="0" t="0" r="0" b="0"/>
            <wp:wrapNone/>
            <wp:docPr id="676" name="Picture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6"/>
                    <pic:cNvPicPr>
                      <a:picLocks noChangeAspect="1" noChangeArrowheads="1"/>
                    </pic:cNvPicPr>
                  </pic:nvPicPr>
                  <pic:blipFill>
                    <a:blip r:embed="rId462"/>
                    <a:srcRect/>
                    <a:stretch>
                      <a:fillRect/>
                    </a:stretch>
                  </pic:blipFill>
                  <pic:spPr bwMode="auto">
                    <a:xfrm>
                      <a:off x="0" y="0"/>
                      <a:ext cx="51435" cy="2532380"/>
                    </a:xfrm>
                    <a:prstGeom prst="rect">
                      <a:avLst/>
                    </a:prstGeom>
                    <a:noFill/>
                  </pic:spPr>
                </pic:pic>
              </a:graphicData>
            </a:graphic>
          </wp:anchor>
        </w:drawing>
      </w:r>
      <w:r>
        <w:rPr>
          <w:noProof/>
          <w:sz w:val="20"/>
          <w:szCs w:val="20"/>
        </w:rPr>
        <w:drawing>
          <wp:anchor distT="0" distB="0" distL="114300" distR="114300" simplePos="0" relativeHeight="251625472" behindDoc="1" locked="0" layoutInCell="0" allowOverlap="1" wp14:anchorId="1E2CF888" wp14:editId="3E4732CD">
            <wp:simplePos x="0" y="0"/>
            <wp:positionH relativeFrom="column">
              <wp:posOffset>3512185</wp:posOffset>
            </wp:positionH>
            <wp:positionV relativeFrom="paragraph">
              <wp:posOffset>19050</wp:posOffset>
            </wp:positionV>
            <wp:extent cx="51435" cy="2532380"/>
            <wp:effectExtent l="0" t="0" r="0" b="0"/>
            <wp:wrapNone/>
            <wp:docPr id="677" name="Picture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7"/>
                    <pic:cNvPicPr>
                      <a:picLocks noChangeAspect="1" noChangeArrowheads="1"/>
                    </pic:cNvPicPr>
                  </pic:nvPicPr>
                  <pic:blipFill>
                    <a:blip r:embed="rId463"/>
                    <a:srcRect/>
                    <a:stretch>
                      <a:fillRect/>
                    </a:stretch>
                  </pic:blipFill>
                  <pic:spPr bwMode="auto">
                    <a:xfrm>
                      <a:off x="0" y="0"/>
                      <a:ext cx="51435" cy="2532380"/>
                    </a:xfrm>
                    <a:prstGeom prst="rect">
                      <a:avLst/>
                    </a:prstGeom>
                    <a:noFill/>
                  </pic:spPr>
                </pic:pic>
              </a:graphicData>
            </a:graphic>
          </wp:anchor>
        </w:drawing>
      </w:r>
      <w:r>
        <w:rPr>
          <w:noProof/>
          <w:sz w:val="20"/>
          <w:szCs w:val="20"/>
        </w:rPr>
        <w:drawing>
          <wp:anchor distT="0" distB="0" distL="114300" distR="114300" simplePos="0" relativeHeight="251626496" behindDoc="1" locked="0" layoutInCell="0" allowOverlap="1" wp14:anchorId="4C74C18E" wp14:editId="363251AF">
            <wp:simplePos x="0" y="0"/>
            <wp:positionH relativeFrom="column">
              <wp:posOffset>3670300</wp:posOffset>
            </wp:positionH>
            <wp:positionV relativeFrom="paragraph">
              <wp:posOffset>19050</wp:posOffset>
            </wp:positionV>
            <wp:extent cx="51435" cy="2532380"/>
            <wp:effectExtent l="0" t="0" r="0" b="0"/>
            <wp:wrapNone/>
            <wp:docPr id="678" name="Picture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8"/>
                    <pic:cNvPicPr>
                      <a:picLocks noChangeAspect="1" noChangeArrowheads="1"/>
                    </pic:cNvPicPr>
                  </pic:nvPicPr>
                  <pic:blipFill>
                    <a:blip r:embed="rId464"/>
                    <a:srcRect/>
                    <a:stretch>
                      <a:fillRect/>
                    </a:stretch>
                  </pic:blipFill>
                  <pic:spPr bwMode="auto">
                    <a:xfrm>
                      <a:off x="0" y="0"/>
                      <a:ext cx="51435" cy="2532380"/>
                    </a:xfrm>
                    <a:prstGeom prst="rect">
                      <a:avLst/>
                    </a:prstGeom>
                    <a:noFill/>
                  </pic:spPr>
                </pic:pic>
              </a:graphicData>
            </a:graphic>
          </wp:anchor>
        </w:drawing>
      </w:r>
      <w:r>
        <w:rPr>
          <w:noProof/>
          <w:sz w:val="20"/>
          <w:szCs w:val="20"/>
        </w:rPr>
        <w:drawing>
          <wp:anchor distT="0" distB="0" distL="114300" distR="114300" simplePos="0" relativeHeight="251627520" behindDoc="1" locked="0" layoutInCell="0" allowOverlap="1" wp14:anchorId="43746C08" wp14:editId="6461575B">
            <wp:simplePos x="0" y="0"/>
            <wp:positionH relativeFrom="column">
              <wp:posOffset>3829050</wp:posOffset>
            </wp:positionH>
            <wp:positionV relativeFrom="paragraph">
              <wp:posOffset>19050</wp:posOffset>
            </wp:positionV>
            <wp:extent cx="71755" cy="2532380"/>
            <wp:effectExtent l="0" t="0" r="0" b="0"/>
            <wp:wrapNone/>
            <wp:docPr id="679" name="Picture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9"/>
                    <pic:cNvPicPr>
                      <a:picLocks noChangeAspect="1" noChangeArrowheads="1"/>
                    </pic:cNvPicPr>
                  </pic:nvPicPr>
                  <pic:blipFill>
                    <a:blip r:embed="rId465"/>
                    <a:srcRect/>
                    <a:stretch>
                      <a:fillRect/>
                    </a:stretch>
                  </pic:blipFill>
                  <pic:spPr bwMode="auto">
                    <a:xfrm>
                      <a:off x="0" y="0"/>
                      <a:ext cx="71755" cy="2532380"/>
                    </a:xfrm>
                    <a:prstGeom prst="rect">
                      <a:avLst/>
                    </a:prstGeom>
                    <a:noFill/>
                  </pic:spPr>
                </pic:pic>
              </a:graphicData>
            </a:graphic>
          </wp:anchor>
        </w:drawing>
      </w:r>
      <w:r>
        <w:rPr>
          <w:noProof/>
          <w:sz w:val="20"/>
          <w:szCs w:val="20"/>
        </w:rPr>
        <w:drawing>
          <wp:anchor distT="0" distB="0" distL="114300" distR="114300" simplePos="0" relativeHeight="251628544" behindDoc="1" locked="0" layoutInCell="0" allowOverlap="1" wp14:anchorId="05611FD8" wp14:editId="7A0F5684">
            <wp:simplePos x="0" y="0"/>
            <wp:positionH relativeFrom="column">
              <wp:posOffset>3987800</wp:posOffset>
            </wp:positionH>
            <wp:positionV relativeFrom="paragraph">
              <wp:posOffset>19050</wp:posOffset>
            </wp:positionV>
            <wp:extent cx="88900" cy="2532380"/>
            <wp:effectExtent l="0" t="0" r="0" b="0"/>
            <wp:wrapNone/>
            <wp:docPr id="680" name="Picture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0"/>
                    <pic:cNvPicPr>
                      <a:picLocks noChangeAspect="1" noChangeArrowheads="1"/>
                    </pic:cNvPicPr>
                  </pic:nvPicPr>
                  <pic:blipFill>
                    <a:blip r:embed="rId466"/>
                    <a:srcRect/>
                    <a:stretch>
                      <a:fillRect/>
                    </a:stretch>
                  </pic:blipFill>
                  <pic:spPr bwMode="auto">
                    <a:xfrm>
                      <a:off x="0" y="0"/>
                      <a:ext cx="88900" cy="2532380"/>
                    </a:xfrm>
                    <a:prstGeom prst="rect">
                      <a:avLst/>
                    </a:prstGeom>
                    <a:noFill/>
                  </pic:spPr>
                </pic:pic>
              </a:graphicData>
            </a:graphic>
          </wp:anchor>
        </w:drawing>
      </w:r>
      <w:r>
        <w:rPr>
          <w:noProof/>
          <w:sz w:val="20"/>
          <w:szCs w:val="20"/>
        </w:rPr>
        <w:drawing>
          <wp:anchor distT="0" distB="0" distL="114300" distR="114300" simplePos="0" relativeHeight="251629568" behindDoc="1" locked="0" layoutInCell="0" allowOverlap="1" wp14:anchorId="3976F6DF" wp14:editId="23E998AA">
            <wp:simplePos x="0" y="0"/>
            <wp:positionH relativeFrom="column">
              <wp:posOffset>4146550</wp:posOffset>
            </wp:positionH>
            <wp:positionV relativeFrom="paragraph">
              <wp:posOffset>19050</wp:posOffset>
            </wp:positionV>
            <wp:extent cx="71755" cy="2532380"/>
            <wp:effectExtent l="0" t="0" r="0" b="0"/>
            <wp:wrapNone/>
            <wp:docPr id="681" name="Picture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1"/>
                    <pic:cNvPicPr>
                      <a:picLocks noChangeAspect="1" noChangeArrowheads="1"/>
                    </pic:cNvPicPr>
                  </pic:nvPicPr>
                  <pic:blipFill>
                    <a:blip r:embed="rId467"/>
                    <a:srcRect/>
                    <a:stretch>
                      <a:fillRect/>
                    </a:stretch>
                  </pic:blipFill>
                  <pic:spPr bwMode="auto">
                    <a:xfrm>
                      <a:off x="0" y="0"/>
                      <a:ext cx="71755" cy="2532380"/>
                    </a:xfrm>
                    <a:prstGeom prst="rect">
                      <a:avLst/>
                    </a:prstGeom>
                    <a:noFill/>
                  </pic:spPr>
                </pic:pic>
              </a:graphicData>
            </a:graphic>
          </wp:anchor>
        </w:drawing>
      </w:r>
      <w:r>
        <w:rPr>
          <w:noProof/>
          <w:sz w:val="20"/>
          <w:szCs w:val="20"/>
        </w:rPr>
        <w:drawing>
          <wp:anchor distT="0" distB="0" distL="114300" distR="114300" simplePos="0" relativeHeight="251630592" behindDoc="1" locked="0" layoutInCell="0" allowOverlap="1" wp14:anchorId="53926874" wp14:editId="32BE1AE9">
            <wp:simplePos x="0" y="0"/>
            <wp:positionH relativeFrom="column">
              <wp:posOffset>4304665</wp:posOffset>
            </wp:positionH>
            <wp:positionV relativeFrom="paragraph">
              <wp:posOffset>19050</wp:posOffset>
            </wp:positionV>
            <wp:extent cx="71755" cy="2532380"/>
            <wp:effectExtent l="0" t="0" r="0" b="0"/>
            <wp:wrapNone/>
            <wp:docPr id="682" name="Picture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2"/>
                    <pic:cNvPicPr>
                      <a:picLocks noChangeAspect="1" noChangeArrowheads="1"/>
                    </pic:cNvPicPr>
                  </pic:nvPicPr>
                  <pic:blipFill>
                    <a:blip r:embed="rId468"/>
                    <a:srcRect/>
                    <a:stretch>
                      <a:fillRect/>
                    </a:stretch>
                  </pic:blipFill>
                  <pic:spPr bwMode="auto">
                    <a:xfrm>
                      <a:off x="0" y="0"/>
                      <a:ext cx="71755" cy="2532380"/>
                    </a:xfrm>
                    <a:prstGeom prst="rect">
                      <a:avLst/>
                    </a:prstGeom>
                    <a:noFill/>
                  </pic:spPr>
                </pic:pic>
              </a:graphicData>
            </a:graphic>
          </wp:anchor>
        </w:drawing>
      </w:r>
      <w:r>
        <w:rPr>
          <w:noProof/>
          <w:sz w:val="20"/>
          <w:szCs w:val="20"/>
        </w:rPr>
        <w:drawing>
          <wp:anchor distT="0" distB="0" distL="114300" distR="114300" simplePos="0" relativeHeight="251631616" behindDoc="1" locked="0" layoutInCell="0" allowOverlap="1" wp14:anchorId="421B1E48" wp14:editId="25658E7E">
            <wp:simplePos x="0" y="0"/>
            <wp:positionH relativeFrom="column">
              <wp:posOffset>4463415</wp:posOffset>
            </wp:positionH>
            <wp:positionV relativeFrom="paragraph">
              <wp:posOffset>19050</wp:posOffset>
            </wp:positionV>
            <wp:extent cx="88900" cy="2532380"/>
            <wp:effectExtent l="0" t="0" r="0" b="0"/>
            <wp:wrapNone/>
            <wp:docPr id="683" name="Picture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3"/>
                    <pic:cNvPicPr>
                      <a:picLocks noChangeAspect="1" noChangeArrowheads="1"/>
                    </pic:cNvPicPr>
                  </pic:nvPicPr>
                  <pic:blipFill>
                    <a:blip r:embed="rId469"/>
                    <a:srcRect/>
                    <a:stretch>
                      <a:fillRect/>
                    </a:stretch>
                  </pic:blipFill>
                  <pic:spPr bwMode="auto">
                    <a:xfrm>
                      <a:off x="0" y="0"/>
                      <a:ext cx="88900" cy="2532380"/>
                    </a:xfrm>
                    <a:prstGeom prst="rect">
                      <a:avLst/>
                    </a:prstGeom>
                    <a:noFill/>
                  </pic:spPr>
                </pic:pic>
              </a:graphicData>
            </a:graphic>
          </wp:anchor>
        </w:drawing>
      </w:r>
      <w:r>
        <w:rPr>
          <w:noProof/>
          <w:sz w:val="20"/>
          <w:szCs w:val="20"/>
        </w:rPr>
        <w:drawing>
          <wp:anchor distT="0" distB="0" distL="114300" distR="114300" simplePos="0" relativeHeight="251632640" behindDoc="1" locked="0" layoutInCell="0" allowOverlap="1" wp14:anchorId="4418458D" wp14:editId="7230FA87">
            <wp:simplePos x="0" y="0"/>
            <wp:positionH relativeFrom="column">
              <wp:posOffset>4622165</wp:posOffset>
            </wp:positionH>
            <wp:positionV relativeFrom="paragraph">
              <wp:posOffset>19050</wp:posOffset>
            </wp:positionV>
            <wp:extent cx="88900" cy="2532380"/>
            <wp:effectExtent l="0" t="0" r="0" b="0"/>
            <wp:wrapNone/>
            <wp:docPr id="684" name="Picture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4"/>
                    <pic:cNvPicPr>
                      <a:picLocks noChangeAspect="1" noChangeArrowheads="1"/>
                    </pic:cNvPicPr>
                  </pic:nvPicPr>
                  <pic:blipFill>
                    <a:blip r:embed="rId470"/>
                    <a:srcRect/>
                    <a:stretch>
                      <a:fillRect/>
                    </a:stretch>
                  </pic:blipFill>
                  <pic:spPr bwMode="auto">
                    <a:xfrm>
                      <a:off x="0" y="0"/>
                      <a:ext cx="88900" cy="2532380"/>
                    </a:xfrm>
                    <a:prstGeom prst="rect">
                      <a:avLst/>
                    </a:prstGeom>
                    <a:noFill/>
                  </pic:spPr>
                </pic:pic>
              </a:graphicData>
            </a:graphic>
          </wp:anchor>
        </w:drawing>
      </w:r>
      <w:r>
        <w:rPr>
          <w:noProof/>
          <w:sz w:val="20"/>
          <w:szCs w:val="20"/>
        </w:rPr>
        <w:drawing>
          <wp:anchor distT="0" distB="0" distL="114300" distR="114300" simplePos="0" relativeHeight="251633664" behindDoc="1" locked="0" layoutInCell="0" allowOverlap="1" wp14:anchorId="5C07F1BF" wp14:editId="37D20B06">
            <wp:simplePos x="0" y="0"/>
            <wp:positionH relativeFrom="column">
              <wp:posOffset>4780280</wp:posOffset>
            </wp:positionH>
            <wp:positionV relativeFrom="paragraph">
              <wp:posOffset>19050</wp:posOffset>
            </wp:positionV>
            <wp:extent cx="71755" cy="2532380"/>
            <wp:effectExtent l="0" t="0" r="0" b="0"/>
            <wp:wrapNone/>
            <wp:docPr id="685" name="Picture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5"/>
                    <pic:cNvPicPr>
                      <a:picLocks noChangeAspect="1" noChangeArrowheads="1"/>
                    </pic:cNvPicPr>
                  </pic:nvPicPr>
                  <pic:blipFill>
                    <a:blip r:embed="rId471"/>
                    <a:srcRect/>
                    <a:stretch>
                      <a:fillRect/>
                    </a:stretch>
                  </pic:blipFill>
                  <pic:spPr bwMode="auto">
                    <a:xfrm>
                      <a:off x="0" y="0"/>
                      <a:ext cx="71755" cy="2532380"/>
                    </a:xfrm>
                    <a:prstGeom prst="rect">
                      <a:avLst/>
                    </a:prstGeom>
                    <a:noFill/>
                  </pic:spPr>
                </pic:pic>
              </a:graphicData>
            </a:graphic>
          </wp:anchor>
        </w:drawing>
      </w:r>
      <w:r>
        <w:rPr>
          <w:noProof/>
          <w:sz w:val="20"/>
          <w:szCs w:val="20"/>
        </w:rPr>
        <w:drawing>
          <wp:anchor distT="0" distB="0" distL="114300" distR="114300" simplePos="0" relativeHeight="251634688" behindDoc="1" locked="0" layoutInCell="0" allowOverlap="1" wp14:anchorId="0FFDA878" wp14:editId="1134BB6B">
            <wp:simplePos x="0" y="0"/>
            <wp:positionH relativeFrom="column">
              <wp:posOffset>4939030</wp:posOffset>
            </wp:positionH>
            <wp:positionV relativeFrom="paragraph">
              <wp:posOffset>19050</wp:posOffset>
            </wp:positionV>
            <wp:extent cx="71755" cy="2532380"/>
            <wp:effectExtent l="0" t="0" r="0" b="0"/>
            <wp:wrapNone/>
            <wp:docPr id="686" name="Picture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6"/>
                    <pic:cNvPicPr>
                      <a:picLocks noChangeAspect="1" noChangeArrowheads="1"/>
                    </pic:cNvPicPr>
                  </pic:nvPicPr>
                  <pic:blipFill>
                    <a:blip r:embed="rId472"/>
                    <a:srcRect/>
                    <a:stretch>
                      <a:fillRect/>
                    </a:stretch>
                  </pic:blipFill>
                  <pic:spPr bwMode="auto">
                    <a:xfrm>
                      <a:off x="0" y="0"/>
                      <a:ext cx="71755" cy="2532380"/>
                    </a:xfrm>
                    <a:prstGeom prst="rect">
                      <a:avLst/>
                    </a:prstGeom>
                    <a:noFill/>
                  </pic:spPr>
                </pic:pic>
              </a:graphicData>
            </a:graphic>
          </wp:anchor>
        </w:drawing>
      </w:r>
      <w:r>
        <w:rPr>
          <w:noProof/>
          <w:sz w:val="20"/>
          <w:szCs w:val="20"/>
        </w:rPr>
        <w:drawing>
          <wp:anchor distT="0" distB="0" distL="114300" distR="114300" simplePos="0" relativeHeight="251635712" behindDoc="1" locked="0" layoutInCell="0" allowOverlap="1" wp14:anchorId="2F06B7B6" wp14:editId="2FC291AB">
            <wp:simplePos x="0" y="0"/>
            <wp:positionH relativeFrom="column">
              <wp:posOffset>5097780</wp:posOffset>
            </wp:positionH>
            <wp:positionV relativeFrom="paragraph">
              <wp:posOffset>19050</wp:posOffset>
            </wp:positionV>
            <wp:extent cx="88900" cy="2532380"/>
            <wp:effectExtent l="0" t="0" r="0" b="0"/>
            <wp:wrapNone/>
            <wp:docPr id="687" name="Picture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7"/>
                    <pic:cNvPicPr>
                      <a:picLocks noChangeAspect="1" noChangeArrowheads="1"/>
                    </pic:cNvPicPr>
                  </pic:nvPicPr>
                  <pic:blipFill>
                    <a:blip r:embed="rId473"/>
                    <a:srcRect/>
                    <a:stretch>
                      <a:fillRect/>
                    </a:stretch>
                  </pic:blipFill>
                  <pic:spPr bwMode="auto">
                    <a:xfrm>
                      <a:off x="0" y="0"/>
                      <a:ext cx="88900" cy="2532380"/>
                    </a:xfrm>
                    <a:prstGeom prst="rect">
                      <a:avLst/>
                    </a:prstGeom>
                    <a:noFill/>
                  </pic:spPr>
                </pic:pic>
              </a:graphicData>
            </a:graphic>
          </wp:anchor>
        </w:drawing>
      </w:r>
      <w:r>
        <w:rPr>
          <w:noProof/>
          <w:sz w:val="20"/>
          <w:szCs w:val="20"/>
        </w:rPr>
        <w:drawing>
          <wp:anchor distT="0" distB="0" distL="114300" distR="114300" simplePos="0" relativeHeight="251636736" behindDoc="1" locked="0" layoutInCell="0" allowOverlap="1" wp14:anchorId="565B0AB6" wp14:editId="7DB6CDCB">
            <wp:simplePos x="0" y="0"/>
            <wp:positionH relativeFrom="column">
              <wp:posOffset>5256530</wp:posOffset>
            </wp:positionH>
            <wp:positionV relativeFrom="paragraph">
              <wp:posOffset>19050</wp:posOffset>
            </wp:positionV>
            <wp:extent cx="88900" cy="2532380"/>
            <wp:effectExtent l="0" t="0" r="0" b="0"/>
            <wp:wrapNone/>
            <wp:docPr id="688" name="Picture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8"/>
                    <pic:cNvPicPr>
                      <a:picLocks noChangeAspect="1" noChangeArrowheads="1"/>
                    </pic:cNvPicPr>
                  </pic:nvPicPr>
                  <pic:blipFill>
                    <a:blip r:embed="rId474"/>
                    <a:srcRect/>
                    <a:stretch>
                      <a:fillRect/>
                    </a:stretch>
                  </pic:blipFill>
                  <pic:spPr bwMode="auto">
                    <a:xfrm>
                      <a:off x="0" y="0"/>
                      <a:ext cx="88900" cy="2532380"/>
                    </a:xfrm>
                    <a:prstGeom prst="rect">
                      <a:avLst/>
                    </a:prstGeom>
                    <a:noFill/>
                  </pic:spPr>
                </pic:pic>
              </a:graphicData>
            </a:graphic>
          </wp:anchor>
        </w:drawing>
      </w:r>
      <w:r>
        <w:rPr>
          <w:noProof/>
          <w:sz w:val="20"/>
          <w:szCs w:val="20"/>
        </w:rPr>
        <w:drawing>
          <wp:anchor distT="0" distB="0" distL="114300" distR="114300" simplePos="0" relativeHeight="251637760" behindDoc="1" locked="0" layoutInCell="0" allowOverlap="1" wp14:anchorId="6901D13D" wp14:editId="05C511F7">
            <wp:simplePos x="0" y="0"/>
            <wp:positionH relativeFrom="column">
              <wp:posOffset>5414645</wp:posOffset>
            </wp:positionH>
            <wp:positionV relativeFrom="paragraph">
              <wp:posOffset>19050</wp:posOffset>
            </wp:positionV>
            <wp:extent cx="71755" cy="2532380"/>
            <wp:effectExtent l="0" t="0" r="0" b="0"/>
            <wp:wrapNone/>
            <wp:docPr id="689" name="Picture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9"/>
                    <pic:cNvPicPr>
                      <a:picLocks noChangeAspect="1" noChangeArrowheads="1"/>
                    </pic:cNvPicPr>
                  </pic:nvPicPr>
                  <pic:blipFill>
                    <a:blip r:embed="rId475"/>
                    <a:srcRect/>
                    <a:stretch>
                      <a:fillRect/>
                    </a:stretch>
                  </pic:blipFill>
                  <pic:spPr bwMode="auto">
                    <a:xfrm>
                      <a:off x="0" y="0"/>
                      <a:ext cx="71755" cy="2532380"/>
                    </a:xfrm>
                    <a:prstGeom prst="rect">
                      <a:avLst/>
                    </a:prstGeom>
                    <a:noFill/>
                  </pic:spPr>
                </pic:pic>
              </a:graphicData>
            </a:graphic>
          </wp:anchor>
        </w:drawing>
      </w:r>
      <w:r>
        <w:rPr>
          <w:noProof/>
          <w:sz w:val="20"/>
          <w:szCs w:val="20"/>
        </w:rPr>
        <w:drawing>
          <wp:anchor distT="0" distB="0" distL="114300" distR="114300" simplePos="0" relativeHeight="251638784" behindDoc="1" locked="0" layoutInCell="0" allowOverlap="1" wp14:anchorId="744EED6B" wp14:editId="12F72706">
            <wp:simplePos x="0" y="0"/>
            <wp:positionH relativeFrom="column">
              <wp:posOffset>5573395</wp:posOffset>
            </wp:positionH>
            <wp:positionV relativeFrom="paragraph">
              <wp:posOffset>19050</wp:posOffset>
            </wp:positionV>
            <wp:extent cx="88900" cy="2532380"/>
            <wp:effectExtent l="0" t="0" r="0" b="0"/>
            <wp:wrapNone/>
            <wp:docPr id="690" name="Picture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0"/>
                    <pic:cNvPicPr>
                      <a:picLocks noChangeAspect="1" noChangeArrowheads="1"/>
                    </pic:cNvPicPr>
                  </pic:nvPicPr>
                  <pic:blipFill>
                    <a:blip r:embed="rId476"/>
                    <a:srcRect/>
                    <a:stretch>
                      <a:fillRect/>
                    </a:stretch>
                  </pic:blipFill>
                  <pic:spPr bwMode="auto">
                    <a:xfrm>
                      <a:off x="0" y="0"/>
                      <a:ext cx="88900" cy="2532380"/>
                    </a:xfrm>
                    <a:prstGeom prst="rect">
                      <a:avLst/>
                    </a:prstGeom>
                    <a:noFill/>
                  </pic:spPr>
                </pic:pic>
              </a:graphicData>
            </a:graphic>
          </wp:anchor>
        </w:drawing>
      </w:r>
      <w:r>
        <w:rPr>
          <w:noProof/>
          <w:sz w:val="20"/>
          <w:szCs w:val="20"/>
        </w:rPr>
        <w:drawing>
          <wp:anchor distT="0" distB="0" distL="114300" distR="114300" simplePos="0" relativeHeight="251639808" behindDoc="1" locked="0" layoutInCell="0" allowOverlap="1" wp14:anchorId="2EA0BC1D" wp14:editId="675D8172">
            <wp:simplePos x="0" y="0"/>
            <wp:positionH relativeFrom="column">
              <wp:posOffset>5732145</wp:posOffset>
            </wp:positionH>
            <wp:positionV relativeFrom="paragraph">
              <wp:posOffset>19050</wp:posOffset>
            </wp:positionV>
            <wp:extent cx="51435" cy="2532380"/>
            <wp:effectExtent l="0" t="0" r="0" b="0"/>
            <wp:wrapNone/>
            <wp:docPr id="691" name="Picture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1"/>
                    <pic:cNvPicPr>
                      <a:picLocks noChangeAspect="1" noChangeArrowheads="1"/>
                    </pic:cNvPicPr>
                  </pic:nvPicPr>
                  <pic:blipFill>
                    <a:blip r:embed="rId477"/>
                    <a:srcRect/>
                    <a:stretch>
                      <a:fillRect/>
                    </a:stretch>
                  </pic:blipFill>
                  <pic:spPr bwMode="auto">
                    <a:xfrm>
                      <a:off x="0" y="0"/>
                      <a:ext cx="51435" cy="2532380"/>
                    </a:xfrm>
                    <a:prstGeom prst="rect">
                      <a:avLst/>
                    </a:prstGeom>
                    <a:noFill/>
                  </pic:spPr>
                </pic:pic>
              </a:graphicData>
            </a:graphic>
          </wp:anchor>
        </w:drawing>
      </w:r>
      <w:r>
        <w:rPr>
          <w:noProof/>
          <w:sz w:val="20"/>
          <w:szCs w:val="20"/>
        </w:rPr>
        <w:drawing>
          <wp:anchor distT="0" distB="0" distL="114300" distR="114300" simplePos="0" relativeHeight="251640832" behindDoc="1" locked="0" layoutInCell="0" allowOverlap="1" wp14:anchorId="093BD540" wp14:editId="57709BC4">
            <wp:simplePos x="0" y="0"/>
            <wp:positionH relativeFrom="column">
              <wp:posOffset>464185</wp:posOffset>
            </wp:positionH>
            <wp:positionV relativeFrom="paragraph">
              <wp:posOffset>-76835</wp:posOffset>
            </wp:positionV>
            <wp:extent cx="123825" cy="2732405"/>
            <wp:effectExtent l="0" t="0" r="0" b="0"/>
            <wp:wrapNone/>
            <wp:docPr id="692" name="Picture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2"/>
                    <pic:cNvPicPr>
                      <a:picLocks noChangeAspect="1" noChangeArrowheads="1"/>
                    </pic:cNvPicPr>
                  </pic:nvPicPr>
                  <pic:blipFill>
                    <a:blip r:embed="rId478"/>
                    <a:srcRect/>
                    <a:stretch>
                      <a:fillRect/>
                    </a:stretch>
                  </pic:blipFill>
                  <pic:spPr bwMode="auto">
                    <a:xfrm>
                      <a:off x="0" y="0"/>
                      <a:ext cx="123825" cy="2732405"/>
                    </a:xfrm>
                    <a:prstGeom prst="rect">
                      <a:avLst/>
                    </a:prstGeom>
                    <a:noFill/>
                  </pic:spPr>
                </pic:pic>
              </a:graphicData>
            </a:graphic>
          </wp:anchor>
        </w:drawing>
      </w:r>
    </w:p>
    <w:p w14:paraId="40E89BDA" w14:textId="77777777" w:rsidR="004B413C" w:rsidRDefault="004B413C">
      <w:pPr>
        <w:spacing w:line="200" w:lineRule="exact"/>
        <w:rPr>
          <w:sz w:val="20"/>
          <w:szCs w:val="20"/>
        </w:rPr>
      </w:pPr>
    </w:p>
    <w:p w14:paraId="36AFC114" w14:textId="77777777" w:rsidR="004B413C" w:rsidRDefault="004B413C">
      <w:pPr>
        <w:spacing w:line="200" w:lineRule="exact"/>
        <w:rPr>
          <w:sz w:val="20"/>
          <w:szCs w:val="20"/>
        </w:rPr>
      </w:pPr>
    </w:p>
    <w:p w14:paraId="0F8EEFAA" w14:textId="77777777" w:rsidR="004B413C" w:rsidRDefault="004B413C">
      <w:pPr>
        <w:spacing w:line="260" w:lineRule="exact"/>
        <w:rPr>
          <w:sz w:val="20"/>
          <w:szCs w:val="20"/>
        </w:rPr>
      </w:pPr>
    </w:p>
    <w:p w14:paraId="798D0699" w14:textId="77777777" w:rsidR="004B413C" w:rsidRDefault="00EC2FEA">
      <w:pPr>
        <w:ind w:left="290"/>
        <w:rPr>
          <w:sz w:val="20"/>
          <w:szCs w:val="20"/>
        </w:rPr>
      </w:pPr>
      <w:r>
        <w:rPr>
          <w:rFonts w:ascii="Arial" w:eastAsia="Arial" w:hAnsi="Arial" w:cs="Arial"/>
          <w:color w:val="4D4D4D"/>
          <w:sz w:val="18"/>
          <w:szCs w:val="18"/>
        </w:rPr>
        <w:t>2000</w:t>
      </w:r>
    </w:p>
    <w:p w14:paraId="3243247A" w14:textId="77777777" w:rsidR="004B413C" w:rsidRDefault="004B413C">
      <w:pPr>
        <w:spacing w:line="200" w:lineRule="exact"/>
        <w:rPr>
          <w:sz w:val="20"/>
          <w:szCs w:val="20"/>
        </w:rPr>
      </w:pPr>
    </w:p>
    <w:p w14:paraId="54DB30C3" w14:textId="77777777" w:rsidR="004B413C" w:rsidRDefault="004B413C">
      <w:pPr>
        <w:spacing w:line="200" w:lineRule="exact"/>
        <w:rPr>
          <w:sz w:val="20"/>
          <w:szCs w:val="20"/>
        </w:rPr>
      </w:pPr>
    </w:p>
    <w:p w14:paraId="77EA9DE0" w14:textId="77777777" w:rsidR="004B413C" w:rsidRDefault="004B413C">
      <w:pPr>
        <w:spacing w:line="280" w:lineRule="exact"/>
        <w:rPr>
          <w:sz w:val="20"/>
          <w:szCs w:val="20"/>
        </w:rPr>
      </w:pPr>
    </w:p>
    <w:p w14:paraId="7EB78FEF" w14:textId="77777777" w:rsidR="004B413C" w:rsidRDefault="00EC2FEA">
      <w:pPr>
        <w:ind w:left="290"/>
        <w:rPr>
          <w:sz w:val="20"/>
          <w:szCs w:val="20"/>
        </w:rPr>
      </w:pPr>
      <w:r>
        <w:rPr>
          <w:rFonts w:ascii="Arial" w:eastAsia="Arial" w:hAnsi="Arial" w:cs="Arial"/>
          <w:color w:val="4D4D4D"/>
          <w:sz w:val="18"/>
          <w:szCs w:val="18"/>
        </w:rPr>
        <w:t>2005</w:t>
      </w:r>
    </w:p>
    <w:p w14:paraId="6319C3E0" w14:textId="77777777" w:rsidR="004B413C" w:rsidRDefault="004B413C">
      <w:pPr>
        <w:spacing w:line="26" w:lineRule="exact"/>
        <w:rPr>
          <w:sz w:val="20"/>
          <w:szCs w:val="20"/>
        </w:rPr>
      </w:pPr>
    </w:p>
    <w:tbl>
      <w:tblPr>
        <w:tblW w:w="0" w:type="auto"/>
        <w:tblLayout w:type="fixed"/>
        <w:tblCellMar>
          <w:left w:w="0" w:type="dxa"/>
          <w:right w:w="0" w:type="dxa"/>
        </w:tblCellMar>
        <w:tblLook w:val="04A0" w:firstRow="1" w:lastRow="0" w:firstColumn="1" w:lastColumn="0" w:noHBand="0" w:noVBand="1"/>
      </w:tblPr>
      <w:tblGrid>
        <w:gridCol w:w="230"/>
      </w:tblGrid>
      <w:tr w:rsidR="004B413C" w14:paraId="3277AD76" w14:textId="77777777">
        <w:trPr>
          <w:trHeight w:val="440"/>
        </w:trPr>
        <w:tc>
          <w:tcPr>
            <w:tcW w:w="230" w:type="dxa"/>
            <w:textDirection w:val="btLr"/>
            <w:vAlign w:val="bottom"/>
          </w:tcPr>
          <w:p w14:paraId="6E7C528C" w14:textId="77777777" w:rsidR="004B413C" w:rsidRDefault="00EC2FEA">
            <w:pPr>
              <w:rPr>
                <w:sz w:val="20"/>
                <w:szCs w:val="20"/>
              </w:rPr>
            </w:pPr>
            <w:r>
              <w:rPr>
                <w:rFonts w:ascii="Arial" w:eastAsia="Arial" w:hAnsi="Arial" w:cs="Arial"/>
                <w:sz w:val="20"/>
                <w:szCs w:val="20"/>
              </w:rPr>
              <w:t>Year</w:t>
            </w:r>
          </w:p>
        </w:tc>
      </w:tr>
    </w:tbl>
    <w:p w14:paraId="34465139" w14:textId="77777777" w:rsidR="004B413C" w:rsidRDefault="004B413C">
      <w:pPr>
        <w:spacing w:line="214" w:lineRule="exact"/>
        <w:rPr>
          <w:sz w:val="20"/>
          <w:szCs w:val="20"/>
        </w:rPr>
      </w:pPr>
    </w:p>
    <w:p w14:paraId="08A6CAE2" w14:textId="77777777" w:rsidR="004B413C" w:rsidRDefault="00EC2FEA">
      <w:pPr>
        <w:ind w:left="290"/>
        <w:rPr>
          <w:sz w:val="20"/>
          <w:szCs w:val="20"/>
        </w:rPr>
      </w:pPr>
      <w:r>
        <w:rPr>
          <w:rFonts w:ascii="Arial" w:eastAsia="Arial" w:hAnsi="Arial" w:cs="Arial"/>
          <w:color w:val="4D4D4D"/>
          <w:sz w:val="18"/>
          <w:szCs w:val="18"/>
        </w:rPr>
        <w:t>2010</w:t>
      </w:r>
    </w:p>
    <w:p w14:paraId="01C1E50C" w14:textId="77777777" w:rsidR="004B413C" w:rsidRDefault="004B413C">
      <w:pPr>
        <w:spacing w:line="200" w:lineRule="exact"/>
        <w:rPr>
          <w:sz w:val="20"/>
          <w:szCs w:val="20"/>
        </w:rPr>
      </w:pPr>
    </w:p>
    <w:p w14:paraId="067C9F88" w14:textId="77777777" w:rsidR="004B413C" w:rsidRDefault="004B413C">
      <w:pPr>
        <w:spacing w:line="200" w:lineRule="exact"/>
        <w:rPr>
          <w:sz w:val="20"/>
          <w:szCs w:val="20"/>
        </w:rPr>
      </w:pPr>
    </w:p>
    <w:p w14:paraId="7600D14A" w14:textId="77777777" w:rsidR="004B413C" w:rsidRDefault="004B413C">
      <w:pPr>
        <w:spacing w:line="280" w:lineRule="exact"/>
        <w:rPr>
          <w:sz w:val="20"/>
          <w:szCs w:val="20"/>
        </w:rPr>
      </w:pPr>
    </w:p>
    <w:p w14:paraId="1869ED27" w14:textId="77777777" w:rsidR="004B413C" w:rsidRDefault="00EC2FEA">
      <w:pPr>
        <w:ind w:left="290"/>
        <w:rPr>
          <w:sz w:val="20"/>
          <w:szCs w:val="20"/>
        </w:rPr>
      </w:pPr>
      <w:r>
        <w:rPr>
          <w:rFonts w:ascii="Arial" w:eastAsia="Arial" w:hAnsi="Arial" w:cs="Arial"/>
          <w:color w:val="4D4D4D"/>
          <w:sz w:val="18"/>
          <w:szCs w:val="18"/>
        </w:rPr>
        <w:t>2015</w:t>
      </w:r>
    </w:p>
    <w:p w14:paraId="32BB9D4D" w14:textId="77777777" w:rsidR="004B413C" w:rsidRDefault="00EC2FEA">
      <w:pPr>
        <w:spacing w:line="20" w:lineRule="exact"/>
        <w:rPr>
          <w:sz w:val="20"/>
          <w:szCs w:val="20"/>
        </w:rPr>
      </w:pPr>
      <w:r>
        <w:rPr>
          <w:noProof/>
          <w:sz w:val="20"/>
          <w:szCs w:val="20"/>
        </w:rPr>
        <mc:AlternateContent>
          <mc:Choice Requires="wps">
            <w:drawing>
              <wp:anchor distT="0" distB="0" distL="114300" distR="114300" simplePos="0" relativeHeight="251641856" behindDoc="1" locked="0" layoutInCell="0" allowOverlap="1" wp14:anchorId="16148BCB" wp14:editId="2D439934">
                <wp:simplePos x="0" y="0"/>
                <wp:positionH relativeFrom="column">
                  <wp:posOffset>657225</wp:posOffset>
                </wp:positionH>
                <wp:positionV relativeFrom="paragraph">
                  <wp:posOffset>394970</wp:posOffset>
                </wp:positionV>
                <wp:extent cx="88900" cy="0"/>
                <wp:effectExtent l="0" t="0" r="0" b="0"/>
                <wp:wrapNone/>
                <wp:docPr id="693" name="Shape 69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88900" cy="4763"/>
                        </a:xfrm>
                        <a:prstGeom prst="line">
                          <a:avLst/>
                        </a:prstGeom>
                        <a:solidFill>
                          <a:srgbClr val="FFFFFF"/>
                        </a:solidFill>
                        <a:ln w="13589">
                          <a:solidFill>
                            <a:srgbClr val="000000"/>
                          </a:solidFill>
                          <a:miter lim="800000"/>
                          <a:headEnd/>
                          <a:tailEnd/>
                        </a:ln>
                      </wps:spPr>
                      <wps:bodyPr/>
                    </wps:wsp>
                  </a:graphicData>
                </a:graphic>
              </wp:anchor>
            </w:drawing>
          </mc:Choice>
          <mc:Fallback>
            <w:pict>
              <v:line w14:anchorId="62424A24" id="Shape 693" o:spid="_x0000_s1026" style="position:absolute;z-index:-251674624;visibility:visible;mso-wrap-style:square;mso-wrap-distance-left:9pt;mso-wrap-distance-top:0;mso-wrap-distance-right:9pt;mso-wrap-distance-bottom:0;mso-position-horizontal:absolute;mso-position-horizontal-relative:text;mso-position-vertical:absolute;mso-position-vertical-relative:text" from="51.75pt,31.1pt" to="58.75pt,3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" o:allowincell="f" filled="t" strokeweight="1.07pt">
                <v:stroke joinstyle="miter"/>
                <o:lock v:ext="edit" shapetype="f"/>
              </v:line>
            </w:pict>
          </mc:Fallback>
        </mc:AlternateContent>
      </w:r>
      <w:r>
        <w:rPr>
          <w:noProof/>
          <w:sz w:val="20"/>
          <w:szCs w:val="20"/>
        </w:rPr>
        <mc:AlternateContent>
          <mc:Choice Requires="wps">
            <w:drawing>
              <wp:anchor distT="0" distB="0" distL="114300" distR="114300" simplePos="0" relativeHeight="251642880" behindDoc="1" locked="0" layoutInCell="0" allowOverlap="1" wp14:anchorId="15592B0C" wp14:editId="18D525F5">
                <wp:simplePos x="0" y="0"/>
                <wp:positionH relativeFrom="column">
                  <wp:posOffset>815975</wp:posOffset>
                </wp:positionH>
                <wp:positionV relativeFrom="paragraph">
                  <wp:posOffset>394970</wp:posOffset>
                </wp:positionV>
                <wp:extent cx="88900" cy="0"/>
                <wp:effectExtent l="0" t="0" r="0" b="0"/>
                <wp:wrapNone/>
                <wp:docPr id="694" name="Shape 69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88900" cy="4763"/>
                        </a:xfrm>
                        <a:prstGeom prst="line">
                          <a:avLst/>
                        </a:prstGeom>
                        <a:solidFill>
                          <a:srgbClr val="FFFFFF"/>
                        </a:solidFill>
                        <a:ln w="13589">
                          <a:solidFill>
                            <a:srgbClr val="000000"/>
                          </a:solidFill>
                          <a:miter lim="800000"/>
                          <a:headEnd/>
                          <a:tailEnd/>
                        </a:ln>
                      </wps:spPr>
                      <wps:bodyPr/>
                    </wps:wsp>
                  </a:graphicData>
                </a:graphic>
              </wp:anchor>
            </w:drawing>
          </mc:Choice>
          <mc:Fallback>
            <w:pict>
              <v:line w14:anchorId="3D8A3C77" id="Shape 694" o:spid="_x0000_s1026" style="position:absolute;z-index:-251673600;visibility:visible;mso-wrap-style:square;mso-wrap-distance-left:9pt;mso-wrap-distance-top:0;mso-wrap-distance-right:9pt;mso-wrap-distance-bottom:0;mso-position-horizontal:absolute;mso-position-horizontal-relative:text;mso-position-vertical:absolute;mso-position-vertical-relative:text" from="64.25pt,31.1pt" to="71.25pt,3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" o:allowincell="f" filled="t" strokeweight="1.07pt">
                <v:stroke joinstyle="miter"/>
                <o:lock v:ext="edit" shapetype="f"/>
              </v:line>
            </w:pict>
          </mc:Fallback>
        </mc:AlternateContent>
      </w:r>
      <w:r>
        <w:rPr>
          <w:noProof/>
          <w:sz w:val="20"/>
          <w:szCs w:val="20"/>
        </w:rPr>
        <mc:AlternateContent>
          <mc:Choice Requires="wps">
            <w:drawing>
              <wp:anchor distT="0" distB="0" distL="114300" distR="114300" simplePos="0" relativeHeight="251643904" behindDoc="1" locked="0" layoutInCell="0" allowOverlap="1" wp14:anchorId="441DDD21" wp14:editId="48B90C83">
                <wp:simplePos x="0" y="0"/>
                <wp:positionH relativeFrom="column">
                  <wp:posOffset>974725</wp:posOffset>
                </wp:positionH>
                <wp:positionV relativeFrom="paragraph">
                  <wp:posOffset>394970</wp:posOffset>
                </wp:positionV>
                <wp:extent cx="88900" cy="0"/>
                <wp:effectExtent l="0" t="0" r="0" b="0"/>
                <wp:wrapNone/>
                <wp:docPr id="695" name="Shape 69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88900" cy="4763"/>
                        </a:xfrm>
                        <a:prstGeom prst="line">
                          <a:avLst/>
                        </a:prstGeom>
                        <a:solidFill>
                          <a:srgbClr val="FFFFFF"/>
                        </a:solidFill>
                        <a:ln w="13589">
                          <a:solidFill>
                            <a:srgbClr val="000000"/>
                          </a:solidFill>
                          <a:miter lim="800000"/>
                          <a:headEnd/>
                          <a:tailEnd/>
                        </a:ln>
                      </wps:spPr>
                      <wps:bodyPr/>
                    </wps:wsp>
                  </a:graphicData>
                </a:graphic>
              </wp:anchor>
            </w:drawing>
          </mc:Choice>
          <mc:Fallback>
            <w:pict>
              <v:line w14:anchorId="7FEB1691" id="Shape 695" o:spid="_x0000_s1026" style="position:absolute;z-index:-251672576;visibility:visible;mso-wrap-style:square;mso-wrap-distance-left:9pt;mso-wrap-distance-top:0;mso-wrap-distance-right:9pt;mso-wrap-distance-bottom:0;mso-position-horizontal:absolute;mso-position-horizontal-relative:text;mso-position-vertical:absolute;mso-position-vertical-relative:text" from="76.75pt,31.1pt" to="83.75pt,3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" o:allowincell="f" filled="t" strokeweight="1.07pt">
                <v:stroke joinstyle="miter"/>
                <o:lock v:ext="edit" shapetype="f"/>
              </v:line>
            </w:pict>
          </mc:Fallback>
        </mc:AlternateContent>
      </w:r>
      <w:r>
        <w:rPr>
          <w:noProof/>
          <w:sz w:val="20"/>
          <w:szCs w:val="20"/>
        </w:rPr>
        <mc:AlternateContent>
          <mc:Choice Requires="wps">
            <w:drawing>
              <wp:anchor distT="0" distB="0" distL="114300" distR="114300" simplePos="0" relativeHeight="251644928" behindDoc="1" locked="0" layoutInCell="0" allowOverlap="1" wp14:anchorId="7E21C90A" wp14:editId="712A8176">
                <wp:simplePos x="0" y="0"/>
                <wp:positionH relativeFrom="column">
                  <wp:posOffset>1132840</wp:posOffset>
                </wp:positionH>
                <wp:positionV relativeFrom="paragraph">
                  <wp:posOffset>394970</wp:posOffset>
                </wp:positionV>
                <wp:extent cx="88900" cy="0"/>
                <wp:effectExtent l="0" t="0" r="0" b="0"/>
                <wp:wrapNone/>
                <wp:docPr id="696" name="Shape 69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88900" cy="4763"/>
                        </a:xfrm>
                        <a:prstGeom prst="line">
                          <a:avLst/>
                        </a:prstGeom>
                        <a:solidFill>
                          <a:srgbClr val="FFFFFF"/>
                        </a:solidFill>
                        <a:ln w="13589">
                          <a:solidFill>
                            <a:srgbClr val="000000"/>
                          </a:solidFill>
                          <a:miter lim="800000"/>
                          <a:headEnd/>
                          <a:tailEnd/>
                        </a:ln>
                      </wps:spPr>
                      <wps:bodyPr/>
                    </wps:wsp>
                  </a:graphicData>
                </a:graphic>
              </wp:anchor>
            </w:drawing>
          </mc:Choice>
          <mc:Fallback>
            <w:pict>
              <v:line w14:anchorId="091C5C55" id="Shape 696" o:spid="_x0000_s1026" style="position:absolute;z-index:-251671552;visibility:visible;mso-wrap-style:square;mso-wrap-distance-left:9pt;mso-wrap-distance-top:0;mso-wrap-distance-right:9pt;mso-wrap-distance-bottom:0;mso-position-horizontal:absolute;mso-position-horizontal-relative:text;mso-position-vertical:absolute;mso-position-vertical-relative:text" from="89.2pt,31.1pt" to="96.2pt,3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" o:allowincell="f" filled="t" strokeweight="1.07pt">
                <v:stroke joinstyle="miter"/>
                <o:lock v:ext="edit" shapetype="f"/>
              </v:line>
            </w:pict>
          </mc:Fallback>
        </mc:AlternateContent>
      </w:r>
      <w:r>
        <w:rPr>
          <w:noProof/>
          <w:sz w:val="20"/>
          <w:szCs w:val="20"/>
        </w:rPr>
        <mc:AlternateContent>
          <mc:Choice Requires="wps">
            <w:drawing>
              <wp:anchor distT="0" distB="0" distL="114300" distR="114300" simplePos="0" relativeHeight="251645952" behindDoc="1" locked="0" layoutInCell="0" allowOverlap="1" wp14:anchorId="06B57D63" wp14:editId="7B97F9A1">
                <wp:simplePos x="0" y="0"/>
                <wp:positionH relativeFrom="column">
                  <wp:posOffset>1291590</wp:posOffset>
                </wp:positionH>
                <wp:positionV relativeFrom="paragraph">
                  <wp:posOffset>394970</wp:posOffset>
                </wp:positionV>
                <wp:extent cx="88900" cy="0"/>
                <wp:effectExtent l="0" t="0" r="0" b="0"/>
                <wp:wrapNone/>
                <wp:docPr id="697" name="Shape 69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88900" cy="4763"/>
                        </a:xfrm>
                        <a:prstGeom prst="line">
                          <a:avLst/>
                        </a:prstGeom>
                        <a:solidFill>
                          <a:srgbClr val="FFFFFF"/>
                        </a:solidFill>
                        <a:ln w="13589">
                          <a:solidFill>
                            <a:srgbClr val="000000"/>
                          </a:solidFill>
                          <a:miter lim="800000"/>
                          <a:headEnd/>
                          <a:tailEnd/>
                        </a:ln>
                      </wps:spPr>
                      <wps:bodyPr/>
                    </wps:wsp>
                  </a:graphicData>
                </a:graphic>
              </wp:anchor>
            </w:drawing>
          </mc:Choice>
          <mc:Fallback>
            <w:pict>
              <v:line w14:anchorId="3F684985" id="Shape 697" o:spid="_x0000_s1026" style="position:absolute;z-index:-251670528;visibility:visible;mso-wrap-style:square;mso-wrap-distance-left:9pt;mso-wrap-distance-top:0;mso-wrap-distance-right:9pt;mso-wrap-distance-bottom:0;mso-position-horizontal:absolute;mso-position-horizontal-relative:text;mso-position-vertical:absolute;mso-position-vertical-relative:text" from="101.7pt,31.1pt" to="108.7pt,3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" o:allowincell="f" filled="t" strokeweight="1.07pt">
                <v:stroke joinstyle="miter"/>
                <o:lock v:ext="edit" shapetype="f"/>
              </v:line>
            </w:pict>
          </mc:Fallback>
        </mc:AlternateContent>
      </w:r>
      <w:r>
        <w:rPr>
          <w:noProof/>
          <w:sz w:val="20"/>
          <w:szCs w:val="20"/>
        </w:rPr>
        <mc:AlternateContent>
          <mc:Choice Requires="wps">
            <w:drawing>
              <wp:anchor distT="0" distB="0" distL="114300" distR="114300" simplePos="0" relativeHeight="251646976" behindDoc="1" locked="0" layoutInCell="0" allowOverlap="1" wp14:anchorId="10509E50" wp14:editId="7FD60A3F">
                <wp:simplePos x="0" y="0"/>
                <wp:positionH relativeFrom="column">
                  <wp:posOffset>1450340</wp:posOffset>
                </wp:positionH>
                <wp:positionV relativeFrom="paragraph">
                  <wp:posOffset>394970</wp:posOffset>
                </wp:positionV>
                <wp:extent cx="88900" cy="0"/>
                <wp:effectExtent l="0" t="0" r="0" b="0"/>
                <wp:wrapNone/>
                <wp:docPr id="698" name="Shape 69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88900" cy="4763"/>
                        </a:xfrm>
                        <a:prstGeom prst="line">
                          <a:avLst/>
                        </a:prstGeom>
                        <a:solidFill>
                          <a:srgbClr val="FFFFFF"/>
                        </a:solidFill>
                        <a:ln w="13589">
                          <a:solidFill>
                            <a:srgbClr val="000000"/>
                          </a:solidFill>
                          <a:miter lim="800000"/>
                          <a:headEnd/>
                          <a:tailEnd/>
                        </a:ln>
                      </wps:spPr>
                      <wps:bodyPr/>
                    </wps:wsp>
                  </a:graphicData>
                </a:graphic>
              </wp:anchor>
            </w:drawing>
          </mc:Choice>
          <mc:Fallback>
            <w:pict>
              <v:line w14:anchorId="44D7B280" id="Shape 698" o:spid="_x0000_s1026" style="position:absolute;z-index:-251669504;visibility:visible;mso-wrap-style:square;mso-wrap-distance-left:9pt;mso-wrap-distance-top:0;mso-wrap-distance-right:9pt;mso-wrap-distance-bottom:0;mso-position-horizontal:absolute;mso-position-horizontal-relative:text;mso-position-vertical:absolute;mso-position-vertical-relative:text" from="114.2pt,31.1pt" to="121.2pt,3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" o:allowincell="f" filled="t" strokeweight="1.07pt">
                <v:stroke joinstyle="miter"/>
                <o:lock v:ext="edit" shapetype="f"/>
              </v:line>
            </w:pict>
          </mc:Fallback>
        </mc:AlternateContent>
      </w:r>
      <w:r>
        <w:rPr>
          <w:noProof/>
          <w:sz w:val="20"/>
          <w:szCs w:val="20"/>
        </w:rPr>
        <mc:AlternateContent>
          <mc:Choice Requires="wps">
            <w:drawing>
              <wp:anchor distT="0" distB="0" distL="114300" distR="114300" simplePos="0" relativeHeight="251648000" behindDoc="1" locked="0" layoutInCell="0" allowOverlap="1" wp14:anchorId="51541303" wp14:editId="216A4B4F">
                <wp:simplePos x="0" y="0"/>
                <wp:positionH relativeFrom="column">
                  <wp:posOffset>1608455</wp:posOffset>
                </wp:positionH>
                <wp:positionV relativeFrom="paragraph">
                  <wp:posOffset>394970</wp:posOffset>
                </wp:positionV>
                <wp:extent cx="89535" cy="0"/>
                <wp:effectExtent l="0" t="0" r="0" b="0"/>
                <wp:wrapNone/>
                <wp:docPr id="699" name="Shape 69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89535" cy="4763"/>
                        </a:xfrm>
                        <a:prstGeom prst="line">
                          <a:avLst/>
                        </a:prstGeom>
                        <a:solidFill>
                          <a:srgbClr val="FFFFFF"/>
                        </a:solidFill>
                        <a:ln w="13589">
                          <a:solidFill>
                            <a:srgbClr val="000000"/>
                          </a:solidFill>
                          <a:miter lim="800000"/>
                          <a:headEnd/>
                          <a:tailEnd/>
                        </a:ln>
                      </wps:spPr>
                      <wps:bodyPr/>
                    </wps:wsp>
                  </a:graphicData>
                </a:graphic>
              </wp:anchor>
            </w:drawing>
          </mc:Choice>
          <mc:Fallback>
            <w:pict>
              <v:line w14:anchorId="76C6448C" id="Shape 699" o:spid="_x0000_s1026" style="position:absolute;z-index:-251668480;visibility:visible;mso-wrap-style:square;mso-wrap-distance-left:9pt;mso-wrap-distance-top:0;mso-wrap-distance-right:9pt;mso-wrap-distance-bottom:0;mso-position-horizontal:absolute;mso-position-horizontal-relative:text;mso-position-vertical:absolute;mso-position-vertical-relative:text" from="126.65pt,31.1pt" to="133.7pt,3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" o:allowincell="f" filled="t" strokeweight="1.07pt">
                <v:stroke joinstyle="miter"/>
                <o:lock v:ext="edit" shapetype="f"/>
              </v:line>
            </w:pict>
          </mc:Fallback>
        </mc:AlternateContent>
      </w:r>
      <w:r>
        <w:rPr>
          <w:noProof/>
          <w:sz w:val="20"/>
          <w:szCs w:val="20"/>
        </w:rPr>
        <mc:AlternateContent>
          <mc:Choice Requires="wps">
            <w:drawing>
              <wp:anchor distT="0" distB="0" distL="114300" distR="114300" simplePos="0" relativeHeight="251649024" behindDoc="1" locked="0" layoutInCell="0" allowOverlap="1" wp14:anchorId="05D7DAC9" wp14:editId="44F116A1">
                <wp:simplePos x="0" y="0"/>
                <wp:positionH relativeFrom="column">
                  <wp:posOffset>1767205</wp:posOffset>
                </wp:positionH>
                <wp:positionV relativeFrom="paragraph">
                  <wp:posOffset>394970</wp:posOffset>
                </wp:positionV>
                <wp:extent cx="88900" cy="0"/>
                <wp:effectExtent l="0" t="0" r="0" b="0"/>
                <wp:wrapNone/>
                <wp:docPr id="700" name="Shape 70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88900" cy="4763"/>
                        </a:xfrm>
                        <a:prstGeom prst="line">
                          <a:avLst/>
                        </a:prstGeom>
                        <a:solidFill>
                          <a:srgbClr val="FFFFFF"/>
                        </a:solidFill>
                        <a:ln w="13589">
                          <a:solidFill>
                            <a:srgbClr val="000000"/>
                          </a:solidFill>
                          <a:miter lim="800000"/>
                          <a:headEnd/>
                          <a:tailEnd/>
                        </a:ln>
                      </wps:spPr>
                      <wps:bodyPr/>
                    </wps:wsp>
                  </a:graphicData>
                </a:graphic>
              </wp:anchor>
            </w:drawing>
          </mc:Choice>
          <mc:Fallback>
            <w:pict>
              <v:line w14:anchorId="7F183A69" id="Shape 700" o:spid="_x0000_s1026" style="position:absolute;z-index:-251667456;visibility:visible;mso-wrap-style:square;mso-wrap-distance-left:9pt;mso-wrap-distance-top:0;mso-wrap-distance-right:9pt;mso-wrap-distance-bottom:0;mso-position-horizontal:absolute;mso-position-horizontal-relative:text;mso-position-vertical:absolute;mso-position-vertical-relative:text" from="139.15pt,31.1pt" to="146.15pt,3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" o:allowincell="f" filled="t" strokeweight="1.07pt">
                <v:stroke joinstyle="miter"/>
                <o:lock v:ext="edit" shapetype="f"/>
              </v:line>
            </w:pict>
          </mc:Fallback>
        </mc:AlternateContent>
      </w:r>
      <w:r>
        <w:rPr>
          <w:noProof/>
          <w:sz w:val="20"/>
          <w:szCs w:val="20"/>
        </w:rPr>
        <mc:AlternateContent>
          <mc:Choice Requires="wps">
            <w:drawing>
              <wp:anchor distT="0" distB="0" distL="114300" distR="114300" simplePos="0" relativeHeight="251650048" behindDoc="1" locked="0" layoutInCell="0" allowOverlap="1" wp14:anchorId="6FFDEE82" wp14:editId="7BB3F120">
                <wp:simplePos x="0" y="0"/>
                <wp:positionH relativeFrom="column">
                  <wp:posOffset>1925955</wp:posOffset>
                </wp:positionH>
                <wp:positionV relativeFrom="paragraph">
                  <wp:posOffset>394970</wp:posOffset>
                </wp:positionV>
                <wp:extent cx="88900" cy="0"/>
                <wp:effectExtent l="0" t="0" r="0" b="0"/>
                <wp:wrapNone/>
                <wp:docPr id="701" name="Shape 70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88900" cy="4763"/>
                        </a:xfrm>
                        <a:prstGeom prst="line">
                          <a:avLst/>
                        </a:prstGeom>
                        <a:solidFill>
                          <a:srgbClr val="FFFFFF"/>
                        </a:solidFill>
                        <a:ln w="13589">
                          <a:solidFill>
                            <a:srgbClr val="000000"/>
                          </a:solidFill>
                          <a:miter lim="800000"/>
                          <a:headEnd/>
                          <a:tailEnd/>
                        </a:ln>
                      </wps:spPr>
                      <wps:bodyPr/>
                    </wps:wsp>
                  </a:graphicData>
                </a:graphic>
              </wp:anchor>
            </w:drawing>
          </mc:Choice>
          <mc:Fallback>
            <w:pict>
              <v:line w14:anchorId="4C37A326" id="Shape 701" o:spid="_x0000_s1026" style="position:absolute;z-index:-251666432;visibility:visible;mso-wrap-style:square;mso-wrap-distance-left:9pt;mso-wrap-distance-top:0;mso-wrap-distance-right:9pt;mso-wrap-distance-bottom:0;mso-position-horizontal:absolute;mso-position-horizontal-relative:text;mso-position-vertical:absolute;mso-position-vertical-relative:text" from="151.65pt,31.1pt" to="158.65pt,3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" o:allowincell="f" filled="t" strokeweight="1.07pt">
                <v:stroke joinstyle="miter"/>
                <o:lock v:ext="edit" shapetype="f"/>
              </v:line>
            </w:pict>
          </mc:Fallback>
        </mc:AlternateContent>
      </w:r>
      <w:r>
        <w:rPr>
          <w:noProof/>
          <w:sz w:val="20"/>
          <w:szCs w:val="20"/>
        </w:rPr>
        <mc:AlternateContent>
          <mc:Choice Requires="wps">
            <w:drawing>
              <wp:anchor distT="0" distB="0" distL="114300" distR="114300" simplePos="0" relativeHeight="251651072" behindDoc="1" locked="0" layoutInCell="0" allowOverlap="1" wp14:anchorId="41365B3A" wp14:editId="5D568A9F">
                <wp:simplePos x="0" y="0"/>
                <wp:positionH relativeFrom="column">
                  <wp:posOffset>2084705</wp:posOffset>
                </wp:positionH>
                <wp:positionV relativeFrom="paragraph">
                  <wp:posOffset>394970</wp:posOffset>
                </wp:positionV>
                <wp:extent cx="88900" cy="0"/>
                <wp:effectExtent l="0" t="0" r="0" b="0"/>
                <wp:wrapNone/>
                <wp:docPr id="702" name="Shape 70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88900" cy="4763"/>
                        </a:xfrm>
                        <a:prstGeom prst="line">
                          <a:avLst/>
                        </a:prstGeom>
                        <a:solidFill>
                          <a:srgbClr val="FFFFFF"/>
                        </a:solidFill>
                        <a:ln w="13589">
                          <a:solidFill>
                            <a:srgbClr val="000000"/>
                          </a:solidFill>
                          <a:miter lim="800000"/>
                          <a:headEnd/>
                          <a:tailEnd/>
                        </a:ln>
                      </wps:spPr>
                      <wps:bodyPr/>
                    </wps:wsp>
                  </a:graphicData>
                </a:graphic>
              </wp:anchor>
            </w:drawing>
          </mc:Choice>
          <mc:Fallback>
            <w:pict>
              <v:line w14:anchorId="10CFA5DC" id="Shape 702" o:spid="_x0000_s1026" style="position:absolute;z-index:-251665408;visibility:visible;mso-wrap-style:square;mso-wrap-distance-left:9pt;mso-wrap-distance-top:0;mso-wrap-distance-right:9pt;mso-wrap-distance-bottom:0;mso-position-horizontal:absolute;mso-position-horizontal-relative:text;mso-position-vertical:absolute;mso-position-vertical-relative:text" from="164.15pt,31.1pt" to="171.15pt,3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" o:allowincell="f" filled="t" strokeweight="1.07pt">
                <v:stroke joinstyle="miter"/>
                <o:lock v:ext="edit" shapetype="f"/>
              </v:line>
            </w:pict>
          </mc:Fallback>
        </mc:AlternateContent>
      </w:r>
      <w:r>
        <w:rPr>
          <w:noProof/>
          <w:sz w:val="20"/>
          <w:szCs w:val="20"/>
        </w:rPr>
        <mc:AlternateContent>
          <mc:Choice Requires="wps">
            <w:drawing>
              <wp:anchor distT="0" distB="0" distL="114300" distR="114300" simplePos="0" relativeHeight="251652096" behindDoc="1" locked="0" layoutInCell="0" allowOverlap="1" wp14:anchorId="5C10EBB3" wp14:editId="102F0820">
                <wp:simplePos x="0" y="0"/>
                <wp:positionH relativeFrom="column">
                  <wp:posOffset>2242820</wp:posOffset>
                </wp:positionH>
                <wp:positionV relativeFrom="paragraph">
                  <wp:posOffset>394970</wp:posOffset>
                </wp:positionV>
                <wp:extent cx="88900" cy="0"/>
                <wp:effectExtent l="0" t="0" r="0" b="0"/>
                <wp:wrapNone/>
                <wp:docPr id="703" name="Shape 70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88900" cy="4763"/>
                        </a:xfrm>
                        <a:prstGeom prst="line">
                          <a:avLst/>
                        </a:prstGeom>
                        <a:solidFill>
                          <a:srgbClr val="FFFFFF"/>
                        </a:solidFill>
                        <a:ln w="13589">
                          <a:solidFill>
                            <a:srgbClr val="000000"/>
                          </a:solidFill>
                          <a:miter lim="800000"/>
                          <a:headEnd/>
                          <a:tailEnd/>
                        </a:ln>
                      </wps:spPr>
                      <wps:bodyPr/>
                    </wps:wsp>
                  </a:graphicData>
                </a:graphic>
              </wp:anchor>
            </w:drawing>
          </mc:Choice>
          <mc:Fallback>
            <w:pict>
              <v:line w14:anchorId="0B58AC63" id="Shape 703" o:spid="_x0000_s1026" style="position:absolute;z-index:-251664384;visibility:visible;mso-wrap-style:square;mso-wrap-distance-left:9pt;mso-wrap-distance-top:0;mso-wrap-distance-right:9pt;mso-wrap-distance-bottom:0;mso-position-horizontal:absolute;mso-position-horizontal-relative:text;mso-position-vertical:absolute;mso-position-vertical-relative:text" from="176.6pt,31.1pt" to="183.6pt,3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" o:allowincell="f" filled="t" strokeweight="1.07pt">
                <v:stroke joinstyle="miter"/>
                <o:lock v:ext="edit" shapetype="f"/>
              </v:line>
            </w:pict>
          </mc:Fallback>
        </mc:AlternateContent>
      </w:r>
      <w:r>
        <w:rPr>
          <w:noProof/>
          <w:sz w:val="20"/>
          <w:szCs w:val="20"/>
        </w:rPr>
        <mc:AlternateContent>
          <mc:Choice Requires="wps">
            <w:drawing>
              <wp:anchor distT="0" distB="0" distL="114300" distR="114300" simplePos="0" relativeHeight="251653120" behindDoc="1" locked="0" layoutInCell="0" allowOverlap="1" wp14:anchorId="77575BC9" wp14:editId="6D6915A5">
                <wp:simplePos x="0" y="0"/>
                <wp:positionH relativeFrom="column">
                  <wp:posOffset>2401570</wp:posOffset>
                </wp:positionH>
                <wp:positionV relativeFrom="paragraph">
                  <wp:posOffset>394970</wp:posOffset>
                </wp:positionV>
                <wp:extent cx="88900" cy="0"/>
                <wp:effectExtent l="0" t="0" r="0" b="0"/>
                <wp:wrapNone/>
                <wp:docPr id="704" name="Shape 70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88900" cy="4763"/>
                        </a:xfrm>
                        <a:prstGeom prst="line">
                          <a:avLst/>
                        </a:prstGeom>
                        <a:solidFill>
                          <a:srgbClr val="FFFFFF"/>
                        </a:solidFill>
                        <a:ln w="13589">
                          <a:solidFill>
                            <a:srgbClr val="000000"/>
                          </a:solidFill>
                          <a:miter lim="800000"/>
                          <a:headEnd/>
                          <a:tailEnd/>
                        </a:ln>
                      </wps:spPr>
                      <wps:bodyPr/>
                    </wps:wsp>
                  </a:graphicData>
                </a:graphic>
              </wp:anchor>
            </w:drawing>
          </mc:Choice>
          <mc:Fallback>
            <w:pict>
              <v:line w14:anchorId="1FADF055" id="Shape 704" o:spid="_x0000_s1026" style="position:absolute;z-index:-251663360;visibility:visible;mso-wrap-style:square;mso-wrap-distance-left:9pt;mso-wrap-distance-top:0;mso-wrap-distance-right:9pt;mso-wrap-distance-bottom:0;mso-position-horizontal:absolute;mso-position-horizontal-relative:text;mso-position-vertical:absolute;mso-position-vertical-relative:text" from="189.1pt,31.1pt" to="196.1pt,3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" o:allowincell="f" filled="t" strokeweight="1.07pt">
                <v:stroke joinstyle="miter"/>
                <o:lock v:ext="edit" shapetype="f"/>
              </v:line>
            </w:pict>
          </mc:Fallback>
        </mc:AlternateContent>
      </w:r>
      <w:r>
        <w:rPr>
          <w:noProof/>
          <w:sz w:val="20"/>
          <w:szCs w:val="20"/>
        </w:rPr>
        <mc:AlternateContent>
          <mc:Choice Requires="wps">
            <w:drawing>
              <wp:anchor distT="0" distB="0" distL="114300" distR="114300" simplePos="0" relativeHeight="251654144" behindDoc="1" locked="0" layoutInCell="0" allowOverlap="1" wp14:anchorId="73703CDF" wp14:editId="33DC2070">
                <wp:simplePos x="0" y="0"/>
                <wp:positionH relativeFrom="column">
                  <wp:posOffset>2560320</wp:posOffset>
                </wp:positionH>
                <wp:positionV relativeFrom="paragraph">
                  <wp:posOffset>394970</wp:posOffset>
                </wp:positionV>
                <wp:extent cx="88900" cy="0"/>
                <wp:effectExtent l="0" t="0" r="0" b="0"/>
                <wp:wrapNone/>
                <wp:docPr id="705" name="Shape 70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88900" cy="4763"/>
                        </a:xfrm>
                        <a:prstGeom prst="line">
                          <a:avLst/>
                        </a:prstGeom>
                        <a:solidFill>
                          <a:srgbClr val="FFFFFF"/>
                        </a:solidFill>
                        <a:ln w="13589">
                          <a:solidFill>
                            <a:srgbClr val="000000"/>
                          </a:solidFill>
                          <a:miter lim="800000"/>
                          <a:headEnd/>
                          <a:tailEnd/>
                        </a:ln>
                      </wps:spPr>
                      <wps:bodyPr/>
                    </wps:wsp>
                  </a:graphicData>
                </a:graphic>
              </wp:anchor>
            </w:drawing>
          </mc:Choice>
          <mc:Fallback>
            <w:pict>
              <v:line w14:anchorId="5C2AA1DF" id="Shape 705" o:spid="_x0000_s1026" style="position:absolute;z-index:-251662336;visibility:visible;mso-wrap-style:square;mso-wrap-distance-left:9pt;mso-wrap-distance-top:0;mso-wrap-distance-right:9pt;mso-wrap-distance-bottom:0;mso-position-horizontal:absolute;mso-position-horizontal-relative:text;mso-position-vertical:absolute;mso-position-vertical-relative:text" from="201.6pt,31.1pt" to="208.6pt,3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" o:allowincell="f" filled="t" strokeweight="1.07pt">
                <v:stroke joinstyle="miter"/>
                <o:lock v:ext="edit" shapetype="f"/>
              </v:line>
            </w:pict>
          </mc:Fallback>
        </mc:AlternateContent>
      </w:r>
      <w:r>
        <w:rPr>
          <w:noProof/>
          <w:sz w:val="20"/>
          <w:szCs w:val="20"/>
        </w:rPr>
        <mc:AlternateContent>
          <mc:Choice Requires="wps">
            <w:drawing>
              <wp:anchor distT="0" distB="0" distL="114300" distR="114300" simplePos="0" relativeHeight="251655168" behindDoc="1" locked="0" layoutInCell="0" allowOverlap="1" wp14:anchorId="1ED5320B" wp14:editId="73EDA32A">
                <wp:simplePos x="0" y="0"/>
                <wp:positionH relativeFrom="column">
                  <wp:posOffset>2719070</wp:posOffset>
                </wp:positionH>
                <wp:positionV relativeFrom="paragraph">
                  <wp:posOffset>394970</wp:posOffset>
                </wp:positionV>
                <wp:extent cx="88900" cy="0"/>
                <wp:effectExtent l="0" t="0" r="0" b="0"/>
                <wp:wrapNone/>
                <wp:docPr id="706" name="Shape 70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88900" cy="4763"/>
                        </a:xfrm>
                        <a:prstGeom prst="line">
                          <a:avLst/>
                        </a:prstGeom>
                        <a:solidFill>
                          <a:srgbClr val="FFFFFF"/>
                        </a:solidFill>
                        <a:ln w="13589">
                          <a:solidFill>
                            <a:srgbClr val="000000"/>
                          </a:solidFill>
                          <a:miter lim="800000"/>
                          <a:headEnd/>
                          <a:tailEnd/>
                        </a:ln>
                      </wps:spPr>
                      <wps:bodyPr/>
                    </wps:wsp>
                  </a:graphicData>
                </a:graphic>
              </wp:anchor>
            </w:drawing>
          </mc:Choice>
          <mc:Fallback>
            <w:pict>
              <v:line w14:anchorId="01C5749A" id="Shape 706" o:spid="_x0000_s1026" style="position:absolute;z-index:-251661312;visibility:visible;mso-wrap-style:square;mso-wrap-distance-left:9pt;mso-wrap-distance-top:0;mso-wrap-distance-right:9pt;mso-wrap-distance-bottom:0;mso-position-horizontal:absolute;mso-position-horizontal-relative:text;mso-position-vertical:absolute;mso-position-vertical-relative:text" from="214.1pt,31.1pt" to="221.1pt,3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" o:allowincell="f" filled="t" strokeweight="1.07pt">
                <v:stroke joinstyle="miter"/>
                <o:lock v:ext="edit" shapetype="f"/>
              </v:line>
            </w:pict>
          </mc:Fallback>
        </mc:AlternateContent>
      </w:r>
      <w:r>
        <w:rPr>
          <w:noProof/>
          <w:sz w:val="20"/>
          <w:szCs w:val="20"/>
        </w:rPr>
        <mc:AlternateContent>
          <mc:Choice Requires="wps">
            <w:drawing>
              <wp:anchor distT="0" distB="0" distL="114300" distR="114300" simplePos="0" relativeHeight="251656192" behindDoc="1" locked="0" layoutInCell="0" allowOverlap="1" wp14:anchorId="7E9973EC" wp14:editId="600113B4">
                <wp:simplePos x="0" y="0"/>
                <wp:positionH relativeFrom="column">
                  <wp:posOffset>2877185</wp:posOffset>
                </wp:positionH>
                <wp:positionV relativeFrom="paragraph">
                  <wp:posOffset>394970</wp:posOffset>
                </wp:positionV>
                <wp:extent cx="88900" cy="0"/>
                <wp:effectExtent l="0" t="0" r="0" b="0"/>
                <wp:wrapNone/>
                <wp:docPr id="707" name="Shape 70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88900" cy="4763"/>
                        </a:xfrm>
                        <a:prstGeom prst="line">
                          <a:avLst/>
                        </a:prstGeom>
                        <a:solidFill>
                          <a:srgbClr val="FFFFFF"/>
                        </a:solidFill>
                        <a:ln w="13589">
                          <a:solidFill>
                            <a:srgbClr val="000000"/>
                          </a:solidFill>
                          <a:miter lim="800000"/>
                          <a:headEnd/>
                          <a:tailEnd/>
                        </a:ln>
                      </wps:spPr>
                      <wps:bodyPr/>
                    </wps:wsp>
                  </a:graphicData>
                </a:graphic>
              </wp:anchor>
            </w:drawing>
          </mc:Choice>
          <mc:Fallback>
            <w:pict>
              <v:line w14:anchorId="720D8DBD" id="Shape 707"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226.55pt,31.1pt" to="233.55pt,3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" o:allowincell="f" filled="t" strokeweight="1.07pt">
                <v:stroke joinstyle="miter"/>
                <o:lock v:ext="edit" shapetype="f"/>
              </v:line>
            </w:pict>
          </mc:Fallback>
        </mc:AlternateContent>
      </w:r>
      <w:r>
        <w:rPr>
          <w:noProof/>
          <w:sz w:val="20"/>
          <w:szCs w:val="20"/>
        </w:rPr>
        <mc:AlternateContent>
          <mc:Choice Requires="wps">
            <w:drawing>
              <wp:anchor distT="0" distB="0" distL="114300" distR="114300" simplePos="0" relativeHeight="251657216" behindDoc="1" locked="0" layoutInCell="0" allowOverlap="1" wp14:anchorId="245DBAAE" wp14:editId="3ACF7A55">
                <wp:simplePos x="0" y="0"/>
                <wp:positionH relativeFrom="column">
                  <wp:posOffset>3035935</wp:posOffset>
                </wp:positionH>
                <wp:positionV relativeFrom="paragraph">
                  <wp:posOffset>394970</wp:posOffset>
                </wp:positionV>
                <wp:extent cx="88900" cy="0"/>
                <wp:effectExtent l="0" t="0" r="0" b="0"/>
                <wp:wrapNone/>
                <wp:docPr id="708" name="Shape 70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88900" cy="4763"/>
                        </a:xfrm>
                        <a:prstGeom prst="line">
                          <a:avLst/>
                        </a:prstGeom>
                        <a:solidFill>
                          <a:srgbClr val="FFFFFF"/>
                        </a:solidFill>
                        <a:ln w="13589">
                          <a:solidFill>
                            <a:srgbClr val="000000"/>
                          </a:solidFill>
                          <a:miter lim="800000"/>
                          <a:headEnd/>
                          <a:tailEnd/>
                        </a:ln>
                      </wps:spPr>
                      <wps:bodyPr/>
                    </wps:wsp>
                  </a:graphicData>
                </a:graphic>
              </wp:anchor>
            </w:drawing>
          </mc:Choice>
          <mc:Fallback>
            <w:pict>
              <v:line w14:anchorId="0BDA6A65" id="Shape 708"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239.05pt,31.1pt" to="246.05pt,3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" o:allowincell="f" filled="t" strokeweight="1.07pt">
                <v:stroke joinstyle="miter"/>
                <o:lock v:ext="edit" shapetype="f"/>
              </v:line>
            </w:pict>
          </mc:Fallback>
        </mc:AlternateContent>
      </w:r>
      <w:r>
        <w:rPr>
          <w:noProof/>
          <w:sz w:val="20"/>
          <w:szCs w:val="20"/>
        </w:rPr>
        <mc:AlternateContent>
          <mc:Choice Requires="wps">
            <w:drawing>
              <wp:anchor distT="0" distB="0" distL="114300" distR="114300" simplePos="0" relativeHeight="251658240" behindDoc="1" locked="0" layoutInCell="0" allowOverlap="1" wp14:anchorId="4494CF8B" wp14:editId="1BEAD7F9">
                <wp:simplePos x="0" y="0"/>
                <wp:positionH relativeFrom="column">
                  <wp:posOffset>3194685</wp:posOffset>
                </wp:positionH>
                <wp:positionV relativeFrom="paragraph">
                  <wp:posOffset>394970</wp:posOffset>
                </wp:positionV>
                <wp:extent cx="88900" cy="0"/>
                <wp:effectExtent l="0" t="0" r="0" b="0"/>
                <wp:wrapNone/>
                <wp:docPr id="709" name="Shape 70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88900" cy="4763"/>
                        </a:xfrm>
                        <a:prstGeom prst="line">
                          <a:avLst/>
                        </a:prstGeom>
                        <a:solidFill>
                          <a:srgbClr val="FFFFFF"/>
                        </a:solidFill>
                        <a:ln w="13589">
                          <a:solidFill>
                            <a:srgbClr val="000000"/>
                          </a:solidFill>
                          <a:miter lim="800000"/>
                          <a:headEnd/>
                          <a:tailEnd/>
                        </a:ln>
                      </wps:spPr>
                      <wps:bodyPr/>
                    </wps:wsp>
                  </a:graphicData>
                </a:graphic>
              </wp:anchor>
            </w:drawing>
          </mc:Choice>
          <mc:Fallback>
            <w:pict>
              <v:line w14:anchorId="54CA2F64" id="Shape 709" o:spid="_x0000_s1026" style="position:absolute;z-index:-251658240;visibility:visible;mso-wrap-style:square;mso-wrap-distance-left:9pt;mso-wrap-distance-top:0;mso-wrap-distance-right:9pt;mso-wrap-distance-bottom:0;mso-position-horizontal:absolute;mso-position-horizontal-relative:text;mso-position-vertical:absolute;mso-position-vertical-relative:text" from="251.55pt,31.1pt" to="258.55pt,3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" o:allowincell="f" filled="t" strokeweight="1.07pt">
                <v:stroke joinstyle="miter"/>
                <o:lock v:ext="edit" shapetype="f"/>
              </v:line>
            </w:pict>
          </mc:Fallback>
        </mc:AlternateContent>
      </w:r>
      <w:r>
        <w:rPr>
          <w:noProof/>
          <w:sz w:val="20"/>
          <w:szCs w:val="20"/>
        </w:rPr>
        <mc:AlternateContent>
          <mc:Choice Requires="wps">
            <w:drawing>
              <wp:anchor distT="0" distB="0" distL="114300" distR="114300" simplePos="0" relativeHeight="251659264" behindDoc="1" locked="0" layoutInCell="0" allowOverlap="1" wp14:anchorId="1B6C2215" wp14:editId="1E644311">
                <wp:simplePos x="0" y="0"/>
                <wp:positionH relativeFrom="column">
                  <wp:posOffset>3352800</wp:posOffset>
                </wp:positionH>
                <wp:positionV relativeFrom="paragraph">
                  <wp:posOffset>394970</wp:posOffset>
                </wp:positionV>
                <wp:extent cx="88900" cy="0"/>
                <wp:effectExtent l="0" t="0" r="0" b="0"/>
                <wp:wrapNone/>
                <wp:docPr id="710" name="Shape 71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88900" cy="4763"/>
                        </a:xfrm>
                        <a:prstGeom prst="line">
                          <a:avLst/>
                        </a:prstGeom>
                        <a:solidFill>
                          <a:srgbClr val="FFFFFF"/>
                        </a:solidFill>
                        <a:ln w="13589">
                          <a:solidFill>
                            <a:srgbClr val="000000"/>
                          </a:solidFill>
                          <a:miter lim="800000"/>
                          <a:headEnd/>
                          <a:tailEnd/>
                        </a:ln>
                      </wps:spPr>
                      <wps:bodyPr/>
                    </wps:wsp>
                  </a:graphicData>
                </a:graphic>
              </wp:anchor>
            </w:drawing>
          </mc:Choice>
          <mc:Fallback>
            <w:pict>
              <v:line w14:anchorId="444F83B0" id="Shape 710" o:spid="_x0000_s1026" style="position:absolute;z-index:-251657216;visibility:visible;mso-wrap-style:square;mso-wrap-distance-left:9pt;mso-wrap-distance-top:0;mso-wrap-distance-right:9pt;mso-wrap-distance-bottom:0;mso-position-horizontal:absolute;mso-position-horizontal-relative:text;mso-position-vertical:absolute;mso-position-vertical-relative:text" from="264pt,31.1pt" to="271pt,3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" o:allowincell="f" filled="t" strokeweight="1.07pt">
                <v:stroke joinstyle="miter"/>
                <o:lock v:ext="edit" shapetype="f"/>
              </v:line>
            </w:pict>
          </mc:Fallback>
        </mc:AlternateContent>
      </w:r>
      <w:r>
        <w:rPr>
          <w:noProof/>
          <w:sz w:val="20"/>
          <w:szCs w:val="20"/>
        </w:rPr>
        <mc:AlternateContent>
          <mc:Choice Requires="wps">
            <w:drawing>
              <wp:anchor distT="0" distB="0" distL="114300" distR="114300" simplePos="0" relativeHeight="251660288" behindDoc="1" locked="0" layoutInCell="0" allowOverlap="1" wp14:anchorId="076DA8F0" wp14:editId="14F6B6CA">
                <wp:simplePos x="0" y="0"/>
                <wp:positionH relativeFrom="column">
                  <wp:posOffset>3511550</wp:posOffset>
                </wp:positionH>
                <wp:positionV relativeFrom="paragraph">
                  <wp:posOffset>394970</wp:posOffset>
                </wp:positionV>
                <wp:extent cx="88900" cy="0"/>
                <wp:effectExtent l="0" t="0" r="0" b="0"/>
                <wp:wrapNone/>
                <wp:docPr id="711" name="Shape 71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88900" cy="4763"/>
                        </a:xfrm>
                        <a:prstGeom prst="line">
                          <a:avLst/>
                        </a:prstGeom>
                        <a:solidFill>
                          <a:srgbClr val="FFFFFF"/>
                        </a:solidFill>
                        <a:ln w="13589">
                          <a:solidFill>
                            <a:srgbClr val="000000"/>
                          </a:solidFill>
                          <a:miter lim="800000"/>
                          <a:headEnd/>
                          <a:tailEnd/>
                        </a:ln>
                      </wps:spPr>
                      <wps:bodyPr/>
                    </wps:wsp>
                  </a:graphicData>
                </a:graphic>
              </wp:anchor>
            </w:drawing>
          </mc:Choice>
          <mc:Fallback>
            <w:pict>
              <v:line w14:anchorId="26FD65A5" id="Shape 711" o:spid="_x0000_s1026" style="position:absolute;z-index:-251656192;visibility:visible;mso-wrap-style:square;mso-wrap-distance-left:9pt;mso-wrap-distance-top:0;mso-wrap-distance-right:9pt;mso-wrap-distance-bottom:0;mso-position-horizontal:absolute;mso-position-horizontal-relative:text;mso-position-vertical:absolute;mso-position-vertical-relative:text" from="276.5pt,31.1pt" to="283.5pt,3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" o:allowincell="f" filled="t" strokeweight="1.07pt">
                <v:stroke joinstyle="miter"/>
                <o:lock v:ext="edit" shapetype="f"/>
              </v:line>
            </w:pict>
          </mc:Fallback>
        </mc:AlternateContent>
      </w:r>
      <w:r>
        <w:rPr>
          <w:noProof/>
          <w:sz w:val="20"/>
          <w:szCs w:val="20"/>
        </w:rPr>
        <mc:AlternateContent>
          <mc:Choice Requires="wps">
            <w:drawing>
              <wp:anchor distT="0" distB="0" distL="114300" distR="114300" simplePos="0" relativeHeight="251661312" behindDoc="1" locked="0" layoutInCell="0" allowOverlap="1" wp14:anchorId="57CF0E51" wp14:editId="3D651656">
                <wp:simplePos x="0" y="0"/>
                <wp:positionH relativeFrom="column">
                  <wp:posOffset>3670300</wp:posOffset>
                </wp:positionH>
                <wp:positionV relativeFrom="paragraph">
                  <wp:posOffset>394970</wp:posOffset>
                </wp:positionV>
                <wp:extent cx="88900" cy="0"/>
                <wp:effectExtent l="0" t="0" r="0" b="0"/>
                <wp:wrapNone/>
                <wp:docPr id="712" name="Shape 71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88900" cy="4763"/>
                        </a:xfrm>
                        <a:prstGeom prst="line">
                          <a:avLst/>
                        </a:prstGeom>
                        <a:solidFill>
                          <a:srgbClr val="FFFFFF"/>
                        </a:solidFill>
                        <a:ln w="13589">
                          <a:solidFill>
                            <a:srgbClr val="000000"/>
                          </a:solidFill>
                          <a:miter lim="800000"/>
                          <a:headEnd/>
                          <a:tailEnd/>
                        </a:ln>
                      </wps:spPr>
                      <wps:bodyPr/>
                    </wps:wsp>
                  </a:graphicData>
                </a:graphic>
              </wp:anchor>
            </w:drawing>
          </mc:Choice>
          <mc:Fallback>
            <w:pict>
              <v:line w14:anchorId="44285992" id="Shape 712" o:spid="_x0000_s1026" style="position:absolute;z-index:-251655168;visibility:visible;mso-wrap-style:square;mso-wrap-distance-left:9pt;mso-wrap-distance-top:0;mso-wrap-distance-right:9pt;mso-wrap-distance-bottom:0;mso-position-horizontal:absolute;mso-position-horizontal-relative:text;mso-position-vertical:absolute;mso-position-vertical-relative:text" from="289pt,31.1pt" to="296pt,3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" o:allowincell="f" filled="t" strokeweight="1.07pt">
                <v:stroke joinstyle="miter"/>
                <o:lock v:ext="edit" shapetype="f"/>
              </v:line>
            </w:pict>
          </mc:Fallback>
        </mc:AlternateContent>
      </w:r>
      <w:r>
        <w:rPr>
          <w:noProof/>
          <w:sz w:val="20"/>
          <w:szCs w:val="20"/>
        </w:rPr>
        <mc:AlternateContent>
          <mc:Choice Requires="wps">
            <w:drawing>
              <wp:anchor distT="0" distB="0" distL="114300" distR="114300" simplePos="0" relativeHeight="251662336" behindDoc="1" locked="0" layoutInCell="0" allowOverlap="1" wp14:anchorId="6A16C412" wp14:editId="066CD6C9">
                <wp:simplePos x="0" y="0"/>
                <wp:positionH relativeFrom="column">
                  <wp:posOffset>3829050</wp:posOffset>
                </wp:positionH>
                <wp:positionV relativeFrom="paragraph">
                  <wp:posOffset>394970</wp:posOffset>
                </wp:positionV>
                <wp:extent cx="88900" cy="0"/>
                <wp:effectExtent l="0" t="0" r="0" b="0"/>
                <wp:wrapNone/>
                <wp:docPr id="713" name="Shape 71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88900" cy="4763"/>
                        </a:xfrm>
                        <a:prstGeom prst="line">
                          <a:avLst/>
                        </a:prstGeom>
                        <a:solidFill>
                          <a:srgbClr val="FFFFFF"/>
                        </a:solidFill>
                        <a:ln w="13589">
                          <a:solidFill>
                            <a:srgbClr val="000000"/>
                          </a:solidFill>
                          <a:miter lim="800000"/>
                          <a:headEnd/>
                          <a:tailEnd/>
                        </a:ln>
                      </wps:spPr>
                      <wps:bodyPr/>
                    </wps:wsp>
                  </a:graphicData>
                </a:graphic>
              </wp:anchor>
            </w:drawing>
          </mc:Choice>
          <mc:Fallback>
            <w:pict>
              <v:line w14:anchorId="4FA31641" id="Shape 713" o:spid="_x0000_s1026" style="position:absolute;z-index:-251654144;visibility:visible;mso-wrap-style:square;mso-wrap-distance-left:9pt;mso-wrap-distance-top:0;mso-wrap-distance-right:9pt;mso-wrap-distance-bottom:0;mso-position-horizontal:absolute;mso-position-horizontal-relative:text;mso-position-vertical:absolute;mso-position-vertical-relative:text" from="301.5pt,31.1pt" to="308.5pt,3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" o:allowincell="f" filled="t" strokeweight="1.07pt">
                <v:stroke joinstyle="miter"/>
                <o:lock v:ext="edit" shapetype="f"/>
              </v:line>
            </w:pict>
          </mc:Fallback>
        </mc:AlternateContent>
      </w:r>
      <w:r>
        <w:rPr>
          <w:noProof/>
          <w:sz w:val="20"/>
          <w:szCs w:val="20"/>
        </w:rPr>
        <mc:AlternateContent>
          <mc:Choice Requires="wps">
            <w:drawing>
              <wp:anchor distT="0" distB="0" distL="114300" distR="114300" simplePos="0" relativeHeight="251663360" behindDoc="1" locked="0" layoutInCell="0" allowOverlap="1" wp14:anchorId="1878943F" wp14:editId="64DBE357">
                <wp:simplePos x="0" y="0"/>
                <wp:positionH relativeFrom="column">
                  <wp:posOffset>3987165</wp:posOffset>
                </wp:positionH>
                <wp:positionV relativeFrom="paragraph">
                  <wp:posOffset>394970</wp:posOffset>
                </wp:positionV>
                <wp:extent cx="88900" cy="0"/>
                <wp:effectExtent l="0" t="0" r="0" b="0"/>
                <wp:wrapNone/>
                <wp:docPr id="714" name="Shape 71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88900" cy="4763"/>
                        </a:xfrm>
                        <a:prstGeom prst="line">
                          <a:avLst/>
                        </a:prstGeom>
                        <a:solidFill>
                          <a:srgbClr val="FFFFFF"/>
                        </a:solidFill>
                        <a:ln w="13589">
                          <a:solidFill>
                            <a:srgbClr val="000000"/>
                          </a:solidFill>
                          <a:miter lim="800000"/>
                          <a:headEnd/>
                          <a:tailEnd/>
                        </a:ln>
                      </wps:spPr>
                      <wps:bodyPr/>
                    </wps:wsp>
                  </a:graphicData>
                </a:graphic>
              </wp:anchor>
            </w:drawing>
          </mc:Choice>
          <mc:Fallback>
            <w:pict>
              <v:line w14:anchorId="5A5C2FDE" id="Shape 714" o:spid="_x0000_s1026" style="position:absolute;z-index:-251653120;visibility:visible;mso-wrap-style:square;mso-wrap-distance-left:9pt;mso-wrap-distance-top:0;mso-wrap-distance-right:9pt;mso-wrap-distance-bottom:0;mso-position-horizontal:absolute;mso-position-horizontal-relative:text;mso-position-vertical:absolute;mso-position-vertical-relative:text" from="313.95pt,31.1pt" to="320.95pt,3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" o:allowincell="f" filled="t" strokeweight="1.07pt">
                <v:stroke joinstyle="miter"/>
                <o:lock v:ext="edit" shapetype="f"/>
              </v:line>
            </w:pict>
          </mc:Fallback>
        </mc:AlternateContent>
      </w:r>
      <w:r>
        <w:rPr>
          <w:noProof/>
          <w:sz w:val="20"/>
          <w:szCs w:val="20"/>
        </w:rPr>
        <mc:AlternateContent>
          <mc:Choice Requires="wps">
            <w:drawing>
              <wp:anchor distT="0" distB="0" distL="114300" distR="114300" simplePos="0" relativeHeight="251664384" behindDoc="1" locked="0" layoutInCell="0" allowOverlap="1" wp14:anchorId="62AD721F" wp14:editId="32FFF038">
                <wp:simplePos x="0" y="0"/>
                <wp:positionH relativeFrom="column">
                  <wp:posOffset>4145915</wp:posOffset>
                </wp:positionH>
                <wp:positionV relativeFrom="paragraph">
                  <wp:posOffset>394970</wp:posOffset>
                </wp:positionV>
                <wp:extent cx="88900" cy="0"/>
                <wp:effectExtent l="0" t="0" r="0" b="0"/>
                <wp:wrapNone/>
                <wp:docPr id="715" name="Shape 7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88900" cy="4763"/>
                        </a:xfrm>
                        <a:prstGeom prst="line">
                          <a:avLst/>
                        </a:prstGeom>
                        <a:solidFill>
                          <a:srgbClr val="FFFFFF"/>
                        </a:solidFill>
                        <a:ln w="13589">
                          <a:solidFill>
                            <a:srgbClr val="000000"/>
                          </a:solidFill>
                          <a:miter lim="800000"/>
                          <a:headEnd/>
                          <a:tailEnd/>
                        </a:ln>
                      </wps:spPr>
                      <wps:bodyPr/>
                    </wps:wsp>
                  </a:graphicData>
                </a:graphic>
              </wp:anchor>
            </w:drawing>
          </mc:Choice>
          <mc:Fallback>
            <w:pict>
              <v:line w14:anchorId="1211F83B" id="Shape 715" o:spid="_x0000_s1026" style="position:absolute;z-index:-251652096;visibility:visible;mso-wrap-style:square;mso-wrap-distance-left:9pt;mso-wrap-distance-top:0;mso-wrap-distance-right:9pt;mso-wrap-distance-bottom:0;mso-position-horizontal:absolute;mso-position-horizontal-relative:text;mso-position-vertical:absolute;mso-position-vertical-relative:text" from="326.45pt,31.1pt" to="333.45pt,3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" o:allowincell="f" filled="t" strokeweight="1.07pt">
                <v:stroke joinstyle="miter"/>
                <o:lock v:ext="edit" shapetype="f"/>
              </v:line>
            </w:pict>
          </mc:Fallback>
        </mc:AlternateContent>
      </w:r>
      <w:r>
        <w:rPr>
          <w:noProof/>
          <w:sz w:val="20"/>
          <w:szCs w:val="20"/>
        </w:rPr>
        <mc:AlternateContent>
          <mc:Choice Requires="wps">
            <w:drawing>
              <wp:anchor distT="0" distB="0" distL="114300" distR="114300" simplePos="0" relativeHeight="251665408" behindDoc="1" locked="0" layoutInCell="0" allowOverlap="1" wp14:anchorId="1FAF6FD5" wp14:editId="28620FE7">
                <wp:simplePos x="0" y="0"/>
                <wp:positionH relativeFrom="column">
                  <wp:posOffset>4304665</wp:posOffset>
                </wp:positionH>
                <wp:positionV relativeFrom="paragraph">
                  <wp:posOffset>394970</wp:posOffset>
                </wp:positionV>
                <wp:extent cx="88900" cy="0"/>
                <wp:effectExtent l="0" t="0" r="0" b="0"/>
                <wp:wrapNone/>
                <wp:docPr id="716" name="Shape 71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88900" cy="4763"/>
                        </a:xfrm>
                        <a:prstGeom prst="line">
                          <a:avLst/>
                        </a:prstGeom>
                        <a:solidFill>
                          <a:srgbClr val="FFFFFF"/>
                        </a:solidFill>
                        <a:ln w="13589">
                          <a:solidFill>
                            <a:srgbClr val="000000"/>
                          </a:solidFill>
                          <a:miter lim="800000"/>
                          <a:headEnd/>
                          <a:tailEnd/>
                        </a:ln>
                      </wps:spPr>
                      <wps:bodyPr/>
                    </wps:wsp>
                  </a:graphicData>
                </a:graphic>
              </wp:anchor>
            </w:drawing>
          </mc:Choice>
          <mc:Fallback>
            <w:pict>
              <v:line w14:anchorId="7CEF4FE3" id="Shape 716" o:spid="_x0000_s1026" style="position:absolute;z-index:-251651072;visibility:visible;mso-wrap-style:square;mso-wrap-distance-left:9pt;mso-wrap-distance-top:0;mso-wrap-distance-right:9pt;mso-wrap-distance-bottom:0;mso-position-horizontal:absolute;mso-position-horizontal-relative:text;mso-position-vertical:absolute;mso-position-vertical-relative:text" from="338.95pt,31.1pt" to="345.95pt,3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" o:allowincell="f" filled="t" strokeweight="1.07pt">
                <v:stroke joinstyle="miter"/>
                <o:lock v:ext="edit" shapetype="f"/>
              </v:line>
            </w:pict>
          </mc:Fallback>
        </mc:AlternateContent>
      </w:r>
      <w:r>
        <w:rPr>
          <w:noProof/>
          <w:sz w:val="20"/>
          <w:szCs w:val="20"/>
        </w:rPr>
        <mc:AlternateContent>
          <mc:Choice Requires="wps">
            <w:drawing>
              <wp:anchor distT="0" distB="0" distL="114300" distR="114300" simplePos="0" relativeHeight="251666432" behindDoc="1" locked="0" layoutInCell="0" allowOverlap="1" wp14:anchorId="5508DC5F" wp14:editId="4FFAFEFA">
                <wp:simplePos x="0" y="0"/>
                <wp:positionH relativeFrom="column">
                  <wp:posOffset>4462780</wp:posOffset>
                </wp:positionH>
                <wp:positionV relativeFrom="paragraph">
                  <wp:posOffset>394970</wp:posOffset>
                </wp:positionV>
                <wp:extent cx="88900" cy="0"/>
                <wp:effectExtent l="0" t="0" r="0" b="0"/>
                <wp:wrapNone/>
                <wp:docPr id="717" name="Shape 71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88900" cy="4763"/>
                        </a:xfrm>
                        <a:prstGeom prst="line">
                          <a:avLst/>
                        </a:prstGeom>
                        <a:solidFill>
                          <a:srgbClr val="FFFFFF"/>
                        </a:solidFill>
                        <a:ln w="13589">
                          <a:solidFill>
                            <a:srgbClr val="000000"/>
                          </a:solidFill>
                          <a:miter lim="800000"/>
                          <a:headEnd/>
                          <a:tailEnd/>
                        </a:ln>
                      </wps:spPr>
                      <wps:bodyPr/>
                    </wps:wsp>
                  </a:graphicData>
                </a:graphic>
              </wp:anchor>
            </w:drawing>
          </mc:Choice>
          <mc:Fallback>
            <w:pict>
              <v:line w14:anchorId="558A9EED" id="Shape 717" o:spid="_x0000_s1026" style="position:absolute;z-index:-251650048;visibility:visible;mso-wrap-style:square;mso-wrap-distance-left:9pt;mso-wrap-distance-top:0;mso-wrap-distance-right:9pt;mso-wrap-distance-bottom:0;mso-position-horizontal:absolute;mso-position-horizontal-relative:text;mso-position-vertical:absolute;mso-position-vertical-relative:text" from="351.4pt,31.1pt" to="358.4pt,3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" o:allowincell="f" filled="t" strokeweight="1.07pt">
                <v:stroke joinstyle="miter"/>
                <o:lock v:ext="edit" shapetype="f"/>
              </v:line>
            </w:pict>
          </mc:Fallback>
        </mc:AlternateContent>
      </w:r>
      <w:r>
        <w:rPr>
          <w:noProof/>
          <w:sz w:val="20"/>
          <w:szCs w:val="20"/>
        </w:rPr>
        <mc:AlternateContent>
          <mc:Choice Requires="wps">
            <w:drawing>
              <wp:anchor distT="0" distB="0" distL="114300" distR="114300" simplePos="0" relativeHeight="251667456" behindDoc="1" locked="0" layoutInCell="0" allowOverlap="1" wp14:anchorId="6B14AE2F" wp14:editId="136B3A76">
                <wp:simplePos x="0" y="0"/>
                <wp:positionH relativeFrom="column">
                  <wp:posOffset>4621530</wp:posOffset>
                </wp:positionH>
                <wp:positionV relativeFrom="paragraph">
                  <wp:posOffset>394970</wp:posOffset>
                </wp:positionV>
                <wp:extent cx="88900" cy="0"/>
                <wp:effectExtent l="0" t="0" r="0" b="0"/>
                <wp:wrapNone/>
                <wp:docPr id="718" name="Shape 71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88900" cy="4763"/>
                        </a:xfrm>
                        <a:prstGeom prst="line">
                          <a:avLst/>
                        </a:prstGeom>
                        <a:solidFill>
                          <a:srgbClr val="FFFFFF"/>
                        </a:solidFill>
                        <a:ln w="13589">
                          <a:solidFill>
                            <a:srgbClr val="000000"/>
                          </a:solidFill>
                          <a:miter lim="800000"/>
                          <a:headEnd/>
                          <a:tailEnd/>
                        </a:ln>
                      </wps:spPr>
                      <wps:bodyPr/>
                    </wps:wsp>
                  </a:graphicData>
                </a:graphic>
              </wp:anchor>
            </w:drawing>
          </mc:Choice>
          <mc:Fallback>
            <w:pict>
              <v:line w14:anchorId="10689B3F" id="Shape 718" o:spid="_x0000_s1026" style="position:absolute;z-index:-251649024;visibility:visible;mso-wrap-style:square;mso-wrap-distance-left:9pt;mso-wrap-distance-top:0;mso-wrap-distance-right:9pt;mso-wrap-distance-bottom:0;mso-position-horizontal:absolute;mso-position-horizontal-relative:text;mso-position-vertical:absolute;mso-position-vertical-relative:text" from="363.9pt,31.1pt" to="370.9pt,3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" o:allowincell="f" filled="t" strokeweight="1.07pt">
                <v:stroke joinstyle="miter"/>
                <o:lock v:ext="edit" shapetype="f"/>
              </v:line>
            </w:pict>
          </mc:Fallback>
        </mc:AlternateContent>
      </w:r>
      <w:r>
        <w:rPr>
          <w:noProof/>
          <w:sz w:val="20"/>
          <w:szCs w:val="20"/>
        </w:rPr>
        <mc:AlternateContent>
          <mc:Choice Requires="wps">
            <w:drawing>
              <wp:anchor distT="0" distB="0" distL="114300" distR="114300" simplePos="0" relativeHeight="251668480" behindDoc="1" locked="0" layoutInCell="0" allowOverlap="1" wp14:anchorId="13AE7E3D" wp14:editId="282D9492">
                <wp:simplePos x="0" y="0"/>
                <wp:positionH relativeFrom="column">
                  <wp:posOffset>4780280</wp:posOffset>
                </wp:positionH>
                <wp:positionV relativeFrom="paragraph">
                  <wp:posOffset>394970</wp:posOffset>
                </wp:positionV>
                <wp:extent cx="88900" cy="0"/>
                <wp:effectExtent l="0" t="0" r="0" b="0"/>
                <wp:wrapNone/>
                <wp:docPr id="719" name="Shape 71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88900" cy="4763"/>
                        </a:xfrm>
                        <a:prstGeom prst="line">
                          <a:avLst/>
                        </a:prstGeom>
                        <a:solidFill>
                          <a:srgbClr val="FFFFFF"/>
                        </a:solidFill>
                        <a:ln w="13589">
                          <a:solidFill>
                            <a:srgbClr val="000000"/>
                          </a:solidFill>
                          <a:miter lim="800000"/>
                          <a:headEnd/>
                          <a:tailEnd/>
                        </a:ln>
                      </wps:spPr>
                      <wps:bodyPr/>
                    </wps:wsp>
                  </a:graphicData>
                </a:graphic>
              </wp:anchor>
            </w:drawing>
          </mc:Choice>
          <mc:Fallback>
            <w:pict>
              <v:line w14:anchorId="5BC8741B" id="Shape 719" o:spid="_x0000_s1026" style="position:absolute;z-index:-251648000;visibility:visible;mso-wrap-style:square;mso-wrap-distance-left:9pt;mso-wrap-distance-top:0;mso-wrap-distance-right:9pt;mso-wrap-distance-bottom:0;mso-position-horizontal:absolute;mso-position-horizontal-relative:text;mso-position-vertical:absolute;mso-position-vertical-relative:text" from="376.4pt,31.1pt" to="383.4pt,3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" o:allowincell="f" filled="t" strokeweight="1.07pt">
                <v:stroke joinstyle="miter"/>
                <o:lock v:ext="edit" shapetype="f"/>
              </v:line>
            </w:pict>
          </mc:Fallback>
        </mc:AlternateContent>
      </w:r>
      <w:r>
        <w:rPr>
          <w:noProof/>
          <w:sz w:val="20"/>
          <w:szCs w:val="20"/>
        </w:rPr>
        <mc:AlternateContent>
          <mc:Choice Requires="wps">
            <w:drawing>
              <wp:anchor distT="0" distB="0" distL="114300" distR="114300" simplePos="0" relativeHeight="251669504" behindDoc="1" locked="0" layoutInCell="0" allowOverlap="1" wp14:anchorId="77A97788" wp14:editId="3B5B9C16">
                <wp:simplePos x="0" y="0"/>
                <wp:positionH relativeFrom="column">
                  <wp:posOffset>4939030</wp:posOffset>
                </wp:positionH>
                <wp:positionV relativeFrom="paragraph">
                  <wp:posOffset>394970</wp:posOffset>
                </wp:positionV>
                <wp:extent cx="88900" cy="0"/>
                <wp:effectExtent l="0" t="0" r="0" b="0"/>
                <wp:wrapNone/>
                <wp:docPr id="720" name="Shape 72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88900" cy="4763"/>
                        </a:xfrm>
                        <a:prstGeom prst="line">
                          <a:avLst/>
                        </a:prstGeom>
                        <a:solidFill>
                          <a:srgbClr val="FFFFFF"/>
                        </a:solidFill>
                        <a:ln w="13589">
                          <a:solidFill>
                            <a:srgbClr val="000000"/>
                          </a:solidFill>
                          <a:miter lim="800000"/>
                          <a:headEnd/>
                          <a:tailEnd/>
                        </a:ln>
                      </wps:spPr>
                      <wps:bodyPr/>
                    </wps:wsp>
                  </a:graphicData>
                </a:graphic>
              </wp:anchor>
            </w:drawing>
          </mc:Choice>
          <mc:Fallback>
            <w:pict>
              <v:line w14:anchorId="2CE2B3A2" id="Shape 720" o:spid="_x0000_s1026" style="position:absolute;z-index:-251646976;visibility:visible;mso-wrap-style:square;mso-wrap-distance-left:9pt;mso-wrap-distance-top:0;mso-wrap-distance-right:9pt;mso-wrap-distance-bottom:0;mso-position-horizontal:absolute;mso-position-horizontal-relative:text;mso-position-vertical:absolute;mso-position-vertical-relative:text" from="388.9pt,31.1pt" to="395.9pt,3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" o:allowincell="f" filled="t" strokeweight="1.07pt">
                <v:stroke joinstyle="miter"/>
                <o:lock v:ext="edit" shapetype="f"/>
              </v:line>
            </w:pict>
          </mc:Fallback>
        </mc:AlternateContent>
      </w:r>
      <w:r>
        <w:rPr>
          <w:noProof/>
          <w:sz w:val="20"/>
          <w:szCs w:val="20"/>
        </w:rPr>
        <mc:AlternateContent>
          <mc:Choice Requires="wps">
            <w:drawing>
              <wp:anchor distT="0" distB="0" distL="114300" distR="114300" simplePos="0" relativeHeight="251670528" behindDoc="1" locked="0" layoutInCell="0" allowOverlap="1" wp14:anchorId="447FBF40" wp14:editId="73D8CA1F">
                <wp:simplePos x="0" y="0"/>
                <wp:positionH relativeFrom="column">
                  <wp:posOffset>5097145</wp:posOffset>
                </wp:positionH>
                <wp:positionV relativeFrom="paragraph">
                  <wp:posOffset>394970</wp:posOffset>
                </wp:positionV>
                <wp:extent cx="88900" cy="0"/>
                <wp:effectExtent l="0" t="0" r="0" b="0"/>
                <wp:wrapNone/>
                <wp:docPr id="721" name="Shape 72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88900" cy="4763"/>
                        </a:xfrm>
                        <a:prstGeom prst="line">
                          <a:avLst/>
                        </a:prstGeom>
                        <a:solidFill>
                          <a:srgbClr val="FFFFFF"/>
                        </a:solidFill>
                        <a:ln w="13589">
                          <a:solidFill>
                            <a:srgbClr val="000000"/>
                          </a:solidFill>
                          <a:miter lim="800000"/>
                          <a:headEnd/>
                          <a:tailEnd/>
                        </a:ln>
                      </wps:spPr>
                      <wps:bodyPr/>
                    </wps:wsp>
                  </a:graphicData>
                </a:graphic>
              </wp:anchor>
            </w:drawing>
          </mc:Choice>
          <mc:Fallback>
            <w:pict>
              <v:line w14:anchorId="52FEC091" id="Shape 721" o:spid="_x0000_s1026" style="position:absolute;z-index:-251645952;visibility:visible;mso-wrap-style:square;mso-wrap-distance-left:9pt;mso-wrap-distance-top:0;mso-wrap-distance-right:9pt;mso-wrap-distance-bottom:0;mso-position-horizontal:absolute;mso-position-horizontal-relative:text;mso-position-vertical:absolute;mso-position-vertical-relative:text" from="401.35pt,31.1pt" to="408.35pt,3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" o:allowincell="f" filled="t" strokeweight="1.07pt">
                <v:stroke joinstyle="miter"/>
                <o:lock v:ext="edit" shapetype="f"/>
              </v:line>
            </w:pict>
          </mc:Fallback>
        </mc:AlternateContent>
      </w:r>
      <w:r>
        <w:rPr>
          <w:noProof/>
          <w:sz w:val="20"/>
          <w:szCs w:val="20"/>
        </w:rPr>
        <mc:AlternateContent>
          <mc:Choice Requires="wps">
            <w:drawing>
              <wp:anchor distT="0" distB="0" distL="114300" distR="114300" simplePos="0" relativeHeight="251671552" behindDoc="1" locked="0" layoutInCell="0" allowOverlap="1" wp14:anchorId="5ECEF93A" wp14:editId="453C0A8D">
                <wp:simplePos x="0" y="0"/>
                <wp:positionH relativeFrom="column">
                  <wp:posOffset>5255895</wp:posOffset>
                </wp:positionH>
                <wp:positionV relativeFrom="paragraph">
                  <wp:posOffset>394970</wp:posOffset>
                </wp:positionV>
                <wp:extent cx="88900" cy="0"/>
                <wp:effectExtent l="0" t="0" r="0" b="0"/>
                <wp:wrapNone/>
                <wp:docPr id="722" name="Shape 72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88900" cy="4763"/>
                        </a:xfrm>
                        <a:prstGeom prst="line">
                          <a:avLst/>
                        </a:prstGeom>
                        <a:solidFill>
                          <a:srgbClr val="FFFFFF"/>
                        </a:solidFill>
                        <a:ln w="13589">
                          <a:solidFill>
                            <a:srgbClr val="000000"/>
                          </a:solidFill>
                          <a:miter lim="800000"/>
                          <a:headEnd/>
                          <a:tailEnd/>
                        </a:ln>
                      </wps:spPr>
                      <wps:bodyPr/>
                    </wps:wsp>
                  </a:graphicData>
                </a:graphic>
              </wp:anchor>
            </w:drawing>
          </mc:Choice>
          <mc:Fallback>
            <w:pict>
              <v:line w14:anchorId="2FF592B9" id="Shape 722" o:spid="_x0000_s1026" style="position:absolute;z-index:-251644928;visibility:visible;mso-wrap-style:square;mso-wrap-distance-left:9pt;mso-wrap-distance-top:0;mso-wrap-distance-right:9pt;mso-wrap-distance-bottom:0;mso-position-horizontal:absolute;mso-position-horizontal-relative:text;mso-position-vertical:absolute;mso-position-vertical-relative:text" from="413.85pt,31.1pt" to="420.85pt,3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" o:allowincell="f" filled="t" strokeweight="1.07pt">
                <v:stroke joinstyle="miter"/>
                <o:lock v:ext="edit" shapetype="f"/>
              </v:line>
            </w:pict>
          </mc:Fallback>
        </mc:AlternateContent>
      </w:r>
      <w:r>
        <w:rPr>
          <w:noProof/>
          <w:sz w:val="20"/>
          <w:szCs w:val="20"/>
        </w:rPr>
        <mc:AlternateContent>
          <mc:Choice Requires="wps">
            <w:drawing>
              <wp:anchor distT="0" distB="0" distL="114300" distR="114300" simplePos="0" relativeHeight="251672576" behindDoc="1" locked="0" layoutInCell="0" allowOverlap="1" wp14:anchorId="2B6D8CF4" wp14:editId="24C53C4B">
                <wp:simplePos x="0" y="0"/>
                <wp:positionH relativeFrom="column">
                  <wp:posOffset>5414645</wp:posOffset>
                </wp:positionH>
                <wp:positionV relativeFrom="paragraph">
                  <wp:posOffset>394970</wp:posOffset>
                </wp:positionV>
                <wp:extent cx="88900" cy="0"/>
                <wp:effectExtent l="0" t="0" r="0" b="0"/>
                <wp:wrapNone/>
                <wp:docPr id="723" name="Shape 72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88900" cy="4763"/>
                        </a:xfrm>
                        <a:prstGeom prst="line">
                          <a:avLst/>
                        </a:prstGeom>
                        <a:solidFill>
                          <a:srgbClr val="FFFFFF"/>
                        </a:solidFill>
                        <a:ln w="13589">
                          <a:solidFill>
                            <a:srgbClr val="000000"/>
                          </a:solidFill>
                          <a:miter lim="800000"/>
                          <a:headEnd/>
                          <a:tailEnd/>
                        </a:ln>
                      </wps:spPr>
                      <wps:bodyPr/>
                    </wps:wsp>
                  </a:graphicData>
                </a:graphic>
              </wp:anchor>
            </w:drawing>
          </mc:Choice>
          <mc:Fallback>
            <w:pict>
              <v:line w14:anchorId="7CD61EB7" id="Shape 723" o:spid="_x0000_s1026" style="position:absolute;z-index:-251643904;visibility:visible;mso-wrap-style:square;mso-wrap-distance-left:9pt;mso-wrap-distance-top:0;mso-wrap-distance-right:9pt;mso-wrap-distance-bottom:0;mso-position-horizontal:absolute;mso-position-horizontal-relative:text;mso-position-vertical:absolute;mso-position-vertical-relative:text" from="426.35pt,31.1pt" to="433.35pt,3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" o:allowincell="f" filled="t" strokeweight="1.07pt">
                <v:stroke joinstyle="miter"/>
                <o:lock v:ext="edit" shapetype="f"/>
              </v:line>
            </w:pict>
          </mc:Fallback>
        </mc:AlternateContent>
      </w:r>
      <w:r>
        <w:rPr>
          <w:noProof/>
          <w:sz w:val="20"/>
          <w:szCs w:val="20"/>
        </w:rPr>
        <mc:AlternateContent>
          <mc:Choice Requires="wps">
            <w:drawing>
              <wp:anchor distT="0" distB="0" distL="114300" distR="114300" simplePos="0" relativeHeight="251673600" behindDoc="1" locked="0" layoutInCell="0" allowOverlap="1" wp14:anchorId="3DA6BFF2" wp14:editId="411E7151">
                <wp:simplePos x="0" y="0"/>
                <wp:positionH relativeFrom="column">
                  <wp:posOffset>5572760</wp:posOffset>
                </wp:positionH>
                <wp:positionV relativeFrom="paragraph">
                  <wp:posOffset>394970</wp:posOffset>
                </wp:positionV>
                <wp:extent cx="88900" cy="0"/>
                <wp:effectExtent l="0" t="0" r="0" b="0"/>
                <wp:wrapNone/>
                <wp:docPr id="724" name="Shape 72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88900" cy="4763"/>
                        </a:xfrm>
                        <a:prstGeom prst="line">
                          <a:avLst/>
                        </a:prstGeom>
                        <a:solidFill>
                          <a:srgbClr val="FFFFFF"/>
                        </a:solidFill>
                        <a:ln w="13589">
                          <a:solidFill>
                            <a:srgbClr val="000000"/>
                          </a:solidFill>
                          <a:miter lim="800000"/>
                          <a:headEnd/>
                          <a:tailEnd/>
                        </a:ln>
                      </wps:spPr>
                      <wps:bodyPr/>
                    </wps:wsp>
                  </a:graphicData>
                </a:graphic>
              </wp:anchor>
            </w:drawing>
          </mc:Choice>
          <mc:Fallback>
            <w:pict>
              <v:line w14:anchorId="50DB783E" id="Shape 724" o:spid="_x0000_s1026" style="position:absolute;z-index:-251642880;visibility:visible;mso-wrap-style:square;mso-wrap-distance-left:9pt;mso-wrap-distance-top:0;mso-wrap-distance-right:9pt;mso-wrap-distance-bottom:0;mso-position-horizontal:absolute;mso-position-horizontal-relative:text;mso-position-vertical:absolute;mso-position-vertical-relative:text" from="438.8pt,31.1pt" to="445.8pt,3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" o:allowincell="f" filled="t" strokeweight="1.07pt">
                <v:stroke joinstyle="miter"/>
                <o:lock v:ext="edit" shapetype="f"/>
              </v:line>
            </w:pict>
          </mc:Fallback>
        </mc:AlternateContent>
      </w:r>
      <w:r>
        <w:rPr>
          <w:noProof/>
          <w:sz w:val="20"/>
          <w:szCs w:val="20"/>
        </w:rPr>
        <mc:AlternateContent>
          <mc:Choice Requires="wps">
            <w:drawing>
              <wp:anchor distT="0" distB="0" distL="114300" distR="114300" simplePos="0" relativeHeight="251674624" behindDoc="1" locked="0" layoutInCell="0" allowOverlap="1" wp14:anchorId="47EE186D" wp14:editId="142BEBEF">
                <wp:simplePos x="0" y="0"/>
                <wp:positionH relativeFrom="column">
                  <wp:posOffset>5731510</wp:posOffset>
                </wp:positionH>
                <wp:positionV relativeFrom="paragraph">
                  <wp:posOffset>394970</wp:posOffset>
                </wp:positionV>
                <wp:extent cx="88900" cy="0"/>
                <wp:effectExtent l="0" t="0" r="0" b="0"/>
                <wp:wrapNone/>
                <wp:docPr id="725" name="Shape 72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88900" cy="4763"/>
                        </a:xfrm>
                        <a:prstGeom prst="line">
                          <a:avLst/>
                        </a:prstGeom>
                        <a:solidFill>
                          <a:srgbClr val="FFFFFF"/>
                        </a:solidFill>
                        <a:ln w="13589">
                          <a:solidFill>
                            <a:srgbClr val="000000"/>
                          </a:solidFill>
                          <a:miter lim="800000"/>
                          <a:headEnd/>
                          <a:tailEnd/>
                        </a:ln>
                      </wps:spPr>
                      <wps:bodyPr/>
                    </wps:wsp>
                  </a:graphicData>
                </a:graphic>
              </wp:anchor>
            </w:drawing>
          </mc:Choice>
          <mc:Fallback>
            <w:pict>
              <v:line w14:anchorId="03E7626E" id="Shape 725" o:spid="_x0000_s1026" style="position:absolute;z-index:-251641856;visibility:visible;mso-wrap-style:square;mso-wrap-distance-left:9pt;mso-wrap-distance-top:0;mso-wrap-distance-right:9pt;mso-wrap-distance-bottom:0;mso-position-horizontal:absolute;mso-position-horizontal-relative:text;mso-position-vertical:absolute;mso-position-vertical-relative:text" from="451.3pt,31.1pt" to="458.3pt,3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" o:allowincell="f" filled="t" strokeweight="1.07pt">
                <v:stroke joinstyle="miter"/>
                <o:lock v:ext="edit" shapetype="f"/>
              </v:line>
            </w:pict>
          </mc:Fallback>
        </mc:AlternateContent>
      </w:r>
    </w:p>
    <w:p w14:paraId="628E6C49" w14:textId="77777777" w:rsidR="004B413C" w:rsidRDefault="004B413C">
      <w:pPr>
        <w:spacing w:line="200" w:lineRule="exact"/>
        <w:rPr>
          <w:sz w:val="20"/>
          <w:szCs w:val="20"/>
        </w:rPr>
      </w:pPr>
    </w:p>
    <w:p w14:paraId="0CDD1A25" w14:textId="77777777" w:rsidR="004B413C" w:rsidRDefault="004B413C">
      <w:pPr>
        <w:spacing w:line="200" w:lineRule="exact"/>
        <w:rPr>
          <w:sz w:val="20"/>
          <w:szCs w:val="20"/>
        </w:rPr>
      </w:pPr>
    </w:p>
    <w:p w14:paraId="1940A6F4" w14:textId="77777777" w:rsidR="004B413C" w:rsidRDefault="004B413C">
      <w:pPr>
        <w:spacing w:line="211" w:lineRule="exact"/>
        <w:rPr>
          <w:sz w:val="20"/>
          <w:szCs w:val="20"/>
        </w:rPr>
      </w:pPr>
    </w:p>
    <w:p w14:paraId="6051AA3E" w14:textId="77777777" w:rsidR="004B413C" w:rsidRDefault="00EC2FEA">
      <w:pPr>
        <w:ind w:left="4430"/>
        <w:rPr>
          <w:sz w:val="20"/>
          <w:szCs w:val="20"/>
        </w:rPr>
      </w:pPr>
      <w:r>
        <w:rPr>
          <w:rFonts w:ascii="Arial" w:eastAsia="Arial" w:hAnsi="Arial" w:cs="Arial"/>
        </w:rPr>
        <w:t>Abundance</w:t>
      </w:r>
    </w:p>
    <w:p w14:paraId="37FCF0EE" w14:textId="77777777" w:rsidR="004B413C" w:rsidRDefault="004B413C">
      <w:pPr>
        <w:spacing w:line="324" w:lineRule="exact"/>
        <w:rPr>
          <w:sz w:val="20"/>
          <w:szCs w:val="20"/>
        </w:rPr>
      </w:pPr>
    </w:p>
    <w:p w14:paraId="7DB39D38" w14:textId="77777777" w:rsidR="004B413C" w:rsidRDefault="00EC2FEA">
      <w:pPr>
        <w:ind w:left="630"/>
        <w:rPr>
          <w:sz w:val="20"/>
          <w:szCs w:val="20"/>
        </w:rPr>
      </w:pPr>
      <w:r>
        <w:rPr>
          <w:rFonts w:ascii="Arial" w:eastAsia="Arial" w:hAnsi="Arial" w:cs="Arial"/>
          <w:sz w:val="19"/>
          <w:szCs w:val="19"/>
        </w:rPr>
        <w:t>Figure 25: Cover abundances for each aquatic macroinvertebrate familiy at Lake Yonderup.</w:t>
      </w:r>
    </w:p>
    <w:p w14:paraId="6EA36779" w14:textId="77777777" w:rsidR="004B413C" w:rsidRDefault="004B413C">
      <w:pPr>
        <w:sectPr w:rsidR="004B413C">
          <w:pgSz w:w="15840" w:h="12240" w:orient="landscape"/>
          <w:pgMar w:top="1440" w:right="1440" w:bottom="1440" w:left="927" w:header="0" w:footer="0" w:gutter="0"/>
          <w:cols w:num="2" w:space="720" w:equalWidth="0">
            <w:col w:w="1643" w:space="720"/>
            <w:col w:w="11110"/>
          </w:cols>
        </w:sectPr>
      </w:pPr>
    </w:p>
    <w:p w14:paraId="0DC59029" w14:textId="77777777" w:rsidR="004B413C" w:rsidRDefault="00EC2FEA">
      <w:pPr>
        <w:spacing w:line="275" w:lineRule="auto"/>
        <w:ind w:left="1800" w:right="1840" w:hanging="6"/>
        <w:jc w:val="both"/>
        <w:rPr>
          <w:sz w:val="20"/>
          <w:szCs w:val="20"/>
        </w:rPr>
      </w:pPr>
      <w:bookmarkStart w:id="82" w:name="page45"/>
      <w:bookmarkEnd w:id="82"/>
      <w:r>
        <w:rPr>
          <w:rFonts w:ascii="Arial" w:eastAsia="Arial" w:hAnsi="Arial" w:cs="Arial"/>
          <w:sz w:val="20"/>
          <w:szCs w:val="20"/>
        </w:rPr>
        <w:lastRenderedPageBreak/>
        <w:t>Table 7: Ecological consequences of revised thresholds in terms of compliance of stated site values and site management objectives at Lake Yonderup.</w:t>
      </w:r>
    </w:p>
    <w:p w14:paraId="6F382A77" w14:textId="77777777" w:rsidR="004B413C" w:rsidRDefault="004B413C">
      <w:pPr>
        <w:spacing w:line="154" w:lineRule="exact"/>
        <w:rPr>
          <w:sz w:val="20"/>
          <w:szCs w:val="20"/>
        </w:rPr>
      </w:pPr>
    </w:p>
    <w:tbl>
      <w:tblPr>
        <w:tblW w:w="0" w:type="auto"/>
        <w:tblInd w:w="160" w:type="dxa"/>
        <w:tblLayout w:type="fixed"/>
        <w:tblCellMar>
          <w:left w:w="0" w:type="dxa"/>
          <w:right w:w="0" w:type="dxa"/>
        </w:tblCellMar>
        <w:tblLook w:val="04A0" w:firstRow="1" w:lastRow="0" w:firstColumn="1" w:lastColumn="0" w:noHBand="0" w:noVBand="1"/>
      </w:tblPr>
      <w:tblGrid>
        <w:gridCol w:w="20"/>
        <w:gridCol w:w="3420"/>
        <w:gridCol w:w="3360"/>
        <w:gridCol w:w="2220"/>
      </w:tblGrid>
      <w:tr w:rsidR="004B413C" w14:paraId="13590AD1" w14:textId="77777777">
        <w:trPr>
          <w:trHeight w:val="239"/>
        </w:trPr>
        <w:tc>
          <w:tcPr>
            <w:tcW w:w="20" w:type="dxa"/>
            <w:vAlign w:val="bottom"/>
          </w:tcPr>
          <w:p w14:paraId="58C21290" w14:textId="77777777" w:rsidR="004B413C" w:rsidRDefault="004B413C">
            <w:pPr>
              <w:rPr>
                <w:sz w:val="20"/>
                <w:szCs w:val="20"/>
              </w:rPr>
            </w:pPr>
          </w:p>
        </w:tc>
        <w:tc>
          <w:tcPr>
            <w:tcW w:w="3420" w:type="dxa"/>
            <w:tcBorders>
              <w:top w:val="single" w:sz="8" w:space="0" w:color="auto"/>
            </w:tcBorders>
            <w:vAlign w:val="bottom"/>
          </w:tcPr>
          <w:p w14:paraId="284EF78E" w14:textId="77777777" w:rsidR="004B413C" w:rsidRDefault="004B413C">
            <w:pPr>
              <w:rPr>
                <w:sz w:val="20"/>
                <w:szCs w:val="20"/>
              </w:rPr>
            </w:pPr>
          </w:p>
        </w:tc>
        <w:tc>
          <w:tcPr>
            <w:tcW w:w="3360" w:type="dxa"/>
            <w:tcBorders>
              <w:top w:val="single" w:sz="8" w:space="0" w:color="auto"/>
            </w:tcBorders>
            <w:vAlign w:val="bottom"/>
          </w:tcPr>
          <w:p w14:paraId="787BC2DF" w14:textId="77777777" w:rsidR="004B413C" w:rsidRDefault="00EC2FEA">
            <w:pPr>
              <w:ind w:left="200"/>
              <w:rPr>
                <w:sz w:val="20"/>
                <w:szCs w:val="20"/>
              </w:rPr>
            </w:pPr>
            <w:r>
              <w:rPr>
                <w:rFonts w:ascii="Arial" w:eastAsia="Arial" w:hAnsi="Arial" w:cs="Arial"/>
                <w:sz w:val="20"/>
                <w:szCs w:val="20"/>
              </w:rPr>
              <w:t>Likely eﬀect of 2030 revised</w:t>
            </w:r>
          </w:p>
        </w:tc>
        <w:tc>
          <w:tcPr>
            <w:tcW w:w="2220" w:type="dxa"/>
            <w:tcBorders>
              <w:top w:val="single" w:sz="8" w:space="0" w:color="auto"/>
            </w:tcBorders>
            <w:vAlign w:val="bottom"/>
          </w:tcPr>
          <w:p w14:paraId="3EEFDF5F" w14:textId="77777777" w:rsidR="004B413C" w:rsidRDefault="004B413C">
            <w:pPr>
              <w:rPr>
                <w:sz w:val="20"/>
                <w:szCs w:val="20"/>
              </w:rPr>
            </w:pPr>
          </w:p>
        </w:tc>
      </w:tr>
      <w:tr w:rsidR="004B413C" w14:paraId="6D23D18C" w14:textId="77777777">
        <w:trPr>
          <w:trHeight w:val="281"/>
        </w:trPr>
        <w:tc>
          <w:tcPr>
            <w:tcW w:w="20" w:type="dxa"/>
            <w:vAlign w:val="bottom"/>
          </w:tcPr>
          <w:p w14:paraId="5A00BC75" w14:textId="77777777" w:rsidR="004B413C" w:rsidRDefault="004B413C">
            <w:pPr>
              <w:rPr>
                <w:sz w:val="24"/>
                <w:szCs w:val="24"/>
              </w:rPr>
            </w:pPr>
          </w:p>
        </w:tc>
        <w:tc>
          <w:tcPr>
            <w:tcW w:w="3420" w:type="dxa"/>
            <w:vAlign w:val="bottom"/>
          </w:tcPr>
          <w:p w14:paraId="694AA7BF" w14:textId="77777777" w:rsidR="004B413C" w:rsidRDefault="004B413C">
            <w:pPr>
              <w:rPr>
                <w:sz w:val="24"/>
                <w:szCs w:val="24"/>
              </w:rPr>
            </w:pPr>
          </w:p>
        </w:tc>
        <w:tc>
          <w:tcPr>
            <w:tcW w:w="3360" w:type="dxa"/>
            <w:vAlign w:val="bottom"/>
          </w:tcPr>
          <w:p w14:paraId="70124305" w14:textId="77777777" w:rsidR="004B413C" w:rsidRDefault="00EC2FEA">
            <w:pPr>
              <w:ind w:left="200"/>
              <w:rPr>
                <w:sz w:val="20"/>
                <w:szCs w:val="20"/>
              </w:rPr>
            </w:pPr>
            <w:r>
              <w:rPr>
                <w:rFonts w:ascii="Arial" w:eastAsia="Arial" w:hAnsi="Arial" w:cs="Arial"/>
                <w:sz w:val="20"/>
                <w:szCs w:val="20"/>
              </w:rPr>
              <w:t>thresholds</w:t>
            </w:r>
          </w:p>
        </w:tc>
        <w:tc>
          <w:tcPr>
            <w:tcW w:w="2220" w:type="dxa"/>
            <w:vAlign w:val="bottom"/>
          </w:tcPr>
          <w:p w14:paraId="07A20198" w14:textId="77777777" w:rsidR="004B413C" w:rsidRDefault="00EC2FEA">
            <w:pPr>
              <w:ind w:left="60"/>
              <w:jc w:val="center"/>
              <w:rPr>
                <w:sz w:val="20"/>
                <w:szCs w:val="20"/>
              </w:rPr>
            </w:pPr>
            <w:r>
              <w:rPr>
                <w:rFonts w:ascii="Arial" w:eastAsia="Arial" w:hAnsi="Arial" w:cs="Arial"/>
                <w:w w:val="98"/>
                <w:sz w:val="20"/>
                <w:szCs w:val="20"/>
              </w:rPr>
              <w:t>Future Compliance</w:t>
            </w:r>
          </w:p>
        </w:tc>
      </w:tr>
      <w:tr w:rsidR="004B413C" w14:paraId="061B08C4" w14:textId="77777777">
        <w:trPr>
          <w:trHeight w:val="50"/>
        </w:trPr>
        <w:tc>
          <w:tcPr>
            <w:tcW w:w="3440" w:type="dxa"/>
            <w:gridSpan w:val="2"/>
            <w:vAlign w:val="bottom"/>
          </w:tcPr>
          <w:p w14:paraId="122AE3F2" w14:textId="77777777" w:rsidR="004B413C" w:rsidRDefault="004B413C">
            <w:pPr>
              <w:rPr>
                <w:sz w:val="4"/>
                <w:szCs w:val="4"/>
              </w:rPr>
            </w:pPr>
          </w:p>
        </w:tc>
        <w:tc>
          <w:tcPr>
            <w:tcW w:w="3360" w:type="dxa"/>
            <w:vAlign w:val="bottom"/>
          </w:tcPr>
          <w:p w14:paraId="1277669A" w14:textId="77777777" w:rsidR="004B413C" w:rsidRDefault="004B413C">
            <w:pPr>
              <w:rPr>
                <w:sz w:val="4"/>
                <w:szCs w:val="4"/>
              </w:rPr>
            </w:pPr>
          </w:p>
        </w:tc>
        <w:tc>
          <w:tcPr>
            <w:tcW w:w="2220" w:type="dxa"/>
            <w:vAlign w:val="bottom"/>
          </w:tcPr>
          <w:p w14:paraId="09A7D174" w14:textId="77777777" w:rsidR="004B413C" w:rsidRDefault="004B413C">
            <w:pPr>
              <w:rPr>
                <w:sz w:val="4"/>
                <w:szCs w:val="4"/>
              </w:rPr>
            </w:pPr>
          </w:p>
        </w:tc>
      </w:tr>
      <w:tr w:rsidR="004B413C" w14:paraId="70749758" w14:textId="77777777">
        <w:trPr>
          <w:trHeight w:val="228"/>
        </w:trPr>
        <w:tc>
          <w:tcPr>
            <w:tcW w:w="20" w:type="dxa"/>
            <w:vAlign w:val="bottom"/>
          </w:tcPr>
          <w:p w14:paraId="562BEE77" w14:textId="77777777" w:rsidR="004B413C" w:rsidRDefault="004B413C">
            <w:pPr>
              <w:rPr>
                <w:sz w:val="19"/>
                <w:szCs w:val="19"/>
              </w:rPr>
            </w:pPr>
          </w:p>
        </w:tc>
        <w:tc>
          <w:tcPr>
            <w:tcW w:w="3420" w:type="dxa"/>
            <w:tcBorders>
              <w:top w:val="single" w:sz="8" w:space="0" w:color="auto"/>
            </w:tcBorders>
            <w:vAlign w:val="bottom"/>
          </w:tcPr>
          <w:p w14:paraId="6E682BF6" w14:textId="77777777" w:rsidR="004B413C" w:rsidRDefault="00EC2FEA">
            <w:pPr>
              <w:spacing w:line="228" w:lineRule="exact"/>
              <w:rPr>
                <w:sz w:val="20"/>
                <w:szCs w:val="20"/>
              </w:rPr>
            </w:pPr>
            <w:r>
              <w:rPr>
                <w:rFonts w:ascii="Arial" w:eastAsia="Arial" w:hAnsi="Arial" w:cs="Arial"/>
                <w:b/>
                <w:bCs/>
                <w:sz w:val="20"/>
                <w:szCs w:val="20"/>
              </w:rPr>
              <w:t>Site values</w:t>
            </w:r>
          </w:p>
        </w:tc>
        <w:tc>
          <w:tcPr>
            <w:tcW w:w="3360" w:type="dxa"/>
            <w:tcBorders>
              <w:top w:val="single" w:sz="8" w:space="0" w:color="auto"/>
            </w:tcBorders>
            <w:vAlign w:val="bottom"/>
          </w:tcPr>
          <w:p w14:paraId="2D6B6950" w14:textId="77777777" w:rsidR="004B413C" w:rsidRDefault="004B413C">
            <w:pPr>
              <w:rPr>
                <w:sz w:val="19"/>
                <w:szCs w:val="19"/>
              </w:rPr>
            </w:pPr>
          </w:p>
        </w:tc>
        <w:tc>
          <w:tcPr>
            <w:tcW w:w="2220" w:type="dxa"/>
            <w:tcBorders>
              <w:top w:val="single" w:sz="8" w:space="0" w:color="auto"/>
            </w:tcBorders>
            <w:vAlign w:val="bottom"/>
          </w:tcPr>
          <w:p w14:paraId="0CB4001A" w14:textId="77777777" w:rsidR="004B413C" w:rsidRDefault="004B413C">
            <w:pPr>
              <w:rPr>
                <w:sz w:val="19"/>
                <w:szCs w:val="19"/>
              </w:rPr>
            </w:pPr>
          </w:p>
        </w:tc>
      </w:tr>
      <w:tr w:rsidR="004B413C" w14:paraId="6FA0DA82" w14:textId="77777777">
        <w:trPr>
          <w:trHeight w:val="239"/>
        </w:trPr>
        <w:tc>
          <w:tcPr>
            <w:tcW w:w="3440" w:type="dxa"/>
            <w:gridSpan w:val="2"/>
            <w:vAlign w:val="bottom"/>
          </w:tcPr>
          <w:p w14:paraId="43DF0A1F" w14:textId="77777777" w:rsidR="004B413C" w:rsidRDefault="00EC2FEA">
            <w:pPr>
              <w:rPr>
                <w:sz w:val="20"/>
                <w:szCs w:val="20"/>
              </w:rPr>
            </w:pPr>
            <w:r>
              <w:rPr>
                <w:rFonts w:ascii="Arial" w:eastAsia="Arial" w:hAnsi="Arial" w:cs="Arial"/>
                <w:sz w:val="20"/>
                <w:szCs w:val="20"/>
              </w:rPr>
              <w:t>* High ecological values due to</w:t>
            </w:r>
          </w:p>
        </w:tc>
        <w:tc>
          <w:tcPr>
            <w:tcW w:w="3360" w:type="dxa"/>
            <w:vAlign w:val="bottom"/>
          </w:tcPr>
          <w:p w14:paraId="5E942A8A" w14:textId="77777777" w:rsidR="004B413C" w:rsidRDefault="004B413C">
            <w:pPr>
              <w:rPr>
                <w:sz w:val="20"/>
                <w:szCs w:val="20"/>
              </w:rPr>
            </w:pPr>
          </w:p>
        </w:tc>
        <w:tc>
          <w:tcPr>
            <w:tcW w:w="2220" w:type="dxa"/>
            <w:vAlign w:val="bottom"/>
          </w:tcPr>
          <w:p w14:paraId="7530E3D2" w14:textId="77777777" w:rsidR="004B413C" w:rsidRDefault="004B413C">
            <w:pPr>
              <w:rPr>
                <w:sz w:val="20"/>
                <w:szCs w:val="20"/>
              </w:rPr>
            </w:pPr>
          </w:p>
        </w:tc>
      </w:tr>
      <w:tr w:rsidR="004B413C" w14:paraId="337AB157" w14:textId="77777777">
        <w:trPr>
          <w:trHeight w:val="239"/>
        </w:trPr>
        <w:tc>
          <w:tcPr>
            <w:tcW w:w="3440" w:type="dxa"/>
            <w:gridSpan w:val="2"/>
            <w:vAlign w:val="bottom"/>
          </w:tcPr>
          <w:p w14:paraId="08EBAABC" w14:textId="77777777" w:rsidR="004B413C" w:rsidRDefault="00EC2FEA">
            <w:pPr>
              <w:ind w:left="20"/>
              <w:rPr>
                <w:sz w:val="20"/>
                <w:szCs w:val="20"/>
              </w:rPr>
            </w:pPr>
            <w:r>
              <w:rPr>
                <w:rFonts w:ascii="Arial" w:eastAsia="Arial" w:hAnsi="Arial" w:cs="Arial"/>
                <w:sz w:val="20"/>
                <w:szCs w:val="20"/>
              </w:rPr>
              <w:t>undisturbed nature</w:t>
            </w:r>
          </w:p>
        </w:tc>
        <w:tc>
          <w:tcPr>
            <w:tcW w:w="3360" w:type="dxa"/>
            <w:vAlign w:val="bottom"/>
          </w:tcPr>
          <w:p w14:paraId="5401AB5D" w14:textId="77777777" w:rsidR="004B413C" w:rsidRDefault="004B413C">
            <w:pPr>
              <w:rPr>
                <w:sz w:val="20"/>
                <w:szCs w:val="20"/>
              </w:rPr>
            </w:pPr>
          </w:p>
        </w:tc>
        <w:tc>
          <w:tcPr>
            <w:tcW w:w="2220" w:type="dxa"/>
            <w:vAlign w:val="bottom"/>
          </w:tcPr>
          <w:p w14:paraId="5F17EA0C" w14:textId="77777777" w:rsidR="004B413C" w:rsidRDefault="004B413C">
            <w:pPr>
              <w:rPr>
                <w:sz w:val="20"/>
                <w:szCs w:val="20"/>
              </w:rPr>
            </w:pPr>
          </w:p>
        </w:tc>
      </w:tr>
      <w:tr w:rsidR="004B413C" w14:paraId="11AAC85B" w14:textId="77777777">
        <w:trPr>
          <w:trHeight w:val="239"/>
        </w:trPr>
        <w:tc>
          <w:tcPr>
            <w:tcW w:w="3440" w:type="dxa"/>
            <w:gridSpan w:val="2"/>
            <w:vAlign w:val="bottom"/>
          </w:tcPr>
          <w:p w14:paraId="04F22E6D" w14:textId="77777777" w:rsidR="004B413C" w:rsidRDefault="00EC2FEA">
            <w:pPr>
              <w:rPr>
                <w:sz w:val="20"/>
                <w:szCs w:val="20"/>
              </w:rPr>
            </w:pPr>
            <w:r>
              <w:rPr>
                <w:rFonts w:ascii="Arial" w:eastAsia="Arial" w:hAnsi="Arial" w:cs="Arial"/>
                <w:sz w:val="20"/>
                <w:szCs w:val="20"/>
              </w:rPr>
              <w:t>* Rich invertebrate fauna</w:t>
            </w:r>
          </w:p>
        </w:tc>
        <w:tc>
          <w:tcPr>
            <w:tcW w:w="3360" w:type="dxa"/>
            <w:vAlign w:val="bottom"/>
          </w:tcPr>
          <w:p w14:paraId="59EBBA94" w14:textId="77777777" w:rsidR="004B413C" w:rsidRDefault="004B413C">
            <w:pPr>
              <w:rPr>
                <w:sz w:val="20"/>
                <w:szCs w:val="20"/>
              </w:rPr>
            </w:pPr>
          </w:p>
        </w:tc>
        <w:tc>
          <w:tcPr>
            <w:tcW w:w="2220" w:type="dxa"/>
            <w:vAlign w:val="bottom"/>
          </w:tcPr>
          <w:p w14:paraId="43619555" w14:textId="77777777" w:rsidR="004B413C" w:rsidRDefault="00EC2FEA">
            <w:pPr>
              <w:ind w:left="60"/>
              <w:jc w:val="center"/>
              <w:rPr>
                <w:sz w:val="20"/>
                <w:szCs w:val="20"/>
              </w:rPr>
            </w:pPr>
            <w:r>
              <w:rPr>
                <w:rFonts w:ascii="Arial" w:eastAsia="Arial" w:hAnsi="Arial" w:cs="Arial"/>
                <w:sz w:val="20"/>
                <w:szCs w:val="20"/>
              </w:rPr>
              <w:t>No</w:t>
            </w:r>
          </w:p>
        </w:tc>
      </w:tr>
      <w:tr w:rsidR="004B413C" w14:paraId="0F1A17D6" w14:textId="77777777">
        <w:trPr>
          <w:trHeight w:val="239"/>
        </w:trPr>
        <w:tc>
          <w:tcPr>
            <w:tcW w:w="3440" w:type="dxa"/>
            <w:gridSpan w:val="2"/>
            <w:vAlign w:val="bottom"/>
          </w:tcPr>
          <w:p w14:paraId="5FD502CE" w14:textId="77777777" w:rsidR="004B413C" w:rsidRDefault="00EC2FEA">
            <w:pPr>
              <w:rPr>
                <w:sz w:val="20"/>
                <w:szCs w:val="20"/>
              </w:rPr>
            </w:pPr>
            <w:r>
              <w:rPr>
                <w:rFonts w:ascii="Arial" w:eastAsia="Arial" w:hAnsi="Arial" w:cs="Arial"/>
                <w:sz w:val="20"/>
                <w:szCs w:val="20"/>
              </w:rPr>
              <w:t>* Excellent water quality</w:t>
            </w:r>
          </w:p>
        </w:tc>
        <w:tc>
          <w:tcPr>
            <w:tcW w:w="3360" w:type="dxa"/>
            <w:vAlign w:val="bottom"/>
          </w:tcPr>
          <w:p w14:paraId="09D97813" w14:textId="77777777" w:rsidR="004B413C" w:rsidRDefault="004B413C">
            <w:pPr>
              <w:rPr>
                <w:sz w:val="20"/>
                <w:szCs w:val="20"/>
              </w:rPr>
            </w:pPr>
          </w:p>
        </w:tc>
        <w:tc>
          <w:tcPr>
            <w:tcW w:w="2220" w:type="dxa"/>
            <w:vAlign w:val="bottom"/>
          </w:tcPr>
          <w:p w14:paraId="76E01F34" w14:textId="77777777" w:rsidR="004B413C" w:rsidRDefault="00EC2FEA">
            <w:pPr>
              <w:ind w:left="40"/>
              <w:jc w:val="center"/>
              <w:rPr>
                <w:sz w:val="20"/>
                <w:szCs w:val="20"/>
              </w:rPr>
            </w:pPr>
            <w:r>
              <w:rPr>
                <w:rFonts w:ascii="Arial" w:eastAsia="Arial" w:hAnsi="Arial" w:cs="Arial"/>
                <w:sz w:val="20"/>
                <w:szCs w:val="20"/>
              </w:rPr>
              <w:t>At risk</w:t>
            </w:r>
          </w:p>
        </w:tc>
      </w:tr>
      <w:tr w:rsidR="004B413C" w14:paraId="603F2676" w14:textId="77777777">
        <w:trPr>
          <w:trHeight w:val="239"/>
        </w:trPr>
        <w:tc>
          <w:tcPr>
            <w:tcW w:w="3440" w:type="dxa"/>
            <w:gridSpan w:val="2"/>
            <w:vAlign w:val="bottom"/>
          </w:tcPr>
          <w:p w14:paraId="77112FA6" w14:textId="77777777" w:rsidR="004B413C" w:rsidRDefault="00EC2FEA">
            <w:pPr>
              <w:rPr>
                <w:sz w:val="20"/>
                <w:szCs w:val="20"/>
              </w:rPr>
            </w:pPr>
            <w:r>
              <w:rPr>
                <w:rFonts w:ascii="Arial" w:eastAsia="Arial" w:hAnsi="Arial" w:cs="Arial"/>
                <w:sz w:val="20"/>
                <w:szCs w:val="20"/>
              </w:rPr>
              <w:t>* Undisturbed hydrologic regime and</w:t>
            </w:r>
          </w:p>
        </w:tc>
        <w:tc>
          <w:tcPr>
            <w:tcW w:w="3360" w:type="dxa"/>
            <w:vAlign w:val="bottom"/>
          </w:tcPr>
          <w:p w14:paraId="695DFB5F" w14:textId="77777777" w:rsidR="004B413C" w:rsidRDefault="00EC2FEA">
            <w:pPr>
              <w:ind w:left="200"/>
              <w:rPr>
                <w:sz w:val="20"/>
                <w:szCs w:val="20"/>
              </w:rPr>
            </w:pPr>
            <w:r>
              <w:rPr>
                <w:rFonts w:ascii="Arial" w:eastAsia="Arial" w:hAnsi="Arial" w:cs="Arial"/>
                <w:sz w:val="20"/>
                <w:szCs w:val="20"/>
              </w:rPr>
              <w:t>Seasonal variation has increased</w:t>
            </w:r>
          </w:p>
        </w:tc>
        <w:tc>
          <w:tcPr>
            <w:tcW w:w="2220" w:type="dxa"/>
            <w:vAlign w:val="bottom"/>
          </w:tcPr>
          <w:p w14:paraId="55816651" w14:textId="77777777" w:rsidR="004B413C" w:rsidRDefault="00EC2FEA">
            <w:pPr>
              <w:ind w:left="60"/>
              <w:jc w:val="center"/>
              <w:rPr>
                <w:sz w:val="20"/>
                <w:szCs w:val="20"/>
              </w:rPr>
            </w:pPr>
            <w:r>
              <w:rPr>
                <w:rFonts w:ascii="Arial" w:eastAsia="Arial" w:hAnsi="Arial" w:cs="Arial"/>
                <w:sz w:val="20"/>
                <w:szCs w:val="20"/>
              </w:rPr>
              <w:t>No</w:t>
            </w:r>
          </w:p>
        </w:tc>
      </w:tr>
      <w:tr w:rsidR="004B413C" w14:paraId="61E64028" w14:textId="77777777">
        <w:trPr>
          <w:trHeight w:val="239"/>
        </w:trPr>
        <w:tc>
          <w:tcPr>
            <w:tcW w:w="3440" w:type="dxa"/>
            <w:gridSpan w:val="2"/>
            <w:vAlign w:val="bottom"/>
          </w:tcPr>
          <w:p w14:paraId="71B3726D" w14:textId="77777777" w:rsidR="004B413C" w:rsidRDefault="00EC2FEA">
            <w:pPr>
              <w:ind w:left="20"/>
              <w:rPr>
                <w:sz w:val="20"/>
                <w:szCs w:val="20"/>
              </w:rPr>
            </w:pPr>
            <w:r>
              <w:rPr>
                <w:rFonts w:ascii="Arial" w:eastAsia="Arial" w:hAnsi="Arial" w:cs="Arial"/>
                <w:sz w:val="20"/>
                <w:szCs w:val="20"/>
              </w:rPr>
              <w:t>lack of seasonal variation</w:t>
            </w:r>
          </w:p>
        </w:tc>
        <w:tc>
          <w:tcPr>
            <w:tcW w:w="3360" w:type="dxa"/>
            <w:vAlign w:val="bottom"/>
          </w:tcPr>
          <w:p w14:paraId="0C39BF94" w14:textId="77777777" w:rsidR="004B413C" w:rsidRDefault="00EC2FEA">
            <w:pPr>
              <w:ind w:left="180"/>
              <w:rPr>
                <w:sz w:val="20"/>
                <w:szCs w:val="20"/>
              </w:rPr>
            </w:pPr>
            <w:r>
              <w:rPr>
                <w:rFonts w:ascii="Arial" w:eastAsia="Arial" w:hAnsi="Arial" w:cs="Arial"/>
                <w:sz w:val="20"/>
                <w:szCs w:val="20"/>
              </w:rPr>
              <w:t>with declining water levels</w:t>
            </w:r>
          </w:p>
        </w:tc>
        <w:tc>
          <w:tcPr>
            <w:tcW w:w="2220" w:type="dxa"/>
            <w:vAlign w:val="bottom"/>
          </w:tcPr>
          <w:p w14:paraId="1E774D89" w14:textId="77777777" w:rsidR="004B413C" w:rsidRDefault="004B413C">
            <w:pPr>
              <w:rPr>
                <w:sz w:val="20"/>
                <w:szCs w:val="20"/>
              </w:rPr>
            </w:pPr>
          </w:p>
        </w:tc>
      </w:tr>
      <w:tr w:rsidR="004B413C" w14:paraId="599012CD" w14:textId="77777777">
        <w:trPr>
          <w:trHeight w:val="239"/>
        </w:trPr>
        <w:tc>
          <w:tcPr>
            <w:tcW w:w="3440" w:type="dxa"/>
            <w:gridSpan w:val="2"/>
            <w:vAlign w:val="bottom"/>
          </w:tcPr>
          <w:p w14:paraId="593831FF" w14:textId="77777777" w:rsidR="004B413C" w:rsidRDefault="00EC2FEA">
            <w:pPr>
              <w:rPr>
                <w:sz w:val="20"/>
                <w:szCs w:val="20"/>
              </w:rPr>
            </w:pPr>
            <w:r>
              <w:rPr>
                <w:rFonts w:ascii="Arial" w:eastAsia="Arial" w:hAnsi="Arial" w:cs="Arial"/>
                <w:sz w:val="20"/>
                <w:szCs w:val="20"/>
              </w:rPr>
              <w:t xml:space="preserve">* </w:t>
            </w:r>
            <w:r>
              <w:rPr>
                <w:rFonts w:ascii="Arial" w:eastAsia="Arial" w:hAnsi="Arial" w:cs="Arial"/>
                <w:i/>
                <w:iCs/>
                <w:sz w:val="20"/>
                <w:szCs w:val="20"/>
              </w:rPr>
              <w:t>Banksia</w:t>
            </w:r>
            <w:r>
              <w:rPr>
                <w:rFonts w:ascii="Arial" w:eastAsia="Arial" w:hAnsi="Arial" w:cs="Arial"/>
                <w:sz w:val="20"/>
                <w:szCs w:val="20"/>
              </w:rPr>
              <w:t xml:space="preserve"> woodland &lt;8m depth to</w:t>
            </w:r>
          </w:p>
        </w:tc>
        <w:tc>
          <w:tcPr>
            <w:tcW w:w="3360" w:type="dxa"/>
            <w:vAlign w:val="bottom"/>
          </w:tcPr>
          <w:p w14:paraId="5BE2D9F4" w14:textId="77777777" w:rsidR="004B413C" w:rsidRDefault="004B413C">
            <w:pPr>
              <w:rPr>
                <w:sz w:val="20"/>
                <w:szCs w:val="20"/>
              </w:rPr>
            </w:pPr>
          </w:p>
        </w:tc>
        <w:tc>
          <w:tcPr>
            <w:tcW w:w="2220" w:type="dxa"/>
            <w:vAlign w:val="bottom"/>
          </w:tcPr>
          <w:p w14:paraId="28D04912" w14:textId="77777777" w:rsidR="004B413C" w:rsidRDefault="004B413C">
            <w:pPr>
              <w:rPr>
                <w:sz w:val="20"/>
                <w:szCs w:val="20"/>
              </w:rPr>
            </w:pPr>
          </w:p>
        </w:tc>
      </w:tr>
      <w:tr w:rsidR="004B413C" w14:paraId="288081E7" w14:textId="77777777">
        <w:trPr>
          <w:trHeight w:val="281"/>
        </w:trPr>
        <w:tc>
          <w:tcPr>
            <w:tcW w:w="3440" w:type="dxa"/>
            <w:gridSpan w:val="2"/>
            <w:vAlign w:val="bottom"/>
          </w:tcPr>
          <w:p w14:paraId="072E2575" w14:textId="77777777" w:rsidR="004B413C" w:rsidRDefault="00EC2FEA">
            <w:pPr>
              <w:ind w:left="20"/>
              <w:rPr>
                <w:sz w:val="20"/>
                <w:szCs w:val="20"/>
              </w:rPr>
            </w:pPr>
            <w:r>
              <w:rPr>
                <w:rFonts w:ascii="Arial" w:eastAsia="Arial" w:hAnsi="Arial" w:cs="Arial"/>
                <w:sz w:val="20"/>
                <w:szCs w:val="20"/>
              </w:rPr>
              <w:t>groundwater</w:t>
            </w:r>
          </w:p>
        </w:tc>
        <w:tc>
          <w:tcPr>
            <w:tcW w:w="3360" w:type="dxa"/>
            <w:vAlign w:val="bottom"/>
          </w:tcPr>
          <w:p w14:paraId="105FAAF6" w14:textId="77777777" w:rsidR="004B413C" w:rsidRDefault="004B413C">
            <w:pPr>
              <w:rPr>
                <w:sz w:val="24"/>
                <w:szCs w:val="24"/>
              </w:rPr>
            </w:pPr>
          </w:p>
        </w:tc>
        <w:tc>
          <w:tcPr>
            <w:tcW w:w="2220" w:type="dxa"/>
            <w:vAlign w:val="bottom"/>
          </w:tcPr>
          <w:p w14:paraId="412E4E59" w14:textId="77777777" w:rsidR="004B413C" w:rsidRDefault="004B413C">
            <w:pPr>
              <w:rPr>
                <w:sz w:val="24"/>
                <w:szCs w:val="24"/>
              </w:rPr>
            </w:pPr>
          </w:p>
        </w:tc>
      </w:tr>
    </w:tbl>
    <w:p w14:paraId="65043F07" w14:textId="77777777" w:rsidR="004B413C" w:rsidRDefault="00EC2FEA">
      <w:pPr>
        <w:spacing w:line="206" w:lineRule="auto"/>
        <w:ind w:left="180"/>
        <w:rPr>
          <w:sz w:val="20"/>
          <w:szCs w:val="20"/>
        </w:rPr>
      </w:pPr>
      <w:r>
        <w:rPr>
          <w:rFonts w:ascii="Arial" w:eastAsia="Arial" w:hAnsi="Arial" w:cs="Arial"/>
          <w:b/>
          <w:bCs/>
          <w:sz w:val="20"/>
          <w:szCs w:val="20"/>
        </w:rPr>
        <w:t>Site management objectives</w:t>
      </w:r>
    </w:p>
    <w:p w14:paraId="6EF2CDA6" w14:textId="77777777" w:rsidR="004B413C" w:rsidRDefault="00EC2FEA">
      <w:pPr>
        <w:numPr>
          <w:ilvl w:val="0"/>
          <w:numId w:val="7"/>
        </w:numPr>
        <w:tabs>
          <w:tab w:val="left" w:pos="316"/>
        </w:tabs>
        <w:spacing w:line="249" w:lineRule="auto"/>
        <w:ind w:left="180" w:right="5980" w:hanging="28"/>
        <w:rPr>
          <w:rFonts w:ascii="Arial" w:eastAsia="Arial" w:hAnsi="Arial" w:cs="Arial"/>
          <w:sz w:val="20"/>
          <w:szCs w:val="20"/>
        </w:rPr>
      </w:pPr>
      <w:r>
        <w:rPr>
          <w:rFonts w:ascii="Arial" w:eastAsia="Arial" w:hAnsi="Arial" w:cs="Arial"/>
          <w:sz w:val="20"/>
          <w:szCs w:val="20"/>
        </w:rPr>
        <w:t>Maintain the environmental quality of the lake</w:t>
      </w:r>
    </w:p>
    <w:p w14:paraId="73C85EE6" w14:textId="77777777" w:rsidR="004B413C" w:rsidRDefault="004B413C">
      <w:pPr>
        <w:spacing w:line="1" w:lineRule="exact"/>
        <w:rPr>
          <w:rFonts w:ascii="Arial" w:eastAsia="Arial" w:hAnsi="Arial" w:cs="Arial"/>
          <w:sz w:val="20"/>
          <w:szCs w:val="20"/>
        </w:rPr>
      </w:pPr>
    </w:p>
    <w:p w14:paraId="68ED98A9" w14:textId="77777777" w:rsidR="004B413C" w:rsidRDefault="00EC2FEA">
      <w:pPr>
        <w:numPr>
          <w:ilvl w:val="0"/>
          <w:numId w:val="7"/>
        </w:numPr>
        <w:tabs>
          <w:tab w:val="left" w:pos="316"/>
        </w:tabs>
        <w:spacing w:line="302" w:lineRule="auto"/>
        <w:ind w:left="180" w:right="6100" w:hanging="28"/>
        <w:rPr>
          <w:rFonts w:ascii="Arial" w:eastAsia="Arial" w:hAnsi="Arial" w:cs="Arial"/>
          <w:sz w:val="20"/>
          <w:szCs w:val="20"/>
        </w:rPr>
      </w:pPr>
      <w:r>
        <w:rPr>
          <w:rFonts w:ascii="Arial" w:eastAsia="Arial" w:hAnsi="Arial" w:cs="Arial"/>
          <w:sz w:val="20"/>
          <w:szCs w:val="20"/>
        </w:rPr>
        <w:t>Maintain the existing hydrological regime</w:t>
      </w:r>
    </w:p>
    <w:p w14:paraId="7E067604" w14:textId="77777777" w:rsidR="004B413C" w:rsidRDefault="00EC2FEA">
      <w:pPr>
        <w:spacing w:line="20" w:lineRule="exact"/>
        <w:rPr>
          <w:sz w:val="20"/>
          <w:szCs w:val="20"/>
        </w:rPr>
      </w:pPr>
      <w:r>
        <w:rPr>
          <w:noProof/>
          <w:sz w:val="20"/>
          <w:szCs w:val="20"/>
        </w:rPr>
        <mc:AlternateContent>
          <mc:Choice Requires="wps">
            <w:drawing>
              <wp:anchor distT="0" distB="0" distL="114300" distR="114300" simplePos="0" relativeHeight="251675648" behindDoc="1" locked="0" layoutInCell="0" allowOverlap="1" wp14:anchorId="7406FD99" wp14:editId="4B3BC540">
                <wp:simplePos x="0" y="0"/>
                <wp:positionH relativeFrom="column">
                  <wp:posOffset>115570</wp:posOffset>
                </wp:positionH>
                <wp:positionV relativeFrom="paragraph">
                  <wp:posOffset>-635</wp:posOffset>
                </wp:positionV>
                <wp:extent cx="5711825" cy="0"/>
                <wp:effectExtent l="0" t="0" r="0" b="0"/>
                <wp:wrapNone/>
                <wp:docPr id="726" name="Shape 72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11825" cy="4763"/>
                        </a:xfrm>
                        <a:prstGeom prst="line">
                          <a:avLst/>
                        </a:prstGeom>
                        <a:solidFill>
                          <a:srgbClr val="FFFFFF"/>
                        </a:solidFill>
                        <a:ln w="10121">
                          <a:solidFill>
                            <a:srgbClr val="000000"/>
                          </a:solidFill>
                          <a:miter lim="800000"/>
                          <a:headEnd/>
                          <a:tailEnd/>
                        </a:ln>
                      </wps:spPr>
                      <wps:bodyPr/>
                    </wps:wsp>
                  </a:graphicData>
                </a:graphic>
              </wp:anchor>
            </w:drawing>
          </mc:Choice>
          <mc:Fallback>
            <w:pict>
              <v:line w14:anchorId="179C5D80" id="Shape 726" o:spid="_x0000_s1026" style="position:absolute;z-index:-251640832;visibility:visible;mso-wrap-style:square;mso-wrap-distance-left:9pt;mso-wrap-distance-top:0;mso-wrap-distance-right:9pt;mso-wrap-distance-bottom:0;mso-position-horizontal:absolute;mso-position-horizontal-relative:text;mso-position-vertical:absolute;mso-position-vertical-relative:text" from="9.1pt,-.05pt" to="458.85pt,-.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" o:allowincell="f" filled="t" strokeweight=".28114mm">
                <v:stroke joinstyle="miter"/>
                <o:lock v:ext="edit" shapetype="f"/>
              </v:line>
            </w:pict>
          </mc:Fallback>
        </mc:AlternateContent>
      </w:r>
    </w:p>
    <w:p w14:paraId="58EA6380" w14:textId="77777777" w:rsidR="004B413C" w:rsidRDefault="004B413C">
      <w:pPr>
        <w:spacing w:line="393" w:lineRule="exact"/>
        <w:rPr>
          <w:sz w:val="20"/>
          <w:szCs w:val="20"/>
        </w:rPr>
      </w:pPr>
    </w:p>
    <w:p w14:paraId="32F7FCA5" w14:textId="77777777" w:rsidR="004B413C" w:rsidRDefault="00EC2FEA">
      <w:pPr>
        <w:rPr>
          <w:sz w:val="20"/>
          <w:szCs w:val="20"/>
        </w:rPr>
      </w:pPr>
      <w:r>
        <w:rPr>
          <w:rFonts w:ascii="Arial" w:eastAsia="Arial" w:hAnsi="Arial" w:cs="Arial"/>
          <w:b/>
          <w:bCs/>
          <w:sz w:val="24"/>
          <w:szCs w:val="24"/>
        </w:rPr>
        <w:t>Lake Joondalup</w:t>
      </w:r>
    </w:p>
    <w:p w14:paraId="6EA402EE" w14:textId="77777777" w:rsidR="004B413C" w:rsidRDefault="004B413C">
      <w:pPr>
        <w:spacing w:line="258" w:lineRule="exact"/>
        <w:rPr>
          <w:sz w:val="20"/>
          <w:szCs w:val="20"/>
        </w:rPr>
      </w:pPr>
    </w:p>
    <w:p w14:paraId="25115F1F" w14:textId="77777777" w:rsidR="004B413C" w:rsidRDefault="00EC2FEA">
      <w:pPr>
        <w:spacing w:line="257" w:lineRule="auto"/>
        <w:ind w:right="40"/>
        <w:jc w:val="both"/>
        <w:rPr>
          <w:sz w:val="20"/>
          <w:szCs w:val="20"/>
        </w:rPr>
      </w:pPr>
      <w:r>
        <w:rPr>
          <w:rFonts w:ascii="Arial" w:eastAsia="Arial" w:hAnsi="Arial" w:cs="Arial"/>
          <w:sz w:val="20"/>
          <w:szCs w:val="20"/>
        </w:rPr>
        <w:t>At 611.5 ha, Lake Joondalup is the largest monitored wetland and is managed by the Department of Biodiversity, Conservation and Attractions. The lake is an important habitat and drought refuge for water birds, and in conjunction with Lake Goollelal, is managed to support the full range of avian habitats (Water Authority of Western Australia, 1995). Other management objectives include the conservation of diverse wetland vegetation communities, including sedge beds, fringing woodlands and aquatic macrophytes, and the maintenance or enhancement of aquatic fauna in the lake. Lake Joondalup supports an important population of Pygmy Perch (</w:t>
      </w:r>
      <w:r>
        <w:rPr>
          <w:rFonts w:ascii="Arial" w:eastAsia="Arial" w:hAnsi="Arial" w:cs="Arial"/>
          <w:i/>
          <w:iCs/>
          <w:sz w:val="20"/>
          <w:szCs w:val="20"/>
        </w:rPr>
        <w:t>Edelia vittata</w:t>
      </w:r>
      <w:r>
        <w:rPr>
          <w:rFonts w:ascii="Arial" w:eastAsia="Arial" w:hAnsi="Arial" w:cs="Arial"/>
          <w:sz w:val="20"/>
          <w:szCs w:val="20"/>
        </w:rPr>
        <w:t>) and Swan River Goby (</w:t>
      </w:r>
      <w:r>
        <w:rPr>
          <w:rFonts w:ascii="Arial" w:eastAsia="Arial" w:hAnsi="Arial" w:cs="Arial"/>
          <w:i/>
          <w:iCs/>
          <w:sz w:val="20"/>
          <w:szCs w:val="20"/>
        </w:rPr>
        <w:t>Pseudogobius olorum</w:t>
      </w:r>
      <w:r>
        <w:rPr>
          <w:rFonts w:ascii="Arial" w:eastAsia="Arial" w:hAnsi="Arial" w:cs="Arial"/>
          <w:sz w:val="20"/>
          <w:szCs w:val="20"/>
        </w:rPr>
        <w:t>) and the fringing woodlands and bushland support a variety of significant mammal species.</w:t>
      </w:r>
    </w:p>
    <w:p w14:paraId="267AE914" w14:textId="77777777" w:rsidR="004B413C" w:rsidRDefault="004B413C">
      <w:pPr>
        <w:spacing w:line="340" w:lineRule="exact"/>
        <w:rPr>
          <w:sz w:val="20"/>
          <w:szCs w:val="20"/>
        </w:rPr>
      </w:pPr>
    </w:p>
    <w:p w14:paraId="544C5C50" w14:textId="77777777" w:rsidR="004B413C" w:rsidRDefault="00EC2FEA">
      <w:pPr>
        <w:rPr>
          <w:sz w:val="20"/>
          <w:szCs w:val="20"/>
        </w:rPr>
      </w:pPr>
      <w:r>
        <w:rPr>
          <w:rFonts w:ascii="Arial" w:eastAsia="Arial" w:hAnsi="Arial" w:cs="Arial"/>
          <w:b/>
          <w:bCs/>
          <w:sz w:val="20"/>
          <w:szCs w:val="20"/>
        </w:rPr>
        <w:t>Hydrology and water quality</w:t>
      </w:r>
    </w:p>
    <w:p w14:paraId="107E3DCF" w14:textId="77777777" w:rsidR="004B413C" w:rsidRDefault="004B413C">
      <w:pPr>
        <w:spacing w:line="258" w:lineRule="exact"/>
        <w:rPr>
          <w:sz w:val="20"/>
          <w:szCs w:val="20"/>
        </w:rPr>
      </w:pPr>
    </w:p>
    <w:p w14:paraId="5615F262" w14:textId="77777777" w:rsidR="004B413C" w:rsidRDefault="00EC2FEA">
      <w:pPr>
        <w:spacing w:line="255" w:lineRule="auto"/>
        <w:ind w:firstLine="7"/>
        <w:jc w:val="both"/>
        <w:rPr>
          <w:sz w:val="20"/>
          <w:szCs w:val="20"/>
        </w:rPr>
      </w:pPr>
      <w:r>
        <w:rPr>
          <w:rFonts w:ascii="Arial" w:eastAsia="Arial" w:hAnsi="Arial" w:cs="Arial"/>
          <w:sz w:val="20"/>
          <w:szCs w:val="20"/>
        </w:rPr>
        <w:t>Lake Joondalup has remained permanently inundated at the staﬀ gauge since 1986 (Horwitz et al., 2009). However, vast regions of the basin dry most summers and provide habitat for visiting water birds. Recent monitoring of surface water levels at the staﬀ gauge 6162572 remained relatively stable from 2002 but have been increasing from 16.4 mAHD to approximately 17.2 mAHD in 2019 (Figure 28). Five-year summaries of hydrological regimes at Lake Joondalup also reveal the higher mean minimum and maximum surface water levels in the latest period compared to earlier periods, as well as an increase in the number of days to reach seasonal minimum water levels (Table 8). Historically, groundwater levels at monitoring bore 61610661 declined significantly by 1.2 m from 1970 to 2002. Currently, groundwater levels at this bore, as well as bore 61611423 (likely to better reflect lake surface water variation), have been increasing since 2015 to levels similar to the early 1990s.</w:t>
      </w:r>
    </w:p>
    <w:p w14:paraId="23007EAF" w14:textId="77777777" w:rsidR="004B413C" w:rsidRDefault="004B413C">
      <w:pPr>
        <w:spacing w:line="67" w:lineRule="exact"/>
        <w:rPr>
          <w:sz w:val="20"/>
          <w:szCs w:val="20"/>
        </w:rPr>
      </w:pPr>
    </w:p>
    <w:p w14:paraId="6508B452" w14:textId="77777777" w:rsidR="004B413C" w:rsidRDefault="00EC2FEA">
      <w:pPr>
        <w:spacing w:line="285" w:lineRule="auto"/>
        <w:ind w:right="40" w:firstLine="5"/>
        <w:jc w:val="both"/>
        <w:rPr>
          <w:sz w:val="20"/>
          <w:szCs w:val="20"/>
        </w:rPr>
      </w:pPr>
      <w:r>
        <w:rPr>
          <w:rFonts w:ascii="Arial" w:eastAsia="Arial" w:hAnsi="Arial" w:cs="Arial"/>
          <w:sz w:val="19"/>
          <w:szCs w:val="19"/>
        </w:rPr>
        <w:t>Recent monitoring suggests pH has been increasing from 6.8 in 2016 up to 8.4 in 2018, probably attributable the higher water levels (Judd and Horwitz, 2019). The lake often has the lowest levels of acidity and highest alkalinity of all the monitored wetlands. Total nitrogen and phosphorus levels have been high in Lake Joondalup, which is now typical of Spearwood dune lakes in modified urban landscapes.</w:t>
      </w:r>
    </w:p>
    <w:p w14:paraId="19FAA933" w14:textId="77777777" w:rsidR="004B413C" w:rsidRDefault="004B413C">
      <w:pPr>
        <w:sectPr w:rsidR="004B413C">
          <w:pgSz w:w="12240" w:h="15840"/>
          <w:pgMar w:top="1382" w:right="1400" w:bottom="307" w:left="1440" w:header="0" w:footer="0" w:gutter="0"/>
          <w:cols w:space="720" w:equalWidth="0">
            <w:col w:w="9400"/>
          </w:cols>
        </w:sectPr>
      </w:pPr>
    </w:p>
    <w:p w14:paraId="4039C339" w14:textId="77777777" w:rsidR="004B413C" w:rsidRDefault="004B413C">
      <w:pPr>
        <w:spacing w:line="200" w:lineRule="exact"/>
        <w:rPr>
          <w:sz w:val="20"/>
          <w:szCs w:val="20"/>
        </w:rPr>
      </w:pPr>
    </w:p>
    <w:p w14:paraId="0303364E" w14:textId="77777777" w:rsidR="004B413C" w:rsidRDefault="004B413C">
      <w:pPr>
        <w:spacing w:line="200" w:lineRule="exact"/>
        <w:rPr>
          <w:sz w:val="20"/>
          <w:szCs w:val="20"/>
        </w:rPr>
      </w:pPr>
    </w:p>
    <w:p w14:paraId="2D470496" w14:textId="77777777" w:rsidR="004B413C" w:rsidRDefault="004B413C">
      <w:pPr>
        <w:spacing w:line="200" w:lineRule="exact"/>
        <w:rPr>
          <w:sz w:val="20"/>
          <w:szCs w:val="20"/>
        </w:rPr>
      </w:pPr>
    </w:p>
    <w:p w14:paraId="1887B574" w14:textId="77777777" w:rsidR="004B413C" w:rsidRDefault="004B413C">
      <w:pPr>
        <w:spacing w:line="200" w:lineRule="exact"/>
        <w:rPr>
          <w:sz w:val="20"/>
          <w:szCs w:val="20"/>
        </w:rPr>
      </w:pPr>
    </w:p>
    <w:p w14:paraId="2948EE25" w14:textId="77777777" w:rsidR="004B413C" w:rsidRDefault="004B413C">
      <w:pPr>
        <w:spacing w:line="305" w:lineRule="exact"/>
        <w:rPr>
          <w:sz w:val="20"/>
          <w:szCs w:val="20"/>
        </w:rPr>
      </w:pPr>
    </w:p>
    <w:p w14:paraId="6DE4D476" w14:textId="77777777" w:rsidR="004B413C" w:rsidRDefault="00EC2FEA">
      <w:pPr>
        <w:ind w:right="40"/>
        <w:jc w:val="center"/>
        <w:rPr>
          <w:sz w:val="20"/>
          <w:szCs w:val="20"/>
        </w:rPr>
      </w:pPr>
      <w:r>
        <w:rPr>
          <w:rFonts w:ascii="Arial" w:eastAsia="Arial" w:hAnsi="Arial" w:cs="Arial"/>
          <w:sz w:val="17"/>
          <w:szCs w:val="17"/>
        </w:rPr>
        <w:t>45</w:t>
      </w:r>
    </w:p>
    <w:p w14:paraId="7EB79698" w14:textId="77777777" w:rsidR="004B413C" w:rsidRDefault="004B413C">
      <w:pPr>
        <w:sectPr w:rsidR="004B413C">
          <w:type w:val="continuous"/>
          <w:pgSz w:w="12240" w:h="15840"/>
          <w:pgMar w:top="1382" w:right="1400" w:bottom="307" w:left="1440" w:header="0" w:footer="0" w:gutter="0"/>
          <w:cols w:space="720" w:equalWidth="0">
            <w:col w:w="9400"/>
          </w:cols>
        </w:sectPr>
      </w:pPr>
    </w:p>
    <w:p w14:paraId="64193C6E" w14:textId="77777777" w:rsidR="004B413C" w:rsidRDefault="00EC2FEA">
      <w:pPr>
        <w:spacing w:line="200" w:lineRule="exact"/>
        <w:rPr>
          <w:sz w:val="20"/>
          <w:szCs w:val="20"/>
        </w:rPr>
      </w:pPr>
      <w:bookmarkStart w:id="83" w:name="page46"/>
      <w:bookmarkEnd w:id="83"/>
      <w:r>
        <w:rPr>
          <w:noProof/>
          <w:sz w:val="20"/>
          <w:szCs w:val="20"/>
        </w:rPr>
        <w:lastRenderedPageBreak/>
        <w:drawing>
          <wp:anchor distT="0" distB="0" distL="114300" distR="114300" simplePos="0" relativeHeight="251676672" behindDoc="1" locked="0" layoutInCell="0" allowOverlap="1" wp14:anchorId="4F0B0D07" wp14:editId="75FFAB25">
            <wp:simplePos x="0" y="0"/>
            <wp:positionH relativeFrom="page">
              <wp:posOffset>1304925</wp:posOffset>
            </wp:positionH>
            <wp:positionV relativeFrom="page">
              <wp:posOffset>2738120</wp:posOffset>
            </wp:positionV>
            <wp:extent cx="5483860" cy="3674745"/>
            <wp:effectExtent l="0" t="0" r="0" b="0"/>
            <wp:wrapNone/>
            <wp:docPr id="727" name="Picture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7"/>
                    <pic:cNvPicPr>
                      <a:picLocks noChangeAspect="1" noChangeArrowheads="1"/>
                    </pic:cNvPicPr>
                  </pic:nvPicPr>
                  <pic:blipFill>
                    <a:blip r:embed="rId479"/>
                    <a:srcRect/>
                    <a:stretch>
                      <a:fillRect/>
                    </a:stretch>
                  </pic:blipFill>
                  <pic:spPr bwMode="auto">
                    <a:xfrm>
                      <a:off x="0" y="0"/>
                      <a:ext cx="5483860" cy="3674745"/>
                    </a:xfrm>
                    <a:prstGeom prst="rect">
                      <a:avLst/>
                    </a:prstGeom>
                    <a:noFill/>
                  </pic:spPr>
                </pic:pic>
              </a:graphicData>
            </a:graphic>
          </wp:anchor>
        </w:drawing>
      </w:r>
    </w:p>
    <w:p w14:paraId="37302180" w14:textId="77777777" w:rsidR="004B413C" w:rsidRDefault="004B413C">
      <w:pPr>
        <w:spacing w:line="200" w:lineRule="exact"/>
        <w:rPr>
          <w:sz w:val="20"/>
          <w:szCs w:val="20"/>
        </w:rPr>
      </w:pPr>
    </w:p>
    <w:p w14:paraId="4C8207A9" w14:textId="77777777" w:rsidR="004B413C" w:rsidRDefault="004B413C">
      <w:pPr>
        <w:spacing w:line="200" w:lineRule="exact"/>
        <w:rPr>
          <w:sz w:val="20"/>
          <w:szCs w:val="20"/>
        </w:rPr>
      </w:pPr>
    </w:p>
    <w:p w14:paraId="336CC845" w14:textId="77777777" w:rsidR="004B413C" w:rsidRDefault="004B413C">
      <w:pPr>
        <w:spacing w:line="200" w:lineRule="exact"/>
        <w:rPr>
          <w:sz w:val="20"/>
          <w:szCs w:val="20"/>
        </w:rPr>
      </w:pPr>
    </w:p>
    <w:p w14:paraId="6F4BCBCA" w14:textId="77777777" w:rsidR="004B413C" w:rsidRDefault="004B413C">
      <w:pPr>
        <w:spacing w:line="200" w:lineRule="exact"/>
        <w:rPr>
          <w:sz w:val="20"/>
          <w:szCs w:val="20"/>
        </w:rPr>
      </w:pPr>
    </w:p>
    <w:p w14:paraId="49D60496" w14:textId="77777777" w:rsidR="004B413C" w:rsidRDefault="004B413C">
      <w:pPr>
        <w:spacing w:line="200" w:lineRule="exact"/>
        <w:rPr>
          <w:sz w:val="20"/>
          <w:szCs w:val="20"/>
        </w:rPr>
      </w:pPr>
    </w:p>
    <w:p w14:paraId="327AC03D" w14:textId="77777777" w:rsidR="004B413C" w:rsidRDefault="004B413C">
      <w:pPr>
        <w:spacing w:line="200" w:lineRule="exact"/>
        <w:rPr>
          <w:sz w:val="20"/>
          <w:szCs w:val="20"/>
        </w:rPr>
      </w:pPr>
    </w:p>
    <w:p w14:paraId="2A2DC485" w14:textId="77777777" w:rsidR="004B413C" w:rsidRDefault="004B413C">
      <w:pPr>
        <w:spacing w:line="200" w:lineRule="exact"/>
        <w:rPr>
          <w:sz w:val="20"/>
          <w:szCs w:val="20"/>
        </w:rPr>
      </w:pPr>
    </w:p>
    <w:p w14:paraId="38D8EC6C" w14:textId="77777777" w:rsidR="004B413C" w:rsidRDefault="004B413C">
      <w:pPr>
        <w:spacing w:line="200" w:lineRule="exact"/>
        <w:rPr>
          <w:sz w:val="20"/>
          <w:szCs w:val="20"/>
        </w:rPr>
      </w:pPr>
    </w:p>
    <w:p w14:paraId="74F2B75C" w14:textId="77777777" w:rsidR="004B413C" w:rsidRDefault="004B413C">
      <w:pPr>
        <w:spacing w:line="200" w:lineRule="exact"/>
        <w:rPr>
          <w:sz w:val="20"/>
          <w:szCs w:val="20"/>
        </w:rPr>
      </w:pPr>
    </w:p>
    <w:p w14:paraId="1E71333E" w14:textId="77777777" w:rsidR="004B413C" w:rsidRDefault="004B413C">
      <w:pPr>
        <w:spacing w:line="200" w:lineRule="exact"/>
        <w:rPr>
          <w:sz w:val="20"/>
          <w:szCs w:val="20"/>
        </w:rPr>
      </w:pPr>
    </w:p>
    <w:p w14:paraId="77C79DDF" w14:textId="77777777" w:rsidR="004B413C" w:rsidRDefault="004B413C">
      <w:pPr>
        <w:spacing w:line="200" w:lineRule="exact"/>
        <w:rPr>
          <w:sz w:val="20"/>
          <w:szCs w:val="20"/>
        </w:rPr>
      </w:pPr>
    </w:p>
    <w:p w14:paraId="400077BC" w14:textId="77777777" w:rsidR="004B413C" w:rsidRDefault="004B413C">
      <w:pPr>
        <w:spacing w:line="200" w:lineRule="exact"/>
        <w:rPr>
          <w:sz w:val="20"/>
          <w:szCs w:val="20"/>
        </w:rPr>
      </w:pPr>
    </w:p>
    <w:p w14:paraId="6CFE4DB9" w14:textId="77777777" w:rsidR="004B413C" w:rsidRDefault="004B413C">
      <w:pPr>
        <w:spacing w:line="200" w:lineRule="exact"/>
        <w:rPr>
          <w:sz w:val="20"/>
          <w:szCs w:val="20"/>
        </w:rPr>
      </w:pPr>
    </w:p>
    <w:p w14:paraId="72F897A8" w14:textId="77777777" w:rsidR="004B413C" w:rsidRDefault="004B413C">
      <w:pPr>
        <w:spacing w:line="265" w:lineRule="exact"/>
        <w:rPr>
          <w:sz w:val="20"/>
          <w:szCs w:val="20"/>
        </w:rPr>
      </w:pPr>
    </w:p>
    <w:tbl>
      <w:tblPr>
        <w:tblW w:w="0" w:type="auto"/>
        <w:tblInd w:w="100" w:type="dxa"/>
        <w:tblLayout w:type="fixed"/>
        <w:tblCellMar>
          <w:left w:w="0" w:type="dxa"/>
          <w:right w:w="0" w:type="dxa"/>
        </w:tblCellMar>
        <w:tblLook w:val="04A0" w:firstRow="1" w:lastRow="0" w:firstColumn="1" w:lastColumn="0" w:noHBand="0" w:noVBand="1"/>
      </w:tblPr>
      <w:tblGrid>
        <w:gridCol w:w="220"/>
        <w:gridCol w:w="1100"/>
        <w:gridCol w:w="700"/>
        <w:gridCol w:w="720"/>
        <w:gridCol w:w="700"/>
        <w:gridCol w:w="720"/>
        <w:gridCol w:w="700"/>
        <w:gridCol w:w="700"/>
        <w:gridCol w:w="720"/>
        <w:gridCol w:w="700"/>
        <w:gridCol w:w="720"/>
        <w:gridCol w:w="700"/>
        <w:gridCol w:w="560"/>
        <w:gridCol w:w="20"/>
      </w:tblGrid>
      <w:tr w:rsidR="004B413C" w14:paraId="295E24E9" w14:textId="77777777">
        <w:trPr>
          <w:trHeight w:val="207"/>
        </w:trPr>
        <w:tc>
          <w:tcPr>
            <w:tcW w:w="220" w:type="dxa"/>
            <w:vAlign w:val="bottom"/>
          </w:tcPr>
          <w:p w14:paraId="45DF0623" w14:textId="77777777" w:rsidR="004B413C" w:rsidRDefault="004B413C">
            <w:pPr>
              <w:rPr>
                <w:sz w:val="18"/>
                <w:szCs w:val="18"/>
              </w:rPr>
            </w:pPr>
          </w:p>
        </w:tc>
        <w:tc>
          <w:tcPr>
            <w:tcW w:w="1100" w:type="dxa"/>
            <w:vAlign w:val="bottom"/>
          </w:tcPr>
          <w:p w14:paraId="17FB3B2B" w14:textId="77777777" w:rsidR="004B413C" w:rsidRDefault="00EC2FEA">
            <w:pPr>
              <w:ind w:right="750"/>
              <w:jc w:val="right"/>
              <w:rPr>
                <w:sz w:val="20"/>
                <w:szCs w:val="20"/>
              </w:rPr>
            </w:pPr>
            <w:r>
              <w:rPr>
                <w:rFonts w:ascii="Arial" w:eastAsia="Arial" w:hAnsi="Arial" w:cs="Arial"/>
                <w:color w:val="4D4D4D"/>
                <w:sz w:val="18"/>
                <w:szCs w:val="18"/>
              </w:rPr>
              <w:t>40</w:t>
            </w:r>
          </w:p>
        </w:tc>
        <w:tc>
          <w:tcPr>
            <w:tcW w:w="700" w:type="dxa"/>
            <w:vAlign w:val="bottom"/>
          </w:tcPr>
          <w:p w14:paraId="1C199AEB" w14:textId="77777777" w:rsidR="004B413C" w:rsidRDefault="004B413C">
            <w:pPr>
              <w:rPr>
                <w:sz w:val="18"/>
                <w:szCs w:val="18"/>
              </w:rPr>
            </w:pPr>
          </w:p>
        </w:tc>
        <w:tc>
          <w:tcPr>
            <w:tcW w:w="720" w:type="dxa"/>
            <w:vAlign w:val="bottom"/>
          </w:tcPr>
          <w:p w14:paraId="1D58E8FD" w14:textId="77777777" w:rsidR="004B413C" w:rsidRDefault="004B413C">
            <w:pPr>
              <w:rPr>
                <w:sz w:val="18"/>
                <w:szCs w:val="18"/>
              </w:rPr>
            </w:pPr>
          </w:p>
        </w:tc>
        <w:tc>
          <w:tcPr>
            <w:tcW w:w="700" w:type="dxa"/>
            <w:vAlign w:val="bottom"/>
          </w:tcPr>
          <w:p w14:paraId="76EEED8D" w14:textId="77777777" w:rsidR="004B413C" w:rsidRDefault="004B413C">
            <w:pPr>
              <w:rPr>
                <w:sz w:val="18"/>
                <w:szCs w:val="18"/>
              </w:rPr>
            </w:pPr>
          </w:p>
        </w:tc>
        <w:tc>
          <w:tcPr>
            <w:tcW w:w="720" w:type="dxa"/>
            <w:vAlign w:val="bottom"/>
          </w:tcPr>
          <w:p w14:paraId="471C2A8A" w14:textId="77777777" w:rsidR="004B413C" w:rsidRDefault="004B413C">
            <w:pPr>
              <w:rPr>
                <w:sz w:val="18"/>
                <w:szCs w:val="18"/>
              </w:rPr>
            </w:pPr>
          </w:p>
        </w:tc>
        <w:tc>
          <w:tcPr>
            <w:tcW w:w="700" w:type="dxa"/>
            <w:vAlign w:val="bottom"/>
          </w:tcPr>
          <w:p w14:paraId="1E98D4C4" w14:textId="77777777" w:rsidR="004B413C" w:rsidRDefault="004B413C">
            <w:pPr>
              <w:rPr>
                <w:sz w:val="18"/>
                <w:szCs w:val="18"/>
              </w:rPr>
            </w:pPr>
          </w:p>
        </w:tc>
        <w:tc>
          <w:tcPr>
            <w:tcW w:w="700" w:type="dxa"/>
            <w:vAlign w:val="bottom"/>
          </w:tcPr>
          <w:p w14:paraId="68271481" w14:textId="77777777" w:rsidR="004B413C" w:rsidRDefault="004B413C">
            <w:pPr>
              <w:rPr>
                <w:sz w:val="18"/>
                <w:szCs w:val="18"/>
              </w:rPr>
            </w:pPr>
          </w:p>
        </w:tc>
        <w:tc>
          <w:tcPr>
            <w:tcW w:w="720" w:type="dxa"/>
            <w:vAlign w:val="bottom"/>
          </w:tcPr>
          <w:p w14:paraId="3E4A86A2" w14:textId="77777777" w:rsidR="004B413C" w:rsidRDefault="004B413C">
            <w:pPr>
              <w:rPr>
                <w:sz w:val="18"/>
                <w:szCs w:val="18"/>
              </w:rPr>
            </w:pPr>
          </w:p>
        </w:tc>
        <w:tc>
          <w:tcPr>
            <w:tcW w:w="700" w:type="dxa"/>
            <w:vAlign w:val="bottom"/>
          </w:tcPr>
          <w:p w14:paraId="4C1BD2A9" w14:textId="77777777" w:rsidR="004B413C" w:rsidRDefault="004B413C">
            <w:pPr>
              <w:rPr>
                <w:sz w:val="18"/>
                <w:szCs w:val="18"/>
              </w:rPr>
            </w:pPr>
          </w:p>
        </w:tc>
        <w:tc>
          <w:tcPr>
            <w:tcW w:w="720" w:type="dxa"/>
            <w:vAlign w:val="bottom"/>
          </w:tcPr>
          <w:p w14:paraId="626D871E" w14:textId="77777777" w:rsidR="004B413C" w:rsidRDefault="004B413C">
            <w:pPr>
              <w:rPr>
                <w:sz w:val="18"/>
                <w:szCs w:val="18"/>
              </w:rPr>
            </w:pPr>
          </w:p>
        </w:tc>
        <w:tc>
          <w:tcPr>
            <w:tcW w:w="700" w:type="dxa"/>
            <w:vAlign w:val="bottom"/>
          </w:tcPr>
          <w:p w14:paraId="1EE56F0E" w14:textId="77777777" w:rsidR="004B413C" w:rsidRDefault="004B413C">
            <w:pPr>
              <w:rPr>
                <w:sz w:val="18"/>
                <w:szCs w:val="18"/>
              </w:rPr>
            </w:pPr>
          </w:p>
        </w:tc>
        <w:tc>
          <w:tcPr>
            <w:tcW w:w="560" w:type="dxa"/>
            <w:vAlign w:val="bottom"/>
          </w:tcPr>
          <w:p w14:paraId="62E227CD" w14:textId="77777777" w:rsidR="004B413C" w:rsidRDefault="004B413C">
            <w:pPr>
              <w:rPr>
                <w:sz w:val="18"/>
                <w:szCs w:val="18"/>
              </w:rPr>
            </w:pPr>
          </w:p>
        </w:tc>
        <w:tc>
          <w:tcPr>
            <w:tcW w:w="0" w:type="dxa"/>
            <w:vAlign w:val="bottom"/>
          </w:tcPr>
          <w:p w14:paraId="191DDAC3" w14:textId="77777777" w:rsidR="004B413C" w:rsidRDefault="004B413C">
            <w:pPr>
              <w:rPr>
                <w:sz w:val="1"/>
                <w:szCs w:val="1"/>
              </w:rPr>
            </w:pPr>
          </w:p>
        </w:tc>
      </w:tr>
      <w:tr w:rsidR="004B413C" w14:paraId="77E6362D" w14:textId="77777777">
        <w:trPr>
          <w:trHeight w:val="1035"/>
        </w:trPr>
        <w:tc>
          <w:tcPr>
            <w:tcW w:w="220" w:type="dxa"/>
            <w:vAlign w:val="bottom"/>
          </w:tcPr>
          <w:p w14:paraId="1BBACFB8" w14:textId="77777777" w:rsidR="004B413C" w:rsidRDefault="004B413C">
            <w:pPr>
              <w:rPr>
                <w:sz w:val="24"/>
                <w:szCs w:val="24"/>
              </w:rPr>
            </w:pPr>
          </w:p>
        </w:tc>
        <w:tc>
          <w:tcPr>
            <w:tcW w:w="1100" w:type="dxa"/>
            <w:vAlign w:val="bottom"/>
          </w:tcPr>
          <w:p w14:paraId="68BF8DD9" w14:textId="77777777" w:rsidR="004B413C" w:rsidRDefault="00EC2FEA">
            <w:pPr>
              <w:ind w:right="750"/>
              <w:jc w:val="right"/>
              <w:rPr>
                <w:sz w:val="20"/>
                <w:szCs w:val="20"/>
              </w:rPr>
            </w:pPr>
            <w:r>
              <w:rPr>
                <w:rFonts w:ascii="Arial" w:eastAsia="Arial" w:hAnsi="Arial" w:cs="Arial"/>
                <w:color w:val="4D4D4D"/>
                <w:sz w:val="18"/>
                <w:szCs w:val="18"/>
              </w:rPr>
              <w:t>35</w:t>
            </w:r>
          </w:p>
        </w:tc>
        <w:tc>
          <w:tcPr>
            <w:tcW w:w="700" w:type="dxa"/>
            <w:vAlign w:val="bottom"/>
          </w:tcPr>
          <w:p w14:paraId="17B1AD07" w14:textId="77777777" w:rsidR="004B413C" w:rsidRDefault="004B413C">
            <w:pPr>
              <w:rPr>
                <w:sz w:val="24"/>
                <w:szCs w:val="24"/>
              </w:rPr>
            </w:pPr>
          </w:p>
        </w:tc>
        <w:tc>
          <w:tcPr>
            <w:tcW w:w="720" w:type="dxa"/>
            <w:vAlign w:val="bottom"/>
          </w:tcPr>
          <w:p w14:paraId="1647AE4D" w14:textId="77777777" w:rsidR="004B413C" w:rsidRDefault="004B413C">
            <w:pPr>
              <w:rPr>
                <w:sz w:val="24"/>
                <w:szCs w:val="24"/>
              </w:rPr>
            </w:pPr>
          </w:p>
        </w:tc>
        <w:tc>
          <w:tcPr>
            <w:tcW w:w="700" w:type="dxa"/>
            <w:vAlign w:val="bottom"/>
          </w:tcPr>
          <w:p w14:paraId="56F681C2" w14:textId="77777777" w:rsidR="004B413C" w:rsidRDefault="004B413C">
            <w:pPr>
              <w:rPr>
                <w:sz w:val="24"/>
                <w:szCs w:val="24"/>
              </w:rPr>
            </w:pPr>
          </w:p>
        </w:tc>
        <w:tc>
          <w:tcPr>
            <w:tcW w:w="720" w:type="dxa"/>
            <w:vAlign w:val="bottom"/>
          </w:tcPr>
          <w:p w14:paraId="49DCDBBF" w14:textId="77777777" w:rsidR="004B413C" w:rsidRDefault="004B413C">
            <w:pPr>
              <w:rPr>
                <w:sz w:val="24"/>
                <w:szCs w:val="24"/>
              </w:rPr>
            </w:pPr>
          </w:p>
        </w:tc>
        <w:tc>
          <w:tcPr>
            <w:tcW w:w="700" w:type="dxa"/>
            <w:vAlign w:val="bottom"/>
          </w:tcPr>
          <w:p w14:paraId="38E71A49" w14:textId="77777777" w:rsidR="004B413C" w:rsidRDefault="004B413C">
            <w:pPr>
              <w:rPr>
                <w:sz w:val="24"/>
                <w:szCs w:val="24"/>
              </w:rPr>
            </w:pPr>
          </w:p>
        </w:tc>
        <w:tc>
          <w:tcPr>
            <w:tcW w:w="700" w:type="dxa"/>
            <w:vAlign w:val="bottom"/>
          </w:tcPr>
          <w:p w14:paraId="14E82B94" w14:textId="77777777" w:rsidR="004B413C" w:rsidRDefault="004B413C">
            <w:pPr>
              <w:rPr>
                <w:sz w:val="24"/>
                <w:szCs w:val="24"/>
              </w:rPr>
            </w:pPr>
          </w:p>
        </w:tc>
        <w:tc>
          <w:tcPr>
            <w:tcW w:w="720" w:type="dxa"/>
            <w:vAlign w:val="bottom"/>
          </w:tcPr>
          <w:p w14:paraId="29DC8410" w14:textId="77777777" w:rsidR="004B413C" w:rsidRDefault="004B413C">
            <w:pPr>
              <w:rPr>
                <w:sz w:val="24"/>
                <w:szCs w:val="24"/>
              </w:rPr>
            </w:pPr>
          </w:p>
        </w:tc>
        <w:tc>
          <w:tcPr>
            <w:tcW w:w="700" w:type="dxa"/>
            <w:vAlign w:val="bottom"/>
          </w:tcPr>
          <w:p w14:paraId="0BC3359A" w14:textId="77777777" w:rsidR="004B413C" w:rsidRDefault="004B413C">
            <w:pPr>
              <w:rPr>
                <w:sz w:val="24"/>
                <w:szCs w:val="24"/>
              </w:rPr>
            </w:pPr>
          </w:p>
        </w:tc>
        <w:tc>
          <w:tcPr>
            <w:tcW w:w="720" w:type="dxa"/>
            <w:vAlign w:val="bottom"/>
          </w:tcPr>
          <w:p w14:paraId="5AEC1BFA" w14:textId="77777777" w:rsidR="004B413C" w:rsidRDefault="004B413C">
            <w:pPr>
              <w:rPr>
                <w:sz w:val="24"/>
                <w:szCs w:val="24"/>
              </w:rPr>
            </w:pPr>
          </w:p>
        </w:tc>
        <w:tc>
          <w:tcPr>
            <w:tcW w:w="700" w:type="dxa"/>
            <w:vAlign w:val="bottom"/>
          </w:tcPr>
          <w:p w14:paraId="2EFA2727" w14:textId="77777777" w:rsidR="004B413C" w:rsidRDefault="004B413C">
            <w:pPr>
              <w:rPr>
                <w:sz w:val="24"/>
                <w:szCs w:val="24"/>
              </w:rPr>
            </w:pPr>
          </w:p>
        </w:tc>
        <w:tc>
          <w:tcPr>
            <w:tcW w:w="560" w:type="dxa"/>
            <w:vAlign w:val="bottom"/>
          </w:tcPr>
          <w:p w14:paraId="4DBCDB22" w14:textId="77777777" w:rsidR="004B413C" w:rsidRDefault="004B413C">
            <w:pPr>
              <w:rPr>
                <w:sz w:val="24"/>
                <w:szCs w:val="24"/>
              </w:rPr>
            </w:pPr>
          </w:p>
        </w:tc>
        <w:tc>
          <w:tcPr>
            <w:tcW w:w="0" w:type="dxa"/>
            <w:vAlign w:val="bottom"/>
          </w:tcPr>
          <w:p w14:paraId="612F8AA1" w14:textId="77777777" w:rsidR="004B413C" w:rsidRDefault="004B413C">
            <w:pPr>
              <w:rPr>
                <w:sz w:val="1"/>
                <w:szCs w:val="1"/>
              </w:rPr>
            </w:pPr>
          </w:p>
        </w:tc>
      </w:tr>
      <w:tr w:rsidR="004B413C" w14:paraId="08D4F558" w14:textId="77777777">
        <w:trPr>
          <w:trHeight w:val="1035"/>
        </w:trPr>
        <w:tc>
          <w:tcPr>
            <w:tcW w:w="220" w:type="dxa"/>
            <w:vMerge w:val="restart"/>
            <w:textDirection w:val="btLr"/>
            <w:vAlign w:val="bottom"/>
          </w:tcPr>
          <w:p w14:paraId="55B94792" w14:textId="77777777" w:rsidR="004B413C" w:rsidRDefault="00EC2FEA">
            <w:pPr>
              <w:rPr>
                <w:sz w:val="20"/>
                <w:szCs w:val="20"/>
              </w:rPr>
            </w:pPr>
            <w:r>
              <w:rPr>
                <w:rFonts w:ascii="Arial" w:eastAsia="Arial" w:hAnsi="Arial" w:cs="Arial"/>
              </w:rPr>
              <w:t>richness</w:t>
            </w:r>
          </w:p>
        </w:tc>
        <w:tc>
          <w:tcPr>
            <w:tcW w:w="1100" w:type="dxa"/>
            <w:vAlign w:val="bottom"/>
          </w:tcPr>
          <w:p w14:paraId="3FFB832E" w14:textId="77777777" w:rsidR="004B413C" w:rsidRDefault="00EC2FEA">
            <w:pPr>
              <w:ind w:right="750"/>
              <w:jc w:val="right"/>
              <w:rPr>
                <w:sz w:val="20"/>
                <w:szCs w:val="20"/>
              </w:rPr>
            </w:pPr>
            <w:r>
              <w:rPr>
                <w:rFonts w:ascii="Arial" w:eastAsia="Arial" w:hAnsi="Arial" w:cs="Arial"/>
                <w:color w:val="4D4D4D"/>
                <w:sz w:val="18"/>
                <w:szCs w:val="18"/>
              </w:rPr>
              <w:t>30</w:t>
            </w:r>
          </w:p>
        </w:tc>
        <w:tc>
          <w:tcPr>
            <w:tcW w:w="700" w:type="dxa"/>
            <w:vAlign w:val="bottom"/>
          </w:tcPr>
          <w:p w14:paraId="2EE45F11" w14:textId="77777777" w:rsidR="004B413C" w:rsidRDefault="004B413C">
            <w:pPr>
              <w:rPr>
                <w:sz w:val="24"/>
                <w:szCs w:val="24"/>
              </w:rPr>
            </w:pPr>
          </w:p>
        </w:tc>
        <w:tc>
          <w:tcPr>
            <w:tcW w:w="720" w:type="dxa"/>
            <w:vAlign w:val="bottom"/>
          </w:tcPr>
          <w:p w14:paraId="0A1FE379" w14:textId="77777777" w:rsidR="004B413C" w:rsidRDefault="004B413C">
            <w:pPr>
              <w:rPr>
                <w:sz w:val="24"/>
                <w:szCs w:val="24"/>
              </w:rPr>
            </w:pPr>
          </w:p>
        </w:tc>
        <w:tc>
          <w:tcPr>
            <w:tcW w:w="700" w:type="dxa"/>
            <w:vAlign w:val="bottom"/>
          </w:tcPr>
          <w:p w14:paraId="046659B3" w14:textId="77777777" w:rsidR="004B413C" w:rsidRDefault="004B413C">
            <w:pPr>
              <w:rPr>
                <w:sz w:val="24"/>
                <w:szCs w:val="24"/>
              </w:rPr>
            </w:pPr>
          </w:p>
        </w:tc>
        <w:tc>
          <w:tcPr>
            <w:tcW w:w="720" w:type="dxa"/>
            <w:vAlign w:val="bottom"/>
          </w:tcPr>
          <w:p w14:paraId="658BD91A" w14:textId="77777777" w:rsidR="004B413C" w:rsidRDefault="004B413C">
            <w:pPr>
              <w:rPr>
                <w:sz w:val="24"/>
                <w:szCs w:val="24"/>
              </w:rPr>
            </w:pPr>
          </w:p>
        </w:tc>
        <w:tc>
          <w:tcPr>
            <w:tcW w:w="700" w:type="dxa"/>
            <w:vAlign w:val="bottom"/>
          </w:tcPr>
          <w:p w14:paraId="4114B9AC" w14:textId="77777777" w:rsidR="004B413C" w:rsidRDefault="004B413C">
            <w:pPr>
              <w:rPr>
                <w:sz w:val="24"/>
                <w:szCs w:val="24"/>
              </w:rPr>
            </w:pPr>
          </w:p>
        </w:tc>
        <w:tc>
          <w:tcPr>
            <w:tcW w:w="700" w:type="dxa"/>
            <w:vAlign w:val="bottom"/>
          </w:tcPr>
          <w:p w14:paraId="5323E5A8" w14:textId="77777777" w:rsidR="004B413C" w:rsidRDefault="004B413C">
            <w:pPr>
              <w:rPr>
                <w:sz w:val="24"/>
                <w:szCs w:val="24"/>
              </w:rPr>
            </w:pPr>
          </w:p>
        </w:tc>
        <w:tc>
          <w:tcPr>
            <w:tcW w:w="720" w:type="dxa"/>
            <w:vAlign w:val="bottom"/>
          </w:tcPr>
          <w:p w14:paraId="232E46A2" w14:textId="77777777" w:rsidR="004B413C" w:rsidRDefault="004B413C">
            <w:pPr>
              <w:rPr>
                <w:sz w:val="24"/>
                <w:szCs w:val="24"/>
              </w:rPr>
            </w:pPr>
          </w:p>
        </w:tc>
        <w:tc>
          <w:tcPr>
            <w:tcW w:w="700" w:type="dxa"/>
            <w:vAlign w:val="bottom"/>
          </w:tcPr>
          <w:p w14:paraId="41587E35" w14:textId="77777777" w:rsidR="004B413C" w:rsidRDefault="004B413C">
            <w:pPr>
              <w:rPr>
                <w:sz w:val="24"/>
                <w:szCs w:val="24"/>
              </w:rPr>
            </w:pPr>
          </w:p>
        </w:tc>
        <w:tc>
          <w:tcPr>
            <w:tcW w:w="720" w:type="dxa"/>
            <w:vAlign w:val="bottom"/>
          </w:tcPr>
          <w:p w14:paraId="7AEE8A6C" w14:textId="77777777" w:rsidR="004B413C" w:rsidRDefault="004B413C">
            <w:pPr>
              <w:rPr>
                <w:sz w:val="24"/>
                <w:szCs w:val="24"/>
              </w:rPr>
            </w:pPr>
          </w:p>
        </w:tc>
        <w:tc>
          <w:tcPr>
            <w:tcW w:w="700" w:type="dxa"/>
            <w:vAlign w:val="bottom"/>
          </w:tcPr>
          <w:p w14:paraId="2C4142E7" w14:textId="77777777" w:rsidR="004B413C" w:rsidRDefault="004B413C">
            <w:pPr>
              <w:rPr>
                <w:sz w:val="24"/>
                <w:szCs w:val="24"/>
              </w:rPr>
            </w:pPr>
          </w:p>
        </w:tc>
        <w:tc>
          <w:tcPr>
            <w:tcW w:w="560" w:type="dxa"/>
            <w:vAlign w:val="bottom"/>
          </w:tcPr>
          <w:p w14:paraId="5EB06086" w14:textId="77777777" w:rsidR="004B413C" w:rsidRDefault="004B413C">
            <w:pPr>
              <w:rPr>
                <w:sz w:val="24"/>
                <w:szCs w:val="24"/>
              </w:rPr>
            </w:pPr>
          </w:p>
        </w:tc>
        <w:tc>
          <w:tcPr>
            <w:tcW w:w="0" w:type="dxa"/>
            <w:vAlign w:val="bottom"/>
          </w:tcPr>
          <w:p w14:paraId="2F73CEE5" w14:textId="77777777" w:rsidR="004B413C" w:rsidRDefault="004B413C">
            <w:pPr>
              <w:rPr>
                <w:sz w:val="1"/>
                <w:szCs w:val="1"/>
              </w:rPr>
            </w:pPr>
          </w:p>
        </w:tc>
      </w:tr>
      <w:tr w:rsidR="004B413C" w14:paraId="6743945C" w14:textId="77777777">
        <w:trPr>
          <w:trHeight w:val="458"/>
        </w:trPr>
        <w:tc>
          <w:tcPr>
            <w:tcW w:w="220" w:type="dxa"/>
            <w:vMerge/>
            <w:vAlign w:val="bottom"/>
          </w:tcPr>
          <w:p w14:paraId="6CD4F5C0" w14:textId="77777777" w:rsidR="004B413C" w:rsidRDefault="004B413C">
            <w:pPr>
              <w:rPr>
                <w:sz w:val="24"/>
                <w:szCs w:val="24"/>
              </w:rPr>
            </w:pPr>
          </w:p>
        </w:tc>
        <w:tc>
          <w:tcPr>
            <w:tcW w:w="1100" w:type="dxa"/>
            <w:vAlign w:val="bottom"/>
          </w:tcPr>
          <w:p w14:paraId="40E4BD36" w14:textId="77777777" w:rsidR="004B413C" w:rsidRDefault="004B413C">
            <w:pPr>
              <w:rPr>
                <w:sz w:val="24"/>
                <w:szCs w:val="24"/>
              </w:rPr>
            </w:pPr>
          </w:p>
        </w:tc>
        <w:tc>
          <w:tcPr>
            <w:tcW w:w="700" w:type="dxa"/>
            <w:vAlign w:val="bottom"/>
          </w:tcPr>
          <w:p w14:paraId="223BA134" w14:textId="77777777" w:rsidR="004B413C" w:rsidRDefault="004B413C">
            <w:pPr>
              <w:rPr>
                <w:sz w:val="24"/>
                <w:szCs w:val="24"/>
              </w:rPr>
            </w:pPr>
          </w:p>
        </w:tc>
        <w:tc>
          <w:tcPr>
            <w:tcW w:w="720" w:type="dxa"/>
            <w:vAlign w:val="bottom"/>
          </w:tcPr>
          <w:p w14:paraId="64A40089" w14:textId="77777777" w:rsidR="004B413C" w:rsidRDefault="004B413C">
            <w:pPr>
              <w:rPr>
                <w:sz w:val="24"/>
                <w:szCs w:val="24"/>
              </w:rPr>
            </w:pPr>
          </w:p>
        </w:tc>
        <w:tc>
          <w:tcPr>
            <w:tcW w:w="700" w:type="dxa"/>
            <w:vAlign w:val="bottom"/>
          </w:tcPr>
          <w:p w14:paraId="02B56DE7" w14:textId="77777777" w:rsidR="004B413C" w:rsidRDefault="004B413C">
            <w:pPr>
              <w:rPr>
                <w:sz w:val="24"/>
                <w:szCs w:val="24"/>
              </w:rPr>
            </w:pPr>
          </w:p>
        </w:tc>
        <w:tc>
          <w:tcPr>
            <w:tcW w:w="720" w:type="dxa"/>
            <w:vAlign w:val="bottom"/>
          </w:tcPr>
          <w:p w14:paraId="0545DA23" w14:textId="77777777" w:rsidR="004B413C" w:rsidRDefault="004B413C">
            <w:pPr>
              <w:rPr>
                <w:sz w:val="24"/>
                <w:szCs w:val="24"/>
              </w:rPr>
            </w:pPr>
          </w:p>
        </w:tc>
        <w:tc>
          <w:tcPr>
            <w:tcW w:w="700" w:type="dxa"/>
            <w:vAlign w:val="bottom"/>
          </w:tcPr>
          <w:p w14:paraId="63CE326D" w14:textId="77777777" w:rsidR="004B413C" w:rsidRDefault="004B413C">
            <w:pPr>
              <w:rPr>
                <w:sz w:val="24"/>
                <w:szCs w:val="24"/>
              </w:rPr>
            </w:pPr>
          </w:p>
        </w:tc>
        <w:tc>
          <w:tcPr>
            <w:tcW w:w="700" w:type="dxa"/>
            <w:vAlign w:val="bottom"/>
          </w:tcPr>
          <w:p w14:paraId="78717BE4" w14:textId="77777777" w:rsidR="004B413C" w:rsidRDefault="004B413C">
            <w:pPr>
              <w:rPr>
                <w:sz w:val="24"/>
                <w:szCs w:val="24"/>
              </w:rPr>
            </w:pPr>
          </w:p>
        </w:tc>
        <w:tc>
          <w:tcPr>
            <w:tcW w:w="720" w:type="dxa"/>
            <w:vAlign w:val="bottom"/>
          </w:tcPr>
          <w:p w14:paraId="34AAD7DC" w14:textId="77777777" w:rsidR="004B413C" w:rsidRDefault="004B413C">
            <w:pPr>
              <w:rPr>
                <w:sz w:val="24"/>
                <w:szCs w:val="24"/>
              </w:rPr>
            </w:pPr>
          </w:p>
        </w:tc>
        <w:tc>
          <w:tcPr>
            <w:tcW w:w="700" w:type="dxa"/>
            <w:vAlign w:val="bottom"/>
          </w:tcPr>
          <w:p w14:paraId="1927DA7B" w14:textId="77777777" w:rsidR="004B413C" w:rsidRDefault="004B413C">
            <w:pPr>
              <w:rPr>
                <w:sz w:val="24"/>
                <w:szCs w:val="24"/>
              </w:rPr>
            </w:pPr>
          </w:p>
        </w:tc>
        <w:tc>
          <w:tcPr>
            <w:tcW w:w="720" w:type="dxa"/>
            <w:vAlign w:val="bottom"/>
          </w:tcPr>
          <w:p w14:paraId="28F56612" w14:textId="77777777" w:rsidR="004B413C" w:rsidRDefault="004B413C">
            <w:pPr>
              <w:rPr>
                <w:sz w:val="24"/>
                <w:szCs w:val="24"/>
              </w:rPr>
            </w:pPr>
          </w:p>
        </w:tc>
        <w:tc>
          <w:tcPr>
            <w:tcW w:w="700" w:type="dxa"/>
            <w:vAlign w:val="bottom"/>
          </w:tcPr>
          <w:p w14:paraId="69597BA8" w14:textId="77777777" w:rsidR="004B413C" w:rsidRDefault="004B413C">
            <w:pPr>
              <w:rPr>
                <w:sz w:val="24"/>
                <w:szCs w:val="24"/>
              </w:rPr>
            </w:pPr>
          </w:p>
        </w:tc>
        <w:tc>
          <w:tcPr>
            <w:tcW w:w="560" w:type="dxa"/>
            <w:vAlign w:val="bottom"/>
          </w:tcPr>
          <w:p w14:paraId="28E9C1EF" w14:textId="77777777" w:rsidR="004B413C" w:rsidRDefault="004B413C">
            <w:pPr>
              <w:rPr>
                <w:sz w:val="24"/>
                <w:szCs w:val="24"/>
              </w:rPr>
            </w:pPr>
          </w:p>
        </w:tc>
        <w:tc>
          <w:tcPr>
            <w:tcW w:w="0" w:type="dxa"/>
            <w:vAlign w:val="bottom"/>
          </w:tcPr>
          <w:p w14:paraId="2AC1C8DD" w14:textId="77777777" w:rsidR="004B413C" w:rsidRDefault="004B413C">
            <w:pPr>
              <w:rPr>
                <w:sz w:val="1"/>
                <w:szCs w:val="1"/>
              </w:rPr>
            </w:pPr>
          </w:p>
        </w:tc>
      </w:tr>
      <w:tr w:rsidR="004B413C" w14:paraId="42B7CE5D" w14:textId="77777777">
        <w:trPr>
          <w:trHeight w:val="577"/>
        </w:trPr>
        <w:tc>
          <w:tcPr>
            <w:tcW w:w="220" w:type="dxa"/>
            <w:vMerge w:val="restart"/>
            <w:textDirection w:val="btLr"/>
            <w:vAlign w:val="bottom"/>
          </w:tcPr>
          <w:p w14:paraId="269F719A" w14:textId="77777777" w:rsidR="004B413C" w:rsidRDefault="00EC2FEA">
            <w:pPr>
              <w:rPr>
                <w:sz w:val="20"/>
                <w:szCs w:val="20"/>
              </w:rPr>
            </w:pPr>
            <w:r>
              <w:rPr>
                <w:rFonts w:ascii="Arial" w:eastAsia="Arial" w:hAnsi="Arial" w:cs="Arial"/>
                <w:w w:val="98"/>
              </w:rPr>
              <w:t>Family</w:t>
            </w:r>
          </w:p>
        </w:tc>
        <w:tc>
          <w:tcPr>
            <w:tcW w:w="1100" w:type="dxa"/>
            <w:vAlign w:val="bottom"/>
          </w:tcPr>
          <w:p w14:paraId="4DD5F52A" w14:textId="77777777" w:rsidR="004B413C" w:rsidRDefault="00EC2FEA">
            <w:pPr>
              <w:ind w:right="750"/>
              <w:jc w:val="right"/>
              <w:rPr>
                <w:sz w:val="20"/>
                <w:szCs w:val="20"/>
              </w:rPr>
            </w:pPr>
            <w:r>
              <w:rPr>
                <w:rFonts w:ascii="Arial" w:eastAsia="Arial" w:hAnsi="Arial" w:cs="Arial"/>
                <w:color w:val="4D4D4D"/>
                <w:sz w:val="18"/>
                <w:szCs w:val="18"/>
              </w:rPr>
              <w:t>25</w:t>
            </w:r>
          </w:p>
        </w:tc>
        <w:tc>
          <w:tcPr>
            <w:tcW w:w="700" w:type="dxa"/>
            <w:vAlign w:val="bottom"/>
          </w:tcPr>
          <w:p w14:paraId="242B2C65" w14:textId="77777777" w:rsidR="004B413C" w:rsidRDefault="004B413C">
            <w:pPr>
              <w:rPr>
                <w:sz w:val="24"/>
                <w:szCs w:val="24"/>
              </w:rPr>
            </w:pPr>
          </w:p>
        </w:tc>
        <w:tc>
          <w:tcPr>
            <w:tcW w:w="720" w:type="dxa"/>
            <w:vAlign w:val="bottom"/>
          </w:tcPr>
          <w:p w14:paraId="2752D3E4" w14:textId="77777777" w:rsidR="004B413C" w:rsidRDefault="004B413C">
            <w:pPr>
              <w:rPr>
                <w:sz w:val="24"/>
                <w:szCs w:val="24"/>
              </w:rPr>
            </w:pPr>
          </w:p>
        </w:tc>
        <w:tc>
          <w:tcPr>
            <w:tcW w:w="700" w:type="dxa"/>
            <w:vAlign w:val="bottom"/>
          </w:tcPr>
          <w:p w14:paraId="2F97AA52" w14:textId="77777777" w:rsidR="004B413C" w:rsidRDefault="004B413C">
            <w:pPr>
              <w:rPr>
                <w:sz w:val="24"/>
                <w:szCs w:val="24"/>
              </w:rPr>
            </w:pPr>
          </w:p>
        </w:tc>
        <w:tc>
          <w:tcPr>
            <w:tcW w:w="720" w:type="dxa"/>
            <w:vAlign w:val="bottom"/>
          </w:tcPr>
          <w:p w14:paraId="686DD31E" w14:textId="77777777" w:rsidR="004B413C" w:rsidRDefault="004B413C">
            <w:pPr>
              <w:rPr>
                <w:sz w:val="24"/>
                <w:szCs w:val="24"/>
              </w:rPr>
            </w:pPr>
          </w:p>
        </w:tc>
        <w:tc>
          <w:tcPr>
            <w:tcW w:w="700" w:type="dxa"/>
            <w:vAlign w:val="bottom"/>
          </w:tcPr>
          <w:p w14:paraId="5849231A" w14:textId="77777777" w:rsidR="004B413C" w:rsidRDefault="004B413C">
            <w:pPr>
              <w:rPr>
                <w:sz w:val="24"/>
                <w:szCs w:val="24"/>
              </w:rPr>
            </w:pPr>
          </w:p>
        </w:tc>
        <w:tc>
          <w:tcPr>
            <w:tcW w:w="700" w:type="dxa"/>
            <w:vAlign w:val="bottom"/>
          </w:tcPr>
          <w:p w14:paraId="08D48A4B" w14:textId="77777777" w:rsidR="004B413C" w:rsidRDefault="004B413C">
            <w:pPr>
              <w:rPr>
                <w:sz w:val="24"/>
                <w:szCs w:val="24"/>
              </w:rPr>
            </w:pPr>
          </w:p>
        </w:tc>
        <w:tc>
          <w:tcPr>
            <w:tcW w:w="720" w:type="dxa"/>
            <w:vAlign w:val="bottom"/>
          </w:tcPr>
          <w:p w14:paraId="5CCA1DA9" w14:textId="77777777" w:rsidR="004B413C" w:rsidRDefault="004B413C">
            <w:pPr>
              <w:rPr>
                <w:sz w:val="24"/>
                <w:szCs w:val="24"/>
              </w:rPr>
            </w:pPr>
          </w:p>
        </w:tc>
        <w:tc>
          <w:tcPr>
            <w:tcW w:w="700" w:type="dxa"/>
            <w:vAlign w:val="bottom"/>
          </w:tcPr>
          <w:p w14:paraId="50E0C1FF" w14:textId="77777777" w:rsidR="004B413C" w:rsidRDefault="004B413C">
            <w:pPr>
              <w:rPr>
                <w:sz w:val="24"/>
                <w:szCs w:val="24"/>
              </w:rPr>
            </w:pPr>
          </w:p>
        </w:tc>
        <w:tc>
          <w:tcPr>
            <w:tcW w:w="720" w:type="dxa"/>
            <w:vAlign w:val="bottom"/>
          </w:tcPr>
          <w:p w14:paraId="597F392A" w14:textId="77777777" w:rsidR="004B413C" w:rsidRDefault="004B413C">
            <w:pPr>
              <w:rPr>
                <w:sz w:val="24"/>
                <w:szCs w:val="24"/>
              </w:rPr>
            </w:pPr>
          </w:p>
        </w:tc>
        <w:tc>
          <w:tcPr>
            <w:tcW w:w="700" w:type="dxa"/>
            <w:vAlign w:val="bottom"/>
          </w:tcPr>
          <w:p w14:paraId="00C0DED2" w14:textId="77777777" w:rsidR="004B413C" w:rsidRDefault="004B413C">
            <w:pPr>
              <w:rPr>
                <w:sz w:val="24"/>
                <w:szCs w:val="24"/>
              </w:rPr>
            </w:pPr>
          </w:p>
        </w:tc>
        <w:tc>
          <w:tcPr>
            <w:tcW w:w="560" w:type="dxa"/>
            <w:vAlign w:val="bottom"/>
          </w:tcPr>
          <w:p w14:paraId="0230DA9C" w14:textId="77777777" w:rsidR="004B413C" w:rsidRDefault="004B413C">
            <w:pPr>
              <w:rPr>
                <w:sz w:val="24"/>
                <w:szCs w:val="24"/>
              </w:rPr>
            </w:pPr>
          </w:p>
        </w:tc>
        <w:tc>
          <w:tcPr>
            <w:tcW w:w="0" w:type="dxa"/>
            <w:vAlign w:val="bottom"/>
          </w:tcPr>
          <w:p w14:paraId="273F4E9E" w14:textId="77777777" w:rsidR="004B413C" w:rsidRDefault="004B413C">
            <w:pPr>
              <w:rPr>
                <w:sz w:val="1"/>
                <w:szCs w:val="1"/>
              </w:rPr>
            </w:pPr>
          </w:p>
        </w:tc>
      </w:tr>
      <w:tr w:rsidR="004B413C" w14:paraId="499DA090" w14:textId="77777777">
        <w:trPr>
          <w:trHeight w:val="120"/>
        </w:trPr>
        <w:tc>
          <w:tcPr>
            <w:tcW w:w="220" w:type="dxa"/>
            <w:vMerge/>
            <w:vAlign w:val="bottom"/>
          </w:tcPr>
          <w:p w14:paraId="20749181" w14:textId="77777777" w:rsidR="004B413C" w:rsidRDefault="004B413C">
            <w:pPr>
              <w:rPr>
                <w:sz w:val="10"/>
                <w:szCs w:val="10"/>
              </w:rPr>
            </w:pPr>
          </w:p>
        </w:tc>
        <w:tc>
          <w:tcPr>
            <w:tcW w:w="1100" w:type="dxa"/>
            <w:vAlign w:val="bottom"/>
          </w:tcPr>
          <w:p w14:paraId="32FEB737" w14:textId="77777777" w:rsidR="004B413C" w:rsidRDefault="004B413C">
            <w:pPr>
              <w:rPr>
                <w:sz w:val="10"/>
                <w:szCs w:val="10"/>
              </w:rPr>
            </w:pPr>
          </w:p>
        </w:tc>
        <w:tc>
          <w:tcPr>
            <w:tcW w:w="700" w:type="dxa"/>
            <w:vAlign w:val="bottom"/>
          </w:tcPr>
          <w:p w14:paraId="70C7790B" w14:textId="77777777" w:rsidR="004B413C" w:rsidRDefault="004B413C">
            <w:pPr>
              <w:rPr>
                <w:sz w:val="10"/>
                <w:szCs w:val="10"/>
              </w:rPr>
            </w:pPr>
          </w:p>
        </w:tc>
        <w:tc>
          <w:tcPr>
            <w:tcW w:w="720" w:type="dxa"/>
            <w:vAlign w:val="bottom"/>
          </w:tcPr>
          <w:p w14:paraId="2F7B8073" w14:textId="77777777" w:rsidR="004B413C" w:rsidRDefault="004B413C">
            <w:pPr>
              <w:rPr>
                <w:sz w:val="10"/>
                <w:szCs w:val="10"/>
              </w:rPr>
            </w:pPr>
          </w:p>
        </w:tc>
        <w:tc>
          <w:tcPr>
            <w:tcW w:w="700" w:type="dxa"/>
            <w:vAlign w:val="bottom"/>
          </w:tcPr>
          <w:p w14:paraId="2FFB9385" w14:textId="77777777" w:rsidR="004B413C" w:rsidRDefault="004B413C">
            <w:pPr>
              <w:rPr>
                <w:sz w:val="10"/>
                <w:szCs w:val="10"/>
              </w:rPr>
            </w:pPr>
          </w:p>
        </w:tc>
        <w:tc>
          <w:tcPr>
            <w:tcW w:w="720" w:type="dxa"/>
            <w:vAlign w:val="bottom"/>
          </w:tcPr>
          <w:p w14:paraId="615723B1" w14:textId="77777777" w:rsidR="004B413C" w:rsidRDefault="004B413C">
            <w:pPr>
              <w:rPr>
                <w:sz w:val="10"/>
                <w:szCs w:val="10"/>
              </w:rPr>
            </w:pPr>
          </w:p>
        </w:tc>
        <w:tc>
          <w:tcPr>
            <w:tcW w:w="700" w:type="dxa"/>
            <w:vAlign w:val="bottom"/>
          </w:tcPr>
          <w:p w14:paraId="670116FD" w14:textId="77777777" w:rsidR="004B413C" w:rsidRDefault="004B413C">
            <w:pPr>
              <w:rPr>
                <w:sz w:val="10"/>
                <w:szCs w:val="10"/>
              </w:rPr>
            </w:pPr>
          </w:p>
        </w:tc>
        <w:tc>
          <w:tcPr>
            <w:tcW w:w="700" w:type="dxa"/>
            <w:vAlign w:val="bottom"/>
          </w:tcPr>
          <w:p w14:paraId="2FDBD203" w14:textId="77777777" w:rsidR="004B413C" w:rsidRDefault="004B413C">
            <w:pPr>
              <w:rPr>
                <w:sz w:val="10"/>
                <w:szCs w:val="10"/>
              </w:rPr>
            </w:pPr>
          </w:p>
        </w:tc>
        <w:tc>
          <w:tcPr>
            <w:tcW w:w="720" w:type="dxa"/>
            <w:vAlign w:val="bottom"/>
          </w:tcPr>
          <w:p w14:paraId="1F14785C" w14:textId="77777777" w:rsidR="004B413C" w:rsidRDefault="004B413C">
            <w:pPr>
              <w:rPr>
                <w:sz w:val="10"/>
                <w:szCs w:val="10"/>
              </w:rPr>
            </w:pPr>
          </w:p>
        </w:tc>
        <w:tc>
          <w:tcPr>
            <w:tcW w:w="700" w:type="dxa"/>
            <w:vAlign w:val="bottom"/>
          </w:tcPr>
          <w:p w14:paraId="6F5A2EE5" w14:textId="77777777" w:rsidR="004B413C" w:rsidRDefault="004B413C">
            <w:pPr>
              <w:rPr>
                <w:sz w:val="10"/>
                <w:szCs w:val="10"/>
              </w:rPr>
            </w:pPr>
          </w:p>
        </w:tc>
        <w:tc>
          <w:tcPr>
            <w:tcW w:w="720" w:type="dxa"/>
            <w:vAlign w:val="bottom"/>
          </w:tcPr>
          <w:p w14:paraId="71C60059" w14:textId="77777777" w:rsidR="004B413C" w:rsidRDefault="004B413C">
            <w:pPr>
              <w:rPr>
                <w:sz w:val="10"/>
                <w:szCs w:val="10"/>
              </w:rPr>
            </w:pPr>
          </w:p>
        </w:tc>
        <w:tc>
          <w:tcPr>
            <w:tcW w:w="700" w:type="dxa"/>
            <w:vAlign w:val="bottom"/>
          </w:tcPr>
          <w:p w14:paraId="54084B98" w14:textId="77777777" w:rsidR="004B413C" w:rsidRDefault="004B413C">
            <w:pPr>
              <w:rPr>
                <w:sz w:val="10"/>
                <w:szCs w:val="10"/>
              </w:rPr>
            </w:pPr>
          </w:p>
        </w:tc>
        <w:tc>
          <w:tcPr>
            <w:tcW w:w="560" w:type="dxa"/>
            <w:vAlign w:val="bottom"/>
          </w:tcPr>
          <w:p w14:paraId="5D48EA65" w14:textId="77777777" w:rsidR="004B413C" w:rsidRDefault="004B413C">
            <w:pPr>
              <w:rPr>
                <w:sz w:val="10"/>
                <w:szCs w:val="10"/>
              </w:rPr>
            </w:pPr>
          </w:p>
        </w:tc>
        <w:tc>
          <w:tcPr>
            <w:tcW w:w="0" w:type="dxa"/>
            <w:vAlign w:val="bottom"/>
          </w:tcPr>
          <w:p w14:paraId="51551F46" w14:textId="77777777" w:rsidR="004B413C" w:rsidRDefault="004B413C">
            <w:pPr>
              <w:rPr>
                <w:sz w:val="1"/>
                <w:szCs w:val="1"/>
              </w:rPr>
            </w:pPr>
          </w:p>
        </w:tc>
      </w:tr>
      <w:tr w:rsidR="004B413C" w14:paraId="6DEAEB86" w14:textId="77777777">
        <w:trPr>
          <w:trHeight w:val="915"/>
        </w:trPr>
        <w:tc>
          <w:tcPr>
            <w:tcW w:w="220" w:type="dxa"/>
            <w:vAlign w:val="bottom"/>
          </w:tcPr>
          <w:p w14:paraId="3F258FE0" w14:textId="77777777" w:rsidR="004B413C" w:rsidRDefault="004B413C">
            <w:pPr>
              <w:rPr>
                <w:sz w:val="24"/>
                <w:szCs w:val="24"/>
              </w:rPr>
            </w:pPr>
          </w:p>
        </w:tc>
        <w:tc>
          <w:tcPr>
            <w:tcW w:w="1100" w:type="dxa"/>
            <w:vAlign w:val="bottom"/>
          </w:tcPr>
          <w:p w14:paraId="1F0D5CDE" w14:textId="77777777" w:rsidR="004B413C" w:rsidRDefault="00EC2FEA">
            <w:pPr>
              <w:ind w:right="750"/>
              <w:jc w:val="right"/>
              <w:rPr>
                <w:sz w:val="20"/>
                <w:szCs w:val="20"/>
              </w:rPr>
            </w:pPr>
            <w:r>
              <w:rPr>
                <w:rFonts w:ascii="Arial" w:eastAsia="Arial" w:hAnsi="Arial" w:cs="Arial"/>
                <w:color w:val="4D4D4D"/>
                <w:sz w:val="18"/>
                <w:szCs w:val="18"/>
              </w:rPr>
              <w:t>20</w:t>
            </w:r>
          </w:p>
        </w:tc>
        <w:tc>
          <w:tcPr>
            <w:tcW w:w="700" w:type="dxa"/>
            <w:vAlign w:val="bottom"/>
          </w:tcPr>
          <w:p w14:paraId="5EB077FB" w14:textId="77777777" w:rsidR="004B413C" w:rsidRDefault="004B413C">
            <w:pPr>
              <w:rPr>
                <w:sz w:val="24"/>
                <w:szCs w:val="24"/>
              </w:rPr>
            </w:pPr>
          </w:p>
        </w:tc>
        <w:tc>
          <w:tcPr>
            <w:tcW w:w="720" w:type="dxa"/>
            <w:vAlign w:val="bottom"/>
          </w:tcPr>
          <w:p w14:paraId="32F7AF07" w14:textId="77777777" w:rsidR="004B413C" w:rsidRDefault="004B413C">
            <w:pPr>
              <w:rPr>
                <w:sz w:val="24"/>
                <w:szCs w:val="24"/>
              </w:rPr>
            </w:pPr>
          </w:p>
        </w:tc>
        <w:tc>
          <w:tcPr>
            <w:tcW w:w="700" w:type="dxa"/>
            <w:vAlign w:val="bottom"/>
          </w:tcPr>
          <w:p w14:paraId="63026706" w14:textId="77777777" w:rsidR="004B413C" w:rsidRDefault="004B413C">
            <w:pPr>
              <w:rPr>
                <w:sz w:val="24"/>
                <w:szCs w:val="24"/>
              </w:rPr>
            </w:pPr>
          </w:p>
        </w:tc>
        <w:tc>
          <w:tcPr>
            <w:tcW w:w="720" w:type="dxa"/>
            <w:vAlign w:val="bottom"/>
          </w:tcPr>
          <w:p w14:paraId="6E3735F5" w14:textId="77777777" w:rsidR="004B413C" w:rsidRDefault="004B413C">
            <w:pPr>
              <w:rPr>
                <w:sz w:val="24"/>
                <w:szCs w:val="24"/>
              </w:rPr>
            </w:pPr>
          </w:p>
        </w:tc>
        <w:tc>
          <w:tcPr>
            <w:tcW w:w="700" w:type="dxa"/>
            <w:vAlign w:val="bottom"/>
          </w:tcPr>
          <w:p w14:paraId="571DDD9B" w14:textId="77777777" w:rsidR="004B413C" w:rsidRDefault="004B413C">
            <w:pPr>
              <w:rPr>
                <w:sz w:val="24"/>
                <w:szCs w:val="24"/>
              </w:rPr>
            </w:pPr>
          </w:p>
        </w:tc>
        <w:tc>
          <w:tcPr>
            <w:tcW w:w="700" w:type="dxa"/>
            <w:vAlign w:val="bottom"/>
          </w:tcPr>
          <w:p w14:paraId="2FCB68D6" w14:textId="77777777" w:rsidR="004B413C" w:rsidRDefault="004B413C">
            <w:pPr>
              <w:rPr>
                <w:sz w:val="24"/>
                <w:szCs w:val="24"/>
              </w:rPr>
            </w:pPr>
          </w:p>
        </w:tc>
        <w:tc>
          <w:tcPr>
            <w:tcW w:w="720" w:type="dxa"/>
            <w:vAlign w:val="bottom"/>
          </w:tcPr>
          <w:p w14:paraId="2981B84E" w14:textId="77777777" w:rsidR="004B413C" w:rsidRDefault="004B413C">
            <w:pPr>
              <w:rPr>
                <w:sz w:val="24"/>
                <w:szCs w:val="24"/>
              </w:rPr>
            </w:pPr>
          </w:p>
        </w:tc>
        <w:tc>
          <w:tcPr>
            <w:tcW w:w="700" w:type="dxa"/>
            <w:vAlign w:val="bottom"/>
          </w:tcPr>
          <w:p w14:paraId="708844A7" w14:textId="77777777" w:rsidR="004B413C" w:rsidRDefault="004B413C">
            <w:pPr>
              <w:rPr>
                <w:sz w:val="24"/>
                <w:szCs w:val="24"/>
              </w:rPr>
            </w:pPr>
          </w:p>
        </w:tc>
        <w:tc>
          <w:tcPr>
            <w:tcW w:w="720" w:type="dxa"/>
            <w:vAlign w:val="bottom"/>
          </w:tcPr>
          <w:p w14:paraId="36BE9CFA" w14:textId="77777777" w:rsidR="004B413C" w:rsidRDefault="004B413C">
            <w:pPr>
              <w:rPr>
                <w:sz w:val="24"/>
                <w:szCs w:val="24"/>
              </w:rPr>
            </w:pPr>
          </w:p>
        </w:tc>
        <w:tc>
          <w:tcPr>
            <w:tcW w:w="700" w:type="dxa"/>
            <w:vAlign w:val="bottom"/>
          </w:tcPr>
          <w:p w14:paraId="4998E249" w14:textId="77777777" w:rsidR="004B413C" w:rsidRDefault="004B413C">
            <w:pPr>
              <w:rPr>
                <w:sz w:val="24"/>
                <w:szCs w:val="24"/>
              </w:rPr>
            </w:pPr>
          </w:p>
        </w:tc>
        <w:tc>
          <w:tcPr>
            <w:tcW w:w="560" w:type="dxa"/>
            <w:vAlign w:val="bottom"/>
          </w:tcPr>
          <w:p w14:paraId="092DDE98" w14:textId="77777777" w:rsidR="004B413C" w:rsidRDefault="004B413C">
            <w:pPr>
              <w:rPr>
                <w:sz w:val="24"/>
                <w:szCs w:val="24"/>
              </w:rPr>
            </w:pPr>
          </w:p>
        </w:tc>
        <w:tc>
          <w:tcPr>
            <w:tcW w:w="0" w:type="dxa"/>
            <w:vAlign w:val="bottom"/>
          </w:tcPr>
          <w:p w14:paraId="3FC1190D" w14:textId="77777777" w:rsidR="004B413C" w:rsidRDefault="004B413C">
            <w:pPr>
              <w:rPr>
                <w:sz w:val="1"/>
                <w:szCs w:val="1"/>
              </w:rPr>
            </w:pPr>
          </w:p>
        </w:tc>
      </w:tr>
      <w:tr w:rsidR="004B413C" w14:paraId="658FF6BB" w14:textId="77777777">
        <w:trPr>
          <w:trHeight w:val="1035"/>
        </w:trPr>
        <w:tc>
          <w:tcPr>
            <w:tcW w:w="220" w:type="dxa"/>
            <w:vAlign w:val="bottom"/>
          </w:tcPr>
          <w:p w14:paraId="685A71C8" w14:textId="77777777" w:rsidR="004B413C" w:rsidRDefault="004B413C">
            <w:pPr>
              <w:rPr>
                <w:sz w:val="24"/>
                <w:szCs w:val="24"/>
              </w:rPr>
            </w:pPr>
          </w:p>
        </w:tc>
        <w:tc>
          <w:tcPr>
            <w:tcW w:w="1100" w:type="dxa"/>
            <w:vAlign w:val="bottom"/>
          </w:tcPr>
          <w:p w14:paraId="70CBFA78" w14:textId="77777777" w:rsidR="004B413C" w:rsidRDefault="00EC2FEA">
            <w:pPr>
              <w:ind w:right="750"/>
              <w:jc w:val="right"/>
              <w:rPr>
                <w:sz w:val="20"/>
                <w:szCs w:val="20"/>
              </w:rPr>
            </w:pPr>
            <w:r>
              <w:rPr>
                <w:rFonts w:ascii="Arial" w:eastAsia="Arial" w:hAnsi="Arial" w:cs="Arial"/>
                <w:color w:val="4D4D4D"/>
                <w:sz w:val="18"/>
                <w:szCs w:val="18"/>
              </w:rPr>
              <w:t>15</w:t>
            </w:r>
          </w:p>
        </w:tc>
        <w:tc>
          <w:tcPr>
            <w:tcW w:w="700" w:type="dxa"/>
            <w:vAlign w:val="bottom"/>
          </w:tcPr>
          <w:p w14:paraId="5C54AE40" w14:textId="77777777" w:rsidR="004B413C" w:rsidRDefault="004B413C">
            <w:pPr>
              <w:rPr>
                <w:sz w:val="24"/>
                <w:szCs w:val="24"/>
              </w:rPr>
            </w:pPr>
          </w:p>
        </w:tc>
        <w:tc>
          <w:tcPr>
            <w:tcW w:w="720" w:type="dxa"/>
            <w:vAlign w:val="bottom"/>
          </w:tcPr>
          <w:p w14:paraId="37ADB361" w14:textId="77777777" w:rsidR="004B413C" w:rsidRDefault="004B413C">
            <w:pPr>
              <w:rPr>
                <w:sz w:val="24"/>
                <w:szCs w:val="24"/>
              </w:rPr>
            </w:pPr>
          </w:p>
        </w:tc>
        <w:tc>
          <w:tcPr>
            <w:tcW w:w="700" w:type="dxa"/>
            <w:vAlign w:val="bottom"/>
          </w:tcPr>
          <w:p w14:paraId="1DC759D2" w14:textId="77777777" w:rsidR="004B413C" w:rsidRDefault="004B413C">
            <w:pPr>
              <w:rPr>
                <w:sz w:val="24"/>
                <w:szCs w:val="24"/>
              </w:rPr>
            </w:pPr>
          </w:p>
        </w:tc>
        <w:tc>
          <w:tcPr>
            <w:tcW w:w="720" w:type="dxa"/>
            <w:vAlign w:val="bottom"/>
          </w:tcPr>
          <w:p w14:paraId="03CD8F01" w14:textId="77777777" w:rsidR="004B413C" w:rsidRDefault="004B413C">
            <w:pPr>
              <w:rPr>
                <w:sz w:val="24"/>
                <w:szCs w:val="24"/>
              </w:rPr>
            </w:pPr>
          </w:p>
        </w:tc>
        <w:tc>
          <w:tcPr>
            <w:tcW w:w="700" w:type="dxa"/>
            <w:vAlign w:val="bottom"/>
          </w:tcPr>
          <w:p w14:paraId="7FF3D84D" w14:textId="77777777" w:rsidR="004B413C" w:rsidRDefault="004B413C">
            <w:pPr>
              <w:rPr>
                <w:sz w:val="24"/>
                <w:szCs w:val="24"/>
              </w:rPr>
            </w:pPr>
          </w:p>
        </w:tc>
        <w:tc>
          <w:tcPr>
            <w:tcW w:w="700" w:type="dxa"/>
            <w:vAlign w:val="bottom"/>
          </w:tcPr>
          <w:p w14:paraId="48BDF1FE" w14:textId="77777777" w:rsidR="004B413C" w:rsidRDefault="004B413C">
            <w:pPr>
              <w:rPr>
                <w:sz w:val="24"/>
                <w:szCs w:val="24"/>
              </w:rPr>
            </w:pPr>
          </w:p>
        </w:tc>
        <w:tc>
          <w:tcPr>
            <w:tcW w:w="720" w:type="dxa"/>
            <w:vAlign w:val="bottom"/>
          </w:tcPr>
          <w:p w14:paraId="39F96608" w14:textId="77777777" w:rsidR="004B413C" w:rsidRDefault="004B413C">
            <w:pPr>
              <w:rPr>
                <w:sz w:val="24"/>
                <w:szCs w:val="24"/>
              </w:rPr>
            </w:pPr>
          </w:p>
        </w:tc>
        <w:tc>
          <w:tcPr>
            <w:tcW w:w="700" w:type="dxa"/>
            <w:vAlign w:val="bottom"/>
          </w:tcPr>
          <w:p w14:paraId="2FCC02B2" w14:textId="77777777" w:rsidR="004B413C" w:rsidRDefault="004B413C">
            <w:pPr>
              <w:rPr>
                <w:sz w:val="24"/>
                <w:szCs w:val="24"/>
              </w:rPr>
            </w:pPr>
          </w:p>
        </w:tc>
        <w:tc>
          <w:tcPr>
            <w:tcW w:w="720" w:type="dxa"/>
            <w:vAlign w:val="bottom"/>
          </w:tcPr>
          <w:p w14:paraId="40902C93" w14:textId="77777777" w:rsidR="004B413C" w:rsidRDefault="004B413C">
            <w:pPr>
              <w:rPr>
                <w:sz w:val="24"/>
                <w:szCs w:val="24"/>
              </w:rPr>
            </w:pPr>
          </w:p>
        </w:tc>
        <w:tc>
          <w:tcPr>
            <w:tcW w:w="700" w:type="dxa"/>
            <w:vAlign w:val="bottom"/>
          </w:tcPr>
          <w:p w14:paraId="760AC8EF" w14:textId="77777777" w:rsidR="004B413C" w:rsidRDefault="004B413C">
            <w:pPr>
              <w:rPr>
                <w:sz w:val="24"/>
                <w:szCs w:val="24"/>
              </w:rPr>
            </w:pPr>
          </w:p>
        </w:tc>
        <w:tc>
          <w:tcPr>
            <w:tcW w:w="560" w:type="dxa"/>
            <w:vAlign w:val="bottom"/>
          </w:tcPr>
          <w:p w14:paraId="16CB683F" w14:textId="77777777" w:rsidR="004B413C" w:rsidRDefault="004B413C">
            <w:pPr>
              <w:rPr>
                <w:sz w:val="24"/>
                <w:szCs w:val="24"/>
              </w:rPr>
            </w:pPr>
          </w:p>
        </w:tc>
        <w:tc>
          <w:tcPr>
            <w:tcW w:w="0" w:type="dxa"/>
            <w:vAlign w:val="bottom"/>
          </w:tcPr>
          <w:p w14:paraId="146AF043" w14:textId="77777777" w:rsidR="004B413C" w:rsidRDefault="004B413C">
            <w:pPr>
              <w:rPr>
                <w:sz w:val="1"/>
                <w:szCs w:val="1"/>
              </w:rPr>
            </w:pPr>
          </w:p>
        </w:tc>
      </w:tr>
      <w:tr w:rsidR="004B413C" w14:paraId="0731FC3F" w14:textId="77777777">
        <w:trPr>
          <w:trHeight w:val="424"/>
        </w:trPr>
        <w:tc>
          <w:tcPr>
            <w:tcW w:w="220" w:type="dxa"/>
            <w:vAlign w:val="bottom"/>
          </w:tcPr>
          <w:p w14:paraId="5EF94D35" w14:textId="77777777" w:rsidR="004B413C" w:rsidRDefault="004B413C">
            <w:pPr>
              <w:rPr>
                <w:sz w:val="24"/>
                <w:szCs w:val="24"/>
              </w:rPr>
            </w:pPr>
          </w:p>
        </w:tc>
        <w:tc>
          <w:tcPr>
            <w:tcW w:w="1100" w:type="dxa"/>
            <w:vAlign w:val="bottom"/>
          </w:tcPr>
          <w:p w14:paraId="1D13CBF6" w14:textId="77777777" w:rsidR="004B413C" w:rsidRDefault="00EC2FEA">
            <w:pPr>
              <w:ind w:right="70"/>
              <w:jc w:val="right"/>
              <w:rPr>
                <w:sz w:val="20"/>
                <w:szCs w:val="20"/>
              </w:rPr>
            </w:pPr>
            <w:r>
              <w:rPr>
                <w:rFonts w:ascii="Arial" w:eastAsia="Arial" w:hAnsi="Arial" w:cs="Arial"/>
                <w:color w:val="4D4D4D"/>
                <w:sz w:val="18"/>
                <w:szCs w:val="18"/>
              </w:rPr>
              <w:t>1996</w:t>
            </w:r>
          </w:p>
        </w:tc>
        <w:tc>
          <w:tcPr>
            <w:tcW w:w="700" w:type="dxa"/>
            <w:vAlign w:val="bottom"/>
          </w:tcPr>
          <w:p w14:paraId="1B8470D0" w14:textId="77777777" w:rsidR="004B413C" w:rsidRDefault="00EC2FEA">
            <w:pPr>
              <w:ind w:right="70"/>
              <w:jc w:val="right"/>
              <w:rPr>
                <w:sz w:val="20"/>
                <w:szCs w:val="20"/>
              </w:rPr>
            </w:pPr>
            <w:r>
              <w:rPr>
                <w:rFonts w:ascii="Arial" w:eastAsia="Arial" w:hAnsi="Arial" w:cs="Arial"/>
                <w:color w:val="4D4D4D"/>
                <w:sz w:val="18"/>
                <w:szCs w:val="18"/>
              </w:rPr>
              <w:t>1998</w:t>
            </w:r>
          </w:p>
        </w:tc>
        <w:tc>
          <w:tcPr>
            <w:tcW w:w="720" w:type="dxa"/>
            <w:vAlign w:val="bottom"/>
          </w:tcPr>
          <w:p w14:paraId="42E8AA3D" w14:textId="77777777" w:rsidR="004B413C" w:rsidRDefault="00EC2FEA">
            <w:pPr>
              <w:ind w:right="70"/>
              <w:jc w:val="right"/>
              <w:rPr>
                <w:sz w:val="20"/>
                <w:szCs w:val="20"/>
              </w:rPr>
            </w:pPr>
            <w:r>
              <w:rPr>
                <w:rFonts w:ascii="Arial" w:eastAsia="Arial" w:hAnsi="Arial" w:cs="Arial"/>
                <w:color w:val="4D4D4D"/>
                <w:sz w:val="18"/>
                <w:szCs w:val="18"/>
              </w:rPr>
              <w:t>2000</w:t>
            </w:r>
          </w:p>
        </w:tc>
        <w:tc>
          <w:tcPr>
            <w:tcW w:w="700" w:type="dxa"/>
            <w:vAlign w:val="bottom"/>
          </w:tcPr>
          <w:p w14:paraId="72D7B55B" w14:textId="77777777" w:rsidR="004B413C" w:rsidRDefault="00EC2FEA">
            <w:pPr>
              <w:ind w:right="70"/>
              <w:jc w:val="right"/>
              <w:rPr>
                <w:sz w:val="20"/>
                <w:szCs w:val="20"/>
              </w:rPr>
            </w:pPr>
            <w:r>
              <w:rPr>
                <w:rFonts w:ascii="Arial" w:eastAsia="Arial" w:hAnsi="Arial" w:cs="Arial"/>
                <w:color w:val="4D4D4D"/>
                <w:sz w:val="18"/>
                <w:szCs w:val="18"/>
              </w:rPr>
              <w:t>2002</w:t>
            </w:r>
          </w:p>
        </w:tc>
        <w:tc>
          <w:tcPr>
            <w:tcW w:w="720" w:type="dxa"/>
            <w:vAlign w:val="bottom"/>
          </w:tcPr>
          <w:p w14:paraId="58556409" w14:textId="77777777" w:rsidR="004B413C" w:rsidRDefault="00EC2FEA">
            <w:pPr>
              <w:ind w:right="70"/>
              <w:jc w:val="right"/>
              <w:rPr>
                <w:sz w:val="20"/>
                <w:szCs w:val="20"/>
              </w:rPr>
            </w:pPr>
            <w:r>
              <w:rPr>
                <w:rFonts w:ascii="Arial" w:eastAsia="Arial" w:hAnsi="Arial" w:cs="Arial"/>
                <w:color w:val="4D4D4D"/>
                <w:sz w:val="18"/>
                <w:szCs w:val="18"/>
              </w:rPr>
              <w:t>2004</w:t>
            </w:r>
          </w:p>
        </w:tc>
        <w:tc>
          <w:tcPr>
            <w:tcW w:w="700" w:type="dxa"/>
            <w:vAlign w:val="bottom"/>
          </w:tcPr>
          <w:p w14:paraId="5EEB9066" w14:textId="77777777" w:rsidR="004B413C" w:rsidRDefault="00EC2FEA">
            <w:pPr>
              <w:ind w:right="60"/>
              <w:jc w:val="right"/>
              <w:rPr>
                <w:sz w:val="20"/>
                <w:szCs w:val="20"/>
              </w:rPr>
            </w:pPr>
            <w:r>
              <w:rPr>
                <w:rFonts w:ascii="Arial" w:eastAsia="Arial" w:hAnsi="Arial" w:cs="Arial"/>
                <w:color w:val="4D4D4D"/>
                <w:sz w:val="18"/>
                <w:szCs w:val="18"/>
              </w:rPr>
              <w:t>2006</w:t>
            </w:r>
          </w:p>
        </w:tc>
        <w:tc>
          <w:tcPr>
            <w:tcW w:w="700" w:type="dxa"/>
            <w:vAlign w:val="bottom"/>
          </w:tcPr>
          <w:p w14:paraId="0E0F7ED0" w14:textId="77777777" w:rsidR="004B413C" w:rsidRDefault="00EC2FEA">
            <w:pPr>
              <w:ind w:right="50"/>
              <w:jc w:val="right"/>
              <w:rPr>
                <w:sz w:val="20"/>
                <w:szCs w:val="20"/>
              </w:rPr>
            </w:pPr>
            <w:r>
              <w:rPr>
                <w:rFonts w:ascii="Arial" w:eastAsia="Arial" w:hAnsi="Arial" w:cs="Arial"/>
                <w:color w:val="4D4D4D"/>
                <w:sz w:val="18"/>
                <w:szCs w:val="18"/>
              </w:rPr>
              <w:t>2008</w:t>
            </w:r>
          </w:p>
        </w:tc>
        <w:tc>
          <w:tcPr>
            <w:tcW w:w="720" w:type="dxa"/>
            <w:vAlign w:val="bottom"/>
          </w:tcPr>
          <w:p w14:paraId="0380984E" w14:textId="77777777" w:rsidR="004B413C" w:rsidRDefault="00EC2FEA">
            <w:pPr>
              <w:ind w:right="70"/>
              <w:jc w:val="right"/>
              <w:rPr>
                <w:sz w:val="20"/>
                <w:szCs w:val="20"/>
              </w:rPr>
            </w:pPr>
            <w:r>
              <w:rPr>
                <w:rFonts w:ascii="Arial" w:eastAsia="Arial" w:hAnsi="Arial" w:cs="Arial"/>
                <w:color w:val="4D4D4D"/>
                <w:sz w:val="18"/>
                <w:szCs w:val="18"/>
              </w:rPr>
              <w:t>2010</w:t>
            </w:r>
          </w:p>
        </w:tc>
        <w:tc>
          <w:tcPr>
            <w:tcW w:w="700" w:type="dxa"/>
            <w:vAlign w:val="bottom"/>
          </w:tcPr>
          <w:p w14:paraId="775F9849" w14:textId="77777777" w:rsidR="004B413C" w:rsidRDefault="00EC2FEA">
            <w:pPr>
              <w:ind w:right="50"/>
              <w:jc w:val="right"/>
              <w:rPr>
                <w:sz w:val="20"/>
                <w:szCs w:val="20"/>
              </w:rPr>
            </w:pPr>
            <w:r>
              <w:rPr>
                <w:rFonts w:ascii="Arial" w:eastAsia="Arial" w:hAnsi="Arial" w:cs="Arial"/>
                <w:color w:val="4D4D4D"/>
                <w:sz w:val="18"/>
                <w:szCs w:val="18"/>
              </w:rPr>
              <w:t>2012</w:t>
            </w:r>
          </w:p>
        </w:tc>
        <w:tc>
          <w:tcPr>
            <w:tcW w:w="720" w:type="dxa"/>
            <w:vAlign w:val="bottom"/>
          </w:tcPr>
          <w:p w14:paraId="29623250" w14:textId="77777777" w:rsidR="004B413C" w:rsidRDefault="00EC2FEA">
            <w:pPr>
              <w:ind w:right="70"/>
              <w:jc w:val="right"/>
              <w:rPr>
                <w:sz w:val="20"/>
                <w:szCs w:val="20"/>
              </w:rPr>
            </w:pPr>
            <w:r>
              <w:rPr>
                <w:rFonts w:ascii="Arial" w:eastAsia="Arial" w:hAnsi="Arial" w:cs="Arial"/>
                <w:color w:val="4D4D4D"/>
                <w:sz w:val="18"/>
                <w:szCs w:val="18"/>
              </w:rPr>
              <w:t>2014</w:t>
            </w:r>
          </w:p>
        </w:tc>
        <w:tc>
          <w:tcPr>
            <w:tcW w:w="700" w:type="dxa"/>
            <w:vAlign w:val="bottom"/>
          </w:tcPr>
          <w:p w14:paraId="37310267" w14:textId="77777777" w:rsidR="004B413C" w:rsidRDefault="00EC2FEA">
            <w:pPr>
              <w:ind w:right="50"/>
              <w:jc w:val="right"/>
              <w:rPr>
                <w:sz w:val="20"/>
                <w:szCs w:val="20"/>
              </w:rPr>
            </w:pPr>
            <w:r>
              <w:rPr>
                <w:rFonts w:ascii="Arial" w:eastAsia="Arial" w:hAnsi="Arial" w:cs="Arial"/>
                <w:color w:val="4D4D4D"/>
                <w:sz w:val="18"/>
                <w:szCs w:val="18"/>
              </w:rPr>
              <w:t>2016</w:t>
            </w:r>
          </w:p>
        </w:tc>
        <w:tc>
          <w:tcPr>
            <w:tcW w:w="560" w:type="dxa"/>
            <w:vAlign w:val="bottom"/>
          </w:tcPr>
          <w:p w14:paraId="6E35ED00" w14:textId="77777777" w:rsidR="004B413C" w:rsidRDefault="00EC2FEA">
            <w:pPr>
              <w:jc w:val="right"/>
              <w:rPr>
                <w:sz w:val="20"/>
                <w:szCs w:val="20"/>
              </w:rPr>
            </w:pPr>
            <w:r>
              <w:rPr>
                <w:rFonts w:ascii="Arial" w:eastAsia="Arial" w:hAnsi="Arial" w:cs="Arial"/>
                <w:color w:val="4D4D4D"/>
                <w:sz w:val="18"/>
                <w:szCs w:val="18"/>
              </w:rPr>
              <w:t>2018</w:t>
            </w:r>
          </w:p>
        </w:tc>
        <w:tc>
          <w:tcPr>
            <w:tcW w:w="0" w:type="dxa"/>
            <w:vAlign w:val="bottom"/>
          </w:tcPr>
          <w:p w14:paraId="25D2130F" w14:textId="77777777" w:rsidR="004B413C" w:rsidRDefault="004B413C">
            <w:pPr>
              <w:rPr>
                <w:sz w:val="1"/>
                <w:szCs w:val="1"/>
              </w:rPr>
            </w:pPr>
          </w:p>
        </w:tc>
      </w:tr>
      <w:tr w:rsidR="004B413C" w14:paraId="3C339B44" w14:textId="77777777">
        <w:trPr>
          <w:trHeight w:val="260"/>
        </w:trPr>
        <w:tc>
          <w:tcPr>
            <w:tcW w:w="220" w:type="dxa"/>
            <w:vAlign w:val="bottom"/>
          </w:tcPr>
          <w:p w14:paraId="23A6AF8A" w14:textId="77777777" w:rsidR="004B413C" w:rsidRDefault="004B413C"/>
        </w:tc>
        <w:tc>
          <w:tcPr>
            <w:tcW w:w="1100" w:type="dxa"/>
            <w:vAlign w:val="bottom"/>
          </w:tcPr>
          <w:p w14:paraId="4CA912E1" w14:textId="77777777" w:rsidR="004B413C" w:rsidRDefault="004B413C"/>
        </w:tc>
        <w:tc>
          <w:tcPr>
            <w:tcW w:w="700" w:type="dxa"/>
            <w:vAlign w:val="bottom"/>
          </w:tcPr>
          <w:p w14:paraId="0D462219" w14:textId="77777777" w:rsidR="004B413C" w:rsidRDefault="004B413C"/>
        </w:tc>
        <w:tc>
          <w:tcPr>
            <w:tcW w:w="720" w:type="dxa"/>
            <w:vAlign w:val="bottom"/>
          </w:tcPr>
          <w:p w14:paraId="5696E32F" w14:textId="77777777" w:rsidR="004B413C" w:rsidRDefault="004B413C"/>
        </w:tc>
        <w:tc>
          <w:tcPr>
            <w:tcW w:w="700" w:type="dxa"/>
            <w:vAlign w:val="bottom"/>
          </w:tcPr>
          <w:p w14:paraId="75967490" w14:textId="77777777" w:rsidR="004B413C" w:rsidRDefault="004B413C"/>
        </w:tc>
        <w:tc>
          <w:tcPr>
            <w:tcW w:w="720" w:type="dxa"/>
            <w:vAlign w:val="bottom"/>
          </w:tcPr>
          <w:p w14:paraId="2802A722" w14:textId="77777777" w:rsidR="004B413C" w:rsidRDefault="004B413C"/>
        </w:tc>
        <w:tc>
          <w:tcPr>
            <w:tcW w:w="1400" w:type="dxa"/>
            <w:gridSpan w:val="2"/>
            <w:vAlign w:val="bottom"/>
          </w:tcPr>
          <w:p w14:paraId="08D28FB5" w14:textId="77777777" w:rsidR="004B413C" w:rsidRDefault="00EC2FEA">
            <w:pPr>
              <w:ind w:right="390"/>
              <w:jc w:val="right"/>
              <w:rPr>
                <w:sz w:val="20"/>
                <w:szCs w:val="20"/>
              </w:rPr>
            </w:pPr>
            <w:r>
              <w:rPr>
                <w:rFonts w:ascii="Arial" w:eastAsia="Arial" w:hAnsi="Arial" w:cs="Arial"/>
              </w:rPr>
              <w:t>Year</w:t>
            </w:r>
          </w:p>
        </w:tc>
        <w:tc>
          <w:tcPr>
            <w:tcW w:w="720" w:type="dxa"/>
            <w:vAlign w:val="bottom"/>
          </w:tcPr>
          <w:p w14:paraId="10DFC9C1" w14:textId="77777777" w:rsidR="004B413C" w:rsidRDefault="004B413C"/>
        </w:tc>
        <w:tc>
          <w:tcPr>
            <w:tcW w:w="700" w:type="dxa"/>
            <w:vAlign w:val="bottom"/>
          </w:tcPr>
          <w:p w14:paraId="744BB106" w14:textId="77777777" w:rsidR="004B413C" w:rsidRDefault="004B413C"/>
        </w:tc>
        <w:tc>
          <w:tcPr>
            <w:tcW w:w="720" w:type="dxa"/>
            <w:vAlign w:val="bottom"/>
          </w:tcPr>
          <w:p w14:paraId="16D33110" w14:textId="77777777" w:rsidR="004B413C" w:rsidRDefault="004B413C"/>
        </w:tc>
        <w:tc>
          <w:tcPr>
            <w:tcW w:w="700" w:type="dxa"/>
            <w:vAlign w:val="bottom"/>
          </w:tcPr>
          <w:p w14:paraId="3F0DEC48" w14:textId="77777777" w:rsidR="004B413C" w:rsidRDefault="004B413C"/>
        </w:tc>
        <w:tc>
          <w:tcPr>
            <w:tcW w:w="560" w:type="dxa"/>
            <w:vAlign w:val="bottom"/>
          </w:tcPr>
          <w:p w14:paraId="142E6C36" w14:textId="77777777" w:rsidR="004B413C" w:rsidRDefault="004B413C"/>
        </w:tc>
        <w:tc>
          <w:tcPr>
            <w:tcW w:w="0" w:type="dxa"/>
            <w:vAlign w:val="bottom"/>
          </w:tcPr>
          <w:p w14:paraId="53FA163A" w14:textId="77777777" w:rsidR="004B413C" w:rsidRDefault="004B413C">
            <w:pPr>
              <w:rPr>
                <w:sz w:val="1"/>
                <w:szCs w:val="1"/>
              </w:rPr>
            </w:pPr>
          </w:p>
        </w:tc>
      </w:tr>
    </w:tbl>
    <w:p w14:paraId="22D864A2" w14:textId="77777777" w:rsidR="004B413C" w:rsidRDefault="004B413C">
      <w:pPr>
        <w:spacing w:line="200" w:lineRule="exact"/>
        <w:rPr>
          <w:sz w:val="20"/>
          <w:szCs w:val="20"/>
        </w:rPr>
      </w:pPr>
    </w:p>
    <w:p w14:paraId="62996807" w14:textId="77777777" w:rsidR="004B413C" w:rsidRDefault="004B413C">
      <w:pPr>
        <w:spacing w:line="363" w:lineRule="exact"/>
        <w:rPr>
          <w:sz w:val="20"/>
          <w:szCs w:val="20"/>
        </w:rPr>
      </w:pPr>
    </w:p>
    <w:p w14:paraId="3238B1D4" w14:textId="77777777" w:rsidR="004B413C" w:rsidRDefault="00EC2FEA">
      <w:pPr>
        <w:spacing w:line="302" w:lineRule="auto"/>
        <w:rPr>
          <w:sz w:val="20"/>
          <w:szCs w:val="20"/>
        </w:rPr>
      </w:pPr>
      <w:r>
        <w:rPr>
          <w:rFonts w:ascii="Arial" w:eastAsia="Arial" w:hAnsi="Arial" w:cs="Arial"/>
          <w:sz w:val="20"/>
          <w:szCs w:val="20"/>
        </w:rPr>
        <w:t>Figure 26: Richness of aquatic invertebrate families for each year at Lake Yonderup. Line is a moving 3-year averavge.</w:t>
      </w:r>
    </w:p>
    <w:p w14:paraId="440AF153" w14:textId="77777777" w:rsidR="004B413C" w:rsidRDefault="004B413C">
      <w:pPr>
        <w:spacing w:line="200" w:lineRule="exact"/>
        <w:rPr>
          <w:sz w:val="20"/>
          <w:szCs w:val="20"/>
        </w:rPr>
      </w:pPr>
    </w:p>
    <w:p w14:paraId="72D8D8C9" w14:textId="77777777" w:rsidR="004B413C" w:rsidRDefault="004B413C">
      <w:pPr>
        <w:spacing w:line="200" w:lineRule="exact"/>
        <w:rPr>
          <w:sz w:val="20"/>
          <w:szCs w:val="20"/>
        </w:rPr>
      </w:pPr>
    </w:p>
    <w:p w14:paraId="04019CD8" w14:textId="77777777" w:rsidR="004B413C" w:rsidRDefault="004B413C">
      <w:pPr>
        <w:spacing w:line="200" w:lineRule="exact"/>
        <w:rPr>
          <w:sz w:val="20"/>
          <w:szCs w:val="20"/>
        </w:rPr>
      </w:pPr>
    </w:p>
    <w:p w14:paraId="4CEACDD4" w14:textId="77777777" w:rsidR="004B413C" w:rsidRDefault="004B413C">
      <w:pPr>
        <w:spacing w:line="200" w:lineRule="exact"/>
        <w:rPr>
          <w:sz w:val="20"/>
          <w:szCs w:val="20"/>
        </w:rPr>
      </w:pPr>
    </w:p>
    <w:p w14:paraId="66E7232B" w14:textId="77777777" w:rsidR="004B413C" w:rsidRDefault="004B413C">
      <w:pPr>
        <w:spacing w:line="200" w:lineRule="exact"/>
        <w:rPr>
          <w:sz w:val="20"/>
          <w:szCs w:val="20"/>
        </w:rPr>
      </w:pPr>
    </w:p>
    <w:p w14:paraId="4C3D0AB4" w14:textId="77777777" w:rsidR="004B413C" w:rsidRDefault="004B413C">
      <w:pPr>
        <w:spacing w:line="200" w:lineRule="exact"/>
        <w:rPr>
          <w:sz w:val="20"/>
          <w:szCs w:val="20"/>
        </w:rPr>
      </w:pPr>
    </w:p>
    <w:p w14:paraId="5CD06C50" w14:textId="77777777" w:rsidR="004B413C" w:rsidRDefault="004B413C">
      <w:pPr>
        <w:spacing w:line="200" w:lineRule="exact"/>
        <w:rPr>
          <w:sz w:val="20"/>
          <w:szCs w:val="20"/>
        </w:rPr>
      </w:pPr>
    </w:p>
    <w:p w14:paraId="42D8197F" w14:textId="77777777" w:rsidR="004B413C" w:rsidRDefault="004B413C">
      <w:pPr>
        <w:spacing w:line="200" w:lineRule="exact"/>
        <w:rPr>
          <w:sz w:val="20"/>
          <w:szCs w:val="20"/>
        </w:rPr>
      </w:pPr>
    </w:p>
    <w:p w14:paraId="7756EE35" w14:textId="77777777" w:rsidR="004B413C" w:rsidRDefault="004B413C">
      <w:pPr>
        <w:spacing w:line="200" w:lineRule="exact"/>
        <w:rPr>
          <w:sz w:val="20"/>
          <w:szCs w:val="20"/>
        </w:rPr>
      </w:pPr>
    </w:p>
    <w:p w14:paraId="5CFD559F" w14:textId="77777777" w:rsidR="004B413C" w:rsidRDefault="004B413C">
      <w:pPr>
        <w:spacing w:line="200" w:lineRule="exact"/>
        <w:rPr>
          <w:sz w:val="20"/>
          <w:szCs w:val="20"/>
        </w:rPr>
      </w:pPr>
    </w:p>
    <w:p w14:paraId="7DCAA407" w14:textId="77777777" w:rsidR="004B413C" w:rsidRDefault="004B413C">
      <w:pPr>
        <w:spacing w:line="200" w:lineRule="exact"/>
        <w:rPr>
          <w:sz w:val="20"/>
          <w:szCs w:val="20"/>
        </w:rPr>
      </w:pPr>
    </w:p>
    <w:p w14:paraId="620396A1" w14:textId="77777777" w:rsidR="004B413C" w:rsidRDefault="004B413C">
      <w:pPr>
        <w:spacing w:line="200" w:lineRule="exact"/>
        <w:rPr>
          <w:sz w:val="20"/>
          <w:szCs w:val="20"/>
        </w:rPr>
      </w:pPr>
    </w:p>
    <w:p w14:paraId="3EB68285" w14:textId="77777777" w:rsidR="004B413C" w:rsidRDefault="004B413C">
      <w:pPr>
        <w:spacing w:line="200" w:lineRule="exact"/>
        <w:rPr>
          <w:sz w:val="20"/>
          <w:szCs w:val="20"/>
        </w:rPr>
      </w:pPr>
    </w:p>
    <w:p w14:paraId="7AB9EE99" w14:textId="77777777" w:rsidR="004B413C" w:rsidRDefault="004B413C">
      <w:pPr>
        <w:spacing w:line="200" w:lineRule="exact"/>
        <w:rPr>
          <w:sz w:val="20"/>
          <w:szCs w:val="20"/>
        </w:rPr>
      </w:pPr>
    </w:p>
    <w:p w14:paraId="4A034BF5" w14:textId="77777777" w:rsidR="004B413C" w:rsidRDefault="004B413C">
      <w:pPr>
        <w:spacing w:line="259" w:lineRule="exact"/>
        <w:rPr>
          <w:sz w:val="20"/>
          <w:szCs w:val="20"/>
        </w:rPr>
      </w:pPr>
    </w:p>
    <w:p w14:paraId="7B85D0E3" w14:textId="77777777" w:rsidR="004B413C" w:rsidRDefault="00EC2FEA">
      <w:pPr>
        <w:jc w:val="center"/>
        <w:rPr>
          <w:sz w:val="20"/>
          <w:szCs w:val="20"/>
        </w:rPr>
      </w:pPr>
      <w:r>
        <w:rPr>
          <w:rFonts w:ascii="Arial" w:eastAsia="Arial" w:hAnsi="Arial" w:cs="Arial"/>
          <w:sz w:val="20"/>
          <w:szCs w:val="20"/>
        </w:rPr>
        <w:t>46</w:t>
      </w:r>
    </w:p>
    <w:p w14:paraId="57ABA154" w14:textId="77777777" w:rsidR="004B413C" w:rsidRDefault="004B413C">
      <w:pPr>
        <w:sectPr w:rsidR="004B413C">
          <w:pgSz w:w="12240" w:h="15840"/>
          <w:pgMar w:top="1440" w:right="1440" w:bottom="272" w:left="1440" w:header="0" w:footer="0" w:gutter="0"/>
          <w:cols w:space="720" w:equalWidth="0">
            <w:col w:w="9360"/>
          </w:cols>
        </w:sectPr>
      </w:pPr>
    </w:p>
    <w:p w14:paraId="6E58FFEF" w14:textId="77777777" w:rsidR="004B413C" w:rsidRDefault="00EC2FEA">
      <w:pPr>
        <w:spacing w:line="200" w:lineRule="exact"/>
        <w:rPr>
          <w:sz w:val="20"/>
          <w:szCs w:val="20"/>
        </w:rPr>
      </w:pPr>
      <w:bookmarkStart w:id="84" w:name="page47"/>
      <w:bookmarkEnd w:id="84"/>
      <w:r>
        <w:rPr>
          <w:noProof/>
          <w:sz w:val="20"/>
          <w:szCs w:val="20"/>
        </w:rPr>
        <w:lastRenderedPageBreak/>
        <w:drawing>
          <wp:anchor distT="0" distB="0" distL="114300" distR="114300" simplePos="0" relativeHeight="251677696" behindDoc="1" locked="0" layoutInCell="0" allowOverlap="1" wp14:anchorId="6C558FF8" wp14:editId="2980FBBB">
            <wp:simplePos x="0" y="0"/>
            <wp:positionH relativeFrom="page">
              <wp:posOffset>1403350</wp:posOffset>
            </wp:positionH>
            <wp:positionV relativeFrom="page">
              <wp:posOffset>2738120</wp:posOffset>
            </wp:positionV>
            <wp:extent cx="5385435" cy="3674745"/>
            <wp:effectExtent l="0" t="0" r="0" b="0"/>
            <wp:wrapNone/>
            <wp:docPr id="728" name="Picture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8"/>
                    <pic:cNvPicPr>
                      <a:picLocks noChangeAspect="1" noChangeArrowheads="1"/>
                    </pic:cNvPicPr>
                  </pic:nvPicPr>
                  <pic:blipFill>
                    <a:blip r:embed="rId480"/>
                    <a:srcRect/>
                    <a:stretch>
                      <a:fillRect/>
                    </a:stretch>
                  </pic:blipFill>
                  <pic:spPr bwMode="auto">
                    <a:xfrm>
                      <a:off x="0" y="0"/>
                      <a:ext cx="5385435" cy="3674745"/>
                    </a:xfrm>
                    <a:prstGeom prst="rect">
                      <a:avLst/>
                    </a:prstGeom>
                    <a:noFill/>
                  </pic:spPr>
                </pic:pic>
              </a:graphicData>
            </a:graphic>
          </wp:anchor>
        </w:drawing>
      </w:r>
    </w:p>
    <w:p w14:paraId="675F6DA8" w14:textId="77777777" w:rsidR="004B413C" w:rsidRDefault="004B413C">
      <w:pPr>
        <w:spacing w:line="200" w:lineRule="exact"/>
        <w:rPr>
          <w:sz w:val="20"/>
          <w:szCs w:val="20"/>
        </w:rPr>
      </w:pPr>
    </w:p>
    <w:p w14:paraId="52FEAD5B" w14:textId="77777777" w:rsidR="004B413C" w:rsidRDefault="004B413C">
      <w:pPr>
        <w:spacing w:line="200" w:lineRule="exact"/>
        <w:rPr>
          <w:sz w:val="20"/>
          <w:szCs w:val="20"/>
        </w:rPr>
      </w:pPr>
    </w:p>
    <w:p w14:paraId="0F4D6868" w14:textId="77777777" w:rsidR="004B413C" w:rsidRDefault="004B413C">
      <w:pPr>
        <w:spacing w:line="200" w:lineRule="exact"/>
        <w:rPr>
          <w:sz w:val="20"/>
          <w:szCs w:val="20"/>
        </w:rPr>
      </w:pPr>
    </w:p>
    <w:p w14:paraId="27AB2A49" w14:textId="77777777" w:rsidR="004B413C" w:rsidRDefault="004B413C">
      <w:pPr>
        <w:spacing w:line="200" w:lineRule="exact"/>
        <w:rPr>
          <w:sz w:val="20"/>
          <w:szCs w:val="20"/>
        </w:rPr>
      </w:pPr>
    </w:p>
    <w:p w14:paraId="6C81F773" w14:textId="77777777" w:rsidR="004B413C" w:rsidRDefault="004B413C">
      <w:pPr>
        <w:spacing w:line="200" w:lineRule="exact"/>
        <w:rPr>
          <w:sz w:val="20"/>
          <w:szCs w:val="20"/>
        </w:rPr>
      </w:pPr>
    </w:p>
    <w:p w14:paraId="50FEFB2D" w14:textId="77777777" w:rsidR="004B413C" w:rsidRDefault="004B413C">
      <w:pPr>
        <w:spacing w:line="200" w:lineRule="exact"/>
        <w:rPr>
          <w:sz w:val="20"/>
          <w:szCs w:val="20"/>
        </w:rPr>
      </w:pPr>
    </w:p>
    <w:p w14:paraId="60F6C5B0" w14:textId="77777777" w:rsidR="004B413C" w:rsidRDefault="004B413C">
      <w:pPr>
        <w:spacing w:line="200" w:lineRule="exact"/>
        <w:rPr>
          <w:sz w:val="20"/>
          <w:szCs w:val="20"/>
        </w:rPr>
      </w:pPr>
    </w:p>
    <w:p w14:paraId="760AD0B1" w14:textId="77777777" w:rsidR="004B413C" w:rsidRDefault="004B413C">
      <w:pPr>
        <w:spacing w:line="200" w:lineRule="exact"/>
        <w:rPr>
          <w:sz w:val="20"/>
          <w:szCs w:val="20"/>
        </w:rPr>
      </w:pPr>
    </w:p>
    <w:p w14:paraId="17F51BC0" w14:textId="77777777" w:rsidR="004B413C" w:rsidRDefault="004B413C">
      <w:pPr>
        <w:spacing w:line="200" w:lineRule="exact"/>
        <w:rPr>
          <w:sz w:val="20"/>
          <w:szCs w:val="20"/>
        </w:rPr>
      </w:pPr>
    </w:p>
    <w:p w14:paraId="31365B8F" w14:textId="77777777" w:rsidR="004B413C" w:rsidRDefault="004B413C">
      <w:pPr>
        <w:spacing w:line="200" w:lineRule="exact"/>
        <w:rPr>
          <w:sz w:val="20"/>
          <w:szCs w:val="20"/>
        </w:rPr>
      </w:pPr>
    </w:p>
    <w:p w14:paraId="0D634961" w14:textId="77777777" w:rsidR="004B413C" w:rsidRDefault="004B413C">
      <w:pPr>
        <w:spacing w:line="200" w:lineRule="exact"/>
        <w:rPr>
          <w:sz w:val="20"/>
          <w:szCs w:val="20"/>
        </w:rPr>
      </w:pPr>
    </w:p>
    <w:p w14:paraId="3502CC34" w14:textId="77777777" w:rsidR="004B413C" w:rsidRDefault="004B413C">
      <w:pPr>
        <w:spacing w:line="200" w:lineRule="exact"/>
        <w:rPr>
          <w:sz w:val="20"/>
          <w:szCs w:val="20"/>
        </w:rPr>
      </w:pPr>
    </w:p>
    <w:p w14:paraId="4760C90C" w14:textId="77777777" w:rsidR="004B413C" w:rsidRDefault="004B413C">
      <w:pPr>
        <w:spacing w:line="297" w:lineRule="exact"/>
        <w:rPr>
          <w:sz w:val="20"/>
          <w:szCs w:val="20"/>
        </w:rPr>
      </w:pPr>
    </w:p>
    <w:tbl>
      <w:tblPr>
        <w:tblW w:w="0" w:type="auto"/>
        <w:tblInd w:w="100" w:type="dxa"/>
        <w:tblLayout w:type="fixed"/>
        <w:tblCellMar>
          <w:left w:w="0" w:type="dxa"/>
          <w:right w:w="0" w:type="dxa"/>
        </w:tblCellMar>
        <w:tblLook w:val="04A0" w:firstRow="1" w:lastRow="0" w:firstColumn="1" w:lastColumn="0" w:noHBand="0" w:noVBand="1"/>
      </w:tblPr>
      <w:tblGrid>
        <w:gridCol w:w="220"/>
        <w:gridCol w:w="1920"/>
        <w:gridCol w:w="1920"/>
        <w:gridCol w:w="2620"/>
        <w:gridCol w:w="1020"/>
        <w:gridCol w:w="20"/>
      </w:tblGrid>
      <w:tr w:rsidR="004B413C" w14:paraId="6CA5AC35" w14:textId="77777777">
        <w:trPr>
          <w:trHeight w:val="253"/>
        </w:trPr>
        <w:tc>
          <w:tcPr>
            <w:tcW w:w="220" w:type="dxa"/>
            <w:vAlign w:val="bottom"/>
          </w:tcPr>
          <w:p w14:paraId="670DA940" w14:textId="77777777" w:rsidR="004B413C" w:rsidRDefault="004B413C">
            <w:pPr>
              <w:rPr>
                <w:sz w:val="21"/>
                <w:szCs w:val="21"/>
              </w:rPr>
            </w:pPr>
          </w:p>
        </w:tc>
        <w:tc>
          <w:tcPr>
            <w:tcW w:w="1920" w:type="dxa"/>
            <w:vAlign w:val="bottom"/>
          </w:tcPr>
          <w:p w14:paraId="1222D891" w14:textId="77777777" w:rsidR="004B413C" w:rsidRDefault="004B413C">
            <w:pPr>
              <w:rPr>
                <w:sz w:val="21"/>
                <w:szCs w:val="21"/>
              </w:rPr>
            </w:pPr>
          </w:p>
        </w:tc>
        <w:tc>
          <w:tcPr>
            <w:tcW w:w="1920" w:type="dxa"/>
            <w:vAlign w:val="bottom"/>
          </w:tcPr>
          <w:p w14:paraId="5DDADDC2" w14:textId="77777777" w:rsidR="004B413C" w:rsidRDefault="004B413C">
            <w:pPr>
              <w:rPr>
                <w:sz w:val="21"/>
                <w:szCs w:val="21"/>
              </w:rPr>
            </w:pPr>
          </w:p>
        </w:tc>
        <w:tc>
          <w:tcPr>
            <w:tcW w:w="2620" w:type="dxa"/>
            <w:vAlign w:val="bottom"/>
          </w:tcPr>
          <w:p w14:paraId="307A4653" w14:textId="77777777" w:rsidR="004B413C" w:rsidRDefault="00EC2FEA">
            <w:pPr>
              <w:ind w:right="1215"/>
              <w:jc w:val="right"/>
              <w:rPr>
                <w:sz w:val="20"/>
                <w:szCs w:val="20"/>
              </w:rPr>
            </w:pPr>
            <w:r>
              <w:rPr>
                <w:rFonts w:ascii="Arial" w:eastAsia="Arial" w:hAnsi="Arial" w:cs="Arial"/>
              </w:rPr>
              <w:t>1996</w:t>
            </w:r>
          </w:p>
        </w:tc>
        <w:tc>
          <w:tcPr>
            <w:tcW w:w="1020" w:type="dxa"/>
            <w:vAlign w:val="bottom"/>
          </w:tcPr>
          <w:p w14:paraId="5DE8B8BD" w14:textId="77777777" w:rsidR="004B413C" w:rsidRDefault="004B413C">
            <w:pPr>
              <w:rPr>
                <w:sz w:val="21"/>
                <w:szCs w:val="21"/>
              </w:rPr>
            </w:pPr>
          </w:p>
        </w:tc>
        <w:tc>
          <w:tcPr>
            <w:tcW w:w="0" w:type="dxa"/>
            <w:vAlign w:val="bottom"/>
          </w:tcPr>
          <w:p w14:paraId="44041BA7" w14:textId="77777777" w:rsidR="004B413C" w:rsidRDefault="004B413C">
            <w:pPr>
              <w:rPr>
                <w:sz w:val="1"/>
                <w:szCs w:val="1"/>
              </w:rPr>
            </w:pPr>
          </w:p>
        </w:tc>
      </w:tr>
      <w:tr w:rsidR="004B413C" w14:paraId="28641EAD" w14:textId="77777777">
        <w:trPr>
          <w:trHeight w:val="728"/>
        </w:trPr>
        <w:tc>
          <w:tcPr>
            <w:tcW w:w="220" w:type="dxa"/>
            <w:vAlign w:val="bottom"/>
          </w:tcPr>
          <w:p w14:paraId="2ACC6597" w14:textId="77777777" w:rsidR="004B413C" w:rsidRDefault="004B413C">
            <w:pPr>
              <w:rPr>
                <w:sz w:val="24"/>
                <w:szCs w:val="24"/>
              </w:rPr>
            </w:pPr>
          </w:p>
        </w:tc>
        <w:tc>
          <w:tcPr>
            <w:tcW w:w="1920" w:type="dxa"/>
            <w:vAlign w:val="bottom"/>
          </w:tcPr>
          <w:p w14:paraId="7E6220E7" w14:textId="77777777" w:rsidR="004B413C" w:rsidRDefault="00EC2FEA">
            <w:pPr>
              <w:ind w:right="1430"/>
              <w:jc w:val="right"/>
              <w:rPr>
                <w:sz w:val="20"/>
                <w:szCs w:val="20"/>
              </w:rPr>
            </w:pPr>
            <w:r>
              <w:rPr>
                <w:rFonts w:ascii="Arial" w:eastAsia="Arial" w:hAnsi="Arial" w:cs="Arial"/>
                <w:color w:val="4D4D4D"/>
                <w:sz w:val="18"/>
                <w:szCs w:val="18"/>
              </w:rPr>
              <w:t>0.2</w:t>
            </w:r>
          </w:p>
        </w:tc>
        <w:tc>
          <w:tcPr>
            <w:tcW w:w="1920" w:type="dxa"/>
            <w:vAlign w:val="bottom"/>
          </w:tcPr>
          <w:p w14:paraId="15952FF6" w14:textId="77777777" w:rsidR="004B413C" w:rsidRDefault="004B413C">
            <w:pPr>
              <w:rPr>
                <w:sz w:val="24"/>
                <w:szCs w:val="24"/>
              </w:rPr>
            </w:pPr>
          </w:p>
        </w:tc>
        <w:tc>
          <w:tcPr>
            <w:tcW w:w="2620" w:type="dxa"/>
            <w:vAlign w:val="bottom"/>
          </w:tcPr>
          <w:p w14:paraId="175DB587" w14:textId="77777777" w:rsidR="004B413C" w:rsidRDefault="004B413C">
            <w:pPr>
              <w:rPr>
                <w:sz w:val="24"/>
                <w:szCs w:val="24"/>
              </w:rPr>
            </w:pPr>
          </w:p>
        </w:tc>
        <w:tc>
          <w:tcPr>
            <w:tcW w:w="1020" w:type="dxa"/>
            <w:vAlign w:val="bottom"/>
          </w:tcPr>
          <w:p w14:paraId="0109C8A0" w14:textId="77777777" w:rsidR="004B413C" w:rsidRDefault="004B413C">
            <w:pPr>
              <w:rPr>
                <w:sz w:val="24"/>
                <w:szCs w:val="24"/>
              </w:rPr>
            </w:pPr>
          </w:p>
        </w:tc>
        <w:tc>
          <w:tcPr>
            <w:tcW w:w="0" w:type="dxa"/>
            <w:vAlign w:val="bottom"/>
          </w:tcPr>
          <w:p w14:paraId="6F6247A9" w14:textId="77777777" w:rsidR="004B413C" w:rsidRDefault="004B413C">
            <w:pPr>
              <w:rPr>
                <w:sz w:val="1"/>
                <w:szCs w:val="1"/>
              </w:rPr>
            </w:pPr>
          </w:p>
        </w:tc>
      </w:tr>
      <w:tr w:rsidR="004B413C" w14:paraId="32A32BAB" w14:textId="77777777">
        <w:trPr>
          <w:trHeight w:val="974"/>
        </w:trPr>
        <w:tc>
          <w:tcPr>
            <w:tcW w:w="220" w:type="dxa"/>
            <w:vAlign w:val="bottom"/>
          </w:tcPr>
          <w:p w14:paraId="23F990AA" w14:textId="77777777" w:rsidR="004B413C" w:rsidRDefault="004B413C">
            <w:pPr>
              <w:rPr>
                <w:sz w:val="24"/>
                <w:szCs w:val="24"/>
              </w:rPr>
            </w:pPr>
          </w:p>
        </w:tc>
        <w:tc>
          <w:tcPr>
            <w:tcW w:w="1920" w:type="dxa"/>
            <w:vAlign w:val="bottom"/>
          </w:tcPr>
          <w:p w14:paraId="382F9DFA" w14:textId="77777777" w:rsidR="004B413C" w:rsidRDefault="00EC2FEA">
            <w:pPr>
              <w:ind w:right="1430"/>
              <w:jc w:val="right"/>
              <w:rPr>
                <w:sz w:val="20"/>
                <w:szCs w:val="20"/>
              </w:rPr>
            </w:pPr>
            <w:r>
              <w:rPr>
                <w:rFonts w:ascii="Arial" w:eastAsia="Arial" w:hAnsi="Arial" w:cs="Arial"/>
                <w:color w:val="4D4D4D"/>
                <w:sz w:val="18"/>
                <w:szCs w:val="18"/>
              </w:rPr>
              <w:t>0.1</w:t>
            </w:r>
          </w:p>
        </w:tc>
        <w:tc>
          <w:tcPr>
            <w:tcW w:w="1920" w:type="dxa"/>
            <w:vAlign w:val="bottom"/>
          </w:tcPr>
          <w:p w14:paraId="15CC5FF5" w14:textId="77777777" w:rsidR="004B413C" w:rsidRDefault="004B413C">
            <w:pPr>
              <w:rPr>
                <w:sz w:val="24"/>
                <w:szCs w:val="24"/>
              </w:rPr>
            </w:pPr>
          </w:p>
        </w:tc>
        <w:tc>
          <w:tcPr>
            <w:tcW w:w="2620" w:type="dxa"/>
            <w:vAlign w:val="bottom"/>
          </w:tcPr>
          <w:p w14:paraId="5C89EF34" w14:textId="77777777" w:rsidR="004B413C" w:rsidRDefault="004B413C">
            <w:pPr>
              <w:rPr>
                <w:sz w:val="24"/>
                <w:szCs w:val="24"/>
              </w:rPr>
            </w:pPr>
          </w:p>
        </w:tc>
        <w:tc>
          <w:tcPr>
            <w:tcW w:w="1020" w:type="dxa"/>
            <w:vAlign w:val="bottom"/>
          </w:tcPr>
          <w:p w14:paraId="32AA7662" w14:textId="77777777" w:rsidR="004B413C" w:rsidRDefault="004B413C">
            <w:pPr>
              <w:rPr>
                <w:sz w:val="24"/>
                <w:szCs w:val="24"/>
              </w:rPr>
            </w:pPr>
          </w:p>
        </w:tc>
        <w:tc>
          <w:tcPr>
            <w:tcW w:w="0" w:type="dxa"/>
            <w:vAlign w:val="bottom"/>
          </w:tcPr>
          <w:p w14:paraId="508C54EF" w14:textId="77777777" w:rsidR="004B413C" w:rsidRDefault="004B413C">
            <w:pPr>
              <w:rPr>
                <w:sz w:val="1"/>
                <w:szCs w:val="1"/>
              </w:rPr>
            </w:pPr>
          </w:p>
        </w:tc>
      </w:tr>
      <w:tr w:rsidR="004B413C" w14:paraId="3146726E" w14:textId="77777777">
        <w:trPr>
          <w:trHeight w:val="342"/>
        </w:trPr>
        <w:tc>
          <w:tcPr>
            <w:tcW w:w="220" w:type="dxa"/>
            <w:vAlign w:val="bottom"/>
          </w:tcPr>
          <w:p w14:paraId="38CF069A" w14:textId="77777777" w:rsidR="004B413C" w:rsidRDefault="004B413C">
            <w:pPr>
              <w:rPr>
                <w:sz w:val="24"/>
                <w:szCs w:val="24"/>
              </w:rPr>
            </w:pPr>
          </w:p>
        </w:tc>
        <w:tc>
          <w:tcPr>
            <w:tcW w:w="1920" w:type="dxa"/>
            <w:vAlign w:val="bottom"/>
          </w:tcPr>
          <w:p w14:paraId="793D26B8" w14:textId="77777777" w:rsidR="004B413C" w:rsidRDefault="004B413C">
            <w:pPr>
              <w:rPr>
                <w:sz w:val="24"/>
                <w:szCs w:val="24"/>
              </w:rPr>
            </w:pPr>
          </w:p>
        </w:tc>
        <w:tc>
          <w:tcPr>
            <w:tcW w:w="1920" w:type="dxa"/>
            <w:vAlign w:val="bottom"/>
          </w:tcPr>
          <w:p w14:paraId="3A036CCF" w14:textId="77777777" w:rsidR="004B413C" w:rsidRDefault="004B413C">
            <w:pPr>
              <w:rPr>
                <w:sz w:val="24"/>
                <w:szCs w:val="24"/>
              </w:rPr>
            </w:pPr>
          </w:p>
        </w:tc>
        <w:tc>
          <w:tcPr>
            <w:tcW w:w="2620" w:type="dxa"/>
            <w:vAlign w:val="bottom"/>
          </w:tcPr>
          <w:p w14:paraId="307226BA" w14:textId="77777777" w:rsidR="004B413C" w:rsidRDefault="00EC2FEA">
            <w:pPr>
              <w:ind w:right="675"/>
              <w:jc w:val="right"/>
              <w:rPr>
                <w:sz w:val="20"/>
                <w:szCs w:val="20"/>
              </w:rPr>
            </w:pPr>
            <w:r>
              <w:rPr>
                <w:rFonts w:ascii="Arial" w:eastAsia="Arial" w:hAnsi="Arial" w:cs="Arial"/>
              </w:rPr>
              <w:t>2018</w:t>
            </w:r>
          </w:p>
        </w:tc>
        <w:tc>
          <w:tcPr>
            <w:tcW w:w="1020" w:type="dxa"/>
            <w:vAlign w:val="bottom"/>
          </w:tcPr>
          <w:p w14:paraId="26448C22" w14:textId="77777777" w:rsidR="004B413C" w:rsidRDefault="004B413C">
            <w:pPr>
              <w:rPr>
                <w:sz w:val="24"/>
                <w:szCs w:val="24"/>
              </w:rPr>
            </w:pPr>
          </w:p>
        </w:tc>
        <w:tc>
          <w:tcPr>
            <w:tcW w:w="0" w:type="dxa"/>
            <w:vAlign w:val="bottom"/>
          </w:tcPr>
          <w:p w14:paraId="2EC0B0AC" w14:textId="77777777" w:rsidR="004B413C" w:rsidRDefault="004B413C">
            <w:pPr>
              <w:rPr>
                <w:sz w:val="1"/>
                <w:szCs w:val="1"/>
              </w:rPr>
            </w:pPr>
          </w:p>
        </w:tc>
      </w:tr>
      <w:tr w:rsidR="004B413C" w14:paraId="2F96CBA3" w14:textId="77777777">
        <w:trPr>
          <w:trHeight w:val="632"/>
        </w:trPr>
        <w:tc>
          <w:tcPr>
            <w:tcW w:w="220" w:type="dxa"/>
            <w:vMerge w:val="restart"/>
            <w:textDirection w:val="btLr"/>
            <w:vAlign w:val="bottom"/>
          </w:tcPr>
          <w:p w14:paraId="76A0A56C" w14:textId="77777777" w:rsidR="004B413C" w:rsidRDefault="00EC2FEA">
            <w:pPr>
              <w:rPr>
                <w:sz w:val="20"/>
                <w:szCs w:val="20"/>
              </w:rPr>
            </w:pPr>
            <w:r>
              <w:rPr>
                <w:rFonts w:ascii="Arial" w:eastAsia="Arial" w:hAnsi="Arial" w:cs="Arial"/>
                <w:w w:val="91"/>
              </w:rPr>
              <w:t>LV2</w:t>
            </w:r>
          </w:p>
        </w:tc>
        <w:tc>
          <w:tcPr>
            <w:tcW w:w="1920" w:type="dxa"/>
            <w:vAlign w:val="bottom"/>
          </w:tcPr>
          <w:p w14:paraId="0BF71AAC" w14:textId="77777777" w:rsidR="004B413C" w:rsidRDefault="00EC2FEA">
            <w:pPr>
              <w:ind w:right="1430"/>
              <w:jc w:val="right"/>
              <w:rPr>
                <w:sz w:val="20"/>
                <w:szCs w:val="20"/>
              </w:rPr>
            </w:pPr>
            <w:r>
              <w:rPr>
                <w:rFonts w:ascii="Arial" w:eastAsia="Arial" w:hAnsi="Arial" w:cs="Arial"/>
                <w:color w:val="4D4D4D"/>
                <w:sz w:val="18"/>
                <w:szCs w:val="18"/>
              </w:rPr>
              <w:t>0.0</w:t>
            </w:r>
          </w:p>
        </w:tc>
        <w:tc>
          <w:tcPr>
            <w:tcW w:w="1920" w:type="dxa"/>
            <w:vAlign w:val="bottom"/>
          </w:tcPr>
          <w:p w14:paraId="21C6E478" w14:textId="77777777" w:rsidR="004B413C" w:rsidRDefault="004B413C">
            <w:pPr>
              <w:rPr>
                <w:sz w:val="24"/>
                <w:szCs w:val="24"/>
              </w:rPr>
            </w:pPr>
          </w:p>
        </w:tc>
        <w:tc>
          <w:tcPr>
            <w:tcW w:w="2620" w:type="dxa"/>
            <w:vAlign w:val="bottom"/>
          </w:tcPr>
          <w:p w14:paraId="66379AF8" w14:textId="77777777" w:rsidR="004B413C" w:rsidRDefault="004B413C">
            <w:pPr>
              <w:rPr>
                <w:sz w:val="24"/>
                <w:szCs w:val="24"/>
              </w:rPr>
            </w:pPr>
          </w:p>
        </w:tc>
        <w:tc>
          <w:tcPr>
            <w:tcW w:w="1020" w:type="dxa"/>
            <w:vAlign w:val="bottom"/>
          </w:tcPr>
          <w:p w14:paraId="7E4111F4" w14:textId="77777777" w:rsidR="004B413C" w:rsidRDefault="004B413C">
            <w:pPr>
              <w:rPr>
                <w:sz w:val="24"/>
                <w:szCs w:val="24"/>
              </w:rPr>
            </w:pPr>
          </w:p>
        </w:tc>
        <w:tc>
          <w:tcPr>
            <w:tcW w:w="0" w:type="dxa"/>
            <w:vAlign w:val="bottom"/>
          </w:tcPr>
          <w:p w14:paraId="215AB321" w14:textId="77777777" w:rsidR="004B413C" w:rsidRDefault="004B413C">
            <w:pPr>
              <w:rPr>
                <w:sz w:val="1"/>
                <w:szCs w:val="1"/>
              </w:rPr>
            </w:pPr>
          </w:p>
        </w:tc>
      </w:tr>
      <w:tr w:rsidR="004B413C" w14:paraId="047E0C2F" w14:textId="77777777">
        <w:trPr>
          <w:trHeight w:val="94"/>
        </w:trPr>
        <w:tc>
          <w:tcPr>
            <w:tcW w:w="220" w:type="dxa"/>
            <w:vMerge/>
            <w:vAlign w:val="bottom"/>
          </w:tcPr>
          <w:p w14:paraId="470EED1A" w14:textId="77777777" w:rsidR="004B413C" w:rsidRDefault="004B413C">
            <w:pPr>
              <w:rPr>
                <w:sz w:val="8"/>
                <w:szCs w:val="8"/>
              </w:rPr>
            </w:pPr>
          </w:p>
        </w:tc>
        <w:tc>
          <w:tcPr>
            <w:tcW w:w="1920" w:type="dxa"/>
            <w:vAlign w:val="bottom"/>
          </w:tcPr>
          <w:p w14:paraId="22AAE3D3" w14:textId="77777777" w:rsidR="004B413C" w:rsidRDefault="004B413C">
            <w:pPr>
              <w:rPr>
                <w:sz w:val="8"/>
                <w:szCs w:val="8"/>
              </w:rPr>
            </w:pPr>
          </w:p>
        </w:tc>
        <w:tc>
          <w:tcPr>
            <w:tcW w:w="1920" w:type="dxa"/>
            <w:vAlign w:val="bottom"/>
          </w:tcPr>
          <w:p w14:paraId="10F2E647" w14:textId="77777777" w:rsidR="004B413C" w:rsidRDefault="004B413C">
            <w:pPr>
              <w:rPr>
                <w:sz w:val="8"/>
                <w:szCs w:val="8"/>
              </w:rPr>
            </w:pPr>
          </w:p>
        </w:tc>
        <w:tc>
          <w:tcPr>
            <w:tcW w:w="2620" w:type="dxa"/>
            <w:vAlign w:val="bottom"/>
          </w:tcPr>
          <w:p w14:paraId="5178F65A" w14:textId="77777777" w:rsidR="004B413C" w:rsidRDefault="004B413C">
            <w:pPr>
              <w:rPr>
                <w:sz w:val="8"/>
                <w:szCs w:val="8"/>
              </w:rPr>
            </w:pPr>
          </w:p>
        </w:tc>
        <w:tc>
          <w:tcPr>
            <w:tcW w:w="1020" w:type="dxa"/>
            <w:vAlign w:val="bottom"/>
          </w:tcPr>
          <w:p w14:paraId="288FBC41" w14:textId="77777777" w:rsidR="004B413C" w:rsidRDefault="004B413C">
            <w:pPr>
              <w:rPr>
                <w:sz w:val="8"/>
                <w:szCs w:val="8"/>
              </w:rPr>
            </w:pPr>
          </w:p>
        </w:tc>
        <w:tc>
          <w:tcPr>
            <w:tcW w:w="0" w:type="dxa"/>
            <w:vAlign w:val="bottom"/>
          </w:tcPr>
          <w:p w14:paraId="2D35D01F" w14:textId="77777777" w:rsidR="004B413C" w:rsidRDefault="004B413C">
            <w:pPr>
              <w:rPr>
                <w:sz w:val="1"/>
                <w:szCs w:val="1"/>
              </w:rPr>
            </w:pPr>
          </w:p>
        </w:tc>
      </w:tr>
      <w:tr w:rsidR="004B413C" w14:paraId="73CEC746" w14:textId="77777777">
        <w:trPr>
          <w:trHeight w:val="880"/>
        </w:trPr>
        <w:tc>
          <w:tcPr>
            <w:tcW w:w="220" w:type="dxa"/>
            <w:vAlign w:val="bottom"/>
          </w:tcPr>
          <w:p w14:paraId="72A60F28" w14:textId="77777777" w:rsidR="004B413C" w:rsidRDefault="004B413C">
            <w:pPr>
              <w:rPr>
                <w:sz w:val="24"/>
                <w:szCs w:val="24"/>
              </w:rPr>
            </w:pPr>
          </w:p>
        </w:tc>
        <w:tc>
          <w:tcPr>
            <w:tcW w:w="1920" w:type="dxa"/>
            <w:vAlign w:val="bottom"/>
          </w:tcPr>
          <w:p w14:paraId="67A0788D" w14:textId="77777777" w:rsidR="004B413C" w:rsidRDefault="00EC2FEA">
            <w:pPr>
              <w:ind w:right="1470"/>
              <w:jc w:val="right"/>
              <w:rPr>
                <w:sz w:val="20"/>
                <w:szCs w:val="20"/>
              </w:rPr>
            </w:pPr>
            <w:r>
              <w:rPr>
                <w:rFonts w:ascii="Arial" w:eastAsia="Arial" w:hAnsi="Arial" w:cs="Arial"/>
                <w:color w:val="4D4D4D"/>
                <w:w w:val="95"/>
                <w:sz w:val="18"/>
                <w:szCs w:val="18"/>
              </w:rPr>
              <w:t>−0.1</w:t>
            </w:r>
          </w:p>
        </w:tc>
        <w:tc>
          <w:tcPr>
            <w:tcW w:w="1920" w:type="dxa"/>
            <w:vAlign w:val="bottom"/>
          </w:tcPr>
          <w:p w14:paraId="123D9F5A" w14:textId="77777777" w:rsidR="004B413C" w:rsidRDefault="004B413C">
            <w:pPr>
              <w:rPr>
                <w:sz w:val="24"/>
                <w:szCs w:val="24"/>
              </w:rPr>
            </w:pPr>
          </w:p>
        </w:tc>
        <w:tc>
          <w:tcPr>
            <w:tcW w:w="2620" w:type="dxa"/>
            <w:vAlign w:val="bottom"/>
          </w:tcPr>
          <w:p w14:paraId="61170946" w14:textId="77777777" w:rsidR="004B413C" w:rsidRDefault="004B413C">
            <w:pPr>
              <w:rPr>
                <w:sz w:val="24"/>
                <w:szCs w:val="24"/>
              </w:rPr>
            </w:pPr>
          </w:p>
        </w:tc>
        <w:tc>
          <w:tcPr>
            <w:tcW w:w="1020" w:type="dxa"/>
            <w:vAlign w:val="bottom"/>
          </w:tcPr>
          <w:p w14:paraId="4BCBAA81" w14:textId="77777777" w:rsidR="004B413C" w:rsidRDefault="004B413C">
            <w:pPr>
              <w:rPr>
                <w:sz w:val="24"/>
                <w:szCs w:val="24"/>
              </w:rPr>
            </w:pPr>
          </w:p>
        </w:tc>
        <w:tc>
          <w:tcPr>
            <w:tcW w:w="0" w:type="dxa"/>
            <w:vAlign w:val="bottom"/>
          </w:tcPr>
          <w:p w14:paraId="5F58FC2A" w14:textId="77777777" w:rsidR="004B413C" w:rsidRDefault="004B413C">
            <w:pPr>
              <w:rPr>
                <w:sz w:val="1"/>
                <w:szCs w:val="1"/>
              </w:rPr>
            </w:pPr>
          </w:p>
        </w:tc>
      </w:tr>
      <w:tr w:rsidR="004B413C" w14:paraId="119082EB" w14:textId="77777777">
        <w:trPr>
          <w:trHeight w:val="974"/>
        </w:trPr>
        <w:tc>
          <w:tcPr>
            <w:tcW w:w="220" w:type="dxa"/>
            <w:vAlign w:val="bottom"/>
          </w:tcPr>
          <w:p w14:paraId="5EBFB779" w14:textId="77777777" w:rsidR="004B413C" w:rsidRDefault="004B413C">
            <w:pPr>
              <w:rPr>
                <w:sz w:val="24"/>
                <w:szCs w:val="24"/>
              </w:rPr>
            </w:pPr>
          </w:p>
        </w:tc>
        <w:tc>
          <w:tcPr>
            <w:tcW w:w="1920" w:type="dxa"/>
            <w:vAlign w:val="bottom"/>
          </w:tcPr>
          <w:p w14:paraId="7BEE7E49" w14:textId="77777777" w:rsidR="004B413C" w:rsidRDefault="00EC2FEA">
            <w:pPr>
              <w:ind w:right="1470"/>
              <w:jc w:val="right"/>
              <w:rPr>
                <w:sz w:val="20"/>
                <w:szCs w:val="20"/>
              </w:rPr>
            </w:pPr>
            <w:r>
              <w:rPr>
                <w:rFonts w:ascii="Arial" w:eastAsia="Arial" w:hAnsi="Arial" w:cs="Arial"/>
                <w:color w:val="4D4D4D"/>
                <w:w w:val="95"/>
                <w:sz w:val="18"/>
                <w:szCs w:val="18"/>
              </w:rPr>
              <w:t>−0.2</w:t>
            </w:r>
          </w:p>
        </w:tc>
        <w:tc>
          <w:tcPr>
            <w:tcW w:w="1920" w:type="dxa"/>
            <w:vAlign w:val="bottom"/>
          </w:tcPr>
          <w:p w14:paraId="076FB4DA" w14:textId="77777777" w:rsidR="004B413C" w:rsidRDefault="004B413C">
            <w:pPr>
              <w:rPr>
                <w:sz w:val="24"/>
                <w:szCs w:val="24"/>
              </w:rPr>
            </w:pPr>
          </w:p>
        </w:tc>
        <w:tc>
          <w:tcPr>
            <w:tcW w:w="2620" w:type="dxa"/>
            <w:vAlign w:val="bottom"/>
          </w:tcPr>
          <w:p w14:paraId="6379CC43" w14:textId="77777777" w:rsidR="004B413C" w:rsidRDefault="004B413C">
            <w:pPr>
              <w:rPr>
                <w:sz w:val="24"/>
                <w:szCs w:val="24"/>
              </w:rPr>
            </w:pPr>
          </w:p>
        </w:tc>
        <w:tc>
          <w:tcPr>
            <w:tcW w:w="1020" w:type="dxa"/>
            <w:vAlign w:val="bottom"/>
          </w:tcPr>
          <w:p w14:paraId="529E019A" w14:textId="77777777" w:rsidR="004B413C" w:rsidRDefault="004B413C">
            <w:pPr>
              <w:rPr>
                <w:sz w:val="24"/>
                <w:szCs w:val="24"/>
              </w:rPr>
            </w:pPr>
          </w:p>
        </w:tc>
        <w:tc>
          <w:tcPr>
            <w:tcW w:w="0" w:type="dxa"/>
            <w:vAlign w:val="bottom"/>
          </w:tcPr>
          <w:p w14:paraId="12B053EE" w14:textId="77777777" w:rsidR="004B413C" w:rsidRDefault="004B413C">
            <w:pPr>
              <w:rPr>
                <w:sz w:val="1"/>
                <w:szCs w:val="1"/>
              </w:rPr>
            </w:pPr>
          </w:p>
        </w:tc>
      </w:tr>
      <w:tr w:rsidR="004B413C" w14:paraId="6E6E76C7" w14:textId="77777777">
        <w:trPr>
          <w:trHeight w:val="1096"/>
        </w:trPr>
        <w:tc>
          <w:tcPr>
            <w:tcW w:w="220" w:type="dxa"/>
            <w:vAlign w:val="bottom"/>
          </w:tcPr>
          <w:p w14:paraId="6FFB2059" w14:textId="77777777" w:rsidR="004B413C" w:rsidRDefault="004B413C">
            <w:pPr>
              <w:rPr>
                <w:sz w:val="24"/>
                <w:szCs w:val="24"/>
              </w:rPr>
            </w:pPr>
          </w:p>
        </w:tc>
        <w:tc>
          <w:tcPr>
            <w:tcW w:w="1920" w:type="dxa"/>
            <w:vAlign w:val="bottom"/>
          </w:tcPr>
          <w:p w14:paraId="1014F244" w14:textId="77777777" w:rsidR="004B413C" w:rsidRDefault="00EC2FEA">
            <w:pPr>
              <w:ind w:right="830"/>
              <w:jc w:val="right"/>
              <w:rPr>
                <w:sz w:val="20"/>
                <w:szCs w:val="20"/>
              </w:rPr>
            </w:pPr>
            <w:r>
              <w:rPr>
                <w:rFonts w:ascii="Arial" w:eastAsia="Arial" w:hAnsi="Arial" w:cs="Arial"/>
                <w:color w:val="4D4D4D"/>
                <w:sz w:val="18"/>
                <w:szCs w:val="18"/>
              </w:rPr>
              <w:t>−0.4</w:t>
            </w:r>
          </w:p>
        </w:tc>
        <w:tc>
          <w:tcPr>
            <w:tcW w:w="1920" w:type="dxa"/>
            <w:vAlign w:val="bottom"/>
          </w:tcPr>
          <w:p w14:paraId="0E9EDEF7" w14:textId="77777777" w:rsidR="004B413C" w:rsidRDefault="00EC2FEA">
            <w:pPr>
              <w:ind w:left="920"/>
              <w:rPr>
                <w:sz w:val="20"/>
                <w:szCs w:val="20"/>
              </w:rPr>
            </w:pPr>
            <w:r>
              <w:rPr>
                <w:rFonts w:ascii="Arial" w:eastAsia="Arial" w:hAnsi="Arial" w:cs="Arial"/>
                <w:color w:val="4D4D4D"/>
                <w:sz w:val="18"/>
                <w:szCs w:val="18"/>
              </w:rPr>
              <w:t>−0.2</w:t>
            </w:r>
          </w:p>
        </w:tc>
        <w:tc>
          <w:tcPr>
            <w:tcW w:w="2620" w:type="dxa"/>
            <w:vAlign w:val="bottom"/>
          </w:tcPr>
          <w:p w14:paraId="7FDC6F69" w14:textId="77777777" w:rsidR="004B413C" w:rsidRDefault="00EC2FEA">
            <w:pPr>
              <w:ind w:right="1035"/>
              <w:jc w:val="right"/>
              <w:rPr>
                <w:sz w:val="20"/>
                <w:szCs w:val="20"/>
              </w:rPr>
            </w:pPr>
            <w:r>
              <w:rPr>
                <w:rFonts w:ascii="Arial" w:eastAsia="Arial" w:hAnsi="Arial" w:cs="Arial"/>
                <w:color w:val="4D4D4D"/>
                <w:sz w:val="18"/>
                <w:szCs w:val="18"/>
              </w:rPr>
              <w:t>0.0</w:t>
            </w:r>
          </w:p>
        </w:tc>
        <w:tc>
          <w:tcPr>
            <w:tcW w:w="1020" w:type="dxa"/>
            <w:vAlign w:val="bottom"/>
          </w:tcPr>
          <w:p w14:paraId="46AB0C80" w14:textId="77777777" w:rsidR="004B413C" w:rsidRDefault="00EC2FEA">
            <w:pPr>
              <w:jc w:val="right"/>
              <w:rPr>
                <w:sz w:val="20"/>
                <w:szCs w:val="20"/>
              </w:rPr>
            </w:pPr>
            <w:r>
              <w:rPr>
                <w:rFonts w:ascii="Arial" w:eastAsia="Arial" w:hAnsi="Arial" w:cs="Arial"/>
                <w:color w:val="4D4D4D"/>
                <w:sz w:val="18"/>
                <w:szCs w:val="18"/>
              </w:rPr>
              <w:t>0.2</w:t>
            </w:r>
          </w:p>
        </w:tc>
        <w:tc>
          <w:tcPr>
            <w:tcW w:w="0" w:type="dxa"/>
            <w:vAlign w:val="bottom"/>
          </w:tcPr>
          <w:p w14:paraId="2B0B5FFF" w14:textId="77777777" w:rsidR="004B413C" w:rsidRDefault="004B413C">
            <w:pPr>
              <w:rPr>
                <w:sz w:val="1"/>
                <w:szCs w:val="1"/>
              </w:rPr>
            </w:pPr>
          </w:p>
        </w:tc>
      </w:tr>
      <w:tr w:rsidR="004B413C" w14:paraId="4B7779C5" w14:textId="77777777">
        <w:trPr>
          <w:trHeight w:val="260"/>
        </w:trPr>
        <w:tc>
          <w:tcPr>
            <w:tcW w:w="220" w:type="dxa"/>
            <w:vAlign w:val="bottom"/>
          </w:tcPr>
          <w:p w14:paraId="1ECF9287" w14:textId="77777777" w:rsidR="004B413C" w:rsidRDefault="004B413C"/>
        </w:tc>
        <w:tc>
          <w:tcPr>
            <w:tcW w:w="1920" w:type="dxa"/>
            <w:vAlign w:val="bottom"/>
          </w:tcPr>
          <w:p w14:paraId="1C34FD9E" w14:textId="77777777" w:rsidR="004B413C" w:rsidRDefault="004B413C"/>
        </w:tc>
        <w:tc>
          <w:tcPr>
            <w:tcW w:w="1920" w:type="dxa"/>
            <w:vAlign w:val="bottom"/>
          </w:tcPr>
          <w:p w14:paraId="37F24F32" w14:textId="77777777" w:rsidR="004B413C" w:rsidRDefault="004B413C"/>
        </w:tc>
        <w:tc>
          <w:tcPr>
            <w:tcW w:w="2620" w:type="dxa"/>
            <w:vAlign w:val="bottom"/>
          </w:tcPr>
          <w:p w14:paraId="65D4FEDD" w14:textId="77777777" w:rsidR="004B413C" w:rsidRDefault="00EC2FEA">
            <w:pPr>
              <w:ind w:right="1455"/>
              <w:jc w:val="right"/>
              <w:rPr>
                <w:sz w:val="20"/>
                <w:szCs w:val="20"/>
              </w:rPr>
            </w:pPr>
            <w:r>
              <w:rPr>
                <w:rFonts w:ascii="Arial" w:eastAsia="Arial" w:hAnsi="Arial" w:cs="Arial"/>
              </w:rPr>
              <w:t>LV1</w:t>
            </w:r>
          </w:p>
        </w:tc>
        <w:tc>
          <w:tcPr>
            <w:tcW w:w="1020" w:type="dxa"/>
            <w:vAlign w:val="bottom"/>
          </w:tcPr>
          <w:p w14:paraId="37424BFD" w14:textId="77777777" w:rsidR="004B413C" w:rsidRDefault="004B413C"/>
        </w:tc>
        <w:tc>
          <w:tcPr>
            <w:tcW w:w="0" w:type="dxa"/>
            <w:vAlign w:val="bottom"/>
          </w:tcPr>
          <w:p w14:paraId="0569EB60" w14:textId="77777777" w:rsidR="004B413C" w:rsidRDefault="004B413C">
            <w:pPr>
              <w:rPr>
                <w:sz w:val="1"/>
                <w:szCs w:val="1"/>
              </w:rPr>
            </w:pPr>
          </w:p>
        </w:tc>
      </w:tr>
    </w:tbl>
    <w:p w14:paraId="418767BD" w14:textId="77777777" w:rsidR="004B413C" w:rsidRDefault="004B413C">
      <w:pPr>
        <w:spacing w:line="200" w:lineRule="exact"/>
        <w:rPr>
          <w:sz w:val="20"/>
          <w:szCs w:val="20"/>
        </w:rPr>
      </w:pPr>
    </w:p>
    <w:p w14:paraId="02A38A17" w14:textId="77777777" w:rsidR="004B413C" w:rsidRDefault="004B413C">
      <w:pPr>
        <w:spacing w:line="363" w:lineRule="exact"/>
        <w:rPr>
          <w:sz w:val="20"/>
          <w:szCs w:val="20"/>
        </w:rPr>
      </w:pPr>
    </w:p>
    <w:p w14:paraId="56F55252" w14:textId="77777777" w:rsidR="004B413C" w:rsidRDefault="00EC2FEA">
      <w:pPr>
        <w:rPr>
          <w:sz w:val="20"/>
          <w:szCs w:val="20"/>
        </w:rPr>
      </w:pPr>
      <w:r>
        <w:rPr>
          <w:rFonts w:ascii="Arial" w:eastAsia="Arial" w:hAnsi="Arial" w:cs="Arial"/>
          <w:sz w:val="19"/>
          <w:szCs w:val="19"/>
        </w:rPr>
        <w:t>Figure 27: Unconstrained ordination based on invertebrate data for each surveyed year for Lake Yonderup.</w:t>
      </w:r>
    </w:p>
    <w:p w14:paraId="1C63F5F3" w14:textId="77777777" w:rsidR="004B413C" w:rsidRDefault="004B413C">
      <w:pPr>
        <w:spacing w:line="21" w:lineRule="exact"/>
        <w:rPr>
          <w:sz w:val="20"/>
          <w:szCs w:val="20"/>
        </w:rPr>
      </w:pPr>
    </w:p>
    <w:p w14:paraId="41DF33CF" w14:textId="77777777" w:rsidR="004B413C" w:rsidRDefault="00EC2FEA">
      <w:pPr>
        <w:rPr>
          <w:sz w:val="20"/>
          <w:szCs w:val="20"/>
        </w:rPr>
      </w:pPr>
      <w:r>
        <w:rPr>
          <w:rFonts w:ascii="Arial" w:eastAsia="Arial" w:hAnsi="Arial" w:cs="Arial"/>
          <w:sz w:val="20"/>
          <w:szCs w:val="20"/>
        </w:rPr>
        <w:t>Consecutive years are joined by a line with first and last survey years labeled.</w:t>
      </w:r>
    </w:p>
    <w:p w14:paraId="2AD35F72" w14:textId="77777777" w:rsidR="004B413C" w:rsidRDefault="004B413C">
      <w:pPr>
        <w:spacing w:line="200" w:lineRule="exact"/>
        <w:rPr>
          <w:sz w:val="20"/>
          <w:szCs w:val="20"/>
        </w:rPr>
      </w:pPr>
    </w:p>
    <w:p w14:paraId="0A016AB0" w14:textId="77777777" w:rsidR="004B413C" w:rsidRDefault="004B413C">
      <w:pPr>
        <w:spacing w:line="200" w:lineRule="exact"/>
        <w:rPr>
          <w:sz w:val="20"/>
          <w:szCs w:val="20"/>
        </w:rPr>
      </w:pPr>
    </w:p>
    <w:p w14:paraId="7366A658" w14:textId="77777777" w:rsidR="004B413C" w:rsidRDefault="004B413C">
      <w:pPr>
        <w:spacing w:line="200" w:lineRule="exact"/>
        <w:rPr>
          <w:sz w:val="20"/>
          <w:szCs w:val="20"/>
        </w:rPr>
      </w:pPr>
    </w:p>
    <w:p w14:paraId="440877F4" w14:textId="77777777" w:rsidR="004B413C" w:rsidRDefault="004B413C">
      <w:pPr>
        <w:spacing w:line="200" w:lineRule="exact"/>
        <w:rPr>
          <w:sz w:val="20"/>
          <w:szCs w:val="20"/>
        </w:rPr>
      </w:pPr>
    </w:p>
    <w:p w14:paraId="13EE9A65" w14:textId="77777777" w:rsidR="004B413C" w:rsidRDefault="004B413C">
      <w:pPr>
        <w:spacing w:line="200" w:lineRule="exact"/>
        <w:rPr>
          <w:sz w:val="20"/>
          <w:szCs w:val="20"/>
        </w:rPr>
      </w:pPr>
    </w:p>
    <w:p w14:paraId="43A5C47F" w14:textId="77777777" w:rsidR="004B413C" w:rsidRDefault="004B413C">
      <w:pPr>
        <w:spacing w:line="200" w:lineRule="exact"/>
        <w:rPr>
          <w:sz w:val="20"/>
          <w:szCs w:val="20"/>
        </w:rPr>
      </w:pPr>
    </w:p>
    <w:p w14:paraId="497011A1" w14:textId="77777777" w:rsidR="004B413C" w:rsidRDefault="004B413C">
      <w:pPr>
        <w:spacing w:line="200" w:lineRule="exact"/>
        <w:rPr>
          <w:sz w:val="20"/>
          <w:szCs w:val="20"/>
        </w:rPr>
      </w:pPr>
    </w:p>
    <w:p w14:paraId="6B6130FE" w14:textId="77777777" w:rsidR="004B413C" w:rsidRDefault="004B413C">
      <w:pPr>
        <w:spacing w:line="200" w:lineRule="exact"/>
        <w:rPr>
          <w:sz w:val="20"/>
          <w:szCs w:val="20"/>
        </w:rPr>
      </w:pPr>
    </w:p>
    <w:p w14:paraId="0AA16282" w14:textId="77777777" w:rsidR="004B413C" w:rsidRDefault="004B413C">
      <w:pPr>
        <w:spacing w:line="200" w:lineRule="exact"/>
        <w:rPr>
          <w:sz w:val="20"/>
          <w:szCs w:val="20"/>
        </w:rPr>
      </w:pPr>
    </w:p>
    <w:p w14:paraId="6C4CCDCC" w14:textId="77777777" w:rsidR="004B413C" w:rsidRDefault="004B413C">
      <w:pPr>
        <w:spacing w:line="200" w:lineRule="exact"/>
        <w:rPr>
          <w:sz w:val="20"/>
          <w:szCs w:val="20"/>
        </w:rPr>
      </w:pPr>
    </w:p>
    <w:p w14:paraId="597FEA44" w14:textId="77777777" w:rsidR="004B413C" w:rsidRDefault="004B413C">
      <w:pPr>
        <w:spacing w:line="200" w:lineRule="exact"/>
        <w:rPr>
          <w:sz w:val="20"/>
          <w:szCs w:val="20"/>
        </w:rPr>
      </w:pPr>
    </w:p>
    <w:p w14:paraId="1B4B26EB" w14:textId="77777777" w:rsidR="004B413C" w:rsidRDefault="004B413C">
      <w:pPr>
        <w:spacing w:line="200" w:lineRule="exact"/>
        <w:rPr>
          <w:sz w:val="20"/>
          <w:szCs w:val="20"/>
        </w:rPr>
      </w:pPr>
    </w:p>
    <w:p w14:paraId="2D20D4A6" w14:textId="77777777" w:rsidR="004B413C" w:rsidRDefault="004B413C">
      <w:pPr>
        <w:spacing w:line="200" w:lineRule="exact"/>
        <w:rPr>
          <w:sz w:val="20"/>
          <w:szCs w:val="20"/>
        </w:rPr>
      </w:pPr>
    </w:p>
    <w:p w14:paraId="5F8A9E86" w14:textId="77777777" w:rsidR="004B413C" w:rsidRDefault="004B413C">
      <w:pPr>
        <w:spacing w:line="200" w:lineRule="exact"/>
        <w:rPr>
          <w:sz w:val="20"/>
          <w:szCs w:val="20"/>
        </w:rPr>
      </w:pPr>
    </w:p>
    <w:p w14:paraId="63F059B0" w14:textId="77777777" w:rsidR="004B413C" w:rsidRDefault="004B413C">
      <w:pPr>
        <w:spacing w:line="369" w:lineRule="exact"/>
        <w:rPr>
          <w:sz w:val="20"/>
          <w:szCs w:val="20"/>
        </w:rPr>
      </w:pPr>
    </w:p>
    <w:p w14:paraId="16AD9B11" w14:textId="77777777" w:rsidR="004B413C" w:rsidRDefault="00EC2FEA">
      <w:pPr>
        <w:ind w:right="40"/>
        <w:jc w:val="center"/>
        <w:rPr>
          <w:sz w:val="20"/>
          <w:szCs w:val="20"/>
        </w:rPr>
      </w:pPr>
      <w:r>
        <w:rPr>
          <w:rFonts w:ascii="Arial" w:eastAsia="Arial" w:hAnsi="Arial" w:cs="Arial"/>
          <w:sz w:val="20"/>
          <w:szCs w:val="20"/>
        </w:rPr>
        <w:t>47</w:t>
      </w:r>
    </w:p>
    <w:p w14:paraId="1D22A4C2" w14:textId="77777777" w:rsidR="004B413C" w:rsidRDefault="004B413C">
      <w:pPr>
        <w:sectPr w:rsidR="004B413C">
          <w:pgSz w:w="12240" w:h="15840"/>
          <w:pgMar w:top="1440" w:right="1400" w:bottom="272" w:left="1440" w:header="0" w:footer="0" w:gutter="0"/>
          <w:cols w:space="720" w:equalWidth="0">
            <w:col w:w="9400"/>
          </w:cols>
        </w:sectPr>
      </w:pPr>
    </w:p>
    <w:p w14:paraId="55176830" w14:textId="77777777" w:rsidR="004B413C" w:rsidRDefault="00EC2FEA">
      <w:pPr>
        <w:ind w:left="26"/>
        <w:rPr>
          <w:sz w:val="20"/>
          <w:szCs w:val="20"/>
        </w:rPr>
      </w:pPr>
      <w:bookmarkStart w:id="85" w:name="page48"/>
      <w:bookmarkEnd w:id="85"/>
      <w:r>
        <w:rPr>
          <w:rFonts w:ascii="Arial" w:eastAsia="Arial" w:hAnsi="Arial" w:cs="Arial"/>
          <w:b/>
          <w:bCs/>
          <w:sz w:val="20"/>
          <w:szCs w:val="20"/>
        </w:rPr>
        <w:lastRenderedPageBreak/>
        <w:t>Vegetation Dynamics</w:t>
      </w:r>
    </w:p>
    <w:p w14:paraId="7E04DEBD" w14:textId="77777777" w:rsidR="004B413C" w:rsidRDefault="004B413C">
      <w:pPr>
        <w:spacing w:line="258" w:lineRule="exact"/>
        <w:rPr>
          <w:sz w:val="20"/>
          <w:szCs w:val="20"/>
        </w:rPr>
      </w:pPr>
    </w:p>
    <w:p w14:paraId="1BE1E8AE" w14:textId="77777777" w:rsidR="004B413C" w:rsidRDefault="00EC2FEA">
      <w:pPr>
        <w:spacing w:line="272" w:lineRule="auto"/>
        <w:ind w:left="6" w:right="20" w:firstLine="8"/>
        <w:jc w:val="both"/>
        <w:rPr>
          <w:sz w:val="20"/>
          <w:szCs w:val="20"/>
        </w:rPr>
      </w:pPr>
      <w:r>
        <w:rPr>
          <w:rFonts w:ascii="Arial" w:eastAsia="Arial" w:hAnsi="Arial" w:cs="Arial"/>
          <w:sz w:val="19"/>
          <w:szCs w:val="19"/>
        </w:rPr>
        <w:t xml:space="preserve">Vegetation surveys have been conducted along a northern (Figure 29) and southern (Figure 30) transect at Lake Joondalup since 1996 and were last surveyed in 2015. </w:t>
      </w:r>
      <w:r>
        <w:rPr>
          <w:rFonts w:ascii="Arial" w:eastAsia="Arial" w:hAnsi="Arial" w:cs="Arial"/>
          <w:i/>
          <w:iCs/>
          <w:sz w:val="19"/>
          <w:szCs w:val="19"/>
        </w:rPr>
        <w:t>Melaleuca raphiophylla</w:t>
      </w:r>
      <w:r>
        <w:rPr>
          <w:rFonts w:ascii="Arial" w:eastAsia="Arial" w:hAnsi="Arial" w:cs="Arial"/>
          <w:sz w:val="19"/>
          <w:szCs w:val="19"/>
        </w:rPr>
        <w:t xml:space="preserve"> dominates the overstorey of plots in the northern transect while exotic species are abundant in the understory vegetation. There has been an increasing trend in cover abundance of the exotics </w:t>
      </w:r>
      <w:r>
        <w:rPr>
          <w:rFonts w:ascii="Arial" w:eastAsia="Arial" w:hAnsi="Arial" w:cs="Arial"/>
          <w:i/>
          <w:iCs/>
          <w:sz w:val="19"/>
          <w:szCs w:val="19"/>
        </w:rPr>
        <w:t>Bromus diandrus</w:t>
      </w:r>
      <w:r>
        <w:rPr>
          <w:rFonts w:ascii="Arial" w:eastAsia="Arial" w:hAnsi="Arial" w:cs="Arial"/>
          <w:sz w:val="19"/>
          <w:szCs w:val="19"/>
        </w:rPr>
        <w:t xml:space="preserve">, </w:t>
      </w:r>
      <w:r>
        <w:rPr>
          <w:rFonts w:ascii="Arial" w:eastAsia="Arial" w:hAnsi="Arial" w:cs="Arial"/>
          <w:i/>
          <w:iCs/>
          <w:sz w:val="19"/>
          <w:szCs w:val="19"/>
        </w:rPr>
        <w:t>Ehrharta longiflora</w:t>
      </w:r>
      <w:r>
        <w:rPr>
          <w:rFonts w:ascii="Arial" w:eastAsia="Arial" w:hAnsi="Arial" w:cs="Arial"/>
          <w:sz w:val="19"/>
          <w:szCs w:val="19"/>
        </w:rPr>
        <w:t xml:space="preserve">, </w:t>
      </w:r>
      <w:r>
        <w:rPr>
          <w:rFonts w:ascii="Arial" w:eastAsia="Arial" w:hAnsi="Arial" w:cs="Arial"/>
          <w:i/>
          <w:iCs/>
          <w:sz w:val="19"/>
          <w:szCs w:val="19"/>
        </w:rPr>
        <w:t>Euphorbia</w:t>
      </w:r>
      <w:r>
        <w:rPr>
          <w:rFonts w:ascii="Arial" w:eastAsia="Arial" w:hAnsi="Arial" w:cs="Arial"/>
          <w:sz w:val="19"/>
          <w:szCs w:val="19"/>
        </w:rPr>
        <w:t xml:space="preserve"> </w:t>
      </w:r>
      <w:r>
        <w:rPr>
          <w:rFonts w:ascii="Arial" w:eastAsia="Arial" w:hAnsi="Arial" w:cs="Arial"/>
          <w:i/>
          <w:iCs/>
          <w:sz w:val="19"/>
          <w:szCs w:val="19"/>
        </w:rPr>
        <w:t>terracina</w:t>
      </w:r>
      <w:r>
        <w:rPr>
          <w:rFonts w:ascii="Arial" w:eastAsia="Arial" w:hAnsi="Arial" w:cs="Arial"/>
          <w:sz w:val="19"/>
          <w:szCs w:val="19"/>
        </w:rPr>
        <w:t>,</w:t>
      </w:r>
      <w:r>
        <w:rPr>
          <w:rFonts w:ascii="Arial" w:eastAsia="Arial" w:hAnsi="Arial" w:cs="Arial"/>
          <w:i/>
          <w:iCs/>
          <w:sz w:val="19"/>
          <w:szCs w:val="19"/>
        </w:rPr>
        <w:t xml:space="preserve"> Fumaria muralis </w:t>
      </w:r>
      <w:r>
        <w:rPr>
          <w:rFonts w:ascii="Arial" w:eastAsia="Arial" w:hAnsi="Arial" w:cs="Arial"/>
          <w:sz w:val="19"/>
          <w:szCs w:val="19"/>
        </w:rPr>
        <w:t>and</w:t>
      </w:r>
      <w:r>
        <w:rPr>
          <w:rFonts w:ascii="Arial" w:eastAsia="Arial" w:hAnsi="Arial" w:cs="Arial"/>
          <w:i/>
          <w:iCs/>
          <w:sz w:val="19"/>
          <w:szCs w:val="19"/>
        </w:rPr>
        <w:t xml:space="preserve"> Peargonium capitatum </w:t>
      </w:r>
      <w:r>
        <w:rPr>
          <w:rFonts w:ascii="Arial" w:eastAsia="Arial" w:hAnsi="Arial" w:cs="Arial"/>
          <w:sz w:val="19"/>
          <w:szCs w:val="19"/>
        </w:rPr>
        <w:t>in recent years. Fires in 2003 reduced the canopy</w:t>
      </w:r>
      <w:r>
        <w:rPr>
          <w:rFonts w:ascii="Arial" w:eastAsia="Arial" w:hAnsi="Arial" w:cs="Arial"/>
          <w:i/>
          <w:iCs/>
          <w:sz w:val="19"/>
          <w:szCs w:val="19"/>
        </w:rPr>
        <w:t xml:space="preserve"> </w:t>
      </w:r>
      <w:r>
        <w:rPr>
          <w:rFonts w:ascii="Arial" w:eastAsia="Arial" w:hAnsi="Arial" w:cs="Arial"/>
          <w:sz w:val="19"/>
          <w:szCs w:val="19"/>
        </w:rPr>
        <w:t xml:space="preserve">condition and abundance of </w:t>
      </w:r>
      <w:r>
        <w:rPr>
          <w:rFonts w:ascii="Arial" w:eastAsia="Arial" w:hAnsi="Arial" w:cs="Arial"/>
          <w:i/>
          <w:iCs/>
          <w:sz w:val="19"/>
          <w:szCs w:val="19"/>
        </w:rPr>
        <w:t>M. raphiophylla</w:t>
      </w:r>
      <w:r>
        <w:rPr>
          <w:rFonts w:ascii="Arial" w:eastAsia="Arial" w:hAnsi="Arial" w:cs="Arial"/>
          <w:sz w:val="19"/>
          <w:szCs w:val="19"/>
        </w:rPr>
        <w:t xml:space="preserve"> in the southern transect, and despite the slightly higher cover abundance of native species, native and exotic species richness is equal along the transect. The site also contains healthy stands of </w:t>
      </w:r>
      <w:r>
        <w:rPr>
          <w:rFonts w:ascii="Arial" w:eastAsia="Arial" w:hAnsi="Arial" w:cs="Arial"/>
          <w:i/>
          <w:iCs/>
          <w:sz w:val="19"/>
          <w:szCs w:val="19"/>
        </w:rPr>
        <w:t>Baumea articulate</w:t>
      </w:r>
      <w:r>
        <w:rPr>
          <w:rFonts w:ascii="Arial" w:eastAsia="Arial" w:hAnsi="Arial" w:cs="Arial"/>
          <w:sz w:val="19"/>
          <w:szCs w:val="19"/>
        </w:rPr>
        <w:t xml:space="preserve"> in the submerged regions of the transect.</w:t>
      </w:r>
    </w:p>
    <w:p w14:paraId="44A823F7" w14:textId="77777777" w:rsidR="004B413C" w:rsidRDefault="004B413C">
      <w:pPr>
        <w:spacing w:line="51" w:lineRule="exact"/>
        <w:rPr>
          <w:sz w:val="20"/>
          <w:szCs w:val="20"/>
        </w:rPr>
      </w:pPr>
    </w:p>
    <w:p w14:paraId="0178A2E3" w14:textId="77777777" w:rsidR="004B413C" w:rsidRDefault="00EC2FEA">
      <w:pPr>
        <w:spacing w:line="262" w:lineRule="auto"/>
        <w:ind w:left="26" w:right="40" w:hanging="7"/>
        <w:jc w:val="both"/>
        <w:rPr>
          <w:sz w:val="20"/>
          <w:szCs w:val="20"/>
        </w:rPr>
      </w:pPr>
      <w:r>
        <w:rPr>
          <w:rFonts w:ascii="Arial" w:eastAsia="Arial" w:hAnsi="Arial" w:cs="Arial"/>
          <w:sz w:val="19"/>
          <w:szCs w:val="19"/>
        </w:rPr>
        <w:t>All plots in both transects have displayed similar trends in community compositional change during the survey periods (Figure 31). In the southern transect, latent model ordination reveals separation of the plots along the first axis, with a general temporal trend along the second axis, except for a period around 2003</w:t>
      </w:r>
    </w:p>
    <w:p w14:paraId="0C0D7E03" w14:textId="77777777" w:rsidR="004B413C" w:rsidRDefault="004B413C">
      <w:pPr>
        <w:spacing w:line="2" w:lineRule="exact"/>
        <w:rPr>
          <w:sz w:val="20"/>
          <w:szCs w:val="20"/>
        </w:rPr>
      </w:pPr>
    </w:p>
    <w:p w14:paraId="7CA7FE9F" w14:textId="77777777" w:rsidR="004B413C" w:rsidRDefault="00EC2FEA">
      <w:pPr>
        <w:numPr>
          <w:ilvl w:val="0"/>
          <w:numId w:val="8"/>
        </w:numPr>
        <w:tabs>
          <w:tab w:val="left" w:pos="138"/>
        </w:tabs>
        <w:spacing w:line="272" w:lineRule="auto"/>
        <w:ind w:left="6" w:right="40" w:hanging="6"/>
        <w:jc w:val="both"/>
        <w:rPr>
          <w:rFonts w:ascii="Arial" w:eastAsia="Arial" w:hAnsi="Arial" w:cs="Arial"/>
          <w:sz w:val="19"/>
          <w:szCs w:val="19"/>
        </w:rPr>
      </w:pPr>
      <w:r>
        <w:rPr>
          <w:rFonts w:ascii="Arial" w:eastAsia="Arial" w:hAnsi="Arial" w:cs="Arial"/>
          <w:sz w:val="19"/>
          <w:szCs w:val="19"/>
        </w:rPr>
        <w:t xml:space="preserve">2006 where there was a hiatus. This hiatus may be associated with the 2003 bushfire and represents a recovery period where species composition changed little. The trajectory for plot A is diﬀerent, however, as the trend away from the original 1996 survey has reversed and the contemporary community is now becoming more like the 1996 communities. Similar patterns have been observed in the northern transect despite the transect not being impacted by the 2003 fire event. A number of native species are likely to increase in cover abundance at the transects if water levels remain at present levels or increase further, including </w:t>
      </w:r>
      <w:r>
        <w:rPr>
          <w:rFonts w:ascii="Arial" w:eastAsia="Arial" w:hAnsi="Arial" w:cs="Arial"/>
          <w:i/>
          <w:iCs/>
          <w:sz w:val="19"/>
          <w:szCs w:val="19"/>
        </w:rPr>
        <w:t>Baumea</w:t>
      </w:r>
      <w:r>
        <w:rPr>
          <w:rFonts w:ascii="Arial" w:eastAsia="Arial" w:hAnsi="Arial" w:cs="Arial"/>
          <w:sz w:val="19"/>
          <w:szCs w:val="19"/>
        </w:rPr>
        <w:t xml:space="preserve"> </w:t>
      </w:r>
      <w:r>
        <w:rPr>
          <w:rFonts w:ascii="Arial" w:eastAsia="Arial" w:hAnsi="Arial" w:cs="Arial"/>
          <w:i/>
          <w:iCs/>
          <w:sz w:val="19"/>
          <w:szCs w:val="19"/>
        </w:rPr>
        <w:t xml:space="preserve">articulata </w:t>
      </w:r>
      <w:r>
        <w:rPr>
          <w:rFonts w:ascii="Arial" w:eastAsia="Arial" w:hAnsi="Arial" w:cs="Arial"/>
          <w:sz w:val="19"/>
          <w:szCs w:val="19"/>
        </w:rPr>
        <w:t>(Figure 32). Other natives are likely to decline in cover abundance under a similar scenario of high</w:t>
      </w:r>
      <w:r>
        <w:rPr>
          <w:rFonts w:ascii="Arial" w:eastAsia="Arial" w:hAnsi="Arial" w:cs="Arial"/>
          <w:i/>
          <w:iCs/>
          <w:sz w:val="19"/>
          <w:szCs w:val="19"/>
        </w:rPr>
        <w:t xml:space="preserve"> </w:t>
      </w:r>
      <w:r>
        <w:rPr>
          <w:rFonts w:ascii="Arial" w:eastAsia="Arial" w:hAnsi="Arial" w:cs="Arial"/>
          <w:sz w:val="19"/>
          <w:szCs w:val="19"/>
        </w:rPr>
        <w:t xml:space="preserve">water levels, including a number of </w:t>
      </w:r>
      <w:r>
        <w:rPr>
          <w:rFonts w:ascii="Arial" w:eastAsia="Arial" w:hAnsi="Arial" w:cs="Arial"/>
          <w:i/>
          <w:iCs/>
          <w:sz w:val="19"/>
          <w:szCs w:val="19"/>
        </w:rPr>
        <w:t>Acacia saligna</w:t>
      </w:r>
      <w:r>
        <w:rPr>
          <w:rFonts w:ascii="Arial" w:eastAsia="Arial" w:hAnsi="Arial" w:cs="Arial"/>
          <w:sz w:val="19"/>
          <w:szCs w:val="19"/>
        </w:rPr>
        <w:t xml:space="preserve">, </w:t>
      </w:r>
      <w:r>
        <w:rPr>
          <w:rFonts w:ascii="Arial" w:eastAsia="Arial" w:hAnsi="Arial" w:cs="Arial"/>
          <w:i/>
          <w:iCs/>
          <w:sz w:val="19"/>
          <w:szCs w:val="19"/>
        </w:rPr>
        <w:t>Banksia menziesii</w:t>
      </w:r>
      <w:r>
        <w:rPr>
          <w:rFonts w:ascii="Arial" w:eastAsia="Arial" w:hAnsi="Arial" w:cs="Arial"/>
          <w:sz w:val="19"/>
          <w:szCs w:val="19"/>
        </w:rPr>
        <w:t xml:space="preserve"> and </w:t>
      </w:r>
      <w:r>
        <w:rPr>
          <w:rFonts w:ascii="Arial" w:eastAsia="Arial" w:hAnsi="Arial" w:cs="Arial"/>
          <w:i/>
          <w:iCs/>
          <w:sz w:val="19"/>
          <w:szCs w:val="19"/>
        </w:rPr>
        <w:t>Banksia prionotes</w:t>
      </w:r>
      <w:r>
        <w:rPr>
          <w:rFonts w:ascii="Arial" w:eastAsia="Arial" w:hAnsi="Arial" w:cs="Arial"/>
          <w:sz w:val="19"/>
          <w:szCs w:val="19"/>
        </w:rPr>
        <w:t>.</w:t>
      </w:r>
    </w:p>
    <w:p w14:paraId="53E014AE" w14:textId="77777777" w:rsidR="004B413C" w:rsidRDefault="004B413C">
      <w:pPr>
        <w:spacing w:line="330" w:lineRule="exact"/>
        <w:rPr>
          <w:sz w:val="20"/>
          <w:szCs w:val="20"/>
        </w:rPr>
      </w:pPr>
    </w:p>
    <w:p w14:paraId="568643A2" w14:textId="77777777" w:rsidR="004B413C" w:rsidRDefault="00EC2FEA">
      <w:pPr>
        <w:ind w:left="26"/>
        <w:rPr>
          <w:sz w:val="20"/>
          <w:szCs w:val="20"/>
        </w:rPr>
      </w:pPr>
      <w:r>
        <w:rPr>
          <w:rFonts w:ascii="Arial" w:eastAsia="Arial" w:hAnsi="Arial" w:cs="Arial"/>
          <w:b/>
          <w:bCs/>
          <w:sz w:val="20"/>
          <w:szCs w:val="20"/>
        </w:rPr>
        <w:t>Aquatic Invertebrates</w:t>
      </w:r>
    </w:p>
    <w:p w14:paraId="77DD7152" w14:textId="77777777" w:rsidR="004B413C" w:rsidRDefault="004B413C">
      <w:pPr>
        <w:spacing w:line="258" w:lineRule="exact"/>
        <w:rPr>
          <w:sz w:val="20"/>
          <w:szCs w:val="20"/>
        </w:rPr>
      </w:pPr>
    </w:p>
    <w:p w14:paraId="05513DF8" w14:textId="77777777" w:rsidR="004B413C" w:rsidRDefault="00EC2FEA">
      <w:pPr>
        <w:spacing w:line="254" w:lineRule="auto"/>
        <w:ind w:left="6" w:firstLine="16"/>
        <w:jc w:val="both"/>
        <w:rPr>
          <w:sz w:val="20"/>
          <w:szCs w:val="20"/>
        </w:rPr>
      </w:pPr>
      <w:r>
        <w:rPr>
          <w:rFonts w:ascii="Arial" w:eastAsia="Arial" w:hAnsi="Arial" w:cs="Arial"/>
          <w:sz w:val="20"/>
          <w:szCs w:val="20"/>
        </w:rPr>
        <w:t xml:space="preserve">Aquatic invertebrates have been sampled from Lake Joondalup every year since 1996. During this period, 16-30 families of aquatic invertebrates have been recorded per sampling event, except for the latest round in 2018 where family richness was only nine (Figure 34). This exceptionally low family richness was likely due to the lack of insects and associated parasitic mites among the sampled communities. The phreatoicid isopod </w:t>
      </w:r>
      <w:r>
        <w:rPr>
          <w:rFonts w:ascii="Arial" w:eastAsia="Arial" w:hAnsi="Arial" w:cs="Arial"/>
          <w:i/>
          <w:iCs/>
          <w:sz w:val="20"/>
          <w:szCs w:val="20"/>
        </w:rPr>
        <w:t xml:space="preserve">Amphisopus palustris </w:t>
      </w:r>
      <w:r>
        <w:rPr>
          <w:rFonts w:ascii="Arial" w:eastAsia="Arial" w:hAnsi="Arial" w:cs="Arial"/>
          <w:sz w:val="20"/>
          <w:szCs w:val="20"/>
        </w:rPr>
        <w:t>was also absent in 2018 despite being collected every spring in Lake Joondalup (expect</w:t>
      </w:r>
      <w:r>
        <w:rPr>
          <w:rFonts w:ascii="Arial" w:eastAsia="Arial" w:hAnsi="Arial" w:cs="Arial"/>
          <w:i/>
          <w:iCs/>
          <w:sz w:val="20"/>
          <w:szCs w:val="20"/>
        </w:rPr>
        <w:t xml:space="preserve"> </w:t>
      </w:r>
      <w:r>
        <w:rPr>
          <w:rFonts w:ascii="Arial" w:eastAsia="Arial" w:hAnsi="Arial" w:cs="Arial"/>
          <w:sz w:val="20"/>
          <w:szCs w:val="20"/>
        </w:rPr>
        <w:t xml:space="preserve">2004 ; Figure 33). Furthermore, this reduced richness occurred during a period of relatively high surface water levels, suggesting other anthropogenic factors may be responsible for the decline of insect fauna within the lake. Otherwise, the lake hosts abundant populations of Ceinidae (amphipods), </w:t>
      </w:r>
      <w:r>
        <w:rPr>
          <w:rFonts w:ascii="Arial" w:eastAsia="Arial" w:hAnsi="Arial" w:cs="Arial"/>
          <w:i/>
          <w:iCs/>
          <w:sz w:val="20"/>
          <w:szCs w:val="20"/>
        </w:rPr>
        <w:t>Palaemonetes australis</w:t>
      </w:r>
      <w:r>
        <w:rPr>
          <w:rFonts w:ascii="Arial" w:eastAsia="Arial" w:hAnsi="Arial" w:cs="Arial"/>
          <w:sz w:val="20"/>
          <w:szCs w:val="20"/>
        </w:rPr>
        <w:t xml:space="preserve"> (crustacean), </w:t>
      </w:r>
      <w:r>
        <w:rPr>
          <w:rFonts w:ascii="Arial" w:eastAsia="Arial" w:hAnsi="Arial" w:cs="Arial"/>
          <w:i/>
          <w:iCs/>
          <w:sz w:val="20"/>
          <w:szCs w:val="20"/>
        </w:rPr>
        <w:t>Calanoid copepods</w:t>
      </w:r>
      <w:r>
        <w:rPr>
          <w:rFonts w:ascii="Arial" w:eastAsia="Arial" w:hAnsi="Arial" w:cs="Arial"/>
          <w:sz w:val="20"/>
          <w:szCs w:val="20"/>
        </w:rPr>
        <w:t xml:space="preserve"> and Cyprididae (ostracods). There is high variation in the composition of annual macroinvertebrate community composition making it diﬃcult to interpret a trajectory of compositional change (Figure 35). There has been a general trend of community composition shifting away from the initial 1996 community.</w:t>
      </w:r>
    </w:p>
    <w:p w14:paraId="18C30B38" w14:textId="77777777" w:rsidR="004B413C" w:rsidRDefault="004B413C">
      <w:pPr>
        <w:spacing w:line="346" w:lineRule="exact"/>
        <w:rPr>
          <w:sz w:val="20"/>
          <w:szCs w:val="20"/>
        </w:rPr>
      </w:pPr>
    </w:p>
    <w:p w14:paraId="0D9218B2" w14:textId="77777777" w:rsidR="004B413C" w:rsidRDefault="00EC2FEA">
      <w:pPr>
        <w:ind w:left="26"/>
        <w:rPr>
          <w:sz w:val="20"/>
          <w:szCs w:val="20"/>
        </w:rPr>
      </w:pPr>
      <w:r>
        <w:rPr>
          <w:rFonts w:ascii="Arial" w:eastAsia="Arial" w:hAnsi="Arial" w:cs="Arial"/>
          <w:b/>
          <w:bCs/>
          <w:sz w:val="20"/>
          <w:szCs w:val="20"/>
        </w:rPr>
        <w:t>Revised water level threshold eﬀects</w:t>
      </w:r>
    </w:p>
    <w:p w14:paraId="38CA24BB" w14:textId="77777777" w:rsidR="004B413C" w:rsidRDefault="004B413C">
      <w:pPr>
        <w:spacing w:line="258" w:lineRule="exact"/>
        <w:rPr>
          <w:sz w:val="20"/>
          <w:szCs w:val="20"/>
        </w:rPr>
      </w:pPr>
    </w:p>
    <w:p w14:paraId="3DEFD906" w14:textId="77777777" w:rsidR="004B413C" w:rsidRDefault="00EC2FEA">
      <w:pPr>
        <w:spacing w:line="269" w:lineRule="auto"/>
        <w:ind w:left="26" w:right="20"/>
        <w:jc w:val="both"/>
        <w:rPr>
          <w:sz w:val="20"/>
          <w:szCs w:val="20"/>
        </w:rPr>
      </w:pPr>
      <w:r>
        <w:rPr>
          <w:rFonts w:ascii="Arial" w:eastAsia="Arial" w:hAnsi="Arial" w:cs="Arial"/>
          <w:sz w:val="19"/>
          <w:szCs w:val="19"/>
        </w:rPr>
        <w:t xml:space="preserve">The water levels in the vicinity of Lake Joondalup are expected to increase up to 2.1 m by 2030 from 2013 levels based on the revised groundwater allocations. This increase in water level will continue the increasing trend being observed in the lake’s surface water levels since 2015. Maintaining surface water levels above 16.2 mAHD at staﬀ 6162572 will ensure permanent water habitat for fauna and flora and the visual amenity of the area (Table 9). The diverse macrophytes inhabiting plot A and B of both transects are likely to persist and continue to provide a rich habitat for aquatic vertebrates. Although important native macrophytes and wetland species are likely to continue at relatively high cover abundances under the future scenario, there are some native species that are likely to decrease in cover abundance or disappear. This group mainly includes </w:t>
      </w:r>
      <w:r>
        <w:rPr>
          <w:rFonts w:ascii="Arial" w:eastAsia="Arial" w:hAnsi="Arial" w:cs="Arial"/>
          <w:i/>
          <w:iCs/>
          <w:sz w:val="19"/>
          <w:szCs w:val="19"/>
        </w:rPr>
        <w:t>Acacia</w:t>
      </w:r>
      <w:r>
        <w:rPr>
          <w:rFonts w:ascii="Arial" w:eastAsia="Arial" w:hAnsi="Arial" w:cs="Arial"/>
          <w:sz w:val="19"/>
          <w:szCs w:val="19"/>
        </w:rPr>
        <w:t xml:space="preserve"> and </w:t>
      </w:r>
      <w:r>
        <w:rPr>
          <w:rFonts w:ascii="Arial" w:eastAsia="Arial" w:hAnsi="Arial" w:cs="Arial"/>
          <w:i/>
          <w:iCs/>
          <w:sz w:val="19"/>
          <w:szCs w:val="19"/>
        </w:rPr>
        <w:t>Banksia</w:t>
      </w:r>
      <w:r>
        <w:rPr>
          <w:rFonts w:ascii="Arial" w:eastAsia="Arial" w:hAnsi="Arial" w:cs="Arial"/>
          <w:sz w:val="19"/>
          <w:szCs w:val="19"/>
        </w:rPr>
        <w:t xml:space="preserve"> species which provide important habitat for fauna up-slope of the lake. Further vegetation monitoring is required at these transects to determine vegetation compositional changes since 2015 to understand if the trajectory in compositional change is continuing.</w:t>
      </w:r>
    </w:p>
    <w:p w14:paraId="356592C6" w14:textId="77777777" w:rsidR="004B413C" w:rsidRDefault="004B413C">
      <w:pPr>
        <w:sectPr w:rsidR="004B413C">
          <w:pgSz w:w="12240" w:h="15840"/>
          <w:pgMar w:top="1413" w:right="1400" w:bottom="307" w:left="1414" w:header="0" w:footer="0" w:gutter="0"/>
          <w:cols w:space="720" w:equalWidth="0">
            <w:col w:w="9426"/>
          </w:cols>
        </w:sectPr>
      </w:pPr>
    </w:p>
    <w:p w14:paraId="14BC765F" w14:textId="77777777" w:rsidR="004B413C" w:rsidRDefault="004B413C">
      <w:pPr>
        <w:spacing w:line="200" w:lineRule="exact"/>
        <w:rPr>
          <w:sz w:val="20"/>
          <w:szCs w:val="20"/>
        </w:rPr>
      </w:pPr>
    </w:p>
    <w:p w14:paraId="1D15D615" w14:textId="77777777" w:rsidR="004B413C" w:rsidRDefault="004B413C">
      <w:pPr>
        <w:spacing w:line="200" w:lineRule="exact"/>
        <w:rPr>
          <w:sz w:val="20"/>
          <w:szCs w:val="20"/>
        </w:rPr>
      </w:pPr>
    </w:p>
    <w:p w14:paraId="69C2A69D" w14:textId="77777777" w:rsidR="004B413C" w:rsidRDefault="004B413C">
      <w:pPr>
        <w:spacing w:line="200" w:lineRule="exact"/>
        <w:rPr>
          <w:sz w:val="20"/>
          <w:szCs w:val="20"/>
        </w:rPr>
      </w:pPr>
    </w:p>
    <w:p w14:paraId="6B7EBDB5" w14:textId="77777777" w:rsidR="004B413C" w:rsidRDefault="004B413C">
      <w:pPr>
        <w:spacing w:line="274" w:lineRule="exact"/>
        <w:rPr>
          <w:sz w:val="20"/>
          <w:szCs w:val="20"/>
        </w:rPr>
      </w:pPr>
    </w:p>
    <w:p w14:paraId="7840BF70" w14:textId="77777777" w:rsidR="004B413C" w:rsidRDefault="00EC2FEA">
      <w:pPr>
        <w:ind w:right="14"/>
        <w:jc w:val="center"/>
        <w:rPr>
          <w:sz w:val="20"/>
          <w:szCs w:val="20"/>
        </w:rPr>
      </w:pPr>
      <w:r>
        <w:rPr>
          <w:rFonts w:ascii="Arial" w:eastAsia="Arial" w:hAnsi="Arial" w:cs="Arial"/>
          <w:sz w:val="17"/>
          <w:szCs w:val="17"/>
        </w:rPr>
        <w:t>48</w:t>
      </w:r>
    </w:p>
    <w:p w14:paraId="66FD2119" w14:textId="77777777" w:rsidR="004B413C" w:rsidRDefault="004B413C">
      <w:pPr>
        <w:sectPr w:rsidR="004B413C">
          <w:type w:val="continuous"/>
          <w:pgSz w:w="12240" w:h="15840"/>
          <w:pgMar w:top="1413" w:right="1400" w:bottom="307" w:left="1414" w:header="0" w:footer="0" w:gutter="0"/>
          <w:cols w:space="720" w:equalWidth="0">
            <w:col w:w="9426"/>
          </w:cols>
        </w:sectPr>
      </w:pPr>
    </w:p>
    <w:p w14:paraId="17EBAE33" w14:textId="77777777" w:rsidR="004B413C" w:rsidRDefault="004B413C">
      <w:pPr>
        <w:spacing w:line="200" w:lineRule="exact"/>
        <w:rPr>
          <w:sz w:val="20"/>
          <w:szCs w:val="20"/>
        </w:rPr>
      </w:pPr>
      <w:bookmarkStart w:id="86" w:name="page49"/>
      <w:bookmarkEnd w:id="86"/>
    </w:p>
    <w:p w14:paraId="4786A681" w14:textId="77777777" w:rsidR="004B413C" w:rsidRDefault="004B413C">
      <w:pPr>
        <w:spacing w:line="200" w:lineRule="exact"/>
        <w:rPr>
          <w:sz w:val="20"/>
          <w:szCs w:val="20"/>
        </w:rPr>
      </w:pPr>
    </w:p>
    <w:p w14:paraId="13AE83C0" w14:textId="77777777" w:rsidR="004B413C" w:rsidRDefault="004B413C">
      <w:pPr>
        <w:spacing w:line="200" w:lineRule="exact"/>
        <w:rPr>
          <w:sz w:val="20"/>
          <w:szCs w:val="20"/>
        </w:rPr>
      </w:pPr>
    </w:p>
    <w:p w14:paraId="29010AE8" w14:textId="77777777" w:rsidR="004B413C" w:rsidRDefault="004B413C">
      <w:pPr>
        <w:spacing w:line="200" w:lineRule="exact"/>
        <w:rPr>
          <w:sz w:val="20"/>
          <w:szCs w:val="20"/>
        </w:rPr>
      </w:pPr>
    </w:p>
    <w:p w14:paraId="280C3BED" w14:textId="77777777" w:rsidR="004B413C" w:rsidRDefault="004B413C">
      <w:pPr>
        <w:spacing w:line="200" w:lineRule="exact"/>
        <w:rPr>
          <w:sz w:val="20"/>
          <w:szCs w:val="20"/>
        </w:rPr>
      </w:pPr>
    </w:p>
    <w:p w14:paraId="7863BE2C" w14:textId="77777777" w:rsidR="004B413C" w:rsidRDefault="004B413C">
      <w:pPr>
        <w:spacing w:line="200" w:lineRule="exact"/>
        <w:rPr>
          <w:sz w:val="20"/>
          <w:szCs w:val="20"/>
        </w:rPr>
      </w:pPr>
    </w:p>
    <w:p w14:paraId="25839E57" w14:textId="77777777" w:rsidR="004B413C" w:rsidRDefault="004B413C">
      <w:pPr>
        <w:spacing w:line="200" w:lineRule="exact"/>
        <w:rPr>
          <w:sz w:val="20"/>
          <w:szCs w:val="20"/>
        </w:rPr>
      </w:pPr>
    </w:p>
    <w:p w14:paraId="455E28ED" w14:textId="77777777" w:rsidR="004B413C" w:rsidRDefault="004B413C">
      <w:pPr>
        <w:spacing w:line="200" w:lineRule="exact"/>
        <w:rPr>
          <w:sz w:val="20"/>
          <w:szCs w:val="20"/>
        </w:rPr>
      </w:pPr>
    </w:p>
    <w:p w14:paraId="4854E437" w14:textId="77777777" w:rsidR="004B413C" w:rsidRDefault="004B413C">
      <w:pPr>
        <w:spacing w:line="200" w:lineRule="exact"/>
        <w:rPr>
          <w:sz w:val="20"/>
          <w:szCs w:val="20"/>
        </w:rPr>
      </w:pPr>
    </w:p>
    <w:p w14:paraId="7BC3DCD5" w14:textId="77777777" w:rsidR="004B413C" w:rsidRDefault="004B413C">
      <w:pPr>
        <w:spacing w:line="200" w:lineRule="exact"/>
        <w:rPr>
          <w:sz w:val="20"/>
          <w:szCs w:val="20"/>
        </w:rPr>
      </w:pPr>
    </w:p>
    <w:p w14:paraId="23FBC2D4" w14:textId="77777777" w:rsidR="004B413C" w:rsidRDefault="004B413C">
      <w:pPr>
        <w:spacing w:line="200" w:lineRule="exact"/>
        <w:rPr>
          <w:sz w:val="20"/>
          <w:szCs w:val="20"/>
        </w:rPr>
      </w:pPr>
    </w:p>
    <w:p w14:paraId="0C6E04C7" w14:textId="77777777" w:rsidR="004B413C" w:rsidRDefault="004B413C">
      <w:pPr>
        <w:spacing w:line="200" w:lineRule="exact"/>
        <w:rPr>
          <w:sz w:val="20"/>
          <w:szCs w:val="20"/>
        </w:rPr>
      </w:pPr>
    </w:p>
    <w:p w14:paraId="73B9FDE3" w14:textId="77777777" w:rsidR="004B413C" w:rsidRDefault="004B413C">
      <w:pPr>
        <w:spacing w:line="314" w:lineRule="exact"/>
        <w:rPr>
          <w:sz w:val="20"/>
          <w:szCs w:val="20"/>
        </w:rPr>
      </w:pPr>
    </w:p>
    <w:tbl>
      <w:tblPr>
        <w:tblW w:w="0" w:type="auto"/>
        <w:tblInd w:w="20" w:type="dxa"/>
        <w:tblLayout w:type="fixed"/>
        <w:tblCellMar>
          <w:left w:w="0" w:type="dxa"/>
          <w:right w:w="0" w:type="dxa"/>
        </w:tblCellMar>
        <w:tblLook w:val="04A0" w:firstRow="1" w:lastRow="0" w:firstColumn="1" w:lastColumn="0" w:noHBand="0" w:noVBand="1"/>
      </w:tblPr>
      <w:tblGrid>
        <w:gridCol w:w="360"/>
        <w:gridCol w:w="2180"/>
        <w:gridCol w:w="1560"/>
        <w:gridCol w:w="1940"/>
        <w:gridCol w:w="1920"/>
        <w:gridCol w:w="1140"/>
        <w:gridCol w:w="20"/>
      </w:tblGrid>
      <w:tr w:rsidR="004B413C" w14:paraId="0849103A" w14:textId="77777777">
        <w:trPr>
          <w:trHeight w:val="207"/>
        </w:trPr>
        <w:tc>
          <w:tcPr>
            <w:tcW w:w="360" w:type="dxa"/>
            <w:vAlign w:val="bottom"/>
          </w:tcPr>
          <w:p w14:paraId="414DE520" w14:textId="77777777" w:rsidR="004B413C" w:rsidRDefault="004B413C">
            <w:pPr>
              <w:rPr>
                <w:sz w:val="18"/>
                <w:szCs w:val="18"/>
              </w:rPr>
            </w:pPr>
          </w:p>
        </w:tc>
        <w:tc>
          <w:tcPr>
            <w:tcW w:w="2180" w:type="dxa"/>
            <w:vAlign w:val="bottom"/>
          </w:tcPr>
          <w:p w14:paraId="645BD99C" w14:textId="77777777" w:rsidR="004B413C" w:rsidRDefault="00EC2FEA">
            <w:pPr>
              <w:ind w:right="1665"/>
              <w:jc w:val="right"/>
              <w:rPr>
                <w:sz w:val="20"/>
                <w:szCs w:val="20"/>
              </w:rPr>
            </w:pPr>
            <w:r>
              <w:rPr>
                <w:rFonts w:ascii="Arial" w:eastAsia="Arial" w:hAnsi="Arial" w:cs="Arial"/>
                <w:color w:val="4D4D4D"/>
                <w:sz w:val="18"/>
                <w:szCs w:val="18"/>
              </w:rPr>
              <w:t>18.0</w:t>
            </w:r>
          </w:p>
        </w:tc>
        <w:tc>
          <w:tcPr>
            <w:tcW w:w="1560" w:type="dxa"/>
            <w:vAlign w:val="bottom"/>
          </w:tcPr>
          <w:p w14:paraId="32B81F79" w14:textId="77777777" w:rsidR="004B413C" w:rsidRDefault="004B413C">
            <w:pPr>
              <w:rPr>
                <w:sz w:val="18"/>
                <w:szCs w:val="18"/>
              </w:rPr>
            </w:pPr>
          </w:p>
        </w:tc>
        <w:tc>
          <w:tcPr>
            <w:tcW w:w="1940" w:type="dxa"/>
            <w:vAlign w:val="bottom"/>
          </w:tcPr>
          <w:p w14:paraId="5C9C2AB7" w14:textId="77777777" w:rsidR="004B413C" w:rsidRDefault="004B413C">
            <w:pPr>
              <w:rPr>
                <w:sz w:val="18"/>
                <w:szCs w:val="18"/>
              </w:rPr>
            </w:pPr>
          </w:p>
        </w:tc>
        <w:tc>
          <w:tcPr>
            <w:tcW w:w="1920" w:type="dxa"/>
            <w:vAlign w:val="bottom"/>
          </w:tcPr>
          <w:p w14:paraId="6E1F8C70" w14:textId="77777777" w:rsidR="004B413C" w:rsidRDefault="004B413C">
            <w:pPr>
              <w:rPr>
                <w:sz w:val="18"/>
                <w:szCs w:val="18"/>
              </w:rPr>
            </w:pPr>
          </w:p>
        </w:tc>
        <w:tc>
          <w:tcPr>
            <w:tcW w:w="1140" w:type="dxa"/>
            <w:vAlign w:val="bottom"/>
          </w:tcPr>
          <w:p w14:paraId="4B5B9C59" w14:textId="77777777" w:rsidR="004B413C" w:rsidRDefault="004B413C">
            <w:pPr>
              <w:rPr>
                <w:sz w:val="18"/>
                <w:szCs w:val="18"/>
              </w:rPr>
            </w:pPr>
          </w:p>
        </w:tc>
        <w:tc>
          <w:tcPr>
            <w:tcW w:w="0" w:type="dxa"/>
            <w:vAlign w:val="bottom"/>
          </w:tcPr>
          <w:p w14:paraId="1489DF52" w14:textId="77777777" w:rsidR="004B413C" w:rsidRDefault="004B413C">
            <w:pPr>
              <w:rPr>
                <w:sz w:val="1"/>
                <w:szCs w:val="1"/>
              </w:rPr>
            </w:pPr>
          </w:p>
        </w:tc>
      </w:tr>
      <w:tr w:rsidR="004B413C" w14:paraId="65E907F0" w14:textId="77777777">
        <w:trPr>
          <w:trHeight w:val="1229"/>
        </w:trPr>
        <w:tc>
          <w:tcPr>
            <w:tcW w:w="360" w:type="dxa"/>
            <w:vAlign w:val="bottom"/>
          </w:tcPr>
          <w:p w14:paraId="760046D3" w14:textId="77777777" w:rsidR="004B413C" w:rsidRDefault="004B413C">
            <w:pPr>
              <w:rPr>
                <w:sz w:val="24"/>
                <w:szCs w:val="24"/>
              </w:rPr>
            </w:pPr>
          </w:p>
        </w:tc>
        <w:tc>
          <w:tcPr>
            <w:tcW w:w="2180" w:type="dxa"/>
            <w:vAlign w:val="bottom"/>
          </w:tcPr>
          <w:p w14:paraId="03AA10FB" w14:textId="77777777" w:rsidR="004B413C" w:rsidRDefault="00EC2FEA">
            <w:pPr>
              <w:ind w:right="1665"/>
              <w:jc w:val="right"/>
              <w:rPr>
                <w:sz w:val="20"/>
                <w:szCs w:val="20"/>
              </w:rPr>
            </w:pPr>
            <w:r>
              <w:rPr>
                <w:rFonts w:ascii="Arial" w:eastAsia="Arial" w:hAnsi="Arial" w:cs="Arial"/>
                <w:color w:val="4D4D4D"/>
                <w:sz w:val="18"/>
                <w:szCs w:val="18"/>
              </w:rPr>
              <w:t>17.5</w:t>
            </w:r>
          </w:p>
        </w:tc>
        <w:tc>
          <w:tcPr>
            <w:tcW w:w="1560" w:type="dxa"/>
            <w:vAlign w:val="bottom"/>
          </w:tcPr>
          <w:p w14:paraId="2E5A1845" w14:textId="77777777" w:rsidR="004B413C" w:rsidRDefault="004B413C">
            <w:pPr>
              <w:rPr>
                <w:sz w:val="24"/>
                <w:szCs w:val="24"/>
              </w:rPr>
            </w:pPr>
          </w:p>
        </w:tc>
        <w:tc>
          <w:tcPr>
            <w:tcW w:w="1940" w:type="dxa"/>
            <w:vAlign w:val="bottom"/>
          </w:tcPr>
          <w:p w14:paraId="5161D38D" w14:textId="77777777" w:rsidR="004B413C" w:rsidRDefault="004B413C">
            <w:pPr>
              <w:rPr>
                <w:sz w:val="24"/>
                <w:szCs w:val="24"/>
              </w:rPr>
            </w:pPr>
          </w:p>
        </w:tc>
        <w:tc>
          <w:tcPr>
            <w:tcW w:w="1920" w:type="dxa"/>
            <w:vAlign w:val="bottom"/>
          </w:tcPr>
          <w:p w14:paraId="30FDA2D0" w14:textId="77777777" w:rsidR="004B413C" w:rsidRDefault="004B413C">
            <w:pPr>
              <w:rPr>
                <w:sz w:val="24"/>
                <w:szCs w:val="24"/>
              </w:rPr>
            </w:pPr>
          </w:p>
        </w:tc>
        <w:tc>
          <w:tcPr>
            <w:tcW w:w="1140" w:type="dxa"/>
            <w:vAlign w:val="bottom"/>
          </w:tcPr>
          <w:p w14:paraId="0D5BD032" w14:textId="77777777" w:rsidR="004B413C" w:rsidRDefault="004B413C">
            <w:pPr>
              <w:rPr>
                <w:sz w:val="24"/>
                <w:szCs w:val="24"/>
              </w:rPr>
            </w:pPr>
          </w:p>
        </w:tc>
        <w:tc>
          <w:tcPr>
            <w:tcW w:w="0" w:type="dxa"/>
            <w:vAlign w:val="bottom"/>
          </w:tcPr>
          <w:p w14:paraId="164EBE59" w14:textId="77777777" w:rsidR="004B413C" w:rsidRDefault="004B413C">
            <w:pPr>
              <w:rPr>
                <w:sz w:val="1"/>
                <w:szCs w:val="1"/>
              </w:rPr>
            </w:pPr>
          </w:p>
        </w:tc>
      </w:tr>
      <w:tr w:rsidR="004B413C" w14:paraId="3CD11CD6" w14:textId="77777777">
        <w:trPr>
          <w:trHeight w:val="1229"/>
        </w:trPr>
        <w:tc>
          <w:tcPr>
            <w:tcW w:w="360" w:type="dxa"/>
            <w:vMerge w:val="restart"/>
            <w:textDirection w:val="btLr"/>
            <w:vAlign w:val="bottom"/>
          </w:tcPr>
          <w:p w14:paraId="37E27773" w14:textId="77777777" w:rsidR="004B413C" w:rsidRDefault="00EC2FEA">
            <w:pPr>
              <w:rPr>
                <w:sz w:val="20"/>
                <w:szCs w:val="20"/>
              </w:rPr>
            </w:pPr>
            <w:r>
              <w:rPr>
                <w:rFonts w:ascii="Symbol" w:eastAsia="Symbol" w:hAnsi="Symbol" w:cs="Symbol"/>
                <w:w w:val="70"/>
                <w:sz w:val="28"/>
                <w:szCs w:val="28"/>
              </w:rPr>
              <w:t>(     )</w:t>
            </w:r>
            <w:r>
              <w:rPr>
                <w:rFonts w:ascii="Arial" w:eastAsia="Arial" w:hAnsi="Arial" w:cs="Arial"/>
                <w:w w:val="70"/>
              </w:rPr>
              <w:t>mAHD</w:t>
            </w:r>
          </w:p>
        </w:tc>
        <w:tc>
          <w:tcPr>
            <w:tcW w:w="2180" w:type="dxa"/>
            <w:vAlign w:val="bottom"/>
          </w:tcPr>
          <w:p w14:paraId="060D5AE3" w14:textId="77777777" w:rsidR="004B413C" w:rsidRDefault="00EC2FEA">
            <w:pPr>
              <w:ind w:right="1665"/>
              <w:jc w:val="right"/>
              <w:rPr>
                <w:sz w:val="20"/>
                <w:szCs w:val="20"/>
              </w:rPr>
            </w:pPr>
            <w:r>
              <w:rPr>
                <w:rFonts w:ascii="Arial" w:eastAsia="Arial" w:hAnsi="Arial" w:cs="Arial"/>
                <w:color w:val="4D4D4D"/>
                <w:sz w:val="18"/>
                <w:szCs w:val="18"/>
              </w:rPr>
              <w:t>17.0</w:t>
            </w:r>
          </w:p>
        </w:tc>
        <w:tc>
          <w:tcPr>
            <w:tcW w:w="1560" w:type="dxa"/>
            <w:vAlign w:val="bottom"/>
          </w:tcPr>
          <w:p w14:paraId="49645D5A" w14:textId="77777777" w:rsidR="004B413C" w:rsidRDefault="004B413C">
            <w:pPr>
              <w:rPr>
                <w:sz w:val="24"/>
                <w:szCs w:val="24"/>
              </w:rPr>
            </w:pPr>
          </w:p>
        </w:tc>
        <w:tc>
          <w:tcPr>
            <w:tcW w:w="1940" w:type="dxa"/>
            <w:vAlign w:val="bottom"/>
          </w:tcPr>
          <w:p w14:paraId="2A5E29F3" w14:textId="77777777" w:rsidR="004B413C" w:rsidRDefault="004B413C">
            <w:pPr>
              <w:rPr>
                <w:sz w:val="24"/>
                <w:szCs w:val="24"/>
              </w:rPr>
            </w:pPr>
          </w:p>
        </w:tc>
        <w:tc>
          <w:tcPr>
            <w:tcW w:w="1920" w:type="dxa"/>
            <w:vAlign w:val="bottom"/>
          </w:tcPr>
          <w:p w14:paraId="797C2A76" w14:textId="77777777" w:rsidR="004B413C" w:rsidRDefault="004B413C">
            <w:pPr>
              <w:rPr>
                <w:sz w:val="24"/>
                <w:szCs w:val="24"/>
              </w:rPr>
            </w:pPr>
          </w:p>
        </w:tc>
        <w:tc>
          <w:tcPr>
            <w:tcW w:w="1140" w:type="dxa"/>
            <w:vAlign w:val="bottom"/>
          </w:tcPr>
          <w:p w14:paraId="2B75F33E" w14:textId="77777777" w:rsidR="004B413C" w:rsidRDefault="004B413C">
            <w:pPr>
              <w:rPr>
                <w:sz w:val="24"/>
                <w:szCs w:val="24"/>
              </w:rPr>
            </w:pPr>
          </w:p>
        </w:tc>
        <w:tc>
          <w:tcPr>
            <w:tcW w:w="0" w:type="dxa"/>
            <w:vAlign w:val="bottom"/>
          </w:tcPr>
          <w:p w14:paraId="67016D75" w14:textId="77777777" w:rsidR="004B413C" w:rsidRDefault="004B413C">
            <w:pPr>
              <w:rPr>
                <w:sz w:val="1"/>
                <w:szCs w:val="1"/>
              </w:rPr>
            </w:pPr>
          </w:p>
        </w:tc>
      </w:tr>
      <w:tr w:rsidR="004B413C" w14:paraId="15585666" w14:textId="77777777">
        <w:trPr>
          <w:trHeight w:val="53"/>
        </w:trPr>
        <w:tc>
          <w:tcPr>
            <w:tcW w:w="360" w:type="dxa"/>
            <w:vMerge/>
            <w:vAlign w:val="bottom"/>
          </w:tcPr>
          <w:p w14:paraId="3D4C16D5" w14:textId="77777777" w:rsidR="004B413C" w:rsidRDefault="004B413C">
            <w:pPr>
              <w:rPr>
                <w:sz w:val="4"/>
                <w:szCs w:val="4"/>
              </w:rPr>
            </w:pPr>
          </w:p>
        </w:tc>
        <w:tc>
          <w:tcPr>
            <w:tcW w:w="2180" w:type="dxa"/>
            <w:vAlign w:val="bottom"/>
          </w:tcPr>
          <w:p w14:paraId="2B14C218" w14:textId="77777777" w:rsidR="004B413C" w:rsidRDefault="004B413C">
            <w:pPr>
              <w:rPr>
                <w:sz w:val="4"/>
                <w:szCs w:val="4"/>
              </w:rPr>
            </w:pPr>
          </w:p>
        </w:tc>
        <w:tc>
          <w:tcPr>
            <w:tcW w:w="1560" w:type="dxa"/>
            <w:vAlign w:val="bottom"/>
          </w:tcPr>
          <w:p w14:paraId="5666EEF4" w14:textId="77777777" w:rsidR="004B413C" w:rsidRDefault="004B413C">
            <w:pPr>
              <w:rPr>
                <w:sz w:val="4"/>
                <w:szCs w:val="4"/>
              </w:rPr>
            </w:pPr>
          </w:p>
        </w:tc>
        <w:tc>
          <w:tcPr>
            <w:tcW w:w="1940" w:type="dxa"/>
            <w:vAlign w:val="bottom"/>
          </w:tcPr>
          <w:p w14:paraId="45E9F77C" w14:textId="77777777" w:rsidR="004B413C" w:rsidRDefault="004B413C">
            <w:pPr>
              <w:rPr>
                <w:sz w:val="4"/>
                <w:szCs w:val="4"/>
              </w:rPr>
            </w:pPr>
          </w:p>
        </w:tc>
        <w:tc>
          <w:tcPr>
            <w:tcW w:w="1920" w:type="dxa"/>
            <w:vAlign w:val="bottom"/>
          </w:tcPr>
          <w:p w14:paraId="3BC818A7" w14:textId="77777777" w:rsidR="004B413C" w:rsidRDefault="004B413C">
            <w:pPr>
              <w:rPr>
                <w:sz w:val="4"/>
                <w:szCs w:val="4"/>
              </w:rPr>
            </w:pPr>
          </w:p>
        </w:tc>
        <w:tc>
          <w:tcPr>
            <w:tcW w:w="1140" w:type="dxa"/>
            <w:vAlign w:val="bottom"/>
          </w:tcPr>
          <w:p w14:paraId="066698E3" w14:textId="77777777" w:rsidR="004B413C" w:rsidRDefault="004B413C">
            <w:pPr>
              <w:rPr>
                <w:sz w:val="4"/>
                <w:szCs w:val="4"/>
              </w:rPr>
            </w:pPr>
          </w:p>
        </w:tc>
        <w:tc>
          <w:tcPr>
            <w:tcW w:w="0" w:type="dxa"/>
            <w:vAlign w:val="bottom"/>
          </w:tcPr>
          <w:p w14:paraId="2903E441" w14:textId="77777777" w:rsidR="004B413C" w:rsidRDefault="004B413C">
            <w:pPr>
              <w:rPr>
                <w:sz w:val="1"/>
                <w:szCs w:val="1"/>
              </w:rPr>
            </w:pPr>
          </w:p>
        </w:tc>
      </w:tr>
      <w:tr w:rsidR="004B413C" w14:paraId="1EABFB31" w14:textId="77777777">
        <w:trPr>
          <w:trHeight w:val="569"/>
        </w:trPr>
        <w:tc>
          <w:tcPr>
            <w:tcW w:w="360" w:type="dxa"/>
            <w:textDirection w:val="btLr"/>
            <w:vAlign w:val="bottom"/>
          </w:tcPr>
          <w:p w14:paraId="78F75726" w14:textId="77777777" w:rsidR="004B413C" w:rsidRDefault="00EC2FEA">
            <w:pPr>
              <w:rPr>
                <w:sz w:val="20"/>
                <w:szCs w:val="20"/>
              </w:rPr>
            </w:pPr>
            <w:r>
              <w:rPr>
                <w:rFonts w:ascii="Arial" w:eastAsia="Arial" w:hAnsi="Arial" w:cs="Arial"/>
                <w:w w:val="98"/>
              </w:rPr>
              <w:t>Level</w:t>
            </w:r>
          </w:p>
        </w:tc>
        <w:tc>
          <w:tcPr>
            <w:tcW w:w="2180" w:type="dxa"/>
            <w:vAlign w:val="bottom"/>
          </w:tcPr>
          <w:p w14:paraId="43D753AD" w14:textId="77777777" w:rsidR="004B413C" w:rsidRDefault="004B413C">
            <w:pPr>
              <w:rPr>
                <w:sz w:val="24"/>
                <w:szCs w:val="24"/>
              </w:rPr>
            </w:pPr>
          </w:p>
        </w:tc>
        <w:tc>
          <w:tcPr>
            <w:tcW w:w="1560" w:type="dxa"/>
            <w:vAlign w:val="bottom"/>
          </w:tcPr>
          <w:p w14:paraId="36B1EBE4" w14:textId="77777777" w:rsidR="004B413C" w:rsidRDefault="004B413C">
            <w:pPr>
              <w:rPr>
                <w:sz w:val="24"/>
                <w:szCs w:val="24"/>
              </w:rPr>
            </w:pPr>
          </w:p>
        </w:tc>
        <w:tc>
          <w:tcPr>
            <w:tcW w:w="1940" w:type="dxa"/>
            <w:vAlign w:val="bottom"/>
          </w:tcPr>
          <w:p w14:paraId="62B34DB6" w14:textId="77777777" w:rsidR="004B413C" w:rsidRDefault="004B413C">
            <w:pPr>
              <w:rPr>
                <w:sz w:val="24"/>
                <w:szCs w:val="24"/>
              </w:rPr>
            </w:pPr>
          </w:p>
        </w:tc>
        <w:tc>
          <w:tcPr>
            <w:tcW w:w="1920" w:type="dxa"/>
            <w:vAlign w:val="bottom"/>
          </w:tcPr>
          <w:p w14:paraId="13B92EB0" w14:textId="77777777" w:rsidR="004B413C" w:rsidRDefault="004B413C">
            <w:pPr>
              <w:rPr>
                <w:sz w:val="24"/>
                <w:szCs w:val="24"/>
              </w:rPr>
            </w:pPr>
          </w:p>
        </w:tc>
        <w:tc>
          <w:tcPr>
            <w:tcW w:w="1140" w:type="dxa"/>
            <w:vAlign w:val="bottom"/>
          </w:tcPr>
          <w:p w14:paraId="4240DB2C" w14:textId="77777777" w:rsidR="004B413C" w:rsidRDefault="004B413C">
            <w:pPr>
              <w:rPr>
                <w:sz w:val="24"/>
                <w:szCs w:val="24"/>
              </w:rPr>
            </w:pPr>
          </w:p>
        </w:tc>
        <w:tc>
          <w:tcPr>
            <w:tcW w:w="0" w:type="dxa"/>
            <w:vAlign w:val="bottom"/>
          </w:tcPr>
          <w:p w14:paraId="4D24FA87" w14:textId="77777777" w:rsidR="004B413C" w:rsidRDefault="004B413C">
            <w:pPr>
              <w:rPr>
                <w:sz w:val="1"/>
                <w:szCs w:val="1"/>
              </w:rPr>
            </w:pPr>
          </w:p>
        </w:tc>
      </w:tr>
      <w:tr w:rsidR="004B413C" w14:paraId="2FDEEBC5" w14:textId="77777777">
        <w:trPr>
          <w:trHeight w:val="608"/>
        </w:trPr>
        <w:tc>
          <w:tcPr>
            <w:tcW w:w="360" w:type="dxa"/>
            <w:vMerge w:val="restart"/>
            <w:textDirection w:val="btLr"/>
            <w:vAlign w:val="bottom"/>
          </w:tcPr>
          <w:p w14:paraId="46D03ABA" w14:textId="77777777" w:rsidR="004B413C" w:rsidRDefault="00EC2FEA">
            <w:pPr>
              <w:rPr>
                <w:sz w:val="20"/>
                <w:szCs w:val="20"/>
              </w:rPr>
            </w:pPr>
            <w:r>
              <w:rPr>
                <w:rFonts w:ascii="Arial" w:eastAsia="Arial" w:hAnsi="Arial" w:cs="Arial"/>
                <w:w w:val="98"/>
              </w:rPr>
              <w:t>Water</w:t>
            </w:r>
          </w:p>
        </w:tc>
        <w:tc>
          <w:tcPr>
            <w:tcW w:w="2180" w:type="dxa"/>
            <w:vAlign w:val="bottom"/>
          </w:tcPr>
          <w:p w14:paraId="3D69C6B0" w14:textId="77777777" w:rsidR="004B413C" w:rsidRDefault="00EC2FEA">
            <w:pPr>
              <w:ind w:right="1665"/>
              <w:jc w:val="right"/>
              <w:rPr>
                <w:sz w:val="20"/>
                <w:szCs w:val="20"/>
              </w:rPr>
            </w:pPr>
            <w:r>
              <w:rPr>
                <w:rFonts w:ascii="Arial" w:eastAsia="Arial" w:hAnsi="Arial" w:cs="Arial"/>
                <w:color w:val="4D4D4D"/>
                <w:sz w:val="18"/>
                <w:szCs w:val="18"/>
              </w:rPr>
              <w:t>16.5</w:t>
            </w:r>
          </w:p>
        </w:tc>
        <w:tc>
          <w:tcPr>
            <w:tcW w:w="1560" w:type="dxa"/>
            <w:vAlign w:val="bottom"/>
          </w:tcPr>
          <w:p w14:paraId="1DF834F7" w14:textId="77777777" w:rsidR="004B413C" w:rsidRDefault="004B413C">
            <w:pPr>
              <w:rPr>
                <w:sz w:val="24"/>
                <w:szCs w:val="24"/>
              </w:rPr>
            </w:pPr>
          </w:p>
        </w:tc>
        <w:tc>
          <w:tcPr>
            <w:tcW w:w="1940" w:type="dxa"/>
            <w:vAlign w:val="bottom"/>
          </w:tcPr>
          <w:p w14:paraId="5614B834" w14:textId="77777777" w:rsidR="004B413C" w:rsidRDefault="004B413C">
            <w:pPr>
              <w:rPr>
                <w:sz w:val="24"/>
                <w:szCs w:val="24"/>
              </w:rPr>
            </w:pPr>
          </w:p>
        </w:tc>
        <w:tc>
          <w:tcPr>
            <w:tcW w:w="1920" w:type="dxa"/>
            <w:vAlign w:val="bottom"/>
          </w:tcPr>
          <w:p w14:paraId="73EB7FE0" w14:textId="77777777" w:rsidR="004B413C" w:rsidRDefault="004B413C">
            <w:pPr>
              <w:rPr>
                <w:sz w:val="24"/>
                <w:szCs w:val="24"/>
              </w:rPr>
            </w:pPr>
          </w:p>
        </w:tc>
        <w:tc>
          <w:tcPr>
            <w:tcW w:w="1140" w:type="dxa"/>
            <w:vAlign w:val="bottom"/>
          </w:tcPr>
          <w:p w14:paraId="2C959E2D" w14:textId="77777777" w:rsidR="004B413C" w:rsidRDefault="004B413C">
            <w:pPr>
              <w:rPr>
                <w:sz w:val="24"/>
                <w:szCs w:val="24"/>
              </w:rPr>
            </w:pPr>
          </w:p>
        </w:tc>
        <w:tc>
          <w:tcPr>
            <w:tcW w:w="0" w:type="dxa"/>
            <w:vAlign w:val="bottom"/>
          </w:tcPr>
          <w:p w14:paraId="02E1EA1C" w14:textId="77777777" w:rsidR="004B413C" w:rsidRDefault="004B413C">
            <w:pPr>
              <w:rPr>
                <w:sz w:val="1"/>
                <w:szCs w:val="1"/>
              </w:rPr>
            </w:pPr>
          </w:p>
        </w:tc>
      </w:tr>
      <w:tr w:rsidR="004B413C" w14:paraId="153F3212" w14:textId="77777777">
        <w:trPr>
          <w:trHeight w:val="31"/>
        </w:trPr>
        <w:tc>
          <w:tcPr>
            <w:tcW w:w="360" w:type="dxa"/>
            <w:vMerge/>
            <w:vAlign w:val="bottom"/>
          </w:tcPr>
          <w:p w14:paraId="1607B5DE" w14:textId="77777777" w:rsidR="004B413C" w:rsidRDefault="004B413C">
            <w:pPr>
              <w:rPr>
                <w:sz w:val="2"/>
                <w:szCs w:val="2"/>
              </w:rPr>
            </w:pPr>
          </w:p>
        </w:tc>
        <w:tc>
          <w:tcPr>
            <w:tcW w:w="2180" w:type="dxa"/>
            <w:vAlign w:val="bottom"/>
          </w:tcPr>
          <w:p w14:paraId="40D8D333" w14:textId="77777777" w:rsidR="004B413C" w:rsidRDefault="004B413C">
            <w:pPr>
              <w:rPr>
                <w:sz w:val="2"/>
                <w:szCs w:val="2"/>
              </w:rPr>
            </w:pPr>
          </w:p>
        </w:tc>
        <w:tc>
          <w:tcPr>
            <w:tcW w:w="1560" w:type="dxa"/>
            <w:vAlign w:val="bottom"/>
          </w:tcPr>
          <w:p w14:paraId="592B254A" w14:textId="77777777" w:rsidR="004B413C" w:rsidRDefault="004B413C">
            <w:pPr>
              <w:rPr>
                <w:sz w:val="2"/>
                <w:szCs w:val="2"/>
              </w:rPr>
            </w:pPr>
          </w:p>
        </w:tc>
        <w:tc>
          <w:tcPr>
            <w:tcW w:w="1940" w:type="dxa"/>
            <w:vAlign w:val="bottom"/>
          </w:tcPr>
          <w:p w14:paraId="674278F3" w14:textId="77777777" w:rsidR="004B413C" w:rsidRDefault="004B413C">
            <w:pPr>
              <w:rPr>
                <w:sz w:val="2"/>
                <w:szCs w:val="2"/>
              </w:rPr>
            </w:pPr>
          </w:p>
        </w:tc>
        <w:tc>
          <w:tcPr>
            <w:tcW w:w="1920" w:type="dxa"/>
            <w:vAlign w:val="bottom"/>
          </w:tcPr>
          <w:p w14:paraId="7C26DFC9" w14:textId="77777777" w:rsidR="004B413C" w:rsidRDefault="004B413C">
            <w:pPr>
              <w:rPr>
                <w:sz w:val="2"/>
                <w:szCs w:val="2"/>
              </w:rPr>
            </w:pPr>
          </w:p>
        </w:tc>
        <w:tc>
          <w:tcPr>
            <w:tcW w:w="1140" w:type="dxa"/>
            <w:vAlign w:val="bottom"/>
          </w:tcPr>
          <w:p w14:paraId="7A64163B" w14:textId="77777777" w:rsidR="004B413C" w:rsidRDefault="004B413C">
            <w:pPr>
              <w:rPr>
                <w:sz w:val="2"/>
                <w:szCs w:val="2"/>
              </w:rPr>
            </w:pPr>
          </w:p>
        </w:tc>
        <w:tc>
          <w:tcPr>
            <w:tcW w:w="0" w:type="dxa"/>
            <w:vAlign w:val="bottom"/>
          </w:tcPr>
          <w:p w14:paraId="6CB5CB25" w14:textId="77777777" w:rsidR="004B413C" w:rsidRDefault="004B413C">
            <w:pPr>
              <w:spacing w:line="20" w:lineRule="exact"/>
              <w:rPr>
                <w:sz w:val="1"/>
                <w:szCs w:val="1"/>
              </w:rPr>
            </w:pPr>
          </w:p>
        </w:tc>
      </w:tr>
      <w:tr w:rsidR="004B413C" w14:paraId="343A2D6E" w14:textId="77777777">
        <w:trPr>
          <w:trHeight w:val="886"/>
        </w:trPr>
        <w:tc>
          <w:tcPr>
            <w:tcW w:w="360" w:type="dxa"/>
            <w:vAlign w:val="bottom"/>
          </w:tcPr>
          <w:p w14:paraId="3470981C" w14:textId="77777777" w:rsidR="004B413C" w:rsidRDefault="004B413C">
            <w:pPr>
              <w:rPr>
                <w:sz w:val="24"/>
                <w:szCs w:val="24"/>
              </w:rPr>
            </w:pPr>
          </w:p>
        </w:tc>
        <w:tc>
          <w:tcPr>
            <w:tcW w:w="2180" w:type="dxa"/>
            <w:vAlign w:val="bottom"/>
          </w:tcPr>
          <w:p w14:paraId="5E882D28" w14:textId="77777777" w:rsidR="004B413C" w:rsidRDefault="00EC2FEA">
            <w:pPr>
              <w:ind w:right="345"/>
              <w:jc w:val="right"/>
              <w:rPr>
                <w:sz w:val="20"/>
                <w:szCs w:val="20"/>
              </w:rPr>
            </w:pPr>
            <w:r>
              <w:rPr>
                <w:rFonts w:ascii="Arial" w:eastAsia="Arial" w:hAnsi="Arial" w:cs="Arial"/>
              </w:rPr>
              <w:t>Proposed</w:t>
            </w:r>
          </w:p>
        </w:tc>
        <w:tc>
          <w:tcPr>
            <w:tcW w:w="1560" w:type="dxa"/>
            <w:vAlign w:val="bottom"/>
          </w:tcPr>
          <w:p w14:paraId="29394035" w14:textId="77777777" w:rsidR="004B413C" w:rsidRDefault="004B413C">
            <w:pPr>
              <w:rPr>
                <w:sz w:val="24"/>
                <w:szCs w:val="24"/>
              </w:rPr>
            </w:pPr>
          </w:p>
        </w:tc>
        <w:tc>
          <w:tcPr>
            <w:tcW w:w="1940" w:type="dxa"/>
            <w:vAlign w:val="bottom"/>
          </w:tcPr>
          <w:p w14:paraId="14610194" w14:textId="77777777" w:rsidR="004B413C" w:rsidRDefault="004B413C">
            <w:pPr>
              <w:rPr>
                <w:sz w:val="24"/>
                <w:szCs w:val="24"/>
              </w:rPr>
            </w:pPr>
          </w:p>
        </w:tc>
        <w:tc>
          <w:tcPr>
            <w:tcW w:w="1920" w:type="dxa"/>
            <w:vAlign w:val="bottom"/>
          </w:tcPr>
          <w:p w14:paraId="688659D0" w14:textId="77777777" w:rsidR="004B413C" w:rsidRDefault="004B413C">
            <w:pPr>
              <w:rPr>
                <w:sz w:val="24"/>
                <w:szCs w:val="24"/>
              </w:rPr>
            </w:pPr>
          </w:p>
        </w:tc>
        <w:tc>
          <w:tcPr>
            <w:tcW w:w="1140" w:type="dxa"/>
            <w:vAlign w:val="bottom"/>
          </w:tcPr>
          <w:p w14:paraId="0530729B" w14:textId="77777777" w:rsidR="004B413C" w:rsidRDefault="004B413C">
            <w:pPr>
              <w:rPr>
                <w:sz w:val="24"/>
                <w:szCs w:val="24"/>
              </w:rPr>
            </w:pPr>
          </w:p>
        </w:tc>
        <w:tc>
          <w:tcPr>
            <w:tcW w:w="0" w:type="dxa"/>
            <w:vAlign w:val="bottom"/>
          </w:tcPr>
          <w:p w14:paraId="2EA96952" w14:textId="77777777" w:rsidR="004B413C" w:rsidRDefault="004B413C">
            <w:pPr>
              <w:rPr>
                <w:sz w:val="1"/>
                <w:szCs w:val="1"/>
              </w:rPr>
            </w:pPr>
          </w:p>
        </w:tc>
      </w:tr>
      <w:tr w:rsidR="004B413C" w14:paraId="27397111" w14:textId="77777777">
        <w:trPr>
          <w:trHeight w:val="311"/>
        </w:trPr>
        <w:tc>
          <w:tcPr>
            <w:tcW w:w="360" w:type="dxa"/>
            <w:vAlign w:val="bottom"/>
          </w:tcPr>
          <w:p w14:paraId="36EDA91B" w14:textId="77777777" w:rsidR="004B413C" w:rsidRDefault="004B413C">
            <w:pPr>
              <w:rPr>
                <w:sz w:val="24"/>
                <w:szCs w:val="24"/>
              </w:rPr>
            </w:pPr>
          </w:p>
        </w:tc>
        <w:tc>
          <w:tcPr>
            <w:tcW w:w="2180" w:type="dxa"/>
            <w:vAlign w:val="bottom"/>
          </w:tcPr>
          <w:p w14:paraId="567D49F9" w14:textId="77777777" w:rsidR="004B413C" w:rsidRDefault="00EC2FEA">
            <w:pPr>
              <w:ind w:right="1665"/>
              <w:jc w:val="right"/>
              <w:rPr>
                <w:sz w:val="20"/>
                <w:szCs w:val="20"/>
              </w:rPr>
            </w:pPr>
            <w:r>
              <w:rPr>
                <w:rFonts w:ascii="Arial" w:eastAsia="Arial" w:hAnsi="Arial" w:cs="Arial"/>
                <w:color w:val="4D4D4D"/>
                <w:sz w:val="18"/>
                <w:szCs w:val="18"/>
              </w:rPr>
              <w:t>16.0</w:t>
            </w:r>
          </w:p>
        </w:tc>
        <w:tc>
          <w:tcPr>
            <w:tcW w:w="1560" w:type="dxa"/>
            <w:vAlign w:val="bottom"/>
          </w:tcPr>
          <w:p w14:paraId="1F8BB525" w14:textId="77777777" w:rsidR="004B413C" w:rsidRDefault="004B413C">
            <w:pPr>
              <w:rPr>
                <w:sz w:val="24"/>
                <w:szCs w:val="24"/>
              </w:rPr>
            </w:pPr>
          </w:p>
        </w:tc>
        <w:tc>
          <w:tcPr>
            <w:tcW w:w="1940" w:type="dxa"/>
            <w:vAlign w:val="bottom"/>
          </w:tcPr>
          <w:p w14:paraId="4DB0FE31" w14:textId="77777777" w:rsidR="004B413C" w:rsidRDefault="004B413C">
            <w:pPr>
              <w:rPr>
                <w:sz w:val="24"/>
                <w:szCs w:val="24"/>
              </w:rPr>
            </w:pPr>
          </w:p>
        </w:tc>
        <w:tc>
          <w:tcPr>
            <w:tcW w:w="1920" w:type="dxa"/>
            <w:vAlign w:val="bottom"/>
          </w:tcPr>
          <w:p w14:paraId="1A148F05" w14:textId="77777777" w:rsidR="004B413C" w:rsidRDefault="004B413C">
            <w:pPr>
              <w:rPr>
                <w:sz w:val="24"/>
                <w:szCs w:val="24"/>
              </w:rPr>
            </w:pPr>
          </w:p>
        </w:tc>
        <w:tc>
          <w:tcPr>
            <w:tcW w:w="1140" w:type="dxa"/>
            <w:vAlign w:val="bottom"/>
          </w:tcPr>
          <w:p w14:paraId="21BF77E7" w14:textId="77777777" w:rsidR="004B413C" w:rsidRDefault="004B413C">
            <w:pPr>
              <w:rPr>
                <w:sz w:val="24"/>
                <w:szCs w:val="24"/>
              </w:rPr>
            </w:pPr>
          </w:p>
        </w:tc>
        <w:tc>
          <w:tcPr>
            <w:tcW w:w="0" w:type="dxa"/>
            <w:vAlign w:val="bottom"/>
          </w:tcPr>
          <w:p w14:paraId="49679E87" w14:textId="77777777" w:rsidR="004B413C" w:rsidRDefault="004B413C">
            <w:pPr>
              <w:rPr>
                <w:sz w:val="1"/>
                <w:szCs w:val="1"/>
              </w:rPr>
            </w:pPr>
          </w:p>
        </w:tc>
      </w:tr>
      <w:tr w:rsidR="004B413C" w14:paraId="37E8250B" w14:textId="77777777">
        <w:trPr>
          <w:trHeight w:val="277"/>
        </w:trPr>
        <w:tc>
          <w:tcPr>
            <w:tcW w:w="360" w:type="dxa"/>
            <w:vAlign w:val="bottom"/>
          </w:tcPr>
          <w:p w14:paraId="61B372B7" w14:textId="77777777" w:rsidR="004B413C" w:rsidRDefault="004B413C">
            <w:pPr>
              <w:rPr>
                <w:sz w:val="24"/>
                <w:szCs w:val="24"/>
              </w:rPr>
            </w:pPr>
          </w:p>
        </w:tc>
        <w:tc>
          <w:tcPr>
            <w:tcW w:w="2180" w:type="dxa"/>
            <w:vAlign w:val="bottom"/>
          </w:tcPr>
          <w:p w14:paraId="3C44B2A5" w14:textId="77777777" w:rsidR="004B413C" w:rsidRDefault="00EC2FEA">
            <w:pPr>
              <w:ind w:right="445"/>
              <w:jc w:val="right"/>
              <w:rPr>
                <w:sz w:val="20"/>
                <w:szCs w:val="20"/>
              </w:rPr>
            </w:pPr>
            <w:r>
              <w:rPr>
                <w:rFonts w:ascii="Arial" w:eastAsia="Arial" w:hAnsi="Arial" w:cs="Arial"/>
              </w:rPr>
              <w:t>Current</w:t>
            </w:r>
          </w:p>
        </w:tc>
        <w:tc>
          <w:tcPr>
            <w:tcW w:w="1560" w:type="dxa"/>
            <w:vAlign w:val="bottom"/>
          </w:tcPr>
          <w:p w14:paraId="32862774" w14:textId="77777777" w:rsidR="004B413C" w:rsidRDefault="004B413C">
            <w:pPr>
              <w:rPr>
                <w:sz w:val="24"/>
                <w:szCs w:val="24"/>
              </w:rPr>
            </w:pPr>
          </w:p>
        </w:tc>
        <w:tc>
          <w:tcPr>
            <w:tcW w:w="1940" w:type="dxa"/>
            <w:vAlign w:val="bottom"/>
          </w:tcPr>
          <w:p w14:paraId="5FA459DE" w14:textId="77777777" w:rsidR="004B413C" w:rsidRDefault="004B413C">
            <w:pPr>
              <w:rPr>
                <w:sz w:val="24"/>
                <w:szCs w:val="24"/>
              </w:rPr>
            </w:pPr>
          </w:p>
        </w:tc>
        <w:tc>
          <w:tcPr>
            <w:tcW w:w="1920" w:type="dxa"/>
            <w:vAlign w:val="bottom"/>
          </w:tcPr>
          <w:p w14:paraId="3F18737D" w14:textId="77777777" w:rsidR="004B413C" w:rsidRDefault="004B413C">
            <w:pPr>
              <w:rPr>
                <w:sz w:val="24"/>
                <w:szCs w:val="24"/>
              </w:rPr>
            </w:pPr>
          </w:p>
        </w:tc>
        <w:tc>
          <w:tcPr>
            <w:tcW w:w="1140" w:type="dxa"/>
            <w:vAlign w:val="bottom"/>
          </w:tcPr>
          <w:p w14:paraId="28135415" w14:textId="77777777" w:rsidR="004B413C" w:rsidRDefault="004B413C">
            <w:pPr>
              <w:rPr>
                <w:sz w:val="24"/>
                <w:szCs w:val="24"/>
              </w:rPr>
            </w:pPr>
          </w:p>
        </w:tc>
        <w:tc>
          <w:tcPr>
            <w:tcW w:w="0" w:type="dxa"/>
            <w:vAlign w:val="bottom"/>
          </w:tcPr>
          <w:p w14:paraId="088D8306" w14:textId="77777777" w:rsidR="004B413C" w:rsidRDefault="004B413C">
            <w:pPr>
              <w:rPr>
                <w:sz w:val="1"/>
                <w:szCs w:val="1"/>
              </w:rPr>
            </w:pPr>
          </w:p>
        </w:tc>
      </w:tr>
      <w:tr w:rsidR="004B413C" w14:paraId="08E8D2CA" w14:textId="77777777">
        <w:trPr>
          <w:trHeight w:val="638"/>
        </w:trPr>
        <w:tc>
          <w:tcPr>
            <w:tcW w:w="360" w:type="dxa"/>
            <w:vAlign w:val="bottom"/>
          </w:tcPr>
          <w:p w14:paraId="5FE1E2BF" w14:textId="77777777" w:rsidR="004B413C" w:rsidRDefault="004B413C">
            <w:pPr>
              <w:rPr>
                <w:sz w:val="24"/>
                <w:szCs w:val="24"/>
              </w:rPr>
            </w:pPr>
          </w:p>
        </w:tc>
        <w:tc>
          <w:tcPr>
            <w:tcW w:w="2180" w:type="dxa"/>
            <w:vAlign w:val="bottom"/>
          </w:tcPr>
          <w:p w14:paraId="77C4ABB9" w14:textId="77777777" w:rsidR="004B413C" w:rsidRDefault="00EC2FEA">
            <w:pPr>
              <w:ind w:right="985"/>
              <w:jc w:val="right"/>
              <w:rPr>
                <w:sz w:val="20"/>
                <w:szCs w:val="20"/>
              </w:rPr>
            </w:pPr>
            <w:r>
              <w:rPr>
                <w:rFonts w:ascii="Arial" w:eastAsia="Arial" w:hAnsi="Arial" w:cs="Arial"/>
                <w:color w:val="4D4D4D"/>
                <w:sz w:val="18"/>
                <w:szCs w:val="18"/>
              </w:rPr>
              <w:t>1980</w:t>
            </w:r>
          </w:p>
        </w:tc>
        <w:tc>
          <w:tcPr>
            <w:tcW w:w="1560" w:type="dxa"/>
            <w:vAlign w:val="bottom"/>
          </w:tcPr>
          <w:p w14:paraId="4EFCDF74" w14:textId="77777777" w:rsidR="004B413C" w:rsidRDefault="00EC2FEA">
            <w:pPr>
              <w:ind w:right="650"/>
              <w:jc w:val="right"/>
              <w:rPr>
                <w:sz w:val="20"/>
                <w:szCs w:val="20"/>
              </w:rPr>
            </w:pPr>
            <w:r>
              <w:rPr>
                <w:rFonts w:ascii="Arial" w:eastAsia="Arial" w:hAnsi="Arial" w:cs="Arial"/>
                <w:color w:val="4D4D4D"/>
                <w:sz w:val="18"/>
                <w:szCs w:val="18"/>
              </w:rPr>
              <w:t>1990</w:t>
            </w:r>
          </w:p>
        </w:tc>
        <w:tc>
          <w:tcPr>
            <w:tcW w:w="1940" w:type="dxa"/>
            <w:vAlign w:val="bottom"/>
          </w:tcPr>
          <w:p w14:paraId="561539BC" w14:textId="77777777" w:rsidR="004B413C" w:rsidRDefault="00EC2FEA">
            <w:pPr>
              <w:ind w:right="660"/>
              <w:jc w:val="right"/>
              <w:rPr>
                <w:sz w:val="20"/>
                <w:szCs w:val="20"/>
              </w:rPr>
            </w:pPr>
            <w:r>
              <w:rPr>
                <w:rFonts w:ascii="Arial" w:eastAsia="Arial" w:hAnsi="Arial" w:cs="Arial"/>
                <w:color w:val="4D4D4D"/>
                <w:sz w:val="18"/>
                <w:szCs w:val="18"/>
              </w:rPr>
              <w:t>2000</w:t>
            </w:r>
          </w:p>
        </w:tc>
        <w:tc>
          <w:tcPr>
            <w:tcW w:w="1920" w:type="dxa"/>
            <w:vAlign w:val="bottom"/>
          </w:tcPr>
          <w:p w14:paraId="0754BDE9" w14:textId="77777777" w:rsidR="004B413C" w:rsidRDefault="00EC2FEA">
            <w:pPr>
              <w:ind w:right="670"/>
              <w:jc w:val="right"/>
              <w:rPr>
                <w:sz w:val="20"/>
                <w:szCs w:val="20"/>
              </w:rPr>
            </w:pPr>
            <w:r>
              <w:rPr>
                <w:rFonts w:ascii="Arial" w:eastAsia="Arial" w:hAnsi="Arial" w:cs="Arial"/>
                <w:color w:val="4D4D4D"/>
                <w:sz w:val="18"/>
                <w:szCs w:val="18"/>
              </w:rPr>
              <w:t>2010</w:t>
            </w:r>
          </w:p>
        </w:tc>
        <w:tc>
          <w:tcPr>
            <w:tcW w:w="1140" w:type="dxa"/>
            <w:vAlign w:val="bottom"/>
          </w:tcPr>
          <w:p w14:paraId="59065A9A" w14:textId="77777777" w:rsidR="004B413C" w:rsidRDefault="00EC2FEA">
            <w:pPr>
              <w:jc w:val="right"/>
              <w:rPr>
                <w:sz w:val="20"/>
                <w:szCs w:val="20"/>
              </w:rPr>
            </w:pPr>
            <w:r>
              <w:rPr>
                <w:rFonts w:ascii="Arial" w:eastAsia="Arial" w:hAnsi="Arial" w:cs="Arial"/>
                <w:color w:val="4D4D4D"/>
                <w:sz w:val="18"/>
                <w:szCs w:val="18"/>
              </w:rPr>
              <w:t>2020</w:t>
            </w:r>
          </w:p>
        </w:tc>
        <w:tc>
          <w:tcPr>
            <w:tcW w:w="0" w:type="dxa"/>
            <w:vAlign w:val="bottom"/>
          </w:tcPr>
          <w:p w14:paraId="63CEA04F" w14:textId="77777777" w:rsidR="004B413C" w:rsidRDefault="004B413C">
            <w:pPr>
              <w:rPr>
                <w:sz w:val="1"/>
                <w:szCs w:val="1"/>
              </w:rPr>
            </w:pPr>
          </w:p>
        </w:tc>
      </w:tr>
      <w:tr w:rsidR="004B413C" w14:paraId="1688F7E4" w14:textId="77777777">
        <w:trPr>
          <w:trHeight w:val="260"/>
        </w:trPr>
        <w:tc>
          <w:tcPr>
            <w:tcW w:w="360" w:type="dxa"/>
            <w:vAlign w:val="bottom"/>
          </w:tcPr>
          <w:p w14:paraId="66EB4BEC" w14:textId="77777777" w:rsidR="004B413C" w:rsidRDefault="004B413C"/>
        </w:tc>
        <w:tc>
          <w:tcPr>
            <w:tcW w:w="2180" w:type="dxa"/>
            <w:vAlign w:val="bottom"/>
          </w:tcPr>
          <w:p w14:paraId="6BCC93F1" w14:textId="77777777" w:rsidR="004B413C" w:rsidRDefault="004B413C"/>
        </w:tc>
        <w:tc>
          <w:tcPr>
            <w:tcW w:w="1560" w:type="dxa"/>
            <w:vAlign w:val="bottom"/>
          </w:tcPr>
          <w:p w14:paraId="22548461" w14:textId="77777777" w:rsidR="004B413C" w:rsidRDefault="004B413C"/>
        </w:tc>
        <w:tc>
          <w:tcPr>
            <w:tcW w:w="1940" w:type="dxa"/>
            <w:vAlign w:val="bottom"/>
          </w:tcPr>
          <w:p w14:paraId="1F675295" w14:textId="77777777" w:rsidR="004B413C" w:rsidRDefault="00EC2FEA">
            <w:pPr>
              <w:jc w:val="center"/>
              <w:rPr>
                <w:sz w:val="20"/>
                <w:szCs w:val="20"/>
              </w:rPr>
            </w:pPr>
            <w:r>
              <w:rPr>
                <w:rFonts w:ascii="Arial" w:eastAsia="Arial" w:hAnsi="Arial" w:cs="Arial"/>
                <w:w w:val="94"/>
              </w:rPr>
              <w:t>Year</w:t>
            </w:r>
          </w:p>
        </w:tc>
        <w:tc>
          <w:tcPr>
            <w:tcW w:w="1920" w:type="dxa"/>
            <w:vAlign w:val="bottom"/>
          </w:tcPr>
          <w:p w14:paraId="59D7F3B2" w14:textId="77777777" w:rsidR="004B413C" w:rsidRDefault="004B413C"/>
        </w:tc>
        <w:tc>
          <w:tcPr>
            <w:tcW w:w="1140" w:type="dxa"/>
            <w:vAlign w:val="bottom"/>
          </w:tcPr>
          <w:p w14:paraId="4CACDE23" w14:textId="77777777" w:rsidR="004B413C" w:rsidRDefault="004B413C"/>
        </w:tc>
        <w:tc>
          <w:tcPr>
            <w:tcW w:w="0" w:type="dxa"/>
            <w:vAlign w:val="bottom"/>
          </w:tcPr>
          <w:p w14:paraId="1ED2C2D4" w14:textId="77777777" w:rsidR="004B413C" w:rsidRDefault="004B413C">
            <w:pPr>
              <w:rPr>
                <w:sz w:val="1"/>
                <w:szCs w:val="1"/>
              </w:rPr>
            </w:pPr>
          </w:p>
        </w:tc>
      </w:tr>
    </w:tbl>
    <w:p w14:paraId="1F9A9423" w14:textId="77777777" w:rsidR="004B413C" w:rsidRDefault="00EC2FEA">
      <w:pPr>
        <w:spacing w:line="20" w:lineRule="exact"/>
        <w:rPr>
          <w:sz w:val="20"/>
          <w:szCs w:val="20"/>
        </w:rPr>
      </w:pPr>
      <w:r>
        <w:rPr>
          <w:noProof/>
          <w:sz w:val="20"/>
          <w:szCs w:val="20"/>
        </w:rPr>
        <w:drawing>
          <wp:anchor distT="0" distB="0" distL="114300" distR="114300" simplePos="0" relativeHeight="251678720" behindDoc="1" locked="0" layoutInCell="0" allowOverlap="1" wp14:anchorId="5445F84B" wp14:editId="1B533A67">
            <wp:simplePos x="0" y="0"/>
            <wp:positionH relativeFrom="column">
              <wp:posOffset>539115</wp:posOffset>
            </wp:positionH>
            <wp:positionV relativeFrom="paragraph">
              <wp:posOffset>-3974465</wp:posOffset>
            </wp:positionV>
            <wp:extent cx="5335270" cy="3674745"/>
            <wp:effectExtent l="0" t="0" r="0" b="0"/>
            <wp:wrapNone/>
            <wp:docPr id="729" name="Picture 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9"/>
                    <pic:cNvPicPr>
                      <a:picLocks noChangeAspect="1" noChangeArrowheads="1"/>
                    </pic:cNvPicPr>
                  </pic:nvPicPr>
                  <pic:blipFill>
                    <a:blip r:embed="rId481"/>
                    <a:srcRect/>
                    <a:stretch>
                      <a:fillRect/>
                    </a:stretch>
                  </pic:blipFill>
                  <pic:spPr bwMode="auto">
                    <a:xfrm>
                      <a:off x="0" y="0"/>
                      <a:ext cx="5335270" cy="3674745"/>
                    </a:xfrm>
                    <a:prstGeom prst="rect">
                      <a:avLst/>
                    </a:prstGeom>
                    <a:noFill/>
                  </pic:spPr>
                </pic:pic>
              </a:graphicData>
            </a:graphic>
          </wp:anchor>
        </w:drawing>
      </w:r>
    </w:p>
    <w:p w14:paraId="0831BFEF" w14:textId="77777777" w:rsidR="004B413C" w:rsidRDefault="004B413C">
      <w:pPr>
        <w:spacing w:line="200" w:lineRule="exact"/>
        <w:rPr>
          <w:sz w:val="20"/>
          <w:szCs w:val="20"/>
        </w:rPr>
      </w:pPr>
    </w:p>
    <w:p w14:paraId="779CF6A8" w14:textId="77777777" w:rsidR="004B413C" w:rsidRDefault="004B413C">
      <w:pPr>
        <w:spacing w:line="343" w:lineRule="exact"/>
        <w:rPr>
          <w:sz w:val="20"/>
          <w:szCs w:val="20"/>
        </w:rPr>
      </w:pPr>
    </w:p>
    <w:p w14:paraId="5BAF8C22" w14:textId="77777777" w:rsidR="004B413C" w:rsidRDefault="00EC2FEA">
      <w:pPr>
        <w:spacing w:line="275" w:lineRule="auto"/>
        <w:jc w:val="both"/>
        <w:rPr>
          <w:sz w:val="20"/>
          <w:szCs w:val="20"/>
        </w:rPr>
      </w:pPr>
      <w:r>
        <w:rPr>
          <w:rFonts w:ascii="Arial" w:eastAsia="Arial" w:hAnsi="Arial" w:cs="Arial"/>
          <w:sz w:val="20"/>
          <w:szCs w:val="20"/>
        </w:rPr>
        <w:t>Figure 28: Surface water levels recorded at staﬀ gauge 6162572 for Lake Joondalup. Red segments along trendline indicate preiods of significant decline in groundwater levels and blue segments represent significant increases in groundwater level.</w:t>
      </w:r>
    </w:p>
    <w:p w14:paraId="789FCCFD" w14:textId="77777777" w:rsidR="004B413C" w:rsidRDefault="004B413C">
      <w:pPr>
        <w:sectPr w:rsidR="004B413C">
          <w:pgSz w:w="12240" w:h="15840"/>
          <w:pgMar w:top="1440" w:right="1420" w:bottom="307" w:left="1440" w:header="0" w:footer="0" w:gutter="0"/>
          <w:cols w:space="720" w:equalWidth="0">
            <w:col w:w="9380"/>
          </w:cols>
        </w:sectPr>
      </w:pPr>
    </w:p>
    <w:p w14:paraId="2588018B" w14:textId="77777777" w:rsidR="004B413C" w:rsidRDefault="004B413C">
      <w:pPr>
        <w:spacing w:line="200" w:lineRule="exact"/>
        <w:rPr>
          <w:sz w:val="20"/>
          <w:szCs w:val="20"/>
        </w:rPr>
      </w:pPr>
    </w:p>
    <w:p w14:paraId="6DB0003E" w14:textId="77777777" w:rsidR="004B413C" w:rsidRDefault="004B413C">
      <w:pPr>
        <w:spacing w:line="200" w:lineRule="exact"/>
        <w:rPr>
          <w:sz w:val="20"/>
          <w:szCs w:val="20"/>
        </w:rPr>
      </w:pPr>
    </w:p>
    <w:p w14:paraId="1406470F" w14:textId="77777777" w:rsidR="004B413C" w:rsidRDefault="004B413C">
      <w:pPr>
        <w:spacing w:line="200" w:lineRule="exact"/>
        <w:rPr>
          <w:sz w:val="20"/>
          <w:szCs w:val="20"/>
        </w:rPr>
      </w:pPr>
    </w:p>
    <w:p w14:paraId="4FE0B9BA" w14:textId="77777777" w:rsidR="004B413C" w:rsidRDefault="004B413C">
      <w:pPr>
        <w:spacing w:line="200" w:lineRule="exact"/>
        <w:rPr>
          <w:sz w:val="20"/>
          <w:szCs w:val="20"/>
        </w:rPr>
      </w:pPr>
    </w:p>
    <w:p w14:paraId="7B420602" w14:textId="77777777" w:rsidR="004B413C" w:rsidRDefault="004B413C">
      <w:pPr>
        <w:spacing w:line="200" w:lineRule="exact"/>
        <w:rPr>
          <w:sz w:val="20"/>
          <w:szCs w:val="20"/>
        </w:rPr>
      </w:pPr>
    </w:p>
    <w:p w14:paraId="2EED7B15" w14:textId="77777777" w:rsidR="004B413C" w:rsidRDefault="004B413C">
      <w:pPr>
        <w:spacing w:line="200" w:lineRule="exact"/>
        <w:rPr>
          <w:sz w:val="20"/>
          <w:szCs w:val="20"/>
        </w:rPr>
      </w:pPr>
    </w:p>
    <w:p w14:paraId="67978DF2" w14:textId="77777777" w:rsidR="004B413C" w:rsidRDefault="004B413C">
      <w:pPr>
        <w:spacing w:line="200" w:lineRule="exact"/>
        <w:rPr>
          <w:sz w:val="20"/>
          <w:szCs w:val="20"/>
        </w:rPr>
      </w:pPr>
    </w:p>
    <w:p w14:paraId="3C2D7B65" w14:textId="77777777" w:rsidR="004B413C" w:rsidRDefault="004B413C">
      <w:pPr>
        <w:spacing w:line="200" w:lineRule="exact"/>
        <w:rPr>
          <w:sz w:val="20"/>
          <w:szCs w:val="20"/>
        </w:rPr>
      </w:pPr>
    </w:p>
    <w:p w14:paraId="37E39C8C" w14:textId="77777777" w:rsidR="004B413C" w:rsidRDefault="004B413C">
      <w:pPr>
        <w:spacing w:line="200" w:lineRule="exact"/>
        <w:rPr>
          <w:sz w:val="20"/>
          <w:szCs w:val="20"/>
        </w:rPr>
      </w:pPr>
    </w:p>
    <w:p w14:paraId="31F96BF2" w14:textId="77777777" w:rsidR="004B413C" w:rsidRDefault="004B413C">
      <w:pPr>
        <w:spacing w:line="200" w:lineRule="exact"/>
        <w:rPr>
          <w:sz w:val="20"/>
          <w:szCs w:val="20"/>
        </w:rPr>
      </w:pPr>
    </w:p>
    <w:p w14:paraId="48AEE886" w14:textId="77777777" w:rsidR="004B413C" w:rsidRDefault="004B413C">
      <w:pPr>
        <w:spacing w:line="200" w:lineRule="exact"/>
        <w:rPr>
          <w:sz w:val="20"/>
          <w:szCs w:val="20"/>
        </w:rPr>
      </w:pPr>
    </w:p>
    <w:p w14:paraId="791B2CB3" w14:textId="77777777" w:rsidR="004B413C" w:rsidRDefault="004B413C">
      <w:pPr>
        <w:spacing w:line="200" w:lineRule="exact"/>
        <w:rPr>
          <w:sz w:val="20"/>
          <w:szCs w:val="20"/>
        </w:rPr>
      </w:pPr>
    </w:p>
    <w:p w14:paraId="228ECEEF" w14:textId="77777777" w:rsidR="004B413C" w:rsidRDefault="004B413C">
      <w:pPr>
        <w:spacing w:line="200" w:lineRule="exact"/>
        <w:rPr>
          <w:sz w:val="20"/>
          <w:szCs w:val="20"/>
        </w:rPr>
      </w:pPr>
    </w:p>
    <w:p w14:paraId="5BA55CB2" w14:textId="77777777" w:rsidR="004B413C" w:rsidRDefault="004B413C">
      <w:pPr>
        <w:spacing w:line="367" w:lineRule="exact"/>
        <w:rPr>
          <w:sz w:val="20"/>
          <w:szCs w:val="20"/>
        </w:rPr>
      </w:pPr>
    </w:p>
    <w:p w14:paraId="71E20981" w14:textId="77777777" w:rsidR="004B413C" w:rsidRDefault="00EC2FEA">
      <w:pPr>
        <w:ind w:right="20"/>
        <w:jc w:val="center"/>
        <w:rPr>
          <w:sz w:val="20"/>
          <w:szCs w:val="20"/>
        </w:rPr>
      </w:pPr>
      <w:r>
        <w:rPr>
          <w:rFonts w:ascii="Arial" w:eastAsia="Arial" w:hAnsi="Arial" w:cs="Arial"/>
          <w:sz w:val="17"/>
          <w:szCs w:val="17"/>
        </w:rPr>
        <w:t>49</w:t>
      </w:r>
    </w:p>
    <w:p w14:paraId="079388D6" w14:textId="77777777" w:rsidR="004B413C" w:rsidRDefault="004B413C">
      <w:pPr>
        <w:sectPr w:rsidR="004B413C">
          <w:type w:val="continuous"/>
          <w:pgSz w:w="12240" w:h="15840"/>
          <w:pgMar w:top="1440" w:right="1420" w:bottom="307" w:left="1440" w:header="0" w:footer="0" w:gutter="0"/>
          <w:cols w:space="720" w:equalWidth="0">
            <w:col w:w="9380"/>
          </w:cols>
        </w:sectPr>
      </w:pPr>
    </w:p>
    <w:p w14:paraId="41F52DAB" w14:textId="77777777" w:rsidR="004B413C" w:rsidRDefault="004B413C">
      <w:pPr>
        <w:spacing w:line="200" w:lineRule="exact"/>
        <w:rPr>
          <w:sz w:val="20"/>
          <w:szCs w:val="20"/>
        </w:rPr>
      </w:pPr>
      <w:bookmarkStart w:id="87" w:name="page50"/>
      <w:bookmarkEnd w:id="87"/>
    </w:p>
    <w:p w14:paraId="75E5CE3D" w14:textId="77777777" w:rsidR="004B413C" w:rsidRDefault="004B413C">
      <w:pPr>
        <w:spacing w:line="200" w:lineRule="exact"/>
        <w:rPr>
          <w:sz w:val="20"/>
          <w:szCs w:val="20"/>
        </w:rPr>
      </w:pPr>
    </w:p>
    <w:p w14:paraId="0C25E131" w14:textId="77777777" w:rsidR="004B413C" w:rsidRDefault="004B413C">
      <w:pPr>
        <w:spacing w:line="200" w:lineRule="exact"/>
        <w:rPr>
          <w:sz w:val="20"/>
          <w:szCs w:val="20"/>
        </w:rPr>
      </w:pPr>
    </w:p>
    <w:p w14:paraId="243CBEFD" w14:textId="77777777" w:rsidR="004B413C" w:rsidRDefault="004B413C">
      <w:pPr>
        <w:spacing w:line="200" w:lineRule="exact"/>
        <w:rPr>
          <w:sz w:val="20"/>
          <w:szCs w:val="20"/>
        </w:rPr>
      </w:pPr>
    </w:p>
    <w:p w14:paraId="4977AD80" w14:textId="77777777" w:rsidR="004B413C" w:rsidRDefault="004B413C">
      <w:pPr>
        <w:spacing w:line="200" w:lineRule="exact"/>
        <w:rPr>
          <w:sz w:val="20"/>
          <w:szCs w:val="20"/>
        </w:rPr>
      </w:pPr>
    </w:p>
    <w:p w14:paraId="0F47ED2E" w14:textId="77777777" w:rsidR="004B413C" w:rsidRDefault="004B413C">
      <w:pPr>
        <w:spacing w:line="200" w:lineRule="exact"/>
        <w:rPr>
          <w:sz w:val="20"/>
          <w:szCs w:val="20"/>
        </w:rPr>
      </w:pPr>
    </w:p>
    <w:p w14:paraId="5562C3D8" w14:textId="77777777" w:rsidR="004B413C" w:rsidRDefault="004B413C">
      <w:pPr>
        <w:spacing w:line="200" w:lineRule="exact"/>
        <w:rPr>
          <w:sz w:val="20"/>
          <w:szCs w:val="20"/>
        </w:rPr>
      </w:pPr>
    </w:p>
    <w:p w14:paraId="49000FE8" w14:textId="77777777" w:rsidR="004B413C" w:rsidRDefault="004B413C">
      <w:pPr>
        <w:spacing w:line="200" w:lineRule="exact"/>
        <w:rPr>
          <w:sz w:val="20"/>
          <w:szCs w:val="20"/>
        </w:rPr>
      </w:pPr>
    </w:p>
    <w:p w14:paraId="226F1A57" w14:textId="77777777" w:rsidR="004B413C" w:rsidRDefault="004B413C">
      <w:pPr>
        <w:spacing w:line="200" w:lineRule="exact"/>
        <w:rPr>
          <w:sz w:val="20"/>
          <w:szCs w:val="20"/>
        </w:rPr>
      </w:pPr>
    </w:p>
    <w:p w14:paraId="1B523407" w14:textId="77777777" w:rsidR="004B413C" w:rsidRDefault="004B413C">
      <w:pPr>
        <w:spacing w:line="200" w:lineRule="exact"/>
        <w:rPr>
          <w:sz w:val="20"/>
          <w:szCs w:val="20"/>
        </w:rPr>
      </w:pPr>
    </w:p>
    <w:p w14:paraId="3BA2C1C4" w14:textId="77777777" w:rsidR="004B413C" w:rsidRDefault="004B413C">
      <w:pPr>
        <w:spacing w:line="200" w:lineRule="exact"/>
        <w:rPr>
          <w:sz w:val="20"/>
          <w:szCs w:val="20"/>
        </w:rPr>
      </w:pPr>
    </w:p>
    <w:p w14:paraId="6DF05225" w14:textId="77777777" w:rsidR="004B413C" w:rsidRDefault="004B413C">
      <w:pPr>
        <w:spacing w:line="200" w:lineRule="exact"/>
        <w:rPr>
          <w:sz w:val="20"/>
          <w:szCs w:val="20"/>
        </w:rPr>
      </w:pPr>
    </w:p>
    <w:p w14:paraId="378C3C65" w14:textId="77777777" w:rsidR="004B413C" w:rsidRDefault="004B413C">
      <w:pPr>
        <w:spacing w:line="200" w:lineRule="exact"/>
        <w:rPr>
          <w:sz w:val="20"/>
          <w:szCs w:val="20"/>
        </w:rPr>
      </w:pPr>
    </w:p>
    <w:p w14:paraId="19F5B859" w14:textId="77777777" w:rsidR="004B413C" w:rsidRDefault="004B413C">
      <w:pPr>
        <w:spacing w:line="200" w:lineRule="exact"/>
        <w:rPr>
          <w:sz w:val="20"/>
          <w:szCs w:val="20"/>
        </w:rPr>
      </w:pPr>
    </w:p>
    <w:p w14:paraId="02ADF704" w14:textId="77777777" w:rsidR="004B413C" w:rsidRDefault="004B413C">
      <w:pPr>
        <w:spacing w:line="200" w:lineRule="exact"/>
        <w:rPr>
          <w:sz w:val="20"/>
          <w:szCs w:val="20"/>
        </w:rPr>
      </w:pPr>
    </w:p>
    <w:p w14:paraId="66EA0F45" w14:textId="77777777" w:rsidR="004B413C" w:rsidRDefault="004B413C">
      <w:pPr>
        <w:spacing w:line="200" w:lineRule="exact"/>
        <w:rPr>
          <w:sz w:val="20"/>
          <w:szCs w:val="20"/>
        </w:rPr>
      </w:pPr>
    </w:p>
    <w:p w14:paraId="3C58BA76" w14:textId="77777777" w:rsidR="004B413C" w:rsidRDefault="004B413C">
      <w:pPr>
        <w:spacing w:line="200" w:lineRule="exact"/>
        <w:rPr>
          <w:sz w:val="20"/>
          <w:szCs w:val="20"/>
        </w:rPr>
      </w:pPr>
    </w:p>
    <w:p w14:paraId="32F61D08" w14:textId="77777777" w:rsidR="004B413C" w:rsidRDefault="004B413C">
      <w:pPr>
        <w:spacing w:line="200" w:lineRule="exact"/>
        <w:rPr>
          <w:sz w:val="20"/>
          <w:szCs w:val="20"/>
        </w:rPr>
      </w:pPr>
    </w:p>
    <w:p w14:paraId="26C47F6B" w14:textId="77777777" w:rsidR="004B413C" w:rsidRDefault="004B413C">
      <w:pPr>
        <w:spacing w:line="200" w:lineRule="exact"/>
        <w:rPr>
          <w:sz w:val="20"/>
          <w:szCs w:val="20"/>
        </w:rPr>
      </w:pPr>
    </w:p>
    <w:p w14:paraId="5B58F899" w14:textId="77777777" w:rsidR="004B413C" w:rsidRDefault="004B413C">
      <w:pPr>
        <w:spacing w:line="200" w:lineRule="exact"/>
        <w:rPr>
          <w:sz w:val="20"/>
          <w:szCs w:val="20"/>
        </w:rPr>
      </w:pPr>
    </w:p>
    <w:p w14:paraId="7F45DF6B" w14:textId="77777777" w:rsidR="004B413C" w:rsidRDefault="004B413C">
      <w:pPr>
        <w:spacing w:line="200" w:lineRule="exact"/>
        <w:rPr>
          <w:sz w:val="20"/>
          <w:szCs w:val="20"/>
        </w:rPr>
      </w:pPr>
    </w:p>
    <w:p w14:paraId="369903E8" w14:textId="77777777" w:rsidR="004B413C" w:rsidRDefault="004B413C">
      <w:pPr>
        <w:spacing w:line="200" w:lineRule="exact"/>
        <w:rPr>
          <w:sz w:val="20"/>
          <w:szCs w:val="20"/>
        </w:rPr>
      </w:pPr>
    </w:p>
    <w:p w14:paraId="2737B4D3" w14:textId="77777777" w:rsidR="004B413C" w:rsidRDefault="004B413C">
      <w:pPr>
        <w:spacing w:line="200" w:lineRule="exact"/>
        <w:rPr>
          <w:sz w:val="20"/>
          <w:szCs w:val="20"/>
        </w:rPr>
      </w:pPr>
    </w:p>
    <w:p w14:paraId="1F20B874" w14:textId="77777777" w:rsidR="004B413C" w:rsidRDefault="004B413C">
      <w:pPr>
        <w:spacing w:line="200" w:lineRule="exact"/>
        <w:rPr>
          <w:sz w:val="20"/>
          <w:szCs w:val="20"/>
        </w:rPr>
      </w:pPr>
    </w:p>
    <w:p w14:paraId="4550FDA7" w14:textId="77777777" w:rsidR="004B413C" w:rsidRDefault="004B413C">
      <w:pPr>
        <w:spacing w:line="200" w:lineRule="exact"/>
        <w:rPr>
          <w:sz w:val="20"/>
          <w:szCs w:val="20"/>
        </w:rPr>
      </w:pPr>
    </w:p>
    <w:p w14:paraId="4F1FBC65" w14:textId="77777777" w:rsidR="004B413C" w:rsidRDefault="004B413C">
      <w:pPr>
        <w:spacing w:line="200" w:lineRule="exact"/>
        <w:rPr>
          <w:sz w:val="20"/>
          <w:szCs w:val="20"/>
        </w:rPr>
      </w:pPr>
    </w:p>
    <w:p w14:paraId="0F8B4889" w14:textId="77777777" w:rsidR="004B413C" w:rsidRDefault="004B413C">
      <w:pPr>
        <w:spacing w:line="200" w:lineRule="exact"/>
        <w:rPr>
          <w:sz w:val="20"/>
          <w:szCs w:val="20"/>
        </w:rPr>
      </w:pPr>
    </w:p>
    <w:p w14:paraId="6D6A5B13" w14:textId="77777777" w:rsidR="004B413C" w:rsidRDefault="004B413C">
      <w:pPr>
        <w:spacing w:line="224" w:lineRule="exact"/>
        <w:rPr>
          <w:sz w:val="20"/>
          <w:szCs w:val="20"/>
        </w:rPr>
      </w:pPr>
    </w:p>
    <w:p w14:paraId="2434E7A8" w14:textId="77777777" w:rsidR="004B413C" w:rsidRDefault="00EC2FEA">
      <w:pPr>
        <w:jc w:val="center"/>
        <w:rPr>
          <w:sz w:val="20"/>
          <w:szCs w:val="20"/>
        </w:rPr>
      </w:pPr>
      <w:r>
        <w:rPr>
          <w:rFonts w:ascii="Arial" w:eastAsia="Arial" w:hAnsi="Arial" w:cs="Arial"/>
          <w:sz w:val="20"/>
          <w:szCs w:val="20"/>
        </w:rPr>
        <w:t>Table 8: Five year summaries of surface water level data at Lake Joondalup</w:t>
      </w:r>
    </w:p>
    <w:p w14:paraId="1CA7E655" w14:textId="77777777" w:rsidR="004B413C" w:rsidRDefault="004B413C">
      <w:pPr>
        <w:spacing w:line="51" w:lineRule="exact"/>
        <w:rPr>
          <w:sz w:val="20"/>
          <w:szCs w:val="20"/>
        </w:rPr>
      </w:pPr>
    </w:p>
    <w:tbl>
      <w:tblPr>
        <w:tblW w:w="0" w:type="auto"/>
        <w:tblInd w:w="60" w:type="dxa"/>
        <w:tblLayout w:type="fixed"/>
        <w:tblCellMar>
          <w:left w:w="0" w:type="dxa"/>
          <w:right w:w="0" w:type="dxa"/>
        </w:tblCellMar>
        <w:tblLook w:val="04A0" w:firstRow="1" w:lastRow="0" w:firstColumn="1" w:lastColumn="0" w:noHBand="0" w:noVBand="1"/>
      </w:tblPr>
      <w:tblGrid>
        <w:gridCol w:w="1480"/>
        <w:gridCol w:w="1580"/>
        <w:gridCol w:w="1540"/>
        <w:gridCol w:w="1760"/>
        <w:gridCol w:w="940"/>
        <w:gridCol w:w="860"/>
        <w:gridCol w:w="1140"/>
        <w:gridCol w:w="20"/>
      </w:tblGrid>
      <w:tr w:rsidR="004B413C" w14:paraId="4CAE443E" w14:textId="77777777">
        <w:trPr>
          <w:trHeight w:val="189"/>
        </w:trPr>
        <w:tc>
          <w:tcPr>
            <w:tcW w:w="1480" w:type="dxa"/>
            <w:vMerge w:val="restart"/>
            <w:tcBorders>
              <w:top w:val="single" w:sz="8" w:space="0" w:color="auto"/>
            </w:tcBorders>
            <w:vAlign w:val="bottom"/>
          </w:tcPr>
          <w:p w14:paraId="703C1D99" w14:textId="77777777" w:rsidR="004B413C" w:rsidRDefault="00EC2FEA">
            <w:pPr>
              <w:ind w:left="100"/>
              <w:rPr>
                <w:sz w:val="20"/>
                <w:szCs w:val="20"/>
              </w:rPr>
            </w:pPr>
            <w:r>
              <w:rPr>
                <w:rFonts w:ascii="Arial" w:eastAsia="Arial" w:hAnsi="Arial" w:cs="Arial"/>
                <w:sz w:val="16"/>
                <w:szCs w:val="16"/>
              </w:rPr>
              <w:t>Period</w:t>
            </w:r>
          </w:p>
        </w:tc>
        <w:tc>
          <w:tcPr>
            <w:tcW w:w="1580" w:type="dxa"/>
            <w:tcBorders>
              <w:top w:val="single" w:sz="8" w:space="0" w:color="auto"/>
            </w:tcBorders>
            <w:vAlign w:val="bottom"/>
          </w:tcPr>
          <w:p w14:paraId="4D4864CD" w14:textId="77777777" w:rsidR="004B413C" w:rsidRDefault="00EC2FEA">
            <w:pPr>
              <w:ind w:right="19"/>
              <w:jc w:val="right"/>
              <w:rPr>
                <w:sz w:val="20"/>
                <w:szCs w:val="20"/>
              </w:rPr>
            </w:pPr>
            <w:r>
              <w:rPr>
                <w:rFonts w:ascii="Arial" w:eastAsia="Arial" w:hAnsi="Arial" w:cs="Arial"/>
                <w:sz w:val="16"/>
                <w:szCs w:val="16"/>
              </w:rPr>
              <w:t>Mean max seasonal</w:t>
            </w:r>
          </w:p>
        </w:tc>
        <w:tc>
          <w:tcPr>
            <w:tcW w:w="1540" w:type="dxa"/>
            <w:tcBorders>
              <w:top w:val="single" w:sz="8" w:space="0" w:color="auto"/>
            </w:tcBorders>
            <w:vAlign w:val="bottom"/>
          </w:tcPr>
          <w:p w14:paraId="6D4FEDCD" w14:textId="77777777" w:rsidR="004B413C" w:rsidRDefault="00EC2FEA">
            <w:pPr>
              <w:ind w:right="19"/>
              <w:jc w:val="right"/>
              <w:rPr>
                <w:sz w:val="20"/>
                <w:szCs w:val="20"/>
              </w:rPr>
            </w:pPr>
            <w:r>
              <w:rPr>
                <w:rFonts w:ascii="Arial" w:eastAsia="Arial" w:hAnsi="Arial" w:cs="Arial"/>
                <w:sz w:val="16"/>
                <w:szCs w:val="16"/>
              </w:rPr>
              <w:t>Mean min seasonal</w:t>
            </w:r>
          </w:p>
        </w:tc>
        <w:tc>
          <w:tcPr>
            <w:tcW w:w="1760" w:type="dxa"/>
            <w:tcBorders>
              <w:top w:val="single" w:sz="8" w:space="0" w:color="auto"/>
            </w:tcBorders>
            <w:vAlign w:val="bottom"/>
          </w:tcPr>
          <w:p w14:paraId="2E62CFCE" w14:textId="77777777" w:rsidR="004B413C" w:rsidRDefault="00EC2FEA">
            <w:pPr>
              <w:ind w:right="19"/>
              <w:jc w:val="right"/>
              <w:rPr>
                <w:sz w:val="20"/>
                <w:szCs w:val="20"/>
              </w:rPr>
            </w:pPr>
            <w:r>
              <w:rPr>
                <w:rFonts w:ascii="Arial" w:eastAsia="Arial" w:hAnsi="Arial" w:cs="Arial"/>
                <w:w w:val="99"/>
                <w:sz w:val="16"/>
                <w:szCs w:val="16"/>
              </w:rPr>
              <w:t>Mean seasonal change</w:t>
            </w:r>
          </w:p>
        </w:tc>
        <w:tc>
          <w:tcPr>
            <w:tcW w:w="940" w:type="dxa"/>
            <w:tcBorders>
              <w:top w:val="single" w:sz="8" w:space="0" w:color="auto"/>
            </w:tcBorders>
            <w:vAlign w:val="bottom"/>
          </w:tcPr>
          <w:p w14:paraId="1FCACEE8" w14:textId="77777777" w:rsidR="004B413C" w:rsidRDefault="00EC2FEA">
            <w:pPr>
              <w:ind w:left="140"/>
              <w:rPr>
                <w:sz w:val="20"/>
                <w:szCs w:val="20"/>
              </w:rPr>
            </w:pPr>
            <w:r>
              <w:rPr>
                <w:rFonts w:ascii="Arial" w:eastAsia="Arial" w:hAnsi="Arial" w:cs="Arial"/>
                <w:sz w:val="16"/>
                <w:szCs w:val="16"/>
              </w:rPr>
              <w:t>Month of</w:t>
            </w:r>
          </w:p>
        </w:tc>
        <w:tc>
          <w:tcPr>
            <w:tcW w:w="860" w:type="dxa"/>
            <w:tcBorders>
              <w:top w:val="single" w:sz="8" w:space="0" w:color="auto"/>
            </w:tcBorders>
            <w:vAlign w:val="bottom"/>
          </w:tcPr>
          <w:p w14:paraId="42704F2E" w14:textId="77777777" w:rsidR="004B413C" w:rsidRDefault="00EC2FEA">
            <w:pPr>
              <w:ind w:left="100"/>
              <w:rPr>
                <w:sz w:val="20"/>
                <w:szCs w:val="20"/>
              </w:rPr>
            </w:pPr>
            <w:r>
              <w:rPr>
                <w:rFonts w:ascii="Arial" w:eastAsia="Arial" w:hAnsi="Arial" w:cs="Arial"/>
                <w:sz w:val="16"/>
                <w:szCs w:val="16"/>
              </w:rPr>
              <w:t>Month of</w:t>
            </w:r>
          </w:p>
        </w:tc>
        <w:tc>
          <w:tcPr>
            <w:tcW w:w="1140" w:type="dxa"/>
            <w:tcBorders>
              <w:top w:val="single" w:sz="8" w:space="0" w:color="auto"/>
            </w:tcBorders>
            <w:vAlign w:val="bottom"/>
          </w:tcPr>
          <w:p w14:paraId="699A7AB0" w14:textId="77777777" w:rsidR="004B413C" w:rsidRDefault="00EC2FEA">
            <w:pPr>
              <w:ind w:right="19"/>
              <w:jc w:val="right"/>
              <w:rPr>
                <w:sz w:val="20"/>
                <w:szCs w:val="20"/>
              </w:rPr>
            </w:pPr>
            <w:r>
              <w:rPr>
                <w:rFonts w:ascii="Arial" w:eastAsia="Arial" w:hAnsi="Arial" w:cs="Arial"/>
                <w:sz w:val="16"/>
                <w:szCs w:val="16"/>
              </w:rPr>
              <w:t>Mean max to</w:t>
            </w:r>
          </w:p>
        </w:tc>
        <w:tc>
          <w:tcPr>
            <w:tcW w:w="0" w:type="dxa"/>
            <w:vAlign w:val="bottom"/>
          </w:tcPr>
          <w:p w14:paraId="6661B01D" w14:textId="77777777" w:rsidR="004B413C" w:rsidRDefault="004B413C">
            <w:pPr>
              <w:rPr>
                <w:sz w:val="1"/>
                <w:szCs w:val="1"/>
              </w:rPr>
            </w:pPr>
          </w:p>
        </w:tc>
      </w:tr>
      <w:tr w:rsidR="004B413C" w14:paraId="7C5BC4EA" w14:textId="77777777">
        <w:trPr>
          <w:trHeight w:val="133"/>
        </w:trPr>
        <w:tc>
          <w:tcPr>
            <w:tcW w:w="1480" w:type="dxa"/>
            <w:vMerge/>
            <w:vAlign w:val="bottom"/>
          </w:tcPr>
          <w:p w14:paraId="547CD417" w14:textId="77777777" w:rsidR="004B413C" w:rsidRDefault="004B413C">
            <w:pPr>
              <w:rPr>
                <w:sz w:val="11"/>
                <w:szCs w:val="11"/>
              </w:rPr>
            </w:pPr>
          </w:p>
        </w:tc>
        <w:tc>
          <w:tcPr>
            <w:tcW w:w="1580" w:type="dxa"/>
            <w:vMerge w:val="restart"/>
            <w:vAlign w:val="bottom"/>
          </w:tcPr>
          <w:p w14:paraId="53E160D4" w14:textId="77777777" w:rsidR="004B413C" w:rsidRDefault="00EC2FEA">
            <w:pPr>
              <w:ind w:right="199"/>
              <w:jc w:val="right"/>
              <w:rPr>
                <w:sz w:val="20"/>
                <w:szCs w:val="20"/>
              </w:rPr>
            </w:pPr>
            <w:r>
              <w:rPr>
                <w:rFonts w:ascii="Arial" w:eastAsia="Arial" w:hAnsi="Arial" w:cs="Arial"/>
                <w:sz w:val="16"/>
                <w:szCs w:val="16"/>
              </w:rPr>
              <w:t>level (mAHD)</w:t>
            </w:r>
          </w:p>
        </w:tc>
        <w:tc>
          <w:tcPr>
            <w:tcW w:w="1540" w:type="dxa"/>
            <w:vMerge w:val="restart"/>
            <w:vAlign w:val="bottom"/>
          </w:tcPr>
          <w:p w14:paraId="084C8321" w14:textId="77777777" w:rsidR="004B413C" w:rsidRDefault="00EC2FEA">
            <w:pPr>
              <w:ind w:right="199"/>
              <w:jc w:val="right"/>
              <w:rPr>
                <w:sz w:val="20"/>
                <w:szCs w:val="20"/>
              </w:rPr>
            </w:pPr>
            <w:r>
              <w:rPr>
                <w:rFonts w:ascii="Arial" w:eastAsia="Arial" w:hAnsi="Arial" w:cs="Arial"/>
                <w:sz w:val="16"/>
                <w:szCs w:val="16"/>
              </w:rPr>
              <w:t>level (mAHD)</w:t>
            </w:r>
          </w:p>
        </w:tc>
        <w:tc>
          <w:tcPr>
            <w:tcW w:w="1760" w:type="dxa"/>
            <w:vMerge w:val="restart"/>
            <w:vAlign w:val="bottom"/>
          </w:tcPr>
          <w:p w14:paraId="7A4F41DB" w14:textId="77777777" w:rsidR="004B413C" w:rsidRDefault="00EC2FEA">
            <w:pPr>
              <w:ind w:right="679"/>
              <w:jc w:val="right"/>
              <w:rPr>
                <w:sz w:val="20"/>
                <w:szCs w:val="20"/>
              </w:rPr>
            </w:pPr>
            <w:r>
              <w:rPr>
                <w:rFonts w:ascii="Arial" w:eastAsia="Arial" w:hAnsi="Arial" w:cs="Arial"/>
                <w:sz w:val="16"/>
                <w:szCs w:val="16"/>
              </w:rPr>
              <w:t>(m)</w:t>
            </w:r>
          </w:p>
        </w:tc>
        <w:tc>
          <w:tcPr>
            <w:tcW w:w="940" w:type="dxa"/>
            <w:vMerge w:val="restart"/>
            <w:vAlign w:val="bottom"/>
          </w:tcPr>
          <w:p w14:paraId="4D9E6997" w14:textId="77777777" w:rsidR="004B413C" w:rsidRDefault="00EC2FEA">
            <w:pPr>
              <w:ind w:left="100"/>
              <w:rPr>
                <w:sz w:val="20"/>
                <w:szCs w:val="20"/>
              </w:rPr>
            </w:pPr>
            <w:r>
              <w:rPr>
                <w:rFonts w:ascii="Arial" w:eastAsia="Arial" w:hAnsi="Arial" w:cs="Arial"/>
                <w:sz w:val="16"/>
                <w:szCs w:val="16"/>
              </w:rPr>
              <w:t>maximum</w:t>
            </w:r>
          </w:p>
        </w:tc>
        <w:tc>
          <w:tcPr>
            <w:tcW w:w="860" w:type="dxa"/>
            <w:vMerge w:val="restart"/>
            <w:vAlign w:val="bottom"/>
          </w:tcPr>
          <w:p w14:paraId="5145A996" w14:textId="77777777" w:rsidR="004B413C" w:rsidRDefault="00EC2FEA">
            <w:pPr>
              <w:ind w:left="100"/>
              <w:rPr>
                <w:sz w:val="20"/>
                <w:szCs w:val="20"/>
              </w:rPr>
            </w:pPr>
            <w:r>
              <w:rPr>
                <w:rFonts w:ascii="Arial" w:eastAsia="Arial" w:hAnsi="Arial" w:cs="Arial"/>
                <w:sz w:val="16"/>
                <w:szCs w:val="16"/>
              </w:rPr>
              <w:t>minimum</w:t>
            </w:r>
          </w:p>
        </w:tc>
        <w:tc>
          <w:tcPr>
            <w:tcW w:w="1140" w:type="dxa"/>
            <w:vMerge w:val="restart"/>
            <w:vAlign w:val="bottom"/>
          </w:tcPr>
          <w:p w14:paraId="7887B043" w14:textId="77777777" w:rsidR="004B413C" w:rsidRDefault="00EC2FEA">
            <w:pPr>
              <w:ind w:right="99"/>
              <w:jc w:val="right"/>
              <w:rPr>
                <w:sz w:val="20"/>
                <w:szCs w:val="20"/>
              </w:rPr>
            </w:pPr>
            <w:r>
              <w:rPr>
                <w:rFonts w:ascii="Arial" w:eastAsia="Arial" w:hAnsi="Arial" w:cs="Arial"/>
                <w:sz w:val="16"/>
                <w:szCs w:val="16"/>
              </w:rPr>
              <w:t>min (days)</w:t>
            </w:r>
          </w:p>
        </w:tc>
        <w:tc>
          <w:tcPr>
            <w:tcW w:w="0" w:type="dxa"/>
            <w:vAlign w:val="bottom"/>
          </w:tcPr>
          <w:p w14:paraId="0881F334" w14:textId="77777777" w:rsidR="004B413C" w:rsidRDefault="004B413C">
            <w:pPr>
              <w:rPr>
                <w:sz w:val="1"/>
                <w:szCs w:val="1"/>
              </w:rPr>
            </w:pPr>
          </w:p>
        </w:tc>
      </w:tr>
      <w:tr w:rsidR="004B413C" w14:paraId="03246FF7" w14:textId="77777777">
        <w:trPr>
          <w:trHeight w:val="96"/>
        </w:trPr>
        <w:tc>
          <w:tcPr>
            <w:tcW w:w="1480" w:type="dxa"/>
            <w:vAlign w:val="bottom"/>
          </w:tcPr>
          <w:p w14:paraId="679E3998" w14:textId="77777777" w:rsidR="004B413C" w:rsidRDefault="004B413C">
            <w:pPr>
              <w:rPr>
                <w:sz w:val="8"/>
                <w:szCs w:val="8"/>
              </w:rPr>
            </w:pPr>
          </w:p>
        </w:tc>
        <w:tc>
          <w:tcPr>
            <w:tcW w:w="1580" w:type="dxa"/>
            <w:vMerge/>
            <w:vAlign w:val="bottom"/>
          </w:tcPr>
          <w:p w14:paraId="3C146E56" w14:textId="77777777" w:rsidR="004B413C" w:rsidRDefault="004B413C">
            <w:pPr>
              <w:rPr>
                <w:sz w:val="8"/>
                <w:szCs w:val="8"/>
              </w:rPr>
            </w:pPr>
          </w:p>
        </w:tc>
        <w:tc>
          <w:tcPr>
            <w:tcW w:w="1540" w:type="dxa"/>
            <w:vMerge/>
            <w:vAlign w:val="bottom"/>
          </w:tcPr>
          <w:p w14:paraId="76D9A537" w14:textId="77777777" w:rsidR="004B413C" w:rsidRDefault="004B413C">
            <w:pPr>
              <w:rPr>
                <w:sz w:val="8"/>
                <w:szCs w:val="8"/>
              </w:rPr>
            </w:pPr>
          </w:p>
        </w:tc>
        <w:tc>
          <w:tcPr>
            <w:tcW w:w="1760" w:type="dxa"/>
            <w:vMerge/>
            <w:vAlign w:val="bottom"/>
          </w:tcPr>
          <w:p w14:paraId="16A4363B" w14:textId="77777777" w:rsidR="004B413C" w:rsidRDefault="004B413C">
            <w:pPr>
              <w:rPr>
                <w:sz w:val="8"/>
                <w:szCs w:val="8"/>
              </w:rPr>
            </w:pPr>
          </w:p>
        </w:tc>
        <w:tc>
          <w:tcPr>
            <w:tcW w:w="940" w:type="dxa"/>
            <w:vMerge/>
            <w:vAlign w:val="bottom"/>
          </w:tcPr>
          <w:p w14:paraId="34C123AA" w14:textId="77777777" w:rsidR="004B413C" w:rsidRDefault="004B413C">
            <w:pPr>
              <w:rPr>
                <w:sz w:val="8"/>
                <w:szCs w:val="8"/>
              </w:rPr>
            </w:pPr>
          </w:p>
        </w:tc>
        <w:tc>
          <w:tcPr>
            <w:tcW w:w="860" w:type="dxa"/>
            <w:vMerge/>
            <w:vAlign w:val="bottom"/>
          </w:tcPr>
          <w:p w14:paraId="70820D5E" w14:textId="77777777" w:rsidR="004B413C" w:rsidRDefault="004B413C">
            <w:pPr>
              <w:rPr>
                <w:sz w:val="8"/>
                <w:szCs w:val="8"/>
              </w:rPr>
            </w:pPr>
          </w:p>
        </w:tc>
        <w:tc>
          <w:tcPr>
            <w:tcW w:w="1140" w:type="dxa"/>
            <w:vMerge/>
            <w:vAlign w:val="bottom"/>
          </w:tcPr>
          <w:p w14:paraId="4847BC78" w14:textId="77777777" w:rsidR="004B413C" w:rsidRDefault="004B413C">
            <w:pPr>
              <w:rPr>
                <w:sz w:val="8"/>
                <w:szCs w:val="8"/>
              </w:rPr>
            </w:pPr>
          </w:p>
        </w:tc>
        <w:tc>
          <w:tcPr>
            <w:tcW w:w="0" w:type="dxa"/>
            <w:vAlign w:val="bottom"/>
          </w:tcPr>
          <w:p w14:paraId="03162209" w14:textId="77777777" w:rsidR="004B413C" w:rsidRDefault="004B413C">
            <w:pPr>
              <w:rPr>
                <w:sz w:val="1"/>
                <w:szCs w:val="1"/>
              </w:rPr>
            </w:pPr>
          </w:p>
        </w:tc>
      </w:tr>
      <w:tr w:rsidR="004B413C" w14:paraId="5EFDA6F8" w14:textId="77777777">
        <w:trPr>
          <w:trHeight w:val="40"/>
        </w:trPr>
        <w:tc>
          <w:tcPr>
            <w:tcW w:w="1480" w:type="dxa"/>
            <w:tcBorders>
              <w:bottom w:val="single" w:sz="8" w:space="0" w:color="auto"/>
            </w:tcBorders>
            <w:vAlign w:val="bottom"/>
          </w:tcPr>
          <w:p w14:paraId="27E80F28" w14:textId="77777777" w:rsidR="004B413C" w:rsidRDefault="004B413C">
            <w:pPr>
              <w:rPr>
                <w:sz w:val="3"/>
                <w:szCs w:val="3"/>
              </w:rPr>
            </w:pPr>
          </w:p>
        </w:tc>
        <w:tc>
          <w:tcPr>
            <w:tcW w:w="1580" w:type="dxa"/>
            <w:tcBorders>
              <w:bottom w:val="single" w:sz="8" w:space="0" w:color="auto"/>
            </w:tcBorders>
            <w:vAlign w:val="bottom"/>
          </w:tcPr>
          <w:p w14:paraId="0C9A3364" w14:textId="77777777" w:rsidR="004B413C" w:rsidRDefault="004B413C">
            <w:pPr>
              <w:rPr>
                <w:sz w:val="3"/>
                <w:szCs w:val="3"/>
              </w:rPr>
            </w:pPr>
          </w:p>
        </w:tc>
        <w:tc>
          <w:tcPr>
            <w:tcW w:w="1540" w:type="dxa"/>
            <w:tcBorders>
              <w:bottom w:val="single" w:sz="8" w:space="0" w:color="auto"/>
            </w:tcBorders>
            <w:vAlign w:val="bottom"/>
          </w:tcPr>
          <w:p w14:paraId="12B24891" w14:textId="77777777" w:rsidR="004B413C" w:rsidRDefault="004B413C">
            <w:pPr>
              <w:rPr>
                <w:sz w:val="3"/>
                <w:szCs w:val="3"/>
              </w:rPr>
            </w:pPr>
          </w:p>
        </w:tc>
        <w:tc>
          <w:tcPr>
            <w:tcW w:w="1760" w:type="dxa"/>
            <w:tcBorders>
              <w:bottom w:val="single" w:sz="8" w:space="0" w:color="auto"/>
            </w:tcBorders>
            <w:vAlign w:val="bottom"/>
          </w:tcPr>
          <w:p w14:paraId="5C968FDB" w14:textId="77777777" w:rsidR="004B413C" w:rsidRDefault="004B413C">
            <w:pPr>
              <w:rPr>
                <w:sz w:val="3"/>
                <w:szCs w:val="3"/>
              </w:rPr>
            </w:pPr>
          </w:p>
        </w:tc>
        <w:tc>
          <w:tcPr>
            <w:tcW w:w="940" w:type="dxa"/>
            <w:tcBorders>
              <w:bottom w:val="single" w:sz="8" w:space="0" w:color="auto"/>
            </w:tcBorders>
            <w:vAlign w:val="bottom"/>
          </w:tcPr>
          <w:p w14:paraId="1719B2B5" w14:textId="77777777" w:rsidR="004B413C" w:rsidRDefault="004B413C">
            <w:pPr>
              <w:rPr>
                <w:sz w:val="3"/>
                <w:szCs w:val="3"/>
              </w:rPr>
            </w:pPr>
          </w:p>
        </w:tc>
        <w:tc>
          <w:tcPr>
            <w:tcW w:w="860" w:type="dxa"/>
            <w:tcBorders>
              <w:bottom w:val="single" w:sz="8" w:space="0" w:color="auto"/>
            </w:tcBorders>
            <w:vAlign w:val="bottom"/>
          </w:tcPr>
          <w:p w14:paraId="4FE97DAE" w14:textId="77777777" w:rsidR="004B413C" w:rsidRDefault="004B413C">
            <w:pPr>
              <w:rPr>
                <w:sz w:val="3"/>
                <w:szCs w:val="3"/>
              </w:rPr>
            </w:pPr>
          </w:p>
        </w:tc>
        <w:tc>
          <w:tcPr>
            <w:tcW w:w="1140" w:type="dxa"/>
            <w:tcBorders>
              <w:bottom w:val="single" w:sz="8" w:space="0" w:color="auto"/>
            </w:tcBorders>
            <w:vAlign w:val="bottom"/>
          </w:tcPr>
          <w:p w14:paraId="4B875154" w14:textId="77777777" w:rsidR="004B413C" w:rsidRDefault="004B413C">
            <w:pPr>
              <w:rPr>
                <w:sz w:val="3"/>
                <w:szCs w:val="3"/>
              </w:rPr>
            </w:pPr>
          </w:p>
        </w:tc>
        <w:tc>
          <w:tcPr>
            <w:tcW w:w="0" w:type="dxa"/>
            <w:vAlign w:val="bottom"/>
          </w:tcPr>
          <w:p w14:paraId="2147EA8B" w14:textId="77777777" w:rsidR="004B413C" w:rsidRDefault="004B413C">
            <w:pPr>
              <w:rPr>
                <w:sz w:val="1"/>
                <w:szCs w:val="1"/>
              </w:rPr>
            </w:pPr>
          </w:p>
        </w:tc>
      </w:tr>
      <w:tr w:rsidR="004B413C" w14:paraId="288FA73E" w14:textId="77777777">
        <w:trPr>
          <w:trHeight w:val="181"/>
        </w:trPr>
        <w:tc>
          <w:tcPr>
            <w:tcW w:w="1480" w:type="dxa"/>
            <w:vAlign w:val="bottom"/>
          </w:tcPr>
          <w:p w14:paraId="43FB5514" w14:textId="77777777" w:rsidR="004B413C" w:rsidRDefault="00EC2FEA">
            <w:pPr>
              <w:spacing w:line="181" w:lineRule="exact"/>
              <w:ind w:left="100"/>
              <w:rPr>
                <w:sz w:val="20"/>
                <w:szCs w:val="20"/>
              </w:rPr>
            </w:pPr>
            <w:r>
              <w:rPr>
                <w:rFonts w:ascii="Arial" w:eastAsia="Arial" w:hAnsi="Arial" w:cs="Arial"/>
                <w:sz w:val="16"/>
                <w:szCs w:val="16"/>
              </w:rPr>
              <w:t>08/1994 - 07/1999</w:t>
            </w:r>
          </w:p>
        </w:tc>
        <w:tc>
          <w:tcPr>
            <w:tcW w:w="1580" w:type="dxa"/>
            <w:vAlign w:val="bottom"/>
          </w:tcPr>
          <w:p w14:paraId="1BFBCA11" w14:textId="77777777" w:rsidR="004B413C" w:rsidRDefault="00EC2FEA">
            <w:pPr>
              <w:spacing w:line="181" w:lineRule="exact"/>
              <w:ind w:right="19"/>
              <w:jc w:val="right"/>
              <w:rPr>
                <w:sz w:val="20"/>
                <w:szCs w:val="20"/>
              </w:rPr>
            </w:pPr>
            <w:r>
              <w:rPr>
                <w:rFonts w:ascii="Arial" w:eastAsia="Arial" w:hAnsi="Arial" w:cs="Arial"/>
                <w:sz w:val="16"/>
                <w:szCs w:val="16"/>
              </w:rPr>
              <w:t>17.2</w:t>
            </w:r>
          </w:p>
        </w:tc>
        <w:tc>
          <w:tcPr>
            <w:tcW w:w="1540" w:type="dxa"/>
            <w:vAlign w:val="bottom"/>
          </w:tcPr>
          <w:p w14:paraId="2583B3F0" w14:textId="77777777" w:rsidR="004B413C" w:rsidRDefault="00EC2FEA">
            <w:pPr>
              <w:spacing w:line="181" w:lineRule="exact"/>
              <w:ind w:right="19"/>
              <w:jc w:val="right"/>
              <w:rPr>
                <w:sz w:val="20"/>
                <w:szCs w:val="20"/>
              </w:rPr>
            </w:pPr>
            <w:r>
              <w:rPr>
                <w:rFonts w:ascii="Arial" w:eastAsia="Arial" w:hAnsi="Arial" w:cs="Arial"/>
                <w:sz w:val="16"/>
                <w:szCs w:val="16"/>
              </w:rPr>
              <w:t>16.2</w:t>
            </w:r>
          </w:p>
        </w:tc>
        <w:tc>
          <w:tcPr>
            <w:tcW w:w="1760" w:type="dxa"/>
            <w:vAlign w:val="bottom"/>
          </w:tcPr>
          <w:p w14:paraId="489AB5C9" w14:textId="77777777" w:rsidR="004B413C" w:rsidRDefault="00EC2FEA">
            <w:pPr>
              <w:spacing w:line="181" w:lineRule="exact"/>
              <w:ind w:right="19"/>
              <w:jc w:val="right"/>
              <w:rPr>
                <w:sz w:val="20"/>
                <w:szCs w:val="20"/>
              </w:rPr>
            </w:pPr>
            <w:r>
              <w:rPr>
                <w:rFonts w:ascii="Arial" w:eastAsia="Arial" w:hAnsi="Arial" w:cs="Arial"/>
                <w:sz w:val="16"/>
                <w:szCs w:val="16"/>
              </w:rPr>
              <w:t>0.96</w:t>
            </w:r>
          </w:p>
        </w:tc>
        <w:tc>
          <w:tcPr>
            <w:tcW w:w="940" w:type="dxa"/>
            <w:vAlign w:val="bottom"/>
          </w:tcPr>
          <w:p w14:paraId="723CB150" w14:textId="77777777" w:rsidR="004B413C" w:rsidRDefault="00EC2FEA">
            <w:pPr>
              <w:spacing w:line="181" w:lineRule="exact"/>
              <w:ind w:left="100"/>
              <w:rPr>
                <w:sz w:val="20"/>
                <w:szCs w:val="20"/>
              </w:rPr>
            </w:pPr>
            <w:r>
              <w:rPr>
                <w:rFonts w:ascii="Arial" w:eastAsia="Arial" w:hAnsi="Arial" w:cs="Arial"/>
                <w:sz w:val="16"/>
                <w:szCs w:val="16"/>
              </w:rPr>
              <w:t>September</w:t>
            </w:r>
          </w:p>
        </w:tc>
        <w:tc>
          <w:tcPr>
            <w:tcW w:w="860" w:type="dxa"/>
            <w:vAlign w:val="bottom"/>
          </w:tcPr>
          <w:p w14:paraId="1D6B4D57" w14:textId="77777777" w:rsidR="004B413C" w:rsidRDefault="00EC2FEA">
            <w:pPr>
              <w:spacing w:line="181" w:lineRule="exact"/>
              <w:ind w:left="100"/>
              <w:rPr>
                <w:sz w:val="20"/>
                <w:szCs w:val="20"/>
              </w:rPr>
            </w:pPr>
            <w:r>
              <w:rPr>
                <w:rFonts w:ascii="Arial" w:eastAsia="Arial" w:hAnsi="Arial" w:cs="Arial"/>
                <w:sz w:val="16"/>
                <w:szCs w:val="16"/>
              </w:rPr>
              <w:t>April</w:t>
            </w:r>
          </w:p>
        </w:tc>
        <w:tc>
          <w:tcPr>
            <w:tcW w:w="1140" w:type="dxa"/>
            <w:vAlign w:val="bottom"/>
          </w:tcPr>
          <w:p w14:paraId="3882BF13" w14:textId="77777777" w:rsidR="004B413C" w:rsidRDefault="00EC2FEA">
            <w:pPr>
              <w:spacing w:line="181" w:lineRule="exact"/>
              <w:ind w:right="19"/>
              <w:jc w:val="right"/>
              <w:rPr>
                <w:sz w:val="20"/>
                <w:szCs w:val="20"/>
              </w:rPr>
            </w:pPr>
            <w:r>
              <w:rPr>
                <w:rFonts w:ascii="Arial" w:eastAsia="Arial" w:hAnsi="Arial" w:cs="Arial"/>
                <w:sz w:val="16"/>
                <w:szCs w:val="16"/>
              </w:rPr>
              <w:t>213</w:t>
            </w:r>
          </w:p>
        </w:tc>
        <w:tc>
          <w:tcPr>
            <w:tcW w:w="0" w:type="dxa"/>
            <w:vAlign w:val="bottom"/>
          </w:tcPr>
          <w:p w14:paraId="0AE905C9" w14:textId="77777777" w:rsidR="004B413C" w:rsidRDefault="004B413C">
            <w:pPr>
              <w:rPr>
                <w:sz w:val="1"/>
                <w:szCs w:val="1"/>
              </w:rPr>
            </w:pPr>
          </w:p>
        </w:tc>
      </w:tr>
      <w:tr w:rsidR="004B413C" w14:paraId="32F78176" w14:textId="77777777">
        <w:trPr>
          <w:trHeight w:val="194"/>
        </w:trPr>
        <w:tc>
          <w:tcPr>
            <w:tcW w:w="1480" w:type="dxa"/>
            <w:vAlign w:val="bottom"/>
          </w:tcPr>
          <w:p w14:paraId="2A0FCA58" w14:textId="77777777" w:rsidR="004B413C" w:rsidRDefault="00EC2FEA">
            <w:pPr>
              <w:ind w:left="100"/>
              <w:rPr>
                <w:sz w:val="20"/>
                <w:szCs w:val="20"/>
              </w:rPr>
            </w:pPr>
            <w:r>
              <w:rPr>
                <w:rFonts w:ascii="Arial" w:eastAsia="Arial" w:hAnsi="Arial" w:cs="Arial"/>
                <w:sz w:val="16"/>
                <w:szCs w:val="16"/>
              </w:rPr>
              <w:t>08/1999 - 07/2004</w:t>
            </w:r>
          </w:p>
        </w:tc>
        <w:tc>
          <w:tcPr>
            <w:tcW w:w="1580" w:type="dxa"/>
            <w:vAlign w:val="bottom"/>
          </w:tcPr>
          <w:p w14:paraId="3AD25D1F" w14:textId="77777777" w:rsidR="004B413C" w:rsidRDefault="00EC2FEA">
            <w:pPr>
              <w:ind w:right="19"/>
              <w:jc w:val="right"/>
              <w:rPr>
                <w:sz w:val="20"/>
                <w:szCs w:val="20"/>
              </w:rPr>
            </w:pPr>
            <w:r>
              <w:rPr>
                <w:rFonts w:ascii="Arial" w:eastAsia="Arial" w:hAnsi="Arial" w:cs="Arial"/>
                <w:sz w:val="16"/>
                <w:szCs w:val="16"/>
              </w:rPr>
              <w:t>17.0</w:t>
            </w:r>
          </w:p>
        </w:tc>
        <w:tc>
          <w:tcPr>
            <w:tcW w:w="1540" w:type="dxa"/>
            <w:vAlign w:val="bottom"/>
          </w:tcPr>
          <w:p w14:paraId="334B4F38" w14:textId="77777777" w:rsidR="004B413C" w:rsidRDefault="00EC2FEA">
            <w:pPr>
              <w:ind w:right="19"/>
              <w:jc w:val="right"/>
              <w:rPr>
                <w:sz w:val="20"/>
                <w:szCs w:val="20"/>
              </w:rPr>
            </w:pPr>
            <w:r>
              <w:rPr>
                <w:rFonts w:ascii="Arial" w:eastAsia="Arial" w:hAnsi="Arial" w:cs="Arial"/>
                <w:sz w:val="16"/>
                <w:szCs w:val="16"/>
              </w:rPr>
              <w:t>16.1</w:t>
            </w:r>
          </w:p>
        </w:tc>
        <w:tc>
          <w:tcPr>
            <w:tcW w:w="1760" w:type="dxa"/>
            <w:vAlign w:val="bottom"/>
          </w:tcPr>
          <w:p w14:paraId="6B2AF2D4" w14:textId="77777777" w:rsidR="004B413C" w:rsidRDefault="00EC2FEA">
            <w:pPr>
              <w:ind w:right="19"/>
              <w:jc w:val="right"/>
              <w:rPr>
                <w:sz w:val="20"/>
                <w:szCs w:val="20"/>
              </w:rPr>
            </w:pPr>
            <w:r>
              <w:rPr>
                <w:rFonts w:ascii="Arial" w:eastAsia="Arial" w:hAnsi="Arial" w:cs="Arial"/>
                <w:sz w:val="16"/>
                <w:szCs w:val="16"/>
              </w:rPr>
              <w:t>0.92</w:t>
            </w:r>
          </w:p>
        </w:tc>
        <w:tc>
          <w:tcPr>
            <w:tcW w:w="940" w:type="dxa"/>
            <w:vAlign w:val="bottom"/>
          </w:tcPr>
          <w:p w14:paraId="69B2A6E6" w14:textId="77777777" w:rsidR="004B413C" w:rsidRDefault="00EC2FEA">
            <w:pPr>
              <w:ind w:left="100"/>
              <w:rPr>
                <w:sz w:val="20"/>
                <w:szCs w:val="20"/>
              </w:rPr>
            </w:pPr>
            <w:r>
              <w:rPr>
                <w:rFonts w:ascii="Arial" w:eastAsia="Arial" w:hAnsi="Arial" w:cs="Arial"/>
                <w:sz w:val="16"/>
                <w:szCs w:val="16"/>
              </w:rPr>
              <w:t>October</w:t>
            </w:r>
          </w:p>
        </w:tc>
        <w:tc>
          <w:tcPr>
            <w:tcW w:w="860" w:type="dxa"/>
            <w:vAlign w:val="bottom"/>
          </w:tcPr>
          <w:p w14:paraId="05B9B760" w14:textId="77777777" w:rsidR="004B413C" w:rsidRDefault="00EC2FEA">
            <w:pPr>
              <w:ind w:left="100"/>
              <w:rPr>
                <w:sz w:val="20"/>
                <w:szCs w:val="20"/>
              </w:rPr>
            </w:pPr>
            <w:r>
              <w:rPr>
                <w:rFonts w:ascii="Arial" w:eastAsia="Arial" w:hAnsi="Arial" w:cs="Arial"/>
                <w:sz w:val="16"/>
                <w:szCs w:val="16"/>
              </w:rPr>
              <w:t>April</w:t>
            </w:r>
          </w:p>
        </w:tc>
        <w:tc>
          <w:tcPr>
            <w:tcW w:w="1140" w:type="dxa"/>
            <w:vAlign w:val="bottom"/>
          </w:tcPr>
          <w:p w14:paraId="40BC8DFB" w14:textId="77777777" w:rsidR="004B413C" w:rsidRDefault="00EC2FEA">
            <w:pPr>
              <w:ind w:right="19"/>
              <w:jc w:val="right"/>
              <w:rPr>
                <w:sz w:val="20"/>
                <w:szCs w:val="20"/>
              </w:rPr>
            </w:pPr>
            <w:r>
              <w:rPr>
                <w:rFonts w:ascii="Arial" w:eastAsia="Arial" w:hAnsi="Arial" w:cs="Arial"/>
                <w:sz w:val="16"/>
                <w:szCs w:val="16"/>
              </w:rPr>
              <w:t>179</w:t>
            </w:r>
          </w:p>
        </w:tc>
        <w:tc>
          <w:tcPr>
            <w:tcW w:w="0" w:type="dxa"/>
            <w:vAlign w:val="bottom"/>
          </w:tcPr>
          <w:p w14:paraId="1C9FA130" w14:textId="77777777" w:rsidR="004B413C" w:rsidRDefault="004B413C">
            <w:pPr>
              <w:rPr>
                <w:sz w:val="1"/>
                <w:szCs w:val="1"/>
              </w:rPr>
            </w:pPr>
          </w:p>
        </w:tc>
      </w:tr>
      <w:tr w:rsidR="004B413C" w14:paraId="72779AFC" w14:textId="77777777">
        <w:trPr>
          <w:trHeight w:val="194"/>
        </w:trPr>
        <w:tc>
          <w:tcPr>
            <w:tcW w:w="1480" w:type="dxa"/>
            <w:vAlign w:val="bottom"/>
          </w:tcPr>
          <w:p w14:paraId="5C2E493B" w14:textId="77777777" w:rsidR="004B413C" w:rsidRDefault="00EC2FEA">
            <w:pPr>
              <w:ind w:left="100"/>
              <w:rPr>
                <w:sz w:val="20"/>
                <w:szCs w:val="20"/>
              </w:rPr>
            </w:pPr>
            <w:r>
              <w:rPr>
                <w:rFonts w:ascii="Arial" w:eastAsia="Arial" w:hAnsi="Arial" w:cs="Arial"/>
                <w:sz w:val="16"/>
                <w:szCs w:val="16"/>
              </w:rPr>
              <w:t>08/2004 - 07/2009</w:t>
            </w:r>
          </w:p>
        </w:tc>
        <w:tc>
          <w:tcPr>
            <w:tcW w:w="1580" w:type="dxa"/>
            <w:vAlign w:val="bottom"/>
          </w:tcPr>
          <w:p w14:paraId="76BC5391" w14:textId="77777777" w:rsidR="004B413C" w:rsidRDefault="00EC2FEA">
            <w:pPr>
              <w:ind w:right="19"/>
              <w:jc w:val="right"/>
              <w:rPr>
                <w:sz w:val="20"/>
                <w:szCs w:val="20"/>
              </w:rPr>
            </w:pPr>
            <w:r>
              <w:rPr>
                <w:rFonts w:ascii="Arial" w:eastAsia="Arial" w:hAnsi="Arial" w:cs="Arial"/>
                <w:sz w:val="16"/>
                <w:szCs w:val="16"/>
              </w:rPr>
              <w:t>16.9</w:t>
            </w:r>
          </w:p>
        </w:tc>
        <w:tc>
          <w:tcPr>
            <w:tcW w:w="1540" w:type="dxa"/>
            <w:vAlign w:val="bottom"/>
          </w:tcPr>
          <w:p w14:paraId="31DEDA89" w14:textId="77777777" w:rsidR="004B413C" w:rsidRDefault="00EC2FEA">
            <w:pPr>
              <w:ind w:right="19"/>
              <w:jc w:val="right"/>
              <w:rPr>
                <w:sz w:val="20"/>
                <w:szCs w:val="20"/>
              </w:rPr>
            </w:pPr>
            <w:r>
              <w:rPr>
                <w:rFonts w:ascii="Arial" w:eastAsia="Arial" w:hAnsi="Arial" w:cs="Arial"/>
                <w:sz w:val="16"/>
                <w:szCs w:val="16"/>
              </w:rPr>
              <w:t>16.1</w:t>
            </w:r>
          </w:p>
        </w:tc>
        <w:tc>
          <w:tcPr>
            <w:tcW w:w="1760" w:type="dxa"/>
            <w:vAlign w:val="bottom"/>
          </w:tcPr>
          <w:p w14:paraId="4D729329" w14:textId="77777777" w:rsidR="004B413C" w:rsidRDefault="00EC2FEA">
            <w:pPr>
              <w:ind w:right="19"/>
              <w:jc w:val="right"/>
              <w:rPr>
                <w:sz w:val="20"/>
                <w:szCs w:val="20"/>
              </w:rPr>
            </w:pPr>
            <w:r>
              <w:rPr>
                <w:rFonts w:ascii="Arial" w:eastAsia="Arial" w:hAnsi="Arial" w:cs="Arial"/>
                <w:sz w:val="16"/>
                <w:szCs w:val="16"/>
              </w:rPr>
              <w:t>0.79</w:t>
            </w:r>
          </w:p>
        </w:tc>
        <w:tc>
          <w:tcPr>
            <w:tcW w:w="940" w:type="dxa"/>
            <w:vAlign w:val="bottom"/>
          </w:tcPr>
          <w:p w14:paraId="3F845A1F" w14:textId="77777777" w:rsidR="004B413C" w:rsidRDefault="00EC2FEA">
            <w:pPr>
              <w:ind w:left="100"/>
              <w:rPr>
                <w:sz w:val="20"/>
                <w:szCs w:val="20"/>
              </w:rPr>
            </w:pPr>
            <w:r>
              <w:rPr>
                <w:rFonts w:ascii="Arial" w:eastAsia="Arial" w:hAnsi="Arial" w:cs="Arial"/>
                <w:sz w:val="16"/>
                <w:szCs w:val="16"/>
              </w:rPr>
              <w:t>October</w:t>
            </w:r>
          </w:p>
        </w:tc>
        <w:tc>
          <w:tcPr>
            <w:tcW w:w="860" w:type="dxa"/>
            <w:vAlign w:val="bottom"/>
          </w:tcPr>
          <w:p w14:paraId="53822303" w14:textId="77777777" w:rsidR="004B413C" w:rsidRDefault="00EC2FEA">
            <w:pPr>
              <w:ind w:left="100"/>
              <w:rPr>
                <w:sz w:val="20"/>
                <w:szCs w:val="20"/>
              </w:rPr>
            </w:pPr>
            <w:r>
              <w:rPr>
                <w:rFonts w:ascii="Arial" w:eastAsia="Arial" w:hAnsi="Arial" w:cs="Arial"/>
                <w:sz w:val="16"/>
                <w:szCs w:val="16"/>
              </w:rPr>
              <w:t>April</w:t>
            </w:r>
          </w:p>
        </w:tc>
        <w:tc>
          <w:tcPr>
            <w:tcW w:w="1140" w:type="dxa"/>
            <w:vAlign w:val="bottom"/>
          </w:tcPr>
          <w:p w14:paraId="42861C6E" w14:textId="77777777" w:rsidR="004B413C" w:rsidRDefault="00EC2FEA">
            <w:pPr>
              <w:ind w:right="19"/>
              <w:jc w:val="right"/>
              <w:rPr>
                <w:sz w:val="20"/>
                <w:szCs w:val="20"/>
              </w:rPr>
            </w:pPr>
            <w:r>
              <w:rPr>
                <w:rFonts w:ascii="Arial" w:eastAsia="Arial" w:hAnsi="Arial" w:cs="Arial"/>
                <w:sz w:val="16"/>
                <w:szCs w:val="16"/>
              </w:rPr>
              <w:t>181</w:t>
            </w:r>
          </w:p>
        </w:tc>
        <w:tc>
          <w:tcPr>
            <w:tcW w:w="0" w:type="dxa"/>
            <w:vAlign w:val="bottom"/>
          </w:tcPr>
          <w:p w14:paraId="2DFD88D8" w14:textId="77777777" w:rsidR="004B413C" w:rsidRDefault="004B413C">
            <w:pPr>
              <w:rPr>
                <w:sz w:val="1"/>
                <w:szCs w:val="1"/>
              </w:rPr>
            </w:pPr>
          </w:p>
        </w:tc>
      </w:tr>
      <w:tr w:rsidR="004B413C" w14:paraId="30CBE950" w14:textId="77777777">
        <w:trPr>
          <w:trHeight w:val="194"/>
        </w:trPr>
        <w:tc>
          <w:tcPr>
            <w:tcW w:w="1480" w:type="dxa"/>
            <w:vAlign w:val="bottom"/>
          </w:tcPr>
          <w:p w14:paraId="7181B18D" w14:textId="77777777" w:rsidR="004B413C" w:rsidRDefault="00EC2FEA">
            <w:pPr>
              <w:ind w:left="100"/>
              <w:rPr>
                <w:sz w:val="20"/>
                <w:szCs w:val="20"/>
              </w:rPr>
            </w:pPr>
            <w:r>
              <w:rPr>
                <w:rFonts w:ascii="Arial" w:eastAsia="Arial" w:hAnsi="Arial" w:cs="Arial"/>
                <w:sz w:val="16"/>
                <w:szCs w:val="16"/>
              </w:rPr>
              <w:t>08/2009 - 07/2014</w:t>
            </w:r>
          </w:p>
        </w:tc>
        <w:tc>
          <w:tcPr>
            <w:tcW w:w="1580" w:type="dxa"/>
            <w:vAlign w:val="bottom"/>
          </w:tcPr>
          <w:p w14:paraId="17855FBE" w14:textId="77777777" w:rsidR="004B413C" w:rsidRDefault="00EC2FEA">
            <w:pPr>
              <w:ind w:right="19"/>
              <w:jc w:val="right"/>
              <w:rPr>
                <w:sz w:val="20"/>
                <w:szCs w:val="20"/>
              </w:rPr>
            </w:pPr>
            <w:r>
              <w:rPr>
                <w:rFonts w:ascii="Arial" w:eastAsia="Arial" w:hAnsi="Arial" w:cs="Arial"/>
                <w:sz w:val="16"/>
                <w:szCs w:val="16"/>
              </w:rPr>
              <w:t>16.9</w:t>
            </w:r>
          </w:p>
        </w:tc>
        <w:tc>
          <w:tcPr>
            <w:tcW w:w="1540" w:type="dxa"/>
            <w:vAlign w:val="bottom"/>
          </w:tcPr>
          <w:p w14:paraId="72B6B6B1" w14:textId="77777777" w:rsidR="004B413C" w:rsidRDefault="00EC2FEA">
            <w:pPr>
              <w:ind w:right="19"/>
              <w:jc w:val="right"/>
              <w:rPr>
                <w:sz w:val="20"/>
                <w:szCs w:val="20"/>
              </w:rPr>
            </w:pPr>
            <w:r>
              <w:rPr>
                <w:rFonts w:ascii="Arial" w:eastAsia="Arial" w:hAnsi="Arial" w:cs="Arial"/>
                <w:sz w:val="16"/>
                <w:szCs w:val="16"/>
              </w:rPr>
              <w:t>16.1</w:t>
            </w:r>
          </w:p>
        </w:tc>
        <w:tc>
          <w:tcPr>
            <w:tcW w:w="1760" w:type="dxa"/>
            <w:vAlign w:val="bottom"/>
          </w:tcPr>
          <w:p w14:paraId="668B86C1" w14:textId="77777777" w:rsidR="004B413C" w:rsidRDefault="00EC2FEA">
            <w:pPr>
              <w:ind w:right="19"/>
              <w:jc w:val="right"/>
              <w:rPr>
                <w:sz w:val="20"/>
                <w:szCs w:val="20"/>
              </w:rPr>
            </w:pPr>
            <w:r>
              <w:rPr>
                <w:rFonts w:ascii="Arial" w:eastAsia="Arial" w:hAnsi="Arial" w:cs="Arial"/>
                <w:sz w:val="16"/>
                <w:szCs w:val="16"/>
              </w:rPr>
              <w:t>0.82</w:t>
            </w:r>
          </w:p>
        </w:tc>
        <w:tc>
          <w:tcPr>
            <w:tcW w:w="940" w:type="dxa"/>
            <w:vAlign w:val="bottom"/>
          </w:tcPr>
          <w:p w14:paraId="11BD8E08" w14:textId="77777777" w:rsidR="004B413C" w:rsidRDefault="00EC2FEA">
            <w:pPr>
              <w:ind w:left="100"/>
              <w:rPr>
                <w:sz w:val="20"/>
                <w:szCs w:val="20"/>
              </w:rPr>
            </w:pPr>
            <w:r>
              <w:rPr>
                <w:rFonts w:ascii="Arial" w:eastAsia="Arial" w:hAnsi="Arial" w:cs="Arial"/>
                <w:sz w:val="16"/>
                <w:szCs w:val="16"/>
              </w:rPr>
              <w:t>October</w:t>
            </w:r>
          </w:p>
        </w:tc>
        <w:tc>
          <w:tcPr>
            <w:tcW w:w="860" w:type="dxa"/>
            <w:vAlign w:val="bottom"/>
          </w:tcPr>
          <w:p w14:paraId="2FFE7C4F" w14:textId="77777777" w:rsidR="004B413C" w:rsidRDefault="00EC2FEA">
            <w:pPr>
              <w:ind w:left="100"/>
              <w:rPr>
                <w:sz w:val="20"/>
                <w:szCs w:val="20"/>
              </w:rPr>
            </w:pPr>
            <w:r>
              <w:rPr>
                <w:rFonts w:ascii="Arial" w:eastAsia="Arial" w:hAnsi="Arial" w:cs="Arial"/>
                <w:sz w:val="16"/>
                <w:szCs w:val="16"/>
              </w:rPr>
              <w:t>March</w:t>
            </w:r>
          </w:p>
        </w:tc>
        <w:tc>
          <w:tcPr>
            <w:tcW w:w="1140" w:type="dxa"/>
            <w:vAlign w:val="bottom"/>
          </w:tcPr>
          <w:p w14:paraId="50F3AD67" w14:textId="77777777" w:rsidR="004B413C" w:rsidRDefault="00EC2FEA">
            <w:pPr>
              <w:ind w:right="19"/>
              <w:jc w:val="right"/>
              <w:rPr>
                <w:sz w:val="20"/>
                <w:szCs w:val="20"/>
              </w:rPr>
            </w:pPr>
            <w:r>
              <w:rPr>
                <w:rFonts w:ascii="Arial" w:eastAsia="Arial" w:hAnsi="Arial" w:cs="Arial"/>
                <w:sz w:val="16"/>
                <w:szCs w:val="16"/>
              </w:rPr>
              <w:t>173</w:t>
            </w:r>
          </w:p>
        </w:tc>
        <w:tc>
          <w:tcPr>
            <w:tcW w:w="0" w:type="dxa"/>
            <w:vAlign w:val="bottom"/>
          </w:tcPr>
          <w:p w14:paraId="2F5025EE" w14:textId="77777777" w:rsidR="004B413C" w:rsidRDefault="004B413C">
            <w:pPr>
              <w:rPr>
                <w:sz w:val="1"/>
                <w:szCs w:val="1"/>
              </w:rPr>
            </w:pPr>
          </w:p>
        </w:tc>
      </w:tr>
      <w:tr w:rsidR="004B413C" w14:paraId="5B0A0735" w14:textId="77777777">
        <w:trPr>
          <w:trHeight w:val="229"/>
        </w:trPr>
        <w:tc>
          <w:tcPr>
            <w:tcW w:w="1480" w:type="dxa"/>
            <w:vAlign w:val="bottom"/>
          </w:tcPr>
          <w:p w14:paraId="19C27157" w14:textId="77777777" w:rsidR="004B413C" w:rsidRDefault="00EC2FEA">
            <w:pPr>
              <w:ind w:left="100"/>
              <w:rPr>
                <w:sz w:val="20"/>
                <w:szCs w:val="20"/>
              </w:rPr>
            </w:pPr>
            <w:r>
              <w:rPr>
                <w:rFonts w:ascii="Arial" w:eastAsia="Arial" w:hAnsi="Arial" w:cs="Arial"/>
                <w:sz w:val="16"/>
                <w:szCs w:val="16"/>
              </w:rPr>
              <w:t>08/2014 - 07/2019</w:t>
            </w:r>
          </w:p>
        </w:tc>
        <w:tc>
          <w:tcPr>
            <w:tcW w:w="1580" w:type="dxa"/>
            <w:vAlign w:val="bottom"/>
          </w:tcPr>
          <w:p w14:paraId="5382D0D3" w14:textId="77777777" w:rsidR="004B413C" w:rsidRDefault="00EC2FEA">
            <w:pPr>
              <w:ind w:right="19"/>
              <w:jc w:val="right"/>
              <w:rPr>
                <w:sz w:val="20"/>
                <w:szCs w:val="20"/>
              </w:rPr>
            </w:pPr>
            <w:r>
              <w:rPr>
                <w:rFonts w:ascii="Arial" w:eastAsia="Arial" w:hAnsi="Arial" w:cs="Arial"/>
                <w:sz w:val="16"/>
                <w:szCs w:val="16"/>
              </w:rPr>
              <w:t>17.2</w:t>
            </w:r>
          </w:p>
        </w:tc>
        <w:tc>
          <w:tcPr>
            <w:tcW w:w="1540" w:type="dxa"/>
            <w:vAlign w:val="bottom"/>
          </w:tcPr>
          <w:p w14:paraId="5C920DA9" w14:textId="77777777" w:rsidR="004B413C" w:rsidRDefault="00EC2FEA">
            <w:pPr>
              <w:ind w:right="19"/>
              <w:jc w:val="right"/>
              <w:rPr>
                <w:sz w:val="20"/>
                <w:szCs w:val="20"/>
              </w:rPr>
            </w:pPr>
            <w:r>
              <w:rPr>
                <w:rFonts w:ascii="Arial" w:eastAsia="Arial" w:hAnsi="Arial" w:cs="Arial"/>
                <w:sz w:val="16"/>
                <w:szCs w:val="16"/>
              </w:rPr>
              <w:t>16.5</w:t>
            </w:r>
          </w:p>
        </w:tc>
        <w:tc>
          <w:tcPr>
            <w:tcW w:w="1760" w:type="dxa"/>
            <w:vAlign w:val="bottom"/>
          </w:tcPr>
          <w:p w14:paraId="6A22F285" w14:textId="77777777" w:rsidR="004B413C" w:rsidRDefault="00EC2FEA">
            <w:pPr>
              <w:ind w:right="19"/>
              <w:jc w:val="right"/>
              <w:rPr>
                <w:sz w:val="20"/>
                <w:szCs w:val="20"/>
              </w:rPr>
            </w:pPr>
            <w:r>
              <w:rPr>
                <w:rFonts w:ascii="Arial" w:eastAsia="Arial" w:hAnsi="Arial" w:cs="Arial"/>
                <w:sz w:val="16"/>
                <w:szCs w:val="16"/>
              </w:rPr>
              <w:t>0.68</w:t>
            </w:r>
          </w:p>
        </w:tc>
        <w:tc>
          <w:tcPr>
            <w:tcW w:w="940" w:type="dxa"/>
            <w:vAlign w:val="bottom"/>
          </w:tcPr>
          <w:p w14:paraId="59BEC842" w14:textId="77777777" w:rsidR="004B413C" w:rsidRDefault="00EC2FEA">
            <w:pPr>
              <w:ind w:left="100"/>
              <w:rPr>
                <w:sz w:val="20"/>
                <w:szCs w:val="20"/>
              </w:rPr>
            </w:pPr>
            <w:r>
              <w:rPr>
                <w:rFonts w:ascii="Arial" w:eastAsia="Arial" w:hAnsi="Arial" w:cs="Arial"/>
                <w:sz w:val="16"/>
                <w:szCs w:val="16"/>
              </w:rPr>
              <w:t>October</w:t>
            </w:r>
          </w:p>
        </w:tc>
        <w:tc>
          <w:tcPr>
            <w:tcW w:w="860" w:type="dxa"/>
            <w:vAlign w:val="bottom"/>
          </w:tcPr>
          <w:p w14:paraId="0715740E" w14:textId="77777777" w:rsidR="004B413C" w:rsidRDefault="00EC2FEA">
            <w:pPr>
              <w:ind w:left="100"/>
              <w:rPr>
                <w:sz w:val="20"/>
                <w:szCs w:val="20"/>
              </w:rPr>
            </w:pPr>
            <w:r>
              <w:rPr>
                <w:rFonts w:ascii="Arial" w:eastAsia="Arial" w:hAnsi="Arial" w:cs="Arial"/>
                <w:sz w:val="16"/>
                <w:szCs w:val="16"/>
              </w:rPr>
              <w:t>April</w:t>
            </w:r>
          </w:p>
        </w:tc>
        <w:tc>
          <w:tcPr>
            <w:tcW w:w="1140" w:type="dxa"/>
            <w:vAlign w:val="bottom"/>
          </w:tcPr>
          <w:p w14:paraId="5D11FC06" w14:textId="77777777" w:rsidR="004B413C" w:rsidRDefault="00EC2FEA">
            <w:pPr>
              <w:ind w:right="19"/>
              <w:jc w:val="right"/>
              <w:rPr>
                <w:sz w:val="20"/>
                <w:szCs w:val="20"/>
              </w:rPr>
            </w:pPr>
            <w:r>
              <w:rPr>
                <w:rFonts w:ascii="Arial" w:eastAsia="Arial" w:hAnsi="Arial" w:cs="Arial"/>
                <w:sz w:val="16"/>
                <w:szCs w:val="16"/>
              </w:rPr>
              <w:t>206</w:t>
            </w:r>
          </w:p>
        </w:tc>
        <w:tc>
          <w:tcPr>
            <w:tcW w:w="0" w:type="dxa"/>
            <w:vAlign w:val="bottom"/>
          </w:tcPr>
          <w:p w14:paraId="15FE6233" w14:textId="77777777" w:rsidR="004B413C" w:rsidRDefault="004B413C">
            <w:pPr>
              <w:rPr>
                <w:sz w:val="1"/>
                <w:szCs w:val="1"/>
              </w:rPr>
            </w:pPr>
          </w:p>
        </w:tc>
      </w:tr>
      <w:tr w:rsidR="004B413C" w14:paraId="4D7021B4" w14:textId="77777777">
        <w:trPr>
          <w:trHeight w:val="40"/>
        </w:trPr>
        <w:tc>
          <w:tcPr>
            <w:tcW w:w="1480" w:type="dxa"/>
            <w:tcBorders>
              <w:bottom w:val="single" w:sz="8" w:space="0" w:color="auto"/>
            </w:tcBorders>
            <w:vAlign w:val="bottom"/>
          </w:tcPr>
          <w:p w14:paraId="2AC35D70" w14:textId="77777777" w:rsidR="004B413C" w:rsidRDefault="004B413C">
            <w:pPr>
              <w:rPr>
                <w:sz w:val="3"/>
                <w:szCs w:val="3"/>
              </w:rPr>
            </w:pPr>
          </w:p>
        </w:tc>
        <w:tc>
          <w:tcPr>
            <w:tcW w:w="1580" w:type="dxa"/>
            <w:tcBorders>
              <w:bottom w:val="single" w:sz="8" w:space="0" w:color="auto"/>
            </w:tcBorders>
            <w:vAlign w:val="bottom"/>
          </w:tcPr>
          <w:p w14:paraId="23E45BB8" w14:textId="77777777" w:rsidR="004B413C" w:rsidRDefault="004B413C">
            <w:pPr>
              <w:rPr>
                <w:sz w:val="3"/>
                <w:szCs w:val="3"/>
              </w:rPr>
            </w:pPr>
          </w:p>
        </w:tc>
        <w:tc>
          <w:tcPr>
            <w:tcW w:w="1540" w:type="dxa"/>
            <w:tcBorders>
              <w:bottom w:val="single" w:sz="8" w:space="0" w:color="auto"/>
            </w:tcBorders>
            <w:vAlign w:val="bottom"/>
          </w:tcPr>
          <w:p w14:paraId="0A9F6702" w14:textId="77777777" w:rsidR="004B413C" w:rsidRDefault="004B413C">
            <w:pPr>
              <w:rPr>
                <w:sz w:val="3"/>
                <w:szCs w:val="3"/>
              </w:rPr>
            </w:pPr>
          </w:p>
        </w:tc>
        <w:tc>
          <w:tcPr>
            <w:tcW w:w="1760" w:type="dxa"/>
            <w:tcBorders>
              <w:bottom w:val="single" w:sz="8" w:space="0" w:color="auto"/>
            </w:tcBorders>
            <w:vAlign w:val="bottom"/>
          </w:tcPr>
          <w:p w14:paraId="203F5DF1" w14:textId="77777777" w:rsidR="004B413C" w:rsidRDefault="004B413C">
            <w:pPr>
              <w:rPr>
                <w:sz w:val="3"/>
                <w:szCs w:val="3"/>
              </w:rPr>
            </w:pPr>
          </w:p>
        </w:tc>
        <w:tc>
          <w:tcPr>
            <w:tcW w:w="940" w:type="dxa"/>
            <w:tcBorders>
              <w:bottom w:val="single" w:sz="8" w:space="0" w:color="auto"/>
            </w:tcBorders>
            <w:vAlign w:val="bottom"/>
          </w:tcPr>
          <w:p w14:paraId="3A03B274" w14:textId="77777777" w:rsidR="004B413C" w:rsidRDefault="004B413C">
            <w:pPr>
              <w:rPr>
                <w:sz w:val="3"/>
                <w:szCs w:val="3"/>
              </w:rPr>
            </w:pPr>
          </w:p>
        </w:tc>
        <w:tc>
          <w:tcPr>
            <w:tcW w:w="860" w:type="dxa"/>
            <w:tcBorders>
              <w:bottom w:val="single" w:sz="8" w:space="0" w:color="auto"/>
            </w:tcBorders>
            <w:vAlign w:val="bottom"/>
          </w:tcPr>
          <w:p w14:paraId="3AE1E60E" w14:textId="77777777" w:rsidR="004B413C" w:rsidRDefault="004B413C">
            <w:pPr>
              <w:rPr>
                <w:sz w:val="3"/>
                <w:szCs w:val="3"/>
              </w:rPr>
            </w:pPr>
          </w:p>
        </w:tc>
        <w:tc>
          <w:tcPr>
            <w:tcW w:w="1140" w:type="dxa"/>
            <w:tcBorders>
              <w:bottom w:val="single" w:sz="8" w:space="0" w:color="auto"/>
            </w:tcBorders>
            <w:vAlign w:val="bottom"/>
          </w:tcPr>
          <w:p w14:paraId="07437FBB" w14:textId="77777777" w:rsidR="004B413C" w:rsidRDefault="004B413C">
            <w:pPr>
              <w:rPr>
                <w:sz w:val="3"/>
                <w:szCs w:val="3"/>
              </w:rPr>
            </w:pPr>
          </w:p>
        </w:tc>
        <w:tc>
          <w:tcPr>
            <w:tcW w:w="0" w:type="dxa"/>
            <w:vAlign w:val="bottom"/>
          </w:tcPr>
          <w:p w14:paraId="4387D7D7" w14:textId="77777777" w:rsidR="004B413C" w:rsidRDefault="004B413C">
            <w:pPr>
              <w:rPr>
                <w:sz w:val="1"/>
                <w:szCs w:val="1"/>
              </w:rPr>
            </w:pPr>
          </w:p>
        </w:tc>
      </w:tr>
    </w:tbl>
    <w:p w14:paraId="61C9E4FC" w14:textId="77777777" w:rsidR="004B413C" w:rsidRDefault="004B413C">
      <w:pPr>
        <w:spacing w:line="200" w:lineRule="exact"/>
        <w:rPr>
          <w:sz w:val="20"/>
          <w:szCs w:val="20"/>
        </w:rPr>
      </w:pPr>
    </w:p>
    <w:p w14:paraId="19627549" w14:textId="77777777" w:rsidR="004B413C" w:rsidRDefault="004B413C">
      <w:pPr>
        <w:sectPr w:rsidR="004B413C">
          <w:pgSz w:w="12240" w:h="15840"/>
          <w:pgMar w:top="1440" w:right="1440" w:bottom="307" w:left="1440" w:header="0" w:footer="0" w:gutter="0"/>
          <w:cols w:space="720" w:equalWidth="0">
            <w:col w:w="9360"/>
          </w:cols>
        </w:sectPr>
      </w:pPr>
    </w:p>
    <w:p w14:paraId="713A2DE9" w14:textId="77777777" w:rsidR="004B413C" w:rsidRDefault="004B413C">
      <w:pPr>
        <w:spacing w:line="200" w:lineRule="exact"/>
        <w:rPr>
          <w:sz w:val="20"/>
          <w:szCs w:val="20"/>
        </w:rPr>
      </w:pPr>
    </w:p>
    <w:p w14:paraId="60002CEB" w14:textId="77777777" w:rsidR="004B413C" w:rsidRDefault="004B413C">
      <w:pPr>
        <w:spacing w:line="200" w:lineRule="exact"/>
        <w:rPr>
          <w:sz w:val="20"/>
          <w:szCs w:val="20"/>
        </w:rPr>
      </w:pPr>
    </w:p>
    <w:p w14:paraId="01C81528" w14:textId="77777777" w:rsidR="004B413C" w:rsidRDefault="004B413C">
      <w:pPr>
        <w:spacing w:line="200" w:lineRule="exact"/>
        <w:rPr>
          <w:sz w:val="20"/>
          <w:szCs w:val="20"/>
        </w:rPr>
      </w:pPr>
    </w:p>
    <w:p w14:paraId="73E05494" w14:textId="77777777" w:rsidR="004B413C" w:rsidRDefault="004B413C">
      <w:pPr>
        <w:spacing w:line="200" w:lineRule="exact"/>
        <w:rPr>
          <w:sz w:val="20"/>
          <w:szCs w:val="20"/>
        </w:rPr>
      </w:pPr>
    </w:p>
    <w:p w14:paraId="0019A2B0" w14:textId="77777777" w:rsidR="004B413C" w:rsidRDefault="004B413C">
      <w:pPr>
        <w:spacing w:line="200" w:lineRule="exact"/>
        <w:rPr>
          <w:sz w:val="20"/>
          <w:szCs w:val="20"/>
        </w:rPr>
      </w:pPr>
    </w:p>
    <w:p w14:paraId="7282FA26" w14:textId="77777777" w:rsidR="004B413C" w:rsidRDefault="004B413C">
      <w:pPr>
        <w:spacing w:line="200" w:lineRule="exact"/>
        <w:rPr>
          <w:sz w:val="20"/>
          <w:szCs w:val="20"/>
        </w:rPr>
      </w:pPr>
    </w:p>
    <w:p w14:paraId="25C37733" w14:textId="77777777" w:rsidR="004B413C" w:rsidRDefault="004B413C">
      <w:pPr>
        <w:spacing w:line="200" w:lineRule="exact"/>
        <w:rPr>
          <w:sz w:val="20"/>
          <w:szCs w:val="20"/>
        </w:rPr>
      </w:pPr>
    </w:p>
    <w:p w14:paraId="56C0964D" w14:textId="77777777" w:rsidR="004B413C" w:rsidRDefault="004B413C">
      <w:pPr>
        <w:spacing w:line="200" w:lineRule="exact"/>
        <w:rPr>
          <w:sz w:val="20"/>
          <w:szCs w:val="20"/>
        </w:rPr>
      </w:pPr>
    </w:p>
    <w:p w14:paraId="3552D959" w14:textId="77777777" w:rsidR="004B413C" w:rsidRDefault="004B413C">
      <w:pPr>
        <w:spacing w:line="200" w:lineRule="exact"/>
        <w:rPr>
          <w:sz w:val="20"/>
          <w:szCs w:val="20"/>
        </w:rPr>
      </w:pPr>
    </w:p>
    <w:p w14:paraId="4668E8D9" w14:textId="77777777" w:rsidR="004B413C" w:rsidRDefault="004B413C">
      <w:pPr>
        <w:spacing w:line="200" w:lineRule="exact"/>
        <w:rPr>
          <w:sz w:val="20"/>
          <w:szCs w:val="20"/>
        </w:rPr>
      </w:pPr>
    </w:p>
    <w:p w14:paraId="41B9AB8B" w14:textId="77777777" w:rsidR="004B413C" w:rsidRDefault="004B413C">
      <w:pPr>
        <w:spacing w:line="200" w:lineRule="exact"/>
        <w:rPr>
          <w:sz w:val="20"/>
          <w:szCs w:val="20"/>
        </w:rPr>
      </w:pPr>
    </w:p>
    <w:p w14:paraId="0AF6BDC1" w14:textId="77777777" w:rsidR="004B413C" w:rsidRDefault="004B413C">
      <w:pPr>
        <w:spacing w:line="200" w:lineRule="exact"/>
        <w:rPr>
          <w:sz w:val="20"/>
          <w:szCs w:val="20"/>
        </w:rPr>
      </w:pPr>
    </w:p>
    <w:p w14:paraId="36DA48D1" w14:textId="77777777" w:rsidR="004B413C" w:rsidRDefault="004B413C">
      <w:pPr>
        <w:spacing w:line="200" w:lineRule="exact"/>
        <w:rPr>
          <w:sz w:val="20"/>
          <w:szCs w:val="20"/>
        </w:rPr>
      </w:pPr>
    </w:p>
    <w:p w14:paraId="6F283A23" w14:textId="77777777" w:rsidR="004B413C" w:rsidRDefault="004B413C">
      <w:pPr>
        <w:spacing w:line="200" w:lineRule="exact"/>
        <w:rPr>
          <w:sz w:val="20"/>
          <w:szCs w:val="20"/>
        </w:rPr>
      </w:pPr>
    </w:p>
    <w:p w14:paraId="754B441A" w14:textId="77777777" w:rsidR="004B413C" w:rsidRDefault="004B413C">
      <w:pPr>
        <w:spacing w:line="200" w:lineRule="exact"/>
        <w:rPr>
          <w:sz w:val="20"/>
          <w:szCs w:val="20"/>
        </w:rPr>
      </w:pPr>
    </w:p>
    <w:p w14:paraId="63808F28" w14:textId="77777777" w:rsidR="004B413C" w:rsidRDefault="004B413C">
      <w:pPr>
        <w:spacing w:line="200" w:lineRule="exact"/>
        <w:rPr>
          <w:sz w:val="20"/>
          <w:szCs w:val="20"/>
        </w:rPr>
      </w:pPr>
    </w:p>
    <w:p w14:paraId="5600D928" w14:textId="77777777" w:rsidR="004B413C" w:rsidRDefault="004B413C">
      <w:pPr>
        <w:spacing w:line="200" w:lineRule="exact"/>
        <w:rPr>
          <w:sz w:val="20"/>
          <w:szCs w:val="20"/>
        </w:rPr>
      </w:pPr>
    </w:p>
    <w:p w14:paraId="7997B562" w14:textId="77777777" w:rsidR="004B413C" w:rsidRDefault="004B413C">
      <w:pPr>
        <w:spacing w:line="200" w:lineRule="exact"/>
        <w:rPr>
          <w:sz w:val="20"/>
          <w:szCs w:val="20"/>
        </w:rPr>
      </w:pPr>
    </w:p>
    <w:p w14:paraId="4C167958" w14:textId="77777777" w:rsidR="004B413C" w:rsidRDefault="004B413C">
      <w:pPr>
        <w:spacing w:line="200" w:lineRule="exact"/>
        <w:rPr>
          <w:sz w:val="20"/>
          <w:szCs w:val="20"/>
        </w:rPr>
      </w:pPr>
    </w:p>
    <w:p w14:paraId="153A11D8" w14:textId="77777777" w:rsidR="004B413C" w:rsidRDefault="004B413C">
      <w:pPr>
        <w:spacing w:line="200" w:lineRule="exact"/>
        <w:rPr>
          <w:sz w:val="20"/>
          <w:szCs w:val="20"/>
        </w:rPr>
      </w:pPr>
    </w:p>
    <w:p w14:paraId="6FCB3C05" w14:textId="77777777" w:rsidR="004B413C" w:rsidRDefault="004B413C">
      <w:pPr>
        <w:spacing w:line="200" w:lineRule="exact"/>
        <w:rPr>
          <w:sz w:val="20"/>
          <w:szCs w:val="20"/>
        </w:rPr>
      </w:pPr>
    </w:p>
    <w:p w14:paraId="62CA80A1" w14:textId="77777777" w:rsidR="004B413C" w:rsidRDefault="004B413C">
      <w:pPr>
        <w:spacing w:line="200" w:lineRule="exact"/>
        <w:rPr>
          <w:sz w:val="20"/>
          <w:szCs w:val="20"/>
        </w:rPr>
      </w:pPr>
    </w:p>
    <w:p w14:paraId="0DB58139" w14:textId="77777777" w:rsidR="004B413C" w:rsidRDefault="004B413C">
      <w:pPr>
        <w:spacing w:line="200" w:lineRule="exact"/>
        <w:rPr>
          <w:sz w:val="20"/>
          <w:szCs w:val="20"/>
        </w:rPr>
      </w:pPr>
    </w:p>
    <w:p w14:paraId="072B2E4B" w14:textId="77777777" w:rsidR="004B413C" w:rsidRDefault="004B413C">
      <w:pPr>
        <w:spacing w:line="200" w:lineRule="exact"/>
        <w:rPr>
          <w:sz w:val="20"/>
          <w:szCs w:val="20"/>
        </w:rPr>
      </w:pPr>
    </w:p>
    <w:p w14:paraId="1E9BAAC5" w14:textId="77777777" w:rsidR="004B413C" w:rsidRDefault="004B413C">
      <w:pPr>
        <w:spacing w:line="200" w:lineRule="exact"/>
        <w:rPr>
          <w:sz w:val="20"/>
          <w:szCs w:val="20"/>
        </w:rPr>
      </w:pPr>
    </w:p>
    <w:p w14:paraId="54F311E5" w14:textId="77777777" w:rsidR="004B413C" w:rsidRDefault="004B413C">
      <w:pPr>
        <w:spacing w:line="200" w:lineRule="exact"/>
        <w:rPr>
          <w:sz w:val="20"/>
          <w:szCs w:val="20"/>
        </w:rPr>
      </w:pPr>
    </w:p>
    <w:p w14:paraId="0C025F3A" w14:textId="77777777" w:rsidR="004B413C" w:rsidRDefault="004B413C">
      <w:pPr>
        <w:spacing w:line="200" w:lineRule="exact"/>
        <w:rPr>
          <w:sz w:val="20"/>
          <w:szCs w:val="20"/>
        </w:rPr>
      </w:pPr>
    </w:p>
    <w:p w14:paraId="520BF029" w14:textId="77777777" w:rsidR="004B413C" w:rsidRDefault="004B413C">
      <w:pPr>
        <w:spacing w:line="285" w:lineRule="exact"/>
        <w:rPr>
          <w:sz w:val="20"/>
          <w:szCs w:val="20"/>
        </w:rPr>
      </w:pPr>
    </w:p>
    <w:p w14:paraId="2F0948A9" w14:textId="77777777" w:rsidR="004B413C" w:rsidRDefault="00EC2FEA">
      <w:pPr>
        <w:jc w:val="center"/>
        <w:rPr>
          <w:sz w:val="20"/>
          <w:szCs w:val="20"/>
        </w:rPr>
      </w:pPr>
      <w:r>
        <w:rPr>
          <w:rFonts w:ascii="Arial" w:eastAsia="Arial" w:hAnsi="Arial" w:cs="Arial"/>
          <w:sz w:val="17"/>
          <w:szCs w:val="17"/>
        </w:rPr>
        <w:t>50</w:t>
      </w:r>
    </w:p>
    <w:p w14:paraId="1235473A" w14:textId="77777777" w:rsidR="004B413C" w:rsidRDefault="004B413C">
      <w:pPr>
        <w:sectPr w:rsidR="004B413C">
          <w:type w:val="continuous"/>
          <w:pgSz w:w="12240" w:h="15840"/>
          <w:pgMar w:top="1440" w:right="1440" w:bottom="307" w:left="1440" w:header="0" w:footer="0" w:gutter="0"/>
          <w:cols w:space="720" w:equalWidth="0">
            <w:col w:w="9360"/>
          </w:cols>
        </w:sectPr>
      </w:pPr>
    </w:p>
    <w:p w14:paraId="20FA28A8" w14:textId="77777777" w:rsidR="004B413C" w:rsidRDefault="004B413C">
      <w:pPr>
        <w:spacing w:line="200" w:lineRule="exact"/>
        <w:rPr>
          <w:sz w:val="20"/>
          <w:szCs w:val="20"/>
        </w:rPr>
      </w:pPr>
      <w:bookmarkStart w:id="88" w:name="page51"/>
      <w:bookmarkEnd w:id="88"/>
    </w:p>
    <w:p w14:paraId="37F66B6E" w14:textId="77777777" w:rsidR="004B413C" w:rsidRDefault="004B413C">
      <w:pPr>
        <w:spacing w:line="200" w:lineRule="exact"/>
        <w:rPr>
          <w:sz w:val="20"/>
          <w:szCs w:val="20"/>
        </w:rPr>
      </w:pPr>
    </w:p>
    <w:p w14:paraId="03842FDC" w14:textId="77777777" w:rsidR="004B413C" w:rsidRDefault="004B413C">
      <w:pPr>
        <w:spacing w:line="200" w:lineRule="exact"/>
        <w:rPr>
          <w:sz w:val="20"/>
          <w:szCs w:val="20"/>
        </w:rPr>
      </w:pPr>
    </w:p>
    <w:p w14:paraId="012CB6AF" w14:textId="77777777" w:rsidR="004B413C" w:rsidRDefault="004B413C">
      <w:pPr>
        <w:spacing w:line="200" w:lineRule="exact"/>
        <w:rPr>
          <w:sz w:val="20"/>
          <w:szCs w:val="20"/>
        </w:rPr>
      </w:pPr>
    </w:p>
    <w:p w14:paraId="2B690E0C" w14:textId="77777777" w:rsidR="004B413C" w:rsidRDefault="004B413C">
      <w:pPr>
        <w:spacing w:line="200" w:lineRule="exact"/>
        <w:rPr>
          <w:sz w:val="20"/>
          <w:szCs w:val="20"/>
        </w:rPr>
      </w:pPr>
    </w:p>
    <w:p w14:paraId="784CBE38" w14:textId="77777777" w:rsidR="004B413C" w:rsidRDefault="004B413C">
      <w:pPr>
        <w:spacing w:line="200" w:lineRule="exact"/>
        <w:rPr>
          <w:sz w:val="20"/>
          <w:szCs w:val="20"/>
        </w:rPr>
      </w:pPr>
    </w:p>
    <w:p w14:paraId="332A6A36" w14:textId="77777777" w:rsidR="004B413C" w:rsidRDefault="004B413C">
      <w:pPr>
        <w:spacing w:line="200" w:lineRule="exact"/>
        <w:rPr>
          <w:sz w:val="20"/>
          <w:szCs w:val="20"/>
        </w:rPr>
      </w:pPr>
    </w:p>
    <w:p w14:paraId="7D395F39" w14:textId="77777777" w:rsidR="004B413C" w:rsidRDefault="004B413C">
      <w:pPr>
        <w:spacing w:line="200" w:lineRule="exact"/>
        <w:rPr>
          <w:sz w:val="20"/>
          <w:szCs w:val="20"/>
        </w:rPr>
      </w:pPr>
    </w:p>
    <w:p w14:paraId="1D070419" w14:textId="77777777" w:rsidR="004B413C" w:rsidRDefault="004B413C">
      <w:pPr>
        <w:spacing w:line="200" w:lineRule="exact"/>
        <w:rPr>
          <w:sz w:val="20"/>
          <w:szCs w:val="20"/>
        </w:rPr>
      </w:pPr>
    </w:p>
    <w:p w14:paraId="3134E642" w14:textId="77777777" w:rsidR="004B413C" w:rsidRDefault="004B413C">
      <w:pPr>
        <w:spacing w:line="200" w:lineRule="exact"/>
        <w:rPr>
          <w:sz w:val="20"/>
          <w:szCs w:val="20"/>
        </w:rPr>
      </w:pPr>
    </w:p>
    <w:p w14:paraId="55724E23" w14:textId="77777777" w:rsidR="004B413C" w:rsidRDefault="004B413C">
      <w:pPr>
        <w:spacing w:line="200" w:lineRule="exact"/>
        <w:rPr>
          <w:sz w:val="20"/>
          <w:szCs w:val="20"/>
        </w:rPr>
      </w:pPr>
    </w:p>
    <w:p w14:paraId="1D2C7E97" w14:textId="77777777" w:rsidR="004B413C" w:rsidRDefault="004B413C">
      <w:pPr>
        <w:spacing w:line="200" w:lineRule="exact"/>
        <w:rPr>
          <w:sz w:val="20"/>
          <w:szCs w:val="20"/>
        </w:rPr>
      </w:pPr>
    </w:p>
    <w:p w14:paraId="4F013395" w14:textId="77777777" w:rsidR="004B413C" w:rsidRDefault="004B413C">
      <w:pPr>
        <w:spacing w:line="200" w:lineRule="exact"/>
        <w:rPr>
          <w:sz w:val="20"/>
          <w:szCs w:val="20"/>
        </w:rPr>
      </w:pPr>
    </w:p>
    <w:p w14:paraId="7C24B4F7" w14:textId="77777777" w:rsidR="004B413C" w:rsidRDefault="004B413C">
      <w:pPr>
        <w:spacing w:line="200" w:lineRule="exact"/>
        <w:rPr>
          <w:sz w:val="20"/>
          <w:szCs w:val="20"/>
        </w:rPr>
      </w:pPr>
    </w:p>
    <w:p w14:paraId="273F5FC4" w14:textId="77777777" w:rsidR="004B413C" w:rsidRDefault="004B413C">
      <w:pPr>
        <w:spacing w:line="200" w:lineRule="exact"/>
        <w:rPr>
          <w:sz w:val="20"/>
          <w:szCs w:val="20"/>
        </w:rPr>
      </w:pPr>
    </w:p>
    <w:p w14:paraId="4549BBBE" w14:textId="77777777" w:rsidR="004B413C" w:rsidRDefault="004B413C">
      <w:pPr>
        <w:spacing w:line="200" w:lineRule="exact"/>
        <w:rPr>
          <w:sz w:val="20"/>
          <w:szCs w:val="20"/>
        </w:rPr>
      </w:pPr>
    </w:p>
    <w:p w14:paraId="38B44430" w14:textId="77777777" w:rsidR="004B413C" w:rsidRDefault="004B413C">
      <w:pPr>
        <w:spacing w:line="200" w:lineRule="exact"/>
        <w:rPr>
          <w:sz w:val="20"/>
          <w:szCs w:val="20"/>
        </w:rPr>
      </w:pPr>
    </w:p>
    <w:p w14:paraId="76A8A8F2" w14:textId="77777777" w:rsidR="004B413C" w:rsidRDefault="004B413C">
      <w:pPr>
        <w:spacing w:line="200" w:lineRule="exact"/>
        <w:rPr>
          <w:sz w:val="20"/>
          <w:szCs w:val="20"/>
        </w:rPr>
      </w:pPr>
    </w:p>
    <w:p w14:paraId="3F663F01" w14:textId="77777777" w:rsidR="004B413C" w:rsidRDefault="004B413C">
      <w:pPr>
        <w:spacing w:line="200" w:lineRule="exact"/>
        <w:rPr>
          <w:sz w:val="20"/>
          <w:szCs w:val="20"/>
        </w:rPr>
      </w:pPr>
    </w:p>
    <w:p w14:paraId="508BE334" w14:textId="77777777" w:rsidR="004B413C" w:rsidRDefault="004B413C">
      <w:pPr>
        <w:spacing w:line="200" w:lineRule="exact"/>
        <w:rPr>
          <w:sz w:val="20"/>
          <w:szCs w:val="20"/>
        </w:rPr>
      </w:pPr>
    </w:p>
    <w:p w14:paraId="21981391" w14:textId="77777777" w:rsidR="004B413C" w:rsidRDefault="004B413C">
      <w:pPr>
        <w:spacing w:line="200" w:lineRule="exact"/>
        <w:rPr>
          <w:sz w:val="20"/>
          <w:szCs w:val="20"/>
        </w:rPr>
      </w:pPr>
    </w:p>
    <w:p w14:paraId="623354B3" w14:textId="77777777" w:rsidR="004B413C" w:rsidRDefault="004B413C">
      <w:pPr>
        <w:spacing w:line="380" w:lineRule="exact"/>
        <w:rPr>
          <w:sz w:val="20"/>
          <w:szCs w:val="20"/>
        </w:rPr>
      </w:pPr>
    </w:p>
    <w:tbl>
      <w:tblPr>
        <w:tblW w:w="0" w:type="auto"/>
        <w:tblLayout w:type="fixed"/>
        <w:tblCellMar>
          <w:left w:w="0" w:type="dxa"/>
          <w:right w:w="0" w:type="dxa"/>
        </w:tblCellMar>
        <w:tblLook w:val="04A0" w:firstRow="1" w:lastRow="0" w:firstColumn="1" w:lastColumn="0" w:noHBand="0" w:noVBand="1"/>
      </w:tblPr>
      <w:tblGrid>
        <w:gridCol w:w="195"/>
      </w:tblGrid>
      <w:tr w:rsidR="004B413C" w14:paraId="0B72B828" w14:textId="77777777">
        <w:trPr>
          <w:trHeight w:val="200"/>
        </w:trPr>
        <w:tc>
          <w:tcPr>
            <w:tcW w:w="195" w:type="dxa"/>
            <w:textDirection w:val="tbRl"/>
            <w:vAlign w:val="bottom"/>
          </w:tcPr>
          <w:p w14:paraId="66454B9D" w14:textId="77777777" w:rsidR="004B413C" w:rsidRDefault="00EC2FEA">
            <w:pPr>
              <w:rPr>
                <w:sz w:val="20"/>
                <w:szCs w:val="20"/>
              </w:rPr>
            </w:pPr>
            <w:r>
              <w:rPr>
                <w:rFonts w:ascii="Arial" w:eastAsia="Arial" w:hAnsi="Arial" w:cs="Arial"/>
                <w:sz w:val="17"/>
                <w:szCs w:val="17"/>
              </w:rPr>
              <w:t>51</w:t>
            </w:r>
          </w:p>
        </w:tc>
      </w:tr>
    </w:tbl>
    <w:p w14:paraId="4B0F7C25" w14:textId="77777777" w:rsidR="004B413C" w:rsidRDefault="00EC2FEA">
      <w:pPr>
        <w:spacing w:line="20" w:lineRule="exact"/>
        <w:rPr>
          <w:sz w:val="20"/>
          <w:szCs w:val="20"/>
        </w:rPr>
      </w:pPr>
      <w:r>
        <w:rPr>
          <w:sz w:val="20"/>
          <w:szCs w:val="20"/>
        </w:rPr>
        <w:br w:type="column"/>
      </w:r>
    </w:p>
    <w:p w14:paraId="2C1A7853" w14:textId="77777777" w:rsidR="004B413C" w:rsidRDefault="004B413C">
      <w:pPr>
        <w:spacing w:line="200" w:lineRule="exact"/>
        <w:rPr>
          <w:sz w:val="20"/>
          <w:szCs w:val="20"/>
        </w:rPr>
      </w:pPr>
    </w:p>
    <w:p w14:paraId="0E86DCAD" w14:textId="77777777" w:rsidR="004B413C" w:rsidRDefault="004B413C">
      <w:pPr>
        <w:spacing w:line="200" w:lineRule="exact"/>
        <w:rPr>
          <w:sz w:val="20"/>
          <w:szCs w:val="20"/>
        </w:rPr>
      </w:pPr>
    </w:p>
    <w:p w14:paraId="66CC8820" w14:textId="77777777" w:rsidR="004B413C" w:rsidRDefault="004B413C">
      <w:pPr>
        <w:spacing w:line="200" w:lineRule="exact"/>
        <w:rPr>
          <w:sz w:val="20"/>
          <w:szCs w:val="20"/>
        </w:rPr>
      </w:pPr>
    </w:p>
    <w:p w14:paraId="4F8F2511" w14:textId="77777777" w:rsidR="004B413C" w:rsidRDefault="004B413C">
      <w:pPr>
        <w:spacing w:line="200" w:lineRule="exact"/>
        <w:rPr>
          <w:sz w:val="20"/>
          <w:szCs w:val="20"/>
        </w:rPr>
      </w:pPr>
    </w:p>
    <w:p w14:paraId="418DD72A" w14:textId="77777777" w:rsidR="004B413C" w:rsidRDefault="004B413C">
      <w:pPr>
        <w:spacing w:line="200" w:lineRule="exact"/>
        <w:rPr>
          <w:sz w:val="20"/>
          <w:szCs w:val="20"/>
        </w:rPr>
      </w:pPr>
    </w:p>
    <w:p w14:paraId="798445DD" w14:textId="77777777" w:rsidR="004B413C" w:rsidRDefault="004B413C">
      <w:pPr>
        <w:spacing w:line="200" w:lineRule="exact"/>
        <w:rPr>
          <w:sz w:val="20"/>
          <w:szCs w:val="20"/>
        </w:rPr>
      </w:pPr>
    </w:p>
    <w:p w14:paraId="627926CB" w14:textId="77777777" w:rsidR="004B413C" w:rsidRDefault="004B413C">
      <w:pPr>
        <w:spacing w:line="240" w:lineRule="exact"/>
        <w:rPr>
          <w:sz w:val="20"/>
          <w:szCs w:val="20"/>
        </w:rPr>
      </w:pPr>
    </w:p>
    <w:p w14:paraId="5CD22F28" w14:textId="77777777" w:rsidR="004B413C" w:rsidRDefault="004B413C">
      <w:pPr>
        <w:spacing w:line="1" w:lineRule="exact"/>
        <w:rPr>
          <w:sz w:val="1"/>
          <w:szCs w:val="1"/>
        </w:rPr>
      </w:pPr>
    </w:p>
    <w:tbl>
      <w:tblPr>
        <w:tblW w:w="0" w:type="auto"/>
        <w:tblInd w:w="340" w:type="dxa"/>
        <w:tblLayout w:type="fixed"/>
        <w:tblCellMar>
          <w:left w:w="0" w:type="dxa"/>
          <w:right w:w="0" w:type="dxa"/>
        </w:tblCellMar>
        <w:tblLook w:val="04A0" w:firstRow="1" w:lastRow="0" w:firstColumn="1" w:lastColumn="0" w:noHBand="0" w:noVBand="1"/>
      </w:tblPr>
      <w:tblGrid>
        <w:gridCol w:w="920"/>
        <w:gridCol w:w="480"/>
        <w:gridCol w:w="460"/>
        <w:gridCol w:w="480"/>
        <w:gridCol w:w="480"/>
        <w:gridCol w:w="480"/>
        <w:gridCol w:w="480"/>
        <w:gridCol w:w="460"/>
        <w:gridCol w:w="480"/>
        <w:gridCol w:w="480"/>
        <w:gridCol w:w="480"/>
        <w:gridCol w:w="480"/>
        <w:gridCol w:w="460"/>
        <w:gridCol w:w="480"/>
        <w:gridCol w:w="480"/>
        <w:gridCol w:w="480"/>
        <w:gridCol w:w="480"/>
        <w:gridCol w:w="460"/>
        <w:gridCol w:w="480"/>
        <w:gridCol w:w="480"/>
        <w:gridCol w:w="480"/>
        <w:gridCol w:w="480"/>
        <w:gridCol w:w="460"/>
        <w:gridCol w:w="480"/>
        <w:gridCol w:w="580"/>
      </w:tblGrid>
      <w:tr w:rsidR="004B413C" w14:paraId="14156582" w14:textId="77777777">
        <w:trPr>
          <w:trHeight w:val="2259"/>
        </w:trPr>
        <w:tc>
          <w:tcPr>
            <w:tcW w:w="920" w:type="dxa"/>
            <w:textDirection w:val="btLr"/>
            <w:vAlign w:val="bottom"/>
          </w:tcPr>
          <w:p w14:paraId="06680393" w14:textId="77777777" w:rsidR="004B413C" w:rsidRDefault="00EC2FEA">
            <w:pPr>
              <w:ind w:right="56"/>
              <w:rPr>
                <w:sz w:val="20"/>
                <w:szCs w:val="20"/>
              </w:rPr>
            </w:pPr>
            <w:r>
              <w:rPr>
                <w:rFonts w:ascii="Arial" w:eastAsia="Arial" w:hAnsi="Arial" w:cs="Arial"/>
                <w:color w:val="1A1A1A"/>
                <w:w w:val="93"/>
                <w:sz w:val="18"/>
                <w:szCs w:val="18"/>
              </w:rPr>
              <w:t>X Bromus diandrus__</w:t>
            </w:r>
          </w:p>
        </w:tc>
        <w:tc>
          <w:tcPr>
            <w:tcW w:w="480" w:type="dxa"/>
            <w:textDirection w:val="btLr"/>
            <w:vAlign w:val="bottom"/>
          </w:tcPr>
          <w:p w14:paraId="5F5DE369" w14:textId="77777777" w:rsidR="004B413C" w:rsidRDefault="00EC2FEA">
            <w:pPr>
              <w:ind w:left="130"/>
              <w:rPr>
                <w:sz w:val="20"/>
                <w:szCs w:val="20"/>
              </w:rPr>
            </w:pPr>
            <w:r>
              <w:rPr>
                <w:rFonts w:ascii="Arial" w:eastAsia="Arial" w:hAnsi="Arial" w:cs="Arial"/>
                <w:color w:val="1A1A1A"/>
                <w:w w:val="93"/>
                <w:sz w:val="18"/>
                <w:szCs w:val="18"/>
              </w:rPr>
              <w:t>X Cynodon dactylon__</w:t>
            </w:r>
          </w:p>
        </w:tc>
        <w:tc>
          <w:tcPr>
            <w:tcW w:w="460" w:type="dxa"/>
            <w:textDirection w:val="btLr"/>
            <w:vAlign w:val="bottom"/>
          </w:tcPr>
          <w:p w14:paraId="2FEA1826" w14:textId="77777777" w:rsidR="004B413C" w:rsidRDefault="00EC2FEA">
            <w:pPr>
              <w:ind w:left="126"/>
              <w:rPr>
                <w:sz w:val="20"/>
                <w:szCs w:val="20"/>
              </w:rPr>
            </w:pPr>
            <w:r>
              <w:rPr>
                <w:rFonts w:ascii="Arial" w:eastAsia="Arial" w:hAnsi="Arial" w:cs="Arial"/>
                <w:color w:val="1A1A1A"/>
                <w:w w:val="94"/>
                <w:sz w:val="18"/>
                <w:szCs w:val="18"/>
              </w:rPr>
              <w:t>X Ehrharta calycina__</w:t>
            </w:r>
          </w:p>
        </w:tc>
        <w:tc>
          <w:tcPr>
            <w:tcW w:w="480" w:type="dxa"/>
            <w:textDirection w:val="btLr"/>
            <w:vAlign w:val="bottom"/>
          </w:tcPr>
          <w:p w14:paraId="42AD3DF3" w14:textId="77777777" w:rsidR="004B413C" w:rsidRDefault="00EC2FEA">
            <w:pPr>
              <w:ind w:left="143"/>
              <w:rPr>
                <w:sz w:val="20"/>
                <w:szCs w:val="20"/>
              </w:rPr>
            </w:pPr>
            <w:r>
              <w:rPr>
                <w:rFonts w:ascii="Arial" w:eastAsia="Arial" w:hAnsi="Arial" w:cs="Arial"/>
                <w:color w:val="1A1A1A"/>
                <w:w w:val="94"/>
                <w:sz w:val="18"/>
                <w:szCs w:val="18"/>
              </w:rPr>
              <w:t>X Ehrharta longiflora__</w:t>
            </w:r>
          </w:p>
        </w:tc>
        <w:tc>
          <w:tcPr>
            <w:tcW w:w="480" w:type="dxa"/>
            <w:textDirection w:val="btLr"/>
            <w:vAlign w:val="bottom"/>
          </w:tcPr>
          <w:p w14:paraId="0B2E6C72" w14:textId="77777777" w:rsidR="004B413C" w:rsidRDefault="00EC2FEA">
            <w:pPr>
              <w:ind w:left="139"/>
              <w:rPr>
                <w:sz w:val="20"/>
                <w:szCs w:val="20"/>
              </w:rPr>
            </w:pPr>
            <w:r>
              <w:rPr>
                <w:rFonts w:ascii="Arial" w:eastAsia="Arial" w:hAnsi="Arial" w:cs="Arial"/>
                <w:color w:val="1A1A1A"/>
                <w:w w:val="94"/>
                <w:sz w:val="18"/>
                <w:szCs w:val="18"/>
              </w:rPr>
              <w:t>X Euphorbia terracina__</w:t>
            </w:r>
          </w:p>
        </w:tc>
        <w:tc>
          <w:tcPr>
            <w:tcW w:w="480" w:type="dxa"/>
            <w:textDirection w:val="btLr"/>
            <w:vAlign w:val="bottom"/>
          </w:tcPr>
          <w:p w14:paraId="0F030ABD" w14:textId="77777777" w:rsidR="004B413C" w:rsidRDefault="00EC2FEA">
            <w:pPr>
              <w:ind w:left="135"/>
              <w:rPr>
                <w:sz w:val="20"/>
                <w:szCs w:val="20"/>
              </w:rPr>
            </w:pPr>
            <w:r>
              <w:rPr>
                <w:rFonts w:ascii="Arial" w:eastAsia="Arial" w:hAnsi="Arial" w:cs="Arial"/>
                <w:color w:val="1A1A1A"/>
                <w:w w:val="90"/>
                <w:sz w:val="18"/>
                <w:szCs w:val="18"/>
              </w:rPr>
              <w:t>X Celery like__</w:t>
            </w:r>
          </w:p>
        </w:tc>
        <w:tc>
          <w:tcPr>
            <w:tcW w:w="480" w:type="dxa"/>
            <w:textDirection w:val="btLr"/>
            <w:vAlign w:val="bottom"/>
          </w:tcPr>
          <w:p w14:paraId="02BFA66B" w14:textId="77777777" w:rsidR="004B413C" w:rsidRDefault="00EC2FEA">
            <w:pPr>
              <w:ind w:left="131"/>
              <w:rPr>
                <w:sz w:val="20"/>
                <w:szCs w:val="20"/>
              </w:rPr>
            </w:pPr>
            <w:r>
              <w:rPr>
                <w:rFonts w:ascii="Arial" w:eastAsia="Arial" w:hAnsi="Arial" w:cs="Arial"/>
                <w:color w:val="1A1A1A"/>
                <w:w w:val="91"/>
                <w:sz w:val="18"/>
                <w:szCs w:val="18"/>
              </w:rPr>
              <w:t>X Ficus carica__</w:t>
            </w:r>
          </w:p>
        </w:tc>
        <w:tc>
          <w:tcPr>
            <w:tcW w:w="460" w:type="dxa"/>
            <w:textDirection w:val="btLr"/>
            <w:vAlign w:val="bottom"/>
          </w:tcPr>
          <w:p w14:paraId="0D5FFB5D" w14:textId="77777777" w:rsidR="004B413C" w:rsidRDefault="00EC2FEA">
            <w:pPr>
              <w:ind w:left="127"/>
              <w:rPr>
                <w:sz w:val="20"/>
                <w:szCs w:val="20"/>
              </w:rPr>
            </w:pPr>
            <w:r>
              <w:rPr>
                <w:rFonts w:ascii="Arial" w:eastAsia="Arial" w:hAnsi="Arial" w:cs="Arial"/>
                <w:color w:val="1A1A1A"/>
                <w:w w:val="94"/>
                <w:sz w:val="18"/>
                <w:szCs w:val="18"/>
              </w:rPr>
              <w:t>X Fumaria capreolata__</w:t>
            </w:r>
          </w:p>
        </w:tc>
        <w:tc>
          <w:tcPr>
            <w:tcW w:w="480" w:type="dxa"/>
            <w:textDirection w:val="btLr"/>
            <w:vAlign w:val="bottom"/>
          </w:tcPr>
          <w:p w14:paraId="363AE3DF" w14:textId="77777777" w:rsidR="004B413C" w:rsidRDefault="00EC2FEA">
            <w:pPr>
              <w:ind w:left="143"/>
              <w:rPr>
                <w:sz w:val="20"/>
                <w:szCs w:val="20"/>
              </w:rPr>
            </w:pPr>
            <w:r>
              <w:rPr>
                <w:rFonts w:ascii="Arial" w:eastAsia="Arial" w:hAnsi="Arial" w:cs="Arial"/>
                <w:color w:val="1A1A1A"/>
                <w:w w:val="93"/>
                <w:sz w:val="18"/>
                <w:szCs w:val="18"/>
              </w:rPr>
              <w:t>X Paspalum distichum__</w:t>
            </w:r>
          </w:p>
        </w:tc>
        <w:tc>
          <w:tcPr>
            <w:tcW w:w="480" w:type="dxa"/>
            <w:textDirection w:val="btLr"/>
            <w:vAlign w:val="bottom"/>
          </w:tcPr>
          <w:p w14:paraId="0C44BEA0" w14:textId="77777777" w:rsidR="004B413C" w:rsidRDefault="00EC2FEA">
            <w:pPr>
              <w:ind w:left="139"/>
              <w:rPr>
                <w:sz w:val="20"/>
                <w:szCs w:val="20"/>
              </w:rPr>
            </w:pPr>
            <w:r>
              <w:rPr>
                <w:rFonts w:ascii="Arial" w:eastAsia="Arial" w:hAnsi="Arial" w:cs="Arial"/>
                <w:color w:val="1A1A1A"/>
                <w:w w:val="94"/>
                <w:sz w:val="18"/>
                <w:szCs w:val="18"/>
              </w:rPr>
              <w:t>X Pelargonium capitatum__</w:t>
            </w:r>
          </w:p>
        </w:tc>
        <w:tc>
          <w:tcPr>
            <w:tcW w:w="480" w:type="dxa"/>
            <w:textDirection w:val="btLr"/>
            <w:vAlign w:val="bottom"/>
          </w:tcPr>
          <w:p w14:paraId="4451C715" w14:textId="77777777" w:rsidR="004B413C" w:rsidRDefault="00EC2FEA">
            <w:pPr>
              <w:ind w:left="135"/>
              <w:rPr>
                <w:sz w:val="20"/>
                <w:szCs w:val="20"/>
              </w:rPr>
            </w:pPr>
            <w:r>
              <w:rPr>
                <w:rFonts w:ascii="Arial" w:eastAsia="Arial" w:hAnsi="Arial" w:cs="Arial"/>
                <w:color w:val="1A1A1A"/>
                <w:w w:val="93"/>
                <w:sz w:val="18"/>
                <w:szCs w:val="18"/>
              </w:rPr>
              <w:t>X Phyla nodiflora__</w:t>
            </w:r>
          </w:p>
        </w:tc>
        <w:tc>
          <w:tcPr>
            <w:tcW w:w="480" w:type="dxa"/>
            <w:textDirection w:val="btLr"/>
            <w:vAlign w:val="bottom"/>
          </w:tcPr>
          <w:p w14:paraId="104F4AFF" w14:textId="77777777" w:rsidR="004B413C" w:rsidRDefault="00EC2FEA">
            <w:pPr>
              <w:ind w:left="131"/>
              <w:rPr>
                <w:sz w:val="20"/>
                <w:szCs w:val="20"/>
              </w:rPr>
            </w:pPr>
            <w:r>
              <w:rPr>
                <w:rFonts w:ascii="Arial" w:eastAsia="Arial" w:hAnsi="Arial" w:cs="Arial"/>
                <w:color w:val="1A1A1A"/>
                <w:w w:val="92"/>
                <w:sz w:val="18"/>
                <w:szCs w:val="18"/>
              </w:rPr>
              <w:t>X Solanum sp__</w:t>
            </w:r>
          </w:p>
        </w:tc>
        <w:tc>
          <w:tcPr>
            <w:tcW w:w="460" w:type="dxa"/>
            <w:textDirection w:val="btLr"/>
            <w:vAlign w:val="bottom"/>
          </w:tcPr>
          <w:p w14:paraId="4CFCCE5C" w14:textId="77777777" w:rsidR="004B413C" w:rsidRDefault="00EC2FEA">
            <w:pPr>
              <w:ind w:left="128"/>
              <w:rPr>
                <w:sz w:val="20"/>
                <w:szCs w:val="20"/>
              </w:rPr>
            </w:pPr>
            <w:r>
              <w:rPr>
                <w:rFonts w:ascii="Arial" w:eastAsia="Arial" w:hAnsi="Arial" w:cs="Arial"/>
                <w:color w:val="1A1A1A"/>
                <w:w w:val="93"/>
                <w:sz w:val="18"/>
                <w:szCs w:val="18"/>
              </w:rPr>
              <w:t>X Solanum nigrum__</w:t>
            </w:r>
          </w:p>
        </w:tc>
        <w:tc>
          <w:tcPr>
            <w:tcW w:w="480" w:type="dxa"/>
            <w:textDirection w:val="btLr"/>
            <w:vAlign w:val="bottom"/>
          </w:tcPr>
          <w:p w14:paraId="19858254" w14:textId="77777777" w:rsidR="004B413C" w:rsidRDefault="00EC2FEA">
            <w:pPr>
              <w:ind w:left="144"/>
              <w:rPr>
                <w:sz w:val="20"/>
                <w:szCs w:val="20"/>
              </w:rPr>
            </w:pPr>
            <w:r>
              <w:rPr>
                <w:rFonts w:ascii="Arial" w:eastAsia="Arial" w:hAnsi="Arial" w:cs="Arial"/>
                <w:color w:val="1A1A1A"/>
                <w:w w:val="94"/>
                <w:sz w:val="18"/>
                <w:szCs w:val="18"/>
              </w:rPr>
              <w:t>X Sonchus oleraceus__</w:t>
            </w:r>
          </w:p>
        </w:tc>
        <w:tc>
          <w:tcPr>
            <w:tcW w:w="480" w:type="dxa"/>
            <w:textDirection w:val="btLr"/>
            <w:vAlign w:val="bottom"/>
          </w:tcPr>
          <w:p w14:paraId="31E5A15D" w14:textId="77777777" w:rsidR="004B413C" w:rsidRDefault="00EC2FEA">
            <w:pPr>
              <w:ind w:left="140"/>
              <w:rPr>
                <w:sz w:val="20"/>
                <w:szCs w:val="20"/>
              </w:rPr>
            </w:pPr>
            <w:r>
              <w:rPr>
                <w:rFonts w:ascii="Arial" w:eastAsia="Arial" w:hAnsi="Arial" w:cs="Arial"/>
                <w:color w:val="1A1A1A"/>
                <w:w w:val="96"/>
                <w:sz w:val="18"/>
                <w:szCs w:val="18"/>
              </w:rPr>
              <w:t>Acacia cyclops_</w:t>
            </w:r>
          </w:p>
        </w:tc>
        <w:tc>
          <w:tcPr>
            <w:tcW w:w="480" w:type="dxa"/>
            <w:textDirection w:val="btLr"/>
            <w:vAlign w:val="bottom"/>
          </w:tcPr>
          <w:p w14:paraId="516C4640" w14:textId="77777777" w:rsidR="004B413C" w:rsidRDefault="00EC2FEA">
            <w:pPr>
              <w:ind w:left="136"/>
              <w:rPr>
                <w:sz w:val="20"/>
                <w:szCs w:val="20"/>
              </w:rPr>
            </w:pPr>
            <w:r>
              <w:rPr>
                <w:rFonts w:ascii="Arial" w:eastAsia="Arial" w:hAnsi="Arial" w:cs="Arial"/>
                <w:color w:val="1A1A1A"/>
                <w:w w:val="96"/>
                <w:sz w:val="18"/>
                <w:szCs w:val="18"/>
              </w:rPr>
              <w:t>Acacia saligna_</w:t>
            </w:r>
          </w:p>
        </w:tc>
        <w:tc>
          <w:tcPr>
            <w:tcW w:w="480" w:type="dxa"/>
            <w:textDirection w:val="btLr"/>
            <w:vAlign w:val="bottom"/>
          </w:tcPr>
          <w:p w14:paraId="41CFDA72" w14:textId="77777777" w:rsidR="004B413C" w:rsidRDefault="00EC2FEA">
            <w:pPr>
              <w:ind w:left="132"/>
              <w:rPr>
                <w:sz w:val="20"/>
                <w:szCs w:val="20"/>
              </w:rPr>
            </w:pPr>
            <w:r>
              <w:rPr>
                <w:rFonts w:ascii="Arial" w:eastAsia="Arial" w:hAnsi="Arial" w:cs="Arial"/>
                <w:color w:val="1A1A1A"/>
                <w:w w:val="96"/>
                <w:sz w:val="18"/>
                <w:szCs w:val="18"/>
              </w:rPr>
              <w:t>Austrostipa compressa_</w:t>
            </w:r>
          </w:p>
        </w:tc>
        <w:tc>
          <w:tcPr>
            <w:tcW w:w="460" w:type="dxa"/>
            <w:textDirection w:val="btLr"/>
            <w:vAlign w:val="bottom"/>
          </w:tcPr>
          <w:p w14:paraId="5DFC0F0B" w14:textId="77777777" w:rsidR="004B413C" w:rsidRDefault="00EC2FEA">
            <w:pPr>
              <w:ind w:left="128"/>
              <w:rPr>
                <w:sz w:val="20"/>
                <w:szCs w:val="20"/>
              </w:rPr>
            </w:pPr>
            <w:r>
              <w:rPr>
                <w:rFonts w:ascii="Arial" w:eastAsia="Arial" w:hAnsi="Arial" w:cs="Arial"/>
                <w:color w:val="1A1A1A"/>
                <w:w w:val="97"/>
                <w:sz w:val="18"/>
                <w:szCs w:val="18"/>
              </w:rPr>
              <w:t>Banksia prionotes_</w:t>
            </w:r>
          </w:p>
        </w:tc>
        <w:tc>
          <w:tcPr>
            <w:tcW w:w="480" w:type="dxa"/>
            <w:textDirection w:val="btLr"/>
            <w:vAlign w:val="bottom"/>
          </w:tcPr>
          <w:p w14:paraId="29DA0BB7" w14:textId="77777777" w:rsidR="004B413C" w:rsidRDefault="00EC2FEA">
            <w:pPr>
              <w:ind w:left="144"/>
              <w:rPr>
                <w:sz w:val="20"/>
                <w:szCs w:val="20"/>
              </w:rPr>
            </w:pPr>
            <w:r>
              <w:rPr>
                <w:rFonts w:ascii="Arial" w:eastAsia="Arial" w:hAnsi="Arial" w:cs="Arial"/>
                <w:color w:val="1A1A1A"/>
                <w:w w:val="96"/>
                <w:sz w:val="18"/>
                <w:szCs w:val="18"/>
              </w:rPr>
              <w:t>Baumea articulata_</w:t>
            </w:r>
          </w:p>
        </w:tc>
        <w:tc>
          <w:tcPr>
            <w:tcW w:w="480" w:type="dxa"/>
            <w:textDirection w:val="btLr"/>
            <w:vAlign w:val="bottom"/>
          </w:tcPr>
          <w:p w14:paraId="2D00227B" w14:textId="77777777" w:rsidR="004B413C" w:rsidRDefault="00EC2FEA">
            <w:pPr>
              <w:ind w:left="140"/>
              <w:rPr>
                <w:sz w:val="20"/>
                <w:szCs w:val="20"/>
              </w:rPr>
            </w:pPr>
            <w:r>
              <w:rPr>
                <w:rFonts w:ascii="Arial" w:eastAsia="Arial" w:hAnsi="Arial" w:cs="Arial"/>
                <w:color w:val="1A1A1A"/>
                <w:w w:val="96"/>
                <w:sz w:val="18"/>
                <w:szCs w:val="18"/>
              </w:rPr>
              <w:t>Baumea juncea_</w:t>
            </w:r>
          </w:p>
        </w:tc>
        <w:tc>
          <w:tcPr>
            <w:tcW w:w="480" w:type="dxa"/>
            <w:textDirection w:val="btLr"/>
            <w:vAlign w:val="bottom"/>
          </w:tcPr>
          <w:p w14:paraId="79378898" w14:textId="77777777" w:rsidR="004B413C" w:rsidRDefault="00EC2FEA">
            <w:pPr>
              <w:ind w:left="136"/>
              <w:rPr>
                <w:sz w:val="20"/>
                <w:szCs w:val="20"/>
              </w:rPr>
            </w:pPr>
            <w:r>
              <w:rPr>
                <w:rFonts w:ascii="Arial" w:eastAsia="Arial" w:hAnsi="Arial" w:cs="Arial"/>
                <w:color w:val="1A1A1A"/>
                <w:w w:val="97"/>
                <w:sz w:val="18"/>
                <w:szCs w:val="18"/>
              </w:rPr>
              <w:t>Dichopogon capillepes_</w:t>
            </w:r>
          </w:p>
        </w:tc>
        <w:tc>
          <w:tcPr>
            <w:tcW w:w="480" w:type="dxa"/>
            <w:textDirection w:val="btLr"/>
            <w:vAlign w:val="bottom"/>
          </w:tcPr>
          <w:p w14:paraId="62802D19" w14:textId="77777777" w:rsidR="004B413C" w:rsidRDefault="00EC2FEA">
            <w:pPr>
              <w:ind w:left="132"/>
              <w:rPr>
                <w:sz w:val="20"/>
                <w:szCs w:val="20"/>
              </w:rPr>
            </w:pPr>
            <w:r>
              <w:rPr>
                <w:rFonts w:ascii="Arial" w:eastAsia="Arial" w:hAnsi="Arial" w:cs="Arial"/>
                <w:color w:val="1A1A1A"/>
                <w:w w:val="96"/>
                <w:sz w:val="18"/>
                <w:szCs w:val="18"/>
              </w:rPr>
              <w:t>Jacksonia furcellata_</w:t>
            </w:r>
          </w:p>
        </w:tc>
        <w:tc>
          <w:tcPr>
            <w:tcW w:w="460" w:type="dxa"/>
            <w:textDirection w:val="btLr"/>
            <w:vAlign w:val="bottom"/>
          </w:tcPr>
          <w:p w14:paraId="6A4EF7EA" w14:textId="77777777" w:rsidR="004B413C" w:rsidRDefault="00EC2FEA">
            <w:pPr>
              <w:ind w:left="129"/>
              <w:rPr>
                <w:sz w:val="20"/>
                <w:szCs w:val="20"/>
              </w:rPr>
            </w:pPr>
            <w:r>
              <w:rPr>
                <w:rFonts w:ascii="Arial" w:eastAsia="Arial" w:hAnsi="Arial" w:cs="Arial"/>
                <w:color w:val="1A1A1A"/>
                <w:w w:val="98"/>
                <w:sz w:val="18"/>
                <w:szCs w:val="18"/>
              </w:rPr>
              <w:t>Lepidosperma longitudinale_</w:t>
            </w:r>
          </w:p>
        </w:tc>
        <w:tc>
          <w:tcPr>
            <w:tcW w:w="480" w:type="dxa"/>
            <w:textDirection w:val="btLr"/>
            <w:vAlign w:val="bottom"/>
          </w:tcPr>
          <w:p w14:paraId="7289B20F" w14:textId="77777777" w:rsidR="004B413C" w:rsidRDefault="00EC2FEA">
            <w:pPr>
              <w:ind w:left="145"/>
              <w:rPr>
                <w:sz w:val="20"/>
                <w:szCs w:val="20"/>
              </w:rPr>
            </w:pPr>
            <w:r>
              <w:rPr>
                <w:rFonts w:ascii="Arial" w:eastAsia="Arial" w:hAnsi="Arial" w:cs="Arial"/>
                <w:color w:val="1A1A1A"/>
                <w:w w:val="96"/>
                <w:sz w:val="18"/>
                <w:szCs w:val="18"/>
              </w:rPr>
              <w:t>Melaleuca rhaphiophylla_</w:t>
            </w:r>
          </w:p>
        </w:tc>
        <w:tc>
          <w:tcPr>
            <w:tcW w:w="580" w:type="dxa"/>
            <w:textDirection w:val="btLr"/>
            <w:vAlign w:val="bottom"/>
          </w:tcPr>
          <w:p w14:paraId="2780D26D" w14:textId="77777777" w:rsidR="004B413C" w:rsidRDefault="00EC2FEA">
            <w:pPr>
              <w:ind w:left="141"/>
              <w:rPr>
                <w:sz w:val="20"/>
                <w:szCs w:val="20"/>
              </w:rPr>
            </w:pPr>
            <w:r>
              <w:rPr>
                <w:rFonts w:ascii="Arial" w:eastAsia="Arial" w:hAnsi="Arial" w:cs="Arial"/>
                <w:color w:val="1A1A1A"/>
                <w:w w:val="93"/>
                <w:sz w:val="18"/>
                <w:szCs w:val="18"/>
              </w:rPr>
              <w:t>Poaceae sp_</w:t>
            </w:r>
          </w:p>
        </w:tc>
      </w:tr>
      <w:tr w:rsidR="004B413C" w14:paraId="0FCF7064" w14:textId="77777777">
        <w:trPr>
          <w:trHeight w:val="393"/>
        </w:trPr>
        <w:tc>
          <w:tcPr>
            <w:tcW w:w="920" w:type="dxa"/>
            <w:vAlign w:val="bottom"/>
          </w:tcPr>
          <w:p w14:paraId="13E3F1C3" w14:textId="77777777" w:rsidR="004B413C" w:rsidRDefault="00EC2FEA">
            <w:pPr>
              <w:ind w:right="477"/>
              <w:jc w:val="right"/>
              <w:rPr>
                <w:sz w:val="20"/>
                <w:szCs w:val="20"/>
              </w:rPr>
            </w:pPr>
            <w:r>
              <w:rPr>
                <w:rFonts w:ascii="Arial" w:eastAsia="Arial" w:hAnsi="Arial" w:cs="Arial"/>
                <w:color w:val="4D4D4D"/>
                <w:w w:val="95"/>
                <w:sz w:val="16"/>
                <w:szCs w:val="16"/>
              </w:rPr>
              <w:t>2000</w:t>
            </w:r>
          </w:p>
        </w:tc>
        <w:tc>
          <w:tcPr>
            <w:tcW w:w="480" w:type="dxa"/>
            <w:vAlign w:val="bottom"/>
          </w:tcPr>
          <w:p w14:paraId="2ABE8EE6" w14:textId="77777777" w:rsidR="004B413C" w:rsidRDefault="004B413C">
            <w:pPr>
              <w:rPr>
                <w:sz w:val="24"/>
                <w:szCs w:val="24"/>
              </w:rPr>
            </w:pPr>
          </w:p>
        </w:tc>
        <w:tc>
          <w:tcPr>
            <w:tcW w:w="460" w:type="dxa"/>
            <w:vAlign w:val="bottom"/>
          </w:tcPr>
          <w:p w14:paraId="6B7CC4D9" w14:textId="77777777" w:rsidR="004B413C" w:rsidRDefault="004B413C">
            <w:pPr>
              <w:rPr>
                <w:sz w:val="24"/>
                <w:szCs w:val="24"/>
              </w:rPr>
            </w:pPr>
          </w:p>
        </w:tc>
        <w:tc>
          <w:tcPr>
            <w:tcW w:w="480" w:type="dxa"/>
            <w:vAlign w:val="bottom"/>
          </w:tcPr>
          <w:p w14:paraId="2C98BAFC" w14:textId="77777777" w:rsidR="004B413C" w:rsidRDefault="004B413C">
            <w:pPr>
              <w:rPr>
                <w:sz w:val="24"/>
                <w:szCs w:val="24"/>
              </w:rPr>
            </w:pPr>
          </w:p>
        </w:tc>
        <w:tc>
          <w:tcPr>
            <w:tcW w:w="480" w:type="dxa"/>
            <w:vAlign w:val="bottom"/>
          </w:tcPr>
          <w:p w14:paraId="7A4A1CA7" w14:textId="77777777" w:rsidR="004B413C" w:rsidRDefault="004B413C">
            <w:pPr>
              <w:rPr>
                <w:sz w:val="24"/>
                <w:szCs w:val="24"/>
              </w:rPr>
            </w:pPr>
          </w:p>
        </w:tc>
        <w:tc>
          <w:tcPr>
            <w:tcW w:w="480" w:type="dxa"/>
            <w:vAlign w:val="bottom"/>
          </w:tcPr>
          <w:p w14:paraId="083A1AF9" w14:textId="77777777" w:rsidR="004B413C" w:rsidRDefault="004B413C">
            <w:pPr>
              <w:rPr>
                <w:sz w:val="24"/>
                <w:szCs w:val="24"/>
              </w:rPr>
            </w:pPr>
          </w:p>
        </w:tc>
        <w:tc>
          <w:tcPr>
            <w:tcW w:w="480" w:type="dxa"/>
            <w:vAlign w:val="bottom"/>
          </w:tcPr>
          <w:p w14:paraId="38296FF0" w14:textId="77777777" w:rsidR="004B413C" w:rsidRDefault="004B413C">
            <w:pPr>
              <w:rPr>
                <w:sz w:val="24"/>
                <w:szCs w:val="24"/>
              </w:rPr>
            </w:pPr>
          </w:p>
        </w:tc>
        <w:tc>
          <w:tcPr>
            <w:tcW w:w="460" w:type="dxa"/>
            <w:vAlign w:val="bottom"/>
          </w:tcPr>
          <w:p w14:paraId="28B82DD8" w14:textId="77777777" w:rsidR="004B413C" w:rsidRDefault="004B413C">
            <w:pPr>
              <w:rPr>
                <w:sz w:val="24"/>
                <w:szCs w:val="24"/>
              </w:rPr>
            </w:pPr>
          </w:p>
        </w:tc>
        <w:tc>
          <w:tcPr>
            <w:tcW w:w="480" w:type="dxa"/>
            <w:vAlign w:val="bottom"/>
          </w:tcPr>
          <w:p w14:paraId="3CC38146" w14:textId="77777777" w:rsidR="004B413C" w:rsidRDefault="004B413C">
            <w:pPr>
              <w:rPr>
                <w:sz w:val="24"/>
                <w:szCs w:val="24"/>
              </w:rPr>
            </w:pPr>
          </w:p>
        </w:tc>
        <w:tc>
          <w:tcPr>
            <w:tcW w:w="480" w:type="dxa"/>
            <w:vAlign w:val="bottom"/>
          </w:tcPr>
          <w:p w14:paraId="3343310C" w14:textId="77777777" w:rsidR="004B413C" w:rsidRDefault="004B413C">
            <w:pPr>
              <w:rPr>
                <w:sz w:val="24"/>
                <w:szCs w:val="24"/>
              </w:rPr>
            </w:pPr>
          </w:p>
        </w:tc>
        <w:tc>
          <w:tcPr>
            <w:tcW w:w="480" w:type="dxa"/>
            <w:vAlign w:val="bottom"/>
          </w:tcPr>
          <w:p w14:paraId="33BD724D" w14:textId="77777777" w:rsidR="004B413C" w:rsidRDefault="004B413C">
            <w:pPr>
              <w:rPr>
                <w:sz w:val="24"/>
                <w:szCs w:val="24"/>
              </w:rPr>
            </w:pPr>
          </w:p>
        </w:tc>
        <w:tc>
          <w:tcPr>
            <w:tcW w:w="480" w:type="dxa"/>
            <w:vAlign w:val="bottom"/>
          </w:tcPr>
          <w:p w14:paraId="05D6BEC1" w14:textId="77777777" w:rsidR="004B413C" w:rsidRDefault="004B413C">
            <w:pPr>
              <w:rPr>
                <w:sz w:val="24"/>
                <w:szCs w:val="24"/>
              </w:rPr>
            </w:pPr>
          </w:p>
        </w:tc>
        <w:tc>
          <w:tcPr>
            <w:tcW w:w="460" w:type="dxa"/>
            <w:vAlign w:val="bottom"/>
          </w:tcPr>
          <w:p w14:paraId="1A60B03B" w14:textId="77777777" w:rsidR="004B413C" w:rsidRDefault="004B413C">
            <w:pPr>
              <w:rPr>
                <w:sz w:val="24"/>
                <w:szCs w:val="24"/>
              </w:rPr>
            </w:pPr>
          </w:p>
        </w:tc>
        <w:tc>
          <w:tcPr>
            <w:tcW w:w="480" w:type="dxa"/>
            <w:vAlign w:val="bottom"/>
          </w:tcPr>
          <w:p w14:paraId="0A55912B" w14:textId="77777777" w:rsidR="004B413C" w:rsidRDefault="004B413C">
            <w:pPr>
              <w:rPr>
                <w:sz w:val="24"/>
                <w:szCs w:val="24"/>
              </w:rPr>
            </w:pPr>
          </w:p>
        </w:tc>
        <w:tc>
          <w:tcPr>
            <w:tcW w:w="480" w:type="dxa"/>
            <w:vAlign w:val="bottom"/>
          </w:tcPr>
          <w:p w14:paraId="0FAEC7E9" w14:textId="77777777" w:rsidR="004B413C" w:rsidRDefault="004B413C">
            <w:pPr>
              <w:rPr>
                <w:sz w:val="24"/>
                <w:szCs w:val="24"/>
              </w:rPr>
            </w:pPr>
          </w:p>
        </w:tc>
        <w:tc>
          <w:tcPr>
            <w:tcW w:w="480" w:type="dxa"/>
            <w:vAlign w:val="bottom"/>
          </w:tcPr>
          <w:p w14:paraId="3F37EC58" w14:textId="77777777" w:rsidR="004B413C" w:rsidRDefault="004B413C">
            <w:pPr>
              <w:rPr>
                <w:sz w:val="24"/>
                <w:szCs w:val="24"/>
              </w:rPr>
            </w:pPr>
          </w:p>
        </w:tc>
        <w:tc>
          <w:tcPr>
            <w:tcW w:w="480" w:type="dxa"/>
            <w:vAlign w:val="bottom"/>
          </w:tcPr>
          <w:p w14:paraId="5F72B65F" w14:textId="77777777" w:rsidR="004B413C" w:rsidRDefault="004B413C">
            <w:pPr>
              <w:rPr>
                <w:sz w:val="24"/>
                <w:szCs w:val="24"/>
              </w:rPr>
            </w:pPr>
          </w:p>
        </w:tc>
        <w:tc>
          <w:tcPr>
            <w:tcW w:w="460" w:type="dxa"/>
            <w:vAlign w:val="bottom"/>
          </w:tcPr>
          <w:p w14:paraId="4ECB4283" w14:textId="77777777" w:rsidR="004B413C" w:rsidRDefault="004B413C">
            <w:pPr>
              <w:rPr>
                <w:sz w:val="24"/>
                <w:szCs w:val="24"/>
              </w:rPr>
            </w:pPr>
          </w:p>
        </w:tc>
        <w:tc>
          <w:tcPr>
            <w:tcW w:w="480" w:type="dxa"/>
            <w:vAlign w:val="bottom"/>
          </w:tcPr>
          <w:p w14:paraId="66C379EC" w14:textId="77777777" w:rsidR="004B413C" w:rsidRDefault="004B413C">
            <w:pPr>
              <w:rPr>
                <w:sz w:val="24"/>
                <w:szCs w:val="24"/>
              </w:rPr>
            </w:pPr>
          </w:p>
        </w:tc>
        <w:tc>
          <w:tcPr>
            <w:tcW w:w="480" w:type="dxa"/>
            <w:vAlign w:val="bottom"/>
          </w:tcPr>
          <w:p w14:paraId="742946DF" w14:textId="77777777" w:rsidR="004B413C" w:rsidRDefault="004B413C">
            <w:pPr>
              <w:rPr>
                <w:sz w:val="24"/>
                <w:szCs w:val="24"/>
              </w:rPr>
            </w:pPr>
          </w:p>
        </w:tc>
        <w:tc>
          <w:tcPr>
            <w:tcW w:w="480" w:type="dxa"/>
            <w:vAlign w:val="bottom"/>
          </w:tcPr>
          <w:p w14:paraId="6E90C7AE" w14:textId="77777777" w:rsidR="004B413C" w:rsidRDefault="004B413C">
            <w:pPr>
              <w:rPr>
                <w:sz w:val="24"/>
                <w:szCs w:val="24"/>
              </w:rPr>
            </w:pPr>
          </w:p>
        </w:tc>
        <w:tc>
          <w:tcPr>
            <w:tcW w:w="480" w:type="dxa"/>
            <w:vAlign w:val="bottom"/>
          </w:tcPr>
          <w:p w14:paraId="434942FD" w14:textId="77777777" w:rsidR="004B413C" w:rsidRDefault="004B413C">
            <w:pPr>
              <w:rPr>
                <w:sz w:val="24"/>
                <w:szCs w:val="24"/>
              </w:rPr>
            </w:pPr>
          </w:p>
        </w:tc>
        <w:tc>
          <w:tcPr>
            <w:tcW w:w="460" w:type="dxa"/>
            <w:vAlign w:val="bottom"/>
          </w:tcPr>
          <w:p w14:paraId="6C9BC996" w14:textId="77777777" w:rsidR="004B413C" w:rsidRDefault="004B413C">
            <w:pPr>
              <w:rPr>
                <w:sz w:val="24"/>
                <w:szCs w:val="24"/>
              </w:rPr>
            </w:pPr>
          </w:p>
        </w:tc>
        <w:tc>
          <w:tcPr>
            <w:tcW w:w="480" w:type="dxa"/>
            <w:vAlign w:val="bottom"/>
          </w:tcPr>
          <w:p w14:paraId="2F916BFD" w14:textId="77777777" w:rsidR="004B413C" w:rsidRDefault="004B413C">
            <w:pPr>
              <w:rPr>
                <w:sz w:val="24"/>
                <w:szCs w:val="24"/>
              </w:rPr>
            </w:pPr>
          </w:p>
        </w:tc>
        <w:tc>
          <w:tcPr>
            <w:tcW w:w="580" w:type="dxa"/>
            <w:vAlign w:val="bottom"/>
          </w:tcPr>
          <w:p w14:paraId="78E8A358" w14:textId="77777777" w:rsidR="004B413C" w:rsidRDefault="004B413C">
            <w:pPr>
              <w:rPr>
                <w:sz w:val="24"/>
                <w:szCs w:val="24"/>
              </w:rPr>
            </w:pPr>
          </w:p>
        </w:tc>
      </w:tr>
      <w:tr w:rsidR="004B413C" w14:paraId="731F4DF7" w14:textId="77777777">
        <w:trPr>
          <w:trHeight w:val="245"/>
        </w:trPr>
        <w:tc>
          <w:tcPr>
            <w:tcW w:w="920" w:type="dxa"/>
            <w:vAlign w:val="bottom"/>
          </w:tcPr>
          <w:p w14:paraId="241764E7" w14:textId="77777777" w:rsidR="004B413C" w:rsidRDefault="00EC2FEA">
            <w:pPr>
              <w:ind w:right="477"/>
              <w:jc w:val="right"/>
              <w:rPr>
                <w:sz w:val="20"/>
                <w:szCs w:val="20"/>
              </w:rPr>
            </w:pPr>
            <w:r>
              <w:rPr>
                <w:rFonts w:ascii="Arial" w:eastAsia="Arial" w:hAnsi="Arial" w:cs="Arial"/>
                <w:color w:val="4D4D4D"/>
                <w:w w:val="95"/>
                <w:sz w:val="16"/>
                <w:szCs w:val="16"/>
              </w:rPr>
              <w:t>2005</w:t>
            </w:r>
          </w:p>
        </w:tc>
        <w:tc>
          <w:tcPr>
            <w:tcW w:w="480" w:type="dxa"/>
            <w:vAlign w:val="bottom"/>
          </w:tcPr>
          <w:p w14:paraId="3086AAB7" w14:textId="77777777" w:rsidR="004B413C" w:rsidRDefault="004B413C">
            <w:pPr>
              <w:rPr>
                <w:sz w:val="21"/>
                <w:szCs w:val="21"/>
              </w:rPr>
            </w:pPr>
          </w:p>
        </w:tc>
        <w:tc>
          <w:tcPr>
            <w:tcW w:w="460" w:type="dxa"/>
            <w:vAlign w:val="bottom"/>
          </w:tcPr>
          <w:p w14:paraId="394FFC2F" w14:textId="77777777" w:rsidR="004B413C" w:rsidRDefault="004B413C">
            <w:pPr>
              <w:rPr>
                <w:sz w:val="21"/>
                <w:szCs w:val="21"/>
              </w:rPr>
            </w:pPr>
          </w:p>
        </w:tc>
        <w:tc>
          <w:tcPr>
            <w:tcW w:w="480" w:type="dxa"/>
            <w:vAlign w:val="bottom"/>
          </w:tcPr>
          <w:p w14:paraId="4C8A5869" w14:textId="77777777" w:rsidR="004B413C" w:rsidRDefault="004B413C">
            <w:pPr>
              <w:rPr>
                <w:sz w:val="21"/>
                <w:szCs w:val="21"/>
              </w:rPr>
            </w:pPr>
          </w:p>
        </w:tc>
        <w:tc>
          <w:tcPr>
            <w:tcW w:w="480" w:type="dxa"/>
            <w:vAlign w:val="bottom"/>
          </w:tcPr>
          <w:p w14:paraId="726E9CF7" w14:textId="77777777" w:rsidR="004B413C" w:rsidRDefault="004B413C">
            <w:pPr>
              <w:rPr>
                <w:sz w:val="21"/>
                <w:szCs w:val="21"/>
              </w:rPr>
            </w:pPr>
          </w:p>
        </w:tc>
        <w:tc>
          <w:tcPr>
            <w:tcW w:w="480" w:type="dxa"/>
            <w:vAlign w:val="bottom"/>
          </w:tcPr>
          <w:p w14:paraId="1888B45B" w14:textId="77777777" w:rsidR="004B413C" w:rsidRDefault="004B413C">
            <w:pPr>
              <w:rPr>
                <w:sz w:val="21"/>
                <w:szCs w:val="21"/>
              </w:rPr>
            </w:pPr>
          </w:p>
        </w:tc>
        <w:tc>
          <w:tcPr>
            <w:tcW w:w="480" w:type="dxa"/>
            <w:vAlign w:val="bottom"/>
          </w:tcPr>
          <w:p w14:paraId="4F7BCE04" w14:textId="77777777" w:rsidR="004B413C" w:rsidRDefault="004B413C">
            <w:pPr>
              <w:rPr>
                <w:sz w:val="21"/>
                <w:szCs w:val="21"/>
              </w:rPr>
            </w:pPr>
          </w:p>
        </w:tc>
        <w:tc>
          <w:tcPr>
            <w:tcW w:w="460" w:type="dxa"/>
            <w:vAlign w:val="bottom"/>
          </w:tcPr>
          <w:p w14:paraId="5B9B49D1" w14:textId="77777777" w:rsidR="004B413C" w:rsidRDefault="004B413C">
            <w:pPr>
              <w:rPr>
                <w:sz w:val="21"/>
                <w:szCs w:val="21"/>
              </w:rPr>
            </w:pPr>
          </w:p>
        </w:tc>
        <w:tc>
          <w:tcPr>
            <w:tcW w:w="480" w:type="dxa"/>
            <w:vAlign w:val="bottom"/>
          </w:tcPr>
          <w:p w14:paraId="6F6BB303" w14:textId="77777777" w:rsidR="004B413C" w:rsidRDefault="004B413C">
            <w:pPr>
              <w:rPr>
                <w:sz w:val="21"/>
                <w:szCs w:val="21"/>
              </w:rPr>
            </w:pPr>
          </w:p>
        </w:tc>
        <w:tc>
          <w:tcPr>
            <w:tcW w:w="480" w:type="dxa"/>
            <w:vAlign w:val="bottom"/>
          </w:tcPr>
          <w:p w14:paraId="11BF5D00" w14:textId="77777777" w:rsidR="004B413C" w:rsidRDefault="004B413C">
            <w:pPr>
              <w:rPr>
                <w:sz w:val="21"/>
                <w:szCs w:val="21"/>
              </w:rPr>
            </w:pPr>
          </w:p>
        </w:tc>
        <w:tc>
          <w:tcPr>
            <w:tcW w:w="480" w:type="dxa"/>
            <w:vAlign w:val="bottom"/>
          </w:tcPr>
          <w:p w14:paraId="755F737B" w14:textId="77777777" w:rsidR="004B413C" w:rsidRDefault="004B413C">
            <w:pPr>
              <w:rPr>
                <w:sz w:val="21"/>
                <w:szCs w:val="21"/>
              </w:rPr>
            </w:pPr>
          </w:p>
        </w:tc>
        <w:tc>
          <w:tcPr>
            <w:tcW w:w="480" w:type="dxa"/>
            <w:vAlign w:val="bottom"/>
          </w:tcPr>
          <w:p w14:paraId="69DE3582" w14:textId="77777777" w:rsidR="004B413C" w:rsidRDefault="004B413C">
            <w:pPr>
              <w:rPr>
                <w:sz w:val="21"/>
                <w:szCs w:val="21"/>
              </w:rPr>
            </w:pPr>
          </w:p>
        </w:tc>
        <w:tc>
          <w:tcPr>
            <w:tcW w:w="460" w:type="dxa"/>
            <w:vAlign w:val="bottom"/>
          </w:tcPr>
          <w:p w14:paraId="0CB7B7F0" w14:textId="77777777" w:rsidR="004B413C" w:rsidRDefault="004B413C">
            <w:pPr>
              <w:rPr>
                <w:sz w:val="21"/>
                <w:szCs w:val="21"/>
              </w:rPr>
            </w:pPr>
          </w:p>
        </w:tc>
        <w:tc>
          <w:tcPr>
            <w:tcW w:w="480" w:type="dxa"/>
            <w:vAlign w:val="bottom"/>
          </w:tcPr>
          <w:p w14:paraId="7F182164" w14:textId="77777777" w:rsidR="004B413C" w:rsidRDefault="004B413C">
            <w:pPr>
              <w:rPr>
                <w:sz w:val="21"/>
                <w:szCs w:val="21"/>
              </w:rPr>
            </w:pPr>
          </w:p>
        </w:tc>
        <w:tc>
          <w:tcPr>
            <w:tcW w:w="480" w:type="dxa"/>
            <w:vAlign w:val="bottom"/>
          </w:tcPr>
          <w:p w14:paraId="5BC5E3CD" w14:textId="77777777" w:rsidR="004B413C" w:rsidRDefault="004B413C">
            <w:pPr>
              <w:rPr>
                <w:sz w:val="21"/>
                <w:szCs w:val="21"/>
              </w:rPr>
            </w:pPr>
          </w:p>
        </w:tc>
        <w:tc>
          <w:tcPr>
            <w:tcW w:w="480" w:type="dxa"/>
            <w:vAlign w:val="bottom"/>
          </w:tcPr>
          <w:p w14:paraId="51C10DA8" w14:textId="77777777" w:rsidR="004B413C" w:rsidRDefault="004B413C">
            <w:pPr>
              <w:rPr>
                <w:sz w:val="21"/>
                <w:szCs w:val="21"/>
              </w:rPr>
            </w:pPr>
          </w:p>
        </w:tc>
        <w:tc>
          <w:tcPr>
            <w:tcW w:w="480" w:type="dxa"/>
            <w:vAlign w:val="bottom"/>
          </w:tcPr>
          <w:p w14:paraId="7635CC3B" w14:textId="77777777" w:rsidR="004B413C" w:rsidRDefault="004B413C">
            <w:pPr>
              <w:rPr>
                <w:sz w:val="21"/>
                <w:szCs w:val="21"/>
              </w:rPr>
            </w:pPr>
          </w:p>
        </w:tc>
        <w:tc>
          <w:tcPr>
            <w:tcW w:w="460" w:type="dxa"/>
            <w:vAlign w:val="bottom"/>
          </w:tcPr>
          <w:p w14:paraId="08E8EA59" w14:textId="77777777" w:rsidR="004B413C" w:rsidRDefault="004B413C">
            <w:pPr>
              <w:rPr>
                <w:sz w:val="21"/>
                <w:szCs w:val="21"/>
              </w:rPr>
            </w:pPr>
          </w:p>
        </w:tc>
        <w:tc>
          <w:tcPr>
            <w:tcW w:w="480" w:type="dxa"/>
            <w:vAlign w:val="bottom"/>
          </w:tcPr>
          <w:p w14:paraId="6A7315FF" w14:textId="77777777" w:rsidR="004B413C" w:rsidRDefault="004B413C">
            <w:pPr>
              <w:rPr>
                <w:sz w:val="21"/>
                <w:szCs w:val="21"/>
              </w:rPr>
            </w:pPr>
          </w:p>
        </w:tc>
        <w:tc>
          <w:tcPr>
            <w:tcW w:w="480" w:type="dxa"/>
            <w:vAlign w:val="bottom"/>
          </w:tcPr>
          <w:p w14:paraId="5C1FC448" w14:textId="77777777" w:rsidR="004B413C" w:rsidRDefault="004B413C">
            <w:pPr>
              <w:rPr>
                <w:sz w:val="21"/>
                <w:szCs w:val="21"/>
              </w:rPr>
            </w:pPr>
          </w:p>
        </w:tc>
        <w:tc>
          <w:tcPr>
            <w:tcW w:w="480" w:type="dxa"/>
            <w:vAlign w:val="bottom"/>
          </w:tcPr>
          <w:p w14:paraId="49B9E688" w14:textId="77777777" w:rsidR="004B413C" w:rsidRDefault="004B413C">
            <w:pPr>
              <w:rPr>
                <w:sz w:val="21"/>
                <w:szCs w:val="21"/>
              </w:rPr>
            </w:pPr>
          </w:p>
        </w:tc>
        <w:tc>
          <w:tcPr>
            <w:tcW w:w="480" w:type="dxa"/>
            <w:vAlign w:val="bottom"/>
          </w:tcPr>
          <w:p w14:paraId="7BCDCA37" w14:textId="77777777" w:rsidR="004B413C" w:rsidRDefault="004B413C">
            <w:pPr>
              <w:rPr>
                <w:sz w:val="21"/>
                <w:szCs w:val="21"/>
              </w:rPr>
            </w:pPr>
          </w:p>
        </w:tc>
        <w:tc>
          <w:tcPr>
            <w:tcW w:w="460" w:type="dxa"/>
            <w:vAlign w:val="bottom"/>
          </w:tcPr>
          <w:p w14:paraId="20D3A5E1" w14:textId="77777777" w:rsidR="004B413C" w:rsidRDefault="004B413C">
            <w:pPr>
              <w:rPr>
                <w:sz w:val="21"/>
                <w:szCs w:val="21"/>
              </w:rPr>
            </w:pPr>
          </w:p>
        </w:tc>
        <w:tc>
          <w:tcPr>
            <w:tcW w:w="480" w:type="dxa"/>
            <w:vAlign w:val="bottom"/>
          </w:tcPr>
          <w:p w14:paraId="728F72FD" w14:textId="77777777" w:rsidR="004B413C" w:rsidRDefault="004B413C">
            <w:pPr>
              <w:rPr>
                <w:sz w:val="21"/>
                <w:szCs w:val="21"/>
              </w:rPr>
            </w:pPr>
          </w:p>
        </w:tc>
        <w:tc>
          <w:tcPr>
            <w:tcW w:w="580" w:type="dxa"/>
            <w:vAlign w:val="bottom"/>
          </w:tcPr>
          <w:p w14:paraId="043B5457" w14:textId="77777777" w:rsidR="004B413C" w:rsidRDefault="00EC2FEA">
            <w:pPr>
              <w:ind w:left="480"/>
              <w:rPr>
                <w:sz w:val="20"/>
                <w:szCs w:val="20"/>
              </w:rPr>
            </w:pPr>
            <w:r>
              <w:rPr>
                <w:rFonts w:ascii="Arial" w:eastAsia="Arial" w:hAnsi="Arial" w:cs="Arial"/>
                <w:color w:val="1A1A1A"/>
                <w:w w:val="74"/>
                <w:sz w:val="16"/>
                <w:szCs w:val="16"/>
              </w:rPr>
              <w:t>A</w:t>
            </w:r>
          </w:p>
        </w:tc>
      </w:tr>
      <w:tr w:rsidR="004B413C" w14:paraId="7F46CEC6" w14:textId="77777777">
        <w:trPr>
          <w:trHeight w:val="200"/>
        </w:trPr>
        <w:tc>
          <w:tcPr>
            <w:tcW w:w="920" w:type="dxa"/>
            <w:vAlign w:val="bottom"/>
          </w:tcPr>
          <w:p w14:paraId="12FEFE0F" w14:textId="77777777" w:rsidR="004B413C" w:rsidRDefault="00EC2FEA">
            <w:pPr>
              <w:ind w:right="477"/>
              <w:jc w:val="right"/>
              <w:rPr>
                <w:sz w:val="20"/>
                <w:szCs w:val="20"/>
              </w:rPr>
            </w:pPr>
            <w:r>
              <w:rPr>
                <w:rFonts w:ascii="Arial" w:eastAsia="Arial" w:hAnsi="Arial" w:cs="Arial"/>
                <w:color w:val="4D4D4D"/>
                <w:w w:val="95"/>
                <w:sz w:val="16"/>
                <w:szCs w:val="16"/>
              </w:rPr>
              <w:t>2010</w:t>
            </w:r>
          </w:p>
        </w:tc>
        <w:tc>
          <w:tcPr>
            <w:tcW w:w="480" w:type="dxa"/>
            <w:vAlign w:val="bottom"/>
          </w:tcPr>
          <w:p w14:paraId="5B654CB4" w14:textId="77777777" w:rsidR="004B413C" w:rsidRDefault="004B413C">
            <w:pPr>
              <w:rPr>
                <w:sz w:val="17"/>
                <w:szCs w:val="17"/>
              </w:rPr>
            </w:pPr>
          </w:p>
        </w:tc>
        <w:tc>
          <w:tcPr>
            <w:tcW w:w="460" w:type="dxa"/>
            <w:vAlign w:val="bottom"/>
          </w:tcPr>
          <w:p w14:paraId="583C8BA0" w14:textId="77777777" w:rsidR="004B413C" w:rsidRDefault="004B413C">
            <w:pPr>
              <w:rPr>
                <w:sz w:val="17"/>
                <w:szCs w:val="17"/>
              </w:rPr>
            </w:pPr>
          </w:p>
        </w:tc>
        <w:tc>
          <w:tcPr>
            <w:tcW w:w="480" w:type="dxa"/>
            <w:vAlign w:val="bottom"/>
          </w:tcPr>
          <w:p w14:paraId="25C56B18" w14:textId="77777777" w:rsidR="004B413C" w:rsidRDefault="004B413C">
            <w:pPr>
              <w:rPr>
                <w:sz w:val="17"/>
                <w:szCs w:val="17"/>
              </w:rPr>
            </w:pPr>
          </w:p>
        </w:tc>
        <w:tc>
          <w:tcPr>
            <w:tcW w:w="480" w:type="dxa"/>
            <w:vAlign w:val="bottom"/>
          </w:tcPr>
          <w:p w14:paraId="21AA35C3" w14:textId="77777777" w:rsidR="004B413C" w:rsidRDefault="004B413C">
            <w:pPr>
              <w:rPr>
                <w:sz w:val="17"/>
                <w:szCs w:val="17"/>
              </w:rPr>
            </w:pPr>
          </w:p>
        </w:tc>
        <w:tc>
          <w:tcPr>
            <w:tcW w:w="480" w:type="dxa"/>
            <w:vAlign w:val="bottom"/>
          </w:tcPr>
          <w:p w14:paraId="19DD3C9B" w14:textId="77777777" w:rsidR="004B413C" w:rsidRDefault="004B413C">
            <w:pPr>
              <w:rPr>
                <w:sz w:val="17"/>
                <w:szCs w:val="17"/>
              </w:rPr>
            </w:pPr>
          </w:p>
        </w:tc>
        <w:tc>
          <w:tcPr>
            <w:tcW w:w="480" w:type="dxa"/>
            <w:vAlign w:val="bottom"/>
          </w:tcPr>
          <w:p w14:paraId="576AB3B7" w14:textId="77777777" w:rsidR="004B413C" w:rsidRDefault="004B413C">
            <w:pPr>
              <w:rPr>
                <w:sz w:val="17"/>
                <w:szCs w:val="17"/>
              </w:rPr>
            </w:pPr>
          </w:p>
        </w:tc>
        <w:tc>
          <w:tcPr>
            <w:tcW w:w="460" w:type="dxa"/>
            <w:vAlign w:val="bottom"/>
          </w:tcPr>
          <w:p w14:paraId="337D502B" w14:textId="77777777" w:rsidR="004B413C" w:rsidRDefault="004B413C">
            <w:pPr>
              <w:rPr>
                <w:sz w:val="17"/>
                <w:szCs w:val="17"/>
              </w:rPr>
            </w:pPr>
          </w:p>
        </w:tc>
        <w:tc>
          <w:tcPr>
            <w:tcW w:w="480" w:type="dxa"/>
            <w:vAlign w:val="bottom"/>
          </w:tcPr>
          <w:p w14:paraId="69794F8B" w14:textId="77777777" w:rsidR="004B413C" w:rsidRDefault="004B413C">
            <w:pPr>
              <w:rPr>
                <w:sz w:val="17"/>
                <w:szCs w:val="17"/>
              </w:rPr>
            </w:pPr>
          </w:p>
        </w:tc>
        <w:tc>
          <w:tcPr>
            <w:tcW w:w="480" w:type="dxa"/>
            <w:vAlign w:val="bottom"/>
          </w:tcPr>
          <w:p w14:paraId="6DED8419" w14:textId="77777777" w:rsidR="004B413C" w:rsidRDefault="004B413C">
            <w:pPr>
              <w:rPr>
                <w:sz w:val="17"/>
                <w:szCs w:val="17"/>
              </w:rPr>
            </w:pPr>
          </w:p>
        </w:tc>
        <w:tc>
          <w:tcPr>
            <w:tcW w:w="480" w:type="dxa"/>
            <w:vAlign w:val="bottom"/>
          </w:tcPr>
          <w:p w14:paraId="4BF1B5E8" w14:textId="77777777" w:rsidR="004B413C" w:rsidRDefault="004B413C">
            <w:pPr>
              <w:rPr>
                <w:sz w:val="17"/>
                <w:szCs w:val="17"/>
              </w:rPr>
            </w:pPr>
          </w:p>
        </w:tc>
        <w:tc>
          <w:tcPr>
            <w:tcW w:w="480" w:type="dxa"/>
            <w:vAlign w:val="bottom"/>
          </w:tcPr>
          <w:p w14:paraId="12DC64D1" w14:textId="77777777" w:rsidR="004B413C" w:rsidRDefault="004B413C">
            <w:pPr>
              <w:rPr>
                <w:sz w:val="17"/>
                <w:szCs w:val="17"/>
              </w:rPr>
            </w:pPr>
          </w:p>
        </w:tc>
        <w:tc>
          <w:tcPr>
            <w:tcW w:w="460" w:type="dxa"/>
            <w:vAlign w:val="bottom"/>
          </w:tcPr>
          <w:p w14:paraId="2C14701B" w14:textId="77777777" w:rsidR="004B413C" w:rsidRDefault="004B413C">
            <w:pPr>
              <w:rPr>
                <w:sz w:val="17"/>
                <w:szCs w:val="17"/>
              </w:rPr>
            </w:pPr>
          </w:p>
        </w:tc>
        <w:tc>
          <w:tcPr>
            <w:tcW w:w="480" w:type="dxa"/>
            <w:vAlign w:val="bottom"/>
          </w:tcPr>
          <w:p w14:paraId="271D8EE8" w14:textId="77777777" w:rsidR="004B413C" w:rsidRDefault="004B413C">
            <w:pPr>
              <w:rPr>
                <w:sz w:val="17"/>
                <w:szCs w:val="17"/>
              </w:rPr>
            </w:pPr>
          </w:p>
        </w:tc>
        <w:tc>
          <w:tcPr>
            <w:tcW w:w="480" w:type="dxa"/>
            <w:vAlign w:val="bottom"/>
          </w:tcPr>
          <w:p w14:paraId="34001E9E" w14:textId="77777777" w:rsidR="004B413C" w:rsidRDefault="004B413C">
            <w:pPr>
              <w:rPr>
                <w:sz w:val="17"/>
                <w:szCs w:val="17"/>
              </w:rPr>
            </w:pPr>
          </w:p>
        </w:tc>
        <w:tc>
          <w:tcPr>
            <w:tcW w:w="480" w:type="dxa"/>
            <w:vAlign w:val="bottom"/>
          </w:tcPr>
          <w:p w14:paraId="03A3600E" w14:textId="77777777" w:rsidR="004B413C" w:rsidRDefault="004B413C">
            <w:pPr>
              <w:rPr>
                <w:sz w:val="17"/>
                <w:szCs w:val="17"/>
              </w:rPr>
            </w:pPr>
          </w:p>
        </w:tc>
        <w:tc>
          <w:tcPr>
            <w:tcW w:w="480" w:type="dxa"/>
            <w:vAlign w:val="bottom"/>
          </w:tcPr>
          <w:p w14:paraId="2DA8A598" w14:textId="77777777" w:rsidR="004B413C" w:rsidRDefault="004B413C">
            <w:pPr>
              <w:rPr>
                <w:sz w:val="17"/>
                <w:szCs w:val="17"/>
              </w:rPr>
            </w:pPr>
          </w:p>
        </w:tc>
        <w:tc>
          <w:tcPr>
            <w:tcW w:w="460" w:type="dxa"/>
            <w:vAlign w:val="bottom"/>
          </w:tcPr>
          <w:p w14:paraId="39E58E03" w14:textId="77777777" w:rsidR="004B413C" w:rsidRDefault="004B413C">
            <w:pPr>
              <w:rPr>
                <w:sz w:val="17"/>
                <w:szCs w:val="17"/>
              </w:rPr>
            </w:pPr>
          </w:p>
        </w:tc>
        <w:tc>
          <w:tcPr>
            <w:tcW w:w="480" w:type="dxa"/>
            <w:vAlign w:val="bottom"/>
          </w:tcPr>
          <w:p w14:paraId="3685E21B" w14:textId="77777777" w:rsidR="004B413C" w:rsidRDefault="004B413C">
            <w:pPr>
              <w:rPr>
                <w:sz w:val="17"/>
                <w:szCs w:val="17"/>
              </w:rPr>
            </w:pPr>
          </w:p>
        </w:tc>
        <w:tc>
          <w:tcPr>
            <w:tcW w:w="480" w:type="dxa"/>
            <w:vAlign w:val="bottom"/>
          </w:tcPr>
          <w:p w14:paraId="493FF78E" w14:textId="77777777" w:rsidR="004B413C" w:rsidRDefault="004B413C">
            <w:pPr>
              <w:rPr>
                <w:sz w:val="17"/>
                <w:szCs w:val="17"/>
              </w:rPr>
            </w:pPr>
          </w:p>
        </w:tc>
        <w:tc>
          <w:tcPr>
            <w:tcW w:w="480" w:type="dxa"/>
            <w:vAlign w:val="bottom"/>
          </w:tcPr>
          <w:p w14:paraId="3608E2F2" w14:textId="77777777" w:rsidR="004B413C" w:rsidRDefault="004B413C">
            <w:pPr>
              <w:rPr>
                <w:sz w:val="17"/>
                <w:szCs w:val="17"/>
              </w:rPr>
            </w:pPr>
          </w:p>
        </w:tc>
        <w:tc>
          <w:tcPr>
            <w:tcW w:w="480" w:type="dxa"/>
            <w:vAlign w:val="bottom"/>
          </w:tcPr>
          <w:p w14:paraId="0DF72806" w14:textId="77777777" w:rsidR="004B413C" w:rsidRDefault="004B413C">
            <w:pPr>
              <w:rPr>
                <w:sz w:val="17"/>
                <w:szCs w:val="17"/>
              </w:rPr>
            </w:pPr>
          </w:p>
        </w:tc>
        <w:tc>
          <w:tcPr>
            <w:tcW w:w="460" w:type="dxa"/>
            <w:vAlign w:val="bottom"/>
          </w:tcPr>
          <w:p w14:paraId="5DC713F1" w14:textId="77777777" w:rsidR="004B413C" w:rsidRDefault="004B413C">
            <w:pPr>
              <w:rPr>
                <w:sz w:val="17"/>
                <w:szCs w:val="17"/>
              </w:rPr>
            </w:pPr>
          </w:p>
        </w:tc>
        <w:tc>
          <w:tcPr>
            <w:tcW w:w="480" w:type="dxa"/>
            <w:vAlign w:val="bottom"/>
          </w:tcPr>
          <w:p w14:paraId="3954F35F" w14:textId="77777777" w:rsidR="004B413C" w:rsidRDefault="004B413C">
            <w:pPr>
              <w:rPr>
                <w:sz w:val="17"/>
                <w:szCs w:val="17"/>
              </w:rPr>
            </w:pPr>
          </w:p>
        </w:tc>
        <w:tc>
          <w:tcPr>
            <w:tcW w:w="580" w:type="dxa"/>
            <w:vAlign w:val="bottom"/>
          </w:tcPr>
          <w:p w14:paraId="0B094FCB" w14:textId="77777777" w:rsidR="004B413C" w:rsidRDefault="004B413C">
            <w:pPr>
              <w:rPr>
                <w:sz w:val="17"/>
                <w:szCs w:val="17"/>
              </w:rPr>
            </w:pPr>
          </w:p>
        </w:tc>
      </w:tr>
      <w:tr w:rsidR="004B413C" w14:paraId="02C7828C" w14:textId="77777777">
        <w:trPr>
          <w:trHeight w:val="222"/>
        </w:trPr>
        <w:tc>
          <w:tcPr>
            <w:tcW w:w="920" w:type="dxa"/>
            <w:vAlign w:val="bottom"/>
          </w:tcPr>
          <w:p w14:paraId="5A776C54" w14:textId="77777777" w:rsidR="004B413C" w:rsidRDefault="00EC2FEA">
            <w:pPr>
              <w:ind w:right="477"/>
              <w:jc w:val="right"/>
              <w:rPr>
                <w:sz w:val="20"/>
                <w:szCs w:val="20"/>
              </w:rPr>
            </w:pPr>
            <w:r>
              <w:rPr>
                <w:rFonts w:ascii="Arial" w:eastAsia="Arial" w:hAnsi="Arial" w:cs="Arial"/>
                <w:color w:val="4D4D4D"/>
                <w:w w:val="95"/>
                <w:sz w:val="16"/>
                <w:szCs w:val="16"/>
              </w:rPr>
              <w:t>2015</w:t>
            </w:r>
          </w:p>
        </w:tc>
        <w:tc>
          <w:tcPr>
            <w:tcW w:w="480" w:type="dxa"/>
            <w:vAlign w:val="bottom"/>
          </w:tcPr>
          <w:p w14:paraId="3283A9A9" w14:textId="77777777" w:rsidR="004B413C" w:rsidRDefault="004B413C">
            <w:pPr>
              <w:rPr>
                <w:sz w:val="19"/>
                <w:szCs w:val="19"/>
              </w:rPr>
            </w:pPr>
          </w:p>
        </w:tc>
        <w:tc>
          <w:tcPr>
            <w:tcW w:w="460" w:type="dxa"/>
            <w:vAlign w:val="bottom"/>
          </w:tcPr>
          <w:p w14:paraId="00107564" w14:textId="77777777" w:rsidR="004B413C" w:rsidRDefault="004B413C">
            <w:pPr>
              <w:rPr>
                <w:sz w:val="19"/>
                <w:szCs w:val="19"/>
              </w:rPr>
            </w:pPr>
          </w:p>
        </w:tc>
        <w:tc>
          <w:tcPr>
            <w:tcW w:w="480" w:type="dxa"/>
            <w:vAlign w:val="bottom"/>
          </w:tcPr>
          <w:p w14:paraId="12742B43" w14:textId="77777777" w:rsidR="004B413C" w:rsidRDefault="004B413C">
            <w:pPr>
              <w:rPr>
                <w:sz w:val="19"/>
                <w:szCs w:val="19"/>
              </w:rPr>
            </w:pPr>
          </w:p>
        </w:tc>
        <w:tc>
          <w:tcPr>
            <w:tcW w:w="480" w:type="dxa"/>
            <w:vAlign w:val="bottom"/>
          </w:tcPr>
          <w:p w14:paraId="0DAC6A15" w14:textId="77777777" w:rsidR="004B413C" w:rsidRDefault="004B413C">
            <w:pPr>
              <w:rPr>
                <w:sz w:val="19"/>
                <w:szCs w:val="19"/>
              </w:rPr>
            </w:pPr>
          </w:p>
        </w:tc>
        <w:tc>
          <w:tcPr>
            <w:tcW w:w="480" w:type="dxa"/>
            <w:vAlign w:val="bottom"/>
          </w:tcPr>
          <w:p w14:paraId="2A6E665D" w14:textId="77777777" w:rsidR="004B413C" w:rsidRDefault="004B413C">
            <w:pPr>
              <w:rPr>
                <w:sz w:val="19"/>
                <w:szCs w:val="19"/>
              </w:rPr>
            </w:pPr>
          </w:p>
        </w:tc>
        <w:tc>
          <w:tcPr>
            <w:tcW w:w="480" w:type="dxa"/>
            <w:vAlign w:val="bottom"/>
          </w:tcPr>
          <w:p w14:paraId="6859D10C" w14:textId="77777777" w:rsidR="004B413C" w:rsidRDefault="004B413C">
            <w:pPr>
              <w:rPr>
                <w:sz w:val="19"/>
                <w:szCs w:val="19"/>
              </w:rPr>
            </w:pPr>
          </w:p>
        </w:tc>
        <w:tc>
          <w:tcPr>
            <w:tcW w:w="460" w:type="dxa"/>
            <w:vAlign w:val="bottom"/>
          </w:tcPr>
          <w:p w14:paraId="58B5AA20" w14:textId="77777777" w:rsidR="004B413C" w:rsidRDefault="004B413C">
            <w:pPr>
              <w:rPr>
                <w:sz w:val="19"/>
                <w:szCs w:val="19"/>
              </w:rPr>
            </w:pPr>
          </w:p>
        </w:tc>
        <w:tc>
          <w:tcPr>
            <w:tcW w:w="480" w:type="dxa"/>
            <w:vAlign w:val="bottom"/>
          </w:tcPr>
          <w:p w14:paraId="4C4C75A0" w14:textId="77777777" w:rsidR="004B413C" w:rsidRDefault="004B413C">
            <w:pPr>
              <w:rPr>
                <w:sz w:val="19"/>
                <w:szCs w:val="19"/>
              </w:rPr>
            </w:pPr>
          </w:p>
        </w:tc>
        <w:tc>
          <w:tcPr>
            <w:tcW w:w="480" w:type="dxa"/>
            <w:vAlign w:val="bottom"/>
          </w:tcPr>
          <w:p w14:paraId="2C495976" w14:textId="77777777" w:rsidR="004B413C" w:rsidRDefault="004B413C">
            <w:pPr>
              <w:rPr>
                <w:sz w:val="19"/>
                <w:szCs w:val="19"/>
              </w:rPr>
            </w:pPr>
          </w:p>
        </w:tc>
        <w:tc>
          <w:tcPr>
            <w:tcW w:w="480" w:type="dxa"/>
            <w:vAlign w:val="bottom"/>
          </w:tcPr>
          <w:p w14:paraId="14F9D1A5" w14:textId="77777777" w:rsidR="004B413C" w:rsidRDefault="004B413C">
            <w:pPr>
              <w:rPr>
                <w:sz w:val="19"/>
                <w:szCs w:val="19"/>
              </w:rPr>
            </w:pPr>
          </w:p>
        </w:tc>
        <w:tc>
          <w:tcPr>
            <w:tcW w:w="480" w:type="dxa"/>
            <w:vAlign w:val="bottom"/>
          </w:tcPr>
          <w:p w14:paraId="4EEC6F3F" w14:textId="77777777" w:rsidR="004B413C" w:rsidRDefault="004B413C">
            <w:pPr>
              <w:rPr>
                <w:sz w:val="19"/>
                <w:szCs w:val="19"/>
              </w:rPr>
            </w:pPr>
          </w:p>
        </w:tc>
        <w:tc>
          <w:tcPr>
            <w:tcW w:w="460" w:type="dxa"/>
            <w:vAlign w:val="bottom"/>
          </w:tcPr>
          <w:p w14:paraId="5F74A897" w14:textId="77777777" w:rsidR="004B413C" w:rsidRDefault="004B413C">
            <w:pPr>
              <w:rPr>
                <w:sz w:val="19"/>
                <w:szCs w:val="19"/>
              </w:rPr>
            </w:pPr>
          </w:p>
        </w:tc>
        <w:tc>
          <w:tcPr>
            <w:tcW w:w="480" w:type="dxa"/>
            <w:vAlign w:val="bottom"/>
          </w:tcPr>
          <w:p w14:paraId="1974877E" w14:textId="77777777" w:rsidR="004B413C" w:rsidRDefault="004B413C">
            <w:pPr>
              <w:rPr>
                <w:sz w:val="19"/>
                <w:szCs w:val="19"/>
              </w:rPr>
            </w:pPr>
          </w:p>
        </w:tc>
        <w:tc>
          <w:tcPr>
            <w:tcW w:w="480" w:type="dxa"/>
            <w:vAlign w:val="bottom"/>
          </w:tcPr>
          <w:p w14:paraId="267EB010" w14:textId="77777777" w:rsidR="004B413C" w:rsidRDefault="004B413C">
            <w:pPr>
              <w:rPr>
                <w:sz w:val="19"/>
                <w:szCs w:val="19"/>
              </w:rPr>
            </w:pPr>
          </w:p>
        </w:tc>
        <w:tc>
          <w:tcPr>
            <w:tcW w:w="480" w:type="dxa"/>
            <w:vAlign w:val="bottom"/>
          </w:tcPr>
          <w:p w14:paraId="65350DA2" w14:textId="77777777" w:rsidR="004B413C" w:rsidRDefault="004B413C">
            <w:pPr>
              <w:rPr>
                <w:sz w:val="19"/>
                <w:szCs w:val="19"/>
              </w:rPr>
            </w:pPr>
          </w:p>
        </w:tc>
        <w:tc>
          <w:tcPr>
            <w:tcW w:w="480" w:type="dxa"/>
            <w:vAlign w:val="bottom"/>
          </w:tcPr>
          <w:p w14:paraId="3F58E60E" w14:textId="77777777" w:rsidR="004B413C" w:rsidRDefault="004B413C">
            <w:pPr>
              <w:rPr>
                <w:sz w:val="19"/>
                <w:szCs w:val="19"/>
              </w:rPr>
            </w:pPr>
          </w:p>
        </w:tc>
        <w:tc>
          <w:tcPr>
            <w:tcW w:w="460" w:type="dxa"/>
            <w:vAlign w:val="bottom"/>
          </w:tcPr>
          <w:p w14:paraId="507E77A2" w14:textId="77777777" w:rsidR="004B413C" w:rsidRDefault="004B413C">
            <w:pPr>
              <w:rPr>
                <w:sz w:val="19"/>
                <w:szCs w:val="19"/>
              </w:rPr>
            </w:pPr>
          </w:p>
        </w:tc>
        <w:tc>
          <w:tcPr>
            <w:tcW w:w="480" w:type="dxa"/>
            <w:vAlign w:val="bottom"/>
          </w:tcPr>
          <w:p w14:paraId="1EC065CF" w14:textId="77777777" w:rsidR="004B413C" w:rsidRDefault="004B413C">
            <w:pPr>
              <w:rPr>
                <w:sz w:val="19"/>
                <w:szCs w:val="19"/>
              </w:rPr>
            </w:pPr>
          </w:p>
        </w:tc>
        <w:tc>
          <w:tcPr>
            <w:tcW w:w="480" w:type="dxa"/>
            <w:vAlign w:val="bottom"/>
          </w:tcPr>
          <w:p w14:paraId="560E7583" w14:textId="77777777" w:rsidR="004B413C" w:rsidRDefault="004B413C">
            <w:pPr>
              <w:rPr>
                <w:sz w:val="19"/>
                <w:szCs w:val="19"/>
              </w:rPr>
            </w:pPr>
          </w:p>
        </w:tc>
        <w:tc>
          <w:tcPr>
            <w:tcW w:w="480" w:type="dxa"/>
            <w:vAlign w:val="bottom"/>
          </w:tcPr>
          <w:p w14:paraId="03BF0F17" w14:textId="77777777" w:rsidR="004B413C" w:rsidRDefault="004B413C">
            <w:pPr>
              <w:rPr>
                <w:sz w:val="19"/>
                <w:szCs w:val="19"/>
              </w:rPr>
            </w:pPr>
          </w:p>
        </w:tc>
        <w:tc>
          <w:tcPr>
            <w:tcW w:w="480" w:type="dxa"/>
            <w:vAlign w:val="bottom"/>
          </w:tcPr>
          <w:p w14:paraId="53B2996E" w14:textId="77777777" w:rsidR="004B413C" w:rsidRDefault="004B413C">
            <w:pPr>
              <w:rPr>
                <w:sz w:val="19"/>
                <w:szCs w:val="19"/>
              </w:rPr>
            </w:pPr>
          </w:p>
        </w:tc>
        <w:tc>
          <w:tcPr>
            <w:tcW w:w="460" w:type="dxa"/>
            <w:vAlign w:val="bottom"/>
          </w:tcPr>
          <w:p w14:paraId="05B4F405" w14:textId="77777777" w:rsidR="004B413C" w:rsidRDefault="004B413C">
            <w:pPr>
              <w:rPr>
                <w:sz w:val="19"/>
                <w:szCs w:val="19"/>
              </w:rPr>
            </w:pPr>
          </w:p>
        </w:tc>
        <w:tc>
          <w:tcPr>
            <w:tcW w:w="480" w:type="dxa"/>
            <w:vAlign w:val="bottom"/>
          </w:tcPr>
          <w:p w14:paraId="0A021C3E" w14:textId="77777777" w:rsidR="004B413C" w:rsidRDefault="004B413C">
            <w:pPr>
              <w:rPr>
                <w:sz w:val="19"/>
                <w:szCs w:val="19"/>
              </w:rPr>
            </w:pPr>
          </w:p>
        </w:tc>
        <w:tc>
          <w:tcPr>
            <w:tcW w:w="580" w:type="dxa"/>
            <w:vAlign w:val="bottom"/>
          </w:tcPr>
          <w:p w14:paraId="0E022163" w14:textId="77777777" w:rsidR="004B413C" w:rsidRDefault="004B413C">
            <w:pPr>
              <w:rPr>
                <w:sz w:val="19"/>
                <w:szCs w:val="19"/>
              </w:rPr>
            </w:pPr>
          </w:p>
        </w:tc>
      </w:tr>
    </w:tbl>
    <w:p w14:paraId="3AE7F573" w14:textId="77777777" w:rsidR="004B413C" w:rsidRDefault="00EC2FEA">
      <w:pPr>
        <w:spacing w:line="20" w:lineRule="exact"/>
        <w:rPr>
          <w:sz w:val="20"/>
          <w:szCs w:val="20"/>
        </w:rPr>
      </w:pPr>
      <w:r>
        <w:rPr>
          <w:noProof/>
          <w:sz w:val="20"/>
          <w:szCs w:val="20"/>
        </w:rPr>
        <w:drawing>
          <wp:anchor distT="0" distB="0" distL="114300" distR="114300" simplePos="0" relativeHeight="251679744" behindDoc="1" locked="0" layoutInCell="0" allowOverlap="1" wp14:anchorId="62F43D22" wp14:editId="4EDA38A3">
            <wp:simplePos x="0" y="0"/>
            <wp:positionH relativeFrom="column">
              <wp:posOffset>465455</wp:posOffset>
            </wp:positionH>
            <wp:positionV relativeFrom="paragraph">
              <wp:posOffset>-622935</wp:posOffset>
            </wp:positionV>
            <wp:extent cx="7388225" cy="1243330"/>
            <wp:effectExtent l="0" t="0" r="0" b="0"/>
            <wp:wrapNone/>
            <wp:docPr id="730" name="Picture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0"/>
                    <pic:cNvPicPr>
                      <a:picLocks noChangeAspect="1" noChangeArrowheads="1"/>
                    </pic:cNvPicPr>
                  </pic:nvPicPr>
                  <pic:blipFill>
                    <a:blip r:embed="rId482"/>
                    <a:srcRect/>
                    <a:stretch>
                      <a:fillRect/>
                    </a:stretch>
                  </pic:blipFill>
                  <pic:spPr bwMode="auto">
                    <a:xfrm>
                      <a:off x="0" y="0"/>
                      <a:ext cx="7388225" cy="1243330"/>
                    </a:xfrm>
                    <a:prstGeom prst="rect">
                      <a:avLst/>
                    </a:prstGeom>
                    <a:noFill/>
                  </pic:spPr>
                </pic:pic>
              </a:graphicData>
            </a:graphic>
          </wp:anchor>
        </w:drawing>
      </w:r>
    </w:p>
    <w:p w14:paraId="6FC00648" w14:textId="77777777" w:rsidR="004B413C" w:rsidRDefault="004B413C">
      <w:pPr>
        <w:spacing w:line="155" w:lineRule="exact"/>
        <w:rPr>
          <w:sz w:val="20"/>
          <w:szCs w:val="20"/>
        </w:rPr>
      </w:pPr>
    </w:p>
    <w:tbl>
      <w:tblPr>
        <w:tblW w:w="0" w:type="auto"/>
        <w:tblInd w:w="100" w:type="dxa"/>
        <w:tblLayout w:type="fixed"/>
        <w:tblCellMar>
          <w:left w:w="0" w:type="dxa"/>
          <w:right w:w="0" w:type="dxa"/>
        </w:tblCellMar>
        <w:tblLook w:val="04A0" w:firstRow="1" w:lastRow="0" w:firstColumn="1" w:lastColumn="0" w:noHBand="0" w:noVBand="1"/>
      </w:tblPr>
      <w:tblGrid>
        <w:gridCol w:w="180"/>
        <w:gridCol w:w="6400"/>
        <w:gridCol w:w="6100"/>
        <w:gridCol w:w="20"/>
      </w:tblGrid>
      <w:tr w:rsidR="004B413C" w14:paraId="2F5049E7" w14:textId="77777777">
        <w:trPr>
          <w:trHeight w:val="186"/>
        </w:trPr>
        <w:tc>
          <w:tcPr>
            <w:tcW w:w="180" w:type="dxa"/>
            <w:vMerge w:val="restart"/>
            <w:textDirection w:val="btLr"/>
            <w:vAlign w:val="bottom"/>
          </w:tcPr>
          <w:p w14:paraId="34BDF044" w14:textId="77777777" w:rsidR="004B413C" w:rsidRDefault="00EC2FEA">
            <w:pPr>
              <w:rPr>
                <w:sz w:val="20"/>
                <w:szCs w:val="20"/>
              </w:rPr>
            </w:pPr>
            <w:r>
              <w:rPr>
                <w:rFonts w:ascii="Arial" w:eastAsia="Arial" w:hAnsi="Arial" w:cs="Arial"/>
                <w:w w:val="89"/>
                <w:sz w:val="20"/>
                <w:szCs w:val="20"/>
              </w:rPr>
              <w:t>Year</w:t>
            </w:r>
          </w:p>
        </w:tc>
        <w:tc>
          <w:tcPr>
            <w:tcW w:w="6400" w:type="dxa"/>
            <w:vAlign w:val="bottom"/>
          </w:tcPr>
          <w:p w14:paraId="75B74122" w14:textId="77777777" w:rsidR="004B413C" w:rsidRDefault="00EC2FEA">
            <w:pPr>
              <w:ind w:right="5899"/>
              <w:jc w:val="right"/>
              <w:rPr>
                <w:sz w:val="20"/>
                <w:szCs w:val="20"/>
              </w:rPr>
            </w:pPr>
            <w:r>
              <w:rPr>
                <w:rFonts w:ascii="Arial" w:eastAsia="Arial" w:hAnsi="Arial" w:cs="Arial"/>
                <w:color w:val="4D4D4D"/>
                <w:sz w:val="16"/>
                <w:szCs w:val="16"/>
              </w:rPr>
              <w:t>2000</w:t>
            </w:r>
          </w:p>
        </w:tc>
        <w:tc>
          <w:tcPr>
            <w:tcW w:w="6100" w:type="dxa"/>
            <w:vAlign w:val="bottom"/>
          </w:tcPr>
          <w:p w14:paraId="124AACCA" w14:textId="77777777" w:rsidR="004B413C" w:rsidRDefault="004B413C">
            <w:pPr>
              <w:rPr>
                <w:sz w:val="16"/>
                <w:szCs w:val="16"/>
              </w:rPr>
            </w:pPr>
          </w:p>
        </w:tc>
        <w:tc>
          <w:tcPr>
            <w:tcW w:w="0" w:type="dxa"/>
            <w:vAlign w:val="bottom"/>
          </w:tcPr>
          <w:p w14:paraId="55D3898A" w14:textId="77777777" w:rsidR="004B413C" w:rsidRDefault="004B413C">
            <w:pPr>
              <w:rPr>
                <w:sz w:val="1"/>
                <w:szCs w:val="1"/>
              </w:rPr>
            </w:pPr>
          </w:p>
        </w:tc>
      </w:tr>
      <w:tr w:rsidR="004B413C" w14:paraId="15175C5D" w14:textId="77777777">
        <w:trPr>
          <w:trHeight w:val="209"/>
        </w:trPr>
        <w:tc>
          <w:tcPr>
            <w:tcW w:w="180" w:type="dxa"/>
            <w:vMerge/>
            <w:vAlign w:val="bottom"/>
          </w:tcPr>
          <w:p w14:paraId="362FE36F" w14:textId="77777777" w:rsidR="004B413C" w:rsidRDefault="004B413C">
            <w:pPr>
              <w:rPr>
                <w:sz w:val="18"/>
                <w:szCs w:val="18"/>
              </w:rPr>
            </w:pPr>
          </w:p>
        </w:tc>
        <w:tc>
          <w:tcPr>
            <w:tcW w:w="6400" w:type="dxa"/>
            <w:vMerge w:val="restart"/>
            <w:vAlign w:val="bottom"/>
          </w:tcPr>
          <w:p w14:paraId="6634DBDC" w14:textId="77777777" w:rsidR="004B413C" w:rsidRDefault="00EC2FEA">
            <w:pPr>
              <w:ind w:right="5899"/>
              <w:jc w:val="right"/>
              <w:rPr>
                <w:sz w:val="20"/>
                <w:szCs w:val="20"/>
              </w:rPr>
            </w:pPr>
            <w:r>
              <w:rPr>
                <w:rFonts w:ascii="Arial" w:eastAsia="Arial" w:hAnsi="Arial" w:cs="Arial"/>
                <w:color w:val="4D4D4D"/>
                <w:sz w:val="16"/>
                <w:szCs w:val="16"/>
              </w:rPr>
              <w:t>2005</w:t>
            </w:r>
          </w:p>
        </w:tc>
        <w:tc>
          <w:tcPr>
            <w:tcW w:w="6100" w:type="dxa"/>
            <w:vMerge w:val="restart"/>
            <w:vAlign w:val="bottom"/>
          </w:tcPr>
          <w:p w14:paraId="14E36C27" w14:textId="77777777" w:rsidR="004B413C" w:rsidRDefault="00EC2FEA">
            <w:pPr>
              <w:ind w:left="6000"/>
              <w:rPr>
                <w:sz w:val="20"/>
                <w:szCs w:val="20"/>
              </w:rPr>
            </w:pPr>
            <w:r>
              <w:rPr>
                <w:rFonts w:ascii="Arial" w:eastAsia="Arial" w:hAnsi="Arial" w:cs="Arial"/>
                <w:color w:val="1A1A1A"/>
                <w:w w:val="74"/>
                <w:sz w:val="16"/>
                <w:szCs w:val="16"/>
              </w:rPr>
              <w:t>B</w:t>
            </w:r>
          </w:p>
        </w:tc>
        <w:tc>
          <w:tcPr>
            <w:tcW w:w="0" w:type="dxa"/>
            <w:vAlign w:val="bottom"/>
          </w:tcPr>
          <w:p w14:paraId="73B8D6DA" w14:textId="77777777" w:rsidR="004B413C" w:rsidRDefault="004B413C">
            <w:pPr>
              <w:rPr>
                <w:sz w:val="1"/>
                <w:szCs w:val="1"/>
              </w:rPr>
            </w:pPr>
          </w:p>
        </w:tc>
      </w:tr>
      <w:tr w:rsidR="004B413C" w14:paraId="6FE2CE14" w14:textId="77777777">
        <w:trPr>
          <w:trHeight w:val="36"/>
        </w:trPr>
        <w:tc>
          <w:tcPr>
            <w:tcW w:w="180" w:type="dxa"/>
            <w:vAlign w:val="bottom"/>
          </w:tcPr>
          <w:p w14:paraId="3C3F164E" w14:textId="77777777" w:rsidR="004B413C" w:rsidRDefault="004B413C">
            <w:pPr>
              <w:rPr>
                <w:sz w:val="3"/>
                <w:szCs w:val="3"/>
              </w:rPr>
            </w:pPr>
          </w:p>
        </w:tc>
        <w:tc>
          <w:tcPr>
            <w:tcW w:w="6400" w:type="dxa"/>
            <w:vMerge/>
            <w:vAlign w:val="bottom"/>
          </w:tcPr>
          <w:p w14:paraId="5B4782DB" w14:textId="77777777" w:rsidR="004B413C" w:rsidRDefault="004B413C">
            <w:pPr>
              <w:rPr>
                <w:sz w:val="3"/>
                <w:szCs w:val="3"/>
              </w:rPr>
            </w:pPr>
          </w:p>
        </w:tc>
        <w:tc>
          <w:tcPr>
            <w:tcW w:w="6100" w:type="dxa"/>
            <w:vMerge/>
            <w:vAlign w:val="bottom"/>
          </w:tcPr>
          <w:p w14:paraId="6173E133" w14:textId="77777777" w:rsidR="004B413C" w:rsidRDefault="004B413C">
            <w:pPr>
              <w:rPr>
                <w:sz w:val="3"/>
                <w:szCs w:val="3"/>
              </w:rPr>
            </w:pPr>
          </w:p>
        </w:tc>
        <w:tc>
          <w:tcPr>
            <w:tcW w:w="0" w:type="dxa"/>
            <w:vAlign w:val="bottom"/>
          </w:tcPr>
          <w:p w14:paraId="359352F8" w14:textId="77777777" w:rsidR="004B413C" w:rsidRDefault="004B413C">
            <w:pPr>
              <w:spacing w:line="20" w:lineRule="exact"/>
              <w:rPr>
                <w:sz w:val="1"/>
                <w:szCs w:val="1"/>
              </w:rPr>
            </w:pPr>
          </w:p>
        </w:tc>
      </w:tr>
      <w:tr w:rsidR="004B413C" w14:paraId="28150EF9" w14:textId="77777777">
        <w:trPr>
          <w:trHeight w:val="200"/>
        </w:trPr>
        <w:tc>
          <w:tcPr>
            <w:tcW w:w="180" w:type="dxa"/>
            <w:vAlign w:val="bottom"/>
          </w:tcPr>
          <w:p w14:paraId="6B08DB3C" w14:textId="77777777" w:rsidR="004B413C" w:rsidRDefault="004B413C">
            <w:pPr>
              <w:rPr>
                <w:sz w:val="17"/>
                <w:szCs w:val="17"/>
              </w:rPr>
            </w:pPr>
          </w:p>
        </w:tc>
        <w:tc>
          <w:tcPr>
            <w:tcW w:w="6400" w:type="dxa"/>
            <w:vAlign w:val="bottom"/>
          </w:tcPr>
          <w:p w14:paraId="4DCF844F" w14:textId="77777777" w:rsidR="004B413C" w:rsidRDefault="00EC2FEA">
            <w:pPr>
              <w:ind w:right="5899"/>
              <w:jc w:val="right"/>
              <w:rPr>
                <w:sz w:val="20"/>
                <w:szCs w:val="20"/>
              </w:rPr>
            </w:pPr>
            <w:r>
              <w:rPr>
                <w:rFonts w:ascii="Arial" w:eastAsia="Arial" w:hAnsi="Arial" w:cs="Arial"/>
                <w:color w:val="4D4D4D"/>
                <w:sz w:val="16"/>
                <w:szCs w:val="16"/>
              </w:rPr>
              <w:t>2010</w:t>
            </w:r>
          </w:p>
        </w:tc>
        <w:tc>
          <w:tcPr>
            <w:tcW w:w="6100" w:type="dxa"/>
            <w:vAlign w:val="bottom"/>
          </w:tcPr>
          <w:p w14:paraId="2D1399C0" w14:textId="77777777" w:rsidR="004B413C" w:rsidRDefault="004B413C">
            <w:pPr>
              <w:rPr>
                <w:sz w:val="17"/>
                <w:szCs w:val="17"/>
              </w:rPr>
            </w:pPr>
          </w:p>
        </w:tc>
        <w:tc>
          <w:tcPr>
            <w:tcW w:w="0" w:type="dxa"/>
            <w:vAlign w:val="bottom"/>
          </w:tcPr>
          <w:p w14:paraId="63FE266D" w14:textId="77777777" w:rsidR="004B413C" w:rsidRDefault="004B413C">
            <w:pPr>
              <w:rPr>
                <w:sz w:val="1"/>
                <w:szCs w:val="1"/>
              </w:rPr>
            </w:pPr>
          </w:p>
        </w:tc>
      </w:tr>
      <w:tr w:rsidR="004B413C" w14:paraId="4281FDCD" w14:textId="77777777">
        <w:trPr>
          <w:trHeight w:val="222"/>
        </w:trPr>
        <w:tc>
          <w:tcPr>
            <w:tcW w:w="180" w:type="dxa"/>
            <w:vAlign w:val="bottom"/>
          </w:tcPr>
          <w:p w14:paraId="4AEC2519" w14:textId="77777777" w:rsidR="004B413C" w:rsidRDefault="004B413C">
            <w:pPr>
              <w:rPr>
                <w:sz w:val="19"/>
                <w:szCs w:val="19"/>
              </w:rPr>
            </w:pPr>
          </w:p>
        </w:tc>
        <w:tc>
          <w:tcPr>
            <w:tcW w:w="6400" w:type="dxa"/>
            <w:vAlign w:val="bottom"/>
          </w:tcPr>
          <w:p w14:paraId="6058043A" w14:textId="77777777" w:rsidR="004B413C" w:rsidRDefault="00EC2FEA">
            <w:pPr>
              <w:ind w:right="5899"/>
              <w:jc w:val="right"/>
              <w:rPr>
                <w:sz w:val="20"/>
                <w:szCs w:val="20"/>
              </w:rPr>
            </w:pPr>
            <w:r>
              <w:rPr>
                <w:rFonts w:ascii="Arial" w:eastAsia="Arial" w:hAnsi="Arial" w:cs="Arial"/>
                <w:color w:val="4D4D4D"/>
                <w:sz w:val="16"/>
                <w:szCs w:val="16"/>
              </w:rPr>
              <w:t>2015</w:t>
            </w:r>
          </w:p>
        </w:tc>
        <w:tc>
          <w:tcPr>
            <w:tcW w:w="6100" w:type="dxa"/>
            <w:vAlign w:val="bottom"/>
          </w:tcPr>
          <w:p w14:paraId="2BA6FE3D" w14:textId="77777777" w:rsidR="004B413C" w:rsidRDefault="004B413C">
            <w:pPr>
              <w:rPr>
                <w:sz w:val="19"/>
                <w:szCs w:val="19"/>
              </w:rPr>
            </w:pPr>
          </w:p>
        </w:tc>
        <w:tc>
          <w:tcPr>
            <w:tcW w:w="0" w:type="dxa"/>
            <w:vAlign w:val="bottom"/>
          </w:tcPr>
          <w:p w14:paraId="4074237B" w14:textId="77777777" w:rsidR="004B413C" w:rsidRDefault="004B413C">
            <w:pPr>
              <w:rPr>
                <w:sz w:val="1"/>
                <w:szCs w:val="1"/>
              </w:rPr>
            </w:pPr>
          </w:p>
        </w:tc>
      </w:tr>
      <w:tr w:rsidR="004B413C" w14:paraId="193FE937" w14:textId="77777777">
        <w:trPr>
          <w:trHeight w:val="361"/>
        </w:trPr>
        <w:tc>
          <w:tcPr>
            <w:tcW w:w="180" w:type="dxa"/>
            <w:vAlign w:val="bottom"/>
          </w:tcPr>
          <w:p w14:paraId="0FF26C54" w14:textId="77777777" w:rsidR="004B413C" w:rsidRDefault="004B413C">
            <w:pPr>
              <w:rPr>
                <w:sz w:val="24"/>
                <w:szCs w:val="24"/>
              </w:rPr>
            </w:pPr>
          </w:p>
        </w:tc>
        <w:tc>
          <w:tcPr>
            <w:tcW w:w="6400" w:type="dxa"/>
            <w:vAlign w:val="bottom"/>
          </w:tcPr>
          <w:p w14:paraId="62329799" w14:textId="77777777" w:rsidR="004B413C" w:rsidRDefault="00EC2FEA">
            <w:pPr>
              <w:ind w:right="5899"/>
              <w:jc w:val="right"/>
              <w:rPr>
                <w:sz w:val="20"/>
                <w:szCs w:val="20"/>
              </w:rPr>
            </w:pPr>
            <w:r>
              <w:rPr>
                <w:rFonts w:ascii="Arial" w:eastAsia="Arial" w:hAnsi="Arial" w:cs="Arial"/>
                <w:color w:val="4D4D4D"/>
                <w:sz w:val="16"/>
                <w:szCs w:val="16"/>
              </w:rPr>
              <w:t>2000</w:t>
            </w:r>
          </w:p>
        </w:tc>
        <w:tc>
          <w:tcPr>
            <w:tcW w:w="6100" w:type="dxa"/>
            <w:vAlign w:val="bottom"/>
          </w:tcPr>
          <w:p w14:paraId="49EEB48E" w14:textId="77777777" w:rsidR="004B413C" w:rsidRDefault="004B413C">
            <w:pPr>
              <w:rPr>
                <w:sz w:val="24"/>
                <w:szCs w:val="24"/>
              </w:rPr>
            </w:pPr>
          </w:p>
        </w:tc>
        <w:tc>
          <w:tcPr>
            <w:tcW w:w="0" w:type="dxa"/>
            <w:vAlign w:val="bottom"/>
          </w:tcPr>
          <w:p w14:paraId="65917B9B" w14:textId="77777777" w:rsidR="004B413C" w:rsidRDefault="004B413C">
            <w:pPr>
              <w:rPr>
                <w:sz w:val="1"/>
                <w:szCs w:val="1"/>
              </w:rPr>
            </w:pPr>
          </w:p>
        </w:tc>
      </w:tr>
      <w:tr w:rsidR="004B413C" w14:paraId="05744BA9" w14:textId="77777777">
        <w:trPr>
          <w:trHeight w:val="245"/>
        </w:trPr>
        <w:tc>
          <w:tcPr>
            <w:tcW w:w="180" w:type="dxa"/>
            <w:vAlign w:val="bottom"/>
          </w:tcPr>
          <w:p w14:paraId="43E298C7" w14:textId="77777777" w:rsidR="004B413C" w:rsidRDefault="004B413C">
            <w:pPr>
              <w:rPr>
                <w:sz w:val="21"/>
                <w:szCs w:val="21"/>
              </w:rPr>
            </w:pPr>
          </w:p>
        </w:tc>
        <w:tc>
          <w:tcPr>
            <w:tcW w:w="6400" w:type="dxa"/>
            <w:vAlign w:val="bottom"/>
          </w:tcPr>
          <w:p w14:paraId="670BF42A" w14:textId="77777777" w:rsidR="004B413C" w:rsidRDefault="00EC2FEA">
            <w:pPr>
              <w:ind w:right="5899"/>
              <w:jc w:val="right"/>
              <w:rPr>
                <w:sz w:val="20"/>
                <w:szCs w:val="20"/>
              </w:rPr>
            </w:pPr>
            <w:r>
              <w:rPr>
                <w:rFonts w:ascii="Arial" w:eastAsia="Arial" w:hAnsi="Arial" w:cs="Arial"/>
                <w:color w:val="4D4D4D"/>
                <w:sz w:val="16"/>
                <w:szCs w:val="16"/>
              </w:rPr>
              <w:t>2005</w:t>
            </w:r>
          </w:p>
        </w:tc>
        <w:tc>
          <w:tcPr>
            <w:tcW w:w="6100" w:type="dxa"/>
            <w:vAlign w:val="bottom"/>
          </w:tcPr>
          <w:p w14:paraId="50A2E259" w14:textId="77777777" w:rsidR="004B413C" w:rsidRDefault="00EC2FEA">
            <w:pPr>
              <w:ind w:left="5980"/>
              <w:rPr>
                <w:sz w:val="20"/>
                <w:szCs w:val="20"/>
              </w:rPr>
            </w:pPr>
            <w:r>
              <w:rPr>
                <w:rFonts w:ascii="Arial" w:eastAsia="Arial" w:hAnsi="Arial" w:cs="Arial"/>
                <w:color w:val="1A1A1A"/>
                <w:w w:val="86"/>
                <w:sz w:val="16"/>
                <w:szCs w:val="16"/>
              </w:rPr>
              <w:t>C</w:t>
            </w:r>
          </w:p>
        </w:tc>
        <w:tc>
          <w:tcPr>
            <w:tcW w:w="0" w:type="dxa"/>
            <w:vAlign w:val="bottom"/>
          </w:tcPr>
          <w:p w14:paraId="13D24A2D" w14:textId="77777777" w:rsidR="004B413C" w:rsidRDefault="004B413C">
            <w:pPr>
              <w:rPr>
                <w:sz w:val="1"/>
                <w:szCs w:val="1"/>
              </w:rPr>
            </w:pPr>
          </w:p>
        </w:tc>
      </w:tr>
      <w:tr w:rsidR="004B413C" w14:paraId="107C068C" w14:textId="77777777">
        <w:trPr>
          <w:trHeight w:val="200"/>
        </w:trPr>
        <w:tc>
          <w:tcPr>
            <w:tcW w:w="180" w:type="dxa"/>
            <w:vAlign w:val="bottom"/>
          </w:tcPr>
          <w:p w14:paraId="5987456B" w14:textId="77777777" w:rsidR="004B413C" w:rsidRDefault="004B413C">
            <w:pPr>
              <w:rPr>
                <w:sz w:val="17"/>
                <w:szCs w:val="17"/>
              </w:rPr>
            </w:pPr>
          </w:p>
        </w:tc>
        <w:tc>
          <w:tcPr>
            <w:tcW w:w="6400" w:type="dxa"/>
            <w:vAlign w:val="bottom"/>
          </w:tcPr>
          <w:p w14:paraId="357F0E76" w14:textId="77777777" w:rsidR="004B413C" w:rsidRDefault="00EC2FEA">
            <w:pPr>
              <w:ind w:right="5899"/>
              <w:jc w:val="right"/>
              <w:rPr>
                <w:sz w:val="20"/>
                <w:szCs w:val="20"/>
              </w:rPr>
            </w:pPr>
            <w:r>
              <w:rPr>
                <w:rFonts w:ascii="Arial" w:eastAsia="Arial" w:hAnsi="Arial" w:cs="Arial"/>
                <w:color w:val="4D4D4D"/>
                <w:sz w:val="16"/>
                <w:szCs w:val="16"/>
              </w:rPr>
              <w:t>2010</w:t>
            </w:r>
          </w:p>
        </w:tc>
        <w:tc>
          <w:tcPr>
            <w:tcW w:w="6100" w:type="dxa"/>
            <w:vAlign w:val="bottom"/>
          </w:tcPr>
          <w:p w14:paraId="665A909E" w14:textId="77777777" w:rsidR="004B413C" w:rsidRDefault="004B413C">
            <w:pPr>
              <w:rPr>
                <w:sz w:val="17"/>
                <w:szCs w:val="17"/>
              </w:rPr>
            </w:pPr>
          </w:p>
        </w:tc>
        <w:tc>
          <w:tcPr>
            <w:tcW w:w="0" w:type="dxa"/>
            <w:vAlign w:val="bottom"/>
          </w:tcPr>
          <w:p w14:paraId="3B6AEFBD" w14:textId="77777777" w:rsidR="004B413C" w:rsidRDefault="004B413C">
            <w:pPr>
              <w:rPr>
                <w:sz w:val="1"/>
                <w:szCs w:val="1"/>
              </w:rPr>
            </w:pPr>
          </w:p>
        </w:tc>
      </w:tr>
      <w:tr w:rsidR="004B413C" w14:paraId="7010BBCB" w14:textId="77777777">
        <w:trPr>
          <w:trHeight w:val="220"/>
        </w:trPr>
        <w:tc>
          <w:tcPr>
            <w:tcW w:w="180" w:type="dxa"/>
            <w:vAlign w:val="bottom"/>
          </w:tcPr>
          <w:p w14:paraId="0113D705" w14:textId="77777777" w:rsidR="004B413C" w:rsidRDefault="004B413C">
            <w:pPr>
              <w:rPr>
                <w:sz w:val="19"/>
                <w:szCs w:val="19"/>
              </w:rPr>
            </w:pPr>
          </w:p>
        </w:tc>
        <w:tc>
          <w:tcPr>
            <w:tcW w:w="6400" w:type="dxa"/>
            <w:vAlign w:val="bottom"/>
          </w:tcPr>
          <w:p w14:paraId="712C8A18" w14:textId="77777777" w:rsidR="004B413C" w:rsidRDefault="00EC2FEA">
            <w:pPr>
              <w:ind w:right="5899"/>
              <w:jc w:val="right"/>
              <w:rPr>
                <w:sz w:val="20"/>
                <w:szCs w:val="20"/>
              </w:rPr>
            </w:pPr>
            <w:r>
              <w:rPr>
                <w:rFonts w:ascii="Arial" w:eastAsia="Arial" w:hAnsi="Arial" w:cs="Arial"/>
                <w:color w:val="4D4D4D"/>
                <w:sz w:val="16"/>
                <w:szCs w:val="16"/>
              </w:rPr>
              <w:t>2015</w:t>
            </w:r>
          </w:p>
        </w:tc>
        <w:tc>
          <w:tcPr>
            <w:tcW w:w="6100" w:type="dxa"/>
            <w:vAlign w:val="bottom"/>
          </w:tcPr>
          <w:p w14:paraId="54BAAC29" w14:textId="77777777" w:rsidR="004B413C" w:rsidRDefault="004B413C">
            <w:pPr>
              <w:rPr>
                <w:sz w:val="19"/>
                <w:szCs w:val="19"/>
              </w:rPr>
            </w:pPr>
          </w:p>
        </w:tc>
        <w:tc>
          <w:tcPr>
            <w:tcW w:w="0" w:type="dxa"/>
            <w:vAlign w:val="bottom"/>
          </w:tcPr>
          <w:p w14:paraId="186B866D" w14:textId="77777777" w:rsidR="004B413C" w:rsidRDefault="004B413C">
            <w:pPr>
              <w:rPr>
                <w:sz w:val="1"/>
                <w:szCs w:val="1"/>
              </w:rPr>
            </w:pPr>
          </w:p>
        </w:tc>
      </w:tr>
    </w:tbl>
    <w:p w14:paraId="4D013D6D" w14:textId="77777777" w:rsidR="004B413C" w:rsidRDefault="00EC2FEA">
      <w:pPr>
        <w:spacing w:line="20" w:lineRule="exact"/>
        <w:rPr>
          <w:sz w:val="20"/>
          <w:szCs w:val="20"/>
        </w:rPr>
      </w:pPr>
      <w:r>
        <w:rPr>
          <w:noProof/>
          <w:sz w:val="20"/>
          <w:szCs w:val="20"/>
        </w:rPr>
        <w:drawing>
          <wp:anchor distT="0" distB="0" distL="114300" distR="114300" simplePos="0" relativeHeight="251680768" behindDoc="1" locked="0" layoutInCell="0" allowOverlap="1" wp14:anchorId="24BBA5A6" wp14:editId="4DCEA260">
            <wp:simplePos x="0" y="0"/>
            <wp:positionH relativeFrom="column">
              <wp:posOffset>465455</wp:posOffset>
            </wp:positionH>
            <wp:positionV relativeFrom="paragraph">
              <wp:posOffset>-621030</wp:posOffset>
            </wp:positionV>
            <wp:extent cx="7526655" cy="596265"/>
            <wp:effectExtent l="0" t="0" r="0" b="0"/>
            <wp:wrapNone/>
            <wp:docPr id="731" name="Picture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1"/>
                    <pic:cNvPicPr>
                      <a:picLocks noChangeAspect="1" noChangeArrowheads="1"/>
                    </pic:cNvPicPr>
                  </pic:nvPicPr>
                  <pic:blipFill>
                    <a:blip r:embed="rId483"/>
                    <a:srcRect/>
                    <a:stretch>
                      <a:fillRect/>
                    </a:stretch>
                  </pic:blipFill>
                  <pic:spPr bwMode="auto">
                    <a:xfrm>
                      <a:off x="0" y="0"/>
                      <a:ext cx="7526655" cy="596265"/>
                    </a:xfrm>
                    <a:prstGeom prst="rect">
                      <a:avLst/>
                    </a:prstGeom>
                    <a:noFill/>
                  </pic:spPr>
                </pic:pic>
              </a:graphicData>
            </a:graphic>
          </wp:anchor>
        </w:drawing>
      </w:r>
    </w:p>
    <w:p w14:paraId="439E60FB" w14:textId="77777777" w:rsidR="004B413C" w:rsidRDefault="00EC2FEA">
      <w:pPr>
        <w:spacing w:line="194" w:lineRule="auto"/>
        <w:ind w:left="5900"/>
        <w:rPr>
          <w:sz w:val="20"/>
          <w:szCs w:val="20"/>
        </w:rPr>
      </w:pPr>
      <w:r>
        <w:rPr>
          <w:rFonts w:ascii="Arial" w:eastAsia="Arial" w:hAnsi="Arial" w:cs="Arial"/>
          <w:sz w:val="20"/>
          <w:szCs w:val="20"/>
        </w:rPr>
        <w:t>Cover Abundance</w:t>
      </w:r>
    </w:p>
    <w:p w14:paraId="2DFB439E" w14:textId="77777777" w:rsidR="004B413C" w:rsidRDefault="004B413C">
      <w:pPr>
        <w:spacing w:line="200" w:lineRule="exact"/>
        <w:rPr>
          <w:sz w:val="20"/>
          <w:szCs w:val="20"/>
        </w:rPr>
      </w:pPr>
    </w:p>
    <w:p w14:paraId="1B5DD459" w14:textId="77777777" w:rsidR="004B413C" w:rsidRDefault="004B413C">
      <w:pPr>
        <w:spacing w:line="351" w:lineRule="exact"/>
        <w:rPr>
          <w:sz w:val="20"/>
          <w:szCs w:val="20"/>
        </w:rPr>
      </w:pPr>
    </w:p>
    <w:p w14:paraId="79A82CE6" w14:textId="77777777" w:rsidR="004B413C" w:rsidRDefault="00EC2FEA">
      <w:pPr>
        <w:spacing w:line="302" w:lineRule="auto"/>
        <w:rPr>
          <w:sz w:val="20"/>
          <w:szCs w:val="20"/>
        </w:rPr>
      </w:pPr>
      <w:r>
        <w:rPr>
          <w:rFonts w:ascii="Arial" w:eastAsia="Arial" w:hAnsi="Arial" w:cs="Arial"/>
          <w:sz w:val="20"/>
          <w:szCs w:val="20"/>
        </w:rPr>
        <w:t xml:space="preserve">Figure 29: Cover abundances for each species across the four plots (A, B, C, D) at the northern Lake Joondalup transect. Invasive species are denoted </w:t>
      </w:r>
      <w:r>
        <w:rPr>
          <w:rFonts w:ascii="Arial" w:eastAsia="Arial" w:hAnsi="Arial" w:cs="Arial"/>
          <w:sz w:val="19"/>
          <w:szCs w:val="19"/>
        </w:rPr>
        <w:t>by ‘X’. Only the most common species are included.</w:t>
      </w:r>
    </w:p>
    <w:p w14:paraId="43CF7A33" w14:textId="77777777" w:rsidR="004B413C" w:rsidRDefault="004B413C">
      <w:pPr>
        <w:sectPr w:rsidR="004B413C">
          <w:pgSz w:w="15840" w:h="12240" w:orient="landscape"/>
          <w:pgMar w:top="1440" w:right="1440" w:bottom="1440" w:left="927" w:header="0" w:footer="0" w:gutter="0"/>
          <w:cols w:num="2" w:space="720" w:equalWidth="0">
            <w:col w:w="195" w:space="317"/>
            <w:col w:w="12960"/>
          </w:cols>
        </w:sectPr>
      </w:pPr>
    </w:p>
    <w:p w14:paraId="098FE01B" w14:textId="77777777" w:rsidR="004B413C" w:rsidRDefault="004B413C">
      <w:pPr>
        <w:spacing w:line="200" w:lineRule="exact"/>
        <w:rPr>
          <w:sz w:val="20"/>
          <w:szCs w:val="20"/>
        </w:rPr>
      </w:pPr>
      <w:bookmarkStart w:id="89" w:name="page52"/>
      <w:bookmarkEnd w:id="89"/>
    </w:p>
    <w:p w14:paraId="6F951CA9" w14:textId="77777777" w:rsidR="004B413C" w:rsidRDefault="004B413C">
      <w:pPr>
        <w:spacing w:line="200" w:lineRule="exact"/>
        <w:rPr>
          <w:sz w:val="20"/>
          <w:szCs w:val="20"/>
        </w:rPr>
      </w:pPr>
    </w:p>
    <w:p w14:paraId="467969B8" w14:textId="77777777" w:rsidR="004B413C" w:rsidRDefault="004B413C">
      <w:pPr>
        <w:spacing w:line="200" w:lineRule="exact"/>
        <w:rPr>
          <w:sz w:val="20"/>
          <w:szCs w:val="20"/>
        </w:rPr>
      </w:pPr>
    </w:p>
    <w:p w14:paraId="3AD98818" w14:textId="77777777" w:rsidR="004B413C" w:rsidRDefault="004B413C">
      <w:pPr>
        <w:spacing w:line="200" w:lineRule="exact"/>
        <w:rPr>
          <w:sz w:val="20"/>
          <w:szCs w:val="20"/>
        </w:rPr>
      </w:pPr>
    </w:p>
    <w:p w14:paraId="4646C8CD" w14:textId="77777777" w:rsidR="004B413C" w:rsidRDefault="004B413C">
      <w:pPr>
        <w:spacing w:line="200" w:lineRule="exact"/>
        <w:rPr>
          <w:sz w:val="20"/>
          <w:szCs w:val="20"/>
        </w:rPr>
      </w:pPr>
    </w:p>
    <w:p w14:paraId="24923046" w14:textId="77777777" w:rsidR="004B413C" w:rsidRDefault="004B413C">
      <w:pPr>
        <w:spacing w:line="200" w:lineRule="exact"/>
        <w:rPr>
          <w:sz w:val="20"/>
          <w:szCs w:val="20"/>
        </w:rPr>
      </w:pPr>
    </w:p>
    <w:p w14:paraId="1752B211" w14:textId="77777777" w:rsidR="004B413C" w:rsidRDefault="004B413C">
      <w:pPr>
        <w:spacing w:line="200" w:lineRule="exact"/>
        <w:rPr>
          <w:sz w:val="20"/>
          <w:szCs w:val="20"/>
        </w:rPr>
      </w:pPr>
    </w:p>
    <w:p w14:paraId="5A85F856" w14:textId="77777777" w:rsidR="004B413C" w:rsidRDefault="004B413C">
      <w:pPr>
        <w:spacing w:line="200" w:lineRule="exact"/>
        <w:rPr>
          <w:sz w:val="20"/>
          <w:szCs w:val="20"/>
        </w:rPr>
      </w:pPr>
    </w:p>
    <w:p w14:paraId="6094E3FE" w14:textId="77777777" w:rsidR="004B413C" w:rsidRDefault="004B413C">
      <w:pPr>
        <w:spacing w:line="200" w:lineRule="exact"/>
        <w:rPr>
          <w:sz w:val="20"/>
          <w:szCs w:val="20"/>
        </w:rPr>
      </w:pPr>
    </w:p>
    <w:p w14:paraId="4AFB5E91" w14:textId="77777777" w:rsidR="004B413C" w:rsidRDefault="004B413C">
      <w:pPr>
        <w:spacing w:line="200" w:lineRule="exact"/>
        <w:rPr>
          <w:sz w:val="20"/>
          <w:szCs w:val="20"/>
        </w:rPr>
      </w:pPr>
    </w:p>
    <w:p w14:paraId="2867AB9B" w14:textId="77777777" w:rsidR="004B413C" w:rsidRDefault="004B413C">
      <w:pPr>
        <w:spacing w:line="200" w:lineRule="exact"/>
        <w:rPr>
          <w:sz w:val="20"/>
          <w:szCs w:val="20"/>
        </w:rPr>
      </w:pPr>
    </w:p>
    <w:p w14:paraId="2C2F255D" w14:textId="77777777" w:rsidR="004B413C" w:rsidRDefault="004B413C">
      <w:pPr>
        <w:spacing w:line="200" w:lineRule="exact"/>
        <w:rPr>
          <w:sz w:val="20"/>
          <w:szCs w:val="20"/>
        </w:rPr>
      </w:pPr>
    </w:p>
    <w:p w14:paraId="27B92246" w14:textId="77777777" w:rsidR="004B413C" w:rsidRDefault="004B413C">
      <w:pPr>
        <w:spacing w:line="200" w:lineRule="exact"/>
        <w:rPr>
          <w:sz w:val="20"/>
          <w:szCs w:val="20"/>
        </w:rPr>
      </w:pPr>
    </w:p>
    <w:p w14:paraId="0464A7D5" w14:textId="77777777" w:rsidR="004B413C" w:rsidRDefault="004B413C">
      <w:pPr>
        <w:spacing w:line="200" w:lineRule="exact"/>
        <w:rPr>
          <w:sz w:val="20"/>
          <w:szCs w:val="20"/>
        </w:rPr>
      </w:pPr>
    </w:p>
    <w:p w14:paraId="24874609" w14:textId="77777777" w:rsidR="004B413C" w:rsidRDefault="004B413C">
      <w:pPr>
        <w:spacing w:line="200" w:lineRule="exact"/>
        <w:rPr>
          <w:sz w:val="20"/>
          <w:szCs w:val="20"/>
        </w:rPr>
      </w:pPr>
    </w:p>
    <w:p w14:paraId="74968ED3" w14:textId="77777777" w:rsidR="004B413C" w:rsidRDefault="004B413C">
      <w:pPr>
        <w:spacing w:line="200" w:lineRule="exact"/>
        <w:rPr>
          <w:sz w:val="20"/>
          <w:szCs w:val="20"/>
        </w:rPr>
      </w:pPr>
    </w:p>
    <w:p w14:paraId="4EF22066" w14:textId="77777777" w:rsidR="004B413C" w:rsidRDefault="004B413C">
      <w:pPr>
        <w:spacing w:line="200" w:lineRule="exact"/>
        <w:rPr>
          <w:sz w:val="20"/>
          <w:szCs w:val="20"/>
        </w:rPr>
      </w:pPr>
    </w:p>
    <w:p w14:paraId="39D1CAB0" w14:textId="77777777" w:rsidR="004B413C" w:rsidRDefault="004B413C">
      <w:pPr>
        <w:spacing w:line="200" w:lineRule="exact"/>
        <w:rPr>
          <w:sz w:val="20"/>
          <w:szCs w:val="20"/>
        </w:rPr>
      </w:pPr>
    </w:p>
    <w:p w14:paraId="40598F6A" w14:textId="77777777" w:rsidR="004B413C" w:rsidRDefault="004B413C">
      <w:pPr>
        <w:spacing w:line="200" w:lineRule="exact"/>
        <w:rPr>
          <w:sz w:val="20"/>
          <w:szCs w:val="20"/>
        </w:rPr>
      </w:pPr>
    </w:p>
    <w:p w14:paraId="46DFA84E" w14:textId="77777777" w:rsidR="004B413C" w:rsidRDefault="004B413C">
      <w:pPr>
        <w:spacing w:line="200" w:lineRule="exact"/>
        <w:rPr>
          <w:sz w:val="20"/>
          <w:szCs w:val="20"/>
        </w:rPr>
      </w:pPr>
    </w:p>
    <w:p w14:paraId="0D48872A" w14:textId="77777777" w:rsidR="004B413C" w:rsidRDefault="004B413C">
      <w:pPr>
        <w:spacing w:line="200" w:lineRule="exact"/>
        <w:rPr>
          <w:sz w:val="20"/>
          <w:szCs w:val="20"/>
        </w:rPr>
      </w:pPr>
    </w:p>
    <w:p w14:paraId="32760D08" w14:textId="77777777" w:rsidR="004B413C" w:rsidRDefault="004B413C">
      <w:pPr>
        <w:spacing w:line="380" w:lineRule="exact"/>
        <w:rPr>
          <w:sz w:val="20"/>
          <w:szCs w:val="20"/>
        </w:rPr>
      </w:pPr>
    </w:p>
    <w:tbl>
      <w:tblPr>
        <w:tblW w:w="0" w:type="auto"/>
        <w:tblLayout w:type="fixed"/>
        <w:tblCellMar>
          <w:left w:w="0" w:type="dxa"/>
          <w:right w:w="0" w:type="dxa"/>
        </w:tblCellMar>
        <w:tblLook w:val="04A0" w:firstRow="1" w:lastRow="0" w:firstColumn="1" w:lastColumn="0" w:noHBand="0" w:noVBand="1"/>
      </w:tblPr>
      <w:tblGrid>
        <w:gridCol w:w="195"/>
      </w:tblGrid>
      <w:tr w:rsidR="004B413C" w14:paraId="7D1030AB" w14:textId="77777777">
        <w:trPr>
          <w:trHeight w:val="200"/>
        </w:trPr>
        <w:tc>
          <w:tcPr>
            <w:tcW w:w="195" w:type="dxa"/>
            <w:textDirection w:val="tbRl"/>
            <w:vAlign w:val="bottom"/>
          </w:tcPr>
          <w:p w14:paraId="75DEBD47" w14:textId="77777777" w:rsidR="004B413C" w:rsidRDefault="00EC2FEA">
            <w:pPr>
              <w:rPr>
                <w:sz w:val="20"/>
                <w:szCs w:val="20"/>
              </w:rPr>
            </w:pPr>
            <w:r>
              <w:rPr>
                <w:rFonts w:ascii="Arial" w:eastAsia="Arial" w:hAnsi="Arial" w:cs="Arial"/>
                <w:sz w:val="17"/>
                <w:szCs w:val="17"/>
              </w:rPr>
              <w:t>52</w:t>
            </w:r>
          </w:p>
        </w:tc>
      </w:tr>
    </w:tbl>
    <w:p w14:paraId="71281544" w14:textId="77777777" w:rsidR="004B413C" w:rsidRDefault="00EC2FEA">
      <w:pPr>
        <w:spacing w:line="20" w:lineRule="exact"/>
        <w:rPr>
          <w:sz w:val="20"/>
          <w:szCs w:val="20"/>
        </w:rPr>
      </w:pPr>
      <w:r>
        <w:rPr>
          <w:sz w:val="20"/>
          <w:szCs w:val="20"/>
        </w:rPr>
        <w:br w:type="column"/>
      </w:r>
    </w:p>
    <w:p w14:paraId="29C4C95E" w14:textId="77777777" w:rsidR="004B413C" w:rsidRDefault="004B413C">
      <w:pPr>
        <w:spacing w:line="200" w:lineRule="exact"/>
        <w:rPr>
          <w:sz w:val="20"/>
          <w:szCs w:val="20"/>
        </w:rPr>
      </w:pPr>
    </w:p>
    <w:p w14:paraId="7D6DD1C5" w14:textId="77777777" w:rsidR="004B413C" w:rsidRDefault="004B413C">
      <w:pPr>
        <w:spacing w:line="200" w:lineRule="exact"/>
        <w:rPr>
          <w:sz w:val="20"/>
          <w:szCs w:val="20"/>
        </w:rPr>
      </w:pPr>
    </w:p>
    <w:p w14:paraId="79155C5D" w14:textId="77777777" w:rsidR="004B413C" w:rsidRDefault="004B413C">
      <w:pPr>
        <w:spacing w:line="200" w:lineRule="exact"/>
        <w:rPr>
          <w:sz w:val="20"/>
          <w:szCs w:val="20"/>
        </w:rPr>
      </w:pPr>
    </w:p>
    <w:p w14:paraId="438547E8" w14:textId="77777777" w:rsidR="004B413C" w:rsidRDefault="004B413C">
      <w:pPr>
        <w:spacing w:line="200" w:lineRule="exact"/>
        <w:rPr>
          <w:sz w:val="20"/>
          <w:szCs w:val="20"/>
        </w:rPr>
      </w:pPr>
    </w:p>
    <w:p w14:paraId="6B246D50" w14:textId="77777777" w:rsidR="004B413C" w:rsidRDefault="004B413C">
      <w:pPr>
        <w:spacing w:line="200" w:lineRule="exact"/>
        <w:rPr>
          <w:sz w:val="20"/>
          <w:szCs w:val="20"/>
        </w:rPr>
      </w:pPr>
    </w:p>
    <w:p w14:paraId="6F8294B0" w14:textId="77777777" w:rsidR="004B413C" w:rsidRDefault="004B413C">
      <w:pPr>
        <w:spacing w:line="200" w:lineRule="exact"/>
        <w:rPr>
          <w:sz w:val="20"/>
          <w:szCs w:val="20"/>
        </w:rPr>
      </w:pPr>
    </w:p>
    <w:p w14:paraId="7F8F233D" w14:textId="77777777" w:rsidR="004B413C" w:rsidRDefault="004B413C">
      <w:pPr>
        <w:spacing w:line="240" w:lineRule="exact"/>
        <w:rPr>
          <w:sz w:val="20"/>
          <w:szCs w:val="20"/>
        </w:rPr>
      </w:pPr>
    </w:p>
    <w:p w14:paraId="3147CC61" w14:textId="77777777" w:rsidR="004B413C" w:rsidRDefault="004B413C">
      <w:pPr>
        <w:spacing w:line="1" w:lineRule="exact"/>
        <w:rPr>
          <w:sz w:val="1"/>
          <w:szCs w:val="1"/>
        </w:rPr>
      </w:pPr>
    </w:p>
    <w:tbl>
      <w:tblPr>
        <w:tblW w:w="0" w:type="auto"/>
        <w:tblInd w:w="100" w:type="dxa"/>
        <w:tblLayout w:type="fixed"/>
        <w:tblCellMar>
          <w:left w:w="0" w:type="dxa"/>
          <w:right w:w="0" w:type="dxa"/>
        </w:tblCellMar>
        <w:tblLook w:val="04A0" w:firstRow="1" w:lastRow="0" w:firstColumn="1" w:lastColumn="0" w:noHBand="0" w:noVBand="1"/>
      </w:tblPr>
      <w:tblGrid>
        <w:gridCol w:w="180"/>
        <w:gridCol w:w="680"/>
        <w:gridCol w:w="280"/>
        <w:gridCol w:w="260"/>
        <w:gridCol w:w="280"/>
        <w:gridCol w:w="260"/>
        <w:gridCol w:w="280"/>
        <w:gridCol w:w="260"/>
        <w:gridCol w:w="280"/>
        <w:gridCol w:w="260"/>
        <w:gridCol w:w="280"/>
        <w:gridCol w:w="260"/>
        <w:gridCol w:w="280"/>
        <w:gridCol w:w="280"/>
        <w:gridCol w:w="260"/>
        <w:gridCol w:w="280"/>
        <w:gridCol w:w="260"/>
        <w:gridCol w:w="280"/>
        <w:gridCol w:w="260"/>
        <w:gridCol w:w="280"/>
        <w:gridCol w:w="260"/>
        <w:gridCol w:w="280"/>
        <w:gridCol w:w="260"/>
        <w:gridCol w:w="280"/>
        <w:gridCol w:w="260"/>
        <w:gridCol w:w="280"/>
        <w:gridCol w:w="260"/>
        <w:gridCol w:w="280"/>
        <w:gridCol w:w="260"/>
        <w:gridCol w:w="280"/>
        <w:gridCol w:w="260"/>
        <w:gridCol w:w="280"/>
        <w:gridCol w:w="280"/>
        <w:gridCol w:w="260"/>
        <w:gridCol w:w="280"/>
        <w:gridCol w:w="260"/>
        <w:gridCol w:w="280"/>
        <w:gridCol w:w="260"/>
        <w:gridCol w:w="280"/>
        <w:gridCol w:w="260"/>
        <w:gridCol w:w="280"/>
        <w:gridCol w:w="260"/>
        <w:gridCol w:w="280"/>
        <w:gridCol w:w="260"/>
        <w:gridCol w:w="460"/>
        <w:gridCol w:w="20"/>
      </w:tblGrid>
      <w:tr w:rsidR="004B413C" w14:paraId="2ED1D85C" w14:textId="77777777">
        <w:trPr>
          <w:trHeight w:val="2598"/>
        </w:trPr>
        <w:tc>
          <w:tcPr>
            <w:tcW w:w="180" w:type="dxa"/>
            <w:vAlign w:val="bottom"/>
          </w:tcPr>
          <w:p w14:paraId="2A786A66" w14:textId="77777777" w:rsidR="004B413C" w:rsidRDefault="004B413C">
            <w:pPr>
              <w:rPr>
                <w:sz w:val="24"/>
                <w:szCs w:val="24"/>
              </w:rPr>
            </w:pPr>
          </w:p>
        </w:tc>
        <w:tc>
          <w:tcPr>
            <w:tcW w:w="680" w:type="dxa"/>
            <w:textDirection w:val="btLr"/>
            <w:vAlign w:val="bottom"/>
          </w:tcPr>
          <w:p w14:paraId="689697A1" w14:textId="77777777" w:rsidR="004B413C" w:rsidRDefault="00EC2FEA">
            <w:pPr>
              <w:rPr>
                <w:sz w:val="20"/>
                <w:szCs w:val="20"/>
              </w:rPr>
            </w:pPr>
            <w:r>
              <w:rPr>
                <w:rFonts w:ascii="Arial" w:eastAsia="Arial" w:hAnsi="Arial" w:cs="Arial"/>
                <w:color w:val="1A1A1A"/>
                <w:sz w:val="18"/>
                <w:szCs w:val="18"/>
              </w:rPr>
              <w:t>X Avena barbarta</w:t>
            </w:r>
          </w:p>
        </w:tc>
        <w:tc>
          <w:tcPr>
            <w:tcW w:w="280" w:type="dxa"/>
            <w:textDirection w:val="btLr"/>
            <w:vAlign w:val="bottom"/>
          </w:tcPr>
          <w:p w14:paraId="7443EDC0" w14:textId="77777777" w:rsidR="004B413C" w:rsidRDefault="00EC2FEA">
            <w:pPr>
              <w:ind w:left="19"/>
              <w:rPr>
                <w:sz w:val="20"/>
                <w:szCs w:val="20"/>
              </w:rPr>
            </w:pPr>
            <w:r>
              <w:rPr>
                <w:rFonts w:ascii="Arial" w:eastAsia="Arial" w:hAnsi="Arial" w:cs="Arial"/>
                <w:color w:val="1A1A1A"/>
                <w:sz w:val="18"/>
                <w:szCs w:val="18"/>
              </w:rPr>
              <w:t>X Bromus diandrus</w:t>
            </w:r>
          </w:p>
        </w:tc>
        <w:tc>
          <w:tcPr>
            <w:tcW w:w="260" w:type="dxa"/>
            <w:textDirection w:val="btLr"/>
            <w:vAlign w:val="bottom"/>
          </w:tcPr>
          <w:p w14:paraId="6D04DF06" w14:textId="77777777" w:rsidR="004B413C" w:rsidRDefault="00EC2FEA">
            <w:pPr>
              <w:ind w:left="10"/>
              <w:rPr>
                <w:sz w:val="20"/>
                <w:szCs w:val="20"/>
              </w:rPr>
            </w:pPr>
            <w:r>
              <w:rPr>
                <w:rFonts w:ascii="Arial" w:eastAsia="Arial" w:hAnsi="Arial" w:cs="Arial"/>
                <w:color w:val="1A1A1A"/>
                <w:sz w:val="18"/>
                <w:szCs w:val="18"/>
              </w:rPr>
              <w:t>X Conyza bonariensis</w:t>
            </w:r>
          </w:p>
        </w:tc>
        <w:tc>
          <w:tcPr>
            <w:tcW w:w="280" w:type="dxa"/>
            <w:textDirection w:val="btLr"/>
            <w:vAlign w:val="bottom"/>
          </w:tcPr>
          <w:p w14:paraId="6EECE82E" w14:textId="77777777" w:rsidR="004B413C" w:rsidRDefault="00EC2FEA">
            <w:pPr>
              <w:ind w:left="20"/>
              <w:rPr>
                <w:sz w:val="20"/>
                <w:szCs w:val="20"/>
              </w:rPr>
            </w:pPr>
            <w:r>
              <w:rPr>
                <w:rFonts w:ascii="Arial" w:eastAsia="Arial" w:hAnsi="Arial" w:cs="Arial"/>
                <w:color w:val="1A1A1A"/>
                <w:sz w:val="18"/>
                <w:szCs w:val="18"/>
              </w:rPr>
              <w:t>X Conyza albida</w:t>
            </w:r>
          </w:p>
        </w:tc>
        <w:tc>
          <w:tcPr>
            <w:tcW w:w="260" w:type="dxa"/>
            <w:textDirection w:val="btLr"/>
            <w:vAlign w:val="bottom"/>
          </w:tcPr>
          <w:p w14:paraId="1194286C" w14:textId="77777777" w:rsidR="004B413C" w:rsidRDefault="00EC2FEA">
            <w:pPr>
              <w:ind w:left="11"/>
              <w:rPr>
                <w:sz w:val="20"/>
                <w:szCs w:val="20"/>
              </w:rPr>
            </w:pPr>
            <w:r>
              <w:rPr>
                <w:rFonts w:ascii="Arial" w:eastAsia="Arial" w:hAnsi="Arial" w:cs="Arial"/>
                <w:color w:val="1A1A1A"/>
                <w:sz w:val="18"/>
                <w:szCs w:val="18"/>
              </w:rPr>
              <w:t>X Cynodon dactylon</w:t>
            </w:r>
          </w:p>
        </w:tc>
        <w:tc>
          <w:tcPr>
            <w:tcW w:w="280" w:type="dxa"/>
            <w:textDirection w:val="btLr"/>
            <w:vAlign w:val="bottom"/>
          </w:tcPr>
          <w:p w14:paraId="7BDF6683" w14:textId="77777777" w:rsidR="004B413C" w:rsidRDefault="00EC2FEA">
            <w:pPr>
              <w:ind w:left="21"/>
              <w:rPr>
                <w:sz w:val="20"/>
                <w:szCs w:val="20"/>
              </w:rPr>
            </w:pPr>
            <w:r>
              <w:rPr>
                <w:rFonts w:ascii="Arial" w:eastAsia="Arial" w:hAnsi="Arial" w:cs="Arial"/>
                <w:color w:val="1A1A1A"/>
                <w:sz w:val="18"/>
                <w:szCs w:val="18"/>
              </w:rPr>
              <w:t>X Cyperus sp_</w:t>
            </w:r>
          </w:p>
        </w:tc>
        <w:tc>
          <w:tcPr>
            <w:tcW w:w="260" w:type="dxa"/>
            <w:textDirection w:val="btLr"/>
            <w:vAlign w:val="bottom"/>
          </w:tcPr>
          <w:p w14:paraId="446CA108" w14:textId="77777777" w:rsidR="004B413C" w:rsidRDefault="00EC2FEA">
            <w:pPr>
              <w:ind w:left="12"/>
              <w:rPr>
                <w:sz w:val="20"/>
                <w:szCs w:val="20"/>
              </w:rPr>
            </w:pPr>
            <w:r>
              <w:rPr>
                <w:rFonts w:ascii="Arial" w:eastAsia="Arial" w:hAnsi="Arial" w:cs="Arial"/>
                <w:color w:val="1A1A1A"/>
                <w:sz w:val="18"/>
                <w:szCs w:val="18"/>
              </w:rPr>
              <w:t>X Ehrharta calycina</w:t>
            </w:r>
          </w:p>
        </w:tc>
        <w:tc>
          <w:tcPr>
            <w:tcW w:w="280" w:type="dxa"/>
            <w:textDirection w:val="btLr"/>
            <w:vAlign w:val="bottom"/>
          </w:tcPr>
          <w:p w14:paraId="166A8A0C" w14:textId="77777777" w:rsidR="004B413C" w:rsidRDefault="00EC2FEA">
            <w:pPr>
              <w:ind w:left="22"/>
              <w:rPr>
                <w:sz w:val="20"/>
                <w:szCs w:val="20"/>
              </w:rPr>
            </w:pPr>
            <w:r>
              <w:rPr>
                <w:rFonts w:ascii="Arial" w:eastAsia="Arial" w:hAnsi="Arial" w:cs="Arial"/>
                <w:color w:val="1A1A1A"/>
                <w:sz w:val="18"/>
                <w:szCs w:val="18"/>
              </w:rPr>
              <w:t>X Ehrharta longiflora</w:t>
            </w:r>
          </w:p>
        </w:tc>
        <w:tc>
          <w:tcPr>
            <w:tcW w:w="260" w:type="dxa"/>
            <w:textDirection w:val="btLr"/>
            <w:vAlign w:val="bottom"/>
          </w:tcPr>
          <w:p w14:paraId="103EB58B" w14:textId="77777777" w:rsidR="004B413C" w:rsidRDefault="00EC2FEA">
            <w:pPr>
              <w:ind w:left="13"/>
              <w:rPr>
                <w:sz w:val="20"/>
                <w:szCs w:val="20"/>
              </w:rPr>
            </w:pPr>
            <w:r>
              <w:rPr>
                <w:rFonts w:ascii="Arial" w:eastAsia="Arial" w:hAnsi="Arial" w:cs="Arial"/>
                <w:color w:val="1A1A1A"/>
                <w:sz w:val="18"/>
                <w:szCs w:val="18"/>
              </w:rPr>
              <w:t>X Euphorbia   peplus</w:t>
            </w:r>
          </w:p>
        </w:tc>
        <w:tc>
          <w:tcPr>
            <w:tcW w:w="280" w:type="dxa"/>
            <w:textDirection w:val="btLr"/>
            <w:vAlign w:val="bottom"/>
          </w:tcPr>
          <w:p w14:paraId="50C75E67" w14:textId="77777777" w:rsidR="004B413C" w:rsidRDefault="00EC2FEA">
            <w:pPr>
              <w:ind w:left="23"/>
              <w:rPr>
                <w:sz w:val="20"/>
                <w:szCs w:val="20"/>
              </w:rPr>
            </w:pPr>
            <w:r>
              <w:rPr>
                <w:rFonts w:ascii="Arial" w:eastAsia="Arial" w:hAnsi="Arial" w:cs="Arial"/>
                <w:color w:val="1A1A1A"/>
                <w:sz w:val="18"/>
                <w:szCs w:val="18"/>
              </w:rPr>
              <w:t>X Ficus carica</w:t>
            </w:r>
          </w:p>
        </w:tc>
        <w:tc>
          <w:tcPr>
            <w:tcW w:w="260" w:type="dxa"/>
            <w:textDirection w:val="btLr"/>
            <w:vAlign w:val="bottom"/>
          </w:tcPr>
          <w:p w14:paraId="0B7D6525" w14:textId="77777777" w:rsidR="004B413C" w:rsidRDefault="00EC2FEA">
            <w:pPr>
              <w:ind w:left="14"/>
              <w:rPr>
                <w:sz w:val="20"/>
                <w:szCs w:val="20"/>
              </w:rPr>
            </w:pPr>
            <w:r>
              <w:rPr>
                <w:rFonts w:ascii="Arial" w:eastAsia="Arial" w:hAnsi="Arial" w:cs="Arial"/>
                <w:color w:val="1A1A1A"/>
                <w:sz w:val="18"/>
                <w:szCs w:val="18"/>
              </w:rPr>
              <w:t>X Fumaria capreolata</w:t>
            </w:r>
          </w:p>
        </w:tc>
        <w:tc>
          <w:tcPr>
            <w:tcW w:w="280" w:type="dxa"/>
            <w:textDirection w:val="btLr"/>
            <w:vAlign w:val="bottom"/>
          </w:tcPr>
          <w:p w14:paraId="649DFA1B" w14:textId="77777777" w:rsidR="004B413C" w:rsidRDefault="00EC2FEA">
            <w:pPr>
              <w:ind w:left="24"/>
              <w:rPr>
                <w:sz w:val="20"/>
                <w:szCs w:val="20"/>
              </w:rPr>
            </w:pPr>
            <w:r>
              <w:rPr>
                <w:rFonts w:ascii="Arial" w:eastAsia="Arial" w:hAnsi="Arial" w:cs="Arial"/>
                <w:color w:val="1A1A1A"/>
                <w:sz w:val="18"/>
                <w:szCs w:val="18"/>
              </w:rPr>
              <w:t>X Fumaria muralis</w:t>
            </w:r>
          </w:p>
        </w:tc>
        <w:tc>
          <w:tcPr>
            <w:tcW w:w="280" w:type="dxa"/>
            <w:textDirection w:val="btLr"/>
            <w:vAlign w:val="bottom"/>
          </w:tcPr>
          <w:p w14:paraId="1B90CA75" w14:textId="77777777" w:rsidR="004B413C" w:rsidRDefault="00EC2FEA">
            <w:pPr>
              <w:ind w:left="15"/>
              <w:rPr>
                <w:sz w:val="20"/>
                <w:szCs w:val="20"/>
              </w:rPr>
            </w:pPr>
            <w:r>
              <w:rPr>
                <w:rFonts w:ascii="Arial" w:eastAsia="Arial" w:hAnsi="Arial" w:cs="Arial"/>
                <w:color w:val="1A1A1A"/>
                <w:sz w:val="18"/>
                <w:szCs w:val="18"/>
              </w:rPr>
              <w:t>X Gladiolus caryophyllaceus</w:t>
            </w:r>
          </w:p>
        </w:tc>
        <w:tc>
          <w:tcPr>
            <w:tcW w:w="260" w:type="dxa"/>
            <w:textDirection w:val="btLr"/>
            <w:vAlign w:val="bottom"/>
          </w:tcPr>
          <w:p w14:paraId="1CB3AC85" w14:textId="77777777" w:rsidR="004B413C" w:rsidRDefault="00EC2FEA">
            <w:pPr>
              <w:ind w:left="5"/>
              <w:rPr>
                <w:sz w:val="20"/>
                <w:szCs w:val="20"/>
              </w:rPr>
            </w:pPr>
            <w:r>
              <w:rPr>
                <w:rFonts w:ascii="Arial" w:eastAsia="Arial" w:hAnsi="Arial" w:cs="Arial"/>
                <w:color w:val="1A1A1A"/>
                <w:sz w:val="18"/>
                <w:szCs w:val="18"/>
              </w:rPr>
              <w:t>X Paspalum distchum</w:t>
            </w:r>
          </w:p>
        </w:tc>
        <w:tc>
          <w:tcPr>
            <w:tcW w:w="280" w:type="dxa"/>
            <w:textDirection w:val="btLr"/>
            <w:vAlign w:val="bottom"/>
          </w:tcPr>
          <w:p w14:paraId="33EE1EC4" w14:textId="77777777" w:rsidR="004B413C" w:rsidRDefault="00EC2FEA">
            <w:pPr>
              <w:ind w:left="16"/>
              <w:rPr>
                <w:sz w:val="20"/>
                <w:szCs w:val="20"/>
              </w:rPr>
            </w:pPr>
            <w:r>
              <w:rPr>
                <w:rFonts w:ascii="Arial" w:eastAsia="Arial" w:hAnsi="Arial" w:cs="Arial"/>
                <w:color w:val="1A1A1A"/>
                <w:sz w:val="18"/>
                <w:szCs w:val="18"/>
              </w:rPr>
              <w:t>X Pelargonium capitatum</w:t>
            </w:r>
          </w:p>
        </w:tc>
        <w:tc>
          <w:tcPr>
            <w:tcW w:w="260" w:type="dxa"/>
            <w:textDirection w:val="btLr"/>
            <w:vAlign w:val="bottom"/>
          </w:tcPr>
          <w:p w14:paraId="511F24BC" w14:textId="77777777" w:rsidR="004B413C" w:rsidRDefault="00EC2FEA">
            <w:pPr>
              <w:ind w:left="6"/>
              <w:rPr>
                <w:sz w:val="20"/>
                <w:szCs w:val="20"/>
              </w:rPr>
            </w:pPr>
            <w:r>
              <w:rPr>
                <w:rFonts w:ascii="Arial" w:eastAsia="Arial" w:hAnsi="Arial" w:cs="Arial"/>
                <w:color w:val="1A1A1A"/>
                <w:sz w:val="18"/>
                <w:szCs w:val="18"/>
              </w:rPr>
              <w:t>X Pentaschistis airoides</w:t>
            </w:r>
          </w:p>
        </w:tc>
        <w:tc>
          <w:tcPr>
            <w:tcW w:w="280" w:type="dxa"/>
            <w:textDirection w:val="btLr"/>
            <w:vAlign w:val="bottom"/>
          </w:tcPr>
          <w:p w14:paraId="32D130D7" w14:textId="77777777" w:rsidR="004B413C" w:rsidRDefault="00EC2FEA">
            <w:pPr>
              <w:ind w:left="17"/>
              <w:rPr>
                <w:sz w:val="20"/>
                <w:szCs w:val="20"/>
              </w:rPr>
            </w:pPr>
            <w:r>
              <w:rPr>
                <w:rFonts w:ascii="Arial" w:eastAsia="Arial" w:hAnsi="Arial" w:cs="Arial"/>
                <w:color w:val="1A1A1A"/>
                <w:sz w:val="18"/>
                <w:szCs w:val="18"/>
              </w:rPr>
              <w:t>X Phyla nodiflora</w:t>
            </w:r>
          </w:p>
        </w:tc>
        <w:tc>
          <w:tcPr>
            <w:tcW w:w="260" w:type="dxa"/>
            <w:textDirection w:val="btLr"/>
            <w:vAlign w:val="bottom"/>
          </w:tcPr>
          <w:p w14:paraId="1E4B7B34" w14:textId="77777777" w:rsidR="004B413C" w:rsidRDefault="00EC2FEA">
            <w:pPr>
              <w:ind w:left="8"/>
              <w:rPr>
                <w:sz w:val="20"/>
                <w:szCs w:val="20"/>
              </w:rPr>
            </w:pPr>
            <w:r>
              <w:rPr>
                <w:rFonts w:ascii="Arial" w:eastAsia="Arial" w:hAnsi="Arial" w:cs="Arial"/>
                <w:color w:val="1A1A1A"/>
                <w:sz w:val="18"/>
                <w:szCs w:val="18"/>
              </w:rPr>
              <w:t>X Solanum laciniatum</w:t>
            </w:r>
          </w:p>
        </w:tc>
        <w:tc>
          <w:tcPr>
            <w:tcW w:w="280" w:type="dxa"/>
            <w:textDirection w:val="btLr"/>
            <w:vAlign w:val="bottom"/>
          </w:tcPr>
          <w:p w14:paraId="50C23E39" w14:textId="77777777" w:rsidR="004B413C" w:rsidRDefault="00EC2FEA">
            <w:pPr>
              <w:ind w:left="18"/>
              <w:rPr>
                <w:sz w:val="20"/>
                <w:szCs w:val="20"/>
              </w:rPr>
            </w:pPr>
            <w:r>
              <w:rPr>
                <w:rFonts w:ascii="Arial" w:eastAsia="Arial" w:hAnsi="Arial" w:cs="Arial"/>
                <w:color w:val="1A1A1A"/>
                <w:sz w:val="18"/>
                <w:szCs w:val="18"/>
              </w:rPr>
              <w:t>X Solanum nigrum</w:t>
            </w:r>
          </w:p>
        </w:tc>
        <w:tc>
          <w:tcPr>
            <w:tcW w:w="260" w:type="dxa"/>
            <w:textDirection w:val="btLr"/>
            <w:vAlign w:val="bottom"/>
          </w:tcPr>
          <w:p w14:paraId="46DA03B9" w14:textId="77777777" w:rsidR="004B413C" w:rsidRDefault="00EC2FEA">
            <w:pPr>
              <w:ind w:left="8"/>
              <w:rPr>
                <w:sz w:val="20"/>
                <w:szCs w:val="20"/>
              </w:rPr>
            </w:pPr>
            <w:r>
              <w:rPr>
                <w:rFonts w:ascii="Arial" w:eastAsia="Arial" w:hAnsi="Arial" w:cs="Arial"/>
                <w:color w:val="1A1A1A"/>
                <w:sz w:val="18"/>
                <w:szCs w:val="18"/>
              </w:rPr>
              <w:t>X Sonchus asper</w:t>
            </w:r>
          </w:p>
        </w:tc>
        <w:tc>
          <w:tcPr>
            <w:tcW w:w="280" w:type="dxa"/>
            <w:textDirection w:val="btLr"/>
            <w:vAlign w:val="bottom"/>
          </w:tcPr>
          <w:p w14:paraId="34CDA314" w14:textId="77777777" w:rsidR="004B413C" w:rsidRDefault="00EC2FEA">
            <w:pPr>
              <w:ind w:left="19"/>
              <w:rPr>
                <w:sz w:val="20"/>
                <w:szCs w:val="20"/>
              </w:rPr>
            </w:pPr>
            <w:r>
              <w:rPr>
                <w:rFonts w:ascii="Arial" w:eastAsia="Arial" w:hAnsi="Arial" w:cs="Arial"/>
                <w:color w:val="1A1A1A"/>
                <w:sz w:val="18"/>
                <w:szCs w:val="18"/>
              </w:rPr>
              <w:t>X Sonchus oleraceus</w:t>
            </w:r>
          </w:p>
        </w:tc>
        <w:tc>
          <w:tcPr>
            <w:tcW w:w="260" w:type="dxa"/>
            <w:textDirection w:val="btLr"/>
            <w:vAlign w:val="bottom"/>
          </w:tcPr>
          <w:p w14:paraId="4FF60C0F" w14:textId="77777777" w:rsidR="004B413C" w:rsidRDefault="00EC2FEA">
            <w:pPr>
              <w:ind w:left="10"/>
              <w:rPr>
                <w:sz w:val="20"/>
                <w:szCs w:val="20"/>
              </w:rPr>
            </w:pPr>
            <w:r>
              <w:rPr>
                <w:rFonts w:ascii="Arial" w:eastAsia="Arial" w:hAnsi="Arial" w:cs="Arial"/>
                <w:color w:val="1A1A1A"/>
                <w:sz w:val="18"/>
                <w:szCs w:val="18"/>
              </w:rPr>
              <w:t>X Symphyotrichum squamatum</w:t>
            </w:r>
          </w:p>
        </w:tc>
        <w:tc>
          <w:tcPr>
            <w:tcW w:w="280" w:type="dxa"/>
            <w:textDirection w:val="btLr"/>
            <w:vAlign w:val="bottom"/>
          </w:tcPr>
          <w:p w14:paraId="2D397477" w14:textId="77777777" w:rsidR="004B413C" w:rsidRDefault="00EC2FEA">
            <w:pPr>
              <w:ind w:left="20"/>
              <w:rPr>
                <w:sz w:val="20"/>
                <w:szCs w:val="20"/>
              </w:rPr>
            </w:pPr>
            <w:r>
              <w:rPr>
                <w:rFonts w:ascii="Arial" w:eastAsia="Arial" w:hAnsi="Arial" w:cs="Arial"/>
                <w:color w:val="1A1A1A"/>
                <w:sz w:val="18"/>
                <w:szCs w:val="18"/>
              </w:rPr>
              <w:t>Acacia saligna</w:t>
            </w:r>
          </w:p>
        </w:tc>
        <w:tc>
          <w:tcPr>
            <w:tcW w:w="260" w:type="dxa"/>
            <w:textDirection w:val="btLr"/>
            <w:vAlign w:val="bottom"/>
          </w:tcPr>
          <w:p w14:paraId="1035CAFB" w14:textId="77777777" w:rsidR="004B413C" w:rsidRDefault="00EC2FEA">
            <w:pPr>
              <w:ind w:left="11"/>
              <w:rPr>
                <w:sz w:val="20"/>
                <w:szCs w:val="20"/>
              </w:rPr>
            </w:pPr>
            <w:r>
              <w:rPr>
                <w:rFonts w:ascii="Arial" w:eastAsia="Arial" w:hAnsi="Arial" w:cs="Arial"/>
                <w:color w:val="1A1A1A"/>
                <w:sz w:val="18"/>
                <w:szCs w:val="18"/>
              </w:rPr>
              <w:t>Banksia attenuata</w:t>
            </w:r>
          </w:p>
        </w:tc>
        <w:tc>
          <w:tcPr>
            <w:tcW w:w="280" w:type="dxa"/>
            <w:textDirection w:val="btLr"/>
            <w:vAlign w:val="bottom"/>
          </w:tcPr>
          <w:p w14:paraId="7AB8B92D" w14:textId="77777777" w:rsidR="004B413C" w:rsidRDefault="00EC2FEA">
            <w:pPr>
              <w:ind w:left="21"/>
              <w:rPr>
                <w:sz w:val="20"/>
                <w:szCs w:val="20"/>
              </w:rPr>
            </w:pPr>
            <w:r>
              <w:rPr>
                <w:rFonts w:ascii="Arial" w:eastAsia="Arial" w:hAnsi="Arial" w:cs="Arial"/>
                <w:color w:val="1A1A1A"/>
                <w:sz w:val="18"/>
                <w:szCs w:val="18"/>
              </w:rPr>
              <w:t>Banksia menziesii</w:t>
            </w:r>
          </w:p>
        </w:tc>
        <w:tc>
          <w:tcPr>
            <w:tcW w:w="260" w:type="dxa"/>
            <w:textDirection w:val="btLr"/>
            <w:vAlign w:val="bottom"/>
          </w:tcPr>
          <w:p w14:paraId="1BA4E3D1" w14:textId="77777777" w:rsidR="004B413C" w:rsidRDefault="00EC2FEA">
            <w:pPr>
              <w:ind w:left="12"/>
              <w:rPr>
                <w:sz w:val="20"/>
                <w:szCs w:val="20"/>
              </w:rPr>
            </w:pPr>
            <w:r>
              <w:rPr>
                <w:rFonts w:ascii="Arial" w:eastAsia="Arial" w:hAnsi="Arial" w:cs="Arial"/>
                <w:color w:val="1A1A1A"/>
                <w:sz w:val="18"/>
                <w:szCs w:val="18"/>
              </w:rPr>
              <w:t>Banksia prionotes</w:t>
            </w:r>
          </w:p>
        </w:tc>
        <w:tc>
          <w:tcPr>
            <w:tcW w:w="280" w:type="dxa"/>
            <w:textDirection w:val="btLr"/>
            <w:vAlign w:val="bottom"/>
          </w:tcPr>
          <w:p w14:paraId="1FC49521" w14:textId="77777777" w:rsidR="004B413C" w:rsidRDefault="00EC2FEA">
            <w:pPr>
              <w:ind w:left="22"/>
              <w:rPr>
                <w:sz w:val="20"/>
                <w:szCs w:val="20"/>
              </w:rPr>
            </w:pPr>
            <w:r>
              <w:rPr>
                <w:rFonts w:ascii="Arial" w:eastAsia="Arial" w:hAnsi="Arial" w:cs="Arial"/>
                <w:color w:val="1A1A1A"/>
                <w:sz w:val="18"/>
                <w:szCs w:val="18"/>
              </w:rPr>
              <w:t>Baumea articulata</w:t>
            </w:r>
          </w:p>
        </w:tc>
        <w:tc>
          <w:tcPr>
            <w:tcW w:w="260" w:type="dxa"/>
            <w:textDirection w:val="btLr"/>
            <w:vAlign w:val="bottom"/>
          </w:tcPr>
          <w:p w14:paraId="5399E269" w14:textId="77777777" w:rsidR="004B413C" w:rsidRDefault="00EC2FEA">
            <w:pPr>
              <w:ind w:left="13"/>
              <w:rPr>
                <w:sz w:val="20"/>
                <w:szCs w:val="20"/>
              </w:rPr>
            </w:pPr>
            <w:r>
              <w:rPr>
                <w:rFonts w:ascii="Arial" w:eastAsia="Arial" w:hAnsi="Arial" w:cs="Arial"/>
                <w:color w:val="1A1A1A"/>
                <w:sz w:val="18"/>
                <w:szCs w:val="18"/>
              </w:rPr>
              <w:t>Centella asiatica</w:t>
            </w:r>
          </w:p>
        </w:tc>
        <w:tc>
          <w:tcPr>
            <w:tcW w:w="280" w:type="dxa"/>
            <w:textDirection w:val="btLr"/>
            <w:vAlign w:val="bottom"/>
          </w:tcPr>
          <w:p w14:paraId="518FC4AA" w14:textId="77777777" w:rsidR="004B413C" w:rsidRDefault="00EC2FEA">
            <w:pPr>
              <w:ind w:left="23"/>
              <w:rPr>
                <w:sz w:val="20"/>
                <w:szCs w:val="20"/>
              </w:rPr>
            </w:pPr>
            <w:r>
              <w:rPr>
                <w:rFonts w:ascii="Arial" w:eastAsia="Arial" w:hAnsi="Arial" w:cs="Arial"/>
                <w:color w:val="1A1A1A"/>
                <w:sz w:val="18"/>
                <w:szCs w:val="18"/>
              </w:rPr>
              <w:t>Centella cordifolia</w:t>
            </w:r>
          </w:p>
        </w:tc>
        <w:tc>
          <w:tcPr>
            <w:tcW w:w="260" w:type="dxa"/>
            <w:textDirection w:val="btLr"/>
            <w:vAlign w:val="bottom"/>
          </w:tcPr>
          <w:p w14:paraId="13788487" w14:textId="77777777" w:rsidR="004B413C" w:rsidRDefault="00EC2FEA">
            <w:pPr>
              <w:ind w:left="14"/>
              <w:rPr>
                <w:sz w:val="20"/>
                <w:szCs w:val="20"/>
              </w:rPr>
            </w:pPr>
            <w:r>
              <w:rPr>
                <w:rFonts w:ascii="Arial" w:eastAsia="Arial" w:hAnsi="Arial" w:cs="Arial"/>
                <w:color w:val="1A1A1A"/>
                <w:sz w:val="18"/>
                <w:szCs w:val="18"/>
              </w:rPr>
              <w:t>Dianella divaricata</w:t>
            </w:r>
          </w:p>
        </w:tc>
        <w:tc>
          <w:tcPr>
            <w:tcW w:w="280" w:type="dxa"/>
            <w:textDirection w:val="btLr"/>
            <w:vAlign w:val="bottom"/>
          </w:tcPr>
          <w:p w14:paraId="1180EF8F" w14:textId="77777777" w:rsidR="004B413C" w:rsidRDefault="00EC2FEA">
            <w:pPr>
              <w:ind w:left="24"/>
              <w:rPr>
                <w:sz w:val="20"/>
                <w:szCs w:val="20"/>
              </w:rPr>
            </w:pPr>
            <w:r>
              <w:rPr>
                <w:rFonts w:ascii="Arial" w:eastAsia="Arial" w:hAnsi="Arial" w:cs="Arial"/>
                <w:color w:val="1A1A1A"/>
                <w:sz w:val="18"/>
                <w:szCs w:val="18"/>
              </w:rPr>
              <w:t>Hakea trifurcata</w:t>
            </w:r>
          </w:p>
        </w:tc>
        <w:tc>
          <w:tcPr>
            <w:tcW w:w="280" w:type="dxa"/>
            <w:textDirection w:val="btLr"/>
            <w:vAlign w:val="bottom"/>
          </w:tcPr>
          <w:p w14:paraId="1A73037D" w14:textId="77777777" w:rsidR="004B413C" w:rsidRDefault="00EC2FEA">
            <w:pPr>
              <w:ind w:left="15"/>
              <w:rPr>
                <w:sz w:val="20"/>
                <w:szCs w:val="20"/>
              </w:rPr>
            </w:pPr>
            <w:r>
              <w:rPr>
                <w:rFonts w:ascii="Arial" w:eastAsia="Arial" w:hAnsi="Arial" w:cs="Arial"/>
                <w:color w:val="1A1A1A"/>
                <w:sz w:val="18"/>
                <w:szCs w:val="18"/>
              </w:rPr>
              <w:t>Isolepis sp</w:t>
            </w:r>
          </w:p>
        </w:tc>
        <w:tc>
          <w:tcPr>
            <w:tcW w:w="260" w:type="dxa"/>
            <w:textDirection w:val="btLr"/>
            <w:vAlign w:val="bottom"/>
          </w:tcPr>
          <w:p w14:paraId="49599146" w14:textId="77777777" w:rsidR="004B413C" w:rsidRDefault="00EC2FEA">
            <w:pPr>
              <w:ind w:left="5"/>
              <w:rPr>
                <w:sz w:val="20"/>
                <w:szCs w:val="20"/>
              </w:rPr>
            </w:pPr>
            <w:r>
              <w:rPr>
                <w:rFonts w:ascii="Arial" w:eastAsia="Arial" w:hAnsi="Arial" w:cs="Arial"/>
                <w:color w:val="1A1A1A"/>
                <w:sz w:val="18"/>
                <w:szCs w:val="18"/>
              </w:rPr>
              <w:t>Jacksonia furcellata</w:t>
            </w:r>
          </w:p>
        </w:tc>
        <w:tc>
          <w:tcPr>
            <w:tcW w:w="280" w:type="dxa"/>
            <w:textDirection w:val="btLr"/>
            <w:vAlign w:val="bottom"/>
          </w:tcPr>
          <w:p w14:paraId="0C27137C" w14:textId="77777777" w:rsidR="004B413C" w:rsidRDefault="00EC2FEA">
            <w:pPr>
              <w:ind w:left="16"/>
              <w:rPr>
                <w:sz w:val="20"/>
                <w:szCs w:val="20"/>
              </w:rPr>
            </w:pPr>
            <w:r>
              <w:rPr>
                <w:rFonts w:ascii="Arial" w:eastAsia="Arial" w:hAnsi="Arial" w:cs="Arial"/>
                <w:color w:val="1A1A1A"/>
                <w:sz w:val="18"/>
                <w:szCs w:val="18"/>
              </w:rPr>
              <w:t>Lachnagrostis filiformis</w:t>
            </w:r>
          </w:p>
        </w:tc>
        <w:tc>
          <w:tcPr>
            <w:tcW w:w="260" w:type="dxa"/>
            <w:textDirection w:val="btLr"/>
            <w:vAlign w:val="bottom"/>
          </w:tcPr>
          <w:p w14:paraId="5223227C" w14:textId="77777777" w:rsidR="004B413C" w:rsidRDefault="00EC2FEA">
            <w:pPr>
              <w:ind w:left="6"/>
              <w:rPr>
                <w:sz w:val="20"/>
                <w:szCs w:val="20"/>
              </w:rPr>
            </w:pPr>
            <w:r>
              <w:rPr>
                <w:rFonts w:ascii="Arial" w:eastAsia="Arial" w:hAnsi="Arial" w:cs="Arial"/>
                <w:color w:val="1A1A1A"/>
                <w:sz w:val="18"/>
                <w:szCs w:val="18"/>
              </w:rPr>
              <w:t>Lemna disperma</w:t>
            </w:r>
          </w:p>
        </w:tc>
        <w:tc>
          <w:tcPr>
            <w:tcW w:w="280" w:type="dxa"/>
            <w:textDirection w:val="btLr"/>
            <w:vAlign w:val="bottom"/>
          </w:tcPr>
          <w:p w14:paraId="28EECFDB" w14:textId="77777777" w:rsidR="004B413C" w:rsidRDefault="00EC2FEA">
            <w:pPr>
              <w:ind w:left="17"/>
              <w:rPr>
                <w:sz w:val="20"/>
                <w:szCs w:val="20"/>
              </w:rPr>
            </w:pPr>
            <w:r>
              <w:rPr>
                <w:rFonts w:ascii="Arial" w:eastAsia="Arial" w:hAnsi="Arial" w:cs="Arial"/>
                <w:color w:val="1A1A1A"/>
                <w:sz w:val="18"/>
                <w:szCs w:val="18"/>
              </w:rPr>
              <w:t>Lobelia alata</w:t>
            </w:r>
          </w:p>
        </w:tc>
        <w:tc>
          <w:tcPr>
            <w:tcW w:w="260" w:type="dxa"/>
            <w:textDirection w:val="btLr"/>
            <w:vAlign w:val="bottom"/>
          </w:tcPr>
          <w:p w14:paraId="6CA8D21B" w14:textId="77777777" w:rsidR="004B413C" w:rsidRDefault="00EC2FEA">
            <w:pPr>
              <w:ind w:left="7"/>
              <w:rPr>
                <w:sz w:val="20"/>
                <w:szCs w:val="20"/>
              </w:rPr>
            </w:pPr>
            <w:r>
              <w:rPr>
                <w:rFonts w:ascii="Arial" w:eastAsia="Arial" w:hAnsi="Arial" w:cs="Arial"/>
                <w:color w:val="1A1A1A"/>
                <w:sz w:val="18"/>
                <w:szCs w:val="18"/>
              </w:rPr>
              <w:t>Macrozamia riedlei</w:t>
            </w:r>
          </w:p>
        </w:tc>
        <w:tc>
          <w:tcPr>
            <w:tcW w:w="280" w:type="dxa"/>
            <w:textDirection w:val="btLr"/>
            <w:vAlign w:val="bottom"/>
          </w:tcPr>
          <w:p w14:paraId="239155F0" w14:textId="77777777" w:rsidR="004B413C" w:rsidRDefault="00EC2FEA">
            <w:pPr>
              <w:ind w:left="18"/>
              <w:rPr>
                <w:sz w:val="20"/>
                <w:szCs w:val="20"/>
              </w:rPr>
            </w:pPr>
            <w:r>
              <w:rPr>
                <w:rFonts w:ascii="Arial" w:eastAsia="Arial" w:hAnsi="Arial" w:cs="Arial"/>
                <w:color w:val="1A1A1A"/>
                <w:sz w:val="18"/>
                <w:szCs w:val="18"/>
              </w:rPr>
              <w:t>Melaleuca rhaphiophylla</w:t>
            </w:r>
          </w:p>
        </w:tc>
        <w:tc>
          <w:tcPr>
            <w:tcW w:w="260" w:type="dxa"/>
            <w:textDirection w:val="btLr"/>
            <w:vAlign w:val="bottom"/>
          </w:tcPr>
          <w:p w14:paraId="199AA30B" w14:textId="77777777" w:rsidR="004B413C" w:rsidRDefault="00EC2FEA">
            <w:pPr>
              <w:ind w:left="8"/>
              <w:rPr>
                <w:sz w:val="20"/>
                <w:szCs w:val="20"/>
              </w:rPr>
            </w:pPr>
            <w:r>
              <w:rPr>
                <w:rFonts w:ascii="Arial" w:eastAsia="Arial" w:hAnsi="Arial" w:cs="Arial"/>
                <w:color w:val="1A1A1A"/>
                <w:sz w:val="18"/>
                <w:szCs w:val="18"/>
              </w:rPr>
              <w:t>Myoporum caprarioides</w:t>
            </w:r>
          </w:p>
        </w:tc>
        <w:tc>
          <w:tcPr>
            <w:tcW w:w="280" w:type="dxa"/>
            <w:textDirection w:val="btLr"/>
            <w:vAlign w:val="bottom"/>
          </w:tcPr>
          <w:p w14:paraId="5C6DA214" w14:textId="77777777" w:rsidR="004B413C" w:rsidRDefault="00EC2FEA">
            <w:pPr>
              <w:ind w:left="19"/>
              <w:rPr>
                <w:sz w:val="20"/>
                <w:szCs w:val="20"/>
              </w:rPr>
            </w:pPr>
            <w:r>
              <w:rPr>
                <w:rFonts w:ascii="Arial" w:eastAsia="Arial" w:hAnsi="Arial" w:cs="Arial"/>
                <w:color w:val="1A1A1A"/>
                <w:sz w:val="18"/>
                <w:szCs w:val="18"/>
              </w:rPr>
              <w:t>Rhagodia baccata</w:t>
            </w:r>
          </w:p>
        </w:tc>
        <w:tc>
          <w:tcPr>
            <w:tcW w:w="260" w:type="dxa"/>
            <w:textDirection w:val="btLr"/>
            <w:vAlign w:val="bottom"/>
          </w:tcPr>
          <w:p w14:paraId="74EFC53C" w14:textId="77777777" w:rsidR="004B413C" w:rsidRDefault="00EC2FEA">
            <w:pPr>
              <w:ind w:left="9"/>
              <w:rPr>
                <w:sz w:val="20"/>
                <w:szCs w:val="20"/>
              </w:rPr>
            </w:pPr>
            <w:r>
              <w:rPr>
                <w:rFonts w:ascii="Arial" w:eastAsia="Arial" w:hAnsi="Arial" w:cs="Arial"/>
                <w:color w:val="1A1A1A"/>
                <w:sz w:val="18"/>
                <w:szCs w:val="18"/>
              </w:rPr>
              <w:t>Solanum symonii</w:t>
            </w:r>
          </w:p>
        </w:tc>
        <w:tc>
          <w:tcPr>
            <w:tcW w:w="280" w:type="dxa"/>
            <w:textDirection w:val="btLr"/>
            <w:vAlign w:val="bottom"/>
          </w:tcPr>
          <w:p w14:paraId="2D6E852F" w14:textId="77777777" w:rsidR="004B413C" w:rsidRDefault="00EC2FEA">
            <w:pPr>
              <w:ind w:left="20"/>
              <w:rPr>
                <w:sz w:val="20"/>
                <w:szCs w:val="20"/>
              </w:rPr>
            </w:pPr>
            <w:r>
              <w:rPr>
                <w:rFonts w:ascii="Arial" w:eastAsia="Arial" w:hAnsi="Arial" w:cs="Arial"/>
                <w:color w:val="1A1A1A"/>
                <w:sz w:val="18"/>
                <w:szCs w:val="18"/>
              </w:rPr>
              <w:t>Spyridium   globulosum</w:t>
            </w:r>
          </w:p>
        </w:tc>
        <w:tc>
          <w:tcPr>
            <w:tcW w:w="260" w:type="dxa"/>
            <w:textDirection w:val="btLr"/>
            <w:vAlign w:val="bottom"/>
          </w:tcPr>
          <w:p w14:paraId="03F8359E" w14:textId="77777777" w:rsidR="004B413C" w:rsidRDefault="00EC2FEA">
            <w:pPr>
              <w:ind w:left="10"/>
              <w:rPr>
                <w:sz w:val="20"/>
                <w:szCs w:val="20"/>
              </w:rPr>
            </w:pPr>
            <w:r>
              <w:rPr>
                <w:rFonts w:ascii="Arial" w:eastAsia="Arial" w:hAnsi="Arial" w:cs="Arial"/>
                <w:color w:val="1A1A1A"/>
                <w:sz w:val="18"/>
                <w:szCs w:val="18"/>
              </w:rPr>
              <w:t>Submerged macrophyte</w:t>
            </w:r>
          </w:p>
        </w:tc>
        <w:tc>
          <w:tcPr>
            <w:tcW w:w="460" w:type="dxa"/>
            <w:textDirection w:val="btLr"/>
            <w:vAlign w:val="bottom"/>
          </w:tcPr>
          <w:p w14:paraId="642DA432" w14:textId="77777777" w:rsidR="004B413C" w:rsidRDefault="00EC2FEA">
            <w:pPr>
              <w:ind w:left="21"/>
              <w:rPr>
                <w:sz w:val="20"/>
                <w:szCs w:val="20"/>
              </w:rPr>
            </w:pPr>
            <w:r>
              <w:rPr>
                <w:rFonts w:ascii="Arial" w:eastAsia="Arial" w:hAnsi="Arial" w:cs="Arial"/>
                <w:color w:val="1A1A1A"/>
                <w:sz w:val="18"/>
                <w:szCs w:val="18"/>
              </w:rPr>
              <w:t>Villarsia capitata</w:t>
            </w:r>
          </w:p>
        </w:tc>
        <w:tc>
          <w:tcPr>
            <w:tcW w:w="0" w:type="dxa"/>
            <w:vAlign w:val="bottom"/>
          </w:tcPr>
          <w:p w14:paraId="4600FC0A" w14:textId="77777777" w:rsidR="004B413C" w:rsidRDefault="004B413C">
            <w:pPr>
              <w:rPr>
                <w:sz w:val="1"/>
                <w:szCs w:val="1"/>
              </w:rPr>
            </w:pPr>
          </w:p>
        </w:tc>
      </w:tr>
      <w:tr w:rsidR="004B413C" w14:paraId="420A286E" w14:textId="77777777">
        <w:trPr>
          <w:trHeight w:val="276"/>
        </w:trPr>
        <w:tc>
          <w:tcPr>
            <w:tcW w:w="180" w:type="dxa"/>
            <w:vAlign w:val="bottom"/>
          </w:tcPr>
          <w:p w14:paraId="43661B43" w14:textId="77777777" w:rsidR="004B413C" w:rsidRDefault="004B413C">
            <w:pPr>
              <w:rPr>
                <w:sz w:val="24"/>
                <w:szCs w:val="24"/>
              </w:rPr>
            </w:pPr>
          </w:p>
        </w:tc>
        <w:tc>
          <w:tcPr>
            <w:tcW w:w="680" w:type="dxa"/>
            <w:vAlign w:val="bottom"/>
          </w:tcPr>
          <w:p w14:paraId="3F30AB03" w14:textId="77777777" w:rsidR="004B413C" w:rsidRDefault="00EC2FEA">
            <w:pPr>
              <w:ind w:right="181"/>
              <w:jc w:val="right"/>
              <w:rPr>
                <w:sz w:val="20"/>
                <w:szCs w:val="20"/>
              </w:rPr>
            </w:pPr>
            <w:r>
              <w:rPr>
                <w:rFonts w:ascii="Arial" w:eastAsia="Arial" w:hAnsi="Arial" w:cs="Arial"/>
                <w:color w:val="4D4D4D"/>
                <w:sz w:val="16"/>
                <w:szCs w:val="16"/>
              </w:rPr>
              <w:t>2000</w:t>
            </w:r>
          </w:p>
        </w:tc>
        <w:tc>
          <w:tcPr>
            <w:tcW w:w="280" w:type="dxa"/>
            <w:vAlign w:val="bottom"/>
          </w:tcPr>
          <w:p w14:paraId="491D6B7B" w14:textId="77777777" w:rsidR="004B413C" w:rsidRDefault="004B413C">
            <w:pPr>
              <w:rPr>
                <w:sz w:val="24"/>
                <w:szCs w:val="24"/>
              </w:rPr>
            </w:pPr>
          </w:p>
        </w:tc>
        <w:tc>
          <w:tcPr>
            <w:tcW w:w="260" w:type="dxa"/>
            <w:vAlign w:val="bottom"/>
          </w:tcPr>
          <w:p w14:paraId="08B11BEA" w14:textId="77777777" w:rsidR="004B413C" w:rsidRDefault="004B413C">
            <w:pPr>
              <w:rPr>
                <w:sz w:val="24"/>
                <w:szCs w:val="24"/>
              </w:rPr>
            </w:pPr>
          </w:p>
        </w:tc>
        <w:tc>
          <w:tcPr>
            <w:tcW w:w="280" w:type="dxa"/>
            <w:vAlign w:val="bottom"/>
          </w:tcPr>
          <w:p w14:paraId="0D888567" w14:textId="77777777" w:rsidR="004B413C" w:rsidRDefault="004B413C">
            <w:pPr>
              <w:rPr>
                <w:sz w:val="24"/>
                <w:szCs w:val="24"/>
              </w:rPr>
            </w:pPr>
          </w:p>
        </w:tc>
        <w:tc>
          <w:tcPr>
            <w:tcW w:w="260" w:type="dxa"/>
            <w:vAlign w:val="bottom"/>
          </w:tcPr>
          <w:p w14:paraId="49726608" w14:textId="77777777" w:rsidR="004B413C" w:rsidRDefault="004B413C">
            <w:pPr>
              <w:rPr>
                <w:sz w:val="24"/>
                <w:szCs w:val="24"/>
              </w:rPr>
            </w:pPr>
          </w:p>
        </w:tc>
        <w:tc>
          <w:tcPr>
            <w:tcW w:w="280" w:type="dxa"/>
            <w:vAlign w:val="bottom"/>
          </w:tcPr>
          <w:p w14:paraId="44C121CA" w14:textId="77777777" w:rsidR="004B413C" w:rsidRDefault="004B413C">
            <w:pPr>
              <w:rPr>
                <w:sz w:val="24"/>
                <w:szCs w:val="24"/>
              </w:rPr>
            </w:pPr>
          </w:p>
        </w:tc>
        <w:tc>
          <w:tcPr>
            <w:tcW w:w="260" w:type="dxa"/>
            <w:vAlign w:val="bottom"/>
          </w:tcPr>
          <w:p w14:paraId="403A16E7" w14:textId="77777777" w:rsidR="004B413C" w:rsidRDefault="004B413C">
            <w:pPr>
              <w:rPr>
                <w:sz w:val="24"/>
                <w:szCs w:val="24"/>
              </w:rPr>
            </w:pPr>
          </w:p>
        </w:tc>
        <w:tc>
          <w:tcPr>
            <w:tcW w:w="280" w:type="dxa"/>
            <w:vAlign w:val="bottom"/>
          </w:tcPr>
          <w:p w14:paraId="0F8D7190" w14:textId="77777777" w:rsidR="004B413C" w:rsidRDefault="004B413C">
            <w:pPr>
              <w:rPr>
                <w:sz w:val="24"/>
                <w:szCs w:val="24"/>
              </w:rPr>
            </w:pPr>
          </w:p>
        </w:tc>
        <w:tc>
          <w:tcPr>
            <w:tcW w:w="260" w:type="dxa"/>
            <w:vAlign w:val="bottom"/>
          </w:tcPr>
          <w:p w14:paraId="404A6C64" w14:textId="77777777" w:rsidR="004B413C" w:rsidRDefault="004B413C">
            <w:pPr>
              <w:rPr>
                <w:sz w:val="24"/>
                <w:szCs w:val="24"/>
              </w:rPr>
            </w:pPr>
          </w:p>
        </w:tc>
        <w:tc>
          <w:tcPr>
            <w:tcW w:w="280" w:type="dxa"/>
            <w:vAlign w:val="bottom"/>
          </w:tcPr>
          <w:p w14:paraId="022D1252" w14:textId="77777777" w:rsidR="004B413C" w:rsidRDefault="004B413C">
            <w:pPr>
              <w:rPr>
                <w:sz w:val="24"/>
                <w:szCs w:val="24"/>
              </w:rPr>
            </w:pPr>
          </w:p>
        </w:tc>
        <w:tc>
          <w:tcPr>
            <w:tcW w:w="260" w:type="dxa"/>
            <w:vAlign w:val="bottom"/>
          </w:tcPr>
          <w:p w14:paraId="16248D0A" w14:textId="77777777" w:rsidR="004B413C" w:rsidRDefault="004B413C">
            <w:pPr>
              <w:rPr>
                <w:sz w:val="24"/>
                <w:szCs w:val="24"/>
              </w:rPr>
            </w:pPr>
          </w:p>
        </w:tc>
        <w:tc>
          <w:tcPr>
            <w:tcW w:w="280" w:type="dxa"/>
            <w:vAlign w:val="bottom"/>
          </w:tcPr>
          <w:p w14:paraId="1343636C" w14:textId="77777777" w:rsidR="004B413C" w:rsidRDefault="004B413C">
            <w:pPr>
              <w:rPr>
                <w:sz w:val="24"/>
                <w:szCs w:val="24"/>
              </w:rPr>
            </w:pPr>
          </w:p>
        </w:tc>
        <w:tc>
          <w:tcPr>
            <w:tcW w:w="280" w:type="dxa"/>
            <w:vAlign w:val="bottom"/>
          </w:tcPr>
          <w:p w14:paraId="1B49E5DA" w14:textId="77777777" w:rsidR="004B413C" w:rsidRDefault="004B413C">
            <w:pPr>
              <w:rPr>
                <w:sz w:val="24"/>
                <w:szCs w:val="24"/>
              </w:rPr>
            </w:pPr>
          </w:p>
        </w:tc>
        <w:tc>
          <w:tcPr>
            <w:tcW w:w="260" w:type="dxa"/>
            <w:vAlign w:val="bottom"/>
          </w:tcPr>
          <w:p w14:paraId="7D0397D6" w14:textId="77777777" w:rsidR="004B413C" w:rsidRDefault="004B413C">
            <w:pPr>
              <w:rPr>
                <w:sz w:val="24"/>
                <w:szCs w:val="24"/>
              </w:rPr>
            </w:pPr>
          </w:p>
        </w:tc>
        <w:tc>
          <w:tcPr>
            <w:tcW w:w="280" w:type="dxa"/>
            <w:vAlign w:val="bottom"/>
          </w:tcPr>
          <w:p w14:paraId="0DE4DD10" w14:textId="77777777" w:rsidR="004B413C" w:rsidRDefault="004B413C">
            <w:pPr>
              <w:rPr>
                <w:sz w:val="24"/>
                <w:szCs w:val="24"/>
              </w:rPr>
            </w:pPr>
          </w:p>
        </w:tc>
        <w:tc>
          <w:tcPr>
            <w:tcW w:w="260" w:type="dxa"/>
            <w:vAlign w:val="bottom"/>
          </w:tcPr>
          <w:p w14:paraId="20016D15" w14:textId="77777777" w:rsidR="004B413C" w:rsidRDefault="004B413C">
            <w:pPr>
              <w:rPr>
                <w:sz w:val="24"/>
                <w:szCs w:val="24"/>
              </w:rPr>
            </w:pPr>
          </w:p>
        </w:tc>
        <w:tc>
          <w:tcPr>
            <w:tcW w:w="280" w:type="dxa"/>
            <w:vAlign w:val="bottom"/>
          </w:tcPr>
          <w:p w14:paraId="71C26FEE" w14:textId="77777777" w:rsidR="004B413C" w:rsidRDefault="004B413C">
            <w:pPr>
              <w:rPr>
                <w:sz w:val="24"/>
                <w:szCs w:val="24"/>
              </w:rPr>
            </w:pPr>
          </w:p>
        </w:tc>
        <w:tc>
          <w:tcPr>
            <w:tcW w:w="260" w:type="dxa"/>
            <w:vAlign w:val="bottom"/>
          </w:tcPr>
          <w:p w14:paraId="4B4CEB3B" w14:textId="77777777" w:rsidR="004B413C" w:rsidRDefault="004B413C">
            <w:pPr>
              <w:rPr>
                <w:sz w:val="24"/>
                <w:szCs w:val="24"/>
              </w:rPr>
            </w:pPr>
          </w:p>
        </w:tc>
        <w:tc>
          <w:tcPr>
            <w:tcW w:w="280" w:type="dxa"/>
            <w:vAlign w:val="bottom"/>
          </w:tcPr>
          <w:p w14:paraId="60E91451" w14:textId="77777777" w:rsidR="004B413C" w:rsidRDefault="004B413C">
            <w:pPr>
              <w:rPr>
                <w:sz w:val="24"/>
                <w:szCs w:val="24"/>
              </w:rPr>
            </w:pPr>
          </w:p>
        </w:tc>
        <w:tc>
          <w:tcPr>
            <w:tcW w:w="260" w:type="dxa"/>
            <w:vAlign w:val="bottom"/>
          </w:tcPr>
          <w:p w14:paraId="68BD581E" w14:textId="77777777" w:rsidR="004B413C" w:rsidRDefault="004B413C">
            <w:pPr>
              <w:rPr>
                <w:sz w:val="24"/>
                <w:szCs w:val="24"/>
              </w:rPr>
            </w:pPr>
          </w:p>
        </w:tc>
        <w:tc>
          <w:tcPr>
            <w:tcW w:w="280" w:type="dxa"/>
            <w:vAlign w:val="bottom"/>
          </w:tcPr>
          <w:p w14:paraId="42EA57EE" w14:textId="77777777" w:rsidR="004B413C" w:rsidRDefault="004B413C">
            <w:pPr>
              <w:rPr>
                <w:sz w:val="24"/>
                <w:szCs w:val="24"/>
              </w:rPr>
            </w:pPr>
          </w:p>
        </w:tc>
        <w:tc>
          <w:tcPr>
            <w:tcW w:w="260" w:type="dxa"/>
            <w:vAlign w:val="bottom"/>
          </w:tcPr>
          <w:p w14:paraId="333C27EB" w14:textId="77777777" w:rsidR="004B413C" w:rsidRDefault="004B413C">
            <w:pPr>
              <w:rPr>
                <w:sz w:val="24"/>
                <w:szCs w:val="24"/>
              </w:rPr>
            </w:pPr>
          </w:p>
        </w:tc>
        <w:tc>
          <w:tcPr>
            <w:tcW w:w="280" w:type="dxa"/>
            <w:vAlign w:val="bottom"/>
          </w:tcPr>
          <w:p w14:paraId="25D42FC6" w14:textId="77777777" w:rsidR="004B413C" w:rsidRDefault="004B413C">
            <w:pPr>
              <w:rPr>
                <w:sz w:val="24"/>
                <w:szCs w:val="24"/>
              </w:rPr>
            </w:pPr>
          </w:p>
        </w:tc>
        <w:tc>
          <w:tcPr>
            <w:tcW w:w="260" w:type="dxa"/>
            <w:vAlign w:val="bottom"/>
          </w:tcPr>
          <w:p w14:paraId="58398AC2" w14:textId="77777777" w:rsidR="004B413C" w:rsidRDefault="004B413C">
            <w:pPr>
              <w:rPr>
                <w:sz w:val="24"/>
                <w:szCs w:val="24"/>
              </w:rPr>
            </w:pPr>
          </w:p>
        </w:tc>
        <w:tc>
          <w:tcPr>
            <w:tcW w:w="280" w:type="dxa"/>
            <w:vAlign w:val="bottom"/>
          </w:tcPr>
          <w:p w14:paraId="328D076C" w14:textId="77777777" w:rsidR="004B413C" w:rsidRDefault="004B413C">
            <w:pPr>
              <w:rPr>
                <w:sz w:val="24"/>
                <w:szCs w:val="24"/>
              </w:rPr>
            </w:pPr>
          </w:p>
        </w:tc>
        <w:tc>
          <w:tcPr>
            <w:tcW w:w="260" w:type="dxa"/>
            <w:vAlign w:val="bottom"/>
          </w:tcPr>
          <w:p w14:paraId="676296FE" w14:textId="77777777" w:rsidR="004B413C" w:rsidRDefault="004B413C">
            <w:pPr>
              <w:rPr>
                <w:sz w:val="24"/>
                <w:szCs w:val="24"/>
              </w:rPr>
            </w:pPr>
          </w:p>
        </w:tc>
        <w:tc>
          <w:tcPr>
            <w:tcW w:w="280" w:type="dxa"/>
            <w:vAlign w:val="bottom"/>
          </w:tcPr>
          <w:p w14:paraId="4C478988" w14:textId="77777777" w:rsidR="004B413C" w:rsidRDefault="004B413C">
            <w:pPr>
              <w:rPr>
                <w:sz w:val="24"/>
                <w:szCs w:val="24"/>
              </w:rPr>
            </w:pPr>
          </w:p>
        </w:tc>
        <w:tc>
          <w:tcPr>
            <w:tcW w:w="260" w:type="dxa"/>
            <w:vAlign w:val="bottom"/>
          </w:tcPr>
          <w:p w14:paraId="6F73F886" w14:textId="77777777" w:rsidR="004B413C" w:rsidRDefault="004B413C">
            <w:pPr>
              <w:rPr>
                <w:sz w:val="24"/>
                <w:szCs w:val="24"/>
              </w:rPr>
            </w:pPr>
          </w:p>
        </w:tc>
        <w:tc>
          <w:tcPr>
            <w:tcW w:w="280" w:type="dxa"/>
            <w:vAlign w:val="bottom"/>
          </w:tcPr>
          <w:p w14:paraId="4F122FE1" w14:textId="77777777" w:rsidR="004B413C" w:rsidRDefault="004B413C">
            <w:pPr>
              <w:rPr>
                <w:sz w:val="24"/>
                <w:szCs w:val="24"/>
              </w:rPr>
            </w:pPr>
          </w:p>
        </w:tc>
        <w:tc>
          <w:tcPr>
            <w:tcW w:w="260" w:type="dxa"/>
            <w:vAlign w:val="bottom"/>
          </w:tcPr>
          <w:p w14:paraId="07C3A6AE" w14:textId="77777777" w:rsidR="004B413C" w:rsidRDefault="004B413C">
            <w:pPr>
              <w:rPr>
                <w:sz w:val="24"/>
                <w:szCs w:val="24"/>
              </w:rPr>
            </w:pPr>
          </w:p>
        </w:tc>
        <w:tc>
          <w:tcPr>
            <w:tcW w:w="280" w:type="dxa"/>
            <w:vAlign w:val="bottom"/>
          </w:tcPr>
          <w:p w14:paraId="77DE0FD0" w14:textId="77777777" w:rsidR="004B413C" w:rsidRDefault="004B413C">
            <w:pPr>
              <w:rPr>
                <w:sz w:val="24"/>
                <w:szCs w:val="24"/>
              </w:rPr>
            </w:pPr>
          </w:p>
        </w:tc>
        <w:tc>
          <w:tcPr>
            <w:tcW w:w="280" w:type="dxa"/>
            <w:vAlign w:val="bottom"/>
          </w:tcPr>
          <w:p w14:paraId="1D119E05" w14:textId="77777777" w:rsidR="004B413C" w:rsidRDefault="004B413C">
            <w:pPr>
              <w:rPr>
                <w:sz w:val="24"/>
                <w:szCs w:val="24"/>
              </w:rPr>
            </w:pPr>
          </w:p>
        </w:tc>
        <w:tc>
          <w:tcPr>
            <w:tcW w:w="260" w:type="dxa"/>
            <w:vAlign w:val="bottom"/>
          </w:tcPr>
          <w:p w14:paraId="47E7D83E" w14:textId="77777777" w:rsidR="004B413C" w:rsidRDefault="004B413C">
            <w:pPr>
              <w:rPr>
                <w:sz w:val="24"/>
                <w:szCs w:val="24"/>
              </w:rPr>
            </w:pPr>
          </w:p>
        </w:tc>
        <w:tc>
          <w:tcPr>
            <w:tcW w:w="280" w:type="dxa"/>
            <w:vAlign w:val="bottom"/>
          </w:tcPr>
          <w:p w14:paraId="245FA5BB" w14:textId="77777777" w:rsidR="004B413C" w:rsidRDefault="004B413C">
            <w:pPr>
              <w:rPr>
                <w:sz w:val="24"/>
                <w:szCs w:val="24"/>
              </w:rPr>
            </w:pPr>
          </w:p>
        </w:tc>
        <w:tc>
          <w:tcPr>
            <w:tcW w:w="260" w:type="dxa"/>
            <w:vAlign w:val="bottom"/>
          </w:tcPr>
          <w:p w14:paraId="0465BD4C" w14:textId="77777777" w:rsidR="004B413C" w:rsidRDefault="004B413C">
            <w:pPr>
              <w:rPr>
                <w:sz w:val="24"/>
                <w:szCs w:val="24"/>
              </w:rPr>
            </w:pPr>
          </w:p>
        </w:tc>
        <w:tc>
          <w:tcPr>
            <w:tcW w:w="280" w:type="dxa"/>
            <w:vAlign w:val="bottom"/>
          </w:tcPr>
          <w:p w14:paraId="4E1BAF3A" w14:textId="77777777" w:rsidR="004B413C" w:rsidRDefault="004B413C">
            <w:pPr>
              <w:rPr>
                <w:sz w:val="24"/>
                <w:szCs w:val="24"/>
              </w:rPr>
            </w:pPr>
          </w:p>
        </w:tc>
        <w:tc>
          <w:tcPr>
            <w:tcW w:w="260" w:type="dxa"/>
            <w:vAlign w:val="bottom"/>
          </w:tcPr>
          <w:p w14:paraId="171E1AC4" w14:textId="77777777" w:rsidR="004B413C" w:rsidRDefault="004B413C">
            <w:pPr>
              <w:rPr>
                <w:sz w:val="24"/>
                <w:szCs w:val="24"/>
              </w:rPr>
            </w:pPr>
          </w:p>
        </w:tc>
        <w:tc>
          <w:tcPr>
            <w:tcW w:w="280" w:type="dxa"/>
            <w:vAlign w:val="bottom"/>
          </w:tcPr>
          <w:p w14:paraId="78F58ABF" w14:textId="77777777" w:rsidR="004B413C" w:rsidRDefault="004B413C">
            <w:pPr>
              <w:rPr>
                <w:sz w:val="24"/>
                <w:szCs w:val="24"/>
              </w:rPr>
            </w:pPr>
          </w:p>
        </w:tc>
        <w:tc>
          <w:tcPr>
            <w:tcW w:w="260" w:type="dxa"/>
            <w:vAlign w:val="bottom"/>
          </w:tcPr>
          <w:p w14:paraId="7ED8AE67" w14:textId="77777777" w:rsidR="004B413C" w:rsidRDefault="004B413C">
            <w:pPr>
              <w:rPr>
                <w:sz w:val="24"/>
                <w:szCs w:val="24"/>
              </w:rPr>
            </w:pPr>
          </w:p>
        </w:tc>
        <w:tc>
          <w:tcPr>
            <w:tcW w:w="280" w:type="dxa"/>
            <w:vAlign w:val="bottom"/>
          </w:tcPr>
          <w:p w14:paraId="59A7B0B5" w14:textId="77777777" w:rsidR="004B413C" w:rsidRDefault="004B413C">
            <w:pPr>
              <w:rPr>
                <w:sz w:val="24"/>
                <w:szCs w:val="24"/>
              </w:rPr>
            </w:pPr>
          </w:p>
        </w:tc>
        <w:tc>
          <w:tcPr>
            <w:tcW w:w="260" w:type="dxa"/>
            <w:vAlign w:val="bottom"/>
          </w:tcPr>
          <w:p w14:paraId="1133035F" w14:textId="77777777" w:rsidR="004B413C" w:rsidRDefault="004B413C">
            <w:pPr>
              <w:rPr>
                <w:sz w:val="24"/>
                <w:szCs w:val="24"/>
              </w:rPr>
            </w:pPr>
          </w:p>
        </w:tc>
        <w:tc>
          <w:tcPr>
            <w:tcW w:w="280" w:type="dxa"/>
            <w:vAlign w:val="bottom"/>
          </w:tcPr>
          <w:p w14:paraId="6D151166" w14:textId="77777777" w:rsidR="004B413C" w:rsidRDefault="004B413C">
            <w:pPr>
              <w:rPr>
                <w:sz w:val="24"/>
                <w:szCs w:val="24"/>
              </w:rPr>
            </w:pPr>
          </w:p>
        </w:tc>
        <w:tc>
          <w:tcPr>
            <w:tcW w:w="260" w:type="dxa"/>
            <w:vAlign w:val="bottom"/>
          </w:tcPr>
          <w:p w14:paraId="5C49779B" w14:textId="77777777" w:rsidR="004B413C" w:rsidRDefault="004B413C">
            <w:pPr>
              <w:rPr>
                <w:sz w:val="24"/>
                <w:szCs w:val="24"/>
              </w:rPr>
            </w:pPr>
          </w:p>
        </w:tc>
        <w:tc>
          <w:tcPr>
            <w:tcW w:w="460" w:type="dxa"/>
            <w:vAlign w:val="bottom"/>
          </w:tcPr>
          <w:p w14:paraId="097E5166" w14:textId="77777777" w:rsidR="004B413C" w:rsidRDefault="004B413C">
            <w:pPr>
              <w:rPr>
                <w:sz w:val="24"/>
                <w:szCs w:val="24"/>
              </w:rPr>
            </w:pPr>
          </w:p>
        </w:tc>
        <w:tc>
          <w:tcPr>
            <w:tcW w:w="0" w:type="dxa"/>
            <w:vAlign w:val="bottom"/>
          </w:tcPr>
          <w:p w14:paraId="4E057299" w14:textId="77777777" w:rsidR="004B413C" w:rsidRDefault="004B413C">
            <w:pPr>
              <w:rPr>
                <w:sz w:val="1"/>
                <w:szCs w:val="1"/>
              </w:rPr>
            </w:pPr>
          </w:p>
        </w:tc>
      </w:tr>
      <w:tr w:rsidR="004B413C" w14:paraId="3AE8A513" w14:textId="77777777">
        <w:trPr>
          <w:trHeight w:val="155"/>
        </w:trPr>
        <w:tc>
          <w:tcPr>
            <w:tcW w:w="180" w:type="dxa"/>
            <w:vAlign w:val="bottom"/>
          </w:tcPr>
          <w:p w14:paraId="1ABDDD6E" w14:textId="77777777" w:rsidR="004B413C" w:rsidRDefault="004B413C">
            <w:pPr>
              <w:rPr>
                <w:sz w:val="13"/>
                <w:szCs w:val="13"/>
              </w:rPr>
            </w:pPr>
          </w:p>
        </w:tc>
        <w:tc>
          <w:tcPr>
            <w:tcW w:w="680" w:type="dxa"/>
            <w:vAlign w:val="bottom"/>
          </w:tcPr>
          <w:p w14:paraId="00E473CC" w14:textId="77777777" w:rsidR="004B413C" w:rsidRDefault="00EC2FEA">
            <w:pPr>
              <w:spacing w:line="155" w:lineRule="exact"/>
              <w:ind w:right="181"/>
              <w:jc w:val="right"/>
              <w:rPr>
                <w:sz w:val="20"/>
                <w:szCs w:val="20"/>
              </w:rPr>
            </w:pPr>
            <w:r>
              <w:rPr>
                <w:rFonts w:ascii="Arial" w:eastAsia="Arial" w:hAnsi="Arial" w:cs="Arial"/>
                <w:color w:val="4D4D4D"/>
                <w:sz w:val="16"/>
                <w:szCs w:val="16"/>
              </w:rPr>
              <w:t>2005</w:t>
            </w:r>
          </w:p>
        </w:tc>
        <w:tc>
          <w:tcPr>
            <w:tcW w:w="280" w:type="dxa"/>
            <w:vAlign w:val="bottom"/>
          </w:tcPr>
          <w:p w14:paraId="573AFA60" w14:textId="77777777" w:rsidR="004B413C" w:rsidRDefault="004B413C">
            <w:pPr>
              <w:rPr>
                <w:sz w:val="13"/>
                <w:szCs w:val="13"/>
              </w:rPr>
            </w:pPr>
          </w:p>
        </w:tc>
        <w:tc>
          <w:tcPr>
            <w:tcW w:w="260" w:type="dxa"/>
            <w:vAlign w:val="bottom"/>
          </w:tcPr>
          <w:p w14:paraId="0CA42798" w14:textId="77777777" w:rsidR="004B413C" w:rsidRDefault="004B413C">
            <w:pPr>
              <w:rPr>
                <w:sz w:val="13"/>
                <w:szCs w:val="13"/>
              </w:rPr>
            </w:pPr>
          </w:p>
        </w:tc>
        <w:tc>
          <w:tcPr>
            <w:tcW w:w="280" w:type="dxa"/>
            <w:vAlign w:val="bottom"/>
          </w:tcPr>
          <w:p w14:paraId="108FB4AF" w14:textId="77777777" w:rsidR="004B413C" w:rsidRDefault="004B413C">
            <w:pPr>
              <w:rPr>
                <w:sz w:val="13"/>
                <w:szCs w:val="13"/>
              </w:rPr>
            </w:pPr>
          </w:p>
        </w:tc>
        <w:tc>
          <w:tcPr>
            <w:tcW w:w="260" w:type="dxa"/>
            <w:vAlign w:val="bottom"/>
          </w:tcPr>
          <w:p w14:paraId="74135578" w14:textId="77777777" w:rsidR="004B413C" w:rsidRDefault="004B413C">
            <w:pPr>
              <w:rPr>
                <w:sz w:val="13"/>
                <w:szCs w:val="13"/>
              </w:rPr>
            </w:pPr>
          </w:p>
        </w:tc>
        <w:tc>
          <w:tcPr>
            <w:tcW w:w="280" w:type="dxa"/>
            <w:vAlign w:val="bottom"/>
          </w:tcPr>
          <w:p w14:paraId="24C2C9C4" w14:textId="77777777" w:rsidR="004B413C" w:rsidRDefault="004B413C">
            <w:pPr>
              <w:rPr>
                <w:sz w:val="13"/>
                <w:szCs w:val="13"/>
              </w:rPr>
            </w:pPr>
          </w:p>
        </w:tc>
        <w:tc>
          <w:tcPr>
            <w:tcW w:w="260" w:type="dxa"/>
            <w:vAlign w:val="bottom"/>
          </w:tcPr>
          <w:p w14:paraId="5FC330B4" w14:textId="77777777" w:rsidR="004B413C" w:rsidRDefault="004B413C">
            <w:pPr>
              <w:rPr>
                <w:sz w:val="13"/>
                <w:szCs w:val="13"/>
              </w:rPr>
            </w:pPr>
          </w:p>
        </w:tc>
        <w:tc>
          <w:tcPr>
            <w:tcW w:w="280" w:type="dxa"/>
            <w:vAlign w:val="bottom"/>
          </w:tcPr>
          <w:p w14:paraId="5E3054B0" w14:textId="77777777" w:rsidR="004B413C" w:rsidRDefault="004B413C">
            <w:pPr>
              <w:rPr>
                <w:sz w:val="13"/>
                <w:szCs w:val="13"/>
              </w:rPr>
            </w:pPr>
          </w:p>
        </w:tc>
        <w:tc>
          <w:tcPr>
            <w:tcW w:w="260" w:type="dxa"/>
            <w:vAlign w:val="bottom"/>
          </w:tcPr>
          <w:p w14:paraId="7F2DC1F8" w14:textId="77777777" w:rsidR="004B413C" w:rsidRDefault="004B413C">
            <w:pPr>
              <w:rPr>
                <w:sz w:val="13"/>
                <w:szCs w:val="13"/>
              </w:rPr>
            </w:pPr>
          </w:p>
        </w:tc>
        <w:tc>
          <w:tcPr>
            <w:tcW w:w="280" w:type="dxa"/>
            <w:vAlign w:val="bottom"/>
          </w:tcPr>
          <w:p w14:paraId="197745BA" w14:textId="77777777" w:rsidR="004B413C" w:rsidRDefault="004B413C">
            <w:pPr>
              <w:rPr>
                <w:sz w:val="13"/>
                <w:szCs w:val="13"/>
              </w:rPr>
            </w:pPr>
          </w:p>
        </w:tc>
        <w:tc>
          <w:tcPr>
            <w:tcW w:w="260" w:type="dxa"/>
            <w:vAlign w:val="bottom"/>
          </w:tcPr>
          <w:p w14:paraId="0FBAA326" w14:textId="77777777" w:rsidR="004B413C" w:rsidRDefault="004B413C">
            <w:pPr>
              <w:rPr>
                <w:sz w:val="13"/>
                <w:szCs w:val="13"/>
              </w:rPr>
            </w:pPr>
          </w:p>
        </w:tc>
        <w:tc>
          <w:tcPr>
            <w:tcW w:w="280" w:type="dxa"/>
            <w:vAlign w:val="bottom"/>
          </w:tcPr>
          <w:p w14:paraId="0611B396" w14:textId="77777777" w:rsidR="004B413C" w:rsidRDefault="004B413C">
            <w:pPr>
              <w:rPr>
                <w:sz w:val="13"/>
                <w:szCs w:val="13"/>
              </w:rPr>
            </w:pPr>
          </w:p>
        </w:tc>
        <w:tc>
          <w:tcPr>
            <w:tcW w:w="280" w:type="dxa"/>
            <w:vAlign w:val="bottom"/>
          </w:tcPr>
          <w:p w14:paraId="70233F9B" w14:textId="77777777" w:rsidR="004B413C" w:rsidRDefault="004B413C">
            <w:pPr>
              <w:rPr>
                <w:sz w:val="13"/>
                <w:szCs w:val="13"/>
              </w:rPr>
            </w:pPr>
          </w:p>
        </w:tc>
        <w:tc>
          <w:tcPr>
            <w:tcW w:w="260" w:type="dxa"/>
            <w:vAlign w:val="bottom"/>
          </w:tcPr>
          <w:p w14:paraId="134C0D68" w14:textId="77777777" w:rsidR="004B413C" w:rsidRDefault="004B413C">
            <w:pPr>
              <w:rPr>
                <w:sz w:val="13"/>
                <w:szCs w:val="13"/>
              </w:rPr>
            </w:pPr>
          </w:p>
        </w:tc>
        <w:tc>
          <w:tcPr>
            <w:tcW w:w="280" w:type="dxa"/>
            <w:vAlign w:val="bottom"/>
          </w:tcPr>
          <w:p w14:paraId="67AAF811" w14:textId="77777777" w:rsidR="004B413C" w:rsidRDefault="004B413C">
            <w:pPr>
              <w:rPr>
                <w:sz w:val="13"/>
                <w:szCs w:val="13"/>
              </w:rPr>
            </w:pPr>
          </w:p>
        </w:tc>
        <w:tc>
          <w:tcPr>
            <w:tcW w:w="260" w:type="dxa"/>
            <w:vAlign w:val="bottom"/>
          </w:tcPr>
          <w:p w14:paraId="24FB813D" w14:textId="77777777" w:rsidR="004B413C" w:rsidRDefault="004B413C">
            <w:pPr>
              <w:rPr>
                <w:sz w:val="13"/>
                <w:szCs w:val="13"/>
              </w:rPr>
            </w:pPr>
          </w:p>
        </w:tc>
        <w:tc>
          <w:tcPr>
            <w:tcW w:w="280" w:type="dxa"/>
            <w:vAlign w:val="bottom"/>
          </w:tcPr>
          <w:p w14:paraId="5F99CB90" w14:textId="77777777" w:rsidR="004B413C" w:rsidRDefault="004B413C">
            <w:pPr>
              <w:rPr>
                <w:sz w:val="13"/>
                <w:szCs w:val="13"/>
              </w:rPr>
            </w:pPr>
          </w:p>
        </w:tc>
        <w:tc>
          <w:tcPr>
            <w:tcW w:w="260" w:type="dxa"/>
            <w:vAlign w:val="bottom"/>
          </w:tcPr>
          <w:p w14:paraId="2A233B51" w14:textId="77777777" w:rsidR="004B413C" w:rsidRDefault="004B413C">
            <w:pPr>
              <w:rPr>
                <w:sz w:val="13"/>
                <w:szCs w:val="13"/>
              </w:rPr>
            </w:pPr>
          </w:p>
        </w:tc>
        <w:tc>
          <w:tcPr>
            <w:tcW w:w="280" w:type="dxa"/>
            <w:vAlign w:val="bottom"/>
          </w:tcPr>
          <w:p w14:paraId="24A74A66" w14:textId="77777777" w:rsidR="004B413C" w:rsidRDefault="004B413C">
            <w:pPr>
              <w:rPr>
                <w:sz w:val="13"/>
                <w:szCs w:val="13"/>
              </w:rPr>
            </w:pPr>
          </w:p>
        </w:tc>
        <w:tc>
          <w:tcPr>
            <w:tcW w:w="260" w:type="dxa"/>
            <w:vAlign w:val="bottom"/>
          </w:tcPr>
          <w:p w14:paraId="40DDF8D5" w14:textId="77777777" w:rsidR="004B413C" w:rsidRDefault="004B413C">
            <w:pPr>
              <w:rPr>
                <w:sz w:val="13"/>
                <w:szCs w:val="13"/>
              </w:rPr>
            </w:pPr>
          </w:p>
        </w:tc>
        <w:tc>
          <w:tcPr>
            <w:tcW w:w="280" w:type="dxa"/>
            <w:vAlign w:val="bottom"/>
          </w:tcPr>
          <w:p w14:paraId="1E9FCBB0" w14:textId="77777777" w:rsidR="004B413C" w:rsidRDefault="004B413C">
            <w:pPr>
              <w:rPr>
                <w:sz w:val="13"/>
                <w:szCs w:val="13"/>
              </w:rPr>
            </w:pPr>
          </w:p>
        </w:tc>
        <w:tc>
          <w:tcPr>
            <w:tcW w:w="260" w:type="dxa"/>
            <w:vAlign w:val="bottom"/>
          </w:tcPr>
          <w:p w14:paraId="7355DD46" w14:textId="77777777" w:rsidR="004B413C" w:rsidRDefault="004B413C">
            <w:pPr>
              <w:rPr>
                <w:sz w:val="13"/>
                <w:szCs w:val="13"/>
              </w:rPr>
            </w:pPr>
          </w:p>
        </w:tc>
        <w:tc>
          <w:tcPr>
            <w:tcW w:w="280" w:type="dxa"/>
            <w:vAlign w:val="bottom"/>
          </w:tcPr>
          <w:p w14:paraId="4016CB6D" w14:textId="77777777" w:rsidR="004B413C" w:rsidRDefault="004B413C">
            <w:pPr>
              <w:rPr>
                <w:sz w:val="13"/>
                <w:szCs w:val="13"/>
              </w:rPr>
            </w:pPr>
          </w:p>
        </w:tc>
        <w:tc>
          <w:tcPr>
            <w:tcW w:w="260" w:type="dxa"/>
            <w:vAlign w:val="bottom"/>
          </w:tcPr>
          <w:p w14:paraId="4586FE52" w14:textId="77777777" w:rsidR="004B413C" w:rsidRDefault="004B413C">
            <w:pPr>
              <w:rPr>
                <w:sz w:val="13"/>
                <w:szCs w:val="13"/>
              </w:rPr>
            </w:pPr>
          </w:p>
        </w:tc>
        <w:tc>
          <w:tcPr>
            <w:tcW w:w="280" w:type="dxa"/>
            <w:vAlign w:val="bottom"/>
          </w:tcPr>
          <w:p w14:paraId="66D774F1" w14:textId="77777777" w:rsidR="004B413C" w:rsidRDefault="004B413C">
            <w:pPr>
              <w:rPr>
                <w:sz w:val="13"/>
                <w:szCs w:val="13"/>
              </w:rPr>
            </w:pPr>
          </w:p>
        </w:tc>
        <w:tc>
          <w:tcPr>
            <w:tcW w:w="260" w:type="dxa"/>
            <w:vAlign w:val="bottom"/>
          </w:tcPr>
          <w:p w14:paraId="72AE23A1" w14:textId="77777777" w:rsidR="004B413C" w:rsidRDefault="004B413C">
            <w:pPr>
              <w:rPr>
                <w:sz w:val="13"/>
                <w:szCs w:val="13"/>
              </w:rPr>
            </w:pPr>
          </w:p>
        </w:tc>
        <w:tc>
          <w:tcPr>
            <w:tcW w:w="280" w:type="dxa"/>
            <w:vAlign w:val="bottom"/>
          </w:tcPr>
          <w:p w14:paraId="1D99CEC7" w14:textId="77777777" w:rsidR="004B413C" w:rsidRDefault="004B413C">
            <w:pPr>
              <w:rPr>
                <w:sz w:val="13"/>
                <w:szCs w:val="13"/>
              </w:rPr>
            </w:pPr>
          </w:p>
        </w:tc>
        <w:tc>
          <w:tcPr>
            <w:tcW w:w="260" w:type="dxa"/>
            <w:vAlign w:val="bottom"/>
          </w:tcPr>
          <w:p w14:paraId="309E625D" w14:textId="77777777" w:rsidR="004B413C" w:rsidRDefault="004B413C">
            <w:pPr>
              <w:rPr>
                <w:sz w:val="13"/>
                <w:szCs w:val="13"/>
              </w:rPr>
            </w:pPr>
          </w:p>
        </w:tc>
        <w:tc>
          <w:tcPr>
            <w:tcW w:w="280" w:type="dxa"/>
            <w:vAlign w:val="bottom"/>
          </w:tcPr>
          <w:p w14:paraId="47305ADC" w14:textId="77777777" w:rsidR="004B413C" w:rsidRDefault="004B413C">
            <w:pPr>
              <w:rPr>
                <w:sz w:val="13"/>
                <w:szCs w:val="13"/>
              </w:rPr>
            </w:pPr>
          </w:p>
        </w:tc>
        <w:tc>
          <w:tcPr>
            <w:tcW w:w="260" w:type="dxa"/>
            <w:vAlign w:val="bottom"/>
          </w:tcPr>
          <w:p w14:paraId="251A71EE" w14:textId="77777777" w:rsidR="004B413C" w:rsidRDefault="004B413C">
            <w:pPr>
              <w:rPr>
                <w:sz w:val="13"/>
                <w:szCs w:val="13"/>
              </w:rPr>
            </w:pPr>
          </w:p>
        </w:tc>
        <w:tc>
          <w:tcPr>
            <w:tcW w:w="280" w:type="dxa"/>
            <w:vAlign w:val="bottom"/>
          </w:tcPr>
          <w:p w14:paraId="0291804C" w14:textId="77777777" w:rsidR="004B413C" w:rsidRDefault="004B413C">
            <w:pPr>
              <w:rPr>
                <w:sz w:val="13"/>
                <w:szCs w:val="13"/>
              </w:rPr>
            </w:pPr>
          </w:p>
        </w:tc>
        <w:tc>
          <w:tcPr>
            <w:tcW w:w="280" w:type="dxa"/>
            <w:vAlign w:val="bottom"/>
          </w:tcPr>
          <w:p w14:paraId="22F38601" w14:textId="77777777" w:rsidR="004B413C" w:rsidRDefault="004B413C">
            <w:pPr>
              <w:rPr>
                <w:sz w:val="13"/>
                <w:szCs w:val="13"/>
              </w:rPr>
            </w:pPr>
          </w:p>
        </w:tc>
        <w:tc>
          <w:tcPr>
            <w:tcW w:w="260" w:type="dxa"/>
            <w:vAlign w:val="bottom"/>
          </w:tcPr>
          <w:p w14:paraId="73689626" w14:textId="77777777" w:rsidR="004B413C" w:rsidRDefault="004B413C">
            <w:pPr>
              <w:rPr>
                <w:sz w:val="13"/>
                <w:szCs w:val="13"/>
              </w:rPr>
            </w:pPr>
          </w:p>
        </w:tc>
        <w:tc>
          <w:tcPr>
            <w:tcW w:w="280" w:type="dxa"/>
            <w:vAlign w:val="bottom"/>
          </w:tcPr>
          <w:p w14:paraId="0E553315" w14:textId="77777777" w:rsidR="004B413C" w:rsidRDefault="004B413C">
            <w:pPr>
              <w:rPr>
                <w:sz w:val="13"/>
                <w:szCs w:val="13"/>
              </w:rPr>
            </w:pPr>
          </w:p>
        </w:tc>
        <w:tc>
          <w:tcPr>
            <w:tcW w:w="260" w:type="dxa"/>
            <w:vAlign w:val="bottom"/>
          </w:tcPr>
          <w:p w14:paraId="75956918" w14:textId="77777777" w:rsidR="004B413C" w:rsidRDefault="004B413C">
            <w:pPr>
              <w:rPr>
                <w:sz w:val="13"/>
                <w:szCs w:val="13"/>
              </w:rPr>
            </w:pPr>
          </w:p>
        </w:tc>
        <w:tc>
          <w:tcPr>
            <w:tcW w:w="280" w:type="dxa"/>
            <w:vAlign w:val="bottom"/>
          </w:tcPr>
          <w:p w14:paraId="7FEDADF5" w14:textId="77777777" w:rsidR="004B413C" w:rsidRDefault="004B413C">
            <w:pPr>
              <w:rPr>
                <w:sz w:val="13"/>
                <w:szCs w:val="13"/>
              </w:rPr>
            </w:pPr>
          </w:p>
        </w:tc>
        <w:tc>
          <w:tcPr>
            <w:tcW w:w="260" w:type="dxa"/>
            <w:vAlign w:val="bottom"/>
          </w:tcPr>
          <w:p w14:paraId="5C37941A" w14:textId="77777777" w:rsidR="004B413C" w:rsidRDefault="004B413C">
            <w:pPr>
              <w:rPr>
                <w:sz w:val="13"/>
                <w:szCs w:val="13"/>
              </w:rPr>
            </w:pPr>
          </w:p>
        </w:tc>
        <w:tc>
          <w:tcPr>
            <w:tcW w:w="280" w:type="dxa"/>
            <w:vAlign w:val="bottom"/>
          </w:tcPr>
          <w:p w14:paraId="5B398C46" w14:textId="77777777" w:rsidR="004B413C" w:rsidRDefault="004B413C">
            <w:pPr>
              <w:rPr>
                <w:sz w:val="13"/>
                <w:szCs w:val="13"/>
              </w:rPr>
            </w:pPr>
          </w:p>
        </w:tc>
        <w:tc>
          <w:tcPr>
            <w:tcW w:w="260" w:type="dxa"/>
            <w:vAlign w:val="bottom"/>
          </w:tcPr>
          <w:p w14:paraId="49C749AC" w14:textId="77777777" w:rsidR="004B413C" w:rsidRDefault="004B413C">
            <w:pPr>
              <w:rPr>
                <w:sz w:val="13"/>
                <w:szCs w:val="13"/>
              </w:rPr>
            </w:pPr>
          </w:p>
        </w:tc>
        <w:tc>
          <w:tcPr>
            <w:tcW w:w="280" w:type="dxa"/>
            <w:vAlign w:val="bottom"/>
          </w:tcPr>
          <w:p w14:paraId="7D622911" w14:textId="77777777" w:rsidR="004B413C" w:rsidRDefault="004B413C">
            <w:pPr>
              <w:rPr>
                <w:sz w:val="13"/>
                <w:szCs w:val="13"/>
              </w:rPr>
            </w:pPr>
          </w:p>
        </w:tc>
        <w:tc>
          <w:tcPr>
            <w:tcW w:w="260" w:type="dxa"/>
            <w:vAlign w:val="bottom"/>
          </w:tcPr>
          <w:p w14:paraId="39CE6C5C" w14:textId="77777777" w:rsidR="004B413C" w:rsidRDefault="004B413C">
            <w:pPr>
              <w:rPr>
                <w:sz w:val="13"/>
                <w:szCs w:val="13"/>
              </w:rPr>
            </w:pPr>
          </w:p>
        </w:tc>
        <w:tc>
          <w:tcPr>
            <w:tcW w:w="280" w:type="dxa"/>
            <w:vAlign w:val="bottom"/>
          </w:tcPr>
          <w:p w14:paraId="3F1FD093" w14:textId="77777777" w:rsidR="004B413C" w:rsidRDefault="004B413C">
            <w:pPr>
              <w:rPr>
                <w:sz w:val="13"/>
                <w:szCs w:val="13"/>
              </w:rPr>
            </w:pPr>
          </w:p>
        </w:tc>
        <w:tc>
          <w:tcPr>
            <w:tcW w:w="260" w:type="dxa"/>
            <w:vAlign w:val="bottom"/>
          </w:tcPr>
          <w:p w14:paraId="4291785C" w14:textId="77777777" w:rsidR="004B413C" w:rsidRDefault="004B413C">
            <w:pPr>
              <w:rPr>
                <w:sz w:val="13"/>
                <w:szCs w:val="13"/>
              </w:rPr>
            </w:pPr>
          </w:p>
        </w:tc>
        <w:tc>
          <w:tcPr>
            <w:tcW w:w="460" w:type="dxa"/>
            <w:vAlign w:val="bottom"/>
          </w:tcPr>
          <w:p w14:paraId="61C33CE8" w14:textId="77777777" w:rsidR="004B413C" w:rsidRDefault="00EC2FEA">
            <w:pPr>
              <w:spacing w:line="155" w:lineRule="exact"/>
              <w:ind w:left="360"/>
              <w:rPr>
                <w:sz w:val="20"/>
                <w:szCs w:val="20"/>
              </w:rPr>
            </w:pPr>
            <w:r>
              <w:rPr>
                <w:rFonts w:ascii="Arial" w:eastAsia="Arial" w:hAnsi="Arial" w:cs="Arial"/>
                <w:color w:val="1A1A1A"/>
                <w:w w:val="74"/>
                <w:sz w:val="16"/>
                <w:szCs w:val="16"/>
              </w:rPr>
              <w:t>A</w:t>
            </w:r>
          </w:p>
        </w:tc>
        <w:tc>
          <w:tcPr>
            <w:tcW w:w="0" w:type="dxa"/>
            <w:vAlign w:val="bottom"/>
          </w:tcPr>
          <w:p w14:paraId="1A04882B" w14:textId="77777777" w:rsidR="004B413C" w:rsidRDefault="004B413C">
            <w:pPr>
              <w:rPr>
                <w:sz w:val="1"/>
                <w:szCs w:val="1"/>
              </w:rPr>
            </w:pPr>
          </w:p>
        </w:tc>
      </w:tr>
      <w:tr w:rsidR="004B413C" w14:paraId="62DEC8BB" w14:textId="77777777">
        <w:trPr>
          <w:trHeight w:val="127"/>
        </w:trPr>
        <w:tc>
          <w:tcPr>
            <w:tcW w:w="180" w:type="dxa"/>
            <w:vAlign w:val="bottom"/>
          </w:tcPr>
          <w:p w14:paraId="0A11A060" w14:textId="77777777" w:rsidR="004B413C" w:rsidRDefault="004B413C">
            <w:pPr>
              <w:rPr>
                <w:sz w:val="11"/>
                <w:szCs w:val="11"/>
              </w:rPr>
            </w:pPr>
          </w:p>
        </w:tc>
        <w:tc>
          <w:tcPr>
            <w:tcW w:w="680" w:type="dxa"/>
            <w:vAlign w:val="bottom"/>
          </w:tcPr>
          <w:p w14:paraId="61422783" w14:textId="77777777" w:rsidR="004B413C" w:rsidRDefault="00EC2FEA">
            <w:pPr>
              <w:spacing w:line="127" w:lineRule="exact"/>
              <w:ind w:right="181"/>
              <w:jc w:val="right"/>
              <w:rPr>
                <w:sz w:val="20"/>
                <w:szCs w:val="20"/>
              </w:rPr>
            </w:pPr>
            <w:r>
              <w:rPr>
                <w:rFonts w:ascii="Arial" w:eastAsia="Arial" w:hAnsi="Arial" w:cs="Arial"/>
                <w:color w:val="4D4D4D"/>
                <w:sz w:val="14"/>
                <w:szCs w:val="14"/>
              </w:rPr>
              <w:t>2010</w:t>
            </w:r>
          </w:p>
        </w:tc>
        <w:tc>
          <w:tcPr>
            <w:tcW w:w="280" w:type="dxa"/>
            <w:vAlign w:val="bottom"/>
          </w:tcPr>
          <w:p w14:paraId="41F2C5F9" w14:textId="77777777" w:rsidR="004B413C" w:rsidRDefault="004B413C">
            <w:pPr>
              <w:rPr>
                <w:sz w:val="11"/>
                <w:szCs w:val="11"/>
              </w:rPr>
            </w:pPr>
          </w:p>
        </w:tc>
        <w:tc>
          <w:tcPr>
            <w:tcW w:w="260" w:type="dxa"/>
            <w:vAlign w:val="bottom"/>
          </w:tcPr>
          <w:p w14:paraId="19A1C530" w14:textId="77777777" w:rsidR="004B413C" w:rsidRDefault="004B413C">
            <w:pPr>
              <w:rPr>
                <w:sz w:val="11"/>
                <w:szCs w:val="11"/>
              </w:rPr>
            </w:pPr>
          </w:p>
        </w:tc>
        <w:tc>
          <w:tcPr>
            <w:tcW w:w="280" w:type="dxa"/>
            <w:vAlign w:val="bottom"/>
          </w:tcPr>
          <w:p w14:paraId="6E169335" w14:textId="77777777" w:rsidR="004B413C" w:rsidRDefault="004B413C">
            <w:pPr>
              <w:rPr>
                <w:sz w:val="11"/>
                <w:szCs w:val="11"/>
              </w:rPr>
            </w:pPr>
          </w:p>
        </w:tc>
        <w:tc>
          <w:tcPr>
            <w:tcW w:w="260" w:type="dxa"/>
            <w:vAlign w:val="bottom"/>
          </w:tcPr>
          <w:p w14:paraId="731A511C" w14:textId="77777777" w:rsidR="004B413C" w:rsidRDefault="004B413C">
            <w:pPr>
              <w:rPr>
                <w:sz w:val="11"/>
                <w:szCs w:val="11"/>
              </w:rPr>
            </w:pPr>
          </w:p>
        </w:tc>
        <w:tc>
          <w:tcPr>
            <w:tcW w:w="280" w:type="dxa"/>
            <w:vAlign w:val="bottom"/>
          </w:tcPr>
          <w:p w14:paraId="53A69EEC" w14:textId="77777777" w:rsidR="004B413C" w:rsidRDefault="004B413C">
            <w:pPr>
              <w:rPr>
                <w:sz w:val="11"/>
                <w:szCs w:val="11"/>
              </w:rPr>
            </w:pPr>
          </w:p>
        </w:tc>
        <w:tc>
          <w:tcPr>
            <w:tcW w:w="260" w:type="dxa"/>
            <w:vAlign w:val="bottom"/>
          </w:tcPr>
          <w:p w14:paraId="3A2BB866" w14:textId="77777777" w:rsidR="004B413C" w:rsidRDefault="004B413C">
            <w:pPr>
              <w:rPr>
                <w:sz w:val="11"/>
                <w:szCs w:val="11"/>
              </w:rPr>
            </w:pPr>
          </w:p>
        </w:tc>
        <w:tc>
          <w:tcPr>
            <w:tcW w:w="280" w:type="dxa"/>
            <w:vAlign w:val="bottom"/>
          </w:tcPr>
          <w:p w14:paraId="3A4DF3C7" w14:textId="77777777" w:rsidR="004B413C" w:rsidRDefault="004B413C">
            <w:pPr>
              <w:rPr>
                <w:sz w:val="11"/>
                <w:szCs w:val="11"/>
              </w:rPr>
            </w:pPr>
          </w:p>
        </w:tc>
        <w:tc>
          <w:tcPr>
            <w:tcW w:w="260" w:type="dxa"/>
            <w:vAlign w:val="bottom"/>
          </w:tcPr>
          <w:p w14:paraId="5B8DE126" w14:textId="77777777" w:rsidR="004B413C" w:rsidRDefault="004B413C">
            <w:pPr>
              <w:rPr>
                <w:sz w:val="11"/>
                <w:szCs w:val="11"/>
              </w:rPr>
            </w:pPr>
          </w:p>
        </w:tc>
        <w:tc>
          <w:tcPr>
            <w:tcW w:w="280" w:type="dxa"/>
            <w:vAlign w:val="bottom"/>
          </w:tcPr>
          <w:p w14:paraId="6D03500F" w14:textId="77777777" w:rsidR="004B413C" w:rsidRDefault="004B413C">
            <w:pPr>
              <w:rPr>
                <w:sz w:val="11"/>
                <w:szCs w:val="11"/>
              </w:rPr>
            </w:pPr>
          </w:p>
        </w:tc>
        <w:tc>
          <w:tcPr>
            <w:tcW w:w="260" w:type="dxa"/>
            <w:vAlign w:val="bottom"/>
          </w:tcPr>
          <w:p w14:paraId="332346D0" w14:textId="77777777" w:rsidR="004B413C" w:rsidRDefault="004B413C">
            <w:pPr>
              <w:rPr>
                <w:sz w:val="11"/>
                <w:szCs w:val="11"/>
              </w:rPr>
            </w:pPr>
          </w:p>
        </w:tc>
        <w:tc>
          <w:tcPr>
            <w:tcW w:w="280" w:type="dxa"/>
            <w:vAlign w:val="bottom"/>
          </w:tcPr>
          <w:p w14:paraId="6B605AAC" w14:textId="77777777" w:rsidR="004B413C" w:rsidRDefault="004B413C">
            <w:pPr>
              <w:rPr>
                <w:sz w:val="11"/>
                <w:szCs w:val="11"/>
              </w:rPr>
            </w:pPr>
          </w:p>
        </w:tc>
        <w:tc>
          <w:tcPr>
            <w:tcW w:w="280" w:type="dxa"/>
            <w:vAlign w:val="bottom"/>
          </w:tcPr>
          <w:p w14:paraId="6A8372C4" w14:textId="77777777" w:rsidR="004B413C" w:rsidRDefault="004B413C">
            <w:pPr>
              <w:rPr>
                <w:sz w:val="11"/>
                <w:szCs w:val="11"/>
              </w:rPr>
            </w:pPr>
          </w:p>
        </w:tc>
        <w:tc>
          <w:tcPr>
            <w:tcW w:w="260" w:type="dxa"/>
            <w:vAlign w:val="bottom"/>
          </w:tcPr>
          <w:p w14:paraId="4FD6B3D3" w14:textId="77777777" w:rsidR="004B413C" w:rsidRDefault="004B413C">
            <w:pPr>
              <w:rPr>
                <w:sz w:val="11"/>
                <w:szCs w:val="11"/>
              </w:rPr>
            </w:pPr>
          </w:p>
        </w:tc>
        <w:tc>
          <w:tcPr>
            <w:tcW w:w="280" w:type="dxa"/>
            <w:vAlign w:val="bottom"/>
          </w:tcPr>
          <w:p w14:paraId="7ABD91B2" w14:textId="77777777" w:rsidR="004B413C" w:rsidRDefault="004B413C">
            <w:pPr>
              <w:rPr>
                <w:sz w:val="11"/>
                <w:szCs w:val="11"/>
              </w:rPr>
            </w:pPr>
          </w:p>
        </w:tc>
        <w:tc>
          <w:tcPr>
            <w:tcW w:w="260" w:type="dxa"/>
            <w:vAlign w:val="bottom"/>
          </w:tcPr>
          <w:p w14:paraId="558B5705" w14:textId="77777777" w:rsidR="004B413C" w:rsidRDefault="004B413C">
            <w:pPr>
              <w:rPr>
                <w:sz w:val="11"/>
                <w:szCs w:val="11"/>
              </w:rPr>
            </w:pPr>
          </w:p>
        </w:tc>
        <w:tc>
          <w:tcPr>
            <w:tcW w:w="280" w:type="dxa"/>
            <w:vAlign w:val="bottom"/>
          </w:tcPr>
          <w:p w14:paraId="5D96304F" w14:textId="77777777" w:rsidR="004B413C" w:rsidRDefault="004B413C">
            <w:pPr>
              <w:rPr>
                <w:sz w:val="11"/>
                <w:szCs w:val="11"/>
              </w:rPr>
            </w:pPr>
          </w:p>
        </w:tc>
        <w:tc>
          <w:tcPr>
            <w:tcW w:w="260" w:type="dxa"/>
            <w:vAlign w:val="bottom"/>
          </w:tcPr>
          <w:p w14:paraId="65C82A34" w14:textId="77777777" w:rsidR="004B413C" w:rsidRDefault="004B413C">
            <w:pPr>
              <w:rPr>
                <w:sz w:val="11"/>
                <w:szCs w:val="11"/>
              </w:rPr>
            </w:pPr>
          </w:p>
        </w:tc>
        <w:tc>
          <w:tcPr>
            <w:tcW w:w="280" w:type="dxa"/>
            <w:vAlign w:val="bottom"/>
          </w:tcPr>
          <w:p w14:paraId="4B07EF1F" w14:textId="77777777" w:rsidR="004B413C" w:rsidRDefault="004B413C">
            <w:pPr>
              <w:rPr>
                <w:sz w:val="11"/>
                <w:szCs w:val="11"/>
              </w:rPr>
            </w:pPr>
          </w:p>
        </w:tc>
        <w:tc>
          <w:tcPr>
            <w:tcW w:w="260" w:type="dxa"/>
            <w:vAlign w:val="bottom"/>
          </w:tcPr>
          <w:p w14:paraId="0A6D5720" w14:textId="77777777" w:rsidR="004B413C" w:rsidRDefault="004B413C">
            <w:pPr>
              <w:rPr>
                <w:sz w:val="11"/>
                <w:szCs w:val="11"/>
              </w:rPr>
            </w:pPr>
          </w:p>
        </w:tc>
        <w:tc>
          <w:tcPr>
            <w:tcW w:w="280" w:type="dxa"/>
            <w:vAlign w:val="bottom"/>
          </w:tcPr>
          <w:p w14:paraId="1FB41874" w14:textId="77777777" w:rsidR="004B413C" w:rsidRDefault="004B413C">
            <w:pPr>
              <w:rPr>
                <w:sz w:val="11"/>
                <w:szCs w:val="11"/>
              </w:rPr>
            </w:pPr>
          </w:p>
        </w:tc>
        <w:tc>
          <w:tcPr>
            <w:tcW w:w="260" w:type="dxa"/>
            <w:vAlign w:val="bottom"/>
          </w:tcPr>
          <w:p w14:paraId="5B1AEBF6" w14:textId="77777777" w:rsidR="004B413C" w:rsidRDefault="004B413C">
            <w:pPr>
              <w:rPr>
                <w:sz w:val="11"/>
                <w:szCs w:val="11"/>
              </w:rPr>
            </w:pPr>
          </w:p>
        </w:tc>
        <w:tc>
          <w:tcPr>
            <w:tcW w:w="280" w:type="dxa"/>
            <w:vAlign w:val="bottom"/>
          </w:tcPr>
          <w:p w14:paraId="32DB23B2" w14:textId="77777777" w:rsidR="004B413C" w:rsidRDefault="004B413C">
            <w:pPr>
              <w:rPr>
                <w:sz w:val="11"/>
                <w:szCs w:val="11"/>
              </w:rPr>
            </w:pPr>
          </w:p>
        </w:tc>
        <w:tc>
          <w:tcPr>
            <w:tcW w:w="260" w:type="dxa"/>
            <w:vAlign w:val="bottom"/>
          </w:tcPr>
          <w:p w14:paraId="1BF529A6" w14:textId="77777777" w:rsidR="004B413C" w:rsidRDefault="004B413C">
            <w:pPr>
              <w:rPr>
                <w:sz w:val="11"/>
                <w:szCs w:val="11"/>
              </w:rPr>
            </w:pPr>
          </w:p>
        </w:tc>
        <w:tc>
          <w:tcPr>
            <w:tcW w:w="280" w:type="dxa"/>
            <w:vAlign w:val="bottom"/>
          </w:tcPr>
          <w:p w14:paraId="274B91CF" w14:textId="77777777" w:rsidR="004B413C" w:rsidRDefault="004B413C">
            <w:pPr>
              <w:rPr>
                <w:sz w:val="11"/>
                <w:szCs w:val="11"/>
              </w:rPr>
            </w:pPr>
          </w:p>
        </w:tc>
        <w:tc>
          <w:tcPr>
            <w:tcW w:w="260" w:type="dxa"/>
            <w:vAlign w:val="bottom"/>
          </w:tcPr>
          <w:p w14:paraId="19257723" w14:textId="77777777" w:rsidR="004B413C" w:rsidRDefault="004B413C">
            <w:pPr>
              <w:rPr>
                <w:sz w:val="11"/>
                <w:szCs w:val="11"/>
              </w:rPr>
            </w:pPr>
          </w:p>
        </w:tc>
        <w:tc>
          <w:tcPr>
            <w:tcW w:w="280" w:type="dxa"/>
            <w:vAlign w:val="bottom"/>
          </w:tcPr>
          <w:p w14:paraId="4D583163" w14:textId="77777777" w:rsidR="004B413C" w:rsidRDefault="004B413C">
            <w:pPr>
              <w:rPr>
                <w:sz w:val="11"/>
                <w:szCs w:val="11"/>
              </w:rPr>
            </w:pPr>
          </w:p>
        </w:tc>
        <w:tc>
          <w:tcPr>
            <w:tcW w:w="260" w:type="dxa"/>
            <w:vAlign w:val="bottom"/>
          </w:tcPr>
          <w:p w14:paraId="4B6B7B3B" w14:textId="77777777" w:rsidR="004B413C" w:rsidRDefault="004B413C">
            <w:pPr>
              <w:rPr>
                <w:sz w:val="11"/>
                <w:szCs w:val="11"/>
              </w:rPr>
            </w:pPr>
          </w:p>
        </w:tc>
        <w:tc>
          <w:tcPr>
            <w:tcW w:w="280" w:type="dxa"/>
            <w:vAlign w:val="bottom"/>
          </w:tcPr>
          <w:p w14:paraId="75635F38" w14:textId="77777777" w:rsidR="004B413C" w:rsidRDefault="004B413C">
            <w:pPr>
              <w:rPr>
                <w:sz w:val="11"/>
                <w:szCs w:val="11"/>
              </w:rPr>
            </w:pPr>
          </w:p>
        </w:tc>
        <w:tc>
          <w:tcPr>
            <w:tcW w:w="260" w:type="dxa"/>
            <w:vAlign w:val="bottom"/>
          </w:tcPr>
          <w:p w14:paraId="0048F0EB" w14:textId="77777777" w:rsidR="004B413C" w:rsidRDefault="004B413C">
            <w:pPr>
              <w:rPr>
                <w:sz w:val="11"/>
                <w:szCs w:val="11"/>
              </w:rPr>
            </w:pPr>
          </w:p>
        </w:tc>
        <w:tc>
          <w:tcPr>
            <w:tcW w:w="280" w:type="dxa"/>
            <w:vAlign w:val="bottom"/>
          </w:tcPr>
          <w:p w14:paraId="094F075F" w14:textId="77777777" w:rsidR="004B413C" w:rsidRDefault="004B413C">
            <w:pPr>
              <w:rPr>
                <w:sz w:val="11"/>
                <w:szCs w:val="11"/>
              </w:rPr>
            </w:pPr>
          </w:p>
        </w:tc>
        <w:tc>
          <w:tcPr>
            <w:tcW w:w="280" w:type="dxa"/>
            <w:vAlign w:val="bottom"/>
          </w:tcPr>
          <w:p w14:paraId="37DA6A22" w14:textId="77777777" w:rsidR="004B413C" w:rsidRDefault="004B413C">
            <w:pPr>
              <w:rPr>
                <w:sz w:val="11"/>
                <w:szCs w:val="11"/>
              </w:rPr>
            </w:pPr>
          </w:p>
        </w:tc>
        <w:tc>
          <w:tcPr>
            <w:tcW w:w="260" w:type="dxa"/>
            <w:vAlign w:val="bottom"/>
          </w:tcPr>
          <w:p w14:paraId="5126590E" w14:textId="77777777" w:rsidR="004B413C" w:rsidRDefault="004B413C">
            <w:pPr>
              <w:rPr>
                <w:sz w:val="11"/>
                <w:szCs w:val="11"/>
              </w:rPr>
            </w:pPr>
          </w:p>
        </w:tc>
        <w:tc>
          <w:tcPr>
            <w:tcW w:w="280" w:type="dxa"/>
            <w:vAlign w:val="bottom"/>
          </w:tcPr>
          <w:p w14:paraId="47336047" w14:textId="77777777" w:rsidR="004B413C" w:rsidRDefault="004B413C">
            <w:pPr>
              <w:rPr>
                <w:sz w:val="11"/>
                <w:szCs w:val="11"/>
              </w:rPr>
            </w:pPr>
          </w:p>
        </w:tc>
        <w:tc>
          <w:tcPr>
            <w:tcW w:w="260" w:type="dxa"/>
            <w:vAlign w:val="bottom"/>
          </w:tcPr>
          <w:p w14:paraId="190156BE" w14:textId="77777777" w:rsidR="004B413C" w:rsidRDefault="004B413C">
            <w:pPr>
              <w:rPr>
                <w:sz w:val="11"/>
                <w:szCs w:val="11"/>
              </w:rPr>
            </w:pPr>
          </w:p>
        </w:tc>
        <w:tc>
          <w:tcPr>
            <w:tcW w:w="280" w:type="dxa"/>
            <w:vAlign w:val="bottom"/>
          </w:tcPr>
          <w:p w14:paraId="63696D6B" w14:textId="77777777" w:rsidR="004B413C" w:rsidRDefault="004B413C">
            <w:pPr>
              <w:rPr>
                <w:sz w:val="11"/>
                <w:szCs w:val="11"/>
              </w:rPr>
            </w:pPr>
          </w:p>
        </w:tc>
        <w:tc>
          <w:tcPr>
            <w:tcW w:w="260" w:type="dxa"/>
            <w:vAlign w:val="bottom"/>
          </w:tcPr>
          <w:p w14:paraId="5E979D20" w14:textId="77777777" w:rsidR="004B413C" w:rsidRDefault="004B413C">
            <w:pPr>
              <w:rPr>
                <w:sz w:val="11"/>
                <w:szCs w:val="11"/>
              </w:rPr>
            </w:pPr>
          </w:p>
        </w:tc>
        <w:tc>
          <w:tcPr>
            <w:tcW w:w="280" w:type="dxa"/>
            <w:vAlign w:val="bottom"/>
          </w:tcPr>
          <w:p w14:paraId="7973CD1B" w14:textId="77777777" w:rsidR="004B413C" w:rsidRDefault="004B413C">
            <w:pPr>
              <w:rPr>
                <w:sz w:val="11"/>
                <w:szCs w:val="11"/>
              </w:rPr>
            </w:pPr>
          </w:p>
        </w:tc>
        <w:tc>
          <w:tcPr>
            <w:tcW w:w="260" w:type="dxa"/>
            <w:vAlign w:val="bottom"/>
          </w:tcPr>
          <w:p w14:paraId="6A908801" w14:textId="77777777" w:rsidR="004B413C" w:rsidRDefault="004B413C">
            <w:pPr>
              <w:rPr>
                <w:sz w:val="11"/>
                <w:szCs w:val="11"/>
              </w:rPr>
            </w:pPr>
          </w:p>
        </w:tc>
        <w:tc>
          <w:tcPr>
            <w:tcW w:w="280" w:type="dxa"/>
            <w:vAlign w:val="bottom"/>
          </w:tcPr>
          <w:p w14:paraId="45BE90AA" w14:textId="77777777" w:rsidR="004B413C" w:rsidRDefault="004B413C">
            <w:pPr>
              <w:rPr>
                <w:sz w:val="11"/>
                <w:szCs w:val="11"/>
              </w:rPr>
            </w:pPr>
          </w:p>
        </w:tc>
        <w:tc>
          <w:tcPr>
            <w:tcW w:w="260" w:type="dxa"/>
            <w:vAlign w:val="bottom"/>
          </w:tcPr>
          <w:p w14:paraId="3AC09EBA" w14:textId="77777777" w:rsidR="004B413C" w:rsidRDefault="004B413C">
            <w:pPr>
              <w:rPr>
                <w:sz w:val="11"/>
                <w:szCs w:val="11"/>
              </w:rPr>
            </w:pPr>
          </w:p>
        </w:tc>
        <w:tc>
          <w:tcPr>
            <w:tcW w:w="280" w:type="dxa"/>
            <w:vAlign w:val="bottom"/>
          </w:tcPr>
          <w:p w14:paraId="0A961EAA" w14:textId="77777777" w:rsidR="004B413C" w:rsidRDefault="004B413C">
            <w:pPr>
              <w:rPr>
                <w:sz w:val="11"/>
                <w:szCs w:val="11"/>
              </w:rPr>
            </w:pPr>
          </w:p>
        </w:tc>
        <w:tc>
          <w:tcPr>
            <w:tcW w:w="260" w:type="dxa"/>
            <w:vAlign w:val="bottom"/>
          </w:tcPr>
          <w:p w14:paraId="3C23121C" w14:textId="77777777" w:rsidR="004B413C" w:rsidRDefault="004B413C">
            <w:pPr>
              <w:rPr>
                <w:sz w:val="11"/>
                <w:szCs w:val="11"/>
              </w:rPr>
            </w:pPr>
          </w:p>
        </w:tc>
        <w:tc>
          <w:tcPr>
            <w:tcW w:w="460" w:type="dxa"/>
            <w:vAlign w:val="bottom"/>
          </w:tcPr>
          <w:p w14:paraId="287A9869" w14:textId="77777777" w:rsidR="004B413C" w:rsidRDefault="004B413C">
            <w:pPr>
              <w:rPr>
                <w:sz w:val="11"/>
                <w:szCs w:val="11"/>
              </w:rPr>
            </w:pPr>
          </w:p>
        </w:tc>
        <w:tc>
          <w:tcPr>
            <w:tcW w:w="0" w:type="dxa"/>
            <w:vAlign w:val="bottom"/>
          </w:tcPr>
          <w:p w14:paraId="0235BEA1" w14:textId="77777777" w:rsidR="004B413C" w:rsidRDefault="004B413C">
            <w:pPr>
              <w:rPr>
                <w:sz w:val="1"/>
                <w:szCs w:val="1"/>
              </w:rPr>
            </w:pPr>
          </w:p>
        </w:tc>
      </w:tr>
      <w:tr w:rsidR="004B413C" w14:paraId="0F6C43CC" w14:textId="77777777">
        <w:trPr>
          <w:trHeight w:val="186"/>
        </w:trPr>
        <w:tc>
          <w:tcPr>
            <w:tcW w:w="180" w:type="dxa"/>
            <w:vAlign w:val="bottom"/>
          </w:tcPr>
          <w:p w14:paraId="17C78827" w14:textId="77777777" w:rsidR="004B413C" w:rsidRDefault="004B413C">
            <w:pPr>
              <w:rPr>
                <w:sz w:val="16"/>
                <w:szCs w:val="16"/>
              </w:rPr>
            </w:pPr>
          </w:p>
        </w:tc>
        <w:tc>
          <w:tcPr>
            <w:tcW w:w="680" w:type="dxa"/>
            <w:vAlign w:val="bottom"/>
          </w:tcPr>
          <w:p w14:paraId="5CBEFEF5" w14:textId="77777777" w:rsidR="004B413C" w:rsidRDefault="00EC2FEA">
            <w:pPr>
              <w:ind w:right="181"/>
              <w:jc w:val="right"/>
              <w:rPr>
                <w:sz w:val="20"/>
                <w:szCs w:val="20"/>
              </w:rPr>
            </w:pPr>
            <w:r>
              <w:rPr>
                <w:rFonts w:ascii="Arial" w:eastAsia="Arial" w:hAnsi="Arial" w:cs="Arial"/>
                <w:color w:val="4D4D4D"/>
                <w:sz w:val="16"/>
                <w:szCs w:val="16"/>
              </w:rPr>
              <w:t>2015</w:t>
            </w:r>
          </w:p>
        </w:tc>
        <w:tc>
          <w:tcPr>
            <w:tcW w:w="280" w:type="dxa"/>
            <w:vAlign w:val="bottom"/>
          </w:tcPr>
          <w:p w14:paraId="2647DF16" w14:textId="77777777" w:rsidR="004B413C" w:rsidRDefault="004B413C">
            <w:pPr>
              <w:rPr>
                <w:sz w:val="16"/>
                <w:szCs w:val="16"/>
              </w:rPr>
            </w:pPr>
          </w:p>
        </w:tc>
        <w:tc>
          <w:tcPr>
            <w:tcW w:w="260" w:type="dxa"/>
            <w:vAlign w:val="bottom"/>
          </w:tcPr>
          <w:p w14:paraId="2E461FEB" w14:textId="77777777" w:rsidR="004B413C" w:rsidRDefault="004B413C">
            <w:pPr>
              <w:rPr>
                <w:sz w:val="16"/>
                <w:szCs w:val="16"/>
              </w:rPr>
            </w:pPr>
          </w:p>
        </w:tc>
        <w:tc>
          <w:tcPr>
            <w:tcW w:w="280" w:type="dxa"/>
            <w:vAlign w:val="bottom"/>
          </w:tcPr>
          <w:p w14:paraId="53433471" w14:textId="77777777" w:rsidR="004B413C" w:rsidRDefault="004B413C">
            <w:pPr>
              <w:rPr>
                <w:sz w:val="16"/>
                <w:szCs w:val="16"/>
              </w:rPr>
            </w:pPr>
          </w:p>
        </w:tc>
        <w:tc>
          <w:tcPr>
            <w:tcW w:w="260" w:type="dxa"/>
            <w:vAlign w:val="bottom"/>
          </w:tcPr>
          <w:p w14:paraId="543FA41F" w14:textId="77777777" w:rsidR="004B413C" w:rsidRDefault="004B413C">
            <w:pPr>
              <w:rPr>
                <w:sz w:val="16"/>
                <w:szCs w:val="16"/>
              </w:rPr>
            </w:pPr>
          </w:p>
        </w:tc>
        <w:tc>
          <w:tcPr>
            <w:tcW w:w="280" w:type="dxa"/>
            <w:vAlign w:val="bottom"/>
          </w:tcPr>
          <w:p w14:paraId="288827A2" w14:textId="77777777" w:rsidR="004B413C" w:rsidRDefault="004B413C">
            <w:pPr>
              <w:rPr>
                <w:sz w:val="16"/>
                <w:szCs w:val="16"/>
              </w:rPr>
            </w:pPr>
          </w:p>
        </w:tc>
        <w:tc>
          <w:tcPr>
            <w:tcW w:w="260" w:type="dxa"/>
            <w:vAlign w:val="bottom"/>
          </w:tcPr>
          <w:p w14:paraId="0A653AAF" w14:textId="77777777" w:rsidR="004B413C" w:rsidRDefault="004B413C">
            <w:pPr>
              <w:rPr>
                <w:sz w:val="16"/>
                <w:szCs w:val="16"/>
              </w:rPr>
            </w:pPr>
          </w:p>
        </w:tc>
        <w:tc>
          <w:tcPr>
            <w:tcW w:w="280" w:type="dxa"/>
            <w:vAlign w:val="bottom"/>
          </w:tcPr>
          <w:p w14:paraId="68891454" w14:textId="77777777" w:rsidR="004B413C" w:rsidRDefault="004B413C">
            <w:pPr>
              <w:rPr>
                <w:sz w:val="16"/>
                <w:szCs w:val="16"/>
              </w:rPr>
            </w:pPr>
          </w:p>
        </w:tc>
        <w:tc>
          <w:tcPr>
            <w:tcW w:w="260" w:type="dxa"/>
            <w:vAlign w:val="bottom"/>
          </w:tcPr>
          <w:p w14:paraId="6DDDC2AA" w14:textId="77777777" w:rsidR="004B413C" w:rsidRDefault="004B413C">
            <w:pPr>
              <w:rPr>
                <w:sz w:val="16"/>
                <w:szCs w:val="16"/>
              </w:rPr>
            </w:pPr>
          </w:p>
        </w:tc>
        <w:tc>
          <w:tcPr>
            <w:tcW w:w="280" w:type="dxa"/>
            <w:vAlign w:val="bottom"/>
          </w:tcPr>
          <w:p w14:paraId="6F81E007" w14:textId="77777777" w:rsidR="004B413C" w:rsidRDefault="004B413C">
            <w:pPr>
              <w:rPr>
                <w:sz w:val="16"/>
                <w:szCs w:val="16"/>
              </w:rPr>
            </w:pPr>
          </w:p>
        </w:tc>
        <w:tc>
          <w:tcPr>
            <w:tcW w:w="260" w:type="dxa"/>
            <w:vAlign w:val="bottom"/>
          </w:tcPr>
          <w:p w14:paraId="647C5883" w14:textId="77777777" w:rsidR="004B413C" w:rsidRDefault="004B413C">
            <w:pPr>
              <w:rPr>
                <w:sz w:val="16"/>
                <w:szCs w:val="16"/>
              </w:rPr>
            </w:pPr>
          </w:p>
        </w:tc>
        <w:tc>
          <w:tcPr>
            <w:tcW w:w="280" w:type="dxa"/>
            <w:vAlign w:val="bottom"/>
          </w:tcPr>
          <w:p w14:paraId="115C900E" w14:textId="77777777" w:rsidR="004B413C" w:rsidRDefault="004B413C">
            <w:pPr>
              <w:rPr>
                <w:sz w:val="16"/>
                <w:szCs w:val="16"/>
              </w:rPr>
            </w:pPr>
          </w:p>
        </w:tc>
        <w:tc>
          <w:tcPr>
            <w:tcW w:w="280" w:type="dxa"/>
            <w:vAlign w:val="bottom"/>
          </w:tcPr>
          <w:p w14:paraId="270F233B" w14:textId="77777777" w:rsidR="004B413C" w:rsidRDefault="004B413C">
            <w:pPr>
              <w:rPr>
                <w:sz w:val="16"/>
                <w:szCs w:val="16"/>
              </w:rPr>
            </w:pPr>
          </w:p>
        </w:tc>
        <w:tc>
          <w:tcPr>
            <w:tcW w:w="260" w:type="dxa"/>
            <w:vAlign w:val="bottom"/>
          </w:tcPr>
          <w:p w14:paraId="0AC7667A" w14:textId="77777777" w:rsidR="004B413C" w:rsidRDefault="004B413C">
            <w:pPr>
              <w:rPr>
                <w:sz w:val="16"/>
                <w:szCs w:val="16"/>
              </w:rPr>
            </w:pPr>
          </w:p>
        </w:tc>
        <w:tc>
          <w:tcPr>
            <w:tcW w:w="280" w:type="dxa"/>
            <w:vAlign w:val="bottom"/>
          </w:tcPr>
          <w:p w14:paraId="1EB31A35" w14:textId="77777777" w:rsidR="004B413C" w:rsidRDefault="004B413C">
            <w:pPr>
              <w:rPr>
                <w:sz w:val="16"/>
                <w:szCs w:val="16"/>
              </w:rPr>
            </w:pPr>
          </w:p>
        </w:tc>
        <w:tc>
          <w:tcPr>
            <w:tcW w:w="260" w:type="dxa"/>
            <w:vAlign w:val="bottom"/>
          </w:tcPr>
          <w:p w14:paraId="58012C75" w14:textId="77777777" w:rsidR="004B413C" w:rsidRDefault="004B413C">
            <w:pPr>
              <w:rPr>
                <w:sz w:val="16"/>
                <w:szCs w:val="16"/>
              </w:rPr>
            </w:pPr>
          </w:p>
        </w:tc>
        <w:tc>
          <w:tcPr>
            <w:tcW w:w="280" w:type="dxa"/>
            <w:vAlign w:val="bottom"/>
          </w:tcPr>
          <w:p w14:paraId="4013701A" w14:textId="77777777" w:rsidR="004B413C" w:rsidRDefault="004B413C">
            <w:pPr>
              <w:rPr>
                <w:sz w:val="16"/>
                <w:szCs w:val="16"/>
              </w:rPr>
            </w:pPr>
          </w:p>
        </w:tc>
        <w:tc>
          <w:tcPr>
            <w:tcW w:w="260" w:type="dxa"/>
            <w:vAlign w:val="bottom"/>
          </w:tcPr>
          <w:p w14:paraId="44C068FE" w14:textId="77777777" w:rsidR="004B413C" w:rsidRDefault="004B413C">
            <w:pPr>
              <w:rPr>
                <w:sz w:val="16"/>
                <w:szCs w:val="16"/>
              </w:rPr>
            </w:pPr>
          </w:p>
        </w:tc>
        <w:tc>
          <w:tcPr>
            <w:tcW w:w="280" w:type="dxa"/>
            <w:vAlign w:val="bottom"/>
          </w:tcPr>
          <w:p w14:paraId="2488A00F" w14:textId="77777777" w:rsidR="004B413C" w:rsidRDefault="004B413C">
            <w:pPr>
              <w:rPr>
                <w:sz w:val="16"/>
                <w:szCs w:val="16"/>
              </w:rPr>
            </w:pPr>
          </w:p>
        </w:tc>
        <w:tc>
          <w:tcPr>
            <w:tcW w:w="260" w:type="dxa"/>
            <w:vAlign w:val="bottom"/>
          </w:tcPr>
          <w:p w14:paraId="28711360" w14:textId="77777777" w:rsidR="004B413C" w:rsidRDefault="004B413C">
            <w:pPr>
              <w:rPr>
                <w:sz w:val="16"/>
                <w:szCs w:val="16"/>
              </w:rPr>
            </w:pPr>
          </w:p>
        </w:tc>
        <w:tc>
          <w:tcPr>
            <w:tcW w:w="280" w:type="dxa"/>
            <w:vAlign w:val="bottom"/>
          </w:tcPr>
          <w:p w14:paraId="15011EFF" w14:textId="77777777" w:rsidR="004B413C" w:rsidRDefault="004B413C">
            <w:pPr>
              <w:rPr>
                <w:sz w:val="16"/>
                <w:szCs w:val="16"/>
              </w:rPr>
            </w:pPr>
          </w:p>
        </w:tc>
        <w:tc>
          <w:tcPr>
            <w:tcW w:w="260" w:type="dxa"/>
            <w:vAlign w:val="bottom"/>
          </w:tcPr>
          <w:p w14:paraId="670EDD4C" w14:textId="77777777" w:rsidR="004B413C" w:rsidRDefault="004B413C">
            <w:pPr>
              <w:rPr>
                <w:sz w:val="16"/>
                <w:szCs w:val="16"/>
              </w:rPr>
            </w:pPr>
          </w:p>
        </w:tc>
        <w:tc>
          <w:tcPr>
            <w:tcW w:w="280" w:type="dxa"/>
            <w:vAlign w:val="bottom"/>
          </w:tcPr>
          <w:p w14:paraId="404CA372" w14:textId="77777777" w:rsidR="004B413C" w:rsidRDefault="004B413C">
            <w:pPr>
              <w:rPr>
                <w:sz w:val="16"/>
                <w:szCs w:val="16"/>
              </w:rPr>
            </w:pPr>
          </w:p>
        </w:tc>
        <w:tc>
          <w:tcPr>
            <w:tcW w:w="260" w:type="dxa"/>
            <w:vAlign w:val="bottom"/>
          </w:tcPr>
          <w:p w14:paraId="57272966" w14:textId="77777777" w:rsidR="004B413C" w:rsidRDefault="004B413C">
            <w:pPr>
              <w:rPr>
                <w:sz w:val="16"/>
                <w:szCs w:val="16"/>
              </w:rPr>
            </w:pPr>
          </w:p>
        </w:tc>
        <w:tc>
          <w:tcPr>
            <w:tcW w:w="280" w:type="dxa"/>
            <w:vAlign w:val="bottom"/>
          </w:tcPr>
          <w:p w14:paraId="146C17DB" w14:textId="77777777" w:rsidR="004B413C" w:rsidRDefault="004B413C">
            <w:pPr>
              <w:rPr>
                <w:sz w:val="16"/>
                <w:szCs w:val="16"/>
              </w:rPr>
            </w:pPr>
          </w:p>
        </w:tc>
        <w:tc>
          <w:tcPr>
            <w:tcW w:w="260" w:type="dxa"/>
            <w:vAlign w:val="bottom"/>
          </w:tcPr>
          <w:p w14:paraId="11DBF252" w14:textId="77777777" w:rsidR="004B413C" w:rsidRDefault="004B413C">
            <w:pPr>
              <w:rPr>
                <w:sz w:val="16"/>
                <w:szCs w:val="16"/>
              </w:rPr>
            </w:pPr>
          </w:p>
        </w:tc>
        <w:tc>
          <w:tcPr>
            <w:tcW w:w="280" w:type="dxa"/>
            <w:vAlign w:val="bottom"/>
          </w:tcPr>
          <w:p w14:paraId="3DEBEB63" w14:textId="77777777" w:rsidR="004B413C" w:rsidRDefault="004B413C">
            <w:pPr>
              <w:rPr>
                <w:sz w:val="16"/>
                <w:szCs w:val="16"/>
              </w:rPr>
            </w:pPr>
          </w:p>
        </w:tc>
        <w:tc>
          <w:tcPr>
            <w:tcW w:w="260" w:type="dxa"/>
            <w:vAlign w:val="bottom"/>
          </w:tcPr>
          <w:p w14:paraId="1EB20644" w14:textId="77777777" w:rsidR="004B413C" w:rsidRDefault="004B413C">
            <w:pPr>
              <w:rPr>
                <w:sz w:val="16"/>
                <w:szCs w:val="16"/>
              </w:rPr>
            </w:pPr>
          </w:p>
        </w:tc>
        <w:tc>
          <w:tcPr>
            <w:tcW w:w="280" w:type="dxa"/>
            <w:vAlign w:val="bottom"/>
          </w:tcPr>
          <w:p w14:paraId="2EA71541" w14:textId="77777777" w:rsidR="004B413C" w:rsidRDefault="004B413C">
            <w:pPr>
              <w:rPr>
                <w:sz w:val="16"/>
                <w:szCs w:val="16"/>
              </w:rPr>
            </w:pPr>
          </w:p>
        </w:tc>
        <w:tc>
          <w:tcPr>
            <w:tcW w:w="260" w:type="dxa"/>
            <w:vAlign w:val="bottom"/>
          </w:tcPr>
          <w:p w14:paraId="5AE71B14" w14:textId="77777777" w:rsidR="004B413C" w:rsidRDefault="004B413C">
            <w:pPr>
              <w:rPr>
                <w:sz w:val="16"/>
                <w:szCs w:val="16"/>
              </w:rPr>
            </w:pPr>
          </w:p>
        </w:tc>
        <w:tc>
          <w:tcPr>
            <w:tcW w:w="280" w:type="dxa"/>
            <w:vAlign w:val="bottom"/>
          </w:tcPr>
          <w:p w14:paraId="6F06BE81" w14:textId="77777777" w:rsidR="004B413C" w:rsidRDefault="004B413C">
            <w:pPr>
              <w:rPr>
                <w:sz w:val="16"/>
                <w:szCs w:val="16"/>
              </w:rPr>
            </w:pPr>
          </w:p>
        </w:tc>
        <w:tc>
          <w:tcPr>
            <w:tcW w:w="280" w:type="dxa"/>
            <w:vAlign w:val="bottom"/>
          </w:tcPr>
          <w:p w14:paraId="70C75ECF" w14:textId="77777777" w:rsidR="004B413C" w:rsidRDefault="004B413C">
            <w:pPr>
              <w:rPr>
                <w:sz w:val="16"/>
                <w:szCs w:val="16"/>
              </w:rPr>
            </w:pPr>
          </w:p>
        </w:tc>
        <w:tc>
          <w:tcPr>
            <w:tcW w:w="260" w:type="dxa"/>
            <w:vAlign w:val="bottom"/>
          </w:tcPr>
          <w:p w14:paraId="2B8D2675" w14:textId="77777777" w:rsidR="004B413C" w:rsidRDefault="004B413C">
            <w:pPr>
              <w:rPr>
                <w:sz w:val="16"/>
                <w:szCs w:val="16"/>
              </w:rPr>
            </w:pPr>
          </w:p>
        </w:tc>
        <w:tc>
          <w:tcPr>
            <w:tcW w:w="280" w:type="dxa"/>
            <w:vAlign w:val="bottom"/>
          </w:tcPr>
          <w:p w14:paraId="610928B3" w14:textId="77777777" w:rsidR="004B413C" w:rsidRDefault="004B413C">
            <w:pPr>
              <w:rPr>
                <w:sz w:val="16"/>
                <w:szCs w:val="16"/>
              </w:rPr>
            </w:pPr>
          </w:p>
        </w:tc>
        <w:tc>
          <w:tcPr>
            <w:tcW w:w="260" w:type="dxa"/>
            <w:vAlign w:val="bottom"/>
          </w:tcPr>
          <w:p w14:paraId="376B3ED5" w14:textId="77777777" w:rsidR="004B413C" w:rsidRDefault="004B413C">
            <w:pPr>
              <w:rPr>
                <w:sz w:val="16"/>
                <w:szCs w:val="16"/>
              </w:rPr>
            </w:pPr>
          </w:p>
        </w:tc>
        <w:tc>
          <w:tcPr>
            <w:tcW w:w="280" w:type="dxa"/>
            <w:vAlign w:val="bottom"/>
          </w:tcPr>
          <w:p w14:paraId="2856491F" w14:textId="77777777" w:rsidR="004B413C" w:rsidRDefault="004B413C">
            <w:pPr>
              <w:rPr>
                <w:sz w:val="16"/>
                <w:szCs w:val="16"/>
              </w:rPr>
            </w:pPr>
          </w:p>
        </w:tc>
        <w:tc>
          <w:tcPr>
            <w:tcW w:w="260" w:type="dxa"/>
            <w:vAlign w:val="bottom"/>
          </w:tcPr>
          <w:p w14:paraId="113FF8A4" w14:textId="77777777" w:rsidR="004B413C" w:rsidRDefault="004B413C">
            <w:pPr>
              <w:rPr>
                <w:sz w:val="16"/>
                <w:szCs w:val="16"/>
              </w:rPr>
            </w:pPr>
          </w:p>
        </w:tc>
        <w:tc>
          <w:tcPr>
            <w:tcW w:w="280" w:type="dxa"/>
            <w:vAlign w:val="bottom"/>
          </w:tcPr>
          <w:p w14:paraId="5E325EE7" w14:textId="77777777" w:rsidR="004B413C" w:rsidRDefault="004B413C">
            <w:pPr>
              <w:rPr>
                <w:sz w:val="16"/>
                <w:szCs w:val="16"/>
              </w:rPr>
            </w:pPr>
          </w:p>
        </w:tc>
        <w:tc>
          <w:tcPr>
            <w:tcW w:w="260" w:type="dxa"/>
            <w:vAlign w:val="bottom"/>
          </w:tcPr>
          <w:p w14:paraId="4D6FAE04" w14:textId="77777777" w:rsidR="004B413C" w:rsidRDefault="004B413C">
            <w:pPr>
              <w:rPr>
                <w:sz w:val="16"/>
                <w:szCs w:val="16"/>
              </w:rPr>
            </w:pPr>
          </w:p>
        </w:tc>
        <w:tc>
          <w:tcPr>
            <w:tcW w:w="280" w:type="dxa"/>
            <w:vAlign w:val="bottom"/>
          </w:tcPr>
          <w:p w14:paraId="5073B116" w14:textId="77777777" w:rsidR="004B413C" w:rsidRDefault="004B413C">
            <w:pPr>
              <w:rPr>
                <w:sz w:val="16"/>
                <w:szCs w:val="16"/>
              </w:rPr>
            </w:pPr>
          </w:p>
        </w:tc>
        <w:tc>
          <w:tcPr>
            <w:tcW w:w="260" w:type="dxa"/>
            <w:vAlign w:val="bottom"/>
          </w:tcPr>
          <w:p w14:paraId="015D6679" w14:textId="77777777" w:rsidR="004B413C" w:rsidRDefault="004B413C">
            <w:pPr>
              <w:rPr>
                <w:sz w:val="16"/>
                <w:szCs w:val="16"/>
              </w:rPr>
            </w:pPr>
          </w:p>
        </w:tc>
        <w:tc>
          <w:tcPr>
            <w:tcW w:w="280" w:type="dxa"/>
            <w:vAlign w:val="bottom"/>
          </w:tcPr>
          <w:p w14:paraId="7730DC63" w14:textId="77777777" w:rsidR="004B413C" w:rsidRDefault="004B413C">
            <w:pPr>
              <w:rPr>
                <w:sz w:val="16"/>
                <w:szCs w:val="16"/>
              </w:rPr>
            </w:pPr>
          </w:p>
        </w:tc>
        <w:tc>
          <w:tcPr>
            <w:tcW w:w="260" w:type="dxa"/>
            <w:vAlign w:val="bottom"/>
          </w:tcPr>
          <w:p w14:paraId="2883B728" w14:textId="77777777" w:rsidR="004B413C" w:rsidRDefault="004B413C">
            <w:pPr>
              <w:rPr>
                <w:sz w:val="16"/>
                <w:szCs w:val="16"/>
              </w:rPr>
            </w:pPr>
          </w:p>
        </w:tc>
        <w:tc>
          <w:tcPr>
            <w:tcW w:w="460" w:type="dxa"/>
            <w:vAlign w:val="bottom"/>
          </w:tcPr>
          <w:p w14:paraId="60163BD7" w14:textId="77777777" w:rsidR="004B413C" w:rsidRDefault="004B413C">
            <w:pPr>
              <w:rPr>
                <w:sz w:val="16"/>
                <w:szCs w:val="16"/>
              </w:rPr>
            </w:pPr>
          </w:p>
        </w:tc>
        <w:tc>
          <w:tcPr>
            <w:tcW w:w="0" w:type="dxa"/>
            <w:vAlign w:val="bottom"/>
          </w:tcPr>
          <w:p w14:paraId="50029DCB" w14:textId="77777777" w:rsidR="004B413C" w:rsidRDefault="004B413C">
            <w:pPr>
              <w:rPr>
                <w:sz w:val="1"/>
                <w:szCs w:val="1"/>
              </w:rPr>
            </w:pPr>
          </w:p>
        </w:tc>
      </w:tr>
      <w:tr w:rsidR="004B413C" w14:paraId="570974B0" w14:textId="77777777">
        <w:trPr>
          <w:trHeight w:val="219"/>
        </w:trPr>
        <w:tc>
          <w:tcPr>
            <w:tcW w:w="180" w:type="dxa"/>
            <w:vAlign w:val="bottom"/>
          </w:tcPr>
          <w:p w14:paraId="4771B4C9" w14:textId="77777777" w:rsidR="004B413C" w:rsidRDefault="004B413C">
            <w:pPr>
              <w:rPr>
                <w:sz w:val="19"/>
                <w:szCs w:val="19"/>
              </w:rPr>
            </w:pPr>
          </w:p>
        </w:tc>
        <w:tc>
          <w:tcPr>
            <w:tcW w:w="680" w:type="dxa"/>
            <w:vAlign w:val="bottom"/>
          </w:tcPr>
          <w:p w14:paraId="70316E64" w14:textId="77777777" w:rsidR="004B413C" w:rsidRDefault="00EC2FEA">
            <w:pPr>
              <w:ind w:right="181"/>
              <w:jc w:val="right"/>
              <w:rPr>
                <w:sz w:val="20"/>
                <w:szCs w:val="20"/>
              </w:rPr>
            </w:pPr>
            <w:r>
              <w:rPr>
                <w:rFonts w:ascii="Arial" w:eastAsia="Arial" w:hAnsi="Arial" w:cs="Arial"/>
                <w:color w:val="4D4D4D"/>
                <w:sz w:val="16"/>
                <w:szCs w:val="16"/>
              </w:rPr>
              <w:t>2000</w:t>
            </w:r>
          </w:p>
        </w:tc>
        <w:tc>
          <w:tcPr>
            <w:tcW w:w="280" w:type="dxa"/>
            <w:vAlign w:val="bottom"/>
          </w:tcPr>
          <w:p w14:paraId="3364D755" w14:textId="77777777" w:rsidR="004B413C" w:rsidRDefault="004B413C">
            <w:pPr>
              <w:rPr>
                <w:sz w:val="19"/>
                <w:szCs w:val="19"/>
              </w:rPr>
            </w:pPr>
          </w:p>
        </w:tc>
        <w:tc>
          <w:tcPr>
            <w:tcW w:w="260" w:type="dxa"/>
            <w:vAlign w:val="bottom"/>
          </w:tcPr>
          <w:p w14:paraId="3EA5AC06" w14:textId="77777777" w:rsidR="004B413C" w:rsidRDefault="004B413C">
            <w:pPr>
              <w:rPr>
                <w:sz w:val="19"/>
                <w:szCs w:val="19"/>
              </w:rPr>
            </w:pPr>
          </w:p>
        </w:tc>
        <w:tc>
          <w:tcPr>
            <w:tcW w:w="280" w:type="dxa"/>
            <w:vAlign w:val="bottom"/>
          </w:tcPr>
          <w:p w14:paraId="74C53B57" w14:textId="77777777" w:rsidR="004B413C" w:rsidRDefault="004B413C">
            <w:pPr>
              <w:rPr>
                <w:sz w:val="19"/>
                <w:szCs w:val="19"/>
              </w:rPr>
            </w:pPr>
          </w:p>
        </w:tc>
        <w:tc>
          <w:tcPr>
            <w:tcW w:w="260" w:type="dxa"/>
            <w:vAlign w:val="bottom"/>
          </w:tcPr>
          <w:p w14:paraId="4D827EA7" w14:textId="77777777" w:rsidR="004B413C" w:rsidRDefault="004B413C">
            <w:pPr>
              <w:rPr>
                <w:sz w:val="19"/>
                <w:szCs w:val="19"/>
              </w:rPr>
            </w:pPr>
          </w:p>
        </w:tc>
        <w:tc>
          <w:tcPr>
            <w:tcW w:w="280" w:type="dxa"/>
            <w:vAlign w:val="bottom"/>
          </w:tcPr>
          <w:p w14:paraId="2241A4DC" w14:textId="77777777" w:rsidR="004B413C" w:rsidRDefault="004B413C">
            <w:pPr>
              <w:rPr>
                <w:sz w:val="19"/>
                <w:szCs w:val="19"/>
              </w:rPr>
            </w:pPr>
          </w:p>
        </w:tc>
        <w:tc>
          <w:tcPr>
            <w:tcW w:w="260" w:type="dxa"/>
            <w:vAlign w:val="bottom"/>
          </w:tcPr>
          <w:p w14:paraId="4B5E5DBE" w14:textId="77777777" w:rsidR="004B413C" w:rsidRDefault="004B413C">
            <w:pPr>
              <w:rPr>
                <w:sz w:val="19"/>
                <w:szCs w:val="19"/>
              </w:rPr>
            </w:pPr>
          </w:p>
        </w:tc>
        <w:tc>
          <w:tcPr>
            <w:tcW w:w="280" w:type="dxa"/>
            <w:vAlign w:val="bottom"/>
          </w:tcPr>
          <w:p w14:paraId="7E3F2959" w14:textId="77777777" w:rsidR="004B413C" w:rsidRDefault="004B413C">
            <w:pPr>
              <w:rPr>
                <w:sz w:val="19"/>
                <w:szCs w:val="19"/>
              </w:rPr>
            </w:pPr>
          </w:p>
        </w:tc>
        <w:tc>
          <w:tcPr>
            <w:tcW w:w="260" w:type="dxa"/>
            <w:vAlign w:val="bottom"/>
          </w:tcPr>
          <w:p w14:paraId="582227AD" w14:textId="77777777" w:rsidR="004B413C" w:rsidRDefault="004B413C">
            <w:pPr>
              <w:rPr>
                <w:sz w:val="19"/>
                <w:szCs w:val="19"/>
              </w:rPr>
            </w:pPr>
          </w:p>
        </w:tc>
        <w:tc>
          <w:tcPr>
            <w:tcW w:w="280" w:type="dxa"/>
            <w:vAlign w:val="bottom"/>
          </w:tcPr>
          <w:p w14:paraId="31590ADD" w14:textId="77777777" w:rsidR="004B413C" w:rsidRDefault="004B413C">
            <w:pPr>
              <w:rPr>
                <w:sz w:val="19"/>
                <w:szCs w:val="19"/>
              </w:rPr>
            </w:pPr>
          </w:p>
        </w:tc>
        <w:tc>
          <w:tcPr>
            <w:tcW w:w="260" w:type="dxa"/>
            <w:vAlign w:val="bottom"/>
          </w:tcPr>
          <w:p w14:paraId="40029328" w14:textId="77777777" w:rsidR="004B413C" w:rsidRDefault="004B413C">
            <w:pPr>
              <w:rPr>
                <w:sz w:val="19"/>
                <w:szCs w:val="19"/>
              </w:rPr>
            </w:pPr>
          </w:p>
        </w:tc>
        <w:tc>
          <w:tcPr>
            <w:tcW w:w="280" w:type="dxa"/>
            <w:vAlign w:val="bottom"/>
          </w:tcPr>
          <w:p w14:paraId="3DD43B53" w14:textId="77777777" w:rsidR="004B413C" w:rsidRDefault="004B413C">
            <w:pPr>
              <w:rPr>
                <w:sz w:val="19"/>
                <w:szCs w:val="19"/>
              </w:rPr>
            </w:pPr>
          </w:p>
        </w:tc>
        <w:tc>
          <w:tcPr>
            <w:tcW w:w="280" w:type="dxa"/>
            <w:vAlign w:val="bottom"/>
          </w:tcPr>
          <w:p w14:paraId="11F4B82C" w14:textId="77777777" w:rsidR="004B413C" w:rsidRDefault="004B413C">
            <w:pPr>
              <w:rPr>
                <w:sz w:val="19"/>
                <w:szCs w:val="19"/>
              </w:rPr>
            </w:pPr>
          </w:p>
        </w:tc>
        <w:tc>
          <w:tcPr>
            <w:tcW w:w="260" w:type="dxa"/>
            <w:vAlign w:val="bottom"/>
          </w:tcPr>
          <w:p w14:paraId="744A1B5D" w14:textId="77777777" w:rsidR="004B413C" w:rsidRDefault="004B413C">
            <w:pPr>
              <w:rPr>
                <w:sz w:val="19"/>
                <w:szCs w:val="19"/>
              </w:rPr>
            </w:pPr>
          </w:p>
        </w:tc>
        <w:tc>
          <w:tcPr>
            <w:tcW w:w="280" w:type="dxa"/>
            <w:vAlign w:val="bottom"/>
          </w:tcPr>
          <w:p w14:paraId="5A08C581" w14:textId="77777777" w:rsidR="004B413C" w:rsidRDefault="004B413C">
            <w:pPr>
              <w:rPr>
                <w:sz w:val="19"/>
                <w:szCs w:val="19"/>
              </w:rPr>
            </w:pPr>
          </w:p>
        </w:tc>
        <w:tc>
          <w:tcPr>
            <w:tcW w:w="260" w:type="dxa"/>
            <w:vAlign w:val="bottom"/>
          </w:tcPr>
          <w:p w14:paraId="1D8DD67C" w14:textId="77777777" w:rsidR="004B413C" w:rsidRDefault="004B413C">
            <w:pPr>
              <w:rPr>
                <w:sz w:val="19"/>
                <w:szCs w:val="19"/>
              </w:rPr>
            </w:pPr>
          </w:p>
        </w:tc>
        <w:tc>
          <w:tcPr>
            <w:tcW w:w="280" w:type="dxa"/>
            <w:vAlign w:val="bottom"/>
          </w:tcPr>
          <w:p w14:paraId="656A06BF" w14:textId="77777777" w:rsidR="004B413C" w:rsidRDefault="004B413C">
            <w:pPr>
              <w:rPr>
                <w:sz w:val="19"/>
                <w:szCs w:val="19"/>
              </w:rPr>
            </w:pPr>
          </w:p>
        </w:tc>
        <w:tc>
          <w:tcPr>
            <w:tcW w:w="260" w:type="dxa"/>
            <w:vAlign w:val="bottom"/>
          </w:tcPr>
          <w:p w14:paraId="2F91B3F7" w14:textId="77777777" w:rsidR="004B413C" w:rsidRDefault="004B413C">
            <w:pPr>
              <w:rPr>
                <w:sz w:val="19"/>
                <w:szCs w:val="19"/>
              </w:rPr>
            </w:pPr>
          </w:p>
        </w:tc>
        <w:tc>
          <w:tcPr>
            <w:tcW w:w="280" w:type="dxa"/>
            <w:vAlign w:val="bottom"/>
          </w:tcPr>
          <w:p w14:paraId="03B1D7C3" w14:textId="77777777" w:rsidR="004B413C" w:rsidRDefault="004B413C">
            <w:pPr>
              <w:rPr>
                <w:sz w:val="19"/>
                <w:szCs w:val="19"/>
              </w:rPr>
            </w:pPr>
          </w:p>
        </w:tc>
        <w:tc>
          <w:tcPr>
            <w:tcW w:w="260" w:type="dxa"/>
            <w:vAlign w:val="bottom"/>
          </w:tcPr>
          <w:p w14:paraId="58AEFCD3" w14:textId="77777777" w:rsidR="004B413C" w:rsidRDefault="004B413C">
            <w:pPr>
              <w:rPr>
                <w:sz w:val="19"/>
                <w:szCs w:val="19"/>
              </w:rPr>
            </w:pPr>
          </w:p>
        </w:tc>
        <w:tc>
          <w:tcPr>
            <w:tcW w:w="280" w:type="dxa"/>
            <w:vAlign w:val="bottom"/>
          </w:tcPr>
          <w:p w14:paraId="4C261234" w14:textId="77777777" w:rsidR="004B413C" w:rsidRDefault="004B413C">
            <w:pPr>
              <w:rPr>
                <w:sz w:val="19"/>
                <w:szCs w:val="19"/>
              </w:rPr>
            </w:pPr>
          </w:p>
        </w:tc>
        <w:tc>
          <w:tcPr>
            <w:tcW w:w="260" w:type="dxa"/>
            <w:vAlign w:val="bottom"/>
          </w:tcPr>
          <w:p w14:paraId="6B952FC7" w14:textId="77777777" w:rsidR="004B413C" w:rsidRDefault="004B413C">
            <w:pPr>
              <w:rPr>
                <w:sz w:val="19"/>
                <w:szCs w:val="19"/>
              </w:rPr>
            </w:pPr>
          </w:p>
        </w:tc>
        <w:tc>
          <w:tcPr>
            <w:tcW w:w="280" w:type="dxa"/>
            <w:vAlign w:val="bottom"/>
          </w:tcPr>
          <w:p w14:paraId="5556CBCB" w14:textId="77777777" w:rsidR="004B413C" w:rsidRDefault="004B413C">
            <w:pPr>
              <w:rPr>
                <w:sz w:val="19"/>
                <w:szCs w:val="19"/>
              </w:rPr>
            </w:pPr>
          </w:p>
        </w:tc>
        <w:tc>
          <w:tcPr>
            <w:tcW w:w="260" w:type="dxa"/>
            <w:vAlign w:val="bottom"/>
          </w:tcPr>
          <w:p w14:paraId="7DD5172A" w14:textId="77777777" w:rsidR="004B413C" w:rsidRDefault="004B413C">
            <w:pPr>
              <w:rPr>
                <w:sz w:val="19"/>
                <w:szCs w:val="19"/>
              </w:rPr>
            </w:pPr>
          </w:p>
        </w:tc>
        <w:tc>
          <w:tcPr>
            <w:tcW w:w="280" w:type="dxa"/>
            <w:vAlign w:val="bottom"/>
          </w:tcPr>
          <w:p w14:paraId="72E6A017" w14:textId="77777777" w:rsidR="004B413C" w:rsidRDefault="004B413C">
            <w:pPr>
              <w:rPr>
                <w:sz w:val="19"/>
                <w:szCs w:val="19"/>
              </w:rPr>
            </w:pPr>
          </w:p>
        </w:tc>
        <w:tc>
          <w:tcPr>
            <w:tcW w:w="260" w:type="dxa"/>
            <w:vAlign w:val="bottom"/>
          </w:tcPr>
          <w:p w14:paraId="149879AF" w14:textId="77777777" w:rsidR="004B413C" w:rsidRDefault="004B413C">
            <w:pPr>
              <w:rPr>
                <w:sz w:val="19"/>
                <w:szCs w:val="19"/>
              </w:rPr>
            </w:pPr>
          </w:p>
        </w:tc>
        <w:tc>
          <w:tcPr>
            <w:tcW w:w="280" w:type="dxa"/>
            <w:vAlign w:val="bottom"/>
          </w:tcPr>
          <w:p w14:paraId="3880F4A2" w14:textId="77777777" w:rsidR="004B413C" w:rsidRDefault="004B413C">
            <w:pPr>
              <w:rPr>
                <w:sz w:val="19"/>
                <w:szCs w:val="19"/>
              </w:rPr>
            </w:pPr>
          </w:p>
        </w:tc>
        <w:tc>
          <w:tcPr>
            <w:tcW w:w="260" w:type="dxa"/>
            <w:vAlign w:val="bottom"/>
          </w:tcPr>
          <w:p w14:paraId="4635BE52" w14:textId="77777777" w:rsidR="004B413C" w:rsidRDefault="004B413C">
            <w:pPr>
              <w:rPr>
                <w:sz w:val="19"/>
                <w:szCs w:val="19"/>
              </w:rPr>
            </w:pPr>
          </w:p>
        </w:tc>
        <w:tc>
          <w:tcPr>
            <w:tcW w:w="280" w:type="dxa"/>
            <w:vAlign w:val="bottom"/>
          </w:tcPr>
          <w:p w14:paraId="16D336F8" w14:textId="77777777" w:rsidR="004B413C" w:rsidRDefault="004B413C">
            <w:pPr>
              <w:rPr>
                <w:sz w:val="19"/>
                <w:szCs w:val="19"/>
              </w:rPr>
            </w:pPr>
          </w:p>
        </w:tc>
        <w:tc>
          <w:tcPr>
            <w:tcW w:w="260" w:type="dxa"/>
            <w:vAlign w:val="bottom"/>
          </w:tcPr>
          <w:p w14:paraId="3FF08024" w14:textId="77777777" w:rsidR="004B413C" w:rsidRDefault="004B413C">
            <w:pPr>
              <w:rPr>
                <w:sz w:val="19"/>
                <w:szCs w:val="19"/>
              </w:rPr>
            </w:pPr>
          </w:p>
        </w:tc>
        <w:tc>
          <w:tcPr>
            <w:tcW w:w="280" w:type="dxa"/>
            <w:vAlign w:val="bottom"/>
          </w:tcPr>
          <w:p w14:paraId="0870B9D3" w14:textId="77777777" w:rsidR="004B413C" w:rsidRDefault="004B413C">
            <w:pPr>
              <w:rPr>
                <w:sz w:val="19"/>
                <w:szCs w:val="19"/>
              </w:rPr>
            </w:pPr>
          </w:p>
        </w:tc>
        <w:tc>
          <w:tcPr>
            <w:tcW w:w="280" w:type="dxa"/>
            <w:vAlign w:val="bottom"/>
          </w:tcPr>
          <w:p w14:paraId="679597D6" w14:textId="77777777" w:rsidR="004B413C" w:rsidRDefault="004B413C">
            <w:pPr>
              <w:rPr>
                <w:sz w:val="19"/>
                <w:szCs w:val="19"/>
              </w:rPr>
            </w:pPr>
          </w:p>
        </w:tc>
        <w:tc>
          <w:tcPr>
            <w:tcW w:w="260" w:type="dxa"/>
            <w:vAlign w:val="bottom"/>
          </w:tcPr>
          <w:p w14:paraId="70EED1D1" w14:textId="77777777" w:rsidR="004B413C" w:rsidRDefault="004B413C">
            <w:pPr>
              <w:rPr>
                <w:sz w:val="19"/>
                <w:szCs w:val="19"/>
              </w:rPr>
            </w:pPr>
          </w:p>
        </w:tc>
        <w:tc>
          <w:tcPr>
            <w:tcW w:w="280" w:type="dxa"/>
            <w:vAlign w:val="bottom"/>
          </w:tcPr>
          <w:p w14:paraId="14F44068" w14:textId="77777777" w:rsidR="004B413C" w:rsidRDefault="004B413C">
            <w:pPr>
              <w:rPr>
                <w:sz w:val="19"/>
                <w:szCs w:val="19"/>
              </w:rPr>
            </w:pPr>
          </w:p>
        </w:tc>
        <w:tc>
          <w:tcPr>
            <w:tcW w:w="260" w:type="dxa"/>
            <w:vAlign w:val="bottom"/>
          </w:tcPr>
          <w:p w14:paraId="79578475" w14:textId="77777777" w:rsidR="004B413C" w:rsidRDefault="004B413C">
            <w:pPr>
              <w:rPr>
                <w:sz w:val="19"/>
                <w:szCs w:val="19"/>
              </w:rPr>
            </w:pPr>
          </w:p>
        </w:tc>
        <w:tc>
          <w:tcPr>
            <w:tcW w:w="280" w:type="dxa"/>
            <w:vAlign w:val="bottom"/>
          </w:tcPr>
          <w:p w14:paraId="2D8182ED" w14:textId="77777777" w:rsidR="004B413C" w:rsidRDefault="004B413C">
            <w:pPr>
              <w:rPr>
                <w:sz w:val="19"/>
                <w:szCs w:val="19"/>
              </w:rPr>
            </w:pPr>
          </w:p>
        </w:tc>
        <w:tc>
          <w:tcPr>
            <w:tcW w:w="260" w:type="dxa"/>
            <w:vAlign w:val="bottom"/>
          </w:tcPr>
          <w:p w14:paraId="5C8892D7" w14:textId="77777777" w:rsidR="004B413C" w:rsidRDefault="004B413C">
            <w:pPr>
              <w:rPr>
                <w:sz w:val="19"/>
                <w:szCs w:val="19"/>
              </w:rPr>
            </w:pPr>
          </w:p>
        </w:tc>
        <w:tc>
          <w:tcPr>
            <w:tcW w:w="280" w:type="dxa"/>
            <w:vAlign w:val="bottom"/>
          </w:tcPr>
          <w:p w14:paraId="7E762CA6" w14:textId="77777777" w:rsidR="004B413C" w:rsidRDefault="004B413C">
            <w:pPr>
              <w:rPr>
                <w:sz w:val="19"/>
                <w:szCs w:val="19"/>
              </w:rPr>
            </w:pPr>
          </w:p>
        </w:tc>
        <w:tc>
          <w:tcPr>
            <w:tcW w:w="260" w:type="dxa"/>
            <w:vAlign w:val="bottom"/>
          </w:tcPr>
          <w:p w14:paraId="169BE7C0" w14:textId="77777777" w:rsidR="004B413C" w:rsidRDefault="004B413C">
            <w:pPr>
              <w:rPr>
                <w:sz w:val="19"/>
                <w:szCs w:val="19"/>
              </w:rPr>
            </w:pPr>
          </w:p>
        </w:tc>
        <w:tc>
          <w:tcPr>
            <w:tcW w:w="280" w:type="dxa"/>
            <w:vAlign w:val="bottom"/>
          </w:tcPr>
          <w:p w14:paraId="76166592" w14:textId="77777777" w:rsidR="004B413C" w:rsidRDefault="004B413C">
            <w:pPr>
              <w:rPr>
                <w:sz w:val="19"/>
                <w:szCs w:val="19"/>
              </w:rPr>
            </w:pPr>
          </w:p>
        </w:tc>
        <w:tc>
          <w:tcPr>
            <w:tcW w:w="260" w:type="dxa"/>
            <w:vAlign w:val="bottom"/>
          </w:tcPr>
          <w:p w14:paraId="5443946A" w14:textId="77777777" w:rsidR="004B413C" w:rsidRDefault="004B413C">
            <w:pPr>
              <w:rPr>
                <w:sz w:val="19"/>
                <w:szCs w:val="19"/>
              </w:rPr>
            </w:pPr>
          </w:p>
        </w:tc>
        <w:tc>
          <w:tcPr>
            <w:tcW w:w="280" w:type="dxa"/>
            <w:vAlign w:val="bottom"/>
          </w:tcPr>
          <w:p w14:paraId="3FA18272" w14:textId="77777777" w:rsidR="004B413C" w:rsidRDefault="004B413C">
            <w:pPr>
              <w:rPr>
                <w:sz w:val="19"/>
                <w:szCs w:val="19"/>
              </w:rPr>
            </w:pPr>
          </w:p>
        </w:tc>
        <w:tc>
          <w:tcPr>
            <w:tcW w:w="260" w:type="dxa"/>
            <w:vAlign w:val="bottom"/>
          </w:tcPr>
          <w:p w14:paraId="32162462" w14:textId="77777777" w:rsidR="004B413C" w:rsidRDefault="004B413C">
            <w:pPr>
              <w:rPr>
                <w:sz w:val="19"/>
                <w:szCs w:val="19"/>
              </w:rPr>
            </w:pPr>
          </w:p>
        </w:tc>
        <w:tc>
          <w:tcPr>
            <w:tcW w:w="460" w:type="dxa"/>
            <w:vAlign w:val="bottom"/>
          </w:tcPr>
          <w:p w14:paraId="167E9CB2" w14:textId="77777777" w:rsidR="004B413C" w:rsidRDefault="004B413C">
            <w:pPr>
              <w:rPr>
                <w:sz w:val="19"/>
                <w:szCs w:val="19"/>
              </w:rPr>
            </w:pPr>
          </w:p>
        </w:tc>
        <w:tc>
          <w:tcPr>
            <w:tcW w:w="0" w:type="dxa"/>
            <w:vAlign w:val="bottom"/>
          </w:tcPr>
          <w:p w14:paraId="124E0B05" w14:textId="77777777" w:rsidR="004B413C" w:rsidRDefault="004B413C">
            <w:pPr>
              <w:rPr>
                <w:sz w:val="1"/>
                <w:szCs w:val="1"/>
              </w:rPr>
            </w:pPr>
          </w:p>
        </w:tc>
      </w:tr>
      <w:tr w:rsidR="004B413C" w14:paraId="3861CC3A" w14:textId="77777777">
        <w:trPr>
          <w:trHeight w:val="155"/>
        </w:trPr>
        <w:tc>
          <w:tcPr>
            <w:tcW w:w="180" w:type="dxa"/>
            <w:vAlign w:val="bottom"/>
          </w:tcPr>
          <w:p w14:paraId="20CE74C8" w14:textId="77777777" w:rsidR="004B413C" w:rsidRDefault="004B413C">
            <w:pPr>
              <w:rPr>
                <w:sz w:val="13"/>
                <w:szCs w:val="13"/>
              </w:rPr>
            </w:pPr>
          </w:p>
        </w:tc>
        <w:tc>
          <w:tcPr>
            <w:tcW w:w="680" w:type="dxa"/>
            <w:vAlign w:val="bottom"/>
          </w:tcPr>
          <w:p w14:paraId="2B62E543" w14:textId="77777777" w:rsidR="004B413C" w:rsidRDefault="00EC2FEA">
            <w:pPr>
              <w:spacing w:line="155" w:lineRule="exact"/>
              <w:ind w:right="181"/>
              <w:jc w:val="right"/>
              <w:rPr>
                <w:sz w:val="20"/>
                <w:szCs w:val="20"/>
              </w:rPr>
            </w:pPr>
            <w:r>
              <w:rPr>
                <w:rFonts w:ascii="Arial" w:eastAsia="Arial" w:hAnsi="Arial" w:cs="Arial"/>
                <w:color w:val="4D4D4D"/>
                <w:sz w:val="16"/>
                <w:szCs w:val="16"/>
              </w:rPr>
              <w:t>2005</w:t>
            </w:r>
          </w:p>
        </w:tc>
        <w:tc>
          <w:tcPr>
            <w:tcW w:w="280" w:type="dxa"/>
            <w:vAlign w:val="bottom"/>
          </w:tcPr>
          <w:p w14:paraId="0C02158F" w14:textId="77777777" w:rsidR="004B413C" w:rsidRDefault="004B413C">
            <w:pPr>
              <w:rPr>
                <w:sz w:val="13"/>
                <w:szCs w:val="13"/>
              </w:rPr>
            </w:pPr>
          </w:p>
        </w:tc>
        <w:tc>
          <w:tcPr>
            <w:tcW w:w="260" w:type="dxa"/>
            <w:vAlign w:val="bottom"/>
          </w:tcPr>
          <w:p w14:paraId="4701B6BC" w14:textId="77777777" w:rsidR="004B413C" w:rsidRDefault="004B413C">
            <w:pPr>
              <w:rPr>
                <w:sz w:val="13"/>
                <w:szCs w:val="13"/>
              </w:rPr>
            </w:pPr>
          </w:p>
        </w:tc>
        <w:tc>
          <w:tcPr>
            <w:tcW w:w="280" w:type="dxa"/>
            <w:vAlign w:val="bottom"/>
          </w:tcPr>
          <w:p w14:paraId="27CC3572" w14:textId="77777777" w:rsidR="004B413C" w:rsidRDefault="004B413C">
            <w:pPr>
              <w:rPr>
                <w:sz w:val="13"/>
                <w:szCs w:val="13"/>
              </w:rPr>
            </w:pPr>
          </w:p>
        </w:tc>
        <w:tc>
          <w:tcPr>
            <w:tcW w:w="260" w:type="dxa"/>
            <w:vAlign w:val="bottom"/>
          </w:tcPr>
          <w:p w14:paraId="602B2683" w14:textId="77777777" w:rsidR="004B413C" w:rsidRDefault="004B413C">
            <w:pPr>
              <w:rPr>
                <w:sz w:val="13"/>
                <w:szCs w:val="13"/>
              </w:rPr>
            </w:pPr>
          </w:p>
        </w:tc>
        <w:tc>
          <w:tcPr>
            <w:tcW w:w="280" w:type="dxa"/>
            <w:vAlign w:val="bottom"/>
          </w:tcPr>
          <w:p w14:paraId="72715018" w14:textId="77777777" w:rsidR="004B413C" w:rsidRDefault="004B413C">
            <w:pPr>
              <w:rPr>
                <w:sz w:val="13"/>
                <w:szCs w:val="13"/>
              </w:rPr>
            </w:pPr>
          </w:p>
        </w:tc>
        <w:tc>
          <w:tcPr>
            <w:tcW w:w="260" w:type="dxa"/>
            <w:vAlign w:val="bottom"/>
          </w:tcPr>
          <w:p w14:paraId="001AA721" w14:textId="77777777" w:rsidR="004B413C" w:rsidRDefault="004B413C">
            <w:pPr>
              <w:rPr>
                <w:sz w:val="13"/>
                <w:szCs w:val="13"/>
              </w:rPr>
            </w:pPr>
          </w:p>
        </w:tc>
        <w:tc>
          <w:tcPr>
            <w:tcW w:w="280" w:type="dxa"/>
            <w:vAlign w:val="bottom"/>
          </w:tcPr>
          <w:p w14:paraId="198A3A96" w14:textId="77777777" w:rsidR="004B413C" w:rsidRDefault="004B413C">
            <w:pPr>
              <w:rPr>
                <w:sz w:val="13"/>
                <w:szCs w:val="13"/>
              </w:rPr>
            </w:pPr>
          </w:p>
        </w:tc>
        <w:tc>
          <w:tcPr>
            <w:tcW w:w="260" w:type="dxa"/>
            <w:vAlign w:val="bottom"/>
          </w:tcPr>
          <w:p w14:paraId="66F65CAA" w14:textId="77777777" w:rsidR="004B413C" w:rsidRDefault="004B413C">
            <w:pPr>
              <w:rPr>
                <w:sz w:val="13"/>
                <w:szCs w:val="13"/>
              </w:rPr>
            </w:pPr>
          </w:p>
        </w:tc>
        <w:tc>
          <w:tcPr>
            <w:tcW w:w="280" w:type="dxa"/>
            <w:vAlign w:val="bottom"/>
          </w:tcPr>
          <w:p w14:paraId="144DDB9B" w14:textId="77777777" w:rsidR="004B413C" w:rsidRDefault="004B413C">
            <w:pPr>
              <w:rPr>
                <w:sz w:val="13"/>
                <w:szCs w:val="13"/>
              </w:rPr>
            </w:pPr>
          </w:p>
        </w:tc>
        <w:tc>
          <w:tcPr>
            <w:tcW w:w="260" w:type="dxa"/>
            <w:vAlign w:val="bottom"/>
          </w:tcPr>
          <w:p w14:paraId="09EE79F1" w14:textId="77777777" w:rsidR="004B413C" w:rsidRDefault="004B413C">
            <w:pPr>
              <w:rPr>
                <w:sz w:val="13"/>
                <w:szCs w:val="13"/>
              </w:rPr>
            </w:pPr>
          </w:p>
        </w:tc>
        <w:tc>
          <w:tcPr>
            <w:tcW w:w="280" w:type="dxa"/>
            <w:vAlign w:val="bottom"/>
          </w:tcPr>
          <w:p w14:paraId="1CC8C19C" w14:textId="77777777" w:rsidR="004B413C" w:rsidRDefault="004B413C">
            <w:pPr>
              <w:rPr>
                <w:sz w:val="13"/>
                <w:szCs w:val="13"/>
              </w:rPr>
            </w:pPr>
          </w:p>
        </w:tc>
        <w:tc>
          <w:tcPr>
            <w:tcW w:w="280" w:type="dxa"/>
            <w:vAlign w:val="bottom"/>
          </w:tcPr>
          <w:p w14:paraId="5CB833D8" w14:textId="77777777" w:rsidR="004B413C" w:rsidRDefault="004B413C">
            <w:pPr>
              <w:rPr>
                <w:sz w:val="13"/>
                <w:szCs w:val="13"/>
              </w:rPr>
            </w:pPr>
          </w:p>
        </w:tc>
        <w:tc>
          <w:tcPr>
            <w:tcW w:w="260" w:type="dxa"/>
            <w:vAlign w:val="bottom"/>
          </w:tcPr>
          <w:p w14:paraId="21A9CBD3" w14:textId="77777777" w:rsidR="004B413C" w:rsidRDefault="004B413C">
            <w:pPr>
              <w:rPr>
                <w:sz w:val="13"/>
                <w:szCs w:val="13"/>
              </w:rPr>
            </w:pPr>
          </w:p>
        </w:tc>
        <w:tc>
          <w:tcPr>
            <w:tcW w:w="280" w:type="dxa"/>
            <w:vAlign w:val="bottom"/>
          </w:tcPr>
          <w:p w14:paraId="09FD15C7" w14:textId="77777777" w:rsidR="004B413C" w:rsidRDefault="004B413C">
            <w:pPr>
              <w:rPr>
                <w:sz w:val="13"/>
                <w:szCs w:val="13"/>
              </w:rPr>
            </w:pPr>
          </w:p>
        </w:tc>
        <w:tc>
          <w:tcPr>
            <w:tcW w:w="260" w:type="dxa"/>
            <w:vAlign w:val="bottom"/>
          </w:tcPr>
          <w:p w14:paraId="4D3928A4" w14:textId="77777777" w:rsidR="004B413C" w:rsidRDefault="004B413C">
            <w:pPr>
              <w:rPr>
                <w:sz w:val="13"/>
                <w:szCs w:val="13"/>
              </w:rPr>
            </w:pPr>
          </w:p>
        </w:tc>
        <w:tc>
          <w:tcPr>
            <w:tcW w:w="280" w:type="dxa"/>
            <w:vAlign w:val="bottom"/>
          </w:tcPr>
          <w:p w14:paraId="24D90202" w14:textId="77777777" w:rsidR="004B413C" w:rsidRDefault="004B413C">
            <w:pPr>
              <w:rPr>
                <w:sz w:val="13"/>
                <w:szCs w:val="13"/>
              </w:rPr>
            </w:pPr>
          </w:p>
        </w:tc>
        <w:tc>
          <w:tcPr>
            <w:tcW w:w="260" w:type="dxa"/>
            <w:vAlign w:val="bottom"/>
          </w:tcPr>
          <w:p w14:paraId="342EC5D1" w14:textId="77777777" w:rsidR="004B413C" w:rsidRDefault="004B413C">
            <w:pPr>
              <w:rPr>
                <w:sz w:val="13"/>
                <w:szCs w:val="13"/>
              </w:rPr>
            </w:pPr>
          </w:p>
        </w:tc>
        <w:tc>
          <w:tcPr>
            <w:tcW w:w="280" w:type="dxa"/>
            <w:vAlign w:val="bottom"/>
          </w:tcPr>
          <w:p w14:paraId="0167BA85" w14:textId="77777777" w:rsidR="004B413C" w:rsidRDefault="004B413C">
            <w:pPr>
              <w:rPr>
                <w:sz w:val="13"/>
                <w:szCs w:val="13"/>
              </w:rPr>
            </w:pPr>
          </w:p>
        </w:tc>
        <w:tc>
          <w:tcPr>
            <w:tcW w:w="260" w:type="dxa"/>
            <w:vAlign w:val="bottom"/>
          </w:tcPr>
          <w:p w14:paraId="036B40C2" w14:textId="77777777" w:rsidR="004B413C" w:rsidRDefault="004B413C">
            <w:pPr>
              <w:rPr>
                <w:sz w:val="13"/>
                <w:szCs w:val="13"/>
              </w:rPr>
            </w:pPr>
          </w:p>
        </w:tc>
        <w:tc>
          <w:tcPr>
            <w:tcW w:w="280" w:type="dxa"/>
            <w:vAlign w:val="bottom"/>
          </w:tcPr>
          <w:p w14:paraId="44A00E0C" w14:textId="77777777" w:rsidR="004B413C" w:rsidRDefault="004B413C">
            <w:pPr>
              <w:rPr>
                <w:sz w:val="13"/>
                <w:szCs w:val="13"/>
              </w:rPr>
            </w:pPr>
          </w:p>
        </w:tc>
        <w:tc>
          <w:tcPr>
            <w:tcW w:w="260" w:type="dxa"/>
            <w:vAlign w:val="bottom"/>
          </w:tcPr>
          <w:p w14:paraId="4B47B0D7" w14:textId="77777777" w:rsidR="004B413C" w:rsidRDefault="004B413C">
            <w:pPr>
              <w:rPr>
                <w:sz w:val="13"/>
                <w:szCs w:val="13"/>
              </w:rPr>
            </w:pPr>
          </w:p>
        </w:tc>
        <w:tc>
          <w:tcPr>
            <w:tcW w:w="280" w:type="dxa"/>
            <w:vAlign w:val="bottom"/>
          </w:tcPr>
          <w:p w14:paraId="185817D4" w14:textId="77777777" w:rsidR="004B413C" w:rsidRDefault="004B413C">
            <w:pPr>
              <w:rPr>
                <w:sz w:val="13"/>
                <w:szCs w:val="13"/>
              </w:rPr>
            </w:pPr>
          </w:p>
        </w:tc>
        <w:tc>
          <w:tcPr>
            <w:tcW w:w="260" w:type="dxa"/>
            <w:vAlign w:val="bottom"/>
          </w:tcPr>
          <w:p w14:paraId="0696CCD4" w14:textId="77777777" w:rsidR="004B413C" w:rsidRDefault="004B413C">
            <w:pPr>
              <w:rPr>
                <w:sz w:val="13"/>
                <w:szCs w:val="13"/>
              </w:rPr>
            </w:pPr>
          </w:p>
        </w:tc>
        <w:tc>
          <w:tcPr>
            <w:tcW w:w="280" w:type="dxa"/>
            <w:vAlign w:val="bottom"/>
          </w:tcPr>
          <w:p w14:paraId="623C85F4" w14:textId="77777777" w:rsidR="004B413C" w:rsidRDefault="004B413C">
            <w:pPr>
              <w:rPr>
                <w:sz w:val="13"/>
                <w:szCs w:val="13"/>
              </w:rPr>
            </w:pPr>
          </w:p>
        </w:tc>
        <w:tc>
          <w:tcPr>
            <w:tcW w:w="260" w:type="dxa"/>
            <w:vAlign w:val="bottom"/>
          </w:tcPr>
          <w:p w14:paraId="46EBD089" w14:textId="77777777" w:rsidR="004B413C" w:rsidRDefault="004B413C">
            <w:pPr>
              <w:rPr>
                <w:sz w:val="13"/>
                <w:szCs w:val="13"/>
              </w:rPr>
            </w:pPr>
          </w:p>
        </w:tc>
        <w:tc>
          <w:tcPr>
            <w:tcW w:w="280" w:type="dxa"/>
            <w:vAlign w:val="bottom"/>
          </w:tcPr>
          <w:p w14:paraId="5FABEB03" w14:textId="77777777" w:rsidR="004B413C" w:rsidRDefault="004B413C">
            <w:pPr>
              <w:rPr>
                <w:sz w:val="13"/>
                <w:szCs w:val="13"/>
              </w:rPr>
            </w:pPr>
          </w:p>
        </w:tc>
        <w:tc>
          <w:tcPr>
            <w:tcW w:w="260" w:type="dxa"/>
            <w:vAlign w:val="bottom"/>
          </w:tcPr>
          <w:p w14:paraId="6163CAB9" w14:textId="77777777" w:rsidR="004B413C" w:rsidRDefault="004B413C">
            <w:pPr>
              <w:rPr>
                <w:sz w:val="13"/>
                <w:szCs w:val="13"/>
              </w:rPr>
            </w:pPr>
          </w:p>
        </w:tc>
        <w:tc>
          <w:tcPr>
            <w:tcW w:w="280" w:type="dxa"/>
            <w:vAlign w:val="bottom"/>
          </w:tcPr>
          <w:p w14:paraId="4C6505FB" w14:textId="77777777" w:rsidR="004B413C" w:rsidRDefault="004B413C">
            <w:pPr>
              <w:rPr>
                <w:sz w:val="13"/>
                <w:szCs w:val="13"/>
              </w:rPr>
            </w:pPr>
          </w:p>
        </w:tc>
        <w:tc>
          <w:tcPr>
            <w:tcW w:w="260" w:type="dxa"/>
            <w:vAlign w:val="bottom"/>
          </w:tcPr>
          <w:p w14:paraId="5AA341CD" w14:textId="77777777" w:rsidR="004B413C" w:rsidRDefault="004B413C">
            <w:pPr>
              <w:rPr>
                <w:sz w:val="13"/>
                <w:szCs w:val="13"/>
              </w:rPr>
            </w:pPr>
          </w:p>
        </w:tc>
        <w:tc>
          <w:tcPr>
            <w:tcW w:w="280" w:type="dxa"/>
            <w:vAlign w:val="bottom"/>
          </w:tcPr>
          <w:p w14:paraId="44204A96" w14:textId="77777777" w:rsidR="004B413C" w:rsidRDefault="004B413C">
            <w:pPr>
              <w:rPr>
                <w:sz w:val="13"/>
                <w:szCs w:val="13"/>
              </w:rPr>
            </w:pPr>
          </w:p>
        </w:tc>
        <w:tc>
          <w:tcPr>
            <w:tcW w:w="280" w:type="dxa"/>
            <w:vAlign w:val="bottom"/>
          </w:tcPr>
          <w:p w14:paraId="25DA32A9" w14:textId="77777777" w:rsidR="004B413C" w:rsidRDefault="004B413C">
            <w:pPr>
              <w:rPr>
                <w:sz w:val="13"/>
                <w:szCs w:val="13"/>
              </w:rPr>
            </w:pPr>
          </w:p>
        </w:tc>
        <w:tc>
          <w:tcPr>
            <w:tcW w:w="260" w:type="dxa"/>
            <w:vAlign w:val="bottom"/>
          </w:tcPr>
          <w:p w14:paraId="3ED652E3" w14:textId="77777777" w:rsidR="004B413C" w:rsidRDefault="004B413C">
            <w:pPr>
              <w:rPr>
                <w:sz w:val="13"/>
                <w:szCs w:val="13"/>
              </w:rPr>
            </w:pPr>
          </w:p>
        </w:tc>
        <w:tc>
          <w:tcPr>
            <w:tcW w:w="280" w:type="dxa"/>
            <w:vAlign w:val="bottom"/>
          </w:tcPr>
          <w:p w14:paraId="3F36B1F8" w14:textId="77777777" w:rsidR="004B413C" w:rsidRDefault="004B413C">
            <w:pPr>
              <w:rPr>
                <w:sz w:val="13"/>
                <w:szCs w:val="13"/>
              </w:rPr>
            </w:pPr>
          </w:p>
        </w:tc>
        <w:tc>
          <w:tcPr>
            <w:tcW w:w="260" w:type="dxa"/>
            <w:vAlign w:val="bottom"/>
          </w:tcPr>
          <w:p w14:paraId="30565953" w14:textId="77777777" w:rsidR="004B413C" w:rsidRDefault="004B413C">
            <w:pPr>
              <w:rPr>
                <w:sz w:val="13"/>
                <w:szCs w:val="13"/>
              </w:rPr>
            </w:pPr>
          </w:p>
        </w:tc>
        <w:tc>
          <w:tcPr>
            <w:tcW w:w="280" w:type="dxa"/>
            <w:vAlign w:val="bottom"/>
          </w:tcPr>
          <w:p w14:paraId="7BADA402" w14:textId="77777777" w:rsidR="004B413C" w:rsidRDefault="004B413C">
            <w:pPr>
              <w:rPr>
                <w:sz w:val="13"/>
                <w:szCs w:val="13"/>
              </w:rPr>
            </w:pPr>
          </w:p>
        </w:tc>
        <w:tc>
          <w:tcPr>
            <w:tcW w:w="260" w:type="dxa"/>
            <w:vAlign w:val="bottom"/>
          </w:tcPr>
          <w:p w14:paraId="4F79DF48" w14:textId="77777777" w:rsidR="004B413C" w:rsidRDefault="004B413C">
            <w:pPr>
              <w:rPr>
                <w:sz w:val="13"/>
                <w:szCs w:val="13"/>
              </w:rPr>
            </w:pPr>
          </w:p>
        </w:tc>
        <w:tc>
          <w:tcPr>
            <w:tcW w:w="280" w:type="dxa"/>
            <w:vAlign w:val="bottom"/>
          </w:tcPr>
          <w:p w14:paraId="11779F0E" w14:textId="77777777" w:rsidR="004B413C" w:rsidRDefault="004B413C">
            <w:pPr>
              <w:rPr>
                <w:sz w:val="13"/>
                <w:szCs w:val="13"/>
              </w:rPr>
            </w:pPr>
          </w:p>
        </w:tc>
        <w:tc>
          <w:tcPr>
            <w:tcW w:w="260" w:type="dxa"/>
            <w:vAlign w:val="bottom"/>
          </w:tcPr>
          <w:p w14:paraId="351DA405" w14:textId="77777777" w:rsidR="004B413C" w:rsidRDefault="004B413C">
            <w:pPr>
              <w:rPr>
                <w:sz w:val="13"/>
                <w:szCs w:val="13"/>
              </w:rPr>
            </w:pPr>
          </w:p>
        </w:tc>
        <w:tc>
          <w:tcPr>
            <w:tcW w:w="280" w:type="dxa"/>
            <w:vAlign w:val="bottom"/>
          </w:tcPr>
          <w:p w14:paraId="4D2A15AE" w14:textId="77777777" w:rsidR="004B413C" w:rsidRDefault="004B413C">
            <w:pPr>
              <w:rPr>
                <w:sz w:val="13"/>
                <w:szCs w:val="13"/>
              </w:rPr>
            </w:pPr>
          </w:p>
        </w:tc>
        <w:tc>
          <w:tcPr>
            <w:tcW w:w="260" w:type="dxa"/>
            <w:vAlign w:val="bottom"/>
          </w:tcPr>
          <w:p w14:paraId="628E8116" w14:textId="77777777" w:rsidR="004B413C" w:rsidRDefault="004B413C">
            <w:pPr>
              <w:rPr>
                <w:sz w:val="13"/>
                <w:szCs w:val="13"/>
              </w:rPr>
            </w:pPr>
          </w:p>
        </w:tc>
        <w:tc>
          <w:tcPr>
            <w:tcW w:w="280" w:type="dxa"/>
            <w:vAlign w:val="bottom"/>
          </w:tcPr>
          <w:p w14:paraId="0FFB10C5" w14:textId="77777777" w:rsidR="004B413C" w:rsidRDefault="004B413C">
            <w:pPr>
              <w:rPr>
                <w:sz w:val="13"/>
                <w:szCs w:val="13"/>
              </w:rPr>
            </w:pPr>
          </w:p>
        </w:tc>
        <w:tc>
          <w:tcPr>
            <w:tcW w:w="260" w:type="dxa"/>
            <w:vAlign w:val="bottom"/>
          </w:tcPr>
          <w:p w14:paraId="2DBF1EFF" w14:textId="77777777" w:rsidR="004B413C" w:rsidRDefault="004B413C">
            <w:pPr>
              <w:rPr>
                <w:sz w:val="13"/>
                <w:szCs w:val="13"/>
              </w:rPr>
            </w:pPr>
          </w:p>
        </w:tc>
        <w:tc>
          <w:tcPr>
            <w:tcW w:w="460" w:type="dxa"/>
            <w:vAlign w:val="bottom"/>
          </w:tcPr>
          <w:p w14:paraId="1814F6C7" w14:textId="77777777" w:rsidR="004B413C" w:rsidRDefault="00EC2FEA">
            <w:pPr>
              <w:spacing w:line="155" w:lineRule="exact"/>
              <w:ind w:left="360"/>
              <w:rPr>
                <w:sz w:val="20"/>
                <w:szCs w:val="20"/>
              </w:rPr>
            </w:pPr>
            <w:r>
              <w:rPr>
                <w:rFonts w:ascii="Arial" w:eastAsia="Arial" w:hAnsi="Arial" w:cs="Arial"/>
                <w:color w:val="1A1A1A"/>
                <w:w w:val="74"/>
                <w:sz w:val="16"/>
                <w:szCs w:val="16"/>
              </w:rPr>
              <w:t>B</w:t>
            </w:r>
          </w:p>
        </w:tc>
        <w:tc>
          <w:tcPr>
            <w:tcW w:w="0" w:type="dxa"/>
            <w:vAlign w:val="bottom"/>
          </w:tcPr>
          <w:p w14:paraId="774BF779" w14:textId="77777777" w:rsidR="004B413C" w:rsidRDefault="004B413C">
            <w:pPr>
              <w:rPr>
                <w:sz w:val="1"/>
                <w:szCs w:val="1"/>
              </w:rPr>
            </w:pPr>
          </w:p>
        </w:tc>
      </w:tr>
      <w:tr w:rsidR="004B413C" w14:paraId="58EB3EE2" w14:textId="77777777">
        <w:trPr>
          <w:trHeight w:val="127"/>
        </w:trPr>
        <w:tc>
          <w:tcPr>
            <w:tcW w:w="180" w:type="dxa"/>
            <w:vMerge w:val="restart"/>
            <w:textDirection w:val="btLr"/>
            <w:vAlign w:val="bottom"/>
          </w:tcPr>
          <w:p w14:paraId="1AE49CDF" w14:textId="77777777" w:rsidR="004B413C" w:rsidRDefault="00EC2FEA">
            <w:pPr>
              <w:rPr>
                <w:sz w:val="20"/>
                <w:szCs w:val="20"/>
              </w:rPr>
            </w:pPr>
            <w:r>
              <w:rPr>
                <w:rFonts w:ascii="Arial" w:eastAsia="Arial" w:hAnsi="Arial" w:cs="Arial"/>
                <w:w w:val="72"/>
                <w:sz w:val="17"/>
                <w:szCs w:val="17"/>
              </w:rPr>
              <w:t>Year</w:t>
            </w:r>
          </w:p>
        </w:tc>
        <w:tc>
          <w:tcPr>
            <w:tcW w:w="680" w:type="dxa"/>
            <w:vAlign w:val="bottom"/>
          </w:tcPr>
          <w:p w14:paraId="4F62DBA5" w14:textId="77777777" w:rsidR="004B413C" w:rsidRDefault="00EC2FEA">
            <w:pPr>
              <w:spacing w:line="127" w:lineRule="exact"/>
              <w:ind w:right="181"/>
              <w:jc w:val="right"/>
              <w:rPr>
                <w:sz w:val="20"/>
                <w:szCs w:val="20"/>
              </w:rPr>
            </w:pPr>
            <w:r>
              <w:rPr>
                <w:rFonts w:ascii="Arial" w:eastAsia="Arial" w:hAnsi="Arial" w:cs="Arial"/>
                <w:color w:val="4D4D4D"/>
                <w:sz w:val="14"/>
                <w:szCs w:val="14"/>
              </w:rPr>
              <w:t>2010</w:t>
            </w:r>
          </w:p>
        </w:tc>
        <w:tc>
          <w:tcPr>
            <w:tcW w:w="280" w:type="dxa"/>
            <w:vAlign w:val="bottom"/>
          </w:tcPr>
          <w:p w14:paraId="1E913178" w14:textId="77777777" w:rsidR="004B413C" w:rsidRDefault="004B413C">
            <w:pPr>
              <w:rPr>
                <w:sz w:val="11"/>
                <w:szCs w:val="11"/>
              </w:rPr>
            </w:pPr>
          </w:p>
        </w:tc>
        <w:tc>
          <w:tcPr>
            <w:tcW w:w="260" w:type="dxa"/>
            <w:vAlign w:val="bottom"/>
          </w:tcPr>
          <w:p w14:paraId="43238AFB" w14:textId="77777777" w:rsidR="004B413C" w:rsidRDefault="004B413C">
            <w:pPr>
              <w:rPr>
                <w:sz w:val="11"/>
                <w:szCs w:val="11"/>
              </w:rPr>
            </w:pPr>
          </w:p>
        </w:tc>
        <w:tc>
          <w:tcPr>
            <w:tcW w:w="280" w:type="dxa"/>
            <w:vAlign w:val="bottom"/>
          </w:tcPr>
          <w:p w14:paraId="4597967A" w14:textId="77777777" w:rsidR="004B413C" w:rsidRDefault="004B413C">
            <w:pPr>
              <w:rPr>
                <w:sz w:val="11"/>
                <w:szCs w:val="11"/>
              </w:rPr>
            </w:pPr>
          </w:p>
        </w:tc>
        <w:tc>
          <w:tcPr>
            <w:tcW w:w="260" w:type="dxa"/>
            <w:vAlign w:val="bottom"/>
          </w:tcPr>
          <w:p w14:paraId="6374913F" w14:textId="77777777" w:rsidR="004B413C" w:rsidRDefault="004B413C">
            <w:pPr>
              <w:rPr>
                <w:sz w:val="11"/>
                <w:szCs w:val="11"/>
              </w:rPr>
            </w:pPr>
          </w:p>
        </w:tc>
        <w:tc>
          <w:tcPr>
            <w:tcW w:w="280" w:type="dxa"/>
            <w:vAlign w:val="bottom"/>
          </w:tcPr>
          <w:p w14:paraId="09F5104E" w14:textId="77777777" w:rsidR="004B413C" w:rsidRDefault="004B413C">
            <w:pPr>
              <w:rPr>
                <w:sz w:val="11"/>
                <w:szCs w:val="11"/>
              </w:rPr>
            </w:pPr>
          </w:p>
        </w:tc>
        <w:tc>
          <w:tcPr>
            <w:tcW w:w="260" w:type="dxa"/>
            <w:vAlign w:val="bottom"/>
          </w:tcPr>
          <w:p w14:paraId="197F41D3" w14:textId="77777777" w:rsidR="004B413C" w:rsidRDefault="004B413C">
            <w:pPr>
              <w:rPr>
                <w:sz w:val="11"/>
                <w:szCs w:val="11"/>
              </w:rPr>
            </w:pPr>
          </w:p>
        </w:tc>
        <w:tc>
          <w:tcPr>
            <w:tcW w:w="280" w:type="dxa"/>
            <w:vAlign w:val="bottom"/>
          </w:tcPr>
          <w:p w14:paraId="420D0C0D" w14:textId="77777777" w:rsidR="004B413C" w:rsidRDefault="004B413C">
            <w:pPr>
              <w:rPr>
                <w:sz w:val="11"/>
                <w:szCs w:val="11"/>
              </w:rPr>
            </w:pPr>
          </w:p>
        </w:tc>
        <w:tc>
          <w:tcPr>
            <w:tcW w:w="260" w:type="dxa"/>
            <w:vAlign w:val="bottom"/>
          </w:tcPr>
          <w:p w14:paraId="099424BE" w14:textId="77777777" w:rsidR="004B413C" w:rsidRDefault="004B413C">
            <w:pPr>
              <w:rPr>
                <w:sz w:val="11"/>
                <w:szCs w:val="11"/>
              </w:rPr>
            </w:pPr>
          </w:p>
        </w:tc>
        <w:tc>
          <w:tcPr>
            <w:tcW w:w="280" w:type="dxa"/>
            <w:vAlign w:val="bottom"/>
          </w:tcPr>
          <w:p w14:paraId="13525495" w14:textId="77777777" w:rsidR="004B413C" w:rsidRDefault="004B413C">
            <w:pPr>
              <w:rPr>
                <w:sz w:val="11"/>
                <w:szCs w:val="11"/>
              </w:rPr>
            </w:pPr>
          </w:p>
        </w:tc>
        <w:tc>
          <w:tcPr>
            <w:tcW w:w="260" w:type="dxa"/>
            <w:vAlign w:val="bottom"/>
          </w:tcPr>
          <w:p w14:paraId="58839D83" w14:textId="77777777" w:rsidR="004B413C" w:rsidRDefault="004B413C">
            <w:pPr>
              <w:rPr>
                <w:sz w:val="11"/>
                <w:szCs w:val="11"/>
              </w:rPr>
            </w:pPr>
          </w:p>
        </w:tc>
        <w:tc>
          <w:tcPr>
            <w:tcW w:w="280" w:type="dxa"/>
            <w:vAlign w:val="bottom"/>
          </w:tcPr>
          <w:p w14:paraId="4C3E8C12" w14:textId="77777777" w:rsidR="004B413C" w:rsidRDefault="004B413C">
            <w:pPr>
              <w:rPr>
                <w:sz w:val="11"/>
                <w:szCs w:val="11"/>
              </w:rPr>
            </w:pPr>
          </w:p>
        </w:tc>
        <w:tc>
          <w:tcPr>
            <w:tcW w:w="280" w:type="dxa"/>
            <w:vAlign w:val="bottom"/>
          </w:tcPr>
          <w:p w14:paraId="16907472" w14:textId="77777777" w:rsidR="004B413C" w:rsidRDefault="004B413C">
            <w:pPr>
              <w:rPr>
                <w:sz w:val="11"/>
                <w:szCs w:val="11"/>
              </w:rPr>
            </w:pPr>
          </w:p>
        </w:tc>
        <w:tc>
          <w:tcPr>
            <w:tcW w:w="260" w:type="dxa"/>
            <w:vAlign w:val="bottom"/>
          </w:tcPr>
          <w:p w14:paraId="3ECFEE17" w14:textId="77777777" w:rsidR="004B413C" w:rsidRDefault="004B413C">
            <w:pPr>
              <w:rPr>
                <w:sz w:val="11"/>
                <w:szCs w:val="11"/>
              </w:rPr>
            </w:pPr>
          </w:p>
        </w:tc>
        <w:tc>
          <w:tcPr>
            <w:tcW w:w="280" w:type="dxa"/>
            <w:vAlign w:val="bottom"/>
          </w:tcPr>
          <w:p w14:paraId="49EDB66E" w14:textId="77777777" w:rsidR="004B413C" w:rsidRDefault="004B413C">
            <w:pPr>
              <w:rPr>
                <w:sz w:val="11"/>
                <w:szCs w:val="11"/>
              </w:rPr>
            </w:pPr>
          </w:p>
        </w:tc>
        <w:tc>
          <w:tcPr>
            <w:tcW w:w="260" w:type="dxa"/>
            <w:vAlign w:val="bottom"/>
          </w:tcPr>
          <w:p w14:paraId="3F7C7E24" w14:textId="77777777" w:rsidR="004B413C" w:rsidRDefault="004B413C">
            <w:pPr>
              <w:rPr>
                <w:sz w:val="11"/>
                <w:szCs w:val="11"/>
              </w:rPr>
            </w:pPr>
          </w:p>
        </w:tc>
        <w:tc>
          <w:tcPr>
            <w:tcW w:w="280" w:type="dxa"/>
            <w:vAlign w:val="bottom"/>
          </w:tcPr>
          <w:p w14:paraId="25FFFF4D" w14:textId="77777777" w:rsidR="004B413C" w:rsidRDefault="004B413C">
            <w:pPr>
              <w:rPr>
                <w:sz w:val="11"/>
                <w:szCs w:val="11"/>
              </w:rPr>
            </w:pPr>
          </w:p>
        </w:tc>
        <w:tc>
          <w:tcPr>
            <w:tcW w:w="260" w:type="dxa"/>
            <w:vAlign w:val="bottom"/>
          </w:tcPr>
          <w:p w14:paraId="68F1E6BD" w14:textId="77777777" w:rsidR="004B413C" w:rsidRDefault="004B413C">
            <w:pPr>
              <w:rPr>
                <w:sz w:val="11"/>
                <w:szCs w:val="11"/>
              </w:rPr>
            </w:pPr>
          </w:p>
        </w:tc>
        <w:tc>
          <w:tcPr>
            <w:tcW w:w="280" w:type="dxa"/>
            <w:vAlign w:val="bottom"/>
          </w:tcPr>
          <w:p w14:paraId="232DE297" w14:textId="77777777" w:rsidR="004B413C" w:rsidRDefault="004B413C">
            <w:pPr>
              <w:rPr>
                <w:sz w:val="11"/>
                <w:szCs w:val="11"/>
              </w:rPr>
            </w:pPr>
          </w:p>
        </w:tc>
        <w:tc>
          <w:tcPr>
            <w:tcW w:w="260" w:type="dxa"/>
            <w:vAlign w:val="bottom"/>
          </w:tcPr>
          <w:p w14:paraId="325A6CFC" w14:textId="77777777" w:rsidR="004B413C" w:rsidRDefault="004B413C">
            <w:pPr>
              <w:rPr>
                <w:sz w:val="11"/>
                <w:szCs w:val="11"/>
              </w:rPr>
            </w:pPr>
          </w:p>
        </w:tc>
        <w:tc>
          <w:tcPr>
            <w:tcW w:w="280" w:type="dxa"/>
            <w:vAlign w:val="bottom"/>
          </w:tcPr>
          <w:p w14:paraId="5213C6E1" w14:textId="77777777" w:rsidR="004B413C" w:rsidRDefault="004B413C">
            <w:pPr>
              <w:rPr>
                <w:sz w:val="11"/>
                <w:szCs w:val="11"/>
              </w:rPr>
            </w:pPr>
          </w:p>
        </w:tc>
        <w:tc>
          <w:tcPr>
            <w:tcW w:w="260" w:type="dxa"/>
            <w:vAlign w:val="bottom"/>
          </w:tcPr>
          <w:p w14:paraId="5BC17C94" w14:textId="77777777" w:rsidR="004B413C" w:rsidRDefault="004B413C">
            <w:pPr>
              <w:rPr>
                <w:sz w:val="11"/>
                <w:szCs w:val="11"/>
              </w:rPr>
            </w:pPr>
          </w:p>
        </w:tc>
        <w:tc>
          <w:tcPr>
            <w:tcW w:w="280" w:type="dxa"/>
            <w:vAlign w:val="bottom"/>
          </w:tcPr>
          <w:p w14:paraId="28D5279D" w14:textId="77777777" w:rsidR="004B413C" w:rsidRDefault="004B413C">
            <w:pPr>
              <w:rPr>
                <w:sz w:val="11"/>
                <w:szCs w:val="11"/>
              </w:rPr>
            </w:pPr>
          </w:p>
        </w:tc>
        <w:tc>
          <w:tcPr>
            <w:tcW w:w="260" w:type="dxa"/>
            <w:vAlign w:val="bottom"/>
          </w:tcPr>
          <w:p w14:paraId="145D7074" w14:textId="77777777" w:rsidR="004B413C" w:rsidRDefault="004B413C">
            <w:pPr>
              <w:rPr>
                <w:sz w:val="11"/>
                <w:szCs w:val="11"/>
              </w:rPr>
            </w:pPr>
          </w:p>
        </w:tc>
        <w:tc>
          <w:tcPr>
            <w:tcW w:w="280" w:type="dxa"/>
            <w:vAlign w:val="bottom"/>
          </w:tcPr>
          <w:p w14:paraId="5FAFD161" w14:textId="77777777" w:rsidR="004B413C" w:rsidRDefault="004B413C">
            <w:pPr>
              <w:rPr>
                <w:sz w:val="11"/>
                <w:szCs w:val="11"/>
              </w:rPr>
            </w:pPr>
          </w:p>
        </w:tc>
        <w:tc>
          <w:tcPr>
            <w:tcW w:w="260" w:type="dxa"/>
            <w:vAlign w:val="bottom"/>
          </w:tcPr>
          <w:p w14:paraId="77005BC3" w14:textId="77777777" w:rsidR="004B413C" w:rsidRDefault="004B413C">
            <w:pPr>
              <w:rPr>
                <w:sz w:val="11"/>
                <w:szCs w:val="11"/>
              </w:rPr>
            </w:pPr>
          </w:p>
        </w:tc>
        <w:tc>
          <w:tcPr>
            <w:tcW w:w="280" w:type="dxa"/>
            <w:vAlign w:val="bottom"/>
          </w:tcPr>
          <w:p w14:paraId="63CD4CC3" w14:textId="77777777" w:rsidR="004B413C" w:rsidRDefault="004B413C">
            <w:pPr>
              <w:rPr>
                <w:sz w:val="11"/>
                <w:szCs w:val="11"/>
              </w:rPr>
            </w:pPr>
          </w:p>
        </w:tc>
        <w:tc>
          <w:tcPr>
            <w:tcW w:w="260" w:type="dxa"/>
            <w:vAlign w:val="bottom"/>
          </w:tcPr>
          <w:p w14:paraId="5606B7AB" w14:textId="77777777" w:rsidR="004B413C" w:rsidRDefault="004B413C">
            <w:pPr>
              <w:rPr>
                <w:sz w:val="11"/>
                <w:szCs w:val="11"/>
              </w:rPr>
            </w:pPr>
          </w:p>
        </w:tc>
        <w:tc>
          <w:tcPr>
            <w:tcW w:w="280" w:type="dxa"/>
            <w:vAlign w:val="bottom"/>
          </w:tcPr>
          <w:p w14:paraId="5AC10B5D" w14:textId="77777777" w:rsidR="004B413C" w:rsidRDefault="004B413C">
            <w:pPr>
              <w:rPr>
                <w:sz w:val="11"/>
                <w:szCs w:val="11"/>
              </w:rPr>
            </w:pPr>
          </w:p>
        </w:tc>
        <w:tc>
          <w:tcPr>
            <w:tcW w:w="260" w:type="dxa"/>
            <w:vAlign w:val="bottom"/>
          </w:tcPr>
          <w:p w14:paraId="3ADDCC5F" w14:textId="77777777" w:rsidR="004B413C" w:rsidRDefault="004B413C">
            <w:pPr>
              <w:rPr>
                <w:sz w:val="11"/>
                <w:szCs w:val="11"/>
              </w:rPr>
            </w:pPr>
          </w:p>
        </w:tc>
        <w:tc>
          <w:tcPr>
            <w:tcW w:w="280" w:type="dxa"/>
            <w:vAlign w:val="bottom"/>
          </w:tcPr>
          <w:p w14:paraId="69F62D54" w14:textId="77777777" w:rsidR="004B413C" w:rsidRDefault="004B413C">
            <w:pPr>
              <w:rPr>
                <w:sz w:val="11"/>
                <w:szCs w:val="11"/>
              </w:rPr>
            </w:pPr>
          </w:p>
        </w:tc>
        <w:tc>
          <w:tcPr>
            <w:tcW w:w="280" w:type="dxa"/>
            <w:vAlign w:val="bottom"/>
          </w:tcPr>
          <w:p w14:paraId="2435E109" w14:textId="77777777" w:rsidR="004B413C" w:rsidRDefault="004B413C">
            <w:pPr>
              <w:rPr>
                <w:sz w:val="11"/>
                <w:szCs w:val="11"/>
              </w:rPr>
            </w:pPr>
          </w:p>
        </w:tc>
        <w:tc>
          <w:tcPr>
            <w:tcW w:w="260" w:type="dxa"/>
            <w:vAlign w:val="bottom"/>
          </w:tcPr>
          <w:p w14:paraId="4206D0DD" w14:textId="77777777" w:rsidR="004B413C" w:rsidRDefault="004B413C">
            <w:pPr>
              <w:rPr>
                <w:sz w:val="11"/>
                <w:szCs w:val="11"/>
              </w:rPr>
            </w:pPr>
          </w:p>
        </w:tc>
        <w:tc>
          <w:tcPr>
            <w:tcW w:w="280" w:type="dxa"/>
            <w:vAlign w:val="bottom"/>
          </w:tcPr>
          <w:p w14:paraId="1A8789C6" w14:textId="77777777" w:rsidR="004B413C" w:rsidRDefault="004B413C">
            <w:pPr>
              <w:rPr>
                <w:sz w:val="11"/>
                <w:szCs w:val="11"/>
              </w:rPr>
            </w:pPr>
          </w:p>
        </w:tc>
        <w:tc>
          <w:tcPr>
            <w:tcW w:w="260" w:type="dxa"/>
            <w:vAlign w:val="bottom"/>
          </w:tcPr>
          <w:p w14:paraId="5CBD4273" w14:textId="77777777" w:rsidR="004B413C" w:rsidRDefault="004B413C">
            <w:pPr>
              <w:rPr>
                <w:sz w:val="11"/>
                <w:szCs w:val="11"/>
              </w:rPr>
            </w:pPr>
          </w:p>
        </w:tc>
        <w:tc>
          <w:tcPr>
            <w:tcW w:w="280" w:type="dxa"/>
            <w:vAlign w:val="bottom"/>
          </w:tcPr>
          <w:p w14:paraId="63AB2797" w14:textId="77777777" w:rsidR="004B413C" w:rsidRDefault="004B413C">
            <w:pPr>
              <w:rPr>
                <w:sz w:val="11"/>
                <w:szCs w:val="11"/>
              </w:rPr>
            </w:pPr>
          </w:p>
        </w:tc>
        <w:tc>
          <w:tcPr>
            <w:tcW w:w="260" w:type="dxa"/>
            <w:vAlign w:val="bottom"/>
          </w:tcPr>
          <w:p w14:paraId="381AC8B0" w14:textId="77777777" w:rsidR="004B413C" w:rsidRDefault="004B413C">
            <w:pPr>
              <w:rPr>
                <w:sz w:val="11"/>
                <w:szCs w:val="11"/>
              </w:rPr>
            </w:pPr>
          </w:p>
        </w:tc>
        <w:tc>
          <w:tcPr>
            <w:tcW w:w="280" w:type="dxa"/>
            <w:vAlign w:val="bottom"/>
          </w:tcPr>
          <w:p w14:paraId="7691D2F0" w14:textId="77777777" w:rsidR="004B413C" w:rsidRDefault="004B413C">
            <w:pPr>
              <w:rPr>
                <w:sz w:val="11"/>
                <w:szCs w:val="11"/>
              </w:rPr>
            </w:pPr>
          </w:p>
        </w:tc>
        <w:tc>
          <w:tcPr>
            <w:tcW w:w="260" w:type="dxa"/>
            <w:vAlign w:val="bottom"/>
          </w:tcPr>
          <w:p w14:paraId="53563A92" w14:textId="77777777" w:rsidR="004B413C" w:rsidRDefault="004B413C">
            <w:pPr>
              <w:rPr>
                <w:sz w:val="11"/>
                <w:szCs w:val="11"/>
              </w:rPr>
            </w:pPr>
          </w:p>
        </w:tc>
        <w:tc>
          <w:tcPr>
            <w:tcW w:w="280" w:type="dxa"/>
            <w:vAlign w:val="bottom"/>
          </w:tcPr>
          <w:p w14:paraId="2E11D6C5" w14:textId="77777777" w:rsidR="004B413C" w:rsidRDefault="004B413C">
            <w:pPr>
              <w:rPr>
                <w:sz w:val="11"/>
                <w:szCs w:val="11"/>
              </w:rPr>
            </w:pPr>
          </w:p>
        </w:tc>
        <w:tc>
          <w:tcPr>
            <w:tcW w:w="260" w:type="dxa"/>
            <w:vAlign w:val="bottom"/>
          </w:tcPr>
          <w:p w14:paraId="7D691456" w14:textId="77777777" w:rsidR="004B413C" w:rsidRDefault="004B413C">
            <w:pPr>
              <w:rPr>
                <w:sz w:val="11"/>
                <w:szCs w:val="11"/>
              </w:rPr>
            </w:pPr>
          </w:p>
        </w:tc>
        <w:tc>
          <w:tcPr>
            <w:tcW w:w="280" w:type="dxa"/>
            <w:vAlign w:val="bottom"/>
          </w:tcPr>
          <w:p w14:paraId="433E201A" w14:textId="77777777" w:rsidR="004B413C" w:rsidRDefault="004B413C">
            <w:pPr>
              <w:rPr>
                <w:sz w:val="11"/>
                <w:szCs w:val="11"/>
              </w:rPr>
            </w:pPr>
          </w:p>
        </w:tc>
        <w:tc>
          <w:tcPr>
            <w:tcW w:w="260" w:type="dxa"/>
            <w:vAlign w:val="bottom"/>
          </w:tcPr>
          <w:p w14:paraId="41625ED6" w14:textId="77777777" w:rsidR="004B413C" w:rsidRDefault="004B413C">
            <w:pPr>
              <w:rPr>
                <w:sz w:val="11"/>
                <w:szCs w:val="11"/>
              </w:rPr>
            </w:pPr>
          </w:p>
        </w:tc>
        <w:tc>
          <w:tcPr>
            <w:tcW w:w="460" w:type="dxa"/>
            <w:vAlign w:val="bottom"/>
          </w:tcPr>
          <w:p w14:paraId="75DD05F7" w14:textId="77777777" w:rsidR="004B413C" w:rsidRDefault="004B413C">
            <w:pPr>
              <w:rPr>
                <w:sz w:val="11"/>
                <w:szCs w:val="11"/>
              </w:rPr>
            </w:pPr>
          </w:p>
        </w:tc>
        <w:tc>
          <w:tcPr>
            <w:tcW w:w="0" w:type="dxa"/>
            <w:vAlign w:val="bottom"/>
          </w:tcPr>
          <w:p w14:paraId="3B3AC6D9" w14:textId="77777777" w:rsidR="004B413C" w:rsidRDefault="004B413C">
            <w:pPr>
              <w:rPr>
                <w:sz w:val="1"/>
                <w:szCs w:val="1"/>
              </w:rPr>
            </w:pPr>
          </w:p>
        </w:tc>
      </w:tr>
      <w:tr w:rsidR="004B413C" w14:paraId="2ED87A4E" w14:textId="77777777">
        <w:trPr>
          <w:trHeight w:val="141"/>
        </w:trPr>
        <w:tc>
          <w:tcPr>
            <w:tcW w:w="180" w:type="dxa"/>
            <w:vMerge/>
            <w:vAlign w:val="bottom"/>
          </w:tcPr>
          <w:p w14:paraId="53D84BF4" w14:textId="77777777" w:rsidR="004B413C" w:rsidRDefault="004B413C">
            <w:pPr>
              <w:rPr>
                <w:sz w:val="12"/>
                <w:szCs w:val="12"/>
              </w:rPr>
            </w:pPr>
          </w:p>
        </w:tc>
        <w:tc>
          <w:tcPr>
            <w:tcW w:w="680" w:type="dxa"/>
            <w:vMerge w:val="restart"/>
            <w:vAlign w:val="bottom"/>
          </w:tcPr>
          <w:p w14:paraId="2BE6A00A" w14:textId="77777777" w:rsidR="004B413C" w:rsidRDefault="00EC2FEA">
            <w:pPr>
              <w:ind w:right="181"/>
              <w:jc w:val="right"/>
              <w:rPr>
                <w:sz w:val="20"/>
                <w:szCs w:val="20"/>
              </w:rPr>
            </w:pPr>
            <w:r>
              <w:rPr>
                <w:rFonts w:ascii="Arial" w:eastAsia="Arial" w:hAnsi="Arial" w:cs="Arial"/>
                <w:color w:val="4D4D4D"/>
                <w:sz w:val="16"/>
                <w:szCs w:val="16"/>
              </w:rPr>
              <w:t>2015</w:t>
            </w:r>
          </w:p>
        </w:tc>
        <w:tc>
          <w:tcPr>
            <w:tcW w:w="280" w:type="dxa"/>
            <w:vAlign w:val="bottom"/>
          </w:tcPr>
          <w:p w14:paraId="499675A6" w14:textId="77777777" w:rsidR="004B413C" w:rsidRDefault="004B413C">
            <w:pPr>
              <w:rPr>
                <w:sz w:val="12"/>
                <w:szCs w:val="12"/>
              </w:rPr>
            </w:pPr>
          </w:p>
        </w:tc>
        <w:tc>
          <w:tcPr>
            <w:tcW w:w="260" w:type="dxa"/>
            <w:vAlign w:val="bottom"/>
          </w:tcPr>
          <w:p w14:paraId="2C2C4F3A" w14:textId="77777777" w:rsidR="004B413C" w:rsidRDefault="004B413C">
            <w:pPr>
              <w:rPr>
                <w:sz w:val="12"/>
                <w:szCs w:val="12"/>
              </w:rPr>
            </w:pPr>
          </w:p>
        </w:tc>
        <w:tc>
          <w:tcPr>
            <w:tcW w:w="280" w:type="dxa"/>
            <w:vAlign w:val="bottom"/>
          </w:tcPr>
          <w:p w14:paraId="3AE82974" w14:textId="77777777" w:rsidR="004B413C" w:rsidRDefault="004B413C">
            <w:pPr>
              <w:rPr>
                <w:sz w:val="12"/>
                <w:szCs w:val="12"/>
              </w:rPr>
            </w:pPr>
          </w:p>
        </w:tc>
        <w:tc>
          <w:tcPr>
            <w:tcW w:w="260" w:type="dxa"/>
            <w:vAlign w:val="bottom"/>
          </w:tcPr>
          <w:p w14:paraId="778B289F" w14:textId="77777777" w:rsidR="004B413C" w:rsidRDefault="004B413C">
            <w:pPr>
              <w:rPr>
                <w:sz w:val="12"/>
                <w:szCs w:val="12"/>
              </w:rPr>
            </w:pPr>
          </w:p>
        </w:tc>
        <w:tc>
          <w:tcPr>
            <w:tcW w:w="280" w:type="dxa"/>
            <w:vAlign w:val="bottom"/>
          </w:tcPr>
          <w:p w14:paraId="30A241AA" w14:textId="77777777" w:rsidR="004B413C" w:rsidRDefault="004B413C">
            <w:pPr>
              <w:rPr>
                <w:sz w:val="12"/>
                <w:szCs w:val="12"/>
              </w:rPr>
            </w:pPr>
          </w:p>
        </w:tc>
        <w:tc>
          <w:tcPr>
            <w:tcW w:w="260" w:type="dxa"/>
            <w:vAlign w:val="bottom"/>
          </w:tcPr>
          <w:p w14:paraId="5BBDF1CB" w14:textId="77777777" w:rsidR="004B413C" w:rsidRDefault="004B413C">
            <w:pPr>
              <w:rPr>
                <w:sz w:val="12"/>
                <w:szCs w:val="12"/>
              </w:rPr>
            </w:pPr>
          </w:p>
        </w:tc>
        <w:tc>
          <w:tcPr>
            <w:tcW w:w="280" w:type="dxa"/>
            <w:vAlign w:val="bottom"/>
          </w:tcPr>
          <w:p w14:paraId="20F1ED30" w14:textId="77777777" w:rsidR="004B413C" w:rsidRDefault="004B413C">
            <w:pPr>
              <w:rPr>
                <w:sz w:val="12"/>
                <w:szCs w:val="12"/>
              </w:rPr>
            </w:pPr>
          </w:p>
        </w:tc>
        <w:tc>
          <w:tcPr>
            <w:tcW w:w="260" w:type="dxa"/>
            <w:vAlign w:val="bottom"/>
          </w:tcPr>
          <w:p w14:paraId="7C250840" w14:textId="77777777" w:rsidR="004B413C" w:rsidRDefault="004B413C">
            <w:pPr>
              <w:rPr>
                <w:sz w:val="12"/>
                <w:szCs w:val="12"/>
              </w:rPr>
            </w:pPr>
          </w:p>
        </w:tc>
        <w:tc>
          <w:tcPr>
            <w:tcW w:w="280" w:type="dxa"/>
            <w:vAlign w:val="bottom"/>
          </w:tcPr>
          <w:p w14:paraId="33BA79D5" w14:textId="77777777" w:rsidR="004B413C" w:rsidRDefault="004B413C">
            <w:pPr>
              <w:rPr>
                <w:sz w:val="12"/>
                <w:szCs w:val="12"/>
              </w:rPr>
            </w:pPr>
          </w:p>
        </w:tc>
        <w:tc>
          <w:tcPr>
            <w:tcW w:w="260" w:type="dxa"/>
            <w:vAlign w:val="bottom"/>
          </w:tcPr>
          <w:p w14:paraId="13E0C084" w14:textId="77777777" w:rsidR="004B413C" w:rsidRDefault="004B413C">
            <w:pPr>
              <w:rPr>
                <w:sz w:val="12"/>
                <w:szCs w:val="12"/>
              </w:rPr>
            </w:pPr>
          </w:p>
        </w:tc>
        <w:tc>
          <w:tcPr>
            <w:tcW w:w="280" w:type="dxa"/>
            <w:vAlign w:val="bottom"/>
          </w:tcPr>
          <w:p w14:paraId="30463D27" w14:textId="77777777" w:rsidR="004B413C" w:rsidRDefault="004B413C">
            <w:pPr>
              <w:rPr>
                <w:sz w:val="12"/>
                <w:szCs w:val="12"/>
              </w:rPr>
            </w:pPr>
          </w:p>
        </w:tc>
        <w:tc>
          <w:tcPr>
            <w:tcW w:w="280" w:type="dxa"/>
            <w:vAlign w:val="bottom"/>
          </w:tcPr>
          <w:p w14:paraId="11A4D9A9" w14:textId="77777777" w:rsidR="004B413C" w:rsidRDefault="004B413C">
            <w:pPr>
              <w:rPr>
                <w:sz w:val="12"/>
                <w:szCs w:val="12"/>
              </w:rPr>
            </w:pPr>
          </w:p>
        </w:tc>
        <w:tc>
          <w:tcPr>
            <w:tcW w:w="260" w:type="dxa"/>
            <w:vAlign w:val="bottom"/>
          </w:tcPr>
          <w:p w14:paraId="7C3EEFB9" w14:textId="77777777" w:rsidR="004B413C" w:rsidRDefault="004B413C">
            <w:pPr>
              <w:rPr>
                <w:sz w:val="12"/>
                <w:szCs w:val="12"/>
              </w:rPr>
            </w:pPr>
          </w:p>
        </w:tc>
        <w:tc>
          <w:tcPr>
            <w:tcW w:w="280" w:type="dxa"/>
            <w:vAlign w:val="bottom"/>
          </w:tcPr>
          <w:p w14:paraId="157F896A" w14:textId="77777777" w:rsidR="004B413C" w:rsidRDefault="004B413C">
            <w:pPr>
              <w:rPr>
                <w:sz w:val="12"/>
                <w:szCs w:val="12"/>
              </w:rPr>
            </w:pPr>
          </w:p>
        </w:tc>
        <w:tc>
          <w:tcPr>
            <w:tcW w:w="260" w:type="dxa"/>
            <w:vAlign w:val="bottom"/>
          </w:tcPr>
          <w:p w14:paraId="58C76F10" w14:textId="77777777" w:rsidR="004B413C" w:rsidRDefault="004B413C">
            <w:pPr>
              <w:rPr>
                <w:sz w:val="12"/>
                <w:szCs w:val="12"/>
              </w:rPr>
            </w:pPr>
          </w:p>
        </w:tc>
        <w:tc>
          <w:tcPr>
            <w:tcW w:w="280" w:type="dxa"/>
            <w:vAlign w:val="bottom"/>
          </w:tcPr>
          <w:p w14:paraId="75FCA48E" w14:textId="77777777" w:rsidR="004B413C" w:rsidRDefault="004B413C">
            <w:pPr>
              <w:rPr>
                <w:sz w:val="12"/>
                <w:szCs w:val="12"/>
              </w:rPr>
            </w:pPr>
          </w:p>
        </w:tc>
        <w:tc>
          <w:tcPr>
            <w:tcW w:w="260" w:type="dxa"/>
            <w:vAlign w:val="bottom"/>
          </w:tcPr>
          <w:p w14:paraId="7841E36E" w14:textId="77777777" w:rsidR="004B413C" w:rsidRDefault="004B413C">
            <w:pPr>
              <w:rPr>
                <w:sz w:val="12"/>
                <w:szCs w:val="12"/>
              </w:rPr>
            </w:pPr>
          </w:p>
        </w:tc>
        <w:tc>
          <w:tcPr>
            <w:tcW w:w="280" w:type="dxa"/>
            <w:vAlign w:val="bottom"/>
          </w:tcPr>
          <w:p w14:paraId="12BED8F1" w14:textId="77777777" w:rsidR="004B413C" w:rsidRDefault="004B413C">
            <w:pPr>
              <w:rPr>
                <w:sz w:val="12"/>
                <w:szCs w:val="12"/>
              </w:rPr>
            </w:pPr>
          </w:p>
        </w:tc>
        <w:tc>
          <w:tcPr>
            <w:tcW w:w="260" w:type="dxa"/>
            <w:vAlign w:val="bottom"/>
          </w:tcPr>
          <w:p w14:paraId="3E955145" w14:textId="77777777" w:rsidR="004B413C" w:rsidRDefault="004B413C">
            <w:pPr>
              <w:rPr>
                <w:sz w:val="12"/>
                <w:szCs w:val="12"/>
              </w:rPr>
            </w:pPr>
          </w:p>
        </w:tc>
        <w:tc>
          <w:tcPr>
            <w:tcW w:w="280" w:type="dxa"/>
            <w:vAlign w:val="bottom"/>
          </w:tcPr>
          <w:p w14:paraId="015B94FE" w14:textId="77777777" w:rsidR="004B413C" w:rsidRDefault="004B413C">
            <w:pPr>
              <w:rPr>
                <w:sz w:val="12"/>
                <w:szCs w:val="12"/>
              </w:rPr>
            </w:pPr>
          </w:p>
        </w:tc>
        <w:tc>
          <w:tcPr>
            <w:tcW w:w="260" w:type="dxa"/>
            <w:vAlign w:val="bottom"/>
          </w:tcPr>
          <w:p w14:paraId="316F8E58" w14:textId="77777777" w:rsidR="004B413C" w:rsidRDefault="004B413C">
            <w:pPr>
              <w:rPr>
                <w:sz w:val="12"/>
                <w:szCs w:val="12"/>
              </w:rPr>
            </w:pPr>
          </w:p>
        </w:tc>
        <w:tc>
          <w:tcPr>
            <w:tcW w:w="280" w:type="dxa"/>
            <w:vAlign w:val="bottom"/>
          </w:tcPr>
          <w:p w14:paraId="1FB4970B" w14:textId="77777777" w:rsidR="004B413C" w:rsidRDefault="004B413C">
            <w:pPr>
              <w:rPr>
                <w:sz w:val="12"/>
                <w:szCs w:val="12"/>
              </w:rPr>
            </w:pPr>
          </w:p>
        </w:tc>
        <w:tc>
          <w:tcPr>
            <w:tcW w:w="260" w:type="dxa"/>
            <w:vAlign w:val="bottom"/>
          </w:tcPr>
          <w:p w14:paraId="6E135480" w14:textId="77777777" w:rsidR="004B413C" w:rsidRDefault="004B413C">
            <w:pPr>
              <w:rPr>
                <w:sz w:val="12"/>
                <w:szCs w:val="12"/>
              </w:rPr>
            </w:pPr>
          </w:p>
        </w:tc>
        <w:tc>
          <w:tcPr>
            <w:tcW w:w="280" w:type="dxa"/>
            <w:vAlign w:val="bottom"/>
          </w:tcPr>
          <w:p w14:paraId="769DB057" w14:textId="77777777" w:rsidR="004B413C" w:rsidRDefault="004B413C">
            <w:pPr>
              <w:rPr>
                <w:sz w:val="12"/>
                <w:szCs w:val="12"/>
              </w:rPr>
            </w:pPr>
          </w:p>
        </w:tc>
        <w:tc>
          <w:tcPr>
            <w:tcW w:w="260" w:type="dxa"/>
            <w:vAlign w:val="bottom"/>
          </w:tcPr>
          <w:p w14:paraId="1A82E92D" w14:textId="77777777" w:rsidR="004B413C" w:rsidRDefault="004B413C">
            <w:pPr>
              <w:rPr>
                <w:sz w:val="12"/>
                <w:szCs w:val="12"/>
              </w:rPr>
            </w:pPr>
          </w:p>
        </w:tc>
        <w:tc>
          <w:tcPr>
            <w:tcW w:w="280" w:type="dxa"/>
            <w:vAlign w:val="bottom"/>
          </w:tcPr>
          <w:p w14:paraId="2B3828A8" w14:textId="77777777" w:rsidR="004B413C" w:rsidRDefault="004B413C">
            <w:pPr>
              <w:rPr>
                <w:sz w:val="12"/>
                <w:szCs w:val="12"/>
              </w:rPr>
            </w:pPr>
          </w:p>
        </w:tc>
        <w:tc>
          <w:tcPr>
            <w:tcW w:w="260" w:type="dxa"/>
            <w:vAlign w:val="bottom"/>
          </w:tcPr>
          <w:p w14:paraId="247C8F8C" w14:textId="77777777" w:rsidR="004B413C" w:rsidRDefault="004B413C">
            <w:pPr>
              <w:rPr>
                <w:sz w:val="12"/>
                <w:szCs w:val="12"/>
              </w:rPr>
            </w:pPr>
          </w:p>
        </w:tc>
        <w:tc>
          <w:tcPr>
            <w:tcW w:w="280" w:type="dxa"/>
            <w:vAlign w:val="bottom"/>
          </w:tcPr>
          <w:p w14:paraId="599BB185" w14:textId="77777777" w:rsidR="004B413C" w:rsidRDefault="004B413C">
            <w:pPr>
              <w:rPr>
                <w:sz w:val="12"/>
                <w:szCs w:val="12"/>
              </w:rPr>
            </w:pPr>
          </w:p>
        </w:tc>
        <w:tc>
          <w:tcPr>
            <w:tcW w:w="260" w:type="dxa"/>
            <w:vAlign w:val="bottom"/>
          </w:tcPr>
          <w:p w14:paraId="44F615FB" w14:textId="77777777" w:rsidR="004B413C" w:rsidRDefault="004B413C">
            <w:pPr>
              <w:rPr>
                <w:sz w:val="12"/>
                <w:szCs w:val="12"/>
              </w:rPr>
            </w:pPr>
          </w:p>
        </w:tc>
        <w:tc>
          <w:tcPr>
            <w:tcW w:w="280" w:type="dxa"/>
            <w:vAlign w:val="bottom"/>
          </w:tcPr>
          <w:p w14:paraId="2FB60FC8" w14:textId="77777777" w:rsidR="004B413C" w:rsidRDefault="004B413C">
            <w:pPr>
              <w:rPr>
                <w:sz w:val="12"/>
                <w:szCs w:val="12"/>
              </w:rPr>
            </w:pPr>
          </w:p>
        </w:tc>
        <w:tc>
          <w:tcPr>
            <w:tcW w:w="280" w:type="dxa"/>
            <w:vAlign w:val="bottom"/>
          </w:tcPr>
          <w:p w14:paraId="76883E13" w14:textId="77777777" w:rsidR="004B413C" w:rsidRDefault="004B413C">
            <w:pPr>
              <w:rPr>
                <w:sz w:val="12"/>
                <w:szCs w:val="12"/>
              </w:rPr>
            </w:pPr>
          </w:p>
        </w:tc>
        <w:tc>
          <w:tcPr>
            <w:tcW w:w="260" w:type="dxa"/>
            <w:vAlign w:val="bottom"/>
          </w:tcPr>
          <w:p w14:paraId="63C2579C" w14:textId="77777777" w:rsidR="004B413C" w:rsidRDefault="004B413C">
            <w:pPr>
              <w:rPr>
                <w:sz w:val="12"/>
                <w:szCs w:val="12"/>
              </w:rPr>
            </w:pPr>
          </w:p>
        </w:tc>
        <w:tc>
          <w:tcPr>
            <w:tcW w:w="280" w:type="dxa"/>
            <w:vAlign w:val="bottom"/>
          </w:tcPr>
          <w:p w14:paraId="31A7ED7D" w14:textId="77777777" w:rsidR="004B413C" w:rsidRDefault="004B413C">
            <w:pPr>
              <w:rPr>
                <w:sz w:val="12"/>
                <w:szCs w:val="12"/>
              </w:rPr>
            </w:pPr>
          </w:p>
        </w:tc>
        <w:tc>
          <w:tcPr>
            <w:tcW w:w="260" w:type="dxa"/>
            <w:vAlign w:val="bottom"/>
          </w:tcPr>
          <w:p w14:paraId="124EAAE1" w14:textId="77777777" w:rsidR="004B413C" w:rsidRDefault="004B413C">
            <w:pPr>
              <w:rPr>
                <w:sz w:val="12"/>
                <w:szCs w:val="12"/>
              </w:rPr>
            </w:pPr>
          </w:p>
        </w:tc>
        <w:tc>
          <w:tcPr>
            <w:tcW w:w="280" w:type="dxa"/>
            <w:vAlign w:val="bottom"/>
          </w:tcPr>
          <w:p w14:paraId="6EFE44BD" w14:textId="77777777" w:rsidR="004B413C" w:rsidRDefault="004B413C">
            <w:pPr>
              <w:rPr>
                <w:sz w:val="12"/>
                <w:szCs w:val="12"/>
              </w:rPr>
            </w:pPr>
          </w:p>
        </w:tc>
        <w:tc>
          <w:tcPr>
            <w:tcW w:w="260" w:type="dxa"/>
            <w:vAlign w:val="bottom"/>
          </w:tcPr>
          <w:p w14:paraId="2BA0000C" w14:textId="77777777" w:rsidR="004B413C" w:rsidRDefault="004B413C">
            <w:pPr>
              <w:rPr>
                <w:sz w:val="12"/>
                <w:szCs w:val="12"/>
              </w:rPr>
            </w:pPr>
          </w:p>
        </w:tc>
        <w:tc>
          <w:tcPr>
            <w:tcW w:w="280" w:type="dxa"/>
            <w:vAlign w:val="bottom"/>
          </w:tcPr>
          <w:p w14:paraId="342E89BA" w14:textId="77777777" w:rsidR="004B413C" w:rsidRDefault="004B413C">
            <w:pPr>
              <w:rPr>
                <w:sz w:val="12"/>
                <w:szCs w:val="12"/>
              </w:rPr>
            </w:pPr>
          </w:p>
        </w:tc>
        <w:tc>
          <w:tcPr>
            <w:tcW w:w="260" w:type="dxa"/>
            <w:vAlign w:val="bottom"/>
          </w:tcPr>
          <w:p w14:paraId="78667557" w14:textId="77777777" w:rsidR="004B413C" w:rsidRDefault="004B413C">
            <w:pPr>
              <w:rPr>
                <w:sz w:val="12"/>
                <w:szCs w:val="12"/>
              </w:rPr>
            </w:pPr>
          </w:p>
        </w:tc>
        <w:tc>
          <w:tcPr>
            <w:tcW w:w="280" w:type="dxa"/>
            <w:vAlign w:val="bottom"/>
          </w:tcPr>
          <w:p w14:paraId="0DB08378" w14:textId="77777777" w:rsidR="004B413C" w:rsidRDefault="004B413C">
            <w:pPr>
              <w:rPr>
                <w:sz w:val="12"/>
                <w:szCs w:val="12"/>
              </w:rPr>
            </w:pPr>
          </w:p>
        </w:tc>
        <w:tc>
          <w:tcPr>
            <w:tcW w:w="260" w:type="dxa"/>
            <w:vAlign w:val="bottom"/>
          </w:tcPr>
          <w:p w14:paraId="47B0459F" w14:textId="77777777" w:rsidR="004B413C" w:rsidRDefault="004B413C">
            <w:pPr>
              <w:rPr>
                <w:sz w:val="12"/>
                <w:szCs w:val="12"/>
              </w:rPr>
            </w:pPr>
          </w:p>
        </w:tc>
        <w:tc>
          <w:tcPr>
            <w:tcW w:w="280" w:type="dxa"/>
            <w:vAlign w:val="bottom"/>
          </w:tcPr>
          <w:p w14:paraId="506BB2FC" w14:textId="77777777" w:rsidR="004B413C" w:rsidRDefault="004B413C">
            <w:pPr>
              <w:rPr>
                <w:sz w:val="12"/>
                <w:szCs w:val="12"/>
              </w:rPr>
            </w:pPr>
          </w:p>
        </w:tc>
        <w:tc>
          <w:tcPr>
            <w:tcW w:w="260" w:type="dxa"/>
            <w:vAlign w:val="bottom"/>
          </w:tcPr>
          <w:p w14:paraId="4EBE5FA9" w14:textId="77777777" w:rsidR="004B413C" w:rsidRDefault="004B413C">
            <w:pPr>
              <w:rPr>
                <w:sz w:val="12"/>
                <w:szCs w:val="12"/>
              </w:rPr>
            </w:pPr>
          </w:p>
        </w:tc>
        <w:tc>
          <w:tcPr>
            <w:tcW w:w="460" w:type="dxa"/>
            <w:vAlign w:val="bottom"/>
          </w:tcPr>
          <w:p w14:paraId="7868C8BB" w14:textId="77777777" w:rsidR="004B413C" w:rsidRDefault="004B413C">
            <w:pPr>
              <w:rPr>
                <w:sz w:val="12"/>
                <w:szCs w:val="12"/>
              </w:rPr>
            </w:pPr>
          </w:p>
        </w:tc>
        <w:tc>
          <w:tcPr>
            <w:tcW w:w="0" w:type="dxa"/>
            <w:vAlign w:val="bottom"/>
          </w:tcPr>
          <w:p w14:paraId="66E9B52D" w14:textId="77777777" w:rsidR="004B413C" w:rsidRDefault="004B413C">
            <w:pPr>
              <w:rPr>
                <w:sz w:val="1"/>
                <w:szCs w:val="1"/>
              </w:rPr>
            </w:pPr>
          </w:p>
        </w:tc>
      </w:tr>
      <w:tr w:rsidR="004B413C" w14:paraId="67AD82CF" w14:textId="77777777">
        <w:trPr>
          <w:trHeight w:val="46"/>
        </w:trPr>
        <w:tc>
          <w:tcPr>
            <w:tcW w:w="180" w:type="dxa"/>
            <w:vAlign w:val="bottom"/>
          </w:tcPr>
          <w:p w14:paraId="41D8DEF3" w14:textId="77777777" w:rsidR="004B413C" w:rsidRDefault="004B413C">
            <w:pPr>
              <w:rPr>
                <w:sz w:val="3"/>
                <w:szCs w:val="3"/>
              </w:rPr>
            </w:pPr>
          </w:p>
        </w:tc>
        <w:tc>
          <w:tcPr>
            <w:tcW w:w="680" w:type="dxa"/>
            <w:vMerge/>
            <w:vAlign w:val="bottom"/>
          </w:tcPr>
          <w:p w14:paraId="37EDD73C" w14:textId="77777777" w:rsidR="004B413C" w:rsidRDefault="004B413C">
            <w:pPr>
              <w:rPr>
                <w:sz w:val="3"/>
                <w:szCs w:val="3"/>
              </w:rPr>
            </w:pPr>
          </w:p>
        </w:tc>
        <w:tc>
          <w:tcPr>
            <w:tcW w:w="280" w:type="dxa"/>
            <w:vAlign w:val="bottom"/>
          </w:tcPr>
          <w:p w14:paraId="3A66F329" w14:textId="77777777" w:rsidR="004B413C" w:rsidRDefault="004B413C">
            <w:pPr>
              <w:rPr>
                <w:sz w:val="3"/>
                <w:szCs w:val="3"/>
              </w:rPr>
            </w:pPr>
          </w:p>
        </w:tc>
        <w:tc>
          <w:tcPr>
            <w:tcW w:w="260" w:type="dxa"/>
            <w:vAlign w:val="bottom"/>
          </w:tcPr>
          <w:p w14:paraId="1A8B47FC" w14:textId="77777777" w:rsidR="004B413C" w:rsidRDefault="004B413C">
            <w:pPr>
              <w:rPr>
                <w:sz w:val="3"/>
                <w:szCs w:val="3"/>
              </w:rPr>
            </w:pPr>
          </w:p>
        </w:tc>
        <w:tc>
          <w:tcPr>
            <w:tcW w:w="280" w:type="dxa"/>
            <w:vAlign w:val="bottom"/>
          </w:tcPr>
          <w:p w14:paraId="6C554B16" w14:textId="77777777" w:rsidR="004B413C" w:rsidRDefault="004B413C">
            <w:pPr>
              <w:rPr>
                <w:sz w:val="3"/>
                <w:szCs w:val="3"/>
              </w:rPr>
            </w:pPr>
          </w:p>
        </w:tc>
        <w:tc>
          <w:tcPr>
            <w:tcW w:w="260" w:type="dxa"/>
            <w:vAlign w:val="bottom"/>
          </w:tcPr>
          <w:p w14:paraId="1F2E8235" w14:textId="77777777" w:rsidR="004B413C" w:rsidRDefault="004B413C">
            <w:pPr>
              <w:rPr>
                <w:sz w:val="3"/>
                <w:szCs w:val="3"/>
              </w:rPr>
            </w:pPr>
          </w:p>
        </w:tc>
        <w:tc>
          <w:tcPr>
            <w:tcW w:w="280" w:type="dxa"/>
            <w:vAlign w:val="bottom"/>
          </w:tcPr>
          <w:p w14:paraId="5645DE6E" w14:textId="77777777" w:rsidR="004B413C" w:rsidRDefault="004B413C">
            <w:pPr>
              <w:rPr>
                <w:sz w:val="3"/>
                <w:szCs w:val="3"/>
              </w:rPr>
            </w:pPr>
          </w:p>
        </w:tc>
        <w:tc>
          <w:tcPr>
            <w:tcW w:w="260" w:type="dxa"/>
            <w:vAlign w:val="bottom"/>
          </w:tcPr>
          <w:p w14:paraId="5172FE1F" w14:textId="77777777" w:rsidR="004B413C" w:rsidRDefault="004B413C">
            <w:pPr>
              <w:rPr>
                <w:sz w:val="3"/>
                <w:szCs w:val="3"/>
              </w:rPr>
            </w:pPr>
          </w:p>
        </w:tc>
        <w:tc>
          <w:tcPr>
            <w:tcW w:w="280" w:type="dxa"/>
            <w:vAlign w:val="bottom"/>
          </w:tcPr>
          <w:p w14:paraId="438BD523" w14:textId="77777777" w:rsidR="004B413C" w:rsidRDefault="004B413C">
            <w:pPr>
              <w:rPr>
                <w:sz w:val="3"/>
                <w:szCs w:val="3"/>
              </w:rPr>
            </w:pPr>
          </w:p>
        </w:tc>
        <w:tc>
          <w:tcPr>
            <w:tcW w:w="260" w:type="dxa"/>
            <w:vAlign w:val="bottom"/>
          </w:tcPr>
          <w:p w14:paraId="667C6C70" w14:textId="77777777" w:rsidR="004B413C" w:rsidRDefault="004B413C">
            <w:pPr>
              <w:rPr>
                <w:sz w:val="3"/>
                <w:szCs w:val="3"/>
              </w:rPr>
            </w:pPr>
          </w:p>
        </w:tc>
        <w:tc>
          <w:tcPr>
            <w:tcW w:w="280" w:type="dxa"/>
            <w:vAlign w:val="bottom"/>
          </w:tcPr>
          <w:p w14:paraId="4E5904E4" w14:textId="77777777" w:rsidR="004B413C" w:rsidRDefault="004B413C">
            <w:pPr>
              <w:rPr>
                <w:sz w:val="3"/>
                <w:szCs w:val="3"/>
              </w:rPr>
            </w:pPr>
          </w:p>
        </w:tc>
        <w:tc>
          <w:tcPr>
            <w:tcW w:w="260" w:type="dxa"/>
            <w:vAlign w:val="bottom"/>
          </w:tcPr>
          <w:p w14:paraId="481D7080" w14:textId="77777777" w:rsidR="004B413C" w:rsidRDefault="004B413C">
            <w:pPr>
              <w:rPr>
                <w:sz w:val="3"/>
                <w:szCs w:val="3"/>
              </w:rPr>
            </w:pPr>
          </w:p>
        </w:tc>
        <w:tc>
          <w:tcPr>
            <w:tcW w:w="280" w:type="dxa"/>
            <w:vAlign w:val="bottom"/>
          </w:tcPr>
          <w:p w14:paraId="2C71B7E4" w14:textId="77777777" w:rsidR="004B413C" w:rsidRDefault="004B413C">
            <w:pPr>
              <w:rPr>
                <w:sz w:val="3"/>
                <w:szCs w:val="3"/>
              </w:rPr>
            </w:pPr>
          </w:p>
        </w:tc>
        <w:tc>
          <w:tcPr>
            <w:tcW w:w="280" w:type="dxa"/>
            <w:vAlign w:val="bottom"/>
          </w:tcPr>
          <w:p w14:paraId="21A8740E" w14:textId="77777777" w:rsidR="004B413C" w:rsidRDefault="004B413C">
            <w:pPr>
              <w:rPr>
                <w:sz w:val="3"/>
                <w:szCs w:val="3"/>
              </w:rPr>
            </w:pPr>
          </w:p>
        </w:tc>
        <w:tc>
          <w:tcPr>
            <w:tcW w:w="260" w:type="dxa"/>
            <w:vAlign w:val="bottom"/>
          </w:tcPr>
          <w:p w14:paraId="567908D6" w14:textId="77777777" w:rsidR="004B413C" w:rsidRDefault="004B413C">
            <w:pPr>
              <w:rPr>
                <w:sz w:val="3"/>
                <w:szCs w:val="3"/>
              </w:rPr>
            </w:pPr>
          </w:p>
        </w:tc>
        <w:tc>
          <w:tcPr>
            <w:tcW w:w="280" w:type="dxa"/>
            <w:vAlign w:val="bottom"/>
          </w:tcPr>
          <w:p w14:paraId="7C54EC14" w14:textId="77777777" w:rsidR="004B413C" w:rsidRDefault="004B413C">
            <w:pPr>
              <w:rPr>
                <w:sz w:val="3"/>
                <w:szCs w:val="3"/>
              </w:rPr>
            </w:pPr>
          </w:p>
        </w:tc>
        <w:tc>
          <w:tcPr>
            <w:tcW w:w="260" w:type="dxa"/>
            <w:vAlign w:val="bottom"/>
          </w:tcPr>
          <w:p w14:paraId="60F1C282" w14:textId="77777777" w:rsidR="004B413C" w:rsidRDefault="004B413C">
            <w:pPr>
              <w:rPr>
                <w:sz w:val="3"/>
                <w:szCs w:val="3"/>
              </w:rPr>
            </w:pPr>
          </w:p>
        </w:tc>
        <w:tc>
          <w:tcPr>
            <w:tcW w:w="280" w:type="dxa"/>
            <w:vAlign w:val="bottom"/>
          </w:tcPr>
          <w:p w14:paraId="35BFF02F" w14:textId="77777777" w:rsidR="004B413C" w:rsidRDefault="004B413C">
            <w:pPr>
              <w:rPr>
                <w:sz w:val="3"/>
                <w:szCs w:val="3"/>
              </w:rPr>
            </w:pPr>
          </w:p>
        </w:tc>
        <w:tc>
          <w:tcPr>
            <w:tcW w:w="260" w:type="dxa"/>
            <w:vAlign w:val="bottom"/>
          </w:tcPr>
          <w:p w14:paraId="1F6E17B0" w14:textId="77777777" w:rsidR="004B413C" w:rsidRDefault="004B413C">
            <w:pPr>
              <w:rPr>
                <w:sz w:val="3"/>
                <w:szCs w:val="3"/>
              </w:rPr>
            </w:pPr>
          </w:p>
        </w:tc>
        <w:tc>
          <w:tcPr>
            <w:tcW w:w="280" w:type="dxa"/>
            <w:vAlign w:val="bottom"/>
          </w:tcPr>
          <w:p w14:paraId="5D8F81E5" w14:textId="77777777" w:rsidR="004B413C" w:rsidRDefault="004B413C">
            <w:pPr>
              <w:rPr>
                <w:sz w:val="3"/>
                <w:szCs w:val="3"/>
              </w:rPr>
            </w:pPr>
          </w:p>
        </w:tc>
        <w:tc>
          <w:tcPr>
            <w:tcW w:w="260" w:type="dxa"/>
            <w:vAlign w:val="bottom"/>
          </w:tcPr>
          <w:p w14:paraId="6577088E" w14:textId="77777777" w:rsidR="004B413C" w:rsidRDefault="004B413C">
            <w:pPr>
              <w:rPr>
                <w:sz w:val="3"/>
                <w:szCs w:val="3"/>
              </w:rPr>
            </w:pPr>
          </w:p>
        </w:tc>
        <w:tc>
          <w:tcPr>
            <w:tcW w:w="280" w:type="dxa"/>
            <w:vAlign w:val="bottom"/>
          </w:tcPr>
          <w:p w14:paraId="22900BAD" w14:textId="77777777" w:rsidR="004B413C" w:rsidRDefault="004B413C">
            <w:pPr>
              <w:rPr>
                <w:sz w:val="3"/>
                <w:szCs w:val="3"/>
              </w:rPr>
            </w:pPr>
          </w:p>
        </w:tc>
        <w:tc>
          <w:tcPr>
            <w:tcW w:w="260" w:type="dxa"/>
            <w:vAlign w:val="bottom"/>
          </w:tcPr>
          <w:p w14:paraId="0B1CA865" w14:textId="77777777" w:rsidR="004B413C" w:rsidRDefault="004B413C">
            <w:pPr>
              <w:rPr>
                <w:sz w:val="3"/>
                <w:szCs w:val="3"/>
              </w:rPr>
            </w:pPr>
          </w:p>
        </w:tc>
        <w:tc>
          <w:tcPr>
            <w:tcW w:w="280" w:type="dxa"/>
            <w:vAlign w:val="bottom"/>
          </w:tcPr>
          <w:p w14:paraId="6574D52C" w14:textId="77777777" w:rsidR="004B413C" w:rsidRDefault="004B413C">
            <w:pPr>
              <w:rPr>
                <w:sz w:val="3"/>
                <w:szCs w:val="3"/>
              </w:rPr>
            </w:pPr>
          </w:p>
        </w:tc>
        <w:tc>
          <w:tcPr>
            <w:tcW w:w="260" w:type="dxa"/>
            <w:vAlign w:val="bottom"/>
          </w:tcPr>
          <w:p w14:paraId="4E22F8D0" w14:textId="77777777" w:rsidR="004B413C" w:rsidRDefault="004B413C">
            <w:pPr>
              <w:rPr>
                <w:sz w:val="3"/>
                <w:szCs w:val="3"/>
              </w:rPr>
            </w:pPr>
          </w:p>
        </w:tc>
        <w:tc>
          <w:tcPr>
            <w:tcW w:w="280" w:type="dxa"/>
            <w:vAlign w:val="bottom"/>
          </w:tcPr>
          <w:p w14:paraId="2EB018C2" w14:textId="77777777" w:rsidR="004B413C" w:rsidRDefault="004B413C">
            <w:pPr>
              <w:rPr>
                <w:sz w:val="3"/>
                <w:szCs w:val="3"/>
              </w:rPr>
            </w:pPr>
          </w:p>
        </w:tc>
        <w:tc>
          <w:tcPr>
            <w:tcW w:w="260" w:type="dxa"/>
            <w:vAlign w:val="bottom"/>
          </w:tcPr>
          <w:p w14:paraId="34B2921C" w14:textId="77777777" w:rsidR="004B413C" w:rsidRDefault="004B413C">
            <w:pPr>
              <w:rPr>
                <w:sz w:val="3"/>
                <w:szCs w:val="3"/>
              </w:rPr>
            </w:pPr>
          </w:p>
        </w:tc>
        <w:tc>
          <w:tcPr>
            <w:tcW w:w="280" w:type="dxa"/>
            <w:vAlign w:val="bottom"/>
          </w:tcPr>
          <w:p w14:paraId="419C0886" w14:textId="77777777" w:rsidR="004B413C" w:rsidRDefault="004B413C">
            <w:pPr>
              <w:rPr>
                <w:sz w:val="3"/>
                <w:szCs w:val="3"/>
              </w:rPr>
            </w:pPr>
          </w:p>
        </w:tc>
        <w:tc>
          <w:tcPr>
            <w:tcW w:w="260" w:type="dxa"/>
            <w:vAlign w:val="bottom"/>
          </w:tcPr>
          <w:p w14:paraId="19FFDA0B" w14:textId="77777777" w:rsidR="004B413C" w:rsidRDefault="004B413C">
            <w:pPr>
              <w:rPr>
                <w:sz w:val="3"/>
                <w:szCs w:val="3"/>
              </w:rPr>
            </w:pPr>
          </w:p>
        </w:tc>
        <w:tc>
          <w:tcPr>
            <w:tcW w:w="280" w:type="dxa"/>
            <w:vAlign w:val="bottom"/>
          </w:tcPr>
          <w:p w14:paraId="075C97EA" w14:textId="77777777" w:rsidR="004B413C" w:rsidRDefault="004B413C">
            <w:pPr>
              <w:rPr>
                <w:sz w:val="3"/>
                <w:szCs w:val="3"/>
              </w:rPr>
            </w:pPr>
          </w:p>
        </w:tc>
        <w:tc>
          <w:tcPr>
            <w:tcW w:w="260" w:type="dxa"/>
            <w:vAlign w:val="bottom"/>
          </w:tcPr>
          <w:p w14:paraId="063C9D2A" w14:textId="77777777" w:rsidR="004B413C" w:rsidRDefault="004B413C">
            <w:pPr>
              <w:rPr>
                <w:sz w:val="3"/>
                <w:szCs w:val="3"/>
              </w:rPr>
            </w:pPr>
          </w:p>
        </w:tc>
        <w:tc>
          <w:tcPr>
            <w:tcW w:w="280" w:type="dxa"/>
            <w:vAlign w:val="bottom"/>
          </w:tcPr>
          <w:p w14:paraId="5E660DBA" w14:textId="77777777" w:rsidR="004B413C" w:rsidRDefault="004B413C">
            <w:pPr>
              <w:rPr>
                <w:sz w:val="3"/>
                <w:szCs w:val="3"/>
              </w:rPr>
            </w:pPr>
          </w:p>
        </w:tc>
        <w:tc>
          <w:tcPr>
            <w:tcW w:w="280" w:type="dxa"/>
            <w:vAlign w:val="bottom"/>
          </w:tcPr>
          <w:p w14:paraId="0C297EA0" w14:textId="77777777" w:rsidR="004B413C" w:rsidRDefault="004B413C">
            <w:pPr>
              <w:rPr>
                <w:sz w:val="3"/>
                <w:szCs w:val="3"/>
              </w:rPr>
            </w:pPr>
          </w:p>
        </w:tc>
        <w:tc>
          <w:tcPr>
            <w:tcW w:w="260" w:type="dxa"/>
            <w:vAlign w:val="bottom"/>
          </w:tcPr>
          <w:p w14:paraId="2EEB82BD" w14:textId="77777777" w:rsidR="004B413C" w:rsidRDefault="004B413C">
            <w:pPr>
              <w:rPr>
                <w:sz w:val="3"/>
                <w:szCs w:val="3"/>
              </w:rPr>
            </w:pPr>
          </w:p>
        </w:tc>
        <w:tc>
          <w:tcPr>
            <w:tcW w:w="280" w:type="dxa"/>
            <w:vAlign w:val="bottom"/>
          </w:tcPr>
          <w:p w14:paraId="1C03527F" w14:textId="77777777" w:rsidR="004B413C" w:rsidRDefault="004B413C">
            <w:pPr>
              <w:rPr>
                <w:sz w:val="3"/>
                <w:szCs w:val="3"/>
              </w:rPr>
            </w:pPr>
          </w:p>
        </w:tc>
        <w:tc>
          <w:tcPr>
            <w:tcW w:w="260" w:type="dxa"/>
            <w:vAlign w:val="bottom"/>
          </w:tcPr>
          <w:p w14:paraId="468090B4" w14:textId="77777777" w:rsidR="004B413C" w:rsidRDefault="004B413C">
            <w:pPr>
              <w:rPr>
                <w:sz w:val="3"/>
                <w:szCs w:val="3"/>
              </w:rPr>
            </w:pPr>
          </w:p>
        </w:tc>
        <w:tc>
          <w:tcPr>
            <w:tcW w:w="280" w:type="dxa"/>
            <w:vAlign w:val="bottom"/>
          </w:tcPr>
          <w:p w14:paraId="4D3C1691" w14:textId="77777777" w:rsidR="004B413C" w:rsidRDefault="004B413C">
            <w:pPr>
              <w:rPr>
                <w:sz w:val="3"/>
                <w:szCs w:val="3"/>
              </w:rPr>
            </w:pPr>
          </w:p>
        </w:tc>
        <w:tc>
          <w:tcPr>
            <w:tcW w:w="260" w:type="dxa"/>
            <w:vAlign w:val="bottom"/>
          </w:tcPr>
          <w:p w14:paraId="153A95F7" w14:textId="77777777" w:rsidR="004B413C" w:rsidRDefault="004B413C">
            <w:pPr>
              <w:rPr>
                <w:sz w:val="3"/>
                <w:szCs w:val="3"/>
              </w:rPr>
            </w:pPr>
          </w:p>
        </w:tc>
        <w:tc>
          <w:tcPr>
            <w:tcW w:w="280" w:type="dxa"/>
            <w:vAlign w:val="bottom"/>
          </w:tcPr>
          <w:p w14:paraId="0397DDAE" w14:textId="77777777" w:rsidR="004B413C" w:rsidRDefault="004B413C">
            <w:pPr>
              <w:rPr>
                <w:sz w:val="3"/>
                <w:szCs w:val="3"/>
              </w:rPr>
            </w:pPr>
          </w:p>
        </w:tc>
        <w:tc>
          <w:tcPr>
            <w:tcW w:w="260" w:type="dxa"/>
            <w:vAlign w:val="bottom"/>
          </w:tcPr>
          <w:p w14:paraId="7420117B" w14:textId="77777777" w:rsidR="004B413C" w:rsidRDefault="004B413C">
            <w:pPr>
              <w:rPr>
                <w:sz w:val="3"/>
                <w:szCs w:val="3"/>
              </w:rPr>
            </w:pPr>
          </w:p>
        </w:tc>
        <w:tc>
          <w:tcPr>
            <w:tcW w:w="280" w:type="dxa"/>
            <w:vAlign w:val="bottom"/>
          </w:tcPr>
          <w:p w14:paraId="0D4BA182" w14:textId="77777777" w:rsidR="004B413C" w:rsidRDefault="004B413C">
            <w:pPr>
              <w:rPr>
                <w:sz w:val="3"/>
                <w:szCs w:val="3"/>
              </w:rPr>
            </w:pPr>
          </w:p>
        </w:tc>
        <w:tc>
          <w:tcPr>
            <w:tcW w:w="260" w:type="dxa"/>
            <w:vAlign w:val="bottom"/>
          </w:tcPr>
          <w:p w14:paraId="297FBB97" w14:textId="77777777" w:rsidR="004B413C" w:rsidRDefault="004B413C">
            <w:pPr>
              <w:rPr>
                <w:sz w:val="3"/>
                <w:szCs w:val="3"/>
              </w:rPr>
            </w:pPr>
          </w:p>
        </w:tc>
        <w:tc>
          <w:tcPr>
            <w:tcW w:w="280" w:type="dxa"/>
            <w:vAlign w:val="bottom"/>
          </w:tcPr>
          <w:p w14:paraId="244C4EA6" w14:textId="77777777" w:rsidR="004B413C" w:rsidRDefault="004B413C">
            <w:pPr>
              <w:rPr>
                <w:sz w:val="3"/>
                <w:szCs w:val="3"/>
              </w:rPr>
            </w:pPr>
          </w:p>
        </w:tc>
        <w:tc>
          <w:tcPr>
            <w:tcW w:w="260" w:type="dxa"/>
            <w:vAlign w:val="bottom"/>
          </w:tcPr>
          <w:p w14:paraId="1E71F206" w14:textId="77777777" w:rsidR="004B413C" w:rsidRDefault="004B413C">
            <w:pPr>
              <w:rPr>
                <w:sz w:val="3"/>
                <w:szCs w:val="3"/>
              </w:rPr>
            </w:pPr>
          </w:p>
        </w:tc>
        <w:tc>
          <w:tcPr>
            <w:tcW w:w="460" w:type="dxa"/>
            <w:vAlign w:val="bottom"/>
          </w:tcPr>
          <w:p w14:paraId="145EA11B" w14:textId="77777777" w:rsidR="004B413C" w:rsidRDefault="004B413C">
            <w:pPr>
              <w:rPr>
                <w:sz w:val="3"/>
                <w:szCs w:val="3"/>
              </w:rPr>
            </w:pPr>
          </w:p>
        </w:tc>
        <w:tc>
          <w:tcPr>
            <w:tcW w:w="0" w:type="dxa"/>
            <w:vAlign w:val="bottom"/>
          </w:tcPr>
          <w:p w14:paraId="0D5742E2" w14:textId="77777777" w:rsidR="004B413C" w:rsidRDefault="004B413C">
            <w:pPr>
              <w:rPr>
                <w:sz w:val="1"/>
                <w:szCs w:val="1"/>
              </w:rPr>
            </w:pPr>
          </w:p>
        </w:tc>
      </w:tr>
      <w:tr w:rsidR="004B413C" w14:paraId="2DB25308" w14:textId="77777777">
        <w:trPr>
          <w:trHeight w:val="219"/>
        </w:trPr>
        <w:tc>
          <w:tcPr>
            <w:tcW w:w="180" w:type="dxa"/>
            <w:vAlign w:val="bottom"/>
          </w:tcPr>
          <w:p w14:paraId="06802D93" w14:textId="77777777" w:rsidR="004B413C" w:rsidRDefault="004B413C">
            <w:pPr>
              <w:rPr>
                <w:sz w:val="19"/>
                <w:szCs w:val="19"/>
              </w:rPr>
            </w:pPr>
          </w:p>
        </w:tc>
        <w:tc>
          <w:tcPr>
            <w:tcW w:w="680" w:type="dxa"/>
            <w:vAlign w:val="bottom"/>
          </w:tcPr>
          <w:p w14:paraId="7E6102DE" w14:textId="77777777" w:rsidR="004B413C" w:rsidRDefault="00EC2FEA">
            <w:pPr>
              <w:ind w:right="181"/>
              <w:jc w:val="right"/>
              <w:rPr>
                <w:sz w:val="20"/>
                <w:szCs w:val="20"/>
              </w:rPr>
            </w:pPr>
            <w:r>
              <w:rPr>
                <w:rFonts w:ascii="Arial" w:eastAsia="Arial" w:hAnsi="Arial" w:cs="Arial"/>
                <w:color w:val="4D4D4D"/>
                <w:sz w:val="16"/>
                <w:szCs w:val="16"/>
              </w:rPr>
              <w:t>2000</w:t>
            </w:r>
          </w:p>
        </w:tc>
        <w:tc>
          <w:tcPr>
            <w:tcW w:w="280" w:type="dxa"/>
            <w:vAlign w:val="bottom"/>
          </w:tcPr>
          <w:p w14:paraId="6AB7EDC4" w14:textId="77777777" w:rsidR="004B413C" w:rsidRDefault="004B413C">
            <w:pPr>
              <w:rPr>
                <w:sz w:val="19"/>
                <w:szCs w:val="19"/>
              </w:rPr>
            </w:pPr>
          </w:p>
        </w:tc>
        <w:tc>
          <w:tcPr>
            <w:tcW w:w="260" w:type="dxa"/>
            <w:vAlign w:val="bottom"/>
          </w:tcPr>
          <w:p w14:paraId="2D29606E" w14:textId="77777777" w:rsidR="004B413C" w:rsidRDefault="004B413C">
            <w:pPr>
              <w:rPr>
                <w:sz w:val="19"/>
                <w:szCs w:val="19"/>
              </w:rPr>
            </w:pPr>
          </w:p>
        </w:tc>
        <w:tc>
          <w:tcPr>
            <w:tcW w:w="280" w:type="dxa"/>
            <w:vAlign w:val="bottom"/>
          </w:tcPr>
          <w:p w14:paraId="276528D7" w14:textId="77777777" w:rsidR="004B413C" w:rsidRDefault="004B413C">
            <w:pPr>
              <w:rPr>
                <w:sz w:val="19"/>
                <w:szCs w:val="19"/>
              </w:rPr>
            </w:pPr>
          </w:p>
        </w:tc>
        <w:tc>
          <w:tcPr>
            <w:tcW w:w="260" w:type="dxa"/>
            <w:vAlign w:val="bottom"/>
          </w:tcPr>
          <w:p w14:paraId="6EDC8184" w14:textId="77777777" w:rsidR="004B413C" w:rsidRDefault="004B413C">
            <w:pPr>
              <w:rPr>
                <w:sz w:val="19"/>
                <w:szCs w:val="19"/>
              </w:rPr>
            </w:pPr>
          </w:p>
        </w:tc>
        <w:tc>
          <w:tcPr>
            <w:tcW w:w="280" w:type="dxa"/>
            <w:vAlign w:val="bottom"/>
          </w:tcPr>
          <w:p w14:paraId="1C6194C0" w14:textId="77777777" w:rsidR="004B413C" w:rsidRDefault="004B413C">
            <w:pPr>
              <w:rPr>
                <w:sz w:val="19"/>
                <w:szCs w:val="19"/>
              </w:rPr>
            </w:pPr>
          </w:p>
        </w:tc>
        <w:tc>
          <w:tcPr>
            <w:tcW w:w="260" w:type="dxa"/>
            <w:vAlign w:val="bottom"/>
          </w:tcPr>
          <w:p w14:paraId="66943D86" w14:textId="77777777" w:rsidR="004B413C" w:rsidRDefault="004B413C">
            <w:pPr>
              <w:rPr>
                <w:sz w:val="19"/>
                <w:szCs w:val="19"/>
              </w:rPr>
            </w:pPr>
          </w:p>
        </w:tc>
        <w:tc>
          <w:tcPr>
            <w:tcW w:w="280" w:type="dxa"/>
            <w:vAlign w:val="bottom"/>
          </w:tcPr>
          <w:p w14:paraId="60092B39" w14:textId="77777777" w:rsidR="004B413C" w:rsidRDefault="004B413C">
            <w:pPr>
              <w:rPr>
                <w:sz w:val="19"/>
                <w:szCs w:val="19"/>
              </w:rPr>
            </w:pPr>
          </w:p>
        </w:tc>
        <w:tc>
          <w:tcPr>
            <w:tcW w:w="260" w:type="dxa"/>
            <w:vAlign w:val="bottom"/>
          </w:tcPr>
          <w:p w14:paraId="5ACC18F9" w14:textId="77777777" w:rsidR="004B413C" w:rsidRDefault="004B413C">
            <w:pPr>
              <w:rPr>
                <w:sz w:val="19"/>
                <w:szCs w:val="19"/>
              </w:rPr>
            </w:pPr>
          </w:p>
        </w:tc>
        <w:tc>
          <w:tcPr>
            <w:tcW w:w="280" w:type="dxa"/>
            <w:vAlign w:val="bottom"/>
          </w:tcPr>
          <w:p w14:paraId="62E6FE8B" w14:textId="77777777" w:rsidR="004B413C" w:rsidRDefault="004B413C">
            <w:pPr>
              <w:rPr>
                <w:sz w:val="19"/>
                <w:szCs w:val="19"/>
              </w:rPr>
            </w:pPr>
          </w:p>
        </w:tc>
        <w:tc>
          <w:tcPr>
            <w:tcW w:w="260" w:type="dxa"/>
            <w:vAlign w:val="bottom"/>
          </w:tcPr>
          <w:p w14:paraId="52BFFE86" w14:textId="77777777" w:rsidR="004B413C" w:rsidRDefault="004B413C">
            <w:pPr>
              <w:rPr>
                <w:sz w:val="19"/>
                <w:szCs w:val="19"/>
              </w:rPr>
            </w:pPr>
          </w:p>
        </w:tc>
        <w:tc>
          <w:tcPr>
            <w:tcW w:w="280" w:type="dxa"/>
            <w:vAlign w:val="bottom"/>
          </w:tcPr>
          <w:p w14:paraId="2A944754" w14:textId="77777777" w:rsidR="004B413C" w:rsidRDefault="004B413C">
            <w:pPr>
              <w:rPr>
                <w:sz w:val="19"/>
                <w:szCs w:val="19"/>
              </w:rPr>
            </w:pPr>
          </w:p>
        </w:tc>
        <w:tc>
          <w:tcPr>
            <w:tcW w:w="280" w:type="dxa"/>
            <w:vAlign w:val="bottom"/>
          </w:tcPr>
          <w:p w14:paraId="15812388" w14:textId="77777777" w:rsidR="004B413C" w:rsidRDefault="004B413C">
            <w:pPr>
              <w:rPr>
                <w:sz w:val="19"/>
                <w:szCs w:val="19"/>
              </w:rPr>
            </w:pPr>
          </w:p>
        </w:tc>
        <w:tc>
          <w:tcPr>
            <w:tcW w:w="260" w:type="dxa"/>
            <w:vAlign w:val="bottom"/>
          </w:tcPr>
          <w:p w14:paraId="163CCCDC" w14:textId="77777777" w:rsidR="004B413C" w:rsidRDefault="004B413C">
            <w:pPr>
              <w:rPr>
                <w:sz w:val="19"/>
                <w:szCs w:val="19"/>
              </w:rPr>
            </w:pPr>
          </w:p>
        </w:tc>
        <w:tc>
          <w:tcPr>
            <w:tcW w:w="280" w:type="dxa"/>
            <w:vAlign w:val="bottom"/>
          </w:tcPr>
          <w:p w14:paraId="358BCD18" w14:textId="77777777" w:rsidR="004B413C" w:rsidRDefault="004B413C">
            <w:pPr>
              <w:rPr>
                <w:sz w:val="19"/>
                <w:szCs w:val="19"/>
              </w:rPr>
            </w:pPr>
          </w:p>
        </w:tc>
        <w:tc>
          <w:tcPr>
            <w:tcW w:w="260" w:type="dxa"/>
            <w:vAlign w:val="bottom"/>
          </w:tcPr>
          <w:p w14:paraId="4F47DBE6" w14:textId="77777777" w:rsidR="004B413C" w:rsidRDefault="004B413C">
            <w:pPr>
              <w:rPr>
                <w:sz w:val="19"/>
                <w:szCs w:val="19"/>
              </w:rPr>
            </w:pPr>
          </w:p>
        </w:tc>
        <w:tc>
          <w:tcPr>
            <w:tcW w:w="280" w:type="dxa"/>
            <w:vAlign w:val="bottom"/>
          </w:tcPr>
          <w:p w14:paraId="12CBD9A7" w14:textId="77777777" w:rsidR="004B413C" w:rsidRDefault="004B413C">
            <w:pPr>
              <w:rPr>
                <w:sz w:val="19"/>
                <w:szCs w:val="19"/>
              </w:rPr>
            </w:pPr>
          </w:p>
        </w:tc>
        <w:tc>
          <w:tcPr>
            <w:tcW w:w="260" w:type="dxa"/>
            <w:vAlign w:val="bottom"/>
          </w:tcPr>
          <w:p w14:paraId="3169A001" w14:textId="77777777" w:rsidR="004B413C" w:rsidRDefault="004B413C">
            <w:pPr>
              <w:rPr>
                <w:sz w:val="19"/>
                <w:szCs w:val="19"/>
              </w:rPr>
            </w:pPr>
          </w:p>
        </w:tc>
        <w:tc>
          <w:tcPr>
            <w:tcW w:w="280" w:type="dxa"/>
            <w:vAlign w:val="bottom"/>
          </w:tcPr>
          <w:p w14:paraId="3C2C1304" w14:textId="77777777" w:rsidR="004B413C" w:rsidRDefault="004B413C">
            <w:pPr>
              <w:rPr>
                <w:sz w:val="19"/>
                <w:szCs w:val="19"/>
              </w:rPr>
            </w:pPr>
          </w:p>
        </w:tc>
        <w:tc>
          <w:tcPr>
            <w:tcW w:w="260" w:type="dxa"/>
            <w:vAlign w:val="bottom"/>
          </w:tcPr>
          <w:p w14:paraId="01E25354" w14:textId="77777777" w:rsidR="004B413C" w:rsidRDefault="004B413C">
            <w:pPr>
              <w:rPr>
                <w:sz w:val="19"/>
                <w:szCs w:val="19"/>
              </w:rPr>
            </w:pPr>
          </w:p>
        </w:tc>
        <w:tc>
          <w:tcPr>
            <w:tcW w:w="280" w:type="dxa"/>
            <w:vAlign w:val="bottom"/>
          </w:tcPr>
          <w:p w14:paraId="62A36CF2" w14:textId="77777777" w:rsidR="004B413C" w:rsidRDefault="004B413C">
            <w:pPr>
              <w:rPr>
                <w:sz w:val="19"/>
                <w:szCs w:val="19"/>
              </w:rPr>
            </w:pPr>
          </w:p>
        </w:tc>
        <w:tc>
          <w:tcPr>
            <w:tcW w:w="260" w:type="dxa"/>
            <w:vAlign w:val="bottom"/>
          </w:tcPr>
          <w:p w14:paraId="329758EF" w14:textId="77777777" w:rsidR="004B413C" w:rsidRDefault="004B413C">
            <w:pPr>
              <w:rPr>
                <w:sz w:val="19"/>
                <w:szCs w:val="19"/>
              </w:rPr>
            </w:pPr>
          </w:p>
        </w:tc>
        <w:tc>
          <w:tcPr>
            <w:tcW w:w="280" w:type="dxa"/>
            <w:vAlign w:val="bottom"/>
          </w:tcPr>
          <w:p w14:paraId="733B8B35" w14:textId="77777777" w:rsidR="004B413C" w:rsidRDefault="004B413C">
            <w:pPr>
              <w:rPr>
                <w:sz w:val="19"/>
                <w:szCs w:val="19"/>
              </w:rPr>
            </w:pPr>
          </w:p>
        </w:tc>
        <w:tc>
          <w:tcPr>
            <w:tcW w:w="260" w:type="dxa"/>
            <w:vAlign w:val="bottom"/>
          </w:tcPr>
          <w:p w14:paraId="4E586DE8" w14:textId="77777777" w:rsidR="004B413C" w:rsidRDefault="004B413C">
            <w:pPr>
              <w:rPr>
                <w:sz w:val="19"/>
                <w:szCs w:val="19"/>
              </w:rPr>
            </w:pPr>
          </w:p>
        </w:tc>
        <w:tc>
          <w:tcPr>
            <w:tcW w:w="280" w:type="dxa"/>
            <w:vAlign w:val="bottom"/>
          </w:tcPr>
          <w:p w14:paraId="317D4EA6" w14:textId="77777777" w:rsidR="004B413C" w:rsidRDefault="004B413C">
            <w:pPr>
              <w:rPr>
                <w:sz w:val="19"/>
                <w:szCs w:val="19"/>
              </w:rPr>
            </w:pPr>
          </w:p>
        </w:tc>
        <w:tc>
          <w:tcPr>
            <w:tcW w:w="260" w:type="dxa"/>
            <w:vAlign w:val="bottom"/>
          </w:tcPr>
          <w:p w14:paraId="2F3F0954" w14:textId="77777777" w:rsidR="004B413C" w:rsidRDefault="004B413C">
            <w:pPr>
              <w:rPr>
                <w:sz w:val="19"/>
                <w:szCs w:val="19"/>
              </w:rPr>
            </w:pPr>
          </w:p>
        </w:tc>
        <w:tc>
          <w:tcPr>
            <w:tcW w:w="280" w:type="dxa"/>
            <w:vAlign w:val="bottom"/>
          </w:tcPr>
          <w:p w14:paraId="205598E2" w14:textId="77777777" w:rsidR="004B413C" w:rsidRDefault="004B413C">
            <w:pPr>
              <w:rPr>
                <w:sz w:val="19"/>
                <w:szCs w:val="19"/>
              </w:rPr>
            </w:pPr>
          </w:p>
        </w:tc>
        <w:tc>
          <w:tcPr>
            <w:tcW w:w="260" w:type="dxa"/>
            <w:vAlign w:val="bottom"/>
          </w:tcPr>
          <w:p w14:paraId="0ED6E6E1" w14:textId="77777777" w:rsidR="004B413C" w:rsidRDefault="004B413C">
            <w:pPr>
              <w:rPr>
                <w:sz w:val="19"/>
                <w:szCs w:val="19"/>
              </w:rPr>
            </w:pPr>
          </w:p>
        </w:tc>
        <w:tc>
          <w:tcPr>
            <w:tcW w:w="280" w:type="dxa"/>
            <w:vAlign w:val="bottom"/>
          </w:tcPr>
          <w:p w14:paraId="6563F1DE" w14:textId="77777777" w:rsidR="004B413C" w:rsidRDefault="004B413C">
            <w:pPr>
              <w:rPr>
                <w:sz w:val="19"/>
                <w:szCs w:val="19"/>
              </w:rPr>
            </w:pPr>
          </w:p>
        </w:tc>
        <w:tc>
          <w:tcPr>
            <w:tcW w:w="260" w:type="dxa"/>
            <w:vAlign w:val="bottom"/>
          </w:tcPr>
          <w:p w14:paraId="4642D154" w14:textId="77777777" w:rsidR="004B413C" w:rsidRDefault="004B413C">
            <w:pPr>
              <w:rPr>
                <w:sz w:val="19"/>
                <w:szCs w:val="19"/>
              </w:rPr>
            </w:pPr>
          </w:p>
        </w:tc>
        <w:tc>
          <w:tcPr>
            <w:tcW w:w="280" w:type="dxa"/>
            <w:vAlign w:val="bottom"/>
          </w:tcPr>
          <w:p w14:paraId="0C654AC7" w14:textId="77777777" w:rsidR="004B413C" w:rsidRDefault="004B413C">
            <w:pPr>
              <w:rPr>
                <w:sz w:val="19"/>
                <w:szCs w:val="19"/>
              </w:rPr>
            </w:pPr>
          </w:p>
        </w:tc>
        <w:tc>
          <w:tcPr>
            <w:tcW w:w="280" w:type="dxa"/>
            <w:vAlign w:val="bottom"/>
          </w:tcPr>
          <w:p w14:paraId="24F25DCE" w14:textId="77777777" w:rsidR="004B413C" w:rsidRDefault="004B413C">
            <w:pPr>
              <w:rPr>
                <w:sz w:val="19"/>
                <w:szCs w:val="19"/>
              </w:rPr>
            </w:pPr>
          </w:p>
        </w:tc>
        <w:tc>
          <w:tcPr>
            <w:tcW w:w="260" w:type="dxa"/>
            <w:vAlign w:val="bottom"/>
          </w:tcPr>
          <w:p w14:paraId="01057371" w14:textId="77777777" w:rsidR="004B413C" w:rsidRDefault="004B413C">
            <w:pPr>
              <w:rPr>
                <w:sz w:val="19"/>
                <w:szCs w:val="19"/>
              </w:rPr>
            </w:pPr>
          </w:p>
        </w:tc>
        <w:tc>
          <w:tcPr>
            <w:tcW w:w="280" w:type="dxa"/>
            <w:vAlign w:val="bottom"/>
          </w:tcPr>
          <w:p w14:paraId="492A7417" w14:textId="77777777" w:rsidR="004B413C" w:rsidRDefault="004B413C">
            <w:pPr>
              <w:rPr>
                <w:sz w:val="19"/>
                <w:szCs w:val="19"/>
              </w:rPr>
            </w:pPr>
          </w:p>
        </w:tc>
        <w:tc>
          <w:tcPr>
            <w:tcW w:w="260" w:type="dxa"/>
            <w:vAlign w:val="bottom"/>
          </w:tcPr>
          <w:p w14:paraId="7CB47F7A" w14:textId="77777777" w:rsidR="004B413C" w:rsidRDefault="004B413C">
            <w:pPr>
              <w:rPr>
                <w:sz w:val="19"/>
                <w:szCs w:val="19"/>
              </w:rPr>
            </w:pPr>
          </w:p>
        </w:tc>
        <w:tc>
          <w:tcPr>
            <w:tcW w:w="280" w:type="dxa"/>
            <w:vAlign w:val="bottom"/>
          </w:tcPr>
          <w:p w14:paraId="338B70EB" w14:textId="77777777" w:rsidR="004B413C" w:rsidRDefault="004B413C">
            <w:pPr>
              <w:rPr>
                <w:sz w:val="19"/>
                <w:szCs w:val="19"/>
              </w:rPr>
            </w:pPr>
          </w:p>
        </w:tc>
        <w:tc>
          <w:tcPr>
            <w:tcW w:w="260" w:type="dxa"/>
            <w:vAlign w:val="bottom"/>
          </w:tcPr>
          <w:p w14:paraId="0777BC1E" w14:textId="77777777" w:rsidR="004B413C" w:rsidRDefault="004B413C">
            <w:pPr>
              <w:rPr>
                <w:sz w:val="19"/>
                <w:szCs w:val="19"/>
              </w:rPr>
            </w:pPr>
          </w:p>
        </w:tc>
        <w:tc>
          <w:tcPr>
            <w:tcW w:w="280" w:type="dxa"/>
            <w:vAlign w:val="bottom"/>
          </w:tcPr>
          <w:p w14:paraId="17788F16" w14:textId="77777777" w:rsidR="004B413C" w:rsidRDefault="004B413C">
            <w:pPr>
              <w:rPr>
                <w:sz w:val="19"/>
                <w:szCs w:val="19"/>
              </w:rPr>
            </w:pPr>
          </w:p>
        </w:tc>
        <w:tc>
          <w:tcPr>
            <w:tcW w:w="260" w:type="dxa"/>
            <w:vAlign w:val="bottom"/>
          </w:tcPr>
          <w:p w14:paraId="0715FDB6" w14:textId="77777777" w:rsidR="004B413C" w:rsidRDefault="004B413C">
            <w:pPr>
              <w:rPr>
                <w:sz w:val="19"/>
                <w:szCs w:val="19"/>
              </w:rPr>
            </w:pPr>
          </w:p>
        </w:tc>
        <w:tc>
          <w:tcPr>
            <w:tcW w:w="280" w:type="dxa"/>
            <w:vAlign w:val="bottom"/>
          </w:tcPr>
          <w:p w14:paraId="71B2E3DD" w14:textId="77777777" w:rsidR="004B413C" w:rsidRDefault="004B413C">
            <w:pPr>
              <w:rPr>
                <w:sz w:val="19"/>
                <w:szCs w:val="19"/>
              </w:rPr>
            </w:pPr>
          </w:p>
        </w:tc>
        <w:tc>
          <w:tcPr>
            <w:tcW w:w="260" w:type="dxa"/>
            <w:vAlign w:val="bottom"/>
          </w:tcPr>
          <w:p w14:paraId="76DC90B0" w14:textId="77777777" w:rsidR="004B413C" w:rsidRDefault="004B413C">
            <w:pPr>
              <w:rPr>
                <w:sz w:val="19"/>
                <w:szCs w:val="19"/>
              </w:rPr>
            </w:pPr>
          </w:p>
        </w:tc>
        <w:tc>
          <w:tcPr>
            <w:tcW w:w="280" w:type="dxa"/>
            <w:vAlign w:val="bottom"/>
          </w:tcPr>
          <w:p w14:paraId="06A7B670" w14:textId="77777777" w:rsidR="004B413C" w:rsidRDefault="004B413C">
            <w:pPr>
              <w:rPr>
                <w:sz w:val="19"/>
                <w:szCs w:val="19"/>
              </w:rPr>
            </w:pPr>
          </w:p>
        </w:tc>
        <w:tc>
          <w:tcPr>
            <w:tcW w:w="260" w:type="dxa"/>
            <w:vAlign w:val="bottom"/>
          </w:tcPr>
          <w:p w14:paraId="6B0E9BF6" w14:textId="77777777" w:rsidR="004B413C" w:rsidRDefault="004B413C">
            <w:pPr>
              <w:rPr>
                <w:sz w:val="19"/>
                <w:szCs w:val="19"/>
              </w:rPr>
            </w:pPr>
          </w:p>
        </w:tc>
        <w:tc>
          <w:tcPr>
            <w:tcW w:w="460" w:type="dxa"/>
            <w:vAlign w:val="bottom"/>
          </w:tcPr>
          <w:p w14:paraId="2A820BD4" w14:textId="77777777" w:rsidR="004B413C" w:rsidRDefault="004B413C">
            <w:pPr>
              <w:rPr>
                <w:sz w:val="19"/>
                <w:szCs w:val="19"/>
              </w:rPr>
            </w:pPr>
          </w:p>
        </w:tc>
        <w:tc>
          <w:tcPr>
            <w:tcW w:w="0" w:type="dxa"/>
            <w:vAlign w:val="bottom"/>
          </w:tcPr>
          <w:p w14:paraId="5A0C8760" w14:textId="77777777" w:rsidR="004B413C" w:rsidRDefault="004B413C">
            <w:pPr>
              <w:rPr>
                <w:sz w:val="1"/>
                <w:szCs w:val="1"/>
              </w:rPr>
            </w:pPr>
          </w:p>
        </w:tc>
      </w:tr>
      <w:tr w:rsidR="004B413C" w14:paraId="6BF96827" w14:textId="77777777">
        <w:trPr>
          <w:trHeight w:val="155"/>
        </w:trPr>
        <w:tc>
          <w:tcPr>
            <w:tcW w:w="180" w:type="dxa"/>
            <w:vAlign w:val="bottom"/>
          </w:tcPr>
          <w:p w14:paraId="2D2815A0" w14:textId="77777777" w:rsidR="004B413C" w:rsidRDefault="004B413C">
            <w:pPr>
              <w:rPr>
                <w:sz w:val="13"/>
                <w:szCs w:val="13"/>
              </w:rPr>
            </w:pPr>
          </w:p>
        </w:tc>
        <w:tc>
          <w:tcPr>
            <w:tcW w:w="680" w:type="dxa"/>
            <w:vAlign w:val="bottom"/>
          </w:tcPr>
          <w:p w14:paraId="75D26C0B" w14:textId="77777777" w:rsidR="004B413C" w:rsidRDefault="00EC2FEA">
            <w:pPr>
              <w:spacing w:line="155" w:lineRule="exact"/>
              <w:ind w:right="181"/>
              <w:jc w:val="right"/>
              <w:rPr>
                <w:sz w:val="20"/>
                <w:szCs w:val="20"/>
              </w:rPr>
            </w:pPr>
            <w:r>
              <w:rPr>
                <w:rFonts w:ascii="Arial" w:eastAsia="Arial" w:hAnsi="Arial" w:cs="Arial"/>
                <w:color w:val="4D4D4D"/>
                <w:sz w:val="16"/>
                <w:szCs w:val="16"/>
              </w:rPr>
              <w:t>2005</w:t>
            </w:r>
          </w:p>
        </w:tc>
        <w:tc>
          <w:tcPr>
            <w:tcW w:w="280" w:type="dxa"/>
            <w:vAlign w:val="bottom"/>
          </w:tcPr>
          <w:p w14:paraId="2487E8CB" w14:textId="77777777" w:rsidR="004B413C" w:rsidRDefault="004B413C">
            <w:pPr>
              <w:rPr>
                <w:sz w:val="13"/>
                <w:szCs w:val="13"/>
              </w:rPr>
            </w:pPr>
          </w:p>
        </w:tc>
        <w:tc>
          <w:tcPr>
            <w:tcW w:w="260" w:type="dxa"/>
            <w:vAlign w:val="bottom"/>
          </w:tcPr>
          <w:p w14:paraId="0CFA84E6" w14:textId="77777777" w:rsidR="004B413C" w:rsidRDefault="004B413C">
            <w:pPr>
              <w:rPr>
                <w:sz w:val="13"/>
                <w:szCs w:val="13"/>
              </w:rPr>
            </w:pPr>
          </w:p>
        </w:tc>
        <w:tc>
          <w:tcPr>
            <w:tcW w:w="280" w:type="dxa"/>
            <w:vAlign w:val="bottom"/>
          </w:tcPr>
          <w:p w14:paraId="01C9142C" w14:textId="77777777" w:rsidR="004B413C" w:rsidRDefault="004B413C">
            <w:pPr>
              <w:rPr>
                <w:sz w:val="13"/>
                <w:szCs w:val="13"/>
              </w:rPr>
            </w:pPr>
          </w:p>
        </w:tc>
        <w:tc>
          <w:tcPr>
            <w:tcW w:w="260" w:type="dxa"/>
            <w:vAlign w:val="bottom"/>
          </w:tcPr>
          <w:p w14:paraId="1A177A55" w14:textId="77777777" w:rsidR="004B413C" w:rsidRDefault="004B413C">
            <w:pPr>
              <w:rPr>
                <w:sz w:val="13"/>
                <w:szCs w:val="13"/>
              </w:rPr>
            </w:pPr>
          </w:p>
        </w:tc>
        <w:tc>
          <w:tcPr>
            <w:tcW w:w="280" w:type="dxa"/>
            <w:vAlign w:val="bottom"/>
          </w:tcPr>
          <w:p w14:paraId="11BCD804" w14:textId="77777777" w:rsidR="004B413C" w:rsidRDefault="004B413C">
            <w:pPr>
              <w:rPr>
                <w:sz w:val="13"/>
                <w:szCs w:val="13"/>
              </w:rPr>
            </w:pPr>
          </w:p>
        </w:tc>
        <w:tc>
          <w:tcPr>
            <w:tcW w:w="260" w:type="dxa"/>
            <w:vAlign w:val="bottom"/>
          </w:tcPr>
          <w:p w14:paraId="14B7C05C" w14:textId="77777777" w:rsidR="004B413C" w:rsidRDefault="004B413C">
            <w:pPr>
              <w:rPr>
                <w:sz w:val="13"/>
                <w:szCs w:val="13"/>
              </w:rPr>
            </w:pPr>
          </w:p>
        </w:tc>
        <w:tc>
          <w:tcPr>
            <w:tcW w:w="280" w:type="dxa"/>
            <w:vAlign w:val="bottom"/>
          </w:tcPr>
          <w:p w14:paraId="685B5805" w14:textId="77777777" w:rsidR="004B413C" w:rsidRDefault="004B413C">
            <w:pPr>
              <w:rPr>
                <w:sz w:val="13"/>
                <w:szCs w:val="13"/>
              </w:rPr>
            </w:pPr>
          </w:p>
        </w:tc>
        <w:tc>
          <w:tcPr>
            <w:tcW w:w="260" w:type="dxa"/>
            <w:vAlign w:val="bottom"/>
          </w:tcPr>
          <w:p w14:paraId="134CA66A" w14:textId="77777777" w:rsidR="004B413C" w:rsidRDefault="004B413C">
            <w:pPr>
              <w:rPr>
                <w:sz w:val="13"/>
                <w:szCs w:val="13"/>
              </w:rPr>
            </w:pPr>
          </w:p>
        </w:tc>
        <w:tc>
          <w:tcPr>
            <w:tcW w:w="280" w:type="dxa"/>
            <w:vAlign w:val="bottom"/>
          </w:tcPr>
          <w:p w14:paraId="7E98E7E0" w14:textId="77777777" w:rsidR="004B413C" w:rsidRDefault="004B413C">
            <w:pPr>
              <w:rPr>
                <w:sz w:val="13"/>
                <w:szCs w:val="13"/>
              </w:rPr>
            </w:pPr>
          </w:p>
        </w:tc>
        <w:tc>
          <w:tcPr>
            <w:tcW w:w="260" w:type="dxa"/>
            <w:vAlign w:val="bottom"/>
          </w:tcPr>
          <w:p w14:paraId="4B04857E" w14:textId="77777777" w:rsidR="004B413C" w:rsidRDefault="004B413C">
            <w:pPr>
              <w:rPr>
                <w:sz w:val="13"/>
                <w:szCs w:val="13"/>
              </w:rPr>
            </w:pPr>
          </w:p>
        </w:tc>
        <w:tc>
          <w:tcPr>
            <w:tcW w:w="280" w:type="dxa"/>
            <w:vAlign w:val="bottom"/>
          </w:tcPr>
          <w:p w14:paraId="07821C34" w14:textId="77777777" w:rsidR="004B413C" w:rsidRDefault="004B413C">
            <w:pPr>
              <w:rPr>
                <w:sz w:val="13"/>
                <w:szCs w:val="13"/>
              </w:rPr>
            </w:pPr>
          </w:p>
        </w:tc>
        <w:tc>
          <w:tcPr>
            <w:tcW w:w="280" w:type="dxa"/>
            <w:vAlign w:val="bottom"/>
          </w:tcPr>
          <w:p w14:paraId="258099CF" w14:textId="77777777" w:rsidR="004B413C" w:rsidRDefault="004B413C">
            <w:pPr>
              <w:rPr>
                <w:sz w:val="13"/>
                <w:szCs w:val="13"/>
              </w:rPr>
            </w:pPr>
          </w:p>
        </w:tc>
        <w:tc>
          <w:tcPr>
            <w:tcW w:w="260" w:type="dxa"/>
            <w:vAlign w:val="bottom"/>
          </w:tcPr>
          <w:p w14:paraId="51996667" w14:textId="77777777" w:rsidR="004B413C" w:rsidRDefault="004B413C">
            <w:pPr>
              <w:rPr>
                <w:sz w:val="13"/>
                <w:szCs w:val="13"/>
              </w:rPr>
            </w:pPr>
          </w:p>
        </w:tc>
        <w:tc>
          <w:tcPr>
            <w:tcW w:w="280" w:type="dxa"/>
            <w:vAlign w:val="bottom"/>
          </w:tcPr>
          <w:p w14:paraId="04FA4CD9" w14:textId="77777777" w:rsidR="004B413C" w:rsidRDefault="004B413C">
            <w:pPr>
              <w:rPr>
                <w:sz w:val="13"/>
                <w:szCs w:val="13"/>
              </w:rPr>
            </w:pPr>
          </w:p>
        </w:tc>
        <w:tc>
          <w:tcPr>
            <w:tcW w:w="260" w:type="dxa"/>
            <w:vAlign w:val="bottom"/>
          </w:tcPr>
          <w:p w14:paraId="1162C2A1" w14:textId="77777777" w:rsidR="004B413C" w:rsidRDefault="004B413C">
            <w:pPr>
              <w:rPr>
                <w:sz w:val="13"/>
                <w:szCs w:val="13"/>
              </w:rPr>
            </w:pPr>
          </w:p>
        </w:tc>
        <w:tc>
          <w:tcPr>
            <w:tcW w:w="280" w:type="dxa"/>
            <w:vAlign w:val="bottom"/>
          </w:tcPr>
          <w:p w14:paraId="14D14AE5" w14:textId="77777777" w:rsidR="004B413C" w:rsidRDefault="004B413C">
            <w:pPr>
              <w:rPr>
                <w:sz w:val="13"/>
                <w:szCs w:val="13"/>
              </w:rPr>
            </w:pPr>
          </w:p>
        </w:tc>
        <w:tc>
          <w:tcPr>
            <w:tcW w:w="260" w:type="dxa"/>
            <w:vAlign w:val="bottom"/>
          </w:tcPr>
          <w:p w14:paraId="3C32F3B5" w14:textId="77777777" w:rsidR="004B413C" w:rsidRDefault="004B413C">
            <w:pPr>
              <w:rPr>
                <w:sz w:val="13"/>
                <w:szCs w:val="13"/>
              </w:rPr>
            </w:pPr>
          </w:p>
        </w:tc>
        <w:tc>
          <w:tcPr>
            <w:tcW w:w="280" w:type="dxa"/>
            <w:vAlign w:val="bottom"/>
          </w:tcPr>
          <w:p w14:paraId="09BC294B" w14:textId="77777777" w:rsidR="004B413C" w:rsidRDefault="004B413C">
            <w:pPr>
              <w:rPr>
                <w:sz w:val="13"/>
                <w:szCs w:val="13"/>
              </w:rPr>
            </w:pPr>
          </w:p>
        </w:tc>
        <w:tc>
          <w:tcPr>
            <w:tcW w:w="260" w:type="dxa"/>
            <w:vAlign w:val="bottom"/>
          </w:tcPr>
          <w:p w14:paraId="1288E11D" w14:textId="77777777" w:rsidR="004B413C" w:rsidRDefault="004B413C">
            <w:pPr>
              <w:rPr>
                <w:sz w:val="13"/>
                <w:szCs w:val="13"/>
              </w:rPr>
            </w:pPr>
          </w:p>
        </w:tc>
        <w:tc>
          <w:tcPr>
            <w:tcW w:w="280" w:type="dxa"/>
            <w:vAlign w:val="bottom"/>
          </w:tcPr>
          <w:p w14:paraId="2830D839" w14:textId="77777777" w:rsidR="004B413C" w:rsidRDefault="004B413C">
            <w:pPr>
              <w:rPr>
                <w:sz w:val="13"/>
                <w:szCs w:val="13"/>
              </w:rPr>
            </w:pPr>
          </w:p>
        </w:tc>
        <w:tc>
          <w:tcPr>
            <w:tcW w:w="260" w:type="dxa"/>
            <w:vAlign w:val="bottom"/>
          </w:tcPr>
          <w:p w14:paraId="74E3CF81" w14:textId="77777777" w:rsidR="004B413C" w:rsidRDefault="004B413C">
            <w:pPr>
              <w:rPr>
                <w:sz w:val="13"/>
                <w:szCs w:val="13"/>
              </w:rPr>
            </w:pPr>
          </w:p>
        </w:tc>
        <w:tc>
          <w:tcPr>
            <w:tcW w:w="280" w:type="dxa"/>
            <w:vAlign w:val="bottom"/>
          </w:tcPr>
          <w:p w14:paraId="629C8F08" w14:textId="77777777" w:rsidR="004B413C" w:rsidRDefault="004B413C">
            <w:pPr>
              <w:rPr>
                <w:sz w:val="13"/>
                <w:szCs w:val="13"/>
              </w:rPr>
            </w:pPr>
          </w:p>
        </w:tc>
        <w:tc>
          <w:tcPr>
            <w:tcW w:w="260" w:type="dxa"/>
            <w:vAlign w:val="bottom"/>
          </w:tcPr>
          <w:p w14:paraId="2B2819D2" w14:textId="77777777" w:rsidR="004B413C" w:rsidRDefault="004B413C">
            <w:pPr>
              <w:rPr>
                <w:sz w:val="13"/>
                <w:szCs w:val="13"/>
              </w:rPr>
            </w:pPr>
          </w:p>
        </w:tc>
        <w:tc>
          <w:tcPr>
            <w:tcW w:w="280" w:type="dxa"/>
            <w:vAlign w:val="bottom"/>
          </w:tcPr>
          <w:p w14:paraId="3C73670E" w14:textId="77777777" w:rsidR="004B413C" w:rsidRDefault="004B413C">
            <w:pPr>
              <w:rPr>
                <w:sz w:val="13"/>
                <w:szCs w:val="13"/>
              </w:rPr>
            </w:pPr>
          </w:p>
        </w:tc>
        <w:tc>
          <w:tcPr>
            <w:tcW w:w="260" w:type="dxa"/>
            <w:vAlign w:val="bottom"/>
          </w:tcPr>
          <w:p w14:paraId="32454ECA" w14:textId="77777777" w:rsidR="004B413C" w:rsidRDefault="004B413C">
            <w:pPr>
              <w:rPr>
                <w:sz w:val="13"/>
                <w:szCs w:val="13"/>
              </w:rPr>
            </w:pPr>
          </w:p>
        </w:tc>
        <w:tc>
          <w:tcPr>
            <w:tcW w:w="280" w:type="dxa"/>
            <w:vAlign w:val="bottom"/>
          </w:tcPr>
          <w:p w14:paraId="27EC78E5" w14:textId="77777777" w:rsidR="004B413C" w:rsidRDefault="004B413C">
            <w:pPr>
              <w:rPr>
                <w:sz w:val="13"/>
                <w:szCs w:val="13"/>
              </w:rPr>
            </w:pPr>
          </w:p>
        </w:tc>
        <w:tc>
          <w:tcPr>
            <w:tcW w:w="260" w:type="dxa"/>
            <w:vAlign w:val="bottom"/>
          </w:tcPr>
          <w:p w14:paraId="35E6B70B" w14:textId="77777777" w:rsidR="004B413C" w:rsidRDefault="004B413C">
            <w:pPr>
              <w:rPr>
                <w:sz w:val="13"/>
                <w:szCs w:val="13"/>
              </w:rPr>
            </w:pPr>
          </w:p>
        </w:tc>
        <w:tc>
          <w:tcPr>
            <w:tcW w:w="280" w:type="dxa"/>
            <w:vAlign w:val="bottom"/>
          </w:tcPr>
          <w:p w14:paraId="6F08F045" w14:textId="77777777" w:rsidR="004B413C" w:rsidRDefault="004B413C">
            <w:pPr>
              <w:rPr>
                <w:sz w:val="13"/>
                <w:szCs w:val="13"/>
              </w:rPr>
            </w:pPr>
          </w:p>
        </w:tc>
        <w:tc>
          <w:tcPr>
            <w:tcW w:w="260" w:type="dxa"/>
            <w:vAlign w:val="bottom"/>
          </w:tcPr>
          <w:p w14:paraId="44F667A6" w14:textId="77777777" w:rsidR="004B413C" w:rsidRDefault="004B413C">
            <w:pPr>
              <w:rPr>
                <w:sz w:val="13"/>
                <w:szCs w:val="13"/>
              </w:rPr>
            </w:pPr>
          </w:p>
        </w:tc>
        <w:tc>
          <w:tcPr>
            <w:tcW w:w="280" w:type="dxa"/>
            <w:vAlign w:val="bottom"/>
          </w:tcPr>
          <w:p w14:paraId="3BF32A64" w14:textId="77777777" w:rsidR="004B413C" w:rsidRDefault="004B413C">
            <w:pPr>
              <w:rPr>
                <w:sz w:val="13"/>
                <w:szCs w:val="13"/>
              </w:rPr>
            </w:pPr>
          </w:p>
        </w:tc>
        <w:tc>
          <w:tcPr>
            <w:tcW w:w="280" w:type="dxa"/>
            <w:vAlign w:val="bottom"/>
          </w:tcPr>
          <w:p w14:paraId="7AAE050F" w14:textId="77777777" w:rsidR="004B413C" w:rsidRDefault="004B413C">
            <w:pPr>
              <w:rPr>
                <w:sz w:val="13"/>
                <w:szCs w:val="13"/>
              </w:rPr>
            </w:pPr>
          </w:p>
        </w:tc>
        <w:tc>
          <w:tcPr>
            <w:tcW w:w="260" w:type="dxa"/>
            <w:vAlign w:val="bottom"/>
          </w:tcPr>
          <w:p w14:paraId="0104FC46" w14:textId="77777777" w:rsidR="004B413C" w:rsidRDefault="004B413C">
            <w:pPr>
              <w:rPr>
                <w:sz w:val="13"/>
                <w:szCs w:val="13"/>
              </w:rPr>
            </w:pPr>
          </w:p>
        </w:tc>
        <w:tc>
          <w:tcPr>
            <w:tcW w:w="280" w:type="dxa"/>
            <w:vAlign w:val="bottom"/>
          </w:tcPr>
          <w:p w14:paraId="374ECB98" w14:textId="77777777" w:rsidR="004B413C" w:rsidRDefault="004B413C">
            <w:pPr>
              <w:rPr>
                <w:sz w:val="13"/>
                <w:szCs w:val="13"/>
              </w:rPr>
            </w:pPr>
          </w:p>
        </w:tc>
        <w:tc>
          <w:tcPr>
            <w:tcW w:w="260" w:type="dxa"/>
            <w:vAlign w:val="bottom"/>
          </w:tcPr>
          <w:p w14:paraId="64E5489B" w14:textId="77777777" w:rsidR="004B413C" w:rsidRDefault="004B413C">
            <w:pPr>
              <w:rPr>
                <w:sz w:val="13"/>
                <w:szCs w:val="13"/>
              </w:rPr>
            </w:pPr>
          </w:p>
        </w:tc>
        <w:tc>
          <w:tcPr>
            <w:tcW w:w="280" w:type="dxa"/>
            <w:vAlign w:val="bottom"/>
          </w:tcPr>
          <w:p w14:paraId="4B1F4510" w14:textId="77777777" w:rsidR="004B413C" w:rsidRDefault="004B413C">
            <w:pPr>
              <w:rPr>
                <w:sz w:val="13"/>
                <w:szCs w:val="13"/>
              </w:rPr>
            </w:pPr>
          </w:p>
        </w:tc>
        <w:tc>
          <w:tcPr>
            <w:tcW w:w="260" w:type="dxa"/>
            <w:vAlign w:val="bottom"/>
          </w:tcPr>
          <w:p w14:paraId="09A96017" w14:textId="77777777" w:rsidR="004B413C" w:rsidRDefault="004B413C">
            <w:pPr>
              <w:rPr>
                <w:sz w:val="13"/>
                <w:szCs w:val="13"/>
              </w:rPr>
            </w:pPr>
          </w:p>
        </w:tc>
        <w:tc>
          <w:tcPr>
            <w:tcW w:w="280" w:type="dxa"/>
            <w:vAlign w:val="bottom"/>
          </w:tcPr>
          <w:p w14:paraId="41D80DB3" w14:textId="77777777" w:rsidR="004B413C" w:rsidRDefault="004B413C">
            <w:pPr>
              <w:rPr>
                <w:sz w:val="13"/>
                <w:szCs w:val="13"/>
              </w:rPr>
            </w:pPr>
          </w:p>
        </w:tc>
        <w:tc>
          <w:tcPr>
            <w:tcW w:w="260" w:type="dxa"/>
            <w:vAlign w:val="bottom"/>
          </w:tcPr>
          <w:p w14:paraId="18926079" w14:textId="77777777" w:rsidR="004B413C" w:rsidRDefault="004B413C">
            <w:pPr>
              <w:rPr>
                <w:sz w:val="13"/>
                <w:szCs w:val="13"/>
              </w:rPr>
            </w:pPr>
          </w:p>
        </w:tc>
        <w:tc>
          <w:tcPr>
            <w:tcW w:w="280" w:type="dxa"/>
            <w:vAlign w:val="bottom"/>
          </w:tcPr>
          <w:p w14:paraId="428BD0A2" w14:textId="77777777" w:rsidR="004B413C" w:rsidRDefault="004B413C">
            <w:pPr>
              <w:rPr>
                <w:sz w:val="13"/>
                <w:szCs w:val="13"/>
              </w:rPr>
            </w:pPr>
          </w:p>
        </w:tc>
        <w:tc>
          <w:tcPr>
            <w:tcW w:w="260" w:type="dxa"/>
            <w:vAlign w:val="bottom"/>
          </w:tcPr>
          <w:p w14:paraId="08CFA60E" w14:textId="77777777" w:rsidR="004B413C" w:rsidRDefault="004B413C">
            <w:pPr>
              <w:rPr>
                <w:sz w:val="13"/>
                <w:szCs w:val="13"/>
              </w:rPr>
            </w:pPr>
          </w:p>
        </w:tc>
        <w:tc>
          <w:tcPr>
            <w:tcW w:w="280" w:type="dxa"/>
            <w:vAlign w:val="bottom"/>
          </w:tcPr>
          <w:p w14:paraId="21221A57" w14:textId="77777777" w:rsidR="004B413C" w:rsidRDefault="004B413C">
            <w:pPr>
              <w:rPr>
                <w:sz w:val="13"/>
                <w:szCs w:val="13"/>
              </w:rPr>
            </w:pPr>
          </w:p>
        </w:tc>
        <w:tc>
          <w:tcPr>
            <w:tcW w:w="260" w:type="dxa"/>
            <w:vAlign w:val="bottom"/>
          </w:tcPr>
          <w:p w14:paraId="34593860" w14:textId="77777777" w:rsidR="004B413C" w:rsidRDefault="004B413C">
            <w:pPr>
              <w:rPr>
                <w:sz w:val="13"/>
                <w:szCs w:val="13"/>
              </w:rPr>
            </w:pPr>
          </w:p>
        </w:tc>
        <w:tc>
          <w:tcPr>
            <w:tcW w:w="460" w:type="dxa"/>
            <w:vAlign w:val="bottom"/>
          </w:tcPr>
          <w:p w14:paraId="5DD47A43" w14:textId="77777777" w:rsidR="004B413C" w:rsidRDefault="00EC2FEA">
            <w:pPr>
              <w:spacing w:line="155" w:lineRule="exact"/>
              <w:ind w:left="340"/>
              <w:rPr>
                <w:sz w:val="20"/>
                <w:szCs w:val="20"/>
              </w:rPr>
            </w:pPr>
            <w:r>
              <w:rPr>
                <w:rFonts w:ascii="Arial" w:eastAsia="Arial" w:hAnsi="Arial" w:cs="Arial"/>
                <w:color w:val="1A1A1A"/>
                <w:w w:val="86"/>
                <w:sz w:val="16"/>
                <w:szCs w:val="16"/>
              </w:rPr>
              <w:t>C</w:t>
            </w:r>
          </w:p>
        </w:tc>
        <w:tc>
          <w:tcPr>
            <w:tcW w:w="0" w:type="dxa"/>
            <w:vAlign w:val="bottom"/>
          </w:tcPr>
          <w:p w14:paraId="3B634FCE" w14:textId="77777777" w:rsidR="004B413C" w:rsidRDefault="004B413C">
            <w:pPr>
              <w:rPr>
                <w:sz w:val="1"/>
                <w:szCs w:val="1"/>
              </w:rPr>
            </w:pPr>
          </w:p>
        </w:tc>
      </w:tr>
      <w:tr w:rsidR="004B413C" w14:paraId="4431666F" w14:textId="77777777">
        <w:trPr>
          <w:trHeight w:val="127"/>
        </w:trPr>
        <w:tc>
          <w:tcPr>
            <w:tcW w:w="180" w:type="dxa"/>
            <w:vAlign w:val="bottom"/>
          </w:tcPr>
          <w:p w14:paraId="5A1D8399" w14:textId="77777777" w:rsidR="004B413C" w:rsidRDefault="004B413C">
            <w:pPr>
              <w:rPr>
                <w:sz w:val="11"/>
                <w:szCs w:val="11"/>
              </w:rPr>
            </w:pPr>
          </w:p>
        </w:tc>
        <w:tc>
          <w:tcPr>
            <w:tcW w:w="680" w:type="dxa"/>
            <w:vAlign w:val="bottom"/>
          </w:tcPr>
          <w:p w14:paraId="394E5FEC" w14:textId="77777777" w:rsidR="004B413C" w:rsidRDefault="00EC2FEA">
            <w:pPr>
              <w:spacing w:line="127" w:lineRule="exact"/>
              <w:ind w:right="181"/>
              <w:jc w:val="right"/>
              <w:rPr>
                <w:sz w:val="20"/>
                <w:szCs w:val="20"/>
              </w:rPr>
            </w:pPr>
            <w:r>
              <w:rPr>
                <w:rFonts w:ascii="Arial" w:eastAsia="Arial" w:hAnsi="Arial" w:cs="Arial"/>
                <w:color w:val="4D4D4D"/>
                <w:sz w:val="14"/>
                <w:szCs w:val="14"/>
              </w:rPr>
              <w:t>2010</w:t>
            </w:r>
          </w:p>
        </w:tc>
        <w:tc>
          <w:tcPr>
            <w:tcW w:w="280" w:type="dxa"/>
            <w:vAlign w:val="bottom"/>
          </w:tcPr>
          <w:p w14:paraId="0EC2A453" w14:textId="77777777" w:rsidR="004B413C" w:rsidRDefault="004B413C">
            <w:pPr>
              <w:rPr>
                <w:sz w:val="11"/>
                <w:szCs w:val="11"/>
              </w:rPr>
            </w:pPr>
          </w:p>
        </w:tc>
        <w:tc>
          <w:tcPr>
            <w:tcW w:w="260" w:type="dxa"/>
            <w:vAlign w:val="bottom"/>
          </w:tcPr>
          <w:p w14:paraId="5C26B17C" w14:textId="77777777" w:rsidR="004B413C" w:rsidRDefault="004B413C">
            <w:pPr>
              <w:rPr>
                <w:sz w:val="11"/>
                <w:szCs w:val="11"/>
              </w:rPr>
            </w:pPr>
          </w:p>
        </w:tc>
        <w:tc>
          <w:tcPr>
            <w:tcW w:w="280" w:type="dxa"/>
            <w:vAlign w:val="bottom"/>
          </w:tcPr>
          <w:p w14:paraId="5373B7C4" w14:textId="77777777" w:rsidR="004B413C" w:rsidRDefault="004B413C">
            <w:pPr>
              <w:rPr>
                <w:sz w:val="11"/>
                <w:szCs w:val="11"/>
              </w:rPr>
            </w:pPr>
          </w:p>
        </w:tc>
        <w:tc>
          <w:tcPr>
            <w:tcW w:w="260" w:type="dxa"/>
            <w:vAlign w:val="bottom"/>
          </w:tcPr>
          <w:p w14:paraId="195DAC41" w14:textId="77777777" w:rsidR="004B413C" w:rsidRDefault="004B413C">
            <w:pPr>
              <w:rPr>
                <w:sz w:val="11"/>
                <w:szCs w:val="11"/>
              </w:rPr>
            </w:pPr>
          </w:p>
        </w:tc>
        <w:tc>
          <w:tcPr>
            <w:tcW w:w="280" w:type="dxa"/>
            <w:vAlign w:val="bottom"/>
          </w:tcPr>
          <w:p w14:paraId="39A5E91E" w14:textId="77777777" w:rsidR="004B413C" w:rsidRDefault="004B413C">
            <w:pPr>
              <w:rPr>
                <w:sz w:val="11"/>
                <w:szCs w:val="11"/>
              </w:rPr>
            </w:pPr>
          </w:p>
        </w:tc>
        <w:tc>
          <w:tcPr>
            <w:tcW w:w="260" w:type="dxa"/>
            <w:vAlign w:val="bottom"/>
          </w:tcPr>
          <w:p w14:paraId="2CED03E2" w14:textId="77777777" w:rsidR="004B413C" w:rsidRDefault="004B413C">
            <w:pPr>
              <w:rPr>
                <w:sz w:val="11"/>
                <w:szCs w:val="11"/>
              </w:rPr>
            </w:pPr>
          </w:p>
        </w:tc>
        <w:tc>
          <w:tcPr>
            <w:tcW w:w="280" w:type="dxa"/>
            <w:vAlign w:val="bottom"/>
          </w:tcPr>
          <w:p w14:paraId="1BBAC2BB" w14:textId="77777777" w:rsidR="004B413C" w:rsidRDefault="004B413C">
            <w:pPr>
              <w:rPr>
                <w:sz w:val="11"/>
                <w:szCs w:val="11"/>
              </w:rPr>
            </w:pPr>
          </w:p>
        </w:tc>
        <w:tc>
          <w:tcPr>
            <w:tcW w:w="260" w:type="dxa"/>
            <w:vAlign w:val="bottom"/>
          </w:tcPr>
          <w:p w14:paraId="66CD3A4D" w14:textId="77777777" w:rsidR="004B413C" w:rsidRDefault="004B413C">
            <w:pPr>
              <w:rPr>
                <w:sz w:val="11"/>
                <w:szCs w:val="11"/>
              </w:rPr>
            </w:pPr>
          </w:p>
        </w:tc>
        <w:tc>
          <w:tcPr>
            <w:tcW w:w="280" w:type="dxa"/>
            <w:vAlign w:val="bottom"/>
          </w:tcPr>
          <w:p w14:paraId="6A4288EB" w14:textId="77777777" w:rsidR="004B413C" w:rsidRDefault="004B413C">
            <w:pPr>
              <w:rPr>
                <w:sz w:val="11"/>
                <w:szCs w:val="11"/>
              </w:rPr>
            </w:pPr>
          </w:p>
        </w:tc>
        <w:tc>
          <w:tcPr>
            <w:tcW w:w="260" w:type="dxa"/>
            <w:vAlign w:val="bottom"/>
          </w:tcPr>
          <w:p w14:paraId="158B7D42" w14:textId="77777777" w:rsidR="004B413C" w:rsidRDefault="004B413C">
            <w:pPr>
              <w:rPr>
                <w:sz w:val="11"/>
                <w:szCs w:val="11"/>
              </w:rPr>
            </w:pPr>
          </w:p>
        </w:tc>
        <w:tc>
          <w:tcPr>
            <w:tcW w:w="280" w:type="dxa"/>
            <w:vAlign w:val="bottom"/>
          </w:tcPr>
          <w:p w14:paraId="2351174F" w14:textId="77777777" w:rsidR="004B413C" w:rsidRDefault="004B413C">
            <w:pPr>
              <w:rPr>
                <w:sz w:val="11"/>
                <w:szCs w:val="11"/>
              </w:rPr>
            </w:pPr>
          </w:p>
        </w:tc>
        <w:tc>
          <w:tcPr>
            <w:tcW w:w="280" w:type="dxa"/>
            <w:vAlign w:val="bottom"/>
          </w:tcPr>
          <w:p w14:paraId="78F7EC5D" w14:textId="77777777" w:rsidR="004B413C" w:rsidRDefault="004B413C">
            <w:pPr>
              <w:rPr>
                <w:sz w:val="11"/>
                <w:szCs w:val="11"/>
              </w:rPr>
            </w:pPr>
          </w:p>
        </w:tc>
        <w:tc>
          <w:tcPr>
            <w:tcW w:w="260" w:type="dxa"/>
            <w:vAlign w:val="bottom"/>
          </w:tcPr>
          <w:p w14:paraId="5A33B49A" w14:textId="77777777" w:rsidR="004B413C" w:rsidRDefault="004B413C">
            <w:pPr>
              <w:rPr>
                <w:sz w:val="11"/>
                <w:szCs w:val="11"/>
              </w:rPr>
            </w:pPr>
          </w:p>
        </w:tc>
        <w:tc>
          <w:tcPr>
            <w:tcW w:w="280" w:type="dxa"/>
            <w:vAlign w:val="bottom"/>
          </w:tcPr>
          <w:p w14:paraId="0CA46BDD" w14:textId="77777777" w:rsidR="004B413C" w:rsidRDefault="004B413C">
            <w:pPr>
              <w:rPr>
                <w:sz w:val="11"/>
                <w:szCs w:val="11"/>
              </w:rPr>
            </w:pPr>
          </w:p>
        </w:tc>
        <w:tc>
          <w:tcPr>
            <w:tcW w:w="260" w:type="dxa"/>
            <w:vAlign w:val="bottom"/>
          </w:tcPr>
          <w:p w14:paraId="1ACAB0B0" w14:textId="77777777" w:rsidR="004B413C" w:rsidRDefault="004B413C">
            <w:pPr>
              <w:rPr>
                <w:sz w:val="11"/>
                <w:szCs w:val="11"/>
              </w:rPr>
            </w:pPr>
          </w:p>
        </w:tc>
        <w:tc>
          <w:tcPr>
            <w:tcW w:w="280" w:type="dxa"/>
            <w:vAlign w:val="bottom"/>
          </w:tcPr>
          <w:p w14:paraId="6CE91AA3" w14:textId="77777777" w:rsidR="004B413C" w:rsidRDefault="004B413C">
            <w:pPr>
              <w:rPr>
                <w:sz w:val="11"/>
                <w:szCs w:val="11"/>
              </w:rPr>
            </w:pPr>
          </w:p>
        </w:tc>
        <w:tc>
          <w:tcPr>
            <w:tcW w:w="260" w:type="dxa"/>
            <w:vAlign w:val="bottom"/>
          </w:tcPr>
          <w:p w14:paraId="45AFE317" w14:textId="77777777" w:rsidR="004B413C" w:rsidRDefault="004B413C">
            <w:pPr>
              <w:rPr>
                <w:sz w:val="11"/>
                <w:szCs w:val="11"/>
              </w:rPr>
            </w:pPr>
          </w:p>
        </w:tc>
        <w:tc>
          <w:tcPr>
            <w:tcW w:w="280" w:type="dxa"/>
            <w:vAlign w:val="bottom"/>
          </w:tcPr>
          <w:p w14:paraId="07A7B736" w14:textId="77777777" w:rsidR="004B413C" w:rsidRDefault="004B413C">
            <w:pPr>
              <w:rPr>
                <w:sz w:val="11"/>
                <w:szCs w:val="11"/>
              </w:rPr>
            </w:pPr>
          </w:p>
        </w:tc>
        <w:tc>
          <w:tcPr>
            <w:tcW w:w="260" w:type="dxa"/>
            <w:vAlign w:val="bottom"/>
          </w:tcPr>
          <w:p w14:paraId="482C3B87" w14:textId="77777777" w:rsidR="004B413C" w:rsidRDefault="004B413C">
            <w:pPr>
              <w:rPr>
                <w:sz w:val="11"/>
                <w:szCs w:val="11"/>
              </w:rPr>
            </w:pPr>
          </w:p>
        </w:tc>
        <w:tc>
          <w:tcPr>
            <w:tcW w:w="280" w:type="dxa"/>
            <w:vAlign w:val="bottom"/>
          </w:tcPr>
          <w:p w14:paraId="63F48AA0" w14:textId="77777777" w:rsidR="004B413C" w:rsidRDefault="004B413C">
            <w:pPr>
              <w:rPr>
                <w:sz w:val="11"/>
                <w:szCs w:val="11"/>
              </w:rPr>
            </w:pPr>
          </w:p>
        </w:tc>
        <w:tc>
          <w:tcPr>
            <w:tcW w:w="260" w:type="dxa"/>
            <w:vAlign w:val="bottom"/>
          </w:tcPr>
          <w:p w14:paraId="3776FB23" w14:textId="77777777" w:rsidR="004B413C" w:rsidRDefault="004B413C">
            <w:pPr>
              <w:rPr>
                <w:sz w:val="11"/>
                <w:szCs w:val="11"/>
              </w:rPr>
            </w:pPr>
          </w:p>
        </w:tc>
        <w:tc>
          <w:tcPr>
            <w:tcW w:w="280" w:type="dxa"/>
            <w:vAlign w:val="bottom"/>
          </w:tcPr>
          <w:p w14:paraId="6A8D2D7A" w14:textId="77777777" w:rsidR="004B413C" w:rsidRDefault="004B413C">
            <w:pPr>
              <w:rPr>
                <w:sz w:val="11"/>
                <w:szCs w:val="11"/>
              </w:rPr>
            </w:pPr>
          </w:p>
        </w:tc>
        <w:tc>
          <w:tcPr>
            <w:tcW w:w="260" w:type="dxa"/>
            <w:vAlign w:val="bottom"/>
          </w:tcPr>
          <w:p w14:paraId="45169143" w14:textId="77777777" w:rsidR="004B413C" w:rsidRDefault="004B413C">
            <w:pPr>
              <w:rPr>
                <w:sz w:val="11"/>
                <w:szCs w:val="11"/>
              </w:rPr>
            </w:pPr>
          </w:p>
        </w:tc>
        <w:tc>
          <w:tcPr>
            <w:tcW w:w="280" w:type="dxa"/>
            <w:vAlign w:val="bottom"/>
          </w:tcPr>
          <w:p w14:paraId="0DCF9F6B" w14:textId="77777777" w:rsidR="004B413C" w:rsidRDefault="004B413C">
            <w:pPr>
              <w:rPr>
                <w:sz w:val="11"/>
                <w:szCs w:val="11"/>
              </w:rPr>
            </w:pPr>
          </w:p>
        </w:tc>
        <w:tc>
          <w:tcPr>
            <w:tcW w:w="260" w:type="dxa"/>
            <w:vAlign w:val="bottom"/>
          </w:tcPr>
          <w:p w14:paraId="71238ACF" w14:textId="77777777" w:rsidR="004B413C" w:rsidRDefault="004B413C">
            <w:pPr>
              <w:rPr>
                <w:sz w:val="11"/>
                <w:szCs w:val="11"/>
              </w:rPr>
            </w:pPr>
          </w:p>
        </w:tc>
        <w:tc>
          <w:tcPr>
            <w:tcW w:w="280" w:type="dxa"/>
            <w:vAlign w:val="bottom"/>
          </w:tcPr>
          <w:p w14:paraId="7B911737" w14:textId="77777777" w:rsidR="004B413C" w:rsidRDefault="004B413C">
            <w:pPr>
              <w:rPr>
                <w:sz w:val="11"/>
                <w:szCs w:val="11"/>
              </w:rPr>
            </w:pPr>
          </w:p>
        </w:tc>
        <w:tc>
          <w:tcPr>
            <w:tcW w:w="260" w:type="dxa"/>
            <w:vAlign w:val="bottom"/>
          </w:tcPr>
          <w:p w14:paraId="0834881A" w14:textId="77777777" w:rsidR="004B413C" w:rsidRDefault="004B413C">
            <w:pPr>
              <w:rPr>
                <w:sz w:val="11"/>
                <w:szCs w:val="11"/>
              </w:rPr>
            </w:pPr>
          </w:p>
        </w:tc>
        <w:tc>
          <w:tcPr>
            <w:tcW w:w="280" w:type="dxa"/>
            <w:vAlign w:val="bottom"/>
          </w:tcPr>
          <w:p w14:paraId="62560F4E" w14:textId="77777777" w:rsidR="004B413C" w:rsidRDefault="004B413C">
            <w:pPr>
              <w:rPr>
                <w:sz w:val="11"/>
                <w:szCs w:val="11"/>
              </w:rPr>
            </w:pPr>
          </w:p>
        </w:tc>
        <w:tc>
          <w:tcPr>
            <w:tcW w:w="260" w:type="dxa"/>
            <w:vAlign w:val="bottom"/>
          </w:tcPr>
          <w:p w14:paraId="1A961694" w14:textId="77777777" w:rsidR="004B413C" w:rsidRDefault="004B413C">
            <w:pPr>
              <w:rPr>
                <w:sz w:val="11"/>
                <w:szCs w:val="11"/>
              </w:rPr>
            </w:pPr>
          </w:p>
        </w:tc>
        <w:tc>
          <w:tcPr>
            <w:tcW w:w="280" w:type="dxa"/>
            <w:vAlign w:val="bottom"/>
          </w:tcPr>
          <w:p w14:paraId="0AECED2E" w14:textId="77777777" w:rsidR="004B413C" w:rsidRDefault="004B413C">
            <w:pPr>
              <w:rPr>
                <w:sz w:val="11"/>
                <w:szCs w:val="11"/>
              </w:rPr>
            </w:pPr>
          </w:p>
        </w:tc>
        <w:tc>
          <w:tcPr>
            <w:tcW w:w="280" w:type="dxa"/>
            <w:vAlign w:val="bottom"/>
          </w:tcPr>
          <w:p w14:paraId="3E53C724" w14:textId="77777777" w:rsidR="004B413C" w:rsidRDefault="004B413C">
            <w:pPr>
              <w:rPr>
                <w:sz w:val="11"/>
                <w:szCs w:val="11"/>
              </w:rPr>
            </w:pPr>
          </w:p>
        </w:tc>
        <w:tc>
          <w:tcPr>
            <w:tcW w:w="260" w:type="dxa"/>
            <w:vAlign w:val="bottom"/>
          </w:tcPr>
          <w:p w14:paraId="2F0B8A38" w14:textId="77777777" w:rsidR="004B413C" w:rsidRDefault="004B413C">
            <w:pPr>
              <w:rPr>
                <w:sz w:val="11"/>
                <w:szCs w:val="11"/>
              </w:rPr>
            </w:pPr>
          </w:p>
        </w:tc>
        <w:tc>
          <w:tcPr>
            <w:tcW w:w="280" w:type="dxa"/>
            <w:vAlign w:val="bottom"/>
          </w:tcPr>
          <w:p w14:paraId="68C24D86" w14:textId="77777777" w:rsidR="004B413C" w:rsidRDefault="004B413C">
            <w:pPr>
              <w:rPr>
                <w:sz w:val="11"/>
                <w:szCs w:val="11"/>
              </w:rPr>
            </w:pPr>
          </w:p>
        </w:tc>
        <w:tc>
          <w:tcPr>
            <w:tcW w:w="260" w:type="dxa"/>
            <w:vAlign w:val="bottom"/>
          </w:tcPr>
          <w:p w14:paraId="0124FCF4" w14:textId="77777777" w:rsidR="004B413C" w:rsidRDefault="004B413C">
            <w:pPr>
              <w:rPr>
                <w:sz w:val="11"/>
                <w:szCs w:val="11"/>
              </w:rPr>
            </w:pPr>
          </w:p>
        </w:tc>
        <w:tc>
          <w:tcPr>
            <w:tcW w:w="280" w:type="dxa"/>
            <w:vAlign w:val="bottom"/>
          </w:tcPr>
          <w:p w14:paraId="0308C601" w14:textId="77777777" w:rsidR="004B413C" w:rsidRDefault="004B413C">
            <w:pPr>
              <w:rPr>
                <w:sz w:val="11"/>
                <w:szCs w:val="11"/>
              </w:rPr>
            </w:pPr>
          </w:p>
        </w:tc>
        <w:tc>
          <w:tcPr>
            <w:tcW w:w="260" w:type="dxa"/>
            <w:vAlign w:val="bottom"/>
          </w:tcPr>
          <w:p w14:paraId="02A0D209" w14:textId="77777777" w:rsidR="004B413C" w:rsidRDefault="004B413C">
            <w:pPr>
              <w:rPr>
                <w:sz w:val="11"/>
                <w:szCs w:val="11"/>
              </w:rPr>
            </w:pPr>
          </w:p>
        </w:tc>
        <w:tc>
          <w:tcPr>
            <w:tcW w:w="280" w:type="dxa"/>
            <w:vAlign w:val="bottom"/>
          </w:tcPr>
          <w:p w14:paraId="6EA64EB0" w14:textId="77777777" w:rsidR="004B413C" w:rsidRDefault="004B413C">
            <w:pPr>
              <w:rPr>
                <w:sz w:val="11"/>
                <w:szCs w:val="11"/>
              </w:rPr>
            </w:pPr>
          </w:p>
        </w:tc>
        <w:tc>
          <w:tcPr>
            <w:tcW w:w="260" w:type="dxa"/>
            <w:vAlign w:val="bottom"/>
          </w:tcPr>
          <w:p w14:paraId="7D2595F7" w14:textId="77777777" w:rsidR="004B413C" w:rsidRDefault="004B413C">
            <w:pPr>
              <w:rPr>
                <w:sz w:val="11"/>
                <w:szCs w:val="11"/>
              </w:rPr>
            </w:pPr>
          </w:p>
        </w:tc>
        <w:tc>
          <w:tcPr>
            <w:tcW w:w="280" w:type="dxa"/>
            <w:vAlign w:val="bottom"/>
          </w:tcPr>
          <w:p w14:paraId="25F71859" w14:textId="77777777" w:rsidR="004B413C" w:rsidRDefault="004B413C">
            <w:pPr>
              <w:rPr>
                <w:sz w:val="11"/>
                <w:szCs w:val="11"/>
              </w:rPr>
            </w:pPr>
          </w:p>
        </w:tc>
        <w:tc>
          <w:tcPr>
            <w:tcW w:w="260" w:type="dxa"/>
            <w:vAlign w:val="bottom"/>
          </w:tcPr>
          <w:p w14:paraId="136DCC4D" w14:textId="77777777" w:rsidR="004B413C" w:rsidRDefault="004B413C">
            <w:pPr>
              <w:rPr>
                <w:sz w:val="11"/>
                <w:szCs w:val="11"/>
              </w:rPr>
            </w:pPr>
          </w:p>
        </w:tc>
        <w:tc>
          <w:tcPr>
            <w:tcW w:w="280" w:type="dxa"/>
            <w:vAlign w:val="bottom"/>
          </w:tcPr>
          <w:p w14:paraId="764361C3" w14:textId="77777777" w:rsidR="004B413C" w:rsidRDefault="004B413C">
            <w:pPr>
              <w:rPr>
                <w:sz w:val="11"/>
                <w:szCs w:val="11"/>
              </w:rPr>
            </w:pPr>
          </w:p>
        </w:tc>
        <w:tc>
          <w:tcPr>
            <w:tcW w:w="260" w:type="dxa"/>
            <w:vAlign w:val="bottom"/>
          </w:tcPr>
          <w:p w14:paraId="120A7419" w14:textId="77777777" w:rsidR="004B413C" w:rsidRDefault="004B413C">
            <w:pPr>
              <w:rPr>
                <w:sz w:val="11"/>
                <w:szCs w:val="11"/>
              </w:rPr>
            </w:pPr>
          </w:p>
        </w:tc>
        <w:tc>
          <w:tcPr>
            <w:tcW w:w="460" w:type="dxa"/>
            <w:vAlign w:val="bottom"/>
          </w:tcPr>
          <w:p w14:paraId="3614991B" w14:textId="77777777" w:rsidR="004B413C" w:rsidRDefault="004B413C">
            <w:pPr>
              <w:rPr>
                <w:sz w:val="11"/>
                <w:szCs w:val="11"/>
              </w:rPr>
            </w:pPr>
          </w:p>
        </w:tc>
        <w:tc>
          <w:tcPr>
            <w:tcW w:w="0" w:type="dxa"/>
            <w:vAlign w:val="bottom"/>
          </w:tcPr>
          <w:p w14:paraId="4F427939" w14:textId="77777777" w:rsidR="004B413C" w:rsidRDefault="004B413C">
            <w:pPr>
              <w:rPr>
                <w:sz w:val="1"/>
                <w:szCs w:val="1"/>
              </w:rPr>
            </w:pPr>
          </w:p>
        </w:tc>
      </w:tr>
      <w:tr w:rsidR="004B413C" w14:paraId="4F9797E4" w14:textId="77777777">
        <w:trPr>
          <w:trHeight w:val="186"/>
        </w:trPr>
        <w:tc>
          <w:tcPr>
            <w:tcW w:w="180" w:type="dxa"/>
            <w:vAlign w:val="bottom"/>
          </w:tcPr>
          <w:p w14:paraId="36338B4A" w14:textId="77777777" w:rsidR="004B413C" w:rsidRDefault="004B413C">
            <w:pPr>
              <w:rPr>
                <w:sz w:val="16"/>
                <w:szCs w:val="16"/>
              </w:rPr>
            </w:pPr>
          </w:p>
        </w:tc>
        <w:tc>
          <w:tcPr>
            <w:tcW w:w="680" w:type="dxa"/>
            <w:vAlign w:val="bottom"/>
          </w:tcPr>
          <w:p w14:paraId="72735CFD" w14:textId="77777777" w:rsidR="004B413C" w:rsidRDefault="00EC2FEA">
            <w:pPr>
              <w:ind w:right="181"/>
              <w:jc w:val="right"/>
              <w:rPr>
                <w:sz w:val="20"/>
                <w:szCs w:val="20"/>
              </w:rPr>
            </w:pPr>
            <w:r>
              <w:rPr>
                <w:rFonts w:ascii="Arial" w:eastAsia="Arial" w:hAnsi="Arial" w:cs="Arial"/>
                <w:color w:val="4D4D4D"/>
                <w:sz w:val="16"/>
                <w:szCs w:val="16"/>
              </w:rPr>
              <w:t>2015</w:t>
            </w:r>
          </w:p>
        </w:tc>
        <w:tc>
          <w:tcPr>
            <w:tcW w:w="280" w:type="dxa"/>
            <w:vAlign w:val="bottom"/>
          </w:tcPr>
          <w:p w14:paraId="4EC33E36" w14:textId="77777777" w:rsidR="004B413C" w:rsidRDefault="004B413C">
            <w:pPr>
              <w:rPr>
                <w:sz w:val="16"/>
                <w:szCs w:val="16"/>
              </w:rPr>
            </w:pPr>
          </w:p>
        </w:tc>
        <w:tc>
          <w:tcPr>
            <w:tcW w:w="260" w:type="dxa"/>
            <w:vAlign w:val="bottom"/>
          </w:tcPr>
          <w:p w14:paraId="33367177" w14:textId="77777777" w:rsidR="004B413C" w:rsidRDefault="004B413C">
            <w:pPr>
              <w:rPr>
                <w:sz w:val="16"/>
                <w:szCs w:val="16"/>
              </w:rPr>
            </w:pPr>
          </w:p>
        </w:tc>
        <w:tc>
          <w:tcPr>
            <w:tcW w:w="280" w:type="dxa"/>
            <w:vAlign w:val="bottom"/>
          </w:tcPr>
          <w:p w14:paraId="4AAB9F86" w14:textId="77777777" w:rsidR="004B413C" w:rsidRDefault="004B413C">
            <w:pPr>
              <w:rPr>
                <w:sz w:val="16"/>
                <w:szCs w:val="16"/>
              </w:rPr>
            </w:pPr>
          </w:p>
        </w:tc>
        <w:tc>
          <w:tcPr>
            <w:tcW w:w="260" w:type="dxa"/>
            <w:vAlign w:val="bottom"/>
          </w:tcPr>
          <w:p w14:paraId="3513A17C" w14:textId="77777777" w:rsidR="004B413C" w:rsidRDefault="004B413C">
            <w:pPr>
              <w:rPr>
                <w:sz w:val="16"/>
                <w:szCs w:val="16"/>
              </w:rPr>
            </w:pPr>
          </w:p>
        </w:tc>
        <w:tc>
          <w:tcPr>
            <w:tcW w:w="280" w:type="dxa"/>
            <w:vAlign w:val="bottom"/>
          </w:tcPr>
          <w:p w14:paraId="4D26E8AA" w14:textId="77777777" w:rsidR="004B413C" w:rsidRDefault="004B413C">
            <w:pPr>
              <w:rPr>
                <w:sz w:val="16"/>
                <w:szCs w:val="16"/>
              </w:rPr>
            </w:pPr>
          </w:p>
        </w:tc>
        <w:tc>
          <w:tcPr>
            <w:tcW w:w="260" w:type="dxa"/>
            <w:vAlign w:val="bottom"/>
          </w:tcPr>
          <w:p w14:paraId="68B89AB2" w14:textId="77777777" w:rsidR="004B413C" w:rsidRDefault="004B413C">
            <w:pPr>
              <w:rPr>
                <w:sz w:val="16"/>
                <w:szCs w:val="16"/>
              </w:rPr>
            </w:pPr>
          </w:p>
        </w:tc>
        <w:tc>
          <w:tcPr>
            <w:tcW w:w="280" w:type="dxa"/>
            <w:vAlign w:val="bottom"/>
          </w:tcPr>
          <w:p w14:paraId="0D138FCF" w14:textId="77777777" w:rsidR="004B413C" w:rsidRDefault="004B413C">
            <w:pPr>
              <w:rPr>
                <w:sz w:val="16"/>
                <w:szCs w:val="16"/>
              </w:rPr>
            </w:pPr>
          </w:p>
        </w:tc>
        <w:tc>
          <w:tcPr>
            <w:tcW w:w="260" w:type="dxa"/>
            <w:vAlign w:val="bottom"/>
          </w:tcPr>
          <w:p w14:paraId="4280B651" w14:textId="77777777" w:rsidR="004B413C" w:rsidRDefault="004B413C">
            <w:pPr>
              <w:rPr>
                <w:sz w:val="16"/>
                <w:szCs w:val="16"/>
              </w:rPr>
            </w:pPr>
          </w:p>
        </w:tc>
        <w:tc>
          <w:tcPr>
            <w:tcW w:w="280" w:type="dxa"/>
            <w:vAlign w:val="bottom"/>
          </w:tcPr>
          <w:p w14:paraId="5EDF0B27" w14:textId="77777777" w:rsidR="004B413C" w:rsidRDefault="004B413C">
            <w:pPr>
              <w:rPr>
                <w:sz w:val="16"/>
                <w:szCs w:val="16"/>
              </w:rPr>
            </w:pPr>
          </w:p>
        </w:tc>
        <w:tc>
          <w:tcPr>
            <w:tcW w:w="260" w:type="dxa"/>
            <w:vAlign w:val="bottom"/>
          </w:tcPr>
          <w:p w14:paraId="2DBBCD2E" w14:textId="77777777" w:rsidR="004B413C" w:rsidRDefault="004B413C">
            <w:pPr>
              <w:rPr>
                <w:sz w:val="16"/>
                <w:szCs w:val="16"/>
              </w:rPr>
            </w:pPr>
          </w:p>
        </w:tc>
        <w:tc>
          <w:tcPr>
            <w:tcW w:w="280" w:type="dxa"/>
            <w:vAlign w:val="bottom"/>
          </w:tcPr>
          <w:p w14:paraId="18BB3AC6" w14:textId="77777777" w:rsidR="004B413C" w:rsidRDefault="004B413C">
            <w:pPr>
              <w:rPr>
                <w:sz w:val="16"/>
                <w:szCs w:val="16"/>
              </w:rPr>
            </w:pPr>
          </w:p>
        </w:tc>
        <w:tc>
          <w:tcPr>
            <w:tcW w:w="280" w:type="dxa"/>
            <w:vAlign w:val="bottom"/>
          </w:tcPr>
          <w:p w14:paraId="61CA8855" w14:textId="77777777" w:rsidR="004B413C" w:rsidRDefault="004B413C">
            <w:pPr>
              <w:rPr>
                <w:sz w:val="16"/>
                <w:szCs w:val="16"/>
              </w:rPr>
            </w:pPr>
          </w:p>
        </w:tc>
        <w:tc>
          <w:tcPr>
            <w:tcW w:w="260" w:type="dxa"/>
            <w:vAlign w:val="bottom"/>
          </w:tcPr>
          <w:p w14:paraId="31DD0CE1" w14:textId="77777777" w:rsidR="004B413C" w:rsidRDefault="004B413C">
            <w:pPr>
              <w:rPr>
                <w:sz w:val="16"/>
                <w:szCs w:val="16"/>
              </w:rPr>
            </w:pPr>
          </w:p>
        </w:tc>
        <w:tc>
          <w:tcPr>
            <w:tcW w:w="280" w:type="dxa"/>
            <w:vAlign w:val="bottom"/>
          </w:tcPr>
          <w:p w14:paraId="0843F214" w14:textId="77777777" w:rsidR="004B413C" w:rsidRDefault="004B413C">
            <w:pPr>
              <w:rPr>
                <w:sz w:val="16"/>
                <w:szCs w:val="16"/>
              </w:rPr>
            </w:pPr>
          </w:p>
        </w:tc>
        <w:tc>
          <w:tcPr>
            <w:tcW w:w="260" w:type="dxa"/>
            <w:vAlign w:val="bottom"/>
          </w:tcPr>
          <w:p w14:paraId="31AA90AE" w14:textId="77777777" w:rsidR="004B413C" w:rsidRDefault="004B413C">
            <w:pPr>
              <w:rPr>
                <w:sz w:val="16"/>
                <w:szCs w:val="16"/>
              </w:rPr>
            </w:pPr>
          </w:p>
        </w:tc>
        <w:tc>
          <w:tcPr>
            <w:tcW w:w="280" w:type="dxa"/>
            <w:vAlign w:val="bottom"/>
          </w:tcPr>
          <w:p w14:paraId="777D2B84" w14:textId="77777777" w:rsidR="004B413C" w:rsidRDefault="004B413C">
            <w:pPr>
              <w:rPr>
                <w:sz w:val="16"/>
                <w:szCs w:val="16"/>
              </w:rPr>
            </w:pPr>
          </w:p>
        </w:tc>
        <w:tc>
          <w:tcPr>
            <w:tcW w:w="260" w:type="dxa"/>
            <w:vAlign w:val="bottom"/>
          </w:tcPr>
          <w:p w14:paraId="17FB4BA9" w14:textId="77777777" w:rsidR="004B413C" w:rsidRDefault="004B413C">
            <w:pPr>
              <w:rPr>
                <w:sz w:val="16"/>
                <w:szCs w:val="16"/>
              </w:rPr>
            </w:pPr>
          </w:p>
        </w:tc>
        <w:tc>
          <w:tcPr>
            <w:tcW w:w="280" w:type="dxa"/>
            <w:vAlign w:val="bottom"/>
          </w:tcPr>
          <w:p w14:paraId="1E924AAB" w14:textId="77777777" w:rsidR="004B413C" w:rsidRDefault="004B413C">
            <w:pPr>
              <w:rPr>
                <w:sz w:val="16"/>
                <w:szCs w:val="16"/>
              </w:rPr>
            </w:pPr>
          </w:p>
        </w:tc>
        <w:tc>
          <w:tcPr>
            <w:tcW w:w="260" w:type="dxa"/>
            <w:vAlign w:val="bottom"/>
          </w:tcPr>
          <w:p w14:paraId="6D474567" w14:textId="77777777" w:rsidR="004B413C" w:rsidRDefault="004B413C">
            <w:pPr>
              <w:rPr>
                <w:sz w:val="16"/>
                <w:szCs w:val="16"/>
              </w:rPr>
            </w:pPr>
          </w:p>
        </w:tc>
        <w:tc>
          <w:tcPr>
            <w:tcW w:w="280" w:type="dxa"/>
            <w:vAlign w:val="bottom"/>
          </w:tcPr>
          <w:p w14:paraId="623E84F7" w14:textId="77777777" w:rsidR="004B413C" w:rsidRDefault="004B413C">
            <w:pPr>
              <w:rPr>
                <w:sz w:val="16"/>
                <w:szCs w:val="16"/>
              </w:rPr>
            </w:pPr>
          </w:p>
        </w:tc>
        <w:tc>
          <w:tcPr>
            <w:tcW w:w="260" w:type="dxa"/>
            <w:vAlign w:val="bottom"/>
          </w:tcPr>
          <w:p w14:paraId="137FDE03" w14:textId="77777777" w:rsidR="004B413C" w:rsidRDefault="004B413C">
            <w:pPr>
              <w:rPr>
                <w:sz w:val="16"/>
                <w:szCs w:val="16"/>
              </w:rPr>
            </w:pPr>
          </w:p>
        </w:tc>
        <w:tc>
          <w:tcPr>
            <w:tcW w:w="280" w:type="dxa"/>
            <w:vAlign w:val="bottom"/>
          </w:tcPr>
          <w:p w14:paraId="2B74CA3F" w14:textId="77777777" w:rsidR="004B413C" w:rsidRDefault="004B413C">
            <w:pPr>
              <w:rPr>
                <w:sz w:val="16"/>
                <w:szCs w:val="16"/>
              </w:rPr>
            </w:pPr>
          </w:p>
        </w:tc>
        <w:tc>
          <w:tcPr>
            <w:tcW w:w="260" w:type="dxa"/>
            <w:vAlign w:val="bottom"/>
          </w:tcPr>
          <w:p w14:paraId="3A7F8C5B" w14:textId="77777777" w:rsidR="004B413C" w:rsidRDefault="004B413C">
            <w:pPr>
              <w:rPr>
                <w:sz w:val="16"/>
                <w:szCs w:val="16"/>
              </w:rPr>
            </w:pPr>
          </w:p>
        </w:tc>
        <w:tc>
          <w:tcPr>
            <w:tcW w:w="280" w:type="dxa"/>
            <w:vAlign w:val="bottom"/>
          </w:tcPr>
          <w:p w14:paraId="4A38651C" w14:textId="77777777" w:rsidR="004B413C" w:rsidRDefault="004B413C">
            <w:pPr>
              <w:rPr>
                <w:sz w:val="16"/>
                <w:szCs w:val="16"/>
              </w:rPr>
            </w:pPr>
          </w:p>
        </w:tc>
        <w:tc>
          <w:tcPr>
            <w:tcW w:w="260" w:type="dxa"/>
            <w:vAlign w:val="bottom"/>
          </w:tcPr>
          <w:p w14:paraId="708BCC25" w14:textId="77777777" w:rsidR="004B413C" w:rsidRDefault="004B413C">
            <w:pPr>
              <w:rPr>
                <w:sz w:val="16"/>
                <w:szCs w:val="16"/>
              </w:rPr>
            </w:pPr>
          </w:p>
        </w:tc>
        <w:tc>
          <w:tcPr>
            <w:tcW w:w="280" w:type="dxa"/>
            <w:vAlign w:val="bottom"/>
          </w:tcPr>
          <w:p w14:paraId="3E2393A3" w14:textId="77777777" w:rsidR="004B413C" w:rsidRDefault="004B413C">
            <w:pPr>
              <w:rPr>
                <w:sz w:val="16"/>
                <w:szCs w:val="16"/>
              </w:rPr>
            </w:pPr>
          </w:p>
        </w:tc>
        <w:tc>
          <w:tcPr>
            <w:tcW w:w="260" w:type="dxa"/>
            <w:vAlign w:val="bottom"/>
          </w:tcPr>
          <w:p w14:paraId="75E3B924" w14:textId="77777777" w:rsidR="004B413C" w:rsidRDefault="004B413C">
            <w:pPr>
              <w:rPr>
                <w:sz w:val="16"/>
                <w:szCs w:val="16"/>
              </w:rPr>
            </w:pPr>
          </w:p>
        </w:tc>
        <w:tc>
          <w:tcPr>
            <w:tcW w:w="280" w:type="dxa"/>
            <w:vAlign w:val="bottom"/>
          </w:tcPr>
          <w:p w14:paraId="3C428D9E" w14:textId="77777777" w:rsidR="004B413C" w:rsidRDefault="004B413C">
            <w:pPr>
              <w:rPr>
                <w:sz w:val="16"/>
                <w:szCs w:val="16"/>
              </w:rPr>
            </w:pPr>
          </w:p>
        </w:tc>
        <w:tc>
          <w:tcPr>
            <w:tcW w:w="260" w:type="dxa"/>
            <w:vAlign w:val="bottom"/>
          </w:tcPr>
          <w:p w14:paraId="603FC3D5" w14:textId="77777777" w:rsidR="004B413C" w:rsidRDefault="004B413C">
            <w:pPr>
              <w:rPr>
                <w:sz w:val="16"/>
                <w:szCs w:val="16"/>
              </w:rPr>
            </w:pPr>
          </w:p>
        </w:tc>
        <w:tc>
          <w:tcPr>
            <w:tcW w:w="280" w:type="dxa"/>
            <w:vAlign w:val="bottom"/>
          </w:tcPr>
          <w:p w14:paraId="0948AFA1" w14:textId="77777777" w:rsidR="004B413C" w:rsidRDefault="004B413C">
            <w:pPr>
              <w:rPr>
                <w:sz w:val="16"/>
                <w:szCs w:val="16"/>
              </w:rPr>
            </w:pPr>
          </w:p>
        </w:tc>
        <w:tc>
          <w:tcPr>
            <w:tcW w:w="280" w:type="dxa"/>
            <w:vAlign w:val="bottom"/>
          </w:tcPr>
          <w:p w14:paraId="44866085" w14:textId="77777777" w:rsidR="004B413C" w:rsidRDefault="004B413C">
            <w:pPr>
              <w:rPr>
                <w:sz w:val="16"/>
                <w:szCs w:val="16"/>
              </w:rPr>
            </w:pPr>
          </w:p>
        </w:tc>
        <w:tc>
          <w:tcPr>
            <w:tcW w:w="260" w:type="dxa"/>
            <w:vAlign w:val="bottom"/>
          </w:tcPr>
          <w:p w14:paraId="7231AE86" w14:textId="77777777" w:rsidR="004B413C" w:rsidRDefault="004B413C">
            <w:pPr>
              <w:rPr>
                <w:sz w:val="16"/>
                <w:szCs w:val="16"/>
              </w:rPr>
            </w:pPr>
          </w:p>
        </w:tc>
        <w:tc>
          <w:tcPr>
            <w:tcW w:w="280" w:type="dxa"/>
            <w:vAlign w:val="bottom"/>
          </w:tcPr>
          <w:p w14:paraId="77012D35" w14:textId="77777777" w:rsidR="004B413C" w:rsidRDefault="004B413C">
            <w:pPr>
              <w:rPr>
                <w:sz w:val="16"/>
                <w:szCs w:val="16"/>
              </w:rPr>
            </w:pPr>
          </w:p>
        </w:tc>
        <w:tc>
          <w:tcPr>
            <w:tcW w:w="260" w:type="dxa"/>
            <w:vAlign w:val="bottom"/>
          </w:tcPr>
          <w:p w14:paraId="03304511" w14:textId="77777777" w:rsidR="004B413C" w:rsidRDefault="004B413C">
            <w:pPr>
              <w:rPr>
                <w:sz w:val="16"/>
                <w:szCs w:val="16"/>
              </w:rPr>
            </w:pPr>
          </w:p>
        </w:tc>
        <w:tc>
          <w:tcPr>
            <w:tcW w:w="280" w:type="dxa"/>
            <w:vAlign w:val="bottom"/>
          </w:tcPr>
          <w:p w14:paraId="6DD6458F" w14:textId="77777777" w:rsidR="004B413C" w:rsidRDefault="004B413C">
            <w:pPr>
              <w:rPr>
                <w:sz w:val="16"/>
                <w:szCs w:val="16"/>
              </w:rPr>
            </w:pPr>
          </w:p>
        </w:tc>
        <w:tc>
          <w:tcPr>
            <w:tcW w:w="260" w:type="dxa"/>
            <w:vAlign w:val="bottom"/>
          </w:tcPr>
          <w:p w14:paraId="50377B7B" w14:textId="77777777" w:rsidR="004B413C" w:rsidRDefault="004B413C">
            <w:pPr>
              <w:rPr>
                <w:sz w:val="16"/>
                <w:szCs w:val="16"/>
              </w:rPr>
            </w:pPr>
          </w:p>
        </w:tc>
        <w:tc>
          <w:tcPr>
            <w:tcW w:w="280" w:type="dxa"/>
            <w:vAlign w:val="bottom"/>
          </w:tcPr>
          <w:p w14:paraId="7B890A40" w14:textId="77777777" w:rsidR="004B413C" w:rsidRDefault="004B413C">
            <w:pPr>
              <w:rPr>
                <w:sz w:val="16"/>
                <w:szCs w:val="16"/>
              </w:rPr>
            </w:pPr>
          </w:p>
        </w:tc>
        <w:tc>
          <w:tcPr>
            <w:tcW w:w="260" w:type="dxa"/>
            <w:vAlign w:val="bottom"/>
          </w:tcPr>
          <w:p w14:paraId="535B4105" w14:textId="77777777" w:rsidR="004B413C" w:rsidRDefault="004B413C">
            <w:pPr>
              <w:rPr>
                <w:sz w:val="16"/>
                <w:szCs w:val="16"/>
              </w:rPr>
            </w:pPr>
          </w:p>
        </w:tc>
        <w:tc>
          <w:tcPr>
            <w:tcW w:w="280" w:type="dxa"/>
            <w:vAlign w:val="bottom"/>
          </w:tcPr>
          <w:p w14:paraId="6EDA3BBF" w14:textId="77777777" w:rsidR="004B413C" w:rsidRDefault="004B413C">
            <w:pPr>
              <w:rPr>
                <w:sz w:val="16"/>
                <w:szCs w:val="16"/>
              </w:rPr>
            </w:pPr>
          </w:p>
        </w:tc>
        <w:tc>
          <w:tcPr>
            <w:tcW w:w="260" w:type="dxa"/>
            <w:vAlign w:val="bottom"/>
          </w:tcPr>
          <w:p w14:paraId="453313E9" w14:textId="77777777" w:rsidR="004B413C" w:rsidRDefault="004B413C">
            <w:pPr>
              <w:rPr>
                <w:sz w:val="16"/>
                <w:szCs w:val="16"/>
              </w:rPr>
            </w:pPr>
          </w:p>
        </w:tc>
        <w:tc>
          <w:tcPr>
            <w:tcW w:w="280" w:type="dxa"/>
            <w:vAlign w:val="bottom"/>
          </w:tcPr>
          <w:p w14:paraId="538F9F7F" w14:textId="77777777" w:rsidR="004B413C" w:rsidRDefault="004B413C">
            <w:pPr>
              <w:rPr>
                <w:sz w:val="16"/>
                <w:szCs w:val="16"/>
              </w:rPr>
            </w:pPr>
          </w:p>
        </w:tc>
        <w:tc>
          <w:tcPr>
            <w:tcW w:w="260" w:type="dxa"/>
            <w:vAlign w:val="bottom"/>
          </w:tcPr>
          <w:p w14:paraId="47E69A69" w14:textId="77777777" w:rsidR="004B413C" w:rsidRDefault="004B413C">
            <w:pPr>
              <w:rPr>
                <w:sz w:val="16"/>
                <w:szCs w:val="16"/>
              </w:rPr>
            </w:pPr>
          </w:p>
        </w:tc>
        <w:tc>
          <w:tcPr>
            <w:tcW w:w="460" w:type="dxa"/>
            <w:vAlign w:val="bottom"/>
          </w:tcPr>
          <w:p w14:paraId="74BE8EB9" w14:textId="77777777" w:rsidR="004B413C" w:rsidRDefault="004B413C">
            <w:pPr>
              <w:rPr>
                <w:sz w:val="16"/>
                <w:szCs w:val="16"/>
              </w:rPr>
            </w:pPr>
          </w:p>
        </w:tc>
        <w:tc>
          <w:tcPr>
            <w:tcW w:w="0" w:type="dxa"/>
            <w:vAlign w:val="bottom"/>
          </w:tcPr>
          <w:p w14:paraId="4D765494" w14:textId="77777777" w:rsidR="004B413C" w:rsidRDefault="004B413C">
            <w:pPr>
              <w:rPr>
                <w:sz w:val="1"/>
                <w:szCs w:val="1"/>
              </w:rPr>
            </w:pPr>
          </w:p>
        </w:tc>
      </w:tr>
      <w:tr w:rsidR="004B413C" w14:paraId="6493A6CB" w14:textId="77777777">
        <w:trPr>
          <w:trHeight w:val="219"/>
        </w:trPr>
        <w:tc>
          <w:tcPr>
            <w:tcW w:w="180" w:type="dxa"/>
            <w:vAlign w:val="bottom"/>
          </w:tcPr>
          <w:p w14:paraId="05AAF5C6" w14:textId="77777777" w:rsidR="004B413C" w:rsidRDefault="004B413C">
            <w:pPr>
              <w:rPr>
                <w:sz w:val="19"/>
                <w:szCs w:val="19"/>
              </w:rPr>
            </w:pPr>
          </w:p>
        </w:tc>
        <w:tc>
          <w:tcPr>
            <w:tcW w:w="680" w:type="dxa"/>
            <w:vAlign w:val="bottom"/>
          </w:tcPr>
          <w:p w14:paraId="0AA36EA5" w14:textId="77777777" w:rsidR="004B413C" w:rsidRDefault="00EC2FEA">
            <w:pPr>
              <w:ind w:right="181"/>
              <w:jc w:val="right"/>
              <w:rPr>
                <w:sz w:val="20"/>
                <w:szCs w:val="20"/>
              </w:rPr>
            </w:pPr>
            <w:r>
              <w:rPr>
                <w:rFonts w:ascii="Arial" w:eastAsia="Arial" w:hAnsi="Arial" w:cs="Arial"/>
                <w:color w:val="4D4D4D"/>
                <w:sz w:val="16"/>
                <w:szCs w:val="16"/>
              </w:rPr>
              <w:t>2000</w:t>
            </w:r>
          </w:p>
        </w:tc>
        <w:tc>
          <w:tcPr>
            <w:tcW w:w="280" w:type="dxa"/>
            <w:vAlign w:val="bottom"/>
          </w:tcPr>
          <w:p w14:paraId="3AD86EE2" w14:textId="77777777" w:rsidR="004B413C" w:rsidRDefault="004B413C">
            <w:pPr>
              <w:rPr>
                <w:sz w:val="19"/>
                <w:szCs w:val="19"/>
              </w:rPr>
            </w:pPr>
          </w:p>
        </w:tc>
        <w:tc>
          <w:tcPr>
            <w:tcW w:w="260" w:type="dxa"/>
            <w:vAlign w:val="bottom"/>
          </w:tcPr>
          <w:p w14:paraId="1C229DC2" w14:textId="77777777" w:rsidR="004B413C" w:rsidRDefault="004B413C">
            <w:pPr>
              <w:rPr>
                <w:sz w:val="19"/>
                <w:szCs w:val="19"/>
              </w:rPr>
            </w:pPr>
          </w:p>
        </w:tc>
        <w:tc>
          <w:tcPr>
            <w:tcW w:w="280" w:type="dxa"/>
            <w:vAlign w:val="bottom"/>
          </w:tcPr>
          <w:p w14:paraId="770AE427" w14:textId="77777777" w:rsidR="004B413C" w:rsidRDefault="004B413C">
            <w:pPr>
              <w:rPr>
                <w:sz w:val="19"/>
                <w:szCs w:val="19"/>
              </w:rPr>
            </w:pPr>
          </w:p>
        </w:tc>
        <w:tc>
          <w:tcPr>
            <w:tcW w:w="260" w:type="dxa"/>
            <w:vAlign w:val="bottom"/>
          </w:tcPr>
          <w:p w14:paraId="77DFB3B6" w14:textId="77777777" w:rsidR="004B413C" w:rsidRDefault="004B413C">
            <w:pPr>
              <w:rPr>
                <w:sz w:val="19"/>
                <w:szCs w:val="19"/>
              </w:rPr>
            </w:pPr>
          </w:p>
        </w:tc>
        <w:tc>
          <w:tcPr>
            <w:tcW w:w="280" w:type="dxa"/>
            <w:vAlign w:val="bottom"/>
          </w:tcPr>
          <w:p w14:paraId="5BFE3D95" w14:textId="77777777" w:rsidR="004B413C" w:rsidRDefault="004B413C">
            <w:pPr>
              <w:rPr>
                <w:sz w:val="19"/>
                <w:szCs w:val="19"/>
              </w:rPr>
            </w:pPr>
          </w:p>
        </w:tc>
        <w:tc>
          <w:tcPr>
            <w:tcW w:w="260" w:type="dxa"/>
            <w:vAlign w:val="bottom"/>
          </w:tcPr>
          <w:p w14:paraId="438D6FB2" w14:textId="77777777" w:rsidR="004B413C" w:rsidRDefault="004B413C">
            <w:pPr>
              <w:rPr>
                <w:sz w:val="19"/>
                <w:szCs w:val="19"/>
              </w:rPr>
            </w:pPr>
          </w:p>
        </w:tc>
        <w:tc>
          <w:tcPr>
            <w:tcW w:w="280" w:type="dxa"/>
            <w:vAlign w:val="bottom"/>
          </w:tcPr>
          <w:p w14:paraId="2402CF17" w14:textId="77777777" w:rsidR="004B413C" w:rsidRDefault="004B413C">
            <w:pPr>
              <w:rPr>
                <w:sz w:val="19"/>
                <w:szCs w:val="19"/>
              </w:rPr>
            </w:pPr>
          </w:p>
        </w:tc>
        <w:tc>
          <w:tcPr>
            <w:tcW w:w="260" w:type="dxa"/>
            <w:vAlign w:val="bottom"/>
          </w:tcPr>
          <w:p w14:paraId="1ACF6D84" w14:textId="77777777" w:rsidR="004B413C" w:rsidRDefault="004B413C">
            <w:pPr>
              <w:rPr>
                <w:sz w:val="19"/>
                <w:szCs w:val="19"/>
              </w:rPr>
            </w:pPr>
          </w:p>
        </w:tc>
        <w:tc>
          <w:tcPr>
            <w:tcW w:w="280" w:type="dxa"/>
            <w:vAlign w:val="bottom"/>
          </w:tcPr>
          <w:p w14:paraId="22A9115C" w14:textId="77777777" w:rsidR="004B413C" w:rsidRDefault="004B413C">
            <w:pPr>
              <w:rPr>
                <w:sz w:val="19"/>
                <w:szCs w:val="19"/>
              </w:rPr>
            </w:pPr>
          </w:p>
        </w:tc>
        <w:tc>
          <w:tcPr>
            <w:tcW w:w="260" w:type="dxa"/>
            <w:vAlign w:val="bottom"/>
          </w:tcPr>
          <w:p w14:paraId="4B0BB6EF" w14:textId="77777777" w:rsidR="004B413C" w:rsidRDefault="004B413C">
            <w:pPr>
              <w:rPr>
                <w:sz w:val="19"/>
                <w:szCs w:val="19"/>
              </w:rPr>
            </w:pPr>
          </w:p>
        </w:tc>
        <w:tc>
          <w:tcPr>
            <w:tcW w:w="280" w:type="dxa"/>
            <w:vAlign w:val="bottom"/>
          </w:tcPr>
          <w:p w14:paraId="1B75D7BA" w14:textId="77777777" w:rsidR="004B413C" w:rsidRDefault="004B413C">
            <w:pPr>
              <w:rPr>
                <w:sz w:val="19"/>
                <w:szCs w:val="19"/>
              </w:rPr>
            </w:pPr>
          </w:p>
        </w:tc>
        <w:tc>
          <w:tcPr>
            <w:tcW w:w="280" w:type="dxa"/>
            <w:vAlign w:val="bottom"/>
          </w:tcPr>
          <w:p w14:paraId="12E1B970" w14:textId="77777777" w:rsidR="004B413C" w:rsidRDefault="004B413C">
            <w:pPr>
              <w:rPr>
                <w:sz w:val="19"/>
                <w:szCs w:val="19"/>
              </w:rPr>
            </w:pPr>
          </w:p>
        </w:tc>
        <w:tc>
          <w:tcPr>
            <w:tcW w:w="260" w:type="dxa"/>
            <w:vAlign w:val="bottom"/>
          </w:tcPr>
          <w:p w14:paraId="7893C05F" w14:textId="77777777" w:rsidR="004B413C" w:rsidRDefault="004B413C">
            <w:pPr>
              <w:rPr>
                <w:sz w:val="19"/>
                <w:szCs w:val="19"/>
              </w:rPr>
            </w:pPr>
          </w:p>
        </w:tc>
        <w:tc>
          <w:tcPr>
            <w:tcW w:w="280" w:type="dxa"/>
            <w:vAlign w:val="bottom"/>
          </w:tcPr>
          <w:p w14:paraId="5747EFAD" w14:textId="77777777" w:rsidR="004B413C" w:rsidRDefault="004B413C">
            <w:pPr>
              <w:rPr>
                <w:sz w:val="19"/>
                <w:szCs w:val="19"/>
              </w:rPr>
            </w:pPr>
          </w:p>
        </w:tc>
        <w:tc>
          <w:tcPr>
            <w:tcW w:w="260" w:type="dxa"/>
            <w:vAlign w:val="bottom"/>
          </w:tcPr>
          <w:p w14:paraId="7DC2A0BA" w14:textId="77777777" w:rsidR="004B413C" w:rsidRDefault="004B413C">
            <w:pPr>
              <w:rPr>
                <w:sz w:val="19"/>
                <w:szCs w:val="19"/>
              </w:rPr>
            </w:pPr>
          </w:p>
        </w:tc>
        <w:tc>
          <w:tcPr>
            <w:tcW w:w="280" w:type="dxa"/>
            <w:vAlign w:val="bottom"/>
          </w:tcPr>
          <w:p w14:paraId="2E9CFA74" w14:textId="77777777" w:rsidR="004B413C" w:rsidRDefault="004B413C">
            <w:pPr>
              <w:rPr>
                <w:sz w:val="19"/>
                <w:szCs w:val="19"/>
              </w:rPr>
            </w:pPr>
          </w:p>
        </w:tc>
        <w:tc>
          <w:tcPr>
            <w:tcW w:w="260" w:type="dxa"/>
            <w:vAlign w:val="bottom"/>
          </w:tcPr>
          <w:p w14:paraId="574109C8" w14:textId="77777777" w:rsidR="004B413C" w:rsidRDefault="004B413C">
            <w:pPr>
              <w:rPr>
                <w:sz w:val="19"/>
                <w:szCs w:val="19"/>
              </w:rPr>
            </w:pPr>
          </w:p>
        </w:tc>
        <w:tc>
          <w:tcPr>
            <w:tcW w:w="280" w:type="dxa"/>
            <w:vAlign w:val="bottom"/>
          </w:tcPr>
          <w:p w14:paraId="75212F18" w14:textId="77777777" w:rsidR="004B413C" w:rsidRDefault="004B413C">
            <w:pPr>
              <w:rPr>
                <w:sz w:val="19"/>
                <w:szCs w:val="19"/>
              </w:rPr>
            </w:pPr>
          </w:p>
        </w:tc>
        <w:tc>
          <w:tcPr>
            <w:tcW w:w="260" w:type="dxa"/>
            <w:vAlign w:val="bottom"/>
          </w:tcPr>
          <w:p w14:paraId="1518AC13" w14:textId="77777777" w:rsidR="004B413C" w:rsidRDefault="004B413C">
            <w:pPr>
              <w:rPr>
                <w:sz w:val="19"/>
                <w:szCs w:val="19"/>
              </w:rPr>
            </w:pPr>
          </w:p>
        </w:tc>
        <w:tc>
          <w:tcPr>
            <w:tcW w:w="280" w:type="dxa"/>
            <w:vAlign w:val="bottom"/>
          </w:tcPr>
          <w:p w14:paraId="6E8E0E38" w14:textId="77777777" w:rsidR="004B413C" w:rsidRDefault="004B413C">
            <w:pPr>
              <w:rPr>
                <w:sz w:val="19"/>
                <w:szCs w:val="19"/>
              </w:rPr>
            </w:pPr>
          </w:p>
        </w:tc>
        <w:tc>
          <w:tcPr>
            <w:tcW w:w="260" w:type="dxa"/>
            <w:vAlign w:val="bottom"/>
          </w:tcPr>
          <w:p w14:paraId="5AC478D2" w14:textId="77777777" w:rsidR="004B413C" w:rsidRDefault="004B413C">
            <w:pPr>
              <w:rPr>
                <w:sz w:val="19"/>
                <w:szCs w:val="19"/>
              </w:rPr>
            </w:pPr>
          </w:p>
        </w:tc>
        <w:tc>
          <w:tcPr>
            <w:tcW w:w="280" w:type="dxa"/>
            <w:vAlign w:val="bottom"/>
          </w:tcPr>
          <w:p w14:paraId="3E5C0182" w14:textId="77777777" w:rsidR="004B413C" w:rsidRDefault="004B413C">
            <w:pPr>
              <w:rPr>
                <w:sz w:val="19"/>
                <w:szCs w:val="19"/>
              </w:rPr>
            </w:pPr>
          </w:p>
        </w:tc>
        <w:tc>
          <w:tcPr>
            <w:tcW w:w="260" w:type="dxa"/>
            <w:vAlign w:val="bottom"/>
          </w:tcPr>
          <w:p w14:paraId="6AB29D4F" w14:textId="77777777" w:rsidR="004B413C" w:rsidRDefault="004B413C">
            <w:pPr>
              <w:rPr>
                <w:sz w:val="19"/>
                <w:szCs w:val="19"/>
              </w:rPr>
            </w:pPr>
          </w:p>
        </w:tc>
        <w:tc>
          <w:tcPr>
            <w:tcW w:w="280" w:type="dxa"/>
            <w:vAlign w:val="bottom"/>
          </w:tcPr>
          <w:p w14:paraId="6149CBAB" w14:textId="77777777" w:rsidR="004B413C" w:rsidRDefault="004B413C">
            <w:pPr>
              <w:rPr>
                <w:sz w:val="19"/>
                <w:szCs w:val="19"/>
              </w:rPr>
            </w:pPr>
          </w:p>
        </w:tc>
        <w:tc>
          <w:tcPr>
            <w:tcW w:w="260" w:type="dxa"/>
            <w:vAlign w:val="bottom"/>
          </w:tcPr>
          <w:p w14:paraId="67175581" w14:textId="77777777" w:rsidR="004B413C" w:rsidRDefault="004B413C">
            <w:pPr>
              <w:rPr>
                <w:sz w:val="19"/>
                <w:szCs w:val="19"/>
              </w:rPr>
            </w:pPr>
          </w:p>
        </w:tc>
        <w:tc>
          <w:tcPr>
            <w:tcW w:w="280" w:type="dxa"/>
            <w:vAlign w:val="bottom"/>
          </w:tcPr>
          <w:p w14:paraId="053835C5" w14:textId="77777777" w:rsidR="004B413C" w:rsidRDefault="004B413C">
            <w:pPr>
              <w:rPr>
                <w:sz w:val="19"/>
                <w:szCs w:val="19"/>
              </w:rPr>
            </w:pPr>
          </w:p>
        </w:tc>
        <w:tc>
          <w:tcPr>
            <w:tcW w:w="260" w:type="dxa"/>
            <w:vAlign w:val="bottom"/>
          </w:tcPr>
          <w:p w14:paraId="58737C5D" w14:textId="77777777" w:rsidR="004B413C" w:rsidRDefault="004B413C">
            <w:pPr>
              <w:rPr>
                <w:sz w:val="19"/>
                <w:szCs w:val="19"/>
              </w:rPr>
            </w:pPr>
          </w:p>
        </w:tc>
        <w:tc>
          <w:tcPr>
            <w:tcW w:w="280" w:type="dxa"/>
            <w:vAlign w:val="bottom"/>
          </w:tcPr>
          <w:p w14:paraId="6176E5A8" w14:textId="77777777" w:rsidR="004B413C" w:rsidRDefault="004B413C">
            <w:pPr>
              <w:rPr>
                <w:sz w:val="19"/>
                <w:szCs w:val="19"/>
              </w:rPr>
            </w:pPr>
          </w:p>
        </w:tc>
        <w:tc>
          <w:tcPr>
            <w:tcW w:w="260" w:type="dxa"/>
            <w:vAlign w:val="bottom"/>
          </w:tcPr>
          <w:p w14:paraId="2955511F" w14:textId="77777777" w:rsidR="004B413C" w:rsidRDefault="004B413C">
            <w:pPr>
              <w:rPr>
                <w:sz w:val="19"/>
                <w:szCs w:val="19"/>
              </w:rPr>
            </w:pPr>
          </w:p>
        </w:tc>
        <w:tc>
          <w:tcPr>
            <w:tcW w:w="280" w:type="dxa"/>
            <w:vAlign w:val="bottom"/>
          </w:tcPr>
          <w:p w14:paraId="4915EC1A" w14:textId="77777777" w:rsidR="004B413C" w:rsidRDefault="004B413C">
            <w:pPr>
              <w:rPr>
                <w:sz w:val="19"/>
                <w:szCs w:val="19"/>
              </w:rPr>
            </w:pPr>
          </w:p>
        </w:tc>
        <w:tc>
          <w:tcPr>
            <w:tcW w:w="280" w:type="dxa"/>
            <w:vAlign w:val="bottom"/>
          </w:tcPr>
          <w:p w14:paraId="690F731D" w14:textId="77777777" w:rsidR="004B413C" w:rsidRDefault="004B413C">
            <w:pPr>
              <w:rPr>
                <w:sz w:val="19"/>
                <w:szCs w:val="19"/>
              </w:rPr>
            </w:pPr>
          </w:p>
        </w:tc>
        <w:tc>
          <w:tcPr>
            <w:tcW w:w="260" w:type="dxa"/>
            <w:vAlign w:val="bottom"/>
          </w:tcPr>
          <w:p w14:paraId="10C01F4B" w14:textId="77777777" w:rsidR="004B413C" w:rsidRDefault="004B413C">
            <w:pPr>
              <w:rPr>
                <w:sz w:val="19"/>
                <w:szCs w:val="19"/>
              </w:rPr>
            </w:pPr>
          </w:p>
        </w:tc>
        <w:tc>
          <w:tcPr>
            <w:tcW w:w="280" w:type="dxa"/>
            <w:vAlign w:val="bottom"/>
          </w:tcPr>
          <w:p w14:paraId="357D281C" w14:textId="77777777" w:rsidR="004B413C" w:rsidRDefault="004B413C">
            <w:pPr>
              <w:rPr>
                <w:sz w:val="19"/>
                <w:szCs w:val="19"/>
              </w:rPr>
            </w:pPr>
          </w:p>
        </w:tc>
        <w:tc>
          <w:tcPr>
            <w:tcW w:w="260" w:type="dxa"/>
            <w:vAlign w:val="bottom"/>
          </w:tcPr>
          <w:p w14:paraId="1D7885ED" w14:textId="77777777" w:rsidR="004B413C" w:rsidRDefault="004B413C">
            <w:pPr>
              <w:rPr>
                <w:sz w:val="19"/>
                <w:szCs w:val="19"/>
              </w:rPr>
            </w:pPr>
          </w:p>
        </w:tc>
        <w:tc>
          <w:tcPr>
            <w:tcW w:w="280" w:type="dxa"/>
            <w:vAlign w:val="bottom"/>
          </w:tcPr>
          <w:p w14:paraId="33B6A113" w14:textId="77777777" w:rsidR="004B413C" w:rsidRDefault="004B413C">
            <w:pPr>
              <w:rPr>
                <w:sz w:val="19"/>
                <w:szCs w:val="19"/>
              </w:rPr>
            </w:pPr>
          </w:p>
        </w:tc>
        <w:tc>
          <w:tcPr>
            <w:tcW w:w="260" w:type="dxa"/>
            <w:vAlign w:val="bottom"/>
          </w:tcPr>
          <w:p w14:paraId="004E36CA" w14:textId="77777777" w:rsidR="004B413C" w:rsidRDefault="004B413C">
            <w:pPr>
              <w:rPr>
                <w:sz w:val="19"/>
                <w:szCs w:val="19"/>
              </w:rPr>
            </w:pPr>
          </w:p>
        </w:tc>
        <w:tc>
          <w:tcPr>
            <w:tcW w:w="280" w:type="dxa"/>
            <w:vAlign w:val="bottom"/>
          </w:tcPr>
          <w:p w14:paraId="5398918A" w14:textId="77777777" w:rsidR="004B413C" w:rsidRDefault="004B413C">
            <w:pPr>
              <w:rPr>
                <w:sz w:val="19"/>
                <w:szCs w:val="19"/>
              </w:rPr>
            </w:pPr>
          </w:p>
        </w:tc>
        <w:tc>
          <w:tcPr>
            <w:tcW w:w="260" w:type="dxa"/>
            <w:vAlign w:val="bottom"/>
          </w:tcPr>
          <w:p w14:paraId="1F1430C8" w14:textId="77777777" w:rsidR="004B413C" w:rsidRDefault="004B413C">
            <w:pPr>
              <w:rPr>
                <w:sz w:val="19"/>
                <w:szCs w:val="19"/>
              </w:rPr>
            </w:pPr>
          </w:p>
        </w:tc>
        <w:tc>
          <w:tcPr>
            <w:tcW w:w="280" w:type="dxa"/>
            <w:vAlign w:val="bottom"/>
          </w:tcPr>
          <w:p w14:paraId="64A01BC1" w14:textId="77777777" w:rsidR="004B413C" w:rsidRDefault="004B413C">
            <w:pPr>
              <w:rPr>
                <w:sz w:val="19"/>
                <w:szCs w:val="19"/>
              </w:rPr>
            </w:pPr>
          </w:p>
        </w:tc>
        <w:tc>
          <w:tcPr>
            <w:tcW w:w="260" w:type="dxa"/>
            <w:vAlign w:val="bottom"/>
          </w:tcPr>
          <w:p w14:paraId="6D55B6AB" w14:textId="77777777" w:rsidR="004B413C" w:rsidRDefault="004B413C">
            <w:pPr>
              <w:rPr>
                <w:sz w:val="19"/>
                <w:szCs w:val="19"/>
              </w:rPr>
            </w:pPr>
          </w:p>
        </w:tc>
        <w:tc>
          <w:tcPr>
            <w:tcW w:w="280" w:type="dxa"/>
            <w:vAlign w:val="bottom"/>
          </w:tcPr>
          <w:p w14:paraId="0C4DAC1F" w14:textId="77777777" w:rsidR="004B413C" w:rsidRDefault="004B413C">
            <w:pPr>
              <w:rPr>
                <w:sz w:val="19"/>
                <w:szCs w:val="19"/>
              </w:rPr>
            </w:pPr>
          </w:p>
        </w:tc>
        <w:tc>
          <w:tcPr>
            <w:tcW w:w="260" w:type="dxa"/>
            <w:vAlign w:val="bottom"/>
          </w:tcPr>
          <w:p w14:paraId="1AD0C741" w14:textId="77777777" w:rsidR="004B413C" w:rsidRDefault="004B413C">
            <w:pPr>
              <w:rPr>
                <w:sz w:val="19"/>
                <w:szCs w:val="19"/>
              </w:rPr>
            </w:pPr>
          </w:p>
        </w:tc>
        <w:tc>
          <w:tcPr>
            <w:tcW w:w="460" w:type="dxa"/>
            <w:vAlign w:val="bottom"/>
          </w:tcPr>
          <w:p w14:paraId="5678BF9C" w14:textId="77777777" w:rsidR="004B413C" w:rsidRDefault="004B413C">
            <w:pPr>
              <w:rPr>
                <w:sz w:val="19"/>
                <w:szCs w:val="19"/>
              </w:rPr>
            </w:pPr>
          </w:p>
        </w:tc>
        <w:tc>
          <w:tcPr>
            <w:tcW w:w="0" w:type="dxa"/>
            <w:vAlign w:val="bottom"/>
          </w:tcPr>
          <w:p w14:paraId="715BA9F2" w14:textId="77777777" w:rsidR="004B413C" w:rsidRDefault="004B413C">
            <w:pPr>
              <w:rPr>
                <w:sz w:val="1"/>
                <w:szCs w:val="1"/>
              </w:rPr>
            </w:pPr>
          </w:p>
        </w:tc>
      </w:tr>
      <w:tr w:rsidR="004B413C" w14:paraId="0565029B" w14:textId="77777777">
        <w:trPr>
          <w:trHeight w:val="155"/>
        </w:trPr>
        <w:tc>
          <w:tcPr>
            <w:tcW w:w="180" w:type="dxa"/>
            <w:vAlign w:val="bottom"/>
          </w:tcPr>
          <w:p w14:paraId="0F729995" w14:textId="77777777" w:rsidR="004B413C" w:rsidRDefault="004B413C">
            <w:pPr>
              <w:rPr>
                <w:sz w:val="13"/>
                <w:szCs w:val="13"/>
              </w:rPr>
            </w:pPr>
          </w:p>
        </w:tc>
        <w:tc>
          <w:tcPr>
            <w:tcW w:w="680" w:type="dxa"/>
            <w:vAlign w:val="bottom"/>
          </w:tcPr>
          <w:p w14:paraId="3A7AA8D2" w14:textId="77777777" w:rsidR="004B413C" w:rsidRDefault="00EC2FEA">
            <w:pPr>
              <w:spacing w:line="155" w:lineRule="exact"/>
              <w:ind w:right="181"/>
              <w:jc w:val="right"/>
              <w:rPr>
                <w:sz w:val="20"/>
                <w:szCs w:val="20"/>
              </w:rPr>
            </w:pPr>
            <w:r>
              <w:rPr>
                <w:rFonts w:ascii="Arial" w:eastAsia="Arial" w:hAnsi="Arial" w:cs="Arial"/>
                <w:color w:val="4D4D4D"/>
                <w:sz w:val="16"/>
                <w:szCs w:val="16"/>
              </w:rPr>
              <w:t>2005</w:t>
            </w:r>
          </w:p>
        </w:tc>
        <w:tc>
          <w:tcPr>
            <w:tcW w:w="280" w:type="dxa"/>
            <w:vAlign w:val="bottom"/>
          </w:tcPr>
          <w:p w14:paraId="0EAB42E7" w14:textId="77777777" w:rsidR="004B413C" w:rsidRDefault="004B413C">
            <w:pPr>
              <w:rPr>
                <w:sz w:val="13"/>
                <w:szCs w:val="13"/>
              </w:rPr>
            </w:pPr>
          </w:p>
        </w:tc>
        <w:tc>
          <w:tcPr>
            <w:tcW w:w="260" w:type="dxa"/>
            <w:vAlign w:val="bottom"/>
          </w:tcPr>
          <w:p w14:paraId="5B325DC0" w14:textId="77777777" w:rsidR="004B413C" w:rsidRDefault="004B413C">
            <w:pPr>
              <w:rPr>
                <w:sz w:val="13"/>
                <w:szCs w:val="13"/>
              </w:rPr>
            </w:pPr>
          </w:p>
        </w:tc>
        <w:tc>
          <w:tcPr>
            <w:tcW w:w="280" w:type="dxa"/>
            <w:vAlign w:val="bottom"/>
          </w:tcPr>
          <w:p w14:paraId="364373AE" w14:textId="77777777" w:rsidR="004B413C" w:rsidRDefault="004B413C">
            <w:pPr>
              <w:rPr>
                <w:sz w:val="13"/>
                <w:szCs w:val="13"/>
              </w:rPr>
            </w:pPr>
          </w:p>
        </w:tc>
        <w:tc>
          <w:tcPr>
            <w:tcW w:w="260" w:type="dxa"/>
            <w:vAlign w:val="bottom"/>
          </w:tcPr>
          <w:p w14:paraId="54B9A763" w14:textId="77777777" w:rsidR="004B413C" w:rsidRDefault="004B413C">
            <w:pPr>
              <w:rPr>
                <w:sz w:val="13"/>
                <w:szCs w:val="13"/>
              </w:rPr>
            </w:pPr>
          </w:p>
        </w:tc>
        <w:tc>
          <w:tcPr>
            <w:tcW w:w="280" w:type="dxa"/>
            <w:vAlign w:val="bottom"/>
          </w:tcPr>
          <w:p w14:paraId="71575E3F" w14:textId="77777777" w:rsidR="004B413C" w:rsidRDefault="004B413C">
            <w:pPr>
              <w:rPr>
                <w:sz w:val="13"/>
                <w:szCs w:val="13"/>
              </w:rPr>
            </w:pPr>
          </w:p>
        </w:tc>
        <w:tc>
          <w:tcPr>
            <w:tcW w:w="260" w:type="dxa"/>
            <w:vAlign w:val="bottom"/>
          </w:tcPr>
          <w:p w14:paraId="3FC79C8F" w14:textId="77777777" w:rsidR="004B413C" w:rsidRDefault="004B413C">
            <w:pPr>
              <w:rPr>
                <w:sz w:val="13"/>
                <w:szCs w:val="13"/>
              </w:rPr>
            </w:pPr>
          </w:p>
        </w:tc>
        <w:tc>
          <w:tcPr>
            <w:tcW w:w="280" w:type="dxa"/>
            <w:vAlign w:val="bottom"/>
          </w:tcPr>
          <w:p w14:paraId="67CDF596" w14:textId="77777777" w:rsidR="004B413C" w:rsidRDefault="004B413C">
            <w:pPr>
              <w:rPr>
                <w:sz w:val="13"/>
                <w:szCs w:val="13"/>
              </w:rPr>
            </w:pPr>
          </w:p>
        </w:tc>
        <w:tc>
          <w:tcPr>
            <w:tcW w:w="260" w:type="dxa"/>
            <w:vAlign w:val="bottom"/>
          </w:tcPr>
          <w:p w14:paraId="63535AF3" w14:textId="77777777" w:rsidR="004B413C" w:rsidRDefault="004B413C">
            <w:pPr>
              <w:rPr>
                <w:sz w:val="13"/>
                <w:szCs w:val="13"/>
              </w:rPr>
            </w:pPr>
          </w:p>
        </w:tc>
        <w:tc>
          <w:tcPr>
            <w:tcW w:w="280" w:type="dxa"/>
            <w:vAlign w:val="bottom"/>
          </w:tcPr>
          <w:p w14:paraId="0FD505DB" w14:textId="77777777" w:rsidR="004B413C" w:rsidRDefault="004B413C">
            <w:pPr>
              <w:rPr>
                <w:sz w:val="13"/>
                <w:szCs w:val="13"/>
              </w:rPr>
            </w:pPr>
          </w:p>
        </w:tc>
        <w:tc>
          <w:tcPr>
            <w:tcW w:w="260" w:type="dxa"/>
            <w:vAlign w:val="bottom"/>
          </w:tcPr>
          <w:p w14:paraId="7A4E5369" w14:textId="77777777" w:rsidR="004B413C" w:rsidRDefault="004B413C">
            <w:pPr>
              <w:rPr>
                <w:sz w:val="13"/>
                <w:szCs w:val="13"/>
              </w:rPr>
            </w:pPr>
          </w:p>
        </w:tc>
        <w:tc>
          <w:tcPr>
            <w:tcW w:w="280" w:type="dxa"/>
            <w:vAlign w:val="bottom"/>
          </w:tcPr>
          <w:p w14:paraId="29E2CD78" w14:textId="77777777" w:rsidR="004B413C" w:rsidRDefault="004B413C">
            <w:pPr>
              <w:rPr>
                <w:sz w:val="13"/>
                <w:szCs w:val="13"/>
              </w:rPr>
            </w:pPr>
          </w:p>
        </w:tc>
        <w:tc>
          <w:tcPr>
            <w:tcW w:w="280" w:type="dxa"/>
            <w:vAlign w:val="bottom"/>
          </w:tcPr>
          <w:p w14:paraId="7CF144D7" w14:textId="77777777" w:rsidR="004B413C" w:rsidRDefault="004B413C">
            <w:pPr>
              <w:rPr>
                <w:sz w:val="13"/>
                <w:szCs w:val="13"/>
              </w:rPr>
            </w:pPr>
          </w:p>
        </w:tc>
        <w:tc>
          <w:tcPr>
            <w:tcW w:w="260" w:type="dxa"/>
            <w:vAlign w:val="bottom"/>
          </w:tcPr>
          <w:p w14:paraId="4EEADA8D" w14:textId="77777777" w:rsidR="004B413C" w:rsidRDefault="004B413C">
            <w:pPr>
              <w:rPr>
                <w:sz w:val="13"/>
                <w:szCs w:val="13"/>
              </w:rPr>
            </w:pPr>
          </w:p>
        </w:tc>
        <w:tc>
          <w:tcPr>
            <w:tcW w:w="280" w:type="dxa"/>
            <w:vAlign w:val="bottom"/>
          </w:tcPr>
          <w:p w14:paraId="22CF232C" w14:textId="77777777" w:rsidR="004B413C" w:rsidRDefault="004B413C">
            <w:pPr>
              <w:rPr>
                <w:sz w:val="13"/>
                <w:szCs w:val="13"/>
              </w:rPr>
            </w:pPr>
          </w:p>
        </w:tc>
        <w:tc>
          <w:tcPr>
            <w:tcW w:w="260" w:type="dxa"/>
            <w:vAlign w:val="bottom"/>
          </w:tcPr>
          <w:p w14:paraId="7F85218D" w14:textId="77777777" w:rsidR="004B413C" w:rsidRDefault="004B413C">
            <w:pPr>
              <w:rPr>
                <w:sz w:val="13"/>
                <w:szCs w:val="13"/>
              </w:rPr>
            </w:pPr>
          </w:p>
        </w:tc>
        <w:tc>
          <w:tcPr>
            <w:tcW w:w="280" w:type="dxa"/>
            <w:vAlign w:val="bottom"/>
          </w:tcPr>
          <w:p w14:paraId="316524DF" w14:textId="77777777" w:rsidR="004B413C" w:rsidRDefault="004B413C">
            <w:pPr>
              <w:rPr>
                <w:sz w:val="13"/>
                <w:szCs w:val="13"/>
              </w:rPr>
            </w:pPr>
          </w:p>
        </w:tc>
        <w:tc>
          <w:tcPr>
            <w:tcW w:w="260" w:type="dxa"/>
            <w:vAlign w:val="bottom"/>
          </w:tcPr>
          <w:p w14:paraId="1044423A" w14:textId="77777777" w:rsidR="004B413C" w:rsidRDefault="004B413C">
            <w:pPr>
              <w:rPr>
                <w:sz w:val="13"/>
                <w:szCs w:val="13"/>
              </w:rPr>
            </w:pPr>
          </w:p>
        </w:tc>
        <w:tc>
          <w:tcPr>
            <w:tcW w:w="280" w:type="dxa"/>
            <w:vAlign w:val="bottom"/>
          </w:tcPr>
          <w:p w14:paraId="25AD5BED" w14:textId="77777777" w:rsidR="004B413C" w:rsidRDefault="004B413C">
            <w:pPr>
              <w:rPr>
                <w:sz w:val="13"/>
                <w:szCs w:val="13"/>
              </w:rPr>
            </w:pPr>
          </w:p>
        </w:tc>
        <w:tc>
          <w:tcPr>
            <w:tcW w:w="260" w:type="dxa"/>
            <w:vAlign w:val="bottom"/>
          </w:tcPr>
          <w:p w14:paraId="06AC5710" w14:textId="77777777" w:rsidR="004B413C" w:rsidRDefault="004B413C">
            <w:pPr>
              <w:rPr>
                <w:sz w:val="13"/>
                <w:szCs w:val="13"/>
              </w:rPr>
            </w:pPr>
          </w:p>
        </w:tc>
        <w:tc>
          <w:tcPr>
            <w:tcW w:w="280" w:type="dxa"/>
            <w:vAlign w:val="bottom"/>
          </w:tcPr>
          <w:p w14:paraId="1C94AAA0" w14:textId="77777777" w:rsidR="004B413C" w:rsidRDefault="004B413C">
            <w:pPr>
              <w:rPr>
                <w:sz w:val="13"/>
                <w:szCs w:val="13"/>
              </w:rPr>
            </w:pPr>
          </w:p>
        </w:tc>
        <w:tc>
          <w:tcPr>
            <w:tcW w:w="260" w:type="dxa"/>
            <w:vAlign w:val="bottom"/>
          </w:tcPr>
          <w:p w14:paraId="0E627D3E" w14:textId="77777777" w:rsidR="004B413C" w:rsidRDefault="004B413C">
            <w:pPr>
              <w:rPr>
                <w:sz w:val="13"/>
                <w:szCs w:val="13"/>
              </w:rPr>
            </w:pPr>
          </w:p>
        </w:tc>
        <w:tc>
          <w:tcPr>
            <w:tcW w:w="280" w:type="dxa"/>
            <w:vAlign w:val="bottom"/>
          </w:tcPr>
          <w:p w14:paraId="736B6114" w14:textId="77777777" w:rsidR="004B413C" w:rsidRDefault="004B413C">
            <w:pPr>
              <w:rPr>
                <w:sz w:val="13"/>
                <w:szCs w:val="13"/>
              </w:rPr>
            </w:pPr>
          </w:p>
        </w:tc>
        <w:tc>
          <w:tcPr>
            <w:tcW w:w="260" w:type="dxa"/>
            <w:vAlign w:val="bottom"/>
          </w:tcPr>
          <w:p w14:paraId="797826E3" w14:textId="77777777" w:rsidR="004B413C" w:rsidRDefault="004B413C">
            <w:pPr>
              <w:rPr>
                <w:sz w:val="13"/>
                <w:szCs w:val="13"/>
              </w:rPr>
            </w:pPr>
          </w:p>
        </w:tc>
        <w:tc>
          <w:tcPr>
            <w:tcW w:w="280" w:type="dxa"/>
            <w:vAlign w:val="bottom"/>
          </w:tcPr>
          <w:p w14:paraId="1178BE97" w14:textId="77777777" w:rsidR="004B413C" w:rsidRDefault="004B413C">
            <w:pPr>
              <w:rPr>
                <w:sz w:val="13"/>
                <w:szCs w:val="13"/>
              </w:rPr>
            </w:pPr>
          </w:p>
        </w:tc>
        <w:tc>
          <w:tcPr>
            <w:tcW w:w="260" w:type="dxa"/>
            <w:vAlign w:val="bottom"/>
          </w:tcPr>
          <w:p w14:paraId="60345E87" w14:textId="77777777" w:rsidR="004B413C" w:rsidRDefault="004B413C">
            <w:pPr>
              <w:rPr>
                <w:sz w:val="13"/>
                <w:szCs w:val="13"/>
              </w:rPr>
            </w:pPr>
          </w:p>
        </w:tc>
        <w:tc>
          <w:tcPr>
            <w:tcW w:w="280" w:type="dxa"/>
            <w:vAlign w:val="bottom"/>
          </w:tcPr>
          <w:p w14:paraId="541B394F" w14:textId="77777777" w:rsidR="004B413C" w:rsidRDefault="004B413C">
            <w:pPr>
              <w:rPr>
                <w:sz w:val="13"/>
                <w:szCs w:val="13"/>
              </w:rPr>
            </w:pPr>
          </w:p>
        </w:tc>
        <w:tc>
          <w:tcPr>
            <w:tcW w:w="260" w:type="dxa"/>
            <w:vAlign w:val="bottom"/>
          </w:tcPr>
          <w:p w14:paraId="3372647E" w14:textId="77777777" w:rsidR="004B413C" w:rsidRDefault="004B413C">
            <w:pPr>
              <w:rPr>
                <w:sz w:val="13"/>
                <w:szCs w:val="13"/>
              </w:rPr>
            </w:pPr>
          </w:p>
        </w:tc>
        <w:tc>
          <w:tcPr>
            <w:tcW w:w="280" w:type="dxa"/>
            <w:vAlign w:val="bottom"/>
          </w:tcPr>
          <w:p w14:paraId="4685F29D" w14:textId="77777777" w:rsidR="004B413C" w:rsidRDefault="004B413C">
            <w:pPr>
              <w:rPr>
                <w:sz w:val="13"/>
                <w:szCs w:val="13"/>
              </w:rPr>
            </w:pPr>
          </w:p>
        </w:tc>
        <w:tc>
          <w:tcPr>
            <w:tcW w:w="260" w:type="dxa"/>
            <w:vAlign w:val="bottom"/>
          </w:tcPr>
          <w:p w14:paraId="1BB95DC2" w14:textId="77777777" w:rsidR="004B413C" w:rsidRDefault="004B413C">
            <w:pPr>
              <w:rPr>
                <w:sz w:val="13"/>
                <w:szCs w:val="13"/>
              </w:rPr>
            </w:pPr>
          </w:p>
        </w:tc>
        <w:tc>
          <w:tcPr>
            <w:tcW w:w="280" w:type="dxa"/>
            <w:vAlign w:val="bottom"/>
          </w:tcPr>
          <w:p w14:paraId="314EA475" w14:textId="77777777" w:rsidR="004B413C" w:rsidRDefault="004B413C">
            <w:pPr>
              <w:rPr>
                <w:sz w:val="13"/>
                <w:szCs w:val="13"/>
              </w:rPr>
            </w:pPr>
          </w:p>
        </w:tc>
        <w:tc>
          <w:tcPr>
            <w:tcW w:w="280" w:type="dxa"/>
            <w:vAlign w:val="bottom"/>
          </w:tcPr>
          <w:p w14:paraId="3107F332" w14:textId="77777777" w:rsidR="004B413C" w:rsidRDefault="004B413C">
            <w:pPr>
              <w:rPr>
                <w:sz w:val="13"/>
                <w:szCs w:val="13"/>
              </w:rPr>
            </w:pPr>
          </w:p>
        </w:tc>
        <w:tc>
          <w:tcPr>
            <w:tcW w:w="260" w:type="dxa"/>
            <w:vAlign w:val="bottom"/>
          </w:tcPr>
          <w:p w14:paraId="1909A513" w14:textId="77777777" w:rsidR="004B413C" w:rsidRDefault="004B413C">
            <w:pPr>
              <w:rPr>
                <w:sz w:val="13"/>
                <w:szCs w:val="13"/>
              </w:rPr>
            </w:pPr>
          </w:p>
        </w:tc>
        <w:tc>
          <w:tcPr>
            <w:tcW w:w="280" w:type="dxa"/>
            <w:vAlign w:val="bottom"/>
          </w:tcPr>
          <w:p w14:paraId="220E9090" w14:textId="77777777" w:rsidR="004B413C" w:rsidRDefault="004B413C">
            <w:pPr>
              <w:rPr>
                <w:sz w:val="13"/>
                <w:szCs w:val="13"/>
              </w:rPr>
            </w:pPr>
          </w:p>
        </w:tc>
        <w:tc>
          <w:tcPr>
            <w:tcW w:w="260" w:type="dxa"/>
            <w:vAlign w:val="bottom"/>
          </w:tcPr>
          <w:p w14:paraId="23CCA2CE" w14:textId="77777777" w:rsidR="004B413C" w:rsidRDefault="004B413C">
            <w:pPr>
              <w:rPr>
                <w:sz w:val="13"/>
                <w:szCs w:val="13"/>
              </w:rPr>
            </w:pPr>
          </w:p>
        </w:tc>
        <w:tc>
          <w:tcPr>
            <w:tcW w:w="280" w:type="dxa"/>
            <w:vAlign w:val="bottom"/>
          </w:tcPr>
          <w:p w14:paraId="7C8E7F0A" w14:textId="77777777" w:rsidR="004B413C" w:rsidRDefault="004B413C">
            <w:pPr>
              <w:rPr>
                <w:sz w:val="13"/>
                <w:szCs w:val="13"/>
              </w:rPr>
            </w:pPr>
          </w:p>
        </w:tc>
        <w:tc>
          <w:tcPr>
            <w:tcW w:w="260" w:type="dxa"/>
            <w:vAlign w:val="bottom"/>
          </w:tcPr>
          <w:p w14:paraId="01ACAA68" w14:textId="77777777" w:rsidR="004B413C" w:rsidRDefault="004B413C">
            <w:pPr>
              <w:rPr>
                <w:sz w:val="13"/>
                <w:szCs w:val="13"/>
              </w:rPr>
            </w:pPr>
          </w:p>
        </w:tc>
        <w:tc>
          <w:tcPr>
            <w:tcW w:w="280" w:type="dxa"/>
            <w:vAlign w:val="bottom"/>
          </w:tcPr>
          <w:p w14:paraId="5812105A" w14:textId="77777777" w:rsidR="004B413C" w:rsidRDefault="004B413C">
            <w:pPr>
              <w:rPr>
                <w:sz w:val="13"/>
                <w:szCs w:val="13"/>
              </w:rPr>
            </w:pPr>
          </w:p>
        </w:tc>
        <w:tc>
          <w:tcPr>
            <w:tcW w:w="260" w:type="dxa"/>
            <w:vAlign w:val="bottom"/>
          </w:tcPr>
          <w:p w14:paraId="480A2BDB" w14:textId="77777777" w:rsidR="004B413C" w:rsidRDefault="004B413C">
            <w:pPr>
              <w:rPr>
                <w:sz w:val="13"/>
                <w:szCs w:val="13"/>
              </w:rPr>
            </w:pPr>
          </w:p>
        </w:tc>
        <w:tc>
          <w:tcPr>
            <w:tcW w:w="280" w:type="dxa"/>
            <w:vAlign w:val="bottom"/>
          </w:tcPr>
          <w:p w14:paraId="49415543" w14:textId="77777777" w:rsidR="004B413C" w:rsidRDefault="004B413C">
            <w:pPr>
              <w:rPr>
                <w:sz w:val="13"/>
                <w:szCs w:val="13"/>
              </w:rPr>
            </w:pPr>
          </w:p>
        </w:tc>
        <w:tc>
          <w:tcPr>
            <w:tcW w:w="260" w:type="dxa"/>
            <w:vAlign w:val="bottom"/>
          </w:tcPr>
          <w:p w14:paraId="6A70C9F9" w14:textId="77777777" w:rsidR="004B413C" w:rsidRDefault="004B413C">
            <w:pPr>
              <w:rPr>
                <w:sz w:val="13"/>
                <w:szCs w:val="13"/>
              </w:rPr>
            </w:pPr>
          </w:p>
        </w:tc>
        <w:tc>
          <w:tcPr>
            <w:tcW w:w="280" w:type="dxa"/>
            <w:vAlign w:val="bottom"/>
          </w:tcPr>
          <w:p w14:paraId="04013F1C" w14:textId="77777777" w:rsidR="004B413C" w:rsidRDefault="004B413C">
            <w:pPr>
              <w:rPr>
                <w:sz w:val="13"/>
                <w:szCs w:val="13"/>
              </w:rPr>
            </w:pPr>
          </w:p>
        </w:tc>
        <w:tc>
          <w:tcPr>
            <w:tcW w:w="260" w:type="dxa"/>
            <w:vAlign w:val="bottom"/>
          </w:tcPr>
          <w:p w14:paraId="3EDECCFE" w14:textId="77777777" w:rsidR="004B413C" w:rsidRDefault="004B413C">
            <w:pPr>
              <w:rPr>
                <w:sz w:val="13"/>
                <w:szCs w:val="13"/>
              </w:rPr>
            </w:pPr>
          </w:p>
        </w:tc>
        <w:tc>
          <w:tcPr>
            <w:tcW w:w="460" w:type="dxa"/>
            <w:vAlign w:val="bottom"/>
          </w:tcPr>
          <w:p w14:paraId="046B127B" w14:textId="77777777" w:rsidR="004B413C" w:rsidRDefault="00EC2FEA">
            <w:pPr>
              <w:spacing w:line="155" w:lineRule="exact"/>
              <w:ind w:left="340"/>
              <w:rPr>
                <w:sz w:val="20"/>
                <w:szCs w:val="20"/>
              </w:rPr>
            </w:pPr>
            <w:r>
              <w:rPr>
                <w:rFonts w:ascii="Arial" w:eastAsia="Arial" w:hAnsi="Arial" w:cs="Arial"/>
                <w:color w:val="1A1A1A"/>
                <w:w w:val="86"/>
                <w:sz w:val="16"/>
                <w:szCs w:val="16"/>
              </w:rPr>
              <w:t>D</w:t>
            </w:r>
          </w:p>
        </w:tc>
        <w:tc>
          <w:tcPr>
            <w:tcW w:w="0" w:type="dxa"/>
            <w:vAlign w:val="bottom"/>
          </w:tcPr>
          <w:p w14:paraId="1AB0A2DF" w14:textId="77777777" w:rsidR="004B413C" w:rsidRDefault="004B413C">
            <w:pPr>
              <w:rPr>
                <w:sz w:val="1"/>
                <w:szCs w:val="1"/>
              </w:rPr>
            </w:pPr>
          </w:p>
        </w:tc>
      </w:tr>
      <w:tr w:rsidR="004B413C" w14:paraId="0367C92F" w14:textId="77777777">
        <w:trPr>
          <w:trHeight w:val="127"/>
        </w:trPr>
        <w:tc>
          <w:tcPr>
            <w:tcW w:w="180" w:type="dxa"/>
            <w:vAlign w:val="bottom"/>
          </w:tcPr>
          <w:p w14:paraId="0F21B3A0" w14:textId="77777777" w:rsidR="004B413C" w:rsidRDefault="004B413C">
            <w:pPr>
              <w:rPr>
                <w:sz w:val="11"/>
                <w:szCs w:val="11"/>
              </w:rPr>
            </w:pPr>
          </w:p>
        </w:tc>
        <w:tc>
          <w:tcPr>
            <w:tcW w:w="680" w:type="dxa"/>
            <w:vAlign w:val="bottom"/>
          </w:tcPr>
          <w:p w14:paraId="1AF4C743" w14:textId="77777777" w:rsidR="004B413C" w:rsidRDefault="00EC2FEA">
            <w:pPr>
              <w:spacing w:line="127" w:lineRule="exact"/>
              <w:ind w:right="181"/>
              <w:jc w:val="right"/>
              <w:rPr>
                <w:sz w:val="20"/>
                <w:szCs w:val="20"/>
              </w:rPr>
            </w:pPr>
            <w:r>
              <w:rPr>
                <w:rFonts w:ascii="Arial" w:eastAsia="Arial" w:hAnsi="Arial" w:cs="Arial"/>
                <w:color w:val="4D4D4D"/>
                <w:sz w:val="14"/>
                <w:szCs w:val="14"/>
              </w:rPr>
              <w:t>2010</w:t>
            </w:r>
          </w:p>
        </w:tc>
        <w:tc>
          <w:tcPr>
            <w:tcW w:w="280" w:type="dxa"/>
            <w:vAlign w:val="bottom"/>
          </w:tcPr>
          <w:p w14:paraId="3B8D096A" w14:textId="77777777" w:rsidR="004B413C" w:rsidRDefault="004B413C">
            <w:pPr>
              <w:rPr>
                <w:sz w:val="11"/>
                <w:szCs w:val="11"/>
              </w:rPr>
            </w:pPr>
          </w:p>
        </w:tc>
        <w:tc>
          <w:tcPr>
            <w:tcW w:w="260" w:type="dxa"/>
            <w:vAlign w:val="bottom"/>
          </w:tcPr>
          <w:p w14:paraId="2CAF0A91" w14:textId="77777777" w:rsidR="004B413C" w:rsidRDefault="004B413C">
            <w:pPr>
              <w:rPr>
                <w:sz w:val="11"/>
                <w:szCs w:val="11"/>
              </w:rPr>
            </w:pPr>
          </w:p>
        </w:tc>
        <w:tc>
          <w:tcPr>
            <w:tcW w:w="280" w:type="dxa"/>
            <w:vAlign w:val="bottom"/>
          </w:tcPr>
          <w:p w14:paraId="52351519" w14:textId="77777777" w:rsidR="004B413C" w:rsidRDefault="004B413C">
            <w:pPr>
              <w:rPr>
                <w:sz w:val="11"/>
                <w:szCs w:val="11"/>
              </w:rPr>
            </w:pPr>
          </w:p>
        </w:tc>
        <w:tc>
          <w:tcPr>
            <w:tcW w:w="260" w:type="dxa"/>
            <w:vAlign w:val="bottom"/>
          </w:tcPr>
          <w:p w14:paraId="5977314E" w14:textId="77777777" w:rsidR="004B413C" w:rsidRDefault="004B413C">
            <w:pPr>
              <w:rPr>
                <w:sz w:val="11"/>
                <w:szCs w:val="11"/>
              </w:rPr>
            </w:pPr>
          </w:p>
        </w:tc>
        <w:tc>
          <w:tcPr>
            <w:tcW w:w="280" w:type="dxa"/>
            <w:vAlign w:val="bottom"/>
          </w:tcPr>
          <w:p w14:paraId="4CAB5347" w14:textId="77777777" w:rsidR="004B413C" w:rsidRDefault="004B413C">
            <w:pPr>
              <w:rPr>
                <w:sz w:val="11"/>
                <w:szCs w:val="11"/>
              </w:rPr>
            </w:pPr>
          </w:p>
        </w:tc>
        <w:tc>
          <w:tcPr>
            <w:tcW w:w="260" w:type="dxa"/>
            <w:vAlign w:val="bottom"/>
          </w:tcPr>
          <w:p w14:paraId="63A6B1BE" w14:textId="77777777" w:rsidR="004B413C" w:rsidRDefault="004B413C">
            <w:pPr>
              <w:rPr>
                <w:sz w:val="11"/>
                <w:szCs w:val="11"/>
              </w:rPr>
            </w:pPr>
          </w:p>
        </w:tc>
        <w:tc>
          <w:tcPr>
            <w:tcW w:w="280" w:type="dxa"/>
            <w:vAlign w:val="bottom"/>
          </w:tcPr>
          <w:p w14:paraId="0CFDB5E5" w14:textId="77777777" w:rsidR="004B413C" w:rsidRDefault="004B413C">
            <w:pPr>
              <w:rPr>
                <w:sz w:val="11"/>
                <w:szCs w:val="11"/>
              </w:rPr>
            </w:pPr>
          </w:p>
        </w:tc>
        <w:tc>
          <w:tcPr>
            <w:tcW w:w="260" w:type="dxa"/>
            <w:vAlign w:val="bottom"/>
          </w:tcPr>
          <w:p w14:paraId="7C37CCEF" w14:textId="77777777" w:rsidR="004B413C" w:rsidRDefault="004B413C">
            <w:pPr>
              <w:rPr>
                <w:sz w:val="11"/>
                <w:szCs w:val="11"/>
              </w:rPr>
            </w:pPr>
          </w:p>
        </w:tc>
        <w:tc>
          <w:tcPr>
            <w:tcW w:w="280" w:type="dxa"/>
            <w:vAlign w:val="bottom"/>
          </w:tcPr>
          <w:p w14:paraId="03BDD641" w14:textId="77777777" w:rsidR="004B413C" w:rsidRDefault="004B413C">
            <w:pPr>
              <w:rPr>
                <w:sz w:val="11"/>
                <w:szCs w:val="11"/>
              </w:rPr>
            </w:pPr>
          </w:p>
        </w:tc>
        <w:tc>
          <w:tcPr>
            <w:tcW w:w="260" w:type="dxa"/>
            <w:vAlign w:val="bottom"/>
          </w:tcPr>
          <w:p w14:paraId="24D11E9B" w14:textId="77777777" w:rsidR="004B413C" w:rsidRDefault="004B413C">
            <w:pPr>
              <w:rPr>
                <w:sz w:val="11"/>
                <w:szCs w:val="11"/>
              </w:rPr>
            </w:pPr>
          </w:p>
        </w:tc>
        <w:tc>
          <w:tcPr>
            <w:tcW w:w="280" w:type="dxa"/>
            <w:vAlign w:val="bottom"/>
          </w:tcPr>
          <w:p w14:paraId="058FF37C" w14:textId="77777777" w:rsidR="004B413C" w:rsidRDefault="004B413C">
            <w:pPr>
              <w:rPr>
                <w:sz w:val="11"/>
                <w:szCs w:val="11"/>
              </w:rPr>
            </w:pPr>
          </w:p>
        </w:tc>
        <w:tc>
          <w:tcPr>
            <w:tcW w:w="280" w:type="dxa"/>
            <w:vAlign w:val="bottom"/>
          </w:tcPr>
          <w:p w14:paraId="7E7C80FC" w14:textId="77777777" w:rsidR="004B413C" w:rsidRDefault="004B413C">
            <w:pPr>
              <w:rPr>
                <w:sz w:val="11"/>
                <w:szCs w:val="11"/>
              </w:rPr>
            </w:pPr>
          </w:p>
        </w:tc>
        <w:tc>
          <w:tcPr>
            <w:tcW w:w="260" w:type="dxa"/>
            <w:vAlign w:val="bottom"/>
          </w:tcPr>
          <w:p w14:paraId="096D3272" w14:textId="77777777" w:rsidR="004B413C" w:rsidRDefault="004B413C">
            <w:pPr>
              <w:rPr>
                <w:sz w:val="11"/>
                <w:szCs w:val="11"/>
              </w:rPr>
            </w:pPr>
          </w:p>
        </w:tc>
        <w:tc>
          <w:tcPr>
            <w:tcW w:w="280" w:type="dxa"/>
            <w:vAlign w:val="bottom"/>
          </w:tcPr>
          <w:p w14:paraId="3D34EC4C" w14:textId="77777777" w:rsidR="004B413C" w:rsidRDefault="004B413C">
            <w:pPr>
              <w:rPr>
                <w:sz w:val="11"/>
                <w:szCs w:val="11"/>
              </w:rPr>
            </w:pPr>
          </w:p>
        </w:tc>
        <w:tc>
          <w:tcPr>
            <w:tcW w:w="260" w:type="dxa"/>
            <w:vAlign w:val="bottom"/>
          </w:tcPr>
          <w:p w14:paraId="3259F1E2" w14:textId="77777777" w:rsidR="004B413C" w:rsidRDefault="004B413C">
            <w:pPr>
              <w:rPr>
                <w:sz w:val="11"/>
                <w:szCs w:val="11"/>
              </w:rPr>
            </w:pPr>
          </w:p>
        </w:tc>
        <w:tc>
          <w:tcPr>
            <w:tcW w:w="280" w:type="dxa"/>
            <w:vAlign w:val="bottom"/>
          </w:tcPr>
          <w:p w14:paraId="3FA12F83" w14:textId="77777777" w:rsidR="004B413C" w:rsidRDefault="004B413C">
            <w:pPr>
              <w:rPr>
                <w:sz w:val="11"/>
                <w:szCs w:val="11"/>
              </w:rPr>
            </w:pPr>
          </w:p>
        </w:tc>
        <w:tc>
          <w:tcPr>
            <w:tcW w:w="260" w:type="dxa"/>
            <w:vAlign w:val="bottom"/>
          </w:tcPr>
          <w:p w14:paraId="25A88836" w14:textId="77777777" w:rsidR="004B413C" w:rsidRDefault="004B413C">
            <w:pPr>
              <w:rPr>
                <w:sz w:val="11"/>
                <w:szCs w:val="11"/>
              </w:rPr>
            </w:pPr>
          </w:p>
        </w:tc>
        <w:tc>
          <w:tcPr>
            <w:tcW w:w="280" w:type="dxa"/>
            <w:vAlign w:val="bottom"/>
          </w:tcPr>
          <w:p w14:paraId="4D7E4E5E" w14:textId="77777777" w:rsidR="004B413C" w:rsidRDefault="004B413C">
            <w:pPr>
              <w:rPr>
                <w:sz w:val="11"/>
                <w:szCs w:val="11"/>
              </w:rPr>
            </w:pPr>
          </w:p>
        </w:tc>
        <w:tc>
          <w:tcPr>
            <w:tcW w:w="260" w:type="dxa"/>
            <w:vAlign w:val="bottom"/>
          </w:tcPr>
          <w:p w14:paraId="01914252" w14:textId="77777777" w:rsidR="004B413C" w:rsidRDefault="004B413C">
            <w:pPr>
              <w:rPr>
                <w:sz w:val="11"/>
                <w:szCs w:val="11"/>
              </w:rPr>
            </w:pPr>
          </w:p>
        </w:tc>
        <w:tc>
          <w:tcPr>
            <w:tcW w:w="280" w:type="dxa"/>
            <w:vAlign w:val="bottom"/>
          </w:tcPr>
          <w:p w14:paraId="3CA9F2EB" w14:textId="77777777" w:rsidR="004B413C" w:rsidRDefault="004B413C">
            <w:pPr>
              <w:rPr>
                <w:sz w:val="11"/>
                <w:szCs w:val="11"/>
              </w:rPr>
            </w:pPr>
          </w:p>
        </w:tc>
        <w:tc>
          <w:tcPr>
            <w:tcW w:w="260" w:type="dxa"/>
            <w:vAlign w:val="bottom"/>
          </w:tcPr>
          <w:p w14:paraId="5ED904E0" w14:textId="77777777" w:rsidR="004B413C" w:rsidRDefault="004B413C">
            <w:pPr>
              <w:rPr>
                <w:sz w:val="11"/>
                <w:szCs w:val="11"/>
              </w:rPr>
            </w:pPr>
          </w:p>
        </w:tc>
        <w:tc>
          <w:tcPr>
            <w:tcW w:w="280" w:type="dxa"/>
            <w:vAlign w:val="bottom"/>
          </w:tcPr>
          <w:p w14:paraId="469CF312" w14:textId="77777777" w:rsidR="004B413C" w:rsidRDefault="004B413C">
            <w:pPr>
              <w:rPr>
                <w:sz w:val="11"/>
                <w:szCs w:val="11"/>
              </w:rPr>
            </w:pPr>
          </w:p>
        </w:tc>
        <w:tc>
          <w:tcPr>
            <w:tcW w:w="260" w:type="dxa"/>
            <w:vAlign w:val="bottom"/>
          </w:tcPr>
          <w:p w14:paraId="0E25D062" w14:textId="77777777" w:rsidR="004B413C" w:rsidRDefault="004B413C">
            <w:pPr>
              <w:rPr>
                <w:sz w:val="11"/>
                <w:szCs w:val="11"/>
              </w:rPr>
            </w:pPr>
          </w:p>
        </w:tc>
        <w:tc>
          <w:tcPr>
            <w:tcW w:w="280" w:type="dxa"/>
            <w:vAlign w:val="bottom"/>
          </w:tcPr>
          <w:p w14:paraId="5BB80715" w14:textId="77777777" w:rsidR="004B413C" w:rsidRDefault="004B413C">
            <w:pPr>
              <w:rPr>
                <w:sz w:val="11"/>
                <w:szCs w:val="11"/>
              </w:rPr>
            </w:pPr>
          </w:p>
        </w:tc>
        <w:tc>
          <w:tcPr>
            <w:tcW w:w="260" w:type="dxa"/>
            <w:vAlign w:val="bottom"/>
          </w:tcPr>
          <w:p w14:paraId="3DF49568" w14:textId="77777777" w:rsidR="004B413C" w:rsidRDefault="004B413C">
            <w:pPr>
              <w:rPr>
                <w:sz w:val="11"/>
                <w:szCs w:val="11"/>
              </w:rPr>
            </w:pPr>
          </w:p>
        </w:tc>
        <w:tc>
          <w:tcPr>
            <w:tcW w:w="280" w:type="dxa"/>
            <w:vAlign w:val="bottom"/>
          </w:tcPr>
          <w:p w14:paraId="6B149C62" w14:textId="77777777" w:rsidR="004B413C" w:rsidRDefault="004B413C">
            <w:pPr>
              <w:rPr>
                <w:sz w:val="11"/>
                <w:szCs w:val="11"/>
              </w:rPr>
            </w:pPr>
          </w:p>
        </w:tc>
        <w:tc>
          <w:tcPr>
            <w:tcW w:w="260" w:type="dxa"/>
            <w:vAlign w:val="bottom"/>
          </w:tcPr>
          <w:p w14:paraId="10C04122" w14:textId="77777777" w:rsidR="004B413C" w:rsidRDefault="004B413C">
            <w:pPr>
              <w:rPr>
                <w:sz w:val="11"/>
                <w:szCs w:val="11"/>
              </w:rPr>
            </w:pPr>
          </w:p>
        </w:tc>
        <w:tc>
          <w:tcPr>
            <w:tcW w:w="280" w:type="dxa"/>
            <w:vAlign w:val="bottom"/>
          </w:tcPr>
          <w:p w14:paraId="3A8F6DA0" w14:textId="77777777" w:rsidR="004B413C" w:rsidRDefault="004B413C">
            <w:pPr>
              <w:rPr>
                <w:sz w:val="11"/>
                <w:szCs w:val="11"/>
              </w:rPr>
            </w:pPr>
          </w:p>
        </w:tc>
        <w:tc>
          <w:tcPr>
            <w:tcW w:w="260" w:type="dxa"/>
            <w:vAlign w:val="bottom"/>
          </w:tcPr>
          <w:p w14:paraId="2B6D566A" w14:textId="77777777" w:rsidR="004B413C" w:rsidRDefault="004B413C">
            <w:pPr>
              <w:rPr>
                <w:sz w:val="11"/>
                <w:szCs w:val="11"/>
              </w:rPr>
            </w:pPr>
          </w:p>
        </w:tc>
        <w:tc>
          <w:tcPr>
            <w:tcW w:w="280" w:type="dxa"/>
            <w:vAlign w:val="bottom"/>
          </w:tcPr>
          <w:p w14:paraId="1C98D855" w14:textId="77777777" w:rsidR="004B413C" w:rsidRDefault="004B413C">
            <w:pPr>
              <w:rPr>
                <w:sz w:val="11"/>
                <w:szCs w:val="11"/>
              </w:rPr>
            </w:pPr>
          </w:p>
        </w:tc>
        <w:tc>
          <w:tcPr>
            <w:tcW w:w="280" w:type="dxa"/>
            <w:vAlign w:val="bottom"/>
          </w:tcPr>
          <w:p w14:paraId="2EAFF4B8" w14:textId="77777777" w:rsidR="004B413C" w:rsidRDefault="004B413C">
            <w:pPr>
              <w:rPr>
                <w:sz w:val="11"/>
                <w:szCs w:val="11"/>
              </w:rPr>
            </w:pPr>
          </w:p>
        </w:tc>
        <w:tc>
          <w:tcPr>
            <w:tcW w:w="260" w:type="dxa"/>
            <w:vAlign w:val="bottom"/>
          </w:tcPr>
          <w:p w14:paraId="2F4C0765" w14:textId="77777777" w:rsidR="004B413C" w:rsidRDefault="004B413C">
            <w:pPr>
              <w:rPr>
                <w:sz w:val="11"/>
                <w:szCs w:val="11"/>
              </w:rPr>
            </w:pPr>
          </w:p>
        </w:tc>
        <w:tc>
          <w:tcPr>
            <w:tcW w:w="280" w:type="dxa"/>
            <w:vAlign w:val="bottom"/>
          </w:tcPr>
          <w:p w14:paraId="12C46B49" w14:textId="77777777" w:rsidR="004B413C" w:rsidRDefault="004B413C">
            <w:pPr>
              <w:rPr>
                <w:sz w:val="11"/>
                <w:szCs w:val="11"/>
              </w:rPr>
            </w:pPr>
          </w:p>
        </w:tc>
        <w:tc>
          <w:tcPr>
            <w:tcW w:w="260" w:type="dxa"/>
            <w:vAlign w:val="bottom"/>
          </w:tcPr>
          <w:p w14:paraId="14548ED6" w14:textId="77777777" w:rsidR="004B413C" w:rsidRDefault="004B413C">
            <w:pPr>
              <w:rPr>
                <w:sz w:val="11"/>
                <w:szCs w:val="11"/>
              </w:rPr>
            </w:pPr>
          </w:p>
        </w:tc>
        <w:tc>
          <w:tcPr>
            <w:tcW w:w="280" w:type="dxa"/>
            <w:vAlign w:val="bottom"/>
          </w:tcPr>
          <w:p w14:paraId="0AF86DE1" w14:textId="77777777" w:rsidR="004B413C" w:rsidRDefault="004B413C">
            <w:pPr>
              <w:rPr>
                <w:sz w:val="11"/>
                <w:szCs w:val="11"/>
              </w:rPr>
            </w:pPr>
          </w:p>
        </w:tc>
        <w:tc>
          <w:tcPr>
            <w:tcW w:w="260" w:type="dxa"/>
            <w:vAlign w:val="bottom"/>
          </w:tcPr>
          <w:p w14:paraId="779C04CF" w14:textId="77777777" w:rsidR="004B413C" w:rsidRDefault="004B413C">
            <w:pPr>
              <w:rPr>
                <w:sz w:val="11"/>
                <w:szCs w:val="11"/>
              </w:rPr>
            </w:pPr>
          </w:p>
        </w:tc>
        <w:tc>
          <w:tcPr>
            <w:tcW w:w="280" w:type="dxa"/>
            <w:vAlign w:val="bottom"/>
          </w:tcPr>
          <w:p w14:paraId="3771829E" w14:textId="77777777" w:rsidR="004B413C" w:rsidRDefault="004B413C">
            <w:pPr>
              <w:rPr>
                <w:sz w:val="11"/>
                <w:szCs w:val="11"/>
              </w:rPr>
            </w:pPr>
          </w:p>
        </w:tc>
        <w:tc>
          <w:tcPr>
            <w:tcW w:w="260" w:type="dxa"/>
            <w:vAlign w:val="bottom"/>
          </w:tcPr>
          <w:p w14:paraId="18ACC656" w14:textId="77777777" w:rsidR="004B413C" w:rsidRDefault="004B413C">
            <w:pPr>
              <w:rPr>
                <w:sz w:val="11"/>
                <w:szCs w:val="11"/>
              </w:rPr>
            </w:pPr>
          </w:p>
        </w:tc>
        <w:tc>
          <w:tcPr>
            <w:tcW w:w="280" w:type="dxa"/>
            <w:vAlign w:val="bottom"/>
          </w:tcPr>
          <w:p w14:paraId="37418A0A" w14:textId="77777777" w:rsidR="004B413C" w:rsidRDefault="004B413C">
            <w:pPr>
              <w:rPr>
                <w:sz w:val="11"/>
                <w:szCs w:val="11"/>
              </w:rPr>
            </w:pPr>
          </w:p>
        </w:tc>
        <w:tc>
          <w:tcPr>
            <w:tcW w:w="260" w:type="dxa"/>
            <w:vAlign w:val="bottom"/>
          </w:tcPr>
          <w:p w14:paraId="68596F55" w14:textId="77777777" w:rsidR="004B413C" w:rsidRDefault="004B413C">
            <w:pPr>
              <w:rPr>
                <w:sz w:val="11"/>
                <w:szCs w:val="11"/>
              </w:rPr>
            </w:pPr>
          </w:p>
        </w:tc>
        <w:tc>
          <w:tcPr>
            <w:tcW w:w="280" w:type="dxa"/>
            <w:vAlign w:val="bottom"/>
          </w:tcPr>
          <w:p w14:paraId="4A10F794" w14:textId="77777777" w:rsidR="004B413C" w:rsidRDefault="004B413C">
            <w:pPr>
              <w:rPr>
                <w:sz w:val="11"/>
                <w:szCs w:val="11"/>
              </w:rPr>
            </w:pPr>
          </w:p>
        </w:tc>
        <w:tc>
          <w:tcPr>
            <w:tcW w:w="260" w:type="dxa"/>
            <w:vAlign w:val="bottom"/>
          </w:tcPr>
          <w:p w14:paraId="07F6D198" w14:textId="77777777" w:rsidR="004B413C" w:rsidRDefault="004B413C">
            <w:pPr>
              <w:rPr>
                <w:sz w:val="11"/>
                <w:szCs w:val="11"/>
              </w:rPr>
            </w:pPr>
          </w:p>
        </w:tc>
        <w:tc>
          <w:tcPr>
            <w:tcW w:w="460" w:type="dxa"/>
            <w:vAlign w:val="bottom"/>
          </w:tcPr>
          <w:p w14:paraId="22D36C1E" w14:textId="77777777" w:rsidR="004B413C" w:rsidRDefault="004B413C">
            <w:pPr>
              <w:rPr>
                <w:sz w:val="11"/>
                <w:szCs w:val="11"/>
              </w:rPr>
            </w:pPr>
          </w:p>
        </w:tc>
        <w:tc>
          <w:tcPr>
            <w:tcW w:w="0" w:type="dxa"/>
            <w:vAlign w:val="bottom"/>
          </w:tcPr>
          <w:p w14:paraId="23E781B5" w14:textId="77777777" w:rsidR="004B413C" w:rsidRDefault="004B413C">
            <w:pPr>
              <w:rPr>
                <w:sz w:val="1"/>
                <w:szCs w:val="1"/>
              </w:rPr>
            </w:pPr>
          </w:p>
        </w:tc>
      </w:tr>
      <w:tr w:rsidR="004B413C" w14:paraId="366F45E0" w14:textId="77777777">
        <w:trPr>
          <w:trHeight w:val="158"/>
        </w:trPr>
        <w:tc>
          <w:tcPr>
            <w:tcW w:w="180" w:type="dxa"/>
            <w:vAlign w:val="bottom"/>
          </w:tcPr>
          <w:p w14:paraId="3F9DCE0A" w14:textId="77777777" w:rsidR="004B413C" w:rsidRDefault="004B413C">
            <w:pPr>
              <w:rPr>
                <w:sz w:val="13"/>
                <w:szCs w:val="13"/>
              </w:rPr>
            </w:pPr>
          </w:p>
        </w:tc>
        <w:tc>
          <w:tcPr>
            <w:tcW w:w="680" w:type="dxa"/>
            <w:vAlign w:val="bottom"/>
          </w:tcPr>
          <w:p w14:paraId="23F637CA" w14:textId="77777777" w:rsidR="004B413C" w:rsidRDefault="00EC2FEA">
            <w:pPr>
              <w:spacing w:line="158" w:lineRule="exact"/>
              <w:ind w:right="181"/>
              <w:jc w:val="right"/>
              <w:rPr>
                <w:sz w:val="20"/>
                <w:szCs w:val="20"/>
              </w:rPr>
            </w:pPr>
            <w:r>
              <w:rPr>
                <w:rFonts w:ascii="Arial" w:eastAsia="Arial" w:hAnsi="Arial" w:cs="Arial"/>
                <w:color w:val="4D4D4D"/>
                <w:sz w:val="16"/>
                <w:szCs w:val="16"/>
              </w:rPr>
              <w:t>2015</w:t>
            </w:r>
          </w:p>
        </w:tc>
        <w:tc>
          <w:tcPr>
            <w:tcW w:w="280" w:type="dxa"/>
            <w:vAlign w:val="bottom"/>
          </w:tcPr>
          <w:p w14:paraId="37C71846" w14:textId="77777777" w:rsidR="004B413C" w:rsidRDefault="004B413C">
            <w:pPr>
              <w:rPr>
                <w:sz w:val="13"/>
                <w:szCs w:val="13"/>
              </w:rPr>
            </w:pPr>
          </w:p>
        </w:tc>
        <w:tc>
          <w:tcPr>
            <w:tcW w:w="260" w:type="dxa"/>
            <w:vAlign w:val="bottom"/>
          </w:tcPr>
          <w:p w14:paraId="6BFB11BD" w14:textId="77777777" w:rsidR="004B413C" w:rsidRDefault="004B413C">
            <w:pPr>
              <w:rPr>
                <w:sz w:val="13"/>
                <w:szCs w:val="13"/>
              </w:rPr>
            </w:pPr>
          </w:p>
        </w:tc>
        <w:tc>
          <w:tcPr>
            <w:tcW w:w="280" w:type="dxa"/>
            <w:vAlign w:val="bottom"/>
          </w:tcPr>
          <w:p w14:paraId="19E47779" w14:textId="77777777" w:rsidR="004B413C" w:rsidRDefault="004B413C">
            <w:pPr>
              <w:rPr>
                <w:sz w:val="13"/>
                <w:szCs w:val="13"/>
              </w:rPr>
            </w:pPr>
          </w:p>
        </w:tc>
        <w:tc>
          <w:tcPr>
            <w:tcW w:w="260" w:type="dxa"/>
            <w:vAlign w:val="bottom"/>
          </w:tcPr>
          <w:p w14:paraId="6CC82184" w14:textId="77777777" w:rsidR="004B413C" w:rsidRDefault="004B413C">
            <w:pPr>
              <w:rPr>
                <w:sz w:val="13"/>
                <w:szCs w:val="13"/>
              </w:rPr>
            </w:pPr>
          </w:p>
        </w:tc>
        <w:tc>
          <w:tcPr>
            <w:tcW w:w="280" w:type="dxa"/>
            <w:vAlign w:val="bottom"/>
          </w:tcPr>
          <w:p w14:paraId="54BAA682" w14:textId="77777777" w:rsidR="004B413C" w:rsidRDefault="004B413C">
            <w:pPr>
              <w:rPr>
                <w:sz w:val="13"/>
                <w:szCs w:val="13"/>
              </w:rPr>
            </w:pPr>
          </w:p>
        </w:tc>
        <w:tc>
          <w:tcPr>
            <w:tcW w:w="260" w:type="dxa"/>
            <w:vAlign w:val="bottom"/>
          </w:tcPr>
          <w:p w14:paraId="1792B640" w14:textId="77777777" w:rsidR="004B413C" w:rsidRDefault="004B413C">
            <w:pPr>
              <w:rPr>
                <w:sz w:val="13"/>
                <w:szCs w:val="13"/>
              </w:rPr>
            </w:pPr>
          </w:p>
        </w:tc>
        <w:tc>
          <w:tcPr>
            <w:tcW w:w="280" w:type="dxa"/>
            <w:vAlign w:val="bottom"/>
          </w:tcPr>
          <w:p w14:paraId="726673BD" w14:textId="77777777" w:rsidR="004B413C" w:rsidRDefault="004B413C">
            <w:pPr>
              <w:rPr>
                <w:sz w:val="13"/>
                <w:szCs w:val="13"/>
              </w:rPr>
            </w:pPr>
          </w:p>
        </w:tc>
        <w:tc>
          <w:tcPr>
            <w:tcW w:w="260" w:type="dxa"/>
            <w:vAlign w:val="bottom"/>
          </w:tcPr>
          <w:p w14:paraId="5F73063B" w14:textId="77777777" w:rsidR="004B413C" w:rsidRDefault="004B413C">
            <w:pPr>
              <w:rPr>
                <w:sz w:val="13"/>
                <w:szCs w:val="13"/>
              </w:rPr>
            </w:pPr>
          </w:p>
        </w:tc>
        <w:tc>
          <w:tcPr>
            <w:tcW w:w="280" w:type="dxa"/>
            <w:vAlign w:val="bottom"/>
          </w:tcPr>
          <w:p w14:paraId="5AC2E6EA" w14:textId="77777777" w:rsidR="004B413C" w:rsidRDefault="004B413C">
            <w:pPr>
              <w:rPr>
                <w:sz w:val="13"/>
                <w:szCs w:val="13"/>
              </w:rPr>
            </w:pPr>
          </w:p>
        </w:tc>
        <w:tc>
          <w:tcPr>
            <w:tcW w:w="260" w:type="dxa"/>
            <w:vAlign w:val="bottom"/>
          </w:tcPr>
          <w:p w14:paraId="022184EA" w14:textId="77777777" w:rsidR="004B413C" w:rsidRDefault="004B413C">
            <w:pPr>
              <w:rPr>
                <w:sz w:val="13"/>
                <w:szCs w:val="13"/>
              </w:rPr>
            </w:pPr>
          </w:p>
        </w:tc>
        <w:tc>
          <w:tcPr>
            <w:tcW w:w="280" w:type="dxa"/>
            <w:vAlign w:val="bottom"/>
          </w:tcPr>
          <w:p w14:paraId="5AF4B9AE" w14:textId="77777777" w:rsidR="004B413C" w:rsidRDefault="004B413C">
            <w:pPr>
              <w:rPr>
                <w:sz w:val="13"/>
                <w:szCs w:val="13"/>
              </w:rPr>
            </w:pPr>
          </w:p>
        </w:tc>
        <w:tc>
          <w:tcPr>
            <w:tcW w:w="280" w:type="dxa"/>
            <w:vAlign w:val="bottom"/>
          </w:tcPr>
          <w:p w14:paraId="79843CA6" w14:textId="77777777" w:rsidR="004B413C" w:rsidRDefault="004B413C">
            <w:pPr>
              <w:rPr>
                <w:sz w:val="13"/>
                <w:szCs w:val="13"/>
              </w:rPr>
            </w:pPr>
          </w:p>
        </w:tc>
        <w:tc>
          <w:tcPr>
            <w:tcW w:w="260" w:type="dxa"/>
            <w:vAlign w:val="bottom"/>
          </w:tcPr>
          <w:p w14:paraId="6117A77C" w14:textId="77777777" w:rsidR="004B413C" w:rsidRDefault="004B413C">
            <w:pPr>
              <w:rPr>
                <w:sz w:val="13"/>
                <w:szCs w:val="13"/>
              </w:rPr>
            </w:pPr>
          </w:p>
        </w:tc>
        <w:tc>
          <w:tcPr>
            <w:tcW w:w="280" w:type="dxa"/>
            <w:vAlign w:val="bottom"/>
          </w:tcPr>
          <w:p w14:paraId="63813190" w14:textId="77777777" w:rsidR="004B413C" w:rsidRDefault="004B413C">
            <w:pPr>
              <w:rPr>
                <w:sz w:val="13"/>
                <w:szCs w:val="13"/>
              </w:rPr>
            </w:pPr>
          </w:p>
        </w:tc>
        <w:tc>
          <w:tcPr>
            <w:tcW w:w="260" w:type="dxa"/>
            <w:vAlign w:val="bottom"/>
          </w:tcPr>
          <w:p w14:paraId="6E574244" w14:textId="77777777" w:rsidR="004B413C" w:rsidRDefault="004B413C">
            <w:pPr>
              <w:rPr>
                <w:sz w:val="13"/>
                <w:szCs w:val="13"/>
              </w:rPr>
            </w:pPr>
          </w:p>
        </w:tc>
        <w:tc>
          <w:tcPr>
            <w:tcW w:w="280" w:type="dxa"/>
            <w:vAlign w:val="bottom"/>
          </w:tcPr>
          <w:p w14:paraId="24962C8E" w14:textId="77777777" w:rsidR="004B413C" w:rsidRDefault="004B413C">
            <w:pPr>
              <w:rPr>
                <w:sz w:val="13"/>
                <w:szCs w:val="13"/>
              </w:rPr>
            </w:pPr>
          </w:p>
        </w:tc>
        <w:tc>
          <w:tcPr>
            <w:tcW w:w="260" w:type="dxa"/>
            <w:vAlign w:val="bottom"/>
          </w:tcPr>
          <w:p w14:paraId="3038152F" w14:textId="77777777" w:rsidR="004B413C" w:rsidRDefault="004B413C">
            <w:pPr>
              <w:rPr>
                <w:sz w:val="13"/>
                <w:szCs w:val="13"/>
              </w:rPr>
            </w:pPr>
          </w:p>
        </w:tc>
        <w:tc>
          <w:tcPr>
            <w:tcW w:w="280" w:type="dxa"/>
            <w:vAlign w:val="bottom"/>
          </w:tcPr>
          <w:p w14:paraId="72917E7E" w14:textId="77777777" w:rsidR="004B413C" w:rsidRDefault="004B413C">
            <w:pPr>
              <w:rPr>
                <w:sz w:val="13"/>
                <w:szCs w:val="13"/>
              </w:rPr>
            </w:pPr>
          </w:p>
        </w:tc>
        <w:tc>
          <w:tcPr>
            <w:tcW w:w="260" w:type="dxa"/>
            <w:vAlign w:val="bottom"/>
          </w:tcPr>
          <w:p w14:paraId="52AEA07B" w14:textId="77777777" w:rsidR="004B413C" w:rsidRDefault="004B413C">
            <w:pPr>
              <w:rPr>
                <w:sz w:val="13"/>
                <w:szCs w:val="13"/>
              </w:rPr>
            </w:pPr>
          </w:p>
        </w:tc>
        <w:tc>
          <w:tcPr>
            <w:tcW w:w="280" w:type="dxa"/>
            <w:vAlign w:val="bottom"/>
          </w:tcPr>
          <w:p w14:paraId="104F8081" w14:textId="77777777" w:rsidR="004B413C" w:rsidRDefault="004B413C">
            <w:pPr>
              <w:rPr>
                <w:sz w:val="13"/>
                <w:szCs w:val="13"/>
              </w:rPr>
            </w:pPr>
          </w:p>
        </w:tc>
        <w:tc>
          <w:tcPr>
            <w:tcW w:w="260" w:type="dxa"/>
            <w:vAlign w:val="bottom"/>
          </w:tcPr>
          <w:p w14:paraId="550184F7" w14:textId="77777777" w:rsidR="004B413C" w:rsidRDefault="004B413C">
            <w:pPr>
              <w:rPr>
                <w:sz w:val="13"/>
                <w:szCs w:val="13"/>
              </w:rPr>
            </w:pPr>
          </w:p>
        </w:tc>
        <w:tc>
          <w:tcPr>
            <w:tcW w:w="280" w:type="dxa"/>
            <w:vAlign w:val="bottom"/>
          </w:tcPr>
          <w:p w14:paraId="3656E919" w14:textId="77777777" w:rsidR="004B413C" w:rsidRDefault="004B413C">
            <w:pPr>
              <w:rPr>
                <w:sz w:val="13"/>
                <w:szCs w:val="13"/>
              </w:rPr>
            </w:pPr>
          </w:p>
        </w:tc>
        <w:tc>
          <w:tcPr>
            <w:tcW w:w="260" w:type="dxa"/>
            <w:vAlign w:val="bottom"/>
          </w:tcPr>
          <w:p w14:paraId="3F39371A" w14:textId="77777777" w:rsidR="004B413C" w:rsidRDefault="004B413C">
            <w:pPr>
              <w:rPr>
                <w:sz w:val="13"/>
                <w:szCs w:val="13"/>
              </w:rPr>
            </w:pPr>
          </w:p>
        </w:tc>
        <w:tc>
          <w:tcPr>
            <w:tcW w:w="280" w:type="dxa"/>
            <w:vAlign w:val="bottom"/>
          </w:tcPr>
          <w:p w14:paraId="1103C42E" w14:textId="77777777" w:rsidR="004B413C" w:rsidRDefault="004B413C">
            <w:pPr>
              <w:rPr>
                <w:sz w:val="13"/>
                <w:szCs w:val="13"/>
              </w:rPr>
            </w:pPr>
          </w:p>
        </w:tc>
        <w:tc>
          <w:tcPr>
            <w:tcW w:w="260" w:type="dxa"/>
            <w:vAlign w:val="bottom"/>
          </w:tcPr>
          <w:p w14:paraId="5889C31F" w14:textId="77777777" w:rsidR="004B413C" w:rsidRDefault="004B413C">
            <w:pPr>
              <w:rPr>
                <w:sz w:val="13"/>
                <w:szCs w:val="13"/>
              </w:rPr>
            </w:pPr>
          </w:p>
        </w:tc>
        <w:tc>
          <w:tcPr>
            <w:tcW w:w="280" w:type="dxa"/>
            <w:vAlign w:val="bottom"/>
          </w:tcPr>
          <w:p w14:paraId="380F4EC2" w14:textId="77777777" w:rsidR="004B413C" w:rsidRDefault="004B413C">
            <w:pPr>
              <w:rPr>
                <w:sz w:val="13"/>
                <w:szCs w:val="13"/>
              </w:rPr>
            </w:pPr>
          </w:p>
        </w:tc>
        <w:tc>
          <w:tcPr>
            <w:tcW w:w="260" w:type="dxa"/>
            <w:vAlign w:val="bottom"/>
          </w:tcPr>
          <w:p w14:paraId="3E4D41CB" w14:textId="77777777" w:rsidR="004B413C" w:rsidRDefault="004B413C">
            <w:pPr>
              <w:rPr>
                <w:sz w:val="13"/>
                <w:szCs w:val="13"/>
              </w:rPr>
            </w:pPr>
          </w:p>
        </w:tc>
        <w:tc>
          <w:tcPr>
            <w:tcW w:w="280" w:type="dxa"/>
            <w:vAlign w:val="bottom"/>
          </w:tcPr>
          <w:p w14:paraId="34E1D001" w14:textId="77777777" w:rsidR="004B413C" w:rsidRDefault="004B413C">
            <w:pPr>
              <w:rPr>
                <w:sz w:val="13"/>
                <w:szCs w:val="13"/>
              </w:rPr>
            </w:pPr>
          </w:p>
        </w:tc>
        <w:tc>
          <w:tcPr>
            <w:tcW w:w="260" w:type="dxa"/>
            <w:vAlign w:val="bottom"/>
          </w:tcPr>
          <w:p w14:paraId="55F5863C" w14:textId="77777777" w:rsidR="004B413C" w:rsidRDefault="004B413C">
            <w:pPr>
              <w:rPr>
                <w:sz w:val="13"/>
                <w:szCs w:val="13"/>
              </w:rPr>
            </w:pPr>
          </w:p>
        </w:tc>
        <w:tc>
          <w:tcPr>
            <w:tcW w:w="280" w:type="dxa"/>
            <w:vAlign w:val="bottom"/>
          </w:tcPr>
          <w:p w14:paraId="472B9DC3" w14:textId="77777777" w:rsidR="004B413C" w:rsidRDefault="004B413C">
            <w:pPr>
              <w:rPr>
                <w:sz w:val="13"/>
                <w:szCs w:val="13"/>
              </w:rPr>
            </w:pPr>
          </w:p>
        </w:tc>
        <w:tc>
          <w:tcPr>
            <w:tcW w:w="280" w:type="dxa"/>
            <w:vAlign w:val="bottom"/>
          </w:tcPr>
          <w:p w14:paraId="6F50263E" w14:textId="77777777" w:rsidR="004B413C" w:rsidRDefault="004B413C">
            <w:pPr>
              <w:rPr>
                <w:sz w:val="13"/>
                <w:szCs w:val="13"/>
              </w:rPr>
            </w:pPr>
          </w:p>
        </w:tc>
        <w:tc>
          <w:tcPr>
            <w:tcW w:w="260" w:type="dxa"/>
            <w:vAlign w:val="bottom"/>
          </w:tcPr>
          <w:p w14:paraId="70D801A5" w14:textId="77777777" w:rsidR="004B413C" w:rsidRDefault="004B413C">
            <w:pPr>
              <w:rPr>
                <w:sz w:val="13"/>
                <w:szCs w:val="13"/>
              </w:rPr>
            </w:pPr>
          </w:p>
        </w:tc>
        <w:tc>
          <w:tcPr>
            <w:tcW w:w="280" w:type="dxa"/>
            <w:vAlign w:val="bottom"/>
          </w:tcPr>
          <w:p w14:paraId="29C41127" w14:textId="77777777" w:rsidR="004B413C" w:rsidRDefault="004B413C">
            <w:pPr>
              <w:rPr>
                <w:sz w:val="13"/>
                <w:szCs w:val="13"/>
              </w:rPr>
            </w:pPr>
          </w:p>
        </w:tc>
        <w:tc>
          <w:tcPr>
            <w:tcW w:w="260" w:type="dxa"/>
            <w:vAlign w:val="bottom"/>
          </w:tcPr>
          <w:p w14:paraId="61D2C288" w14:textId="77777777" w:rsidR="004B413C" w:rsidRDefault="004B413C">
            <w:pPr>
              <w:rPr>
                <w:sz w:val="13"/>
                <w:szCs w:val="13"/>
              </w:rPr>
            </w:pPr>
          </w:p>
        </w:tc>
        <w:tc>
          <w:tcPr>
            <w:tcW w:w="280" w:type="dxa"/>
            <w:vAlign w:val="bottom"/>
          </w:tcPr>
          <w:p w14:paraId="6D7DD28A" w14:textId="77777777" w:rsidR="004B413C" w:rsidRDefault="004B413C">
            <w:pPr>
              <w:rPr>
                <w:sz w:val="13"/>
                <w:szCs w:val="13"/>
              </w:rPr>
            </w:pPr>
          </w:p>
        </w:tc>
        <w:tc>
          <w:tcPr>
            <w:tcW w:w="260" w:type="dxa"/>
            <w:vAlign w:val="bottom"/>
          </w:tcPr>
          <w:p w14:paraId="0F02F0FF" w14:textId="77777777" w:rsidR="004B413C" w:rsidRDefault="004B413C">
            <w:pPr>
              <w:rPr>
                <w:sz w:val="13"/>
                <w:szCs w:val="13"/>
              </w:rPr>
            </w:pPr>
          </w:p>
        </w:tc>
        <w:tc>
          <w:tcPr>
            <w:tcW w:w="280" w:type="dxa"/>
            <w:vAlign w:val="bottom"/>
          </w:tcPr>
          <w:p w14:paraId="7EE419A9" w14:textId="77777777" w:rsidR="004B413C" w:rsidRDefault="004B413C">
            <w:pPr>
              <w:rPr>
                <w:sz w:val="13"/>
                <w:szCs w:val="13"/>
              </w:rPr>
            </w:pPr>
          </w:p>
        </w:tc>
        <w:tc>
          <w:tcPr>
            <w:tcW w:w="260" w:type="dxa"/>
            <w:vAlign w:val="bottom"/>
          </w:tcPr>
          <w:p w14:paraId="0FB95CFC" w14:textId="77777777" w:rsidR="004B413C" w:rsidRDefault="004B413C">
            <w:pPr>
              <w:rPr>
                <w:sz w:val="13"/>
                <w:szCs w:val="13"/>
              </w:rPr>
            </w:pPr>
          </w:p>
        </w:tc>
        <w:tc>
          <w:tcPr>
            <w:tcW w:w="280" w:type="dxa"/>
            <w:vAlign w:val="bottom"/>
          </w:tcPr>
          <w:p w14:paraId="5530FB4C" w14:textId="77777777" w:rsidR="004B413C" w:rsidRDefault="004B413C">
            <w:pPr>
              <w:rPr>
                <w:sz w:val="13"/>
                <w:szCs w:val="13"/>
              </w:rPr>
            </w:pPr>
          </w:p>
        </w:tc>
        <w:tc>
          <w:tcPr>
            <w:tcW w:w="260" w:type="dxa"/>
            <w:vAlign w:val="bottom"/>
          </w:tcPr>
          <w:p w14:paraId="532584F3" w14:textId="77777777" w:rsidR="004B413C" w:rsidRDefault="004B413C">
            <w:pPr>
              <w:rPr>
                <w:sz w:val="13"/>
                <w:szCs w:val="13"/>
              </w:rPr>
            </w:pPr>
          </w:p>
        </w:tc>
        <w:tc>
          <w:tcPr>
            <w:tcW w:w="280" w:type="dxa"/>
            <w:vAlign w:val="bottom"/>
          </w:tcPr>
          <w:p w14:paraId="616A3F28" w14:textId="77777777" w:rsidR="004B413C" w:rsidRDefault="004B413C">
            <w:pPr>
              <w:rPr>
                <w:sz w:val="13"/>
                <w:szCs w:val="13"/>
              </w:rPr>
            </w:pPr>
          </w:p>
        </w:tc>
        <w:tc>
          <w:tcPr>
            <w:tcW w:w="260" w:type="dxa"/>
            <w:vAlign w:val="bottom"/>
          </w:tcPr>
          <w:p w14:paraId="4405DC6A" w14:textId="77777777" w:rsidR="004B413C" w:rsidRDefault="004B413C">
            <w:pPr>
              <w:rPr>
                <w:sz w:val="13"/>
                <w:szCs w:val="13"/>
              </w:rPr>
            </w:pPr>
          </w:p>
        </w:tc>
        <w:tc>
          <w:tcPr>
            <w:tcW w:w="460" w:type="dxa"/>
            <w:vAlign w:val="bottom"/>
          </w:tcPr>
          <w:p w14:paraId="2FE5A427" w14:textId="77777777" w:rsidR="004B413C" w:rsidRDefault="004B413C">
            <w:pPr>
              <w:rPr>
                <w:sz w:val="13"/>
                <w:szCs w:val="13"/>
              </w:rPr>
            </w:pPr>
          </w:p>
        </w:tc>
        <w:tc>
          <w:tcPr>
            <w:tcW w:w="0" w:type="dxa"/>
            <w:vAlign w:val="bottom"/>
          </w:tcPr>
          <w:p w14:paraId="17D73740" w14:textId="77777777" w:rsidR="004B413C" w:rsidRDefault="004B413C">
            <w:pPr>
              <w:rPr>
                <w:sz w:val="1"/>
                <w:szCs w:val="1"/>
              </w:rPr>
            </w:pPr>
          </w:p>
        </w:tc>
      </w:tr>
    </w:tbl>
    <w:p w14:paraId="65D881FB" w14:textId="77777777" w:rsidR="004B413C" w:rsidRDefault="00EC2FEA">
      <w:pPr>
        <w:spacing w:line="20" w:lineRule="exact"/>
        <w:rPr>
          <w:sz w:val="20"/>
          <w:szCs w:val="20"/>
        </w:rPr>
      </w:pPr>
      <w:r>
        <w:rPr>
          <w:noProof/>
          <w:sz w:val="20"/>
          <w:szCs w:val="20"/>
        </w:rPr>
        <w:drawing>
          <wp:anchor distT="0" distB="0" distL="114300" distR="114300" simplePos="0" relativeHeight="251681792" behindDoc="1" locked="0" layoutInCell="0" allowOverlap="1" wp14:anchorId="0B382B3F" wp14:editId="04DFD8B9">
            <wp:simplePos x="0" y="0"/>
            <wp:positionH relativeFrom="column">
              <wp:posOffset>465455</wp:posOffset>
            </wp:positionH>
            <wp:positionV relativeFrom="paragraph">
              <wp:posOffset>-1711960</wp:posOffset>
            </wp:positionV>
            <wp:extent cx="7526655" cy="1687195"/>
            <wp:effectExtent l="0" t="0" r="0" b="0"/>
            <wp:wrapNone/>
            <wp:docPr id="732" name="Picture 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2"/>
                    <pic:cNvPicPr>
                      <a:picLocks noChangeAspect="1" noChangeArrowheads="1"/>
                    </pic:cNvPicPr>
                  </pic:nvPicPr>
                  <pic:blipFill>
                    <a:blip r:embed="rId484"/>
                    <a:srcRect/>
                    <a:stretch>
                      <a:fillRect/>
                    </a:stretch>
                  </pic:blipFill>
                  <pic:spPr bwMode="auto">
                    <a:xfrm>
                      <a:off x="0" y="0"/>
                      <a:ext cx="7526655" cy="1687195"/>
                    </a:xfrm>
                    <a:prstGeom prst="rect">
                      <a:avLst/>
                    </a:prstGeom>
                    <a:noFill/>
                  </pic:spPr>
                </pic:pic>
              </a:graphicData>
            </a:graphic>
          </wp:anchor>
        </w:drawing>
      </w:r>
    </w:p>
    <w:p w14:paraId="3DFF71B2" w14:textId="77777777" w:rsidR="004B413C" w:rsidRDefault="00EC2FEA">
      <w:pPr>
        <w:spacing w:line="194" w:lineRule="auto"/>
        <w:ind w:left="5900"/>
        <w:rPr>
          <w:sz w:val="20"/>
          <w:szCs w:val="20"/>
        </w:rPr>
      </w:pPr>
      <w:r>
        <w:rPr>
          <w:rFonts w:ascii="Arial" w:eastAsia="Arial" w:hAnsi="Arial" w:cs="Arial"/>
          <w:sz w:val="20"/>
          <w:szCs w:val="20"/>
        </w:rPr>
        <w:t>Cover Abundance</w:t>
      </w:r>
    </w:p>
    <w:p w14:paraId="0BB988A4" w14:textId="77777777" w:rsidR="004B413C" w:rsidRDefault="004B413C">
      <w:pPr>
        <w:spacing w:line="200" w:lineRule="exact"/>
        <w:rPr>
          <w:sz w:val="20"/>
          <w:szCs w:val="20"/>
        </w:rPr>
      </w:pPr>
    </w:p>
    <w:p w14:paraId="67BBC049" w14:textId="77777777" w:rsidR="004B413C" w:rsidRDefault="004B413C">
      <w:pPr>
        <w:spacing w:line="351" w:lineRule="exact"/>
        <w:rPr>
          <w:sz w:val="20"/>
          <w:szCs w:val="20"/>
        </w:rPr>
      </w:pPr>
    </w:p>
    <w:p w14:paraId="28CCA004" w14:textId="77777777" w:rsidR="004B413C" w:rsidRDefault="00EC2FEA">
      <w:pPr>
        <w:spacing w:line="302" w:lineRule="auto"/>
        <w:rPr>
          <w:sz w:val="20"/>
          <w:szCs w:val="20"/>
        </w:rPr>
      </w:pPr>
      <w:r>
        <w:rPr>
          <w:rFonts w:ascii="Arial" w:eastAsia="Arial" w:hAnsi="Arial" w:cs="Arial"/>
          <w:sz w:val="20"/>
          <w:szCs w:val="20"/>
        </w:rPr>
        <w:t xml:space="preserve">Figure 30: Cover abundances for each species across the four plots (A, B, C, D) at the southern Lake Joondalup transect. Invasive species are denoted </w:t>
      </w:r>
      <w:r>
        <w:rPr>
          <w:rFonts w:ascii="Arial" w:eastAsia="Arial" w:hAnsi="Arial" w:cs="Arial"/>
          <w:sz w:val="19"/>
          <w:szCs w:val="19"/>
        </w:rPr>
        <w:t>by ‘X’. Only the most common species are included.</w:t>
      </w:r>
    </w:p>
    <w:p w14:paraId="4D2377B8" w14:textId="77777777" w:rsidR="004B413C" w:rsidRDefault="004B413C">
      <w:pPr>
        <w:sectPr w:rsidR="004B413C">
          <w:pgSz w:w="15840" w:h="12240" w:orient="landscape"/>
          <w:pgMar w:top="1440" w:right="1440" w:bottom="1440" w:left="927" w:header="0" w:footer="0" w:gutter="0"/>
          <w:cols w:num="2" w:space="720" w:equalWidth="0">
            <w:col w:w="195" w:space="317"/>
            <w:col w:w="12960"/>
          </w:cols>
        </w:sectPr>
      </w:pPr>
    </w:p>
    <w:p w14:paraId="64B4A582" w14:textId="77777777" w:rsidR="004B413C" w:rsidRDefault="00EC2FEA">
      <w:pPr>
        <w:spacing w:line="200" w:lineRule="exact"/>
        <w:rPr>
          <w:sz w:val="20"/>
          <w:szCs w:val="20"/>
        </w:rPr>
      </w:pPr>
      <w:bookmarkStart w:id="90" w:name="page53"/>
      <w:bookmarkEnd w:id="90"/>
      <w:r>
        <w:rPr>
          <w:noProof/>
          <w:sz w:val="20"/>
          <w:szCs w:val="20"/>
        </w:rPr>
        <w:lastRenderedPageBreak/>
        <w:drawing>
          <wp:anchor distT="0" distB="0" distL="114300" distR="114300" simplePos="0" relativeHeight="251682816" behindDoc="1" locked="0" layoutInCell="0" allowOverlap="1" wp14:anchorId="1A89D39A" wp14:editId="34877CBC">
            <wp:simplePos x="0" y="0"/>
            <wp:positionH relativeFrom="page">
              <wp:posOffset>1308100</wp:posOffset>
            </wp:positionH>
            <wp:positionV relativeFrom="page">
              <wp:posOffset>2661920</wp:posOffset>
            </wp:positionV>
            <wp:extent cx="1858645" cy="3674745"/>
            <wp:effectExtent l="0" t="0" r="0" b="0"/>
            <wp:wrapNone/>
            <wp:docPr id="733" name="Picture 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3"/>
                    <pic:cNvPicPr>
                      <a:picLocks noChangeAspect="1" noChangeArrowheads="1"/>
                    </pic:cNvPicPr>
                  </pic:nvPicPr>
                  <pic:blipFill>
                    <a:blip r:embed="rId485"/>
                    <a:srcRect/>
                    <a:stretch>
                      <a:fillRect/>
                    </a:stretch>
                  </pic:blipFill>
                  <pic:spPr bwMode="auto">
                    <a:xfrm>
                      <a:off x="0" y="0"/>
                      <a:ext cx="1858645" cy="3674745"/>
                    </a:xfrm>
                    <a:prstGeom prst="rect">
                      <a:avLst/>
                    </a:prstGeom>
                    <a:noFill/>
                  </pic:spPr>
                </pic:pic>
              </a:graphicData>
            </a:graphic>
          </wp:anchor>
        </w:drawing>
      </w:r>
    </w:p>
    <w:p w14:paraId="013E5A00" w14:textId="77777777" w:rsidR="004B413C" w:rsidRDefault="004B413C">
      <w:pPr>
        <w:spacing w:line="200" w:lineRule="exact"/>
        <w:rPr>
          <w:sz w:val="20"/>
          <w:szCs w:val="20"/>
        </w:rPr>
      </w:pPr>
    </w:p>
    <w:p w14:paraId="500F6972" w14:textId="77777777" w:rsidR="004B413C" w:rsidRDefault="004B413C">
      <w:pPr>
        <w:spacing w:line="200" w:lineRule="exact"/>
        <w:rPr>
          <w:sz w:val="20"/>
          <w:szCs w:val="20"/>
        </w:rPr>
      </w:pPr>
    </w:p>
    <w:p w14:paraId="7A4D2423" w14:textId="77777777" w:rsidR="004B413C" w:rsidRDefault="004B413C">
      <w:pPr>
        <w:spacing w:line="200" w:lineRule="exact"/>
        <w:rPr>
          <w:sz w:val="20"/>
          <w:szCs w:val="20"/>
        </w:rPr>
      </w:pPr>
    </w:p>
    <w:p w14:paraId="7C704354" w14:textId="77777777" w:rsidR="004B413C" w:rsidRDefault="004B413C">
      <w:pPr>
        <w:spacing w:line="200" w:lineRule="exact"/>
        <w:rPr>
          <w:sz w:val="20"/>
          <w:szCs w:val="20"/>
        </w:rPr>
      </w:pPr>
    </w:p>
    <w:p w14:paraId="79D3EE04" w14:textId="77777777" w:rsidR="004B413C" w:rsidRDefault="004B413C">
      <w:pPr>
        <w:spacing w:line="200" w:lineRule="exact"/>
        <w:rPr>
          <w:sz w:val="20"/>
          <w:szCs w:val="20"/>
        </w:rPr>
      </w:pPr>
    </w:p>
    <w:p w14:paraId="525EFD13" w14:textId="77777777" w:rsidR="004B413C" w:rsidRDefault="004B413C">
      <w:pPr>
        <w:spacing w:line="200" w:lineRule="exact"/>
        <w:rPr>
          <w:sz w:val="20"/>
          <w:szCs w:val="20"/>
        </w:rPr>
      </w:pPr>
    </w:p>
    <w:p w14:paraId="211F91DA" w14:textId="77777777" w:rsidR="004B413C" w:rsidRDefault="004B413C">
      <w:pPr>
        <w:spacing w:line="200" w:lineRule="exact"/>
        <w:rPr>
          <w:sz w:val="20"/>
          <w:szCs w:val="20"/>
        </w:rPr>
      </w:pPr>
    </w:p>
    <w:p w14:paraId="532B2AC4" w14:textId="77777777" w:rsidR="004B413C" w:rsidRDefault="004B413C">
      <w:pPr>
        <w:spacing w:line="200" w:lineRule="exact"/>
        <w:rPr>
          <w:sz w:val="20"/>
          <w:szCs w:val="20"/>
        </w:rPr>
      </w:pPr>
    </w:p>
    <w:p w14:paraId="3A14817D" w14:textId="77777777" w:rsidR="004B413C" w:rsidRDefault="004B413C">
      <w:pPr>
        <w:spacing w:line="200" w:lineRule="exact"/>
        <w:rPr>
          <w:sz w:val="20"/>
          <w:szCs w:val="20"/>
        </w:rPr>
      </w:pPr>
    </w:p>
    <w:p w14:paraId="3FB85B8C" w14:textId="77777777" w:rsidR="004B413C" w:rsidRDefault="004B413C">
      <w:pPr>
        <w:spacing w:line="200" w:lineRule="exact"/>
        <w:rPr>
          <w:sz w:val="20"/>
          <w:szCs w:val="20"/>
        </w:rPr>
      </w:pPr>
    </w:p>
    <w:p w14:paraId="1E9CDA1C" w14:textId="77777777" w:rsidR="004B413C" w:rsidRDefault="004B413C">
      <w:pPr>
        <w:spacing w:line="200" w:lineRule="exact"/>
        <w:rPr>
          <w:sz w:val="20"/>
          <w:szCs w:val="20"/>
        </w:rPr>
      </w:pPr>
    </w:p>
    <w:p w14:paraId="02682C42" w14:textId="77777777" w:rsidR="004B413C" w:rsidRDefault="004B413C">
      <w:pPr>
        <w:spacing w:line="200" w:lineRule="exact"/>
        <w:rPr>
          <w:sz w:val="20"/>
          <w:szCs w:val="20"/>
        </w:rPr>
      </w:pPr>
    </w:p>
    <w:p w14:paraId="71768969" w14:textId="77777777" w:rsidR="004B413C" w:rsidRDefault="004B413C">
      <w:pPr>
        <w:spacing w:line="333" w:lineRule="exact"/>
        <w:rPr>
          <w:sz w:val="20"/>
          <w:szCs w:val="20"/>
        </w:rPr>
      </w:pPr>
    </w:p>
    <w:tbl>
      <w:tblPr>
        <w:tblW w:w="0" w:type="auto"/>
        <w:tblInd w:w="100" w:type="dxa"/>
        <w:tblLayout w:type="fixed"/>
        <w:tblCellMar>
          <w:left w:w="0" w:type="dxa"/>
          <w:right w:w="0" w:type="dxa"/>
        </w:tblCellMar>
        <w:tblLook w:val="04A0" w:firstRow="1" w:lastRow="0" w:firstColumn="1" w:lastColumn="0" w:noHBand="0" w:noVBand="1"/>
      </w:tblPr>
      <w:tblGrid>
        <w:gridCol w:w="220"/>
        <w:gridCol w:w="880"/>
        <w:gridCol w:w="660"/>
        <w:gridCol w:w="720"/>
        <w:gridCol w:w="660"/>
        <w:gridCol w:w="20"/>
      </w:tblGrid>
      <w:tr w:rsidR="004B413C" w14:paraId="29D38A6D" w14:textId="77777777">
        <w:trPr>
          <w:trHeight w:val="253"/>
        </w:trPr>
        <w:tc>
          <w:tcPr>
            <w:tcW w:w="220" w:type="dxa"/>
            <w:vAlign w:val="bottom"/>
          </w:tcPr>
          <w:p w14:paraId="6B826C24" w14:textId="77777777" w:rsidR="004B413C" w:rsidRDefault="004B413C">
            <w:pPr>
              <w:rPr>
                <w:sz w:val="21"/>
                <w:szCs w:val="21"/>
              </w:rPr>
            </w:pPr>
          </w:p>
        </w:tc>
        <w:tc>
          <w:tcPr>
            <w:tcW w:w="1540" w:type="dxa"/>
            <w:gridSpan w:val="2"/>
            <w:vAlign w:val="bottom"/>
          </w:tcPr>
          <w:p w14:paraId="057BA0AF" w14:textId="77777777" w:rsidR="004B413C" w:rsidRDefault="00EC2FEA">
            <w:pPr>
              <w:ind w:right="417"/>
              <w:jc w:val="right"/>
              <w:rPr>
                <w:sz w:val="20"/>
                <w:szCs w:val="20"/>
              </w:rPr>
            </w:pPr>
            <w:r>
              <w:rPr>
                <w:rFonts w:ascii="Arial" w:eastAsia="Arial" w:hAnsi="Arial" w:cs="Arial"/>
                <w:color w:val="00BA38"/>
              </w:rPr>
              <w:t>2015</w:t>
            </w:r>
          </w:p>
        </w:tc>
        <w:tc>
          <w:tcPr>
            <w:tcW w:w="1380" w:type="dxa"/>
            <w:gridSpan w:val="2"/>
            <w:vMerge w:val="restart"/>
            <w:vAlign w:val="bottom"/>
          </w:tcPr>
          <w:p w14:paraId="72D019EF" w14:textId="77777777" w:rsidR="004B413C" w:rsidRDefault="00EC2FEA">
            <w:pPr>
              <w:ind w:left="400"/>
              <w:rPr>
                <w:sz w:val="20"/>
                <w:szCs w:val="20"/>
              </w:rPr>
            </w:pPr>
            <w:r>
              <w:rPr>
                <w:rFonts w:ascii="Arial" w:eastAsia="Arial" w:hAnsi="Arial" w:cs="Arial"/>
                <w:color w:val="619CFF"/>
              </w:rPr>
              <w:t>2015</w:t>
            </w:r>
          </w:p>
        </w:tc>
        <w:tc>
          <w:tcPr>
            <w:tcW w:w="0" w:type="dxa"/>
            <w:vAlign w:val="bottom"/>
          </w:tcPr>
          <w:p w14:paraId="347FE727" w14:textId="77777777" w:rsidR="004B413C" w:rsidRDefault="004B413C">
            <w:pPr>
              <w:rPr>
                <w:sz w:val="1"/>
                <w:szCs w:val="1"/>
              </w:rPr>
            </w:pPr>
          </w:p>
        </w:tc>
      </w:tr>
      <w:tr w:rsidR="004B413C" w14:paraId="1EFED723" w14:textId="77777777">
        <w:trPr>
          <w:trHeight w:val="158"/>
        </w:trPr>
        <w:tc>
          <w:tcPr>
            <w:tcW w:w="220" w:type="dxa"/>
            <w:vAlign w:val="bottom"/>
          </w:tcPr>
          <w:p w14:paraId="33724779" w14:textId="77777777" w:rsidR="004B413C" w:rsidRDefault="004B413C">
            <w:pPr>
              <w:rPr>
                <w:sz w:val="13"/>
                <w:szCs w:val="13"/>
              </w:rPr>
            </w:pPr>
          </w:p>
        </w:tc>
        <w:tc>
          <w:tcPr>
            <w:tcW w:w="880" w:type="dxa"/>
            <w:vAlign w:val="bottom"/>
          </w:tcPr>
          <w:p w14:paraId="422CB88F" w14:textId="77777777" w:rsidR="004B413C" w:rsidRDefault="004B413C">
            <w:pPr>
              <w:rPr>
                <w:sz w:val="13"/>
                <w:szCs w:val="13"/>
              </w:rPr>
            </w:pPr>
          </w:p>
        </w:tc>
        <w:tc>
          <w:tcPr>
            <w:tcW w:w="660" w:type="dxa"/>
            <w:vAlign w:val="bottom"/>
          </w:tcPr>
          <w:p w14:paraId="48B12A5A" w14:textId="77777777" w:rsidR="004B413C" w:rsidRDefault="004B413C">
            <w:pPr>
              <w:rPr>
                <w:sz w:val="13"/>
                <w:szCs w:val="13"/>
              </w:rPr>
            </w:pPr>
          </w:p>
        </w:tc>
        <w:tc>
          <w:tcPr>
            <w:tcW w:w="1380" w:type="dxa"/>
            <w:gridSpan w:val="2"/>
            <w:vMerge/>
            <w:vAlign w:val="bottom"/>
          </w:tcPr>
          <w:p w14:paraId="4FB2A7D2" w14:textId="77777777" w:rsidR="004B413C" w:rsidRDefault="004B413C">
            <w:pPr>
              <w:rPr>
                <w:sz w:val="13"/>
                <w:szCs w:val="13"/>
              </w:rPr>
            </w:pPr>
          </w:p>
        </w:tc>
        <w:tc>
          <w:tcPr>
            <w:tcW w:w="0" w:type="dxa"/>
            <w:vAlign w:val="bottom"/>
          </w:tcPr>
          <w:p w14:paraId="13DCF710" w14:textId="77777777" w:rsidR="004B413C" w:rsidRDefault="004B413C">
            <w:pPr>
              <w:rPr>
                <w:sz w:val="1"/>
                <w:szCs w:val="1"/>
              </w:rPr>
            </w:pPr>
          </w:p>
        </w:tc>
      </w:tr>
      <w:tr w:rsidR="004B413C" w14:paraId="6A1F14FC" w14:textId="77777777">
        <w:trPr>
          <w:trHeight w:val="739"/>
        </w:trPr>
        <w:tc>
          <w:tcPr>
            <w:tcW w:w="220" w:type="dxa"/>
            <w:vAlign w:val="bottom"/>
          </w:tcPr>
          <w:p w14:paraId="319027A4" w14:textId="77777777" w:rsidR="004B413C" w:rsidRDefault="004B413C">
            <w:pPr>
              <w:rPr>
                <w:sz w:val="24"/>
                <w:szCs w:val="24"/>
              </w:rPr>
            </w:pPr>
          </w:p>
        </w:tc>
        <w:tc>
          <w:tcPr>
            <w:tcW w:w="880" w:type="dxa"/>
            <w:vAlign w:val="bottom"/>
          </w:tcPr>
          <w:p w14:paraId="024D94D3" w14:textId="77777777" w:rsidR="004B413C" w:rsidRDefault="00EC2FEA">
            <w:pPr>
              <w:ind w:right="523"/>
              <w:jc w:val="right"/>
              <w:rPr>
                <w:sz w:val="20"/>
                <w:szCs w:val="20"/>
              </w:rPr>
            </w:pPr>
            <w:r>
              <w:rPr>
                <w:rFonts w:ascii="Arial" w:eastAsia="Arial" w:hAnsi="Arial" w:cs="Arial"/>
                <w:color w:val="4D4D4D"/>
                <w:sz w:val="18"/>
                <w:szCs w:val="18"/>
              </w:rPr>
              <w:t>1</w:t>
            </w:r>
          </w:p>
        </w:tc>
        <w:tc>
          <w:tcPr>
            <w:tcW w:w="660" w:type="dxa"/>
            <w:vAlign w:val="bottom"/>
          </w:tcPr>
          <w:p w14:paraId="755318BF" w14:textId="77777777" w:rsidR="004B413C" w:rsidRDefault="004B413C">
            <w:pPr>
              <w:rPr>
                <w:sz w:val="24"/>
                <w:szCs w:val="24"/>
              </w:rPr>
            </w:pPr>
          </w:p>
        </w:tc>
        <w:tc>
          <w:tcPr>
            <w:tcW w:w="720" w:type="dxa"/>
            <w:vAlign w:val="bottom"/>
          </w:tcPr>
          <w:p w14:paraId="0FE95D24" w14:textId="77777777" w:rsidR="004B413C" w:rsidRDefault="004B413C">
            <w:pPr>
              <w:rPr>
                <w:sz w:val="24"/>
                <w:szCs w:val="24"/>
              </w:rPr>
            </w:pPr>
          </w:p>
        </w:tc>
        <w:tc>
          <w:tcPr>
            <w:tcW w:w="660" w:type="dxa"/>
            <w:vAlign w:val="bottom"/>
          </w:tcPr>
          <w:p w14:paraId="06A6DAF7" w14:textId="77777777" w:rsidR="004B413C" w:rsidRDefault="004B413C">
            <w:pPr>
              <w:rPr>
                <w:sz w:val="24"/>
                <w:szCs w:val="24"/>
              </w:rPr>
            </w:pPr>
          </w:p>
        </w:tc>
        <w:tc>
          <w:tcPr>
            <w:tcW w:w="0" w:type="dxa"/>
            <w:vAlign w:val="bottom"/>
          </w:tcPr>
          <w:p w14:paraId="4A2AE1A3" w14:textId="77777777" w:rsidR="004B413C" w:rsidRDefault="004B413C">
            <w:pPr>
              <w:rPr>
                <w:sz w:val="1"/>
                <w:szCs w:val="1"/>
              </w:rPr>
            </w:pPr>
          </w:p>
        </w:tc>
      </w:tr>
      <w:tr w:rsidR="004B413C" w14:paraId="29927D2D" w14:textId="77777777">
        <w:trPr>
          <w:trHeight w:val="602"/>
        </w:trPr>
        <w:tc>
          <w:tcPr>
            <w:tcW w:w="220" w:type="dxa"/>
            <w:vAlign w:val="bottom"/>
          </w:tcPr>
          <w:p w14:paraId="45750188" w14:textId="77777777" w:rsidR="004B413C" w:rsidRDefault="004B413C">
            <w:pPr>
              <w:rPr>
                <w:sz w:val="24"/>
                <w:szCs w:val="24"/>
              </w:rPr>
            </w:pPr>
          </w:p>
        </w:tc>
        <w:tc>
          <w:tcPr>
            <w:tcW w:w="880" w:type="dxa"/>
            <w:vAlign w:val="bottom"/>
          </w:tcPr>
          <w:p w14:paraId="34C88D28" w14:textId="77777777" w:rsidR="004B413C" w:rsidRDefault="004B413C">
            <w:pPr>
              <w:rPr>
                <w:sz w:val="24"/>
                <w:szCs w:val="24"/>
              </w:rPr>
            </w:pPr>
          </w:p>
        </w:tc>
        <w:tc>
          <w:tcPr>
            <w:tcW w:w="660" w:type="dxa"/>
            <w:vAlign w:val="bottom"/>
          </w:tcPr>
          <w:p w14:paraId="0CDC0DB4" w14:textId="77777777" w:rsidR="004B413C" w:rsidRDefault="00EC2FEA">
            <w:pPr>
              <w:ind w:right="37"/>
              <w:jc w:val="right"/>
              <w:rPr>
                <w:sz w:val="20"/>
                <w:szCs w:val="20"/>
              </w:rPr>
            </w:pPr>
            <w:r>
              <w:rPr>
                <w:rFonts w:ascii="Arial" w:eastAsia="Arial" w:hAnsi="Arial" w:cs="Arial"/>
                <w:color w:val="00BA38"/>
              </w:rPr>
              <w:t>1996</w:t>
            </w:r>
          </w:p>
        </w:tc>
        <w:tc>
          <w:tcPr>
            <w:tcW w:w="720" w:type="dxa"/>
            <w:vAlign w:val="bottom"/>
          </w:tcPr>
          <w:p w14:paraId="71066185" w14:textId="77777777" w:rsidR="004B413C" w:rsidRDefault="004B413C">
            <w:pPr>
              <w:rPr>
                <w:sz w:val="24"/>
                <w:szCs w:val="24"/>
              </w:rPr>
            </w:pPr>
          </w:p>
        </w:tc>
        <w:tc>
          <w:tcPr>
            <w:tcW w:w="660" w:type="dxa"/>
            <w:vAlign w:val="bottom"/>
          </w:tcPr>
          <w:p w14:paraId="1CD80ED3" w14:textId="77777777" w:rsidR="004B413C" w:rsidRDefault="004B413C">
            <w:pPr>
              <w:rPr>
                <w:sz w:val="24"/>
                <w:szCs w:val="24"/>
              </w:rPr>
            </w:pPr>
          </w:p>
        </w:tc>
        <w:tc>
          <w:tcPr>
            <w:tcW w:w="0" w:type="dxa"/>
            <w:vAlign w:val="bottom"/>
          </w:tcPr>
          <w:p w14:paraId="27BD7086" w14:textId="77777777" w:rsidR="004B413C" w:rsidRDefault="004B413C">
            <w:pPr>
              <w:rPr>
                <w:sz w:val="1"/>
                <w:szCs w:val="1"/>
              </w:rPr>
            </w:pPr>
          </w:p>
        </w:tc>
      </w:tr>
      <w:tr w:rsidR="004B413C" w14:paraId="1722A28A" w14:textId="77777777">
        <w:trPr>
          <w:trHeight w:val="912"/>
        </w:trPr>
        <w:tc>
          <w:tcPr>
            <w:tcW w:w="220" w:type="dxa"/>
            <w:vMerge w:val="restart"/>
            <w:textDirection w:val="btLr"/>
            <w:vAlign w:val="bottom"/>
          </w:tcPr>
          <w:p w14:paraId="73D8FF89" w14:textId="77777777" w:rsidR="004B413C" w:rsidRDefault="00EC2FEA">
            <w:pPr>
              <w:rPr>
                <w:sz w:val="20"/>
                <w:szCs w:val="20"/>
              </w:rPr>
            </w:pPr>
            <w:r>
              <w:rPr>
                <w:rFonts w:ascii="Arial" w:eastAsia="Arial" w:hAnsi="Arial" w:cs="Arial"/>
                <w:w w:val="91"/>
              </w:rPr>
              <w:t>LV2</w:t>
            </w:r>
          </w:p>
        </w:tc>
        <w:tc>
          <w:tcPr>
            <w:tcW w:w="880" w:type="dxa"/>
            <w:vAlign w:val="bottom"/>
          </w:tcPr>
          <w:p w14:paraId="66D022F4" w14:textId="77777777" w:rsidR="004B413C" w:rsidRDefault="00EC2FEA">
            <w:pPr>
              <w:ind w:right="523"/>
              <w:jc w:val="right"/>
              <w:rPr>
                <w:sz w:val="20"/>
                <w:szCs w:val="20"/>
              </w:rPr>
            </w:pPr>
            <w:r>
              <w:rPr>
                <w:rFonts w:ascii="Arial" w:eastAsia="Arial" w:hAnsi="Arial" w:cs="Arial"/>
                <w:color w:val="4D4D4D"/>
                <w:sz w:val="18"/>
                <w:szCs w:val="18"/>
              </w:rPr>
              <w:t>0</w:t>
            </w:r>
          </w:p>
        </w:tc>
        <w:tc>
          <w:tcPr>
            <w:tcW w:w="660" w:type="dxa"/>
            <w:vAlign w:val="bottom"/>
          </w:tcPr>
          <w:p w14:paraId="59D9D1F7" w14:textId="77777777" w:rsidR="004B413C" w:rsidRDefault="004B413C">
            <w:pPr>
              <w:rPr>
                <w:sz w:val="24"/>
                <w:szCs w:val="24"/>
              </w:rPr>
            </w:pPr>
          </w:p>
        </w:tc>
        <w:tc>
          <w:tcPr>
            <w:tcW w:w="720" w:type="dxa"/>
            <w:vAlign w:val="bottom"/>
          </w:tcPr>
          <w:p w14:paraId="1458DD14" w14:textId="77777777" w:rsidR="004B413C" w:rsidRDefault="004B413C">
            <w:pPr>
              <w:rPr>
                <w:sz w:val="24"/>
                <w:szCs w:val="24"/>
              </w:rPr>
            </w:pPr>
          </w:p>
        </w:tc>
        <w:tc>
          <w:tcPr>
            <w:tcW w:w="660" w:type="dxa"/>
            <w:vAlign w:val="bottom"/>
          </w:tcPr>
          <w:p w14:paraId="302614C5" w14:textId="77777777" w:rsidR="004B413C" w:rsidRDefault="004B413C">
            <w:pPr>
              <w:rPr>
                <w:sz w:val="24"/>
                <w:szCs w:val="24"/>
              </w:rPr>
            </w:pPr>
          </w:p>
        </w:tc>
        <w:tc>
          <w:tcPr>
            <w:tcW w:w="0" w:type="dxa"/>
            <w:vAlign w:val="bottom"/>
          </w:tcPr>
          <w:p w14:paraId="3FF78E80" w14:textId="77777777" w:rsidR="004B413C" w:rsidRDefault="004B413C">
            <w:pPr>
              <w:rPr>
                <w:sz w:val="1"/>
                <w:szCs w:val="1"/>
              </w:rPr>
            </w:pPr>
          </w:p>
        </w:tc>
      </w:tr>
      <w:tr w:rsidR="004B413C" w14:paraId="7491EE3D" w14:textId="77777777">
        <w:trPr>
          <w:trHeight w:val="204"/>
        </w:trPr>
        <w:tc>
          <w:tcPr>
            <w:tcW w:w="220" w:type="dxa"/>
            <w:vMerge/>
            <w:vAlign w:val="bottom"/>
          </w:tcPr>
          <w:p w14:paraId="26C23A09" w14:textId="77777777" w:rsidR="004B413C" w:rsidRDefault="004B413C">
            <w:pPr>
              <w:rPr>
                <w:sz w:val="17"/>
                <w:szCs w:val="17"/>
              </w:rPr>
            </w:pPr>
          </w:p>
        </w:tc>
        <w:tc>
          <w:tcPr>
            <w:tcW w:w="880" w:type="dxa"/>
            <w:vAlign w:val="bottom"/>
          </w:tcPr>
          <w:p w14:paraId="04394410" w14:textId="77777777" w:rsidR="004B413C" w:rsidRDefault="004B413C">
            <w:pPr>
              <w:rPr>
                <w:sz w:val="17"/>
                <w:szCs w:val="17"/>
              </w:rPr>
            </w:pPr>
          </w:p>
        </w:tc>
        <w:tc>
          <w:tcPr>
            <w:tcW w:w="660" w:type="dxa"/>
            <w:vAlign w:val="bottom"/>
          </w:tcPr>
          <w:p w14:paraId="23F4D6A8" w14:textId="77777777" w:rsidR="004B413C" w:rsidRDefault="004B413C">
            <w:pPr>
              <w:rPr>
                <w:sz w:val="17"/>
                <w:szCs w:val="17"/>
              </w:rPr>
            </w:pPr>
          </w:p>
        </w:tc>
        <w:tc>
          <w:tcPr>
            <w:tcW w:w="720" w:type="dxa"/>
            <w:vAlign w:val="bottom"/>
          </w:tcPr>
          <w:p w14:paraId="02DBB165" w14:textId="77777777" w:rsidR="004B413C" w:rsidRDefault="004B413C">
            <w:pPr>
              <w:rPr>
                <w:sz w:val="17"/>
                <w:szCs w:val="17"/>
              </w:rPr>
            </w:pPr>
          </w:p>
        </w:tc>
        <w:tc>
          <w:tcPr>
            <w:tcW w:w="660" w:type="dxa"/>
            <w:vAlign w:val="bottom"/>
          </w:tcPr>
          <w:p w14:paraId="4131124F" w14:textId="77777777" w:rsidR="004B413C" w:rsidRDefault="004B413C">
            <w:pPr>
              <w:rPr>
                <w:sz w:val="17"/>
                <w:szCs w:val="17"/>
              </w:rPr>
            </w:pPr>
          </w:p>
        </w:tc>
        <w:tc>
          <w:tcPr>
            <w:tcW w:w="0" w:type="dxa"/>
            <w:vAlign w:val="bottom"/>
          </w:tcPr>
          <w:p w14:paraId="12983766" w14:textId="77777777" w:rsidR="004B413C" w:rsidRDefault="004B413C">
            <w:pPr>
              <w:rPr>
                <w:sz w:val="1"/>
                <w:szCs w:val="1"/>
              </w:rPr>
            </w:pPr>
          </w:p>
        </w:tc>
      </w:tr>
      <w:tr w:rsidR="004B413C" w14:paraId="24C7A0CE" w14:textId="77777777">
        <w:trPr>
          <w:trHeight w:val="1310"/>
        </w:trPr>
        <w:tc>
          <w:tcPr>
            <w:tcW w:w="220" w:type="dxa"/>
            <w:vAlign w:val="bottom"/>
          </w:tcPr>
          <w:p w14:paraId="1D6D7E1E" w14:textId="77777777" w:rsidR="004B413C" w:rsidRDefault="004B413C">
            <w:pPr>
              <w:rPr>
                <w:sz w:val="24"/>
                <w:szCs w:val="24"/>
              </w:rPr>
            </w:pPr>
          </w:p>
        </w:tc>
        <w:tc>
          <w:tcPr>
            <w:tcW w:w="880" w:type="dxa"/>
            <w:vAlign w:val="bottom"/>
          </w:tcPr>
          <w:p w14:paraId="0C8C045E" w14:textId="77777777" w:rsidR="004B413C" w:rsidRDefault="00EC2FEA">
            <w:pPr>
              <w:ind w:right="563"/>
              <w:jc w:val="right"/>
              <w:rPr>
                <w:sz w:val="20"/>
                <w:szCs w:val="20"/>
              </w:rPr>
            </w:pPr>
            <w:r>
              <w:rPr>
                <w:rFonts w:ascii="Arial" w:eastAsia="Arial" w:hAnsi="Arial" w:cs="Arial"/>
                <w:color w:val="4D4D4D"/>
                <w:w w:val="97"/>
                <w:sz w:val="18"/>
                <w:szCs w:val="18"/>
              </w:rPr>
              <w:t>−1</w:t>
            </w:r>
          </w:p>
        </w:tc>
        <w:tc>
          <w:tcPr>
            <w:tcW w:w="660" w:type="dxa"/>
            <w:vAlign w:val="bottom"/>
          </w:tcPr>
          <w:p w14:paraId="729037DA" w14:textId="77777777" w:rsidR="004B413C" w:rsidRDefault="004B413C">
            <w:pPr>
              <w:rPr>
                <w:sz w:val="24"/>
                <w:szCs w:val="24"/>
              </w:rPr>
            </w:pPr>
          </w:p>
        </w:tc>
        <w:tc>
          <w:tcPr>
            <w:tcW w:w="720" w:type="dxa"/>
            <w:vAlign w:val="bottom"/>
          </w:tcPr>
          <w:p w14:paraId="21BB9EC2" w14:textId="77777777" w:rsidR="004B413C" w:rsidRDefault="004B413C">
            <w:pPr>
              <w:rPr>
                <w:sz w:val="24"/>
                <w:szCs w:val="24"/>
              </w:rPr>
            </w:pPr>
          </w:p>
        </w:tc>
        <w:tc>
          <w:tcPr>
            <w:tcW w:w="660" w:type="dxa"/>
            <w:vAlign w:val="bottom"/>
          </w:tcPr>
          <w:p w14:paraId="35C635FE" w14:textId="77777777" w:rsidR="004B413C" w:rsidRDefault="004B413C">
            <w:pPr>
              <w:rPr>
                <w:sz w:val="24"/>
                <w:szCs w:val="24"/>
              </w:rPr>
            </w:pPr>
          </w:p>
        </w:tc>
        <w:tc>
          <w:tcPr>
            <w:tcW w:w="0" w:type="dxa"/>
            <w:vAlign w:val="bottom"/>
          </w:tcPr>
          <w:p w14:paraId="10122FFC" w14:textId="77777777" w:rsidR="004B413C" w:rsidRDefault="004B413C">
            <w:pPr>
              <w:rPr>
                <w:sz w:val="1"/>
                <w:szCs w:val="1"/>
              </w:rPr>
            </w:pPr>
          </w:p>
        </w:tc>
      </w:tr>
      <w:tr w:rsidR="004B413C" w14:paraId="0D83B286" w14:textId="77777777">
        <w:trPr>
          <w:trHeight w:val="333"/>
        </w:trPr>
        <w:tc>
          <w:tcPr>
            <w:tcW w:w="220" w:type="dxa"/>
            <w:vAlign w:val="bottom"/>
          </w:tcPr>
          <w:p w14:paraId="1970B28A" w14:textId="77777777" w:rsidR="004B413C" w:rsidRDefault="004B413C">
            <w:pPr>
              <w:rPr>
                <w:sz w:val="24"/>
                <w:szCs w:val="24"/>
              </w:rPr>
            </w:pPr>
          </w:p>
        </w:tc>
        <w:tc>
          <w:tcPr>
            <w:tcW w:w="880" w:type="dxa"/>
            <w:vAlign w:val="bottom"/>
          </w:tcPr>
          <w:p w14:paraId="137E1859" w14:textId="77777777" w:rsidR="004B413C" w:rsidRDefault="004B413C">
            <w:pPr>
              <w:rPr>
                <w:sz w:val="24"/>
                <w:szCs w:val="24"/>
              </w:rPr>
            </w:pPr>
          </w:p>
        </w:tc>
        <w:tc>
          <w:tcPr>
            <w:tcW w:w="660" w:type="dxa"/>
            <w:vAlign w:val="bottom"/>
          </w:tcPr>
          <w:p w14:paraId="6778DB5B" w14:textId="77777777" w:rsidR="004B413C" w:rsidRDefault="004B413C">
            <w:pPr>
              <w:rPr>
                <w:sz w:val="24"/>
                <w:szCs w:val="24"/>
              </w:rPr>
            </w:pPr>
          </w:p>
        </w:tc>
        <w:tc>
          <w:tcPr>
            <w:tcW w:w="720" w:type="dxa"/>
            <w:vAlign w:val="bottom"/>
          </w:tcPr>
          <w:p w14:paraId="228427C6" w14:textId="77777777" w:rsidR="004B413C" w:rsidRDefault="004B413C">
            <w:pPr>
              <w:rPr>
                <w:sz w:val="24"/>
                <w:szCs w:val="24"/>
              </w:rPr>
            </w:pPr>
          </w:p>
        </w:tc>
        <w:tc>
          <w:tcPr>
            <w:tcW w:w="660" w:type="dxa"/>
            <w:vAlign w:val="bottom"/>
          </w:tcPr>
          <w:p w14:paraId="42F6981E" w14:textId="77777777" w:rsidR="004B413C" w:rsidRDefault="00EC2FEA">
            <w:pPr>
              <w:jc w:val="right"/>
              <w:rPr>
                <w:sz w:val="20"/>
                <w:szCs w:val="20"/>
              </w:rPr>
            </w:pPr>
            <w:r>
              <w:rPr>
                <w:rFonts w:ascii="Arial" w:eastAsia="Arial" w:hAnsi="Arial" w:cs="Arial"/>
                <w:color w:val="619CFF"/>
              </w:rPr>
              <w:t>1996</w:t>
            </w:r>
          </w:p>
        </w:tc>
        <w:tc>
          <w:tcPr>
            <w:tcW w:w="0" w:type="dxa"/>
            <w:vAlign w:val="bottom"/>
          </w:tcPr>
          <w:p w14:paraId="093691CA" w14:textId="77777777" w:rsidR="004B413C" w:rsidRDefault="004B413C">
            <w:pPr>
              <w:rPr>
                <w:sz w:val="1"/>
                <w:szCs w:val="1"/>
              </w:rPr>
            </w:pPr>
          </w:p>
        </w:tc>
      </w:tr>
      <w:tr w:rsidR="004B413C" w14:paraId="509124BC" w14:textId="77777777">
        <w:trPr>
          <w:trHeight w:val="642"/>
        </w:trPr>
        <w:tc>
          <w:tcPr>
            <w:tcW w:w="220" w:type="dxa"/>
            <w:vAlign w:val="bottom"/>
          </w:tcPr>
          <w:p w14:paraId="106484BE" w14:textId="77777777" w:rsidR="004B413C" w:rsidRDefault="004B413C">
            <w:pPr>
              <w:rPr>
                <w:sz w:val="24"/>
                <w:szCs w:val="24"/>
              </w:rPr>
            </w:pPr>
          </w:p>
        </w:tc>
        <w:tc>
          <w:tcPr>
            <w:tcW w:w="880" w:type="dxa"/>
            <w:vAlign w:val="bottom"/>
          </w:tcPr>
          <w:p w14:paraId="7B451A21" w14:textId="77777777" w:rsidR="004B413C" w:rsidRDefault="004B413C">
            <w:pPr>
              <w:rPr>
                <w:sz w:val="24"/>
                <w:szCs w:val="24"/>
              </w:rPr>
            </w:pPr>
          </w:p>
        </w:tc>
        <w:tc>
          <w:tcPr>
            <w:tcW w:w="660" w:type="dxa"/>
            <w:vAlign w:val="bottom"/>
          </w:tcPr>
          <w:p w14:paraId="25084B2B" w14:textId="77777777" w:rsidR="004B413C" w:rsidRDefault="00EC2FEA">
            <w:pPr>
              <w:ind w:right="57"/>
              <w:jc w:val="right"/>
              <w:rPr>
                <w:sz w:val="20"/>
                <w:szCs w:val="20"/>
              </w:rPr>
            </w:pPr>
            <w:r>
              <w:rPr>
                <w:rFonts w:ascii="Arial" w:eastAsia="Arial" w:hAnsi="Arial" w:cs="Arial"/>
                <w:color w:val="F8766D"/>
                <w:w w:val="98"/>
              </w:rPr>
              <w:t>1996</w:t>
            </w:r>
          </w:p>
        </w:tc>
        <w:tc>
          <w:tcPr>
            <w:tcW w:w="720" w:type="dxa"/>
            <w:vAlign w:val="bottom"/>
          </w:tcPr>
          <w:p w14:paraId="4A3868BE" w14:textId="77777777" w:rsidR="004B413C" w:rsidRDefault="004B413C">
            <w:pPr>
              <w:rPr>
                <w:sz w:val="24"/>
                <w:szCs w:val="24"/>
              </w:rPr>
            </w:pPr>
          </w:p>
        </w:tc>
        <w:tc>
          <w:tcPr>
            <w:tcW w:w="660" w:type="dxa"/>
            <w:vAlign w:val="bottom"/>
          </w:tcPr>
          <w:p w14:paraId="71171CBC" w14:textId="77777777" w:rsidR="004B413C" w:rsidRDefault="004B413C">
            <w:pPr>
              <w:rPr>
                <w:sz w:val="24"/>
                <w:szCs w:val="24"/>
              </w:rPr>
            </w:pPr>
          </w:p>
        </w:tc>
        <w:tc>
          <w:tcPr>
            <w:tcW w:w="0" w:type="dxa"/>
            <w:vAlign w:val="bottom"/>
          </w:tcPr>
          <w:p w14:paraId="1EB63EBA" w14:textId="77777777" w:rsidR="004B413C" w:rsidRDefault="004B413C">
            <w:pPr>
              <w:rPr>
                <w:sz w:val="1"/>
                <w:szCs w:val="1"/>
              </w:rPr>
            </w:pPr>
          </w:p>
        </w:tc>
      </w:tr>
      <w:tr w:rsidR="004B413C" w14:paraId="0585A2B8" w14:textId="77777777">
        <w:trPr>
          <w:trHeight w:val="366"/>
        </w:trPr>
        <w:tc>
          <w:tcPr>
            <w:tcW w:w="220" w:type="dxa"/>
            <w:vAlign w:val="bottom"/>
          </w:tcPr>
          <w:p w14:paraId="6B3B1EDB" w14:textId="77777777" w:rsidR="004B413C" w:rsidRDefault="004B413C">
            <w:pPr>
              <w:rPr>
                <w:sz w:val="24"/>
                <w:szCs w:val="24"/>
              </w:rPr>
            </w:pPr>
          </w:p>
        </w:tc>
        <w:tc>
          <w:tcPr>
            <w:tcW w:w="1540" w:type="dxa"/>
            <w:gridSpan w:val="2"/>
            <w:vAlign w:val="bottom"/>
          </w:tcPr>
          <w:p w14:paraId="561B9A3D" w14:textId="77777777" w:rsidR="004B413C" w:rsidRDefault="00EC2FEA">
            <w:pPr>
              <w:ind w:right="377"/>
              <w:jc w:val="right"/>
              <w:rPr>
                <w:sz w:val="20"/>
                <w:szCs w:val="20"/>
              </w:rPr>
            </w:pPr>
            <w:r>
              <w:rPr>
                <w:rFonts w:ascii="Arial" w:eastAsia="Arial" w:hAnsi="Arial" w:cs="Arial"/>
                <w:color w:val="F8766D"/>
              </w:rPr>
              <w:t>2015</w:t>
            </w:r>
          </w:p>
        </w:tc>
        <w:tc>
          <w:tcPr>
            <w:tcW w:w="720" w:type="dxa"/>
            <w:vAlign w:val="bottom"/>
          </w:tcPr>
          <w:p w14:paraId="7BF8F88A" w14:textId="77777777" w:rsidR="004B413C" w:rsidRDefault="004B413C">
            <w:pPr>
              <w:rPr>
                <w:sz w:val="24"/>
                <w:szCs w:val="24"/>
              </w:rPr>
            </w:pPr>
          </w:p>
        </w:tc>
        <w:tc>
          <w:tcPr>
            <w:tcW w:w="660" w:type="dxa"/>
            <w:vAlign w:val="bottom"/>
          </w:tcPr>
          <w:p w14:paraId="1963B2EE" w14:textId="77777777" w:rsidR="004B413C" w:rsidRDefault="004B413C">
            <w:pPr>
              <w:rPr>
                <w:sz w:val="24"/>
                <w:szCs w:val="24"/>
              </w:rPr>
            </w:pPr>
          </w:p>
        </w:tc>
        <w:tc>
          <w:tcPr>
            <w:tcW w:w="0" w:type="dxa"/>
            <w:vAlign w:val="bottom"/>
          </w:tcPr>
          <w:p w14:paraId="20D42469" w14:textId="77777777" w:rsidR="004B413C" w:rsidRDefault="004B413C">
            <w:pPr>
              <w:rPr>
                <w:sz w:val="1"/>
                <w:szCs w:val="1"/>
              </w:rPr>
            </w:pPr>
          </w:p>
        </w:tc>
      </w:tr>
      <w:tr w:rsidR="004B413C" w14:paraId="766B5D89" w14:textId="77777777">
        <w:trPr>
          <w:trHeight w:val="299"/>
        </w:trPr>
        <w:tc>
          <w:tcPr>
            <w:tcW w:w="220" w:type="dxa"/>
            <w:vAlign w:val="bottom"/>
          </w:tcPr>
          <w:p w14:paraId="72C026C3" w14:textId="77777777" w:rsidR="004B413C" w:rsidRDefault="004B413C">
            <w:pPr>
              <w:rPr>
                <w:sz w:val="24"/>
                <w:szCs w:val="24"/>
              </w:rPr>
            </w:pPr>
          </w:p>
        </w:tc>
        <w:tc>
          <w:tcPr>
            <w:tcW w:w="880" w:type="dxa"/>
            <w:vAlign w:val="bottom"/>
          </w:tcPr>
          <w:p w14:paraId="509BF057" w14:textId="77777777" w:rsidR="004B413C" w:rsidRDefault="00EC2FEA">
            <w:pPr>
              <w:jc w:val="right"/>
              <w:rPr>
                <w:sz w:val="20"/>
                <w:szCs w:val="20"/>
              </w:rPr>
            </w:pPr>
            <w:r>
              <w:rPr>
                <w:rFonts w:ascii="Arial" w:eastAsia="Arial" w:hAnsi="Arial" w:cs="Arial"/>
                <w:color w:val="4D4D4D"/>
                <w:sz w:val="18"/>
                <w:szCs w:val="18"/>
              </w:rPr>
              <w:t>−1</w:t>
            </w:r>
          </w:p>
        </w:tc>
        <w:tc>
          <w:tcPr>
            <w:tcW w:w="660" w:type="dxa"/>
            <w:vAlign w:val="bottom"/>
          </w:tcPr>
          <w:p w14:paraId="096009DB" w14:textId="77777777" w:rsidR="004B413C" w:rsidRDefault="00EC2FEA">
            <w:pPr>
              <w:jc w:val="right"/>
              <w:rPr>
                <w:sz w:val="20"/>
                <w:szCs w:val="20"/>
              </w:rPr>
            </w:pPr>
            <w:r>
              <w:rPr>
                <w:rFonts w:ascii="Arial" w:eastAsia="Arial" w:hAnsi="Arial" w:cs="Arial"/>
                <w:color w:val="4D4D4D"/>
                <w:sz w:val="18"/>
                <w:szCs w:val="18"/>
              </w:rPr>
              <w:t>0</w:t>
            </w:r>
          </w:p>
        </w:tc>
        <w:tc>
          <w:tcPr>
            <w:tcW w:w="720" w:type="dxa"/>
            <w:vAlign w:val="bottom"/>
          </w:tcPr>
          <w:p w14:paraId="4466DEA4" w14:textId="77777777" w:rsidR="004B413C" w:rsidRDefault="00EC2FEA">
            <w:pPr>
              <w:ind w:left="440"/>
              <w:rPr>
                <w:sz w:val="20"/>
                <w:szCs w:val="20"/>
              </w:rPr>
            </w:pPr>
            <w:r>
              <w:rPr>
                <w:rFonts w:ascii="Arial" w:eastAsia="Arial" w:hAnsi="Arial" w:cs="Arial"/>
                <w:color w:val="4D4D4D"/>
                <w:sz w:val="18"/>
                <w:szCs w:val="18"/>
              </w:rPr>
              <w:t>1</w:t>
            </w:r>
          </w:p>
        </w:tc>
        <w:tc>
          <w:tcPr>
            <w:tcW w:w="660" w:type="dxa"/>
            <w:vAlign w:val="bottom"/>
          </w:tcPr>
          <w:p w14:paraId="39780961" w14:textId="77777777" w:rsidR="004B413C" w:rsidRDefault="00EC2FEA">
            <w:pPr>
              <w:ind w:right="140"/>
              <w:jc w:val="right"/>
              <w:rPr>
                <w:sz w:val="20"/>
                <w:szCs w:val="20"/>
              </w:rPr>
            </w:pPr>
            <w:r>
              <w:rPr>
                <w:rFonts w:ascii="Arial" w:eastAsia="Arial" w:hAnsi="Arial" w:cs="Arial"/>
                <w:color w:val="4D4D4D"/>
                <w:sz w:val="18"/>
                <w:szCs w:val="18"/>
              </w:rPr>
              <w:t>2</w:t>
            </w:r>
          </w:p>
        </w:tc>
        <w:tc>
          <w:tcPr>
            <w:tcW w:w="0" w:type="dxa"/>
            <w:vAlign w:val="bottom"/>
          </w:tcPr>
          <w:p w14:paraId="4D0C92DF" w14:textId="77777777" w:rsidR="004B413C" w:rsidRDefault="004B413C">
            <w:pPr>
              <w:rPr>
                <w:sz w:val="1"/>
                <w:szCs w:val="1"/>
              </w:rPr>
            </w:pPr>
          </w:p>
        </w:tc>
      </w:tr>
      <w:tr w:rsidR="004B413C" w14:paraId="0DDFD608" w14:textId="77777777">
        <w:trPr>
          <w:trHeight w:val="260"/>
        </w:trPr>
        <w:tc>
          <w:tcPr>
            <w:tcW w:w="220" w:type="dxa"/>
            <w:vAlign w:val="bottom"/>
          </w:tcPr>
          <w:p w14:paraId="0FF03986" w14:textId="77777777" w:rsidR="004B413C" w:rsidRDefault="004B413C"/>
        </w:tc>
        <w:tc>
          <w:tcPr>
            <w:tcW w:w="880" w:type="dxa"/>
            <w:vAlign w:val="bottom"/>
          </w:tcPr>
          <w:p w14:paraId="0DDB7AC3" w14:textId="77777777" w:rsidR="004B413C" w:rsidRDefault="004B413C"/>
        </w:tc>
        <w:tc>
          <w:tcPr>
            <w:tcW w:w="660" w:type="dxa"/>
            <w:vAlign w:val="bottom"/>
          </w:tcPr>
          <w:p w14:paraId="38013D58" w14:textId="77777777" w:rsidR="004B413C" w:rsidRDefault="004B413C"/>
        </w:tc>
        <w:tc>
          <w:tcPr>
            <w:tcW w:w="720" w:type="dxa"/>
            <w:vAlign w:val="bottom"/>
          </w:tcPr>
          <w:p w14:paraId="229B1CC8" w14:textId="77777777" w:rsidR="004B413C" w:rsidRDefault="00EC2FEA">
            <w:pPr>
              <w:ind w:left="60"/>
              <w:rPr>
                <w:sz w:val="20"/>
                <w:szCs w:val="20"/>
              </w:rPr>
            </w:pPr>
            <w:r>
              <w:rPr>
                <w:rFonts w:ascii="Arial" w:eastAsia="Arial" w:hAnsi="Arial" w:cs="Arial"/>
              </w:rPr>
              <w:t>LV1</w:t>
            </w:r>
          </w:p>
        </w:tc>
        <w:tc>
          <w:tcPr>
            <w:tcW w:w="660" w:type="dxa"/>
            <w:vAlign w:val="bottom"/>
          </w:tcPr>
          <w:p w14:paraId="33ABE6E5" w14:textId="77777777" w:rsidR="004B413C" w:rsidRDefault="004B413C"/>
        </w:tc>
        <w:tc>
          <w:tcPr>
            <w:tcW w:w="0" w:type="dxa"/>
            <w:vAlign w:val="bottom"/>
          </w:tcPr>
          <w:p w14:paraId="64C5A88B" w14:textId="77777777" w:rsidR="004B413C" w:rsidRDefault="004B413C">
            <w:pPr>
              <w:rPr>
                <w:sz w:val="1"/>
                <w:szCs w:val="1"/>
              </w:rPr>
            </w:pPr>
          </w:p>
        </w:tc>
      </w:tr>
    </w:tbl>
    <w:p w14:paraId="5F22BC35" w14:textId="77777777" w:rsidR="004B413C" w:rsidRDefault="00EC2FEA">
      <w:pPr>
        <w:spacing w:line="20" w:lineRule="exact"/>
        <w:rPr>
          <w:sz w:val="20"/>
          <w:szCs w:val="20"/>
        </w:rPr>
      </w:pPr>
      <w:r>
        <w:rPr>
          <w:sz w:val="20"/>
          <w:szCs w:val="20"/>
        </w:rPr>
        <w:br w:type="column"/>
      </w:r>
    </w:p>
    <w:p w14:paraId="529B2C26" w14:textId="77777777" w:rsidR="004B413C" w:rsidRDefault="004B413C">
      <w:pPr>
        <w:spacing w:line="200" w:lineRule="exact"/>
        <w:rPr>
          <w:sz w:val="20"/>
          <w:szCs w:val="20"/>
        </w:rPr>
      </w:pPr>
    </w:p>
    <w:p w14:paraId="25F9810D" w14:textId="77777777" w:rsidR="004B413C" w:rsidRDefault="004B413C">
      <w:pPr>
        <w:spacing w:line="200" w:lineRule="exact"/>
        <w:rPr>
          <w:sz w:val="20"/>
          <w:szCs w:val="20"/>
        </w:rPr>
      </w:pPr>
    </w:p>
    <w:p w14:paraId="6FD8A1FE" w14:textId="77777777" w:rsidR="004B413C" w:rsidRDefault="004B413C">
      <w:pPr>
        <w:spacing w:line="200" w:lineRule="exact"/>
        <w:rPr>
          <w:sz w:val="20"/>
          <w:szCs w:val="20"/>
        </w:rPr>
      </w:pPr>
    </w:p>
    <w:p w14:paraId="64CB780B" w14:textId="77777777" w:rsidR="004B413C" w:rsidRDefault="004B413C">
      <w:pPr>
        <w:spacing w:line="200" w:lineRule="exact"/>
        <w:rPr>
          <w:sz w:val="20"/>
          <w:szCs w:val="20"/>
        </w:rPr>
      </w:pPr>
    </w:p>
    <w:p w14:paraId="6CC9380D" w14:textId="77777777" w:rsidR="004B413C" w:rsidRDefault="004B413C">
      <w:pPr>
        <w:spacing w:line="200" w:lineRule="exact"/>
        <w:rPr>
          <w:sz w:val="20"/>
          <w:szCs w:val="20"/>
        </w:rPr>
      </w:pPr>
    </w:p>
    <w:p w14:paraId="7E7846CD" w14:textId="77777777" w:rsidR="004B413C" w:rsidRDefault="004B413C">
      <w:pPr>
        <w:spacing w:line="200" w:lineRule="exact"/>
        <w:rPr>
          <w:sz w:val="20"/>
          <w:szCs w:val="20"/>
        </w:rPr>
      </w:pPr>
    </w:p>
    <w:p w14:paraId="67411EE1" w14:textId="77777777" w:rsidR="004B413C" w:rsidRDefault="004B413C">
      <w:pPr>
        <w:spacing w:line="200" w:lineRule="exact"/>
        <w:rPr>
          <w:sz w:val="20"/>
          <w:szCs w:val="20"/>
        </w:rPr>
      </w:pPr>
    </w:p>
    <w:p w14:paraId="484A9A0B" w14:textId="77777777" w:rsidR="004B413C" w:rsidRDefault="004B413C">
      <w:pPr>
        <w:spacing w:line="200" w:lineRule="exact"/>
        <w:rPr>
          <w:sz w:val="20"/>
          <w:szCs w:val="20"/>
        </w:rPr>
      </w:pPr>
    </w:p>
    <w:p w14:paraId="71047EF2" w14:textId="77777777" w:rsidR="004B413C" w:rsidRDefault="004B413C">
      <w:pPr>
        <w:spacing w:line="200" w:lineRule="exact"/>
        <w:rPr>
          <w:sz w:val="20"/>
          <w:szCs w:val="20"/>
        </w:rPr>
      </w:pPr>
    </w:p>
    <w:p w14:paraId="5486F9C8" w14:textId="77777777" w:rsidR="004B413C" w:rsidRDefault="004B413C">
      <w:pPr>
        <w:spacing w:line="200" w:lineRule="exact"/>
        <w:rPr>
          <w:sz w:val="20"/>
          <w:szCs w:val="20"/>
        </w:rPr>
      </w:pPr>
    </w:p>
    <w:p w14:paraId="59294ED6" w14:textId="77777777" w:rsidR="004B413C" w:rsidRDefault="004B413C">
      <w:pPr>
        <w:spacing w:line="200" w:lineRule="exact"/>
        <w:rPr>
          <w:sz w:val="20"/>
          <w:szCs w:val="20"/>
        </w:rPr>
      </w:pPr>
    </w:p>
    <w:p w14:paraId="20C25823" w14:textId="77777777" w:rsidR="004B413C" w:rsidRDefault="004B413C">
      <w:pPr>
        <w:spacing w:line="200" w:lineRule="exact"/>
        <w:rPr>
          <w:sz w:val="20"/>
          <w:szCs w:val="20"/>
        </w:rPr>
      </w:pPr>
    </w:p>
    <w:p w14:paraId="5ABBFBDF" w14:textId="77777777" w:rsidR="004B413C" w:rsidRDefault="004B413C">
      <w:pPr>
        <w:spacing w:line="200" w:lineRule="exact"/>
        <w:rPr>
          <w:sz w:val="20"/>
          <w:szCs w:val="20"/>
        </w:rPr>
      </w:pPr>
    </w:p>
    <w:p w14:paraId="78BA8CF3" w14:textId="77777777" w:rsidR="004B413C" w:rsidRDefault="004B413C">
      <w:pPr>
        <w:spacing w:line="314" w:lineRule="exact"/>
        <w:rPr>
          <w:sz w:val="20"/>
          <w:szCs w:val="20"/>
        </w:rPr>
      </w:pPr>
    </w:p>
    <w:p w14:paraId="27BE388B" w14:textId="77777777" w:rsidR="004B413C" w:rsidRDefault="004B413C">
      <w:pPr>
        <w:spacing w:line="1" w:lineRule="exact"/>
        <w:rPr>
          <w:sz w:val="1"/>
          <w:szCs w:val="1"/>
        </w:rPr>
      </w:pPr>
    </w:p>
    <w:tbl>
      <w:tblPr>
        <w:tblW w:w="0" w:type="auto"/>
        <w:tblLayout w:type="fixed"/>
        <w:tblCellMar>
          <w:left w:w="0" w:type="dxa"/>
          <w:right w:w="0" w:type="dxa"/>
        </w:tblCellMar>
        <w:tblLook w:val="04A0" w:firstRow="1" w:lastRow="0" w:firstColumn="1" w:lastColumn="0" w:noHBand="0" w:noVBand="1"/>
      </w:tblPr>
      <w:tblGrid>
        <w:gridCol w:w="420"/>
        <w:gridCol w:w="320"/>
        <w:gridCol w:w="740"/>
        <w:gridCol w:w="280"/>
        <w:gridCol w:w="740"/>
        <w:gridCol w:w="840"/>
        <w:gridCol w:w="760"/>
        <w:gridCol w:w="1000"/>
        <w:gridCol w:w="160"/>
        <w:gridCol w:w="20"/>
      </w:tblGrid>
      <w:tr w:rsidR="004B413C" w14:paraId="2A8F17FF" w14:textId="77777777">
        <w:trPr>
          <w:trHeight w:val="253"/>
        </w:trPr>
        <w:tc>
          <w:tcPr>
            <w:tcW w:w="420" w:type="dxa"/>
            <w:vAlign w:val="bottom"/>
          </w:tcPr>
          <w:p w14:paraId="478C067C" w14:textId="77777777" w:rsidR="004B413C" w:rsidRDefault="004B413C">
            <w:pPr>
              <w:rPr>
                <w:sz w:val="21"/>
                <w:szCs w:val="21"/>
              </w:rPr>
            </w:pPr>
          </w:p>
        </w:tc>
        <w:tc>
          <w:tcPr>
            <w:tcW w:w="320" w:type="dxa"/>
            <w:vAlign w:val="bottom"/>
          </w:tcPr>
          <w:p w14:paraId="61E1A2A7" w14:textId="77777777" w:rsidR="004B413C" w:rsidRDefault="004B413C">
            <w:pPr>
              <w:rPr>
                <w:sz w:val="21"/>
                <w:szCs w:val="21"/>
              </w:rPr>
            </w:pPr>
          </w:p>
        </w:tc>
        <w:tc>
          <w:tcPr>
            <w:tcW w:w="740" w:type="dxa"/>
            <w:vAlign w:val="bottom"/>
          </w:tcPr>
          <w:p w14:paraId="2829D82E" w14:textId="77777777" w:rsidR="004B413C" w:rsidRDefault="004B413C">
            <w:pPr>
              <w:rPr>
                <w:sz w:val="21"/>
                <w:szCs w:val="21"/>
              </w:rPr>
            </w:pPr>
          </w:p>
        </w:tc>
        <w:tc>
          <w:tcPr>
            <w:tcW w:w="280" w:type="dxa"/>
            <w:vAlign w:val="bottom"/>
          </w:tcPr>
          <w:p w14:paraId="68572BAF" w14:textId="77777777" w:rsidR="004B413C" w:rsidRDefault="004B413C">
            <w:pPr>
              <w:rPr>
                <w:sz w:val="21"/>
                <w:szCs w:val="21"/>
              </w:rPr>
            </w:pPr>
          </w:p>
        </w:tc>
        <w:tc>
          <w:tcPr>
            <w:tcW w:w="740" w:type="dxa"/>
            <w:vAlign w:val="bottom"/>
          </w:tcPr>
          <w:p w14:paraId="7333C3A5" w14:textId="77777777" w:rsidR="004B413C" w:rsidRDefault="004B413C">
            <w:pPr>
              <w:rPr>
                <w:sz w:val="21"/>
                <w:szCs w:val="21"/>
              </w:rPr>
            </w:pPr>
          </w:p>
        </w:tc>
        <w:tc>
          <w:tcPr>
            <w:tcW w:w="840" w:type="dxa"/>
            <w:vAlign w:val="bottom"/>
          </w:tcPr>
          <w:p w14:paraId="23E58070" w14:textId="77777777" w:rsidR="004B413C" w:rsidRDefault="00EC2FEA">
            <w:pPr>
              <w:ind w:right="255"/>
              <w:jc w:val="right"/>
              <w:rPr>
                <w:sz w:val="20"/>
                <w:szCs w:val="20"/>
              </w:rPr>
            </w:pPr>
            <w:r>
              <w:rPr>
                <w:rFonts w:ascii="Arial" w:eastAsia="Arial" w:hAnsi="Arial" w:cs="Arial"/>
                <w:color w:val="00BFC4"/>
                <w:w w:val="93"/>
              </w:rPr>
              <w:t>2015</w:t>
            </w:r>
          </w:p>
        </w:tc>
        <w:tc>
          <w:tcPr>
            <w:tcW w:w="760" w:type="dxa"/>
            <w:vAlign w:val="bottom"/>
          </w:tcPr>
          <w:p w14:paraId="367D06F4" w14:textId="77777777" w:rsidR="004B413C" w:rsidRDefault="004B413C">
            <w:pPr>
              <w:rPr>
                <w:sz w:val="21"/>
                <w:szCs w:val="21"/>
              </w:rPr>
            </w:pPr>
          </w:p>
        </w:tc>
        <w:tc>
          <w:tcPr>
            <w:tcW w:w="1000" w:type="dxa"/>
            <w:vAlign w:val="bottom"/>
          </w:tcPr>
          <w:p w14:paraId="7580964E" w14:textId="77777777" w:rsidR="004B413C" w:rsidRDefault="004B413C">
            <w:pPr>
              <w:rPr>
                <w:sz w:val="21"/>
                <w:szCs w:val="21"/>
              </w:rPr>
            </w:pPr>
          </w:p>
        </w:tc>
        <w:tc>
          <w:tcPr>
            <w:tcW w:w="160" w:type="dxa"/>
            <w:vAlign w:val="bottom"/>
          </w:tcPr>
          <w:p w14:paraId="61131C1B" w14:textId="77777777" w:rsidR="004B413C" w:rsidRDefault="004B413C">
            <w:pPr>
              <w:rPr>
                <w:sz w:val="21"/>
                <w:szCs w:val="21"/>
              </w:rPr>
            </w:pPr>
          </w:p>
        </w:tc>
        <w:tc>
          <w:tcPr>
            <w:tcW w:w="0" w:type="dxa"/>
            <w:vAlign w:val="bottom"/>
          </w:tcPr>
          <w:p w14:paraId="352A15B2" w14:textId="77777777" w:rsidR="004B413C" w:rsidRDefault="004B413C">
            <w:pPr>
              <w:rPr>
                <w:sz w:val="1"/>
                <w:szCs w:val="1"/>
              </w:rPr>
            </w:pPr>
          </w:p>
        </w:tc>
      </w:tr>
      <w:tr w:rsidR="004B413C" w14:paraId="2AB98A43" w14:textId="77777777">
        <w:trPr>
          <w:trHeight w:val="274"/>
        </w:trPr>
        <w:tc>
          <w:tcPr>
            <w:tcW w:w="420" w:type="dxa"/>
            <w:vAlign w:val="bottom"/>
          </w:tcPr>
          <w:p w14:paraId="4E984C4E" w14:textId="77777777" w:rsidR="004B413C" w:rsidRDefault="004B413C">
            <w:pPr>
              <w:rPr>
                <w:sz w:val="23"/>
                <w:szCs w:val="23"/>
              </w:rPr>
            </w:pPr>
          </w:p>
        </w:tc>
        <w:tc>
          <w:tcPr>
            <w:tcW w:w="320" w:type="dxa"/>
            <w:vAlign w:val="bottom"/>
          </w:tcPr>
          <w:p w14:paraId="43B42ECB" w14:textId="77777777" w:rsidR="004B413C" w:rsidRDefault="004B413C">
            <w:pPr>
              <w:rPr>
                <w:sz w:val="23"/>
                <w:szCs w:val="23"/>
              </w:rPr>
            </w:pPr>
          </w:p>
        </w:tc>
        <w:tc>
          <w:tcPr>
            <w:tcW w:w="740" w:type="dxa"/>
            <w:vAlign w:val="bottom"/>
          </w:tcPr>
          <w:p w14:paraId="7273EF25" w14:textId="77777777" w:rsidR="004B413C" w:rsidRDefault="004B413C">
            <w:pPr>
              <w:rPr>
                <w:sz w:val="23"/>
                <w:szCs w:val="23"/>
              </w:rPr>
            </w:pPr>
          </w:p>
        </w:tc>
        <w:tc>
          <w:tcPr>
            <w:tcW w:w="280" w:type="dxa"/>
            <w:vAlign w:val="bottom"/>
          </w:tcPr>
          <w:p w14:paraId="64AA50A1" w14:textId="77777777" w:rsidR="004B413C" w:rsidRDefault="004B413C">
            <w:pPr>
              <w:rPr>
                <w:sz w:val="23"/>
                <w:szCs w:val="23"/>
              </w:rPr>
            </w:pPr>
          </w:p>
        </w:tc>
        <w:tc>
          <w:tcPr>
            <w:tcW w:w="740" w:type="dxa"/>
            <w:vAlign w:val="bottom"/>
          </w:tcPr>
          <w:p w14:paraId="74E429CB" w14:textId="77777777" w:rsidR="004B413C" w:rsidRDefault="00EC2FEA">
            <w:pPr>
              <w:ind w:right="157"/>
              <w:jc w:val="right"/>
              <w:rPr>
                <w:sz w:val="20"/>
                <w:szCs w:val="20"/>
              </w:rPr>
            </w:pPr>
            <w:r>
              <w:rPr>
                <w:rFonts w:ascii="Arial" w:eastAsia="Arial" w:hAnsi="Arial" w:cs="Arial"/>
                <w:color w:val="C77CFF"/>
                <w:w w:val="93"/>
              </w:rPr>
              <w:t>2015</w:t>
            </w:r>
          </w:p>
        </w:tc>
        <w:tc>
          <w:tcPr>
            <w:tcW w:w="840" w:type="dxa"/>
            <w:vAlign w:val="bottom"/>
          </w:tcPr>
          <w:p w14:paraId="702453DE" w14:textId="77777777" w:rsidR="004B413C" w:rsidRDefault="004B413C">
            <w:pPr>
              <w:rPr>
                <w:sz w:val="23"/>
                <w:szCs w:val="23"/>
              </w:rPr>
            </w:pPr>
          </w:p>
        </w:tc>
        <w:tc>
          <w:tcPr>
            <w:tcW w:w="760" w:type="dxa"/>
            <w:vAlign w:val="bottom"/>
          </w:tcPr>
          <w:p w14:paraId="3CB2670E" w14:textId="77777777" w:rsidR="004B413C" w:rsidRDefault="004B413C">
            <w:pPr>
              <w:rPr>
                <w:sz w:val="23"/>
                <w:szCs w:val="23"/>
              </w:rPr>
            </w:pPr>
          </w:p>
        </w:tc>
        <w:tc>
          <w:tcPr>
            <w:tcW w:w="1000" w:type="dxa"/>
            <w:vAlign w:val="bottom"/>
          </w:tcPr>
          <w:p w14:paraId="23286439" w14:textId="77777777" w:rsidR="004B413C" w:rsidRDefault="004B413C">
            <w:pPr>
              <w:rPr>
                <w:sz w:val="23"/>
                <w:szCs w:val="23"/>
              </w:rPr>
            </w:pPr>
          </w:p>
        </w:tc>
        <w:tc>
          <w:tcPr>
            <w:tcW w:w="160" w:type="dxa"/>
            <w:vAlign w:val="bottom"/>
          </w:tcPr>
          <w:p w14:paraId="5F9993E8" w14:textId="77777777" w:rsidR="004B413C" w:rsidRDefault="004B413C">
            <w:pPr>
              <w:rPr>
                <w:sz w:val="23"/>
                <w:szCs w:val="23"/>
              </w:rPr>
            </w:pPr>
          </w:p>
        </w:tc>
        <w:tc>
          <w:tcPr>
            <w:tcW w:w="0" w:type="dxa"/>
            <w:vAlign w:val="bottom"/>
          </w:tcPr>
          <w:p w14:paraId="21CC03C6" w14:textId="77777777" w:rsidR="004B413C" w:rsidRDefault="004B413C">
            <w:pPr>
              <w:rPr>
                <w:sz w:val="1"/>
                <w:szCs w:val="1"/>
              </w:rPr>
            </w:pPr>
          </w:p>
        </w:tc>
      </w:tr>
      <w:tr w:rsidR="004B413C" w14:paraId="4B994432" w14:textId="77777777">
        <w:trPr>
          <w:trHeight w:val="492"/>
        </w:trPr>
        <w:tc>
          <w:tcPr>
            <w:tcW w:w="420" w:type="dxa"/>
            <w:vAlign w:val="bottom"/>
          </w:tcPr>
          <w:p w14:paraId="2AFA032F" w14:textId="77777777" w:rsidR="004B413C" w:rsidRDefault="004B413C">
            <w:pPr>
              <w:rPr>
                <w:sz w:val="24"/>
                <w:szCs w:val="24"/>
              </w:rPr>
            </w:pPr>
          </w:p>
        </w:tc>
        <w:tc>
          <w:tcPr>
            <w:tcW w:w="320" w:type="dxa"/>
            <w:vAlign w:val="bottom"/>
          </w:tcPr>
          <w:p w14:paraId="5458E98E" w14:textId="77777777" w:rsidR="004B413C" w:rsidRDefault="004B413C">
            <w:pPr>
              <w:rPr>
                <w:sz w:val="24"/>
                <w:szCs w:val="24"/>
              </w:rPr>
            </w:pPr>
          </w:p>
        </w:tc>
        <w:tc>
          <w:tcPr>
            <w:tcW w:w="740" w:type="dxa"/>
            <w:vAlign w:val="bottom"/>
          </w:tcPr>
          <w:p w14:paraId="7204D15D" w14:textId="77777777" w:rsidR="004B413C" w:rsidRDefault="00EC2FEA">
            <w:pPr>
              <w:ind w:right="6"/>
              <w:jc w:val="right"/>
              <w:rPr>
                <w:sz w:val="20"/>
                <w:szCs w:val="20"/>
              </w:rPr>
            </w:pPr>
            <w:r>
              <w:rPr>
                <w:rFonts w:ascii="Arial" w:eastAsia="Arial" w:hAnsi="Arial" w:cs="Arial"/>
                <w:color w:val="4D4D4D"/>
                <w:sz w:val="18"/>
                <w:szCs w:val="18"/>
              </w:rPr>
              <w:t>1</w:t>
            </w:r>
          </w:p>
        </w:tc>
        <w:tc>
          <w:tcPr>
            <w:tcW w:w="280" w:type="dxa"/>
            <w:vAlign w:val="bottom"/>
          </w:tcPr>
          <w:p w14:paraId="3DE0C263" w14:textId="77777777" w:rsidR="004B413C" w:rsidRDefault="004B413C">
            <w:pPr>
              <w:rPr>
                <w:sz w:val="24"/>
                <w:szCs w:val="24"/>
              </w:rPr>
            </w:pPr>
          </w:p>
        </w:tc>
        <w:tc>
          <w:tcPr>
            <w:tcW w:w="740" w:type="dxa"/>
            <w:vAlign w:val="bottom"/>
          </w:tcPr>
          <w:p w14:paraId="728E357D" w14:textId="77777777" w:rsidR="004B413C" w:rsidRDefault="004B413C">
            <w:pPr>
              <w:rPr>
                <w:sz w:val="24"/>
                <w:szCs w:val="24"/>
              </w:rPr>
            </w:pPr>
          </w:p>
        </w:tc>
        <w:tc>
          <w:tcPr>
            <w:tcW w:w="840" w:type="dxa"/>
            <w:vAlign w:val="bottom"/>
          </w:tcPr>
          <w:p w14:paraId="54A70155" w14:textId="77777777" w:rsidR="004B413C" w:rsidRDefault="004B413C">
            <w:pPr>
              <w:rPr>
                <w:sz w:val="24"/>
                <w:szCs w:val="24"/>
              </w:rPr>
            </w:pPr>
          </w:p>
        </w:tc>
        <w:tc>
          <w:tcPr>
            <w:tcW w:w="760" w:type="dxa"/>
            <w:vMerge w:val="restart"/>
            <w:vAlign w:val="bottom"/>
          </w:tcPr>
          <w:p w14:paraId="25EAFCB6" w14:textId="77777777" w:rsidR="004B413C" w:rsidRDefault="00EC2FEA">
            <w:pPr>
              <w:ind w:left="220"/>
              <w:rPr>
                <w:sz w:val="20"/>
                <w:szCs w:val="20"/>
              </w:rPr>
            </w:pPr>
            <w:r>
              <w:rPr>
                <w:rFonts w:ascii="Arial" w:eastAsia="Arial" w:hAnsi="Arial" w:cs="Arial"/>
                <w:color w:val="7CAE00"/>
              </w:rPr>
              <w:t>2015</w:t>
            </w:r>
          </w:p>
        </w:tc>
        <w:tc>
          <w:tcPr>
            <w:tcW w:w="1000" w:type="dxa"/>
            <w:vAlign w:val="bottom"/>
          </w:tcPr>
          <w:p w14:paraId="42ED9BFF" w14:textId="77777777" w:rsidR="004B413C" w:rsidRDefault="004B413C">
            <w:pPr>
              <w:rPr>
                <w:sz w:val="24"/>
                <w:szCs w:val="24"/>
              </w:rPr>
            </w:pPr>
          </w:p>
        </w:tc>
        <w:tc>
          <w:tcPr>
            <w:tcW w:w="160" w:type="dxa"/>
            <w:vAlign w:val="bottom"/>
          </w:tcPr>
          <w:p w14:paraId="30866339" w14:textId="77777777" w:rsidR="004B413C" w:rsidRDefault="004B413C">
            <w:pPr>
              <w:rPr>
                <w:sz w:val="24"/>
                <w:szCs w:val="24"/>
              </w:rPr>
            </w:pPr>
          </w:p>
        </w:tc>
        <w:tc>
          <w:tcPr>
            <w:tcW w:w="0" w:type="dxa"/>
            <w:vAlign w:val="bottom"/>
          </w:tcPr>
          <w:p w14:paraId="2E995687" w14:textId="77777777" w:rsidR="004B413C" w:rsidRDefault="004B413C">
            <w:pPr>
              <w:rPr>
                <w:sz w:val="1"/>
                <w:szCs w:val="1"/>
              </w:rPr>
            </w:pPr>
          </w:p>
        </w:tc>
      </w:tr>
      <w:tr w:rsidR="004B413C" w14:paraId="7DDE9EC7" w14:textId="77777777">
        <w:trPr>
          <w:trHeight w:val="98"/>
        </w:trPr>
        <w:tc>
          <w:tcPr>
            <w:tcW w:w="420" w:type="dxa"/>
            <w:vAlign w:val="bottom"/>
          </w:tcPr>
          <w:p w14:paraId="51DA131F" w14:textId="77777777" w:rsidR="004B413C" w:rsidRDefault="004B413C">
            <w:pPr>
              <w:rPr>
                <w:sz w:val="8"/>
                <w:szCs w:val="8"/>
              </w:rPr>
            </w:pPr>
          </w:p>
        </w:tc>
        <w:tc>
          <w:tcPr>
            <w:tcW w:w="320" w:type="dxa"/>
            <w:vAlign w:val="bottom"/>
          </w:tcPr>
          <w:p w14:paraId="361C67C0" w14:textId="77777777" w:rsidR="004B413C" w:rsidRDefault="004B413C">
            <w:pPr>
              <w:rPr>
                <w:sz w:val="8"/>
                <w:szCs w:val="8"/>
              </w:rPr>
            </w:pPr>
          </w:p>
        </w:tc>
        <w:tc>
          <w:tcPr>
            <w:tcW w:w="740" w:type="dxa"/>
            <w:vAlign w:val="bottom"/>
          </w:tcPr>
          <w:p w14:paraId="7AC50245" w14:textId="77777777" w:rsidR="004B413C" w:rsidRDefault="004B413C">
            <w:pPr>
              <w:rPr>
                <w:sz w:val="8"/>
                <w:szCs w:val="8"/>
              </w:rPr>
            </w:pPr>
          </w:p>
        </w:tc>
        <w:tc>
          <w:tcPr>
            <w:tcW w:w="280" w:type="dxa"/>
            <w:vAlign w:val="bottom"/>
          </w:tcPr>
          <w:p w14:paraId="72F502E1" w14:textId="77777777" w:rsidR="004B413C" w:rsidRDefault="004B413C">
            <w:pPr>
              <w:rPr>
                <w:sz w:val="8"/>
                <w:szCs w:val="8"/>
              </w:rPr>
            </w:pPr>
          </w:p>
        </w:tc>
        <w:tc>
          <w:tcPr>
            <w:tcW w:w="740" w:type="dxa"/>
            <w:vAlign w:val="bottom"/>
          </w:tcPr>
          <w:p w14:paraId="3C7C6EA5" w14:textId="77777777" w:rsidR="004B413C" w:rsidRDefault="004B413C">
            <w:pPr>
              <w:rPr>
                <w:sz w:val="8"/>
                <w:szCs w:val="8"/>
              </w:rPr>
            </w:pPr>
          </w:p>
        </w:tc>
        <w:tc>
          <w:tcPr>
            <w:tcW w:w="840" w:type="dxa"/>
            <w:vAlign w:val="bottom"/>
          </w:tcPr>
          <w:p w14:paraId="0CAD81FE" w14:textId="77777777" w:rsidR="004B413C" w:rsidRDefault="004B413C">
            <w:pPr>
              <w:rPr>
                <w:sz w:val="8"/>
                <w:szCs w:val="8"/>
              </w:rPr>
            </w:pPr>
          </w:p>
        </w:tc>
        <w:tc>
          <w:tcPr>
            <w:tcW w:w="760" w:type="dxa"/>
            <w:vMerge/>
            <w:vAlign w:val="bottom"/>
          </w:tcPr>
          <w:p w14:paraId="77609CC6" w14:textId="77777777" w:rsidR="004B413C" w:rsidRDefault="004B413C">
            <w:pPr>
              <w:rPr>
                <w:sz w:val="8"/>
                <w:szCs w:val="8"/>
              </w:rPr>
            </w:pPr>
          </w:p>
        </w:tc>
        <w:tc>
          <w:tcPr>
            <w:tcW w:w="1000" w:type="dxa"/>
            <w:vAlign w:val="bottom"/>
          </w:tcPr>
          <w:p w14:paraId="506B5E47" w14:textId="77777777" w:rsidR="004B413C" w:rsidRDefault="004B413C">
            <w:pPr>
              <w:rPr>
                <w:sz w:val="8"/>
                <w:szCs w:val="8"/>
              </w:rPr>
            </w:pPr>
          </w:p>
        </w:tc>
        <w:tc>
          <w:tcPr>
            <w:tcW w:w="160" w:type="dxa"/>
            <w:vAlign w:val="bottom"/>
          </w:tcPr>
          <w:p w14:paraId="420C977E" w14:textId="77777777" w:rsidR="004B413C" w:rsidRDefault="004B413C">
            <w:pPr>
              <w:rPr>
                <w:sz w:val="8"/>
                <w:szCs w:val="8"/>
              </w:rPr>
            </w:pPr>
          </w:p>
        </w:tc>
        <w:tc>
          <w:tcPr>
            <w:tcW w:w="0" w:type="dxa"/>
            <w:vAlign w:val="bottom"/>
          </w:tcPr>
          <w:p w14:paraId="781CA479" w14:textId="77777777" w:rsidR="004B413C" w:rsidRDefault="004B413C">
            <w:pPr>
              <w:rPr>
                <w:sz w:val="1"/>
                <w:szCs w:val="1"/>
              </w:rPr>
            </w:pPr>
          </w:p>
        </w:tc>
      </w:tr>
      <w:tr w:rsidR="004B413C" w14:paraId="6EF68423" w14:textId="77777777">
        <w:trPr>
          <w:trHeight w:val="948"/>
        </w:trPr>
        <w:tc>
          <w:tcPr>
            <w:tcW w:w="420" w:type="dxa"/>
            <w:vMerge w:val="restart"/>
            <w:vAlign w:val="bottom"/>
          </w:tcPr>
          <w:p w14:paraId="607E3CFD" w14:textId="77777777" w:rsidR="004B413C" w:rsidRDefault="00EC2FEA">
            <w:pPr>
              <w:jc w:val="center"/>
              <w:rPr>
                <w:sz w:val="20"/>
                <w:szCs w:val="20"/>
              </w:rPr>
            </w:pPr>
            <w:r>
              <w:rPr>
                <w:rFonts w:ascii="Arial" w:eastAsia="Arial" w:hAnsi="Arial" w:cs="Arial"/>
              </w:rPr>
              <w:t>Plot</w:t>
            </w:r>
          </w:p>
        </w:tc>
        <w:tc>
          <w:tcPr>
            <w:tcW w:w="320" w:type="dxa"/>
            <w:vAlign w:val="bottom"/>
          </w:tcPr>
          <w:p w14:paraId="65F6AA1F" w14:textId="77777777" w:rsidR="004B413C" w:rsidRDefault="004B413C">
            <w:pPr>
              <w:rPr>
                <w:sz w:val="24"/>
                <w:szCs w:val="24"/>
              </w:rPr>
            </w:pPr>
          </w:p>
        </w:tc>
        <w:tc>
          <w:tcPr>
            <w:tcW w:w="740" w:type="dxa"/>
            <w:vAlign w:val="bottom"/>
          </w:tcPr>
          <w:p w14:paraId="42E95CE6" w14:textId="77777777" w:rsidR="004B413C" w:rsidRDefault="004B413C">
            <w:pPr>
              <w:rPr>
                <w:sz w:val="24"/>
                <w:szCs w:val="24"/>
              </w:rPr>
            </w:pPr>
          </w:p>
        </w:tc>
        <w:tc>
          <w:tcPr>
            <w:tcW w:w="280" w:type="dxa"/>
            <w:vAlign w:val="bottom"/>
          </w:tcPr>
          <w:p w14:paraId="0D9DC424" w14:textId="77777777" w:rsidR="004B413C" w:rsidRDefault="004B413C">
            <w:pPr>
              <w:rPr>
                <w:sz w:val="24"/>
                <w:szCs w:val="24"/>
              </w:rPr>
            </w:pPr>
          </w:p>
        </w:tc>
        <w:tc>
          <w:tcPr>
            <w:tcW w:w="740" w:type="dxa"/>
            <w:vAlign w:val="bottom"/>
          </w:tcPr>
          <w:p w14:paraId="787A51B9" w14:textId="77777777" w:rsidR="004B413C" w:rsidRDefault="004B413C">
            <w:pPr>
              <w:rPr>
                <w:sz w:val="24"/>
                <w:szCs w:val="24"/>
              </w:rPr>
            </w:pPr>
          </w:p>
        </w:tc>
        <w:tc>
          <w:tcPr>
            <w:tcW w:w="840" w:type="dxa"/>
            <w:vAlign w:val="bottom"/>
          </w:tcPr>
          <w:p w14:paraId="079E0C57" w14:textId="77777777" w:rsidR="004B413C" w:rsidRDefault="004B413C">
            <w:pPr>
              <w:rPr>
                <w:sz w:val="24"/>
                <w:szCs w:val="24"/>
              </w:rPr>
            </w:pPr>
          </w:p>
        </w:tc>
        <w:tc>
          <w:tcPr>
            <w:tcW w:w="760" w:type="dxa"/>
            <w:vAlign w:val="bottom"/>
          </w:tcPr>
          <w:p w14:paraId="554C08E5" w14:textId="77777777" w:rsidR="004B413C" w:rsidRDefault="004B413C">
            <w:pPr>
              <w:rPr>
                <w:sz w:val="24"/>
                <w:szCs w:val="24"/>
              </w:rPr>
            </w:pPr>
          </w:p>
        </w:tc>
        <w:tc>
          <w:tcPr>
            <w:tcW w:w="1000" w:type="dxa"/>
            <w:vAlign w:val="bottom"/>
          </w:tcPr>
          <w:p w14:paraId="60FE283C" w14:textId="77777777" w:rsidR="004B413C" w:rsidRDefault="00EC2FEA">
            <w:pPr>
              <w:ind w:left="433"/>
              <w:jc w:val="center"/>
              <w:rPr>
                <w:sz w:val="20"/>
                <w:szCs w:val="20"/>
              </w:rPr>
            </w:pPr>
            <w:r>
              <w:rPr>
                <w:rFonts w:ascii="Arial" w:eastAsia="Arial" w:hAnsi="Arial" w:cs="Arial"/>
              </w:rPr>
              <w:t>Plot</w:t>
            </w:r>
          </w:p>
        </w:tc>
        <w:tc>
          <w:tcPr>
            <w:tcW w:w="160" w:type="dxa"/>
            <w:vAlign w:val="bottom"/>
          </w:tcPr>
          <w:p w14:paraId="115A66FB" w14:textId="77777777" w:rsidR="004B413C" w:rsidRDefault="004B413C">
            <w:pPr>
              <w:rPr>
                <w:sz w:val="24"/>
                <w:szCs w:val="24"/>
              </w:rPr>
            </w:pPr>
          </w:p>
        </w:tc>
        <w:tc>
          <w:tcPr>
            <w:tcW w:w="0" w:type="dxa"/>
            <w:vAlign w:val="bottom"/>
          </w:tcPr>
          <w:p w14:paraId="542D7536" w14:textId="77777777" w:rsidR="004B413C" w:rsidRDefault="004B413C">
            <w:pPr>
              <w:rPr>
                <w:sz w:val="1"/>
                <w:szCs w:val="1"/>
              </w:rPr>
            </w:pPr>
          </w:p>
        </w:tc>
      </w:tr>
      <w:tr w:rsidR="004B413C" w14:paraId="07938C6E" w14:textId="77777777">
        <w:trPr>
          <w:trHeight w:val="173"/>
        </w:trPr>
        <w:tc>
          <w:tcPr>
            <w:tcW w:w="420" w:type="dxa"/>
            <w:vMerge/>
            <w:vAlign w:val="bottom"/>
          </w:tcPr>
          <w:p w14:paraId="023825A9" w14:textId="77777777" w:rsidR="004B413C" w:rsidRDefault="004B413C">
            <w:pPr>
              <w:rPr>
                <w:sz w:val="15"/>
                <w:szCs w:val="15"/>
              </w:rPr>
            </w:pPr>
          </w:p>
        </w:tc>
        <w:tc>
          <w:tcPr>
            <w:tcW w:w="320" w:type="dxa"/>
            <w:vAlign w:val="bottom"/>
          </w:tcPr>
          <w:p w14:paraId="3F096A15" w14:textId="77777777" w:rsidR="004B413C" w:rsidRDefault="004B413C">
            <w:pPr>
              <w:rPr>
                <w:sz w:val="15"/>
                <w:szCs w:val="15"/>
              </w:rPr>
            </w:pPr>
          </w:p>
        </w:tc>
        <w:tc>
          <w:tcPr>
            <w:tcW w:w="740" w:type="dxa"/>
            <w:vAlign w:val="bottom"/>
          </w:tcPr>
          <w:p w14:paraId="67378F7B" w14:textId="77777777" w:rsidR="004B413C" w:rsidRDefault="004B413C">
            <w:pPr>
              <w:rPr>
                <w:sz w:val="15"/>
                <w:szCs w:val="15"/>
              </w:rPr>
            </w:pPr>
          </w:p>
        </w:tc>
        <w:tc>
          <w:tcPr>
            <w:tcW w:w="280" w:type="dxa"/>
            <w:vAlign w:val="bottom"/>
          </w:tcPr>
          <w:p w14:paraId="59884915" w14:textId="77777777" w:rsidR="004B413C" w:rsidRDefault="004B413C">
            <w:pPr>
              <w:rPr>
                <w:sz w:val="15"/>
                <w:szCs w:val="15"/>
              </w:rPr>
            </w:pPr>
          </w:p>
        </w:tc>
        <w:tc>
          <w:tcPr>
            <w:tcW w:w="740" w:type="dxa"/>
            <w:vAlign w:val="bottom"/>
          </w:tcPr>
          <w:p w14:paraId="5C689DF1" w14:textId="77777777" w:rsidR="004B413C" w:rsidRDefault="004B413C">
            <w:pPr>
              <w:rPr>
                <w:sz w:val="15"/>
                <w:szCs w:val="15"/>
              </w:rPr>
            </w:pPr>
          </w:p>
        </w:tc>
        <w:tc>
          <w:tcPr>
            <w:tcW w:w="840" w:type="dxa"/>
            <w:vAlign w:val="bottom"/>
          </w:tcPr>
          <w:p w14:paraId="3480154C" w14:textId="77777777" w:rsidR="004B413C" w:rsidRDefault="004B413C">
            <w:pPr>
              <w:rPr>
                <w:sz w:val="15"/>
                <w:szCs w:val="15"/>
              </w:rPr>
            </w:pPr>
          </w:p>
        </w:tc>
        <w:tc>
          <w:tcPr>
            <w:tcW w:w="760" w:type="dxa"/>
            <w:vAlign w:val="bottom"/>
          </w:tcPr>
          <w:p w14:paraId="30BDC9EB" w14:textId="77777777" w:rsidR="004B413C" w:rsidRDefault="004B413C">
            <w:pPr>
              <w:rPr>
                <w:sz w:val="15"/>
                <w:szCs w:val="15"/>
              </w:rPr>
            </w:pPr>
          </w:p>
        </w:tc>
        <w:tc>
          <w:tcPr>
            <w:tcW w:w="1000" w:type="dxa"/>
            <w:vMerge w:val="restart"/>
            <w:vAlign w:val="bottom"/>
          </w:tcPr>
          <w:p w14:paraId="7BF816E2" w14:textId="77777777" w:rsidR="004B413C" w:rsidRDefault="00EC2FEA">
            <w:pPr>
              <w:ind w:left="373"/>
              <w:jc w:val="center"/>
              <w:rPr>
                <w:sz w:val="20"/>
                <w:szCs w:val="20"/>
              </w:rPr>
            </w:pPr>
            <w:r>
              <w:rPr>
                <w:rFonts w:ascii="Arial" w:eastAsia="Arial" w:hAnsi="Arial" w:cs="Arial"/>
                <w:color w:val="F8766D"/>
                <w:w w:val="97"/>
              </w:rPr>
              <w:t>a</w:t>
            </w:r>
          </w:p>
        </w:tc>
        <w:tc>
          <w:tcPr>
            <w:tcW w:w="160" w:type="dxa"/>
            <w:vMerge w:val="restart"/>
            <w:vAlign w:val="bottom"/>
          </w:tcPr>
          <w:p w14:paraId="7792C61F" w14:textId="77777777" w:rsidR="004B413C" w:rsidRDefault="00EC2FEA">
            <w:pPr>
              <w:ind w:left="40"/>
              <w:rPr>
                <w:sz w:val="20"/>
                <w:szCs w:val="20"/>
              </w:rPr>
            </w:pPr>
            <w:r>
              <w:rPr>
                <w:rFonts w:ascii="Arial" w:eastAsia="Arial" w:hAnsi="Arial" w:cs="Arial"/>
                <w:w w:val="82"/>
                <w:sz w:val="18"/>
                <w:szCs w:val="18"/>
              </w:rPr>
              <w:t>A</w:t>
            </w:r>
          </w:p>
        </w:tc>
        <w:tc>
          <w:tcPr>
            <w:tcW w:w="0" w:type="dxa"/>
            <w:vAlign w:val="bottom"/>
          </w:tcPr>
          <w:p w14:paraId="54C7945D" w14:textId="77777777" w:rsidR="004B413C" w:rsidRDefault="004B413C">
            <w:pPr>
              <w:rPr>
                <w:sz w:val="1"/>
                <w:szCs w:val="1"/>
              </w:rPr>
            </w:pPr>
          </w:p>
        </w:tc>
      </w:tr>
      <w:tr w:rsidR="004B413C" w14:paraId="3DDE1666" w14:textId="77777777">
        <w:trPr>
          <w:trHeight w:val="215"/>
        </w:trPr>
        <w:tc>
          <w:tcPr>
            <w:tcW w:w="420" w:type="dxa"/>
            <w:vMerge w:val="restart"/>
            <w:vAlign w:val="bottom"/>
          </w:tcPr>
          <w:p w14:paraId="427F06DE" w14:textId="77777777" w:rsidR="004B413C" w:rsidRDefault="00EC2FEA">
            <w:pPr>
              <w:jc w:val="center"/>
              <w:rPr>
                <w:sz w:val="20"/>
                <w:szCs w:val="20"/>
              </w:rPr>
            </w:pPr>
            <w:r>
              <w:rPr>
                <w:rFonts w:ascii="Arial" w:eastAsia="Arial" w:hAnsi="Arial" w:cs="Arial"/>
                <w:color w:val="F8766D"/>
                <w:w w:val="97"/>
              </w:rPr>
              <w:t>a</w:t>
            </w:r>
          </w:p>
        </w:tc>
        <w:tc>
          <w:tcPr>
            <w:tcW w:w="320" w:type="dxa"/>
            <w:vMerge w:val="restart"/>
            <w:vAlign w:val="bottom"/>
          </w:tcPr>
          <w:p w14:paraId="1E374140" w14:textId="77777777" w:rsidR="004B413C" w:rsidRDefault="00EC2FEA">
            <w:pPr>
              <w:ind w:left="40"/>
              <w:rPr>
                <w:sz w:val="20"/>
                <w:szCs w:val="20"/>
              </w:rPr>
            </w:pPr>
            <w:r>
              <w:rPr>
                <w:rFonts w:ascii="Arial" w:eastAsia="Arial" w:hAnsi="Arial" w:cs="Arial"/>
                <w:sz w:val="18"/>
                <w:szCs w:val="18"/>
              </w:rPr>
              <w:t>A</w:t>
            </w:r>
          </w:p>
        </w:tc>
        <w:tc>
          <w:tcPr>
            <w:tcW w:w="740" w:type="dxa"/>
            <w:vAlign w:val="bottom"/>
          </w:tcPr>
          <w:p w14:paraId="48CEFC7B" w14:textId="77777777" w:rsidR="004B413C" w:rsidRDefault="00EC2FEA">
            <w:pPr>
              <w:ind w:right="6"/>
              <w:jc w:val="right"/>
              <w:rPr>
                <w:sz w:val="20"/>
                <w:szCs w:val="20"/>
              </w:rPr>
            </w:pPr>
            <w:r>
              <w:rPr>
                <w:rFonts w:ascii="Arial" w:eastAsia="Arial" w:hAnsi="Arial" w:cs="Arial"/>
                <w:color w:val="4D4D4D"/>
                <w:sz w:val="18"/>
                <w:szCs w:val="18"/>
              </w:rPr>
              <w:t>0</w:t>
            </w:r>
          </w:p>
        </w:tc>
        <w:tc>
          <w:tcPr>
            <w:tcW w:w="280" w:type="dxa"/>
            <w:vAlign w:val="bottom"/>
          </w:tcPr>
          <w:p w14:paraId="47B8D86B" w14:textId="77777777" w:rsidR="004B413C" w:rsidRDefault="004B413C">
            <w:pPr>
              <w:rPr>
                <w:sz w:val="18"/>
                <w:szCs w:val="18"/>
              </w:rPr>
            </w:pPr>
          </w:p>
        </w:tc>
        <w:tc>
          <w:tcPr>
            <w:tcW w:w="740" w:type="dxa"/>
            <w:vAlign w:val="bottom"/>
          </w:tcPr>
          <w:p w14:paraId="195363A1" w14:textId="77777777" w:rsidR="004B413C" w:rsidRDefault="004B413C">
            <w:pPr>
              <w:rPr>
                <w:sz w:val="18"/>
                <w:szCs w:val="18"/>
              </w:rPr>
            </w:pPr>
          </w:p>
        </w:tc>
        <w:tc>
          <w:tcPr>
            <w:tcW w:w="840" w:type="dxa"/>
            <w:vAlign w:val="bottom"/>
          </w:tcPr>
          <w:p w14:paraId="2F21DA67" w14:textId="77777777" w:rsidR="004B413C" w:rsidRDefault="004B413C">
            <w:pPr>
              <w:rPr>
                <w:sz w:val="18"/>
                <w:szCs w:val="18"/>
              </w:rPr>
            </w:pPr>
          </w:p>
        </w:tc>
        <w:tc>
          <w:tcPr>
            <w:tcW w:w="760" w:type="dxa"/>
            <w:vAlign w:val="bottom"/>
          </w:tcPr>
          <w:p w14:paraId="40C45CC3" w14:textId="77777777" w:rsidR="004B413C" w:rsidRDefault="004B413C">
            <w:pPr>
              <w:rPr>
                <w:sz w:val="18"/>
                <w:szCs w:val="18"/>
              </w:rPr>
            </w:pPr>
          </w:p>
        </w:tc>
        <w:tc>
          <w:tcPr>
            <w:tcW w:w="1000" w:type="dxa"/>
            <w:vMerge/>
            <w:vAlign w:val="bottom"/>
          </w:tcPr>
          <w:p w14:paraId="48277949" w14:textId="77777777" w:rsidR="004B413C" w:rsidRDefault="004B413C">
            <w:pPr>
              <w:rPr>
                <w:sz w:val="18"/>
                <w:szCs w:val="18"/>
              </w:rPr>
            </w:pPr>
          </w:p>
        </w:tc>
        <w:tc>
          <w:tcPr>
            <w:tcW w:w="160" w:type="dxa"/>
            <w:vMerge/>
            <w:vAlign w:val="bottom"/>
          </w:tcPr>
          <w:p w14:paraId="2D64B432" w14:textId="77777777" w:rsidR="004B413C" w:rsidRDefault="004B413C">
            <w:pPr>
              <w:rPr>
                <w:sz w:val="18"/>
                <w:szCs w:val="18"/>
              </w:rPr>
            </w:pPr>
          </w:p>
        </w:tc>
        <w:tc>
          <w:tcPr>
            <w:tcW w:w="0" w:type="dxa"/>
            <w:vAlign w:val="bottom"/>
          </w:tcPr>
          <w:p w14:paraId="0B61B15E" w14:textId="77777777" w:rsidR="004B413C" w:rsidRDefault="004B413C">
            <w:pPr>
              <w:rPr>
                <w:sz w:val="1"/>
                <w:szCs w:val="1"/>
              </w:rPr>
            </w:pPr>
          </w:p>
        </w:tc>
      </w:tr>
      <w:tr w:rsidR="004B413C" w14:paraId="72CB94B9" w14:textId="77777777">
        <w:trPr>
          <w:trHeight w:val="138"/>
        </w:trPr>
        <w:tc>
          <w:tcPr>
            <w:tcW w:w="420" w:type="dxa"/>
            <w:vMerge/>
            <w:vAlign w:val="bottom"/>
          </w:tcPr>
          <w:p w14:paraId="0C0E2A30" w14:textId="77777777" w:rsidR="004B413C" w:rsidRDefault="004B413C">
            <w:pPr>
              <w:rPr>
                <w:sz w:val="11"/>
                <w:szCs w:val="11"/>
              </w:rPr>
            </w:pPr>
          </w:p>
        </w:tc>
        <w:tc>
          <w:tcPr>
            <w:tcW w:w="320" w:type="dxa"/>
            <w:vMerge/>
            <w:vAlign w:val="bottom"/>
          </w:tcPr>
          <w:p w14:paraId="167532D4" w14:textId="77777777" w:rsidR="004B413C" w:rsidRDefault="004B413C">
            <w:pPr>
              <w:rPr>
                <w:sz w:val="11"/>
                <w:szCs w:val="11"/>
              </w:rPr>
            </w:pPr>
          </w:p>
        </w:tc>
        <w:tc>
          <w:tcPr>
            <w:tcW w:w="740" w:type="dxa"/>
            <w:vMerge w:val="restart"/>
            <w:textDirection w:val="btLr"/>
            <w:vAlign w:val="bottom"/>
          </w:tcPr>
          <w:p w14:paraId="292BBC1E" w14:textId="77777777" w:rsidR="004B413C" w:rsidRDefault="00EC2FEA">
            <w:pPr>
              <w:ind w:right="269"/>
              <w:rPr>
                <w:sz w:val="20"/>
                <w:szCs w:val="20"/>
              </w:rPr>
            </w:pPr>
            <w:r>
              <w:rPr>
                <w:rFonts w:ascii="Arial" w:eastAsia="Arial" w:hAnsi="Arial" w:cs="Arial"/>
                <w:w w:val="76"/>
              </w:rPr>
              <w:t>LV2</w:t>
            </w:r>
          </w:p>
        </w:tc>
        <w:tc>
          <w:tcPr>
            <w:tcW w:w="280" w:type="dxa"/>
            <w:vAlign w:val="bottom"/>
          </w:tcPr>
          <w:p w14:paraId="0DDCA138" w14:textId="77777777" w:rsidR="004B413C" w:rsidRDefault="004B413C">
            <w:pPr>
              <w:rPr>
                <w:sz w:val="11"/>
                <w:szCs w:val="11"/>
              </w:rPr>
            </w:pPr>
          </w:p>
        </w:tc>
        <w:tc>
          <w:tcPr>
            <w:tcW w:w="740" w:type="dxa"/>
            <w:vAlign w:val="bottom"/>
          </w:tcPr>
          <w:p w14:paraId="64219E69" w14:textId="77777777" w:rsidR="004B413C" w:rsidRDefault="004B413C">
            <w:pPr>
              <w:rPr>
                <w:sz w:val="11"/>
                <w:szCs w:val="11"/>
              </w:rPr>
            </w:pPr>
          </w:p>
        </w:tc>
        <w:tc>
          <w:tcPr>
            <w:tcW w:w="840" w:type="dxa"/>
            <w:vAlign w:val="bottom"/>
          </w:tcPr>
          <w:p w14:paraId="78C6FD67" w14:textId="77777777" w:rsidR="004B413C" w:rsidRDefault="004B413C">
            <w:pPr>
              <w:rPr>
                <w:sz w:val="11"/>
                <w:szCs w:val="11"/>
              </w:rPr>
            </w:pPr>
          </w:p>
        </w:tc>
        <w:tc>
          <w:tcPr>
            <w:tcW w:w="760" w:type="dxa"/>
            <w:vAlign w:val="bottom"/>
          </w:tcPr>
          <w:p w14:paraId="04F461C4" w14:textId="77777777" w:rsidR="004B413C" w:rsidRDefault="004B413C">
            <w:pPr>
              <w:rPr>
                <w:sz w:val="11"/>
                <w:szCs w:val="11"/>
              </w:rPr>
            </w:pPr>
          </w:p>
        </w:tc>
        <w:tc>
          <w:tcPr>
            <w:tcW w:w="1000" w:type="dxa"/>
            <w:vMerge w:val="restart"/>
            <w:vAlign w:val="bottom"/>
          </w:tcPr>
          <w:p w14:paraId="2E574DBB" w14:textId="77777777" w:rsidR="004B413C" w:rsidRDefault="00EC2FEA">
            <w:pPr>
              <w:ind w:left="373"/>
              <w:jc w:val="center"/>
              <w:rPr>
                <w:sz w:val="20"/>
                <w:szCs w:val="20"/>
              </w:rPr>
            </w:pPr>
            <w:r>
              <w:rPr>
                <w:rFonts w:ascii="Arial" w:eastAsia="Arial" w:hAnsi="Arial" w:cs="Arial"/>
                <w:color w:val="7CAE00"/>
                <w:w w:val="97"/>
              </w:rPr>
              <w:t>a</w:t>
            </w:r>
          </w:p>
        </w:tc>
        <w:tc>
          <w:tcPr>
            <w:tcW w:w="160" w:type="dxa"/>
            <w:vMerge w:val="restart"/>
            <w:vAlign w:val="bottom"/>
          </w:tcPr>
          <w:p w14:paraId="664DDB3E" w14:textId="77777777" w:rsidR="004B413C" w:rsidRDefault="00EC2FEA">
            <w:pPr>
              <w:ind w:left="40"/>
              <w:rPr>
                <w:sz w:val="20"/>
                <w:szCs w:val="20"/>
              </w:rPr>
            </w:pPr>
            <w:r>
              <w:rPr>
                <w:rFonts w:ascii="Arial" w:eastAsia="Arial" w:hAnsi="Arial" w:cs="Arial"/>
                <w:w w:val="82"/>
                <w:sz w:val="18"/>
                <w:szCs w:val="18"/>
              </w:rPr>
              <w:t>B</w:t>
            </w:r>
          </w:p>
        </w:tc>
        <w:tc>
          <w:tcPr>
            <w:tcW w:w="0" w:type="dxa"/>
            <w:vAlign w:val="bottom"/>
          </w:tcPr>
          <w:p w14:paraId="53E0D155" w14:textId="77777777" w:rsidR="004B413C" w:rsidRDefault="004B413C">
            <w:pPr>
              <w:rPr>
                <w:sz w:val="1"/>
                <w:szCs w:val="1"/>
              </w:rPr>
            </w:pPr>
          </w:p>
        </w:tc>
      </w:tr>
      <w:tr w:rsidR="004B413C" w14:paraId="5BB96C2E" w14:textId="77777777">
        <w:trPr>
          <w:trHeight w:val="158"/>
        </w:trPr>
        <w:tc>
          <w:tcPr>
            <w:tcW w:w="420" w:type="dxa"/>
            <w:vMerge w:val="restart"/>
            <w:vAlign w:val="bottom"/>
          </w:tcPr>
          <w:p w14:paraId="07157E2A" w14:textId="77777777" w:rsidR="004B413C" w:rsidRDefault="00EC2FEA">
            <w:pPr>
              <w:jc w:val="center"/>
              <w:rPr>
                <w:sz w:val="20"/>
                <w:szCs w:val="20"/>
              </w:rPr>
            </w:pPr>
            <w:r>
              <w:rPr>
                <w:rFonts w:ascii="Arial" w:eastAsia="Arial" w:hAnsi="Arial" w:cs="Arial"/>
                <w:color w:val="00BA38"/>
                <w:w w:val="97"/>
              </w:rPr>
              <w:t>a</w:t>
            </w:r>
          </w:p>
        </w:tc>
        <w:tc>
          <w:tcPr>
            <w:tcW w:w="320" w:type="dxa"/>
            <w:vMerge w:val="restart"/>
            <w:vAlign w:val="bottom"/>
          </w:tcPr>
          <w:p w14:paraId="5E95B599" w14:textId="77777777" w:rsidR="004B413C" w:rsidRDefault="00EC2FEA">
            <w:pPr>
              <w:ind w:left="40"/>
              <w:rPr>
                <w:sz w:val="20"/>
                <w:szCs w:val="20"/>
              </w:rPr>
            </w:pPr>
            <w:r>
              <w:rPr>
                <w:rFonts w:ascii="Arial" w:eastAsia="Arial" w:hAnsi="Arial" w:cs="Arial"/>
                <w:sz w:val="18"/>
                <w:szCs w:val="18"/>
              </w:rPr>
              <w:t>B</w:t>
            </w:r>
          </w:p>
        </w:tc>
        <w:tc>
          <w:tcPr>
            <w:tcW w:w="740" w:type="dxa"/>
            <w:vMerge/>
            <w:vAlign w:val="bottom"/>
          </w:tcPr>
          <w:p w14:paraId="30648C18" w14:textId="77777777" w:rsidR="004B413C" w:rsidRDefault="004B413C">
            <w:pPr>
              <w:rPr>
                <w:sz w:val="13"/>
                <w:szCs w:val="13"/>
              </w:rPr>
            </w:pPr>
          </w:p>
        </w:tc>
        <w:tc>
          <w:tcPr>
            <w:tcW w:w="280" w:type="dxa"/>
            <w:vAlign w:val="bottom"/>
          </w:tcPr>
          <w:p w14:paraId="1C5F4292" w14:textId="77777777" w:rsidR="004B413C" w:rsidRDefault="004B413C">
            <w:pPr>
              <w:rPr>
                <w:sz w:val="13"/>
                <w:szCs w:val="13"/>
              </w:rPr>
            </w:pPr>
          </w:p>
        </w:tc>
        <w:tc>
          <w:tcPr>
            <w:tcW w:w="740" w:type="dxa"/>
            <w:vAlign w:val="bottom"/>
          </w:tcPr>
          <w:p w14:paraId="0D89AA51" w14:textId="77777777" w:rsidR="004B413C" w:rsidRDefault="004B413C">
            <w:pPr>
              <w:rPr>
                <w:sz w:val="13"/>
                <w:szCs w:val="13"/>
              </w:rPr>
            </w:pPr>
          </w:p>
        </w:tc>
        <w:tc>
          <w:tcPr>
            <w:tcW w:w="840" w:type="dxa"/>
            <w:vAlign w:val="bottom"/>
          </w:tcPr>
          <w:p w14:paraId="75579FA4" w14:textId="77777777" w:rsidR="004B413C" w:rsidRDefault="004B413C">
            <w:pPr>
              <w:rPr>
                <w:sz w:val="13"/>
                <w:szCs w:val="13"/>
              </w:rPr>
            </w:pPr>
          </w:p>
        </w:tc>
        <w:tc>
          <w:tcPr>
            <w:tcW w:w="760" w:type="dxa"/>
            <w:vAlign w:val="bottom"/>
          </w:tcPr>
          <w:p w14:paraId="3D945BF3" w14:textId="77777777" w:rsidR="004B413C" w:rsidRDefault="004B413C">
            <w:pPr>
              <w:rPr>
                <w:sz w:val="13"/>
                <w:szCs w:val="13"/>
              </w:rPr>
            </w:pPr>
          </w:p>
        </w:tc>
        <w:tc>
          <w:tcPr>
            <w:tcW w:w="1000" w:type="dxa"/>
            <w:vMerge/>
            <w:vAlign w:val="bottom"/>
          </w:tcPr>
          <w:p w14:paraId="7F985F67" w14:textId="77777777" w:rsidR="004B413C" w:rsidRDefault="004B413C">
            <w:pPr>
              <w:rPr>
                <w:sz w:val="13"/>
                <w:szCs w:val="13"/>
              </w:rPr>
            </w:pPr>
          </w:p>
        </w:tc>
        <w:tc>
          <w:tcPr>
            <w:tcW w:w="160" w:type="dxa"/>
            <w:vMerge/>
            <w:vAlign w:val="bottom"/>
          </w:tcPr>
          <w:p w14:paraId="1390E25D" w14:textId="77777777" w:rsidR="004B413C" w:rsidRDefault="004B413C">
            <w:pPr>
              <w:rPr>
                <w:sz w:val="13"/>
                <w:szCs w:val="13"/>
              </w:rPr>
            </w:pPr>
          </w:p>
        </w:tc>
        <w:tc>
          <w:tcPr>
            <w:tcW w:w="0" w:type="dxa"/>
            <w:vAlign w:val="bottom"/>
          </w:tcPr>
          <w:p w14:paraId="3848CBA6" w14:textId="77777777" w:rsidR="004B413C" w:rsidRDefault="004B413C">
            <w:pPr>
              <w:rPr>
                <w:sz w:val="1"/>
                <w:szCs w:val="1"/>
              </w:rPr>
            </w:pPr>
          </w:p>
        </w:tc>
      </w:tr>
      <w:tr w:rsidR="004B413C" w14:paraId="25B390D0" w14:textId="77777777">
        <w:trPr>
          <w:trHeight w:val="48"/>
        </w:trPr>
        <w:tc>
          <w:tcPr>
            <w:tcW w:w="420" w:type="dxa"/>
            <w:vMerge/>
            <w:vAlign w:val="bottom"/>
          </w:tcPr>
          <w:p w14:paraId="7378087C" w14:textId="77777777" w:rsidR="004B413C" w:rsidRDefault="004B413C">
            <w:pPr>
              <w:rPr>
                <w:sz w:val="4"/>
                <w:szCs w:val="4"/>
              </w:rPr>
            </w:pPr>
          </w:p>
        </w:tc>
        <w:tc>
          <w:tcPr>
            <w:tcW w:w="320" w:type="dxa"/>
            <w:vMerge/>
            <w:vAlign w:val="bottom"/>
          </w:tcPr>
          <w:p w14:paraId="5EEA6CD7" w14:textId="77777777" w:rsidR="004B413C" w:rsidRDefault="004B413C">
            <w:pPr>
              <w:rPr>
                <w:sz w:val="4"/>
                <w:szCs w:val="4"/>
              </w:rPr>
            </w:pPr>
          </w:p>
        </w:tc>
        <w:tc>
          <w:tcPr>
            <w:tcW w:w="740" w:type="dxa"/>
            <w:vAlign w:val="bottom"/>
          </w:tcPr>
          <w:p w14:paraId="625E4E3E" w14:textId="77777777" w:rsidR="004B413C" w:rsidRDefault="004B413C">
            <w:pPr>
              <w:rPr>
                <w:sz w:val="4"/>
                <w:szCs w:val="4"/>
              </w:rPr>
            </w:pPr>
          </w:p>
        </w:tc>
        <w:tc>
          <w:tcPr>
            <w:tcW w:w="280" w:type="dxa"/>
            <w:vAlign w:val="bottom"/>
          </w:tcPr>
          <w:p w14:paraId="56EC8E11" w14:textId="77777777" w:rsidR="004B413C" w:rsidRDefault="004B413C">
            <w:pPr>
              <w:rPr>
                <w:sz w:val="4"/>
                <w:szCs w:val="4"/>
              </w:rPr>
            </w:pPr>
          </w:p>
        </w:tc>
        <w:tc>
          <w:tcPr>
            <w:tcW w:w="740" w:type="dxa"/>
            <w:vAlign w:val="bottom"/>
          </w:tcPr>
          <w:p w14:paraId="4C131172" w14:textId="77777777" w:rsidR="004B413C" w:rsidRDefault="004B413C">
            <w:pPr>
              <w:rPr>
                <w:sz w:val="4"/>
                <w:szCs w:val="4"/>
              </w:rPr>
            </w:pPr>
          </w:p>
        </w:tc>
        <w:tc>
          <w:tcPr>
            <w:tcW w:w="840" w:type="dxa"/>
            <w:vAlign w:val="bottom"/>
          </w:tcPr>
          <w:p w14:paraId="12911224" w14:textId="77777777" w:rsidR="004B413C" w:rsidRDefault="004B413C">
            <w:pPr>
              <w:rPr>
                <w:sz w:val="4"/>
                <w:szCs w:val="4"/>
              </w:rPr>
            </w:pPr>
          </w:p>
        </w:tc>
        <w:tc>
          <w:tcPr>
            <w:tcW w:w="760" w:type="dxa"/>
            <w:vAlign w:val="bottom"/>
          </w:tcPr>
          <w:p w14:paraId="6271ACBE" w14:textId="77777777" w:rsidR="004B413C" w:rsidRDefault="004B413C">
            <w:pPr>
              <w:rPr>
                <w:sz w:val="4"/>
                <w:szCs w:val="4"/>
              </w:rPr>
            </w:pPr>
          </w:p>
        </w:tc>
        <w:tc>
          <w:tcPr>
            <w:tcW w:w="1000" w:type="dxa"/>
            <w:vMerge/>
            <w:vAlign w:val="bottom"/>
          </w:tcPr>
          <w:p w14:paraId="3DFCE1AB" w14:textId="77777777" w:rsidR="004B413C" w:rsidRDefault="004B413C">
            <w:pPr>
              <w:rPr>
                <w:sz w:val="4"/>
                <w:szCs w:val="4"/>
              </w:rPr>
            </w:pPr>
          </w:p>
        </w:tc>
        <w:tc>
          <w:tcPr>
            <w:tcW w:w="160" w:type="dxa"/>
            <w:vMerge/>
            <w:vAlign w:val="bottom"/>
          </w:tcPr>
          <w:p w14:paraId="296A457F" w14:textId="77777777" w:rsidR="004B413C" w:rsidRDefault="004B413C">
            <w:pPr>
              <w:rPr>
                <w:sz w:val="4"/>
                <w:szCs w:val="4"/>
              </w:rPr>
            </w:pPr>
          </w:p>
        </w:tc>
        <w:tc>
          <w:tcPr>
            <w:tcW w:w="0" w:type="dxa"/>
            <w:vAlign w:val="bottom"/>
          </w:tcPr>
          <w:p w14:paraId="6CF8F3F3" w14:textId="77777777" w:rsidR="004B413C" w:rsidRDefault="004B413C">
            <w:pPr>
              <w:rPr>
                <w:sz w:val="1"/>
                <w:szCs w:val="1"/>
              </w:rPr>
            </w:pPr>
          </w:p>
        </w:tc>
      </w:tr>
      <w:tr w:rsidR="004B413C" w14:paraId="259F9167" w14:textId="77777777">
        <w:trPr>
          <w:trHeight w:val="173"/>
        </w:trPr>
        <w:tc>
          <w:tcPr>
            <w:tcW w:w="420" w:type="dxa"/>
            <w:vMerge/>
            <w:vAlign w:val="bottom"/>
          </w:tcPr>
          <w:p w14:paraId="74C745D0" w14:textId="77777777" w:rsidR="004B413C" w:rsidRDefault="004B413C">
            <w:pPr>
              <w:rPr>
                <w:sz w:val="15"/>
                <w:szCs w:val="15"/>
              </w:rPr>
            </w:pPr>
          </w:p>
        </w:tc>
        <w:tc>
          <w:tcPr>
            <w:tcW w:w="320" w:type="dxa"/>
            <w:vMerge/>
            <w:vAlign w:val="bottom"/>
          </w:tcPr>
          <w:p w14:paraId="1BCE3CFE" w14:textId="77777777" w:rsidR="004B413C" w:rsidRDefault="004B413C">
            <w:pPr>
              <w:rPr>
                <w:sz w:val="15"/>
                <w:szCs w:val="15"/>
              </w:rPr>
            </w:pPr>
          </w:p>
        </w:tc>
        <w:tc>
          <w:tcPr>
            <w:tcW w:w="740" w:type="dxa"/>
            <w:vAlign w:val="bottom"/>
          </w:tcPr>
          <w:p w14:paraId="52069CA3" w14:textId="77777777" w:rsidR="004B413C" w:rsidRDefault="004B413C">
            <w:pPr>
              <w:rPr>
                <w:sz w:val="15"/>
                <w:szCs w:val="15"/>
              </w:rPr>
            </w:pPr>
          </w:p>
        </w:tc>
        <w:tc>
          <w:tcPr>
            <w:tcW w:w="280" w:type="dxa"/>
            <w:vAlign w:val="bottom"/>
          </w:tcPr>
          <w:p w14:paraId="62B3F42D" w14:textId="77777777" w:rsidR="004B413C" w:rsidRDefault="004B413C">
            <w:pPr>
              <w:rPr>
                <w:sz w:val="15"/>
                <w:szCs w:val="15"/>
              </w:rPr>
            </w:pPr>
          </w:p>
        </w:tc>
        <w:tc>
          <w:tcPr>
            <w:tcW w:w="740" w:type="dxa"/>
            <w:vAlign w:val="bottom"/>
          </w:tcPr>
          <w:p w14:paraId="2CAB4FD2" w14:textId="77777777" w:rsidR="004B413C" w:rsidRDefault="004B413C">
            <w:pPr>
              <w:rPr>
                <w:sz w:val="15"/>
                <w:szCs w:val="15"/>
              </w:rPr>
            </w:pPr>
          </w:p>
        </w:tc>
        <w:tc>
          <w:tcPr>
            <w:tcW w:w="840" w:type="dxa"/>
            <w:vAlign w:val="bottom"/>
          </w:tcPr>
          <w:p w14:paraId="4321ED3A" w14:textId="77777777" w:rsidR="004B413C" w:rsidRDefault="004B413C">
            <w:pPr>
              <w:rPr>
                <w:sz w:val="15"/>
                <w:szCs w:val="15"/>
              </w:rPr>
            </w:pPr>
          </w:p>
        </w:tc>
        <w:tc>
          <w:tcPr>
            <w:tcW w:w="760" w:type="dxa"/>
            <w:vAlign w:val="bottom"/>
          </w:tcPr>
          <w:p w14:paraId="07969DEB" w14:textId="77777777" w:rsidR="004B413C" w:rsidRDefault="004B413C">
            <w:pPr>
              <w:rPr>
                <w:sz w:val="15"/>
                <w:szCs w:val="15"/>
              </w:rPr>
            </w:pPr>
          </w:p>
        </w:tc>
        <w:tc>
          <w:tcPr>
            <w:tcW w:w="1000" w:type="dxa"/>
            <w:vMerge w:val="restart"/>
            <w:vAlign w:val="bottom"/>
          </w:tcPr>
          <w:p w14:paraId="3834FDAA" w14:textId="77777777" w:rsidR="004B413C" w:rsidRDefault="00EC2FEA">
            <w:pPr>
              <w:ind w:left="373"/>
              <w:jc w:val="center"/>
              <w:rPr>
                <w:sz w:val="20"/>
                <w:szCs w:val="20"/>
              </w:rPr>
            </w:pPr>
            <w:r>
              <w:rPr>
                <w:rFonts w:ascii="Arial" w:eastAsia="Arial" w:hAnsi="Arial" w:cs="Arial"/>
                <w:color w:val="00BFC4"/>
                <w:w w:val="97"/>
              </w:rPr>
              <w:t>a</w:t>
            </w:r>
          </w:p>
        </w:tc>
        <w:tc>
          <w:tcPr>
            <w:tcW w:w="160" w:type="dxa"/>
            <w:vMerge w:val="restart"/>
            <w:vAlign w:val="bottom"/>
          </w:tcPr>
          <w:p w14:paraId="63F42C8F" w14:textId="77777777" w:rsidR="004B413C" w:rsidRDefault="00EC2FEA">
            <w:pPr>
              <w:ind w:left="40"/>
              <w:rPr>
                <w:sz w:val="20"/>
                <w:szCs w:val="20"/>
              </w:rPr>
            </w:pPr>
            <w:r>
              <w:rPr>
                <w:rFonts w:ascii="Arial" w:eastAsia="Arial" w:hAnsi="Arial" w:cs="Arial"/>
                <w:w w:val="76"/>
                <w:sz w:val="18"/>
                <w:szCs w:val="18"/>
              </w:rPr>
              <w:t>C</w:t>
            </w:r>
          </w:p>
        </w:tc>
        <w:tc>
          <w:tcPr>
            <w:tcW w:w="0" w:type="dxa"/>
            <w:vAlign w:val="bottom"/>
          </w:tcPr>
          <w:p w14:paraId="295E66EE" w14:textId="77777777" w:rsidR="004B413C" w:rsidRDefault="004B413C">
            <w:pPr>
              <w:rPr>
                <w:sz w:val="1"/>
                <w:szCs w:val="1"/>
              </w:rPr>
            </w:pPr>
          </w:p>
        </w:tc>
      </w:tr>
      <w:tr w:rsidR="004B413C" w14:paraId="73C5F578" w14:textId="77777777">
        <w:trPr>
          <w:trHeight w:val="173"/>
        </w:trPr>
        <w:tc>
          <w:tcPr>
            <w:tcW w:w="420" w:type="dxa"/>
            <w:vMerge w:val="restart"/>
            <w:vAlign w:val="bottom"/>
          </w:tcPr>
          <w:p w14:paraId="7599E732" w14:textId="77777777" w:rsidR="004B413C" w:rsidRDefault="00EC2FEA">
            <w:pPr>
              <w:jc w:val="center"/>
              <w:rPr>
                <w:sz w:val="20"/>
                <w:szCs w:val="20"/>
              </w:rPr>
            </w:pPr>
            <w:r>
              <w:rPr>
                <w:rFonts w:ascii="Arial" w:eastAsia="Arial" w:hAnsi="Arial" w:cs="Arial"/>
                <w:color w:val="619CFF"/>
                <w:w w:val="97"/>
              </w:rPr>
              <w:t>a</w:t>
            </w:r>
          </w:p>
        </w:tc>
        <w:tc>
          <w:tcPr>
            <w:tcW w:w="320" w:type="dxa"/>
            <w:vMerge w:val="restart"/>
            <w:vAlign w:val="bottom"/>
          </w:tcPr>
          <w:p w14:paraId="2C474DA5" w14:textId="77777777" w:rsidR="004B413C" w:rsidRDefault="00EC2FEA">
            <w:pPr>
              <w:ind w:left="40"/>
              <w:rPr>
                <w:sz w:val="20"/>
                <w:szCs w:val="20"/>
              </w:rPr>
            </w:pPr>
            <w:r>
              <w:rPr>
                <w:rFonts w:ascii="Arial" w:eastAsia="Arial" w:hAnsi="Arial" w:cs="Arial"/>
                <w:sz w:val="18"/>
                <w:szCs w:val="18"/>
              </w:rPr>
              <w:t>C</w:t>
            </w:r>
          </w:p>
        </w:tc>
        <w:tc>
          <w:tcPr>
            <w:tcW w:w="740" w:type="dxa"/>
            <w:vAlign w:val="bottom"/>
          </w:tcPr>
          <w:p w14:paraId="467A7CBF" w14:textId="77777777" w:rsidR="004B413C" w:rsidRDefault="004B413C">
            <w:pPr>
              <w:rPr>
                <w:sz w:val="15"/>
                <w:szCs w:val="15"/>
              </w:rPr>
            </w:pPr>
          </w:p>
        </w:tc>
        <w:tc>
          <w:tcPr>
            <w:tcW w:w="280" w:type="dxa"/>
            <w:vAlign w:val="bottom"/>
          </w:tcPr>
          <w:p w14:paraId="64108200" w14:textId="77777777" w:rsidR="004B413C" w:rsidRDefault="004B413C">
            <w:pPr>
              <w:rPr>
                <w:sz w:val="15"/>
                <w:szCs w:val="15"/>
              </w:rPr>
            </w:pPr>
          </w:p>
        </w:tc>
        <w:tc>
          <w:tcPr>
            <w:tcW w:w="740" w:type="dxa"/>
            <w:vAlign w:val="bottom"/>
          </w:tcPr>
          <w:p w14:paraId="6858394D" w14:textId="77777777" w:rsidR="004B413C" w:rsidRDefault="004B413C">
            <w:pPr>
              <w:rPr>
                <w:sz w:val="15"/>
                <w:szCs w:val="15"/>
              </w:rPr>
            </w:pPr>
          </w:p>
        </w:tc>
        <w:tc>
          <w:tcPr>
            <w:tcW w:w="840" w:type="dxa"/>
            <w:vAlign w:val="bottom"/>
          </w:tcPr>
          <w:p w14:paraId="1B9B301E" w14:textId="77777777" w:rsidR="004B413C" w:rsidRDefault="004B413C">
            <w:pPr>
              <w:rPr>
                <w:sz w:val="15"/>
                <w:szCs w:val="15"/>
              </w:rPr>
            </w:pPr>
          </w:p>
        </w:tc>
        <w:tc>
          <w:tcPr>
            <w:tcW w:w="760" w:type="dxa"/>
            <w:vAlign w:val="bottom"/>
          </w:tcPr>
          <w:p w14:paraId="2B91AD04" w14:textId="77777777" w:rsidR="004B413C" w:rsidRDefault="004B413C">
            <w:pPr>
              <w:rPr>
                <w:sz w:val="15"/>
                <w:szCs w:val="15"/>
              </w:rPr>
            </w:pPr>
          </w:p>
        </w:tc>
        <w:tc>
          <w:tcPr>
            <w:tcW w:w="1000" w:type="dxa"/>
            <w:vMerge/>
            <w:vAlign w:val="bottom"/>
          </w:tcPr>
          <w:p w14:paraId="0EA73C30" w14:textId="77777777" w:rsidR="004B413C" w:rsidRDefault="004B413C">
            <w:pPr>
              <w:rPr>
                <w:sz w:val="15"/>
                <w:szCs w:val="15"/>
              </w:rPr>
            </w:pPr>
          </w:p>
        </w:tc>
        <w:tc>
          <w:tcPr>
            <w:tcW w:w="160" w:type="dxa"/>
            <w:vMerge/>
            <w:vAlign w:val="bottom"/>
          </w:tcPr>
          <w:p w14:paraId="40BCA6B9" w14:textId="77777777" w:rsidR="004B413C" w:rsidRDefault="004B413C">
            <w:pPr>
              <w:rPr>
                <w:sz w:val="15"/>
                <w:szCs w:val="15"/>
              </w:rPr>
            </w:pPr>
          </w:p>
        </w:tc>
        <w:tc>
          <w:tcPr>
            <w:tcW w:w="0" w:type="dxa"/>
            <w:vAlign w:val="bottom"/>
          </w:tcPr>
          <w:p w14:paraId="2054E445" w14:textId="77777777" w:rsidR="004B413C" w:rsidRDefault="004B413C">
            <w:pPr>
              <w:rPr>
                <w:sz w:val="1"/>
                <w:szCs w:val="1"/>
              </w:rPr>
            </w:pPr>
          </w:p>
        </w:tc>
      </w:tr>
      <w:tr w:rsidR="004B413C" w14:paraId="32CE28E5" w14:textId="77777777">
        <w:trPr>
          <w:trHeight w:val="173"/>
        </w:trPr>
        <w:tc>
          <w:tcPr>
            <w:tcW w:w="420" w:type="dxa"/>
            <w:vMerge/>
            <w:vAlign w:val="bottom"/>
          </w:tcPr>
          <w:p w14:paraId="0C66E499" w14:textId="77777777" w:rsidR="004B413C" w:rsidRDefault="004B413C">
            <w:pPr>
              <w:rPr>
                <w:sz w:val="15"/>
                <w:szCs w:val="15"/>
              </w:rPr>
            </w:pPr>
          </w:p>
        </w:tc>
        <w:tc>
          <w:tcPr>
            <w:tcW w:w="320" w:type="dxa"/>
            <w:vMerge/>
            <w:vAlign w:val="bottom"/>
          </w:tcPr>
          <w:p w14:paraId="625C798D" w14:textId="77777777" w:rsidR="004B413C" w:rsidRDefault="004B413C">
            <w:pPr>
              <w:rPr>
                <w:sz w:val="15"/>
                <w:szCs w:val="15"/>
              </w:rPr>
            </w:pPr>
          </w:p>
        </w:tc>
        <w:tc>
          <w:tcPr>
            <w:tcW w:w="740" w:type="dxa"/>
            <w:vAlign w:val="bottom"/>
          </w:tcPr>
          <w:p w14:paraId="10B00A5D" w14:textId="77777777" w:rsidR="004B413C" w:rsidRDefault="004B413C">
            <w:pPr>
              <w:rPr>
                <w:sz w:val="15"/>
                <w:szCs w:val="15"/>
              </w:rPr>
            </w:pPr>
          </w:p>
        </w:tc>
        <w:tc>
          <w:tcPr>
            <w:tcW w:w="280" w:type="dxa"/>
            <w:vAlign w:val="bottom"/>
          </w:tcPr>
          <w:p w14:paraId="4C8A5A17" w14:textId="77777777" w:rsidR="004B413C" w:rsidRDefault="004B413C">
            <w:pPr>
              <w:rPr>
                <w:sz w:val="15"/>
                <w:szCs w:val="15"/>
              </w:rPr>
            </w:pPr>
          </w:p>
        </w:tc>
        <w:tc>
          <w:tcPr>
            <w:tcW w:w="740" w:type="dxa"/>
            <w:vMerge w:val="restart"/>
            <w:vAlign w:val="bottom"/>
          </w:tcPr>
          <w:p w14:paraId="72AF090E" w14:textId="77777777" w:rsidR="004B413C" w:rsidRDefault="00EC2FEA">
            <w:pPr>
              <w:jc w:val="right"/>
              <w:rPr>
                <w:sz w:val="20"/>
                <w:szCs w:val="20"/>
              </w:rPr>
            </w:pPr>
            <w:r>
              <w:rPr>
                <w:rFonts w:ascii="Arial" w:eastAsia="Arial" w:hAnsi="Arial" w:cs="Arial"/>
                <w:color w:val="00BFC4"/>
              </w:rPr>
              <w:t>1996</w:t>
            </w:r>
          </w:p>
        </w:tc>
        <w:tc>
          <w:tcPr>
            <w:tcW w:w="840" w:type="dxa"/>
            <w:vAlign w:val="bottom"/>
          </w:tcPr>
          <w:p w14:paraId="3FFB6316" w14:textId="77777777" w:rsidR="004B413C" w:rsidRDefault="004B413C">
            <w:pPr>
              <w:rPr>
                <w:sz w:val="15"/>
                <w:szCs w:val="15"/>
              </w:rPr>
            </w:pPr>
          </w:p>
        </w:tc>
        <w:tc>
          <w:tcPr>
            <w:tcW w:w="760" w:type="dxa"/>
            <w:vAlign w:val="bottom"/>
          </w:tcPr>
          <w:p w14:paraId="2A15065B" w14:textId="77777777" w:rsidR="004B413C" w:rsidRDefault="004B413C">
            <w:pPr>
              <w:rPr>
                <w:sz w:val="15"/>
                <w:szCs w:val="15"/>
              </w:rPr>
            </w:pPr>
          </w:p>
        </w:tc>
        <w:tc>
          <w:tcPr>
            <w:tcW w:w="1000" w:type="dxa"/>
            <w:vMerge w:val="restart"/>
            <w:vAlign w:val="bottom"/>
          </w:tcPr>
          <w:p w14:paraId="03A18FDA" w14:textId="77777777" w:rsidR="004B413C" w:rsidRDefault="00EC2FEA">
            <w:pPr>
              <w:ind w:left="373"/>
              <w:jc w:val="center"/>
              <w:rPr>
                <w:sz w:val="20"/>
                <w:szCs w:val="20"/>
              </w:rPr>
            </w:pPr>
            <w:r>
              <w:rPr>
                <w:rFonts w:ascii="Arial" w:eastAsia="Arial" w:hAnsi="Arial" w:cs="Arial"/>
                <w:color w:val="C77CFF"/>
                <w:w w:val="97"/>
              </w:rPr>
              <w:t>a</w:t>
            </w:r>
          </w:p>
        </w:tc>
        <w:tc>
          <w:tcPr>
            <w:tcW w:w="160" w:type="dxa"/>
            <w:vMerge w:val="restart"/>
            <w:vAlign w:val="bottom"/>
          </w:tcPr>
          <w:p w14:paraId="681859E9" w14:textId="77777777" w:rsidR="004B413C" w:rsidRDefault="00EC2FEA">
            <w:pPr>
              <w:ind w:left="40"/>
              <w:rPr>
                <w:sz w:val="20"/>
                <w:szCs w:val="20"/>
              </w:rPr>
            </w:pPr>
            <w:r>
              <w:rPr>
                <w:rFonts w:ascii="Arial" w:eastAsia="Arial" w:hAnsi="Arial" w:cs="Arial"/>
                <w:w w:val="76"/>
                <w:sz w:val="18"/>
                <w:szCs w:val="18"/>
              </w:rPr>
              <w:t>D</w:t>
            </w:r>
          </w:p>
        </w:tc>
        <w:tc>
          <w:tcPr>
            <w:tcW w:w="0" w:type="dxa"/>
            <w:vAlign w:val="bottom"/>
          </w:tcPr>
          <w:p w14:paraId="093E36EF" w14:textId="77777777" w:rsidR="004B413C" w:rsidRDefault="004B413C">
            <w:pPr>
              <w:rPr>
                <w:sz w:val="1"/>
                <w:szCs w:val="1"/>
              </w:rPr>
            </w:pPr>
          </w:p>
        </w:tc>
      </w:tr>
      <w:tr w:rsidR="004B413C" w14:paraId="462D2936" w14:textId="77777777">
        <w:trPr>
          <w:trHeight w:val="206"/>
        </w:trPr>
        <w:tc>
          <w:tcPr>
            <w:tcW w:w="420" w:type="dxa"/>
            <w:vAlign w:val="bottom"/>
          </w:tcPr>
          <w:p w14:paraId="2A03AA44" w14:textId="77777777" w:rsidR="004B413C" w:rsidRDefault="004B413C">
            <w:pPr>
              <w:rPr>
                <w:sz w:val="17"/>
                <w:szCs w:val="17"/>
              </w:rPr>
            </w:pPr>
          </w:p>
        </w:tc>
        <w:tc>
          <w:tcPr>
            <w:tcW w:w="320" w:type="dxa"/>
            <w:vAlign w:val="bottom"/>
          </w:tcPr>
          <w:p w14:paraId="69A7BAB5" w14:textId="77777777" w:rsidR="004B413C" w:rsidRDefault="004B413C">
            <w:pPr>
              <w:rPr>
                <w:sz w:val="17"/>
                <w:szCs w:val="17"/>
              </w:rPr>
            </w:pPr>
          </w:p>
        </w:tc>
        <w:tc>
          <w:tcPr>
            <w:tcW w:w="740" w:type="dxa"/>
            <w:vAlign w:val="bottom"/>
          </w:tcPr>
          <w:p w14:paraId="62B2A0F2" w14:textId="77777777" w:rsidR="004B413C" w:rsidRDefault="004B413C">
            <w:pPr>
              <w:rPr>
                <w:sz w:val="17"/>
                <w:szCs w:val="17"/>
              </w:rPr>
            </w:pPr>
          </w:p>
        </w:tc>
        <w:tc>
          <w:tcPr>
            <w:tcW w:w="280" w:type="dxa"/>
            <w:vAlign w:val="bottom"/>
          </w:tcPr>
          <w:p w14:paraId="79D55308" w14:textId="77777777" w:rsidR="004B413C" w:rsidRDefault="004B413C">
            <w:pPr>
              <w:rPr>
                <w:sz w:val="17"/>
                <w:szCs w:val="17"/>
              </w:rPr>
            </w:pPr>
          </w:p>
        </w:tc>
        <w:tc>
          <w:tcPr>
            <w:tcW w:w="740" w:type="dxa"/>
            <w:vMerge/>
            <w:vAlign w:val="bottom"/>
          </w:tcPr>
          <w:p w14:paraId="07DF420F" w14:textId="77777777" w:rsidR="004B413C" w:rsidRDefault="004B413C">
            <w:pPr>
              <w:rPr>
                <w:sz w:val="17"/>
                <w:szCs w:val="17"/>
              </w:rPr>
            </w:pPr>
          </w:p>
        </w:tc>
        <w:tc>
          <w:tcPr>
            <w:tcW w:w="840" w:type="dxa"/>
            <w:vAlign w:val="bottom"/>
          </w:tcPr>
          <w:p w14:paraId="1AF5FF82" w14:textId="77777777" w:rsidR="004B413C" w:rsidRDefault="004B413C">
            <w:pPr>
              <w:rPr>
                <w:sz w:val="17"/>
                <w:szCs w:val="17"/>
              </w:rPr>
            </w:pPr>
          </w:p>
        </w:tc>
        <w:tc>
          <w:tcPr>
            <w:tcW w:w="760" w:type="dxa"/>
            <w:vAlign w:val="bottom"/>
          </w:tcPr>
          <w:p w14:paraId="6A57F1B2" w14:textId="77777777" w:rsidR="004B413C" w:rsidRDefault="004B413C">
            <w:pPr>
              <w:rPr>
                <w:sz w:val="17"/>
                <w:szCs w:val="17"/>
              </w:rPr>
            </w:pPr>
          </w:p>
        </w:tc>
        <w:tc>
          <w:tcPr>
            <w:tcW w:w="1000" w:type="dxa"/>
            <w:vMerge/>
            <w:vAlign w:val="bottom"/>
          </w:tcPr>
          <w:p w14:paraId="4AE020D7" w14:textId="77777777" w:rsidR="004B413C" w:rsidRDefault="004B413C">
            <w:pPr>
              <w:rPr>
                <w:sz w:val="17"/>
                <w:szCs w:val="17"/>
              </w:rPr>
            </w:pPr>
          </w:p>
        </w:tc>
        <w:tc>
          <w:tcPr>
            <w:tcW w:w="160" w:type="dxa"/>
            <w:vMerge/>
            <w:vAlign w:val="bottom"/>
          </w:tcPr>
          <w:p w14:paraId="1358B685" w14:textId="77777777" w:rsidR="004B413C" w:rsidRDefault="004B413C">
            <w:pPr>
              <w:rPr>
                <w:sz w:val="17"/>
                <w:szCs w:val="17"/>
              </w:rPr>
            </w:pPr>
          </w:p>
        </w:tc>
        <w:tc>
          <w:tcPr>
            <w:tcW w:w="0" w:type="dxa"/>
            <w:vAlign w:val="bottom"/>
          </w:tcPr>
          <w:p w14:paraId="4D5EBAB2" w14:textId="77777777" w:rsidR="004B413C" w:rsidRDefault="004B413C">
            <w:pPr>
              <w:rPr>
                <w:sz w:val="1"/>
                <w:szCs w:val="1"/>
              </w:rPr>
            </w:pPr>
          </w:p>
        </w:tc>
      </w:tr>
      <w:tr w:rsidR="004B413C" w14:paraId="5CB75331" w14:textId="77777777">
        <w:trPr>
          <w:trHeight w:val="481"/>
        </w:trPr>
        <w:tc>
          <w:tcPr>
            <w:tcW w:w="420" w:type="dxa"/>
            <w:vAlign w:val="bottom"/>
          </w:tcPr>
          <w:p w14:paraId="4D92E1B2" w14:textId="77777777" w:rsidR="004B413C" w:rsidRDefault="004B413C">
            <w:pPr>
              <w:rPr>
                <w:sz w:val="24"/>
                <w:szCs w:val="24"/>
              </w:rPr>
            </w:pPr>
          </w:p>
        </w:tc>
        <w:tc>
          <w:tcPr>
            <w:tcW w:w="320" w:type="dxa"/>
            <w:vAlign w:val="bottom"/>
          </w:tcPr>
          <w:p w14:paraId="16E944C8" w14:textId="77777777" w:rsidR="004B413C" w:rsidRDefault="004B413C">
            <w:pPr>
              <w:rPr>
                <w:sz w:val="24"/>
                <w:szCs w:val="24"/>
              </w:rPr>
            </w:pPr>
          </w:p>
        </w:tc>
        <w:tc>
          <w:tcPr>
            <w:tcW w:w="740" w:type="dxa"/>
            <w:vAlign w:val="bottom"/>
          </w:tcPr>
          <w:p w14:paraId="0E005B57" w14:textId="77777777" w:rsidR="004B413C" w:rsidRDefault="00EC2FEA">
            <w:pPr>
              <w:ind w:right="46"/>
              <w:jc w:val="right"/>
              <w:rPr>
                <w:sz w:val="20"/>
                <w:szCs w:val="20"/>
              </w:rPr>
            </w:pPr>
            <w:r>
              <w:rPr>
                <w:rFonts w:ascii="Arial" w:eastAsia="Arial" w:hAnsi="Arial" w:cs="Arial"/>
                <w:color w:val="4D4D4D"/>
                <w:sz w:val="18"/>
                <w:szCs w:val="18"/>
              </w:rPr>
              <w:t>−1</w:t>
            </w:r>
          </w:p>
        </w:tc>
        <w:tc>
          <w:tcPr>
            <w:tcW w:w="280" w:type="dxa"/>
            <w:vAlign w:val="bottom"/>
          </w:tcPr>
          <w:p w14:paraId="3EBCD24D" w14:textId="77777777" w:rsidR="004B413C" w:rsidRDefault="004B413C">
            <w:pPr>
              <w:rPr>
                <w:sz w:val="24"/>
                <w:szCs w:val="24"/>
              </w:rPr>
            </w:pPr>
          </w:p>
        </w:tc>
        <w:tc>
          <w:tcPr>
            <w:tcW w:w="740" w:type="dxa"/>
            <w:vAlign w:val="bottom"/>
          </w:tcPr>
          <w:p w14:paraId="6CDCA890" w14:textId="77777777" w:rsidR="004B413C" w:rsidRDefault="004B413C">
            <w:pPr>
              <w:rPr>
                <w:sz w:val="24"/>
                <w:szCs w:val="24"/>
              </w:rPr>
            </w:pPr>
          </w:p>
        </w:tc>
        <w:tc>
          <w:tcPr>
            <w:tcW w:w="840" w:type="dxa"/>
            <w:vAlign w:val="bottom"/>
          </w:tcPr>
          <w:p w14:paraId="683B9F49" w14:textId="77777777" w:rsidR="004B413C" w:rsidRDefault="00EC2FEA">
            <w:pPr>
              <w:jc w:val="right"/>
              <w:rPr>
                <w:sz w:val="20"/>
                <w:szCs w:val="20"/>
              </w:rPr>
            </w:pPr>
            <w:r>
              <w:rPr>
                <w:rFonts w:ascii="Arial" w:eastAsia="Arial" w:hAnsi="Arial" w:cs="Arial"/>
                <w:color w:val="7CAE00"/>
              </w:rPr>
              <w:t>1996</w:t>
            </w:r>
          </w:p>
        </w:tc>
        <w:tc>
          <w:tcPr>
            <w:tcW w:w="1760" w:type="dxa"/>
            <w:gridSpan w:val="2"/>
            <w:vMerge w:val="restart"/>
            <w:vAlign w:val="bottom"/>
          </w:tcPr>
          <w:p w14:paraId="525AA0D7" w14:textId="77777777" w:rsidR="004B413C" w:rsidRDefault="00EC2FEA">
            <w:pPr>
              <w:ind w:right="833"/>
              <w:jc w:val="right"/>
              <w:rPr>
                <w:sz w:val="20"/>
                <w:szCs w:val="20"/>
              </w:rPr>
            </w:pPr>
            <w:r>
              <w:rPr>
                <w:rFonts w:ascii="Arial" w:eastAsia="Arial" w:hAnsi="Arial" w:cs="Arial"/>
                <w:color w:val="F8766D"/>
              </w:rPr>
              <w:t>2015</w:t>
            </w:r>
          </w:p>
        </w:tc>
        <w:tc>
          <w:tcPr>
            <w:tcW w:w="160" w:type="dxa"/>
            <w:vAlign w:val="bottom"/>
          </w:tcPr>
          <w:p w14:paraId="79D93277" w14:textId="77777777" w:rsidR="004B413C" w:rsidRDefault="004B413C">
            <w:pPr>
              <w:rPr>
                <w:sz w:val="24"/>
                <w:szCs w:val="24"/>
              </w:rPr>
            </w:pPr>
          </w:p>
        </w:tc>
        <w:tc>
          <w:tcPr>
            <w:tcW w:w="0" w:type="dxa"/>
            <w:vAlign w:val="bottom"/>
          </w:tcPr>
          <w:p w14:paraId="1C7201AF" w14:textId="77777777" w:rsidR="004B413C" w:rsidRDefault="004B413C">
            <w:pPr>
              <w:rPr>
                <w:sz w:val="1"/>
                <w:szCs w:val="1"/>
              </w:rPr>
            </w:pPr>
          </w:p>
        </w:tc>
      </w:tr>
      <w:tr w:rsidR="004B413C" w14:paraId="6DFD551E" w14:textId="77777777">
        <w:trPr>
          <w:trHeight w:val="170"/>
        </w:trPr>
        <w:tc>
          <w:tcPr>
            <w:tcW w:w="420" w:type="dxa"/>
            <w:vAlign w:val="bottom"/>
          </w:tcPr>
          <w:p w14:paraId="7FFF569D" w14:textId="77777777" w:rsidR="004B413C" w:rsidRDefault="004B413C">
            <w:pPr>
              <w:rPr>
                <w:sz w:val="14"/>
                <w:szCs w:val="14"/>
              </w:rPr>
            </w:pPr>
          </w:p>
        </w:tc>
        <w:tc>
          <w:tcPr>
            <w:tcW w:w="320" w:type="dxa"/>
            <w:vAlign w:val="bottom"/>
          </w:tcPr>
          <w:p w14:paraId="01AAC0BF" w14:textId="77777777" w:rsidR="004B413C" w:rsidRDefault="004B413C">
            <w:pPr>
              <w:rPr>
                <w:sz w:val="14"/>
                <w:szCs w:val="14"/>
              </w:rPr>
            </w:pPr>
          </w:p>
        </w:tc>
        <w:tc>
          <w:tcPr>
            <w:tcW w:w="740" w:type="dxa"/>
            <w:vAlign w:val="bottom"/>
          </w:tcPr>
          <w:p w14:paraId="0EB10EAB" w14:textId="77777777" w:rsidR="004B413C" w:rsidRDefault="004B413C">
            <w:pPr>
              <w:rPr>
                <w:sz w:val="14"/>
                <w:szCs w:val="14"/>
              </w:rPr>
            </w:pPr>
          </w:p>
        </w:tc>
        <w:tc>
          <w:tcPr>
            <w:tcW w:w="280" w:type="dxa"/>
            <w:vAlign w:val="bottom"/>
          </w:tcPr>
          <w:p w14:paraId="398C8134" w14:textId="77777777" w:rsidR="004B413C" w:rsidRDefault="004B413C">
            <w:pPr>
              <w:rPr>
                <w:sz w:val="14"/>
                <w:szCs w:val="14"/>
              </w:rPr>
            </w:pPr>
          </w:p>
        </w:tc>
        <w:tc>
          <w:tcPr>
            <w:tcW w:w="740" w:type="dxa"/>
            <w:vAlign w:val="bottom"/>
          </w:tcPr>
          <w:p w14:paraId="5E457285" w14:textId="77777777" w:rsidR="004B413C" w:rsidRDefault="004B413C">
            <w:pPr>
              <w:rPr>
                <w:sz w:val="14"/>
                <w:szCs w:val="14"/>
              </w:rPr>
            </w:pPr>
          </w:p>
        </w:tc>
        <w:tc>
          <w:tcPr>
            <w:tcW w:w="840" w:type="dxa"/>
            <w:vAlign w:val="bottom"/>
          </w:tcPr>
          <w:p w14:paraId="29472EDC" w14:textId="77777777" w:rsidR="004B413C" w:rsidRDefault="004B413C">
            <w:pPr>
              <w:rPr>
                <w:sz w:val="14"/>
                <w:szCs w:val="14"/>
              </w:rPr>
            </w:pPr>
          </w:p>
        </w:tc>
        <w:tc>
          <w:tcPr>
            <w:tcW w:w="1760" w:type="dxa"/>
            <w:gridSpan w:val="2"/>
            <w:vMerge/>
            <w:vAlign w:val="bottom"/>
          </w:tcPr>
          <w:p w14:paraId="2ADD7FE5" w14:textId="77777777" w:rsidR="004B413C" w:rsidRDefault="004B413C">
            <w:pPr>
              <w:rPr>
                <w:sz w:val="14"/>
                <w:szCs w:val="14"/>
              </w:rPr>
            </w:pPr>
          </w:p>
        </w:tc>
        <w:tc>
          <w:tcPr>
            <w:tcW w:w="160" w:type="dxa"/>
            <w:vAlign w:val="bottom"/>
          </w:tcPr>
          <w:p w14:paraId="0E804318" w14:textId="77777777" w:rsidR="004B413C" w:rsidRDefault="004B413C">
            <w:pPr>
              <w:rPr>
                <w:sz w:val="14"/>
                <w:szCs w:val="14"/>
              </w:rPr>
            </w:pPr>
          </w:p>
        </w:tc>
        <w:tc>
          <w:tcPr>
            <w:tcW w:w="0" w:type="dxa"/>
            <w:vAlign w:val="bottom"/>
          </w:tcPr>
          <w:p w14:paraId="699AAD75" w14:textId="77777777" w:rsidR="004B413C" w:rsidRDefault="004B413C">
            <w:pPr>
              <w:rPr>
                <w:sz w:val="1"/>
                <w:szCs w:val="1"/>
              </w:rPr>
            </w:pPr>
          </w:p>
        </w:tc>
      </w:tr>
      <w:tr w:rsidR="004B413C" w14:paraId="41694D29" w14:textId="77777777">
        <w:trPr>
          <w:trHeight w:val="252"/>
        </w:trPr>
        <w:tc>
          <w:tcPr>
            <w:tcW w:w="420" w:type="dxa"/>
            <w:vAlign w:val="bottom"/>
          </w:tcPr>
          <w:p w14:paraId="2AB74427" w14:textId="77777777" w:rsidR="004B413C" w:rsidRDefault="004B413C">
            <w:pPr>
              <w:rPr>
                <w:sz w:val="21"/>
                <w:szCs w:val="21"/>
              </w:rPr>
            </w:pPr>
          </w:p>
        </w:tc>
        <w:tc>
          <w:tcPr>
            <w:tcW w:w="320" w:type="dxa"/>
            <w:vAlign w:val="bottom"/>
          </w:tcPr>
          <w:p w14:paraId="53BE6781" w14:textId="77777777" w:rsidR="004B413C" w:rsidRDefault="004B413C">
            <w:pPr>
              <w:rPr>
                <w:sz w:val="21"/>
                <w:szCs w:val="21"/>
              </w:rPr>
            </w:pPr>
          </w:p>
        </w:tc>
        <w:tc>
          <w:tcPr>
            <w:tcW w:w="740" w:type="dxa"/>
            <w:vAlign w:val="bottom"/>
          </w:tcPr>
          <w:p w14:paraId="4A95A9D0" w14:textId="77777777" w:rsidR="004B413C" w:rsidRDefault="004B413C">
            <w:pPr>
              <w:rPr>
                <w:sz w:val="21"/>
                <w:szCs w:val="21"/>
              </w:rPr>
            </w:pPr>
          </w:p>
        </w:tc>
        <w:tc>
          <w:tcPr>
            <w:tcW w:w="280" w:type="dxa"/>
            <w:vAlign w:val="bottom"/>
          </w:tcPr>
          <w:p w14:paraId="6AA06441" w14:textId="77777777" w:rsidR="004B413C" w:rsidRDefault="004B413C">
            <w:pPr>
              <w:rPr>
                <w:sz w:val="21"/>
                <w:szCs w:val="21"/>
              </w:rPr>
            </w:pPr>
          </w:p>
        </w:tc>
        <w:tc>
          <w:tcPr>
            <w:tcW w:w="740" w:type="dxa"/>
            <w:vAlign w:val="bottom"/>
          </w:tcPr>
          <w:p w14:paraId="26330DB2" w14:textId="77777777" w:rsidR="004B413C" w:rsidRDefault="004B413C">
            <w:pPr>
              <w:rPr>
                <w:sz w:val="21"/>
                <w:szCs w:val="21"/>
              </w:rPr>
            </w:pPr>
          </w:p>
        </w:tc>
        <w:tc>
          <w:tcPr>
            <w:tcW w:w="840" w:type="dxa"/>
            <w:vAlign w:val="bottom"/>
          </w:tcPr>
          <w:p w14:paraId="0FA137B7" w14:textId="77777777" w:rsidR="004B413C" w:rsidRDefault="004B413C">
            <w:pPr>
              <w:rPr>
                <w:sz w:val="21"/>
                <w:szCs w:val="21"/>
              </w:rPr>
            </w:pPr>
          </w:p>
        </w:tc>
        <w:tc>
          <w:tcPr>
            <w:tcW w:w="760" w:type="dxa"/>
            <w:vAlign w:val="bottom"/>
          </w:tcPr>
          <w:p w14:paraId="36E316FC" w14:textId="77777777" w:rsidR="004B413C" w:rsidRDefault="00EC2FEA">
            <w:pPr>
              <w:spacing w:line="252" w:lineRule="exact"/>
              <w:ind w:right="95"/>
              <w:jc w:val="right"/>
              <w:rPr>
                <w:sz w:val="20"/>
                <w:szCs w:val="20"/>
              </w:rPr>
            </w:pPr>
            <w:r>
              <w:rPr>
                <w:rFonts w:ascii="Arial" w:eastAsia="Arial" w:hAnsi="Arial" w:cs="Arial"/>
                <w:color w:val="F8766D"/>
              </w:rPr>
              <w:t>1996</w:t>
            </w:r>
          </w:p>
        </w:tc>
        <w:tc>
          <w:tcPr>
            <w:tcW w:w="1000" w:type="dxa"/>
            <w:vAlign w:val="bottom"/>
          </w:tcPr>
          <w:p w14:paraId="40F5A188" w14:textId="77777777" w:rsidR="004B413C" w:rsidRDefault="004B413C">
            <w:pPr>
              <w:rPr>
                <w:sz w:val="21"/>
                <w:szCs w:val="21"/>
              </w:rPr>
            </w:pPr>
          </w:p>
        </w:tc>
        <w:tc>
          <w:tcPr>
            <w:tcW w:w="160" w:type="dxa"/>
            <w:vAlign w:val="bottom"/>
          </w:tcPr>
          <w:p w14:paraId="2A42AC09" w14:textId="77777777" w:rsidR="004B413C" w:rsidRDefault="004B413C">
            <w:pPr>
              <w:rPr>
                <w:sz w:val="21"/>
                <w:szCs w:val="21"/>
              </w:rPr>
            </w:pPr>
          </w:p>
        </w:tc>
        <w:tc>
          <w:tcPr>
            <w:tcW w:w="0" w:type="dxa"/>
            <w:vAlign w:val="bottom"/>
          </w:tcPr>
          <w:p w14:paraId="5ACE8FA3" w14:textId="77777777" w:rsidR="004B413C" w:rsidRDefault="004B413C">
            <w:pPr>
              <w:rPr>
                <w:sz w:val="1"/>
                <w:szCs w:val="1"/>
              </w:rPr>
            </w:pPr>
          </w:p>
        </w:tc>
      </w:tr>
      <w:tr w:rsidR="004B413C" w14:paraId="07A37730" w14:textId="77777777">
        <w:trPr>
          <w:trHeight w:val="878"/>
        </w:trPr>
        <w:tc>
          <w:tcPr>
            <w:tcW w:w="420" w:type="dxa"/>
            <w:vAlign w:val="bottom"/>
          </w:tcPr>
          <w:p w14:paraId="7FC1FBC7" w14:textId="77777777" w:rsidR="004B413C" w:rsidRDefault="004B413C">
            <w:pPr>
              <w:rPr>
                <w:sz w:val="24"/>
                <w:szCs w:val="24"/>
              </w:rPr>
            </w:pPr>
          </w:p>
        </w:tc>
        <w:tc>
          <w:tcPr>
            <w:tcW w:w="320" w:type="dxa"/>
            <w:vAlign w:val="bottom"/>
          </w:tcPr>
          <w:p w14:paraId="4FE4F1FC" w14:textId="77777777" w:rsidR="004B413C" w:rsidRDefault="004B413C">
            <w:pPr>
              <w:rPr>
                <w:sz w:val="24"/>
                <w:szCs w:val="24"/>
              </w:rPr>
            </w:pPr>
          </w:p>
        </w:tc>
        <w:tc>
          <w:tcPr>
            <w:tcW w:w="740" w:type="dxa"/>
            <w:vMerge w:val="restart"/>
            <w:vAlign w:val="bottom"/>
          </w:tcPr>
          <w:p w14:paraId="1D243195" w14:textId="77777777" w:rsidR="004B413C" w:rsidRDefault="00EC2FEA">
            <w:pPr>
              <w:ind w:right="46"/>
              <w:jc w:val="right"/>
              <w:rPr>
                <w:sz w:val="20"/>
                <w:szCs w:val="20"/>
              </w:rPr>
            </w:pPr>
            <w:r>
              <w:rPr>
                <w:rFonts w:ascii="Arial" w:eastAsia="Arial" w:hAnsi="Arial" w:cs="Arial"/>
                <w:color w:val="4D4D4D"/>
                <w:sz w:val="18"/>
                <w:szCs w:val="18"/>
              </w:rPr>
              <w:t>−2</w:t>
            </w:r>
          </w:p>
        </w:tc>
        <w:tc>
          <w:tcPr>
            <w:tcW w:w="1020" w:type="dxa"/>
            <w:gridSpan w:val="2"/>
            <w:vAlign w:val="bottom"/>
          </w:tcPr>
          <w:p w14:paraId="108EDD3A" w14:textId="77777777" w:rsidR="004B413C" w:rsidRDefault="00EC2FEA">
            <w:pPr>
              <w:ind w:left="100"/>
              <w:rPr>
                <w:sz w:val="20"/>
                <w:szCs w:val="20"/>
              </w:rPr>
            </w:pPr>
            <w:r>
              <w:rPr>
                <w:rFonts w:ascii="Arial" w:eastAsia="Arial" w:hAnsi="Arial" w:cs="Arial"/>
                <w:color w:val="C77CFF"/>
              </w:rPr>
              <w:t>1996</w:t>
            </w:r>
          </w:p>
        </w:tc>
        <w:tc>
          <w:tcPr>
            <w:tcW w:w="840" w:type="dxa"/>
            <w:vAlign w:val="bottom"/>
          </w:tcPr>
          <w:p w14:paraId="53C9A11B" w14:textId="77777777" w:rsidR="004B413C" w:rsidRDefault="004B413C">
            <w:pPr>
              <w:rPr>
                <w:sz w:val="24"/>
                <w:szCs w:val="24"/>
              </w:rPr>
            </w:pPr>
          </w:p>
        </w:tc>
        <w:tc>
          <w:tcPr>
            <w:tcW w:w="760" w:type="dxa"/>
            <w:vAlign w:val="bottom"/>
          </w:tcPr>
          <w:p w14:paraId="79367AFF" w14:textId="77777777" w:rsidR="004B413C" w:rsidRDefault="004B413C">
            <w:pPr>
              <w:rPr>
                <w:sz w:val="24"/>
                <w:szCs w:val="24"/>
              </w:rPr>
            </w:pPr>
          </w:p>
        </w:tc>
        <w:tc>
          <w:tcPr>
            <w:tcW w:w="1000" w:type="dxa"/>
            <w:vAlign w:val="bottom"/>
          </w:tcPr>
          <w:p w14:paraId="3A1981F2" w14:textId="77777777" w:rsidR="004B413C" w:rsidRDefault="004B413C">
            <w:pPr>
              <w:rPr>
                <w:sz w:val="24"/>
                <w:szCs w:val="24"/>
              </w:rPr>
            </w:pPr>
          </w:p>
        </w:tc>
        <w:tc>
          <w:tcPr>
            <w:tcW w:w="160" w:type="dxa"/>
            <w:vAlign w:val="bottom"/>
          </w:tcPr>
          <w:p w14:paraId="7F9AFDBF" w14:textId="77777777" w:rsidR="004B413C" w:rsidRDefault="004B413C">
            <w:pPr>
              <w:rPr>
                <w:sz w:val="24"/>
                <w:szCs w:val="24"/>
              </w:rPr>
            </w:pPr>
          </w:p>
        </w:tc>
        <w:tc>
          <w:tcPr>
            <w:tcW w:w="0" w:type="dxa"/>
            <w:vAlign w:val="bottom"/>
          </w:tcPr>
          <w:p w14:paraId="78058A9C" w14:textId="77777777" w:rsidR="004B413C" w:rsidRDefault="004B413C">
            <w:pPr>
              <w:rPr>
                <w:sz w:val="1"/>
                <w:szCs w:val="1"/>
              </w:rPr>
            </w:pPr>
          </w:p>
        </w:tc>
      </w:tr>
      <w:tr w:rsidR="004B413C" w14:paraId="0B40D60A" w14:textId="77777777">
        <w:trPr>
          <w:trHeight w:val="86"/>
        </w:trPr>
        <w:tc>
          <w:tcPr>
            <w:tcW w:w="420" w:type="dxa"/>
            <w:vAlign w:val="bottom"/>
          </w:tcPr>
          <w:p w14:paraId="2520314C" w14:textId="77777777" w:rsidR="004B413C" w:rsidRDefault="004B413C">
            <w:pPr>
              <w:rPr>
                <w:sz w:val="7"/>
                <w:szCs w:val="7"/>
              </w:rPr>
            </w:pPr>
          </w:p>
        </w:tc>
        <w:tc>
          <w:tcPr>
            <w:tcW w:w="320" w:type="dxa"/>
            <w:vAlign w:val="bottom"/>
          </w:tcPr>
          <w:p w14:paraId="5F1007AD" w14:textId="77777777" w:rsidR="004B413C" w:rsidRDefault="004B413C">
            <w:pPr>
              <w:rPr>
                <w:sz w:val="7"/>
                <w:szCs w:val="7"/>
              </w:rPr>
            </w:pPr>
          </w:p>
        </w:tc>
        <w:tc>
          <w:tcPr>
            <w:tcW w:w="740" w:type="dxa"/>
            <w:vMerge/>
            <w:vAlign w:val="bottom"/>
          </w:tcPr>
          <w:p w14:paraId="0503543D" w14:textId="77777777" w:rsidR="004B413C" w:rsidRDefault="004B413C">
            <w:pPr>
              <w:rPr>
                <w:sz w:val="7"/>
                <w:szCs w:val="7"/>
              </w:rPr>
            </w:pPr>
          </w:p>
        </w:tc>
        <w:tc>
          <w:tcPr>
            <w:tcW w:w="280" w:type="dxa"/>
            <w:vAlign w:val="bottom"/>
          </w:tcPr>
          <w:p w14:paraId="6BC35A36" w14:textId="77777777" w:rsidR="004B413C" w:rsidRDefault="004B413C">
            <w:pPr>
              <w:rPr>
                <w:sz w:val="7"/>
                <w:szCs w:val="7"/>
              </w:rPr>
            </w:pPr>
          </w:p>
        </w:tc>
        <w:tc>
          <w:tcPr>
            <w:tcW w:w="740" w:type="dxa"/>
            <w:vAlign w:val="bottom"/>
          </w:tcPr>
          <w:p w14:paraId="4068B058" w14:textId="77777777" w:rsidR="004B413C" w:rsidRDefault="004B413C">
            <w:pPr>
              <w:rPr>
                <w:sz w:val="7"/>
                <w:szCs w:val="7"/>
              </w:rPr>
            </w:pPr>
          </w:p>
        </w:tc>
        <w:tc>
          <w:tcPr>
            <w:tcW w:w="840" w:type="dxa"/>
            <w:vAlign w:val="bottom"/>
          </w:tcPr>
          <w:p w14:paraId="0B41FB03" w14:textId="77777777" w:rsidR="004B413C" w:rsidRDefault="004B413C">
            <w:pPr>
              <w:rPr>
                <w:sz w:val="7"/>
                <w:szCs w:val="7"/>
              </w:rPr>
            </w:pPr>
          </w:p>
        </w:tc>
        <w:tc>
          <w:tcPr>
            <w:tcW w:w="760" w:type="dxa"/>
            <w:vAlign w:val="bottom"/>
          </w:tcPr>
          <w:p w14:paraId="7D4749CC" w14:textId="77777777" w:rsidR="004B413C" w:rsidRDefault="004B413C">
            <w:pPr>
              <w:rPr>
                <w:sz w:val="7"/>
                <w:szCs w:val="7"/>
              </w:rPr>
            </w:pPr>
          </w:p>
        </w:tc>
        <w:tc>
          <w:tcPr>
            <w:tcW w:w="1000" w:type="dxa"/>
            <w:vAlign w:val="bottom"/>
          </w:tcPr>
          <w:p w14:paraId="32E721A7" w14:textId="77777777" w:rsidR="004B413C" w:rsidRDefault="004B413C">
            <w:pPr>
              <w:rPr>
                <w:sz w:val="7"/>
                <w:szCs w:val="7"/>
              </w:rPr>
            </w:pPr>
          </w:p>
        </w:tc>
        <w:tc>
          <w:tcPr>
            <w:tcW w:w="160" w:type="dxa"/>
            <w:vAlign w:val="bottom"/>
          </w:tcPr>
          <w:p w14:paraId="6802D7F6" w14:textId="77777777" w:rsidR="004B413C" w:rsidRDefault="004B413C">
            <w:pPr>
              <w:rPr>
                <w:sz w:val="7"/>
                <w:szCs w:val="7"/>
              </w:rPr>
            </w:pPr>
          </w:p>
        </w:tc>
        <w:tc>
          <w:tcPr>
            <w:tcW w:w="0" w:type="dxa"/>
            <w:vAlign w:val="bottom"/>
          </w:tcPr>
          <w:p w14:paraId="5023DF78" w14:textId="77777777" w:rsidR="004B413C" w:rsidRDefault="004B413C">
            <w:pPr>
              <w:rPr>
                <w:sz w:val="1"/>
                <w:szCs w:val="1"/>
              </w:rPr>
            </w:pPr>
          </w:p>
        </w:tc>
      </w:tr>
      <w:tr w:rsidR="004B413C" w14:paraId="7DDF3E3D" w14:textId="77777777">
        <w:trPr>
          <w:trHeight w:val="430"/>
        </w:trPr>
        <w:tc>
          <w:tcPr>
            <w:tcW w:w="420" w:type="dxa"/>
            <w:vAlign w:val="bottom"/>
          </w:tcPr>
          <w:p w14:paraId="515FF022" w14:textId="77777777" w:rsidR="004B413C" w:rsidRDefault="004B413C">
            <w:pPr>
              <w:rPr>
                <w:sz w:val="24"/>
                <w:szCs w:val="24"/>
              </w:rPr>
            </w:pPr>
          </w:p>
        </w:tc>
        <w:tc>
          <w:tcPr>
            <w:tcW w:w="320" w:type="dxa"/>
            <w:vAlign w:val="bottom"/>
          </w:tcPr>
          <w:p w14:paraId="688C3286" w14:textId="77777777" w:rsidR="004B413C" w:rsidRDefault="004B413C">
            <w:pPr>
              <w:rPr>
                <w:sz w:val="24"/>
                <w:szCs w:val="24"/>
              </w:rPr>
            </w:pPr>
          </w:p>
        </w:tc>
        <w:tc>
          <w:tcPr>
            <w:tcW w:w="740" w:type="dxa"/>
            <w:vAlign w:val="bottom"/>
          </w:tcPr>
          <w:p w14:paraId="657B2747" w14:textId="77777777" w:rsidR="004B413C" w:rsidRDefault="004B413C">
            <w:pPr>
              <w:rPr>
                <w:sz w:val="24"/>
                <w:szCs w:val="24"/>
              </w:rPr>
            </w:pPr>
          </w:p>
        </w:tc>
        <w:tc>
          <w:tcPr>
            <w:tcW w:w="280" w:type="dxa"/>
            <w:vAlign w:val="bottom"/>
          </w:tcPr>
          <w:p w14:paraId="409EBE83" w14:textId="77777777" w:rsidR="004B413C" w:rsidRDefault="00EC2FEA">
            <w:pPr>
              <w:ind w:left="120"/>
              <w:rPr>
                <w:sz w:val="20"/>
                <w:szCs w:val="20"/>
              </w:rPr>
            </w:pPr>
            <w:r>
              <w:rPr>
                <w:rFonts w:ascii="Arial" w:eastAsia="Arial" w:hAnsi="Arial" w:cs="Arial"/>
                <w:color w:val="4D4D4D"/>
                <w:w w:val="71"/>
                <w:sz w:val="17"/>
                <w:szCs w:val="17"/>
              </w:rPr>
              <w:t>−2</w:t>
            </w:r>
          </w:p>
        </w:tc>
        <w:tc>
          <w:tcPr>
            <w:tcW w:w="740" w:type="dxa"/>
            <w:vAlign w:val="bottom"/>
          </w:tcPr>
          <w:p w14:paraId="24FF7AC3" w14:textId="77777777" w:rsidR="004B413C" w:rsidRDefault="00EC2FEA">
            <w:pPr>
              <w:ind w:right="17"/>
              <w:jc w:val="right"/>
              <w:rPr>
                <w:sz w:val="20"/>
                <w:szCs w:val="20"/>
              </w:rPr>
            </w:pPr>
            <w:r>
              <w:rPr>
                <w:rFonts w:ascii="Arial" w:eastAsia="Arial" w:hAnsi="Arial" w:cs="Arial"/>
                <w:color w:val="4D4D4D"/>
                <w:sz w:val="18"/>
                <w:szCs w:val="18"/>
              </w:rPr>
              <w:t>−1</w:t>
            </w:r>
          </w:p>
        </w:tc>
        <w:tc>
          <w:tcPr>
            <w:tcW w:w="840" w:type="dxa"/>
            <w:vAlign w:val="bottom"/>
          </w:tcPr>
          <w:p w14:paraId="78155624" w14:textId="77777777" w:rsidR="004B413C" w:rsidRDefault="00EC2FEA">
            <w:pPr>
              <w:ind w:right="235"/>
              <w:jc w:val="right"/>
              <w:rPr>
                <w:sz w:val="20"/>
                <w:szCs w:val="20"/>
              </w:rPr>
            </w:pPr>
            <w:r>
              <w:rPr>
                <w:rFonts w:ascii="Arial" w:eastAsia="Arial" w:hAnsi="Arial" w:cs="Arial"/>
                <w:color w:val="4D4D4D"/>
                <w:sz w:val="18"/>
                <w:szCs w:val="18"/>
              </w:rPr>
              <w:t>0</w:t>
            </w:r>
          </w:p>
        </w:tc>
        <w:tc>
          <w:tcPr>
            <w:tcW w:w="760" w:type="dxa"/>
            <w:vAlign w:val="bottom"/>
          </w:tcPr>
          <w:p w14:paraId="659691F8" w14:textId="77777777" w:rsidR="004B413C" w:rsidRDefault="00EC2FEA">
            <w:pPr>
              <w:ind w:left="200"/>
              <w:rPr>
                <w:sz w:val="20"/>
                <w:szCs w:val="20"/>
              </w:rPr>
            </w:pPr>
            <w:r>
              <w:rPr>
                <w:rFonts w:ascii="Arial" w:eastAsia="Arial" w:hAnsi="Arial" w:cs="Arial"/>
                <w:color w:val="4D4D4D"/>
                <w:sz w:val="18"/>
                <w:szCs w:val="18"/>
              </w:rPr>
              <w:t>1</w:t>
            </w:r>
          </w:p>
        </w:tc>
        <w:tc>
          <w:tcPr>
            <w:tcW w:w="1000" w:type="dxa"/>
            <w:vAlign w:val="bottom"/>
          </w:tcPr>
          <w:p w14:paraId="5C6AD0B3" w14:textId="77777777" w:rsidR="004B413C" w:rsidRDefault="00EC2FEA">
            <w:pPr>
              <w:ind w:right="733"/>
              <w:jc w:val="right"/>
              <w:rPr>
                <w:sz w:val="20"/>
                <w:szCs w:val="20"/>
              </w:rPr>
            </w:pPr>
            <w:r>
              <w:rPr>
                <w:rFonts w:ascii="Arial" w:eastAsia="Arial" w:hAnsi="Arial" w:cs="Arial"/>
                <w:color w:val="4D4D4D"/>
                <w:sz w:val="18"/>
                <w:szCs w:val="18"/>
              </w:rPr>
              <w:t>2</w:t>
            </w:r>
          </w:p>
        </w:tc>
        <w:tc>
          <w:tcPr>
            <w:tcW w:w="160" w:type="dxa"/>
            <w:vAlign w:val="bottom"/>
          </w:tcPr>
          <w:p w14:paraId="08D55BAA" w14:textId="77777777" w:rsidR="004B413C" w:rsidRDefault="004B413C">
            <w:pPr>
              <w:rPr>
                <w:sz w:val="24"/>
                <w:szCs w:val="24"/>
              </w:rPr>
            </w:pPr>
          </w:p>
        </w:tc>
        <w:tc>
          <w:tcPr>
            <w:tcW w:w="0" w:type="dxa"/>
            <w:vAlign w:val="bottom"/>
          </w:tcPr>
          <w:p w14:paraId="7C2A4D2A" w14:textId="77777777" w:rsidR="004B413C" w:rsidRDefault="004B413C">
            <w:pPr>
              <w:rPr>
                <w:sz w:val="1"/>
                <w:szCs w:val="1"/>
              </w:rPr>
            </w:pPr>
          </w:p>
        </w:tc>
      </w:tr>
      <w:tr w:rsidR="004B413C" w14:paraId="0CFE8F38" w14:textId="77777777">
        <w:trPr>
          <w:trHeight w:val="260"/>
        </w:trPr>
        <w:tc>
          <w:tcPr>
            <w:tcW w:w="420" w:type="dxa"/>
            <w:vAlign w:val="bottom"/>
          </w:tcPr>
          <w:p w14:paraId="78639F45" w14:textId="77777777" w:rsidR="004B413C" w:rsidRDefault="004B413C"/>
        </w:tc>
        <w:tc>
          <w:tcPr>
            <w:tcW w:w="320" w:type="dxa"/>
            <w:vAlign w:val="bottom"/>
          </w:tcPr>
          <w:p w14:paraId="20E216AD" w14:textId="77777777" w:rsidR="004B413C" w:rsidRDefault="004B413C"/>
        </w:tc>
        <w:tc>
          <w:tcPr>
            <w:tcW w:w="740" w:type="dxa"/>
            <w:vAlign w:val="bottom"/>
          </w:tcPr>
          <w:p w14:paraId="1C8CA106" w14:textId="77777777" w:rsidR="004B413C" w:rsidRDefault="004B413C"/>
        </w:tc>
        <w:tc>
          <w:tcPr>
            <w:tcW w:w="280" w:type="dxa"/>
            <w:vAlign w:val="bottom"/>
          </w:tcPr>
          <w:p w14:paraId="5A0A232B" w14:textId="77777777" w:rsidR="004B413C" w:rsidRDefault="004B413C"/>
        </w:tc>
        <w:tc>
          <w:tcPr>
            <w:tcW w:w="740" w:type="dxa"/>
            <w:vAlign w:val="bottom"/>
          </w:tcPr>
          <w:p w14:paraId="51F4071B" w14:textId="77777777" w:rsidR="004B413C" w:rsidRDefault="004B413C"/>
        </w:tc>
        <w:tc>
          <w:tcPr>
            <w:tcW w:w="840" w:type="dxa"/>
            <w:vAlign w:val="bottom"/>
          </w:tcPr>
          <w:p w14:paraId="19C17286" w14:textId="77777777" w:rsidR="004B413C" w:rsidRDefault="00EC2FEA">
            <w:pPr>
              <w:ind w:right="135"/>
              <w:jc w:val="right"/>
              <w:rPr>
                <w:sz w:val="20"/>
                <w:szCs w:val="20"/>
              </w:rPr>
            </w:pPr>
            <w:r>
              <w:rPr>
                <w:rFonts w:ascii="Arial" w:eastAsia="Arial" w:hAnsi="Arial" w:cs="Arial"/>
              </w:rPr>
              <w:t>LV1</w:t>
            </w:r>
          </w:p>
        </w:tc>
        <w:tc>
          <w:tcPr>
            <w:tcW w:w="760" w:type="dxa"/>
            <w:vAlign w:val="bottom"/>
          </w:tcPr>
          <w:p w14:paraId="2D533EBF" w14:textId="77777777" w:rsidR="004B413C" w:rsidRDefault="004B413C"/>
        </w:tc>
        <w:tc>
          <w:tcPr>
            <w:tcW w:w="1000" w:type="dxa"/>
            <w:vAlign w:val="bottom"/>
          </w:tcPr>
          <w:p w14:paraId="6D9AE479" w14:textId="77777777" w:rsidR="004B413C" w:rsidRDefault="004B413C"/>
        </w:tc>
        <w:tc>
          <w:tcPr>
            <w:tcW w:w="160" w:type="dxa"/>
            <w:vAlign w:val="bottom"/>
          </w:tcPr>
          <w:p w14:paraId="6A3BF3E9" w14:textId="77777777" w:rsidR="004B413C" w:rsidRDefault="004B413C"/>
        </w:tc>
        <w:tc>
          <w:tcPr>
            <w:tcW w:w="0" w:type="dxa"/>
            <w:vAlign w:val="bottom"/>
          </w:tcPr>
          <w:p w14:paraId="19091886" w14:textId="77777777" w:rsidR="004B413C" w:rsidRDefault="004B413C">
            <w:pPr>
              <w:rPr>
                <w:sz w:val="1"/>
                <w:szCs w:val="1"/>
              </w:rPr>
            </w:pPr>
          </w:p>
        </w:tc>
      </w:tr>
    </w:tbl>
    <w:p w14:paraId="1CC91636" w14:textId="77777777" w:rsidR="004B413C" w:rsidRDefault="00EC2FEA">
      <w:pPr>
        <w:spacing w:line="20" w:lineRule="exact"/>
        <w:rPr>
          <w:sz w:val="20"/>
          <w:szCs w:val="20"/>
        </w:rPr>
      </w:pPr>
      <w:r>
        <w:rPr>
          <w:noProof/>
          <w:sz w:val="20"/>
          <w:szCs w:val="20"/>
        </w:rPr>
        <w:drawing>
          <wp:anchor distT="0" distB="0" distL="114300" distR="114300" simplePos="0" relativeHeight="251683840" behindDoc="1" locked="0" layoutInCell="0" allowOverlap="1" wp14:anchorId="4CC8FE34" wp14:editId="55CCFCC9">
            <wp:simplePos x="0" y="0"/>
            <wp:positionH relativeFrom="column">
              <wp:posOffset>19050</wp:posOffset>
            </wp:positionH>
            <wp:positionV relativeFrom="paragraph">
              <wp:posOffset>-3974465</wp:posOffset>
            </wp:positionV>
            <wp:extent cx="3147695" cy="3674745"/>
            <wp:effectExtent l="0" t="0" r="0" b="0"/>
            <wp:wrapNone/>
            <wp:docPr id="734" name="Picture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4"/>
                    <pic:cNvPicPr>
                      <a:picLocks noChangeAspect="1" noChangeArrowheads="1"/>
                    </pic:cNvPicPr>
                  </pic:nvPicPr>
                  <pic:blipFill>
                    <a:blip r:embed="rId486"/>
                    <a:srcRect/>
                    <a:stretch>
                      <a:fillRect/>
                    </a:stretch>
                  </pic:blipFill>
                  <pic:spPr bwMode="auto">
                    <a:xfrm>
                      <a:off x="0" y="0"/>
                      <a:ext cx="3147695" cy="3674745"/>
                    </a:xfrm>
                    <a:prstGeom prst="rect">
                      <a:avLst/>
                    </a:prstGeom>
                    <a:noFill/>
                  </pic:spPr>
                </pic:pic>
              </a:graphicData>
            </a:graphic>
          </wp:anchor>
        </w:drawing>
      </w:r>
    </w:p>
    <w:p w14:paraId="6965D84D" w14:textId="77777777" w:rsidR="004B413C" w:rsidRDefault="004B413C">
      <w:pPr>
        <w:spacing w:line="200" w:lineRule="exact"/>
        <w:rPr>
          <w:sz w:val="20"/>
          <w:szCs w:val="20"/>
        </w:rPr>
      </w:pPr>
    </w:p>
    <w:p w14:paraId="0327F524" w14:textId="77777777" w:rsidR="004B413C" w:rsidRDefault="004B413C">
      <w:pPr>
        <w:sectPr w:rsidR="004B413C">
          <w:pgSz w:w="12240" w:h="15840"/>
          <w:pgMar w:top="1440" w:right="1440" w:bottom="272" w:left="1440" w:header="0" w:footer="0" w:gutter="0"/>
          <w:cols w:num="2" w:space="720" w:equalWidth="0">
            <w:col w:w="3240" w:space="640"/>
            <w:col w:w="5480"/>
          </w:cols>
        </w:sectPr>
      </w:pPr>
    </w:p>
    <w:p w14:paraId="2EF42086" w14:textId="77777777" w:rsidR="004B413C" w:rsidRDefault="004B413C">
      <w:pPr>
        <w:spacing w:line="363" w:lineRule="exact"/>
        <w:rPr>
          <w:sz w:val="20"/>
          <w:szCs w:val="20"/>
        </w:rPr>
      </w:pPr>
    </w:p>
    <w:p w14:paraId="6690823B" w14:textId="77777777" w:rsidR="004B413C" w:rsidRDefault="00EC2FEA">
      <w:pPr>
        <w:spacing w:line="275" w:lineRule="auto"/>
        <w:jc w:val="both"/>
        <w:rPr>
          <w:sz w:val="20"/>
          <w:szCs w:val="20"/>
        </w:rPr>
      </w:pPr>
      <w:r>
        <w:rPr>
          <w:rFonts w:ascii="Arial" w:eastAsia="Arial" w:hAnsi="Arial" w:cs="Arial"/>
          <w:sz w:val="20"/>
          <w:szCs w:val="20"/>
        </w:rPr>
        <w:t>Figure 31: Unconstrained ordination based on the latent variable model for each surveyed year for the northern (left) and southern (right) Lake Joondalup transects. Plots are represented as diﬀerent colours and consecutive years are joined by a line with first and last survey years labeled.</w:t>
      </w:r>
    </w:p>
    <w:p w14:paraId="50E10233" w14:textId="77777777" w:rsidR="004B413C" w:rsidRDefault="004B413C">
      <w:pPr>
        <w:spacing w:line="200" w:lineRule="exact"/>
        <w:rPr>
          <w:sz w:val="20"/>
          <w:szCs w:val="20"/>
        </w:rPr>
      </w:pPr>
    </w:p>
    <w:p w14:paraId="631E4687" w14:textId="77777777" w:rsidR="004B413C" w:rsidRDefault="004B413C">
      <w:pPr>
        <w:spacing w:line="200" w:lineRule="exact"/>
        <w:rPr>
          <w:sz w:val="20"/>
          <w:szCs w:val="20"/>
        </w:rPr>
      </w:pPr>
    </w:p>
    <w:p w14:paraId="1B848761" w14:textId="77777777" w:rsidR="004B413C" w:rsidRDefault="004B413C">
      <w:pPr>
        <w:spacing w:line="200" w:lineRule="exact"/>
        <w:rPr>
          <w:sz w:val="20"/>
          <w:szCs w:val="20"/>
        </w:rPr>
      </w:pPr>
    </w:p>
    <w:p w14:paraId="464A6204" w14:textId="77777777" w:rsidR="004B413C" w:rsidRDefault="004B413C">
      <w:pPr>
        <w:spacing w:line="200" w:lineRule="exact"/>
        <w:rPr>
          <w:sz w:val="20"/>
          <w:szCs w:val="20"/>
        </w:rPr>
      </w:pPr>
    </w:p>
    <w:p w14:paraId="2E9EFBC3" w14:textId="77777777" w:rsidR="004B413C" w:rsidRDefault="004B413C">
      <w:pPr>
        <w:spacing w:line="200" w:lineRule="exact"/>
        <w:rPr>
          <w:sz w:val="20"/>
          <w:szCs w:val="20"/>
        </w:rPr>
      </w:pPr>
    </w:p>
    <w:p w14:paraId="242D262F" w14:textId="77777777" w:rsidR="004B413C" w:rsidRDefault="004B413C">
      <w:pPr>
        <w:spacing w:line="200" w:lineRule="exact"/>
        <w:rPr>
          <w:sz w:val="20"/>
          <w:szCs w:val="20"/>
        </w:rPr>
      </w:pPr>
    </w:p>
    <w:p w14:paraId="731E9158" w14:textId="77777777" w:rsidR="004B413C" w:rsidRDefault="004B413C">
      <w:pPr>
        <w:spacing w:line="200" w:lineRule="exact"/>
        <w:rPr>
          <w:sz w:val="20"/>
          <w:szCs w:val="20"/>
        </w:rPr>
      </w:pPr>
    </w:p>
    <w:p w14:paraId="76BAC69D" w14:textId="77777777" w:rsidR="004B413C" w:rsidRDefault="004B413C">
      <w:pPr>
        <w:spacing w:line="200" w:lineRule="exact"/>
        <w:rPr>
          <w:sz w:val="20"/>
          <w:szCs w:val="20"/>
        </w:rPr>
      </w:pPr>
    </w:p>
    <w:p w14:paraId="766279BB" w14:textId="77777777" w:rsidR="004B413C" w:rsidRDefault="004B413C">
      <w:pPr>
        <w:spacing w:line="200" w:lineRule="exact"/>
        <w:rPr>
          <w:sz w:val="20"/>
          <w:szCs w:val="20"/>
        </w:rPr>
      </w:pPr>
    </w:p>
    <w:p w14:paraId="3AE4EF26" w14:textId="77777777" w:rsidR="004B413C" w:rsidRDefault="004B413C">
      <w:pPr>
        <w:spacing w:line="200" w:lineRule="exact"/>
        <w:rPr>
          <w:sz w:val="20"/>
          <w:szCs w:val="20"/>
        </w:rPr>
      </w:pPr>
    </w:p>
    <w:p w14:paraId="7BB75427" w14:textId="77777777" w:rsidR="004B413C" w:rsidRDefault="004B413C">
      <w:pPr>
        <w:spacing w:line="200" w:lineRule="exact"/>
        <w:rPr>
          <w:sz w:val="20"/>
          <w:szCs w:val="20"/>
        </w:rPr>
      </w:pPr>
    </w:p>
    <w:p w14:paraId="432443B8" w14:textId="77777777" w:rsidR="004B413C" w:rsidRDefault="004B413C">
      <w:pPr>
        <w:spacing w:line="200" w:lineRule="exact"/>
        <w:rPr>
          <w:sz w:val="20"/>
          <w:szCs w:val="20"/>
        </w:rPr>
      </w:pPr>
    </w:p>
    <w:p w14:paraId="6146C4E1" w14:textId="77777777" w:rsidR="004B413C" w:rsidRDefault="004B413C">
      <w:pPr>
        <w:spacing w:line="200" w:lineRule="exact"/>
        <w:rPr>
          <w:sz w:val="20"/>
          <w:szCs w:val="20"/>
        </w:rPr>
      </w:pPr>
    </w:p>
    <w:p w14:paraId="72FBE02D" w14:textId="77777777" w:rsidR="004B413C" w:rsidRDefault="004B413C">
      <w:pPr>
        <w:spacing w:line="367" w:lineRule="exact"/>
        <w:rPr>
          <w:sz w:val="20"/>
          <w:szCs w:val="20"/>
        </w:rPr>
      </w:pPr>
    </w:p>
    <w:p w14:paraId="43D40287" w14:textId="77777777" w:rsidR="004B413C" w:rsidRDefault="00EC2FEA">
      <w:pPr>
        <w:jc w:val="center"/>
        <w:rPr>
          <w:sz w:val="20"/>
          <w:szCs w:val="20"/>
        </w:rPr>
      </w:pPr>
      <w:r>
        <w:rPr>
          <w:rFonts w:ascii="Arial" w:eastAsia="Arial" w:hAnsi="Arial" w:cs="Arial"/>
          <w:sz w:val="20"/>
          <w:szCs w:val="20"/>
        </w:rPr>
        <w:t>53</w:t>
      </w:r>
    </w:p>
    <w:p w14:paraId="3771C957" w14:textId="77777777" w:rsidR="004B413C" w:rsidRDefault="004B413C">
      <w:pPr>
        <w:sectPr w:rsidR="004B413C">
          <w:type w:val="continuous"/>
          <w:pgSz w:w="12240" w:h="15840"/>
          <w:pgMar w:top="1440" w:right="1440" w:bottom="272" w:left="1440" w:header="0" w:footer="0" w:gutter="0"/>
          <w:cols w:space="720" w:equalWidth="0">
            <w:col w:w="9360"/>
          </w:cols>
        </w:sectPr>
      </w:pPr>
    </w:p>
    <w:p w14:paraId="2345CF58" w14:textId="77777777" w:rsidR="004B413C" w:rsidRDefault="004B413C">
      <w:pPr>
        <w:spacing w:line="200" w:lineRule="exact"/>
        <w:rPr>
          <w:sz w:val="20"/>
          <w:szCs w:val="20"/>
        </w:rPr>
      </w:pPr>
      <w:bookmarkStart w:id="91" w:name="page54"/>
      <w:bookmarkEnd w:id="91"/>
    </w:p>
    <w:p w14:paraId="48303A69" w14:textId="77777777" w:rsidR="004B413C" w:rsidRDefault="004B413C">
      <w:pPr>
        <w:spacing w:line="200" w:lineRule="exact"/>
        <w:rPr>
          <w:sz w:val="20"/>
          <w:szCs w:val="20"/>
        </w:rPr>
      </w:pPr>
    </w:p>
    <w:p w14:paraId="7D3DA702" w14:textId="77777777" w:rsidR="004B413C" w:rsidRDefault="004B413C">
      <w:pPr>
        <w:spacing w:line="200" w:lineRule="exact"/>
        <w:rPr>
          <w:sz w:val="20"/>
          <w:szCs w:val="20"/>
        </w:rPr>
      </w:pPr>
    </w:p>
    <w:p w14:paraId="413CE1E6" w14:textId="77777777" w:rsidR="004B413C" w:rsidRDefault="004B413C">
      <w:pPr>
        <w:spacing w:line="200" w:lineRule="exact"/>
        <w:rPr>
          <w:sz w:val="20"/>
          <w:szCs w:val="20"/>
        </w:rPr>
      </w:pPr>
    </w:p>
    <w:p w14:paraId="57B31D3A" w14:textId="77777777" w:rsidR="004B413C" w:rsidRDefault="004B413C">
      <w:pPr>
        <w:spacing w:line="200" w:lineRule="exact"/>
        <w:rPr>
          <w:sz w:val="20"/>
          <w:szCs w:val="20"/>
        </w:rPr>
      </w:pPr>
    </w:p>
    <w:p w14:paraId="0D7530C3" w14:textId="77777777" w:rsidR="004B413C" w:rsidRDefault="004B413C">
      <w:pPr>
        <w:spacing w:line="200" w:lineRule="exact"/>
        <w:rPr>
          <w:sz w:val="20"/>
          <w:szCs w:val="20"/>
        </w:rPr>
      </w:pPr>
    </w:p>
    <w:p w14:paraId="63DC5186" w14:textId="77777777" w:rsidR="004B413C" w:rsidRDefault="004B413C">
      <w:pPr>
        <w:spacing w:line="200" w:lineRule="exact"/>
        <w:rPr>
          <w:sz w:val="20"/>
          <w:szCs w:val="20"/>
        </w:rPr>
      </w:pPr>
    </w:p>
    <w:p w14:paraId="163073B9" w14:textId="77777777" w:rsidR="004B413C" w:rsidRDefault="004B413C">
      <w:pPr>
        <w:spacing w:line="200" w:lineRule="exact"/>
        <w:rPr>
          <w:sz w:val="20"/>
          <w:szCs w:val="20"/>
        </w:rPr>
      </w:pPr>
    </w:p>
    <w:p w14:paraId="5BD44537" w14:textId="77777777" w:rsidR="004B413C" w:rsidRDefault="004B413C">
      <w:pPr>
        <w:spacing w:line="200" w:lineRule="exact"/>
        <w:rPr>
          <w:sz w:val="20"/>
          <w:szCs w:val="20"/>
        </w:rPr>
      </w:pPr>
    </w:p>
    <w:p w14:paraId="797033FB" w14:textId="77777777" w:rsidR="004B413C" w:rsidRDefault="004B413C">
      <w:pPr>
        <w:spacing w:line="200" w:lineRule="exact"/>
        <w:rPr>
          <w:sz w:val="20"/>
          <w:szCs w:val="20"/>
        </w:rPr>
      </w:pPr>
    </w:p>
    <w:p w14:paraId="60871EB1" w14:textId="77777777" w:rsidR="004B413C" w:rsidRDefault="004B413C">
      <w:pPr>
        <w:spacing w:line="200" w:lineRule="exact"/>
        <w:rPr>
          <w:sz w:val="20"/>
          <w:szCs w:val="20"/>
        </w:rPr>
      </w:pPr>
    </w:p>
    <w:p w14:paraId="3AB1458B" w14:textId="77777777" w:rsidR="004B413C" w:rsidRDefault="004B413C">
      <w:pPr>
        <w:spacing w:line="200" w:lineRule="exact"/>
        <w:rPr>
          <w:sz w:val="20"/>
          <w:szCs w:val="20"/>
        </w:rPr>
      </w:pPr>
    </w:p>
    <w:p w14:paraId="3DC5A5C9" w14:textId="77777777" w:rsidR="004B413C" w:rsidRDefault="004B413C">
      <w:pPr>
        <w:spacing w:line="200" w:lineRule="exact"/>
        <w:rPr>
          <w:sz w:val="20"/>
          <w:szCs w:val="20"/>
        </w:rPr>
      </w:pPr>
    </w:p>
    <w:p w14:paraId="6275E403" w14:textId="77777777" w:rsidR="004B413C" w:rsidRDefault="004B413C">
      <w:pPr>
        <w:spacing w:line="200" w:lineRule="exact"/>
        <w:rPr>
          <w:sz w:val="20"/>
          <w:szCs w:val="20"/>
        </w:rPr>
      </w:pPr>
    </w:p>
    <w:p w14:paraId="5FB938AE" w14:textId="77777777" w:rsidR="004B413C" w:rsidRDefault="004B413C">
      <w:pPr>
        <w:spacing w:line="200" w:lineRule="exact"/>
        <w:rPr>
          <w:sz w:val="20"/>
          <w:szCs w:val="20"/>
        </w:rPr>
      </w:pPr>
    </w:p>
    <w:p w14:paraId="5FC05323" w14:textId="77777777" w:rsidR="004B413C" w:rsidRDefault="004B413C">
      <w:pPr>
        <w:spacing w:line="200" w:lineRule="exact"/>
        <w:rPr>
          <w:sz w:val="20"/>
          <w:szCs w:val="20"/>
        </w:rPr>
      </w:pPr>
    </w:p>
    <w:p w14:paraId="70423D14" w14:textId="77777777" w:rsidR="004B413C" w:rsidRDefault="004B413C">
      <w:pPr>
        <w:spacing w:line="200" w:lineRule="exact"/>
        <w:rPr>
          <w:sz w:val="20"/>
          <w:szCs w:val="20"/>
        </w:rPr>
      </w:pPr>
    </w:p>
    <w:p w14:paraId="382E2087" w14:textId="77777777" w:rsidR="004B413C" w:rsidRDefault="004B413C">
      <w:pPr>
        <w:spacing w:line="200" w:lineRule="exact"/>
        <w:rPr>
          <w:sz w:val="20"/>
          <w:szCs w:val="20"/>
        </w:rPr>
      </w:pPr>
    </w:p>
    <w:p w14:paraId="5CA2A30C" w14:textId="77777777" w:rsidR="004B413C" w:rsidRDefault="004B413C">
      <w:pPr>
        <w:spacing w:line="200" w:lineRule="exact"/>
        <w:rPr>
          <w:sz w:val="20"/>
          <w:szCs w:val="20"/>
        </w:rPr>
      </w:pPr>
    </w:p>
    <w:p w14:paraId="6655F28D" w14:textId="77777777" w:rsidR="004B413C" w:rsidRDefault="004B413C">
      <w:pPr>
        <w:spacing w:line="200" w:lineRule="exact"/>
        <w:rPr>
          <w:sz w:val="20"/>
          <w:szCs w:val="20"/>
        </w:rPr>
      </w:pPr>
    </w:p>
    <w:p w14:paraId="0A46FA58" w14:textId="77777777" w:rsidR="004B413C" w:rsidRDefault="004B413C">
      <w:pPr>
        <w:spacing w:line="200" w:lineRule="exact"/>
        <w:rPr>
          <w:sz w:val="20"/>
          <w:szCs w:val="20"/>
        </w:rPr>
      </w:pPr>
    </w:p>
    <w:p w14:paraId="5FFEC3C1" w14:textId="77777777" w:rsidR="004B413C" w:rsidRDefault="004B413C">
      <w:pPr>
        <w:spacing w:line="200" w:lineRule="exact"/>
        <w:rPr>
          <w:sz w:val="20"/>
          <w:szCs w:val="20"/>
        </w:rPr>
      </w:pPr>
    </w:p>
    <w:p w14:paraId="4BA8AF62" w14:textId="77777777" w:rsidR="004B413C" w:rsidRDefault="004B413C">
      <w:pPr>
        <w:spacing w:line="200" w:lineRule="exact"/>
        <w:rPr>
          <w:sz w:val="20"/>
          <w:szCs w:val="20"/>
        </w:rPr>
      </w:pPr>
    </w:p>
    <w:p w14:paraId="215D2E80" w14:textId="77777777" w:rsidR="004B413C" w:rsidRDefault="004B413C">
      <w:pPr>
        <w:spacing w:line="260" w:lineRule="exact"/>
        <w:rPr>
          <w:sz w:val="20"/>
          <w:szCs w:val="20"/>
        </w:rPr>
      </w:pPr>
    </w:p>
    <w:tbl>
      <w:tblPr>
        <w:tblW w:w="0" w:type="auto"/>
        <w:tblInd w:w="62" w:type="dxa"/>
        <w:tblLayout w:type="fixed"/>
        <w:tblCellMar>
          <w:left w:w="0" w:type="dxa"/>
          <w:right w:w="0" w:type="dxa"/>
        </w:tblCellMar>
        <w:tblLook w:val="04A0" w:firstRow="1" w:lastRow="0" w:firstColumn="1" w:lastColumn="0" w:noHBand="0" w:noVBand="1"/>
      </w:tblPr>
      <w:tblGrid>
        <w:gridCol w:w="253"/>
      </w:tblGrid>
      <w:tr w:rsidR="004B413C" w14:paraId="0387FE40" w14:textId="77777777">
        <w:trPr>
          <w:trHeight w:val="800"/>
        </w:trPr>
        <w:tc>
          <w:tcPr>
            <w:tcW w:w="253" w:type="dxa"/>
            <w:textDirection w:val="btLr"/>
            <w:vAlign w:val="bottom"/>
          </w:tcPr>
          <w:p w14:paraId="0ECDAD8F" w14:textId="77777777" w:rsidR="004B413C" w:rsidRDefault="00EC2FEA">
            <w:pPr>
              <w:rPr>
                <w:sz w:val="20"/>
                <w:szCs w:val="20"/>
              </w:rPr>
            </w:pPr>
            <w:r>
              <w:rPr>
                <w:rFonts w:ascii="Arial" w:eastAsia="Arial" w:hAnsi="Arial" w:cs="Arial"/>
              </w:rPr>
              <w:t>Species</w:t>
            </w:r>
          </w:p>
        </w:tc>
      </w:tr>
    </w:tbl>
    <w:p w14:paraId="133192AD" w14:textId="77777777" w:rsidR="004B413C" w:rsidRDefault="00EC2FEA">
      <w:pPr>
        <w:spacing w:line="20" w:lineRule="exact"/>
        <w:rPr>
          <w:sz w:val="20"/>
          <w:szCs w:val="20"/>
        </w:rPr>
      </w:pPr>
      <w:r>
        <w:rPr>
          <w:sz w:val="20"/>
          <w:szCs w:val="20"/>
        </w:rPr>
        <w:br w:type="column"/>
      </w:r>
    </w:p>
    <w:p w14:paraId="6FD4BDE1" w14:textId="77777777" w:rsidR="004B413C" w:rsidRDefault="004B413C">
      <w:pPr>
        <w:spacing w:line="200" w:lineRule="exact"/>
        <w:rPr>
          <w:sz w:val="20"/>
          <w:szCs w:val="20"/>
        </w:rPr>
      </w:pPr>
    </w:p>
    <w:p w14:paraId="4F854212" w14:textId="77777777" w:rsidR="004B413C" w:rsidRDefault="004B413C">
      <w:pPr>
        <w:spacing w:line="200" w:lineRule="exact"/>
        <w:rPr>
          <w:sz w:val="20"/>
          <w:szCs w:val="20"/>
        </w:rPr>
      </w:pPr>
    </w:p>
    <w:p w14:paraId="46448494" w14:textId="77777777" w:rsidR="004B413C" w:rsidRDefault="004B413C">
      <w:pPr>
        <w:spacing w:line="200" w:lineRule="exact"/>
        <w:rPr>
          <w:sz w:val="20"/>
          <w:szCs w:val="20"/>
        </w:rPr>
      </w:pPr>
    </w:p>
    <w:p w14:paraId="4D9F0C03" w14:textId="77777777" w:rsidR="004B413C" w:rsidRDefault="004B413C">
      <w:pPr>
        <w:spacing w:line="200" w:lineRule="exact"/>
        <w:rPr>
          <w:sz w:val="20"/>
          <w:szCs w:val="20"/>
        </w:rPr>
      </w:pPr>
    </w:p>
    <w:p w14:paraId="699CBEA8" w14:textId="77777777" w:rsidR="004B413C" w:rsidRDefault="004B413C">
      <w:pPr>
        <w:spacing w:line="200" w:lineRule="exact"/>
        <w:rPr>
          <w:sz w:val="20"/>
          <w:szCs w:val="20"/>
        </w:rPr>
      </w:pPr>
    </w:p>
    <w:p w14:paraId="3D4B1EA1" w14:textId="77777777" w:rsidR="004B413C" w:rsidRDefault="004B413C">
      <w:pPr>
        <w:spacing w:line="200" w:lineRule="exact"/>
        <w:rPr>
          <w:sz w:val="20"/>
          <w:szCs w:val="20"/>
        </w:rPr>
      </w:pPr>
    </w:p>
    <w:p w14:paraId="05E2DA0A" w14:textId="77777777" w:rsidR="004B413C" w:rsidRDefault="004B413C">
      <w:pPr>
        <w:spacing w:line="200" w:lineRule="exact"/>
        <w:rPr>
          <w:sz w:val="20"/>
          <w:szCs w:val="20"/>
        </w:rPr>
      </w:pPr>
    </w:p>
    <w:p w14:paraId="6AD3530C" w14:textId="77777777" w:rsidR="004B413C" w:rsidRDefault="004B413C">
      <w:pPr>
        <w:spacing w:line="200" w:lineRule="exact"/>
        <w:rPr>
          <w:sz w:val="20"/>
          <w:szCs w:val="20"/>
        </w:rPr>
      </w:pPr>
    </w:p>
    <w:p w14:paraId="4825F403" w14:textId="77777777" w:rsidR="004B413C" w:rsidRDefault="004B413C">
      <w:pPr>
        <w:spacing w:line="200" w:lineRule="exact"/>
        <w:rPr>
          <w:sz w:val="20"/>
          <w:szCs w:val="20"/>
        </w:rPr>
      </w:pPr>
    </w:p>
    <w:p w14:paraId="730EEC48" w14:textId="77777777" w:rsidR="004B413C" w:rsidRDefault="004B413C">
      <w:pPr>
        <w:spacing w:line="200" w:lineRule="exact"/>
        <w:rPr>
          <w:sz w:val="20"/>
          <w:szCs w:val="20"/>
        </w:rPr>
      </w:pPr>
    </w:p>
    <w:p w14:paraId="1E8B7427" w14:textId="77777777" w:rsidR="004B413C" w:rsidRDefault="004B413C">
      <w:pPr>
        <w:spacing w:line="200" w:lineRule="exact"/>
        <w:rPr>
          <w:sz w:val="20"/>
          <w:szCs w:val="20"/>
        </w:rPr>
      </w:pPr>
    </w:p>
    <w:p w14:paraId="66F3C885" w14:textId="77777777" w:rsidR="004B413C" w:rsidRDefault="004B413C">
      <w:pPr>
        <w:spacing w:line="313" w:lineRule="exact"/>
        <w:rPr>
          <w:sz w:val="20"/>
          <w:szCs w:val="20"/>
        </w:rPr>
      </w:pPr>
    </w:p>
    <w:p w14:paraId="316073AE" w14:textId="77777777" w:rsidR="004B413C" w:rsidRDefault="00EC2FEA">
      <w:pPr>
        <w:ind w:left="640"/>
        <w:rPr>
          <w:sz w:val="20"/>
          <w:szCs w:val="20"/>
        </w:rPr>
      </w:pPr>
      <w:r>
        <w:rPr>
          <w:rFonts w:ascii="Arial" w:eastAsia="Arial" w:hAnsi="Arial" w:cs="Arial"/>
          <w:color w:val="4D4D4D"/>
          <w:sz w:val="18"/>
          <w:szCs w:val="18"/>
        </w:rPr>
        <w:t>X_Phyla_nodiflora</w:t>
      </w:r>
    </w:p>
    <w:p w14:paraId="5C429A20" w14:textId="77777777" w:rsidR="004B413C" w:rsidRDefault="00EC2FEA">
      <w:pPr>
        <w:spacing w:line="20" w:lineRule="exact"/>
        <w:rPr>
          <w:sz w:val="20"/>
          <w:szCs w:val="20"/>
        </w:rPr>
      </w:pPr>
      <w:r>
        <w:rPr>
          <w:noProof/>
          <w:sz w:val="20"/>
          <w:szCs w:val="20"/>
        </w:rPr>
        <w:drawing>
          <wp:anchor distT="0" distB="0" distL="114300" distR="114300" simplePos="0" relativeHeight="251684864" behindDoc="1" locked="0" layoutInCell="0" allowOverlap="1" wp14:anchorId="340A9A70" wp14:editId="15D3985A">
            <wp:simplePos x="0" y="0"/>
            <wp:positionH relativeFrom="column">
              <wp:posOffset>1356360</wp:posOffset>
            </wp:positionH>
            <wp:positionV relativeFrom="paragraph">
              <wp:posOffset>-219710</wp:posOffset>
            </wp:positionV>
            <wp:extent cx="1304290" cy="3674745"/>
            <wp:effectExtent l="0" t="0" r="0" b="0"/>
            <wp:wrapNone/>
            <wp:docPr id="735" name="Picture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
                    <pic:cNvPicPr>
                      <a:picLocks noChangeAspect="1" noChangeArrowheads="1"/>
                    </pic:cNvPicPr>
                  </pic:nvPicPr>
                  <pic:blipFill>
                    <a:blip r:embed="rId487"/>
                    <a:srcRect/>
                    <a:stretch>
                      <a:fillRect/>
                    </a:stretch>
                  </pic:blipFill>
                  <pic:spPr bwMode="auto">
                    <a:xfrm>
                      <a:off x="0" y="0"/>
                      <a:ext cx="1304290" cy="3674745"/>
                    </a:xfrm>
                    <a:prstGeom prst="rect">
                      <a:avLst/>
                    </a:prstGeom>
                    <a:noFill/>
                  </pic:spPr>
                </pic:pic>
              </a:graphicData>
            </a:graphic>
          </wp:anchor>
        </w:drawing>
      </w:r>
    </w:p>
    <w:p w14:paraId="021F9525" w14:textId="77777777" w:rsidR="004B413C" w:rsidRDefault="004B413C">
      <w:pPr>
        <w:spacing w:line="177" w:lineRule="exact"/>
        <w:rPr>
          <w:sz w:val="20"/>
          <w:szCs w:val="20"/>
        </w:rPr>
      </w:pPr>
    </w:p>
    <w:p w14:paraId="10A965EA" w14:textId="77777777" w:rsidR="004B413C" w:rsidRDefault="00EC2FEA">
      <w:pPr>
        <w:rPr>
          <w:sz w:val="20"/>
          <w:szCs w:val="20"/>
        </w:rPr>
      </w:pPr>
      <w:r>
        <w:rPr>
          <w:rFonts w:ascii="Arial" w:eastAsia="Arial" w:hAnsi="Arial" w:cs="Arial"/>
          <w:color w:val="4D4D4D"/>
          <w:sz w:val="18"/>
          <w:szCs w:val="18"/>
        </w:rPr>
        <w:t>X_Pelargonium_capitatum</w:t>
      </w:r>
    </w:p>
    <w:p w14:paraId="4DB781B3" w14:textId="77777777" w:rsidR="004B413C" w:rsidRDefault="004B413C">
      <w:pPr>
        <w:spacing w:line="197" w:lineRule="exact"/>
        <w:rPr>
          <w:sz w:val="20"/>
          <w:szCs w:val="20"/>
        </w:rPr>
      </w:pPr>
    </w:p>
    <w:p w14:paraId="13F789A5" w14:textId="77777777" w:rsidR="004B413C" w:rsidRDefault="00EC2FEA">
      <w:pPr>
        <w:ind w:left="860"/>
        <w:rPr>
          <w:sz w:val="20"/>
          <w:szCs w:val="20"/>
        </w:rPr>
      </w:pPr>
      <w:r>
        <w:rPr>
          <w:rFonts w:ascii="Arial" w:eastAsia="Arial" w:hAnsi="Arial" w:cs="Arial"/>
          <w:color w:val="4D4D4D"/>
          <w:sz w:val="18"/>
          <w:szCs w:val="18"/>
        </w:rPr>
        <w:t>X_Ficus_carica</w:t>
      </w:r>
    </w:p>
    <w:p w14:paraId="1A683BB6" w14:textId="77777777" w:rsidR="004B413C" w:rsidRDefault="004B413C">
      <w:pPr>
        <w:spacing w:line="94" w:lineRule="exact"/>
        <w:rPr>
          <w:sz w:val="20"/>
          <w:szCs w:val="20"/>
        </w:rPr>
      </w:pPr>
    </w:p>
    <w:p w14:paraId="2BC77482" w14:textId="77777777" w:rsidR="004B413C" w:rsidRDefault="00EC2FEA">
      <w:pPr>
        <w:ind w:left="260"/>
        <w:rPr>
          <w:sz w:val="20"/>
          <w:szCs w:val="20"/>
        </w:rPr>
      </w:pPr>
      <w:r>
        <w:rPr>
          <w:rFonts w:ascii="Arial" w:eastAsia="Arial" w:hAnsi="Arial" w:cs="Arial"/>
          <w:color w:val="4D4D4D"/>
          <w:sz w:val="11"/>
          <w:szCs w:val="11"/>
        </w:rPr>
        <w:t xml:space="preserve">X_Euphorbia_terracina </w:t>
      </w:r>
      <w:r>
        <w:rPr>
          <w:noProof/>
          <w:sz w:val="1"/>
          <w:szCs w:val="1"/>
        </w:rPr>
        <w:drawing>
          <wp:inline distT="0" distB="0" distL="0" distR="0" wp14:anchorId="71886A1E" wp14:editId="195BEE4C">
            <wp:extent cx="1304290" cy="13335"/>
            <wp:effectExtent l="0" t="0" r="0" b="0"/>
            <wp:docPr id="736" name="Picture 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6"/>
                    <pic:cNvPicPr>
                      <a:picLocks noChangeAspect="1" noChangeArrowheads="1"/>
                    </pic:cNvPicPr>
                  </pic:nvPicPr>
                  <pic:blipFill>
                    <a:blip r:embed="rId488"/>
                    <a:srcRect/>
                    <a:stretch>
                      <a:fillRect/>
                    </a:stretch>
                  </pic:blipFill>
                  <pic:spPr bwMode="auto">
                    <a:xfrm>
                      <a:off x="0" y="0"/>
                      <a:ext cx="1304290" cy="13335"/>
                    </a:xfrm>
                    <a:prstGeom prst="rect">
                      <a:avLst/>
                    </a:prstGeom>
                    <a:noFill/>
                    <a:ln>
                      <a:noFill/>
                    </a:ln>
                  </pic:spPr>
                </pic:pic>
              </a:graphicData>
            </a:graphic>
          </wp:inline>
        </w:drawing>
      </w:r>
      <w:r>
        <w:rPr>
          <w:noProof/>
          <w:sz w:val="1"/>
          <w:szCs w:val="1"/>
        </w:rPr>
        <w:drawing>
          <wp:inline distT="0" distB="0" distL="0" distR="0" wp14:anchorId="76D19493" wp14:editId="613DC9BB">
            <wp:extent cx="389255" cy="230505"/>
            <wp:effectExtent l="0" t="0" r="0" b="0"/>
            <wp:docPr id="737" name="Picture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7"/>
                    <pic:cNvPicPr>
                      <a:picLocks noChangeAspect="1" noChangeArrowheads="1"/>
                    </pic:cNvPicPr>
                  </pic:nvPicPr>
                  <pic:blipFill>
                    <a:blip r:embed="rId489"/>
                    <a:srcRect/>
                    <a:stretch>
                      <a:fillRect/>
                    </a:stretch>
                  </pic:blipFill>
                  <pic:spPr bwMode="auto">
                    <a:xfrm>
                      <a:off x="0" y="0"/>
                      <a:ext cx="389255" cy="230505"/>
                    </a:xfrm>
                    <a:prstGeom prst="rect">
                      <a:avLst/>
                    </a:prstGeom>
                    <a:noFill/>
                    <a:ln>
                      <a:noFill/>
                    </a:ln>
                  </pic:spPr>
                </pic:pic>
              </a:graphicData>
            </a:graphic>
          </wp:inline>
        </w:drawing>
      </w:r>
    </w:p>
    <w:p w14:paraId="1DCD6C55" w14:textId="77777777" w:rsidR="004B413C" w:rsidRDefault="004B413C">
      <w:pPr>
        <w:spacing w:line="120" w:lineRule="exact"/>
        <w:rPr>
          <w:sz w:val="20"/>
          <w:szCs w:val="20"/>
        </w:rPr>
      </w:pPr>
    </w:p>
    <w:p w14:paraId="6CC1A8D5" w14:textId="77777777" w:rsidR="004B413C" w:rsidRDefault="00EC2FEA">
      <w:pPr>
        <w:ind w:left="340"/>
        <w:rPr>
          <w:sz w:val="20"/>
          <w:szCs w:val="20"/>
        </w:rPr>
      </w:pPr>
      <w:r>
        <w:rPr>
          <w:rFonts w:ascii="Arial" w:eastAsia="Arial" w:hAnsi="Arial" w:cs="Arial"/>
          <w:color w:val="4D4D4D"/>
          <w:sz w:val="18"/>
          <w:szCs w:val="18"/>
        </w:rPr>
        <w:t>X_Ehrharta_longiflora</w:t>
      </w:r>
    </w:p>
    <w:p w14:paraId="5C76D6CF" w14:textId="77777777" w:rsidR="004B413C" w:rsidRDefault="004B413C">
      <w:pPr>
        <w:spacing w:line="197" w:lineRule="exact"/>
        <w:rPr>
          <w:sz w:val="20"/>
          <w:szCs w:val="20"/>
        </w:rPr>
      </w:pPr>
    </w:p>
    <w:p w14:paraId="561B9E89" w14:textId="77777777" w:rsidR="004B413C" w:rsidRDefault="00EC2FEA">
      <w:pPr>
        <w:ind w:left="420"/>
        <w:rPr>
          <w:sz w:val="20"/>
          <w:szCs w:val="20"/>
        </w:rPr>
      </w:pPr>
      <w:r>
        <w:rPr>
          <w:rFonts w:ascii="Arial" w:eastAsia="Arial" w:hAnsi="Arial" w:cs="Arial"/>
          <w:color w:val="4D4D4D"/>
          <w:sz w:val="18"/>
          <w:szCs w:val="18"/>
        </w:rPr>
        <w:t>X_Ehrharta_calycina</w:t>
      </w:r>
    </w:p>
    <w:p w14:paraId="7C9DD7B7" w14:textId="77777777" w:rsidR="004B413C" w:rsidRDefault="004B413C">
      <w:pPr>
        <w:spacing w:line="197" w:lineRule="exact"/>
        <w:rPr>
          <w:sz w:val="20"/>
          <w:szCs w:val="20"/>
        </w:rPr>
      </w:pPr>
    </w:p>
    <w:p w14:paraId="4E69818A" w14:textId="77777777" w:rsidR="004B413C" w:rsidRDefault="00EC2FEA">
      <w:pPr>
        <w:ind w:left="380"/>
        <w:rPr>
          <w:sz w:val="20"/>
          <w:szCs w:val="20"/>
        </w:rPr>
      </w:pPr>
      <w:r>
        <w:rPr>
          <w:rFonts w:ascii="Arial" w:eastAsia="Arial" w:hAnsi="Arial" w:cs="Arial"/>
          <w:color w:val="4D4D4D"/>
          <w:sz w:val="18"/>
          <w:szCs w:val="18"/>
        </w:rPr>
        <w:t>X_Cynodon_dactylon</w:t>
      </w:r>
    </w:p>
    <w:p w14:paraId="409B60ED" w14:textId="77777777" w:rsidR="004B413C" w:rsidRDefault="004B413C">
      <w:pPr>
        <w:spacing w:line="197" w:lineRule="exact"/>
        <w:rPr>
          <w:sz w:val="20"/>
          <w:szCs w:val="20"/>
        </w:rPr>
      </w:pPr>
    </w:p>
    <w:p w14:paraId="23E23D1D" w14:textId="77777777" w:rsidR="004B413C" w:rsidRDefault="00EC2FEA">
      <w:pPr>
        <w:ind w:left="460"/>
        <w:rPr>
          <w:sz w:val="20"/>
          <w:szCs w:val="20"/>
        </w:rPr>
      </w:pPr>
      <w:r>
        <w:rPr>
          <w:rFonts w:ascii="Arial" w:eastAsia="Arial" w:hAnsi="Arial" w:cs="Arial"/>
          <w:color w:val="4D4D4D"/>
          <w:sz w:val="18"/>
          <w:szCs w:val="18"/>
        </w:rPr>
        <w:t>X_Bromus_diandrus</w:t>
      </w:r>
    </w:p>
    <w:p w14:paraId="394F5348" w14:textId="77777777" w:rsidR="004B413C" w:rsidRDefault="004B413C">
      <w:pPr>
        <w:spacing w:line="197" w:lineRule="exact"/>
        <w:rPr>
          <w:sz w:val="20"/>
          <w:szCs w:val="20"/>
        </w:rPr>
      </w:pPr>
    </w:p>
    <w:p w14:paraId="333AD184" w14:textId="77777777" w:rsidR="004B413C" w:rsidRDefault="00EC2FEA">
      <w:pPr>
        <w:ind w:left="1040"/>
        <w:rPr>
          <w:sz w:val="20"/>
          <w:szCs w:val="20"/>
        </w:rPr>
      </w:pPr>
      <w:r>
        <w:rPr>
          <w:rFonts w:ascii="Arial" w:eastAsia="Arial" w:hAnsi="Arial" w:cs="Arial"/>
          <w:color w:val="4D4D4D"/>
          <w:sz w:val="18"/>
          <w:szCs w:val="18"/>
        </w:rPr>
        <w:t>Triglochin_sp</w:t>
      </w:r>
    </w:p>
    <w:p w14:paraId="72847F0E" w14:textId="77777777" w:rsidR="004B413C" w:rsidRDefault="004B413C">
      <w:pPr>
        <w:spacing w:line="197" w:lineRule="exact"/>
        <w:rPr>
          <w:sz w:val="20"/>
          <w:szCs w:val="20"/>
        </w:rPr>
      </w:pPr>
    </w:p>
    <w:p w14:paraId="600B2E93" w14:textId="77777777" w:rsidR="004B413C" w:rsidRDefault="00EC2FEA">
      <w:pPr>
        <w:ind w:left="460"/>
        <w:rPr>
          <w:sz w:val="20"/>
          <w:szCs w:val="20"/>
        </w:rPr>
      </w:pPr>
      <w:r>
        <w:rPr>
          <w:rFonts w:ascii="Arial" w:eastAsia="Arial" w:hAnsi="Arial" w:cs="Arial"/>
          <w:color w:val="4D4D4D"/>
          <w:sz w:val="18"/>
          <w:szCs w:val="18"/>
        </w:rPr>
        <w:t>Cotula_coronopifolia</w:t>
      </w:r>
    </w:p>
    <w:p w14:paraId="2806AC39" w14:textId="77777777" w:rsidR="004B413C" w:rsidRDefault="004B413C">
      <w:pPr>
        <w:spacing w:line="197" w:lineRule="exact"/>
        <w:rPr>
          <w:sz w:val="20"/>
          <w:szCs w:val="20"/>
        </w:rPr>
      </w:pPr>
    </w:p>
    <w:p w14:paraId="2309D2FC" w14:textId="77777777" w:rsidR="004B413C" w:rsidRDefault="00EC2FEA">
      <w:pPr>
        <w:ind w:left="800"/>
        <w:rPr>
          <w:sz w:val="20"/>
          <w:szCs w:val="20"/>
        </w:rPr>
      </w:pPr>
      <w:r>
        <w:rPr>
          <w:rFonts w:ascii="Arial" w:eastAsia="Arial" w:hAnsi="Arial" w:cs="Arial"/>
          <w:color w:val="4D4D4D"/>
          <w:sz w:val="18"/>
          <w:szCs w:val="18"/>
        </w:rPr>
        <w:t>Baumea_juncea</w:t>
      </w:r>
    </w:p>
    <w:p w14:paraId="4AEFE3F0" w14:textId="77777777" w:rsidR="004B413C" w:rsidRDefault="004B413C">
      <w:pPr>
        <w:spacing w:line="197" w:lineRule="exact"/>
        <w:rPr>
          <w:sz w:val="20"/>
          <w:szCs w:val="20"/>
        </w:rPr>
      </w:pPr>
    </w:p>
    <w:p w14:paraId="70085895" w14:textId="77777777" w:rsidR="004B413C" w:rsidRDefault="00EC2FEA">
      <w:pPr>
        <w:ind w:left="580"/>
        <w:rPr>
          <w:sz w:val="20"/>
          <w:szCs w:val="20"/>
        </w:rPr>
      </w:pPr>
      <w:r>
        <w:rPr>
          <w:rFonts w:ascii="Arial" w:eastAsia="Arial" w:hAnsi="Arial" w:cs="Arial"/>
          <w:color w:val="4D4D4D"/>
          <w:sz w:val="18"/>
          <w:szCs w:val="18"/>
        </w:rPr>
        <w:t>Baumea_articulata</w:t>
      </w:r>
    </w:p>
    <w:p w14:paraId="0B3B49A3" w14:textId="77777777" w:rsidR="004B413C" w:rsidRDefault="004B413C">
      <w:pPr>
        <w:spacing w:line="197" w:lineRule="exact"/>
        <w:rPr>
          <w:sz w:val="20"/>
          <w:szCs w:val="20"/>
        </w:rPr>
      </w:pPr>
    </w:p>
    <w:p w14:paraId="7C84AF47" w14:textId="77777777" w:rsidR="004B413C" w:rsidRDefault="00EC2FEA">
      <w:pPr>
        <w:ind w:left="220"/>
        <w:rPr>
          <w:sz w:val="20"/>
          <w:szCs w:val="20"/>
        </w:rPr>
      </w:pPr>
      <w:r>
        <w:rPr>
          <w:rFonts w:ascii="Arial" w:eastAsia="Arial" w:hAnsi="Arial" w:cs="Arial"/>
          <w:color w:val="4D4D4D"/>
          <w:sz w:val="18"/>
          <w:szCs w:val="18"/>
        </w:rPr>
        <w:t>Austrostipa_compressa</w:t>
      </w:r>
    </w:p>
    <w:p w14:paraId="0945386C" w14:textId="77777777" w:rsidR="004B413C" w:rsidRDefault="004B413C">
      <w:pPr>
        <w:spacing w:line="197" w:lineRule="exact"/>
        <w:rPr>
          <w:sz w:val="20"/>
          <w:szCs w:val="20"/>
        </w:rPr>
      </w:pPr>
    </w:p>
    <w:p w14:paraId="3F924400" w14:textId="77777777" w:rsidR="004B413C" w:rsidRDefault="00EC2FEA">
      <w:pPr>
        <w:ind w:left="880"/>
        <w:rPr>
          <w:sz w:val="20"/>
          <w:szCs w:val="20"/>
        </w:rPr>
      </w:pPr>
      <w:r>
        <w:rPr>
          <w:rFonts w:ascii="Arial" w:eastAsia="Arial" w:hAnsi="Arial" w:cs="Arial"/>
          <w:color w:val="4D4D4D"/>
          <w:sz w:val="18"/>
          <w:szCs w:val="18"/>
        </w:rPr>
        <w:t>Acacia_saligna</w:t>
      </w:r>
    </w:p>
    <w:p w14:paraId="694799C0" w14:textId="77777777" w:rsidR="004B413C" w:rsidRDefault="004B413C">
      <w:pPr>
        <w:spacing w:line="198" w:lineRule="exact"/>
        <w:rPr>
          <w:sz w:val="20"/>
          <w:szCs w:val="20"/>
        </w:rPr>
      </w:pPr>
    </w:p>
    <w:p w14:paraId="7AE24E36" w14:textId="77777777" w:rsidR="004B413C" w:rsidRDefault="00EC2FEA">
      <w:pPr>
        <w:tabs>
          <w:tab w:val="left" w:pos="2980"/>
          <w:tab w:val="left" w:pos="3580"/>
        </w:tabs>
        <w:ind w:left="2340"/>
        <w:rPr>
          <w:sz w:val="20"/>
          <w:szCs w:val="20"/>
        </w:rPr>
      </w:pPr>
      <w:r>
        <w:rPr>
          <w:rFonts w:ascii="Arial" w:eastAsia="Arial" w:hAnsi="Arial" w:cs="Arial"/>
          <w:color w:val="4D4D4D"/>
          <w:sz w:val="18"/>
          <w:szCs w:val="18"/>
        </w:rPr>
        <w:t>−2</w:t>
      </w:r>
      <w:r>
        <w:rPr>
          <w:sz w:val="20"/>
          <w:szCs w:val="20"/>
        </w:rPr>
        <w:tab/>
      </w:r>
      <w:r>
        <w:rPr>
          <w:rFonts w:ascii="Arial" w:eastAsia="Arial" w:hAnsi="Arial" w:cs="Arial"/>
          <w:color w:val="4D4D4D"/>
          <w:sz w:val="18"/>
          <w:szCs w:val="18"/>
        </w:rPr>
        <w:t>0</w:t>
      </w:r>
      <w:r>
        <w:rPr>
          <w:sz w:val="20"/>
          <w:szCs w:val="20"/>
        </w:rPr>
        <w:tab/>
      </w:r>
      <w:r>
        <w:rPr>
          <w:rFonts w:ascii="Arial" w:eastAsia="Arial" w:hAnsi="Arial" w:cs="Arial"/>
          <w:color w:val="4D4D4D"/>
          <w:sz w:val="18"/>
          <w:szCs w:val="18"/>
        </w:rPr>
        <w:t>2</w:t>
      </w:r>
    </w:p>
    <w:p w14:paraId="56DF6A4C" w14:textId="77777777" w:rsidR="004B413C" w:rsidRDefault="004B413C">
      <w:pPr>
        <w:spacing w:line="8" w:lineRule="exact"/>
        <w:rPr>
          <w:sz w:val="20"/>
          <w:szCs w:val="20"/>
        </w:rPr>
      </w:pPr>
    </w:p>
    <w:p w14:paraId="53FDC90A" w14:textId="77777777" w:rsidR="004B413C" w:rsidRDefault="00EC2FEA">
      <w:pPr>
        <w:ind w:left="2440"/>
        <w:rPr>
          <w:sz w:val="20"/>
          <w:szCs w:val="20"/>
        </w:rPr>
      </w:pPr>
      <w:r>
        <w:rPr>
          <w:rFonts w:ascii="Arial" w:eastAsia="Arial" w:hAnsi="Arial" w:cs="Arial"/>
        </w:rPr>
        <w:t>Posterior Mean</w:t>
      </w:r>
    </w:p>
    <w:p w14:paraId="4A165FE5" w14:textId="77777777" w:rsidR="004B413C" w:rsidRDefault="00EC2FEA">
      <w:pPr>
        <w:spacing w:line="20" w:lineRule="exact"/>
        <w:rPr>
          <w:sz w:val="20"/>
          <w:szCs w:val="20"/>
        </w:rPr>
      </w:pPr>
      <w:r>
        <w:rPr>
          <w:sz w:val="20"/>
          <w:szCs w:val="20"/>
        </w:rPr>
        <w:br w:type="column"/>
      </w:r>
    </w:p>
    <w:p w14:paraId="5769B72C" w14:textId="77777777" w:rsidR="004B413C" w:rsidRDefault="004B413C">
      <w:pPr>
        <w:spacing w:line="200" w:lineRule="exact"/>
        <w:rPr>
          <w:sz w:val="20"/>
          <w:szCs w:val="20"/>
        </w:rPr>
      </w:pPr>
    </w:p>
    <w:p w14:paraId="0DA4EACE" w14:textId="77777777" w:rsidR="004B413C" w:rsidRDefault="004B413C">
      <w:pPr>
        <w:spacing w:line="200" w:lineRule="exact"/>
        <w:rPr>
          <w:sz w:val="20"/>
          <w:szCs w:val="20"/>
        </w:rPr>
      </w:pPr>
    </w:p>
    <w:p w14:paraId="0AD08FD2" w14:textId="77777777" w:rsidR="004B413C" w:rsidRDefault="004B413C">
      <w:pPr>
        <w:spacing w:line="200" w:lineRule="exact"/>
        <w:rPr>
          <w:sz w:val="20"/>
          <w:szCs w:val="20"/>
        </w:rPr>
      </w:pPr>
    </w:p>
    <w:p w14:paraId="7E2A1A7E" w14:textId="77777777" w:rsidR="004B413C" w:rsidRDefault="004B413C">
      <w:pPr>
        <w:spacing w:line="200" w:lineRule="exact"/>
        <w:rPr>
          <w:sz w:val="20"/>
          <w:szCs w:val="20"/>
        </w:rPr>
      </w:pPr>
    </w:p>
    <w:p w14:paraId="30473E3F" w14:textId="77777777" w:rsidR="004B413C" w:rsidRDefault="004B413C">
      <w:pPr>
        <w:spacing w:line="200" w:lineRule="exact"/>
        <w:rPr>
          <w:sz w:val="20"/>
          <w:szCs w:val="20"/>
        </w:rPr>
      </w:pPr>
    </w:p>
    <w:p w14:paraId="382BD513" w14:textId="77777777" w:rsidR="004B413C" w:rsidRDefault="004B413C">
      <w:pPr>
        <w:spacing w:line="200" w:lineRule="exact"/>
        <w:rPr>
          <w:sz w:val="20"/>
          <w:szCs w:val="20"/>
        </w:rPr>
      </w:pPr>
    </w:p>
    <w:p w14:paraId="0499F9BF" w14:textId="77777777" w:rsidR="004B413C" w:rsidRDefault="004B413C">
      <w:pPr>
        <w:spacing w:line="200" w:lineRule="exact"/>
        <w:rPr>
          <w:sz w:val="20"/>
          <w:szCs w:val="20"/>
        </w:rPr>
      </w:pPr>
    </w:p>
    <w:p w14:paraId="220EBE93" w14:textId="77777777" w:rsidR="004B413C" w:rsidRDefault="004B413C">
      <w:pPr>
        <w:spacing w:line="200" w:lineRule="exact"/>
        <w:rPr>
          <w:sz w:val="20"/>
          <w:szCs w:val="20"/>
        </w:rPr>
      </w:pPr>
    </w:p>
    <w:p w14:paraId="2AB1CAFF" w14:textId="77777777" w:rsidR="004B413C" w:rsidRDefault="004B413C">
      <w:pPr>
        <w:spacing w:line="200" w:lineRule="exact"/>
        <w:rPr>
          <w:sz w:val="20"/>
          <w:szCs w:val="20"/>
        </w:rPr>
      </w:pPr>
    </w:p>
    <w:p w14:paraId="01C557F5" w14:textId="77777777" w:rsidR="004B413C" w:rsidRDefault="004B413C">
      <w:pPr>
        <w:spacing w:line="200" w:lineRule="exact"/>
        <w:rPr>
          <w:sz w:val="20"/>
          <w:szCs w:val="20"/>
        </w:rPr>
      </w:pPr>
    </w:p>
    <w:p w14:paraId="0ACBF1C7" w14:textId="77777777" w:rsidR="004B413C" w:rsidRDefault="004B413C">
      <w:pPr>
        <w:spacing w:line="200" w:lineRule="exact"/>
        <w:rPr>
          <w:sz w:val="20"/>
          <w:szCs w:val="20"/>
        </w:rPr>
      </w:pPr>
    </w:p>
    <w:p w14:paraId="4D07135F" w14:textId="77777777" w:rsidR="004B413C" w:rsidRDefault="004B413C">
      <w:pPr>
        <w:spacing w:line="200" w:lineRule="exact"/>
        <w:rPr>
          <w:sz w:val="20"/>
          <w:szCs w:val="20"/>
        </w:rPr>
      </w:pPr>
    </w:p>
    <w:p w14:paraId="237EF733" w14:textId="77777777" w:rsidR="004B413C" w:rsidRDefault="004B413C">
      <w:pPr>
        <w:spacing w:line="200" w:lineRule="exact"/>
        <w:rPr>
          <w:sz w:val="20"/>
          <w:szCs w:val="20"/>
        </w:rPr>
      </w:pPr>
    </w:p>
    <w:p w14:paraId="58DE25F5" w14:textId="77777777" w:rsidR="004B413C" w:rsidRDefault="004B413C">
      <w:pPr>
        <w:spacing w:line="200" w:lineRule="exact"/>
        <w:rPr>
          <w:sz w:val="20"/>
          <w:szCs w:val="20"/>
        </w:rPr>
      </w:pPr>
    </w:p>
    <w:p w14:paraId="5D631E50" w14:textId="77777777" w:rsidR="004B413C" w:rsidRDefault="004B413C">
      <w:pPr>
        <w:spacing w:line="200" w:lineRule="exact"/>
        <w:rPr>
          <w:sz w:val="20"/>
          <w:szCs w:val="20"/>
        </w:rPr>
      </w:pPr>
    </w:p>
    <w:p w14:paraId="3E8EDBFF" w14:textId="77777777" w:rsidR="004B413C" w:rsidRDefault="004B413C">
      <w:pPr>
        <w:spacing w:line="200" w:lineRule="exact"/>
        <w:rPr>
          <w:sz w:val="20"/>
          <w:szCs w:val="20"/>
        </w:rPr>
      </w:pPr>
    </w:p>
    <w:p w14:paraId="099AA5EC" w14:textId="77777777" w:rsidR="004B413C" w:rsidRDefault="004B413C">
      <w:pPr>
        <w:spacing w:line="200" w:lineRule="exact"/>
        <w:rPr>
          <w:sz w:val="20"/>
          <w:szCs w:val="20"/>
        </w:rPr>
      </w:pPr>
    </w:p>
    <w:p w14:paraId="0CDC11E0" w14:textId="77777777" w:rsidR="004B413C" w:rsidRDefault="004B413C">
      <w:pPr>
        <w:spacing w:line="200" w:lineRule="exact"/>
        <w:rPr>
          <w:sz w:val="20"/>
          <w:szCs w:val="20"/>
        </w:rPr>
      </w:pPr>
    </w:p>
    <w:p w14:paraId="71A66842" w14:textId="77777777" w:rsidR="004B413C" w:rsidRDefault="004B413C">
      <w:pPr>
        <w:spacing w:line="200" w:lineRule="exact"/>
        <w:rPr>
          <w:sz w:val="20"/>
          <w:szCs w:val="20"/>
        </w:rPr>
      </w:pPr>
    </w:p>
    <w:p w14:paraId="17FA9A6C" w14:textId="77777777" w:rsidR="004B413C" w:rsidRDefault="004B413C">
      <w:pPr>
        <w:spacing w:line="200" w:lineRule="exact"/>
        <w:rPr>
          <w:sz w:val="20"/>
          <w:szCs w:val="20"/>
        </w:rPr>
      </w:pPr>
    </w:p>
    <w:p w14:paraId="0402F130" w14:textId="77777777" w:rsidR="004B413C" w:rsidRDefault="004B413C">
      <w:pPr>
        <w:spacing w:line="200" w:lineRule="exact"/>
        <w:rPr>
          <w:sz w:val="20"/>
          <w:szCs w:val="20"/>
        </w:rPr>
      </w:pPr>
    </w:p>
    <w:p w14:paraId="7FEB6AA4" w14:textId="77777777" w:rsidR="004B413C" w:rsidRDefault="004B413C">
      <w:pPr>
        <w:spacing w:line="200" w:lineRule="exact"/>
        <w:rPr>
          <w:sz w:val="20"/>
          <w:szCs w:val="20"/>
        </w:rPr>
      </w:pPr>
    </w:p>
    <w:p w14:paraId="05671C3A" w14:textId="77777777" w:rsidR="004B413C" w:rsidRDefault="004B413C">
      <w:pPr>
        <w:spacing w:line="200" w:lineRule="exact"/>
        <w:rPr>
          <w:sz w:val="20"/>
          <w:szCs w:val="20"/>
        </w:rPr>
      </w:pPr>
    </w:p>
    <w:p w14:paraId="5FB2A048" w14:textId="77777777" w:rsidR="004B413C" w:rsidRDefault="004B413C">
      <w:pPr>
        <w:spacing w:line="240" w:lineRule="exact"/>
        <w:rPr>
          <w:sz w:val="20"/>
          <w:szCs w:val="20"/>
        </w:rPr>
      </w:pPr>
    </w:p>
    <w:tbl>
      <w:tblPr>
        <w:tblW w:w="0" w:type="auto"/>
        <w:tblLayout w:type="fixed"/>
        <w:tblCellMar>
          <w:left w:w="0" w:type="dxa"/>
          <w:right w:w="0" w:type="dxa"/>
        </w:tblCellMar>
        <w:tblLook w:val="04A0" w:firstRow="1" w:lastRow="0" w:firstColumn="1" w:lastColumn="0" w:noHBand="0" w:noVBand="1"/>
      </w:tblPr>
      <w:tblGrid>
        <w:gridCol w:w="253"/>
      </w:tblGrid>
      <w:tr w:rsidR="004B413C" w14:paraId="57F643D5" w14:textId="77777777">
        <w:trPr>
          <w:trHeight w:val="800"/>
        </w:trPr>
        <w:tc>
          <w:tcPr>
            <w:tcW w:w="253" w:type="dxa"/>
            <w:textDirection w:val="btLr"/>
            <w:vAlign w:val="bottom"/>
          </w:tcPr>
          <w:p w14:paraId="62BBC15F" w14:textId="77777777" w:rsidR="004B413C" w:rsidRDefault="00EC2FEA">
            <w:pPr>
              <w:rPr>
                <w:sz w:val="20"/>
                <w:szCs w:val="20"/>
              </w:rPr>
            </w:pPr>
            <w:r>
              <w:rPr>
                <w:rFonts w:ascii="Arial" w:eastAsia="Arial" w:hAnsi="Arial" w:cs="Arial"/>
              </w:rPr>
              <w:t>Species</w:t>
            </w:r>
          </w:p>
        </w:tc>
      </w:tr>
    </w:tbl>
    <w:p w14:paraId="1D9538EB" w14:textId="77777777" w:rsidR="004B413C" w:rsidRDefault="00EC2FEA">
      <w:pPr>
        <w:spacing w:line="20" w:lineRule="exact"/>
        <w:rPr>
          <w:sz w:val="20"/>
          <w:szCs w:val="20"/>
        </w:rPr>
      </w:pPr>
      <w:r>
        <w:rPr>
          <w:sz w:val="20"/>
          <w:szCs w:val="20"/>
        </w:rPr>
        <w:br w:type="column"/>
      </w:r>
    </w:p>
    <w:p w14:paraId="00B5507D" w14:textId="77777777" w:rsidR="004B413C" w:rsidRDefault="004B413C">
      <w:pPr>
        <w:spacing w:line="200" w:lineRule="exact"/>
        <w:rPr>
          <w:sz w:val="20"/>
          <w:szCs w:val="20"/>
        </w:rPr>
      </w:pPr>
    </w:p>
    <w:p w14:paraId="46DD78F7" w14:textId="77777777" w:rsidR="004B413C" w:rsidRDefault="004B413C">
      <w:pPr>
        <w:spacing w:line="200" w:lineRule="exact"/>
        <w:rPr>
          <w:sz w:val="20"/>
          <w:szCs w:val="20"/>
        </w:rPr>
      </w:pPr>
    </w:p>
    <w:p w14:paraId="3976865B" w14:textId="77777777" w:rsidR="004B413C" w:rsidRDefault="004B413C">
      <w:pPr>
        <w:spacing w:line="200" w:lineRule="exact"/>
        <w:rPr>
          <w:sz w:val="20"/>
          <w:szCs w:val="20"/>
        </w:rPr>
      </w:pPr>
    </w:p>
    <w:p w14:paraId="130D2236" w14:textId="77777777" w:rsidR="004B413C" w:rsidRDefault="004B413C">
      <w:pPr>
        <w:spacing w:line="200" w:lineRule="exact"/>
        <w:rPr>
          <w:sz w:val="20"/>
          <w:szCs w:val="20"/>
        </w:rPr>
      </w:pPr>
    </w:p>
    <w:p w14:paraId="79E61A3A" w14:textId="77777777" w:rsidR="004B413C" w:rsidRDefault="004B413C">
      <w:pPr>
        <w:spacing w:line="200" w:lineRule="exact"/>
        <w:rPr>
          <w:sz w:val="20"/>
          <w:szCs w:val="20"/>
        </w:rPr>
      </w:pPr>
    </w:p>
    <w:p w14:paraId="0B890E25" w14:textId="77777777" w:rsidR="004B413C" w:rsidRDefault="004B413C">
      <w:pPr>
        <w:spacing w:line="200" w:lineRule="exact"/>
        <w:rPr>
          <w:sz w:val="20"/>
          <w:szCs w:val="20"/>
        </w:rPr>
      </w:pPr>
    </w:p>
    <w:p w14:paraId="23F06AA6" w14:textId="77777777" w:rsidR="004B413C" w:rsidRDefault="004B413C">
      <w:pPr>
        <w:spacing w:line="200" w:lineRule="exact"/>
        <w:rPr>
          <w:sz w:val="20"/>
          <w:szCs w:val="20"/>
        </w:rPr>
      </w:pPr>
    </w:p>
    <w:p w14:paraId="5938278A" w14:textId="77777777" w:rsidR="004B413C" w:rsidRDefault="004B413C">
      <w:pPr>
        <w:spacing w:line="200" w:lineRule="exact"/>
        <w:rPr>
          <w:sz w:val="20"/>
          <w:szCs w:val="20"/>
        </w:rPr>
      </w:pPr>
    </w:p>
    <w:p w14:paraId="5A51ACAD" w14:textId="77777777" w:rsidR="004B413C" w:rsidRDefault="004B413C">
      <w:pPr>
        <w:spacing w:line="200" w:lineRule="exact"/>
        <w:rPr>
          <w:sz w:val="20"/>
          <w:szCs w:val="20"/>
        </w:rPr>
      </w:pPr>
    </w:p>
    <w:p w14:paraId="0A5A56FF" w14:textId="77777777" w:rsidR="004B413C" w:rsidRDefault="004B413C">
      <w:pPr>
        <w:spacing w:line="200" w:lineRule="exact"/>
        <w:rPr>
          <w:sz w:val="20"/>
          <w:szCs w:val="20"/>
        </w:rPr>
      </w:pPr>
    </w:p>
    <w:p w14:paraId="46C82890" w14:textId="77777777" w:rsidR="004B413C" w:rsidRDefault="004B413C">
      <w:pPr>
        <w:spacing w:line="200" w:lineRule="exact"/>
        <w:rPr>
          <w:sz w:val="20"/>
          <w:szCs w:val="20"/>
        </w:rPr>
      </w:pPr>
    </w:p>
    <w:p w14:paraId="07C8F16F" w14:textId="77777777" w:rsidR="004B413C" w:rsidRDefault="004B413C">
      <w:pPr>
        <w:spacing w:line="219" w:lineRule="exact"/>
        <w:rPr>
          <w:sz w:val="20"/>
          <w:szCs w:val="20"/>
        </w:rPr>
      </w:pPr>
    </w:p>
    <w:p w14:paraId="42E2EFFD" w14:textId="77777777" w:rsidR="004B413C" w:rsidRDefault="00EC2FEA">
      <w:pPr>
        <w:ind w:right="2200"/>
        <w:jc w:val="right"/>
        <w:rPr>
          <w:sz w:val="20"/>
          <w:szCs w:val="20"/>
        </w:rPr>
      </w:pPr>
      <w:r>
        <w:rPr>
          <w:rFonts w:ascii="Arial" w:eastAsia="Arial" w:hAnsi="Arial" w:cs="Arial"/>
          <w:color w:val="4D4D4D"/>
          <w:sz w:val="18"/>
          <w:szCs w:val="18"/>
        </w:rPr>
        <w:t>X_Phyla_nodiflora</w:t>
      </w:r>
    </w:p>
    <w:p w14:paraId="171D8D63" w14:textId="77777777" w:rsidR="004B413C" w:rsidRDefault="00EC2FEA">
      <w:pPr>
        <w:spacing w:line="20" w:lineRule="exact"/>
        <w:rPr>
          <w:sz w:val="20"/>
          <w:szCs w:val="20"/>
        </w:rPr>
      </w:pPr>
      <w:r>
        <w:rPr>
          <w:noProof/>
          <w:sz w:val="20"/>
          <w:szCs w:val="20"/>
        </w:rPr>
        <w:drawing>
          <wp:anchor distT="0" distB="0" distL="114300" distR="114300" simplePos="0" relativeHeight="251685888" behindDoc="1" locked="0" layoutInCell="0" allowOverlap="1" wp14:anchorId="1A70EE5E" wp14:editId="7975410B">
            <wp:simplePos x="0" y="0"/>
            <wp:positionH relativeFrom="column">
              <wp:posOffset>1356360</wp:posOffset>
            </wp:positionH>
            <wp:positionV relativeFrom="paragraph">
              <wp:posOffset>-160020</wp:posOffset>
            </wp:positionV>
            <wp:extent cx="1304290" cy="3674745"/>
            <wp:effectExtent l="0" t="0" r="0" b="0"/>
            <wp:wrapNone/>
            <wp:docPr id="738" name="Picture 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8"/>
                    <pic:cNvPicPr>
                      <a:picLocks noChangeAspect="1" noChangeArrowheads="1"/>
                    </pic:cNvPicPr>
                  </pic:nvPicPr>
                  <pic:blipFill>
                    <a:blip r:embed="rId490"/>
                    <a:srcRect/>
                    <a:stretch>
                      <a:fillRect/>
                    </a:stretch>
                  </pic:blipFill>
                  <pic:spPr bwMode="auto">
                    <a:xfrm>
                      <a:off x="0" y="0"/>
                      <a:ext cx="1304290" cy="3674745"/>
                    </a:xfrm>
                    <a:prstGeom prst="rect">
                      <a:avLst/>
                    </a:prstGeom>
                    <a:noFill/>
                  </pic:spPr>
                </pic:pic>
              </a:graphicData>
            </a:graphic>
          </wp:anchor>
        </w:drawing>
      </w:r>
    </w:p>
    <w:p w14:paraId="63C5C596" w14:textId="77777777" w:rsidR="004B413C" w:rsidRDefault="004B413C">
      <w:pPr>
        <w:spacing w:line="20" w:lineRule="exact"/>
        <w:rPr>
          <w:sz w:val="20"/>
          <w:szCs w:val="20"/>
        </w:rPr>
      </w:pPr>
    </w:p>
    <w:p w14:paraId="3539F54B" w14:textId="77777777" w:rsidR="004B413C" w:rsidRDefault="00EC2FEA">
      <w:pPr>
        <w:ind w:right="2200"/>
        <w:jc w:val="right"/>
        <w:rPr>
          <w:sz w:val="20"/>
          <w:szCs w:val="20"/>
        </w:rPr>
      </w:pPr>
      <w:r>
        <w:rPr>
          <w:rFonts w:ascii="Arial" w:eastAsia="Arial" w:hAnsi="Arial" w:cs="Arial"/>
          <w:color w:val="4D4D4D"/>
          <w:sz w:val="17"/>
          <w:szCs w:val="17"/>
        </w:rPr>
        <w:t>X_Pelargonium_capitatum</w:t>
      </w:r>
    </w:p>
    <w:p w14:paraId="0B840402" w14:textId="77777777" w:rsidR="004B413C" w:rsidRDefault="004B413C">
      <w:pPr>
        <w:spacing w:line="52" w:lineRule="exact"/>
        <w:rPr>
          <w:sz w:val="20"/>
          <w:szCs w:val="20"/>
        </w:rPr>
      </w:pPr>
    </w:p>
    <w:p w14:paraId="629A7852" w14:textId="77777777" w:rsidR="004B413C" w:rsidRDefault="00EC2FEA">
      <w:pPr>
        <w:ind w:right="2200"/>
        <w:jc w:val="right"/>
        <w:rPr>
          <w:sz w:val="20"/>
          <w:szCs w:val="20"/>
        </w:rPr>
      </w:pPr>
      <w:r>
        <w:rPr>
          <w:rFonts w:ascii="Arial" w:eastAsia="Arial" w:hAnsi="Arial" w:cs="Arial"/>
          <w:color w:val="4D4D4D"/>
          <w:sz w:val="18"/>
          <w:szCs w:val="18"/>
        </w:rPr>
        <w:t>X_Orobanche_minor</w:t>
      </w:r>
    </w:p>
    <w:p w14:paraId="5B06D973" w14:textId="77777777" w:rsidR="004B413C" w:rsidRDefault="004B413C">
      <w:pPr>
        <w:spacing w:line="40" w:lineRule="exact"/>
        <w:rPr>
          <w:sz w:val="20"/>
          <w:szCs w:val="20"/>
        </w:rPr>
      </w:pPr>
    </w:p>
    <w:p w14:paraId="30D0EDB1" w14:textId="77777777" w:rsidR="004B413C" w:rsidRDefault="00EC2FEA">
      <w:pPr>
        <w:ind w:right="2200"/>
        <w:jc w:val="right"/>
        <w:rPr>
          <w:sz w:val="20"/>
          <w:szCs w:val="20"/>
        </w:rPr>
      </w:pPr>
      <w:r>
        <w:rPr>
          <w:rFonts w:ascii="Arial" w:eastAsia="Arial" w:hAnsi="Arial" w:cs="Arial"/>
          <w:color w:val="4D4D4D"/>
          <w:sz w:val="18"/>
          <w:szCs w:val="18"/>
        </w:rPr>
        <w:t>X_Ficus_carica</w:t>
      </w:r>
    </w:p>
    <w:p w14:paraId="5A3B5BC4" w14:textId="77777777" w:rsidR="004B413C" w:rsidRDefault="004B413C">
      <w:pPr>
        <w:spacing w:line="40" w:lineRule="exact"/>
        <w:rPr>
          <w:sz w:val="20"/>
          <w:szCs w:val="20"/>
        </w:rPr>
      </w:pPr>
    </w:p>
    <w:p w14:paraId="323C5E72" w14:textId="77777777" w:rsidR="004B413C" w:rsidRDefault="00EC2FEA">
      <w:pPr>
        <w:ind w:right="2200"/>
        <w:jc w:val="right"/>
        <w:rPr>
          <w:sz w:val="20"/>
          <w:szCs w:val="20"/>
        </w:rPr>
      </w:pPr>
      <w:r>
        <w:rPr>
          <w:rFonts w:ascii="Arial" w:eastAsia="Arial" w:hAnsi="Arial" w:cs="Arial"/>
          <w:color w:val="4D4D4D"/>
          <w:sz w:val="18"/>
          <w:szCs w:val="18"/>
        </w:rPr>
        <w:t>X_Ehrharta_longiflora</w:t>
      </w:r>
    </w:p>
    <w:p w14:paraId="51001900" w14:textId="77777777" w:rsidR="004B413C" w:rsidRDefault="004B413C">
      <w:pPr>
        <w:spacing w:line="40" w:lineRule="exact"/>
        <w:rPr>
          <w:sz w:val="20"/>
          <w:szCs w:val="20"/>
        </w:rPr>
      </w:pPr>
    </w:p>
    <w:p w14:paraId="0BCBE9D3" w14:textId="77777777" w:rsidR="004B413C" w:rsidRDefault="00EC2FEA">
      <w:pPr>
        <w:ind w:right="2200"/>
        <w:jc w:val="right"/>
        <w:rPr>
          <w:sz w:val="20"/>
          <w:szCs w:val="20"/>
        </w:rPr>
      </w:pPr>
      <w:r>
        <w:rPr>
          <w:rFonts w:ascii="Arial" w:eastAsia="Arial" w:hAnsi="Arial" w:cs="Arial"/>
          <w:color w:val="4D4D4D"/>
          <w:sz w:val="18"/>
          <w:szCs w:val="18"/>
        </w:rPr>
        <w:t>X_Ehrharta_calycina</w:t>
      </w:r>
    </w:p>
    <w:p w14:paraId="28D5E872" w14:textId="77777777" w:rsidR="004B413C" w:rsidRDefault="004B413C">
      <w:pPr>
        <w:spacing w:line="40" w:lineRule="exact"/>
        <w:rPr>
          <w:sz w:val="20"/>
          <w:szCs w:val="20"/>
        </w:rPr>
      </w:pPr>
    </w:p>
    <w:p w14:paraId="31431802" w14:textId="77777777" w:rsidR="004B413C" w:rsidRDefault="00EC2FEA">
      <w:pPr>
        <w:ind w:right="2200"/>
        <w:jc w:val="right"/>
        <w:rPr>
          <w:sz w:val="20"/>
          <w:szCs w:val="20"/>
        </w:rPr>
      </w:pPr>
      <w:r>
        <w:rPr>
          <w:rFonts w:ascii="Arial" w:eastAsia="Arial" w:hAnsi="Arial" w:cs="Arial"/>
          <w:color w:val="4D4D4D"/>
          <w:sz w:val="18"/>
          <w:szCs w:val="18"/>
        </w:rPr>
        <w:t>X_Bromus_diandrus</w:t>
      </w:r>
    </w:p>
    <w:p w14:paraId="75FCE036" w14:textId="77777777" w:rsidR="004B413C" w:rsidRDefault="00EC2FEA">
      <w:pPr>
        <w:ind w:left="600"/>
        <w:rPr>
          <w:sz w:val="20"/>
          <w:szCs w:val="20"/>
        </w:rPr>
      </w:pPr>
      <w:r>
        <w:rPr>
          <w:rFonts w:ascii="Arial" w:eastAsia="Arial" w:hAnsi="Arial" w:cs="Arial"/>
          <w:color w:val="4D4D4D"/>
          <w:sz w:val="18"/>
          <w:szCs w:val="18"/>
        </w:rPr>
        <w:t xml:space="preserve">X_Avena_barbarta </w:t>
      </w:r>
      <w:r>
        <w:rPr>
          <w:noProof/>
          <w:sz w:val="1"/>
          <w:szCs w:val="1"/>
        </w:rPr>
        <w:drawing>
          <wp:inline distT="0" distB="0" distL="0" distR="0" wp14:anchorId="224D4C57" wp14:editId="0A767D80">
            <wp:extent cx="41275" cy="13335"/>
            <wp:effectExtent l="0" t="0" r="0" b="0"/>
            <wp:docPr id="739" name="Picture 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9"/>
                    <pic:cNvPicPr>
                      <a:picLocks noChangeAspect="1" noChangeArrowheads="1"/>
                    </pic:cNvPicPr>
                  </pic:nvPicPr>
                  <pic:blipFill>
                    <a:blip r:embed="rId491"/>
                    <a:srcRect/>
                    <a:stretch>
                      <a:fillRect/>
                    </a:stretch>
                  </pic:blipFill>
                  <pic:spPr bwMode="auto">
                    <a:xfrm>
                      <a:off x="0" y="0"/>
                      <a:ext cx="41275" cy="13335"/>
                    </a:xfrm>
                    <a:prstGeom prst="rect">
                      <a:avLst/>
                    </a:prstGeom>
                    <a:noFill/>
                    <a:ln>
                      <a:noFill/>
                    </a:ln>
                  </pic:spPr>
                </pic:pic>
              </a:graphicData>
            </a:graphic>
          </wp:inline>
        </w:drawing>
      </w:r>
      <w:r>
        <w:rPr>
          <w:noProof/>
          <w:sz w:val="1"/>
          <w:szCs w:val="1"/>
        </w:rPr>
        <w:drawing>
          <wp:inline distT="0" distB="0" distL="0" distR="0" wp14:anchorId="7EB94D72" wp14:editId="25DD063A">
            <wp:extent cx="13335" cy="123825"/>
            <wp:effectExtent l="0" t="0" r="0" b="0"/>
            <wp:docPr id="740" name="Picture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0"/>
                    <pic:cNvPicPr>
                      <a:picLocks noChangeAspect="1" noChangeArrowheads="1"/>
                    </pic:cNvPicPr>
                  </pic:nvPicPr>
                  <pic:blipFill>
                    <a:blip r:embed="rId492"/>
                    <a:srcRect/>
                    <a:stretch>
                      <a:fillRect/>
                    </a:stretch>
                  </pic:blipFill>
                  <pic:spPr bwMode="auto">
                    <a:xfrm>
                      <a:off x="0" y="0"/>
                      <a:ext cx="13335" cy="123825"/>
                    </a:xfrm>
                    <a:prstGeom prst="rect">
                      <a:avLst/>
                    </a:prstGeom>
                    <a:noFill/>
                    <a:ln>
                      <a:noFill/>
                    </a:ln>
                  </pic:spPr>
                </pic:pic>
              </a:graphicData>
            </a:graphic>
          </wp:inline>
        </w:drawing>
      </w:r>
    </w:p>
    <w:p w14:paraId="01326F82" w14:textId="77777777" w:rsidR="004B413C" w:rsidRDefault="004B413C">
      <w:pPr>
        <w:spacing w:line="54" w:lineRule="exact"/>
        <w:rPr>
          <w:sz w:val="20"/>
          <w:szCs w:val="20"/>
        </w:rPr>
      </w:pPr>
    </w:p>
    <w:p w14:paraId="06EC7352" w14:textId="77777777" w:rsidR="004B413C" w:rsidRDefault="00EC2FEA">
      <w:pPr>
        <w:ind w:left="740"/>
        <w:rPr>
          <w:sz w:val="20"/>
          <w:szCs w:val="20"/>
        </w:rPr>
      </w:pPr>
      <w:r>
        <w:rPr>
          <w:rFonts w:ascii="Arial" w:eastAsia="Arial" w:hAnsi="Arial" w:cs="Arial"/>
          <w:color w:val="4D4D4D"/>
          <w:sz w:val="18"/>
          <w:szCs w:val="18"/>
        </w:rPr>
        <w:t>Villarsia_capitata</w:t>
      </w:r>
    </w:p>
    <w:p w14:paraId="3810C0E5" w14:textId="77777777" w:rsidR="004B413C" w:rsidRDefault="004B413C">
      <w:pPr>
        <w:spacing w:line="40" w:lineRule="exact"/>
        <w:rPr>
          <w:sz w:val="20"/>
          <w:szCs w:val="20"/>
        </w:rPr>
      </w:pPr>
    </w:p>
    <w:p w14:paraId="75C4E7B1" w14:textId="77777777" w:rsidR="004B413C" w:rsidRDefault="00EC2FEA">
      <w:pPr>
        <w:ind w:right="2200"/>
        <w:jc w:val="right"/>
        <w:rPr>
          <w:sz w:val="20"/>
          <w:szCs w:val="20"/>
        </w:rPr>
      </w:pPr>
      <w:r>
        <w:rPr>
          <w:rFonts w:ascii="Arial" w:eastAsia="Arial" w:hAnsi="Arial" w:cs="Arial"/>
          <w:color w:val="4D4D4D"/>
          <w:sz w:val="18"/>
          <w:szCs w:val="18"/>
        </w:rPr>
        <w:t>Myoporum_caprarioides</w:t>
      </w:r>
    </w:p>
    <w:p w14:paraId="1DF9795F" w14:textId="77777777" w:rsidR="004B413C" w:rsidRDefault="004B413C">
      <w:pPr>
        <w:spacing w:line="40" w:lineRule="exact"/>
        <w:rPr>
          <w:sz w:val="20"/>
          <w:szCs w:val="20"/>
        </w:rPr>
      </w:pPr>
    </w:p>
    <w:p w14:paraId="06B205F6" w14:textId="77777777" w:rsidR="004B413C" w:rsidRDefault="00EC2FEA">
      <w:pPr>
        <w:ind w:right="2200"/>
        <w:jc w:val="right"/>
        <w:rPr>
          <w:sz w:val="20"/>
          <w:szCs w:val="20"/>
        </w:rPr>
      </w:pPr>
      <w:r>
        <w:rPr>
          <w:rFonts w:ascii="Arial" w:eastAsia="Arial" w:hAnsi="Arial" w:cs="Arial"/>
          <w:color w:val="4D4D4D"/>
          <w:sz w:val="18"/>
          <w:szCs w:val="18"/>
        </w:rPr>
        <w:t>Melaleuca_rhaphiophylla</w:t>
      </w:r>
    </w:p>
    <w:p w14:paraId="769B56AD" w14:textId="77777777" w:rsidR="004B413C" w:rsidRDefault="004B413C">
      <w:pPr>
        <w:spacing w:line="40" w:lineRule="exact"/>
        <w:rPr>
          <w:sz w:val="20"/>
          <w:szCs w:val="20"/>
        </w:rPr>
      </w:pPr>
    </w:p>
    <w:p w14:paraId="40592069" w14:textId="77777777" w:rsidR="004B413C" w:rsidRDefault="00EC2FEA">
      <w:pPr>
        <w:ind w:right="2200"/>
        <w:jc w:val="right"/>
        <w:rPr>
          <w:sz w:val="20"/>
          <w:szCs w:val="20"/>
        </w:rPr>
      </w:pPr>
      <w:r>
        <w:rPr>
          <w:rFonts w:ascii="Arial" w:eastAsia="Arial" w:hAnsi="Arial" w:cs="Arial"/>
          <w:color w:val="4D4D4D"/>
          <w:sz w:val="18"/>
          <w:szCs w:val="18"/>
        </w:rPr>
        <w:t>Macrozamia_riedlei</w:t>
      </w:r>
    </w:p>
    <w:p w14:paraId="363D35D6" w14:textId="77777777" w:rsidR="004B413C" w:rsidRDefault="004B413C">
      <w:pPr>
        <w:spacing w:line="40" w:lineRule="exact"/>
        <w:rPr>
          <w:sz w:val="20"/>
          <w:szCs w:val="20"/>
        </w:rPr>
      </w:pPr>
    </w:p>
    <w:p w14:paraId="6547167A" w14:textId="77777777" w:rsidR="004B413C" w:rsidRDefault="00EC2FEA">
      <w:pPr>
        <w:ind w:right="2200"/>
        <w:jc w:val="right"/>
        <w:rPr>
          <w:sz w:val="20"/>
          <w:szCs w:val="20"/>
        </w:rPr>
      </w:pPr>
      <w:r>
        <w:rPr>
          <w:rFonts w:ascii="Arial" w:eastAsia="Arial" w:hAnsi="Arial" w:cs="Arial"/>
          <w:color w:val="4D4D4D"/>
          <w:sz w:val="18"/>
          <w:szCs w:val="18"/>
        </w:rPr>
        <w:t>Lobelia_alata</w:t>
      </w:r>
    </w:p>
    <w:p w14:paraId="733627F3" w14:textId="77777777" w:rsidR="004B413C" w:rsidRDefault="004B413C">
      <w:pPr>
        <w:spacing w:line="40" w:lineRule="exact"/>
        <w:rPr>
          <w:sz w:val="20"/>
          <w:szCs w:val="20"/>
        </w:rPr>
      </w:pPr>
    </w:p>
    <w:p w14:paraId="7FA7891D" w14:textId="77777777" w:rsidR="004B413C" w:rsidRDefault="00EC2FEA">
      <w:pPr>
        <w:ind w:right="2200"/>
        <w:jc w:val="right"/>
        <w:rPr>
          <w:sz w:val="20"/>
          <w:szCs w:val="20"/>
        </w:rPr>
      </w:pPr>
      <w:r>
        <w:rPr>
          <w:rFonts w:ascii="Arial" w:eastAsia="Arial" w:hAnsi="Arial" w:cs="Arial"/>
          <w:color w:val="4D4D4D"/>
          <w:sz w:val="18"/>
          <w:szCs w:val="18"/>
        </w:rPr>
        <w:t>Lachnagrostis_filiformis</w:t>
      </w:r>
    </w:p>
    <w:p w14:paraId="594416D8" w14:textId="77777777" w:rsidR="004B413C" w:rsidRDefault="004B413C">
      <w:pPr>
        <w:spacing w:line="40" w:lineRule="exact"/>
        <w:rPr>
          <w:sz w:val="20"/>
          <w:szCs w:val="20"/>
        </w:rPr>
      </w:pPr>
    </w:p>
    <w:p w14:paraId="242D394F" w14:textId="77777777" w:rsidR="004B413C" w:rsidRDefault="00EC2FEA">
      <w:pPr>
        <w:ind w:right="2200"/>
        <w:jc w:val="right"/>
        <w:rPr>
          <w:sz w:val="20"/>
          <w:szCs w:val="20"/>
        </w:rPr>
      </w:pPr>
      <w:r>
        <w:rPr>
          <w:rFonts w:ascii="Arial" w:eastAsia="Arial" w:hAnsi="Arial" w:cs="Arial"/>
          <w:color w:val="4D4D4D"/>
          <w:sz w:val="18"/>
          <w:szCs w:val="18"/>
        </w:rPr>
        <w:t>Jacksonia_furcellata</w:t>
      </w:r>
    </w:p>
    <w:p w14:paraId="75FC4132" w14:textId="77777777" w:rsidR="004B413C" w:rsidRDefault="004B413C">
      <w:pPr>
        <w:spacing w:line="40" w:lineRule="exact"/>
        <w:rPr>
          <w:sz w:val="20"/>
          <w:szCs w:val="20"/>
        </w:rPr>
      </w:pPr>
    </w:p>
    <w:p w14:paraId="695E0F87" w14:textId="77777777" w:rsidR="004B413C" w:rsidRDefault="00EC2FEA">
      <w:pPr>
        <w:ind w:right="2200"/>
        <w:jc w:val="right"/>
        <w:rPr>
          <w:sz w:val="20"/>
          <w:szCs w:val="20"/>
        </w:rPr>
      </w:pPr>
      <w:r>
        <w:rPr>
          <w:rFonts w:ascii="Arial" w:eastAsia="Arial" w:hAnsi="Arial" w:cs="Arial"/>
          <w:color w:val="4D4D4D"/>
          <w:sz w:val="18"/>
          <w:szCs w:val="18"/>
        </w:rPr>
        <w:t>Hibbertia_sp_</w:t>
      </w:r>
    </w:p>
    <w:p w14:paraId="58868B54" w14:textId="77777777" w:rsidR="004B413C" w:rsidRDefault="004B413C">
      <w:pPr>
        <w:spacing w:line="40" w:lineRule="exact"/>
        <w:rPr>
          <w:sz w:val="20"/>
          <w:szCs w:val="20"/>
        </w:rPr>
      </w:pPr>
    </w:p>
    <w:p w14:paraId="3C9BF4D3" w14:textId="77777777" w:rsidR="004B413C" w:rsidRDefault="00EC2FEA">
      <w:pPr>
        <w:ind w:right="2200"/>
        <w:jc w:val="right"/>
        <w:rPr>
          <w:sz w:val="20"/>
          <w:szCs w:val="20"/>
        </w:rPr>
      </w:pPr>
      <w:r>
        <w:rPr>
          <w:rFonts w:ascii="Arial" w:eastAsia="Arial" w:hAnsi="Arial" w:cs="Arial"/>
          <w:color w:val="4D4D4D"/>
          <w:sz w:val="18"/>
          <w:szCs w:val="18"/>
        </w:rPr>
        <w:t>Dianella_divaricata</w:t>
      </w:r>
    </w:p>
    <w:p w14:paraId="460C1E4A" w14:textId="77777777" w:rsidR="004B413C" w:rsidRDefault="004B413C">
      <w:pPr>
        <w:spacing w:line="40" w:lineRule="exact"/>
        <w:rPr>
          <w:sz w:val="20"/>
          <w:szCs w:val="20"/>
        </w:rPr>
      </w:pPr>
    </w:p>
    <w:p w14:paraId="59F2DC57" w14:textId="77777777" w:rsidR="004B413C" w:rsidRDefault="00EC2FEA">
      <w:pPr>
        <w:ind w:right="2200"/>
        <w:jc w:val="right"/>
        <w:rPr>
          <w:sz w:val="20"/>
          <w:szCs w:val="20"/>
        </w:rPr>
      </w:pPr>
      <w:r>
        <w:rPr>
          <w:rFonts w:ascii="Arial" w:eastAsia="Arial" w:hAnsi="Arial" w:cs="Arial"/>
          <w:color w:val="4D4D4D"/>
          <w:sz w:val="18"/>
          <w:szCs w:val="18"/>
        </w:rPr>
        <w:t>Centella_cordifolia</w:t>
      </w:r>
    </w:p>
    <w:p w14:paraId="54FBDF2E" w14:textId="77777777" w:rsidR="004B413C" w:rsidRDefault="004B413C">
      <w:pPr>
        <w:spacing w:line="40" w:lineRule="exact"/>
        <w:rPr>
          <w:sz w:val="20"/>
          <w:szCs w:val="20"/>
        </w:rPr>
      </w:pPr>
    </w:p>
    <w:p w14:paraId="5DADBEED" w14:textId="77777777" w:rsidR="004B413C" w:rsidRDefault="00EC2FEA">
      <w:pPr>
        <w:ind w:right="2200"/>
        <w:jc w:val="right"/>
        <w:rPr>
          <w:sz w:val="20"/>
          <w:szCs w:val="20"/>
        </w:rPr>
      </w:pPr>
      <w:r>
        <w:rPr>
          <w:rFonts w:ascii="Arial" w:eastAsia="Arial" w:hAnsi="Arial" w:cs="Arial"/>
          <w:color w:val="4D4D4D"/>
          <w:sz w:val="18"/>
          <w:szCs w:val="18"/>
        </w:rPr>
        <w:t>Centella_asiatica</w:t>
      </w:r>
    </w:p>
    <w:p w14:paraId="6D82746B" w14:textId="77777777" w:rsidR="004B413C" w:rsidRDefault="004B413C">
      <w:pPr>
        <w:spacing w:line="40" w:lineRule="exact"/>
        <w:rPr>
          <w:sz w:val="20"/>
          <w:szCs w:val="20"/>
        </w:rPr>
      </w:pPr>
    </w:p>
    <w:p w14:paraId="40B92368" w14:textId="77777777" w:rsidR="004B413C" w:rsidRDefault="00EC2FEA">
      <w:pPr>
        <w:ind w:right="2200"/>
        <w:jc w:val="right"/>
        <w:rPr>
          <w:sz w:val="20"/>
          <w:szCs w:val="20"/>
        </w:rPr>
      </w:pPr>
      <w:r>
        <w:rPr>
          <w:rFonts w:ascii="Arial" w:eastAsia="Arial" w:hAnsi="Arial" w:cs="Arial"/>
          <w:color w:val="4D4D4D"/>
          <w:sz w:val="18"/>
          <w:szCs w:val="18"/>
        </w:rPr>
        <w:t>Baumea_articulata</w:t>
      </w:r>
    </w:p>
    <w:p w14:paraId="19903469" w14:textId="77777777" w:rsidR="004B413C" w:rsidRDefault="004B413C">
      <w:pPr>
        <w:spacing w:line="40" w:lineRule="exact"/>
        <w:rPr>
          <w:sz w:val="20"/>
          <w:szCs w:val="20"/>
        </w:rPr>
      </w:pPr>
    </w:p>
    <w:p w14:paraId="4C375BA3" w14:textId="77777777" w:rsidR="004B413C" w:rsidRDefault="00EC2FEA">
      <w:pPr>
        <w:ind w:right="2200"/>
        <w:jc w:val="right"/>
        <w:rPr>
          <w:sz w:val="20"/>
          <w:szCs w:val="20"/>
        </w:rPr>
      </w:pPr>
      <w:r>
        <w:rPr>
          <w:rFonts w:ascii="Arial" w:eastAsia="Arial" w:hAnsi="Arial" w:cs="Arial"/>
          <w:color w:val="4D4D4D"/>
          <w:sz w:val="18"/>
          <w:szCs w:val="18"/>
        </w:rPr>
        <w:t>Banksia_prionotes</w:t>
      </w:r>
    </w:p>
    <w:p w14:paraId="02C35E9A" w14:textId="77777777" w:rsidR="004B413C" w:rsidRDefault="004B413C">
      <w:pPr>
        <w:spacing w:line="40" w:lineRule="exact"/>
        <w:rPr>
          <w:sz w:val="20"/>
          <w:szCs w:val="20"/>
        </w:rPr>
      </w:pPr>
    </w:p>
    <w:p w14:paraId="1C10DA04" w14:textId="77777777" w:rsidR="004B413C" w:rsidRDefault="00EC2FEA">
      <w:pPr>
        <w:ind w:right="2200"/>
        <w:jc w:val="right"/>
        <w:rPr>
          <w:sz w:val="20"/>
          <w:szCs w:val="20"/>
        </w:rPr>
      </w:pPr>
      <w:r>
        <w:rPr>
          <w:rFonts w:ascii="Arial" w:eastAsia="Arial" w:hAnsi="Arial" w:cs="Arial"/>
          <w:color w:val="4D4D4D"/>
          <w:sz w:val="18"/>
          <w:szCs w:val="18"/>
        </w:rPr>
        <w:t>Banksia_menziesii</w:t>
      </w:r>
    </w:p>
    <w:p w14:paraId="4D889B67" w14:textId="77777777" w:rsidR="004B413C" w:rsidRDefault="004B413C">
      <w:pPr>
        <w:spacing w:line="40" w:lineRule="exact"/>
        <w:rPr>
          <w:sz w:val="20"/>
          <w:szCs w:val="20"/>
        </w:rPr>
      </w:pPr>
    </w:p>
    <w:p w14:paraId="0CBEA7FF" w14:textId="77777777" w:rsidR="004B413C" w:rsidRDefault="00EC2FEA">
      <w:pPr>
        <w:ind w:right="2200"/>
        <w:jc w:val="right"/>
        <w:rPr>
          <w:sz w:val="20"/>
          <w:szCs w:val="20"/>
        </w:rPr>
      </w:pPr>
      <w:r>
        <w:rPr>
          <w:rFonts w:ascii="Arial" w:eastAsia="Arial" w:hAnsi="Arial" w:cs="Arial"/>
          <w:color w:val="4D4D4D"/>
          <w:sz w:val="18"/>
          <w:szCs w:val="18"/>
        </w:rPr>
        <w:t>Acacia_saligna</w:t>
      </w:r>
    </w:p>
    <w:p w14:paraId="093F927E" w14:textId="77777777" w:rsidR="004B413C" w:rsidRDefault="004B413C">
      <w:pPr>
        <w:spacing w:line="104" w:lineRule="exact"/>
        <w:rPr>
          <w:sz w:val="20"/>
          <w:szCs w:val="20"/>
        </w:rPr>
      </w:pPr>
    </w:p>
    <w:p w14:paraId="66E3AFBB" w14:textId="77777777" w:rsidR="004B413C" w:rsidRDefault="00EC2FEA">
      <w:pPr>
        <w:tabs>
          <w:tab w:val="left" w:pos="2800"/>
          <w:tab w:val="left" w:pos="3240"/>
          <w:tab w:val="left" w:pos="3680"/>
        </w:tabs>
        <w:ind w:left="2320"/>
        <w:jc w:val="both"/>
        <w:rPr>
          <w:sz w:val="20"/>
          <w:szCs w:val="20"/>
        </w:rPr>
      </w:pPr>
      <w:r>
        <w:rPr>
          <w:rFonts w:ascii="Arial" w:eastAsia="Arial" w:hAnsi="Arial" w:cs="Arial"/>
          <w:color w:val="4D4D4D"/>
          <w:sz w:val="18"/>
          <w:szCs w:val="18"/>
        </w:rPr>
        <w:t>−2.5</w:t>
      </w:r>
      <w:r>
        <w:rPr>
          <w:rFonts w:ascii="Arial" w:eastAsia="Arial" w:hAnsi="Arial" w:cs="Arial"/>
          <w:color w:val="4D4D4D"/>
          <w:sz w:val="18"/>
          <w:szCs w:val="18"/>
        </w:rPr>
        <w:tab/>
        <w:t>0.0</w:t>
      </w:r>
      <w:r>
        <w:rPr>
          <w:rFonts w:ascii="Arial" w:eastAsia="Arial" w:hAnsi="Arial" w:cs="Arial"/>
          <w:color w:val="4D4D4D"/>
          <w:sz w:val="18"/>
          <w:szCs w:val="18"/>
        </w:rPr>
        <w:tab/>
        <w:t>2.5</w:t>
      </w:r>
      <w:r>
        <w:rPr>
          <w:sz w:val="20"/>
          <w:szCs w:val="20"/>
        </w:rPr>
        <w:tab/>
      </w:r>
      <w:r>
        <w:rPr>
          <w:rFonts w:ascii="Arial" w:eastAsia="Arial" w:hAnsi="Arial" w:cs="Arial"/>
          <w:color w:val="4D4D4D"/>
          <w:sz w:val="17"/>
          <w:szCs w:val="17"/>
        </w:rPr>
        <w:t>5.0</w:t>
      </w:r>
    </w:p>
    <w:p w14:paraId="47D98F78" w14:textId="77777777" w:rsidR="004B413C" w:rsidRDefault="004B413C">
      <w:pPr>
        <w:spacing w:line="8" w:lineRule="exact"/>
        <w:rPr>
          <w:sz w:val="20"/>
          <w:szCs w:val="20"/>
        </w:rPr>
      </w:pPr>
    </w:p>
    <w:p w14:paraId="0061D613" w14:textId="77777777" w:rsidR="004B413C" w:rsidRDefault="00EC2FEA">
      <w:pPr>
        <w:ind w:right="360"/>
        <w:jc w:val="right"/>
        <w:rPr>
          <w:sz w:val="20"/>
          <w:szCs w:val="20"/>
        </w:rPr>
      </w:pPr>
      <w:r>
        <w:rPr>
          <w:rFonts w:ascii="Arial" w:eastAsia="Arial" w:hAnsi="Arial" w:cs="Arial"/>
        </w:rPr>
        <w:t>Posterior Mean</w:t>
      </w:r>
    </w:p>
    <w:p w14:paraId="445E4475" w14:textId="77777777" w:rsidR="004B413C" w:rsidRDefault="004B413C">
      <w:pPr>
        <w:spacing w:line="200" w:lineRule="exact"/>
        <w:rPr>
          <w:sz w:val="20"/>
          <w:szCs w:val="20"/>
        </w:rPr>
      </w:pPr>
    </w:p>
    <w:p w14:paraId="6F752720" w14:textId="77777777" w:rsidR="004B413C" w:rsidRDefault="004B413C">
      <w:pPr>
        <w:sectPr w:rsidR="004B413C">
          <w:pgSz w:w="12240" w:h="15840"/>
          <w:pgMar w:top="1440" w:right="1440" w:bottom="272" w:left="1440" w:header="0" w:footer="0" w:gutter="0"/>
          <w:cols w:num="4" w:space="720" w:equalWidth="0">
            <w:col w:w="315" w:space="65"/>
            <w:col w:w="4200" w:space="162"/>
            <w:col w:w="253" w:space="65"/>
            <w:col w:w="4300"/>
          </w:cols>
        </w:sectPr>
      </w:pPr>
    </w:p>
    <w:p w14:paraId="7C6AF10E" w14:textId="77777777" w:rsidR="004B413C" w:rsidRDefault="004B413C">
      <w:pPr>
        <w:spacing w:line="363" w:lineRule="exact"/>
        <w:rPr>
          <w:sz w:val="20"/>
          <w:szCs w:val="20"/>
        </w:rPr>
      </w:pPr>
    </w:p>
    <w:p w14:paraId="2DAE9ECC" w14:textId="77777777" w:rsidR="004B413C" w:rsidRDefault="00EC2FEA">
      <w:pPr>
        <w:spacing w:line="260" w:lineRule="auto"/>
        <w:jc w:val="both"/>
        <w:rPr>
          <w:sz w:val="20"/>
          <w:szCs w:val="20"/>
        </w:rPr>
      </w:pPr>
      <w:r>
        <w:rPr>
          <w:rFonts w:ascii="Arial" w:eastAsia="Arial" w:hAnsi="Arial" w:cs="Arial"/>
          <w:sz w:val="20"/>
          <w:szCs w:val="20"/>
        </w:rPr>
        <w:t>Figure 32: Estimated mean regression coeﬃcients (dots) and 95% credible intervals (bars) for eﬀect of groundwater levels at the northern (left) and southern (right) Lake Joondalup transects on vegetation species cover abundances based on Bayesian Regression Analysis (HUI REF 2015). Species with a negative mean posterior value are likely to increase in cover abundance as water levels decline and species with positive values are likely to increase in cover abundance when water levels increase. Only those species with coeﬃcients significanlty diﬀerent to zero are shown.</w:t>
      </w:r>
    </w:p>
    <w:p w14:paraId="1F0EC391" w14:textId="77777777" w:rsidR="004B413C" w:rsidRDefault="004B413C">
      <w:pPr>
        <w:spacing w:line="200" w:lineRule="exact"/>
        <w:rPr>
          <w:sz w:val="20"/>
          <w:szCs w:val="20"/>
        </w:rPr>
      </w:pPr>
    </w:p>
    <w:p w14:paraId="147141C8" w14:textId="77777777" w:rsidR="004B413C" w:rsidRDefault="004B413C">
      <w:pPr>
        <w:spacing w:line="200" w:lineRule="exact"/>
        <w:rPr>
          <w:sz w:val="20"/>
          <w:szCs w:val="20"/>
        </w:rPr>
      </w:pPr>
    </w:p>
    <w:p w14:paraId="57F560A9" w14:textId="77777777" w:rsidR="004B413C" w:rsidRDefault="004B413C">
      <w:pPr>
        <w:spacing w:line="200" w:lineRule="exact"/>
        <w:rPr>
          <w:sz w:val="20"/>
          <w:szCs w:val="20"/>
        </w:rPr>
      </w:pPr>
    </w:p>
    <w:p w14:paraId="7B8A0669" w14:textId="77777777" w:rsidR="004B413C" w:rsidRDefault="004B413C">
      <w:pPr>
        <w:spacing w:line="200" w:lineRule="exact"/>
        <w:rPr>
          <w:sz w:val="20"/>
          <w:szCs w:val="20"/>
        </w:rPr>
      </w:pPr>
    </w:p>
    <w:p w14:paraId="7924F43C" w14:textId="77777777" w:rsidR="004B413C" w:rsidRDefault="004B413C">
      <w:pPr>
        <w:spacing w:line="200" w:lineRule="exact"/>
        <w:rPr>
          <w:sz w:val="20"/>
          <w:szCs w:val="20"/>
        </w:rPr>
      </w:pPr>
    </w:p>
    <w:p w14:paraId="19BA9903" w14:textId="77777777" w:rsidR="004B413C" w:rsidRDefault="004B413C">
      <w:pPr>
        <w:spacing w:line="200" w:lineRule="exact"/>
        <w:rPr>
          <w:sz w:val="20"/>
          <w:szCs w:val="20"/>
        </w:rPr>
      </w:pPr>
    </w:p>
    <w:p w14:paraId="268CBB45" w14:textId="77777777" w:rsidR="004B413C" w:rsidRDefault="004B413C">
      <w:pPr>
        <w:spacing w:line="200" w:lineRule="exact"/>
        <w:rPr>
          <w:sz w:val="20"/>
          <w:szCs w:val="20"/>
        </w:rPr>
      </w:pPr>
    </w:p>
    <w:p w14:paraId="7FF8FBDD" w14:textId="77777777" w:rsidR="004B413C" w:rsidRDefault="004B413C">
      <w:pPr>
        <w:spacing w:line="200" w:lineRule="exact"/>
        <w:rPr>
          <w:sz w:val="20"/>
          <w:szCs w:val="20"/>
        </w:rPr>
      </w:pPr>
    </w:p>
    <w:p w14:paraId="0DE3372A" w14:textId="77777777" w:rsidR="004B413C" w:rsidRDefault="004B413C">
      <w:pPr>
        <w:spacing w:line="200" w:lineRule="exact"/>
        <w:rPr>
          <w:sz w:val="20"/>
          <w:szCs w:val="20"/>
        </w:rPr>
      </w:pPr>
    </w:p>
    <w:p w14:paraId="60C7ECB2" w14:textId="77777777" w:rsidR="004B413C" w:rsidRDefault="004B413C">
      <w:pPr>
        <w:spacing w:line="200" w:lineRule="exact"/>
        <w:rPr>
          <w:sz w:val="20"/>
          <w:szCs w:val="20"/>
        </w:rPr>
      </w:pPr>
    </w:p>
    <w:p w14:paraId="70D04978" w14:textId="77777777" w:rsidR="004B413C" w:rsidRDefault="004B413C">
      <w:pPr>
        <w:spacing w:line="200" w:lineRule="exact"/>
        <w:rPr>
          <w:sz w:val="20"/>
          <w:szCs w:val="20"/>
        </w:rPr>
      </w:pPr>
    </w:p>
    <w:p w14:paraId="019F7483" w14:textId="77777777" w:rsidR="004B413C" w:rsidRDefault="004B413C">
      <w:pPr>
        <w:spacing w:line="200" w:lineRule="exact"/>
        <w:rPr>
          <w:sz w:val="20"/>
          <w:szCs w:val="20"/>
        </w:rPr>
      </w:pPr>
    </w:p>
    <w:p w14:paraId="5D457910" w14:textId="77777777" w:rsidR="004B413C" w:rsidRDefault="004B413C">
      <w:pPr>
        <w:spacing w:line="221" w:lineRule="exact"/>
        <w:rPr>
          <w:sz w:val="20"/>
          <w:szCs w:val="20"/>
        </w:rPr>
      </w:pPr>
    </w:p>
    <w:p w14:paraId="4D4252D9" w14:textId="77777777" w:rsidR="004B413C" w:rsidRDefault="00EC2FEA">
      <w:pPr>
        <w:jc w:val="center"/>
        <w:rPr>
          <w:sz w:val="20"/>
          <w:szCs w:val="20"/>
        </w:rPr>
      </w:pPr>
      <w:r>
        <w:rPr>
          <w:rFonts w:ascii="Arial" w:eastAsia="Arial" w:hAnsi="Arial" w:cs="Arial"/>
          <w:sz w:val="20"/>
          <w:szCs w:val="20"/>
        </w:rPr>
        <w:t>54</w:t>
      </w:r>
    </w:p>
    <w:p w14:paraId="047133B1" w14:textId="77777777" w:rsidR="004B413C" w:rsidRDefault="004B413C">
      <w:pPr>
        <w:sectPr w:rsidR="004B413C">
          <w:type w:val="continuous"/>
          <w:pgSz w:w="12240" w:h="15840"/>
          <w:pgMar w:top="1440" w:right="1440" w:bottom="272" w:left="1440" w:header="0" w:footer="0" w:gutter="0"/>
          <w:cols w:space="720" w:equalWidth="0">
            <w:col w:w="9360"/>
          </w:cols>
        </w:sectPr>
      </w:pPr>
    </w:p>
    <w:p w14:paraId="05D8AD26" w14:textId="77777777" w:rsidR="004B413C" w:rsidRDefault="004B413C">
      <w:pPr>
        <w:spacing w:line="200" w:lineRule="exact"/>
        <w:rPr>
          <w:sz w:val="20"/>
          <w:szCs w:val="20"/>
        </w:rPr>
      </w:pPr>
      <w:bookmarkStart w:id="92" w:name="page55"/>
      <w:bookmarkEnd w:id="92"/>
    </w:p>
    <w:p w14:paraId="647745D9" w14:textId="77777777" w:rsidR="004B413C" w:rsidRDefault="004B413C">
      <w:pPr>
        <w:spacing w:line="200" w:lineRule="exact"/>
        <w:rPr>
          <w:sz w:val="20"/>
          <w:szCs w:val="20"/>
        </w:rPr>
      </w:pPr>
    </w:p>
    <w:p w14:paraId="4EBF74C4" w14:textId="77777777" w:rsidR="004B413C" w:rsidRDefault="004B413C">
      <w:pPr>
        <w:spacing w:line="200" w:lineRule="exact"/>
        <w:rPr>
          <w:sz w:val="20"/>
          <w:szCs w:val="20"/>
        </w:rPr>
      </w:pPr>
    </w:p>
    <w:p w14:paraId="21EF625D" w14:textId="77777777" w:rsidR="004B413C" w:rsidRDefault="004B413C">
      <w:pPr>
        <w:spacing w:line="200" w:lineRule="exact"/>
        <w:rPr>
          <w:sz w:val="20"/>
          <w:szCs w:val="20"/>
        </w:rPr>
      </w:pPr>
    </w:p>
    <w:p w14:paraId="779D577C" w14:textId="77777777" w:rsidR="004B413C" w:rsidRDefault="004B413C">
      <w:pPr>
        <w:spacing w:line="200" w:lineRule="exact"/>
        <w:rPr>
          <w:sz w:val="20"/>
          <w:szCs w:val="20"/>
        </w:rPr>
      </w:pPr>
    </w:p>
    <w:p w14:paraId="6A3217BF" w14:textId="77777777" w:rsidR="004B413C" w:rsidRDefault="004B413C">
      <w:pPr>
        <w:spacing w:line="200" w:lineRule="exact"/>
        <w:rPr>
          <w:sz w:val="20"/>
          <w:szCs w:val="20"/>
        </w:rPr>
      </w:pPr>
    </w:p>
    <w:p w14:paraId="1EC5E337" w14:textId="77777777" w:rsidR="004B413C" w:rsidRDefault="004B413C">
      <w:pPr>
        <w:spacing w:line="200" w:lineRule="exact"/>
        <w:rPr>
          <w:sz w:val="20"/>
          <w:szCs w:val="20"/>
        </w:rPr>
      </w:pPr>
    </w:p>
    <w:p w14:paraId="28AA6CE1" w14:textId="77777777" w:rsidR="004B413C" w:rsidRDefault="004B413C">
      <w:pPr>
        <w:spacing w:line="200" w:lineRule="exact"/>
        <w:rPr>
          <w:sz w:val="20"/>
          <w:szCs w:val="20"/>
        </w:rPr>
      </w:pPr>
    </w:p>
    <w:p w14:paraId="2D1FBA8C" w14:textId="77777777" w:rsidR="004B413C" w:rsidRDefault="004B413C">
      <w:pPr>
        <w:spacing w:line="200" w:lineRule="exact"/>
        <w:rPr>
          <w:sz w:val="20"/>
          <w:szCs w:val="20"/>
        </w:rPr>
      </w:pPr>
    </w:p>
    <w:p w14:paraId="3544594A" w14:textId="77777777" w:rsidR="004B413C" w:rsidRDefault="004B413C">
      <w:pPr>
        <w:spacing w:line="200" w:lineRule="exact"/>
        <w:rPr>
          <w:sz w:val="20"/>
          <w:szCs w:val="20"/>
        </w:rPr>
      </w:pPr>
    </w:p>
    <w:p w14:paraId="1A2229DA" w14:textId="77777777" w:rsidR="004B413C" w:rsidRDefault="004B413C">
      <w:pPr>
        <w:spacing w:line="200" w:lineRule="exact"/>
        <w:rPr>
          <w:sz w:val="20"/>
          <w:szCs w:val="20"/>
        </w:rPr>
      </w:pPr>
    </w:p>
    <w:p w14:paraId="2BAC4BFD" w14:textId="77777777" w:rsidR="004B413C" w:rsidRDefault="004B413C">
      <w:pPr>
        <w:spacing w:line="200" w:lineRule="exact"/>
        <w:rPr>
          <w:sz w:val="20"/>
          <w:szCs w:val="20"/>
        </w:rPr>
      </w:pPr>
    </w:p>
    <w:p w14:paraId="0BEC00CE" w14:textId="77777777" w:rsidR="004B413C" w:rsidRDefault="004B413C">
      <w:pPr>
        <w:spacing w:line="200" w:lineRule="exact"/>
        <w:rPr>
          <w:sz w:val="20"/>
          <w:szCs w:val="20"/>
        </w:rPr>
      </w:pPr>
    </w:p>
    <w:p w14:paraId="77E794C8" w14:textId="77777777" w:rsidR="004B413C" w:rsidRDefault="004B413C">
      <w:pPr>
        <w:spacing w:line="200" w:lineRule="exact"/>
        <w:rPr>
          <w:sz w:val="20"/>
          <w:szCs w:val="20"/>
        </w:rPr>
      </w:pPr>
    </w:p>
    <w:p w14:paraId="0A43B478" w14:textId="77777777" w:rsidR="004B413C" w:rsidRDefault="004B413C">
      <w:pPr>
        <w:spacing w:line="200" w:lineRule="exact"/>
        <w:rPr>
          <w:sz w:val="20"/>
          <w:szCs w:val="20"/>
        </w:rPr>
      </w:pPr>
    </w:p>
    <w:p w14:paraId="626F2427" w14:textId="77777777" w:rsidR="004B413C" w:rsidRDefault="004B413C">
      <w:pPr>
        <w:spacing w:line="200" w:lineRule="exact"/>
        <w:rPr>
          <w:sz w:val="20"/>
          <w:szCs w:val="20"/>
        </w:rPr>
      </w:pPr>
    </w:p>
    <w:p w14:paraId="5CCACDB9" w14:textId="77777777" w:rsidR="004B413C" w:rsidRDefault="004B413C">
      <w:pPr>
        <w:spacing w:line="200" w:lineRule="exact"/>
        <w:rPr>
          <w:sz w:val="20"/>
          <w:szCs w:val="20"/>
        </w:rPr>
      </w:pPr>
    </w:p>
    <w:p w14:paraId="6B431F13" w14:textId="77777777" w:rsidR="004B413C" w:rsidRDefault="004B413C">
      <w:pPr>
        <w:spacing w:line="200" w:lineRule="exact"/>
        <w:rPr>
          <w:sz w:val="20"/>
          <w:szCs w:val="20"/>
        </w:rPr>
      </w:pPr>
    </w:p>
    <w:p w14:paraId="090C1930" w14:textId="77777777" w:rsidR="004B413C" w:rsidRDefault="004B413C">
      <w:pPr>
        <w:spacing w:line="200" w:lineRule="exact"/>
        <w:rPr>
          <w:sz w:val="20"/>
          <w:szCs w:val="20"/>
        </w:rPr>
      </w:pPr>
    </w:p>
    <w:p w14:paraId="302EEE87" w14:textId="77777777" w:rsidR="004B413C" w:rsidRDefault="004B413C">
      <w:pPr>
        <w:spacing w:line="200" w:lineRule="exact"/>
        <w:rPr>
          <w:sz w:val="20"/>
          <w:szCs w:val="20"/>
        </w:rPr>
      </w:pPr>
    </w:p>
    <w:p w14:paraId="13816B57" w14:textId="77777777" w:rsidR="004B413C" w:rsidRDefault="004B413C">
      <w:pPr>
        <w:spacing w:line="200" w:lineRule="exact"/>
        <w:rPr>
          <w:sz w:val="20"/>
          <w:szCs w:val="20"/>
        </w:rPr>
      </w:pPr>
    </w:p>
    <w:p w14:paraId="66FFA838" w14:textId="77777777" w:rsidR="004B413C" w:rsidRDefault="004B413C">
      <w:pPr>
        <w:spacing w:line="380" w:lineRule="exact"/>
        <w:rPr>
          <w:sz w:val="20"/>
          <w:szCs w:val="20"/>
        </w:rPr>
      </w:pPr>
    </w:p>
    <w:tbl>
      <w:tblPr>
        <w:tblW w:w="0" w:type="auto"/>
        <w:tblLayout w:type="fixed"/>
        <w:tblCellMar>
          <w:left w:w="0" w:type="dxa"/>
          <w:right w:w="0" w:type="dxa"/>
        </w:tblCellMar>
        <w:tblLook w:val="04A0" w:firstRow="1" w:lastRow="0" w:firstColumn="1" w:lastColumn="0" w:noHBand="0" w:noVBand="1"/>
      </w:tblPr>
      <w:tblGrid>
        <w:gridCol w:w="195"/>
      </w:tblGrid>
      <w:tr w:rsidR="004B413C" w14:paraId="0FFB9CA7" w14:textId="77777777">
        <w:trPr>
          <w:trHeight w:val="200"/>
        </w:trPr>
        <w:tc>
          <w:tcPr>
            <w:tcW w:w="195" w:type="dxa"/>
            <w:textDirection w:val="tbRl"/>
            <w:vAlign w:val="bottom"/>
          </w:tcPr>
          <w:p w14:paraId="78E54E59" w14:textId="77777777" w:rsidR="004B413C" w:rsidRDefault="00EC2FEA">
            <w:pPr>
              <w:rPr>
                <w:sz w:val="20"/>
                <w:szCs w:val="20"/>
              </w:rPr>
            </w:pPr>
            <w:r>
              <w:rPr>
                <w:rFonts w:ascii="Arial" w:eastAsia="Arial" w:hAnsi="Arial" w:cs="Arial"/>
                <w:sz w:val="17"/>
                <w:szCs w:val="17"/>
              </w:rPr>
              <w:t>55</w:t>
            </w:r>
          </w:p>
        </w:tc>
      </w:tr>
    </w:tbl>
    <w:p w14:paraId="42B570EF" w14:textId="77777777" w:rsidR="004B413C" w:rsidRDefault="00EC2FEA">
      <w:pPr>
        <w:spacing w:line="20" w:lineRule="exact"/>
        <w:rPr>
          <w:sz w:val="20"/>
          <w:szCs w:val="20"/>
        </w:rPr>
      </w:pPr>
      <w:r>
        <w:rPr>
          <w:sz w:val="20"/>
          <w:szCs w:val="20"/>
        </w:rPr>
        <w:br w:type="column"/>
      </w:r>
    </w:p>
    <w:p w14:paraId="45BA587E" w14:textId="77777777" w:rsidR="004B413C" w:rsidRDefault="004B413C">
      <w:pPr>
        <w:spacing w:line="200" w:lineRule="exact"/>
        <w:rPr>
          <w:sz w:val="20"/>
          <w:szCs w:val="20"/>
        </w:rPr>
      </w:pPr>
    </w:p>
    <w:p w14:paraId="18E1A12F" w14:textId="77777777" w:rsidR="004B413C" w:rsidRDefault="004B413C">
      <w:pPr>
        <w:spacing w:line="200" w:lineRule="exact"/>
        <w:rPr>
          <w:sz w:val="20"/>
          <w:szCs w:val="20"/>
        </w:rPr>
      </w:pPr>
    </w:p>
    <w:p w14:paraId="22F13F86" w14:textId="77777777" w:rsidR="004B413C" w:rsidRDefault="004B413C">
      <w:pPr>
        <w:spacing w:line="200" w:lineRule="exact"/>
        <w:rPr>
          <w:sz w:val="20"/>
          <w:szCs w:val="20"/>
        </w:rPr>
      </w:pPr>
    </w:p>
    <w:p w14:paraId="1C1EBB0B" w14:textId="77777777" w:rsidR="004B413C" w:rsidRDefault="004B413C">
      <w:pPr>
        <w:spacing w:line="200" w:lineRule="exact"/>
        <w:rPr>
          <w:sz w:val="20"/>
          <w:szCs w:val="20"/>
        </w:rPr>
      </w:pPr>
    </w:p>
    <w:p w14:paraId="61FA53C9" w14:textId="77777777" w:rsidR="004B413C" w:rsidRDefault="004B413C">
      <w:pPr>
        <w:spacing w:line="200" w:lineRule="exact"/>
        <w:rPr>
          <w:sz w:val="20"/>
          <w:szCs w:val="20"/>
        </w:rPr>
      </w:pPr>
    </w:p>
    <w:p w14:paraId="5B6D2819" w14:textId="77777777" w:rsidR="004B413C" w:rsidRDefault="004B413C">
      <w:pPr>
        <w:spacing w:line="200" w:lineRule="exact"/>
        <w:rPr>
          <w:sz w:val="20"/>
          <w:szCs w:val="20"/>
        </w:rPr>
      </w:pPr>
    </w:p>
    <w:p w14:paraId="05A83E5F" w14:textId="77777777" w:rsidR="004B413C" w:rsidRDefault="004B413C">
      <w:pPr>
        <w:spacing w:line="200" w:lineRule="exact"/>
        <w:rPr>
          <w:sz w:val="20"/>
          <w:szCs w:val="20"/>
        </w:rPr>
      </w:pPr>
    </w:p>
    <w:p w14:paraId="226D7C95" w14:textId="77777777" w:rsidR="004B413C" w:rsidRDefault="004B413C">
      <w:pPr>
        <w:spacing w:line="200" w:lineRule="exact"/>
        <w:rPr>
          <w:sz w:val="20"/>
          <w:szCs w:val="20"/>
        </w:rPr>
      </w:pPr>
    </w:p>
    <w:p w14:paraId="5D513133" w14:textId="77777777" w:rsidR="004B413C" w:rsidRDefault="004B413C">
      <w:pPr>
        <w:spacing w:line="200" w:lineRule="exact"/>
        <w:rPr>
          <w:sz w:val="20"/>
          <w:szCs w:val="20"/>
        </w:rPr>
      </w:pPr>
    </w:p>
    <w:p w14:paraId="0ED95FE6" w14:textId="77777777" w:rsidR="004B413C" w:rsidRDefault="004B413C">
      <w:pPr>
        <w:spacing w:line="200" w:lineRule="exact"/>
        <w:rPr>
          <w:sz w:val="20"/>
          <w:szCs w:val="20"/>
        </w:rPr>
      </w:pPr>
    </w:p>
    <w:p w14:paraId="4440C363" w14:textId="77777777" w:rsidR="004B413C" w:rsidRDefault="004B413C">
      <w:pPr>
        <w:spacing w:line="200" w:lineRule="exact"/>
        <w:rPr>
          <w:sz w:val="20"/>
          <w:szCs w:val="20"/>
        </w:rPr>
      </w:pPr>
    </w:p>
    <w:p w14:paraId="039475B9" w14:textId="77777777" w:rsidR="004B413C" w:rsidRDefault="004B413C">
      <w:pPr>
        <w:spacing w:line="200" w:lineRule="exact"/>
        <w:rPr>
          <w:sz w:val="20"/>
          <w:szCs w:val="20"/>
        </w:rPr>
      </w:pPr>
    </w:p>
    <w:p w14:paraId="7174FBFE" w14:textId="77777777" w:rsidR="004B413C" w:rsidRDefault="004B413C">
      <w:pPr>
        <w:spacing w:line="200" w:lineRule="exact"/>
        <w:rPr>
          <w:sz w:val="20"/>
          <w:szCs w:val="20"/>
        </w:rPr>
      </w:pPr>
    </w:p>
    <w:p w14:paraId="2FF42B8C" w14:textId="77777777" w:rsidR="004B413C" w:rsidRDefault="004B413C">
      <w:pPr>
        <w:spacing w:line="260" w:lineRule="exact"/>
        <w:rPr>
          <w:sz w:val="20"/>
          <w:szCs w:val="20"/>
        </w:rPr>
      </w:pPr>
    </w:p>
    <w:p w14:paraId="45375F78" w14:textId="77777777" w:rsidR="004B413C" w:rsidRDefault="00EC2FEA">
      <w:pPr>
        <w:ind w:left="290"/>
        <w:rPr>
          <w:sz w:val="20"/>
          <w:szCs w:val="20"/>
        </w:rPr>
      </w:pPr>
      <w:r>
        <w:rPr>
          <w:rFonts w:ascii="Arial" w:eastAsia="Arial" w:hAnsi="Arial" w:cs="Arial"/>
          <w:color w:val="4D4D4D"/>
          <w:sz w:val="18"/>
          <w:szCs w:val="18"/>
        </w:rPr>
        <w:t>1995</w:t>
      </w:r>
    </w:p>
    <w:p w14:paraId="78564E9D" w14:textId="77777777" w:rsidR="004B413C" w:rsidRDefault="00EC2FEA">
      <w:pPr>
        <w:spacing w:line="20" w:lineRule="exact"/>
        <w:rPr>
          <w:sz w:val="20"/>
          <w:szCs w:val="20"/>
        </w:rPr>
      </w:pPr>
      <w:r>
        <w:rPr>
          <w:noProof/>
          <w:sz w:val="20"/>
          <w:szCs w:val="20"/>
        </w:rPr>
        <w:drawing>
          <wp:anchor distT="0" distB="0" distL="114300" distR="114300" simplePos="0" relativeHeight="251686912" behindDoc="1" locked="0" layoutInCell="0" allowOverlap="1" wp14:anchorId="2B44A3A2" wp14:editId="0346390D">
            <wp:simplePos x="0" y="0"/>
            <wp:positionH relativeFrom="column">
              <wp:posOffset>637540</wp:posOffset>
            </wp:positionH>
            <wp:positionV relativeFrom="paragraph">
              <wp:posOffset>20320</wp:posOffset>
            </wp:positionV>
            <wp:extent cx="55245" cy="2563495"/>
            <wp:effectExtent l="0" t="0" r="0" b="0"/>
            <wp:wrapNone/>
            <wp:docPr id="741" name="Picture 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1"/>
                    <pic:cNvPicPr>
                      <a:picLocks noChangeAspect="1" noChangeArrowheads="1"/>
                    </pic:cNvPicPr>
                  </pic:nvPicPr>
                  <pic:blipFill>
                    <a:blip r:embed="rId493"/>
                    <a:srcRect/>
                    <a:stretch>
                      <a:fillRect/>
                    </a:stretch>
                  </pic:blipFill>
                  <pic:spPr bwMode="auto">
                    <a:xfrm>
                      <a:off x="0" y="0"/>
                      <a:ext cx="55245" cy="2563495"/>
                    </a:xfrm>
                    <a:prstGeom prst="rect">
                      <a:avLst/>
                    </a:prstGeom>
                    <a:noFill/>
                  </pic:spPr>
                </pic:pic>
              </a:graphicData>
            </a:graphic>
          </wp:anchor>
        </w:drawing>
      </w:r>
      <w:r>
        <w:rPr>
          <w:noProof/>
          <w:sz w:val="20"/>
          <w:szCs w:val="20"/>
        </w:rPr>
        <w:drawing>
          <wp:anchor distT="0" distB="0" distL="114300" distR="114300" simplePos="0" relativeHeight="251687936" behindDoc="1" locked="0" layoutInCell="0" allowOverlap="1" wp14:anchorId="380747DE" wp14:editId="0A5CE692">
            <wp:simplePos x="0" y="0"/>
            <wp:positionH relativeFrom="column">
              <wp:posOffset>775335</wp:posOffset>
            </wp:positionH>
            <wp:positionV relativeFrom="paragraph">
              <wp:posOffset>20320</wp:posOffset>
            </wp:positionV>
            <wp:extent cx="42545" cy="2563495"/>
            <wp:effectExtent l="0" t="0" r="0" b="0"/>
            <wp:wrapNone/>
            <wp:docPr id="742" name="Picture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2"/>
                    <pic:cNvPicPr>
                      <a:picLocks noChangeAspect="1" noChangeArrowheads="1"/>
                    </pic:cNvPicPr>
                  </pic:nvPicPr>
                  <pic:blipFill>
                    <a:blip r:embed="rId494"/>
                    <a:srcRect/>
                    <a:stretch>
                      <a:fillRect/>
                    </a:stretch>
                  </pic:blipFill>
                  <pic:spPr bwMode="auto">
                    <a:xfrm>
                      <a:off x="0" y="0"/>
                      <a:ext cx="42545" cy="2563495"/>
                    </a:xfrm>
                    <a:prstGeom prst="rect">
                      <a:avLst/>
                    </a:prstGeom>
                    <a:noFill/>
                  </pic:spPr>
                </pic:pic>
              </a:graphicData>
            </a:graphic>
          </wp:anchor>
        </w:drawing>
      </w:r>
      <w:r>
        <w:rPr>
          <w:noProof/>
          <w:sz w:val="20"/>
          <w:szCs w:val="20"/>
        </w:rPr>
        <w:drawing>
          <wp:anchor distT="0" distB="0" distL="114300" distR="114300" simplePos="0" relativeHeight="251688960" behindDoc="1" locked="0" layoutInCell="0" allowOverlap="1" wp14:anchorId="29062E21" wp14:editId="6D247F94">
            <wp:simplePos x="0" y="0"/>
            <wp:positionH relativeFrom="column">
              <wp:posOffset>913765</wp:posOffset>
            </wp:positionH>
            <wp:positionV relativeFrom="paragraph">
              <wp:posOffset>20320</wp:posOffset>
            </wp:positionV>
            <wp:extent cx="42545" cy="2563495"/>
            <wp:effectExtent l="0" t="0" r="0" b="0"/>
            <wp:wrapNone/>
            <wp:docPr id="743" name="Picture 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3"/>
                    <pic:cNvPicPr>
                      <a:picLocks noChangeAspect="1" noChangeArrowheads="1"/>
                    </pic:cNvPicPr>
                  </pic:nvPicPr>
                  <pic:blipFill>
                    <a:blip r:embed="rId495"/>
                    <a:srcRect/>
                    <a:stretch>
                      <a:fillRect/>
                    </a:stretch>
                  </pic:blipFill>
                  <pic:spPr bwMode="auto">
                    <a:xfrm>
                      <a:off x="0" y="0"/>
                      <a:ext cx="42545" cy="2563495"/>
                    </a:xfrm>
                    <a:prstGeom prst="rect">
                      <a:avLst/>
                    </a:prstGeom>
                    <a:noFill/>
                  </pic:spPr>
                </pic:pic>
              </a:graphicData>
            </a:graphic>
          </wp:anchor>
        </w:drawing>
      </w:r>
      <w:r>
        <w:rPr>
          <w:noProof/>
          <w:sz w:val="20"/>
          <w:szCs w:val="20"/>
        </w:rPr>
        <w:drawing>
          <wp:anchor distT="0" distB="0" distL="114300" distR="114300" simplePos="0" relativeHeight="251689984" behindDoc="1" locked="0" layoutInCell="0" allowOverlap="1" wp14:anchorId="2C3F3792" wp14:editId="1043979C">
            <wp:simplePos x="0" y="0"/>
            <wp:positionH relativeFrom="column">
              <wp:posOffset>1052195</wp:posOffset>
            </wp:positionH>
            <wp:positionV relativeFrom="paragraph">
              <wp:posOffset>20320</wp:posOffset>
            </wp:positionV>
            <wp:extent cx="67945" cy="2563495"/>
            <wp:effectExtent l="0" t="0" r="0" b="0"/>
            <wp:wrapNone/>
            <wp:docPr id="744" name="Picture 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4"/>
                    <pic:cNvPicPr>
                      <a:picLocks noChangeAspect="1" noChangeArrowheads="1"/>
                    </pic:cNvPicPr>
                  </pic:nvPicPr>
                  <pic:blipFill>
                    <a:blip r:embed="rId496"/>
                    <a:srcRect/>
                    <a:stretch>
                      <a:fillRect/>
                    </a:stretch>
                  </pic:blipFill>
                  <pic:spPr bwMode="auto">
                    <a:xfrm>
                      <a:off x="0" y="0"/>
                      <a:ext cx="67945" cy="2563495"/>
                    </a:xfrm>
                    <a:prstGeom prst="rect">
                      <a:avLst/>
                    </a:prstGeom>
                    <a:noFill/>
                  </pic:spPr>
                </pic:pic>
              </a:graphicData>
            </a:graphic>
          </wp:anchor>
        </w:drawing>
      </w:r>
      <w:r>
        <w:rPr>
          <w:noProof/>
          <w:sz w:val="20"/>
          <w:szCs w:val="20"/>
        </w:rPr>
        <w:drawing>
          <wp:anchor distT="0" distB="0" distL="114300" distR="114300" simplePos="0" relativeHeight="251691008" behindDoc="1" locked="0" layoutInCell="0" allowOverlap="1" wp14:anchorId="0C1BFEA9" wp14:editId="29055BB5">
            <wp:simplePos x="0" y="0"/>
            <wp:positionH relativeFrom="column">
              <wp:posOffset>1190625</wp:posOffset>
            </wp:positionH>
            <wp:positionV relativeFrom="paragraph">
              <wp:posOffset>20320</wp:posOffset>
            </wp:positionV>
            <wp:extent cx="68580" cy="2563495"/>
            <wp:effectExtent l="0" t="0" r="0" b="0"/>
            <wp:wrapNone/>
            <wp:docPr id="745" name="Picture 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5"/>
                    <pic:cNvPicPr>
                      <a:picLocks noChangeAspect="1" noChangeArrowheads="1"/>
                    </pic:cNvPicPr>
                  </pic:nvPicPr>
                  <pic:blipFill>
                    <a:blip r:embed="rId497"/>
                    <a:srcRect/>
                    <a:stretch>
                      <a:fillRect/>
                    </a:stretch>
                  </pic:blipFill>
                  <pic:spPr bwMode="auto">
                    <a:xfrm>
                      <a:off x="0" y="0"/>
                      <a:ext cx="68580" cy="2563495"/>
                    </a:xfrm>
                    <a:prstGeom prst="rect">
                      <a:avLst/>
                    </a:prstGeom>
                    <a:noFill/>
                  </pic:spPr>
                </pic:pic>
              </a:graphicData>
            </a:graphic>
          </wp:anchor>
        </w:drawing>
      </w:r>
      <w:r>
        <w:rPr>
          <w:noProof/>
          <w:sz w:val="20"/>
          <w:szCs w:val="20"/>
        </w:rPr>
        <w:drawing>
          <wp:anchor distT="0" distB="0" distL="114300" distR="114300" simplePos="0" relativeHeight="251692032" behindDoc="1" locked="0" layoutInCell="0" allowOverlap="1" wp14:anchorId="4D9BFF14" wp14:editId="74957150">
            <wp:simplePos x="0" y="0"/>
            <wp:positionH relativeFrom="column">
              <wp:posOffset>1328420</wp:posOffset>
            </wp:positionH>
            <wp:positionV relativeFrom="paragraph">
              <wp:posOffset>20320</wp:posOffset>
            </wp:positionV>
            <wp:extent cx="55245" cy="2563495"/>
            <wp:effectExtent l="0" t="0" r="0" b="0"/>
            <wp:wrapNone/>
            <wp:docPr id="746" name="Picture 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6"/>
                    <pic:cNvPicPr>
                      <a:picLocks noChangeAspect="1" noChangeArrowheads="1"/>
                    </pic:cNvPicPr>
                  </pic:nvPicPr>
                  <pic:blipFill>
                    <a:blip r:embed="rId498"/>
                    <a:srcRect/>
                    <a:stretch>
                      <a:fillRect/>
                    </a:stretch>
                  </pic:blipFill>
                  <pic:spPr bwMode="auto">
                    <a:xfrm>
                      <a:off x="0" y="0"/>
                      <a:ext cx="55245" cy="2563495"/>
                    </a:xfrm>
                    <a:prstGeom prst="rect">
                      <a:avLst/>
                    </a:prstGeom>
                    <a:noFill/>
                  </pic:spPr>
                </pic:pic>
              </a:graphicData>
            </a:graphic>
          </wp:anchor>
        </w:drawing>
      </w:r>
      <w:r>
        <w:rPr>
          <w:noProof/>
          <w:sz w:val="20"/>
          <w:szCs w:val="20"/>
        </w:rPr>
        <w:drawing>
          <wp:anchor distT="0" distB="0" distL="114300" distR="114300" simplePos="0" relativeHeight="251693056" behindDoc="1" locked="0" layoutInCell="0" allowOverlap="1" wp14:anchorId="2428FC1B" wp14:editId="535C5CF7">
            <wp:simplePos x="0" y="0"/>
            <wp:positionH relativeFrom="column">
              <wp:posOffset>1466850</wp:posOffset>
            </wp:positionH>
            <wp:positionV relativeFrom="paragraph">
              <wp:posOffset>20320</wp:posOffset>
            </wp:positionV>
            <wp:extent cx="42545" cy="2563495"/>
            <wp:effectExtent l="0" t="0" r="0" b="0"/>
            <wp:wrapNone/>
            <wp:docPr id="747" name="Picture 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7"/>
                    <pic:cNvPicPr>
                      <a:picLocks noChangeAspect="1" noChangeArrowheads="1"/>
                    </pic:cNvPicPr>
                  </pic:nvPicPr>
                  <pic:blipFill>
                    <a:blip r:embed="rId499"/>
                    <a:srcRect/>
                    <a:stretch>
                      <a:fillRect/>
                    </a:stretch>
                  </pic:blipFill>
                  <pic:spPr bwMode="auto">
                    <a:xfrm>
                      <a:off x="0" y="0"/>
                      <a:ext cx="42545" cy="2563495"/>
                    </a:xfrm>
                    <a:prstGeom prst="rect">
                      <a:avLst/>
                    </a:prstGeom>
                    <a:noFill/>
                  </pic:spPr>
                </pic:pic>
              </a:graphicData>
            </a:graphic>
          </wp:anchor>
        </w:drawing>
      </w:r>
      <w:r>
        <w:rPr>
          <w:noProof/>
          <w:sz w:val="20"/>
          <w:szCs w:val="20"/>
        </w:rPr>
        <w:drawing>
          <wp:anchor distT="0" distB="0" distL="114300" distR="114300" simplePos="0" relativeHeight="251694080" behindDoc="1" locked="0" layoutInCell="0" allowOverlap="1" wp14:anchorId="196762AC" wp14:editId="2E412C63">
            <wp:simplePos x="0" y="0"/>
            <wp:positionH relativeFrom="column">
              <wp:posOffset>1605280</wp:posOffset>
            </wp:positionH>
            <wp:positionV relativeFrom="paragraph">
              <wp:posOffset>20320</wp:posOffset>
            </wp:positionV>
            <wp:extent cx="67945" cy="2563495"/>
            <wp:effectExtent l="0" t="0" r="0" b="0"/>
            <wp:wrapNone/>
            <wp:docPr id="748" name="Picture 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8"/>
                    <pic:cNvPicPr>
                      <a:picLocks noChangeAspect="1" noChangeArrowheads="1"/>
                    </pic:cNvPicPr>
                  </pic:nvPicPr>
                  <pic:blipFill>
                    <a:blip r:embed="rId500"/>
                    <a:srcRect/>
                    <a:stretch>
                      <a:fillRect/>
                    </a:stretch>
                  </pic:blipFill>
                  <pic:spPr bwMode="auto">
                    <a:xfrm>
                      <a:off x="0" y="0"/>
                      <a:ext cx="67945" cy="2563495"/>
                    </a:xfrm>
                    <a:prstGeom prst="rect">
                      <a:avLst/>
                    </a:prstGeom>
                    <a:noFill/>
                  </pic:spPr>
                </pic:pic>
              </a:graphicData>
            </a:graphic>
          </wp:anchor>
        </w:drawing>
      </w:r>
      <w:r>
        <w:rPr>
          <w:noProof/>
          <w:sz w:val="20"/>
          <w:szCs w:val="20"/>
        </w:rPr>
        <w:drawing>
          <wp:anchor distT="0" distB="0" distL="114300" distR="114300" simplePos="0" relativeHeight="251695104" behindDoc="1" locked="0" layoutInCell="0" allowOverlap="1" wp14:anchorId="1550ABE2" wp14:editId="52DEAF61">
            <wp:simplePos x="0" y="0"/>
            <wp:positionH relativeFrom="column">
              <wp:posOffset>1743075</wp:posOffset>
            </wp:positionH>
            <wp:positionV relativeFrom="paragraph">
              <wp:posOffset>20320</wp:posOffset>
            </wp:positionV>
            <wp:extent cx="55245" cy="2563495"/>
            <wp:effectExtent l="0" t="0" r="0" b="0"/>
            <wp:wrapNone/>
            <wp:docPr id="749" name="Picture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9"/>
                    <pic:cNvPicPr>
                      <a:picLocks noChangeAspect="1" noChangeArrowheads="1"/>
                    </pic:cNvPicPr>
                  </pic:nvPicPr>
                  <pic:blipFill>
                    <a:blip r:embed="rId501"/>
                    <a:srcRect/>
                    <a:stretch>
                      <a:fillRect/>
                    </a:stretch>
                  </pic:blipFill>
                  <pic:spPr bwMode="auto">
                    <a:xfrm>
                      <a:off x="0" y="0"/>
                      <a:ext cx="55245" cy="2563495"/>
                    </a:xfrm>
                    <a:prstGeom prst="rect">
                      <a:avLst/>
                    </a:prstGeom>
                    <a:noFill/>
                  </pic:spPr>
                </pic:pic>
              </a:graphicData>
            </a:graphic>
          </wp:anchor>
        </w:drawing>
      </w:r>
      <w:r>
        <w:rPr>
          <w:noProof/>
          <w:sz w:val="20"/>
          <w:szCs w:val="20"/>
        </w:rPr>
        <w:drawing>
          <wp:anchor distT="0" distB="0" distL="114300" distR="114300" simplePos="0" relativeHeight="251696128" behindDoc="1" locked="0" layoutInCell="0" allowOverlap="1" wp14:anchorId="43FAF182" wp14:editId="0D0FD6D4">
            <wp:simplePos x="0" y="0"/>
            <wp:positionH relativeFrom="column">
              <wp:posOffset>1881505</wp:posOffset>
            </wp:positionH>
            <wp:positionV relativeFrom="paragraph">
              <wp:posOffset>20320</wp:posOffset>
            </wp:positionV>
            <wp:extent cx="55245" cy="2563495"/>
            <wp:effectExtent l="0" t="0" r="0" b="0"/>
            <wp:wrapNone/>
            <wp:docPr id="750" name="Picture 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0"/>
                    <pic:cNvPicPr>
                      <a:picLocks noChangeAspect="1" noChangeArrowheads="1"/>
                    </pic:cNvPicPr>
                  </pic:nvPicPr>
                  <pic:blipFill>
                    <a:blip r:embed="rId502"/>
                    <a:srcRect/>
                    <a:stretch>
                      <a:fillRect/>
                    </a:stretch>
                  </pic:blipFill>
                  <pic:spPr bwMode="auto">
                    <a:xfrm>
                      <a:off x="0" y="0"/>
                      <a:ext cx="55245" cy="2563495"/>
                    </a:xfrm>
                    <a:prstGeom prst="rect">
                      <a:avLst/>
                    </a:prstGeom>
                    <a:noFill/>
                  </pic:spPr>
                </pic:pic>
              </a:graphicData>
            </a:graphic>
          </wp:anchor>
        </w:drawing>
      </w:r>
      <w:r>
        <w:rPr>
          <w:noProof/>
          <w:sz w:val="20"/>
          <w:szCs w:val="20"/>
        </w:rPr>
        <w:drawing>
          <wp:anchor distT="0" distB="0" distL="114300" distR="114300" simplePos="0" relativeHeight="251697152" behindDoc="1" locked="0" layoutInCell="0" allowOverlap="1" wp14:anchorId="33B14B3F" wp14:editId="33A08DA0">
            <wp:simplePos x="0" y="0"/>
            <wp:positionH relativeFrom="column">
              <wp:posOffset>2019935</wp:posOffset>
            </wp:positionH>
            <wp:positionV relativeFrom="paragraph">
              <wp:posOffset>20320</wp:posOffset>
            </wp:positionV>
            <wp:extent cx="55245" cy="2563495"/>
            <wp:effectExtent l="0" t="0" r="0" b="0"/>
            <wp:wrapNone/>
            <wp:docPr id="751" name="Picture 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1"/>
                    <pic:cNvPicPr>
                      <a:picLocks noChangeAspect="1" noChangeArrowheads="1"/>
                    </pic:cNvPicPr>
                  </pic:nvPicPr>
                  <pic:blipFill>
                    <a:blip r:embed="rId503"/>
                    <a:srcRect/>
                    <a:stretch>
                      <a:fillRect/>
                    </a:stretch>
                  </pic:blipFill>
                  <pic:spPr bwMode="auto">
                    <a:xfrm>
                      <a:off x="0" y="0"/>
                      <a:ext cx="55245" cy="2563495"/>
                    </a:xfrm>
                    <a:prstGeom prst="rect">
                      <a:avLst/>
                    </a:prstGeom>
                    <a:noFill/>
                  </pic:spPr>
                </pic:pic>
              </a:graphicData>
            </a:graphic>
          </wp:anchor>
        </w:drawing>
      </w:r>
      <w:r>
        <w:rPr>
          <w:noProof/>
          <w:sz w:val="20"/>
          <w:szCs w:val="20"/>
        </w:rPr>
        <w:drawing>
          <wp:anchor distT="0" distB="0" distL="114300" distR="114300" simplePos="0" relativeHeight="251698176" behindDoc="1" locked="0" layoutInCell="0" allowOverlap="1" wp14:anchorId="3165EF85" wp14:editId="2EA2843B">
            <wp:simplePos x="0" y="0"/>
            <wp:positionH relativeFrom="column">
              <wp:posOffset>2157730</wp:posOffset>
            </wp:positionH>
            <wp:positionV relativeFrom="paragraph">
              <wp:posOffset>20320</wp:posOffset>
            </wp:positionV>
            <wp:extent cx="67945" cy="2563495"/>
            <wp:effectExtent l="0" t="0" r="0" b="0"/>
            <wp:wrapNone/>
            <wp:docPr id="752" name="Picture 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2"/>
                    <pic:cNvPicPr>
                      <a:picLocks noChangeAspect="1" noChangeArrowheads="1"/>
                    </pic:cNvPicPr>
                  </pic:nvPicPr>
                  <pic:blipFill>
                    <a:blip r:embed="rId504"/>
                    <a:srcRect/>
                    <a:stretch>
                      <a:fillRect/>
                    </a:stretch>
                  </pic:blipFill>
                  <pic:spPr bwMode="auto">
                    <a:xfrm>
                      <a:off x="0" y="0"/>
                      <a:ext cx="67945" cy="2563495"/>
                    </a:xfrm>
                    <a:prstGeom prst="rect">
                      <a:avLst/>
                    </a:prstGeom>
                    <a:noFill/>
                  </pic:spPr>
                </pic:pic>
              </a:graphicData>
            </a:graphic>
          </wp:anchor>
        </w:drawing>
      </w:r>
      <w:r>
        <w:rPr>
          <w:noProof/>
          <w:sz w:val="20"/>
          <w:szCs w:val="20"/>
        </w:rPr>
        <w:drawing>
          <wp:anchor distT="0" distB="0" distL="114300" distR="114300" simplePos="0" relativeHeight="251699200" behindDoc="1" locked="0" layoutInCell="0" allowOverlap="1" wp14:anchorId="2BB786C7" wp14:editId="3ABA54BD">
            <wp:simplePos x="0" y="0"/>
            <wp:positionH relativeFrom="column">
              <wp:posOffset>2296160</wp:posOffset>
            </wp:positionH>
            <wp:positionV relativeFrom="paragraph">
              <wp:posOffset>20320</wp:posOffset>
            </wp:positionV>
            <wp:extent cx="67945" cy="2563495"/>
            <wp:effectExtent l="0" t="0" r="0" b="0"/>
            <wp:wrapNone/>
            <wp:docPr id="753" name="Picture 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3"/>
                    <pic:cNvPicPr>
                      <a:picLocks noChangeAspect="1" noChangeArrowheads="1"/>
                    </pic:cNvPicPr>
                  </pic:nvPicPr>
                  <pic:blipFill>
                    <a:blip r:embed="rId505"/>
                    <a:srcRect/>
                    <a:stretch>
                      <a:fillRect/>
                    </a:stretch>
                  </pic:blipFill>
                  <pic:spPr bwMode="auto">
                    <a:xfrm>
                      <a:off x="0" y="0"/>
                      <a:ext cx="67945" cy="2563495"/>
                    </a:xfrm>
                    <a:prstGeom prst="rect">
                      <a:avLst/>
                    </a:prstGeom>
                    <a:noFill/>
                  </pic:spPr>
                </pic:pic>
              </a:graphicData>
            </a:graphic>
          </wp:anchor>
        </w:drawing>
      </w:r>
      <w:r>
        <w:rPr>
          <w:noProof/>
          <w:sz w:val="20"/>
          <w:szCs w:val="20"/>
        </w:rPr>
        <w:drawing>
          <wp:anchor distT="0" distB="0" distL="114300" distR="114300" simplePos="0" relativeHeight="251700224" behindDoc="1" locked="0" layoutInCell="0" allowOverlap="1" wp14:anchorId="1951A556" wp14:editId="6C40A370">
            <wp:simplePos x="0" y="0"/>
            <wp:positionH relativeFrom="column">
              <wp:posOffset>2434590</wp:posOffset>
            </wp:positionH>
            <wp:positionV relativeFrom="paragraph">
              <wp:posOffset>20320</wp:posOffset>
            </wp:positionV>
            <wp:extent cx="68580" cy="2563495"/>
            <wp:effectExtent l="0" t="0" r="0" b="0"/>
            <wp:wrapNone/>
            <wp:docPr id="754" name="Picture 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4"/>
                    <pic:cNvPicPr>
                      <a:picLocks noChangeAspect="1" noChangeArrowheads="1"/>
                    </pic:cNvPicPr>
                  </pic:nvPicPr>
                  <pic:blipFill>
                    <a:blip r:embed="rId506"/>
                    <a:srcRect/>
                    <a:stretch>
                      <a:fillRect/>
                    </a:stretch>
                  </pic:blipFill>
                  <pic:spPr bwMode="auto">
                    <a:xfrm>
                      <a:off x="0" y="0"/>
                      <a:ext cx="68580" cy="2563495"/>
                    </a:xfrm>
                    <a:prstGeom prst="rect">
                      <a:avLst/>
                    </a:prstGeom>
                    <a:noFill/>
                  </pic:spPr>
                </pic:pic>
              </a:graphicData>
            </a:graphic>
          </wp:anchor>
        </w:drawing>
      </w:r>
      <w:r>
        <w:rPr>
          <w:noProof/>
          <w:sz w:val="20"/>
          <w:szCs w:val="20"/>
        </w:rPr>
        <w:drawing>
          <wp:anchor distT="0" distB="0" distL="114300" distR="114300" simplePos="0" relativeHeight="251701248" behindDoc="1" locked="0" layoutInCell="0" allowOverlap="1" wp14:anchorId="06CAFFAB" wp14:editId="34BEFFE4">
            <wp:simplePos x="0" y="0"/>
            <wp:positionH relativeFrom="column">
              <wp:posOffset>2573020</wp:posOffset>
            </wp:positionH>
            <wp:positionV relativeFrom="paragraph">
              <wp:posOffset>20320</wp:posOffset>
            </wp:positionV>
            <wp:extent cx="67945" cy="2563495"/>
            <wp:effectExtent l="0" t="0" r="0" b="0"/>
            <wp:wrapNone/>
            <wp:docPr id="755" name="Picture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5"/>
                    <pic:cNvPicPr>
                      <a:picLocks noChangeAspect="1" noChangeArrowheads="1"/>
                    </pic:cNvPicPr>
                  </pic:nvPicPr>
                  <pic:blipFill>
                    <a:blip r:embed="rId507"/>
                    <a:srcRect/>
                    <a:stretch>
                      <a:fillRect/>
                    </a:stretch>
                  </pic:blipFill>
                  <pic:spPr bwMode="auto">
                    <a:xfrm>
                      <a:off x="0" y="0"/>
                      <a:ext cx="67945" cy="2563495"/>
                    </a:xfrm>
                    <a:prstGeom prst="rect">
                      <a:avLst/>
                    </a:prstGeom>
                    <a:noFill/>
                  </pic:spPr>
                </pic:pic>
              </a:graphicData>
            </a:graphic>
          </wp:anchor>
        </w:drawing>
      </w:r>
      <w:r>
        <w:rPr>
          <w:noProof/>
          <w:sz w:val="20"/>
          <w:szCs w:val="20"/>
        </w:rPr>
        <w:drawing>
          <wp:anchor distT="0" distB="0" distL="114300" distR="114300" simplePos="0" relativeHeight="251702272" behindDoc="1" locked="0" layoutInCell="0" allowOverlap="1" wp14:anchorId="1E6B8D38" wp14:editId="1F156A73">
            <wp:simplePos x="0" y="0"/>
            <wp:positionH relativeFrom="column">
              <wp:posOffset>2710815</wp:posOffset>
            </wp:positionH>
            <wp:positionV relativeFrom="paragraph">
              <wp:posOffset>20320</wp:posOffset>
            </wp:positionV>
            <wp:extent cx="67945" cy="2563495"/>
            <wp:effectExtent l="0" t="0" r="0" b="0"/>
            <wp:wrapNone/>
            <wp:docPr id="756" name="Picture 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6"/>
                    <pic:cNvPicPr>
                      <a:picLocks noChangeAspect="1" noChangeArrowheads="1"/>
                    </pic:cNvPicPr>
                  </pic:nvPicPr>
                  <pic:blipFill>
                    <a:blip r:embed="rId508"/>
                    <a:srcRect/>
                    <a:stretch>
                      <a:fillRect/>
                    </a:stretch>
                  </pic:blipFill>
                  <pic:spPr bwMode="auto">
                    <a:xfrm>
                      <a:off x="0" y="0"/>
                      <a:ext cx="67945" cy="2563495"/>
                    </a:xfrm>
                    <a:prstGeom prst="rect">
                      <a:avLst/>
                    </a:prstGeom>
                    <a:noFill/>
                  </pic:spPr>
                </pic:pic>
              </a:graphicData>
            </a:graphic>
          </wp:anchor>
        </w:drawing>
      </w:r>
      <w:r>
        <w:rPr>
          <w:noProof/>
          <w:sz w:val="20"/>
          <w:szCs w:val="20"/>
        </w:rPr>
        <w:drawing>
          <wp:anchor distT="0" distB="0" distL="114300" distR="114300" simplePos="0" relativeHeight="251703296" behindDoc="1" locked="0" layoutInCell="0" allowOverlap="1" wp14:anchorId="13A16DBC" wp14:editId="32FB825D">
            <wp:simplePos x="0" y="0"/>
            <wp:positionH relativeFrom="column">
              <wp:posOffset>2849245</wp:posOffset>
            </wp:positionH>
            <wp:positionV relativeFrom="paragraph">
              <wp:posOffset>20320</wp:posOffset>
            </wp:positionV>
            <wp:extent cx="55245" cy="2563495"/>
            <wp:effectExtent l="0" t="0" r="0" b="0"/>
            <wp:wrapNone/>
            <wp:docPr id="757" name="Picture 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7"/>
                    <pic:cNvPicPr>
                      <a:picLocks noChangeAspect="1" noChangeArrowheads="1"/>
                    </pic:cNvPicPr>
                  </pic:nvPicPr>
                  <pic:blipFill>
                    <a:blip r:embed="rId509"/>
                    <a:srcRect/>
                    <a:stretch>
                      <a:fillRect/>
                    </a:stretch>
                  </pic:blipFill>
                  <pic:spPr bwMode="auto">
                    <a:xfrm>
                      <a:off x="0" y="0"/>
                      <a:ext cx="55245" cy="2563495"/>
                    </a:xfrm>
                    <a:prstGeom prst="rect">
                      <a:avLst/>
                    </a:prstGeom>
                    <a:noFill/>
                  </pic:spPr>
                </pic:pic>
              </a:graphicData>
            </a:graphic>
          </wp:anchor>
        </w:drawing>
      </w:r>
      <w:r>
        <w:rPr>
          <w:noProof/>
          <w:sz w:val="20"/>
          <w:szCs w:val="20"/>
        </w:rPr>
        <w:drawing>
          <wp:anchor distT="0" distB="0" distL="114300" distR="114300" simplePos="0" relativeHeight="251704320" behindDoc="1" locked="0" layoutInCell="0" allowOverlap="1" wp14:anchorId="75C5050B" wp14:editId="225F8057">
            <wp:simplePos x="0" y="0"/>
            <wp:positionH relativeFrom="column">
              <wp:posOffset>2987675</wp:posOffset>
            </wp:positionH>
            <wp:positionV relativeFrom="paragraph">
              <wp:posOffset>20320</wp:posOffset>
            </wp:positionV>
            <wp:extent cx="42545" cy="2563495"/>
            <wp:effectExtent l="0" t="0" r="0" b="0"/>
            <wp:wrapNone/>
            <wp:docPr id="758" name="Picture 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8"/>
                    <pic:cNvPicPr>
                      <a:picLocks noChangeAspect="1" noChangeArrowheads="1"/>
                    </pic:cNvPicPr>
                  </pic:nvPicPr>
                  <pic:blipFill>
                    <a:blip r:embed="rId510"/>
                    <a:srcRect/>
                    <a:stretch>
                      <a:fillRect/>
                    </a:stretch>
                  </pic:blipFill>
                  <pic:spPr bwMode="auto">
                    <a:xfrm>
                      <a:off x="0" y="0"/>
                      <a:ext cx="42545" cy="2563495"/>
                    </a:xfrm>
                    <a:prstGeom prst="rect">
                      <a:avLst/>
                    </a:prstGeom>
                    <a:noFill/>
                  </pic:spPr>
                </pic:pic>
              </a:graphicData>
            </a:graphic>
          </wp:anchor>
        </w:drawing>
      </w:r>
      <w:r>
        <w:rPr>
          <w:noProof/>
          <w:sz w:val="20"/>
          <w:szCs w:val="20"/>
        </w:rPr>
        <w:drawing>
          <wp:anchor distT="0" distB="0" distL="114300" distR="114300" simplePos="0" relativeHeight="251705344" behindDoc="1" locked="0" layoutInCell="0" allowOverlap="1" wp14:anchorId="44CB617F" wp14:editId="49682173">
            <wp:simplePos x="0" y="0"/>
            <wp:positionH relativeFrom="column">
              <wp:posOffset>3125470</wp:posOffset>
            </wp:positionH>
            <wp:positionV relativeFrom="paragraph">
              <wp:posOffset>20320</wp:posOffset>
            </wp:positionV>
            <wp:extent cx="55245" cy="2563495"/>
            <wp:effectExtent l="0" t="0" r="0" b="0"/>
            <wp:wrapNone/>
            <wp:docPr id="759" name="Picture 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9"/>
                    <pic:cNvPicPr>
                      <a:picLocks noChangeAspect="1" noChangeArrowheads="1"/>
                    </pic:cNvPicPr>
                  </pic:nvPicPr>
                  <pic:blipFill>
                    <a:blip r:embed="rId511"/>
                    <a:srcRect/>
                    <a:stretch>
                      <a:fillRect/>
                    </a:stretch>
                  </pic:blipFill>
                  <pic:spPr bwMode="auto">
                    <a:xfrm>
                      <a:off x="0" y="0"/>
                      <a:ext cx="55245" cy="2563495"/>
                    </a:xfrm>
                    <a:prstGeom prst="rect">
                      <a:avLst/>
                    </a:prstGeom>
                    <a:noFill/>
                  </pic:spPr>
                </pic:pic>
              </a:graphicData>
            </a:graphic>
          </wp:anchor>
        </w:drawing>
      </w:r>
      <w:r>
        <w:rPr>
          <w:noProof/>
          <w:sz w:val="20"/>
          <w:szCs w:val="20"/>
        </w:rPr>
        <w:drawing>
          <wp:anchor distT="0" distB="0" distL="114300" distR="114300" simplePos="0" relativeHeight="251706368" behindDoc="1" locked="0" layoutInCell="0" allowOverlap="1" wp14:anchorId="3AD80A3A" wp14:editId="0D0D178F">
            <wp:simplePos x="0" y="0"/>
            <wp:positionH relativeFrom="column">
              <wp:posOffset>3263900</wp:posOffset>
            </wp:positionH>
            <wp:positionV relativeFrom="paragraph">
              <wp:posOffset>20320</wp:posOffset>
            </wp:positionV>
            <wp:extent cx="42545" cy="2563495"/>
            <wp:effectExtent l="0" t="0" r="0" b="0"/>
            <wp:wrapNone/>
            <wp:docPr id="760" name="Picture 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0"/>
                    <pic:cNvPicPr>
                      <a:picLocks noChangeAspect="1" noChangeArrowheads="1"/>
                    </pic:cNvPicPr>
                  </pic:nvPicPr>
                  <pic:blipFill>
                    <a:blip r:embed="rId512"/>
                    <a:srcRect/>
                    <a:stretch>
                      <a:fillRect/>
                    </a:stretch>
                  </pic:blipFill>
                  <pic:spPr bwMode="auto">
                    <a:xfrm>
                      <a:off x="0" y="0"/>
                      <a:ext cx="42545" cy="2563495"/>
                    </a:xfrm>
                    <a:prstGeom prst="rect">
                      <a:avLst/>
                    </a:prstGeom>
                    <a:noFill/>
                  </pic:spPr>
                </pic:pic>
              </a:graphicData>
            </a:graphic>
          </wp:anchor>
        </w:drawing>
      </w:r>
      <w:r>
        <w:rPr>
          <w:noProof/>
          <w:sz w:val="20"/>
          <w:szCs w:val="20"/>
        </w:rPr>
        <w:drawing>
          <wp:anchor distT="0" distB="0" distL="114300" distR="114300" simplePos="0" relativeHeight="251707392" behindDoc="1" locked="0" layoutInCell="0" allowOverlap="1" wp14:anchorId="4A4D7D2D" wp14:editId="19C7F1FB">
            <wp:simplePos x="0" y="0"/>
            <wp:positionH relativeFrom="column">
              <wp:posOffset>3402330</wp:posOffset>
            </wp:positionH>
            <wp:positionV relativeFrom="paragraph">
              <wp:posOffset>20320</wp:posOffset>
            </wp:positionV>
            <wp:extent cx="42545" cy="2563495"/>
            <wp:effectExtent l="0" t="0" r="0" b="0"/>
            <wp:wrapNone/>
            <wp:docPr id="761" name="Picture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1"/>
                    <pic:cNvPicPr>
                      <a:picLocks noChangeAspect="1" noChangeArrowheads="1"/>
                    </pic:cNvPicPr>
                  </pic:nvPicPr>
                  <pic:blipFill>
                    <a:blip r:embed="rId513"/>
                    <a:srcRect/>
                    <a:stretch>
                      <a:fillRect/>
                    </a:stretch>
                  </pic:blipFill>
                  <pic:spPr bwMode="auto">
                    <a:xfrm>
                      <a:off x="0" y="0"/>
                      <a:ext cx="42545" cy="2563495"/>
                    </a:xfrm>
                    <a:prstGeom prst="rect">
                      <a:avLst/>
                    </a:prstGeom>
                    <a:noFill/>
                  </pic:spPr>
                </pic:pic>
              </a:graphicData>
            </a:graphic>
          </wp:anchor>
        </w:drawing>
      </w:r>
      <w:r>
        <w:rPr>
          <w:noProof/>
          <w:sz w:val="20"/>
          <w:szCs w:val="20"/>
        </w:rPr>
        <w:drawing>
          <wp:anchor distT="0" distB="0" distL="114300" distR="114300" simplePos="0" relativeHeight="251708416" behindDoc="1" locked="0" layoutInCell="0" allowOverlap="1" wp14:anchorId="269ADA5D" wp14:editId="1DB7F3C2">
            <wp:simplePos x="0" y="0"/>
            <wp:positionH relativeFrom="column">
              <wp:posOffset>3540125</wp:posOffset>
            </wp:positionH>
            <wp:positionV relativeFrom="paragraph">
              <wp:posOffset>20320</wp:posOffset>
            </wp:positionV>
            <wp:extent cx="55245" cy="2563495"/>
            <wp:effectExtent l="0" t="0" r="0" b="0"/>
            <wp:wrapNone/>
            <wp:docPr id="762" name="Picture 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2"/>
                    <pic:cNvPicPr>
                      <a:picLocks noChangeAspect="1" noChangeArrowheads="1"/>
                    </pic:cNvPicPr>
                  </pic:nvPicPr>
                  <pic:blipFill>
                    <a:blip r:embed="rId514"/>
                    <a:srcRect/>
                    <a:stretch>
                      <a:fillRect/>
                    </a:stretch>
                  </pic:blipFill>
                  <pic:spPr bwMode="auto">
                    <a:xfrm>
                      <a:off x="0" y="0"/>
                      <a:ext cx="55245" cy="2563495"/>
                    </a:xfrm>
                    <a:prstGeom prst="rect">
                      <a:avLst/>
                    </a:prstGeom>
                    <a:noFill/>
                  </pic:spPr>
                </pic:pic>
              </a:graphicData>
            </a:graphic>
          </wp:anchor>
        </w:drawing>
      </w:r>
      <w:r>
        <w:rPr>
          <w:noProof/>
          <w:sz w:val="20"/>
          <w:szCs w:val="20"/>
        </w:rPr>
        <w:drawing>
          <wp:anchor distT="0" distB="0" distL="114300" distR="114300" simplePos="0" relativeHeight="251709440" behindDoc="1" locked="0" layoutInCell="0" allowOverlap="1" wp14:anchorId="350F2861" wp14:editId="218CCEFB">
            <wp:simplePos x="0" y="0"/>
            <wp:positionH relativeFrom="column">
              <wp:posOffset>3678555</wp:posOffset>
            </wp:positionH>
            <wp:positionV relativeFrom="paragraph">
              <wp:posOffset>20320</wp:posOffset>
            </wp:positionV>
            <wp:extent cx="68580" cy="2563495"/>
            <wp:effectExtent l="0" t="0" r="0" b="0"/>
            <wp:wrapNone/>
            <wp:docPr id="763" name="Picture 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3"/>
                    <pic:cNvPicPr>
                      <a:picLocks noChangeAspect="1" noChangeArrowheads="1"/>
                    </pic:cNvPicPr>
                  </pic:nvPicPr>
                  <pic:blipFill>
                    <a:blip r:embed="rId515"/>
                    <a:srcRect/>
                    <a:stretch>
                      <a:fillRect/>
                    </a:stretch>
                  </pic:blipFill>
                  <pic:spPr bwMode="auto">
                    <a:xfrm>
                      <a:off x="0" y="0"/>
                      <a:ext cx="68580" cy="2563495"/>
                    </a:xfrm>
                    <a:prstGeom prst="rect">
                      <a:avLst/>
                    </a:prstGeom>
                    <a:noFill/>
                  </pic:spPr>
                </pic:pic>
              </a:graphicData>
            </a:graphic>
          </wp:anchor>
        </w:drawing>
      </w:r>
      <w:r>
        <w:rPr>
          <w:noProof/>
          <w:sz w:val="20"/>
          <w:szCs w:val="20"/>
        </w:rPr>
        <w:drawing>
          <wp:anchor distT="0" distB="0" distL="114300" distR="114300" simplePos="0" relativeHeight="251710464" behindDoc="1" locked="0" layoutInCell="0" allowOverlap="1" wp14:anchorId="31ED4070" wp14:editId="75CDC693">
            <wp:simplePos x="0" y="0"/>
            <wp:positionH relativeFrom="column">
              <wp:posOffset>3816985</wp:posOffset>
            </wp:positionH>
            <wp:positionV relativeFrom="paragraph">
              <wp:posOffset>20320</wp:posOffset>
            </wp:positionV>
            <wp:extent cx="68580" cy="2563495"/>
            <wp:effectExtent l="0" t="0" r="0" b="0"/>
            <wp:wrapNone/>
            <wp:docPr id="764" name="Picture 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4"/>
                    <pic:cNvPicPr>
                      <a:picLocks noChangeAspect="1" noChangeArrowheads="1"/>
                    </pic:cNvPicPr>
                  </pic:nvPicPr>
                  <pic:blipFill>
                    <a:blip r:embed="rId516"/>
                    <a:srcRect/>
                    <a:stretch>
                      <a:fillRect/>
                    </a:stretch>
                  </pic:blipFill>
                  <pic:spPr bwMode="auto">
                    <a:xfrm>
                      <a:off x="0" y="0"/>
                      <a:ext cx="68580" cy="2563495"/>
                    </a:xfrm>
                    <a:prstGeom prst="rect">
                      <a:avLst/>
                    </a:prstGeom>
                    <a:noFill/>
                  </pic:spPr>
                </pic:pic>
              </a:graphicData>
            </a:graphic>
          </wp:anchor>
        </w:drawing>
      </w:r>
      <w:r>
        <w:rPr>
          <w:noProof/>
          <w:sz w:val="20"/>
          <w:szCs w:val="20"/>
        </w:rPr>
        <w:drawing>
          <wp:anchor distT="0" distB="0" distL="114300" distR="114300" simplePos="0" relativeHeight="251711488" behindDoc="1" locked="0" layoutInCell="0" allowOverlap="1" wp14:anchorId="7247F6F3" wp14:editId="4DD9CABA">
            <wp:simplePos x="0" y="0"/>
            <wp:positionH relativeFrom="column">
              <wp:posOffset>3955415</wp:posOffset>
            </wp:positionH>
            <wp:positionV relativeFrom="paragraph">
              <wp:posOffset>20320</wp:posOffset>
            </wp:positionV>
            <wp:extent cx="42545" cy="2563495"/>
            <wp:effectExtent l="0" t="0" r="0" b="0"/>
            <wp:wrapNone/>
            <wp:docPr id="765" name="Picture 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5"/>
                    <pic:cNvPicPr>
                      <a:picLocks noChangeAspect="1" noChangeArrowheads="1"/>
                    </pic:cNvPicPr>
                  </pic:nvPicPr>
                  <pic:blipFill>
                    <a:blip r:embed="rId517"/>
                    <a:srcRect/>
                    <a:stretch>
                      <a:fillRect/>
                    </a:stretch>
                  </pic:blipFill>
                  <pic:spPr bwMode="auto">
                    <a:xfrm>
                      <a:off x="0" y="0"/>
                      <a:ext cx="42545" cy="2563495"/>
                    </a:xfrm>
                    <a:prstGeom prst="rect">
                      <a:avLst/>
                    </a:prstGeom>
                    <a:noFill/>
                  </pic:spPr>
                </pic:pic>
              </a:graphicData>
            </a:graphic>
          </wp:anchor>
        </w:drawing>
      </w:r>
      <w:r>
        <w:rPr>
          <w:noProof/>
          <w:sz w:val="20"/>
          <w:szCs w:val="20"/>
        </w:rPr>
        <w:drawing>
          <wp:anchor distT="0" distB="0" distL="114300" distR="114300" simplePos="0" relativeHeight="251712512" behindDoc="1" locked="0" layoutInCell="0" allowOverlap="1" wp14:anchorId="3743248D" wp14:editId="25DE0D0A">
            <wp:simplePos x="0" y="0"/>
            <wp:positionH relativeFrom="column">
              <wp:posOffset>4093210</wp:posOffset>
            </wp:positionH>
            <wp:positionV relativeFrom="paragraph">
              <wp:posOffset>20320</wp:posOffset>
            </wp:positionV>
            <wp:extent cx="68580" cy="2563495"/>
            <wp:effectExtent l="0" t="0" r="0" b="0"/>
            <wp:wrapNone/>
            <wp:docPr id="766" name="Picture 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6"/>
                    <pic:cNvPicPr>
                      <a:picLocks noChangeAspect="1" noChangeArrowheads="1"/>
                    </pic:cNvPicPr>
                  </pic:nvPicPr>
                  <pic:blipFill>
                    <a:blip r:embed="rId518"/>
                    <a:srcRect/>
                    <a:stretch>
                      <a:fillRect/>
                    </a:stretch>
                  </pic:blipFill>
                  <pic:spPr bwMode="auto">
                    <a:xfrm>
                      <a:off x="0" y="0"/>
                      <a:ext cx="68580" cy="2563495"/>
                    </a:xfrm>
                    <a:prstGeom prst="rect">
                      <a:avLst/>
                    </a:prstGeom>
                    <a:noFill/>
                  </pic:spPr>
                </pic:pic>
              </a:graphicData>
            </a:graphic>
          </wp:anchor>
        </w:drawing>
      </w:r>
      <w:r>
        <w:rPr>
          <w:noProof/>
          <w:sz w:val="20"/>
          <w:szCs w:val="20"/>
        </w:rPr>
        <w:drawing>
          <wp:anchor distT="0" distB="0" distL="114300" distR="114300" simplePos="0" relativeHeight="251713536" behindDoc="1" locked="0" layoutInCell="0" allowOverlap="1" wp14:anchorId="52A70DFA" wp14:editId="6DD00563">
            <wp:simplePos x="0" y="0"/>
            <wp:positionH relativeFrom="column">
              <wp:posOffset>4231640</wp:posOffset>
            </wp:positionH>
            <wp:positionV relativeFrom="paragraph">
              <wp:posOffset>20320</wp:posOffset>
            </wp:positionV>
            <wp:extent cx="42545" cy="2563495"/>
            <wp:effectExtent l="0" t="0" r="0" b="0"/>
            <wp:wrapNone/>
            <wp:docPr id="767" name="Picture 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7"/>
                    <pic:cNvPicPr>
                      <a:picLocks noChangeAspect="1" noChangeArrowheads="1"/>
                    </pic:cNvPicPr>
                  </pic:nvPicPr>
                  <pic:blipFill>
                    <a:blip r:embed="rId519"/>
                    <a:srcRect/>
                    <a:stretch>
                      <a:fillRect/>
                    </a:stretch>
                  </pic:blipFill>
                  <pic:spPr bwMode="auto">
                    <a:xfrm>
                      <a:off x="0" y="0"/>
                      <a:ext cx="42545" cy="2563495"/>
                    </a:xfrm>
                    <a:prstGeom prst="rect">
                      <a:avLst/>
                    </a:prstGeom>
                    <a:noFill/>
                  </pic:spPr>
                </pic:pic>
              </a:graphicData>
            </a:graphic>
          </wp:anchor>
        </w:drawing>
      </w:r>
      <w:r>
        <w:rPr>
          <w:noProof/>
          <w:sz w:val="20"/>
          <w:szCs w:val="20"/>
        </w:rPr>
        <w:drawing>
          <wp:anchor distT="0" distB="0" distL="114300" distR="114300" simplePos="0" relativeHeight="251714560" behindDoc="1" locked="0" layoutInCell="0" allowOverlap="1" wp14:anchorId="606B9170" wp14:editId="19B753E0">
            <wp:simplePos x="0" y="0"/>
            <wp:positionH relativeFrom="column">
              <wp:posOffset>4370070</wp:posOffset>
            </wp:positionH>
            <wp:positionV relativeFrom="paragraph">
              <wp:posOffset>20320</wp:posOffset>
            </wp:positionV>
            <wp:extent cx="42545" cy="2563495"/>
            <wp:effectExtent l="0" t="0" r="0" b="0"/>
            <wp:wrapNone/>
            <wp:docPr id="768" name="Picture 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8"/>
                    <pic:cNvPicPr>
                      <a:picLocks noChangeAspect="1" noChangeArrowheads="1"/>
                    </pic:cNvPicPr>
                  </pic:nvPicPr>
                  <pic:blipFill>
                    <a:blip r:embed="rId520"/>
                    <a:srcRect/>
                    <a:stretch>
                      <a:fillRect/>
                    </a:stretch>
                  </pic:blipFill>
                  <pic:spPr bwMode="auto">
                    <a:xfrm>
                      <a:off x="0" y="0"/>
                      <a:ext cx="42545" cy="2563495"/>
                    </a:xfrm>
                    <a:prstGeom prst="rect">
                      <a:avLst/>
                    </a:prstGeom>
                    <a:noFill/>
                  </pic:spPr>
                </pic:pic>
              </a:graphicData>
            </a:graphic>
          </wp:anchor>
        </w:drawing>
      </w:r>
      <w:r>
        <w:rPr>
          <w:noProof/>
          <w:sz w:val="20"/>
          <w:szCs w:val="20"/>
        </w:rPr>
        <w:drawing>
          <wp:anchor distT="0" distB="0" distL="114300" distR="114300" simplePos="0" relativeHeight="251715584" behindDoc="1" locked="0" layoutInCell="0" allowOverlap="1" wp14:anchorId="29197837" wp14:editId="5125A687">
            <wp:simplePos x="0" y="0"/>
            <wp:positionH relativeFrom="column">
              <wp:posOffset>4507865</wp:posOffset>
            </wp:positionH>
            <wp:positionV relativeFrom="paragraph">
              <wp:posOffset>20320</wp:posOffset>
            </wp:positionV>
            <wp:extent cx="67945" cy="2563495"/>
            <wp:effectExtent l="0" t="0" r="0" b="0"/>
            <wp:wrapNone/>
            <wp:docPr id="769" name="Picture 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9"/>
                    <pic:cNvPicPr>
                      <a:picLocks noChangeAspect="1" noChangeArrowheads="1"/>
                    </pic:cNvPicPr>
                  </pic:nvPicPr>
                  <pic:blipFill>
                    <a:blip r:embed="rId521"/>
                    <a:srcRect/>
                    <a:stretch>
                      <a:fillRect/>
                    </a:stretch>
                  </pic:blipFill>
                  <pic:spPr bwMode="auto">
                    <a:xfrm>
                      <a:off x="0" y="0"/>
                      <a:ext cx="67945" cy="2563495"/>
                    </a:xfrm>
                    <a:prstGeom prst="rect">
                      <a:avLst/>
                    </a:prstGeom>
                    <a:noFill/>
                  </pic:spPr>
                </pic:pic>
              </a:graphicData>
            </a:graphic>
          </wp:anchor>
        </w:drawing>
      </w:r>
      <w:r>
        <w:rPr>
          <w:noProof/>
          <w:sz w:val="20"/>
          <w:szCs w:val="20"/>
        </w:rPr>
        <w:drawing>
          <wp:anchor distT="0" distB="0" distL="114300" distR="114300" simplePos="0" relativeHeight="251716608" behindDoc="1" locked="0" layoutInCell="0" allowOverlap="1" wp14:anchorId="2C726D00" wp14:editId="3CCC5851">
            <wp:simplePos x="0" y="0"/>
            <wp:positionH relativeFrom="column">
              <wp:posOffset>4646295</wp:posOffset>
            </wp:positionH>
            <wp:positionV relativeFrom="paragraph">
              <wp:posOffset>20320</wp:posOffset>
            </wp:positionV>
            <wp:extent cx="55245" cy="2563495"/>
            <wp:effectExtent l="0" t="0" r="0" b="0"/>
            <wp:wrapNone/>
            <wp:docPr id="770" name="Picture 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0"/>
                    <pic:cNvPicPr>
                      <a:picLocks noChangeAspect="1" noChangeArrowheads="1"/>
                    </pic:cNvPicPr>
                  </pic:nvPicPr>
                  <pic:blipFill>
                    <a:blip r:embed="rId522"/>
                    <a:srcRect/>
                    <a:stretch>
                      <a:fillRect/>
                    </a:stretch>
                  </pic:blipFill>
                  <pic:spPr bwMode="auto">
                    <a:xfrm>
                      <a:off x="0" y="0"/>
                      <a:ext cx="55245" cy="2563495"/>
                    </a:xfrm>
                    <a:prstGeom prst="rect">
                      <a:avLst/>
                    </a:prstGeom>
                    <a:noFill/>
                  </pic:spPr>
                </pic:pic>
              </a:graphicData>
            </a:graphic>
          </wp:anchor>
        </w:drawing>
      </w:r>
      <w:r>
        <w:rPr>
          <w:noProof/>
          <w:sz w:val="20"/>
          <w:szCs w:val="20"/>
        </w:rPr>
        <w:drawing>
          <wp:anchor distT="0" distB="0" distL="114300" distR="114300" simplePos="0" relativeHeight="251717632" behindDoc="1" locked="0" layoutInCell="0" allowOverlap="1" wp14:anchorId="0664E190" wp14:editId="672E0563">
            <wp:simplePos x="0" y="0"/>
            <wp:positionH relativeFrom="column">
              <wp:posOffset>4784725</wp:posOffset>
            </wp:positionH>
            <wp:positionV relativeFrom="paragraph">
              <wp:posOffset>20320</wp:posOffset>
            </wp:positionV>
            <wp:extent cx="55245" cy="2563495"/>
            <wp:effectExtent l="0" t="0" r="0" b="0"/>
            <wp:wrapNone/>
            <wp:docPr id="771" name="Picture 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1"/>
                    <pic:cNvPicPr>
                      <a:picLocks noChangeAspect="1" noChangeArrowheads="1"/>
                    </pic:cNvPicPr>
                  </pic:nvPicPr>
                  <pic:blipFill>
                    <a:blip r:embed="rId523"/>
                    <a:srcRect/>
                    <a:stretch>
                      <a:fillRect/>
                    </a:stretch>
                  </pic:blipFill>
                  <pic:spPr bwMode="auto">
                    <a:xfrm>
                      <a:off x="0" y="0"/>
                      <a:ext cx="55245" cy="2563495"/>
                    </a:xfrm>
                    <a:prstGeom prst="rect">
                      <a:avLst/>
                    </a:prstGeom>
                    <a:noFill/>
                  </pic:spPr>
                </pic:pic>
              </a:graphicData>
            </a:graphic>
          </wp:anchor>
        </w:drawing>
      </w:r>
      <w:r>
        <w:rPr>
          <w:noProof/>
          <w:sz w:val="20"/>
          <w:szCs w:val="20"/>
        </w:rPr>
        <w:drawing>
          <wp:anchor distT="0" distB="0" distL="114300" distR="114300" simplePos="0" relativeHeight="251718656" behindDoc="1" locked="0" layoutInCell="0" allowOverlap="1" wp14:anchorId="6B918A05" wp14:editId="4968C09A">
            <wp:simplePos x="0" y="0"/>
            <wp:positionH relativeFrom="column">
              <wp:posOffset>4922520</wp:posOffset>
            </wp:positionH>
            <wp:positionV relativeFrom="paragraph">
              <wp:posOffset>20320</wp:posOffset>
            </wp:positionV>
            <wp:extent cx="67945" cy="2563495"/>
            <wp:effectExtent l="0" t="0" r="0" b="0"/>
            <wp:wrapNone/>
            <wp:docPr id="772" name="Picture 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2"/>
                    <pic:cNvPicPr>
                      <a:picLocks noChangeAspect="1" noChangeArrowheads="1"/>
                    </pic:cNvPicPr>
                  </pic:nvPicPr>
                  <pic:blipFill>
                    <a:blip r:embed="rId524"/>
                    <a:srcRect/>
                    <a:stretch>
                      <a:fillRect/>
                    </a:stretch>
                  </pic:blipFill>
                  <pic:spPr bwMode="auto">
                    <a:xfrm>
                      <a:off x="0" y="0"/>
                      <a:ext cx="67945" cy="2563495"/>
                    </a:xfrm>
                    <a:prstGeom prst="rect">
                      <a:avLst/>
                    </a:prstGeom>
                    <a:noFill/>
                  </pic:spPr>
                </pic:pic>
              </a:graphicData>
            </a:graphic>
          </wp:anchor>
        </w:drawing>
      </w:r>
      <w:r>
        <w:rPr>
          <w:noProof/>
          <w:sz w:val="20"/>
          <w:szCs w:val="20"/>
        </w:rPr>
        <w:drawing>
          <wp:anchor distT="0" distB="0" distL="114300" distR="114300" simplePos="0" relativeHeight="251719680" behindDoc="1" locked="0" layoutInCell="0" allowOverlap="1" wp14:anchorId="52B1A53E" wp14:editId="041D1870">
            <wp:simplePos x="0" y="0"/>
            <wp:positionH relativeFrom="column">
              <wp:posOffset>5060950</wp:posOffset>
            </wp:positionH>
            <wp:positionV relativeFrom="paragraph">
              <wp:posOffset>20320</wp:posOffset>
            </wp:positionV>
            <wp:extent cx="68580" cy="2563495"/>
            <wp:effectExtent l="0" t="0" r="0" b="0"/>
            <wp:wrapNone/>
            <wp:docPr id="773" name="Picture 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3"/>
                    <pic:cNvPicPr>
                      <a:picLocks noChangeAspect="1" noChangeArrowheads="1"/>
                    </pic:cNvPicPr>
                  </pic:nvPicPr>
                  <pic:blipFill>
                    <a:blip r:embed="rId525"/>
                    <a:srcRect/>
                    <a:stretch>
                      <a:fillRect/>
                    </a:stretch>
                  </pic:blipFill>
                  <pic:spPr bwMode="auto">
                    <a:xfrm>
                      <a:off x="0" y="0"/>
                      <a:ext cx="68580" cy="2563495"/>
                    </a:xfrm>
                    <a:prstGeom prst="rect">
                      <a:avLst/>
                    </a:prstGeom>
                    <a:noFill/>
                  </pic:spPr>
                </pic:pic>
              </a:graphicData>
            </a:graphic>
          </wp:anchor>
        </w:drawing>
      </w:r>
      <w:r>
        <w:rPr>
          <w:noProof/>
          <w:sz w:val="20"/>
          <w:szCs w:val="20"/>
        </w:rPr>
        <w:drawing>
          <wp:anchor distT="0" distB="0" distL="114300" distR="114300" simplePos="0" relativeHeight="251720704" behindDoc="1" locked="0" layoutInCell="0" allowOverlap="1" wp14:anchorId="6B3F3D27" wp14:editId="7419F168">
            <wp:simplePos x="0" y="0"/>
            <wp:positionH relativeFrom="column">
              <wp:posOffset>5199380</wp:posOffset>
            </wp:positionH>
            <wp:positionV relativeFrom="paragraph">
              <wp:posOffset>20320</wp:posOffset>
            </wp:positionV>
            <wp:extent cx="55245" cy="2563495"/>
            <wp:effectExtent l="0" t="0" r="0" b="0"/>
            <wp:wrapNone/>
            <wp:docPr id="774" name="Picture 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4"/>
                    <pic:cNvPicPr>
                      <a:picLocks noChangeAspect="1" noChangeArrowheads="1"/>
                    </pic:cNvPicPr>
                  </pic:nvPicPr>
                  <pic:blipFill>
                    <a:blip r:embed="rId526"/>
                    <a:srcRect/>
                    <a:stretch>
                      <a:fillRect/>
                    </a:stretch>
                  </pic:blipFill>
                  <pic:spPr bwMode="auto">
                    <a:xfrm>
                      <a:off x="0" y="0"/>
                      <a:ext cx="55245" cy="2563495"/>
                    </a:xfrm>
                    <a:prstGeom prst="rect">
                      <a:avLst/>
                    </a:prstGeom>
                    <a:noFill/>
                  </pic:spPr>
                </pic:pic>
              </a:graphicData>
            </a:graphic>
          </wp:anchor>
        </w:drawing>
      </w:r>
      <w:r>
        <w:rPr>
          <w:noProof/>
          <w:sz w:val="20"/>
          <w:szCs w:val="20"/>
        </w:rPr>
        <w:drawing>
          <wp:anchor distT="0" distB="0" distL="114300" distR="114300" simplePos="0" relativeHeight="251721728" behindDoc="1" locked="0" layoutInCell="0" allowOverlap="1" wp14:anchorId="224F26E2" wp14:editId="51936891">
            <wp:simplePos x="0" y="0"/>
            <wp:positionH relativeFrom="column">
              <wp:posOffset>5337810</wp:posOffset>
            </wp:positionH>
            <wp:positionV relativeFrom="paragraph">
              <wp:posOffset>20320</wp:posOffset>
            </wp:positionV>
            <wp:extent cx="68580" cy="2563495"/>
            <wp:effectExtent l="0" t="0" r="0" b="0"/>
            <wp:wrapNone/>
            <wp:docPr id="775" name="Picture 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5"/>
                    <pic:cNvPicPr>
                      <a:picLocks noChangeAspect="1" noChangeArrowheads="1"/>
                    </pic:cNvPicPr>
                  </pic:nvPicPr>
                  <pic:blipFill>
                    <a:blip r:embed="rId527"/>
                    <a:srcRect/>
                    <a:stretch>
                      <a:fillRect/>
                    </a:stretch>
                  </pic:blipFill>
                  <pic:spPr bwMode="auto">
                    <a:xfrm>
                      <a:off x="0" y="0"/>
                      <a:ext cx="68580" cy="2563495"/>
                    </a:xfrm>
                    <a:prstGeom prst="rect">
                      <a:avLst/>
                    </a:prstGeom>
                    <a:noFill/>
                  </pic:spPr>
                </pic:pic>
              </a:graphicData>
            </a:graphic>
          </wp:anchor>
        </w:drawing>
      </w:r>
      <w:r>
        <w:rPr>
          <w:noProof/>
          <w:sz w:val="20"/>
          <w:szCs w:val="20"/>
        </w:rPr>
        <w:drawing>
          <wp:anchor distT="0" distB="0" distL="114300" distR="114300" simplePos="0" relativeHeight="251722752" behindDoc="1" locked="0" layoutInCell="0" allowOverlap="1" wp14:anchorId="1F1F72EC" wp14:editId="14887EF6">
            <wp:simplePos x="0" y="0"/>
            <wp:positionH relativeFrom="column">
              <wp:posOffset>5475605</wp:posOffset>
            </wp:positionH>
            <wp:positionV relativeFrom="paragraph">
              <wp:posOffset>20320</wp:posOffset>
            </wp:positionV>
            <wp:extent cx="42545" cy="2563495"/>
            <wp:effectExtent l="0" t="0" r="0" b="0"/>
            <wp:wrapNone/>
            <wp:docPr id="776" name="Picture 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6"/>
                    <pic:cNvPicPr>
                      <a:picLocks noChangeAspect="1" noChangeArrowheads="1"/>
                    </pic:cNvPicPr>
                  </pic:nvPicPr>
                  <pic:blipFill>
                    <a:blip r:embed="rId528"/>
                    <a:srcRect/>
                    <a:stretch>
                      <a:fillRect/>
                    </a:stretch>
                  </pic:blipFill>
                  <pic:spPr bwMode="auto">
                    <a:xfrm>
                      <a:off x="0" y="0"/>
                      <a:ext cx="42545" cy="2563495"/>
                    </a:xfrm>
                    <a:prstGeom prst="rect">
                      <a:avLst/>
                    </a:prstGeom>
                    <a:noFill/>
                  </pic:spPr>
                </pic:pic>
              </a:graphicData>
            </a:graphic>
          </wp:anchor>
        </w:drawing>
      </w:r>
      <w:r>
        <w:rPr>
          <w:noProof/>
          <w:sz w:val="20"/>
          <w:szCs w:val="20"/>
        </w:rPr>
        <w:drawing>
          <wp:anchor distT="0" distB="0" distL="114300" distR="114300" simplePos="0" relativeHeight="251723776" behindDoc="1" locked="0" layoutInCell="0" allowOverlap="1" wp14:anchorId="537B51D2" wp14:editId="3CFED6CE">
            <wp:simplePos x="0" y="0"/>
            <wp:positionH relativeFrom="column">
              <wp:posOffset>5614035</wp:posOffset>
            </wp:positionH>
            <wp:positionV relativeFrom="paragraph">
              <wp:posOffset>20320</wp:posOffset>
            </wp:positionV>
            <wp:extent cx="68580" cy="2563495"/>
            <wp:effectExtent l="0" t="0" r="0" b="0"/>
            <wp:wrapNone/>
            <wp:docPr id="777" name="Picture 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7"/>
                    <pic:cNvPicPr>
                      <a:picLocks noChangeAspect="1" noChangeArrowheads="1"/>
                    </pic:cNvPicPr>
                  </pic:nvPicPr>
                  <pic:blipFill>
                    <a:blip r:embed="rId529"/>
                    <a:srcRect/>
                    <a:stretch>
                      <a:fillRect/>
                    </a:stretch>
                  </pic:blipFill>
                  <pic:spPr bwMode="auto">
                    <a:xfrm>
                      <a:off x="0" y="0"/>
                      <a:ext cx="68580" cy="2563495"/>
                    </a:xfrm>
                    <a:prstGeom prst="rect">
                      <a:avLst/>
                    </a:prstGeom>
                    <a:noFill/>
                  </pic:spPr>
                </pic:pic>
              </a:graphicData>
            </a:graphic>
          </wp:anchor>
        </w:drawing>
      </w:r>
      <w:r>
        <w:rPr>
          <w:noProof/>
          <w:sz w:val="20"/>
          <w:szCs w:val="20"/>
        </w:rPr>
        <w:drawing>
          <wp:anchor distT="0" distB="0" distL="114300" distR="114300" simplePos="0" relativeHeight="251724800" behindDoc="1" locked="0" layoutInCell="0" allowOverlap="1" wp14:anchorId="17837DCC" wp14:editId="2A7DB03C">
            <wp:simplePos x="0" y="0"/>
            <wp:positionH relativeFrom="column">
              <wp:posOffset>5752465</wp:posOffset>
            </wp:positionH>
            <wp:positionV relativeFrom="paragraph">
              <wp:posOffset>20320</wp:posOffset>
            </wp:positionV>
            <wp:extent cx="67945" cy="2563495"/>
            <wp:effectExtent l="0" t="0" r="0" b="0"/>
            <wp:wrapNone/>
            <wp:docPr id="778" name="Picture 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8"/>
                    <pic:cNvPicPr>
                      <a:picLocks noChangeAspect="1" noChangeArrowheads="1"/>
                    </pic:cNvPicPr>
                  </pic:nvPicPr>
                  <pic:blipFill>
                    <a:blip r:embed="rId530"/>
                    <a:srcRect/>
                    <a:stretch>
                      <a:fillRect/>
                    </a:stretch>
                  </pic:blipFill>
                  <pic:spPr bwMode="auto">
                    <a:xfrm>
                      <a:off x="0" y="0"/>
                      <a:ext cx="67945" cy="2563495"/>
                    </a:xfrm>
                    <a:prstGeom prst="rect">
                      <a:avLst/>
                    </a:prstGeom>
                    <a:noFill/>
                  </pic:spPr>
                </pic:pic>
              </a:graphicData>
            </a:graphic>
          </wp:anchor>
        </w:drawing>
      </w:r>
      <w:r>
        <w:rPr>
          <w:noProof/>
          <w:sz w:val="20"/>
          <w:szCs w:val="20"/>
        </w:rPr>
        <w:drawing>
          <wp:anchor distT="0" distB="0" distL="114300" distR="114300" simplePos="0" relativeHeight="251725824" behindDoc="1" locked="0" layoutInCell="0" allowOverlap="1" wp14:anchorId="32DEBF52" wp14:editId="265E783E">
            <wp:simplePos x="0" y="0"/>
            <wp:positionH relativeFrom="column">
              <wp:posOffset>464185</wp:posOffset>
            </wp:positionH>
            <wp:positionV relativeFrom="paragraph">
              <wp:posOffset>-76835</wp:posOffset>
            </wp:positionV>
            <wp:extent cx="103505" cy="2766060"/>
            <wp:effectExtent l="0" t="0" r="0" b="0"/>
            <wp:wrapNone/>
            <wp:docPr id="779" name="Picture 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9"/>
                    <pic:cNvPicPr>
                      <a:picLocks noChangeAspect="1" noChangeArrowheads="1"/>
                    </pic:cNvPicPr>
                  </pic:nvPicPr>
                  <pic:blipFill>
                    <a:blip r:embed="rId531"/>
                    <a:srcRect/>
                    <a:stretch>
                      <a:fillRect/>
                    </a:stretch>
                  </pic:blipFill>
                  <pic:spPr bwMode="auto">
                    <a:xfrm>
                      <a:off x="0" y="0"/>
                      <a:ext cx="103505" cy="2766060"/>
                    </a:xfrm>
                    <a:prstGeom prst="rect">
                      <a:avLst/>
                    </a:prstGeom>
                    <a:noFill/>
                  </pic:spPr>
                </pic:pic>
              </a:graphicData>
            </a:graphic>
          </wp:anchor>
        </w:drawing>
      </w:r>
    </w:p>
    <w:p w14:paraId="2212DCF1" w14:textId="77777777" w:rsidR="004B413C" w:rsidRDefault="004B413C">
      <w:pPr>
        <w:spacing w:line="200" w:lineRule="exact"/>
        <w:rPr>
          <w:sz w:val="20"/>
          <w:szCs w:val="20"/>
        </w:rPr>
      </w:pPr>
    </w:p>
    <w:p w14:paraId="48B2BF6D" w14:textId="77777777" w:rsidR="004B413C" w:rsidRDefault="004B413C">
      <w:pPr>
        <w:spacing w:line="200" w:lineRule="exact"/>
        <w:rPr>
          <w:sz w:val="20"/>
          <w:szCs w:val="20"/>
        </w:rPr>
      </w:pPr>
    </w:p>
    <w:p w14:paraId="0C668314" w14:textId="77777777" w:rsidR="004B413C" w:rsidRDefault="004B413C">
      <w:pPr>
        <w:spacing w:line="271" w:lineRule="exact"/>
        <w:rPr>
          <w:sz w:val="20"/>
          <w:szCs w:val="20"/>
        </w:rPr>
      </w:pPr>
    </w:p>
    <w:p w14:paraId="53BF5EDF" w14:textId="77777777" w:rsidR="004B413C" w:rsidRDefault="00EC2FEA">
      <w:pPr>
        <w:ind w:left="290"/>
        <w:rPr>
          <w:sz w:val="20"/>
          <w:szCs w:val="20"/>
        </w:rPr>
      </w:pPr>
      <w:r>
        <w:rPr>
          <w:rFonts w:ascii="Arial" w:eastAsia="Arial" w:hAnsi="Arial" w:cs="Arial"/>
          <w:color w:val="4D4D4D"/>
          <w:sz w:val="18"/>
          <w:szCs w:val="18"/>
        </w:rPr>
        <w:t>2000</w:t>
      </w:r>
    </w:p>
    <w:p w14:paraId="6FA76B39" w14:textId="77777777" w:rsidR="004B413C" w:rsidRDefault="004B413C">
      <w:pPr>
        <w:spacing w:line="200" w:lineRule="exact"/>
        <w:rPr>
          <w:sz w:val="20"/>
          <w:szCs w:val="20"/>
        </w:rPr>
      </w:pPr>
    </w:p>
    <w:p w14:paraId="04C95E39" w14:textId="77777777" w:rsidR="004B413C" w:rsidRDefault="004B413C">
      <w:pPr>
        <w:spacing w:line="200" w:lineRule="exact"/>
        <w:rPr>
          <w:sz w:val="20"/>
          <w:szCs w:val="20"/>
        </w:rPr>
      </w:pPr>
    </w:p>
    <w:p w14:paraId="3C307591" w14:textId="77777777" w:rsidR="004B413C" w:rsidRDefault="004B413C">
      <w:pPr>
        <w:spacing w:line="291" w:lineRule="exact"/>
        <w:rPr>
          <w:sz w:val="20"/>
          <w:szCs w:val="20"/>
        </w:rPr>
      </w:pPr>
    </w:p>
    <w:p w14:paraId="2A1B12BE" w14:textId="77777777" w:rsidR="004B413C" w:rsidRDefault="00EC2FEA">
      <w:pPr>
        <w:ind w:left="290"/>
        <w:rPr>
          <w:sz w:val="20"/>
          <w:szCs w:val="20"/>
        </w:rPr>
      </w:pPr>
      <w:r>
        <w:rPr>
          <w:rFonts w:ascii="Arial" w:eastAsia="Arial" w:hAnsi="Arial" w:cs="Arial"/>
          <w:color w:val="4D4D4D"/>
          <w:sz w:val="18"/>
          <w:szCs w:val="18"/>
        </w:rPr>
        <w:t>2005</w:t>
      </w:r>
    </w:p>
    <w:p w14:paraId="6BAADF68" w14:textId="77777777" w:rsidR="004B413C" w:rsidRDefault="004B413C">
      <w:pPr>
        <w:spacing w:line="37" w:lineRule="exact"/>
        <w:rPr>
          <w:sz w:val="20"/>
          <w:szCs w:val="20"/>
        </w:rPr>
      </w:pPr>
    </w:p>
    <w:tbl>
      <w:tblPr>
        <w:tblW w:w="0" w:type="auto"/>
        <w:tblLayout w:type="fixed"/>
        <w:tblCellMar>
          <w:left w:w="0" w:type="dxa"/>
          <w:right w:w="0" w:type="dxa"/>
        </w:tblCellMar>
        <w:tblLook w:val="04A0" w:firstRow="1" w:lastRow="0" w:firstColumn="1" w:lastColumn="0" w:noHBand="0" w:noVBand="1"/>
      </w:tblPr>
      <w:tblGrid>
        <w:gridCol w:w="230"/>
      </w:tblGrid>
      <w:tr w:rsidR="004B413C" w14:paraId="43482FAD" w14:textId="77777777">
        <w:trPr>
          <w:trHeight w:val="440"/>
        </w:trPr>
        <w:tc>
          <w:tcPr>
            <w:tcW w:w="230" w:type="dxa"/>
            <w:textDirection w:val="btLr"/>
            <w:vAlign w:val="bottom"/>
          </w:tcPr>
          <w:p w14:paraId="15499790" w14:textId="77777777" w:rsidR="004B413C" w:rsidRDefault="00EC2FEA">
            <w:pPr>
              <w:rPr>
                <w:sz w:val="20"/>
                <w:szCs w:val="20"/>
              </w:rPr>
            </w:pPr>
            <w:r>
              <w:rPr>
                <w:rFonts w:ascii="Arial" w:eastAsia="Arial" w:hAnsi="Arial" w:cs="Arial"/>
                <w:sz w:val="20"/>
                <w:szCs w:val="20"/>
              </w:rPr>
              <w:t>Year</w:t>
            </w:r>
          </w:p>
        </w:tc>
      </w:tr>
    </w:tbl>
    <w:p w14:paraId="4359DAD0" w14:textId="77777777" w:rsidR="004B413C" w:rsidRDefault="004B413C">
      <w:pPr>
        <w:spacing w:line="214" w:lineRule="exact"/>
        <w:rPr>
          <w:sz w:val="20"/>
          <w:szCs w:val="20"/>
        </w:rPr>
      </w:pPr>
    </w:p>
    <w:p w14:paraId="692C24AB" w14:textId="77777777" w:rsidR="004B413C" w:rsidRDefault="00EC2FEA">
      <w:pPr>
        <w:ind w:left="290"/>
        <w:rPr>
          <w:sz w:val="20"/>
          <w:szCs w:val="20"/>
        </w:rPr>
      </w:pPr>
      <w:r>
        <w:rPr>
          <w:rFonts w:ascii="Arial" w:eastAsia="Arial" w:hAnsi="Arial" w:cs="Arial"/>
          <w:color w:val="4D4D4D"/>
          <w:sz w:val="18"/>
          <w:szCs w:val="18"/>
        </w:rPr>
        <w:t>2010</w:t>
      </w:r>
    </w:p>
    <w:p w14:paraId="5D879C6B" w14:textId="77777777" w:rsidR="004B413C" w:rsidRDefault="004B413C">
      <w:pPr>
        <w:spacing w:line="200" w:lineRule="exact"/>
        <w:rPr>
          <w:sz w:val="20"/>
          <w:szCs w:val="20"/>
        </w:rPr>
      </w:pPr>
    </w:p>
    <w:p w14:paraId="3688AF14" w14:textId="77777777" w:rsidR="004B413C" w:rsidRDefault="004B413C">
      <w:pPr>
        <w:spacing w:line="200" w:lineRule="exact"/>
        <w:rPr>
          <w:sz w:val="20"/>
          <w:szCs w:val="20"/>
        </w:rPr>
      </w:pPr>
    </w:p>
    <w:p w14:paraId="34B175EC" w14:textId="77777777" w:rsidR="004B413C" w:rsidRDefault="004B413C">
      <w:pPr>
        <w:spacing w:line="291" w:lineRule="exact"/>
        <w:rPr>
          <w:sz w:val="20"/>
          <w:szCs w:val="20"/>
        </w:rPr>
      </w:pPr>
    </w:p>
    <w:p w14:paraId="1705A88B" w14:textId="77777777" w:rsidR="004B413C" w:rsidRDefault="00EC2FEA">
      <w:pPr>
        <w:ind w:left="290"/>
        <w:rPr>
          <w:sz w:val="20"/>
          <w:szCs w:val="20"/>
        </w:rPr>
      </w:pPr>
      <w:r>
        <w:rPr>
          <w:rFonts w:ascii="Arial" w:eastAsia="Arial" w:hAnsi="Arial" w:cs="Arial"/>
          <w:color w:val="4D4D4D"/>
          <w:sz w:val="18"/>
          <w:szCs w:val="18"/>
        </w:rPr>
        <w:t>2015</w:t>
      </w:r>
    </w:p>
    <w:p w14:paraId="4F1F8CC0" w14:textId="77777777" w:rsidR="004B413C" w:rsidRDefault="00EC2FEA">
      <w:pPr>
        <w:spacing w:line="20" w:lineRule="exact"/>
        <w:rPr>
          <w:sz w:val="20"/>
          <w:szCs w:val="20"/>
        </w:rPr>
      </w:pPr>
      <w:r>
        <w:rPr>
          <w:noProof/>
          <w:sz w:val="20"/>
          <w:szCs w:val="20"/>
        </w:rPr>
        <mc:AlternateContent>
          <mc:Choice Requires="wps">
            <w:drawing>
              <wp:anchor distT="0" distB="0" distL="114300" distR="114300" simplePos="0" relativeHeight="251726848" behindDoc="1" locked="0" layoutInCell="0" allowOverlap="1" wp14:anchorId="1137B8FE" wp14:editId="21C0B347">
                <wp:simplePos x="0" y="0"/>
                <wp:positionH relativeFrom="column">
                  <wp:posOffset>636905</wp:posOffset>
                </wp:positionH>
                <wp:positionV relativeFrom="paragraph">
                  <wp:posOffset>400685</wp:posOffset>
                </wp:positionV>
                <wp:extent cx="68580" cy="0"/>
                <wp:effectExtent l="0" t="0" r="0" b="0"/>
                <wp:wrapNone/>
                <wp:docPr id="780" name="Shape 78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8580" cy="4763"/>
                        </a:xfrm>
                        <a:prstGeom prst="line">
                          <a:avLst/>
                        </a:prstGeom>
                        <a:solidFill>
                          <a:srgbClr val="FFFFFF"/>
                        </a:solidFill>
                        <a:ln w="13589">
                          <a:solidFill>
                            <a:srgbClr val="000000"/>
                          </a:solidFill>
                          <a:miter lim="800000"/>
                          <a:headEnd/>
                          <a:tailEnd/>
                        </a:ln>
                      </wps:spPr>
                      <wps:bodyPr/>
                    </wps:wsp>
                  </a:graphicData>
                </a:graphic>
              </wp:anchor>
            </w:drawing>
          </mc:Choice>
          <mc:Fallback>
            <w:pict>
              <v:line w14:anchorId="4A22A35A" id="Shape 780" o:spid="_x0000_s1026" style="position:absolute;z-index:-251589632;visibility:visible;mso-wrap-style:square;mso-wrap-distance-left:9pt;mso-wrap-distance-top:0;mso-wrap-distance-right:9pt;mso-wrap-distance-bottom:0;mso-position-horizontal:absolute;mso-position-horizontal-relative:text;mso-position-vertical:absolute;mso-position-vertical-relative:text" from="50.15pt,31.55pt" to="55.55pt,3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" o:allowincell="f" filled="t" strokeweight="1.07pt">
                <v:stroke joinstyle="miter"/>
                <o:lock v:ext="edit" shapetype="f"/>
              </v:line>
            </w:pict>
          </mc:Fallback>
        </mc:AlternateContent>
      </w:r>
      <w:r>
        <w:rPr>
          <w:noProof/>
          <w:sz w:val="20"/>
          <w:szCs w:val="20"/>
        </w:rPr>
        <mc:AlternateContent>
          <mc:Choice Requires="wps">
            <w:drawing>
              <wp:anchor distT="0" distB="0" distL="114300" distR="114300" simplePos="0" relativeHeight="251727872" behindDoc="1" locked="0" layoutInCell="0" allowOverlap="1" wp14:anchorId="78AA7DCF" wp14:editId="3FA9784B">
                <wp:simplePos x="0" y="0"/>
                <wp:positionH relativeFrom="column">
                  <wp:posOffset>775335</wp:posOffset>
                </wp:positionH>
                <wp:positionV relativeFrom="paragraph">
                  <wp:posOffset>400685</wp:posOffset>
                </wp:positionV>
                <wp:extent cx="68580" cy="0"/>
                <wp:effectExtent l="0" t="0" r="0" b="0"/>
                <wp:wrapNone/>
                <wp:docPr id="781" name="Shape 78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8580" cy="4763"/>
                        </a:xfrm>
                        <a:prstGeom prst="line">
                          <a:avLst/>
                        </a:prstGeom>
                        <a:solidFill>
                          <a:srgbClr val="FFFFFF"/>
                        </a:solidFill>
                        <a:ln w="13589">
                          <a:solidFill>
                            <a:srgbClr val="000000"/>
                          </a:solidFill>
                          <a:miter lim="800000"/>
                          <a:headEnd/>
                          <a:tailEnd/>
                        </a:ln>
                      </wps:spPr>
                      <wps:bodyPr/>
                    </wps:wsp>
                  </a:graphicData>
                </a:graphic>
              </wp:anchor>
            </w:drawing>
          </mc:Choice>
          <mc:Fallback>
            <w:pict>
              <v:line w14:anchorId="09690669" id="Shape 781" o:spid="_x0000_s1026" style="position:absolute;z-index:-251588608;visibility:visible;mso-wrap-style:square;mso-wrap-distance-left:9pt;mso-wrap-distance-top:0;mso-wrap-distance-right:9pt;mso-wrap-distance-bottom:0;mso-position-horizontal:absolute;mso-position-horizontal-relative:text;mso-position-vertical:absolute;mso-position-vertical-relative:text" from="61.05pt,31.55pt" to="66.45pt,3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" o:allowincell="f" filled="t" strokeweight="1.07pt">
                <v:stroke joinstyle="miter"/>
                <o:lock v:ext="edit" shapetype="f"/>
              </v:line>
            </w:pict>
          </mc:Fallback>
        </mc:AlternateContent>
      </w:r>
      <w:r>
        <w:rPr>
          <w:noProof/>
          <w:sz w:val="20"/>
          <w:szCs w:val="20"/>
        </w:rPr>
        <mc:AlternateContent>
          <mc:Choice Requires="wps">
            <w:drawing>
              <wp:anchor distT="0" distB="0" distL="114300" distR="114300" simplePos="0" relativeHeight="251728896" behindDoc="1" locked="0" layoutInCell="0" allowOverlap="1" wp14:anchorId="6378A618" wp14:editId="2688C02F">
                <wp:simplePos x="0" y="0"/>
                <wp:positionH relativeFrom="column">
                  <wp:posOffset>913765</wp:posOffset>
                </wp:positionH>
                <wp:positionV relativeFrom="paragraph">
                  <wp:posOffset>400685</wp:posOffset>
                </wp:positionV>
                <wp:extent cx="68580" cy="0"/>
                <wp:effectExtent l="0" t="0" r="0" b="0"/>
                <wp:wrapNone/>
                <wp:docPr id="782" name="Shape 78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8580" cy="4763"/>
                        </a:xfrm>
                        <a:prstGeom prst="line">
                          <a:avLst/>
                        </a:prstGeom>
                        <a:solidFill>
                          <a:srgbClr val="FFFFFF"/>
                        </a:solidFill>
                        <a:ln w="13589">
                          <a:solidFill>
                            <a:srgbClr val="000000"/>
                          </a:solidFill>
                          <a:miter lim="800000"/>
                          <a:headEnd/>
                          <a:tailEnd/>
                        </a:ln>
                      </wps:spPr>
                      <wps:bodyPr/>
                    </wps:wsp>
                  </a:graphicData>
                </a:graphic>
              </wp:anchor>
            </w:drawing>
          </mc:Choice>
          <mc:Fallback>
            <w:pict>
              <v:line w14:anchorId="043ED267" id="Shape 782" o:spid="_x0000_s1026" style="position:absolute;z-index:-251587584;visibility:visible;mso-wrap-style:square;mso-wrap-distance-left:9pt;mso-wrap-distance-top:0;mso-wrap-distance-right:9pt;mso-wrap-distance-bottom:0;mso-position-horizontal:absolute;mso-position-horizontal-relative:text;mso-position-vertical:absolute;mso-position-vertical-relative:text" from="71.95pt,31.55pt" to="77.35pt,3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" o:allowincell="f" filled="t" strokeweight="1.07pt">
                <v:stroke joinstyle="miter"/>
                <o:lock v:ext="edit" shapetype="f"/>
              </v:line>
            </w:pict>
          </mc:Fallback>
        </mc:AlternateContent>
      </w:r>
      <w:r>
        <w:rPr>
          <w:noProof/>
          <w:sz w:val="20"/>
          <w:szCs w:val="20"/>
        </w:rPr>
        <mc:AlternateContent>
          <mc:Choice Requires="wps">
            <w:drawing>
              <wp:anchor distT="0" distB="0" distL="114300" distR="114300" simplePos="0" relativeHeight="251729920" behindDoc="1" locked="0" layoutInCell="0" allowOverlap="1" wp14:anchorId="6741A044" wp14:editId="5BAE3EB2">
                <wp:simplePos x="0" y="0"/>
                <wp:positionH relativeFrom="column">
                  <wp:posOffset>1051560</wp:posOffset>
                </wp:positionH>
                <wp:positionV relativeFrom="paragraph">
                  <wp:posOffset>400685</wp:posOffset>
                </wp:positionV>
                <wp:extent cx="68580" cy="0"/>
                <wp:effectExtent l="0" t="0" r="0" b="0"/>
                <wp:wrapNone/>
                <wp:docPr id="783" name="Shape 78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8580" cy="4763"/>
                        </a:xfrm>
                        <a:prstGeom prst="line">
                          <a:avLst/>
                        </a:prstGeom>
                        <a:solidFill>
                          <a:srgbClr val="FFFFFF"/>
                        </a:solidFill>
                        <a:ln w="13589">
                          <a:solidFill>
                            <a:srgbClr val="000000"/>
                          </a:solidFill>
                          <a:miter lim="800000"/>
                          <a:headEnd/>
                          <a:tailEnd/>
                        </a:ln>
                      </wps:spPr>
                      <wps:bodyPr/>
                    </wps:wsp>
                  </a:graphicData>
                </a:graphic>
              </wp:anchor>
            </w:drawing>
          </mc:Choice>
          <mc:Fallback>
            <w:pict>
              <v:line w14:anchorId="58266702" id="Shape 783" o:spid="_x0000_s1026" style="position:absolute;z-index:-251586560;visibility:visible;mso-wrap-style:square;mso-wrap-distance-left:9pt;mso-wrap-distance-top:0;mso-wrap-distance-right:9pt;mso-wrap-distance-bottom:0;mso-position-horizontal:absolute;mso-position-horizontal-relative:text;mso-position-vertical:absolute;mso-position-vertical-relative:text" from="82.8pt,31.55pt" to="88.2pt,3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" o:allowincell="f" filled="t" strokeweight="1.07pt">
                <v:stroke joinstyle="miter"/>
                <o:lock v:ext="edit" shapetype="f"/>
              </v:line>
            </w:pict>
          </mc:Fallback>
        </mc:AlternateContent>
      </w:r>
      <w:r>
        <w:rPr>
          <w:noProof/>
          <w:sz w:val="20"/>
          <w:szCs w:val="20"/>
        </w:rPr>
        <mc:AlternateContent>
          <mc:Choice Requires="wps">
            <w:drawing>
              <wp:anchor distT="0" distB="0" distL="114300" distR="114300" simplePos="0" relativeHeight="251730944" behindDoc="1" locked="0" layoutInCell="0" allowOverlap="1" wp14:anchorId="46A82561" wp14:editId="3BAED799">
                <wp:simplePos x="0" y="0"/>
                <wp:positionH relativeFrom="column">
                  <wp:posOffset>1189990</wp:posOffset>
                </wp:positionH>
                <wp:positionV relativeFrom="paragraph">
                  <wp:posOffset>400685</wp:posOffset>
                </wp:positionV>
                <wp:extent cx="68580" cy="0"/>
                <wp:effectExtent l="0" t="0" r="0" b="0"/>
                <wp:wrapNone/>
                <wp:docPr id="784" name="Shape 78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8580" cy="4763"/>
                        </a:xfrm>
                        <a:prstGeom prst="line">
                          <a:avLst/>
                        </a:prstGeom>
                        <a:solidFill>
                          <a:srgbClr val="FFFFFF"/>
                        </a:solidFill>
                        <a:ln w="13589">
                          <a:solidFill>
                            <a:srgbClr val="000000"/>
                          </a:solidFill>
                          <a:miter lim="800000"/>
                          <a:headEnd/>
                          <a:tailEnd/>
                        </a:ln>
                      </wps:spPr>
                      <wps:bodyPr/>
                    </wps:wsp>
                  </a:graphicData>
                </a:graphic>
              </wp:anchor>
            </w:drawing>
          </mc:Choice>
          <mc:Fallback>
            <w:pict>
              <v:line w14:anchorId="7D247199" id="Shape 784" o:spid="_x0000_s1026" style="position:absolute;z-index:-251585536;visibility:visible;mso-wrap-style:square;mso-wrap-distance-left:9pt;mso-wrap-distance-top:0;mso-wrap-distance-right:9pt;mso-wrap-distance-bottom:0;mso-position-horizontal:absolute;mso-position-horizontal-relative:text;mso-position-vertical:absolute;mso-position-vertical-relative:text" from="93.7pt,31.55pt" to="99.1pt,3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" o:allowincell="f" filled="t" strokeweight="1.07pt">
                <v:stroke joinstyle="miter"/>
                <o:lock v:ext="edit" shapetype="f"/>
              </v:line>
            </w:pict>
          </mc:Fallback>
        </mc:AlternateContent>
      </w:r>
      <w:r>
        <w:rPr>
          <w:noProof/>
          <w:sz w:val="20"/>
          <w:szCs w:val="20"/>
        </w:rPr>
        <mc:AlternateContent>
          <mc:Choice Requires="wps">
            <w:drawing>
              <wp:anchor distT="0" distB="0" distL="114300" distR="114300" simplePos="0" relativeHeight="251731968" behindDoc="1" locked="0" layoutInCell="0" allowOverlap="1" wp14:anchorId="3D91EEDC" wp14:editId="22854571">
                <wp:simplePos x="0" y="0"/>
                <wp:positionH relativeFrom="column">
                  <wp:posOffset>1328420</wp:posOffset>
                </wp:positionH>
                <wp:positionV relativeFrom="paragraph">
                  <wp:posOffset>400685</wp:posOffset>
                </wp:positionV>
                <wp:extent cx="68580" cy="0"/>
                <wp:effectExtent l="0" t="0" r="0" b="0"/>
                <wp:wrapNone/>
                <wp:docPr id="785" name="Shape 78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8580" cy="4763"/>
                        </a:xfrm>
                        <a:prstGeom prst="line">
                          <a:avLst/>
                        </a:prstGeom>
                        <a:solidFill>
                          <a:srgbClr val="FFFFFF"/>
                        </a:solidFill>
                        <a:ln w="13589">
                          <a:solidFill>
                            <a:srgbClr val="000000"/>
                          </a:solidFill>
                          <a:miter lim="800000"/>
                          <a:headEnd/>
                          <a:tailEnd/>
                        </a:ln>
                      </wps:spPr>
                      <wps:bodyPr/>
                    </wps:wsp>
                  </a:graphicData>
                </a:graphic>
              </wp:anchor>
            </w:drawing>
          </mc:Choice>
          <mc:Fallback>
            <w:pict>
              <v:line w14:anchorId="745D8C4B" id="Shape 785" o:spid="_x0000_s1026" style="position:absolute;z-index:-251584512;visibility:visible;mso-wrap-style:square;mso-wrap-distance-left:9pt;mso-wrap-distance-top:0;mso-wrap-distance-right:9pt;mso-wrap-distance-bottom:0;mso-position-horizontal:absolute;mso-position-horizontal-relative:text;mso-position-vertical:absolute;mso-position-vertical-relative:text" from="104.6pt,31.55pt" to="110pt,3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" o:allowincell="f" filled="t" strokeweight="1.07pt">
                <v:stroke joinstyle="miter"/>
                <o:lock v:ext="edit" shapetype="f"/>
              </v:line>
            </w:pict>
          </mc:Fallback>
        </mc:AlternateContent>
      </w:r>
      <w:r>
        <w:rPr>
          <w:noProof/>
          <w:sz w:val="20"/>
          <w:szCs w:val="20"/>
        </w:rPr>
        <mc:AlternateContent>
          <mc:Choice Requires="wps">
            <w:drawing>
              <wp:anchor distT="0" distB="0" distL="114300" distR="114300" simplePos="0" relativeHeight="251732992" behindDoc="1" locked="0" layoutInCell="0" allowOverlap="1" wp14:anchorId="6DC5B985" wp14:editId="556B095E">
                <wp:simplePos x="0" y="0"/>
                <wp:positionH relativeFrom="column">
                  <wp:posOffset>1466215</wp:posOffset>
                </wp:positionH>
                <wp:positionV relativeFrom="paragraph">
                  <wp:posOffset>400685</wp:posOffset>
                </wp:positionV>
                <wp:extent cx="69215" cy="0"/>
                <wp:effectExtent l="0" t="0" r="0" b="0"/>
                <wp:wrapNone/>
                <wp:docPr id="786" name="Shape 78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215" cy="4763"/>
                        </a:xfrm>
                        <a:prstGeom prst="line">
                          <a:avLst/>
                        </a:prstGeom>
                        <a:solidFill>
                          <a:srgbClr val="FFFFFF"/>
                        </a:solidFill>
                        <a:ln w="13589">
                          <a:solidFill>
                            <a:srgbClr val="000000"/>
                          </a:solidFill>
                          <a:miter lim="800000"/>
                          <a:headEnd/>
                          <a:tailEnd/>
                        </a:ln>
                      </wps:spPr>
                      <wps:bodyPr/>
                    </wps:wsp>
                  </a:graphicData>
                </a:graphic>
              </wp:anchor>
            </w:drawing>
          </mc:Choice>
          <mc:Fallback>
            <w:pict>
              <v:line w14:anchorId="3197ACE7" id="Shape 786" o:spid="_x0000_s1026" style="position:absolute;z-index:-251583488;visibility:visible;mso-wrap-style:square;mso-wrap-distance-left:9pt;mso-wrap-distance-top:0;mso-wrap-distance-right:9pt;mso-wrap-distance-bottom:0;mso-position-horizontal:absolute;mso-position-horizontal-relative:text;mso-position-vertical:absolute;mso-position-vertical-relative:text" from="115.45pt,31.55pt" to="120.9pt,3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" o:allowincell="f" filled="t" strokeweight="1.07pt">
                <v:stroke joinstyle="miter"/>
                <o:lock v:ext="edit" shapetype="f"/>
              </v:line>
            </w:pict>
          </mc:Fallback>
        </mc:AlternateContent>
      </w:r>
      <w:r>
        <w:rPr>
          <w:noProof/>
          <w:sz w:val="20"/>
          <w:szCs w:val="20"/>
        </w:rPr>
        <mc:AlternateContent>
          <mc:Choice Requires="wps">
            <w:drawing>
              <wp:anchor distT="0" distB="0" distL="114300" distR="114300" simplePos="0" relativeHeight="251734016" behindDoc="1" locked="0" layoutInCell="0" allowOverlap="1" wp14:anchorId="06534447" wp14:editId="436F0533">
                <wp:simplePos x="0" y="0"/>
                <wp:positionH relativeFrom="column">
                  <wp:posOffset>1604645</wp:posOffset>
                </wp:positionH>
                <wp:positionV relativeFrom="paragraph">
                  <wp:posOffset>400685</wp:posOffset>
                </wp:positionV>
                <wp:extent cx="68580" cy="0"/>
                <wp:effectExtent l="0" t="0" r="0" b="0"/>
                <wp:wrapNone/>
                <wp:docPr id="787" name="Shape 78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8580" cy="4763"/>
                        </a:xfrm>
                        <a:prstGeom prst="line">
                          <a:avLst/>
                        </a:prstGeom>
                        <a:solidFill>
                          <a:srgbClr val="FFFFFF"/>
                        </a:solidFill>
                        <a:ln w="13589">
                          <a:solidFill>
                            <a:srgbClr val="000000"/>
                          </a:solidFill>
                          <a:miter lim="800000"/>
                          <a:headEnd/>
                          <a:tailEnd/>
                        </a:ln>
                      </wps:spPr>
                      <wps:bodyPr/>
                    </wps:wsp>
                  </a:graphicData>
                </a:graphic>
              </wp:anchor>
            </w:drawing>
          </mc:Choice>
          <mc:Fallback>
            <w:pict>
              <v:line w14:anchorId="44D9EDA5" id="Shape 787" o:spid="_x0000_s1026" style="position:absolute;z-index:-251582464;visibility:visible;mso-wrap-style:square;mso-wrap-distance-left:9pt;mso-wrap-distance-top:0;mso-wrap-distance-right:9pt;mso-wrap-distance-bottom:0;mso-position-horizontal:absolute;mso-position-horizontal-relative:text;mso-position-vertical:absolute;mso-position-vertical-relative:text" from="126.35pt,31.55pt" to="131.75pt,3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" o:allowincell="f" filled="t" strokeweight="1.07pt">
                <v:stroke joinstyle="miter"/>
                <o:lock v:ext="edit" shapetype="f"/>
              </v:line>
            </w:pict>
          </mc:Fallback>
        </mc:AlternateContent>
      </w:r>
      <w:r>
        <w:rPr>
          <w:noProof/>
          <w:sz w:val="20"/>
          <w:szCs w:val="20"/>
        </w:rPr>
        <mc:AlternateContent>
          <mc:Choice Requires="wps">
            <w:drawing>
              <wp:anchor distT="0" distB="0" distL="114300" distR="114300" simplePos="0" relativeHeight="251735040" behindDoc="1" locked="0" layoutInCell="0" allowOverlap="1" wp14:anchorId="15275237" wp14:editId="2089D5E8">
                <wp:simplePos x="0" y="0"/>
                <wp:positionH relativeFrom="column">
                  <wp:posOffset>1743075</wp:posOffset>
                </wp:positionH>
                <wp:positionV relativeFrom="paragraph">
                  <wp:posOffset>400685</wp:posOffset>
                </wp:positionV>
                <wp:extent cx="68580" cy="0"/>
                <wp:effectExtent l="0" t="0" r="0" b="0"/>
                <wp:wrapNone/>
                <wp:docPr id="788" name="Shape 78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8580" cy="4763"/>
                        </a:xfrm>
                        <a:prstGeom prst="line">
                          <a:avLst/>
                        </a:prstGeom>
                        <a:solidFill>
                          <a:srgbClr val="FFFFFF"/>
                        </a:solidFill>
                        <a:ln w="13589">
                          <a:solidFill>
                            <a:srgbClr val="000000"/>
                          </a:solidFill>
                          <a:miter lim="800000"/>
                          <a:headEnd/>
                          <a:tailEnd/>
                        </a:ln>
                      </wps:spPr>
                      <wps:bodyPr/>
                    </wps:wsp>
                  </a:graphicData>
                </a:graphic>
              </wp:anchor>
            </w:drawing>
          </mc:Choice>
          <mc:Fallback>
            <w:pict>
              <v:line w14:anchorId="4ACD6946" id="Shape 788" o:spid="_x0000_s1026" style="position:absolute;z-index:-251581440;visibility:visible;mso-wrap-style:square;mso-wrap-distance-left:9pt;mso-wrap-distance-top:0;mso-wrap-distance-right:9pt;mso-wrap-distance-bottom:0;mso-position-horizontal:absolute;mso-position-horizontal-relative:text;mso-position-vertical:absolute;mso-position-vertical-relative:text" from="137.25pt,31.55pt" to="142.65pt,3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" o:allowincell="f" filled="t" strokeweight="1.07pt">
                <v:stroke joinstyle="miter"/>
                <o:lock v:ext="edit" shapetype="f"/>
              </v:line>
            </w:pict>
          </mc:Fallback>
        </mc:AlternateContent>
      </w:r>
      <w:r>
        <w:rPr>
          <w:noProof/>
          <w:sz w:val="20"/>
          <w:szCs w:val="20"/>
        </w:rPr>
        <mc:AlternateContent>
          <mc:Choice Requires="wps">
            <w:drawing>
              <wp:anchor distT="0" distB="0" distL="114300" distR="114300" simplePos="0" relativeHeight="251736064" behindDoc="1" locked="0" layoutInCell="0" allowOverlap="1" wp14:anchorId="62DFFB86" wp14:editId="45C12024">
                <wp:simplePos x="0" y="0"/>
                <wp:positionH relativeFrom="column">
                  <wp:posOffset>1880870</wp:posOffset>
                </wp:positionH>
                <wp:positionV relativeFrom="paragraph">
                  <wp:posOffset>400685</wp:posOffset>
                </wp:positionV>
                <wp:extent cx="69215" cy="0"/>
                <wp:effectExtent l="0" t="0" r="0" b="0"/>
                <wp:wrapNone/>
                <wp:docPr id="789" name="Shape 78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215" cy="4763"/>
                        </a:xfrm>
                        <a:prstGeom prst="line">
                          <a:avLst/>
                        </a:prstGeom>
                        <a:solidFill>
                          <a:srgbClr val="FFFFFF"/>
                        </a:solidFill>
                        <a:ln w="13589">
                          <a:solidFill>
                            <a:srgbClr val="000000"/>
                          </a:solidFill>
                          <a:miter lim="800000"/>
                          <a:headEnd/>
                          <a:tailEnd/>
                        </a:ln>
                      </wps:spPr>
                      <wps:bodyPr/>
                    </wps:wsp>
                  </a:graphicData>
                </a:graphic>
              </wp:anchor>
            </w:drawing>
          </mc:Choice>
          <mc:Fallback>
            <w:pict>
              <v:line w14:anchorId="7B006595" id="Shape 789" o:spid="_x0000_s1026" style="position:absolute;z-index:-251580416;visibility:visible;mso-wrap-style:square;mso-wrap-distance-left:9pt;mso-wrap-distance-top:0;mso-wrap-distance-right:9pt;mso-wrap-distance-bottom:0;mso-position-horizontal:absolute;mso-position-horizontal-relative:text;mso-position-vertical:absolute;mso-position-vertical-relative:text" from="148.1pt,31.55pt" to="153.55pt,3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" o:allowincell="f" filled="t" strokeweight="1.07pt">
                <v:stroke joinstyle="miter"/>
                <o:lock v:ext="edit" shapetype="f"/>
              </v:line>
            </w:pict>
          </mc:Fallback>
        </mc:AlternateContent>
      </w:r>
      <w:r>
        <w:rPr>
          <w:noProof/>
          <w:sz w:val="20"/>
          <w:szCs w:val="20"/>
        </w:rPr>
        <mc:AlternateContent>
          <mc:Choice Requires="wps">
            <w:drawing>
              <wp:anchor distT="0" distB="0" distL="114300" distR="114300" simplePos="0" relativeHeight="251737088" behindDoc="1" locked="0" layoutInCell="0" allowOverlap="1" wp14:anchorId="1CFAE477" wp14:editId="601B6579">
                <wp:simplePos x="0" y="0"/>
                <wp:positionH relativeFrom="column">
                  <wp:posOffset>2019300</wp:posOffset>
                </wp:positionH>
                <wp:positionV relativeFrom="paragraph">
                  <wp:posOffset>400685</wp:posOffset>
                </wp:positionV>
                <wp:extent cx="68580" cy="0"/>
                <wp:effectExtent l="0" t="0" r="0" b="0"/>
                <wp:wrapNone/>
                <wp:docPr id="790" name="Shape 79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8580" cy="4763"/>
                        </a:xfrm>
                        <a:prstGeom prst="line">
                          <a:avLst/>
                        </a:prstGeom>
                        <a:solidFill>
                          <a:srgbClr val="FFFFFF"/>
                        </a:solidFill>
                        <a:ln w="13589">
                          <a:solidFill>
                            <a:srgbClr val="000000"/>
                          </a:solidFill>
                          <a:miter lim="800000"/>
                          <a:headEnd/>
                          <a:tailEnd/>
                        </a:ln>
                      </wps:spPr>
                      <wps:bodyPr/>
                    </wps:wsp>
                  </a:graphicData>
                </a:graphic>
              </wp:anchor>
            </w:drawing>
          </mc:Choice>
          <mc:Fallback>
            <w:pict>
              <v:line w14:anchorId="6A0EE39E" id="Shape 790" o:spid="_x0000_s1026" style="position:absolute;z-index:-251579392;visibility:visible;mso-wrap-style:square;mso-wrap-distance-left:9pt;mso-wrap-distance-top:0;mso-wrap-distance-right:9pt;mso-wrap-distance-bottom:0;mso-position-horizontal:absolute;mso-position-horizontal-relative:text;mso-position-vertical:absolute;mso-position-vertical-relative:text" from="159pt,31.55pt" to="164.4pt,3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" o:allowincell="f" filled="t" strokeweight="1.07pt">
                <v:stroke joinstyle="miter"/>
                <o:lock v:ext="edit" shapetype="f"/>
              </v:line>
            </w:pict>
          </mc:Fallback>
        </mc:AlternateContent>
      </w:r>
      <w:r>
        <w:rPr>
          <w:noProof/>
          <w:sz w:val="20"/>
          <w:szCs w:val="20"/>
        </w:rPr>
        <mc:AlternateContent>
          <mc:Choice Requires="wps">
            <w:drawing>
              <wp:anchor distT="0" distB="0" distL="114300" distR="114300" simplePos="0" relativeHeight="251738112" behindDoc="1" locked="0" layoutInCell="0" allowOverlap="1" wp14:anchorId="1610AE4C" wp14:editId="18FB5D33">
                <wp:simplePos x="0" y="0"/>
                <wp:positionH relativeFrom="column">
                  <wp:posOffset>2157730</wp:posOffset>
                </wp:positionH>
                <wp:positionV relativeFrom="paragraph">
                  <wp:posOffset>400685</wp:posOffset>
                </wp:positionV>
                <wp:extent cx="68580" cy="0"/>
                <wp:effectExtent l="0" t="0" r="0" b="0"/>
                <wp:wrapNone/>
                <wp:docPr id="791" name="Shape 79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8580" cy="4763"/>
                        </a:xfrm>
                        <a:prstGeom prst="line">
                          <a:avLst/>
                        </a:prstGeom>
                        <a:solidFill>
                          <a:srgbClr val="FFFFFF"/>
                        </a:solidFill>
                        <a:ln w="13589">
                          <a:solidFill>
                            <a:srgbClr val="000000"/>
                          </a:solidFill>
                          <a:miter lim="800000"/>
                          <a:headEnd/>
                          <a:tailEnd/>
                        </a:ln>
                      </wps:spPr>
                      <wps:bodyPr/>
                    </wps:wsp>
                  </a:graphicData>
                </a:graphic>
              </wp:anchor>
            </w:drawing>
          </mc:Choice>
          <mc:Fallback>
            <w:pict>
              <v:line w14:anchorId="188C4C2B" id="Shape 791" o:spid="_x0000_s1026" style="position:absolute;z-index:-251578368;visibility:visible;mso-wrap-style:square;mso-wrap-distance-left:9pt;mso-wrap-distance-top:0;mso-wrap-distance-right:9pt;mso-wrap-distance-bottom:0;mso-position-horizontal:absolute;mso-position-horizontal-relative:text;mso-position-vertical:absolute;mso-position-vertical-relative:text" from="169.9pt,31.55pt" to="175.3pt,3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" o:allowincell="f" filled="t" strokeweight="1.07pt">
                <v:stroke joinstyle="miter"/>
                <o:lock v:ext="edit" shapetype="f"/>
              </v:line>
            </w:pict>
          </mc:Fallback>
        </mc:AlternateContent>
      </w:r>
      <w:r>
        <w:rPr>
          <w:noProof/>
          <w:sz w:val="20"/>
          <w:szCs w:val="20"/>
        </w:rPr>
        <mc:AlternateContent>
          <mc:Choice Requires="wps">
            <w:drawing>
              <wp:anchor distT="0" distB="0" distL="114300" distR="114300" simplePos="0" relativeHeight="251739136" behindDoc="1" locked="0" layoutInCell="0" allowOverlap="1" wp14:anchorId="7E331ADB" wp14:editId="099A3FA5">
                <wp:simplePos x="0" y="0"/>
                <wp:positionH relativeFrom="column">
                  <wp:posOffset>2296160</wp:posOffset>
                </wp:positionH>
                <wp:positionV relativeFrom="paragraph">
                  <wp:posOffset>400685</wp:posOffset>
                </wp:positionV>
                <wp:extent cx="68580" cy="0"/>
                <wp:effectExtent l="0" t="0" r="0" b="0"/>
                <wp:wrapNone/>
                <wp:docPr id="792" name="Shape 79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8580" cy="4763"/>
                        </a:xfrm>
                        <a:prstGeom prst="line">
                          <a:avLst/>
                        </a:prstGeom>
                        <a:solidFill>
                          <a:srgbClr val="FFFFFF"/>
                        </a:solidFill>
                        <a:ln w="13589">
                          <a:solidFill>
                            <a:srgbClr val="000000"/>
                          </a:solidFill>
                          <a:miter lim="800000"/>
                          <a:headEnd/>
                          <a:tailEnd/>
                        </a:ln>
                      </wps:spPr>
                      <wps:bodyPr/>
                    </wps:wsp>
                  </a:graphicData>
                </a:graphic>
              </wp:anchor>
            </w:drawing>
          </mc:Choice>
          <mc:Fallback>
            <w:pict>
              <v:line w14:anchorId="653C09E0" id="Shape 792" o:spid="_x0000_s1026" style="position:absolute;z-index:-251577344;visibility:visible;mso-wrap-style:square;mso-wrap-distance-left:9pt;mso-wrap-distance-top:0;mso-wrap-distance-right:9pt;mso-wrap-distance-bottom:0;mso-position-horizontal:absolute;mso-position-horizontal-relative:text;mso-position-vertical:absolute;mso-position-vertical-relative:text" from="180.8pt,31.55pt" to="186.2pt,3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" o:allowincell="f" filled="t" strokeweight="1.07pt">
                <v:stroke joinstyle="miter"/>
                <o:lock v:ext="edit" shapetype="f"/>
              </v:line>
            </w:pict>
          </mc:Fallback>
        </mc:AlternateContent>
      </w:r>
      <w:r>
        <w:rPr>
          <w:noProof/>
          <w:sz w:val="20"/>
          <w:szCs w:val="20"/>
        </w:rPr>
        <mc:AlternateContent>
          <mc:Choice Requires="wps">
            <w:drawing>
              <wp:anchor distT="0" distB="0" distL="114300" distR="114300" simplePos="0" relativeHeight="251740160" behindDoc="1" locked="0" layoutInCell="0" allowOverlap="1" wp14:anchorId="7D88489F" wp14:editId="7056F7FD">
                <wp:simplePos x="0" y="0"/>
                <wp:positionH relativeFrom="column">
                  <wp:posOffset>2433955</wp:posOffset>
                </wp:positionH>
                <wp:positionV relativeFrom="paragraph">
                  <wp:posOffset>400685</wp:posOffset>
                </wp:positionV>
                <wp:extent cx="68580" cy="0"/>
                <wp:effectExtent l="0" t="0" r="0" b="0"/>
                <wp:wrapNone/>
                <wp:docPr id="793" name="Shape 79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8580" cy="4763"/>
                        </a:xfrm>
                        <a:prstGeom prst="line">
                          <a:avLst/>
                        </a:prstGeom>
                        <a:solidFill>
                          <a:srgbClr val="FFFFFF"/>
                        </a:solidFill>
                        <a:ln w="13589">
                          <a:solidFill>
                            <a:srgbClr val="000000"/>
                          </a:solidFill>
                          <a:miter lim="800000"/>
                          <a:headEnd/>
                          <a:tailEnd/>
                        </a:ln>
                      </wps:spPr>
                      <wps:bodyPr/>
                    </wps:wsp>
                  </a:graphicData>
                </a:graphic>
              </wp:anchor>
            </w:drawing>
          </mc:Choice>
          <mc:Fallback>
            <w:pict>
              <v:line w14:anchorId="3833C1C5" id="Shape 793" o:spid="_x0000_s1026" style="position:absolute;z-index:-251576320;visibility:visible;mso-wrap-style:square;mso-wrap-distance-left:9pt;mso-wrap-distance-top:0;mso-wrap-distance-right:9pt;mso-wrap-distance-bottom:0;mso-position-horizontal:absolute;mso-position-horizontal-relative:text;mso-position-vertical:absolute;mso-position-vertical-relative:text" from="191.65pt,31.55pt" to="197.05pt,3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" o:allowincell="f" filled="t" strokeweight="1.07pt">
                <v:stroke joinstyle="miter"/>
                <o:lock v:ext="edit" shapetype="f"/>
              </v:line>
            </w:pict>
          </mc:Fallback>
        </mc:AlternateContent>
      </w:r>
      <w:r>
        <w:rPr>
          <w:noProof/>
          <w:sz w:val="20"/>
          <w:szCs w:val="20"/>
        </w:rPr>
        <mc:AlternateContent>
          <mc:Choice Requires="wps">
            <w:drawing>
              <wp:anchor distT="0" distB="0" distL="114300" distR="114300" simplePos="0" relativeHeight="251741184" behindDoc="1" locked="0" layoutInCell="0" allowOverlap="1" wp14:anchorId="5374AB68" wp14:editId="3DE0906B">
                <wp:simplePos x="0" y="0"/>
                <wp:positionH relativeFrom="column">
                  <wp:posOffset>2572385</wp:posOffset>
                </wp:positionH>
                <wp:positionV relativeFrom="paragraph">
                  <wp:posOffset>400685</wp:posOffset>
                </wp:positionV>
                <wp:extent cx="68580" cy="0"/>
                <wp:effectExtent l="0" t="0" r="0" b="0"/>
                <wp:wrapNone/>
                <wp:docPr id="794" name="Shape 79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8580" cy="4763"/>
                        </a:xfrm>
                        <a:prstGeom prst="line">
                          <a:avLst/>
                        </a:prstGeom>
                        <a:solidFill>
                          <a:srgbClr val="FFFFFF"/>
                        </a:solidFill>
                        <a:ln w="13589">
                          <a:solidFill>
                            <a:srgbClr val="000000"/>
                          </a:solidFill>
                          <a:miter lim="800000"/>
                          <a:headEnd/>
                          <a:tailEnd/>
                        </a:ln>
                      </wps:spPr>
                      <wps:bodyPr/>
                    </wps:wsp>
                  </a:graphicData>
                </a:graphic>
              </wp:anchor>
            </w:drawing>
          </mc:Choice>
          <mc:Fallback>
            <w:pict>
              <v:line w14:anchorId="2AD1FC11" id="Shape 794" o:spid="_x0000_s1026" style="position:absolute;z-index:-251575296;visibility:visible;mso-wrap-style:square;mso-wrap-distance-left:9pt;mso-wrap-distance-top:0;mso-wrap-distance-right:9pt;mso-wrap-distance-bottom:0;mso-position-horizontal:absolute;mso-position-horizontal-relative:text;mso-position-vertical:absolute;mso-position-vertical-relative:text" from="202.55pt,31.55pt" to="207.95pt,3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" o:allowincell="f" filled="t" strokeweight="1.07pt">
                <v:stroke joinstyle="miter"/>
                <o:lock v:ext="edit" shapetype="f"/>
              </v:line>
            </w:pict>
          </mc:Fallback>
        </mc:AlternateContent>
      </w:r>
      <w:r>
        <w:rPr>
          <w:noProof/>
          <w:sz w:val="20"/>
          <w:szCs w:val="20"/>
        </w:rPr>
        <mc:AlternateContent>
          <mc:Choice Requires="wps">
            <w:drawing>
              <wp:anchor distT="0" distB="0" distL="114300" distR="114300" simplePos="0" relativeHeight="251742208" behindDoc="1" locked="0" layoutInCell="0" allowOverlap="1" wp14:anchorId="6B113854" wp14:editId="0EAAD818">
                <wp:simplePos x="0" y="0"/>
                <wp:positionH relativeFrom="column">
                  <wp:posOffset>2710815</wp:posOffset>
                </wp:positionH>
                <wp:positionV relativeFrom="paragraph">
                  <wp:posOffset>400685</wp:posOffset>
                </wp:positionV>
                <wp:extent cx="68580" cy="0"/>
                <wp:effectExtent l="0" t="0" r="0" b="0"/>
                <wp:wrapNone/>
                <wp:docPr id="795" name="Shape 79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8580" cy="4763"/>
                        </a:xfrm>
                        <a:prstGeom prst="line">
                          <a:avLst/>
                        </a:prstGeom>
                        <a:solidFill>
                          <a:srgbClr val="FFFFFF"/>
                        </a:solidFill>
                        <a:ln w="13589">
                          <a:solidFill>
                            <a:srgbClr val="000000"/>
                          </a:solidFill>
                          <a:miter lim="800000"/>
                          <a:headEnd/>
                          <a:tailEnd/>
                        </a:ln>
                      </wps:spPr>
                      <wps:bodyPr/>
                    </wps:wsp>
                  </a:graphicData>
                </a:graphic>
              </wp:anchor>
            </w:drawing>
          </mc:Choice>
          <mc:Fallback>
            <w:pict>
              <v:line w14:anchorId="20F407DF" id="Shape 795" o:spid="_x0000_s1026" style="position:absolute;z-index:-251574272;visibility:visible;mso-wrap-style:square;mso-wrap-distance-left:9pt;mso-wrap-distance-top:0;mso-wrap-distance-right:9pt;mso-wrap-distance-bottom:0;mso-position-horizontal:absolute;mso-position-horizontal-relative:text;mso-position-vertical:absolute;mso-position-vertical-relative:text" from="213.45pt,31.55pt" to="218.85pt,3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" o:allowincell="f" filled="t" strokeweight="1.07pt">
                <v:stroke joinstyle="miter"/>
                <o:lock v:ext="edit" shapetype="f"/>
              </v:line>
            </w:pict>
          </mc:Fallback>
        </mc:AlternateContent>
      </w:r>
      <w:r>
        <w:rPr>
          <w:noProof/>
          <w:sz w:val="20"/>
          <w:szCs w:val="20"/>
        </w:rPr>
        <mc:AlternateContent>
          <mc:Choice Requires="wps">
            <w:drawing>
              <wp:anchor distT="0" distB="0" distL="114300" distR="114300" simplePos="0" relativeHeight="251743232" behindDoc="1" locked="0" layoutInCell="0" allowOverlap="1" wp14:anchorId="4B30C1A6" wp14:editId="2881C83C">
                <wp:simplePos x="0" y="0"/>
                <wp:positionH relativeFrom="column">
                  <wp:posOffset>2848610</wp:posOffset>
                </wp:positionH>
                <wp:positionV relativeFrom="paragraph">
                  <wp:posOffset>400685</wp:posOffset>
                </wp:positionV>
                <wp:extent cx="69215" cy="0"/>
                <wp:effectExtent l="0" t="0" r="0" b="0"/>
                <wp:wrapNone/>
                <wp:docPr id="796" name="Shape 79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215" cy="4763"/>
                        </a:xfrm>
                        <a:prstGeom prst="line">
                          <a:avLst/>
                        </a:prstGeom>
                        <a:solidFill>
                          <a:srgbClr val="FFFFFF"/>
                        </a:solidFill>
                        <a:ln w="13589">
                          <a:solidFill>
                            <a:srgbClr val="000000"/>
                          </a:solidFill>
                          <a:miter lim="800000"/>
                          <a:headEnd/>
                          <a:tailEnd/>
                        </a:ln>
                      </wps:spPr>
                      <wps:bodyPr/>
                    </wps:wsp>
                  </a:graphicData>
                </a:graphic>
              </wp:anchor>
            </w:drawing>
          </mc:Choice>
          <mc:Fallback>
            <w:pict>
              <v:line w14:anchorId="3B899BFA" id="Shape 796" o:spid="_x0000_s1026" style="position:absolute;z-index:-251573248;visibility:visible;mso-wrap-style:square;mso-wrap-distance-left:9pt;mso-wrap-distance-top:0;mso-wrap-distance-right:9pt;mso-wrap-distance-bottom:0;mso-position-horizontal:absolute;mso-position-horizontal-relative:text;mso-position-vertical:absolute;mso-position-vertical-relative:text" from="224.3pt,31.55pt" to="229.75pt,3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" o:allowincell="f" filled="t" strokeweight="1.07pt">
                <v:stroke joinstyle="miter"/>
                <o:lock v:ext="edit" shapetype="f"/>
              </v:line>
            </w:pict>
          </mc:Fallback>
        </mc:AlternateContent>
      </w:r>
      <w:r>
        <w:rPr>
          <w:noProof/>
          <w:sz w:val="20"/>
          <w:szCs w:val="20"/>
        </w:rPr>
        <mc:AlternateContent>
          <mc:Choice Requires="wps">
            <w:drawing>
              <wp:anchor distT="0" distB="0" distL="114300" distR="114300" simplePos="0" relativeHeight="251744256" behindDoc="1" locked="0" layoutInCell="0" allowOverlap="1" wp14:anchorId="15EB71DA" wp14:editId="047B79B0">
                <wp:simplePos x="0" y="0"/>
                <wp:positionH relativeFrom="column">
                  <wp:posOffset>2987040</wp:posOffset>
                </wp:positionH>
                <wp:positionV relativeFrom="paragraph">
                  <wp:posOffset>400685</wp:posOffset>
                </wp:positionV>
                <wp:extent cx="68580" cy="0"/>
                <wp:effectExtent l="0" t="0" r="0" b="0"/>
                <wp:wrapNone/>
                <wp:docPr id="797" name="Shape 79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8580" cy="4763"/>
                        </a:xfrm>
                        <a:prstGeom prst="line">
                          <a:avLst/>
                        </a:prstGeom>
                        <a:solidFill>
                          <a:srgbClr val="FFFFFF"/>
                        </a:solidFill>
                        <a:ln w="13589">
                          <a:solidFill>
                            <a:srgbClr val="000000"/>
                          </a:solidFill>
                          <a:miter lim="800000"/>
                          <a:headEnd/>
                          <a:tailEnd/>
                        </a:ln>
                      </wps:spPr>
                      <wps:bodyPr/>
                    </wps:wsp>
                  </a:graphicData>
                </a:graphic>
              </wp:anchor>
            </w:drawing>
          </mc:Choice>
          <mc:Fallback>
            <w:pict>
              <v:line w14:anchorId="7AE54BDE" id="Shape 797" o:spid="_x0000_s1026" style="position:absolute;z-index:-251572224;visibility:visible;mso-wrap-style:square;mso-wrap-distance-left:9pt;mso-wrap-distance-top:0;mso-wrap-distance-right:9pt;mso-wrap-distance-bottom:0;mso-position-horizontal:absolute;mso-position-horizontal-relative:text;mso-position-vertical:absolute;mso-position-vertical-relative:text" from="235.2pt,31.55pt" to="240.6pt,3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" o:allowincell="f" filled="t" strokeweight="1.07pt">
                <v:stroke joinstyle="miter"/>
                <o:lock v:ext="edit" shapetype="f"/>
              </v:line>
            </w:pict>
          </mc:Fallback>
        </mc:AlternateContent>
      </w:r>
      <w:r>
        <w:rPr>
          <w:noProof/>
          <w:sz w:val="20"/>
          <w:szCs w:val="20"/>
        </w:rPr>
        <mc:AlternateContent>
          <mc:Choice Requires="wps">
            <w:drawing>
              <wp:anchor distT="0" distB="0" distL="114300" distR="114300" simplePos="0" relativeHeight="251745280" behindDoc="1" locked="0" layoutInCell="0" allowOverlap="1" wp14:anchorId="0FF7FEFA" wp14:editId="37FD6C7A">
                <wp:simplePos x="0" y="0"/>
                <wp:positionH relativeFrom="column">
                  <wp:posOffset>3125470</wp:posOffset>
                </wp:positionH>
                <wp:positionV relativeFrom="paragraph">
                  <wp:posOffset>400685</wp:posOffset>
                </wp:positionV>
                <wp:extent cx="68580" cy="0"/>
                <wp:effectExtent l="0" t="0" r="0" b="0"/>
                <wp:wrapNone/>
                <wp:docPr id="798" name="Shape 79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8580" cy="4763"/>
                        </a:xfrm>
                        <a:prstGeom prst="line">
                          <a:avLst/>
                        </a:prstGeom>
                        <a:solidFill>
                          <a:srgbClr val="FFFFFF"/>
                        </a:solidFill>
                        <a:ln w="13589">
                          <a:solidFill>
                            <a:srgbClr val="000000"/>
                          </a:solidFill>
                          <a:miter lim="800000"/>
                          <a:headEnd/>
                          <a:tailEnd/>
                        </a:ln>
                      </wps:spPr>
                      <wps:bodyPr/>
                    </wps:wsp>
                  </a:graphicData>
                </a:graphic>
              </wp:anchor>
            </w:drawing>
          </mc:Choice>
          <mc:Fallback>
            <w:pict>
              <v:line w14:anchorId="4FD8F257" id="Shape 798" o:spid="_x0000_s1026" style="position:absolute;z-index:-251571200;visibility:visible;mso-wrap-style:square;mso-wrap-distance-left:9pt;mso-wrap-distance-top:0;mso-wrap-distance-right:9pt;mso-wrap-distance-bottom:0;mso-position-horizontal:absolute;mso-position-horizontal-relative:text;mso-position-vertical:absolute;mso-position-vertical-relative:text" from="246.1pt,31.55pt" to="251.5pt,3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" o:allowincell="f" filled="t" strokeweight="1.07pt">
                <v:stroke joinstyle="miter"/>
                <o:lock v:ext="edit" shapetype="f"/>
              </v:line>
            </w:pict>
          </mc:Fallback>
        </mc:AlternateContent>
      </w:r>
      <w:r>
        <w:rPr>
          <w:noProof/>
          <w:sz w:val="20"/>
          <w:szCs w:val="20"/>
        </w:rPr>
        <mc:AlternateContent>
          <mc:Choice Requires="wps">
            <w:drawing>
              <wp:anchor distT="0" distB="0" distL="114300" distR="114300" simplePos="0" relativeHeight="251746304" behindDoc="1" locked="0" layoutInCell="0" allowOverlap="1" wp14:anchorId="10374BE1" wp14:editId="3466BC1F">
                <wp:simplePos x="0" y="0"/>
                <wp:positionH relativeFrom="column">
                  <wp:posOffset>3263265</wp:posOffset>
                </wp:positionH>
                <wp:positionV relativeFrom="paragraph">
                  <wp:posOffset>400685</wp:posOffset>
                </wp:positionV>
                <wp:extent cx="69215" cy="0"/>
                <wp:effectExtent l="0" t="0" r="0" b="0"/>
                <wp:wrapNone/>
                <wp:docPr id="799" name="Shape 79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215" cy="4763"/>
                        </a:xfrm>
                        <a:prstGeom prst="line">
                          <a:avLst/>
                        </a:prstGeom>
                        <a:solidFill>
                          <a:srgbClr val="FFFFFF"/>
                        </a:solidFill>
                        <a:ln w="13589">
                          <a:solidFill>
                            <a:srgbClr val="000000"/>
                          </a:solidFill>
                          <a:miter lim="800000"/>
                          <a:headEnd/>
                          <a:tailEnd/>
                        </a:ln>
                      </wps:spPr>
                      <wps:bodyPr/>
                    </wps:wsp>
                  </a:graphicData>
                </a:graphic>
              </wp:anchor>
            </w:drawing>
          </mc:Choice>
          <mc:Fallback>
            <w:pict>
              <v:line w14:anchorId="0099669A" id="Shape 799" o:spid="_x0000_s1026" style="position:absolute;z-index:-251570176;visibility:visible;mso-wrap-style:square;mso-wrap-distance-left:9pt;mso-wrap-distance-top:0;mso-wrap-distance-right:9pt;mso-wrap-distance-bottom:0;mso-position-horizontal:absolute;mso-position-horizontal-relative:text;mso-position-vertical:absolute;mso-position-vertical-relative:text" from="256.95pt,31.55pt" to="262.4pt,3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" o:allowincell="f" filled="t" strokeweight="1.07pt">
                <v:stroke joinstyle="miter"/>
                <o:lock v:ext="edit" shapetype="f"/>
              </v:line>
            </w:pict>
          </mc:Fallback>
        </mc:AlternateContent>
      </w:r>
      <w:r>
        <w:rPr>
          <w:noProof/>
          <w:sz w:val="20"/>
          <w:szCs w:val="20"/>
        </w:rPr>
        <mc:AlternateContent>
          <mc:Choice Requires="wps">
            <w:drawing>
              <wp:anchor distT="0" distB="0" distL="114300" distR="114300" simplePos="0" relativeHeight="251747328" behindDoc="1" locked="0" layoutInCell="0" allowOverlap="1" wp14:anchorId="644BD2BE" wp14:editId="4BE0A8ED">
                <wp:simplePos x="0" y="0"/>
                <wp:positionH relativeFrom="column">
                  <wp:posOffset>3401695</wp:posOffset>
                </wp:positionH>
                <wp:positionV relativeFrom="paragraph">
                  <wp:posOffset>400685</wp:posOffset>
                </wp:positionV>
                <wp:extent cx="68580" cy="0"/>
                <wp:effectExtent l="0" t="0" r="0" b="0"/>
                <wp:wrapNone/>
                <wp:docPr id="800" name="Shape 80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8580" cy="4763"/>
                        </a:xfrm>
                        <a:prstGeom prst="line">
                          <a:avLst/>
                        </a:prstGeom>
                        <a:solidFill>
                          <a:srgbClr val="FFFFFF"/>
                        </a:solidFill>
                        <a:ln w="13589">
                          <a:solidFill>
                            <a:srgbClr val="000000"/>
                          </a:solidFill>
                          <a:miter lim="800000"/>
                          <a:headEnd/>
                          <a:tailEnd/>
                        </a:ln>
                      </wps:spPr>
                      <wps:bodyPr/>
                    </wps:wsp>
                  </a:graphicData>
                </a:graphic>
              </wp:anchor>
            </w:drawing>
          </mc:Choice>
          <mc:Fallback>
            <w:pict>
              <v:line w14:anchorId="0F72276A" id="Shape 800" o:spid="_x0000_s1026" style="position:absolute;z-index:-251569152;visibility:visible;mso-wrap-style:square;mso-wrap-distance-left:9pt;mso-wrap-distance-top:0;mso-wrap-distance-right:9pt;mso-wrap-distance-bottom:0;mso-position-horizontal:absolute;mso-position-horizontal-relative:text;mso-position-vertical:absolute;mso-position-vertical-relative:text" from="267.85pt,31.55pt" to="273.25pt,3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" o:allowincell="f" filled="t" strokeweight="1.07pt">
                <v:stroke joinstyle="miter"/>
                <o:lock v:ext="edit" shapetype="f"/>
              </v:line>
            </w:pict>
          </mc:Fallback>
        </mc:AlternateContent>
      </w:r>
      <w:r>
        <w:rPr>
          <w:noProof/>
          <w:sz w:val="20"/>
          <w:szCs w:val="20"/>
        </w:rPr>
        <mc:AlternateContent>
          <mc:Choice Requires="wps">
            <w:drawing>
              <wp:anchor distT="0" distB="0" distL="114300" distR="114300" simplePos="0" relativeHeight="251748352" behindDoc="1" locked="0" layoutInCell="0" allowOverlap="1" wp14:anchorId="04BD6724" wp14:editId="712A77CA">
                <wp:simplePos x="0" y="0"/>
                <wp:positionH relativeFrom="column">
                  <wp:posOffset>3540125</wp:posOffset>
                </wp:positionH>
                <wp:positionV relativeFrom="paragraph">
                  <wp:posOffset>400685</wp:posOffset>
                </wp:positionV>
                <wp:extent cx="68580" cy="0"/>
                <wp:effectExtent l="0" t="0" r="0" b="0"/>
                <wp:wrapNone/>
                <wp:docPr id="801" name="Shape 80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8580" cy="4763"/>
                        </a:xfrm>
                        <a:prstGeom prst="line">
                          <a:avLst/>
                        </a:prstGeom>
                        <a:solidFill>
                          <a:srgbClr val="FFFFFF"/>
                        </a:solidFill>
                        <a:ln w="13589">
                          <a:solidFill>
                            <a:srgbClr val="000000"/>
                          </a:solidFill>
                          <a:miter lim="800000"/>
                          <a:headEnd/>
                          <a:tailEnd/>
                        </a:ln>
                      </wps:spPr>
                      <wps:bodyPr/>
                    </wps:wsp>
                  </a:graphicData>
                </a:graphic>
              </wp:anchor>
            </w:drawing>
          </mc:Choice>
          <mc:Fallback>
            <w:pict>
              <v:line w14:anchorId="2E607AF5" id="Shape 801" o:spid="_x0000_s1026" style="position:absolute;z-index:-251568128;visibility:visible;mso-wrap-style:square;mso-wrap-distance-left:9pt;mso-wrap-distance-top:0;mso-wrap-distance-right:9pt;mso-wrap-distance-bottom:0;mso-position-horizontal:absolute;mso-position-horizontal-relative:text;mso-position-vertical:absolute;mso-position-vertical-relative:text" from="278.75pt,31.55pt" to="284.15pt,3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" o:allowincell="f" filled="t" strokeweight="1.07pt">
                <v:stroke joinstyle="miter"/>
                <o:lock v:ext="edit" shapetype="f"/>
              </v:line>
            </w:pict>
          </mc:Fallback>
        </mc:AlternateContent>
      </w:r>
      <w:r>
        <w:rPr>
          <w:noProof/>
          <w:sz w:val="20"/>
          <w:szCs w:val="20"/>
        </w:rPr>
        <mc:AlternateContent>
          <mc:Choice Requires="wps">
            <w:drawing>
              <wp:anchor distT="0" distB="0" distL="114300" distR="114300" simplePos="0" relativeHeight="251749376" behindDoc="1" locked="0" layoutInCell="0" allowOverlap="1" wp14:anchorId="05426491" wp14:editId="5F18BC9B">
                <wp:simplePos x="0" y="0"/>
                <wp:positionH relativeFrom="column">
                  <wp:posOffset>3678555</wp:posOffset>
                </wp:positionH>
                <wp:positionV relativeFrom="paragraph">
                  <wp:posOffset>400685</wp:posOffset>
                </wp:positionV>
                <wp:extent cx="68580" cy="0"/>
                <wp:effectExtent l="0" t="0" r="0" b="0"/>
                <wp:wrapNone/>
                <wp:docPr id="802" name="Shape 80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8580" cy="4763"/>
                        </a:xfrm>
                        <a:prstGeom prst="line">
                          <a:avLst/>
                        </a:prstGeom>
                        <a:solidFill>
                          <a:srgbClr val="FFFFFF"/>
                        </a:solidFill>
                        <a:ln w="13589">
                          <a:solidFill>
                            <a:srgbClr val="000000"/>
                          </a:solidFill>
                          <a:miter lim="800000"/>
                          <a:headEnd/>
                          <a:tailEnd/>
                        </a:ln>
                      </wps:spPr>
                      <wps:bodyPr/>
                    </wps:wsp>
                  </a:graphicData>
                </a:graphic>
              </wp:anchor>
            </w:drawing>
          </mc:Choice>
          <mc:Fallback>
            <w:pict>
              <v:line w14:anchorId="5E3A47B1" id="Shape 802" o:spid="_x0000_s1026" style="position:absolute;z-index:-251567104;visibility:visible;mso-wrap-style:square;mso-wrap-distance-left:9pt;mso-wrap-distance-top:0;mso-wrap-distance-right:9pt;mso-wrap-distance-bottom:0;mso-position-horizontal:absolute;mso-position-horizontal-relative:text;mso-position-vertical:absolute;mso-position-vertical-relative:text" from="289.65pt,31.55pt" to="295.05pt,3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" o:allowincell="f" filled="t" strokeweight="1.07pt">
                <v:stroke joinstyle="miter"/>
                <o:lock v:ext="edit" shapetype="f"/>
              </v:line>
            </w:pict>
          </mc:Fallback>
        </mc:AlternateContent>
      </w:r>
      <w:r>
        <w:rPr>
          <w:noProof/>
          <w:sz w:val="20"/>
          <w:szCs w:val="20"/>
        </w:rPr>
        <mc:AlternateContent>
          <mc:Choice Requires="wps">
            <w:drawing>
              <wp:anchor distT="0" distB="0" distL="114300" distR="114300" simplePos="0" relativeHeight="251750400" behindDoc="1" locked="0" layoutInCell="0" allowOverlap="1" wp14:anchorId="53086D69" wp14:editId="055A2C97">
                <wp:simplePos x="0" y="0"/>
                <wp:positionH relativeFrom="column">
                  <wp:posOffset>3816350</wp:posOffset>
                </wp:positionH>
                <wp:positionV relativeFrom="paragraph">
                  <wp:posOffset>400685</wp:posOffset>
                </wp:positionV>
                <wp:extent cx="68580" cy="0"/>
                <wp:effectExtent l="0" t="0" r="0" b="0"/>
                <wp:wrapNone/>
                <wp:docPr id="803" name="Shape 80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8580" cy="4763"/>
                        </a:xfrm>
                        <a:prstGeom prst="line">
                          <a:avLst/>
                        </a:prstGeom>
                        <a:solidFill>
                          <a:srgbClr val="FFFFFF"/>
                        </a:solidFill>
                        <a:ln w="13589">
                          <a:solidFill>
                            <a:srgbClr val="000000"/>
                          </a:solidFill>
                          <a:miter lim="800000"/>
                          <a:headEnd/>
                          <a:tailEnd/>
                        </a:ln>
                      </wps:spPr>
                      <wps:bodyPr/>
                    </wps:wsp>
                  </a:graphicData>
                </a:graphic>
              </wp:anchor>
            </w:drawing>
          </mc:Choice>
          <mc:Fallback>
            <w:pict>
              <v:line w14:anchorId="34244BF8" id="Shape 803" o:spid="_x0000_s1026" style="position:absolute;z-index:-251566080;visibility:visible;mso-wrap-style:square;mso-wrap-distance-left:9pt;mso-wrap-distance-top:0;mso-wrap-distance-right:9pt;mso-wrap-distance-bottom:0;mso-position-horizontal:absolute;mso-position-horizontal-relative:text;mso-position-vertical:absolute;mso-position-vertical-relative:text" from="300.5pt,31.55pt" to="305.9pt,3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" o:allowincell="f" filled="t" strokeweight="1.07pt">
                <v:stroke joinstyle="miter"/>
                <o:lock v:ext="edit" shapetype="f"/>
              </v:line>
            </w:pict>
          </mc:Fallback>
        </mc:AlternateContent>
      </w:r>
      <w:r>
        <w:rPr>
          <w:noProof/>
          <w:sz w:val="20"/>
          <w:szCs w:val="20"/>
        </w:rPr>
        <mc:AlternateContent>
          <mc:Choice Requires="wps">
            <w:drawing>
              <wp:anchor distT="0" distB="0" distL="114300" distR="114300" simplePos="0" relativeHeight="251751424" behindDoc="1" locked="0" layoutInCell="0" allowOverlap="1" wp14:anchorId="6F6D4F5B" wp14:editId="4F8A403B">
                <wp:simplePos x="0" y="0"/>
                <wp:positionH relativeFrom="column">
                  <wp:posOffset>3954780</wp:posOffset>
                </wp:positionH>
                <wp:positionV relativeFrom="paragraph">
                  <wp:posOffset>400685</wp:posOffset>
                </wp:positionV>
                <wp:extent cx="68580" cy="0"/>
                <wp:effectExtent l="0" t="0" r="0" b="0"/>
                <wp:wrapNone/>
                <wp:docPr id="804" name="Shape 80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8580" cy="4763"/>
                        </a:xfrm>
                        <a:prstGeom prst="line">
                          <a:avLst/>
                        </a:prstGeom>
                        <a:solidFill>
                          <a:srgbClr val="FFFFFF"/>
                        </a:solidFill>
                        <a:ln w="13589">
                          <a:solidFill>
                            <a:srgbClr val="000000"/>
                          </a:solidFill>
                          <a:miter lim="800000"/>
                          <a:headEnd/>
                          <a:tailEnd/>
                        </a:ln>
                      </wps:spPr>
                      <wps:bodyPr/>
                    </wps:wsp>
                  </a:graphicData>
                </a:graphic>
              </wp:anchor>
            </w:drawing>
          </mc:Choice>
          <mc:Fallback>
            <w:pict>
              <v:line w14:anchorId="676875F6" id="Shape 804" o:spid="_x0000_s1026" style="position:absolute;z-index:-251565056;visibility:visible;mso-wrap-style:square;mso-wrap-distance-left:9pt;mso-wrap-distance-top:0;mso-wrap-distance-right:9pt;mso-wrap-distance-bottom:0;mso-position-horizontal:absolute;mso-position-horizontal-relative:text;mso-position-vertical:absolute;mso-position-vertical-relative:text" from="311.4pt,31.55pt" to="316.8pt,3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" o:allowincell="f" filled="t" strokeweight="1.07pt">
                <v:stroke joinstyle="miter"/>
                <o:lock v:ext="edit" shapetype="f"/>
              </v:line>
            </w:pict>
          </mc:Fallback>
        </mc:AlternateContent>
      </w:r>
      <w:r>
        <w:rPr>
          <w:noProof/>
          <w:sz w:val="20"/>
          <w:szCs w:val="20"/>
        </w:rPr>
        <mc:AlternateContent>
          <mc:Choice Requires="wps">
            <w:drawing>
              <wp:anchor distT="0" distB="0" distL="114300" distR="114300" simplePos="0" relativeHeight="251752448" behindDoc="1" locked="0" layoutInCell="0" allowOverlap="1" wp14:anchorId="05CF001D" wp14:editId="7144027E">
                <wp:simplePos x="0" y="0"/>
                <wp:positionH relativeFrom="column">
                  <wp:posOffset>4093210</wp:posOffset>
                </wp:positionH>
                <wp:positionV relativeFrom="paragraph">
                  <wp:posOffset>400685</wp:posOffset>
                </wp:positionV>
                <wp:extent cx="68580" cy="0"/>
                <wp:effectExtent l="0" t="0" r="0" b="0"/>
                <wp:wrapNone/>
                <wp:docPr id="805" name="Shape 80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8580" cy="4763"/>
                        </a:xfrm>
                        <a:prstGeom prst="line">
                          <a:avLst/>
                        </a:prstGeom>
                        <a:solidFill>
                          <a:srgbClr val="FFFFFF"/>
                        </a:solidFill>
                        <a:ln w="13589">
                          <a:solidFill>
                            <a:srgbClr val="000000"/>
                          </a:solidFill>
                          <a:miter lim="800000"/>
                          <a:headEnd/>
                          <a:tailEnd/>
                        </a:ln>
                      </wps:spPr>
                      <wps:bodyPr/>
                    </wps:wsp>
                  </a:graphicData>
                </a:graphic>
              </wp:anchor>
            </w:drawing>
          </mc:Choice>
          <mc:Fallback>
            <w:pict>
              <v:line w14:anchorId="2B5AB16E" id="Shape 805" o:spid="_x0000_s1026" style="position:absolute;z-index:-251564032;visibility:visible;mso-wrap-style:square;mso-wrap-distance-left:9pt;mso-wrap-distance-top:0;mso-wrap-distance-right:9pt;mso-wrap-distance-bottom:0;mso-position-horizontal:absolute;mso-position-horizontal-relative:text;mso-position-vertical:absolute;mso-position-vertical-relative:text" from="322.3pt,31.55pt" to="327.7pt,3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" o:allowincell="f" filled="t" strokeweight="1.07pt">
                <v:stroke joinstyle="miter"/>
                <o:lock v:ext="edit" shapetype="f"/>
              </v:line>
            </w:pict>
          </mc:Fallback>
        </mc:AlternateContent>
      </w:r>
      <w:r>
        <w:rPr>
          <w:noProof/>
          <w:sz w:val="20"/>
          <w:szCs w:val="20"/>
        </w:rPr>
        <mc:AlternateContent>
          <mc:Choice Requires="wps">
            <w:drawing>
              <wp:anchor distT="0" distB="0" distL="114300" distR="114300" simplePos="0" relativeHeight="251753472" behindDoc="1" locked="0" layoutInCell="0" allowOverlap="1" wp14:anchorId="5920912F" wp14:editId="516EAA30">
                <wp:simplePos x="0" y="0"/>
                <wp:positionH relativeFrom="column">
                  <wp:posOffset>4231005</wp:posOffset>
                </wp:positionH>
                <wp:positionV relativeFrom="paragraph">
                  <wp:posOffset>400685</wp:posOffset>
                </wp:positionV>
                <wp:extent cx="69215" cy="0"/>
                <wp:effectExtent l="0" t="0" r="0" b="0"/>
                <wp:wrapNone/>
                <wp:docPr id="806" name="Shape 80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215" cy="4763"/>
                        </a:xfrm>
                        <a:prstGeom prst="line">
                          <a:avLst/>
                        </a:prstGeom>
                        <a:solidFill>
                          <a:srgbClr val="FFFFFF"/>
                        </a:solidFill>
                        <a:ln w="13589">
                          <a:solidFill>
                            <a:srgbClr val="000000"/>
                          </a:solidFill>
                          <a:miter lim="800000"/>
                          <a:headEnd/>
                          <a:tailEnd/>
                        </a:ln>
                      </wps:spPr>
                      <wps:bodyPr/>
                    </wps:wsp>
                  </a:graphicData>
                </a:graphic>
              </wp:anchor>
            </w:drawing>
          </mc:Choice>
          <mc:Fallback>
            <w:pict>
              <v:line w14:anchorId="2D2C84A6" id="Shape 806" o:spid="_x0000_s1026" style="position:absolute;z-index:-251563008;visibility:visible;mso-wrap-style:square;mso-wrap-distance-left:9pt;mso-wrap-distance-top:0;mso-wrap-distance-right:9pt;mso-wrap-distance-bottom:0;mso-position-horizontal:absolute;mso-position-horizontal-relative:text;mso-position-vertical:absolute;mso-position-vertical-relative:text" from="333.15pt,31.55pt" to="338.6pt,3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" o:allowincell="f" filled="t" strokeweight="1.07pt">
                <v:stroke joinstyle="miter"/>
                <o:lock v:ext="edit" shapetype="f"/>
              </v:line>
            </w:pict>
          </mc:Fallback>
        </mc:AlternateContent>
      </w:r>
      <w:r>
        <w:rPr>
          <w:noProof/>
          <w:sz w:val="20"/>
          <w:szCs w:val="20"/>
        </w:rPr>
        <mc:AlternateContent>
          <mc:Choice Requires="wps">
            <w:drawing>
              <wp:anchor distT="0" distB="0" distL="114300" distR="114300" simplePos="0" relativeHeight="251754496" behindDoc="1" locked="0" layoutInCell="0" allowOverlap="1" wp14:anchorId="1D83E5C8" wp14:editId="6812E42C">
                <wp:simplePos x="0" y="0"/>
                <wp:positionH relativeFrom="column">
                  <wp:posOffset>4369435</wp:posOffset>
                </wp:positionH>
                <wp:positionV relativeFrom="paragraph">
                  <wp:posOffset>400685</wp:posOffset>
                </wp:positionV>
                <wp:extent cx="68580" cy="0"/>
                <wp:effectExtent l="0" t="0" r="0" b="0"/>
                <wp:wrapNone/>
                <wp:docPr id="807" name="Shape 80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8580" cy="4763"/>
                        </a:xfrm>
                        <a:prstGeom prst="line">
                          <a:avLst/>
                        </a:prstGeom>
                        <a:solidFill>
                          <a:srgbClr val="FFFFFF"/>
                        </a:solidFill>
                        <a:ln w="13589">
                          <a:solidFill>
                            <a:srgbClr val="000000"/>
                          </a:solidFill>
                          <a:miter lim="800000"/>
                          <a:headEnd/>
                          <a:tailEnd/>
                        </a:ln>
                      </wps:spPr>
                      <wps:bodyPr/>
                    </wps:wsp>
                  </a:graphicData>
                </a:graphic>
              </wp:anchor>
            </w:drawing>
          </mc:Choice>
          <mc:Fallback>
            <w:pict>
              <v:line w14:anchorId="357E3DE9" id="Shape 807" o:spid="_x0000_s1026" style="position:absolute;z-index:-251561984;visibility:visible;mso-wrap-style:square;mso-wrap-distance-left:9pt;mso-wrap-distance-top:0;mso-wrap-distance-right:9pt;mso-wrap-distance-bottom:0;mso-position-horizontal:absolute;mso-position-horizontal-relative:text;mso-position-vertical:absolute;mso-position-vertical-relative:text" from="344.05pt,31.55pt" to="349.45pt,3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" o:allowincell="f" filled="t" strokeweight="1.07pt">
                <v:stroke joinstyle="miter"/>
                <o:lock v:ext="edit" shapetype="f"/>
              </v:line>
            </w:pict>
          </mc:Fallback>
        </mc:AlternateContent>
      </w:r>
      <w:r>
        <w:rPr>
          <w:noProof/>
          <w:sz w:val="20"/>
          <w:szCs w:val="20"/>
        </w:rPr>
        <mc:AlternateContent>
          <mc:Choice Requires="wps">
            <w:drawing>
              <wp:anchor distT="0" distB="0" distL="114300" distR="114300" simplePos="0" relativeHeight="251755520" behindDoc="1" locked="0" layoutInCell="0" allowOverlap="1" wp14:anchorId="37C866DE" wp14:editId="1E1F284B">
                <wp:simplePos x="0" y="0"/>
                <wp:positionH relativeFrom="column">
                  <wp:posOffset>4507865</wp:posOffset>
                </wp:positionH>
                <wp:positionV relativeFrom="paragraph">
                  <wp:posOffset>400685</wp:posOffset>
                </wp:positionV>
                <wp:extent cx="68580" cy="0"/>
                <wp:effectExtent l="0" t="0" r="0" b="0"/>
                <wp:wrapNone/>
                <wp:docPr id="808" name="Shape 80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8580" cy="4763"/>
                        </a:xfrm>
                        <a:prstGeom prst="line">
                          <a:avLst/>
                        </a:prstGeom>
                        <a:solidFill>
                          <a:srgbClr val="FFFFFF"/>
                        </a:solidFill>
                        <a:ln w="13589">
                          <a:solidFill>
                            <a:srgbClr val="000000"/>
                          </a:solidFill>
                          <a:miter lim="800000"/>
                          <a:headEnd/>
                          <a:tailEnd/>
                        </a:ln>
                      </wps:spPr>
                      <wps:bodyPr/>
                    </wps:wsp>
                  </a:graphicData>
                </a:graphic>
              </wp:anchor>
            </w:drawing>
          </mc:Choice>
          <mc:Fallback>
            <w:pict>
              <v:line w14:anchorId="02B7742D" id="Shape 808" o:spid="_x0000_s1026" style="position:absolute;z-index:-251560960;visibility:visible;mso-wrap-style:square;mso-wrap-distance-left:9pt;mso-wrap-distance-top:0;mso-wrap-distance-right:9pt;mso-wrap-distance-bottom:0;mso-position-horizontal:absolute;mso-position-horizontal-relative:text;mso-position-vertical:absolute;mso-position-vertical-relative:text" from="354.95pt,31.55pt" to="360.35pt,3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" o:allowincell="f" filled="t" strokeweight="1.07pt">
                <v:stroke joinstyle="miter"/>
                <o:lock v:ext="edit" shapetype="f"/>
              </v:line>
            </w:pict>
          </mc:Fallback>
        </mc:AlternateContent>
      </w:r>
      <w:r>
        <w:rPr>
          <w:noProof/>
          <w:sz w:val="20"/>
          <w:szCs w:val="20"/>
        </w:rPr>
        <mc:AlternateContent>
          <mc:Choice Requires="wps">
            <w:drawing>
              <wp:anchor distT="0" distB="0" distL="114300" distR="114300" simplePos="0" relativeHeight="251756544" behindDoc="1" locked="0" layoutInCell="0" allowOverlap="1" wp14:anchorId="2C599053" wp14:editId="03029A25">
                <wp:simplePos x="0" y="0"/>
                <wp:positionH relativeFrom="column">
                  <wp:posOffset>4645660</wp:posOffset>
                </wp:positionH>
                <wp:positionV relativeFrom="paragraph">
                  <wp:posOffset>400685</wp:posOffset>
                </wp:positionV>
                <wp:extent cx="69215" cy="0"/>
                <wp:effectExtent l="0" t="0" r="0" b="0"/>
                <wp:wrapNone/>
                <wp:docPr id="809" name="Shape 80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215" cy="4763"/>
                        </a:xfrm>
                        <a:prstGeom prst="line">
                          <a:avLst/>
                        </a:prstGeom>
                        <a:solidFill>
                          <a:srgbClr val="FFFFFF"/>
                        </a:solidFill>
                        <a:ln w="13589">
                          <a:solidFill>
                            <a:srgbClr val="000000"/>
                          </a:solidFill>
                          <a:miter lim="800000"/>
                          <a:headEnd/>
                          <a:tailEnd/>
                        </a:ln>
                      </wps:spPr>
                      <wps:bodyPr/>
                    </wps:wsp>
                  </a:graphicData>
                </a:graphic>
              </wp:anchor>
            </w:drawing>
          </mc:Choice>
          <mc:Fallback>
            <w:pict>
              <v:line w14:anchorId="75517AD1" id="Shape 809" o:spid="_x0000_s1026" style="position:absolute;z-index:-251559936;visibility:visible;mso-wrap-style:square;mso-wrap-distance-left:9pt;mso-wrap-distance-top:0;mso-wrap-distance-right:9pt;mso-wrap-distance-bottom:0;mso-position-horizontal:absolute;mso-position-horizontal-relative:text;mso-position-vertical:absolute;mso-position-vertical-relative:text" from="365.8pt,31.55pt" to="371.25pt,3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" o:allowincell="f" filled="t" strokeweight="1.07pt">
                <v:stroke joinstyle="miter"/>
                <o:lock v:ext="edit" shapetype="f"/>
              </v:line>
            </w:pict>
          </mc:Fallback>
        </mc:AlternateContent>
      </w:r>
      <w:r>
        <w:rPr>
          <w:noProof/>
          <w:sz w:val="20"/>
          <w:szCs w:val="20"/>
        </w:rPr>
        <mc:AlternateContent>
          <mc:Choice Requires="wps">
            <w:drawing>
              <wp:anchor distT="0" distB="0" distL="114300" distR="114300" simplePos="0" relativeHeight="251757568" behindDoc="1" locked="0" layoutInCell="0" allowOverlap="1" wp14:anchorId="15E036B1" wp14:editId="559ECF16">
                <wp:simplePos x="0" y="0"/>
                <wp:positionH relativeFrom="column">
                  <wp:posOffset>4784090</wp:posOffset>
                </wp:positionH>
                <wp:positionV relativeFrom="paragraph">
                  <wp:posOffset>400685</wp:posOffset>
                </wp:positionV>
                <wp:extent cx="68580" cy="0"/>
                <wp:effectExtent l="0" t="0" r="0" b="0"/>
                <wp:wrapNone/>
                <wp:docPr id="810" name="Shape 81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8580" cy="4763"/>
                        </a:xfrm>
                        <a:prstGeom prst="line">
                          <a:avLst/>
                        </a:prstGeom>
                        <a:solidFill>
                          <a:srgbClr val="FFFFFF"/>
                        </a:solidFill>
                        <a:ln w="13589">
                          <a:solidFill>
                            <a:srgbClr val="000000"/>
                          </a:solidFill>
                          <a:miter lim="800000"/>
                          <a:headEnd/>
                          <a:tailEnd/>
                        </a:ln>
                      </wps:spPr>
                      <wps:bodyPr/>
                    </wps:wsp>
                  </a:graphicData>
                </a:graphic>
              </wp:anchor>
            </w:drawing>
          </mc:Choice>
          <mc:Fallback>
            <w:pict>
              <v:line w14:anchorId="4E79B193" id="Shape 810" o:spid="_x0000_s1026" style="position:absolute;z-index:-251558912;visibility:visible;mso-wrap-style:square;mso-wrap-distance-left:9pt;mso-wrap-distance-top:0;mso-wrap-distance-right:9pt;mso-wrap-distance-bottom:0;mso-position-horizontal:absolute;mso-position-horizontal-relative:text;mso-position-vertical:absolute;mso-position-vertical-relative:text" from="376.7pt,31.55pt" to="382.1pt,3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" o:allowincell="f" filled="t" strokeweight="1.07pt">
                <v:stroke joinstyle="miter"/>
                <o:lock v:ext="edit" shapetype="f"/>
              </v:line>
            </w:pict>
          </mc:Fallback>
        </mc:AlternateContent>
      </w:r>
      <w:r>
        <w:rPr>
          <w:noProof/>
          <w:sz w:val="20"/>
          <w:szCs w:val="20"/>
        </w:rPr>
        <mc:AlternateContent>
          <mc:Choice Requires="wps">
            <w:drawing>
              <wp:anchor distT="0" distB="0" distL="114300" distR="114300" simplePos="0" relativeHeight="251758592" behindDoc="1" locked="0" layoutInCell="0" allowOverlap="1" wp14:anchorId="487B64F8" wp14:editId="40DD601A">
                <wp:simplePos x="0" y="0"/>
                <wp:positionH relativeFrom="column">
                  <wp:posOffset>4922520</wp:posOffset>
                </wp:positionH>
                <wp:positionV relativeFrom="paragraph">
                  <wp:posOffset>400685</wp:posOffset>
                </wp:positionV>
                <wp:extent cx="68580" cy="0"/>
                <wp:effectExtent l="0" t="0" r="0" b="0"/>
                <wp:wrapNone/>
                <wp:docPr id="811" name="Shape 81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8580" cy="4763"/>
                        </a:xfrm>
                        <a:prstGeom prst="line">
                          <a:avLst/>
                        </a:prstGeom>
                        <a:solidFill>
                          <a:srgbClr val="FFFFFF"/>
                        </a:solidFill>
                        <a:ln w="13589">
                          <a:solidFill>
                            <a:srgbClr val="000000"/>
                          </a:solidFill>
                          <a:miter lim="800000"/>
                          <a:headEnd/>
                          <a:tailEnd/>
                        </a:ln>
                      </wps:spPr>
                      <wps:bodyPr/>
                    </wps:wsp>
                  </a:graphicData>
                </a:graphic>
              </wp:anchor>
            </w:drawing>
          </mc:Choice>
          <mc:Fallback>
            <w:pict>
              <v:line w14:anchorId="5D4EE394" id="Shape 811" o:spid="_x0000_s1026" style="position:absolute;z-index:-251557888;visibility:visible;mso-wrap-style:square;mso-wrap-distance-left:9pt;mso-wrap-distance-top:0;mso-wrap-distance-right:9pt;mso-wrap-distance-bottom:0;mso-position-horizontal:absolute;mso-position-horizontal-relative:text;mso-position-vertical:absolute;mso-position-vertical-relative:text" from="387.6pt,31.55pt" to="393pt,3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" o:allowincell="f" filled="t" strokeweight="1.07pt">
                <v:stroke joinstyle="miter"/>
                <o:lock v:ext="edit" shapetype="f"/>
              </v:line>
            </w:pict>
          </mc:Fallback>
        </mc:AlternateContent>
      </w:r>
      <w:r>
        <w:rPr>
          <w:noProof/>
          <w:sz w:val="20"/>
          <w:szCs w:val="20"/>
        </w:rPr>
        <mc:AlternateContent>
          <mc:Choice Requires="wps">
            <w:drawing>
              <wp:anchor distT="0" distB="0" distL="114300" distR="114300" simplePos="0" relativeHeight="251759616" behindDoc="1" locked="0" layoutInCell="0" allowOverlap="1" wp14:anchorId="07BC8F67" wp14:editId="67D6209B">
                <wp:simplePos x="0" y="0"/>
                <wp:positionH relativeFrom="column">
                  <wp:posOffset>5060950</wp:posOffset>
                </wp:positionH>
                <wp:positionV relativeFrom="paragraph">
                  <wp:posOffset>400685</wp:posOffset>
                </wp:positionV>
                <wp:extent cx="68580" cy="0"/>
                <wp:effectExtent l="0" t="0" r="0" b="0"/>
                <wp:wrapNone/>
                <wp:docPr id="812" name="Shape 81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8580" cy="4763"/>
                        </a:xfrm>
                        <a:prstGeom prst="line">
                          <a:avLst/>
                        </a:prstGeom>
                        <a:solidFill>
                          <a:srgbClr val="FFFFFF"/>
                        </a:solidFill>
                        <a:ln w="13589">
                          <a:solidFill>
                            <a:srgbClr val="000000"/>
                          </a:solidFill>
                          <a:miter lim="800000"/>
                          <a:headEnd/>
                          <a:tailEnd/>
                        </a:ln>
                      </wps:spPr>
                      <wps:bodyPr/>
                    </wps:wsp>
                  </a:graphicData>
                </a:graphic>
              </wp:anchor>
            </w:drawing>
          </mc:Choice>
          <mc:Fallback>
            <w:pict>
              <v:line w14:anchorId="4898315B" id="Shape 812" o:spid="_x0000_s1026" style="position:absolute;z-index:-251556864;visibility:visible;mso-wrap-style:square;mso-wrap-distance-left:9pt;mso-wrap-distance-top:0;mso-wrap-distance-right:9pt;mso-wrap-distance-bottom:0;mso-position-horizontal:absolute;mso-position-horizontal-relative:text;mso-position-vertical:absolute;mso-position-vertical-relative:text" from="398.5pt,31.55pt" to="403.9pt,3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" o:allowincell="f" filled="t" strokeweight="1.07pt">
                <v:stroke joinstyle="miter"/>
                <o:lock v:ext="edit" shapetype="f"/>
              </v:line>
            </w:pict>
          </mc:Fallback>
        </mc:AlternateContent>
      </w:r>
      <w:r>
        <w:rPr>
          <w:noProof/>
          <w:sz w:val="20"/>
          <w:szCs w:val="20"/>
        </w:rPr>
        <mc:AlternateContent>
          <mc:Choice Requires="wps">
            <w:drawing>
              <wp:anchor distT="0" distB="0" distL="114300" distR="114300" simplePos="0" relativeHeight="251760640" behindDoc="1" locked="0" layoutInCell="0" allowOverlap="1" wp14:anchorId="1CADD15F" wp14:editId="5345F50A">
                <wp:simplePos x="0" y="0"/>
                <wp:positionH relativeFrom="column">
                  <wp:posOffset>5198745</wp:posOffset>
                </wp:positionH>
                <wp:positionV relativeFrom="paragraph">
                  <wp:posOffset>400685</wp:posOffset>
                </wp:positionV>
                <wp:extent cx="68580" cy="0"/>
                <wp:effectExtent l="0" t="0" r="0" b="0"/>
                <wp:wrapNone/>
                <wp:docPr id="813" name="Shape 81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8580" cy="4763"/>
                        </a:xfrm>
                        <a:prstGeom prst="line">
                          <a:avLst/>
                        </a:prstGeom>
                        <a:solidFill>
                          <a:srgbClr val="FFFFFF"/>
                        </a:solidFill>
                        <a:ln w="13589">
                          <a:solidFill>
                            <a:srgbClr val="000000"/>
                          </a:solidFill>
                          <a:miter lim="800000"/>
                          <a:headEnd/>
                          <a:tailEnd/>
                        </a:ln>
                      </wps:spPr>
                      <wps:bodyPr/>
                    </wps:wsp>
                  </a:graphicData>
                </a:graphic>
              </wp:anchor>
            </w:drawing>
          </mc:Choice>
          <mc:Fallback>
            <w:pict>
              <v:line w14:anchorId="166FD852" id="Shape 813" o:spid="_x0000_s1026" style="position:absolute;z-index:-251555840;visibility:visible;mso-wrap-style:square;mso-wrap-distance-left:9pt;mso-wrap-distance-top:0;mso-wrap-distance-right:9pt;mso-wrap-distance-bottom:0;mso-position-horizontal:absolute;mso-position-horizontal-relative:text;mso-position-vertical:absolute;mso-position-vertical-relative:text" from="409.35pt,31.55pt" to="414.75pt,3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" o:allowincell="f" filled="t" strokeweight="1.07pt">
                <v:stroke joinstyle="miter"/>
                <o:lock v:ext="edit" shapetype="f"/>
              </v:line>
            </w:pict>
          </mc:Fallback>
        </mc:AlternateContent>
      </w:r>
      <w:r>
        <w:rPr>
          <w:noProof/>
          <w:sz w:val="20"/>
          <w:szCs w:val="20"/>
        </w:rPr>
        <mc:AlternateContent>
          <mc:Choice Requires="wps">
            <w:drawing>
              <wp:anchor distT="0" distB="0" distL="114300" distR="114300" simplePos="0" relativeHeight="251761664" behindDoc="1" locked="0" layoutInCell="0" allowOverlap="1" wp14:anchorId="3DD65E12" wp14:editId="63E39F6B">
                <wp:simplePos x="0" y="0"/>
                <wp:positionH relativeFrom="column">
                  <wp:posOffset>5337175</wp:posOffset>
                </wp:positionH>
                <wp:positionV relativeFrom="paragraph">
                  <wp:posOffset>400685</wp:posOffset>
                </wp:positionV>
                <wp:extent cx="68580" cy="0"/>
                <wp:effectExtent l="0" t="0" r="0" b="0"/>
                <wp:wrapNone/>
                <wp:docPr id="814" name="Shape 81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8580" cy="4763"/>
                        </a:xfrm>
                        <a:prstGeom prst="line">
                          <a:avLst/>
                        </a:prstGeom>
                        <a:solidFill>
                          <a:srgbClr val="FFFFFF"/>
                        </a:solidFill>
                        <a:ln w="13589">
                          <a:solidFill>
                            <a:srgbClr val="000000"/>
                          </a:solidFill>
                          <a:miter lim="800000"/>
                          <a:headEnd/>
                          <a:tailEnd/>
                        </a:ln>
                      </wps:spPr>
                      <wps:bodyPr/>
                    </wps:wsp>
                  </a:graphicData>
                </a:graphic>
              </wp:anchor>
            </w:drawing>
          </mc:Choice>
          <mc:Fallback>
            <w:pict>
              <v:line w14:anchorId="15135B70" id="Shape 814" o:spid="_x0000_s1026" style="position:absolute;z-index:-251554816;visibility:visible;mso-wrap-style:square;mso-wrap-distance-left:9pt;mso-wrap-distance-top:0;mso-wrap-distance-right:9pt;mso-wrap-distance-bottom:0;mso-position-horizontal:absolute;mso-position-horizontal-relative:text;mso-position-vertical:absolute;mso-position-vertical-relative:text" from="420.25pt,31.55pt" to="425.65pt,3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" o:allowincell="f" filled="t" strokeweight="1.07pt">
                <v:stroke joinstyle="miter"/>
                <o:lock v:ext="edit" shapetype="f"/>
              </v:line>
            </w:pict>
          </mc:Fallback>
        </mc:AlternateContent>
      </w:r>
      <w:r>
        <w:rPr>
          <w:noProof/>
          <w:sz w:val="20"/>
          <w:szCs w:val="20"/>
        </w:rPr>
        <mc:AlternateContent>
          <mc:Choice Requires="wps">
            <w:drawing>
              <wp:anchor distT="0" distB="0" distL="114300" distR="114300" simplePos="0" relativeHeight="251762688" behindDoc="1" locked="0" layoutInCell="0" allowOverlap="1" wp14:anchorId="2E67C5A2" wp14:editId="5E1591B2">
                <wp:simplePos x="0" y="0"/>
                <wp:positionH relativeFrom="column">
                  <wp:posOffset>5475605</wp:posOffset>
                </wp:positionH>
                <wp:positionV relativeFrom="paragraph">
                  <wp:posOffset>400685</wp:posOffset>
                </wp:positionV>
                <wp:extent cx="68580" cy="0"/>
                <wp:effectExtent l="0" t="0" r="0" b="0"/>
                <wp:wrapNone/>
                <wp:docPr id="815" name="Shape 8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8580" cy="4763"/>
                        </a:xfrm>
                        <a:prstGeom prst="line">
                          <a:avLst/>
                        </a:prstGeom>
                        <a:solidFill>
                          <a:srgbClr val="FFFFFF"/>
                        </a:solidFill>
                        <a:ln w="13589">
                          <a:solidFill>
                            <a:srgbClr val="000000"/>
                          </a:solidFill>
                          <a:miter lim="800000"/>
                          <a:headEnd/>
                          <a:tailEnd/>
                        </a:ln>
                      </wps:spPr>
                      <wps:bodyPr/>
                    </wps:wsp>
                  </a:graphicData>
                </a:graphic>
              </wp:anchor>
            </w:drawing>
          </mc:Choice>
          <mc:Fallback>
            <w:pict>
              <v:line w14:anchorId="1DA75BB9" id="Shape 815" o:spid="_x0000_s1026" style="position:absolute;z-index:-251553792;visibility:visible;mso-wrap-style:square;mso-wrap-distance-left:9pt;mso-wrap-distance-top:0;mso-wrap-distance-right:9pt;mso-wrap-distance-bottom:0;mso-position-horizontal:absolute;mso-position-horizontal-relative:text;mso-position-vertical:absolute;mso-position-vertical-relative:text" from="431.15pt,31.55pt" to="436.55pt,3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" o:allowincell="f" filled="t" strokeweight="1.07pt">
                <v:stroke joinstyle="miter"/>
                <o:lock v:ext="edit" shapetype="f"/>
              </v:line>
            </w:pict>
          </mc:Fallback>
        </mc:AlternateContent>
      </w:r>
      <w:r>
        <w:rPr>
          <w:noProof/>
          <w:sz w:val="20"/>
          <w:szCs w:val="20"/>
        </w:rPr>
        <mc:AlternateContent>
          <mc:Choice Requires="wps">
            <w:drawing>
              <wp:anchor distT="0" distB="0" distL="114300" distR="114300" simplePos="0" relativeHeight="251763712" behindDoc="1" locked="0" layoutInCell="0" allowOverlap="1" wp14:anchorId="7C833C31" wp14:editId="51A91E88">
                <wp:simplePos x="0" y="0"/>
                <wp:positionH relativeFrom="column">
                  <wp:posOffset>5613400</wp:posOffset>
                </wp:positionH>
                <wp:positionV relativeFrom="paragraph">
                  <wp:posOffset>400685</wp:posOffset>
                </wp:positionV>
                <wp:extent cx="69215" cy="0"/>
                <wp:effectExtent l="0" t="0" r="0" b="0"/>
                <wp:wrapNone/>
                <wp:docPr id="816" name="Shape 81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215" cy="4763"/>
                        </a:xfrm>
                        <a:prstGeom prst="line">
                          <a:avLst/>
                        </a:prstGeom>
                        <a:solidFill>
                          <a:srgbClr val="FFFFFF"/>
                        </a:solidFill>
                        <a:ln w="13589">
                          <a:solidFill>
                            <a:srgbClr val="000000"/>
                          </a:solidFill>
                          <a:miter lim="800000"/>
                          <a:headEnd/>
                          <a:tailEnd/>
                        </a:ln>
                      </wps:spPr>
                      <wps:bodyPr/>
                    </wps:wsp>
                  </a:graphicData>
                </a:graphic>
              </wp:anchor>
            </w:drawing>
          </mc:Choice>
          <mc:Fallback>
            <w:pict>
              <v:line w14:anchorId="2D2A8710" id="Shape 816" o:spid="_x0000_s1026" style="position:absolute;z-index:-251552768;visibility:visible;mso-wrap-style:square;mso-wrap-distance-left:9pt;mso-wrap-distance-top:0;mso-wrap-distance-right:9pt;mso-wrap-distance-bottom:0;mso-position-horizontal:absolute;mso-position-horizontal-relative:text;mso-position-vertical:absolute;mso-position-vertical-relative:text" from="442pt,31.55pt" to="447.45pt,3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" o:allowincell="f" filled="t" strokeweight="1.07pt">
                <v:stroke joinstyle="miter"/>
                <o:lock v:ext="edit" shapetype="f"/>
              </v:line>
            </w:pict>
          </mc:Fallback>
        </mc:AlternateContent>
      </w:r>
      <w:r>
        <w:rPr>
          <w:noProof/>
          <w:sz w:val="20"/>
          <w:szCs w:val="20"/>
        </w:rPr>
        <mc:AlternateContent>
          <mc:Choice Requires="wps">
            <w:drawing>
              <wp:anchor distT="0" distB="0" distL="114300" distR="114300" simplePos="0" relativeHeight="251764736" behindDoc="1" locked="0" layoutInCell="0" allowOverlap="1" wp14:anchorId="600535A0" wp14:editId="42E71C62">
                <wp:simplePos x="0" y="0"/>
                <wp:positionH relativeFrom="column">
                  <wp:posOffset>5751830</wp:posOffset>
                </wp:positionH>
                <wp:positionV relativeFrom="paragraph">
                  <wp:posOffset>400685</wp:posOffset>
                </wp:positionV>
                <wp:extent cx="68580" cy="0"/>
                <wp:effectExtent l="0" t="0" r="0" b="0"/>
                <wp:wrapNone/>
                <wp:docPr id="817" name="Shape 81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8580" cy="4763"/>
                        </a:xfrm>
                        <a:prstGeom prst="line">
                          <a:avLst/>
                        </a:prstGeom>
                        <a:solidFill>
                          <a:srgbClr val="FFFFFF"/>
                        </a:solidFill>
                        <a:ln w="13589">
                          <a:solidFill>
                            <a:srgbClr val="000000"/>
                          </a:solidFill>
                          <a:miter lim="800000"/>
                          <a:headEnd/>
                          <a:tailEnd/>
                        </a:ln>
                      </wps:spPr>
                      <wps:bodyPr/>
                    </wps:wsp>
                  </a:graphicData>
                </a:graphic>
              </wp:anchor>
            </w:drawing>
          </mc:Choice>
          <mc:Fallback>
            <w:pict>
              <v:line w14:anchorId="27846840" id="Shape 817" o:spid="_x0000_s1026" style="position:absolute;z-index:-251551744;visibility:visible;mso-wrap-style:square;mso-wrap-distance-left:9pt;mso-wrap-distance-top:0;mso-wrap-distance-right:9pt;mso-wrap-distance-bottom:0;mso-position-horizontal:absolute;mso-position-horizontal-relative:text;mso-position-vertical:absolute;mso-position-vertical-relative:text" from="452.9pt,31.55pt" to="458.3pt,3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" o:allowincell="f" filled="t" strokeweight="1.07pt">
                <v:stroke joinstyle="miter"/>
                <o:lock v:ext="edit" shapetype="f"/>
              </v:line>
            </w:pict>
          </mc:Fallback>
        </mc:AlternateContent>
      </w:r>
    </w:p>
    <w:p w14:paraId="08677AB2" w14:textId="77777777" w:rsidR="004B413C" w:rsidRDefault="004B413C">
      <w:pPr>
        <w:spacing w:line="200" w:lineRule="exact"/>
        <w:rPr>
          <w:sz w:val="20"/>
          <w:szCs w:val="20"/>
        </w:rPr>
      </w:pPr>
    </w:p>
    <w:p w14:paraId="04DAA315" w14:textId="77777777" w:rsidR="004B413C" w:rsidRDefault="004B413C">
      <w:pPr>
        <w:spacing w:line="200" w:lineRule="exact"/>
        <w:rPr>
          <w:sz w:val="20"/>
          <w:szCs w:val="20"/>
        </w:rPr>
      </w:pPr>
    </w:p>
    <w:p w14:paraId="52AF1ABE" w14:textId="77777777" w:rsidR="004B413C" w:rsidRDefault="004B413C">
      <w:pPr>
        <w:spacing w:line="220" w:lineRule="exact"/>
        <w:rPr>
          <w:sz w:val="20"/>
          <w:szCs w:val="20"/>
        </w:rPr>
      </w:pPr>
    </w:p>
    <w:p w14:paraId="22A1DB1E" w14:textId="77777777" w:rsidR="004B413C" w:rsidRDefault="00EC2FEA">
      <w:pPr>
        <w:ind w:left="4430"/>
        <w:rPr>
          <w:sz w:val="20"/>
          <w:szCs w:val="20"/>
        </w:rPr>
      </w:pPr>
      <w:r>
        <w:rPr>
          <w:rFonts w:ascii="Arial" w:eastAsia="Arial" w:hAnsi="Arial" w:cs="Arial"/>
        </w:rPr>
        <w:t>Abundance</w:t>
      </w:r>
    </w:p>
    <w:p w14:paraId="365FDD8C" w14:textId="77777777" w:rsidR="004B413C" w:rsidRDefault="004B413C">
      <w:pPr>
        <w:spacing w:line="324" w:lineRule="exact"/>
        <w:rPr>
          <w:sz w:val="20"/>
          <w:szCs w:val="20"/>
        </w:rPr>
      </w:pPr>
    </w:p>
    <w:p w14:paraId="16C320EC" w14:textId="77777777" w:rsidR="004B413C" w:rsidRDefault="00EC2FEA">
      <w:pPr>
        <w:ind w:left="590"/>
        <w:rPr>
          <w:sz w:val="20"/>
          <w:szCs w:val="20"/>
        </w:rPr>
      </w:pPr>
      <w:r>
        <w:rPr>
          <w:rFonts w:ascii="Arial" w:eastAsia="Arial" w:hAnsi="Arial" w:cs="Arial"/>
          <w:sz w:val="19"/>
          <w:szCs w:val="19"/>
        </w:rPr>
        <w:t>Figure 33: Cover abundances for each aquatic macroinvertebrate familiy at Lake Joondalup.</w:t>
      </w:r>
    </w:p>
    <w:p w14:paraId="56D2C823" w14:textId="77777777" w:rsidR="004B413C" w:rsidRDefault="004B413C">
      <w:pPr>
        <w:sectPr w:rsidR="004B413C">
          <w:pgSz w:w="15840" w:h="12240" w:orient="landscape"/>
          <w:pgMar w:top="1440" w:right="1440" w:bottom="1440" w:left="927" w:header="0" w:footer="0" w:gutter="0"/>
          <w:cols w:num="2" w:space="720" w:equalWidth="0">
            <w:col w:w="1643" w:space="720"/>
            <w:col w:w="11110"/>
          </w:cols>
        </w:sectPr>
      </w:pPr>
    </w:p>
    <w:p w14:paraId="6F54CEB6" w14:textId="77777777" w:rsidR="004B413C" w:rsidRDefault="00EC2FEA">
      <w:pPr>
        <w:spacing w:line="275" w:lineRule="auto"/>
        <w:ind w:left="1800" w:right="1800" w:hanging="6"/>
        <w:jc w:val="both"/>
        <w:rPr>
          <w:sz w:val="20"/>
          <w:szCs w:val="20"/>
        </w:rPr>
      </w:pPr>
      <w:bookmarkStart w:id="93" w:name="page56"/>
      <w:bookmarkEnd w:id="93"/>
      <w:r>
        <w:rPr>
          <w:rFonts w:ascii="Arial" w:eastAsia="Arial" w:hAnsi="Arial" w:cs="Arial"/>
          <w:sz w:val="20"/>
          <w:szCs w:val="20"/>
        </w:rPr>
        <w:lastRenderedPageBreak/>
        <w:t>Table 9: Ecological consequences of revised thresholds in terms of compliance of stated site values and site management objectives at Lake Joondalup.</w:t>
      </w:r>
    </w:p>
    <w:p w14:paraId="238B20D1" w14:textId="77777777" w:rsidR="004B413C" w:rsidRDefault="004B413C">
      <w:pPr>
        <w:spacing w:line="154" w:lineRule="exact"/>
        <w:rPr>
          <w:sz w:val="20"/>
          <w:szCs w:val="20"/>
        </w:rPr>
      </w:pPr>
    </w:p>
    <w:tbl>
      <w:tblPr>
        <w:tblW w:w="0" w:type="auto"/>
        <w:tblInd w:w="180" w:type="dxa"/>
        <w:tblLayout w:type="fixed"/>
        <w:tblCellMar>
          <w:left w:w="0" w:type="dxa"/>
          <w:right w:w="0" w:type="dxa"/>
        </w:tblCellMar>
        <w:tblLook w:val="04A0" w:firstRow="1" w:lastRow="0" w:firstColumn="1" w:lastColumn="0" w:noHBand="0" w:noVBand="1"/>
      </w:tblPr>
      <w:tblGrid>
        <w:gridCol w:w="20"/>
        <w:gridCol w:w="3460"/>
        <w:gridCol w:w="3440"/>
        <w:gridCol w:w="2080"/>
        <w:gridCol w:w="20"/>
      </w:tblGrid>
      <w:tr w:rsidR="004B413C" w14:paraId="5B48B86D" w14:textId="77777777">
        <w:trPr>
          <w:trHeight w:val="239"/>
        </w:trPr>
        <w:tc>
          <w:tcPr>
            <w:tcW w:w="20" w:type="dxa"/>
            <w:vAlign w:val="bottom"/>
          </w:tcPr>
          <w:p w14:paraId="2B76BFC7" w14:textId="77777777" w:rsidR="004B413C" w:rsidRDefault="004B413C">
            <w:pPr>
              <w:rPr>
                <w:sz w:val="20"/>
                <w:szCs w:val="20"/>
              </w:rPr>
            </w:pPr>
          </w:p>
        </w:tc>
        <w:tc>
          <w:tcPr>
            <w:tcW w:w="3460" w:type="dxa"/>
            <w:tcBorders>
              <w:top w:val="single" w:sz="8" w:space="0" w:color="auto"/>
            </w:tcBorders>
            <w:vAlign w:val="bottom"/>
          </w:tcPr>
          <w:p w14:paraId="05A80492" w14:textId="77777777" w:rsidR="004B413C" w:rsidRDefault="004B413C">
            <w:pPr>
              <w:rPr>
                <w:sz w:val="20"/>
                <w:szCs w:val="20"/>
              </w:rPr>
            </w:pPr>
          </w:p>
        </w:tc>
        <w:tc>
          <w:tcPr>
            <w:tcW w:w="3440" w:type="dxa"/>
            <w:tcBorders>
              <w:top w:val="single" w:sz="8" w:space="0" w:color="auto"/>
            </w:tcBorders>
            <w:vAlign w:val="bottom"/>
          </w:tcPr>
          <w:p w14:paraId="19C40F43" w14:textId="77777777" w:rsidR="004B413C" w:rsidRDefault="00EC2FEA">
            <w:pPr>
              <w:ind w:left="140"/>
              <w:rPr>
                <w:sz w:val="20"/>
                <w:szCs w:val="20"/>
              </w:rPr>
            </w:pPr>
            <w:r>
              <w:rPr>
                <w:rFonts w:ascii="Arial" w:eastAsia="Arial" w:hAnsi="Arial" w:cs="Arial"/>
                <w:sz w:val="20"/>
                <w:szCs w:val="20"/>
              </w:rPr>
              <w:t>Likely eﬀect of 2030 revised</w:t>
            </w:r>
          </w:p>
        </w:tc>
        <w:tc>
          <w:tcPr>
            <w:tcW w:w="2080" w:type="dxa"/>
            <w:tcBorders>
              <w:top w:val="single" w:sz="8" w:space="0" w:color="auto"/>
            </w:tcBorders>
            <w:vAlign w:val="bottom"/>
          </w:tcPr>
          <w:p w14:paraId="118A35FD" w14:textId="77777777" w:rsidR="004B413C" w:rsidRDefault="004B413C">
            <w:pPr>
              <w:rPr>
                <w:sz w:val="20"/>
                <w:szCs w:val="20"/>
              </w:rPr>
            </w:pPr>
          </w:p>
        </w:tc>
        <w:tc>
          <w:tcPr>
            <w:tcW w:w="0" w:type="dxa"/>
            <w:vAlign w:val="bottom"/>
          </w:tcPr>
          <w:p w14:paraId="7E45EAAC" w14:textId="77777777" w:rsidR="004B413C" w:rsidRDefault="004B413C">
            <w:pPr>
              <w:rPr>
                <w:sz w:val="1"/>
                <w:szCs w:val="1"/>
              </w:rPr>
            </w:pPr>
          </w:p>
        </w:tc>
      </w:tr>
      <w:tr w:rsidR="004B413C" w14:paraId="66E9AF9E" w14:textId="77777777">
        <w:trPr>
          <w:trHeight w:val="281"/>
        </w:trPr>
        <w:tc>
          <w:tcPr>
            <w:tcW w:w="20" w:type="dxa"/>
            <w:vAlign w:val="bottom"/>
          </w:tcPr>
          <w:p w14:paraId="0FD815D4" w14:textId="77777777" w:rsidR="004B413C" w:rsidRDefault="004B413C">
            <w:pPr>
              <w:rPr>
                <w:sz w:val="24"/>
                <w:szCs w:val="24"/>
              </w:rPr>
            </w:pPr>
          </w:p>
        </w:tc>
        <w:tc>
          <w:tcPr>
            <w:tcW w:w="3460" w:type="dxa"/>
            <w:vAlign w:val="bottom"/>
          </w:tcPr>
          <w:p w14:paraId="6FCA0C87" w14:textId="77777777" w:rsidR="004B413C" w:rsidRDefault="004B413C">
            <w:pPr>
              <w:rPr>
                <w:sz w:val="24"/>
                <w:szCs w:val="24"/>
              </w:rPr>
            </w:pPr>
          </w:p>
        </w:tc>
        <w:tc>
          <w:tcPr>
            <w:tcW w:w="3440" w:type="dxa"/>
            <w:vAlign w:val="bottom"/>
          </w:tcPr>
          <w:p w14:paraId="354F7ED2" w14:textId="77777777" w:rsidR="004B413C" w:rsidRDefault="00EC2FEA">
            <w:pPr>
              <w:ind w:left="140"/>
              <w:rPr>
                <w:sz w:val="20"/>
                <w:szCs w:val="20"/>
              </w:rPr>
            </w:pPr>
            <w:r>
              <w:rPr>
                <w:rFonts w:ascii="Arial" w:eastAsia="Arial" w:hAnsi="Arial" w:cs="Arial"/>
                <w:sz w:val="20"/>
                <w:szCs w:val="20"/>
              </w:rPr>
              <w:t>thresholds</w:t>
            </w:r>
          </w:p>
        </w:tc>
        <w:tc>
          <w:tcPr>
            <w:tcW w:w="2080" w:type="dxa"/>
            <w:vAlign w:val="bottom"/>
          </w:tcPr>
          <w:p w14:paraId="45C107CB" w14:textId="77777777" w:rsidR="004B413C" w:rsidRDefault="00EC2FEA">
            <w:pPr>
              <w:jc w:val="center"/>
              <w:rPr>
                <w:sz w:val="20"/>
                <w:szCs w:val="20"/>
              </w:rPr>
            </w:pPr>
            <w:r>
              <w:rPr>
                <w:rFonts w:ascii="Arial" w:eastAsia="Arial" w:hAnsi="Arial" w:cs="Arial"/>
                <w:w w:val="98"/>
                <w:sz w:val="20"/>
                <w:szCs w:val="20"/>
              </w:rPr>
              <w:t>Future Compliance</w:t>
            </w:r>
          </w:p>
        </w:tc>
        <w:tc>
          <w:tcPr>
            <w:tcW w:w="0" w:type="dxa"/>
            <w:vAlign w:val="bottom"/>
          </w:tcPr>
          <w:p w14:paraId="1954D7DB" w14:textId="77777777" w:rsidR="004B413C" w:rsidRDefault="004B413C">
            <w:pPr>
              <w:rPr>
                <w:sz w:val="1"/>
                <w:szCs w:val="1"/>
              </w:rPr>
            </w:pPr>
          </w:p>
        </w:tc>
      </w:tr>
      <w:tr w:rsidR="004B413C" w14:paraId="176015E1" w14:textId="77777777">
        <w:trPr>
          <w:trHeight w:val="50"/>
        </w:trPr>
        <w:tc>
          <w:tcPr>
            <w:tcW w:w="3480" w:type="dxa"/>
            <w:gridSpan w:val="2"/>
            <w:vAlign w:val="bottom"/>
          </w:tcPr>
          <w:p w14:paraId="2E03300B" w14:textId="77777777" w:rsidR="004B413C" w:rsidRDefault="004B413C">
            <w:pPr>
              <w:rPr>
                <w:sz w:val="4"/>
                <w:szCs w:val="4"/>
              </w:rPr>
            </w:pPr>
          </w:p>
        </w:tc>
        <w:tc>
          <w:tcPr>
            <w:tcW w:w="3440" w:type="dxa"/>
            <w:vAlign w:val="bottom"/>
          </w:tcPr>
          <w:p w14:paraId="4B56E233" w14:textId="77777777" w:rsidR="004B413C" w:rsidRDefault="004B413C">
            <w:pPr>
              <w:rPr>
                <w:sz w:val="4"/>
                <w:szCs w:val="4"/>
              </w:rPr>
            </w:pPr>
          </w:p>
        </w:tc>
        <w:tc>
          <w:tcPr>
            <w:tcW w:w="2080" w:type="dxa"/>
            <w:vAlign w:val="bottom"/>
          </w:tcPr>
          <w:p w14:paraId="5F308DF3" w14:textId="77777777" w:rsidR="004B413C" w:rsidRDefault="004B413C">
            <w:pPr>
              <w:rPr>
                <w:sz w:val="4"/>
                <w:szCs w:val="4"/>
              </w:rPr>
            </w:pPr>
          </w:p>
        </w:tc>
        <w:tc>
          <w:tcPr>
            <w:tcW w:w="0" w:type="dxa"/>
            <w:vAlign w:val="bottom"/>
          </w:tcPr>
          <w:p w14:paraId="64C291CB" w14:textId="77777777" w:rsidR="004B413C" w:rsidRDefault="004B413C">
            <w:pPr>
              <w:rPr>
                <w:sz w:val="1"/>
                <w:szCs w:val="1"/>
              </w:rPr>
            </w:pPr>
          </w:p>
        </w:tc>
      </w:tr>
      <w:tr w:rsidR="004B413C" w14:paraId="6C6721A4" w14:textId="77777777">
        <w:trPr>
          <w:trHeight w:val="228"/>
        </w:trPr>
        <w:tc>
          <w:tcPr>
            <w:tcW w:w="20" w:type="dxa"/>
            <w:vAlign w:val="bottom"/>
          </w:tcPr>
          <w:p w14:paraId="5C341940" w14:textId="77777777" w:rsidR="004B413C" w:rsidRDefault="004B413C">
            <w:pPr>
              <w:rPr>
                <w:sz w:val="19"/>
                <w:szCs w:val="19"/>
              </w:rPr>
            </w:pPr>
          </w:p>
        </w:tc>
        <w:tc>
          <w:tcPr>
            <w:tcW w:w="3460" w:type="dxa"/>
            <w:tcBorders>
              <w:top w:val="single" w:sz="8" w:space="0" w:color="auto"/>
            </w:tcBorders>
            <w:vAlign w:val="bottom"/>
          </w:tcPr>
          <w:p w14:paraId="55B99526" w14:textId="77777777" w:rsidR="004B413C" w:rsidRDefault="00EC2FEA">
            <w:pPr>
              <w:spacing w:line="228" w:lineRule="exact"/>
              <w:rPr>
                <w:sz w:val="20"/>
                <w:szCs w:val="20"/>
              </w:rPr>
            </w:pPr>
            <w:r>
              <w:rPr>
                <w:rFonts w:ascii="Arial" w:eastAsia="Arial" w:hAnsi="Arial" w:cs="Arial"/>
                <w:b/>
                <w:bCs/>
                <w:sz w:val="20"/>
                <w:szCs w:val="20"/>
              </w:rPr>
              <w:t>Site values</w:t>
            </w:r>
          </w:p>
        </w:tc>
        <w:tc>
          <w:tcPr>
            <w:tcW w:w="3440" w:type="dxa"/>
            <w:tcBorders>
              <w:top w:val="single" w:sz="8" w:space="0" w:color="auto"/>
            </w:tcBorders>
            <w:vAlign w:val="bottom"/>
          </w:tcPr>
          <w:p w14:paraId="4B9BB808" w14:textId="77777777" w:rsidR="004B413C" w:rsidRDefault="004B413C">
            <w:pPr>
              <w:rPr>
                <w:sz w:val="19"/>
                <w:szCs w:val="19"/>
              </w:rPr>
            </w:pPr>
          </w:p>
        </w:tc>
        <w:tc>
          <w:tcPr>
            <w:tcW w:w="2080" w:type="dxa"/>
            <w:tcBorders>
              <w:top w:val="single" w:sz="8" w:space="0" w:color="auto"/>
            </w:tcBorders>
            <w:vAlign w:val="bottom"/>
          </w:tcPr>
          <w:p w14:paraId="2FEFF3F5" w14:textId="77777777" w:rsidR="004B413C" w:rsidRDefault="004B413C">
            <w:pPr>
              <w:rPr>
                <w:sz w:val="19"/>
                <w:szCs w:val="19"/>
              </w:rPr>
            </w:pPr>
          </w:p>
        </w:tc>
        <w:tc>
          <w:tcPr>
            <w:tcW w:w="0" w:type="dxa"/>
            <w:vAlign w:val="bottom"/>
          </w:tcPr>
          <w:p w14:paraId="236ECACF" w14:textId="77777777" w:rsidR="004B413C" w:rsidRDefault="004B413C">
            <w:pPr>
              <w:rPr>
                <w:sz w:val="1"/>
                <w:szCs w:val="1"/>
              </w:rPr>
            </w:pPr>
          </w:p>
        </w:tc>
      </w:tr>
      <w:tr w:rsidR="004B413C" w14:paraId="4F6F51AA" w14:textId="77777777">
        <w:trPr>
          <w:trHeight w:val="239"/>
        </w:trPr>
        <w:tc>
          <w:tcPr>
            <w:tcW w:w="3480" w:type="dxa"/>
            <w:gridSpan w:val="2"/>
            <w:vAlign w:val="bottom"/>
          </w:tcPr>
          <w:p w14:paraId="4B82847E" w14:textId="77777777" w:rsidR="004B413C" w:rsidRDefault="00EC2FEA">
            <w:pPr>
              <w:rPr>
                <w:sz w:val="20"/>
                <w:szCs w:val="20"/>
              </w:rPr>
            </w:pPr>
            <w:r>
              <w:rPr>
                <w:rFonts w:ascii="Arial" w:eastAsia="Arial" w:hAnsi="Arial" w:cs="Arial"/>
                <w:sz w:val="20"/>
                <w:szCs w:val="20"/>
              </w:rPr>
              <w:t>Water bird habitat and drought refuge</w:t>
            </w:r>
          </w:p>
        </w:tc>
        <w:tc>
          <w:tcPr>
            <w:tcW w:w="3440" w:type="dxa"/>
            <w:vAlign w:val="bottom"/>
          </w:tcPr>
          <w:p w14:paraId="6921AF9C" w14:textId="77777777" w:rsidR="004B413C" w:rsidRDefault="00EC2FEA">
            <w:pPr>
              <w:ind w:left="120"/>
              <w:rPr>
                <w:sz w:val="20"/>
                <w:szCs w:val="20"/>
              </w:rPr>
            </w:pPr>
            <w:r>
              <w:rPr>
                <w:rFonts w:ascii="Arial" w:eastAsia="Arial" w:hAnsi="Arial" w:cs="Arial"/>
                <w:sz w:val="20"/>
                <w:szCs w:val="20"/>
              </w:rPr>
              <w:t>The proposed increases in</w:t>
            </w:r>
          </w:p>
        </w:tc>
        <w:tc>
          <w:tcPr>
            <w:tcW w:w="2080" w:type="dxa"/>
            <w:vAlign w:val="bottom"/>
          </w:tcPr>
          <w:p w14:paraId="4C5AEBB5" w14:textId="77777777" w:rsidR="004B413C" w:rsidRDefault="00EC2FEA">
            <w:pPr>
              <w:jc w:val="center"/>
              <w:rPr>
                <w:sz w:val="20"/>
                <w:szCs w:val="20"/>
              </w:rPr>
            </w:pPr>
            <w:r>
              <w:rPr>
                <w:rFonts w:ascii="Arial" w:eastAsia="Arial" w:hAnsi="Arial" w:cs="Arial"/>
                <w:w w:val="86"/>
                <w:sz w:val="20"/>
                <w:szCs w:val="20"/>
              </w:rPr>
              <w:t>Yes</w:t>
            </w:r>
          </w:p>
        </w:tc>
        <w:tc>
          <w:tcPr>
            <w:tcW w:w="0" w:type="dxa"/>
            <w:vAlign w:val="bottom"/>
          </w:tcPr>
          <w:p w14:paraId="57115824" w14:textId="77777777" w:rsidR="004B413C" w:rsidRDefault="004B413C">
            <w:pPr>
              <w:rPr>
                <w:sz w:val="1"/>
                <w:szCs w:val="1"/>
              </w:rPr>
            </w:pPr>
          </w:p>
        </w:tc>
      </w:tr>
      <w:tr w:rsidR="004B413C" w14:paraId="40EDECBE" w14:textId="77777777">
        <w:trPr>
          <w:trHeight w:val="239"/>
        </w:trPr>
        <w:tc>
          <w:tcPr>
            <w:tcW w:w="20" w:type="dxa"/>
            <w:vAlign w:val="bottom"/>
          </w:tcPr>
          <w:p w14:paraId="7C9CD8DF" w14:textId="77777777" w:rsidR="004B413C" w:rsidRDefault="004B413C">
            <w:pPr>
              <w:rPr>
                <w:sz w:val="20"/>
                <w:szCs w:val="20"/>
              </w:rPr>
            </w:pPr>
          </w:p>
        </w:tc>
        <w:tc>
          <w:tcPr>
            <w:tcW w:w="3460" w:type="dxa"/>
            <w:vAlign w:val="bottom"/>
          </w:tcPr>
          <w:p w14:paraId="2838D55B" w14:textId="77777777" w:rsidR="004B413C" w:rsidRDefault="004B413C">
            <w:pPr>
              <w:rPr>
                <w:sz w:val="20"/>
                <w:szCs w:val="20"/>
              </w:rPr>
            </w:pPr>
          </w:p>
        </w:tc>
        <w:tc>
          <w:tcPr>
            <w:tcW w:w="3440" w:type="dxa"/>
            <w:vAlign w:val="bottom"/>
          </w:tcPr>
          <w:p w14:paraId="275DBEBB" w14:textId="77777777" w:rsidR="004B413C" w:rsidRDefault="00EC2FEA">
            <w:pPr>
              <w:ind w:left="140"/>
              <w:rPr>
                <w:sz w:val="20"/>
                <w:szCs w:val="20"/>
              </w:rPr>
            </w:pPr>
            <w:r>
              <w:rPr>
                <w:rFonts w:ascii="Arial" w:eastAsia="Arial" w:hAnsi="Arial" w:cs="Arial"/>
                <w:sz w:val="20"/>
                <w:szCs w:val="20"/>
              </w:rPr>
              <w:t>groundwater levels around the lake</w:t>
            </w:r>
          </w:p>
        </w:tc>
        <w:tc>
          <w:tcPr>
            <w:tcW w:w="2080" w:type="dxa"/>
            <w:vAlign w:val="bottom"/>
          </w:tcPr>
          <w:p w14:paraId="526AC806" w14:textId="77777777" w:rsidR="004B413C" w:rsidRDefault="004B413C">
            <w:pPr>
              <w:rPr>
                <w:sz w:val="20"/>
                <w:szCs w:val="20"/>
              </w:rPr>
            </w:pPr>
          </w:p>
        </w:tc>
        <w:tc>
          <w:tcPr>
            <w:tcW w:w="0" w:type="dxa"/>
            <w:vAlign w:val="bottom"/>
          </w:tcPr>
          <w:p w14:paraId="658881F1" w14:textId="77777777" w:rsidR="004B413C" w:rsidRDefault="004B413C">
            <w:pPr>
              <w:rPr>
                <w:sz w:val="1"/>
                <w:szCs w:val="1"/>
              </w:rPr>
            </w:pPr>
          </w:p>
        </w:tc>
      </w:tr>
      <w:tr w:rsidR="004B413C" w14:paraId="475AF4A5" w14:textId="77777777">
        <w:trPr>
          <w:trHeight w:val="239"/>
        </w:trPr>
        <w:tc>
          <w:tcPr>
            <w:tcW w:w="20" w:type="dxa"/>
            <w:vAlign w:val="bottom"/>
          </w:tcPr>
          <w:p w14:paraId="02A007F9" w14:textId="77777777" w:rsidR="004B413C" w:rsidRDefault="004B413C">
            <w:pPr>
              <w:rPr>
                <w:sz w:val="20"/>
                <w:szCs w:val="20"/>
              </w:rPr>
            </w:pPr>
          </w:p>
        </w:tc>
        <w:tc>
          <w:tcPr>
            <w:tcW w:w="3460" w:type="dxa"/>
            <w:vAlign w:val="bottom"/>
          </w:tcPr>
          <w:p w14:paraId="505E91DB" w14:textId="77777777" w:rsidR="004B413C" w:rsidRDefault="004B413C">
            <w:pPr>
              <w:rPr>
                <w:sz w:val="20"/>
                <w:szCs w:val="20"/>
              </w:rPr>
            </w:pPr>
          </w:p>
        </w:tc>
        <w:tc>
          <w:tcPr>
            <w:tcW w:w="3440" w:type="dxa"/>
            <w:vAlign w:val="bottom"/>
          </w:tcPr>
          <w:p w14:paraId="570E5374" w14:textId="77777777" w:rsidR="004B413C" w:rsidRDefault="00EC2FEA">
            <w:pPr>
              <w:ind w:left="120"/>
              <w:rPr>
                <w:sz w:val="20"/>
                <w:szCs w:val="20"/>
              </w:rPr>
            </w:pPr>
            <w:r>
              <w:rPr>
                <w:rFonts w:ascii="Arial" w:eastAsia="Arial" w:hAnsi="Arial" w:cs="Arial"/>
                <w:sz w:val="20"/>
                <w:szCs w:val="20"/>
              </w:rPr>
              <w:t>will ensure the site remains an</w:t>
            </w:r>
          </w:p>
        </w:tc>
        <w:tc>
          <w:tcPr>
            <w:tcW w:w="2080" w:type="dxa"/>
            <w:vAlign w:val="bottom"/>
          </w:tcPr>
          <w:p w14:paraId="5BA47243" w14:textId="77777777" w:rsidR="004B413C" w:rsidRDefault="004B413C">
            <w:pPr>
              <w:rPr>
                <w:sz w:val="20"/>
                <w:szCs w:val="20"/>
              </w:rPr>
            </w:pPr>
          </w:p>
        </w:tc>
        <w:tc>
          <w:tcPr>
            <w:tcW w:w="0" w:type="dxa"/>
            <w:vAlign w:val="bottom"/>
          </w:tcPr>
          <w:p w14:paraId="4EC06E79" w14:textId="77777777" w:rsidR="004B413C" w:rsidRDefault="004B413C">
            <w:pPr>
              <w:rPr>
                <w:sz w:val="1"/>
                <w:szCs w:val="1"/>
              </w:rPr>
            </w:pPr>
          </w:p>
        </w:tc>
      </w:tr>
      <w:tr w:rsidR="004B413C" w14:paraId="7C3AEB09" w14:textId="77777777">
        <w:trPr>
          <w:trHeight w:val="239"/>
        </w:trPr>
        <w:tc>
          <w:tcPr>
            <w:tcW w:w="20" w:type="dxa"/>
            <w:vAlign w:val="bottom"/>
          </w:tcPr>
          <w:p w14:paraId="07682BDF" w14:textId="77777777" w:rsidR="004B413C" w:rsidRDefault="004B413C">
            <w:pPr>
              <w:rPr>
                <w:sz w:val="20"/>
                <w:szCs w:val="20"/>
              </w:rPr>
            </w:pPr>
          </w:p>
        </w:tc>
        <w:tc>
          <w:tcPr>
            <w:tcW w:w="3460" w:type="dxa"/>
            <w:vAlign w:val="bottom"/>
          </w:tcPr>
          <w:p w14:paraId="4267B9E4" w14:textId="77777777" w:rsidR="004B413C" w:rsidRDefault="004B413C">
            <w:pPr>
              <w:rPr>
                <w:sz w:val="20"/>
                <w:szCs w:val="20"/>
              </w:rPr>
            </w:pPr>
          </w:p>
        </w:tc>
        <w:tc>
          <w:tcPr>
            <w:tcW w:w="3440" w:type="dxa"/>
            <w:vAlign w:val="bottom"/>
          </w:tcPr>
          <w:p w14:paraId="20533C4B" w14:textId="77777777" w:rsidR="004B413C" w:rsidRDefault="00EC2FEA">
            <w:pPr>
              <w:ind w:left="140"/>
              <w:rPr>
                <w:sz w:val="20"/>
                <w:szCs w:val="20"/>
              </w:rPr>
            </w:pPr>
            <w:r>
              <w:rPr>
                <w:rFonts w:ascii="Arial" w:eastAsia="Arial" w:hAnsi="Arial" w:cs="Arial"/>
                <w:sz w:val="20"/>
                <w:szCs w:val="20"/>
              </w:rPr>
              <w:t>important water bird habitat. The</w:t>
            </w:r>
          </w:p>
        </w:tc>
        <w:tc>
          <w:tcPr>
            <w:tcW w:w="2080" w:type="dxa"/>
            <w:vAlign w:val="bottom"/>
          </w:tcPr>
          <w:p w14:paraId="343CC244" w14:textId="77777777" w:rsidR="004B413C" w:rsidRDefault="004B413C">
            <w:pPr>
              <w:rPr>
                <w:sz w:val="20"/>
                <w:szCs w:val="20"/>
              </w:rPr>
            </w:pPr>
          </w:p>
        </w:tc>
        <w:tc>
          <w:tcPr>
            <w:tcW w:w="0" w:type="dxa"/>
            <w:vAlign w:val="bottom"/>
          </w:tcPr>
          <w:p w14:paraId="19F58D50" w14:textId="77777777" w:rsidR="004B413C" w:rsidRDefault="004B413C">
            <w:pPr>
              <w:rPr>
                <w:sz w:val="1"/>
                <w:szCs w:val="1"/>
              </w:rPr>
            </w:pPr>
          </w:p>
        </w:tc>
      </w:tr>
      <w:tr w:rsidR="004B413C" w14:paraId="14796E26" w14:textId="77777777">
        <w:trPr>
          <w:trHeight w:val="239"/>
        </w:trPr>
        <w:tc>
          <w:tcPr>
            <w:tcW w:w="20" w:type="dxa"/>
            <w:vAlign w:val="bottom"/>
          </w:tcPr>
          <w:p w14:paraId="7B57A237" w14:textId="77777777" w:rsidR="004B413C" w:rsidRDefault="004B413C">
            <w:pPr>
              <w:rPr>
                <w:sz w:val="20"/>
                <w:szCs w:val="20"/>
              </w:rPr>
            </w:pPr>
          </w:p>
        </w:tc>
        <w:tc>
          <w:tcPr>
            <w:tcW w:w="3460" w:type="dxa"/>
            <w:vAlign w:val="bottom"/>
          </w:tcPr>
          <w:p w14:paraId="6BF71230" w14:textId="77777777" w:rsidR="004B413C" w:rsidRDefault="004B413C">
            <w:pPr>
              <w:rPr>
                <w:sz w:val="20"/>
                <w:szCs w:val="20"/>
              </w:rPr>
            </w:pPr>
          </w:p>
        </w:tc>
        <w:tc>
          <w:tcPr>
            <w:tcW w:w="3440" w:type="dxa"/>
            <w:vAlign w:val="bottom"/>
          </w:tcPr>
          <w:p w14:paraId="00819F2C" w14:textId="77777777" w:rsidR="004B413C" w:rsidRDefault="00EC2FEA">
            <w:pPr>
              <w:ind w:left="140"/>
              <w:rPr>
                <w:sz w:val="20"/>
                <w:szCs w:val="20"/>
              </w:rPr>
            </w:pPr>
            <w:r>
              <w:rPr>
                <w:rFonts w:ascii="Arial" w:eastAsia="Arial" w:hAnsi="Arial" w:cs="Arial"/>
                <w:sz w:val="20"/>
                <w:szCs w:val="20"/>
              </w:rPr>
              <w:t>proposed increases will also ensure</w:t>
            </w:r>
          </w:p>
        </w:tc>
        <w:tc>
          <w:tcPr>
            <w:tcW w:w="2080" w:type="dxa"/>
            <w:vAlign w:val="bottom"/>
          </w:tcPr>
          <w:p w14:paraId="07C40579" w14:textId="77777777" w:rsidR="004B413C" w:rsidRDefault="004B413C">
            <w:pPr>
              <w:rPr>
                <w:sz w:val="20"/>
                <w:szCs w:val="20"/>
              </w:rPr>
            </w:pPr>
          </w:p>
        </w:tc>
        <w:tc>
          <w:tcPr>
            <w:tcW w:w="0" w:type="dxa"/>
            <w:vAlign w:val="bottom"/>
          </w:tcPr>
          <w:p w14:paraId="0612A610" w14:textId="77777777" w:rsidR="004B413C" w:rsidRDefault="004B413C">
            <w:pPr>
              <w:rPr>
                <w:sz w:val="1"/>
                <w:szCs w:val="1"/>
              </w:rPr>
            </w:pPr>
          </w:p>
        </w:tc>
      </w:tr>
      <w:tr w:rsidR="004B413C" w14:paraId="261A218D" w14:textId="77777777">
        <w:trPr>
          <w:trHeight w:val="239"/>
        </w:trPr>
        <w:tc>
          <w:tcPr>
            <w:tcW w:w="20" w:type="dxa"/>
            <w:vAlign w:val="bottom"/>
          </w:tcPr>
          <w:p w14:paraId="118357B9" w14:textId="77777777" w:rsidR="004B413C" w:rsidRDefault="004B413C">
            <w:pPr>
              <w:rPr>
                <w:sz w:val="20"/>
                <w:szCs w:val="20"/>
              </w:rPr>
            </w:pPr>
          </w:p>
        </w:tc>
        <w:tc>
          <w:tcPr>
            <w:tcW w:w="3460" w:type="dxa"/>
            <w:vAlign w:val="bottom"/>
          </w:tcPr>
          <w:p w14:paraId="76C920F8" w14:textId="77777777" w:rsidR="004B413C" w:rsidRDefault="004B413C">
            <w:pPr>
              <w:rPr>
                <w:sz w:val="20"/>
                <w:szCs w:val="20"/>
              </w:rPr>
            </w:pPr>
          </w:p>
        </w:tc>
        <w:tc>
          <w:tcPr>
            <w:tcW w:w="3440" w:type="dxa"/>
            <w:vAlign w:val="bottom"/>
          </w:tcPr>
          <w:p w14:paraId="1D02BA9A" w14:textId="77777777" w:rsidR="004B413C" w:rsidRDefault="00EC2FEA">
            <w:pPr>
              <w:ind w:left="140"/>
              <w:rPr>
                <w:sz w:val="20"/>
                <w:szCs w:val="20"/>
              </w:rPr>
            </w:pPr>
            <w:r>
              <w:rPr>
                <w:rFonts w:ascii="Arial" w:eastAsia="Arial" w:hAnsi="Arial" w:cs="Arial"/>
                <w:sz w:val="20"/>
                <w:szCs w:val="20"/>
              </w:rPr>
              <w:t>the lake is permanently inundated,</w:t>
            </w:r>
          </w:p>
        </w:tc>
        <w:tc>
          <w:tcPr>
            <w:tcW w:w="2080" w:type="dxa"/>
            <w:vAlign w:val="bottom"/>
          </w:tcPr>
          <w:p w14:paraId="0CBD626A" w14:textId="77777777" w:rsidR="004B413C" w:rsidRDefault="004B413C">
            <w:pPr>
              <w:rPr>
                <w:sz w:val="20"/>
                <w:szCs w:val="20"/>
              </w:rPr>
            </w:pPr>
          </w:p>
        </w:tc>
        <w:tc>
          <w:tcPr>
            <w:tcW w:w="0" w:type="dxa"/>
            <w:vAlign w:val="bottom"/>
          </w:tcPr>
          <w:p w14:paraId="58754663" w14:textId="77777777" w:rsidR="004B413C" w:rsidRDefault="004B413C">
            <w:pPr>
              <w:rPr>
                <w:sz w:val="1"/>
                <w:szCs w:val="1"/>
              </w:rPr>
            </w:pPr>
          </w:p>
        </w:tc>
      </w:tr>
      <w:tr w:rsidR="004B413C" w14:paraId="4AAAD916" w14:textId="77777777">
        <w:trPr>
          <w:trHeight w:val="239"/>
        </w:trPr>
        <w:tc>
          <w:tcPr>
            <w:tcW w:w="20" w:type="dxa"/>
            <w:vAlign w:val="bottom"/>
          </w:tcPr>
          <w:p w14:paraId="5385F30A" w14:textId="77777777" w:rsidR="004B413C" w:rsidRDefault="004B413C">
            <w:pPr>
              <w:rPr>
                <w:sz w:val="20"/>
                <w:szCs w:val="20"/>
              </w:rPr>
            </w:pPr>
          </w:p>
        </w:tc>
        <w:tc>
          <w:tcPr>
            <w:tcW w:w="3460" w:type="dxa"/>
            <w:vAlign w:val="bottom"/>
          </w:tcPr>
          <w:p w14:paraId="54C9B826" w14:textId="77777777" w:rsidR="004B413C" w:rsidRDefault="004B413C">
            <w:pPr>
              <w:rPr>
                <w:sz w:val="20"/>
                <w:szCs w:val="20"/>
              </w:rPr>
            </w:pPr>
          </w:p>
        </w:tc>
        <w:tc>
          <w:tcPr>
            <w:tcW w:w="3440" w:type="dxa"/>
            <w:vAlign w:val="bottom"/>
          </w:tcPr>
          <w:p w14:paraId="59AA6AC3" w14:textId="77777777" w:rsidR="004B413C" w:rsidRDefault="00EC2FEA">
            <w:pPr>
              <w:ind w:left="120"/>
              <w:rPr>
                <w:sz w:val="20"/>
                <w:szCs w:val="20"/>
              </w:rPr>
            </w:pPr>
            <w:r>
              <w:rPr>
                <w:rFonts w:ascii="Arial" w:eastAsia="Arial" w:hAnsi="Arial" w:cs="Arial"/>
                <w:sz w:val="20"/>
                <w:szCs w:val="20"/>
              </w:rPr>
              <w:t>which will ensure the lake is a</w:t>
            </w:r>
          </w:p>
        </w:tc>
        <w:tc>
          <w:tcPr>
            <w:tcW w:w="2080" w:type="dxa"/>
            <w:vAlign w:val="bottom"/>
          </w:tcPr>
          <w:p w14:paraId="79CE9653" w14:textId="77777777" w:rsidR="004B413C" w:rsidRDefault="004B413C">
            <w:pPr>
              <w:rPr>
                <w:sz w:val="20"/>
                <w:szCs w:val="20"/>
              </w:rPr>
            </w:pPr>
          </w:p>
        </w:tc>
        <w:tc>
          <w:tcPr>
            <w:tcW w:w="0" w:type="dxa"/>
            <w:vAlign w:val="bottom"/>
          </w:tcPr>
          <w:p w14:paraId="0569E60B" w14:textId="77777777" w:rsidR="004B413C" w:rsidRDefault="004B413C">
            <w:pPr>
              <w:rPr>
                <w:sz w:val="1"/>
                <w:szCs w:val="1"/>
              </w:rPr>
            </w:pPr>
          </w:p>
        </w:tc>
      </w:tr>
      <w:tr w:rsidR="004B413C" w14:paraId="30E2D568" w14:textId="77777777">
        <w:trPr>
          <w:trHeight w:val="239"/>
        </w:trPr>
        <w:tc>
          <w:tcPr>
            <w:tcW w:w="20" w:type="dxa"/>
            <w:vAlign w:val="bottom"/>
          </w:tcPr>
          <w:p w14:paraId="1756F776" w14:textId="77777777" w:rsidR="004B413C" w:rsidRDefault="004B413C">
            <w:pPr>
              <w:rPr>
                <w:sz w:val="20"/>
                <w:szCs w:val="20"/>
              </w:rPr>
            </w:pPr>
          </w:p>
        </w:tc>
        <w:tc>
          <w:tcPr>
            <w:tcW w:w="3460" w:type="dxa"/>
            <w:vAlign w:val="bottom"/>
          </w:tcPr>
          <w:p w14:paraId="7E6034DE" w14:textId="77777777" w:rsidR="004B413C" w:rsidRDefault="004B413C">
            <w:pPr>
              <w:rPr>
                <w:sz w:val="20"/>
                <w:szCs w:val="20"/>
              </w:rPr>
            </w:pPr>
          </w:p>
        </w:tc>
        <w:tc>
          <w:tcPr>
            <w:tcW w:w="3440" w:type="dxa"/>
            <w:vAlign w:val="bottom"/>
          </w:tcPr>
          <w:p w14:paraId="4BD92208" w14:textId="77777777" w:rsidR="004B413C" w:rsidRDefault="00EC2FEA">
            <w:pPr>
              <w:ind w:left="140"/>
              <w:rPr>
                <w:sz w:val="20"/>
                <w:szCs w:val="20"/>
              </w:rPr>
            </w:pPr>
            <w:r>
              <w:rPr>
                <w:rFonts w:ascii="Arial" w:eastAsia="Arial" w:hAnsi="Arial" w:cs="Arial"/>
                <w:sz w:val="20"/>
                <w:szCs w:val="20"/>
              </w:rPr>
              <w:t>drought refuge for water birds.</w:t>
            </w:r>
          </w:p>
        </w:tc>
        <w:tc>
          <w:tcPr>
            <w:tcW w:w="2080" w:type="dxa"/>
            <w:vAlign w:val="bottom"/>
          </w:tcPr>
          <w:p w14:paraId="63FB70A2" w14:textId="77777777" w:rsidR="004B413C" w:rsidRDefault="004B413C">
            <w:pPr>
              <w:rPr>
                <w:sz w:val="20"/>
                <w:szCs w:val="20"/>
              </w:rPr>
            </w:pPr>
          </w:p>
        </w:tc>
        <w:tc>
          <w:tcPr>
            <w:tcW w:w="0" w:type="dxa"/>
            <w:vAlign w:val="bottom"/>
          </w:tcPr>
          <w:p w14:paraId="401CEDFD" w14:textId="77777777" w:rsidR="004B413C" w:rsidRDefault="004B413C">
            <w:pPr>
              <w:rPr>
                <w:sz w:val="1"/>
                <w:szCs w:val="1"/>
              </w:rPr>
            </w:pPr>
          </w:p>
        </w:tc>
      </w:tr>
      <w:tr w:rsidR="004B413C" w14:paraId="4CDF75AA" w14:textId="77777777">
        <w:trPr>
          <w:trHeight w:val="239"/>
        </w:trPr>
        <w:tc>
          <w:tcPr>
            <w:tcW w:w="3480" w:type="dxa"/>
            <w:gridSpan w:val="2"/>
            <w:vAlign w:val="bottom"/>
          </w:tcPr>
          <w:p w14:paraId="0921D019" w14:textId="77777777" w:rsidR="004B413C" w:rsidRDefault="00EC2FEA">
            <w:pPr>
              <w:rPr>
                <w:sz w:val="20"/>
                <w:szCs w:val="20"/>
              </w:rPr>
            </w:pPr>
            <w:r>
              <w:rPr>
                <w:rFonts w:ascii="Arial" w:eastAsia="Arial" w:hAnsi="Arial" w:cs="Arial"/>
                <w:sz w:val="20"/>
                <w:szCs w:val="20"/>
              </w:rPr>
              <w:t>Diverse range of macrophytes</w:t>
            </w:r>
          </w:p>
        </w:tc>
        <w:tc>
          <w:tcPr>
            <w:tcW w:w="3440" w:type="dxa"/>
            <w:vAlign w:val="bottom"/>
          </w:tcPr>
          <w:p w14:paraId="71391656" w14:textId="77777777" w:rsidR="004B413C" w:rsidRDefault="00EC2FEA">
            <w:pPr>
              <w:ind w:left="120"/>
              <w:rPr>
                <w:sz w:val="20"/>
                <w:szCs w:val="20"/>
              </w:rPr>
            </w:pPr>
            <w:r>
              <w:rPr>
                <w:rFonts w:ascii="Arial" w:eastAsia="Arial" w:hAnsi="Arial" w:cs="Arial"/>
                <w:sz w:val="20"/>
                <w:szCs w:val="20"/>
              </w:rPr>
              <w:t>The current diversity of</w:t>
            </w:r>
          </w:p>
        </w:tc>
        <w:tc>
          <w:tcPr>
            <w:tcW w:w="2080" w:type="dxa"/>
            <w:vAlign w:val="bottom"/>
          </w:tcPr>
          <w:p w14:paraId="361AD77B" w14:textId="77777777" w:rsidR="004B413C" w:rsidRDefault="00EC2FEA">
            <w:pPr>
              <w:jc w:val="center"/>
              <w:rPr>
                <w:sz w:val="20"/>
                <w:szCs w:val="20"/>
              </w:rPr>
            </w:pPr>
            <w:r>
              <w:rPr>
                <w:rFonts w:ascii="Arial" w:eastAsia="Arial" w:hAnsi="Arial" w:cs="Arial"/>
                <w:w w:val="86"/>
                <w:sz w:val="20"/>
                <w:szCs w:val="20"/>
              </w:rPr>
              <w:t>Yes</w:t>
            </w:r>
          </w:p>
        </w:tc>
        <w:tc>
          <w:tcPr>
            <w:tcW w:w="0" w:type="dxa"/>
            <w:vAlign w:val="bottom"/>
          </w:tcPr>
          <w:p w14:paraId="3EC95570" w14:textId="77777777" w:rsidR="004B413C" w:rsidRDefault="004B413C">
            <w:pPr>
              <w:rPr>
                <w:sz w:val="1"/>
                <w:szCs w:val="1"/>
              </w:rPr>
            </w:pPr>
          </w:p>
        </w:tc>
      </w:tr>
      <w:tr w:rsidR="004B413C" w14:paraId="3FA8B3DB" w14:textId="77777777">
        <w:trPr>
          <w:trHeight w:val="239"/>
        </w:trPr>
        <w:tc>
          <w:tcPr>
            <w:tcW w:w="20" w:type="dxa"/>
            <w:vAlign w:val="bottom"/>
          </w:tcPr>
          <w:p w14:paraId="33B1DBA4" w14:textId="77777777" w:rsidR="004B413C" w:rsidRDefault="004B413C">
            <w:pPr>
              <w:rPr>
                <w:sz w:val="20"/>
                <w:szCs w:val="20"/>
              </w:rPr>
            </w:pPr>
          </w:p>
        </w:tc>
        <w:tc>
          <w:tcPr>
            <w:tcW w:w="3460" w:type="dxa"/>
            <w:vAlign w:val="bottom"/>
          </w:tcPr>
          <w:p w14:paraId="4943F719" w14:textId="77777777" w:rsidR="004B413C" w:rsidRDefault="004B413C">
            <w:pPr>
              <w:rPr>
                <w:sz w:val="20"/>
                <w:szCs w:val="20"/>
              </w:rPr>
            </w:pPr>
          </w:p>
        </w:tc>
        <w:tc>
          <w:tcPr>
            <w:tcW w:w="3440" w:type="dxa"/>
            <w:vAlign w:val="bottom"/>
          </w:tcPr>
          <w:p w14:paraId="4F6B4FB9" w14:textId="77777777" w:rsidR="004B413C" w:rsidRDefault="00EC2FEA">
            <w:pPr>
              <w:ind w:left="140"/>
              <w:rPr>
                <w:sz w:val="20"/>
                <w:szCs w:val="20"/>
              </w:rPr>
            </w:pPr>
            <w:r>
              <w:rPr>
                <w:rFonts w:ascii="Arial" w:eastAsia="Arial" w:hAnsi="Arial" w:cs="Arial"/>
                <w:sz w:val="20"/>
                <w:szCs w:val="20"/>
              </w:rPr>
              <w:t xml:space="preserve">macrophytes, including </w:t>
            </w:r>
            <w:r>
              <w:rPr>
                <w:rFonts w:ascii="Arial" w:eastAsia="Arial" w:hAnsi="Arial" w:cs="Arial"/>
                <w:i/>
                <w:iCs/>
                <w:sz w:val="20"/>
                <w:szCs w:val="20"/>
              </w:rPr>
              <w:t>B.</w:t>
            </w:r>
          </w:p>
        </w:tc>
        <w:tc>
          <w:tcPr>
            <w:tcW w:w="2080" w:type="dxa"/>
            <w:vAlign w:val="bottom"/>
          </w:tcPr>
          <w:p w14:paraId="62DE5DA6" w14:textId="77777777" w:rsidR="004B413C" w:rsidRDefault="004B413C">
            <w:pPr>
              <w:rPr>
                <w:sz w:val="20"/>
                <w:szCs w:val="20"/>
              </w:rPr>
            </w:pPr>
          </w:p>
        </w:tc>
        <w:tc>
          <w:tcPr>
            <w:tcW w:w="0" w:type="dxa"/>
            <w:vAlign w:val="bottom"/>
          </w:tcPr>
          <w:p w14:paraId="07BB834C" w14:textId="77777777" w:rsidR="004B413C" w:rsidRDefault="004B413C">
            <w:pPr>
              <w:rPr>
                <w:sz w:val="1"/>
                <w:szCs w:val="1"/>
              </w:rPr>
            </w:pPr>
          </w:p>
        </w:tc>
      </w:tr>
      <w:tr w:rsidR="004B413C" w14:paraId="6F69B449" w14:textId="77777777">
        <w:trPr>
          <w:trHeight w:val="239"/>
        </w:trPr>
        <w:tc>
          <w:tcPr>
            <w:tcW w:w="20" w:type="dxa"/>
            <w:vAlign w:val="bottom"/>
          </w:tcPr>
          <w:p w14:paraId="4608A9B5" w14:textId="77777777" w:rsidR="004B413C" w:rsidRDefault="004B413C">
            <w:pPr>
              <w:rPr>
                <w:sz w:val="20"/>
                <w:szCs w:val="20"/>
              </w:rPr>
            </w:pPr>
          </w:p>
        </w:tc>
        <w:tc>
          <w:tcPr>
            <w:tcW w:w="3460" w:type="dxa"/>
            <w:vAlign w:val="bottom"/>
          </w:tcPr>
          <w:p w14:paraId="556353BA" w14:textId="77777777" w:rsidR="004B413C" w:rsidRDefault="004B413C">
            <w:pPr>
              <w:rPr>
                <w:sz w:val="20"/>
                <w:szCs w:val="20"/>
              </w:rPr>
            </w:pPr>
          </w:p>
        </w:tc>
        <w:tc>
          <w:tcPr>
            <w:tcW w:w="3440" w:type="dxa"/>
            <w:vAlign w:val="bottom"/>
          </w:tcPr>
          <w:p w14:paraId="5E8FF1A4" w14:textId="77777777" w:rsidR="004B413C" w:rsidRDefault="00EC2FEA">
            <w:pPr>
              <w:ind w:left="120"/>
              <w:rPr>
                <w:sz w:val="20"/>
                <w:szCs w:val="20"/>
              </w:rPr>
            </w:pPr>
            <w:r>
              <w:rPr>
                <w:rFonts w:ascii="Arial" w:eastAsia="Arial" w:hAnsi="Arial" w:cs="Arial"/>
                <w:i/>
                <w:iCs/>
                <w:sz w:val="20"/>
                <w:szCs w:val="20"/>
              </w:rPr>
              <w:t>articulata</w:t>
            </w:r>
            <w:r>
              <w:rPr>
                <w:rFonts w:ascii="Arial" w:eastAsia="Arial" w:hAnsi="Arial" w:cs="Arial"/>
                <w:sz w:val="20"/>
                <w:szCs w:val="20"/>
              </w:rPr>
              <w:t>,</w:t>
            </w:r>
            <w:r>
              <w:rPr>
                <w:rFonts w:ascii="Arial" w:eastAsia="Arial" w:hAnsi="Arial" w:cs="Arial"/>
                <w:i/>
                <w:iCs/>
                <w:sz w:val="20"/>
                <w:szCs w:val="20"/>
              </w:rPr>
              <w:t xml:space="preserve"> B. juncea </w:t>
            </w:r>
            <w:r>
              <w:rPr>
                <w:rFonts w:ascii="Arial" w:eastAsia="Arial" w:hAnsi="Arial" w:cs="Arial"/>
                <w:sz w:val="20"/>
                <w:szCs w:val="20"/>
              </w:rPr>
              <w:t>and</w:t>
            </w:r>
            <w:r>
              <w:rPr>
                <w:rFonts w:ascii="Arial" w:eastAsia="Arial" w:hAnsi="Arial" w:cs="Arial"/>
                <w:i/>
                <w:iCs/>
                <w:sz w:val="20"/>
                <w:szCs w:val="20"/>
              </w:rPr>
              <w:t xml:space="preserve"> L.</w:t>
            </w:r>
          </w:p>
        </w:tc>
        <w:tc>
          <w:tcPr>
            <w:tcW w:w="2080" w:type="dxa"/>
            <w:vAlign w:val="bottom"/>
          </w:tcPr>
          <w:p w14:paraId="53361012" w14:textId="77777777" w:rsidR="004B413C" w:rsidRDefault="004B413C">
            <w:pPr>
              <w:rPr>
                <w:sz w:val="20"/>
                <w:szCs w:val="20"/>
              </w:rPr>
            </w:pPr>
          </w:p>
        </w:tc>
        <w:tc>
          <w:tcPr>
            <w:tcW w:w="0" w:type="dxa"/>
            <w:vAlign w:val="bottom"/>
          </w:tcPr>
          <w:p w14:paraId="5C13672B" w14:textId="77777777" w:rsidR="004B413C" w:rsidRDefault="004B413C">
            <w:pPr>
              <w:rPr>
                <w:sz w:val="1"/>
                <w:szCs w:val="1"/>
              </w:rPr>
            </w:pPr>
          </w:p>
        </w:tc>
      </w:tr>
      <w:tr w:rsidR="004B413C" w14:paraId="59FACCA8" w14:textId="77777777">
        <w:trPr>
          <w:trHeight w:val="239"/>
        </w:trPr>
        <w:tc>
          <w:tcPr>
            <w:tcW w:w="20" w:type="dxa"/>
            <w:vAlign w:val="bottom"/>
          </w:tcPr>
          <w:p w14:paraId="4536424A" w14:textId="77777777" w:rsidR="004B413C" w:rsidRDefault="004B413C">
            <w:pPr>
              <w:rPr>
                <w:sz w:val="20"/>
                <w:szCs w:val="20"/>
              </w:rPr>
            </w:pPr>
          </w:p>
        </w:tc>
        <w:tc>
          <w:tcPr>
            <w:tcW w:w="3460" w:type="dxa"/>
            <w:vAlign w:val="bottom"/>
          </w:tcPr>
          <w:p w14:paraId="4D99EEC4" w14:textId="77777777" w:rsidR="004B413C" w:rsidRDefault="004B413C">
            <w:pPr>
              <w:rPr>
                <w:sz w:val="20"/>
                <w:szCs w:val="20"/>
              </w:rPr>
            </w:pPr>
          </w:p>
        </w:tc>
        <w:tc>
          <w:tcPr>
            <w:tcW w:w="3440" w:type="dxa"/>
            <w:vAlign w:val="bottom"/>
          </w:tcPr>
          <w:p w14:paraId="2569C5E6" w14:textId="77777777" w:rsidR="004B413C" w:rsidRDefault="00EC2FEA">
            <w:pPr>
              <w:ind w:left="120"/>
              <w:rPr>
                <w:sz w:val="20"/>
                <w:szCs w:val="20"/>
              </w:rPr>
            </w:pPr>
            <w:r>
              <w:rPr>
                <w:rFonts w:ascii="Arial" w:eastAsia="Arial" w:hAnsi="Arial" w:cs="Arial"/>
                <w:i/>
                <w:iCs/>
                <w:sz w:val="20"/>
                <w:szCs w:val="20"/>
              </w:rPr>
              <w:t>longitudinale</w:t>
            </w:r>
            <w:r>
              <w:rPr>
                <w:rFonts w:ascii="Arial" w:eastAsia="Arial" w:hAnsi="Arial" w:cs="Arial"/>
                <w:sz w:val="20"/>
                <w:szCs w:val="20"/>
              </w:rPr>
              <w:t>, will continue. There</w:t>
            </w:r>
          </w:p>
        </w:tc>
        <w:tc>
          <w:tcPr>
            <w:tcW w:w="2080" w:type="dxa"/>
            <w:vAlign w:val="bottom"/>
          </w:tcPr>
          <w:p w14:paraId="65D9C339" w14:textId="77777777" w:rsidR="004B413C" w:rsidRDefault="004B413C">
            <w:pPr>
              <w:rPr>
                <w:sz w:val="20"/>
                <w:szCs w:val="20"/>
              </w:rPr>
            </w:pPr>
          </w:p>
        </w:tc>
        <w:tc>
          <w:tcPr>
            <w:tcW w:w="0" w:type="dxa"/>
            <w:vAlign w:val="bottom"/>
          </w:tcPr>
          <w:p w14:paraId="6E234429" w14:textId="77777777" w:rsidR="004B413C" w:rsidRDefault="004B413C">
            <w:pPr>
              <w:rPr>
                <w:sz w:val="1"/>
                <w:szCs w:val="1"/>
              </w:rPr>
            </w:pPr>
          </w:p>
        </w:tc>
      </w:tr>
      <w:tr w:rsidR="004B413C" w14:paraId="74AAF4B1" w14:textId="77777777">
        <w:trPr>
          <w:trHeight w:val="239"/>
        </w:trPr>
        <w:tc>
          <w:tcPr>
            <w:tcW w:w="20" w:type="dxa"/>
            <w:vAlign w:val="bottom"/>
          </w:tcPr>
          <w:p w14:paraId="058A3B4D" w14:textId="77777777" w:rsidR="004B413C" w:rsidRDefault="004B413C">
            <w:pPr>
              <w:rPr>
                <w:sz w:val="20"/>
                <w:szCs w:val="20"/>
              </w:rPr>
            </w:pPr>
          </w:p>
        </w:tc>
        <w:tc>
          <w:tcPr>
            <w:tcW w:w="3460" w:type="dxa"/>
            <w:vAlign w:val="bottom"/>
          </w:tcPr>
          <w:p w14:paraId="2311AC87" w14:textId="77777777" w:rsidR="004B413C" w:rsidRDefault="004B413C">
            <w:pPr>
              <w:rPr>
                <w:sz w:val="20"/>
                <w:szCs w:val="20"/>
              </w:rPr>
            </w:pPr>
          </w:p>
        </w:tc>
        <w:tc>
          <w:tcPr>
            <w:tcW w:w="3440" w:type="dxa"/>
            <w:vAlign w:val="bottom"/>
          </w:tcPr>
          <w:p w14:paraId="78146951" w14:textId="77777777" w:rsidR="004B413C" w:rsidRDefault="00EC2FEA">
            <w:pPr>
              <w:ind w:left="140"/>
              <w:rPr>
                <w:sz w:val="20"/>
                <w:szCs w:val="20"/>
              </w:rPr>
            </w:pPr>
            <w:r>
              <w:rPr>
                <w:rFonts w:ascii="Arial" w:eastAsia="Arial" w:hAnsi="Arial" w:cs="Arial"/>
                <w:sz w:val="20"/>
                <w:szCs w:val="20"/>
              </w:rPr>
              <w:t>is the possibility of these species</w:t>
            </w:r>
          </w:p>
        </w:tc>
        <w:tc>
          <w:tcPr>
            <w:tcW w:w="2080" w:type="dxa"/>
            <w:vAlign w:val="bottom"/>
          </w:tcPr>
          <w:p w14:paraId="4219440F" w14:textId="77777777" w:rsidR="004B413C" w:rsidRDefault="004B413C">
            <w:pPr>
              <w:rPr>
                <w:sz w:val="20"/>
                <w:szCs w:val="20"/>
              </w:rPr>
            </w:pPr>
          </w:p>
        </w:tc>
        <w:tc>
          <w:tcPr>
            <w:tcW w:w="0" w:type="dxa"/>
            <w:vAlign w:val="bottom"/>
          </w:tcPr>
          <w:p w14:paraId="5E54C233" w14:textId="77777777" w:rsidR="004B413C" w:rsidRDefault="004B413C">
            <w:pPr>
              <w:rPr>
                <w:sz w:val="1"/>
                <w:szCs w:val="1"/>
              </w:rPr>
            </w:pPr>
          </w:p>
        </w:tc>
      </w:tr>
      <w:tr w:rsidR="004B413C" w14:paraId="62CFB939" w14:textId="77777777">
        <w:trPr>
          <w:trHeight w:val="239"/>
        </w:trPr>
        <w:tc>
          <w:tcPr>
            <w:tcW w:w="20" w:type="dxa"/>
            <w:vAlign w:val="bottom"/>
          </w:tcPr>
          <w:p w14:paraId="5D7A2628" w14:textId="77777777" w:rsidR="004B413C" w:rsidRDefault="004B413C">
            <w:pPr>
              <w:rPr>
                <w:sz w:val="20"/>
                <w:szCs w:val="20"/>
              </w:rPr>
            </w:pPr>
          </w:p>
        </w:tc>
        <w:tc>
          <w:tcPr>
            <w:tcW w:w="3460" w:type="dxa"/>
            <w:vAlign w:val="bottom"/>
          </w:tcPr>
          <w:p w14:paraId="3216B01D" w14:textId="77777777" w:rsidR="004B413C" w:rsidRDefault="004B413C">
            <w:pPr>
              <w:rPr>
                <w:sz w:val="20"/>
                <w:szCs w:val="20"/>
              </w:rPr>
            </w:pPr>
          </w:p>
        </w:tc>
        <w:tc>
          <w:tcPr>
            <w:tcW w:w="3440" w:type="dxa"/>
            <w:vAlign w:val="bottom"/>
          </w:tcPr>
          <w:p w14:paraId="2B6F0B5F" w14:textId="77777777" w:rsidR="004B413C" w:rsidRDefault="00EC2FEA">
            <w:pPr>
              <w:ind w:left="140"/>
              <w:rPr>
                <w:sz w:val="20"/>
                <w:szCs w:val="20"/>
              </w:rPr>
            </w:pPr>
            <w:r>
              <w:rPr>
                <w:rFonts w:ascii="Arial" w:eastAsia="Arial" w:hAnsi="Arial" w:cs="Arial"/>
                <w:sz w:val="20"/>
                <w:szCs w:val="20"/>
              </w:rPr>
              <w:t>extending into current terrestrial</w:t>
            </w:r>
          </w:p>
        </w:tc>
        <w:tc>
          <w:tcPr>
            <w:tcW w:w="2080" w:type="dxa"/>
            <w:vAlign w:val="bottom"/>
          </w:tcPr>
          <w:p w14:paraId="5E141640" w14:textId="77777777" w:rsidR="004B413C" w:rsidRDefault="004B413C">
            <w:pPr>
              <w:rPr>
                <w:sz w:val="20"/>
                <w:szCs w:val="20"/>
              </w:rPr>
            </w:pPr>
          </w:p>
        </w:tc>
        <w:tc>
          <w:tcPr>
            <w:tcW w:w="0" w:type="dxa"/>
            <w:vAlign w:val="bottom"/>
          </w:tcPr>
          <w:p w14:paraId="43A66DD1" w14:textId="77777777" w:rsidR="004B413C" w:rsidRDefault="004B413C">
            <w:pPr>
              <w:rPr>
                <w:sz w:val="1"/>
                <w:szCs w:val="1"/>
              </w:rPr>
            </w:pPr>
          </w:p>
        </w:tc>
      </w:tr>
      <w:tr w:rsidR="004B413C" w14:paraId="5FE8CEF0" w14:textId="77777777">
        <w:trPr>
          <w:trHeight w:val="281"/>
        </w:trPr>
        <w:tc>
          <w:tcPr>
            <w:tcW w:w="3480" w:type="dxa"/>
            <w:gridSpan w:val="2"/>
            <w:vMerge w:val="restart"/>
            <w:vAlign w:val="bottom"/>
          </w:tcPr>
          <w:p w14:paraId="5601B8CA" w14:textId="77777777" w:rsidR="004B413C" w:rsidRDefault="00EC2FEA">
            <w:pPr>
              <w:rPr>
                <w:sz w:val="20"/>
                <w:szCs w:val="20"/>
              </w:rPr>
            </w:pPr>
            <w:r>
              <w:rPr>
                <w:rFonts w:ascii="Arial" w:eastAsia="Arial" w:hAnsi="Arial" w:cs="Arial"/>
                <w:b/>
                <w:bCs/>
                <w:sz w:val="20"/>
                <w:szCs w:val="20"/>
              </w:rPr>
              <w:t>Site management objectives</w:t>
            </w:r>
          </w:p>
        </w:tc>
        <w:tc>
          <w:tcPr>
            <w:tcW w:w="3440" w:type="dxa"/>
            <w:vAlign w:val="bottom"/>
          </w:tcPr>
          <w:p w14:paraId="1B1B0B9B" w14:textId="77777777" w:rsidR="004B413C" w:rsidRDefault="00EC2FEA">
            <w:pPr>
              <w:ind w:left="140"/>
              <w:rPr>
                <w:sz w:val="20"/>
                <w:szCs w:val="20"/>
              </w:rPr>
            </w:pPr>
            <w:r>
              <w:rPr>
                <w:rFonts w:ascii="Arial" w:eastAsia="Arial" w:hAnsi="Arial" w:cs="Arial"/>
                <w:sz w:val="20"/>
                <w:szCs w:val="20"/>
              </w:rPr>
              <w:t>regions of the lake.</w:t>
            </w:r>
          </w:p>
        </w:tc>
        <w:tc>
          <w:tcPr>
            <w:tcW w:w="2080" w:type="dxa"/>
            <w:vAlign w:val="bottom"/>
          </w:tcPr>
          <w:p w14:paraId="7798F433" w14:textId="77777777" w:rsidR="004B413C" w:rsidRDefault="004B413C">
            <w:pPr>
              <w:rPr>
                <w:sz w:val="24"/>
                <w:szCs w:val="24"/>
              </w:rPr>
            </w:pPr>
          </w:p>
        </w:tc>
        <w:tc>
          <w:tcPr>
            <w:tcW w:w="0" w:type="dxa"/>
            <w:vAlign w:val="bottom"/>
          </w:tcPr>
          <w:p w14:paraId="41DD3FE3" w14:textId="77777777" w:rsidR="004B413C" w:rsidRDefault="004B413C">
            <w:pPr>
              <w:rPr>
                <w:sz w:val="1"/>
                <w:szCs w:val="1"/>
              </w:rPr>
            </w:pPr>
          </w:p>
        </w:tc>
      </w:tr>
      <w:tr w:rsidR="004B413C" w14:paraId="413CFF60" w14:textId="77777777">
        <w:trPr>
          <w:trHeight w:val="198"/>
        </w:trPr>
        <w:tc>
          <w:tcPr>
            <w:tcW w:w="3480" w:type="dxa"/>
            <w:gridSpan w:val="2"/>
            <w:vMerge/>
            <w:vAlign w:val="bottom"/>
          </w:tcPr>
          <w:p w14:paraId="0157C77A" w14:textId="77777777" w:rsidR="004B413C" w:rsidRDefault="004B413C">
            <w:pPr>
              <w:rPr>
                <w:sz w:val="17"/>
                <w:szCs w:val="17"/>
              </w:rPr>
            </w:pPr>
          </w:p>
        </w:tc>
        <w:tc>
          <w:tcPr>
            <w:tcW w:w="3440" w:type="dxa"/>
            <w:vAlign w:val="bottom"/>
          </w:tcPr>
          <w:p w14:paraId="1F8C3138" w14:textId="77777777" w:rsidR="004B413C" w:rsidRDefault="004B413C">
            <w:pPr>
              <w:rPr>
                <w:sz w:val="17"/>
                <w:szCs w:val="17"/>
              </w:rPr>
            </w:pPr>
          </w:p>
        </w:tc>
        <w:tc>
          <w:tcPr>
            <w:tcW w:w="2080" w:type="dxa"/>
            <w:vAlign w:val="bottom"/>
          </w:tcPr>
          <w:p w14:paraId="6048F707" w14:textId="77777777" w:rsidR="004B413C" w:rsidRDefault="004B413C">
            <w:pPr>
              <w:rPr>
                <w:sz w:val="17"/>
                <w:szCs w:val="17"/>
              </w:rPr>
            </w:pPr>
          </w:p>
        </w:tc>
        <w:tc>
          <w:tcPr>
            <w:tcW w:w="0" w:type="dxa"/>
            <w:vAlign w:val="bottom"/>
          </w:tcPr>
          <w:p w14:paraId="6A39AA09" w14:textId="77777777" w:rsidR="004B413C" w:rsidRDefault="004B413C">
            <w:pPr>
              <w:rPr>
                <w:sz w:val="1"/>
                <w:szCs w:val="1"/>
              </w:rPr>
            </w:pPr>
          </w:p>
        </w:tc>
      </w:tr>
      <w:tr w:rsidR="004B413C" w14:paraId="7A901DFA" w14:textId="77777777">
        <w:trPr>
          <w:trHeight w:val="239"/>
        </w:trPr>
        <w:tc>
          <w:tcPr>
            <w:tcW w:w="3480" w:type="dxa"/>
            <w:gridSpan w:val="2"/>
            <w:vAlign w:val="bottom"/>
          </w:tcPr>
          <w:p w14:paraId="5C1DD320" w14:textId="77777777" w:rsidR="004B413C" w:rsidRDefault="00EC2FEA">
            <w:pPr>
              <w:rPr>
                <w:sz w:val="20"/>
                <w:szCs w:val="20"/>
              </w:rPr>
            </w:pPr>
            <w:r>
              <w:rPr>
                <w:rFonts w:ascii="Arial" w:eastAsia="Arial" w:hAnsi="Arial" w:cs="Arial"/>
                <w:sz w:val="20"/>
                <w:szCs w:val="20"/>
              </w:rPr>
              <w:t>Conservation and public enjoyment of</w:t>
            </w:r>
          </w:p>
        </w:tc>
        <w:tc>
          <w:tcPr>
            <w:tcW w:w="3440" w:type="dxa"/>
            <w:vAlign w:val="bottom"/>
          </w:tcPr>
          <w:p w14:paraId="7F3956E0" w14:textId="77777777" w:rsidR="004B413C" w:rsidRDefault="004B413C">
            <w:pPr>
              <w:rPr>
                <w:sz w:val="20"/>
                <w:szCs w:val="20"/>
              </w:rPr>
            </w:pPr>
          </w:p>
        </w:tc>
        <w:tc>
          <w:tcPr>
            <w:tcW w:w="2080" w:type="dxa"/>
            <w:vAlign w:val="bottom"/>
          </w:tcPr>
          <w:p w14:paraId="55C6D0ED" w14:textId="77777777" w:rsidR="004B413C" w:rsidRDefault="00EC2FEA">
            <w:pPr>
              <w:jc w:val="center"/>
              <w:rPr>
                <w:sz w:val="20"/>
                <w:szCs w:val="20"/>
              </w:rPr>
            </w:pPr>
            <w:r>
              <w:rPr>
                <w:rFonts w:ascii="Arial" w:eastAsia="Arial" w:hAnsi="Arial" w:cs="Arial"/>
                <w:w w:val="86"/>
                <w:sz w:val="20"/>
                <w:szCs w:val="20"/>
              </w:rPr>
              <w:t>Yes</w:t>
            </w:r>
          </w:p>
        </w:tc>
        <w:tc>
          <w:tcPr>
            <w:tcW w:w="0" w:type="dxa"/>
            <w:vAlign w:val="bottom"/>
          </w:tcPr>
          <w:p w14:paraId="4749F02F" w14:textId="77777777" w:rsidR="004B413C" w:rsidRDefault="004B413C">
            <w:pPr>
              <w:rPr>
                <w:sz w:val="1"/>
                <w:szCs w:val="1"/>
              </w:rPr>
            </w:pPr>
          </w:p>
        </w:tc>
      </w:tr>
      <w:tr w:rsidR="004B413C" w14:paraId="00C91986" w14:textId="77777777">
        <w:trPr>
          <w:trHeight w:val="239"/>
        </w:trPr>
        <w:tc>
          <w:tcPr>
            <w:tcW w:w="3480" w:type="dxa"/>
            <w:gridSpan w:val="2"/>
            <w:vAlign w:val="bottom"/>
          </w:tcPr>
          <w:p w14:paraId="05DAF709" w14:textId="77777777" w:rsidR="004B413C" w:rsidRDefault="00EC2FEA">
            <w:pPr>
              <w:rPr>
                <w:sz w:val="20"/>
                <w:szCs w:val="20"/>
              </w:rPr>
            </w:pPr>
            <w:r>
              <w:rPr>
                <w:rFonts w:ascii="Arial" w:eastAsia="Arial" w:hAnsi="Arial" w:cs="Arial"/>
                <w:sz w:val="20"/>
                <w:szCs w:val="20"/>
              </w:rPr>
              <w:t>natural and modified landscapes</w:t>
            </w:r>
          </w:p>
        </w:tc>
        <w:tc>
          <w:tcPr>
            <w:tcW w:w="3440" w:type="dxa"/>
            <w:vAlign w:val="bottom"/>
          </w:tcPr>
          <w:p w14:paraId="3C43C772" w14:textId="77777777" w:rsidR="004B413C" w:rsidRDefault="004B413C">
            <w:pPr>
              <w:rPr>
                <w:sz w:val="20"/>
                <w:szCs w:val="20"/>
              </w:rPr>
            </w:pPr>
          </w:p>
        </w:tc>
        <w:tc>
          <w:tcPr>
            <w:tcW w:w="2080" w:type="dxa"/>
            <w:vAlign w:val="bottom"/>
          </w:tcPr>
          <w:p w14:paraId="0F473C94" w14:textId="77777777" w:rsidR="004B413C" w:rsidRDefault="004B413C">
            <w:pPr>
              <w:rPr>
                <w:sz w:val="20"/>
                <w:szCs w:val="20"/>
              </w:rPr>
            </w:pPr>
          </w:p>
        </w:tc>
        <w:tc>
          <w:tcPr>
            <w:tcW w:w="0" w:type="dxa"/>
            <w:vAlign w:val="bottom"/>
          </w:tcPr>
          <w:p w14:paraId="3AEBBD47" w14:textId="77777777" w:rsidR="004B413C" w:rsidRDefault="004B413C">
            <w:pPr>
              <w:rPr>
                <w:sz w:val="1"/>
                <w:szCs w:val="1"/>
              </w:rPr>
            </w:pPr>
          </w:p>
        </w:tc>
      </w:tr>
      <w:tr w:rsidR="004B413C" w14:paraId="1E3D3DA1" w14:textId="77777777">
        <w:trPr>
          <w:trHeight w:val="239"/>
        </w:trPr>
        <w:tc>
          <w:tcPr>
            <w:tcW w:w="3480" w:type="dxa"/>
            <w:gridSpan w:val="2"/>
            <w:vAlign w:val="bottom"/>
          </w:tcPr>
          <w:p w14:paraId="3DE4DD28" w14:textId="77777777" w:rsidR="004B413C" w:rsidRDefault="00EC2FEA">
            <w:pPr>
              <w:rPr>
                <w:sz w:val="20"/>
                <w:szCs w:val="20"/>
              </w:rPr>
            </w:pPr>
            <w:r>
              <w:rPr>
                <w:rFonts w:ascii="Arial" w:eastAsia="Arial" w:hAnsi="Arial" w:cs="Arial"/>
                <w:sz w:val="20"/>
                <w:szCs w:val="20"/>
              </w:rPr>
              <w:t>Conserve existing wetland vegetation,</w:t>
            </w:r>
          </w:p>
        </w:tc>
        <w:tc>
          <w:tcPr>
            <w:tcW w:w="3440" w:type="dxa"/>
            <w:vAlign w:val="bottom"/>
          </w:tcPr>
          <w:p w14:paraId="10051935" w14:textId="77777777" w:rsidR="004B413C" w:rsidRDefault="00EC2FEA">
            <w:pPr>
              <w:ind w:left="120"/>
              <w:rPr>
                <w:sz w:val="20"/>
                <w:szCs w:val="20"/>
              </w:rPr>
            </w:pPr>
            <w:r>
              <w:rPr>
                <w:rFonts w:ascii="Arial" w:eastAsia="Arial" w:hAnsi="Arial" w:cs="Arial"/>
                <w:sz w:val="20"/>
                <w:szCs w:val="20"/>
              </w:rPr>
              <w:t>The predicted increases in</w:t>
            </w:r>
          </w:p>
        </w:tc>
        <w:tc>
          <w:tcPr>
            <w:tcW w:w="2080" w:type="dxa"/>
            <w:vAlign w:val="bottom"/>
          </w:tcPr>
          <w:p w14:paraId="2EA4C4BF" w14:textId="77777777" w:rsidR="004B413C" w:rsidRDefault="00EC2FEA">
            <w:pPr>
              <w:jc w:val="center"/>
              <w:rPr>
                <w:sz w:val="20"/>
                <w:szCs w:val="20"/>
              </w:rPr>
            </w:pPr>
            <w:r>
              <w:rPr>
                <w:rFonts w:ascii="Arial" w:eastAsia="Arial" w:hAnsi="Arial" w:cs="Arial"/>
                <w:w w:val="86"/>
                <w:sz w:val="20"/>
                <w:szCs w:val="20"/>
              </w:rPr>
              <w:t>Yes</w:t>
            </w:r>
          </w:p>
        </w:tc>
        <w:tc>
          <w:tcPr>
            <w:tcW w:w="0" w:type="dxa"/>
            <w:vAlign w:val="bottom"/>
          </w:tcPr>
          <w:p w14:paraId="021C9999" w14:textId="77777777" w:rsidR="004B413C" w:rsidRDefault="004B413C">
            <w:pPr>
              <w:rPr>
                <w:sz w:val="1"/>
                <w:szCs w:val="1"/>
              </w:rPr>
            </w:pPr>
          </w:p>
        </w:tc>
      </w:tr>
      <w:tr w:rsidR="004B413C" w14:paraId="61C898B0" w14:textId="77777777">
        <w:trPr>
          <w:trHeight w:val="239"/>
        </w:trPr>
        <w:tc>
          <w:tcPr>
            <w:tcW w:w="3480" w:type="dxa"/>
            <w:gridSpan w:val="2"/>
            <w:vAlign w:val="bottom"/>
          </w:tcPr>
          <w:p w14:paraId="2E720210" w14:textId="77777777" w:rsidR="004B413C" w:rsidRDefault="00EC2FEA">
            <w:pPr>
              <w:rPr>
                <w:sz w:val="20"/>
                <w:szCs w:val="20"/>
              </w:rPr>
            </w:pPr>
            <w:r>
              <w:rPr>
                <w:rFonts w:ascii="Arial" w:eastAsia="Arial" w:hAnsi="Arial" w:cs="Arial"/>
                <w:sz w:val="20"/>
                <w:szCs w:val="20"/>
              </w:rPr>
              <w:t>including sedge beds, fringing</w:t>
            </w:r>
          </w:p>
        </w:tc>
        <w:tc>
          <w:tcPr>
            <w:tcW w:w="3440" w:type="dxa"/>
            <w:vAlign w:val="bottom"/>
          </w:tcPr>
          <w:p w14:paraId="66C5EF9C" w14:textId="77777777" w:rsidR="004B413C" w:rsidRDefault="00EC2FEA">
            <w:pPr>
              <w:ind w:left="140"/>
              <w:rPr>
                <w:sz w:val="20"/>
                <w:szCs w:val="20"/>
              </w:rPr>
            </w:pPr>
            <w:r>
              <w:rPr>
                <w:rFonts w:ascii="Arial" w:eastAsia="Arial" w:hAnsi="Arial" w:cs="Arial"/>
                <w:sz w:val="20"/>
                <w:szCs w:val="20"/>
              </w:rPr>
              <w:t>groundwater levels will ensure the</w:t>
            </w:r>
          </w:p>
        </w:tc>
        <w:tc>
          <w:tcPr>
            <w:tcW w:w="2080" w:type="dxa"/>
            <w:vAlign w:val="bottom"/>
          </w:tcPr>
          <w:p w14:paraId="52861EAB" w14:textId="77777777" w:rsidR="004B413C" w:rsidRDefault="004B413C">
            <w:pPr>
              <w:rPr>
                <w:sz w:val="20"/>
                <w:szCs w:val="20"/>
              </w:rPr>
            </w:pPr>
          </w:p>
        </w:tc>
        <w:tc>
          <w:tcPr>
            <w:tcW w:w="0" w:type="dxa"/>
            <w:vAlign w:val="bottom"/>
          </w:tcPr>
          <w:p w14:paraId="7E536EA5" w14:textId="77777777" w:rsidR="004B413C" w:rsidRDefault="004B413C">
            <w:pPr>
              <w:rPr>
                <w:sz w:val="1"/>
                <w:szCs w:val="1"/>
              </w:rPr>
            </w:pPr>
          </w:p>
        </w:tc>
      </w:tr>
      <w:tr w:rsidR="004B413C" w14:paraId="6BE21447" w14:textId="77777777">
        <w:trPr>
          <w:trHeight w:val="239"/>
        </w:trPr>
        <w:tc>
          <w:tcPr>
            <w:tcW w:w="3480" w:type="dxa"/>
            <w:gridSpan w:val="2"/>
            <w:vAlign w:val="bottom"/>
          </w:tcPr>
          <w:p w14:paraId="679695BD" w14:textId="77777777" w:rsidR="004B413C" w:rsidRDefault="00EC2FEA">
            <w:pPr>
              <w:rPr>
                <w:sz w:val="20"/>
                <w:szCs w:val="20"/>
              </w:rPr>
            </w:pPr>
            <w:r>
              <w:rPr>
                <w:rFonts w:ascii="Arial" w:eastAsia="Arial" w:hAnsi="Arial" w:cs="Arial"/>
                <w:sz w:val="20"/>
                <w:szCs w:val="20"/>
              </w:rPr>
              <w:t>woodland and aquatic macrophytes</w:t>
            </w:r>
          </w:p>
        </w:tc>
        <w:tc>
          <w:tcPr>
            <w:tcW w:w="3440" w:type="dxa"/>
            <w:vAlign w:val="bottom"/>
          </w:tcPr>
          <w:p w14:paraId="16FB72E4" w14:textId="77777777" w:rsidR="004B413C" w:rsidRDefault="00EC2FEA">
            <w:pPr>
              <w:ind w:left="140"/>
              <w:rPr>
                <w:sz w:val="20"/>
                <w:szCs w:val="20"/>
              </w:rPr>
            </w:pPr>
            <w:r>
              <w:rPr>
                <w:rFonts w:ascii="Arial" w:eastAsia="Arial" w:hAnsi="Arial" w:cs="Arial"/>
                <w:sz w:val="20"/>
                <w:szCs w:val="20"/>
              </w:rPr>
              <w:t>current wetland at a state similar</w:t>
            </w:r>
          </w:p>
        </w:tc>
        <w:tc>
          <w:tcPr>
            <w:tcW w:w="2080" w:type="dxa"/>
            <w:vAlign w:val="bottom"/>
          </w:tcPr>
          <w:p w14:paraId="477358A3" w14:textId="77777777" w:rsidR="004B413C" w:rsidRDefault="004B413C">
            <w:pPr>
              <w:rPr>
                <w:sz w:val="20"/>
                <w:szCs w:val="20"/>
              </w:rPr>
            </w:pPr>
          </w:p>
        </w:tc>
        <w:tc>
          <w:tcPr>
            <w:tcW w:w="0" w:type="dxa"/>
            <w:vAlign w:val="bottom"/>
          </w:tcPr>
          <w:p w14:paraId="2F1C4DD1" w14:textId="77777777" w:rsidR="004B413C" w:rsidRDefault="004B413C">
            <w:pPr>
              <w:rPr>
                <w:sz w:val="1"/>
                <w:szCs w:val="1"/>
              </w:rPr>
            </w:pPr>
          </w:p>
        </w:tc>
      </w:tr>
      <w:tr w:rsidR="004B413C" w14:paraId="60953FEC" w14:textId="77777777">
        <w:trPr>
          <w:trHeight w:val="239"/>
        </w:trPr>
        <w:tc>
          <w:tcPr>
            <w:tcW w:w="20" w:type="dxa"/>
            <w:vAlign w:val="bottom"/>
          </w:tcPr>
          <w:p w14:paraId="5B30E153" w14:textId="77777777" w:rsidR="004B413C" w:rsidRDefault="004B413C">
            <w:pPr>
              <w:rPr>
                <w:sz w:val="20"/>
                <w:szCs w:val="20"/>
              </w:rPr>
            </w:pPr>
          </w:p>
        </w:tc>
        <w:tc>
          <w:tcPr>
            <w:tcW w:w="3460" w:type="dxa"/>
            <w:vAlign w:val="bottom"/>
          </w:tcPr>
          <w:p w14:paraId="7D411EF7" w14:textId="77777777" w:rsidR="004B413C" w:rsidRDefault="004B413C">
            <w:pPr>
              <w:rPr>
                <w:sz w:val="20"/>
                <w:szCs w:val="20"/>
              </w:rPr>
            </w:pPr>
          </w:p>
        </w:tc>
        <w:tc>
          <w:tcPr>
            <w:tcW w:w="3440" w:type="dxa"/>
            <w:vAlign w:val="bottom"/>
          </w:tcPr>
          <w:p w14:paraId="464DE690" w14:textId="77777777" w:rsidR="004B413C" w:rsidRDefault="00EC2FEA">
            <w:pPr>
              <w:ind w:left="140"/>
              <w:rPr>
                <w:sz w:val="20"/>
                <w:szCs w:val="20"/>
              </w:rPr>
            </w:pPr>
            <w:r>
              <w:rPr>
                <w:rFonts w:ascii="Arial" w:eastAsia="Arial" w:hAnsi="Arial" w:cs="Arial"/>
                <w:sz w:val="20"/>
                <w:szCs w:val="20"/>
              </w:rPr>
              <w:t>to 2015. It is possible that</w:t>
            </w:r>
          </w:p>
        </w:tc>
        <w:tc>
          <w:tcPr>
            <w:tcW w:w="2080" w:type="dxa"/>
            <w:vAlign w:val="bottom"/>
          </w:tcPr>
          <w:p w14:paraId="3592ED77" w14:textId="77777777" w:rsidR="004B413C" w:rsidRDefault="004B413C">
            <w:pPr>
              <w:rPr>
                <w:sz w:val="20"/>
                <w:szCs w:val="20"/>
              </w:rPr>
            </w:pPr>
          </w:p>
        </w:tc>
        <w:tc>
          <w:tcPr>
            <w:tcW w:w="0" w:type="dxa"/>
            <w:vAlign w:val="bottom"/>
          </w:tcPr>
          <w:p w14:paraId="60ACCF30" w14:textId="77777777" w:rsidR="004B413C" w:rsidRDefault="004B413C">
            <w:pPr>
              <w:rPr>
                <w:sz w:val="1"/>
                <w:szCs w:val="1"/>
              </w:rPr>
            </w:pPr>
          </w:p>
        </w:tc>
      </w:tr>
      <w:tr w:rsidR="004B413C" w14:paraId="5FAB5093" w14:textId="77777777">
        <w:trPr>
          <w:trHeight w:val="239"/>
        </w:trPr>
        <w:tc>
          <w:tcPr>
            <w:tcW w:w="20" w:type="dxa"/>
            <w:vAlign w:val="bottom"/>
          </w:tcPr>
          <w:p w14:paraId="58C2389E" w14:textId="77777777" w:rsidR="004B413C" w:rsidRDefault="004B413C">
            <w:pPr>
              <w:rPr>
                <w:sz w:val="20"/>
                <w:szCs w:val="20"/>
              </w:rPr>
            </w:pPr>
          </w:p>
        </w:tc>
        <w:tc>
          <w:tcPr>
            <w:tcW w:w="3460" w:type="dxa"/>
            <w:vAlign w:val="bottom"/>
          </w:tcPr>
          <w:p w14:paraId="2E02F737" w14:textId="77777777" w:rsidR="004B413C" w:rsidRDefault="004B413C">
            <w:pPr>
              <w:rPr>
                <w:sz w:val="20"/>
                <w:szCs w:val="20"/>
              </w:rPr>
            </w:pPr>
          </w:p>
        </w:tc>
        <w:tc>
          <w:tcPr>
            <w:tcW w:w="3440" w:type="dxa"/>
            <w:vAlign w:val="bottom"/>
          </w:tcPr>
          <w:p w14:paraId="42D2CF73" w14:textId="77777777" w:rsidR="004B413C" w:rsidRDefault="00EC2FEA">
            <w:pPr>
              <w:ind w:left="140"/>
              <w:rPr>
                <w:sz w:val="20"/>
                <w:szCs w:val="20"/>
              </w:rPr>
            </w:pPr>
            <w:r>
              <w:rPr>
                <w:rFonts w:ascii="Arial" w:eastAsia="Arial" w:hAnsi="Arial" w:cs="Arial"/>
                <w:sz w:val="20"/>
                <w:szCs w:val="20"/>
              </w:rPr>
              <w:t>sustained increases in groundwater</w:t>
            </w:r>
          </w:p>
        </w:tc>
        <w:tc>
          <w:tcPr>
            <w:tcW w:w="2080" w:type="dxa"/>
            <w:vAlign w:val="bottom"/>
          </w:tcPr>
          <w:p w14:paraId="2C6D39C8" w14:textId="77777777" w:rsidR="004B413C" w:rsidRDefault="004B413C">
            <w:pPr>
              <w:rPr>
                <w:sz w:val="20"/>
                <w:szCs w:val="20"/>
              </w:rPr>
            </w:pPr>
          </w:p>
        </w:tc>
        <w:tc>
          <w:tcPr>
            <w:tcW w:w="0" w:type="dxa"/>
            <w:vAlign w:val="bottom"/>
          </w:tcPr>
          <w:p w14:paraId="754E80AD" w14:textId="77777777" w:rsidR="004B413C" w:rsidRDefault="004B413C">
            <w:pPr>
              <w:rPr>
                <w:sz w:val="1"/>
                <w:szCs w:val="1"/>
              </w:rPr>
            </w:pPr>
          </w:p>
        </w:tc>
      </w:tr>
      <w:tr w:rsidR="004B413C" w14:paraId="53CBB09E" w14:textId="77777777">
        <w:trPr>
          <w:trHeight w:val="239"/>
        </w:trPr>
        <w:tc>
          <w:tcPr>
            <w:tcW w:w="20" w:type="dxa"/>
            <w:vAlign w:val="bottom"/>
          </w:tcPr>
          <w:p w14:paraId="4A3F0E9D" w14:textId="77777777" w:rsidR="004B413C" w:rsidRDefault="004B413C">
            <w:pPr>
              <w:rPr>
                <w:sz w:val="20"/>
                <w:szCs w:val="20"/>
              </w:rPr>
            </w:pPr>
          </w:p>
        </w:tc>
        <w:tc>
          <w:tcPr>
            <w:tcW w:w="3460" w:type="dxa"/>
            <w:vAlign w:val="bottom"/>
          </w:tcPr>
          <w:p w14:paraId="7020767F" w14:textId="77777777" w:rsidR="004B413C" w:rsidRDefault="004B413C">
            <w:pPr>
              <w:rPr>
                <w:sz w:val="20"/>
                <w:szCs w:val="20"/>
              </w:rPr>
            </w:pPr>
          </w:p>
        </w:tc>
        <w:tc>
          <w:tcPr>
            <w:tcW w:w="3440" w:type="dxa"/>
            <w:vAlign w:val="bottom"/>
          </w:tcPr>
          <w:p w14:paraId="286EE1B2" w14:textId="77777777" w:rsidR="004B413C" w:rsidRDefault="00EC2FEA">
            <w:pPr>
              <w:ind w:left="140"/>
              <w:rPr>
                <w:sz w:val="20"/>
                <w:szCs w:val="20"/>
              </w:rPr>
            </w:pPr>
            <w:r>
              <w:rPr>
                <w:rFonts w:ascii="Arial" w:eastAsia="Arial" w:hAnsi="Arial" w:cs="Arial"/>
                <w:sz w:val="20"/>
                <w:szCs w:val="20"/>
              </w:rPr>
              <w:t>levels will extend the range of these</w:t>
            </w:r>
          </w:p>
        </w:tc>
        <w:tc>
          <w:tcPr>
            <w:tcW w:w="2080" w:type="dxa"/>
            <w:vAlign w:val="bottom"/>
          </w:tcPr>
          <w:p w14:paraId="40D5315F" w14:textId="77777777" w:rsidR="004B413C" w:rsidRDefault="004B413C">
            <w:pPr>
              <w:rPr>
                <w:sz w:val="20"/>
                <w:szCs w:val="20"/>
              </w:rPr>
            </w:pPr>
          </w:p>
        </w:tc>
        <w:tc>
          <w:tcPr>
            <w:tcW w:w="0" w:type="dxa"/>
            <w:vAlign w:val="bottom"/>
          </w:tcPr>
          <w:p w14:paraId="4DD3DCD5" w14:textId="77777777" w:rsidR="004B413C" w:rsidRDefault="004B413C">
            <w:pPr>
              <w:rPr>
                <w:sz w:val="1"/>
                <w:szCs w:val="1"/>
              </w:rPr>
            </w:pPr>
          </w:p>
        </w:tc>
      </w:tr>
      <w:tr w:rsidR="004B413C" w14:paraId="3426D57B" w14:textId="77777777">
        <w:trPr>
          <w:trHeight w:val="239"/>
        </w:trPr>
        <w:tc>
          <w:tcPr>
            <w:tcW w:w="20" w:type="dxa"/>
            <w:vAlign w:val="bottom"/>
          </w:tcPr>
          <w:p w14:paraId="4843840D" w14:textId="77777777" w:rsidR="004B413C" w:rsidRDefault="004B413C">
            <w:pPr>
              <w:rPr>
                <w:sz w:val="20"/>
                <w:szCs w:val="20"/>
              </w:rPr>
            </w:pPr>
          </w:p>
        </w:tc>
        <w:tc>
          <w:tcPr>
            <w:tcW w:w="3460" w:type="dxa"/>
            <w:vAlign w:val="bottom"/>
          </w:tcPr>
          <w:p w14:paraId="612DBAB7" w14:textId="77777777" w:rsidR="004B413C" w:rsidRDefault="004B413C">
            <w:pPr>
              <w:rPr>
                <w:sz w:val="20"/>
                <w:szCs w:val="20"/>
              </w:rPr>
            </w:pPr>
          </w:p>
        </w:tc>
        <w:tc>
          <w:tcPr>
            <w:tcW w:w="3440" w:type="dxa"/>
            <w:vAlign w:val="bottom"/>
          </w:tcPr>
          <w:p w14:paraId="3260F013" w14:textId="77777777" w:rsidR="004B413C" w:rsidRDefault="00EC2FEA">
            <w:pPr>
              <w:ind w:left="140"/>
              <w:rPr>
                <w:sz w:val="20"/>
                <w:szCs w:val="20"/>
              </w:rPr>
            </w:pPr>
            <w:r>
              <w:rPr>
                <w:rFonts w:ascii="Arial" w:eastAsia="Arial" w:hAnsi="Arial" w:cs="Arial"/>
                <w:sz w:val="20"/>
                <w:szCs w:val="20"/>
              </w:rPr>
              <w:t>species around the lake by</w:t>
            </w:r>
          </w:p>
        </w:tc>
        <w:tc>
          <w:tcPr>
            <w:tcW w:w="2080" w:type="dxa"/>
            <w:vAlign w:val="bottom"/>
          </w:tcPr>
          <w:p w14:paraId="4BE6CA77" w14:textId="77777777" w:rsidR="004B413C" w:rsidRDefault="004B413C">
            <w:pPr>
              <w:rPr>
                <w:sz w:val="20"/>
                <w:szCs w:val="20"/>
              </w:rPr>
            </w:pPr>
          </w:p>
        </w:tc>
        <w:tc>
          <w:tcPr>
            <w:tcW w:w="0" w:type="dxa"/>
            <w:vAlign w:val="bottom"/>
          </w:tcPr>
          <w:p w14:paraId="6FF20E98" w14:textId="77777777" w:rsidR="004B413C" w:rsidRDefault="004B413C">
            <w:pPr>
              <w:rPr>
                <w:sz w:val="1"/>
                <w:szCs w:val="1"/>
              </w:rPr>
            </w:pPr>
          </w:p>
        </w:tc>
      </w:tr>
      <w:tr w:rsidR="004B413C" w14:paraId="27A36547" w14:textId="77777777">
        <w:trPr>
          <w:trHeight w:val="281"/>
        </w:trPr>
        <w:tc>
          <w:tcPr>
            <w:tcW w:w="3480" w:type="dxa"/>
            <w:gridSpan w:val="2"/>
            <w:vMerge w:val="restart"/>
            <w:vAlign w:val="bottom"/>
          </w:tcPr>
          <w:p w14:paraId="50D897B0" w14:textId="77777777" w:rsidR="004B413C" w:rsidRDefault="00EC2FEA">
            <w:pPr>
              <w:rPr>
                <w:sz w:val="20"/>
                <w:szCs w:val="20"/>
              </w:rPr>
            </w:pPr>
            <w:r>
              <w:rPr>
                <w:rFonts w:ascii="Arial" w:eastAsia="Arial" w:hAnsi="Arial" w:cs="Arial"/>
                <w:sz w:val="20"/>
                <w:szCs w:val="20"/>
              </w:rPr>
              <w:t>Maintain and if possible, enhance the</w:t>
            </w:r>
          </w:p>
        </w:tc>
        <w:tc>
          <w:tcPr>
            <w:tcW w:w="3440" w:type="dxa"/>
            <w:vAlign w:val="bottom"/>
          </w:tcPr>
          <w:p w14:paraId="20402A22" w14:textId="77777777" w:rsidR="004B413C" w:rsidRDefault="00EC2FEA">
            <w:pPr>
              <w:ind w:left="100"/>
              <w:rPr>
                <w:sz w:val="20"/>
                <w:szCs w:val="20"/>
              </w:rPr>
            </w:pPr>
            <w:r>
              <w:rPr>
                <w:rFonts w:ascii="Arial" w:eastAsia="Arial" w:hAnsi="Arial" w:cs="Arial"/>
                <w:sz w:val="20"/>
                <w:szCs w:val="20"/>
              </w:rPr>
              <w:t>‘migrating’ up slope.</w:t>
            </w:r>
          </w:p>
        </w:tc>
        <w:tc>
          <w:tcPr>
            <w:tcW w:w="2080" w:type="dxa"/>
            <w:vAlign w:val="bottom"/>
          </w:tcPr>
          <w:p w14:paraId="589D231B" w14:textId="77777777" w:rsidR="004B413C" w:rsidRDefault="004B413C">
            <w:pPr>
              <w:rPr>
                <w:sz w:val="24"/>
                <w:szCs w:val="24"/>
              </w:rPr>
            </w:pPr>
          </w:p>
        </w:tc>
        <w:tc>
          <w:tcPr>
            <w:tcW w:w="0" w:type="dxa"/>
            <w:vAlign w:val="bottom"/>
          </w:tcPr>
          <w:p w14:paraId="1F58AAF6" w14:textId="77777777" w:rsidR="004B413C" w:rsidRDefault="004B413C">
            <w:pPr>
              <w:rPr>
                <w:sz w:val="1"/>
                <w:szCs w:val="1"/>
              </w:rPr>
            </w:pPr>
          </w:p>
        </w:tc>
      </w:tr>
      <w:tr w:rsidR="004B413C" w14:paraId="397A91F5" w14:textId="77777777">
        <w:trPr>
          <w:trHeight w:val="198"/>
        </w:trPr>
        <w:tc>
          <w:tcPr>
            <w:tcW w:w="3480" w:type="dxa"/>
            <w:gridSpan w:val="2"/>
            <w:vMerge/>
            <w:vAlign w:val="bottom"/>
          </w:tcPr>
          <w:p w14:paraId="42711A54" w14:textId="77777777" w:rsidR="004B413C" w:rsidRDefault="004B413C">
            <w:pPr>
              <w:rPr>
                <w:sz w:val="17"/>
                <w:szCs w:val="17"/>
              </w:rPr>
            </w:pPr>
          </w:p>
        </w:tc>
        <w:tc>
          <w:tcPr>
            <w:tcW w:w="3440" w:type="dxa"/>
            <w:vAlign w:val="bottom"/>
          </w:tcPr>
          <w:p w14:paraId="080BD193" w14:textId="77777777" w:rsidR="004B413C" w:rsidRDefault="004B413C">
            <w:pPr>
              <w:rPr>
                <w:sz w:val="17"/>
                <w:szCs w:val="17"/>
              </w:rPr>
            </w:pPr>
          </w:p>
        </w:tc>
        <w:tc>
          <w:tcPr>
            <w:tcW w:w="2080" w:type="dxa"/>
            <w:vAlign w:val="bottom"/>
          </w:tcPr>
          <w:p w14:paraId="4873ABB3" w14:textId="77777777" w:rsidR="004B413C" w:rsidRDefault="004B413C">
            <w:pPr>
              <w:rPr>
                <w:sz w:val="17"/>
                <w:szCs w:val="17"/>
              </w:rPr>
            </w:pPr>
          </w:p>
        </w:tc>
        <w:tc>
          <w:tcPr>
            <w:tcW w:w="0" w:type="dxa"/>
            <w:vAlign w:val="bottom"/>
          </w:tcPr>
          <w:p w14:paraId="188ECDD1" w14:textId="77777777" w:rsidR="004B413C" w:rsidRDefault="004B413C">
            <w:pPr>
              <w:rPr>
                <w:sz w:val="1"/>
                <w:szCs w:val="1"/>
              </w:rPr>
            </w:pPr>
          </w:p>
        </w:tc>
      </w:tr>
      <w:tr w:rsidR="004B413C" w14:paraId="69DAD4F0" w14:textId="77777777">
        <w:trPr>
          <w:trHeight w:val="239"/>
        </w:trPr>
        <w:tc>
          <w:tcPr>
            <w:tcW w:w="3480" w:type="dxa"/>
            <w:gridSpan w:val="2"/>
            <w:vAlign w:val="bottom"/>
          </w:tcPr>
          <w:p w14:paraId="2E3E4556" w14:textId="77777777" w:rsidR="004B413C" w:rsidRDefault="00EC2FEA">
            <w:pPr>
              <w:rPr>
                <w:sz w:val="20"/>
                <w:szCs w:val="20"/>
              </w:rPr>
            </w:pPr>
            <w:r>
              <w:rPr>
                <w:rFonts w:ascii="Arial" w:eastAsia="Arial" w:hAnsi="Arial" w:cs="Arial"/>
                <w:sz w:val="20"/>
                <w:szCs w:val="20"/>
              </w:rPr>
              <w:t>aquatic fauna of the lake</w:t>
            </w:r>
          </w:p>
        </w:tc>
        <w:tc>
          <w:tcPr>
            <w:tcW w:w="3440" w:type="dxa"/>
            <w:vAlign w:val="bottom"/>
          </w:tcPr>
          <w:p w14:paraId="25F6CC36" w14:textId="77777777" w:rsidR="004B413C" w:rsidRDefault="004B413C">
            <w:pPr>
              <w:rPr>
                <w:sz w:val="20"/>
                <w:szCs w:val="20"/>
              </w:rPr>
            </w:pPr>
          </w:p>
        </w:tc>
        <w:tc>
          <w:tcPr>
            <w:tcW w:w="2080" w:type="dxa"/>
            <w:vAlign w:val="bottom"/>
          </w:tcPr>
          <w:p w14:paraId="0804F08A" w14:textId="77777777" w:rsidR="004B413C" w:rsidRDefault="004B413C">
            <w:pPr>
              <w:rPr>
                <w:sz w:val="20"/>
                <w:szCs w:val="20"/>
              </w:rPr>
            </w:pPr>
          </w:p>
        </w:tc>
        <w:tc>
          <w:tcPr>
            <w:tcW w:w="0" w:type="dxa"/>
            <w:vAlign w:val="bottom"/>
          </w:tcPr>
          <w:p w14:paraId="408C8519" w14:textId="77777777" w:rsidR="004B413C" w:rsidRDefault="004B413C">
            <w:pPr>
              <w:rPr>
                <w:sz w:val="1"/>
                <w:szCs w:val="1"/>
              </w:rPr>
            </w:pPr>
          </w:p>
        </w:tc>
      </w:tr>
      <w:tr w:rsidR="004B413C" w14:paraId="5B5EA6AF" w14:textId="77777777">
        <w:trPr>
          <w:trHeight w:val="239"/>
        </w:trPr>
        <w:tc>
          <w:tcPr>
            <w:tcW w:w="3480" w:type="dxa"/>
            <w:gridSpan w:val="2"/>
            <w:vAlign w:val="bottom"/>
          </w:tcPr>
          <w:p w14:paraId="0B27F89F" w14:textId="77777777" w:rsidR="004B413C" w:rsidRDefault="00EC2FEA">
            <w:pPr>
              <w:rPr>
                <w:sz w:val="20"/>
                <w:szCs w:val="20"/>
              </w:rPr>
            </w:pPr>
            <w:r>
              <w:rPr>
                <w:rFonts w:ascii="Arial" w:eastAsia="Arial" w:hAnsi="Arial" w:cs="Arial"/>
                <w:sz w:val="20"/>
                <w:szCs w:val="20"/>
              </w:rPr>
              <w:t>In conjunction with Lake Goollelal, to</w:t>
            </w:r>
          </w:p>
        </w:tc>
        <w:tc>
          <w:tcPr>
            <w:tcW w:w="3440" w:type="dxa"/>
            <w:vAlign w:val="bottom"/>
          </w:tcPr>
          <w:p w14:paraId="1779A1CA" w14:textId="77777777" w:rsidR="004B413C" w:rsidRDefault="00EC2FEA">
            <w:pPr>
              <w:ind w:left="120"/>
              <w:rPr>
                <w:sz w:val="20"/>
                <w:szCs w:val="20"/>
              </w:rPr>
            </w:pPr>
            <w:r>
              <w:rPr>
                <w:rFonts w:ascii="Arial" w:eastAsia="Arial" w:hAnsi="Arial" w:cs="Arial"/>
                <w:sz w:val="20"/>
                <w:szCs w:val="20"/>
              </w:rPr>
              <w:t>The maintenance of permanent</w:t>
            </w:r>
          </w:p>
        </w:tc>
        <w:tc>
          <w:tcPr>
            <w:tcW w:w="2080" w:type="dxa"/>
            <w:vAlign w:val="bottom"/>
          </w:tcPr>
          <w:p w14:paraId="30407470" w14:textId="77777777" w:rsidR="004B413C" w:rsidRDefault="00EC2FEA">
            <w:pPr>
              <w:jc w:val="center"/>
              <w:rPr>
                <w:sz w:val="20"/>
                <w:szCs w:val="20"/>
              </w:rPr>
            </w:pPr>
            <w:r>
              <w:rPr>
                <w:rFonts w:ascii="Arial" w:eastAsia="Arial" w:hAnsi="Arial" w:cs="Arial"/>
                <w:w w:val="86"/>
                <w:sz w:val="20"/>
                <w:szCs w:val="20"/>
              </w:rPr>
              <w:t>Yes</w:t>
            </w:r>
          </w:p>
        </w:tc>
        <w:tc>
          <w:tcPr>
            <w:tcW w:w="0" w:type="dxa"/>
            <w:vAlign w:val="bottom"/>
          </w:tcPr>
          <w:p w14:paraId="33BFAD0D" w14:textId="77777777" w:rsidR="004B413C" w:rsidRDefault="004B413C">
            <w:pPr>
              <w:rPr>
                <w:sz w:val="1"/>
                <w:szCs w:val="1"/>
              </w:rPr>
            </w:pPr>
          </w:p>
        </w:tc>
      </w:tr>
      <w:tr w:rsidR="004B413C" w14:paraId="4B6EE710" w14:textId="77777777">
        <w:trPr>
          <w:trHeight w:val="239"/>
        </w:trPr>
        <w:tc>
          <w:tcPr>
            <w:tcW w:w="3480" w:type="dxa"/>
            <w:gridSpan w:val="2"/>
            <w:vAlign w:val="bottom"/>
          </w:tcPr>
          <w:p w14:paraId="592D750B" w14:textId="77777777" w:rsidR="004B413C" w:rsidRDefault="00EC2FEA">
            <w:pPr>
              <w:rPr>
                <w:sz w:val="20"/>
                <w:szCs w:val="20"/>
              </w:rPr>
            </w:pPr>
            <w:r>
              <w:rPr>
                <w:rFonts w:ascii="Arial" w:eastAsia="Arial" w:hAnsi="Arial" w:cs="Arial"/>
                <w:sz w:val="20"/>
                <w:szCs w:val="20"/>
              </w:rPr>
              <w:t>support the full range of habitats for</w:t>
            </w:r>
          </w:p>
        </w:tc>
        <w:tc>
          <w:tcPr>
            <w:tcW w:w="3440" w:type="dxa"/>
            <w:vAlign w:val="bottom"/>
          </w:tcPr>
          <w:p w14:paraId="3FF00F4C" w14:textId="77777777" w:rsidR="004B413C" w:rsidRDefault="00EC2FEA">
            <w:pPr>
              <w:ind w:left="140"/>
              <w:rPr>
                <w:sz w:val="20"/>
                <w:szCs w:val="20"/>
              </w:rPr>
            </w:pPr>
            <w:r>
              <w:rPr>
                <w:rFonts w:ascii="Arial" w:eastAsia="Arial" w:hAnsi="Arial" w:cs="Arial"/>
                <w:sz w:val="20"/>
                <w:szCs w:val="20"/>
              </w:rPr>
              <w:t>surface water and wetland</w:t>
            </w:r>
          </w:p>
        </w:tc>
        <w:tc>
          <w:tcPr>
            <w:tcW w:w="2080" w:type="dxa"/>
            <w:vAlign w:val="bottom"/>
          </w:tcPr>
          <w:p w14:paraId="7787AA73" w14:textId="77777777" w:rsidR="004B413C" w:rsidRDefault="004B413C">
            <w:pPr>
              <w:rPr>
                <w:sz w:val="20"/>
                <w:szCs w:val="20"/>
              </w:rPr>
            </w:pPr>
          </w:p>
        </w:tc>
        <w:tc>
          <w:tcPr>
            <w:tcW w:w="0" w:type="dxa"/>
            <w:vAlign w:val="bottom"/>
          </w:tcPr>
          <w:p w14:paraId="2AA307CC" w14:textId="77777777" w:rsidR="004B413C" w:rsidRDefault="004B413C">
            <w:pPr>
              <w:rPr>
                <w:sz w:val="1"/>
                <w:szCs w:val="1"/>
              </w:rPr>
            </w:pPr>
          </w:p>
        </w:tc>
      </w:tr>
      <w:tr w:rsidR="004B413C" w14:paraId="363209B2" w14:textId="77777777">
        <w:trPr>
          <w:trHeight w:val="239"/>
        </w:trPr>
        <w:tc>
          <w:tcPr>
            <w:tcW w:w="3480" w:type="dxa"/>
            <w:gridSpan w:val="2"/>
            <w:vAlign w:val="bottom"/>
          </w:tcPr>
          <w:p w14:paraId="78A3355D" w14:textId="77777777" w:rsidR="004B413C" w:rsidRDefault="00EC2FEA">
            <w:pPr>
              <w:rPr>
                <w:sz w:val="20"/>
                <w:szCs w:val="20"/>
              </w:rPr>
            </w:pPr>
            <w:r>
              <w:rPr>
                <w:rFonts w:ascii="Arial" w:eastAsia="Arial" w:hAnsi="Arial" w:cs="Arial"/>
                <w:sz w:val="20"/>
                <w:szCs w:val="20"/>
              </w:rPr>
              <w:t>avian fauna</w:t>
            </w:r>
          </w:p>
        </w:tc>
        <w:tc>
          <w:tcPr>
            <w:tcW w:w="3440" w:type="dxa"/>
            <w:vAlign w:val="bottom"/>
          </w:tcPr>
          <w:p w14:paraId="284327D9" w14:textId="77777777" w:rsidR="004B413C" w:rsidRDefault="00EC2FEA">
            <w:pPr>
              <w:ind w:left="120"/>
              <w:rPr>
                <w:sz w:val="20"/>
                <w:szCs w:val="20"/>
              </w:rPr>
            </w:pPr>
            <w:r>
              <w:rPr>
                <w:rFonts w:ascii="Arial" w:eastAsia="Arial" w:hAnsi="Arial" w:cs="Arial"/>
                <w:sz w:val="20"/>
                <w:szCs w:val="20"/>
              </w:rPr>
              <w:t>vegetation will continue to provide</w:t>
            </w:r>
          </w:p>
        </w:tc>
        <w:tc>
          <w:tcPr>
            <w:tcW w:w="2080" w:type="dxa"/>
            <w:vAlign w:val="bottom"/>
          </w:tcPr>
          <w:p w14:paraId="335C7B70" w14:textId="77777777" w:rsidR="004B413C" w:rsidRDefault="004B413C">
            <w:pPr>
              <w:rPr>
                <w:sz w:val="20"/>
                <w:szCs w:val="20"/>
              </w:rPr>
            </w:pPr>
          </w:p>
        </w:tc>
        <w:tc>
          <w:tcPr>
            <w:tcW w:w="0" w:type="dxa"/>
            <w:vAlign w:val="bottom"/>
          </w:tcPr>
          <w:p w14:paraId="7DF835BA" w14:textId="77777777" w:rsidR="004B413C" w:rsidRDefault="004B413C">
            <w:pPr>
              <w:rPr>
                <w:sz w:val="1"/>
                <w:szCs w:val="1"/>
              </w:rPr>
            </w:pPr>
          </w:p>
        </w:tc>
      </w:tr>
      <w:tr w:rsidR="004B413C" w14:paraId="33A62EEB" w14:textId="77777777">
        <w:trPr>
          <w:trHeight w:val="239"/>
        </w:trPr>
        <w:tc>
          <w:tcPr>
            <w:tcW w:w="20" w:type="dxa"/>
            <w:vAlign w:val="bottom"/>
          </w:tcPr>
          <w:p w14:paraId="38AAC582" w14:textId="77777777" w:rsidR="004B413C" w:rsidRDefault="004B413C">
            <w:pPr>
              <w:rPr>
                <w:sz w:val="20"/>
                <w:szCs w:val="20"/>
              </w:rPr>
            </w:pPr>
          </w:p>
        </w:tc>
        <w:tc>
          <w:tcPr>
            <w:tcW w:w="3460" w:type="dxa"/>
            <w:vAlign w:val="bottom"/>
          </w:tcPr>
          <w:p w14:paraId="0A67EFE3" w14:textId="77777777" w:rsidR="004B413C" w:rsidRDefault="004B413C">
            <w:pPr>
              <w:rPr>
                <w:sz w:val="20"/>
                <w:szCs w:val="20"/>
              </w:rPr>
            </w:pPr>
          </w:p>
        </w:tc>
        <w:tc>
          <w:tcPr>
            <w:tcW w:w="3440" w:type="dxa"/>
            <w:vAlign w:val="bottom"/>
          </w:tcPr>
          <w:p w14:paraId="506A7AE8" w14:textId="77777777" w:rsidR="004B413C" w:rsidRDefault="00EC2FEA">
            <w:pPr>
              <w:ind w:left="140"/>
              <w:rPr>
                <w:sz w:val="20"/>
                <w:szCs w:val="20"/>
              </w:rPr>
            </w:pPr>
            <w:r>
              <w:rPr>
                <w:rFonts w:ascii="Arial" w:eastAsia="Arial" w:hAnsi="Arial" w:cs="Arial"/>
                <w:sz w:val="20"/>
                <w:szCs w:val="20"/>
              </w:rPr>
              <w:t>a diverse habitat for diﬀerent avian</w:t>
            </w:r>
          </w:p>
        </w:tc>
        <w:tc>
          <w:tcPr>
            <w:tcW w:w="2080" w:type="dxa"/>
            <w:vAlign w:val="bottom"/>
          </w:tcPr>
          <w:p w14:paraId="1FF9ECE7" w14:textId="77777777" w:rsidR="004B413C" w:rsidRDefault="004B413C">
            <w:pPr>
              <w:rPr>
                <w:sz w:val="20"/>
                <w:szCs w:val="20"/>
              </w:rPr>
            </w:pPr>
          </w:p>
        </w:tc>
        <w:tc>
          <w:tcPr>
            <w:tcW w:w="0" w:type="dxa"/>
            <w:vAlign w:val="bottom"/>
          </w:tcPr>
          <w:p w14:paraId="52020C7E" w14:textId="77777777" w:rsidR="004B413C" w:rsidRDefault="004B413C">
            <w:pPr>
              <w:rPr>
                <w:sz w:val="1"/>
                <w:szCs w:val="1"/>
              </w:rPr>
            </w:pPr>
          </w:p>
        </w:tc>
      </w:tr>
      <w:tr w:rsidR="004B413C" w14:paraId="1107165C" w14:textId="77777777">
        <w:trPr>
          <w:trHeight w:val="239"/>
        </w:trPr>
        <w:tc>
          <w:tcPr>
            <w:tcW w:w="20" w:type="dxa"/>
            <w:vAlign w:val="bottom"/>
          </w:tcPr>
          <w:p w14:paraId="0962AB7E" w14:textId="77777777" w:rsidR="004B413C" w:rsidRDefault="004B413C">
            <w:pPr>
              <w:rPr>
                <w:sz w:val="20"/>
                <w:szCs w:val="20"/>
              </w:rPr>
            </w:pPr>
          </w:p>
        </w:tc>
        <w:tc>
          <w:tcPr>
            <w:tcW w:w="3460" w:type="dxa"/>
            <w:vAlign w:val="bottom"/>
          </w:tcPr>
          <w:p w14:paraId="2959A424" w14:textId="77777777" w:rsidR="004B413C" w:rsidRDefault="004B413C">
            <w:pPr>
              <w:rPr>
                <w:sz w:val="20"/>
                <w:szCs w:val="20"/>
              </w:rPr>
            </w:pPr>
          </w:p>
        </w:tc>
        <w:tc>
          <w:tcPr>
            <w:tcW w:w="3440" w:type="dxa"/>
            <w:vAlign w:val="bottom"/>
          </w:tcPr>
          <w:p w14:paraId="6EFAC8B9" w14:textId="77777777" w:rsidR="004B413C" w:rsidRDefault="00EC2FEA">
            <w:pPr>
              <w:ind w:left="140"/>
              <w:rPr>
                <w:sz w:val="20"/>
                <w:szCs w:val="20"/>
              </w:rPr>
            </w:pPr>
            <w:r>
              <w:rPr>
                <w:rFonts w:ascii="Arial" w:eastAsia="Arial" w:hAnsi="Arial" w:cs="Arial"/>
                <w:sz w:val="20"/>
                <w:szCs w:val="20"/>
              </w:rPr>
              <w:t>species. [NEED TO COMMENT</w:t>
            </w:r>
          </w:p>
        </w:tc>
        <w:tc>
          <w:tcPr>
            <w:tcW w:w="2080" w:type="dxa"/>
            <w:vAlign w:val="bottom"/>
          </w:tcPr>
          <w:p w14:paraId="25F364A2" w14:textId="77777777" w:rsidR="004B413C" w:rsidRDefault="004B413C">
            <w:pPr>
              <w:rPr>
                <w:sz w:val="20"/>
                <w:szCs w:val="20"/>
              </w:rPr>
            </w:pPr>
          </w:p>
        </w:tc>
        <w:tc>
          <w:tcPr>
            <w:tcW w:w="0" w:type="dxa"/>
            <w:vAlign w:val="bottom"/>
          </w:tcPr>
          <w:p w14:paraId="05686569" w14:textId="77777777" w:rsidR="004B413C" w:rsidRDefault="004B413C">
            <w:pPr>
              <w:rPr>
                <w:sz w:val="1"/>
                <w:szCs w:val="1"/>
              </w:rPr>
            </w:pPr>
          </w:p>
        </w:tc>
      </w:tr>
      <w:tr w:rsidR="004B413C" w14:paraId="29421E06" w14:textId="77777777">
        <w:trPr>
          <w:trHeight w:val="281"/>
        </w:trPr>
        <w:tc>
          <w:tcPr>
            <w:tcW w:w="3480" w:type="dxa"/>
            <w:gridSpan w:val="2"/>
            <w:vMerge w:val="restart"/>
            <w:vAlign w:val="bottom"/>
          </w:tcPr>
          <w:p w14:paraId="57F17726" w14:textId="77777777" w:rsidR="004B413C" w:rsidRDefault="00EC2FEA">
            <w:pPr>
              <w:rPr>
                <w:sz w:val="20"/>
                <w:szCs w:val="20"/>
              </w:rPr>
            </w:pPr>
            <w:r>
              <w:rPr>
                <w:rFonts w:ascii="Arial" w:eastAsia="Arial" w:hAnsi="Arial" w:cs="Arial"/>
                <w:sz w:val="20"/>
                <w:szCs w:val="20"/>
              </w:rPr>
              <w:t>Ensure the landscape and amenity</w:t>
            </w:r>
          </w:p>
        </w:tc>
        <w:tc>
          <w:tcPr>
            <w:tcW w:w="3440" w:type="dxa"/>
            <w:vAlign w:val="bottom"/>
          </w:tcPr>
          <w:p w14:paraId="6574E1B1" w14:textId="77777777" w:rsidR="004B413C" w:rsidRDefault="00EC2FEA">
            <w:pPr>
              <w:ind w:left="140"/>
              <w:rPr>
                <w:sz w:val="20"/>
                <w:szCs w:val="20"/>
              </w:rPr>
            </w:pPr>
            <w:r>
              <w:rPr>
                <w:rFonts w:ascii="Arial" w:eastAsia="Arial" w:hAnsi="Arial" w:cs="Arial"/>
                <w:sz w:val="20"/>
                <w:szCs w:val="20"/>
              </w:rPr>
              <w:t>ON AQ INVERTS AS FOOD]</w:t>
            </w:r>
          </w:p>
        </w:tc>
        <w:tc>
          <w:tcPr>
            <w:tcW w:w="2080" w:type="dxa"/>
            <w:vMerge w:val="restart"/>
            <w:vAlign w:val="bottom"/>
          </w:tcPr>
          <w:p w14:paraId="50032AED" w14:textId="77777777" w:rsidR="004B413C" w:rsidRDefault="00EC2FEA">
            <w:pPr>
              <w:jc w:val="center"/>
              <w:rPr>
                <w:sz w:val="20"/>
                <w:szCs w:val="20"/>
              </w:rPr>
            </w:pPr>
            <w:r>
              <w:rPr>
                <w:rFonts w:ascii="Arial" w:eastAsia="Arial" w:hAnsi="Arial" w:cs="Arial"/>
                <w:w w:val="86"/>
                <w:sz w:val="20"/>
                <w:szCs w:val="20"/>
              </w:rPr>
              <w:t>Yes</w:t>
            </w:r>
          </w:p>
        </w:tc>
        <w:tc>
          <w:tcPr>
            <w:tcW w:w="0" w:type="dxa"/>
            <w:vAlign w:val="bottom"/>
          </w:tcPr>
          <w:p w14:paraId="2492A7F5" w14:textId="77777777" w:rsidR="004B413C" w:rsidRDefault="004B413C">
            <w:pPr>
              <w:rPr>
                <w:sz w:val="1"/>
                <w:szCs w:val="1"/>
              </w:rPr>
            </w:pPr>
          </w:p>
        </w:tc>
      </w:tr>
      <w:tr w:rsidR="004B413C" w14:paraId="2973F736" w14:textId="77777777">
        <w:trPr>
          <w:trHeight w:val="198"/>
        </w:trPr>
        <w:tc>
          <w:tcPr>
            <w:tcW w:w="3480" w:type="dxa"/>
            <w:gridSpan w:val="2"/>
            <w:vMerge/>
            <w:vAlign w:val="bottom"/>
          </w:tcPr>
          <w:p w14:paraId="6886929C" w14:textId="77777777" w:rsidR="004B413C" w:rsidRDefault="004B413C">
            <w:pPr>
              <w:rPr>
                <w:sz w:val="17"/>
                <w:szCs w:val="17"/>
              </w:rPr>
            </w:pPr>
          </w:p>
        </w:tc>
        <w:tc>
          <w:tcPr>
            <w:tcW w:w="3440" w:type="dxa"/>
            <w:vAlign w:val="bottom"/>
          </w:tcPr>
          <w:p w14:paraId="0DB360FD" w14:textId="77777777" w:rsidR="004B413C" w:rsidRDefault="004B413C">
            <w:pPr>
              <w:rPr>
                <w:sz w:val="17"/>
                <w:szCs w:val="17"/>
              </w:rPr>
            </w:pPr>
          </w:p>
        </w:tc>
        <w:tc>
          <w:tcPr>
            <w:tcW w:w="2080" w:type="dxa"/>
            <w:vMerge/>
            <w:vAlign w:val="bottom"/>
          </w:tcPr>
          <w:p w14:paraId="359C761E" w14:textId="77777777" w:rsidR="004B413C" w:rsidRDefault="004B413C">
            <w:pPr>
              <w:rPr>
                <w:sz w:val="17"/>
                <w:szCs w:val="17"/>
              </w:rPr>
            </w:pPr>
          </w:p>
        </w:tc>
        <w:tc>
          <w:tcPr>
            <w:tcW w:w="0" w:type="dxa"/>
            <w:vAlign w:val="bottom"/>
          </w:tcPr>
          <w:p w14:paraId="4E6C3D2E" w14:textId="77777777" w:rsidR="004B413C" w:rsidRDefault="004B413C">
            <w:pPr>
              <w:rPr>
                <w:sz w:val="1"/>
                <w:szCs w:val="1"/>
              </w:rPr>
            </w:pPr>
          </w:p>
        </w:tc>
      </w:tr>
      <w:tr w:rsidR="004B413C" w14:paraId="260A5DDC" w14:textId="77777777">
        <w:trPr>
          <w:trHeight w:val="239"/>
        </w:trPr>
        <w:tc>
          <w:tcPr>
            <w:tcW w:w="3480" w:type="dxa"/>
            <w:gridSpan w:val="2"/>
            <w:vAlign w:val="bottom"/>
          </w:tcPr>
          <w:p w14:paraId="60DFA2DD" w14:textId="77777777" w:rsidR="004B413C" w:rsidRDefault="00EC2FEA">
            <w:pPr>
              <w:rPr>
                <w:sz w:val="20"/>
                <w:szCs w:val="20"/>
              </w:rPr>
            </w:pPr>
            <w:r>
              <w:rPr>
                <w:rFonts w:ascii="Arial" w:eastAsia="Arial" w:hAnsi="Arial" w:cs="Arial"/>
                <w:sz w:val="20"/>
                <w:szCs w:val="20"/>
              </w:rPr>
              <w:t>values of the lake are maintained,</w:t>
            </w:r>
          </w:p>
        </w:tc>
        <w:tc>
          <w:tcPr>
            <w:tcW w:w="3440" w:type="dxa"/>
            <w:vAlign w:val="bottom"/>
          </w:tcPr>
          <w:p w14:paraId="7E77E6BA" w14:textId="77777777" w:rsidR="004B413C" w:rsidRDefault="004B413C">
            <w:pPr>
              <w:rPr>
                <w:sz w:val="20"/>
                <w:szCs w:val="20"/>
              </w:rPr>
            </w:pPr>
          </w:p>
        </w:tc>
        <w:tc>
          <w:tcPr>
            <w:tcW w:w="2080" w:type="dxa"/>
            <w:vAlign w:val="bottom"/>
          </w:tcPr>
          <w:p w14:paraId="58DB63BB" w14:textId="77777777" w:rsidR="004B413C" w:rsidRDefault="004B413C">
            <w:pPr>
              <w:rPr>
                <w:sz w:val="20"/>
                <w:szCs w:val="20"/>
              </w:rPr>
            </w:pPr>
          </w:p>
        </w:tc>
        <w:tc>
          <w:tcPr>
            <w:tcW w:w="0" w:type="dxa"/>
            <w:vAlign w:val="bottom"/>
          </w:tcPr>
          <w:p w14:paraId="738DE801" w14:textId="77777777" w:rsidR="004B413C" w:rsidRDefault="004B413C">
            <w:pPr>
              <w:rPr>
                <w:sz w:val="1"/>
                <w:szCs w:val="1"/>
              </w:rPr>
            </w:pPr>
          </w:p>
        </w:tc>
      </w:tr>
      <w:tr w:rsidR="004B413C" w14:paraId="013D58E4" w14:textId="77777777">
        <w:trPr>
          <w:trHeight w:val="239"/>
        </w:trPr>
        <w:tc>
          <w:tcPr>
            <w:tcW w:w="3480" w:type="dxa"/>
            <w:gridSpan w:val="2"/>
            <w:vAlign w:val="bottom"/>
          </w:tcPr>
          <w:p w14:paraId="76BF7F2F" w14:textId="77777777" w:rsidR="004B413C" w:rsidRDefault="00EC2FEA">
            <w:pPr>
              <w:rPr>
                <w:sz w:val="20"/>
                <w:szCs w:val="20"/>
              </w:rPr>
            </w:pPr>
            <w:r>
              <w:rPr>
                <w:rFonts w:ascii="Arial" w:eastAsia="Arial" w:hAnsi="Arial" w:cs="Arial"/>
                <w:sz w:val="20"/>
                <w:szCs w:val="20"/>
              </w:rPr>
              <w:t>except under very low rainfall climatic</w:t>
            </w:r>
          </w:p>
        </w:tc>
        <w:tc>
          <w:tcPr>
            <w:tcW w:w="3440" w:type="dxa"/>
            <w:vAlign w:val="bottom"/>
          </w:tcPr>
          <w:p w14:paraId="2B7F2C1B" w14:textId="77777777" w:rsidR="004B413C" w:rsidRDefault="004B413C">
            <w:pPr>
              <w:rPr>
                <w:sz w:val="20"/>
                <w:szCs w:val="20"/>
              </w:rPr>
            </w:pPr>
          </w:p>
        </w:tc>
        <w:tc>
          <w:tcPr>
            <w:tcW w:w="2080" w:type="dxa"/>
            <w:vAlign w:val="bottom"/>
          </w:tcPr>
          <w:p w14:paraId="48CBCF5D" w14:textId="77777777" w:rsidR="004B413C" w:rsidRDefault="004B413C">
            <w:pPr>
              <w:rPr>
                <w:sz w:val="20"/>
                <w:szCs w:val="20"/>
              </w:rPr>
            </w:pPr>
          </w:p>
        </w:tc>
        <w:tc>
          <w:tcPr>
            <w:tcW w:w="0" w:type="dxa"/>
            <w:vAlign w:val="bottom"/>
          </w:tcPr>
          <w:p w14:paraId="4DDF0E88" w14:textId="77777777" w:rsidR="004B413C" w:rsidRDefault="004B413C">
            <w:pPr>
              <w:rPr>
                <w:sz w:val="1"/>
                <w:szCs w:val="1"/>
              </w:rPr>
            </w:pPr>
          </w:p>
        </w:tc>
      </w:tr>
      <w:tr w:rsidR="004B413C" w14:paraId="3A922711" w14:textId="77777777">
        <w:trPr>
          <w:trHeight w:val="281"/>
        </w:trPr>
        <w:tc>
          <w:tcPr>
            <w:tcW w:w="3480" w:type="dxa"/>
            <w:gridSpan w:val="2"/>
            <w:vAlign w:val="bottom"/>
          </w:tcPr>
          <w:p w14:paraId="2987E25E" w14:textId="77777777" w:rsidR="004B413C" w:rsidRDefault="00EC2FEA">
            <w:pPr>
              <w:rPr>
                <w:sz w:val="20"/>
                <w:szCs w:val="20"/>
              </w:rPr>
            </w:pPr>
            <w:r>
              <w:rPr>
                <w:rFonts w:ascii="Arial" w:eastAsia="Arial" w:hAnsi="Arial" w:cs="Arial"/>
                <w:sz w:val="20"/>
                <w:szCs w:val="20"/>
              </w:rPr>
              <w:t>conditions</w:t>
            </w:r>
          </w:p>
        </w:tc>
        <w:tc>
          <w:tcPr>
            <w:tcW w:w="3440" w:type="dxa"/>
            <w:vAlign w:val="bottom"/>
          </w:tcPr>
          <w:p w14:paraId="5D040B30" w14:textId="77777777" w:rsidR="004B413C" w:rsidRDefault="004B413C">
            <w:pPr>
              <w:rPr>
                <w:sz w:val="24"/>
                <w:szCs w:val="24"/>
              </w:rPr>
            </w:pPr>
          </w:p>
        </w:tc>
        <w:tc>
          <w:tcPr>
            <w:tcW w:w="2080" w:type="dxa"/>
            <w:vAlign w:val="bottom"/>
          </w:tcPr>
          <w:p w14:paraId="7F2E0A03" w14:textId="77777777" w:rsidR="004B413C" w:rsidRDefault="004B413C">
            <w:pPr>
              <w:rPr>
                <w:sz w:val="24"/>
                <w:szCs w:val="24"/>
              </w:rPr>
            </w:pPr>
          </w:p>
        </w:tc>
        <w:tc>
          <w:tcPr>
            <w:tcW w:w="0" w:type="dxa"/>
            <w:vAlign w:val="bottom"/>
          </w:tcPr>
          <w:p w14:paraId="244307E2" w14:textId="77777777" w:rsidR="004B413C" w:rsidRDefault="004B413C">
            <w:pPr>
              <w:rPr>
                <w:sz w:val="1"/>
                <w:szCs w:val="1"/>
              </w:rPr>
            </w:pPr>
          </w:p>
        </w:tc>
      </w:tr>
      <w:tr w:rsidR="004B413C" w14:paraId="33900832" w14:textId="77777777">
        <w:trPr>
          <w:trHeight w:val="50"/>
        </w:trPr>
        <w:tc>
          <w:tcPr>
            <w:tcW w:w="20" w:type="dxa"/>
            <w:tcBorders>
              <w:bottom w:val="single" w:sz="8" w:space="0" w:color="auto"/>
            </w:tcBorders>
            <w:vAlign w:val="bottom"/>
          </w:tcPr>
          <w:p w14:paraId="13F19956" w14:textId="77777777" w:rsidR="004B413C" w:rsidRDefault="004B413C">
            <w:pPr>
              <w:rPr>
                <w:sz w:val="4"/>
                <w:szCs w:val="4"/>
              </w:rPr>
            </w:pPr>
          </w:p>
        </w:tc>
        <w:tc>
          <w:tcPr>
            <w:tcW w:w="3460" w:type="dxa"/>
            <w:tcBorders>
              <w:bottom w:val="single" w:sz="8" w:space="0" w:color="auto"/>
            </w:tcBorders>
            <w:vAlign w:val="bottom"/>
          </w:tcPr>
          <w:p w14:paraId="369429C5" w14:textId="77777777" w:rsidR="004B413C" w:rsidRDefault="004B413C">
            <w:pPr>
              <w:rPr>
                <w:sz w:val="4"/>
                <w:szCs w:val="4"/>
              </w:rPr>
            </w:pPr>
          </w:p>
        </w:tc>
        <w:tc>
          <w:tcPr>
            <w:tcW w:w="3440" w:type="dxa"/>
            <w:tcBorders>
              <w:bottom w:val="single" w:sz="8" w:space="0" w:color="auto"/>
            </w:tcBorders>
            <w:vAlign w:val="bottom"/>
          </w:tcPr>
          <w:p w14:paraId="6D1346E0" w14:textId="77777777" w:rsidR="004B413C" w:rsidRDefault="004B413C">
            <w:pPr>
              <w:rPr>
                <w:sz w:val="4"/>
                <w:szCs w:val="4"/>
              </w:rPr>
            </w:pPr>
          </w:p>
        </w:tc>
        <w:tc>
          <w:tcPr>
            <w:tcW w:w="2080" w:type="dxa"/>
            <w:tcBorders>
              <w:bottom w:val="single" w:sz="8" w:space="0" w:color="auto"/>
            </w:tcBorders>
            <w:vAlign w:val="bottom"/>
          </w:tcPr>
          <w:p w14:paraId="1792F730" w14:textId="77777777" w:rsidR="004B413C" w:rsidRDefault="004B413C">
            <w:pPr>
              <w:rPr>
                <w:sz w:val="4"/>
                <w:szCs w:val="4"/>
              </w:rPr>
            </w:pPr>
          </w:p>
        </w:tc>
        <w:tc>
          <w:tcPr>
            <w:tcW w:w="0" w:type="dxa"/>
            <w:vAlign w:val="bottom"/>
          </w:tcPr>
          <w:p w14:paraId="7C21B0FE" w14:textId="77777777" w:rsidR="004B413C" w:rsidRDefault="004B413C">
            <w:pPr>
              <w:rPr>
                <w:sz w:val="1"/>
                <w:szCs w:val="1"/>
              </w:rPr>
            </w:pPr>
          </w:p>
        </w:tc>
      </w:tr>
    </w:tbl>
    <w:p w14:paraId="37972CD3" w14:textId="77777777" w:rsidR="004B413C" w:rsidRDefault="004B413C">
      <w:pPr>
        <w:spacing w:line="200" w:lineRule="exact"/>
        <w:rPr>
          <w:sz w:val="20"/>
          <w:szCs w:val="20"/>
        </w:rPr>
      </w:pPr>
    </w:p>
    <w:p w14:paraId="3D9F5925" w14:textId="77777777" w:rsidR="004B413C" w:rsidRDefault="004B413C">
      <w:pPr>
        <w:sectPr w:rsidR="004B413C">
          <w:pgSz w:w="12240" w:h="15840"/>
          <w:pgMar w:top="1382" w:right="1440" w:bottom="307" w:left="1440" w:header="0" w:footer="0" w:gutter="0"/>
          <w:cols w:space="720" w:equalWidth="0">
            <w:col w:w="9360"/>
          </w:cols>
        </w:sectPr>
      </w:pPr>
    </w:p>
    <w:p w14:paraId="252BA6A7" w14:textId="77777777" w:rsidR="004B413C" w:rsidRDefault="004B413C">
      <w:pPr>
        <w:spacing w:line="200" w:lineRule="exact"/>
        <w:rPr>
          <w:sz w:val="20"/>
          <w:szCs w:val="20"/>
        </w:rPr>
      </w:pPr>
    </w:p>
    <w:p w14:paraId="16A50FB7" w14:textId="77777777" w:rsidR="004B413C" w:rsidRDefault="004B413C">
      <w:pPr>
        <w:spacing w:line="200" w:lineRule="exact"/>
        <w:rPr>
          <w:sz w:val="20"/>
          <w:szCs w:val="20"/>
        </w:rPr>
      </w:pPr>
    </w:p>
    <w:p w14:paraId="5558980D" w14:textId="77777777" w:rsidR="004B413C" w:rsidRDefault="004B413C">
      <w:pPr>
        <w:spacing w:line="200" w:lineRule="exact"/>
        <w:rPr>
          <w:sz w:val="20"/>
          <w:szCs w:val="20"/>
        </w:rPr>
      </w:pPr>
    </w:p>
    <w:p w14:paraId="42CE09E2" w14:textId="77777777" w:rsidR="004B413C" w:rsidRDefault="004B413C">
      <w:pPr>
        <w:spacing w:line="200" w:lineRule="exact"/>
        <w:rPr>
          <w:sz w:val="20"/>
          <w:szCs w:val="20"/>
        </w:rPr>
      </w:pPr>
    </w:p>
    <w:p w14:paraId="755DF0CD" w14:textId="77777777" w:rsidR="004B413C" w:rsidRDefault="004B413C">
      <w:pPr>
        <w:spacing w:line="200" w:lineRule="exact"/>
        <w:rPr>
          <w:sz w:val="20"/>
          <w:szCs w:val="20"/>
        </w:rPr>
      </w:pPr>
    </w:p>
    <w:p w14:paraId="2FEBD02D" w14:textId="77777777" w:rsidR="004B413C" w:rsidRDefault="004B413C">
      <w:pPr>
        <w:spacing w:line="200" w:lineRule="exact"/>
        <w:rPr>
          <w:sz w:val="20"/>
          <w:szCs w:val="20"/>
        </w:rPr>
      </w:pPr>
    </w:p>
    <w:p w14:paraId="049E10D0" w14:textId="77777777" w:rsidR="004B413C" w:rsidRDefault="004B413C">
      <w:pPr>
        <w:spacing w:line="200" w:lineRule="exact"/>
        <w:rPr>
          <w:sz w:val="20"/>
          <w:szCs w:val="20"/>
        </w:rPr>
      </w:pPr>
    </w:p>
    <w:p w14:paraId="3EF7B376" w14:textId="77777777" w:rsidR="004B413C" w:rsidRDefault="004B413C">
      <w:pPr>
        <w:spacing w:line="200" w:lineRule="exact"/>
        <w:rPr>
          <w:sz w:val="20"/>
          <w:szCs w:val="20"/>
        </w:rPr>
      </w:pPr>
    </w:p>
    <w:p w14:paraId="3FAC7CAD" w14:textId="77777777" w:rsidR="004B413C" w:rsidRDefault="004B413C">
      <w:pPr>
        <w:spacing w:line="200" w:lineRule="exact"/>
        <w:rPr>
          <w:sz w:val="20"/>
          <w:szCs w:val="20"/>
        </w:rPr>
      </w:pPr>
    </w:p>
    <w:p w14:paraId="5737C546" w14:textId="77777777" w:rsidR="004B413C" w:rsidRDefault="004B413C">
      <w:pPr>
        <w:spacing w:line="200" w:lineRule="exact"/>
        <w:rPr>
          <w:sz w:val="20"/>
          <w:szCs w:val="20"/>
        </w:rPr>
      </w:pPr>
    </w:p>
    <w:p w14:paraId="1197F2C3" w14:textId="77777777" w:rsidR="004B413C" w:rsidRDefault="004B413C">
      <w:pPr>
        <w:spacing w:line="215" w:lineRule="exact"/>
        <w:rPr>
          <w:sz w:val="20"/>
          <w:szCs w:val="20"/>
        </w:rPr>
      </w:pPr>
    </w:p>
    <w:p w14:paraId="0D48DEA3" w14:textId="77777777" w:rsidR="004B413C" w:rsidRDefault="00EC2FEA">
      <w:pPr>
        <w:jc w:val="center"/>
        <w:rPr>
          <w:sz w:val="20"/>
          <w:szCs w:val="20"/>
        </w:rPr>
      </w:pPr>
      <w:r>
        <w:rPr>
          <w:rFonts w:ascii="Arial" w:eastAsia="Arial" w:hAnsi="Arial" w:cs="Arial"/>
          <w:sz w:val="17"/>
          <w:szCs w:val="17"/>
        </w:rPr>
        <w:t>56</w:t>
      </w:r>
    </w:p>
    <w:p w14:paraId="3F91C4BE" w14:textId="77777777" w:rsidR="004B413C" w:rsidRDefault="004B413C">
      <w:pPr>
        <w:sectPr w:rsidR="004B413C">
          <w:type w:val="continuous"/>
          <w:pgSz w:w="12240" w:h="15840"/>
          <w:pgMar w:top="1382" w:right="1440" w:bottom="307" w:left="1440" w:header="0" w:footer="0" w:gutter="0"/>
          <w:cols w:space="720" w:equalWidth="0">
            <w:col w:w="9360"/>
          </w:cols>
        </w:sectPr>
      </w:pPr>
    </w:p>
    <w:p w14:paraId="56358956" w14:textId="77777777" w:rsidR="004B413C" w:rsidRDefault="00EC2FEA">
      <w:pPr>
        <w:spacing w:line="200" w:lineRule="exact"/>
        <w:rPr>
          <w:sz w:val="20"/>
          <w:szCs w:val="20"/>
        </w:rPr>
      </w:pPr>
      <w:bookmarkStart w:id="94" w:name="page57"/>
      <w:bookmarkEnd w:id="94"/>
      <w:r>
        <w:rPr>
          <w:noProof/>
          <w:sz w:val="20"/>
          <w:szCs w:val="20"/>
        </w:rPr>
        <w:lastRenderedPageBreak/>
        <w:drawing>
          <wp:anchor distT="0" distB="0" distL="114300" distR="114300" simplePos="0" relativeHeight="251765760" behindDoc="1" locked="0" layoutInCell="0" allowOverlap="1" wp14:anchorId="3738AC9A" wp14:editId="144250FC">
            <wp:simplePos x="0" y="0"/>
            <wp:positionH relativeFrom="page">
              <wp:posOffset>1304925</wp:posOffset>
            </wp:positionH>
            <wp:positionV relativeFrom="page">
              <wp:posOffset>2738120</wp:posOffset>
            </wp:positionV>
            <wp:extent cx="5483860" cy="3674745"/>
            <wp:effectExtent l="0" t="0" r="0" b="0"/>
            <wp:wrapNone/>
            <wp:docPr id="818" name="Picture 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8"/>
                    <pic:cNvPicPr>
                      <a:picLocks noChangeAspect="1" noChangeArrowheads="1"/>
                    </pic:cNvPicPr>
                  </pic:nvPicPr>
                  <pic:blipFill>
                    <a:blip r:embed="rId532"/>
                    <a:srcRect/>
                    <a:stretch>
                      <a:fillRect/>
                    </a:stretch>
                  </pic:blipFill>
                  <pic:spPr bwMode="auto">
                    <a:xfrm>
                      <a:off x="0" y="0"/>
                      <a:ext cx="5483860" cy="3674745"/>
                    </a:xfrm>
                    <a:prstGeom prst="rect">
                      <a:avLst/>
                    </a:prstGeom>
                    <a:noFill/>
                  </pic:spPr>
                </pic:pic>
              </a:graphicData>
            </a:graphic>
          </wp:anchor>
        </w:drawing>
      </w:r>
    </w:p>
    <w:p w14:paraId="5EE279B0" w14:textId="77777777" w:rsidR="004B413C" w:rsidRDefault="004B413C">
      <w:pPr>
        <w:spacing w:line="200" w:lineRule="exact"/>
        <w:rPr>
          <w:sz w:val="20"/>
          <w:szCs w:val="20"/>
        </w:rPr>
      </w:pPr>
    </w:p>
    <w:p w14:paraId="31633FC9" w14:textId="77777777" w:rsidR="004B413C" w:rsidRDefault="004B413C">
      <w:pPr>
        <w:spacing w:line="200" w:lineRule="exact"/>
        <w:rPr>
          <w:sz w:val="20"/>
          <w:szCs w:val="20"/>
        </w:rPr>
      </w:pPr>
    </w:p>
    <w:p w14:paraId="4792DC9C" w14:textId="77777777" w:rsidR="004B413C" w:rsidRDefault="004B413C">
      <w:pPr>
        <w:spacing w:line="200" w:lineRule="exact"/>
        <w:rPr>
          <w:sz w:val="20"/>
          <w:szCs w:val="20"/>
        </w:rPr>
      </w:pPr>
    </w:p>
    <w:p w14:paraId="6826174C" w14:textId="77777777" w:rsidR="004B413C" w:rsidRDefault="004B413C">
      <w:pPr>
        <w:spacing w:line="200" w:lineRule="exact"/>
        <w:rPr>
          <w:sz w:val="20"/>
          <w:szCs w:val="20"/>
        </w:rPr>
      </w:pPr>
    </w:p>
    <w:p w14:paraId="1858BB85" w14:textId="77777777" w:rsidR="004B413C" w:rsidRDefault="004B413C">
      <w:pPr>
        <w:spacing w:line="200" w:lineRule="exact"/>
        <w:rPr>
          <w:sz w:val="20"/>
          <w:szCs w:val="20"/>
        </w:rPr>
      </w:pPr>
    </w:p>
    <w:p w14:paraId="1F1E88ED" w14:textId="77777777" w:rsidR="004B413C" w:rsidRDefault="004B413C">
      <w:pPr>
        <w:spacing w:line="200" w:lineRule="exact"/>
        <w:rPr>
          <w:sz w:val="20"/>
          <w:szCs w:val="20"/>
        </w:rPr>
      </w:pPr>
    </w:p>
    <w:p w14:paraId="7177BAFF" w14:textId="77777777" w:rsidR="004B413C" w:rsidRDefault="004B413C">
      <w:pPr>
        <w:spacing w:line="200" w:lineRule="exact"/>
        <w:rPr>
          <w:sz w:val="20"/>
          <w:szCs w:val="20"/>
        </w:rPr>
      </w:pPr>
    </w:p>
    <w:p w14:paraId="194DACBE" w14:textId="77777777" w:rsidR="004B413C" w:rsidRDefault="004B413C">
      <w:pPr>
        <w:spacing w:line="200" w:lineRule="exact"/>
        <w:rPr>
          <w:sz w:val="20"/>
          <w:szCs w:val="20"/>
        </w:rPr>
      </w:pPr>
    </w:p>
    <w:p w14:paraId="53E8C246" w14:textId="77777777" w:rsidR="004B413C" w:rsidRDefault="004B413C">
      <w:pPr>
        <w:spacing w:line="200" w:lineRule="exact"/>
        <w:rPr>
          <w:sz w:val="20"/>
          <w:szCs w:val="20"/>
        </w:rPr>
      </w:pPr>
    </w:p>
    <w:p w14:paraId="2371DBB0" w14:textId="77777777" w:rsidR="004B413C" w:rsidRDefault="004B413C">
      <w:pPr>
        <w:spacing w:line="200" w:lineRule="exact"/>
        <w:rPr>
          <w:sz w:val="20"/>
          <w:szCs w:val="20"/>
        </w:rPr>
      </w:pPr>
    </w:p>
    <w:p w14:paraId="6205A3C3" w14:textId="77777777" w:rsidR="004B413C" w:rsidRDefault="004B413C">
      <w:pPr>
        <w:spacing w:line="200" w:lineRule="exact"/>
        <w:rPr>
          <w:sz w:val="20"/>
          <w:szCs w:val="20"/>
        </w:rPr>
      </w:pPr>
    </w:p>
    <w:p w14:paraId="0D684BDB" w14:textId="77777777" w:rsidR="004B413C" w:rsidRDefault="004B413C">
      <w:pPr>
        <w:spacing w:line="200" w:lineRule="exact"/>
        <w:rPr>
          <w:sz w:val="20"/>
          <w:szCs w:val="20"/>
        </w:rPr>
      </w:pPr>
    </w:p>
    <w:p w14:paraId="7532C621" w14:textId="77777777" w:rsidR="004B413C" w:rsidRDefault="004B413C">
      <w:pPr>
        <w:spacing w:line="200" w:lineRule="exact"/>
        <w:rPr>
          <w:sz w:val="20"/>
          <w:szCs w:val="20"/>
        </w:rPr>
      </w:pPr>
    </w:p>
    <w:p w14:paraId="37E7DB52" w14:textId="77777777" w:rsidR="004B413C" w:rsidRDefault="004B413C">
      <w:pPr>
        <w:spacing w:line="200" w:lineRule="exact"/>
        <w:rPr>
          <w:sz w:val="20"/>
          <w:szCs w:val="20"/>
        </w:rPr>
      </w:pPr>
    </w:p>
    <w:p w14:paraId="54D5B207" w14:textId="77777777" w:rsidR="004B413C" w:rsidRDefault="004B413C">
      <w:pPr>
        <w:spacing w:line="200" w:lineRule="exact"/>
        <w:rPr>
          <w:sz w:val="20"/>
          <w:szCs w:val="20"/>
        </w:rPr>
      </w:pPr>
    </w:p>
    <w:p w14:paraId="251B9D32" w14:textId="77777777" w:rsidR="004B413C" w:rsidRDefault="004B413C">
      <w:pPr>
        <w:spacing w:line="292" w:lineRule="exact"/>
        <w:rPr>
          <w:sz w:val="20"/>
          <w:szCs w:val="20"/>
        </w:rPr>
      </w:pPr>
    </w:p>
    <w:tbl>
      <w:tblPr>
        <w:tblW w:w="0" w:type="auto"/>
        <w:tblInd w:w="100" w:type="dxa"/>
        <w:tblLayout w:type="fixed"/>
        <w:tblCellMar>
          <w:left w:w="0" w:type="dxa"/>
          <w:right w:w="0" w:type="dxa"/>
        </w:tblCellMar>
        <w:tblLook w:val="04A0" w:firstRow="1" w:lastRow="0" w:firstColumn="1" w:lastColumn="0" w:noHBand="0" w:noVBand="1"/>
      </w:tblPr>
      <w:tblGrid>
        <w:gridCol w:w="220"/>
        <w:gridCol w:w="1280"/>
        <w:gridCol w:w="700"/>
        <w:gridCol w:w="680"/>
        <w:gridCol w:w="700"/>
        <w:gridCol w:w="680"/>
        <w:gridCol w:w="820"/>
        <w:gridCol w:w="560"/>
        <w:gridCol w:w="700"/>
        <w:gridCol w:w="700"/>
        <w:gridCol w:w="680"/>
        <w:gridCol w:w="700"/>
        <w:gridCol w:w="540"/>
        <w:gridCol w:w="20"/>
      </w:tblGrid>
      <w:tr w:rsidR="004B413C" w14:paraId="7A4FEDB6" w14:textId="77777777">
        <w:trPr>
          <w:trHeight w:val="207"/>
        </w:trPr>
        <w:tc>
          <w:tcPr>
            <w:tcW w:w="220" w:type="dxa"/>
            <w:vAlign w:val="bottom"/>
          </w:tcPr>
          <w:p w14:paraId="2F6A5B29" w14:textId="77777777" w:rsidR="004B413C" w:rsidRDefault="004B413C">
            <w:pPr>
              <w:rPr>
                <w:sz w:val="18"/>
                <w:szCs w:val="18"/>
              </w:rPr>
            </w:pPr>
          </w:p>
        </w:tc>
        <w:tc>
          <w:tcPr>
            <w:tcW w:w="1280" w:type="dxa"/>
            <w:vAlign w:val="bottom"/>
          </w:tcPr>
          <w:p w14:paraId="1E37FF20" w14:textId="77777777" w:rsidR="004B413C" w:rsidRDefault="00EC2FEA">
            <w:pPr>
              <w:ind w:right="930"/>
              <w:jc w:val="right"/>
              <w:rPr>
                <w:sz w:val="20"/>
                <w:szCs w:val="20"/>
              </w:rPr>
            </w:pPr>
            <w:r>
              <w:rPr>
                <w:rFonts w:ascii="Arial" w:eastAsia="Arial" w:hAnsi="Arial" w:cs="Arial"/>
                <w:color w:val="4D4D4D"/>
                <w:sz w:val="18"/>
                <w:szCs w:val="18"/>
              </w:rPr>
              <w:t>30</w:t>
            </w:r>
          </w:p>
        </w:tc>
        <w:tc>
          <w:tcPr>
            <w:tcW w:w="700" w:type="dxa"/>
            <w:vAlign w:val="bottom"/>
          </w:tcPr>
          <w:p w14:paraId="6543302F" w14:textId="77777777" w:rsidR="004B413C" w:rsidRDefault="004B413C">
            <w:pPr>
              <w:rPr>
                <w:sz w:val="18"/>
                <w:szCs w:val="18"/>
              </w:rPr>
            </w:pPr>
          </w:p>
        </w:tc>
        <w:tc>
          <w:tcPr>
            <w:tcW w:w="680" w:type="dxa"/>
            <w:vAlign w:val="bottom"/>
          </w:tcPr>
          <w:p w14:paraId="5D9C78CD" w14:textId="77777777" w:rsidR="004B413C" w:rsidRDefault="004B413C">
            <w:pPr>
              <w:rPr>
                <w:sz w:val="18"/>
                <w:szCs w:val="18"/>
              </w:rPr>
            </w:pPr>
          </w:p>
        </w:tc>
        <w:tc>
          <w:tcPr>
            <w:tcW w:w="700" w:type="dxa"/>
            <w:vAlign w:val="bottom"/>
          </w:tcPr>
          <w:p w14:paraId="56D348BB" w14:textId="77777777" w:rsidR="004B413C" w:rsidRDefault="004B413C">
            <w:pPr>
              <w:rPr>
                <w:sz w:val="18"/>
                <w:szCs w:val="18"/>
              </w:rPr>
            </w:pPr>
          </w:p>
        </w:tc>
        <w:tc>
          <w:tcPr>
            <w:tcW w:w="680" w:type="dxa"/>
            <w:vAlign w:val="bottom"/>
          </w:tcPr>
          <w:p w14:paraId="029A1C3B" w14:textId="77777777" w:rsidR="004B413C" w:rsidRDefault="004B413C">
            <w:pPr>
              <w:rPr>
                <w:sz w:val="18"/>
                <w:szCs w:val="18"/>
              </w:rPr>
            </w:pPr>
          </w:p>
        </w:tc>
        <w:tc>
          <w:tcPr>
            <w:tcW w:w="820" w:type="dxa"/>
            <w:vAlign w:val="bottom"/>
          </w:tcPr>
          <w:p w14:paraId="6D39C54B" w14:textId="77777777" w:rsidR="004B413C" w:rsidRDefault="004B413C">
            <w:pPr>
              <w:rPr>
                <w:sz w:val="18"/>
                <w:szCs w:val="18"/>
              </w:rPr>
            </w:pPr>
          </w:p>
        </w:tc>
        <w:tc>
          <w:tcPr>
            <w:tcW w:w="560" w:type="dxa"/>
            <w:vAlign w:val="bottom"/>
          </w:tcPr>
          <w:p w14:paraId="5C52C17D" w14:textId="77777777" w:rsidR="004B413C" w:rsidRDefault="004B413C">
            <w:pPr>
              <w:rPr>
                <w:sz w:val="18"/>
                <w:szCs w:val="18"/>
              </w:rPr>
            </w:pPr>
          </w:p>
        </w:tc>
        <w:tc>
          <w:tcPr>
            <w:tcW w:w="700" w:type="dxa"/>
            <w:vAlign w:val="bottom"/>
          </w:tcPr>
          <w:p w14:paraId="6DD5B0E6" w14:textId="77777777" w:rsidR="004B413C" w:rsidRDefault="004B413C">
            <w:pPr>
              <w:rPr>
                <w:sz w:val="18"/>
                <w:szCs w:val="18"/>
              </w:rPr>
            </w:pPr>
          </w:p>
        </w:tc>
        <w:tc>
          <w:tcPr>
            <w:tcW w:w="700" w:type="dxa"/>
            <w:vAlign w:val="bottom"/>
          </w:tcPr>
          <w:p w14:paraId="39F05540" w14:textId="77777777" w:rsidR="004B413C" w:rsidRDefault="004B413C">
            <w:pPr>
              <w:rPr>
                <w:sz w:val="18"/>
                <w:szCs w:val="18"/>
              </w:rPr>
            </w:pPr>
          </w:p>
        </w:tc>
        <w:tc>
          <w:tcPr>
            <w:tcW w:w="680" w:type="dxa"/>
            <w:vAlign w:val="bottom"/>
          </w:tcPr>
          <w:p w14:paraId="54034F17" w14:textId="77777777" w:rsidR="004B413C" w:rsidRDefault="004B413C">
            <w:pPr>
              <w:rPr>
                <w:sz w:val="18"/>
                <w:szCs w:val="18"/>
              </w:rPr>
            </w:pPr>
          </w:p>
        </w:tc>
        <w:tc>
          <w:tcPr>
            <w:tcW w:w="700" w:type="dxa"/>
            <w:vAlign w:val="bottom"/>
          </w:tcPr>
          <w:p w14:paraId="1DFE1334" w14:textId="77777777" w:rsidR="004B413C" w:rsidRDefault="004B413C">
            <w:pPr>
              <w:rPr>
                <w:sz w:val="18"/>
                <w:szCs w:val="18"/>
              </w:rPr>
            </w:pPr>
          </w:p>
        </w:tc>
        <w:tc>
          <w:tcPr>
            <w:tcW w:w="540" w:type="dxa"/>
            <w:vAlign w:val="bottom"/>
          </w:tcPr>
          <w:p w14:paraId="3733704F" w14:textId="77777777" w:rsidR="004B413C" w:rsidRDefault="004B413C">
            <w:pPr>
              <w:rPr>
                <w:sz w:val="18"/>
                <w:szCs w:val="18"/>
              </w:rPr>
            </w:pPr>
          </w:p>
        </w:tc>
        <w:tc>
          <w:tcPr>
            <w:tcW w:w="0" w:type="dxa"/>
            <w:vAlign w:val="bottom"/>
          </w:tcPr>
          <w:p w14:paraId="4B6845F0" w14:textId="77777777" w:rsidR="004B413C" w:rsidRDefault="004B413C">
            <w:pPr>
              <w:rPr>
                <w:sz w:val="1"/>
                <w:szCs w:val="1"/>
              </w:rPr>
            </w:pPr>
          </w:p>
        </w:tc>
      </w:tr>
      <w:tr w:rsidR="004B413C" w14:paraId="44276AB5" w14:textId="77777777">
        <w:trPr>
          <w:trHeight w:val="1226"/>
        </w:trPr>
        <w:tc>
          <w:tcPr>
            <w:tcW w:w="220" w:type="dxa"/>
            <w:vAlign w:val="bottom"/>
          </w:tcPr>
          <w:p w14:paraId="675F640A" w14:textId="77777777" w:rsidR="004B413C" w:rsidRDefault="004B413C">
            <w:pPr>
              <w:rPr>
                <w:sz w:val="24"/>
                <w:szCs w:val="24"/>
              </w:rPr>
            </w:pPr>
          </w:p>
        </w:tc>
        <w:tc>
          <w:tcPr>
            <w:tcW w:w="1280" w:type="dxa"/>
            <w:vAlign w:val="bottom"/>
          </w:tcPr>
          <w:p w14:paraId="518DB676" w14:textId="77777777" w:rsidR="004B413C" w:rsidRDefault="00EC2FEA">
            <w:pPr>
              <w:ind w:right="930"/>
              <w:jc w:val="right"/>
              <w:rPr>
                <w:sz w:val="20"/>
                <w:szCs w:val="20"/>
              </w:rPr>
            </w:pPr>
            <w:r>
              <w:rPr>
                <w:rFonts w:ascii="Arial" w:eastAsia="Arial" w:hAnsi="Arial" w:cs="Arial"/>
                <w:color w:val="4D4D4D"/>
                <w:sz w:val="18"/>
                <w:szCs w:val="18"/>
              </w:rPr>
              <w:t>25</w:t>
            </w:r>
          </w:p>
        </w:tc>
        <w:tc>
          <w:tcPr>
            <w:tcW w:w="700" w:type="dxa"/>
            <w:vAlign w:val="bottom"/>
          </w:tcPr>
          <w:p w14:paraId="449DBD1C" w14:textId="77777777" w:rsidR="004B413C" w:rsidRDefault="004B413C">
            <w:pPr>
              <w:rPr>
                <w:sz w:val="24"/>
                <w:szCs w:val="24"/>
              </w:rPr>
            </w:pPr>
          </w:p>
        </w:tc>
        <w:tc>
          <w:tcPr>
            <w:tcW w:w="680" w:type="dxa"/>
            <w:vAlign w:val="bottom"/>
          </w:tcPr>
          <w:p w14:paraId="726CB8C1" w14:textId="77777777" w:rsidR="004B413C" w:rsidRDefault="004B413C">
            <w:pPr>
              <w:rPr>
                <w:sz w:val="24"/>
                <w:szCs w:val="24"/>
              </w:rPr>
            </w:pPr>
          </w:p>
        </w:tc>
        <w:tc>
          <w:tcPr>
            <w:tcW w:w="700" w:type="dxa"/>
            <w:vAlign w:val="bottom"/>
          </w:tcPr>
          <w:p w14:paraId="4FF8BF4B" w14:textId="77777777" w:rsidR="004B413C" w:rsidRDefault="004B413C">
            <w:pPr>
              <w:rPr>
                <w:sz w:val="24"/>
                <w:szCs w:val="24"/>
              </w:rPr>
            </w:pPr>
          </w:p>
        </w:tc>
        <w:tc>
          <w:tcPr>
            <w:tcW w:w="680" w:type="dxa"/>
            <w:vAlign w:val="bottom"/>
          </w:tcPr>
          <w:p w14:paraId="14CF91C4" w14:textId="77777777" w:rsidR="004B413C" w:rsidRDefault="004B413C">
            <w:pPr>
              <w:rPr>
                <w:sz w:val="24"/>
                <w:szCs w:val="24"/>
              </w:rPr>
            </w:pPr>
          </w:p>
        </w:tc>
        <w:tc>
          <w:tcPr>
            <w:tcW w:w="820" w:type="dxa"/>
            <w:vAlign w:val="bottom"/>
          </w:tcPr>
          <w:p w14:paraId="7A17C6CB" w14:textId="77777777" w:rsidR="004B413C" w:rsidRDefault="004B413C">
            <w:pPr>
              <w:rPr>
                <w:sz w:val="24"/>
                <w:szCs w:val="24"/>
              </w:rPr>
            </w:pPr>
          </w:p>
        </w:tc>
        <w:tc>
          <w:tcPr>
            <w:tcW w:w="560" w:type="dxa"/>
            <w:vAlign w:val="bottom"/>
          </w:tcPr>
          <w:p w14:paraId="7D325B98" w14:textId="77777777" w:rsidR="004B413C" w:rsidRDefault="004B413C">
            <w:pPr>
              <w:rPr>
                <w:sz w:val="24"/>
                <w:szCs w:val="24"/>
              </w:rPr>
            </w:pPr>
          </w:p>
        </w:tc>
        <w:tc>
          <w:tcPr>
            <w:tcW w:w="700" w:type="dxa"/>
            <w:vAlign w:val="bottom"/>
          </w:tcPr>
          <w:p w14:paraId="0FF0CE2F" w14:textId="77777777" w:rsidR="004B413C" w:rsidRDefault="004B413C">
            <w:pPr>
              <w:rPr>
                <w:sz w:val="24"/>
                <w:szCs w:val="24"/>
              </w:rPr>
            </w:pPr>
          </w:p>
        </w:tc>
        <w:tc>
          <w:tcPr>
            <w:tcW w:w="700" w:type="dxa"/>
            <w:vAlign w:val="bottom"/>
          </w:tcPr>
          <w:p w14:paraId="24228D36" w14:textId="77777777" w:rsidR="004B413C" w:rsidRDefault="004B413C">
            <w:pPr>
              <w:rPr>
                <w:sz w:val="24"/>
                <w:szCs w:val="24"/>
              </w:rPr>
            </w:pPr>
          </w:p>
        </w:tc>
        <w:tc>
          <w:tcPr>
            <w:tcW w:w="680" w:type="dxa"/>
            <w:vAlign w:val="bottom"/>
          </w:tcPr>
          <w:p w14:paraId="5C900391" w14:textId="77777777" w:rsidR="004B413C" w:rsidRDefault="004B413C">
            <w:pPr>
              <w:rPr>
                <w:sz w:val="24"/>
                <w:szCs w:val="24"/>
              </w:rPr>
            </w:pPr>
          </w:p>
        </w:tc>
        <w:tc>
          <w:tcPr>
            <w:tcW w:w="700" w:type="dxa"/>
            <w:vAlign w:val="bottom"/>
          </w:tcPr>
          <w:p w14:paraId="1BE5BF4C" w14:textId="77777777" w:rsidR="004B413C" w:rsidRDefault="004B413C">
            <w:pPr>
              <w:rPr>
                <w:sz w:val="24"/>
                <w:szCs w:val="24"/>
              </w:rPr>
            </w:pPr>
          </w:p>
        </w:tc>
        <w:tc>
          <w:tcPr>
            <w:tcW w:w="540" w:type="dxa"/>
            <w:vAlign w:val="bottom"/>
          </w:tcPr>
          <w:p w14:paraId="57E8967B" w14:textId="77777777" w:rsidR="004B413C" w:rsidRDefault="004B413C">
            <w:pPr>
              <w:rPr>
                <w:sz w:val="24"/>
                <w:szCs w:val="24"/>
              </w:rPr>
            </w:pPr>
          </w:p>
        </w:tc>
        <w:tc>
          <w:tcPr>
            <w:tcW w:w="0" w:type="dxa"/>
            <w:vAlign w:val="bottom"/>
          </w:tcPr>
          <w:p w14:paraId="10E1DEA7" w14:textId="77777777" w:rsidR="004B413C" w:rsidRDefault="004B413C">
            <w:pPr>
              <w:rPr>
                <w:sz w:val="1"/>
                <w:szCs w:val="1"/>
              </w:rPr>
            </w:pPr>
          </w:p>
        </w:tc>
      </w:tr>
      <w:tr w:rsidR="004B413C" w14:paraId="76CA0CB0" w14:textId="77777777">
        <w:trPr>
          <w:trHeight w:val="875"/>
        </w:trPr>
        <w:tc>
          <w:tcPr>
            <w:tcW w:w="220" w:type="dxa"/>
            <w:textDirection w:val="btLr"/>
            <w:vAlign w:val="bottom"/>
          </w:tcPr>
          <w:p w14:paraId="37358AE1" w14:textId="77777777" w:rsidR="004B413C" w:rsidRDefault="00EC2FEA">
            <w:pPr>
              <w:rPr>
                <w:sz w:val="20"/>
                <w:szCs w:val="20"/>
              </w:rPr>
            </w:pPr>
            <w:r>
              <w:rPr>
                <w:rFonts w:ascii="Arial" w:eastAsia="Arial" w:hAnsi="Arial" w:cs="Arial"/>
              </w:rPr>
              <w:t>richness</w:t>
            </w:r>
          </w:p>
        </w:tc>
        <w:tc>
          <w:tcPr>
            <w:tcW w:w="1280" w:type="dxa"/>
            <w:vAlign w:val="bottom"/>
          </w:tcPr>
          <w:p w14:paraId="1C1DAD83" w14:textId="77777777" w:rsidR="004B413C" w:rsidRDefault="004B413C">
            <w:pPr>
              <w:rPr>
                <w:sz w:val="24"/>
                <w:szCs w:val="24"/>
              </w:rPr>
            </w:pPr>
          </w:p>
        </w:tc>
        <w:tc>
          <w:tcPr>
            <w:tcW w:w="700" w:type="dxa"/>
            <w:vAlign w:val="bottom"/>
          </w:tcPr>
          <w:p w14:paraId="399630EA" w14:textId="77777777" w:rsidR="004B413C" w:rsidRDefault="004B413C">
            <w:pPr>
              <w:rPr>
                <w:sz w:val="24"/>
                <w:szCs w:val="24"/>
              </w:rPr>
            </w:pPr>
          </w:p>
        </w:tc>
        <w:tc>
          <w:tcPr>
            <w:tcW w:w="680" w:type="dxa"/>
            <w:vAlign w:val="bottom"/>
          </w:tcPr>
          <w:p w14:paraId="51DF4EEF" w14:textId="77777777" w:rsidR="004B413C" w:rsidRDefault="004B413C">
            <w:pPr>
              <w:rPr>
                <w:sz w:val="24"/>
                <w:szCs w:val="24"/>
              </w:rPr>
            </w:pPr>
          </w:p>
        </w:tc>
        <w:tc>
          <w:tcPr>
            <w:tcW w:w="700" w:type="dxa"/>
            <w:vAlign w:val="bottom"/>
          </w:tcPr>
          <w:p w14:paraId="7EE3FD10" w14:textId="77777777" w:rsidR="004B413C" w:rsidRDefault="004B413C">
            <w:pPr>
              <w:rPr>
                <w:sz w:val="24"/>
                <w:szCs w:val="24"/>
              </w:rPr>
            </w:pPr>
          </w:p>
        </w:tc>
        <w:tc>
          <w:tcPr>
            <w:tcW w:w="680" w:type="dxa"/>
            <w:vAlign w:val="bottom"/>
          </w:tcPr>
          <w:p w14:paraId="0B7051A4" w14:textId="77777777" w:rsidR="004B413C" w:rsidRDefault="004B413C">
            <w:pPr>
              <w:rPr>
                <w:sz w:val="24"/>
                <w:szCs w:val="24"/>
              </w:rPr>
            </w:pPr>
          </w:p>
        </w:tc>
        <w:tc>
          <w:tcPr>
            <w:tcW w:w="820" w:type="dxa"/>
            <w:vAlign w:val="bottom"/>
          </w:tcPr>
          <w:p w14:paraId="6EF8B9BF" w14:textId="77777777" w:rsidR="004B413C" w:rsidRDefault="004B413C">
            <w:pPr>
              <w:rPr>
                <w:sz w:val="24"/>
                <w:szCs w:val="24"/>
              </w:rPr>
            </w:pPr>
          </w:p>
        </w:tc>
        <w:tc>
          <w:tcPr>
            <w:tcW w:w="560" w:type="dxa"/>
            <w:vAlign w:val="bottom"/>
          </w:tcPr>
          <w:p w14:paraId="56FAC4EE" w14:textId="77777777" w:rsidR="004B413C" w:rsidRDefault="004B413C">
            <w:pPr>
              <w:rPr>
                <w:sz w:val="24"/>
                <w:szCs w:val="24"/>
              </w:rPr>
            </w:pPr>
          </w:p>
        </w:tc>
        <w:tc>
          <w:tcPr>
            <w:tcW w:w="700" w:type="dxa"/>
            <w:vAlign w:val="bottom"/>
          </w:tcPr>
          <w:p w14:paraId="6D61B1B4" w14:textId="77777777" w:rsidR="004B413C" w:rsidRDefault="004B413C">
            <w:pPr>
              <w:rPr>
                <w:sz w:val="24"/>
                <w:szCs w:val="24"/>
              </w:rPr>
            </w:pPr>
          </w:p>
        </w:tc>
        <w:tc>
          <w:tcPr>
            <w:tcW w:w="700" w:type="dxa"/>
            <w:vAlign w:val="bottom"/>
          </w:tcPr>
          <w:p w14:paraId="57EB3F06" w14:textId="77777777" w:rsidR="004B413C" w:rsidRDefault="004B413C">
            <w:pPr>
              <w:rPr>
                <w:sz w:val="24"/>
                <w:szCs w:val="24"/>
              </w:rPr>
            </w:pPr>
          </w:p>
        </w:tc>
        <w:tc>
          <w:tcPr>
            <w:tcW w:w="680" w:type="dxa"/>
            <w:vAlign w:val="bottom"/>
          </w:tcPr>
          <w:p w14:paraId="76DDB419" w14:textId="77777777" w:rsidR="004B413C" w:rsidRDefault="004B413C">
            <w:pPr>
              <w:rPr>
                <w:sz w:val="24"/>
                <w:szCs w:val="24"/>
              </w:rPr>
            </w:pPr>
          </w:p>
        </w:tc>
        <w:tc>
          <w:tcPr>
            <w:tcW w:w="700" w:type="dxa"/>
            <w:vAlign w:val="bottom"/>
          </w:tcPr>
          <w:p w14:paraId="32532B01" w14:textId="77777777" w:rsidR="004B413C" w:rsidRDefault="004B413C">
            <w:pPr>
              <w:rPr>
                <w:sz w:val="24"/>
                <w:szCs w:val="24"/>
              </w:rPr>
            </w:pPr>
          </w:p>
        </w:tc>
        <w:tc>
          <w:tcPr>
            <w:tcW w:w="540" w:type="dxa"/>
            <w:vAlign w:val="bottom"/>
          </w:tcPr>
          <w:p w14:paraId="3BA58C05" w14:textId="77777777" w:rsidR="004B413C" w:rsidRDefault="004B413C">
            <w:pPr>
              <w:rPr>
                <w:sz w:val="24"/>
                <w:szCs w:val="24"/>
              </w:rPr>
            </w:pPr>
          </w:p>
        </w:tc>
        <w:tc>
          <w:tcPr>
            <w:tcW w:w="0" w:type="dxa"/>
            <w:vAlign w:val="bottom"/>
          </w:tcPr>
          <w:p w14:paraId="58F980AB" w14:textId="77777777" w:rsidR="004B413C" w:rsidRDefault="004B413C">
            <w:pPr>
              <w:rPr>
                <w:sz w:val="1"/>
                <w:szCs w:val="1"/>
              </w:rPr>
            </w:pPr>
          </w:p>
        </w:tc>
      </w:tr>
      <w:tr w:rsidR="004B413C" w14:paraId="2272B5E9" w14:textId="77777777">
        <w:trPr>
          <w:trHeight w:val="350"/>
        </w:trPr>
        <w:tc>
          <w:tcPr>
            <w:tcW w:w="220" w:type="dxa"/>
            <w:vMerge w:val="restart"/>
            <w:textDirection w:val="btLr"/>
            <w:vAlign w:val="bottom"/>
          </w:tcPr>
          <w:p w14:paraId="4055C3B5" w14:textId="77777777" w:rsidR="004B413C" w:rsidRDefault="00EC2FEA">
            <w:pPr>
              <w:rPr>
                <w:sz w:val="20"/>
                <w:szCs w:val="20"/>
              </w:rPr>
            </w:pPr>
            <w:r>
              <w:rPr>
                <w:rFonts w:ascii="Arial" w:eastAsia="Arial" w:hAnsi="Arial" w:cs="Arial"/>
                <w:w w:val="98"/>
              </w:rPr>
              <w:t>Family</w:t>
            </w:r>
          </w:p>
        </w:tc>
        <w:tc>
          <w:tcPr>
            <w:tcW w:w="1280" w:type="dxa"/>
            <w:vAlign w:val="bottom"/>
          </w:tcPr>
          <w:p w14:paraId="3541D5B0" w14:textId="77777777" w:rsidR="004B413C" w:rsidRDefault="00EC2FEA">
            <w:pPr>
              <w:ind w:right="930"/>
              <w:jc w:val="right"/>
              <w:rPr>
                <w:sz w:val="20"/>
                <w:szCs w:val="20"/>
              </w:rPr>
            </w:pPr>
            <w:r>
              <w:rPr>
                <w:rFonts w:ascii="Arial" w:eastAsia="Arial" w:hAnsi="Arial" w:cs="Arial"/>
                <w:color w:val="4D4D4D"/>
                <w:sz w:val="18"/>
                <w:szCs w:val="18"/>
              </w:rPr>
              <w:t>20</w:t>
            </w:r>
          </w:p>
        </w:tc>
        <w:tc>
          <w:tcPr>
            <w:tcW w:w="700" w:type="dxa"/>
            <w:vAlign w:val="bottom"/>
          </w:tcPr>
          <w:p w14:paraId="39AFA019" w14:textId="77777777" w:rsidR="004B413C" w:rsidRDefault="004B413C">
            <w:pPr>
              <w:rPr>
                <w:sz w:val="24"/>
                <w:szCs w:val="24"/>
              </w:rPr>
            </w:pPr>
          </w:p>
        </w:tc>
        <w:tc>
          <w:tcPr>
            <w:tcW w:w="680" w:type="dxa"/>
            <w:vAlign w:val="bottom"/>
          </w:tcPr>
          <w:p w14:paraId="219DACC9" w14:textId="77777777" w:rsidR="004B413C" w:rsidRDefault="004B413C">
            <w:pPr>
              <w:rPr>
                <w:sz w:val="24"/>
                <w:szCs w:val="24"/>
              </w:rPr>
            </w:pPr>
          </w:p>
        </w:tc>
        <w:tc>
          <w:tcPr>
            <w:tcW w:w="700" w:type="dxa"/>
            <w:vAlign w:val="bottom"/>
          </w:tcPr>
          <w:p w14:paraId="38FA5C5C" w14:textId="77777777" w:rsidR="004B413C" w:rsidRDefault="004B413C">
            <w:pPr>
              <w:rPr>
                <w:sz w:val="24"/>
                <w:szCs w:val="24"/>
              </w:rPr>
            </w:pPr>
          </w:p>
        </w:tc>
        <w:tc>
          <w:tcPr>
            <w:tcW w:w="680" w:type="dxa"/>
            <w:vAlign w:val="bottom"/>
          </w:tcPr>
          <w:p w14:paraId="77B5F7E1" w14:textId="77777777" w:rsidR="004B413C" w:rsidRDefault="004B413C">
            <w:pPr>
              <w:rPr>
                <w:sz w:val="24"/>
                <w:szCs w:val="24"/>
              </w:rPr>
            </w:pPr>
          </w:p>
        </w:tc>
        <w:tc>
          <w:tcPr>
            <w:tcW w:w="820" w:type="dxa"/>
            <w:vAlign w:val="bottom"/>
          </w:tcPr>
          <w:p w14:paraId="1AF3775D" w14:textId="77777777" w:rsidR="004B413C" w:rsidRDefault="004B413C">
            <w:pPr>
              <w:rPr>
                <w:sz w:val="24"/>
                <w:szCs w:val="24"/>
              </w:rPr>
            </w:pPr>
          </w:p>
        </w:tc>
        <w:tc>
          <w:tcPr>
            <w:tcW w:w="560" w:type="dxa"/>
            <w:vAlign w:val="bottom"/>
          </w:tcPr>
          <w:p w14:paraId="0936F1BF" w14:textId="77777777" w:rsidR="004B413C" w:rsidRDefault="004B413C">
            <w:pPr>
              <w:rPr>
                <w:sz w:val="24"/>
                <w:szCs w:val="24"/>
              </w:rPr>
            </w:pPr>
          </w:p>
        </w:tc>
        <w:tc>
          <w:tcPr>
            <w:tcW w:w="700" w:type="dxa"/>
            <w:vAlign w:val="bottom"/>
          </w:tcPr>
          <w:p w14:paraId="1BE4E064" w14:textId="77777777" w:rsidR="004B413C" w:rsidRDefault="004B413C">
            <w:pPr>
              <w:rPr>
                <w:sz w:val="24"/>
                <w:szCs w:val="24"/>
              </w:rPr>
            </w:pPr>
          </w:p>
        </w:tc>
        <w:tc>
          <w:tcPr>
            <w:tcW w:w="700" w:type="dxa"/>
            <w:vAlign w:val="bottom"/>
          </w:tcPr>
          <w:p w14:paraId="3681120D" w14:textId="77777777" w:rsidR="004B413C" w:rsidRDefault="004B413C">
            <w:pPr>
              <w:rPr>
                <w:sz w:val="24"/>
                <w:szCs w:val="24"/>
              </w:rPr>
            </w:pPr>
          </w:p>
        </w:tc>
        <w:tc>
          <w:tcPr>
            <w:tcW w:w="680" w:type="dxa"/>
            <w:vAlign w:val="bottom"/>
          </w:tcPr>
          <w:p w14:paraId="109E5FA2" w14:textId="77777777" w:rsidR="004B413C" w:rsidRDefault="004B413C">
            <w:pPr>
              <w:rPr>
                <w:sz w:val="24"/>
                <w:szCs w:val="24"/>
              </w:rPr>
            </w:pPr>
          </w:p>
        </w:tc>
        <w:tc>
          <w:tcPr>
            <w:tcW w:w="700" w:type="dxa"/>
            <w:vAlign w:val="bottom"/>
          </w:tcPr>
          <w:p w14:paraId="26C77456" w14:textId="77777777" w:rsidR="004B413C" w:rsidRDefault="004B413C">
            <w:pPr>
              <w:rPr>
                <w:sz w:val="24"/>
                <w:szCs w:val="24"/>
              </w:rPr>
            </w:pPr>
          </w:p>
        </w:tc>
        <w:tc>
          <w:tcPr>
            <w:tcW w:w="540" w:type="dxa"/>
            <w:vAlign w:val="bottom"/>
          </w:tcPr>
          <w:p w14:paraId="4CC6E0B5" w14:textId="77777777" w:rsidR="004B413C" w:rsidRDefault="004B413C">
            <w:pPr>
              <w:rPr>
                <w:sz w:val="24"/>
                <w:szCs w:val="24"/>
              </w:rPr>
            </w:pPr>
          </w:p>
        </w:tc>
        <w:tc>
          <w:tcPr>
            <w:tcW w:w="0" w:type="dxa"/>
            <w:vAlign w:val="bottom"/>
          </w:tcPr>
          <w:p w14:paraId="04A754F4" w14:textId="77777777" w:rsidR="004B413C" w:rsidRDefault="004B413C">
            <w:pPr>
              <w:rPr>
                <w:sz w:val="1"/>
                <w:szCs w:val="1"/>
              </w:rPr>
            </w:pPr>
          </w:p>
        </w:tc>
      </w:tr>
      <w:tr w:rsidR="004B413C" w14:paraId="3F91D47A" w14:textId="77777777">
        <w:trPr>
          <w:trHeight w:val="348"/>
        </w:trPr>
        <w:tc>
          <w:tcPr>
            <w:tcW w:w="220" w:type="dxa"/>
            <w:vMerge/>
            <w:vAlign w:val="bottom"/>
          </w:tcPr>
          <w:p w14:paraId="25B97800" w14:textId="77777777" w:rsidR="004B413C" w:rsidRDefault="004B413C">
            <w:pPr>
              <w:rPr>
                <w:sz w:val="24"/>
                <w:szCs w:val="24"/>
              </w:rPr>
            </w:pPr>
          </w:p>
        </w:tc>
        <w:tc>
          <w:tcPr>
            <w:tcW w:w="1280" w:type="dxa"/>
            <w:vAlign w:val="bottom"/>
          </w:tcPr>
          <w:p w14:paraId="573D4EFF" w14:textId="77777777" w:rsidR="004B413C" w:rsidRDefault="004B413C">
            <w:pPr>
              <w:rPr>
                <w:sz w:val="24"/>
                <w:szCs w:val="24"/>
              </w:rPr>
            </w:pPr>
          </w:p>
        </w:tc>
        <w:tc>
          <w:tcPr>
            <w:tcW w:w="700" w:type="dxa"/>
            <w:vAlign w:val="bottom"/>
          </w:tcPr>
          <w:p w14:paraId="660C72E9" w14:textId="77777777" w:rsidR="004B413C" w:rsidRDefault="004B413C">
            <w:pPr>
              <w:rPr>
                <w:sz w:val="24"/>
                <w:szCs w:val="24"/>
              </w:rPr>
            </w:pPr>
          </w:p>
        </w:tc>
        <w:tc>
          <w:tcPr>
            <w:tcW w:w="680" w:type="dxa"/>
            <w:vAlign w:val="bottom"/>
          </w:tcPr>
          <w:p w14:paraId="06A15287" w14:textId="77777777" w:rsidR="004B413C" w:rsidRDefault="004B413C">
            <w:pPr>
              <w:rPr>
                <w:sz w:val="24"/>
                <w:szCs w:val="24"/>
              </w:rPr>
            </w:pPr>
          </w:p>
        </w:tc>
        <w:tc>
          <w:tcPr>
            <w:tcW w:w="700" w:type="dxa"/>
            <w:vAlign w:val="bottom"/>
          </w:tcPr>
          <w:p w14:paraId="75E7BE83" w14:textId="77777777" w:rsidR="004B413C" w:rsidRDefault="004B413C">
            <w:pPr>
              <w:rPr>
                <w:sz w:val="24"/>
                <w:szCs w:val="24"/>
              </w:rPr>
            </w:pPr>
          </w:p>
        </w:tc>
        <w:tc>
          <w:tcPr>
            <w:tcW w:w="680" w:type="dxa"/>
            <w:vAlign w:val="bottom"/>
          </w:tcPr>
          <w:p w14:paraId="56848DA4" w14:textId="77777777" w:rsidR="004B413C" w:rsidRDefault="004B413C">
            <w:pPr>
              <w:rPr>
                <w:sz w:val="24"/>
                <w:szCs w:val="24"/>
              </w:rPr>
            </w:pPr>
          </w:p>
        </w:tc>
        <w:tc>
          <w:tcPr>
            <w:tcW w:w="820" w:type="dxa"/>
            <w:vAlign w:val="bottom"/>
          </w:tcPr>
          <w:p w14:paraId="363AB5B4" w14:textId="77777777" w:rsidR="004B413C" w:rsidRDefault="004B413C">
            <w:pPr>
              <w:rPr>
                <w:sz w:val="24"/>
                <w:szCs w:val="24"/>
              </w:rPr>
            </w:pPr>
          </w:p>
        </w:tc>
        <w:tc>
          <w:tcPr>
            <w:tcW w:w="560" w:type="dxa"/>
            <w:vAlign w:val="bottom"/>
          </w:tcPr>
          <w:p w14:paraId="05598E2A" w14:textId="77777777" w:rsidR="004B413C" w:rsidRDefault="004B413C">
            <w:pPr>
              <w:rPr>
                <w:sz w:val="24"/>
                <w:szCs w:val="24"/>
              </w:rPr>
            </w:pPr>
          </w:p>
        </w:tc>
        <w:tc>
          <w:tcPr>
            <w:tcW w:w="700" w:type="dxa"/>
            <w:vAlign w:val="bottom"/>
          </w:tcPr>
          <w:p w14:paraId="57AF9794" w14:textId="77777777" w:rsidR="004B413C" w:rsidRDefault="004B413C">
            <w:pPr>
              <w:rPr>
                <w:sz w:val="24"/>
                <w:szCs w:val="24"/>
              </w:rPr>
            </w:pPr>
          </w:p>
        </w:tc>
        <w:tc>
          <w:tcPr>
            <w:tcW w:w="700" w:type="dxa"/>
            <w:vAlign w:val="bottom"/>
          </w:tcPr>
          <w:p w14:paraId="0656FD0F" w14:textId="77777777" w:rsidR="004B413C" w:rsidRDefault="004B413C">
            <w:pPr>
              <w:rPr>
                <w:sz w:val="24"/>
                <w:szCs w:val="24"/>
              </w:rPr>
            </w:pPr>
          </w:p>
        </w:tc>
        <w:tc>
          <w:tcPr>
            <w:tcW w:w="680" w:type="dxa"/>
            <w:vAlign w:val="bottom"/>
          </w:tcPr>
          <w:p w14:paraId="5236D854" w14:textId="77777777" w:rsidR="004B413C" w:rsidRDefault="004B413C">
            <w:pPr>
              <w:rPr>
                <w:sz w:val="24"/>
                <w:szCs w:val="24"/>
              </w:rPr>
            </w:pPr>
          </w:p>
        </w:tc>
        <w:tc>
          <w:tcPr>
            <w:tcW w:w="700" w:type="dxa"/>
            <w:vAlign w:val="bottom"/>
          </w:tcPr>
          <w:p w14:paraId="1D15EAFB" w14:textId="77777777" w:rsidR="004B413C" w:rsidRDefault="004B413C">
            <w:pPr>
              <w:rPr>
                <w:sz w:val="24"/>
                <w:szCs w:val="24"/>
              </w:rPr>
            </w:pPr>
          </w:p>
        </w:tc>
        <w:tc>
          <w:tcPr>
            <w:tcW w:w="540" w:type="dxa"/>
            <w:vAlign w:val="bottom"/>
          </w:tcPr>
          <w:p w14:paraId="6CE45834" w14:textId="77777777" w:rsidR="004B413C" w:rsidRDefault="004B413C">
            <w:pPr>
              <w:rPr>
                <w:sz w:val="24"/>
                <w:szCs w:val="24"/>
              </w:rPr>
            </w:pPr>
          </w:p>
        </w:tc>
        <w:tc>
          <w:tcPr>
            <w:tcW w:w="0" w:type="dxa"/>
            <w:vAlign w:val="bottom"/>
          </w:tcPr>
          <w:p w14:paraId="0F18A580" w14:textId="77777777" w:rsidR="004B413C" w:rsidRDefault="004B413C">
            <w:pPr>
              <w:rPr>
                <w:sz w:val="1"/>
                <w:szCs w:val="1"/>
              </w:rPr>
            </w:pPr>
          </w:p>
        </w:tc>
      </w:tr>
      <w:tr w:rsidR="004B413C" w14:paraId="3993C17E" w14:textId="77777777">
        <w:trPr>
          <w:trHeight w:val="878"/>
        </w:trPr>
        <w:tc>
          <w:tcPr>
            <w:tcW w:w="220" w:type="dxa"/>
            <w:vAlign w:val="bottom"/>
          </w:tcPr>
          <w:p w14:paraId="58910FE8" w14:textId="77777777" w:rsidR="004B413C" w:rsidRDefault="004B413C">
            <w:pPr>
              <w:rPr>
                <w:sz w:val="24"/>
                <w:szCs w:val="24"/>
              </w:rPr>
            </w:pPr>
          </w:p>
        </w:tc>
        <w:tc>
          <w:tcPr>
            <w:tcW w:w="1280" w:type="dxa"/>
            <w:vAlign w:val="bottom"/>
          </w:tcPr>
          <w:p w14:paraId="501C0AFA" w14:textId="77777777" w:rsidR="004B413C" w:rsidRDefault="00EC2FEA">
            <w:pPr>
              <w:ind w:right="930"/>
              <w:jc w:val="right"/>
              <w:rPr>
                <w:sz w:val="20"/>
                <w:szCs w:val="20"/>
              </w:rPr>
            </w:pPr>
            <w:r>
              <w:rPr>
                <w:rFonts w:ascii="Arial" w:eastAsia="Arial" w:hAnsi="Arial" w:cs="Arial"/>
                <w:color w:val="4D4D4D"/>
                <w:sz w:val="18"/>
                <w:szCs w:val="18"/>
              </w:rPr>
              <w:t>15</w:t>
            </w:r>
          </w:p>
        </w:tc>
        <w:tc>
          <w:tcPr>
            <w:tcW w:w="700" w:type="dxa"/>
            <w:vAlign w:val="bottom"/>
          </w:tcPr>
          <w:p w14:paraId="5EDDEE89" w14:textId="77777777" w:rsidR="004B413C" w:rsidRDefault="004B413C">
            <w:pPr>
              <w:rPr>
                <w:sz w:val="24"/>
                <w:szCs w:val="24"/>
              </w:rPr>
            </w:pPr>
          </w:p>
        </w:tc>
        <w:tc>
          <w:tcPr>
            <w:tcW w:w="680" w:type="dxa"/>
            <w:vAlign w:val="bottom"/>
          </w:tcPr>
          <w:p w14:paraId="0314F62F" w14:textId="77777777" w:rsidR="004B413C" w:rsidRDefault="004B413C">
            <w:pPr>
              <w:rPr>
                <w:sz w:val="24"/>
                <w:szCs w:val="24"/>
              </w:rPr>
            </w:pPr>
          </w:p>
        </w:tc>
        <w:tc>
          <w:tcPr>
            <w:tcW w:w="700" w:type="dxa"/>
            <w:vAlign w:val="bottom"/>
          </w:tcPr>
          <w:p w14:paraId="56351894" w14:textId="77777777" w:rsidR="004B413C" w:rsidRDefault="004B413C">
            <w:pPr>
              <w:rPr>
                <w:sz w:val="24"/>
                <w:szCs w:val="24"/>
              </w:rPr>
            </w:pPr>
          </w:p>
        </w:tc>
        <w:tc>
          <w:tcPr>
            <w:tcW w:w="680" w:type="dxa"/>
            <w:vAlign w:val="bottom"/>
          </w:tcPr>
          <w:p w14:paraId="4DFCC5C0" w14:textId="77777777" w:rsidR="004B413C" w:rsidRDefault="004B413C">
            <w:pPr>
              <w:rPr>
                <w:sz w:val="24"/>
                <w:szCs w:val="24"/>
              </w:rPr>
            </w:pPr>
          </w:p>
        </w:tc>
        <w:tc>
          <w:tcPr>
            <w:tcW w:w="820" w:type="dxa"/>
            <w:vAlign w:val="bottom"/>
          </w:tcPr>
          <w:p w14:paraId="753B3B60" w14:textId="77777777" w:rsidR="004B413C" w:rsidRDefault="004B413C">
            <w:pPr>
              <w:rPr>
                <w:sz w:val="24"/>
                <w:szCs w:val="24"/>
              </w:rPr>
            </w:pPr>
          </w:p>
        </w:tc>
        <w:tc>
          <w:tcPr>
            <w:tcW w:w="560" w:type="dxa"/>
            <w:vAlign w:val="bottom"/>
          </w:tcPr>
          <w:p w14:paraId="7C61CFE7" w14:textId="77777777" w:rsidR="004B413C" w:rsidRDefault="004B413C">
            <w:pPr>
              <w:rPr>
                <w:sz w:val="24"/>
                <w:szCs w:val="24"/>
              </w:rPr>
            </w:pPr>
          </w:p>
        </w:tc>
        <w:tc>
          <w:tcPr>
            <w:tcW w:w="700" w:type="dxa"/>
            <w:vAlign w:val="bottom"/>
          </w:tcPr>
          <w:p w14:paraId="4F71BED6" w14:textId="77777777" w:rsidR="004B413C" w:rsidRDefault="004B413C">
            <w:pPr>
              <w:rPr>
                <w:sz w:val="24"/>
                <w:szCs w:val="24"/>
              </w:rPr>
            </w:pPr>
          </w:p>
        </w:tc>
        <w:tc>
          <w:tcPr>
            <w:tcW w:w="700" w:type="dxa"/>
            <w:vAlign w:val="bottom"/>
          </w:tcPr>
          <w:p w14:paraId="59B30390" w14:textId="77777777" w:rsidR="004B413C" w:rsidRDefault="004B413C">
            <w:pPr>
              <w:rPr>
                <w:sz w:val="24"/>
                <w:szCs w:val="24"/>
              </w:rPr>
            </w:pPr>
          </w:p>
        </w:tc>
        <w:tc>
          <w:tcPr>
            <w:tcW w:w="680" w:type="dxa"/>
            <w:vAlign w:val="bottom"/>
          </w:tcPr>
          <w:p w14:paraId="439C93C3" w14:textId="77777777" w:rsidR="004B413C" w:rsidRDefault="004B413C">
            <w:pPr>
              <w:rPr>
                <w:sz w:val="24"/>
                <w:szCs w:val="24"/>
              </w:rPr>
            </w:pPr>
          </w:p>
        </w:tc>
        <w:tc>
          <w:tcPr>
            <w:tcW w:w="700" w:type="dxa"/>
            <w:vAlign w:val="bottom"/>
          </w:tcPr>
          <w:p w14:paraId="68DD819E" w14:textId="77777777" w:rsidR="004B413C" w:rsidRDefault="004B413C">
            <w:pPr>
              <w:rPr>
                <w:sz w:val="24"/>
                <w:szCs w:val="24"/>
              </w:rPr>
            </w:pPr>
          </w:p>
        </w:tc>
        <w:tc>
          <w:tcPr>
            <w:tcW w:w="540" w:type="dxa"/>
            <w:vAlign w:val="bottom"/>
          </w:tcPr>
          <w:p w14:paraId="14C28C2D" w14:textId="77777777" w:rsidR="004B413C" w:rsidRDefault="004B413C">
            <w:pPr>
              <w:rPr>
                <w:sz w:val="24"/>
                <w:szCs w:val="24"/>
              </w:rPr>
            </w:pPr>
          </w:p>
        </w:tc>
        <w:tc>
          <w:tcPr>
            <w:tcW w:w="0" w:type="dxa"/>
            <w:vAlign w:val="bottom"/>
          </w:tcPr>
          <w:p w14:paraId="068864E8" w14:textId="77777777" w:rsidR="004B413C" w:rsidRDefault="004B413C">
            <w:pPr>
              <w:rPr>
                <w:sz w:val="1"/>
                <w:szCs w:val="1"/>
              </w:rPr>
            </w:pPr>
          </w:p>
        </w:tc>
      </w:tr>
      <w:tr w:rsidR="004B413C" w14:paraId="741969E7" w14:textId="77777777">
        <w:trPr>
          <w:trHeight w:val="1225"/>
        </w:trPr>
        <w:tc>
          <w:tcPr>
            <w:tcW w:w="220" w:type="dxa"/>
            <w:vAlign w:val="bottom"/>
          </w:tcPr>
          <w:p w14:paraId="7472D4DD" w14:textId="77777777" w:rsidR="004B413C" w:rsidRDefault="004B413C">
            <w:pPr>
              <w:rPr>
                <w:sz w:val="24"/>
                <w:szCs w:val="24"/>
              </w:rPr>
            </w:pPr>
          </w:p>
        </w:tc>
        <w:tc>
          <w:tcPr>
            <w:tcW w:w="1280" w:type="dxa"/>
            <w:vAlign w:val="bottom"/>
          </w:tcPr>
          <w:p w14:paraId="745D172C" w14:textId="77777777" w:rsidR="004B413C" w:rsidRDefault="00EC2FEA">
            <w:pPr>
              <w:ind w:right="930"/>
              <w:jc w:val="right"/>
              <w:rPr>
                <w:sz w:val="20"/>
                <w:szCs w:val="20"/>
              </w:rPr>
            </w:pPr>
            <w:r>
              <w:rPr>
                <w:rFonts w:ascii="Arial" w:eastAsia="Arial" w:hAnsi="Arial" w:cs="Arial"/>
                <w:color w:val="4D4D4D"/>
                <w:sz w:val="18"/>
                <w:szCs w:val="18"/>
              </w:rPr>
              <w:t>10</w:t>
            </w:r>
          </w:p>
        </w:tc>
        <w:tc>
          <w:tcPr>
            <w:tcW w:w="700" w:type="dxa"/>
            <w:vAlign w:val="bottom"/>
          </w:tcPr>
          <w:p w14:paraId="324EDA9D" w14:textId="77777777" w:rsidR="004B413C" w:rsidRDefault="004B413C">
            <w:pPr>
              <w:rPr>
                <w:sz w:val="24"/>
                <w:szCs w:val="24"/>
              </w:rPr>
            </w:pPr>
          </w:p>
        </w:tc>
        <w:tc>
          <w:tcPr>
            <w:tcW w:w="680" w:type="dxa"/>
            <w:vAlign w:val="bottom"/>
          </w:tcPr>
          <w:p w14:paraId="1625749B" w14:textId="77777777" w:rsidR="004B413C" w:rsidRDefault="004B413C">
            <w:pPr>
              <w:rPr>
                <w:sz w:val="24"/>
                <w:szCs w:val="24"/>
              </w:rPr>
            </w:pPr>
          </w:p>
        </w:tc>
        <w:tc>
          <w:tcPr>
            <w:tcW w:w="700" w:type="dxa"/>
            <w:vAlign w:val="bottom"/>
          </w:tcPr>
          <w:p w14:paraId="35F7214C" w14:textId="77777777" w:rsidR="004B413C" w:rsidRDefault="004B413C">
            <w:pPr>
              <w:rPr>
                <w:sz w:val="24"/>
                <w:szCs w:val="24"/>
              </w:rPr>
            </w:pPr>
          </w:p>
        </w:tc>
        <w:tc>
          <w:tcPr>
            <w:tcW w:w="680" w:type="dxa"/>
            <w:vAlign w:val="bottom"/>
          </w:tcPr>
          <w:p w14:paraId="64C522EB" w14:textId="77777777" w:rsidR="004B413C" w:rsidRDefault="004B413C">
            <w:pPr>
              <w:rPr>
                <w:sz w:val="24"/>
                <w:szCs w:val="24"/>
              </w:rPr>
            </w:pPr>
          </w:p>
        </w:tc>
        <w:tc>
          <w:tcPr>
            <w:tcW w:w="820" w:type="dxa"/>
            <w:vAlign w:val="bottom"/>
          </w:tcPr>
          <w:p w14:paraId="79D9880E" w14:textId="77777777" w:rsidR="004B413C" w:rsidRDefault="004B413C">
            <w:pPr>
              <w:rPr>
                <w:sz w:val="24"/>
                <w:szCs w:val="24"/>
              </w:rPr>
            </w:pPr>
          </w:p>
        </w:tc>
        <w:tc>
          <w:tcPr>
            <w:tcW w:w="560" w:type="dxa"/>
            <w:vAlign w:val="bottom"/>
          </w:tcPr>
          <w:p w14:paraId="29457680" w14:textId="77777777" w:rsidR="004B413C" w:rsidRDefault="004B413C">
            <w:pPr>
              <w:rPr>
                <w:sz w:val="24"/>
                <w:szCs w:val="24"/>
              </w:rPr>
            </w:pPr>
          </w:p>
        </w:tc>
        <w:tc>
          <w:tcPr>
            <w:tcW w:w="700" w:type="dxa"/>
            <w:vAlign w:val="bottom"/>
          </w:tcPr>
          <w:p w14:paraId="68DFD840" w14:textId="77777777" w:rsidR="004B413C" w:rsidRDefault="004B413C">
            <w:pPr>
              <w:rPr>
                <w:sz w:val="24"/>
                <w:szCs w:val="24"/>
              </w:rPr>
            </w:pPr>
          </w:p>
        </w:tc>
        <w:tc>
          <w:tcPr>
            <w:tcW w:w="700" w:type="dxa"/>
            <w:vAlign w:val="bottom"/>
          </w:tcPr>
          <w:p w14:paraId="6E780197" w14:textId="77777777" w:rsidR="004B413C" w:rsidRDefault="004B413C">
            <w:pPr>
              <w:rPr>
                <w:sz w:val="24"/>
                <w:szCs w:val="24"/>
              </w:rPr>
            </w:pPr>
          </w:p>
        </w:tc>
        <w:tc>
          <w:tcPr>
            <w:tcW w:w="680" w:type="dxa"/>
            <w:vAlign w:val="bottom"/>
          </w:tcPr>
          <w:p w14:paraId="0CE1DEBE" w14:textId="77777777" w:rsidR="004B413C" w:rsidRDefault="004B413C">
            <w:pPr>
              <w:rPr>
                <w:sz w:val="24"/>
                <w:szCs w:val="24"/>
              </w:rPr>
            </w:pPr>
          </w:p>
        </w:tc>
        <w:tc>
          <w:tcPr>
            <w:tcW w:w="700" w:type="dxa"/>
            <w:vAlign w:val="bottom"/>
          </w:tcPr>
          <w:p w14:paraId="502ACD41" w14:textId="77777777" w:rsidR="004B413C" w:rsidRDefault="004B413C">
            <w:pPr>
              <w:rPr>
                <w:sz w:val="24"/>
                <w:szCs w:val="24"/>
              </w:rPr>
            </w:pPr>
          </w:p>
        </w:tc>
        <w:tc>
          <w:tcPr>
            <w:tcW w:w="540" w:type="dxa"/>
            <w:vAlign w:val="bottom"/>
          </w:tcPr>
          <w:p w14:paraId="1511133A" w14:textId="77777777" w:rsidR="004B413C" w:rsidRDefault="004B413C">
            <w:pPr>
              <w:rPr>
                <w:sz w:val="24"/>
                <w:szCs w:val="24"/>
              </w:rPr>
            </w:pPr>
          </w:p>
        </w:tc>
        <w:tc>
          <w:tcPr>
            <w:tcW w:w="0" w:type="dxa"/>
            <w:vAlign w:val="bottom"/>
          </w:tcPr>
          <w:p w14:paraId="4B1B5F07" w14:textId="77777777" w:rsidR="004B413C" w:rsidRDefault="004B413C">
            <w:pPr>
              <w:rPr>
                <w:sz w:val="1"/>
                <w:szCs w:val="1"/>
              </w:rPr>
            </w:pPr>
          </w:p>
        </w:tc>
      </w:tr>
      <w:tr w:rsidR="004B413C" w14:paraId="0B516805" w14:textId="77777777">
        <w:trPr>
          <w:trHeight w:val="271"/>
        </w:trPr>
        <w:tc>
          <w:tcPr>
            <w:tcW w:w="220" w:type="dxa"/>
            <w:vAlign w:val="bottom"/>
          </w:tcPr>
          <w:p w14:paraId="0E00C55F" w14:textId="77777777" w:rsidR="004B413C" w:rsidRDefault="004B413C">
            <w:pPr>
              <w:rPr>
                <w:sz w:val="23"/>
                <w:szCs w:val="23"/>
              </w:rPr>
            </w:pPr>
          </w:p>
        </w:tc>
        <w:tc>
          <w:tcPr>
            <w:tcW w:w="1280" w:type="dxa"/>
            <w:vAlign w:val="bottom"/>
          </w:tcPr>
          <w:p w14:paraId="4EA08A21" w14:textId="77777777" w:rsidR="004B413C" w:rsidRDefault="00EC2FEA">
            <w:pPr>
              <w:ind w:right="50"/>
              <w:jc w:val="right"/>
              <w:rPr>
                <w:sz w:val="20"/>
                <w:szCs w:val="20"/>
              </w:rPr>
            </w:pPr>
            <w:r>
              <w:rPr>
                <w:rFonts w:ascii="Arial" w:eastAsia="Arial" w:hAnsi="Arial" w:cs="Arial"/>
                <w:color w:val="4D4D4D"/>
                <w:sz w:val="18"/>
                <w:szCs w:val="18"/>
              </w:rPr>
              <w:t>1996</w:t>
            </w:r>
          </w:p>
        </w:tc>
        <w:tc>
          <w:tcPr>
            <w:tcW w:w="700" w:type="dxa"/>
            <w:vAlign w:val="bottom"/>
          </w:tcPr>
          <w:p w14:paraId="7FDFEBCD" w14:textId="77777777" w:rsidR="004B413C" w:rsidRDefault="00EC2FEA">
            <w:pPr>
              <w:ind w:right="70"/>
              <w:jc w:val="right"/>
              <w:rPr>
                <w:sz w:val="20"/>
                <w:szCs w:val="20"/>
              </w:rPr>
            </w:pPr>
            <w:r>
              <w:rPr>
                <w:rFonts w:ascii="Arial" w:eastAsia="Arial" w:hAnsi="Arial" w:cs="Arial"/>
                <w:color w:val="4D4D4D"/>
                <w:sz w:val="18"/>
                <w:szCs w:val="18"/>
              </w:rPr>
              <w:t>1998</w:t>
            </w:r>
          </w:p>
        </w:tc>
        <w:tc>
          <w:tcPr>
            <w:tcW w:w="680" w:type="dxa"/>
            <w:vAlign w:val="bottom"/>
          </w:tcPr>
          <w:p w14:paraId="4C66132E" w14:textId="77777777" w:rsidR="004B413C" w:rsidRDefault="00EC2FEA">
            <w:pPr>
              <w:ind w:right="50"/>
              <w:jc w:val="right"/>
              <w:rPr>
                <w:sz w:val="20"/>
                <w:szCs w:val="20"/>
              </w:rPr>
            </w:pPr>
            <w:r>
              <w:rPr>
                <w:rFonts w:ascii="Arial" w:eastAsia="Arial" w:hAnsi="Arial" w:cs="Arial"/>
                <w:color w:val="4D4D4D"/>
                <w:sz w:val="18"/>
                <w:szCs w:val="18"/>
              </w:rPr>
              <w:t>2000</w:t>
            </w:r>
          </w:p>
        </w:tc>
        <w:tc>
          <w:tcPr>
            <w:tcW w:w="700" w:type="dxa"/>
            <w:vAlign w:val="bottom"/>
          </w:tcPr>
          <w:p w14:paraId="02FAA15C" w14:textId="77777777" w:rsidR="004B413C" w:rsidRDefault="00EC2FEA">
            <w:pPr>
              <w:ind w:right="70"/>
              <w:jc w:val="right"/>
              <w:rPr>
                <w:sz w:val="20"/>
                <w:szCs w:val="20"/>
              </w:rPr>
            </w:pPr>
            <w:r>
              <w:rPr>
                <w:rFonts w:ascii="Arial" w:eastAsia="Arial" w:hAnsi="Arial" w:cs="Arial"/>
                <w:color w:val="4D4D4D"/>
                <w:sz w:val="18"/>
                <w:szCs w:val="18"/>
              </w:rPr>
              <w:t>2002</w:t>
            </w:r>
          </w:p>
        </w:tc>
        <w:tc>
          <w:tcPr>
            <w:tcW w:w="680" w:type="dxa"/>
            <w:vAlign w:val="bottom"/>
          </w:tcPr>
          <w:p w14:paraId="640CEB23" w14:textId="77777777" w:rsidR="004B413C" w:rsidRDefault="00EC2FEA">
            <w:pPr>
              <w:ind w:right="50"/>
              <w:jc w:val="right"/>
              <w:rPr>
                <w:sz w:val="20"/>
                <w:szCs w:val="20"/>
              </w:rPr>
            </w:pPr>
            <w:r>
              <w:rPr>
                <w:rFonts w:ascii="Arial" w:eastAsia="Arial" w:hAnsi="Arial" w:cs="Arial"/>
                <w:color w:val="4D4D4D"/>
                <w:sz w:val="18"/>
                <w:szCs w:val="18"/>
              </w:rPr>
              <w:t>2004</w:t>
            </w:r>
          </w:p>
        </w:tc>
        <w:tc>
          <w:tcPr>
            <w:tcW w:w="820" w:type="dxa"/>
            <w:vAlign w:val="bottom"/>
          </w:tcPr>
          <w:p w14:paraId="5EA577B4" w14:textId="77777777" w:rsidR="004B413C" w:rsidRDefault="00EC2FEA">
            <w:pPr>
              <w:ind w:right="160"/>
              <w:jc w:val="right"/>
              <w:rPr>
                <w:sz w:val="20"/>
                <w:szCs w:val="20"/>
              </w:rPr>
            </w:pPr>
            <w:r>
              <w:rPr>
                <w:rFonts w:ascii="Arial" w:eastAsia="Arial" w:hAnsi="Arial" w:cs="Arial"/>
                <w:color w:val="4D4D4D"/>
                <w:sz w:val="18"/>
                <w:szCs w:val="18"/>
              </w:rPr>
              <w:t>2006</w:t>
            </w:r>
          </w:p>
        </w:tc>
        <w:tc>
          <w:tcPr>
            <w:tcW w:w="560" w:type="dxa"/>
            <w:vAlign w:val="bottom"/>
          </w:tcPr>
          <w:p w14:paraId="0CEE2B01" w14:textId="77777777" w:rsidR="004B413C" w:rsidRDefault="00EC2FEA">
            <w:pPr>
              <w:ind w:right="50"/>
              <w:jc w:val="right"/>
              <w:rPr>
                <w:sz w:val="20"/>
                <w:szCs w:val="20"/>
              </w:rPr>
            </w:pPr>
            <w:r>
              <w:rPr>
                <w:rFonts w:ascii="Arial" w:eastAsia="Arial" w:hAnsi="Arial" w:cs="Arial"/>
                <w:color w:val="4D4D4D"/>
                <w:w w:val="99"/>
                <w:sz w:val="18"/>
                <w:szCs w:val="18"/>
              </w:rPr>
              <w:t>2008</w:t>
            </w:r>
          </w:p>
        </w:tc>
        <w:tc>
          <w:tcPr>
            <w:tcW w:w="700" w:type="dxa"/>
            <w:vAlign w:val="bottom"/>
          </w:tcPr>
          <w:p w14:paraId="27F48D72" w14:textId="77777777" w:rsidR="004B413C" w:rsidRDefault="00EC2FEA">
            <w:pPr>
              <w:ind w:right="50"/>
              <w:jc w:val="right"/>
              <w:rPr>
                <w:sz w:val="20"/>
                <w:szCs w:val="20"/>
              </w:rPr>
            </w:pPr>
            <w:r>
              <w:rPr>
                <w:rFonts w:ascii="Arial" w:eastAsia="Arial" w:hAnsi="Arial" w:cs="Arial"/>
                <w:color w:val="4D4D4D"/>
                <w:sz w:val="18"/>
                <w:szCs w:val="18"/>
              </w:rPr>
              <w:t>2010</w:t>
            </w:r>
          </w:p>
        </w:tc>
        <w:tc>
          <w:tcPr>
            <w:tcW w:w="700" w:type="dxa"/>
            <w:vAlign w:val="bottom"/>
          </w:tcPr>
          <w:p w14:paraId="6BE31E36" w14:textId="77777777" w:rsidR="004B413C" w:rsidRDefault="00EC2FEA">
            <w:pPr>
              <w:ind w:right="70"/>
              <w:jc w:val="right"/>
              <w:rPr>
                <w:sz w:val="20"/>
                <w:szCs w:val="20"/>
              </w:rPr>
            </w:pPr>
            <w:r>
              <w:rPr>
                <w:rFonts w:ascii="Arial" w:eastAsia="Arial" w:hAnsi="Arial" w:cs="Arial"/>
                <w:color w:val="4D4D4D"/>
                <w:sz w:val="18"/>
                <w:szCs w:val="18"/>
              </w:rPr>
              <w:t>2012</w:t>
            </w:r>
          </w:p>
        </w:tc>
        <w:tc>
          <w:tcPr>
            <w:tcW w:w="680" w:type="dxa"/>
            <w:vAlign w:val="bottom"/>
          </w:tcPr>
          <w:p w14:paraId="030AE89E" w14:textId="77777777" w:rsidR="004B413C" w:rsidRDefault="00EC2FEA">
            <w:pPr>
              <w:ind w:right="50"/>
              <w:jc w:val="right"/>
              <w:rPr>
                <w:sz w:val="20"/>
                <w:szCs w:val="20"/>
              </w:rPr>
            </w:pPr>
            <w:r>
              <w:rPr>
                <w:rFonts w:ascii="Arial" w:eastAsia="Arial" w:hAnsi="Arial" w:cs="Arial"/>
                <w:color w:val="4D4D4D"/>
                <w:sz w:val="18"/>
                <w:szCs w:val="18"/>
              </w:rPr>
              <w:t>2014</w:t>
            </w:r>
          </w:p>
        </w:tc>
        <w:tc>
          <w:tcPr>
            <w:tcW w:w="700" w:type="dxa"/>
            <w:vAlign w:val="bottom"/>
          </w:tcPr>
          <w:p w14:paraId="548AB78F" w14:textId="77777777" w:rsidR="004B413C" w:rsidRDefault="00EC2FEA">
            <w:pPr>
              <w:ind w:right="70"/>
              <w:jc w:val="right"/>
              <w:rPr>
                <w:sz w:val="20"/>
                <w:szCs w:val="20"/>
              </w:rPr>
            </w:pPr>
            <w:r>
              <w:rPr>
                <w:rFonts w:ascii="Arial" w:eastAsia="Arial" w:hAnsi="Arial" w:cs="Arial"/>
                <w:color w:val="4D4D4D"/>
                <w:sz w:val="18"/>
                <w:szCs w:val="18"/>
              </w:rPr>
              <w:t>2016</w:t>
            </w:r>
          </w:p>
        </w:tc>
        <w:tc>
          <w:tcPr>
            <w:tcW w:w="540" w:type="dxa"/>
            <w:vAlign w:val="bottom"/>
          </w:tcPr>
          <w:p w14:paraId="68B0D1B3" w14:textId="77777777" w:rsidR="004B413C" w:rsidRDefault="00EC2FEA">
            <w:pPr>
              <w:jc w:val="right"/>
              <w:rPr>
                <w:sz w:val="20"/>
                <w:szCs w:val="20"/>
              </w:rPr>
            </w:pPr>
            <w:r>
              <w:rPr>
                <w:rFonts w:ascii="Arial" w:eastAsia="Arial" w:hAnsi="Arial" w:cs="Arial"/>
                <w:color w:val="4D4D4D"/>
                <w:sz w:val="18"/>
                <w:szCs w:val="18"/>
              </w:rPr>
              <w:t>2018</w:t>
            </w:r>
          </w:p>
        </w:tc>
        <w:tc>
          <w:tcPr>
            <w:tcW w:w="0" w:type="dxa"/>
            <w:vAlign w:val="bottom"/>
          </w:tcPr>
          <w:p w14:paraId="6269AE52" w14:textId="77777777" w:rsidR="004B413C" w:rsidRDefault="004B413C">
            <w:pPr>
              <w:rPr>
                <w:sz w:val="1"/>
                <w:szCs w:val="1"/>
              </w:rPr>
            </w:pPr>
          </w:p>
        </w:tc>
      </w:tr>
      <w:tr w:rsidR="004B413C" w14:paraId="2662DC5E" w14:textId="77777777">
        <w:trPr>
          <w:trHeight w:val="260"/>
        </w:trPr>
        <w:tc>
          <w:tcPr>
            <w:tcW w:w="220" w:type="dxa"/>
            <w:vAlign w:val="bottom"/>
          </w:tcPr>
          <w:p w14:paraId="4D102E54" w14:textId="77777777" w:rsidR="004B413C" w:rsidRDefault="004B413C"/>
        </w:tc>
        <w:tc>
          <w:tcPr>
            <w:tcW w:w="1280" w:type="dxa"/>
            <w:vAlign w:val="bottom"/>
          </w:tcPr>
          <w:p w14:paraId="00CE344C" w14:textId="77777777" w:rsidR="004B413C" w:rsidRDefault="004B413C"/>
        </w:tc>
        <w:tc>
          <w:tcPr>
            <w:tcW w:w="700" w:type="dxa"/>
            <w:vAlign w:val="bottom"/>
          </w:tcPr>
          <w:p w14:paraId="01B8EAAE" w14:textId="77777777" w:rsidR="004B413C" w:rsidRDefault="004B413C"/>
        </w:tc>
        <w:tc>
          <w:tcPr>
            <w:tcW w:w="680" w:type="dxa"/>
            <w:vAlign w:val="bottom"/>
          </w:tcPr>
          <w:p w14:paraId="2E0FC8FD" w14:textId="77777777" w:rsidR="004B413C" w:rsidRDefault="004B413C"/>
        </w:tc>
        <w:tc>
          <w:tcPr>
            <w:tcW w:w="700" w:type="dxa"/>
            <w:vAlign w:val="bottom"/>
          </w:tcPr>
          <w:p w14:paraId="2E9E6498" w14:textId="77777777" w:rsidR="004B413C" w:rsidRDefault="004B413C"/>
        </w:tc>
        <w:tc>
          <w:tcPr>
            <w:tcW w:w="680" w:type="dxa"/>
            <w:vAlign w:val="bottom"/>
          </w:tcPr>
          <w:p w14:paraId="0D85DBC6" w14:textId="77777777" w:rsidR="004B413C" w:rsidRDefault="004B413C"/>
        </w:tc>
        <w:tc>
          <w:tcPr>
            <w:tcW w:w="820" w:type="dxa"/>
            <w:vAlign w:val="bottom"/>
          </w:tcPr>
          <w:p w14:paraId="634CEDC4" w14:textId="77777777" w:rsidR="004B413C" w:rsidRDefault="00EC2FEA">
            <w:pPr>
              <w:jc w:val="right"/>
              <w:rPr>
                <w:sz w:val="20"/>
                <w:szCs w:val="20"/>
              </w:rPr>
            </w:pPr>
            <w:r>
              <w:rPr>
                <w:rFonts w:ascii="Arial" w:eastAsia="Arial" w:hAnsi="Arial" w:cs="Arial"/>
              </w:rPr>
              <w:t>Year</w:t>
            </w:r>
          </w:p>
        </w:tc>
        <w:tc>
          <w:tcPr>
            <w:tcW w:w="560" w:type="dxa"/>
            <w:vAlign w:val="bottom"/>
          </w:tcPr>
          <w:p w14:paraId="194A6E8E" w14:textId="77777777" w:rsidR="004B413C" w:rsidRDefault="004B413C"/>
        </w:tc>
        <w:tc>
          <w:tcPr>
            <w:tcW w:w="700" w:type="dxa"/>
            <w:vAlign w:val="bottom"/>
          </w:tcPr>
          <w:p w14:paraId="5780006C" w14:textId="77777777" w:rsidR="004B413C" w:rsidRDefault="004B413C"/>
        </w:tc>
        <w:tc>
          <w:tcPr>
            <w:tcW w:w="700" w:type="dxa"/>
            <w:vAlign w:val="bottom"/>
          </w:tcPr>
          <w:p w14:paraId="649D09F8" w14:textId="77777777" w:rsidR="004B413C" w:rsidRDefault="004B413C"/>
        </w:tc>
        <w:tc>
          <w:tcPr>
            <w:tcW w:w="680" w:type="dxa"/>
            <w:vAlign w:val="bottom"/>
          </w:tcPr>
          <w:p w14:paraId="77946E05" w14:textId="77777777" w:rsidR="004B413C" w:rsidRDefault="004B413C"/>
        </w:tc>
        <w:tc>
          <w:tcPr>
            <w:tcW w:w="700" w:type="dxa"/>
            <w:vAlign w:val="bottom"/>
          </w:tcPr>
          <w:p w14:paraId="144DAA7C" w14:textId="77777777" w:rsidR="004B413C" w:rsidRDefault="004B413C"/>
        </w:tc>
        <w:tc>
          <w:tcPr>
            <w:tcW w:w="540" w:type="dxa"/>
            <w:vAlign w:val="bottom"/>
          </w:tcPr>
          <w:p w14:paraId="0292037C" w14:textId="77777777" w:rsidR="004B413C" w:rsidRDefault="004B413C"/>
        </w:tc>
        <w:tc>
          <w:tcPr>
            <w:tcW w:w="0" w:type="dxa"/>
            <w:vAlign w:val="bottom"/>
          </w:tcPr>
          <w:p w14:paraId="369C5482" w14:textId="77777777" w:rsidR="004B413C" w:rsidRDefault="004B413C">
            <w:pPr>
              <w:rPr>
                <w:sz w:val="1"/>
                <w:szCs w:val="1"/>
              </w:rPr>
            </w:pPr>
          </w:p>
        </w:tc>
      </w:tr>
    </w:tbl>
    <w:p w14:paraId="39ACC429" w14:textId="77777777" w:rsidR="004B413C" w:rsidRDefault="004B413C">
      <w:pPr>
        <w:spacing w:line="200" w:lineRule="exact"/>
        <w:rPr>
          <w:sz w:val="20"/>
          <w:szCs w:val="20"/>
        </w:rPr>
      </w:pPr>
    </w:p>
    <w:p w14:paraId="33EE33B5" w14:textId="77777777" w:rsidR="004B413C" w:rsidRDefault="004B413C">
      <w:pPr>
        <w:spacing w:line="363" w:lineRule="exact"/>
        <w:rPr>
          <w:sz w:val="20"/>
          <w:szCs w:val="20"/>
        </w:rPr>
      </w:pPr>
    </w:p>
    <w:p w14:paraId="54428649" w14:textId="77777777" w:rsidR="004B413C" w:rsidRDefault="00EC2FEA">
      <w:pPr>
        <w:spacing w:line="302" w:lineRule="auto"/>
        <w:rPr>
          <w:sz w:val="20"/>
          <w:szCs w:val="20"/>
        </w:rPr>
      </w:pPr>
      <w:r>
        <w:rPr>
          <w:rFonts w:ascii="Arial" w:eastAsia="Arial" w:hAnsi="Arial" w:cs="Arial"/>
          <w:sz w:val="20"/>
          <w:szCs w:val="20"/>
        </w:rPr>
        <w:t>Figure 34: Richness of aquatic invertebrate families for each year at Lake Joondalup. Line is a moving 3-year averavge.</w:t>
      </w:r>
    </w:p>
    <w:p w14:paraId="17268F11" w14:textId="77777777" w:rsidR="004B413C" w:rsidRDefault="004B413C">
      <w:pPr>
        <w:spacing w:line="200" w:lineRule="exact"/>
        <w:rPr>
          <w:sz w:val="20"/>
          <w:szCs w:val="20"/>
        </w:rPr>
      </w:pPr>
    </w:p>
    <w:p w14:paraId="3D4B2BE9" w14:textId="77777777" w:rsidR="004B413C" w:rsidRDefault="004B413C">
      <w:pPr>
        <w:spacing w:line="200" w:lineRule="exact"/>
        <w:rPr>
          <w:sz w:val="20"/>
          <w:szCs w:val="20"/>
        </w:rPr>
      </w:pPr>
    </w:p>
    <w:p w14:paraId="07E04DFC" w14:textId="77777777" w:rsidR="004B413C" w:rsidRDefault="004B413C">
      <w:pPr>
        <w:spacing w:line="200" w:lineRule="exact"/>
        <w:rPr>
          <w:sz w:val="20"/>
          <w:szCs w:val="20"/>
        </w:rPr>
      </w:pPr>
    </w:p>
    <w:p w14:paraId="431C62D6" w14:textId="77777777" w:rsidR="004B413C" w:rsidRDefault="004B413C">
      <w:pPr>
        <w:spacing w:line="200" w:lineRule="exact"/>
        <w:rPr>
          <w:sz w:val="20"/>
          <w:szCs w:val="20"/>
        </w:rPr>
      </w:pPr>
    </w:p>
    <w:p w14:paraId="33087E9D" w14:textId="77777777" w:rsidR="004B413C" w:rsidRDefault="004B413C">
      <w:pPr>
        <w:spacing w:line="200" w:lineRule="exact"/>
        <w:rPr>
          <w:sz w:val="20"/>
          <w:szCs w:val="20"/>
        </w:rPr>
      </w:pPr>
    </w:p>
    <w:p w14:paraId="67EE22D3" w14:textId="77777777" w:rsidR="004B413C" w:rsidRDefault="004B413C">
      <w:pPr>
        <w:spacing w:line="200" w:lineRule="exact"/>
        <w:rPr>
          <w:sz w:val="20"/>
          <w:szCs w:val="20"/>
        </w:rPr>
      </w:pPr>
    </w:p>
    <w:p w14:paraId="35BAF808" w14:textId="77777777" w:rsidR="004B413C" w:rsidRDefault="004B413C">
      <w:pPr>
        <w:spacing w:line="200" w:lineRule="exact"/>
        <w:rPr>
          <w:sz w:val="20"/>
          <w:szCs w:val="20"/>
        </w:rPr>
      </w:pPr>
    </w:p>
    <w:p w14:paraId="60CA1CA7" w14:textId="77777777" w:rsidR="004B413C" w:rsidRDefault="004B413C">
      <w:pPr>
        <w:spacing w:line="200" w:lineRule="exact"/>
        <w:rPr>
          <w:sz w:val="20"/>
          <w:szCs w:val="20"/>
        </w:rPr>
      </w:pPr>
    </w:p>
    <w:p w14:paraId="44BA1307" w14:textId="77777777" w:rsidR="004B413C" w:rsidRDefault="004B413C">
      <w:pPr>
        <w:spacing w:line="200" w:lineRule="exact"/>
        <w:rPr>
          <w:sz w:val="20"/>
          <w:szCs w:val="20"/>
        </w:rPr>
      </w:pPr>
    </w:p>
    <w:p w14:paraId="3178BDA6" w14:textId="77777777" w:rsidR="004B413C" w:rsidRDefault="004B413C">
      <w:pPr>
        <w:spacing w:line="200" w:lineRule="exact"/>
        <w:rPr>
          <w:sz w:val="20"/>
          <w:szCs w:val="20"/>
        </w:rPr>
      </w:pPr>
    </w:p>
    <w:p w14:paraId="00105570" w14:textId="77777777" w:rsidR="004B413C" w:rsidRDefault="004B413C">
      <w:pPr>
        <w:spacing w:line="200" w:lineRule="exact"/>
        <w:rPr>
          <w:sz w:val="20"/>
          <w:szCs w:val="20"/>
        </w:rPr>
      </w:pPr>
    </w:p>
    <w:p w14:paraId="0DAA4BC9" w14:textId="77777777" w:rsidR="004B413C" w:rsidRDefault="004B413C">
      <w:pPr>
        <w:spacing w:line="200" w:lineRule="exact"/>
        <w:rPr>
          <w:sz w:val="20"/>
          <w:szCs w:val="20"/>
        </w:rPr>
      </w:pPr>
    </w:p>
    <w:p w14:paraId="592A03EF" w14:textId="77777777" w:rsidR="004B413C" w:rsidRDefault="004B413C">
      <w:pPr>
        <w:spacing w:line="200" w:lineRule="exact"/>
        <w:rPr>
          <w:sz w:val="20"/>
          <w:szCs w:val="20"/>
        </w:rPr>
      </w:pPr>
    </w:p>
    <w:p w14:paraId="3BE5CBDF" w14:textId="77777777" w:rsidR="004B413C" w:rsidRDefault="004B413C">
      <w:pPr>
        <w:spacing w:line="200" w:lineRule="exact"/>
        <w:rPr>
          <w:sz w:val="20"/>
          <w:szCs w:val="20"/>
        </w:rPr>
      </w:pPr>
    </w:p>
    <w:p w14:paraId="79CB0EC9" w14:textId="77777777" w:rsidR="004B413C" w:rsidRDefault="004B413C">
      <w:pPr>
        <w:spacing w:line="259" w:lineRule="exact"/>
        <w:rPr>
          <w:sz w:val="20"/>
          <w:szCs w:val="20"/>
        </w:rPr>
      </w:pPr>
    </w:p>
    <w:p w14:paraId="7E0340FB" w14:textId="77777777" w:rsidR="004B413C" w:rsidRDefault="00EC2FEA">
      <w:pPr>
        <w:jc w:val="center"/>
        <w:rPr>
          <w:sz w:val="20"/>
          <w:szCs w:val="20"/>
        </w:rPr>
      </w:pPr>
      <w:r>
        <w:rPr>
          <w:rFonts w:ascii="Arial" w:eastAsia="Arial" w:hAnsi="Arial" w:cs="Arial"/>
          <w:sz w:val="20"/>
          <w:szCs w:val="20"/>
        </w:rPr>
        <w:t>57</w:t>
      </w:r>
    </w:p>
    <w:p w14:paraId="5DE0E913" w14:textId="77777777" w:rsidR="004B413C" w:rsidRDefault="004B413C">
      <w:pPr>
        <w:sectPr w:rsidR="004B413C">
          <w:pgSz w:w="12240" w:h="15840"/>
          <w:pgMar w:top="1440" w:right="1440" w:bottom="272" w:left="1440" w:header="0" w:footer="0" w:gutter="0"/>
          <w:cols w:space="720" w:equalWidth="0">
            <w:col w:w="9360"/>
          </w:cols>
        </w:sectPr>
      </w:pPr>
    </w:p>
    <w:p w14:paraId="185A5C8A" w14:textId="77777777" w:rsidR="004B413C" w:rsidRDefault="00EC2FEA">
      <w:pPr>
        <w:spacing w:line="200" w:lineRule="exact"/>
        <w:rPr>
          <w:sz w:val="20"/>
          <w:szCs w:val="20"/>
        </w:rPr>
      </w:pPr>
      <w:bookmarkStart w:id="95" w:name="page58"/>
      <w:bookmarkEnd w:id="95"/>
      <w:r>
        <w:rPr>
          <w:noProof/>
          <w:sz w:val="20"/>
          <w:szCs w:val="20"/>
        </w:rPr>
        <w:lastRenderedPageBreak/>
        <w:drawing>
          <wp:anchor distT="0" distB="0" distL="114300" distR="114300" simplePos="0" relativeHeight="251766784" behindDoc="1" locked="0" layoutInCell="0" allowOverlap="1" wp14:anchorId="4F29A07F" wp14:editId="0AFF16E2">
            <wp:simplePos x="0" y="0"/>
            <wp:positionH relativeFrom="page">
              <wp:posOffset>1403350</wp:posOffset>
            </wp:positionH>
            <wp:positionV relativeFrom="page">
              <wp:posOffset>2738120</wp:posOffset>
            </wp:positionV>
            <wp:extent cx="5385435" cy="3674745"/>
            <wp:effectExtent l="0" t="0" r="0" b="0"/>
            <wp:wrapNone/>
            <wp:docPr id="819" name="Picture 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9"/>
                    <pic:cNvPicPr>
                      <a:picLocks noChangeAspect="1" noChangeArrowheads="1"/>
                    </pic:cNvPicPr>
                  </pic:nvPicPr>
                  <pic:blipFill>
                    <a:blip r:embed="rId533"/>
                    <a:srcRect/>
                    <a:stretch>
                      <a:fillRect/>
                    </a:stretch>
                  </pic:blipFill>
                  <pic:spPr bwMode="auto">
                    <a:xfrm>
                      <a:off x="0" y="0"/>
                      <a:ext cx="5385435" cy="3674745"/>
                    </a:xfrm>
                    <a:prstGeom prst="rect">
                      <a:avLst/>
                    </a:prstGeom>
                    <a:noFill/>
                  </pic:spPr>
                </pic:pic>
              </a:graphicData>
            </a:graphic>
          </wp:anchor>
        </w:drawing>
      </w:r>
    </w:p>
    <w:p w14:paraId="5D9CDD6B" w14:textId="77777777" w:rsidR="004B413C" w:rsidRDefault="004B413C">
      <w:pPr>
        <w:spacing w:line="200" w:lineRule="exact"/>
        <w:rPr>
          <w:sz w:val="20"/>
          <w:szCs w:val="20"/>
        </w:rPr>
      </w:pPr>
    </w:p>
    <w:p w14:paraId="65E7300E" w14:textId="77777777" w:rsidR="004B413C" w:rsidRDefault="004B413C">
      <w:pPr>
        <w:spacing w:line="200" w:lineRule="exact"/>
        <w:rPr>
          <w:sz w:val="20"/>
          <w:szCs w:val="20"/>
        </w:rPr>
      </w:pPr>
    </w:p>
    <w:p w14:paraId="712B6F49" w14:textId="77777777" w:rsidR="004B413C" w:rsidRDefault="004B413C">
      <w:pPr>
        <w:spacing w:line="200" w:lineRule="exact"/>
        <w:rPr>
          <w:sz w:val="20"/>
          <w:szCs w:val="20"/>
        </w:rPr>
      </w:pPr>
    </w:p>
    <w:p w14:paraId="2A593A6F" w14:textId="77777777" w:rsidR="004B413C" w:rsidRDefault="004B413C">
      <w:pPr>
        <w:spacing w:line="200" w:lineRule="exact"/>
        <w:rPr>
          <w:sz w:val="20"/>
          <w:szCs w:val="20"/>
        </w:rPr>
      </w:pPr>
    </w:p>
    <w:p w14:paraId="3C2371FE" w14:textId="77777777" w:rsidR="004B413C" w:rsidRDefault="004B413C">
      <w:pPr>
        <w:spacing w:line="200" w:lineRule="exact"/>
        <w:rPr>
          <w:sz w:val="20"/>
          <w:szCs w:val="20"/>
        </w:rPr>
      </w:pPr>
    </w:p>
    <w:p w14:paraId="36D8E38F" w14:textId="77777777" w:rsidR="004B413C" w:rsidRDefault="004B413C">
      <w:pPr>
        <w:spacing w:line="200" w:lineRule="exact"/>
        <w:rPr>
          <w:sz w:val="20"/>
          <w:szCs w:val="20"/>
        </w:rPr>
      </w:pPr>
    </w:p>
    <w:p w14:paraId="399EA6F6" w14:textId="77777777" w:rsidR="004B413C" w:rsidRDefault="004B413C">
      <w:pPr>
        <w:spacing w:line="200" w:lineRule="exact"/>
        <w:rPr>
          <w:sz w:val="20"/>
          <w:szCs w:val="20"/>
        </w:rPr>
      </w:pPr>
    </w:p>
    <w:p w14:paraId="1678062F" w14:textId="77777777" w:rsidR="004B413C" w:rsidRDefault="004B413C">
      <w:pPr>
        <w:spacing w:line="200" w:lineRule="exact"/>
        <w:rPr>
          <w:sz w:val="20"/>
          <w:szCs w:val="20"/>
        </w:rPr>
      </w:pPr>
    </w:p>
    <w:p w14:paraId="1591F23F" w14:textId="77777777" w:rsidR="004B413C" w:rsidRDefault="004B413C">
      <w:pPr>
        <w:spacing w:line="200" w:lineRule="exact"/>
        <w:rPr>
          <w:sz w:val="20"/>
          <w:szCs w:val="20"/>
        </w:rPr>
      </w:pPr>
    </w:p>
    <w:p w14:paraId="1B072511" w14:textId="77777777" w:rsidR="004B413C" w:rsidRDefault="004B413C">
      <w:pPr>
        <w:spacing w:line="200" w:lineRule="exact"/>
        <w:rPr>
          <w:sz w:val="20"/>
          <w:szCs w:val="20"/>
        </w:rPr>
      </w:pPr>
    </w:p>
    <w:p w14:paraId="7C25D045" w14:textId="77777777" w:rsidR="004B413C" w:rsidRDefault="004B413C">
      <w:pPr>
        <w:spacing w:line="200" w:lineRule="exact"/>
        <w:rPr>
          <w:sz w:val="20"/>
          <w:szCs w:val="20"/>
        </w:rPr>
      </w:pPr>
    </w:p>
    <w:p w14:paraId="51B3D1C3" w14:textId="77777777" w:rsidR="004B413C" w:rsidRDefault="004B413C">
      <w:pPr>
        <w:spacing w:line="200" w:lineRule="exact"/>
        <w:rPr>
          <w:sz w:val="20"/>
          <w:szCs w:val="20"/>
        </w:rPr>
      </w:pPr>
    </w:p>
    <w:p w14:paraId="7A8318DA" w14:textId="77777777" w:rsidR="004B413C" w:rsidRDefault="004B413C">
      <w:pPr>
        <w:spacing w:line="200" w:lineRule="exact"/>
        <w:rPr>
          <w:sz w:val="20"/>
          <w:szCs w:val="20"/>
        </w:rPr>
      </w:pPr>
    </w:p>
    <w:p w14:paraId="125D5C6F" w14:textId="77777777" w:rsidR="004B413C" w:rsidRDefault="004B413C">
      <w:pPr>
        <w:spacing w:line="200" w:lineRule="exact"/>
        <w:rPr>
          <w:sz w:val="20"/>
          <w:szCs w:val="20"/>
        </w:rPr>
      </w:pPr>
    </w:p>
    <w:p w14:paraId="22AFBDE8" w14:textId="77777777" w:rsidR="004B413C" w:rsidRDefault="004B413C">
      <w:pPr>
        <w:spacing w:line="370" w:lineRule="exact"/>
        <w:rPr>
          <w:sz w:val="20"/>
          <w:szCs w:val="20"/>
        </w:rPr>
      </w:pPr>
    </w:p>
    <w:tbl>
      <w:tblPr>
        <w:tblW w:w="0" w:type="auto"/>
        <w:tblInd w:w="100" w:type="dxa"/>
        <w:tblLayout w:type="fixed"/>
        <w:tblCellMar>
          <w:left w:w="0" w:type="dxa"/>
          <w:right w:w="0" w:type="dxa"/>
        </w:tblCellMar>
        <w:tblLook w:val="04A0" w:firstRow="1" w:lastRow="0" w:firstColumn="1" w:lastColumn="0" w:noHBand="0" w:noVBand="1"/>
      </w:tblPr>
      <w:tblGrid>
        <w:gridCol w:w="2860"/>
        <w:gridCol w:w="1760"/>
        <w:gridCol w:w="2360"/>
        <w:gridCol w:w="20"/>
      </w:tblGrid>
      <w:tr w:rsidR="004B413C" w14:paraId="1DF554BB" w14:textId="77777777">
        <w:trPr>
          <w:trHeight w:val="253"/>
        </w:trPr>
        <w:tc>
          <w:tcPr>
            <w:tcW w:w="2860" w:type="dxa"/>
            <w:vAlign w:val="bottom"/>
          </w:tcPr>
          <w:p w14:paraId="4B152DDE" w14:textId="77777777" w:rsidR="004B413C" w:rsidRDefault="00EC2FEA">
            <w:pPr>
              <w:ind w:right="1484"/>
              <w:jc w:val="right"/>
              <w:rPr>
                <w:sz w:val="20"/>
                <w:szCs w:val="20"/>
              </w:rPr>
            </w:pPr>
            <w:r>
              <w:rPr>
                <w:rFonts w:ascii="Arial" w:eastAsia="Arial" w:hAnsi="Arial" w:cs="Arial"/>
              </w:rPr>
              <w:t>1996</w:t>
            </w:r>
          </w:p>
        </w:tc>
        <w:tc>
          <w:tcPr>
            <w:tcW w:w="1760" w:type="dxa"/>
            <w:vAlign w:val="bottom"/>
          </w:tcPr>
          <w:p w14:paraId="068D8D85" w14:textId="77777777" w:rsidR="004B413C" w:rsidRDefault="004B413C">
            <w:pPr>
              <w:rPr>
                <w:sz w:val="21"/>
                <w:szCs w:val="21"/>
              </w:rPr>
            </w:pPr>
          </w:p>
        </w:tc>
        <w:tc>
          <w:tcPr>
            <w:tcW w:w="2360" w:type="dxa"/>
            <w:vAlign w:val="bottom"/>
          </w:tcPr>
          <w:p w14:paraId="7F7AE20F" w14:textId="77777777" w:rsidR="004B413C" w:rsidRDefault="004B413C">
            <w:pPr>
              <w:rPr>
                <w:sz w:val="21"/>
                <w:szCs w:val="21"/>
              </w:rPr>
            </w:pPr>
          </w:p>
        </w:tc>
        <w:tc>
          <w:tcPr>
            <w:tcW w:w="0" w:type="dxa"/>
            <w:vAlign w:val="bottom"/>
          </w:tcPr>
          <w:p w14:paraId="283F42E0" w14:textId="77777777" w:rsidR="004B413C" w:rsidRDefault="004B413C">
            <w:pPr>
              <w:rPr>
                <w:sz w:val="1"/>
                <w:szCs w:val="1"/>
              </w:rPr>
            </w:pPr>
          </w:p>
        </w:tc>
      </w:tr>
      <w:tr w:rsidR="004B413C" w14:paraId="5A5F8D81" w14:textId="77777777">
        <w:trPr>
          <w:trHeight w:val="307"/>
        </w:trPr>
        <w:tc>
          <w:tcPr>
            <w:tcW w:w="2860" w:type="dxa"/>
            <w:vAlign w:val="bottom"/>
          </w:tcPr>
          <w:p w14:paraId="67C05D1A" w14:textId="77777777" w:rsidR="004B413C" w:rsidRDefault="00EC2FEA">
            <w:pPr>
              <w:ind w:right="2144"/>
              <w:jc w:val="right"/>
              <w:rPr>
                <w:sz w:val="20"/>
                <w:szCs w:val="20"/>
              </w:rPr>
            </w:pPr>
            <w:r>
              <w:rPr>
                <w:rFonts w:ascii="Arial" w:eastAsia="Arial" w:hAnsi="Arial" w:cs="Arial"/>
                <w:color w:val="4D4D4D"/>
                <w:sz w:val="18"/>
                <w:szCs w:val="18"/>
              </w:rPr>
              <w:t>0.1</w:t>
            </w:r>
          </w:p>
        </w:tc>
        <w:tc>
          <w:tcPr>
            <w:tcW w:w="1760" w:type="dxa"/>
            <w:vAlign w:val="bottom"/>
          </w:tcPr>
          <w:p w14:paraId="59C0A01C" w14:textId="77777777" w:rsidR="004B413C" w:rsidRDefault="004B413C">
            <w:pPr>
              <w:rPr>
                <w:sz w:val="24"/>
                <w:szCs w:val="24"/>
              </w:rPr>
            </w:pPr>
          </w:p>
        </w:tc>
        <w:tc>
          <w:tcPr>
            <w:tcW w:w="2360" w:type="dxa"/>
            <w:vAlign w:val="bottom"/>
          </w:tcPr>
          <w:p w14:paraId="4DCB4111" w14:textId="77777777" w:rsidR="004B413C" w:rsidRDefault="004B413C">
            <w:pPr>
              <w:rPr>
                <w:sz w:val="24"/>
                <w:szCs w:val="24"/>
              </w:rPr>
            </w:pPr>
          </w:p>
        </w:tc>
        <w:tc>
          <w:tcPr>
            <w:tcW w:w="0" w:type="dxa"/>
            <w:vAlign w:val="bottom"/>
          </w:tcPr>
          <w:p w14:paraId="098BFC6D" w14:textId="77777777" w:rsidR="004B413C" w:rsidRDefault="004B413C">
            <w:pPr>
              <w:rPr>
                <w:sz w:val="1"/>
                <w:szCs w:val="1"/>
              </w:rPr>
            </w:pPr>
          </w:p>
        </w:tc>
      </w:tr>
      <w:tr w:rsidR="004B413C" w14:paraId="4EE765EA" w14:textId="77777777">
        <w:trPr>
          <w:trHeight w:val="1488"/>
        </w:trPr>
        <w:tc>
          <w:tcPr>
            <w:tcW w:w="2860" w:type="dxa"/>
            <w:vAlign w:val="bottom"/>
          </w:tcPr>
          <w:p w14:paraId="1EC478A3" w14:textId="77777777" w:rsidR="004B413C" w:rsidRDefault="00EC2FEA">
            <w:pPr>
              <w:ind w:right="2144"/>
              <w:jc w:val="right"/>
              <w:rPr>
                <w:sz w:val="20"/>
                <w:szCs w:val="20"/>
              </w:rPr>
            </w:pPr>
            <w:r>
              <w:rPr>
                <w:rFonts w:ascii="Arial" w:eastAsia="Arial" w:hAnsi="Arial" w:cs="Arial"/>
                <w:color w:val="4D4D4D"/>
                <w:sz w:val="18"/>
                <w:szCs w:val="18"/>
              </w:rPr>
              <w:t>0.0</w:t>
            </w:r>
          </w:p>
        </w:tc>
        <w:tc>
          <w:tcPr>
            <w:tcW w:w="1760" w:type="dxa"/>
            <w:vAlign w:val="bottom"/>
          </w:tcPr>
          <w:p w14:paraId="7254D8D5" w14:textId="77777777" w:rsidR="004B413C" w:rsidRDefault="004B413C">
            <w:pPr>
              <w:rPr>
                <w:sz w:val="24"/>
                <w:szCs w:val="24"/>
              </w:rPr>
            </w:pPr>
          </w:p>
        </w:tc>
        <w:tc>
          <w:tcPr>
            <w:tcW w:w="2360" w:type="dxa"/>
            <w:vAlign w:val="bottom"/>
          </w:tcPr>
          <w:p w14:paraId="3C0F587E" w14:textId="77777777" w:rsidR="004B413C" w:rsidRDefault="004B413C">
            <w:pPr>
              <w:rPr>
                <w:sz w:val="24"/>
                <w:szCs w:val="24"/>
              </w:rPr>
            </w:pPr>
          </w:p>
        </w:tc>
        <w:tc>
          <w:tcPr>
            <w:tcW w:w="0" w:type="dxa"/>
            <w:vAlign w:val="bottom"/>
          </w:tcPr>
          <w:p w14:paraId="33C2B004" w14:textId="77777777" w:rsidR="004B413C" w:rsidRDefault="004B413C">
            <w:pPr>
              <w:rPr>
                <w:sz w:val="1"/>
                <w:szCs w:val="1"/>
              </w:rPr>
            </w:pPr>
          </w:p>
        </w:tc>
      </w:tr>
      <w:tr w:rsidR="004B413C" w14:paraId="44731B50" w14:textId="77777777">
        <w:trPr>
          <w:trHeight w:val="504"/>
        </w:trPr>
        <w:tc>
          <w:tcPr>
            <w:tcW w:w="2860" w:type="dxa"/>
            <w:textDirection w:val="btLr"/>
            <w:vAlign w:val="bottom"/>
          </w:tcPr>
          <w:p w14:paraId="1E3DA165" w14:textId="77777777" w:rsidR="004B413C" w:rsidRDefault="00EC2FEA">
            <w:pPr>
              <w:ind w:right="2511"/>
              <w:rPr>
                <w:sz w:val="20"/>
                <w:szCs w:val="20"/>
              </w:rPr>
            </w:pPr>
            <w:r>
              <w:rPr>
                <w:rFonts w:ascii="Arial" w:eastAsia="Arial" w:hAnsi="Arial" w:cs="Arial"/>
                <w:w w:val="91"/>
              </w:rPr>
              <w:t>LV2</w:t>
            </w:r>
          </w:p>
        </w:tc>
        <w:tc>
          <w:tcPr>
            <w:tcW w:w="1760" w:type="dxa"/>
            <w:vAlign w:val="bottom"/>
          </w:tcPr>
          <w:p w14:paraId="3D655BEF" w14:textId="77777777" w:rsidR="004B413C" w:rsidRDefault="004B413C">
            <w:pPr>
              <w:rPr>
                <w:sz w:val="24"/>
                <w:szCs w:val="24"/>
              </w:rPr>
            </w:pPr>
          </w:p>
        </w:tc>
        <w:tc>
          <w:tcPr>
            <w:tcW w:w="2360" w:type="dxa"/>
            <w:vAlign w:val="bottom"/>
          </w:tcPr>
          <w:p w14:paraId="7484BB29" w14:textId="77777777" w:rsidR="004B413C" w:rsidRDefault="004B413C">
            <w:pPr>
              <w:rPr>
                <w:sz w:val="24"/>
                <w:szCs w:val="24"/>
              </w:rPr>
            </w:pPr>
          </w:p>
        </w:tc>
        <w:tc>
          <w:tcPr>
            <w:tcW w:w="0" w:type="dxa"/>
            <w:vAlign w:val="bottom"/>
          </w:tcPr>
          <w:p w14:paraId="230CFDD8" w14:textId="77777777" w:rsidR="004B413C" w:rsidRDefault="004B413C">
            <w:pPr>
              <w:rPr>
                <w:sz w:val="1"/>
                <w:szCs w:val="1"/>
              </w:rPr>
            </w:pPr>
          </w:p>
        </w:tc>
      </w:tr>
      <w:tr w:rsidR="004B413C" w14:paraId="5B24FDA1" w14:textId="77777777">
        <w:trPr>
          <w:trHeight w:val="842"/>
        </w:trPr>
        <w:tc>
          <w:tcPr>
            <w:tcW w:w="2860" w:type="dxa"/>
            <w:vMerge w:val="restart"/>
            <w:vAlign w:val="bottom"/>
          </w:tcPr>
          <w:p w14:paraId="0EEBAFB8" w14:textId="77777777" w:rsidR="004B413C" w:rsidRDefault="00EC2FEA">
            <w:pPr>
              <w:ind w:right="2184"/>
              <w:jc w:val="right"/>
              <w:rPr>
                <w:sz w:val="20"/>
                <w:szCs w:val="20"/>
              </w:rPr>
            </w:pPr>
            <w:r>
              <w:rPr>
                <w:rFonts w:ascii="Arial" w:eastAsia="Arial" w:hAnsi="Arial" w:cs="Arial"/>
                <w:color w:val="4D4D4D"/>
                <w:sz w:val="18"/>
                <w:szCs w:val="18"/>
              </w:rPr>
              <w:t>−0.1</w:t>
            </w:r>
          </w:p>
        </w:tc>
        <w:tc>
          <w:tcPr>
            <w:tcW w:w="1760" w:type="dxa"/>
            <w:vAlign w:val="bottom"/>
          </w:tcPr>
          <w:p w14:paraId="02C0EFA7" w14:textId="77777777" w:rsidR="004B413C" w:rsidRDefault="00EC2FEA">
            <w:pPr>
              <w:ind w:right="40"/>
              <w:jc w:val="right"/>
              <w:rPr>
                <w:sz w:val="20"/>
                <w:szCs w:val="20"/>
              </w:rPr>
            </w:pPr>
            <w:r>
              <w:rPr>
                <w:rFonts w:ascii="Arial" w:eastAsia="Arial" w:hAnsi="Arial" w:cs="Arial"/>
              </w:rPr>
              <w:t>2018</w:t>
            </w:r>
          </w:p>
        </w:tc>
        <w:tc>
          <w:tcPr>
            <w:tcW w:w="2360" w:type="dxa"/>
            <w:vAlign w:val="bottom"/>
          </w:tcPr>
          <w:p w14:paraId="3EB689EC" w14:textId="77777777" w:rsidR="004B413C" w:rsidRDefault="004B413C">
            <w:pPr>
              <w:rPr>
                <w:sz w:val="24"/>
                <w:szCs w:val="24"/>
              </w:rPr>
            </w:pPr>
          </w:p>
        </w:tc>
        <w:tc>
          <w:tcPr>
            <w:tcW w:w="0" w:type="dxa"/>
            <w:vAlign w:val="bottom"/>
          </w:tcPr>
          <w:p w14:paraId="7BD5FBAC" w14:textId="77777777" w:rsidR="004B413C" w:rsidRDefault="004B413C">
            <w:pPr>
              <w:rPr>
                <w:sz w:val="1"/>
                <w:szCs w:val="1"/>
              </w:rPr>
            </w:pPr>
          </w:p>
        </w:tc>
      </w:tr>
      <w:tr w:rsidR="004B413C" w14:paraId="11993466" w14:textId="77777777">
        <w:trPr>
          <w:trHeight w:val="142"/>
        </w:trPr>
        <w:tc>
          <w:tcPr>
            <w:tcW w:w="2860" w:type="dxa"/>
            <w:vMerge/>
            <w:vAlign w:val="bottom"/>
          </w:tcPr>
          <w:p w14:paraId="3522E4FA" w14:textId="77777777" w:rsidR="004B413C" w:rsidRDefault="004B413C">
            <w:pPr>
              <w:rPr>
                <w:sz w:val="12"/>
                <w:szCs w:val="12"/>
              </w:rPr>
            </w:pPr>
          </w:p>
        </w:tc>
        <w:tc>
          <w:tcPr>
            <w:tcW w:w="1760" w:type="dxa"/>
            <w:vAlign w:val="bottom"/>
          </w:tcPr>
          <w:p w14:paraId="16B71C58" w14:textId="77777777" w:rsidR="004B413C" w:rsidRDefault="004B413C">
            <w:pPr>
              <w:rPr>
                <w:sz w:val="12"/>
                <w:szCs w:val="12"/>
              </w:rPr>
            </w:pPr>
          </w:p>
        </w:tc>
        <w:tc>
          <w:tcPr>
            <w:tcW w:w="2360" w:type="dxa"/>
            <w:vAlign w:val="bottom"/>
          </w:tcPr>
          <w:p w14:paraId="09C7276D" w14:textId="77777777" w:rsidR="004B413C" w:rsidRDefault="004B413C">
            <w:pPr>
              <w:rPr>
                <w:sz w:val="12"/>
                <w:szCs w:val="12"/>
              </w:rPr>
            </w:pPr>
          </w:p>
        </w:tc>
        <w:tc>
          <w:tcPr>
            <w:tcW w:w="0" w:type="dxa"/>
            <w:vAlign w:val="bottom"/>
          </w:tcPr>
          <w:p w14:paraId="384030B4" w14:textId="77777777" w:rsidR="004B413C" w:rsidRDefault="004B413C">
            <w:pPr>
              <w:rPr>
                <w:sz w:val="1"/>
                <w:szCs w:val="1"/>
              </w:rPr>
            </w:pPr>
          </w:p>
        </w:tc>
      </w:tr>
      <w:tr w:rsidR="004B413C" w14:paraId="63A0C726" w14:textId="77777777">
        <w:trPr>
          <w:trHeight w:val="1488"/>
        </w:trPr>
        <w:tc>
          <w:tcPr>
            <w:tcW w:w="2860" w:type="dxa"/>
            <w:vAlign w:val="bottom"/>
          </w:tcPr>
          <w:p w14:paraId="3D7BD9B6" w14:textId="77777777" w:rsidR="004B413C" w:rsidRDefault="00EC2FEA">
            <w:pPr>
              <w:ind w:right="2184"/>
              <w:jc w:val="right"/>
              <w:rPr>
                <w:sz w:val="20"/>
                <w:szCs w:val="20"/>
              </w:rPr>
            </w:pPr>
            <w:r>
              <w:rPr>
                <w:rFonts w:ascii="Arial" w:eastAsia="Arial" w:hAnsi="Arial" w:cs="Arial"/>
                <w:color w:val="4D4D4D"/>
                <w:sz w:val="18"/>
                <w:szCs w:val="18"/>
              </w:rPr>
              <w:t>−0.2</w:t>
            </w:r>
          </w:p>
        </w:tc>
        <w:tc>
          <w:tcPr>
            <w:tcW w:w="1760" w:type="dxa"/>
            <w:vAlign w:val="bottom"/>
          </w:tcPr>
          <w:p w14:paraId="535BFED9" w14:textId="77777777" w:rsidR="004B413C" w:rsidRDefault="004B413C">
            <w:pPr>
              <w:rPr>
                <w:sz w:val="24"/>
                <w:szCs w:val="24"/>
              </w:rPr>
            </w:pPr>
          </w:p>
        </w:tc>
        <w:tc>
          <w:tcPr>
            <w:tcW w:w="2360" w:type="dxa"/>
            <w:vAlign w:val="bottom"/>
          </w:tcPr>
          <w:p w14:paraId="0B4C9B9C" w14:textId="77777777" w:rsidR="004B413C" w:rsidRDefault="004B413C">
            <w:pPr>
              <w:rPr>
                <w:sz w:val="24"/>
                <w:szCs w:val="24"/>
              </w:rPr>
            </w:pPr>
          </w:p>
        </w:tc>
        <w:tc>
          <w:tcPr>
            <w:tcW w:w="0" w:type="dxa"/>
            <w:vAlign w:val="bottom"/>
          </w:tcPr>
          <w:p w14:paraId="14FA5BCF" w14:textId="77777777" w:rsidR="004B413C" w:rsidRDefault="004B413C">
            <w:pPr>
              <w:rPr>
                <w:sz w:val="1"/>
                <w:szCs w:val="1"/>
              </w:rPr>
            </w:pPr>
          </w:p>
        </w:tc>
      </w:tr>
      <w:tr w:rsidR="004B413C" w14:paraId="55A207D2" w14:textId="77777777">
        <w:trPr>
          <w:trHeight w:val="478"/>
        </w:trPr>
        <w:tc>
          <w:tcPr>
            <w:tcW w:w="2860" w:type="dxa"/>
            <w:vAlign w:val="bottom"/>
          </w:tcPr>
          <w:p w14:paraId="2A04EA6D" w14:textId="77777777" w:rsidR="004B413C" w:rsidRDefault="00EC2FEA">
            <w:pPr>
              <w:ind w:right="1024"/>
              <w:jc w:val="right"/>
              <w:rPr>
                <w:sz w:val="20"/>
                <w:szCs w:val="20"/>
              </w:rPr>
            </w:pPr>
            <w:r>
              <w:rPr>
                <w:rFonts w:ascii="Arial" w:eastAsia="Arial" w:hAnsi="Arial" w:cs="Arial"/>
                <w:color w:val="4D4D4D"/>
                <w:sz w:val="18"/>
                <w:szCs w:val="18"/>
              </w:rPr>
              <w:t>−0.1</w:t>
            </w:r>
          </w:p>
        </w:tc>
        <w:tc>
          <w:tcPr>
            <w:tcW w:w="1760" w:type="dxa"/>
            <w:vAlign w:val="bottom"/>
          </w:tcPr>
          <w:p w14:paraId="19A22779" w14:textId="77777777" w:rsidR="004B413C" w:rsidRDefault="00EC2FEA">
            <w:pPr>
              <w:ind w:right="160"/>
              <w:jc w:val="right"/>
              <w:rPr>
                <w:sz w:val="20"/>
                <w:szCs w:val="20"/>
              </w:rPr>
            </w:pPr>
            <w:r>
              <w:rPr>
                <w:rFonts w:ascii="Arial" w:eastAsia="Arial" w:hAnsi="Arial" w:cs="Arial"/>
                <w:color w:val="4D4D4D"/>
                <w:sz w:val="18"/>
                <w:szCs w:val="18"/>
              </w:rPr>
              <w:t>0.0</w:t>
            </w:r>
          </w:p>
        </w:tc>
        <w:tc>
          <w:tcPr>
            <w:tcW w:w="2360" w:type="dxa"/>
            <w:vAlign w:val="bottom"/>
          </w:tcPr>
          <w:p w14:paraId="7CD1188E" w14:textId="77777777" w:rsidR="004B413C" w:rsidRDefault="00EC2FEA">
            <w:pPr>
              <w:jc w:val="right"/>
              <w:rPr>
                <w:sz w:val="20"/>
                <w:szCs w:val="20"/>
              </w:rPr>
            </w:pPr>
            <w:r>
              <w:rPr>
                <w:rFonts w:ascii="Arial" w:eastAsia="Arial" w:hAnsi="Arial" w:cs="Arial"/>
                <w:color w:val="4D4D4D"/>
                <w:sz w:val="18"/>
                <w:szCs w:val="18"/>
              </w:rPr>
              <w:t>0.1</w:t>
            </w:r>
          </w:p>
        </w:tc>
        <w:tc>
          <w:tcPr>
            <w:tcW w:w="0" w:type="dxa"/>
            <w:vAlign w:val="bottom"/>
          </w:tcPr>
          <w:p w14:paraId="7CA80A5A" w14:textId="77777777" w:rsidR="004B413C" w:rsidRDefault="004B413C">
            <w:pPr>
              <w:rPr>
                <w:sz w:val="1"/>
                <w:szCs w:val="1"/>
              </w:rPr>
            </w:pPr>
          </w:p>
        </w:tc>
      </w:tr>
      <w:tr w:rsidR="004B413C" w14:paraId="050FD020" w14:textId="77777777">
        <w:trPr>
          <w:trHeight w:val="260"/>
        </w:trPr>
        <w:tc>
          <w:tcPr>
            <w:tcW w:w="2860" w:type="dxa"/>
            <w:vAlign w:val="bottom"/>
          </w:tcPr>
          <w:p w14:paraId="4412D722" w14:textId="77777777" w:rsidR="004B413C" w:rsidRDefault="004B413C"/>
        </w:tc>
        <w:tc>
          <w:tcPr>
            <w:tcW w:w="1760" w:type="dxa"/>
            <w:vAlign w:val="bottom"/>
          </w:tcPr>
          <w:p w14:paraId="21D41702" w14:textId="77777777" w:rsidR="004B413C" w:rsidRDefault="004B413C"/>
        </w:tc>
        <w:tc>
          <w:tcPr>
            <w:tcW w:w="2360" w:type="dxa"/>
            <w:vAlign w:val="bottom"/>
          </w:tcPr>
          <w:p w14:paraId="60837187" w14:textId="77777777" w:rsidR="004B413C" w:rsidRDefault="00EC2FEA">
            <w:pPr>
              <w:ind w:right="1760"/>
              <w:jc w:val="right"/>
              <w:rPr>
                <w:sz w:val="20"/>
                <w:szCs w:val="20"/>
              </w:rPr>
            </w:pPr>
            <w:r>
              <w:rPr>
                <w:rFonts w:ascii="Arial" w:eastAsia="Arial" w:hAnsi="Arial" w:cs="Arial"/>
              </w:rPr>
              <w:t>LV1</w:t>
            </w:r>
          </w:p>
        </w:tc>
        <w:tc>
          <w:tcPr>
            <w:tcW w:w="0" w:type="dxa"/>
            <w:vAlign w:val="bottom"/>
          </w:tcPr>
          <w:p w14:paraId="2DA74506" w14:textId="77777777" w:rsidR="004B413C" w:rsidRDefault="004B413C">
            <w:pPr>
              <w:rPr>
                <w:sz w:val="1"/>
                <w:szCs w:val="1"/>
              </w:rPr>
            </w:pPr>
          </w:p>
        </w:tc>
      </w:tr>
    </w:tbl>
    <w:p w14:paraId="4AB0000A" w14:textId="77777777" w:rsidR="004B413C" w:rsidRDefault="004B413C">
      <w:pPr>
        <w:spacing w:line="200" w:lineRule="exact"/>
        <w:rPr>
          <w:sz w:val="20"/>
          <w:szCs w:val="20"/>
        </w:rPr>
      </w:pPr>
    </w:p>
    <w:p w14:paraId="5CFE641C" w14:textId="77777777" w:rsidR="004B413C" w:rsidRDefault="004B413C">
      <w:pPr>
        <w:spacing w:line="363" w:lineRule="exact"/>
        <w:rPr>
          <w:sz w:val="20"/>
          <w:szCs w:val="20"/>
        </w:rPr>
      </w:pPr>
    </w:p>
    <w:p w14:paraId="26537644" w14:textId="77777777" w:rsidR="004B413C" w:rsidRDefault="00EC2FEA">
      <w:pPr>
        <w:rPr>
          <w:sz w:val="20"/>
          <w:szCs w:val="20"/>
        </w:rPr>
      </w:pPr>
      <w:r>
        <w:rPr>
          <w:rFonts w:ascii="Arial" w:eastAsia="Arial" w:hAnsi="Arial" w:cs="Arial"/>
          <w:sz w:val="19"/>
          <w:szCs w:val="19"/>
        </w:rPr>
        <w:t>Figure 35: Unconstrained ordination based on invertebrate data for each surveyed year for Lake Joondalup.</w:t>
      </w:r>
    </w:p>
    <w:p w14:paraId="6AECDE59" w14:textId="77777777" w:rsidR="004B413C" w:rsidRDefault="004B413C">
      <w:pPr>
        <w:spacing w:line="21" w:lineRule="exact"/>
        <w:rPr>
          <w:sz w:val="20"/>
          <w:szCs w:val="20"/>
        </w:rPr>
      </w:pPr>
    </w:p>
    <w:p w14:paraId="1C1AFFC2" w14:textId="77777777" w:rsidR="004B413C" w:rsidRDefault="00EC2FEA">
      <w:pPr>
        <w:rPr>
          <w:sz w:val="20"/>
          <w:szCs w:val="20"/>
        </w:rPr>
      </w:pPr>
      <w:r>
        <w:rPr>
          <w:rFonts w:ascii="Arial" w:eastAsia="Arial" w:hAnsi="Arial" w:cs="Arial"/>
          <w:sz w:val="20"/>
          <w:szCs w:val="20"/>
        </w:rPr>
        <w:t>Consecutive years are joined by a line with first and last survey years labeled.</w:t>
      </w:r>
    </w:p>
    <w:p w14:paraId="52D28008" w14:textId="77777777" w:rsidR="004B413C" w:rsidRDefault="004B413C">
      <w:pPr>
        <w:spacing w:line="200" w:lineRule="exact"/>
        <w:rPr>
          <w:sz w:val="20"/>
          <w:szCs w:val="20"/>
        </w:rPr>
      </w:pPr>
    </w:p>
    <w:p w14:paraId="7086827A" w14:textId="77777777" w:rsidR="004B413C" w:rsidRDefault="004B413C">
      <w:pPr>
        <w:spacing w:line="200" w:lineRule="exact"/>
        <w:rPr>
          <w:sz w:val="20"/>
          <w:szCs w:val="20"/>
        </w:rPr>
      </w:pPr>
    </w:p>
    <w:p w14:paraId="73487EC6" w14:textId="77777777" w:rsidR="004B413C" w:rsidRDefault="004B413C">
      <w:pPr>
        <w:spacing w:line="200" w:lineRule="exact"/>
        <w:rPr>
          <w:sz w:val="20"/>
          <w:szCs w:val="20"/>
        </w:rPr>
      </w:pPr>
    </w:p>
    <w:p w14:paraId="3F3466E5" w14:textId="77777777" w:rsidR="004B413C" w:rsidRDefault="004B413C">
      <w:pPr>
        <w:spacing w:line="200" w:lineRule="exact"/>
        <w:rPr>
          <w:sz w:val="20"/>
          <w:szCs w:val="20"/>
        </w:rPr>
      </w:pPr>
    </w:p>
    <w:p w14:paraId="585C277F" w14:textId="77777777" w:rsidR="004B413C" w:rsidRDefault="004B413C">
      <w:pPr>
        <w:spacing w:line="200" w:lineRule="exact"/>
        <w:rPr>
          <w:sz w:val="20"/>
          <w:szCs w:val="20"/>
        </w:rPr>
      </w:pPr>
    </w:p>
    <w:p w14:paraId="626417D7" w14:textId="77777777" w:rsidR="004B413C" w:rsidRDefault="004B413C">
      <w:pPr>
        <w:spacing w:line="200" w:lineRule="exact"/>
        <w:rPr>
          <w:sz w:val="20"/>
          <w:szCs w:val="20"/>
        </w:rPr>
      </w:pPr>
    </w:p>
    <w:p w14:paraId="34F371BE" w14:textId="77777777" w:rsidR="004B413C" w:rsidRDefault="004B413C">
      <w:pPr>
        <w:spacing w:line="200" w:lineRule="exact"/>
        <w:rPr>
          <w:sz w:val="20"/>
          <w:szCs w:val="20"/>
        </w:rPr>
      </w:pPr>
    </w:p>
    <w:p w14:paraId="7A5F494E" w14:textId="77777777" w:rsidR="004B413C" w:rsidRDefault="004B413C">
      <w:pPr>
        <w:spacing w:line="200" w:lineRule="exact"/>
        <w:rPr>
          <w:sz w:val="20"/>
          <w:szCs w:val="20"/>
        </w:rPr>
      </w:pPr>
    </w:p>
    <w:p w14:paraId="348C39E3" w14:textId="77777777" w:rsidR="004B413C" w:rsidRDefault="004B413C">
      <w:pPr>
        <w:spacing w:line="200" w:lineRule="exact"/>
        <w:rPr>
          <w:sz w:val="20"/>
          <w:szCs w:val="20"/>
        </w:rPr>
      </w:pPr>
    </w:p>
    <w:p w14:paraId="02957962" w14:textId="77777777" w:rsidR="004B413C" w:rsidRDefault="004B413C">
      <w:pPr>
        <w:spacing w:line="200" w:lineRule="exact"/>
        <w:rPr>
          <w:sz w:val="20"/>
          <w:szCs w:val="20"/>
        </w:rPr>
      </w:pPr>
    </w:p>
    <w:p w14:paraId="3B5E55C1" w14:textId="77777777" w:rsidR="004B413C" w:rsidRDefault="004B413C">
      <w:pPr>
        <w:spacing w:line="200" w:lineRule="exact"/>
        <w:rPr>
          <w:sz w:val="20"/>
          <w:szCs w:val="20"/>
        </w:rPr>
      </w:pPr>
    </w:p>
    <w:p w14:paraId="2D0CACF3" w14:textId="77777777" w:rsidR="004B413C" w:rsidRDefault="004B413C">
      <w:pPr>
        <w:spacing w:line="200" w:lineRule="exact"/>
        <w:rPr>
          <w:sz w:val="20"/>
          <w:szCs w:val="20"/>
        </w:rPr>
      </w:pPr>
    </w:p>
    <w:p w14:paraId="5A53BCF8" w14:textId="77777777" w:rsidR="004B413C" w:rsidRDefault="004B413C">
      <w:pPr>
        <w:spacing w:line="200" w:lineRule="exact"/>
        <w:rPr>
          <w:sz w:val="20"/>
          <w:szCs w:val="20"/>
        </w:rPr>
      </w:pPr>
    </w:p>
    <w:p w14:paraId="59855600" w14:textId="77777777" w:rsidR="004B413C" w:rsidRDefault="004B413C">
      <w:pPr>
        <w:spacing w:line="200" w:lineRule="exact"/>
        <w:rPr>
          <w:sz w:val="20"/>
          <w:szCs w:val="20"/>
        </w:rPr>
      </w:pPr>
    </w:p>
    <w:p w14:paraId="6B412B05" w14:textId="77777777" w:rsidR="004B413C" w:rsidRDefault="004B413C">
      <w:pPr>
        <w:spacing w:line="369" w:lineRule="exact"/>
        <w:rPr>
          <w:sz w:val="20"/>
          <w:szCs w:val="20"/>
        </w:rPr>
      </w:pPr>
    </w:p>
    <w:p w14:paraId="3E1C43AC" w14:textId="77777777" w:rsidR="004B413C" w:rsidRDefault="00EC2FEA">
      <w:pPr>
        <w:ind w:right="40"/>
        <w:jc w:val="center"/>
        <w:rPr>
          <w:sz w:val="20"/>
          <w:szCs w:val="20"/>
        </w:rPr>
      </w:pPr>
      <w:r>
        <w:rPr>
          <w:rFonts w:ascii="Arial" w:eastAsia="Arial" w:hAnsi="Arial" w:cs="Arial"/>
          <w:sz w:val="20"/>
          <w:szCs w:val="20"/>
        </w:rPr>
        <w:t>58</w:t>
      </w:r>
    </w:p>
    <w:p w14:paraId="5D5CE3D7" w14:textId="77777777" w:rsidR="004B413C" w:rsidRDefault="004B413C">
      <w:pPr>
        <w:sectPr w:rsidR="004B413C">
          <w:pgSz w:w="12240" w:h="15840"/>
          <w:pgMar w:top="1440" w:right="1400" w:bottom="272" w:left="1440" w:header="0" w:footer="0" w:gutter="0"/>
          <w:cols w:space="720" w:equalWidth="0">
            <w:col w:w="9400"/>
          </w:cols>
        </w:sectPr>
      </w:pPr>
    </w:p>
    <w:p w14:paraId="4F9D9E73" w14:textId="77777777" w:rsidR="004B413C" w:rsidRDefault="00EC2FEA">
      <w:pPr>
        <w:ind w:left="20"/>
        <w:rPr>
          <w:sz w:val="20"/>
          <w:szCs w:val="20"/>
        </w:rPr>
      </w:pPr>
      <w:bookmarkStart w:id="96" w:name="page59"/>
      <w:bookmarkEnd w:id="96"/>
      <w:r>
        <w:rPr>
          <w:rFonts w:ascii="Arial" w:eastAsia="Arial" w:hAnsi="Arial" w:cs="Arial"/>
          <w:b/>
          <w:bCs/>
          <w:sz w:val="24"/>
          <w:szCs w:val="24"/>
        </w:rPr>
        <w:lastRenderedPageBreak/>
        <w:t>Lake Mariginiup</w:t>
      </w:r>
    </w:p>
    <w:p w14:paraId="6CD47878" w14:textId="77777777" w:rsidR="004B413C" w:rsidRDefault="004B413C">
      <w:pPr>
        <w:spacing w:line="258" w:lineRule="exact"/>
        <w:rPr>
          <w:sz w:val="20"/>
          <w:szCs w:val="20"/>
        </w:rPr>
      </w:pPr>
    </w:p>
    <w:p w14:paraId="2E1E7381" w14:textId="77777777" w:rsidR="004B413C" w:rsidRDefault="00EC2FEA">
      <w:pPr>
        <w:spacing w:line="260" w:lineRule="auto"/>
        <w:ind w:left="20"/>
        <w:jc w:val="both"/>
        <w:rPr>
          <w:sz w:val="20"/>
          <w:szCs w:val="20"/>
        </w:rPr>
      </w:pPr>
      <w:r>
        <w:rPr>
          <w:rFonts w:ascii="Arial" w:eastAsia="Arial" w:hAnsi="Arial" w:cs="Arial"/>
          <w:sz w:val="20"/>
          <w:szCs w:val="20"/>
        </w:rPr>
        <w:t>Lake Mariginiup has a high conservation value as a groundwater dependent wetland (R Froend, R. C. Loomes, et al., 2004). There are a number of wader birds present at the lake that require the shallow water during the summer for feeding, however, high water levels are required in winter to prevent vegetation encroachment into these habitats. The dramatic decline in surface and groundwaters has likely diminished this important component of the system. Sediment processes have been altered as soils dry and water quality is deteriorating due to acidification (Judd and Horwitz, 2019).</w:t>
      </w:r>
    </w:p>
    <w:p w14:paraId="6141E285" w14:textId="77777777" w:rsidR="004B413C" w:rsidRDefault="004B413C">
      <w:pPr>
        <w:spacing w:line="337" w:lineRule="exact"/>
        <w:rPr>
          <w:sz w:val="20"/>
          <w:szCs w:val="20"/>
        </w:rPr>
      </w:pPr>
    </w:p>
    <w:p w14:paraId="379BED2C" w14:textId="77777777" w:rsidR="004B413C" w:rsidRDefault="00EC2FEA">
      <w:pPr>
        <w:ind w:left="20"/>
        <w:rPr>
          <w:sz w:val="20"/>
          <w:szCs w:val="20"/>
        </w:rPr>
      </w:pPr>
      <w:r>
        <w:rPr>
          <w:rFonts w:ascii="Arial" w:eastAsia="Arial" w:hAnsi="Arial" w:cs="Arial"/>
          <w:b/>
          <w:bCs/>
          <w:sz w:val="20"/>
          <w:szCs w:val="20"/>
        </w:rPr>
        <w:t>Hydrology and water quality</w:t>
      </w:r>
    </w:p>
    <w:p w14:paraId="73E67730" w14:textId="77777777" w:rsidR="004B413C" w:rsidRDefault="004B413C">
      <w:pPr>
        <w:spacing w:line="258" w:lineRule="exact"/>
        <w:rPr>
          <w:sz w:val="20"/>
          <w:szCs w:val="20"/>
        </w:rPr>
      </w:pPr>
    </w:p>
    <w:p w14:paraId="6B777435" w14:textId="77777777" w:rsidR="004B413C" w:rsidRDefault="00EC2FEA">
      <w:pPr>
        <w:spacing w:line="272" w:lineRule="auto"/>
        <w:ind w:left="20" w:firstLine="7"/>
        <w:jc w:val="both"/>
        <w:rPr>
          <w:sz w:val="20"/>
          <w:szCs w:val="20"/>
        </w:rPr>
      </w:pPr>
      <w:r>
        <w:rPr>
          <w:rFonts w:ascii="Arial" w:eastAsia="Arial" w:hAnsi="Arial" w:cs="Arial"/>
          <w:sz w:val="19"/>
          <w:szCs w:val="19"/>
        </w:rPr>
        <w:t xml:space="preserve">Since 1997, Lake Mariginiup has frequently dried or been dry at the staﬀ gauge 6162577 during the summer. Interpretations of seasonal patterns therefore need to be made with caution and perhaps it is more reliable to use groundwater levels at the nearby bore 616100685 as a proxy (Figure 36). Nonetheless, mean season maximum water levels have declined from 42.0 m to 41.4 m since the 1994-1999 period (Table </w:t>
      </w:r>
      <w:r>
        <w:rPr>
          <w:rFonts w:ascii="Arial" w:eastAsia="Arial" w:hAnsi="Arial" w:cs="Arial"/>
          <w:b/>
          <w:bCs/>
          <w:sz w:val="19"/>
          <w:szCs w:val="19"/>
        </w:rPr>
        <w:t>??</w:t>
      </w:r>
      <w:r>
        <w:rPr>
          <w:rFonts w:ascii="Arial" w:eastAsia="Arial" w:hAnsi="Arial" w:cs="Arial"/>
          <w:sz w:val="19"/>
          <w:szCs w:val="19"/>
        </w:rPr>
        <w:t>). Maximum water levels usually occur in September/October. There has been a recent increase in groundwater level since 2015 which has caused maximum spring surface levels to increase. Proposed changes in 2030 abstraction are projected to increase surface water levels by 3.9 m and meet a threshold level of 42.1 mAHD. This will increase surface waters to levels higher than has been recorded during the monitoring program.</w:t>
      </w:r>
    </w:p>
    <w:p w14:paraId="60B1F430" w14:textId="77777777" w:rsidR="004B413C" w:rsidRDefault="004B413C">
      <w:pPr>
        <w:spacing w:line="51" w:lineRule="exact"/>
        <w:rPr>
          <w:sz w:val="20"/>
          <w:szCs w:val="20"/>
        </w:rPr>
      </w:pPr>
    </w:p>
    <w:p w14:paraId="25F1B4AC" w14:textId="77777777" w:rsidR="004B413C" w:rsidRDefault="00EC2FEA">
      <w:pPr>
        <w:spacing w:line="258" w:lineRule="auto"/>
        <w:ind w:left="20" w:right="20" w:hanging="7"/>
        <w:jc w:val="both"/>
        <w:rPr>
          <w:sz w:val="20"/>
          <w:szCs w:val="20"/>
        </w:rPr>
      </w:pPr>
      <w:r>
        <w:rPr>
          <w:rFonts w:ascii="Arial" w:eastAsia="Arial" w:hAnsi="Arial" w:cs="Arial"/>
          <w:sz w:val="20"/>
          <w:szCs w:val="20"/>
        </w:rPr>
        <w:t>Acidification has eﬀected the water quality at Lake Mariginiup. Since 2005, the pH of the surface water has consistently been below 4.0 with only 2018 levels slightly higher (4.3; Judd and Horwitz (2019)). Alkalinity is below 1 mg/L suggesting that the lake has lost its capacity to buﬀer changes in pH. Recent changes in acidification are likely due to the rises in surface waters since 2015 that has helped reduce the sulphate concentrations. Ammonia and total nitrogen levels of Lake Mariginiup are the highest of any lake monitored on the Swan Coastal Plain. Recent total phosphorous levels have doubled and make Lake Mariginiup one of the highest phosphorous wetlands.</w:t>
      </w:r>
    </w:p>
    <w:p w14:paraId="44ACFF27" w14:textId="77777777" w:rsidR="004B413C" w:rsidRDefault="004B413C">
      <w:pPr>
        <w:spacing w:line="341" w:lineRule="exact"/>
        <w:rPr>
          <w:sz w:val="20"/>
          <w:szCs w:val="20"/>
        </w:rPr>
      </w:pPr>
    </w:p>
    <w:p w14:paraId="3BC55EC0" w14:textId="77777777" w:rsidR="004B413C" w:rsidRDefault="00EC2FEA">
      <w:pPr>
        <w:ind w:left="20"/>
        <w:rPr>
          <w:sz w:val="20"/>
          <w:szCs w:val="20"/>
        </w:rPr>
      </w:pPr>
      <w:r>
        <w:rPr>
          <w:rFonts w:ascii="Arial" w:eastAsia="Arial" w:hAnsi="Arial" w:cs="Arial"/>
          <w:b/>
          <w:bCs/>
          <w:sz w:val="20"/>
          <w:szCs w:val="20"/>
        </w:rPr>
        <w:t>Vegetation dynamics</w:t>
      </w:r>
    </w:p>
    <w:p w14:paraId="1DD0AE97" w14:textId="77777777" w:rsidR="004B413C" w:rsidRDefault="004B413C">
      <w:pPr>
        <w:spacing w:line="258" w:lineRule="exact"/>
        <w:rPr>
          <w:sz w:val="20"/>
          <w:szCs w:val="20"/>
        </w:rPr>
      </w:pPr>
    </w:p>
    <w:p w14:paraId="69C68B3A" w14:textId="77777777" w:rsidR="004B413C" w:rsidRDefault="00EC2FEA">
      <w:pPr>
        <w:spacing w:line="262" w:lineRule="auto"/>
        <w:ind w:left="20"/>
        <w:jc w:val="both"/>
        <w:rPr>
          <w:sz w:val="20"/>
          <w:szCs w:val="20"/>
        </w:rPr>
      </w:pPr>
      <w:r>
        <w:rPr>
          <w:rFonts w:ascii="Arial" w:eastAsia="Arial" w:hAnsi="Arial" w:cs="Arial"/>
          <w:sz w:val="19"/>
          <w:szCs w:val="19"/>
        </w:rPr>
        <w:t xml:space="preserve">Vegetation composition and shifts in composition are similar along the length of the transect at Lake Mariginiup which was established in 1996 (Figure 37). </w:t>
      </w:r>
      <w:r>
        <w:rPr>
          <w:rFonts w:ascii="Arial" w:eastAsia="Arial" w:hAnsi="Arial" w:cs="Arial"/>
          <w:i/>
          <w:iCs/>
          <w:sz w:val="19"/>
          <w:szCs w:val="19"/>
        </w:rPr>
        <w:t>Baumea articulata</w:t>
      </w:r>
      <w:r>
        <w:rPr>
          <w:rFonts w:ascii="Arial" w:eastAsia="Arial" w:hAnsi="Arial" w:cs="Arial"/>
          <w:sz w:val="19"/>
          <w:szCs w:val="19"/>
        </w:rPr>
        <w:t xml:space="preserve"> was present at high cover abundance throughout the transect until the early 2000’s, but has since disappeared as surface water levels declined. </w:t>
      </w:r>
      <w:r>
        <w:rPr>
          <w:rFonts w:ascii="Arial" w:eastAsia="Arial" w:hAnsi="Arial" w:cs="Arial"/>
          <w:i/>
          <w:iCs/>
          <w:sz w:val="19"/>
          <w:szCs w:val="19"/>
        </w:rPr>
        <w:t>Eucalyptus rudis</w:t>
      </w:r>
      <w:r>
        <w:rPr>
          <w:rFonts w:ascii="Arial" w:eastAsia="Arial" w:hAnsi="Arial" w:cs="Arial"/>
          <w:sz w:val="19"/>
          <w:szCs w:val="19"/>
        </w:rPr>
        <w:t xml:space="preserve"> has declined in the lower parts of the plots and </w:t>
      </w:r>
      <w:r>
        <w:rPr>
          <w:rFonts w:ascii="Arial" w:eastAsia="Arial" w:hAnsi="Arial" w:cs="Arial"/>
          <w:i/>
          <w:iCs/>
          <w:sz w:val="19"/>
          <w:szCs w:val="19"/>
        </w:rPr>
        <w:t>Melaleuca rhaphiophyla</w:t>
      </w:r>
      <w:r>
        <w:rPr>
          <w:rFonts w:ascii="Arial" w:eastAsia="Arial" w:hAnsi="Arial" w:cs="Arial"/>
          <w:sz w:val="19"/>
          <w:szCs w:val="19"/>
        </w:rPr>
        <w:t xml:space="preserve"> is no longer present at the transect. There has been a general increase in the cover abundances of exotics throughout the monitoring period. There was a shift in community composition at all three plots around 2005 which was driven by increases in</w:t>
      </w:r>
    </w:p>
    <w:p w14:paraId="00D82F01" w14:textId="77777777" w:rsidR="004B413C" w:rsidRDefault="004B413C">
      <w:pPr>
        <w:spacing w:line="4" w:lineRule="exact"/>
        <w:rPr>
          <w:sz w:val="20"/>
          <w:szCs w:val="20"/>
        </w:rPr>
      </w:pPr>
    </w:p>
    <w:p w14:paraId="008FE14E" w14:textId="77777777" w:rsidR="004B413C" w:rsidRDefault="00EC2FEA">
      <w:pPr>
        <w:spacing w:line="302" w:lineRule="auto"/>
        <w:ind w:right="20"/>
        <w:jc w:val="both"/>
        <w:rPr>
          <w:sz w:val="20"/>
          <w:szCs w:val="20"/>
        </w:rPr>
      </w:pPr>
      <w:r>
        <w:rPr>
          <w:rFonts w:ascii="Arial" w:eastAsia="Arial" w:hAnsi="Arial" w:cs="Arial"/>
          <w:i/>
          <w:iCs/>
          <w:sz w:val="20"/>
          <w:szCs w:val="20"/>
        </w:rPr>
        <w:t xml:space="preserve">Exocarpus sparteus </w:t>
      </w:r>
      <w:r>
        <w:rPr>
          <w:rFonts w:ascii="Arial" w:eastAsia="Arial" w:hAnsi="Arial" w:cs="Arial"/>
          <w:sz w:val="20"/>
          <w:szCs w:val="20"/>
        </w:rPr>
        <w:t>and</w:t>
      </w:r>
      <w:r>
        <w:rPr>
          <w:rFonts w:ascii="Arial" w:eastAsia="Arial" w:hAnsi="Arial" w:cs="Arial"/>
          <w:i/>
          <w:iCs/>
          <w:sz w:val="20"/>
          <w:szCs w:val="20"/>
        </w:rPr>
        <w:t xml:space="preserve"> Jacksonia furcellata </w:t>
      </w:r>
      <w:r>
        <w:rPr>
          <w:rFonts w:ascii="Arial" w:eastAsia="Arial" w:hAnsi="Arial" w:cs="Arial"/>
          <w:sz w:val="20"/>
          <w:szCs w:val="20"/>
        </w:rPr>
        <w:t>and some exotics, such as</w:t>
      </w:r>
      <w:r>
        <w:rPr>
          <w:rFonts w:ascii="Arial" w:eastAsia="Arial" w:hAnsi="Arial" w:cs="Arial"/>
          <w:i/>
          <w:iCs/>
          <w:sz w:val="20"/>
          <w:szCs w:val="20"/>
        </w:rPr>
        <w:t xml:space="preserve"> Ehrharta calycina</w:t>
      </w:r>
      <w:r>
        <w:rPr>
          <w:rFonts w:ascii="Arial" w:eastAsia="Arial" w:hAnsi="Arial" w:cs="Arial"/>
          <w:sz w:val="20"/>
          <w:szCs w:val="20"/>
        </w:rPr>
        <w:t>,</w:t>
      </w:r>
      <w:r>
        <w:rPr>
          <w:rFonts w:ascii="Arial" w:eastAsia="Arial" w:hAnsi="Arial" w:cs="Arial"/>
          <w:i/>
          <w:iCs/>
          <w:sz w:val="20"/>
          <w:szCs w:val="20"/>
        </w:rPr>
        <w:t xml:space="preserve"> Ehrhatah longiflora</w:t>
      </w:r>
      <w:r>
        <w:rPr>
          <w:rFonts w:ascii="Arial" w:eastAsia="Arial" w:hAnsi="Arial" w:cs="Arial"/>
          <w:sz w:val="20"/>
          <w:szCs w:val="20"/>
        </w:rPr>
        <w:t>,</w:t>
      </w:r>
      <w:r>
        <w:rPr>
          <w:rFonts w:ascii="Arial" w:eastAsia="Arial" w:hAnsi="Arial" w:cs="Arial"/>
          <w:i/>
          <w:iCs/>
          <w:sz w:val="20"/>
          <w:szCs w:val="20"/>
        </w:rPr>
        <w:t xml:space="preserve"> Lotus suaveolens </w:t>
      </w:r>
      <w:r>
        <w:rPr>
          <w:rFonts w:ascii="Arial" w:eastAsia="Arial" w:hAnsi="Arial" w:cs="Arial"/>
          <w:sz w:val="20"/>
          <w:szCs w:val="20"/>
        </w:rPr>
        <w:t>and</w:t>
      </w:r>
      <w:r>
        <w:rPr>
          <w:rFonts w:ascii="Arial" w:eastAsia="Arial" w:hAnsi="Arial" w:cs="Arial"/>
          <w:i/>
          <w:iCs/>
          <w:sz w:val="20"/>
          <w:szCs w:val="20"/>
        </w:rPr>
        <w:t xml:space="preserve"> Ursinnia anthemoides</w:t>
      </w:r>
      <w:r>
        <w:rPr>
          <w:rFonts w:ascii="Arial" w:eastAsia="Arial" w:hAnsi="Arial" w:cs="Arial"/>
          <w:sz w:val="20"/>
          <w:szCs w:val="20"/>
        </w:rPr>
        <w:t>.</w:t>
      </w:r>
    </w:p>
    <w:p w14:paraId="2AC319B2" w14:textId="77777777" w:rsidR="004B413C" w:rsidRDefault="004B413C">
      <w:pPr>
        <w:spacing w:line="19" w:lineRule="exact"/>
        <w:rPr>
          <w:sz w:val="20"/>
          <w:szCs w:val="20"/>
        </w:rPr>
      </w:pPr>
    </w:p>
    <w:p w14:paraId="19BD9506" w14:textId="77777777" w:rsidR="004B413C" w:rsidRDefault="00EC2FEA">
      <w:pPr>
        <w:spacing w:line="262" w:lineRule="auto"/>
        <w:ind w:left="20" w:right="20"/>
        <w:jc w:val="both"/>
        <w:rPr>
          <w:sz w:val="20"/>
          <w:szCs w:val="20"/>
        </w:rPr>
      </w:pPr>
      <w:r>
        <w:rPr>
          <w:rFonts w:ascii="Arial" w:eastAsia="Arial" w:hAnsi="Arial" w:cs="Arial"/>
          <w:sz w:val="19"/>
          <w:szCs w:val="19"/>
        </w:rPr>
        <w:t xml:space="preserve">Regression analysis reveals a number of native species that will increase in cover abundance with increasing surface water levels (Figure 39). Species likely to increase in cover abundance include </w:t>
      </w:r>
      <w:r>
        <w:rPr>
          <w:rFonts w:ascii="Arial" w:eastAsia="Arial" w:hAnsi="Arial" w:cs="Arial"/>
          <w:i/>
          <w:iCs/>
          <w:sz w:val="19"/>
          <w:szCs w:val="19"/>
        </w:rPr>
        <w:t>Angianthus</w:t>
      </w:r>
      <w:r>
        <w:rPr>
          <w:rFonts w:ascii="Arial" w:eastAsia="Arial" w:hAnsi="Arial" w:cs="Arial"/>
          <w:sz w:val="19"/>
          <w:szCs w:val="19"/>
        </w:rPr>
        <w:t xml:space="preserve"> sp.,</w:t>
      </w:r>
    </w:p>
    <w:p w14:paraId="190AB9B9" w14:textId="77777777" w:rsidR="004B413C" w:rsidRDefault="004B413C">
      <w:pPr>
        <w:spacing w:line="1" w:lineRule="exact"/>
        <w:rPr>
          <w:sz w:val="20"/>
          <w:szCs w:val="20"/>
        </w:rPr>
      </w:pPr>
    </w:p>
    <w:p w14:paraId="4B83A252" w14:textId="77777777" w:rsidR="004B413C" w:rsidRDefault="00EC2FEA">
      <w:pPr>
        <w:spacing w:line="275" w:lineRule="auto"/>
        <w:ind w:left="20" w:hanging="10"/>
        <w:jc w:val="both"/>
        <w:rPr>
          <w:sz w:val="20"/>
          <w:szCs w:val="20"/>
        </w:rPr>
      </w:pPr>
      <w:r>
        <w:rPr>
          <w:rFonts w:ascii="Arial" w:eastAsia="Arial" w:hAnsi="Arial" w:cs="Arial"/>
          <w:i/>
          <w:iCs/>
          <w:sz w:val="20"/>
          <w:szCs w:val="20"/>
        </w:rPr>
        <w:t>Epilobium billardierianum</w:t>
      </w:r>
      <w:r>
        <w:rPr>
          <w:rFonts w:ascii="Arial" w:eastAsia="Arial" w:hAnsi="Arial" w:cs="Arial"/>
          <w:sz w:val="20"/>
          <w:szCs w:val="20"/>
        </w:rPr>
        <w:t>,</w:t>
      </w:r>
      <w:r>
        <w:rPr>
          <w:rFonts w:ascii="Arial" w:eastAsia="Arial" w:hAnsi="Arial" w:cs="Arial"/>
          <w:i/>
          <w:iCs/>
          <w:sz w:val="20"/>
          <w:szCs w:val="20"/>
        </w:rPr>
        <w:t xml:space="preserve"> Isolepis cernua</w:t>
      </w:r>
      <w:r>
        <w:rPr>
          <w:rFonts w:ascii="Arial" w:eastAsia="Arial" w:hAnsi="Arial" w:cs="Arial"/>
          <w:sz w:val="20"/>
          <w:szCs w:val="20"/>
        </w:rPr>
        <w:t>,</w:t>
      </w:r>
      <w:r>
        <w:rPr>
          <w:rFonts w:ascii="Arial" w:eastAsia="Arial" w:hAnsi="Arial" w:cs="Arial"/>
          <w:i/>
          <w:iCs/>
          <w:sz w:val="20"/>
          <w:szCs w:val="20"/>
        </w:rPr>
        <w:t xml:space="preserve"> Juncus </w:t>
      </w:r>
      <w:r>
        <w:rPr>
          <w:rFonts w:ascii="Arial" w:eastAsia="Arial" w:hAnsi="Arial" w:cs="Arial"/>
          <w:sz w:val="20"/>
          <w:szCs w:val="20"/>
        </w:rPr>
        <w:t>sp.,</w:t>
      </w:r>
      <w:r>
        <w:rPr>
          <w:rFonts w:ascii="Arial" w:eastAsia="Arial" w:hAnsi="Arial" w:cs="Arial"/>
          <w:i/>
          <w:iCs/>
          <w:sz w:val="20"/>
          <w:szCs w:val="20"/>
        </w:rPr>
        <w:t xml:space="preserve"> Lepyrodia muirii</w:t>
      </w:r>
      <w:r>
        <w:rPr>
          <w:rFonts w:ascii="Arial" w:eastAsia="Arial" w:hAnsi="Arial" w:cs="Arial"/>
          <w:sz w:val="20"/>
          <w:szCs w:val="20"/>
        </w:rPr>
        <w:t>,</w:t>
      </w:r>
      <w:r>
        <w:rPr>
          <w:rFonts w:ascii="Arial" w:eastAsia="Arial" w:hAnsi="Arial" w:cs="Arial"/>
          <w:i/>
          <w:iCs/>
          <w:sz w:val="20"/>
          <w:szCs w:val="20"/>
        </w:rPr>
        <w:t xml:space="preserve"> Lobelia alata </w:t>
      </w:r>
      <w:r>
        <w:rPr>
          <w:rFonts w:ascii="Arial" w:eastAsia="Arial" w:hAnsi="Arial" w:cs="Arial"/>
          <w:sz w:val="20"/>
          <w:szCs w:val="20"/>
        </w:rPr>
        <w:t>and</w:t>
      </w:r>
      <w:r>
        <w:rPr>
          <w:rFonts w:ascii="Arial" w:eastAsia="Arial" w:hAnsi="Arial" w:cs="Arial"/>
          <w:i/>
          <w:iCs/>
          <w:sz w:val="20"/>
          <w:szCs w:val="20"/>
        </w:rPr>
        <w:t xml:space="preserve"> Villarsia capitata</w:t>
      </w:r>
      <w:r>
        <w:rPr>
          <w:rFonts w:ascii="Arial" w:eastAsia="Arial" w:hAnsi="Arial" w:cs="Arial"/>
          <w:sz w:val="20"/>
          <w:szCs w:val="20"/>
        </w:rPr>
        <w:t>.</w:t>
      </w:r>
      <w:r>
        <w:rPr>
          <w:rFonts w:ascii="Arial" w:eastAsia="Arial" w:hAnsi="Arial" w:cs="Arial"/>
          <w:i/>
          <w:iCs/>
          <w:sz w:val="20"/>
          <w:szCs w:val="20"/>
        </w:rPr>
        <w:t xml:space="preserve"> </w:t>
      </w:r>
      <w:r>
        <w:rPr>
          <w:rFonts w:ascii="Arial" w:eastAsia="Arial" w:hAnsi="Arial" w:cs="Arial"/>
          <w:sz w:val="20"/>
          <w:szCs w:val="20"/>
        </w:rPr>
        <w:t xml:space="preserve">Other natives, including </w:t>
      </w:r>
      <w:r>
        <w:rPr>
          <w:rFonts w:ascii="Arial" w:eastAsia="Arial" w:hAnsi="Arial" w:cs="Arial"/>
          <w:i/>
          <w:iCs/>
          <w:sz w:val="20"/>
          <w:szCs w:val="20"/>
        </w:rPr>
        <w:t>Acacia cyclops</w:t>
      </w:r>
      <w:r>
        <w:rPr>
          <w:rFonts w:ascii="Arial" w:eastAsia="Arial" w:hAnsi="Arial" w:cs="Arial"/>
          <w:sz w:val="20"/>
          <w:szCs w:val="20"/>
        </w:rPr>
        <w:t xml:space="preserve">, </w:t>
      </w:r>
      <w:r>
        <w:rPr>
          <w:rFonts w:ascii="Arial" w:eastAsia="Arial" w:hAnsi="Arial" w:cs="Arial"/>
          <w:i/>
          <w:iCs/>
          <w:sz w:val="20"/>
          <w:szCs w:val="20"/>
        </w:rPr>
        <w:t>Acacia saligna</w:t>
      </w:r>
      <w:r>
        <w:rPr>
          <w:rFonts w:ascii="Arial" w:eastAsia="Arial" w:hAnsi="Arial" w:cs="Arial"/>
          <w:sz w:val="20"/>
          <w:szCs w:val="20"/>
        </w:rPr>
        <w:t xml:space="preserve"> and </w:t>
      </w:r>
      <w:r>
        <w:rPr>
          <w:rFonts w:ascii="Arial" w:eastAsia="Arial" w:hAnsi="Arial" w:cs="Arial"/>
          <w:i/>
          <w:iCs/>
          <w:sz w:val="20"/>
          <w:szCs w:val="20"/>
        </w:rPr>
        <w:t>E. sparteus</w:t>
      </w:r>
      <w:r>
        <w:rPr>
          <w:rFonts w:ascii="Arial" w:eastAsia="Arial" w:hAnsi="Arial" w:cs="Arial"/>
          <w:sz w:val="20"/>
          <w:szCs w:val="20"/>
        </w:rPr>
        <w:t>, are likely to decrease in cover abundance as water levels increase.</w:t>
      </w:r>
    </w:p>
    <w:p w14:paraId="13F6F726" w14:textId="77777777" w:rsidR="004B413C" w:rsidRDefault="004B413C">
      <w:pPr>
        <w:spacing w:line="324" w:lineRule="exact"/>
        <w:rPr>
          <w:sz w:val="20"/>
          <w:szCs w:val="20"/>
        </w:rPr>
      </w:pPr>
    </w:p>
    <w:p w14:paraId="04743663" w14:textId="77777777" w:rsidR="004B413C" w:rsidRDefault="00EC2FEA">
      <w:pPr>
        <w:ind w:left="20"/>
        <w:rPr>
          <w:sz w:val="20"/>
          <w:szCs w:val="20"/>
        </w:rPr>
      </w:pPr>
      <w:r>
        <w:rPr>
          <w:rFonts w:ascii="Arial" w:eastAsia="Arial" w:hAnsi="Arial" w:cs="Arial"/>
          <w:b/>
          <w:bCs/>
          <w:sz w:val="20"/>
          <w:szCs w:val="20"/>
        </w:rPr>
        <w:t>Aquatic invertebrates</w:t>
      </w:r>
    </w:p>
    <w:p w14:paraId="795735AC" w14:textId="77777777" w:rsidR="004B413C" w:rsidRDefault="004B413C">
      <w:pPr>
        <w:spacing w:line="258" w:lineRule="exact"/>
        <w:rPr>
          <w:sz w:val="20"/>
          <w:szCs w:val="20"/>
        </w:rPr>
      </w:pPr>
    </w:p>
    <w:p w14:paraId="21B31327" w14:textId="77777777" w:rsidR="004B413C" w:rsidRDefault="00EC2FEA">
      <w:pPr>
        <w:spacing w:line="276" w:lineRule="auto"/>
        <w:ind w:left="20"/>
        <w:jc w:val="both"/>
        <w:rPr>
          <w:sz w:val="20"/>
          <w:szCs w:val="20"/>
        </w:rPr>
      </w:pPr>
      <w:r>
        <w:rPr>
          <w:rFonts w:ascii="Arial" w:eastAsia="Arial" w:hAnsi="Arial" w:cs="Arial"/>
          <w:sz w:val="19"/>
          <w:szCs w:val="19"/>
        </w:rPr>
        <w:t>Lake Mariginiup has been sampled every year between 1996 and 2002, 2004 and 2009, 2012 and 2018, making it diﬃcult to interpret trends in community change. Despite the acidification that has occurred in the lake, there is a remarkably high richness of invertebrates (Figure 41) and seems to be a recovery since the 2012 sampling event where family richness was 13. Nonetheless, richness has been below average for the site since 2005 when acidification processes began aﬀecting the lake. Recent increases in water levels may be promoting higher richness by increasing habitat availability and diversity. There has been a dramatic shift in</w:t>
      </w:r>
    </w:p>
    <w:p w14:paraId="6DF288D2" w14:textId="77777777" w:rsidR="004B413C" w:rsidRDefault="004B413C">
      <w:pPr>
        <w:sectPr w:rsidR="004B413C">
          <w:pgSz w:w="12240" w:h="15840"/>
          <w:pgMar w:top="1367" w:right="1400" w:bottom="307" w:left="1420" w:header="0" w:footer="0" w:gutter="0"/>
          <w:cols w:space="720" w:equalWidth="0">
            <w:col w:w="9420"/>
          </w:cols>
        </w:sectPr>
      </w:pPr>
    </w:p>
    <w:p w14:paraId="0C77CF56" w14:textId="77777777" w:rsidR="004B413C" w:rsidRDefault="004B413C">
      <w:pPr>
        <w:spacing w:line="338" w:lineRule="exact"/>
        <w:rPr>
          <w:sz w:val="20"/>
          <w:szCs w:val="20"/>
        </w:rPr>
      </w:pPr>
    </w:p>
    <w:p w14:paraId="6B59D135" w14:textId="77777777" w:rsidR="004B413C" w:rsidRDefault="00EC2FEA">
      <w:pPr>
        <w:ind w:right="20"/>
        <w:jc w:val="center"/>
        <w:rPr>
          <w:sz w:val="20"/>
          <w:szCs w:val="20"/>
        </w:rPr>
      </w:pPr>
      <w:r>
        <w:rPr>
          <w:rFonts w:ascii="Arial" w:eastAsia="Arial" w:hAnsi="Arial" w:cs="Arial"/>
          <w:sz w:val="17"/>
          <w:szCs w:val="17"/>
        </w:rPr>
        <w:t>59</w:t>
      </w:r>
    </w:p>
    <w:p w14:paraId="6FBBDC95" w14:textId="77777777" w:rsidR="004B413C" w:rsidRDefault="004B413C">
      <w:pPr>
        <w:sectPr w:rsidR="004B413C">
          <w:type w:val="continuous"/>
          <w:pgSz w:w="12240" w:h="15840"/>
          <w:pgMar w:top="1367" w:right="1400" w:bottom="307" w:left="1420" w:header="0" w:footer="0" w:gutter="0"/>
          <w:cols w:space="720" w:equalWidth="0">
            <w:col w:w="9420"/>
          </w:cols>
        </w:sectPr>
      </w:pPr>
    </w:p>
    <w:p w14:paraId="150A2390" w14:textId="77777777" w:rsidR="004B413C" w:rsidRDefault="004B413C">
      <w:pPr>
        <w:spacing w:line="112" w:lineRule="exact"/>
        <w:rPr>
          <w:sz w:val="20"/>
          <w:szCs w:val="20"/>
        </w:rPr>
      </w:pPr>
      <w:bookmarkStart w:id="97" w:name="page60"/>
      <w:bookmarkEnd w:id="97"/>
    </w:p>
    <w:p w14:paraId="41030049" w14:textId="77777777" w:rsidR="004B413C" w:rsidRDefault="00EC2FEA">
      <w:pPr>
        <w:spacing w:line="281" w:lineRule="auto"/>
        <w:ind w:right="40" w:hanging="6"/>
        <w:rPr>
          <w:sz w:val="20"/>
          <w:szCs w:val="20"/>
        </w:rPr>
      </w:pPr>
      <w:r>
        <w:rPr>
          <w:rFonts w:ascii="Arial" w:eastAsia="Arial" w:hAnsi="Arial" w:cs="Arial"/>
          <w:sz w:val="20"/>
          <w:szCs w:val="20"/>
        </w:rPr>
        <w:t>Table 10: Five year summaries of surface water level data at Lake Mariginiup. Minimal water levels should be treated with caution as the staﬀ gauge 6162577 has frequently been dry since 2000.</w:t>
      </w:r>
    </w:p>
    <w:tbl>
      <w:tblPr>
        <w:tblW w:w="0" w:type="auto"/>
        <w:tblInd w:w="60" w:type="dxa"/>
        <w:tblLayout w:type="fixed"/>
        <w:tblCellMar>
          <w:left w:w="0" w:type="dxa"/>
          <w:right w:w="0" w:type="dxa"/>
        </w:tblCellMar>
        <w:tblLook w:val="04A0" w:firstRow="1" w:lastRow="0" w:firstColumn="1" w:lastColumn="0" w:noHBand="0" w:noVBand="1"/>
      </w:tblPr>
      <w:tblGrid>
        <w:gridCol w:w="1480"/>
        <w:gridCol w:w="1580"/>
        <w:gridCol w:w="1540"/>
        <w:gridCol w:w="1760"/>
        <w:gridCol w:w="940"/>
        <w:gridCol w:w="860"/>
        <w:gridCol w:w="1140"/>
        <w:gridCol w:w="20"/>
      </w:tblGrid>
      <w:tr w:rsidR="004B413C" w14:paraId="0536A6D2" w14:textId="77777777">
        <w:trPr>
          <w:trHeight w:val="170"/>
        </w:trPr>
        <w:tc>
          <w:tcPr>
            <w:tcW w:w="1480" w:type="dxa"/>
            <w:vMerge w:val="restart"/>
            <w:tcBorders>
              <w:top w:val="single" w:sz="8" w:space="0" w:color="auto"/>
            </w:tcBorders>
            <w:vAlign w:val="bottom"/>
          </w:tcPr>
          <w:p w14:paraId="2B2EDA78" w14:textId="77777777" w:rsidR="004B413C" w:rsidRDefault="00EC2FEA">
            <w:pPr>
              <w:ind w:left="100"/>
              <w:rPr>
                <w:sz w:val="20"/>
                <w:szCs w:val="20"/>
              </w:rPr>
            </w:pPr>
            <w:r>
              <w:rPr>
                <w:rFonts w:ascii="Arial" w:eastAsia="Arial" w:hAnsi="Arial" w:cs="Arial"/>
                <w:sz w:val="16"/>
                <w:szCs w:val="16"/>
              </w:rPr>
              <w:t>Period</w:t>
            </w:r>
          </w:p>
        </w:tc>
        <w:tc>
          <w:tcPr>
            <w:tcW w:w="1580" w:type="dxa"/>
            <w:tcBorders>
              <w:top w:val="single" w:sz="8" w:space="0" w:color="auto"/>
            </w:tcBorders>
            <w:vAlign w:val="bottom"/>
          </w:tcPr>
          <w:p w14:paraId="3F80014A" w14:textId="77777777" w:rsidR="004B413C" w:rsidRDefault="00EC2FEA">
            <w:pPr>
              <w:spacing w:line="170" w:lineRule="exact"/>
              <w:ind w:right="19"/>
              <w:jc w:val="right"/>
              <w:rPr>
                <w:sz w:val="20"/>
                <w:szCs w:val="20"/>
              </w:rPr>
            </w:pPr>
            <w:r>
              <w:rPr>
                <w:rFonts w:ascii="Arial" w:eastAsia="Arial" w:hAnsi="Arial" w:cs="Arial"/>
                <w:sz w:val="16"/>
                <w:szCs w:val="16"/>
              </w:rPr>
              <w:t>Mean max seasonal</w:t>
            </w:r>
          </w:p>
        </w:tc>
        <w:tc>
          <w:tcPr>
            <w:tcW w:w="1540" w:type="dxa"/>
            <w:tcBorders>
              <w:top w:val="single" w:sz="8" w:space="0" w:color="auto"/>
            </w:tcBorders>
            <w:vAlign w:val="bottom"/>
          </w:tcPr>
          <w:p w14:paraId="2CBE499A" w14:textId="77777777" w:rsidR="004B413C" w:rsidRDefault="00EC2FEA">
            <w:pPr>
              <w:spacing w:line="170" w:lineRule="exact"/>
              <w:ind w:right="19"/>
              <w:jc w:val="right"/>
              <w:rPr>
                <w:sz w:val="20"/>
                <w:szCs w:val="20"/>
              </w:rPr>
            </w:pPr>
            <w:r>
              <w:rPr>
                <w:rFonts w:ascii="Arial" w:eastAsia="Arial" w:hAnsi="Arial" w:cs="Arial"/>
                <w:sz w:val="16"/>
                <w:szCs w:val="16"/>
              </w:rPr>
              <w:t>Mean min seasonal</w:t>
            </w:r>
          </w:p>
        </w:tc>
        <w:tc>
          <w:tcPr>
            <w:tcW w:w="1760" w:type="dxa"/>
            <w:tcBorders>
              <w:top w:val="single" w:sz="8" w:space="0" w:color="auto"/>
            </w:tcBorders>
            <w:vAlign w:val="bottom"/>
          </w:tcPr>
          <w:p w14:paraId="1B1A6AFF" w14:textId="77777777" w:rsidR="004B413C" w:rsidRDefault="00EC2FEA">
            <w:pPr>
              <w:spacing w:line="170" w:lineRule="exact"/>
              <w:ind w:right="19"/>
              <w:jc w:val="right"/>
              <w:rPr>
                <w:sz w:val="20"/>
                <w:szCs w:val="20"/>
              </w:rPr>
            </w:pPr>
            <w:r>
              <w:rPr>
                <w:rFonts w:ascii="Arial" w:eastAsia="Arial" w:hAnsi="Arial" w:cs="Arial"/>
                <w:w w:val="99"/>
                <w:sz w:val="16"/>
                <w:szCs w:val="16"/>
              </w:rPr>
              <w:t>Mean seasonal change</w:t>
            </w:r>
          </w:p>
        </w:tc>
        <w:tc>
          <w:tcPr>
            <w:tcW w:w="940" w:type="dxa"/>
            <w:tcBorders>
              <w:top w:val="single" w:sz="8" w:space="0" w:color="auto"/>
            </w:tcBorders>
            <w:vAlign w:val="bottom"/>
          </w:tcPr>
          <w:p w14:paraId="5F876824" w14:textId="77777777" w:rsidR="004B413C" w:rsidRDefault="00EC2FEA">
            <w:pPr>
              <w:spacing w:line="170" w:lineRule="exact"/>
              <w:ind w:left="140"/>
              <w:rPr>
                <w:sz w:val="20"/>
                <w:szCs w:val="20"/>
              </w:rPr>
            </w:pPr>
            <w:r>
              <w:rPr>
                <w:rFonts w:ascii="Arial" w:eastAsia="Arial" w:hAnsi="Arial" w:cs="Arial"/>
                <w:sz w:val="16"/>
                <w:szCs w:val="16"/>
              </w:rPr>
              <w:t>Month of</w:t>
            </w:r>
          </w:p>
        </w:tc>
        <w:tc>
          <w:tcPr>
            <w:tcW w:w="860" w:type="dxa"/>
            <w:tcBorders>
              <w:top w:val="single" w:sz="8" w:space="0" w:color="auto"/>
            </w:tcBorders>
            <w:vAlign w:val="bottom"/>
          </w:tcPr>
          <w:p w14:paraId="68B30D0F" w14:textId="77777777" w:rsidR="004B413C" w:rsidRDefault="00EC2FEA">
            <w:pPr>
              <w:spacing w:line="170" w:lineRule="exact"/>
              <w:ind w:left="100"/>
              <w:rPr>
                <w:sz w:val="20"/>
                <w:szCs w:val="20"/>
              </w:rPr>
            </w:pPr>
            <w:r>
              <w:rPr>
                <w:rFonts w:ascii="Arial" w:eastAsia="Arial" w:hAnsi="Arial" w:cs="Arial"/>
                <w:sz w:val="16"/>
                <w:szCs w:val="16"/>
              </w:rPr>
              <w:t>Month of</w:t>
            </w:r>
          </w:p>
        </w:tc>
        <w:tc>
          <w:tcPr>
            <w:tcW w:w="1140" w:type="dxa"/>
            <w:tcBorders>
              <w:top w:val="single" w:sz="8" w:space="0" w:color="auto"/>
            </w:tcBorders>
            <w:vAlign w:val="bottom"/>
          </w:tcPr>
          <w:p w14:paraId="3808EC70" w14:textId="77777777" w:rsidR="004B413C" w:rsidRDefault="00EC2FEA">
            <w:pPr>
              <w:spacing w:line="170" w:lineRule="exact"/>
              <w:ind w:right="19"/>
              <w:jc w:val="right"/>
              <w:rPr>
                <w:sz w:val="20"/>
                <w:szCs w:val="20"/>
              </w:rPr>
            </w:pPr>
            <w:r>
              <w:rPr>
                <w:rFonts w:ascii="Arial" w:eastAsia="Arial" w:hAnsi="Arial" w:cs="Arial"/>
                <w:sz w:val="16"/>
                <w:szCs w:val="16"/>
              </w:rPr>
              <w:t>Mean max to</w:t>
            </w:r>
          </w:p>
        </w:tc>
        <w:tc>
          <w:tcPr>
            <w:tcW w:w="0" w:type="dxa"/>
            <w:vAlign w:val="bottom"/>
          </w:tcPr>
          <w:p w14:paraId="4963656B" w14:textId="77777777" w:rsidR="004B413C" w:rsidRDefault="004B413C">
            <w:pPr>
              <w:rPr>
                <w:sz w:val="1"/>
                <w:szCs w:val="1"/>
              </w:rPr>
            </w:pPr>
          </w:p>
        </w:tc>
      </w:tr>
      <w:tr w:rsidR="004B413C" w14:paraId="00BB31C7" w14:textId="77777777">
        <w:trPr>
          <w:trHeight w:val="133"/>
        </w:trPr>
        <w:tc>
          <w:tcPr>
            <w:tcW w:w="1480" w:type="dxa"/>
            <w:vMerge/>
            <w:vAlign w:val="bottom"/>
          </w:tcPr>
          <w:p w14:paraId="1CAA7DD0" w14:textId="77777777" w:rsidR="004B413C" w:rsidRDefault="004B413C">
            <w:pPr>
              <w:rPr>
                <w:sz w:val="11"/>
                <w:szCs w:val="11"/>
              </w:rPr>
            </w:pPr>
          </w:p>
        </w:tc>
        <w:tc>
          <w:tcPr>
            <w:tcW w:w="1580" w:type="dxa"/>
            <w:vMerge w:val="restart"/>
            <w:vAlign w:val="bottom"/>
          </w:tcPr>
          <w:p w14:paraId="53A95EE4" w14:textId="77777777" w:rsidR="004B413C" w:rsidRDefault="00EC2FEA">
            <w:pPr>
              <w:ind w:right="199"/>
              <w:jc w:val="right"/>
              <w:rPr>
                <w:sz w:val="20"/>
                <w:szCs w:val="20"/>
              </w:rPr>
            </w:pPr>
            <w:r>
              <w:rPr>
                <w:rFonts w:ascii="Arial" w:eastAsia="Arial" w:hAnsi="Arial" w:cs="Arial"/>
                <w:sz w:val="16"/>
                <w:szCs w:val="16"/>
              </w:rPr>
              <w:t>level (mAHD)</w:t>
            </w:r>
          </w:p>
        </w:tc>
        <w:tc>
          <w:tcPr>
            <w:tcW w:w="1540" w:type="dxa"/>
            <w:vMerge w:val="restart"/>
            <w:vAlign w:val="bottom"/>
          </w:tcPr>
          <w:p w14:paraId="23AA31DD" w14:textId="77777777" w:rsidR="004B413C" w:rsidRDefault="00EC2FEA">
            <w:pPr>
              <w:ind w:right="199"/>
              <w:jc w:val="right"/>
              <w:rPr>
                <w:sz w:val="20"/>
                <w:szCs w:val="20"/>
              </w:rPr>
            </w:pPr>
            <w:r>
              <w:rPr>
                <w:rFonts w:ascii="Arial" w:eastAsia="Arial" w:hAnsi="Arial" w:cs="Arial"/>
                <w:sz w:val="16"/>
                <w:szCs w:val="16"/>
              </w:rPr>
              <w:t>level (mAHD)</w:t>
            </w:r>
          </w:p>
        </w:tc>
        <w:tc>
          <w:tcPr>
            <w:tcW w:w="1760" w:type="dxa"/>
            <w:vMerge w:val="restart"/>
            <w:vAlign w:val="bottom"/>
          </w:tcPr>
          <w:p w14:paraId="5347A760" w14:textId="77777777" w:rsidR="004B413C" w:rsidRDefault="00EC2FEA">
            <w:pPr>
              <w:ind w:right="679"/>
              <w:jc w:val="right"/>
              <w:rPr>
                <w:sz w:val="20"/>
                <w:szCs w:val="20"/>
              </w:rPr>
            </w:pPr>
            <w:r>
              <w:rPr>
                <w:rFonts w:ascii="Arial" w:eastAsia="Arial" w:hAnsi="Arial" w:cs="Arial"/>
                <w:sz w:val="16"/>
                <w:szCs w:val="16"/>
              </w:rPr>
              <w:t>(m)</w:t>
            </w:r>
          </w:p>
        </w:tc>
        <w:tc>
          <w:tcPr>
            <w:tcW w:w="940" w:type="dxa"/>
            <w:vMerge w:val="restart"/>
            <w:vAlign w:val="bottom"/>
          </w:tcPr>
          <w:p w14:paraId="7EED01A3" w14:textId="77777777" w:rsidR="004B413C" w:rsidRDefault="00EC2FEA">
            <w:pPr>
              <w:ind w:left="100"/>
              <w:rPr>
                <w:sz w:val="20"/>
                <w:szCs w:val="20"/>
              </w:rPr>
            </w:pPr>
            <w:r>
              <w:rPr>
                <w:rFonts w:ascii="Arial" w:eastAsia="Arial" w:hAnsi="Arial" w:cs="Arial"/>
                <w:sz w:val="16"/>
                <w:szCs w:val="16"/>
              </w:rPr>
              <w:t>maximum</w:t>
            </w:r>
          </w:p>
        </w:tc>
        <w:tc>
          <w:tcPr>
            <w:tcW w:w="860" w:type="dxa"/>
            <w:vMerge w:val="restart"/>
            <w:vAlign w:val="bottom"/>
          </w:tcPr>
          <w:p w14:paraId="6564BC67" w14:textId="77777777" w:rsidR="004B413C" w:rsidRDefault="00EC2FEA">
            <w:pPr>
              <w:ind w:left="100"/>
              <w:rPr>
                <w:sz w:val="20"/>
                <w:szCs w:val="20"/>
              </w:rPr>
            </w:pPr>
            <w:r>
              <w:rPr>
                <w:rFonts w:ascii="Arial" w:eastAsia="Arial" w:hAnsi="Arial" w:cs="Arial"/>
                <w:sz w:val="16"/>
                <w:szCs w:val="16"/>
              </w:rPr>
              <w:t>minimum</w:t>
            </w:r>
          </w:p>
        </w:tc>
        <w:tc>
          <w:tcPr>
            <w:tcW w:w="1140" w:type="dxa"/>
            <w:vMerge w:val="restart"/>
            <w:vAlign w:val="bottom"/>
          </w:tcPr>
          <w:p w14:paraId="649CB4BA" w14:textId="77777777" w:rsidR="004B413C" w:rsidRDefault="00EC2FEA">
            <w:pPr>
              <w:ind w:right="99"/>
              <w:jc w:val="right"/>
              <w:rPr>
                <w:sz w:val="20"/>
                <w:szCs w:val="20"/>
              </w:rPr>
            </w:pPr>
            <w:r>
              <w:rPr>
                <w:rFonts w:ascii="Arial" w:eastAsia="Arial" w:hAnsi="Arial" w:cs="Arial"/>
                <w:sz w:val="16"/>
                <w:szCs w:val="16"/>
              </w:rPr>
              <w:t>min (days)</w:t>
            </w:r>
          </w:p>
        </w:tc>
        <w:tc>
          <w:tcPr>
            <w:tcW w:w="0" w:type="dxa"/>
            <w:vAlign w:val="bottom"/>
          </w:tcPr>
          <w:p w14:paraId="6ACE2054" w14:textId="77777777" w:rsidR="004B413C" w:rsidRDefault="004B413C">
            <w:pPr>
              <w:rPr>
                <w:sz w:val="1"/>
                <w:szCs w:val="1"/>
              </w:rPr>
            </w:pPr>
          </w:p>
        </w:tc>
      </w:tr>
      <w:tr w:rsidR="004B413C" w14:paraId="146DF21E" w14:textId="77777777">
        <w:trPr>
          <w:trHeight w:val="96"/>
        </w:trPr>
        <w:tc>
          <w:tcPr>
            <w:tcW w:w="1480" w:type="dxa"/>
            <w:vAlign w:val="bottom"/>
          </w:tcPr>
          <w:p w14:paraId="28714B21" w14:textId="77777777" w:rsidR="004B413C" w:rsidRDefault="004B413C">
            <w:pPr>
              <w:rPr>
                <w:sz w:val="8"/>
                <w:szCs w:val="8"/>
              </w:rPr>
            </w:pPr>
          </w:p>
        </w:tc>
        <w:tc>
          <w:tcPr>
            <w:tcW w:w="1580" w:type="dxa"/>
            <w:vMerge/>
            <w:vAlign w:val="bottom"/>
          </w:tcPr>
          <w:p w14:paraId="1D5BEE6F" w14:textId="77777777" w:rsidR="004B413C" w:rsidRDefault="004B413C">
            <w:pPr>
              <w:rPr>
                <w:sz w:val="8"/>
                <w:szCs w:val="8"/>
              </w:rPr>
            </w:pPr>
          </w:p>
        </w:tc>
        <w:tc>
          <w:tcPr>
            <w:tcW w:w="1540" w:type="dxa"/>
            <w:vMerge/>
            <w:vAlign w:val="bottom"/>
          </w:tcPr>
          <w:p w14:paraId="6AD6D533" w14:textId="77777777" w:rsidR="004B413C" w:rsidRDefault="004B413C">
            <w:pPr>
              <w:rPr>
                <w:sz w:val="8"/>
                <w:szCs w:val="8"/>
              </w:rPr>
            </w:pPr>
          </w:p>
        </w:tc>
        <w:tc>
          <w:tcPr>
            <w:tcW w:w="1760" w:type="dxa"/>
            <w:vMerge/>
            <w:vAlign w:val="bottom"/>
          </w:tcPr>
          <w:p w14:paraId="4EBE08EA" w14:textId="77777777" w:rsidR="004B413C" w:rsidRDefault="004B413C">
            <w:pPr>
              <w:rPr>
                <w:sz w:val="8"/>
                <w:szCs w:val="8"/>
              </w:rPr>
            </w:pPr>
          </w:p>
        </w:tc>
        <w:tc>
          <w:tcPr>
            <w:tcW w:w="940" w:type="dxa"/>
            <w:vMerge/>
            <w:vAlign w:val="bottom"/>
          </w:tcPr>
          <w:p w14:paraId="6B68D325" w14:textId="77777777" w:rsidR="004B413C" w:rsidRDefault="004B413C">
            <w:pPr>
              <w:rPr>
                <w:sz w:val="8"/>
                <w:szCs w:val="8"/>
              </w:rPr>
            </w:pPr>
          </w:p>
        </w:tc>
        <w:tc>
          <w:tcPr>
            <w:tcW w:w="860" w:type="dxa"/>
            <w:vMerge/>
            <w:vAlign w:val="bottom"/>
          </w:tcPr>
          <w:p w14:paraId="2F791FFD" w14:textId="77777777" w:rsidR="004B413C" w:rsidRDefault="004B413C">
            <w:pPr>
              <w:rPr>
                <w:sz w:val="8"/>
                <w:szCs w:val="8"/>
              </w:rPr>
            </w:pPr>
          </w:p>
        </w:tc>
        <w:tc>
          <w:tcPr>
            <w:tcW w:w="1140" w:type="dxa"/>
            <w:vMerge/>
            <w:vAlign w:val="bottom"/>
          </w:tcPr>
          <w:p w14:paraId="54CCF5F7" w14:textId="77777777" w:rsidR="004B413C" w:rsidRDefault="004B413C">
            <w:pPr>
              <w:rPr>
                <w:sz w:val="8"/>
                <w:szCs w:val="8"/>
              </w:rPr>
            </w:pPr>
          </w:p>
        </w:tc>
        <w:tc>
          <w:tcPr>
            <w:tcW w:w="0" w:type="dxa"/>
            <w:vAlign w:val="bottom"/>
          </w:tcPr>
          <w:p w14:paraId="5604E264" w14:textId="77777777" w:rsidR="004B413C" w:rsidRDefault="004B413C">
            <w:pPr>
              <w:rPr>
                <w:sz w:val="1"/>
                <w:szCs w:val="1"/>
              </w:rPr>
            </w:pPr>
          </w:p>
        </w:tc>
      </w:tr>
      <w:tr w:rsidR="004B413C" w14:paraId="1E72BD8E" w14:textId="77777777">
        <w:trPr>
          <w:trHeight w:val="40"/>
        </w:trPr>
        <w:tc>
          <w:tcPr>
            <w:tcW w:w="1480" w:type="dxa"/>
            <w:tcBorders>
              <w:bottom w:val="single" w:sz="8" w:space="0" w:color="auto"/>
            </w:tcBorders>
            <w:vAlign w:val="bottom"/>
          </w:tcPr>
          <w:p w14:paraId="58EE2FEE" w14:textId="77777777" w:rsidR="004B413C" w:rsidRDefault="004B413C">
            <w:pPr>
              <w:rPr>
                <w:sz w:val="3"/>
                <w:szCs w:val="3"/>
              </w:rPr>
            </w:pPr>
          </w:p>
        </w:tc>
        <w:tc>
          <w:tcPr>
            <w:tcW w:w="1580" w:type="dxa"/>
            <w:tcBorders>
              <w:bottom w:val="single" w:sz="8" w:space="0" w:color="auto"/>
            </w:tcBorders>
            <w:vAlign w:val="bottom"/>
          </w:tcPr>
          <w:p w14:paraId="44B19ECB" w14:textId="77777777" w:rsidR="004B413C" w:rsidRDefault="004B413C">
            <w:pPr>
              <w:rPr>
                <w:sz w:val="3"/>
                <w:szCs w:val="3"/>
              </w:rPr>
            </w:pPr>
          </w:p>
        </w:tc>
        <w:tc>
          <w:tcPr>
            <w:tcW w:w="1540" w:type="dxa"/>
            <w:tcBorders>
              <w:bottom w:val="single" w:sz="8" w:space="0" w:color="auto"/>
            </w:tcBorders>
            <w:vAlign w:val="bottom"/>
          </w:tcPr>
          <w:p w14:paraId="6D25A9B6" w14:textId="77777777" w:rsidR="004B413C" w:rsidRDefault="004B413C">
            <w:pPr>
              <w:rPr>
                <w:sz w:val="3"/>
                <w:szCs w:val="3"/>
              </w:rPr>
            </w:pPr>
          </w:p>
        </w:tc>
        <w:tc>
          <w:tcPr>
            <w:tcW w:w="1760" w:type="dxa"/>
            <w:tcBorders>
              <w:bottom w:val="single" w:sz="8" w:space="0" w:color="auto"/>
            </w:tcBorders>
            <w:vAlign w:val="bottom"/>
          </w:tcPr>
          <w:p w14:paraId="58EC8E65" w14:textId="77777777" w:rsidR="004B413C" w:rsidRDefault="004B413C">
            <w:pPr>
              <w:rPr>
                <w:sz w:val="3"/>
                <w:szCs w:val="3"/>
              </w:rPr>
            </w:pPr>
          </w:p>
        </w:tc>
        <w:tc>
          <w:tcPr>
            <w:tcW w:w="940" w:type="dxa"/>
            <w:tcBorders>
              <w:bottom w:val="single" w:sz="8" w:space="0" w:color="auto"/>
            </w:tcBorders>
            <w:vAlign w:val="bottom"/>
          </w:tcPr>
          <w:p w14:paraId="061FAC76" w14:textId="77777777" w:rsidR="004B413C" w:rsidRDefault="004B413C">
            <w:pPr>
              <w:rPr>
                <w:sz w:val="3"/>
                <w:szCs w:val="3"/>
              </w:rPr>
            </w:pPr>
          </w:p>
        </w:tc>
        <w:tc>
          <w:tcPr>
            <w:tcW w:w="860" w:type="dxa"/>
            <w:tcBorders>
              <w:bottom w:val="single" w:sz="8" w:space="0" w:color="auto"/>
            </w:tcBorders>
            <w:vAlign w:val="bottom"/>
          </w:tcPr>
          <w:p w14:paraId="0827D056" w14:textId="77777777" w:rsidR="004B413C" w:rsidRDefault="004B413C">
            <w:pPr>
              <w:rPr>
                <w:sz w:val="3"/>
                <w:szCs w:val="3"/>
              </w:rPr>
            </w:pPr>
          </w:p>
        </w:tc>
        <w:tc>
          <w:tcPr>
            <w:tcW w:w="1140" w:type="dxa"/>
            <w:tcBorders>
              <w:bottom w:val="single" w:sz="8" w:space="0" w:color="auto"/>
            </w:tcBorders>
            <w:vAlign w:val="bottom"/>
          </w:tcPr>
          <w:p w14:paraId="7A701FD2" w14:textId="77777777" w:rsidR="004B413C" w:rsidRDefault="004B413C">
            <w:pPr>
              <w:rPr>
                <w:sz w:val="3"/>
                <w:szCs w:val="3"/>
              </w:rPr>
            </w:pPr>
          </w:p>
        </w:tc>
        <w:tc>
          <w:tcPr>
            <w:tcW w:w="0" w:type="dxa"/>
            <w:vAlign w:val="bottom"/>
          </w:tcPr>
          <w:p w14:paraId="3A81BE6A" w14:textId="77777777" w:rsidR="004B413C" w:rsidRDefault="004B413C">
            <w:pPr>
              <w:rPr>
                <w:sz w:val="1"/>
                <w:szCs w:val="1"/>
              </w:rPr>
            </w:pPr>
          </w:p>
        </w:tc>
      </w:tr>
      <w:tr w:rsidR="004B413C" w14:paraId="147274AE" w14:textId="77777777">
        <w:trPr>
          <w:trHeight w:val="181"/>
        </w:trPr>
        <w:tc>
          <w:tcPr>
            <w:tcW w:w="1480" w:type="dxa"/>
            <w:vAlign w:val="bottom"/>
          </w:tcPr>
          <w:p w14:paraId="32DEAA48" w14:textId="77777777" w:rsidR="004B413C" w:rsidRDefault="00EC2FEA">
            <w:pPr>
              <w:spacing w:line="181" w:lineRule="exact"/>
              <w:ind w:left="100"/>
              <w:rPr>
                <w:sz w:val="20"/>
                <w:szCs w:val="20"/>
              </w:rPr>
            </w:pPr>
            <w:r>
              <w:rPr>
                <w:rFonts w:ascii="Arial" w:eastAsia="Arial" w:hAnsi="Arial" w:cs="Arial"/>
                <w:sz w:val="16"/>
                <w:szCs w:val="16"/>
              </w:rPr>
              <w:t>08/1994 - 07/1999</w:t>
            </w:r>
          </w:p>
        </w:tc>
        <w:tc>
          <w:tcPr>
            <w:tcW w:w="1580" w:type="dxa"/>
            <w:vAlign w:val="bottom"/>
          </w:tcPr>
          <w:p w14:paraId="233760C1" w14:textId="77777777" w:rsidR="004B413C" w:rsidRDefault="00EC2FEA">
            <w:pPr>
              <w:spacing w:line="181" w:lineRule="exact"/>
              <w:ind w:right="19"/>
              <w:jc w:val="right"/>
              <w:rPr>
                <w:sz w:val="20"/>
                <w:szCs w:val="20"/>
              </w:rPr>
            </w:pPr>
            <w:r>
              <w:rPr>
                <w:rFonts w:ascii="Arial" w:eastAsia="Arial" w:hAnsi="Arial" w:cs="Arial"/>
                <w:sz w:val="16"/>
                <w:szCs w:val="16"/>
              </w:rPr>
              <w:t>42.0</w:t>
            </w:r>
          </w:p>
        </w:tc>
        <w:tc>
          <w:tcPr>
            <w:tcW w:w="1540" w:type="dxa"/>
            <w:vAlign w:val="bottom"/>
          </w:tcPr>
          <w:p w14:paraId="1E87825D" w14:textId="77777777" w:rsidR="004B413C" w:rsidRDefault="00EC2FEA">
            <w:pPr>
              <w:spacing w:line="181" w:lineRule="exact"/>
              <w:ind w:right="19"/>
              <w:jc w:val="right"/>
              <w:rPr>
                <w:sz w:val="20"/>
                <w:szCs w:val="20"/>
              </w:rPr>
            </w:pPr>
            <w:r>
              <w:rPr>
                <w:rFonts w:ascii="Arial" w:eastAsia="Arial" w:hAnsi="Arial" w:cs="Arial"/>
                <w:sz w:val="16"/>
                <w:szCs w:val="16"/>
              </w:rPr>
              <w:t>41.2</w:t>
            </w:r>
          </w:p>
        </w:tc>
        <w:tc>
          <w:tcPr>
            <w:tcW w:w="1760" w:type="dxa"/>
            <w:vAlign w:val="bottom"/>
          </w:tcPr>
          <w:p w14:paraId="4FA0F0BE" w14:textId="77777777" w:rsidR="004B413C" w:rsidRDefault="00EC2FEA">
            <w:pPr>
              <w:spacing w:line="181" w:lineRule="exact"/>
              <w:ind w:right="19"/>
              <w:jc w:val="right"/>
              <w:rPr>
                <w:sz w:val="20"/>
                <w:szCs w:val="20"/>
              </w:rPr>
            </w:pPr>
            <w:r>
              <w:rPr>
                <w:rFonts w:ascii="Arial" w:eastAsia="Arial" w:hAnsi="Arial" w:cs="Arial"/>
                <w:sz w:val="16"/>
                <w:szCs w:val="16"/>
              </w:rPr>
              <w:t>0.81</w:t>
            </w:r>
          </w:p>
        </w:tc>
        <w:tc>
          <w:tcPr>
            <w:tcW w:w="940" w:type="dxa"/>
            <w:vAlign w:val="bottom"/>
          </w:tcPr>
          <w:p w14:paraId="6C408362" w14:textId="77777777" w:rsidR="004B413C" w:rsidRDefault="00EC2FEA">
            <w:pPr>
              <w:spacing w:line="181" w:lineRule="exact"/>
              <w:ind w:left="100"/>
              <w:rPr>
                <w:sz w:val="20"/>
                <w:szCs w:val="20"/>
              </w:rPr>
            </w:pPr>
            <w:r>
              <w:rPr>
                <w:rFonts w:ascii="Arial" w:eastAsia="Arial" w:hAnsi="Arial" w:cs="Arial"/>
                <w:sz w:val="16"/>
                <w:szCs w:val="16"/>
              </w:rPr>
              <w:t>September</w:t>
            </w:r>
          </w:p>
        </w:tc>
        <w:tc>
          <w:tcPr>
            <w:tcW w:w="860" w:type="dxa"/>
            <w:vAlign w:val="bottom"/>
          </w:tcPr>
          <w:p w14:paraId="01FD490E" w14:textId="77777777" w:rsidR="004B413C" w:rsidRDefault="00EC2FEA">
            <w:pPr>
              <w:spacing w:line="181" w:lineRule="exact"/>
              <w:ind w:left="100"/>
              <w:rPr>
                <w:sz w:val="20"/>
                <w:szCs w:val="20"/>
              </w:rPr>
            </w:pPr>
            <w:r>
              <w:rPr>
                <w:rFonts w:ascii="Arial" w:eastAsia="Arial" w:hAnsi="Arial" w:cs="Arial"/>
                <w:sz w:val="16"/>
                <w:szCs w:val="16"/>
              </w:rPr>
              <w:t>February</w:t>
            </w:r>
          </w:p>
        </w:tc>
        <w:tc>
          <w:tcPr>
            <w:tcW w:w="1140" w:type="dxa"/>
            <w:vAlign w:val="bottom"/>
          </w:tcPr>
          <w:p w14:paraId="6CE85AB3" w14:textId="77777777" w:rsidR="004B413C" w:rsidRDefault="00EC2FEA">
            <w:pPr>
              <w:spacing w:line="181" w:lineRule="exact"/>
              <w:ind w:right="19"/>
              <w:jc w:val="right"/>
              <w:rPr>
                <w:sz w:val="20"/>
                <w:szCs w:val="20"/>
              </w:rPr>
            </w:pPr>
            <w:r>
              <w:rPr>
                <w:rFonts w:ascii="Arial" w:eastAsia="Arial" w:hAnsi="Arial" w:cs="Arial"/>
                <w:sz w:val="16"/>
                <w:szCs w:val="16"/>
              </w:rPr>
              <w:t>176</w:t>
            </w:r>
          </w:p>
        </w:tc>
        <w:tc>
          <w:tcPr>
            <w:tcW w:w="0" w:type="dxa"/>
            <w:vAlign w:val="bottom"/>
          </w:tcPr>
          <w:p w14:paraId="28EC8336" w14:textId="77777777" w:rsidR="004B413C" w:rsidRDefault="004B413C">
            <w:pPr>
              <w:rPr>
                <w:sz w:val="1"/>
                <w:szCs w:val="1"/>
              </w:rPr>
            </w:pPr>
          </w:p>
        </w:tc>
      </w:tr>
      <w:tr w:rsidR="004B413C" w14:paraId="722C905E" w14:textId="77777777">
        <w:trPr>
          <w:trHeight w:val="194"/>
        </w:trPr>
        <w:tc>
          <w:tcPr>
            <w:tcW w:w="1480" w:type="dxa"/>
            <w:vAlign w:val="bottom"/>
          </w:tcPr>
          <w:p w14:paraId="05F2E452" w14:textId="77777777" w:rsidR="004B413C" w:rsidRDefault="00EC2FEA">
            <w:pPr>
              <w:ind w:left="100"/>
              <w:rPr>
                <w:sz w:val="20"/>
                <w:szCs w:val="20"/>
              </w:rPr>
            </w:pPr>
            <w:r>
              <w:rPr>
                <w:rFonts w:ascii="Arial" w:eastAsia="Arial" w:hAnsi="Arial" w:cs="Arial"/>
                <w:sz w:val="16"/>
                <w:szCs w:val="16"/>
              </w:rPr>
              <w:t>08/1999 - 07/2004</w:t>
            </w:r>
          </w:p>
        </w:tc>
        <w:tc>
          <w:tcPr>
            <w:tcW w:w="1580" w:type="dxa"/>
            <w:vAlign w:val="bottom"/>
          </w:tcPr>
          <w:p w14:paraId="522DDE9A" w14:textId="77777777" w:rsidR="004B413C" w:rsidRDefault="00EC2FEA">
            <w:pPr>
              <w:ind w:right="19"/>
              <w:jc w:val="right"/>
              <w:rPr>
                <w:sz w:val="20"/>
                <w:szCs w:val="20"/>
              </w:rPr>
            </w:pPr>
            <w:r>
              <w:rPr>
                <w:rFonts w:ascii="Arial" w:eastAsia="Arial" w:hAnsi="Arial" w:cs="Arial"/>
                <w:sz w:val="16"/>
                <w:szCs w:val="16"/>
              </w:rPr>
              <w:t>41.8</w:t>
            </w:r>
          </w:p>
        </w:tc>
        <w:tc>
          <w:tcPr>
            <w:tcW w:w="1540" w:type="dxa"/>
            <w:vAlign w:val="bottom"/>
          </w:tcPr>
          <w:p w14:paraId="44C1985B" w14:textId="77777777" w:rsidR="004B413C" w:rsidRDefault="00EC2FEA">
            <w:pPr>
              <w:ind w:right="19"/>
              <w:jc w:val="right"/>
              <w:rPr>
                <w:sz w:val="20"/>
                <w:szCs w:val="20"/>
              </w:rPr>
            </w:pPr>
            <w:r>
              <w:rPr>
                <w:rFonts w:ascii="Arial" w:eastAsia="Arial" w:hAnsi="Arial" w:cs="Arial"/>
                <w:sz w:val="16"/>
                <w:szCs w:val="16"/>
              </w:rPr>
              <w:t>41.3</w:t>
            </w:r>
          </w:p>
        </w:tc>
        <w:tc>
          <w:tcPr>
            <w:tcW w:w="1760" w:type="dxa"/>
            <w:vAlign w:val="bottom"/>
          </w:tcPr>
          <w:p w14:paraId="51FEAFCD" w14:textId="77777777" w:rsidR="004B413C" w:rsidRDefault="00EC2FEA">
            <w:pPr>
              <w:ind w:right="19"/>
              <w:jc w:val="right"/>
              <w:rPr>
                <w:sz w:val="20"/>
                <w:szCs w:val="20"/>
              </w:rPr>
            </w:pPr>
            <w:r>
              <w:rPr>
                <w:rFonts w:ascii="Arial" w:eastAsia="Arial" w:hAnsi="Arial" w:cs="Arial"/>
                <w:sz w:val="16"/>
                <w:szCs w:val="16"/>
              </w:rPr>
              <w:t>0.51</w:t>
            </w:r>
          </w:p>
        </w:tc>
        <w:tc>
          <w:tcPr>
            <w:tcW w:w="940" w:type="dxa"/>
            <w:vAlign w:val="bottom"/>
          </w:tcPr>
          <w:p w14:paraId="32AB3606" w14:textId="77777777" w:rsidR="004B413C" w:rsidRDefault="00EC2FEA">
            <w:pPr>
              <w:ind w:left="100"/>
              <w:rPr>
                <w:sz w:val="20"/>
                <w:szCs w:val="20"/>
              </w:rPr>
            </w:pPr>
            <w:r>
              <w:rPr>
                <w:rFonts w:ascii="Arial" w:eastAsia="Arial" w:hAnsi="Arial" w:cs="Arial"/>
                <w:sz w:val="16"/>
                <w:szCs w:val="16"/>
              </w:rPr>
              <w:t>October</w:t>
            </w:r>
          </w:p>
        </w:tc>
        <w:tc>
          <w:tcPr>
            <w:tcW w:w="860" w:type="dxa"/>
            <w:vAlign w:val="bottom"/>
          </w:tcPr>
          <w:p w14:paraId="6D4442E4" w14:textId="77777777" w:rsidR="004B413C" w:rsidRDefault="00EC2FEA">
            <w:pPr>
              <w:ind w:left="100"/>
              <w:rPr>
                <w:sz w:val="20"/>
                <w:szCs w:val="20"/>
              </w:rPr>
            </w:pPr>
            <w:r>
              <w:rPr>
                <w:rFonts w:ascii="Arial" w:eastAsia="Arial" w:hAnsi="Arial" w:cs="Arial"/>
                <w:sz w:val="16"/>
                <w:szCs w:val="16"/>
              </w:rPr>
              <w:t>July</w:t>
            </w:r>
          </w:p>
        </w:tc>
        <w:tc>
          <w:tcPr>
            <w:tcW w:w="1140" w:type="dxa"/>
            <w:vAlign w:val="bottom"/>
          </w:tcPr>
          <w:p w14:paraId="6EC7264D" w14:textId="77777777" w:rsidR="004B413C" w:rsidRDefault="00EC2FEA">
            <w:pPr>
              <w:ind w:right="19"/>
              <w:jc w:val="right"/>
              <w:rPr>
                <w:sz w:val="20"/>
                <w:szCs w:val="20"/>
              </w:rPr>
            </w:pPr>
            <w:r>
              <w:rPr>
                <w:rFonts w:ascii="Arial" w:eastAsia="Arial" w:hAnsi="Arial" w:cs="Arial"/>
                <w:sz w:val="16"/>
                <w:szCs w:val="16"/>
              </w:rPr>
              <w:t>136</w:t>
            </w:r>
          </w:p>
        </w:tc>
        <w:tc>
          <w:tcPr>
            <w:tcW w:w="0" w:type="dxa"/>
            <w:vAlign w:val="bottom"/>
          </w:tcPr>
          <w:p w14:paraId="69155361" w14:textId="77777777" w:rsidR="004B413C" w:rsidRDefault="004B413C">
            <w:pPr>
              <w:rPr>
                <w:sz w:val="1"/>
                <w:szCs w:val="1"/>
              </w:rPr>
            </w:pPr>
          </w:p>
        </w:tc>
      </w:tr>
      <w:tr w:rsidR="004B413C" w14:paraId="31A28247" w14:textId="77777777">
        <w:trPr>
          <w:trHeight w:val="194"/>
        </w:trPr>
        <w:tc>
          <w:tcPr>
            <w:tcW w:w="1480" w:type="dxa"/>
            <w:vAlign w:val="bottom"/>
          </w:tcPr>
          <w:p w14:paraId="32AB6813" w14:textId="77777777" w:rsidR="004B413C" w:rsidRDefault="00EC2FEA">
            <w:pPr>
              <w:ind w:left="100"/>
              <w:rPr>
                <w:sz w:val="20"/>
                <w:szCs w:val="20"/>
              </w:rPr>
            </w:pPr>
            <w:r>
              <w:rPr>
                <w:rFonts w:ascii="Arial" w:eastAsia="Arial" w:hAnsi="Arial" w:cs="Arial"/>
                <w:sz w:val="16"/>
                <w:szCs w:val="16"/>
              </w:rPr>
              <w:t>08/2004 - 07/2009</w:t>
            </w:r>
          </w:p>
        </w:tc>
        <w:tc>
          <w:tcPr>
            <w:tcW w:w="1580" w:type="dxa"/>
            <w:vAlign w:val="bottom"/>
          </w:tcPr>
          <w:p w14:paraId="74C4798A" w14:textId="77777777" w:rsidR="004B413C" w:rsidRDefault="00EC2FEA">
            <w:pPr>
              <w:ind w:right="19"/>
              <w:jc w:val="right"/>
              <w:rPr>
                <w:sz w:val="20"/>
                <w:szCs w:val="20"/>
              </w:rPr>
            </w:pPr>
            <w:r>
              <w:rPr>
                <w:rFonts w:ascii="Arial" w:eastAsia="Arial" w:hAnsi="Arial" w:cs="Arial"/>
                <w:sz w:val="16"/>
                <w:szCs w:val="16"/>
              </w:rPr>
              <w:t>41.5</w:t>
            </w:r>
          </w:p>
        </w:tc>
        <w:tc>
          <w:tcPr>
            <w:tcW w:w="1540" w:type="dxa"/>
            <w:vAlign w:val="bottom"/>
          </w:tcPr>
          <w:p w14:paraId="30779EC4" w14:textId="77777777" w:rsidR="004B413C" w:rsidRDefault="00EC2FEA">
            <w:pPr>
              <w:ind w:right="19"/>
              <w:jc w:val="right"/>
              <w:rPr>
                <w:sz w:val="20"/>
                <w:szCs w:val="20"/>
              </w:rPr>
            </w:pPr>
            <w:r>
              <w:rPr>
                <w:rFonts w:ascii="Arial" w:eastAsia="Arial" w:hAnsi="Arial" w:cs="Arial"/>
                <w:sz w:val="16"/>
                <w:szCs w:val="16"/>
              </w:rPr>
              <w:t>41.3</w:t>
            </w:r>
          </w:p>
        </w:tc>
        <w:tc>
          <w:tcPr>
            <w:tcW w:w="1760" w:type="dxa"/>
            <w:vAlign w:val="bottom"/>
          </w:tcPr>
          <w:p w14:paraId="781293F3" w14:textId="77777777" w:rsidR="004B413C" w:rsidRDefault="00EC2FEA">
            <w:pPr>
              <w:ind w:right="19"/>
              <w:jc w:val="right"/>
              <w:rPr>
                <w:sz w:val="20"/>
                <w:szCs w:val="20"/>
              </w:rPr>
            </w:pPr>
            <w:r>
              <w:rPr>
                <w:rFonts w:ascii="Arial" w:eastAsia="Arial" w:hAnsi="Arial" w:cs="Arial"/>
                <w:sz w:val="16"/>
                <w:szCs w:val="16"/>
              </w:rPr>
              <w:t>0.21</w:t>
            </w:r>
          </w:p>
        </w:tc>
        <w:tc>
          <w:tcPr>
            <w:tcW w:w="940" w:type="dxa"/>
            <w:vAlign w:val="bottom"/>
          </w:tcPr>
          <w:p w14:paraId="7BC2CDCE" w14:textId="77777777" w:rsidR="004B413C" w:rsidRDefault="00EC2FEA">
            <w:pPr>
              <w:ind w:left="100"/>
              <w:rPr>
                <w:sz w:val="20"/>
                <w:szCs w:val="20"/>
              </w:rPr>
            </w:pPr>
            <w:r>
              <w:rPr>
                <w:rFonts w:ascii="Arial" w:eastAsia="Arial" w:hAnsi="Arial" w:cs="Arial"/>
                <w:sz w:val="16"/>
                <w:szCs w:val="16"/>
              </w:rPr>
              <w:t>September</w:t>
            </w:r>
          </w:p>
        </w:tc>
        <w:tc>
          <w:tcPr>
            <w:tcW w:w="860" w:type="dxa"/>
            <w:vAlign w:val="bottom"/>
          </w:tcPr>
          <w:p w14:paraId="7B5E53D7" w14:textId="77777777" w:rsidR="004B413C" w:rsidRDefault="00EC2FEA">
            <w:pPr>
              <w:ind w:left="100"/>
              <w:rPr>
                <w:sz w:val="20"/>
                <w:szCs w:val="20"/>
              </w:rPr>
            </w:pPr>
            <w:r>
              <w:rPr>
                <w:rFonts w:ascii="Arial" w:eastAsia="Arial" w:hAnsi="Arial" w:cs="Arial"/>
                <w:sz w:val="16"/>
                <w:szCs w:val="16"/>
              </w:rPr>
              <w:t>July</w:t>
            </w:r>
          </w:p>
        </w:tc>
        <w:tc>
          <w:tcPr>
            <w:tcW w:w="1140" w:type="dxa"/>
            <w:vAlign w:val="bottom"/>
          </w:tcPr>
          <w:p w14:paraId="6CC3509F" w14:textId="77777777" w:rsidR="004B413C" w:rsidRDefault="00EC2FEA">
            <w:pPr>
              <w:ind w:right="19"/>
              <w:jc w:val="right"/>
              <w:rPr>
                <w:sz w:val="20"/>
                <w:szCs w:val="20"/>
              </w:rPr>
            </w:pPr>
            <w:r>
              <w:rPr>
                <w:rFonts w:ascii="Arial" w:eastAsia="Arial" w:hAnsi="Arial" w:cs="Arial"/>
                <w:sz w:val="16"/>
                <w:szCs w:val="16"/>
              </w:rPr>
              <w:t>112</w:t>
            </w:r>
          </w:p>
        </w:tc>
        <w:tc>
          <w:tcPr>
            <w:tcW w:w="0" w:type="dxa"/>
            <w:vAlign w:val="bottom"/>
          </w:tcPr>
          <w:p w14:paraId="1BF8C4CC" w14:textId="77777777" w:rsidR="004B413C" w:rsidRDefault="004B413C">
            <w:pPr>
              <w:rPr>
                <w:sz w:val="1"/>
                <w:szCs w:val="1"/>
              </w:rPr>
            </w:pPr>
          </w:p>
        </w:tc>
      </w:tr>
      <w:tr w:rsidR="004B413C" w14:paraId="78D3214D" w14:textId="77777777">
        <w:trPr>
          <w:trHeight w:val="194"/>
        </w:trPr>
        <w:tc>
          <w:tcPr>
            <w:tcW w:w="1480" w:type="dxa"/>
            <w:vAlign w:val="bottom"/>
          </w:tcPr>
          <w:p w14:paraId="426CB22A" w14:textId="77777777" w:rsidR="004B413C" w:rsidRDefault="00EC2FEA">
            <w:pPr>
              <w:ind w:left="100"/>
              <w:rPr>
                <w:sz w:val="20"/>
                <w:szCs w:val="20"/>
              </w:rPr>
            </w:pPr>
            <w:r>
              <w:rPr>
                <w:rFonts w:ascii="Arial" w:eastAsia="Arial" w:hAnsi="Arial" w:cs="Arial"/>
                <w:sz w:val="16"/>
                <w:szCs w:val="16"/>
              </w:rPr>
              <w:t>08/2009 - 07/2014</w:t>
            </w:r>
          </w:p>
        </w:tc>
        <w:tc>
          <w:tcPr>
            <w:tcW w:w="1580" w:type="dxa"/>
            <w:vAlign w:val="bottom"/>
          </w:tcPr>
          <w:p w14:paraId="5EFBBCF6" w14:textId="77777777" w:rsidR="004B413C" w:rsidRDefault="00EC2FEA">
            <w:pPr>
              <w:ind w:right="19"/>
              <w:jc w:val="right"/>
              <w:rPr>
                <w:sz w:val="20"/>
                <w:szCs w:val="20"/>
              </w:rPr>
            </w:pPr>
            <w:r>
              <w:rPr>
                <w:rFonts w:ascii="Arial" w:eastAsia="Arial" w:hAnsi="Arial" w:cs="Arial"/>
                <w:sz w:val="16"/>
                <w:szCs w:val="16"/>
              </w:rPr>
              <w:t>41.3</w:t>
            </w:r>
          </w:p>
        </w:tc>
        <w:tc>
          <w:tcPr>
            <w:tcW w:w="1540" w:type="dxa"/>
            <w:vAlign w:val="bottom"/>
          </w:tcPr>
          <w:p w14:paraId="7A8D230C" w14:textId="77777777" w:rsidR="004B413C" w:rsidRDefault="00EC2FEA">
            <w:pPr>
              <w:ind w:right="19"/>
              <w:jc w:val="right"/>
              <w:rPr>
                <w:sz w:val="20"/>
                <w:szCs w:val="20"/>
              </w:rPr>
            </w:pPr>
            <w:r>
              <w:rPr>
                <w:rFonts w:ascii="Arial" w:eastAsia="Arial" w:hAnsi="Arial" w:cs="Arial"/>
                <w:sz w:val="16"/>
                <w:szCs w:val="16"/>
              </w:rPr>
              <w:t>41.1</w:t>
            </w:r>
          </w:p>
        </w:tc>
        <w:tc>
          <w:tcPr>
            <w:tcW w:w="1760" w:type="dxa"/>
            <w:vAlign w:val="bottom"/>
          </w:tcPr>
          <w:p w14:paraId="138682F7" w14:textId="77777777" w:rsidR="004B413C" w:rsidRDefault="00EC2FEA">
            <w:pPr>
              <w:ind w:right="19"/>
              <w:jc w:val="right"/>
              <w:rPr>
                <w:sz w:val="20"/>
                <w:szCs w:val="20"/>
              </w:rPr>
            </w:pPr>
            <w:r>
              <w:rPr>
                <w:rFonts w:ascii="Arial" w:eastAsia="Arial" w:hAnsi="Arial" w:cs="Arial"/>
                <w:sz w:val="16"/>
                <w:szCs w:val="16"/>
              </w:rPr>
              <w:t>0.19</w:t>
            </w:r>
          </w:p>
        </w:tc>
        <w:tc>
          <w:tcPr>
            <w:tcW w:w="940" w:type="dxa"/>
            <w:vAlign w:val="bottom"/>
          </w:tcPr>
          <w:p w14:paraId="2A5AFE18" w14:textId="77777777" w:rsidR="004B413C" w:rsidRDefault="00EC2FEA">
            <w:pPr>
              <w:ind w:left="100"/>
              <w:rPr>
                <w:sz w:val="20"/>
                <w:szCs w:val="20"/>
              </w:rPr>
            </w:pPr>
            <w:r>
              <w:rPr>
                <w:rFonts w:ascii="Arial" w:eastAsia="Arial" w:hAnsi="Arial" w:cs="Arial"/>
                <w:sz w:val="16"/>
                <w:szCs w:val="16"/>
              </w:rPr>
              <w:t>October</w:t>
            </w:r>
          </w:p>
        </w:tc>
        <w:tc>
          <w:tcPr>
            <w:tcW w:w="860" w:type="dxa"/>
            <w:vAlign w:val="bottom"/>
          </w:tcPr>
          <w:p w14:paraId="7FD2B9AE" w14:textId="77777777" w:rsidR="004B413C" w:rsidRDefault="00EC2FEA">
            <w:pPr>
              <w:ind w:left="100"/>
              <w:rPr>
                <w:sz w:val="20"/>
                <w:szCs w:val="20"/>
              </w:rPr>
            </w:pPr>
            <w:r>
              <w:rPr>
                <w:rFonts w:ascii="Arial" w:eastAsia="Arial" w:hAnsi="Arial" w:cs="Arial"/>
                <w:sz w:val="16"/>
                <w:szCs w:val="16"/>
              </w:rPr>
              <w:t>January</w:t>
            </w:r>
          </w:p>
        </w:tc>
        <w:tc>
          <w:tcPr>
            <w:tcW w:w="1140" w:type="dxa"/>
            <w:vAlign w:val="bottom"/>
          </w:tcPr>
          <w:p w14:paraId="522A35AE" w14:textId="77777777" w:rsidR="004B413C" w:rsidRDefault="00EC2FEA">
            <w:pPr>
              <w:ind w:right="19"/>
              <w:jc w:val="right"/>
              <w:rPr>
                <w:sz w:val="20"/>
                <w:szCs w:val="20"/>
              </w:rPr>
            </w:pPr>
            <w:r>
              <w:rPr>
                <w:rFonts w:ascii="Arial" w:eastAsia="Arial" w:hAnsi="Arial" w:cs="Arial"/>
                <w:sz w:val="16"/>
                <w:szCs w:val="16"/>
              </w:rPr>
              <w:t>21</w:t>
            </w:r>
          </w:p>
        </w:tc>
        <w:tc>
          <w:tcPr>
            <w:tcW w:w="0" w:type="dxa"/>
            <w:vAlign w:val="bottom"/>
          </w:tcPr>
          <w:p w14:paraId="385A3C96" w14:textId="77777777" w:rsidR="004B413C" w:rsidRDefault="004B413C">
            <w:pPr>
              <w:rPr>
                <w:sz w:val="1"/>
                <w:szCs w:val="1"/>
              </w:rPr>
            </w:pPr>
          </w:p>
        </w:tc>
      </w:tr>
      <w:tr w:rsidR="004B413C" w14:paraId="4D750277" w14:textId="77777777">
        <w:trPr>
          <w:trHeight w:val="229"/>
        </w:trPr>
        <w:tc>
          <w:tcPr>
            <w:tcW w:w="1480" w:type="dxa"/>
            <w:vAlign w:val="bottom"/>
          </w:tcPr>
          <w:p w14:paraId="56B18CDE" w14:textId="77777777" w:rsidR="004B413C" w:rsidRDefault="00EC2FEA">
            <w:pPr>
              <w:ind w:left="100"/>
              <w:rPr>
                <w:sz w:val="20"/>
                <w:szCs w:val="20"/>
              </w:rPr>
            </w:pPr>
            <w:r>
              <w:rPr>
                <w:rFonts w:ascii="Arial" w:eastAsia="Arial" w:hAnsi="Arial" w:cs="Arial"/>
                <w:sz w:val="16"/>
                <w:szCs w:val="16"/>
              </w:rPr>
              <w:t>08/2014 - 07/2019</w:t>
            </w:r>
          </w:p>
        </w:tc>
        <w:tc>
          <w:tcPr>
            <w:tcW w:w="1580" w:type="dxa"/>
            <w:vAlign w:val="bottom"/>
          </w:tcPr>
          <w:p w14:paraId="74761143" w14:textId="77777777" w:rsidR="004B413C" w:rsidRDefault="00EC2FEA">
            <w:pPr>
              <w:ind w:right="19"/>
              <w:jc w:val="right"/>
              <w:rPr>
                <w:sz w:val="20"/>
                <w:szCs w:val="20"/>
              </w:rPr>
            </w:pPr>
            <w:r>
              <w:rPr>
                <w:rFonts w:ascii="Arial" w:eastAsia="Arial" w:hAnsi="Arial" w:cs="Arial"/>
                <w:sz w:val="16"/>
                <w:szCs w:val="16"/>
              </w:rPr>
              <w:t>41.4</w:t>
            </w:r>
          </w:p>
        </w:tc>
        <w:tc>
          <w:tcPr>
            <w:tcW w:w="1540" w:type="dxa"/>
            <w:vAlign w:val="bottom"/>
          </w:tcPr>
          <w:p w14:paraId="708137C4" w14:textId="77777777" w:rsidR="004B413C" w:rsidRDefault="00EC2FEA">
            <w:pPr>
              <w:ind w:right="19"/>
              <w:jc w:val="right"/>
              <w:rPr>
                <w:sz w:val="20"/>
                <w:szCs w:val="20"/>
              </w:rPr>
            </w:pPr>
            <w:r>
              <w:rPr>
                <w:rFonts w:ascii="Arial" w:eastAsia="Arial" w:hAnsi="Arial" w:cs="Arial"/>
                <w:sz w:val="16"/>
                <w:szCs w:val="16"/>
              </w:rPr>
              <w:t>41.0</w:t>
            </w:r>
          </w:p>
        </w:tc>
        <w:tc>
          <w:tcPr>
            <w:tcW w:w="1760" w:type="dxa"/>
            <w:vAlign w:val="bottom"/>
          </w:tcPr>
          <w:p w14:paraId="284540EE" w14:textId="77777777" w:rsidR="004B413C" w:rsidRDefault="00EC2FEA">
            <w:pPr>
              <w:ind w:right="19"/>
              <w:jc w:val="right"/>
              <w:rPr>
                <w:sz w:val="20"/>
                <w:szCs w:val="20"/>
              </w:rPr>
            </w:pPr>
            <w:r>
              <w:rPr>
                <w:rFonts w:ascii="Arial" w:eastAsia="Arial" w:hAnsi="Arial" w:cs="Arial"/>
                <w:sz w:val="16"/>
                <w:szCs w:val="16"/>
              </w:rPr>
              <w:t>0.40</w:t>
            </w:r>
          </w:p>
        </w:tc>
        <w:tc>
          <w:tcPr>
            <w:tcW w:w="940" w:type="dxa"/>
            <w:vAlign w:val="bottom"/>
          </w:tcPr>
          <w:p w14:paraId="03D8C581" w14:textId="77777777" w:rsidR="004B413C" w:rsidRDefault="00EC2FEA">
            <w:pPr>
              <w:ind w:left="100"/>
              <w:rPr>
                <w:sz w:val="20"/>
                <w:szCs w:val="20"/>
              </w:rPr>
            </w:pPr>
            <w:r>
              <w:rPr>
                <w:rFonts w:ascii="Arial" w:eastAsia="Arial" w:hAnsi="Arial" w:cs="Arial"/>
                <w:sz w:val="16"/>
                <w:szCs w:val="16"/>
              </w:rPr>
              <w:t>September</w:t>
            </w:r>
          </w:p>
        </w:tc>
        <w:tc>
          <w:tcPr>
            <w:tcW w:w="860" w:type="dxa"/>
            <w:vAlign w:val="bottom"/>
          </w:tcPr>
          <w:p w14:paraId="2E1D8D94" w14:textId="77777777" w:rsidR="004B413C" w:rsidRDefault="00EC2FEA">
            <w:pPr>
              <w:ind w:left="100"/>
              <w:rPr>
                <w:sz w:val="20"/>
                <w:szCs w:val="20"/>
              </w:rPr>
            </w:pPr>
            <w:r>
              <w:rPr>
                <w:rFonts w:ascii="Arial" w:eastAsia="Arial" w:hAnsi="Arial" w:cs="Arial"/>
                <w:sz w:val="16"/>
                <w:szCs w:val="16"/>
              </w:rPr>
              <w:t>January</w:t>
            </w:r>
          </w:p>
        </w:tc>
        <w:tc>
          <w:tcPr>
            <w:tcW w:w="1140" w:type="dxa"/>
            <w:vAlign w:val="bottom"/>
          </w:tcPr>
          <w:p w14:paraId="3ECD2495" w14:textId="77777777" w:rsidR="004B413C" w:rsidRDefault="00EC2FEA">
            <w:pPr>
              <w:ind w:right="19"/>
              <w:jc w:val="right"/>
              <w:rPr>
                <w:sz w:val="20"/>
                <w:szCs w:val="20"/>
              </w:rPr>
            </w:pPr>
            <w:r>
              <w:rPr>
                <w:rFonts w:ascii="Arial" w:eastAsia="Arial" w:hAnsi="Arial" w:cs="Arial"/>
                <w:sz w:val="16"/>
                <w:szCs w:val="16"/>
              </w:rPr>
              <w:t>134</w:t>
            </w:r>
          </w:p>
        </w:tc>
        <w:tc>
          <w:tcPr>
            <w:tcW w:w="0" w:type="dxa"/>
            <w:vAlign w:val="bottom"/>
          </w:tcPr>
          <w:p w14:paraId="5F013C59" w14:textId="77777777" w:rsidR="004B413C" w:rsidRDefault="004B413C">
            <w:pPr>
              <w:rPr>
                <w:sz w:val="1"/>
                <w:szCs w:val="1"/>
              </w:rPr>
            </w:pPr>
          </w:p>
        </w:tc>
      </w:tr>
      <w:tr w:rsidR="004B413C" w14:paraId="7CFAAE17" w14:textId="77777777">
        <w:trPr>
          <w:trHeight w:val="40"/>
        </w:trPr>
        <w:tc>
          <w:tcPr>
            <w:tcW w:w="1480" w:type="dxa"/>
            <w:tcBorders>
              <w:bottom w:val="single" w:sz="8" w:space="0" w:color="auto"/>
            </w:tcBorders>
            <w:vAlign w:val="bottom"/>
          </w:tcPr>
          <w:p w14:paraId="1CEC6ACC" w14:textId="77777777" w:rsidR="004B413C" w:rsidRDefault="004B413C">
            <w:pPr>
              <w:rPr>
                <w:sz w:val="3"/>
                <w:szCs w:val="3"/>
              </w:rPr>
            </w:pPr>
          </w:p>
        </w:tc>
        <w:tc>
          <w:tcPr>
            <w:tcW w:w="1580" w:type="dxa"/>
            <w:tcBorders>
              <w:bottom w:val="single" w:sz="8" w:space="0" w:color="auto"/>
            </w:tcBorders>
            <w:vAlign w:val="bottom"/>
          </w:tcPr>
          <w:p w14:paraId="34C9C63D" w14:textId="77777777" w:rsidR="004B413C" w:rsidRDefault="004B413C">
            <w:pPr>
              <w:rPr>
                <w:sz w:val="3"/>
                <w:szCs w:val="3"/>
              </w:rPr>
            </w:pPr>
          </w:p>
        </w:tc>
        <w:tc>
          <w:tcPr>
            <w:tcW w:w="1540" w:type="dxa"/>
            <w:tcBorders>
              <w:bottom w:val="single" w:sz="8" w:space="0" w:color="auto"/>
            </w:tcBorders>
            <w:vAlign w:val="bottom"/>
          </w:tcPr>
          <w:p w14:paraId="3BC6D97E" w14:textId="77777777" w:rsidR="004B413C" w:rsidRDefault="004B413C">
            <w:pPr>
              <w:rPr>
                <w:sz w:val="3"/>
                <w:szCs w:val="3"/>
              </w:rPr>
            </w:pPr>
          </w:p>
        </w:tc>
        <w:tc>
          <w:tcPr>
            <w:tcW w:w="1760" w:type="dxa"/>
            <w:tcBorders>
              <w:bottom w:val="single" w:sz="8" w:space="0" w:color="auto"/>
            </w:tcBorders>
            <w:vAlign w:val="bottom"/>
          </w:tcPr>
          <w:p w14:paraId="56928D9D" w14:textId="77777777" w:rsidR="004B413C" w:rsidRDefault="004B413C">
            <w:pPr>
              <w:rPr>
                <w:sz w:val="3"/>
                <w:szCs w:val="3"/>
              </w:rPr>
            </w:pPr>
          </w:p>
        </w:tc>
        <w:tc>
          <w:tcPr>
            <w:tcW w:w="940" w:type="dxa"/>
            <w:tcBorders>
              <w:bottom w:val="single" w:sz="8" w:space="0" w:color="auto"/>
            </w:tcBorders>
            <w:vAlign w:val="bottom"/>
          </w:tcPr>
          <w:p w14:paraId="4F4FADE1" w14:textId="77777777" w:rsidR="004B413C" w:rsidRDefault="004B413C">
            <w:pPr>
              <w:rPr>
                <w:sz w:val="3"/>
                <w:szCs w:val="3"/>
              </w:rPr>
            </w:pPr>
          </w:p>
        </w:tc>
        <w:tc>
          <w:tcPr>
            <w:tcW w:w="860" w:type="dxa"/>
            <w:tcBorders>
              <w:bottom w:val="single" w:sz="8" w:space="0" w:color="auto"/>
            </w:tcBorders>
            <w:vAlign w:val="bottom"/>
          </w:tcPr>
          <w:p w14:paraId="3ECE7584" w14:textId="77777777" w:rsidR="004B413C" w:rsidRDefault="004B413C">
            <w:pPr>
              <w:rPr>
                <w:sz w:val="3"/>
                <w:szCs w:val="3"/>
              </w:rPr>
            </w:pPr>
          </w:p>
        </w:tc>
        <w:tc>
          <w:tcPr>
            <w:tcW w:w="1140" w:type="dxa"/>
            <w:tcBorders>
              <w:bottom w:val="single" w:sz="8" w:space="0" w:color="auto"/>
            </w:tcBorders>
            <w:vAlign w:val="bottom"/>
          </w:tcPr>
          <w:p w14:paraId="117F2E8F" w14:textId="77777777" w:rsidR="004B413C" w:rsidRDefault="004B413C">
            <w:pPr>
              <w:rPr>
                <w:sz w:val="3"/>
                <w:szCs w:val="3"/>
              </w:rPr>
            </w:pPr>
          </w:p>
        </w:tc>
        <w:tc>
          <w:tcPr>
            <w:tcW w:w="0" w:type="dxa"/>
            <w:vAlign w:val="bottom"/>
          </w:tcPr>
          <w:p w14:paraId="5729E31D" w14:textId="77777777" w:rsidR="004B413C" w:rsidRDefault="004B413C">
            <w:pPr>
              <w:rPr>
                <w:sz w:val="1"/>
                <w:szCs w:val="1"/>
              </w:rPr>
            </w:pPr>
          </w:p>
        </w:tc>
      </w:tr>
    </w:tbl>
    <w:p w14:paraId="37F5B166" w14:textId="77777777" w:rsidR="004B413C" w:rsidRDefault="004B413C">
      <w:pPr>
        <w:spacing w:line="373" w:lineRule="exact"/>
        <w:rPr>
          <w:sz w:val="20"/>
          <w:szCs w:val="20"/>
        </w:rPr>
      </w:pPr>
    </w:p>
    <w:p w14:paraId="67A3786F" w14:textId="77777777" w:rsidR="004B413C" w:rsidRDefault="00EC2FEA">
      <w:pPr>
        <w:spacing w:line="267" w:lineRule="auto"/>
        <w:ind w:firstLine="7"/>
        <w:jc w:val="both"/>
        <w:rPr>
          <w:sz w:val="20"/>
          <w:szCs w:val="20"/>
        </w:rPr>
      </w:pPr>
      <w:r>
        <w:rPr>
          <w:rFonts w:ascii="Arial" w:eastAsia="Arial" w:hAnsi="Arial" w:cs="Arial"/>
          <w:sz w:val="20"/>
          <w:szCs w:val="20"/>
        </w:rPr>
        <w:t>macroinvertebrate community compositions between 2002 and 2004 (Figure 42). Recent data suggests the community may be returning to pre-2004 composition, which again may be attributable to increased surface waters and habitat availability. Some families have disappeared from the lake, including Amphisopidae, Ceinidae, Chydoridae and Cyprididae (Figure 40).</w:t>
      </w:r>
    </w:p>
    <w:p w14:paraId="05502720" w14:textId="77777777" w:rsidR="004B413C" w:rsidRDefault="004B413C">
      <w:pPr>
        <w:spacing w:line="331" w:lineRule="exact"/>
        <w:rPr>
          <w:sz w:val="20"/>
          <w:szCs w:val="20"/>
        </w:rPr>
      </w:pPr>
    </w:p>
    <w:p w14:paraId="6EF9A035" w14:textId="77777777" w:rsidR="004B413C" w:rsidRDefault="00EC2FEA">
      <w:pPr>
        <w:rPr>
          <w:sz w:val="20"/>
          <w:szCs w:val="20"/>
        </w:rPr>
      </w:pPr>
      <w:r>
        <w:rPr>
          <w:rFonts w:ascii="Arial" w:eastAsia="Arial" w:hAnsi="Arial" w:cs="Arial"/>
          <w:b/>
          <w:bCs/>
          <w:sz w:val="20"/>
          <w:szCs w:val="20"/>
        </w:rPr>
        <w:t>Revised thresholds</w:t>
      </w:r>
    </w:p>
    <w:p w14:paraId="79840A2F" w14:textId="77777777" w:rsidR="004B413C" w:rsidRDefault="004B413C">
      <w:pPr>
        <w:spacing w:line="258" w:lineRule="exact"/>
        <w:rPr>
          <w:sz w:val="20"/>
          <w:szCs w:val="20"/>
        </w:rPr>
      </w:pPr>
    </w:p>
    <w:p w14:paraId="5987B3DE" w14:textId="77777777" w:rsidR="004B413C" w:rsidRDefault="00EC2FEA">
      <w:pPr>
        <w:rPr>
          <w:sz w:val="20"/>
          <w:szCs w:val="20"/>
        </w:rPr>
      </w:pPr>
      <w:r>
        <w:rPr>
          <w:rFonts w:ascii="Arial" w:eastAsia="Arial" w:hAnsi="Arial" w:cs="Arial"/>
          <w:sz w:val="19"/>
          <w:szCs w:val="19"/>
        </w:rPr>
        <w:t>The site values of Lake Mariginiup are likely to be maintained under the proposed threshold levels (Table 11).</w:t>
      </w:r>
    </w:p>
    <w:p w14:paraId="460C4329" w14:textId="77777777" w:rsidR="004B413C" w:rsidRDefault="004B413C">
      <w:pPr>
        <w:sectPr w:rsidR="004B413C">
          <w:pgSz w:w="12240" w:h="15840"/>
          <w:pgMar w:top="1440" w:right="1400" w:bottom="307" w:left="1440" w:header="0" w:footer="0" w:gutter="0"/>
          <w:cols w:space="720" w:equalWidth="0">
            <w:col w:w="9400"/>
          </w:cols>
        </w:sectPr>
      </w:pPr>
    </w:p>
    <w:p w14:paraId="5F794ADE" w14:textId="77777777" w:rsidR="004B413C" w:rsidRDefault="004B413C">
      <w:pPr>
        <w:spacing w:line="200" w:lineRule="exact"/>
        <w:rPr>
          <w:sz w:val="20"/>
          <w:szCs w:val="20"/>
        </w:rPr>
      </w:pPr>
    </w:p>
    <w:p w14:paraId="4B3A11B8" w14:textId="77777777" w:rsidR="004B413C" w:rsidRDefault="004B413C">
      <w:pPr>
        <w:spacing w:line="200" w:lineRule="exact"/>
        <w:rPr>
          <w:sz w:val="20"/>
          <w:szCs w:val="20"/>
        </w:rPr>
      </w:pPr>
    </w:p>
    <w:p w14:paraId="0DC6AF57" w14:textId="77777777" w:rsidR="004B413C" w:rsidRDefault="004B413C">
      <w:pPr>
        <w:spacing w:line="200" w:lineRule="exact"/>
        <w:rPr>
          <w:sz w:val="20"/>
          <w:szCs w:val="20"/>
        </w:rPr>
      </w:pPr>
    </w:p>
    <w:p w14:paraId="1A415AE0" w14:textId="77777777" w:rsidR="004B413C" w:rsidRDefault="004B413C">
      <w:pPr>
        <w:spacing w:line="200" w:lineRule="exact"/>
        <w:rPr>
          <w:sz w:val="20"/>
          <w:szCs w:val="20"/>
        </w:rPr>
      </w:pPr>
    </w:p>
    <w:p w14:paraId="5847F4AD" w14:textId="77777777" w:rsidR="004B413C" w:rsidRDefault="004B413C">
      <w:pPr>
        <w:spacing w:line="200" w:lineRule="exact"/>
        <w:rPr>
          <w:sz w:val="20"/>
          <w:szCs w:val="20"/>
        </w:rPr>
      </w:pPr>
    </w:p>
    <w:p w14:paraId="5B827E9E" w14:textId="77777777" w:rsidR="004B413C" w:rsidRDefault="004B413C">
      <w:pPr>
        <w:spacing w:line="200" w:lineRule="exact"/>
        <w:rPr>
          <w:sz w:val="20"/>
          <w:szCs w:val="20"/>
        </w:rPr>
      </w:pPr>
    </w:p>
    <w:p w14:paraId="38405136" w14:textId="77777777" w:rsidR="004B413C" w:rsidRDefault="004B413C">
      <w:pPr>
        <w:spacing w:line="200" w:lineRule="exact"/>
        <w:rPr>
          <w:sz w:val="20"/>
          <w:szCs w:val="20"/>
        </w:rPr>
      </w:pPr>
    </w:p>
    <w:p w14:paraId="167847FB" w14:textId="77777777" w:rsidR="004B413C" w:rsidRDefault="004B413C">
      <w:pPr>
        <w:spacing w:line="200" w:lineRule="exact"/>
        <w:rPr>
          <w:sz w:val="20"/>
          <w:szCs w:val="20"/>
        </w:rPr>
      </w:pPr>
    </w:p>
    <w:p w14:paraId="1F6E26FA" w14:textId="77777777" w:rsidR="004B413C" w:rsidRDefault="004B413C">
      <w:pPr>
        <w:spacing w:line="200" w:lineRule="exact"/>
        <w:rPr>
          <w:sz w:val="20"/>
          <w:szCs w:val="20"/>
        </w:rPr>
      </w:pPr>
    </w:p>
    <w:p w14:paraId="5FDA0089" w14:textId="77777777" w:rsidR="004B413C" w:rsidRDefault="004B413C">
      <w:pPr>
        <w:spacing w:line="200" w:lineRule="exact"/>
        <w:rPr>
          <w:sz w:val="20"/>
          <w:szCs w:val="20"/>
        </w:rPr>
      </w:pPr>
    </w:p>
    <w:p w14:paraId="49537F0E" w14:textId="77777777" w:rsidR="004B413C" w:rsidRDefault="004B413C">
      <w:pPr>
        <w:spacing w:line="200" w:lineRule="exact"/>
        <w:rPr>
          <w:sz w:val="20"/>
          <w:szCs w:val="20"/>
        </w:rPr>
      </w:pPr>
    </w:p>
    <w:p w14:paraId="233E1C85" w14:textId="77777777" w:rsidR="004B413C" w:rsidRDefault="004B413C">
      <w:pPr>
        <w:spacing w:line="200" w:lineRule="exact"/>
        <w:rPr>
          <w:sz w:val="20"/>
          <w:szCs w:val="20"/>
        </w:rPr>
      </w:pPr>
    </w:p>
    <w:p w14:paraId="20D8EB64" w14:textId="77777777" w:rsidR="004B413C" w:rsidRDefault="004B413C">
      <w:pPr>
        <w:spacing w:line="200" w:lineRule="exact"/>
        <w:rPr>
          <w:sz w:val="20"/>
          <w:szCs w:val="20"/>
        </w:rPr>
      </w:pPr>
    </w:p>
    <w:p w14:paraId="3CCB2356" w14:textId="77777777" w:rsidR="004B413C" w:rsidRDefault="004B413C">
      <w:pPr>
        <w:spacing w:line="200" w:lineRule="exact"/>
        <w:rPr>
          <w:sz w:val="20"/>
          <w:szCs w:val="20"/>
        </w:rPr>
      </w:pPr>
    </w:p>
    <w:p w14:paraId="58176312" w14:textId="77777777" w:rsidR="004B413C" w:rsidRDefault="004B413C">
      <w:pPr>
        <w:spacing w:line="200" w:lineRule="exact"/>
        <w:rPr>
          <w:sz w:val="20"/>
          <w:szCs w:val="20"/>
        </w:rPr>
      </w:pPr>
    </w:p>
    <w:p w14:paraId="144098A9" w14:textId="77777777" w:rsidR="004B413C" w:rsidRDefault="004B413C">
      <w:pPr>
        <w:spacing w:line="200" w:lineRule="exact"/>
        <w:rPr>
          <w:sz w:val="20"/>
          <w:szCs w:val="20"/>
        </w:rPr>
      </w:pPr>
    </w:p>
    <w:p w14:paraId="0D2D4D2F" w14:textId="77777777" w:rsidR="004B413C" w:rsidRDefault="004B413C">
      <w:pPr>
        <w:spacing w:line="200" w:lineRule="exact"/>
        <w:rPr>
          <w:sz w:val="20"/>
          <w:szCs w:val="20"/>
        </w:rPr>
      </w:pPr>
    </w:p>
    <w:p w14:paraId="1DF6C9FC" w14:textId="77777777" w:rsidR="004B413C" w:rsidRDefault="004B413C">
      <w:pPr>
        <w:spacing w:line="200" w:lineRule="exact"/>
        <w:rPr>
          <w:sz w:val="20"/>
          <w:szCs w:val="20"/>
        </w:rPr>
      </w:pPr>
    </w:p>
    <w:p w14:paraId="1FAF8E15" w14:textId="77777777" w:rsidR="004B413C" w:rsidRDefault="004B413C">
      <w:pPr>
        <w:spacing w:line="200" w:lineRule="exact"/>
        <w:rPr>
          <w:sz w:val="20"/>
          <w:szCs w:val="20"/>
        </w:rPr>
      </w:pPr>
    </w:p>
    <w:p w14:paraId="2CEA84AF" w14:textId="77777777" w:rsidR="004B413C" w:rsidRDefault="004B413C">
      <w:pPr>
        <w:spacing w:line="200" w:lineRule="exact"/>
        <w:rPr>
          <w:sz w:val="20"/>
          <w:szCs w:val="20"/>
        </w:rPr>
      </w:pPr>
    </w:p>
    <w:p w14:paraId="3BF10B3C" w14:textId="77777777" w:rsidR="004B413C" w:rsidRDefault="004B413C">
      <w:pPr>
        <w:spacing w:line="200" w:lineRule="exact"/>
        <w:rPr>
          <w:sz w:val="20"/>
          <w:szCs w:val="20"/>
        </w:rPr>
      </w:pPr>
    </w:p>
    <w:p w14:paraId="2948D896" w14:textId="77777777" w:rsidR="004B413C" w:rsidRDefault="004B413C">
      <w:pPr>
        <w:spacing w:line="200" w:lineRule="exact"/>
        <w:rPr>
          <w:sz w:val="20"/>
          <w:szCs w:val="20"/>
        </w:rPr>
      </w:pPr>
    </w:p>
    <w:p w14:paraId="6AA9B986" w14:textId="77777777" w:rsidR="004B413C" w:rsidRDefault="004B413C">
      <w:pPr>
        <w:spacing w:line="200" w:lineRule="exact"/>
        <w:rPr>
          <w:sz w:val="20"/>
          <w:szCs w:val="20"/>
        </w:rPr>
      </w:pPr>
    </w:p>
    <w:p w14:paraId="0C3F2B04" w14:textId="77777777" w:rsidR="004B413C" w:rsidRDefault="004B413C">
      <w:pPr>
        <w:spacing w:line="200" w:lineRule="exact"/>
        <w:rPr>
          <w:sz w:val="20"/>
          <w:szCs w:val="20"/>
        </w:rPr>
      </w:pPr>
    </w:p>
    <w:p w14:paraId="6E61EA0E" w14:textId="77777777" w:rsidR="004B413C" w:rsidRDefault="004B413C">
      <w:pPr>
        <w:spacing w:line="200" w:lineRule="exact"/>
        <w:rPr>
          <w:sz w:val="20"/>
          <w:szCs w:val="20"/>
        </w:rPr>
      </w:pPr>
    </w:p>
    <w:p w14:paraId="3D5CFE5E" w14:textId="77777777" w:rsidR="004B413C" w:rsidRDefault="004B413C">
      <w:pPr>
        <w:spacing w:line="200" w:lineRule="exact"/>
        <w:rPr>
          <w:sz w:val="20"/>
          <w:szCs w:val="20"/>
        </w:rPr>
      </w:pPr>
    </w:p>
    <w:p w14:paraId="3397298D" w14:textId="77777777" w:rsidR="004B413C" w:rsidRDefault="004B413C">
      <w:pPr>
        <w:spacing w:line="200" w:lineRule="exact"/>
        <w:rPr>
          <w:sz w:val="20"/>
          <w:szCs w:val="20"/>
        </w:rPr>
      </w:pPr>
    </w:p>
    <w:p w14:paraId="4921D20D" w14:textId="77777777" w:rsidR="004B413C" w:rsidRDefault="004B413C">
      <w:pPr>
        <w:spacing w:line="200" w:lineRule="exact"/>
        <w:rPr>
          <w:sz w:val="20"/>
          <w:szCs w:val="20"/>
        </w:rPr>
      </w:pPr>
    </w:p>
    <w:p w14:paraId="31840FAB" w14:textId="77777777" w:rsidR="004B413C" w:rsidRDefault="004B413C">
      <w:pPr>
        <w:spacing w:line="200" w:lineRule="exact"/>
        <w:rPr>
          <w:sz w:val="20"/>
          <w:szCs w:val="20"/>
        </w:rPr>
      </w:pPr>
    </w:p>
    <w:p w14:paraId="3259EFE2" w14:textId="77777777" w:rsidR="004B413C" w:rsidRDefault="004B413C">
      <w:pPr>
        <w:spacing w:line="200" w:lineRule="exact"/>
        <w:rPr>
          <w:sz w:val="20"/>
          <w:szCs w:val="20"/>
        </w:rPr>
      </w:pPr>
    </w:p>
    <w:p w14:paraId="3F5485FF" w14:textId="77777777" w:rsidR="004B413C" w:rsidRDefault="004B413C">
      <w:pPr>
        <w:spacing w:line="200" w:lineRule="exact"/>
        <w:rPr>
          <w:sz w:val="20"/>
          <w:szCs w:val="20"/>
        </w:rPr>
      </w:pPr>
    </w:p>
    <w:p w14:paraId="28A559C3" w14:textId="77777777" w:rsidR="004B413C" w:rsidRDefault="004B413C">
      <w:pPr>
        <w:spacing w:line="200" w:lineRule="exact"/>
        <w:rPr>
          <w:sz w:val="20"/>
          <w:szCs w:val="20"/>
        </w:rPr>
      </w:pPr>
    </w:p>
    <w:p w14:paraId="6A71444F" w14:textId="77777777" w:rsidR="004B413C" w:rsidRDefault="004B413C">
      <w:pPr>
        <w:spacing w:line="200" w:lineRule="exact"/>
        <w:rPr>
          <w:sz w:val="20"/>
          <w:szCs w:val="20"/>
        </w:rPr>
      </w:pPr>
    </w:p>
    <w:p w14:paraId="16568CED" w14:textId="77777777" w:rsidR="004B413C" w:rsidRDefault="004B413C">
      <w:pPr>
        <w:spacing w:line="200" w:lineRule="exact"/>
        <w:rPr>
          <w:sz w:val="20"/>
          <w:szCs w:val="20"/>
        </w:rPr>
      </w:pPr>
    </w:p>
    <w:p w14:paraId="11692E1A" w14:textId="77777777" w:rsidR="004B413C" w:rsidRDefault="004B413C">
      <w:pPr>
        <w:spacing w:line="200" w:lineRule="exact"/>
        <w:rPr>
          <w:sz w:val="20"/>
          <w:szCs w:val="20"/>
        </w:rPr>
      </w:pPr>
    </w:p>
    <w:p w14:paraId="0B1A524C" w14:textId="77777777" w:rsidR="004B413C" w:rsidRDefault="004B413C">
      <w:pPr>
        <w:spacing w:line="200" w:lineRule="exact"/>
        <w:rPr>
          <w:sz w:val="20"/>
          <w:szCs w:val="20"/>
        </w:rPr>
      </w:pPr>
    </w:p>
    <w:p w14:paraId="0BD3DF97" w14:textId="77777777" w:rsidR="004B413C" w:rsidRDefault="004B413C">
      <w:pPr>
        <w:spacing w:line="200" w:lineRule="exact"/>
        <w:rPr>
          <w:sz w:val="20"/>
          <w:szCs w:val="20"/>
        </w:rPr>
      </w:pPr>
    </w:p>
    <w:p w14:paraId="5A355D40" w14:textId="77777777" w:rsidR="004B413C" w:rsidRDefault="004B413C">
      <w:pPr>
        <w:spacing w:line="200" w:lineRule="exact"/>
        <w:rPr>
          <w:sz w:val="20"/>
          <w:szCs w:val="20"/>
        </w:rPr>
      </w:pPr>
    </w:p>
    <w:p w14:paraId="4C473F55" w14:textId="77777777" w:rsidR="004B413C" w:rsidRDefault="004B413C">
      <w:pPr>
        <w:spacing w:line="200" w:lineRule="exact"/>
        <w:rPr>
          <w:sz w:val="20"/>
          <w:szCs w:val="20"/>
        </w:rPr>
      </w:pPr>
    </w:p>
    <w:p w14:paraId="64558CF9" w14:textId="77777777" w:rsidR="004B413C" w:rsidRDefault="004B413C">
      <w:pPr>
        <w:spacing w:line="200" w:lineRule="exact"/>
        <w:rPr>
          <w:sz w:val="20"/>
          <w:szCs w:val="20"/>
        </w:rPr>
      </w:pPr>
    </w:p>
    <w:p w14:paraId="410E1847" w14:textId="77777777" w:rsidR="004B413C" w:rsidRDefault="004B413C">
      <w:pPr>
        <w:spacing w:line="200" w:lineRule="exact"/>
        <w:rPr>
          <w:sz w:val="20"/>
          <w:szCs w:val="20"/>
        </w:rPr>
      </w:pPr>
    </w:p>
    <w:p w14:paraId="54C6443E" w14:textId="77777777" w:rsidR="004B413C" w:rsidRDefault="004B413C">
      <w:pPr>
        <w:spacing w:line="200" w:lineRule="exact"/>
        <w:rPr>
          <w:sz w:val="20"/>
          <w:szCs w:val="20"/>
        </w:rPr>
      </w:pPr>
    </w:p>
    <w:p w14:paraId="5534E04E" w14:textId="77777777" w:rsidR="004B413C" w:rsidRDefault="004B413C">
      <w:pPr>
        <w:spacing w:line="324" w:lineRule="exact"/>
        <w:rPr>
          <w:sz w:val="20"/>
          <w:szCs w:val="20"/>
        </w:rPr>
      </w:pPr>
    </w:p>
    <w:p w14:paraId="688DEBBF" w14:textId="77777777" w:rsidR="004B413C" w:rsidRDefault="00EC2FEA">
      <w:pPr>
        <w:ind w:right="40"/>
        <w:jc w:val="center"/>
        <w:rPr>
          <w:sz w:val="20"/>
          <w:szCs w:val="20"/>
        </w:rPr>
      </w:pPr>
      <w:r>
        <w:rPr>
          <w:rFonts w:ascii="Arial" w:eastAsia="Arial" w:hAnsi="Arial" w:cs="Arial"/>
          <w:sz w:val="17"/>
          <w:szCs w:val="17"/>
        </w:rPr>
        <w:t>60</w:t>
      </w:r>
    </w:p>
    <w:p w14:paraId="2799EF4E" w14:textId="77777777" w:rsidR="004B413C" w:rsidRDefault="004B413C">
      <w:pPr>
        <w:sectPr w:rsidR="004B413C">
          <w:type w:val="continuous"/>
          <w:pgSz w:w="12240" w:h="15840"/>
          <w:pgMar w:top="1440" w:right="1400" w:bottom="307" w:left="1440" w:header="0" w:footer="0" w:gutter="0"/>
          <w:cols w:space="720" w:equalWidth="0">
            <w:col w:w="9400"/>
          </w:cols>
        </w:sectPr>
      </w:pPr>
    </w:p>
    <w:p w14:paraId="577E52E9" w14:textId="77777777" w:rsidR="004B413C" w:rsidRDefault="00EC2FEA">
      <w:pPr>
        <w:spacing w:line="200" w:lineRule="exact"/>
        <w:rPr>
          <w:sz w:val="20"/>
          <w:szCs w:val="20"/>
        </w:rPr>
      </w:pPr>
      <w:bookmarkStart w:id="98" w:name="page61"/>
      <w:bookmarkEnd w:id="98"/>
      <w:r>
        <w:rPr>
          <w:noProof/>
          <w:sz w:val="20"/>
          <w:szCs w:val="20"/>
        </w:rPr>
        <w:lastRenderedPageBreak/>
        <w:drawing>
          <wp:anchor distT="0" distB="0" distL="114300" distR="114300" simplePos="0" relativeHeight="251767808" behindDoc="1" locked="0" layoutInCell="0" allowOverlap="1" wp14:anchorId="771DA168" wp14:editId="46C613A8">
            <wp:simplePos x="0" y="0"/>
            <wp:positionH relativeFrom="page">
              <wp:posOffset>1453515</wp:posOffset>
            </wp:positionH>
            <wp:positionV relativeFrom="page">
              <wp:posOffset>2738120</wp:posOffset>
            </wp:positionV>
            <wp:extent cx="5335270" cy="3674745"/>
            <wp:effectExtent l="0" t="0" r="0" b="0"/>
            <wp:wrapNone/>
            <wp:docPr id="820" name="Picture 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0"/>
                    <pic:cNvPicPr>
                      <a:picLocks noChangeAspect="1" noChangeArrowheads="1"/>
                    </pic:cNvPicPr>
                  </pic:nvPicPr>
                  <pic:blipFill>
                    <a:blip r:embed="rId534"/>
                    <a:srcRect/>
                    <a:stretch>
                      <a:fillRect/>
                    </a:stretch>
                  </pic:blipFill>
                  <pic:spPr bwMode="auto">
                    <a:xfrm>
                      <a:off x="0" y="0"/>
                      <a:ext cx="5335270" cy="3674745"/>
                    </a:xfrm>
                    <a:prstGeom prst="rect">
                      <a:avLst/>
                    </a:prstGeom>
                    <a:noFill/>
                  </pic:spPr>
                </pic:pic>
              </a:graphicData>
            </a:graphic>
          </wp:anchor>
        </w:drawing>
      </w:r>
    </w:p>
    <w:p w14:paraId="243F8ABD" w14:textId="77777777" w:rsidR="004B413C" w:rsidRDefault="004B413C">
      <w:pPr>
        <w:spacing w:line="200" w:lineRule="exact"/>
        <w:rPr>
          <w:sz w:val="20"/>
          <w:szCs w:val="20"/>
        </w:rPr>
      </w:pPr>
    </w:p>
    <w:p w14:paraId="34BA4330" w14:textId="77777777" w:rsidR="004B413C" w:rsidRDefault="004B413C">
      <w:pPr>
        <w:spacing w:line="200" w:lineRule="exact"/>
        <w:rPr>
          <w:sz w:val="20"/>
          <w:szCs w:val="20"/>
        </w:rPr>
      </w:pPr>
    </w:p>
    <w:p w14:paraId="68B049B3" w14:textId="77777777" w:rsidR="004B413C" w:rsidRDefault="004B413C">
      <w:pPr>
        <w:spacing w:line="200" w:lineRule="exact"/>
        <w:rPr>
          <w:sz w:val="20"/>
          <w:szCs w:val="20"/>
        </w:rPr>
      </w:pPr>
    </w:p>
    <w:p w14:paraId="4E0839E2" w14:textId="77777777" w:rsidR="004B413C" w:rsidRDefault="004B413C">
      <w:pPr>
        <w:spacing w:line="200" w:lineRule="exact"/>
        <w:rPr>
          <w:sz w:val="20"/>
          <w:szCs w:val="20"/>
        </w:rPr>
      </w:pPr>
    </w:p>
    <w:p w14:paraId="2CA1757C" w14:textId="77777777" w:rsidR="004B413C" w:rsidRDefault="004B413C">
      <w:pPr>
        <w:spacing w:line="200" w:lineRule="exact"/>
        <w:rPr>
          <w:sz w:val="20"/>
          <w:szCs w:val="20"/>
        </w:rPr>
      </w:pPr>
    </w:p>
    <w:p w14:paraId="4924DC7B" w14:textId="77777777" w:rsidR="004B413C" w:rsidRDefault="004B413C">
      <w:pPr>
        <w:spacing w:line="200" w:lineRule="exact"/>
        <w:rPr>
          <w:sz w:val="20"/>
          <w:szCs w:val="20"/>
        </w:rPr>
      </w:pPr>
    </w:p>
    <w:p w14:paraId="262B2AA2" w14:textId="77777777" w:rsidR="004B413C" w:rsidRDefault="004B413C">
      <w:pPr>
        <w:spacing w:line="200" w:lineRule="exact"/>
        <w:rPr>
          <w:sz w:val="20"/>
          <w:szCs w:val="20"/>
        </w:rPr>
      </w:pPr>
    </w:p>
    <w:p w14:paraId="610F5B6C" w14:textId="77777777" w:rsidR="004B413C" w:rsidRDefault="004B413C">
      <w:pPr>
        <w:spacing w:line="200" w:lineRule="exact"/>
        <w:rPr>
          <w:sz w:val="20"/>
          <w:szCs w:val="20"/>
        </w:rPr>
      </w:pPr>
    </w:p>
    <w:p w14:paraId="25331E85" w14:textId="77777777" w:rsidR="004B413C" w:rsidRDefault="004B413C">
      <w:pPr>
        <w:spacing w:line="200" w:lineRule="exact"/>
        <w:rPr>
          <w:sz w:val="20"/>
          <w:szCs w:val="20"/>
        </w:rPr>
      </w:pPr>
    </w:p>
    <w:p w14:paraId="35269774" w14:textId="77777777" w:rsidR="004B413C" w:rsidRDefault="004B413C">
      <w:pPr>
        <w:spacing w:line="200" w:lineRule="exact"/>
        <w:rPr>
          <w:sz w:val="20"/>
          <w:szCs w:val="20"/>
        </w:rPr>
      </w:pPr>
    </w:p>
    <w:p w14:paraId="248D0D64" w14:textId="77777777" w:rsidR="004B413C" w:rsidRDefault="004B413C">
      <w:pPr>
        <w:spacing w:line="200" w:lineRule="exact"/>
        <w:rPr>
          <w:sz w:val="20"/>
          <w:szCs w:val="20"/>
        </w:rPr>
      </w:pPr>
    </w:p>
    <w:p w14:paraId="52477D69" w14:textId="77777777" w:rsidR="004B413C" w:rsidRDefault="004B413C">
      <w:pPr>
        <w:spacing w:line="200" w:lineRule="exact"/>
        <w:rPr>
          <w:sz w:val="20"/>
          <w:szCs w:val="20"/>
        </w:rPr>
      </w:pPr>
    </w:p>
    <w:p w14:paraId="1BA2F4F2" w14:textId="77777777" w:rsidR="004B413C" w:rsidRDefault="004B413C">
      <w:pPr>
        <w:spacing w:line="200" w:lineRule="exact"/>
        <w:rPr>
          <w:sz w:val="20"/>
          <w:szCs w:val="20"/>
        </w:rPr>
      </w:pPr>
    </w:p>
    <w:p w14:paraId="559BAC8C" w14:textId="77777777" w:rsidR="004B413C" w:rsidRDefault="004B413C">
      <w:pPr>
        <w:spacing w:line="271" w:lineRule="exact"/>
        <w:rPr>
          <w:sz w:val="20"/>
          <w:szCs w:val="20"/>
        </w:rPr>
      </w:pPr>
    </w:p>
    <w:tbl>
      <w:tblPr>
        <w:tblW w:w="0" w:type="auto"/>
        <w:tblInd w:w="20" w:type="dxa"/>
        <w:tblLayout w:type="fixed"/>
        <w:tblCellMar>
          <w:left w:w="0" w:type="dxa"/>
          <w:right w:w="0" w:type="dxa"/>
        </w:tblCellMar>
        <w:tblLook w:val="04A0" w:firstRow="1" w:lastRow="0" w:firstColumn="1" w:lastColumn="0" w:noHBand="0" w:noVBand="1"/>
      </w:tblPr>
      <w:tblGrid>
        <w:gridCol w:w="360"/>
        <w:gridCol w:w="1860"/>
        <w:gridCol w:w="1880"/>
        <w:gridCol w:w="1940"/>
        <w:gridCol w:w="1580"/>
        <w:gridCol w:w="1480"/>
        <w:gridCol w:w="20"/>
      </w:tblGrid>
      <w:tr w:rsidR="004B413C" w14:paraId="03824564" w14:textId="77777777">
        <w:trPr>
          <w:trHeight w:val="207"/>
        </w:trPr>
        <w:tc>
          <w:tcPr>
            <w:tcW w:w="360" w:type="dxa"/>
            <w:vAlign w:val="bottom"/>
          </w:tcPr>
          <w:p w14:paraId="50375F62" w14:textId="77777777" w:rsidR="004B413C" w:rsidRDefault="004B413C">
            <w:pPr>
              <w:rPr>
                <w:sz w:val="18"/>
                <w:szCs w:val="18"/>
              </w:rPr>
            </w:pPr>
          </w:p>
        </w:tc>
        <w:tc>
          <w:tcPr>
            <w:tcW w:w="1860" w:type="dxa"/>
            <w:vAlign w:val="bottom"/>
          </w:tcPr>
          <w:p w14:paraId="77531B59" w14:textId="77777777" w:rsidR="004B413C" w:rsidRDefault="00EC2FEA">
            <w:pPr>
              <w:ind w:right="1350"/>
              <w:jc w:val="right"/>
              <w:rPr>
                <w:sz w:val="20"/>
                <w:szCs w:val="20"/>
              </w:rPr>
            </w:pPr>
            <w:r>
              <w:rPr>
                <w:rFonts w:ascii="Arial" w:eastAsia="Arial" w:hAnsi="Arial" w:cs="Arial"/>
                <w:color w:val="4D4D4D"/>
                <w:sz w:val="18"/>
                <w:szCs w:val="18"/>
              </w:rPr>
              <w:t>42.5</w:t>
            </w:r>
          </w:p>
        </w:tc>
        <w:tc>
          <w:tcPr>
            <w:tcW w:w="1880" w:type="dxa"/>
            <w:vAlign w:val="bottom"/>
          </w:tcPr>
          <w:p w14:paraId="4A4D22FD" w14:textId="77777777" w:rsidR="004B413C" w:rsidRDefault="004B413C">
            <w:pPr>
              <w:rPr>
                <w:sz w:val="18"/>
                <w:szCs w:val="18"/>
              </w:rPr>
            </w:pPr>
          </w:p>
        </w:tc>
        <w:tc>
          <w:tcPr>
            <w:tcW w:w="1940" w:type="dxa"/>
            <w:vAlign w:val="bottom"/>
          </w:tcPr>
          <w:p w14:paraId="0C440EEB" w14:textId="77777777" w:rsidR="004B413C" w:rsidRDefault="004B413C">
            <w:pPr>
              <w:rPr>
                <w:sz w:val="18"/>
                <w:szCs w:val="18"/>
              </w:rPr>
            </w:pPr>
          </w:p>
        </w:tc>
        <w:tc>
          <w:tcPr>
            <w:tcW w:w="1580" w:type="dxa"/>
            <w:vAlign w:val="bottom"/>
          </w:tcPr>
          <w:p w14:paraId="29FCFA08" w14:textId="77777777" w:rsidR="004B413C" w:rsidRDefault="004B413C">
            <w:pPr>
              <w:rPr>
                <w:sz w:val="18"/>
                <w:szCs w:val="18"/>
              </w:rPr>
            </w:pPr>
          </w:p>
        </w:tc>
        <w:tc>
          <w:tcPr>
            <w:tcW w:w="1480" w:type="dxa"/>
            <w:vAlign w:val="bottom"/>
          </w:tcPr>
          <w:p w14:paraId="6910C245" w14:textId="77777777" w:rsidR="004B413C" w:rsidRDefault="004B413C">
            <w:pPr>
              <w:rPr>
                <w:sz w:val="18"/>
                <w:szCs w:val="18"/>
              </w:rPr>
            </w:pPr>
          </w:p>
        </w:tc>
        <w:tc>
          <w:tcPr>
            <w:tcW w:w="0" w:type="dxa"/>
            <w:vAlign w:val="bottom"/>
          </w:tcPr>
          <w:p w14:paraId="42F9C834" w14:textId="77777777" w:rsidR="004B413C" w:rsidRDefault="004B413C">
            <w:pPr>
              <w:rPr>
                <w:sz w:val="1"/>
                <w:szCs w:val="1"/>
              </w:rPr>
            </w:pPr>
          </w:p>
        </w:tc>
      </w:tr>
      <w:tr w:rsidR="004B413C" w14:paraId="22BBD4C9" w14:textId="77777777">
        <w:trPr>
          <w:trHeight w:val="608"/>
        </w:trPr>
        <w:tc>
          <w:tcPr>
            <w:tcW w:w="360" w:type="dxa"/>
            <w:vAlign w:val="bottom"/>
          </w:tcPr>
          <w:p w14:paraId="37ACC048" w14:textId="77777777" w:rsidR="004B413C" w:rsidRDefault="004B413C">
            <w:pPr>
              <w:rPr>
                <w:sz w:val="24"/>
                <w:szCs w:val="24"/>
              </w:rPr>
            </w:pPr>
          </w:p>
        </w:tc>
        <w:tc>
          <w:tcPr>
            <w:tcW w:w="1860" w:type="dxa"/>
            <w:vAlign w:val="bottom"/>
          </w:tcPr>
          <w:p w14:paraId="79595169" w14:textId="77777777" w:rsidR="004B413C" w:rsidRDefault="004B413C">
            <w:pPr>
              <w:rPr>
                <w:sz w:val="24"/>
                <w:szCs w:val="24"/>
              </w:rPr>
            </w:pPr>
          </w:p>
        </w:tc>
        <w:tc>
          <w:tcPr>
            <w:tcW w:w="1880" w:type="dxa"/>
            <w:vAlign w:val="bottom"/>
          </w:tcPr>
          <w:p w14:paraId="72951F61" w14:textId="77777777" w:rsidR="004B413C" w:rsidRDefault="004B413C">
            <w:pPr>
              <w:rPr>
                <w:sz w:val="24"/>
                <w:szCs w:val="24"/>
              </w:rPr>
            </w:pPr>
          </w:p>
        </w:tc>
        <w:tc>
          <w:tcPr>
            <w:tcW w:w="1940" w:type="dxa"/>
            <w:vAlign w:val="bottom"/>
          </w:tcPr>
          <w:p w14:paraId="5DE1BE5A" w14:textId="77777777" w:rsidR="004B413C" w:rsidRDefault="004B413C">
            <w:pPr>
              <w:rPr>
                <w:sz w:val="24"/>
                <w:szCs w:val="24"/>
              </w:rPr>
            </w:pPr>
          </w:p>
        </w:tc>
        <w:tc>
          <w:tcPr>
            <w:tcW w:w="1580" w:type="dxa"/>
            <w:vAlign w:val="bottom"/>
          </w:tcPr>
          <w:p w14:paraId="3850751D" w14:textId="77777777" w:rsidR="004B413C" w:rsidRDefault="004B413C">
            <w:pPr>
              <w:rPr>
                <w:sz w:val="24"/>
                <w:szCs w:val="24"/>
              </w:rPr>
            </w:pPr>
          </w:p>
        </w:tc>
        <w:tc>
          <w:tcPr>
            <w:tcW w:w="1480" w:type="dxa"/>
            <w:vAlign w:val="bottom"/>
          </w:tcPr>
          <w:p w14:paraId="01A99B07" w14:textId="77777777" w:rsidR="004B413C" w:rsidRDefault="00EC2FEA">
            <w:pPr>
              <w:ind w:left="237"/>
              <w:jc w:val="center"/>
              <w:rPr>
                <w:sz w:val="20"/>
                <w:szCs w:val="20"/>
              </w:rPr>
            </w:pPr>
            <w:r>
              <w:rPr>
                <w:rFonts w:ascii="Arial" w:eastAsia="Arial" w:hAnsi="Arial" w:cs="Arial"/>
                <w:w w:val="99"/>
              </w:rPr>
              <w:t>Proposed</w:t>
            </w:r>
          </w:p>
        </w:tc>
        <w:tc>
          <w:tcPr>
            <w:tcW w:w="0" w:type="dxa"/>
            <w:vAlign w:val="bottom"/>
          </w:tcPr>
          <w:p w14:paraId="62AD0593" w14:textId="77777777" w:rsidR="004B413C" w:rsidRDefault="004B413C">
            <w:pPr>
              <w:rPr>
                <w:sz w:val="1"/>
                <w:szCs w:val="1"/>
              </w:rPr>
            </w:pPr>
          </w:p>
        </w:tc>
      </w:tr>
      <w:tr w:rsidR="004B413C" w14:paraId="66F20630" w14:textId="77777777">
        <w:trPr>
          <w:trHeight w:val="420"/>
        </w:trPr>
        <w:tc>
          <w:tcPr>
            <w:tcW w:w="360" w:type="dxa"/>
            <w:vAlign w:val="bottom"/>
          </w:tcPr>
          <w:p w14:paraId="1ADEF60B" w14:textId="77777777" w:rsidR="004B413C" w:rsidRDefault="004B413C">
            <w:pPr>
              <w:rPr>
                <w:sz w:val="24"/>
                <w:szCs w:val="24"/>
              </w:rPr>
            </w:pPr>
          </w:p>
        </w:tc>
        <w:tc>
          <w:tcPr>
            <w:tcW w:w="1860" w:type="dxa"/>
            <w:vAlign w:val="bottom"/>
          </w:tcPr>
          <w:p w14:paraId="7691C15C" w14:textId="77777777" w:rsidR="004B413C" w:rsidRDefault="00EC2FEA">
            <w:pPr>
              <w:ind w:right="1350"/>
              <w:jc w:val="right"/>
              <w:rPr>
                <w:sz w:val="20"/>
                <w:szCs w:val="20"/>
              </w:rPr>
            </w:pPr>
            <w:r>
              <w:rPr>
                <w:rFonts w:ascii="Arial" w:eastAsia="Arial" w:hAnsi="Arial" w:cs="Arial"/>
                <w:color w:val="4D4D4D"/>
                <w:sz w:val="18"/>
                <w:szCs w:val="18"/>
              </w:rPr>
              <w:t>42.0</w:t>
            </w:r>
          </w:p>
        </w:tc>
        <w:tc>
          <w:tcPr>
            <w:tcW w:w="1880" w:type="dxa"/>
            <w:vAlign w:val="bottom"/>
          </w:tcPr>
          <w:p w14:paraId="50B3DD8F" w14:textId="77777777" w:rsidR="004B413C" w:rsidRDefault="004B413C">
            <w:pPr>
              <w:rPr>
                <w:sz w:val="24"/>
                <w:szCs w:val="24"/>
              </w:rPr>
            </w:pPr>
          </w:p>
        </w:tc>
        <w:tc>
          <w:tcPr>
            <w:tcW w:w="1940" w:type="dxa"/>
            <w:vAlign w:val="bottom"/>
          </w:tcPr>
          <w:p w14:paraId="1F478999" w14:textId="77777777" w:rsidR="004B413C" w:rsidRDefault="004B413C">
            <w:pPr>
              <w:rPr>
                <w:sz w:val="24"/>
                <w:szCs w:val="24"/>
              </w:rPr>
            </w:pPr>
          </w:p>
        </w:tc>
        <w:tc>
          <w:tcPr>
            <w:tcW w:w="1580" w:type="dxa"/>
            <w:vAlign w:val="bottom"/>
          </w:tcPr>
          <w:p w14:paraId="16767379" w14:textId="77777777" w:rsidR="004B413C" w:rsidRDefault="004B413C">
            <w:pPr>
              <w:rPr>
                <w:sz w:val="24"/>
                <w:szCs w:val="24"/>
              </w:rPr>
            </w:pPr>
          </w:p>
        </w:tc>
        <w:tc>
          <w:tcPr>
            <w:tcW w:w="1480" w:type="dxa"/>
            <w:vAlign w:val="bottom"/>
          </w:tcPr>
          <w:p w14:paraId="5938A7F8" w14:textId="77777777" w:rsidR="004B413C" w:rsidRDefault="004B413C">
            <w:pPr>
              <w:rPr>
                <w:sz w:val="24"/>
                <w:szCs w:val="24"/>
              </w:rPr>
            </w:pPr>
          </w:p>
        </w:tc>
        <w:tc>
          <w:tcPr>
            <w:tcW w:w="0" w:type="dxa"/>
            <w:vAlign w:val="bottom"/>
          </w:tcPr>
          <w:p w14:paraId="6D90CC14" w14:textId="77777777" w:rsidR="004B413C" w:rsidRDefault="004B413C">
            <w:pPr>
              <w:rPr>
                <w:sz w:val="1"/>
                <w:szCs w:val="1"/>
              </w:rPr>
            </w:pPr>
          </w:p>
        </w:tc>
      </w:tr>
      <w:tr w:rsidR="004B413C" w14:paraId="5D008F0B" w14:textId="77777777">
        <w:trPr>
          <w:trHeight w:val="655"/>
        </w:trPr>
        <w:tc>
          <w:tcPr>
            <w:tcW w:w="360" w:type="dxa"/>
            <w:vMerge w:val="restart"/>
            <w:textDirection w:val="btLr"/>
            <w:vAlign w:val="bottom"/>
          </w:tcPr>
          <w:p w14:paraId="6DE44111" w14:textId="77777777" w:rsidR="004B413C" w:rsidRDefault="00EC2FEA">
            <w:pPr>
              <w:rPr>
                <w:sz w:val="20"/>
                <w:szCs w:val="20"/>
              </w:rPr>
            </w:pPr>
            <w:r>
              <w:rPr>
                <w:rFonts w:ascii="Symbol" w:eastAsia="Symbol" w:hAnsi="Symbol" w:cs="Symbol"/>
                <w:w w:val="70"/>
                <w:sz w:val="28"/>
                <w:szCs w:val="28"/>
              </w:rPr>
              <w:t>(     )</w:t>
            </w:r>
            <w:r>
              <w:rPr>
                <w:rFonts w:ascii="Arial" w:eastAsia="Arial" w:hAnsi="Arial" w:cs="Arial"/>
                <w:w w:val="70"/>
              </w:rPr>
              <w:t>mAHD</w:t>
            </w:r>
          </w:p>
        </w:tc>
        <w:tc>
          <w:tcPr>
            <w:tcW w:w="1860" w:type="dxa"/>
            <w:vAlign w:val="bottom"/>
          </w:tcPr>
          <w:p w14:paraId="68A11D03" w14:textId="77777777" w:rsidR="004B413C" w:rsidRDefault="004B413C">
            <w:pPr>
              <w:rPr>
                <w:sz w:val="24"/>
                <w:szCs w:val="24"/>
              </w:rPr>
            </w:pPr>
          </w:p>
        </w:tc>
        <w:tc>
          <w:tcPr>
            <w:tcW w:w="1880" w:type="dxa"/>
            <w:vAlign w:val="bottom"/>
          </w:tcPr>
          <w:p w14:paraId="07E2F567" w14:textId="77777777" w:rsidR="004B413C" w:rsidRDefault="004B413C">
            <w:pPr>
              <w:rPr>
                <w:sz w:val="24"/>
                <w:szCs w:val="24"/>
              </w:rPr>
            </w:pPr>
          </w:p>
        </w:tc>
        <w:tc>
          <w:tcPr>
            <w:tcW w:w="1940" w:type="dxa"/>
            <w:vAlign w:val="bottom"/>
          </w:tcPr>
          <w:p w14:paraId="28ED26D1" w14:textId="77777777" w:rsidR="004B413C" w:rsidRDefault="004B413C">
            <w:pPr>
              <w:rPr>
                <w:sz w:val="24"/>
                <w:szCs w:val="24"/>
              </w:rPr>
            </w:pPr>
          </w:p>
        </w:tc>
        <w:tc>
          <w:tcPr>
            <w:tcW w:w="1580" w:type="dxa"/>
            <w:vAlign w:val="bottom"/>
          </w:tcPr>
          <w:p w14:paraId="2CF6F4D2" w14:textId="77777777" w:rsidR="004B413C" w:rsidRDefault="004B413C">
            <w:pPr>
              <w:rPr>
                <w:sz w:val="24"/>
                <w:szCs w:val="24"/>
              </w:rPr>
            </w:pPr>
          </w:p>
        </w:tc>
        <w:tc>
          <w:tcPr>
            <w:tcW w:w="1480" w:type="dxa"/>
            <w:vAlign w:val="bottom"/>
          </w:tcPr>
          <w:p w14:paraId="191AEE6A" w14:textId="77777777" w:rsidR="004B413C" w:rsidRDefault="00EC2FEA">
            <w:pPr>
              <w:ind w:left="237"/>
              <w:jc w:val="center"/>
              <w:rPr>
                <w:sz w:val="20"/>
                <w:szCs w:val="20"/>
              </w:rPr>
            </w:pPr>
            <w:r>
              <w:rPr>
                <w:rFonts w:ascii="Arial" w:eastAsia="Arial" w:hAnsi="Arial" w:cs="Arial"/>
              </w:rPr>
              <w:t>Current</w:t>
            </w:r>
          </w:p>
        </w:tc>
        <w:tc>
          <w:tcPr>
            <w:tcW w:w="0" w:type="dxa"/>
            <w:vAlign w:val="bottom"/>
          </w:tcPr>
          <w:p w14:paraId="39390EFB" w14:textId="77777777" w:rsidR="004B413C" w:rsidRDefault="004B413C">
            <w:pPr>
              <w:rPr>
                <w:sz w:val="1"/>
                <w:szCs w:val="1"/>
              </w:rPr>
            </w:pPr>
          </w:p>
        </w:tc>
      </w:tr>
      <w:tr w:rsidR="004B413C" w14:paraId="3BDB6225" w14:textId="77777777">
        <w:trPr>
          <w:trHeight w:val="373"/>
        </w:trPr>
        <w:tc>
          <w:tcPr>
            <w:tcW w:w="360" w:type="dxa"/>
            <w:vMerge/>
            <w:vAlign w:val="bottom"/>
          </w:tcPr>
          <w:p w14:paraId="797C8D5B" w14:textId="77777777" w:rsidR="004B413C" w:rsidRDefault="004B413C">
            <w:pPr>
              <w:rPr>
                <w:sz w:val="24"/>
                <w:szCs w:val="24"/>
              </w:rPr>
            </w:pPr>
          </w:p>
        </w:tc>
        <w:tc>
          <w:tcPr>
            <w:tcW w:w="1860" w:type="dxa"/>
            <w:vAlign w:val="bottom"/>
          </w:tcPr>
          <w:p w14:paraId="3A47DFA2" w14:textId="77777777" w:rsidR="004B413C" w:rsidRDefault="00EC2FEA">
            <w:pPr>
              <w:ind w:right="1350"/>
              <w:jc w:val="right"/>
              <w:rPr>
                <w:sz w:val="20"/>
                <w:szCs w:val="20"/>
              </w:rPr>
            </w:pPr>
            <w:r>
              <w:rPr>
                <w:rFonts w:ascii="Arial" w:eastAsia="Arial" w:hAnsi="Arial" w:cs="Arial"/>
                <w:color w:val="4D4D4D"/>
                <w:sz w:val="18"/>
                <w:szCs w:val="18"/>
              </w:rPr>
              <w:t>41.5</w:t>
            </w:r>
          </w:p>
        </w:tc>
        <w:tc>
          <w:tcPr>
            <w:tcW w:w="1880" w:type="dxa"/>
            <w:vAlign w:val="bottom"/>
          </w:tcPr>
          <w:p w14:paraId="725B2230" w14:textId="77777777" w:rsidR="004B413C" w:rsidRDefault="004B413C">
            <w:pPr>
              <w:rPr>
                <w:sz w:val="24"/>
                <w:szCs w:val="24"/>
              </w:rPr>
            </w:pPr>
          </w:p>
        </w:tc>
        <w:tc>
          <w:tcPr>
            <w:tcW w:w="1940" w:type="dxa"/>
            <w:vAlign w:val="bottom"/>
          </w:tcPr>
          <w:p w14:paraId="2D3B9190" w14:textId="77777777" w:rsidR="004B413C" w:rsidRDefault="004B413C">
            <w:pPr>
              <w:rPr>
                <w:sz w:val="24"/>
                <w:szCs w:val="24"/>
              </w:rPr>
            </w:pPr>
          </w:p>
        </w:tc>
        <w:tc>
          <w:tcPr>
            <w:tcW w:w="1580" w:type="dxa"/>
            <w:vAlign w:val="bottom"/>
          </w:tcPr>
          <w:p w14:paraId="614BFA2E" w14:textId="77777777" w:rsidR="004B413C" w:rsidRDefault="004B413C">
            <w:pPr>
              <w:rPr>
                <w:sz w:val="24"/>
                <w:szCs w:val="24"/>
              </w:rPr>
            </w:pPr>
          </w:p>
        </w:tc>
        <w:tc>
          <w:tcPr>
            <w:tcW w:w="1480" w:type="dxa"/>
            <w:vAlign w:val="bottom"/>
          </w:tcPr>
          <w:p w14:paraId="3AC9B1BE" w14:textId="77777777" w:rsidR="004B413C" w:rsidRDefault="004B413C">
            <w:pPr>
              <w:rPr>
                <w:sz w:val="24"/>
                <w:szCs w:val="24"/>
              </w:rPr>
            </w:pPr>
          </w:p>
        </w:tc>
        <w:tc>
          <w:tcPr>
            <w:tcW w:w="0" w:type="dxa"/>
            <w:vAlign w:val="bottom"/>
          </w:tcPr>
          <w:p w14:paraId="66B4A99A" w14:textId="77777777" w:rsidR="004B413C" w:rsidRDefault="004B413C">
            <w:pPr>
              <w:rPr>
                <w:sz w:val="1"/>
                <w:szCs w:val="1"/>
              </w:rPr>
            </w:pPr>
          </w:p>
        </w:tc>
      </w:tr>
      <w:tr w:rsidR="004B413C" w14:paraId="42187177" w14:textId="77777777">
        <w:trPr>
          <w:trHeight w:val="217"/>
        </w:trPr>
        <w:tc>
          <w:tcPr>
            <w:tcW w:w="360" w:type="dxa"/>
            <w:vMerge/>
            <w:vAlign w:val="bottom"/>
          </w:tcPr>
          <w:p w14:paraId="6A51002D" w14:textId="77777777" w:rsidR="004B413C" w:rsidRDefault="004B413C">
            <w:pPr>
              <w:rPr>
                <w:sz w:val="18"/>
                <w:szCs w:val="18"/>
              </w:rPr>
            </w:pPr>
          </w:p>
        </w:tc>
        <w:tc>
          <w:tcPr>
            <w:tcW w:w="1860" w:type="dxa"/>
            <w:vAlign w:val="bottom"/>
          </w:tcPr>
          <w:p w14:paraId="4080BD47" w14:textId="77777777" w:rsidR="004B413C" w:rsidRDefault="004B413C">
            <w:pPr>
              <w:rPr>
                <w:sz w:val="18"/>
                <w:szCs w:val="18"/>
              </w:rPr>
            </w:pPr>
          </w:p>
        </w:tc>
        <w:tc>
          <w:tcPr>
            <w:tcW w:w="1880" w:type="dxa"/>
            <w:vAlign w:val="bottom"/>
          </w:tcPr>
          <w:p w14:paraId="25EA1B18" w14:textId="77777777" w:rsidR="004B413C" w:rsidRDefault="004B413C">
            <w:pPr>
              <w:rPr>
                <w:sz w:val="18"/>
                <w:szCs w:val="18"/>
              </w:rPr>
            </w:pPr>
          </w:p>
        </w:tc>
        <w:tc>
          <w:tcPr>
            <w:tcW w:w="1940" w:type="dxa"/>
            <w:vAlign w:val="bottom"/>
          </w:tcPr>
          <w:p w14:paraId="211E3A71" w14:textId="77777777" w:rsidR="004B413C" w:rsidRDefault="004B413C">
            <w:pPr>
              <w:rPr>
                <w:sz w:val="18"/>
                <w:szCs w:val="18"/>
              </w:rPr>
            </w:pPr>
          </w:p>
        </w:tc>
        <w:tc>
          <w:tcPr>
            <w:tcW w:w="1580" w:type="dxa"/>
            <w:vAlign w:val="bottom"/>
          </w:tcPr>
          <w:p w14:paraId="1FB4C8E9" w14:textId="77777777" w:rsidR="004B413C" w:rsidRDefault="004B413C">
            <w:pPr>
              <w:rPr>
                <w:sz w:val="18"/>
                <w:szCs w:val="18"/>
              </w:rPr>
            </w:pPr>
          </w:p>
        </w:tc>
        <w:tc>
          <w:tcPr>
            <w:tcW w:w="1480" w:type="dxa"/>
            <w:vAlign w:val="bottom"/>
          </w:tcPr>
          <w:p w14:paraId="758C4D89" w14:textId="77777777" w:rsidR="004B413C" w:rsidRDefault="004B413C">
            <w:pPr>
              <w:rPr>
                <w:sz w:val="18"/>
                <w:szCs w:val="18"/>
              </w:rPr>
            </w:pPr>
          </w:p>
        </w:tc>
        <w:tc>
          <w:tcPr>
            <w:tcW w:w="0" w:type="dxa"/>
            <w:vAlign w:val="bottom"/>
          </w:tcPr>
          <w:p w14:paraId="22877822" w14:textId="77777777" w:rsidR="004B413C" w:rsidRDefault="004B413C">
            <w:pPr>
              <w:rPr>
                <w:sz w:val="1"/>
                <w:szCs w:val="1"/>
              </w:rPr>
            </w:pPr>
          </w:p>
        </w:tc>
      </w:tr>
      <w:tr w:rsidR="004B413C" w14:paraId="465BCBF5" w14:textId="77777777">
        <w:trPr>
          <w:trHeight w:val="569"/>
        </w:trPr>
        <w:tc>
          <w:tcPr>
            <w:tcW w:w="360" w:type="dxa"/>
            <w:textDirection w:val="btLr"/>
            <w:vAlign w:val="bottom"/>
          </w:tcPr>
          <w:p w14:paraId="3EC5B627" w14:textId="77777777" w:rsidR="004B413C" w:rsidRDefault="00EC2FEA">
            <w:pPr>
              <w:rPr>
                <w:sz w:val="20"/>
                <w:szCs w:val="20"/>
              </w:rPr>
            </w:pPr>
            <w:r>
              <w:rPr>
                <w:rFonts w:ascii="Arial" w:eastAsia="Arial" w:hAnsi="Arial" w:cs="Arial"/>
                <w:w w:val="98"/>
              </w:rPr>
              <w:t>Level</w:t>
            </w:r>
          </w:p>
        </w:tc>
        <w:tc>
          <w:tcPr>
            <w:tcW w:w="1860" w:type="dxa"/>
            <w:vAlign w:val="bottom"/>
          </w:tcPr>
          <w:p w14:paraId="41E9BA6E" w14:textId="77777777" w:rsidR="004B413C" w:rsidRDefault="004B413C">
            <w:pPr>
              <w:rPr>
                <w:sz w:val="24"/>
                <w:szCs w:val="24"/>
              </w:rPr>
            </w:pPr>
          </w:p>
        </w:tc>
        <w:tc>
          <w:tcPr>
            <w:tcW w:w="1880" w:type="dxa"/>
            <w:vAlign w:val="bottom"/>
          </w:tcPr>
          <w:p w14:paraId="3EA1D3A5" w14:textId="77777777" w:rsidR="004B413C" w:rsidRDefault="004B413C">
            <w:pPr>
              <w:rPr>
                <w:sz w:val="24"/>
                <w:szCs w:val="24"/>
              </w:rPr>
            </w:pPr>
          </w:p>
        </w:tc>
        <w:tc>
          <w:tcPr>
            <w:tcW w:w="1940" w:type="dxa"/>
            <w:vAlign w:val="bottom"/>
          </w:tcPr>
          <w:p w14:paraId="614137EE" w14:textId="77777777" w:rsidR="004B413C" w:rsidRDefault="004B413C">
            <w:pPr>
              <w:rPr>
                <w:sz w:val="24"/>
                <w:szCs w:val="24"/>
              </w:rPr>
            </w:pPr>
          </w:p>
        </w:tc>
        <w:tc>
          <w:tcPr>
            <w:tcW w:w="1580" w:type="dxa"/>
            <w:vAlign w:val="bottom"/>
          </w:tcPr>
          <w:p w14:paraId="1E0BA13F" w14:textId="77777777" w:rsidR="004B413C" w:rsidRDefault="004B413C">
            <w:pPr>
              <w:rPr>
                <w:sz w:val="24"/>
                <w:szCs w:val="24"/>
              </w:rPr>
            </w:pPr>
          </w:p>
        </w:tc>
        <w:tc>
          <w:tcPr>
            <w:tcW w:w="1480" w:type="dxa"/>
            <w:vAlign w:val="bottom"/>
          </w:tcPr>
          <w:p w14:paraId="3F35A40F" w14:textId="77777777" w:rsidR="004B413C" w:rsidRDefault="004B413C">
            <w:pPr>
              <w:rPr>
                <w:sz w:val="24"/>
                <w:szCs w:val="24"/>
              </w:rPr>
            </w:pPr>
          </w:p>
        </w:tc>
        <w:tc>
          <w:tcPr>
            <w:tcW w:w="0" w:type="dxa"/>
            <w:vAlign w:val="bottom"/>
          </w:tcPr>
          <w:p w14:paraId="07E3B9CE" w14:textId="77777777" w:rsidR="004B413C" w:rsidRDefault="004B413C">
            <w:pPr>
              <w:rPr>
                <w:sz w:val="1"/>
                <w:szCs w:val="1"/>
              </w:rPr>
            </w:pPr>
          </w:p>
        </w:tc>
      </w:tr>
      <w:tr w:rsidR="004B413C" w14:paraId="7F3E4533" w14:textId="77777777">
        <w:trPr>
          <w:trHeight w:val="242"/>
        </w:trPr>
        <w:tc>
          <w:tcPr>
            <w:tcW w:w="360" w:type="dxa"/>
            <w:vMerge w:val="restart"/>
            <w:textDirection w:val="btLr"/>
            <w:vAlign w:val="bottom"/>
          </w:tcPr>
          <w:p w14:paraId="4AAC51B7" w14:textId="77777777" w:rsidR="004B413C" w:rsidRDefault="00EC2FEA">
            <w:pPr>
              <w:rPr>
                <w:sz w:val="20"/>
                <w:szCs w:val="20"/>
              </w:rPr>
            </w:pPr>
            <w:r>
              <w:rPr>
                <w:rFonts w:ascii="Arial" w:eastAsia="Arial" w:hAnsi="Arial" w:cs="Arial"/>
                <w:w w:val="98"/>
              </w:rPr>
              <w:t>Water</w:t>
            </w:r>
          </w:p>
        </w:tc>
        <w:tc>
          <w:tcPr>
            <w:tcW w:w="1860" w:type="dxa"/>
            <w:vAlign w:val="bottom"/>
          </w:tcPr>
          <w:p w14:paraId="4FC7BFE8" w14:textId="77777777" w:rsidR="004B413C" w:rsidRDefault="00EC2FEA">
            <w:pPr>
              <w:ind w:right="1350"/>
              <w:jc w:val="right"/>
              <w:rPr>
                <w:sz w:val="20"/>
                <w:szCs w:val="20"/>
              </w:rPr>
            </w:pPr>
            <w:r>
              <w:rPr>
                <w:rFonts w:ascii="Arial" w:eastAsia="Arial" w:hAnsi="Arial" w:cs="Arial"/>
                <w:color w:val="4D4D4D"/>
                <w:sz w:val="18"/>
                <w:szCs w:val="18"/>
              </w:rPr>
              <w:t>41.0</w:t>
            </w:r>
          </w:p>
        </w:tc>
        <w:tc>
          <w:tcPr>
            <w:tcW w:w="1880" w:type="dxa"/>
            <w:vAlign w:val="bottom"/>
          </w:tcPr>
          <w:p w14:paraId="3D1A0CBC" w14:textId="77777777" w:rsidR="004B413C" w:rsidRDefault="004B413C">
            <w:pPr>
              <w:rPr>
                <w:sz w:val="21"/>
                <w:szCs w:val="21"/>
              </w:rPr>
            </w:pPr>
          </w:p>
        </w:tc>
        <w:tc>
          <w:tcPr>
            <w:tcW w:w="1940" w:type="dxa"/>
            <w:vAlign w:val="bottom"/>
          </w:tcPr>
          <w:p w14:paraId="2B675FE4" w14:textId="77777777" w:rsidR="004B413C" w:rsidRDefault="004B413C">
            <w:pPr>
              <w:rPr>
                <w:sz w:val="21"/>
                <w:szCs w:val="21"/>
              </w:rPr>
            </w:pPr>
          </w:p>
        </w:tc>
        <w:tc>
          <w:tcPr>
            <w:tcW w:w="1580" w:type="dxa"/>
            <w:vAlign w:val="bottom"/>
          </w:tcPr>
          <w:p w14:paraId="37D66E44" w14:textId="77777777" w:rsidR="004B413C" w:rsidRDefault="004B413C">
            <w:pPr>
              <w:rPr>
                <w:sz w:val="21"/>
                <w:szCs w:val="21"/>
              </w:rPr>
            </w:pPr>
          </w:p>
        </w:tc>
        <w:tc>
          <w:tcPr>
            <w:tcW w:w="1480" w:type="dxa"/>
            <w:vAlign w:val="bottom"/>
          </w:tcPr>
          <w:p w14:paraId="385108A3" w14:textId="77777777" w:rsidR="004B413C" w:rsidRDefault="004B413C">
            <w:pPr>
              <w:rPr>
                <w:sz w:val="21"/>
                <w:szCs w:val="21"/>
              </w:rPr>
            </w:pPr>
          </w:p>
        </w:tc>
        <w:tc>
          <w:tcPr>
            <w:tcW w:w="0" w:type="dxa"/>
            <w:vAlign w:val="bottom"/>
          </w:tcPr>
          <w:p w14:paraId="17C51834" w14:textId="77777777" w:rsidR="004B413C" w:rsidRDefault="004B413C">
            <w:pPr>
              <w:rPr>
                <w:sz w:val="1"/>
                <w:szCs w:val="1"/>
              </w:rPr>
            </w:pPr>
          </w:p>
        </w:tc>
      </w:tr>
      <w:tr w:rsidR="004B413C" w14:paraId="129201AA" w14:textId="77777777">
        <w:trPr>
          <w:trHeight w:val="397"/>
        </w:trPr>
        <w:tc>
          <w:tcPr>
            <w:tcW w:w="360" w:type="dxa"/>
            <w:vMerge/>
            <w:vAlign w:val="bottom"/>
          </w:tcPr>
          <w:p w14:paraId="12F1AC38" w14:textId="77777777" w:rsidR="004B413C" w:rsidRDefault="004B413C">
            <w:pPr>
              <w:rPr>
                <w:sz w:val="24"/>
                <w:szCs w:val="24"/>
              </w:rPr>
            </w:pPr>
          </w:p>
        </w:tc>
        <w:tc>
          <w:tcPr>
            <w:tcW w:w="1860" w:type="dxa"/>
            <w:vAlign w:val="bottom"/>
          </w:tcPr>
          <w:p w14:paraId="5C688907" w14:textId="77777777" w:rsidR="004B413C" w:rsidRDefault="004B413C">
            <w:pPr>
              <w:rPr>
                <w:sz w:val="24"/>
                <w:szCs w:val="24"/>
              </w:rPr>
            </w:pPr>
          </w:p>
        </w:tc>
        <w:tc>
          <w:tcPr>
            <w:tcW w:w="1880" w:type="dxa"/>
            <w:vAlign w:val="bottom"/>
          </w:tcPr>
          <w:p w14:paraId="315DC396" w14:textId="77777777" w:rsidR="004B413C" w:rsidRDefault="004B413C">
            <w:pPr>
              <w:rPr>
                <w:sz w:val="24"/>
                <w:szCs w:val="24"/>
              </w:rPr>
            </w:pPr>
          </w:p>
        </w:tc>
        <w:tc>
          <w:tcPr>
            <w:tcW w:w="1940" w:type="dxa"/>
            <w:vAlign w:val="bottom"/>
          </w:tcPr>
          <w:p w14:paraId="75251680" w14:textId="77777777" w:rsidR="004B413C" w:rsidRDefault="004B413C">
            <w:pPr>
              <w:rPr>
                <w:sz w:val="24"/>
                <w:szCs w:val="24"/>
              </w:rPr>
            </w:pPr>
          </w:p>
        </w:tc>
        <w:tc>
          <w:tcPr>
            <w:tcW w:w="1580" w:type="dxa"/>
            <w:vAlign w:val="bottom"/>
          </w:tcPr>
          <w:p w14:paraId="2ADD1181" w14:textId="77777777" w:rsidR="004B413C" w:rsidRDefault="004B413C">
            <w:pPr>
              <w:rPr>
                <w:sz w:val="24"/>
                <w:szCs w:val="24"/>
              </w:rPr>
            </w:pPr>
          </w:p>
        </w:tc>
        <w:tc>
          <w:tcPr>
            <w:tcW w:w="1480" w:type="dxa"/>
            <w:vAlign w:val="bottom"/>
          </w:tcPr>
          <w:p w14:paraId="7DF55601" w14:textId="77777777" w:rsidR="004B413C" w:rsidRDefault="004B413C">
            <w:pPr>
              <w:rPr>
                <w:sz w:val="24"/>
                <w:szCs w:val="24"/>
              </w:rPr>
            </w:pPr>
          </w:p>
        </w:tc>
        <w:tc>
          <w:tcPr>
            <w:tcW w:w="0" w:type="dxa"/>
            <w:vAlign w:val="bottom"/>
          </w:tcPr>
          <w:p w14:paraId="47F163E4" w14:textId="77777777" w:rsidR="004B413C" w:rsidRDefault="004B413C">
            <w:pPr>
              <w:rPr>
                <w:sz w:val="1"/>
                <w:szCs w:val="1"/>
              </w:rPr>
            </w:pPr>
          </w:p>
        </w:tc>
      </w:tr>
      <w:tr w:rsidR="004B413C" w14:paraId="7539F692" w14:textId="77777777">
        <w:trPr>
          <w:trHeight w:val="631"/>
        </w:trPr>
        <w:tc>
          <w:tcPr>
            <w:tcW w:w="360" w:type="dxa"/>
            <w:vAlign w:val="bottom"/>
          </w:tcPr>
          <w:p w14:paraId="06569673" w14:textId="77777777" w:rsidR="004B413C" w:rsidRDefault="004B413C">
            <w:pPr>
              <w:rPr>
                <w:sz w:val="24"/>
                <w:szCs w:val="24"/>
              </w:rPr>
            </w:pPr>
          </w:p>
        </w:tc>
        <w:tc>
          <w:tcPr>
            <w:tcW w:w="1860" w:type="dxa"/>
            <w:vAlign w:val="bottom"/>
          </w:tcPr>
          <w:p w14:paraId="42D67C64" w14:textId="77777777" w:rsidR="004B413C" w:rsidRDefault="00EC2FEA">
            <w:pPr>
              <w:ind w:right="1350"/>
              <w:jc w:val="right"/>
              <w:rPr>
                <w:sz w:val="20"/>
                <w:szCs w:val="20"/>
              </w:rPr>
            </w:pPr>
            <w:r>
              <w:rPr>
                <w:rFonts w:ascii="Arial" w:eastAsia="Arial" w:hAnsi="Arial" w:cs="Arial"/>
                <w:color w:val="4D4D4D"/>
                <w:sz w:val="18"/>
                <w:szCs w:val="18"/>
              </w:rPr>
              <w:t>40.5</w:t>
            </w:r>
          </w:p>
        </w:tc>
        <w:tc>
          <w:tcPr>
            <w:tcW w:w="1880" w:type="dxa"/>
            <w:vAlign w:val="bottom"/>
          </w:tcPr>
          <w:p w14:paraId="396ECE29" w14:textId="77777777" w:rsidR="004B413C" w:rsidRDefault="004B413C">
            <w:pPr>
              <w:rPr>
                <w:sz w:val="24"/>
                <w:szCs w:val="24"/>
              </w:rPr>
            </w:pPr>
          </w:p>
        </w:tc>
        <w:tc>
          <w:tcPr>
            <w:tcW w:w="1940" w:type="dxa"/>
            <w:vAlign w:val="bottom"/>
          </w:tcPr>
          <w:p w14:paraId="6AE7DFD2" w14:textId="77777777" w:rsidR="004B413C" w:rsidRDefault="004B413C">
            <w:pPr>
              <w:rPr>
                <w:sz w:val="24"/>
                <w:szCs w:val="24"/>
              </w:rPr>
            </w:pPr>
          </w:p>
        </w:tc>
        <w:tc>
          <w:tcPr>
            <w:tcW w:w="1580" w:type="dxa"/>
            <w:vAlign w:val="bottom"/>
          </w:tcPr>
          <w:p w14:paraId="5C826ED4" w14:textId="77777777" w:rsidR="004B413C" w:rsidRDefault="004B413C">
            <w:pPr>
              <w:rPr>
                <w:sz w:val="24"/>
                <w:szCs w:val="24"/>
              </w:rPr>
            </w:pPr>
          </w:p>
        </w:tc>
        <w:tc>
          <w:tcPr>
            <w:tcW w:w="1480" w:type="dxa"/>
            <w:vAlign w:val="bottom"/>
          </w:tcPr>
          <w:p w14:paraId="12E29874" w14:textId="77777777" w:rsidR="004B413C" w:rsidRDefault="004B413C">
            <w:pPr>
              <w:rPr>
                <w:sz w:val="24"/>
                <w:szCs w:val="24"/>
              </w:rPr>
            </w:pPr>
          </w:p>
        </w:tc>
        <w:tc>
          <w:tcPr>
            <w:tcW w:w="0" w:type="dxa"/>
            <w:vAlign w:val="bottom"/>
          </w:tcPr>
          <w:p w14:paraId="19FF6107" w14:textId="77777777" w:rsidR="004B413C" w:rsidRDefault="004B413C">
            <w:pPr>
              <w:rPr>
                <w:sz w:val="1"/>
                <w:szCs w:val="1"/>
              </w:rPr>
            </w:pPr>
          </w:p>
        </w:tc>
      </w:tr>
      <w:tr w:rsidR="004B413C" w14:paraId="7786E9F4" w14:textId="77777777">
        <w:trPr>
          <w:trHeight w:val="1028"/>
        </w:trPr>
        <w:tc>
          <w:tcPr>
            <w:tcW w:w="360" w:type="dxa"/>
            <w:vAlign w:val="bottom"/>
          </w:tcPr>
          <w:p w14:paraId="4BB5459C" w14:textId="77777777" w:rsidR="004B413C" w:rsidRDefault="004B413C">
            <w:pPr>
              <w:rPr>
                <w:sz w:val="24"/>
                <w:szCs w:val="24"/>
              </w:rPr>
            </w:pPr>
          </w:p>
        </w:tc>
        <w:tc>
          <w:tcPr>
            <w:tcW w:w="1860" w:type="dxa"/>
            <w:vAlign w:val="bottom"/>
          </w:tcPr>
          <w:p w14:paraId="043C5435" w14:textId="77777777" w:rsidR="004B413C" w:rsidRDefault="00EC2FEA">
            <w:pPr>
              <w:ind w:right="1350"/>
              <w:jc w:val="right"/>
              <w:rPr>
                <w:sz w:val="20"/>
                <w:szCs w:val="20"/>
              </w:rPr>
            </w:pPr>
            <w:r>
              <w:rPr>
                <w:rFonts w:ascii="Arial" w:eastAsia="Arial" w:hAnsi="Arial" w:cs="Arial"/>
                <w:color w:val="4D4D4D"/>
                <w:sz w:val="18"/>
                <w:szCs w:val="18"/>
              </w:rPr>
              <w:t>40.0</w:t>
            </w:r>
          </w:p>
        </w:tc>
        <w:tc>
          <w:tcPr>
            <w:tcW w:w="1880" w:type="dxa"/>
            <w:vAlign w:val="bottom"/>
          </w:tcPr>
          <w:p w14:paraId="19772343" w14:textId="77777777" w:rsidR="004B413C" w:rsidRDefault="004B413C">
            <w:pPr>
              <w:rPr>
                <w:sz w:val="24"/>
                <w:szCs w:val="24"/>
              </w:rPr>
            </w:pPr>
          </w:p>
        </w:tc>
        <w:tc>
          <w:tcPr>
            <w:tcW w:w="1940" w:type="dxa"/>
            <w:vAlign w:val="bottom"/>
          </w:tcPr>
          <w:p w14:paraId="0A90890D" w14:textId="77777777" w:rsidR="004B413C" w:rsidRDefault="004B413C">
            <w:pPr>
              <w:rPr>
                <w:sz w:val="24"/>
                <w:szCs w:val="24"/>
              </w:rPr>
            </w:pPr>
          </w:p>
        </w:tc>
        <w:tc>
          <w:tcPr>
            <w:tcW w:w="1580" w:type="dxa"/>
            <w:vAlign w:val="bottom"/>
          </w:tcPr>
          <w:p w14:paraId="65E664AD" w14:textId="77777777" w:rsidR="004B413C" w:rsidRDefault="004B413C">
            <w:pPr>
              <w:rPr>
                <w:sz w:val="24"/>
                <w:szCs w:val="24"/>
              </w:rPr>
            </w:pPr>
          </w:p>
        </w:tc>
        <w:tc>
          <w:tcPr>
            <w:tcW w:w="1480" w:type="dxa"/>
            <w:vAlign w:val="bottom"/>
          </w:tcPr>
          <w:p w14:paraId="52B14073" w14:textId="77777777" w:rsidR="004B413C" w:rsidRDefault="004B413C">
            <w:pPr>
              <w:rPr>
                <w:sz w:val="24"/>
                <w:szCs w:val="24"/>
              </w:rPr>
            </w:pPr>
          </w:p>
        </w:tc>
        <w:tc>
          <w:tcPr>
            <w:tcW w:w="0" w:type="dxa"/>
            <w:vAlign w:val="bottom"/>
          </w:tcPr>
          <w:p w14:paraId="7502626D" w14:textId="77777777" w:rsidR="004B413C" w:rsidRDefault="004B413C">
            <w:pPr>
              <w:rPr>
                <w:sz w:val="1"/>
                <w:szCs w:val="1"/>
              </w:rPr>
            </w:pPr>
          </w:p>
        </w:tc>
      </w:tr>
      <w:tr w:rsidR="004B413C" w14:paraId="7F57F532" w14:textId="77777777">
        <w:trPr>
          <w:trHeight w:val="455"/>
        </w:trPr>
        <w:tc>
          <w:tcPr>
            <w:tcW w:w="360" w:type="dxa"/>
            <w:vAlign w:val="bottom"/>
          </w:tcPr>
          <w:p w14:paraId="0DCA274F" w14:textId="77777777" w:rsidR="004B413C" w:rsidRDefault="004B413C">
            <w:pPr>
              <w:rPr>
                <w:sz w:val="24"/>
                <w:szCs w:val="24"/>
              </w:rPr>
            </w:pPr>
          </w:p>
        </w:tc>
        <w:tc>
          <w:tcPr>
            <w:tcW w:w="1860" w:type="dxa"/>
            <w:vAlign w:val="bottom"/>
          </w:tcPr>
          <w:p w14:paraId="1F52CA4F" w14:textId="77777777" w:rsidR="004B413C" w:rsidRDefault="00EC2FEA">
            <w:pPr>
              <w:ind w:right="670"/>
              <w:jc w:val="right"/>
              <w:rPr>
                <w:sz w:val="20"/>
                <w:szCs w:val="20"/>
              </w:rPr>
            </w:pPr>
            <w:r>
              <w:rPr>
                <w:rFonts w:ascii="Arial" w:eastAsia="Arial" w:hAnsi="Arial" w:cs="Arial"/>
                <w:color w:val="4D4D4D"/>
                <w:sz w:val="18"/>
                <w:szCs w:val="18"/>
              </w:rPr>
              <w:t>1980</w:t>
            </w:r>
          </w:p>
        </w:tc>
        <w:tc>
          <w:tcPr>
            <w:tcW w:w="1880" w:type="dxa"/>
            <w:vAlign w:val="bottom"/>
          </w:tcPr>
          <w:p w14:paraId="4627EC8D" w14:textId="77777777" w:rsidR="004B413C" w:rsidRDefault="00EC2FEA">
            <w:pPr>
              <w:ind w:right="650"/>
              <w:jc w:val="right"/>
              <w:rPr>
                <w:sz w:val="20"/>
                <w:szCs w:val="20"/>
              </w:rPr>
            </w:pPr>
            <w:r>
              <w:rPr>
                <w:rFonts w:ascii="Arial" w:eastAsia="Arial" w:hAnsi="Arial" w:cs="Arial"/>
                <w:color w:val="4D4D4D"/>
                <w:sz w:val="18"/>
                <w:szCs w:val="18"/>
              </w:rPr>
              <w:t>1990</w:t>
            </w:r>
          </w:p>
        </w:tc>
        <w:tc>
          <w:tcPr>
            <w:tcW w:w="1940" w:type="dxa"/>
            <w:vAlign w:val="bottom"/>
          </w:tcPr>
          <w:p w14:paraId="04AAAB60" w14:textId="77777777" w:rsidR="004B413C" w:rsidRDefault="00EC2FEA">
            <w:pPr>
              <w:ind w:right="660"/>
              <w:jc w:val="right"/>
              <w:rPr>
                <w:sz w:val="20"/>
                <w:szCs w:val="20"/>
              </w:rPr>
            </w:pPr>
            <w:r>
              <w:rPr>
                <w:rFonts w:ascii="Arial" w:eastAsia="Arial" w:hAnsi="Arial" w:cs="Arial"/>
                <w:color w:val="4D4D4D"/>
                <w:sz w:val="18"/>
                <w:szCs w:val="18"/>
              </w:rPr>
              <w:t>2000</w:t>
            </w:r>
          </w:p>
        </w:tc>
        <w:tc>
          <w:tcPr>
            <w:tcW w:w="1580" w:type="dxa"/>
            <w:vAlign w:val="bottom"/>
          </w:tcPr>
          <w:p w14:paraId="227D46A9" w14:textId="77777777" w:rsidR="004B413C" w:rsidRDefault="00EC2FEA">
            <w:pPr>
              <w:ind w:right="330"/>
              <w:jc w:val="right"/>
              <w:rPr>
                <w:sz w:val="20"/>
                <w:szCs w:val="20"/>
              </w:rPr>
            </w:pPr>
            <w:r>
              <w:rPr>
                <w:rFonts w:ascii="Arial" w:eastAsia="Arial" w:hAnsi="Arial" w:cs="Arial"/>
                <w:color w:val="4D4D4D"/>
                <w:sz w:val="18"/>
                <w:szCs w:val="18"/>
              </w:rPr>
              <w:t>2010</w:t>
            </w:r>
          </w:p>
        </w:tc>
        <w:tc>
          <w:tcPr>
            <w:tcW w:w="1480" w:type="dxa"/>
            <w:vAlign w:val="bottom"/>
          </w:tcPr>
          <w:p w14:paraId="3B0C917E" w14:textId="77777777" w:rsidR="004B413C" w:rsidRDefault="00EC2FEA">
            <w:pPr>
              <w:jc w:val="right"/>
              <w:rPr>
                <w:sz w:val="20"/>
                <w:szCs w:val="20"/>
              </w:rPr>
            </w:pPr>
            <w:r>
              <w:rPr>
                <w:rFonts w:ascii="Arial" w:eastAsia="Arial" w:hAnsi="Arial" w:cs="Arial"/>
                <w:color w:val="4D4D4D"/>
                <w:sz w:val="18"/>
                <w:szCs w:val="18"/>
              </w:rPr>
              <w:t>2020</w:t>
            </w:r>
          </w:p>
        </w:tc>
        <w:tc>
          <w:tcPr>
            <w:tcW w:w="0" w:type="dxa"/>
            <w:vAlign w:val="bottom"/>
          </w:tcPr>
          <w:p w14:paraId="6C366F47" w14:textId="77777777" w:rsidR="004B413C" w:rsidRDefault="004B413C">
            <w:pPr>
              <w:rPr>
                <w:sz w:val="1"/>
                <w:szCs w:val="1"/>
              </w:rPr>
            </w:pPr>
          </w:p>
        </w:tc>
      </w:tr>
      <w:tr w:rsidR="004B413C" w14:paraId="424067A2" w14:textId="77777777">
        <w:trPr>
          <w:trHeight w:val="260"/>
        </w:trPr>
        <w:tc>
          <w:tcPr>
            <w:tcW w:w="360" w:type="dxa"/>
            <w:vAlign w:val="bottom"/>
          </w:tcPr>
          <w:p w14:paraId="6C66697C" w14:textId="77777777" w:rsidR="004B413C" w:rsidRDefault="004B413C"/>
        </w:tc>
        <w:tc>
          <w:tcPr>
            <w:tcW w:w="1860" w:type="dxa"/>
            <w:vAlign w:val="bottom"/>
          </w:tcPr>
          <w:p w14:paraId="2FE9B0A9" w14:textId="77777777" w:rsidR="004B413C" w:rsidRDefault="004B413C"/>
        </w:tc>
        <w:tc>
          <w:tcPr>
            <w:tcW w:w="1880" w:type="dxa"/>
            <w:vAlign w:val="bottom"/>
          </w:tcPr>
          <w:p w14:paraId="332B0B8D" w14:textId="77777777" w:rsidR="004B413C" w:rsidRDefault="004B413C"/>
        </w:tc>
        <w:tc>
          <w:tcPr>
            <w:tcW w:w="1940" w:type="dxa"/>
            <w:vAlign w:val="bottom"/>
          </w:tcPr>
          <w:p w14:paraId="1566F6FE" w14:textId="77777777" w:rsidR="004B413C" w:rsidRDefault="00EC2FEA">
            <w:pPr>
              <w:jc w:val="center"/>
              <w:rPr>
                <w:sz w:val="20"/>
                <w:szCs w:val="20"/>
              </w:rPr>
            </w:pPr>
            <w:r>
              <w:rPr>
                <w:rFonts w:ascii="Arial" w:eastAsia="Arial" w:hAnsi="Arial" w:cs="Arial"/>
                <w:w w:val="94"/>
              </w:rPr>
              <w:t>Year</w:t>
            </w:r>
          </w:p>
        </w:tc>
        <w:tc>
          <w:tcPr>
            <w:tcW w:w="1580" w:type="dxa"/>
            <w:vAlign w:val="bottom"/>
          </w:tcPr>
          <w:p w14:paraId="2A1E2ECA" w14:textId="77777777" w:rsidR="004B413C" w:rsidRDefault="004B413C"/>
        </w:tc>
        <w:tc>
          <w:tcPr>
            <w:tcW w:w="1480" w:type="dxa"/>
            <w:vAlign w:val="bottom"/>
          </w:tcPr>
          <w:p w14:paraId="62F5BDEB" w14:textId="77777777" w:rsidR="004B413C" w:rsidRDefault="004B413C"/>
        </w:tc>
        <w:tc>
          <w:tcPr>
            <w:tcW w:w="0" w:type="dxa"/>
            <w:vAlign w:val="bottom"/>
          </w:tcPr>
          <w:p w14:paraId="0883C59A" w14:textId="77777777" w:rsidR="004B413C" w:rsidRDefault="004B413C">
            <w:pPr>
              <w:rPr>
                <w:sz w:val="1"/>
                <w:szCs w:val="1"/>
              </w:rPr>
            </w:pPr>
          </w:p>
        </w:tc>
      </w:tr>
    </w:tbl>
    <w:p w14:paraId="3BD47EA7" w14:textId="77777777" w:rsidR="004B413C" w:rsidRDefault="004B413C">
      <w:pPr>
        <w:spacing w:line="200" w:lineRule="exact"/>
        <w:rPr>
          <w:sz w:val="20"/>
          <w:szCs w:val="20"/>
        </w:rPr>
      </w:pPr>
    </w:p>
    <w:p w14:paraId="620BAD79" w14:textId="77777777" w:rsidR="004B413C" w:rsidRDefault="004B413C">
      <w:pPr>
        <w:spacing w:line="363" w:lineRule="exact"/>
        <w:rPr>
          <w:sz w:val="20"/>
          <w:szCs w:val="20"/>
        </w:rPr>
      </w:pPr>
    </w:p>
    <w:p w14:paraId="750AEEDE" w14:textId="77777777" w:rsidR="004B413C" w:rsidRDefault="00EC2FEA">
      <w:pPr>
        <w:spacing w:line="302" w:lineRule="auto"/>
        <w:rPr>
          <w:sz w:val="20"/>
          <w:szCs w:val="20"/>
        </w:rPr>
      </w:pPr>
      <w:r>
        <w:rPr>
          <w:rFonts w:ascii="Arial" w:eastAsia="Arial" w:hAnsi="Arial" w:cs="Arial"/>
          <w:sz w:val="20"/>
          <w:szCs w:val="20"/>
        </w:rPr>
        <w:t>Figure 36: Ground and surface water levels recorded at bore 61610685 (red) and staﬀ gauge 6162577 (blue) that represent changes in water levels at Lake Mariginiup.</w:t>
      </w:r>
    </w:p>
    <w:p w14:paraId="3F7ABAC7" w14:textId="77777777" w:rsidR="004B413C" w:rsidRDefault="004B413C">
      <w:pPr>
        <w:spacing w:line="200" w:lineRule="exact"/>
        <w:rPr>
          <w:sz w:val="20"/>
          <w:szCs w:val="20"/>
        </w:rPr>
      </w:pPr>
    </w:p>
    <w:p w14:paraId="625C2F25" w14:textId="77777777" w:rsidR="004B413C" w:rsidRDefault="004B413C">
      <w:pPr>
        <w:spacing w:line="200" w:lineRule="exact"/>
        <w:rPr>
          <w:sz w:val="20"/>
          <w:szCs w:val="20"/>
        </w:rPr>
      </w:pPr>
    </w:p>
    <w:p w14:paraId="058989E4" w14:textId="77777777" w:rsidR="004B413C" w:rsidRDefault="004B413C">
      <w:pPr>
        <w:spacing w:line="200" w:lineRule="exact"/>
        <w:rPr>
          <w:sz w:val="20"/>
          <w:szCs w:val="20"/>
        </w:rPr>
      </w:pPr>
    </w:p>
    <w:p w14:paraId="087BB571" w14:textId="77777777" w:rsidR="004B413C" w:rsidRDefault="004B413C">
      <w:pPr>
        <w:spacing w:line="200" w:lineRule="exact"/>
        <w:rPr>
          <w:sz w:val="20"/>
          <w:szCs w:val="20"/>
        </w:rPr>
      </w:pPr>
    </w:p>
    <w:p w14:paraId="0CEC59B7" w14:textId="77777777" w:rsidR="004B413C" w:rsidRDefault="004B413C">
      <w:pPr>
        <w:spacing w:line="200" w:lineRule="exact"/>
        <w:rPr>
          <w:sz w:val="20"/>
          <w:szCs w:val="20"/>
        </w:rPr>
      </w:pPr>
    </w:p>
    <w:p w14:paraId="623A74A8" w14:textId="77777777" w:rsidR="004B413C" w:rsidRDefault="004B413C">
      <w:pPr>
        <w:spacing w:line="200" w:lineRule="exact"/>
        <w:rPr>
          <w:sz w:val="20"/>
          <w:szCs w:val="20"/>
        </w:rPr>
      </w:pPr>
    </w:p>
    <w:p w14:paraId="779A2D31" w14:textId="77777777" w:rsidR="004B413C" w:rsidRDefault="004B413C">
      <w:pPr>
        <w:spacing w:line="200" w:lineRule="exact"/>
        <w:rPr>
          <w:sz w:val="20"/>
          <w:szCs w:val="20"/>
        </w:rPr>
      </w:pPr>
    </w:p>
    <w:p w14:paraId="70C49AAC" w14:textId="77777777" w:rsidR="004B413C" w:rsidRDefault="004B413C">
      <w:pPr>
        <w:spacing w:line="200" w:lineRule="exact"/>
        <w:rPr>
          <w:sz w:val="20"/>
          <w:szCs w:val="20"/>
        </w:rPr>
      </w:pPr>
    </w:p>
    <w:p w14:paraId="416EABA6" w14:textId="77777777" w:rsidR="004B413C" w:rsidRDefault="004B413C">
      <w:pPr>
        <w:spacing w:line="200" w:lineRule="exact"/>
        <w:rPr>
          <w:sz w:val="20"/>
          <w:szCs w:val="20"/>
        </w:rPr>
      </w:pPr>
    </w:p>
    <w:p w14:paraId="4DBBE030" w14:textId="77777777" w:rsidR="004B413C" w:rsidRDefault="004B413C">
      <w:pPr>
        <w:spacing w:line="200" w:lineRule="exact"/>
        <w:rPr>
          <w:sz w:val="20"/>
          <w:szCs w:val="20"/>
        </w:rPr>
      </w:pPr>
    </w:p>
    <w:p w14:paraId="3B9465F5" w14:textId="77777777" w:rsidR="004B413C" w:rsidRDefault="004B413C">
      <w:pPr>
        <w:spacing w:line="200" w:lineRule="exact"/>
        <w:rPr>
          <w:sz w:val="20"/>
          <w:szCs w:val="20"/>
        </w:rPr>
      </w:pPr>
    </w:p>
    <w:p w14:paraId="47183DA6" w14:textId="77777777" w:rsidR="004B413C" w:rsidRDefault="004B413C">
      <w:pPr>
        <w:spacing w:line="200" w:lineRule="exact"/>
        <w:rPr>
          <w:sz w:val="20"/>
          <w:szCs w:val="20"/>
        </w:rPr>
      </w:pPr>
    </w:p>
    <w:p w14:paraId="0801D463" w14:textId="77777777" w:rsidR="004B413C" w:rsidRDefault="004B413C">
      <w:pPr>
        <w:spacing w:line="200" w:lineRule="exact"/>
        <w:rPr>
          <w:sz w:val="20"/>
          <w:szCs w:val="20"/>
        </w:rPr>
      </w:pPr>
    </w:p>
    <w:p w14:paraId="493D8D97" w14:textId="77777777" w:rsidR="004B413C" w:rsidRDefault="004B413C">
      <w:pPr>
        <w:spacing w:line="200" w:lineRule="exact"/>
        <w:rPr>
          <w:sz w:val="20"/>
          <w:szCs w:val="20"/>
        </w:rPr>
      </w:pPr>
    </w:p>
    <w:p w14:paraId="596DB976" w14:textId="77777777" w:rsidR="004B413C" w:rsidRDefault="004B413C">
      <w:pPr>
        <w:spacing w:line="259" w:lineRule="exact"/>
        <w:rPr>
          <w:sz w:val="20"/>
          <w:szCs w:val="20"/>
        </w:rPr>
      </w:pPr>
    </w:p>
    <w:p w14:paraId="6170DB60" w14:textId="77777777" w:rsidR="004B413C" w:rsidRDefault="00EC2FEA">
      <w:pPr>
        <w:ind w:right="20"/>
        <w:jc w:val="center"/>
        <w:rPr>
          <w:sz w:val="20"/>
          <w:szCs w:val="20"/>
        </w:rPr>
      </w:pPr>
      <w:r>
        <w:rPr>
          <w:rFonts w:ascii="Arial" w:eastAsia="Arial" w:hAnsi="Arial" w:cs="Arial"/>
          <w:sz w:val="20"/>
          <w:szCs w:val="20"/>
        </w:rPr>
        <w:t>61</w:t>
      </w:r>
    </w:p>
    <w:p w14:paraId="419CE737" w14:textId="77777777" w:rsidR="004B413C" w:rsidRDefault="004B413C">
      <w:pPr>
        <w:sectPr w:rsidR="004B413C">
          <w:pgSz w:w="12240" w:h="15840"/>
          <w:pgMar w:top="1440" w:right="1420" w:bottom="272" w:left="1440" w:header="0" w:footer="0" w:gutter="0"/>
          <w:cols w:space="720" w:equalWidth="0">
            <w:col w:w="9380"/>
          </w:cols>
        </w:sectPr>
      </w:pPr>
    </w:p>
    <w:p w14:paraId="3B5EEDB1" w14:textId="77777777" w:rsidR="004B413C" w:rsidRDefault="004B413C">
      <w:pPr>
        <w:spacing w:line="200" w:lineRule="exact"/>
        <w:rPr>
          <w:sz w:val="20"/>
          <w:szCs w:val="20"/>
        </w:rPr>
      </w:pPr>
      <w:bookmarkStart w:id="99" w:name="page62"/>
      <w:bookmarkEnd w:id="99"/>
    </w:p>
    <w:p w14:paraId="43D1686E" w14:textId="77777777" w:rsidR="004B413C" w:rsidRDefault="004B413C">
      <w:pPr>
        <w:spacing w:line="200" w:lineRule="exact"/>
        <w:rPr>
          <w:sz w:val="20"/>
          <w:szCs w:val="20"/>
        </w:rPr>
      </w:pPr>
    </w:p>
    <w:p w14:paraId="53A02897" w14:textId="77777777" w:rsidR="004B413C" w:rsidRDefault="004B413C">
      <w:pPr>
        <w:spacing w:line="200" w:lineRule="exact"/>
        <w:rPr>
          <w:sz w:val="20"/>
          <w:szCs w:val="20"/>
        </w:rPr>
      </w:pPr>
    </w:p>
    <w:p w14:paraId="42420086" w14:textId="77777777" w:rsidR="004B413C" w:rsidRDefault="004B413C">
      <w:pPr>
        <w:spacing w:line="200" w:lineRule="exact"/>
        <w:rPr>
          <w:sz w:val="20"/>
          <w:szCs w:val="20"/>
        </w:rPr>
      </w:pPr>
    </w:p>
    <w:p w14:paraId="791ADC15" w14:textId="77777777" w:rsidR="004B413C" w:rsidRDefault="004B413C">
      <w:pPr>
        <w:spacing w:line="200" w:lineRule="exact"/>
        <w:rPr>
          <w:sz w:val="20"/>
          <w:szCs w:val="20"/>
        </w:rPr>
      </w:pPr>
    </w:p>
    <w:p w14:paraId="167A15CE" w14:textId="77777777" w:rsidR="004B413C" w:rsidRDefault="004B413C">
      <w:pPr>
        <w:spacing w:line="200" w:lineRule="exact"/>
        <w:rPr>
          <w:sz w:val="20"/>
          <w:szCs w:val="20"/>
        </w:rPr>
      </w:pPr>
    </w:p>
    <w:p w14:paraId="64A34332" w14:textId="77777777" w:rsidR="004B413C" w:rsidRDefault="004B413C">
      <w:pPr>
        <w:spacing w:line="200" w:lineRule="exact"/>
        <w:rPr>
          <w:sz w:val="20"/>
          <w:szCs w:val="20"/>
        </w:rPr>
      </w:pPr>
    </w:p>
    <w:p w14:paraId="6655BA51" w14:textId="77777777" w:rsidR="004B413C" w:rsidRDefault="004B413C">
      <w:pPr>
        <w:spacing w:line="200" w:lineRule="exact"/>
        <w:rPr>
          <w:sz w:val="20"/>
          <w:szCs w:val="20"/>
        </w:rPr>
      </w:pPr>
    </w:p>
    <w:p w14:paraId="01D99783" w14:textId="77777777" w:rsidR="004B413C" w:rsidRDefault="004B413C">
      <w:pPr>
        <w:spacing w:line="200" w:lineRule="exact"/>
        <w:rPr>
          <w:sz w:val="20"/>
          <w:szCs w:val="20"/>
        </w:rPr>
      </w:pPr>
    </w:p>
    <w:p w14:paraId="13962727" w14:textId="77777777" w:rsidR="004B413C" w:rsidRDefault="004B413C">
      <w:pPr>
        <w:spacing w:line="200" w:lineRule="exact"/>
        <w:rPr>
          <w:sz w:val="20"/>
          <w:szCs w:val="20"/>
        </w:rPr>
      </w:pPr>
    </w:p>
    <w:p w14:paraId="0268BD3E" w14:textId="77777777" w:rsidR="004B413C" w:rsidRDefault="004B413C">
      <w:pPr>
        <w:spacing w:line="200" w:lineRule="exact"/>
        <w:rPr>
          <w:sz w:val="20"/>
          <w:szCs w:val="20"/>
        </w:rPr>
      </w:pPr>
    </w:p>
    <w:p w14:paraId="0730B53D" w14:textId="77777777" w:rsidR="004B413C" w:rsidRDefault="004B413C">
      <w:pPr>
        <w:spacing w:line="200" w:lineRule="exact"/>
        <w:rPr>
          <w:sz w:val="20"/>
          <w:szCs w:val="20"/>
        </w:rPr>
      </w:pPr>
    </w:p>
    <w:p w14:paraId="72A5A419" w14:textId="77777777" w:rsidR="004B413C" w:rsidRDefault="004B413C">
      <w:pPr>
        <w:spacing w:line="200" w:lineRule="exact"/>
        <w:rPr>
          <w:sz w:val="20"/>
          <w:szCs w:val="20"/>
        </w:rPr>
      </w:pPr>
    </w:p>
    <w:p w14:paraId="57955A18" w14:textId="77777777" w:rsidR="004B413C" w:rsidRDefault="004B413C">
      <w:pPr>
        <w:spacing w:line="200" w:lineRule="exact"/>
        <w:rPr>
          <w:sz w:val="20"/>
          <w:szCs w:val="20"/>
        </w:rPr>
      </w:pPr>
    </w:p>
    <w:p w14:paraId="17AE2190" w14:textId="77777777" w:rsidR="004B413C" w:rsidRDefault="004B413C">
      <w:pPr>
        <w:spacing w:line="200" w:lineRule="exact"/>
        <w:rPr>
          <w:sz w:val="20"/>
          <w:szCs w:val="20"/>
        </w:rPr>
      </w:pPr>
    </w:p>
    <w:p w14:paraId="0E4A58CC" w14:textId="77777777" w:rsidR="004B413C" w:rsidRDefault="004B413C">
      <w:pPr>
        <w:spacing w:line="200" w:lineRule="exact"/>
        <w:rPr>
          <w:sz w:val="20"/>
          <w:szCs w:val="20"/>
        </w:rPr>
      </w:pPr>
    </w:p>
    <w:p w14:paraId="553D4886" w14:textId="77777777" w:rsidR="004B413C" w:rsidRDefault="004B413C">
      <w:pPr>
        <w:spacing w:line="200" w:lineRule="exact"/>
        <w:rPr>
          <w:sz w:val="20"/>
          <w:szCs w:val="20"/>
        </w:rPr>
      </w:pPr>
    </w:p>
    <w:p w14:paraId="2B142249" w14:textId="77777777" w:rsidR="004B413C" w:rsidRDefault="004B413C">
      <w:pPr>
        <w:spacing w:line="200" w:lineRule="exact"/>
        <w:rPr>
          <w:sz w:val="20"/>
          <w:szCs w:val="20"/>
        </w:rPr>
      </w:pPr>
    </w:p>
    <w:p w14:paraId="3E7409AF" w14:textId="77777777" w:rsidR="004B413C" w:rsidRDefault="004B413C">
      <w:pPr>
        <w:spacing w:line="200" w:lineRule="exact"/>
        <w:rPr>
          <w:sz w:val="20"/>
          <w:szCs w:val="20"/>
        </w:rPr>
      </w:pPr>
    </w:p>
    <w:p w14:paraId="04A45D23" w14:textId="77777777" w:rsidR="004B413C" w:rsidRDefault="004B413C">
      <w:pPr>
        <w:spacing w:line="200" w:lineRule="exact"/>
        <w:rPr>
          <w:sz w:val="20"/>
          <w:szCs w:val="20"/>
        </w:rPr>
      </w:pPr>
    </w:p>
    <w:p w14:paraId="3095C409" w14:textId="77777777" w:rsidR="004B413C" w:rsidRDefault="004B413C">
      <w:pPr>
        <w:spacing w:line="200" w:lineRule="exact"/>
        <w:rPr>
          <w:sz w:val="20"/>
          <w:szCs w:val="20"/>
        </w:rPr>
      </w:pPr>
    </w:p>
    <w:p w14:paraId="7C8E4935" w14:textId="77777777" w:rsidR="004B413C" w:rsidRDefault="004B413C">
      <w:pPr>
        <w:spacing w:line="380" w:lineRule="exact"/>
        <w:rPr>
          <w:sz w:val="20"/>
          <w:szCs w:val="20"/>
        </w:rPr>
      </w:pPr>
    </w:p>
    <w:tbl>
      <w:tblPr>
        <w:tblW w:w="0" w:type="auto"/>
        <w:tblLayout w:type="fixed"/>
        <w:tblCellMar>
          <w:left w:w="0" w:type="dxa"/>
          <w:right w:w="0" w:type="dxa"/>
        </w:tblCellMar>
        <w:tblLook w:val="04A0" w:firstRow="1" w:lastRow="0" w:firstColumn="1" w:lastColumn="0" w:noHBand="0" w:noVBand="1"/>
      </w:tblPr>
      <w:tblGrid>
        <w:gridCol w:w="195"/>
      </w:tblGrid>
      <w:tr w:rsidR="004B413C" w14:paraId="5DE8238F" w14:textId="77777777">
        <w:trPr>
          <w:trHeight w:val="200"/>
        </w:trPr>
        <w:tc>
          <w:tcPr>
            <w:tcW w:w="195" w:type="dxa"/>
            <w:textDirection w:val="tbRl"/>
            <w:vAlign w:val="bottom"/>
          </w:tcPr>
          <w:p w14:paraId="799B8271" w14:textId="77777777" w:rsidR="004B413C" w:rsidRDefault="00EC2FEA">
            <w:pPr>
              <w:rPr>
                <w:sz w:val="20"/>
                <w:szCs w:val="20"/>
              </w:rPr>
            </w:pPr>
            <w:r>
              <w:rPr>
                <w:rFonts w:ascii="Arial" w:eastAsia="Arial" w:hAnsi="Arial" w:cs="Arial"/>
                <w:sz w:val="17"/>
                <w:szCs w:val="17"/>
              </w:rPr>
              <w:t>62</w:t>
            </w:r>
          </w:p>
        </w:tc>
      </w:tr>
    </w:tbl>
    <w:p w14:paraId="2DA8FE31" w14:textId="77777777" w:rsidR="004B413C" w:rsidRDefault="00EC2FEA">
      <w:pPr>
        <w:spacing w:line="20" w:lineRule="exact"/>
        <w:rPr>
          <w:sz w:val="20"/>
          <w:szCs w:val="20"/>
        </w:rPr>
      </w:pPr>
      <w:r>
        <w:rPr>
          <w:sz w:val="20"/>
          <w:szCs w:val="20"/>
        </w:rPr>
        <w:br w:type="column"/>
      </w:r>
    </w:p>
    <w:p w14:paraId="472C5E17" w14:textId="77777777" w:rsidR="004B413C" w:rsidRDefault="004B413C">
      <w:pPr>
        <w:spacing w:line="200" w:lineRule="exact"/>
        <w:rPr>
          <w:sz w:val="20"/>
          <w:szCs w:val="20"/>
        </w:rPr>
      </w:pPr>
    </w:p>
    <w:p w14:paraId="0C226C5B" w14:textId="77777777" w:rsidR="004B413C" w:rsidRDefault="004B413C">
      <w:pPr>
        <w:spacing w:line="200" w:lineRule="exact"/>
        <w:rPr>
          <w:sz w:val="20"/>
          <w:szCs w:val="20"/>
        </w:rPr>
      </w:pPr>
    </w:p>
    <w:p w14:paraId="1FA383ED" w14:textId="77777777" w:rsidR="004B413C" w:rsidRDefault="004B413C">
      <w:pPr>
        <w:spacing w:line="200" w:lineRule="exact"/>
        <w:rPr>
          <w:sz w:val="20"/>
          <w:szCs w:val="20"/>
        </w:rPr>
      </w:pPr>
    </w:p>
    <w:p w14:paraId="5F08DCA9" w14:textId="77777777" w:rsidR="004B413C" w:rsidRDefault="004B413C">
      <w:pPr>
        <w:spacing w:line="200" w:lineRule="exact"/>
        <w:rPr>
          <w:sz w:val="20"/>
          <w:szCs w:val="20"/>
        </w:rPr>
      </w:pPr>
    </w:p>
    <w:p w14:paraId="720616C2" w14:textId="77777777" w:rsidR="004B413C" w:rsidRDefault="004B413C">
      <w:pPr>
        <w:spacing w:line="200" w:lineRule="exact"/>
        <w:rPr>
          <w:sz w:val="20"/>
          <w:szCs w:val="20"/>
        </w:rPr>
      </w:pPr>
    </w:p>
    <w:p w14:paraId="6EA408BC" w14:textId="77777777" w:rsidR="004B413C" w:rsidRDefault="004B413C">
      <w:pPr>
        <w:spacing w:line="200" w:lineRule="exact"/>
        <w:rPr>
          <w:sz w:val="20"/>
          <w:szCs w:val="20"/>
        </w:rPr>
      </w:pPr>
    </w:p>
    <w:p w14:paraId="25F002AB" w14:textId="77777777" w:rsidR="004B413C" w:rsidRDefault="004B413C">
      <w:pPr>
        <w:spacing w:line="240" w:lineRule="exact"/>
        <w:rPr>
          <w:sz w:val="20"/>
          <w:szCs w:val="20"/>
        </w:rPr>
      </w:pPr>
    </w:p>
    <w:p w14:paraId="03A32308" w14:textId="77777777" w:rsidR="004B413C" w:rsidRDefault="004B413C">
      <w:pPr>
        <w:spacing w:line="1" w:lineRule="exact"/>
        <w:rPr>
          <w:sz w:val="1"/>
          <w:szCs w:val="1"/>
        </w:rPr>
      </w:pPr>
    </w:p>
    <w:tbl>
      <w:tblPr>
        <w:tblW w:w="0" w:type="auto"/>
        <w:tblInd w:w="100" w:type="dxa"/>
        <w:tblLayout w:type="fixed"/>
        <w:tblCellMar>
          <w:left w:w="0" w:type="dxa"/>
          <w:right w:w="0" w:type="dxa"/>
        </w:tblCellMar>
        <w:tblLook w:val="04A0" w:firstRow="1" w:lastRow="0" w:firstColumn="1" w:lastColumn="0" w:noHBand="0" w:noVBand="1"/>
      </w:tblPr>
      <w:tblGrid>
        <w:gridCol w:w="180"/>
        <w:gridCol w:w="840"/>
        <w:gridCol w:w="380"/>
        <w:gridCol w:w="380"/>
        <w:gridCol w:w="380"/>
        <w:gridCol w:w="400"/>
        <w:gridCol w:w="380"/>
        <w:gridCol w:w="380"/>
        <w:gridCol w:w="380"/>
        <w:gridCol w:w="380"/>
        <w:gridCol w:w="400"/>
        <w:gridCol w:w="380"/>
        <w:gridCol w:w="380"/>
        <w:gridCol w:w="380"/>
        <w:gridCol w:w="380"/>
        <w:gridCol w:w="400"/>
        <w:gridCol w:w="380"/>
        <w:gridCol w:w="380"/>
        <w:gridCol w:w="380"/>
        <w:gridCol w:w="380"/>
        <w:gridCol w:w="400"/>
        <w:gridCol w:w="380"/>
        <w:gridCol w:w="380"/>
        <w:gridCol w:w="380"/>
        <w:gridCol w:w="380"/>
        <w:gridCol w:w="400"/>
        <w:gridCol w:w="380"/>
        <w:gridCol w:w="380"/>
        <w:gridCol w:w="380"/>
        <w:gridCol w:w="380"/>
        <w:gridCol w:w="400"/>
        <w:gridCol w:w="520"/>
        <w:gridCol w:w="20"/>
      </w:tblGrid>
      <w:tr w:rsidR="004B413C" w14:paraId="740B4FAE" w14:textId="77777777">
        <w:trPr>
          <w:trHeight w:val="2138"/>
        </w:trPr>
        <w:tc>
          <w:tcPr>
            <w:tcW w:w="180" w:type="dxa"/>
            <w:vAlign w:val="bottom"/>
          </w:tcPr>
          <w:p w14:paraId="24839345" w14:textId="77777777" w:rsidR="004B413C" w:rsidRDefault="004B413C">
            <w:pPr>
              <w:rPr>
                <w:sz w:val="24"/>
                <w:szCs w:val="24"/>
              </w:rPr>
            </w:pPr>
          </w:p>
        </w:tc>
        <w:tc>
          <w:tcPr>
            <w:tcW w:w="840" w:type="dxa"/>
            <w:textDirection w:val="btLr"/>
            <w:vAlign w:val="bottom"/>
          </w:tcPr>
          <w:p w14:paraId="66B57BBB" w14:textId="77777777" w:rsidR="004B413C" w:rsidRDefault="00EC2FEA">
            <w:pPr>
              <w:ind w:right="14"/>
              <w:rPr>
                <w:sz w:val="20"/>
                <w:szCs w:val="20"/>
              </w:rPr>
            </w:pPr>
            <w:r>
              <w:rPr>
                <w:rFonts w:ascii="Arial" w:eastAsia="Arial" w:hAnsi="Arial" w:cs="Arial"/>
                <w:color w:val="1A1A1A"/>
                <w:sz w:val="18"/>
                <w:szCs w:val="18"/>
              </w:rPr>
              <w:t>X Acacia longifolia</w:t>
            </w:r>
          </w:p>
        </w:tc>
        <w:tc>
          <w:tcPr>
            <w:tcW w:w="380" w:type="dxa"/>
            <w:textDirection w:val="btLr"/>
            <w:vAlign w:val="bottom"/>
          </w:tcPr>
          <w:p w14:paraId="5B58A194" w14:textId="77777777" w:rsidR="004B413C" w:rsidRDefault="00EC2FEA">
            <w:pPr>
              <w:ind w:left="86"/>
              <w:rPr>
                <w:sz w:val="20"/>
                <w:szCs w:val="20"/>
              </w:rPr>
            </w:pPr>
            <w:r>
              <w:rPr>
                <w:rFonts w:ascii="Arial" w:eastAsia="Arial" w:hAnsi="Arial" w:cs="Arial"/>
                <w:color w:val="1A1A1A"/>
                <w:sz w:val="18"/>
                <w:szCs w:val="18"/>
              </w:rPr>
              <w:t>X Avena fatua</w:t>
            </w:r>
          </w:p>
        </w:tc>
        <w:tc>
          <w:tcPr>
            <w:tcW w:w="380" w:type="dxa"/>
            <w:textDirection w:val="btLr"/>
            <w:vAlign w:val="bottom"/>
          </w:tcPr>
          <w:p w14:paraId="723B9323" w14:textId="77777777" w:rsidR="004B413C" w:rsidRDefault="00EC2FEA">
            <w:pPr>
              <w:ind w:left="90"/>
              <w:rPr>
                <w:sz w:val="20"/>
                <w:szCs w:val="20"/>
              </w:rPr>
            </w:pPr>
            <w:r>
              <w:rPr>
                <w:rFonts w:ascii="Arial" w:eastAsia="Arial" w:hAnsi="Arial" w:cs="Arial"/>
                <w:color w:val="1A1A1A"/>
                <w:sz w:val="18"/>
                <w:szCs w:val="18"/>
              </w:rPr>
              <w:t>X Briza maxima</w:t>
            </w:r>
          </w:p>
        </w:tc>
        <w:tc>
          <w:tcPr>
            <w:tcW w:w="380" w:type="dxa"/>
            <w:textDirection w:val="btLr"/>
            <w:vAlign w:val="bottom"/>
          </w:tcPr>
          <w:p w14:paraId="7288A6E3" w14:textId="77777777" w:rsidR="004B413C" w:rsidRDefault="00EC2FEA">
            <w:pPr>
              <w:ind w:left="94"/>
              <w:rPr>
                <w:sz w:val="20"/>
                <w:szCs w:val="20"/>
              </w:rPr>
            </w:pPr>
            <w:r>
              <w:rPr>
                <w:rFonts w:ascii="Arial" w:eastAsia="Arial" w:hAnsi="Arial" w:cs="Arial"/>
                <w:color w:val="1A1A1A"/>
                <w:sz w:val="18"/>
                <w:szCs w:val="18"/>
              </w:rPr>
              <w:t>X Briza minor</w:t>
            </w:r>
          </w:p>
        </w:tc>
        <w:tc>
          <w:tcPr>
            <w:tcW w:w="400" w:type="dxa"/>
            <w:textDirection w:val="btLr"/>
            <w:vAlign w:val="bottom"/>
          </w:tcPr>
          <w:p w14:paraId="7F77585C" w14:textId="77777777" w:rsidR="004B413C" w:rsidRDefault="00EC2FEA">
            <w:pPr>
              <w:ind w:left="98"/>
              <w:rPr>
                <w:sz w:val="20"/>
                <w:szCs w:val="20"/>
              </w:rPr>
            </w:pPr>
            <w:r>
              <w:rPr>
                <w:rFonts w:ascii="Arial" w:eastAsia="Arial" w:hAnsi="Arial" w:cs="Arial"/>
                <w:color w:val="1A1A1A"/>
                <w:sz w:val="18"/>
                <w:szCs w:val="18"/>
              </w:rPr>
              <w:t>X Bromus diandrus</w:t>
            </w:r>
          </w:p>
        </w:tc>
        <w:tc>
          <w:tcPr>
            <w:tcW w:w="380" w:type="dxa"/>
            <w:textDirection w:val="btLr"/>
            <w:vAlign w:val="bottom"/>
          </w:tcPr>
          <w:p w14:paraId="2085B20B" w14:textId="77777777" w:rsidR="004B413C" w:rsidRDefault="00EC2FEA">
            <w:pPr>
              <w:ind w:left="82"/>
              <w:rPr>
                <w:sz w:val="20"/>
                <w:szCs w:val="20"/>
              </w:rPr>
            </w:pPr>
            <w:r>
              <w:rPr>
                <w:rFonts w:ascii="Arial" w:eastAsia="Arial" w:hAnsi="Arial" w:cs="Arial"/>
                <w:color w:val="1A1A1A"/>
                <w:sz w:val="18"/>
                <w:szCs w:val="18"/>
              </w:rPr>
              <w:t>X Carpobrotus edulis</w:t>
            </w:r>
          </w:p>
        </w:tc>
        <w:tc>
          <w:tcPr>
            <w:tcW w:w="380" w:type="dxa"/>
            <w:textDirection w:val="btLr"/>
            <w:vAlign w:val="bottom"/>
          </w:tcPr>
          <w:p w14:paraId="440C03C6" w14:textId="77777777" w:rsidR="004B413C" w:rsidRDefault="00EC2FEA">
            <w:pPr>
              <w:ind w:left="86"/>
              <w:rPr>
                <w:sz w:val="20"/>
                <w:szCs w:val="20"/>
              </w:rPr>
            </w:pPr>
            <w:r>
              <w:rPr>
                <w:rFonts w:ascii="Arial" w:eastAsia="Arial" w:hAnsi="Arial" w:cs="Arial"/>
                <w:color w:val="1A1A1A"/>
                <w:sz w:val="18"/>
                <w:szCs w:val="18"/>
              </w:rPr>
              <w:t>X Conyza bonariensis</w:t>
            </w:r>
          </w:p>
        </w:tc>
        <w:tc>
          <w:tcPr>
            <w:tcW w:w="380" w:type="dxa"/>
            <w:textDirection w:val="btLr"/>
            <w:vAlign w:val="bottom"/>
          </w:tcPr>
          <w:p w14:paraId="1BF98A1D" w14:textId="77777777" w:rsidR="004B413C" w:rsidRDefault="00EC2FEA">
            <w:pPr>
              <w:ind w:left="90"/>
              <w:rPr>
                <w:sz w:val="20"/>
                <w:szCs w:val="20"/>
              </w:rPr>
            </w:pPr>
            <w:r>
              <w:rPr>
                <w:rFonts w:ascii="Arial" w:eastAsia="Arial" w:hAnsi="Arial" w:cs="Arial"/>
                <w:color w:val="1A1A1A"/>
                <w:sz w:val="18"/>
                <w:szCs w:val="18"/>
              </w:rPr>
              <w:t>X Ehrharta calycina</w:t>
            </w:r>
          </w:p>
        </w:tc>
        <w:tc>
          <w:tcPr>
            <w:tcW w:w="380" w:type="dxa"/>
            <w:textDirection w:val="btLr"/>
            <w:vAlign w:val="bottom"/>
          </w:tcPr>
          <w:p w14:paraId="4F344371" w14:textId="77777777" w:rsidR="004B413C" w:rsidRDefault="00EC2FEA">
            <w:pPr>
              <w:ind w:left="94"/>
              <w:rPr>
                <w:sz w:val="20"/>
                <w:szCs w:val="20"/>
              </w:rPr>
            </w:pPr>
            <w:r>
              <w:rPr>
                <w:rFonts w:ascii="Arial" w:eastAsia="Arial" w:hAnsi="Arial" w:cs="Arial"/>
                <w:color w:val="1A1A1A"/>
                <w:sz w:val="18"/>
                <w:szCs w:val="18"/>
              </w:rPr>
              <w:t>X Ehrhata longiflora</w:t>
            </w:r>
          </w:p>
        </w:tc>
        <w:tc>
          <w:tcPr>
            <w:tcW w:w="400" w:type="dxa"/>
            <w:textDirection w:val="btLr"/>
            <w:vAlign w:val="bottom"/>
          </w:tcPr>
          <w:p w14:paraId="230C15C7" w14:textId="77777777" w:rsidR="004B413C" w:rsidRDefault="00EC2FEA">
            <w:pPr>
              <w:ind w:left="98"/>
              <w:rPr>
                <w:sz w:val="20"/>
                <w:szCs w:val="20"/>
              </w:rPr>
            </w:pPr>
            <w:r>
              <w:rPr>
                <w:rFonts w:ascii="Arial" w:eastAsia="Arial" w:hAnsi="Arial" w:cs="Arial"/>
                <w:color w:val="1A1A1A"/>
                <w:sz w:val="18"/>
                <w:szCs w:val="18"/>
              </w:rPr>
              <w:t>X Euphorbia sp_</w:t>
            </w:r>
          </w:p>
        </w:tc>
        <w:tc>
          <w:tcPr>
            <w:tcW w:w="380" w:type="dxa"/>
            <w:textDirection w:val="btLr"/>
            <w:vAlign w:val="bottom"/>
          </w:tcPr>
          <w:p w14:paraId="21AC30F6" w14:textId="77777777" w:rsidR="004B413C" w:rsidRDefault="00EC2FEA">
            <w:pPr>
              <w:ind w:left="82"/>
              <w:rPr>
                <w:sz w:val="20"/>
                <w:szCs w:val="20"/>
              </w:rPr>
            </w:pPr>
            <w:r>
              <w:rPr>
                <w:rFonts w:ascii="Arial" w:eastAsia="Arial" w:hAnsi="Arial" w:cs="Arial"/>
                <w:color w:val="1A1A1A"/>
                <w:sz w:val="18"/>
                <w:szCs w:val="18"/>
              </w:rPr>
              <w:t>X Hypochaeris glabra</w:t>
            </w:r>
          </w:p>
        </w:tc>
        <w:tc>
          <w:tcPr>
            <w:tcW w:w="380" w:type="dxa"/>
            <w:textDirection w:val="btLr"/>
            <w:vAlign w:val="bottom"/>
          </w:tcPr>
          <w:p w14:paraId="65DF13A6" w14:textId="77777777" w:rsidR="004B413C" w:rsidRDefault="00EC2FEA">
            <w:pPr>
              <w:ind w:left="86"/>
              <w:rPr>
                <w:sz w:val="20"/>
                <w:szCs w:val="20"/>
              </w:rPr>
            </w:pPr>
            <w:r>
              <w:rPr>
                <w:rFonts w:ascii="Arial" w:eastAsia="Arial" w:hAnsi="Arial" w:cs="Arial"/>
                <w:color w:val="1A1A1A"/>
                <w:sz w:val="18"/>
                <w:szCs w:val="18"/>
              </w:rPr>
              <w:t>X Lotus suaveolens</w:t>
            </w:r>
          </w:p>
        </w:tc>
        <w:tc>
          <w:tcPr>
            <w:tcW w:w="380" w:type="dxa"/>
            <w:textDirection w:val="btLr"/>
            <w:vAlign w:val="bottom"/>
          </w:tcPr>
          <w:p w14:paraId="3A01AFAE" w14:textId="77777777" w:rsidR="004B413C" w:rsidRDefault="00EC2FEA">
            <w:pPr>
              <w:ind w:left="90"/>
              <w:rPr>
                <w:sz w:val="20"/>
                <w:szCs w:val="20"/>
              </w:rPr>
            </w:pPr>
            <w:r>
              <w:rPr>
                <w:rFonts w:ascii="Arial" w:eastAsia="Arial" w:hAnsi="Arial" w:cs="Arial"/>
                <w:color w:val="1A1A1A"/>
                <w:sz w:val="18"/>
                <w:szCs w:val="18"/>
              </w:rPr>
              <w:t>X Sonchus oleraceus</w:t>
            </w:r>
          </w:p>
        </w:tc>
        <w:tc>
          <w:tcPr>
            <w:tcW w:w="380" w:type="dxa"/>
            <w:textDirection w:val="btLr"/>
            <w:vAlign w:val="bottom"/>
          </w:tcPr>
          <w:p w14:paraId="6DBD8106" w14:textId="77777777" w:rsidR="004B413C" w:rsidRDefault="00EC2FEA">
            <w:pPr>
              <w:ind w:left="94"/>
              <w:rPr>
                <w:sz w:val="20"/>
                <w:szCs w:val="20"/>
              </w:rPr>
            </w:pPr>
            <w:r>
              <w:rPr>
                <w:rFonts w:ascii="Arial" w:eastAsia="Arial" w:hAnsi="Arial" w:cs="Arial"/>
                <w:color w:val="1A1A1A"/>
                <w:sz w:val="18"/>
                <w:szCs w:val="18"/>
              </w:rPr>
              <w:t>X Trifolium sp_</w:t>
            </w:r>
          </w:p>
        </w:tc>
        <w:tc>
          <w:tcPr>
            <w:tcW w:w="400" w:type="dxa"/>
            <w:textDirection w:val="btLr"/>
            <w:vAlign w:val="bottom"/>
          </w:tcPr>
          <w:p w14:paraId="1A0BA2B7" w14:textId="77777777" w:rsidR="004B413C" w:rsidRDefault="00EC2FEA">
            <w:pPr>
              <w:ind w:left="98"/>
              <w:rPr>
                <w:sz w:val="20"/>
                <w:szCs w:val="20"/>
              </w:rPr>
            </w:pPr>
            <w:r>
              <w:rPr>
                <w:rFonts w:ascii="Arial" w:eastAsia="Arial" w:hAnsi="Arial" w:cs="Arial"/>
                <w:color w:val="1A1A1A"/>
                <w:sz w:val="18"/>
                <w:szCs w:val="18"/>
              </w:rPr>
              <w:t>X Ursinia anthemoides</w:t>
            </w:r>
          </w:p>
        </w:tc>
        <w:tc>
          <w:tcPr>
            <w:tcW w:w="380" w:type="dxa"/>
            <w:textDirection w:val="btLr"/>
            <w:vAlign w:val="bottom"/>
          </w:tcPr>
          <w:p w14:paraId="4B6E10BC" w14:textId="77777777" w:rsidR="004B413C" w:rsidRDefault="00EC2FEA">
            <w:pPr>
              <w:ind w:left="81"/>
              <w:rPr>
                <w:sz w:val="20"/>
                <w:szCs w:val="20"/>
              </w:rPr>
            </w:pPr>
            <w:r>
              <w:rPr>
                <w:rFonts w:ascii="Arial" w:eastAsia="Arial" w:hAnsi="Arial" w:cs="Arial"/>
                <w:color w:val="1A1A1A"/>
                <w:sz w:val="18"/>
                <w:szCs w:val="18"/>
              </w:rPr>
              <w:t>X Vulpia myuros</w:t>
            </w:r>
          </w:p>
        </w:tc>
        <w:tc>
          <w:tcPr>
            <w:tcW w:w="380" w:type="dxa"/>
            <w:textDirection w:val="btLr"/>
            <w:vAlign w:val="bottom"/>
          </w:tcPr>
          <w:p w14:paraId="5884D65C" w14:textId="77777777" w:rsidR="004B413C" w:rsidRDefault="00EC2FEA">
            <w:pPr>
              <w:ind w:left="85"/>
              <w:rPr>
                <w:sz w:val="20"/>
                <w:szCs w:val="20"/>
              </w:rPr>
            </w:pPr>
            <w:r>
              <w:rPr>
                <w:rFonts w:ascii="Arial" w:eastAsia="Arial" w:hAnsi="Arial" w:cs="Arial"/>
                <w:color w:val="1A1A1A"/>
                <w:sz w:val="18"/>
                <w:szCs w:val="18"/>
              </w:rPr>
              <w:t>X Wahlenbergia capensis</w:t>
            </w:r>
          </w:p>
        </w:tc>
        <w:tc>
          <w:tcPr>
            <w:tcW w:w="380" w:type="dxa"/>
            <w:textDirection w:val="btLr"/>
            <w:vAlign w:val="bottom"/>
          </w:tcPr>
          <w:p w14:paraId="7B206DFF" w14:textId="77777777" w:rsidR="004B413C" w:rsidRDefault="00EC2FEA">
            <w:pPr>
              <w:ind w:left="89"/>
              <w:rPr>
                <w:sz w:val="20"/>
                <w:szCs w:val="20"/>
              </w:rPr>
            </w:pPr>
            <w:r>
              <w:rPr>
                <w:rFonts w:ascii="Arial" w:eastAsia="Arial" w:hAnsi="Arial" w:cs="Arial"/>
                <w:color w:val="1A1A1A"/>
                <w:sz w:val="18"/>
                <w:szCs w:val="18"/>
              </w:rPr>
              <w:t>Acacia cyclops</w:t>
            </w:r>
          </w:p>
        </w:tc>
        <w:tc>
          <w:tcPr>
            <w:tcW w:w="380" w:type="dxa"/>
            <w:textDirection w:val="btLr"/>
            <w:vAlign w:val="bottom"/>
          </w:tcPr>
          <w:p w14:paraId="2628C307" w14:textId="77777777" w:rsidR="004B413C" w:rsidRDefault="00EC2FEA">
            <w:pPr>
              <w:ind w:left="93"/>
              <w:rPr>
                <w:sz w:val="20"/>
                <w:szCs w:val="20"/>
              </w:rPr>
            </w:pPr>
            <w:r>
              <w:rPr>
                <w:rFonts w:ascii="Arial" w:eastAsia="Arial" w:hAnsi="Arial" w:cs="Arial"/>
                <w:color w:val="1A1A1A"/>
                <w:sz w:val="18"/>
                <w:szCs w:val="18"/>
              </w:rPr>
              <w:t>Acacia saligna</w:t>
            </w:r>
          </w:p>
        </w:tc>
        <w:tc>
          <w:tcPr>
            <w:tcW w:w="400" w:type="dxa"/>
            <w:textDirection w:val="btLr"/>
            <w:vAlign w:val="bottom"/>
          </w:tcPr>
          <w:p w14:paraId="04CEB2E5" w14:textId="77777777" w:rsidR="004B413C" w:rsidRDefault="00EC2FEA">
            <w:pPr>
              <w:ind w:left="97"/>
              <w:rPr>
                <w:sz w:val="20"/>
                <w:szCs w:val="20"/>
              </w:rPr>
            </w:pPr>
            <w:r>
              <w:rPr>
                <w:rFonts w:ascii="Arial" w:eastAsia="Arial" w:hAnsi="Arial" w:cs="Arial"/>
                <w:color w:val="1A1A1A"/>
                <w:sz w:val="18"/>
                <w:szCs w:val="18"/>
              </w:rPr>
              <w:t>Agrostis avenacea</w:t>
            </w:r>
          </w:p>
        </w:tc>
        <w:tc>
          <w:tcPr>
            <w:tcW w:w="380" w:type="dxa"/>
            <w:textDirection w:val="btLr"/>
            <w:vAlign w:val="bottom"/>
          </w:tcPr>
          <w:p w14:paraId="08B1BC62" w14:textId="77777777" w:rsidR="004B413C" w:rsidRDefault="00EC2FEA">
            <w:pPr>
              <w:ind w:left="81"/>
              <w:rPr>
                <w:sz w:val="20"/>
                <w:szCs w:val="20"/>
              </w:rPr>
            </w:pPr>
            <w:r>
              <w:rPr>
                <w:rFonts w:ascii="Arial" w:eastAsia="Arial" w:hAnsi="Arial" w:cs="Arial"/>
                <w:color w:val="1A1A1A"/>
                <w:sz w:val="18"/>
                <w:szCs w:val="18"/>
              </w:rPr>
              <w:t>Aster sp_</w:t>
            </w:r>
          </w:p>
        </w:tc>
        <w:tc>
          <w:tcPr>
            <w:tcW w:w="380" w:type="dxa"/>
            <w:textDirection w:val="btLr"/>
            <w:vAlign w:val="bottom"/>
          </w:tcPr>
          <w:p w14:paraId="2594B021" w14:textId="77777777" w:rsidR="004B413C" w:rsidRDefault="00EC2FEA">
            <w:pPr>
              <w:ind w:left="85"/>
              <w:rPr>
                <w:sz w:val="20"/>
                <w:szCs w:val="20"/>
              </w:rPr>
            </w:pPr>
            <w:r>
              <w:rPr>
                <w:rFonts w:ascii="Arial" w:eastAsia="Arial" w:hAnsi="Arial" w:cs="Arial"/>
                <w:color w:val="1A1A1A"/>
                <w:sz w:val="18"/>
                <w:szCs w:val="18"/>
              </w:rPr>
              <w:t>Baumea articulata</w:t>
            </w:r>
          </w:p>
        </w:tc>
        <w:tc>
          <w:tcPr>
            <w:tcW w:w="380" w:type="dxa"/>
            <w:textDirection w:val="btLr"/>
            <w:vAlign w:val="bottom"/>
          </w:tcPr>
          <w:p w14:paraId="5435A220" w14:textId="77777777" w:rsidR="004B413C" w:rsidRDefault="00EC2FEA">
            <w:pPr>
              <w:ind w:left="89"/>
              <w:rPr>
                <w:sz w:val="20"/>
                <w:szCs w:val="20"/>
              </w:rPr>
            </w:pPr>
            <w:r>
              <w:rPr>
                <w:rFonts w:ascii="Arial" w:eastAsia="Arial" w:hAnsi="Arial" w:cs="Arial"/>
                <w:color w:val="1A1A1A"/>
                <w:sz w:val="18"/>
                <w:szCs w:val="18"/>
              </w:rPr>
              <w:t>Eucalyptus rudis</w:t>
            </w:r>
          </w:p>
        </w:tc>
        <w:tc>
          <w:tcPr>
            <w:tcW w:w="380" w:type="dxa"/>
            <w:textDirection w:val="btLr"/>
            <w:vAlign w:val="bottom"/>
          </w:tcPr>
          <w:p w14:paraId="2899920C" w14:textId="77777777" w:rsidR="004B413C" w:rsidRDefault="00EC2FEA">
            <w:pPr>
              <w:ind w:left="93"/>
              <w:rPr>
                <w:sz w:val="20"/>
                <w:szCs w:val="20"/>
              </w:rPr>
            </w:pPr>
            <w:r>
              <w:rPr>
                <w:rFonts w:ascii="Arial" w:eastAsia="Arial" w:hAnsi="Arial" w:cs="Arial"/>
                <w:color w:val="1A1A1A"/>
                <w:sz w:val="18"/>
                <w:szCs w:val="18"/>
              </w:rPr>
              <w:t>Exocarpus sparteus</w:t>
            </w:r>
          </w:p>
        </w:tc>
        <w:tc>
          <w:tcPr>
            <w:tcW w:w="400" w:type="dxa"/>
            <w:textDirection w:val="btLr"/>
            <w:vAlign w:val="bottom"/>
          </w:tcPr>
          <w:p w14:paraId="2684A9D5" w14:textId="77777777" w:rsidR="004B413C" w:rsidRDefault="00EC2FEA">
            <w:pPr>
              <w:ind w:left="97"/>
              <w:rPr>
                <w:sz w:val="20"/>
                <w:szCs w:val="20"/>
              </w:rPr>
            </w:pPr>
            <w:r>
              <w:rPr>
                <w:rFonts w:ascii="Arial" w:eastAsia="Arial" w:hAnsi="Arial" w:cs="Arial"/>
                <w:color w:val="1A1A1A"/>
                <w:sz w:val="18"/>
                <w:szCs w:val="18"/>
              </w:rPr>
              <w:t>Jacksonia furcellata</w:t>
            </w:r>
          </w:p>
        </w:tc>
        <w:tc>
          <w:tcPr>
            <w:tcW w:w="380" w:type="dxa"/>
            <w:textDirection w:val="btLr"/>
            <w:vAlign w:val="bottom"/>
          </w:tcPr>
          <w:p w14:paraId="4A741131" w14:textId="77777777" w:rsidR="004B413C" w:rsidRDefault="00EC2FEA">
            <w:pPr>
              <w:ind w:left="81"/>
              <w:rPr>
                <w:sz w:val="20"/>
                <w:szCs w:val="20"/>
              </w:rPr>
            </w:pPr>
            <w:r>
              <w:rPr>
                <w:rFonts w:ascii="Arial" w:eastAsia="Arial" w:hAnsi="Arial" w:cs="Arial"/>
                <w:color w:val="1A1A1A"/>
                <w:sz w:val="18"/>
                <w:szCs w:val="18"/>
              </w:rPr>
              <w:t>Lepyrodia muirii</w:t>
            </w:r>
          </w:p>
        </w:tc>
        <w:tc>
          <w:tcPr>
            <w:tcW w:w="380" w:type="dxa"/>
            <w:textDirection w:val="btLr"/>
            <w:vAlign w:val="bottom"/>
          </w:tcPr>
          <w:p w14:paraId="61C46335" w14:textId="77777777" w:rsidR="004B413C" w:rsidRDefault="00EC2FEA">
            <w:pPr>
              <w:ind w:left="85"/>
              <w:rPr>
                <w:sz w:val="20"/>
                <w:szCs w:val="20"/>
              </w:rPr>
            </w:pPr>
            <w:r>
              <w:rPr>
                <w:rFonts w:ascii="Arial" w:eastAsia="Arial" w:hAnsi="Arial" w:cs="Arial"/>
                <w:color w:val="1A1A1A"/>
                <w:sz w:val="18"/>
                <w:szCs w:val="18"/>
              </w:rPr>
              <w:t>Lobelia alata</w:t>
            </w:r>
          </w:p>
        </w:tc>
        <w:tc>
          <w:tcPr>
            <w:tcW w:w="380" w:type="dxa"/>
            <w:textDirection w:val="btLr"/>
            <w:vAlign w:val="bottom"/>
          </w:tcPr>
          <w:p w14:paraId="461EE35C" w14:textId="77777777" w:rsidR="004B413C" w:rsidRDefault="00EC2FEA">
            <w:pPr>
              <w:ind w:left="89"/>
              <w:rPr>
                <w:sz w:val="20"/>
                <w:szCs w:val="20"/>
              </w:rPr>
            </w:pPr>
            <w:r>
              <w:rPr>
                <w:rFonts w:ascii="Arial" w:eastAsia="Arial" w:hAnsi="Arial" w:cs="Arial"/>
                <w:color w:val="1A1A1A"/>
                <w:sz w:val="18"/>
                <w:szCs w:val="18"/>
              </w:rPr>
              <w:t>Melaleuca teretifolia</w:t>
            </w:r>
          </w:p>
        </w:tc>
        <w:tc>
          <w:tcPr>
            <w:tcW w:w="380" w:type="dxa"/>
            <w:textDirection w:val="btLr"/>
            <w:vAlign w:val="bottom"/>
          </w:tcPr>
          <w:p w14:paraId="2A052AF9" w14:textId="77777777" w:rsidR="004B413C" w:rsidRDefault="00EC2FEA">
            <w:pPr>
              <w:ind w:left="93"/>
              <w:rPr>
                <w:sz w:val="20"/>
                <w:szCs w:val="20"/>
              </w:rPr>
            </w:pPr>
            <w:r>
              <w:rPr>
                <w:rFonts w:ascii="Arial" w:eastAsia="Arial" w:hAnsi="Arial" w:cs="Arial"/>
                <w:color w:val="1A1A1A"/>
                <w:sz w:val="18"/>
                <w:szCs w:val="18"/>
              </w:rPr>
              <w:t>Podolepis lessonii</w:t>
            </w:r>
          </w:p>
        </w:tc>
        <w:tc>
          <w:tcPr>
            <w:tcW w:w="400" w:type="dxa"/>
            <w:textDirection w:val="btLr"/>
            <w:vAlign w:val="bottom"/>
          </w:tcPr>
          <w:p w14:paraId="234E512D" w14:textId="77777777" w:rsidR="004B413C" w:rsidRDefault="00EC2FEA">
            <w:pPr>
              <w:ind w:left="97"/>
              <w:rPr>
                <w:sz w:val="20"/>
                <w:szCs w:val="20"/>
              </w:rPr>
            </w:pPr>
            <w:r>
              <w:rPr>
                <w:rFonts w:ascii="Arial" w:eastAsia="Arial" w:hAnsi="Arial" w:cs="Arial"/>
                <w:color w:val="1A1A1A"/>
                <w:sz w:val="18"/>
                <w:szCs w:val="18"/>
              </w:rPr>
              <w:t>Sonchus sp_</w:t>
            </w:r>
          </w:p>
        </w:tc>
        <w:tc>
          <w:tcPr>
            <w:tcW w:w="520" w:type="dxa"/>
            <w:textDirection w:val="btLr"/>
            <w:vAlign w:val="bottom"/>
          </w:tcPr>
          <w:p w14:paraId="0E8CE01A" w14:textId="77777777" w:rsidR="004B413C" w:rsidRDefault="00EC2FEA">
            <w:pPr>
              <w:ind w:left="81"/>
              <w:rPr>
                <w:sz w:val="20"/>
                <w:szCs w:val="20"/>
              </w:rPr>
            </w:pPr>
            <w:r>
              <w:rPr>
                <w:rFonts w:ascii="Arial" w:eastAsia="Arial" w:hAnsi="Arial" w:cs="Arial"/>
                <w:color w:val="1A1A1A"/>
                <w:sz w:val="18"/>
                <w:szCs w:val="18"/>
              </w:rPr>
              <w:t>Villarsia capitata</w:t>
            </w:r>
          </w:p>
        </w:tc>
        <w:tc>
          <w:tcPr>
            <w:tcW w:w="0" w:type="dxa"/>
            <w:vAlign w:val="bottom"/>
          </w:tcPr>
          <w:p w14:paraId="4D7DF420" w14:textId="77777777" w:rsidR="004B413C" w:rsidRDefault="004B413C">
            <w:pPr>
              <w:rPr>
                <w:sz w:val="1"/>
                <w:szCs w:val="1"/>
              </w:rPr>
            </w:pPr>
          </w:p>
        </w:tc>
      </w:tr>
      <w:tr w:rsidR="004B413C" w14:paraId="3A532B77" w14:textId="77777777">
        <w:trPr>
          <w:trHeight w:val="186"/>
        </w:trPr>
        <w:tc>
          <w:tcPr>
            <w:tcW w:w="180" w:type="dxa"/>
            <w:vAlign w:val="bottom"/>
          </w:tcPr>
          <w:p w14:paraId="70FCC12A" w14:textId="77777777" w:rsidR="004B413C" w:rsidRDefault="004B413C">
            <w:pPr>
              <w:rPr>
                <w:sz w:val="16"/>
                <w:szCs w:val="16"/>
              </w:rPr>
            </w:pPr>
          </w:p>
        </w:tc>
        <w:tc>
          <w:tcPr>
            <w:tcW w:w="840" w:type="dxa"/>
            <w:vAlign w:val="bottom"/>
          </w:tcPr>
          <w:p w14:paraId="2B8B6B4F" w14:textId="77777777" w:rsidR="004B413C" w:rsidRDefault="00EC2FEA">
            <w:pPr>
              <w:ind w:right="343"/>
              <w:jc w:val="right"/>
              <w:rPr>
                <w:sz w:val="20"/>
                <w:szCs w:val="20"/>
              </w:rPr>
            </w:pPr>
            <w:r>
              <w:rPr>
                <w:rFonts w:ascii="Arial" w:eastAsia="Arial" w:hAnsi="Arial" w:cs="Arial"/>
                <w:color w:val="4D4D4D"/>
                <w:sz w:val="16"/>
                <w:szCs w:val="16"/>
              </w:rPr>
              <w:t>1995</w:t>
            </w:r>
          </w:p>
        </w:tc>
        <w:tc>
          <w:tcPr>
            <w:tcW w:w="380" w:type="dxa"/>
            <w:vAlign w:val="bottom"/>
          </w:tcPr>
          <w:p w14:paraId="1EA083B4" w14:textId="77777777" w:rsidR="004B413C" w:rsidRDefault="004B413C">
            <w:pPr>
              <w:rPr>
                <w:sz w:val="16"/>
                <w:szCs w:val="16"/>
              </w:rPr>
            </w:pPr>
          </w:p>
        </w:tc>
        <w:tc>
          <w:tcPr>
            <w:tcW w:w="380" w:type="dxa"/>
            <w:vAlign w:val="bottom"/>
          </w:tcPr>
          <w:p w14:paraId="0EE9473E" w14:textId="77777777" w:rsidR="004B413C" w:rsidRDefault="004B413C">
            <w:pPr>
              <w:rPr>
                <w:sz w:val="16"/>
                <w:szCs w:val="16"/>
              </w:rPr>
            </w:pPr>
          </w:p>
        </w:tc>
        <w:tc>
          <w:tcPr>
            <w:tcW w:w="380" w:type="dxa"/>
            <w:vAlign w:val="bottom"/>
          </w:tcPr>
          <w:p w14:paraId="265EC781" w14:textId="77777777" w:rsidR="004B413C" w:rsidRDefault="004B413C">
            <w:pPr>
              <w:rPr>
                <w:sz w:val="16"/>
                <w:szCs w:val="16"/>
              </w:rPr>
            </w:pPr>
          </w:p>
        </w:tc>
        <w:tc>
          <w:tcPr>
            <w:tcW w:w="400" w:type="dxa"/>
            <w:vAlign w:val="bottom"/>
          </w:tcPr>
          <w:p w14:paraId="1D185943" w14:textId="77777777" w:rsidR="004B413C" w:rsidRDefault="004B413C">
            <w:pPr>
              <w:rPr>
                <w:sz w:val="16"/>
                <w:szCs w:val="16"/>
              </w:rPr>
            </w:pPr>
          </w:p>
        </w:tc>
        <w:tc>
          <w:tcPr>
            <w:tcW w:w="380" w:type="dxa"/>
            <w:vAlign w:val="bottom"/>
          </w:tcPr>
          <w:p w14:paraId="4A25180F" w14:textId="77777777" w:rsidR="004B413C" w:rsidRDefault="004B413C">
            <w:pPr>
              <w:rPr>
                <w:sz w:val="16"/>
                <w:szCs w:val="16"/>
              </w:rPr>
            </w:pPr>
          </w:p>
        </w:tc>
        <w:tc>
          <w:tcPr>
            <w:tcW w:w="380" w:type="dxa"/>
            <w:vAlign w:val="bottom"/>
          </w:tcPr>
          <w:p w14:paraId="0C18E48C" w14:textId="77777777" w:rsidR="004B413C" w:rsidRDefault="004B413C">
            <w:pPr>
              <w:rPr>
                <w:sz w:val="16"/>
                <w:szCs w:val="16"/>
              </w:rPr>
            </w:pPr>
          </w:p>
        </w:tc>
        <w:tc>
          <w:tcPr>
            <w:tcW w:w="380" w:type="dxa"/>
            <w:vAlign w:val="bottom"/>
          </w:tcPr>
          <w:p w14:paraId="32049452" w14:textId="77777777" w:rsidR="004B413C" w:rsidRDefault="004B413C">
            <w:pPr>
              <w:rPr>
                <w:sz w:val="16"/>
                <w:szCs w:val="16"/>
              </w:rPr>
            </w:pPr>
          </w:p>
        </w:tc>
        <w:tc>
          <w:tcPr>
            <w:tcW w:w="380" w:type="dxa"/>
            <w:vAlign w:val="bottom"/>
          </w:tcPr>
          <w:p w14:paraId="74BACFDF" w14:textId="77777777" w:rsidR="004B413C" w:rsidRDefault="004B413C">
            <w:pPr>
              <w:rPr>
                <w:sz w:val="16"/>
                <w:szCs w:val="16"/>
              </w:rPr>
            </w:pPr>
          </w:p>
        </w:tc>
        <w:tc>
          <w:tcPr>
            <w:tcW w:w="400" w:type="dxa"/>
            <w:vAlign w:val="bottom"/>
          </w:tcPr>
          <w:p w14:paraId="3DC5A628" w14:textId="77777777" w:rsidR="004B413C" w:rsidRDefault="004B413C">
            <w:pPr>
              <w:rPr>
                <w:sz w:val="16"/>
                <w:szCs w:val="16"/>
              </w:rPr>
            </w:pPr>
          </w:p>
        </w:tc>
        <w:tc>
          <w:tcPr>
            <w:tcW w:w="380" w:type="dxa"/>
            <w:vAlign w:val="bottom"/>
          </w:tcPr>
          <w:p w14:paraId="62842804" w14:textId="77777777" w:rsidR="004B413C" w:rsidRDefault="004B413C">
            <w:pPr>
              <w:rPr>
                <w:sz w:val="16"/>
                <w:szCs w:val="16"/>
              </w:rPr>
            </w:pPr>
          </w:p>
        </w:tc>
        <w:tc>
          <w:tcPr>
            <w:tcW w:w="380" w:type="dxa"/>
            <w:vAlign w:val="bottom"/>
          </w:tcPr>
          <w:p w14:paraId="03001958" w14:textId="77777777" w:rsidR="004B413C" w:rsidRDefault="004B413C">
            <w:pPr>
              <w:rPr>
                <w:sz w:val="16"/>
                <w:szCs w:val="16"/>
              </w:rPr>
            </w:pPr>
          </w:p>
        </w:tc>
        <w:tc>
          <w:tcPr>
            <w:tcW w:w="380" w:type="dxa"/>
            <w:vAlign w:val="bottom"/>
          </w:tcPr>
          <w:p w14:paraId="35D8EA0F" w14:textId="77777777" w:rsidR="004B413C" w:rsidRDefault="004B413C">
            <w:pPr>
              <w:rPr>
                <w:sz w:val="16"/>
                <w:szCs w:val="16"/>
              </w:rPr>
            </w:pPr>
          </w:p>
        </w:tc>
        <w:tc>
          <w:tcPr>
            <w:tcW w:w="380" w:type="dxa"/>
            <w:vAlign w:val="bottom"/>
          </w:tcPr>
          <w:p w14:paraId="5D9817EB" w14:textId="77777777" w:rsidR="004B413C" w:rsidRDefault="004B413C">
            <w:pPr>
              <w:rPr>
                <w:sz w:val="16"/>
                <w:szCs w:val="16"/>
              </w:rPr>
            </w:pPr>
          </w:p>
        </w:tc>
        <w:tc>
          <w:tcPr>
            <w:tcW w:w="400" w:type="dxa"/>
            <w:vAlign w:val="bottom"/>
          </w:tcPr>
          <w:p w14:paraId="2EDA7461" w14:textId="77777777" w:rsidR="004B413C" w:rsidRDefault="004B413C">
            <w:pPr>
              <w:rPr>
                <w:sz w:val="16"/>
                <w:szCs w:val="16"/>
              </w:rPr>
            </w:pPr>
          </w:p>
        </w:tc>
        <w:tc>
          <w:tcPr>
            <w:tcW w:w="380" w:type="dxa"/>
            <w:vAlign w:val="bottom"/>
          </w:tcPr>
          <w:p w14:paraId="0DAF7732" w14:textId="77777777" w:rsidR="004B413C" w:rsidRDefault="004B413C">
            <w:pPr>
              <w:rPr>
                <w:sz w:val="16"/>
                <w:szCs w:val="16"/>
              </w:rPr>
            </w:pPr>
          </w:p>
        </w:tc>
        <w:tc>
          <w:tcPr>
            <w:tcW w:w="380" w:type="dxa"/>
            <w:vAlign w:val="bottom"/>
          </w:tcPr>
          <w:p w14:paraId="1F7C775B" w14:textId="77777777" w:rsidR="004B413C" w:rsidRDefault="004B413C">
            <w:pPr>
              <w:rPr>
                <w:sz w:val="16"/>
                <w:szCs w:val="16"/>
              </w:rPr>
            </w:pPr>
          </w:p>
        </w:tc>
        <w:tc>
          <w:tcPr>
            <w:tcW w:w="380" w:type="dxa"/>
            <w:vAlign w:val="bottom"/>
          </w:tcPr>
          <w:p w14:paraId="04FBAEC3" w14:textId="77777777" w:rsidR="004B413C" w:rsidRDefault="004B413C">
            <w:pPr>
              <w:rPr>
                <w:sz w:val="16"/>
                <w:szCs w:val="16"/>
              </w:rPr>
            </w:pPr>
          </w:p>
        </w:tc>
        <w:tc>
          <w:tcPr>
            <w:tcW w:w="380" w:type="dxa"/>
            <w:vAlign w:val="bottom"/>
          </w:tcPr>
          <w:p w14:paraId="466C1401" w14:textId="77777777" w:rsidR="004B413C" w:rsidRDefault="004B413C">
            <w:pPr>
              <w:rPr>
                <w:sz w:val="16"/>
                <w:szCs w:val="16"/>
              </w:rPr>
            </w:pPr>
          </w:p>
        </w:tc>
        <w:tc>
          <w:tcPr>
            <w:tcW w:w="400" w:type="dxa"/>
            <w:vAlign w:val="bottom"/>
          </w:tcPr>
          <w:p w14:paraId="3B4847CD" w14:textId="77777777" w:rsidR="004B413C" w:rsidRDefault="004B413C">
            <w:pPr>
              <w:rPr>
                <w:sz w:val="16"/>
                <w:szCs w:val="16"/>
              </w:rPr>
            </w:pPr>
          </w:p>
        </w:tc>
        <w:tc>
          <w:tcPr>
            <w:tcW w:w="380" w:type="dxa"/>
            <w:vAlign w:val="bottom"/>
          </w:tcPr>
          <w:p w14:paraId="5EF74A5A" w14:textId="77777777" w:rsidR="004B413C" w:rsidRDefault="004B413C">
            <w:pPr>
              <w:rPr>
                <w:sz w:val="16"/>
                <w:szCs w:val="16"/>
              </w:rPr>
            </w:pPr>
          </w:p>
        </w:tc>
        <w:tc>
          <w:tcPr>
            <w:tcW w:w="380" w:type="dxa"/>
            <w:vAlign w:val="bottom"/>
          </w:tcPr>
          <w:p w14:paraId="4FEC5874" w14:textId="77777777" w:rsidR="004B413C" w:rsidRDefault="004B413C">
            <w:pPr>
              <w:rPr>
                <w:sz w:val="16"/>
                <w:szCs w:val="16"/>
              </w:rPr>
            </w:pPr>
          </w:p>
        </w:tc>
        <w:tc>
          <w:tcPr>
            <w:tcW w:w="380" w:type="dxa"/>
            <w:vAlign w:val="bottom"/>
          </w:tcPr>
          <w:p w14:paraId="390A3A59" w14:textId="77777777" w:rsidR="004B413C" w:rsidRDefault="004B413C">
            <w:pPr>
              <w:rPr>
                <w:sz w:val="16"/>
                <w:szCs w:val="16"/>
              </w:rPr>
            </w:pPr>
          </w:p>
        </w:tc>
        <w:tc>
          <w:tcPr>
            <w:tcW w:w="380" w:type="dxa"/>
            <w:vAlign w:val="bottom"/>
          </w:tcPr>
          <w:p w14:paraId="586D4ADD" w14:textId="77777777" w:rsidR="004B413C" w:rsidRDefault="004B413C">
            <w:pPr>
              <w:rPr>
                <w:sz w:val="16"/>
                <w:szCs w:val="16"/>
              </w:rPr>
            </w:pPr>
          </w:p>
        </w:tc>
        <w:tc>
          <w:tcPr>
            <w:tcW w:w="400" w:type="dxa"/>
            <w:vAlign w:val="bottom"/>
          </w:tcPr>
          <w:p w14:paraId="73DDD4A7" w14:textId="77777777" w:rsidR="004B413C" w:rsidRDefault="004B413C">
            <w:pPr>
              <w:rPr>
                <w:sz w:val="16"/>
                <w:szCs w:val="16"/>
              </w:rPr>
            </w:pPr>
          </w:p>
        </w:tc>
        <w:tc>
          <w:tcPr>
            <w:tcW w:w="380" w:type="dxa"/>
            <w:vAlign w:val="bottom"/>
          </w:tcPr>
          <w:p w14:paraId="2033F8BD" w14:textId="77777777" w:rsidR="004B413C" w:rsidRDefault="004B413C">
            <w:pPr>
              <w:rPr>
                <w:sz w:val="16"/>
                <w:szCs w:val="16"/>
              </w:rPr>
            </w:pPr>
          </w:p>
        </w:tc>
        <w:tc>
          <w:tcPr>
            <w:tcW w:w="380" w:type="dxa"/>
            <w:vAlign w:val="bottom"/>
          </w:tcPr>
          <w:p w14:paraId="04DA3E0F" w14:textId="77777777" w:rsidR="004B413C" w:rsidRDefault="004B413C">
            <w:pPr>
              <w:rPr>
                <w:sz w:val="16"/>
                <w:szCs w:val="16"/>
              </w:rPr>
            </w:pPr>
          </w:p>
        </w:tc>
        <w:tc>
          <w:tcPr>
            <w:tcW w:w="380" w:type="dxa"/>
            <w:vAlign w:val="bottom"/>
          </w:tcPr>
          <w:p w14:paraId="438B7F4B" w14:textId="77777777" w:rsidR="004B413C" w:rsidRDefault="004B413C">
            <w:pPr>
              <w:rPr>
                <w:sz w:val="16"/>
                <w:szCs w:val="16"/>
              </w:rPr>
            </w:pPr>
          </w:p>
        </w:tc>
        <w:tc>
          <w:tcPr>
            <w:tcW w:w="380" w:type="dxa"/>
            <w:vAlign w:val="bottom"/>
          </w:tcPr>
          <w:p w14:paraId="599F42C7" w14:textId="77777777" w:rsidR="004B413C" w:rsidRDefault="004B413C">
            <w:pPr>
              <w:rPr>
                <w:sz w:val="16"/>
                <w:szCs w:val="16"/>
              </w:rPr>
            </w:pPr>
          </w:p>
        </w:tc>
        <w:tc>
          <w:tcPr>
            <w:tcW w:w="400" w:type="dxa"/>
            <w:vAlign w:val="bottom"/>
          </w:tcPr>
          <w:p w14:paraId="4DD1A0A9" w14:textId="77777777" w:rsidR="004B413C" w:rsidRDefault="004B413C">
            <w:pPr>
              <w:rPr>
                <w:sz w:val="16"/>
                <w:szCs w:val="16"/>
              </w:rPr>
            </w:pPr>
          </w:p>
        </w:tc>
        <w:tc>
          <w:tcPr>
            <w:tcW w:w="520" w:type="dxa"/>
            <w:vAlign w:val="bottom"/>
          </w:tcPr>
          <w:p w14:paraId="7E0D6176" w14:textId="77777777" w:rsidR="004B413C" w:rsidRDefault="004B413C">
            <w:pPr>
              <w:rPr>
                <w:sz w:val="16"/>
                <w:szCs w:val="16"/>
              </w:rPr>
            </w:pPr>
          </w:p>
        </w:tc>
        <w:tc>
          <w:tcPr>
            <w:tcW w:w="0" w:type="dxa"/>
            <w:vAlign w:val="bottom"/>
          </w:tcPr>
          <w:p w14:paraId="6260E58D" w14:textId="77777777" w:rsidR="004B413C" w:rsidRDefault="004B413C">
            <w:pPr>
              <w:rPr>
                <w:sz w:val="1"/>
                <w:szCs w:val="1"/>
              </w:rPr>
            </w:pPr>
          </w:p>
        </w:tc>
      </w:tr>
      <w:tr w:rsidR="004B413C" w14:paraId="456E6F6D" w14:textId="77777777">
        <w:trPr>
          <w:trHeight w:val="191"/>
        </w:trPr>
        <w:tc>
          <w:tcPr>
            <w:tcW w:w="180" w:type="dxa"/>
            <w:vAlign w:val="bottom"/>
          </w:tcPr>
          <w:p w14:paraId="23B73485" w14:textId="77777777" w:rsidR="004B413C" w:rsidRDefault="004B413C">
            <w:pPr>
              <w:rPr>
                <w:sz w:val="16"/>
                <w:szCs w:val="16"/>
              </w:rPr>
            </w:pPr>
          </w:p>
        </w:tc>
        <w:tc>
          <w:tcPr>
            <w:tcW w:w="840" w:type="dxa"/>
            <w:vAlign w:val="bottom"/>
          </w:tcPr>
          <w:p w14:paraId="4666A650" w14:textId="77777777" w:rsidR="004B413C" w:rsidRDefault="00EC2FEA">
            <w:pPr>
              <w:ind w:right="343"/>
              <w:jc w:val="right"/>
              <w:rPr>
                <w:sz w:val="20"/>
                <w:szCs w:val="20"/>
              </w:rPr>
            </w:pPr>
            <w:r>
              <w:rPr>
                <w:rFonts w:ascii="Arial" w:eastAsia="Arial" w:hAnsi="Arial" w:cs="Arial"/>
                <w:color w:val="4D4D4D"/>
                <w:sz w:val="16"/>
                <w:szCs w:val="16"/>
              </w:rPr>
              <w:t>2000</w:t>
            </w:r>
          </w:p>
        </w:tc>
        <w:tc>
          <w:tcPr>
            <w:tcW w:w="380" w:type="dxa"/>
            <w:vAlign w:val="bottom"/>
          </w:tcPr>
          <w:p w14:paraId="6B07164A" w14:textId="77777777" w:rsidR="004B413C" w:rsidRDefault="004B413C">
            <w:pPr>
              <w:rPr>
                <w:sz w:val="16"/>
                <w:szCs w:val="16"/>
              </w:rPr>
            </w:pPr>
          </w:p>
        </w:tc>
        <w:tc>
          <w:tcPr>
            <w:tcW w:w="380" w:type="dxa"/>
            <w:vAlign w:val="bottom"/>
          </w:tcPr>
          <w:p w14:paraId="09EEFCD0" w14:textId="77777777" w:rsidR="004B413C" w:rsidRDefault="004B413C">
            <w:pPr>
              <w:rPr>
                <w:sz w:val="16"/>
                <w:szCs w:val="16"/>
              </w:rPr>
            </w:pPr>
          </w:p>
        </w:tc>
        <w:tc>
          <w:tcPr>
            <w:tcW w:w="380" w:type="dxa"/>
            <w:vAlign w:val="bottom"/>
          </w:tcPr>
          <w:p w14:paraId="306568A4" w14:textId="77777777" w:rsidR="004B413C" w:rsidRDefault="004B413C">
            <w:pPr>
              <w:rPr>
                <w:sz w:val="16"/>
                <w:szCs w:val="16"/>
              </w:rPr>
            </w:pPr>
          </w:p>
        </w:tc>
        <w:tc>
          <w:tcPr>
            <w:tcW w:w="400" w:type="dxa"/>
            <w:vAlign w:val="bottom"/>
          </w:tcPr>
          <w:p w14:paraId="3D6C3472" w14:textId="77777777" w:rsidR="004B413C" w:rsidRDefault="004B413C">
            <w:pPr>
              <w:rPr>
                <w:sz w:val="16"/>
                <w:szCs w:val="16"/>
              </w:rPr>
            </w:pPr>
          </w:p>
        </w:tc>
        <w:tc>
          <w:tcPr>
            <w:tcW w:w="380" w:type="dxa"/>
            <w:vAlign w:val="bottom"/>
          </w:tcPr>
          <w:p w14:paraId="7B24BD39" w14:textId="77777777" w:rsidR="004B413C" w:rsidRDefault="004B413C">
            <w:pPr>
              <w:rPr>
                <w:sz w:val="16"/>
                <w:szCs w:val="16"/>
              </w:rPr>
            </w:pPr>
          </w:p>
        </w:tc>
        <w:tc>
          <w:tcPr>
            <w:tcW w:w="380" w:type="dxa"/>
            <w:vAlign w:val="bottom"/>
          </w:tcPr>
          <w:p w14:paraId="4B7C1C4E" w14:textId="77777777" w:rsidR="004B413C" w:rsidRDefault="004B413C">
            <w:pPr>
              <w:rPr>
                <w:sz w:val="16"/>
                <w:szCs w:val="16"/>
              </w:rPr>
            </w:pPr>
          </w:p>
        </w:tc>
        <w:tc>
          <w:tcPr>
            <w:tcW w:w="380" w:type="dxa"/>
            <w:vAlign w:val="bottom"/>
          </w:tcPr>
          <w:p w14:paraId="7356CC0D" w14:textId="77777777" w:rsidR="004B413C" w:rsidRDefault="004B413C">
            <w:pPr>
              <w:rPr>
                <w:sz w:val="16"/>
                <w:szCs w:val="16"/>
              </w:rPr>
            </w:pPr>
          </w:p>
        </w:tc>
        <w:tc>
          <w:tcPr>
            <w:tcW w:w="380" w:type="dxa"/>
            <w:vAlign w:val="bottom"/>
          </w:tcPr>
          <w:p w14:paraId="63DF0841" w14:textId="77777777" w:rsidR="004B413C" w:rsidRDefault="004B413C">
            <w:pPr>
              <w:rPr>
                <w:sz w:val="16"/>
                <w:szCs w:val="16"/>
              </w:rPr>
            </w:pPr>
          </w:p>
        </w:tc>
        <w:tc>
          <w:tcPr>
            <w:tcW w:w="400" w:type="dxa"/>
            <w:vAlign w:val="bottom"/>
          </w:tcPr>
          <w:p w14:paraId="7E4C976D" w14:textId="77777777" w:rsidR="004B413C" w:rsidRDefault="004B413C">
            <w:pPr>
              <w:rPr>
                <w:sz w:val="16"/>
                <w:szCs w:val="16"/>
              </w:rPr>
            </w:pPr>
          </w:p>
        </w:tc>
        <w:tc>
          <w:tcPr>
            <w:tcW w:w="380" w:type="dxa"/>
            <w:vAlign w:val="bottom"/>
          </w:tcPr>
          <w:p w14:paraId="5B5A2D6D" w14:textId="77777777" w:rsidR="004B413C" w:rsidRDefault="004B413C">
            <w:pPr>
              <w:rPr>
                <w:sz w:val="16"/>
                <w:szCs w:val="16"/>
              </w:rPr>
            </w:pPr>
          </w:p>
        </w:tc>
        <w:tc>
          <w:tcPr>
            <w:tcW w:w="380" w:type="dxa"/>
            <w:vAlign w:val="bottom"/>
          </w:tcPr>
          <w:p w14:paraId="2D8DA01E" w14:textId="77777777" w:rsidR="004B413C" w:rsidRDefault="004B413C">
            <w:pPr>
              <w:rPr>
                <w:sz w:val="16"/>
                <w:szCs w:val="16"/>
              </w:rPr>
            </w:pPr>
          </w:p>
        </w:tc>
        <w:tc>
          <w:tcPr>
            <w:tcW w:w="380" w:type="dxa"/>
            <w:vAlign w:val="bottom"/>
          </w:tcPr>
          <w:p w14:paraId="2D44597E" w14:textId="77777777" w:rsidR="004B413C" w:rsidRDefault="004B413C">
            <w:pPr>
              <w:rPr>
                <w:sz w:val="16"/>
                <w:szCs w:val="16"/>
              </w:rPr>
            </w:pPr>
          </w:p>
        </w:tc>
        <w:tc>
          <w:tcPr>
            <w:tcW w:w="380" w:type="dxa"/>
            <w:vAlign w:val="bottom"/>
          </w:tcPr>
          <w:p w14:paraId="322A1243" w14:textId="77777777" w:rsidR="004B413C" w:rsidRDefault="004B413C">
            <w:pPr>
              <w:rPr>
                <w:sz w:val="16"/>
                <w:szCs w:val="16"/>
              </w:rPr>
            </w:pPr>
          </w:p>
        </w:tc>
        <w:tc>
          <w:tcPr>
            <w:tcW w:w="400" w:type="dxa"/>
            <w:vAlign w:val="bottom"/>
          </w:tcPr>
          <w:p w14:paraId="130B65DD" w14:textId="77777777" w:rsidR="004B413C" w:rsidRDefault="004B413C">
            <w:pPr>
              <w:rPr>
                <w:sz w:val="16"/>
                <w:szCs w:val="16"/>
              </w:rPr>
            </w:pPr>
          </w:p>
        </w:tc>
        <w:tc>
          <w:tcPr>
            <w:tcW w:w="380" w:type="dxa"/>
            <w:vAlign w:val="bottom"/>
          </w:tcPr>
          <w:p w14:paraId="374F9ABD" w14:textId="77777777" w:rsidR="004B413C" w:rsidRDefault="004B413C">
            <w:pPr>
              <w:rPr>
                <w:sz w:val="16"/>
                <w:szCs w:val="16"/>
              </w:rPr>
            </w:pPr>
          </w:p>
        </w:tc>
        <w:tc>
          <w:tcPr>
            <w:tcW w:w="380" w:type="dxa"/>
            <w:vAlign w:val="bottom"/>
          </w:tcPr>
          <w:p w14:paraId="03F01B22" w14:textId="77777777" w:rsidR="004B413C" w:rsidRDefault="004B413C">
            <w:pPr>
              <w:rPr>
                <w:sz w:val="16"/>
                <w:szCs w:val="16"/>
              </w:rPr>
            </w:pPr>
          </w:p>
        </w:tc>
        <w:tc>
          <w:tcPr>
            <w:tcW w:w="380" w:type="dxa"/>
            <w:vAlign w:val="bottom"/>
          </w:tcPr>
          <w:p w14:paraId="2D4D8BFE" w14:textId="77777777" w:rsidR="004B413C" w:rsidRDefault="004B413C">
            <w:pPr>
              <w:rPr>
                <w:sz w:val="16"/>
                <w:szCs w:val="16"/>
              </w:rPr>
            </w:pPr>
          </w:p>
        </w:tc>
        <w:tc>
          <w:tcPr>
            <w:tcW w:w="380" w:type="dxa"/>
            <w:vAlign w:val="bottom"/>
          </w:tcPr>
          <w:p w14:paraId="1300624C" w14:textId="77777777" w:rsidR="004B413C" w:rsidRDefault="004B413C">
            <w:pPr>
              <w:rPr>
                <w:sz w:val="16"/>
                <w:szCs w:val="16"/>
              </w:rPr>
            </w:pPr>
          </w:p>
        </w:tc>
        <w:tc>
          <w:tcPr>
            <w:tcW w:w="400" w:type="dxa"/>
            <w:vAlign w:val="bottom"/>
          </w:tcPr>
          <w:p w14:paraId="10C7BAFB" w14:textId="77777777" w:rsidR="004B413C" w:rsidRDefault="004B413C">
            <w:pPr>
              <w:rPr>
                <w:sz w:val="16"/>
                <w:szCs w:val="16"/>
              </w:rPr>
            </w:pPr>
          </w:p>
        </w:tc>
        <w:tc>
          <w:tcPr>
            <w:tcW w:w="380" w:type="dxa"/>
            <w:vAlign w:val="bottom"/>
          </w:tcPr>
          <w:p w14:paraId="595CD997" w14:textId="77777777" w:rsidR="004B413C" w:rsidRDefault="004B413C">
            <w:pPr>
              <w:rPr>
                <w:sz w:val="16"/>
                <w:szCs w:val="16"/>
              </w:rPr>
            </w:pPr>
          </w:p>
        </w:tc>
        <w:tc>
          <w:tcPr>
            <w:tcW w:w="380" w:type="dxa"/>
            <w:vAlign w:val="bottom"/>
          </w:tcPr>
          <w:p w14:paraId="5A146EB7" w14:textId="77777777" w:rsidR="004B413C" w:rsidRDefault="004B413C">
            <w:pPr>
              <w:rPr>
                <w:sz w:val="16"/>
                <w:szCs w:val="16"/>
              </w:rPr>
            </w:pPr>
          </w:p>
        </w:tc>
        <w:tc>
          <w:tcPr>
            <w:tcW w:w="380" w:type="dxa"/>
            <w:vAlign w:val="bottom"/>
          </w:tcPr>
          <w:p w14:paraId="5CE83BCB" w14:textId="77777777" w:rsidR="004B413C" w:rsidRDefault="004B413C">
            <w:pPr>
              <w:rPr>
                <w:sz w:val="16"/>
                <w:szCs w:val="16"/>
              </w:rPr>
            </w:pPr>
          </w:p>
        </w:tc>
        <w:tc>
          <w:tcPr>
            <w:tcW w:w="380" w:type="dxa"/>
            <w:vAlign w:val="bottom"/>
          </w:tcPr>
          <w:p w14:paraId="544AC85E" w14:textId="77777777" w:rsidR="004B413C" w:rsidRDefault="004B413C">
            <w:pPr>
              <w:rPr>
                <w:sz w:val="16"/>
                <w:szCs w:val="16"/>
              </w:rPr>
            </w:pPr>
          </w:p>
        </w:tc>
        <w:tc>
          <w:tcPr>
            <w:tcW w:w="400" w:type="dxa"/>
            <w:vAlign w:val="bottom"/>
          </w:tcPr>
          <w:p w14:paraId="53F58E05" w14:textId="77777777" w:rsidR="004B413C" w:rsidRDefault="004B413C">
            <w:pPr>
              <w:rPr>
                <w:sz w:val="16"/>
                <w:szCs w:val="16"/>
              </w:rPr>
            </w:pPr>
          </w:p>
        </w:tc>
        <w:tc>
          <w:tcPr>
            <w:tcW w:w="380" w:type="dxa"/>
            <w:vAlign w:val="bottom"/>
          </w:tcPr>
          <w:p w14:paraId="0E5647C9" w14:textId="77777777" w:rsidR="004B413C" w:rsidRDefault="004B413C">
            <w:pPr>
              <w:rPr>
                <w:sz w:val="16"/>
                <w:szCs w:val="16"/>
              </w:rPr>
            </w:pPr>
          </w:p>
        </w:tc>
        <w:tc>
          <w:tcPr>
            <w:tcW w:w="380" w:type="dxa"/>
            <w:vAlign w:val="bottom"/>
          </w:tcPr>
          <w:p w14:paraId="1F0CA810" w14:textId="77777777" w:rsidR="004B413C" w:rsidRDefault="004B413C">
            <w:pPr>
              <w:rPr>
                <w:sz w:val="16"/>
                <w:szCs w:val="16"/>
              </w:rPr>
            </w:pPr>
          </w:p>
        </w:tc>
        <w:tc>
          <w:tcPr>
            <w:tcW w:w="380" w:type="dxa"/>
            <w:vAlign w:val="bottom"/>
          </w:tcPr>
          <w:p w14:paraId="43983093" w14:textId="77777777" w:rsidR="004B413C" w:rsidRDefault="004B413C">
            <w:pPr>
              <w:rPr>
                <w:sz w:val="16"/>
                <w:szCs w:val="16"/>
              </w:rPr>
            </w:pPr>
          </w:p>
        </w:tc>
        <w:tc>
          <w:tcPr>
            <w:tcW w:w="380" w:type="dxa"/>
            <w:vAlign w:val="bottom"/>
          </w:tcPr>
          <w:p w14:paraId="408C4B2C" w14:textId="77777777" w:rsidR="004B413C" w:rsidRDefault="004B413C">
            <w:pPr>
              <w:rPr>
                <w:sz w:val="16"/>
                <w:szCs w:val="16"/>
              </w:rPr>
            </w:pPr>
          </w:p>
        </w:tc>
        <w:tc>
          <w:tcPr>
            <w:tcW w:w="400" w:type="dxa"/>
            <w:vAlign w:val="bottom"/>
          </w:tcPr>
          <w:p w14:paraId="612CB3AB" w14:textId="77777777" w:rsidR="004B413C" w:rsidRDefault="004B413C">
            <w:pPr>
              <w:rPr>
                <w:sz w:val="16"/>
                <w:szCs w:val="16"/>
              </w:rPr>
            </w:pPr>
          </w:p>
        </w:tc>
        <w:tc>
          <w:tcPr>
            <w:tcW w:w="520" w:type="dxa"/>
            <w:vAlign w:val="bottom"/>
          </w:tcPr>
          <w:p w14:paraId="0AF59B6A" w14:textId="77777777" w:rsidR="004B413C" w:rsidRDefault="004B413C">
            <w:pPr>
              <w:rPr>
                <w:sz w:val="16"/>
                <w:szCs w:val="16"/>
              </w:rPr>
            </w:pPr>
          </w:p>
        </w:tc>
        <w:tc>
          <w:tcPr>
            <w:tcW w:w="0" w:type="dxa"/>
            <w:vAlign w:val="bottom"/>
          </w:tcPr>
          <w:p w14:paraId="0B57E164" w14:textId="77777777" w:rsidR="004B413C" w:rsidRDefault="004B413C">
            <w:pPr>
              <w:rPr>
                <w:sz w:val="1"/>
                <w:szCs w:val="1"/>
              </w:rPr>
            </w:pPr>
          </w:p>
        </w:tc>
      </w:tr>
      <w:tr w:rsidR="004B413C" w14:paraId="51F30074" w14:textId="77777777">
        <w:trPr>
          <w:trHeight w:val="201"/>
        </w:trPr>
        <w:tc>
          <w:tcPr>
            <w:tcW w:w="180" w:type="dxa"/>
            <w:vAlign w:val="bottom"/>
          </w:tcPr>
          <w:p w14:paraId="38B587FB" w14:textId="77777777" w:rsidR="004B413C" w:rsidRDefault="004B413C">
            <w:pPr>
              <w:rPr>
                <w:sz w:val="17"/>
                <w:szCs w:val="17"/>
              </w:rPr>
            </w:pPr>
          </w:p>
        </w:tc>
        <w:tc>
          <w:tcPr>
            <w:tcW w:w="840" w:type="dxa"/>
            <w:vAlign w:val="bottom"/>
          </w:tcPr>
          <w:p w14:paraId="272E8ACB" w14:textId="77777777" w:rsidR="004B413C" w:rsidRDefault="00EC2FEA">
            <w:pPr>
              <w:ind w:right="343"/>
              <w:jc w:val="right"/>
              <w:rPr>
                <w:sz w:val="20"/>
                <w:szCs w:val="20"/>
              </w:rPr>
            </w:pPr>
            <w:r>
              <w:rPr>
                <w:rFonts w:ascii="Arial" w:eastAsia="Arial" w:hAnsi="Arial" w:cs="Arial"/>
                <w:color w:val="4D4D4D"/>
                <w:sz w:val="16"/>
                <w:szCs w:val="16"/>
              </w:rPr>
              <w:t>2005</w:t>
            </w:r>
          </w:p>
        </w:tc>
        <w:tc>
          <w:tcPr>
            <w:tcW w:w="380" w:type="dxa"/>
            <w:vAlign w:val="bottom"/>
          </w:tcPr>
          <w:p w14:paraId="3F8F42B9" w14:textId="77777777" w:rsidR="004B413C" w:rsidRDefault="004B413C">
            <w:pPr>
              <w:rPr>
                <w:sz w:val="17"/>
                <w:szCs w:val="17"/>
              </w:rPr>
            </w:pPr>
          </w:p>
        </w:tc>
        <w:tc>
          <w:tcPr>
            <w:tcW w:w="380" w:type="dxa"/>
            <w:vAlign w:val="bottom"/>
          </w:tcPr>
          <w:p w14:paraId="75FF76CA" w14:textId="77777777" w:rsidR="004B413C" w:rsidRDefault="004B413C">
            <w:pPr>
              <w:rPr>
                <w:sz w:val="17"/>
                <w:szCs w:val="17"/>
              </w:rPr>
            </w:pPr>
          </w:p>
        </w:tc>
        <w:tc>
          <w:tcPr>
            <w:tcW w:w="380" w:type="dxa"/>
            <w:vAlign w:val="bottom"/>
          </w:tcPr>
          <w:p w14:paraId="647D1D70" w14:textId="77777777" w:rsidR="004B413C" w:rsidRDefault="004B413C">
            <w:pPr>
              <w:rPr>
                <w:sz w:val="17"/>
                <w:szCs w:val="17"/>
              </w:rPr>
            </w:pPr>
          </w:p>
        </w:tc>
        <w:tc>
          <w:tcPr>
            <w:tcW w:w="400" w:type="dxa"/>
            <w:vAlign w:val="bottom"/>
          </w:tcPr>
          <w:p w14:paraId="2EDF4DD8" w14:textId="77777777" w:rsidR="004B413C" w:rsidRDefault="004B413C">
            <w:pPr>
              <w:rPr>
                <w:sz w:val="17"/>
                <w:szCs w:val="17"/>
              </w:rPr>
            </w:pPr>
          </w:p>
        </w:tc>
        <w:tc>
          <w:tcPr>
            <w:tcW w:w="380" w:type="dxa"/>
            <w:vAlign w:val="bottom"/>
          </w:tcPr>
          <w:p w14:paraId="47BA307C" w14:textId="77777777" w:rsidR="004B413C" w:rsidRDefault="004B413C">
            <w:pPr>
              <w:rPr>
                <w:sz w:val="17"/>
                <w:szCs w:val="17"/>
              </w:rPr>
            </w:pPr>
          </w:p>
        </w:tc>
        <w:tc>
          <w:tcPr>
            <w:tcW w:w="380" w:type="dxa"/>
            <w:vAlign w:val="bottom"/>
          </w:tcPr>
          <w:p w14:paraId="4CE2D6CB" w14:textId="77777777" w:rsidR="004B413C" w:rsidRDefault="004B413C">
            <w:pPr>
              <w:rPr>
                <w:sz w:val="17"/>
                <w:szCs w:val="17"/>
              </w:rPr>
            </w:pPr>
          </w:p>
        </w:tc>
        <w:tc>
          <w:tcPr>
            <w:tcW w:w="380" w:type="dxa"/>
            <w:vAlign w:val="bottom"/>
          </w:tcPr>
          <w:p w14:paraId="35570A1B" w14:textId="77777777" w:rsidR="004B413C" w:rsidRDefault="004B413C">
            <w:pPr>
              <w:rPr>
                <w:sz w:val="17"/>
                <w:szCs w:val="17"/>
              </w:rPr>
            </w:pPr>
          </w:p>
        </w:tc>
        <w:tc>
          <w:tcPr>
            <w:tcW w:w="380" w:type="dxa"/>
            <w:vAlign w:val="bottom"/>
          </w:tcPr>
          <w:p w14:paraId="672B77E9" w14:textId="77777777" w:rsidR="004B413C" w:rsidRDefault="004B413C">
            <w:pPr>
              <w:rPr>
                <w:sz w:val="17"/>
                <w:szCs w:val="17"/>
              </w:rPr>
            </w:pPr>
          </w:p>
        </w:tc>
        <w:tc>
          <w:tcPr>
            <w:tcW w:w="400" w:type="dxa"/>
            <w:vAlign w:val="bottom"/>
          </w:tcPr>
          <w:p w14:paraId="09A41823" w14:textId="77777777" w:rsidR="004B413C" w:rsidRDefault="004B413C">
            <w:pPr>
              <w:rPr>
                <w:sz w:val="17"/>
                <w:szCs w:val="17"/>
              </w:rPr>
            </w:pPr>
          </w:p>
        </w:tc>
        <w:tc>
          <w:tcPr>
            <w:tcW w:w="380" w:type="dxa"/>
            <w:vAlign w:val="bottom"/>
          </w:tcPr>
          <w:p w14:paraId="773EBF2B" w14:textId="77777777" w:rsidR="004B413C" w:rsidRDefault="004B413C">
            <w:pPr>
              <w:rPr>
                <w:sz w:val="17"/>
                <w:szCs w:val="17"/>
              </w:rPr>
            </w:pPr>
          </w:p>
        </w:tc>
        <w:tc>
          <w:tcPr>
            <w:tcW w:w="380" w:type="dxa"/>
            <w:vAlign w:val="bottom"/>
          </w:tcPr>
          <w:p w14:paraId="3D38C743" w14:textId="77777777" w:rsidR="004B413C" w:rsidRDefault="004B413C">
            <w:pPr>
              <w:rPr>
                <w:sz w:val="17"/>
                <w:szCs w:val="17"/>
              </w:rPr>
            </w:pPr>
          </w:p>
        </w:tc>
        <w:tc>
          <w:tcPr>
            <w:tcW w:w="380" w:type="dxa"/>
            <w:vAlign w:val="bottom"/>
          </w:tcPr>
          <w:p w14:paraId="46412BE2" w14:textId="77777777" w:rsidR="004B413C" w:rsidRDefault="004B413C">
            <w:pPr>
              <w:rPr>
                <w:sz w:val="17"/>
                <w:szCs w:val="17"/>
              </w:rPr>
            </w:pPr>
          </w:p>
        </w:tc>
        <w:tc>
          <w:tcPr>
            <w:tcW w:w="380" w:type="dxa"/>
            <w:vAlign w:val="bottom"/>
          </w:tcPr>
          <w:p w14:paraId="4D3D4F13" w14:textId="77777777" w:rsidR="004B413C" w:rsidRDefault="004B413C">
            <w:pPr>
              <w:rPr>
                <w:sz w:val="17"/>
                <w:szCs w:val="17"/>
              </w:rPr>
            </w:pPr>
          </w:p>
        </w:tc>
        <w:tc>
          <w:tcPr>
            <w:tcW w:w="400" w:type="dxa"/>
            <w:vAlign w:val="bottom"/>
          </w:tcPr>
          <w:p w14:paraId="440F5ACD" w14:textId="77777777" w:rsidR="004B413C" w:rsidRDefault="004B413C">
            <w:pPr>
              <w:rPr>
                <w:sz w:val="17"/>
                <w:szCs w:val="17"/>
              </w:rPr>
            </w:pPr>
          </w:p>
        </w:tc>
        <w:tc>
          <w:tcPr>
            <w:tcW w:w="380" w:type="dxa"/>
            <w:vAlign w:val="bottom"/>
          </w:tcPr>
          <w:p w14:paraId="1C1B4E94" w14:textId="77777777" w:rsidR="004B413C" w:rsidRDefault="004B413C">
            <w:pPr>
              <w:rPr>
                <w:sz w:val="17"/>
                <w:szCs w:val="17"/>
              </w:rPr>
            </w:pPr>
          </w:p>
        </w:tc>
        <w:tc>
          <w:tcPr>
            <w:tcW w:w="380" w:type="dxa"/>
            <w:vAlign w:val="bottom"/>
          </w:tcPr>
          <w:p w14:paraId="5EA25104" w14:textId="77777777" w:rsidR="004B413C" w:rsidRDefault="004B413C">
            <w:pPr>
              <w:rPr>
                <w:sz w:val="17"/>
                <w:szCs w:val="17"/>
              </w:rPr>
            </w:pPr>
          </w:p>
        </w:tc>
        <w:tc>
          <w:tcPr>
            <w:tcW w:w="380" w:type="dxa"/>
            <w:vAlign w:val="bottom"/>
          </w:tcPr>
          <w:p w14:paraId="140AEAB6" w14:textId="77777777" w:rsidR="004B413C" w:rsidRDefault="004B413C">
            <w:pPr>
              <w:rPr>
                <w:sz w:val="17"/>
                <w:szCs w:val="17"/>
              </w:rPr>
            </w:pPr>
          </w:p>
        </w:tc>
        <w:tc>
          <w:tcPr>
            <w:tcW w:w="380" w:type="dxa"/>
            <w:vAlign w:val="bottom"/>
          </w:tcPr>
          <w:p w14:paraId="01DAFCF2" w14:textId="77777777" w:rsidR="004B413C" w:rsidRDefault="004B413C">
            <w:pPr>
              <w:rPr>
                <w:sz w:val="17"/>
                <w:szCs w:val="17"/>
              </w:rPr>
            </w:pPr>
          </w:p>
        </w:tc>
        <w:tc>
          <w:tcPr>
            <w:tcW w:w="400" w:type="dxa"/>
            <w:vAlign w:val="bottom"/>
          </w:tcPr>
          <w:p w14:paraId="49268590" w14:textId="77777777" w:rsidR="004B413C" w:rsidRDefault="004B413C">
            <w:pPr>
              <w:rPr>
                <w:sz w:val="17"/>
                <w:szCs w:val="17"/>
              </w:rPr>
            </w:pPr>
          </w:p>
        </w:tc>
        <w:tc>
          <w:tcPr>
            <w:tcW w:w="380" w:type="dxa"/>
            <w:vAlign w:val="bottom"/>
          </w:tcPr>
          <w:p w14:paraId="65DEC140" w14:textId="77777777" w:rsidR="004B413C" w:rsidRDefault="004B413C">
            <w:pPr>
              <w:rPr>
                <w:sz w:val="17"/>
                <w:szCs w:val="17"/>
              </w:rPr>
            </w:pPr>
          </w:p>
        </w:tc>
        <w:tc>
          <w:tcPr>
            <w:tcW w:w="380" w:type="dxa"/>
            <w:vAlign w:val="bottom"/>
          </w:tcPr>
          <w:p w14:paraId="2DA8A039" w14:textId="77777777" w:rsidR="004B413C" w:rsidRDefault="004B413C">
            <w:pPr>
              <w:rPr>
                <w:sz w:val="17"/>
                <w:szCs w:val="17"/>
              </w:rPr>
            </w:pPr>
          </w:p>
        </w:tc>
        <w:tc>
          <w:tcPr>
            <w:tcW w:w="380" w:type="dxa"/>
            <w:vAlign w:val="bottom"/>
          </w:tcPr>
          <w:p w14:paraId="39177ABB" w14:textId="77777777" w:rsidR="004B413C" w:rsidRDefault="004B413C">
            <w:pPr>
              <w:rPr>
                <w:sz w:val="17"/>
                <w:szCs w:val="17"/>
              </w:rPr>
            </w:pPr>
          </w:p>
        </w:tc>
        <w:tc>
          <w:tcPr>
            <w:tcW w:w="380" w:type="dxa"/>
            <w:vAlign w:val="bottom"/>
          </w:tcPr>
          <w:p w14:paraId="54CC3179" w14:textId="77777777" w:rsidR="004B413C" w:rsidRDefault="004B413C">
            <w:pPr>
              <w:rPr>
                <w:sz w:val="17"/>
                <w:szCs w:val="17"/>
              </w:rPr>
            </w:pPr>
          </w:p>
        </w:tc>
        <w:tc>
          <w:tcPr>
            <w:tcW w:w="400" w:type="dxa"/>
            <w:vAlign w:val="bottom"/>
          </w:tcPr>
          <w:p w14:paraId="3892CB1F" w14:textId="77777777" w:rsidR="004B413C" w:rsidRDefault="004B413C">
            <w:pPr>
              <w:rPr>
                <w:sz w:val="17"/>
                <w:szCs w:val="17"/>
              </w:rPr>
            </w:pPr>
          </w:p>
        </w:tc>
        <w:tc>
          <w:tcPr>
            <w:tcW w:w="380" w:type="dxa"/>
            <w:vAlign w:val="bottom"/>
          </w:tcPr>
          <w:p w14:paraId="728727C5" w14:textId="77777777" w:rsidR="004B413C" w:rsidRDefault="004B413C">
            <w:pPr>
              <w:rPr>
                <w:sz w:val="17"/>
                <w:szCs w:val="17"/>
              </w:rPr>
            </w:pPr>
          </w:p>
        </w:tc>
        <w:tc>
          <w:tcPr>
            <w:tcW w:w="380" w:type="dxa"/>
            <w:vAlign w:val="bottom"/>
          </w:tcPr>
          <w:p w14:paraId="460DA3A8" w14:textId="77777777" w:rsidR="004B413C" w:rsidRDefault="004B413C">
            <w:pPr>
              <w:rPr>
                <w:sz w:val="17"/>
                <w:szCs w:val="17"/>
              </w:rPr>
            </w:pPr>
          </w:p>
        </w:tc>
        <w:tc>
          <w:tcPr>
            <w:tcW w:w="380" w:type="dxa"/>
            <w:vAlign w:val="bottom"/>
          </w:tcPr>
          <w:p w14:paraId="144C3DE0" w14:textId="77777777" w:rsidR="004B413C" w:rsidRDefault="004B413C">
            <w:pPr>
              <w:rPr>
                <w:sz w:val="17"/>
                <w:szCs w:val="17"/>
              </w:rPr>
            </w:pPr>
          </w:p>
        </w:tc>
        <w:tc>
          <w:tcPr>
            <w:tcW w:w="380" w:type="dxa"/>
            <w:vAlign w:val="bottom"/>
          </w:tcPr>
          <w:p w14:paraId="4BEE65AF" w14:textId="77777777" w:rsidR="004B413C" w:rsidRDefault="004B413C">
            <w:pPr>
              <w:rPr>
                <w:sz w:val="17"/>
                <w:szCs w:val="17"/>
              </w:rPr>
            </w:pPr>
          </w:p>
        </w:tc>
        <w:tc>
          <w:tcPr>
            <w:tcW w:w="400" w:type="dxa"/>
            <w:vAlign w:val="bottom"/>
          </w:tcPr>
          <w:p w14:paraId="13BFC3F7" w14:textId="77777777" w:rsidR="004B413C" w:rsidRDefault="004B413C">
            <w:pPr>
              <w:rPr>
                <w:sz w:val="17"/>
                <w:szCs w:val="17"/>
              </w:rPr>
            </w:pPr>
          </w:p>
        </w:tc>
        <w:tc>
          <w:tcPr>
            <w:tcW w:w="520" w:type="dxa"/>
            <w:vMerge w:val="restart"/>
            <w:vAlign w:val="bottom"/>
          </w:tcPr>
          <w:p w14:paraId="3ECDA8F5" w14:textId="77777777" w:rsidR="004B413C" w:rsidRDefault="00EC2FEA">
            <w:pPr>
              <w:ind w:left="420"/>
              <w:rPr>
                <w:sz w:val="20"/>
                <w:szCs w:val="20"/>
              </w:rPr>
            </w:pPr>
            <w:r>
              <w:rPr>
                <w:rFonts w:ascii="Arial" w:eastAsia="Arial" w:hAnsi="Arial" w:cs="Arial"/>
                <w:color w:val="1A1A1A"/>
                <w:w w:val="74"/>
                <w:sz w:val="16"/>
                <w:szCs w:val="16"/>
              </w:rPr>
              <w:t>A</w:t>
            </w:r>
          </w:p>
        </w:tc>
        <w:tc>
          <w:tcPr>
            <w:tcW w:w="0" w:type="dxa"/>
            <w:vAlign w:val="bottom"/>
          </w:tcPr>
          <w:p w14:paraId="72D78AC1" w14:textId="77777777" w:rsidR="004B413C" w:rsidRDefault="004B413C">
            <w:pPr>
              <w:rPr>
                <w:sz w:val="1"/>
                <w:szCs w:val="1"/>
              </w:rPr>
            </w:pPr>
          </w:p>
        </w:tc>
      </w:tr>
      <w:tr w:rsidR="004B413C" w14:paraId="45040B89" w14:textId="77777777">
        <w:trPr>
          <w:trHeight w:val="80"/>
        </w:trPr>
        <w:tc>
          <w:tcPr>
            <w:tcW w:w="180" w:type="dxa"/>
            <w:vAlign w:val="bottom"/>
          </w:tcPr>
          <w:p w14:paraId="7265432C" w14:textId="77777777" w:rsidR="004B413C" w:rsidRDefault="004B413C">
            <w:pPr>
              <w:rPr>
                <w:sz w:val="6"/>
                <w:szCs w:val="6"/>
              </w:rPr>
            </w:pPr>
          </w:p>
        </w:tc>
        <w:tc>
          <w:tcPr>
            <w:tcW w:w="840" w:type="dxa"/>
            <w:vMerge w:val="restart"/>
            <w:vAlign w:val="bottom"/>
          </w:tcPr>
          <w:p w14:paraId="31CED171" w14:textId="77777777" w:rsidR="004B413C" w:rsidRDefault="00EC2FEA">
            <w:pPr>
              <w:ind w:right="343"/>
              <w:jc w:val="right"/>
              <w:rPr>
                <w:sz w:val="20"/>
                <w:szCs w:val="20"/>
              </w:rPr>
            </w:pPr>
            <w:r>
              <w:rPr>
                <w:rFonts w:ascii="Arial" w:eastAsia="Arial" w:hAnsi="Arial" w:cs="Arial"/>
                <w:color w:val="4D4D4D"/>
                <w:sz w:val="16"/>
                <w:szCs w:val="16"/>
              </w:rPr>
              <w:t>2010</w:t>
            </w:r>
          </w:p>
        </w:tc>
        <w:tc>
          <w:tcPr>
            <w:tcW w:w="380" w:type="dxa"/>
            <w:vAlign w:val="bottom"/>
          </w:tcPr>
          <w:p w14:paraId="6645A999" w14:textId="77777777" w:rsidR="004B413C" w:rsidRDefault="004B413C">
            <w:pPr>
              <w:rPr>
                <w:sz w:val="6"/>
                <w:szCs w:val="6"/>
              </w:rPr>
            </w:pPr>
          </w:p>
        </w:tc>
        <w:tc>
          <w:tcPr>
            <w:tcW w:w="380" w:type="dxa"/>
            <w:vAlign w:val="bottom"/>
          </w:tcPr>
          <w:p w14:paraId="198852B6" w14:textId="77777777" w:rsidR="004B413C" w:rsidRDefault="004B413C">
            <w:pPr>
              <w:rPr>
                <w:sz w:val="6"/>
                <w:szCs w:val="6"/>
              </w:rPr>
            </w:pPr>
          </w:p>
        </w:tc>
        <w:tc>
          <w:tcPr>
            <w:tcW w:w="380" w:type="dxa"/>
            <w:vAlign w:val="bottom"/>
          </w:tcPr>
          <w:p w14:paraId="1DD9DAD3" w14:textId="77777777" w:rsidR="004B413C" w:rsidRDefault="004B413C">
            <w:pPr>
              <w:rPr>
                <w:sz w:val="6"/>
                <w:szCs w:val="6"/>
              </w:rPr>
            </w:pPr>
          </w:p>
        </w:tc>
        <w:tc>
          <w:tcPr>
            <w:tcW w:w="400" w:type="dxa"/>
            <w:vAlign w:val="bottom"/>
          </w:tcPr>
          <w:p w14:paraId="49AC87CD" w14:textId="77777777" w:rsidR="004B413C" w:rsidRDefault="004B413C">
            <w:pPr>
              <w:rPr>
                <w:sz w:val="6"/>
                <w:szCs w:val="6"/>
              </w:rPr>
            </w:pPr>
          </w:p>
        </w:tc>
        <w:tc>
          <w:tcPr>
            <w:tcW w:w="380" w:type="dxa"/>
            <w:vAlign w:val="bottom"/>
          </w:tcPr>
          <w:p w14:paraId="7AE29152" w14:textId="77777777" w:rsidR="004B413C" w:rsidRDefault="004B413C">
            <w:pPr>
              <w:rPr>
                <w:sz w:val="6"/>
                <w:szCs w:val="6"/>
              </w:rPr>
            </w:pPr>
          </w:p>
        </w:tc>
        <w:tc>
          <w:tcPr>
            <w:tcW w:w="380" w:type="dxa"/>
            <w:vAlign w:val="bottom"/>
          </w:tcPr>
          <w:p w14:paraId="60EDEC6D" w14:textId="77777777" w:rsidR="004B413C" w:rsidRDefault="004B413C">
            <w:pPr>
              <w:rPr>
                <w:sz w:val="6"/>
                <w:szCs w:val="6"/>
              </w:rPr>
            </w:pPr>
          </w:p>
        </w:tc>
        <w:tc>
          <w:tcPr>
            <w:tcW w:w="380" w:type="dxa"/>
            <w:vAlign w:val="bottom"/>
          </w:tcPr>
          <w:p w14:paraId="2293F255" w14:textId="77777777" w:rsidR="004B413C" w:rsidRDefault="004B413C">
            <w:pPr>
              <w:rPr>
                <w:sz w:val="6"/>
                <w:szCs w:val="6"/>
              </w:rPr>
            </w:pPr>
          </w:p>
        </w:tc>
        <w:tc>
          <w:tcPr>
            <w:tcW w:w="380" w:type="dxa"/>
            <w:vAlign w:val="bottom"/>
          </w:tcPr>
          <w:p w14:paraId="20C46D77" w14:textId="77777777" w:rsidR="004B413C" w:rsidRDefault="004B413C">
            <w:pPr>
              <w:rPr>
                <w:sz w:val="6"/>
                <w:szCs w:val="6"/>
              </w:rPr>
            </w:pPr>
          </w:p>
        </w:tc>
        <w:tc>
          <w:tcPr>
            <w:tcW w:w="400" w:type="dxa"/>
            <w:vAlign w:val="bottom"/>
          </w:tcPr>
          <w:p w14:paraId="2AA825C1" w14:textId="77777777" w:rsidR="004B413C" w:rsidRDefault="004B413C">
            <w:pPr>
              <w:rPr>
                <w:sz w:val="6"/>
                <w:szCs w:val="6"/>
              </w:rPr>
            </w:pPr>
          </w:p>
        </w:tc>
        <w:tc>
          <w:tcPr>
            <w:tcW w:w="380" w:type="dxa"/>
            <w:vAlign w:val="bottom"/>
          </w:tcPr>
          <w:p w14:paraId="0FBD2772" w14:textId="77777777" w:rsidR="004B413C" w:rsidRDefault="004B413C">
            <w:pPr>
              <w:rPr>
                <w:sz w:val="6"/>
                <w:szCs w:val="6"/>
              </w:rPr>
            </w:pPr>
          </w:p>
        </w:tc>
        <w:tc>
          <w:tcPr>
            <w:tcW w:w="380" w:type="dxa"/>
            <w:vAlign w:val="bottom"/>
          </w:tcPr>
          <w:p w14:paraId="669EFB15" w14:textId="77777777" w:rsidR="004B413C" w:rsidRDefault="004B413C">
            <w:pPr>
              <w:rPr>
                <w:sz w:val="6"/>
                <w:szCs w:val="6"/>
              </w:rPr>
            </w:pPr>
          </w:p>
        </w:tc>
        <w:tc>
          <w:tcPr>
            <w:tcW w:w="380" w:type="dxa"/>
            <w:vAlign w:val="bottom"/>
          </w:tcPr>
          <w:p w14:paraId="7C133715" w14:textId="77777777" w:rsidR="004B413C" w:rsidRDefault="004B413C">
            <w:pPr>
              <w:rPr>
                <w:sz w:val="6"/>
                <w:szCs w:val="6"/>
              </w:rPr>
            </w:pPr>
          </w:p>
        </w:tc>
        <w:tc>
          <w:tcPr>
            <w:tcW w:w="380" w:type="dxa"/>
            <w:vAlign w:val="bottom"/>
          </w:tcPr>
          <w:p w14:paraId="08351466" w14:textId="77777777" w:rsidR="004B413C" w:rsidRDefault="004B413C">
            <w:pPr>
              <w:rPr>
                <w:sz w:val="6"/>
                <w:szCs w:val="6"/>
              </w:rPr>
            </w:pPr>
          </w:p>
        </w:tc>
        <w:tc>
          <w:tcPr>
            <w:tcW w:w="400" w:type="dxa"/>
            <w:vAlign w:val="bottom"/>
          </w:tcPr>
          <w:p w14:paraId="775C3297" w14:textId="77777777" w:rsidR="004B413C" w:rsidRDefault="004B413C">
            <w:pPr>
              <w:rPr>
                <w:sz w:val="6"/>
                <w:szCs w:val="6"/>
              </w:rPr>
            </w:pPr>
          </w:p>
        </w:tc>
        <w:tc>
          <w:tcPr>
            <w:tcW w:w="380" w:type="dxa"/>
            <w:vAlign w:val="bottom"/>
          </w:tcPr>
          <w:p w14:paraId="270DCB22" w14:textId="77777777" w:rsidR="004B413C" w:rsidRDefault="004B413C">
            <w:pPr>
              <w:rPr>
                <w:sz w:val="6"/>
                <w:szCs w:val="6"/>
              </w:rPr>
            </w:pPr>
          </w:p>
        </w:tc>
        <w:tc>
          <w:tcPr>
            <w:tcW w:w="380" w:type="dxa"/>
            <w:vAlign w:val="bottom"/>
          </w:tcPr>
          <w:p w14:paraId="5736AFFE" w14:textId="77777777" w:rsidR="004B413C" w:rsidRDefault="004B413C">
            <w:pPr>
              <w:rPr>
                <w:sz w:val="6"/>
                <w:szCs w:val="6"/>
              </w:rPr>
            </w:pPr>
          </w:p>
        </w:tc>
        <w:tc>
          <w:tcPr>
            <w:tcW w:w="380" w:type="dxa"/>
            <w:vAlign w:val="bottom"/>
          </w:tcPr>
          <w:p w14:paraId="680A788A" w14:textId="77777777" w:rsidR="004B413C" w:rsidRDefault="004B413C">
            <w:pPr>
              <w:rPr>
                <w:sz w:val="6"/>
                <w:szCs w:val="6"/>
              </w:rPr>
            </w:pPr>
          </w:p>
        </w:tc>
        <w:tc>
          <w:tcPr>
            <w:tcW w:w="380" w:type="dxa"/>
            <w:vAlign w:val="bottom"/>
          </w:tcPr>
          <w:p w14:paraId="74BF3B18" w14:textId="77777777" w:rsidR="004B413C" w:rsidRDefault="004B413C">
            <w:pPr>
              <w:rPr>
                <w:sz w:val="6"/>
                <w:szCs w:val="6"/>
              </w:rPr>
            </w:pPr>
          </w:p>
        </w:tc>
        <w:tc>
          <w:tcPr>
            <w:tcW w:w="400" w:type="dxa"/>
            <w:vAlign w:val="bottom"/>
          </w:tcPr>
          <w:p w14:paraId="674AF650" w14:textId="77777777" w:rsidR="004B413C" w:rsidRDefault="004B413C">
            <w:pPr>
              <w:rPr>
                <w:sz w:val="6"/>
                <w:szCs w:val="6"/>
              </w:rPr>
            </w:pPr>
          </w:p>
        </w:tc>
        <w:tc>
          <w:tcPr>
            <w:tcW w:w="380" w:type="dxa"/>
            <w:vAlign w:val="bottom"/>
          </w:tcPr>
          <w:p w14:paraId="41D838CC" w14:textId="77777777" w:rsidR="004B413C" w:rsidRDefault="004B413C">
            <w:pPr>
              <w:rPr>
                <w:sz w:val="6"/>
                <w:szCs w:val="6"/>
              </w:rPr>
            </w:pPr>
          </w:p>
        </w:tc>
        <w:tc>
          <w:tcPr>
            <w:tcW w:w="380" w:type="dxa"/>
            <w:vAlign w:val="bottom"/>
          </w:tcPr>
          <w:p w14:paraId="1F07CCDE" w14:textId="77777777" w:rsidR="004B413C" w:rsidRDefault="004B413C">
            <w:pPr>
              <w:rPr>
                <w:sz w:val="6"/>
                <w:szCs w:val="6"/>
              </w:rPr>
            </w:pPr>
          </w:p>
        </w:tc>
        <w:tc>
          <w:tcPr>
            <w:tcW w:w="380" w:type="dxa"/>
            <w:vAlign w:val="bottom"/>
          </w:tcPr>
          <w:p w14:paraId="094B2390" w14:textId="77777777" w:rsidR="004B413C" w:rsidRDefault="004B413C">
            <w:pPr>
              <w:rPr>
                <w:sz w:val="6"/>
                <w:szCs w:val="6"/>
              </w:rPr>
            </w:pPr>
          </w:p>
        </w:tc>
        <w:tc>
          <w:tcPr>
            <w:tcW w:w="380" w:type="dxa"/>
            <w:vAlign w:val="bottom"/>
          </w:tcPr>
          <w:p w14:paraId="22A006A8" w14:textId="77777777" w:rsidR="004B413C" w:rsidRDefault="004B413C">
            <w:pPr>
              <w:rPr>
                <w:sz w:val="6"/>
                <w:szCs w:val="6"/>
              </w:rPr>
            </w:pPr>
          </w:p>
        </w:tc>
        <w:tc>
          <w:tcPr>
            <w:tcW w:w="400" w:type="dxa"/>
            <w:vAlign w:val="bottom"/>
          </w:tcPr>
          <w:p w14:paraId="702C2F79" w14:textId="77777777" w:rsidR="004B413C" w:rsidRDefault="004B413C">
            <w:pPr>
              <w:rPr>
                <w:sz w:val="6"/>
                <w:szCs w:val="6"/>
              </w:rPr>
            </w:pPr>
          </w:p>
        </w:tc>
        <w:tc>
          <w:tcPr>
            <w:tcW w:w="380" w:type="dxa"/>
            <w:vAlign w:val="bottom"/>
          </w:tcPr>
          <w:p w14:paraId="6A2629FE" w14:textId="77777777" w:rsidR="004B413C" w:rsidRDefault="004B413C">
            <w:pPr>
              <w:rPr>
                <w:sz w:val="6"/>
                <w:szCs w:val="6"/>
              </w:rPr>
            </w:pPr>
          </w:p>
        </w:tc>
        <w:tc>
          <w:tcPr>
            <w:tcW w:w="380" w:type="dxa"/>
            <w:vAlign w:val="bottom"/>
          </w:tcPr>
          <w:p w14:paraId="5525EAFC" w14:textId="77777777" w:rsidR="004B413C" w:rsidRDefault="004B413C">
            <w:pPr>
              <w:rPr>
                <w:sz w:val="6"/>
                <w:szCs w:val="6"/>
              </w:rPr>
            </w:pPr>
          </w:p>
        </w:tc>
        <w:tc>
          <w:tcPr>
            <w:tcW w:w="380" w:type="dxa"/>
            <w:vAlign w:val="bottom"/>
          </w:tcPr>
          <w:p w14:paraId="2AB4AD19" w14:textId="77777777" w:rsidR="004B413C" w:rsidRDefault="004B413C">
            <w:pPr>
              <w:rPr>
                <w:sz w:val="6"/>
                <w:szCs w:val="6"/>
              </w:rPr>
            </w:pPr>
          </w:p>
        </w:tc>
        <w:tc>
          <w:tcPr>
            <w:tcW w:w="380" w:type="dxa"/>
            <w:vAlign w:val="bottom"/>
          </w:tcPr>
          <w:p w14:paraId="706172F8" w14:textId="77777777" w:rsidR="004B413C" w:rsidRDefault="004B413C">
            <w:pPr>
              <w:rPr>
                <w:sz w:val="6"/>
                <w:szCs w:val="6"/>
              </w:rPr>
            </w:pPr>
          </w:p>
        </w:tc>
        <w:tc>
          <w:tcPr>
            <w:tcW w:w="400" w:type="dxa"/>
            <w:vAlign w:val="bottom"/>
          </w:tcPr>
          <w:p w14:paraId="65847A98" w14:textId="77777777" w:rsidR="004B413C" w:rsidRDefault="004B413C">
            <w:pPr>
              <w:rPr>
                <w:sz w:val="6"/>
                <w:szCs w:val="6"/>
              </w:rPr>
            </w:pPr>
          </w:p>
        </w:tc>
        <w:tc>
          <w:tcPr>
            <w:tcW w:w="520" w:type="dxa"/>
            <w:vMerge/>
            <w:vAlign w:val="bottom"/>
          </w:tcPr>
          <w:p w14:paraId="266005A4" w14:textId="77777777" w:rsidR="004B413C" w:rsidRDefault="004B413C">
            <w:pPr>
              <w:rPr>
                <w:sz w:val="6"/>
                <w:szCs w:val="6"/>
              </w:rPr>
            </w:pPr>
          </w:p>
        </w:tc>
        <w:tc>
          <w:tcPr>
            <w:tcW w:w="0" w:type="dxa"/>
            <w:vAlign w:val="bottom"/>
          </w:tcPr>
          <w:p w14:paraId="4CC5380C" w14:textId="77777777" w:rsidR="004B413C" w:rsidRDefault="004B413C">
            <w:pPr>
              <w:rPr>
                <w:sz w:val="1"/>
                <w:szCs w:val="1"/>
              </w:rPr>
            </w:pPr>
          </w:p>
        </w:tc>
      </w:tr>
      <w:tr w:rsidR="004B413C" w14:paraId="4A4F112F" w14:textId="77777777">
        <w:trPr>
          <w:trHeight w:val="120"/>
        </w:trPr>
        <w:tc>
          <w:tcPr>
            <w:tcW w:w="180" w:type="dxa"/>
            <w:vAlign w:val="bottom"/>
          </w:tcPr>
          <w:p w14:paraId="473B652E" w14:textId="77777777" w:rsidR="004B413C" w:rsidRDefault="004B413C">
            <w:pPr>
              <w:rPr>
                <w:sz w:val="10"/>
                <w:szCs w:val="10"/>
              </w:rPr>
            </w:pPr>
          </w:p>
        </w:tc>
        <w:tc>
          <w:tcPr>
            <w:tcW w:w="840" w:type="dxa"/>
            <w:vMerge/>
            <w:vAlign w:val="bottom"/>
          </w:tcPr>
          <w:p w14:paraId="4CA56A74" w14:textId="77777777" w:rsidR="004B413C" w:rsidRDefault="004B413C">
            <w:pPr>
              <w:rPr>
                <w:sz w:val="10"/>
                <w:szCs w:val="10"/>
              </w:rPr>
            </w:pPr>
          </w:p>
        </w:tc>
        <w:tc>
          <w:tcPr>
            <w:tcW w:w="380" w:type="dxa"/>
            <w:vAlign w:val="bottom"/>
          </w:tcPr>
          <w:p w14:paraId="00F1CEB1" w14:textId="77777777" w:rsidR="004B413C" w:rsidRDefault="004B413C">
            <w:pPr>
              <w:rPr>
                <w:sz w:val="10"/>
                <w:szCs w:val="10"/>
              </w:rPr>
            </w:pPr>
          </w:p>
        </w:tc>
        <w:tc>
          <w:tcPr>
            <w:tcW w:w="380" w:type="dxa"/>
            <w:vAlign w:val="bottom"/>
          </w:tcPr>
          <w:p w14:paraId="57931B04" w14:textId="77777777" w:rsidR="004B413C" w:rsidRDefault="004B413C">
            <w:pPr>
              <w:rPr>
                <w:sz w:val="10"/>
                <w:szCs w:val="10"/>
              </w:rPr>
            </w:pPr>
          </w:p>
        </w:tc>
        <w:tc>
          <w:tcPr>
            <w:tcW w:w="380" w:type="dxa"/>
            <w:vAlign w:val="bottom"/>
          </w:tcPr>
          <w:p w14:paraId="41804391" w14:textId="77777777" w:rsidR="004B413C" w:rsidRDefault="004B413C">
            <w:pPr>
              <w:rPr>
                <w:sz w:val="10"/>
                <w:szCs w:val="10"/>
              </w:rPr>
            </w:pPr>
          </w:p>
        </w:tc>
        <w:tc>
          <w:tcPr>
            <w:tcW w:w="400" w:type="dxa"/>
            <w:vAlign w:val="bottom"/>
          </w:tcPr>
          <w:p w14:paraId="70ACF22E" w14:textId="77777777" w:rsidR="004B413C" w:rsidRDefault="004B413C">
            <w:pPr>
              <w:rPr>
                <w:sz w:val="10"/>
                <w:szCs w:val="10"/>
              </w:rPr>
            </w:pPr>
          </w:p>
        </w:tc>
        <w:tc>
          <w:tcPr>
            <w:tcW w:w="380" w:type="dxa"/>
            <w:vAlign w:val="bottom"/>
          </w:tcPr>
          <w:p w14:paraId="35D3CD1E" w14:textId="77777777" w:rsidR="004B413C" w:rsidRDefault="004B413C">
            <w:pPr>
              <w:rPr>
                <w:sz w:val="10"/>
                <w:szCs w:val="10"/>
              </w:rPr>
            </w:pPr>
          </w:p>
        </w:tc>
        <w:tc>
          <w:tcPr>
            <w:tcW w:w="380" w:type="dxa"/>
            <w:vAlign w:val="bottom"/>
          </w:tcPr>
          <w:p w14:paraId="1970BBDC" w14:textId="77777777" w:rsidR="004B413C" w:rsidRDefault="004B413C">
            <w:pPr>
              <w:rPr>
                <w:sz w:val="10"/>
                <w:szCs w:val="10"/>
              </w:rPr>
            </w:pPr>
          </w:p>
        </w:tc>
        <w:tc>
          <w:tcPr>
            <w:tcW w:w="380" w:type="dxa"/>
            <w:vAlign w:val="bottom"/>
          </w:tcPr>
          <w:p w14:paraId="14E3B719" w14:textId="77777777" w:rsidR="004B413C" w:rsidRDefault="004B413C">
            <w:pPr>
              <w:rPr>
                <w:sz w:val="10"/>
                <w:szCs w:val="10"/>
              </w:rPr>
            </w:pPr>
          </w:p>
        </w:tc>
        <w:tc>
          <w:tcPr>
            <w:tcW w:w="380" w:type="dxa"/>
            <w:vAlign w:val="bottom"/>
          </w:tcPr>
          <w:p w14:paraId="7EF3FB31" w14:textId="77777777" w:rsidR="004B413C" w:rsidRDefault="004B413C">
            <w:pPr>
              <w:rPr>
                <w:sz w:val="10"/>
                <w:szCs w:val="10"/>
              </w:rPr>
            </w:pPr>
          </w:p>
        </w:tc>
        <w:tc>
          <w:tcPr>
            <w:tcW w:w="400" w:type="dxa"/>
            <w:vAlign w:val="bottom"/>
          </w:tcPr>
          <w:p w14:paraId="70F88115" w14:textId="77777777" w:rsidR="004B413C" w:rsidRDefault="004B413C">
            <w:pPr>
              <w:rPr>
                <w:sz w:val="10"/>
                <w:szCs w:val="10"/>
              </w:rPr>
            </w:pPr>
          </w:p>
        </w:tc>
        <w:tc>
          <w:tcPr>
            <w:tcW w:w="380" w:type="dxa"/>
            <w:vAlign w:val="bottom"/>
          </w:tcPr>
          <w:p w14:paraId="087CED41" w14:textId="77777777" w:rsidR="004B413C" w:rsidRDefault="004B413C">
            <w:pPr>
              <w:rPr>
                <w:sz w:val="10"/>
                <w:szCs w:val="10"/>
              </w:rPr>
            </w:pPr>
          </w:p>
        </w:tc>
        <w:tc>
          <w:tcPr>
            <w:tcW w:w="380" w:type="dxa"/>
            <w:vAlign w:val="bottom"/>
          </w:tcPr>
          <w:p w14:paraId="3BA69C5F" w14:textId="77777777" w:rsidR="004B413C" w:rsidRDefault="004B413C">
            <w:pPr>
              <w:rPr>
                <w:sz w:val="10"/>
                <w:szCs w:val="10"/>
              </w:rPr>
            </w:pPr>
          </w:p>
        </w:tc>
        <w:tc>
          <w:tcPr>
            <w:tcW w:w="380" w:type="dxa"/>
            <w:vAlign w:val="bottom"/>
          </w:tcPr>
          <w:p w14:paraId="01C9C67A" w14:textId="77777777" w:rsidR="004B413C" w:rsidRDefault="004B413C">
            <w:pPr>
              <w:rPr>
                <w:sz w:val="10"/>
                <w:szCs w:val="10"/>
              </w:rPr>
            </w:pPr>
          </w:p>
        </w:tc>
        <w:tc>
          <w:tcPr>
            <w:tcW w:w="380" w:type="dxa"/>
            <w:vAlign w:val="bottom"/>
          </w:tcPr>
          <w:p w14:paraId="34CFE141" w14:textId="77777777" w:rsidR="004B413C" w:rsidRDefault="004B413C">
            <w:pPr>
              <w:rPr>
                <w:sz w:val="10"/>
                <w:szCs w:val="10"/>
              </w:rPr>
            </w:pPr>
          </w:p>
        </w:tc>
        <w:tc>
          <w:tcPr>
            <w:tcW w:w="400" w:type="dxa"/>
            <w:vAlign w:val="bottom"/>
          </w:tcPr>
          <w:p w14:paraId="26015787" w14:textId="77777777" w:rsidR="004B413C" w:rsidRDefault="004B413C">
            <w:pPr>
              <w:rPr>
                <w:sz w:val="10"/>
                <w:szCs w:val="10"/>
              </w:rPr>
            </w:pPr>
          </w:p>
        </w:tc>
        <w:tc>
          <w:tcPr>
            <w:tcW w:w="380" w:type="dxa"/>
            <w:vAlign w:val="bottom"/>
          </w:tcPr>
          <w:p w14:paraId="1C87A984" w14:textId="77777777" w:rsidR="004B413C" w:rsidRDefault="004B413C">
            <w:pPr>
              <w:rPr>
                <w:sz w:val="10"/>
                <w:szCs w:val="10"/>
              </w:rPr>
            </w:pPr>
          </w:p>
        </w:tc>
        <w:tc>
          <w:tcPr>
            <w:tcW w:w="380" w:type="dxa"/>
            <w:vAlign w:val="bottom"/>
          </w:tcPr>
          <w:p w14:paraId="1B7EEDC5" w14:textId="77777777" w:rsidR="004B413C" w:rsidRDefault="004B413C">
            <w:pPr>
              <w:rPr>
                <w:sz w:val="10"/>
                <w:szCs w:val="10"/>
              </w:rPr>
            </w:pPr>
          </w:p>
        </w:tc>
        <w:tc>
          <w:tcPr>
            <w:tcW w:w="380" w:type="dxa"/>
            <w:vAlign w:val="bottom"/>
          </w:tcPr>
          <w:p w14:paraId="6F74569C" w14:textId="77777777" w:rsidR="004B413C" w:rsidRDefault="004B413C">
            <w:pPr>
              <w:rPr>
                <w:sz w:val="10"/>
                <w:szCs w:val="10"/>
              </w:rPr>
            </w:pPr>
          </w:p>
        </w:tc>
        <w:tc>
          <w:tcPr>
            <w:tcW w:w="380" w:type="dxa"/>
            <w:vAlign w:val="bottom"/>
          </w:tcPr>
          <w:p w14:paraId="5D2B99C7" w14:textId="77777777" w:rsidR="004B413C" w:rsidRDefault="004B413C">
            <w:pPr>
              <w:rPr>
                <w:sz w:val="10"/>
                <w:szCs w:val="10"/>
              </w:rPr>
            </w:pPr>
          </w:p>
        </w:tc>
        <w:tc>
          <w:tcPr>
            <w:tcW w:w="400" w:type="dxa"/>
            <w:vAlign w:val="bottom"/>
          </w:tcPr>
          <w:p w14:paraId="6CB751EA" w14:textId="77777777" w:rsidR="004B413C" w:rsidRDefault="004B413C">
            <w:pPr>
              <w:rPr>
                <w:sz w:val="10"/>
                <w:szCs w:val="10"/>
              </w:rPr>
            </w:pPr>
          </w:p>
        </w:tc>
        <w:tc>
          <w:tcPr>
            <w:tcW w:w="380" w:type="dxa"/>
            <w:vAlign w:val="bottom"/>
          </w:tcPr>
          <w:p w14:paraId="4FCE6A0E" w14:textId="77777777" w:rsidR="004B413C" w:rsidRDefault="004B413C">
            <w:pPr>
              <w:rPr>
                <w:sz w:val="10"/>
                <w:szCs w:val="10"/>
              </w:rPr>
            </w:pPr>
          </w:p>
        </w:tc>
        <w:tc>
          <w:tcPr>
            <w:tcW w:w="380" w:type="dxa"/>
            <w:vAlign w:val="bottom"/>
          </w:tcPr>
          <w:p w14:paraId="3CC7723A" w14:textId="77777777" w:rsidR="004B413C" w:rsidRDefault="004B413C">
            <w:pPr>
              <w:rPr>
                <w:sz w:val="10"/>
                <w:szCs w:val="10"/>
              </w:rPr>
            </w:pPr>
          </w:p>
        </w:tc>
        <w:tc>
          <w:tcPr>
            <w:tcW w:w="380" w:type="dxa"/>
            <w:vAlign w:val="bottom"/>
          </w:tcPr>
          <w:p w14:paraId="4A75FE6D" w14:textId="77777777" w:rsidR="004B413C" w:rsidRDefault="004B413C">
            <w:pPr>
              <w:rPr>
                <w:sz w:val="10"/>
                <w:szCs w:val="10"/>
              </w:rPr>
            </w:pPr>
          </w:p>
        </w:tc>
        <w:tc>
          <w:tcPr>
            <w:tcW w:w="380" w:type="dxa"/>
            <w:vAlign w:val="bottom"/>
          </w:tcPr>
          <w:p w14:paraId="2BAE6FE5" w14:textId="77777777" w:rsidR="004B413C" w:rsidRDefault="004B413C">
            <w:pPr>
              <w:rPr>
                <w:sz w:val="10"/>
                <w:szCs w:val="10"/>
              </w:rPr>
            </w:pPr>
          </w:p>
        </w:tc>
        <w:tc>
          <w:tcPr>
            <w:tcW w:w="400" w:type="dxa"/>
            <w:vAlign w:val="bottom"/>
          </w:tcPr>
          <w:p w14:paraId="5E0764EE" w14:textId="77777777" w:rsidR="004B413C" w:rsidRDefault="004B413C">
            <w:pPr>
              <w:rPr>
                <w:sz w:val="10"/>
                <w:szCs w:val="10"/>
              </w:rPr>
            </w:pPr>
          </w:p>
        </w:tc>
        <w:tc>
          <w:tcPr>
            <w:tcW w:w="380" w:type="dxa"/>
            <w:vAlign w:val="bottom"/>
          </w:tcPr>
          <w:p w14:paraId="5CB7D5E7" w14:textId="77777777" w:rsidR="004B413C" w:rsidRDefault="004B413C">
            <w:pPr>
              <w:rPr>
                <w:sz w:val="10"/>
                <w:szCs w:val="10"/>
              </w:rPr>
            </w:pPr>
          </w:p>
        </w:tc>
        <w:tc>
          <w:tcPr>
            <w:tcW w:w="380" w:type="dxa"/>
            <w:vAlign w:val="bottom"/>
          </w:tcPr>
          <w:p w14:paraId="1395D7C9" w14:textId="77777777" w:rsidR="004B413C" w:rsidRDefault="004B413C">
            <w:pPr>
              <w:rPr>
                <w:sz w:val="10"/>
                <w:szCs w:val="10"/>
              </w:rPr>
            </w:pPr>
          </w:p>
        </w:tc>
        <w:tc>
          <w:tcPr>
            <w:tcW w:w="380" w:type="dxa"/>
            <w:vAlign w:val="bottom"/>
          </w:tcPr>
          <w:p w14:paraId="7683FDD4" w14:textId="77777777" w:rsidR="004B413C" w:rsidRDefault="004B413C">
            <w:pPr>
              <w:rPr>
                <w:sz w:val="10"/>
                <w:szCs w:val="10"/>
              </w:rPr>
            </w:pPr>
          </w:p>
        </w:tc>
        <w:tc>
          <w:tcPr>
            <w:tcW w:w="380" w:type="dxa"/>
            <w:vAlign w:val="bottom"/>
          </w:tcPr>
          <w:p w14:paraId="40AD969E" w14:textId="77777777" w:rsidR="004B413C" w:rsidRDefault="004B413C">
            <w:pPr>
              <w:rPr>
                <w:sz w:val="10"/>
                <w:szCs w:val="10"/>
              </w:rPr>
            </w:pPr>
          </w:p>
        </w:tc>
        <w:tc>
          <w:tcPr>
            <w:tcW w:w="400" w:type="dxa"/>
            <w:vAlign w:val="bottom"/>
          </w:tcPr>
          <w:p w14:paraId="5E77F4C0" w14:textId="77777777" w:rsidR="004B413C" w:rsidRDefault="004B413C">
            <w:pPr>
              <w:rPr>
                <w:sz w:val="10"/>
                <w:szCs w:val="10"/>
              </w:rPr>
            </w:pPr>
          </w:p>
        </w:tc>
        <w:tc>
          <w:tcPr>
            <w:tcW w:w="520" w:type="dxa"/>
            <w:vAlign w:val="bottom"/>
          </w:tcPr>
          <w:p w14:paraId="3AF56349" w14:textId="77777777" w:rsidR="004B413C" w:rsidRDefault="004B413C">
            <w:pPr>
              <w:rPr>
                <w:sz w:val="10"/>
                <w:szCs w:val="10"/>
              </w:rPr>
            </w:pPr>
          </w:p>
        </w:tc>
        <w:tc>
          <w:tcPr>
            <w:tcW w:w="0" w:type="dxa"/>
            <w:vAlign w:val="bottom"/>
          </w:tcPr>
          <w:p w14:paraId="72EEB2D2" w14:textId="77777777" w:rsidR="004B413C" w:rsidRDefault="004B413C">
            <w:pPr>
              <w:rPr>
                <w:sz w:val="1"/>
                <w:szCs w:val="1"/>
              </w:rPr>
            </w:pPr>
          </w:p>
        </w:tc>
      </w:tr>
      <w:tr w:rsidR="004B413C" w14:paraId="328A521B" w14:textId="77777777">
        <w:trPr>
          <w:trHeight w:val="201"/>
        </w:trPr>
        <w:tc>
          <w:tcPr>
            <w:tcW w:w="180" w:type="dxa"/>
            <w:vAlign w:val="bottom"/>
          </w:tcPr>
          <w:p w14:paraId="56530B52" w14:textId="77777777" w:rsidR="004B413C" w:rsidRDefault="004B413C">
            <w:pPr>
              <w:rPr>
                <w:sz w:val="17"/>
                <w:szCs w:val="17"/>
              </w:rPr>
            </w:pPr>
          </w:p>
        </w:tc>
        <w:tc>
          <w:tcPr>
            <w:tcW w:w="840" w:type="dxa"/>
            <w:vAlign w:val="bottom"/>
          </w:tcPr>
          <w:p w14:paraId="4AE61B0F" w14:textId="77777777" w:rsidR="004B413C" w:rsidRDefault="00EC2FEA">
            <w:pPr>
              <w:ind w:right="343"/>
              <w:jc w:val="right"/>
              <w:rPr>
                <w:sz w:val="20"/>
                <w:szCs w:val="20"/>
              </w:rPr>
            </w:pPr>
            <w:r>
              <w:rPr>
                <w:rFonts w:ascii="Arial" w:eastAsia="Arial" w:hAnsi="Arial" w:cs="Arial"/>
                <w:color w:val="4D4D4D"/>
                <w:sz w:val="16"/>
                <w:szCs w:val="16"/>
              </w:rPr>
              <w:t>2015</w:t>
            </w:r>
          </w:p>
        </w:tc>
        <w:tc>
          <w:tcPr>
            <w:tcW w:w="380" w:type="dxa"/>
            <w:vAlign w:val="bottom"/>
          </w:tcPr>
          <w:p w14:paraId="78A8F938" w14:textId="77777777" w:rsidR="004B413C" w:rsidRDefault="004B413C">
            <w:pPr>
              <w:rPr>
                <w:sz w:val="17"/>
                <w:szCs w:val="17"/>
              </w:rPr>
            </w:pPr>
          </w:p>
        </w:tc>
        <w:tc>
          <w:tcPr>
            <w:tcW w:w="380" w:type="dxa"/>
            <w:vAlign w:val="bottom"/>
          </w:tcPr>
          <w:p w14:paraId="056DD355" w14:textId="77777777" w:rsidR="004B413C" w:rsidRDefault="004B413C">
            <w:pPr>
              <w:rPr>
                <w:sz w:val="17"/>
                <w:szCs w:val="17"/>
              </w:rPr>
            </w:pPr>
          </w:p>
        </w:tc>
        <w:tc>
          <w:tcPr>
            <w:tcW w:w="380" w:type="dxa"/>
            <w:vAlign w:val="bottom"/>
          </w:tcPr>
          <w:p w14:paraId="61510C43" w14:textId="77777777" w:rsidR="004B413C" w:rsidRDefault="004B413C">
            <w:pPr>
              <w:rPr>
                <w:sz w:val="17"/>
                <w:szCs w:val="17"/>
              </w:rPr>
            </w:pPr>
          </w:p>
        </w:tc>
        <w:tc>
          <w:tcPr>
            <w:tcW w:w="400" w:type="dxa"/>
            <w:vAlign w:val="bottom"/>
          </w:tcPr>
          <w:p w14:paraId="7D5062DE" w14:textId="77777777" w:rsidR="004B413C" w:rsidRDefault="004B413C">
            <w:pPr>
              <w:rPr>
                <w:sz w:val="17"/>
                <w:szCs w:val="17"/>
              </w:rPr>
            </w:pPr>
          </w:p>
        </w:tc>
        <w:tc>
          <w:tcPr>
            <w:tcW w:w="380" w:type="dxa"/>
            <w:vAlign w:val="bottom"/>
          </w:tcPr>
          <w:p w14:paraId="0FEDDA82" w14:textId="77777777" w:rsidR="004B413C" w:rsidRDefault="004B413C">
            <w:pPr>
              <w:rPr>
                <w:sz w:val="17"/>
                <w:szCs w:val="17"/>
              </w:rPr>
            </w:pPr>
          </w:p>
        </w:tc>
        <w:tc>
          <w:tcPr>
            <w:tcW w:w="380" w:type="dxa"/>
            <w:vAlign w:val="bottom"/>
          </w:tcPr>
          <w:p w14:paraId="32E46A72" w14:textId="77777777" w:rsidR="004B413C" w:rsidRDefault="004B413C">
            <w:pPr>
              <w:rPr>
                <w:sz w:val="17"/>
                <w:szCs w:val="17"/>
              </w:rPr>
            </w:pPr>
          </w:p>
        </w:tc>
        <w:tc>
          <w:tcPr>
            <w:tcW w:w="380" w:type="dxa"/>
            <w:vAlign w:val="bottom"/>
          </w:tcPr>
          <w:p w14:paraId="7FD45A3F" w14:textId="77777777" w:rsidR="004B413C" w:rsidRDefault="004B413C">
            <w:pPr>
              <w:rPr>
                <w:sz w:val="17"/>
                <w:szCs w:val="17"/>
              </w:rPr>
            </w:pPr>
          </w:p>
        </w:tc>
        <w:tc>
          <w:tcPr>
            <w:tcW w:w="380" w:type="dxa"/>
            <w:vAlign w:val="bottom"/>
          </w:tcPr>
          <w:p w14:paraId="109723FE" w14:textId="77777777" w:rsidR="004B413C" w:rsidRDefault="004B413C">
            <w:pPr>
              <w:rPr>
                <w:sz w:val="17"/>
                <w:szCs w:val="17"/>
              </w:rPr>
            </w:pPr>
          </w:p>
        </w:tc>
        <w:tc>
          <w:tcPr>
            <w:tcW w:w="400" w:type="dxa"/>
            <w:vAlign w:val="bottom"/>
          </w:tcPr>
          <w:p w14:paraId="114C798E" w14:textId="77777777" w:rsidR="004B413C" w:rsidRDefault="004B413C">
            <w:pPr>
              <w:rPr>
                <w:sz w:val="17"/>
                <w:szCs w:val="17"/>
              </w:rPr>
            </w:pPr>
          </w:p>
        </w:tc>
        <w:tc>
          <w:tcPr>
            <w:tcW w:w="380" w:type="dxa"/>
            <w:vAlign w:val="bottom"/>
          </w:tcPr>
          <w:p w14:paraId="3DDFEB7E" w14:textId="77777777" w:rsidR="004B413C" w:rsidRDefault="004B413C">
            <w:pPr>
              <w:rPr>
                <w:sz w:val="17"/>
                <w:szCs w:val="17"/>
              </w:rPr>
            </w:pPr>
          </w:p>
        </w:tc>
        <w:tc>
          <w:tcPr>
            <w:tcW w:w="380" w:type="dxa"/>
            <w:vAlign w:val="bottom"/>
          </w:tcPr>
          <w:p w14:paraId="525A0F5F" w14:textId="77777777" w:rsidR="004B413C" w:rsidRDefault="004B413C">
            <w:pPr>
              <w:rPr>
                <w:sz w:val="17"/>
                <w:szCs w:val="17"/>
              </w:rPr>
            </w:pPr>
          </w:p>
        </w:tc>
        <w:tc>
          <w:tcPr>
            <w:tcW w:w="380" w:type="dxa"/>
            <w:vAlign w:val="bottom"/>
          </w:tcPr>
          <w:p w14:paraId="640C9E1B" w14:textId="77777777" w:rsidR="004B413C" w:rsidRDefault="004B413C">
            <w:pPr>
              <w:rPr>
                <w:sz w:val="17"/>
                <w:szCs w:val="17"/>
              </w:rPr>
            </w:pPr>
          </w:p>
        </w:tc>
        <w:tc>
          <w:tcPr>
            <w:tcW w:w="380" w:type="dxa"/>
            <w:vAlign w:val="bottom"/>
          </w:tcPr>
          <w:p w14:paraId="531A4F8B" w14:textId="77777777" w:rsidR="004B413C" w:rsidRDefault="004B413C">
            <w:pPr>
              <w:rPr>
                <w:sz w:val="17"/>
                <w:szCs w:val="17"/>
              </w:rPr>
            </w:pPr>
          </w:p>
        </w:tc>
        <w:tc>
          <w:tcPr>
            <w:tcW w:w="400" w:type="dxa"/>
            <w:vAlign w:val="bottom"/>
          </w:tcPr>
          <w:p w14:paraId="336A6A41" w14:textId="77777777" w:rsidR="004B413C" w:rsidRDefault="004B413C">
            <w:pPr>
              <w:rPr>
                <w:sz w:val="17"/>
                <w:szCs w:val="17"/>
              </w:rPr>
            </w:pPr>
          </w:p>
        </w:tc>
        <w:tc>
          <w:tcPr>
            <w:tcW w:w="380" w:type="dxa"/>
            <w:vAlign w:val="bottom"/>
          </w:tcPr>
          <w:p w14:paraId="147B0287" w14:textId="77777777" w:rsidR="004B413C" w:rsidRDefault="004B413C">
            <w:pPr>
              <w:rPr>
                <w:sz w:val="17"/>
                <w:szCs w:val="17"/>
              </w:rPr>
            </w:pPr>
          </w:p>
        </w:tc>
        <w:tc>
          <w:tcPr>
            <w:tcW w:w="380" w:type="dxa"/>
            <w:vAlign w:val="bottom"/>
          </w:tcPr>
          <w:p w14:paraId="4E1CB063" w14:textId="77777777" w:rsidR="004B413C" w:rsidRDefault="004B413C">
            <w:pPr>
              <w:rPr>
                <w:sz w:val="17"/>
                <w:szCs w:val="17"/>
              </w:rPr>
            </w:pPr>
          </w:p>
        </w:tc>
        <w:tc>
          <w:tcPr>
            <w:tcW w:w="380" w:type="dxa"/>
            <w:vAlign w:val="bottom"/>
          </w:tcPr>
          <w:p w14:paraId="3DA79A69" w14:textId="77777777" w:rsidR="004B413C" w:rsidRDefault="004B413C">
            <w:pPr>
              <w:rPr>
                <w:sz w:val="17"/>
                <w:szCs w:val="17"/>
              </w:rPr>
            </w:pPr>
          </w:p>
        </w:tc>
        <w:tc>
          <w:tcPr>
            <w:tcW w:w="380" w:type="dxa"/>
            <w:vAlign w:val="bottom"/>
          </w:tcPr>
          <w:p w14:paraId="61DB7CD1" w14:textId="77777777" w:rsidR="004B413C" w:rsidRDefault="004B413C">
            <w:pPr>
              <w:rPr>
                <w:sz w:val="17"/>
                <w:szCs w:val="17"/>
              </w:rPr>
            </w:pPr>
          </w:p>
        </w:tc>
        <w:tc>
          <w:tcPr>
            <w:tcW w:w="400" w:type="dxa"/>
            <w:vAlign w:val="bottom"/>
          </w:tcPr>
          <w:p w14:paraId="3C50537D" w14:textId="77777777" w:rsidR="004B413C" w:rsidRDefault="004B413C">
            <w:pPr>
              <w:rPr>
                <w:sz w:val="17"/>
                <w:szCs w:val="17"/>
              </w:rPr>
            </w:pPr>
          </w:p>
        </w:tc>
        <w:tc>
          <w:tcPr>
            <w:tcW w:w="380" w:type="dxa"/>
            <w:vAlign w:val="bottom"/>
          </w:tcPr>
          <w:p w14:paraId="709FBC06" w14:textId="77777777" w:rsidR="004B413C" w:rsidRDefault="004B413C">
            <w:pPr>
              <w:rPr>
                <w:sz w:val="17"/>
                <w:szCs w:val="17"/>
              </w:rPr>
            </w:pPr>
          </w:p>
        </w:tc>
        <w:tc>
          <w:tcPr>
            <w:tcW w:w="380" w:type="dxa"/>
            <w:vAlign w:val="bottom"/>
          </w:tcPr>
          <w:p w14:paraId="3AFD154F" w14:textId="77777777" w:rsidR="004B413C" w:rsidRDefault="004B413C">
            <w:pPr>
              <w:rPr>
                <w:sz w:val="17"/>
                <w:szCs w:val="17"/>
              </w:rPr>
            </w:pPr>
          </w:p>
        </w:tc>
        <w:tc>
          <w:tcPr>
            <w:tcW w:w="380" w:type="dxa"/>
            <w:vAlign w:val="bottom"/>
          </w:tcPr>
          <w:p w14:paraId="1A275D88" w14:textId="77777777" w:rsidR="004B413C" w:rsidRDefault="004B413C">
            <w:pPr>
              <w:rPr>
                <w:sz w:val="17"/>
                <w:szCs w:val="17"/>
              </w:rPr>
            </w:pPr>
          </w:p>
        </w:tc>
        <w:tc>
          <w:tcPr>
            <w:tcW w:w="380" w:type="dxa"/>
            <w:vAlign w:val="bottom"/>
          </w:tcPr>
          <w:p w14:paraId="733BD81C" w14:textId="77777777" w:rsidR="004B413C" w:rsidRDefault="004B413C">
            <w:pPr>
              <w:rPr>
                <w:sz w:val="17"/>
                <w:szCs w:val="17"/>
              </w:rPr>
            </w:pPr>
          </w:p>
        </w:tc>
        <w:tc>
          <w:tcPr>
            <w:tcW w:w="400" w:type="dxa"/>
            <w:vAlign w:val="bottom"/>
          </w:tcPr>
          <w:p w14:paraId="59DEA2BB" w14:textId="77777777" w:rsidR="004B413C" w:rsidRDefault="004B413C">
            <w:pPr>
              <w:rPr>
                <w:sz w:val="17"/>
                <w:szCs w:val="17"/>
              </w:rPr>
            </w:pPr>
          </w:p>
        </w:tc>
        <w:tc>
          <w:tcPr>
            <w:tcW w:w="380" w:type="dxa"/>
            <w:vAlign w:val="bottom"/>
          </w:tcPr>
          <w:p w14:paraId="4D15C3D0" w14:textId="77777777" w:rsidR="004B413C" w:rsidRDefault="004B413C">
            <w:pPr>
              <w:rPr>
                <w:sz w:val="17"/>
                <w:szCs w:val="17"/>
              </w:rPr>
            </w:pPr>
          </w:p>
        </w:tc>
        <w:tc>
          <w:tcPr>
            <w:tcW w:w="380" w:type="dxa"/>
            <w:vAlign w:val="bottom"/>
          </w:tcPr>
          <w:p w14:paraId="5705E145" w14:textId="77777777" w:rsidR="004B413C" w:rsidRDefault="004B413C">
            <w:pPr>
              <w:rPr>
                <w:sz w:val="17"/>
                <w:szCs w:val="17"/>
              </w:rPr>
            </w:pPr>
          </w:p>
        </w:tc>
        <w:tc>
          <w:tcPr>
            <w:tcW w:w="380" w:type="dxa"/>
            <w:vAlign w:val="bottom"/>
          </w:tcPr>
          <w:p w14:paraId="17A004B0" w14:textId="77777777" w:rsidR="004B413C" w:rsidRDefault="004B413C">
            <w:pPr>
              <w:rPr>
                <w:sz w:val="17"/>
                <w:szCs w:val="17"/>
              </w:rPr>
            </w:pPr>
          </w:p>
        </w:tc>
        <w:tc>
          <w:tcPr>
            <w:tcW w:w="380" w:type="dxa"/>
            <w:vAlign w:val="bottom"/>
          </w:tcPr>
          <w:p w14:paraId="70E087A3" w14:textId="77777777" w:rsidR="004B413C" w:rsidRDefault="004B413C">
            <w:pPr>
              <w:rPr>
                <w:sz w:val="17"/>
                <w:szCs w:val="17"/>
              </w:rPr>
            </w:pPr>
          </w:p>
        </w:tc>
        <w:tc>
          <w:tcPr>
            <w:tcW w:w="400" w:type="dxa"/>
            <w:vAlign w:val="bottom"/>
          </w:tcPr>
          <w:p w14:paraId="70C05ECA" w14:textId="77777777" w:rsidR="004B413C" w:rsidRDefault="004B413C">
            <w:pPr>
              <w:rPr>
                <w:sz w:val="17"/>
                <w:szCs w:val="17"/>
              </w:rPr>
            </w:pPr>
          </w:p>
        </w:tc>
        <w:tc>
          <w:tcPr>
            <w:tcW w:w="520" w:type="dxa"/>
            <w:vAlign w:val="bottom"/>
          </w:tcPr>
          <w:p w14:paraId="1F015EDA" w14:textId="77777777" w:rsidR="004B413C" w:rsidRDefault="004B413C">
            <w:pPr>
              <w:rPr>
                <w:sz w:val="17"/>
                <w:szCs w:val="17"/>
              </w:rPr>
            </w:pPr>
          </w:p>
        </w:tc>
        <w:tc>
          <w:tcPr>
            <w:tcW w:w="0" w:type="dxa"/>
            <w:vAlign w:val="bottom"/>
          </w:tcPr>
          <w:p w14:paraId="12A0813A" w14:textId="77777777" w:rsidR="004B413C" w:rsidRDefault="004B413C">
            <w:pPr>
              <w:rPr>
                <w:sz w:val="1"/>
                <w:szCs w:val="1"/>
              </w:rPr>
            </w:pPr>
          </w:p>
        </w:tc>
      </w:tr>
      <w:tr w:rsidR="004B413C" w14:paraId="073D4DD0" w14:textId="77777777">
        <w:trPr>
          <w:trHeight w:val="267"/>
        </w:trPr>
        <w:tc>
          <w:tcPr>
            <w:tcW w:w="180" w:type="dxa"/>
            <w:vAlign w:val="bottom"/>
          </w:tcPr>
          <w:p w14:paraId="7F7CACF2" w14:textId="77777777" w:rsidR="004B413C" w:rsidRDefault="004B413C">
            <w:pPr>
              <w:rPr>
                <w:sz w:val="23"/>
                <w:szCs w:val="23"/>
              </w:rPr>
            </w:pPr>
          </w:p>
        </w:tc>
        <w:tc>
          <w:tcPr>
            <w:tcW w:w="840" w:type="dxa"/>
            <w:vAlign w:val="bottom"/>
          </w:tcPr>
          <w:p w14:paraId="6D03C9A1" w14:textId="77777777" w:rsidR="004B413C" w:rsidRDefault="00EC2FEA">
            <w:pPr>
              <w:ind w:right="343"/>
              <w:jc w:val="right"/>
              <w:rPr>
                <w:sz w:val="20"/>
                <w:szCs w:val="20"/>
              </w:rPr>
            </w:pPr>
            <w:r>
              <w:rPr>
                <w:rFonts w:ascii="Arial" w:eastAsia="Arial" w:hAnsi="Arial" w:cs="Arial"/>
                <w:color w:val="4D4D4D"/>
                <w:sz w:val="16"/>
                <w:szCs w:val="16"/>
              </w:rPr>
              <w:t>1995</w:t>
            </w:r>
          </w:p>
        </w:tc>
        <w:tc>
          <w:tcPr>
            <w:tcW w:w="380" w:type="dxa"/>
            <w:vAlign w:val="bottom"/>
          </w:tcPr>
          <w:p w14:paraId="455B204C" w14:textId="77777777" w:rsidR="004B413C" w:rsidRDefault="004B413C">
            <w:pPr>
              <w:rPr>
                <w:sz w:val="23"/>
                <w:szCs w:val="23"/>
              </w:rPr>
            </w:pPr>
          </w:p>
        </w:tc>
        <w:tc>
          <w:tcPr>
            <w:tcW w:w="380" w:type="dxa"/>
            <w:vAlign w:val="bottom"/>
          </w:tcPr>
          <w:p w14:paraId="53F2D25C" w14:textId="77777777" w:rsidR="004B413C" w:rsidRDefault="004B413C">
            <w:pPr>
              <w:rPr>
                <w:sz w:val="23"/>
                <w:szCs w:val="23"/>
              </w:rPr>
            </w:pPr>
          </w:p>
        </w:tc>
        <w:tc>
          <w:tcPr>
            <w:tcW w:w="380" w:type="dxa"/>
            <w:vAlign w:val="bottom"/>
          </w:tcPr>
          <w:p w14:paraId="257CE997" w14:textId="77777777" w:rsidR="004B413C" w:rsidRDefault="004B413C">
            <w:pPr>
              <w:rPr>
                <w:sz w:val="23"/>
                <w:szCs w:val="23"/>
              </w:rPr>
            </w:pPr>
          </w:p>
        </w:tc>
        <w:tc>
          <w:tcPr>
            <w:tcW w:w="400" w:type="dxa"/>
            <w:vAlign w:val="bottom"/>
          </w:tcPr>
          <w:p w14:paraId="441A1B59" w14:textId="77777777" w:rsidR="004B413C" w:rsidRDefault="004B413C">
            <w:pPr>
              <w:rPr>
                <w:sz w:val="23"/>
                <w:szCs w:val="23"/>
              </w:rPr>
            </w:pPr>
          </w:p>
        </w:tc>
        <w:tc>
          <w:tcPr>
            <w:tcW w:w="380" w:type="dxa"/>
            <w:vAlign w:val="bottom"/>
          </w:tcPr>
          <w:p w14:paraId="389808D6" w14:textId="77777777" w:rsidR="004B413C" w:rsidRDefault="004B413C">
            <w:pPr>
              <w:rPr>
                <w:sz w:val="23"/>
                <w:szCs w:val="23"/>
              </w:rPr>
            </w:pPr>
          </w:p>
        </w:tc>
        <w:tc>
          <w:tcPr>
            <w:tcW w:w="380" w:type="dxa"/>
            <w:vAlign w:val="bottom"/>
          </w:tcPr>
          <w:p w14:paraId="3B97DBF9" w14:textId="77777777" w:rsidR="004B413C" w:rsidRDefault="004B413C">
            <w:pPr>
              <w:rPr>
                <w:sz w:val="23"/>
                <w:szCs w:val="23"/>
              </w:rPr>
            </w:pPr>
          </w:p>
        </w:tc>
        <w:tc>
          <w:tcPr>
            <w:tcW w:w="380" w:type="dxa"/>
            <w:vAlign w:val="bottom"/>
          </w:tcPr>
          <w:p w14:paraId="4BDEBE51" w14:textId="77777777" w:rsidR="004B413C" w:rsidRDefault="004B413C">
            <w:pPr>
              <w:rPr>
                <w:sz w:val="23"/>
                <w:szCs w:val="23"/>
              </w:rPr>
            </w:pPr>
          </w:p>
        </w:tc>
        <w:tc>
          <w:tcPr>
            <w:tcW w:w="380" w:type="dxa"/>
            <w:vAlign w:val="bottom"/>
          </w:tcPr>
          <w:p w14:paraId="3B38019E" w14:textId="77777777" w:rsidR="004B413C" w:rsidRDefault="004B413C">
            <w:pPr>
              <w:rPr>
                <w:sz w:val="23"/>
                <w:szCs w:val="23"/>
              </w:rPr>
            </w:pPr>
          </w:p>
        </w:tc>
        <w:tc>
          <w:tcPr>
            <w:tcW w:w="400" w:type="dxa"/>
            <w:vAlign w:val="bottom"/>
          </w:tcPr>
          <w:p w14:paraId="6EA2DC38" w14:textId="77777777" w:rsidR="004B413C" w:rsidRDefault="004B413C">
            <w:pPr>
              <w:rPr>
                <w:sz w:val="23"/>
                <w:szCs w:val="23"/>
              </w:rPr>
            </w:pPr>
          </w:p>
        </w:tc>
        <w:tc>
          <w:tcPr>
            <w:tcW w:w="380" w:type="dxa"/>
            <w:vAlign w:val="bottom"/>
          </w:tcPr>
          <w:p w14:paraId="78E737AB" w14:textId="77777777" w:rsidR="004B413C" w:rsidRDefault="004B413C">
            <w:pPr>
              <w:rPr>
                <w:sz w:val="23"/>
                <w:szCs w:val="23"/>
              </w:rPr>
            </w:pPr>
          </w:p>
        </w:tc>
        <w:tc>
          <w:tcPr>
            <w:tcW w:w="380" w:type="dxa"/>
            <w:vAlign w:val="bottom"/>
          </w:tcPr>
          <w:p w14:paraId="594F878B" w14:textId="77777777" w:rsidR="004B413C" w:rsidRDefault="004B413C">
            <w:pPr>
              <w:rPr>
                <w:sz w:val="23"/>
                <w:szCs w:val="23"/>
              </w:rPr>
            </w:pPr>
          </w:p>
        </w:tc>
        <w:tc>
          <w:tcPr>
            <w:tcW w:w="380" w:type="dxa"/>
            <w:vAlign w:val="bottom"/>
          </w:tcPr>
          <w:p w14:paraId="5B0FB30A" w14:textId="77777777" w:rsidR="004B413C" w:rsidRDefault="004B413C">
            <w:pPr>
              <w:rPr>
                <w:sz w:val="23"/>
                <w:szCs w:val="23"/>
              </w:rPr>
            </w:pPr>
          </w:p>
        </w:tc>
        <w:tc>
          <w:tcPr>
            <w:tcW w:w="380" w:type="dxa"/>
            <w:vAlign w:val="bottom"/>
          </w:tcPr>
          <w:p w14:paraId="045474C8" w14:textId="77777777" w:rsidR="004B413C" w:rsidRDefault="004B413C">
            <w:pPr>
              <w:rPr>
                <w:sz w:val="23"/>
                <w:szCs w:val="23"/>
              </w:rPr>
            </w:pPr>
          </w:p>
        </w:tc>
        <w:tc>
          <w:tcPr>
            <w:tcW w:w="400" w:type="dxa"/>
            <w:vAlign w:val="bottom"/>
          </w:tcPr>
          <w:p w14:paraId="3710D095" w14:textId="77777777" w:rsidR="004B413C" w:rsidRDefault="004B413C">
            <w:pPr>
              <w:rPr>
                <w:sz w:val="23"/>
                <w:szCs w:val="23"/>
              </w:rPr>
            </w:pPr>
          </w:p>
        </w:tc>
        <w:tc>
          <w:tcPr>
            <w:tcW w:w="380" w:type="dxa"/>
            <w:vAlign w:val="bottom"/>
          </w:tcPr>
          <w:p w14:paraId="1B1EB940" w14:textId="77777777" w:rsidR="004B413C" w:rsidRDefault="004B413C">
            <w:pPr>
              <w:rPr>
                <w:sz w:val="23"/>
                <w:szCs w:val="23"/>
              </w:rPr>
            </w:pPr>
          </w:p>
        </w:tc>
        <w:tc>
          <w:tcPr>
            <w:tcW w:w="380" w:type="dxa"/>
            <w:vAlign w:val="bottom"/>
          </w:tcPr>
          <w:p w14:paraId="04B58CEB" w14:textId="77777777" w:rsidR="004B413C" w:rsidRDefault="004B413C">
            <w:pPr>
              <w:rPr>
                <w:sz w:val="23"/>
                <w:szCs w:val="23"/>
              </w:rPr>
            </w:pPr>
          </w:p>
        </w:tc>
        <w:tc>
          <w:tcPr>
            <w:tcW w:w="380" w:type="dxa"/>
            <w:vAlign w:val="bottom"/>
          </w:tcPr>
          <w:p w14:paraId="43EBBD7B" w14:textId="77777777" w:rsidR="004B413C" w:rsidRDefault="004B413C">
            <w:pPr>
              <w:rPr>
                <w:sz w:val="23"/>
                <w:szCs w:val="23"/>
              </w:rPr>
            </w:pPr>
          </w:p>
        </w:tc>
        <w:tc>
          <w:tcPr>
            <w:tcW w:w="380" w:type="dxa"/>
            <w:vAlign w:val="bottom"/>
          </w:tcPr>
          <w:p w14:paraId="45D0F4AB" w14:textId="77777777" w:rsidR="004B413C" w:rsidRDefault="004B413C">
            <w:pPr>
              <w:rPr>
                <w:sz w:val="23"/>
                <w:szCs w:val="23"/>
              </w:rPr>
            </w:pPr>
          </w:p>
        </w:tc>
        <w:tc>
          <w:tcPr>
            <w:tcW w:w="400" w:type="dxa"/>
            <w:vAlign w:val="bottom"/>
          </w:tcPr>
          <w:p w14:paraId="7C472DEB" w14:textId="77777777" w:rsidR="004B413C" w:rsidRDefault="004B413C">
            <w:pPr>
              <w:rPr>
                <w:sz w:val="23"/>
                <w:szCs w:val="23"/>
              </w:rPr>
            </w:pPr>
          </w:p>
        </w:tc>
        <w:tc>
          <w:tcPr>
            <w:tcW w:w="380" w:type="dxa"/>
            <w:vAlign w:val="bottom"/>
          </w:tcPr>
          <w:p w14:paraId="51B97C7E" w14:textId="77777777" w:rsidR="004B413C" w:rsidRDefault="004B413C">
            <w:pPr>
              <w:rPr>
                <w:sz w:val="23"/>
                <w:szCs w:val="23"/>
              </w:rPr>
            </w:pPr>
          </w:p>
        </w:tc>
        <w:tc>
          <w:tcPr>
            <w:tcW w:w="380" w:type="dxa"/>
            <w:vAlign w:val="bottom"/>
          </w:tcPr>
          <w:p w14:paraId="53E9CBCF" w14:textId="77777777" w:rsidR="004B413C" w:rsidRDefault="004B413C">
            <w:pPr>
              <w:rPr>
                <w:sz w:val="23"/>
                <w:szCs w:val="23"/>
              </w:rPr>
            </w:pPr>
          </w:p>
        </w:tc>
        <w:tc>
          <w:tcPr>
            <w:tcW w:w="380" w:type="dxa"/>
            <w:vAlign w:val="bottom"/>
          </w:tcPr>
          <w:p w14:paraId="4B3C9C77" w14:textId="77777777" w:rsidR="004B413C" w:rsidRDefault="004B413C">
            <w:pPr>
              <w:rPr>
                <w:sz w:val="23"/>
                <w:szCs w:val="23"/>
              </w:rPr>
            </w:pPr>
          </w:p>
        </w:tc>
        <w:tc>
          <w:tcPr>
            <w:tcW w:w="380" w:type="dxa"/>
            <w:vAlign w:val="bottom"/>
          </w:tcPr>
          <w:p w14:paraId="6F4B5A05" w14:textId="77777777" w:rsidR="004B413C" w:rsidRDefault="004B413C">
            <w:pPr>
              <w:rPr>
                <w:sz w:val="23"/>
                <w:szCs w:val="23"/>
              </w:rPr>
            </w:pPr>
          </w:p>
        </w:tc>
        <w:tc>
          <w:tcPr>
            <w:tcW w:w="400" w:type="dxa"/>
            <w:vAlign w:val="bottom"/>
          </w:tcPr>
          <w:p w14:paraId="38C95506" w14:textId="77777777" w:rsidR="004B413C" w:rsidRDefault="004B413C">
            <w:pPr>
              <w:rPr>
                <w:sz w:val="23"/>
                <w:szCs w:val="23"/>
              </w:rPr>
            </w:pPr>
          </w:p>
        </w:tc>
        <w:tc>
          <w:tcPr>
            <w:tcW w:w="380" w:type="dxa"/>
            <w:vAlign w:val="bottom"/>
          </w:tcPr>
          <w:p w14:paraId="1ECF8D8A" w14:textId="77777777" w:rsidR="004B413C" w:rsidRDefault="004B413C">
            <w:pPr>
              <w:rPr>
                <w:sz w:val="23"/>
                <w:szCs w:val="23"/>
              </w:rPr>
            </w:pPr>
          </w:p>
        </w:tc>
        <w:tc>
          <w:tcPr>
            <w:tcW w:w="380" w:type="dxa"/>
            <w:vAlign w:val="bottom"/>
          </w:tcPr>
          <w:p w14:paraId="1B75B01E" w14:textId="77777777" w:rsidR="004B413C" w:rsidRDefault="004B413C">
            <w:pPr>
              <w:rPr>
                <w:sz w:val="23"/>
                <w:szCs w:val="23"/>
              </w:rPr>
            </w:pPr>
          </w:p>
        </w:tc>
        <w:tc>
          <w:tcPr>
            <w:tcW w:w="380" w:type="dxa"/>
            <w:vAlign w:val="bottom"/>
          </w:tcPr>
          <w:p w14:paraId="0CF21F3B" w14:textId="77777777" w:rsidR="004B413C" w:rsidRDefault="004B413C">
            <w:pPr>
              <w:rPr>
                <w:sz w:val="23"/>
                <w:szCs w:val="23"/>
              </w:rPr>
            </w:pPr>
          </w:p>
        </w:tc>
        <w:tc>
          <w:tcPr>
            <w:tcW w:w="380" w:type="dxa"/>
            <w:vAlign w:val="bottom"/>
          </w:tcPr>
          <w:p w14:paraId="3FA4D3FB" w14:textId="77777777" w:rsidR="004B413C" w:rsidRDefault="004B413C">
            <w:pPr>
              <w:rPr>
                <w:sz w:val="23"/>
                <w:szCs w:val="23"/>
              </w:rPr>
            </w:pPr>
          </w:p>
        </w:tc>
        <w:tc>
          <w:tcPr>
            <w:tcW w:w="400" w:type="dxa"/>
            <w:vAlign w:val="bottom"/>
          </w:tcPr>
          <w:p w14:paraId="31650AD8" w14:textId="77777777" w:rsidR="004B413C" w:rsidRDefault="004B413C">
            <w:pPr>
              <w:rPr>
                <w:sz w:val="23"/>
                <w:szCs w:val="23"/>
              </w:rPr>
            </w:pPr>
          </w:p>
        </w:tc>
        <w:tc>
          <w:tcPr>
            <w:tcW w:w="520" w:type="dxa"/>
            <w:vAlign w:val="bottom"/>
          </w:tcPr>
          <w:p w14:paraId="0C5DBEF6" w14:textId="77777777" w:rsidR="004B413C" w:rsidRDefault="004B413C">
            <w:pPr>
              <w:rPr>
                <w:sz w:val="23"/>
                <w:szCs w:val="23"/>
              </w:rPr>
            </w:pPr>
          </w:p>
        </w:tc>
        <w:tc>
          <w:tcPr>
            <w:tcW w:w="0" w:type="dxa"/>
            <w:vAlign w:val="bottom"/>
          </w:tcPr>
          <w:p w14:paraId="0373A994" w14:textId="77777777" w:rsidR="004B413C" w:rsidRDefault="004B413C">
            <w:pPr>
              <w:rPr>
                <w:sz w:val="1"/>
                <w:szCs w:val="1"/>
              </w:rPr>
            </w:pPr>
          </w:p>
        </w:tc>
      </w:tr>
      <w:tr w:rsidR="004B413C" w14:paraId="254D1C3C" w14:textId="77777777">
        <w:trPr>
          <w:trHeight w:val="200"/>
        </w:trPr>
        <w:tc>
          <w:tcPr>
            <w:tcW w:w="180" w:type="dxa"/>
            <w:vMerge w:val="restart"/>
            <w:textDirection w:val="btLr"/>
            <w:vAlign w:val="bottom"/>
          </w:tcPr>
          <w:p w14:paraId="55DEDD22" w14:textId="77777777" w:rsidR="004B413C" w:rsidRDefault="00EC2FEA">
            <w:pPr>
              <w:rPr>
                <w:sz w:val="20"/>
                <w:szCs w:val="20"/>
              </w:rPr>
            </w:pPr>
            <w:r>
              <w:rPr>
                <w:rFonts w:ascii="Arial" w:eastAsia="Arial" w:hAnsi="Arial" w:cs="Arial"/>
                <w:w w:val="72"/>
                <w:sz w:val="17"/>
                <w:szCs w:val="17"/>
              </w:rPr>
              <w:t>Year</w:t>
            </w:r>
          </w:p>
        </w:tc>
        <w:tc>
          <w:tcPr>
            <w:tcW w:w="840" w:type="dxa"/>
            <w:vAlign w:val="bottom"/>
          </w:tcPr>
          <w:p w14:paraId="61D64082" w14:textId="77777777" w:rsidR="004B413C" w:rsidRDefault="00EC2FEA">
            <w:pPr>
              <w:ind w:right="343"/>
              <w:jc w:val="right"/>
              <w:rPr>
                <w:sz w:val="20"/>
                <w:szCs w:val="20"/>
              </w:rPr>
            </w:pPr>
            <w:r>
              <w:rPr>
                <w:rFonts w:ascii="Arial" w:eastAsia="Arial" w:hAnsi="Arial" w:cs="Arial"/>
                <w:color w:val="4D4D4D"/>
                <w:sz w:val="16"/>
                <w:szCs w:val="16"/>
              </w:rPr>
              <w:t>2000</w:t>
            </w:r>
          </w:p>
        </w:tc>
        <w:tc>
          <w:tcPr>
            <w:tcW w:w="380" w:type="dxa"/>
            <w:vAlign w:val="bottom"/>
          </w:tcPr>
          <w:p w14:paraId="7375AF4A" w14:textId="77777777" w:rsidR="004B413C" w:rsidRDefault="004B413C">
            <w:pPr>
              <w:rPr>
                <w:sz w:val="17"/>
                <w:szCs w:val="17"/>
              </w:rPr>
            </w:pPr>
          </w:p>
        </w:tc>
        <w:tc>
          <w:tcPr>
            <w:tcW w:w="380" w:type="dxa"/>
            <w:vAlign w:val="bottom"/>
          </w:tcPr>
          <w:p w14:paraId="04D29196" w14:textId="77777777" w:rsidR="004B413C" w:rsidRDefault="004B413C">
            <w:pPr>
              <w:rPr>
                <w:sz w:val="17"/>
                <w:szCs w:val="17"/>
              </w:rPr>
            </w:pPr>
          </w:p>
        </w:tc>
        <w:tc>
          <w:tcPr>
            <w:tcW w:w="380" w:type="dxa"/>
            <w:vAlign w:val="bottom"/>
          </w:tcPr>
          <w:p w14:paraId="1D27E9F5" w14:textId="77777777" w:rsidR="004B413C" w:rsidRDefault="004B413C">
            <w:pPr>
              <w:rPr>
                <w:sz w:val="17"/>
                <w:szCs w:val="17"/>
              </w:rPr>
            </w:pPr>
          </w:p>
        </w:tc>
        <w:tc>
          <w:tcPr>
            <w:tcW w:w="400" w:type="dxa"/>
            <w:vAlign w:val="bottom"/>
          </w:tcPr>
          <w:p w14:paraId="1F4713E7" w14:textId="77777777" w:rsidR="004B413C" w:rsidRDefault="004B413C">
            <w:pPr>
              <w:rPr>
                <w:sz w:val="17"/>
                <w:szCs w:val="17"/>
              </w:rPr>
            </w:pPr>
          </w:p>
        </w:tc>
        <w:tc>
          <w:tcPr>
            <w:tcW w:w="380" w:type="dxa"/>
            <w:vAlign w:val="bottom"/>
          </w:tcPr>
          <w:p w14:paraId="04D34BBB" w14:textId="77777777" w:rsidR="004B413C" w:rsidRDefault="004B413C">
            <w:pPr>
              <w:rPr>
                <w:sz w:val="17"/>
                <w:szCs w:val="17"/>
              </w:rPr>
            </w:pPr>
          </w:p>
        </w:tc>
        <w:tc>
          <w:tcPr>
            <w:tcW w:w="380" w:type="dxa"/>
            <w:vAlign w:val="bottom"/>
          </w:tcPr>
          <w:p w14:paraId="390CEAFF" w14:textId="77777777" w:rsidR="004B413C" w:rsidRDefault="004B413C">
            <w:pPr>
              <w:rPr>
                <w:sz w:val="17"/>
                <w:szCs w:val="17"/>
              </w:rPr>
            </w:pPr>
          </w:p>
        </w:tc>
        <w:tc>
          <w:tcPr>
            <w:tcW w:w="380" w:type="dxa"/>
            <w:vAlign w:val="bottom"/>
          </w:tcPr>
          <w:p w14:paraId="3FA01CF7" w14:textId="77777777" w:rsidR="004B413C" w:rsidRDefault="004B413C">
            <w:pPr>
              <w:rPr>
                <w:sz w:val="17"/>
                <w:szCs w:val="17"/>
              </w:rPr>
            </w:pPr>
          </w:p>
        </w:tc>
        <w:tc>
          <w:tcPr>
            <w:tcW w:w="380" w:type="dxa"/>
            <w:vAlign w:val="bottom"/>
          </w:tcPr>
          <w:p w14:paraId="7C8411E2" w14:textId="77777777" w:rsidR="004B413C" w:rsidRDefault="004B413C">
            <w:pPr>
              <w:rPr>
                <w:sz w:val="17"/>
                <w:szCs w:val="17"/>
              </w:rPr>
            </w:pPr>
          </w:p>
        </w:tc>
        <w:tc>
          <w:tcPr>
            <w:tcW w:w="400" w:type="dxa"/>
            <w:vAlign w:val="bottom"/>
          </w:tcPr>
          <w:p w14:paraId="71AF095A" w14:textId="77777777" w:rsidR="004B413C" w:rsidRDefault="004B413C">
            <w:pPr>
              <w:rPr>
                <w:sz w:val="17"/>
                <w:szCs w:val="17"/>
              </w:rPr>
            </w:pPr>
          </w:p>
        </w:tc>
        <w:tc>
          <w:tcPr>
            <w:tcW w:w="380" w:type="dxa"/>
            <w:vAlign w:val="bottom"/>
          </w:tcPr>
          <w:p w14:paraId="6306C472" w14:textId="77777777" w:rsidR="004B413C" w:rsidRDefault="004B413C">
            <w:pPr>
              <w:rPr>
                <w:sz w:val="17"/>
                <w:szCs w:val="17"/>
              </w:rPr>
            </w:pPr>
          </w:p>
        </w:tc>
        <w:tc>
          <w:tcPr>
            <w:tcW w:w="380" w:type="dxa"/>
            <w:vAlign w:val="bottom"/>
          </w:tcPr>
          <w:p w14:paraId="15AB21E8" w14:textId="77777777" w:rsidR="004B413C" w:rsidRDefault="004B413C">
            <w:pPr>
              <w:rPr>
                <w:sz w:val="17"/>
                <w:szCs w:val="17"/>
              </w:rPr>
            </w:pPr>
          </w:p>
        </w:tc>
        <w:tc>
          <w:tcPr>
            <w:tcW w:w="380" w:type="dxa"/>
            <w:vAlign w:val="bottom"/>
          </w:tcPr>
          <w:p w14:paraId="6140889C" w14:textId="77777777" w:rsidR="004B413C" w:rsidRDefault="004B413C">
            <w:pPr>
              <w:rPr>
                <w:sz w:val="17"/>
                <w:szCs w:val="17"/>
              </w:rPr>
            </w:pPr>
          </w:p>
        </w:tc>
        <w:tc>
          <w:tcPr>
            <w:tcW w:w="380" w:type="dxa"/>
            <w:vAlign w:val="bottom"/>
          </w:tcPr>
          <w:p w14:paraId="03C5C5E2" w14:textId="77777777" w:rsidR="004B413C" w:rsidRDefault="004B413C">
            <w:pPr>
              <w:rPr>
                <w:sz w:val="17"/>
                <w:szCs w:val="17"/>
              </w:rPr>
            </w:pPr>
          </w:p>
        </w:tc>
        <w:tc>
          <w:tcPr>
            <w:tcW w:w="400" w:type="dxa"/>
            <w:vAlign w:val="bottom"/>
          </w:tcPr>
          <w:p w14:paraId="55451038" w14:textId="77777777" w:rsidR="004B413C" w:rsidRDefault="004B413C">
            <w:pPr>
              <w:rPr>
                <w:sz w:val="17"/>
                <w:szCs w:val="17"/>
              </w:rPr>
            </w:pPr>
          </w:p>
        </w:tc>
        <w:tc>
          <w:tcPr>
            <w:tcW w:w="380" w:type="dxa"/>
            <w:vAlign w:val="bottom"/>
          </w:tcPr>
          <w:p w14:paraId="558C191F" w14:textId="77777777" w:rsidR="004B413C" w:rsidRDefault="004B413C">
            <w:pPr>
              <w:rPr>
                <w:sz w:val="17"/>
                <w:szCs w:val="17"/>
              </w:rPr>
            </w:pPr>
          </w:p>
        </w:tc>
        <w:tc>
          <w:tcPr>
            <w:tcW w:w="380" w:type="dxa"/>
            <w:vAlign w:val="bottom"/>
          </w:tcPr>
          <w:p w14:paraId="7AAC9FDC" w14:textId="77777777" w:rsidR="004B413C" w:rsidRDefault="004B413C">
            <w:pPr>
              <w:rPr>
                <w:sz w:val="17"/>
                <w:szCs w:val="17"/>
              </w:rPr>
            </w:pPr>
          </w:p>
        </w:tc>
        <w:tc>
          <w:tcPr>
            <w:tcW w:w="380" w:type="dxa"/>
            <w:vAlign w:val="bottom"/>
          </w:tcPr>
          <w:p w14:paraId="4B7DC6D0" w14:textId="77777777" w:rsidR="004B413C" w:rsidRDefault="004B413C">
            <w:pPr>
              <w:rPr>
                <w:sz w:val="17"/>
                <w:szCs w:val="17"/>
              </w:rPr>
            </w:pPr>
          </w:p>
        </w:tc>
        <w:tc>
          <w:tcPr>
            <w:tcW w:w="380" w:type="dxa"/>
            <w:vAlign w:val="bottom"/>
          </w:tcPr>
          <w:p w14:paraId="3340F833" w14:textId="77777777" w:rsidR="004B413C" w:rsidRDefault="004B413C">
            <w:pPr>
              <w:rPr>
                <w:sz w:val="17"/>
                <w:szCs w:val="17"/>
              </w:rPr>
            </w:pPr>
          </w:p>
        </w:tc>
        <w:tc>
          <w:tcPr>
            <w:tcW w:w="400" w:type="dxa"/>
            <w:vAlign w:val="bottom"/>
          </w:tcPr>
          <w:p w14:paraId="5E7E7FD0" w14:textId="77777777" w:rsidR="004B413C" w:rsidRDefault="004B413C">
            <w:pPr>
              <w:rPr>
                <w:sz w:val="17"/>
                <w:szCs w:val="17"/>
              </w:rPr>
            </w:pPr>
          </w:p>
        </w:tc>
        <w:tc>
          <w:tcPr>
            <w:tcW w:w="380" w:type="dxa"/>
            <w:vAlign w:val="bottom"/>
          </w:tcPr>
          <w:p w14:paraId="35FA2CC0" w14:textId="77777777" w:rsidR="004B413C" w:rsidRDefault="004B413C">
            <w:pPr>
              <w:rPr>
                <w:sz w:val="17"/>
                <w:szCs w:val="17"/>
              </w:rPr>
            </w:pPr>
          </w:p>
        </w:tc>
        <w:tc>
          <w:tcPr>
            <w:tcW w:w="380" w:type="dxa"/>
            <w:vAlign w:val="bottom"/>
          </w:tcPr>
          <w:p w14:paraId="59938196" w14:textId="77777777" w:rsidR="004B413C" w:rsidRDefault="004B413C">
            <w:pPr>
              <w:rPr>
                <w:sz w:val="17"/>
                <w:szCs w:val="17"/>
              </w:rPr>
            </w:pPr>
          </w:p>
        </w:tc>
        <w:tc>
          <w:tcPr>
            <w:tcW w:w="380" w:type="dxa"/>
            <w:vAlign w:val="bottom"/>
          </w:tcPr>
          <w:p w14:paraId="0ADF4E68" w14:textId="77777777" w:rsidR="004B413C" w:rsidRDefault="004B413C">
            <w:pPr>
              <w:rPr>
                <w:sz w:val="17"/>
                <w:szCs w:val="17"/>
              </w:rPr>
            </w:pPr>
          </w:p>
        </w:tc>
        <w:tc>
          <w:tcPr>
            <w:tcW w:w="380" w:type="dxa"/>
            <w:vAlign w:val="bottom"/>
          </w:tcPr>
          <w:p w14:paraId="33CFA960" w14:textId="77777777" w:rsidR="004B413C" w:rsidRDefault="004B413C">
            <w:pPr>
              <w:rPr>
                <w:sz w:val="17"/>
                <w:szCs w:val="17"/>
              </w:rPr>
            </w:pPr>
          </w:p>
        </w:tc>
        <w:tc>
          <w:tcPr>
            <w:tcW w:w="400" w:type="dxa"/>
            <w:vAlign w:val="bottom"/>
          </w:tcPr>
          <w:p w14:paraId="40A18731" w14:textId="77777777" w:rsidR="004B413C" w:rsidRDefault="004B413C">
            <w:pPr>
              <w:rPr>
                <w:sz w:val="17"/>
                <w:szCs w:val="17"/>
              </w:rPr>
            </w:pPr>
          </w:p>
        </w:tc>
        <w:tc>
          <w:tcPr>
            <w:tcW w:w="380" w:type="dxa"/>
            <w:vAlign w:val="bottom"/>
          </w:tcPr>
          <w:p w14:paraId="0FCC28F0" w14:textId="77777777" w:rsidR="004B413C" w:rsidRDefault="004B413C">
            <w:pPr>
              <w:rPr>
                <w:sz w:val="17"/>
                <w:szCs w:val="17"/>
              </w:rPr>
            </w:pPr>
          </w:p>
        </w:tc>
        <w:tc>
          <w:tcPr>
            <w:tcW w:w="380" w:type="dxa"/>
            <w:vAlign w:val="bottom"/>
          </w:tcPr>
          <w:p w14:paraId="264B3344" w14:textId="77777777" w:rsidR="004B413C" w:rsidRDefault="004B413C">
            <w:pPr>
              <w:rPr>
                <w:sz w:val="17"/>
                <w:szCs w:val="17"/>
              </w:rPr>
            </w:pPr>
          </w:p>
        </w:tc>
        <w:tc>
          <w:tcPr>
            <w:tcW w:w="380" w:type="dxa"/>
            <w:vAlign w:val="bottom"/>
          </w:tcPr>
          <w:p w14:paraId="2DFA7465" w14:textId="77777777" w:rsidR="004B413C" w:rsidRDefault="004B413C">
            <w:pPr>
              <w:rPr>
                <w:sz w:val="17"/>
                <w:szCs w:val="17"/>
              </w:rPr>
            </w:pPr>
          </w:p>
        </w:tc>
        <w:tc>
          <w:tcPr>
            <w:tcW w:w="380" w:type="dxa"/>
            <w:vAlign w:val="bottom"/>
          </w:tcPr>
          <w:p w14:paraId="7C502579" w14:textId="77777777" w:rsidR="004B413C" w:rsidRDefault="004B413C">
            <w:pPr>
              <w:rPr>
                <w:sz w:val="17"/>
                <w:szCs w:val="17"/>
              </w:rPr>
            </w:pPr>
          </w:p>
        </w:tc>
        <w:tc>
          <w:tcPr>
            <w:tcW w:w="400" w:type="dxa"/>
            <w:vAlign w:val="bottom"/>
          </w:tcPr>
          <w:p w14:paraId="29BA8A8B" w14:textId="77777777" w:rsidR="004B413C" w:rsidRDefault="004B413C">
            <w:pPr>
              <w:rPr>
                <w:sz w:val="17"/>
                <w:szCs w:val="17"/>
              </w:rPr>
            </w:pPr>
          </w:p>
        </w:tc>
        <w:tc>
          <w:tcPr>
            <w:tcW w:w="520" w:type="dxa"/>
            <w:vAlign w:val="bottom"/>
          </w:tcPr>
          <w:p w14:paraId="7461CC70" w14:textId="77777777" w:rsidR="004B413C" w:rsidRDefault="004B413C">
            <w:pPr>
              <w:rPr>
                <w:sz w:val="17"/>
                <w:szCs w:val="17"/>
              </w:rPr>
            </w:pPr>
          </w:p>
        </w:tc>
        <w:tc>
          <w:tcPr>
            <w:tcW w:w="0" w:type="dxa"/>
            <w:vAlign w:val="bottom"/>
          </w:tcPr>
          <w:p w14:paraId="66ECCBA3" w14:textId="77777777" w:rsidR="004B413C" w:rsidRDefault="004B413C">
            <w:pPr>
              <w:rPr>
                <w:sz w:val="1"/>
                <w:szCs w:val="1"/>
              </w:rPr>
            </w:pPr>
          </w:p>
        </w:tc>
      </w:tr>
      <w:tr w:rsidR="004B413C" w14:paraId="0E81CCD7" w14:textId="77777777">
        <w:trPr>
          <w:trHeight w:val="48"/>
        </w:trPr>
        <w:tc>
          <w:tcPr>
            <w:tcW w:w="180" w:type="dxa"/>
            <w:vMerge/>
            <w:vAlign w:val="bottom"/>
          </w:tcPr>
          <w:p w14:paraId="1A40F27B" w14:textId="77777777" w:rsidR="004B413C" w:rsidRDefault="004B413C">
            <w:pPr>
              <w:rPr>
                <w:sz w:val="4"/>
                <w:szCs w:val="4"/>
              </w:rPr>
            </w:pPr>
          </w:p>
        </w:tc>
        <w:tc>
          <w:tcPr>
            <w:tcW w:w="840" w:type="dxa"/>
            <w:vAlign w:val="bottom"/>
          </w:tcPr>
          <w:p w14:paraId="48A31381" w14:textId="77777777" w:rsidR="004B413C" w:rsidRDefault="00EC2FEA">
            <w:pPr>
              <w:spacing w:line="49" w:lineRule="exact"/>
              <w:ind w:right="343"/>
              <w:jc w:val="right"/>
              <w:rPr>
                <w:sz w:val="20"/>
                <w:szCs w:val="20"/>
              </w:rPr>
            </w:pPr>
            <w:r>
              <w:rPr>
                <w:rFonts w:ascii="Arial" w:eastAsia="Arial" w:hAnsi="Arial" w:cs="Arial"/>
                <w:color w:val="4D4D4D"/>
                <w:sz w:val="5"/>
                <w:szCs w:val="5"/>
              </w:rPr>
              <w:t>2010</w:t>
            </w:r>
          </w:p>
        </w:tc>
        <w:tc>
          <w:tcPr>
            <w:tcW w:w="380" w:type="dxa"/>
            <w:vAlign w:val="bottom"/>
          </w:tcPr>
          <w:p w14:paraId="333005E5" w14:textId="77777777" w:rsidR="004B413C" w:rsidRDefault="004B413C">
            <w:pPr>
              <w:rPr>
                <w:sz w:val="4"/>
                <w:szCs w:val="4"/>
              </w:rPr>
            </w:pPr>
          </w:p>
        </w:tc>
        <w:tc>
          <w:tcPr>
            <w:tcW w:w="380" w:type="dxa"/>
            <w:vAlign w:val="bottom"/>
          </w:tcPr>
          <w:p w14:paraId="545EE759" w14:textId="77777777" w:rsidR="004B413C" w:rsidRDefault="004B413C">
            <w:pPr>
              <w:rPr>
                <w:sz w:val="4"/>
                <w:szCs w:val="4"/>
              </w:rPr>
            </w:pPr>
          </w:p>
        </w:tc>
        <w:tc>
          <w:tcPr>
            <w:tcW w:w="380" w:type="dxa"/>
            <w:vAlign w:val="bottom"/>
          </w:tcPr>
          <w:p w14:paraId="57DE3445" w14:textId="77777777" w:rsidR="004B413C" w:rsidRDefault="004B413C">
            <w:pPr>
              <w:rPr>
                <w:sz w:val="4"/>
                <w:szCs w:val="4"/>
              </w:rPr>
            </w:pPr>
          </w:p>
        </w:tc>
        <w:tc>
          <w:tcPr>
            <w:tcW w:w="400" w:type="dxa"/>
            <w:vAlign w:val="bottom"/>
          </w:tcPr>
          <w:p w14:paraId="02882D56" w14:textId="77777777" w:rsidR="004B413C" w:rsidRDefault="004B413C">
            <w:pPr>
              <w:rPr>
                <w:sz w:val="4"/>
                <w:szCs w:val="4"/>
              </w:rPr>
            </w:pPr>
          </w:p>
        </w:tc>
        <w:tc>
          <w:tcPr>
            <w:tcW w:w="380" w:type="dxa"/>
            <w:vAlign w:val="bottom"/>
          </w:tcPr>
          <w:p w14:paraId="3D3FEFCB" w14:textId="77777777" w:rsidR="004B413C" w:rsidRDefault="004B413C">
            <w:pPr>
              <w:rPr>
                <w:sz w:val="4"/>
                <w:szCs w:val="4"/>
              </w:rPr>
            </w:pPr>
          </w:p>
        </w:tc>
        <w:tc>
          <w:tcPr>
            <w:tcW w:w="380" w:type="dxa"/>
            <w:vAlign w:val="bottom"/>
          </w:tcPr>
          <w:p w14:paraId="58DF1763" w14:textId="77777777" w:rsidR="004B413C" w:rsidRDefault="004B413C">
            <w:pPr>
              <w:rPr>
                <w:sz w:val="4"/>
                <w:szCs w:val="4"/>
              </w:rPr>
            </w:pPr>
          </w:p>
        </w:tc>
        <w:tc>
          <w:tcPr>
            <w:tcW w:w="380" w:type="dxa"/>
            <w:vAlign w:val="bottom"/>
          </w:tcPr>
          <w:p w14:paraId="01911D3E" w14:textId="77777777" w:rsidR="004B413C" w:rsidRDefault="004B413C">
            <w:pPr>
              <w:rPr>
                <w:sz w:val="4"/>
                <w:szCs w:val="4"/>
              </w:rPr>
            </w:pPr>
          </w:p>
        </w:tc>
        <w:tc>
          <w:tcPr>
            <w:tcW w:w="380" w:type="dxa"/>
            <w:vAlign w:val="bottom"/>
          </w:tcPr>
          <w:p w14:paraId="371B72B2" w14:textId="77777777" w:rsidR="004B413C" w:rsidRDefault="004B413C">
            <w:pPr>
              <w:rPr>
                <w:sz w:val="4"/>
                <w:szCs w:val="4"/>
              </w:rPr>
            </w:pPr>
          </w:p>
        </w:tc>
        <w:tc>
          <w:tcPr>
            <w:tcW w:w="400" w:type="dxa"/>
            <w:vAlign w:val="bottom"/>
          </w:tcPr>
          <w:p w14:paraId="330BDFB9" w14:textId="77777777" w:rsidR="004B413C" w:rsidRDefault="004B413C">
            <w:pPr>
              <w:rPr>
                <w:sz w:val="4"/>
                <w:szCs w:val="4"/>
              </w:rPr>
            </w:pPr>
          </w:p>
        </w:tc>
        <w:tc>
          <w:tcPr>
            <w:tcW w:w="380" w:type="dxa"/>
            <w:vAlign w:val="bottom"/>
          </w:tcPr>
          <w:p w14:paraId="69927EF7" w14:textId="77777777" w:rsidR="004B413C" w:rsidRDefault="004B413C">
            <w:pPr>
              <w:rPr>
                <w:sz w:val="4"/>
                <w:szCs w:val="4"/>
              </w:rPr>
            </w:pPr>
          </w:p>
        </w:tc>
        <w:tc>
          <w:tcPr>
            <w:tcW w:w="380" w:type="dxa"/>
            <w:vAlign w:val="bottom"/>
          </w:tcPr>
          <w:p w14:paraId="341DC3DD" w14:textId="77777777" w:rsidR="004B413C" w:rsidRDefault="004B413C">
            <w:pPr>
              <w:rPr>
                <w:sz w:val="4"/>
                <w:szCs w:val="4"/>
              </w:rPr>
            </w:pPr>
          </w:p>
        </w:tc>
        <w:tc>
          <w:tcPr>
            <w:tcW w:w="380" w:type="dxa"/>
            <w:vAlign w:val="bottom"/>
          </w:tcPr>
          <w:p w14:paraId="74EFD1F8" w14:textId="77777777" w:rsidR="004B413C" w:rsidRDefault="004B413C">
            <w:pPr>
              <w:rPr>
                <w:sz w:val="4"/>
                <w:szCs w:val="4"/>
              </w:rPr>
            </w:pPr>
          </w:p>
        </w:tc>
        <w:tc>
          <w:tcPr>
            <w:tcW w:w="380" w:type="dxa"/>
            <w:vAlign w:val="bottom"/>
          </w:tcPr>
          <w:p w14:paraId="2F570B62" w14:textId="77777777" w:rsidR="004B413C" w:rsidRDefault="004B413C">
            <w:pPr>
              <w:rPr>
                <w:sz w:val="4"/>
                <w:szCs w:val="4"/>
              </w:rPr>
            </w:pPr>
          </w:p>
        </w:tc>
        <w:tc>
          <w:tcPr>
            <w:tcW w:w="400" w:type="dxa"/>
            <w:vAlign w:val="bottom"/>
          </w:tcPr>
          <w:p w14:paraId="395C84D8" w14:textId="77777777" w:rsidR="004B413C" w:rsidRDefault="004B413C">
            <w:pPr>
              <w:rPr>
                <w:sz w:val="4"/>
                <w:szCs w:val="4"/>
              </w:rPr>
            </w:pPr>
          </w:p>
        </w:tc>
        <w:tc>
          <w:tcPr>
            <w:tcW w:w="380" w:type="dxa"/>
            <w:vAlign w:val="bottom"/>
          </w:tcPr>
          <w:p w14:paraId="2D612EEF" w14:textId="77777777" w:rsidR="004B413C" w:rsidRDefault="004B413C">
            <w:pPr>
              <w:rPr>
                <w:sz w:val="4"/>
                <w:szCs w:val="4"/>
              </w:rPr>
            </w:pPr>
          </w:p>
        </w:tc>
        <w:tc>
          <w:tcPr>
            <w:tcW w:w="380" w:type="dxa"/>
            <w:vAlign w:val="bottom"/>
          </w:tcPr>
          <w:p w14:paraId="04523FD9" w14:textId="77777777" w:rsidR="004B413C" w:rsidRDefault="004B413C">
            <w:pPr>
              <w:rPr>
                <w:sz w:val="4"/>
                <w:szCs w:val="4"/>
              </w:rPr>
            </w:pPr>
          </w:p>
        </w:tc>
        <w:tc>
          <w:tcPr>
            <w:tcW w:w="380" w:type="dxa"/>
            <w:vAlign w:val="bottom"/>
          </w:tcPr>
          <w:p w14:paraId="62682413" w14:textId="77777777" w:rsidR="004B413C" w:rsidRDefault="004B413C">
            <w:pPr>
              <w:rPr>
                <w:sz w:val="4"/>
                <w:szCs w:val="4"/>
              </w:rPr>
            </w:pPr>
          </w:p>
        </w:tc>
        <w:tc>
          <w:tcPr>
            <w:tcW w:w="380" w:type="dxa"/>
            <w:vAlign w:val="bottom"/>
          </w:tcPr>
          <w:p w14:paraId="503CC83D" w14:textId="77777777" w:rsidR="004B413C" w:rsidRDefault="004B413C">
            <w:pPr>
              <w:rPr>
                <w:sz w:val="4"/>
                <w:szCs w:val="4"/>
              </w:rPr>
            </w:pPr>
          </w:p>
        </w:tc>
        <w:tc>
          <w:tcPr>
            <w:tcW w:w="400" w:type="dxa"/>
            <w:vAlign w:val="bottom"/>
          </w:tcPr>
          <w:p w14:paraId="46DAB61C" w14:textId="77777777" w:rsidR="004B413C" w:rsidRDefault="004B413C">
            <w:pPr>
              <w:rPr>
                <w:sz w:val="4"/>
                <w:szCs w:val="4"/>
              </w:rPr>
            </w:pPr>
          </w:p>
        </w:tc>
        <w:tc>
          <w:tcPr>
            <w:tcW w:w="380" w:type="dxa"/>
            <w:vAlign w:val="bottom"/>
          </w:tcPr>
          <w:p w14:paraId="4F8923DE" w14:textId="77777777" w:rsidR="004B413C" w:rsidRDefault="004B413C">
            <w:pPr>
              <w:rPr>
                <w:sz w:val="4"/>
                <w:szCs w:val="4"/>
              </w:rPr>
            </w:pPr>
          </w:p>
        </w:tc>
        <w:tc>
          <w:tcPr>
            <w:tcW w:w="380" w:type="dxa"/>
            <w:vAlign w:val="bottom"/>
          </w:tcPr>
          <w:p w14:paraId="5B31D15D" w14:textId="77777777" w:rsidR="004B413C" w:rsidRDefault="004B413C">
            <w:pPr>
              <w:rPr>
                <w:sz w:val="4"/>
                <w:szCs w:val="4"/>
              </w:rPr>
            </w:pPr>
          </w:p>
        </w:tc>
        <w:tc>
          <w:tcPr>
            <w:tcW w:w="380" w:type="dxa"/>
            <w:vAlign w:val="bottom"/>
          </w:tcPr>
          <w:p w14:paraId="2139D532" w14:textId="77777777" w:rsidR="004B413C" w:rsidRDefault="004B413C">
            <w:pPr>
              <w:rPr>
                <w:sz w:val="4"/>
                <w:szCs w:val="4"/>
              </w:rPr>
            </w:pPr>
          </w:p>
        </w:tc>
        <w:tc>
          <w:tcPr>
            <w:tcW w:w="380" w:type="dxa"/>
            <w:vAlign w:val="bottom"/>
          </w:tcPr>
          <w:p w14:paraId="42B4B508" w14:textId="77777777" w:rsidR="004B413C" w:rsidRDefault="004B413C">
            <w:pPr>
              <w:rPr>
                <w:sz w:val="4"/>
                <w:szCs w:val="4"/>
              </w:rPr>
            </w:pPr>
          </w:p>
        </w:tc>
        <w:tc>
          <w:tcPr>
            <w:tcW w:w="400" w:type="dxa"/>
            <w:vAlign w:val="bottom"/>
          </w:tcPr>
          <w:p w14:paraId="2991D3E4" w14:textId="77777777" w:rsidR="004B413C" w:rsidRDefault="004B413C">
            <w:pPr>
              <w:rPr>
                <w:sz w:val="4"/>
                <w:szCs w:val="4"/>
              </w:rPr>
            </w:pPr>
          </w:p>
        </w:tc>
        <w:tc>
          <w:tcPr>
            <w:tcW w:w="380" w:type="dxa"/>
            <w:vAlign w:val="bottom"/>
          </w:tcPr>
          <w:p w14:paraId="5A7A9F74" w14:textId="77777777" w:rsidR="004B413C" w:rsidRDefault="004B413C">
            <w:pPr>
              <w:rPr>
                <w:sz w:val="4"/>
                <w:szCs w:val="4"/>
              </w:rPr>
            </w:pPr>
          </w:p>
        </w:tc>
        <w:tc>
          <w:tcPr>
            <w:tcW w:w="380" w:type="dxa"/>
            <w:vAlign w:val="bottom"/>
          </w:tcPr>
          <w:p w14:paraId="2D4405E0" w14:textId="77777777" w:rsidR="004B413C" w:rsidRDefault="004B413C">
            <w:pPr>
              <w:rPr>
                <w:sz w:val="4"/>
                <w:szCs w:val="4"/>
              </w:rPr>
            </w:pPr>
          </w:p>
        </w:tc>
        <w:tc>
          <w:tcPr>
            <w:tcW w:w="380" w:type="dxa"/>
            <w:vAlign w:val="bottom"/>
          </w:tcPr>
          <w:p w14:paraId="25A228F6" w14:textId="77777777" w:rsidR="004B413C" w:rsidRDefault="004B413C">
            <w:pPr>
              <w:rPr>
                <w:sz w:val="4"/>
                <w:szCs w:val="4"/>
              </w:rPr>
            </w:pPr>
          </w:p>
        </w:tc>
        <w:tc>
          <w:tcPr>
            <w:tcW w:w="380" w:type="dxa"/>
            <w:vAlign w:val="bottom"/>
          </w:tcPr>
          <w:p w14:paraId="590A1CE3" w14:textId="77777777" w:rsidR="004B413C" w:rsidRDefault="004B413C">
            <w:pPr>
              <w:rPr>
                <w:sz w:val="4"/>
                <w:szCs w:val="4"/>
              </w:rPr>
            </w:pPr>
          </w:p>
        </w:tc>
        <w:tc>
          <w:tcPr>
            <w:tcW w:w="400" w:type="dxa"/>
            <w:vAlign w:val="bottom"/>
          </w:tcPr>
          <w:p w14:paraId="74032127" w14:textId="77777777" w:rsidR="004B413C" w:rsidRDefault="004B413C">
            <w:pPr>
              <w:rPr>
                <w:sz w:val="4"/>
                <w:szCs w:val="4"/>
              </w:rPr>
            </w:pPr>
          </w:p>
        </w:tc>
        <w:tc>
          <w:tcPr>
            <w:tcW w:w="520" w:type="dxa"/>
            <w:vAlign w:val="bottom"/>
          </w:tcPr>
          <w:p w14:paraId="371BDC90" w14:textId="77777777" w:rsidR="004B413C" w:rsidRDefault="004B413C">
            <w:pPr>
              <w:rPr>
                <w:sz w:val="4"/>
                <w:szCs w:val="4"/>
              </w:rPr>
            </w:pPr>
          </w:p>
        </w:tc>
        <w:tc>
          <w:tcPr>
            <w:tcW w:w="0" w:type="dxa"/>
            <w:vAlign w:val="bottom"/>
          </w:tcPr>
          <w:p w14:paraId="42E962D8" w14:textId="77777777" w:rsidR="004B413C" w:rsidRDefault="004B413C">
            <w:pPr>
              <w:rPr>
                <w:sz w:val="1"/>
                <w:szCs w:val="1"/>
              </w:rPr>
            </w:pPr>
          </w:p>
        </w:tc>
      </w:tr>
      <w:tr w:rsidR="004B413C" w14:paraId="5AF5D6CB" w14:textId="77777777">
        <w:trPr>
          <w:trHeight w:val="186"/>
        </w:trPr>
        <w:tc>
          <w:tcPr>
            <w:tcW w:w="180" w:type="dxa"/>
            <w:vAlign w:val="bottom"/>
          </w:tcPr>
          <w:p w14:paraId="249C1BD0" w14:textId="77777777" w:rsidR="004B413C" w:rsidRDefault="004B413C">
            <w:pPr>
              <w:rPr>
                <w:sz w:val="16"/>
                <w:szCs w:val="16"/>
              </w:rPr>
            </w:pPr>
          </w:p>
        </w:tc>
        <w:tc>
          <w:tcPr>
            <w:tcW w:w="840" w:type="dxa"/>
            <w:vAlign w:val="bottom"/>
          </w:tcPr>
          <w:p w14:paraId="13E3CDE3" w14:textId="77777777" w:rsidR="004B413C" w:rsidRDefault="00EC2FEA">
            <w:pPr>
              <w:ind w:right="343"/>
              <w:jc w:val="right"/>
              <w:rPr>
                <w:sz w:val="20"/>
                <w:szCs w:val="20"/>
              </w:rPr>
            </w:pPr>
            <w:r>
              <w:rPr>
                <w:rFonts w:ascii="Arial" w:eastAsia="Arial" w:hAnsi="Arial" w:cs="Arial"/>
                <w:color w:val="4D4D4D"/>
                <w:sz w:val="16"/>
                <w:szCs w:val="16"/>
              </w:rPr>
              <w:t>2005</w:t>
            </w:r>
          </w:p>
        </w:tc>
        <w:tc>
          <w:tcPr>
            <w:tcW w:w="380" w:type="dxa"/>
            <w:vAlign w:val="bottom"/>
          </w:tcPr>
          <w:p w14:paraId="255E3058" w14:textId="77777777" w:rsidR="004B413C" w:rsidRDefault="004B413C">
            <w:pPr>
              <w:rPr>
                <w:sz w:val="16"/>
                <w:szCs w:val="16"/>
              </w:rPr>
            </w:pPr>
          </w:p>
        </w:tc>
        <w:tc>
          <w:tcPr>
            <w:tcW w:w="380" w:type="dxa"/>
            <w:vAlign w:val="bottom"/>
          </w:tcPr>
          <w:p w14:paraId="29716042" w14:textId="77777777" w:rsidR="004B413C" w:rsidRDefault="004B413C">
            <w:pPr>
              <w:rPr>
                <w:sz w:val="16"/>
                <w:szCs w:val="16"/>
              </w:rPr>
            </w:pPr>
          </w:p>
        </w:tc>
        <w:tc>
          <w:tcPr>
            <w:tcW w:w="380" w:type="dxa"/>
            <w:vAlign w:val="bottom"/>
          </w:tcPr>
          <w:p w14:paraId="7D8697F8" w14:textId="77777777" w:rsidR="004B413C" w:rsidRDefault="004B413C">
            <w:pPr>
              <w:rPr>
                <w:sz w:val="16"/>
                <w:szCs w:val="16"/>
              </w:rPr>
            </w:pPr>
          </w:p>
        </w:tc>
        <w:tc>
          <w:tcPr>
            <w:tcW w:w="400" w:type="dxa"/>
            <w:vAlign w:val="bottom"/>
          </w:tcPr>
          <w:p w14:paraId="2F80F6B0" w14:textId="77777777" w:rsidR="004B413C" w:rsidRDefault="004B413C">
            <w:pPr>
              <w:rPr>
                <w:sz w:val="16"/>
                <w:szCs w:val="16"/>
              </w:rPr>
            </w:pPr>
          </w:p>
        </w:tc>
        <w:tc>
          <w:tcPr>
            <w:tcW w:w="380" w:type="dxa"/>
            <w:vAlign w:val="bottom"/>
          </w:tcPr>
          <w:p w14:paraId="01847F81" w14:textId="77777777" w:rsidR="004B413C" w:rsidRDefault="004B413C">
            <w:pPr>
              <w:rPr>
                <w:sz w:val="16"/>
                <w:szCs w:val="16"/>
              </w:rPr>
            </w:pPr>
          </w:p>
        </w:tc>
        <w:tc>
          <w:tcPr>
            <w:tcW w:w="380" w:type="dxa"/>
            <w:vAlign w:val="bottom"/>
          </w:tcPr>
          <w:p w14:paraId="531C28DE" w14:textId="77777777" w:rsidR="004B413C" w:rsidRDefault="004B413C">
            <w:pPr>
              <w:rPr>
                <w:sz w:val="16"/>
                <w:szCs w:val="16"/>
              </w:rPr>
            </w:pPr>
          </w:p>
        </w:tc>
        <w:tc>
          <w:tcPr>
            <w:tcW w:w="380" w:type="dxa"/>
            <w:vAlign w:val="bottom"/>
          </w:tcPr>
          <w:p w14:paraId="7A589E8B" w14:textId="77777777" w:rsidR="004B413C" w:rsidRDefault="004B413C">
            <w:pPr>
              <w:rPr>
                <w:sz w:val="16"/>
                <w:szCs w:val="16"/>
              </w:rPr>
            </w:pPr>
          </w:p>
        </w:tc>
        <w:tc>
          <w:tcPr>
            <w:tcW w:w="380" w:type="dxa"/>
            <w:vAlign w:val="bottom"/>
          </w:tcPr>
          <w:p w14:paraId="34C73441" w14:textId="77777777" w:rsidR="004B413C" w:rsidRDefault="004B413C">
            <w:pPr>
              <w:rPr>
                <w:sz w:val="16"/>
                <w:szCs w:val="16"/>
              </w:rPr>
            </w:pPr>
          </w:p>
        </w:tc>
        <w:tc>
          <w:tcPr>
            <w:tcW w:w="400" w:type="dxa"/>
            <w:vAlign w:val="bottom"/>
          </w:tcPr>
          <w:p w14:paraId="592C81E5" w14:textId="77777777" w:rsidR="004B413C" w:rsidRDefault="004B413C">
            <w:pPr>
              <w:rPr>
                <w:sz w:val="16"/>
                <w:szCs w:val="16"/>
              </w:rPr>
            </w:pPr>
          </w:p>
        </w:tc>
        <w:tc>
          <w:tcPr>
            <w:tcW w:w="380" w:type="dxa"/>
            <w:vAlign w:val="bottom"/>
          </w:tcPr>
          <w:p w14:paraId="1B8017B1" w14:textId="77777777" w:rsidR="004B413C" w:rsidRDefault="004B413C">
            <w:pPr>
              <w:rPr>
                <w:sz w:val="16"/>
                <w:szCs w:val="16"/>
              </w:rPr>
            </w:pPr>
          </w:p>
        </w:tc>
        <w:tc>
          <w:tcPr>
            <w:tcW w:w="380" w:type="dxa"/>
            <w:vAlign w:val="bottom"/>
          </w:tcPr>
          <w:p w14:paraId="1C19B18D" w14:textId="77777777" w:rsidR="004B413C" w:rsidRDefault="004B413C">
            <w:pPr>
              <w:rPr>
                <w:sz w:val="16"/>
                <w:szCs w:val="16"/>
              </w:rPr>
            </w:pPr>
          </w:p>
        </w:tc>
        <w:tc>
          <w:tcPr>
            <w:tcW w:w="380" w:type="dxa"/>
            <w:vAlign w:val="bottom"/>
          </w:tcPr>
          <w:p w14:paraId="20BD364E" w14:textId="77777777" w:rsidR="004B413C" w:rsidRDefault="004B413C">
            <w:pPr>
              <w:rPr>
                <w:sz w:val="16"/>
                <w:szCs w:val="16"/>
              </w:rPr>
            </w:pPr>
          </w:p>
        </w:tc>
        <w:tc>
          <w:tcPr>
            <w:tcW w:w="380" w:type="dxa"/>
            <w:vAlign w:val="bottom"/>
          </w:tcPr>
          <w:p w14:paraId="15D91E23" w14:textId="77777777" w:rsidR="004B413C" w:rsidRDefault="004B413C">
            <w:pPr>
              <w:rPr>
                <w:sz w:val="16"/>
                <w:szCs w:val="16"/>
              </w:rPr>
            </w:pPr>
          </w:p>
        </w:tc>
        <w:tc>
          <w:tcPr>
            <w:tcW w:w="400" w:type="dxa"/>
            <w:vAlign w:val="bottom"/>
          </w:tcPr>
          <w:p w14:paraId="4565E959" w14:textId="77777777" w:rsidR="004B413C" w:rsidRDefault="004B413C">
            <w:pPr>
              <w:rPr>
                <w:sz w:val="16"/>
                <w:szCs w:val="16"/>
              </w:rPr>
            </w:pPr>
          </w:p>
        </w:tc>
        <w:tc>
          <w:tcPr>
            <w:tcW w:w="380" w:type="dxa"/>
            <w:vAlign w:val="bottom"/>
          </w:tcPr>
          <w:p w14:paraId="71B5E3DB" w14:textId="77777777" w:rsidR="004B413C" w:rsidRDefault="004B413C">
            <w:pPr>
              <w:rPr>
                <w:sz w:val="16"/>
                <w:szCs w:val="16"/>
              </w:rPr>
            </w:pPr>
          </w:p>
        </w:tc>
        <w:tc>
          <w:tcPr>
            <w:tcW w:w="380" w:type="dxa"/>
            <w:vAlign w:val="bottom"/>
          </w:tcPr>
          <w:p w14:paraId="69F3314E" w14:textId="77777777" w:rsidR="004B413C" w:rsidRDefault="004B413C">
            <w:pPr>
              <w:rPr>
                <w:sz w:val="16"/>
                <w:szCs w:val="16"/>
              </w:rPr>
            </w:pPr>
          </w:p>
        </w:tc>
        <w:tc>
          <w:tcPr>
            <w:tcW w:w="380" w:type="dxa"/>
            <w:vAlign w:val="bottom"/>
          </w:tcPr>
          <w:p w14:paraId="31B77B24" w14:textId="77777777" w:rsidR="004B413C" w:rsidRDefault="004B413C">
            <w:pPr>
              <w:rPr>
                <w:sz w:val="16"/>
                <w:szCs w:val="16"/>
              </w:rPr>
            </w:pPr>
          </w:p>
        </w:tc>
        <w:tc>
          <w:tcPr>
            <w:tcW w:w="380" w:type="dxa"/>
            <w:vAlign w:val="bottom"/>
          </w:tcPr>
          <w:p w14:paraId="66FBECF1" w14:textId="77777777" w:rsidR="004B413C" w:rsidRDefault="004B413C">
            <w:pPr>
              <w:rPr>
                <w:sz w:val="16"/>
                <w:szCs w:val="16"/>
              </w:rPr>
            </w:pPr>
          </w:p>
        </w:tc>
        <w:tc>
          <w:tcPr>
            <w:tcW w:w="400" w:type="dxa"/>
            <w:vAlign w:val="bottom"/>
          </w:tcPr>
          <w:p w14:paraId="69BDC3B9" w14:textId="77777777" w:rsidR="004B413C" w:rsidRDefault="004B413C">
            <w:pPr>
              <w:rPr>
                <w:sz w:val="16"/>
                <w:szCs w:val="16"/>
              </w:rPr>
            </w:pPr>
          </w:p>
        </w:tc>
        <w:tc>
          <w:tcPr>
            <w:tcW w:w="380" w:type="dxa"/>
            <w:vAlign w:val="bottom"/>
          </w:tcPr>
          <w:p w14:paraId="300A78CF" w14:textId="77777777" w:rsidR="004B413C" w:rsidRDefault="004B413C">
            <w:pPr>
              <w:rPr>
                <w:sz w:val="16"/>
                <w:szCs w:val="16"/>
              </w:rPr>
            </w:pPr>
          </w:p>
        </w:tc>
        <w:tc>
          <w:tcPr>
            <w:tcW w:w="380" w:type="dxa"/>
            <w:vAlign w:val="bottom"/>
          </w:tcPr>
          <w:p w14:paraId="1CC9668E" w14:textId="77777777" w:rsidR="004B413C" w:rsidRDefault="004B413C">
            <w:pPr>
              <w:rPr>
                <w:sz w:val="16"/>
                <w:szCs w:val="16"/>
              </w:rPr>
            </w:pPr>
          </w:p>
        </w:tc>
        <w:tc>
          <w:tcPr>
            <w:tcW w:w="380" w:type="dxa"/>
            <w:vAlign w:val="bottom"/>
          </w:tcPr>
          <w:p w14:paraId="757028C1" w14:textId="77777777" w:rsidR="004B413C" w:rsidRDefault="004B413C">
            <w:pPr>
              <w:rPr>
                <w:sz w:val="16"/>
                <w:szCs w:val="16"/>
              </w:rPr>
            </w:pPr>
          </w:p>
        </w:tc>
        <w:tc>
          <w:tcPr>
            <w:tcW w:w="380" w:type="dxa"/>
            <w:vAlign w:val="bottom"/>
          </w:tcPr>
          <w:p w14:paraId="6AD865C7" w14:textId="77777777" w:rsidR="004B413C" w:rsidRDefault="004B413C">
            <w:pPr>
              <w:rPr>
                <w:sz w:val="16"/>
                <w:szCs w:val="16"/>
              </w:rPr>
            </w:pPr>
          </w:p>
        </w:tc>
        <w:tc>
          <w:tcPr>
            <w:tcW w:w="400" w:type="dxa"/>
            <w:vAlign w:val="bottom"/>
          </w:tcPr>
          <w:p w14:paraId="0AC57244" w14:textId="77777777" w:rsidR="004B413C" w:rsidRDefault="004B413C">
            <w:pPr>
              <w:rPr>
                <w:sz w:val="16"/>
                <w:szCs w:val="16"/>
              </w:rPr>
            </w:pPr>
          </w:p>
        </w:tc>
        <w:tc>
          <w:tcPr>
            <w:tcW w:w="380" w:type="dxa"/>
            <w:vAlign w:val="bottom"/>
          </w:tcPr>
          <w:p w14:paraId="53BD4EA1" w14:textId="77777777" w:rsidR="004B413C" w:rsidRDefault="004B413C">
            <w:pPr>
              <w:rPr>
                <w:sz w:val="16"/>
                <w:szCs w:val="16"/>
              </w:rPr>
            </w:pPr>
          </w:p>
        </w:tc>
        <w:tc>
          <w:tcPr>
            <w:tcW w:w="380" w:type="dxa"/>
            <w:vAlign w:val="bottom"/>
          </w:tcPr>
          <w:p w14:paraId="207E4B9C" w14:textId="77777777" w:rsidR="004B413C" w:rsidRDefault="004B413C">
            <w:pPr>
              <w:rPr>
                <w:sz w:val="16"/>
                <w:szCs w:val="16"/>
              </w:rPr>
            </w:pPr>
          </w:p>
        </w:tc>
        <w:tc>
          <w:tcPr>
            <w:tcW w:w="380" w:type="dxa"/>
            <w:vAlign w:val="bottom"/>
          </w:tcPr>
          <w:p w14:paraId="28276056" w14:textId="77777777" w:rsidR="004B413C" w:rsidRDefault="004B413C">
            <w:pPr>
              <w:rPr>
                <w:sz w:val="16"/>
                <w:szCs w:val="16"/>
              </w:rPr>
            </w:pPr>
          </w:p>
        </w:tc>
        <w:tc>
          <w:tcPr>
            <w:tcW w:w="380" w:type="dxa"/>
            <w:vAlign w:val="bottom"/>
          </w:tcPr>
          <w:p w14:paraId="09A793B8" w14:textId="77777777" w:rsidR="004B413C" w:rsidRDefault="004B413C">
            <w:pPr>
              <w:rPr>
                <w:sz w:val="16"/>
                <w:szCs w:val="16"/>
              </w:rPr>
            </w:pPr>
          </w:p>
        </w:tc>
        <w:tc>
          <w:tcPr>
            <w:tcW w:w="400" w:type="dxa"/>
            <w:vAlign w:val="bottom"/>
          </w:tcPr>
          <w:p w14:paraId="7CDAB077" w14:textId="77777777" w:rsidR="004B413C" w:rsidRDefault="004B413C">
            <w:pPr>
              <w:rPr>
                <w:sz w:val="16"/>
                <w:szCs w:val="16"/>
              </w:rPr>
            </w:pPr>
          </w:p>
        </w:tc>
        <w:tc>
          <w:tcPr>
            <w:tcW w:w="520" w:type="dxa"/>
            <w:vMerge w:val="restart"/>
            <w:vAlign w:val="bottom"/>
          </w:tcPr>
          <w:p w14:paraId="6CB0AF07" w14:textId="77777777" w:rsidR="004B413C" w:rsidRDefault="00EC2FEA">
            <w:pPr>
              <w:ind w:left="420"/>
              <w:rPr>
                <w:sz w:val="20"/>
                <w:szCs w:val="20"/>
              </w:rPr>
            </w:pPr>
            <w:r>
              <w:rPr>
                <w:rFonts w:ascii="Arial" w:eastAsia="Arial" w:hAnsi="Arial" w:cs="Arial"/>
                <w:color w:val="1A1A1A"/>
                <w:w w:val="74"/>
                <w:sz w:val="16"/>
                <w:szCs w:val="16"/>
              </w:rPr>
              <w:t>B</w:t>
            </w:r>
          </w:p>
        </w:tc>
        <w:tc>
          <w:tcPr>
            <w:tcW w:w="0" w:type="dxa"/>
            <w:vAlign w:val="bottom"/>
          </w:tcPr>
          <w:p w14:paraId="51378BAA" w14:textId="77777777" w:rsidR="004B413C" w:rsidRDefault="004B413C">
            <w:pPr>
              <w:rPr>
                <w:sz w:val="1"/>
                <w:szCs w:val="1"/>
              </w:rPr>
            </w:pPr>
          </w:p>
        </w:tc>
      </w:tr>
      <w:tr w:rsidR="004B413C" w14:paraId="18398E37" w14:textId="77777777">
        <w:trPr>
          <w:trHeight w:val="46"/>
        </w:trPr>
        <w:tc>
          <w:tcPr>
            <w:tcW w:w="180" w:type="dxa"/>
            <w:vAlign w:val="bottom"/>
          </w:tcPr>
          <w:p w14:paraId="243E0203" w14:textId="77777777" w:rsidR="004B413C" w:rsidRDefault="004B413C">
            <w:pPr>
              <w:rPr>
                <w:sz w:val="4"/>
                <w:szCs w:val="4"/>
              </w:rPr>
            </w:pPr>
          </w:p>
        </w:tc>
        <w:tc>
          <w:tcPr>
            <w:tcW w:w="840" w:type="dxa"/>
            <w:vAlign w:val="bottom"/>
          </w:tcPr>
          <w:p w14:paraId="79E005E0" w14:textId="77777777" w:rsidR="004B413C" w:rsidRDefault="004B413C">
            <w:pPr>
              <w:rPr>
                <w:sz w:val="4"/>
                <w:szCs w:val="4"/>
              </w:rPr>
            </w:pPr>
          </w:p>
        </w:tc>
        <w:tc>
          <w:tcPr>
            <w:tcW w:w="380" w:type="dxa"/>
            <w:vAlign w:val="bottom"/>
          </w:tcPr>
          <w:p w14:paraId="224E6BF2" w14:textId="77777777" w:rsidR="004B413C" w:rsidRDefault="004B413C">
            <w:pPr>
              <w:rPr>
                <w:sz w:val="4"/>
                <w:szCs w:val="4"/>
              </w:rPr>
            </w:pPr>
          </w:p>
        </w:tc>
        <w:tc>
          <w:tcPr>
            <w:tcW w:w="380" w:type="dxa"/>
            <w:vAlign w:val="bottom"/>
          </w:tcPr>
          <w:p w14:paraId="358FE946" w14:textId="77777777" w:rsidR="004B413C" w:rsidRDefault="004B413C">
            <w:pPr>
              <w:rPr>
                <w:sz w:val="4"/>
                <w:szCs w:val="4"/>
              </w:rPr>
            </w:pPr>
          </w:p>
        </w:tc>
        <w:tc>
          <w:tcPr>
            <w:tcW w:w="380" w:type="dxa"/>
            <w:vAlign w:val="bottom"/>
          </w:tcPr>
          <w:p w14:paraId="6CF4EB68" w14:textId="77777777" w:rsidR="004B413C" w:rsidRDefault="004B413C">
            <w:pPr>
              <w:rPr>
                <w:sz w:val="4"/>
                <w:szCs w:val="4"/>
              </w:rPr>
            </w:pPr>
          </w:p>
        </w:tc>
        <w:tc>
          <w:tcPr>
            <w:tcW w:w="400" w:type="dxa"/>
            <w:vAlign w:val="bottom"/>
          </w:tcPr>
          <w:p w14:paraId="0AF7F1D7" w14:textId="77777777" w:rsidR="004B413C" w:rsidRDefault="004B413C">
            <w:pPr>
              <w:rPr>
                <w:sz w:val="4"/>
                <w:szCs w:val="4"/>
              </w:rPr>
            </w:pPr>
          </w:p>
        </w:tc>
        <w:tc>
          <w:tcPr>
            <w:tcW w:w="380" w:type="dxa"/>
            <w:vAlign w:val="bottom"/>
          </w:tcPr>
          <w:p w14:paraId="65057EB9" w14:textId="77777777" w:rsidR="004B413C" w:rsidRDefault="004B413C">
            <w:pPr>
              <w:rPr>
                <w:sz w:val="4"/>
                <w:szCs w:val="4"/>
              </w:rPr>
            </w:pPr>
          </w:p>
        </w:tc>
        <w:tc>
          <w:tcPr>
            <w:tcW w:w="380" w:type="dxa"/>
            <w:vAlign w:val="bottom"/>
          </w:tcPr>
          <w:p w14:paraId="1EDB7333" w14:textId="77777777" w:rsidR="004B413C" w:rsidRDefault="004B413C">
            <w:pPr>
              <w:rPr>
                <w:sz w:val="4"/>
                <w:szCs w:val="4"/>
              </w:rPr>
            </w:pPr>
          </w:p>
        </w:tc>
        <w:tc>
          <w:tcPr>
            <w:tcW w:w="380" w:type="dxa"/>
            <w:vAlign w:val="bottom"/>
          </w:tcPr>
          <w:p w14:paraId="63DF25E5" w14:textId="77777777" w:rsidR="004B413C" w:rsidRDefault="004B413C">
            <w:pPr>
              <w:rPr>
                <w:sz w:val="4"/>
                <w:szCs w:val="4"/>
              </w:rPr>
            </w:pPr>
          </w:p>
        </w:tc>
        <w:tc>
          <w:tcPr>
            <w:tcW w:w="380" w:type="dxa"/>
            <w:vAlign w:val="bottom"/>
          </w:tcPr>
          <w:p w14:paraId="02BDAF24" w14:textId="77777777" w:rsidR="004B413C" w:rsidRDefault="004B413C">
            <w:pPr>
              <w:rPr>
                <w:sz w:val="4"/>
                <w:szCs w:val="4"/>
              </w:rPr>
            </w:pPr>
          </w:p>
        </w:tc>
        <w:tc>
          <w:tcPr>
            <w:tcW w:w="400" w:type="dxa"/>
            <w:vAlign w:val="bottom"/>
          </w:tcPr>
          <w:p w14:paraId="41F4AF9A" w14:textId="77777777" w:rsidR="004B413C" w:rsidRDefault="004B413C">
            <w:pPr>
              <w:rPr>
                <w:sz w:val="4"/>
                <w:szCs w:val="4"/>
              </w:rPr>
            </w:pPr>
          </w:p>
        </w:tc>
        <w:tc>
          <w:tcPr>
            <w:tcW w:w="380" w:type="dxa"/>
            <w:vAlign w:val="bottom"/>
          </w:tcPr>
          <w:p w14:paraId="63017146" w14:textId="77777777" w:rsidR="004B413C" w:rsidRDefault="004B413C">
            <w:pPr>
              <w:rPr>
                <w:sz w:val="4"/>
                <w:szCs w:val="4"/>
              </w:rPr>
            </w:pPr>
          </w:p>
        </w:tc>
        <w:tc>
          <w:tcPr>
            <w:tcW w:w="380" w:type="dxa"/>
            <w:vAlign w:val="bottom"/>
          </w:tcPr>
          <w:p w14:paraId="49638277" w14:textId="77777777" w:rsidR="004B413C" w:rsidRDefault="004B413C">
            <w:pPr>
              <w:rPr>
                <w:sz w:val="4"/>
                <w:szCs w:val="4"/>
              </w:rPr>
            </w:pPr>
          </w:p>
        </w:tc>
        <w:tc>
          <w:tcPr>
            <w:tcW w:w="380" w:type="dxa"/>
            <w:vAlign w:val="bottom"/>
          </w:tcPr>
          <w:p w14:paraId="0990E8A0" w14:textId="77777777" w:rsidR="004B413C" w:rsidRDefault="004B413C">
            <w:pPr>
              <w:rPr>
                <w:sz w:val="4"/>
                <w:szCs w:val="4"/>
              </w:rPr>
            </w:pPr>
          </w:p>
        </w:tc>
        <w:tc>
          <w:tcPr>
            <w:tcW w:w="380" w:type="dxa"/>
            <w:vAlign w:val="bottom"/>
          </w:tcPr>
          <w:p w14:paraId="1738E9FD" w14:textId="77777777" w:rsidR="004B413C" w:rsidRDefault="004B413C">
            <w:pPr>
              <w:rPr>
                <w:sz w:val="4"/>
                <w:szCs w:val="4"/>
              </w:rPr>
            </w:pPr>
          </w:p>
        </w:tc>
        <w:tc>
          <w:tcPr>
            <w:tcW w:w="400" w:type="dxa"/>
            <w:vAlign w:val="bottom"/>
          </w:tcPr>
          <w:p w14:paraId="7D755AA9" w14:textId="77777777" w:rsidR="004B413C" w:rsidRDefault="004B413C">
            <w:pPr>
              <w:rPr>
                <w:sz w:val="4"/>
                <w:szCs w:val="4"/>
              </w:rPr>
            </w:pPr>
          </w:p>
        </w:tc>
        <w:tc>
          <w:tcPr>
            <w:tcW w:w="380" w:type="dxa"/>
            <w:vAlign w:val="bottom"/>
          </w:tcPr>
          <w:p w14:paraId="1A23F7BD" w14:textId="77777777" w:rsidR="004B413C" w:rsidRDefault="004B413C">
            <w:pPr>
              <w:rPr>
                <w:sz w:val="4"/>
                <w:szCs w:val="4"/>
              </w:rPr>
            </w:pPr>
          </w:p>
        </w:tc>
        <w:tc>
          <w:tcPr>
            <w:tcW w:w="380" w:type="dxa"/>
            <w:vAlign w:val="bottom"/>
          </w:tcPr>
          <w:p w14:paraId="70E3C854" w14:textId="77777777" w:rsidR="004B413C" w:rsidRDefault="004B413C">
            <w:pPr>
              <w:rPr>
                <w:sz w:val="4"/>
                <w:szCs w:val="4"/>
              </w:rPr>
            </w:pPr>
          </w:p>
        </w:tc>
        <w:tc>
          <w:tcPr>
            <w:tcW w:w="380" w:type="dxa"/>
            <w:vAlign w:val="bottom"/>
          </w:tcPr>
          <w:p w14:paraId="6D8920F8" w14:textId="77777777" w:rsidR="004B413C" w:rsidRDefault="004B413C">
            <w:pPr>
              <w:rPr>
                <w:sz w:val="4"/>
                <w:szCs w:val="4"/>
              </w:rPr>
            </w:pPr>
          </w:p>
        </w:tc>
        <w:tc>
          <w:tcPr>
            <w:tcW w:w="380" w:type="dxa"/>
            <w:vAlign w:val="bottom"/>
          </w:tcPr>
          <w:p w14:paraId="40C2BE02" w14:textId="77777777" w:rsidR="004B413C" w:rsidRDefault="004B413C">
            <w:pPr>
              <w:rPr>
                <w:sz w:val="4"/>
                <w:szCs w:val="4"/>
              </w:rPr>
            </w:pPr>
          </w:p>
        </w:tc>
        <w:tc>
          <w:tcPr>
            <w:tcW w:w="400" w:type="dxa"/>
            <w:vAlign w:val="bottom"/>
          </w:tcPr>
          <w:p w14:paraId="0A002C92" w14:textId="77777777" w:rsidR="004B413C" w:rsidRDefault="004B413C">
            <w:pPr>
              <w:rPr>
                <w:sz w:val="4"/>
                <w:szCs w:val="4"/>
              </w:rPr>
            </w:pPr>
          </w:p>
        </w:tc>
        <w:tc>
          <w:tcPr>
            <w:tcW w:w="380" w:type="dxa"/>
            <w:vAlign w:val="bottom"/>
          </w:tcPr>
          <w:p w14:paraId="43BA8859" w14:textId="77777777" w:rsidR="004B413C" w:rsidRDefault="004B413C">
            <w:pPr>
              <w:rPr>
                <w:sz w:val="4"/>
                <w:szCs w:val="4"/>
              </w:rPr>
            </w:pPr>
          </w:p>
        </w:tc>
        <w:tc>
          <w:tcPr>
            <w:tcW w:w="380" w:type="dxa"/>
            <w:vAlign w:val="bottom"/>
          </w:tcPr>
          <w:p w14:paraId="660D97B8" w14:textId="77777777" w:rsidR="004B413C" w:rsidRDefault="004B413C">
            <w:pPr>
              <w:rPr>
                <w:sz w:val="4"/>
                <w:szCs w:val="4"/>
              </w:rPr>
            </w:pPr>
          </w:p>
        </w:tc>
        <w:tc>
          <w:tcPr>
            <w:tcW w:w="380" w:type="dxa"/>
            <w:vAlign w:val="bottom"/>
          </w:tcPr>
          <w:p w14:paraId="3282626F" w14:textId="77777777" w:rsidR="004B413C" w:rsidRDefault="004B413C">
            <w:pPr>
              <w:rPr>
                <w:sz w:val="4"/>
                <w:szCs w:val="4"/>
              </w:rPr>
            </w:pPr>
          </w:p>
        </w:tc>
        <w:tc>
          <w:tcPr>
            <w:tcW w:w="380" w:type="dxa"/>
            <w:vAlign w:val="bottom"/>
          </w:tcPr>
          <w:p w14:paraId="4F070813" w14:textId="77777777" w:rsidR="004B413C" w:rsidRDefault="004B413C">
            <w:pPr>
              <w:rPr>
                <w:sz w:val="4"/>
                <w:szCs w:val="4"/>
              </w:rPr>
            </w:pPr>
          </w:p>
        </w:tc>
        <w:tc>
          <w:tcPr>
            <w:tcW w:w="400" w:type="dxa"/>
            <w:vAlign w:val="bottom"/>
          </w:tcPr>
          <w:p w14:paraId="5BCDB33E" w14:textId="77777777" w:rsidR="004B413C" w:rsidRDefault="004B413C">
            <w:pPr>
              <w:rPr>
                <w:sz w:val="4"/>
                <w:szCs w:val="4"/>
              </w:rPr>
            </w:pPr>
          </w:p>
        </w:tc>
        <w:tc>
          <w:tcPr>
            <w:tcW w:w="380" w:type="dxa"/>
            <w:vAlign w:val="bottom"/>
          </w:tcPr>
          <w:p w14:paraId="7D623267" w14:textId="77777777" w:rsidR="004B413C" w:rsidRDefault="004B413C">
            <w:pPr>
              <w:rPr>
                <w:sz w:val="4"/>
                <w:szCs w:val="4"/>
              </w:rPr>
            </w:pPr>
          </w:p>
        </w:tc>
        <w:tc>
          <w:tcPr>
            <w:tcW w:w="380" w:type="dxa"/>
            <w:vAlign w:val="bottom"/>
          </w:tcPr>
          <w:p w14:paraId="3B34944D" w14:textId="77777777" w:rsidR="004B413C" w:rsidRDefault="004B413C">
            <w:pPr>
              <w:rPr>
                <w:sz w:val="4"/>
                <w:szCs w:val="4"/>
              </w:rPr>
            </w:pPr>
          </w:p>
        </w:tc>
        <w:tc>
          <w:tcPr>
            <w:tcW w:w="380" w:type="dxa"/>
            <w:vAlign w:val="bottom"/>
          </w:tcPr>
          <w:p w14:paraId="6B2A239D" w14:textId="77777777" w:rsidR="004B413C" w:rsidRDefault="004B413C">
            <w:pPr>
              <w:rPr>
                <w:sz w:val="4"/>
                <w:szCs w:val="4"/>
              </w:rPr>
            </w:pPr>
          </w:p>
        </w:tc>
        <w:tc>
          <w:tcPr>
            <w:tcW w:w="380" w:type="dxa"/>
            <w:vAlign w:val="bottom"/>
          </w:tcPr>
          <w:p w14:paraId="4AA52F7A" w14:textId="77777777" w:rsidR="004B413C" w:rsidRDefault="004B413C">
            <w:pPr>
              <w:rPr>
                <w:sz w:val="4"/>
                <w:szCs w:val="4"/>
              </w:rPr>
            </w:pPr>
          </w:p>
        </w:tc>
        <w:tc>
          <w:tcPr>
            <w:tcW w:w="400" w:type="dxa"/>
            <w:vAlign w:val="bottom"/>
          </w:tcPr>
          <w:p w14:paraId="3E1B3576" w14:textId="77777777" w:rsidR="004B413C" w:rsidRDefault="004B413C">
            <w:pPr>
              <w:rPr>
                <w:sz w:val="4"/>
                <w:szCs w:val="4"/>
              </w:rPr>
            </w:pPr>
          </w:p>
        </w:tc>
        <w:tc>
          <w:tcPr>
            <w:tcW w:w="520" w:type="dxa"/>
            <w:vMerge/>
            <w:vAlign w:val="bottom"/>
          </w:tcPr>
          <w:p w14:paraId="34DEB70D" w14:textId="77777777" w:rsidR="004B413C" w:rsidRDefault="004B413C">
            <w:pPr>
              <w:rPr>
                <w:sz w:val="4"/>
                <w:szCs w:val="4"/>
              </w:rPr>
            </w:pPr>
          </w:p>
        </w:tc>
        <w:tc>
          <w:tcPr>
            <w:tcW w:w="0" w:type="dxa"/>
            <w:vAlign w:val="bottom"/>
          </w:tcPr>
          <w:p w14:paraId="5F2136A0" w14:textId="77777777" w:rsidR="004B413C" w:rsidRDefault="004B413C">
            <w:pPr>
              <w:rPr>
                <w:sz w:val="1"/>
                <w:szCs w:val="1"/>
              </w:rPr>
            </w:pPr>
          </w:p>
        </w:tc>
      </w:tr>
      <w:tr w:rsidR="004B413C" w14:paraId="5C35F4A0" w14:textId="77777777">
        <w:trPr>
          <w:trHeight w:val="321"/>
        </w:trPr>
        <w:tc>
          <w:tcPr>
            <w:tcW w:w="180" w:type="dxa"/>
            <w:vAlign w:val="bottom"/>
          </w:tcPr>
          <w:p w14:paraId="731191A5" w14:textId="77777777" w:rsidR="004B413C" w:rsidRDefault="004B413C">
            <w:pPr>
              <w:rPr>
                <w:sz w:val="24"/>
                <w:szCs w:val="24"/>
              </w:rPr>
            </w:pPr>
          </w:p>
        </w:tc>
        <w:tc>
          <w:tcPr>
            <w:tcW w:w="840" w:type="dxa"/>
            <w:vAlign w:val="bottom"/>
          </w:tcPr>
          <w:p w14:paraId="040D5397" w14:textId="77777777" w:rsidR="004B413C" w:rsidRDefault="00EC2FEA">
            <w:pPr>
              <w:ind w:right="343"/>
              <w:jc w:val="right"/>
              <w:rPr>
                <w:sz w:val="20"/>
                <w:szCs w:val="20"/>
              </w:rPr>
            </w:pPr>
            <w:r>
              <w:rPr>
                <w:rFonts w:ascii="Arial" w:eastAsia="Arial" w:hAnsi="Arial" w:cs="Arial"/>
                <w:color w:val="4D4D4D"/>
                <w:sz w:val="16"/>
                <w:szCs w:val="16"/>
              </w:rPr>
              <w:t>2015</w:t>
            </w:r>
          </w:p>
        </w:tc>
        <w:tc>
          <w:tcPr>
            <w:tcW w:w="380" w:type="dxa"/>
            <w:vAlign w:val="bottom"/>
          </w:tcPr>
          <w:p w14:paraId="0E4C8A05" w14:textId="77777777" w:rsidR="004B413C" w:rsidRDefault="004B413C">
            <w:pPr>
              <w:rPr>
                <w:sz w:val="24"/>
                <w:szCs w:val="24"/>
              </w:rPr>
            </w:pPr>
          </w:p>
        </w:tc>
        <w:tc>
          <w:tcPr>
            <w:tcW w:w="380" w:type="dxa"/>
            <w:vAlign w:val="bottom"/>
          </w:tcPr>
          <w:p w14:paraId="2957A434" w14:textId="77777777" w:rsidR="004B413C" w:rsidRDefault="004B413C">
            <w:pPr>
              <w:rPr>
                <w:sz w:val="24"/>
                <w:szCs w:val="24"/>
              </w:rPr>
            </w:pPr>
          </w:p>
        </w:tc>
        <w:tc>
          <w:tcPr>
            <w:tcW w:w="380" w:type="dxa"/>
            <w:vAlign w:val="bottom"/>
          </w:tcPr>
          <w:p w14:paraId="2243362F" w14:textId="77777777" w:rsidR="004B413C" w:rsidRDefault="004B413C">
            <w:pPr>
              <w:rPr>
                <w:sz w:val="24"/>
                <w:szCs w:val="24"/>
              </w:rPr>
            </w:pPr>
          </w:p>
        </w:tc>
        <w:tc>
          <w:tcPr>
            <w:tcW w:w="400" w:type="dxa"/>
            <w:vAlign w:val="bottom"/>
          </w:tcPr>
          <w:p w14:paraId="07827402" w14:textId="77777777" w:rsidR="004B413C" w:rsidRDefault="004B413C">
            <w:pPr>
              <w:rPr>
                <w:sz w:val="24"/>
                <w:szCs w:val="24"/>
              </w:rPr>
            </w:pPr>
          </w:p>
        </w:tc>
        <w:tc>
          <w:tcPr>
            <w:tcW w:w="380" w:type="dxa"/>
            <w:vAlign w:val="bottom"/>
          </w:tcPr>
          <w:p w14:paraId="32A9166B" w14:textId="77777777" w:rsidR="004B413C" w:rsidRDefault="004B413C">
            <w:pPr>
              <w:rPr>
                <w:sz w:val="24"/>
                <w:szCs w:val="24"/>
              </w:rPr>
            </w:pPr>
          </w:p>
        </w:tc>
        <w:tc>
          <w:tcPr>
            <w:tcW w:w="380" w:type="dxa"/>
            <w:vAlign w:val="bottom"/>
          </w:tcPr>
          <w:p w14:paraId="1BCDC85C" w14:textId="77777777" w:rsidR="004B413C" w:rsidRDefault="004B413C">
            <w:pPr>
              <w:rPr>
                <w:sz w:val="24"/>
                <w:szCs w:val="24"/>
              </w:rPr>
            </w:pPr>
          </w:p>
        </w:tc>
        <w:tc>
          <w:tcPr>
            <w:tcW w:w="380" w:type="dxa"/>
            <w:vAlign w:val="bottom"/>
          </w:tcPr>
          <w:p w14:paraId="408C41D2" w14:textId="77777777" w:rsidR="004B413C" w:rsidRDefault="004B413C">
            <w:pPr>
              <w:rPr>
                <w:sz w:val="24"/>
                <w:szCs w:val="24"/>
              </w:rPr>
            </w:pPr>
          </w:p>
        </w:tc>
        <w:tc>
          <w:tcPr>
            <w:tcW w:w="380" w:type="dxa"/>
            <w:vAlign w:val="bottom"/>
          </w:tcPr>
          <w:p w14:paraId="5FC5EB4E" w14:textId="77777777" w:rsidR="004B413C" w:rsidRDefault="004B413C">
            <w:pPr>
              <w:rPr>
                <w:sz w:val="24"/>
                <w:szCs w:val="24"/>
              </w:rPr>
            </w:pPr>
          </w:p>
        </w:tc>
        <w:tc>
          <w:tcPr>
            <w:tcW w:w="400" w:type="dxa"/>
            <w:vAlign w:val="bottom"/>
          </w:tcPr>
          <w:p w14:paraId="46E0FD41" w14:textId="77777777" w:rsidR="004B413C" w:rsidRDefault="004B413C">
            <w:pPr>
              <w:rPr>
                <w:sz w:val="24"/>
                <w:szCs w:val="24"/>
              </w:rPr>
            </w:pPr>
          </w:p>
        </w:tc>
        <w:tc>
          <w:tcPr>
            <w:tcW w:w="380" w:type="dxa"/>
            <w:vAlign w:val="bottom"/>
          </w:tcPr>
          <w:p w14:paraId="4060925C" w14:textId="77777777" w:rsidR="004B413C" w:rsidRDefault="004B413C">
            <w:pPr>
              <w:rPr>
                <w:sz w:val="24"/>
                <w:szCs w:val="24"/>
              </w:rPr>
            </w:pPr>
          </w:p>
        </w:tc>
        <w:tc>
          <w:tcPr>
            <w:tcW w:w="380" w:type="dxa"/>
            <w:vAlign w:val="bottom"/>
          </w:tcPr>
          <w:p w14:paraId="53DBB4E7" w14:textId="77777777" w:rsidR="004B413C" w:rsidRDefault="004B413C">
            <w:pPr>
              <w:rPr>
                <w:sz w:val="24"/>
                <w:szCs w:val="24"/>
              </w:rPr>
            </w:pPr>
          </w:p>
        </w:tc>
        <w:tc>
          <w:tcPr>
            <w:tcW w:w="380" w:type="dxa"/>
            <w:vAlign w:val="bottom"/>
          </w:tcPr>
          <w:p w14:paraId="2EB7E7D2" w14:textId="77777777" w:rsidR="004B413C" w:rsidRDefault="004B413C">
            <w:pPr>
              <w:rPr>
                <w:sz w:val="24"/>
                <w:szCs w:val="24"/>
              </w:rPr>
            </w:pPr>
          </w:p>
        </w:tc>
        <w:tc>
          <w:tcPr>
            <w:tcW w:w="380" w:type="dxa"/>
            <w:vAlign w:val="bottom"/>
          </w:tcPr>
          <w:p w14:paraId="60453E53" w14:textId="77777777" w:rsidR="004B413C" w:rsidRDefault="004B413C">
            <w:pPr>
              <w:rPr>
                <w:sz w:val="24"/>
                <w:szCs w:val="24"/>
              </w:rPr>
            </w:pPr>
          </w:p>
        </w:tc>
        <w:tc>
          <w:tcPr>
            <w:tcW w:w="400" w:type="dxa"/>
            <w:vAlign w:val="bottom"/>
          </w:tcPr>
          <w:p w14:paraId="5B74EA97" w14:textId="77777777" w:rsidR="004B413C" w:rsidRDefault="004B413C">
            <w:pPr>
              <w:rPr>
                <w:sz w:val="24"/>
                <w:szCs w:val="24"/>
              </w:rPr>
            </w:pPr>
          </w:p>
        </w:tc>
        <w:tc>
          <w:tcPr>
            <w:tcW w:w="380" w:type="dxa"/>
            <w:vAlign w:val="bottom"/>
          </w:tcPr>
          <w:p w14:paraId="2F588709" w14:textId="77777777" w:rsidR="004B413C" w:rsidRDefault="004B413C">
            <w:pPr>
              <w:rPr>
                <w:sz w:val="24"/>
                <w:szCs w:val="24"/>
              </w:rPr>
            </w:pPr>
          </w:p>
        </w:tc>
        <w:tc>
          <w:tcPr>
            <w:tcW w:w="380" w:type="dxa"/>
            <w:vAlign w:val="bottom"/>
          </w:tcPr>
          <w:p w14:paraId="7241387C" w14:textId="77777777" w:rsidR="004B413C" w:rsidRDefault="004B413C">
            <w:pPr>
              <w:rPr>
                <w:sz w:val="24"/>
                <w:szCs w:val="24"/>
              </w:rPr>
            </w:pPr>
          </w:p>
        </w:tc>
        <w:tc>
          <w:tcPr>
            <w:tcW w:w="380" w:type="dxa"/>
            <w:vAlign w:val="bottom"/>
          </w:tcPr>
          <w:p w14:paraId="4B20F38B" w14:textId="77777777" w:rsidR="004B413C" w:rsidRDefault="004B413C">
            <w:pPr>
              <w:rPr>
                <w:sz w:val="24"/>
                <w:szCs w:val="24"/>
              </w:rPr>
            </w:pPr>
          </w:p>
        </w:tc>
        <w:tc>
          <w:tcPr>
            <w:tcW w:w="380" w:type="dxa"/>
            <w:vAlign w:val="bottom"/>
          </w:tcPr>
          <w:p w14:paraId="4A2BF722" w14:textId="77777777" w:rsidR="004B413C" w:rsidRDefault="004B413C">
            <w:pPr>
              <w:rPr>
                <w:sz w:val="24"/>
                <w:szCs w:val="24"/>
              </w:rPr>
            </w:pPr>
          </w:p>
        </w:tc>
        <w:tc>
          <w:tcPr>
            <w:tcW w:w="400" w:type="dxa"/>
            <w:vAlign w:val="bottom"/>
          </w:tcPr>
          <w:p w14:paraId="13B4B2D0" w14:textId="77777777" w:rsidR="004B413C" w:rsidRDefault="004B413C">
            <w:pPr>
              <w:rPr>
                <w:sz w:val="24"/>
                <w:szCs w:val="24"/>
              </w:rPr>
            </w:pPr>
          </w:p>
        </w:tc>
        <w:tc>
          <w:tcPr>
            <w:tcW w:w="380" w:type="dxa"/>
            <w:vAlign w:val="bottom"/>
          </w:tcPr>
          <w:p w14:paraId="163C98C7" w14:textId="77777777" w:rsidR="004B413C" w:rsidRDefault="004B413C">
            <w:pPr>
              <w:rPr>
                <w:sz w:val="24"/>
                <w:szCs w:val="24"/>
              </w:rPr>
            </w:pPr>
          </w:p>
        </w:tc>
        <w:tc>
          <w:tcPr>
            <w:tcW w:w="380" w:type="dxa"/>
            <w:vAlign w:val="bottom"/>
          </w:tcPr>
          <w:p w14:paraId="2DBDBB26" w14:textId="77777777" w:rsidR="004B413C" w:rsidRDefault="004B413C">
            <w:pPr>
              <w:rPr>
                <w:sz w:val="24"/>
                <w:szCs w:val="24"/>
              </w:rPr>
            </w:pPr>
          </w:p>
        </w:tc>
        <w:tc>
          <w:tcPr>
            <w:tcW w:w="380" w:type="dxa"/>
            <w:vAlign w:val="bottom"/>
          </w:tcPr>
          <w:p w14:paraId="62C164C3" w14:textId="77777777" w:rsidR="004B413C" w:rsidRDefault="004B413C">
            <w:pPr>
              <w:rPr>
                <w:sz w:val="24"/>
                <w:szCs w:val="24"/>
              </w:rPr>
            </w:pPr>
          </w:p>
        </w:tc>
        <w:tc>
          <w:tcPr>
            <w:tcW w:w="380" w:type="dxa"/>
            <w:vAlign w:val="bottom"/>
          </w:tcPr>
          <w:p w14:paraId="30438361" w14:textId="77777777" w:rsidR="004B413C" w:rsidRDefault="004B413C">
            <w:pPr>
              <w:rPr>
                <w:sz w:val="24"/>
                <w:szCs w:val="24"/>
              </w:rPr>
            </w:pPr>
          </w:p>
        </w:tc>
        <w:tc>
          <w:tcPr>
            <w:tcW w:w="400" w:type="dxa"/>
            <w:vAlign w:val="bottom"/>
          </w:tcPr>
          <w:p w14:paraId="2913E15A" w14:textId="77777777" w:rsidR="004B413C" w:rsidRDefault="004B413C">
            <w:pPr>
              <w:rPr>
                <w:sz w:val="24"/>
                <w:szCs w:val="24"/>
              </w:rPr>
            </w:pPr>
          </w:p>
        </w:tc>
        <w:tc>
          <w:tcPr>
            <w:tcW w:w="380" w:type="dxa"/>
            <w:vAlign w:val="bottom"/>
          </w:tcPr>
          <w:p w14:paraId="7AB90D9D" w14:textId="77777777" w:rsidR="004B413C" w:rsidRDefault="004B413C">
            <w:pPr>
              <w:rPr>
                <w:sz w:val="24"/>
                <w:szCs w:val="24"/>
              </w:rPr>
            </w:pPr>
          </w:p>
        </w:tc>
        <w:tc>
          <w:tcPr>
            <w:tcW w:w="380" w:type="dxa"/>
            <w:vAlign w:val="bottom"/>
          </w:tcPr>
          <w:p w14:paraId="284C2AA9" w14:textId="77777777" w:rsidR="004B413C" w:rsidRDefault="004B413C">
            <w:pPr>
              <w:rPr>
                <w:sz w:val="24"/>
                <w:szCs w:val="24"/>
              </w:rPr>
            </w:pPr>
          </w:p>
        </w:tc>
        <w:tc>
          <w:tcPr>
            <w:tcW w:w="380" w:type="dxa"/>
            <w:vAlign w:val="bottom"/>
          </w:tcPr>
          <w:p w14:paraId="0D0D5B28" w14:textId="77777777" w:rsidR="004B413C" w:rsidRDefault="004B413C">
            <w:pPr>
              <w:rPr>
                <w:sz w:val="24"/>
                <w:szCs w:val="24"/>
              </w:rPr>
            </w:pPr>
          </w:p>
        </w:tc>
        <w:tc>
          <w:tcPr>
            <w:tcW w:w="380" w:type="dxa"/>
            <w:vAlign w:val="bottom"/>
          </w:tcPr>
          <w:p w14:paraId="546EC521" w14:textId="77777777" w:rsidR="004B413C" w:rsidRDefault="004B413C">
            <w:pPr>
              <w:rPr>
                <w:sz w:val="24"/>
                <w:szCs w:val="24"/>
              </w:rPr>
            </w:pPr>
          </w:p>
        </w:tc>
        <w:tc>
          <w:tcPr>
            <w:tcW w:w="400" w:type="dxa"/>
            <w:vAlign w:val="bottom"/>
          </w:tcPr>
          <w:p w14:paraId="388D5449" w14:textId="77777777" w:rsidR="004B413C" w:rsidRDefault="004B413C">
            <w:pPr>
              <w:rPr>
                <w:sz w:val="24"/>
                <w:szCs w:val="24"/>
              </w:rPr>
            </w:pPr>
          </w:p>
        </w:tc>
        <w:tc>
          <w:tcPr>
            <w:tcW w:w="520" w:type="dxa"/>
            <w:vAlign w:val="bottom"/>
          </w:tcPr>
          <w:p w14:paraId="20E7516F" w14:textId="77777777" w:rsidR="004B413C" w:rsidRDefault="004B413C">
            <w:pPr>
              <w:rPr>
                <w:sz w:val="24"/>
                <w:szCs w:val="24"/>
              </w:rPr>
            </w:pPr>
          </w:p>
        </w:tc>
        <w:tc>
          <w:tcPr>
            <w:tcW w:w="0" w:type="dxa"/>
            <w:vAlign w:val="bottom"/>
          </w:tcPr>
          <w:p w14:paraId="652BCBCA" w14:textId="77777777" w:rsidR="004B413C" w:rsidRDefault="004B413C">
            <w:pPr>
              <w:rPr>
                <w:sz w:val="1"/>
                <w:szCs w:val="1"/>
              </w:rPr>
            </w:pPr>
          </w:p>
        </w:tc>
      </w:tr>
    </w:tbl>
    <w:p w14:paraId="1CF67BB7" w14:textId="77777777" w:rsidR="004B413C" w:rsidRDefault="00EC2FEA">
      <w:pPr>
        <w:spacing w:line="20" w:lineRule="exact"/>
        <w:rPr>
          <w:sz w:val="20"/>
          <w:szCs w:val="20"/>
        </w:rPr>
      </w:pPr>
      <w:r>
        <w:rPr>
          <w:noProof/>
          <w:sz w:val="20"/>
          <w:szCs w:val="20"/>
        </w:rPr>
        <w:drawing>
          <wp:anchor distT="0" distB="0" distL="114300" distR="114300" simplePos="0" relativeHeight="251768832" behindDoc="1" locked="0" layoutInCell="0" allowOverlap="1" wp14:anchorId="37ECFE0E" wp14:editId="19DB39C0">
            <wp:simplePos x="0" y="0"/>
            <wp:positionH relativeFrom="column">
              <wp:posOffset>465455</wp:posOffset>
            </wp:positionH>
            <wp:positionV relativeFrom="paragraph">
              <wp:posOffset>-1253490</wp:posOffset>
            </wp:positionV>
            <wp:extent cx="7493635" cy="1298575"/>
            <wp:effectExtent l="0" t="0" r="0" b="0"/>
            <wp:wrapNone/>
            <wp:docPr id="821" name="Picture 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1"/>
                    <pic:cNvPicPr>
                      <a:picLocks noChangeAspect="1" noChangeArrowheads="1"/>
                    </pic:cNvPicPr>
                  </pic:nvPicPr>
                  <pic:blipFill>
                    <a:blip r:embed="rId535"/>
                    <a:srcRect/>
                    <a:stretch>
                      <a:fillRect/>
                    </a:stretch>
                  </pic:blipFill>
                  <pic:spPr bwMode="auto">
                    <a:xfrm>
                      <a:off x="0" y="0"/>
                      <a:ext cx="7493635" cy="1298575"/>
                    </a:xfrm>
                    <a:prstGeom prst="rect">
                      <a:avLst/>
                    </a:prstGeom>
                    <a:noFill/>
                  </pic:spPr>
                </pic:pic>
              </a:graphicData>
            </a:graphic>
          </wp:anchor>
        </w:drawing>
      </w:r>
    </w:p>
    <w:p w14:paraId="36F4C9F0" w14:textId="77777777" w:rsidR="004B413C" w:rsidRDefault="004B413C">
      <w:pPr>
        <w:spacing w:line="61" w:lineRule="exact"/>
        <w:rPr>
          <w:sz w:val="20"/>
          <w:szCs w:val="20"/>
        </w:rPr>
      </w:pPr>
    </w:p>
    <w:p w14:paraId="67F3C757" w14:textId="77777777" w:rsidR="004B413C" w:rsidRDefault="00EC2FEA">
      <w:pPr>
        <w:ind w:left="340"/>
        <w:rPr>
          <w:sz w:val="20"/>
          <w:szCs w:val="20"/>
        </w:rPr>
      </w:pPr>
      <w:r>
        <w:rPr>
          <w:rFonts w:ascii="Arial" w:eastAsia="Arial" w:hAnsi="Arial" w:cs="Arial"/>
          <w:color w:val="4D4D4D"/>
          <w:sz w:val="16"/>
          <w:szCs w:val="16"/>
        </w:rPr>
        <w:t>1995</w:t>
      </w:r>
    </w:p>
    <w:p w14:paraId="0E333591" w14:textId="77777777" w:rsidR="004B413C" w:rsidRDefault="00EC2FEA">
      <w:pPr>
        <w:spacing w:line="20" w:lineRule="exact"/>
        <w:rPr>
          <w:sz w:val="20"/>
          <w:szCs w:val="20"/>
        </w:rPr>
      </w:pPr>
      <w:r>
        <w:rPr>
          <w:noProof/>
          <w:sz w:val="20"/>
          <w:szCs w:val="20"/>
        </w:rPr>
        <w:drawing>
          <wp:anchor distT="0" distB="0" distL="114300" distR="114300" simplePos="0" relativeHeight="251769856" behindDoc="1" locked="0" layoutInCell="0" allowOverlap="1" wp14:anchorId="0A434C5A" wp14:editId="52D4C4C1">
            <wp:simplePos x="0" y="0"/>
            <wp:positionH relativeFrom="column">
              <wp:posOffset>465455</wp:posOffset>
            </wp:positionH>
            <wp:positionV relativeFrom="paragraph">
              <wp:posOffset>-63500</wp:posOffset>
            </wp:positionV>
            <wp:extent cx="7526655" cy="626110"/>
            <wp:effectExtent l="0" t="0" r="0" b="0"/>
            <wp:wrapNone/>
            <wp:docPr id="822" name="Picture 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2"/>
                    <pic:cNvPicPr>
                      <a:picLocks noChangeAspect="1" noChangeArrowheads="1"/>
                    </pic:cNvPicPr>
                  </pic:nvPicPr>
                  <pic:blipFill>
                    <a:blip r:embed="rId536"/>
                    <a:srcRect/>
                    <a:stretch>
                      <a:fillRect/>
                    </a:stretch>
                  </pic:blipFill>
                  <pic:spPr bwMode="auto">
                    <a:xfrm>
                      <a:off x="0" y="0"/>
                      <a:ext cx="7526655" cy="626110"/>
                    </a:xfrm>
                    <a:prstGeom prst="rect">
                      <a:avLst/>
                    </a:prstGeom>
                    <a:noFill/>
                  </pic:spPr>
                </pic:pic>
              </a:graphicData>
            </a:graphic>
          </wp:anchor>
        </w:drawing>
      </w:r>
    </w:p>
    <w:p w14:paraId="5D9AB0CC" w14:textId="77777777" w:rsidR="004B413C" w:rsidRDefault="00EC2FEA">
      <w:pPr>
        <w:ind w:left="340"/>
        <w:rPr>
          <w:sz w:val="20"/>
          <w:szCs w:val="20"/>
        </w:rPr>
      </w:pPr>
      <w:r>
        <w:rPr>
          <w:rFonts w:ascii="Arial" w:eastAsia="Arial" w:hAnsi="Arial" w:cs="Arial"/>
          <w:color w:val="4D4D4D"/>
          <w:sz w:val="16"/>
          <w:szCs w:val="16"/>
        </w:rPr>
        <w:t>2000</w:t>
      </w:r>
    </w:p>
    <w:p w14:paraId="127D79FF" w14:textId="77777777" w:rsidR="004B413C" w:rsidRDefault="00EC2FEA">
      <w:pPr>
        <w:tabs>
          <w:tab w:val="left" w:pos="12640"/>
        </w:tabs>
        <w:spacing w:line="180" w:lineRule="auto"/>
        <w:ind w:left="340"/>
        <w:rPr>
          <w:sz w:val="20"/>
          <w:szCs w:val="20"/>
        </w:rPr>
      </w:pPr>
      <w:r>
        <w:rPr>
          <w:rFonts w:ascii="Arial" w:eastAsia="Arial" w:hAnsi="Arial" w:cs="Arial"/>
          <w:color w:val="4D4D4D"/>
          <w:sz w:val="15"/>
          <w:szCs w:val="15"/>
        </w:rPr>
        <w:t>2005</w:t>
      </w:r>
      <w:r>
        <w:rPr>
          <w:sz w:val="20"/>
          <w:szCs w:val="20"/>
        </w:rPr>
        <w:tab/>
      </w:r>
      <w:r>
        <w:rPr>
          <w:rFonts w:ascii="Arial" w:eastAsia="Arial" w:hAnsi="Arial" w:cs="Arial"/>
          <w:color w:val="1A1A1A"/>
          <w:sz w:val="29"/>
          <w:szCs w:val="29"/>
          <w:vertAlign w:val="subscript"/>
        </w:rPr>
        <w:t>C</w:t>
      </w:r>
    </w:p>
    <w:p w14:paraId="72BDF716" w14:textId="77777777" w:rsidR="004B413C" w:rsidRDefault="00EC2FEA">
      <w:pPr>
        <w:spacing w:line="199" w:lineRule="auto"/>
        <w:ind w:left="340"/>
        <w:rPr>
          <w:sz w:val="20"/>
          <w:szCs w:val="20"/>
        </w:rPr>
      </w:pPr>
      <w:r>
        <w:rPr>
          <w:rFonts w:ascii="Arial" w:eastAsia="Arial" w:hAnsi="Arial" w:cs="Arial"/>
          <w:color w:val="4D4D4D"/>
          <w:sz w:val="16"/>
          <w:szCs w:val="16"/>
        </w:rPr>
        <w:t>2010</w:t>
      </w:r>
    </w:p>
    <w:p w14:paraId="7CBD03D2" w14:textId="77777777" w:rsidR="004B413C" w:rsidRDefault="004B413C">
      <w:pPr>
        <w:spacing w:line="15" w:lineRule="exact"/>
        <w:rPr>
          <w:sz w:val="20"/>
          <w:szCs w:val="20"/>
        </w:rPr>
      </w:pPr>
    </w:p>
    <w:p w14:paraId="7A4880CD" w14:textId="77777777" w:rsidR="004B413C" w:rsidRDefault="00EC2FEA">
      <w:pPr>
        <w:ind w:left="340"/>
        <w:rPr>
          <w:sz w:val="20"/>
          <w:szCs w:val="20"/>
        </w:rPr>
      </w:pPr>
      <w:r>
        <w:rPr>
          <w:rFonts w:ascii="Arial" w:eastAsia="Arial" w:hAnsi="Arial" w:cs="Arial"/>
          <w:color w:val="4D4D4D"/>
          <w:sz w:val="16"/>
          <w:szCs w:val="16"/>
        </w:rPr>
        <w:t>2015</w:t>
      </w:r>
    </w:p>
    <w:p w14:paraId="4A823FDE" w14:textId="77777777" w:rsidR="004B413C" w:rsidRDefault="004B413C">
      <w:pPr>
        <w:spacing w:line="78" w:lineRule="exact"/>
        <w:rPr>
          <w:sz w:val="20"/>
          <w:szCs w:val="20"/>
        </w:rPr>
      </w:pPr>
    </w:p>
    <w:p w14:paraId="01D90A2F" w14:textId="77777777" w:rsidR="004B413C" w:rsidRDefault="00EC2FEA">
      <w:pPr>
        <w:ind w:left="5900"/>
        <w:rPr>
          <w:sz w:val="20"/>
          <w:szCs w:val="20"/>
        </w:rPr>
      </w:pPr>
      <w:r>
        <w:rPr>
          <w:rFonts w:ascii="Arial" w:eastAsia="Arial" w:hAnsi="Arial" w:cs="Arial"/>
          <w:sz w:val="20"/>
          <w:szCs w:val="20"/>
        </w:rPr>
        <w:t>Cover Abundance</w:t>
      </w:r>
    </w:p>
    <w:p w14:paraId="7E685B14" w14:textId="77777777" w:rsidR="004B413C" w:rsidRDefault="004B413C">
      <w:pPr>
        <w:spacing w:line="200" w:lineRule="exact"/>
        <w:rPr>
          <w:sz w:val="20"/>
          <w:szCs w:val="20"/>
        </w:rPr>
      </w:pPr>
    </w:p>
    <w:p w14:paraId="047AFC57" w14:textId="77777777" w:rsidR="004B413C" w:rsidRDefault="004B413C">
      <w:pPr>
        <w:spacing w:line="351" w:lineRule="exact"/>
        <w:rPr>
          <w:sz w:val="20"/>
          <w:szCs w:val="20"/>
        </w:rPr>
      </w:pPr>
    </w:p>
    <w:p w14:paraId="7D2F5990" w14:textId="77777777" w:rsidR="004B413C" w:rsidRDefault="00EC2FEA">
      <w:pPr>
        <w:rPr>
          <w:sz w:val="20"/>
          <w:szCs w:val="20"/>
        </w:rPr>
      </w:pPr>
      <w:r>
        <w:rPr>
          <w:rFonts w:ascii="Arial" w:eastAsia="Arial" w:hAnsi="Arial" w:cs="Arial"/>
          <w:sz w:val="19"/>
          <w:szCs w:val="19"/>
        </w:rPr>
        <w:t>Figure 37: Cover abundances for each species across the three plots (A, B, C) at the Lake Mariginiup transect. Invasive species are denoted by ‘X’.</w:t>
      </w:r>
    </w:p>
    <w:p w14:paraId="1C8BDFDA" w14:textId="77777777" w:rsidR="004B413C" w:rsidRDefault="004B413C">
      <w:pPr>
        <w:spacing w:line="21" w:lineRule="exact"/>
        <w:rPr>
          <w:sz w:val="20"/>
          <w:szCs w:val="20"/>
        </w:rPr>
      </w:pPr>
    </w:p>
    <w:p w14:paraId="3D176F75" w14:textId="77777777" w:rsidR="004B413C" w:rsidRDefault="00EC2FEA">
      <w:pPr>
        <w:rPr>
          <w:sz w:val="20"/>
          <w:szCs w:val="20"/>
        </w:rPr>
      </w:pPr>
      <w:r>
        <w:rPr>
          <w:rFonts w:ascii="Arial" w:eastAsia="Arial" w:hAnsi="Arial" w:cs="Arial"/>
          <w:sz w:val="20"/>
          <w:szCs w:val="20"/>
        </w:rPr>
        <w:t>Only the most common species are included.</w:t>
      </w:r>
    </w:p>
    <w:p w14:paraId="471BBD5C" w14:textId="77777777" w:rsidR="004B413C" w:rsidRDefault="004B413C">
      <w:pPr>
        <w:sectPr w:rsidR="004B413C">
          <w:pgSz w:w="15840" w:h="12240" w:orient="landscape"/>
          <w:pgMar w:top="1440" w:right="1400" w:bottom="1440" w:left="927" w:header="0" w:footer="0" w:gutter="0"/>
          <w:cols w:num="2" w:space="720" w:equalWidth="0">
            <w:col w:w="195" w:space="317"/>
            <w:col w:w="13000"/>
          </w:cols>
        </w:sectPr>
      </w:pPr>
    </w:p>
    <w:p w14:paraId="0E3C54CE" w14:textId="77777777" w:rsidR="004B413C" w:rsidRDefault="00EC2FEA">
      <w:pPr>
        <w:spacing w:line="200" w:lineRule="exact"/>
        <w:rPr>
          <w:sz w:val="20"/>
          <w:szCs w:val="20"/>
        </w:rPr>
      </w:pPr>
      <w:bookmarkStart w:id="100" w:name="page63"/>
      <w:bookmarkEnd w:id="100"/>
      <w:r>
        <w:rPr>
          <w:noProof/>
          <w:sz w:val="20"/>
          <w:szCs w:val="20"/>
        </w:rPr>
        <w:lastRenderedPageBreak/>
        <w:drawing>
          <wp:anchor distT="0" distB="0" distL="114300" distR="114300" simplePos="0" relativeHeight="251770880" behindDoc="1" locked="0" layoutInCell="0" allowOverlap="1" wp14:anchorId="478CF276" wp14:editId="053E6440">
            <wp:simplePos x="0" y="0"/>
            <wp:positionH relativeFrom="page">
              <wp:posOffset>1308100</wp:posOffset>
            </wp:positionH>
            <wp:positionV relativeFrom="page">
              <wp:posOffset>2661920</wp:posOffset>
            </wp:positionV>
            <wp:extent cx="4830445" cy="3674745"/>
            <wp:effectExtent l="0" t="0" r="0" b="0"/>
            <wp:wrapNone/>
            <wp:docPr id="823" name="Picture 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3"/>
                    <pic:cNvPicPr>
                      <a:picLocks noChangeAspect="1" noChangeArrowheads="1"/>
                    </pic:cNvPicPr>
                  </pic:nvPicPr>
                  <pic:blipFill>
                    <a:blip r:embed="rId537"/>
                    <a:srcRect/>
                    <a:stretch>
                      <a:fillRect/>
                    </a:stretch>
                  </pic:blipFill>
                  <pic:spPr bwMode="auto">
                    <a:xfrm>
                      <a:off x="0" y="0"/>
                      <a:ext cx="4830445" cy="3674745"/>
                    </a:xfrm>
                    <a:prstGeom prst="rect">
                      <a:avLst/>
                    </a:prstGeom>
                    <a:noFill/>
                  </pic:spPr>
                </pic:pic>
              </a:graphicData>
            </a:graphic>
          </wp:anchor>
        </w:drawing>
      </w:r>
    </w:p>
    <w:p w14:paraId="3B8E2945" w14:textId="77777777" w:rsidR="004B413C" w:rsidRDefault="004B413C">
      <w:pPr>
        <w:spacing w:line="200" w:lineRule="exact"/>
        <w:rPr>
          <w:sz w:val="20"/>
          <w:szCs w:val="20"/>
        </w:rPr>
      </w:pPr>
    </w:p>
    <w:p w14:paraId="57D20C04" w14:textId="77777777" w:rsidR="004B413C" w:rsidRDefault="004B413C">
      <w:pPr>
        <w:spacing w:line="200" w:lineRule="exact"/>
        <w:rPr>
          <w:sz w:val="20"/>
          <w:szCs w:val="20"/>
        </w:rPr>
      </w:pPr>
    </w:p>
    <w:p w14:paraId="3023C807" w14:textId="77777777" w:rsidR="004B413C" w:rsidRDefault="004B413C">
      <w:pPr>
        <w:spacing w:line="200" w:lineRule="exact"/>
        <w:rPr>
          <w:sz w:val="20"/>
          <w:szCs w:val="20"/>
        </w:rPr>
      </w:pPr>
    </w:p>
    <w:p w14:paraId="67BD6E76" w14:textId="77777777" w:rsidR="004B413C" w:rsidRDefault="004B413C">
      <w:pPr>
        <w:spacing w:line="200" w:lineRule="exact"/>
        <w:rPr>
          <w:sz w:val="20"/>
          <w:szCs w:val="20"/>
        </w:rPr>
      </w:pPr>
    </w:p>
    <w:p w14:paraId="69438E5D" w14:textId="77777777" w:rsidR="004B413C" w:rsidRDefault="004B413C">
      <w:pPr>
        <w:spacing w:line="200" w:lineRule="exact"/>
        <w:rPr>
          <w:sz w:val="20"/>
          <w:szCs w:val="20"/>
        </w:rPr>
      </w:pPr>
    </w:p>
    <w:p w14:paraId="5FB97C65" w14:textId="77777777" w:rsidR="004B413C" w:rsidRDefault="004B413C">
      <w:pPr>
        <w:spacing w:line="200" w:lineRule="exact"/>
        <w:rPr>
          <w:sz w:val="20"/>
          <w:szCs w:val="20"/>
        </w:rPr>
      </w:pPr>
    </w:p>
    <w:p w14:paraId="69E61D22" w14:textId="77777777" w:rsidR="004B413C" w:rsidRDefault="004B413C">
      <w:pPr>
        <w:spacing w:line="200" w:lineRule="exact"/>
        <w:rPr>
          <w:sz w:val="20"/>
          <w:szCs w:val="20"/>
        </w:rPr>
      </w:pPr>
    </w:p>
    <w:p w14:paraId="3BF89784" w14:textId="77777777" w:rsidR="004B413C" w:rsidRDefault="004B413C">
      <w:pPr>
        <w:spacing w:line="200" w:lineRule="exact"/>
        <w:rPr>
          <w:sz w:val="20"/>
          <w:szCs w:val="20"/>
        </w:rPr>
      </w:pPr>
    </w:p>
    <w:p w14:paraId="4AD96796" w14:textId="77777777" w:rsidR="004B413C" w:rsidRDefault="004B413C">
      <w:pPr>
        <w:spacing w:line="200" w:lineRule="exact"/>
        <w:rPr>
          <w:sz w:val="20"/>
          <w:szCs w:val="20"/>
        </w:rPr>
      </w:pPr>
    </w:p>
    <w:p w14:paraId="1167CE05" w14:textId="77777777" w:rsidR="004B413C" w:rsidRDefault="004B413C">
      <w:pPr>
        <w:spacing w:line="200" w:lineRule="exact"/>
        <w:rPr>
          <w:sz w:val="20"/>
          <w:szCs w:val="20"/>
        </w:rPr>
      </w:pPr>
    </w:p>
    <w:p w14:paraId="56575834" w14:textId="77777777" w:rsidR="004B413C" w:rsidRDefault="004B413C">
      <w:pPr>
        <w:spacing w:line="200" w:lineRule="exact"/>
        <w:rPr>
          <w:sz w:val="20"/>
          <w:szCs w:val="20"/>
        </w:rPr>
      </w:pPr>
    </w:p>
    <w:p w14:paraId="6FDF9A2E" w14:textId="77777777" w:rsidR="004B413C" w:rsidRDefault="004B413C">
      <w:pPr>
        <w:spacing w:line="200" w:lineRule="exact"/>
        <w:rPr>
          <w:sz w:val="20"/>
          <w:szCs w:val="20"/>
        </w:rPr>
      </w:pPr>
    </w:p>
    <w:p w14:paraId="702AC800" w14:textId="77777777" w:rsidR="004B413C" w:rsidRDefault="004B413C">
      <w:pPr>
        <w:spacing w:line="200" w:lineRule="exact"/>
        <w:rPr>
          <w:sz w:val="20"/>
          <w:szCs w:val="20"/>
        </w:rPr>
      </w:pPr>
    </w:p>
    <w:p w14:paraId="34479A6B" w14:textId="77777777" w:rsidR="004B413C" w:rsidRDefault="004B413C">
      <w:pPr>
        <w:spacing w:line="200" w:lineRule="exact"/>
        <w:rPr>
          <w:sz w:val="20"/>
          <w:szCs w:val="20"/>
        </w:rPr>
      </w:pPr>
    </w:p>
    <w:p w14:paraId="39FBBC6F" w14:textId="77777777" w:rsidR="004B413C" w:rsidRDefault="004B413C">
      <w:pPr>
        <w:spacing w:line="200" w:lineRule="exact"/>
        <w:rPr>
          <w:sz w:val="20"/>
          <w:szCs w:val="20"/>
        </w:rPr>
      </w:pPr>
    </w:p>
    <w:p w14:paraId="0978C5B2" w14:textId="77777777" w:rsidR="004B413C" w:rsidRDefault="004B413C">
      <w:pPr>
        <w:spacing w:line="200" w:lineRule="exact"/>
        <w:rPr>
          <w:sz w:val="20"/>
          <w:szCs w:val="20"/>
        </w:rPr>
      </w:pPr>
    </w:p>
    <w:p w14:paraId="7944E932" w14:textId="77777777" w:rsidR="004B413C" w:rsidRDefault="004B413C">
      <w:pPr>
        <w:spacing w:line="232" w:lineRule="exact"/>
        <w:rPr>
          <w:sz w:val="20"/>
          <w:szCs w:val="20"/>
        </w:rPr>
      </w:pPr>
    </w:p>
    <w:tbl>
      <w:tblPr>
        <w:tblW w:w="0" w:type="auto"/>
        <w:tblInd w:w="100" w:type="dxa"/>
        <w:tblLayout w:type="fixed"/>
        <w:tblCellMar>
          <w:left w:w="0" w:type="dxa"/>
          <w:right w:w="0" w:type="dxa"/>
        </w:tblCellMar>
        <w:tblLook w:val="04A0" w:firstRow="1" w:lastRow="0" w:firstColumn="1" w:lastColumn="0" w:noHBand="0" w:noVBand="1"/>
      </w:tblPr>
      <w:tblGrid>
        <w:gridCol w:w="2240"/>
        <w:gridCol w:w="1400"/>
        <w:gridCol w:w="1960"/>
        <w:gridCol w:w="3280"/>
        <w:gridCol w:w="160"/>
        <w:gridCol w:w="20"/>
      </w:tblGrid>
      <w:tr w:rsidR="004B413C" w14:paraId="54847782" w14:textId="77777777">
        <w:trPr>
          <w:trHeight w:val="207"/>
        </w:trPr>
        <w:tc>
          <w:tcPr>
            <w:tcW w:w="2240" w:type="dxa"/>
            <w:vAlign w:val="bottom"/>
          </w:tcPr>
          <w:p w14:paraId="63B31175" w14:textId="77777777" w:rsidR="004B413C" w:rsidRDefault="00EC2FEA">
            <w:pPr>
              <w:ind w:right="1660"/>
              <w:jc w:val="right"/>
              <w:rPr>
                <w:sz w:val="20"/>
                <w:szCs w:val="20"/>
              </w:rPr>
            </w:pPr>
            <w:r>
              <w:rPr>
                <w:rFonts w:ascii="Arial" w:eastAsia="Arial" w:hAnsi="Arial" w:cs="Arial"/>
                <w:color w:val="4D4D4D"/>
                <w:sz w:val="18"/>
                <w:szCs w:val="18"/>
              </w:rPr>
              <w:t>1</w:t>
            </w:r>
          </w:p>
        </w:tc>
        <w:tc>
          <w:tcPr>
            <w:tcW w:w="1400" w:type="dxa"/>
            <w:vAlign w:val="bottom"/>
          </w:tcPr>
          <w:p w14:paraId="67B19DBA" w14:textId="77777777" w:rsidR="004B413C" w:rsidRDefault="004B413C">
            <w:pPr>
              <w:rPr>
                <w:sz w:val="18"/>
                <w:szCs w:val="18"/>
              </w:rPr>
            </w:pPr>
          </w:p>
        </w:tc>
        <w:tc>
          <w:tcPr>
            <w:tcW w:w="1960" w:type="dxa"/>
            <w:vAlign w:val="bottom"/>
          </w:tcPr>
          <w:p w14:paraId="23FCDBD0" w14:textId="77777777" w:rsidR="004B413C" w:rsidRDefault="004B413C">
            <w:pPr>
              <w:rPr>
                <w:sz w:val="18"/>
                <w:szCs w:val="18"/>
              </w:rPr>
            </w:pPr>
          </w:p>
        </w:tc>
        <w:tc>
          <w:tcPr>
            <w:tcW w:w="3280" w:type="dxa"/>
            <w:vAlign w:val="bottom"/>
          </w:tcPr>
          <w:p w14:paraId="36897BFA" w14:textId="77777777" w:rsidR="004B413C" w:rsidRDefault="004B413C">
            <w:pPr>
              <w:rPr>
                <w:sz w:val="18"/>
                <w:szCs w:val="18"/>
              </w:rPr>
            </w:pPr>
          </w:p>
        </w:tc>
        <w:tc>
          <w:tcPr>
            <w:tcW w:w="160" w:type="dxa"/>
            <w:vAlign w:val="bottom"/>
          </w:tcPr>
          <w:p w14:paraId="5365EF40" w14:textId="77777777" w:rsidR="004B413C" w:rsidRDefault="004B413C">
            <w:pPr>
              <w:rPr>
                <w:sz w:val="18"/>
                <w:szCs w:val="18"/>
              </w:rPr>
            </w:pPr>
          </w:p>
        </w:tc>
        <w:tc>
          <w:tcPr>
            <w:tcW w:w="0" w:type="dxa"/>
            <w:vAlign w:val="bottom"/>
          </w:tcPr>
          <w:p w14:paraId="08984464" w14:textId="77777777" w:rsidR="004B413C" w:rsidRDefault="004B413C">
            <w:pPr>
              <w:rPr>
                <w:sz w:val="1"/>
                <w:szCs w:val="1"/>
              </w:rPr>
            </w:pPr>
          </w:p>
        </w:tc>
      </w:tr>
      <w:tr w:rsidR="004B413C" w14:paraId="25B39615" w14:textId="77777777">
        <w:trPr>
          <w:trHeight w:val="666"/>
        </w:trPr>
        <w:tc>
          <w:tcPr>
            <w:tcW w:w="2240" w:type="dxa"/>
            <w:vAlign w:val="bottom"/>
          </w:tcPr>
          <w:p w14:paraId="78E9A57E" w14:textId="77777777" w:rsidR="004B413C" w:rsidRDefault="00EC2FEA">
            <w:pPr>
              <w:ind w:left="1040"/>
              <w:rPr>
                <w:sz w:val="20"/>
                <w:szCs w:val="20"/>
              </w:rPr>
            </w:pPr>
            <w:r>
              <w:rPr>
                <w:rFonts w:ascii="Arial" w:eastAsia="Arial" w:hAnsi="Arial" w:cs="Arial"/>
                <w:color w:val="00BA38"/>
              </w:rPr>
              <w:t>1996</w:t>
            </w:r>
          </w:p>
        </w:tc>
        <w:tc>
          <w:tcPr>
            <w:tcW w:w="1400" w:type="dxa"/>
            <w:vAlign w:val="bottom"/>
          </w:tcPr>
          <w:p w14:paraId="367EC8DD" w14:textId="77777777" w:rsidR="004B413C" w:rsidRDefault="004B413C">
            <w:pPr>
              <w:rPr>
                <w:sz w:val="24"/>
                <w:szCs w:val="24"/>
              </w:rPr>
            </w:pPr>
          </w:p>
        </w:tc>
        <w:tc>
          <w:tcPr>
            <w:tcW w:w="1960" w:type="dxa"/>
            <w:vAlign w:val="bottom"/>
          </w:tcPr>
          <w:p w14:paraId="38EC83F4" w14:textId="77777777" w:rsidR="004B413C" w:rsidRDefault="004B413C">
            <w:pPr>
              <w:rPr>
                <w:sz w:val="24"/>
                <w:szCs w:val="24"/>
              </w:rPr>
            </w:pPr>
          </w:p>
        </w:tc>
        <w:tc>
          <w:tcPr>
            <w:tcW w:w="3280" w:type="dxa"/>
            <w:vAlign w:val="bottom"/>
          </w:tcPr>
          <w:p w14:paraId="648EEDEC" w14:textId="77777777" w:rsidR="004B413C" w:rsidRDefault="004B413C">
            <w:pPr>
              <w:rPr>
                <w:sz w:val="24"/>
                <w:szCs w:val="24"/>
              </w:rPr>
            </w:pPr>
          </w:p>
        </w:tc>
        <w:tc>
          <w:tcPr>
            <w:tcW w:w="160" w:type="dxa"/>
            <w:vAlign w:val="bottom"/>
          </w:tcPr>
          <w:p w14:paraId="5A4A5F1C" w14:textId="77777777" w:rsidR="004B413C" w:rsidRDefault="004B413C">
            <w:pPr>
              <w:rPr>
                <w:sz w:val="24"/>
                <w:szCs w:val="24"/>
              </w:rPr>
            </w:pPr>
          </w:p>
        </w:tc>
        <w:tc>
          <w:tcPr>
            <w:tcW w:w="0" w:type="dxa"/>
            <w:vAlign w:val="bottom"/>
          </w:tcPr>
          <w:p w14:paraId="722F8FFB" w14:textId="77777777" w:rsidR="004B413C" w:rsidRDefault="004B413C">
            <w:pPr>
              <w:rPr>
                <w:sz w:val="1"/>
                <w:szCs w:val="1"/>
              </w:rPr>
            </w:pPr>
          </w:p>
        </w:tc>
      </w:tr>
      <w:tr w:rsidR="004B413C" w14:paraId="38B75793" w14:textId="77777777">
        <w:trPr>
          <w:trHeight w:val="303"/>
        </w:trPr>
        <w:tc>
          <w:tcPr>
            <w:tcW w:w="2240" w:type="dxa"/>
            <w:vAlign w:val="bottom"/>
          </w:tcPr>
          <w:p w14:paraId="75916DE1" w14:textId="77777777" w:rsidR="004B413C" w:rsidRDefault="00EC2FEA">
            <w:pPr>
              <w:ind w:right="1000"/>
              <w:jc w:val="right"/>
              <w:rPr>
                <w:sz w:val="20"/>
                <w:szCs w:val="20"/>
              </w:rPr>
            </w:pPr>
            <w:r>
              <w:rPr>
                <w:rFonts w:ascii="Arial" w:eastAsia="Arial" w:hAnsi="Arial" w:cs="Arial"/>
                <w:color w:val="F8766D"/>
              </w:rPr>
              <w:t>1996</w:t>
            </w:r>
          </w:p>
        </w:tc>
        <w:tc>
          <w:tcPr>
            <w:tcW w:w="1400" w:type="dxa"/>
            <w:vAlign w:val="bottom"/>
          </w:tcPr>
          <w:p w14:paraId="6731512A" w14:textId="77777777" w:rsidR="004B413C" w:rsidRDefault="004B413C">
            <w:pPr>
              <w:rPr>
                <w:sz w:val="24"/>
                <w:szCs w:val="24"/>
              </w:rPr>
            </w:pPr>
          </w:p>
        </w:tc>
        <w:tc>
          <w:tcPr>
            <w:tcW w:w="1960" w:type="dxa"/>
            <w:vAlign w:val="bottom"/>
          </w:tcPr>
          <w:p w14:paraId="6A039EFB" w14:textId="77777777" w:rsidR="004B413C" w:rsidRDefault="004B413C">
            <w:pPr>
              <w:rPr>
                <w:sz w:val="24"/>
                <w:szCs w:val="24"/>
              </w:rPr>
            </w:pPr>
          </w:p>
        </w:tc>
        <w:tc>
          <w:tcPr>
            <w:tcW w:w="3280" w:type="dxa"/>
            <w:vAlign w:val="bottom"/>
          </w:tcPr>
          <w:p w14:paraId="27F70483" w14:textId="77777777" w:rsidR="004B413C" w:rsidRDefault="004B413C">
            <w:pPr>
              <w:rPr>
                <w:sz w:val="24"/>
                <w:szCs w:val="24"/>
              </w:rPr>
            </w:pPr>
          </w:p>
        </w:tc>
        <w:tc>
          <w:tcPr>
            <w:tcW w:w="160" w:type="dxa"/>
            <w:vAlign w:val="bottom"/>
          </w:tcPr>
          <w:p w14:paraId="4A74DCB2" w14:textId="77777777" w:rsidR="004B413C" w:rsidRDefault="004B413C">
            <w:pPr>
              <w:rPr>
                <w:sz w:val="24"/>
                <w:szCs w:val="24"/>
              </w:rPr>
            </w:pPr>
          </w:p>
        </w:tc>
        <w:tc>
          <w:tcPr>
            <w:tcW w:w="0" w:type="dxa"/>
            <w:vAlign w:val="bottom"/>
          </w:tcPr>
          <w:p w14:paraId="004380F8" w14:textId="77777777" w:rsidR="004B413C" w:rsidRDefault="004B413C">
            <w:pPr>
              <w:rPr>
                <w:sz w:val="1"/>
                <w:szCs w:val="1"/>
              </w:rPr>
            </w:pPr>
          </w:p>
        </w:tc>
      </w:tr>
      <w:tr w:rsidR="004B413C" w14:paraId="23944B26" w14:textId="77777777">
        <w:trPr>
          <w:trHeight w:val="364"/>
        </w:trPr>
        <w:tc>
          <w:tcPr>
            <w:tcW w:w="2240" w:type="dxa"/>
            <w:vMerge w:val="restart"/>
            <w:vAlign w:val="bottom"/>
          </w:tcPr>
          <w:p w14:paraId="6CA7860E" w14:textId="77777777" w:rsidR="004B413C" w:rsidRDefault="00EC2FEA">
            <w:pPr>
              <w:ind w:right="640"/>
              <w:jc w:val="right"/>
              <w:rPr>
                <w:sz w:val="20"/>
                <w:szCs w:val="20"/>
              </w:rPr>
            </w:pPr>
            <w:r>
              <w:rPr>
                <w:rFonts w:ascii="Arial" w:eastAsia="Arial" w:hAnsi="Arial" w:cs="Arial"/>
                <w:color w:val="619CFF"/>
              </w:rPr>
              <w:t>1996</w:t>
            </w:r>
          </w:p>
        </w:tc>
        <w:tc>
          <w:tcPr>
            <w:tcW w:w="1400" w:type="dxa"/>
            <w:vAlign w:val="bottom"/>
          </w:tcPr>
          <w:p w14:paraId="71CEC5A3" w14:textId="77777777" w:rsidR="004B413C" w:rsidRDefault="004B413C">
            <w:pPr>
              <w:rPr>
                <w:sz w:val="24"/>
                <w:szCs w:val="24"/>
              </w:rPr>
            </w:pPr>
          </w:p>
        </w:tc>
        <w:tc>
          <w:tcPr>
            <w:tcW w:w="1960" w:type="dxa"/>
            <w:vAlign w:val="bottom"/>
          </w:tcPr>
          <w:p w14:paraId="2480F67A" w14:textId="77777777" w:rsidR="004B413C" w:rsidRDefault="004B413C">
            <w:pPr>
              <w:rPr>
                <w:sz w:val="24"/>
                <w:szCs w:val="24"/>
              </w:rPr>
            </w:pPr>
          </w:p>
        </w:tc>
        <w:tc>
          <w:tcPr>
            <w:tcW w:w="3280" w:type="dxa"/>
            <w:vAlign w:val="bottom"/>
          </w:tcPr>
          <w:p w14:paraId="027C6E55" w14:textId="77777777" w:rsidR="004B413C" w:rsidRDefault="00EC2FEA">
            <w:pPr>
              <w:ind w:left="2713"/>
              <w:jc w:val="center"/>
              <w:rPr>
                <w:sz w:val="20"/>
                <w:szCs w:val="20"/>
              </w:rPr>
            </w:pPr>
            <w:r>
              <w:rPr>
                <w:rFonts w:ascii="Arial" w:eastAsia="Arial" w:hAnsi="Arial" w:cs="Arial"/>
              </w:rPr>
              <w:t>Plot</w:t>
            </w:r>
          </w:p>
        </w:tc>
        <w:tc>
          <w:tcPr>
            <w:tcW w:w="160" w:type="dxa"/>
            <w:vAlign w:val="bottom"/>
          </w:tcPr>
          <w:p w14:paraId="7AA15558" w14:textId="77777777" w:rsidR="004B413C" w:rsidRDefault="004B413C">
            <w:pPr>
              <w:rPr>
                <w:sz w:val="24"/>
                <w:szCs w:val="24"/>
              </w:rPr>
            </w:pPr>
          </w:p>
        </w:tc>
        <w:tc>
          <w:tcPr>
            <w:tcW w:w="0" w:type="dxa"/>
            <w:vAlign w:val="bottom"/>
          </w:tcPr>
          <w:p w14:paraId="1A540018" w14:textId="77777777" w:rsidR="004B413C" w:rsidRDefault="004B413C">
            <w:pPr>
              <w:rPr>
                <w:sz w:val="1"/>
                <w:szCs w:val="1"/>
              </w:rPr>
            </w:pPr>
          </w:p>
        </w:tc>
      </w:tr>
      <w:tr w:rsidR="004B413C" w14:paraId="08C26696" w14:textId="77777777">
        <w:trPr>
          <w:trHeight w:val="75"/>
        </w:trPr>
        <w:tc>
          <w:tcPr>
            <w:tcW w:w="2240" w:type="dxa"/>
            <w:vMerge/>
            <w:vAlign w:val="bottom"/>
          </w:tcPr>
          <w:p w14:paraId="0B13ADA6" w14:textId="77777777" w:rsidR="004B413C" w:rsidRDefault="004B413C">
            <w:pPr>
              <w:rPr>
                <w:sz w:val="6"/>
                <w:szCs w:val="6"/>
              </w:rPr>
            </w:pPr>
          </w:p>
        </w:tc>
        <w:tc>
          <w:tcPr>
            <w:tcW w:w="1400" w:type="dxa"/>
            <w:vAlign w:val="bottom"/>
          </w:tcPr>
          <w:p w14:paraId="0CF97FAA" w14:textId="77777777" w:rsidR="004B413C" w:rsidRDefault="004B413C">
            <w:pPr>
              <w:rPr>
                <w:sz w:val="6"/>
                <w:szCs w:val="6"/>
              </w:rPr>
            </w:pPr>
          </w:p>
        </w:tc>
        <w:tc>
          <w:tcPr>
            <w:tcW w:w="1960" w:type="dxa"/>
            <w:vAlign w:val="bottom"/>
          </w:tcPr>
          <w:p w14:paraId="5AA365BD" w14:textId="77777777" w:rsidR="004B413C" w:rsidRDefault="004B413C">
            <w:pPr>
              <w:rPr>
                <w:sz w:val="6"/>
                <w:szCs w:val="6"/>
              </w:rPr>
            </w:pPr>
          </w:p>
        </w:tc>
        <w:tc>
          <w:tcPr>
            <w:tcW w:w="3280" w:type="dxa"/>
            <w:vAlign w:val="bottom"/>
          </w:tcPr>
          <w:p w14:paraId="4982DA5A" w14:textId="77777777" w:rsidR="004B413C" w:rsidRDefault="004B413C">
            <w:pPr>
              <w:rPr>
                <w:sz w:val="6"/>
                <w:szCs w:val="6"/>
              </w:rPr>
            </w:pPr>
          </w:p>
        </w:tc>
        <w:tc>
          <w:tcPr>
            <w:tcW w:w="160" w:type="dxa"/>
            <w:vAlign w:val="bottom"/>
          </w:tcPr>
          <w:p w14:paraId="3BFF8E9B" w14:textId="77777777" w:rsidR="004B413C" w:rsidRDefault="004B413C">
            <w:pPr>
              <w:rPr>
                <w:sz w:val="6"/>
                <w:szCs w:val="6"/>
              </w:rPr>
            </w:pPr>
          </w:p>
        </w:tc>
        <w:tc>
          <w:tcPr>
            <w:tcW w:w="0" w:type="dxa"/>
            <w:vAlign w:val="bottom"/>
          </w:tcPr>
          <w:p w14:paraId="560E96F7" w14:textId="77777777" w:rsidR="004B413C" w:rsidRDefault="004B413C">
            <w:pPr>
              <w:rPr>
                <w:sz w:val="1"/>
                <w:szCs w:val="1"/>
              </w:rPr>
            </w:pPr>
          </w:p>
        </w:tc>
      </w:tr>
      <w:tr w:rsidR="004B413C" w14:paraId="51240A14" w14:textId="77777777">
        <w:trPr>
          <w:trHeight w:val="167"/>
        </w:trPr>
        <w:tc>
          <w:tcPr>
            <w:tcW w:w="2240" w:type="dxa"/>
            <w:vAlign w:val="bottom"/>
          </w:tcPr>
          <w:p w14:paraId="24E64EB4" w14:textId="77777777" w:rsidR="004B413C" w:rsidRDefault="00EC2FEA">
            <w:pPr>
              <w:spacing w:line="167" w:lineRule="exact"/>
              <w:ind w:right="1660"/>
              <w:jc w:val="right"/>
              <w:rPr>
                <w:sz w:val="20"/>
                <w:szCs w:val="20"/>
              </w:rPr>
            </w:pPr>
            <w:r>
              <w:rPr>
                <w:rFonts w:ascii="Arial" w:eastAsia="Arial" w:hAnsi="Arial" w:cs="Arial"/>
                <w:color w:val="4D4D4D"/>
                <w:sz w:val="18"/>
                <w:szCs w:val="18"/>
              </w:rPr>
              <w:t>0</w:t>
            </w:r>
          </w:p>
        </w:tc>
        <w:tc>
          <w:tcPr>
            <w:tcW w:w="1400" w:type="dxa"/>
            <w:vAlign w:val="bottom"/>
          </w:tcPr>
          <w:p w14:paraId="32660A6F" w14:textId="77777777" w:rsidR="004B413C" w:rsidRDefault="004B413C">
            <w:pPr>
              <w:rPr>
                <w:sz w:val="14"/>
                <w:szCs w:val="14"/>
              </w:rPr>
            </w:pPr>
          </w:p>
        </w:tc>
        <w:tc>
          <w:tcPr>
            <w:tcW w:w="1960" w:type="dxa"/>
            <w:vAlign w:val="bottom"/>
          </w:tcPr>
          <w:p w14:paraId="0FAB2343" w14:textId="77777777" w:rsidR="004B413C" w:rsidRDefault="004B413C">
            <w:pPr>
              <w:rPr>
                <w:sz w:val="14"/>
                <w:szCs w:val="14"/>
              </w:rPr>
            </w:pPr>
          </w:p>
        </w:tc>
        <w:tc>
          <w:tcPr>
            <w:tcW w:w="3280" w:type="dxa"/>
            <w:vMerge w:val="restart"/>
            <w:vAlign w:val="bottom"/>
          </w:tcPr>
          <w:p w14:paraId="33747A23" w14:textId="77777777" w:rsidR="004B413C" w:rsidRDefault="00EC2FEA">
            <w:pPr>
              <w:ind w:left="2653"/>
              <w:jc w:val="center"/>
              <w:rPr>
                <w:sz w:val="20"/>
                <w:szCs w:val="20"/>
              </w:rPr>
            </w:pPr>
            <w:r>
              <w:rPr>
                <w:rFonts w:ascii="Arial" w:eastAsia="Arial" w:hAnsi="Arial" w:cs="Arial"/>
                <w:color w:val="F8766D"/>
                <w:w w:val="97"/>
              </w:rPr>
              <w:t>a</w:t>
            </w:r>
          </w:p>
        </w:tc>
        <w:tc>
          <w:tcPr>
            <w:tcW w:w="160" w:type="dxa"/>
            <w:vMerge w:val="restart"/>
            <w:vAlign w:val="bottom"/>
          </w:tcPr>
          <w:p w14:paraId="167E5E6B" w14:textId="77777777" w:rsidR="004B413C" w:rsidRDefault="00EC2FEA">
            <w:pPr>
              <w:ind w:left="40"/>
              <w:rPr>
                <w:sz w:val="20"/>
                <w:szCs w:val="20"/>
              </w:rPr>
            </w:pPr>
            <w:r>
              <w:rPr>
                <w:rFonts w:ascii="Arial" w:eastAsia="Arial" w:hAnsi="Arial" w:cs="Arial"/>
                <w:w w:val="82"/>
                <w:sz w:val="18"/>
                <w:szCs w:val="18"/>
              </w:rPr>
              <w:t>A</w:t>
            </w:r>
          </w:p>
        </w:tc>
        <w:tc>
          <w:tcPr>
            <w:tcW w:w="0" w:type="dxa"/>
            <w:vAlign w:val="bottom"/>
          </w:tcPr>
          <w:p w14:paraId="08F8F036" w14:textId="77777777" w:rsidR="004B413C" w:rsidRDefault="004B413C">
            <w:pPr>
              <w:rPr>
                <w:sz w:val="1"/>
                <w:szCs w:val="1"/>
              </w:rPr>
            </w:pPr>
          </w:p>
        </w:tc>
      </w:tr>
      <w:tr w:rsidR="004B413C" w14:paraId="2B401E5E" w14:textId="77777777">
        <w:trPr>
          <w:trHeight w:val="144"/>
        </w:trPr>
        <w:tc>
          <w:tcPr>
            <w:tcW w:w="2240" w:type="dxa"/>
            <w:vMerge w:val="restart"/>
            <w:textDirection w:val="btLr"/>
            <w:vAlign w:val="bottom"/>
          </w:tcPr>
          <w:p w14:paraId="6EA37F86" w14:textId="77777777" w:rsidR="004B413C" w:rsidRDefault="00EC2FEA">
            <w:pPr>
              <w:ind w:right="1887"/>
              <w:rPr>
                <w:sz w:val="20"/>
                <w:szCs w:val="20"/>
              </w:rPr>
            </w:pPr>
            <w:r>
              <w:rPr>
                <w:rFonts w:ascii="Arial" w:eastAsia="Arial" w:hAnsi="Arial" w:cs="Arial"/>
                <w:w w:val="91"/>
              </w:rPr>
              <w:t>LV2</w:t>
            </w:r>
          </w:p>
        </w:tc>
        <w:tc>
          <w:tcPr>
            <w:tcW w:w="1400" w:type="dxa"/>
            <w:vAlign w:val="bottom"/>
          </w:tcPr>
          <w:p w14:paraId="116024DA" w14:textId="77777777" w:rsidR="004B413C" w:rsidRDefault="004B413C">
            <w:pPr>
              <w:rPr>
                <w:sz w:val="12"/>
                <w:szCs w:val="12"/>
              </w:rPr>
            </w:pPr>
          </w:p>
        </w:tc>
        <w:tc>
          <w:tcPr>
            <w:tcW w:w="1960" w:type="dxa"/>
            <w:vAlign w:val="bottom"/>
          </w:tcPr>
          <w:p w14:paraId="30728BB3" w14:textId="77777777" w:rsidR="004B413C" w:rsidRDefault="004B413C">
            <w:pPr>
              <w:rPr>
                <w:sz w:val="12"/>
                <w:szCs w:val="12"/>
              </w:rPr>
            </w:pPr>
          </w:p>
        </w:tc>
        <w:tc>
          <w:tcPr>
            <w:tcW w:w="3280" w:type="dxa"/>
            <w:vMerge/>
            <w:vAlign w:val="bottom"/>
          </w:tcPr>
          <w:p w14:paraId="356616F6" w14:textId="77777777" w:rsidR="004B413C" w:rsidRDefault="004B413C">
            <w:pPr>
              <w:rPr>
                <w:sz w:val="12"/>
                <w:szCs w:val="12"/>
              </w:rPr>
            </w:pPr>
          </w:p>
        </w:tc>
        <w:tc>
          <w:tcPr>
            <w:tcW w:w="160" w:type="dxa"/>
            <w:vMerge/>
            <w:vAlign w:val="bottom"/>
          </w:tcPr>
          <w:p w14:paraId="288BB967" w14:textId="77777777" w:rsidR="004B413C" w:rsidRDefault="004B413C">
            <w:pPr>
              <w:rPr>
                <w:sz w:val="12"/>
                <w:szCs w:val="12"/>
              </w:rPr>
            </w:pPr>
          </w:p>
        </w:tc>
        <w:tc>
          <w:tcPr>
            <w:tcW w:w="0" w:type="dxa"/>
            <w:vAlign w:val="bottom"/>
          </w:tcPr>
          <w:p w14:paraId="13547CB0" w14:textId="77777777" w:rsidR="004B413C" w:rsidRDefault="004B413C">
            <w:pPr>
              <w:rPr>
                <w:sz w:val="1"/>
                <w:szCs w:val="1"/>
              </w:rPr>
            </w:pPr>
          </w:p>
        </w:tc>
      </w:tr>
      <w:tr w:rsidR="004B413C" w14:paraId="32524BF1" w14:textId="77777777">
        <w:trPr>
          <w:trHeight w:val="244"/>
        </w:trPr>
        <w:tc>
          <w:tcPr>
            <w:tcW w:w="2240" w:type="dxa"/>
            <w:vMerge/>
            <w:vAlign w:val="bottom"/>
          </w:tcPr>
          <w:p w14:paraId="55D9B8FD" w14:textId="77777777" w:rsidR="004B413C" w:rsidRDefault="004B413C">
            <w:pPr>
              <w:rPr>
                <w:sz w:val="21"/>
                <w:szCs w:val="21"/>
              </w:rPr>
            </w:pPr>
          </w:p>
        </w:tc>
        <w:tc>
          <w:tcPr>
            <w:tcW w:w="1400" w:type="dxa"/>
            <w:vAlign w:val="bottom"/>
          </w:tcPr>
          <w:p w14:paraId="1C9AAEA2" w14:textId="77777777" w:rsidR="004B413C" w:rsidRDefault="004B413C">
            <w:pPr>
              <w:rPr>
                <w:sz w:val="21"/>
                <w:szCs w:val="21"/>
              </w:rPr>
            </w:pPr>
          </w:p>
        </w:tc>
        <w:tc>
          <w:tcPr>
            <w:tcW w:w="1960" w:type="dxa"/>
            <w:vAlign w:val="bottom"/>
          </w:tcPr>
          <w:p w14:paraId="752A45D4" w14:textId="77777777" w:rsidR="004B413C" w:rsidRDefault="004B413C">
            <w:pPr>
              <w:rPr>
                <w:sz w:val="21"/>
                <w:szCs w:val="21"/>
              </w:rPr>
            </w:pPr>
          </w:p>
        </w:tc>
        <w:tc>
          <w:tcPr>
            <w:tcW w:w="3280" w:type="dxa"/>
            <w:vMerge w:val="restart"/>
            <w:vAlign w:val="bottom"/>
          </w:tcPr>
          <w:p w14:paraId="71C5D311" w14:textId="77777777" w:rsidR="004B413C" w:rsidRDefault="00EC2FEA">
            <w:pPr>
              <w:ind w:left="2653"/>
              <w:jc w:val="center"/>
              <w:rPr>
                <w:sz w:val="20"/>
                <w:szCs w:val="20"/>
              </w:rPr>
            </w:pPr>
            <w:r>
              <w:rPr>
                <w:rFonts w:ascii="Arial" w:eastAsia="Arial" w:hAnsi="Arial" w:cs="Arial"/>
                <w:color w:val="00BA38"/>
                <w:w w:val="97"/>
              </w:rPr>
              <w:t>a</w:t>
            </w:r>
          </w:p>
        </w:tc>
        <w:tc>
          <w:tcPr>
            <w:tcW w:w="160" w:type="dxa"/>
            <w:vMerge w:val="restart"/>
            <w:vAlign w:val="bottom"/>
          </w:tcPr>
          <w:p w14:paraId="4D3F3986" w14:textId="77777777" w:rsidR="004B413C" w:rsidRDefault="00EC2FEA">
            <w:pPr>
              <w:ind w:left="40"/>
              <w:rPr>
                <w:sz w:val="20"/>
                <w:szCs w:val="20"/>
              </w:rPr>
            </w:pPr>
            <w:r>
              <w:rPr>
                <w:rFonts w:ascii="Arial" w:eastAsia="Arial" w:hAnsi="Arial" w:cs="Arial"/>
                <w:w w:val="82"/>
                <w:sz w:val="18"/>
                <w:szCs w:val="18"/>
              </w:rPr>
              <w:t>B</w:t>
            </w:r>
          </w:p>
        </w:tc>
        <w:tc>
          <w:tcPr>
            <w:tcW w:w="0" w:type="dxa"/>
            <w:vAlign w:val="bottom"/>
          </w:tcPr>
          <w:p w14:paraId="0D8E9762" w14:textId="77777777" w:rsidR="004B413C" w:rsidRDefault="004B413C">
            <w:pPr>
              <w:rPr>
                <w:sz w:val="1"/>
                <w:szCs w:val="1"/>
              </w:rPr>
            </w:pPr>
          </w:p>
        </w:tc>
      </w:tr>
      <w:tr w:rsidR="004B413C" w14:paraId="5B77B819" w14:textId="77777777">
        <w:trPr>
          <w:trHeight w:val="101"/>
        </w:trPr>
        <w:tc>
          <w:tcPr>
            <w:tcW w:w="2240" w:type="dxa"/>
            <w:vAlign w:val="bottom"/>
          </w:tcPr>
          <w:p w14:paraId="1A381F04" w14:textId="77777777" w:rsidR="004B413C" w:rsidRDefault="004B413C">
            <w:pPr>
              <w:rPr>
                <w:sz w:val="8"/>
                <w:szCs w:val="8"/>
              </w:rPr>
            </w:pPr>
          </w:p>
        </w:tc>
        <w:tc>
          <w:tcPr>
            <w:tcW w:w="1400" w:type="dxa"/>
            <w:vAlign w:val="bottom"/>
          </w:tcPr>
          <w:p w14:paraId="760A9459" w14:textId="77777777" w:rsidR="004B413C" w:rsidRDefault="004B413C">
            <w:pPr>
              <w:rPr>
                <w:sz w:val="8"/>
                <w:szCs w:val="8"/>
              </w:rPr>
            </w:pPr>
          </w:p>
        </w:tc>
        <w:tc>
          <w:tcPr>
            <w:tcW w:w="1960" w:type="dxa"/>
            <w:vAlign w:val="bottom"/>
          </w:tcPr>
          <w:p w14:paraId="0EEA0782" w14:textId="77777777" w:rsidR="004B413C" w:rsidRDefault="004B413C">
            <w:pPr>
              <w:rPr>
                <w:sz w:val="8"/>
                <w:szCs w:val="8"/>
              </w:rPr>
            </w:pPr>
          </w:p>
        </w:tc>
        <w:tc>
          <w:tcPr>
            <w:tcW w:w="3280" w:type="dxa"/>
            <w:vMerge/>
            <w:vAlign w:val="bottom"/>
          </w:tcPr>
          <w:p w14:paraId="432EAC5D" w14:textId="77777777" w:rsidR="004B413C" w:rsidRDefault="004B413C">
            <w:pPr>
              <w:rPr>
                <w:sz w:val="8"/>
                <w:szCs w:val="8"/>
              </w:rPr>
            </w:pPr>
          </w:p>
        </w:tc>
        <w:tc>
          <w:tcPr>
            <w:tcW w:w="160" w:type="dxa"/>
            <w:vMerge/>
            <w:vAlign w:val="bottom"/>
          </w:tcPr>
          <w:p w14:paraId="70975714" w14:textId="77777777" w:rsidR="004B413C" w:rsidRDefault="004B413C">
            <w:pPr>
              <w:rPr>
                <w:sz w:val="8"/>
                <w:szCs w:val="8"/>
              </w:rPr>
            </w:pPr>
          </w:p>
        </w:tc>
        <w:tc>
          <w:tcPr>
            <w:tcW w:w="0" w:type="dxa"/>
            <w:vAlign w:val="bottom"/>
          </w:tcPr>
          <w:p w14:paraId="78F49EA9" w14:textId="77777777" w:rsidR="004B413C" w:rsidRDefault="004B413C">
            <w:pPr>
              <w:rPr>
                <w:sz w:val="1"/>
                <w:szCs w:val="1"/>
              </w:rPr>
            </w:pPr>
          </w:p>
        </w:tc>
      </w:tr>
      <w:tr w:rsidR="004B413C" w14:paraId="3863DBA6" w14:textId="77777777">
        <w:trPr>
          <w:trHeight w:val="346"/>
        </w:trPr>
        <w:tc>
          <w:tcPr>
            <w:tcW w:w="2240" w:type="dxa"/>
            <w:vAlign w:val="bottom"/>
          </w:tcPr>
          <w:p w14:paraId="1ADE76EB" w14:textId="77777777" w:rsidR="004B413C" w:rsidRDefault="004B413C">
            <w:pPr>
              <w:rPr>
                <w:sz w:val="24"/>
                <w:szCs w:val="24"/>
              </w:rPr>
            </w:pPr>
          </w:p>
        </w:tc>
        <w:tc>
          <w:tcPr>
            <w:tcW w:w="1400" w:type="dxa"/>
            <w:vAlign w:val="bottom"/>
          </w:tcPr>
          <w:p w14:paraId="6384D50F" w14:textId="77777777" w:rsidR="004B413C" w:rsidRDefault="004B413C">
            <w:pPr>
              <w:rPr>
                <w:sz w:val="24"/>
                <w:szCs w:val="24"/>
              </w:rPr>
            </w:pPr>
          </w:p>
        </w:tc>
        <w:tc>
          <w:tcPr>
            <w:tcW w:w="1960" w:type="dxa"/>
            <w:vAlign w:val="bottom"/>
          </w:tcPr>
          <w:p w14:paraId="79EE896C" w14:textId="77777777" w:rsidR="004B413C" w:rsidRDefault="004B413C">
            <w:pPr>
              <w:rPr>
                <w:sz w:val="24"/>
                <w:szCs w:val="24"/>
              </w:rPr>
            </w:pPr>
          </w:p>
        </w:tc>
        <w:tc>
          <w:tcPr>
            <w:tcW w:w="3280" w:type="dxa"/>
            <w:vAlign w:val="bottom"/>
          </w:tcPr>
          <w:p w14:paraId="4F1AE06E" w14:textId="77777777" w:rsidR="004B413C" w:rsidRDefault="00EC2FEA">
            <w:pPr>
              <w:ind w:left="2653"/>
              <w:jc w:val="center"/>
              <w:rPr>
                <w:sz w:val="20"/>
                <w:szCs w:val="20"/>
              </w:rPr>
            </w:pPr>
            <w:r>
              <w:rPr>
                <w:rFonts w:ascii="Arial" w:eastAsia="Arial" w:hAnsi="Arial" w:cs="Arial"/>
                <w:color w:val="619CFF"/>
                <w:w w:val="97"/>
              </w:rPr>
              <w:t>a</w:t>
            </w:r>
          </w:p>
        </w:tc>
        <w:tc>
          <w:tcPr>
            <w:tcW w:w="160" w:type="dxa"/>
            <w:vAlign w:val="bottom"/>
          </w:tcPr>
          <w:p w14:paraId="5520C0E3" w14:textId="77777777" w:rsidR="004B413C" w:rsidRDefault="00EC2FEA">
            <w:pPr>
              <w:ind w:left="40"/>
              <w:rPr>
                <w:sz w:val="20"/>
                <w:szCs w:val="20"/>
              </w:rPr>
            </w:pPr>
            <w:r>
              <w:rPr>
                <w:rFonts w:ascii="Arial" w:eastAsia="Arial" w:hAnsi="Arial" w:cs="Arial"/>
                <w:w w:val="76"/>
                <w:sz w:val="18"/>
                <w:szCs w:val="18"/>
              </w:rPr>
              <w:t>C</w:t>
            </w:r>
          </w:p>
        </w:tc>
        <w:tc>
          <w:tcPr>
            <w:tcW w:w="0" w:type="dxa"/>
            <w:vAlign w:val="bottom"/>
          </w:tcPr>
          <w:p w14:paraId="6494B801" w14:textId="77777777" w:rsidR="004B413C" w:rsidRDefault="004B413C">
            <w:pPr>
              <w:rPr>
                <w:sz w:val="1"/>
                <w:szCs w:val="1"/>
              </w:rPr>
            </w:pPr>
          </w:p>
        </w:tc>
      </w:tr>
      <w:tr w:rsidR="004B413C" w14:paraId="3B42A88A" w14:textId="77777777">
        <w:trPr>
          <w:trHeight w:val="821"/>
        </w:trPr>
        <w:tc>
          <w:tcPr>
            <w:tcW w:w="2240" w:type="dxa"/>
            <w:vAlign w:val="bottom"/>
          </w:tcPr>
          <w:p w14:paraId="69EE4E9C" w14:textId="77777777" w:rsidR="004B413C" w:rsidRDefault="00EC2FEA">
            <w:pPr>
              <w:ind w:right="1700"/>
              <w:jc w:val="right"/>
              <w:rPr>
                <w:sz w:val="20"/>
                <w:szCs w:val="20"/>
              </w:rPr>
            </w:pPr>
            <w:r>
              <w:rPr>
                <w:rFonts w:ascii="Arial" w:eastAsia="Arial" w:hAnsi="Arial" w:cs="Arial"/>
                <w:color w:val="4D4D4D"/>
                <w:sz w:val="18"/>
                <w:szCs w:val="18"/>
              </w:rPr>
              <w:t>−1</w:t>
            </w:r>
          </w:p>
        </w:tc>
        <w:tc>
          <w:tcPr>
            <w:tcW w:w="1400" w:type="dxa"/>
            <w:vAlign w:val="bottom"/>
          </w:tcPr>
          <w:p w14:paraId="764AB8AB" w14:textId="77777777" w:rsidR="004B413C" w:rsidRDefault="004B413C">
            <w:pPr>
              <w:rPr>
                <w:sz w:val="24"/>
                <w:szCs w:val="24"/>
              </w:rPr>
            </w:pPr>
          </w:p>
        </w:tc>
        <w:tc>
          <w:tcPr>
            <w:tcW w:w="1960" w:type="dxa"/>
            <w:vAlign w:val="bottom"/>
          </w:tcPr>
          <w:p w14:paraId="2B9B7DF2" w14:textId="77777777" w:rsidR="004B413C" w:rsidRDefault="004B413C">
            <w:pPr>
              <w:rPr>
                <w:sz w:val="24"/>
                <w:szCs w:val="24"/>
              </w:rPr>
            </w:pPr>
          </w:p>
        </w:tc>
        <w:tc>
          <w:tcPr>
            <w:tcW w:w="3280" w:type="dxa"/>
            <w:vAlign w:val="bottom"/>
          </w:tcPr>
          <w:p w14:paraId="073B7047" w14:textId="77777777" w:rsidR="004B413C" w:rsidRDefault="004B413C">
            <w:pPr>
              <w:rPr>
                <w:sz w:val="24"/>
                <w:szCs w:val="24"/>
              </w:rPr>
            </w:pPr>
          </w:p>
        </w:tc>
        <w:tc>
          <w:tcPr>
            <w:tcW w:w="160" w:type="dxa"/>
            <w:vAlign w:val="bottom"/>
          </w:tcPr>
          <w:p w14:paraId="0E4F1296" w14:textId="77777777" w:rsidR="004B413C" w:rsidRDefault="004B413C">
            <w:pPr>
              <w:rPr>
                <w:sz w:val="24"/>
                <w:szCs w:val="24"/>
              </w:rPr>
            </w:pPr>
          </w:p>
        </w:tc>
        <w:tc>
          <w:tcPr>
            <w:tcW w:w="0" w:type="dxa"/>
            <w:vAlign w:val="bottom"/>
          </w:tcPr>
          <w:p w14:paraId="0A88C037" w14:textId="77777777" w:rsidR="004B413C" w:rsidRDefault="004B413C">
            <w:pPr>
              <w:rPr>
                <w:sz w:val="1"/>
                <w:szCs w:val="1"/>
              </w:rPr>
            </w:pPr>
          </w:p>
        </w:tc>
      </w:tr>
      <w:tr w:rsidR="004B413C" w14:paraId="5E627527" w14:textId="77777777">
        <w:trPr>
          <w:trHeight w:val="632"/>
        </w:trPr>
        <w:tc>
          <w:tcPr>
            <w:tcW w:w="2240" w:type="dxa"/>
            <w:vAlign w:val="bottom"/>
          </w:tcPr>
          <w:p w14:paraId="07489692" w14:textId="77777777" w:rsidR="004B413C" w:rsidRDefault="004B413C">
            <w:pPr>
              <w:rPr>
                <w:sz w:val="24"/>
                <w:szCs w:val="24"/>
              </w:rPr>
            </w:pPr>
          </w:p>
        </w:tc>
        <w:tc>
          <w:tcPr>
            <w:tcW w:w="1400" w:type="dxa"/>
            <w:vAlign w:val="bottom"/>
          </w:tcPr>
          <w:p w14:paraId="06C509C1" w14:textId="77777777" w:rsidR="004B413C" w:rsidRDefault="004B413C">
            <w:pPr>
              <w:rPr>
                <w:sz w:val="24"/>
                <w:szCs w:val="24"/>
              </w:rPr>
            </w:pPr>
          </w:p>
        </w:tc>
        <w:tc>
          <w:tcPr>
            <w:tcW w:w="1960" w:type="dxa"/>
            <w:vAlign w:val="bottom"/>
          </w:tcPr>
          <w:p w14:paraId="5013D2C1" w14:textId="77777777" w:rsidR="004B413C" w:rsidRDefault="004B413C">
            <w:pPr>
              <w:rPr>
                <w:sz w:val="24"/>
                <w:szCs w:val="24"/>
              </w:rPr>
            </w:pPr>
          </w:p>
        </w:tc>
        <w:tc>
          <w:tcPr>
            <w:tcW w:w="3280" w:type="dxa"/>
            <w:vAlign w:val="bottom"/>
          </w:tcPr>
          <w:p w14:paraId="2389254F" w14:textId="77777777" w:rsidR="004B413C" w:rsidRDefault="00EC2FEA">
            <w:pPr>
              <w:ind w:right="2413"/>
              <w:jc w:val="right"/>
              <w:rPr>
                <w:sz w:val="20"/>
                <w:szCs w:val="20"/>
              </w:rPr>
            </w:pPr>
            <w:r>
              <w:rPr>
                <w:rFonts w:ascii="Arial" w:eastAsia="Arial" w:hAnsi="Arial" w:cs="Arial"/>
                <w:color w:val="F8766D"/>
              </w:rPr>
              <w:t>2018</w:t>
            </w:r>
          </w:p>
        </w:tc>
        <w:tc>
          <w:tcPr>
            <w:tcW w:w="160" w:type="dxa"/>
            <w:vAlign w:val="bottom"/>
          </w:tcPr>
          <w:p w14:paraId="5F691074" w14:textId="77777777" w:rsidR="004B413C" w:rsidRDefault="004B413C">
            <w:pPr>
              <w:rPr>
                <w:sz w:val="24"/>
                <w:szCs w:val="24"/>
              </w:rPr>
            </w:pPr>
          </w:p>
        </w:tc>
        <w:tc>
          <w:tcPr>
            <w:tcW w:w="0" w:type="dxa"/>
            <w:vAlign w:val="bottom"/>
          </w:tcPr>
          <w:p w14:paraId="5CA91A4A" w14:textId="77777777" w:rsidR="004B413C" w:rsidRDefault="004B413C">
            <w:pPr>
              <w:rPr>
                <w:sz w:val="1"/>
                <w:szCs w:val="1"/>
              </w:rPr>
            </w:pPr>
          </w:p>
        </w:tc>
      </w:tr>
      <w:tr w:rsidR="004B413C" w14:paraId="078DB6EB" w14:textId="77777777">
        <w:trPr>
          <w:trHeight w:val="428"/>
        </w:trPr>
        <w:tc>
          <w:tcPr>
            <w:tcW w:w="2240" w:type="dxa"/>
            <w:vAlign w:val="bottom"/>
          </w:tcPr>
          <w:p w14:paraId="02354512" w14:textId="77777777" w:rsidR="004B413C" w:rsidRDefault="004B413C">
            <w:pPr>
              <w:rPr>
                <w:sz w:val="24"/>
                <w:szCs w:val="24"/>
              </w:rPr>
            </w:pPr>
          </w:p>
        </w:tc>
        <w:tc>
          <w:tcPr>
            <w:tcW w:w="1400" w:type="dxa"/>
            <w:vAlign w:val="bottom"/>
          </w:tcPr>
          <w:p w14:paraId="50A7663B" w14:textId="77777777" w:rsidR="004B413C" w:rsidRDefault="004B413C">
            <w:pPr>
              <w:rPr>
                <w:sz w:val="24"/>
                <w:szCs w:val="24"/>
              </w:rPr>
            </w:pPr>
          </w:p>
        </w:tc>
        <w:tc>
          <w:tcPr>
            <w:tcW w:w="1960" w:type="dxa"/>
            <w:vAlign w:val="bottom"/>
          </w:tcPr>
          <w:p w14:paraId="4109C319" w14:textId="77777777" w:rsidR="004B413C" w:rsidRDefault="00EC2FEA">
            <w:pPr>
              <w:jc w:val="right"/>
              <w:rPr>
                <w:sz w:val="20"/>
                <w:szCs w:val="20"/>
              </w:rPr>
            </w:pPr>
            <w:r>
              <w:rPr>
                <w:rFonts w:ascii="Arial" w:eastAsia="Arial" w:hAnsi="Arial" w:cs="Arial"/>
                <w:color w:val="619CFF"/>
              </w:rPr>
              <w:t>2018</w:t>
            </w:r>
          </w:p>
        </w:tc>
        <w:tc>
          <w:tcPr>
            <w:tcW w:w="3280" w:type="dxa"/>
            <w:vAlign w:val="bottom"/>
          </w:tcPr>
          <w:p w14:paraId="2E8E6283" w14:textId="77777777" w:rsidR="004B413C" w:rsidRDefault="00EC2FEA">
            <w:pPr>
              <w:ind w:right="2613"/>
              <w:jc w:val="right"/>
              <w:rPr>
                <w:sz w:val="20"/>
                <w:szCs w:val="20"/>
              </w:rPr>
            </w:pPr>
            <w:r>
              <w:rPr>
                <w:rFonts w:ascii="Arial" w:eastAsia="Arial" w:hAnsi="Arial" w:cs="Arial"/>
                <w:color w:val="00BA38"/>
              </w:rPr>
              <w:t>2018</w:t>
            </w:r>
          </w:p>
        </w:tc>
        <w:tc>
          <w:tcPr>
            <w:tcW w:w="160" w:type="dxa"/>
            <w:vAlign w:val="bottom"/>
          </w:tcPr>
          <w:p w14:paraId="2765F98F" w14:textId="77777777" w:rsidR="004B413C" w:rsidRDefault="004B413C">
            <w:pPr>
              <w:rPr>
                <w:sz w:val="24"/>
                <w:szCs w:val="24"/>
              </w:rPr>
            </w:pPr>
          </w:p>
        </w:tc>
        <w:tc>
          <w:tcPr>
            <w:tcW w:w="0" w:type="dxa"/>
            <w:vAlign w:val="bottom"/>
          </w:tcPr>
          <w:p w14:paraId="0E239EBF" w14:textId="77777777" w:rsidR="004B413C" w:rsidRDefault="004B413C">
            <w:pPr>
              <w:rPr>
                <w:sz w:val="1"/>
                <w:szCs w:val="1"/>
              </w:rPr>
            </w:pPr>
          </w:p>
        </w:tc>
      </w:tr>
      <w:tr w:rsidR="004B413C" w14:paraId="6F1D9AF0" w14:textId="77777777">
        <w:trPr>
          <w:trHeight w:val="623"/>
        </w:trPr>
        <w:tc>
          <w:tcPr>
            <w:tcW w:w="2240" w:type="dxa"/>
            <w:vAlign w:val="bottom"/>
          </w:tcPr>
          <w:p w14:paraId="62AF0B51" w14:textId="77777777" w:rsidR="004B413C" w:rsidRDefault="00EC2FEA">
            <w:pPr>
              <w:ind w:left="1040"/>
              <w:rPr>
                <w:sz w:val="20"/>
                <w:szCs w:val="20"/>
              </w:rPr>
            </w:pPr>
            <w:r>
              <w:rPr>
                <w:rFonts w:ascii="Arial" w:eastAsia="Arial" w:hAnsi="Arial" w:cs="Arial"/>
                <w:color w:val="4D4D4D"/>
                <w:sz w:val="18"/>
                <w:szCs w:val="18"/>
              </w:rPr>
              <w:t>−2</w:t>
            </w:r>
          </w:p>
        </w:tc>
        <w:tc>
          <w:tcPr>
            <w:tcW w:w="1400" w:type="dxa"/>
            <w:vAlign w:val="bottom"/>
          </w:tcPr>
          <w:p w14:paraId="70521A3C" w14:textId="77777777" w:rsidR="004B413C" w:rsidRDefault="00EC2FEA">
            <w:pPr>
              <w:ind w:left="720"/>
              <w:rPr>
                <w:sz w:val="20"/>
                <w:szCs w:val="20"/>
              </w:rPr>
            </w:pPr>
            <w:r>
              <w:rPr>
                <w:rFonts w:ascii="Arial" w:eastAsia="Arial" w:hAnsi="Arial" w:cs="Arial"/>
                <w:color w:val="4D4D4D"/>
                <w:sz w:val="18"/>
                <w:szCs w:val="18"/>
              </w:rPr>
              <w:t>−1</w:t>
            </w:r>
          </w:p>
        </w:tc>
        <w:tc>
          <w:tcPr>
            <w:tcW w:w="1960" w:type="dxa"/>
            <w:vAlign w:val="bottom"/>
          </w:tcPr>
          <w:p w14:paraId="18C55AA6" w14:textId="77777777" w:rsidR="004B413C" w:rsidRDefault="00EC2FEA">
            <w:pPr>
              <w:ind w:right="477"/>
              <w:jc w:val="right"/>
              <w:rPr>
                <w:sz w:val="20"/>
                <w:szCs w:val="20"/>
              </w:rPr>
            </w:pPr>
            <w:r>
              <w:rPr>
                <w:rFonts w:ascii="Arial" w:eastAsia="Arial" w:hAnsi="Arial" w:cs="Arial"/>
                <w:color w:val="4D4D4D"/>
                <w:sz w:val="18"/>
                <w:szCs w:val="18"/>
              </w:rPr>
              <w:t>0</w:t>
            </w:r>
          </w:p>
        </w:tc>
        <w:tc>
          <w:tcPr>
            <w:tcW w:w="3280" w:type="dxa"/>
            <w:vAlign w:val="bottom"/>
          </w:tcPr>
          <w:p w14:paraId="663346AD" w14:textId="77777777" w:rsidR="004B413C" w:rsidRDefault="00EC2FEA">
            <w:pPr>
              <w:ind w:right="1833"/>
              <w:jc w:val="right"/>
              <w:rPr>
                <w:sz w:val="20"/>
                <w:szCs w:val="20"/>
              </w:rPr>
            </w:pPr>
            <w:r>
              <w:rPr>
                <w:rFonts w:ascii="Arial" w:eastAsia="Arial" w:hAnsi="Arial" w:cs="Arial"/>
                <w:color w:val="4D4D4D"/>
                <w:sz w:val="18"/>
                <w:szCs w:val="18"/>
              </w:rPr>
              <w:t>1</w:t>
            </w:r>
          </w:p>
        </w:tc>
        <w:tc>
          <w:tcPr>
            <w:tcW w:w="160" w:type="dxa"/>
            <w:vAlign w:val="bottom"/>
          </w:tcPr>
          <w:p w14:paraId="582B59C6" w14:textId="77777777" w:rsidR="004B413C" w:rsidRDefault="004B413C">
            <w:pPr>
              <w:rPr>
                <w:sz w:val="24"/>
                <w:szCs w:val="24"/>
              </w:rPr>
            </w:pPr>
          </w:p>
        </w:tc>
        <w:tc>
          <w:tcPr>
            <w:tcW w:w="0" w:type="dxa"/>
            <w:vAlign w:val="bottom"/>
          </w:tcPr>
          <w:p w14:paraId="121FF599" w14:textId="77777777" w:rsidR="004B413C" w:rsidRDefault="004B413C">
            <w:pPr>
              <w:rPr>
                <w:sz w:val="1"/>
                <w:szCs w:val="1"/>
              </w:rPr>
            </w:pPr>
          </w:p>
        </w:tc>
      </w:tr>
      <w:tr w:rsidR="004B413C" w14:paraId="787630D8" w14:textId="77777777">
        <w:trPr>
          <w:trHeight w:val="260"/>
        </w:trPr>
        <w:tc>
          <w:tcPr>
            <w:tcW w:w="2240" w:type="dxa"/>
            <w:vAlign w:val="bottom"/>
          </w:tcPr>
          <w:p w14:paraId="5DCDD768" w14:textId="77777777" w:rsidR="004B413C" w:rsidRDefault="004B413C"/>
        </w:tc>
        <w:tc>
          <w:tcPr>
            <w:tcW w:w="1400" w:type="dxa"/>
            <w:vAlign w:val="bottom"/>
          </w:tcPr>
          <w:p w14:paraId="3CCD921D" w14:textId="77777777" w:rsidR="004B413C" w:rsidRDefault="004B413C"/>
        </w:tc>
        <w:tc>
          <w:tcPr>
            <w:tcW w:w="1960" w:type="dxa"/>
            <w:vAlign w:val="bottom"/>
          </w:tcPr>
          <w:p w14:paraId="356B3A80" w14:textId="77777777" w:rsidR="004B413C" w:rsidRDefault="00EC2FEA">
            <w:pPr>
              <w:ind w:right="957"/>
              <w:jc w:val="right"/>
              <w:rPr>
                <w:sz w:val="20"/>
                <w:szCs w:val="20"/>
              </w:rPr>
            </w:pPr>
            <w:r>
              <w:rPr>
                <w:rFonts w:ascii="Arial" w:eastAsia="Arial" w:hAnsi="Arial" w:cs="Arial"/>
              </w:rPr>
              <w:t>LV1</w:t>
            </w:r>
          </w:p>
        </w:tc>
        <w:tc>
          <w:tcPr>
            <w:tcW w:w="3280" w:type="dxa"/>
            <w:vAlign w:val="bottom"/>
          </w:tcPr>
          <w:p w14:paraId="6DB023C7" w14:textId="77777777" w:rsidR="004B413C" w:rsidRDefault="004B413C"/>
        </w:tc>
        <w:tc>
          <w:tcPr>
            <w:tcW w:w="160" w:type="dxa"/>
            <w:vAlign w:val="bottom"/>
          </w:tcPr>
          <w:p w14:paraId="19597CFC" w14:textId="77777777" w:rsidR="004B413C" w:rsidRDefault="004B413C"/>
        </w:tc>
        <w:tc>
          <w:tcPr>
            <w:tcW w:w="0" w:type="dxa"/>
            <w:vAlign w:val="bottom"/>
          </w:tcPr>
          <w:p w14:paraId="191C9469" w14:textId="77777777" w:rsidR="004B413C" w:rsidRDefault="004B413C">
            <w:pPr>
              <w:rPr>
                <w:sz w:val="1"/>
                <w:szCs w:val="1"/>
              </w:rPr>
            </w:pPr>
          </w:p>
        </w:tc>
      </w:tr>
    </w:tbl>
    <w:p w14:paraId="693CD137" w14:textId="77777777" w:rsidR="004B413C" w:rsidRDefault="00EC2FEA">
      <w:pPr>
        <w:spacing w:line="20" w:lineRule="exact"/>
        <w:rPr>
          <w:sz w:val="20"/>
          <w:szCs w:val="20"/>
        </w:rPr>
      </w:pPr>
      <w:r>
        <w:rPr>
          <w:noProof/>
          <w:sz w:val="20"/>
          <w:szCs w:val="20"/>
        </w:rPr>
        <w:drawing>
          <wp:anchor distT="0" distB="0" distL="114300" distR="114300" simplePos="0" relativeHeight="251771904" behindDoc="1" locked="0" layoutInCell="0" allowOverlap="1" wp14:anchorId="45989463" wp14:editId="09816918">
            <wp:simplePos x="0" y="0"/>
            <wp:positionH relativeFrom="column">
              <wp:posOffset>5454650</wp:posOffset>
            </wp:positionH>
            <wp:positionV relativeFrom="paragraph">
              <wp:posOffset>-2336800</wp:posOffset>
            </wp:positionV>
            <wp:extent cx="175895" cy="126365"/>
            <wp:effectExtent l="0" t="0" r="0" b="0"/>
            <wp:wrapNone/>
            <wp:docPr id="824" name="Picture 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4"/>
                    <pic:cNvPicPr>
                      <a:picLocks noChangeAspect="1" noChangeArrowheads="1"/>
                    </pic:cNvPicPr>
                  </pic:nvPicPr>
                  <pic:blipFill>
                    <a:blip r:embed="rId58"/>
                    <a:srcRect/>
                    <a:stretch>
                      <a:fillRect/>
                    </a:stretch>
                  </pic:blipFill>
                  <pic:spPr bwMode="auto">
                    <a:xfrm>
                      <a:off x="0" y="0"/>
                      <a:ext cx="175895" cy="126365"/>
                    </a:xfrm>
                    <a:prstGeom prst="rect">
                      <a:avLst/>
                    </a:prstGeom>
                    <a:noFill/>
                  </pic:spPr>
                </pic:pic>
              </a:graphicData>
            </a:graphic>
          </wp:anchor>
        </w:drawing>
      </w:r>
      <w:r>
        <w:rPr>
          <w:noProof/>
          <w:sz w:val="20"/>
          <w:szCs w:val="20"/>
        </w:rPr>
        <w:drawing>
          <wp:anchor distT="0" distB="0" distL="114300" distR="114300" simplePos="0" relativeHeight="251772928" behindDoc="1" locked="0" layoutInCell="0" allowOverlap="1" wp14:anchorId="44A96A00" wp14:editId="32546941">
            <wp:simplePos x="0" y="0"/>
            <wp:positionH relativeFrom="column">
              <wp:posOffset>5454650</wp:posOffset>
            </wp:positionH>
            <wp:positionV relativeFrom="paragraph">
              <wp:posOffset>-2117725</wp:posOffset>
            </wp:positionV>
            <wp:extent cx="175895" cy="126365"/>
            <wp:effectExtent l="0" t="0" r="0" b="0"/>
            <wp:wrapNone/>
            <wp:docPr id="825" name="Picture 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5"/>
                    <pic:cNvPicPr>
                      <a:picLocks noChangeAspect="1" noChangeArrowheads="1"/>
                    </pic:cNvPicPr>
                  </pic:nvPicPr>
                  <pic:blipFill>
                    <a:blip r:embed="rId538"/>
                    <a:srcRect/>
                    <a:stretch>
                      <a:fillRect/>
                    </a:stretch>
                  </pic:blipFill>
                  <pic:spPr bwMode="auto">
                    <a:xfrm>
                      <a:off x="0" y="0"/>
                      <a:ext cx="175895" cy="126365"/>
                    </a:xfrm>
                    <a:prstGeom prst="rect">
                      <a:avLst/>
                    </a:prstGeom>
                    <a:noFill/>
                  </pic:spPr>
                </pic:pic>
              </a:graphicData>
            </a:graphic>
          </wp:anchor>
        </w:drawing>
      </w:r>
      <w:r>
        <w:rPr>
          <w:noProof/>
          <w:sz w:val="20"/>
          <w:szCs w:val="20"/>
        </w:rPr>
        <w:drawing>
          <wp:anchor distT="0" distB="0" distL="114300" distR="114300" simplePos="0" relativeHeight="251773952" behindDoc="1" locked="0" layoutInCell="0" allowOverlap="1" wp14:anchorId="6B56A1A0" wp14:editId="75836E1C">
            <wp:simplePos x="0" y="0"/>
            <wp:positionH relativeFrom="column">
              <wp:posOffset>5454650</wp:posOffset>
            </wp:positionH>
            <wp:positionV relativeFrom="paragraph">
              <wp:posOffset>-1898015</wp:posOffset>
            </wp:positionV>
            <wp:extent cx="175895" cy="126365"/>
            <wp:effectExtent l="0" t="0" r="0" b="0"/>
            <wp:wrapNone/>
            <wp:docPr id="826" name="Picture 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6"/>
                    <pic:cNvPicPr>
                      <a:picLocks noChangeAspect="1" noChangeArrowheads="1"/>
                    </pic:cNvPicPr>
                  </pic:nvPicPr>
                  <pic:blipFill>
                    <a:blip r:embed="rId539"/>
                    <a:srcRect/>
                    <a:stretch>
                      <a:fillRect/>
                    </a:stretch>
                  </pic:blipFill>
                  <pic:spPr bwMode="auto">
                    <a:xfrm>
                      <a:off x="0" y="0"/>
                      <a:ext cx="175895" cy="126365"/>
                    </a:xfrm>
                    <a:prstGeom prst="rect">
                      <a:avLst/>
                    </a:prstGeom>
                    <a:noFill/>
                  </pic:spPr>
                </pic:pic>
              </a:graphicData>
            </a:graphic>
          </wp:anchor>
        </w:drawing>
      </w:r>
    </w:p>
    <w:p w14:paraId="5D3329D5" w14:textId="77777777" w:rsidR="004B413C" w:rsidRDefault="004B413C">
      <w:pPr>
        <w:spacing w:line="200" w:lineRule="exact"/>
        <w:rPr>
          <w:sz w:val="20"/>
          <w:szCs w:val="20"/>
        </w:rPr>
      </w:pPr>
    </w:p>
    <w:p w14:paraId="0ED8BE14" w14:textId="77777777" w:rsidR="004B413C" w:rsidRDefault="004B413C">
      <w:pPr>
        <w:spacing w:line="343" w:lineRule="exact"/>
        <w:rPr>
          <w:sz w:val="20"/>
          <w:szCs w:val="20"/>
        </w:rPr>
      </w:pPr>
    </w:p>
    <w:p w14:paraId="2C00B5BF" w14:textId="77777777" w:rsidR="004B413C" w:rsidRDefault="00EC2FEA">
      <w:pPr>
        <w:spacing w:line="275" w:lineRule="auto"/>
        <w:jc w:val="both"/>
        <w:rPr>
          <w:sz w:val="20"/>
          <w:szCs w:val="20"/>
        </w:rPr>
      </w:pPr>
      <w:r>
        <w:rPr>
          <w:rFonts w:ascii="Arial" w:eastAsia="Arial" w:hAnsi="Arial" w:cs="Arial"/>
          <w:sz w:val="20"/>
          <w:szCs w:val="20"/>
        </w:rPr>
        <w:t>Figure 38: Unconstrained ordination based on the latent variable model for each surveyed year for Lake Mariginiup. Plots are represented as diﬀerent colours and consecutive years are joined by a line with first and last survey years labeled.</w:t>
      </w:r>
    </w:p>
    <w:p w14:paraId="324927DF" w14:textId="77777777" w:rsidR="004B413C" w:rsidRDefault="004B413C">
      <w:pPr>
        <w:spacing w:line="200" w:lineRule="exact"/>
        <w:rPr>
          <w:sz w:val="20"/>
          <w:szCs w:val="20"/>
        </w:rPr>
      </w:pPr>
    </w:p>
    <w:p w14:paraId="3B8B546D" w14:textId="77777777" w:rsidR="004B413C" w:rsidRDefault="004B413C">
      <w:pPr>
        <w:spacing w:line="200" w:lineRule="exact"/>
        <w:rPr>
          <w:sz w:val="20"/>
          <w:szCs w:val="20"/>
        </w:rPr>
      </w:pPr>
    </w:p>
    <w:p w14:paraId="6B32BF33" w14:textId="77777777" w:rsidR="004B413C" w:rsidRDefault="004B413C">
      <w:pPr>
        <w:spacing w:line="200" w:lineRule="exact"/>
        <w:rPr>
          <w:sz w:val="20"/>
          <w:szCs w:val="20"/>
        </w:rPr>
      </w:pPr>
    </w:p>
    <w:p w14:paraId="14DDED0F" w14:textId="77777777" w:rsidR="004B413C" w:rsidRDefault="004B413C">
      <w:pPr>
        <w:spacing w:line="200" w:lineRule="exact"/>
        <w:rPr>
          <w:sz w:val="20"/>
          <w:szCs w:val="20"/>
        </w:rPr>
      </w:pPr>
    </w:p>
    <w:p w14:paraId="20DC10B9" w14:textId="77777777" w:rsidR="004B413C" w:rsidRDefault="004B413C">
      <w:pPr>
        <w:spacing w:line="200" w:lineRule="exact"/>
        <w:rPr>
          <w:sz w:val="20"/>
          <w:szCs w:val="20"/>
        </w:rPr>
      </w:pPr>
    </w:p>
    <w:p w14:paraId="357A4C7E" w14:textId="77777777" w:rsidR="004B413C" w:rsidRDefault="004B413C">
      <w:pPr>
        <w:spacing w:line="200" w:lineRule="exact"/>
        <w:rPr>
          <w:sz w:val="20"/>
          <w:szCs w:val="20"/>
        </w:rPr>
      </w:pPr>
    </w:p>
    <w:p w14:paraId="2FD55BF6" w14:textId="77777777" w:rsidR="004B413C" w:rsidRDefault="004B413C">
      <w:pPr>
        <w:spacing w:line="200" w:lineRule="exact"/>
        <w:rPr>
          <w:sz w:val="20"/>
          <w:szCs w:val="20"/>
        </w:rPr>
      </w:pPr>
    </w:p>
    <w:p w14:paraId="2735AC35" w14:textId="77777777" w:rsidR="004B413C" w:rsidRDefault="004B413C">
      <w:pPr>
        <w:spacing w:line="200" w:lineRule="exact"/>
        <w:rPr>
          <w:sz w:val="20"/>
          <w:szCs w:val="20"/>
        </w:rPr>
      </w:pPr>
    </w:p>
    <w:p w14:paraId="511C3DCD" w14:textId="77777777" w:rsidR="004B413C" w:rsidRDefault="004B413C">
      <w:pPr>
        <w:spacing w:line="200" w:lineRule="exact"/>
        <w:rPr>
          <w:sz w:val="20"/>
          <w:szCs w:val="20"/>
        </w:rPr>
      </w:pPr>
    </w:p>
    <w:p w14:paraId="437BC56D" w14:textId="77777777" w:rsidR="004B413C" w:rsidRDefault="004B413C">
      <w:pPr>
        <w:spacing w:line="200" w:lineRule="exact"/>
        <w:rPr>
          <w:sz w:val="20"/>
          <w:szCs w:val="20"/>
        </w:rPr>
      </w:pPr>
    </w:p>
    <w:p w14:paraId="7E51CC46" w14:textId="77777777" w:rsidR="004B413C" w:rsidRDefault="004B413C">
      <w:pPr>
        <w:spacing w:line="200" w:lineRule="exact"/>
        <w:rPr>
          <w:sz w:val="20"/>
          <w:szCs w:val="20"/>
        </w:rPr>
      </w:pPr>
    </w:p>
    <w:p w14:paraId="231685EE" w14:textId="77777777" w:rsidR="004B413C" w:rsidRDefault="004B413C">
      <w:pPr>
        <w:spacing w:line="200" w:lineRule="exact"/>
        <w:rPr>
          <w:sz w:val="20"/>
          <w:szCs w:val="20"/>
        </w:rPr>
      </w:pPr>
    </w:p>
    <w:p w14:paraId="321CAF8A" w14:textId="77777777" w:rsidR="004B413C" w:rsidRDefault="004B413C">
      <w:pPr>
        <w:spacing w:line="200" w:lineRule="exact"/>
        <w:rPr>
          <w:sz w:val="20"/>
          <w:szCs w:val="20"/>
        </w:rPr>
      </w:pPr>
    </w:p>
    <w:p w14:paraId="1186FDD4" w14:textId="77777777" w:rsidR="004B413C" w:rsidRDefault="004B413C">
      <w:pPr>
        <w:spacing w:line="367" w:lineRule="exact"/>
        <w:rPr>
          <w:sz w:val="20"/>
          <w:szCs w:val="20"/>
        </w:rPr>
      </w:pPr>
    </w:p>
    <w:p w14:paraId="02C46671" w14:textId="77777777" w:rsidR="004B413C" w:rsidRDefault="00EC2FEA">
      <w:pPr>
        <w:ind w:right="20"/>
        <w:jc w:val="center"/>
        <w:rPr>
          <w:sz w:val="20"/>
          <w:szCs w:val="20"/>
        </w:rPr>
      </w:pPr>
      <w:r>
        <w:rPr>
          <w:rFonts w:ascii="Arial" w:eastAsia="Arial" w:hAnsi="Arial" w:cs="Arial"/>
          <w:sz w:val="20"/>
          <w:szCs w:val="20"/>
        </w:rPr>
        <w:t>63</w:t>
      </w:r>
    </w:p>
    <w:p w14:paraId="439AA7E9" w14:textId="77777777" w:rsidR="004B413C" w:rsidRDefault="004B413C">
      <w:pPr>
        <w:sectPr w:rsidR="004B413C">
          <w:pgSz w:w="12240" w:h="15840"/>
          <w:pgMar w:top="1440" w:right="1420" w:bottom="272" w:left="1440" w:header="0" w:footer="0" w:gutter="0"/>
          <w:cols w:space="720" w:equalWidth="0">
            <w:col w:w="9380"/>
          </w:cols>
        </w:sectPr>
      </w:pPr>
    </w:p>
    <w:p w14:paraId="1F286B98" w14:textId="77777777" w:rsidR="004B413C" w:rsidRDefault="004B413C">
      <w:pPr>
        <w:spacing w:line="200" w:lineRule="exact"/>
        <w:rPr>
          <w:sz w:val="20"/>
          <w:szCs w:val="20"/>
        </w:rPr>
      </w:pPr>
      <w:bookmarkStart w:id="101" w:name="page64"/>
      <w:bookmarkEnd w:id="101"/>
    </w:p>
    <w:p w14:paraId="6CB45772" w14:textId="77777777" w:rsidR="004B413C" w:rsidRDefault="004B413C">
      <w:pPr>
        <w:spacing w:line="200" w:lineRule="exact"/>
        <w:rPr>
          <w:sz w:val="20"/>
          <w:szCs w:val="20"/>
        </w:rPr>
      </w:pPr>
    </w:p>
    <w:p w14:paraId="5D8B9737" w14:textId="77777777" w:rsidR="004B413C" w:rsidRDefault="004B413C">
      <w:pPr>
        <w:spacing w:line="200" w:lineRule="exact"/>
        <w:rPr>
          <w:sz w:val="20"/>
          <w:szCs w:val="20"/>
        </w:rPr>
      </w:pPr>
    </w:p>
    <w:p w14:paraId="4F34FAE9" w14:textId="77777777" w:rsidR="004B413C" w:rsidRDefault="004B413C">
      <w:pPr>
        <w:spacing w:line="200" w:lineRule="exact"/>
        <w:rPr>
          <w:sz w:val="20"/>
          <w:szCs w:val="20"/>
        </w:rPr>
      </w:pPr>
    </w:p>
    <w:p w14:paraId="3E8AA5FE" w14:textId="77777777" w:rsidR="004B413C" w:rsidRDefault="004B413C">
      <w:pPr>
        <w:spacing w:line="200" w:lineRule="exact"/>
        <w:rPr>
          <w:sz w:val="20"/>
          <w:szCs w:val="20"/>
        </w:rPr>
      </w:pPr>
    </w:p>
    <w:p w14:paraId="680EE9F2" w14:textId="77777777" w:rsidR="004B413C" w:rsidRDefault="004B413C">
      <w:pPr>
        <w:spacing w:line="200" w:lineRule="exact"/>
        <w:rPr>
          <w:sz w:val="20"/>
          <w:szCs w:val="20"/>
        </w:rPr>
      </w:pPr>
    </w:p>
    <w:p w14:paraId="1F31DF9A" w14:textId="77777777" w:rsidR="004B413C" w:rsidRDefault="004B413C">
      <w:pPr>
        <w:spacing w:line="200" w:lineRule="exact"/>
        <w:rPr>
          <w:sz w:val="20"/>
          <w:szCs w:val="20"/>
        </w:rPr>
      </w:pPr>
    </w:p>
    <w:p w14:paraId="575BE5FE" w14:textId="77777777" w:rsidR="004B413C" w:rsidRDefault="004B413C">
      <w:pPr>
        <w:spacing w:line="200" w:lineRule="exact"/>
        <w:rPr>
          <w:sz w:val="20"/>
          <w:szCs w:val="20"/>
        </w:rPr>
      </w:pPr>
    </w:p>
    <w:p w14:paraId="7B933350" w14:textId="77777777" w:rsidR="004B413C" w:rsidRDefault="004B413C">
      <w:pPr>
        <w:spacing w:line="200" w:lineRule="exact"/>
        <w:rPr>
          <w:sz w:val="20"/>
          <w:szCs w:val="20"/>
        </w:rPr>
      </w:pPr>
    </w:p>
    <w:p w14:paraId="59246F6F" w14:textId="77777777" w:rsidR="004B413C" w:rsidRDefault="004B413C">
      <w:pPr>
        <w:spacing w:line="200" w:lineRule="exact"/>
        <w:rPr>
          <w:sz w:val="20"/>
          <w:szCs w:val="20"/>
        </w:rPr>
      </w:pPr>
    </w:p>
    <w:p w14:paraId="65D3DA67" w14:textId="77777777" w:rsidR="004B413C" w:rsidRDefault="004B413C">
      <w:pPr>
        <w:spacing w:line="200" w:lineRule="exact"/>
        <w:rPr>
          <w:sz w:val="20"/>
          <w:szCs w:val="20"/>
        </w:rPr>
      </w:pPr>
    </w:p>
    <w:p w14:paraId="0B6E7C89" w14:textId="77777777" w:rsidR="004B413C" w:rsidRDefault="004B413C">
      <w:pPr>
        <w:spacing w:line="200" w:lineRule="exact"/>
        <w:rPr>
          <w:sz w:val="20"/>
          <w:szCs w:val="20"/>
        </w:rPr>
      </w:pPr>
    </w:p>
    <w:p w14:paraId="28AC4274" w14:textId="77777777" w:rsidR="004B413C" w:rsidRDefault="004B413C">
      <w:pPr>
        <w:spacing w:line="200" w:lineRule="exact"/>
        <w:rPr>
          <w:sz w:val="20"/>
          <w:szCs w:val="20"/>
        </w:rPr>
      </w:pPr>
    </w:p>
    <w:p w14:paraId="737E15D5" w14:textId="77777777" w:rsidR="004B413C" w:rsidRDefault="004B413C">
      <w:pPr>
        <w:spacing w:line="200" w:lineRule="exact"/>
        <w:rPr>
          <w:sz w:val="20"/>
          <w:szCs w:val="20"/>
        </w:rPr>
      </w:pPr>
    </w:p>
    <w:p w14:paraId="47188756" w14:textId="77777777" w:rsidR="004B413C" w:rsidRDefault="004B413C">
      <w:pPr>
        <w:spacing w:line="200" w:lineRule="exact"/>
        <w:rPr>
          <w:sz w:val="20"/>
          <w:szCs w:val="20"/>
        </w:rPr>
      </w:pPr>
    </w:p>
    <w:p w14:paraId="130CCAEE" w14:textId="77777777" w:rsidR="004B413C" w:rsidRDefault="004B413C">
      <w:pPr>
        <w:spacing w:line="200" w:lineRule="exact"/>
        <w:rPr>
          <w:sz w:val="20"/>
          <w:szCs w:val="20"/>
        </w:rPr>
      </w:pPr>
    </w:p>
    <w:p w14:paraId="6CD1DA62" w14:textId="77777777" w:rsidR="004B413C" w:rsidRDefault="004B413C">
      <w:pPr>
        <w:spacing w:line="200" w:lineRule="exact"/>
        <w:rPr>
          <w:sz w:val="20"/>
          <w:szCs w:val="20"/>
        </w:rPr>
      </w:pPr>
    </w:p>
    <w:p w14:paraId="49B3DE35" w14:textId="77777777" w:rsidR="004B413C" w:rsidRDefault="004B413C">
      <w:pPr>
        <w:spacing w:line="200" w:lineRule="exact"/>
        <w:rPr>
          <w:sz w:val="20"/>
          <w:szCs w:val="20"/>
        </w:rPr>
      </w:pPr>
    </w:p>
    <w:p w14:paraId="146073CB" w14:textId="77777777" w:rsidR="004B413C" w:rsidRDefault="004B413C">
      <w:pPr>
        <w:spacing w:line="200" w:lineRule="exact"/>
        <w:rPr>
          <w:sz w:val="20"/>
          <w:szCs w:val="20"/>
        </w:rPr>
      </w:pPr>
    </w:p>
    <w:p w14:paraId="5346F2BC" w14:textId="77777777" w:rsidR="004B413C" w:rsidRDefault="004B413C">
      <w:pPr>
        <w:spacing w:line="200" w:lineRule="exact"/>
        <w:rPr>
          <w:sz w:val="20"/>
          <w:szCs w:val="20"/>
        </w:rPr>
      </w:pPr>
    </w:p>
    <w:p w14:paraId="63DAF4C8" w14:textId="77777777" w:rsidR="004B413C" w:rsidRDefault="004B413C">
      <w:pPr>
        <w:spacing w:line="200" w:lineRule="exact"/>
        <w:rPr>
          <w:sz w:val="20"/>
          <w:szCs w:val="20"/>
        </w:rPr>
      </w:pPr>
    </w:p>
    <w:p w14:paraId="61ED785E" w14:textId="77777777" w:rsidR="004B413C" w:rsidRDefault="004B413C">
      <w:pPr>
        <w:spacing w:line="200" w:lineRule="exact"/>
        <w:rPr>
          <w:sz w:val="20"/>
          <w:szCs w:val="20"/>
        </w:rPr>
      </w:pPr>
    </w:p>
    <w:p w14:paraId="6E2F9493" w14:textId="77777777" w:rsidR="004B413C" w:rsidRDefault="004B413C">
      <w:pPr>
        <w:spacing w:line="200" w:lineRule="exact"/>
        <w:rPr>
          <w:sz w:val="20"/>
          <w:szCs w:val="20"/>
        </w:rPr>
      </w:pPr>
    </w:p>
    <w:p w14:paraId="3263B0DB" w14:textId="77777777" w:rsidR="004B413C" w:rsidRDefault="004B413C">
      <w:pPr>
        <w:spacing w:line="380" w:lineRule="exact"/>
        <w:rPr>
          <w:sz w:val="20"/>
          <w:szCs w:val="20"/>
        </w:rPr>
      </w:pPr>
    </w:p>
    <w:tbl>
      <w:tblPr>
        <w:tblW w:w="0" w:type="auto"/>
        <w:tblInd w:w="62" w:type="dxa"/>
        <w:tblLayout w:type="fixed"/>
        <w:tblCellMar>
          <w:left w:w="0" w:type="dxa"/>
          <w:right w:w="0" w:type="dxa"/>
        </w:tblCellMar>
        <w:tblLook w:val="04A0" w:firstRow="1" w:lastRow="0" w:firstColumn="1" w:lastColumn="0" w:noHBand="0" w:noVBand="1"/>
      </w:tblPr>
      <w:tblGrid>
        <w:gridCol w:w="253"/>
      </w:tblGrid>
      <w:tr w:rsidR="004B413C" w14:paraId="3AF9ED59" w14:textId="77777777">
        <w:trPr>
          <w:trHeight w:val="800"/>
        </w:trPr>
        <w:tc>
          <w:tcPr>
            <w:tcW w:w="253" w:type="dxa"/>
            <w:textDirection w:val="btLr"/>
            <w:vAlign w:val="bottom"/>
          </w:tcPr>
          <w:p w14:paraId="3584994D" w14:textId="77777777" w:rsidR="004B413C" w:rsidRDefault="00EC2FEA">
            <w:pPr>
              <w:rPr>
                <w:sz w:val="20"/>
                <w:szCs w:val="20"/>
              </w:rPr>
            </w:pPr>
            <w:r>
              <w:rPr>
                <w:rFonts w:ascii="Arial" w:eastAsia="Arial" w:hAnsi="Arial" w:cs="Arial"/>
              </w:rPr>
              <w:t>Species</w:t>
            </w:r>
          </w:p>
        </w:tc>
      </w:tr>
    </w:tbl>
    <w:p w14:paraId="21134906" w14:textId="77777777" w:rsidR="004B413C" w:rsidRDefault="00EC2FEA">
      <w:pPr>
        <w:spacing w:line="20" w:lineRule="exact"/>
        <w:rPr>
          <w:sz w:val="20"/>
          <w:szCs w:val="20"/>
        </w:rPr>
      </w:pPr>
      <w:r>
        <w:rPr>
          <w:sz w:val="20"/>
          <w:szCs w:val="20"/>
        </w:rPr>
        <w:br w:type="column"/>
      </w:r>
    </w:p>
    <w:p w14:paraId="7BE52EE9" w14:textId="77777777" w:rsidR="004B413C" w:rsidRDefault="004B413C">
      <w:pPr>
        <w:spacing w:line="200" w:lineRule="exact"/>
        <w:rPr>
          <w:sz w:val="20"/>
          <w:szCs w:val="20"/>
        </w:rPr>
      </w:pPr>
    </w:p>
    <w:p w14:paraId="2245A8A4" w14:textId="77777777" w:rsidR="004B413C" w:rsidRDefault="004B413C">
      <w:pPr>
        <w:spacing w:line="200" w:lineRule="exact"/>
        <w:rPr>
          <w:sz w:val="20"/>
          <w:szCs w:val="20"/>
        </w:rPr>
      </w:pPr>
    </w:p>
    <w:p w14:paraId="65636920" w14:textId="77777777" w:rsidR="004B413C" w:rsidRDefault="004B413C">
      <w:pPr>
        <w:spacing w:line="200" w:lineRule="exact"/>
        <w:rPr>
          <w:sz w:val="20"/>
          <w:szCs w:val="20"/>
        </w:rPr>
      </w:pPr>
    </w:p>
    <w:p w14:paraId="31C4F0C1" w14:textId="77777777" w:rsidR="004B413C" w:rsidRDefault="004B413C">
      <w:pPr>
        <w:spacing w:line="200" w:lineRule="exact"/>
        <w:rPr>
          <w:sz w:val="20"/>
          <w:szCs w:val="20"/>
        </w:rPr>
      </w:pPr>
    </w:p>
    <w:p w14:paraId="6B54E6D1" w14:textId="77777777" w:rsidR="004B413C" w:rsidRDefault="004B413C">
      <w:pPr>
        <w:spacing w:line="200" w:lineRule="exact"/>
        <w:rPr>
          <w:sz w:val="20"/>
          <w:szCs w:val="20"/>
        </w:rPr>
      </w:pPr>
    </w:p>
    <w:p w14:paraId="3327BD70" w14:textId="77777777" w:rsidR="004B413C" w:rsidRDefault="004B413C">
      <w:pPr>
        <w:spacing w:line="200" w:lineRule="exact"/>
        <w:rPr>
          <w:sz w:val="20"/>
          <w:szCs w:val="20"/>
        </w:rPr>
      </w:pPr>
    </w:p>
    <w:p w14:paraId="169B3F8A" w14:textId="77777777" w:rsidR="004B413C" w:rsidRDefault="004B413C">
      <w:pPr>
        <w:spacing w:line="200" w:lineRule="exact"/>
        <w:rPr>
          <w:sz w:val="20"/>
          <w:szCs w:val="20"/>
        </w:rPr>
      </w:pPr>
    </w:p>
    <w:p w14:paraId="5CE16068" w14:textId="77777777" w:rsidR="004B413C" w:rsidRDefault="004B413C">
      <w:pPr>
        <w:spacing w:line="200" w:lineRule="exact"/>
        <w:rPr>
          <w:sz w:val="20"/>
          <w:szCs w:val="20"/>
        </w:rPr>
      </w:pPr>
    </w:p>
    <w:p w14:paraId="4D3C565D" w14:textId="77777777" w:rsidR="004B413C" w:rsidRDefault="004B413C">
      <w:pPr>
        <w:spacing w:line="200" w:lineRule="exact"/>
        <w:rPr>
          <w:sz w:val="20"/>
          <w:szCs w:val="20"/>
        </w:rPr>
      </w:pPr>
    </w:p>
    <w:p w14:paraId="1ECA0CCC" w14:textId="77777777" w:rsidR="004B413C" w:rsidRDefault="004B413C">
      <w:pPr>
        <w:spacing w:line="200" w:lineRule="exact"/>
        <w:rPr>
          <w:sz w:val="20"/>
          <w:szCs w:val="20"/>
        </w:rPr>
      </w:pPr>
    </w:p>
    <w:p w14:paraId="4859ADE0" w14:textId="77777777" w:rsidR="004B413C" w:rsidRDefault="004B413C">
      <w:pPr>
        <w:spacing w:line="200" w:lineRule="exact"/>
        <w:rPr>
          <w:sz w:val="20"/>
          <w:szCs w:val="20"/>
        </w:rPr>
      </w:pPr>
    </w:p>
    <w:p w14:paraId="337033F5" w14:textId="77777777" w:rsidR="004B413C" w:rsidRDefault="004B413C">
      <w:pPr>
        <w:spacing w:line="200" w:lineRule="exact"/>
        <w:rPr>
          <w:sz w:val="20"/>
          <w:szCs w:val="20"/>
        </w:rPr>
      </w:pPr>
    </w:p>
    <w:p w14:paraId="7285FFB7" w14:textId="77777777" w:rsidR="004B413C" w:rsidRDefault="004B413C">
      <w:pPr>
        <w:spacing w:line="233" w:lineRule="exact"/>
        <w:rPr>
          <w:sz w:val="20"/>
          <w:szCs w:val="20"/>
        </w:rPr>
      </w:pPr>
    </w:p>
    <w:p w14:paraId="19AFF4C9" w14:textId="77777777" w:rsidR="004B413C" w:rsidRDefault="00EC2FEA">
      <w:pPr>
        <w:rPr>
          <w:sz w:val="20"/>
          <w:szCs w:val="20"/>
        </w:rPr>
      </w:pPr>
      <w:r>
        <w:rPr>
          <w:rFonts w:ascii="Arial" w:eastAsia="Arial" w:hAnsi="Arial" w:cs="Arial"/>
          <w:color w:val="4D4D4D"/>
          <w:sz w:val="17"/>
          <w:szCs w:val="17"/>
        </w:rPr>
        <w:t>X_Pelargonium_capitatum</w:t>
      </w:r>
    </w:p>
    <w:p w14:paraId="0E4E8CAD" w14:textId="77777777" w:rsidR="004B413C" w:rsidRDefault="00EC2FEA">
      <w:pPr>
        <w:spacing w:line="20" w:lineRule="exact"/>
        <w:rPr>
          <w:sz w:val="20"/>
          <w:szCs w:val="20"/>
        </w:rPr>
      </w:pPr>
      <w:r>
        <w:rPr>
          <w:noProof/>
          <w:sz w:val="20"/>
          <w:szCs w:val="20"/>
        </w:rPr>
        <w:drawing>
          <wp:anchor distT="0" distB="0" distL="114300" distR="114300" simplePos="0" relativeHeight="251774976" behindDoc="1" locked="0" layoutInCell="0" allowOverlap="1" wp14:anchorId="4E241318" wp14:editId="58FD6159">
            <wp:simplePos x="0" y="0"/>
            <wp:positionH relativeFrom="column">
              <wp:posOffset>1356360</wp:posOffset>
            </wp:positionH>
            <wp:positionV relativeFrom="paragraph">
              <wp:posOffset>-212090</wp:posOffset>
            </wp:positionV>
            <wp:extent cx="4276090" cy="3674745"/>
            <wp:effectExtent l="0" t="0" r="0" b="0"/>
            <wp:wrapNone/>
            <wp:docPr id="827" name="Picture 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7"/>
                    <pic:cNvPicPr>
                      <a:picLocks noChangeAspect="1" noChangeArrowheads="1"/>
                    </pic:cNvPicPr>
                  </pic:nvPicPr>
                  <pic:blipFill>
                    <a:blip r:embed="rId540"/>
                    <a:srcRect/>
                    <a:stretch>
                      <a:fillRect/>
                    </a:stretch>
                  </pic:blipFill>
                  <pic:spPr bwMode="auto">
                    <a:xfrm>
                      <a:off x="0" y="0"/>
                      <a:ext cx="4276090" cy="3674745"/>
                    </a:xfrm>
                    <a:prstGeom prst="rect">
                      <a:avLst/>
                    </a:prstGeom>
                    <a:noFill/>
                  </pic:spPr>
                </pic:pic>
              </a:graphicData>
            </a:graphic>
          </wp:anchor>
        </w:drawing>
      </w:r>
    </w:p>
    <w:p w14:paraId="76779186" w14:textId="77777777" w:rsidR="004B413C" w:rsidRDefault="004B413C">
      <w:pPr>
        <w:spacing w:line="188" w:lineRule="exact"/>
        <w:rPr>
          <w:sz w:val="20"/>
          <w:szCs w:val="20"/>
        </w:rPr>
      </w:pPr>
    </w:p>
    <w:p w14:paraId="6416C939" w14:textId="77777777" w:rsidR="004B413C" w:rsidRDefault="00EC2FEA">
      <w:pPr>
        <w:ind w:left="720"/>
        <w:rPr>
          <w:sz w:val="20"/>
          <w:szCs w:val="20"/>
        </w:rPr>
      </w:pPr>
      <w:r>
        <w:rPr>
          <w:rFonts w:ascii="Arial" w:eastAsia="Arial" w:hAnsi="Arial" w:cs="Arial"/>
          <w:color w:val="4D4D4D"/>
          <w:sz w:val="18"/>
          <w:szCs w:val="18"/>
        </w:rPr>
        <w:t>X_Briza_maxima</w:t>
      </w:r>
    </w:p>
    <w:p w14:paraId="5932802C" w14:textId="77777777" w:rsidR="004B413C" w:rsidRDefault="004B413C">
      <w:pPr>
        <w:spacing w:line="197" w:lineRule="exact"/>
        <w:rPr>
          <w:sz w:val="20"/>
          <w:szCs w:val="20"/>
        </w:rPr>
      </w:pPr>
    </w:p>
    <w:p w14:paraId="016C0A7B" w14:textId="77777777" w:rsidR="004B413C" w:rsidRDefault="00EC2FEA">
      <w:pPr>
        <w:ind w:left="740"/>
        <w:rPr>
          <w:sz w:val="20"/>
          <w:szCs w:val="20"/>
        </w:rPr>
      </w:pPr>
      <w:r>
        <w:rPr>
          <w:rFonts w:ascii="Arial" w:eastAsia="Arial" w:hAnsi="Arial" w:cs="Arial"/>
          <w:color w:val="4D4D4D"/>
          <w:sz w:val="17"/>
          <w:szCs w:val="17"/>
        </w:rPr>
        <w:t>Villarsia_capitata</w:t>
      </w:r>
    </w:p>
    <w:p w14:paraId="28DAB2C7" w14:textId="77777777" w:rsidR="004B413C" w:rsidRDefault="004B413C">
      <w:pPr>
        <w:spacing w:line="208" w:lineRule="exact"/>
        <w:rPr>
          <w:sz w:val="20"/>
          <w:szCs w:val="20"/>
        </w:rPr>
      </w:pPr>
    </w:p>
    <w:p w14:paraId="69094892" w14:textId="77777777" w:rsidR="004B413C" w:rsidRDefault="00EC2FEA">
      <w:pPr>
        <w:ind w:left="620"/>
        <w:rPr>
          <w:sz w:val="20"/>
          <w:szCs w:val="20"/>
        </w:rPr>
      </w:pPr>
      <w:r>
        <w:rPr>
          <w:rFonts w:ascii="Arial" w:eastAsia="Arial" w:hAnsi="Arial" w:cs="Arial"/>
          <w:color w:val="4D4D4D"/>
          <w:sz w:val="17"/>
          <w:szCs w:val="17"/>
        </w:rPr>
        <w:t>Podolepis_lessonii</w:t>
      </w:r>
    </w:p>
    <w:p w14:paraId="2431EAEF" w14:textId="77777777" w:rsidR="004B413C" w:rsidRDefault="004B413C">
      <w:pPr>
        <w:spacing w:line="208" w:lineRule="exact"/>
        <w:rPr>
          <w:sz w:val="20"/>
          <w:szCs w:val="20"/>
        </w:rPr>
      </w:pPr>
    </w:p>
    <w:p w14:paraId="2A0EA58C" w14:textId="77777777" w:rsidR="004B413C" w:rsidRDefault="00EC2FEA">
      <w:pPr>
        <w:ind w:left="1020"/>
        <w:rPr>
          <w:sz w:val="20"/>
          <w:szCs w:val="20"/>
        </w:rPr>
      </w:pPr>
      <w:r>
        <w:rPr>
          <w:rFonts w:ascii="Arial" w:eastAsia="Arial" w:hAnsi="Arial" w:cs="Arial"/>
          <w:color w:val="4D4D4D"/>
          <w:sz w:val="18"/>
          <w:szCs w:val="18"/>
        </w:rPr>
        <w:t>Lobelia_alata</w:t>
      </w:r>
    </w:p>
    <w:p w14:paraId="0EF1B3B8" w14:textId="77777777" w:rsidR="004B413C" w:rsidRDefault="004B413C">
      <w:pPr>
        <w:spacing w:line="197" w:lineRule="exact"/>
        <w:rPr>
          <w:sz w:val="20"/>
          <w:szCs w:val="20"/>
        </w:rPr>
      </w:pPr>
    </w:p>
    <w:p w14:paraId="698854BC" w14:textId="77777777" w:rsidR="004B413C" w:rsidRDefault="00EC2FEA">
      <w:pPr>
        <w:ind w:left="780"/>
        <w:rPr>
          <w:sz w:val="20"/>
          <w:szCs w:val="20"/>
        </w:rPr>
      </w:pPr>
      <w:r>
        <w:rPr>
          <w:rFonts w:ascii="Arial" w:eastAsia="Arial" w:hAnsi="Arial" w:cs="Arial"/>
          <w:color w:val="4D4D4D"/>
          <w:sz w:val="17"/>
          <w:szCs w:val="17"/>
        </w:rPr>
        <w:t>Lepyrodia_muirii</w:t>
      </w:r>
    </w:p>
    <w:p w14:paraId="2E27A7A9" w14:textId="77777777" w:rsidR="004B413C" w:rsidRDefault="004B413C">
      <w:pPr>
        <w:spacing w:line="208" w:lineRule="exact"/>
        <w:rPr>
          <w:sz w:val="20"/>
          <w:szCs w:val="20"/>
        </w:rPr>
      </w:pPr>
    </w:p>
    <w:p w14:paraId="4257BF6F" w14:textId="77777777" w:rsidR="004B413C" w:rsidRDefault="00EC2FEA">
      <w:pPr>
        <w:ind w:right="6880"/>
        <w:jc w:val="right"/>
        <w:rPr>
          <w:sz w:val="20"/>
          <w:szCs w:val="20"/>
        </w:rPr>
      </w:pPr>
      <w:r>
        <w:rPr>
          <w:rFonts w:ascii="Arial" w:eastAsia="Arial" w:hAnsi="Arial" w:cs="Arial"/>
          <w:color w:val="4D4D4D"/>
          <w:sz w:val="18"/>
          <w:szCs w:val="18"/>
        </w:rPr>
        <w:t>Juncus_sp_</w:t>
      </w:r>
    </w:p>
    <w:p w14:paraId="3B57D247" w14:textId="77777777" w:rsidR="004B413C" w:rsidRDefault="004B413C">
      <w:pPr>
        <w:spacing w:line="197" w:lineRule="exact"/>
        <w:rPr>
          <w:sz w:val="20"/>
          <w:szCs w:val="20"/>
        </w:rPr>
      </w:pPr>
    </w:p>
    <w:p w14:paraId="332AB62D" w14:textId="77777777" w:rsidR="004B413C" w:rsidRDefault="00EC2FEA">
      <w:pPr>
        <w:ind w:left="820"/>
        <w:rPr>
          <w:sz w:val="20"/>
          <w:szCs w:val="20"/>
        </w:rPr>
      </w:pPr>
      <w:r>
        <w:rPr>
          <w:rFonts w:ascii="Arial" w:eastAsia="Arial" w:hAnsi="Arial" w:cs="Arial"/>
          <w:color w:val="4D4D4D"/>
          <w:sz w:val="18"/>
          <w:szCs w:val="18"/>
        </w:rPr>
        <w:t>Isolepis_cernua</w:t>
      </w:r>
    </w:p>
    <w:p w14:paraId="089BA1A9" w14:textId="77777777" w:rsidR="004B413C" w:rsidRDefault="004B413C">
      <w:pPr>
        <w:spacing w:line="197" w:lineRule="exact"/>
        <w:rPr>
          <w:sz w:val="20"/>
          <w:szCs w:val="20"/>
        </w:rPr>
      </w:pPr>
    </w:p>
    <w:p w14:paraId="5595848B" w14:textId="77777777" w:rsidR="004B413C" w:rsidRDefault="00EC2FEA">
      <w:pPr>
        <w:ind w:right="6880"/>
        <w:jc w:val="right"/>
        <w:rPr>
          <w:sz w:val="20"/>
          <w:szCs w:val="20"/>
        </w:rPr>
      </w:pPr>
      <w:r>
        <w:rPr>
          <w:rFonts w:ascii="Arial" w:eastAsia="Arial" w:hAnsi="Arial" w:cs="Arial"/>
          <w:color w:val="4D4D4D"/>
          <w:sz w:val="18"/>
          <w:szCs w:val="18"/>
        </w:rPr>
        <w:t>Exocarpus_sparteus</w:t>
      </w:r>
    </w:p>
    <w:p w14:paraId="640AB285" w14:textId="77777777" w:rsidR="004B413C" w:rsidRDefault="004B413C">
      <w:pPr>
        <w:spacing w:line="197" w:lineRule="exact"/>
        <w:rPr>
          <w:sz w:val="20"/>
          <w:szCs w:val="20"/>
        </w:rPr>
      </w:pPr>
    </w:p>
    <w:p w14:paraId="096F72FC" w14:textId="77777777" w:rsidR="004B413C" w:rsidRDefault="00EC2FEA">
      <w:pPr>
        <w:ind w:left="40"/>
        <w:rPr>
          <w:sz w:val="20"/>
          <w:szCs w:val="20"/>
        </w:rPr>
      </w:pPr>
      <w:r>
        <w:rPr>
          <w:rFonts w:ascii="Arial" w:eastAsia="Arial" w:hAnsi="Arial" w:cs="Arial"/>
          <w:color w:val="4D4D4D"/>
          <w:sz w:val="17"/>
          <w:szCs w:val="17"/>
        </w:rPr>
        <w:t>Epilobium_billardierianum</w:t>
      </w:r>
    </w:p>
    <w:p w14:paraId="139AD8C9" w14:textId="77777777" w:rsidR="004B413C" w:rsidRDefault="004B413C">
      <w:pPr>
        <w:spacing w:line="208" w:lineRule="exact"/>
        <w:rPr>
          <w:sz w:val="20"/>
          <w:szCs w:val="20"/>
        </w:rPr>
      </w:pPr>
    </w:p>
    <w:p w14:paraId="367B4314" w14:textId="77777777" w:rsidR="004B413C" w:rsidRDefault="00EC2FEA">
      <w:pPr>
        <w:ind w:left="580"/>
        <w:rPr>
          <w:sz w:val="20"/>
          <w:szCs w:val="20"/>
        </w:rPr>
      </w:pPr>
      <w:r>
        <w:rPr>
          <w:rFonts w:ascii="Arial" w:eastAsia="Arial" w:hAnsi="Arial" w:cs="Arial"/>
          <w:color w:val="4D4D4D"/>
          <w:sz w:val="18"/>
          <w:szCs w:val="18"/>
        </w:rPr>
        <w:t>Baumea_articulata</w:t>
      </w:r>
    </w:p>
    <w:p w14:paraId="31C9289D" w14:textId="77777777" w:rsidR="004B413C" w:rsidRDefault="004B413C">
      <w:pPr>
        <w:spacing w:line="197" w:lineRule="exact"/>
        <w:rPr>
          <w:sz w:val="20"/>
          <w:szCs w:val="20"/>
        </w:rPr>
      </w:pPr>
    </w:p>
    <w:p w14:paraId="0D27DA6B" w14:textId="77777777" w:rsidR="004B413C" w:rsidRDefault="00EC2FEA">
      <w:pPr>
        <w:ind w:left="800"/>
        <w:rPr>
          <w:sz w:val="20"/>
          <w:szCs w:val="20"/>
        </w:rPr>
      </w:pPr>
      <w:r>
        <w:rPr>
          <w:rFonts w:ascii="Arial" w:eastAsia="Arial" w:hAnsi="Arial" w:cs="Arial"/>
          <w:color w:val="4D4D4D"/>
          <w:sz w:val="18"/>
          <w:szCs w:val="18"/>
        </w:rPr>
        <w:t>Angianthus_sp_</w:t>
      </w:r>
    </w:p>
    <w:p w14:paraId="4CF2E402" w14:textId="77777777" w:rsidR="004B413C" w:rsidRDefault="004B413C">
      <w:pPr>
        <w:spacing w:line="197" w:lineRule="exact"/>
        <w:rPr>
          <w:sz w:val="20"/>
          <w:szCs w:val="20"/>
        </w:rPr>
      </w:pPr>
    </w:p>
    <w:p w14:paraId="1D21EFDA" w14:textId="77777777" w:rsidR="004B413C" w:rsidRDefault="00EC2FEA">
      <w:pPr>
        <w:ind w:right="6880"/>
        <w:jc w:val="right"/>
        <w:rPr>
          <w:sz w:val="20"/>
          <w:szCs w:val="20"/>
        </w:rPr>
      </w:pPr>
      <w:r>
        <w:rPr>
          <w:rFonts w:ascii="Arial" w:eastAsia="Arial" w:hAnsi="Arial" w:cs="Arial"/>
          <w:color w:val="4D4D4D"/>
          <w:sz w:val="18"/>
          <w:szCs w:val="18"/>
        </w:rPr>
        <w:t>Acacia_saligna</w:t>
      </w:r>
    </w:p>
    <w:p w14:paraId="39FB50D8" w14:textId="77777777" w:rsidR="004B413C" w:rsidRDefault="004B413C">
      <w:pPr>
        <w:spacing w:line="197" w:lineRule="exact"/>
        <w:rPr>
          <w:sz w:val="20"/>
          <w:szCs w:val="20"/>
        </w:rPr>
      </w:pPr>
    </w:p>
    <w:p w14:paraId="79592F5A" w14:textId="77777777" w:rsidR="004B413C" w:rsidRDefault="00EC2FEA">
      <w:pPr>
        <w:ind w:left="860"/>
        <w:rPr>
          <w:sz w:val="20"/>
          <w:szCs w:val="20"/>
        </w:rPr>
      </w:pPr>
      <w:r>
        <w:rPr>
          <w:rFonts w:ascii="Arial" w:eastAsia="Arial" w:hAnsi="Arial" w:cs="Arial"/>
          <w:color w:val="4D4D4D"/>
          <w:sz w:val="17"/>
          <w:szCs w:val="17"/>
        </w:rPr>
        <w:t>Acacia_cyclops</w:t>
      </w:r>
    </w:p>
    <w:p w14:paraId="6D7A9B6F" w14:textId="77777777" w:rsidR="004B413C" w:rsidRDefault="004B413C">
      <w:pPr>
        <w:spacing w:line="200" w:lineRule="exact"/>
        <w:rPr>
          <w:sz w:val="20"/>
          <w:szCs w:val="20"/>
        </w:rPr>
      </w:pPr>
    </w:p>
    <w:p w14:paraId="13A9E863" w14:textId="77777777" w:rsidR="004B413C" w:rsidRDefault="004B413C">
      <w:pPr>
        <w:sectPr w:rsidR="004B413C">
          <w:pgSz w:w="12240" w:h="15840"/>
          <w:pgMar w:top="1440" w:right="1440" w:bottom="272" w:left="1440" w:header="0" w:footer="0" w:gutter="0"/>
          <w:cols w:num="2" w:space="720" w:equalWidth="0">
            <w:col w:w="315" w:space="65"/>
            <w:col w:w="8980"/>
          </w:cols>
        </w:sectPr>
      </w:pPr>
    </w:p>
    <w:p w14:paraId="7844E990" w14:textId="77777777" w:rsidR="004B413C" w:rsidRDefault="004B413C">
      <w:pPr>
        <w:spacing w:line="10" w:lineRule="exact"/>
        <w:rPr>
          <w:sz w:val="20"/>
          <w:szCs w:val="20"/>
        </w:rPr>
      </w:pPr>
    </w:p>
    <w:p w14:paraId="06C14415" w14:textId="77777777" w:rsidR="004B413C" w:rsidRDefault="00EC2FEA">
      <w:pPr>
        <w:tabs>
          <w:tab w:val="left" w:pos="4660"/>
          <w:tab w:val="left" w:pos="6080"/>
          <w:tab w:val="left" w:pos="7440"/>
          <w:tab w:val="left" w:pos="8840"/>
        </w:tabs>
        <w:ind w:left="3220"/>
        <w:rPr>
          <w:sz w:val="20"/>
          <w:szCs w:val="20"/>
        </w:rPr>
      </w:pPr>
      <w:r>
        <w:rPr>
          <w:rFonts w:ascii="Arial" w:eastAsia="Arial" w:hAnsi="Arial" w:cs="Arial"/>
          <w:color w:val="4D4D4D"/>
          <w:sz w:val="18"/>
          <w:szCs w:val="18"/>
        </w:rPr>
        <w:t>−5</w:t>
      </w:r>
      <w:r>
        <w:rPr>
          <w:sz w:val="20"/>
          <w:szCs w:val="20"/>
        </w:rPr>
        <w:tab/>
      </w:r>
      <w:r>
        <w:rPr>
          <w:rFonts w:ascii="Arial" w:eastAsia="Arial" w:hAnsi="Arial" w:cs="Arial"/>
          <w:color w:val="4D4D4D"/>
          <w:sz w:val="18"/>
          <w:szCs w:val="18"/>
        </w:rPr>
        <w:t>0</w:t>
      </w:r>
      <w:r>
        <w:rPr>
          <w:sz w:val="20"/>
          <w:szCs w:val="20"/>
        </w:rPr>
        <w:tab/>
      </w:r>
      <w:r>
        <w:rPr>
          <w:rFonts w:ascii="Arial" w:eastAsia="Arial" w:hAnsi="Arial" w:cs="Arial"/>
          <w:color w:val="4D4D4D"/>
          <w:sz w:val="18"/>
          <w:szCs w:val="18"/>
        </w:rPr>
        <w:t>5</w:t>
      </w:r>
      <w:r>
        <w:rPr>
          <w:sz w:val="20"/>
          <w:szCs w:val="20"/>
        </w:rPr>
        <w:tab/>
      </w:r>
      <w:r>
        <w:rPr>
          <w:rFonts w:ascii="Arial" w:eastAsia="Arial" w:hAnsi="Arial" w:cs="Arial"/>
          <w:color w:val="4D4D4D"/>
          <w:sz w:val="18"/>
          <w:szCs w:val="18"/>
        </w:rPr>
        <w:t>10</w:t>
      </w:r>
      <w:r>
        <w:rPr>
          <w:sz w:val="20"/>
          <w:szCs w:val="20"/>
        </w:rPr>
        <w:tab/>
      </w:r>
      <w:r>
        <w:rPr>
          <w:rFonts w:ascii="Arial" w:eastAsia="Arial" w:hAnsi="Arial" w:cs="Arial"/>
          <w:color w:val="4D4D4D"/>
          <w:sz w:val="17"/>
          <w:szCs w:val="17"/>
        </w:rPr>
        <w:t>15</w:t>
      </w:r>
    </w:p>
    <w:p w14:paraId="3F5D9C64" w14:textId="77777777" w:rsidR="004B413C" w:rsidRDefault="004B413C">
      <w:pPr>
        <w:spacing w:line="8" w:lineRule="exact"/>
        <w:rPr>
          <w:sz w:val="20"/>
          <w:szCs w:val="20"/>
        </w:rPr>
      </w:pPr>
    </w:p>
    <w:p w14:paraId="05457C1A" w14:textId="77777777" w:rsidR="004B413C" w:rsidRDefault="00EC2FEA">
      <w:pPr>
        <w:ind w:left="5160"/>
        <w:rPr>
          <w:sz w:val="20"/>
          <w:szCs w:val="20"/>
        </w:rPr>
      </w:pPr>
      <w:r>
        <w:rPr>
          <w:rFonts w:ascii="Arial" w:eastAsia="Arial" w:hAnsi="Arial" w:cs="Arial"/>
        </w:rPr>
        <w:t>Posterior Mean</w:t>
      </w:r>
    </w:p>
    <w:p w14:paraId="55B6A7C4" w14:textId="77777777" w:rsidR="004B413C" w:rsidRDefault="004B413C">
      <w:pPr>
        <w:spacing w:line="200" w:lineRule="exact"/>
        <w:rPr>
          <w:sz w:val="20"/>
          <w:szCs w:val="20"/>
        </w:rPr>
      </w:pPr>
    </w:p>
    <w:p w14:paraId="5B4EFE7E" w14:textId="77777777" w:rsidR="004B413C" w:rsidRDefault="004B413C">
      <w:pPr>
        <w:spacing w:line="363" w:lineRule="exact"/>
        <w:rPr>
          <w:sz w:val="20"/>
          <w:szCs w:val="20"/>
        </w:rPr>
      </w:pPr>
    </w:p>
    <w:p w14:paraId="0085FE05" w14:textId="77777777" w:rsidR="004B413C" w:rsidRDefault="00EC2FEA">
      <w:pPr>
        <w:spacing w:line="298" w:lineRule="auto"/>
        <w:ind w:firstLine="8"/>
        <w:jc w:val="both"/>
        <w:rPr>
          <w:sz w:val="20"/>
          <w:szCs w:val="20"/>
        </w:rPr>
      </w:pPr>
      <w:r>
        <w:rPr>
          <w:rFonts w:ascii="Arial" w:eastAsia="Arial" w:hAnsi="Arial" w:cs="Arial"/>
          <w:sz w:val="18"/>
          <w:szCs w:val="18"/>
        </w:rPr>
        <w:t>Figure 39: Estimated mean regression coeﬃcients (dots) and 95% credible intervals (bars) for eﬀect of groundwater levels at Lake Mariginiup on vegetation species cover abundances based on Bayesian Regression Analysis (HUI REF 2015). Species with a negative mean posterior value are likely to increase in cover abundance as water levels decline and species with positive values are predicted to increae in cover abundance with increasing water levels. Only those species with coeﬃcients significanlty diﬀerent to zero are shown.</w:t>
      </w:r>
    </w:p>
    <w:p w14:paraId="2F6EBBEA" w14:textId="77777777" w:rsidR="004B413C" w:rsidRDefault="004B413C">
      <w:pPr>
        <w:spacing w:line="200" w:lineRule="exact"/>
        <w:rPr>
          <w:sz w:val="20"/>
          <w:szCs w:val="20"/>
        </w:rPr>
      </w:pPr>
    </w:p>
    <w:p w14:paraId="462BDF65" w14:textId="77777777" w:rsidR="004B413C" w:rsidRDefault="004B413C">
      <w:pPr>
        <w:spacing w:line="200" w:lineRule="exact"/>
        <w:rPr>
          <w:sz w:val="20"/>
          <w:szCs w:val="20"/>
        </w:rPr>
      </w:pPr>
    </w:p>
    <w:p w14:paraId="1C25ED70" w14:textId="77777777" w:rsidR="004B413C" w:rsidRDefault="004B413C">
      <w:pPr>
        <w:spacing w:line="200" w:lineRule="exact"/>
        <w:rPr>
          <w:sz w:val="20"/>
          <w:szCs w:val="20"/>
        </w:rPr>
      </w:pPr>
    </w:p>
    <w:p w14:paraId="7612A545" w14:textId="77777777" w:rsidR="004B413C" w:rsidRDefault="004B413C">
      <w:pPr>
        <w:spacing w:line="200" w:lineRule="exact"/>
        <w:rPr>
          <w:sz w:val="20"/>
          <w:szCs w:val="20"/>
        </w:rPr>
      </w:pPr>
    </w:p>
    <w:p w14:paraId="445B4220" w14:textId="77777777" w:rsidR="004B413C" w:rsidRDefault="004B413C">
      <w:pPr>
        <w:spacing w:line="200" w:lineRule="exact"/>
        <w:rPr>
          <w:sz w:val="20"/>
          <w:szCs w:val="20"/>
        </w:rPr>
      </w:pPr>
    </w:p>
    <w:p w14:paraId="7C049B6A" w14:textId="77777777" w:rsidR="004B413C" w:rsidRDefault="004B413C">
      <w:pPr>
        <w:spacing w:line="200" w:lineRule="exact"/>
        <w:rPr>
          <w:sz w:val="20"/>
          <w:szCs w:val="20"/>
        </w:rPr>
      </w:pPr>
    </w:p>
    <w:p w14:paraId="57CB30E3" w14:textId="77777777" w:rsidR="004B413C" w:rsidRDefault="004B413C">
      <w:pPr>
        <w:spacing w:line="200" w:lineRule="exact"/>
        <w:rPr>
          <w:sz w:val="20"/>
          <w:szCs w:val="20"/>
        </w:rPr>
      </w:pPr>
    </w:p>
    <w:p w14:paraId="291F4637" w14:textId="77777777" w:rsidR="004B413C" w:rsidRDefault="004B413C">
      <w:pPr>
        <w:spacing w:line="200" w:lineRule="exact"/>
        <w:rPr>
          <w:sz w:val="20"/>
          <w:szCs w:val="20"/>
        </w:rPr>
      </w:pPr>
    </w:p>
    <w:p w14:paraId="2FD565FA" w14:textId="77777777" w:rsidR="004B413C" w:rsidRDefault="004B413C">
      <w:pPr>
        <w:spacing w:line="200" w:lineRule="exact"/>
        <w:rPr>
          <w:sz w:val="20"/>
          <w:szCs w:val="20"/>
        </w:rPr>
      </w:pPr>
    </w:p>
    <w:p w14:paraId="28B5F1ED" w14:textId="77777777" w:rsidR="004B413C" w:rsidRDefault="004B413C">
      <w:pPr>
        <w:spacing w:line="200" w:lineRule="exact"/>
        <w:rPr>
          <w:sz w:val="20"/>
          <w:szCs w:val="20"/>
        </w:rPr>
      </w:pPr>
    </w:p>
    <w:p w14:paraId="670EDD39" w14:textId="77777777" w:rsidR="004B413C" w:rsidRDefault="004B413C">
      <w:pPr>
        <w:spacing w:line="200" w:lineRule="exact"/>
        <w:rPr>
          <w:sz w:val="20"/>
          <w:szCs w:val="20"/>
        </w:rPr>
      </w:pPr>
    </w:p>
    <w:p w14:paraId="4049C287" w14:textId="77777777" w:rsidR="004B413C" w:rsidRDefault="004B413C">
      <w:pPr>
        <w:spacing w:line="200" w:lineRule="exact"/>
        <w:rPr>
          <w:sz w:val="20"/>
          <w:szCs w:val="20"/>
        </w:rPr>
      </w:pPr>
    </w:p>
    <w:p w14:paraId="68B88151" w14:textId="77777777" w:rsidR="004B413C" w:rsidRDefault="004B413C">
      <w:pPr>
        <w:spacing w:line="312" w:lineRule="exact"/>
        <w:rPr>
          <w:sz w:val="20"/>
          <w:szCs w:val="20"/>
        </w:rPr>
      </w:pPr>
    </w:p>
    <w:p w14:paraId="0945FD2F" w14:textId="77777777" w:rsidR="004B413C" w:rsidRDefault="00EC2FEA">
      <w:pPr>
        <w:jc w:val="center"/>
        <w:rPr>
          <w:sz w:val="20"/>
          <w:szCs w:val="20"/>
        </w:rPr>
      </w:pPr>
      <w:r>
        <w:rPr>
          <w:rFonts w:ascii="Arial" w:eastAsia="Arial" w:hAnsi="Arial" w:cs="Arial"/>
          <w:sz w:val="20"/>
          <w:szCs w:val="20"/>
        </w:rPr>
        <w:t>64</w:t>
      </w:r>
    </w:p>
    <w:p w14:paraId="5D0EB81C" w14:textId="77777777" w:rsidR="004B413C" w:rsidRDefault="004B413C">
      <w:pPr>
        <w:sectPr w:rsidR="004B413C">
          <w:type w:val="continuous"/>
          <w:pgSz w:w="12240" w:h="15840"/>
          <w:pgMar w:top="1440" w:right="1440" w:bottom="272" w:left="1440" w:header="0" w:footer="0" w:gutter="0"/>
          <w:cols w:space="720" w:equalWidth="0">
            <w:col w:w="9360"/>
          </w:cols>
        </w:sectPr>
      </w:pPr>
    </w:p>
    <w:p w14:paraId="18B9E151" w14:textId="77777777" w:rsidR="004B413C" w:rsidRDefault="004B413C">
      <w:pPr>
        <w:spacing w:line="200" w:lineRule="exact"/>
        <w:rPr>
          <w:sz w:val="20"/>
          <w:szCs w:val="20"/>
        </w:rPr>
      </w:pPr>
      <w:bookmarkStart w:id="102" w:name="page65"/>
      <w:bookmarkEnd w:id="102"/>
    </w:p>
    <w:p w14:paraId="2E059D6B" w14:textId="77777777" w:rsidR="004B413C" w:rsidRDefault="004B413C">
      <w:pPr>
        <w:spacing w:line="200" w:lineRule="exact"/>
        <w:rPr>
          <w:sz w:val="20"/>
          <w:szCs w:val="20"/>
        </w:rPr>
      </w:pPr>
    </w:p>
    <w:p w14:paraId="2874E62B" w14:textId="77777777" w:rsidR="004B413C" w:rsidRDefault="004B413C">
      <w:pPr>
        <w:spacing w:line="200" w:lineRule="exact"/>
        <w:rPr>
          <w:sz w:val="20"/>
          <w:szCs w:val="20"/>
        </w:rPr>
      </w:pPr>
    </w:p>
    <w:p w14:paraId="27AEC05C" w14:textId="77777777" w:rsidR="004B413C" w:rsidRDefault="004B413C">
      <w:pPr>
        <w:spacing w:line="200" w:lineRule="exact"/>
        <w:rPr>
          <w:sz w:val="20"/>
          <w:szCs w:val="20"/>
        </w:rPr>
      </w:pPr>
    </w:p>
    <w:p w14:paraId="761660DC" w14:textId="77777777" w:rsidR="004B413C" w:rsidRDefault="004B413C">
      <w:pPr>
        <w:spacing w:line="200" w:lineRule="exact"/>
        <w:rPr>
          <w:sz w:val="20"/>
          <w:szCs w:val="20"/>
        </w:rPr>
      </w:pPr>
    </w:p>
    <w:p w14:paraId="538ED726" w14:textId="77777777" w:rsidR="004B413C" w:rsidRDefault="004B413C">
      <w:pPr>
        <w:spacing w:line="200" w:lineRule="exact"/>
        <w:rPr>
          <w:sz w:val="20"/>
          <w:szCs w:val="20"/>
        </w:rPr>
      </w:pPr>
    </w:p>
    <w:p w14:paraId="29E0B721" w14:textId="77777777" w:rsidR="004B413C" w:rsidRDefault="004B413C">
      <w:pPr>
        <w:spacing w:line="200" w:lineRule="exact"/>
        <w:rPr>
          <w:sz w:val="20"/>
          <w:szCs w:val="20"/>
        </w:rPr>
      </w:pPr>
    </w:p>
    <w:p w14:paraId="2CDE3D2A" w14:textId="77777777" w:rsidR="004B413C" w:rsidRDefault="004B413C">
      <w:pPr>
        <w:spacing w:line="200" w:lineRule="exact"/>
        <w:rPr>
          <w:sz w:val="20"/>
          <w:szCs w:val="20"/>
        </w:rPr>
      </w:pPr>
    </w:p>
    <w:p w14:paraId="64DD355E" w14:textId="77777777" w:rsidR="004B413C" w:rsidRDefault="004B413C">
      <w:pPr>
        <w:spacing w:line="200" w:lineRule="exact"/>
        <w:rPr>
          <w:sz w:val="20"/>
          <w:szCs w:val="20"/>
        </w:rPr>
      </w:pPr>
    </w:p>
    <w:p w14:paraId="1555516F" w14:textId="77777777" w:rsidR="004B413C" w:rsidRDefault="004B413C">
      <w:pPr>
        <w:spacing w:line="200" w:lineRule="exact"/>
        <w:rPr>
          <w:sz w:val="20"/>
          <w:szCs w:val="20"/>
        </w:rPr>
      </w:pPr>
    </w:p>
    <w:p w14:paraId="0521D396" w14:textId="77777777" w:rsidR="004B413C" w:rsidRDefault="004B413C">
      <w:pPr>
        <w:spacing w:line="200" w:lineRule="exact"/>
        <w:rPr>
          <w:sz w:val="20"/>
          <w:szCs w:val="20"/>
        </w:rPr>
      </w:pPr>
    </w:p>
    <w:p w14:paraId="7DBEE72C" w14:textId="77777777" w:rsidR="004B413C" w:rsidRDefault="004B413C">
      <w:pPr>
        <w:spacing w:line="200" w:lineRule="exact"/>
        <w:rPr>
          <w:sz w:val="20"/>
          <w:szCs w:val="20"/>
        </w:rPr>
      </w:pPr>
    </w:p>
    <w:p w14:paraId="1FB78057" w14:textId="77777777" w:rsidR="004B413C" w:rsidRDefault="004B413C">
      <w:pPr>
        <w:spacing w:line="200" w:lineRule="exact"/>
        <w:rPr>
          <w:sz w:val="20"/>
          <w:szCs w:val="20"/>
        </w:rPr>
      </w:pPr>
    </w:p>
    <w:p w14:paraId="5DC35F19" w14:textId="77777777" w:rsidR="004B413C" w:rsidRDefault="004B413C">
      <w:pPr>
        <w:spacing w:line="200" w:lineRule="exact"/>
        <w:rPr>
          <w:sz w:val="20"/>
          <w:szCs w:val="20"/>
        </w:rPr>
      </w:pPr>
    </w:p>
    <w:p w14:paraId="2B242597" w14:textId="77777777" w:rsidR="004B413C" w:rsidRDefault="004B413C">
      <w:pPr>
        <w:spacing w:line="200" w:lineRule="exact"/>
        <w:rPr>
          <w:sz w:val="20"/>
          <w:szCs w:val="20"/>
        </w:rPr>
      </w:pPr>
    </w:p>
    <w:p w14:paraId="24C2CDBA" w14:textId="77777777" w:rsidR="004B413C" w:rsidRDefault="004B413C">
      <w:pPr>
        <w:spacing w:line="200" w:lineRule="exact"/>
        <w:rPr>
          <w:sz w:val="20"/>
          <w:szCs w:val="20"/>
        </w:rPr>
      </w:pPr>
    </w:p>
    <w:p w14:paraId="605B1111" w14:textId="77777777" w:rsidR="004B413C" w:rsidRDefault="004B413C">
      <w:pPr>
        <w:spacing w:line="200" w:lineRule="exact"/>
        <w:rPr>
          <w:sz w:val="20"/>
          <w:szCs w:val="20"/>
        </w:rPr>
      </w:pPr>
    </w:p>
    <w:p w14:paraId="20AA915E" w14:textId="77777777" w:rsidR="004B413C" w:rsidRDefault="004B413C">
      <w:pPr>
        <w:spacing w:line="200" w:lineRule="exact"/>
        <w:rPr>
          <w:sz w:val="20"/>
          <w:szCs w:val="20"/>
        </w:rPr>
      </w:pPr>
    </w:p>
    <w:p w14:paraId="4A9794F8" w14:textId="77777777" w:rsidR="004B413C" w:rsidRDefault="004B413C">
      <w:pPr>
        <w:spacing w:line="200" w:lineRule="exact"/>
        <w:rPr>
          <w:sz w:val="20"/>
          <w:szCs w:val="20"/>
        </w:rPr>
      </w:pPr>
    </w:p>
    <w:p w14:paraId="343AD56C" w14:textId="77777777" w:rsidR="004B413C" w:rsidRDefault="004B413C">
      <w:pPr>
        <w:spacing w:line="200" w:lineRule="exact"/>
        <w:rPr>
          <w:sz w:val="20"/>
          <w:szCs w:val="20"/>
        </w:rPr>
      </w:pPr>
    </w:p>
    <w:p w14:paraId="501A5637" w14:textId="77777777" w:rsidR="004B413C" w:rsidRDefault="004B413C">
      <w:pPr>
        <w:spacing w:line="200" w:lineRule="exact"/>
        <w:rPr>
          <w:sz w:val="20"/>
          <w:szCs w:val="20"/>
        </w:rPr>
      </w:pPr>
    </w:p>
    <w:p w14:paraId="1D6A6ED9" w14:textId="77777777" w:rsidR="004B413C" w:rsidRDefault="004B413C">
      <w:pPr>
        <w:spacing w:line="380" w:lineRule="exact"/>
        <w:rPr>
          <w:sz w:val="20"/>
          <w:szCs w:val="20"/>
        </w:rPr>
      </w:pPr>
    </w:p>
    <w:tbl>
      <w:tblPr>
        <w:tblW w:w="0" w:type="auto"/>
        <w:tblLayout w:type="fixed"/>
        <w:tblCellMar>
          <w:left w:w="0" w:type="dxa"/>
          <w:right w:w="0" w:type="dxa"/>
        </w:tblCellMar>
        <w:tblLook w:val="04A0" w:firstRow="1" w:lastRow="0" w:firstColumn="1" w:lastColumn="0" w:noHBand="0" w:noVBand="1"/>
      </w:tblPr>
      <w:tblGrid>
        <w:gridCol w:w="195"/>
      </w:tblGrid>
      <w:tr w:rsidR="004B413C" w14:paraId="713A203C" w14:textId="77777777">
        <w:trPr>
          <w:trHeight w:val="200"/>
        </w:trPr>
        <w:tc>
          <w:tcPr>
            <w:tcW w:w="195" w:type="dxa"/>
            <w:textDirection w:val="tbRl"/>
            <w:vAlign w:val="bottom"/>
          </w:tcPr>
          <w:p w14:paraId="172B3FC5" w14:textId="77777777" w:rsidR="004B413C" w:rsidRDefault="00EC2FEA">
            <w:pPr>
              <w:rPr>
                <w:sz w:val="20"/>
                <w:szCs w:val="20"/>
              </w:rPr>
            </w:pPr>
            <w:r>
              <w:rPr>
                <w:rFonts w:ascii="Arial" w:eastAsia="Arial" w:hAnsi="Arial" w:cs="Arial"/>
                <w:sz w:val="17"/>
                <w:szCs w:val="17"/>
              </w:rPr>
              <w:t>65</w:t>
            </w:r>
          </w:p>
        </w:tc>
      </w:tr>
    </w:tbl>
    <w:p w14:paraId="5DF39C6D" w14:textId="77777777" w:rsidR="004B413C" w:rsidRDefault="00EC2FEA">
      <w:pPr>
        <w:spacing w:line="20" w:lineRule="exact"/>
        <w:rPr>
          <w:sz w:val="20"/>
          <w:szCs w:val="20"/>
        </w:rPr>
      </w:pPr>
      <w:r>
        <w:rPr>
          <w:sz w:val="20"/>
          <w:szCs w:val="20"/>
        </w:rPr>
        <w:br w:type="column"/>
      </w:r>
    </w:p>
    <w:p w14:paraId="65C4DA89" w14:textId="77777777" w:rsidR="004B413C" w:rsidRDefault="004B413C">
      <w:pPr>
        <w:spacing w:line="200" w:lineRule="exact"/>
        <w:rPr>
          <w:sz w:val="20"/>
          <w:szCs w:val="20"/>
        </w:rPr>
      </w:pPr>
    </w:p>
    <w:p w14:paraId="4C00AAE9" w14:textId="77777777" w:rsidR="004B413C" w:rsidRDefault="004B413C">
      <w:pPr>
        <w:spacing w:line="200" w:lineRule="exact"/>
        <w:rPr>
          <w:sz w:val="20"/>
          <w:szCs w:val="20"/>
        </w:rPr>
      </w:pPr>
    </w:p>
    <w:p w14:paraId="50A9911F" w14:textId="77777777" w:rsidR="004B413C" w:rsidRDefault="004B413C">
      <w:pPr>
        <w:spacing w:line="200" w:lineRule="exact"/>
        <w:rPr>
          <w:sz w:val="20"/>
          <w:szCs w:val="20"/>
        </w:rPr>
      </w:pPr>
    </w:p>
    <w:p w14:paraId="1431425C" w14:textId="77777777" w:rsidR="004B413C" w:rsidRDefault="004B413C">
      <w:pPr>
        <w:spacing w:line="200" w:lineRule="exact"/>
        <w:rPr>
          <w:sz w:val="20"/>
          <w:szCs w:val="20"/>
        </w:rPr>
      </w:pPr>
    </w:p>
    <w:p w14:paraId="40CB6CB5" w14:textId="77777777" w:rsidR="004B413C" w:rsidRDefault="004B413C">
      <w:pPr>
        <w:spacing w:line="200" w:lineRule="exact"/>
        <w:rPr>
          <w:sz w:val="20"/>
          <w:szCs w:val="20"/>
        </w:rPr>
      </w:pPr>
    </w:p>
    <w:p w14:paraId="571638D0" w14:textId="77777777" w:rsidR="004B413C" w:rsidRDefault="004B413C">
      <w:pPr>
        <w:spacing w:line="200" w:lineRule="exact"/>
        <w:rPr>
          <w:sz w:val="20"/>
          <w:szCs w:val="20"/>
        </w:rPr>
      </w:pPr>
    </w:p>
    <w:p w14:paraId="0A8E7455" w14:textId="77777777" w:rsidR="004B413C" w:rsidRDefault="004B413C">
      <w:pPr>
        <w:spacing w:line="200" w:lineRule="exact"/>
        <w:rPr>
          <w:sz w:val="20"/>
          <w:szCs w:val="20"/>
        </w:rPr>
      </w:pPr>
    </w:p>
    <w:p w14:paraId="1611A285" w14:textId="77777777" w:rsidR="004B413C" w:rsidRDefault="004B413C">
      <w:pPr>
        <w:spacing w:line="200" w:lineRule="exact"/>
        <w:rPr>
          <w:sz w:val="20"/>
          <w:szCs w:val="20"/>
        </w:rPr>
      </w:pPr>
    </w:p>
    <w:p w14:paraId="3D94804A" w14:textId="77777777" w:rsidR="004B413C" w:rsidRDefault="004B413C">
      <w:pPr>
        <w:spacing w:line="200" w:lineRule="exact"/>
        <w:rPr>
          <w:sz w:val="20"/>
          <w:szCs w:val="20"/>
        </w:rPr>
      </w:pPr>
    </w:p>
    <w:p w14:paraId="050A64AA" w14:textId="77777777" w:rsidR="004B413C" w:rsidRDefault="004B413C">
      <w:pPr>
        <w:spacing w:line="200" w:lineRule="exact"/>
        <w:rPr>
          <w:sz w:val="20"/>
          <w:szCs w:val="20"/>
        </w:rPr>
      </w:pPr>
    </w:p>
    <w:p w14:paraId="7AC46FB2" w14:textId="77777777" w:rsidR="004B413C" w:rsidRDefault="004B413C">
      <w:pPr>
        <w:spacing w:line="200" w:lineRule="exact"/>
        <w:rPr>
          <w:sz w:val="20"/>
          <w:szCs w:val="20"/>
        </w:rPr>
      </w:pPr>
    </w:p>
    <w:p w14:paraId="5CFE0ABB" w14:textId="77777777" w:rsidR="004B413C" w:rsidRDefault="004B413C">
      <w:pPr>
        <w:spacing w:line="200" w:lineRule="exact"/>
        <w:rPr>
          <w:sz w:val="20"/>
          <w:szCs w:val="20"/>
        </w:rPr>
      </w:pPr>
    </w:p>
    <w:p w14:paraId="18EE8692" w14:textId="77777777" w:rsidR="004B413C" w:rsidRDefault="004B413C">
      <w:pPr>
        <w:spacing w:line="200" w:lineRule="exact"/>
        <w:rPr>
          <w:sz w:val="20"/>
          <w:szCs w:val="20"/>
        </w:rPr>
      </w:pPr>
    </w:p>
    <w:p w14:paraId="11AD5254" w14:textId="77777777" w:rsidR="004B413C" w:rsidRDefault="004B413C">
      <w:pPr>
        <w:spacing w:line="314" w:lineRule="exact"/>
        <w:rPr>
          <w:sz w:val="20"/>
          <w:szCs w:val="20"/>
        </w:rPr>
      </w:pPr>
    </w:p>
    <w:p w14:paraId="413C1856" w14:textId="77777777" w:rsidR="004B413C" w:rsidRDefault="00EC2FEA">
      <w:pPr>
        <w:ind w:left="290"/>
        <w:rPr>
          <w:sz w:val="20"/>
          <w:szCs w:val="20"/>
        </w:rPr>
      </w:pPr>
      <w:r>
        <w:rPr>
          <w:rFonts w:ascii="Arial" w:eastAsia="Arial" w:hAnsi="Arial" w:cs="Arial"/>
          <w:color w:val="4D4D4D"/>
          <w:sz w:val="18"/>
          <w:szCs w:val="18"/>
        </w:rPr>
        <w:t>1995</w:t>
      </w:r>
    </w:p>
    <w:p w14:paraId="397E8172" w14:textId="77777777" w:rsidR="004B413C" w:rsidRDefault="00EC2FEA">
      <w:pPr>
        <w:spacing w:line="20" w:lineRule="exact"/>
        <w:rPr>
          <w:sz w:val="20"/>
          <w:szCs w:val="20"/>
        </w:rPr>
      </w:pPr>
      <w:r>
        <w:rPr>
          <w:noProof/>
          <w:sz w:val="20"/>
          <w:szCs w:val="20"/>
        </w:rPr>
        <w:drawing>
          <wp:anchor distT="0" distB="0" distL="114300" distR="114300" simplePos="0" relativeHeight="251776000" behindDoc="1" locked="0" layoutInCell="0" allowOverlap="1" wp14:anchorId="0B8C872D" wp14:editId="292A75C8">
            <wp:simplePos x="0" y="0"/>
            <wp:positionH relativeFrom="column">
              <wp:posOffset>648970</wp:posOffset>
            </wp:positionH>
            <wp:positionV relativeFrom="paragraph">
              <wp:posOffset>19050</wp:posOffset>
            </wp:positionV>
            <wp:extent cx="48895" cy="2532380"/>
            <wp:effectExtent l="0" t="0" r="0" b="0"/>
            <wp:wrapNone/>
            <wp:docPr id="828" name="Picture 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8"/>
                    <pic:cNvPicPr>
                      <a:picLocks noChangeAspect="1" noChangeArrowheads="1"/>
                    </pic:cNvPicPr>
                  </pic:nvPicPr>
                  <pic:blipFill>
                    <a:blip r:embed="rId541"/>
                    <a:srcRect/>
                    <a:stretch>
                      <a:fillRect/>
                    </a:stretch>
                  </pic:blipFill>
                  <pic:spPr bwMode="auto">
                    <a:xfrm>
                      <a:off x="0" y="0"/>
                      <a:ext cx="48895" cy="2532380"/>
                    </a:xfrm>
                    <a:prstGeom prst="rect">
                      <a:avLst/>
                    </a:prstGeom>
                    <a:noFill/>
                  </pic:spPr>
                </pic:pic>
              </a:graphicData>
            </a:graphic>
          </wp:anchor>
        </w:drawing>
      </w:r>
      <w:r>
        <w:rPr>
          <w:noProof/>
          <w:sz w:val="20"/>
          <w:szCs w:val="20"/>
        </w:rPr>
        <w:drawing>
          <wp:anchor distT="0" distB="0" distL="114300" distR="114300" simplePos="0" relativeHeight="251777024" behindDoc="1" locked="0" layoutInCell="0" allowOverlap="1" wp14:anchorId="5CF5487B" wp14:editId="48EA73D2">
            <wp:simplePos x="0" y="0"/>
            <wp:positionH relativeFrom="column">
              <wp:posOffset>798830</wp:posOffset>
            </wp:positionH>
            <wp:positionV relativeFrom="paragraph">
              <wp:posOffset>19050</wp:posOffset>
            </wp:positionV>
            <wp:extent cx="67310" cy="2532380"/>
            <wp:effectExtent l="0" t="0" r="0" b="0"/>
            <wp:wrapNone/>
            <wp:docPr id="829" name="Picture 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9"/>
                    <pic:cNvPicPr>
                      <a:picLocks noChangeAspect="1" noChangeArrowheads="1"/>
                    </pic:cNvPicPr>
                  </pic:nvPicPr>
                  <pic:blipFill>
                    <a:blip r:embed="rId542"/>
                    <a:srcRect/>
                    <a:stretch>
                      <a:fillRect/>
                    </a:stretch>
                  </pic:blipFill>
                  <pic:spPr bwMode="auto">
                    <a:xfrm>
                      <a:off x="0" y="0"/>
                      <a:ext cx="67310" cy="2532380"/>
                    </a:xfrm>
                    <a:prstGeom prst="rect">
                      <a:avLst/>
                    </a:prstGeom>
                    <a:noFill/>
                  </pic:spPr>
                </pic:pic>
              </a:graphicData>
            </a:graphic>
          </wp:anchor>
        </w:drawing>
      </w:r>
      <w:r>
        <w:rPr>
          <w:noProof/>
          <w:sz w:val="20"/>
          <w:szCs w:val="20"/>
        </w:rPr>
        <w:drawing>
          <wp:anchor distT="0" distB="0" distL="114300" distR="114300" simplePos="0" relativeHeight="251778048" behindDoc="1" locked="0" layoutInCell="0" allowOverlap="1" wp14:anchorId="656A10A9" wp14:editId="310E0746">
            <wp:simplePos x="0" y="0"/>
            <wp:positionH relativeFrom="column">
              <wp:posOffset>948690</wp:posOffset>
            </wp:positionH>
            <wp:positionV relativeFrom="paragraph">
              <wp:posOffset>19050</wp:posOffset>
            </wp:positionV>
            <wp:extent cx="48895" cy="2532380"/>
            <wp:effectExtent l="0" t="0" r="0" b="0"/>
            <wp:wrapNone/>
            <wp:docPr id="830" name="Picture 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0"/>
                    <pic:cNvPicPr>
                      <a:picLocks noChangeAspect="1" noChangeArrowheads="1"/>
                    </pic:cNvPicPr>
                  </pic:nvPicPr>
                  <pic:blipFill>
                    <a:blip r:embed="rId543"/>
                    <a:srcRect/>
                    <a:stretch>
                      <a:fillRect/>
                    </a:stretch>
                  </pic:blipFill>
                  <pic:spPr bwMode="auto">
                    <a:xfrm>
                      <a:off x="0" y="0"/>
                      <a:ext cx="48895" cy="2532380"/>
                    </a:xfrm>
                    <a:prstGeom prst="rect">
                      <a:avLst/>
                    </a:prstGeom>
                    <a:noFill/>
                  </pic:spPr>
                </pic:pic>
              </a:graphicData>
            </a:graphic>
          </wp:anchor>
        </w:drawing>
      </w:r>
      <w:r>
        <w:rPr>
          <w:noProof/>
          <w:sz w:val="20"/>
          <w:szCs w:val="20"/>
        </w:rPr>
        <w:drawing>
          <wp:anchor distT="0" distB="0" distL="114300" distR="114300" simplePos="0" relativeHeight="251779072" behindDoc="1" locked="0" layoutInCell="0" allowOverlap="1" wp14:anchorId="0239E725" wp14:editId="02651A56">
            <wp:simplePos x="0" y="0"/>
            <wp:positionH relativeFrom="column">
              <wp:posOffset>1097915</wp:posOffset>
            </wp:positionH>
            <wp:positionV relativeFrom="paragraph">
              <wp:posOffset>19050</wp:posOffset>
            </wp:positionV>
            <wp:extent cx="67310" cy="2532380"/>
            <wp:effectExtent l="0" t="0" r="0" b="0"/>
            <wp:wrapNone/>
            <wp:docPr id="831" name="Picture 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1"/>
                    <pic:cNvPicPr>
                      <a:picLocks noChangeAspect="1" noChangeArrowheads="1"/>
                    </pic:cNvPicPr>
                  </pic:nvPicPr>
                  <pic:blipFill>
                    <a:blip r:embed="rId544"/>
                    <a:srcRect/>
                    <a:stretch>
                      <a:fillRect/>
                    </a:stretch>
                  </pic:blipFill>
                  <pic:spPr bwMode="auto">
                    <a:xfrm>
                      <a:off x="0" y="0"/>
                      <a:ext cx="67310" cy="2532380"/>
                    </a:xfrm>
                    <a:prstGeom prst="rect">
                      <a:avLst/>
                    </a:prstGeom>
                    <a:noFill/>
                  </pic:spPr>
                </pic:pic>
              </a:graphicData>
            </a:graphic>
          </wp:anchor>
        </w:drawing>
      </w:r>
      <w:r>
        <w:rPr>
          <w:noProof/>
          <w:sz w:val="20"/>
          <w:szCs w:val="20"/>
        </w:rPr>
        <w:drawing>
          <wp:anchor distT="0" distB="0" distL="114300" distR="114300" simplePos="0" relativeHeight="251780096" behindDoc="1" locked="0" layoutInCell="0" allowOverlap="1" wp14:anchorId="7BB008F1" wp14:editId="2B540321">
            <wp:simplePos x="0" y="0"/>
            <wp:positionH relativeFrom="column">
              <wp:posOffset>1247775</wp:posOffset>
            </wp:positionH>
            <wp:positionV relativeFrom="paragraph">
              <wp:posOffset>19050</wp:posOffset>
            </wp:positionV>
            <wp:extent cx="80010" cy="2532380"/>
            <wp:effectExtent l="0" t="0" r="0" b="0"/>
            <wp:wrapNone/>
            <wp:docPr id="832" name="Picture 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2"/>
                    <pic:cNvPicPr>
                      <a:picLocks noChangeAspect="1" noChangeArrowheads="1"/>
                    </pic:cNvPicPr>
                  </pic:nvPicPr>
                  <pic:blipFill>
                    <a:blip r:embed="rId545"/>
                    <a:srcRect/>
                    <a:stretch>
                      <a:fillRect/>
                    </a:stretch>
                  </pic:blipFill>
                  <pic:spPr bwMode="auto">
                    <a:xfrm>
                      <a:off x="0" y="0"/>
                      <a:ext cx="80010" cy="2532380"/>
                    </a:xfrm>
                    <a:prstGeom prst="rect">
                      <a:avLst/>
                    </a:prstGeom>
                    <a:noFill/>
                  </pic:spPr>
                </pic:pic>
              </a:graphicData>
            </a:graphic>
          </wp:anchor>
        </w:drawing>
      </w:r>
      <w:r>
        <w:rPr>
          <w:noProof/>
          <w:sz w:val="20"/>
          <w:szCs w:val="20"/>
        </w:rPr>
        <w:drawing>
          <wp:anchor distT="0" distB="0" distL="114300" distR="114300" simplePos="0" relativeHeight="251781120" behindDoc="1" locked="0" layoutInCell="0" allowOverlap="1" wp14:anchorId="5108C574" wp14:editId="588BE362">
            <wp:simplePos x="0" y="0"/>
            <wp:positionH relativeFrom="column">
              <wp:posOffset>1397635</wp:posOffset>
            </wp:positionH>
            <wp:positionV relativeFrom="paragraph">
              <wp:posOffset>19050</wp:posOffset>
            </wp:positionV>
            <wp:extent cx="80010" cy="2532380"/>
            <wp:effectExtent l="0" t="0" r="0" b="0"/>
            <wp:wrapNone/>
            <wp:docPr id="833" name="Picture 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3"/>
                    <pic:cNvPicPr>
                      <a:picLocks noChangeAspect="1" noChangeArrowheads="1"/>
                    </pic:cNvPicPr>
                  </pic:nvPicPr>
                  <pic:blipFill>
                    <a:blip r:embed="rId546"/>
                    <a:srcRect/>
                    <a:stretch>
                      <a:fillRect/>
                    </a:stretch>
                  </pic:blipFill>
                  <pic:spPr bwMode="auto">
                    <a:xfrm>
                      <a:off x="0" y="0"/>
                      <a:ext cx="80010" cy="2532380"/>
                    </a:xfrm>
                    <a:prstGeom prst="rect">
                      <a:avLst/>
                    </a:prstGeom>
                    <a:noFill/>
                  </pic:spPr>
                </pic:pic>
              </a:graphicData>
            </a:graphic>
          </wp:anchor>
        </w:drawing>
      </w:r>
      <w:r>
        <w:rPr>
          <w:noProof/>
          <w:sz w:val="20"/>
          <w:szCs w:val="20"/>
        </w:rPr>
        <w:drawing>
          <wp:anchor distT="0" distB="0" distL="114300" distR="114300" simplePos="0" relativeHeight="251782144" behindDoc="1" locked="0" layoutInCell="0" allowOverlap="1" wp14:anchorId="099F0431" wp14:editId="34707A42">
            <wp:simplePos x="0" y="0"/>
            <wp:positionH relativeFrom="column">
              <wp:posOffset>1547495</wp:posOffset>
            </wp:positionH>
            <wp:positionV relativeFrom="paragraph">
              <wp:posOffset>19050</wp:posOffset>
            </wp:positionV>
            <wp:extent cx="67310" cy="2532380"/>
            <wp:effectExtent l="0" t="0" r="0" b="0"/>
            <wp:wrapNone/>
            <wp:docPr id="834" name="Picture 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4"/>
                    <pic:cNvPicPr>
                      <a:picLocks noChangeAspect="1" noChangeArrowheads="1"/>
                    </pic:cNvPicPr>
                  </pic:nvPicPr>
                  <pic:blipFill>
                    <a:blip r:embed="rId547"/>
                    <a:srcRect/>
                    <a:stretch>
                      <a:fillRect/>
                    </a:stretch>
                  </pic:blipFill>
                  <pic:spPr bwMode="auto">
                    <a:xfrm>
                      <a:off x="0" y="0"/>
                      <a:ext cx="67310" cy="2532380"/>
                    </a:xfrm>
                    <a:prstGeom prst="rect">
                      <a:avLst/>
                    </a:prstGeom>
                    <a:noFill/>
                  </pic:spPr>
                </pic:pic>
              </a:graphicData>
            </a:graphic>
          </wp:anchor>
        </w:drawing>
      </w:r>
      <w:r>
        <w:rPr>
          <w:noProof/>
          <w:sz w:val="20"/>
          <w:szCs w:val="20"/>
        </w:rPr>
        <w:drawing>
          <wp:anchor distT="0" distB="0" distL="114300" distR="114300" simplePos="0" relativeHeight="251783168" behindDoc="1" locked="0" layoutInCell="0" allowOverlap="1" wp14:anchorId="5A0F0121" wp14:editId="0CAB2FF3">
            <wp:simplePos x="0" y="0"/>
            <wp:positionH relativeFrom="column">
              <wp:posOffset>1697355</wp:posOffset>
            </wp:positionH>
            <wp:positionV relativeFrom="paragraph">
              <wp:posOffset>19050</wp:posOffset>
            </wp:positionV>
            <wp:extent cx="48895" cy="2532380"/>
            <wp:effectExtent l="0" t="0" r="0" b="0"/>
            <wp:wrapNone/>
            <wp:docPr id="835" name="Picture 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5"/>
                    <pic:cNvPicPr>
                      <a:picLocks noChangeAspect="1" noChangeArrowheads="1"/>
                    </pic:cNvPicPr>
                  </pic:nvPicPr>
                  <pic:blipFill>
                    <a:blip r:embed="rId548"/>
                    <a:srcRect/>
                    <a:stretch>
                      <a:fillRect/>
                    </a:stretch>
                  </pic:blipFill>
                  <pic:spPr bwMode="auto">
                    <a:xfrm>
                      <a:off x="0" y="0"/>
                      <a:ext cx="48895" cy="2532380"/>
                    </a:xfrm>
                    <a:prstGeom prst="rect">
                      <a:avLst/>
                    </a:prstGeom>
                    <a:noFill/>
                  </pic:spPr>
                </pic:pic>
              </a:graphicData>
            </a:graphic>
          </wp:anchor>
        </w:drawing>
      </w:r>
      <w:r>
        <w:rPr>
          <w:noProof/>
          <w:sz w:val="20"/>
          <w:szCs w:val="20"/>
        </w:rPr>
        <w:drawing>
          <wp:anchor distT="0" distB="0" distL="114300" distR="114300" simplePos="0" relativeHeight="251784192" behindDoc="1" locked="0" layoutInCell="0" allowOverlap="1" wp14:anchorId="1E5B3267" wp14:editId="2BA96AF1">
            <wp:simplePos x="0" y="0"/>
            <wp:positionH relativeFrom="column">
              <wp:posOffset>1847215</wp:posOffset>
            </wp:positionH>
            <wp:positionV relativeFrom="paragraph">
              <wp:posOffset>19050</wp:posOffset>
            </wp:positionV>
            <wp:extent cx="67310" cy="2532380"/>
            <wp:effectExtent l="0" t="0" r="0" b="0"/>
            <wp:wrapNone/>
            <wp:docPr id="836" name="Picture 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6"/>
                    <pic:cNvPicPr>
                      <a:picLocks noChangeAspect="1" noChangeArrowheads="1"/>
                    </pic:cNvPicPr>
                  </pic:nvPicPr>
                  <pic:blipFill>
                    <a:blip r:embed="rId549"/>
                    <a:srcRect/>
                    <a:stretch>
                      <a:fillRect/>
                    </a:stretch>
                  </pic:blipFill>
                  <pic:spPr bwMode="auto">
                    <a:xfrm>
                      <a:off x="0" y="0"/>
                      <a:ext cx="67310" cy="2532380"/>
                    </a:xfrm>
                    <a:prstGeom prst="rect">
                      <a:avLst/>
                    </a:prstGeom>
                    <a:noFill/>
                  </pic:spPr>
                </pic:pic>
              </a:graphicData>
            </a:graphic>
          </wp:anchor>
        </w:drawing>
      </w:r>
      <w:r>
        <w:rPr>
          <w:noProof/>
          <w:sz w:val="20"/>
          <w:szCs w:val="20"/>
        </w:rPr>
        <w:drawing>
          <wp:anchor distT="0" distB="0" distL="114300" distR="114300" simplePos="0" relativeHeight="251785216" behindDoc="1" locked="0" layoutInCell="0" allowOverlap="1" wp14:anchorId="1D786B02" wp14:editId="2FADDBD5">
            <wp:simplePos x="0" y="0"/>
            <wp:positionH relativeFrom="column">
              <wp:posOffset>1997075</wp:posOffset>
            </wp:positionH>
            <wp:positionV relativeFrom="paragraph">
              <wp:posOffset>19050</wp:posOffset>
            </wp:positionV>
            <wp:extent cx="80010" cy="2532380"/>
            <wp:effectExtent l="0" t="0" r="0" b="0"/>
            <wp:wrapNone/>
            <wp:docPr id="837" name="Picture 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7"/>
                    <pic:cNvPicPr>
                      <a:picLocks noChangeAspect="1" noChangeArrowheads="1"/>
                    </pic:cNvPicPr>
                  </pic:nvPicPr>
                  <pic:blipFill>
                    <a:blip r:embed="rId550"/>
                    <a:srcRect/>
                    <a:stretch>
                      <a:fillRect/>
                    </a:stretch>
                  </pic:blipFill>
                  <pic:spPr bwMode="auto">
                    <a:xfrm>
                      <a:off x="0" y="0"/>
                      <a:ext cx="80010" cy="2532380"/>
                    </a:xfrm>
                    <a:prstGeom prst="rect">
                      <a:avLst/>
                    </a:prstGeom>
                    <a:noFill/>
                  </pic:spPr>
                </pic:pic>
              </a:graphicData>
            </a:graphic>
          </wp:anchor>
        </w:drawing>
      </w:r>
      <w:r>
        <w:rPr>
          <w:noProof/>
          <w:sz w:val="20"/>
          <w:szCs w:val="20"/>
        </w:rPr>
        <w:drawing>
          <wp:anchor distT="0" distB="0" distL="114300" distR="114300" simplePos="0" relativeHeight="251786240" behindDoc="1" locked="0" layoutInCell="0" allowOverlap="1" wp14:anchorId="3BD74562" wp14:editId="4C8D939F">
            <wp:simplePos x="0" y="0"/>
            <wp:positionH relativeFrom="column">
              <wp:posOffset>2146300</wp:posOffset>
            </wp:positionH>
            <wp:positionV relativeFrom="paragraph">
              <wp:posOffset>19050</wp:posOffset>
            </wp:positionV>
            <wp:extent cx="48895" cy="2532380"/>
            <wp:effectExtent l="0" t="0" r="0" b="0"/>
            <wp:wrapNone/>
            <wp:docPr id="838" name="Picture 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8"/>
                    <pic:cNvPicPr>
                      <a:picLocks noChangeAspect="1" noChangeArrowheads="1"/>
                    </pic:cNvPicPr>
                  </pic:nvPicPr>
                  <pic:blipFill>
                    <a:blip r:embed="rId551"/>
                    <a:srcRect/>
                    <a:stretch>
                      <a:fillRect/>
                    </a:stretch>
                  </pic:blipFill>
                  <pic:spPr bwMode="auto">
                    <a:xfrm>
                      <a:off x="0" y="0"/>
                      <a:ext cx="48895" cy="2532380"/>
                    </a:xfrm>
                    <a:prstGeom prst="rect">
                      <a:avLst/>
                    </a:prstGeom>
                    <a:noFill/>
                  </pic:spPr>
                </pic:pic>
              </a:graphicData>
            </a:graphic>
          </wp:anchor>
        </w:drawing>
      </w:r>
      <w:r>
        <w:rPr>
          <w:noProof/>
          <w:sz w:val="20"/>
          <w:szCs w:val="20"/>
        </w:rPr>
        <w:drawing>
          <wp:anchor distT="0" distB="0" distL="114300" distR="114300" simplePos="0" relativeHeight="251787264" behindDoc="1" locked="0" layoutInCell="0" allowOverlap="1" wp14:anchorId="6E651E7D" wp14:editId="384F988C">
            <wp:simplePos x="0" y="0"/>
            <wp:positionH relativeFrom="column">
              <wp:posOffset>2296160</wp:posOffset>
            </wp:positionH>
            <wp:positionV relativeFrom="paragraph">
              <wp:posOffset>19050</wp:posOffset>
            </wp:positionV>
            <wp:extent cx="48895" cy="2532380"/>
            <wp:effectExtent l="0" t="0" r="0" b="0"/>
            <wp:wrapNone/>
            <wp:docPr id="839" name="Picture 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9"/>
                    <pic:cNvPicPr>
                      <a:picLocks noChangeAspect="1" noChangeArrowheads="1"/>
                    </pic:cNvPicPr>
                  </pic:nvPicPr>
                  <pic:blipFill>
                    <a:blip r:embed="rId552"/>
                    <a:srcRect/>
                    <a:stretch>
                      <a:fillRect/>
                    </a:stretch>
                  </pic:blipFill>
                  <pic:spPr bwMode="auto">
                    <a:xfrm>
                      <a:off x="0" y="0"/>
                      <a:ext cx="48895" cy="2532380"/>
                    </a:xfrm>
                    <a:prstGeom prst="rect">
                      <a:avLst/>
                    </a:prstGeom>
                    <a:noFill/>
                  </pic:spPr>
                </pic:pic>
              </a:graphicData>
            </a:graphic>
          </wp:anchor>
        </w:drawing>
      </w:r>
      <w:r>
        <w:rPr>
          <w:noProof/>
          <w:sz w:val="20"/>
          <w:szCs w:val="20"/>
        </w:rPr>
        <w:drawing>
          <wp:anchor distT="0" distB="0" distL="114300" distR="114300" simplePos="0" relativeHeight="251788288" behindDoc="1" locked="0" layoutInCell="0" allowOverlap="1" wp14:anchorId="609C0581" wp14:editId="5C8C0D1D">
            <wp:simplePos x="0" y="0"/>
            <wp:positionH relativeFrom="column">
              <wp:posOffset>2446020</wp:posOffset>
            </wp:positionH>
            <wp:positionV relativeFrom="paragraph">
              <wp:posOffset>19050</wp:posOffset>
            </wp:positionV>
            <wp:extent cx="80010" cy="2532380"/>
            <wp:effectExtent l="0" t="0" r="0" b="0"/>
            <wp:wrapNone/>
            <wp:docPr id="840" name="Picture 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0"/>
                    <pic:cNvPicPr>
                      <a:picLocks noChangeAspect="1" noChangeArrowheads="1"/>
                    </pic:cNvPicPr>
                  </pic:nvPicPr>
                  <pic:blipFill>
                    <a:blip r:embed="rId553"/>
                    <a:srcRect/>
                    <a:stretch>
                      <a:fillRect/>
                    </a:stretch>
                  </pic:blipFill>
                  <pic:spPr bwMode="auto">
                    <a:xfrm>
                      <a:off x="0" y="0"/>
                      <a:ext cx="80010" cy="2532380"/>
                    </a:xfrm>
                    <a:prstGeom prst="rect">
                      <a:avLst/>
                    </a:prstGeom>
                    <a:noFill/>
                  </pic:spPr>
                </pic:pic>
              </a:graphicData>
            </a:graphic>
          </wp:anchor>
        </w:drawing>
      </w:r>
      <w:r>
        <w:rPr>
          <w:noProof/>
          <w:sz w:val="20"/>
          <w:szCs w:val="20"/>
        </w:rPr>
        <w:drawing>
          <wp:anchor distT="0" distB="0" distL="114300" distR="114300" simplePos="0" relativeHeight="251789312" behindDoc="1" locked="0" layoutInCell="0" allowOverlap="1" wp14:anchorId="03DFF6EB" wp14:editId="42103FA1">
            <wp:simplePos x="0" y="0"/>
            <wp:positionH relativeFrom="column">
              <wp:posOffset>2595880</wp:posOffset>
            </wp:positionH>
            <wp:positionV relativeFrom="paragraph">
              <wp:posOffset>19050</wp:posOffset>
            </wp:positionV>
            <wp:extent cx="80010" cy="2532380"/>
            <wp:effectExtent l="0" t="0" r="0" b="0"/>
            <wp:wrapNone/>
            <wp:docPr id="841" name="Picture 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1"/>
                    <pic:cNvPicPr>
                      <a:picLocks noChangeAspect="1" noChangeArrowheads="1"/>
                    </pic:cNvPicPr>
                  </pic:nvPicPr>
                  <pic:blipFill>
                    <a:blip r:embed="rId554"/>
                    <a:srcRect/>
                    <a:stretch>
                      <a:fillRect/>
                    </a:stretch>
                  </pic:blipFill>
                  <pic:spPr bwMode="auto">
                    <a:xfrm>
                      <a:off x="0" y="0"/>
                      <a:ext cx="80010" cy="2532380"/>
                    </a:xfrm>
                    <a:prstGeom prst="rect">
                      <a:avLst/>
                    </a:prstGeom>
                    <a:noFill/>
                  </pic:spPr>
                </pic:pic>
              </a:graphicData>
            </a:graphic>
          </wp:anchor>
        </w:drawing>
      </w:r>
      <w:r>
        <w:rPr>
          <w:noProof/>
          <w:sz w:val="20"/>
          <w:szCs w:val="20"/>
        </w:rPr>
        <w:drawing>
          <wp:anchor distT="0" distB="0" distL="114300" distR="114300" simplePos="0" relativeHeight="251790336" behindDoc="1" locked="0" layoutInCell="0" allowOverlap="1" wp14:anchorId="0465EE6A" wp14:editId="557813B3">
            <wp:simplePos x="0" y="0"/>
            <wp:positionH relativeFrom="column">
              <wp:posOffset>2745740</wp:posOffset>
            </wp:positionH>
            <wp:positionV relativeFrom="paragraph">
              <wp:posOffset>19050</wp:posOffset>
            </wp:positionV>
            <wp:extent cx="67310" cy="2532380"/>
            <wp:effectExtent l="0" t="0" r="0" b="0"/>
            <wp:wrapNone/>
            <wp:docPr id="842" name="Picture 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2"/>
                    <pic:cNvPicPr>
                      <a:picLocks noChangeAspect="1" noChangeArrowheads="1"/>
                    </pic:cNvPicPr>
                  </pic:nvPicPr>
                  <pic:blipFill>
                    <a:blip r:embed="rId555"/>
                    <a:srcRect/>
                    <a:stretch>
                      <a:fillRect/>
                    </a:stretch>
                  </pic:blipFill>
                  <pic:spPr bwMode="auto">
                    <a:xfrm>
                      <a:off x="0" y="0"/>
                      <a:ext cx="67310" cy="2532380"/>
                    </a:xfrm>
                    <a:prstGeom prst="rect">
                      <a:avLst/>
                    </a:prstGeom>
                    <a:noFill/>
                  </pic:spPr>
                </pic:pic>
              </a:graphicData>
            </a:graphic>
          </wp:anchor>
        </w:drawing>
      </w:r>
      <w:r>
        <w:rPr>
          <w:noProof/>
          <w:sz w:val="20"/>
          <w:szCs w:val="20"/>
        </w:rPr>
        <w:drawing>
          <wp:anchor distT="0" distB="0" distL="114300" distR="114300" simplePos="0" relativeHeight="251791360" behindDoc="1" locked="0" layoutInCell="0" allowOverlap="1" wp14:anchorId="7A98A6E5" wp14:editId="4D479C79">
            <wp:simplePos x="0" y="0"/>
            <wp:positionH relativeFrom="column">
              <wp:posOffset>2895600</wp:posOffset>
            </wp:positionH>
            <wp:positionV relativeFrom="paragraph">
              <wp:posOffset>19050</wp:posOffset>
            </wp:positionV>
            <wp:extent cx="80010" cy="2532380"/>
            <wp:effectExtent l="0" t="0" r="0" b="0"/>
            <wp:wrapNone/>
            <wp:docPr id="843" name="Picture 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3"/>
                    <pic:cNvPicPr>
                      <a:picLocks noChangeAspect="1" noChangeArrowheads="1"/>
                    </pic:cNvPicPr>
                  </pic:nvPicPr>
                  <pic:blipFill>
                    <a:blip r:embed="rId556"/>
                    <a:srcRect/>
                    <a:stretch>
                      <a:fillRect/>
                    </a:stretch>
                  </pic:blipFill>
                  <pic:spPr bwMode="auto">
                    <a:xfrm>
                      <a:off x="0" y="0"/>
                      <a:ext cx="80010" cy="2532380"/>
                    </a:xfrm>
                    <a:prstGeom prst="rect">
                      <a:avLst/>
                    </a:prstGeom>
                    <a:noFill/>
                  </pic:spPr>
                </pic:pic>
              </a:graphicData>
            </a:graphic>
          </wp:anchor>
        </w:drawing>
      </w:r>
      <w:r>
        <w:rPr>
          <w:noProof/>
          <w:sz w:val="20"/>
          <w:szCs w:val="20"/>
        </w:rPr>
        <w:drawing>
          <wp:anchor distT="0" distB="0" distL="114300" distR="114300" simplePos="0" relativeHeight="251792384" behindDoc="1" locked="0" layoutInCell="0" allowOverlap="1" wp14:anchorId="4F4A9C68" wp14:editId="7C5F226F">
            <wp:simplePos x="0" y="0"/>
            <wp:positionH relativeFrom="column">
              <wp:posOffset>3044825</wp:posOffset>
            </wp:positionH>
            <wp:positionV relativeFrom="paragraph">
              <wp:posOffset>19050</wp:posOffset>
            </wp:positionV>
            <wp:extent cx="48895" cy="2532380"/>
            <wp:effectExtent l="0" t="0" r="0" b="0"/>
            <wp:wrapNone/>
            <wp:docPr id="844" name="Picture 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4"/>
                    <pic:cNvPicPr>
                      <a:picLocks noChangeAspect="1" noChangeArrowheads="1"/>
                    </pic:cNvPicPr>
                  </pic:nvPicPr>
                  <pic:blipFill>
                    <a:blip r:embed="rId557"/>
                    <a:srcRect/>
                    <a:stretch>
                      <a:fillRect/>
                    </a:stretch>
                  </pic:blipFill>
                  <pic:spPr bwMode="auto">
                    <a:xfrm>
                      <a:off x="0" y="0"/>
                      <a:ext cx="48895" cy="2532380"/>
                    </a:xfrm>
                    <a:prstGeom prst="rect">
                      <a:avLst/>
                    </a:prstGeom>
                    <a:noFill/>
                  </pic:spPr>
                </pic:pic>
              </a:graphicData>
            </a:graphic>
          </wp:anchor>
        </w:drawing>
      </w:r>
      <w:r>
        <w:rPr>
          <w:noProof/>
          <w:sz w:val="20"/>
          <w:szCs w:val="20"/>
        </w:rPr>
        <w:drawing>
          <wp:anchor distT="0" distB="0" distL="114300" distR="114300" simplePos="0" relativeHeight="251793408" behindDoc="1" locked="0" layoutInCell="0" allowOverlap="1" wp14:anchorId="68B908AA" wp14:editId="1D8E43D7">
            <wp:simplePos x="0" y="0"/>
            <wp:positionH relativeFrom="column">
              <wp:posOffset>3194685</wp:posOffset>
            </wp:positionH>
            <wp:positionV relativeFrom="paragraph">
              <wp:posOffset>19050</wp:posOffset>
            </wp:positionV>
            <wp:extent cx="48895" cy="2532380"/>
            <wp:effectExtent l="0" t="0" r="0" b="0"/>
            <wp:wrapNone/>
            <wp:docPr id="845" name="Picture 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5"/>
                    <pic:cNvPicPr>
                      <a:picLocks noChangeAspect="1" noChangeArrowheads="1"/>
                    </pic:cNvPicPr>
                  </pic:nvPicPr>
                  <pic:blipFill>
                    <a:blip r:embed="rId558"/>
                    <a:srcRect/>
                    <a:stretch>
                      <a:fillRect/>
                    </a:stretch>
                  </pic:blipFill>
                  <pic:spPr bwMode="auto">
                    <a:xfrm>
                      <a:off x="0" y="0"/>
                      <a:ext cx="48895" cy="2532380"/>
                    </a:xfrm>
                    <a:prstGeom prst="rect">
                      <a:avLst/>
                    </a:prstGeom>
                    <a:noFill/>
                  </pic:spPr>
                </pic:pic>
              </a:graphicData>
            </a:graphic>
          </wp:anchor>
        </w:drawing>
      </w:r>
      <w:r>
        <w:rPr>
          <w:noProof/>
          <w:sz w:val="20"/>
          <w:szCs w:val="20"/>
        </w:rPr>
        <w:drawing>
          <wp:anchor distT="0" distB="0" distL="114300" distR="114300" simplePos="0" relativeHeight="251794432" behindDoc="1" locked="0" layoutInCell="0" allowOverlap="1" wp14:anchorId="75CD6006" wp14:editId="62E9CCF9">
            <wp:simplePos x="0" y="0"/>
            <wp:positionH relativeFrom="column">
              <wp:posOffset>3344545</wp:posOffset>
            </wp:positionH>
            <wp:positionV relativeFrom="paragraph">
              <wp:posOffset>19050</wp:posOffset>
            </wp:positionV>
            <wp:extent cx="80010" cy="2532380"/>
            <wp:effectExtent l="0" t="0" r="0" b="0"/>
            <wp:wrapNone/>
            <wp:docPr id="846" name="Picture 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6"/>
                    <pic:cNvPicPr>
                      <a:picLocks noChangeAspect="1" noChangeArrowheads="1"/>
                    </pic:cNvPicPr>
                  </pic:nvPicPr>
                  <pic:blipFill>
                    <a:blip r:embed="rId559"/>
                    <a:srcRect/>
                    <a:stretch>
                      <a:fillRect/>
                    </a:stretch>
                  </pic:blipFill>
                  <pic:spPr bwMode="auto">
                    <a:xfrm>
                      <a:off x="0" y="0"/>
                      <a:ext cx="80010" cy="2532380"/>
                    </a:xfrm>
                    <a:prstGeom prst="rect">
                      <a:avLst/>
                    </a:prstGeom>
                    <a:noFill/>
                  </pic:spPr>
                </pic:pic>
              </a:graphicData>
            </a:graphic>
          </wp:anchor>
        </w:drawing>
      </w:r>
      <w:r>
        <w:rPr>
          <w:noProof/>
          <w:sz w:val="20"/>
          <w:szCs w:val="20"/>
        </w:rPr>
        <w:drawing>
          <wp:anchor distT="0" distB="0" distL="114300" distR="114300" simplePos="0" relativeHeight="251795456" behindDoc="1" locked="0" layoutInCell="0" allowOverlap="1" wp14:anchorId="3E6963F8" wp14:editId="6C2CF011">
            <wp:simplePos x="0" y="0"/>
            <wp:positionH relativeFrom="column">
              <wp:posOffset>3494405</wp:posOffset>
            </wp:positionH>
            <wp:positionV relativeFrom="paragraph">
              <wp:posOffset>19050</wp:posOffset>
            </wp:positionV>
            <wp:extent cx="67310" cy="2532380"/>
            <wp:effectExtent l="0" t="0" r="0" b="0"/>
            <wp:wrapNone/>
            <wp:docPr id="847" name="Picture 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7"/>
                    <pic:cNvPicPr>
                      <a:picLocks noChangeAspect="1" noChangeArrowheads="1"/>
                    </pic:cNvPicPr>
                  </pic:nvPicPr>
                  <pic:blipFill>
                    <a:blip r:embed="rId560"/>
                    <a:srcRect/>
                    <a:stretch>
                      <a:fillRect/>
                    </a:stretch>
                  </pic:blipFill>
                  <pic:spPr bwMode="auto">
                    <a:xfrm>
                      <a:off x="0" y="0"/>
                      <a:ext cx="67310" cy="2532380"/>
                    </a:xfrm>
                    <a:prstGeom prst="rect">
                      <a:avLst/>
                    </a:prstGeom>
                    <a:noFill/>
                  </pic:spPr>
                </pic:pic>
              </a:graphicData>
            </a:graphic>
          </wp:anchor>
        </w:drawing>
      </w:r>
      <w:r>
        <w:rPr>
          <w:noProof/>
          <w:sz w:val="20"/>
          <w:szCs w:val="20"/>
        </w:rPr>
        <w:drawing>
          <wp:anchor distT="0" distB="0" distL="114300" distR="114300" simplePos="0" relativeHeight="251796480" behindDoc="1" locked="0" layoutInCell="0" allowOverlap="1" wp14:anchorId="1302A740" wp14:editId="67D70B74">
            <wp:simplePos x="0" y="0"/>
            <wp:positionH relativeFrom="column">
              <wp:posOffset>3644265</wp:posOffset>
            </wp:positionH>
            <wp:positionV relativeFrom="paragraph">
              <wp:posOffset>19050</wp:posOffset>
            </wp:positionV>
            <wp:extent cx="67310" cy="2532380"/>
            <wp:effectExtent l="0" t="0" r="0" b="0"/>
            <wp:wrapNone/>
            <wp:docPr id="848" name="Picture 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8"/>
                    <pic:cNvPicPr>
                      <a:picLocks noChangeAspect="1" noChangeArrowheads="1"/>
                    </pic:cNvPicPr>
                  </pic:nvPicPr>
                  <pic:blipFill>
                    <a:blip r:embed="rId561"/>
                    <a:srcRect/>
                    <a:stretch>
                      <a:fillRect/>
                    </a:stretch>
                  </pic:blipFill>
                  <pic:spPr bwMode="auto">
                    <a:xfrm>
                      <a:off x="0" y="0"/>
                      <a:ext cx="67310" cy="2532380"/>
                    </a:xfrm>
                    <a:prstGeom prst="rect">
                      <a:avLst/>
                    </a:prstGeom>
                    <a:noFill/>
                  </pic:spPr>
                </pic:pic>
              </a:graphicData>
            </a:graphic>
          </wp:anchor>
        </w:drawing>
      </w:r>
      <w:r>
        <w:rPr>
          <w:noProof/>
          <w:sz w:val="20"/>
          <w:szCs w:val="20"/>
        </w:rPr>
        <w:drawing>
          <wp:anchor distT="0" distB="0" distL="114300" distR="114300" simplePos="0" relativeHeight="251797504" behindDoc="1" locked="0" layoutInCell="0" allowOverlap="1" wp14:anchorId="3FDF4CBD" wp14:editId="748FC234">
            <wp:simplePos x="0" y="0"/>
            <wp:positionH relativeFrom="column">
              <wp:posOffset>3794125</wp:posOffset>
            </wp:positionH>
            <wp:positionV relativeFrom="paragraph">
              <wp:posOffset>19050</wp:posOffset>
            </wp:positionV>
            <wp:extent cx="80010" cy="2532380"/>
            <wp:effectExtent l="0" t="0" r="0" b="0"/>
            <wp:wrapNone/>
            <wp:docPr id="849" name="Picture 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9"/>
                    <pic:cNvPicPr>
                      <a:picLocks noChangeAspect="1" noChangeArrowheads="1"/>
                    </pic:cNvPicPr>
                  </pic:nvPicPr>
                  <pic:blipFill>
                    <a:blip r:embed="rId562"/>
                    <a:srcRect/>
                    <a:stretch>
                      <a:fillRect/>
                    </a:stretch>
                  </pic:blipFill>
                  <pic:spPr bwMode="auto">
                    <a:xfrm>
                      <a:off x="0" y="0"/>
                      <a:ext cx="80010" cy="2532380"/>
                    </a:xfrm>
                    <a:prstGeom prst="rect">
                      <a:avLst/>
                    </a:prstGeom>
                    <a:noFill/>
                  </pic:spPr>
                </pic:pic>
              </a:graphicData>
            </a:graphic>
          </wp:anchor>
        </w:drawing>
      </w:r>
      <w:r>
        <w:rPr>
          <w:noProof/>
          <w:sz w:val="20"/>
          <w:szCs w:val="20"/>
        </w:rPr>
        <w:drawing>
          <wp:anchor distT="0" distB="0" distL="114300" distR="114300" simplePos="0" relativeHeight="251798528" behindDoc="1" locked="0" layoutInCell="0" allowOverlap="1" wp14:anchorId="4A1A3309" wp14:editId="6A24BAB5">
            <wp:simplePos x="0" y="0"/>
            <wp:positionH relativeFrom="column">
              <wp:posOffset>3943350</wp:posOffset>
            </wp:positionH>
            <wp:positionV relativeFrom="paragraph">
              <wp:posOffset>19050</wp:posOffset>
            </wp:positionV>
            <wp:extent cx="48895" cy="2532380"/>
            <wp:effectExtent l="0" t="0" r="0" b="0"/>
            <wp:wrapNone/>
            <wp:docPr id="850" name="Picture 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0"/>
                    <pic:cNvPicPr>
                      <a:picLocks noChangeAspect="1" noChangeArrowheads="1"/>
                    </pic:cNvPicPr>
                  </pic:nvPicPr>
                  <pic:blipFill>
                    <a:blip r:embed="rId563"/>
                    <a:srcRect/>
                    <a:stretch>
                      <a:fillRect/>
                    </a:stretch>
                  </pic:blipFill>
                  <pic:spPr bwMode="auto">
                    <a:xfrm>
                      <a:off x="0" y="0"/>
                      <a:ext cx="48895" cy="2532380"/>
                    </a:xfrm>
                    <a:prstGeom prst="rect">
                      <a:avLst/>
                    </a:prstGeom>
                    <a:noFill/>
                  </pic:spPr>
                </pic:pic>
              </a:graphicData>
            </a:graphic>
          </wp:anchor>
        </w:drawing>
      </w:r>
      <w:r>
        <w:rPr>
          <w:noProof/>
          <w:sz w:val="20"/>
          <w:szCs w:val="20"/>
        </w:rPr>
        <w:drawing>
          <wp:anchor distT="0" distB="0" distL="114300" distR="114300" simplePos="0" relativeHeight="251799552" behindDoc="1" locked="0" layoutInCell="0" allowOverlap="1" wp14:anchorId="1E1B94D0" wp14:editId="2328A7FC">
            <wp:simplePos x="0" y="0"/>
            <wp:positionH relativeFrom="column">
              <wp:posOffset>4093210</wp:posOffset>
            </wp:positionH>
            <wp:positionV relativeFrom="paragraph">
              <wp:posOffset>19050</wp:posOffset>
            </wp:positionV>
            <wp:extent cx="67310" cy="2532380"/>
            <wp:effectExtent l="0" t="0" r="0" b="0"/>
            <wp:wrapNone/>
            <wp:docPr id="851" name="Picture 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1"/>
                    <pic:cNvPicPr>
                      <a:picLocks noChangeAspect="1" noChangeArrowheads="1"/>
                    </pic:cNvPicPr>
                  </pic:nvPicPr>
                  <pic:blipFill>
                    <a:blip r:embed="rId564"/>
                    <a:srcRect/>
                    <a:stretch>
                      <a:fillRect/>
                    </a:stretch>
                  </pic:blipFill>
                  <pic:spPr bwMode="auto">
                    <a:xfrm>
                      <a:off x="0" y="0"/>
                      <a:ext cx="67310" cy="2532380"/>
                    </a:xfrm>
                    <a:prstGeom prst="rect">
                      <a:avLst/>
                    </a:prstGeom>
                    <a:noFill/>
                  </pic:spPr>
                </pic:pic>
              </a:graphicData>
            </a:graphic>
          </wp:anchor>
        </w:drawing>
      </w:r>
      <w:r>
        <w:rPr>
          <w:noProof/>
          <w:sz w:val="20"/>
          <w:szCs w:val="20"/>
        </w:rPr>
        <w:drawing>
          <wp:anchor distT="0" distB="0" distL="114300" distR="114300" simplePos="0" relativeHeight="251800576" behindDoc="1" locked="0" layoutInCell="0" allowOverlap="1" wp14:anchorId="69C13FC4" wp14:editId="35B83E83">
            <wp:simplePos x="0" y="0"/>
            <wp:positionH relativeFrom="column">
              <wp:posOffset>4243070</wp:posOffset>
            </wp:positionH>
            <wp:positionV relativeFrom="paragraph">
              <wp:posOffset>19050</wp:posOffset>
            </wp:positionV>
            <wp:extent cx="80010" cy="2532380"/>
            <wp:effectExtent l="0" t="0" r="0" b="0"/>
            <wp:wrapNone/>
            <wp:docPr id="852" name="Picture 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2"/>
                    <pic:cNvPicPr>
                      <a:picLocks noChangeAspect="1" noChangeArrowheads="1"/>
                    </pic:cNvPicPr>
                  </pic:nvPicPr>
                  <pic:blipFill>
                    <a:blip r:embed="rId565"/>
                    <a:srcRect/>
                    <a:stretch>
                      <a:fillRect/>
                    </a:stretch>
                  </pic:blipFill>
                  <pic:spPr bwMode="auto">
                    <a:xfrm>
                      <a:off x="0" y="0"/>
                      <a:ext cx="80010" cy="2532380"/>
                    </a:xfrm>
                    <a:prstGeom prst="rect">
                      <a:avLst/>
                    </a:prstGeom>
                    <a:noFill/>
                  </pic:spPr>
                </pic:pic>
              </a:graphicData>
            </a:graphic>
          </wp:anchor>
        </w:drawing>
      </w:r>
      <w:r>
        <w:rPr>
          <w:noProof/>
          <w:sz w:val="20"/>
          <w:szCs w:val="20"/>
        </w:rPr>
        <w:drawing>
          <wp:anchor distT="0" distB="0" distL="114300" distR="114300" simplePos="0" relativeHeight="251801600" behindDoc="1" locked="0" layoutInCell="0" allowOverlap="1" wp14:anchorId="7842E82D" wp14:editId="39D1F637">
            <wp:simplePos x="0" y="0"/>
            <wp:positionH relativeFrom="column">
              <wp:posOffset>4392930</wp:posOffset>
            </wp:positionH>
            <wp:positionV relativeFrom="paragraph">
              <wp:posOffset>19050</wp:posOffset>
            </wp:positionV>
            <wp:extent cx="80010" cy="2532380"/>
            <wp:effectExtent l="0" t="0" r="0" b="0"/>
            <wp:wrapNone/>
            <wp:docPr id="853" name="Picture 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3"/>
                    <pic:cNvPicPr>
                      <a:picLocks noChangeAspect="1" noChangeArrowheads="1"/>
                    </pic:cNvPicPr>
                  </pic:nvPicPr>
                  <pic:blipFill>
                    <a:blip r:embed="rId566"/>
                    <a:srcRect/>
                    <a:stretch>
                      <a:fillRect/>
                    </a:stretch>
                  </pic:blipFill>
                  <pic:spPr bwMode="auto">
                    <a:xfrm>
                      <a:off x="0" y="0"/>
                      <a:ext cx="80010" cy="2532380"/>
                    </a:xfrm>
                    <a:prstGeom prst="rect">
                      <a:avLst/>
                    </a:prstGeom>
                    <a:noFill/>
                  </pic:spPr>
                </pic:pic>
              </a:graphicData>
            </a:graphic>
          </wp:anchor>
        </w:drawing>
      </w:r>
      <w:r>
        <w:rPr>
          <w:noProof/>
          <w:sz w:val="20"/>
          <w:szCs w:val="20"/>
        </w:rPr>
        <w:drawing>
          <wp:anchor distT="0" distB="0" distL="114300" distR="114300" simplePos="0" relativeHeight="251802624" behindDoc="1" locked="0" layoutInCell="0" allowOverlap="1" wp14:anchorId="46DF7D2A" wp14:editId="06D17E4A">
            <wp:simplePos x="0" y="0"/>
            <wp:positionH relativeFrom="column">
              <wp:posOffset>4542790</wp:posOffset>
            </wp:positionH>
            <wp:positionV relativeFrom="paragraph">
              <wp:posOffset>19050</wp:posOffset>
            </wp:positionV>
            <wp:extent cx="48895" cy="2532380"/>
            <wp:effectExtent l="0" t="0" r="0" b="0"/>
            <wp:wrapNone/>
            <wp:docPr id="854" name="Picture 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4"/>
                    <pic:cNvPicPr>
                      <a:picLocks noChangeAspect="1" noChangeArrowheads="1"/>
                    </pic:cNvPicPr>
                  </pic:nvPicPr>
                  <pic:blipFill>
                    <a:blip r:embed="rId567"/>
                    <a:srcRect/>
                    <a:stretch>
                      <a:fillRect/>
                    </a:stretch>
                  </pic:blipFill>
                  <pic:spPr bwMode="auto">
                    <a:xfrm>
                      <a:off x="0" y="0"/>
                      <a:ext cx="48895" cy="2532380"/>
                    </a:xfrm>
                    <a:prstGeom prst="rect">
                      <a:avLst/>
                    </a:prstGeom>
                    <a:noFill/>
                  </pic:spPr>
                </pic:pic>
              </a:graphicData>
            </a:graphic>
          </wp:anchor>
        </w:drawing>
      </w:r>
      <w:r>
        <w:rPr>
          <w:noProof/>
          <w:sz w:val="20"/>
          <w:szCs w:val="20"/>
        </w:rPr>
        <w:drawing>
          <wp:anchor distT="0" distB="0" distL="114300" distR="114300" simplePos="0" relativeHeight="251803648" behindDoc="1" locked="0" layoutInCell="0" allowOverlap="1" wp14:anchorId="2DE6A20B" wp14:editId="03E34C94">
            <wp:simplePos x="0" y="0"/>
            <wp:positionH relativeFrom="column">
              <wp:posOffset>4692650</wp:posOffset>
            </wp:positionH>
            <wp:positionV relativeFrom="paragraph">
              <wp:posOffset>19050</wp:posOffset>
            </wp:positionV>
            <wp:extent cx="80010" cy="2532380"/>
            <wp:effectExtent l="0" t="0" r="0" b="0"/>
            <wp:wrapNone/>
            <wp:docPr id="855" name="Picture 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5"/>
                    <pic:cNvPicPr>
                      <a:picLocks noChangeAspect="1" noChangeArrowheads="1"/>
                    </pic:cNvPicPr>
                  </pic:nvPicPr>
                  <pic:blipFill>
                    <a:blip r:embed="rId568"/>
                    <a:srcRect/>
                    <a:stretch>
                      <a:fillRect/>
                    </a:stretch>
                  </pic:blipFill>
                  <pic:spPr bwMode="auto">
                    <a:xfrm>
                      <a:off x="0" y="0"/>
                      <a:ext cx="80010" cy="2532380"/>
                    </a:xfrm>
                    <a:prstGeom prst="rect">
                      <a:avLst/>
                    </a:prstGeom>
                    <a:noFill/>
                  </pic:spPr>
                </pic:pic>
              </a:graphicData>
            </a:graphic>
          </wp:anchor>
        </w:drawing>
      </w:r>
      <w:r>
        <w:rPr>
          <w:noProof/>
          <w:sz w:val="20"/>
          <w:szCs w:val="20"/>
        </w:rPr>
        <w:drawing>
          <wp:anchor distT="0" distB="0" distL="114300" distR="114300" simplePos="0" relativeHeight="251804672" behindDoc="1" locked="0" layoutInCell="0" allowOverlap="1" wp14:anchorId="41FD6F4E" wp14:editId="32A3DD40">
            <wp:simplePos x="0" y="0"/>
            <wp:positionH relativeFrom="column">
              <wp:posOffset>4842510</wp:posOffset>
            </wp:positionH>
            <wp:positionV relativeFrom="paragraph">
              <wp:posOffset>19050</wp:posOffset>
            </wp:positionV>
            <wp:extent cx="67310" cy="2532380"/>
            <wp:effectExtent l="0" t="0" r="0" b="0"/>
            <wp:wrapNone/>
            <wp:docPr id="856" name="Picture 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6"/>
                    <pic:cNvPicPr>
                      <a:picLocks noChangeAspect="1" noChangeArrowheads="1"/>
                    </pic:cNvPicPr>
                  </pic:nvPicPr>
                  <pic:blipFill>
                    <a:blip r:embed="rId569"/>
                    <a:srcRect/>
                    <a:stretch>
                      <a:fillRect/>
                    </a:stretch>
                  </pic:blipFill>
                  <pic:spPr bwMode="auto">
                    <a:xfrm>
                      <a:off x="0" y="0"/>
                      <a:ext cx="67310" cy="2532380"/>
                    </a:xfrm>
                    <a:prstGeom prst="rect">
                      <a:avLst/>
                    </a:prstGeom>
                    <a:noFill/>
                  </pic:spPr>
                </pic:pic>
              </a:graphicData>
            </a:graphic>
          </wp:anchor>
        </w:drawing>
      </w:r>
      <w:r>
        <w:rPr>
          <w:noProof/>
          <w:sz w:val="20"/>
          <w:szCs w:val="20"/>
        </w:rPr>
        <w:drawing>
          <wp:anchor distT="0" distB="0" distL="114300" distR="114300" simplePos="0" relativeHeight="251805696" behindDoc="1" locked="0" layoutInCell="0" allowOverlap="1" wp14:anchorId="536BB8E4" wp14:editId="66A0D818">
            <wp:simplePos x="0" y="0"/>
            <wp:positionH relativeFrom="column">
              <wp:posOffset>4991735</wp:posOffset>
            </wp:positionH>
            <wp:positionV relativeFrom="paragraph">
              <wp:posOffset>19050</wp:posOffset>
            </wp:positionV>
            <wp:extent cx="80010" cy="2532380"/>
            <wp:effectExtent l="0" t="0" r="0" b="0"/>
            <wp:wrapNone/>
            <wp:docPr id="857" name="Picture 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7"/>
                    <pic:cNvPicPr>
                      <a:picLocks noChangeAspect="1" noChangeArrowheads="1"/>
                    </pic:cNvPicPr>
                  </pic:nvPicPr>
                  <pic:blipFill>
                    <a:blip r:embed="rId570"/>
                    <a:srcRect/>
                    <a:stretch>
                      <a:fillRect/>
                    </a:stretch>
                  </pic:blipFill>
                  <pic:spPr bwMode="auto">
                    <a:xfrm>
                      <a:off x="0" y="0"/>
                      <a:ext cx="80010" cy="2532380"/>
                    </a:xfrm>
                    <a:prstGeom prst="rect">
                      <a:avLst/>
                    </a:prstGeom>
                    <a:noFill/>
                  </pic:spPr>
                </pic:pic>
              </a:graphicData>
            </a:graphic>
          </wp:anchor>
        </w:drawing>
      </w:r>
      <w:r>
        <w:rPr>
          <w:noProof/>
          <w:sz w:val="20"/>
          <w:szCs w:val="20"/>
        </w:rPr>
        <w:drawing>
          <wp:anchor distT="0" distB="0" distL="114300" distR="114300" simplePos="0" relativeHeight="251806720" behindDoc="1" locked="0" layoutInCell="0" allowOverlap="1" wp14:anchorId="438F05AF" wp14:editId="60D9D2CE">
            <wp:simplePos x="0" y="0"/>
            <wp:positionH relativeFrom="column">
              <wp:posOffset>5141595</wp:posOffset>
            </wp:positionH>
            <wp:positionV relativeFrom="paragraph">
              <wp:posOffset>19050</wp:posOffset>
            </wp:positionV>
            <wp:extent cx="67310" cy="2532380"/>
            <wp:effectExtent l="0" t="0" r="0" b="0"/>
            <wp:wrapNone/>
            <wp:docPr id="858" name="Picture 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8"/>
                    <pic:cNvPicPr>
                      <a:picLocks noChangeAspect="1" noChangeArrowheads="1"/>
                    </pic:cNvPicPr>
                  </pic:nvPicPr>
                  <pic:blipFill>
                    <a:blip r:embed="rId571"/>
                    <a:srcRect/>
                    <a:stretch>
                      <a:fillRect/>
                    </a:stretch>
                  </pic:blipFill>
                  <pic:spPr bwMode="auto">
                    <a:xfrm>
                      <a:off x="0" y="0"/>
                      <a:ext cx="67310" cy="2532380"/>
                    </a:xfrm>
                    <a:prstGeom prst="rect">
                      <a:avLst/>
                    </a:prstGeom>
                    <a:noFill/>
                  </pic:spPr>
                </pic:pic>
              </a:graphicData>
            </a:graphic>
          </wp:anchor>
        </w:drawing>
      </w:r>
      <w:r>
        <w:rPr>
          <w:noProof/>
          <w:sz w:val="20"/>
          <w:szCs w:val="20"/>
        </w:rPr>
        <w:drawing>
          <wp:anchor distT="0" distB="0" distL="114300" distR="114300" simplePos="0" relativeHeight="251807744" behindDoc="1" locked="0" layoutInCell="0" allowOverlap="1" wp14:anchorId="1F790693" wp14:editId="00FDF1CC">
            <wp:simplePos x="0" y="0"/>
            <wp:positionH relativeFrom="column">
              <wp:posOffset>5291455</wp:posOffset>
            </wp:positionH>
            <wp:positionV relativeFrom="paragraph">
              <wp:posOffset>19050</wp:posOffset>
            </wp:positionV>
            <wp:extent cx="80010" cy="2532380"/>
            <wp:effectExtent l="0" t="0" r="0" b="0"/>
            <wp:wrapNone/>
            <wp:docPr id="859" name="Picture 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9"/>
                    <pic:cNvPicPr>
                      <a:picLocks noChangeAspect="1" noChangeArrowheads="1"/>
                    </pic:cNvPicPr>
                  </pic:nvPicPr>
                  <pic:blipFill>
                    <a:blip r:embed="rId572"/>
                    <a:srcRect/>
                    <a:stretch>
                      <a:fillRect/>
                    </a:stretch>
                  </pic:blipFill>
                  <pic:spPr bwMode="auto">
                    <a:xfrm>
                      <a:off x="0" y="0"/>
                      <a:ext cx="80010" cy="2532380"/>
                    </a:xfrm>
                    <a:prstGeom prst="rect">
                      <a:avLst/>
                    </a:prstGeom>
                    <a:noFill/>
                  </pic:spPr>
                </pic:pic>
              </a:graphicData>
            </a:graphic>
          </wp:anchor>
        </w:drawing>
      </w:r>
      <w:r>
        <w:rPr>
          <w:noProof/>
          <w:sz w:val="20"/>
          <w:szCs w:val="20"/>
        </w:rPr>
        <w:drawing>
          <wp:anchor distT="0" distB="0" distL="114300" distR="114300" simplePos="0" relativeHeight="251808768" behindDoc="1" locked="0" layoutInCell="0" allowOverlap="1" wp14:anchorId="2931E206" wp14:editId="79B8BB85">
            <wp:simplePos x="0" y="0"/>
            <wp:positionH relativeFrom="column">
              <wp:posOffset>5441315</wp:posOffset>
            </wp:positionH>
            <wp:positionV relativeFrom="paragraph">
              <wp:posOffset>19050</wp:posOffset>
            </wp:positionV>
            <wp:extent cx="80010" cy="2532380"/>
            <wp:effectExtent l="0" t="0" r="0" b="0"/>
            <wp:wrapNone/>
            <wp:docPr id="860" name="Picture 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0"/>
                    <pic:cNvPicPr>
                      <a:picLocks noChangeAspect="1" noChangeArrowheads="1"/>
                    </pic:cNvPicPr>
                  </pic:nvPicPr>
                  <pic:blipFill>
                    <a:blip r:embed="rId573"/>
                    <a:srcRect/>
                    <a:stretch>
                      <a:fillRect/>
                    </a:stretch>
                  </pic:blipFill>
                  <pic:spPr bwMode="auto">
                    <a:xfrm>
                      <a:off x="0" y="0"/>
                      <a:ext cx="80010" cy="2532380"/>
                    </a:xfrm>
                    <a:prstGeom prst="rect">
                      <a:avLst/>
                    </a:prstGeom>
                    <a:noFill/>
                  </pic:spPr>
                </pic:pic>
              </a:graphicData>
            </a:graphic>
          </wp:anchor>
        </w:drawing>
      </w:r>
      <w:r>
        <w:rPr>
          <w:noProof/>
          <w:sz w:val="20"/>
          <w:szCs w:val="20"/>
        </w:rPr>
        <w:drawing>
          <wp:anchor distT="0" distB="0" distL="114300" distR="114300" simplePos="0" relativeHeight="251809792" behindDoc="1" locked="0" layoutInCell="0" allowOverlap="1" wp14:anchorId="3EFEE3A0" wp14:editId="536F4E8F">
            <wp:simplePos x="0" y="0"/>
            <wp:positionH relativeFrom="column">
              <wp:posOffset>5591175</wp:posOffset>
            </wp:positionH>
            <wp:positionV relativeFrom="paragraph">
              <wp:posOffset>19050</wp:posOffset>
            </wp:positionV>
            <wp:extent cx="67310" cy="2532380"/>
            <wp:effectExtent l="0" t="0" r="0" b="0"/>
            <wp:wrapNone/>
            <wp:docPr id="861" name="Picture 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1"/>
                    <pic:cNvPicPr>
                      <a:picLocks noChangeAspect="1" noChangeArrowheads="1"/>
                    </pic:cNvPicPr>
                  </pic:nvPicPr>
                  <pic:blipFill>
                    <a:blip r:embed="rId574"/>
                    <a:srcRect/>
                    <a:stretch>
                      <a:fillRect/>
                    </a:stretch>
                  </pic:blipFill>
                  <pic:spPr bwMode="auto">
                    <a:xfrm>
                      <a:off x="0" y="0"/>
                      <a:ext cx="67310" cy="2532380"/>
                    </a:xfrm>
                    <a:prstGeom prst="rect">
                      <a:avLst/>
                    </a:prstGeom>
                    <a:noFill/>
                  </pic:spPr>
                </pic:pic>
              </a:graphicData>
            </a:graphic>
          </wp:anchor>
        </w:drawing>
      </w:r>
      <w:r>
        <w:rPr>
          <w:noProof/>
          <w:sz w:val="20"/>
          <w:szCs w:val="20"/>
        </w:rPr>
        <w:drawing>
          <wp:anchor distT="0" distB="0" distL="114300" distR="114300" simplePos="0" relativeHeight="251810816" behindDoc="1" locked="0" layoutInCell="0" allowOverlap="1" wp14:anchorId="7025B131" wp14:editId="710B9E8E">
            <wp:simplePos x="0" y="0"/>
            <wp:positionH relativeFrom="column">
              <wp:posOffset>5741035</wp:posOffset>
            </wp:positionH>
            <wp:positionV relativeFrom="paragraph">
              <wp:posOffset>19050</wp:posOffset>
            </wp:positionV>
            <wp:extent cx="80010" cy="2532380"/>
            <wp:effectExtent l="0" t="0" r="0" b="0"/>
            <wp:wrapNone/>
            <wp:docPr id="862" name="Picture 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2"/>
                    <pic:cNvPicPr>
                      <a:picLocks noChangeAspect="1" noChangeArrowheads="1"/>
                    </pic:cNvPicPr>
                  </pic:nvPicPr>
                  <pic:blipFill>
                    <a:blip r:embed="rId575"/>
                    <a:srcRect/>
                    <a:stretch>
                      <a:fillRect/>
                    </a:stretch>
                  </pic:blipFill>
                  <pic:spPr bwMode="auto">
                    <a:xfrm>
                      <a:off x="0" y="0"/>
                      <a:ext cx="80010" cy="2532380"/>
                    </a:xfrm>
                    <a:prstGeom prst="rect">
                      <a:avLst/>
                    </a:prstGeom>
                    <a:noFill/>
                  </pic:spPr>
                </pic:pic>
              </a:graphicData>
            </a:graphic>
          </wp:anchor>
        </w:drawing>
      </w:r>
      <w:r>
        <w:rPr>
          <w:noProof/>
          <w:sz w:val="20"/>
          <w:szCs w:val="20"/>
        </w:rPr>
        <w:drawing>
          <wp:anchor distT="0" distB="0" distL="114300" distR="114300" simplePos="0" relativeHeight="251811840" behindDoc="1" locked="0" layoutInCell="0" allowOverlap="1" wp14:anchorId="65CEB43B" wp14:editId="45E52502">
            <wp:simplePos x="0" y="0"/>
            <wp:positionH relativeFrom="column">
              <wp:posOffset>464185</wp:posOffset>
            </wp:positionH>
            <wp:positionV relativeFrom="paragraph">
              <wp:posOffset>-76835</wp:posOffset>
            </wp:positionV>
            <wp:extent cx="114935" cy="2732405"/>
            <wp:effectExtent l="0" t="0" r="0" b="0"/>
            <wp:wrapNone/>
            <wp:docPr id="863" name="Picture 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3"/>
                    <pic:cNvPicPr>
                      <a:picLocks noChangeAspect="1" noChangeArrowheads="1"/>
                    </pic:cNvPicPr>
                  </pic:nvPicPr>
                  <pic:blipFill>
                    <a:blip r:embed="rId576"/>
                    <a:srcRect/>
                    <a:stretch>
                      <a:fillRect/>
                    </a:stretch>
                  </pic:blipFill>
                  <pic:spPr bwMode="auto">
                    <a:xfrm>
                      <a:off x="0" y="0"/>
                      <a:ext cx="114935" cy="2732405"/>
                    </a:xfrm>
                    <a:prstGeom prst="rect">
                      <a:avLst/>
                    </a:prstGeom>
                    <a:noFill/>
                  </pic:spPr>
                </pic:pic>
              </a:graphicData>
            </a:graphic>
          </wp:anchor>
        </w:drawing>
      </w:r>
    </w:p>
    <w:p w14:paraId="4538C2F6" w14:textId="77777777" w:rsidR="004B413C" w:rsidRDefault="004B413C">
      <w:pPr>
        <w:spacing w:line="200" w:lineRule="exact"/>
        <w:rPr>
          <w:sz w:val="20"/>
          <w:szCs w:val="20"/>
        </w:rPr>
      </w:pPr>
    </w:p>
    <w:p w14:paraId="2D9C3B53" w14:textId="77777777" w:rsidR="004B413C" w:rsidRDefault="004B413C">
      <w:pPr>
        <w:spacing w:line="200" w:lineRule="exact"/>
        <w:rPr>
          <w:sz w:val="20"/>
          <w:szCs w:val="20"/>
        </w:rPr>
      </w:pPr>
    </w:p>
    <w:p w14:paraId="5D9C9E77" w14:textId="77777777" w:rsidR="004B413C" w:rsidRDefault="004B413C">
      <w:pPr>
        <w:spacing w:line="260" w:lineRule="exact"/>
        <w:rPr>
          <w:sz w:val="20"/>
          <w:szCs w:val="20"/>
        </w:rPr>
      </w:pPr>
    </w:p>
    <w:p w14:paraId="5C7827BA" w14:textId="77777777" w:rsidR="004B413C" w:rsidRDefault="00EC2FEA">
      <w:pPr>
        <w:ind w:left="290"/>
        <w:rPr>
          <w:sz w:val="20"/>
          <w:szCs w:val="20"/>
        </w:rPr>
      </w:pPr>
      <w:r>
        <w:rPr>
          <w:rFonts w:ascii="Arial" w:eastAsia="Arial" w:hAnsi="Arial" w:cs="Arial"/>
          <w:color w:val="4D4D4D"/>
          <w:sz w:val="18"/>
          <w:szCs w:val="18"/>
        </w:rPr>
        <w:t>2000</w:t>
      </w:r>
    </w:p>
    <w:p w14:paraId="0898E503" w14:textId="77777777" w:rsidR="004B413C" w:rsidRDefault="004B413C">
      <w:pPr>
        <w:spacing w:line="200" w:lineRule="exact"/>
        <w:rPr>
          <w:sz w:val="20"/>
          <w:szCs w:val="20"/>
        </w:rPr>
      </w:pPr>
    </w:p>
    <w:p w14:paraId="6C9660C8" w14:textId="77777777" w:rsidR="004B413C" w:rsidRDefault="004B413C">
      <w:pPr>
        <w:spacing w:line="200" w:lineRule="exact"/>
        <w:rPr>
          <w:sz w:val="20"/>
          <w:szCs w:val="20"/>
        </w:rPr>
      </w:pPr>
    </w:p>
    <w:p w14:paraId="600BB770" w14:textId="77777777" w:rsidR="004B413C" w:rsidRDefault="004B413C">
      <w:pPr>
        <w:spacing w:line="280" w:lineRule="exact"/>
        <w:rPr>
          <w:sz w:val="20"/>
          <w:szCs w:val="20"/>
        </w:rPr>
      </w:pPr>
    </w:p>
    <w:p w14:paraId="3C893B59" w14:textId="77777777" w:rsidR="004B413C" w:rsidRDefault="00EC2FEA">
      <w:pPr>
        <w:ind w:left="290"/>
        <w:rPr>
          <w:sz w:val="20"/>
          <w:szCs w:val="20"/>
        </w:rPr>
      </w:pPr>
      <w:r>
        <w:rPr>
          <w:rFonts w:ascii="Arial" w:eastAsia="Arial" w:hAnsi="Arial" w:cs="Arial"/>
          <w:color w:val="4D4D4D"/>
          <w:sz w:val="18"/>
          <w:szCs w:val="18"/>
        </w:rPr>
        <w:t>2005</w:t>
      </w:r>
    </w:p>
    <w:p w14:paraId="77B6A23D" w14:textId="77777777" w:rsidR="004B413C" w:rsidRDefault="004B413C">
      <w:pPr>
        <w:spacing w:line="26" w:lineRule="exact"/>
        <w:rPr>
          <w:sz w:val="20"/>
          <w:szCs w:val="20"/>
        </w:rPr>
      </w:pPr>
    </w:p>
    <w:tbl>
      <w:tblPr>
        <w:tblW w:w="0" w:type="auto"/>
        <w:tblLayout w:type="fixed"/>
        <w:tblCellMar>
          <w:left w:w="0" w:type="dxa"/>
          <w:right w:w="0" w:type="dxa"/>
        </w:tblCellMar>
        <w:tblLook w:val="04A0" w:firstRow="1" w:lastRow="0" w:firstColumn="1" w:lastColumn="0" w:noHBand="0" w:noVBand="1"/>
      </w:tblPr>
      <w:tblGrid>
        <w:gridCol w:w="230"/>
      </w:tblGrid>
      <w:tr w:rsidR="004B413C" w14:paraId="6ED5F803" w14:textId="77777777">
        <w:trPr>
          <w:trHeight w:val="440"/>
        </w:trPr>
        <w:tc>
          <w:tcPr>
            <w:tcW w:w="230" w:type="dxa"/>
            <w:textDirection w:val="btLr"/>
            <w:vAlign w:val="bottom"/>
          </w:tcPr>
          <w:p w14:paraId="347B075B" w14:textId="77777777" w:rsidR="004B413C" w:rsidRDefault="00EC2FEA">
            <w:pPr>
              <w:rPr>
                <w:sz w:val="20"/>
                <w:szCs w:val="20"/>
              </w:rPr>
            </w:pPr>
            <w:r>
              <w:rPr>
                <w:rFonts w:ascii="Arial" w:eastAsia="Arial" w:hAnsi="Arial" w:cs="Arial"/>
                <w:sz w:val="20"/>
                <w:szCs w:val="20"/>
              </w:rPr>
              <w:t>Year</w:t>
            </w:r>
          </w:p>
        </w:tc>
      </w:tr>
    </w:tbl>
    <w:p w14:paraId="21986FA5" w14:textId="77777777" w:rsidR="004B413C" w:rsidRDefault="004B413C">
      <w:pPr>
        <w:spacing w:line="214" w:lineRule="exact"/>
        <w:rPr>
          <w:sz w:val="20"/>
          <w:szCs w:val="20"/>
        </w:rPr>
      </w:pPr>
    </w:p>
    <w:p w14:paraId="6FFFDDC9" w14:textId="77777777" w:rsidR="004B413C" w:rsidRDefault="00EC2FEA">
      <w:pPr>
        <w:ind w:left="290"/>
        <w:rPr>
          <w:sz w:val="20"/>
          <w:szCs w:val="20"/>
        </w:rPr>
      </w:pPr>
      <w:r>
        <w:rPr>
          <w:rFonts w:ascii="Arial" w:eastAsia="Arial" w:hAnsi="Arial" w:cs="Arial"/>
          <w:color w:val="4D4D4D"/>
          <w:sz w:val="18"/>
          <w:szCs w:val="18"/>
        </w:rPr>
        <w:t>2010</w:t>
      </w:r>
    </w:p>
    <w:p w14:paraId="45EC67D9" w14:textId="77777777" w:rsidR="004B413C" w:rsidRDefault="004B413C">
      <w:pPr>
        <w:spacing w:line="200" w:lineRule="exact"/>
        <w:rPr>
          <w:sz w:val="20"/>
          <w:szCs w:val="20"/>
        </w:rPr>
      </w:pPr>
    </w:p>
    <w:p w14:paraId="1958C52E" w14:textId="77777777" w:rsidR="004B413C" w:rsidRDefault="004B413C">
      <w:pPr>
        <w:spacing w:line="200" w:lineRule="exact"/>
        <w:rPr>
          <w:sz w:val="20"/>
          <w:szCs w:val="20"/>
        </w:rPr>
      </w:pPr>
    </w:p>
    <w:p w14:paraId="7D9124EA" w14:textId="77777777" w:rsidR="004B413C" w:rsidRDefault="004B413C">
      <w:pPr>
        <w:spacing w:line="280" w:lineRule="exact"/>
        <w:rPr>
          <w:sz w:val="20"/>
          <w:szCs w:val="20"/>
        </w:rPr>
      </w:pPr>
    </w:p>
    <w:p w14:paraId="44420F7B" w14:textId="77777777" w:rsidR="004B413C" w:rsidRDefault="00EC2FEA">
      <w:pPr>
        <w:ind w:left="290"/>
        <w:rPr>
          <w:sz w:val="20"/>
          <w:szCs w:val="20"/>
        </w:rPr>
      </w:pPr>
      <w:r>
        <w:rPr>
          <w:rFonts w:ascii="Arial" w:eastAsia="Arial" w:hAnsi="Arial" w:cs="Arial"/>
          <w:color w:val="4D4D4D"/>
          <w:sz w:val="18"/>
          <w:szCs w:val="18"/>
        </w:rPr>
        <w:t>2015</w:t>
      </w:r>
    </w:p>
    <w:p w14:paraId="3558BFDF" w14:textId="77777777" w:rsidR="004B413C" w:rsidRDefault="00EC2FEA">
      <w:pPr>
        <w:spacing w:line="20" w:lineRule="exact"/>
        <w:rPr>
          <w:sz w:val="20"/>
          <w:szCs w:val="20"/>
        </w:rPr>
      </w:pPr>
      <w:r>
        <w:rPr>
          <w:noProof/>
          <w:sz w:val="20"/>
          <w:szCs w:val="20"/>
        </w:rPr>
        <mc:AlternateContent>
          <mc:Choice Requires="wps">
            <w:drawing>
              <wp:anchor distT="0" distB="0" distL="114300" distR="114300" simplePos="0" relativeHeight="251812864" behindDoc="1" locked="0" layoutInCell="0" allowOverlap="1" wp14:anchorId="02C994F2" wp14:editId="0A63CBE1">
                <wp:simplePos x="0" y="0"/>
                <wp:positionH relativeFrom="column">
                  <wp:posOffset>648335</wp:posOffset>
                </wp:positionH>
                <wp:positionV relativeFrom="paragraph">
                  <wp:posOffset>394970</wp:posOffset>
                </wp:positionV>
                <wp:extent cx="80645" cy="0"/>
                <wp:effectExtent l="0" t="0" r="0" b="0"/>
                <wp:wrapNone/>
                <wp:docPr id="864" name="Shape 86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80645" cy="4763"/>
                        </a:xfrm>
                        <a:prstGeom prst="line">
                          <a:avLst/>
                        </a:prstGeom>
                        <a:solidFill>
                          <a:srgbClr val="FFFFFF"/>
                        </a:solidFill>
                        <a:ln w="13589">
                          <a:solidFill>
                            <a:srgbClr val="000000"/>
                          </a:solidFill>
                          <a:miter lim="800000"/>
                          <a:headEnd/>
                          <a:tailEnd/>
                        </a:ln>
                      </wps:spPr>
                      <wps:bodyPr/>
                    </wps:wsp>
                  </a:graphicData>
                </a:graphic>
              </wp:anchor>
            </w:drawing>
          </mc:Choice>
          <mc:Fallback>
            <w:pict>
              <v:line w14:anchorId="254F9E09" id="Shape 864" o:spid="_x0000_s1026" style="position:absolute;z-index:-251503616;visibility:visible;mso-wrap-style:square;mso-wrap-distance-left:9pt;mso-wrap-distance-top:0;mso-wrap-distance-right:9pt;mso-wrap-distance-bottom:0;mso-position-horizontal:absolute;mso-position-horizontal-relative:text;mso-position-vertical:absolute;mso-position-vertical-relative:text" from="51.05pt,31.1pt" to="57.4pt,3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" o:allowincell="f" filled="t" strokeweight="1.07pt">
                <v:stroke joinstyle="miter"/>
                <o:lock v:ext="edit" shapetype="f"/>
              </v:line>
            </w:pict>
          </mc:Fallback>
        </mc:AlternateContent>
      </w:r>
      <w:r>
        <w:rPr>
          <w:noProof/>
          <w:sz w:val="20"/>
          <w:szCs w:val="20"/>
        </w:rPr>
        <mc:AlternateContent>
          <mc:Choice Requires="wps">
            <w:drawing>
              <wp:anchor distT="0" distB="0" distL="114300" distR="114300" simplePos="0" relativeHeight="251813888" behindDoc="1" locked="0" layoutInCell="0" allowOverlap="1" wp14:anchorId="3191208D" wp14:editId="279A9955">
                <wp:simplePos x="0" y="0"/>
                <wp:positionH relativeFrom="column">
                  <wp:posOffset>798195</wp:posOffset>
                </wp:positionH>
                <wp:positionV relativeFrom="paragraph">
                  <wp:posOffset>394970</wp:posOffset>
                </wp:positionV>
                <wp:extent cx="80010" cy="0"/>
                <wp:effectExtent l="0" t="0" r="0" b="0"/>
                <wp:wrapNone/>
                <wp:docPr id="865" name="Shape 86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80010" cy="4763"/>
                        </a:xfrm>
                        <a:prstGeom prst="line">
                          <a:avLst/>
                        </a:prstGeom>
                        <a:solidFill>
                          <a:srgbClr val="FFFFFF"/>
                        </a:solidFill>
                        <a:ln w="13589">
                          <a:solidFill>
                            <a:srgbClr val="000000"/>
                          </a:solidFill>
                          <a:miter lim="800000"/>
                          <a:headEnd/>
                          <a:tailEnd/>
                        </a:ln>
                      </wps:spPr>
                      <wps:bodyPr/>
                    </wps:wsp>
                  </a:graphicData>
                </a:graphic>
              </wp:anchor>
            </w:drawing>
          </mc:Choice>
          <mc:Fallback>
            <w:pict>
              <v:line w14:anchorId="034A7396" id="Shape 865" o:spid="_x0000_s1026" style="position:absolute;z-index:-251502592;visibility:visible;mso-wrap-style:square;mso-wrap-distance-left:9pt;mso-wrap-distance-top:0;mso-wrap-distance-right:9pt;mso-wrap-distance-bottom:0;mso-position-horizontal:absolute;mso-position-horizontal-relative:text;mso-position-vertical:absolute;mso-position-vertical-relative:text" from="62.85pt,31.1pt" to="69.15pt,3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" o:allowincell="f" filled="t" strokeweight="1.07pt">
                <v:stroke joinstyle="miter"/>
                <o:lock v:ext="edit" shapetype="f"/>
              </v:line>
            </w:pict>
          </mc:Fallback>
        </mc:AlternateContent>
      </w:r>
      <w:r>
        <w:rPr>
          <w:noProof/>
          <w:sz w:val="20"/>
          <w:szCs w:val="20"/>
        </w:rPr>
        <mc:AlternateContent>
          <mc:Choice Requires="wps">
            <w:drawing>
              <wp:anchor distT="0" distB="0" distL="114300" distR="114300" simplePos="0" relativeHeight="251814912" behindDoc="1" locked="0" layoutInCell="0" allowOverlap="1" wp14:anchorId="70F90D7B" wp14:editId="1D8727B3">
                <wp:simplePos x="0" y="0"/>
                <wp:positionH relativeFrom="column">
                  <wp:posOffset>948055</wp:posOffset>
                </wp:positionH>
                <wp:positionV relativeFrom="paragraph">
                  <wp:posOffset>394970</wp:posOffset>
                </wp:positionV>
                <wp:extent cx="80010" cy="0"/>
                <wp:effectExtent l="0" t="0" r="0" b="0"/>
                <wp:wrapNone/>
                <wp:docPr id="866" name="Shape 86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80010" cy="4763"/>
                        </a:xfrm>
                        <a:prstGeom prst="line">
                          <a:avLst/>
                        </a:prstGeom>
                        <a:solidFill>
                          <a:srgbClr val="FFFFFF"/>
                        </a:solidFill>
                        <a:ln w="13589">
                          <a:solidFill>
                            <a:srgbClr val="000000"/>
                          </a:solidFill>
                          <a:miter lim="800000"/>
                          <a:headEnd/>
                          <a:tailEnd/>
                        </a:ln>
                      </wps:spPr>
                      <wps:bodyPr/>
                    </wps:wsp>
                  </a:graphicData>
                </a:graphic>
              </wp:anchor>
            </w:drawing>
          </mc:Choice>
          <mc:Fallback>
            <w:pict>
              <v:line w14:anchorId="74FFAE10" id="Shape 866" o:spid="_x0000_s1026" style="position:absolute;z-index:-251501568;visibility:visible;mso-wrap-style:square;mso-wrap-distance-left:9pt;mso-wrap-distance-top:0;mso-wrap-distance-right:9pt;mso-wrap-distance-bottom:0;mso-position-horizontal:absolute;mso-position-horizontal-relative:text;mso-position-vertical:absolute;mso-position-vertical-relative:text" from="74.65pt,31.1pt" to="80.95pt,3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" o:allowincell="f" filled="t" strokeweight="1.07pt">
                <v:stroke joinstyle="miter"/>
                <o:lock v:ext="edit" shapetype="f"/>
              </v:line>
            </w:pict>
          </mc:Fallback>
        </mc:AlternateContent>
      </w:r>
      <w:r>
        <w:rPr>
          <w:noProof/>
          <w:sz w:val="20"/>
          <w:szCs w:val="20"/>
        </w:rPr>
        <mc:AlternateContent>
          <mc:Choice Requires="wps">
            <w:drawing>
              <wp:anchor distT="0" distB="0" distL="114300" distR="114300" simplePos="0" relativeHeight="251815936" behindDoc="1" locked="0" layoutInCell="0" allowOverlap="1" wp14:anchorId="650AD192" wp14:editId="6B16BC2E">
                <wp:simplePos x="0" y="0"/>
                <wp:positionH relativeFrom="column">
                  <wp:posOffset>1097915</wp:posOffset>
                </wp:positionH>
                <wp:positionV relativeFrom="paragraph">
                  <wp:posOffset>394970</wp:posOffset>
                </wp:positionV>
                <wp:extent cx="80010" cy="0"/>
                <wp:effectExtent l="0" t="0" r="0" b="0"/>
                <wp:wrapNone/>
                <wp:docPr id="867" name="Shape 86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80010" cy="4763"/>
                        </a:xfrm>
                        <a:prstGeom prst="line">
                          <a:avLst/>
                        </a:prstGeom>
                        <a:solidFill>
                          <a:srgbClr val="FFFFFF"/>
                        </a:solidFill>
                        <a:ln w="13589">
                          <a:solidFill>
                            <a:srgbClr val="000000"/>
                          </a:solidFill>
                          <a:miter lim="800000"/>
                          <a:headEnd/>
                          <a:tailEnd/>
                        </a:ln>
                      </wps:spPr>
                      <wps:bodyPr/>
                    </wps:wsp>
                  </a:graphicData>
                </a:graphic>
              </wp:anchor>
            </w:drawing>
          </mc:Choice>
          <mc:Fallback>
            <w:pict>
              <v:line w14:anchorId="4FFA8A18" id="Shape 867" o:spid="_x0000_s1026" style="position:absolute;z-index:-251500544;visibility:visible;mso-wrap-style:square;mso-wrap-distance-left:9pt;mso-wrap-distance-top:0;mso-wrap-distance-right:9pt;mso-wrap-distance-bottom:0;mso-position-horizontal:absolute;mso-position-horizontal-relative:text;mso-position-vertical:absolute;mso-position-vertical-relative:text" from="86.45pt,31.1pt" to="92.75pt,3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" o:allowincell="f" filled="t" strokeweight="1.07pt">
                <v:stroke joinstyle="miter"/>
                <o:lock v:ext="edit" shapetype="f"/>
              </v:line>
            </w:pict>
          </mc:Fallback>
        </mc:AlternateContent>
      </w:r>
      <w:r>
        <w:rPr>
          <w:noProof/>
          <w:sz w:val="20"/>
          <w:szCs w:val="20"/>
        </w:rPr>
        <mc:AlternateContent>
          <mc:Choice Requires="wps">
            <w:drawing>
              <wp:anchor distT="0" distB="0" distL="114300" distR="114300" simplePos="0" relativeHeight="251816960" behindDoc="1" locked="0" layoutInCell="0" allowOverlap="1" wp14:anchorId="623E315C" wp14:editId="06F891FC">
                <wp:simplePos x="0" y="0"/>
                <wp:positionH relativeFrom="column">
                  <wp:posOffset>1247775</wp:posOffset>
                </wp:positionH>
                <wp:positionV relativeFrom="paragraph">
                  <wp:posOffset>394970</wp:posOffset>
                </wp:positionV>
                <wp:extent cx="80010" cy="0"/>
                <wp:effectExtent l="0" t="0" r="0" b="0"/>
                <wp:wrapNone/>
                <wp:docPr id="868" name="Shape 86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80010" cy="4763"/>
                        </a:xfrm>
                        <a:prstGeom prst="line">
                          <a:avLst/>
                        </a:prstGeom>
                        <a:solidFill>
                          <a:srgbClr val="FFFFFF"/>
                        </a:solidFill>
                        <a:ln w="13589">
                          <a:solidFill>
                            <a:srgbClr val="000000"/>
                          </a:solidFill>
                          <a:miter lim="800000"/>
                          <a:headEnd/>
                          <a:tailEnd/>
                        </a:ln>
                      </wps:spPr>
                      <wps:bodyPr/>
                    </wps:wsp>
                  </a:graphicData>
                </a:graphic>
              </wp:anchor>
            </w:drawing>
          </mc:Choice>
          <mc:Fallback>
            <w:pict>
              <v:line w14:anchorId="49B664F5" id="Shape 868" o:spid="_x0000_s1026" style="position:absolute;z-index:-251499520;visibility:visible;mso-wrap-style:square;mso-wrap-distance-left:9pt;mso-wrap-distance-top:0;mso-wrap-distance-right:9pt;mso-wrap-distance-bottom:0;mso-position-horizontal:absolute;mso-position-horizontal-relative:text;mso-position-vertical:absolute;mso-position-vertical-relative:text" from="98.25pt,31.1pt" to="104.55pt,3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" o:allowincell="f" filled="t" strokeweight="1.07pt">
                <v:stroke joinstyle="miter"/>
                <o:lock v:ext="edit" shapetype="f"/>
              </v:line>
            </w:pict>
          </mc:Fallback>
        </mc:AlternateContent>
      </w:r>
      <w:r>
        <w:rPr>
          <w:noProof/>
          <w:sz w:val="20"/>
          <w:szCs w:val="20"/>
        </w:rPr>
        <mc:AlternateContent>
          <mc:Choice Requires="wps">
            <w:drawing>
              <wp:anchor distT="0" distB="0" distL="114300" distR="114300" simplePos="0" relativeHeight="251817984" behindDoc="1" locked="0" layoutInCell="0" allowOverlap="1" wp14:anchorId="090511D2" wp14:editId="22894B48">
                <wp:simplePos x="0" y="0"/>
                <wp:positionH relativeFrom="column">
                  <wp:posOffset>1397635</wp:posOffset>
                </wp:positionH>
                <wp:positionV relativeFrom="paragraph">
                  <wp:posOffset>394970</wp:posOffset>
                </wp:positionV>
                <wp:extent cx="80010" cy="0"/>
                <wp:effectExtent l="0" t="0" r="0" b="0"/>
                <wp:wrapNone/>
                <wp:docPr id="869" name="Shape 86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80010" cy="4763"/>
                        </a:xfrm>
                        <a:prstGeom prst="line">
                          <a:avLst/>
                        </a:prstGeom>
                        <a:solidFill>
                          <a:srgbClr val="FFFFFF"/>
                        </a:solidFill>
                        <a:ln w="13589">
                          <a:solidFill>
                            <a:srgbClr val="000000"/>
                          </a:solidFill>
                          <a:miter lim="800000"/>
                          <a:headEnd/>
                          <a:tailEnd/>
                        </a:ln>
                      </wps:spPr>
                      <wps:bodyPr/>
                    </wps:wsp>
                  </a:graphicData>
                </a:graphic>
              </wp:anchor>
            </w:drawing>
          </mc:Choice>
          <mc:Fallback>
            <w:pict>
              <v:line w14:anchorId="7CC9A7B1" id="Shape 869" o:spid="_x0000_s1026" style="position:absolute;z-index:-251498496;visibility:visible;mso-wrap-style:square;mso-wrap-distance-left:9pt;mso-wrap-distance-top:0;mso-wrap-distance-right:9pt;mso-wrap-distance-bottom:0;mso-position-horizontal:absolute;mso-position-horizontal-relative:text;mso-position-vertical:absolute;mso-position-vertical-relative:text" from="110.05pt,31.1pt" to="116.35pt,3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" o:allowincell="f" filled="t" strokeweight="1.07pt">
                <v:stroke joinstyle="miter"/>
                <o:lock v:ext="edit" shapetype="f"/>
              </v:line>
            </w:pict>
          </mc:Fallback>
        </mc:AlternateContent>
      </w:r>
      <w:r>
        <w:rPr>
          <w:noProof/>
          <w:sz w:val="20"/>
          <w:szCs w:val="20"/>
        </w:rPr>
        <mc:AlternateContent>
          <mc:Choice Requires="wps">
            <w:drawing>
              <wp:anchor distT="0" distB="0" distL="114300" distR="114300" simplePos="0" relativeHeight="251819008" behindDoc="1" locked="0" layoutInCell="0" allowOverlap="1" wp14:anchorId="0819C028" wp14:editId="5EED7E72">
                <wp:simplePos x="0" y="0"/>
                <wp:positionH relativeFrom="column">
                  <wp:posOffset>1546860</wp:posOffset>
                </wp:positionH>
                <wp:positionV relativeFrom="paragraph">
                  <wp:posOffset>394970</wp:posOffset>
                </wp:positionV>
                <wp:extent cx="80645" cy="0"/>
                <wp:effectExtent l="0" t="0" r="0" b="0"/>
                <wp:wrapNone/>
                <wp:docPr id="870" name="Shape 87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80645" cy="4763"/>
                        </a:xfrm>
                        <a:prstGeom prst="line">
                          <a:avLst/>
                        </a:prstGeom>
                        <a:solidFill>
                          <a:srgbClr val="FFFFFF"/>
                        </a:solidFill>
                        <a:ln w="13589">
                          <a:solidFill>
                            <a:srgbClr val="000000"/>
                          </a:solidFill>
                          <a:miter lim="800000"/>
                          <a:headEnd/>
                          <a:tailEnd/>
                        </a:ln>
                      </wps:spPr>
                      <wps:bodyPr/>
                    </wps:wsp>
                  </a:graphicData>
                </a:graphic>
              </wp:anchor>
            </w:drawing>
          </mc:Choice>
          <mc:Fallback>
            <w:pict>
              <v:line w14:anchorId="2AFFB387" id="Shape 870" o:spid="_x0000_s1026" style="position:absolute;z-index:-251497472;visibility:visible;mso-wrap-style:square;mso-wrap-distance-left:9pt;mso-wrap-distance-top:0;mso-wrap-distance-right:9pt;mso-wrap-distance-bottom:0;mso-position-horizontal:absolute;mso-position-horizontal-relative:text;mso-position-vertical:absolute;mso-position-vertical-relative:text" from="121.8pt,31.1pt" to="128.15pt,3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" o:allowincell="f" filled="t" strokeweight="1.07pt">
                <v:stroke joinstyle="miter"/>
                <o:lock v:ext="edit" shapetype="f"/>
              </v:line>
            </w:pict>
          </mc:Fallback>
        </mc:AlternateContent>
      </w:r>
      <w:r>
        <w:rPr>
          <w:noProof/>
          <w:sz w:val="20"/>
          <w:szCs w:val="20"/>
        </w:rPr>
        <mc:AlternateContent>
          <mc:Choice Requires="wps">
            <w:drawing>
              <wp:anchor distT="0" distB="0" distL="114300" distR="114300" simplePos="0" relativeHeight="251820032" behindDoc="1" locked="0" layoutInCell="0" allowOverlap="1" wp14:anchorId="5818B2EE" wp14:editId="4695344B">
                <wp:simplePos x="0" y="0"/>
                <wp:positionH relativeFrom="column">
                  <wp:posOffset>1696720</wp:posOffset>
                </wp:positionH>
                <wp:positionV relativeFrom="paragraph">
                  <wp:posOffset>394970</wp:posOffset>
                </wp:positionV>
                <wp:extent cx="80010" cy="0"/>
                <wp:effectExtent l="0" t="0" r="0" b="0"/>
                <wp:wrapNone/>
                <wp:docPr id="871" name="Shape 87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80010" cy="4763"/>
                        </a:xfrm>
                        <a:prstGeom prst="line">
                          <a:avLst/>
                        </a:prstGeom>
                        <a:solidFill>
                          <a:srgbClr val="FFFFFF"/>
                        </a:solidFill>
                        <a:ln w="13589">
                          <a:solidFill>
                            <a:srgbClr val="000000"/>
                          </a:solidFill>
                          <a:miter lim="800000"/>
                          <a:headEnd/>
                          <a:tailEnd/>
                        </a:ln>
                      </wps:spPr>
                      <wps:bodyPr/>
                    </wps:wsp>
                  </a:graphicData>
                </a:graphic>
              </wp:anchor>
            </w:drawing>
          </mc:Choice>
          <mc:Fallback>
            <w:pict>
              <v:line w14:anchorId="3FF9EAD6" id="Shape 871" o:spid="_x0000_s1026" style="position:absolute;z-index:-251496448;visibility:visible;mso-wrap-style:square;mso-wrap-distance-left:9pt;mso-wrap-distance-top:0;mso-wrap-distance-right:9pt;mso-wrap-distance-bottom:0;mso-position-horizontal:absolute;mso-position-horizontal-relative:text;mso-position-vertical:absolute;mso-position-vertical-relative:text" from="133.6pt,31.1pt" to="139.9pt,3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" o:allowincell="f" filled="t" strokeweight="1.07pt">
                <v:stroke joinstyle="miter"/>
                <o:lock v:ext="edit" shapetype="f"/>
              </v:line>
            </w:pict>
          </mc:Fallback>
        </mc:AlternateContent>
      </w:r>
      <w:r>
        <w:rPr>
          <w:noProof/>
          <w:sz w:val="20"/>
          <w:szCs w:val="20"/>
        </w:rPr>
        <mc:AlternateContent>
          <mc:Choice Requires="wps">
            <w:drawing>
              <wp:anchor distT="0" distB="0" distL="114300" distR="114300" simplePos="0" relativeHeight="251821056" behindDoc="1" locked="0" layoutInCell="0" allowOverlap="1" wp14:anchorId="6504074C" wp14:editId="6698D795">
                <wp:simplePos x="0" y="0"/>
                <wp:positionH relativeFrom="column">
                  <wp:posOffset>1846580</wp:posOffset>
                </wp:positionH>
                <wp:positionV relativeFrom="paragraph">
                  <wp:posOffset>394970</wp:posOffset>
                </wp:positionV>
                <wp:extent cx="80010" cy="0"/>
                <wp:effectExtent l="0" t="0" r="0" b="0"/>
                <wp:wrapNone/>
                <wp:docPr id="872" name="Shape 87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80010" cy="4763"/>
                        </a:xfrm>
                        <a:prstGeom prst="line">
                          <a:avLst/>
                        </a:prstGeom>
                        <a:solidFill>
                          <a:srgbClr val="FFFFFF"/>
                        </a:solidFill>
                        <a:ln w="13589">
                          <a:solidFill>
                            <a:srgbClr val="000000"/>
                          </a:solidFill>
                          <a:miter lim="800000"/>
                          <a:headEnd/>
                          <a:tailEnd/>
                        </a:ln>
                      </wps:spPr>
                      <wps:bodyPr/>
                    </wps:wsp>
                  </a:graphicData>
                </a:graphic>
              </wp:anchor>
            </w:drawing>
          </mc:Choice>
          <mc:Fallback>
            <w:pict>
              <v:line w14:anchorId="559B6B19" id="Shape 872" o:spid="_x0000_s1026" style="position:absolute;z-index:-251495424;visibility:visible;mso-wrap-style:square;mso-wrap-distance-left:9pt;mso-wrap-distance-top:0;mso-wrap-distance-right:9pt;mso-wrap-distance-bottom:0;mso-position-horizontal:absolute;mso-position-horizontal-relative:text;mso-position-vertical:absolute;mso-position-vertical-relative:text" from="145.4pt,31.1pt" to="151.7pt,3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" o:allowincell="f" filled="t" strokeweight="1.07pt">
                <v:stroke joinstyle="miter"/>
                <o:lock v:ext="edit" shapetype="f"/>
              </v:line>
            </w:pict>
          </mc:Fallback>
        </mc:AlternateContent>
      </w:r>
      <w:r>
        <w:rPr>
          <w:noProof/>
          <w:sz w:val="20"/>
          <w:szCs w:val="20"/>
        </w:rPr>
        <mc:AlternateContent>
          <mc:Choice Requires="wps">
            <w:drawing>
              <wp:anchor distT="0" distB="0" distL="114300" distR="114300" simplePos="0" relativeHeight="251822080" behindDoc="1" locked="0" layoutInCell="0" allowOverlap="1" wp14:anchorId="10935B54" wp14:editId="00236416">
                <wp:simplePos x="0" y="0"/>
                <wp:positionH relativeFrom="column">
                  <wp:posOffset>1996440</wp:posOffset>
                </wp:positionH>
                <wp:positionV relativeFrom="paragraph">
                  <wp:posOffset>394970</wp:posOffset>
                </wp:positionV>
                <wp:extent cx="80010" cy="0"/>
                <wp:effectExtent l="0" t="0" r="0" b="0"/>
                <wp:wrapNone/>
                <wp:docPr id="873" name="Shape 87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80010" cy="4763"/>
                        </a:xfrm>
                        <a:prstGeom prst="line">
                          <a:avLst/>
                        </a:prstGeom>
                        <a:solidFill>
                          <a:srgbClr val="FFFFFF"/>
                        </a:solidFill>
                        <a:ln w="13589">
                          <a:solidFill>
                            <a:srgbClr val="000000"/>
                          </a:solidFill>
                          <a:miter lim="800000"/>
                          <a:headEnd/>
                          <a:tailEnd/>
                        </a:ln>
                      </wps:spPr>
                      <wps:bodyPr/>
                    </wps:wsp>
                  </a:graphicData>
                </a:graphic>
              </wp:anchor>
            </w:drawing>
          </mc:Choice>
          <mc:Fallback>
            <w:pict>
              <v:line w14:anchorId="7CD9585F" id="Shape 873" o:spid="_x0000_s1026" style="position:absolute;z-index:-251494400;visibility:visible;mso-wrap-style:square;mso-wrap-distance-left:9pt;mso-wrap-distance-top:0;mso-wrap-distance-right:9pt;mso-wrap-distance-bottom:0;mso-position-horizontal:absolute;mso-position-horizontal-relative:text;mso-position-vertical:absolute;mso-position-vertical-relative:text" from="157.2pt,31.1pt" to="163.5pt,3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" o:allowincell="f" filled="t" strokeweight="1.07pt">
                <v:stroke joinstyle="miter"/>
                <o:lock v:ext="edit" shapetype="f"/>
              </v:line>
            </w:pict>
          </mc:Fallback>
        </mc:AlternateContent>
      </w:r>
      <w:r>
        <w:rPr>
          <w:noProof/>
          <w:sz w:val="20"/>
          <w:szCs w:val="20"/>
        </w:rPr>
        <mc:AlternateContent>
          <mc:Choice Requires="wps">
            <w:drawing>
              <wp:anchor distT="0" distB="0" distL="114300" distR="114300" simplePos="0" relativeHeight="251823104" behindDoc="1" locked="0" layoutInCell="0" allowOverlap="1" wp14:anchorId="68C346CE" wp14:editId="26802A20">
                <wp:simplePos x="0" y="0"/>
                <wp:positionH relativeFrom="column">
                  <wp:posOffset>2146300</wp:posOffset>
                </wp:positionH>
                <wp:positionV relativeFrom="paragraph">
                  <wp:posOffset>394970</wp:posOffset>
                </wp:positionV>
                <wp:extent cx="80010" cy="0"/>
                <wp:effectExtent l="0" t="0" r="0" b="0"/>
                <wp:wrapNone/>
                <wp:docPr id="874" name="Shape 87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80010" cy="4763"/>
                        </a:xfrm>
                        <a:prstGeom prst="line">
                          <a:avLst/>
                        </a:prstGeom>
                        <a:solidFill>
                          <a:srgbClr val="FFFFFF"/>
                        </a:solidFill>
                        <a:ln w="13589">
                          <a:solidFill>
                            <a:srgbClr val="000000"/>
                          </a:solidFill>
                          <a:miter lim="800000"/>
                          <a:headEnd/>
                          <a:tailEnd/>
                        </a:ln>
                      </wps:spPr>
                      <wps:bodyPr/>
                    </wps:wsp>
                  </a:graphicData>
                </a:graphic>
              </wp:anchor>
            </w:drawing>
          </mc:Choice>
          <mc:Fallback>
            <w:pict>
              <v:line w14:anchorId="1D36DC1F" id="Shape 874" o:spid="_x0000_s1026" style="position:absolute;z-index:-251493376;visibility:visible;mso-wrap-style:square;mso-wrap-distance-left:9pt;mso-wrap-distance-top:0;mso-wrap-distance-right:9pt;mso-wrap-distance-bottom:0;mso-position-horizontal:absolute;mso-position-horizontal-relative:text;mso-position-vertical:absolute;mso-position-vertical-relative:text" from="169pt,31.1pt" to="175.3pt,3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" o:allowincell="f" filled="t" strokeweight="1.07pt">
                <v:stroke joinstyle="miter"/>
                <o:lock v:ext="edit" shapetype="f"/>
              </v:line>
            </w:pict>
          </mc:Fallback>
        </mc:AlternateContent>
      </w:r>
      <w:r>
        <w:rPr>
          <w:noProof/>
          <w:sz w:val="20"/>
          <w:szCs w:val="20"/>
        </w:rPr>
        <mc:AlternateContent>
          <mc:Choice Requires="wps">
            <w:drawing>
              <wp:anchor distT="0" distB="0" distL="114300" distR="114300" simplePos="0" relativeHeight="251824128" behindDoc="1" locked="0" layoutInCell="0" allowOverlap="1" wp14:anchorId="1DDCD4F6" wp14:editId="3BE291D9">
                <wp:simplePos x="0" y="0"/>
                <wp:positionH relativeFrom="column">
                  <wp:posOffset>2296160</wp:posOffset>
                </wp:positionH>
                <wp:positionV relativeFrom="paragraph">
                  <wp:posOffset>394970</wp:posOffset>
                </wp:positionV>
                <wp:extent cx="80010" cy="0"/>
                <wp:effectExtent l="0" t="0" r="0" b="0"/>
                <wp:wrapNone/>
                <wp:docPr id="875" name="Shape 87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80010" cy="4763"/>
                        </a:xfrm>
                        <a:prstGeom prst="line">
                          <a:avLst/>
                        </a:prstGeom>
                        <a:solidFill>
                          <a:srgbClr val="FFFFFF"/>
                        </a:solidFill>
                        <a:ln w="13589">
                          <a:solidFill>
                            <a:srgbClr val="000000"/>
                          </a:solidFill>
                          <a:miter lim="800000"/>
                          <a:headEnd/>
                          <a:tailEnd/>
                        </a:ln>
                      </wps:spPr>
                      <wps:bodyPr/>
                    </wps:wsp>
                  </a:graphicData>
                </a:graphic>
              </wp:anchor>
            </w:drawing>
          </mc:Choice>
          <mc:Fallback>
            <w:pict>
              <v:line w14:anchorId="2B23DCDA" id="Shape 875" o:spid="_x0000_s1026" style="position:absolute;z-index:-251492352;visibility:visible;mso-wrap-style:square;mso-wrap-distance-left:9pt;mso-wrap-distance-top:0;mso-wrap-distance-right:9pt;mso-wrap-distance-bottom:0;mso-position-horizontal:absolute;mso-position-horizontal-relative:text;mso-position-vertical:absolute;mso-position-vertical-relative:text" from="180.8pt,31.1pt" to="187.1pt,3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" o:allowincell="f" filled="t" strokeweight="1.07pt">
                <v:stroke joinstyle="miter"/>
                <o:lock v:ext="edit" shapetype="f"/>
              </v:line>
            </w:pict>
          </mc:Fallback>
        </mc:AlternateContent>
      </w:r>
      <w:r>
        <w:rPr>
          <w:noProof/>
          <w:sz w:val="20"/>
          <w:szCs w:val="20"/>
        </w:rPr>
        <mc:AlternateContent>
          <mc:Choice Requires="wps">
            <w:drawing>
              <wp:anchor distT="0" distB="0" distL="114300" distR="114300" simplePos="0" relativeHeight="251825152" behindDoc="1" locked="0" layoutInCell="0" allowOverlap="1" wp14:anchorId="7E01F94F" wp14:editId="2CC656D8">
                <wp:simplePos x="0" y="0"/>
                <wp:positionH relativeFrom="column">
                  <wp:posOffset>2445385</wp:posOffset>
                </wp:positionH>
                <wp:positionV relativeFrom="paragraph">
                  <wp:posOffset>394970</wp:posOffset>
                </wp:positionV>
                <wp:extent cx="80645" cy="0"/>
                <wp:effectExtent l="0" t="0" r="0" b="0"/>
                <wp:wrapNone/>
                <wp:docPr id="876" name="Shape 87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80645" cy="4763"/>
                        </a:xfrm>
                        <a:prstGeom prst="line">
                          <a:avLst/>
                        </a:prstGeom>
                        <a:solidFill>
                          <a:srgbClr val="FFFFFF"/>
                        </a:solidFill>
                        <a:ln w="13589">
                          <a:solidFill>
                            <a:srgbClr val="000000"/>
                          </a:solidFill>
                          <a:miter lim="800000"/>
                          <a:headEnd/>
                          <a:tailEnd/>
                        </a:ln>
                      </wps:spPr>
                      <wps:bodyPr/>
                    </wps:wsp>
                  </a:graphicData>
                </a:graphic>
              </wp:anchor>
            </w:drawing>
          </mc:Choice>
          <mc:Fallback>
            <w:pict>
              <v:line w14:anchorId="5AF69CB9" id="Shape 876" o:spid="_x0000_s1026" style="position:absolute;z-index:-251491328;visibility:visible;mso-wrap-style:square;mso-wrap-distance-left:9pt;mso-wrap-distance-top:0;mso-wrap-distance-right:9pt;mso-wrap-distance-bottom:0;mso-position-horizontal:absolute;mso-position-horizontal-relative:text;mso-position-vertical:absolute;mso-position-vertical-relative:text" from="192.55pt,31.1pt" to="198.9pt,3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" o:allowincell="f" filled="t" strokeweight="1.07pt">
                <v:stroke joinstyle="miter"/>
                <o:lock v:ext="edit" shapetype="f"/>
              </v:line>
            </w:pict>
          </mc:Fallback>
        </mc:AlternateContent>
      </w:r>
      <w:r>
        <w:rPr>
          <w:noProof/>
          <w:sz w:val="20"/>
          <w:szCs w:val="20"/>
        </w:rPr>
        <mc:AlternateContent>
          <mc:Choice Requires="wps">
            <w:drawing>
              <wp:anchor distT="0" distB="0" distL="114300" distR="114300" simplePos="0" relativeHeight="251826176" behindDoc="1" locked="0" layoutInCell="0" allowOverlap="1" wp14:anchorId="4FFE5BC8" wp14:editId="6C13F426">
                <wp:simplePos x="0" y="0"/>
                <wp:positionH relativeFrom="column">
                  <wp:posOffset>2595245</wp:posOffset>
                </wp:positionH>
                <wp:positionV relativeFrom="paragraph">
                  <wp:posOffset>394970</wp:posOffset>
                </wp:positionV>
                <wp:extent cx="80645" cy="0"/>
                <wp:effectExtent l="0" t="0" r="0" b="0"/>
                <wp:wrapNone/>
                <wp:docPr id="877" name="Shape 87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80645" cy="4763"/>
                        </a:xfrm>
                        <a:prstGeom prst="line">
                          <a:avLst/>
                        </a:prstGeom>
                        <a:solidFill>
                          <a:srgbClr val="FFFFFF"/>
                        </a:solidFill>
                        <a:ln w="13589">
                          <a:solidFill>
                            <a:srgbClr val="000000"/>
                          </a:solidFill>
                          <a:miter lim="800000"/>
                          <a:headEnd/>
                          <a:tailEnd/>
                        </a:ln>
                      </wps:spPr>
                      <wps:bodyPr/>
                    </wps:wsp>
                  </a:graphicData>
                </a:graphic>
              </wp:anchor>
            </w:drawing>
          </mc:Choice>
          <mc:Fallback>
            <w:pict>
              <v:line w14:anchorId="3A3E99DD" id="Shape 877" o:spid="_x0000_s1026" style="position:absolute;z-index:-251490304;visibility:visible;mso-wrap-style:square;mso-wrap-distance-left:9pt;mso-wrap-distance-top:0;mso-wrap-distance-right:9pt;mso-wrap-distance-bottom:0;mso-position-horizontal:absolute;mso-position-horizontal-relative:text;mso-position-vertical:absolute;mso-position-vertical-relative:text" from="204.35pt,31.1pt" to="210.7pt,3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" o:allowincell="f" filled="t" strokeweight="1.07pt">
                <v:stroke joinstyle="miter"/>
                <o:lock v:ext="edit" shapetype="f"/>
              </v:line>
            </w:pict>
          </mc:Fallback>
        </mc:AlternateContent>
      </w:r>
      <w:r>
        <w:rPr>
          <w:noProof/>
          <w:sz w:val="20"/>
          <w:szCs w:val="20"/>
        </w:rPr>
        <mc:AlternateContent>
          <mc:Choice Requires="wps">
            <w:drawing>
              <wp:anchor distT="0" distB="0" distL="114300" distR="114300" simplePos="0" relativeHeight="251827200" behindDoc="1" locked="0" layoutInCell="0" allowOverlap="1" wp14:anchorId="548A569B" wp14:editId="5A295B70">
                <wp:simplePos x="0" y="0"/>
                <wp:positionH relativeFrom="column">
                  <wp:posOffset>2745105</wp:posOffset>
                </wp:positionH>
                <wp:positionV relativeFrom="paragraph">
                  <wp:posOffset>394970</wp:posOffset>
                </wp:positionV>
                <wp:extent cx="80010" cy="0"/>
                <wp:effectExtent l="0" t="0" r="0" b="0"/>
                <wp:wrapNone/>
                <wp:docPr id="878" name="Shape 87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80010" cy="4763"/>
                        </a:xfrm>
                        <a:prstGeom prst="line">
                          <a:avLst/>
                        </a:prstGeom>
                        <a:solidFill>
                          <a:srgbClr val="FFFFFF"/>
                        </a:solidFill>
                        <a:ln w="13589">
                          <a:solidFill>
                            <a:srgbClr val="000000"/>
                          </a:solidFill>
                          <a:miter lim="800000"/>
                          <a:headEnd/>
                          <a:tailEnd/>
                        </a:ln>
                      </wps:spPr>
                      <wps:bodyPr/>
                    </wps:wsp>
                  </a:graphicData>
                </a:graphic>
              </wp:anchor>
            </w:drawing>
          </mc:Choice>
          <mc:Fallback>
            <w:pict>
              <v:line w14:anchorId="1D852474" id="Shape 878" o:spid="_x0000_s1026" style="position:absolute;z-index:-251489280;visibility:visible;mso-wrap-style:square;mso-wrap-distance-left:9pt;mso-wrap-distance-top:0;mso-wrap-distance-right:9pt;mso-wrap-distance-bottom:0;mso-position-horizontal:absolute;mso-position-horizontal-relative:text;mso-position-vertical:absolute;mso-position-vertical-relative:text" from="216.15pt,31.1pt" to="222.45pt,3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" o:allowincell="f" filled="t" strokeweight="1.07pt">
                <v:stroke joinstyle="miter"/>
                <o:lock v:ext="edit" shapetype="f"/>
              </v:line>
            </w:pict>
          </mc:Fallback>
        </mc:AlternateContent>
      </w:r>
      <w:r>
        <w:rPr>
          <w:noProof/>
          <w:sz w:val="20"/>
          <w:szCs w:val="20"/>
        </w:rPr>
        <mc:AlternateContent>
          <mc:Choice Requires="wps">
            <w:drawing>
              <wp:anchor distT="0" distB="0" distL="114300" distR="114300" simplePos="0" relativeHeight="251828224" behindDoc="1" locked="0" layoutInCell="0" allowOverlap="1" wp14:anchorId="7FA5BD70" wp14:editId="14616528">
                <wp:simplePos x="0" y="0"/>
                <wp:positionH relativeFrom="column">
                  <wp:posOffset>2894965</wp:posOffset>
                </wp:positionH>
                <wp:positionV relativeFrom="paragraph">
                  <wp:posOffset>394970</wp:posOffset>
                </wp:positionV>
                <wp:extent cx="80010" cy="0"/>
                <wp:effectExtent l="0" t="0" r="0" b="0"/>
                <wp:wrapNone/>
                <wp:docPr id="879" name="Shape 87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80010" cy="4763"/>
                        </a:xfrm>
                        <a:prstGeom prst="line">
                          <a:avLst/>
                        </a:prstGeom>
                        <a:solidFill>
                          <a:srgbClr val="FFFFFF"/>
                        </a:solidFill>
                        <a:ln w="13589">
                          <a:solidFill>
                            <a:srgbClr val="000000"/>
                          </a:solidFill>
                          <a:miter lim="800000"/>
                          <a:headEnd/>
                          <a:tailEnd/>
                        </a:ln>
                      </wps:spPr>
                      <wps:bodyPr/>
                    </wps:wsp>
                  </a:graphicData>
                </a:graphic>
              </wp:anchor>
            </w:drawing>
          </mc:Choice>
          <mc:Fallback>
            <w:pict>
              <v:line w14:anchorId="0A86E689" id="Shape 879" o:spid="_x0000_s1026" style="position:absolute;z-index:-251488256;visibility:visible;mso-wrap-style:square;mso-wrap-distance-left:9pt;mso-wrap-distance-top:0;mso-wrap-distance-right:9pt;mso-wrap-distance-bottom:0;mso-position-horizontal:absolute;mso-position-horizontal-relative:text;mso-position-vertical:absolute;mso-position-vertical-relative:text" from="227.95pt,31.1pt" to="234.25pt,3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" o:allowincell="f" filled="t" strokeweight="1.07pt">
                <v:stroke joinstyle="miter"/>
                <o:lock v:ext="edit" shapetype="f"/>
              </v:line>
            </w:pict>
          </mc:Fallback>
        </mc:AlternateContent>
      </w:r>
      <w:r>
        <w:rPr>
          <w:noProof/>
          <w:sz w:val="20"/>
          <w:szCs w:val="20"/>
        </w:rPr>
        <mc:AlternateContent>
          <mc:Choice Requires="wps">
            <w:drawing>
              <wp:anchor distT="0" distB="0" distL="114300" distR="114300" simplePos="0" relativeHeight="251829248" behindDoc="1" locked="0" layoutInCell="0" allowOverlap="1" wp14:anchorId="77725F8F" wp14:editId="79C8DB58">
                <wp:simplePos x="0" y="0"/>
                <wp:positionH relativeFrom="column">
                  <wp:posOffset>3044825</wp:posOffset>
                </wp:positionH>
                <wp:positionV relativeFrom="paragraph">
                  <wp:posOffset>394970</wp:posOffset>
                </wp:positionV>
                <wp:extent cx="80010" cy="0"/>
                <wp:effectExtent l="0" t="0" r="0" b="0"/>
                <wp:wrapNone/>
                <wp:docPr id="880" name="Shape 88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80010" cy="4763"/>
                        </a:xfrm>
                        <a:prstGeom prst="line">
                          <a:avLst/>
                        </a:prstGeom>
                        <a:solidFill>
                          <a:srgbClr val="FFFFFF"/>
                        </a:solidFill>
                        <a:ln w="13589">
                          <a:solidFill>
                            <a:srgbClr val="000000"/>
                          </a:solidFill>
                          <a:miter lim="800000"/>
                          <a:headEnd/>
                          <a:tailEnd/>
                        </a:ln>
                      </wps:spPr>
                      <wps:bodyPr/>
                    </wps:wsp>
                  </a:graphicData>
                </a:graphic>
              </wp:anchor>
            </w:drawing>
          </mc:Choice>
          <mc:Fallback>
            <w:pict>
              <v:line w14:anchorId="769BA7FA" id="Shape 880" o:spid="_x0000_s1026" style="position:absolute;z-index:-251487232;visibility:visible;mso-wrap-style:square;mso-wrap-distance-left:9pt;mso-wrap-distance-top:0;mso-wrap-distance-right:9pt;mso-wrap-distance-bottom:0;mso-position-horizontal:absolute;mso-position-horizontal-relative:text;mso-position-vertical:absolute;mso-position-vertical-relative:text" from="239.75pt,31.1pt" to="246.05pt,3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" o:allowincell="f" filled="t" strokeweight="1.07pt">
                <v:stroke joinstyle="miter"/>
                <o:lock v:ext="edit" shapetype="f"/>
              </v:line>
            </w:pict>
          </mc:Fallback>
        </mc:AlternateContent>
      </w:r>
      <w:r>
        <w:rPr>
          <w:noProof/>
          <w:sz w:val="20"/>
          <w:szCs w:val="20"/>
        </w:rPr>
        <mc:AlternateContent>
          <mc:Choice Requires="wps">
            <w:drawing>
              <wp:anchor distT="0" distB="0" distL="114300" distR="114300" simplePos="0" relativeHeight="251830272" behindDoc="1" locked="0" layoutInCell="0" allowOverlap="1" wp14:anchorId="2993BC7A" wp14:editId="23B25164">
                <wp:simplePos x="0" y="0"/>
                <wp:positionH relativeFrom="column">
                  <wp:posOffset>3194685</wp:posOffset>
                </wp:positionH>
                <wp:positionV relativeFrom="paragraph">
                  <wp:posOffset>394970</wp:posOffset>
                </wp:positionV>
                <wp:extent cx="80010" cy="0"/>
                <wp:effectExtent l="0" t="0" r="0" b="0"/>
                <wp:wrapNone/>
                <wp:docPr id="881" name="Shape 88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80010" cy="4763"/>
                        </a:xfrm>
                        <a:prstGeom prst="line">
                          <a:avLst/>
                        </a:prstGeom>
                        <a:solidFill>
                          <a:srgbClr val="FFFFFF"/>
                        </a:solidFill>
                        <a:ln w="13589">
                          <a:solidFill>
                            <a:srgbClr val="000000"/>
                          </a:solidFill>
                          <a:miter lim="800000"/>
                          <a:headEnd/>
                          <a:tailEnd/>
                        </a:ln>
                      </wps:spPr>
                      <wps:bodyPr/>
                    </wps:wsp>
                  </a:graphicData>
                </a:graphic>
              </wp:anchor>
            </w:drawing>
          </mc:Choice>
          <mc:Fallback>
            <w:pict>
              <v:line w14:anchorId="7EC038DF" id="Shape 881" o:spid="_x0000_s1026" style="position:absolute;z-index:-251486208;visibility:visible;mso-wrap-style:square;mso-wrap-distance-left:9pt;mso-wrap-distance-top:0;mso-wrap-distance-right:9pt;mso-wrap-distance-bottom:0;mso-position-horizontal:absolute;mso-position-horizontal-relative:text;mso-position-vertical:absolute;mso-position-vertical-relative:text" from="251.55pt,31.1pt" to="257.85pt,3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" o:allowincell="f" filled="t" strokeweight="1.07pt">
                <v:stroke joinstyle="miter"/>
                <o:lock v:ext="edit" shapetype="f"/>
              </v:line>
            </w:pict>
          </mc:Fallback>
        </mc:AlternateContent>
      </w:r>
      <w:r>
        <w:rPr>
          <w:noProof/>
          <w:sz w:val="20"/>
          <w:szCs w:val="20"/>
        </w:rPr>
        <mc:AlternateContent>
          <mc:Choice Requires="wps">
            <w:drawing>
              <wp:anchor distT="0" distB="0" distL="114300" distR="114300" simplePos="0" relativeHeight="251831296" behindDoc="1" locked="0" layoutInCell="0" allowOverlap="1" wp14:anchorId="0AE91E3B" wp14:editId="2C397A0D">
                <wp:simplePos x="0" y="0"/>
                <wp:positionH relativeFrom="column">
                  <wp:posOffset>3343910</wp:posOffset>
                </wp:positionH>
                <wp:positionV relativeFrom="paragraph">
                  <wp:posOffset>394970</wp:posOffset>
                </wp:positionV>
                <wp:extent cx="80645" cy="0"/>
                <wp:effectExtent l="0" t="0" r="0" b="0"/>
                <wp:wrapNone/>
                <wp:docPr id="882" name="Shape 88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80645" cy="4763"/>
                        </a:xfrm>
                        <a:prstGeom prst="line">
                          <a:avLst/>
                        </a:prstGeom>
                        <a:solidFill>
                          <a:srgbClr val="FFFFFF"/>
                        </a:solidFill>
                        <a:ln w="13589">
                          <a:solidFill>
                            <a:srgbClr val="000000"/>
                          </a:solidFill>
                          <a:miter lim="800000"/>
                          <a:headEnd/>
                          <a:tailEnd/>
                        </a:ln>
                      </wps:spPr>
                      <wps:bodyPr/>
                    </wps:wsp>
                  </a:graphicData>
                </a:graphic>
              </wp:anchor>
            </w:drawing>
          </mc:Choice>
          <mc:Fallback>
            <w:pict>
              <v:line w14:anchorId="7A476E05" id="Shape 882" o:spid="_x0000_s1026" style="position:absolute;z-index:-251485184;visibility:visible;mso-wrap-style:square;mso-wrap-distance-left:9pt;mso-wrap-distance-top:0;mso-wrap-distance-right:9pt;mso-wrap-distance-bottom:0;mso-position-horizontal:absolute;mso-position-horizontal-relative:text;mso-position-vertical:absolute;mso-position-vertical-relative:text" from="263.3pt,31.1pt" to="269.65pt,3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" o:allowincell="f" filled="t" strokeweight="1.07pt">
                <v:stroke joinstyle="miter"/>
                <o:lock v:ext="edit" shapetype="f"/>
              </v:line>
            </w:pict>
          </mc:Fallback>
        </mc:AlternateContent>
      </w:r>
      <w:r>
        <w:rPr>
          <w:noProof/>
          <w:sz w:val="20"/>
          <w:szCs w:val="20"/>
        </w:rPr>
        <mc:AlternateContent>
          <mc:Choice Requires="wps">
            <w:drawing>
              <wp:anchor distT="0" distB="0" distL="114300" distR="114300" simplePos="0" relativeHeight="251832320" behindDoc="1" locked="0" layoutInCell="0" allowOverlap="1" wp14:anchorId="340C1C8A" wp14:editId="4FAFAF7A">
                <wp:simplePos x="0" y="0"/>
                <wp:positionH relativeFrom="column">
                  <wp:posOffset>3493770</wp:posOffset>
                </wp:positionH>
                <wp:positionV relativeFrom="paragraph">
                  <wp:posOffset>394970</wp:posOffset>
                </wp:positionV>
                <wp:extent cx="80645" cy="0"/>
                <wp:effectExtent l="0" t="0" r="0" b="0"/>
                <wp:wrapNone/>
                <wp:docPr id="883" name="Shape 88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80645" cy="4763"/>
                        </a:xfrm>
                        <a:prstGeom prst="line">
                          <a:avLst/>
                        </a:prstGeom>
                        <a:solidFill>
                          <a:srgbClr val="FFFFFF"/>
                        </a:solidFill>
                        <a:ln w="13589">
                          <a:solidFill>
                            <a:srgbClr val="000000"/>
                          </a:solidFill>
                          <a:miter lim="800000"/>
                          <a:headEnd/>
                          <a:tailEnd/>
                        </a:ln>
                      </wps:spPr>
                      <wps:bodyPr/>
                    </wps:wsp>
                  </a:graphicData>
                </a:graphic>
              </wp:anchor>
            </w:drawing>
          </mc:Choice>
          <mc:Fallback>
            <w:pict>
              <v:line w14:anchorId="48AB8EA8" id="Shape 883" o:spid="_x0000_s1026" style="position:absolute;z-index:-251484160;visibility:visible;mso-wrap-style:square;mso-wrap-distance-left:9pt;mso-wrap-distance-top:0;mso-wrap-distance-right:9pt;mso-wrap-distance-bottom:0;mso-position-horizontal:absolute;mso-position-horizontal-relative:text;mso-position-vertical:absolute;mso-position-vertical-relative:text" from="275.1pt,31.1pt" to="281.45pt,3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" o:allowincell="f" filled="t" strokeweight="1.07pt">
                <v:stroke joinstyle="miter"/>
                <o:lock v:ext="edit" shapetype="f"/>
              </v:line>
            </w:pict>
          </mc:Fallback>
        </mc:AlternateContent>
      </w:r>
      <w:r>
        <w:rPr>
          <w:noProof/>
          <w:sz w:val="20"/>
          <w:szCs w:val="20"/>
        </w:rPr>
        <mc:AlternateContent>
          <mc:Choice Requires="wps">
            <w:drawing>
              <wp:anchor distT="0" distB="0" distL="114300" distR="114300" simplePos="0" relativeHeight="251833344" behindDoc="1" locked="0" layoutInCell="0" allowOverlap="1" wp14:anchorId="21EBB0E4" wp14:editId="69EDDEF0">
                <wp:simplePos x="0" y="0"/>
                <wp:positionH relativeFrom="column">
                  <wp:posOffset>3643630</wp:posOffset>
                </wp:positionH>
                <wp:positionV relativeFrom="paragraph">
                  <wp:posOffset>394970</wp:posOffset>
                </wp:positionV>
                <wp:extent cx="80010" cy="0"/>
                <wp:effectExtent l="0" t="0" r="0" b="0"/>
                <wp:wrapNone/>
                <wp:docPr id="884" name="Shape 88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80010" cy="4763"/>
                        </a:xfrm>
                        <a:prstGeom prst="line">
                          <a:avLst/>
                        </a:prstGeom>
                        <a:solidFill>
                          <a:srgbClr val="FFFFFF"/>
                        </a:solidFill>
                        <a:ln w="13589">
                          <a:solidFill>
                            <a:srgbClr val="000000"/>
                          </a:solidFill>
                          <a:miter lim="800000"/>
                          <a:headEnd/>
                          <a:tailEnd/>
                        </a:ln>
                      </wps:spPr>
                      <wps:bodyPr/>
                    </wps:wsp>
                  </a:graphicData>
                </a:graphic>
              </wp:anchor>
            </w:drawing>
          </mc:Choice>
          <mc:Fallback>
            <w:pict>
              <v:line w14:anchorId="223DE963" id="Shape 884" o:spid="_x0000_s1026" style="position:absolute;z-index:-251483136;visibility:visible;mso-wrap-style:square;mso-wrap-distance-left:9pt;mso-wrap-distance-top:0;mso-wrap-distance-right:9pt;mso-wrap-distance-bottom:0;mso-position-horizontal:absolute;mso-position-horizontal-relative:text;mso-position-vertical:absolute;mso-position-vertical-relative:text" from="286.9pt,31.1pt" to="293.2pt,3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" o:allowincell="f" filled="t" strokeweight="1.07pt">
                <v:stroke joinstyle="miter"/>
                <o:lock v:ext="edit" shapetype="f"/>
              </v:line>
            </w:pict>
          </mc:Fallback>
        </mc:AlternateContent>
      </w:r>
      <w:r>
        <w:rPr>
          <w:noProof/>
          <w:sz w:val="20"/>
          <w:szCs w:val="20"/>
        </w:rPr>
        <mc:AlternateContent>
          <mc:Choice Requires="wps">
            <w:drawing>
              <wp:anchor distT="0" distB="0" distL="114300" distR="114300" simplePos="0" relativeHeight="251834368" behindDoc="1" locked="0" layoutInCell="0" allowOverlap="1" wp14:anchorId="658E7B4C" wp14:editId="261CF1D8">
                <wp:simplePos x="0" y="0"/>
                <wp:positionH relativeFrom="column">
                  <wp:posOffset>3793490</wp:posOffset>
                </wp:positionH>
                <wp:positionV relativeFrom="paragraph">
                  <wp:posOffset>394970</wp:posOffset>
                </wp:positionV>
                <wp:extent cx="80010" cy="0"/>
                <wp:effectExtent l="0" t="0" r="0" b="0"/>
                <wp:wrapNone/>
                <wp:docPr id="885" name="Shape 88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80010" cy="4763"/>
                        </a:xfrm>
                        <a:prstGeom prst="line">
                          <a:avLst/>
                        </a:prstGeom>
                        <a:solidFill>
                          <a:srgbClr val="FFFFFF"/>
                        </a:solidFill>
                        <a:ln w="13589">
                          <a:solidFill>
                            <a:srgbClr val="000000"/>
                          </a:solidFill>
                          <a:miter lim="800000"/>
                          <a:headEnd/>
                          <a:tailEnd/>
                        </a:ln>
                      </wps:spPr>
                      <wps:bodyPr/>
                    </wps:wsp>
                  </a:graphicData>
                </a:graphic>
              </wp:anchor>
            </w:drawing>
          </mc:Choice>
          <mc:Fallback>
            <w:pict>
              <v:line w14:anchorId="446FDA60" id="Shape 885" o:spid="_x0000_s1026" style="position:absolute;z-index:-251482112;visibility:visible;mso-wrap-style:square;mso-wrap-distance-left:9pt;mso-wrap-distance-top:0;mso-wrap-distance-right:9pt;mso-wrap-distance-bottom:0;mso-position-horizontal:absolute;mso-position-horizontal-relative:text;mso-position-vertical:absolute;mso-position-vertical-relative:text" from="298.7pt,31.1pt" to="305pt,3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" o:allowincell="f" filled="t" strokeweight="1.07pt">
                <v:stroke joinstyle="miter"/>
                <o:lock v:ext="edit" shapetype="f"/>
              </v:line>
            </w:pict>
          </mc:Fallback>
        </mc:AlternateContent>
      </w:r>
      <w:r>
        <w:rPr>
          <w:noProof/>
          <w:sz w:val="20"/>
          <w:szCs w:val="20"/>
        </w:rPr>
        <mc:AlternateContent>
          <mc:Choice Requires="wps">
            <w:drawing>
              <wp:anchor distT="0" distB="0" distL="114300" distR="114300" simplePos="0" relativeHeight="251835392" behindDoc="1" locked="0" layoutInCell="0" allowOverlap="1" wp14:anchorId="3F76C023" wp14:editId="49B5E24B">
                <wp:simplePos x="0" y="0"/>
                <wp:positionH relativeFrom="column">
                  <wp:posOffset>3943350</wp:posOffset>
                </wp:positionH>
                <wp:positionV relativeFrom="paragraph">
                  <wp:posOffset>394970</wp:posOffset>
                </wp:positionV>
                <wp:extent cx="80010" cy="0"/>
                <wp:effectExtent l="0" t="0" r="0" b="0"/>
                <wp:wrapNone/>
                <wp:docPr id="886" name="Shape 88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80010" cy="4763"/>
                        </a:xfrm>
                        <a:prstGeom prst="line">
                          <a:avLst/>
                        </a:prstGeom>
                        <a:solidFill>
                          <a:srgbClr val="FFFFFF"/>
                        </a:solidFill>
                        <a:ln w="13589">
                          <a:solidFill>
                            <a:srgbClr val="000000"/>
                          </a:solidFill>
                          <a:miter lim="800000"/>
                          <a:headEnd/>
                          <a:tailEnd/>
                        </a:ln>
                      </wps:spPr>
                      <wps:bodyPr/>
                    </wps:wsp>
                  </a:graphicData>
                </a:graphic>
              </wp:anchor>
            </w:drawing>
          </mc:Choice>
          <mc:Fallback>
            <w:pict>
              <v:line w14:anchorId="255DC7F6" id="Shape 886" o:spid="_x0000_s1026" style="position:absolute;z-index:-251481088;visibility:visible;mso-wrap-style:square;mso-wrap-distance-left:9pt;mso-wrap-distance-top:0;mso-wrap-distance-right:9pt;mso-wrap-distance-bottom:0;mso-position-horizontal:absolute;mso-position-horizontal-relative:text;mso-position-vertical:absolute;mso-position-vertical-relative:text" from="310.5pt,31.1pt" to="316.8pt,3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" o:allowincell="f" filled="t" strokeweight="1.07pt">
                <v:stroke joinstyle="miter"/>
                <o:lock v:ext="edit" shapetype="f"/>
              </v:line>
            </w:pict>
          </mc:Fallback>
        </mc:AlternateContent>
      </w:r>
      <w:r>
        <w:rPr>
          <w:noProof/>
          <w:sz w:val="20"/>
          <w:szCs w:val="20"/>
        </w:rPr>
        <mc:AlternateContent>
          <mc:Choice Requires="wps">
            <w:drawing>
              <wp:anchor distT="0" distB="0" distL="114300" distR="114300" simplePos="0" relativeHeight="251836416" behindDoc="1" locked="0" layoutInCell="0" allowOverlap="1" wp14:anchorId="61B74072" wp14:editId="4E303027">
                <wp:simplePos x="0" y="0"/>
                <wp:positionH relativeFrom="column">
                  <wp:posOffset>4093210</wp:posOffset>
                </wp:positionH>
                <wp:positionV relativeFrom="paragraph">
                  <wp:posOffset>394970</wp:posOffset>
                </wp:positionV>
                <wp:extent cx="80010" cy="0"/>
                <wp:effectExtent l="0" t="0" r="0" b="0"/>
                <wp:wrapNone/>
                <wp:docPr id="887" name="Shape 88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80010" cy="4763"/>
                        </a:xfrm>
                        <a:prstGeom prst="line">
                          <a:avLst/>
                        </a:prstGeom>
                        <a:solidFill>
                          <a:srgbClr val="FFFFFF"/>
                        </a:solidFill>
                        <a:ln w="13589">
                          <a:solidFill>
                            <a:srgbClr val="000000"/>
                          </a:solidFill>
                          <a:miter lim="800000"/>
                          <a:headEnd/>
                          <a:tailEnd/>
                        </a:ln>
                      </wps:spPr>
                      <wps:bodyPr/>
                    </wps:wsp>
                  </a:graphicData>
                </a:graphic>
              </wp:anchor>
            </w:drawing>
          </mc:Choice>
          <mc:Fallback>
            <w:pict>
              <v:line w14:anchorId="397C40F8" id="Shape 887" o:spid="_x0000_s1026" style="position:absolute;z-index:-251480064;visibility:visible;mso-wrap-style:square;mso-wrap-distance-left:9pt;mso-wrap-distance-top:0;mso-wrap-distance-right:9pt;mso-wrap-distance-bottom:0;mso-position-horizontal:absolute;mso-position-horizontal-relative:text;mso-position-vertical:absolute;mso-position-vertical-relative:text" from="322.3pt,31.1pt" to="328.6pt,3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" o:allowincell="f" filled="t" strokeweight="1.07pt">
                <v:stroke joinstyle="miter"/>
                <o:lock v:ext="edit" shapetype="f"/>
              </v:line>
            </w:pict>
          </mc:Fallback>
        </mc:AlternateContent>
      </w:r>
      <w:r>
        <w:rPr>
          <w:noProof/>
          <w:sz w:val="20"/>
          <w:szCs w:val="20"/>
        </w:rPr>
        <mc:AlternateContent>
          <mc:Choice Requires="wps">
            <w:drawing>
              <wp:anchor distT="0" distB="0" distL="114300" distR="114300" simplePos="0" relativeHeight="251837440" behindDoc="1" locked="0" layoutInCell="0" allowOverlap="1" wp14:anchorId="29B420BC" wp14:editId="7E589A98">
                <wp:simplePos x="0" y="0"/>
                <wp:positionH relativeFrom="column">
                  <wp:posOffset>4243070</wp:posOffset>
                </wp:positionH>
                <wp:positionV relativeFrom="paragraph">
                  <wp:posOffset>394970</wp:posOffset>
                </wp:positionV>
                <wp:extent cx="80010" cy="0"/>
                <wp:effectExtent l="0" t="0" r="0" b="0"/>
                <wp:wrapNone/>
                <wp:docPr id="888" name="Shape 88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80010" cy="4763"/>
                        </a:xfrm>
                        <a:prstGeom prst="line">
                          <a:avLst/>
                        </a:prstGeom>
                        <a:solidFill>
                          <a:srgbClr val="FFFFFF"/>
                        </a:solidFill>
                        <a:ln w="13589">
                          <a:solidFill>
                            <a:srgbClr val="000000"/>
                          </a:solidFill>
                          <a:miter lim="800000"/>
                          <a:headEnd/>
                          <a:tailEnd/>
                        </a:ln>
                      </wps:spPr>
                      <wps:bodyPr/>
                    </wps:wsp>
                  </a:graphicData>
                </a:graphic>
              </wp:anchor>
            </w:drawing>
          </mc:Choice>
          <mc:Fallback>
            <w:pict>
              <v:line w14:anchorId="64EE2780" id="Shape 888" o:spid="_x0000_s1026" style="position:absolute;z-index:-251479040;visibility:visible;mso-wrap-style:square;mso-wrap-distance-left:9pt;mso-wrap-distance-top:0;mso-wrap-distance-right:9pt;mso-wrap-distance-bottom:0;mso-position-horizontal:absolute;mso-position-horizontal-relative:text;mso-position-vertical:absolute;mso-position-vertical-relative:text" from="334.1pt,31.1pt" to="340.4pt,3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" o:allowincell="f" filled="t" strokeweight="1.07pt">
                <v:stroke joinstyle="miter"/>
                <o:lock v:ext="edit" shapetype="f"/>
              </v:line>
            </w:pict>
          </mc:Fallback>
        </mc:AlternateContent>
      </w:r>
      <w:r>
        <w:rPr>
          <w:noProof/>
          <w:sz w:val="20"/>
          <w:szCs w:val="20"/>
        </w:rPr>
        <mc:AlternateContent>
          <mc:Choice Requires="wps">
            <w:drawing>
              <wp:anchor distT="0" distB="0" distL="114300" distR="114300" simplePos="0" relativeHeight="251838464" behindDoc="1" locked="0" layoutInCell="0" allowOverlap="1" wp14:anchorId="282FB24E" wp14:editId="48D82231">
                <wp:simplePos x="0" y="0"/>
                <wp:positionH relativeFrom="column">
                  <wp:posOffset>4392295</wp:posOffset>
                </wp:positionH>
                <wp:positionV relativeFrom="paragraph">
                  <wp:posOffset>394970</wp:posOffset>
                </wp:positionV>
                <wp:extent cx="80645" cy="0"/>
                <wp:effectExtent l="0" t="0" r="0" b="0"/>
                <wp:wrapNone/>
                <wp:docPr id="889" name="Shape 88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80645" cy="4763"/>
                        </a:xfrm>
                        <a:prstGeom prst="line">
                          <a:avLst/>
                        </a:prstGeom>
                        <a:solidFill>
                          <a:srgbClr val="FFFFFF"/>
                        </a:solidFill>
                        <a:ln w="13589">
                          <a:solidFill>
                            <a:srgbClr val="000000"/>
                          </a:solidFill>
                          <a:miter lim="800000"/>
                          <a:headEnd/>
                          <a:tailEnd/>
                        </a:ln>
                      </wps:spPr>
                      <wps:bodyPr/>
                    </wps:wsp>
                  </a:graphicData>
                </a:graphic>
              </wp:anchor>
            </w:drawing>
          </mc:Choice>
          <mc:Fallback>
            <w:pict>
              <v:line w14:anchorId="7211C5EB" id="Shape 889" o:spid="_x0000_s1026" style="position:absolute;z-index:-251478016;visibility:visible;mso-wrap-style:square;mso-wrap-distance-left:9pt;mso-wrap-distance-top:0;mso-wrap-distance-right:9pt;mso-wrap-distance-bottom:0;mso-position-horizontal:absolute;mso-position-horizontal-relative:text;mso-position-vertical:absolute;mso-position-vertical-relative:text" from="345.85pt,31.1pt" to="352.2pt,3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" o:allowincell="f" filled="t" strokeweight="1.07pt">
                <v:stroke joinstyle="miter"/>
                <o:lock v:ext="edit" shapetype="f"/>
              </v:line>
            </w:pict>
          </mc:Fallback>
        </mc:AlternateContent>
      </w:r>
      <w:r>
        <w:rPr>
          <w:noProof/>
          <w:sz w:val="20"/>
          <w:szCs w:val="20"/>
        </w:rPr>
        <mc:AlternateContent>
          <mc:Choice Requires="wps">
            <w:drawing>
              <wp:anchor distT="0" distB="0" distL="114300" distR="114300" simplePos="0" relativeHeight="251839488" behindDoc="1" locked="0" layoutInCell="0" allowOverlap="1" wp14:anchorId="26A4930F" wp14:editId="12AA7773">
                <wp:simplePos x="0" y="0"/>
                <wp:positionH relativeFrom="column">
                  <wp:posOffset>4542155</wp:posOffset>
                </wp:positionH>
                <wp:positionV relativeFrom="paragraph">
                  <wp:posOffset>394970</wp:posOffset>
                </wp:positionV>
                <wp:extent cx="80010" cy="0"/>
                <wp:effectExtent l="0" t="0" r="0" b="0"/>
                <wp:wrapNone/>
                <wp:docPr id="890" name="Shape 89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80010" cy="4763"/>
                        </a:xfrm>
                        <a:prstGeom prst="line">
                          <a:avLst/>
                        </a:prstGeom>
                        <a:solidFill>
                          <a:srgbClr val="FFFFFF"/>
                        </a:solidFill>
                        <a:ln w="13589">
                          <a:solidFill>
                            <a:srgbClr val="000000"/>
                          </a:solidFill>
                          <a:miter lim="800000"/>
                          <a:headEnd/>
                          <a:tailEnd/>
                        </a:ln>
                      </wps:spPr>
                      <wps:bodyPr/>
                    </wps:wsp>
                  </a:graphicData>
                </a:graphic>
              </wp:anchor>
            </w:drawing>
          </mc:Choice>
          <mc:Fallback>
            <w:pict>
              <v:line w14:anchorId="7F058968" id="Shape 890" o:spid="_x0000_s1026" style="position:absolute;z-index:-251476992;visibility:visible;mso-wrap-style:square;mso-wrap-distance-left:9pt;mso-wrap-distance-top:0;mso-wrap-distance-right:9pt;mso-wrap-distance-bottom:0;mso-position-horizontal:absolute;mso-position-horizontal-relative:text;mso-position-vertical:absolute;mso-position-vertical-relative:text" from="357.65pt,31.1pt" to="363.95pt,3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" o:allowincell="f" filled="t" strokeweight="1.07pt">
                <v:stroke joinstyle="miter"/>
                <o:lock v:ext="edit" shapetype="f"/>
              </v:line>
            </w:pict>
          </mc:Fallback>
        </mc:AlternateContent>
      </w:r>
      <w:r>
        <w:rPr>
          <w:noProof/>
          <w:sz w:val="20"/>
          <w:szCs w:val="20"/>
        </w:rPr>
        <mc:AlternateContent>
          <mc:Choice Requires="wps">
            <w:drawing>
              <wp:anchor distT="0" distB="0" distL="114300" distR="114300" simplePos="0" relativeHeight="251840512" behindDoc="1" locked="0" layoutInCell="0" allowOverlap="1" wp14:anchorId="30B537D1" wp14:editId="332B19E1">
                <wp:simplePos x="0" y="0"/>
                <wp:positionH relativeFrom="column">
                  <wp:posOffset>4692015</wp:posOffset>
                </wp:positionH>
                <wp:positionV relativeFrom="paragraph">
                  <wp:posOffset>394970</wp:posOffset>
                </wp:positionV>
                <wp:extent cx="80010" cy="0"/>
                <wp:effectExtent l="0" t="0" r="0" b="0"/>
                <wp:wrapNone/>
                <wp:docPr id="891" name="Shape 89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80010" cy="4763"/>
                        </a:xfrm>
                        <a:prstGeom prst="line">
                          <a:avLst/>
                        </a:prstGeom>
                        <a:solidFill>
                          <a:srgbClr val="FFFFFF"/>
                        </a:solidFill>
                        <a:ln w="13589">
                          <a:solidFill>
                            <a:srgbClr val="000000"/>
                          </a:solidFill>
                          <a:miter lim="800000"/>
                          <a:headEnd/>
                          <a:tailEnd/>
                        </a:ln>
                      </wps:spPr>
                      <wps:bodyPr/>
                    </wps:wsp>
                  </a:graphicData>
                </a:graphic>
              </wp:anchor>
            </w:drawing>
          </mc:Choice>
          <mc:Fallback>
            <w:pict>
              <v:line w14:anchorId="5E774777" id="Shape 891" o:spid="_x0000_s1026" style="position:absolute;z-index:-251475968;visibility:visible;mso-wrap-style:square;mso-wrap-distance-left:9pt;mso-wrap-distance-top:0;mso-wrap-distance-right:9pt;mso-wrap-distance-bottom:0;mso-position-horizontal:absolute;mso-position-horizontal-relative:text;mso-position-vertical:absolute;mso-position-vertical-relative:text" from="369.45pt,31.1pt" to="375.75pt,3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" o:allowincell="f" filled="t" strokeweight="1.07pt">
                <v:stroke joinstyle="miter"/>
                <o:lock v:ext="edit" shapetype="f"/>
              </v:line>
            </w:pict>
          </mc:Fallback>
        </mc:AlternateContent>
      </w:r>
      <w:r>
        <w:rPr>
          <w:noProof/>
          <w:sz w:val="20"/>
          <w:szCs w:val="20"/>
        </w:rPr>
        <mc:AlternateContent>
          <mc:Choice Requires="wps">
            <w:drawing>
              <wp:anchor distT="0" distB="0" distL="114300" distR="114300" simplePos="0" relativeHeight="251841536" behindDoc="1" locked="0" layoutInCell="0" allowOverlap="1" wp14:anchorId="178C951F" wp14:editId="07418B93">
                <wp:simplePos x="0" y="0"/>
                <wp:positionH relativeFrom="column">
                  <wp:posOffset>4841875</wp:posOffset>
                </wp:positionH>
                <wp:positionV relativeFrom="paragraph">
                  <wp:posOffset>394970</wp:posOffset>
                </wp:positionV>
                <wp:extent cx="80010" cy="0"/>
                <wp:effectExtent l="0" t="0" r="0" b="0"/>
                <wp:wrapNone/>
                <wp:docPr id="892" name="Shape 89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80010" cy="4763"/>
                        </a:xfrm>
                        <a:prstGeom prst="line">
                          <a:avLst/>
                        </a:prstGeom>
                        <a:solidFill>
                          <a:srgbClr val="FFFFFF"/>
                        </a:solidFill>
                        <a:ln w="13589">
                          <a:solidFill>
                            <a:srgbClr val="000000"/>
                          </a:solidFill>
                          <a:miter lim="800000"/>
                          <a:headEnd/>
                          <a:tailEnd/>
                        </a:ln>
                      </wps:spPr>
                      <wps:bodyPr/>
                    </wps:wsp>
                  </a:graphicData>
                </a:graphic>
              </wp:anchor>
            </w:drawing>
          </mc:Choice>
          <mc:Fallback>
            <w:pict>
              <v:line w14:anchorId="7FCEEBD6" id="Shape 892" o:spid="_x0000_s1026" style="position:absolute;z-index:-251474944;visibility:visible;mso-wrap-style:square;mso-wrap-distance-left:9pt;mso-wrap-distance-top:0;mso-wrap-distance-right:9pt;mso-wrap-distance-bottom:0;mso-position-horizontal:absolute;mso-position-horizontal-relative:text;mso-position-vertical:absolute;mso-position-vertical-relative:text" from="381.25pt,31.1pt" to="387.55pt,3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" o:allowincell="f" filled="t" strokeweight="1.07pt">
                <v:stroke joinstyle="miter"/>
                <o:lock v:ext="edit" shapetype="f"/>
              </v:line>
            </w:pict>
          </mc:Fallback>
        </mc:AlternateContent>
      </w:r>
      <w:r>
        <w:rPr>
          <w:noProof/>
          <w:sz w:val="20"/>
          <w:szCs w:val="20"/>
        </w:rPr>
        <mc:AlternateContent>
          <mc:Choice Requires="wps">
            <w:drawing>
              <wp:anchor distT="0" distB="0" distL="114300" distR="114300" simplePos="0" relativeHeight="251842560" behindDoc="1" locked="0" layoutInCell="0" allowOverlap="1" wp14:anchorId="78943A8D" wp14:editId="69971D3E">
                <wp:simplePos x="0" y="0"/>
                <wp:positionH relativeFrom="column">
                  <wp:posOffset>4991735</wp:posOffset>
                </wp:positionH>
                <wp:positionV relativeFrom="paragraph">
                  <wp:posOffset>394970</wp:posOffset>
                </wp:positionV>
                <wp:extent cx="80010" cy="0"/>
                <wp:effectExtent l="0" t="0" r="0" b="0"/>
                <wp:wrapNone/>
                <wp:docPr id="893" name="Shape 89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80010" cy="4763"/>
                        </a:xfrm>
                        <a:prstGeom prst="line">
                          <a:avLst/>
                        </a:prstGeom>
                        <a:solidFill>
                          <a:srgbClr val="FFFFFF"/>
                        </a:solidFill>
                        <a:ln w="13589">
                          <a:solidFill>
                            <a:srgbClr val="000000"/>
                          </a:solidFill>
                          <a:miter lim="800000"/>
                          <a:headEnd/>
                          <a:tailEnd/>
                        </a:ln>
                      </wps:spPr>
                      <wps:bodyPr/>
                    </wps:wsp>
                  </a:graphicData>
                </a:graphic>
              </wp:anchor>
            </w:drawing>
          </mc:Choice>
          <mc:Fallback>
            <w:pict>
              <v:line w14:anchorId="2B8A63BF" id="Shape 893" o:spid="_x0000_s1026" style="position:absolute;z-index:-251473920;visibility:visible;mso-wrap-style:square;mso-wrap-distance-left:9pt;mso-wrap-distance-top:0;mso-wrap-distance-right:9pt;mso-wrap-distance-bottom:0;mso-position-horizontal:absolute;mso-position-horizontal-relative:text;mso-position-vertical:absolute;mso-position-vertical-relative:text" from="393.05pt,31.1pt" to="399.35pt,3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" o:allowincell="f" filled="t" strokeweight="1.07pt">
                <v:stroke joinstyle="miter"/>
                <o:lock v:ext="edit" shapetype="f"/>
              </v:line>
            </w:pict>
          </mc:Fallback>
        </mc:AlternateContent>
      </w:r>
      <w:r>
        <w:rPr>
          <w:noProof/>
          <w:sz w:val="20"/>
          <w:szCs w:val="20"/>
        </w:rPr>
        <mc:AlternateContent>
          <mc:Choice Requires="wps">
            <w:drawing>
              <wp:anchor distT="0" distB="0" distL="114300" distR="114300" simplePos="0" relativeHeight="251843584" behindDoc="1" locked="0" layoutInCell="0" allowOverlap="1" wp14:anchorId="6549D49F" wp14:editId="5C6ED6B0">
                <wp:simplePos x="0" y="0"/>
                <wp:positionH relativeFrom="column">
                  <wp:posOffset>5141595</wp:posOffset>
                </wp:positionH>
                <wp:positionV relativeFrom="paragraph">
                  <wp:posOffset>394970</wp:posOffset>
                </wp:positionV>
                <wp:extent cx="80010" cy="0"/>
                <wp:effectExtent l="0" t="0" r="0" b="0"/>
                <wp:wrapNone/>
                <wp:docPr id="894" name="Shape 89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80010" cy="4763"/>
                        </a:xfrm>
                        <a:prstGeom prst="line">
                          <a:avLst/>
                        </a:prstGeom>
                        <a:solidFill>
                          <a:srgbClr val="FFFFFF"/>
                        </a:solidFill>
                        <a:ln w="13589">
                          <a:solidFill>
                            <a:srgbClr val="000000"/>
                          </a:solidFill>
                          <a:miter lim="800000"/>
                          <a:headEnd/>
                          <a:tailEnd/>
                        </a:ln>
                      </wps:spPr>
                      <wps:bodyPr/>
                    </wps:wsp>
                  </a:graphicData>
                </a:graphic>
              </wp:anchor>
            </w:drawing>
          </mc:Choice>
          <mc:Fallback>
            <w:pict>
              <v:line w14:anchorId="0B17F3C7" id="Shape 894" o:spid="_x0000_s1026" style="position:absolute;z-index:-251472896;visibility:visible;mso-wrap-style:square;mso-wrap-distance-left:9pt;mso-wrap-distance-top:0;mso-wrap-distance-right:9pt;mso-wrap-distance-bottom:0;mso-position-horizontal:absolute;mso-position-horizontal-relative:text;mso-position-vertical:absolute;mso-position-vertical-relative:text" from="404.85pt,31.1pt" to="411.15pt,3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" o:allowincell="f" filled="t" strokeweight="1.07pt">
                <v:stroke joinstyle="miter"/>
                <o:lock v:ext="edit" shapetype="f"/>
              </v:line>
            </w:pict>
          </mc:Fallback>
        </mc:AlternateContent>
      </w:r>
      <w:r>
        <w:rPr>
          <w:noProof/>
          <w:sz w:val="20"/>
          <w:szCs w:val="20"/>
        </w:rPr>
        <mc:AlternateContent>
          <mc:Choice Requires="wps">
            <w:drawing>
              <wp:anchor distT="0" distB="0" distL="114300" distR="114300" simplePos="0" relativeHeight="251844608" behindDoc="1" locked="0" layoutInCell="0" allowOverlap="1" wp14:anchorId="232F129A" wp14:editId="5FE970AA">
                <wp:simplePos x="0" y="0"/>
                <wp:positionH relativeFrom="column">
                  <wp:posOffset>5290820</wp:posOffset>
                </wp:positionH>
                <wp:positionV relativeFrom="paragraph">
                  <wp:posOffset>394970</wp:posOffset>
                </wp:positionV>
                <wp:extent cx="80645" cy="0"/>
                <wp:effectExtent l="0" t="0" r="0" b="0"/>
                <wp:wrapNone/>
                <wp:docPr id="895" name="Shape 89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80645" cy="4763"/>
                        </a:xfrm>
                        <a:prstGeom prst="line">
                          <a:avLst/>
                        </a:prstGeom>
                        <a:solidFill>
                          <a:srgbClr val="FFFFFF"/>
                        </a:solidFill>
                        <a:ln w="13589">
                          <a:solidFill>
                            <a:srgbClr val="000000"/>
                          </a:solidFill>
                          <a:miter lim="800000"/>
                          <a:headEnd/>
                          <a:tailEnd/>
                        </a:ln>
                      </wps:spPr>
                      <wps:bodyPr/>
                    </wps:wsp>
                  </a:graphicData>
                </a:graphic>
              </wp:anchor>
            </w:drawing>
          </mc:Choice>
          <mc:Fallback>
            <w:pict>
              <v:line w14:anchorId="577ED2F9" id="Shape 895" o:spid="_x0000_s1026" style="position:absolute;z-index:-251471872;visibility:visible;mso-wrap-style:square;mso-wrap-distance-left:9pt;mso-wrap-distance-top:0;mso-wrap-distance-right:9pt;mso-wrap-distance-bottom:0;mso-position-horizontal:absolute;mso-position-horizontal-relative:text;mso-position-vertical:absolute;mso-position-vertical-relative:text" from="416.6pt,31.1pt" to="422.95pt,3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" o:allowincell="f" filled="t" strokeweight="1.07pt">
                <v:stroke joinstyle="miter"/>
                <o:lock v:ext="edit" shapetype="f"/>
              </v:line>
            </w:pict>
          </mc:Fallback>
        </mc:AlternateContent>
      </w:r>
      <w:r>
        <w:rPr>
          <w:noProof/>
          <w:sz w:val="20"/>
          <w:szCs w:val="20"/>
        </w:rPr>
        <mc:AlternateContent>
          <mc:Choice Requires="wps">
            <w:drawing>
              <wp:anchor distT="0" distB="0" distL="114300" distR="114300" simplePos="0" relativeHeight="251845632" behindDoc="1" locked="0" layoutInCell="0" allowOverlap="1" wp14:anchorId="199417FB" wp14:editId="6168B313">
                <wp:simplePos x="0" y="0"/>
                <wp:positionH relativeFrom="column">
                  <wp:posOffset>5440680</wp:posOffset>
                </wp:positionH>
                <wp:positionV relativeFrom="paragraph">
                  <wp:posOffset>394970</wp:posOffset>
                </wp:positionV>
                <wp:extent cx="80645" cy="0"/>
                <wp:effectExtent l="0" t="0" r="0" b="0"/>
                <wp:wrapNone/>
                <wp:docPr id="896" name="Shape 89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80645" cy="4763"/>
                        </a:xfrm>
                        <a:prstGeom prst="line">
                          <a:avLst/>
                        </a:prstGeom>
                        <a:solidFill>
                          <a:srgbClr val="FFFFFF"/>
                        </a:solidFill>
                        <a:ln w="13589">
                          <a:solidFill>
                            <a:srgbClr val="000000"/>
                          </a:solidFill>
                          <a:miter lim="800000"/>
                          <a:headEnd/>
                          <a:tailEnd/>
                        </a:ln>
                      </wps:spPr>
                      <wps:bodyPr/>
                    </wps:wsp>
                  </a:graphicData>
                </a:graphic>
              </wp:anchor>
            </w:drawing>
          </mc:Choice>
          <mc:Fallback>
            <w:pict>
              <v:line w14:anchorId="3FBACB08" id="Shape 896" o:spid="_x0000_s1026" style="position:absolute;z-index:-251470848;visibility:visible;mso-wrap-style:square;mso-wrap-distance-left:9pt;mso-wrap-distance-top:0;mso-wrap-distance-right:9pt;mso-wrap-distance-bottom:0;mso-position-horizontal:absolute;mso-position-horizontal-relative:text;mso-position-vertical:absolute;mso-position-vertical-relative:text" from="428.4pt,31.1pt" to="434.75pt,3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" o:allowincell="f" filled="t" strokeweight="1.07pt">
                <v:stroke joinstyle="miter"/>
                <o:lock v:ext="edit" shapetype="f"/>
              </v:line>
            </w:pict>
          </mc:Fallback>
        </mc:AlternateContent>
      </w:r>
      <w:r>
        <w:rPr>
          <w:noProof/>
          <w:sz w:val="20"/>
          <w:szCs w:val="20"/>
        </w:rPr>
        <mc:AlternateContent>
          <mc:Choice Requires="wps">
            <w:drawing>
              <wp:anchor distT="0" distB="0" distL="114300" distR="114300" simplePos="0" relativeHeight="251846656" behindDoc="1" locked="0" layoutInCell="0" allowOverlap="1" wp14:anchorId="08AAD744" wp14:editId="1D110CBE">
                <wp:simplePos x="0" y="0"/>
                <wp:positionH relativeFrom="column">
                  <wp:posOffset>5590540</wp:posOffset>
                </wp:positionH>
                <wp:positionV relativeFrom="paragraph">
                  <wp:posOffset>394970</wp:posOffset>
                </wp:positionV>
                <wp:extent cx="80010" cy="0"/>
                <wp:effectExtent l="0" t="0" r="0" b="0"/>
                <wp:wrapNone/>
                <wp:docPr id="897" name="Shape 89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80010" cy="4763"/>
                        </a:xfrm>
                        <a:prstGeom prst="line">
                          <a:avLst/>
                        </a:prstGeom>
                        <a:solidFill>
                          <a:srgbClr val="FFFFFF"/>
                        </a:solidFill>
                        <a:ln w="13589">
                          <a:solidFill>
                            <a:srgbClr val="000000"/>
                          </a:solidFill>
                          <a:miter lim="800000"/>
                          <a:headEnd/>
                          <a:tailEnd/>
                        </a:ln>
                      </wps:spPr>
                      <wps:bodyPr/>
                    </wps:wsp>
                  </a:graphicData>
                </a:graphic>
              </wp:anchor>
            </w:drawing>
          </mc:Choice>
          <mc:Fallback>
            <w:pict>
              <v:line w14:anchorId="7E932511" id="Shape 897" o:spid="_x0000_s1026" style="position:absolute;z-index:-251469824;visibility:visible;mso-wrap-style:square;mso-wrap-distance-left:9pt;mso-wrap-distance-top:0;mso-wrap-distance-right:9pt;mso-wrap-distance-bottom:0;mso-position-horizontal:absolute;mso-position-horizontal-relative:text;mso-position-vertical:absolute;mso-position-vertical-relative:text" from="440.2pt,31.1pt" to="446.5pt,3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" o:allowincell="f" filled="t" strokeweight="1.07pt">
                <v:stroke joinstyle="miter"/>
                <o:lock v:ext="edit" shapetype="f"/>
              </v:line>
            </w:pict>
          </mc:Fallback>
        </mc:AlternateContent>
      </w:r>
      <w:r>
        <w:rPr>
          <w:noProof/>
          <w:sz w:val="20"/>
          <w:szCs w:val="20"/>
        </w:rPr>
        <mc:AlternateContent>
          <mc:Choice Requires="wps">
            <w:drawing>
              <wp:anchor distT="0" distB="0" distL="114300" distR="114300" simplePos="0" relativeHeight="251847680" behindDoc="1" locked="0" layoutInCell="0" allowOverlap="1" wp14:anchorId="3222A1FA" wp14:editId="75ACBC33">
                <wp:simplePos x="0" y="0"/>
                <wp:positionH relativeFrom="column">
                  <wp:posOffset>5740400</wp:posOffset>
                </wp:positionH>
                <wp:positionV relativeFrom="paragraph">
                  <wp:posOffset>394970</wp:posOffset>
                </wp:positionV>
                <wp:extent cx="80010" cy="0"/>
                <wp:effectExtent l="0" t="0" r="0" b="0"/>
                <wp:wrapNone/>
                <wp:docPr id="898" name="Shape 89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80010" cy="4763"/>
                        </a:xfrm>
                        <a:prstGeom prst="line">
                          <a:avLst/>
                        </a:prstGeom>
                        <a:solidFill>
                          <a:srgbClr val="FFFFFF"/>
                        </a:solidFill>
                        <a:ln w="13589">
                          <a:solidFill>
                            <a:srgbClr val="000000"/>
                          </a:solidFill>
                          <a:miter lim="800000"/>
                          <a:headEnd/>
                          <a:tailEnd/>
                        </a:ln>
                      </wps:spPr>
                      <wps:bodyPr/>
                    </wps:wsp>
                  </a:graphicData>
                </a:graphic>
              </wp:anchor>
            </w:drawing>
          </mc:Choice>
          <mc:Fallback>
            <w:pict>
              <v:line w14:anchorId="6870B017" id="Shape 898" o:spid="_x0000_s1026" style="position:absolute;z-index:-251468800;visibility:visible;mso-wrap-style:square;mso-wrap-distance-left:9pt;mso-wrap-distance-top:0;mso-wrap-distance-right:9pt;mso-wrap-distance-bottom:0;mso-position-horizontal:absolute;mso-position-horizontal-relative:text;mso-position-vertical:absolute;mso-position-vertical-relative:text" from="452pt,31.1pt" to="458.3pt,3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" o:allowincell="f" filled="t" strokeweight="1.07pt">
                <v:stroke joinstyle="miter"/>
                <o:lock v:ext="edit" shapetype="f"/>
              </v:line>
            </w:pict>
          </mc:Fallback>
        </mc:AlternateContent>
      </w:r>
    </w:p>
    <w:p w14:paraId="28C58DDA" w14:textId="77777777" w:rsidR="004B413C" w:rsidRDefault="004B413C">
      <w:pPr>
        <w:spacing w:line="200" w:lineRule="exact"/>
        <w:rPr>
          <w:sz w:val="20"/>
          <w:szCs w:val="20"/>
        </w:rPr>
      </w:pPr>
    </w:p>
    <w:p w14:paraId="3DDFB4BE" w14:textId="77777777" w:rsidR="004B413C" w:rsidRDefault="004B413C">
      <w:pPr>
        <w:spacing w:line="200" w:lineRule="exact"/>
        <w:rPr>
          <w:sz w:val="20"/>
          <w:szCs w:val="20"/>
        </w:rPr>
      </w:pPr>
    </w:p>
    <w:p w14:paraId="4A25C0FA" w14:textId="77777777" w:rsidR="004B413C" w:rsidRDefault="004B413C">
      <w:pPr>
        <w:spacing w:line="211" w:lineRule="exact"/>
        <w:rPr>
          <w:sz w:val="20"/>
          <w:szCs w:val="20"/>
        </w:rPr>
      </w:pPr>
    </w:p>
    <w:p w14:paraId="25691C80" w14:textId="77777777" w:rsidR="004B413C" w:rsidRDefault="00EC2FEA">
      <w:pPr>
        <w:ind w:left="4430"/>
        <w:rPr>
          <w:sz w:val="20"/>
          <w:szCs w:val="20"/>
        </w:rPr>
      </w:pPr>
      <w:r>
        <w:rPr>
          <w:rFonts w:ascii="Arial" w:eastAsia="Arial" w:hAnsi="Arial" w:cs="Arial"/>
        </w:rPr>
        <w:t>Abundance</w:t>
      </w:r>
    </w:p>
    <w:p w14:paraId="4C7720A2" w14:textId="77777777" w:rsidR="004B413C" w:rsidRDefault="004B413C">
      <w:pPr>
        <w:spacing w:line="324" w:lineRule="exact"/>
        <w:rPr>
          <w:sz w:val="20"/>
          <w:szCs w:val="20"/>
        </w:rPr>
      </w:pPr>
    </w:p>
    <w:p w14:paraId="112BC14B" w14:textId="77777777" w:rsidR="004B413C" w:rsidRDefault="00EC2FEA">
      <w:pPr>
        <w:ind w:left="570"/>
        <w:rPr>
          <w:sz w:val="20"/>
          <w:szCs w:val="20"/>
        </w:rPr>
      </w:pPr>
      <w:r>
        <w:rPr>
          <w:rFonts w:ascii="Arial" w:eastAsia="Arial" w:hAnsi="Arial" w:cs="Arial"/>
          <w:sz w:val="19"/>
          <w:szCs w:val="19"/>
        </w:rPr>
        <w:t>Figure 40: Cover abundances for each aquatic macroinvertebrate familiy at Lake Mariginiup.</w:t>
      </w:r>
    </w:p>
    <w:p w14:paraId="56A316F0" w14:textId="77777777" w:rsidR="004B413C" w:rsidRDefault="004B413C">
      <w:pPr>
        <w:sectPr w:rsidR="004B413C">
          <w:pgSz w:w="15840" w:h="12240" w:orient="landscape"/>
          <w:pgMar w:top="1440" w:right="1440" w:bottom="1440" w:left="927" w:header="0" w:footer="0" w:gutter="0"/>
          <w:cols w:num="2" w:space="720" w:equalWidth="0">
            <w:col w:w="1643" w:space="720"/>
            <w:col w:w="11110"/>
          </w:cols>
        </w:sectPr>
      </w:pPr>
    </w:p>
    <w:p w14:paraId="49B3D3F9" w14:textId="77777777" w:rsidR="004B413C" w:rsidRDefault="00EC2FEA">
      <w:pPr>
        <w:spacing w:line="275" w:lineRule="auto"/>
        <w:ind w:left="1800" w:right="1800" w:hanging="6"/>
        <w:jc w:val="both"/>
        <w:rPr>
          <w:sz w:val="20"/>
          <w:szCs w:val="20"/>
        </w:rPr>
      </w:pPr>
      <w:bookmarkStart w:id="103" w:name="page66"/>
      <w:bookmarkEnd w:id="103"/>
      <w:r>
        <w:rPr>
          <w:rFonts w:ascii="Arial" w:eastAsia="Arial" w:hAnsi="Arial" w:cs="Arial"/>
          <w:sz w:val="20"/>
          <w:szCs w:val="20"/>
        </w:rPr>
        <w:lastRenderedPageBreak/>
        <w:t>Table 11: Ecological consequences of revised thresholds in terms of compliance of stated site values and site management objectives at Lake Mariginiup.</w:t>
      </w:r>
    </w:p>
    <w:p w14:paraId="12D7C8AF" w14:textId="77777777" w:rsidR="004B413C" w:rsidRDefault="004B413C">
      <w:pPr>
        <w:spacing w:line="154" w:lineRule="exact"/>
        <w:rPr>
          <w:sz w:val="20"/>
          <w:szCs w:val="20"/>
        </w:rPr>
      </w:pPr>
    </w:p>
    <w:tbl>
      <w:tblPr>
        <w:tblW w:w="0" w:type="auto"/>
        <w:tblInd w:w="160" w:type="dxa"/>
        <w:tblLayout w:type="fixed"/>
        <w:tblCellMar>
          <w:left w:w="0" w:type="dxa"/>
          <w:right w:w="0" w:type="dxa"/>
        </w:tblCellMar>
        <w:tblLook w:val="04A0" w:firstRow="1" w:lastRow="0" w:firstColumn="1" w:lastColumn="0" w:noHBand="0" w:noVBand="1"/>
      </w:tblPr>
      <w:tblGrid>
        <w:gridCol w:w="20"/>
        <w:gridCol w:w="3440"/>
        <w:gridCol w:w="3480"/>
        <w:gridCol w:w="2080"/>
        <w:gridCol w:w="20"/>
      </w:tblGrid>
      <w:tr w:rsidR="004B413C" w14:paraId="65B6874F" w14:textId="77777777">
        <w:trPr>
          <w:trHeight w:val="239"/>
        </w:trPr>
        <w:tc>
          <w:tcPr>
            <w:tcW w:w="20" w:type="dxa"/>
            <w:vAlign w:val="bottom"/>
          </w:tcPr>
          <w:p w14:paraId="7B3A9127" w14:textId="77777777" w:rsidR="004B413C" w:rsidRDefault="004B413C">
            <w:pPr>
              <w:rPr>
                <w:sz w:val="20"/>
                <w:szCs w:val="20"/>
              </w:rPr>
            </w:pPr>
          </w:p>
        </w:tc>
        <w:tc>
          <w:tcPr>
            <w:tcW w:w="3440" w:type="dxa"/>
            <w:tcBorders>
              <w:top w:val="single" w:sz="8" w:space="0" w:color="auto"/>
            </w:tcBorders>
            <w:vAlign w:val="bottom"/>
          </w:tcPr>
          <w:p w14:paraId="10DF6C1F" w14:textId="77777777" w:rsidR="004B413C" w:rsidRDefault="004B413C">
            <w:pPr>
              <w:rPr>
                <w:sz w:val="20"/>
                <w:szCs w:val="20"/>
              </w:rPr>
            </w:pPr>
          </w:p>
        </w:tc>
        <w:tc>
          <w:tcPr>
            <w:tcW w:w="3480" w:type="dxa"/>
            <w:tcBorders>
              <w:top w:val="single" w:sz="8" w:space="0" w:color="auto"/>
            </w:tcBorders>
            <w:vAlign w:val="bottom"/>
          </w:tcPr>
          <w:p w14:paraId="6643AAEA" w14:textId="77777777" w:rsidR="004B413C" w:rsidRDefault="00EC2FEA">
            <w:pPr>
              <w:ind w:left="180"/>
              <w:rPr>
                <w:sz w:val="20"/>
                <w:szCs w:val="20"/>
              </w:rPr>
            </w:pPr>
            <w:r>
              <w:rPr>
                <w:rFonts w:ascii="Arial" w:eastAsia="Arial" w:hAnsi="Arial" w:cs="Arial"/>
                <w:sz w:val="20"/>
                <w:szCs w:val="20"/>
              </w:rPr>
              <w:t>Likely eﬀect of 2030 revised</w:t>
            </w:r>
          </w:p>
        </w:tc>
        <w:tc>
          <w:tcPr>
            <w:tcW w:w="2080" w:type="dxa"/>
            <w:tcBorders>
              <w:top w:val="single" w:sz="8" w:space="0" w:color="auto"/>
            </w:tcBorders>
            <w:vAlign w:val="bottom"/>
          </w:tcPr>
          <w:p w14:paraId="4D00C20D" w14:textId="77777777" w:rsidR="004B413C" w:rsidRDefault="004B413C">
            <w:pPr>
              <w:rPr>
                <w:sz w:val="20"/>
                <w:szCs w:val="20"/>
              </w:rPr>
            </w:pPr>
          </w:p>
        </w:tc>
        <w:tc>
          <w:tcPr>
            <w:tcW w:w="0" w:type="dxa"/>
            <w:vAlign w:val="bottom"/>
          </w:tcPr>
          <w:p w14:paraId="31214DE8" w14:textId="77777777" w:rsidR="004B413C" w:rsidRDefault="004B413C">
            <w:pPr>
              <w:rPr>
                <w:sz w:val="1"/>
                <w:szCs w:val="1"/>
              </w:rPr>
            </w:pPr>
          </w:p>
        </w:tc>
      </w:tr>
      <w:tr w:rsidR="004B413C" w14:paraId="28B80393" w14:textId="77777777">
        <w:trPr>
          <w:trHeight w:val="281"/>
        </w:trPr>
        <w:tc>
          <w:tcPr>
            <w:tcW w:w="20" w:type="dxa"/>
            <w:vAlign w:val="bottom"/>
          </w:tcPr>
          <w:p w14:paraId="2671CD39" w14:textId="77777777" w:rsidR="004B413C" w:rsidRDefault="004B413C">
            <w:pPr>
              <w:rPr>
                <w:sz w:val="24"/>
                <w:szCs w:val="24"/>
              </w:rPr>
            </w:pPr>
          </w:p>
        </w:tc>
        <w:tc>
          <w:tcPr>
            <w:tcW w:w="3440" w:type="dxa"/>
            <w:vAlign w:val="bottom"/>
          </w:tcPr>
          <w:p w14:paraId="76DAD048" w14:textId="77777777" w:rsidR="004B413C" w:rsidRDefault="004B413C">
            <w:pPr>
              <w:rPr>
                <w:sz w:val="24"/>
                <w:szCs w:val="24"/>
              </w:rPr>
            </w:pPr>
          </w:p>
        </w:tc>
        <w:tc>
          <w:tcPr>
            <w:tcW w:w="3480" w:type="dxa"/>
            <w:vAlign w:val="bottom"/>
          </w:tcPr>
          <w:p w14:paraId="43754C6C" w14:textId="77777777" w:rsidR="004B413C" w:rsidRDefault="00EC2FEA">
            <w:pPr>
              <w:ind w:left="180"/>
              <w:rPr>
                <w:sz w:val="20"/>
                <w:szCs w:val="20"/>
              </w:rPr>
            </w:pPr>
            <w:r>
              <w:rPr>
                <w:rFonts w:ascii="Arial" w:eastAsia="Arial" w:hAnsi="Arial" w:cs="Arial"/>
                <w:sz w:val="20"/>
                <w:szCs w:val="20"/>
              </w:rPr>
              <w:t>thresholds</w:t>
            </w:r>
          </w:p>
        </w:tc>
        <w:tc>
          <w:tcPr>
            <w:tcW w:w="2080" w:type="dxa"/>
            <w:vAlign w:val="bottom"/>
          </w:tcPr>
          <w:p w14:paraId="0601A53A" w14:textId="77777777" w:rsidR="004B413C" w:rsidRDefault="00EC2FEA">
            <w:pPr>
              <w:jc w:val="center"/>
              <w:rPr>
                <w:sz w:val="20"/>
                <w:szCs w:val="20"/>
              </w:rPr>
            </w:pPr>
            <w:r>
              <w:rPr>
                <w:rFonts w:ascii="Arial" w:eastAsia="Arial" w:hAnsi="Arial" w:cs="Arial"/>
                <w:w w:val="98"/>
                <w:sz w:val="20"/>
                <w:szCs w:val="20"/>
              </w:rPr>
              <w:t>Future Compliance</w:t>
            </w:r>
          </w:p>
        </w:tc>
        <w:tc>
          <w:tcPr>
            <w:tcW w:w="0" w:type="dxa"/>
            <w:vAlign w:val="bottom"/>
          </w:tcPr>
          <w:p w14:paraId="082C5B52" w14:textId="77777777" w:rsidR="004B413C" w:rsidRDefault="004B413C">
            <w:pPr>
              <w:rPr>
                <w:sz w:val="1"/>
                <w:szCs w:val="1"/>
              </w:rPr>
            </w:pPr>
          </w:p>
        </w:tc>
      </w:tr>
      <w:tr w:rsidR="004B413C" w14:paraId="04A2EED1" w14:textId="77777777">
        <w:trPr>
          <w:trHeight w:val="50"/>
        </w:trPr>
        <w:tc>
          <w:tcPr>
            <w:tcW w:w="3460" w:type="dxa"/>
            <w:gridSpan w:val="2"/>
            <w:vAlign w:val="bottom"/>
          </w:tcPr>
          <w:p w14:paraId="366DED61" w14:textId="77777777" w:rsidR="004B413C" w:rsidRDefault="004B413C">
            <w:pPr>
              <w:rPr>
                <w:sz w:val="4"/>
                <w:szCs w:val="4"/>
              </w:rPr>
            </w:pPr>
          </w:p>
        </w:tc>
        <w:tc>
          <w:tcPr>
            <w:tcW w:w="3480" w:type="dxa"/>
            <w:vAlign w:val="bottom"/>
          </w:tcPr>
          <w:p w14:paraId="323866F3" w14:textId="77777777" w:rsidR="004B413C" w:rsidRDefault="004B413C">
            <w:pPr>
              <w:rPr>
                <w:sz w:val="4"/>
                <w:szCs w:val="4"/>
              </w:rPr>
            </w:pPr>
          </w:p>
        </w:tc>
        <w:tc>
          <w:tcPr>
            <w:tcW w:w="2080" w:type="dxa"/>
            <w:vAlign w:val="bottom"/>
          </w:tcPr>
          <w:p w14:paraId="38D24168" w14:textId="77777777" w:rsidR="004B413C" w:rsidRDefault="004B413C">
            <w:pPr>
              <w:rPr>
                <w:sz w:val="4"/>
                <w:szCs w:val="4"/>
              </w:rPr>
            </w:pPr>
          </w:p>
        </w:tc>
        <w:tc>
          <w:tcPr>
            <w:tcW w:w="0" w:type="dxa"/>
            <w:vAlign w:val="bottom"/>
          </w:tcPr>
          <w:p w14:paraId="75241768" w14:textId="77777777" w:rsidR="004B413C" w:rsidRDefault="004B413C">
            <w:pPr>
              <w:rPr>
                <w:sz w:val="1"/>
                <w:szCs w:val="1"/>
              </w:rPr>
            </w:pPr>
          </w:p>
        </w:tc>
      </w:tr>
      <w:tr w:rsidR="004B413C" w14:paraId="1AC71CA3" w14:textId="77777777">
        <w:trPr>
          <w:trHeight w:val="228"/>
        </w:trPr>
        <w:tc>
          <w:tcPr>
            <w:tcW w:w="20" w:type="dxa"/>
            <w:vAlign w:val="bottom"/>
          </w:tcPr>
          <w:p w14:paraId="79B0691E" w14:textId="77777777" w:rsidR="004B413C" w:rsidRDefault="004B413C">
            <w:pPr>
              <w:rPr>
                <w:sz w:val="19"/>
                <w:szCs w:val="19"/>
              </w:rPr>
            </w:pPr>
          </w:p>
        </w:tc>
        <w:tc>
          <w:tcPr>
            <w:tcW w:w="3440" w:type="dxa"/>
            <w:tcBorders>
              <w:top w:val="single" w:sz="8" w:space="0" w:color="auto"/>
            </w:tcBorders>
            <w:vAlign w:val="bottom"/>
          </w:tcPr>
          <w:p w14:paraId="7FBD8FA4" w14:textId="77777777" w:rsidR="004B413C" w:rsidRDefault="00EC2FEA">
            <w:pPr>
              <w:spacing w:line="228" w:lineRule="exact"/>
              <w:rPr>
                <w:sz w:val="20"/>
                <w:szCs w:val="20"/>
              </w:rPr>
            </w:pPr>
            <w:r>
              <w:rPr>
                <w:rFonts w:ascii="Arial" w:eastAsia="Arial" w:hAnsi="Arial" w:cs="Arial"/>
                <w:b/>
                <w:bCs/>
                <w:sz w:val="20"/>
                <w:szCs w:val="20"/>
              </w:rPr>
              <w:t>Site values</w:t>
            </w:r>
          </w:p>
        </w:tc>
        <w:tc>
          <w:tcPr>
            <w:tcW w:w="3480" w:type="dxa"/>
            <w:tcBorders>
              <w:top w:val="single" w:sz="8" w:space="0" w:color="auto"/>
            </w:tcBorders>
            <w:vAlign w:val="bottom"/>
          </w:tcPr>
          <w:p w14:paraId="263C8E93" w14:textId="77777777" w:rsidR="004B413C" w:rsidRDefault="004B413C">
            <w:pPr>
              <w:rPr>
                <w:sz w:val="19"/>
                <w:szCs w:val="19"/>
              </w:rPr>
            </w:pPr>
          </w:p>
        </w:tc>
        <w:tc>
          <w:tcPr>
            <w:tcW w:w="2080" w:type="dxa"/>
            <w:tcBorders>
              <w:top w:val="single" w:sz="8" w:space="0" w:color="auto"/>
            </w:tcBorders>
            <w:vAlign w:val="bottom"/>
          </w:tcPr>
          <w:p w14:paraId="7C366AF3" w14:textId="77777777" w:rsidR="004B413C" w:rsidRDefault="004B413C">
            <w:pPr>
              <w:rPr>
                <w:sz w:val="19"/>
                <w:szCs w:val="19"/>
              </w:rPr>
            </w:pPr>
          </w:p>
        </w:tc>
        <w:tc>
          <w:tcPr>
            <w:tcW w:w="0" w:type="dxa"/>
            <w:vAlign w:val="bottom"/>
          </w:tcPr>
          <w:p w14:paraId="4EB1EC67" w14:textId="77777777" w:rsidR="004B413C" w:rsidRDefault="004B413C">
            <w:pPr>
              <w:rPr>
                <w:sz w:val="1"/>
                <w:szCs w:val="1"/>
              </w:rPr>
            </w:pPr>
          </w:p>
        </w:tc>
      </w:tr>
      <w:tr w:rsidR="004B413C" w14:paraId="60F5D5EA" w14:textId="77777777">
        <w:trPr>
          <w:trHeight w:val="239"/>
        </w:trPr>
        <w:tc>
          <w:tcPr>
            <w:tcW w:w="3460" w:type="dxa"/>
            <w:gridSpan w:val="2"/>
            <w:vAlign w:val="bottom"/>
          </w:tcPr>
          <w:p w14:paraId="63A25E4C" w14:textId="77777777" w:rsidR="004B413C" w:rsidRDefault="00EC2FEA">
            <w:pPr>
              <w:rPr>
                <w:sz w:val="20"/>
                <w:szCs w:val="20"/>
              </w:rPr>
            </w:pPr>
            <w:r>
              <w:rPr>
                <w:rFonts w:ascii="Arial" w:eastAsia="Arial" w:hAnsi="Arial" w:cs="Arial"/>
                <w:sz w:val="20"/>
                <w:szCs w:val="20"/>
              </w:rPr>
              <w:t>* Rich aquatic fauna (Swan River</w:t>
            </w:r>
          </w:p>
        </w:tc>
        <w:tc>
          <w:tcPr>
            <w:tcW w:w="3480" w:type="dxa"/>
            <w:vAlign w:val="bottom"/>
          </w:tcPr>
          <w:p w14:paraId="67087594" w14:textId="77777777" w:rsidR="004B413C" w:rsidRDefault="004B413C">
            <w:pPr>
              <w:rPr>
                <w:sz w:val="20"/>
                <w:szCs w:val="20"/>
              </w:rPr>
            </w:pPr>
          </w:p>
        </w:tc>
        <w:tc>
          <w:tcPr>
            <w:tcW w:w="2080" w:type="dxa"/>
            <w:vAlign w:val="bottom"/>
          </w:tcPr>
          <w:p w14:paraId="4A93A527" w14:textId="77777777" w:rsidR="004B413C" w:rsidRDefault="00EC2FEA">
            <w:pPr>
              <w:jc w:val="center"/>
              <w:rPr>
                <w:sz w:val="20"/>
                <w:szCs w:val="20"/>
              </w:rPr>
            </w:pPr>
            <w:r>
              <w:rPr>
                <w:rFonts w:ascii="Arial" w:eastAsia="Arial" w:hAnsi="Arial" w:cs="Arial"/>
                <w:w w:val="86"/>
                <w:sz w:val="20"/>
                <w:szCs w:val="20"/>
              </w:rPr>
              <w:t>Yes</w:t>
            </w:r>
          </w:p>
        </w:tc>
        <w:tc>
          <w:tcPr>
            <w:tcW w:w="0" w:type="dxa"/>
            <w:vAlign w:val="bottom"/>
          </w:tcPr>
          <w:p w14:paraId="1D33A2B6" w14:textId="77777777" w:rsidR="004B413C" w:rsidRDefault="004B413C">
            <w:pPr>
              <w:rPr>
                <w:sz w:val="1"/>
                <w:szCs w:val="1"/>
              </w:rPr>
            </w:pPr>
          </w:p>
        </w:tc>
      </w:tr>
      <w:tr w:rsidR="004B413C" w14:paraId="560692D2" w14:textId="77777777">
        <w:trPr>
          <w:trHeight w:val="239"/>
        </w:trPr>
        <w:tc>
          <w:tcPr>
            <w:tcW w:w="3460" w:type="dxa"/>
            <w:gridSpan w:val="2"/>
            <w:vAlign w:val="bottom"/>
          </w:tcPr>
          <w:p w14:paraId="521C5BE1" w14:textId="77777777" w:rsidR="004B413C" w:rsidRDefault="00EC2FEA">
            <w:pPr>
              <w:ind w:left="20"/>
              <w:rPr>
                <w:sz w:val="20"/>
                <w:szCs w:val="20"/>
              </w:rPr>
            </w:pPr>
            <w:r>
              <w:rPr>
                <w:rFonts w:ascii="Arial" w:eastAsia="Arial" w:hAnsi="Arial" w:cs="Arial"/>
                <w:sz w:val="20"/>
                <w:szCs w:val="20"/>
              </w:rPr>
              <w:t xml:space="preserve">Goby, </w:t>
            </w:r>
            <w:r>
              <w:rPr>
                <w:rFonts w:ascii="Arial" w:eastAsia="Arial" w:hAnsi="Arial" w:cs="Arial"/>
                <w:i/>
                <w:iCs/>
                <w:sz w:val="20"/>
                <w:szCs w:val="20"/>
              </w:rPr>
              <w:t>Pseudogobius olorum</w:t>
            </w:r>
            <w:r>
              <w:rPr>
                <w:rFonts w:ascii="Arial" w:eastAsia="Arial" w:hAnsi="Arial" w:cs="Arial"/>
                <w:sz w:val="20"/>
                <w:szCs w:val="20"/>
              </w:rPr>
              <w:t>)</w:t>
            </w:r>
          </w:p>
        </w:tc>
        <w:tc>
          <w:tcPr>
            <w:tcW w:w="3480" w:type="dxa"/>
            <w:vAlign w:val="bottom"/>
          </w:tcPr>
          <w:p w14:paraId="24FDB9D5" w14:textId="77777777" w:rsidR="004B413C" w:rsidRDefault="004B413C">
            <w:pPr>
              <w:rPr>
                <w:sz w:val="20"/>
                <w:szCs w:val="20"/>
              </w:rPr>
            </w:pPr>
          </w:p>
        </w:tc>
        <w:tc>
          <w:tcPr>
            <w:tcW w:w="2080" w:type="dxa"/>
            <w:vAlign w:val="bottom"/>
          </w:tcPr>
          <w:p w14:paraId="34CED3DB" w14:textId="77777777" w:rsidR="004B413C" w:rsidRDefault="004B413C">
            <w:pPr>
              <w:rPr>
                <w:sz w:val="20"/>
                <w:szCs w:val="20"/>
              </w:rPr>
            </w:pPr>
          </w:p>
        </w:tc>
        <w:tc>
          <w:tcPr>
            <w:tcW w:w="0" w:type="dxa"/>
            <w:vAlign w:val="bottom"/>
          </w:tcPr>
          <w:p w14:paraId="7DA24A3A" w14:textId="77777777" w:rsidR="004B413C" w:rsidRDefault="004B413C">
            <w:pPr>
              <w:rPr>
                <w:sz w:val="1"/>
                <w:szCs w:val="1"/>
              </w:rPr>
            </w:pPr>
          </w:p>
        </w:tc>
      </w:tr>
      <w:tr w:rsidR="004B413C" w14:paraId="0968FABE" w14:textId="77777777">
        <w:trPr>
          <w:trHeight w:val="239"/>
        </w:trPr>
        <w:tc>
          <w:tcPr>
            <w:tcW w:w="3460" w:type="dxa"/>
            <w:gridSpan w:val="2"/>
            <w:vAlign w:val="bottom"/>
          </w:tcPr>
          <w:p w14:paraId="553B76F4" w14:textId="77777777" w:rsidR="004B413C" w:rsidRDefault="00EC2FEA">
            <w:pPr>
              <w:rPr>
                <w:sz w:val="20"/>
                <w:szCs w:val="20"/>
              </w:rPr>
            </w:pPr>
            <w:r>
              <w:rPr>
                <w:rFonts w:ascii="Arial" w:eastAsia="Arial" w:hAnsi="Arial" w:cs="Arial"/>
                <w:sz w:val="20"/>
                <w:szCs w:val="20"/>
              </w:rPr>
              <w:t>* Wading bird habitat</w:t>
            </w:r>
          </w:p>
        </w:tc>
        <w:tc>
          <w:tcPr>
            <w:tcW w:w="3480" w:type="dxa"/>
            <w:vAlign w:val="bottom"/>
          </w:tcPr>
          <w:p w14:paraId="654F415C" w14:textId="77777777" w:rsidR="004B413C" w:rsidRDefault="00EC2FEA">
            <w:pPr>
              <w:ind w:left="160"/>
              <w:rPr>
                <w:sz w:val="20"/>
                <w:szCs w:val="20"/>
              </w:rPr>
            </w:pPr>
            <w:r>
              <w:rPr>
                <w:rFonts w:ascii="Arial" w:eastAsia="Arial" w:hAnsi="Arial" w:cs="Arial"/>
                <w:sz w:val="20"/>
                <w:szCs w:val="20"/>
              </w:rPr>
              <w:t>Will increased surface waters</w:t>
            </w:r>
          </w:p>
        </w:tc>
        <w:tc>
          <w:tcPr>
            <w:tcW w:w="2080" w:type="dxa"/>
            <w:vAlign w:val="bottom"/>
          </w:tcPr>
          <w:p w14:paraId="2C8B54A5" w14:textId="77777777" w:rsidR="004B413C" w:rsidRDefault="004B413C">
            <w:pPr>
              <w:rPr>
                <w:sz w:val="20"/>
                <w:szCs w:val="20"/>
              </w:rPr>
            </w:pPr>
          </w:p>
        </w:tc>
        <w:tc>
          <w:tcPr>
            <w:tcW w:w="0" w:type="dxa"/>
            <w:vAlign w:val="bottom"/>
          </w:tcPr>
          <w:p w14:paraId="783AF8D5" w14:textId="77777777" w:rsidR="004B413C" w:rsidRDefault="004B413C">
            <w:pPr>
              <w:rPr>
                <w:sz w:val="1"/>
                <w:szCs w:val="1"/>
              </w:rPr>
            </w:pPr>
          </w:p>
        </w:tc>
      </w:tr>
      <w:tr w:rsidR="004B413C" w14:paraId="10F3EEB1" w14:textId="77777777">
        <w:trPr>
          <w:trHeight w:val="239"/>
        </w:trPr>
        <w:tc>
          <w:tcPr>
            <w:tcW w:w="20" w:type="dxa"/>
            <w:vAlign w:val="bottom"/>
          </w:tcPr>
          <w:p w14:paraId="1B680C24" w14:textId="77777777" w:rsidR="004B413C" w:rsidRDefault="004B413C">
            <w:pPr>
              <w:rPr>
                <w:sz w:val="20"/>
                <w:szCs w:val="20"/>
              </w:rPr>
            </w:pPr>
          </w:p>
        </w:tc>
        <w:tc>
          <w:tcPr>
            <w:tcW w:w="3440" w:type="dxa"/>
            <w:vAlign w:val="bottom"/>
          </w:tcPr>
          <w:p w14:paraId="01A66EA3" w14:textId="77777777" w:rsidR="004B413C" w:rsidRDefault="004B413C">
            <w:pPr>
              <w:rPr>
                <w:sz w:val="20"/>
                <w:szCs w:val="20"/>
              </w:rPr>
            </w:pPr>
          </w:p>
        </w:tc>
        <w:tc>
          <w:tcPr>
            <w:tcW w:w="3480" w:type="dxa"/>
            <w:vAlign w:val="bottom"/>
          </w:tcPr>
          <w:p w14:paraId="68EF2779" w14:textId="77777777" w:rsidR="004B413C" w:rsidRDefault="00EC2FEA">
            <w:pPr>
              <w:ind w:left="180"/>
              <w:rPr>
                <w:sz w:val="20"/>
                <w:szCs w:val="20"/>
              </w:rPr>
            </w:pPr>
            <w:r>
              <w:rPr>
                <w:rFonts w:ascii="Arial" w:eastAsia="Arial" w:hAnsi="Arial" w:cs="Arial"/>
                <w:sz w:val="20"/>
                <w:szCs w:val="20"/>
              </w:rPr>
              <w:t>decline in summer enough to</w:t>
            </w:r>
          </w:p>
        </w:tc>
        <w:tc>
          <w:tcPr>
            <w:tcW w:w="2080" w:type="dxa"/>
            <w:vAlign w:val="bottom"/>
          </w:tcPr>
          <w:p w14:paraId="39CA3901" w14:textId="77777777" w:rsidR="004B413C" w:rsidRDefault="004B413C">
            <w:pPr>
              <w:rPr>
                <w:sz w:val="20"/>
                <w:szCs w:val="20"/>
              </w:rPr>
            </w:pPr>
          </w:p>
        </w:tc>
        <w:tc>
          <w:tcPr>
            <w:tcW w:w="0" w:type="dxa"/>
            <w:vAlign w:val="bottom"/>
          </w:tcPr>
          <w:p w14:paraId="1DF9BDD2" w14:textId="77777777" w:rsidR="004B413C" w:rsidRDefault="004B413C">
            <w:pPr>
              <w:rPr>
                <w:sz w:val="1"/>
                <w:szCs w:val="1"/>
              </w:rPr>
            </w:pPr>
          </w:p>
        </w:tc>
      </w:tr>
      <w:tr w:rsidR="004B413C" w14:paraId="490CB5FA" w14:textId="77777777">
        <w:trPr>
          <w:trHeight w:val="281"/>
        </w:trPr>
        <w:tc>
          <w:tcPr>
            <w:tcW w:w="3460" w:type="dxa"/>
            <w:gridSpan w:val="2"/>
            <w:vMerge w:val="restart"/>
            <w:vAlign w:val="bottom"/>
          </w:tcPr>
          <w:p w14:paraId="7918C820" w14:textId="77777777" w:rsidR="004B413C" w:rsidRDefault="00EC2FEA">
            <w:pPr>
              <w:rPr>
                <w:sz w:val="20"/>
                <w:szCs w:val="20"/>
              </w:rPr>
            </w:pPr>
            <w:r>
              <w:rPr>
                <w:rFonts w:ascii="Arial" w:eastAsia="Arial" w:hAnsi="Arial" w:cs="Arial"/>
                <w:sz w:val="20"/>
                <w:szCs w:val="20"/>
              </w:rPr>
              <w:t>* Good water quality</w:t>
            </w:r>
          </w:p>
        </w:tc>
        <w:tc>
          <w:tcPr>
            <w:tcW w:w="3480" w:type="dxa"/>
            <w:vAlign w:val="bottom"/>
          </w:tcPr>
          <w:p w14:paraId="46C26CEF" w14:textId="77777777" w:rsidR="004B413C" w:rsidRDefault="00EC2FEA">
            <w:pPr>
              <w:ind w:left="180"/>
              <w:rPr>
                <w:sz w:val="20"/>
                <w:szCs w:val="20"/>
              </w:rPr>
            </w:pPr>
            <w:r>
              <w:rPr>
                <w:rFonts w:ascii="Arial" w:eastAsia="Arial" w:hAnsi="Arial" w:cs="Arial"/>
                <w:sz w:val="20"/>
                <w:szCs w:val="20"/>
              </w:rPr>
              <w:t>provide important mud flat habitat?</w:t>
            </w:r>
          </w:p>
        </w:tc>
        <w:tc>
          <w:tcPr>
            <w:tcW w:w="2080" w:type="dxa"/>
            <w:vMerge w:val="restart"/>
            <w:vAlign w:val="bottom"/>
          </w:tcPr>
          <w:p w14:paraId="2BD9E9A9" w14:textId="77777777" w:rsidR="004B413C" w:rsidRDefault="00EC2FEA">
            <w:pPr>
              <w:jc w:val="center"/>
              <w:rPr>
                <w:sz w:val="20"/>
                <w:szCs w:val="20"/>
              </w:rPr>
            </w:pPr>
            <w:r>
              <w:rPr>
                <w:rFonts w:ascii="Arial" w:eastAsia="Arial" w:hAnsi="Arial" w:cs="Arial"/>
                <w:w w:val="86"/>
                <w:sz w:val="20"/>
                <w:szCs w:val="20"/>
              </w:rPr>
              <w:t>Yes</w:t>
            </w:r>
          </w:p>
        </w:tc>
        <w:tc>
          <w:tcPr>
            <w:tcW w:w="0" w:type="dxa"/>
            <w:vAlign w:val="bottom"/>
          </w:tcPr>
          <w:p w14:paraId="61E5D441" w14:textId="77777777" w:rsidR="004B413C" w:rsidRDefault="004B413C">
            <w:pPr>
              <w:rPr>
                <w:sz w:val="1"/>
                <w:szCs w:val="1"/>
              </w:rPr>
            </w:pPr>
          </w:p>
        </w:tc>
      </w:tr>
      <w:tr w:rsidR="004B413C" w14:paraId="7A719446" w14:textId="77777777">
        <w:trPr>
          <w:trHeight w:val="197"/>
        </w:trPr>
        <w:tc>
          <w:tcPr>
            <w:tcW w:w="3460" w:type="dxa"/>
            <w:gridSpan w:val="2"/>
            <w:vMerge/>
            <w:vAlign w:val="bottom"/>
          </w:tcPr>
          <w:p w14:paraId="07AE1509" w14:textId="77777777" w:rsidR="004B413C" w:rsidRDefault="004B413C">
            <w:pPr>
              <w:rPr>
                <w:sz w:val="17"/>
                <w:szCs w:val="17"/>
              </w:rPr>
            </w:pPr>
          </w:p>
        </w:tc>
        <w:tc>
          <w:tcPr>
            <w:tcW w:w="3480" w:type="dxa"/>
            <w:vAlign w:val="bottom"/>
          </w:tcPr>
          <w:p w14:paraId="3C69AC3F" w14:textId="77777777" w:rsidR="004B413C" w:rsidRDefault="004B413C">
            <w:pPr>
              <w:rPr>
                <w:sz w:val="17"/>
                <w:szCs w:val="17"/>
              </w:rPr>
            </w:pPr>
          </w:p>
        </w:tc>
        <w:tc>
          <w:tcPr>
            <w:tcW w:w="2080" w:type="dxa"/>
            <w:vMerge/>
            <w:vAlign w:val="bottom"/>
          </w:tcPr>
          <w:p w14:paraId="3D01CCA5" w14:textId="77777777" w:rsidR="004B413C" w:rsidRDefault="004B413C">
            <w:pPr>
              <w:rPr>
                <w:sz w:val="17"/>
                <w:szCs w:val="17"/>
              </w:rPr>
            </w:pPr>
          </w:p>
        </w:tc>
        <w:tc>
          <w:tcPr>
            <w:tcW w:w="0" w:type="dxa"/>
            <w:vAlign w:val="bottom"/>
          </w:tcPr>
          <w:p w14:paraId="0914B507" w14:textId="77777777" w:rsidR="004B413C" w:rsidRDefault="004B413C">
            <w:pPr>
              <w:rPr>
                <w:sz w:val="1"/>
                <w:szCs w:val="1"/>
              </w:rPr>
            </w:pPr>
          </w:p>
        </w:tc>
      </w:tr>
      <w:tr w:rsidR="004B413C" w14:paraId="29D1F7AF" w14:textId="77777777">
        <w:trPr>
          <w:trHeight w:val="240"/>
        </w:trPr>
        <w:tc>
          <w:tcPr>
            <w:tcW w:w="3460" w:type="dxa"/>
            <w:gridSpan w:val="2"/>
            <w:vAlign w:val="bottom"/>
          </w:tcPr>
          <w:p w14:paraId="72522D40" w14:textId="77777777" w:rsidR="004B413C" w:rsidRDefault="00EC2FEA">
            <w:pPr>
              <w:ind w:left="20"/>
              <w:rPr>
                <w:sz w:val="20"/>
                <w:szCs w:val="20"/>
              </w:rPr>
            </w:pPr>
            <w:r>
              <w:rPr>
                <w:rFonts w:ascii="Arial" w:eastAsia="Arial" w:hAnsi="Arial" w:cs="Arial"/>
                <w:b/>
                <w:bCs/>
                <w:sz w:val="20"/>
                <w:szCs w:val="20"/>
              </w:rPr>
              <w:t>Site management objectives</w:t>
            </w:r>
          </w:p>
        </w:tc>
        <w:tc>
          <w:tcPr>
            <w:tcW w:w="3480" w:type="dxa"/>
            <w:vAlign w:val="bottom"/>
          </w:tcPr>
          <w:p w14:paraId="559ED8C6" w14:textId="77777777" w:rsidR="004B413C" w:rsidRDefault="004B413C">
            <w:pPr>
              <w:rPr>
                <w:sz w:val="20"/>
                <w:szCs w:val="20"/>
              </w:rPr>
            </w:pPr>
          </w:p>
        </w:tc>
        <w:tc>
          <w:tcPr>
            <w:tcW w:w="2080" w:type="dxa"/>
            <w:vAlign w:val="bottom"/>
          </w:tcPr>
          <w:p w14:paraId="49EF0CC1" w14:textId="77777777" w:rsidR="004B413C" w:rsidRDefault="004B413C">
            <w:pPr>
              <w:rPr>
                <w:sz w:val="20"/>
                <w:szCs w:val="20"/>
              </w:rPr>
            </w:pPr>
          </w:p>
        </w:tc>
        <w:tc>
          <w:tcPr>
            <w:tcW w:w="0" w:type="dxa"/>
            <w:vAlign w:val="bottom"/>
          </w:tcPr>
          <w:p w14:paraId="72C9265F" w14:textId="77777777" w:rsidR="004B413C" w:rsidRDefault="004B413C">
            <w:pPr>
              <w:rPr>
                <w:sz w:val="1"/>
                <w:szCs w:val="1"/>
              </w:rPr>
            </w:pPr>
          </w:p>
        </w:tc>
      </w:tr>
      <w:tr w:rsidR="004B413C" w14:paraId="453AB98E" w14:textId="77777777">
        <w:trPr>
          <w:trHeight w:val="239"/>
        </w:trPr>
        <w:tc>
          <w:tcPr>
            <w:tcW w:w="3460" w:type="dxa"/>
            <w:gridSpan w:val="2"/>
            <w:vAlign w:val="bottom"/>
          </w:tcPr>
          <w:p w14:paraId="7717C113" w14:textId="77777777" w:rsidR="004B413C" w:rsidRDefault="00EC2FEA">
            <w:pPr>
              <w:rPr>
                <w:sz w:val="20"/>
                <w:szCs w:val="20"/>
              </w:rPr>
            </w:pPr>
            <w:r>
              <w:rPr>
                <w:rFonts w:ascii="Arial" w:eastAsia="Arial" w:hAnsi="Arial" w:cs="Arial"/>
                <w:sz w:val="20"/>
                <w:szCs w:val="20"/>
              </w:rPr>
              <w:t>* Conservation of flora and fauna</w:t>
            </w:r>
          </w:p>
        </w:tc>
        <w:tc>
          <w:tcPr>
            <w:tcW w:w="3480" w:type="dxa"/>
            <w:vAlign w:val="bottom"/>
          </w:tcPr>
          <w:p w14:paraId="6556E133" w14:textId="77777777" w:rsidR="004B413C" w:rsidRDefault="004B413C">
            <w:pPr>
              <w:rPr>
                <w:sz w:val="20"/>
                <w:szCs w:val="20"/>
              </w:rPr>
            </w:pPr>
          </w:p>
        </w:tc>
        <w:tc>
          <w:tcPr>
            <w:tcW w:w="2080" w:type="dxa"/>
            <w:vAlign w:val="bottom"/>
          </w:tcPr>
          <w:p w14:paraId="510A3F90" w14:textId="77777777" w:rsidR="004B413C" w:rsidRDefault="004B413C">
            <w:pPr>
              <w:rPr>
                <w:sz w:val="20"/>
                <w:szCs w:val="20"/>
              </w:rPr>
            </w:pPr>
          </w:p>
        </w:tc>
        <w:tc>
          <w:tcPr>
            <w:tcW w:w="0" w:type="dxa"/>
            <w:vAlign w:val="bottom"/>
          </w:tcPr>
          <w:p w14:paraId="11354F95" w14:textId="77777777" w:rsidR="004B413C" w:rsidRDefault="004B413C">
            <w:pPr>
              <w:rPr>
                <w:sz w:val="1"/>
                <w:szCs w:val="1"/>
              </w:rPr>
            </w:pPr>
          </w:p>
        </w:tc>
      </w:tr>
      <w:tr w:rsidR="004B413C" w14:paraId="3ECD4BDA" w14:textId="77777777">
        <w:trPr>
          <w:trHeight w:val="239"/>
        </w:trPr>
        <w:tc>
          <w:tcPr>
            <w:tcW w:w="3460" w:type="dxa"/>
            <w:gridSpan w:val="2"/>
            <w:vAlign w:val="bottom"/>
          </w:tcPr>
          <w:p w14:paraId="78ED5FCA" w14:textId="77777777" w:rsidR="004B413C" w:rsidRDefault="00EC2FEA">
            <w:pPr>
              <w:rPr>
                <w:sz w:val="20"/>
                <w:szCs w:val="20"/>
              </w:rPr>
            </w:pPr>
            <w:r>
              <w:rPr>
                <w:rFonts w:ascii="Arial" w:eastAsia="Arial" w:hAnsi="Arial" w:cs="Arial"/>
                <w:sz w:val="20"/>
                <w:szCs w:val="20"/>
              </w:rPr>
              <w:t>* Maintenance of the existing areas of</w:t>
            </w:r>
          </w:p>
        </w:tc>
        <w:tc>
          <w:tcPr>
            <w:tcW w:w="3480" w:type="dxa"/>
            <w:vAlign w:val="bottom"/>
          </w:tcPr>
          <w:p w14:paraId="4580B51B" w14:textId="77777777" w:rsidR="004B413C" w:rsidRDefault="00EC2FEA">
            <w:pPr>
              <w:ind w:left="180"/>
              <w:rPr>
                <w:sz w:val="20"/>
                <w:szCs w:val="20"/>
              </w:rPr>
            </w:pPr>
            <w:r>
              <w:rPr>
                <w:rFonts w:ascii="Arial" w:eastAsia="Arial" w:hAnsi="Arial" w:cs="Arial"/>
                <w:sz w:val="20"/>
                <w:szCs w:val="20"/>
              </w:rPr>
              <w:t>Likely to increase in cover</w:t>
            </w:r>
          </w:p>
        </w:tc>
        <w:tc>
          <w:tcPr>
            <w:tcW w:w="2080" w:type="dxa"/>
            <w:vAlign w:val="bottom"/>
          </w:tcPr>
          <w:p w14:paraId="75B095DC" w14:textId="77777777" w:rsidR="004B413C" w:rsidRDefault="00EC2FEA">
            <w:pPr>
              <w:jc w:val="center"/>
              <w:rPr>
                <w:sz w:val="20"/>
                <w:szCs w:val="20"/>
              </w:rPr>
            </w:pPr>
            <w:r>
              <w:rPr>
                <w:rFonts w:ascii="Arial" w:eastAsia="Arial" w:hAnsi="Arial" w:cs="Arial"/>
                <w:w w:val="86"/>
                <w:sz w:val="20"/>
                <w:szCs w:val="20"/>
              </w:rPr>
              <w:t>Yes</w:t>
            </w:r>
          </w:p>
        </w:tc>
        <w:tc>
          <w:tcPr>
            <w:tcW w:w="0" w:type="dxa"/>
            <w:vAlign w:val="bottom"/>
          </w:tcPr>
          <w:p w14:paraId="12721CF3" w14:textId="77777777" w:rsidR="004B413C" w:rsidRDefault="004B413C">
            <w:pPr>
              <w:rPr>
                <w:sz w:val="1"/>
                <w:szCs w:val="1"/>
              </w:rPr>
            </w:pPr>
          </w:p>
        </w:tc>
      </w:tr>
      <w:tr w:rsidR="004B413C" w14:paraId="50F04A0F" w14:textId="77777777">
        <w:trPr>
          <w:trHeight w:val="239"/>
        </w:trPr>
        <w:tc>
          <w:tcPr>
            <w:tcW w:w="3460" w:type="dxa"/>
            <w:gridSpan w:val="2"/>
            <w:vAlign w:val="bottom"/>
          </w:tcPr>
          <w:p w14:paraId="64E3BF29" w14:textId="77777777" w:rsidR="004B413C" w:rsidRDefault="00EC2FEA">
            <w:pPr>
              <w:ind w:left="20"/>
              <w:rPr>
                <w:sz w:val="20"/>
                <w:szCs w:val="20"/>
              </w:rPr>
            </w:pPr>
            <w:r>
              <w:rPr>
                <w:rFonts w:ascii="Arial" w:eastAsia="Arial" w:hAnsi="Arial" w:cs="Arial"/>
                <w:sz w:val="20"/>
                <w:szCs w:val="20"/>
              </w:rPr>
              <w:t>fringing sedge vegetation</w:t>
            </w:r>
          </w:p>
        </w:tc>
        <w:tc>
          <w:tcPr>
            <w:tcW w:w="3480" w:type="dxa"/>
            <w:vAlign w:val="bottom"/>
          </w:tcPr>
          <w:p w14:paraId="1029875A" w14:textId="77777777" w:rsidR="004B413C" w:rsidRDefault="00EC2FEA">
            <w:pPr>
              <w:ind w:left="180"/>
              <w:rPr>
                <w:sz w:val="20"/>
                <w:szCs w:val="20"/>
              </w:rPr>
            </w:pPr>
            <w:r>
              <w:rPr>
                <w:rFonts w:ascii="Arial" w:eastAsia="Arial" w:hAnsi="Arial" w:cs="Arial"/>
                <w:sz w:val="20"/>
                <w:szCs w:val="20"/>
              </w:rPr>
              <w:t>abundance</w:t>
            </w:r>
          </w:p>
        </w:tc>
        <w:tc>
          <w:tcPr>
            <w:tcW w:w="2080" w:type="dxa"/>
            <w:vAlign w:val="bottom"/>
          </w:tcPr>
          <w:p w14:paraId="243A3A0D" w14:textId="77777777" w:rsidR="004B413C" w:rsidRDefault="004B413C">
            <w:pPr>
              <w:rPr>
                <w:sz w:val="20"/>
                <w:szCs w:val="20"/>
              </w:rPr>
            </w:pPr>
          </w:p>
        </w:tc>
        <w:tc>
          <w:tcPr>
            <w:tcW w:w="0" w:type="dxa"/>
            <w:vAlign w:val="bottom"/>
          </w:tcPr>
          <w:p w14:paraId="68D1BA98" w14:textId="77777777" w:rsidR="004B413C" w:rsidRDefault="004B413C">
            <w:pPr>
              <w:rPr>
                <w:sz w:val="1"/>
                <w:szCs w:val="1"/>
              </w:rPr>
            </w:pPr>
          </w:p>
        </w:tc>
      </w:tr>
      <w:tr w:rsidR="004B413C" w14:paraId="070E7A2C" w14:textId="77777777">
        <w:trPr>
          <w:trHeight w:val="239"/>
        </w:trPr>
        <w:tc>
          <w:tcPr>
            <w:tcW w:w="3460" w:type="dxa"/>
            <w:gridSpan w:val="2"/>
            <w:vAlign w:val="bottom"/>
          </w:tcPr>
          <w:p w14:paraId="2D56106B" w14:textId="77777777" w:rsidR="004B413C" w:rsidRDefault="00EC2FEA">
            <w:pPr>
              <w:rPr>
                <w:sz w:val="20"/>
                <w:szCs w:val="20"/>
              </w:rPr>
            </w:pPr>
            <w:r>
              <w:rPr>
                <w:rFonts w:ascii="Arial" w:eastAsia="Arial" w:hAnsi="Arial" w:cs="Arial"/>
                <w:sz w:val="20"/>
                <w:szCs w:val="20"/>
              </w:rPr>
              <w:t>* Maintain invertebrate diversity</w:t>
            </w:r>
          </w:p>
        </w:tc>
        <w:tc>
          <w:tcPr>
            <w:tcW w:w="3480" w:type="dxa"/>
            <w:vAlign w:val="bottom"/>
          </w:tcPr>
          <w:p w14:paraId="59C0B315" w14:textId="77777777" w:rsidR="004B413C" w:rsidRDefault="004B413C">
            <w:pPr>
              <w:rPr>
                <w:sz w:val="20"/>
                <w:szCs w:val="20"/>
              </w:rPr>
            </w:pPr>
          </w:p>
        </w:tc>
        <w:tc>
          <w:tcPr>
            <w:tcW w:w="2080" w:type="dxa"/>
            <w:vAlign w:val="bottom"/>
          </w:tcPr>
          <w:p w14:paraId="50A32124" w14:textId="77777777" w:rsidR="004B413C" w:rsidRDefault="00EC2FEA">
            <w:pPr>
              <w:jc w:val="center"/>
              <w:rPr>
                <w:sz w:val="20"/>
                <w:szCs w:val="20"/>
              </w:rPr>
            </w:pPr>
            <w:r>
              <w:rPr>
                <w:rFonts w:ascii="Arial" w:eastAsia="Arial" w:hAnsi="Arial" w:cs="Arial"/>
                <w:w w:val="86"/>
                <w:sz w:val="20"/>
                <w:szCs w:val="20"/>
              </w:rPr>
              <w:t>Yes</w:t>
            </w:r>
          </w:p>
        </w:tc>
        <w:tc>
          <w:tcPr>
            <w:tcW w:w="0" w:type="dxa"/>
            <w:vAlign w:val="bottom"/>
          </w:tcPr>
          <w:p w14:paraId="1D3B4D3A" w14:textId="77777777" w:rsidR="004B413C" w:rsidRDefault="004B413C">
            <w:pPr>
              <w:rPr>
                <w:sz w:val="1"/>
                <w:szCs w:val="1"/>
              </w:rPr>
            </w:pPr>
          </w:p>
        </w:tc>
      </w:tr>
      <w:tr w:rsidR="004B413C" w14:paraId="1C1B35E0" w14:textId="77777777">
        <w:trPr>
          <w:trHeight w:val="239"/>
        </w:trPr>
        <w:tc>
          <w:tcPr>
            <w:tcW w:w="3460" w:type="dxa"/>
            <w:gridSpan w:val="2"/>
            <w:vAlign w:val="bottom"/>
          </w:tcPr>
          <w:p w14:paraId="5171A421" w14:textId="77777777" w:rsidR="004B413C" w:rsidRDefault="00EC2FEA">
            <w:pPr>
              <w:ind w:left="20"/>
              <w:rPr>
                <w:sz w:val="20"/>
                <w:szCs w:val="20"/>
              </w:rPr>
            </w:pPr>
            <w:r>
              <w:rPr>
                <w:rFonts w:ascii="Arial" w:eastAsia="Arial" w:hAnsi="Arial" w:cs="Arial"/>
                <w:sz w:val="20"/>
                <w:szCs w:val="20"/>
              </w:rPr>
              <w:t>through some lake bed drying in</w:t>
            </w:r>
          </w:p>
        </w:tc>
        <w:tc>
          <w:tcPr>
            <w:tcW w:w="3480" w:type="dxa"/>
            <w:vAlign w:val="bottom"/>
          </w:tcPr>
          <w:p w14:paraId="0FB25E08" w14:textId="77777777" w:rsidR="004B413C" w:rsidRDefault="004B413C">
            <w:pPr>
              <w:rPr>
                <w:sz w:val="20"/>
                <w:szCs w:val="20"/>
              </w:rPr>
            </w:pPr>
          </w:p>
        </w:tc>
        <w:tc>
          <w:tcPr>
            <w:tcW w:w="2080" w:type="dxa"/>
            <w:vAlign w:val="bottom"/>
          </w:tcPr>
          <w:p w14:paraId="48CE1CCB" w14:textId="77777777" w:rsidR="004B413C" w:rsidRDefault="004B413C">
            <w:pPr>
              <w:rPr>
                <w:sz w:val="20"/>
                <w:szCs w:val="20"/>
              </w:rPr>
            </w:pPr>
          </w:p>
        </w:tc>
        <w:tc>
          <w:tcPr>
            <w:tcW w:w="0" w:type="dxa"/>
            <w:vAlign w:val="bottom"/>
          </w:tcPr>
          <w:p w14:paraId="263360F4" w14:textId="77777777" w:rsidR="004B413C" w:rsidRDefault="004B413C">
            <w:pPr>
              <w:rPr>
                <w:sz w:val="1"/>
                <w:szCs w:val="1"/>
              </w:rPr>
            </w:pPr>
          </w:p>
        </w:tc>
      </w:tr>
      <w:tr w:rsidR="004B413C" w14:paraId="02125D9C" w14:textId="77777777">
        <w:trPr>
          <w:trHeight w:val="239"/>
        </w:trPr>
        <w:tc>
          <w:tcPr>
            <w:tcW w:w="3460" w:type="dxa"/>
            <w:gridSpan w:val="2"/>
            <w:vAlign w:val="bottom"/>
          </w:tcPr>
          <w:p w14:paraId="5AEEA5EB" w14:textId="77777777" w:rsidR="004B413C" w:rsidRDefault="00EC2FEA">
            <w:pPr>
              <w:ind w:left="20"/>
              <w:rPr>
                <w:sz w:val="20"/>
                <w:szCs w:val="20"/>
              </w:rPr>
            </w:pPr>
            <w:r>
              <w:rPr>
                <w:rFonts w:ascii="Arial" w:eastAsia="Arial" w:hAnsi="Arial" w:cs="Arial"/>
                <w:sz w:val="20"/>
                <w:szCs w:val="20"/>
              </w:rPr>
              <w:t>summer</w:t>
            </w:r>
          </w:p>
        </w:tc>
        <w:tc>
          <w:tcPr>
            <w:tcW w:w="3480" w:type="dxa"/>
            <w:vAlign w:val="bottom"/>
          </w:tcPr>
          <w:p w14:paraId="10601685" w14:textId="77777777" w:rsidR="004B413C" w:rsidRDefault="004B413C">
            <w:pPr>
              <w:rPr>
                <w:sz w:val="20"/>
                <w:szCs w:val="20"/>
              </w:rPr>
            </w:pPr>
          </w:p>
        </w:tc>
        <w:tc>
          <w:tcPr>
            <w:tcW w:w="2080" w:type="dxa"/>
            <w:vAlign w:val="bottom"/>
          </w:tcPr>
          <w:p w14:paraId="514CA03E" w14:textId="77777777" w:rsidR="004B413C" w:rsidRDefault="004B413C">
            <w:pPr>
              <w:rPr>
                <w:sz w:val="20"/>
                <w:szCs w:val="20"/>
              </w:rPr>
            </w:pPr>
          </w:p>
        </w:tc>
        <w:tc>
          <w:tcPr>
            <w:tcW w:w="0" w:type="dxa"/>
            <w:vAlign w:val="bottom"/>
          </w:tcPr>
          <w:p w14:paraId="03AC3FA5" w14:textId="77777777" w:rsidR="004B413C" w:rsidRDefault="004B413C">
            <w:pPr>
              <w:rPr>
                <w:sz w:val="1"/>
                <w:szCs w:val="1"/>
              </w:rPr>
            </w:pPr>
          </w:p>
        </w:tc>
      </w:tr>
      <w:tr w:rsidR="004B413C" w14:paraId="13D7F809" w14:textId="77777777">
        <w:trPr>
          <w:trHeight w:val="239"/>
        </w:trPr>
        <w:tc>
          <w:tcPr>
            <w:tcW w:w="3460" w:type="dxa"/>
            <w:gridSpan w:val="2"/>
            <w:vAlign w:val="bottom"/>
          </w:tcPr>
          <w:p w14:paraId="159DD3C9" w14:textId="77777777" w:rsidR="004B413C" w:rsidRDefault="00EC2FEA">
            <w:pPr>
              <w:rPr>
                <w:sz w:val="20"/>
                <w:szCs w:val="20"/>
              </w:rPr>
            </w:pPr>
            <w:r>
              <w:rPr>
                <w:rFonts w:ascii="Arial" w:eastAsia="Arial" w:hAnsi="Arial" w:cs="Arial"/>
                <w:sz w:val="20"/>
                <w:szCs w:val="20"/>
              </w:rPr>
              <w:t>* Maintain and if possible, enhance</w:t>
            </w:r>
          </w:p>
        </w:tc>
        <w:tc>
          <w:tcPr>
            <w:tcW w:w="3480" w:type="dxa"/>
            <w:vAlign w:val="bottom"/>
          </w:tcPr>
          <w:p w14:paraId="62D27CA5" w14:textId="77777777" w:rsidR="004B413C" w:rsidRDefault="00EC2FEA">
            <w:pPr>
              <w:ind w:left="160"/>
              <w:rPr>
                <w:sz w:val="20"/>
                <w:szCs w:val="20"/>
              </w:rPr>
            </w:pPr>
            <w:r>
              <w:rPr>
                <w:rFonts w:ascii="Arial" w:eastAsia="Arial" w:hAnsi="Arial" w:cs="Arial"/>
                <w:i/>
                <w:iCs/>
                <w:sz w:val="20"/>
                <w:szCs w:val="20"/>
              </w:rPr>
              <w:t xml:space="preserve">Acacia </w:t>
            </w:r>
            <w:r>
              <w:rPr>
                <w:rFonts w:ascii="Arial" w:eastAsia="Arial" w:hAnsi="Arial" w:cs="Arial"/>
                <w:sz w:val="20"/>
                <w:szCs w:val="20"/>
              </w:rPr>
              <w:t>woodland likely to decrease</w:t>
            </w:r>
          </w:p>
        </w:tc>
        <w:tc>
          <w:tcPr>
            <w:tcW w:w="2080" w:type="dxa"/>
            <w:vAlign w:val="bottom"/>
          </w:tcPr>
          <w:p w14:paraId="4004A061" w14:textId="77777777" w:rsidR="004B413C" w:rsidRDefault="004B413C">
            <w:pPr>
              <w:rPr>
                <w:sz w:val="20"/>
                <w:szCs w:val="20"/>
              </w:rPr>
            </w:pPr>
          </w:p>
        </w:tc>
        <w:tc>
          <w:tcPr>
            <w:tcW w:w="0" w:type="dxa"/>
            <w:vAlign w:val="bottom"/>
          </w:tcPr>
          <w:p w14:paraId="0C898C4C" w14:textId="77777777" w:rsidR="004B413C" w:rsidRDefault="004B413C">
            <w:pPr>
              <w:rPr>
                <w:sz w:val="1"/>
                <w:szCs w:val="1"/>
              </w:rPr>
            </w:pPr>
          </w:p>
        </w:tc>
      </w:tr>
      <w:tr w:rsidR="004B413C" w14:paraId="4C1D6832" w14:textId="77777777">
        <w:trPr>
          <w:trHeight w:val="239"/>
        </w:trPr>
        <w:tc>
          <w:tcPr>
            <w:tcW w:w="3460" w:type="dxa"/>
            <w:gridSpan w:val="2"/>
            <w:vAlign w:val="bottom"/>
          </w:tcPr>
          <w:p w14:paraId="5F531C20" w14:textId="77777777" w:rsidR="004B413C" w:rsidRDefault="00EC2FEA">
            <w:pPr>
              <w:ind w:left="20"/>
              <w:rPr>
                <w:sz w:val="20"/>
                <w:szCs w:val="20"/>
              </w:rPr>
            </w:pPr>
            <w:r>
              <w:rPr>
                <w:rFonts w:ascii="Arial" w:eastAsia="Arial" w:hAnsi="Arial" w:cs="Arial"/>
                <w:sz w:val="20"/>
                <w:szCs w:val="20"/>
              </w:rPr>
              <w:t>fringing woodland vegetation</w:t>
            </w:r>
          </w:p>
        </w:tc>
        <w:tc>
          <w:tcPr>
            <w:tcW w:w="3480" w:type="dxa"/>
            <w:vAlign w:val="bottom"/>
          </w:tcPr>
          <w:p w14:paraId="126AF3EF" w14:textId="77777777" w:rsidR="004B413C" w:rsidRDefault="00EC2FEA">
            <w:pPr>
              <w:ind w:left="180"/>
              <w:rPr>
                <w:sz w:val="20"/>
                <w:szCs w:val="20"/>
              </w:rPr>
            </w:pPr>
            <w:r>
              <w:rPr>
                <w:rFonts w:ascii="Arial" w:eastAsia="Arial" w:hAnsi="Arial" w:cs="Arial"/>
                <w:sz w:val="20"/>
                <w:szCs w:val="20"/>
              </w:rPr>
              <w:t>in cover abundance in transect.</w:t>
            </w:r>
          </w:p>
        </w:tc>
        <w:tc>
          <w:tcPr>
            <w:tcW w:w="2080" w:type="dxa"/>
            <w:vAlign w:val="bottom"/>
          </w:tcPr>
          <w:p w14:paraId="2C1CD86A" w14:textId="77777777" w:rsidR="004B413C" w:rsidRDefault="004B413C">
            <w:pPr>
              <w:rPr>
                <w:sz w:val="20"/>
                <w:szCs w:val="20"/>
              </w:rPr>
            </w:pPr>
          </w:p>
        </w:tc>
        <w:tc>
          <w:tcPr>
            <w:tcW w:w="0" w:type="dxa"/>
            <w:vAlign w:val="bottom"/>
          </w:tcPr>
          <w:p w14:paraId="69A72403" w14:textId="77777777" w:rsidR="004B413C" w:rsidRDefault="004B413C">
            <w:pPr>
              <w:rPr>
                <w:sz w:val="1"/>
                <w:szCs w:val="1"/>
              </w:rPr>
            </w:pPr>
          </w:p>
        </w:tc>
      </w:tr>
      <w:tr w:rsidR="004B413C" w14:paraId="1FF5AE8C" w14:textId="77777777">
        <w:trPr>
          <w:trHeight w:val="281"/>
        </w:trPr>
        <w:tc>
          <w:tcPr>
            <w:tcW w:w="20" w:type="dxa"/>
            <w:vAlign w:val="bottom"/>
          </w:tcPr>
          <w:p w14:paraId="1F332F97" w14:textId="77777777" w:rsidR="004B413C" w:rsidRDefault="004B413C">
            <w:pPr>
              <w:rPr>
                <w:sz w:val="24"/>
                <w:szCs w:val="24"/>
              </w:rPr>
            </w:pPr>
          </w:p>
        </w:tc>
        <w:tc>
          <w:tcPr>
            <w:tcW w:w="3440" w:type="dxa"/>
            <w:vAlign w:val="bottom"/>
          </w:tcPr>
          <w:p w14:paraId="09B57D24" w14:textId="77777777" w:rsidR="004B413C" w:rsidRDefault="004B413C">
            <w:pPr>
              <w:rPr>
                <w:sz w:val="24"/>
                <w:szCs w:val="24"/>
              </w:rPr>
            </w:pPr>
          </w:p>
        </w:tc>
        <w:tc>
          <w:tcPr>
            <w:tcW w:w="3480" w:type="dxa"/>
            <w:vAlign w:val="bottom"/>
          </w:tcPr>
          <w:p w14:paraId="128E73EC" w14:textId="77777777" w:rsidR="004B413C" w:rsidRDefault="00EC2FEA">
            <w:pPr>
              <w:ind w:left="180"/>
              <w:rPr>
                <w:sz w:val="20"/>
                <w:szCs w:val="20"/>
              </w:rPr>
            </w:pPr>
            <w:r>
              <w:rPr>
                <w:rFonts w:ascii="Arial" w:eastAsia="Arial" w:hAnsi="Arial" w:cs="Arial"/>
                <w:sz w:val="20"/>
                <w:szCs w:val="20"/>
              </w:rPr>
              <w:t>Can it move further upslope?</w:t>
            </w:r>
          </w:p>
        </w:tc>
        <w:tc>
          <w:tcPr>
            <w:tcW w:w="2080" w:type="dxa"/>
            <w:vAlign w:val="bottom"/>
          </w:tcPr>
          <w:p w14:paraId="7E01CDCB" w14:textId="77777777" w:rsidR="004B413C" w:rsidRDefault="004B413C">
            <w:pPr>
              <w:rPr>
                <w:sz w:val="24"/>
                <w:szCs w:val="24"/>
              </w:rPr>
            </w:pPr>
          </w:p>
        </w:tc>
        <w:tc>
          <w:tcPr>
            <w:tcW w:w="0" w:type="dxa"/>
            <w:vAlign w:val="bottom"/>
          </w:tcPr>
          <w:p w14:paraId="2640D344" w14:textId="77777777" w:rsidR="004B413C" w:rsidRDefault="004B413C">
            <w:pPr>
              <w:rPr>
                <w:sz w:val="1"/>
                <w:szCs w:val="1"/>
              </w:rPr>
            </w:pPr>
          </w:p>
        </w:tc>
      </w:tr>
      <w:tr w:rsidR="004B413C" w14:paraId="310B48A5" w14:textId="77777777">
        <w:trPr>
          <w:trHeight w:val="50"/>
        </w:trPr>
        <w:tc>
          <w:tcPr>
            <w:tcW w:w="20" w:type="dxa"/>
            <w:vAlign w:val="bottom"/>
          </w:tcPr>
          <w:p w14:paraId="2F35F858" w14:textId="77777777" w:rsidR="004B413C" w:rsidRDefault="004B413C">
            <w:pPr>
              <w:rPr>
                <w:sz w:val="4"/>
                <w:szCs w:val="4"/>
              </w:rPr>
            </w:pPr>
          </w:p>
        </w:tc>
        <w:tc>
          <w:tcPr>
            <w:tcW w:w="3440" w:type="dxa"/>
            <w:tcBorders>
              <w:bottom w:val="single" w:sz="8" w:space="0" w:color="auto"/>
            </w:tcBorders>
            <w:vAlign w:val="bottom"/>
          </w:tcPr>
          <w:p w14:paraId="44850662" w14:textId="77777777" w:rsidR="004B413C" w:rsidRDefault="004B413C">
            <w:pPr>
              <w:rPr>
                <w:sz w:val="4"/>
                <w:szCs w:val="4"/>
              </w:rPr>
            </w:pPr>
          </w:p>
        </w:tc>
        <w:tc>
          <w:tcPr>
            <w:tcW w:w="3480" w:type="dxa"/>
            <w:tcBorders>
              <w:bottom w:val="single" w:sz="8" w:space="0" w:color="auto"/>
            </w:tcBorders>
            <w:vAlign w:val="bottom"/>
          </w:tcPr>
          <w:p w14:paraId="3E52C334" w14:textId="77777777" w:rsidR="004B413C" w:rsidRDefault="004B413C">
            <w:pPr>
              <w:rPr>
                <w:sz w:val="4"/>
                <w:szCs w:val="4"/>
              </w:rPr>
            </w:pPr>
          </w:p>
        </w:tc>
        <w:tc>
          <w:tcPr>
            <w:tcW w:w="2080" w:type="dxa"/>
            <w:tcBorders>
              <w:bottom w:val="single" w:sz="8" w:space="0" w:color="auto"/>
            </w:tcBorders>
            <w:vAlign w:val="bottom"/>
          </w:tcPr>
          <w:p w14:paraId="0817876C" w14:textId="77777777" w:rsidR="004B413C" w:rsidRDefault="004B413C">
            <w:pPr>
              <w:rPr>
                <w:sz w:val="4"/>
                <w:szCs w:val="4"/>
              </w:rPr>
            </w:pPr>
          </w:p>
        </w:tc>
        <w:tc>
          <w:tcPr>
            <w:tcW w:w="0" w:type="dxa"/>
            <w:vAlign w:val="bottom"/>
          </w:tcPr>
          <w:p w14:paraId="09B2F26F" w14:textId="77777777" w:rsidR="004B413C" w:rsidRDefault="004B413C">
            <w:pPr>
              <w:rPr>
                <w:sz w:val="1"/>
                <w:szCs w:val="1"/>
              </w:rPr>
            </w:pPr>
          </w:p>
        </w:tc>
      </w:tr>
    </w:tbl>
    <w:p w14:paraId="18EE9DE3" w14:textId="77777777" w:rsidR="004B413C" w:rsidRDefault="004B413C">
      <w:pPr>
        <w:spacing w:line="200" w:lineRule="exact"/>
        <w:rPr>
          <w:sz w:val="20"/>
          <w:szCs w:val="20"/>
        </w:rPr>
      </w:pPr>
    </w:p>
    <w:p w14:paraId="152BCCEF" w14:textId="77777777" w:rsidR="004B413C" w:rsidRDefault="004B413C">
      <w:pPr>
        <w:sectPr w:rsidR="004B413C">
          <w:pgSz w:w="12240" w:h="15840"/>
          <w:pgMar w:top="1382" w:right="1440" w:bottom="307" w:left="1440" w:header="0" w:footer="0" w:gutter="0"/>
          <w:cols w:space="720" w:equalWidth="0">
            <w:col w:w="9360"/>
          </w:cols>
        </w:sectPr>
      </w:pPr>
    </w:p>
    <w:p w14:paraId="4C619A88" w14:textId="77777777" w:rsidR="004B413C" w:rsidRDefault="004B413C">
      <w:pPr>
        <w:spacing w:line="200" w:lineRule="exact"/>
        <w:rPr>
          <w:sz w:val="20"/>
          <w:szCs w:val="20"/>
        </w:rPr>
      </w:pPr>
    </w:p>
    <w:p w14:paraId="5772259A" w14:textId="77777777" w:rsidR="004B413C" w:rsidRDefault="004B413C">
      <w:pPr>
        <w:spacing w:line="200" w:lineRule="exact"/>
        <w:rPr>
          <w:sz w:val="20"/>
          <w:szCs w:val="20"/>
        </w:rPr>
      </w:pPr>
    </w:p>
    <w:p w14:paraId="511968C0" w14:textId="77777777" w:rsidR="004B413C" w:rsidRDefault="004B413C">
      <w:pPr>
        <w:spacing w:line="200" w:lineRule="exact"/>
        <w:rPr>
          <w:sz w:val="20"/>
          <w:szCs w:val="20"/>
        </w:rPr>
      </w:pPr>
    </w:p>
    <w:p w14:paraId="56D4657D" w14:textId="77777777" w:rsidR="004B413C" w:rsidRDefault="004B413C">
      <w:pPr>
        <w:spacing w:line="200" w:lineRule="exact"/>
        <w:rPr>
          <w:sz w:val="20"/>
          <w:szCs w:val="20"/>
        </w:rPr>
      </w:pPr>
    </w:p>
    <w:p w14:paraId="2D466126" w14:textId="77777777" w:rsidR="004B413C" w:rsidRDefault="004B413C">
      <w:pPr>
        <w:spacing w:line="200" w:lineRule="exact"/>
        <w:rPr>
          <w:sz w:val="20"/>
          <w:szCs w:val="20"/>
        </w:rPr>
      </w:pPr>
    </w:p>
    <w:p w14:paraId="0009C880" w14:textId="77777777" w:rsidR="004B413C" w:rsidRDefault="004B413C">
      <w:pPr>
        <w:spacing w:line="200" w:lineRule="exact"/>
        <w:rPr>
          <w:sz w:val="20"/>
          <w:szCs w:val="20"/>
        </w:rPr>
      </w:pPr>
    </w:p>
    <w:p w14:paraId="125D73E0" w14:textId="77777777" w:rsidR="004B413C" w:rsidRDefault="004B413C">
      <w:pPr>
        <w:spacing w:line="200" w:lineRule="exact"/>
        <w:rPr>
          <w:sz w:val="20"/>
          <w:szCs w:val="20"/>
        </w:rPr>
      </w:pPr>
    </w:p>
    <w:p w14:paraId="263313A6" w14:textId="77777777" w:rsidR="004B413C" w:rsidRDefault="004B413C">
      <w:pPr>
        <w:spacing w:line="200" w:lineRule="exact"/>
        <w:rPr>
          <w:sz w:val="20"/>
          <w:szCs w:val="20"/>
        </w:rPr>
      </w:pPr>
    </w:p>
    <w:p w14:paraId="10857C13" w14:textId="77777777" w:rsidR="004B413C" w:rsidRDefault="004B413C">
      <w:pPr>
        <w:spacing w:line="200" w:lineRule="exact"/>
        <w:rPr>
          <w:sz w:val="20"/>
          <w:szCs w:val="20"/>
        </w:rPr>
      </w:pPr>
    </w:p>
    <w:p w14:paraId="6BF5B213" w14:textId="77777777" w:rsidR="004B413C" w:rsidRDefault="004B413C">
      <w:pPr>
        <w:spacing w:line="200" w:lineRule="exact"/>
        <w:rPr>
          <w:sz w:val="20"/>
          <w:szCs w:val="20"/>
        </w:rPr>
      </w:pPr>
    </w:p>
    <w:p w14:paraId="4BBD868D" w14:textId="77777777" w:rsidR="004B413C" w:rsidRDefault="004B413C">
      <w:pPr>
        <w:spacing w:line="200" w:lineRule="exact"/>
        <w:rPr>
          <w:sz w:val="20"/>
          <w:szCs w:val="20"/>
        </w:rPr>
      </w:pPr>
    </w:p>
    <w:p w14:paraId="40DFAE9B" w14:textId="77777777" w:rsidR="004B413C" w:rsidRDefault="004B413C">
      <w:pPr>
        <w:spacing w:line="200" w:lineRule="exact"/>
        <w:rPr>
          <w:sz w:val="20"/>
          <w:szCs w:val="20"/>
        </w:rPr>
      </w:pPr>
    </w:p>
    <w:p w14:paraId="603A52EA" w14:textId="77777777" w:rsidR="004B413C" w:rsidRDefault="004B413C">
      <w:pPr>
        <w:spacing w:line="200" w:lineRule="exact"/>
        <w:rPr>
          <w:sz w:val="20"/>
          <w:szCs w:val="20"/>
        </w:rPr>
      </w:pPr>
    </w:p>
    <w:p w14:paraId="388BB659" w14:textId="77777777" w:rsidR="004B413C" w:rsidRDefault="004B413C">
      <w:pPr>
        <w:spacing w:line="200" w:lineRule="exact"/>
        <w:rPr>
          <w:sz w:val="20"/>
          <w:szCs w:val="20"/>
        </w:rPr>
      </w:pPr>
    </w:p>
    <w:p w14:paraId="62DF37EA" w14:textId="77777777" w:rsidR="004B413C" w:rsidRDefault="004B413C">
      <w:pPr>
        <w:spacing w:line="200" w:lineRule="exact"/>
        <w:rPr>
          <w:sz w:val="20"/>
          <w:szCs w:val="20"/>
        </w:rPr>
      </w:pPr>
    </w:p>
    <w:p w14:paraId="28710611" w14:textId="77777777" w:rsidR="004B413C" w:rsidRDefault="004B413C">
      <w:pPr>
        <w:spacing w:line="200" w:lineRule="exact"/>
        <w:rPr>
          <w:sz w:val="20"/>
          <w:szCs w:val="20"/>
        </w:rPr>
      </w:pPr>
    </w:p>
    <w:p w14:paraId="13028FE6" w14:textId="77777777" w:rsidR="004B413C" w:rsidRDefault="004B413C">
      <w:pPr>
        <w:spacing w:line="200" w:lineRule="exact"/>
        <w:rPr>
          <w:sz w:val="20"/>
          <w:szCs w:val="20"/>
        </w:rPr>
      </w:pPr>
    </w:p>
    <w:p w14:paraId="6457163C" w14:textId="77777777" w:rsidR="004B413C" w:rsidRDefault="004B413C">
      <w:pPr>
        <w:spacing w:line="200" w:lineRule="exact"/>
        <w:rPr>
          <w:sz w:val="20"/>
          <w:szCs w:val="20"/>
        </w:rPr>
      </w:pPr>
    </w:p>
    <w:p w14:paraId="7BFCF806" w14:textId="77777777" w:rsidR="004B413C" w:rsidRDefault="004B413C">
      <w:pPr>
        <w:spacing w:line="200" w:lineRule="exact"/>
        <w:rPr>
          <w:sz w:val="20"/>
          <w:szCs w:val="20"/>
        </w:rPr>
      </w:pPr>
    </w:p>
    <w:p w14:paraId="32C40487" w14:textId="77777777" w:rsidR="004B413C" w:rsidRDefault="004B413C">
      <w:pPr>
        <w:spacing w:line="200" w:lineRule="exact"/>
        <w:rPr>
          <w:sz w:val="20"/>
          <w:szCs w:val="20"/>
        </w:rPr>
      </w:pPr>
    </w:p>
    <w:p w14:paraId="24EE7CBF" w14:textId="77777777" w:rsidR="004B413C" w:rsidRDefault="004B413C">
      <w:pPr>
        <w:spacing w:line="200" w:lineRule="exact"/>
        <w:rPr>
          <w:sz w:val="20"/>
          <w:szCs w:val="20"/>
        </w:rPr>
      </w:pPr>
    </w:p>
    <w:p w14:paraId="6C346CB9" w14:textId="77777777" w:rsidR="004B413C" w:rsidRDefault="004B413C">
      <w:pPr>
        <w:spacing w:line="200" w:lineRule="exact"/>
        <w:rPr>
          <w:sz w:val="20"/>
          <w:szCs w:val="20"/>
        </w:rPr>
      </w:pPr>
    </w:p>
    <w:p w14:paraId="323BDE08" w14:textId="77777777" w:rsidR="004B413C" w:rsidRDefault="004B413C">
      <w:pPr>
        <w:spacing w:line="200" w:lineRule="exact"/>
        <w:rPr>
          <w:sz w:val="20"/>
          <w:szCs w:val="20"/>
        </w:rPr>
      </w:pPr>
    </w:p>
    <w:p w14:paraId="3DC1B73E" w14:textId="77777777" w:rsidR="004B413C" w:rsidRDefault="004B413C">
      <w:pPr>
        <w:spacing w:line="200" w:lineRule="exact"/>
        <w:rPr>
          <w:sz w:val="20"/>
          <w:szCs w:val="20"/>
        </w:rPr>
      </w:pPr>
    </w:p>
    <w:p w14:paraId="4B9F934C" w14:textId="77777777" w:rsidR="004B413C" w:rsidRDefault="004B413C">
      <w:pPr>
        <w:spacing w:line="200" w:lineRule="exact"/>
        <w:rPr>
          <w:sz w:val="20"/>
          <w:szCs w:val="20"/>
        </w:rPr>
      </w:pPr>
    </w:p>
    <w:p w14:paraId="43E2B947" w14:textId="77777777" w:rsidR="004B413C" w:rsidRDefault="004B413C">
      <w:pPr>
        <w:spacing w:line="200" w:lineRule="exact"/>
        <w:rPr>
          <w:sz w:val="20"/>
          <w:szCs w:val="20"/>
        </w:rPr>
      </w:pPr>
    </w:p>
    <w:p w14:paraId="6BEABD7F" w14:textId="77777777" w:rsidR="004B413C" w:rsidRDefault="004B413C">
      <w:pPr>
        <w:spacing w:line="200" w:lineRule="exact"/>
        <w:rPr>
          <w:sz w:val="20"/>
          <w:szCs w:val="20"/>
        </w:rPr>
      </w:pPr>
    </w:p>
    <w:p w14:paraId="27748FC6" w14:textId="77777777" w:rsidR="004B413C" w:rsidRDefault="004B413C">
      <w:pPr>
        <w:spacing w:line="200" w:lineRule="exact"/>
        <w:rPr>
          <w:sz w:val="20"/>
          <w:szCs w:val="20"/>
        </w:rPr>
      </w:pPr>
    </w:p>
    <w:p w14:paraId="3DBC624A" w14:textId="77777777" w:rsidR="004B413C" w:rsidRDefault="004B413C">
      <w:pPr>
        <w:spacing w:line="200" w:lineRule="exact"/>
        <w:rPr>
          <w:sz w:val="20"/>
          <w:szCs w:val="20"/>
        </w:rPr>
      </w:pPr>
    </w:p>
    <w:p w14:paraId="7F139608" w14:textId="77777777" w:rsidR="004B413C" w:rsidRDefault="004B413C">
      <w:pPr>
        <w:spacing w:line="200" w:lineRule="exact"/>
        <w:rPr>
          <w:sz w:val="20"/>
          <w:szCs w:val="20"/>
        </w:rPr>
      </w:pPr>
    </w:p>
    <w:p w14:paraId="2D6FB95A" w14:textId="77777777" w:rsidR="004B413C" w:rsidRDefault="004B413C">
      <w:pPr>
        <w:spacing w:line="200" w:lineRule="exact"/>
        <w:rPr>
          <w:sz w:val="20"/>
          <w:szCs w:val="20"/>
        </w:rPr>
      </w:pPr>
    </w:p>
    <w:p w14:paraId="322682B2" w14:textId="77777777" w:rsidR="004B413C" w:rsidRDefault="004B413C">
      <w:pPr>
        <w:spacing w:line="200" w:lineRule="exact"/>
        <w:rPr>
          <w:sz w:val="20"/>
          <w:szCs w:val="20"/>
        </w:rPr>
      </w:pPr>
    </w:p>
    <w:p w14:paraId="0A70A7B5" w14:textId="77777777" w:rsidR="004B413C" w:rsidRDefault="004B413C">
      <w:pPr>
        <w:spacing w:line="200" w:lineRule="exact"/>
        <w:rPr>
          <w:sz w:val="20"/>
          <w:szCs w:val="20"/>
        </w:rPr>
      </w:pPr>
    </w:p>
    <w:p w14:paraId="1EDE7158" w14:textId="77777777" w:rsidR="004B413C" w:rsidRDefault="004B413C">
      <w:pPr>
        <w:spacing w:line="200" w:lineRule="exact"/>
        <w:rPr>
          <w:sz w:val="20"/>
          <w:szCs w:val="20"/>
        </w:rPr>
      </w:pPr>
    </w:p>
    <w:p w14:paraId="56AF0559" w14:textId="77777777" w:rsidR="004B413C" w:rsidRDefault="004B413C">
      <w:pPr>
        <w:spacing w:line="200" w:lineRule="exact"/>
        <w:rPr>
          <w:sz w:val="20"/>
          <w:szCs w:val="20"/>
        </w:rPr>
      </w:pPr>
    </w:p>
    <w:p w14:paraId="136D1302" w14:textId="77777777" w:rsidR="004B413C" w:rsidRDefault="004B413C">
      <w:pPr>
        <w:spacing w:line="200" w:lineRule="exact"/>
        <w:rPr>
          <w:sz w:val="20"/>
          <w:szCs w:val="20"/>
        </w:rPr>
      </w:pPr>
    </w:p>
    <w:p w14:paraId="5A7EE7E0" w14:textId="77777777" w:rsidR="004B413C" w:rsidRDefault="004B413C">
      <w:pPr>
        <w:spacing w:line="275" w:lineRule="exact"/>
        <w:rPr>
          <w:sz w:val="20"/>
          <w:szCs w:val="20"/>
        </w:rPr>
      </w:pPr>
    </w:p>
    <w:p w14:paraId="51926666" w14:textId="77777777" w:rsidR="004B413C" w:rsidRDefault="00EC2FEA">
      <w:pPr>
        <w:jc w:val="center"/>
        <w:rPr>
          <w:sz w:val="20"/>
          <w:szCs w:val="20"/>
        </w:rPr>
      </w:pPr>
      <w:r>
        <w:rPr>
          <w:rFonts w:ascii="Arial" w:eastAsia="Arial" w:hAnsi="Arial" w:cs="Arial"/>
          <w:sz w:val="17"/>
          <w:szCs w:val="17"/>
        </w:rPr>
        <w:t>66</w:t>
      </w:r>
    </w:p>
    <w:p w14:paraId="786F31B7" w14:textId="77777777" w:rsidR="004B413C" w:rsidRDefault="004B413C">
      <w:pPr>
        <w:sectPr w:rsidR="004B413C">
          <w:type w:val="continuous"/>
          <w:pgSz w:w="12240" w:h="15840"/>
          <w:pgMar w:top="1382" w:right="1440" w:bottom="307" w:left="1440" w:header="0" w:footer="0" w:gutter="0"/>
          <w:cols w:space="720" w:equalWidth="0">
            <w:col w:w="9360"/>
          </w:cols>
        </w:sectPr>
      </w:pPr>
    </w:p>
    <w:p w14:paraId="5CD33170" w14:textId="77777777" w:rsidR="004B413C" w:rsidRDefault="004B413C">
      <w:pPr>
        <w:spacing w:line="200" w:lineRule="exact"/>
        <w:rPr>
          <w:sz w:val="20"/>
          <w:szCs w:val="20"/>
        </w:rPr>
      </w:pPr>
      <w:bookmarkStart w:id="104" w:name="page67"/>
      <w:bookmarkEnd w:id="104"/>
    </w:p>
    <w:p w14:paraId="2D1C8E8C" w14:textId="77777777" w:rsidR="004B413C" w:rsidRDefault="004B413C">
      <w:pPr>
        <w:spacing w:line="200" w:lineRule="exact"/>
        <w:rPr>
          <w:sz w:val="20"/>
          <w:szCs w:val="20"/>
        </w:rPr>
      </w:pPr>
    </w:p>
    <w:p w14:paraId="3B956A2D" w14:textId="77777777" w:rsidR="004B413C" w:rsidRDefault="004B413C">
      <w:pPr>
        <w:spacing w:line="200" w:lineRule="exact"/>
        <w:rPr>
          <w:sz w:val="20"/>
          <w:szCs w:val="20"/>
        </w:rPr>
      </w:pPr>
    </w:p>
    <w:p w14:paraId="6E17079A" w14:textId="77777777" w:rsidR="004B413C" w:rsidRDefault="004B413C">
      <w:pPr>
        <w:spacing w:line="200" w:lineRule="exact"/>
        <w:rPr>
          <w:sz w:val="20"/>
          <w:szCs w:val="20"/>
        </w:rPr>
      </w:pPr>
    </w:p>
    <w:p w14:paraId="048B9530" w14:textId="77777777" w:rsidR="004B413C" w:rsidRDefault="004B413C">
      <w:pPr>
        <w:spacing w:line="200" w:lineRule="exact"/>
        <w:rPr>
          <w:sz w:val="20"/>
          <w:szCs w:val="20"/>
        </w:rPr>
      </w:pPr>
    </w:p>
    <w:p w14:paraId="79E6F7D3" w14:textId="77777777" w:rsidR="004B413C" w:rsidRDefault="004B413C">
      <w:pPr>
        <w:spacing w:line="200" w:lineRule="exact"/>
        <w:rPr>
          <w:sz w:val="20"/>
          <w:szCs w:val="20"/>
        </w:rPr>
      </w:pPr>
    </w:p>
    <w:p w14:paraId="2CBE4BFF" w14:textId="77777777" w:rsidR="004B413C" w:rsidRDefault="004B413C">
      <w:pPr>
        <w:spacing w:line="200" w:lineRule="exact"/>
        <w:rPr>
          <w:sz w:val="20"/>
          <w:szCs w:val="20"/>
        </w:rPr>
      </w:pPr>
    </w:p>
    <w:p w14:paraId="1B76304F" w14:textId="77777777" w:rsidR="004B413C" w:rsidRDefault="004B413C">
      <w:pPr>
        <w:spacing w:line="200" w:lineRule="exact"/>
        <w:rPr>
          <w:sz w:val="20"/>
          <w:szCs w:val="20"/>
        </w:rPr>
      </w:pPr>
    </w:p>
    <w:p w14:paraId="202802CB" w14:textId="77777777" w:rsidR="004B413C" w:rsidRDefault="004B413C">
      <w:pPr>
        <w:spacing w:line="200" w:lineRule="exact"/>
        <w:rPr>
          <w:sz w:val="20"/>
          <w:szCs w:val="20"/>
        </w:rPr>
      </w:pPr>
    </w:p>
    <w:p w14:paraId="39FFF326" w14:textId="77777777" w:rsidR="004B413C" w:rsidRDefault="004B413C">
      <w:pPr>
        <w:spacing w:line="200" w:lineRule="exact"/>
        <w:rPr>
          <w:sz w:val="20"/>
          <w:szCs w:val="20"/>
        </w:rPr>
      </w:pPr>
    </w:p>
    <w:p w14:paraId="2B1FC4A2" w14:textId="77777777" w:rsidR="004B413C" w:rsidRDefault="004B413C">
      <w:pPr>
        <w:spacing w:line="200" w:lineRule="exact"/>
        <w:rPr>
          <w:sz w:val="20"/>
          <w:szCs w:val="20"/>
        </w:rPr>
      </w:pPr>
    </w:p>
    <w:p w14:paraId="7CC74DCB" w14:textId="77777777" w:rsidR="004B413C" w:rsidRDefault="004B413C">
      <w:pPr>
        <w:spacing w:line="200" w:lineRule="exact"/>
        <w:rPr>
          <w:sz w:val="20"/>
          <w:szCs w:val="20"/>
        </w:rPr>
      </w:pPr>
    </w:p>
    <w:p w14:paraId="050067E0" w14:textId="77777777" w:rsidR="004B413C" w:rsidRDefault="004B413C">
      <w:pPr>
        <w:spacing w:line="200" w:lineRule="exact"/>
        <w:rPr>
          <w:sz w:val="20"/>
          <w:szCs w:val="20"/>
        </w:rPr>
      </w:pPr>
    </w:p>
    <w:p w14:paraId="7B9DAB0D" w14:textId="77777777" w:rsidR="004B413C" w:rsidRDefault="004B413C">
      <w:pPr>
        <w:spacing w:line="200" w:lineRule="exact"/>
        <w:rPr>
          <w:sz w:val="20"/>
          <w:szCs w:val="20"/>
        </w:rPr>
      </w:pPr>
    </w:p>
    <w:p w14:paraId="6AB81824" w14:textId="77777777" w:rsidR="004B413C" w:rsidRDefault="004B413C">
      <w:pPr>
        <w:spacing w:line="200" w:lineRule="exact"/>
        <w:rPr>
          <w:sz w:val="20"/>
          <w:szCs w:val="20"/>
        </w:rPr>
      </w:pPr>
    </w:p>
    <w:p w14:paraId="33831830" w14:textId="77777777" w:rsidR="004B413C" w:rsidRDefault="004B413C">
      <w:pPr>
        <w:spacing w:line="200" w:lineRule="exact"/>
        <w:rPr>
          <w:sz w:val="20"/>
          <w:szCs w:val="20"/>
        </w:rPr>
      </w:pPr>
    </w:p>
    <w:p w14:paraId="4743AD9F" w14:textId="77777777" w:rsidR="004B413C" w:rsidRDefault="004B413C">
      <w:pPr>
        <w:spacing w:line="200" w:lineRule="exact"/>
        <w:rPr>
          <w:sz w:val="20"/>
          <w:szCs w:val="20"/>
        </w:rPr>
      </w:pPr>
    </w:p>
    <w:p w14:paraId="0A6891D8" w14:textId="77777777" w:rsidR="004B413C" w:rsidRDefault="004B413C">
      <w:pPr>
        <w:spacing w:line="200" w:lineRule="exact"/>
        <w:rPr>
          <w:sz w:val="20"/>
          <w:szCs w:val="20"/>
        </w:rPr>
      </w:pPr>
    </w:p>
    <w:p w14:paraId="68AFC037" w14:textId="77777777" w:rsidR="004B413C" w:rsidRDefault="004B413C">
      <w:pPr>
        <w:spacing w:line="200" w:lineRule="exact"/>
        <w:rPr>
          <w:sz w:val="20"/>
          <w:szCs w:val="20"/>
        </w:rPr>
      </w:pPr>
    </w:p>
    <w:p w14:paraId="396DF963" w14:textId="77777777" w:rsidR="004B413C" w:rsidRDefault="004B413C">
      <w:pPr>
        <w:spacing w:line="200" w:lineRule="exact"/>
        <w:rPr>
          <w:sz w:val="20"/>
          <w:szCs w:val="20"/>
        </w:rPr>
      </w:pPr>
    </w:p>
    <w:p w14:paraId="4B052B06" w14:textId="77777777" w:rsidR="004B413C" w:rsidRDefault="004B413C">
      <w:pPr>
        <w:spacing w:line="200" w:lineRule="exact"/>
        <w:rPr>
          <w:sz w:val="20"/>
          <w:szCs w:val="20"/>
        </w:rPr>
      </w:pPr>
    </w:p>
    <w:p w14:paraId="205059C7" w14:textId="77777777" w:rsidR="004B413C" w:rsidRDefault="004B413C">
      <w:pPr>
        <w:spacing w:line="200" w:lineRule="exact"/>
        <w:rPr>
          <w:sz w:val="20"/>
          <w:szCs w:val="20"/>
        </w:rPr>
      </w:pPr>
    </w:p>
    <w:p w14:paraId="4590DD8B" w14:textId="77777777" w:rsidR="004B413C" w:rsidRDefault="004B413C">
      <w:pPr>
        <w:spacing w:line="200" w:lineRule="exact"/>
        <w:rPr>
          <w:sz w:val="20"/>
          <w:szCs w:val="20"/>
        </w:rPr>
      </w:pPr>
    </w:p>
    <w:p w14:paraId="618FE474" w14:textId="77777777" w:rsidR="004B413C" w:rsidRDefault="004B413C">
      <w:pPr>
        <w:spacing w:line="380" w:lineRule="exact"/>
        <w:rPr>
          <w:sz w:val="20"/>
          <w:szCs w:val="20"/>
        </w:rPr>
      </w:pPr>
    </w:p>
    <w:tbl>
      <w:tblPr>
        <w:tblW w:w="0" w:type="auto"/>
        <w:tblInd w:w="72" w:type="dxa"/>
        <w:tblLayout w:type="fixed"/>
        <w:tblCellMar>
          <w:left w:w="0" w:type="dxa"/>
          <w:right w:w="0" w:type="dxa"/>
        </w:tblCellMar>
        <w:tblLook w:val="04A0" w:firstRow="1" w:lastRow="0" w:firstColumn="1" w:lastColumn="0" w:noHBand="0" w:noVBand="1"/>
      </w:tblPr>
      <w:tblGrid>
        <w:gridCol w:w="241"/>
      </w:tblGrid>
      <w:tr w:rsidR="004B413C" w14:paraId="635200F3" w14:textId="77777777">
        <w:trPr>
          <w:trHeight w:val="1520"/>
        </w:trPr>
        <w:tc>
          <w:tcPr>
            <w:tcW w:w="241" w:type="dxa"/>
            <w:textDirection w:val="btLr"/>
            <w:vAlign w:val="bottom"/>
          </w:tcPr>
          <w:p w14:paraId="683C1081" w14:textId="77777777" w:rsidR="004B413C" w:rsidRDefault="00EC2FEA">
            <w:pPr>
              <w:rPr>
                <w:sz w:val="20"/>
                <w:szCs w:val="20"/>
              </w:rPr>
            </w:pPr>
            <w:r>
              <w:rPr>
                <w:rFonts w:ascii="Arial" w:eastAsia="Arial" w:hAnsi="Arial" w:cs="Arial"/>
                <w:sz w:val="21"/>
                <w:szCs w:val="21"/>
              </w:rPr>
              <w:t>Family richness</w:t>
            </w:r>
          </w:p>
        </w:tc>
      </w:tr>
    </w:tbl>
    <w:p w14:paraId="5BFB4D2E" w14:textId="77777777" w:rsidR="004B413C" w:rsidRDefault="00EC2FEA">
      <w:pPr>
        <w:spacing w:line="20" w:lineRule="exact"/>
        <w:rPr>
          <w:sz w:val="20"/>
          <w:szCs w:val="20"/>
        </w:rPr>
      </w:pPr>
      <w:r>
        <w:rPr>
          <w:sz w:val="20"/>
          <w:szCs w:val="20"/>
        </w:rPr>
        <w:br w:type="column"/>
      </w:r>
    </w:p>
    <w:p w14:paraId="52CCD4EC" w14:textId="77777777" w:rsidR="004B413C" w:rsidRDefault="004B413C">
      <w:pPr>
        <w:spacing w:line="200" w:lineRule="exact"/>
        <w:rPr>
          <w:sz w:val="20"/>
          <w:szCs w:val="20"/>
        </w:rPr>
      </w:pPr>
    </w:p>
    <w:p w14:paraId="17113B34" w14:textId="77777777" w:rsidR="004B413C" w:rsidRDefault="004B413C">
      <w:pPr>
        <w:spacing w:line="200" w:lineRule="exact"/>
        <w:rPr>
          <w:sz w:val="20"/>
          <w:szCs w:val="20"/>
        </w:rPr>
      </w:pPr>
    </w:p>
    <w:p w14:paraId="0B18E8B9" w14:textId="77777777" w:rsidR="004B413C" w:rsidRDefault="004B413C">
      <w:pPr>
        <w:spacing w:line="200" w:lineRule="exact"/>
        <w:rPr>
          <w:sz w:val="20"/>
          <w:szCs w:val="20"/>
        </w:rPr>
      </w:pPr>
    </w:p>
    <w:p w14:paraId="55A4C8D6" w14:textId="77777777" w:rsidR="004B413C" w:rsidRDefault="004B413C">
      <w:pPr>
        <w:spacing w:line="200" w:lineRule="exact"/>
        <w:rPr>
          <w:sz w:val="20"/>
          <w:szCs w:val="20"/>
        </w:rPr>
      </w:pPr>
    </w:p>
    <w:p w14:paraId="2DB9AC75" w14:textId="77777777" w:rsidR="004B413C" w:rsidRDefault="004B413C">
      <w:pPr>
        <w:spacing w:line="200" w:lineRule="exact"/>
        <w:rPr>
          <w:sz w:val="20"/>
          <w:szCs w:val="20"/>
        </w:rPr>
      </w:pPr>
    </w:p>
    <w:p w14:paraId="4719E1DD" w14:textId="77777777" w:rsidR="004B413C" w:rsidRDefault="004B413C">
      <w:pPr>
        <w:spacing w:line="200" w:lineRule="exact"/>
        <w:rPr>
          <w:sz w:val="20"/>
          <w:szCs w:val="20"/>
        </w:rPr>
      </w:pPr>
    </w:p>
    <w:p w14:paraId="46FAC190" w14:textId="77777777" w:rsidR="004B413C" w:rsidRDefault="004B413C">
      <w:pPr>
        <w:spacing w:line="200" w:lineRule="exact"/>
        <w:rPr>
          <w:sz w:val="20"/>
          <w:szCs w:val="20"/>
        </w:rPr>
      </w:pPr>
    </w:p>
    <w:p w14:paraId="1CE088D5" w14:textId="77777777" w:rsidR="004B413C" w:rsidRDefault="004B413C">
      <w:pPr>
        <w:spacing w:line="200" w:lineRule="exact"/>
        <w:rPr>
          <w:sz w:val="20"/>
          <w:szCs w:val="20"/>
        </w:rPr>
      </w:pPr>
    </w:p>
    <w:p w14:paraId="6CEE0CD9" w14:textId="77777777" w:rsidR="004B413C" w:rsidRDefault="004B413C">
      <w:pPr>
        <w:spacing w:line="200" w:lineRule="exact"/>
        <w:rPr>
          <w:sz w:val="20"/>
          <w:szCs w:val="20"/>
        </w:rPr>
      </w:pPr>
    </w:p>
    <w:p w14:paraId="036FC6E3" w14:textId="77777777" w:rsidR="004B413C" w:rsidRDefault="004B413C">
      <w:pPr>
        <w:spacing w:line="200" w:lineRule="exact"/>
        <w:rPr>
          <w:sz w:val="20"/>
          <w:szCs w:val="20"/>
        </w:rPr>
      </w:pPr>
    </w:p>
    <w:p w14:paraId="722DB539" w14:textId="77777777" w:rsidR="004B413C" w:rsidRDefault="004B413C">
      <w:pPr>
        <w:spacing w:line="200" w:lineRule="exact"/>
        <w:rPr>
          <w:sz w:val="20"/>
          <w:szCs w:val="20"/>
        </w:rPr>
      </w:pPr>
    </w:p>
    <w:p w14:paraId="5E8E45D7" w14:textId="77777777" w:rsidR="004B413C" w:rsidRDefault="004B413C">
      <w:pPr>
        <w:spacing w:line="200" w:lineRule="exact"/>
        <w:rPr>
          <w:sz w:val="20"/>
          <w:szCs w:val="20"/>
        </w:rPr>
      </w:pPr>
    </w:p>
    <w:p w14:paraId="131A25F2" w14:textId="77777777" w:rsidR="004B413C" w:rsidRDefault="004B413C">
      <w:pPr>
        <w:spacing w:line="200" w:lineRule="exact"/>
        <w:rPr>
          <w:sz w:val="20"/>
          <w:szCs w:val="20"/>
        </w:rPr>
      </w:pPr>
    </w:p>
    <w:p w14:paraId="6D2E6A69" w14:textId="77777777" w:rsidR="004B413C" w:rsidRDefault="004B413C">
      <w:pPr>
        <w:spacing w:line="200" w:lineRule="exact"/>
        <w:rPr>
          <w:sz w:val="20"/>
          <w:szCs w:val="20"/>
        </w:rPr>
      </w:pPr>
    </w:p>
    <w:p w14:paraId="28B53283" w14:textId="77777777" w:rsidR="004B413C" w:rsidRDefault="004B413C">
      <w:pPr>
        <w:spacing w:line="200" w:lineRule="exact"/>
        <w:rPr>
          <w:sz w:val="20"/>
          <w:szCs w:val="20"/>
        </w:rPr>
      </w:pPr>
    </w:p>
    <w:p w14:paraId="4A5F8283" w14:textId="77777777" w:rsidR="004B413C" w:rsidRDefault="004B413C">
      <w:pPr>
        <w:spacing w:line="200" w:lineRule="exact"/>
        <w:rPr>
          <w:sz w:val="20"/>
          <w:szCs w:val="20"/>
        </w:rPr>
      </w:pPr>
    </w:p>
    <w:p w14:paraId="4D1EBAE6" w14:textId="77777777" w:rsidR="004B413C" w:rsidRDefault="004B413C">
      <w:pPr>
        <w:spacing w:line="200" w:lineRule="exact"/>
        <w:rPr>
          <w:sz w:val="20"/>
          <w:szCs w:val="20"/>
        </w:rPr>
      </w:pPr>
    </w:p>
    <w:p w14:paraId="2EF4E531" w14:textId="77777777" w:rsidR="004B413C" w:rsidRDefault="004B413C">
      <w:pPr>
        <w:spacing w:line="247" w:lineRule="exact"/>
        <w:rPr>
          <w:sz w:val="20"/>
          <w:szCs w:val="20"/>
        </w:rPr>
      </w:pPr>
    </w:p>
    <w:p w14:paraId="04096843" w14:textId="77777777" w:rsidR="004B413C" w:rsidRDefault="00EC2FEA">
      <w:pPr>
        <w:rPr>
          <w:sz w:val="20"/>
          <w:szCs w:val="20"/>
        </w:rPr>
      </w:pPr>
      <w:r>
        <w:rPr>
          <w:rFonts w:ascii="Arial" w:eastAsia="Arial" w:hAnsi="Arial" w:cs="Arial"/>
          <w:color w:val="4D4D4D"/>
          <w:sz w:val="17"/>
          <w:szCs w:val="17"/>
        </w:rPr>
        <w:t>30</w:t>
      </w:r>
    </w:p>
    <w:p w14:paraId="77F1958C" w14:textId="77777777" w:rsidR="004B413C" w:rsidRDefault="00EC2FEA">
      <w:pPr>
        <w:spacing w:line="20" w:lineRule="exact"/>
        <w:rPr>
          <w:sz w:val="20"/>
          <w:szCs w:val="20"/>
        </w:rPr>
      </w:pPr>
      <w:r>
        <w:rPr>
          <w:noProof/>
          <w:sz w:val="20"/>
          <w:szCs w:val="20"/>
        </w:rPr>
        <w:drawing>
          <wp:anchor distT="0" distB="0" distL="114300" distR="114300" simplePos="0" relativeHeight="251848704" behindDoc="1" locked="0" layoutInCell="0" allowOverlap="1" wp14:anchorId="7EBCDC32" wp14:editId="2E586B1E">
            <wp:simplePos x="0" y="0"/>
            <wp:positionH relativeFrom="column">
              <wp:posOffset>149225</wp:posOffset>
            </wp:positionH>
            <wp:positionV relativeFrom="paragraph">
              <wp:posOffset>-628015</wp:posOffset>
            </wp:positionV>
            <wp:extent cx="5483860" cy="3674745"/>
            <wp:effectExtent l="0" t="0" r="0" b="0"/>
            <wp:wrapNone/>
            <wp:docPr id="899" name="Picture 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9"/>
                    <pic:cNvPicPr>
                      <a:picLocks noChangeAspect="1" noChangeArrowheads="1"/>
                    </pic:cNvPicPr>
                  </pic:nvPicPr>
                  <pic:blipFill>
                    <a:blip r:embed="rId577"/>
                    <a:srcRect/>
                    <a:stretch>
                      <a:fillRect/>
                    </a:stretch>
                  </pic:blipFill>
                  <pic:spPr bwMode="auto">
                    <a:xfrm>
                      <a:off x="0" y="0"/>
                      <a:ext cx="5483860" cy="3674745"/>
                    </a:xfrm>
                    <a:prstGeom prst="rect">
                      <a:avLst/>
                    </a:prstGeom>
                    <a:noFill/>
                  </pic:spPr>
                </pic:pic>
              </a:graphicData>
            </a:graphic>
          </wp:anchor>
        </w:drawing>
      </w:r>
    </w:p>
    <w:p w14:paraId="0A031971" w14:textId="77777777" w:rsidR="004B413C" w:rsidRDefault="004B413C">
      <w:pPr>
        <w:spacing w:line="200" w:lineRule="exact"/>
        <w:rPr>
          <w:sz w:val="20"/>
          <w:szCs w:val="20"/>
        </w:rPr>
      </w:pPr>
    </w:p>
    <w:p w14:paraId="33F3C803" w14:textId="77777777" w:rsidR="004B413C" w:rsidRDefault="004B413C">
      <w:pPr>
        <w:spacing w:line="200" w:lineRule="exact"/>
        <w:rPr>
          <w:sz w:val="20"/>
          <w:szCs w:val="20"/>
        </w:rPr>
      </w:pPr>
    </w:p>
    <w:p w14:paraId="2A4CEB44" w14:textId="77777777" w:rsidR="004B413C" w:rsidRDefault="004B413C">
      <w:pPr>
        <w:spacing w:line="200" w:lineRule="exact"/>
        <w:rPr>
          <w:sz w:val="20"/>
          <w:szCs w:val="20"/>
        </w:rPr>
      </w:pPr>
    </w:p>
    <w:p w14:paraId="63EA50D0" w14:textId="77777777" w:rsidR="004B413C" w:rsidRDefault="004B413C">
      <w:pPr>
        <w:spacing w:line="200" w:lineRule="exact"/>
        <w:rPr>
          <w:sz w:val="20"/>
          <w:szCs w:val="20"/>
        </w:rPr>
      </w:pPr>
    </w:p>
    <w:p w14:paraId="2F2B35D9" w14:textId="77777777" w:rsidR="004B413C" w:rsidRDefault="004B413C">
      <w:pPr>
        <w:spacing w:line="200" w:lineRule="exact"/>
        <w:rPr>
          <w:sz w:val="20"/>
          <w:szCs w:val="20"/>
        </w:rPr>
      </w:pPr>
    </w:p>
    <w:p w14:paraId="27BD8A18" w14:textId="77777777" w:rsidR="004B413C" w:rsidRDefault="004B413C">
      <w:pPr>
        <w:spacing w:line="259" w:lineRule="exact"/>
        <w:rPr>
          <w:sz w:val="20"/>
          <w:szCs w:val="20"/>
        </w:rPr>
      </w:pPr>
    </w:p>
    <w:p w14:paraId="2D678067" w14:textId="77777777" w:rsidR="004B413C" w:rsidRDefault="00EC2FEA">
      <w:pPr>
        <w:rPr>
          <w:sz w:val="20"/>
          <w:szCs w:val="20"/>
        </w:rPr>
      </w:pPr>
      <w:r>
        <w:rPr>
          <w:rFonts w:ascii="Arial" w:eastAsia="Arial" w:hAnsi="Arial" w:cs="Arial"/>
          <w:color w:val="4D4D4D"/>
          <w:sz w:val="17"/>
          <w:szCs w:val="17"/>
        </w:rPr>
        <w:t>25</w:t>
      </w:r>
    </w:p>
    <w:p w14:paraId="76B5C668" w14:textId="77777777" w:rsidR="004B413C" w:rsidRDefault="004B413C">
      <w:pPr>
        <w:spacing w:line="200" w:lineRule="exact"/>
        <w:rPr>
          <w:sz w:val="20"/>
          <w:szCs w:val="20"/>
        </w:rPr>
      </w:pPr>
    </w:p>
    <w:p w14:paraId="36897F90" w14:textId="77777777" w:rsidR="004B413C" w:rsidRDefault="004B413C">
      <w:pPr>
        <w:spacing w:line="200" w:lineRule="exact"/>
        <w:rPr>
          <w:sz w:val="20"/>
          <w:szCs w:val="20"/>
        </w:rPr>
      </w:pPr>
    </w:p>
    <w:p w14:paraId="53EF93D9" w14:textId="77777777" w:rsidR="004B413C" w:rsidRDefault="004B413C">
      <w:pPr>
        <w:spacing w:line="200" w:lineRule="exact"/>
        <w:rPr>
          <w:sz w:val="20"/>
          <w:szCs w:val="20"/>
        </w:rPr>
      </w:pPr>
    </w:p>
    <w:p w14:paraId="2907D230" w14:textId="77777777" w:rsidR="004B413C" w:rsidRDefault="004B413C">
      <w:pPr>
        <w:spacing w:line="200" w:lineRule="exact"/>
        <w:rPr>
          <w:sz w:val="20"/>
          <w:szCs w:val="20"/>
        </w:rPr>
      </w:pPr>
    </w:p>
    <w:p w14:paraId="2C17338F" w14:textId="77777777" w:rsidR="004B413C" w:rsidRDefault="004B413C">
      <w:pPr>
        <w:spacing w:line="200" w:lineRule="exact"/>
        <w:rPr>
          <w:sz w:val="20"/>
          <w:szCs w:val="20"/>
        </w:rPr>
      </w:pPr>
    </w:p>
    <w:p w14:paraId="1121D0AA" w14:textId="77777777" w:rsidR="004B413C" w:rsidRDefault="004B413C">
      <w:pPr>
        <w:spacing w:line="279" w:lineRule="exact"/>
        <w:rPr>
          <w:sz w:val="20"/>
          <w:szCs w:val="20"/>
        </w:rPr>
      </w:pPr>
    </w:p>
    <w:p w14:paraId="594EC9D2" w14:textId="77777777" w:rsidR="004B413C" w:rsidRDefault="00EC2FEA">
      <w:pPr>
        <w:rPr>
          <w:sz w:val="20"/>
          <w:szCs w:val="20"/>
        </w:rPr>
      </w:pPr>
      <w:r>
        <w:rPr>
          <w:rFonts w:ascii="Arial" w:eastAsia="Arial" w:hAnsi="Arial" w:cs="Arial"/>
          <w:color w:val="4D4D4D"/>
          <w:sz w:val="17"/>
          <w:szCs w:val="17"/>
        </w:rPr>
        <w:t>20</w:t>
      </w:r>
    </w:p>
    <w:p w14:paraId="3EA162BE" w14:textId="77777777" w:rsidR="004B413C" w:rsidRDefault="004B413C">
      <w:pPr>
        <w:spacing w:line="200" w:lineRule="exact"/>
        <w:rPr>
          <w:sz w:val="20"/>
          <w:szCs w:val="20"/>
        </w:rPr>
      </w:pPr>
    </w:p>
    <w:p w14:paraId="5055EA9D" w14:textId="77777777" w:rsidR="004B413C" w:rsidRDefault="004B413C">
      <w:pPr>
        <w:spacing w:line="200" w:lineRule="exact"/>
        <w:rPr>
          <w:sz w:val="20"/>
          <w:szCs w:val="20"/>
        </w:rPr>
      </w:pPr>
    </w:p>
    <w:p w14:paraId="0B166FD7" w14:textId="77777777" w:rsidR="004B413C" w:rsidRDefault="004B413C">
      <w:pPr>
        <w:spacing w:line="200" w:lineRule="exact"/>
        <w:rPr>
          <w:sz w:val="20"/>
          <w:szCs w:val="20"/>
        </w:rPr>
      </w:pPr>
    </w:p>
    <w:p w14:paraId="76CD46AC" w14:textId="77777777" w:rsidR="004B413C" w:rsidRDefault="004B413C">
      <w:pPr>
        <w:spacing w:line="200" w:lineRule="exact"/>
        <w:rPr>
          <w:sz w:val="20"/>
          <w:szCs w:val="20"/>
        </w:rPr>
      </w:pPr>
    </w:p>
    <w:p w14:paraId="3C1D1DD6" w14:textId="77777777" w:rsidR="004B413C" w:rsidRDefault="004B413C">
      <w:pPr>
        <w:spacing w:line="200" w:lineRule="exact"/>
        <w:rPr>
          <w:sz w:val="20"/>
          <w:szCs w:val="20"/>
        </w:rPr>
      </w:pPr>
    </w:p>
    <w:p w14:paraId="440E5D34" w14:textId="77777777" w:rsidR="004B413C" w:rsidRDefault="004B413C">
      <w:pPr>
        <w:spacing w:line="279" w:lineRule="exact"/>
        <w:rPr>
          <w:sz w:val="20"/>
          <w:szCs w:val="20"/>
        </w:rPr>
      </w:pPr>
    </w:p>
    <w:p w14:paraId="761A7226" w14:textId="77777777" w:rsidR="004B413C" w:rsidRDefault="00EC2FEA">
      <w:pPr>
        <w:rPr>
          <w:sz w:val="20"/>
          <w:szCs w:val="20"/>
        </w:rPr>
      </w:pPr>
      <w:r>
        <w:rPr>
          <w:rFonts w:ascii="Arial" w:eastAsia="Arial" w:hAnsi="Arial" w:cs="Arial"/>
          <w:color w:val="4D4D4D"/>
          <w:sz w:val="17"/>
          <w:szCs w:val="17"/>
        </w:rPr>
        <w:t>15</w:t>
      </w:r>
    </w:p>
    <w:p w14:paraId="6F9A08F9" w14:textId="77777777" w:rsidR="004B413C" w:rsidRDefault="004B413C">
      <w:pPr>
        <w:spacing w:line="200" w:lineRule="exact"/>
        <w:rPr>
          <w:sz w:val="20"/>
          <w:szCs w:val="20"/>
        </w:rPr>
      </w:pPr>
    </w:p>
    <w:p w14:paraId="03572B53" w14:textId="77777777" w:rsidR="004B413C" w:rsidRDefault="004B413C">
      <w:pPr>
        <w:sectPr w:rsidR="004B413C">
          <w:pgSz w:w="12240" w:h="15840"/>
          <w:pgMar w:top="1440" w:right="1440" w:bottom="307" w:left="1440" w:header="0" w:footer="0" w:gutter="0"/>
          <w:cols w:num="2" w:space="720" w:equalWidth="0">
            <w:col w:w="314" w:space="66"/>
            <w:col w:w="8980"/>
          </w:cols>
        </w:sectPr>
      </w:pPr>
    </w:p>
    <w:p w14:paraId="4225D429" w14:textId="77777777" w:rsidR="004B413C" w:rsidRDefault="004B413C">
      <w:pPr>
        <w:spacing w:line="178" w:lineRule="exact"/>
        <w:rPr>
          <w:sz w:val="20"/>
          <w:szCs w:val="20"/>
        </w:rPr>
      </w:pPr>
    </w:p>
    <w:p w14:paraId="40490DE6" w14:textId="77777777" w:rsidR="004B413C" w:rsidRDefault="00EC2FEA">
      <w:pPr>
        <w:tabs>
          <w:tab w:val="left" w:pos="280"/>
          <w:tab w:val="left" w:pos="300"/>
          <w:tab w:val="left" w:pos="280"/>
          <w:tab w:val="left" w:pos="300"/>
          <w:tab w:val="left" w:pos="280"/>
          <w:tab w:val="left" w:pos="300"/>
          <w:tab w:val="left" w:pos="280"/>
          <w:tab w:val="left" w:pos="300"/>
          <w:tab w:val="left" w:pos="280"/>
          <w:tab w:val="left" w:pos="300"/>
          <w:tab w:val="left" w:pos="280"/>
        </w:tabs>
        <w:ind w:right="-559"/>
        <w:jc w:val="center"/>
        <w:rPr>
          <w:sz w:val="20"/>
          <w:szCs w:val="20"/>
        </w:rPr>
      </w:pPr>
      <w:r>
        <w:rPr>
          <w:rFonts w:ascii="Arial" w:eastAsia="Arial" w:hAnsi="Arial" w:cs="Arial"/>
          <w:color w:val="4D4D4D"/>
          <w:sz w:val="18"/>
          <w:szCs w:val="18"/>
        </w:rPr>
        <w:t>1996</w:t>
      </w:r>
      <w:r>
        <w:rPr>
          <w:sz w:val="20"/>
          <w:szCs w:val="20"/>
        </w:rPr>
        <w:tab/>
      </w:r>
      <w:r>
        <w:rPr>
          <w:rFonts w:ascii="Arial" w:eastAsia="Arial" w:hAnsi="Arial" w:cs="Arial"/>
          <w:color w:val="4D4D4D"/>
          <w:sz w:val="18"/>
          <w:szCs w:val="18"/>
        </w:rPr>
        <w:t>1998</w:t>
      </w:r>
      <w:r>
        <w:rPr>
          <w:sz w:val="20"/>
          <w:szCs w:val="20"/>
        </w:rPr>
        <w:tab/>
      </w:r>
      <w:r>
        <w:rPr>
          <w:rFonts w:ascii="Arial" w:eastAsia="Arial" w:hAnsi="Arial" w:cs="Arial"/>
          <w:color w:val="4D4D4D"/>
          <w:sz w:val="18"/>
          <w:szCs w:val="18"/>
        </w:rPr>
        <w:t>2000</w:t>
      </w:r>
      <w:r>
        <w:rPr>
          <w:sz w:val="20"/>
          <w:szCs w:val="20"/>
        </w:rPr>
        <w:tab/>
      </w:r>
      <w:r>
        <w:rPr>
          <w:rFonts w:ascii="Arial" w:eastAsia="Arial" w:hAnsi="Arial" w:cs="Arial"/>
          <w:color w:val="4D4D4D"/>
          <w:sz w:val="18"/>
          <w:szCs w:val="18"/>
        </w:rPr>
        <w:t>2002</w:t>
      </w:r>
      <w:r>
        <w:rPr>
          <w:sz w:val="20"/>
          <w:szCs w:val="20"/>
        </w:rPr>
        <w:tab/>
      </w:r>
      <w:r>
        <w:rPr>
          <w:rFonts w:ascii="Arial" w:eastAsia="Arial" w:hAnsi="Arial" w:cs="Arial"/>
          <w:color w:val="4D4D4D"/>
          <w:sz w:val="18"/>
          <w:szCs w:val="18"/>
        </w:rPr>
        <w:t>2004</w:t>
      </w:r>
      <w:r>
        <w:rPr>
          <w:sz w:val="20"/>
          <w:szCs w:val="20"/>
        </w:rPr>
        <w:tab/>
      </w:r>
      <w:r>
        <w:rPr>
          <w:rFonts w:ascii="Arial" w:eastAsia="Arial" w:hAnsi="Arial" w:cs="Arial"/>
          <w:color w:val="4D4D4D"/>
          <w:sz w:val="18"/>
          <w:szCs w:val="18"/>
        </w:rPr>
        <w:t>2006</w:t>
      </w:r>
      <w:r>
        <w:rPr>
          <w:sz w:val="20"/>
          <w:szCs w:val="20"/>
        </w:rPr>
        <w:tab/>
      </w:r>
      <w:r>
        <w:rPr>
          <w:rFonts w:ascii="Arial" w:eastAsia="Arial" w:hAnsi="Arial" w:cs="Arial"/>
          <w:color w:val="4D4D4D"/>
          <w:sz w:val="18"/>
          <w:szCs w:val="18"/>
        </w:rPr>
        <w:t>2008</w:t>
      </w:r>
      <w:r>
        <w:rPr>
          <w:sz w:val="20"/>
          <w:szCs w:val="20"/>
        </w:rPr>
        <w:tab/>
      </w:r>
      <w:r>
        <w:rPr>
          <w:rFonts w:ascii="Arial" w:eastAsia="Arial" w:hAnsi="Arial" w:cs="Arial"/>
          <w:color w:val="4D4D4D"/>
          <w:sz w:val="18"/>
          <w:szCs w:val="18"/>
        </w:rPr>
        <w:t>2010</w:t>
      </w:r>
      <w:r>
        <w:rPr>
          <w:sz w:val="20"/>
          <w:szCs w:val="20"/>
        </w:rPr>
        <w:tab/>
      </w:r>
      <w:r>
        <w:rPr>
          <w:rFonts w:ascii="Arial" w:eastAsia="Arial" w:hAnsi="Arial" w:cs="Arial"/>
          <w:color w:val="4D4D4D"/>
          <w:sz w:val="18"/>
          <w:szCs w:val="18"/>
        </w:rPr>
        <w:t>2012</w:t>
      </w:r>
      <w:r>
        <w:rPr>
          <w:sz w:val="20"/>
          <w:szCs w:val="20"/>
        </w:rPr>
        <w:tab/>
      </w:r>
      <w:r>
        <w:rPr>
          <w:rFonts w:ascii="Arial" w:eastAsia="Arial" w:hAnsi="Arial" w:cs="Arial"/>
          <w:color w:val="4D4D4D"/>
          <w:sz w:val="18"/>
          <w:szCs w:val="18"/>
        </w:rPr>
        <w:t>2014</w:t>
      </w:r>
      <w:r>
        <w:rPr>
          <w:sz w:val="20"/>
          <w:szCs w:val="20"/>
        </w:rPr>
        <w:tab/>
      </w:r>
      <w:r>
        <w:rPr>
          <w:rFonts w:ascii="Arial" w:eastAsia="Arial" w:hAnsi="Arial" w:cs="Arial"/>
          <w:color w:val="4D4D4D"/>
          <w:sz w:val="18"/>
          <w:szCs w:val="18"/>
        </w:rPr>
        <w:t>2016</w:t>
      </w:r>
      <w:r>
        <w:rPr>
          <w:sz w:val="20"/>
          <w:szCs w:val="20"/>
        </w:rPr>
        <w:tab/>
      </w:r>
      <w:r>
        <w:rPr>
          <w:rFonts w:ascii="Arial" w:eastAsia="Arial" w:hAnsi="Arial" w:cs="Arial"/>
          <w:color w:val="4D4D4D"/>
          <w:sz w:val="17"/>
          <w:szCs w:val="17"/>
        </w:rPr>
        <w:t>2018</w:t>
      </w:r>
    </w:p>
    <w:p w14:paraId="4DA704B3" w14:textId="77777777" w:rsidR="004B413C" w:rsidRDefault="004B413C">
      <w:pPr>
        <w:spacing w:line="8" w:lineRule="exact"/>
        <w:rPr>
          <w:sz w:val="20"/>
          <w:szCs w:val="20"/>
        </w:rPr>
      </w:pPr>
    </w:p>
    <w:p w14:paraId="1B6C2032" w14:textId="77777777" w:rsidR="004B413C" w:rsidRDefault="00EC2FEA">
      <w:pPr>
        <w:ind w:left="4740"/>
        <w:rPr>
          <w:sz w:val="20"/>
          <w:szCs w:val="20"/>
        </w:rPr>
      </w:pPr>
      <w:r>
        <w:rPr>
          <w:rFonts w:ascii="Arial" w:eastAsia="Arial" w:hAnsi="Arial" w:cs="Arial"/>
        </w:rPr>
        <w:t>Year</w:t>
      </w:r>
    </w:p>
    <w:p w14:paraId="1E1BD77D" w14:textId="77777777" w:rsidR="004B413C" w:rsidRDefault="004B413C">
      <w:pPr>
        <w:spacing w:line="200" w:lineRule="exact"/>
        <w:rPr>
          <w:sz w:val="20"/>
          <w:szCs w:val="20"/>
        </w:rPr>
      </w:pPr>
    </w:p>
    <w:p w14:paraId="2D26882A" w14:textId="77777777" w:rsidR="004B413C" w:rsidRDefault="004B413C">
      <w:pPr>
        <w:spacing w:line="363" w:lineRule="exact"/>
        <w:rPr>
          <w:sz w:val="20"/>
          <w:szCs w:val="20"/>
        </w:rPr>
      </w:pPr>
    </w:p>
    <w:p w14:paraId="3A427E1D" w14:textId="77777777" w:rsidR="004B413C" w:rsidRDefault="00EC2FEA">
      <w:pPr>
        <w:spacing w:line="302" w:lineRule="auto"/>
        <w:rPr>
          <w:sz w:val="20"/>
          <w:szCs w:val="20"/>
        </w:rPr>
      </w:pPr>
      <w:r>
        <w:rPr>
          <w:rFonts w:ascii="Arial" w:eastAsia="Arial" w:hAnsi="Arial" w:cs="Arial"/>
          <w:sz w:val="20"/>
          <w:szCs w:val="20"/>
        </w:rPr>
        <w:t>Figure 41: Richness of aquatic invertebrate families for each year at Lake Mariginiup. Line is a moving 3-year averavge.</w:t>
      </w:r>
    </w:p>
    <w:p w14:paraId="23ECE39F" w14:textId="77777777" w:rsidR="004B413C" w:rsidRDefault="004B413C">
      <w:pPr>
        <w:sectPr w:rsidR="004B413C">
          <w:type w:val="continuous"/>
          <w:pgSz w:w="12240" w:h="15840"/>
          <w:pgMar w:top="1440" w:right="1440" w:bottom="307" w:left="1440" w:header="0" w:footer="0" w:gutter="0"/>
          <w:cols w:space="720" w:equalWidth="0">
            <w:col w:w="9360"/>
          </w:cols>
        </w:sectPr>
      </w:pPr>
    </w:p>
    <w:p w14:paraId="51E5105F" w14:textId="77777777" w:rsidR="004B413C" w:rsidRDefault="004B413C">
      <w:pPr>
        <w:spacing w:line="200" w:lineRule="exact"/>
        <w:rPr>
          <w:sz w:val="20"/>
          <w:szCs w:val="20"/>
        </w:rPr>
      </w:pPr>
    </w:p>
    <w:p w14:paraId="5BB1DC89" w14:textId="77777777" w:rsidR="004B413C" w:rsidRDefault="004B413C">
      <w:pPr>
        <w:spacing w:line="200" w:lineRule="exact"/>
        <w:rPr>
          <w:sz w:val="20"/>
          <w:szCs w:val="20"/>
        </w:rPr>
      </w:pPr>
    </w:p>
    <w:p w14:paraId="51664D4F" w14:textId="77777777" w:rsidR="004B413C" w:rsidRDefault="004B413C">
      <w:pPr>
        <w:spacing w:line="200" w:lineRule="exact"/>
        <w:rPr>
          <w:sz w:val="20"/>
          <w:szCs w:val="20"/>
        </w:rPr>
      </w:pPr>
    </w:p>
    <w:p w14:paraId="5CB0ABDC" w14:textId="77777777" w:rsidR="004B413C" w:rsidRDefault="004B413C">
      <w:pPr>
        <w:spacing w:line="200" w:lineRule="exact"/>
        <w:rPr>
          <w:sz w:val="20"/>
          <w:szCs w:val="20"/>
        </w:rPr>
      </w:pPr>
    </w:p>
    <w:p w14:paraId="00BE00CD" w14:textId="77777777" w:rsidR="004B413C" w:rsidRDefault="004B413C">
      <w:pPr>
        <w:spacing w:line="200" w:lineRule="exact"/>
        <w:rPr>
          <w:sz w:val="20"/>
          <w:szCs w:val="20"/>
        </w:rPr>
      </w:pPr>
    </w:p>
    <w:p w14:paraId="14315ED7" w14:textId="77777777" w:rsidR="004B413C" w:rsidRDefault="004B413C">
      <w:pPr>
        <w:spacing w:line="200" w:lineRule="exact"/>
        <w:rPr>
          <w:sz w:val="20"/>
          <w:szCs w:val="20"/>
        </w:rPr>
      </w:pPr>
    </w:p>
    <w:p w14:paraId="45101195" w14:textId="77777777" w:rsidR="004B413C" w:rsidRDefault="004B413C">
      <w:pPr>
        <w:spacing w:line="200" w:lineRule="exact"/>
        <w:rPr>
          <w:sz w:val="20"/>
          <w:szCs w:val="20"/>
        </w:rPr>
      </w:pPr>
    </w:p>
    <w:p w14:paraId="147F5E4E" w14:textId="77777777" w:rsidR="004B413C" w:rsidRDefault="004B413C">
      <w:pPr>
        <w:spacing w:line="200" w:lineRule="exact"/>
        <w:rPr>
          <w:sz w:val="20"/>
          <w:szCs w:val="20"/>
        </w:rPr>
      </w:pPr>
    </w:p>
    <w:p w14:paraId="755197F8" w14:textId="77777777" w:rsidR="004B413C" w:rsidRDefault="004B413C">
      <w:pPr>
        <w:spacing w:line="200" w:lineRule="exact"/>
        <w:rPr>
          <w:sz w:val="20"/>
          <w:szCs w:val="20"/>
        </w:rPr>
      </w:pPr>
    </w:p>
    <w:p w14:paraId="564009CA" w14:textId="77777777" w:rsidR="004B413C" w:rsidRDefault="004B413C">
      <w:pPr>
        <w:spacing w:line="200" w:lineRule="exact"/>
        <w:rPr>
          <w:sz w:val="20"/>
          <w:szCs w:val="20"/>
        </w:rPr>
      </w:pPr>
    </w:p>
    <w:p w14:paraId="71C47E98" w14:textId="77777777" w:rsidR="004B413C" w:rsidRDefault="004B413C">
      <w:pPr>
        <w:spacing w:line="200" w:lineRule="exact"/>
        <w:rPr>
          <w:sz w:val="20"/>
          <w:szCs w:val="20"/>
        </w:rPr>
      </w:pPr>
    </w:p>
    <w:p w14:paraId="1A3982DC" w14:textId="77777777" w:rsidR="004B413C" w:rsidRDefault="004B413C">
      <w:pPr>
        <w:spacing w:line="200" w:lineRule="exact"/>
        <w:rPr>
          <w:sz w:val="20"/>
          <w:szCs w:val="20"/>
        </w:rPr>
      </w:pPr>
    </w:p>
    <w:p w14:paraId="2B5DEC4B" w14:textId="77777777" w:rsidR="004B413C" w:rsidRDefault="004B413C">
      <w:pPr>
        <w:spacing w:line="200" w:lineRule="exact"/>
        <w:rPr>
          <w:sz w:val="20"/>
          <w:szCs w:val="20"/>
        </w:rPr>
      </w:pPr>
    </w:p>
    <w:p w14:paraId="4D3EBFD4" w14:textId="77777777" w:rsidR="004B413C" w:rsidRDefault="004B413C">
      <w:pPr>
        <w:spacing w:line="200" w:lineRule="exact"/>
        <w:rPr>
          <w:sz w:val="20"/>
          <w:szCs w:val="20"/>
        </w:rPr>
      </w:pPr>
    </w:p>
    <w:p w14:paraId="7B5205E6" w14:textId="77777777" w:rsidR="004B413C" w:rsidRDefault="004B413C">
      <w:pPr>
        <w:spacing w:line="259" w:lineRule="exact"/>
        <w:rPr>
          <w:sz w:val="20"/>
          <w:szCs w:val="20"/>
        </w:rPr>
      </w:pPr>
    </w:p>
    <w:p w14:paraId="14B93940" w14:textId="77777777" w:rsidR="004B413C" w:rsidRDefault="00EC2FEA">
      <w:pPr>
        <w:jc w:val="center"/>
        <w:rPr>
          <w:sz w:val="20"/>
          <w:szCs w:val="20"/>
        </w:rPr>
      </w:pPr>
      <w:r>
        <w:rPr>
          <w:rFonts w:ascii="Arial" w:eastAsia="Arial" w:hAnsi="Arial" w:cs="Arial"/>
          <w:sz w:val="17"/>
          <w:szCs w:val="17"/>
        </w:rPr>
        <w:t>67</w:t>
      </w:r>
    </w:p>
    <w:p w14:paraId="20D606EC" w14:textId="77777777" w:rsidR="004B413C" w:rsidRDefault="004B413C">
      <w:pPr>
        <w:sectPr w:rsidR="004B413C">
          <w:type w:val="continuous"/>
          <w:pgSz w:w="12240" w:h="15840"/>
          <w:pgMar w:top="1440" w:right="1440" w:bottom="307" w:left="1440" w:header="0" w:footer="0" w:gutter="0"/>
          <w:cols w:space="720" w:equalWidth="0">
            <w:col w:w="9360"/>
          </w:cols>
        </w:sectPr>
      </w:pPr>
    </w:p>
    <w:p w14:paraId="4DD447D4" w14:textId="77777777" w:rsidR="004B413C" w:rsidRDefault="00EC2FEA">
      <w:pPr>
        <w:spacing w:line="200" w:lineRule="exact"/>
        <w:rPr>
          <w:sz w:val="20"/>
          <w:szCs w:val="20"/>
        </w:rPr>
      </w:pPr>
      <w:bookmarkStart w:id="105" w:name="page68"/>
      <w:bookmarkEnd w:id="105"/>
      <w:r>
        <w:rPr>
          <w:noProof/>
          <w:sz w:val="20"/>
          <w:szCs w:val="20"/>
        </w:rPr>
        <w:lastRenderedPageBreak/>
        <w:drawing>
          <wp:anchor distT="0" distB="0" distL="114300" distR="114300" simplePos="0" relativeHeight="251849728" behindDoc="1" locked="0" layoutInCell="0" allowOverlap="1" wp14:anchorId="1112289B" wp14:editId="00AC7976">
            <wp:simplePos x="0" y="0"/>
            <wp:positionH relativeFrom="page">
              <wp:posOffset>1466850</wp:posOffset>
            </wp:positionH>
            <wp:positionV relativeFrom="page">
              <wp:posOffset>2738120</wp:posOffset>
            </wp:positionV>
            <wp:extent cx="5321300" cy="3674745"/>
            <wp:effectExtent l="0" t="0" r="0" b="0"/>
            <wp:wrapNone/>
            <wp:docPr id="900" name="Picture 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0"/>
                    <pic:cNvPicPr>
                      <a:picLocks noChangeAspect="1" noChangeArrowheads="1"/>
                    </pic:cNvPicPr>
                  </pic:nvPicPr>
                  <pic:blipFill>
                    <a:blip r:embed="rId578"/>
                    <a:srcRect/>
                    <a:stretch>
                      <a:fillRect/>
                    </a:stretch>
                  </pic:blipFill>
                  <pic:spPr bwMode="auto">
                    <a:xfrm>
                      <a:off x="0" y="0"/>
                      <a:ext cx="5321300" cy="3674745"/>
                    </a:xfrm>
                    <a:prstGeom prst="rect">
                      <a:avLst/>
                    </a:prstGeom>
                    <a:noFill/>
                  </pic:spPr>
                </pic:pic>
              </a:graphicData>
            </a:graphic>
          </wp:anchor>
        </w:drawing>
      </w:r>
    </w:p>
    <w:p w14:paraId="63D45D6A" w14:textId="77777777" w:rsidR="004B413C" w:rsidRDefault="004B413C">
      <w:pPr>
        <w:spacing w:line="200" w:lineRule="exact"/>
        <w:rPr>
          <w:sz w:val="20"/>
          <w:szCs w:val="20"/>
        </w:rPr>
      </w:pPr>
    </w:p>
    <w:p w14:paraId="65109DB2" w14:textId="77777777" w:rsidR="004B413C" w:rsidRDefault="004B413C">
      <w:pPr>
        <w:spacing w:line="200" w:lineRule="exact"/>
        <w:rPr>
          <w:sz w:val="20"/>
          <w:szCs w:val="20"/>
        </w:rPr>
      </w:pPr>
    </w:p>
    <w:p w14:paraId="497EAEF9" w14:textId="77777777" w:rsidR="004B413C" w:rsidRDefault="004B413C">
      <w:pPr>
        <w:spacing w:line="200" w:lineRule="exact"/>
        <w:rPr>
          <w:sz w:val="20"/>
          <w:szCs w:val="20"/>
        </w:rPr>
      </w:pPr>
    </w:p>
    <w:p w14:paraId="1C0B6339" w14:textId="77777777" w:rsidR="004B413C" w:rsidRDefault="004B413C">
      <w:pPr>
        <w:spacing w:line="200" w:lineRule="exact"/>
        <w:rPr>
          <w:sz w:val="20"/>
          <w:szCs w:val="20"/>
        </w:rPr>
      </w:pPr>
    </w:p>
    <w:p w14:paraId="7BEA303C" w14:textId="77777777" w:rsidR="004B413C" w:rsidRDefault="004B413C">
      <w:pPr>
        <w:spacing w:line="200" w:lineRule="exact"/>
        <w:rPr>
          <w:sz w:val="20"/>
          <w:szCs w:val="20"/>
        </w:rPr>
      </w:pPr>
    </w:p>
    <w:p w14:paraId="62496648" w14:textId="77777777" w:rsidR="004B413C" w:rsidRDefault="004B413C">
      <w:pPr>
        <w:spacing w:line="200" w:lineRule="exact"/>
        <w:rPr>
          <w:sz w:val="20"/>
          <w:szCs w:val="20"/>
        </w:rPr>
      </w:pPr>
    </w:p>
    <w:p w14:paraId="34E5B4FE" w14:textId="77777777" w:rsidR="004B413C" w:rsidRDefault="004B413C">
      <w:pPr>
        <w:spacing w:line="200" w:lineRule="exact"/>
        <w:rPr>
          <w:sz w:val="20"/>
          <w:szCs w:val="20"/>
        </w:rPr>
      </w:pPr>
    </w:p>
    <w:p w14:paraId="6B5D5022" w14:textId="77777777" w:rsidR="004B413C" w:rsidRDefault="004B413C">
      <w:pPr>
        <w:spacing w:line="200" w:lineRule="exact"/>
        <w:rPr>
          <w:sz w:val="20"/>
          <w:szCs w:val="20"/>
        </w:rPr>
      </w:pPr>
    </w:p>
    <w:p w14:paraId="75D81CB6" w14:textId="77777777" w:rsidR="004B413C" w:rsidRDefault="004B413C">
      <w:pPr>
        <w:spacing w:line="200" w:lineRule="exact"/>
        <w:rPr>
          <w:sz w:val="20"/>
          <w:szCs w:val="20"/>
        </w:rPr>
      </w:pPr>
    </w:p>
    <w:p w14:paraId="7ED275C3" w14:textId="77777777" w:rsidR="004B413C" w:rsidRDefault="004B413C">
      <w:pPr>
        <w:spacing w:line="200" w:lineRule="exact"/>
        <w:rPr>
          <w:sz w:val="20"/>
          <w:szCs w:val="20"/>
        </w:rPr>
      </w:pPr>
    </w:p>
    <w:p w14:paraId="6AFCBF96" w14:textId="77777777" w:rsidR="004B413C" w:rsidRDefault="004B413C">
      <w:pPr>
        <w:spacing w:line="200" w:lineRule="exact"/>
        <w:rPr>
          <w:sz w:val="20"/>
          <w:szCs w:val="20"/>
        </w:rPr>
      </w:pPr>
    </w:p>
    <w:p w14:paraId="7D4EC02B" w14:textId="77777777" w:rsidR="004B413C" w:rsidRDefault="004B413C">
      <w:pPr>
        <w:spacing w:line="200" w:lineRule="exact"/>
        <w:rPr>
          <w:sz w:val="20"/>
          <w:szCs w:val="20"/>
        </w:rPr>
      </w:pPr>
    </w:p>
    <w:p w14:paraId="512F3A5D" w14:textId="77777777" w:rsidR="004B413C" w:rsidRDefault="004B413C">
      <w:pPr>
        <w:spacing w:line="200" w:lineRule="exact"/>
        <w:rPr>
          <w:sz w:val="20"/>
          <w:szCs w:val="20"/>
        </w:rPr>
      </w:pPr>
    </w:p>
    <w:p w14:paraId="1BDEEEA9" w14:textId="77777777" w:rsidR="004B413C" w:rsidRDefault="004B413C">
      <w:pPr>
        <w:spacing w:line="200" w:lineRule="exact"/>
        <w:rPr>
          <w:sz w:val="20"/>
          <w:szCs w:val="20"/>
        </w:rPr>
      </w:pPr>
    </w:p>
    <w:p w14:paraId="527679F3" w14:textId="77777777" w:rsidR="004B413C" w:rsidRDefault="004B413C">
      <w:pPr>
        <w:spacing w:line="200" w:lineRule="exact"/>
        <w:rPr>
          <w:sz w:val="20"/>
          <w:szCs w:val="20"/>
        </w:rPr>
      </w:pPr>
    </w:p>
    <w:p w14:paraId="26312DBB" w14:textId="77777777" w:rsidR="004B413C" w:rsidRDefault="004B413C">
      <w:pPr>
        <w:spacing w:line="200" w:lineRule="exact"/>
        <w:rPr>
          <w:sz w:val="20"/>
          <w:szCs w:val="20"/>
        </w:rPr>
      </w:pPr>
    </w:p>
    <w:p w14:paraId="47B4193A" w14:textId="77777777" w:rsidR="004B413C" w:rsidRDefault="004B413C">
      <w:pPr>
        <w:spacing w:line="200" w:lineRule="exact"/>
        <w:rPr>
          <w:sz w:val="20"/>
          <w:szCs w:val="20"/>
        </w:rPr>
      </w:pPr>
    </w:p>
    <w:p w14:paraId="6338AC0C" w14:textId="77777777" w:rsidR="004B413C" w:rsidRDefault="004B413C">
      <w:pPr>
        <w:spacing w:line="200" w:lineRule="exact"/>
        <w:rPr>
          <w:sz w:val="20"/>
          <w:szCs w:val="20"/>
        </w:rPr>
      </w:pPr>
    </w:p>
    <w:p w14:paraId="102D2A5E" w14:textId="77777777" w:rsidR="004B413C" w:rsidRDefault="004B413C">
      <w:pPr>
        <w:spacing w:line="268" w:lineRule="exact"/>
        <w:rPr>
          <w:sz w:val="20"/>
          <w:szCs w:val="20"/>
        </w:rPr>
      </w:pPr>
    </w:p>
    <w:tbl>
      <w:tblPr>
        <w:tblW w:w="0" w:type="auto"/>
        <w:tblInd w:w="100" w:type="dxa"/>
        <w:tblLayout w:type="fixed"/>
        <w:tblCellMar>
          <w:left w:w="0" w:type="dxa"/>
          <w:right w:w="0" w:type="dxa"/>
        </w:tblCellMar>
        <w:tblLook w:val="04A0" w:firstRow="1" w:lastRow="0" w:firstColumn="1" w:lastColumn="0" w:noHBand="0" w:noVBand="1"/>
      </w:tblPr>
      <w:tblGrid>
        <w:gridCol w:w="220"/>
        <w:gridCol w:w="2480"/>
        <w:gridCol w:w="2040"/>
        <w:gridCol w:w="3240"/>
        <w:gridCol w:w="1260"/>
      </w:tblGrid>
      <w:tr w:rsidR="004B413C" w14:paraId="3C59A023" w14:textId="77777777">
        <w:trPr>
          <w:trHeight w:val="207"/>
        </w:trPr>
        <w:tc>
          <w:tcPr>
            <w:tcW w:w="220" w:type="dxa"/>
            <w:vAlign w:val="bottom"/>
          </w:tcPr>
          <w:p w14:paraId="2FBF221B" w14:textId="77777777" w:rsidR="004B413C" w:rsidRDefault="004B413C">
            <w:pPr>
              <w:rPr>
                <w:sz w:val="18"/>
                <w:szCs w:val="18"/>
              </w:rPr>
            </w:pPr>
          </w:p>
        </w:tc>
        <w:tc>
          <w:tcPr>
            <w:tcW w:w="2480" w:type="dxa"/>
            <w:vAlign w:val="bottom"/>
          </w:tcPr>
          <w:p w14:paraId="528C2400" w14:textId="77777777" w:rsidR="004B413C" w:rsidRDefault="00EC2FEA">
            <w:pPr>
              <w:ind w:right="1890"/>
              <w:jc w:val="right"/>
              <w:rPr>
                <w:sz w:val="20"/>
                <w:szCs w:val="20"/>
              </w:rPr>
            </w:pPr>
            <w:r>
              <w:rPr>
                <w:rFonts w:ascii="Arial" w:eastAsia="Arial" w:hAnsi="Arial" w:cs="Arial"/>
                <w:color w:val="4D4D4D"/>
                <w:sz w:val="18"/>
                <w:szCs w:val="18"/>
              </w:rPr>
              <w:t>0.05</w:t>
            </w:r>
          </w:p>
        </w:tc>
        <w:tc>
          <w:tcPr>
            <w:tcW w:w="2040" w:type="dxa"/>
            <w:vAlign w:val="bottom"/>
          </w:tcPr>
          <w:p w14:paraId="654DE4B2" w14:textId="77777777" w:rsidR="004B413C" w:rsidRDefault="004B413C">
            <w:pPr>
              <w:rPr>
                <w:sz w:val="18"/>
                <w:szCs w:val="18"/>
              </w:rPr>
            </w:pPr>
          </w:p>
        </w:tc>
        <w:tc>
          <w:tcPr>
            <w:tcW w:w="3240" w:type="dxa"/>
            <w:vAlign w:val="bottom"/>
          </w:tcPr>
          <w:p w14:paraId="784B728D" w14:textId="77777777" w:rsidR="004B413C" w:rsidRDefault="004B413C">
            <w:pPr>
              <w:rPr>
                <w:sz w:val="18"/>
                <w:szCs w:val="18"/>
              </w:rPr>
            </w:pPr>
          </w:p>
        </w:tc>
        <w:tc>
          <w:tcPr>
            <w:tcW w:w="1260" w:type="dxa"/>
            <w:vAlign w:val="bottom"/>
          </w:tcPr>
          <w:p w14:paraId="01768F07" w14:textId="77777777" w:rsidR="004B413C" w:rsidRDefault="004B413C">
            <w:pPr>
              <w:rPr>
                <w:sz w:val="18"/>
                <w:szCs w:val="18"/>
              </w:rPr>
            </w:pPr>
          </w:p>
        </w:tc>
      </w:tr>
      <w:tr w:rsidR="004B413C" w14:paraId="3D562444" w14:textId="77777777">
        <w:trPr>
          <w:trHeight w:val="1646"/>
        </w:trPr>
        <w:tc>
          <w:tcPr>
            <w:tcW w:w="220" w:type="dxa"/>
            <w:textDirection w:val="btLr"/>
            <w:vAlign w:val="bottom"/>
          </w:tcPr>
          <w:p w14:paraId="55613914" w14:textId="77777777" w:rsidR="004B413C" w:rsidRDefault="00EC2FEA">
            <w:pPr>
              <w:rPr>
                <w:sz w:val="20"/>
                <w:szCs w:val="20"/>
              </w:rPr>
            </w:pPr>
            <w:r>
              <w:rPr>
                <w:rFonts w:ascii="Arial" w:eastAsia="Arial" w:hAnsi="Arial" w:cs="Arial"/>
                <w:w w:val="91"/>
              </w:rPr>
              <w:t>LV2</w:t>
            </w:r>
          </w:p>
        </w:tc>
        <w:tc>
          <w:tcPr>
            <w:tcW w:w="2480" w:type="dxa"/>
            <w:vAlign w:val="bottom"/>
          </w:tcPr>
          <w:p w14:paraId="0DD79BD2" w14:textId="77777777" w:rsidR="004B413C" w:rsidRDefault="00EC2FEA">
            <w:pPr>
              <w:ind w:right="1890"/>
              <w:jc w:val="right"/>
              <w:rPr>
                <w:sz w:val="20"/>
                <w:szCs w:val="20"/>
              </w:rPr>
            </w:pPr>
            <w:r>
              <w:rPr>
                <w:rFonts w:ascii="Arial" w:eastAsia="Arial" w:hAnsi="Arial" w:cs="Arial"/>
                <w:color w:val="4D4D4D"/>
                <w:sz w:val="18"/>
                <w:szCs w:val="18"/>
              </w:rPr>
              <w:t>0.00</w:t>
            </w:r>
          </w:p>
        </w:tc>
        <w:tc>
          <w:tcPr>
            <w:tcW w:w="2040" w:type="dxa"/>
            <w:vAlign w:val="bottom"/>
          </w:tcPr>
          <w:p w14:paraId="23817BD1" w14:textId="77777777" w:rsidR="004B413C" w:rsidRDefault="004B413C">
            <w:pPr>
              <w:rPr>
                <w:sz w:val="24"/>
                <w:szCs w:val="24"/>
              </w:rPr>
            </w:pPr>
          </w:p>
        </w:tc>
        <w:tc>
          <w:tcPr>
            <w:tcW w:w="3240" w:type="dxa"/>
            <w:vAlign w:val="bottom"/>
          </w:tcPr>
          <w:p w14:paraId="3977C111" w14:textId="77777777" w:rsidR="004B413C" w:rsidRDefault="004B413C">
            <w:pPr>
              <w:rPr>
                <w:sz w:val="24"/>
                <w:szCs w:val="24"/>
              </w:rPr>
            </w:pPr>
          </w:p>
        </w:tc>
        <w:tc>
          <w:tcPr>
            <w:tcW w:w="1260" w:type="dxa"/>
            <w:vAlign w:val="bottom"/>
          </w:tcPr>
          <w:p w14:paraId="42366F3C" w14:textId="77777777" w:rsidR="004B413C" w:rsidRDefault="004B413C">
            <w:pPr>
              <w:rPr>
                <w:sz w:val="24"/>
                <w:szCs w:val="24"/>
              </w:rPr>
            </w:pPr>
          </w:p>
        </w:tc>
      </w:tr>
      <w:tr w:rsidR="004B413C" w14:paraId="46F33EED" w14:textId="77777777">
        <w:trPr>
          <w:trHeight w:val="1075"/>
        </w:trPr>
        <w:tc>
          <w:tcPr>
            <w:tcW w:w="220" w:type="dxa"/>
            <w:vAlign w:val="bottom"/>
          </w:tcPr>
          <w:p w14:paraId="2CBA2BE2" w14:textId="77777777" w:rsidR="004B413C" w:rsidRDefault="004B413C">
            <w:pPr>
              <w:rPr>
                <w:sz w:val="24"/>
                <w:szCs w:val="24"/>
              </w:rPr>
            </w:pPr>
          </w:p>
        </w:tc>
        <w:tc>
          <w:tcPr>
            <w:tcW w:w="2480" w:type="dxa"/>
            <w:vAlign w:val="bottom"/>
          </w:tcPr>
          <w:p w14:paraId="7D323525" w14:textId="77777777" w:rsidR="004B413C" w:rsidRDefault="004B413C">
            <w:pPr>
              <w:rPr>
                <w:sz w:val="24"/>
                <w:szCs w:val="24"/>
              </w:rPr>
            </w:pPr>
          </w:p>
        </w:tc>
        <w:tc>
          <w:tcPr>
            <w:tcW w:w="2040" w:type="dxa"/>
            <w:vAlign w:val="bottom"/>
          </w:tcPr>
          <w:p w14:paraId="0A2DC78D" w14:textId="77777777" w:rsidR="004B413C" w:rsidRDefault="004B413C">
            <w:pPr>
              <w:rPr>
                <w:sz w:val="24"/>
                <w:szCs w:val="24"/>
              </w:rPr>
            </w:pPr>
          </w:p>
        </w:tc>
        <w:tc>
          <w:tcPr>
            <w:tcW w:w="3240" w:type="dxa"/>
            <w:vAlign w:val="bottom"/>
          </w:tcPr>
          <w:p w14:paraId="194D307C" w14:textId="77777777" w:rsidR="004B413C" w:rsidRDefault="00EC2FEA">
            <w:pPr>
              <w:ind w:right="2477"/>
              <w:jc w:val="right"/>
              <w:rPr>
                <w:sz w:val="20"/>
                <w:szCs w:val="20"/>
              </w:rPr>
            </w:pPr>
            <w:r>
              <w:rPr>
                <w:rFonts w:ascii="Arial" w:eastAsia="Arial" w:hAnsi="Arial" w:cs="Arial"/>
              </w:rPr>
              <w:t>2018</w:t>
            </w:r>
          </w:p>
        </w:tc>
        <w:tc>
          <w:tcPr>
            <w:tcW w:w="1260" w:type="dxa"/>
            <w:vAlign w:val="bottom"/>
          </w:tcPr>
          <w:p w14:paraId="4149CABB" w14:textId="77777777" w:rsidR="004B413C" w:rsidRDefault="004B413C">
            <w:pPr>
              <w:rPr>
                <w:sz w:val="24"/>
                <w:szCs w:val="24"/>
              </w:rPr>
            </w:pPr>
          </w:p>
        </w:tc>
      </w:tr>
      <w:tr w:rsidR="004B413C" w14:paraId="711B1EEA" w14:textId="77777777">
        <w:trPr>
          <w:trHeight w:val="545"/>
        </w:trPr>
        <w:tc>
          <w:tcPr>
            <w:tcW w:w="220" w:type="dxa"/>
            <w:vAlign w:val="bottom"/>
          </w:tcPr>
          <w:p w14:paraId="7CC1DF83" w14:textId="77777777" w:rsidR="004B413C" w:rsidRDefault="004B413C">
            <w:pPr>
              <w:rPr>
                <w:sz w:val="24"/>
                <w:szCs w:val="24"/>
              </w:rPr>
            </w:pPr>
          </w:p>
        </w:tc>
        <w:tc>
          <w:tcPr>
            <w:tcW w:w="2480" w:type="dxa"/>
            <w:vAlign w:val="bottom"/>
          </w:tcPr>
          <w:p w14:paraId="34A8A77E" w14:textId="77777777" w:rsidR="004B413C" w:rsidRDefault="00EC2FEA">
            <w:pPr>
              <w:ind w:right="1930"/>
              <w:jc w:val="right"/>
              <w:rPr>
                <w:sz w:val="20"/>
                <w:szCs w:val="20"/>
              </w:rPr>
            </w:pPr>
            <w:r>
              <w:rPr>
                <w:rFonts w:ascii="Arial" w:eastAsia="Arial" w:hAnsi="Arial" w:cs="Arial"/>
                <w:color w:val="4D4D4D"/>
                <w:w w:val="96"/>
                <w:sz w:val="18"/>
                <w:szCs w:val="18"/>
              </w:rPr>
              <w:t>−0.05</w:t>
            </w:r>
          </w:p>
        </w:tc>
        <w:tc>
          <w:tcPr>
            <w:tcW w:w="2040" w:type="dxa"/>
            <w:vAlign w:val="bottom"/>
          </w:tcPr>
          <w:p w14:paraId="452E4CD6" w14:textId="77777777" w:rsidR="004B413C" w:rsidRDefault="004B413C">
            <w:pPr>
              <w:rPr>
                <w:sz w:val="24"/>
                <w:szCs w:val="24"/>
              </w:rPr>
            </w:pPr>
          </w:p>
        </w:tc>
        <w:tc>
          <w:tcPr>
            <w:tcW w:w="3240" w:type="dxa"/>
            <w:vAlign w:val="bottom"/>
          </w:tcPr>
          <w:p w14:paraId="1C469333" w14:textId="77777777" w:rsidR="004B413C" w:rsidRDefault="004B413C">
            <w:pPr>
              <w:rPr>
                <w:sz w:val="24"/>
                <w:szCs w:val="24"/>
              </w:rPr>
            </w:pPr>
          </w:p>
        </w:tc>
        <w:tc>
          <w:tcPr>
            <w:tcW w:w="1260" w:type="dxa"/>
            <w:vAlign w:val="bottom"/>
          </w:tcPr>
          <w:p w14:paraId="5A89BCC1" w14:textId="77777777" w:rsidR="004B413C" w:rsidRDefault="004B413C">
            <w:pPr>
              <w:rPr>
                <w:sz w:val="24"/>
                <w:szCs w:val="24"/>
              </w:rPr>
            </w:pPr>
          </w:p>
        </w:tc>
      </w:tr>
      <w:tr w:rsidR="004B413C" w14:paraId="2D78BB2A" w14:textId="77777777">
        <w:trPr>
          <w:trHeight w:val="539"/>
        </w:trPr>
        <w:tc>
          <w:tcPr>
            <w:tcW w:w="220" w:type="dxa"/>
            <w:vAlign w:val="bottom"/>
          </w:tcPr>
          <w:p w14:paraId="387DD8F1" w14:textId="77777777" w:rsidR="004B413C" w:rsidRDefault="004B413C">
            <w:pPr>
              <w:rPr>
                <w:sz w:val="24"/>
                <w:szCs w:val="24"/>
              </w:rPr>
            </w:pPr>
          </w:p>
        </w:tc>
        <w:tc>
          <w:tcPr>
            <w:tcW w:w="2480" w:type="dxa"/>
            <w:vAlign w:val="bottom"/>
          </w:tcPr>
          <w:p w14:paraId="4EF8589C" w14:textId="77777777" w:rsidR="004B413C" w:rsidRDefault="004B413C">
            <w:pPr>
              <w:rPr>
                <w:sz w:val="24"/>
                <w:szCs w:val="24"/>
              </w:rPr>
            </w:pPr>
          </w:p>
        </w:tc>
        <w:tc>
          <w:tcPr>
            <w:tcW w:w="2040" w:type="dxa"/>
            <w:vAlign w:val="bottom"/>
          </w:tcPr>
          <w:p w14:paraId="286C4851" w14:textId="77777777" w:rsidR="004B413C" w:rsidRDefault="00EC2FEA">
            <w:pPr>
              <w:ind w:right="1140"/>
              <w:jc w:val="right"/>
              <w:rPr>
                <w:sz w:val="20"/>
                <w:szCs w:val="20"/>
              </w:rPr>
            </w:pPr>
            <w:r>
              <w:rPr>
                <w:rFonts w:ascii="Arial" w:eastAsia="Arial" w:hAnsi="Arial" w:cs="Arial"/>
              </w:rPr>
              <w:t>1996</w:t>
            </w:r>
          </w:p>
        </w:tc>
        <w:tc>
          <w:tcPr>
            <w:tcW w:w="3240" w:type="dxa"/>
            <w:vAlign w:val="bottom"/>
          </w:tcPr>
          <w:p w14:paraId="5D1F17A0" w14:textId="77777777" w:rsidR="004B413C" w:rsidRDefault="004B413C">
            <w:pPr>
              <w:rPr>
                <w:sz w:val="24"/>
                <w:szCs w:val="24"/>
              </w:rPr>
            </w:pPr>
          </w:p>
        </w:tc>
        <w:tc>
          <w:tcPr>
            <w:tcW w:w="1260" w:type="dxa"/>
            <w:vAlign w:val="bottom"/>
          </w:tcPr>
          <w:p w14:paraId="0CDA4AEA" w14:textId="77777777" w:rsidR="004B413C" w:rsidRDefault="004B413C">
            <w:pPr>
              <w:rPr>
                <w:sz w:val="24"/>
                <w:szCs w:val="24"/>
              </w:rPr>
            </w:pPr>
          </w:p>
        </w:tc>
      </w:tr>
      <w:tr w:rsidR="004B413C" w14:paraId="24AB34FD" w14:textId="77777777">
        <w:trPr>
          <w:trHeight w:val="791"/>
        </w:trPr>
        <w:tc>
          <w:tcPr>
            <w:tcW w:w="220" w:type="dxa"/>
            <w:vAlign w:val="bottom"/>
          </w:tcPr>
          <w:p w14:paraId="0BB11107" w14:textId="77777777" w:rsidR="004B413C" w:rsidRDefault="004B413C">
            <w:pPr>
              <w:rPr>
                <w:sz w:val="24"/>
                <w:szCs w:val="24"/>
              </w:rPr>
            </w:pPr>
          </w:p>
        </w:tc>
        <w:tc>
          <w:tcPr>
            <w:tcW w:w="2480" w:type="dxa"/>
            <w:vAlign w:val="bottom"/>
          </w:tcPr>
          <w:p w14:paraId="22E6FA0F" w14:textId="77777777" w:rsidR="004B413C" w:rsidRDefault="00EC2FEA">
            <w:pPr>
              <w:ind w:right="210"/>
              <w:jc w:val="right"/>
              <w:rPr>
                <w:sz w:val="20"/>
                <w:szCs w:val="20"/>
              </w:rPr>
            </w:pPr>
            <w:r>
              <w:rPr>
                <w:rFonts w:ascii="Arial" w:eastAsia="Arial" w:hAnsi="Arial" w:cs="Arial"/>
                <w:color w:val="4D4D4D"/>
                <w:sz w:val="18"/>
                <w:szCs w:val="18"/>
              </w:rPr>
              <w:t>−0.5</w:t>
            </w:r>
          </w:p>
        </w:tc>
        <w:tc>
          <w:tcPr>
            <w:tcW w:w="2040" w:type="dxa"/>
            <w:vAlign w:val="bottom"/>
          </w:tcPr>
          <w:p w14:paraId="1213D3FD" w14:textId="77777777" w:rsidR="004B413C" w:rsidRDefault="00EC2FEA">
            <w:pPr>
              <w:jc w:val="right"/>
              <w:rPr>
                <w:sz w:val="20"/>
                <w:szCs w:val="20"/>
              </w:rPr>
            </w:pPr>
            <w:r>
              <w:rPr>
                <w:rFonts w:ascii="Arial" w:eastAsia="Arial" w:hAnsi="Arial" w:cs="Arial"/>
                <w:color w:val="4D4D4D"/>
                <w:sz w:val="18"/>
                <w:szCs w:val="18"/>
              </w:rPr>
              <w:t>0.0</w:t>
            </w:r>
          </w:p>
        </w:tc>
        <w:tc>
          <w:tcPr>
            <w:tcW w:w="3240" w:type="dxa"/>
            <w:vAlign w:val="bottom"/>
          </w:tcPr>
          <w:p w14:paraId="1DB84FC7" w14:textId="77777777" w:rsidR="004B413C" w:rsidRDefault="00EC2FEA">
            <w:pPr>
              <w:ind w:right="917"/>
              <w:jc w:val="right"/>
              <w:rPr>
                <w:sz w:val="20"/>
                <w:szCs w:val="20"/>
              </w:rPr>
            </w:pPr>
            <w:r>
              <w:rPr>
                <w:rFonts w:ascii="Arial" w:eastAsia="Arial" w:hAnsi="Arial" w:cs="Arial"/>
                <w:color w:val="4D4D4D"/>
                <w:sz w:val="18"/>
                <w:szCs w:val="18"/>
              </w:rPr>
              <w:t>0.5</w:t>
            </w:r>
          </w:p>
        </w:tc>
        <w:tc>
          <w:tcPr>
            <w:tcW w:w="1260" w:type="dxa"/>
            <w:vAlign w:val="bottom"/>
          </w:tcPr>
          <w:p w14:paraId="42D947FB" w14:textId="77777777" w:rsidR="004B413C" w:rsidRDefault="00EC2FEA">
            <w:pPr>
              <w:jc w:val="right"/>
              <w:rPr>
                <w:sz w:val="20"/>
                <w:szCs w:val="20"/>
              </w:rPr>
            </w:pPr>
            <w:r>
              <w:rPr>
                <w:rFonts w:ascii="Arial" w:eastAsia="Arial" w:hAnsi="Arial" w:cs="Arial"/>
                <w:color w:val="4D4D4D"/>
                <w:sz w:val="18"/>
                <w:szCs w:val="18"/>
              </w:rPr>
              <w:t>1.0</w:t>
            </w:r>
          </w:p>
        </w:tc>
      </w:tr>
      <w:tr w:rsidR="004B413C" w14:paraId="2FC193BD" w14:textId="77777777">
        <w:trPr>
          <w:trHeight w:val="260"/>
        </w:trPr>
        <w:tc>
          <w:tcPr>
            <w:tcW w:w="220" w:type="dxa"/>
            <w:vAlign w:val="bottom"/>
          </w:tcPr>
          <w:p w14:paraId="571C885A" w14:textId="77777777" w:rsidR="004B413C" w:rsidRDefault="004B413C"/>
        </w:tc>
        <w:tc>
          <w:tcPr>
            <w:tcW w:w="2480" w:type="dxa"/>
            <w:vAlign w:val="bottom"/>
          </w:tcPr>
          <w:p w14:paraId="7CA7D89B" w14:textId="77777777" w:rsidR="004B413C" w:rsidRDefault="004B413C"/>
        </w:tc>
        <w:tc>
          <w:tcPr>
            <w:tcW w:w="2040" w:type="dxa"/>
            <w:vAlign w:val="bottom"/>
          </w:tcPr>
          <w:p w14:paraId="4E2DB26F" w14:textId="77777777" w:rsidR="004B413C" w:rsidRDefault="004B413C"/>
        </w:tc>
        <w:tc>
          <w:tcPr>
            <w:tcW w:w="3240" w:type="dxa"/>
            <w:vAlign w:val="bottom"/>
          </w:tcPr>
          <w:p w14:paraId="4A233D8A" w14:textId="77777777" w:rsidR="004B413C" w:rsidRDefault="00EC2FEA">
            <w:pPr>
              <w:ind w:right="2697"/>
              <w:jc w:val="right"/>
              <w:rPr>
                <w:sz w:val="20"/>
                <w:szCs w:val="20"/>
              </w:rPr>
            </w:pPr>
            <w:r>
              <w:rPr>
                <w:rFonts w:ascii="Arial" w:eastAsia="Arial" w:hAnsi="Arial" w:cs="Arial"/>
              </w:rPr>
              <w:t>LV1</w:t>
            </w:r>
          </w:p>
        </w:tc>
        <w:tc>
          <w:tcPr>
            <w:tcW w:w="1260" w:type="dxa"/>
            <w:vAlign w:val="bottom"/>
          </w:tcPr>
          <w:p w14:paraId="44FCC294" w14:textId="77777777" w:rsidR="004B413C" w:rsidRDefault="004B413C"/>
        </w:tc>
      </w:tr>
    </w:tbl>
    <w:p w14:paraId="304D89AF" w14:textId="77777777" w:rsidR="004B413C" w:rsidRDefault="004B413C">
      <w:pPr>
        <w:spacing w:line="200" w:lineRule="exact"/>
        <w:rPr>
          <w:sz w:val="20"/>
          <w:szCs w:val="20"/>
        </w:rPr>
      </w:pPr>
    </w:p>
    <w:p w14:paraId="29A7D81D" w14:textId="77777777" w:rsidR="004B413C" w:rsidRDefault="004B413C">
      <w:pPr>
        <w:spacing w:line="363" w:lineRule="exact"/>
        <w:rPr>
          <w:sz w:val="20"/>
          <w:szCs w:val="20"/>
        </w:rPr>
      </w:pPr>
    </w:p>
    <w:p w14:paraId="271AACB3" w14:textId="77777777" w:rsidR="004B413C" w:rsidRDefault="00EC2FEA">
      <w:pPr>
        <w:rPr>
          <w:sz w:val="20"/>
          <w:szCs w:val="20"/>
        </w:rPr>
      </w:pPr>
      <w:r>
        <w:rPr>
          <w:rFonts w:ascii="Arial" w:eastAsia="Arial" w:hAnsi="Arial" w:cs="Arial"/>
          <w:sz w:val="19"/>
          <w:szCs w:val="19"/>
        </w:rPr>
        <w:t>Figure 42: Unconstrained ordination based on invertebrate data for each surveyed year for Lake Mariginiup.</w:t>
      </w:r>
    </w:p>
    <w:p w14:paraId="4560128A" w14:textId="77777777" w:rsidR="004B413C" w:rsidRDefault="004B413C">
      <w:pPr>
        <w:spacing w:line="21" w:lineRule="exact"/>
        <w:rPr>
          <w:sz w:val="20"/>
          <w:szCs w:val="20"/>
        </w:rPr>
      </w:pPr>
    </w:p>
    <w:p w14:paraId="11B404DD" w14:textId="77777777" w:rsidR="004B413C" w:rsidRDefault="00EC2FEA">
      <w:pPr>
        <w:rPr>
          <w:sz w:val="20"/>
          <w:szCs w:val="20"/>
        </w:rPr>
      </w:pPr>
      <w:r>
        <w:rPr>
          <w:rFonts w:ascii="Arial" w:eastAsia="Arial" w:hAnsi="Arial" w:cs="Arial"/>
          <w:sz w:val="20"/>
          <w:szCs w:val="20"/>
        </w:rPr>
        <w:t>Consecutive years are joined by a line with first and last survey years labeled.</w:t>
      </w:r>
    </w:p>
    <w:p w14:paraId="422B45C3" w14:textId="77777777" w:rsidR="004B413C" w:rsidRDefault="004B413C">
      <w:pPr>
        <w:spacing w:line="200" w:lineRule="exact"/>
        <w:rPr>
          <w:sz w:val="20"/>
          <w:szCs w:val="20"/>
        </w:rPr>
      </w:pPr>
    </w:p>
    <w:p w14:paraId="11201B84" w14:textId="77777777" w:rsidR="004B413C" w:rsidRDefault="004B413C">
      <w:pPr>
        <w:spacing w:line="200" w:lineRule="exact"/>
        <w:rPr>
          <w:sz w:val="20"/>
          <w:szCs w:val="20"/>
        </w:rPr>
      </w:pPr>
    </w:p>
    <w:p w14:paraId="17CC49FB" w14:textId="77777777" w:rsidR="004B413C" w:rsidRDefault="004B413C">
      <w:pPr>
        <w:spacing w:line="200" w:lineRule="exact"/>
        <w:rPr>
          <w:sz w:val="20"/>
          <w:szCs w:val="20"/>
        </w:rPr>
      </w:pPr>
    </w:p>
    <w:p w14:paraId="133EF069" w14:textId="77777777" w:rsidR="004B413C" w:rsidRDefault="004B413C">
      <w:pPr>
        <w:spacing w:line="200" w:lineRule="exact"/>
        <w:rPr>
          <w:sz w:val="20"/>
          <w:szCs w:val="20"/>
        </w:rPr>
      </w:pPr>
    </w:p>
    <w:p w14:paraId="7099B7E5" w14:textId="77777777" w:rsidR="004B413C" w:rsidRDefault="004B413C">
      <w:pPr>
        <w:spacing w:line="200" w:lineRule="exact"/>
        <w:rPr>
          <w:sz w:val="20"/>
          <w:szCs w:val="20"/>
        </w:rPr>
      </w:pPr>
    </w:p>
    <w:p w14:paraId="5430BE88" w14:textId="77777777" w:rsidR="004B413C" w:rsidRDefault="004B413C">
      <w:pPr>
        <w:spacing w:line="200" w:lineRule="exact"/>
        <w:rPr>
          <w:sz w:val="20"/>
          <w:szCs w:val="20"/>
        </w:rPr>
      </w:pPr>
    </w:p>
    <w:p w14:paraId="6D0A4870" w14:textId="77777777" w:rsidR="004B413C" w:rsidRDefault="004B413C">
      <w:pPr>
        <w:spacing w:line="200" w:lineRule="exact"/>
        <w:rPr>
          <w:sz w:val="20"/>
          <w:szCs w:val="20"/>
        </w:rPr>
      </w:pPr>
    </w:p>
    <w:p w14:paraId="3E89D325" w14:textId="77777777" w:rsidR="004B413C" w:rsidRDefault="004B413C">
      <w:pPr>
        <w:spacing w:line="200" w:lineRule="exact"/>
        <w:rPr>
          <w:sz w:val="20"/>
          <w:szCs w:val="20"/>
        </w:rPr>
      </w:pPr>
    </w:p>
    <w:p w14:paraId="4875FFFE" w14:textId="77777777" w:rsidR="004B413C" w:rsidRDefault="004B413C">
      <w:pPr>
        <w:spacing w:line="200" w:lineRule="exact"/>
        <w:rPr>
          <w:sz w:val="20"/>
          <w:szCs w:val="20"/>
        </w:rPr>
      </w:pPr>
    </w:p>
    <w:p w14:paraId="71EA8D09" w14:textId="77777777" w:rsidR="004B413C" w:rsidRDefault="004B413C">
      <w:pPr>
        <w:spacing w:line="200" w:lineRule="exact"/>
        <w:rPr>
          <w:sz w:val="20"/>
          <w:szCs w:val="20"/>
        </w:rPr>
      </w:pPr>
    </w:p>
    <w:p w14:paraId="4E318356" w14:textId="77777777" w:rsidR="004B413C" w:rsidRDefault="004B413C">
      <w:pPr>
        <w:spacing w:line="200" w:lineRule="exact"/>
        <w:rPr>
          <w:sz w:val="20"/>
          <w:szCs w:val="20"/>
        </w:rPr>
      </w:pPr>
    </w:p>
    <w:p w14:paraId="5C8857D4" w14:textId="77777777" w:rsidR="004B413C" w:rsidRDefault="004B413C">
      <w:pPr>
        <w:spacing w:line="200" w:lineRule="exact"/>
        <w:rPr>
          <w:sz w:val="20"/>
          <w:szCs w:val="20"/>
        </w:rPr>
      </w:pPr>
    </w:p>
    <w:p w14:paraId="759E34D5" w14:textId="77777777" w:rsidR="004B413C" w:rsidRDefault="004B413C">
      <w:pPr>
        <w:spacing w:line="200" w:lineRule="exact"/>
        <w:rPr>
          <w:sz w:val="20"/>
          <w:szCs w:val="20"/>
        </w:rPr>
      </w:pPr>
    </w:p>
    <w:p w14:paraId="515DC0E5" w14:textId="77777777" w:rsidR="004B413C" w:rsidRDefault="004B413C">
      <w:pPr>
        <w:spacing w:line="200" w:lineRule="exact"/>
        <w:rPr>
          <w:sz w:val="20"/>
          <w:szCs w:val="20"/>
        </w:rPr>
      </w:pPr>
    </w:p>
    <w:p w14:paraId="14BDF23A" w14:textId="77777777" w:rsidR="004B413C" w:rsidRDefault="004B413C">
      <w:pPr>
        <w:spacing w:line="369" w:lineRule="exact"/>
        <w:rPr>
          <w:sz w:val="20"/>
          <w:szCs w:val="20"/>
        </w:rPr>
      </w:pPr>
    </w:p>
    <w:p w14:paraId="56025729" w14:textId="77777777" w:rsidR="004B413C" w:rsidRDefault="00EC2FEA">
      <w:pPr>
        <w:ind w:right="40"/>
        <w:jc w:val="center"/>
        <w:rPr>
          <w:sz w:val="20"/>
          <w:szCs w:val="20"/>
        </w:rPr>
      </w:pPr>
      <w:r>
        <w:rPr>
          <w:rFonts w:ascii="Arial" w:eastAsia="Arial" w:hAnsi="Arial" w:cs="Arial"/>
          <w:sz w:val="20"/>
          <w:szCs w:val="20"/>
        </w:rPr>
        <w:t>68</w:t>
      </w:r>
    </w:p>
    <w:p w14:paraId="32D6B3A9" w14:textId="77777777" w:rsidR="004B413C" w:rsidRDefault="004B413C">
      <w:pPr>
        <w:sectPr w:rsidR="004B413C">
          <w:pgSz w:w="12240" w:h="15840"/>
          <w:pgMar w:top="1440" w:right="1400" w:bottom="272" w:left="1440" w:header="0" w:footer="0" w:gutter="0"/>
          <w:cols w:space="720" w:equalWidth="0">
            <w:col w:w="9400"/>
          </w:cols>
        </w:sectPr>
      </w:pPr>
    </w:p>
    <w:p w14:paraId="71B72638" w14:textId="77777777" w:rsidR="004B413C" w:rsidRDefault="00EC2FEA">
      <w:pPr>
        <w:ind w:left="20"/>
        <w:rPr>
          <w:sz w:val="20"/>
          <w:szCs w:val="20"/>
        </w:rPr>
      </w:pPr>
      <w:bookmarkStart w:id="106" w:name="page69"/>
      <w:bookmarkEnd w:id="106"/>
      <w:r>
        <w:rPr>
          <w:rFonts w:ascii="Arial" w:eastAsia="Arial" w:hAnsi="Arial" w:cs="Arial"/>
          <w:b/>
          <w:bCs/>
          <w:sz w:val="24"/>
          <w:szCs w:val="24"/>
        </w:rPr>
        <w:lastRenderedPageBreak/>
        <w:t>Lake Jandabup</w:t>
      </w:r>
    </w:p>
    <w:p w14:paraId="1A422BA8" w14:textId="77777777" w:rsidR="004B413C" w:rsidRDefault="004B413C">
      <w:pPr>
        <w:spacing w:line="258" w:lineRule="exact"/>
        <w:rPr>
          <w:sz w:val="20"/>
          <w:szCs w:val="20"/>
        </w:rPr>
      </w:pPr>
    </w:p>
    <w:p w14:paraId="77918280" w14:textId="77777777" w:rsidR="004B413C" w:rsidRDefault="00EC2FEA">
      <w:pPr>
        <w:spacing w:line="257" w:lineRule="auto"/>
        <w:ind w:left="20" w:firstLine="7"/>
        <w:jc w:val="both"/>
        <w:rPr>
          <w:sz w:val="20"/>
          <w:szCs w:val="20"/>
        </w:rPr>
      </w:pPr>
      <w:r>
        <w:rPr>
          <w:rFonts w:ascii="Arial" w:eastAsia="Arial" w:hAnsi="Arial" w:cs="Arial"/>
          <w:sz w:val="20"/>
          <w:szCs w:val="20"/>
        </w:rPr>
        <w:t>Lake Jandabup is an artificially watered wetland that supports the most diverse sedge and macrophyte vegetation communities in the Bassendean Dune wetlands (Judd and Horwitz, 2019). Lake Jandabup has a high conservation value as it is one of the few ‘eastern circular wetlands’ to not be be permanently acidic. Low rainfall and groundwater abstraction impacts are thought to have caused an acidification event in 1998 and 1999 but restoration of water levels has returned the pH to normal levels (Judd and Horwitz, 2019). The waters usually have low levels of nutrients and clear waters that supports a diverse aquatic invertebrate community. The abundance of invertebrates and fringing vegetation habitats also allow the wetland to support high numbers of resident and visiting water birds (Bamford and Bamford, 2003).</w:t>
      </w:r>
    </w:p>
    <w:p w14:paraId="24486ABA" w14:textId="77777777" w:rsidR="004B413C" w:rsidRDefault="004B413C">
      <w:pPr>
        <w:spacing w:line="340" w:lineRule="exact"/>
        <w:rPr>
          <w:sz w:val="20"/>
          <w:szCs w:val="20"/>
        </w:rPr>
      </w:pPr>
    </w:p>
    <w:p w14:paraId="09332FB9" w14:textId="77777777" w:rsidR="004B413C" w:rsidRDefault="00EC2FEA">
      <w:pPr>
        <w:ind w:left="20"/>
        <w:rPr>
          <w:sz w:val="20"/>
          <w:szCs w:val="20"/>
        </w:rPr>
      </w:pPr>
      <w:r>
        <w:rPr>
          <w:rFonts w:ascii="Arial" w:eastAsia="Arial" w:hAnsi="Arial" w:cs="Arial"/>
          <w:b/>
          <w:bCs/>
          <w:sz w:val="20"/>
          <w:szCs w:val="20"/>
        </w:rPr>
        <w:t>Hydrology and water quality</w:t>
      </w:r>
    </w:p>
    <w:p w14:paraId="0BBA90FF" w14:textId="77777777" w:rsidR="004B413C" w:rsidRDefault="004B413C">
      <w:pPr>
        <w:spacing w:line="258" w:lineRule="exact"/>
        <w:rPr>
          <w:sz w:val="20"/>
          <w:szCs w:val="20"/>
        </w:rPr>
      </w:pPr>
    </w:p>
    <w:p w14:paraId="0F593060" w14:textId="77777777" w:rsidR="004B413C" w:rsidRDefault="00EC2FEA">
      <w:pPr>
        <w:spacing w:line="260" w:lineRule="auto"/>
        <w:ind w:left="20" w:right="20"/>
        <w:jc w:val="both"/>
        <w:rPr>
          <w:sz w:val="20"/>
          <w:szCs w:val="20"/>
        </w:rPr>
      </w:pPr>
      <w:r>
        <w:rPr>
          <w:rFonts w:ascii="Arial" w:eastAsia="Arial" w:hAnsi="Arial" w:cs="Arial"/>
          <w:sz w:val="20"/>
          <w:szCs w:val="20"/>
        </w:rPr>
        <w:t>Surface water levels of Lake Jandabup have only declined slightly since 1980 (Figure 43). Mean maximum seasonal water levels are now 0.2 m lower than in 1994-1999 but mean minimum seasonal water levels are 0.1 m higher than 1994-1999 levels and since 2009, the period of annual maximum to minimum water levels has increased (Table 12). Projected surface water levels are predicted to increase by 3.4 m in 2030 due to proposed changes in abstraction. It is unlikely surface waters will need to be sustained artificially and that an increased threshold level can be proposed.</w:t>
      </w:r>
    </w:p>
    <w:p w14:paraId="6BA18D04" w14:textId="77777777" w:rsidR="004B413C" w:rsidRDefault="004B413C">
      <w:pPr>
        <w:spacing w:line="59" w:lineRule="exact"/>
        <w:rPr>
          <w:sz w:val="20"/>
          <w:szCs w:val="20"/>
        </w:rPr>
      </w:pPr>
    </w:p>
    <w:p w14:paraId="2FABD0DC" w14:textId="77777777" w:rsidR="004B413C" w:rsidRDefault="00EC2FEA">
      <w:pPr>
        <w:spacing w:line="258" w:lineRule="auto"/>
        <w:ind w:left="20" w:right="20" w:hanging="1"/>
        <w:jc w:val="both"/>
        <w:rPr>
          <w:sz w:val="20"/>
          <w:szCs w:val="20"/>
        </w:rPr>
      </w:pPr>
      <w:r>
        <w:rPr>
          <w:rFonts w:ascii="Arial" w:eastAsia="Arial" w:hAnsi="Arial" w:cs="Arial"/>
          <w:sz w:val="20"/>
          <w:szCs w:val="20"/>
        </w:rPr>
        <w:t>The pH of Lake Jandabup has not exceeded 7.0 since 2011 and is currently between 6.1 and 6.6. Low water levels expose sediments at Lake Jandabup, making it susceptible to acidification. Alkalinity is currently very low, suggesting that the lake may be loosing its capacity to buﬀer pH changes. Deterioration of the chloride:sulphate ratio is also concerning. Maintaining high water levels may be essential to preventing the drying of sediments around the lake margin and subsequent acidification of this wetland. Typically, Lake Jandabup is a low nutrient wetland, however current total nitrogen and phosphorus levels are currently the highest recorded for the monitoring period.</w:t>
      </w:r>
    </w:p>
    <w:p w14:paraId="6D784BE1" w14:textId="77777777" w:rsidR="004B413C" w:rsidRDefault="004B413C">
      <w:pPr>
        <w:spacing w:line="341" w:lineRule="exact"/>
        <w:rPr>
          <w:sz w:val="20"/>
          <w:szCs w:val="20"/>
        </w:rPr>
      </w:pPr>
    </w:p>
    <w:p w14:paraId="3B03ED47" w14:textId="77777777" w:rsidR="004B413C" w:rsidRDefault="00EC2FEA">
      <w:pPr>
        <w:ind w:left="20"/>
        <w:rPr>
          <w:sz w:val="20"/>
          <w:szCs w:val="20"/>
        </w:rPr>
      </w:pPr>
      <w:r>
        <w:rPr>
          <w:rFonts w:ascii="Arial" w:eastAsia="Arial" w:hAnsi="Arial" w:cs="Arial"/>
          <w:b/>
          <w:bCs/>
          <w:sz w:val="20"/>
          <w:szCs w:val="20"/>
        </w:rPr>
        <w:t>Vegetation dynamics</w:t>
      </w:r>
    </w:p>
    <w:p w14:paraId="20B27E0F" w14:textId="77777777" w:rsidR="004B413C" w:rsidRDefault="004B413C">
      <w:pPr>
        <w:spacing w:line="258" w:lineRule="exact"/>
        <w:rPr>
          <w:sz w:val="20"/>
          <w:szCs w:val="20"/>
        </w:rPr>
      </w:pPr>
    </w:p>
    <w:p w14:paraId="7A9AC0F0" w14:textId="77777777" w:rsidR="004B413C" w:rsidRDefault="00EC2FEA">
      <w:pPr>
        <w:spacing w:line="271" w:lineRule="auto"/>
        <w:ind w:right="40" w:firstLine="6"/>
        <w:jc w:val="both"/>
        <w:rPr>
          <w:sz w:val="20"/>
          <w:szCs w:val="20"/>
        </w:rPr>
      </w:pPr>
      <w:r>
        <w:rPr>
          <w:rFonts w:ascii="Arial" w:eastAsia="Arial" w:hAnsi="Arial" w:cs="Arial"/>
          <w:sz w:val="19"/>
          <w:szCs w:val="19"/>
        </w:rPr>
        <w:t xml:space="preserve">The Lake Jandabup wetland consists of a diverse community of native vegetation. In the 2017-2018 season, 43 native species were recorded with only 14% of the total cover abundance belonging to exotic species (Buller et al., 2019). There are four overstorey species present at the wetland, including </w:t>
      </w:r>
      <w:r>
        <w:rPr>
          <w:rFonts w:ascii="Arial" w:eastAsia="Arial" w:hAnsi="Arial" w:cs="Arial"/>
          <w:i/>
          <w:iCs/>
          <w:sz w:val="19"/>
          <w:szCs w:val="19"/>
        </w:rPr>
        <w:t>Banksia attenuata</w:t>
      </w:r>
      <w:r>
        <w:rPr>
          <w:rFonts w:ascii="Arial" w:eastAsia="Arial" w:hAnsi="Arial" w:cs="Arial"/>
          <w:sz w:val="19"/>
          <w:szCs w:val="19"/>
        </w:rPr>
        <w:t xml:space="preserve">, </w:t>
      </w:r>
      <w:r>
        <w:rPr>
          <w:rFonts w:ascii="Arial" w:eastAsia="Arial" w:hAnsi="Arial" w:cs="Arial"/>
          <w:i/>
          <w:iCs/>
          <w:sz w:val="19"/>
          <w:szCs w:val="19"/>
        </w:rPr>
        <w:t>Banksia</w:t>
      </w:r>
      <w:r>
        <w:rPr>
          <w:rFonts w:ascii="Arial" w:eastAsia="Arial" w:hAnsi="Arial" w:cs="Arial"/>
          <w:sz w:val="19"/>
          <w:szCs w:val="19"/>
        </w:rPr>
        <w:t xml:space="preserve"> </w:t>
      </w:r>
      <w:r>
        <w:rPr>
          <w:rFonts w:ascii="Arial" w:eastAsia="Arial" w:hAnsi="Arial" w:cs="Arial"/>
          <w:i/>
          <w:iCs/>
          <w:sz w:val="19"/>
          <w:szCs w:val="19"/>
        </w:rPr>
        <w:t>ilicifolia</w:t>
      </w:r>
      <w:r>
        <w:rPr>
          <w:rFonts w:ascii="Arial" w:eastAsia="Arial" w:hAnsi="Arial" w:cs="Arial"/>
          <w:sz w:val="19"/>
          <w:szCs w:val="19"/>
        </w:rPr>
        <w:t>,</w:t>
      </w:r>
      <w:r>
        <w:rPr>
          <w:rFonts w:ascii="Arial" w:eastAsia="Arial" w:hAnsi="Arial" w:cs="Arial"/>
          <w:i/>
          <w:iCs/>
          <w:sz w:val="19"/>
          <w:szCs w:val="19"/>
        </w:rPr>
        <w:t xml:space="preserve"> Banksia menziesii</w:t>
      </w:r>
      <w:r>
        <w:rPr>
          <w:rFonts w:ascii="Arial" w:eastAsia="Arial" w:hAnsi="Arial" w:cs="Arial"/>
          <w:sz w:val="19"/>
          <w:szCs w:val="19"/>
        </w:rPr>
        <w:t>,</w:t>
      </w:r>
      <w:r>
        <w:rPr>
          <w:rFonts w:ascii="Arial" w:eastAsia="Arial" w:hAnsi="Arial" w:cs="Arial"/>
          <w:i/>
          <w:iCs/>
          <w:sz w:val="19"/>
          <w:szCs w:val="19"/>
        </w:rPr>
        <w:t xml:space="preserve"> Eucalyptus rudis </w:t>
      </w:r>
      <w:r>
        <w:rPr>
          <w:rFonts w:ascii="Arial" w:eastAsia="Arial" w:hAnsi="Arial" w:cs="Arial"/>
          <w:sz w:val="19"/>
          <w:szCs w:val="19"/>
        </w:rPr>
        <w:t>and</w:t>
      </w:r>
      <w:r>
        <w:rPr>
          <w:rFonts w:ascii="Arial" w:eastAsia="Arial" w:hAnsi="Arial" w:cs="Arial"/>
          <w:i/>
          <w:iCs/>
          <w:sz w:val="19"/>
          <w:szCs w:val="19"/>
        </w:rPr>
        <w:t xml:space="preserve"> Maleleuca preissiana </w:t>
      </w:r>
      <w:r>
        <w:rPr>
          <w:rFonts w:ascii="Arial" w:eastAsia="Arial" w:hAnsi="Arial" w:cs="Arial"/>
          <w:sz w:val="19"/>
          <w:szCs w:val="19"/>
        </w:rPr>
        <w:t>(Figure 44), all of which have been</w:t>
      </w:r>
      <w:r>
        <w:rPr>
          <w:rFonts w:ascii="Arial" w:eastAsia="Arial" w:hAnsi="Arial" w:cs="Arial"/>
          <w:i/>
          <w:iCs/>
          <w:sz w:val="19"/>
          <w:szCs w:val="19"/>
        </w:rPr>
        <w:t xml:space="preserve"> </w:t>
      </w:r>
      <w:r>
        <w:rPr>
          <w:rFonts w:ascii="Arial" w:eastAsia="Arial" w:hAnsi="Arial" w:cs="Arial"/>
          <w:sz w:val="19"/>
          <w:szCs w:val="19"/>
        </w:rPr>
        <w:t xml:space="preserve">increasing in health. A dense understorey of </w:t>
      </w:r>
      <w:r>
        <w:rPr>
          <w:rFonts w:ascii="Arial" w:eastAsia="Arial" w:hAnsi="Arial" w:cs="Arial"/>
          <w:i/>
          <w:iCs/>
          <w:sz w:val="19"/>
          <w:szCs w:val="19"/>
        </w:rPr>
        <w:t>A. scoparia</w:t>
      </w:r>
      <w:r>
        <w:rPr>
          <w:rFonts w:ascii="Arial" w:eastAsia="Arial" w:hAnsi="Arial" w:cs="Arial"/>
          <w:sz w:val="19"/>
          <w:szCs w:val="19"/>
        </w:rPr>
        <w:t xml:space="preserve">, </w:t>
      </w:r>
      <w:r>
        <w:rPr>
          <w:rFonts w:ascii="Arial" w:eastAsia="Arial" w:hAnsi="Arial" w:cs="Arial"/>
          <w:i/>
          <w:iCs/>
          <w:sz w:val="19"/>
          <w:szCs w:val="19"/>
        </w:rPr>
        <w:t>B. elegans</w:t>
      </w:r>
      <w:r>
        <w:rPr>
          <w:rFonts w:ascii="Arial" w:eastAsia="Arial" w:hAnsi="Arial" w:cs="Arial"/>
          <w:sz w:val="19"/>
          <w:szCs w:val="19"/>
        </w:rPr>
        <w:t xml:space="preserve"> and </w:t>
      </w:r>
      <w:r>
        <w:rPr>
          <w:rFonts w:ascii="Arial" w:eastAsia="Arial" w:hAnsi="Arial" w:cs="Arial"/>
          <w:i/>
          <w:iCs/>
          <w:sz w:val="19"/>
          <w:szCs w:val="19"/>
        </w:rPr>
        <w:t>H. angustifolium</w:t>
      </w:r>
      <w:r>
        <w:rPr>
          <w:rFonts w:ascii="Arial" w:eastAsia="Arial" w:hAnsi="Arial" w:cs="Arial"/>
          <w:sz w:val="19"/>
          <w:szCs w:val="19"/>
        </w:rPr>
        <w:t xml:space="preserve"> exists at plots A and B. There has been a continual shift in community composition of Lake Jandabup throughout the monitoring period that reflects changes in invasive species cover abundances (Figure 45). A number of species are predicted to increase in cover abundance with increasing water levels, particularly </w:t>
      </w:r>
      <w:r>
        <w:rPr>
          <w:rFonts w:ascii="Arial" w:eastAsia="Arial" w:hAnsi="Arial" w:cs="Arial"/>
          <w:i/>
          <w:iCs/>
          <w:sz w:val="19"/>
          <w:szCs w:val="19"/>
        </w:rPr>
        <w:t>Euchilopsis linearis</w:t>
      </w:r>
      <w:r>
        <w:rPr>
          <w:rFonts w:ascii="Arial" w:eastAsia="Arial" w:hAnsi="Arial" w:cs="Arial"/>
          <w:sz w:val="19"/>
          <w:szCs w:val="19"/>
        </w:rPr>
        <w:t xml:space="preserve"> which is currently present in the lower parts of the basin (Figure 46).</w:t>
      </w:r>
    </w:p>
    <w:p w14:paraId="1DE8BFEF" w14:textId="77777777" w:rsidR="004B413C" w:rsidRDefault="004B413C">
      <w:pPr>
        <w:spacing w:line="329" w:lineRule="exact"/>
        <w:rPr>
          <w:sz w:val="20"/>
          <w:szCs w:val="20"/>
        </w:rPr>
      </w:pPr>
    </w:p>
    <w:p w14:paraId="0517FA56" w14:textId="77777777" w:rsidR="004B413C" w:rsidRDefault="00EC2FEA">
      <w:pPr>
        <w:ind w:left="20"/>
        <w:rPr>
          <w:sz w:val="20"/>
          <w:szCs w:val="20"/>
        </w:rPr>
      </w:pPr>
      <w:r>
        <w:rPr>
          <w:rFonts w:ascii="Arial" w:eastAsia="Arial" w:hAnsi="Arial" w:cs="Arial"/>
          <w:b/>
          <w:bCs/>
          <w:sz w:val="20"/>
          <w:szCs w:val="20"/>
        </w:rPr>
        <w:t>Aquatic invertebrates</w:t>
      </w:r>
    </w:p>
    <w:p w14:paraId="03EB65CD" w14:textId="77777777" w:rsidR="004B413C" w:rsidRDefault="004B413C">
      <w:pPr>
        <w:spacing w:line="258" w:lineRule="exact"/>
        <w:rPr>
          <w:sz w:val="20"/>
          <w:szCs w:val="20"/>
        </w:rPr>
      </w:pPr>
    </w:p>
    <w:p w14:paraId="78AD118E" w14:textId="77777777" w:rsidR="004B413C" w:rsidRDefault="00EC2FEA">
      <w:pPr>
        <w:spacing w:line="257" w:lineRule="auto"/>
        <w:ind w:left="20" w:right="20" w:firstLine="7"/>
        <w:jc w:val="both"/>
        <w:rPr>
          <w:sz w:val="20"/>
          <w:szCs w:val="20"/>
        </w:rPr>
      </w:pPr>
      <w:r>
        <w:rPr>
          <w:rFonts w:ascii="Arial" w:eastAsia="Arial" w:hAnsi="Arial" w:cs="Arial"/>
          <w:sz w:val="20"/>
          <w:szCs w:val="20"/>
        </w:rPr>
        <w:t>Family richness of aquatic macroinvertebrates in Lake Jandabup is distinct and higher than other monitored sites because of the relatively high degree of habitat diversity. However, the family richness of the lake has been below average for the lake since 2016 (Figure 48). There has been a recent shift in community composition away from the 1996 community, suggesting that the community may continue to shift away from what has typically been recorded in the lake in future years as water quality and hydrological changes alter ecosystem processes (Figure 49). The highly variable communities between 1996-2006 may be in response to acidification events. Ceinidae, Calanoida, Daphniidae and Notonectidae are usually present in the lake at high abundance (Figure 47).</w:t>
      </w:r>
    </w:p>
    <w:p w14:paraId="22877B9C" w14:textId="77777777" w:rsidR="004B413C" w:rsidRDefault="004B413C">
      <w:pPr>
        <w:sectPr w:rsidR="004B413C">
          <w:pgSz w:w="12240" w:h="15840"/>
          <w:pgMar w:top="1367" w:right="1400" w:bottom="307" w:left="1420" w:header="0" w:footer="0" w:gutter="0"/>
          <w:cols w:space="720" w:equalWidth="0">
            <w:col w:w="9420"/>
          </w:cols>
        </w:sectPr>
      </w:pPr>
    </w:p>
    <w:p w14:paraId="429DCF70" w14:textId="77777777" w:rsidR="004B413C" w:rsidRDefault="004B413C">
      <w:pPr>
        <w:spacing w:line="200" w:lineRule="exact"/>
        <w:rPr>
          <w:sz w:val="20"/>
          <w:szCs w:val="20"/>
        </w:rPr>
      </w:pPr>
    </w:p>
    <w:p w14:paraId="3B2BC545" w14:textId="77777777" w:rsidR="004B413C" w:rsidRDefault="004B413C">
      <w:pPr>
        <w:spacing w:line="200" w:lineRule="exact"/>
        <w:rPr>
          <w:sz w:val="20"/>
          <w:szCs w:val="20"/>
        </w:rPr>
      </w:pPr>
    </w:p>
    <w:p w14:paraId="193BA9C8" w14:textId="77777777" w:rsidR="004B413C" w:rsidRDefault="004B413C">
      <w:pPr>
        <w:spacing w:line="200" w:lineRule="exact"/>
        <w:rPr>
          <w:sz w:val="20"/>
          <w:szCs w:val="20"/>
        </w:rPr>
      </w:pPr>
    </w:p>
    <w:p w14:paraId="20ED1C99" w14:textId="77777777" w:rsidR="004B413C" w:rsidRDefault="004B413C">
      <w:pPr>
        <w:spacing w:line="351" w:lineRule="exact"/>
        <w:rPr>
          <w:sz w:val="20"/>
          <w:szCs w:val="20"/>
        </w:rPr>
      </w:pPr>
    </w:p>
    <w:p w14:paraId="436EE33D" w14:textId="77777777" w:rsidR="004B413C" w:rsidRDefault="00EC2FEA">
      <w:pPr>
        <w:ind w:right="20"/>
        <w:jc w:val="center"/>
        <w:rPr>
          <w:sz w:val="20"/>
          <w:szCs w:val="20"/>
        </w:rPr>
      </w:pPr>
      <w:r>
        <w:rPr>
          <w:rFonts w:ascii="Arial" w:eastAsia="Arial" w:hAnsi="Arial" w:cs="Arial"/>
          <w:sz w:val="17"/>
          <w:szCs w:val="17"/>
        </w:rPr>
        <w:t>69</w:t>
      </w:r>
    </w:p>
    <w:p w14:paraId="101063D8" w14:textId="77777777" w:rsidR="004B413C" w:rsidRDefault="004B413C">
      <w:pPr>
        <w:sectPr w:rsidR="004B413C">
          <w:type w:val="continuous"/>
          <w:pgSz w:w="12240" w:h="15840"/>
          <w:pgMar w:top="1367" w:right="1400" w:bottom="307" w:left="1420" w:header="0" w:footer="0" w:gutter="0"/>
          <w:cols w:space="720" w:equalWidth="0">
            <w:col w:w="9420"/>
          </w:cols>
        </w:sectPr>
      </w:pPr>
    </w:p>
    <w:p w14:paraId="5FD31049" w14:textId="77777777" w:rsidR="004B413C" w:rsidRDefault="004B413C">
      <w:pPr>
        <w:spacing w:line="112" w:lineRule="exact"/>
        <w:rPr>
          <w:sz w:val="20"/>
          <w:szCs w:val="20"/>
        </w:rPr>
      </w:pPr>
      <w:bookmarkStart w:id="107" w:name="page70"/>
      <w:bookmarkEnd w:id="107"/>
    </w:p>
    <w:p w14:paraId="3F24B0EA" w14:textId="77777777" w:rsidR="004B413C" w:rsidRDefault="00EC2FEA">
      <w:pPr>
        <w:jc w:val="center"/>
        <w:rPr>
          <w:sz w:val="20"/>
          <w:szCs w:val="20"/>
        </w:rPr>
      </w:pPr>
      <w:r>
        <w:rPr>
          <w:rFonts w:ascii="Arial" w:eastAsia="Arial" w:hAnsi="Arial" w:cs="Arial"/>
          <w:sz w:val="20"/>
          <w:szCs w:val="20"/>
        </w:rPr>
        <w:t>Table 12: Five year summaries of surface water level data at Lake Jandabup</w:t>
      </w:r>
    </w:p>
    <w:p w14:paraId="7DA3C62A" w14:textId="77777777" w:rsidR="004B413C" w:rsidRDefault="004B413C">
      <w:pPr>
        <w:spacing w:line="51" w:lineRule="exact"/>
        <w:rPr>
          <w:sz w:val="20"/>
          <w:szCs w:val="20"/>
        </w:rPr>
      </w:pPr>
    </w:p>
    <w:tbl>
      <w:tblPr>
        <w:tblW w:w="0" w:type="auto"/>
        <w:tblInd w:w="60" w:type="dxa"/>
        <w:tblLayout w:type="fixed"/>
        <w:tblCellMar>
          <w:left w:w="0" w:type="dxa"/>
          <w:right w:w="0" w:type="dxa"/>
        </w:tblCellMar>
        <w:tblLook w:val="04A0" w:firstRow="1" w:lastRow="0" w:firstColumn="1" w:lastColumn="0" w:noHBand="0" w:noVBand="1"/>
      </w:tblPr>
      <w:tblGrid>
        <w:gridCol w:w="1480"/>
        <w:gridCol w:w="1580"/>
        <w:gridCol w:w="1540"/>
        <w:gridCol w:w="1760"/>
        <w:gridCol w:w="940"/>
        <w:gridCol w:w="860"/>
        <w:gridCol w:w="1140"/>
        <w:gridCol w:w="20"/>
      </w:tblGrid>
      <w:tr w:rsidR="004B413C" w14:paraId="194AEF45" w14:textId="77777777">
        <w:trPr>
          <w:trHeight w:val="189"/>
        </w:trPr>
        <w:tc>
          <w:tcPr>
            <w:tcW w:w="1480" w:type="dxa"/>
            <w:vMerge w:val="restart"/>
            <w:tcBorders>
              <w:top w:val="single" w:sz="8" w:space="0" w:color="auto"/>
            </w:tcBorders>
            <w:vAlign w:val="bottom"/>
          </w:tcPr>
          <w:p w14:paraId="0EF62C33" w14:textId="77777777" w:rsidR="004B413C" w:rsidRDefault="00EC2FEA">
            <w:pPr>
              <w:ind w:left="100"/>
              <w:rPr>
                <w:sz w:val="20"/>
                <w:szCs w:val="20"/>
              </w:rPr>
            </w:pPr>
            <w:r>
              <w:rPr>
                <w:rFonts w:ascii="Arial" w:eastAsia="Arial" w:hAnsi="Arial" w:cs="Arial"/>
                <w:sz w:val="16"/>
                <w:szCs w:val="16"/>
              </w:rPr>
              <w:t>Period</w:t>
            </w:r>
          </w:p>
        </w:tc>
        <w:tc>
          <w:tcPr>
            <w:tcW w:w="1580" w:type="dxa"/>
            <w:tcBorders>
              <w:top w:val="single" w:sz="8" w:space="0" w:color="auto"/>
            </w:tcBorders>
            <w:vAlign w:val="bottom"/>
          </w:tcPr>
          <w:p w14:paraId="150A6C95" w14:textId="77777777" w:rsidR="004B413C" w:rsidRDefault="00EC2FEA">
            <w:pPr>
              <w:ind w:right="19"/>
              <w:jc w:val="right"/>
              <w:rPr>
                <w:sz w:val="20"/>
                <w:szCs w:val="20"/>
              </w:rPr>
            </w:pPr>
            <w:r>
              <w:rPr>
                <w:rFonts w:ascii="Arial" w:eastAsia="Arial" w:hAnsi="Arial" w:cs="Arial"/>
                <w:sz w:val="16"/>
                <w:szCs w:val="16"/>
              </w:rPr>
              <w:t>Mean max seasonal</w:t>
            </w:r>
          </w:p>
        </w:tc>
        <w:tc>
          <w:tcPr>
            <w:tcW w:w="1540" w:type="dxa"/>
            <w:tcBorders>
              <w:top w:val="single" w:sz="8" w:space="0" w:color="auto"/>
            </w:tcBorders>
            <w:vAlign w:val="bottom"/>
          </w:tcPr>
          <w:p w14:paraId="4BF4519E" w14:textId="77777777" w:rsidR="004B413C" w:rsidRDefault="00EC2FEA">
            <w:pPr>
              <w:ind w:right="19"/>
              <w:jc w:val="right"/>
              <w:rPr>
                <w:sz w:val="20"/>
                <w:szCs w:val="20"/>
              </w:rPr>
            </w:pPr>
            <w:r>
              <w:rPr>
                <w:rFonts w:ascii="Arial" w:eastAsia="Arial" w:hAnsi="Arial" w:cs="Arial"/>
                <w:sz w:val="16"/>
                <w:szCs w:val="16"/>
              </w:rPr>
              <w:t>Mean min seasonal</w:t>
            </w:r>
          </w:p>
        </w:tc>
        <w:tc>
          <w:tcPr>
            <w:tcW w:w="1760" w:type="dxa"/>
            <w:tcBorders>
              <w:top w:val="single" w:sz="8" w:space="0" w:color="auto"/>
            </w:tcBorders>
            <w:vAlign w:val="bottom"/>
          </w:tcPr>
          <w:p w14:paraId="76EBEACB" w14:textId="77777777" w:rsidR="004B413C" w:rsidRDefault="00EC2FEA">
            <w:pPr>
              <w:ind w:right="19"/>
              <w:jc w:val="right"/>
              <w:rPr>
                <w:sz w:val="20"/>
                <w:szCs w:val="20"/>
              </w:rPr>
            </w:pPr>
            <w:r>
              <w:rPr>
                <w:rFonts w:ascii="Arial" w:eastAsia="Arial" w:hAnsi="Arial" w:cs="Arial"/>
                <w:w w:val="99"/>
                <w:sz w:val="16"/>
                <w:szCs w:val="16"/>
              </w:rPr>
              <w:t>Mean seasonal change</w:t>
            </w:r>
          </w:p>
        </w:tc>
        <w:tc>
          <w:tcPr>
            <w:tcW w:w="940" w:type="dxa"/>
            <w:tcBorders>
              <w:top w:val="single" w:sz="8" w:space="0" w:color="auto"/>
            </w:tcBorders>
            <w:vAlign w:val="bottom"/>
          </w:tcPr>
          <w:p w14:paraId="539B6A20" w14:textId="77777777" w:rsidR="004B413C" w:rsidRDefault="00EC2FEA">
            <w:pPr>
              <w:ind w:left="140"/>
              <w:rPr>
                <w:sz w:val="20"/>
                <w:szCs w:val="20"/>
              </w:rPr>
            </w:pPr>
            <w:r>
              <w:rPr>
                <w:rFonts w:ascii="Arial" w:eastAsia="Arial" w:hAnsi="Arial" w:cs="Arial"/>
                <w:sz w:val="16"/>
                <w:szCs w:val="16"/>
              </w:rPr>
              <w:t>Month of</w:t>
            </w:r>
          </w:p>
        </w:tc>
        <w:tc>
          <w:tcPr>
            <w:tcW w:w="860" w:type="dxa"/>
            <w:tcBorders>
              <w:top w:val="single" w:sz="8" w:space="0" w:color="auto"/>
            </w:tcBorders>
            <w:vAlign w:val="bottom"/>
          </w:tcPr>
          <w:p w14:paraId="0C433B8C" w14:textId="77777777" w:rsidR="004B413C" w:rsidRDefault="00EC2FEA">
            <w:pPr>
              <w:ind w:left="100"/>
              <w:rPr>
                <w:sz w:val="20"/>
                <w:szCs w:val="20"/>
              </w:rPr>
            </w:pPr>
            <w:r>
              <w:rPr>
                <w:rFonts w:ascii="Arial" w:eastAsia="Arial" w:hAnsi="Arial" w:cs="Arial"/>
                <w:sz w:val="16"/>
                <w:szCs w:val="16"/>
              </w:rPr>
              <w:t>Month of</w:t>
            </w:r>
          </w:p>
        </w:tc>
        <w:tc>
          <w:tcPr>
            <w:tcW w:w="1140" w:type="dxa"/>
            <w:tcBorders>
              <w:top w:val="single" w:sz="8" w:space="0" w:color="auto"/>
            </w:tcBorders>
            <w:vAlign w:val="bottom"/>
          </w:tcPr>
          <w:p w14:paraId="0A502F3F" w14:textId="77777777" w:rsidR="004B413C" w:rsidRDefault="00EC2FEA">
            <w:pPr>
              <w:ind w:right="19"/>
              <w:jc w:val="right"/>
              <w:rPr>
                <w:sz w:val="20"/>
                <w:szCs w:val="20"/>
              </w:rPr>
            </w:pPr>
            <w:r>
              <w:rPr>
                <w:rFonts w:ascii="Arial" w:eastAsia="Arial" w:hAnsi="Arial" w:cs="Arial"/>
                <w:sz w:val="16"/>
                <w:szCs w:val="16"/>
              </w:rPr>
              <w:t>Mean max to</w:t>
            </w:r>
          </w:p>
        </w:tc>
        <w:tc>
          <w:tcPr>
            <w:tcW w:w="0" w:type="dxa"/>
            <w:vAlign w:val="bottom"/>
          </w:tcPr>
          <w:p w14:paraId="41313F01" w14:textId="77777777" w:rsidR="004B413C" w:rsidRDefault="004B413C">
            <w:pPr>
              <w:rPr>
                <w:sz w:val="1"/>
                <w:szCs w:val="1"/>
              </w:rPr>
            </w:pPr>
          </w:p>
        </w:tc>
      </w:tr>
      <w:tr w:rsidR="004B413C" w14:paraId="43838E1F" w14:textId="77777777">
        <w:trPr>
          <w:trHeight w:val="133"/>
        </w:trPr>
        <w:tc>
          <w:tcPr>
            <w:tcW w:w="1480" w:type="dxa"/>
            <w:vMerge/>
            <w:vAlign w:val="bottom"/>
          </w:tcPr>
          <w:p w14:paraId="6AC9DEBD" w14:textId="77777777" w:rsidR="004B413C" w:rsidRDefault="004B413C">
            <w:pPr>
              <w:rPr>
                <w:sz w:val="11"/>
                <w:szCs w:val="11"/>
              </w:rPr>
            </w:pPr>
          </w:p>
        </w:tc>
        <w:tc>
          <w:tcPr>
            <w:tcW w:w="1580" w:type="dxa"/>
            <w:vMerge w:val="restart"/>
            <w:vAlign w:val="bottom"/>
          </w:tcPr>
          <w:p w14:paraId="5D72ED19" w14:textId="77777777" w:rsidR="004B413C" w:rsidRDefault="00EC2FEA">
            <w:pPr>
              <w:ind w:right="199"/>
              <w:jc w:val="right"/>
              <w:rPr>
                <w:sz w:val="20"/>
                <w:szCs w:val="20"/>
              </w:rPr>
            </w:pPr>
            <w:r>
              <w:rPr>
                <w:rFonts w:ascii="Arial" w:eastAsia="Arial" w:hAnsi="Arial" w:cs="Arial"/>
                <w:sz w:val="16"/>
                <w:szCs w:val="16"/>
              </w:rPr>
              <w:t>level (mAHD)</w:t>
            </w:r>
          </w:p>
        </w:tc>
        <w:tc>
          <w:tcPr>
            <w:tcW w:w="1540" w:type="dxa"/>
            <w:vMerge w:val="restart"/>
            <w:vAlign w:val="bottom"/>
          </w:tcPr>
          <w:p w14:paraId="1CFEBC6A" w14:textId="77777777" w:rsidR="004B413C" w:rsidRDefault="00EC2FEA">
            <w:pPr>
              <w:ind w:right="199"/>
              <w:jc w:val="right"/>
              <w:rPr>
                <w:sz w:val="20"/>
                <w:szCs w:val="20"/>
              </w:rPr>
            </w:pPr>
            <w:r>
              <w:rPr>
                <w:rFonts w:ascii="Arial" w:eastAsia="Arial" w:hAnsi="Arial" w:cs="Arial"/>
                <w:sz w:val="16"/>
                <w:szCs w:val="16"/>
              </w:rPr>
              <w:t>level (mAHD)</w:t>
            </w:r>
          </w:p>
        </w:tc>
        <w:tc>
          <w:tcPr>
            <w:tcW w:w="1760" w:type="dxa"/>
            <w:vMerge w:val="restart"/>
            <w:vAlign w:val="bottom"/>
          </w:tcPr>
          <w:p w14:paraId="738EEA4C" w14:textId="77777777" w:rsidR="004B413C" w:rsidRDefault="00EC2FEA">
            <w:pPr>
              <w:ind w:right="679"/>
              <w:jc w:val="right"/>
              <w:rPr>
                <w:sz w:val="20"/>
                <w:szCs w:val="20"/>
              </w:rPr>
            </w:pPr>
            <w:r>
              <w:rPr>
                <w:rFonts w:ascii="Arial" w:eastAsia="Arial" w:hAnsi="Arial" w:cs="Arial"/>
                <w:sz w:val="16"/>
                <w:szCs w:val="16"/>
              </w:rPr>
              <w:t>(m)</w:t>
            </w:r>
          </w:p>
        </w:tc>
        <w:tc>
          <w:tcPr>
            <w:tcW w:w="940" w:type="dxa"/>
            <w:vMerge w:val="restart"/>
            <w:vAlign w:val="bottom"/>
          </w:tcPr>
          <w:p w14:paraId="4CBF63DD" w14:textId="77777777" w:rsidR="004B413C" w:rsidRDefault="00EC2FEA">
            <w:pPr>
              <w:ind w:left="100"/>
              <w:rPr>
                <w:sz w:val="20"/>
                <w:szCs w:val="20"/>
              </w:rPr>
            </w:pPr>
            <w:r>
              <w:rPr>
                <w:rFonts w:ascii="Arial" w:eastAsia="Arial" w:hAnsi="Arial" w:cs="Arial"/>
                <w:sz w:val="16"/>
                <w:szCs w:val="16"/>
              </w:rPr>
              <w:t>maximum</w:t>
            </w:r>
          </w:p>
        </w:tc>
        <w:tc>
          <w:tcPr>
            <w:tcW w:w="860" w:type="dxa"/>
            <w:vMerge w:val="restart"/>
            <w:vAlign w:val="bottom"/>
          </w:tcPr>
          <w:p w14:paraId="6566F1AB" w14:textId="77777777" w:rsidR="004B413C" w:rsidRDefault="00EC2FEA">
            <w:pPr>
              <w:ind w:left="100"/>
              <w:rPr>
                <w:sz w:val="20"/>
                <w:szCs w:val="20"/>
              </w:rPr>
            </w:pPr>
            <w:r>
              <w:rPr>
                <w:rFonts w:ascii="Arial" w:eastAsia="Arial" w:hAnsi="Arial" w:cs="Arial"/>
                <w:sz w:val="16"/>
                <w:szCs w:val="16"/>
              </w:rPr>
              <w:t>minimum</w:t>
            </w:r>
          </w:p>
        </w:tc>
        <w:tc>
          <w:tcPr>
            <w:tcW w:w="1140" w:type="dxa"/>
            <w:vMerge w:val="restart"/>
            <w:vAlign w:val="bottom"/>
          </w:tcPr>
          <w:p w14:paraId="39522BE7" w14:textId="77777777" w:rsidR="004B413C" w:rsidRDefault="00EC2FEA">
            <w:pPr>
              <w:ind w:right="99"/>
              <w:jc w:val="right"/>
              <w:rPr>
                <w:sz w:val="20"/>
                <w:szCs w:val="20"/>
              </w:rPr>
            </w:pPr>
            <w:r>
              <w:rPr>
                <w:rFonts w:ascii="Arial" w:eastAsia="Arial" w:hAnsi="Arial" w:cs="Arial"/>
                <w:sz w:val="16"/>
                <w:szCs w:val="16"/>
              </w:rPr>
              <w:t>min (days)</w:t>
            </w:r>
          </w:p>
        </w:tc>
        <w:tc>
          <w:tcPr>
            <w:tcW w:w="0" w:type="dxa"/>
            <w:vAlign w:val="bottom"/>
          </w:tcPr>
          <w:p w14:paraId="206AFD49" w14:textId="77777777" w:rsidR="004B413C" w:rsidRDefault="004B413C">
            <w:pPr>
              <w:rPr>
                <w:sz w:val="1"/>
                <w:szCs w:val="1"/>
              </w:rPr>
            </w:pPr>
          </w:p>
        </w:tc>
      </w:tr>
      <w:tr w:rsidR="004B413C" w14:paraId="70279051" w14:textId="77777777">
        <w:trPr>
          <w:trHeight w:val="96"/>
        </w:trPr>
        <w:tc>
          <w:tcPr>
            <w:tcW w:w="1480" w:type="dxa"/>
            <w:vAlign w:val="bottom"/>
          </w:tcPr>
          <w:p w14:paraId="28F0025F" w14:textId="77777777" w:rsidR="004B413C" w:rsidRDefault="004B413C">
            <w:pPr>
              <w:rPr>
                <w:sz w:val="8"/>
                <w:szCs w:val="8"/>
              </w:rPr>
            </w:pPr>
          </w:p>
        </w:tc>
        <w:tc>
          <w:tcPr>
            <w:tcW w:w="1580" w:type="dxa"/>
            <w:vMerge/>
            <w:vAlign w:val="bottom"/>
          </w:tcPr>
          <w:p w14:paraId="1A97B874" w14:textId="77777777" w:rsidR="004B413C" w:rsidRDefault="004B413C">
            <w:pPr>
              <w:rPr>
                <w:sz w:val="8"/>
                <w:szCs w:val="8"/>
              </w:rPr>
            </w:pPr>
          </w:p>
        </w:tc>
        <w:tc>
          <w:tcPr>
            <w:tcW w:w="1540" w:type="dxa"/>
            <w:vMerge/>
            <w:vAlign w:val="bottom"/>
          </w:tcPr>
          <w:p w14:paraId="498BE79F" w14:textId="77777777" w:rsidR="004B413C" w:rsidRDefault="004B413C">
            <w:pPr>
              <w:rPr>
                <w:sz w:val="8"/>
                <w:szCs w:val="8"/>
              </w:rPr>
            </w:pPr>
          </w:p>
        </w:tc>
        <w:tc>
          <w:tcPr>
            <w:tcW w:w="1760" w:type="dxa"/>
            <w:vMerge/>
            <w:vAlign w:val="bottom"/>
          </w:tcPr>
          <w:p w14:paraId="1741A26B" w14:textId="77777777" w:rsidR="004B413C" w:rsidRDefault="004B413C">
            <w:pPr>
              <w:rPr>
                <w:sz w:val="8"/>
                <w:szCs w:val="8"/>
              </w:rPr>
            </w:pPr>
          </w:p>
        </w:tc>
        <w:tc>
          <w:tcPr>
            <w:tcW w:w="940" w:type="dxa"/>
            <w:vMerge/>
            <w:vAlign w:val="bottom"/>
          </w:tcPr>
          <w:p w14:paraId="4C00ACAD" w14:textId="77777777" w:rsidR="004B413C" w:rsidRDefault="004B413C">
            <w:pPr>
              <w:rPr>
                <w:sz w:val="8"/>
                <w:szCs w:val="8"/>
              </w:rPr>
            </w:pPr>
          </w:p>
        </w:tc>
        <w:tc>
          <w:tcPr>
            <w:tcW w:w="860" w:type="dxa"/>
            <w:vMerge/>
            <w:vAlign w:val="bottom"/>
          </w:tcPr>
          <w:p w14:paraId="50ED3F77" w14:textId="77777777" w:rsidR="004B413C" w:rsidRDefault="004B413C">
            <w:pPr>
              <w:rPr>
                <w:sz w:val="8"/>
                <w:szCs w:val="8"/>
              </w:rPr>
            </w:pPr>
          </w:p>
        </w:tc>
        <w:tc>
          <w:tcPr>
            <w:tcW w:w="1140" w:type="dxa"/>
            <w:vMerge/>
            <w:vAlign w:val="bottom"/>
          </w:tcPr>
          <w:p w14:paraId="38A8912C" w14:textId="77777777" w:rsidR="004B413C" w:rsidRDefault="004B413C">
            <w:pPr>
              <w:rPr>
                <w:sz w:val="8"/>
                <w:szCs w:val="8"/>
              </w:rPr>
            </w:pPr>
          </w:p>
        </w:tc>
        <w:tc>
          <w:tcPr>
            <w:tcW w:w="0" w:type="dxa"/>
            <w:vAlign w:val="bottom"/>
          </w:tcPr>
          <w:p w14:paraId="35D60FC4" w14:textId="77777777" w:rsidR="004B413C" w:rsidRDefault="004B413C">
            <w:pPr>
              <w:rPr>
                <w:sz w:val="1"/>
                <w:szCs w:val="1"/>
              </w:rPr>
            </w:pPr>
          </w:p>
        </w:tc>
      </w:tr>
      <w:tr w:rsidR="004B413C" w14:paraId="79F5C008" w14:textId="77777777">
        <w:trPr>
          <w:trHeight w:val="40"/>
        </w:trPr>
        <w:tc>
          <w:tcPr>
            <w:tcW w:w="1480" w:type="dxa"/>
            <w:tcBorders>
              <w:bottom w:val="single" w:sz="8" w:space="0" w:color="auto"/>
            </w:tcBorders>
            <w:vAlign w:val="bottom"/>
          </w:tcPr>
          <w:p w14:paraId="38D86385" w14:textId="77777777" w:rsidR="004B413C" w:rsidRDefault="004B413C">
            <w:pPr>
              <w:rPr>
                <w:sz w:val="3"/>
                <w:szCs w:val="3"/>
              </w:rPr>
            </w:pPr>
          </w:p>
        </w:tc>
        <w:tc>
          <w:tcPr>
            <w:tcW w:w="1580" w:type="dxa"/>
            <w:tcBorders>
              <w:bottom w:val="single" w:sz="8" w:space="0" w:color="auto"/>
            </w:tcBorders>
            <w:vAlign w:val="bottom"/>
          </w:tcPr>
          <w:p w14:paraId="606EB4F7" w14:textId="77777777" w:rsidR="004B413C" w:rsidRDefault="004B413C">
            <w:pPr>
              <w:rPr>
                <w:sz w:val="3"/>
                <w:szCs w:val="3"/>
              </w:rPr>
            </w:pPr>
          </w:p>
        </w:tc>
        <w:tc>
          <w:tcPr>
            <w:tcW w:w="1540" w:type="dxa"/>
            <w:tcBorders>
              <w:bottom w:val="single" w:sz="8" w:space="0" w:color="auto"/>
            </w:tcBorders>
            <w:vAlign w:val="bottom"/>
          </w:tcPr>
          <w:p w14:paraId="122144CB" w14:textId="77777777" w:rsidR="004B413C" w:rsidRDefault="004B413C">
            <w:pPr>
              <w:rPr>
                <w:sz w:val="3"/>
                <w:szCs w:val="3"/>
              </w:rPr>
            </w:pPr>
          </w:p>
        </w:tc>
        <w:tc>
          <w:tcPr>
            <w:tcW w:w="1760" w:type="dxa"/>
            <w:tcBorders>
              <w:bottom w:val="single" w:sz="8" w:space="0" w:color="auto"/>
            </w:tcBorders>
            <w:vAlign w:val="bottom"/>
          </w:tcPr>
          <w:p w14:paraId="2158EA27" w14:textId="77777777" w:rsidR="004B413C" w:rsidRDefault="004B413C">
            <w:pPr>
              <w:rPr>
                <w:sz w:val="3"/>
                <w:szCs w:val="3"/>
              </w:rPr>
            </w:pPr>
          </w:p>
        </w:tc>
        <w:tc>
          <w:tcPr>
            <w:tcW w:w="940" w:type="dxa"/>
            <w:tcBorders>
              <w:bottom w:val="single" w:sz="8" w:space="0" w:color="auto"/>
            </w:tcBorders>
            <w:vAlign w:val="bottom"/>
          </w:tcPr>
          <w:p w14:paraId="6B1B9BCE" w14:textId="77777777" w:rsidR="004B413C" w:rsidRDefault="004B413C">
            <w:pPr>
              <w:rPr>
                <w:sz w:val="3"/>
                <w:szCs w:val="3"/>
              </w:rPr>
            </w:pPr>
          </w:p>
        </w:tc>
        <w:tc>
          <w:tcPr>
            <w:tcW w:w="860" w:type="dxa"/>
            <w:tcBorders>
              <w:bottom w:val="single" w:sz="8" w:space="0" w:color="auto"/>
            </w:tcBorders>
            <w:vAlign w:val="bottom"/>
          </w:tcPr>
          <w:p w14:paraId="1D350C2C" w14:textId="77777777" w:rsidR="004B413C" w:rsidRDefault="004B413C">
            <w:pPr>
              <w:rPr>
                <w:sz w:val="3"/>
                <w:szCs w:val="3"/>
              </w:rPr>
            </w:pPr>
          </w:p>
        </w:tc>
        <w:tc>
          <w:tcPr>
            <w:tcW w:w="1140" w:type="dxa"/>
            <w:tcBorders>
              <w:bottom w:val="single" w:sz="8" w:space="0" w:color="auto"/>
            </w:tcBorders>
            <w:vAlign w:val="bottom"/>
          </w:tcPr>
          <w:p w14:paraId="1720C1D6" w14:textId="77777777" w:rsidR="004B413C" w:rsidRDefault="004B413C">
            <w:pPr>
              <w:rPr>
                <w:sz w:val="3"/>
                <w:szCs w:val="3"/>
              </w:rPr>
            </w:pPr>
          </w:p>
        </w:tc>
        <w:tc>
          <w:tcPr>
            <w:tcW w:w="0" w:type="dxa"/>
            <w:vAlign w:val="bottom"/>
          </w:tcPr>
          <w:p w14:paraId="5EB8FE04" w14:textId="77777777" w:rsidR="004B413C" w:rsidRDefault="004B413C">
            <w:pPr>
              <w:rPr>
                <w:sz w:val="1"/>
                <w:szCs w:val="1"/>
              </w:rPr>
            </w:pPr>
          </w:p>
        </w:tc>
      </w:tr>
      <w:tr w:rsidR="004B413C" w14:paraId="6EA9BEE5" w14:textId="77777777">
        <w:trPr>
          <w:trHeight w:val="181"/>
        </w:trPr>
        <w:tc>
          <w:tcPr>
            <w:tcW w:w="1480" w:type="dxa"/>
            <w:vAlign w:val="bottom"/>
          </w:tcPr>
          <w:p w14:paraId="63D4F847" w14:textId="77777777" w:rsidR="004B413C" w:rsidRDefault="00EC2FEA">
            <w:pPr>
              <w:spacing w:line="181" w:lineRule="exact"/>
              <w:ind w:left="100"/>
              <w:rPr>
                <w:sz w:val="20"/>
                <w:szCs w:val="20"/>
              </w:rPr>
            </w:pPr>
            <w:r>
              <w:rPr>
                <w:rFonts w:ascii="Arial" w:eastAsia="Arial" w:hAnsi="Arial" w:cs="Arial"/>
                <w:sz w:val="16"/>
                <w:szCs w:val="16"/>
              </w:rPr>
              <w:t>08/1994 - 07/1999</w:t>
            </w:r>
          </w:p>
        </w:tc>
        <w:tc>
          <w:tcPr>
            <w:tcW w:w="1580" w:type="dxa"/>
            <w:vAlign w:val="bottom"/>
          </w:tcPr>
          <w:p w14:paraId="7C45A1EB" w14:textId="77777777" w:rsidR="004B413C" w:rsidRDefault="00EC2FEA">
            <w:pPr>
              <w:spacing w:line="181" w:lineRule="exact"/>
              <w:ind w:right="19"/>
              <w:jc w:val="right"/>
              <w:rPr>
                <w:sz w:val="20"/>
                <w:szCs w:val="20"/>
              </w:rPr>
            </w:pPr>
            <w:r>
              <w:rPr>
                <w:rFonts w:ascii="Arial" w:eastAsia="Arial" w:hAnsi="Arial" w:cs="Arial"/>
                <w:sz w:val="16"/>
                <w:szCs w:val="16"/>
              </w:rPr>
              <w:t>44.9</w:t>
            </w:r>
          </w:p>
        </w:tc>
        <w:tc>
          <w:tcPr>
            <w:tcW w:w="1540" w:type="dxa"/>
            <w:vAlign w:val="bottom"/>
          </w:tcPr>
          <w:p w14:paraId="1661A451" w14:textId="77777777" w:rsidR="004B413C" w:rsidRDefault="00EC2FEA">
            <w:pPr>
              <w:spacing w:line="181" w:lineRule="exact"/>
              <w:ind w:right="19"/>
              <w:jc w:val="right"/>
              <w:rPr>
                <w:sz w:val="20"/>
                <w:szCs w:val="20"/>
              </w:rPr>
            </w:pPr>
            <w:r>
              <w:rPr>
                <w:rFonts w:ascii="Arial" w:eastAsia="Arial" w:hAnsi="Arial" w:cs="Arial"/>
                <w:sz w:val="16"/>
                <w:szCs w:val="16"/>
              </w:rPr>
              <w:t>44.1</w:t>
            </w:r>
          </w:p>
        </w:tc>
        <w:tc>
          <w:tcPr>
            <w:tcW w:w="1760" w:type="dxa"/>
            <w:vAlign w:val="bottom"/>
          </w:tcPr>
          <w:p w14:paraId="3AE9794A" w14:textId="77777777" w:rsidR="004B413C" w:rsidRDefault="00EC2FEA">
            <w:pPr>
              <w:spacing w:line="181" w:lineRule="exact"/>
              <w:ind w:right="19"/>
              <w:jc w:val="right"/>
              <w:rPr>
                <w:sz w:val="20"/>
                <w:szCs w:val="20"/>
              </w:rPr>
            </w:pPr>
            <w:r>
              <w:rPr>
                <w:rFonts w:ascii="Arial" w:eastAsia="Arial" w:hAnsi="Arial" w:cs="Arial"/>
                <w:sz w:val="16"/>
                <w:szCs w:val="16"/>
              </w:rPr>
              <w:t>0.81</w:t>
            </w:r>
          </w:p>
        </w:tc>
        <w:tc>
          <w:tcPr>
            <w:tcW w:w="940" w:type="dxa"/>
            <w:vAlign w:val="bottom"/>
          </w:tcPr>
          <w:p w14:paraId="29DED8C3" w14:textId="77777777" w:rsidR="004B413C" w:rsidRDefault="00EC2FEA">
            <w:pPr>
              <w:spacing w:line="181" w:lineRule="exact"/>
              <w:ind w:left="100"/>
              <w:rPr>
                <w:sz w:val="20"/>
                <w:szCs w:val="20"/>
              </w:rPr>
            </w:pPr>
            <w:r>
              <w:rPr>
                <w:rFonts w:ascii="Arial" w:eastAsia="Arial" w:hAnsi="Arial" w:cs="Arial"/>
                <w:sz w:val="16"/>
                <w:szCs w:val="16"/>
              </w:rPr>
              <w:t>October</w:t>
            </w:r>
          </w:p>
        </w:tc>
        <w:tc>
          <w:tcPr>
            <w:tcW w:w="860" w:type="dxa"/>
            <w:vAlign w:val="bottom"/>
          </w:tcPr>
          <w:p w14:paraId="652E7240" w14:textId="77777777" w:rsidR="004B413C" w:rsidRDefault="00EC2FEA">
            <w:pPr>
              <w:spacing w:line="181" w:lineRule="exact"/>
              <w:ind w:left="100"/>
              <w:rPr>
                <w:sz w:val="20"/>
                <w:szCs w:val="20"/>
              </w:rPr>
            </w:pPr>
            <w:r>
              <w:rPr>
                <w:rFonts w:ascii="Arial" w:eastAsia="Arial" w:hAnsi="Arial" w:cs="Arial"/>
                <w:sz w:val="16"/>
                <w:szCs w:val="16"/>
              </w:rPr>
              <w:t>February</w:t>
            </w:r>
          </w:p>
        </w:tc>
        <w:tc>
          <w:tcPr>
            <w:tcW w:w="1140" w:type="dxa"/>
            <w:vAlign w:val="bottom"/>
          </w:tcPr>
          <w:p w14:paraId="41E1F10B" w14:textId="77777777" w:rsidR="004B413C" w:rsidRDefault="00EC2FEA">
            <w:pPr>
              <w:spacing w:line="181" w:lineRule="exact"/>
              <w:ind w:right="19"/>
              <w:jc w:val="right"/>
              <w:rPr>
                <w:sz w:val="20"/>
                <w:szCs w:val="20"/>
              </w:rPr>
            </w:pPr>
            <w:r>
              <w:rPr>
                <w:rFonts w:ascii="Arial" w:eastAsia="Arial" w:hAnsi="Arial" w:cs="Arial"/>
                <w:sz w:val="16"/>
                <w:szCs w:val="16"/>
              </w:rPr>
              <w:t>156</w:t>
            </w:r>
          </w:p>
        </w:tc>
        <w:tc>
          <w:tcPr>
            <w:tcW w:w="0" w:type="dxa"/>
            <w:vAlign w:val="bottom"/>
          </w:tcPr>
          <w:p w14:paraId="13E90D23" w14:textId="77777777" w:rsidR="004B413C" w:rsidRDefault="004B413C">
            <w:pPr>
              <w:rPr>
                <w:sz w:val="1"/>
                <w:szCs w:val="1"/>
              </w:rPr>
            </w:pPr>
          </w:p>
        </w:tc>
      </w:tr>
      <w:tr w:rsidR="004B413C" w14:paraId="4CDA0126" w14:textId="77777777">
        <w:trPr>
          <w:trHeight w:val="194"/>
        </w:trPr>
        <w:tc>
          <w:tcPr>
            <w:tcW w:w="1480" w:type="dxa"/>
            <w:vAlign w:val="bottom"/>
          </w:tcPr>
          <w:p w14:paraId="010D4677" w14:textId="77777777" w:rsidR="004B413C" w:rsidRDefault="00EC2FEA">
            <w:pPr>
              <w:ind w:left="100"/>
              <w:rPr>
                <w:sz w:val="20"/>
                <w:szCs w:val="20"/>
              </w:rPr>
            </w:pPr>
            <w:r>
              <w:rPr>
                <w:rFonts w:ascii="Arial" w:eastAsia="Arial" w:hAnsi="Arial" w:cs="Arial"/>
                <w:sz w:val="16"/>
                <w:szCs w:val="16"/>
              </w:rPr>
              <w:t>08/1999 - 07/2004</w:t>
            </w:r>
          </w:p>
        </w:tc>
        <w:tc>
          <w:tcPr>
            <w:tcW w:w="1580" w:type="dxa"/>
            <w:vAlign w:val="bottom"/>
          </w:tcPr>
          <w:p w14:paraId="7554ECAA" w14:textId="77777777" w:rsidR="004B413C" w:rsidRDefault="00EC2FEA">
            <w:pPr>
              <w:ind w:right="19"/>
              <w:jc w:val="right"/>
              <w:rPr>
                <w:sz w:val="20"/>
                <w:szCs w:val="20"/>
              </w:rPr>
            </w:pPr>
            <w:r>
              <w:rPr>
                <w:rFonts w:ascii="Arial" w:eastAsia="Arial" w:hAnsi="Arial" w:cs="Arial"/>
                <w:sz w:val="16"/>
                <w:szCs w:val="16"/>
              </w:rPr>
              <w:t>44.9</w:t>
            </w:r>
          </w:p>
        </w:tc>
        <w:tc>
          <w:tcPr>
            <w:tcW w:w="1540" w:type="dxa"/>
            <w:vAlign w:val="bottom"/>
          </w:tcPr>
          <w:p w14:paraId="560820C1" w14:textId="77777777" w:rsidR="004B413C" w:rsidRDefault="00EC2FEA">
            <w:pPr>
              <w:ind w:right="19"/>
              <w:jc w:val="right"/>
              <w:rPr>
                <w:sz w:val="20"/>
                <w:szCs w:val="20"/>
              </w:rPr>
            </w:pPr>
            <w:r>
              <w:rPr>
                <w:rFonts w:ascii="Arial" w:eastAsia="Arial" w:hAnsi="Arial" w:cs="Arial"/>
                <w:sz w:val="16"/>
                <w:szCs w:val="16"/>
              </w:rPr>
              <w:t>44.2</w:t>
            </w:r>
          </w:p>
        </w:tc>
        <w:tc>
          <w:tcPr>
            <w:tcW w:w="1760" w:type="dxa"/>
            <w:vAlign w:val="bottom"/>
          </w:tcPr>
          <w:p w14:paraId="10DD802E" w14:textId="77777777" w:rsidR="004B413C" w:rsidRDefault="00EC2FEA">
            <w:pPr>
              <w:ind w:right="19"/>
              <w:jc w:val="right"/>
              <w:rPr>
                <w:sz w:val="20"/>
                <w:szCs w:val="20"/>
              </w:rPr>
            </w:pPr>
            <w:r>
              <w:rPr>
                <w:rFonts w:ascii="Arial" w:eastAsia="Arial" w:hAnsi="Arial" w:cs="Arial"/>
                <w:sz w:val="16"/>
                <w:szCs w:val="16"/>
              </w:rPr>
              <w:t>0.64</w:t>
            </w:r>
          </w:p>
        </w:tc>
        <w:tc>
          <w:tcPr>
            <w:tcW w:w="940" w:type="dxa"/>
            <w:vAlign w:val="bottom"/>
          </w:tcPr>
          <w:p w14:paraId="1C8B260D" w14:textId="77777777" w:rsidR="004B413C" w:rsidRDefault="00EC2FEA">
            <w:pPr>
              <w:ind w:left="100"/>
              <w:rPr>
                <w:sz w:val="20"/>
                <w:szCs w:val="20"/>
              </w:rPr>
            </w:pPr>
            <w:r>
              <w:rPr>
                <w:rFonts w:ascii="Arial" w:eastAsia="Arial" w:hAnsi="Arial" w:cs="Arial"/>
                <w:sz w:val="16"/>
                <w:szCs w:val="16"/>
              </w:rPr>
              <w:t>September</w:t>
            </w:r>
          </w:p>
        </w:tc>
        <w:tc>
          <w:tcPr>
            <w:tcW w:w="860" w:type="dxa"/>
            <w:vAlign w:val="bottom"/>
          </w:tcPr>
          <w:p w14:paraId="213F8330" w14:textId="77777777" w:rsidR="004B413C" w:rsidRDefault="00EC2FEA">
            <w:pPr>
              <w:ind w:left="100"/>
              <w:rPr>
                <w:sz w:val="20"/>
                <w:szCs w:val="20"/>
              </w:rPr>
            </w:pPr>
            <w:r>
              <w:rPr>
                <w:rFonts w:ascii="Arial" w:eastAsia="Arial" w:hAnsi="Arial" w:cs="Arial"/>
                <w:sz w:val="16"/>
                <w:szCs w:val="16"/>
              </w:rPr>
              <w:t>March</w:t>
            </w:r>
          </w:p>
        </w:tc>
        <w:tc>
          <w:tcPr>
            <w:tcW w:w="1140" w:type="dxa"/>
            <w:vAlign w:val="bottom"/>
          </w:tcPr>
          <w:p w14:paraId="1C988056" w14:textId="77777777" w:rsidR="004B413C" w:rsidRDefault="00EC2FEA">
            <w:pPr>
              <w:ind w:right="19"/>
              <w:jc w:val="right"/>
              <w:rPr>
                <w:sz w:val="20"/>
                <w:szCs w:val="20"/>
              </w:rPr>
            </w:pPr>
            <w:r>
              <w:rPr>
                <w:rFonts w:ascii="Arial" w:eastAsia="Arial" w:hAnsi="Arial" w:cs="Arial"/>
                <w:sz w:val="16"/>
                <w:szCs w:val="16"/>
              </w:rPr>
              <w:t>151</w:t>
            </w:r>
          </w:p>
        </w:tc>
        <w:tc>
          <w:tcPr>
            <w:tcW w:w="0" w:type="dxa"/>
            <w:vAlign w:val="bottom"/>
          </w:tcPr>
          <w:p w14:paraId="21802A0D" w14:textId="77777777" w:rsidR="004B413C" w:rsidRDefault="004B413C">
            <w:pPr>
              <w:rPr>
                <w:sz w:val="1"/>
                <w:szCs w:val="1"/>
              </w:rPr>
            </w:pPr>
          </w:p>
        </w:tc>
      </w:tr>
      <w:tr w:rsidR="004B413C" w14:paraId="1349CBAD" w14:textId="77777777">
        <w:trPr>
          <w:trHeight w:val="194"/>
        </w:trPr>
        <w:tc>
          <w:tcPr>
            <w:tcW w:w="1480" w:type="dxa"/>
            <w:vAlign w:val="bottom"/>
          </w:tcPr>
          <w:p w14:paraId="626AF322" w14:textId="77777777" w:rsidR="004B413C" w:rsidRDefault="00EC2FEA">
            <w:pPr>
              <w:ind w:left="100"/>
              <w:rPr>
                <w:sz w:val="20"/>
                <w:szCs w:val="20"/>
              </w:rPr>
            </w:pPr>
            <w:r>
              <w:rPr>
                <w:rFonts w:ascii="Arial" w:eastAsia="Arial" w:hAnsi="Arial" w:cs="Arial"/>
                <w:sz w:val="16"/>
                <w:szCs w:val="16"/>
              </w:rPr>
              <w:t>08/2004 - 07/2009</w:t>
            </w:r>
          </w:p>
        </w:tc>
        <w:tc>
          <w:tcPr>
            <w:tcW w:w="1580" w:type="dxa"/>
            <w:vAlign w:val="bottom"/>
          </w:tcPr>
          <w:p w14:paraId="3BFE4182" w14:textId="77777777" w:rsidR="004B413C" w:rsidRDefault="00EC2FEA">
            <w:pPr>
              <w:ind w:right="19"/>
              <w:jc w:val="right"/>
              <w:rPr>
                <w:sz w:val="20"/>
                <w:szCs w:val="20"/>
              </w:rPr>
            </w:pPr>
            <w:r>
              <w:rPr>
                <w:rFonts w:ascii="Arial" w:eastAsia="Arial" w:hAnsi="Arial" w:cs="Arial"/>
                <w:sz w:val="16"/>
                <w:szCs w:val="16"/>
              </w:rPr>
              <w:t>44.8</w:t>
            </w:r>
          </w:p>
        </w:tc>
        <w:tc>
          <w:tcPr>
            <w:tcW w:w="1540" w:type="dxa"/>
            <w:vAlign w:val="bottom"/>
          </w:tcPr>
          <w:p w14:paraId="2423F01F" w14:textId="77777777" w:rsidR="004B413C" w:rsidRDefault="00EC2FEA">
            <w:pPr>
              <w:ind w:right="19"/>
              <w:jc w:val="right"/>
              <w:rPr>
                <w:sz w:val="20"/>
                <w:szCs w:val="20"/>
              </w:rPr>
            </w:pPr>
            <w:r>
              <w:rPr>
                <w:rFonts w:ascii="Arial" w:eastAsia="Arial" w:hAnsi="Arial" w:cs="Arial"/>
                <w:sz w:val="16"/>
                <w:szCs w:val="16"/>
              </w:rPr>
              <w:t>44.2</w:t>
            </w:r>
          </w:p>
        </w:tc>
        <w:tc>
          <w:tcPr>
            <w:tcW w:w="1760" w:type="dxa"/>
            <w:vAlign w:val="bottom"/>
          </w:tcPr>
          <w:p w14:paraId="11BF8B37" w14:textId="77777777" w:rsidR="004B413C" w:rsidRDefault="00EC2FEA">
            <w:pPr>
              <w:ind w:right="19"/>
              <w:jc w:val="right"/>
              <w:rPr>
                <w:sz w:val="20"/>
                <w:szCs w:val="20"/>
              </w:rPr>
            </w:pPr>
            <w:r>
              <w:rPr>
                <w:rFonts w:ascii="Arial" w:eastAsia="Arial" w:hAnsi="Arial" w:cs="Arial"/>
                <w:sz w:val="16"/>
                <w:szCs w:val="16"/>
              </w:rPr>
              <w:t>0.59</w:t>
            </w:r>
          </w:p>
        </w:tc>
        <w:tc>
          <w:tcPr>
            <w:tcW w:w="940" w:type="dxa"/>
            <w:vAlign w:val="bottom"/>
          </w:tcPr>
          <w:p w14:paraId="7C4C6810" w14:textId="77777777" w:rsidR="004B413C" w:rsidRDefault="00EC2FEA">
            <w:pPr>
              <w:ind w:left="100"/>
              <w:rPr>
                <w:sz w:val="20"/>
                <w:szCs w:val="20"/>
              </w:rPr>
            </w:pPr>
            <w:r>
              <w:rPr>
                <w:rFonts w:ascii="Arial" w:eastAsia="Arial" w:hAnsi="Arial" w:cs="Arial"/>
                <w:sz w:val="16"/>
                <w:szCs w:val="16"/>
              </w:rPr>
              <w:t>July</w:t>
            </w:r>
          </w:p>
        </w:tc>
        <w:tc>
          <w:tcPr>
            <w:tcW w:w="860" w:type="dxa"/>
            <w:vAlign w:val="bottom"/>
          </w:tcPr>
          <w:p w14:paraId="1A4118AA" w14:textId="77777777" w:rsidR="004B413C" w:rsidRDefault="00EC2FEA">
            <w:pPr>
              <w:ind w:left="100"/>
              <w:rPr>
                <w:sz w:val="20"/>
                <w:szCs w:val="20"/>
              </w:rPr>
            </w:pPr>
            <w:r>
              <w:rPr>
                <w:rFonts w:ascii="Arial" w:eastAsia="Arial" w:hAnsi="Arial" w:cs="Arial"/>
                <w:sz w:val="16"/>
                <w:szCs w:val="16"/>
              </w:rPr>
              <w:t>March</w:t>
            </w:r>
          </w:p>
        </w:tc>
        <w:tc>
          <w:tcPr>
            <w:tcW w:w="1140" w:type="dxa"/>
            <w:vAlign w:val="bottom"/>
          </w:tcPr>
          <w:p w14:paraId="4E5BE622" w14:textId="77777777" w:rsidR="004B413C" w:rsidRDefault="00EC2FEA">
            <w:pPr>
              <w:ind w:right="19"/>
              <w:jc w:val="right"/>
              <w:rPr>
                <w:sz w:val="20"/>
                <w:szCs w:val="20"/>
              </w:rPr>
            </w:pPr>
            <w:r>
              <w:rPr>
                <w:rFonts w:ascii="Arial" w:eastAsia="Arial" w:hAnsi="Arial" w:cs="Arial"/>
                <w:sz w:val="16"/>
                <w:szCs w:val="16"/>
              </w:rPr>
              <w:t>108</w:t>
            </w:r>
          </w:p>
        </w:tc>
        <w:tc>
          <w:tcPr>
            <w:tcW w:w="0" w:type="dxa"/>
            <w:vAlign w:val="bottom"/>
          </w:tcPr>
          <w:p w14:paraId="36987EEB" w14:textId="77777777" w:rsidR="004B413C" w:rsidRDefault="004B413C">
            <w:pPr>
              <w:rPr>
                <w:sz w:val="1"/>
                <w:szCs w:val="1"/>
              </w:rPr>
            </w:pPr>
          </w:p>
        </w:tc>
      </w:tr>
      <w:tr w:rsidR="004B413C" w14:paraId="0C8D78D5" w14:textId="77777777">
        <w:trPr>
          <w:trHeight w:val="194"/>
        </w:trPr>
        <w:tc>
          <w:tcPr>
            <w:tcW w:w="1480" w:type="dxa"/>
            <w:vAlign w:val="bottom"/>
          </w:tcPr>
          <w:p w14:paraId="11175835" w14:textId="77777777" w:rsidR="004B413C" w:rsidRDefault="00EC2FEA">
            <w:pPr>
              <w:ind w:left="100"/>
              <w:rPr>
                <w:sz w:val="20"/>
                <w:szCs w:val="20"/>
              </w:rPr>
            </w:pPr>
            <w:r>
              <w:rPr>
                <w:rFonts w:ascii="Arial" w:eastAsia="Arial" w:hAnsi="Arial" w:cs="Arial"/>
                <w:sz w:val="16"/>
                <w:szCs w:val="16"/>
              </w:rPr>
              <w:t>08/2009 - 07/2014</w:t>
            </w:r>
          </w:p>
        </w:tc>
        <w:tc>
          <w:tcPr>
            <w:tcW w:w="1580" w:type="dxa"/>
            <w:vAlign w:val="bottom"/>
          </w:tcPr>
          <w:p w14:paraId="479FB11C" w14:textId="77777777" w:rsidR="004B413C" w:rsidRDefault="00EC2FEA">
            <w:pPr>
              <w:ind w:right="19"/>
              <w:jc w:val="right"/>
              <w:rPr>
                <w:sz w:val="20"/>
                <w:szCs w:val="20"/>
              </w:rPr>
            </w:pPr>
            <w:r>
              <w:rPr>
                <w:rFonts w:ascii="Arial" w:eastAsia="Arial" w:hAnsi="Arial" w:cs="Arial"/>
                <w:sz w:val="16"/>
                <w:szCs w:val="16"/>
              </w:rPr>
              <w:t>44.7</w:t>
            </w:r>
          </w:p>
        </w:tc>
        <w:tc>
          <w:tcPr>
            <w:tcW w:w="1540" w:type="dxa"/>
            <w:vAlign w:val="bottom"/>
          </w:tcPr>
          <w:p w14:paraId="545A606E" w14:textId="77777777" w:rsidR="004B413C" w:rsidRDefault="00EC2FEA">
            <w:pPr>
              <w:ind w:right="19"/>
              <w:jc w:val="right"/>
              <w:rPr>
                <w:sz w:val="20"/>
                <w:szCs w:val="20"/>
              </w:rPr>
            </w:pPr>
            <w:r>
              <w:rPr>
                <w:rFonts w:ascii="Arial" w:eastAsia="Arial" w:hAnsi="Arial" w:cs="Arial"/>
                <w:sz w:val="16"/>
                <w:szCs w:val="16"/>
              </w:rPr>
              <w:t>44.2</w:t>
            </w:r>
          </w:p>
        </w:tc>
        <w:tc>
          <w:tcPr>
            <w:tcW w:w="1760" w:type="dxa"/>
            <w:vAlign w:val="bottom"/>
          </w:tcPr>
          <w:p w14:paraId="2A322CF6" w14:textId="77777777" w:rsidR="004B413C" w:rsidRDefault="00EC2FEA">
            <w:pPr>
              <w:ind w:right="19"/>
              <w:jc w:val="right"/>
              <w:rPr>
                <w:sz w:val="20"/>
                <w:szCs w:val="20"/>
              </w:rPr>
            </w:pPr>
            <w:r>
              <w:rPr>
                <w:rFonts w:ascii="Arial" w:eastAsia="Arial" w:hAnsi="Arial" w:cs="Arial"/>
                <w:sz w:val="16"/>
                <w:szCs w:val="16"/>
              </w:rPr>
              <w:t>0.52</w:t>
            </w:r>
          </w:p>
        </w:tc>
        <w:tc>
          <w:tcPr>
            <w:tcW w:w="940" w:type="dxa"/>
            <w:vAlign w:val="bottom"/>
          </w:tcPr>
          <w:p w14:paraId="61F39A67" w14:textId="77777777" w:rsidR="004B413C" w:rsidRDefault="00EC2FEA">
            <w:pPr>
              <w:ind w:left="100"/>
              <w:rPr>
                <w:sz w:val="20"/>
                <w:szCs w:val="20"/>
              </w:rPr>
            </w:pPr>
            <w:r>
              <w:rPr>
                <w:rFonts w:ascii="Arial" w:eastAsia="Arial" w:hAnsi="Arial" w:cs="Arial"/>
                <w:sz w:val="16"/>
                <w:szCs w:val="16"/>
              </w:rPr>
              <w:t>October</w:t>
            </w:r>
          </w:p>
        </w:tc>
        <w:tc>
          <w:tcPr>
            <w:tcW w:w="860" w:type="dxa"/>
            <w:vAlign w:val="bottom"/>
          </w:tcPr>
          <w:p w14:paraId="597754BB" w14:textId="77777777" w:rsidR="004B413C" w:rsidRDefault="00EC2FEA">
            <w:pPr>
              <w:ind w:left="100"/>
              <w:rPr>
                <w:sz w:val="20"/>
                <w:szCs w:val="20"/>
              </w:rPr>
            </w:pPr>
            <w:r>
              <w:rPr>
                <w:rFonts w:ascii="Arial" w:eastAsia="Arial" w:hAnsi="Arial" w:cs="Arial"/>
                <w:sz w:val="16"/>
                <w:szCs w:val="16"/>
              </w:rPr>
              <w:t>January</w:t>
            </w:r>
          </w:p>
        </w:tc>
        <w:tc>
          <w:tcPr>
            <w:tcW w:w="1140" w:type="dxa"/>
            <w:vAlign w:val="bottom"/>
          </w:tcPr>
          <w:p w14:paraId="51FA78AD" w14:textId="77777777" w:rsidR="004B413C" w:rsidRDefault="00EC2FEA">
            <w:pPr>
              <w:ind w:right="19"/>
              <w:jc w:val="right"/>
              <w:rPr>
                <w:sz w:val="20"/>
                <w:szCs w:val="20"/>
              </w:rPr>
            </w:pPr>
            <w:r>
              <w:rPr>
                <w:rFonts w:ascii="Arial" w:eastAsia="Arial" w:hAnsi="Arial" w:cs="Arial"/>
                <w:sz w:val="16"/>
                <w:szCs w:val="16"/>
              </w:rPr>
              <w:t>164</w:t>
            </w:r>
          </w:p>
        </w:tc>
        <w:tc>
          <w:tcPr>
            <w:tcW w:w="0" w:type="dxa"/>
            <w:vAlign w:val="bottom"/>
          </w:tcPr>
          <w:p w14:paraId="10F47086" w14:textId="77777777" w:rsidR="004B413C" w:rsidRDefault="004B413C">
            <w:pPr>
              <w:rPr>
                <w:sz w:val="1"/>
                <w:szCs w:val="1"/>
              </w:rPr>
            </w:pPr>
          </w:p>
        </w:tc>
      </w:tr>
      <w:tr w:rsidR="004B413C" w14:paraId="09623365" w14:textId="77777777">
        <w:trPr>
          <w:trHeight w:val="229"/>
        </w:trPr>
        <w:tc>
          <w:tcPr>
            <w:tcW w:w="1480" w:type="dxa"/>
            <w:vAlign w:val="bottom"/>
          </w:tcPr>
          <w:p w14:paraId="2A61470A" w14:textId="77777777" w:rsidR="004B413C" w:rsidRDefault="00EC2FEA">
            <w:pPr>
              <w:ind w:left="100"/>
              <w:rPr>
                <w:sz w:val="20"/>
                <w:szCs w:val="20"/>
              </w:rPr>
            </w:pPr>
            <w:r>
              <w:rPr>
                <w:rFonts w:ascii="Arial" w:eastAsia="Arial" w:hAnsi="Arial" w:cs="Arial"/>
                <w:sz w:val="16"/>
                <w:szCs w:val="16"/>
              </w:rPr>
              <w:t>08/2014 - 07/2019</w:t>
            </w:r>
          </w:p>
        </w:tc>
        <w:tc>
          <w:tcPr>
            <w:tcW w:w="1580" w:type="dxa"/>
            <w:vAlign w:val="bottom"/>
          </w:tcPr>
          <w:p w14:paraId="70EF254B" w14:textId="77777777" w:rsidR="004B413C" w:rsidRDefault="00EC2FEA">
            <w:pPr>
              <w:ind w:right="19"/>
              <w:jc w:val="right"/>
              <w:rPr>
                <w:sz w:val="20"/>
                <w:szCs w:val="20"/>
              </w:rPr>
            </w:pPr>
            <w:r>
              <w:rPr>
                <w:rFonts w:ascii="Arial" w:eastAsia="Arial" w:hAnsi="Arial" w:cs="Arial"/>
                <w:sz w:val="16"/>
                <w:szCs w:val="16"/>
              </w:rPr>
              <w:t>44.7</w:t>
            </w:r>
          </w:p>
        </w:tc>
        <w:tc>
          <w:tcPr>
            <w:tcW w:w="1540" w:type="dxa"/>
            <w:vAlign w:val="bottom"/>
          </w:tcPr>
          <w:p w14:paraId="2176A635" w14:textId="77777777" w:rsidR="004B413C" w:rsidRDefault="00EC2FEA">
            <w:pPr>
              <w:ind w:right="19"/>
              <w:jc w:val="right"/>
              <w:rPr>
                <w:sz w:val="20"/>
                <w:szCs w:val="20"/>
              </w:rPr>
            </w:pPr>
            <w:r>
              <w:rPr>
                <w:rFonts w:ascii="Arial" w:eastAsia="Arial" w:hAnsi="Arial" w:cs="Arial"/>
                <w:sz w:val="16"/>
                <w:szCs w:val="16"/>
              </w:rPr>
              <w:t>44.2</w:t>
            </w:r>
          </w:p>
        </w:tc>
        <w:tc>
          <w:tcPr>
            <w:tcW w:w="1760" w:type="dxa"/>
            <w:vAlign w:val="bottom"/>
          </w:tcPr>
          <w:p w14:paraId="5FD311C0" w14:textId="77777777" w:rsidR="004B413C" w:rsidRDefault="00EC2FEA">
            <w:pPr>
              <w:ind w:right="19"/>
              <w:jc w:val="right"/>
              <w:rPr>
                <w:sz w:val="20"/>
                <w:szCs w:val="20"/>
              </w:rPr>
            </w:pPr>
            <w:r>
              <w:rPr>
                <w:rFonts w:ascii="Arial" w:eastAsia="Arial" w:hAnsi="Arial" w:cs="Arial"/>
                <w:sz w:val="16"/>
                <w:szCs w:val="16"/>
              </w:rPr>
              <w:t>0.51</w:t>
            </w:r>
          </w:p>
        </w:tc>
        <w:tc>
          <w:tcPr>
            <w:tcW w:w="940" w:type="dxa"/>
            <w:vAlign w:val="bottom"/>
          </w:tcPr>
          <w:p w14:paraId="3F5CCC11" w14:textId="77777777" w:rsidR="004B413C" w:rsidRDefault="00EC2FEA">
            <w:pPr>
              <w:ind w:left="100"/>
              <w:rPr>
                <w:sz w:val="20"/>
                <w:szCs w:val="20"/>
              </w:rPr>
            </w:pPr>
            <w:r>
              <w:rPr>
                <w:rFonts w:ascii="Arial" w:eastAsia="Arial" w:hAnsi="Arial" w:cs="Arial"/>
                <w:sz w:val="16"/>
                <w:szCs w:val="16"/>
              </w:rPr>
              <w:t>September</w:t>
            </w:r>
          </w:p>
        </w:tc>
        <w:tc>
          <w:tcPr>
            <w:tcW w:w="860" w:type="dxa"/>
            <w:vAlign w:val="bottom"/>
          </w:tcPr>
          <w:p w14:paraId="660D6F6E" w14:textId="77777777" w:rsidR="004B413C" w:rsidRDefault="00EC2FEA">
            <w:pPr>
              <w:ind w:left="100"/>
              <w:rPr>
                <w:sz w:val="20"/>
                <w:szCs w:val="20"/>
              </w:rPr>
            </w:pPr>
            <w:r>
              <w:rPr>
                <w:rFonts w:ascii="Arial" w:eastAsia="Arial" w:hAnsi="Arial" w:cs="Arial"/>
                <w:sz w:val="16"/>
                <w:szCs w:val="16"/>
              </w:rPr>
              <w:t>March</w:t>
            </w:r>
          </w:p>
        </w:tc>
        <w:tc>
          <w:tcPr>
            <w:tcW w:w="1140" w:type="dxa"/>
            <w:vAlign w:val="bottom"/>
          </w:tcPr>
          <w:p w14:paraId="2C78C533" w14:textId="77777777" w:rsidR="004B413C" w:rsidRDefault="00EC2FEA">
            <w:pPr>
              <w:ind w:right="19"/>
              <w:jc w:val="right"/>
              <w:rPr>
                <w:sz w:val="20"/>
                <w:szCs w:val="20"/>
              </w:rPr>
            </w:pPr>
            <w:r>
              <w:rPr>
                <w:rFonts w:ascii="Arial" w:eastAsia="Arial" w:hAnsi="Arial" w:cs="Arial"/>
                <w:sz w:val="16"/>
                <w:szCs w:val="16"/>
              </w:rPr>
              <w:t>182</w:t>
            </w:r>
          </w:p>
        </w:tc>
        <w:tc>
          <w:tcPr>
            <w:tcW w:w="0" w:type="dxa"/>
            <w:vAlign w:val="bottom"/>
          </w:tcPr>
          <w:p w14:paraId="30320122" w14:textId="77777777" w:rsidR="004B413C" w:rsidRDefault="004B413C">
            <w:pPr>
              <w:rPr>
                <w:sz w:val="1"/>
                <w:szCs w:val="1"/>
              </w:rPr>
            </w:pPr>
          </w:p>
        </w:tc>
      </w:tr>
      <w:tr w:rsidR="004B413C" w14:paraId="52580981" w14:textId="77777777">
        <w:trPr>
          <w:trHeight w:val="40"/>
        </w:trPr>
        <w:tc>
          <w:tcPr>
            <w:tcW w:w="1480" w:type="dxa"/>
            <w:tcBorders>
              <w:bottom w:val="single" w:sz="8" w:space="0" w:color="auto"/>
            </w:tcBorders>
            <w:vAlign w:val="bottom"/>
          </w:tcPr>
          <w:p w14:paraId="175A6C75" w14:textId="77777777" w:rsidR="004B413C" w:rsidRDefault="004B413C">
            <w:pPr>
              <w:rPr>
                <w:sz w:val="3"/>
                <w:szCs w:val="3"/>
              </w:rPr>
            </w:pPr>
          </w:p>
        </w:tc>
        <w:tc>
          <w:tcPr>
            <w:tcW w:w="1580" w:type="dxa"/>
            <w:tcBorders>
              <w:bottom w:val="single" w:sz="8" w:space="0" w:color="auto"/>
            </w:tcBorders>
            <w:vAlign w:val="bottom"/>
          </w:tcPr>
          <w:p w14:paraId="02FF71EA" w14:textId="77777777" w:rsidR="004B413C" w:rsidRDefault="004B413C">
            <w:pPr>
              <w:rPr>
                <w:sz w:val="3"/>
                <w:szCs w:val="3"/>
              </w:rPr>
            </w:pPr>
          </w:p>
        </w:tc>
        <w:tc>
          <w:tcPr>
            <w:tcW w:w="1540" w:type="dxa"/>
            <w:tcBorders>
              <w:bottom w:val="single" w:sz="8" w:space="0" w:color="auto"/>
            </w:tcBorders>
            <w:vAlign w:val="bottom"/>
          </w:tcPr>
          <w:p w14:paraId="1CC1D455" w14:textId="77777777" w:rsidR="004B413C" w:rsidRDefault="004B413C">
            <w:pPr>
              <w:rPr>
                <w:sz w:val="3"/>
                <w:szCs w:val="3"/>
              </w:rPr>
            </w:pPr>
          </w:p>
        </w:tc>
        <w:tc>
          <w:tcPr>
            <w:tcW w:w="1760" w:type="dxa"/>
            <w:tcBorders>
              <w:bottom w:val="single" w:sz="8" w:space="0" w:color="auto"/>
            </w:tcBorders>
            <w:vAlign w:val="bottom"/>
          </w:tcPr>
          <w:p w14:paraId="52FB8ECE" w14:textId="77777777" w:rsidR="004B413C" w:rsidRDefault="004B413C">
            <w:pPr>
              <w:rPr>
                <w:sz w:val="3"/>
                <w:szCs w:val="3"/>
              </w:rPr>
            </w:pPr>
          </w:p>
        </w:tc>
        <w:tc>
          <w:tcPr>
            <w:tcW w:w="940" w:type="dxa"/>
            <w:tcBorders>
              <w:bottom w:val="single" w:sz="8" w:space="0" w:color="auto"/>
            </w:tcBorders>
            <w:vAlign w:val="bottom"/>
          </w:tcPr>
          <w:p w14:paraId="17A26216" w14:textId="77777777" w:rsidR="004B413C" w:rsidRDefault="004B413C">
            <w:pPr>
              <w:rPr>
                <w:sz w:val="3"/>
                <w:szCs w:val="3"/>
              </w:rPr>
            </w:pPr>
          </w:p>
        </w:tc>
        <w:tc>
          <w:tcPr>
            <w:tcW w:w="860" w:type="dxa"/>
            <w:tcBorders>
              <w:bottom w:val="single" w:sz="8" w:space="0" w:color="auto"/>
            </w:tcBorders>
            <w:vAlign w:val="bottom"/>
          </w:tcPr>
          <w:p w14:paraId="4B999306" w14:textId="77777777" w:rsidR="004B413C" w:rsidRDefault="004B413C">
            <w:pPr>
              <w:rPr>
                <w:sz w:val="3"/>
                <w:szCs w:val="3"/>
              </w:rPr>
            </w:pPr>
          </w:p>
        </w:tc>
        <w:tc>
          <w:tcPr>
            <w:tcW w:w="1140" w:type="dxa"/>
            <w:tcBorders>
              <w:bottom w:val="single" w:sz="8" w:space="0" w:color="auto"/>
            </w:tcBorders>
            <w:vAlign w:val="bottom"/>
          </w:tcPr>
          <w:p w14:paraId="5DAA2D63" w14:textId="77777777" w:rsidR="004B413C" w:rsidRDefault="004B413C">
            <w:pPr>
              <w:rPr>
                <w:sz w:val="3"/>
                <w:szCs w:val="3"/>
              </w:rPr>
            </w:pPr>
          </w:p>
        </w:tc>
        <w:tc>
          <w:tcPr>
            <w:tcW w:w="0" w:type="dxa"/>
            <w:vAlign w:val="bottom"/>
          </w:tcPr>
          <w:p w14:paraId="649C117E" w14:textId="77777777" w:rsidR="004B413C" w:rsidRDefault="004B413C">
            <w:pPr>
              <w:rPr>
                <w:sz w:val="1"/>
                <w:szCs w:val="1"/>
              </w:rPr>
            </w:pPr>
          </w:p>
        </w:tc>
      </w:tr>
    </w:tbl>
    <w:p w14:paraId="167187F0" w14:textId="77777777" w:rsidR="004B413C" w:rsidRDefault="004B413C">
      <w:pPr>
        <w:spacing w:line="372" w:lineRule="exact"/>
        <w:rPr>
          <w:sz w:val="20"/>
          <w:szCs w:val="20"/>
        </w:rPr>
      </w:pPr>
    </w:p>
    <w:p w14:paraId="1C78AF26" w14:textId="77777777" w:rsidR="004B413C" w:rsidRDefault="00EC2FEA">
      <w:pPr>
        <w:rPr>
          <w:sz w:val="20"/>
          <w:szCs w:val="20"/>
        </w:rPr>
      </w:pPr>
      <w:r>
        <w:rPr>
          <w:rFonts w:ascii="Arial" w:eastAsia="Arial" w:hAnsi="Arial" w:cs="Arial"/>
          <w:b/>
          <w:bCs/>
          <w:sz w:val="20"/>
          <w:szCs w:val="20"/>
        </w:rPr>
        <w:t>Revised water level threshold eﬀects</w:t>
      </w:r>
    </w:p>
    <w:p w14:paraId="5CE3F7AE" w14:textId="77777777" w:rsidR="004B413C" w:rsidRDefault="004B413C">
      <w:pPr>
        <w:spacing w:line="258" w:lineRule="exact"/>
        <w:rPr>
          <w:sz w:val="20"/>
          <w:szCs w:val="20"/>
        </w:rPr>
      </w:pPr>
    </w:p>
    <w:p w14:paraId="30A1B4DD" w14:textId="77777777" w:rsidR="004B413C" w:rsidRDefault="00EC2FEA">
      <w:pPr>
        <w:spacing w:line="302" w:lineRule="auto"/>
        <w:ind w:hanging="6"/>
        <w:jc w:val="both"/>
        <w:rPr>
          <w:sz w:val="20"/>
          <w:szCs w:val="20"/>
        </w:rPr>
      </w:pPr>
      <w:r>
        <w:rPr>
          <w:rFonts w:ascii="Arial" w:eastAsia="Arial" w:hAnsi="Arial" w:cs="Arial"/>
          <w:sz w:val="20"/>
          <w:szCs w:val="20"/>
        </w:rPr>
        <w:t>The site values of Lake Jandabup are likely to be maintained under the proposed changes to groundwater abstraction (Table 13).</w:t>
      </w:r>
    </w:p>
    <w:p w14:paraId="46A45648" w14:textId="77777777" w:rsidR="004B413C" w:rsidRDefault="004B413C">
      <w:pPr>
        <w:sectPr w:rsidR="004B413C">
          <w:pgSz w:w="12240" w:h="15840"/>
          <w:pgMar w:top="1440" w:right="1440" w:bottom="307" w:left="1440" w:header="0" w:footer="0" w:gutter="0"/>
          <w:cols w:space="720" w:equalWidth="0">
            <w:col w:w="9360"/>
          </w:cols>
        </w:sectPr>
      </w:pPr>
    </w:p>
    <w:p w14:paraId="298ED363" w14:textId="77777777" w:rsidR="004B413C" w:rsidRDefault="004B413C">
      <w:pPr>
        <w:spacing w:line="200" w:lineRule="exact"/>
        <w:rPr>
          <w:sz w:val="20"/>
          <w:szCs w:val="20"/>
        </w:rPr>
      </w:pPr>
    </w:p>
    <w:p w14:paraId="67503E86" w14:textId="77777777" w:rsidR="004B413C" w:rsidRDefault="004B413C">
      <w:pPr>
        <w:spacing w:line="200" w:lineRule="exact"/>
        <w:rPr>
          <w:sz w:val="20"/>
          <w:szCs w:val="20"/>
        </w:rPr>
      </w:pPr>
    </w:p>
    <w:p w14:paraId="0C7B986A" w14:textId="77777777" w:rsidR="004B413C" w:rsidRDefault="004B413C">
      <w:pPr>
        <w:spacing w:line="200" w:lineRule="exact"/>
        <w:rPr>
          <w:sz w:val="20"/>
          <w:szCs w:val="20"/>
        </w:rPr>
      </w:pPr>
    </w:p>
    <w:p w14:paraId="7C92C60A" w14:textId="77777777" w:rsidR="004B413C" w:rsidRDefault="004B413C">
      <w:pPr>
        <w:spacing w:line="200" w:lineRule="exact"/>
        <w:rPr>
          <w:sz w:val="20"/>
          <w:szCs w:val="20"/>
        </w:rPr>
      </w:pPr>
    </w:p>
    <w:p w14:paraId="25C45BEE" w14:textId="77777777" w:rsidR="004B413C" w:rsidRDefault="004B413C">
      <w:pPr>
        <w:spacing w:line="200" w:lineRule="exact"/>
        <w:rPr>
          <w:sz w:val="20"/>
          <w:szCs w:val="20"/>
        </w:rPr>
      </w:pPr>
    </w:p>
    <w:p w14:paraId="79077B52" w14:textId="77777777" w:rsidR="004B413C" w:rsidRDefault="004B413C">
      <w:pPr>
        <w:spacing w:line="200" w:lineRule="exact"/>
        <w:rPr>
          <w:sz w:val="20"/>
          <w:szCs w:val="20"/>
        </w:rPr>
      </w:pPr>
    </w:p>
    <w:p w14:paraId="2F12EC08" w14:textId="77777777" w:rsidR="004B413C" w:rsidRDefault="004B413C">
      <w:pPr>
        <w:spacing w:line="200" w:lineRule="exact"/>
        <w:rPr>
          <w:sz w:val="20"/>
          <w:szCs w:val="20"/>
        </w:rPr>
      </w:pPr>
    </w:p>
    <w:p w14:paraId="03F5B079" w14:textId="77777777" w:rsidR="004B413C" w:rsidRDefault="004B413C">
      <w:pPr>
        <w:spacing w:line="200" w:lineRule="exact"/>
        <w:rPr>
          <w:sz w:val="20"/>
          <w:szCs w:val="20"/>
        </w:rPr>
      </w:pPr>
    </w:p>
    <w:p w14:paraId="037FC2F7" w14:textId="77777777" w:rsidR="004B413C" w:rsidRDefault="004B413C">
      <w:pPr>
        <w:spacing w:line="200" w:lineRule="exact"/>
        <w:rPr>
          <w:sz w:val="20"/>
          <w:szCs w:val="20"/>
        </w:rPr>
      </w:pPr>
    </w:p>
    <w:p w14:paraId="57672943" w14:textId="77777777" w:rsidR="004B413C" w:rsidRDefault="004B413C">
      <w:pPr>
        <w:spacing w:line="200" w:lineRule="exact"/>
        <w:rPr>
          <w:sz w:val="20"/>
          <w:szCs w:val="20"/>
        </w:rPr>
      </w:pPr>
    </w:p>
    <w:p w14:paraId="2BA6DDA3" w14:textId="77777777" w:rsidR="004B413C" w:rsidRDefault="004B413C">
      <w:pPr>
        <w:spacing w:line="200" w:lineRule="exact"/>
        <w:rPr>
          <w:sz w:val="20"/>
          <w:szCs w:val="20"/>
        </w:rPr>
      </w:pPr>
    </w:p>
    <w:p w14:paraId="3B917814" w14:textId="77777777" w:rsidR="004B413C" w:rsidRDefault="004B413C">
      <w:pPr>
        <w:spacing w:line="200" w:lineRule="exact"/>
        <w:rPr>
          <w:sz w:val="20"/>
          <w:szCs w:val="20"/>
        </w:rPr>
      </w:pPr>
    </w:p>
    <w:p w14:paraId="56B86424" w14:textId="77777777" w:rsidR="004B413C" w:rsidRDefault="004B413C">
      <w:pPr>
        <w:spacing w:line="200" w:lineRule="exact"/>
        <w:rPr>
          <w:sz w:val="20"/>
          <w:szCs w:val="20"/>
        </w:rPr>
      </w:pPr>
    </w:p>
    <w:p w14:paraId="7AE6A0DA" w14:textId="77777777" w:rsidR="004B413C" w:rsidRDefault="004B413C">
      <w:pPr>
        <w:spacing w:line="200" w:lineRule="exact"/>
        <w:rPr>
          <w:sz w:val="20"/>
          <w:szCs w:val="20"/>
        </w:rPr>
      </w:pPr>
    </w:p>
    <w:p w14:paraId="7CB5BAFC" w14:textId="77777777" w:rsidR="004B413C" w:rsidRDefault="004B413C">
      <w:pPr>
        <w:spacing w:line="200" w:lineRule="exact"/>
        <w:rPr>
          <w:sz w:val="20"/>
          <w:szCs w:val="20"/>
        </w:rPr>
      </w:pPr>
    </w:p>
    <w:p w14:paraId="62D3560C" w14:textId="77777777" w:rsidR="004B413C" w:rsidRDefault="004B413C">
      <w:pPr>
        <w:spacing w:line="200" w:lineRule="exact"/>
        <w:rPr>
          <w:sz w:val="20"/>
          <w:szCs w:val="20"/>
        </w:rPr>
      </w:pPr>
    </w:p>
    <w:p w14:paraId="6098F7FA" w14:textId="77777777" w:rsidR="004B413C" w:rsidRDefault="004B413C">
      <w:pPr>
        <w:spacing w:line="200" w:lineRule="exact"/>
        <w:rPr>
          <w:sz w:val="20"/>
          <w:szCs w:val="20"/>
        </w:rPr>
      </w:pPr>
    </w:p>
    <w:p w14:paraId="676E280E" w14:textId="77777777" w:rsidR="004B413C" w:rsidRDefault="004B413C">
      <w:pPr>
        <w:spacing w:line="200" w:lineRule="exact"/>
        <w:rPr>
          <w:sz w:val="20"/>
          <w:szCs w:val="20"/>
        </w:rPr>
      </w:pPr>
    </w:p>
    <w:p w14:paraId="0803930E" w14:textId="77777777" w:rsidR="004B413C" w:rsidRDefault="004B413C">
      <w:pPr>
        <w:spacing w:line="200" w:lineRule="exact"/>
        <w:rPr>
          <w:sz w:val="20"/>
          <w:szCs w:val="20"/>
        </w:rPr>
      </w:pPr>
    </w:p>
    <w:p w14:paraId="0C2D3E21" w14:textId="77777777" w:rsidR="004B413C" w:rsidRDefault="004B413C">
      <w:pPr>
        <w:spacing w:line="200" w:lineRule="exact"/>
        <w:rPr>
          <w:sz w:val="20"/>
          <w:szCs w:val="20"/>
        </w:rPr>
      </w:pPr>
    </w:p>
    <w:p w14:paraId="3EB53AC0" w14:textId="77777777" w:rsidR="004B413C" w:rsidRDefault="004B413C">
      <w:pPr>
        <w:spacing w:line="200" w:lineRule="exact"/>
        <w:rPr>
          <w:sz w:val="20"/>
          <w:szCs w:val="20"/>
        </w:rPr>
      </w:pPr>
    </w:p>
    <w:p w14:paraId="499BAB85" w14:textId="77777777" w:rsidR="004B413C" w:rsidRDefault="004B413C">
      <w:pPr>
        <w:spacing w:line="200" w:lineRule="exact"/>
        <w:rPr>
          <w:sz w:val="20"/>
          <w:szCs w:val="20"/>
        </w:rPr>
      </w:pPr>
    </w:p>
    <w:p w14:paraId="740FEA00" w14:textId="77777777" w:rsidR="004B413C" w:rsidRDefault="004B413C">
      <w:pPr>
        <w:spacing w:line="200" w:lineRule="exact"/>
        <w:rPr>
          <w:sz w:val="20"/>
          <w:szCs w:val="20"/>
        </w:rPr>
      </w:pPr>
    </w:p>
    <w:p w14:paraId="2190F64A" w14:textId="77777777" w:rsidR="004B413C" w:rsidRDefault="004B413C">
      <w:pPr>
        <w:spacing w:line="200" w:lineRule="exact"/>
        <w:rPr>
          <w:sz w:val="20"/>
          <w:szCs w:val="20"/>
        </w:rPr>
      </w:pPr>
    </w:p>
    <w:p w14:paraId="51454B20" w14:textId="77777777" w:rsidR="004B413C" w:rsidRDefault="004B413C">
      <w:pPr>
        <w:spacing w:line="200" w:lineRule="exact"/>
        <w:rPr>
          <w:sz w:val="20"/>
          <w:szCs w:val="20"/>
        </w:rPr>
      </w:pPr>
    </w:p>
    <w:p w14:paraId="6A5FE716" w14:textId="77777777" w:rsidR="004B413C" w:rsidRDefault="004B413C">
      <w:pPr>
        <w:spacing w:line="200" w:lineRule="exact"/>
        <w:rPr>
          <w:sz w:val="20"/>
          <w:szCs w:val="20"/>
        </w:rPr>
      </w:pPr>
    </w:p>
    <w:p w14:paraId="7C31165F" w14:textId="77777777" w:rsidR="004B413C" w:rsidRDefault="004B413C">
      <w:pPr>
        <w:spacing w:line="200" w:lineRule="exact"/>
        <w:rPr>
          <w:sz w:val="20"/>
          <w:szCs w:val="20"/>
        </w:rPr>
      </w:pPr>
    </w:p>
    <w:p w14:paraId="0234437C" w14:textId="77777777" w:rsidR="004B413C" w:rsidRDefault="004B413C">
      <w:pPr>
        <w:spacing w:line="200" w:lineRule="exact"/>
        <w:rPr>
          <w:sz w:val="20"/>
          <w:szCs w:val="20"/>
        </w:rPr>
      </w:pPr>
    </w:p>
    <w:p w14:paraId="2A0DA106" w14:textId="77777777" w:rsidR="004B413C" w:rsidRDefault="004B413C">
      <w:pPr>
        <w:spacing w:line="200" w:lineRule="exact"/>
        <w:rPr>
          <w:sz w:val="20"/>
          <w:szCs w:val="20"/>
        </w:rPr>
      </w:pPr>
    </w:p>
    <w:p w14:paraId="67E726C4" w14:textId="77777777" w:rsidR="004B413C" w:rsidRDefault="004B413C">
      <w:pPr>
        <w:spacing w:line="200" w:lineRule="exact"/>
        <w:rPr>
          <w:sz w:val="20"/>
          <w:szCs w:val="20"/>
        </w:rPr>
      </w:pPr>
    </w:p>
    <w:p w14:paraId="29C717E7" w14:textId="77777777" w:rsidR="004B413C" w:rsidRDefault="004B413C">
      <w:pPr>
        <w:spacing w:line="200" w:lineRule="exact"/>
        <w:rPr>
          <w:sz w:val="20"/>
          <w:szCs w:val="20"/>
        </w:rPr>
      </w:pPr>
    </w:p>
    <w:p w14:paraId="55ECC592" w14:textId="77777777" w:rsidR="004B413C" w:rsidRDefault="004B413C">
      <w:pPr>
        <w:spacing w:line="200" w:lineRule="exact"/>
        <w:rPr>
          <w:sz w:val="20"/>
          <w:szCs w:val="20"/>
        </w:rPr>
      </w:pPr>
    </w:p>
    <w:p w14:paraId="776444E8" w14:textId="77777777" w:rsidR="004B413C" w:rsidRDefault="004B413C">
      <w:pPr>
        <w:spacing w:line="200" w:lineRule="exact"/>
        <w:rPr>
          <w:sz w:val="20"/>
          <w:szCs w:val="20"/>
        </w:rPr>
      </w:pPr>
    </w:p>
    <w:p w14:paraId="5CB47470" w14:textId="77777777" w:rsidR="004B413C" w:rsidRDefault="004B413C">
      <w:pPr>
        <w:spacing w:line="200" w:lineRule="exact"/>
        <w:rPr>
          <w:sz w:val="20"/>
          <w:szCs w:val="20"/>
        </w:rPr>
      </w:pPr>
    </w:p>
    <w:p w14:paraId="11E3C5C8" w14:textId="77777777" w:rsidR="004B413C" w:rsidRDefault="004B413C">
      <w:pPr>
        <w:spacing w:line="200" w:lineRule="exact"/>
        <w:rPr>
          <w:sz w:val="20"/>
          <w:szCs w:val="20"/>
        </w:rPr>
      </w:pPr>
    </w:p>
    <w:p w14:paraId="6A273C01" w14:textId="77777777" w:rsidR="004B413C" w:rsidRDefault="004B413C">
      <w:pPr>
        <w:spacing w:line="200" w:lineRule="exact"/>
        <w:rPr>
          <w:sz w:val="20"/>
          <w:szCs w:val="20"/>
        </w:rPr>
      </w:pPr>
    </w:p>
    <w:p w14:paraId="7E35F4F6" w14:textId="77777777" w:rsidR="004B413C" w:rsidRDefault="004B413C">
      <w:pPr>
        <w:spacing w:line="200" w:lineRule="exact"/>
        <w:rPr>
          <w:sz w:val="20"/>
          <w:szCs w:val="20"/>
        </w:rPr>
      </w:pPr>
    </w:p>
    <w:p w14:paraId="77037235" w14:textId="77777777" w:rsidR="004B413C" w:rsidRDefault="004B413C">
      <w:pPr>
        <w:spacing w:line="200" w:lineRule="exact"/>
        <w:rPr>
          <w:sz w:val="20"/>
          <w:szCs w:val="20"/>
        </w:rPr>
      </w:pPr>
    </w:p>
    <w:p w14:paraId="5A414A5F" w14:textId="77777777" w:rsidR="004B413C" w:rsidRDefault="004B413C">
      <w:pPr>
        <w:spacing w:line="200" w:lineRule="exact"/>
        <w:rPr>
          <w:sz w:val="20"/>
          <w:szCs w:val="20"/>
        </w:rPr>
      </w:pPr>
    </w:p>
    <w:p w14:paraId="15CF06BD" w14:textId="77777777" w:rsidR="004B413C" w:rsidRDefault="004B413C">
      <w:pPr>
        <w:spacing w:line="200" w:lineRule="exact"/>
        <w:rPr>
          <w:sz w:val="20"/>
          <w:szCs w:val="20"/>
        </w:rPr>
      </w:pPr>
    </w:p>
    <w:p w14:paraId="42424D89" w14:textId="77777777" w:rsidR="004B413C" w:rsidRDefault="004B413C">
      <w:pPr>
        <w:spacing w:line="200" w:lineRule="exact"/>
        <w:rPr>
          <w:sz w:val="20"/>
          <w:szCs w:val="20"/>
        </w:rPr>
      </w:pPr>
    </w:p>
    <w:p w14:paraId="04A5688D" w14:textId="77777777" w:rsidR="004B413C" w:rsidRDefault="004B413C">
      <w:pPr>
        <w:spacing w:line="200" w:lineRule="exact"/>
        <w:rPr>
          <w:sz w:val="20"/>
          <w:szCs w:val="20"/>
        </w:rPr>
      </w:pPr>
    </w:p>
    <w:p w14:paraId="58A88C4A" w14:textId="77777777" w:rsidR="004B413C" w:rsidRDefault="004B413C">
      <w:pPr>
        <w:spacing w:line="200" w:lineRule="exact"/>
        <w:rPr>
          <w:sz w:val="20"/>
          <w:szCs w:val="20"/>
        </w:rPr>
      </w:pPr>
    </w:p>
    <w:p w14:paraId="551ACD05" w14:textId="77777777" w:rsidR="004B413C" w:rsidRDefault="004B413C">
      <w:pPr>
        <w:spacing w:line="200" w:lineRule="exact"/>
        <w:rPr>
          <w:sz w:val="20"/>
          <w:szCs w:val="20"/>
        </w:rPr>
      </w:pPr>
    </w:p>
    <w:p w14:paraId="0038265E" w14:textId="77777777" w:rsidR="004B413C" w:rsidRDefault="004B413C">
      <w:pPr>
        <w:spacing w:line="200" w:lineRule="exact"/>
        <w:rPr>
          <w:sz w:val="20"/>
          <w:szCs w:val="20"/>
        </w:rPr>
      </w:pPr>
    </w:p>
    <w:p w14:paraId="052486B2" w14:textId="77777777" w:rsidR="004B413C" w:rsidRDefault="004B413C">
      <w:pPr>
        <w:spacing w:line="200" w:lineRule="exact"/>
        <w:rPr>
          <w:sz w:val="20"/>
          <w:szCs w:val="20"/>
        </w:rPr>
      </w:pPr>
    </w:p>
    <w:p w14:paraId="65500406" w14:textId="77777777" w:rsidR="004B413C" w:rsidRDefault="004B413C">
      <w:pPr>
        <w:spacing w:line="200" w:lineRule="exact"/>
        <w:rPr>
          <w:sz w:val="20"/>
          <w:szCs w:val="20"/>
        </w:rPr>
      </w:pPr>
    </w:p>
    <w:p w14:paraId="49B74C95" w14:textId="77777777" w:rsidR="004B413C" w:rsidRDefault="004B413C">
      <w:pPr>
        <w:spacing w:line="200" w:lineRule="exact"/>
        <w:rPr>
          <w:sz w:val="20"/>
          <w:szCs w:val="20"/>
        </w:rPr>
      </w:pPr>
    </w:p>
    <w:p w14:paraId="1801C121" w14:textId="77777777" w:rsidR="004B413C" w:rsidRDefault="004B413C">
      <w:pPr>
        <w:spacing w:line="357" w:lineRule="exact"/>
        <w:rPr>
          <w:sz w:val="20"/>
          <w:szCs w:val="20"/>
        </w:rPr>
      </w:pPr>
    </w:p>
    <w:p w14:paraId="165AD007" w14:textId="77777777" w:rsidR="004B413C" w:rsidRDefault="00EC2FEA">
      <w:pPr>
        <w:jc w:val="center"/>
        <w:rPr>
          <w:sz w:val="20"/>
          <w:szCs w:val="20"/>
        </w:rPr>
      </w:pPr>
      <w:r>
        <w:rPr>
          <w:rFonts w:ascii="Arial" w:eastAsia="Arial" w:hAnsi="Arial" w:cs="Arial"/>
          <w:sz w:val="17"/>
          <w:szCs w:val="17"/>
        </w:rPr>
        <w:t>70</w:t>
      </w:r>
    </w:p>
    <w:p w14:paraId="34EB697F" w14:textId="77777777" w:rsidR="004B413C" w:rsidRDefault="004B413C">
      <w:pPr>
        <w:sectPr w:rsidR="004B413C">
          <w:type w:val="continuous"/>
          <w:pgSz w:w="12240" w:h="15840"/>
          <w:pgMar w:top="1440" w:right="1440" w:bottom="307" w:left="1440" w:header="0" w:footer="0" w:gutter="0"/>
          <w:cols w:space="720" w:equalWidth="0">
            <w:col w:w="9360"/>
          </w:cols>
        </w:sectPr>
      </w:pPr>
    </w:p>
    <w:p w14:paraId="463AF584" w14:textId="77777777" w:rsidR="004B413C" w:rsidRDefault="00EC2FEA">
      <w:pPr>
        <w:spacing w:line="200" w:lineRule="exact"/>
        <w:rPr>
          <w:sz w:val="20"/>
          <w:szCs w:val="20"/>
        </w:rPr>
      </w:pPr>
      <w:bookmarkStart w:id="108" w:name="page71"/>
      <w:bookmarkEnd w:id="108"/>
      <w:r>
        <w:rPr>
          <w:noProof/>
          <w:sz w:val="20"/>
          <w:szCs w:val="20"/>
        </w:rPr>
        <w:lastRenderedPageBreak/>
        <w:drawing>
          <wp:anchor distT="0" distB="0" distL="114300" distR="114300" simplePos="0" relativeHeight="251850752" behindDoc="1" locked="0" layoutInCell="0" allowOverlap="1" wp14:anchorId="73BC4B5A" wp14:editId="19A3B156">
            <wp:simplePos x="0" y="0"/>
            <wp:positionH relativeFrom="page">
              <wp:posOffset>1453515</wp:posOffset>
            </wp:positionH>
            <wp:positionV relativeFrom="page">
              <wp:posOffset>2586355</wp:posOffset>
            </wp:positionV>
            <wp:extent cx="5335270" cy="3674745"/>
            <wp:effectExtent l="0" t="0" r="0" b="0"/>
            <wp:wrapNone/>
            <wp:docPr id="901" name="Picture 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1"/>
                    <pic:cNvPicPr>
                      <a:picLocks noChangeAspect="1" noChangeArrowheads="1"/>
                    </pic:cNvPicPr>
                  </pic:nvPicPr>
                  <pic:blipFill>
                    <a:blip r:embed="rId579"/>
                    <a:srcRect/>
                    <a:stretch>
                      <a:fillRect/>
                    </a:stretch>
                  </pic:blipFill>
                  <pic:spPr bwMode="auto">
                    <a:xfrm>
                      <a:off x="0" y="0"/>
                      <a:ext cx="5335270" cy="3674745"/>
                    </a:xfrm>
                    <a:prstGeom prst="rect">
                      <a:avLst/>
                    </a:prstGeom>
                    <a:noFill/>
                  </pic:spPr>
                </pic:pic>
              </a:graphicData>
            </a:graphic>
          </wp:anchor>
        </w:drawing>
      </w:r>
    </w:p>
    <w:p w14:paraId="5EE9B4A0" w14:textId="77777777" w:rsidR="004B413C" w:rsidRDefault="004B413C">
      <w:pPr>
        <w:spacing w:line="200" w:lineRule="exact"/>
        <w:rPr>
          <w:sz w:val="20"/>
          <w:szCs w:val="20"/>
        </w:rPr>
      </w:pPr>
    </w:p>
    <w:p w14:paraId="46C338A3" w14:textId="77777777" w:rsidR="004B413C" w:rsidRDefault="004B413C">
      <w:pPr>
        <w:spacing w:line="200" w:lineRule="exact"/>
        <w:rPr>
          <w:sz w:val="20"/>
          <w:szCs w:val="20"/>
        </w:rPr>
      </w:pPr>
    </w:p>
    <w:p w14:paraId="4A60AF3D" w14:textId="77777777" w:rsidR="004B413C" w:rsidRDefault="004B413C">
      <w:pPr>
        <w:spacing w:line="200" w:lineRule="exact"/>
        <w:rPr>
          <w:sz w:val="20"/>
          <w:szCs w:val="20"/>
        </w:rPr>
      </w:pPr>
    </w:p>
    <w:p w14:paraId="7A2F91D2" w14:textId="77777777" w:rsidR="004B413C" w:rsidRDefault="004B413C">
      <w:pPr>
        <w:spacing w:line="200" w:lineRule="exact"/>
        <w:rPr>
          <w:sz w:val="20"/>
          <w:szCs w:val="20"/>
        </w:rPr>
      </w:pPr>
    </w:p>
    <w:p w14:paraId="0DFA1D41" w14:textId="77777777" w:rsidR="004B413C" w:rsidRDefault="004B413C">
      <w:pPr>
        <w:spacing w:line="200" w:lineRule="exact"/>
        <w:rPr>
          <w:sz w:val="20"/>
          <w:szCs w:val="20"/>
        </w:rPr>
      </w:pPr>
    </w:p>
    <w:p w14:paraId="4F40F2BF" w14:textId="77777777" w:rsidR="004B413C" w:rsidRDefault="004B413C">
      <w:pPr>
        <w:spacing w:line="200" w:lineRule="exact"/>
        <w:rPr>
          <w:sz w:val="20"/>
          <w:szCs w:val="20"/>
        </w:rPr>
      </w:pPr>
    </w:p>
    <w:p w14:paraId="09AD62B4" w14:textId="77777777" w:rsidR="004B413C" w:rsidRDefault="004B413C">
      <w:pPr>
        <w:spacing w:line="200" w:lineRule="exact"/>
        <w:rPr>
          <w:sz w:val="20"/>
          <w:szCs w:val="20"/>
        </w:rPr>
      </w:pPr>
    </w:p>
    <w:p w14:paraId="5BB05AA5" w14:textId="77777777" w:rsidR="004B413C" w:rsidRDefault="004B413C">
      <w:pPr>
        <w:spacing w:line="200" w:lineRule="exact"/>
        <w:rPr>
          <w:sz w:val="20"/>
          <w:szCs w:val="20"/>
        </w:rPr>
      </w:pPr>
    </w:p>
    <w:p w14:paraId="1792622E" w14:textId="77777777" w:rsidR="004B413C" w:rsidRDefault="004B413C">
      <w:pPr>
        <w:spacing w:line="200" w:lineRule="exact"/>
        <w:rPr>
          <w:sz w:val="20"/>
          <w:szCs w:val="20"/>
        </w:rPr>
      </w:pPr>
    </w:p>
    <w:p w14:paraId="65CD4A50" w14:textId="77777777" w:rsidR="004B413C" w:rsidRDefault="004B413C">
      <w:pPr>
        <w:spacing w:line="200" w:lineRule="exact"/>
        <w:rPr>
          <w:sz w:val="20"/>
          <w:szCs w:val="20"/>
        </w:rPr>
      </w:pPr>
    </w:p>
    <w:p w14:paraId="0FA8C378" w14:textId="77777777" w:rsidR="004B413C" w:rsidRDefault="004B413C">
      <w:pPr>
        <w:spacing w:line="200" w:lineRule="exact"/>
        <w:rPr>
          <w:sz w:val="20"/>
          <w:szCs w:val="20"/>
        </w:rPr>
      </w:pPr>
    </w:p>
    <w:p w14:paraId="585F955B" w14:textId="77777777" w:rsidR="004B413C" w:rsidRDefault="004B413C">
      <w:pPr>
        <w:spacing w:line="200" w:lineRule="exact"/>
        <w:rPr>
          <w:sz w:val="20"/>
          <w:szCs w:val="20"/>
        </w:rPr>
      </w:pPr>
    </w:p>
    <w:p w14:paraId="65F197D4" w14:textId="77777777" w:rsidR="004B413C" w:rsidRDefault="004B413C">
      <w:pPr>
        <w:spacing w:line="200" w:lineRule="exact"/>
        <w:rPr>
          <w:sz w:val="20"/>
          <w:szCs w:val="20"/>
        </w:rPr>
      </w:pPr>
    </w:p>
    <w:p w14:paraId="005A7CB5" w14:textId="77777777" w:rsidR="004B413C" w:rsidRDefault="004B413C">
      <w:pPr>
        <w:spacing w:line="200" w:lineRule="exact"/>
        <w:rPr>
          <w:sz w:val="20"/>
          <w:szCs w:val="20"/>
        </w:rPr>
      </w:pPr>
    </w:p>
    <w:p w14:paraId="2A6ED351" w14:textId="77777777" w:rsidR="004B413C" w:rsidRDefault="004B413C">
      <w:pPr>
        <w:spacing w:line="200" w:lineRule="exact"/>
        <w:rPr>
          <w:sz w:val="20"/>
          <w:szCs w:val="20"/>
        </w:rPr>
      </w:pPr>
    </w:p>
    <w:p w14:paraId="78ADA0AB" w14:textId="77777777" w:rsidR="004B413C" w:rsidRDefault="004B413C">
      <w:pPr>
        <w:spacing w:line="200" w:lineRule="exact"/>
        <w:rPr>
          <w:sz w:val="20"/>
          <w:szCs w:val="20"/>
        </w:rPr>
      </w:pPr>
    </w:p>
    <w:p w14:paraId="37F9AAF8" w14:textId="77777777" w:rsidR="004B413C" w:rsidRDefault="004B413C">
      <w:pPr>
        <w:spacing w:line="200" w:lineRule="exact"/>
        <w:rPr>
          <w:sz w:val="20"/>
          <w:szCs w:val="20"/>
        </w:rPr>
      </w:pPr>
    </w:p>
    <w:p w14:paraId="0020C6D6" w14:textId="77777777" w:rsidR="004B413C" w:rsidRDefault="004B413C">
      <w:pPr>
        <w:spacing w:line="340" w:lineRule="exact"/>
        <w:rPr>
          <w:sz w:val="20"/>
          <w:szCs w:val="20"/>
        </w:rPr>
      </w:pPr>
    </w:p>
    <w:tbl>
      <w:tblPr>
        <w:tblW w:w="0" w:type="auto"/>
        <w:tblInd w:w="20" w:type="dxa"/>
        <w:tblLayout w:type="fixed"/>
        <w:tblCellMar>
          <w:left w:w="0" w:type="dxa"/>
          <w:right w:w="0" w:type="dxa"/>
        </w:tblCellMar>
        <w:tblLook w:val="04A0" w:firstRow="1" w:lastRow="0" w:firstColumn="1" w:lastColumn="0" w:noHBand="0" w:noVBand="1"/>
      </w:tblPr>
      <w:tblGrid>
        <w:gridCol w:w="360"/>
        <w:gridCol w:w="1740"/>
        <w:gridCol w:w="1700"/>
        <w:gridCol w:w="1040"/>
        <w:gridCol w:w="2320"/>
        <w:gridCol w:w="1820"/>
        <w:gridCol w:w="20"/>
      </w:tblGrid>
      <w:tr w:rsidR="004B413C" w14:paraId="6F75C970" w14:textId="77777777">
        <w:trPr>
          <w:trHeight w:val="207"/>
        </w:trPr>
        <w:tc>
          <w:tcPr>
            <w:tcW w:w="360" w:type="dxa"/>
            <w:vAlign w:val="bottom"/>
          </w:tcPr>
          <w:p w14:paraId="0478B1F3" w14:textId="77777777" w:rsidR="004B413C" w:rsidRDefault="004B413C">
            <w:pPr>
              <w:rPr>
                <w:sz w:val="18"/>
                <w:szCs w:val="18"/>
              </w:rPr>
            </w:pPr>
          </w:p>
        </w:tc>
        <w:tc>
          <w:tcPr>
            <w:tcW w:w="1740" w:type="dxa"/>
            <w:vAlign w:val="bottom"/>
          </w:tcPr>
          <w:p w14:paraId="254F5F38" w14:textId="77777777" w:rsidR="004B413C" w:rsidRDefault="00EC2FEA">
            <w:pPr>
              <w:ind w:right="1230"/>
              <w:jc w:val="right"/>
              <w:rPr>
                <w:sz w:val="20"/>
                <w:szCs w:val="20"/>
              </w:rPr>
            </w:pPr>
            <w:r>
              <w:rPr>
                <w:rFonts w:ascii="Arial" w:eastAsia="Arial" w:hAnsi="Arial" w:cs="Arial"/>
                <w:color w:val="4D4D4D"/>
                <w:sz w:val="18"/>
                <w:szCs w:val="18"/>
              </w:rPr>
              <w:t>45.0</w:t>
            </w:r>
          </w:p>
        </w:tc>
        <w:tc>
          <w:tcPr>
            <w:tcW w:w="1700" w:type="dxa"/>
            <w:vAlign w:val="bottom"/>
          </w:tcPr>
          <w:p w14:paraId="7104A212" w14:textId="77777777" w:rsidR="004B413C" w:rsidRDefault="004B413C">
            <w:pPr>
              <w:rPr>
                <w:sz w:val="18"/>
                <w:szCs w:val="18"/>
              </w:rPr>
            </w:pPr>
          </w:p>
        </w:tc>
        <w:tc>
          <w:tcPr>
            <w:tcW w:w="1040" w:type="dxa"/>
            <w:vAlign w:val="bottom"/>
          </w:tcPr>
          <w:p w14:paraId="59CA856F" w14:textId="77777777" w:rsidR="004B413C" w:rsidRDefault="004B413C">
            <w:pPr>
              <w:rPr>
                <w:sz w:val="18"/>
                <w:szCs w:val="18"/>
              </w:rPr>
            </w:pPr>
          </w:p>
        </w:tc>
        <w:tc>
          <w:tcPr>
            <w:tcW w:w="2320" w:type="dxa"/>
            <w:vAlign w:val="bottom"/>
          </w:tcPr>
          <w:p w14:paraId="496DE357" w14:textId="77777777" w:rsidR="004B413C" w:rsidRDefault="004B413C">
            <w:pPr>
              <w:rPr>
                <w:sz w:val="18"/>
                <w:szCs w:val="18"/>
              </w:rPr>
            </w:pPr>
          </w:p>
        </w:tc>
        <w:tc>
          <w:tcPr>
            <w:tcW w:w="1820" w:type="dxa"/>
            <w:vAlign w:val="bottom"/>
          </w:tcPr>
          <w:p w14:paraId="17B76FA7" w14:textId="77777777" w:rsidR="004B413C" w:rsidRDefault="004B413C">
            <w:pPr>
              <w:rPr>
                <w:sz w:val="18"/>
                <w:szCs w:val="18"/>
              </w:rPr>
            </w:pPr>
          </w:p>
        </w:tc>
        <w:tc>
          <w:tcPr>
            <w:tcW w:w="0" w:type="dxa"/>
            <w:vAlign w:val="bottom"/>
          </w:tcPr>
          <w:p w14:paraId="7343147C" w14:textId="77777777" w:rsidR="004B413C" w:rsidRDefault="004B413C">
            <w:pPr>
              <w:rPr>
                <w:sz w:val="1"/>
                <w:szCs w:val="1"/>
              </w:rPr>
            </w:pPr>
          </w:p>
        </w:tc>
      </w:tr>
      <w:tr w:rsidR="004B413C" w14:paraId="27860EB1" w14:textId="77777777">
        <w:trPr>
          <w:trHeight w:val="1165"/>
        </w:trPr>
        <w:tc>
          <w:tcPr>
            <w:tcW w:w="360" w:type="dxa"/>
            <w:textDirection w:val="btLr"/>
            <w:vAlign w:val="bottom"/>
          </w:tcPr>
          <w:p w14:paraId="14BDB936" w14:textId="77777777" w:rsidR="004B413C" w:rsidRDefault="00EC2FEA">
            <w:pPr>
              <w:rPr>
                <w:sz w:val="20"/>
                <w:szCs w:val="20"/>
              </w:rPr>
            </w:pPr>
            <w:r>
              <w:rPr>
                <w:rFonts w:ascii="Symbol" w:eastAsia="Symbol" w:hAnsi="Symbol" w:cs="Symbol"/>
                <w:w w:val="70"/>
                <w:sz w:val="28"/>
                <w:szCs w:val="28"/>
              </w:rPr>
              <w:t>(     )</w:t>
            </w:r>
            <w:r>
              <w:rPr>
                <w:rFonts w:ascii="Arial" w:eastAsia="Arial" w:hAnsi="Arial" w:cs="Arial"/>
                <w:w w:val="70"/>
              </w:rPr>
              <w:t>mAHD</w:t>
            </w:r>
          </w:p>
        </w:tc>
        <w:tc>
          <w:tcPr>
            <w:tcW w:w="1740" w:type="dxa"/>
            <w:vAlign w:val="bottom"/>
          </w:tcPr>
          <w:p w14:paraId="4D771945" w14:textId="77777777" w:rsidR="004B413C" w:rsidRDefault="004B413C">
            <w:pPr>
              <w:rPr>
                <w:sz w:val="24"/>
                <w:szCs w:val="24"/>
              </w:rPr>
            </w:pPr>
          </w:p>
        </w:tc>
        <w:tc>
          <w:tcPr>
            <w:tcW w:w="1700" w:type="dxa"/>
            <w:vAlign w:val="bottom"/>
          </w:tcPr>
          <w:p w14:paraId="6D113EEF" w14:textId="77777777" w:rsidR="004B413C" w:rsidRDefault="004B413C">
            <w:pPr>
              <w:rPr>
                <w:sz w:val="24"/>
                <w:szCs w:val="24"/>
              </w:rPr>
            </w:pPr>
          </w:p>
        </w:tc>
        <w:tc>
          <w:tcPr>
            <w:tcW w:w="1040" w:type="dxa"/>
            <w:vAlign w:val="bottom"/>
          </w:tcPr>
          <w:p w14:paraId="49A852FB" w14:textId="77777777" w:rsidR="004B413C" w:rsidRDefault="004B413C">
            <w:pPr>
              <w:rPr>
                <w:sz w:val="24"/>
                <w:szCs w:val="24"/>
              </w:rPr>
            </w:pPr>
          </w:p>
        </w:tc>
        <w:tc>
          <w:tcPr>
            <w:tcW w:w="2320" w:type="dxa"/>
            <w:vAlign w:val="bottom"/>
          </w:tcPr>
          <w:p w14:paraId="59844046" w14:textId="77777777" w:rsidR="004B413C" w:rsidRDefault="004B413C">
            <w:pPr>
              <w:rPr>
                <w:sz w:val="24"/>
                <w:szCs w:val="24"/>
              </w:rPr>
            </w:pPr>
          </w:p>
        </w:tc>
        <w:tc>
          <w:tcPr>
            <w:tcW w:w="1820" w:type="dxa"/>
            <w:vAlign w:val="bottom"/>
          </w:tcPr>
          <w:p w14:paraId="41A29625" w14:textId="77777777" w:rsidR="004B413C" w:rsidRDefault="004B413C">
            <w:pPr>
              <w:rPr>
                <w:sz w:val="24"/>
                <w:szCs w:val="24"/>
              </w:rPr>
            </w:pPr>
          </w:p>
        </w:tc>
        <w:tc>
          <w:tcPr>
            <w:tcW w:w="0" w:type="dxa"/>
            <w:vAlign w:val="bottom"/>
          </w:tcPr>
          <w:p w14:paraId="1566E5AE" w14:textId="77777777" w:rsidR="004B413C" w:rsidRDefault="004B413C">
            <w:pPr>
              <w:rPr>
                <w:sz w:val="1"/>
                <w:szCs w:val="1"/>
              </w:rPr>
            </w:pPr>
          </w:p>
        </w:tc>
      </w:tr>
      <w:tr w:rsidR="004B413C" w14:paraId="75DF9E0B" w14:textId="77777777">
        <w:trPr>
          <w:trHeight w:val="569"/>
        </w:trPr>
        <w:tc>
          <w:tcPr>
            <w:tcW w:w="360" w:type="dxa"/>
            <w:textDirection w:val="btLr"/>
            <w:vAlign w:val="bottom"/>
          </w:tcPr>
          <w:p w14:paraId="5CEE64E8" w14:textId="77777777" w:rsidR="004B413C" w:rsidRDefault="00EC2FEA">
            <w:pPr>
              <w:rPr>
                <w:sz w:val="20"/>
                <w:szCs w:val="20"/>
              </w:rPr>
            </w:pPr>
            <w:r>
              <w:rPr>
                <w:rFonts w:ascii="Arial" w:eastAsia="Arial" w:hAnsi="Arial" w:cs="Arial"/>
                <w:w w:val="98"/>
              </w:rPr>
              <w:t>Level</w:t>
            </w:r>
          </w:p>
        </w:tc>
        <w:tc>
          <w:tcPr>
            <w:tcW w:w="1740" w:type="dxa"/>
            <w:vMerge w:val="restart"/>
            <w:vAlign w:val="bottom"/>
          </w:tcPr>
          <w:p w14:paraId="40A1F27F" w14:textId="77777777" w:rsidR="004B413C" w:rsidRDefault="00EC2FEA">
            <w:pPr>
              <w:ind w:right="1230"/>
              <w:jc w:val="right"/>
              <w:rPr>
                <w:sz w:val="20"/>
                <w:szCs w:val="20"/>
              </w:rPr>
            </w:pPr>
            <w:r>
              <w:rPr>
                <w:rFonts w:ascii="Arial" w:eastAsia="Arial" w:hAnsi="Arial" w:cs="Arial"/>
                <w:color w:val="4D4D4D"/>
                <w:sz w:val="18"/>
                <w:szCs w:val="18"/>
              </w:rPr>
              <w:t>44.5</w:t>
            </w:r>
          </w:p>
        </w:tc>
        <w:tc>
          <w:tcPr>
            <w:tcW w:w="1700" w:type="dxa"/>
            <w:vAlign w:val="bottom"/>
          </w:tcPr>
          <w:p w14:paraId="1FE0C04A" w14:textId="77777777" w:rsidR="004B413C" w:rsidRDefault="004B413C">
            <w:pPr>
              <w:rPr>
                <w:sz w:val="24"/>
                <w:szCs w:val="24"/>
              </w:rPr>
            </w:pPr>
          </w:p>
        </w:tc>
        <w:tc>
          <w:tcPr>
            <w:tcW w:w="1040" w:type="dxa"/>
            <w:vAlign w:val="bottom"/>
          </w:tcPr>
          <w:p w14:paraId="0C3D9BAC" w14:textId="77777777" w:rsidR="004B413C" w:rsidRDefault="004B413C">
            <w:pPr>
              <w:rPr>
                <w:sz w:val="24"/>
                <w:szCs w:val="24"/>
              </w:rPr>
            </w:pPr>
          </w:p>
        </w:tc>
        <w:tc>
          <w:tcPr>
            <w:tcW w:w="2320" w:type="dxa"/>
            <w:vAlign w:val="bottom"/>
          </w:tcPr>
          <w:p w14:paraId="3289BF38" w14:textId="77777777" w:rsidR="004B413C" w:rsidRDefault="004B413C">
            <w:pPr>
              <w:rPr>
                <w:sz w:val="24"/>
                <w:szCs w:val="24"/>
              </w:rPr>
            </w:pPr>
          </w:p>
        </w:tc>
        <w:tc>
          <w:tcPr>
            <w:tcW w:w="1820" w:type="dxa"/>
            <w:vAlign w:val="bottom"/>
          </w:tcPr>
          <w:p w14:paraId="6979A7D9" w14:textId="77777777" w:rsidR="004B413C" w:rsidRDefault="004B413C">
            <w:pPr>
              <w:rPr>
                <w:sz w:val="24"/>
                <w:szCs w:val="24"/>
              </w:rPr>
            </w:pPr>
          </w:p>
        </w:tc>
        <w:tc>
          <w:tcPr>
            <w:tcW w:w="0" w:type="dxa"/>
            <w:vAlign w:val="bottom"/>
          </w:tcPr>
          <w:p w14:paraId="7B292E3C" w14:textId="77777777" w:rsidR="004B413C" w:rsidRDefault="004B413C">
            <w:pPr>
              <w:rPr>
                <w:sz w:val="1"/>
                <w:szCs w:val="1"/>
              </w:rPr>
            </w:pPr>
          </w:p>
        </w:tc>
      </w:tr>
      <w:tr w:rsidR="004B413C" w14:paraId="127C0FAA" w14:textId="77777777">
        <w:trPr>
          <w:trHeight w:val="183"/>
        </w:trPr>
        <w:tc>
          <w:tcPr>
            <w:tcW w:w="360" w:type="dxa"/>
            <w:vMerge w:val="restart"/>
            <w:textDirection w:val="btLr"/>
            <w:vAlign w:val="bottom"/>
          </w:tcPr>
          <w:p w14:paraId="1EBEFBB7" w14:textId="77777777" w:rsidR="004B413C" w:rsidRDefault="00EC2FEA">
            <w:pPr>
              <w:rPr>
                <w:sz w:val="20"/>
                <w:szCs w:val="20"/>
              </w:rPr>
            </w:pPr>
            <w:r>
              <w:rPr>
                <w:rFonts w:ascii="Arial" w:eastAsia="Arial" w:hAnsi="Arial" w:cs="Arial"/>
                <w:w w:val="98"/>
              </w:rPr>
              <w:t>Water</w:t>
            </w:r>
          </w:p>
        </w:tc>
        <w:tc>
          <w:tcPr>
            <w:tcW w:w="1740" w:type="dxa"/>
            <w:vMerge/>
            <w:vAlign w:val="bottom"/>
          </w:tcPr>
          <w:p w14:paraId="1FCB6EBA" w14:textId="77777777" w:rsidR="004B413C" w:rsidRDefault="004B413C">
            <w:pPr>
              <w:rPr>
                <w:sz w:val="15"/>
                <w:szCs w:val="15"/>
              </w:rPr>
            </w:pPr>
          </w:p>
        </w:tc>
        <w:tc>
          <w:tcPr>
            <w:tcW w:w="1700" w:type="dxa"/>
            <w:vAlign w:val="bottom"/>
          </w:tcPr>
          <w:p w14:paraId="5A63A7D7" w14:textId="77777777" w:rsidR="004B413C" w:rsidRDefault="004B413C">
            <w:pPr>
              <w:rPr>
                <w:sz w:val="15"/>
                <w:szCs w:val="15"/>
              </w:rPr>
            </w:pPr>
          </w:p>
        </w:tc>
        <w:tc>
          <w:tcPr>
            <w:tcW w:w="1040" w:type="dxa"/>
            <w:vAlign w:val="bottom"/>
          </w:tcPr>
          <w:p w14:paraId="3C2ACDE1" w14:textId="77777777" w:rsidR="004B413C" w:rsidRDefault="004B413C">
            <w:pPr>
              <w:rPr>
                <w:sz w:val="15"/>
                <w:szCs w:val="15"/>
              </w:rPr>
            </w:pPr>
          </w:p>
        </w:tc>
        <w:tc>
          <w:tcPr>
            <w:tcW w:w="2320" w:type="dxa"/>
            <w:vAlign w:val="bottom"/>
          </w:tcPr>
          <w:p w14:paraId="5129045C" w14:textId="77777777" w:rsidR="004B413C" w:rsidRDefault="004B413C">
            <w:pPr>
              <w:rPr>
                <w:sz w:val="15"/>
                <w:szCs w:val="15"/>
              </w:rPr>
            </w:pPr>
          </w:p>
        </w:tc>
        <w:tc>
          <w:tcPr>
            <w:tcW w:w="1820" w:type="dxa"/>
            <w:vAlign w:val="bottom"/>
          </w:tcPr>
          <w:p w14:paraId="2D990C2C" w14:textId="77777777" w:rsidR="004B413C" w:rsidRDefault="004B413C">
            <w:pPr>
              <w:rPr>
                <w:sz w:val="15"/>
                <w:szCs w:val="15"/>
              </w:rPr>
            </w:pPr>
          </w:p>
        </w:tc>
        <w:tc>
          <w:tcPr>
            <w:tcW w:w="0" w:type="dxa"/>
            <w:vAlign w:val="bottom"/>
          </w:tcPr>
          <w:p w14:paraId="6374CA26" w14:textId="77777777" w:rsidR="004B413C" w:rsidRDefault="004B413C">
            <w:pPr>
              <w:rPr>
                <w:sz w:val="1"/>
                <w:szCs w:val="1"/>
              </w:rPr>
            </w:pPr>
          </w:p>
        </w:tc>
      </w:tr>
      <w:tr w:rsidR="004B413C" w14:paraId="7D28F858" w14:textId="77777777">
        <w:trPr>
          <w:trHeight w:val="456"/>
        </w:trPr>
        <w:tc>
          <w:tcPr>
            <w:tcW w:w="360" w:type="dxa"/>
            <w:vMerge/>
            <w:vAlign w:val="bottom"/>
          </w:tcPr>
          <w:p w14:paraId="3C71A9E6" w14:textId="77777777" w:rsidR="004B413C" w:rsidRDefault="004B413C">
            <w:pPr>
              <w:rPr>
                <w:sz w:val="24"/>
                <w:szCs w:val="24"/>
              </w:rPr>
            </w:pPr>
          </w:p>
        </w:tc>
        <w:tc>
          <w:tcPr>
            <w:tcW w:w="1740" w:type="dxa"/>
            <w:vAlign w:val="bottom"/>
          </w:tcPr>
          <w:p w14:paraId="6F8FBEC8" w14:textId="77777777" w:rsidR="004B413C" w:rsidRDefault="004B413C">
            <w:pPr>
              <w:rPr>
                <w:sz w:val="24"/>
                <w:szCs w:val="24"/>
              </w:rPr>
            </w:pPr>
          </w:p>
        </w:tc>
        <w:tc>
          <w:tcPr>
            <w:tcW w:w="1700" w:type="dxa"/>
            <w:vAlign w:val="bottom"/>
          </w:tcPr>
          <w:p w14:paraId="789703E0" w14:textId="77777777" w:rsidR="004B413C" w:rsidRDefault="004B413C">
            <w:pPr>
              <w:rPr>
                <w:sz w:val="24"/>
                <w:szCs w:val="24"/>
              </w:rPr>
            </w:pPr>
          </w:p>
        </w:tc>
        <w:tc>
          <w:tcPr>
            <w:tcW w:w="1040" w:type="dxa"/>
            <w:vAlign w:val="bottom"/>
          </w:tcPr>
          <w:p w14:paraId="547CA714" w14:textId="77777777" w:rsidR="004B413C" w:rsidRDefault="004B413C">
            <w:pPr>
              <w:rPr>
                <w:sz w:val="24"/>
                <w:szCs w:val="24"/>
              </w:rPr>
            </w:pPr>
          </w:p>
        </w:tc>
        <w:tc>
          <w:tcPr>
            <w:tcW w:w="2320" w:type="dxa"/>
            <w:vAlign w:val="bottom"/>
          </w:tcPr>
          <w:p w14:paraId="4D228A19" w14:textId="77777777" w:rsidR="004B413C" w:rsidRDefault="004B413C">
            <w:pPr>
              <w:rPr>
                <w:sz w:val="24"/>
                <w:szCs w:val="24"/>
              </w:rPr>
            </w:pPr>
          </w:p>
        </w:tc>
        <w:tc>
          <w:tcPr>
            <w:tcW w:w="1820" w:type="dxa"/>
            <w:vMerge w:val="restart"/>
            <w:vAlign w:val="bottom"/>
          </w:tcPr>
          <w:p w14:paraId="4118C722" w14:textId="77777777" w:rsidR="004B413C" w:rsidRDefault="00EC2FEA">
            <w:pPr>
              <w:ind w:left="777"/>
              <w:jc w:val="center"/>
              <w:rPr>
                <w:sz w:val="20"/>
                <w:szCs w:val="20"/>
              </w:rPr>
            </w:pPr>
            <w:r>
              <w:rPr>
                <w:rFonts w:ascii="Arial" w:eastAsia="Arial" w:hAnsi="Arial" w:cs="Arial"/>
                <w:w w:val="99"/>
              </w:rPr>
              <w:t>Proposed</w:t>
            </w:r>
          </w:p>
        </w:tc>
        <w:tc>
          <w:tcPr>
            <w:tcW w:w="0" w:type="dxa"/>
            <w:vAlign w:val="bottom"/>
          </w:tcPr>
          <w:p w14:paraId="6E9C4C53" w14:textId="77777777" w:rsidR="004B413C" w:rsidRDefault="004B413C">
            <w:pPr>
              <w:rPr>
                <w:sz w:val="1"/>
                <w:szCs w:val="1"/>
              </w:rPr>
            </w:pPr>
          </w:p>
        </w:tc>
      </w:tr>
      <w:tr w:rsidR="004B413C" w14:paraId="2A1C65CA" w14:textId="77777777">
        <w:trPr>
          <w:trHeight w:val="95"/>
        </w:trPr>
        <w:tc>
          <w:tcPr>
            <w:tcW w:w="360" w:type="dxa"/>
            <w:vAlign w:val="bottom"/>
          </w:tcPr>
          <w:p w14:paraId="27CC5343" w14:textId="77777777" w:rsidR="004B413C" w:rsidRDefault="004B413C">
            <w:pPr>
              <w:rPr>
                <w:sz w:val="8"/>
                <w:szCs w:val="8"/>
              </w:rPr>
            </w:pPr>
          </w:p>
        </w:tc>
        <w:tc>
          <w:tcPr>
            <w:tcW w:w="1740" w:type="dxa"/>
            <w:vAlign w:val="bottom"/>
          </w:tcPr>
          <w:p w14:paraId="64A2FE97" w14:textId="77777777" w:rsidR="004B413C" w:rsidRDefault="004B413C">
            <w:pPr>
              <w:rPr>
                <w:sz w:val="8"/>
                <w:szCs w:val="8"/>
              </w:rPr>
            </w:pPr>
          </w:p>
        </w:tc>
        <w:tc>
          <w:tcPr>
            <w:tcW w:w="1700" w:type="dxa"/>
            <w:vAlign w:val="bottom"/>
          </w:tcPr>
          <w:p w14:paraId="5C0DCB1C" w14:textId="77777777" w:rsidR="004B413C" w:rsidRDefault="004B413C">
            <w:pPr>
              <w:rPr>
                <w:sz w:val="8"/>
                <w:szCs w:val="8"/>
              </w:rPr>
            </w:pPr>
          </w:p>
        </w:tc>
        <w:tc>
          <w:tcPr>
            <w:tcW w:w="1040" w:type="dxa"/>
            <w:vAlign w:val="bottom"/>
          </w:tcPr>
          <w:p w14:paraId="1835CC5D" w14:textId="77777777" w:rsidR="004B413C" w:rsidRDefault="004B413C">
            <w:pPr>
              <w:rPr>
                <w:sz w:val="8"/>
                <w:szCs w:val="8"/>
              </w:rPr>
            </w:pPr>
          </w:p>
        </w:tc>
        <w:tc>
          <w:tcPr>
            <w:tcW w:w="2320" w:type="dxa"/>
            <w:vAlign w:val="bottom"/>
          </w:tcPr>
          <w:p w14:paraId="62EDC16F" w14:textId="77777777" w:rsidR="004B413C" w:rsidRDefault="004B413C">
            <w:pPr>
              <w:rPr>
                <w:sz w:val="8"/>
                <w:szCs w:val="8"/>
              </w:rPr>
            </w:pPr>
          </w:p>
        </w:tc>
        <w:tc>
          <w:tcPr>
            <w:tcW w:w="1820" w:type="dxa"/>
            <w:vMerge/>
            <w:vAlign w:val="bottom"/>
          </w:tcPr>
          <w:p w14:paraId="56229B43" w14:textId="77777777" w:rsidR="004B413C" w:rsidRDefault="004B413C">
            <w:pPr>
              <w:rPr>
                <w:sz w:val="8"/>
                <w:szCs w:val="8"/>
              </w:rPr>
            </w:pPr>
          </w:p>
        </w:tc>
        <w:tc>
          <w:tcPr>
            <w:tcW w:w="0" w:type="dxa"/>
            <w:vAlign w:val="bottom"/>
          </w:tcPr>
          <w:p w14:paraId="08AB2E50" w14:textId="77777777" w:rsidR="004B413C" w:rsidRDefault="004B413C">
            <w:pPr>
              <w:rPr>
                <w:sz w:val="1"/>
                <w:szCs w:val="1"/>
              </w:rPr>
            </w:pPr>
          </w:p>
        </w:tc>
      </w:tr>
      <w:tr w:rsidR="004B413C" w14:paraId="48C4B73C" w14:textId="77777777">
        <w:trPr>
          <w:trHeight w:val="778"/>
        </w:trPr>
        <w:tc>
          <w:tcPr>
            <w:tcW w:w="360" w:type="dxa"/>
            <w:vAlign w:val="bottom"/>
          </w:tcPr>
          <w:p w14:paraId="1E79CF1A" w14:textId="77777777" w:rsidR="004B413C" w:rsidRDefault="004B413C">
            <w:pPr>
              <w:rPr>
                <w:sz w:val="24"/>
                <w:szCs w:val="24"/>
              </w:rPr>
            </w:pPr>
          </w:p>
        </w:tc>
        <w:tc>
          <w:tcPr>
            <w:tcW w:w="1740" w:type="dxa"/>
            <w:vAlign w:val="bottom"/>
          </w:tcPr>
          <w:p w14:paraId="420ACE52" w14:textId="77777777" w:rsidR="004B413C" w:rsidRDefault="004B413C">
            <w:pPr>
              <w:rPr>
                <w:sz w:val="24"/>
                <w:szCs w:val="24"/>
              </w:rPr>
            </w:pPr>
          </w:p>
        </w:tc>
        <w:tc>
          <w:tcPr>
            <w:tcW w:w="1700" w:type="dxa"/>
            <w:vAlign w:val="bottom"/>
          </w:tcPr>
          <w:p w14:paraId="3399EA45" w14:textId="77777777" w:rsidR="004B413C" w:rsidRDefault="004B413C">
            <w:pPr>
              <w:rPr>
                <w:sz w:val="24"/>
                <w:szCs w:val="24"/>
              </w:rPr>
            </w:pPr>
          </w:p>
        </w:tc>
        <w:tc>
          <w:tcPr>
            <w:tcW w:w="1040" w:type="dxa"/>
            <w:vAlign w:val="bottom"/>
          </w:tcPr>
          <w:p w14:paraId="32BD21AC" w14:textId="77777777" w:rsidR="004B413C" w:rsidRDefault="004B413C">
            <w:pPr>
              <w:rPr>
                <w:sz w:val="24"/>
                <w:szCs w:val="24"/>
              </w:rPr>
            </w:pPr>
          </w:p>
        </w:tc>
        <w:tc>
          <w:tcPr>
            <w:tcW w:w="2320" w:type="dxa"/>
            <w:vAlign w:val="bottom"/>
          </w:tcPr>
          <w:p w14:paraId="1CC19DB3" w14:textId="77777777" w:rsidR="004B413C" w:rsidRDefault="004B413C">
            <w:pPr>
              <w:rPr>
                <w:sz w:val="24"/>
                <w:szCs w:val="24"/>
              </w:rPr>
            </w:pPr>
          </w:p>
        </w:tc>
        <w:tc>
          <w:tcPr>
            <w:tcW w:w="1820" w:type="dxa"/>
            <w:vAlign w:val="bottom"/>
          </w:tcPr>
          <w:p w14:paraId="4ACBAA2D" w14:textId="77777777" w:rsidR="004B413C" w:rsidRDefault="00EC2FEA">
            <w:pPr>
              <w:ind w:left="777"/>
              <w:jc w:val="center"/>
              <w:rPr>
                <w:sz w:val="20"/>
                <w:szCs w:val="20"/>
              </w:rPr>
            </w:pPr>
            <w:r>
              <w:rPr>
                <w:rFonts w:ascii="Arial" w:eastAsia="Arial" w:hAnsi="Arial" w:cs="Arial"/>
              </w:rPr>
              <w:t>Current</w:t>
            </w:r>
          </w:p>
        </w:tc>
        <w:tc>
          <w:tcPr>
            <w:tcW w:w="0" w:type="dxa"/>
            <w:vAlign w:val="bottom"/>
          </w:tcPr>
          <w:p w14:paraId="024C6B80" w14:textId="77777777" w:rsidR="004B413C" w:rsidRDefault="004B413C">
            <w:pPr>
              <w:rPr>
                <w:sz w:val="1"/>
                <w:szCs w:val="1"/>
              </w:rPr>
            </w:pPr>
          </w:p>
        </w:tc>
      </w:tr>
      <w:tr w:rsidR="004B413C" w14:paraId="4C3ACF5A" w14:textId="77777777">
        <w:trPr>
          <w:trHeight w:val="586"/>
        </w:trPr>
        <w:tc>
          <w:tcPr>
            <w:tcW w:w="360" w:type="dxa"/>
            <w:vAlign w:val="bottom"/>
          </w:tcPr>
          <w:p w14:paraId="3DB6594F" w14:textId="77777777" w:rsidR="004B413C" w:rsidRDefault="004B413C">
            <w:pPr>
              <w:rPr>
                <w:sz w:val="24"/>
                <w:szCs w:val="24"/>
              </w:rPr>
            </w:pPr>
          </w:p>
        </w:tc>
        <w:tc>
          <w:tcPr>
            <w:tcW w:w="1740" w:type="dxa"/>
            <w:vAlign w:val="bottom"/>
          </w:tcPr>
          <w:p w14:paraId="178CF462" w14:textId="77777777" w:rsidR="004B413C" w:rsidRDefault="00EC2FEA">
            <w:pPr>
              <w:ind w:right="1230"/>
              <w:jc w:val="right"/>
              <w:rPr>
                <w:sz w:val="20"/>
                <w:szCs w:val="20"/>
              </w:rPr>
            </w:pPr>
            <w:r>
              <w:rPr>
                <w:rFonts w:ascii="Arial" w:eastAsia="Arial" w:hAnsi="Arial" w:cs="Arial"/>
                <w:color w:val="4D4D4D"/>
                <w:sz w:val="18"/>
                <w:szCs w:val="18"/>
              </w:rPr>
              <w:t>44.0</w:t>
            </w:r>
          </w:p>
        </w:tc>
        <w:tc>
          <w:tcPr>
            <w:tcW w:w="1700" w:type="dxa"/>
            <w:vAlign w:val="bottom"/>
          </w:tcPr>
          <w:p w14:paraId="15880E6C" w14:textId="77777777" w:rsidR="004B413C" w:rsidRDefault="004B413C">
            <w:pPr>
              <w:rPr>
                <w:sz w:val="24"/>
                <w:szCs w:val="24"/>
              </w:rPr>
            </w:pPr>
          </w:p>
        </w:tc>
        <w:tc>
          <w:tcPr>
            <w:tcW w:w="1040" w:type="dxa"/>
            <w:vAlign w:val="bottom"/>
          </w:tcPr>
          <w:p w14:paraId="1F9E0F44" w14:textId="77777777" w:rsidR="004B413C" w:rsidRDefault="004B413C">
            <w:pPr>
              <w:rPr>
                <w:sz w:val="24"/>
                <w:szCs w:val="24"/>
              </w:rPr>
            </w:pPr>
          </w:p>
        </w:tc>
        <w:tc>
          <w:tcPr>
            <w:tcW w:w="2320" w:type="dxa"/>
            <w:vAlign w:val="bottom"/>
          </w:tcPr>
          <w:p w14:paraId="0DBC68DE" w14:textId="77777777" w:rsidR="004B413C" w:rsidRDefault="004B413C">
            <w:pPr>
              <w:rPr>
                <w:sz w:val="24"/>
                <w:szCs w:val="24"/>
              </w:rPr>
            </w:pPr>
          </w:p>
        </w:tc>
        <w:tc>
          <w:tcPr>
            <w:tcW w:w="1820" w:type="dxa"/>
            <w:vAlign w:val="bottom"/>
          </w:tcPr>
          <w:p w14:paraId="100FB2DD" w14:textId="77777777" w:rsidR="004B413C" w:rsidRDefault="004B413C">
            <w:pPr>
              <w:rPr>
                <w:sz w:val="24"/>
                <w:szCs w:val="24"/>
              </w:rPr>
            </w:pPr>
          </w:p>
        </w:tc>
        <w:tc>
          <w:tcPr>
            <w:tcW w:w="0" w:type="dxa"/>
            <w:vAlign w:val="bottom"/>
          </w:tcPr>
          <w:p w14:paraId="454D9430" w14:textId="77777777" w:rsidR="004B413C" w:rsidRDefault="004B413C">
            <w:pPr>
              <w:rPr>
                <w:sz w:val="1"/>
                <w:szCs w:val="1"/>
              </w:rPr>
            </w:pPr>
          </w:p>
        </w:tc>
      </w:tr>
      <w:tr w:rsidR="004B413C" w14:paraId="3EF6EDE0" w14:textId="77777777">
        <w:trPr>
          <w:trHeight w:val="654"/>
        </w:trPr>
        <w:tc>
          <w:tcPr>
            <w:tcW w:w="360" w:type="dxa"/>
            <w:vAlign w:val="bottom"/>
          </w:tcPr>
          <w:p w14:paraId="07318857" w14:textId="77777777" w:rsidR="004B413C" w:rsidRDefault="004B413C">
            <w:pPr>
              <w:rPr>
                <w:sz w:val="24"/>
                <w:szCs w:val="24"/>
              </w:rPr>
            </w:pPr>
          </w:p>
        </w:tc>
        <w:tc>
          <w:tcPr>
            <w:tcW w:w="1740" w:type="dxa"/>
            <w:vAlign w:val="bottom"/>
          </w:tcPr>
          <w:p w14:paraId="12482084" w14:textId="77777777" w:rsidR="004B413C" w:rsidRDefault="00EC2FEA">
            <w:pPr>
              <w:ind w:right="550"/>
              <w:jc w:val="right"/>
              <w:rPr>
                <w:sz w:val="20"/>
                <w:szCs w:val="20"/>
              </w:rPr>
            </w:pPr>
            <w:r>
              <w:rPr>
                <w:rFonts w:ascii="Arial" w:eastAsia="Arial" w:hAnsi="Arial" w:cs="Arial"/>
                <w:color w:val="4D4D4D"/>
                <w:sz w:val="18"/>
                <w:szCs w:val="18"/>
              </w:rPr>
              <w:t>1980</w:t>
            </w:r>
          </w:p>
        </w:tc>
        <w:tc>
          <w:tcPr>
            <w:tcW w:w="1700" w:type="dxa"/>
            <w:vAlign w:val="bottom"/>
          </w:tcPr>
          <w:p w14:paraId="74141030" w14:textId="77777777" w:rsidR="004B413C" w:rsidRDefault="00EC2FEA">
            <w:pPr>
              <w:ind w:right="570"/>
              <w:jc w:val="right"/>
              <w:rPr>
                <w:sz w:val="20"/>
                <w:szCs w:val="20"/>
              </w:rPr>
            </w:pPr>
            <w:r>
              <w:rPr>
                <w:rFonts w:ascii="Arial" w:eastAsia="Arial" w:hAnsi="Arial" w:cs="Arial"/>
                <w:color w:val="4D4D4D"/>
                <w:sz w:val="18"/>
                <w:szCs w:val="18"/>
              </w:rPr>
              <w:t>1990</w:t>
            </w:r>
          </w:p>
        </w:tc>
        <w:tc>
          <w:tcPr>
            <w:tcW w:w="1040" w:type="dxa"/>
            <w:vAlign w:val="bottom"/>
          </w:tcPr>
          <w:p w14:paraId="40BDF008" w14:textId="77777777" w:rsidR="004B413C" w:rsidRDefault="00EC2FEA">
            <w:pPr>
              <w:jc w:val="right"/>
              <w:rPr>
                <w:sz w:val="20"/>
                <w:szCs w:val="20"/>
              </w:rPr>
            </w:pPr>
            <w:r>
              <w:rPr>
                <w:rFonts w:ascii="Arial" w:eastAsia="Arial" w:hAnsi="Arial" w:cs="Arial"/>
                <w:color w:val="4D4D4D"/>
                <w:sz w:val="18"/>
                <w:szCs w:val="18"/>
              </w:rPr>
              <w:t>2000</w:t>
            </w:r>
          </w:p>
        </w:tc>
        <w:tc>
          <w:tcPr>
            <w:tcW w:w="2320" w:type="dxa"/>
            <w:vAlign w:val="bottom"/>
          </w:tcPr>
          <w:p w14:paraId="51AE40A4" w14:textId="77777777" w:rsidR="004B413C" w:rsidRDefault="00EC2FEA">
            <w:pPr>
              <w:ind w:right="540"/>
              <w:jc w:val="right"/>
              <w:rPr>
                <w:sz w:val="20"/>
                <w:szCs w:val="20"/>
              </w:rPr>
            </w:pPr>
            <w:r>
              <w:rPr>
                <w:rFonts w:ascii="Arial" w:eastAsia="Arial" w:hAnsi="Arial" w:cs="Arial"/>
                <w:color w:val="4D4D4D"/>
                <w:sz w:val="18"/>
                <w:szCs w:val="18"/>
              </w:rPr>
              <w:t>2010</w:t>
            </w:r>
          </w:p>
        </w:tc>
        <w:tc>
          <w:tcPr>
            <w:tcW w:w="1820" w:type="dxa"/>
            <w:vAlign w:val="bottom"/>
          </w:tcPr>
          <w:p w14:paraId="24F2B656" w14:textId="77777777" w:rsidR="004B413C" w:rsidRDefault="00EC2FEA">
            <w:pPr>
              <w:ind w:right="677"/>
              <w:jc w:val="right"/>
              <w:rPr>
                <w:sz w:val="20"/>
                <w:szCs w:val="20"/>
              </w:rPr>
            </w:pPr>
            <w:r>
              <w:rPr>
                <w:rFonts w:ascii="Arial" w:eastAsia="Arial" w:hAnsi="Arial" w:cs="Arial"/>
                <w:color w:val="4D4D4D"/>
                <w:sz w:val="18"/>
                <w:szCs w:val="18"/>
              </w:rPr>
              <w:t>2020</w:t>
            </w:r>
          </w:p>
        </w:tc>
        <w:tc>
          <w:tcPr>
            <w:tcW w:w="0" w:type="dxa"/>
            <w:vAlign w:val="bottom"/>
          </w:tcPr>
          <w:p w14:paraId="0E49C428" w14:textId="77777777" w:rsidR="004B413C" w:rsidRDefault="004B413C">
            <w:pPr>
              <w:rPr>
                <w:sz w:val="1"/>
                <w:szCs w:val="1"/>
              </w:rPr>
            </w:pPr>
          </w:p>
        </w:tc>
      </w:tr>
      <w:tr w:rsidR="004B413C" w14:paraId="161C9B08" w14:textId="77777777">
        <w:trPr>
          <w:trHeight w:val="260"/>
        </w:trPr>
        <w:tc>
          <w:tcPr>
            <w:tcW w:w="360" w:type="dxa"/>
            <w:vAlign w:val="bottom"/>
          </w:tcPr>
          <w:p w14:paraId="22107ED2" w14:textId="77777777" w:rsidR="004B413C" w:rsidRDefault="004B413C"/>
        </w:tc>
        <w:tc>
          <w:tcPr>
            <w:tcW w:w="1740" w:type="dxa"/>
            <w:vAlign w:val="bottom"/>
          </w:tcPr>
          <w:p w14:paraId="6DDE0CF6" w14:textId="77777777" w:rsidR="004B413C" w:rsidRDefault="004B413C"/>
        </w:tc>
        <w:tc>
          <w:tcPr>
            <w:tcW w:w="1700" w:type="dxa"/>
            <w:vAlign w:val="bottom"/>
          </w:tcPr>
          <w:p w14:paraId="7AA42EED" w14:textId="77777777" w:rsidR="004B413C" w:rsidRDefault="004B413C"/>
        </w:tc>
        <w:tc>
          <w:tcPr>
            <w:tcW w:w="1040" w:type="dxa"/>
            <w:vAlign w:val="bottom"/>
          </w:tcPr>
          <w:p w14:paraId="07A93A27" w14:textId="77777777" w:rsidR="004B413C" w:rsidRDefault="004B413C"/>
        </w:tc>
        <w:tc>
          <w:tcPr>
            <w:tcW w:w="2320" w:type="dxa"/>
            <w:vAlign w:val="bottom"/>
          </w:tcPr>
          <w:p w14:paraId="0228ADFB" w14:textId="77777777" w:rsidR="004B413C" w:rsidRDefault="00EC2FEA">
            <w:pPr>
              <w:ind w:right="1780"/>
              <w:jc w:val="right"/>
              <w:rPr>
                <w:sz w:val="20"/>
                <w:szCs w:val="20"/>
              </w:rPr>
            </w:pPr>
            <w:r>
              <w:rPr>
                <w:rFonts w:ascii="Arial" w:eastAsia="Arial" w:hAnsi="Arial" w:cs="Arial"/>
                <w:w w:val="90"/>
              </w:rPr>
              <w:t>Year</w:t>
            </w:r>
          </w:p>
        </w:tc>
        <w:tc>
          <w:tcPr>
            <w:tcW w:w="1820" w:type="dxa"/>
            <w:vAlign w:val="bottom"/>
          </w:tcPr>
          <w:p w14:paraId="6DA7386B" w14:textId="77777777" w:rsidR="004B413C" w:rsidRDefault="004B413C"/>
        </w:tc>
        <w:tc>
          <w:tcPr>
            <w:tcW w:w="0" w:type="dxa"/>
            <w:vAlign w:val="bottom"/>
          </w:tcPr>
          <w:p w14:paraId="432C5097" w14:textId="77777777" w:rsidR="004B413C" w:rsidRDefault="004B413C">
            <w:pPr>
              <w:rPr>
                <w:sz w:val="1"/>
                <w:szCs w:val="1"/>
              </w:rPr>
            </w:pPr>
          </w:p>
        </w:tc>
      </w:tr>
    </w:tbl>
    <w:p w14:paraId="62744424" w14:textId="77777777" w:rsidR="004B413C" w:rsidRDefault="004B413C">
      <w:pPr>
        <w:spacing w:line="200" w:lineRule="exact"/>
        <w:rPr>
          <w:sz w:val="20"/>
          <w:szCs w:val="20"/>
        </w:rPr>
      </w:pPr>
    </w:p>
    <w:p w14:paraId="216708CC" w14:textId="77777777" w:rsidR="004B413C" w:rsidRDefault="004B413C">
      <w:pPr>
        <w:spacing w:line="363" w:lineRule="exact"/>
        <w:rPr>
          <w:sz w:val="20"/>
          <w:szCs w:val="20"/>
        </w:rPr>
      </w:pPr>
    </w:p>
    <w:p w14:paraId="08C94D49" w14:textId="77777777" w:rsidR="004B413C" w:rsidRDefault="00EC2FEA">
      <w:pPr>
        <w:spacing w:line="267" w:lineRule="auto"/>
        <w:jc w:val="both"/>
        <w:rPr>
          <w:sz w:val="20"/>
          <w:szCs w:val="20"/>
        </w:rPr>
      </w:pPr>
      <w:r>
        <w:rPr>
          <w:rFonts w:ascii="Arial" w:eastAsia="Arial" w:hAnsi="Arial" w:cs="Arial"/>
          <w:sz w:val="20"/>
          <w:szCs w:val="20"/>
        </w:rPr>
        <w:t>Figure 43: Surface water levels for Lake Jandabup recorded at staﬀ 6162578. Red segments on fitted line represent statistically significant periods of declining water levels and blue segments represent periods of increasing water levels. Dotted line represent current ministerial threshold and dashed line represents the prospsed threshold for 2030.</w:t>
      </w:r>
    </w:p>
    <w:p w14:paraId="2DA68E76" w14:textId="77777777" w:rsidR="004B413C" w:rsidRDefault="004B413C">
      <w:pPr>
        <w:spacing w:line="200" w:lineRule="exact"/>
        <w:rPr>
          <w:sz w:val="20"/>
          <w:szCs w:val="20"/>
        </w:rPr>
      </w:pPr>
    </w:p>
    <w:p w14:paraId="69B40D65" w14:textId="77777777" w:rsidR="004B413C" w:rsidRDefault="004B413C">
      <w:pPr>
        <w:spacing w:line="200" w:lineRule="exact"/>
        <w:rPr>
          <w:sz w:val="20"/>
          <w:szCs w:val="20"/>
        </w:rPr>
      </w:pPr>
    </w:p>
    <w:p w14:paraId="3B72D54D" w14:textId="77777777" w:rsidR="004B413C" w:rsidRDefault="004B413C">
      <w:pPr>
        <w:spacing w:line="200" w:lineRule="exact"/>
        <w:rPr>
          <w:sz w:val="20"/>
          <w:szCs w:val="20"/>
        </w:rPr>
      </w:pPr>
    </w:p>
    <w:p w14:paraId="3F6DBD3F" w14:textId="77777777" w:rsidR="004B413C" w:rsidRDefault="004B413C">
      <w:pPr>
        <w:spacing w:line="200" w:lineRule="exact"/>
        <w:rPr>
          <w:sz w:val="20"/>
          <w:szCs w:val="20"/>
        </w:rPr>
      </w:pPr>
    </w:p>
    <w:p w14:paraId="7001DE4B" w14:textId="77777777" w:rsidR="004B413C" w:rsidRDefault="004B413C">
      <w:pPr>
        <w:spacing w:line="200" w:lineRule="exact"/>
        <w:rPr>
          <w:sz w:val="20"/>
          <w:szCs w:val="20"/>
        </w:rPr>
      </w:pPr>
    </w:p>
    <w:p w14:paraId="12B9DD3C" w14:textId="77777777" w:rsidR="004B413C" w:rsidRDefault="004B413C">
      <w:pPr>
        <w:spacing w:line="200" w:lineRule="exact"/>
        <w:rPr>
          <w:sz w:val="20"/>
          <w:szCs w:val="20"/>
        </w:rPr>
      </w:pPr>
    </w:p>
    <w:p w14:paraId="7F68EF2E" w14:textId="77777777" w:rsidR="004B413C" w:rsidRDefault="004B413C">
      <w:pPr>
        <w:spacing w:line="200" w:lineRule="exact"/>
        <w:rPr>
          <w:sz w:val="20"/>
          <w:szCs w:val="20"/>
        </w:rPr>
      </w:pPr>
    </w:p>
    <w:p w14:paraId="77ACB43D" w14:textId="77777777" w:rsidR="004B413C" w:rsidRDefault="004B413C">
      <w:pPr>
        <w:spacing w:line="200" w:lineRule="exact"/>
        <w:rPr>
          <w:sz w:val="20"/>
          <w:szCs w:val="20"/>
        </w:rPr>
      </w:pPr>
    </w:p>
    <w:p w14:paraId="378B842B" w14:textId="77777777" w:rsidR="004B413C" w:rsidRDefault="004B413C">
      <w:pPr>
        <w:spacing w:line="200" w:lineRule="exact"/>
        <w:rPr>
          <w:sz w:val="20"/>
          <w:szCs w:val="20"/>
        </w:rPr>
      </w:pPr>
    </w:p>
    <w:p w14:paraId="7E5A30C5" w14:textId="77777777" w:rsidR="004B413C" w:rsidRDefault="004B413C">
      <w:pPr>
        <w:spacing w:line="200" w:lineRule="exact"/>
        <w:rPr>
          <w:sz w:val="20"/>
          <w:szCs w:val="20"/>
        </w:rPr>
      </w:pPr>
    </w:p>
    <w:p w14:paraId="650DFCE3" w14:textId="77777777" w:rsidR="004B413C" w:rsidRDefault="004B413C">
      <w:pPr>
        <w:spacing w:line="200" w:lineRule="exact"/>
        <w:rPr>
          <w:sz w:val="20"/>
          <w:szCs w:val="20"/>
        </w:rPr>
      </w:pPr>
    </w:p>
    <w:p w14:paraId="64AB6C1A" w14:textId="77777777" w:rsidR="004B413C" w:rsidRDefault="004B413C">
      <w:pPr>
        <w:spacing w:line="200" w:lineRule="exact"/>
        <w:rPr>
          <w:sz w:val="20"/>
          <w:szCs w:val="20"/>
        </w:rPr>
      </w:pPr>
    </w:p>
    <w:p w14:paraId="1F5F00E8" w14:textId="77777777" w:rsidR="004B413C" w:rsidRDefault="004B413C">
      <w:pPr>
        <w:spacing w:line="200" w:lineRule="exact"/>
        <w:rPr>
          <w:sz w:val="20"/>
          <w:szCs w:val="20"/>
        </w:rPr>
      </w:pPr>
    </w:p>
    <w:p w14:paraId="1AB2877F" w14:textId="77777777" w:rsidR="004B413C" w:rsidRDefault="004B413C">
      <w:pPr>
        <w:spacing w:line="254" w:lineRule="exact"/>
        <w:rPr>
          <w:sz w:val="20"/>
          <w:szCs w:val="20"/>
        </w:rPr>
      </w:pPr>
    </w:p>
    <w:p w14:paraId="4E04C3FD" w14:textId="77777777" w:rsidR="004B413C" w:rsidRDefault="00EC2FEA">
      <w:pPr>
        <w:jc w:val="center"/>
        <w:rPr>
          <w:sz w:val="20"/>
          <w:szCs w:val="20"/>
        </w:rPr>
      </w:pPr>
      <w:r>
        <w:rPr>
          <w:rFonts w:ascii="Arial" w:eastAsia="Arial" w:hAnsi="Arial" w:cs="Arial"/>
          <w:sz w:val="20"/>
          <w:szCs w:val="20"/>
        </w:rPr>
        <w:t>71</w:t>
      </w:r>
    </w:p>
    <w:p w14:paraId="27DFAB3C" w14:textId="77777777" w:rsidR="004B413C" w:rsidRDefault="004B413C">
      <w:pPr>
        <w:sectPr w:rsidR="004B413C">
          <w:pgSz w:w="12240" w:h="15840"/>
          <w:pgMar w:top="1440" w:right="1440" w:bottom="272" w:left="1440" w:header="0" w:footer="0" w:gutter="0"/>
          <w:cols w:space="720" w:equalWidth="0">
            <w:col w:w="9360"/>
          </w:cols>
        </w:sectPr>
      </w:pPr>
    </w:p>
    <w:p w14:paraId="4AB8ECF8" w14:textId="77777777" w:rsidR="004B413C" w:rsidRDefault="004B413C">
      <w:pPr>
        <w:spacing w:line="200" w:lineRule="exact"/>
        <w:rPr>
          <w:sz w:val="20"/>
          <w:szCs w:val="20"/>
        </w:rPr>
      </w:pPr>
      <w:bookmarkStart w:id="109" w:name="page72"/>
      <w:bookmarkEnd w:id="109"/>
    </w:p>
    <w:p w14:paraId="3367CD92" w14:textId="77777777" w:rsidR="004B413C" w:rsidRDefault="004B413C">
      <w:pPr>
        <w:spacing w:line="200" w:lineRule="exact"/>
        <w:rPr>
          <w:sz w:val="20"/>
          <w:szCs w:val="20"/>
        </w:rPr>
      </w:pPr>
    </w:p>
    <w:p w14:paraId="30462DF6" w14:textId="77777777" w:rsidR="004B413C" w:rsidRDefault="004B413C">
      <w:pPr>
        <w:spacing w:line="200" w:lineRule="exact"/>
        <w:rPr>
          <w:sz w:val="20"/>
          <w:szCs w:val="20"/>
        </w:rPr>
      </w:pPr>
    </w:p>
    <w:p w14:paraId="0F5DFAA1" w14:textId="77777777" w:rsidR="004B413C" w:rsidRDefault="004B413C">
      <w:pPr>
        <w:spacing w:line="200" w:lineRule="exact"/>
        <w:rPr>
          <w:sz w:val="20"/>
          <w:szCs w:val="20"/>
        </w:rPr>
      </w:pPr>
    </w:p>
    <w:p w14:paraId="2364B82C" w14:textId="77777777" w:rsidR="004B413C" w:rsidRDefault="004B413C">
      <w:pPr>
        <w:spacing w:line="200" w:lineRule="exact"/>
        <w:rPr>
          <w:sz w:val="20"/>
          <w:szCs w:val="20"/>
        </w:rPr>
      </w:pPr>
    </w:p>
    <w:p w14:paraId="69FA46F9" w14:textId="77777777" w:rsidR="004B413C" w:rsidRDefault="004B413C">
      <w:pPr>
        <w:spacing w:line="200" w:lineRule="exact"/>
        <w:rPr>
          <w:sz w:val="20"/>
          <w:szCs w:val="20"/>
        </w:rPr>
      </w:pPr>
    </w:p>
    <w:p w14:paraId="4181BA3D" w14:textId="77777777" w:rsidR="004B413C" w:rsidRDefault="004B413C">
      <w:pPr>
        <w:spacing w:line="200" w:lineRule="exact"/>
        <w:rPr>
          <w:sz w:val="20"/>
          <w:szCs w:val="20"/>
        </w:rPr>
      </w:pPr>
    </w:p>
    <w:p w14:paraId="28D292B3" w14:textId="77777777" w:rsidR="004B413C" w:rsidRDefault="004B413C">
      <w:pPr>
        <w:spacing w:line="200" w:lineRule="exact"/>
        <w:rPr>
          <w:sz w:val="20"/>
          <w:szCs w:val="20"/>
        </w:rPr>
      </w:pPr>
    </w:p>
    <w:p w14:paraId="31529D04" w14:textId="77777777" w:rsidR="004B413C" w:rsidRDefault="004B413C">
      <w:pPr>
        <w:spacing w:line="200" w:lineRule="exact"/>
        <w:rPr>
          <w:sz w:val="20"/>
          <w:szCs w:val="20"/>
        </w:rPr>
      </w:pPr>
    </w:p>
    <w:p w14:paraId="495E80F0" w14:textId="77777777" w:rsidR="004B413C" w:rsidRDefault="004B413C">
      <w:pPr>
        <w:spacing w:line="200" w:lineRule="exact"/>
        <w:rPr>
          <w:sz w:val="20"/>
          <w:szCs w:val="20"/>
        </w:rPr>
      </w:pPr>
    </w:p>
    <w:p w14:paraId="498552E6" w14:textId="77777777" w:rsidR="004B413C" w:rsidRDefault="004B413C">
      <w:pPr>
        <w:spacing w:line="200" w:lineRule="exact"/>
        <w:rPr>
          <w:sz w:val="20"/>
          <w:szCs w:val="20"/>
        </w:rPr>
      </w:pPr>
    </w:p>
    <w:p w14:paraId="1ACA27FC" w14:textId="77777777" w:rsidR="004B413C" w:rsidRDefault="004B413C">
      <w:pPr>
        <w:spacing w:line="200" w:lineRule="exact"/>
        <w:rPr>
          <w:sz w:val="20"/>
          <w:szCs w:val="20"/>
        </w:rPr>
      </w:pPr>
    </w:p>
    <w:p w14:paraId="586CADA3" w14:textId="77777777" w:rsidR="004B413C" w:rsidRDefault="004B413C">
      <w:pPr>
        <w:spacing w:line="200" w:lineRule="exact"/>
        <w:rPr>
          <w:sz w:val="20"/>
          <w:szCs w:val="20"/>
        </w:rPr>
      </w:pPr>
    </w:p>
    <w:p w14:paraId="5C4E1DCE" w14:textId="77777777" w:rsidR="004B413C" w:rsidRDefault="004B413C">
      <w:pPr>
        <w:spacing w:line="200" w:lineRule="exact"/>
        <w:rPr>
          <w:sz w:val="20"/>
          <w:szCs w:val="20"/>
        </w:rPr>
      </w:pPr>
    </w:p>
    <w:p w14:paraId="3BDA4EA3" w14:textId="77777777" w:rsidR="004B413C" w:rsidRDefault="004B413C">
      <w:pPr>
        <w:spacing w:line="200" w:lineRule="exact"/>
        <w:rPr>
          <w:sz w:val="20"/>
          <w:szCs w:val="20"/>
        </w:rPr>
      </w:pPr>
    </w:p>
    <w:p w14:paraId="4107A525" w14:textId="77777777" w:rsidR="004B413C" w:rsidRDefault="004B413C">
      <w:pPr>
        <w:spacing w:line="200" w:lineRule="exact"/>
        <w:rPr>
          <w:sz w:val="20"/>
          <w:szCs w:val="20"/>
        </w:rPr>
      </w:pPr>
    </w:p>
    <w:p w14:paraId="5D5765CA" w14:textId="77777777" w:rsidR="004B413C" w:rsidRDefault="004B413C">
      <w:pPr>
        <w:spacing w:line="200" w:lineRule="exact"/>
        <w:rPr>
          <w:sz w:val="20"/>
          <w:szCs w:val="20"/>
        </w:rPr>
      </w:pPr>
    </w:p>
    <w:p w14:paraId="7CE8DF0E" w14:textId="77777777" w:rsidR="004B413C" w:rsidRDefault="004B413C">
      <w:pPr>
        <w:spacing w:line="200" w:lineRule="exact"/>
        <w:rPr>
          <w:sz w:val="20"/>
          <w:szCs w:val="20"/>
        </w:rPr>
      </w:pPr>
    </w:p>
    <w:p w14:paraId="0CC212C7" w14:textId="77777777" w:rsidR="004B413C" w:rsidRDefault="004B413C">
      <w:pPr>
        <w:spacing w:line="200" w:lineRule="exact"/>
        <w:rPr>
          <w:sz w:val="20"/>
          <w:szCs w:val="20"/>
        </w:rPr>
      </w:pPr>
    </w:p>
    <w:p w14:paraId="0C5704FC" w14:textId="77777777" w:rsidR="004B413C" w:rsidRDefault="004B413C">
      <w:pPr>
        <w:spacing w:line="200" w:lineRule="exact"/>
        <w:rPr>
          <w:sz w:val="20"/>
          <w:szCs w:val="20"/>
        </w:rPr>
      </w:pPr>
    </w:p>
    <w:p w14:paraId="0166DCDE" w14:textId="77777777" w:rsidR="004B413C" w:rsidRDefault="004B413C">
      <w:pPr>
        <w:spacing w:line="200" w:lineRule="exact"/>
        <w:rPr>
          <w:sz w:val="20"/>
          <w:szCs w:val="20"/>
        </w:rPr>
      </w:pPr>
    </w:p>
    <w:p w14:paraId="6233CF4B" w14:textId="77777777" w:rsidR="004B413C" w:rsidRDefault="004B413C">
      <w:pPr>
        <w:spacing w:line="380" w:lineRule="exact"/>
        <w:rPr>
          <w:sz w:val="20"/>
          <w:szCs w:val="20"/>
        </w:rPr>
      </w:pPr>
    </w:p>
    <w:tbl>
      <w:tblPr>
        <w:tblW w:w="0" w:type="auto"/>
        <w:tblLayout w:type="fixed"/>
        <w:tblCellMar>
          <w:left w:w="0" w:type="dxa"/>
          <w:right w:w="0" w:type="dxa"/>
        </w:tblCellMar>
        <w:tblLook w:val="04A0" w:firstRow="1" w:lastRow="0" w:firstColumn="1" w:lastColumn="0" w:noHBand="0" w:noVBand="1"/>
      </w:tblPr>
      <w:tblGrid>
        <w:gridCol w:w="195"/>
      </w:tblGrid>
      <w:tr w:rsidR="004B413C" w14:paraId="536757DC" w14:textId="77777777">
        <w:trPr>
          <w:trHeight w:val="200"/>
        </w:trPr>
        <w:tc>
          <w:tcPr>
            <w:tcW w:w="195" w:type="dxa"/>
            <w:textDirection w:val="tbRl"/>
            <w:vAlign w:val="bottom"/>
          </w:tcPr>
          <w:p w14:paraId="78A4553F" w14:textId="77777777" w:rsidR="004B413C" w:rsidRDefault="00EC2FEA">
            <w:pPr>
              <w:rPr>
                <w:sz w:val="20"/>
                <w:szCs w:val="20"/>
              </w:rPr>
            </w:pPr>
            <w:r>
              <w:rPr>
                <w:rFonts w:ascii="Arial" w:eastAsia="Arial" w:hAnsi="Arial" w:cs="Arial"/>
                <w:sz w:val="17"/>
                <w:szCs w:val="17"/>
              </w:rPr>
              <w:t>72</w:t>
            </w:r>
          </w:p>
        </w:tc>
      </w:tr>
    </w:tbl>
    <w:p w14:paraId="3EA26412" w14:textId="77777777" w:rsidR="004B413C" w:rsidRDefault="00EC2FEA">
      <w:pPr>
        <w:spacing w:line="20" w:lineRule="exact"/>
        <w:rPr>
          <w:sz w:val="20"/>
          <w:szCs w:val="20"/>
        </w:rPr>
      </w:pPr>
      <w:r>
        <w:rPr>
          <w:sz w:val="20"/>
          <w:szCs w:val="20"/>
        </w:rPr>
        <w:br w:type="column"/>
      </w:r>
    </w:p>
    <w:p w14:paraId="76E5D583" w14:textId="77777777" w:rsidR="004B413C" w:rsidRDefault="004B413C">
      <w:pPr>
        <w:spacing w:line="200" w:lineRule="exact"/>
        <w:rPr>
          <w:sz w:val="20"/>
          <w:szCs w:val="20"/>
        </w:rPr>
      </w:pPr>
    </w:p>
    <w:p w14:paraId="6A3CEDA9" w14:textId="77777777" w:rsidR="004B413C" w:rsidRDefault="004B413C">
      <w:pPr>
        <w:spacing w:line="200" w:lineRule="exact"/>
        <w:rPr>
          <w:sz w:val="20"/>
          <w:szCs w:val="20"/>
        </w:rPr>
      </w:pPr>
    </w:p>
    <w:p w14:paraId="3E765BF7" w14:textId="77777777" w:rsidR="004B413C" w:rsidRDefault="004B413C">
      <w:pPr>
        <w:spacing w:line="200" w:lineRule="exact"/>
        <w:rPr>
          <w:sz w:val="20"/>
          <w:szCs w:val="20"/>
        </w:rPr>
      </w:pPr>
    </w:p>
    <w:p w14:paraId="5DB2D7F6" w14:textId="77777777" w:rsidR="004B413C" w:rsidRDefault="004B413C">
      <w:pPr>
        <w:spacing w:line="200" w:lineRule="exact"/>
        <w:rPr>
          <w:sz w:val="20"/>
          <w:szCs w:val="20"/>
        </w:rPr>
      </w:pPr>
    </w:p>
    <w:p w14:paraId="3113F247" w14:textId="77777777" w:rsidR="004B413C" w:rsidRDefault="004B413C">
      <w:pPr>
        <w:spacing w:line="200" w:lineRule="exact"/>
        <w:rPr>
          <w:sz w:val="20"/>
          <w:szCs w:val="20"/>
        </w:rPr>
      </w:pPr>
    </w:p>
    <w:p w14:paraId="65425593" w14:textId="77777777" w:rsidR="004B413C" w:rsidRDefault="004B413C">
      <w:pPr>
        <w:spacing w:line="200" w:lineRule="exact"/>
        <w:rPr>
          <w:sz w:val="20"/>
          <w:szCs w:val="20"/>
        </w:rPr>
      </w:pPr>
    </w:p>
    <w:p w14:paraId="3CD9C2B1" w14:textId="77777777" w:rsidR="004B413C" w:rsidRDefault="004B413C">
      <w:pPr>
        <w:spacing w:line="200" w:lineRule="exact"/>
        <w:rPr>
          <w:sz w:val="20"/>
          <w:szCs w:val="20"/>
        </w:rPr>
      </w:pPr>
    </w:p>
    <w:p w14:paraId="090ED56C" w14:textId="77777777" w:rsidR="004B413C" w:rsidRDefault="004B413C">
      <w:pPr>
        <w:spacing w:line="200" w:lineRule="exact"/>
        <w:rPr>
          <w:sz w:val="20"/>
          <w:szCs w:val="20"/>
        </w:rPr>
      </w:pPr>
    </w:p>
    <w:p w14:paraId="191E50E6" w14:textId="77777777" w:rsidR="004B413C" w:rsidRDefault="004B413C">
      <w:pPr>
        <w:spacing w:line="200" w:lineRule="exact"/>
        <w:rPr>
          <w:sz w:val="20"/>
          <w:szCs w:val="20"/>
        </w:rPr>
      </w:pPr>
    </w:p>
    <w:p w14:paraId="3B125807" w14:textId="77777777" w:rsidR="004B413C" w:rsidRDefault="004B413C">
      <w:pPr>
        <w:spacing w:line="200" w:lineRule="exact"/>
        <w:rPr>
          <w:sz w:val="20"/>
          <w:szCs w:val="20"/>
        </w:rPr>
      </w:pPr>
    </w:p>
    <w:p w14:paraId="49C7E187" w14:textId="77777777" w:rsidR="004B413C" w:rsidRDefault="004B413C">
      <w:pPr>
        <w:spacing w:line="200" w:lineRule="exact"/>
        <w:rPr>
          <w:sz w:val="20"/>
          <w:szCs w:val="20"/>
        </w:rPr>
      </w:pPr>
    </w:p>
    <w:p w14:paraId="1423E1D8" w14:textId="77777777" w:rsidR="004B413C" w:rsidRDefault="004B413C">
      <w:pPr>
        <w:spacing w:line="200" w:lineRule="exact"/>
        <w:rPr>
          <w:sz w:val="20"/>
          <w:szCs w:val="20"/>
        </w:rPr>
      </w:pPr>
    </w:p>
    <w:p w14:paraId="3F9BE13A" w14:textId="77777777" w:rsidR="004B413C" w:rsidRDefault="004B413C">
      <w:pPr>
        <w:spacing w:line="200" w:lineRule="exact"/>
        <w:rPr>
          <w:sz w:val="20"/>
          <w:szCs w:val="20"/>
        </w:rPr>
      </w:pPr>
    </w:p>
    <w:p w14:paraId="5A1C4C07" w14:textId="77777777" w:rsidR="004B413C" w:rsidRDefault="004B413C">
      <w:pPr>
        <w:spacing w:line="200" w:lineRule="exact"/>
        <w:rPr>
          <w:sz w:val="20"/>
          <w:szCs w:val="20"/>
        </w:rPr>
      </w:pPr>
    </w:p>
    <w:p w14:paraId="0A9DA035" w14:textId="77777777" w:rsidR="004B413C" w:rsidRDefault="004B413C">
      <w:pPr>
        <w:spacing w:line="200" w:lineRule="exact"/>
        <w:rPr>
          <w:sz w:val="20"/>
          <w:szCs w:val="20"/>
        </w:rPr>
      </w:pPr>
    </w:p>
    <w:p w14:paraId="5C17C7CD" w14:textId="77777777" w:rsidR="004B413C" w:rsidRDefault="004B413C">
      <w:pPr>
        <w:spacing w:line="200" w:lineRule="exact"/>
        <w:rPr>
          <w:sz w:val="20"/>
          <w:szCs w:val="20"/>
        </w:rPr>
      </w:pPr>
    </w:p>
    <w:p w14:paraId="1758E64E" w14:textId="77777777" w:rsidR="004B413C" w:rsidRDefault="004B413C">
      <w:pPr>
        <w:spacing w:line="200" w:lineRule="exact"/>
        <w:rPr>
          <w:sz w:val="20"/>
          <w:szCs w:val="20"/>
        </w:rPr>
      </w:pPr>
    </w:p>
    <w:p w14:paraId="48880837" w14:textId="77777777" w:rsidR="004B413C" w:rsidRDefault="004B413C">
      <w:pPr>
        <w:spacing w:line="374" w:lineRule="exact"/>
        <w:rPr>
          <w:sz w:val="20"/>
          <w:szCs w:val="20"/>
        </w:rPr>
      </w:pPr>
    </w:p>
    <w:p w14:paraId="25B00391" w14:textId="77777777" w:rsidR="004B413C" w:rsidRDefault="00EC2FEA">
      <w:pPr>
        <w:ind w:left="340"/>
        <w:rPr>
          <w:sz w:val="20"/>
          <w:szCs w:val="20"/>
        </w:rPr>
      </w:pPr>
      <w:r>
        <w:rPr>
          <w:rFonts w:ascii="Arial" w:eastAsia="Arial" w:hAnsi="Arial" w:cs="Arial"/>
          <w:color w:val="4D4D4D"/>
          <w:sz w:val="16"/>
          <w:szCs w:val="16"/>
        </w:rPr>
        <w:t>1995</w:t>
      </w:r>
    </w:p>
    <w:p w14:paraId="6C85A67E" w14:textId="77777777" w:rsidR="004B413C" w:rsidRDefault="00EC2FEA">
      <w:pPr>
        <w:spacing w:line="20" w:lineRule="exact"/>
        <w:rPr>
          <w:sz w:val="20"/>
          <w:szCs w:val="20"/>
        </w:rPr>
      </w:pPr>
      <w:r>
        <w:rPr>
          <w:noProof/>
          <w:sz w:val="20"/>
          <w:szCs w:val="20"/>
        </w:rPr>
        <w:drawing>
          <wp:anchor distT="0" distB="0" distL="114300" distR="114300" simplePos="0" relativeHeight="251851776" behindDoc="1" locked="0" layoutInCell="0" allowOverlap="1" wp14:anchorId="37D6F600" wp14:editId="4CA83BF6">
            <wp:simplePos x="0" y="0"/>
            <wp:positionH relativeFrom="column">
              <wp:posOffset>622935</wp:posOffset>
            </wp:positionH>
            <wp:positionV relativeFrom="paragraph">
              <wp:posOffset>-48895</wp:posOffset>
            </wp:positionV>
            <wp:extent cx="27305" cy="410845"/>
            <wp:effectExtent l="0" t="0" r="0" b="0"/>
            <wp:wrapNone/>
            <wp:docPr id="902" name="Picture 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2"/>
                    <pic:cNvPicPr>
                      <a:picLocks noChangeAspect="1" noChangeArrowheads="1"/>
                    </pic:cNvPicPr>
                  </pic:nvPicPr>
                  <pic:blipFill>
                    <a:blip r:embed="rId580"/>
                    <a:srcRect/>
                    <a:stretch>
                      <a:fillRect/>
                    </a:stretch>
                  </pic:blipFill>
                  <pic:spPr bwMode="auto">
                    <a:xfrm>
                      <a:off x="0" y="0"/>
                      <a:ext cx="27305" cy="410845"/>
                    </a:xfrm>
                    <a:prstGeom prst="rect">
                      <a:avLst/>
                    </a:prstGeom>
                    <a:noFill/>
                  </pic:spPr>
                </pic:pic>
              </a:graphicData>
            </a:graphic>
          </wp:anchor>
        </w:drawing>
      </w:r>
      <w:r>
        <w:rPr>
          <w:noProof/>
          <w:sz w:val="20"/>
          <w:szCs w:val="20"/>
        </w:rPr>
        <w:drawing>
          <wp:anchor distT="0" distB="0" distL="114300" distR="114300" simplePos="0" relativeHeight="251852800" behindDoc="1" locked="0" layoutInCell="0" allowOverlap="1" wp14:anchorId="6D111DA9" wp14:editId="44ABDFAB">
            <wp:simplePos x="0" y="0"/>
            <wp:positionH relativeFrom="column">
              <wp:posOffset>749300</wp:posOffset>
            </wp:positionH>
            <wp:positionV relativeFrom="paragraph">
              <wp:posOffset>-48895</wp:posOffset>
            </wp:positionV>
            <wp:extent cx="50165" cy="410845"/>
            <wp:effectExtent l="0" t="0" r="0" b="0"/>
            <wp:wrapNone/>
            <wp:docPr id="903" name="Picture 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3"/>
                    <pic:cNvPicPr>
                      <a:picLocks noChangeAspect="1" noChangeArrowheads="1"/>
                    </pic:cNvPicPr>
                  </pic:nvPicPr>
                  <pic:blipFill>
                    <a:blip r:embed="rId581"/>
                    <a:srcRect/>
                    <a:stretch>
                      <a:fillRect/>
                    </a:stretch>
                  </pic:blipFill>
                  <pic:spPr bwMode="auto">
                    <a:xfrm>
                      <a:off x="0" y="0"/>
                      <a:ext cx="50165" cy="410845"/>
                    </a:xfrm>
                    <a:prstGeom prst="rect">
                      <a:avLst/>
                    </a:prstGeom>
                    <a:noFill/>
                  </pic:spPr>
                </pic:pic>
              </a:graphicData>
            </a:graphic>
          </wp:anchor>
        </w:drawing>
      </w:r>
      <w:r>
        <w:rPr>
          <w:noProof/>
          <w:sz w:val="20"/>
          <w:szCs w:val="20"/>
        </w:rPr>
        <w:drawing>
          <wp:anchor distT="0" distB="0" distL="114300" distR="114300" simplePos="0" relativeHeight="251853824" behindDoc="1" locked="0" layoutInCell="0" allowOverlap="1" wp14:anchorId="10B085F4" wp14:editId="5F0FAB85">
            <wp:simplePos x="0" y="0"/>
            <wp:positionH relativeFrom="column">
              <wp:posOffset>875030</wp:posOffset>
            </wp:positionH>
            <wp:positionV relativeFrom="paragraph">
              <wp:posOffset>-48895</wp:posOffset>
            </wp:positionV>
            <wp:extent cx="27305" cy="410845"/>
            <wp:effectExtent l="0" t="0" r="0" b="0"/>
            <wp:wrapNone/>
            <wp:docPr id="904" name="Picture 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4"/>
                    <pic:cNvPicPr>
                      <a:picLocks noChangeAspect="1" noChangeArrowheads="1"/>
                    </pic:cNvPicPr>
                  </pic:nvPicPr>
                  <pic:blipFill>
                    <a:blip r:embed="rId580"/>
                    <a:srcRect/>
                    <a:stretch>
                      <a:fillRect/>
                    </a:stretch>
                  </pic:blipFill>
                  <pic:spPr bwMode="auto">
                    <a:xfrm>
                      <a:off x="0" y="0"/>
                      <a:ext cx="27305" cy="410845"/>
                    </a:xfrm>
                    <a:prstGeom prst="rect">
                      <a:avLst/>
                    </a:prstGeom>
                    <a:noFill/>
                  </pic:spPr>
                </pic:pic>
              </a:graphicData>
            </a:graphic>
          </wp:anchor>
        </w:drawing>
      </w:r>
      <w:r>
        <w:rPr>
          <w:noProof/>
          <w:sz w:val="20"/>
          <w:szCs w:val="20"/>
        </w:rPr>
        <w:drawing>
          <wp:anchor distT="0" distB="0" distL="114300" distR="114300" simplePos="0" relativeHeight="251854848" behindDoc="1" locked="0" layoutInCell="0" allowOverlap="1" wp14:anchorId="7733EAE6" wp14:editId="1DC774BD">
            <wp:simplePos x="0" y="0"/>
            <wp:positionH relativeFrom="column">
              <wp:posOffset>1000760</wp:posOffset>
            </wp:positionH>
            <wp:positionV relativeFrom="paragraph">
              <wp:posOffset>-48895</wp:posOffset>
            </wp:positionV>
            <wp:extent cx="38735" cy="410845"/>
            <wp:effectExtent l="0" t="0" r="0" b="0"/>
            <wp:wrapNone/>
            <wp:docPr id="905" name="Picture 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5"/>
                    <pic:cNvPicPr>
                      <a:picLocks noChangeAspect="1" noChangeArrowheads="1"/>
                    </pic:cNvPicPr>
                  </pic:nvPicPr>
                  <pic:blipFill>
                    <a:blip r:embed="rId582"/>
                    <a:srcRect/>
                    <a:stretch>
                      <a:fillRect/>
                    </a:stretch>
                  </pic:blipFill>
                  <pic:spPr bwMode="auto">
                    <a:xfrm>
                      <a:off x="0" y="0"/>
                      <a:ext cx="38735" cy="410845"/>
                    </a:xfrm>
                    <a:prstGeom prst="rect">
                      <a:avLst/>
                    </a:prstGeom>
                    <a:noFill/>
                  </pic:spPr>
                </pic:pic>
              </a:graphicData>
            </a:graphic>
          </wp:anchor>
        </w:drawing>
      </w:r>
      <w:r>
        <w:rPr>
          <w:noProof/>
          <w:sz w:val="20"/>
          <w:szCs w:val="20"/>
        </w:rPr>
        <w:drawing>
          <wp:anchor distT="0" distB="0" distL="114300" distR="114300" simplePos="0" relativeHeight="251855872" behindDoc="1" locked="0" layoutInCell="0" allowOverlap="1" wp14:anchorId="07D641D1" wp14:editId="41A7A985">
            <wp:simplePos x="0" y="0"/>
            <wp:positionH relativeFrom="column">
              <wp:posOffset>1127125</wp:posOffset>
            </wp:positionH>
            <wp:positionV relativeFrom="paragraph">
              <wp:posOffset>-48895</wp:posOffset>
            </wp:positionV>
            <wp:extent cx="44450" cy="410845"/>
            <wp:effectExtent l="0" t="0" r="0" b="0"/>
            <wp:wrapNone/>
            <wp:docPr id="906" name="Picture 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6"/>
                    <pic:cNvPicPr>
                      <a:picLocks noChangeAspect="1" noChangeArrowheads="1"/>
                    </pic:cNvPicPr>
                  </pic:nvPicPr>
                  <pic:blipFill>
                    <a:blip r:embed="rId583"/>
                    <a:srcRect/>
                    <a:stretch>
                      <a:fillRect/>
                    </a:stretch>
                  </pic:blipFill>
                  <pic:spPr bwMode="auto">
                    <a:xfrm>
                      <a:off x="0" y="0"/>
                      <a:ext cx="44450" cy="410845"/>
                    </a:xfrm>
                    <a:prstGeom prst="rect">
                      <a:avLst/>
                    </a:prstGeom>
                    <a:noFill/>
                  </pic:spPr>
                </pic:pic>
              </a:graphicData>
            </a:graphic>
          </wp:anchor>
        </w:drawing>
      </w:r>
      <w:r>
        <w:rPr>
          <w:noProof/>
          <w:sz w:val="20"/>
          <w:szCs w:val="20"/>
        </w:rPr>
        <w:drawing>
          <wp:anchor distT="0" distB="0" distL="114300" distR="114300" simplePos="0" relativeHeight="251856896" behindDoc="1" locked="0" layoutInCell="0" allowOverlap="1" wp14:anchorId="581F2ECD" wp14:editId="3F53665C">
            <wp:simplePos x="0" y="0"/>
            <wp:positionH relativeFrom="column">
              <wp:posOffset>1252855</wp:posOffset>
            </wp:positionH>
            <wp:positionV relativeFrom="paragraph">
              <wp:posOffset>-48895</wp:posOffset>
            </wp:positionV>
            <wp:extent cx="27305" cy="410845"/>
            <wp:effectExtent l="0" t="0" r="0" b="0"/>
            <wp:wrapNone/>
            <wp:docPr id="907" name="Picture 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7"/>
                    <pic:cNvPicPr>
                      <a:picLocks noChangeAspect="1" noChangeArrowheads="1"/>
                    </pic:cNvPicPr>
                  </pic:nvPicPr>
                  <pic:blipFill>
                    <a:blip r:embed="rId580"/>
                    <a:srcRect/>
                    <a:stretch>
                      <a:fillRect/>
                    </a:stretch>
                  </pic:blipFill>
                  <pic:spPr bwMode="auto">
                    <a:xfrm>
                      <a:off x="0" y="0"/>
                      <a:ext cx="27305" cy="410845"/>
                    </a:xfrm>
                    <a:prstGeom prst="rect">
                      <a:avLst/>
                    </a:prstGeom>
                    <a:noFill/>
                  </pic:spPr>
                </pic:pic>
              </a:graphicData>
            </a:graphic>
          </wp:anchor>
        </w:drawing>
      </w:r>
      <w:r>
        <w:rPr>
          <w:noProof/>
          <w:sz w:val="20"/>
          <w:szCs w:val="20"/>
        </w:rPr>
        <w:drawing>
          <wp:anchor distT="0" distB="0" distL="114300" distR="114300" simplePos="0" relativeHeight="251857920" behindDoc="1" locked="0" layoutInCell="0" allowOverlap="1" wp14:anchorId="7D8AA2DF" wp14:editId="4A9741D8">
            <wp:simplePos x="0" y="0"/>
            <wp:positionH relativeFrom="column">
              <wp:posOffset>1378585</wp:posOffset>
            </wp:positionH>
            <wp:positionV relativeFrom="paragraph">
              <wp:posOffset>-48895</wp:posOffset>
            </wp:positionV>
            <wp:extent cx="27305" cy="410845"/>
            <wp:effectExtent l="0" t="0" r="0" b="0"/>
            <wp:wrapNone/>
            <wp:docPr id="908" name="Picture 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8"/>
                    <pic:cNvPicPr>
                      <a:picLocks noChangeAspect="1" noChangeArrowheads="1"/>
                    </pic:cNvPicPr>
                  </pic:nvPicPr>
                  <pic:blipFill>
                    <a:blip r:embed="rId580"/>
                    <a:srcRect/>
                    <a:stretch>
                      <a:fillRect/>
                    </a:stretch>
                  </pic:blipFill>
                  <pic:spPr bwMode="auto">
                    <a:xfrm>
                      <a:off x="0" y="0"/>
                      <a:ext cx="27305" cy="410845"/>
                    </a:xfrm>
                    <a:prstGeom prst="rect">
                      <a:avLst/>
                    </a:prstGeom>
                    <a:noFill/>
                  </pic:spPr>
                </pic:pic>
              </a:graphicData>
            </a:graphic>
          </wp:anchor>
        </w:drawing>
      </w:r>
      <w:r>
        <w:rPr>
          <w:noProof/>
          <w:sz w:val="20"/>
          <w:szCs w:val="20"/>
        </w:rPr>
        <w:drawing>
          <wp:anchor distT="0" distB="0" distL="114300" distR="114300" simplePos="0" relativeHeight="251858944" behindDoc="1" locked="0" layoutInCell="0" allowOverlap="1" wp14:anchorId="27C5C6A0" wp14:editId="6961A2B7">
            <wp:simplePos x="0" y="0"/>
            <wp:positionH relativeFrom="column">
              <wp:posOffset>1504950</wp:posOffset>
            </wp:positionH>
            <wp:positionV relativeFrom="paragraph">
              <wp:posOffset>-48895</wp:posOffset>
            </wp:positionV>
            <wp:extent cx="27305" cy="410845"/>
            <wp:effectExtent l="0" t="0" r="0" b="0"/>
            <wp:wrapNone/>
            <wp:docPr id="909" name="Picture 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9"/>
                    <pic:cNvPicPr>
                      <a:picLocks noChangeAspect="1" noChangeArrowheads="1"/>
                    </pic:cNvPicPr>
                  </pic:nvPicPr>
                  <pic:blipFill>
                    <a:blip r:embed="rId580"/>
                    <a:srcRect/>
                    <a:stretch>
                      <a:fillRect/>
                    </a:stretch>
                  </pic:blipFill>
                  <pic:spPr bwMode="auto">
                    <a:xfrm>
                      <a:off x="0" y="0"/>
                      <a:ext cx="27305" cy="410845"/>
                    </a:xfrm>
                    <a:prstGeom prst="rect">
                      <a:avLst/>
                    </a:prstGeom>
                    <a:noFill/>
                  </pic:spPr>
                </pic:pic>
              </a:graphicData>
            </a:graphic>
          </wp:anchor>
        </w:drawing>
      </w:r>
      <w:r>
        <w:rPr>
          <w:noProof/>
          <w:sz w:val="20"/>
          <w:szCs w:val="20"/>
        </w:rPr>
        <w:drawing>
          <wp:anchor distT="0" distB="0" distL="114300" distR="114300" simplePos="0" relativeHeight="251859968" behindDoc="1" locked="0" layoutInCell="0" allowOverlap="1" wp14:anchorId="61AC4854" wp14:editId="295FB667">
            <wp:simplePos x="0" y="0"/>
            <wp:positionH relativeFrom="column">
              <wp:posOffset>1630680</wp:posOffset>
            </wp:positionH>
            <wp:positionV relativeFrom="paragraph">
              <wp:posOffset>-48895</wp:posOffset>
            </wp:positionV>
            <wp:extent cx="44450" cy="410845"/>
            <wp:effectExtent l="0" t="0" r="0" b="0"/>
            <wp:wrapNone/>
            <wp:docPr id="910" name="Picture 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
                    <pic:cNvPicPr>
                      <a:picLocks noChangeAspect="1" noChangeArrowheads="1"/>
                    </pic:cNvPicPr>
                  </pic:nvPicPr>
                  <pic:blipFill>
                    <a:blip r:embed="rId584"/>
                    <a:srcRect/>
                    <a:stretch>
                      <a:fillRect/>
                    </a:stretch>
                  </pic:blipFill>
                  <pic:spPr bwMode="auto">
                    <a:xfrm>
                      <a:off x="0" y="0"/>
                      <a:ext cx="44450" cy="410845"/>
                    </a:xfrm>
                    <a:prstGeom prst="rect">
                      <a:avLst/>
                    </a:prstGeom>
                    <a:noFill/>
                  </pic:spPr>
                </pic:pic>
              </a:graphicData>
            </a:graphic>
          </wp:anchor>
        </w:drawing>
      </w:r>
      <w:r>
        <w:rPr>
          <w:noProof/>
          <w:sz w:val="20"/>
          <w:szCs w:val="20"/>
        </w:rPr>
        <w:drawing>
          <wp:anchor distT="0" distB="0" distL="114300" distR="114300" simplePos="0" relativeHeight="251860992" behindDoc="1" locked="0" layoutInCell="0" allowOverlap="1" wp14:anchorId="57E558DF" wp14:editId="148F397B">
            <wp:simplePos x="0" y="0"/>
            <wp:positionH relativeFrom="column">
              <wp:posOffset>1756410</wp:posOffset>
            </wp:positionH>
            <wp:positionV relativeFrom="paragraph">
              <wp:posOffset>-48895</wp:posOffset>
            </wp:positionV>
            <wp:extent cx="38735" cy="410845"/>
            <wp:effectExtent l="0" t="0" r="0" b="0"/>
            <wp:wrapNone/>
            <wp:docPr id="911" name="Picture 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1"/>
                    <pic:cNvPicPr>
                      <a:picLocks noChangeAspect="1" noChangeArrowheads="1"/>
                    </pic:cNvPicPr>
                  </pic:nvPicPr>
                  <pic:blipFill>
                    <a:blip r:embed="rId585"/>
                    <a:srcRect/>
                    <a:stretch>
                      <a:fillRect/>
                    </a:stretch>
                  </pic:blipFill>
                  <pic:spPr bwMode="auto">
                    <a:xfrm>
                      <a:off x="0" y="0"/>
                      <a:ext cx="38735" cy="410845"/>
                    </a:xfrm>
                    <a:prstGeom prst="rect">
                      <a:avLst/>
                    </a:prstGeom>
                    <a:noFill/>
                  </pic:spPr>
                </pic:pic>
              </a:graphicData>
            </a:graphic>
          </wp:anchor>
        </w:drawing>
      </w:r>
      <w:r>
        <w:rPr>
          <w:noProof/>
          <w:sz w:val="20"/>
          <w:szCs w:val="20"/>
        </w:rPr>
        <w:drawing>
          <wp:anchor distT="0" distB="0" distL="114300" distR="114300" simplePos="0" relativeHeight="251862016" behindDoc="1" locked="0" layoutInCell="0" allowOverlap="1" wp14:anchorId="559CEEB0" wp14:editId="007DA8F6">
            <wp:simplePos x="0" y="0"/>
            <wp:positionH relativeFrom="column">
              <wp:posOffset>1882775</wp:posOffset>
            </wp:positionH>
            <wp:positionV relativeFrom="paragraph">
              <wp:posOffset>-48895</wp:posOffset>
            </wp:positionV>
            <wp:extent cx="62230" cy="410845"/>
            <wp:effectExtent l="0" t="0" r="0" b="0"/>
            <wp:wrapNone/>
            <wp:docPr id="912" name="Picture 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2"/>
                    <pic:cNvPicPr>
                      <a:picLocks noChangeAspect="1" noChangeArrowheads="1"/>
                    </pic:cNvPicPr>
                  </pic:nvPicPr>
                  <pic:blipFill>
                    <a:blip r:embed="rId586"/>
                    <a:srcRect/>
                    <a:stretch>
                      <a:fillRect/>
                    </a:stretch>
                  </pic:blipFill>
                  <pic:spPr bwMode="auto">
                    <a:xfrm>
                      <a:off x="0" y="0"/>
                      <a:ext cx="62230" cy="410845"/>
                    </a:xfrm>
                    <a:prstGeom prst="rect">
                      <a:avLst/>
                    </a:prstGeom>
                    <a:noFill/>
                  </pic:spPr>
                </pic:pic>
              </a:graphicData>
            </a:graphic>
          </wp:anchor>
        </w:drawing>
      </w:r>
      <w:r>
        <w:rPr>
          <w:noProof/>
          <w:sz w:val="20"/>
          <w:szCs w:val="20"/>
        </w:rPr>
        <w:drawing>
          <wp:anchor distT="0" distB="0" distL="114300" distR="114300" simplePos="0" relativeHeight="251863040" behindDoc="1" locked="0" layoutInCell="0" allowOverlap="1" wp14:anchorId="6FC7A2BB" wp14:editId="58BAD712">
            <wp:simplePos x="0" y="0"/>
            <wp:positionH relativeFrom="column">
              <wp:posOffset>2008505</wp:posOffset>
            </wp:positionH>
            <wp:positionV relativeFrom="paragraph">
              <wp:posOffset>-48895</wp:posOffset>
            </wp:positionV>
            <wp:extent cx="44450" cy="410845"/>
            <wp:effectExtent l="0" t="0" r="0" b="0"/>
            <wp:wrapNone/>
            <wp:docPr id="913" name="Picture 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3"/>
                    <pic:cNvPicPr>
                      <a:picLocks noChangeAspect="1" noChangeArrowheads="1"/>
                    </pic:cNvPicPr>
                  </pic:nvPicPr>
                  <pic:blipFill>
                    <a:blip r:embed="rId587"/>
                    <a:srcRect/>
                    <a:stretch>
                      <a:fillRect/>
                    </a:stretch>
                  </pic:blipFill>
                  <pic:spPr bwMode="auto">
                    <a:xfrm>
                      <a:off x="0" y="0"/>
                      <a:ext cx="44450" cy="410845"/>
                    </a:xfrm>
                    <a:prstGeom prst="rect">
                      <a:avLst/>
                    </a:prstGeom>
                    <a:noFill/>
                  </pic:spPr>
                </pic:pic>
              </a:graphicData>
            </a:graphic>
          </wp:anchor>
        </w:drawing>
      </w:r>
      <w:r>
        <w:rPr>
          <w:noProof/>
          <w:sz w:val="20"/>
          <w:szCs w:val="20"/>
        </w:rPr>
        <w:drawing>
          <wp:anchor distT="0" distB="0" distL="114300" distR="114300" simplePos="0" relativeHeight="251864064" behindDoc="1" locked="0" layoutInCell="0" allowOverlap="1" wp14:anchorId="12D9AB94" wp14:editId="4397FEAB">
            <wp:simplePos x="0" y="0"/>
            <wp:positionH relativeFrom="column">
              <wp:posOffset>2134870</wp:posOffset>
            </wp:positionH>
            <wp:positionV relativeFrom="paragraph">
              <wp:posOffset>-48895</wp:posOffset>
            </wp:positionV>
            <wp:extent cx="27305" cy="410845"/>
            <wp:effectExtent l="0" t="0" r="0" b="0"/>
            <wp:wrapNone/>
            <wp:docPr id="914" name="Picture 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4"/>
                    <pic:cNvPicPr>
                      <a:picLocks noChangeAspect="1" noChangeArrowheads="1"/>
                    </pic:cNvPicPr>
                  </pic:nvPicPr>
                  <pic:blipFill>
                    <a:blip r:embed="rId580"/>
                    <a:srcRect/>
                    <a:stretch>
                      <a:fillRect/>
                    </a:stretch>
                  </pic:blipFill>
                  <pic:spPr bwMode="auto">
                    <a:xfrm>
                      <a:off x="0" y="0"/>
                      <a:ext cx="27305" cy="410845"/>
                    </a:xfrm>
                    <a:prstGeom prst="rect">
                      <a:avLst/>
                    </a:prstGeom>
                    <a:noFill/>
                  </pic:spPr>
                </pic:pic>
              </a:graphicData>
            </a:graphic>
          </wp:anchor>
        </w:drawing>
      </w:r>
      <w:r>
        <w:rPr>
          <w:noProof/>
          <w:sz w:val="20"/>
          <w:szCs w:val="20"/>
        </w:rPr>
        <w:drawing>
          <wp:anchor distT="0" distB="0" distL="114300" distR="114300" simplePos="0" relativeHeight="251865088" behindDoc="1" locked="0" layoutInCell="0" allowOverlap="1" wp14:anchorId="3911BEE9" wp14:editId="78D5D3D9">
            <wp:simplePos x="0" y="0"/>
            <wp:positionH relativeFrom="column">
              <wp:posOffset>2260600</wp:posOffset>
            </wp:positionH>
            <wp:positionV relativeFrom="paragraph">
              <wp:posOffset>-48895</wp:posOffset>
            </wp:positionV>
            <wp:extent cx="61595" cy="410845"/>
            <wp:effectExtent l="0" t="0" r="0" b="0"/>
            <wp:wrapNone/>
            <wp:docPr id="915" name="Picture 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5"/>
                    <pic:cNvPicPr>
                      <a:picLocks noChangeAspect="1" noChangeArrowheads="1"/>
                    </pic:cNvPicPr>
                  </pic:nvPicPr>
                  <pic:blipFill>
                    <a:blip r:embed="rId588"/>
                    <a:srcRect/>
                    <a:stretch>
                      <a:fillRect/>
                    </a:stretch>
                  </pic:blipFill>
                  <pic:spPr bwMode="auto">
                    <a:xfrm>
                      <a:off x="0" y="0"/>
                      <a:ext cx="61595" cy="410845"/>
                    </a:xfrm>
                    <a:prstGeom prst="rect">
                      <a:avLst/>
                    </a:prstGeom>
                    <a:noFill/>
                  </pic:spPr>
                </pic:pic>
              </a:graphicData>
            </a:graphic>
          </wp:anchor>
        </w:drawing>
      </w:r>
      <w:r>
        <w:rPr>
          <w:noProof/>
          <w:sz w:val="20"/>
          <w:szCs w:val="20"/>
        </w:rPr>
        <w:drawing>
          <wp:anchor distT="0" distB="0" distL="114300" distR="114300" simplePos="0" relativeHeight="251866112" behindDoc="1" locked="0" layoutInCell="0" allowOverlap="1" wp14:anchorId="3E2D188E" wp14:editId="6313C8A4">
            <wp:simplePos x="0" y="0"/>
            <wp:positionH relativeFrom="column">
              <wp:posOffset>2386330</wp:posOffset>
            </wp:positionH>
            <wp:positionV relativeFrom="paragraph">
              <wp:posOffset>-48895</wp:posOffset>
            </wp:positionV>
            <wp:extent cx="44450" cy="410845"/>
            <wp:effectExtent l="0" t="0" r="0" b="0"/>
            <wp:wrapNone/>
            <wp:docPr id="916" name="Picture 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6"/>
                    <pic:cNvPicPr>
                      <a:picLocks noChangeAspect="1" noChangeArrowheads="1"/>
                    </pic:cNvPicPr>
                  </pic:nvPicPr>
                  <pic:blipFill>
                    <a:blip r:embed="rId589"/>
                    <a:srcRect/>
                    <a:stretch>
                      <a:fillRect/>
                    </a:stretch>
                  </pic:blipFill>
                  <pic:spPr bwMode="auto">
                    <a:xfrm>
                      <a:off x="0" y="0"/>
                      <a:ext cx="44450" cy="410845"/>
                    </a:xfrm>
                    <a:prstGeom prst="rect">
                      <a:avLst/>
                    </a:prstGeom>
                    <a:noFill/>
                  </pic:spPr>
                </pic:pic>
              </a:graphicData>
            </a:graphic>
          </wp:anchor>
        </w:drawing>
      </w:r>
      <w:r>
        <w:rPr>
          <w:noProof/>
          <w:sz w:val="20"/>
          <w:szCs w:val="20"/>
        </w:rPr>
        <w:drawing>
          <wp:anchor distT="0" distB="0" distL="114300" distR="114300" simplePos="0" relativeHeight="251867136" behindDoc="1" locked="0" layoutInCell="0" allowOverlap="1" wp14:anchorId="0905193E" wp14:editId="23A614F3">
            <wp:simplePos x="0" y="0"/>
            <wp:positionH relativeFrom="column">
              <wp:posOffset>2512695</wp:posOffset>
            </wp:positionH>
            <wp:positionV relativeFrom="paragraph">
              <wp:posOffset>-48895</wp:posOffset>
            </wp:positionV>
            <wp:extent cx="27305" cy="410845"/>
            <wp:effectExtent l="0" t="0" r="0" b="0"/>
            <wp:wrapNone/>
            <wp:docPr id="917" name="Picture 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7"/>
                    <pic:cNvPicPr>
                      <a:picLocks noChangeAspect="1" noChangeArrowheads="1"/>
                    </pic:cNvPicPr>
                  </pic:nvPicPr>
                  <pic:blipFill>
                    <a:blip r:embed="rId580"/>
                    <a:srcRect/>
                    <a:stretch>
                      <a:fillRect/>
                    </a:stretch>
                  </pic:blipFill>
                  <pic:spPr bwMode="auto">
                    <a:xfrm>
                      <a:off x="0" y="0"/>
                      <a:ext cx="27305" cy="410845"/>
                    </a:xfrm>
                    <a:prstGeom prst="rect">
                      <a:avLst/>
                    </a:prstGeom>
                    <a:noFill/>
                  </pic:spPr>
                </pic:pic>
              </a:graphicData>
            </a:graphic>
          </wp:anchor>
        </w:drawing>
      </w:r>
      <w:r>
        <w:rPr>
          <w:noProof/>
          <w:sz w:val="20"/>
          <w:szCs w:val="20"/>
        </w:rPr>
        <w:drawing>
          <wp:anchor distT="0" distB="0" distL="114300" distR="114300" simplePos="0" relativeHeight="251868160" behindDoc="1" locked="0" layoutInCell="0" allowOverlap="1" wp14:anchorId="357E754F" wp14:editId="4F673908">
            <wp:simplePos x="0" y="0"/>
            <wp:positionH relativeFrom="column">
              <wp:posOffset>2638425</wp:posOffset>
            </wp:positionH>
            <wp:positionV relativeFrom="paragraph">
              <wp:posOffset>-48895</wp:posOffset>
            </wp:positionV>
            <wp:extent cx="27305" cy="410845"/>
            <wp:effectExtent l="0" t="0" r="0" b="0"/>
            <wp:wrapNone/>
            <wp:docPr id="918" name="Picture 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8"/>
                    <pic:cNvPicPr>
                      <a:picLocks noChangeAspect="1" noChangeArrowheads="1"/>
                    </pic:cNvPicPr>
                  </pic:nvPicPr>
                  <pic:blipFill>
                    <a:blip r:embed="rId580"/>
                    <a:srcRect/>
                    <a:stretch>
                      <a:fillRect/>
                    </a:stretch>
                  </pic:blipFill>
                  <pic:spPr bwMode="auto">
                    <a:xfrm>
                      <a:off x="0" y="0"/>
                      <a:ext cx="27305" cy="410845"/>
                    </a:xfrm>
                    <a:prstGeom prst="rect">
                      <a:avLst/>
                    </a:prstGeom>
                    <a:noFill/>
                  </pic:spPr>
                </pic:pic>
              </a:graphicData>
            </a:graphic>
          </wp:anchor>
        </w:drawing>
      </w:r>
      <w:r>
        <w:rPr>
          <w:noProof/>
          <w:sz w:val="20"/>
          <w:szCs w:val="20"/>
        </w:rPr>
        <w:drawing>
          <wp:anchor distT="0" distB="0" distL="114300" distR="114300" simplePos="0" relativeHeight="251869184" behindDoc="1" locked="0" layoutInCell="0" allowOverlap="1" wp14:anchorId="4603BFDF" wp14:editId="18E4B14B">
            <wp:simplePos x="0" y="0"/>
            <wp:positionH relativeFrom="column">
              <wp:posOffset>2764790</wp:posOffset>
            </wp:positionH>
            <wp:positionV relativeFrom="paragraph">
              <wp:posOffset>-48895</wp:posOffset>
            </wp:positionV>
            <wp:extent cx="27305" cy="410845"/>
            <wp:effectExtent l="0" t="0" r="0" b="0"/>
            <wp:wrapNone/>
            <wp:docPr id="919" name="Picture 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9"/>
                    <pic:cNvPicPr>
                      <a:picLocks noChangeAspect="1" noChangeArrowheads="1"/>
                    </pic:cNvPicPr>
                  </pic:nvPicPr>
                  <pic:blipFill>
                    <a:blip r:embed="rId580"/>
                    <a:srcRect/>
                    <a:stretch>
                      <a:fillRect/>
                    </a:stretch>
                  </pic:blipFill>
                  <pic:spPr bwMode="auto">
                    <a:xfrm>
                      <a:off x="0" y="0"/>
                      <a:ext cx="27305" cy="410845"/>
                    </a:xfrm>
                    <a:prstGeom prst="rect">
                      <a:avLst/>
                    </a:prstGeom>
                    <a:noFill/>
                  </pic:spPr>
                </pic:pic>
              </a:graphicData>
            </a:graphic>
          </wp:anchor>
        </w:drawing>
      </w:r>
      <w:r>
        <w:rPr>
          <w:noProof/>
          <w:sz w:val="20"/>
          <w:szCs w:val="20"/>
        </w:rPr>
        <w:drawing>
          <wp:anchor distT="0" distB="0" distL="114300" distR="114300" simplePos="0" relativeHeight="251870208" behindDoc="1" locked="0" layoutInCell="0" allowOverlap="1" wp14:anchorId="18725793" wp14:editId="75966742">
            <wp:simplePos x="0" y="0"/>
            <wp:positionH relativeFrom="column">
              <wp:posOffset>2890520</wp:posOffset>
            </wp:positionH>
            <wp:positionV relativeFrom="paragraph">
              <wp:posOffset>-48895</wp:posOffset>
            </wp:positionV>
            <wp:extent cx="27305" cy="410845"/>
            <wp:effectExtent l="0" t="0" r="0" b="0"/>
            <wp:wrapNone/>
            <wp:docPr id="920" name="Picture 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0"/>
                    <pic:cNvPicPr>
                      <a:picLocks noChangeAspect="1" noChangeArrowheads="1"/>
                    </pic:cNvPicPr>
                  </pic:nvPicPr>
                  <pic:blipFill>
                    <a:blip r:embed="rId580"/>
                    <a:srcRect/>
                    <a:stretch>
                      <a:fillRect/>
                    </a:stretch>
                  </pic:blipFill>
                  <pic:spPr bwMode="auto">
                    <a:xfrm>
                      <a:off x="0" y="0"/>
                      <a:ext cx="27305" cy="410845"/>
                    </a:xfrm>
                    <a:prstGeom prst="rect">
                      <a:avLst/>
                    </a:prstGeom>
                    <a:noFill/>
                  </pic:spPr>
                </pic:pic>
              </a:graphicData>
            </a:graphic>
          </wp:anchor>
        </w:drawing>
      </w:r>
      <w:r>
        <w:rPr>
          <w:noProof/>
          <w:sz w:val="20"/>
          <w:szCs w:val="20"/>
        </w:rPr>
        <w:drawing>
          <wp:anchor distT="0" distB="0" distL="114300" distR="114300" simplePos="0" relativeHeight="251871232" behindDoc="1" locked="0" layoutInCell="0" allowOverlap="1" wp14:anchorId="26044C69" wp14:editId="0DF40E52">
            <wp:simplePos x="0" y="0"/>
            <wp:positionH relativeFrom="column">
              <wp:posOffset>3016250</wp:posOffset>
            </wp:positionH>
            <wp:positionV relativeFrom="paragraph">
              <wp:posOffset>-48895</wp:posOffset>
            </wp:positionV>
            <wp:extent cx="63500" cy="410845"/>
            <wp:effectExtent l="0" t="0" r="0" b="0"/>
            <wp:wrapNone/>
            <wp:docPr id="921" name="Picture 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1"/>
                    <pic:cNvPicPr>
                      <a:picLocks noChangeAspect="1" noChangeArrowheads="1"/>
                    </pic:cNvPicPr>
                  </pic:nvPicPr>
                  <pic:blipFill>
                    <a:blip r:embed="rId590"/>
                    <a:srcRect/>
                    <a:stretch>
                      <a:fillRect/>
                    </a:stretch>
                  </pic:blipFill>
                  <pic:spPr bwMode="auto">
                    <a:xfrm>
                      <a:off x="0" y="0"/>
                      <a:ext cx="63500" cy="410845"/>
                    </a:xfrm>
                    <a:prstGeom prst="rect">
                      <a:avLst/>
                    </a:prstGeom>
                    <a:noFill/>
                  </pic:spPr>
                </pic:pic>
              </a:graphicData>
            </a:graphic>
          </wp:anchor>
        </w:drawing>
      </w:r>
      <w:r>
        <w:rPr>
          <w:noProof/>
          <w:sz w:val="20"/>
          <w:szCs w:val="20"/>
        </w:rPr>
        <w:drawing>
          <wp:anchor distT="0" distB="0" distL="114300" distR="114300" simplePos="0" relativeHeight="251872256" behindDoc="1" locked="0" layoutInCell="0" allowOverlap="1" wp14:anchorId="66D61FC7" wp14:editId="3F8DF3C7">
            <wp:simplePos x="0" y="0"/>
            <wp:positionH relativeFrom="column">
              <wp:posOffset>3142615</wp:posOffset>
            </wp:positionH>
            <wp:positionV relativeFrom="paragraph">
              <wp:posOffset>-48895</wp:posOffset>
            </wp:positionV>
            <wp:extent cx="27305" cy="410845"/>
            <wp:effectExtent l="0" t="0" r="0" b="0"/>
            <wp:wrapNone/>
            <wp:docPr id="922" name="Picture 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2"/>
                    <pic:cNvPicPr>
                      <a:picLocks noChangeAspect="1" noChangeArrowheads="1"/>
                    </pic:cNvPicPr>
                  </pic:nvPicPr>
                  <pic:blipFill>
                    <a:blip r:embed="rId580"/>
                    <a:srcRect/>
                    <a:stretch>
                      <a:fillRect/>
                    </a:stretch>
                  </pic:blipFill>
                  <pic:spPr bwMode="auto">
                    <a:xfrm>
                      <a:off x="0" y="0"/>
                      <a:ext cx="27305" cy="410845"/>
                    </a:xfrm>
                    <a:prstGeom prst="rect">
                      <a:avLst/>
                    </a:prstGeom>
                    <a:noFill/>
                  </pic:spPr>
                </pic:pic>
              </a:graphicData>
            </a:graphic>
          </wp:anchor>
        </w:drawing>
      </w:r>
      <w:r>
        <w:rPr>
          <w:noProof/>
          <w:sz w:val="20"/>
          <w:szCs w:val="20"/>
        </w:rPr>
        <w:drawing>
          <wp:anchor distT="0" distB="0" distL="114300" distR="114300" simplePos="0" relativeHeight="251873280" behindDoc="1" locked="0" layoutInCell="0" allowOverlap="1" wp14:anchorId="43CDF501" wp14:editId="4F3D0DCA">
            <wp:simplePos x="0" y="0"/>
            <wp:positionH relativeFrom="column">
              <wp:posOffset>3268345</wp:posOffset>
            </wp:positionH>
            <wp:positionV relativeFrom="paragraph">
              <wp:posOffset>-48895</wp:posOffset>
            </wp:positionV>
            <wp:extent cx="33020" cy="410845"/>
            <wp:effectExtent l="0" t="0" r="0" b="0"/>
            <wp:wrapNone/>
            <wp:docPr id="923" name="Picture 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3"/>
                    <pic:cNvPicPr>
                      <a:picLocks noChangeAspect="1" noChangeArrowheads="1"/>
                    </pic:cNvPicPr>
                  </pic:nvPicPr>
                  <pic:blipFill>
                    <a:blip r:embed="rId591"/>
                    <a:srcRect/>
                    <a:stretch>
                      <a:fillRect/>
                    </a:stretch>
                  </pic:blipFill>
                  <pic:spPr bwMode="auto">
                    <a:xfrm>
                      <a:off x="0" y="0"/>
                      <a:ext cx="33020" cy="410845"/>
                    </a:xfrm>
                    <a:prstGeom prst="rect">
                      <a:avLst/>
                    </a:prstGeom>
                    <a:noFill/>
                  </pic:spPr>
                </pic:pic>
              </a:graphicData>
            </a:graphic>
          </wp:anchor>
        </w:drawing>
      </w:r>
      <w:r>
        <w:rPr>
          <w:noProof/>
          <w:sz w:val="20"/>
          <w:szCs w:val="20"/>
        </w:rPr>
        <w:drawing>
          <wp:anchor distT="0" distB="0" distL="114300" distR="114300" simplePos="0" relativeHeight="251874304" behindDoc="1" locked="0" layoutInCell="0" allowOverlap="1" wp14:anchorId="7446E3D5" wp14:editId="5E9F6055">
            <wp:simplePos x="0" y="0"/>
            <wp:positionH relativeFrom="column">
              <wp:posOffset>3394075</wp:posOffset>
            </wp:positionH>
            <wp:positionV relativeFrom="paragraph">
              <wp:posOffset>-48895</wp:posOffset>
            </wp:positionV>
            <wp:extent cx="62230" cy="410845"/>
            <wp:effectExtent l="0" t="0" r="0" b="0"/>
            <wp:wrapNone/>
            <wp:docPr id="924" name="Picture 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4"/>
                    <pic:cNvPicPr>
                      <a:picLocks noChangeAspect="1" noChangeArrowheads="1"/>
                    </pic:cNvPicPr>
                  </pic:nvPicPr>
                  <pic:blipFill>
                    <a:blip r:embed="rId592"/>
                    <a:srcRect/>
                    <a:stretch>
                      <a:fillRect/>
                    </a:stretch>
                  </pic:blipFill>
                  <pic:spPr bwMode="auto">
                    <a:xfrm>
                      <a:off x="0" y="0"/>
                      <a:ext cx="62230" cy="410845"/>
                    </a:xfrm>
                    <a:prstGeom prst="rect">
                      <a:avLst/>
                    </a:prstGeom>
                    <a:noFill/>
                  </pic:spPr>
                </pic:pic>
              </a:graphicData>
            </a:graphic>
          </wp:anchor>
        </w:drawing>
      </w:r>
      <w:r>
        <w:rPr>
          <w:noProof/>
          <w:sz w:val="20"/>
          <w:szCs w:val="20"/>
        </w:rPr>
        <w:drawing>
          <wp:anchor distT="0" distB="0" distL="114300" distR="114300" simplePos="0" relativeHeight="251875328" behindDoc="1" locked="0" layoutInCell="0" allowOverlap="1" wp14:anchorId="233F83C2" wp14:editId="56AE6C03">
            <wp:simplePos x="0" y="0"/>
            <wp:positionH relativeFrom="column">
              <wp:posOffset>3520440</wp:posOffset>
            </wp:positionH>
            <wp:positionV relativeFrom="paragraph">
              <wp:posOffset>-48895</wp:posOffset>
            </wp:positionV>
            <wp:extent cx="63500" cy="410845"/>
            <wp:effectExtent l="0" t="0" r="0" b="0"/>
            <wp:wrapNone/>
            <wp:docPr id="925" name="Picture 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5"/>
                    <pic:cNvPicPr>
                      <a:picLocks noChangeAspect="1" noChangeArrowheads="1"/>
                    </pic:cNvPicPr>
                  </pic:nvPicPr>
                  <pic:blipFill>
                    <a:blip r:embed="rId593"/>
                    <a:srcRect/>
                    <a:stretch>
                      <a:fillRect/>
                    </a:stretch>
                  </pic:blipFill>
                  <pic:spPr bwMode="auto">
                    <a:xfrm>
                      <a:off x="0" y="0"/>
                      <a:ext cx="63500" cy="410845"/>
                    </a:xfrm>
                    <a:prstGeom prst="rect">
                      <a:avLst/>
                    </a:prstGeom>
                    <a:noFill/>
                  </pic:spPr>
                </pic:pic>
              </a:graphicData>
            </a:graphic>
          </wp:anchor>
        </w:drawing>
      </w:r>
      <w:r>
        <w:rPr>
          <w:noProof/>
          <w:sz w:val="20"/>
          <w:szCs w:val="20"/>
        </w:rPr>
        <w:drawing>
          <wp:anchor distT="0" distB="0" distL="114300" distR="114300" simplePos="0" relativeHeight="251876352" behindDoc="1" locked="0" layoutInCell="0" allowOverlap="1" wp14:anchorId="7C729451" wp14:editId="52B0D079">
            <wp:simplePos x="0" y="0"/>
            <wp:positionH relativeFrom="column">
              <wp:posOffset>3646170</wp:posOffset>
            </wp:positionH>
            <wp:positionV relativeFrom="paragraph">
              <wp:posOffset>-48895</wp:posOffset>
            </wp:positionV>
            <wp:extent cx="27305" cy="410845"/>
            <wp:effectExtent l="0" t="0" r="0" b="0"/>
            <wp:wrapNone/>
            <wp:docPr id="926" name="Picture 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6"/>
                    <pic:cNvPicPr>
                      <a:picLocks noChangeAspect="1" noChangeArrowheads="1"/>
                    </pic:cNvPicPr>
                  </pic:nvPicPr>
                  <pic:blipFill>
                    <a:blip r:embed="rId580"/>
                    <a:srcRect/>
                    <a:stretch>
                      <a:fillRect/>
                    </a:stretch>
                  </pic:blipFill>
                  <pic:spPr bwMode="auto">
                    <a:xfrm>
                      <a:off x="0" y="0"/>
                      <a:ext cx="27305" cy="410845"/>
                    </a:xfrm>
                    <a:prstGeom prst="rect">
                      <a:avLst/>
                    </a:prstGeom>
                    <a:noFill/>
                  </pic:spPr>
                </pic:pic>
              </a:graphicData>
            </a:graphic>
          </wp:anchor>
        </w:drawing>
      </w:r>
      <w:r>
        <w:rPr>
          <w:noProof/>
          <w:sz w:val="20"/>
          <w:szCs w:val="20"/>
        </w:rPr>
        <w:drawing>
          <wp:anchor distT="0" distB="0" distL="114300" distR="114300" simplePos="0" relativeHeight="251877376" behindDoc="1" locked="0" layoutInCell="0" allowOverlap="1" wp14:anchorId="643AA545" wp14:editId="38E336D0">
            <wp:simplePos x="0" y="0"/>
            <wp:positionH relativeFrom="column">
              <wp:posOffset>3772535</wp:posOffset>
            </wp:positionH>
            <wp:positionV relativeFrom="paragraph">
              <wp:posOffset>-48895</wp:posOffset>
            </wp:positionV>
            <wp:extent cx="27305" cy="410845"/>
            <wp:effectExtent l="0" t="0" r="0" b="0"/>
            <wp:wrapNone/>
            <wp:docPr id="927" name="Picture 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7"/>
                    <pic:cNvPicPr>
                      <a:picLocks noChangeAspect="1" noChangeArrowheads="1"/>
                    </pic:cNvPicPr>
                  </pic:nvPicPr>
                  <pic:blipFill>
                    <a:blip r:embed="rId580"/>
                    <a:srcRect/>
                    <a:stretch>
                      <a:fillRect/>
                    </a:stretch>
                  </pic:blipFill>
                  <pic:spPr bwMode="auto">
                    <a:xfrm>
                      <a:off x="0" y="0"/>
                      <a:ext cx="27305" cy="410845"/>
                    </a:xfrm>
                    <a:prstGeom prst="rect">
                      <a:avLst/>
                    </a:prstGeom>
                    <a:noFill/>
                  </pic:spPr>
                </pic:pic>
              </a:graphicData>
            </a:graphic>
          </wp:anchor>
        </w:drawing>
      </w:r>
      <w:r>
        <w:rPr>
          <w:noProof/>
          <w:sz w:val="20"/>
          <w:szCs w:val="20"/>
        </w:rPr>
        <w:drawing>
          <wp:anchor distT="0" distB="0" distL="114300" distR="114300" simplePos="0" relativeHeight="251878400" behindDoc="1" locked="0" layoutInCell="0" allowOverlap="1" wp14:anchorId="7FBA8EDE" wp14:editId="3307DB87">
            <wp:simplePos x="0" y="0"/>
            <wp:positionH relativeFrom="column">
              <wp:posOffset>3898265</wp:posOffset>
            </wp:positionH>
            <wp:positionV relativeFrom="paragraph">
              <wp:posOffset>-48895</wp:posOffset>
            </wp:positionV>
            <wp:extent cx="33020" cy="410845"/>
            <wp:effectExtent l="0" t="0" r="0" b="0"/>
            <wp:wrapNone/>
            <wp:docPr id="928" name="Picture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8"/>
                    <pic:cNvPicPr>
                      <a:picLocks noChangeAspect="1" noChangeArrowheads="1"/>
                    </pic:cNvPicPr>
                  </pic:nvPicPr>
                  <pic:blipFill>
                    <a:blip r:embed="rId594"/>
                    <a:srcRect/>
                    <a:stretch>
                      <a:fillRect/>
                    </a:stretch>
                  </pic:blipFill>
                  <pic:spPr bwMode="auto">
                    <a:xfrm>
                      <a:off x="0" y="0"/>
                      <a:ext cx="33020" cy="410845"/>
                    </a:xfrm>
                    <a:prstGeom prst="rect">
                      <a:avLst/>
                    </a:prstGeom>
                    <a:noFill/>
                  </pic:spPr>
                </pic:pic>
              </a:graphicData>
            </a:graphic>
          </wp:anchor>
        </w:drawing>
      </w:r>
      <w:r>
        <w:rPr>
          <w:noProof/>
          <w:sz w:val="20"/>
          <w:szCs w:val="20"/>
        </w:rPr>
        <w:drawing>
          <wp:anchor distT="0" distB="0" distL="114300" distR="114300" simplePos="0" relativeHeight="251879424" behindDoc="1" locked="0" layoutInCell="0" allowOverlap="1" wp14:anchorId="4F7D8DB4" wp14:editId="1EB20D0E">
            <wp:simplePos x="0" y="0"/>
            <wp:positionH relativeFrom="column">
              <wp:posOffset>4023995</wp:posOffset>
            </wp:positionH>
            <wp:positionV relativeFrom="paragraph">
              <wp:posOffset>-48895</wp:posOffset>
            </wp:positionV>
            <wp:extent cx="27305" cy="410845"/>
            <wp:effectExtent l="0" t="0" r="0" b="0"/>
            <wp:wrapNone/>
            <wp:docPr id="929" name="Picture 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9"/>
                    <pic:cNvPicPr>
                      <a:picLocks noChangeAspect="1" noChangeArrowheads="1"/>
                    </pic:cNvPicPr>
                  </pic:nvPicPr>
                  <pic:blipFill>
                    <a:blip r:embed="rId580"/>
                    <a:srcRect/>
                    <a:stretch>
                      <a:fillRect/>
                    </a:stretch>
                  </pic:blipFill>
                  <pic:spPr bwMode="auto">
                    <a:xfrm>
                      <a:off x="0" y="0"/>
                      <a:ext cx="27305" cy="410845"/>
                    </a:xfrm>
                    <a:prstGeom prst="rect">
                      <a:avLst/>
                    </a:prstGeom>
                    <a:noFill/>
                  </pic:spPr>
                </pic:pic>
              </a:graphicData>
            </a:graphic>
          </wp:anchor>
        </w:drawing>
      </w:r>
      <w:r>
        <w:rPr>
          <w:noProof/>
          <w:sz w:val="20"/>
          <w:szCs w:val="20"/>
        </w:rPr>
        <w:drawing>
          <wp:anchor distT="0" distB="0" distL="114300" distR="114300" simplePos="0" relativeHeight="251880448" behindDoc="1" locked="0" layoutInCell="0" allowOverlap="1" wp14:anchorId="2FABA3AF" wp14:editId="66B342FE">
            <wp:simplePos x="0" y="0"/>
            <wp:positionH relativeFrom="column">
              <wp:posOffset>4150360</wp:posOffset>
            </wp:positionH>
            <wp:positionV relativeFrom="paragraph">
              <wp:posOffset>-48895</wp:posOffset>
            </wp:positionV>
            <wp:extent cx="27305" cy="410845"/>
            <wp:effectExtent l="0" t="0" r="0" b="0"/>
            <wp:wrapNone/>
            <wp:docPr id="930" name="Picture 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0"/>
                    <pic:cNvPicPr>
                      <a:picLocks noChangeAspect="1" noChangeArrowheads="1"/>
                    </pic:cNvPicPr>
                  </pic:nvPicPr>
                  <pic:blipFill>
                    <a:blip r:embed="rId580"/>
                    <a:srcRect/>
                    <a:stretch>
                      <a:fillRect/>
                    </a:stretch>
                  </pic:blipFill>
                  <pic:spPr bwMode="auto">
                    <a:xfrm>
                      <a:off x="0" y="0"/>
                      <a:ext cx="27305" cy="410845"/>
                    </a:xfrm>
                    <a:prstGeom prst="rect">
                      <a:avLst/>
                    </a:prstGeom>
                    <a:noFill/>
                  </pic:spPr>
                </pic:pic>
              </a:graphicData>
            </a:graphic>
          </wp:anchor>
        </w:drawing>
      </w:r>
      <w:r>
        <w:rPr>
          <w:noProof/>
          <w:sz w:val="20"/>
          <w:szCs w:val="20"/>
        </w:rPr>
        <w:drawing>
          <wp:anchor distT="0" distB="0" distL="114300" distR="114300" simplePos="0" relativeHeight="251881472" behindDoc="1" locked="0" layoutInCell="0" allowOverlap="1" wp14:anchorId="061E02FD" wp14:editId="486548ED">
            <wp:simplePos x="0" y="0"/>
            <wp:positionH relativeFrom="column">
              <wp:posOffset>4276090</wp:posOffset>
            </wp:positionH>
            <wp:positionV relativeFrom="paragraph">
              <wp:posOffset>-48895</wp:posOffset>
            </wp:positionV>
            <wp:extent cx="44450" cy="410845"/>
            <wp:effectExtent l="0" t="0" r="0" b="0"/>
            <wp:wrapNone/>
            <wp:docPr id="931" name="Picture 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1"/>
                    <pic:cNvPicPr>
                      <a:picLocks noChangeAspect="1" noChangeArrowheads="1"/>
                    </pic:cNvPicPr>
                  </pic:nvPicPr>
                  <pic:blipFill>
                    <a:blip r:embed="rId595"/>
                    <a:srcRect/>
                    <a:stretch>
                      <a:fillRect/>
                    </a:stretch>
                  </pic:blipFill>
                  <pic:spPr bwMode="auto">
                    <a:xfrm>
                      <a:off x="0" y="0"/>
                      <a:ext cx="44450" cy="410845"/>
                    </a:xfrm>
                    <a:prstGeom prst="rect">
                      <a:avLst/>
                    </a:prstGeom>
                    <a:noFill/>
                  </pic:spPr>
                </pic:pic>
              </a:graphicData>
            </a:graphic>
          </wp:anchor>
        </w:drawing>
      </w:r>
      <w:r>
        <w:rPr>
          <w:noProof/>
          <w:sz w:val="20"/>
          <w:szCs w:val="20"/>
        </w:rPr>
        <w:drawing>
          <wp:anchor distT="0" distB="0" distL="114300" distR="114300" simplePos="0" relativeHeight="251882496" behindDoc="1" locked="0" layoutInCell="0" allowOverlap="1" wp14:anchorId="70AB7B98" wp14:editId="7DB16BB4">
            <wp:simplePos x="0" y="0"/>
            <wp:positionH relativeFrom="column">
              <wp:posOffset>4401820</wp:posOffset>
            </wp:positionH>
            <wp:positionV relativeFrom="paragraph">
              <wp:posOffset>-48895</wp:posOffset>
            </wp:positionV>
            <wp:extent cx="27305" cy="410845"/>
            <wp:effectExtent l="0" t="0" r="0" b="0"/>
            <wp:wrapNone/>
            <wp:docPr id="932" name="Picture 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2"/>
                    <pic:cNvPicPr>
                      <a:picLocks noChangeAspect="1" noChangeArrowheads="1"/>
                    </pic:cNvPicPr>
                  </pic:nvPicPr>
                  <pic:blipFill>
                    <a:blip r:embed="rId580"/>
                    <a:srcRect/>
                    <a:stretch>
                      <a:fillRect/>
                    </a:stretch>
                  </pic:blipFill>
                  <pic:spPr bwMode="auto">
                    <a:xfrm>
                      <a:off x="0" y="0"/>
                      <a:ext cx="27305" cy="410845"/>
                    </a:xfrm>
                    <a:prstGeom prst="rect">
                      <a:avLst/>
                    </a:prstGeom>
                    <a:noFill/>
                  </pic:spPr>
                </pic:pic>
              </a:graphicData>
            </a:graphic>
          </wp:anchor>
        </w:drawing>
      </w:r>
      <w:r>
        <w:rPr>
          <w:noProof/>
          <w:sz w:val="20"/>
          <w:szCs w:val="20"/>
        </w:rPr>
        <w:drawing>
          <wp:anchor distT="0" distB="0" distL="114300" distR="114300" simplePos="0" relativeHeight="251883520" behindDoc="1" locked="0" layoutInCell="0" allowOverlap="1" wp14:anchorId="1A7DD167" wp14:editId="67D71D61">
            <wp:simplePos x="0" y="0"/>
            <wp:positionH relativeFrom="column">
              <wp:posOffset>4528185</wp:posOffset>
            </wp:positionH>
            <wp:positionV relativeFrom="paragraph">
              <wp:posOffset>-48895</wp:posOffset>
            </wp:positionV>
            <wp:extent cx="44450" cy="410845"/>
            <wp:effectExtent l="0" t="0" r="0" b="0"/>
            <wp:wrapNone/>
            <wp:docPr id="933" name="Picture 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3"/>
                    <pic:cNvPicPr>
                      <a:picLocks noChangeAspect="1" noChangeArrowheads="1"/>
                    </pic:cNvPicPr>
                  </pic:nvPicPr>
                  <pic:blipFill>
                    <a:blip r:embed="rId596"/>
                    <a:srcRect/>
                    <a:stretch>
                      <a:fillRect/>
                    </a:stretch>
                  </pic:blipFill>
                  <pic:spPr bwMode="auto">
                    <a:xfrm>
                      <a:off x="0" y="0"/>
                      <a:ext cx="44450" cy="410845"/>
                    </a:xfrm>
                    <a:prstGeom prst="rect">
                      <a:avLst/>
                    </a:prstGeom>
                    <a:noFill/>
                  </pic:spPr>
                </pic:pic>
              </a:graphicData>
            </a:graphic>
          </wp:anchor>
        </w:drawing>
      </w:r>
      <w:r>
        <w:rPr>
          <w:noProof/>
          <w:sz w:val="20"/>
          <w:szCs w:val="20"/>
        </w:rPr>
        <w:drawing>
          <wp:anchor distT="0" distB="0" distL="114300" distR="114300" simplePos="0" relativeHeight="251884544" behindDoc="1" locked="0" layoutInCell="0" allowOverlap="1" wp14:anchorId="428EFE96" wp14:editId="02C98CFF">
            <wp:simplePos x="0" y="0"/>
            <wp:positionH relativeFrom="column">
              <wp:posOffset>4653915</wp:posOffset>
            </wp:positionH>
            <wp:positionV relativeFrom="paragraph">
              <wp:posOffset>-48895</wp:posOffset>
            </wp:positionV>
            <wp:extent cx="44450" cy="410845"/>
            <wp:effectExtent l="0" t="0" r="0" b="0"/>
            <wp:wrapNone/>
            <wp:docPr id="934" name="Picture 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4"/>
                    <pic:cNvPicPr>
                      <a:picLocks noChangeAspect="1" noChangeArrowheads="1"/>
                    </pic:cNvPicPr>
                  </pic:nvPicPr>
                  <pic:blipFill>
                    <a:blip r:embed="rId597"/>
                    <a:srcRect/>
                    <a:stretch>
                      <a:fillRect/>
                    </a:stretch>
                  </pic:blipFill>
                  <pic:spPr bwMode="auto">
                    <a:xfrm>
                      <a:off x="0" y="0"/>
                      <a:ext cx="44450" cy="410845"/>
                    </a:xfrm>
                    <a:prstGeom prst="rect">
                      <a:avLst/>
                    </a:prstGeom>
                    <a:noFill/>
                  </pic:spPr>
                </pic:pic>
              </a:graphicData>
            </a:graphic>
          </wp:anchor>
        </w:drawing>
      </w:r>
      <w:r>
        <w:rPr>
          <w:noProof/>
          <w:sz w:val="20"/>
          <w:szCs w:val="20"/>
        </w:rPr>
        <w:drawing>
          <wp:anchor distT="0" distB="0" distL="114300" distR="114300" simplePos="0" relativeHeight="251885568" behindDoc="1" locked="0" layoutInCell="0" allowOverlap="1" wp14:anchorId="0932D793" wp14:editId="7E84DA13">
            <wp:simplePos x="0" y="0"/>
            <wp:positionH relativeFrom="column">
              <wp:posOffset>4780280</wp:posOffset>
            </wp:positionH>
            <wp:positionV relativeFrom="paragraph">
              <wp:posOffset>-48895</wp:posOffset>
            </wp:positionV>
            <wp:extent cx="27305" cy="410845"/>
            <wp:effectExtent l="0" t="0" r="0" b="0"/>
            <wp:wrapNone/>
            <wp:docPr id="935" name="Picture 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5"/>
                    <pic:cNvPicPr>
                      <a:picLocks noChangeAspect="1" noChangeArrowheads="1"/>
                    </pic:cNvPicPr>
                  </pic:nvPicPr>
                  <pic:blipFill>
                    <a:blip r:embed="rId580"/>
                    <a:srcRect/>
                    <a:stretch>
                      <a:fillRect/>
                    </a:stretch>
                  </pic:blipFill>
                  <pic:spPr bwMode="auto">
                    <a:xfrm>
                      <a:off x="0" y="0"/>
                      <a:ext cx="27305" cy="410845"/>
                    </a:xfrm>
                    <a:prstGeom prst="rect">
                      <a:avLst/>
                    </a:prstGeom>
                    <a:noFill/>
                  </pic:spPr>
                </pic:pic>
              </a:graphicData>
            </a:graphic>
          </wp:anchor>
        </w:drawing>
      </w:r>
      <w:r>
        <w:rPr>
          <w:noProof/>
          <w:sz w:val="20"/>
          <w:szCs w:val="20"/>
        </w:rPr>
        <w:drawing>
          <wp:anchor distT="0" distB="0" distL="114300" distR="114300" simplePos="0" relativeHeight="251886592" behindDoc="1" locked="0" layoutInCell="0" allowOverlap="1" wp14:anchorId="49AEFA29" wp14:editId="58BFDDC5">
            <wp:simplePos x="0" y="0"/>
            <wp:positionH relativeFrom="column">
              <wp:posOffset>4906010</wp:posOffset>
            </wp:positionH>
            <wp:positionV relativeFrom="paragraph">
              <wp:posOffset>-48895</wp:posOffset>
            </wp:positionV>
            <wp:extent cx="50165" cy="410845"/>
            <wp:effectExtent l="0" t="0" r="0" b="0"/>
            <wp:wrapNone/>
            <wp:docPr id="936" name="Picture 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6"/>
                    <pic:cNvPicPr>
                      <a:picLocks noChangeAspect="1" noChangeArrowheads="1"/>
                    </pic:cNvPicPr>
                  </pic:nvPicPr>
                  <pic:blipFill>
                    <a:blip r:embed="rId598"/>
                    <a:srcRect/>
                    <a:stretch>
                      <a:fillRect/>
                    </a:stretch>
                  </pic:blipFill>
                  <pic:spPr bwMode="auto">
                    <a:xfrm>
                      <a:off x="0" y="0"/>
                      <a:ext cx="50165" cy="410845"/>
                    </a:xfrm>
                    <a:prstGeom prst="rect">
                      <a:avLst/>
                    </a:prstGeom>
                    <a:noFill/>
                  </pic:spPr>
                </pic:pic>
              </a:graphicData>
            </a:graphic>
          </wp:anchor>
        </w:drawing>
      </w:r>
      <w:r>
        <w:rPr>
          <w:noProof/>
          <w:sz w:val="20"/>
          <w:szCs w:val="20"/>
        </w:rPr>
        <w:drawing>
          <wp:anchor distT="0" distB="0" distL="114300" distR="114300" simplePos="0" relativeHeight="251887616" behindDoc="1" locked="0" layoutInCell="0" allowOverlap="1" wp14:anchorId="53ABB777" wp14:editId="7DAA3575">
            <wp:simplePos x="0" y="0"/>
            <wp:positionH relativeFrom="column">
              <wp:posOffset>5031740</wp:posOffset>
            </wp:positionH>
            <wp:positionV relativeFrom="paragraph">
              <wp:posOffset>-48895</wp:posOffset>
            </wp:positionV>
            <wp:extent cx="44450" cy="410845"/>
            <wp:effectExtent l="0" t="0" r="0" b="0"/>
            <wp:wrapNone/>
            <wp:docPr id="937" name="Picture 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7"/>
                    <pic:cNvPicPr>
                      <a:picLocks noChangeAspect="1" noChangeArrowheads="1"/>
                    </pic:cNvPicPr>
                  </pic:nvPicPr>
                  <pic:blipFill>
                    <a:blip r:embed="rId599"/>
                    <a:srcRect/>
                    <a:stretch>
                      <a:fillRect/>
                    </a:stretch>
                  </pic:blipFill>
                  <pic:spPr bwMode="auto">
                    <a:xfrm>
                      <a:off x="0" y="0"/>
                      <a:ext cx="44450" cy="410845"/>
                    </a:xfrm>
                    <a:prstGeom prst="rect">
                      <a:avLst/>
                    </a:prstGeom>
                    <a:noFill/>
                  </pic:spPr>
                </pic:pic>
              </a:graphicData>
            </a:graphic>
          </wp:anchor>
        </w:drawing>
      </w:r>
      <w:r>
        <w:rPr>
          <w:noProof/>
          <w:sz w:val="20"/>
          <w:szCs w:val="20"/>
        </w:rPr>
        <w:drawing>
          <wp:anchor distT="0" distB="0" distL="114300" distR="114300" simplePos="0" relativeHeight="251888640" behindDoc="1" locked="0" layoutInCell="0" allowOverlap="1" wp14:anchorId="05D1B28F" wp14:editId="58BBBE89">
            <wp:simplePos x="0" y="0"/>
            <wp:positionH relativeFrom="column">
              <wp:posOffset>5158105</wp:posOffset>
            </wp:positionH>
            <wp:positionV relativeFrom="paragraph">
              <wp:posOffset>-48895</wp:posOffset>
            </wp:positionV>
            <wp:extent cx="63500" cy="410845"/>
            <wp:effectExtent l="0" t="0" r="0" b="0"/>
            <wp:wrapNone/>
            <wp:docPr id="938" name="Picture 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8"/>
                    <pic:cNvPicPr>
                      <a:picLocks noChangeAspect="1" noChangeArrowheads="1"/>
                    </pic:cNvPicPr>
                  </pic:nvPicPr>
                  <pic:blipFill>
                    <a:blip r:embed="rId600"/>
                    <a:srcRect/>
                    <a:stretch>
                      <a:fillRect/>
                    </a:stretch>
                  </pic:blipFill>
                  <pic:spPr bwMode="auto">
                    <a:xfrm>
                      <a:off x="0" y="0"/>
                      <a:ext cx="63500" cy="410845"/>
                    </a:xfrm>
                    <a:prstGeom prst="rect">
                      <a:avLst/>
                    </a:prstGeom>
                    <a:noFill/>
                  </pic:spPr>
                </pic:pic>
              </a:graphicData>
            </a:graphic>
          </wp:anchor>
        </w:drawing>
      </w:r>
      <w:r>
        <w:rPr>
          <w:noProof/>
          <w:sz w:val="20"/>
          <w:szCs w:val="20"/>
        </w:rPr>
        <w:drawing>
          <wp:anchor distT="0" distB="0" distL="114300" distR="114300" simplePos="0" relativeHeight="251889664" behindDoc="1" locked="0" layoutInCell="0" allowOverlap="1" wp14:anchorId="35897C84" wp14:editId="767A9942">
            <wp:simplePos x="0" y="0"/>
            <wp:positionH relativeFrom="column">
              <wp:posOffset>5283835</wp:posOffset>
            </wp:positionH>
            <wp:positionV relativeFrom="paragraph">
              <wp:posOffset>-48895</wp:posOffset>
            </wp:positionV>
            <wp:extent cx="55880" cy="410845"/>
            <wp:effectExtent l="0" t="0" r="0" b="0"/>
            <wp:wrapNone/>
            <wp:docPr id="939" name="Picture 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9"/>
                    <pic:cNvPicPr>
                      <a:picLocks noChangeAspect="1" noChangeArrowheads="1"/>
                    </pic:cNvPicPr>
                  </pic:nvPicPr>
                  <pic:blipFill>
                    <a:blip r:embed="rId601"/>
                    <a:srcRect/>
                    <a:stretch>
                      <a:fillRect/>
                    </a:stretch>
                  </pic:blipFill>
                  <pic:spPr bwMode="auto">
                    <a:xfrm>
                      <a:off x="0" y="0"/>
                      <a:ext cx="55880" cy="410845"/>
                    </a:xfrm>
                    <a:prstGeom prst="rect">
                      <a:avLst/>
                    </a:prstGeom>
                    <a:noFill/>
                  </pic:spPr>
                </pic:pic>
              </a:graphicData>
            </a:graphic>
          </wp:anchor>
        </w:drawing>
      </w:r>
      <w:r>
        <w:rPr>
          <w:noProof/>
          <w:sz w:val="20"/>
          <w:szCs w:val="20"/>
        </w:rPr>
        <w:drawing>
          <wp:anchor distT="0" distB="0" distL="114300" distR="114300" simplePos="0" relativeHeight="251890688" behindDoc="1" locked="0" layoutInCell="0" allowOverlap="1" wp14:anchorId="585679DA" wp14:editId="088D8A39">
            <wp:simplePos x="0" y="0"/>
            <wp:positionH relativeFrom="column">
              <wp:posOffset>5409565</wp:posOffset>
            </wp:positionH>
            <wp:positionV relativeFrom="paragraph">
              <wp:posOffset>-48895</wp:posOffset>
            </wp:positionV>
            <wp:extent cx="38735" cy="410845"/>
            <wp:effectExtent l="0" t="0" r="0" b="0"/>
            <wp:wrapNone/>
            <wp:docPr id="940" name="Picture 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0"/>
                    <pic:cNvPicPr>
                      <a:picLocks noChangeAspect="1" noChangeArrowheads="1"/>
                    </pic:cNvPicPr>
                  </pic:nvPicPr>
                  <pic:blipFill>
                    <a:blip r:embed="rId602"/>
                    <a:srcRect/>
                    <a:stretch>
                      <a:fillRect/>
                    </a:stretch>
                  </pic:blipFill>
                  <pic:spPr bwMode="auto">
                    <a:xfrm>
                      <a:off x="0" y="0"/>
                      <a:ext cx="38735" cy="410845"/>
                    </a:xfrm>
                    <a:prstGeom prst="rect">
                      <a:avLst/>
                    </a:prstGeom>
                    <a:noFill/>
                  </pic:spPr>
                </pic:pic>
              </a:graphicData>
            </a:graphic>
          </wp:anchor>
        </w:drawing>
      </w:r>
      <w:r>
        <w:rPr>
          <w:noProof/>
          <w:sz w:val="20"/>
          <w:szCs w:val="20"/>
        </w:rPr>
        <w:drawing>
          <wp:anchor distT="0" distB="0" distL="114300" distR="114300" simplePos="0" relativeHeight="251891712" behindDoc="1" locked="0" layoutInCell="0" allowOverlap="1" wp14:anchorId="38FC6102" wp14:editId="45225B53">
            <wp:simplePos x="0" y="0"/>
            <wp:positionH relativeFrom="column">
              <wp:posOffset>5535930</wp:posOffset>
            </wp:positionH>
            <wp:positionV relativeFrom="paragraph">
              <wp:posOffset>-48895</wp:posOffset>
            </wp:positionV>
            <wp:extent cx="33020" cy="410845"/>
            <wp:effectExtent l="0" t="0" r="0" b="0"/>
            <wp:wrapNone/>
            <wp:docPr id="941" name="Picture 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1"/>
                    <pic:cNvPicPr>
                      <a:picLocks noChangeAspect="1" noChangeArrowheads="1"/>
                    </pic:cNvPicPr>
                  </pic:nvPicPr>
                  <pic:blipFill>
                    <a:blip r:embed="rId603"/>
                    <a:srcRect/>
                    <a:stretch>
                      <a:fillRect/>
                    </a:stretch>
                  </pic:blipFill>
                  <pic:spPr bwMode="auto">
                    <a:xfrm>
                      <a:off x="0" y="0"/>
                      <a:ext cx="33020" cy="410845"/>
                    </a:xfrm>
                    <a:prstGeom prst="rect">
                      <a:avLst/>
                    </a:prstGeom>
                    <a:noFill/>
                  </pic:spPr>
                </pic:pic>
              </a:graphicData>
            </a:graphic>
          </wp:anchor>
        </w:drawing>
      </w:r>
      <w:r>
        <w:rPr>
          <w:noProof/>
          <w:sz w:val="20"/>
          <w:szCs w:val="20"/>
        </w:rPr>
        <w:drawing>
          <wp:anchor distT="0" distB="0" distL="114300" distR="114300" simplePos="0" relativeHeight="251892736" behindDoc="1" locked="0" layoutInCell="0" allowOverlap="1" wp14:anchorId="52165193" wp14:editId="3D4446C0">
            <wp:simplePos x="0" y="0"/>
            <wp:positionH relativeFrom="column">
              <wp:posOffset>5661660</wp:posOffset>
            </wp:positionH>
            <wp:positionV relativeFrom="paragraph">
              <wp:posOffset>-48895</wp:posOffset>
            </wp:positionV>
            <wp:extent cx="33020" cy="410845"/>
            <wp:effectExtent l="0" t="0" r="0" b="0"/>
            <wp:wrapNone/>
            <wp:docPr id="942" name="Picture 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2"/>
                    <pic:cNvPicPr>
                      <a:picLocks noChangeAspect="1" noChangeArrowheads="1"/>
                    </pic:cNvPicPr>
                  </pic:nvPicPr>
                  <pic:blipFill>
                    <a:blip r:embed="rId604"/>
                    <a:srcRect/>
                    <a:stretch>
                      <a:fillRect/>
                    </a:stretch>
                  </pic:blipFill>
                  <pic:spPr bwMode="auto">
                    <a:xfrm>
                      <a:off x="0" y="0"/>
                      <a:ext cx="33020" cy="410845"/>
                    </a:xfrm>
                    <a:prstGeom prst="rect">
                      <a:avLst/>
                    </a:prstGeom>
                    <a:noFill/>
                  </pic:spPr>
                </pic:pic>
              </a:graphicData>
            </a:graphic>
          </wp:anchor>
        </w:drawing>
      </w:r>
      <w:r>
        <w:rPr>
          <w:noProof/>
          <w:sz w:val="20"/>
          <w:szCs w:val="20"/>
        </w:rPr>
        <w:drawing>
          <wp:anchor distT="0" distB="0" distL="114300" distR="114300" simplePos="0" relativeHeight="251893760" behindDoc="1" locked="0" layoutInCell="0" allowOverlap="1" wp14:anchorId="7F5AFF20" wp14:editId="60FA647C">
            <wp:simplePos x="0" y="0"/>
            <wp:positionH relativeFrom="column">
              <wp:posOffset>5788025</wp:posOffset>
            </wp:positionH>
            <wp:positionV relativeFrom="paragraph">
              <wp:posOffset>-48895</wp:posOffset>
            </wp:positionV>
            <wp:extent cx="27305" cy="410845"/>
            <wp:effectExtent l="0" t="0" r="0" b="0"/>
            <wp:wrapNone/>
            <wp:docPr id="943" name="Picture 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3"/>
                    <pic:cNvPicPr>
                      <a:picLocks noChangeAspect="1" noChangeArrowheads="1"/>
                    </pic:cNvPicPr>
                  </pic:nvPicPr>
                  <pic:blipFill>
                    <a:blip r:embed="rId580"/>
                    <a:srcRect/>
                    <a:stretch>
                      <a:fillRect/>
                    </a:stretch>
                  </pic:blipFill>
                  <pic:spPr bwMode="auto">
                    <a:xfrm>
                      <a:off x="0" y="0"/>
                      <a:ext cx="27305" cy="410845"/>
                    </a:xfrm>
                    <a:prstGeom prst="rect">
                      <a:avLst/>
                    </a:prstGeom>
                    <a:noFill/>
                  </pic:spPr>
                </pic:pic>
              </a:graphicData>
            </a:graphic>
          </wp:anchor>
        </w:drawing>
      </w:r>
      <w:r>
        <w:rPr>
          <w:noProof/>
          <w:sz w:val="20"/>
          <w:szCs w:val="20"/>
        </w:rPr>
        <w:drawing>
          <wp:anchor distT="0" distB="0" distL="114300" distR="114300" simplePos="0" relativeHeight="251894784" behindDoc="1" locked="0" layoutInCell="0" allowOverlap="1" wp14:anchorId="00EDDE9D" wp14:editId="4081E049">
            <wp:simplePos x="0" y="0"/>
            <wp:positionH relativeFrom="column">
              <wp:posOffset>5913755</wp:posOffset>
            </wp:positionH>
            <wp:positionV relativeFrom="paragraph">
              <wp:posOffset>-48895</wp:posOffset>
            </wp:positionV>
            <wp:extent cx="38735" cy="410845"/>
            <wp:effectExtent l="0" t="0" r="0" b="0"/>
            <wp:wrapNone/>
            <wp:docPr id="944" name="Picture 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4"/>
                    <pic:cNvPicPr>
                      <a:picLocks noChangeAspect="1" noChangeArrowheads="1"/>
                    </pic:cNvPicPr>
                  </pic:nvPicPr>
                  <pic:blipFill>
                    <a:blip r:embed="rId605"/>
                    <a:srcRect/>
                    <a:stretch>
                      <a:fillRect/>
                    </a:stretch>
                  </pic:blipFill>
                  <pic:spPr bwMode="auto">
                    <a:xfrm>
                      <a:off x="0" y="0"/>
                      <a:ext cx="38735" cy="410845"/>
                    </a:xfrm>
                    <a:prstGeom prst="rect">
                      <a:avLst/>
                    </a:prstGeom>
                    <a:noFill/>
                  </pic:spPr>
                </pic:pic>
              </a:graphicData>
            </a:graphic>
          </wp:anchor>
        </w:drawing>
      </w:r>
      <w:r>
        <w:rPr>
          <w:noProof/>
          <w:sz w:val="20"/>
          <w:szCs w:val="20"/>
        </w:rPr>
        <w:drawing>
          <wp:anchor distT="0" distB="0" distL="114300" distR="114300" simplePos="0" relativeHeight="251895808" behindDoc="1" locked="0" layoutInCell="0" allowOverlap="1" wp14:anchorId="518633A6" wp14:editId="24785886">
            <wp:simplePos x="0" y="0"/>
            <wp:positionH relativeFrom="column">
              <wp:posOffset>6039485</wp:posOffset>
            </wp:positionH>
            <wp:positionV relativeFrom="paragraph">
              <wp:posOffset>-48895</wp:posOffset>
            </wp:positionV>
            <wp:extent cx="38735" cy="410845"/>
            <wp:effectExtent l="0" t="0" r="0" b="0"/>
            <wp:wrapNone/>
            <wp:docPr id="945" name="Picture 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5"/>
                    <pic:cNvPicPr>
                      <a:picLocks noChangeAspect="1" noChangeArrowheads="1"/>
                    </pic:cNvPicPr>
                  </pic:nvPicPr>
                  <pic:blipFill>
                    <a:blip r:embed="rId606"/>
                    <a:srcRect/>
                    <a:stretch>
                      <a:fillRect/>
                    </a:stretch>
                  </pic:blipFill>
                  <pic:spPr bwMode="auto">
                    <a:xfrm>
                      <a:off x="0" y="0"/>
                      <a:ext cx="38735" cy="410845"/>
                    </a:xfrm>
                    <a:prstGeom prst="rect">
                      <a:avLst/>
                    </a:prstGeom>
                    <a:noFill/>
                  </pic:spPr>
                </pic:pic>
              </a:graphicData>
            </a:graphic>
          </wp:anchor>
        </w:drawing>
      </w:r>
      <w:r>
        <w:rPr>
          <w:noProof/>
          <w:sz w:val="20"/>
          <w:szCs w:val="20"/>
        </w:rPr>
        <w:drawing>
          <wp:anchor distT="0" distB="0" distL="114300" distR="114300" simplePos="0" relativeHeight="251896832" behindDoc="1" locked="0" layoutInCell="0" allowOverlap="1" wp14:anchorId="37E8D1C4" wp14:editId="79C411CF">
            <wp:simplePos x="0" y="0"/>
            <wp:positionH relativeFrom="column">
              <wp:posOffset>6165850</wp:posOffset>
            </wp:positionH>
            <wp:positionV relativeFrom="paragraph">
              <wp:posOffset>-48895</wp:posOffset>
            </wp:positionV>
            <wp:extent cx="27305" cy="410845"/>
            <wp:effectExtent l="0" t="0" r="0" b="0"/>
            <wp:wrapNone/>
            <wp:docPr id="946" name="Picture 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6"/>
                    <pic:cNvPicPr>
                      <a:picLocks noChangeAspect="1" noChangeArrowheads="1"/>
                    </pic:cNvPicPr>
                  </pic:nvPicPr>
                  <pic:blipFill>
                    <a:blip r:embed="rId580"/>
                    <a:srcRect/>
                    <a:stretch>
                      <a:fillRect/>
                    </a:stretch>
                  </pic:blipFill>
                  <pic:spPr bwMode="auto">
                    <a:xfrm>
                      <a:off x="0" y="0"/>
                      <a:ext cx="27305" cy="410845"/>
                    </a:xfrm>
                    <a:prstGeom prst="rect">
                      <a:avLst/>
                    </a:prstGeom>
                    <a:noFill/>
                  </pic:spPr>
                </pic:pic>
              </a:graphicData>
            </a:graphic>
          </wp:anchor>
        </w:drawing>
      </w:r>
      <w:r>
        <w:rPr>
          <w:noProof/>
          <w:sz w:val="20"/>
          <w:szCs w:val="20"/>
        </w:rPr>
        <w:drawing>
          <wp:anchor distT="0" distB="0" distL="114300" distR="114300" simplePos="0" relativeHeight="251897856" behindDoc="1" locked="0" layoutInCell="0" allowOverlap="1" wp14:anchorId="71EC2895" wp14:editId="0BDDDC09">
            <wp:simplePos x="0" y="0"/>
            <wp:positionH relativeFrom="column">
              <wp:posOffset>6291580</wp:posOffset>
            </wp:positionH>
            <wp:positionV relativeFrom="paragraph">
              <wp:posOffset>-48895</wp:posOffset>
            </wp:positionV>
            <wp:extent cx="27305" cy="410845"/>
            <wp:effectExtent l="0" t="0" r="0" b="0"/>
            <wp:wrapNone/>
            <wp:docPr id="947" name="Picture 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7"/>
                    <pic:cNvPicPr>
                      <a:picLocks noChangeAspect="1" noChangeArrowheads="1"/>
                    </pic:cNvPicPr>
                  </pic:nvPicPr>
                  <pic:blipFill>
                    <a:blip r:embed="rId580"/>
                    <a:srcRect/>
                    <a:stretch>
                      <a:fillRect/>
                    </a:stretch>
                  </pic:blipFill>
                  <pic:spPr bwMode="auto">
                    <a:xfrm>
                      <a:off x="0" y="0"/>
                      <a:ext cx="27305" cy="410845"/>
                    </a:xfrm>
                    <a:prstGeom prst="rect">
                      <a:avLst/>
                    </a:prstGeom>
                    <a:noFill/>
                  </pic:spPr>
                </pic:pic>
              </a:graphicData>
            </a:graphic>
          </wp:anchor>
        </w:drawing>
      </w:r>
      <w:r>
        <w:rPr>
          <w:noProof/>
          <w:sz w:val="20"/>
          <w:szCs w:val="20"/>
        </w:rPr>
        <w:drawing>
          <wp:anchor distT="0" distB="0" distL="114300" distR="114300" simplePos="0" relativeHeight="251898880" behindDoc="1" locked="0" layoutInCell="0" allowOverlap="1" wp14:anchorId="594EFB24" wp14:editId="460584EC">
            <wp:simplePos x="0" y="0"/>
            <wp:positionH relativeFrom="column">
              <wp:posOffset>6417310</wp:posOffset>
            </wp:positionH>
            <wp:positionV relativeFrom="paragraph">
              <wp:posOffset>-48895</wp:posOffset>
            </wp:positionV>
            <wp:extent cx="27305" cy="410845"/>
            <wp:effectExtent l="0" t="0" r="0" b="0"/>
            <wp:wrapNone/>
            <wp:docPr id="948" name="Picture 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8"/>
                    <pic:cNvPicPr>
                      <a:picLocks noChangeAspect="1" noChangeArrowheads="1"/>
                    </pic:cNvPicPr>
                  </pic:nvPicPr>
                  <pic:blipFill>
                    <a:blip r:embed="rId580"/>
                    <a:srcRect/>
                    <a:stretch>
                      <a:fillRect/>
                    </a:stretch>
                  </pic:blipFill>
                  <pic:spPr bwMode="auto">
                    <a:xfrm>
                      <a:off x="0" y="0"/>
                      <a:ext cx="27305" cy="410845"/>
                    </a:xfrm>
                    <a:prstGeom prst="rect">
                      <a:avLst/>
                    </a:prstGeom>
                    <a:noFill/>
                  </pic:spPr>
                </pic:pic>
              </a:graphicData>
            </a:graphic>
          </wp:anchor>
        </w:drawing>
      </w:r>
      <w:r>
        <w:rPr>
          <w:noProof/>
          <w:sz w:val="20"/>
          <w:szCs w:val="20"/>
        </w:rPr>
        <w:drawing>
          <wp:anchor distT="0" distB="0" distL="114300" distR="114300" simplePos="0" relativeHeight="251899904" behindDoc="1" locked="0" layoutInCell="0" allowOverlap="1" wp14:anchorId="5CC91A57" wp14:editId="2A0455D2">
            <wp:simplePos x="0" y="0"/>
            <wp:positionH relativeFrom="column">
              <wp:posOffset>6543675</wp:posOffset>
            </wp:positionH>
            <wp:positionV relativeFrom="paragraph">
              <wp:posOffset>-48895</wp:posOffset>
            </wp:positionV>
            <wp:extent cx="44450" cy="410845"/>
            <wp:effectExtent l="0" t="0" r="0" b="0"/>
            <wp:wrapNone/>
            <wp:docPr id="949" name="Picture 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9"/>
                    <pic:cNvPicPr>
                      <a:picLocks noChangeAspect="1" noChangeArrowheads="1"/>
                    </pic:cNvPicPr>
                  </pic:nvPicPr>
                  <pic:blipFill>
                    <a:blip r:embed="rId607"/>
                    <a:srcRect/>
                    <a:stretch>
                      <a:fillRect/>
                    </a:stretch>
                  </pic:blipFill>
                  <pic:spPr bwMode="auto">
                    <a:xfrm>
                      <a:off x="0" y="0"/>
                      <a:ext cx="44450" cy="410845"/>
                    </a:xfrm>
                    <a:prstGeom prst="rect">
                      <a:avLst/>
                    </a:prstGeom>
                    <a:noFill/>
                  </pic:spPr>
                </pic:pic>
              </a:graphicData>
            </a:graphic>
          </wp:anchor>
        </w:drawing>
      </w:r>
      <w:r>
        <w:rPr>
          <w:noProof/>
          <w:sz w:val="20"/>
          <w:szCs w:val="20"/>
        </w:rPr>
        <w:drawing>
          <wp:anchor distT="0" distB="0" distL="114300" distR="114300" simplePos="0" relativeHeight="251900928" behindDoc="1" locked="0" layoutInCell="0" allowOverlap="1" wp14:anchorId="035D2771" wp14:editId="27BEDED6">
            <wp:simplePos x="0" y="0"/>
            <wp:positionH relativeFrom="column">
              <wp:posOffset>6669405</wp:posOffset>
            </wp:positionH>
            <wp:positionV relativeFrom="paragraph">
              <wp:posOffset>-48895</wp:posOffset>
            </wp:positionV>
            <wp:extent cx="50165" cy="410845"/>
            <wp:effectExtent l="0" t="0" r="0" b="0"/>
            <wp:wrapNone/>
            <wp:docPr id="950" name="Picture 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0"/>
                    <pic:cNvPicPr>
                      <a:picLocks noChangeAspect="1" noChangeArrowheads="1"/>
                    </pic:cNvPicPr>
                  </pic:nvPicPr>
                  <pic:blipFill>
                    <a:blip r:embed="rId608"/>
                    <a:srcRect/>
                    <a:stretch>
                      <a:fillRect/>
                    </a:stretch>
                  </pic:blipFill>
                  <pic:spPr bwMode="auto">
                    <a:xfrm>
                      <a:off x="0" y="0"/>
                      <a:ext cx="50165" cy="410845"/>
                    </a:xfrm>
                    <a:prstGeom prst="rect">
                      <a:avLst/>
                    </a:prstGeom>
                    <a:noFill/>
                  </pic:spPr>
                </pic:pic>
              </a:graphicData>
            </a:graphic>
          </wp:anchor>
        </w:drawing>
      </w:r>
      <w:r>
        <w:rPr>
          <w:noProof/>
          <w:sz w:val="20"/>
          <w:szCs w:val="20"/>
        </w:rPr>
        <w:drawing>
          <wp:anchor distT="0" distB="0" distL="114300" distR="114300" simplePos="0" relativeHeight="251901952" behindDoc="1" locked="0" layoutInCell="0" allowOverlap="1" wp14:anchorId="607787D7" wp14:editId="64A3239C">
            <wp:simplePos x="0" y="0"/>
            <wp:positionH relativeFrom="column">
              <wp:posOffset>6795770</wp:posOffset>
            </wp:positionH>
            <wp:positionV relativeFrom="paragraph">
              <wp:posOffset>-48895</wp:posOffset>
            </wp:positionV>
            <wp:extent cx="33020" cy="410845"/>
            <wp:effectExtent l="0" t="0" r="0" b="0"/>
            <wp:wrapNone/>
            <wp:docPr id="951" name="Picture 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1"/>
                    <pic:cNvPicPr>
                      <a:picLocks noChangeAspect="1" noChangeArrowheads="1"/>
                    </pic:cNvPicPr>
                  </pic:nvPicPr>
                  <pic:blipFill>
                    <a:blip r:embed="rId609"/>
                    <a:srcRect/>
                    <a:stretch>
                      <a:fillRect/>
                    </a:stretch>
                  </pic:blipFill>
                  <pic:spPr bwMode="auto">
                    <a:xfrm>
                      <a:off x="0" y="0"/>
                      <a:ext cx="33020" cy="410845"/>
                    </a:xfrm>
                    <a:prstGeom prst="rect">
                      <a:avLst/>
                    </a:prstGeom>
                    <a:noFill/>
                  </pic:spPr>
                </pic:pic>
              </a:graphicData>
            </a:graphic>
          </wp:anchor>
        </w:drawing>
      </w:r>
      <w:r>
        <w:rPr>
          <w:noProof/>
          <w:sz w:val="20"/>
          <w:szCs w:val="20"/>
        </w:rPr>
        <w:drawing>
          <wp:anchor distT="0" distB="0" distL="114300" distR="114300" simplePos="0" relativeHeight="251902976" behindDoc="1" locked="0" layoutInCell="0" allowOverlap="1" wp14:anchorId="619A1613" wp14:editId="6F4DC126">
            <wp:simplePos x="0" y="0"/>
            <wp:positionH relativeFrom="column">
              <wp:posOffset>6921500</wp:posOffset>
            </wp:positionH>
            <wp:positionV relativeFrom="paragraph">
              <wp:posOffset>-48895</wp:posOffset>
            </wp:positionV>
            <wp:extent cx="50165" cy="410845"/>
            <wp:effectExtent l="0" t="0" r="0" b="0"/>
            <wp:wrapNone/>
            <wp:docPr id="952" name="Picture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2"/>
                    <pic:cNvPicPr>
                      <a:picLocks noChangeAspect="1" noChangeArrowheads="1"/>
                    </pic:cNvPicPr>
                  </pic:nvPicPr>
                  <pic:blipFill>
                    <a:blip r:embed="rId610"/>
                    <a:srcRect/>
                    <a:stretch>
                      <a:fillRect/>
                    </a:stretch>
                  </pic:blipFill>
                  <pic:spPr bwMode="auto">
                    <a:xfrm>
                      <a:off x="0" y="0"/>
                      <a:ext cx="50165" cy="410845"/>
                    </a:xfrm>
                    <a:prstGeom prst="rect">
                      <a:avLst/>
                    </a:prstGeom>
                    <a:noFill/>
                  </pic:spPr>
                </pic:pic>
              </a:graphicData>
            </a:graphic>
          </wp:anchor>
        </w:drawing>
      </w:r>
      <w:r>
        <w:rPr>
          <w:noProof/>
          <w:sz w:val="20"/>
          <w:szCs w:val="20"/>
        </w:rPr>
        <w:drawing>
          <wp:anchor distT="0" distB="0" distL="114300" distR="114300" simplePos="0" relativeHeight="251904000" behindDoc="1" locked="0" layoutInCell="0" allowOverlap="1" wp14:anchorId="14F7BE60" wp14:editId="7F4F2E2E">
            <wp:simplePos x="0" y="0"/>
            <wp:positionH relativeFrom="column">
              <wp:posOffset>7047230</wp:posOffset>
            </wp:positionH>
            <wp:positionV relativeFrom="paragraph">
              <wp:posOffset>-48895</wp:posOffset>
            </wp:positionV>
            <wp:extent cx="38735" cy="410845"/>
            <wp:effectExtent l="0" t="0" r="0" b="0"/>
            <wp:wrapNone/>
            <wp:docPr id="953" name="Picture 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3"/>
                    <pic:cNvPicPr>
                      <a:picLocks noChangeAspect="1" noChangeArrowheads="1"/>
                    </pic:cNvPicPr>
                  </pic:nvPicPr>
                  <pic:blipFill>
                    <a:blip r:embed="rId611"/>
                    <a:srcRect/>
                    <a:stretch>
                      <a:fillRect/>
                    </a:stretch>
                  </pic:blipFill>
                  <pic:spPr bwMode="auto">
                    <a:xfrm>
                      <a:off x="0" y="0"/>
                      <a:ext cx="38735" cy="410845"/>
                    </a:xfrm>
                    <a:prstGeom prst="rect">
                      <a:avLst/>
                    </a:prstGeom>
                    <a:noFill/>
                  </pic:spPr>
                </pic:pic>
              </a:graphicData>
            </a:graphic>
          </wp:anchor>
        </w:drawing>
      </w:r>
      <w:r>
        <w:rPr>
          <w:noProof/>
          <w:sz w:val="20"/>
          <w:szCs w:val="20"/>
        </w:rPr>
        <w:drawing>
          <wp:anchor distT="0" distB="0" distL="114300" distR="114300" simplePos="0" relativeHeight="251905024" behindDoc="1" locked="0" layoutInCell="0" allowOverlap="1" wp14:anchorId="1BAB9B97" wp14:editId="217CB385">
            <wp:simplePos x="0" y="0"/>
            <wp:positionH relativeFrom="column">
              <wp:posOffset>7173595</wp:posOffset>
            </wp:positionH>
            <wp:positionV relativeFrom="paragraph">
              <wp:posOffset>-48895</wp:posOffset>
            </wp:positionV>
            <wp:extent cx="38735" cy="410845"/>
            <wp:effectExtent l="0" t="0" r="0" b="0"/>
            <wp:wrapNone/>
            <wp:docPr id="954" name="Picture 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4"/>
                    <pic:cNvPicPr>
                      <a:picLocks noChangeAspect="1" noChangeArrowheads="1"/>
                    </pic:cNvPicPr>
                  </pic:nvPicPr>
                  <pic:blipFill>
                    <a:blip r:embed="rId612"/>
                    <a:srcRect/>
                    <a:stretch>
                      <a:fillRect/>
                    </a:stretch>
                  </pic:blipFill>
                  <pic:spPr bwMode="auto">
                    <a:xfrm>
                      <a:off x="0" y="0"/>
                      <a:ext cx="38735" cy="410845"/>
                    </a:xfrm>
                    <a:prstGeom prst="rect">
                      <a:avLst/>
                    </a:prstGeom>
                    <a:noFill/>
                  </pic:spPr>
                </pic:pic>
              </a:graphicData>
            </a:graphic>
          </wp:anchor>
        </w:drawing>
      </w:r>
      <w:r>
        <w:rPr>
          <w:noProof/>
          <w:sz w:val="20"/>
          <w:szCs w:val="20"/>
        </w:rPr>
        <w:drawing>
          <wp:anchor distT="0" distB="0" distL="114300" distR="114300" simplePos="0" relativeHeight="251906048" behindDoc="1" locked="0" layoutInCell="0" allowOverlap="1" wp14:anchorId="47FFA99E" wp14:editId="361AE3FF">
            <wp:simplePos x="0" y="0"/>
            <wp:positionH relativeFrom="column">
              <wp:posOffset>7299325</wp:posOffset>
            </wp:positionH>
            <wp:positionV relativeFrom="paragraph">
              <wp:posOffset>-48895</wp:posOffset>
            </wp:positionV>
            <wp:extent cx="44450" cy="410845"/>
            <wp:effectExtent l="0" t="0" r="0" b="0"/>
            <wp:wrapNone/>
            <wp:docPr id="955" name="Picture 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5"/>
                    <pic:cNvPicPr>
                      <a:picLocks noChangeAspect="1" noChangeArrowheads="1"/>
                    </pic:cNvPicPr>
                  </pic:nvPicPr>
                  <pic:blipFill>
                    <a:blip r:embed="rId613"/>
                    <a:srcRect/>
                    <a:stretch>
                      <a:fillRect/>
                    </a:stretch>
                  </pic:blipFill>
                  <pic:spPr bwMode="auto">
                    <a:xfrm>
                      <a:off x="0" y="0"/>
                      <a:ext cx="44450" cy="410845"/>
                    </a:xfrm>
                    <a:prstGeom prst="rect">
                      <a:avLst/>
                    </a:prstGeom>
                    <a:noFill/>
                  </pic:spPr>
                </pic:pic>
              </a:graphicData>
            </a:graphic>
          </wp:anchor>
        </w:drawing>
      </w:r>
      <w:r>
        <w:rPr>
          <w:noProof/>
          <w:sz w:val="20"/>
          <w:szCs w:val="20"/>
        </w:rPr>
        <w:drawing>
          <wp:anchor distT="0" distB="0" distL="114300" distR="114300" simplePos="0" relativeHeight="251907072" behindDoc="1" locked="0" layoutInCell="0" allowOverlap="1" wp14:anchorId="40A9800F" wp14:editId="41A291CC">
            <wp:simplePos x="0" y="0"/>
            <wp:positionH relativeFrom="column">
              <wp:posOffset>7425055</wp:posOffset>
            </wp:positionH>
            <wp:positionV relativeFrom="paragraph">
              <wp:posOffset>-48895</wp:posOffset>
            </wp:positionV>
            <wp:extent cx="27305" cy="410845"/>
            <wp:effectExtent l="0" t="0" r="0" b="0"/>
            <wp:wrapNone/>
            <wp:docPr id="956" name="Picture 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6"/>
                    <pic:cNvPicPr>
                      <a:picLocks noChangeAspect="1" noChangeArrowheads="1"/>
                    </pic:cNvPicPr>
                  </pic:nvPicPr>
                  <pic:blipFill>
                    <a:blip r:embed="rId580"/>
                    <a:srcRect/>
                    <a:stretch>
                      <a:fillRect/>
                    </a:stretch>
                  </pic:blipFill>
                  <pic:spPr bwMode="auto">
                    <a:xfrm>
                      <a:off x="0" y="0"/>
                      <a:ext cx="27305" cy="410845"/>
                    </a:xfrm>
                    <a:prstGeom prst="rect">
                      <a:avLst/>
                    </a:prstGeom>
                    <a:noFill/>
                  </pic:spPr>
                </pic:pic>
              </a:graphicData>
            </a:graphic>
          </wp:anchor>
        </w:drawing>
      </w:r>
      <w:r>
        <w:rPr>
          <w:noProof/>
          <w:sz w:val="20"/>
          <w:szCs w:val="20"/>
        </w:rPr>
        <w:drawing>
          <wp:anchor distT="0" distB="0" distL="114300" distR="114300" simplePos="0" relativeHeight="251908096" behindDoc="1" locked="0" layoutInCell="0" allowOverlap="1" wp14:anchorId="14C00A7D" wp14:editId="265F2CE9">
            <wp:simplePos x="0" y="0"/>
            <wp:positionH relativeFrom="column">
              <wp:posOffset>7551420</wp:posOffset>
            </wp:positionH>
            <wp:positionV relativeFrom="paragraph">
              <wp:posOffset>-48895</wp:posOffset>
            </wp:positionV>
            <wp:extent cx="38735" cy="410845"/>
            <wp:effectExtent l="0" t="0" r="0" b="0"/>
            <wp:wrapNone/>
            <wp:docPr id="957" name="Picture 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7"/>
                    <pic:cNvPicPr>
                      <a:picLocks noChangeAspect="1" noChangeArrowheads="1"/>
                    </pic:cNvPicPr>
                  </pic:nvPicPr>
                  <pic:blipFill>
                    <a:blip r:embed="rId614"/>
                    <a:srcRect/>
                    <a:stretch>
                      <a:fillRect/>
                    </a:stretch>
                  </pic:blipFill>
                  <pic:spPr bwMode="auto">
                    <a:xfrm>
                      <a:off x="0" y="0"/>
                      <a:ext cx="38735" cy="410845"/>
                    </a:xfrm>
                    <a:prstGeom prst="rect">
                      <a:avLst/>
                    </a:prstGeom>
                    <a:noFill/>
                  </pic:spPr>
                </pic:pic>
              </a:graphicData>
            </a:graphic>
          </wp:anchor>
        </w:drawing>
      </w:r>
      <w:r>
        <w:rPr>
          <w:noProof/>
          <w:sz w:val="20"/>
          <w:szCs w:val="20"/>
        </w:rPr>
        <w:drawing>
          <wp:anchor distT="0" distB="0" distL="114300" distR="114300" simplePos="0" relativeHeight="251909120" behindDoc="1" locked="0" layoutInCell="0" allowOverlap="1" wp14:anchorId="2C4AB5C5" wp14:editId="492C1936">
            <wp:simplePos x="0" y="0"/>
            <wp:positionH relativeFrom="column">
              <wp:posOffset>7677150</wp:posOffset>
            </wp:positionH>
            <wp:positionV relativeFrom="paragraph">
              <wp:posOffset>-48895</wp:posOffset>
            </wp:positionV>
            <wp:extent cx="38735" cy="410845"/>
            <wp:effectExtent l="0" t="0" r="0" b="0"/>
            <wp:wrapNone/>
            <wp:docPr id="958" name="Picture 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8"/>
                    <pic:cNvPicPr>
                      <a:picLocks noChangeAspect="1" noChangeArrowheads="1"/>
                    </pic:cNvPicPr>
                  </pic:nvPicPr>
                  <pic:blipFill>
                    <a:blip r:embed="rId615"/>
                    <a:srcRect/>
                    <a:stretch>
                      <a:fillRect/>
                    </a:stretch>
                  </pic:blipFill>
                  <pic:spPr bwMode="auto">
                    <a:xfrm>
                      <a:off x="0" y="0"/>
                      <a:ext cx="38735" cy="410845"/>
                    </a:xfrm>
                    <a:prstGeom prst="rect">
                      <a:avLst/>
                    </a:prstGeom>
                    <a:noFill/>
                  </pic:spPr>
                </pic:pic>
              </a:graphicData>
            </a:graphic>
          </wp:anchor>
        </w:drawing>
      </w:r>
      <w:r>
        <w:rPr>
          <w:noProof/>
          <w:sz w:val="20"/>
          <w:szCs w:val="20"/>
        </w:rPr>
        <w:drawing>
          <wp:anchor distT="0" distB="0" distL="114300" distR="114300" simplePos="0" relativeHeight="251910144" behindDoc="1" locked="0" layoutInCell="0" allowOverlap="1" wp14:anchorId="3BD013DE" wp14:editId="38971107">
            <wp:simplePos x="0" y="0"/>
            <wp:positionH relativeFrom="column">
              <wp:posOffset>7803515</wp:posOffset>
            </wp:positionH>
            <wp:positionV relativeFrom="paragraph">
              <wp:posOffset>-48895</wp:posOffset>
            </wp:positionV>
            <wp:extent cx="38735" cy="410845"/>
            <wp:effectExtent l="0" t="0" r="0" b="0"/>
            <wp:wrapNone/>
            <wp:docPr id="959" name="Picture 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9"/>
                    <pic:cNvPicPr>
                      <a:picLocks noChangeAspect="1" noChangeArrowheads="1"/>
                    </pic:cNvPicPr>
                  </pic:nvPicPr>
                  <pic:blipFill>
                    <a:blip r:embed="rId616"/>
                    <a:srcRect/>
                    <a:stretch>
                      <a:fillRect/>
                    </a:stretch>
                  </pic:blipFill>
                  <pic:spPr bwMode="auto">
                    <a:xfrm>
                      <a:off x="0" y="0"/>
                      <a:ext cx="38735" cy="410845"/>
                    </a:xfrm>
                    <a:prstGeom prst="rect">
                      <a:avLst/>
                    </a:prstGeom>
                    <a:noFill/>
                  </pic:spPr>
                </pic:pic>
              </a:graphicData>
            </a:graphic>
          </wp:anchor>
        </w:drawing>
      </w:r>
      <w:r>
        <w:rPr>
          <w:noProof/>
          <w:sz w:val="20"/>
          <w:szCs w:val="20"/>
        </w:rPr>
        <w:drawing>
          <wp:anchor distT="0" distB="0" distL="114300" distR="114300" simplePos="0" relativeHeight="251911168" behindDoc="1" locked="0" layoutInCell="0" allowOverlap="1" wp14:anchorId="16750A2B" wp14:editId="2313D82F">
            <wp:simplePos x="0" y="0"/>
            <wp:positionH relativeFrom="column">
              <wp:posOffset>7929245</wp:posOffset>
            </wp:positionH>
            <wp:positionV relativeFrom="paragraph">
              <wp:posOffset>-48895</wp:posOffset>
            </wp:positionV>
            <wp:extent cx="27305" cy="410845"/>
            <wp:effectExtent l="0" t="0" r="0" b="0"/>
            <wp:wrapNone/>
            <wp:docPr id="960" name="Picture 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0"/>
                    <pic:cNvPicPr>
                      <a:picLocks noChangeAspect="1" noChangeArrowheads="1"/>
                    </pic:cNvPicPr>
                  </pic:nvPicPr>
                  <pic:blipFill>
                    <a:blip r:embed="rId580"/>
                    <a:srcRect/>
                    <a:stretch>
                      <a:fillRect/>
                    </a:stretch>
                  </pic:blipFill>
                  <pic:spPr bwMode="auto">
                    <a:xfrm>
                      <a:off x="0" y="0"/>
                      <a:ext cx="27305" cy="410845"/>
                    </a:xfrm>
                    <a:prstGeom prst="rect">
                      <a:avLst/>
                    </a:prstGeom>
                    <a:noFill/>
                  </pic:spPr>
                </pic:pic>
              </a:graphicData>
            </a:graphic>
          </wp:anchor>
        </w:drawing>
      </w:r>
      <w:r>
        <w:rPr>
          <w:noProof/>
          <w:sz w:val="20"/>
          <w:szCs w:val="20"/>
        </w:rPr>
        <w:drawing>
          <wp:anchor distT="0" distB="0" distL="114300" distR="114300" simplePos="0" relativeHeight="251912192" behindDoc="1" locked="0" layoutInCell="0" allowOverlap="1" wp14:anchorId="4B593E44" wp14:editId="39B6A393">
            <wp:simplePos x="0" y="0"/>
            <wp:positionH relativeFrom="column">
              <wp:posOffset>465455</wp:posOffset>
            </wp:positionH>
            <wp:positionV relativeFrom="paragraph">
              <wp:posOffset>-53340</wp:posOffset>
            </wp:positionV>
            <wp:extent cx="87630" cy="415290"/>
            <wp:effectExtent l="0" t="0" r="0" b="0"/>
            <wp:wrapNone/>
            <wp:docPr id="961" name="Picture 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1"/>
                    <pic:cNvPicPr>
                      <a:picLocks noChangeAspect="1" noChangeArrowheads="1"/>
                    </pic:cNvPicPr>
                  </pic:nvPicPr>
                  <pic:blipFill>
                    <a:blip r:embed="rId617"/>
                    <a:srcRect/>
                    <a:stretch>
                      <a:fillRect/>
                    </a:stretch>
                  </pic:blipFill>
                  <pic:spPr bwMode="auto">
                    <a:xfrm>
                      <a:off x="0" y="0"/>
                      <a:ext cx="87630" cy="415290"/>
                    </a:xfrm>
                    <a:prstGeom prst="rect">
                      <a:avLst/>
                    </a:prstGeom>
                    <a:noFill/>
                  </pic:spPr>
                </pic:pic>
              </a:graphicData>
            </a:graphic>
          </wp:anchor>
        </w:drawing>
      </w:r>
    </w:p>
    <w:p w14:paraId="5E51214A" w14:textId="77777777" w:rsidR="004B413C" w:rsidRDefault="00EC2FEA">
      <w:pPr>
        <w:spacing w:line="186" w:lineRule="auto"/>
        <w:ind w:left="340"/>
        <w:rPr>
          <w:sz w:val="20"/>
          <w:szCs w:val="20"/>
        </w:rPr>
      </w:pPr>
      <w:r>
        <w:rPr>
          <w:rFonts w:ascii="Arial" w:eastAsia="Arial" w:hAnsi="Arial" w:cs="Arial"/>
          <w:color w:val="4D4D4D"/>
          <w:sz w:val="15"/>
          <w:szCs w:val="15"/>
        </w:rPr>
        <w:t>2000</w:t>
      </w:r>
    </w:p>
    <w:p w14:paraId="6976F4EA" w14:textId="77777777" w:rsidR="004B413C" w:rsidRDefault="00EC2FEA">
      <w:pPr>
        <w:tabs>
          <w:tab w:val="left" w:pos="12660"/>
        </w:tabs>
        <w:spacing w:line="186" w:lineRule="auto"/>
        <w:ind w:left="340"/>
        <w:rPr>
          <w:sz w:val="20"/>
          <w:szCs w:val="20"/>
        </w:rPr>
      </w:pPr>
      <w:r>
        <w:rPr>
          <w:rFonts w:ascii="Arial" w:eastAsia="Arial" w:hAnsi="Arial" w:cs="Arial"/>
          <w:color w:val="4D4D4D"/>
          <w:sz w:val="10"/>
          <w:szCs w:val="10"/>
        </w:rPr>
        <w:t>2005</w:t>
      </w:r>
      <w:r>
        <w:rPr>
          <w:sz w:val="20"/>
          <w:szCs w:val="20"/>
        </w:rPr>
        <w:tab/>
      </w:r>
      <w:r>
        <w:rPr>
          <w:rFonts w:ascii="Arial" w:eastAsia="Arial" w:hAnsi="Arial" w:cs="Arial"/>
          <w:color w:val="1A1A1A"/>
          <w:sz w:val="15"/>
          <w:szCs w:val="15"/>
          <w:vertAlign w:val="subscript"/>
        </w:rPr>
        <w:t>A</w:t>
      </w:r>
    </w:p>
    <w:p w14:paraId="139E9777" w14:textId="77777777" w:rsidR="004B413C" w:rsidRDefault="00EC2FEA">
      <w:pPr>
        <w:spacing w:line="186" w:lineRule="auto"/>
        <w:ind w:left="340"/>
        <w:rPr>
          <w:sz w:val="20"/>
          <w:szCs w:val="20"/>
        </w:rPr>
      </w:pPr>
      <w:r>
        <w:rPr>
          <w:rFonts w:ascii="Arial" w:eastAsia="Arial" w:hAnsi="Arial" w:cs="Arial"/>
          <w:color w:val="4D4D4D"/>
          <w:sz w:val="15"/>
          <w:szCs w:val="15"/>
        </w:rPr>
        <w:t>2010</w:t>
      </w:r>
    </w:p>
    <w:p w14:paraId="46257DA2" w14:textId="77777777" w:rsidR="004B413C" w:rsidRDefault="00EC2FEA">
      <w:pPr>
        <w:spacing w:line="198" w:lineRule="auto"/>
        <w:ind w:left="340"/>
        <w:rPr>
          <w:sz w:val="20"/>
          <w:szCs w:val="20"/>
        </w:rPr>
      </w:pPr>
      <w:r>
        <w:rPr>
          <w:rFonts w:ascii="Arial" w:eastAsia="Arial" w:hAnsi="Arial" w:cs="Arial"/>
          <w:color w:val="4D4D4D"/>
          <w:sz w:val="16"/>
          <w:szCs w:val="16"/>
        </w:rPr>
        <w:t>2015</w:t>
      </w:r>
    </w:p>
    <w:tbl>
      <w:tblPr>
        <w:tblW w:w="0" w:type="auto"/>
        <w:tblInd w:w="100" w:type="dxa"/>
        <w:tblLayout w:type="fixed"/>
        <w:tblCellMar>
          <w:left w:w="0" w:type="dxa"/>
          <w:right w:w="0" w:type="dxa"/>
        </w:tblCellMar>
        <w:tblLook w:val="04A0" w:firstRow="1" w:lastRow="0" w:firstColumn="1" w:lastColumn="0" w:noHBand="0" w:noVBand="1"/>
      </w:tblPr>
      <w:tblGrid>
        <w:gridCol w:w="180"/>
        <w:gridCol w:w="6400"/>
        <w:gridCol w:w="6100"/>
        <w:gridCol w:w="20"/>
      </w:tblGrid>
      <w:tr w:rsidR="004B413C" w14:paraId="57745CF1" w14:textId="77777777">
        <w:trPr>
          <w:trHeight w:val="176"/>
        </w:trPr>
        <w:tc>
          <w:tcPr>
            <w:tcW w:w="180" w:type="dxa"/>
            <w:vAlign w:val="bottom"/>
          </w:tcPr>
          <w:p w14:paraId="27517BAE" w14:textId="77777777" w:rsidR="004B413C" w:rsidRDefault="004B413C">
            <w:pPr>
              <w:rPr>
                <w:sz w:val="15"/>
                <w:szCs w:val="15"/>
              </w:rPr>
            </w:pPr>
          </w:p>
        </w:tc>
        <w:tc>
          <w:tcPr>
            <w:tcW w:w="6400" w:type="dxa"/>
            <w:vAlign w:val="bottom"/>
          </w:tcPr>
          <w:p w14:paraId="7C029527" w14:textId="77777777" w:rsidR="004B413C" w:rsidRDefault="00EC2FEA">
            <w:pPr>
              <w:spacing w:line="176" w:lineRule="exact"/>
              <w:ind w:right="5902"/>
              <w:jc w:val="right"/>
              <w:rPr>
                <w:sz w:val="20"/>
                <w:szCs w:val="20"/>
              </w:rPr>
            </w:pPr>
            <w:r>
              <w:rPr>
                <w:rFonts w:ascii="Arial" w:eastAsia="Arial" w:hAnsi="Arial" w:cs="Arial"/>
                <w:color w:val="4D4D4D"/>
                <w:sz w:val="16"/>
                <w:szCs w:val="16"/>
              </w:rPr>
              <w:t>1995</w:t>
            </w:r>
          </w:p>
        </w:tc>
        <w:tc>
          <w:tcPr>
            <w:tcW w:w="6100" w:type="dxa"/>
            <w:vAlign w:val="bottom"/>
          </w:tcPr>
          <w:p w14:paraId="0A20FC4C" w14:textId="77777777" w:rsidR="004B413C" w:rsidRDefault="004B413C">
            <w:pPr>
              <w:rPr>
                <w:sz w:val="15"/>
                <w:szCs w:val="15"/>
              </w:rPr>
            </w:pPr>
          </w:p>
        </w:tc>
        <w:tc>
          <w:tcPr>
            <w:tcW w:w="0" w:type="dxa"/>
            <w:vAlign w:val="bottom"/>
          </w:tcPr>
          <w:p w14:paraId="2E7B9E4B" w14:textId="77777777" w:rsidR="004B413C" w:rsidRDefault="004B413C">
            <w:pPr>
              <w:rPr>
                <w:sz w:val="1"/>
                <w:szCs w:val="1"/>
              </w:rPr>
            </w:pPr>
          </w:p>
        </w:tc>
      </w:tr>
      <w:tr w:rsidR="004B413C" w14:paraId="27A8AB62" w14:textId="77777777">
        <w:trPr>
          <w:trHeight w:val="134"/>
        </w:trPr>
        <w:tc>
          <w:tcPr>
            <w:tcW w:w="180" w:type="dxa"/>
            <w:vAlign w:val="bottom"/>
          </w:tcPr>
          <w:p w14:paraId="261E5E26" w14:textId="77777777" w:rsidR="004B413C" w:rsidRDefault="004B413C">
            <w:pPr>
              <w:rPr>
                <w:sz w:val="11"/>
                <w:szCs w:val="11"/>
              </w:rPr>
            </w:pPr>
          </w:p>
        </w:tc>
        <w:tc>
          <w:tcPr>
            <w:tcW w:w="6400" w:type="dxa"/>
            <w:vAlign w:val="bottom"/>
          </w:tcPr>
          <w:p w14:paraId="760E8E0D" w14:textId="77777777" w:rsidR="004B413C" w:rsidRDefault="00EC2FEA">
            <w:pPr>
              <w:spacing w:line="134" w:lineRule="exact"/>
              <w:ind w:right="5902"/>
              <w:jc w:val="right"/>
              <w:rPr>
                <w:sz w:val="20"/>
                <w:szCs w:val="20"/>
              </w:rPr>
            </w:pPr>
            <w:r>
              <w:rPr>
                <w:rFonts w:ascii="Arial" w:eastAsia="Arial" w:hAnsi="Arial" w:cs="Arial"/>
                <w:color w:val="4D4D4D"/>
                <w:sz w:val="15"/>
                <w:szCs w:val="15"/>
              </w:rPr>
              <w:t>2000</w:t>
            </w:r>
          </w:p>
        </w:tc>
        <w:tc>
          <w:tcPr>
            <w:tcW w:w="6100" w:type="dxa"/>
            <w:vAlign w:val="bottom"/>
          </w:tcPr>
          <w:p w14:paraId="276C760B" w14:textId="77777777" w:rsidR="004B413C" w:rsidRDefault="004B413C">
            <w:pPr>
              <w:rPr>
                <w:sz w:val="11"/>
                <w:szCs w:val="11"/>
              </w:rPr>
            </w:pPr>
          </w:p>
        </w:tc>
        <w:tc>
          <w:tcPr>
            <w:tcW w:w="0" w:type="dxa"/>
            <w:vAlign w:val="bottom"/>
          </w:tcPr>
          <w:p w14:paraId="06F95E70" w14:textId="77777777" w:rsidR="004B413C" w:rsidRDefault="004B413C">
            <w:pPr>
              <w:rPr>
                <w:sz w:val="1"/>
                <w:szCs w:val="1"/>
              </w:rPr>
            </w:pPr>
          </w:p>
        </w:tc>
      </w:tr>
      <w:tr w:rsidR="004B413C" w14:paraId="173F1362" w14:textId="77777777">
        <w:trPr>
          <w:trHeight w:val="134"/>
        </w:trPr>
        <w:tc>
          <w:tcPr>
            <w:tcW w:w="180" w:type="dxa"/>
            <w:vAlign w:val="bottom"/>
          </w:tcPr>
          <w:p w14:paraId="0CC38707" w14:textId="77777777" w:rsidR="004B413C" w:rsidRDefault="004B413C">
            <w:pPr>
              <w:rPr>
                <w:sz w:val="11"/>
                <w:szCs w:val="11"/>
              </w:rPr>
            </w:pPr>
          </w:p>
        </w:tc>
        <w:tc>
          <w:tcPr>
            <w:tcW w:w="6400" w:type="dxa"/>
            <w:vAlign w:val="bottom"/>
          </w:tcPr>
          <w:p w14:paraId="441FC267" w14:textId="77777777" w:rsidR="004B413C" w:rsidRDefault="00EC2FEA">
            <w:pPr>
              <w:spacing w:line="134" w:lineRule="exact"/>
              <w:ind w:right="5902"/>
              <w:jc w:val="right"/>
              <w:rPr>
                <w:sz w:val="20"/>
                <w:szCs w:val="20"/>
              </w:rPr>
            </w:pPr>
            <w:r>
              <w:rPr>
                <w:rFonts w:ascii="Arial" w:eastAsia="Arial" w:hAnsi="Arial" w:cs="Arial"/>
                <w:color w:val="4D4D4D"/>
                <w:sz w:val="15"/>
                <w:szCs w:val="15"/>
              </w:rPr>
              <w:t>2005</w:t>
            </w:r>
          </w:p>
        </w:tc>
        <w:tc>
          <w:tcPr>
            <w:tcW w:w="6100" w:type="dxa"/>
            <w:vMerge w:val="restart"/>
            <w:vAlign w:val="bottom"/>
          </w:tcPr>
          <w:p w14:paraId="1171BF5D" w14:textId="77777777" w:rsidR="004B413C" w:rsidRDefault="00EC2FEA">
            <w:pPr>
              <w:ind w:left="6000"/>
              <w:rPr>
                <w:sz w:val="20"/>
                <w:szCs w:val="20"/>
              </w:rPr>
            </w:pPr>
            <w:r>
              <w:rPr>
                <w:rFonts w:ascii="Arial" w:eastAsia="Arial" w:hAnsi="Arial" w:cs="Arial"/>
                <w:color w:val="1A1A1A"/>
                <w:w w:val="74"/>
                <w:sz w:val="16"/>
                <w:szCs w:val="16"/>
              </w:rPr>
              <w:t>B</w:t>
            </w:r>
          </w:p>
        </w:tc>
        <w:tc>
          <w:tcPr>
            <w:tcW w:w="0" w:type="dxa"/>
            <w:vAlign w:val="bottom"/>
          </w:tcPr>
          <w:p w14:paraId="53C7135F" w14:textId="77777777" w:rsidR="004B413C" w:rsidRDefault="004B413C">
            <w:pPr>
              <w:rPr>
                <w:sz w:val="1"/>
                <w:szCs w:val="1"/>
              </w:rPr>
            </w:pPr>
          </w:p>
        </w:tc>
      </w:tr>
      <w:tr w:rsidR="004B413C" w14:paraId="57576FD1" w14:textId="77777777">
        <w:trPr>
          <w:trHeight w:val="89"/>
        </w:trPr>
        <w:tc>
          <w:tcPr>
            <w:tcW w:w="180" w:type="dxa"/>
            <w:vAlign w:val="bottom"/>
          </w:tcPr>
          <w:p w14:paraId="69D75158" w14:textId="77777777" w:rsidR="004B413C" w:rsidRDefault="004B413C">
            <w:pPr>
              <w:rPr>
                <w:sz w:val="7"/>
                <w:szCs w:val="7"/>
              </w:rPr>
            </w:pPr>
          </w:p>
        </w:tc>
        <w:tc>
          <w:tcPr>
            <w:tcW w:w="6400" w:type="dxa"/>
            <w:vMerge w:val="restart"/>
            <w:vAlign w:val="bottom"/>
          </w:tcPr>
          <w:p w14:paraId="04588666" w14:textId="77777777" w:rsidR="004B413C" w:rsidRDefault="00EC2FEA">
            <w:pPr>
              <w:spacing w:line="134" w:lineRule="exact"/>
              <w:ind w:right="5902"/>
              <w:jc w:val="right"/>
              <w:rPr>
                <w:sz w:val="20"/>
                <w:szCs w:val="20"/>
              </w:rPr>
            </w:pPr>
            <w:r>
              <w:rPr>
                <w:rFonts w:ascii="Arial" w:eastAsia="Arial" w:hAnsi="Arial" w:cs="Arial"/>
                <w:color w:val="4D4D4D"/>
                <w:sz w:val="15"/>
                <w:szCs w:val="15"/>
              </w:rPr>
              <w:t>2010</w:t>
            </w:r>
          </w:p>
        </w:tc>
        <w:tc>
          <w:tcPr>
            <w:tcW w:w="6100" w:type="dxa"/>
            <w:vMerge/>
            <w:vAlign w:val="bottom"/>
          </w:tcPr>
          <w:p w14:paraId="532899F8" w14:textId="77777777" w:rsidR="004B413C" w:rsidRDefault="004B413C">
            <w:pPr>
              <w:rPr>
                <w:sz w:val="7"/>
                <w:szCs w:val="7"/>
              </w:rPr>
            </w:pPr>
          </w:p>
        </w:tc>
        <w:tc>
          <w:tcPr>
            <w:tcW w:w="0" w:type="dxa"/>
            <w:vAlign w:val="bottom"/>
          </w:tcPr>
          <w:p w14:paraId="57A7B1A8" w14:textId="77777777" w:rsidR="004B413C" w:rsidRDefault="004B413C">
            <w:pPr>
              <w:rPr>
                <w:sz w:val="1"/>
                <w:szCs w:val="1"/>
              </w:rPr>
            </w:pPr>
          </w:p>
        </w:tc>
      </w:tr>
      <w:tr w:rsidR="004B413C" w14:paraId="7860BA6C" w14:textId="77777777">
        <w:trPr>
          <w:trHeight w:val="44"/>
        </w:trPr>
        <w:tc>
          <w:tcPr>
            <w:tcW w:w="180" w:type="dxa"/>
            <w:vAlign w:val="bottom"/>
          </w:tcPr>
          <w:p w14:paraId="50699372" w14:textId="77777777" w:rsidR="004B413C" w:rsidRDefault="004B413C">
            <w:pPr>
              <w:rPr>
                <w:sz w:val="3"/>
                <w:szCs w:val="3"/>
              </w:rPr>
            </w:pPr>
          </w:p>
        </w:tc>
        <w:tc>
          <w:tcPr>
            <w:tcW w:w="6400" w:type="dxa"/>
            <w:vMerge/>
            <w:vAlign w:val="bottom"/>
          </w:tcPr>
          <w:p w14:paraId="7D4A532D" w14:textId="77777777" w:rsidR="004B413C" w:rsidRDefault="004B413C">
            <w:pPr>
              <w:rPr>
                <w:sz w:val="3"/>
                <w:szCs w:val="3"/>
              </w:rPr>
            </w:pPr>
          </w:p>
        </w:tc>
        <w:tc>
          <w:tcPr>
            <w:tcW w:w="6100" w:type="dxa"/>
            <w:vAlign w:val="bottom"/>
          </w:tcPr>
          <w:p w14:paraId="2765F297" w14:textId="77777777" w:rsidR="004B413C" w:rsidRDefault="004B413C">
            <w:pPr>
              <w:rPr>
                <w:sz w:val="3"/>
                <w:szCs w:val="3"/>
              </w:rPr>
            </w:pPr>
          </w:p>
        </w:tc>
        <w:tc>
          <w:tcPr>
            <w:tcW w:w="0" w:type="dxa"/>
            <w:vAlign w:val="bottom"/>
          </w:tcPr>
          <w:p w14:paraId="0D184D78" w14:textId="77777777" w:rsidR="004B413C" w:rsidRDefault="004B413C">
            <w:pPr>
              <w:rPr>
                <w:sz w:val="1"/>
                <w:szCs w:val="1"/>
              </w:rPr>
            </w:pPr>
          </w:p>
        </w:tc>
      </w:tr>
      <w:tr w:rsidR="004B413C" w14:paraId="65B0DDB0" w14:textId="77777777">
        <w:trPr>
          <w:trHeight w:val="186"/>
        </w:trPr>
        <w:tc>
          <w:tcPr>
            <w:tcW w:w="180" w:type="dxa"/>
            <w:vMerge w:val="restart"/>
            <w:textDirection w:val="btLr"/>
            <w:vAlign w:val="bottom"/>
          </w:tcPr>
          <w:p w14:paraId="31DCCC87" w14:textId="77777777" w:rsidR="004B413C" w:rsidRDefault="00EC2FEA">
            <w:pPr>
              <w:rPr>
                <w:sz w:val="20"/>
                <w:szCs w:val="20"/>
              </w:rPr>
            </w:pPr>
            <w:r>
              <w:rPr>
                <w:rFonts w:ascii="Arial" w:eastAsia="Arial" w:hAnsi="Arial" w:cs="Arial"/>
                <w:w w:val="85"/>
                <w:sz w:val="20"/>
                <w:szCs w:val="20"/>
              </w:rPr>
              <w:t>Year</w:t>
            </w:r>
          </w:p>
        </w:tc>
        <w:tc>
          <w:tcPr>
            <w:tcW w:w="6400" w:type="dxa"/>
            <w:vAlign w:val="bottom"/>
          </w:tcPr>
          <w:p w14:paraId="7E9F244A" w14:textId="77777777" w:rsidR="004B413C" w:rsidRDefault="00EC2FEA">
            <w:pPr>
              <w:ind w:right="5902"/>
              <w:jc w:val="right"/>
              <w:rPr>
                <w:sz w:val="20"/>
                <w:szCs w:val="20"/>
              </w:rPr>
            </w:pPr>
            <w:r>
              <w:rPr>
                <w:rFonts w:ascii="Arial" w:eastAsia="Arial" w:hAnsi="Arial" w:cs="Arial"/>
                <w:color w:val="4D4D4D"/>
                <w:sz w:val="16"/>
                <w:szCs w:val="16"/>
              </w:rPr>
              <w:t>2015</w:t>
            </w:r>
          </w:p>
        </w:tc>
        <w:tc>
          <w:tcPr>
            <w:tcW w:w="6100" w:type="dxa"/>
            <w:vAlign w:val="bottom"/>
          </w:tcPr>
          <w:p w14:paraId="3A403580" w14:textId="77777777" w:rsidR="004B413C" w:rsidRDefault="004B413C">
            <w:pPr>
              <w:rPr>
                <w:sz w:val="16"/>
                <w:szCs w:val="16"/>
              </w:rPr>
            </w:pPr>
          </w:p>
        </w:tc>
        <w:tc>
          <w:tcPr>
            <w:tcW w:w="0" w:type="dxa"/>
            <w:vAlign w:val="bottom"/>
          </w:tcPr>
          <w:p w14:paraId="4C514AD6" w14:textId="77777777" w:rsidR="004B413C" w:rsidRDefault="004B413C">
            <w:pPr>
              <w:rPr>
                <w:sz w:val="1"/>
                <w:szCs w:val="1"/>
              </w:rPr>
            </w:pPr>
          </w:p>
        </w:tc>
      </w:tr>
      <w:tr w:rsidR="004B413C" w14:paraId="372BE4D5" w14:textId="77777777">
        <w:trPr>
          <w:trHeight w:val="158"/>
        </w:trPr>
        <w:tc>
          <w:tcPr>
            <w:tcW w:w="180" w:type="dxa"/>
            <w:vMerge/>
            <w:vAlign w:val="bottom"/>
          </w:tcPr>
          <w:p w14:paraId="4D35A2FF" w14:textId="77777777" w:rsidR="004B413C" w:rsidRDefault="004B413C">
            <w:pPr>
              <w:rPr>
                <w:sz w:val="13"/>
                <w:szCs w:val="13"/>
              </w:rPr>
            </w:pPr>
          </w:p>
        </w:tc>
        <w:tc>
          <w:tcPr>
            <w:tcW w:w="6400" w:type="dxa"/>
            <w:vAlign w:val="bottom"/>
          </w:tcPr>
          <w:p w14:paraId="1DBAE65B" w14:textId="77777777" w:rsidR="004B413C" w:rsidRDefault="00EC2FEA">
            <w:pPr>
              <w:spacing w:line="158" w:lineRule="exact"/>
              <w:ind w:right="5902"/>
              <w:jc w:val="right"/>
              <w:rPr>
                <w:sz w:val="20"/>
                <w:szCs w:val="20"/>
              </w:rPr>
            </w:pPr>
            <w:r>
              <w:rPr>
                <w:rFonts w:ascii="Arial" w:eastAsia="Arial" w:hAnsi="Arial" w:cs="Arial"/>
                <w:color w:val="4D4D4D"/>
                <w:sz w:val="16"/>
                <w:szCs w:val="16"/>
              </w:rPr>
              <w:t>1995</w:t>
            </w:r>
          </w:p>
        </w:tc>
        <w:tc>
          <w:tcPr>
            <w:tcW w:w="6100" w:type="dxa"/>
            <w:vAlign w:val="bottom"/>
          </w:tcPr>
          <w:p w14:paraId="2624031B" w14:textId="77777777" w:rsidR="004B413C" w:rsidRDefault="004B413C">
            <w:pPr>
              <w:rPr>
                <w:sz w:val="13"/>
                <w:szCs w:val="13"/>
              </w:rPr>
            </w:pPr>
          </w:p>
        </w:tc>
        <w:tc>
          <w:tcPr>
            <w:tcW w:w="0" w:type="dxa"/>
            <w:vAlign w:val="bottom"/>
          </w:tcPr>
          <w:p w14:paraId="4E97F8AD" w14:textId="77777777" w:rsidR="004B413C" w:rsidRDefault="004B413C">
            <w:pPr>
              <w:rPr>
                <w:sz w:val="1"/>
                <w:szCs w:val="1"/>
              </w:rPr>
            </w:pPr>
          </w:p>
        </w:tc>
      </w:tr>
      <w:tr w:rsidR="004B413C" w14:paraId="64E98C02" w14:textId="77777777">
        <w:trPr>
          <w:trHeight w:val="134"/>
        </w:trPr>
        <w:tc>
          <w:tcPr>
            <w:tcW w:w="180" w:type="dxa"/>
            <w:vAlign w:val="bottom"/>
          </w:tcPr>
          <w:p w14:paraId="29F68D02" w14:textId="77777777" w:rsidR="004B413C" w:rsidRDefault="004B413C">
            <w:pPr>
              <w:rPr>
                <w:sz w:val="11"/>
                <w:szCs w:val="11"/>
              </w:rPr>
            </w:pPr>
          </w:p>
        </w:tc>
        <w:tc>
          <w:tcPr>
            <w:tcW w:w="6400" w:type="dxa"/>
            <w:vAlign w:val="bottom"/>
          </w:tcPr>
          <w:p w14:paraId="728C4018" w14:textId="77777777" w:rsidR="004B413C" w:rsidRDefault="00EC2FEA">
            <w:pPr>
              <w:spacing w:line="134" w:lineRule="exact"/>
              <w:ind w:right="5902"/>
              <w:jc w:val="right"/>
              <w:rPr>
                <w:sz w:val="20"/>
                <w:szCs w:val="20"/>
              </w:rPr>
            </w:pPr>
            <w:r>
              <w:rPr>
                <w:rFonts w:ascii="Arial" w:eastAsia="Arial" w:hAnsi="Arial" w:cs="Arial"/>
                <w:color w:val="4D4D4D"/>
                <w:sz w:val="15"/>
                <w:szCs w:val="15"/>
              </w:rPr>
              <w:t>2000</w:t>
            </w:r>
          </w:p>
        </w:tc>
        <w:tc>
          <w:tcPr>
            <w:tcW w:w="6100" w:type="dxa"/>
            <w:vAlign w:val="bottom"/>
          </w:tcPr>
          <w:p w14:paraId="0983C5AB" w14:textId="77777777" w:rsidR="004B413C" w:rsidRDefault="004B413C">
            <w:pPr>
              <w:rPr>
                <w:sz w:val="11"/>
                <w:szCs w:val="11"/>
              </w:rPr>
            </w:pPr>
          </w:p>
        </w:tc>
        <w:tc>
          <w:tcPr>
            <w:tcW w:w="0" w:type="dxa"/>
            <w:vAlign w:val="bottom"/>
          </w:tcPr>
          <w:p w14:paraId="1F42E8CC" w14:textId="77777777" w:rsidR="004B413C" w:rsidRDefault="004B413C">
            <w:pPr>
              <w:rPr>
                <w:sz w:val="1"/>
                <w:szCs w:val="1"/>
              </w:rPr>
            </w:pPr>
          </w:p>
        </w:tc>
      </w:tr>
      <w:tr w:rsidR="004B413C" w14:paraId="2F1EB3D7" w14:textId="77777777">
        <w:trPr>
          <w:trHeight w:val="134"/>
        </w:trPr>
        <w:tc>
          <w:tcPr>
            <w:tcW w:w="180" w:type="dxa"/>
            <w:vAlign w:val="bottom"/>
          </w:tcPr>
          <w:p w14:paraId="6EAD27E1" w14:textId="77777777" w:rsidR="004B413C" w:rsidRDefault="004B413C">
            <w:pPr>
              <w:rPr>
                <w:sz w:val="11"/>
                <w:szCs w:val="11"/>
              </w:rPr>
            </w:pPr>
          </w:p>
        </w:tc>
        <w:tc>
          <w:tcPr>
            <w:tcW w:w="6400" w:type="dxa"/>
            <w:vAlign w:val="bottom"/>
          </w:tcPr>
          <w:p w14:paraId="03DFC5F3" w14:textId="77777777" w:rsidR="004B413C" w:rsidRDefault="00EC2FEA">
            <w:pPr>
              <w:spacing w:line="134" w:lineRule="exact"/>
              <w:ind w:right="5902"/>
              <w:jc w:val="right"/>
              <w:rPr>
                <w:sz w:val="20"/>
                <w:szCs w:val="20"/>
              </w:rPr>
            </w:pPr>
            <w:r>
              <w:rPr>
                <w:rFonts w:ascii="Arial" w:eastAsia="Arial" w:hAnsi="Arial" w:cs="Arial"/>
                <w:color w:val="4D4D4D"/>
                <w:sz w:val="15"/>
                <w:szCs w:val="15"/>
              </w:rPr>
              <w:t>2005</w:t>
            </w:r>
          </w:p>
        </w:tc>
        <w:tc>
          <w:tcPr>
            <w:tcW w:w="6100" w:type="dxa"/>
            <w:vMerge w:val="restart"/>
            <w:vAlign w:val="bottom"/>
          </w:tcPr>
          <w:p w14:paraId="3AB99B46" w14:textId="77777777" w:rsidR="004B413C" w:rsidRDefault="00EC2FEA">
            <w:pPr>
              <w:ind w:left="5980"/>
              <w:rPr>
                <w:sz w:val="20"/>
                <w:szCs w:val="20"/>
              </w:rPr>
            </w:pPr>
            <w:r>
              <w:rPr>
                <w:rFonts w:ascii="Arial" w:eastAsia="Arial" w:hAnsi="Arial" w:cs="Arial"/>
                <w:color w:val="1A1A1A"/>
                <w:w w:val="86"/>
                <w:sz w:val="16"/>
                <w:szCs w:val="16"/>
              </w:rPr>
              <w:t>C</w:t>
            </w:r>
          </w:p>
        </w:tc>
        <w:tc>
          <w:tcPr>
            <w:tcW w:w="0" w:type="dxa"/>
            <w:vAlign w:val="bottom"/>
          </w:tcPr>
          <w:p w14:paraId="7D869568" w14:textId="77777777" w:rsidR="004B413C" w:rsidRDefault="004B413C">
            <w:pPr>
              <w:rPr>
                <w:sz w:val="1"/>
                <w:szCs w:val="1"/>
              </w:rPr>
            </w:pPr>
          </w:p>
        </w:tc>
      </w:tr>
      <w:tr w:rsidR="004B413C" w14:paraId="0C4E499A" w14:textId="77777777">
        <w:trPr>
          <w:trHeight w:val="89"/>
        </w:trPr>
        <w:tc>
          <w:tcPr>
            <w:tcW w:w="180" w:type="dxa"/>
            <w:vAlign w:val="bottom"/>
          </w:tcPr>
          <w:p w14:paraId="47E5F8BA" w14:textId="77777777" w:rsidR="004B413C" w:rsidRDefault="004B413C">
            <w:pPr>
              <w:rPr>
                <w:sz w:val="7"/>
                <w:szCs w:val="7"/>
              </w:rPr>
            </w:pPr>
          </w:p>
        </w:tc>
        <w:tc>
          <w:tcPr>
            <w:tcW w:w="6400" w:type="dxa"/>
            <w:vMerge w:val="restart"/>
            <w:vAlign w:val="bottom"/>
          </w:tcPr>
          <w:p w14:paraId="5C83C532" w14:textId="77777777" w:rsidR="004B413C" w:rsidRDefault="00EC2FEA">
            <w:pPr>
              <w:spacing w:line="134" w:lineRule="exact"/>
              <w:ind w:right="5902"/>
              <w:jc w:val="right"/>
              <w:rPr>
                <w:sz w:val="20"/>
                <w:szCs w:val="20"/>
              </w:rPr>
            </w:pPr>
            <w:r>
              <w:rPr>
                <w:rFonts w:ascii="Arial" w:eastAsia="Arial" w:hAnsi="Arial" w:cs="Arial"/>
                <w:color w:val="4D4D4D"/>
                <w:sz w:val="15"/>
                <w:szCs w:val="15"/>
              </w:rPr>
              <w:t>2010</w:t>
            </w:r>
          </w:p>
        </w:tc>
        <w:tc>
          <w:tcPr>
            <w:tcW w:w="6100" w:type="dxa"/>
            <w:vMerge/>
            <w:vAlign w:val="bottom"/>
          </w:tcPr>
          <w:p w14:paraId="4630EFE5" w14:textId="77777777" w:rsidR="004B413C" w:rsidRDefault="004B413C">
            <w:pPr>
              <w:rPr>
                <w:sz w:val="7"/>
                <w:szCs w:val="7"/>
              </w:rPr>
            </w:pPr>
          </w:p>
        </w:tc>
        <w:tc>
          <w:tcPr>
            <w:tcW w:w="0" w:type="dxa"/>
            <w:vAlign w:val="bottom"/>
          </w:tcPr>
          <w:p w14:paraId="5E701123" w14:textId="77777777" w:rsidR="004B413C" w:rsidRDefault="004B413C">
            <w:pPr>
              <w:rPr>
                <w:sz w:val="1"/>
                <w:szCs w:val="1"/>
              </w:rPr>
            </w:pPr>
          </w:p>
        </w:tc>
      </w:tr>
      <w:tr w:rsidR="004B413C" w14:paraId="56FCBE6A" w14:textId="77777777">
        <w:trPr>
          <w:trHeight w:val="44"/>
        </w:trPr>
        <w:tc>
          <w:tcPr>
            <w:tcW w:w="180" w:type="dxa"/>
            <w:vAlign w:val="bottom"/>
          </w:tcPr>
          <w:p w14:paraId="326A6346" w14:textId="77777777" w:rsidR="004B413C" w:rsidRDefault="004B413C">
            <w:pPr>
              <w:rPr>
                <w:sz w:val="3"/>
                <w:szCs w:val="3"/>
              </w:rPr>
            </w:pPr>
          </w:p>
        </w:tc>
        <w:tc>
          <w:tcPr>
            <w:tcW w:w="6400" w:type="dxa"/>
            <w:vMerge/>
            <w:vAlign w:val="bottom"/>
          </w:tcPr>
          <w:p w14:paraId="366F5576" w14:textId="77777777" w:rsidR="004B413C" w:rsidRDefault="004B413C">
            <w:pPr>
              <w:rPr>
                <w:sz w:val="3"/>
                <w:szCs w:val="3"/>
              </w:rPr>
            </w:pPr>
          </w:p>
        </w:tc>
        <w:tc>
          <w:tcPr>
            <w:tcW w:w="6100" w:type="dxa"/>
            <w:vAlign w:val="bottom"/>
          </w:tcPr>
          <w:p w14:paraId="682E7252" w14:textId="77777777" w:rsidR="004B413C" w:rsidRDefault="004B413C">
            <w:pPr>
              <w:rPr>
                <w:sz w:val="3"/>
                <w:szCs w:val="3"/>
              </w:rPr>
            </w:pPr>
          </w:p>
        </w:tc>
        <w:tc>
          <w:tcPr>
            <w:tcW w:w="0" w:type="dxa"/>
            <w:vAlign w:val="bottom"/>
          </w:tcPr>
          <w:p w14:paraId="58E4A78D" w14:textId="77777777" w:rsidR="004B413C" w:rsidRDefault="004B413C">
            <w:pPr>
              <w:rPr>
                <w:sz w:val="1"/>
                <w:szCs w:val="1"/>
              </w:rPr>
            </w:pPr>
          </w:p>
        </w:tc>
      </w:tr>
      <w:tr w:rsidR="004B413C" w14:paraId="47E86269" w14:textId="77777777">
        <w:trPr>
          <w:trHeight w:val="186"/>
        </w:trPr>
        <w:tc>
          <w:tcPr>
            <w:tcW w:w="180" w:type="dxa"/>
            <w:vAlign w:val="bottom"/>
          </w:tcPr>
          <w:p w14:paraId="3921BB74" w14:textId="77777777" w:rsidR="004B413C" w:rsidRDefault="004B413C">
            <w:pPr>
              <w:rPr>
                <w:sz w:val="16"/>
                <w:szCs w:val="16"/>
              </w:rPr>
            </w:pPr>
          </w:p>
        </w:tc>
        <w:tc>
          <w:tcPr>
            <w:tcW w:w="6400" w:type="dxa"/>
            <w:vAlign w:val="bottom"/>
          </w:tcPr>
          <w:p w14:paraId="5E212DE6" w14:textId="77777777" w:rsidR="004B413C" w:rsidRDefault="00EC2FEA">
            <w:pPr>
              <w:ind w:right="5902"/>
              <w:jc w:val="right"/>
              <w:rPr>
                <w:sz w:val="20"/>
                <w:szCs w:val="20"/>
              </w:rPr>
            </w:pPr>
            <w:r>
              <w:rPr>
                <w:rFonts w:ascii="Arial" w:eastAsia="Arial" w:hAnsi="Arial" w:cs="Arial"/>
                <w:color w:val="4D4D4D"/>
                <w:sz w:val="16"/>
                <w:szCs w:val="16"/>
              </w:rPr>
              <w:t>2015</w:t>
            </w:r>
          </w:p>
        </w:tc>
        <w:tc>
          <w:tcPr>
            <w:tcW w:w="6100" w:type="dxa"/>
            <w:vAlign w:val="bottom"/>
          </w:tcPr>
          <w:p w14:paraId="39EACBD0" w14:textId="77777777" w:rsidR="004B413C" w:rsidRDefault="004B413C">
            <w:pPr>
              <w:rPr>
                <w:sz w:val="16"/>
                <w:szCs w:val="16"/>
              </w:rPr>
            </w:pPr>
          </w:p>
        </w:tc>
        <w:tc>
          <w:tcPr>
            <w:tcW w:w="0" w:type="dxa"/>
            <w:vAlign w:val="bottom"/>
          </w:tcPr>
          <w:p w14:paraId="7F99BCAE" w14:textId="77777777" w:rsidR="004B413C" w:rsidRDefault="004B413C">
            <w:pPr>
              <w:rPr>
                <w:sz w:val="1"/>
                <w:szCs w:val="1"/>
              </w:rPr>
            </w:pPr>
          </w:p>
        </w:tc>
      </w:tr>
    </w:tbl>
    <w:p w14:paraId="39143215" w14:textId="77777777" w:rsidR="004B413C" w:rsidRDefault="00EC2FEA">
      <w:pPr>
        <w:spacing w:line="20" w:lineRule="exact"/>
        <w:rPr>
          <w:sz w:val="20"/>
          <w:szCs w:val="20"/>
        </w:rPr>
      </w:pPr>
      <w:r>
        <w:rPr>
          <w:noProof/>
          <w:sz w:val="20"/>
          <w:szCs w:val="20"/>
        </w:rPr>
        <w:drawing>
          <wp:anchor distT="0" distB="0" distL="114300" distR="114300" simplePos="0" relativeHeight="251913216" behindDoc="1" locked="0" layoutInCell="0" allowOverlap="1" wp14:anchorId="2EAE1552" wp14:editId="6774B93D">
            <wp:simplePos x="0" y="0"/>
            <wp:positionH relativeFrom="column">
              <wp:posOffset>622935</wp:posOffset>
            </wp:positionH>
            <wp:positionV relativeFrom="paragraph">
              <wp:posOffset>-884555</wp:posOffset>
            </wp:positionV>
            <wp:extent cx="27305" cy="884555"/>
            <wp:effectExtent l="0" t="0" r="0" b="0"/>
            <wp:wrapNone/>
            <wp:docPr id="962" name="Picture 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2"/>
                    <pic:cNvPicPr>
                      <a:picLocks noChangeAspect="1" noChangeArrowheads="1"/>
                    </pic:cNvPicPr>
                  </pic:nvPicPr>
                  <pic:blipFill>
                    <a:blip r:embed="rId618"/>
                    <a:srcRect/>
                    <a:stretch>
                      <a:fillRect/>
                    </a:stretch>
                  </pic:blipFill>
                  <pic:spPr bwMode="auto">
                    <a:xfrm>
                      <a:off x="0" y="0"/>
                      <a:ext cx="27305" cy="884555"/>
                    </a:xfrm>
                    <a:prstGeom prst="rect">
                      <a:avLst/>
                    </a:prstGeom>
                    <a:noFill/>
                  </pic:spPr>
                </pic:pic>
              </a:graphicData>
            </a:graphic>
          </wp:anchor>
        </w:drawing>
      </w:r>
      <w:r>
        <w:rPr>
          <w:noProof/>
          <w:sz w:val="20"/>
          <w:szCs w:val="20"/>
        </w:rPr>
        <w:drawing>
          <wp:anchor distT="0" distB="0" distL="114300" distR="114300" simplePos="0" relativeHeight="251914240" behindDoc="1" locked="0" layoutInCell="0" allowOverlap="1" wp14:anchorId="03F339D2" wp14:editId="24FDECE8">
            <wp:simplePos x="0" y="0"/>
            <wp:positionH relativeFrom="column">
              <wp:posOffset>749300</wp:posOffset>
            </wp:positionH>
            <wp:positionV relativeFrom="paragraph">
              <wp:posOffset>-884555</wp:posOffset>
            </wp:positionV>
            <wp:extent cx="55880" cy="884555"/>
            <wp:effectExtent l="0" t="0" r="0" b="0"/>
            <wp:wrapNone/>
            <wp:docPr id="963" name="Picture 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3"/>
                    <pic:cNvPicPr>
                      <a:picLocks noChangeAspect="1" noChangeArrowheads="1"/>
                    </pic:cNvPicPr>
                  </pic:nvPicPr>
                  <pic:blipFill>
                    <a:blip r:embed="rId619"/>
                    <a:srcRect/>
                    <a:stretch>
                      <a:fillRect/>
                    </a:stretch>
                  </pic:blipFill>
                  <pic:spPr bwMode="auto">
                    <a:xfrm>
                      <a:off x="0" y="0"/>
                      <a:ext cx="55880" cy="884555"/>
                    </a:xfrm>
                    <a:prstGeom prst="rect">
                      <a:avLst/>
                    </a:prstGeom>
                    <a:noFill/>
                  </pic:spPr>
                </pic:pic>
              </a:graphicData>
            </a:graphic>
          </wp:anchor>
        </w:drawing>
      </w:r>
      <w:r>
        <w:rPr>
          <w:noProof/>
          <w:sz w:val="20"/>
          <w:szCs w:val="20"/>
        </w:rPr>
        <w:drawing>
          <wp:anchor distT="0" distB="0" distL="114300" distR="114300" simplePos="0" relativeHeight="251915264" behindDoc="1" locked="0" layoutInCell="0" allowOverlap="1" wp14:anchorId="3C763BED" wp14:editId="1EE5BD0E">
            <wp:simplePos x="0" y="0"/>
            <wp:positionH relativeFrom="column">
              <wp:posOffset>875030</wp:posOffset>
            </wp:positionH>
            <wp:positionV relativeFrom="paragraph">
              <wp:posOffset>-884555</wp:posOffset>
            </wp:positionV>
            <wp:extent cx="44450" cy="884555"/>
            <wp:effectExtent l="0" t="0" r="0" b="0"/>
            <wp:wrapNone/>
            <wp:docPr id="964" name="Picture 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4"/>
                    <pic:cNvPicPr>
                      <a:picLocks noChangeAspect="1" noChangeArrowheads="1"/>
                    </pic:cNvPicPr>
                  </pic:nvPicPr>
                  <pic:blipFill>
                    <a:blip r:embed="rId620"/>
                    <a:srcRect/>
                    <a:stretch>
                      <a:fillRect/>
                    </a:stretch>
                  </pic:blipFill>
                  <pic:spPr bwMode="auto">
                    <a:xfrm>
                      <a:off x="0" y="0"/>
                      <a:ext cx="44450" cy="884555"/>
                    </a:xfrm>
                    <a:prstGeom prst="rect">
                      <a:avLst/>
                    </a:prstGeom>
                    <a:noFill/>
                  </pic:spPr>
                </pic:pic>
              </a:graphicData>
            </a:graphic>
          </wp:anchor>
        </w:drawing>
      </w:r>
      <w:r>
        <w:rPr>
          <w:noProof/>
          <w:sz w:val="20"/>
          <w:szCs w:val="20"/>
        </w:rPr>
        <w:drawing>
          <wp:anchor distT="0" distB="0" distL="114300" distR="114300" simplePos="0" relativeHeight="251916288" behindDoc="1" locked="0" layoutInCell="0" allowOverlap="1" wp14:anchorId="6E928046" wp14:editId="054FF47F">
            <wp:simplePos x="0" y="0"/>
            <wp:positionH relativeFrom="column">
              <wp:posOffset>1000760</wp:posOffset>
            </wp:positionH>
            <wp:positionV relativeFrom="paragraph">
              <wp:posOffset>-884555</wp:posOffset>
            </wp:positionV>
            <wp:extent cx="38735" cy="884555"/>
            <wp:effectExtent l="0" t="0" r="0" b="0"/>
            <wp:wrapNone/>
            <wp:docPr id="965" name="Picture 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5"/>
                    <pic:cNvPicPr>
                      <a:picLocks noChangeAspect="1" noChangeArrowheads="1"/>
                    </pic:cNvPicPr>
                  </pic:nvPicPr>
                  <pic:blipFill>
                    <a:blip r:embed="rId621"/>
                    <a:srcRect/>
                    <a:stretch>
                      <a:fillRect/>
                    </a:stretch>
                  </pic:blipFill>
                  <pic:spPr bwMode="auto">
                    <a:xfrm>
                      <a:off x="0" y="0"/>
                      <a:ext cx="38735" cy="884555"/>
                    </a:xfrm>
                    <a:prstGeom prst="rect">
                      <a:avLst/>
                    </a:prstGeom>
                    <a:noFill/>
                  </pic:spPr>
                </pic:pic>
              </a:graphicData>
            </a:graphic>
          </wp:anchor>
        </w:drawing>
      </w:r>
      <w:r>
        <w:rPr>
          <w:noProof/>
          <w:sz w:val="20"/>
          <w:szCs w:val="20"/>
        </w:rPr>
        <w:drawing>
          <wp:anchor distT="0" distB="0" distL="114300" distR="114300" simplePos="0" relativeHeight="251917312" behindDoc="1" locked="0" layoutInCell="0" allowOverlap="1" wp14:anchorId="67635160" wp14:editId="6835B447">
            <wp:simplePos x="0" y="0"/>
            <wp:positionH relativeFrom="column">
              <wp:posOffset>1127125</wp:posOffset>
            </wp:positionH>
            <wp:positionV relativeFrom="paragraph">
              <wp:posOffset>-884555</wp:posOffset>
            </wp:positionV>
            <wp:extent cx="44450" cy="884555"/>
            <wp:effectExtent l="0" t="0" r="0" b="0"/>
            <wp:wrapNone/>
            <wp:docPr id="966" name="Picture 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6"/>
                    <pic:cNvPicPr>
                      <a:picLocks noChangeAspect="1" noChangeArrowheads="1"/>
                    </pic:cNvPicPr>
                  </pic:nvPicPr>
                  <pic:blipFill>
                    <a:blip r:embed="rId622"/>
                    <a:srcRect/>
                    <a:stretch>
                      <a:fillRect/>
                    </a:stretch>
                  </pic:blipFill>
                  <pic:spPr bwMode="auto">
                    <a:xfrm>
                      <a:off x="0" y="0"/>
                      <a:ext cx="44450" cy="884555"/>
                    </a:xfrm>
                    <a:prstGeom prst="rect">
                      <a:avLst/>
                    </a:prstGeom>
                    <a:noFill/>
                  </pic:spPr>
                </pic:pic>
              </a:graphicData>
            </a:graphic>
          </wp:anchor>
        </w:drawing>
      </w:r>
      <w:r>
        <w:rPr>
          <w:noProof/>
          <w:sz w:val="20"/>
          <w:szCs w:val="20"/>
        </w:rPr>
        <w:drawing>
          <wp:anchor distT="0" distB="0" distL="114300" distR="114300" simplePos="0" relativeHeight="251918336" behindDoc="1" locked="0" layoutInCell="0" allowOverlap="1" wp14:anchorId="6F51F0EA" wp14:editId="35943B24">
            <wp:simplePos x="0" y="0"/>
            <wp:positionH relativeFrom="column">
              <wp:posOffset>1252855</wp:posOffset>
            </wp:positionH>
            <wp:positionV relativeFrom="paragraph">
              <wp:posOffset>-884555</wp:posOffset>
            </wp:positionV>
            <wp:extent cx="33020" cy="884555"/>
            <wp:effectExtent l="0" t="0" r="0" b="0"/>
            <wp:wrapNone/>
            <wp:docPr id="967" name="Picture 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7"/>
                    <pic:cNvPicPr>
                      <a:picLocks noChangeAspect="1" noChangeArrowheads="1"/>
                    </pic:cNvPicPr>
                  </pic:nvPicPr>
                  <pic:blipFill>
                    <a:blip r:embed="rId623"/>
                    <a:srcRect/>
                    <a:stretch>
                      <a:fillRect/>
                    </a:stretch>
                  </pic:blipFill>
                  <pic:spPr bwMode="auto">
                    <a:xfrm>
                      <a:off x="0" y="0"/>
                      <a:ext cx="33020" cy="884555"/>
                    </a:xfrm>
                    <a:prstGeom prst="rect">
                      <a:avLst/>
                    </a:prstGeom>
                    <a:noFill/>
                  </pic:spPr>
                </pic:pic>
              </a:graphicData>
            </a:graphic>
          </wp:anchor>
        </w:drawing>
      </w:r>
      <w:r>
        <w:rPr>
          <w:noProof/>
          <w:sz w:val="20"/>
          <w:szCs w:val="20"/>
        </w:rPr>
        <w:drawing>
          <wp:anchor distT="0" distB="0" distL="114300" distR="114300" simplePos="0" relativeHeight="251919360" behindDoc="1" locked="0" layoutInCell="0" allowOverlap="1" wp14:anchorId="12ADB0EB" wp14:editId="2C68DCDF">
            <wp:simplePos x="0" y="0"/>
            <wp:positionH relativeFrom="column">
              <wp:posOffset>1378585</wp:posOffset>
            </wp:positionH>
            <wp:positionV relativeFrom="paragraph">
              <wp:posOffset>-884555</wp:posOffset>
            </wp:positionV>
            <wp:extent cx="33020" cy="884555"/>
            <wp:effectExtent l="0" t="0" r="0" b="0"/>
            <wp:wrapNone/>
            <wp:docPr id="968" name="Picture 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8"/>
                    <pic:cNvPicPr>
                      <a:picLocks noChangeAspect="1" noChangeArrowheads="1"/>
                    </pic:cNvPicPr>
                  </pic:nvPicPr>
                  <pic:blipFill>
                    <a:blip r:embed="rId624"/>
                    <a:srcRect/>
                    <a:stretch>
                      <a:fillRect/>
                    </a:stretch>
                  </pic:blipFill>
                  <pic:spPr bwMode="auto">
                    <a:xfrm>
                      <a:off x="0" y="0"/>
                      <a:ext cx="33020" cy="884555"/>
                    </a:xfrm>
                    <a:prstGeom prst="rect">
                      <a:avLst/>
                    </a:prstGeom>
                    <a:noFill/>
                  </pic:spPr>
                </pic:pic>
              </a:graphicData>
            </a:graphic>
          </wp:anchor>
        </w:drawing>
      </w:r>
      <w:r>
        <w:rPr>
          <w:noProof/>
          <w:sz w:val="20"/>
          <w:szCs w:val="20"/>
        </w:rPr>
        <w:drawing>
          <wp:anchor distT="0" distB="0" distL="114300" distR="114300" simplePos="0" relativeHeight="251920384" behindDoc="1" locked="0" layoutInCell="0" allowOverlap="1" wp14:anchorId="4DEE2503" wp14:editId="440EC14D">
            <wp:simplePos x="0" y="0"/>
            <wp:positionH relativeFrom="column">
              <wp:posOffset>1504950</wp:posOffset>
            </wp:positionH>
            <wp:positionV relativeFrom="paragraph">
              <wp:posOffset>-884555</wp:posOffset>
            </wp:positionV>
            <wp:extent cx="27305" cy="884555"/>
            <wp:effectExtent l="0" t="0" r="0" b="0"/>
            <wp:wrapNone/>
            <wp:docPr id="969" name="Picture 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9"/>
                    <pic:cNvPicPr>
                      <a:picLocks noChangeAspect="1" noChangeArrowheads="1"/>
                    </pic:cNvPicPr>
                  </pic:nvPicPr>
                  <pic:blipFill>
                    <a:blip r:embed="rId618"/>
                    <a:srcRect/>
                    <a:stretch>
                      <a:fillRect/>
                    </a:stretch>
                  </pic:blipFill>
                  <pic:spPr bwMode="auto">
                    <a:xfrm>
                      <a:off x="0" y="0"/>
                      <a:ext cx="27305" cy="884555"/>
                    </a:xfrm>
                    <a:prstGeom prst="rect">
                      <a:avLst/>
                    </a:prstGeom>
                    <a:noFill/>
                  </pic:spPr>
                </pic:pic>
              </a:graphicData>
            </a:graphic>
          </wp:anchor>
        </w:drawing>
      </w:r>
      <w:r>
        <w:rPr>
          <w:noProof/>
          <w:sz w:val="20"/>
          <w:szCs w:val="20"/>
        </w:rPr>
        <w:drawing>
          <wp:anchor distT="0" distB="0" distL="114300" distR="114300" simplePos="0" relativeHeight="251921408" behindDoc="1" locked="0" layoutInCell="0" allowOverlap="1" wp14:anchorId="051A7F51" wp14:editId="6492FFD2">
            <wp:simplePos x="0" y="0"/>
            <wp:positionH relativeFrom="column">
              <wp:posOffset>1630680</wp:posOffset>
            </wp:positionH>
            <wp:positionV relativeFrom="paragraph">
              <wp:posOffset>-884555</wp:posOffset>
            </wp:positionV>
            <wp:extent cx="38735" cy="884555"/>
            <wp:effectExtent l="0" t="0" r="0" b="0"/>
            <wp:wrapNone/>
            <wp:docPr id="970" name="Picture 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0"/>
                    <pic:cNvPicPr>
                      <a:picLocks noChangeAspect="1" noChangeArrowheads="1"/>
                    </pic:cNvPicPr>
                  </pic:nvPicPr>
                  <pic:blipFill>
                    <a:blip r:embed="rId625"/>
                    <a:srcRect/>
                    <a:stretch>
                      <a:fillRect/>
                    </a:stretch>
                  </pic:blipFill>
                  <pic:spPr bwMode="auto">
                    <a:xfrm>
                      <a:off x="0" y="0"/>
                      <a:ext cx="38735" cy="884555"/>
                    </a:xfrm>
                    <a:prstGeom prst="rect">
                      <a:avLst/>
                    </a:prstGeom>
                    <a:noFill/>
                  </pic:spPr>
                </pic:pic>
              </a:graphicData>
            </a:graphic>
          </wp:anchor>
        </w:drawing>
      </w:r>
      <w:r>
        <w:rPr>
          <w:noProof/>
          <w:sz w:val="20"/>
          <w:szCs w:val="20"/>
        </w:rPr>
        <w:drawing>
          <wp:anchor distT="0" distB="0" distL="114300" distR="114300" simplePos="0" relativeHeight="251922432" behindDoc="1" locked="0" layoutInCell="0" allowOverlap="1" wp14:anchorId="766CFA5F" wp14:editId="4DCDFB9B">
            <wp:simplePos x="0" y="0"/>
            <wp:positionH relativeFrom="column">
              <wp:posOffset>1756410</wp:posOffset>
            </wp:positionH>
            <wp:positionV relativeFrom="paragraph">
              <wp:posOffset>-884555</wp:posOffset>
            </wp:positionV>
            <wp:extent cx="44450" cy="884555"/>
            <wp:effectExtent l="0" t="0" r="0" b="0"/>
            <wp:wrapNone/>
            <wp:docPr id="971" name="Picture 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1"/>
                    <pic:cNvPicPr>
                      <a:picLocks noChangeAspect="1" noChangeArrowheads="1"/>
                    </pic:cNvPicPr>
                  </pic:nvPicPr>
                  <pic:blipFill>
                    <a:blip r:embed="rId626"/>
                    <a:srcRect/>
                    <a:stretch>
                      <a:fillRect/>
                    </a:stretch>
                  </pic:blipFill>
                  <pic:spPr bwMode="auto">
                    <a:xfrm>
                      <a:off x="0" y="0"/>
                      <a:ext cx="44450" cy="884555"/>
                    </a:xfrm>
                    <a:prstGeom prst="rect">
                      <a:avLst/>
                    </a:prstGeom>
                    <a:noFill/>
                  </pic:spPr>
                </pic:pic>
              </a:graphicData>
            </a:graphic>
          </wp:anchor>
        </w:drawing>
      </w:r>
      <w:r>
        <w:rPr>
          <w:noProof/>
          <w:sz w:val="20"/>
          <w:szCs w:val="20"/>
        </w:rPr>
        <w:drawing>
          <wp:anchor distT="0" distB="0" distL="114300" distR="114300" simplePos="0" relativeHeight="251923456" behindDoc="1" locked="0" layoutInCell="0" allowOverlap="1" wp14:anchorId="723A5521" wp14:editId="42E0BB70">
            <wp:simplePos x="0" y="0"/>
            <wp:positionH relativeFrom="column">
              <wp:posOffset>1882775</wp:posOffset>
            </wp:positionH>
            <wp:positionV relativeFrom="paragraph">
              <wp:posOffset>-884555</wp:posOffset>
            </wp:positionV>
            <wp:extent cx="63500" cy="884555"/>
            <wp:effectExtent l="0" t="0" r="0" b="0"/>
            <wp:wrapNone/>
            <wp:docPr id="972" name="Picture 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
                    <pic:cNvPicPr>
                      <a:picLocks noChangeAspect="1" noChangeArrowheads="1"/>
                    </pic:cNvPicPr>
                  </pic:nvPicPr>
                  <pic:blipFill>
                    <a:blip r:embed="rId627"/>
                    <a:srcRect/>
                    <a:stretch>
                      <a:fillRect/>
                    </a:stretch>
                  </pic:blipFill>
                  <pic:spPr bwMode="auto">
                    <a:xfrm>
                      <a:off x="0" y="0"/>
                      <a:ext cx="63500" cy="884555"/>
                    </a:xfrm>
                    <a:prstGeom prst="rect">
                      <a:avLst/>
                    </a:prstGeom>
                    <a:noFill/>
                  </pic:spPr>
                </pic:pic>
              </a:graphicData>
            </a:graphic>
          </wp:anchor>
        </w:drawing>
      </w:r>
      <w:r>
        <w:rPr>
          <w:noProof/>
          <w:sz w:val="20"/>
          <w:szCs w:val="20"/>
        </w:rPr>
        <w:drawing>
          <wp:anchor distT="0" distB="0" distL="114300" distR="114300" simplePos="0" relativeHeight="251924480" behindDoc="1" locked="0" layoutInCell="0" allowOverlap="1" wp14:anchorId="4283999E" wp14:editId="4DA92BBF">
            <wp:simplePos x="0" y="0"/>
            <wp:positionH relativeFrom="column">
              <wp:posOffset>2008505</wp:posOffset>
            </wp:positionH>
            <wp:positionV relativeFrom="paragraph">
              <wp:posOffset>-884555</wp:posOffset>
            </wp:positionV>
            <wp:extent cx="27305" cy="884555"/>
            <wp:effectExtent l="0" t="0" r="0" b="0"/>
            <wp:wrapNone/>
            <wp:docPr id="973" name="Picture 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3"/>
                    <pic:cNvPicPr>
                      <a:picLocks noChangeAspect="1" noChangeArrowheads="1"/>
                    </pic:cNvPicPr>
                  </pic:nvPicPr>
                  <pic:blipFill>
                    <a:blip r:embed="rId618"/>
                    <a:srcRect/>
                    <a:stretch>
                      <a:fillRect/>
                    </a:stretch>
                  </pic:blipFill>
                  <pic:spPr bwMode="auto">
                    <a:xfrm>
                      <a:off x="0" y="0"/>
                      <a:ext cx="27305" cy="884555"/>
                    </a:xfrm>
                    <a:prstGeom prst="rect">
                      <a:avLst/>
                    </a:prstGeom>
                    <a:noFill/>
                  </pic:spPr>
                </pic:pic>
              </a:graphicData>
            </a:graphic>
          </wp:anchor>
        </w:drawing>
      </w:r>
      <w:r>
        <w:rPr>
          <w:noProof/>
          <w:sz w:val="20"/>
          <w:szCs w:val="20"/>
        </w:rPr>
        <w:drawing>
          <wp:anchor distT="0" distB="0" distL="114300" distR="114300" simplePos="0" relativeHeight="251925504" behindDoc="1" locked="0" layoutInCell="0" allowOverlap="1" wp14:anchorId="6E00270F" wp14:editId="16E76123">
            <wp:simplePos x="0" y="0"/>
            <wp:positionH relativeFrom="column">
              <wp:posOffset>2134870</wp:posOffset>
            </wp:positionH>
            <wp:positionV relativeFrom="paragraph">
              <wp:posOffset>-884555</wp:posOffset>
            </wp:positionV>
            <wp:extent cx="63500" cy="884555"/>
            <wp:effectExtent l="0" t="0" r="0" b="0"/>
            <wp:wrapNone/>
            <wp:docPr id="974" name="Picture 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4"/>
                    <pic:cNvPicPr>
                      <a:picLocks noChangeAspect="1" noChangeArrowheads="1"/>
                    </pic:cNvPicPr>
                  </pic:nvPicPr>
                  <pic:blipFill>
                    <a:blip r:embed="rId628"/>
                    <a:srcRect/>
                    <a:stretch>
                      <a:fillRect/>
                    </a:stretch>
                  </pic:blipFill>
                  <pic:spPr bwMode="auto">
                    <a:xfrm>
                      <a:off x="0" y="0"/>
                      <a:ext cx="63500" cy="884555"/>
                    </a:xfrm>
                    <a:prstGeom prst="rect">
                      <a:avLst/>
                    </a:prstGeom>
                    <a:noFill/>
                  </pic:spPr>
                </pic:pic>
              </a:graphicData>
            </a:graphic>
          </wp:anchor>
        </w:drawing>
      </w:r>
      <w:r>
        <w:rPr>
          <w:noProof/>
          <w:sz w:val="20"/>
          <w:szCs w:val="20"/>
        </w:rPr>
        <w:drawing>
          <wp:anchor distT="0" distB="0" distL="114300" distR="114300" simplePos="0" relativeHeight="251926528" behindDoc="1" locked="0" layoutInCell="0" allowOverlap="1" wp14:anchorId="45864AC4" wp14:editId="4BEF0CE1">
            <wp:simplePos x="0" y="0"/>
            <wp:positionH relativeFrom="column">
              <wp:posOffset>2260600</wp:posOffset>
            </wp:positionH>
            <wp:positionV relativeFrom="paragraph">
              <wp:posOffset>-884555</wp:posOffset>
            </wp:positionV>
            <wp:extent cx="63500" cy="884555"/>
            <wp:effectExtent l="0" t="0" r="0" b="0"/>
            <wp:wrapNone/>
            <wp:docPr id="975" name="Picture 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5"/>
                    <pic:cNvPicPr>
                      <a:picLocks noChangeAspect="1" noChangeArrowheads="1"/>
                    </pic:cNvPicPr>
                  </pic:nvPicPr>
                  <pic:blipFill>
                    <a:blip r:embed="rId629"/>
                    <a:srcRect/>
                    <a:stretch>
                      <a:fillRect/>
                    </a:stretch>
                  </pic:blipFill>
                  <pic:spPr bwMode="auto">
                    <a:xfrm>
                      <a:off x="0" y="0"/>
                      <a:ext cx="63500" cy="884555"/>
                    </a:xfrm>
                    <a:prstGeom prst="rect">
                      <a:avLst/>
                    </a:prstGeom>
                    <a:noFill/>
                  </pic:spPr>
                </pic:pic>
              </a:graphicData>
            </a:graphic>
          </wp:anchor>
        </w:drawing>
      </w:r>
      <w:r>
        <w:rPr>
          <w:noProof/>
          <w:sz w:val="20"/>
          <w:szCs w:val="20"/>
        </w:rPr>
        <w:drawing>
          <wp:anchor distT="0" distB="0" distL="114300" distR="114300" simplePos="0" relativeHeight="251927552" behindDoc="1" locked="0" layoutInCell="0" allowOverlap="1" wp14:anchorId="2CCDFF1D" wp14:editId="75C0BA2C">
            <wp:simplePos x="0" y="0"/>
            <wp:positionH relativeFrom="column">
              <wp:posOffset>2386330</wp:posOffset>
            </wp:positionH>
            <wp:positionV relativeFrom="paragraph">
              <wp:posOffset>-884555</wp:posOffset>
            </wp:positionV>
            <wp:extent cx="38735" cy="884555"/>
            <wp:effectExtent l="0" t="0" r="0" b="0"/>
            <wp:wrapNone/>
            <wp:docPr id="976" name="Picture 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6"/>
                    <pic:cNvPicPr>
                      <a:picLocks noChangeAspect="1" noChangeArrowheads="1"/>
                    </pic:cNvPicPr>
                  </pic:nvPicPr>
                  <pic:blipFill>
                    <a:blip r:embed="rId630"/>
                    <a:srcRect/>
                    <a:stretch>
                      <a:fillRect/>
                    </a:stretch>
                  </pic:blipFill>
                  <pic:spPr bwMode="auto">
                    <a:xfrm>
                      <a:off x="0" y="0"/>
                      <a:ext cx="38735" cy="884555"/>
                    </a:xfrm>
                    <a:prstGeom prst="rect">
                      <a:avLst/>
                    </a:prstGeom>
                    <a:noFill/>
                  </pic:spPr>
                </pic:pic>
              </a:graphicData>
            </a:graphic>
          </wp:anchor>
        </w:drawing>
      </w:r>
      <w:r>
        <w:rPr>
          <w:noProof/>
          <w:sz w:val="20"/>
          <w:szCs w:val="20"/>
        </w:rPr>
        <w:drawing>
          <wp:anchor distT="0" distB="0" distL="114300" distR="114300" simplePos="0" relativeHeight="251928576" behindDoc="1" locked="0" layoutInCell="0" allowOverlap="1" wp14:anchorId="7DB3247D" wp14:editId="5C8BCF03">
            <wp:simplePos x="0" y="0"/>
            <wp:positionH relativeFrom="column">
              <wp:posOffset>2512695</wp:posOffset>
            </wp:positionH>
            <wp:positionV relativeFrom="paragraph">
              <wp:posOffset>-884555</wp:posOffset>
            </wp:positionV>
            <wp:extent cx="44450" cy="884555"/>
            <wp:effectExtent l="0" t="0" r="0" b="0"/>
            <wp:wrapNone/>
            <wp:docPr id="977" name="Picture 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7"/>
                    <pic:cNvPicPr>
                      <a:picLocks noChangeAspect="1" noChangeArrowheads="1"/>
                    </pic:cNvPicPr>
                  </pic:nvPicPr>
                  <pic:blipFill>
                    <a:blip r:embed="rId631"/>
                    <a:srcRect/>
                    <a:stretch>
                      <a:fillRect/>
                    </a:stretch>
                  </pic:blipFill>
                  <pic:spPr bwMode="auto">
                    <a:xfrm>
                      <a:off x="0" y="0"/>
                      <a:ext cx="44450" cy="884555"/>
                    </a:xfrm>
                    <a:prstGeom prst="rect">
                      <a:avLst/>
                    </a:prstGeom>
                    <a:noFill/>
                  </pic:spPr>
                </pic:pic>
              </a:graphicData>
            </a:graphic>
          </wp:anchor>
        </w:drawing>
      </w:r>
      <w:r>
        <w:rPr>
          <w:noProof/>
          <w:sz w:val="20"/>
          <w:szCs w:val="20"/>
        </w:rPr>
        <w:drawing>
          <wp:anchor distT="0" distB="0" distL="114300" distR="114300" simplePos="0" relativeHeight="251929600" behindDoc="1" locked="0" layoutInCell="0" allowOverlap="1" wp14:anchorId="7A918CD0" wp14:editId="3CD408E4">
            <wp:simplePos x="0" y="0"/>
            <wp:positionH relativeFrom="column">
              <wp:posOffset>2638425</wp:posOffset>
            </wp:positionH>
            <wp:positionV relativeFrom="paragraph">
              <wp:posOffset>-884555</wp:posOffset>
            </wp:positionV>
            <wp:extent cx="61595" cy="884555"/>
            <wp:effectExtent l="0" t="0" r="0" b="0"/>
            <wp:wrapNone/>
            <wp:docPr id="978" name="Picture 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8"/>
                    <pic:cNvPicPr>
                      <a:picLocks noChangeAspect="1" noChangeArrowheads="1"/>
                    </pic:cNvPicPr>
                  </pic:nvPicPr>
                  <pic:blipFill>
                    <a:blip r:embed="rId632"/>
                    <a:srcRect/>
                    <a:stretch>
                      <a:fillRect/>
                    </a:stretch>
                  </pic:blipFill>
                  <pic:spPr bwMode="auto">
                    <a:xfrm>
                      <a:off x="0" y="0"/>
                      <a:ext cx="61595" cy="884555"/>
                    </a:xfrm>
                    <a:prstGeom prst="rect">
                      <a:avLst/>
                    </a:prstGeom>
                    <a:noFill/>
                  </pic:spPr>
                </pic:pic>
              </a:graphicData>
            </a:graphic>
          </wp:anchor>
        </w:drawing>
      </w:r>
      <w:r>
        <w:rPr>
          <w:noProof/>
          <w:sz w:val="20"/>
          <w:szCs w:val="20"/>
        </w:rPr>
        <w:drawing>
          <wp:anchor distT="0" distB="0" distL="114300" distR="114300" simplePos="0" relativeHeight="251930624" behindDoc="1" locked="0" layoutInCell="0" allowOverlap="1" wp14:anchorId="2D65DA16" wp14:editId="376C4DDE">
            <wp:simplePos x="0" y="0"/>
            <wp:positionH relativeFrom="column">
              <wp:posOffset>2764790</wp:posOffset>
            </wp:positionH>
            <wp:positionV relativeFrom="paragraph">
              <wp:posOffset>-884555</wp:posOffset>
            </wp:positionV>
            <wp:extent cx="27305" cy="884555"/>
            <wp:effectExtent l="0" t="0" r="0" b="0"/>
            <wp:wrapNone/>
            <wp:docPr id="979" name="Picture 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9"/>
                    <pic:cNvPicPr>
                      <a:picLocks noChangeAspect="1" noChangeArrowheads="1"/>
                    </pic:cNvPicPr>
                  </pic:nvPicPr>
                  <pic:blipFill>
                    <a:blip r:embed="rId618"/>
                    <a:srcRect/>
                    <a:stretch>
                      <a:fillRect/>
                    </a:stretch>
                  </pic:blipFill>
                  <pic:spPr bwMode="auto">
                    <a:xfrm>
                      <a:off x="0" y="0"/>
                      <a:ext cx="27305" cy="884555"/>
                    </a:xfrm>
                    <a:prstGeom prst="rect">
                      <a:avLst/>
                    </a:prstGeom>
                    <a:noFill/>
                  </pic:spPr>
                </pic:pic>
              </a:graphicData>
            </a:graphic>
          </wp:anchor>
        </w:drawing>
      </w:r>
      <w:r>
        <w:rPr>
          <w:noProof/>
          <w:sz w:val="20"/>
          <w:szCs w:val="20"/>
        </w:rPr>
        <w:drawing>
          <wp:anchor distT="0" distB="0" distL="114300" distR="114300" simplePos="0" relativeHeight="251931648" behindDoc="1" locked="0" layoutInCell="0" allowOverlap="1" wp14:anchorId="50F40940" wp14:editId="3D13C0A8">
            <wp:simplePos x="0" y="0"/>
            <wp:positionH relativeFrom="column">
              <wp:posOffset>2890520</wp:posOffset>
            </wp:positionH>
            <wp:positionV relativeFrom="paragraph">
              <wp:posOffset>-884555</wp:posOffset>
            </wp:positionV>
            <wp:extent cx="55880" cy="884555"/>
            <wp:effectExtent l="0" t="0" r="0" b="0"/>
            <wp:wrapNone/>
            <wp:docPr id="980" name="Picture 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0"/>
                    <pic:cNvPicPr>
                      <a:picLocks noChangeAspect="1" noChangeArrowheads="1"/>
                    </pic:cNvPicPr>
                  </pic:nvPicPr>
                  <pic:blipFill>
                    <a:blip r:embed="rId633"/>
                    <a:srcRect/>
                    <a:stretch>
                      <a:fillRect/>
                    </a:stretch>
                  </pic:blipFill>
                  <pic:spPr bwMode="auto">
                    <a:xfrm>
                      <a:off x="0" y="0"/>
                      <a:ext cx="55880" cy="884555"/>
                    </a:xfrm>
                    <a:prstGeom prst="rect">
                      <a:avLst/>
                    </a:prstGeom>
                    <a:noFill/>
                  </pic:spPr>
                </pic:pic>
              </a:graphicData>
            </a:graphic>
          </wp:anchor>
        </w:drawing>
      </w:r>
      <w:r>
        <w:rPr>
          <w:noProof/>
          <w:sz w:val="20"/>
          <w:szCs w:val="20"/>
        </w:rPr>
        <w:drawing>
          <wp:anchor distT="0" distB="0" distL="114300" distR="114300" simplePos="0" relativeHeight="251932672" behindDoc="1" locked="0" layoutInCell="0" allowOverlap="1" wp14:anchorId="39D2AFCB" wp14:editId="62AED284">
            <wp:simplePos x="0" y="0"/>
            <wp:positionH relativeFrom="column">
              <wp:posOffset>3016250</wp:posOffset>
            </wp:positionH>
            <wp:positionV relativeFrom="paragraph">
              <wp:posOffset>-884555</wp:posOffset>
            </wp:positionV>
            <wp:extent cx="63500" cy="884555"/>
            <wp:effectExtent l="0" t="0" r="0" b="0"/>
            <wp:wrapNone/>
            <wp:docPr id="981" name="Picture 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1"/>
                    <pic:cNvPicPr>
                      <a:picLocks noChangeAspect="1" noChangeArrowheads="1"/>
                    </pic:cNvPicPr>
                  </pic:nvPicPr>
                  <pic:blipFill>
                    <a:blip r:embed="rId634"/>
                    <a:srcRect/>
                    <a:stretch>
                      <a:fillRect/>
                    </a:stretch>
                  </pic:blipFill>
                  <pic:spPr bwMode="auto">
                    <a:xfrm>
                      <a:off x="0" y="0"/>
                      <a:ext cx="63500" cy="884555"/>
                    </a:xfrm>
                    <a:prstGeom prst="rect">
                      <a:avLst/>
                    </a:prstGeom>
                    <a:noFill/>
                  </pic:spPr>
                </pic:pic>
              </a:graphicData>
            </a:graphic>
          </wp:anchor>
        </w:drawing>
      </w:r>
      <w:r>
        <w:rPr>
          <w:noProof/>
          <w:sz w:val="20"/>
          <w:szCs w:val="20"/>
        </w:rPr>
        <w:drawing>
          <wp:anchor distT="0" distB="0" distL="114300" distR="114300" simplePos="0" relativeHeight="251933696" behindDoc="1" locked="0" layoutInCell="0" allowOverlap="1" wp14:anchorId="67CEEEA3" wp14:editId="08A5D782">
            <wp:simplePos x="0" y="0"/>
            <wp:positionH relativeFrom="column">
              <wp:posOffset>3142615</wp:posOffset>
            </wp:positionH>
            <wp:positionV relativeFrom="paragraph">
              <wp:posOffset>-884555</wp:posOffset>
            </wp:positionV>
            <wp:extent cx="33020" cy="884555"/>
            <wp:effectExtent l="0" t="0" r="0" b="0"/>
            <wp:wrapNone/>
            <wp:docPr id="982" name="Picture 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2"/>
                    <pic:cNvPicPr>
                      <a:picLocks noChangeAspect="1" noChangeArrowheads="1"/>
                    </pic:cNvPicPr>
                  </pic:nvPicPr>
                  <pic:blipFill>
                    <a:blip r:embed="rId635"/>
                    <a:srcRect/>
                    <a:stretch>
                      <a:fillRect/>
                    </a:stretch>
                  </pic:blipFill>
                  <pic:spPr bwMode="auto">
                    <a:xfrm>
                      <a:off x="0" y="0"/>
                      <a:ext cx="33020" cy="884555"/>
                    </a:xfrm>
                    <a:prstGeom prst="rect">
                      <a:avLst/>
                    </a:prstGeom>
                    <a:noFill/>
                  </pic:spPr>
                </pic:pic>
              </a:graphicData>
            </a:graphic>
          </wp:anchor>
        </w:drawing>
      </w:r>
      <w:r>
        <w:rPr>
          <w:noProof/>
          <w:sz w:val="20"/>
          <w:szCs w:val="20"/>
        </w:rPr>
        <w:drawing>
          <wp:anchor distT="0" distB="0" distL="114300" distR="114300" simplePos="0" relativeHeight="251934720" behindDoc="1" locked="0" layoutInCell="0" allowOverlap="1" wp14:anchorId="5D49461B" wp14:editId="5F135645">
            <wp:simplePos x="0" y="0"/>
            <wp:positionH relativeFrom="column">
              <wp:posOffset>3268345</wp:posOffset>
            </wp:positionH>
            <wp:positionV relativeFrom="paragraph">
              <wp:posOffset>-884555</wp:posOffset>
            </wp:positionV>
            <wp:extent cx="44450" cy="884555"/>
            <wp:effectExtent l="0" t="0" r="0" b="0"/>
            <wp:wrapNone/>
            <wp:docPr id="983" name="Picture 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3"/>
                    <pic:cNvPicPr>
                      <a:picLocks noChangeAspect="1" noChangeArrowheads="1"/>
                    </pic:cNvPicPr>
                  </pic:nvPicPr>
                  <pic:blipFill>
                    <a:blip r:embed="rId636"/>
                    <a:srcRect/>
                    <a:stretch>
                      <a:fillRect/>
                    </a:stretch>
                  </pic:blipFill>
                  <pic:spPr bwMode="auto">
                    <a:xfrm>
                      <a:off x="0" y="0"/>
                      <a:ext cx="44450" cy="884555"/>
                    </a:xfrm>
                    <a:prstGeom prst="rect">
                      <a:avLst/>
                    </a:prstGeom>
                    <a:noFill/>
                  </pic:spPr>
                </pic:pic>
              </a:graphicData>
            </a:graphic>
          </wp:anchor>
        </w:drawing>
      </w:r>
      <w:r>
        <w:rPr>
          <w:noProof/>
          <w:sz w:val="20"/>
          <w:szCs w:val="20"/>
        </w:rPr>
        <w:drawing>
          <wp:anchor distT="0" distB="0" distL="114300" distR="114300" simplePos="0" relativeHeight="251935744" behindDoc="1" locked="0" layoutInCell="0" allowOverlap="1" wp14:anchorId="03E17474" wp14:editId="7B3D4261">
            <wp:simplePos x="0" y="0"/>
            <wp:positionH relativeFrom="column">
              <wp:posOffset>3394075</wp:posOffset>
            </wp:positionH>
            <wp:positionV relativeFrom="paragraph">
              <wp:posOffset>-884555</wp:posOffset>
            </wp:positionV>
            <wp:extent cx="44450" cy="884555"/>
            <wp:effectExtent l="0" t="0" r="0" b="0"/>
            <wp:wrapNone/>
            <wp:docPr id="984" name="Picture 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4"/>
                    <pic:cNvPicPr>
                      <a:picLocks noChangeAspect="1" noChangeArrowheads="1"/>
                    </pic:cNvPicPr>
                  </pic:nvPicPr>
                  <pic:blipFill>
                    <a:blip r:embed="rId637"/>
                    <a:srcRect/>
                    <a:stretch>
                      <a:fillRect/>
                    </a:stretch>
                  </pic:blipFill>
                  <pic:spPr bwMode="auto">
                    <a:xfrm>
                      <a:off x="0" y="0"/>
                      <a:ext cx="44450" cy="884555"/>
                    </a:xfrm>
                    <a:prstGeom prst="rect">
                      <a:avLst/>
                    </a:prstGeom>
                    <a:noFill/>
                  </pic:spPr>
                </pic:pic>
              </a:graphicData>
            </a:graphic>
          </wp:anchor>
        </w:drawing>
      </w:r>
      <w:r>
        <w:rPr>
          <w:noProof/>
          <w:sz w:val="20"/>
          <w:szCs w:val="20"/>
        </w:rPr>
        <w:drawing>
          <wp:anchor distT="0" distB="0" distL="114300" distR="114300" simplePos="0" relativeHeight="251936768" behindDoc="1" locked="0" layoutInCell="0" allowOverlap="1" wp14:anchorId="782884F0" wp14:editId="4580D536">
            <wp:simplePos x="0" y="0"/>
            <wp:positionH relativeFrom="column">
              <wp:posOffset>3520440</wp:posOffset>
            </wp:positionH>
            <wp:positionV relativeFrom="paragraph">
              <wp:posOffset>-884555</wp:posOffset>
            </wp:positionV>
            <wp:extent cx="38735" cy="884555"/>
            <wp:effectExtent l="0" t="0" r="0" b="0"/>
            <wp:wrapNone/>
            <wp:docPr id="985" name="Picture 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5"/>
                    <pic:cNvPicPr>
                      <a:picLocks noChangeAspect="1" noChangeArrowheads="1"/>
                    </pic:cNvPicPr>
                  </pic:nvPicPr>
                  <pic:blipFill>
                    <a:blip r:embed="rId638"/>
                    <a:srcRect/>
                    <a:stretch>
                      <a:fillRect/>
                    </a:stretch>
                  </pic:blipFill>
                  <pic:spPr bwMode="auto">
                    <a:xfrm>
                      <a:off x="0" y="0"/>
                      <a:ext cx="38735" cy="884555"/>
                    </a:xfrm>
                    <a:prstGeom prst="rect">
                      <a:avLst/>
                    </a:prstGeom>
                    <a:noFill/>
                  </pic:spPr>
                </pic:pic>
              </a:graphicData>
            </a:graphic>
          </wp:anchor>
        </w:drawing>
      </w:r>
      <w:r>
        <w:rPr>
          <w:noProof/>
          <w:sz w:val="20"/>
          <w:szCs w:val="20"/>
        </w:rPr>
        <w:drawing>
          <wp:anchor distT="0" distB="0" distL="114300" distR="114300" simplePos="0" relativeHeight="251937792" behindDoc="1" locked="0" layoutInCell="0" allowOverlap="1" wp14:anchorId="7A80535A" wp14:editId="280AA2A0">
            <wp:simplePos x="0" y="0"/>
            <wp:positionH relativeFrom="column">
              <wp:posOffset>3646170</wp:posOffset>
            </wp:positionH>
            <wp:positionV relativeFrom="paragraph">
              <wp:posOffset>-884555</wp:posOffset>
            </wp:positionV>
            <wp:extent cx="38735" cy="884555"/>
            <wp:effectExtent l="0" t="0" r="0" b="0"/>
            <wp:wrapNone/>
            <wp:docPr id="986" name="Picture 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6"/>
                    <pic:cNvPicPr>
                      <a:picLocks noChangeAspect="1" noChangeArrowheads="1"/>
                    </pic:cNvPicPr>
                  </pic:nvPicPr>
                  <pic:blipFill>
                    <a:blip r:embed="rId639"/>
                    <a:srcRect/>
                    <a:stretch>
                      <a:fillRect/>
                    </a:stretch>
                  </pic:blipFill>
                  <pic:spPr bwMode="auto">
                    <a:xfrm>
                      <a:off x="0" y="0"/>
                      <a:ext cx="38735" cy="884555"/>
                    </a:xfrm>
                    <a:prstGeom prst="rect">
                      <a:avLst/>
                    </a:prstGeom>
                    <a:noFill/>
                  </pic:spPr>
                </pic:pic>
              </a:graphicData>
            </a:graphic>
          </wp:anchor>
        </w:drawing>
      </w:r>
      <w:r>
        <w:rPr>
          <w:noProof/>
          <w:sz w:val="20"/>
          <w:szCs w:val="20"/>
        </w:rPr>
        <w:drawing>
          <wp:anchor distT="0" distB="0" distL="114300" distR="114300" simplePos="0" relativeHeight="251938816" behindDoc="1" locked="0" layoutInCell="0" allowOverlap="1" wp14:anchorId="3B0DA293" wp14:editId="1522C210">
            <wp:simplePos x="0" y="0"/>
            <wp:positionH relativeFrom="column">
              <wp:posOffset>3772535</wp:posOffset>
            </wp:positionH>
            <wp:positionV relativeFrom="paragraph">
              <wp:posOffset>-884555</wp:posOffset>
            </wp:positionV>
            <wp:extent cx="38735" cy="884555"/>
            <wp:effectExtent l="0" t="0" r="0" b="0"/>
            <wp:wrapNone/>
            <wp:docPr id="987" name="Picture 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7"/>
                    <pic:cNvPicPr>
                      <a:picLocks noChangeAspect="1" noChangeArrowheads="1"/>
                    </pic:cNvPicPr>
                  </pic:nvPicPr>
                  <pic:blipFill>
                    <a:blip r:embed="rId640"/>
                    <a:srcRect/>
                    <a:stretch>
                      <a:fillRect/>
                    </a:stretch>
                  </pic:blipFill>
                  <pic:spPr bwMode="auto">
                    <a:xfrm>
                      <a:off x="0" y="0"/>
                      <a:ext cx="38735" cy="884555"/>
                    </a:xfrm>
                    <a:prstGeom prst="rect">
                      <a:avLst/>
                    </a:prstGeom>
                    <a:noFill/>
                  </pic:spPr>
                </pic:pic>
              </a:graphicData>
            </a:graphic>
          </wp:anchor>
        </w:drawing>
      </w:r>
      <w:r>
        <w:rPr>
          <w:noProof/>
          <w:sz w:val="20"/>
          <w:szCs w:val="20"/>
        </w:rPr>
        <w:drawing>
          <wp:anchor distT="0" distB="0" distL="114300" distR="114300" simplePos="0" relativeHeight="251939840" behindDoc="1" locked="0" layoutInCell="0" allowOverlap="1" wp14:anchorId="717B9F6D" wp14:editId="2E9FFA9B">
            <wp:simplePos x="0" y="0"/>
            <wp:positionH relativeFrom="column">
              <wp:posOffset>3898265</wp:posOffset>
            </wp:positionH>
            <wp:positionV relativeFrom="paragraph">
              <wp:posOffset>-884555</wp:posOffset>
            </wp:positionV>
            <wp:extent cx="50165" cy="884555"/>
            <wp:effectExtent l="0" t="0" r="0" b="0"/>
            <wp:wrapNone/>
            <wp:docPr id="988" name="Picture 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8"/>
                    <pic:cNvPicPr>
                      <a:picLocks noChangeAspect="1" noChangeArrowheads="1"/>
                    </pic:cNvPicPr>
                  </pic:nvPicPr>
                  <pic:blipFill>
                    <a:blip r:embed="rId641"/>
                    <a:srcRect/>
                    <a:stretch>
                      <a:fillRect/>
                    </a:stretch>
                  </pic:blipFill>
                  <pic:spPr bwMode="auto">
                    <a:xfrm>
                      <a:off x="0" y="0"/>
                      <a:ext cx="50165" cy="884555"/>
                    </a:xfrm>
                    <a:prstGeom prst="rect">
                      <a:avLst/>
                    </a:prstGeom>
                    <a:noFill/>
                  </pic:spPr>
                </pic:pic>
              </a:graphicData>
            </a:graphic>
          </wp:anchor>
        </w:drawing>
      </w:r>
      <w:r>
        <w:rPr>
          <w:noProof/>
          <w:sz w:val="20"/>
          <w:szCs w:val="20"/>
        </w:rPr>
        <w:drawing>
          <wp:anchor distT="0" distB="0" distL="114300" distR="114300" simplePos="0" relativeHeight="251940864" behindDoc="1" locked="0" layoutInCell="0" allowOverlap="1" wp14:anchorId="4A5DD643" wp14:editId="0CF1ACE6">
            <wp:simplePos x="0" y="0"/>
            <wp:positionH relativeFrom="column">
              <wp:posOffset>4023995</wp:posOffset>
            </wp:positionH>
            <wp:positionV relativeFrom="paragraph">
              <wp:posOffset>-884555</wp:posOffset>
            </wp:positionV>
            <wp:extent cx="63500" cy="884555"/>
            <wp:effectExtent l="0" t="0" r="0" b="0"/>
            <wp:wrapNone/>
            <wp:docPr id="989" name="Picture 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9"/>
                    <pic:cNvPicPr>
                      <a:picLocks noChangeAspect="1" noChangeArrowheads="1"/>
                    </pic:cNvPicPr>
                  </pic:nvPicPr>
                  <pic:blipFill>
                    <a:blip r:embed="rId642"/>
                    <a:srcRect/>
                    <a:stretch>
                      <a:fillRect/>
                    </a:stretch>
                  </pic:blipFill>
                  <pic:spPr bwMode="auto">
                    <a:xfrm>
                      <a:off x="0" y="0"/>
                      <a:ext cx="63500" cy="884555"/>
                    </a:xfrm>
                    <a:prstGeom prst="rect">
                      <a:avLst/>
                    </a:prstGeom>
                    <a:noFill/>
                  </pic:spPr>
                </pic:pic>
              </a:graphicData>
            </a:graphic>
          </wp:anchor>
        </w:drawing>
      </w:r>
      <w:r>
        <w:rPr>
          <w:noProof/>
          <w:sz w:val="20"/>
          <w:szCs w:val="20"/>
        </w:rPr>
        <w:drawing>
          <wp:anchor distT="0" distB="0" distL="114300" distR="114300" simplePos="0" relativeHeight="251941888" behindDoc="1" locked="0" layoutInCell="0" allowOverlap="1" wp14:anchorId="2E829DE4" wp14:editId="63EFFF5B">
            <wp:simplePos x="0" y="0"/>
            <wp:positionH relativeFrom="column">
              <wp:posOffset>4150360</wp:posOffset>
            </wp:positionH>
            <wp:positionV relativeFrom="paragraph">
              <wp:posOffset>-884555</wp:posOffset>
            </wp:positionV>
            <wp:extent cx="44450" cy="884555"/>
            <wp:effectExtent l="0" t="0" r="0" b="0"/>
            <wp:wrapNone/>
            <wp:docPr id="990" name="Picture 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0"/>
                    <pic:cNvPicPr>
                      <a:picLocks noChangeAspect="1" noChangeArrowheads="1"/>
                    </pic:cNvPicPr>
                  </pic:nvPicPr>
                  <pic:blipFill>
                    <a:blip r:embed="rId643"/>
                    <a:srcRect/>
                    <a:stretch>
                      <a:fillRect/>
                    </a:stretch>
                  </pic:blipFill>
                  <pic:spPr bwMode="auto">
                    <a:xfrm>
                      <a:off x="0" y="0"/>
                      <a:ext cx="44450" cy="884555"/>
                    </a:xfrm>
                    <a:prstGeom prst="rect">
                      <a:avLst/>
                    </a:prstGeom>
                    <a:noFill/>
                  </pic:spPr>
                </pic:pic>
              </a:graphicData>
            </a:graphic>
          </wp:anchor>
        </w:drawing>
      </w:r>
      <w:r>
        <w:rPr>
          <w:noProof/>
          <w:sz w:val="20"/>
          <w:szCs w:val="20"/>
        </w:rPr>
        <w:drawing>
          <wp:anchor distT="0" distB="0" distL="114300" distR="114300" simplePos="0" relativeHeight="251942912" behindDoc="1" locked="0" layoutInCell="0" allowOverlap="1" wp14:anchorId="0924237F" wp14:editId="4A728605">
            <wp:simplePos x="0" y="0"/>
            <wp:positionH relativeFrom="column">
              <wp:posOffset>4276090</wp:posOffset>
            </wp:positionH>
            <wp:positionV relativeFrom="paragraph">
              <wp:posOffset>-884555</wp:posOffset>
            </wp:positionV>
            <wp:extent cx="44450" cy="884555"/>
            <wp:effectExtent l="0" t="0" r="0" b="0"/>
            <wp:wrapNone/>
            <wp:docPr id="991" name="Picture 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1"/>
                    <pic:cNvPicPr>
                      <a:picLocks noChangeAspect="1" noChangeArrowheads="1"/>
                    </pic:cNvPicPr>
                  </pic:nvPicPr>
                  <pic:blipFill>
                    <a:blip r:embed="rId644"/>
                    <a:srcRect/>
                    <a:stretch>
                      <a:fillRect/>
                    </a:stretch>
                  </pic:blipFill>
                  <pic:spPr bwMode="auto">
                    <a:xfrm>
                      <a:off x="0" y="0"/>
                      <a:ext cx="44450" cy="884555"/>
                    </a:xfrm>
                    <a:prstGeom prst="rect">
                      <a:avLst/>
                    </a:prstGeom>
                    <a:noFill/>
                  </pic:spPr>
                </pic:pic>
              </a:graphicData>
            </a:graphic>
          </wp:anchor>
        </w:drawing>
      </w:r>
      <w:r>
        <w:rPr>
          <w:noProof/>
          <w:sz w:val="20"/>
          <w:szCs w:val="20"/>
        </w:rPr>
        <w:drawing>
          <wp:anchor distT="0" distB="0" distL="114300" distR="114300" simplePos="0" relativeHeight="251943936" behindDoc="1" locked="0" layoutInCell="0" allowOverlap="1" wp14:anchorId="268C4137" wp14:editId="6DAE94D3">
            <wp:simplePos x="0" y="0"/>
            <wp:positionH relativeFrom="column">
              <wp:posOffset>4401820</wp:posOffset>
            </wp:positionH>
            <wp:positionV relativeFrom="paragraph">
              <wp:posOffset>-884555</wp:posOffset>
            </wp:positionV>
            <wp:extent cx="27305" cy="884555"/>
            <wp:effectExtent l="0" t="0" r="0" b="0"/>
            <wp:wrapNone/>
            <wp:docPr id="992" name="Picture 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2"/>
                    <pic:cNvPicPr>
                      <a:picLocks noChangeAspect="1" noChangeArrowheads="1"/>
                    </pic:cNvPicPr>
                  </pic:nvPicPr>
                  <pic:blipFill>
                    <a:blip r:embed="rId618"/>
                    <a:srcRect/>
                    <a:stretch>
                      <a:fillRect/>
                    </a:stretch>
                  </pic:blipFill>
                  <pic:spPr bwMode="auto">
                    <a:xfrm>
                      <a:off x="0" y="0"/>
                      <a:ext cx="27305" cy="884555"/>
                    </a:xfrm>
                    <a:prstGeom prst="rect">
                      <a:avLst/>
                    </a:prstGeom>
                    <a:noFill/>
                  </pic:spPr>
                </pic:pic>
              </a:graphicData>
            </a:graphic>
          </wp:anchor>
        </w:drawing>
      </w:r>
      <w:r>
        <w:rPr>
          <w:noProof/>
          <w:sz w:val="20"/>
          <w:szCs w:val="20"/>
        </w:rPr>
        <w:drawing>
          <wp:anchor distT="0" distB="0" distL="114300" distR="114300" simplePos="0" relativeHeight="251944960" behindDoc="1" locked="0" layoutInCell="0" allowOverlap="1" wp14:anchorId="5D90452E" wp14:editId="02BAF086">
            <wp:simplePos x="0" y="0"/>
            <wp:positionH relativeFrom="column">
              <wp:posOffset>4528185</wp:posOffset>
            </wp:positionH>
            <wp:positionV relativeFrom="paragraph">
              <wp:posOffset>-884555</wp:posOffset>
            </wp:positionV>
            <wp:extent cx="62230" cy="884555"/>
            <wp:effectExtent l="0" t="0" r="0" b="0"/>
            <wp:wrapNone/>
            <wp:docPr id="993" name="Picture 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3"/>
                    <pic:cNvPicPr>
                      <a:picLocks noChangeAspect="1" noChangeArrowheads="1"/>
                    </pic:cNvPicPr>
                  </pic:nvPicPr>
                  <pic:blipFill>
                    <a:blip r:embed="rId645"/>
                    <a:srcRect/>
                    <a:stretch>
                      <a:fillRect/>
                    </a:stretch>
                  </pic:blipFill>
                  <pic:spPr bwMode="auto">
                    <a:xfrm>
                      <a:off x="0" y="0"/>
                      <a:ext cx="62230" cy="884555"/>
                    </a:xfrm>
                    <a:prstGeom prst="rect">
                      <a:avLst/>
                    </a:prstGeom>
                    <a:noFill/>
                  </pic:spPr>
                </pic:pic>
              </a:graphicData>
            </a:graphic>
          </wp:anchor>
        </w:drawing>
      </w:r>
      <w:r>
        <w:rPr>
          <w:noProof/>
          <w:sz w:val="20"/>
          <w:szCs w:val="20"/>
        </w:rPr>
        <w:drawing>
          <wp:anchor distT="0" distB="0" distL="114300" distR="114300" simplePos="0" relativeHeight="251945984" behindDoc="1" locked="0" layoutInCell="0" allowOverlap="1" wp14:anchorId="58A9ECFD" wp14:editId="09F59B7B">
            <wp:simplePos x="0" y="0"/>
            <wp:positionH relativeFrom="column">
              <wp:posOffset>4653915</wp:posOffset>
            </wp:positionH>
            <wp:positionV relativeFrom="paragraph">
              <wp:posOffset>-884555</wp:posOffset>
            </wp:positionV>
            <wp:extent cx="44450" cy="884555"/>
            <wp:effectExtent l="0" t="0" r="0" b="0"/>
            <wp:wrapNone/>
            <wp:docPr id="994" name="Picture 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4"/>
                    <pic:cNvPicPr>
                      <a:picLocks noChangeAspect="1" noChangeArrowheads="1"/>
                    </pic:cNvPicPr>
                  </pic:nvPicPr>
                  <pic:blipFill>
                    <a:blip r:embed="rId646"/>
                    <a:srcRect/>
                    <a:stretch>
                      <a:fillRect/>
                    </a:stretch>
                  </pic:blipFill>
                  <pic:spPr bwMode="auto">
                    <a:xfrm>
                      <a:off x="0" y="0"/>
                      <a:ext cx="44450" cy="884555"/>
                    </a:xfrm>
                    <a:prstGeom prst="rect">
                      <a:avLst/>
                    </a:prstGeom>
                    <a:noFill/>
                  </pic:spPr>
                </pic:pic>
              </a:graphicData>
            </a:graphic>
          </wp:anchor>
        </w:drawing>
      </w:r>
      <w:r>
        <w:rPr>
          <w:noProof/>
          <w:sz w:val="20"/>
          <w:szCs w:val="20"/>
        </w:rPr>
        <w:drawing>
          <wp:anchor distT="0" distB="0" distL="114300" distR="114300" simplePos="0" relativeHeight="251947008" behindDoc="1" locked="0" layoutInCell="0" allowOverlap="1" wp14:anchorId="2E5A6193" wp14:editId="5C5E1E77">
            <wp:simplePos x="0" y="0"/>
            <wp:positionH relativeFrom="column">
              <wp:posOffset>4780280</wp:posOffset>
            </wp:positionH>
            <wp:positionV relativeFrom="paragraph">
              <wp:posOffset>-884555</wp:posOffset>
            </wp:positionV>
            <wp:extent cx="27305" cy="884555"/>
            <wp:effectExtent l="0" t="0" r="0" b="0"/>
            <wp:wrapNone/>
            <wp:docPr id="995" name="Picture 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5"/>
                    <pic:cNvPicPr>
                      <a:picLocks noChangeAspect="1" noChangeArrowheads="1"/>
                    </pic:cNvPicPr>
                  </pic:nvPicPr>
                  <pic:blipFill>
                    <a:blip r:embed="rId618"/>
                    <a:srcRect/>
                    <a:stretch>
                      <a:fillRect/>
                    </a:stretch>
                  </pic:blipFill>
                  <pic:spPr bwMode="auto">
                    <a:xfrm>
                      <a:off x="0" y="0"/>
                      <a:ext cx="27305" cy="884555"/>
                    </a:xfrm>
                    <a:prstGeom prst="rect">
                      <a:avLst/>
                    </a:prstGeom>
                    <a:noFill/>
                  </pic:spPr>
                </pic:pic>
              </a:graphicData>
            </a:graphic>
          </wp:anchor>
        </w:drawing>
      </w:r>
      <w:r>
        <w:rPr>
          <w:noProof/>
          <w:sz w:val="20"/>
          <w:szCs w:val="20"/>
        </w:rPr>
        <w:drawing>
          <wp:anchor distT="0" distB="0" distL="114300" distR="114300" simplePos="0" relativeHeight="251948032" behindDoc="1" locked="0" layoutInCell="0" allowOverlap="1" wp14:anchorId="21C3A1CF" wp14:editId="69234F39">
            <wp:simplePos x="0" y="0"/>
            <wp:positionH relativeFrom="column">
              <wp:posOffset>4906010</wp:posOffset>
            </wp:positionH>
            <wp:positionV relativeFrom="paragraph">
              <wp:posOffset>-884555</wp:posOffset>
            </wp:positionV>
            <wp:extent cx="55880" cy="884555"/>
            <wp:effectExtent l="0" t="0" r="0" b="0"/>
            <wp:wrapNone/>
            <wp:docPr id="996" name="Picture 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6"/>
                    <pic:cNvPicPr>
                      <a:picLocks noChangeAspect="1" noChangeArrowheads="1"/>
                    </pic:cNvPicPr>
                  </pic:nvPicPr>
                  <pic:blipFill>
                    <a:blip r:embed="rId647"/>
                    <a:srcRect/>
                    <a:stretch>
                      <a:fillRect/>
                    </a:stretch>
                  </pic:blipFill>
                  <pic:spPr bwMode="auto">
                    <a:xfrm>
                      <a:off x="0" y="0"/>
                      <a:ext cx="55880" cy="884555"/>
                    </a:xfrm>
                    <a:prstGeom prst="rect">
                      <a:avLst/>
                    </a:prstGeom>
                    <a:noFill/>
                  </pic:spPr>
                </pic:pic>
              </a:graphicData>
            </a:graphic>
          </wp:anchor>
        </w:drawing>
      </w:r>
      <w:r>
        <w:rPr>
          <w:noProof/>
          <w:sz w:val="20"/>
          <w:szCs w:val="20"/>
        </w:rPr>
        <w:drawing>
          <wp:anchor distT="0" distB="0" distL="114300" distR="114300" simplePos="0" relativeHeight="251949056" behindDoc="1" locked="0" layoutInCell="0" allowOverlap="1" wp14:anchorId="0AA3336C" wp14:editId="31F8776C">
            <wp:simplePos x="0" y="0"/>
            <wp:positionH relativeFrom="column">
              <wp:posOffset>5031740</wp:posOffset>
            </wp:positionH>
            <wp:positionV relativeFrom="paragraph">
              <wp:posOffset>-884555</wp:posOffset>
            </wp:positionV>
            <wp:extent cx="38735" cy="884555"/>
            <wp:effectExtent l="0" t="0" r="0" b="0"/>
            <wp:wrapNone/>
            <wp:docPr id="997" name="Picture 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7"/>
                    <pic:cNvPicPr>
                      <a:picLocks noChangeAspect="1" noChangeArrowheads="1"/>
                    </pic:cNvPicPr>
                  </pic:nvPicPr>
                  <pic:blipFill>
                    <a:blip r:embed="rId648"/>
                    <a:srcRect/>
                    <a:stretch>
                      <a:fillRect/>
                    </a:stretch>
                  </pic:blipFill>
                  <pic:spPr bwMode="auto">
                    <a:xfrm>
                      <a:off x="0" y="0"/>
                      <a:ext cx="38735" cy="884555"/>
                    </a:xfrm>
                    <a:prstGeom prst="rect">
                      <a:avLst/>
                    </a:prstGeom>
                    <a:noFill/>
                  </pic:spPr>
                </pic:pic>
              </a:graphicData>
            </a:graphic>
          </wp:anchor>
        </w:drawing>
      </w:r>
      <w:r>
        <w:rPr>
          <w:noProof/>
          <w:sz w:val="20"/>
          <w:szCs w:val="20"/>
        </w:rPr>
        <w:drawing>
          <wp:anchor distT="0" distB="0" distL="114300" distR="114300" simplePos="0" relativeHeight="251950080" behindDoc="1" locked="0" layoutInCell="0" allowOverlap="1" wp14:anchorId="240A4520" wp14:editId="390A9CC4">
            <wp:simplePos x="0" y="0"/>
            <wp:positionH relativeFrom="column">
              <wp:posOffset>5158105</wp:posOffset>
            </wp:positionH>
            <wp:positionV relativeFrom="paragraph">
              <wp:posOffset>-884555</wp:posOffset>
            </wp:positionV>
            <wp:extent cx="63500" cy="884555"/>
            <wp:effectExtent l="0" t="0" r="0" b="0"/>
            <wp:wrapNone/>
            <wp:docPr id="998" name="Picture 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8"/>
                    <pic:cNvPicPr>
                      <a:picLocks noChangeAspect="1" noChangeArrowheads="1"/>
                    </pic:cNvPicPr>
                  </pic:nvPicPr>
                  <pic:blipFill>
                    <a:blip r:embed="rId649"/>
                    <a:srcRect/>
                    <a:stretch>
                      <a:fillRect/>
                    </a:stretch>
                  </pic:blipFill>
                  <pic:spPr bwMode="auto">
                    <a:xfrm>
                      <a:off x="0" y="0"/>
                      <a:ext cx="63500" cy="884555"/>
                    </a:xfrm>
                    <a:prstGeom prst="rect">
                      <a:avLst/>
                    </a:prstGeom>
                    <a:noFill/>
                  </pic:spPr>
                </pic:pic>
              </a:graphicData>
            </a:graphic>
          </wp:anchor>
        </w:drawing>
      </w:r>
      <w:r>
        <w:rPr>
          <w:noProof/>
          <w:sz w:val="20"/>
          <w:szCs w:val="20"/>
        </w:rPr>
        <w:drawing>
          <wp:anchor distT="0" distB="0" distL="114300" distR="114300" simplePos="0" relativeHeight="251951104" behindDoc="1" locked="0" layoutInCell="0" allowOverlap="1" wp14:anchorId="672CD142" wp14:editId="3D64CACF">
            <wp:simplePos x="0" y="0"/>
            <wp:positionH relativeFrom="column">
              <wp:posOffset>5283835</wp:posOffset>
            </wp:positionH>
            <wp:positionV relativeFrom="paragraph">
              <wp:posOffset>-884555</wp:posOffset>
            </wp:positionV>
            <wp:extent cx="50165" cy="884555"/>
            <wp:effectExtent l="0" t="0" r="0" b="0"/>
            <wp:wrapNone/>
            <wp:docPr id="999" name="Picture 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9"/>
                    <pic:cNvPicPr>
                      <a:picLocks noChangeAspect="1" noChangeArrowheads="1"/>
                    </pic:cNvPicPr>
                  </pic:nvPicPr>
                  <pic:blipFill>
                    <a:blip r:embed="rId650"/>
                    <a:srcRect/>
                    <a:stretch>
                      <a:fillRect/>
                    </a:stretch>
                  </pic:blipFill>
                  <pic:spPr bwMode="auto">
                    <a:xfrm>
                      <a:off x="0" y="0"/>
                      <a:ext cx="50165" cy="884555"/>
                    </a:xfrm>
                    <a:prstGeom prst="rect">
                      <a:avLst/>
                    </a:prstGeom>
                    <a:noFill/>
                  </pic:spPr>
                </pic:pic>
              </a:graphicData>
            </a:graphic>
          </wp:anchor>
        </w:drawing>
      </w:r>
      <w:r>
        <w:rPr>
          <w:noProof/>
          <w:sz w:val="20"/>
          <w:szCs w:val="20"/>
        </w:rPr>
        <w:drawing>
          <wp:anchor distT="0" distB="0" distL="114300" distR="114300" simplePos="0" relativeHeight="251952128" behindDoc="1" locked="0" layoutInCell="0" allowOverlap="1" wp14:anchorId="5EC54E60" wp14:editId="525C9749">
            <wp:simplePos x="0" y="0"/>
            <wp:positionH relativeFrom="column">
              <wp:posOffset>5409565</wp:posOffset>
            </wp:positionH>
            <wp:positionV relativeFrom="paragraph">
              <wp:posOffset>-884555</wp:posOffset>
            </wp:positionV>
            <wp:extent cx="33020" cy="884555"/>
            <wp:effectExtent l="0" t="0" r="0" b="0"/>
            <wp:wrapNone/>
            <wp:docPr id="1000" name="Picture 1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0"/>
                    <pic:cNvPicPr>
                      <a:picLocks noChangeAspect="1" noChangeArrowheads="1"/>
                    </pic:cNvPicPr>
                  </pic:nvPicPr>
                  <pic:blipFill>
                    <a:blip r:embed="rId651"/>
                    <a:srcRect/>
                    <a:stretch>
                      <a:fillRect/>
                    </a:stretch>
                  </pic:blipFill>
                  <pic:spPr bwMode="auto">
                    <a:xfrm>
                      <a:off x="0" y="0"/>
                      <a:ext cx="33020" cy="884555"/>
                    </a:xfrm>
                    <a:prstGeom prst="rect">
                      <a:avLst/>
                    </a:prstGeom>
                    <a:noFill/>
                  </pic:spPr>
                </pic:pic>
              </a:graphicData>
            </a:graphic>
          </wp:anchor>
        </w:drawing>
      </w:r>
      <w:r>
        <w:rPr>
          <w:noProof/>
          <w:sz w:val="20"/>
          <w:szCs w:val="20"/>
        </w:rPr>
        <w:drawing>
          <wp:anchor distT="0" distB="0" distL="114300" distR="114300" simplePos="0" relativeHeight="251953152" behindDoc="1" locked="0" layoutInCell="0" allowOverlap="1" wp14:anchorId="4524A043" wp14:editId="292514E4">
            <wp:simplePos x="0" y="0"/>
            <wp:positionH relativeFrom="column">
              <wp:posOffset>5535930</wp:posOffset>
            </wp:positionH>
            <wp:positionV relativeFrom="paragraph">
              <wp:posOffset>-884555</wp:posOffset>
            </wp:positionV>
            <wp:extent cx="44450" cy="884555"/>
            <wp:effectExtent l="0" t="0" r="0" b="0"/>
            <wp:wrapNone/>
            <wp:docPr id="1001" name="Picture 1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1"/>
                    <pic:cNvPicPr>
                      <a:picLocks noChangeAspect="1" noChangeArrowheads="1"/>
                    </pic:cNvPicPr>
                  </pic:nvPicPr>
                  <pic:blipFill>
                    <a:blip r:embed="rId652"/>
                    <a:srcRect/>
                    <a:stretch>
                      <a:fillRect/>
                    </a:stretch>
                  </pic:blipFill>
                  <pic:spPr bwMode="auto">
                    <a:xfrm>
                      <a:off x="0" y="0"/>
                      <a:ext cx="44450" cy="884555"/>
                    </a:xfrm>
                    <a:prstGeom prst="rect">
                      <a:avLst/>
                    </a:prstGeom>
                    <a:noFill/>
                  </pic:spPr>
                </pic:pic>
              </a:graphicData>
            </a:graphic>
          </wp:anchor>
        </w:drawing>
      </w:r>
      <w:r>
        <w:rPr>
          <w:noProof/>
          <w:sz w:val="20"/>
          <w:szCs w:val="20"/>
        </w:rPr>
        <w:drawing>
          <wp:anchor distT="0" distB="0" distL="114300" distR="114300" simplePos="0" relativeHeight="251954176" behindDoc="1" locked="0" layoutInCell="0" allowOverlap="1" wp14:anchorId="0E9F2D8C" wp14:editId="0BA3089D">
            <wp:simplePos x="0" y="0"/>
            <wp:positionH relativeFrom="column">
              <wp:posOffset>5661660</wp:posOffset>
            </wp:positionH>
            <wp:positionV relativeFrom="paragraph">
              <wp:posOffset>-884555</wp:posOffset>
            </wp:positionV>
            <wp:extent cx="44450" cy="884555"/>
            <wp:effectExtent l="0" t="0" r="0" b="0"/>
            <wp:wrapNone/>
            <wp:docPr id="1002" name="Picture 1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2"/>
                    <pic:cNvPicPr>
                      <a:picLocks noChangeAspect="1" noChangeArrowheads="1"/>
                    </pic:cNvPicPr>
                  </pic:nvPicPr>
                  <pic:blipFill>
                    <a:blip r:embed="rId653"/>
                    <a:srcRect/>
                    <a:stretch>
                      <a:fillRect/>
                    </a:stretch>
                  </pic:blipFill>
                  <pic:spPr bwMode="auto">
                    <a:xfrm>
                      <a:off x="0" y="0"/>
                      <a:ext cx="44450" cy="884555"/>
                    </a:xfrm>
                    <a:prstGeom prst="rect">
                      <a:avLst/>
                    </a:prstGeom>
                    <a:noFill/>
                  </pic:spPr>
                </pic:pic>
              </a:graphicData>
            </a:graphic>
          </wp:anchor>
        </w:drawing>
      </w:r>
      <w:r>
        <w:rPr>
          <w:noProof/>
          <w:sz w:val="20"/>
          <w:szCs w:val="20"/>
        </w:rPr>
        <w:drawing>
          <wp:anchor distT="0" distB="0" distL="114300" distR="114300" simplePos="0" relativeHeight="251955200" behindDoc="1" locked="0" layoutInCell="0" allowOverlap="1" wp14:anchorId="088E1DB8" wp14:editId="4F16D58A">
            <wp:simplePos x="0" y="0"/>
            <wp:positionH relativeFrom="column">
              <wp:posOffset>5788025</wp:posOffset>
            </wp:positionH>
            <wp:positionV relativeFrom="paragraph">
              <wp:posOffset>-884555</wp:posOffset>
            </wp:positionV>
            <wp:extent cx="38735" cy="884555"/>
            <wp:effectExtent l="0" t="0" r="0" b="0"/>
            <wp:wrapNone/>
            <wp:docPr id="1003" name="Picture 1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3"/>
                    <pic:cNvPicPr>
                      <a:picLocks noChangeAspect="1" noChangeArrowheads="1"/>
                    </pic:cNvPicPr>
                  </pic:nvPicPr>
                  <pic:blipFill>
                    <a:blip r:embed="rId654"/>
                    <a:srcRect/>
                    <a:stretch>
                      <a:fillRect/>
                    </a:stretch>
                  </pic:blipFill>
                  <pic:spPr bwMode="auto">
                    <a:xfrm>
                      <a:off x="0" y="0"/>
                      <a:ext cx="38735" cy="884555"/>
                    </a:xfrm>
                    <a:prstGeom prst="rect">
                      <a:avLst/>
                    </a:prstGeom>
                    <a:noFill/>
                  </pic:spPr>
                </pic:pic>
              </a:graphicData>
            </a:graphic>
          </wp:anchor>
        </w:drawing>
      </w:r>
      <w:r>
        <w:rPr>
          <w:noProof/>
          <w:sz w:val="20"/>
          <w:szCs w:val="20"/>
        </w:rPr>
        <w:drawing>
          <wp:anchor distT="0" distB="0" distL="114300" distR="114300" simplePos="0" relativeHeight="251956224" behindDoc="1" locked="0" layoutInCell="0" allowOverlap="1" wp14:anchorId="3A0AE3BA" wp14:editId="4ECF332E">
            <wp:simplePos x="0" y="0"/>
            <wp:positionH relativeFrom="column">
              <wp:posOffset>5913755</wp:posOffset>
            </wp:positionH>
            <wp:positionV relativeFrom="paragraph">
              <wp:posOffset>-884555</wp:posOffset>
            </wp:positionV>
            <wp:extent cx="55880" cy="884555"/>
            <wp:effectExtent l="0" t="0" r="0" b="0"/>
            <wp:wrapNone/>
            <wp:docPr id="1004" name="Picture 1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4"/>
                    <pic:cNvPicPr>
                      <a:picLocks noChangeAspect="1" noChangeArrowheads="1"/>
                    </pic:cNvPicPr>
                  </pic:nvPicPr>
                  <pic:blipFill>
                    <a:blip r:embed="rId655"/>
                    <a:srcRect/>
                    <a:stretch>
                      <a:fillRect/>
                    </a:stretch>
                  </pic:blipFill>
                  <pic:spPr bwMode="auto">
                    <a:xfrm>
                      <a:off x="0" y="0"/>
                      <a:ext cx="55880" cy="884555"/>
                    </a:xfrm>
                    <a:prstGeom prst="rect">
                      <a:avLst/>
                    </a:prstGeom>
                    <a:noFill/>
                  </pic:spPr>
                </pic:pic>
              </a:graphicData>
            </a:graphic>
          </wp:anchor>
        </w:drawing>
      </w:r>
      <w:r>
        <w:rPr>
          <w:noProof/>
          <w:sz w:val="20"/>
          <w:szCs w:val="20"/>
        </w:rPr>
        <w:drawing>
          <wp:anchor distT="0" distB="0" distL="114300" distR="114300" simplePos="0" relativeHeight="251957248" behindDoc="1" locked="0" layoutInCell="0" allowOverlap="1" wp14:anchorId="7DEB5907" wp14:editId="48C36245">
            <wp:simplePos x="0" y="0"/>
            <wp:positionH relativeFrom="column">
              <wp:posOffset>6039485</wp:posOffset>
            </wp:positionH>
            <wp:positionV relativeFrom="paragraph">
              <wp:posOffset>-884555</wp:posOffset>
            </wp:positionV>
            <wp:extent cx="50165" cy="884555"/>
            <wp:effectExtent l="0" t="0" r="0" b="0"/>
            <wp:wrapNone/>
            <wp:docPr id="1005" name="Picture 1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5"/>
                    <pic:cNvPicPr>
                      <a:picLocks noChangeAspect="1" noChangeArrowheads="1"/>
                    </pic:cNvPicPr>
                  </pic:nvPicPr>
                  <pic:blipFill>
                    <a:blip r:embed="rId656"/>
                    <a:srcRect/>
                    <a:stretch>
                      <a:fillRect/>
                    </a:stretch>
                  </pic:blipFill>
                  <pic:spPr bwMode="auto">
                    <a:xfrm>
                      <a:off x="0" y="0"/>
                      <a:ext cx="50165" cy="884555"/>
                    </a:xfrm>
                    <a:prstGeom prst="rect">
                      <a:avLst/>
                    </a:prstGeom>
                    <a:noFill/>
                  </pic:spPr>
                </pic:pic>
              </a:graphicData>
            </a:graphic>
          </wp:anchor>
        </w:drawing>
      </w:r>
      <w:r>
        <w:rPr>
          <w:noProof/>
          <w:sz w:val="20"/>
          <w:szCs w:val="20"/>
        </w:rPr>
        <w:drawing>
          <wp:anchor distT="0" distB="0" distL="114300" distR="114300" simplePos="0" relativeHeight="251958272" behindDoc="1" locked="0" layoutInCell="0" allowOverlap="1" wp14:anchorId="0A9DCD4F" wp14:editId="62D9F3D0">
            <wp:simplePos x="0" y="0"/>
            <wp:positionH relativeFrom="column">
              <wp:posOffset>6165850</wp:posOffset>
            </wp:positionH>
            <wp:positionV relativeFrom="paragraph">
              <wp:posOffset>-884555</wp:posOffset>
            </wp:positionV>
            <wp:extent cx="38735" cy="884555"/>
            <wp:effectExtent l="0" t="0" r="0" b="0"/>
            <wp:wrapNone/>
            <wp:docPr id="1006" name="Picture 1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6"/>
                    <pic:cNvPicPr>
                      <a:picLocks noChangeAspect="1" noChangeArrowheads="1"/>
                    </pic:cNvPicPr>
                  </pic:nvPicPr>
                  <pic:blipFill>
                    <a:blip r:embed="rId657"/>
                    <a:srcRect/>
                    <a:stretch>
                      <a:fillRect/>
                    </a:stretch>
                  </pic:blipFill>
                  <pic:spPr bwMode="auto">
                    <a:xfrm>
                      <a:off x="0" y="0"/>
                      <a:ext cx="38735" cy="884555"/>
                    </a:xfrm>
                    <a:prstGeom prst="rect">
                      <a:avLst/>
                    </a:prstGeom>
                    <a:noFill/>
                  </pic:spPr>
                </pic:pic>
              </a:graphicData>
            </a:graphic>
          </wp:anchor>
        </w:drawing>
      </w:r>
      <w:r>
        <w:rPr>
          <w:noProof/>
          <w:sz w:val="20"/>
          <w:szCs w:val="20"/>
        </w:rPr>
        <w:drawing>
          <wp:anchor distT="0" distB="0" distL="114300" distR="114300" simplePos="0" relativeHeight="251959296" behindDoc="1" locked="0" layoutInCell="0" allowOverlap="1" wp14:anchorId="5E6B6188" wp14:editId="5889789E">
            <wp:simplePos x="0" y="0"/>
            <wp:positionH relativeFrom="column">
              <wp:posOffset>6291580</wp:posOffset>
            </wp:positionH>
            <wp:positionV relativeFrom="paragraph">
              <wp:posOffset>-884555</wp:posOffset>
            </wp:positionV>
            <wp:extent cx="38735" cy="884555"/>
            <wp:effectExtent l="0" t="0" r="0" b="0"/>
            <wp:wrapNone/>
            <wp:docPr id="1007" name="Picture 1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7"/>
                    <pic:cNvPicPr>
                      <a:picLocks noChangeAspect="1" noChangeArrowheads="1"/>
                    </pic:cNvPicPr>
                  </pic:nvPicPr>
                  <pic:blipFill>
                    <a:blip r:embed="rId658"/>
                    <a:srcRect/>
                    <a:stretch>
                      <a:fillRect/>
                    </a:stretch>
                  </pic:blipFill>
                  <pic:spPr bwMode="auto">
                    <a:xfrm>
                      <a:off x="0" y="0"/>
                      <a:ext cx="38735" cy="884555"/>
                    </a:xfrm>
                    <a:prstGeom prst="rect">
                      <a:avLst/>
                    </a:prstGeom>
                    <a:noFill/>
                  </pic:spPr>
                </pic:pic>
              </a:graphicData>
            </a:graphic>
          </wp:anchor>
        </w:drawing>
      </w:r>
      <w:r>
        <w:rPr>
          <w:noProof/>
          <w:sz w:val="20"/>
          <w:szCs w:val="20"/>
        </w:rPr>
        <w:drawing>
          <wp:anchor distT="0" distB="0" distL="114300" distR="114300" simplePos="0" relativeHeight="251960320" behindDoc="1" locked="0" layoutInCell="0" allowOverlap="1" wp14:anchorId="2CE539EA" wp14:editId="70EB8ACA">
            <wp:simplePos x="0" y="0"/>
            <wp:positionH relativeFrom="column">
              <wp:posOffset>6417310</wp:posOffset>
            </wp:positionH>
            <wp:positionV relativeFrom="paragraph">
              <wp:posOffset>-884555</wp:posOffset>
            </wp:positionV>
            <wp:extent cx="33020" cy="884555"/>
            <wp:effectExtent l="0" t="0" r="0" b="0"/>
            <wp:wrapNone/>
            <wp:docPr id="1008" name="Picture 1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8"/>
                    <pic:cNvPicPr>
                      <a:picLocks noChangeAspect="1" noChangeArrowheads="1"/>
                    </pic:cNvPicPr>
                  </pic:nvPicPr>
                  <pic:blipFill>
                    <a:blip r:embed="rId659"/>
                    <a:srcRect/>
                    <a:stretch>
                      <a:fillRect/>
                    </a:stretch>
                  </pic:blipFill>
                  <pic:spPr bwMode="auto">
                    <a:xfrm>
                      <a:off x="0" y="0"/>
                      <a:ext cx="33020" cy="884555"/>
                    </a:xfrm>
                    <a:prstGeom prst="rect">
                      <a:avLst/>
                    </a:prstGeom>
                    <a:noFill/>
                  </pic:spPr>
                </pic:pic>
              </a:graphicData>
            </a:graphic>
          </wp:anchor>
        </w:drawing>
      </w:r>
      <w:r>
        <w:rPr>
          <w:noProof/>
          <w:sz w:val="20"/>
          <w:szCs w:val="20"/>
        </w:rPr>
        <w:drawing>
          <wp:anchor distT="0" distB="0" distL="114300" distR="114300" simplePos="0" relativeHeight="251961344" behindDoc="1" locked="0" layoutInCell="0" allowOverlap="1" wp14:anchorId="17385DD9" wp14:editId="6875080D">
            <wp:simplePos x="0" y="0"/>
            <wp:positionH relativeFrom="column">
              <wp:posOffset>6543675</wp:posOffset>
            </wp:positionH>
            <wp:positionV relativeFrom="paragraph">
              <wp:posOffset>-884555</wp:posOffset>
            </wp:positionV>
            <wp:extent cx="38735" cy="884555"/>
            <wp:effectExtent l="0" t="0" r="0" b="0"/>
            <wp:wrapNone/>
            <wp:docPr id="1009" name="Picture 1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9"/>
                    <pic:cNvPicPr>
                      <a:picLocks noChangeAspect="1" noChangeArrowheads="1"/>
                    </pic:cNvPicPr>
                  </pic:nvPicPr>
                  <pic:blipFill>
                    <a:blip r:embed="rId660"/>
                    <a:srcRect/>
                    <a:stretch>
                      <a:fillRect/>
                    </a:stretch>
                  </pic:blipFill>
                  <pic:spPr bwMode="auto">
                    <a:xfrm>
                      <a:off x="0" y="0"/>
                      <a:ext cx="38735" cy="884555"/>
                    </a:xfrm>
                    <a:prstGeom prst="rect">
                      <a:avLst/>
                    </a:prstGeom>
                    <a:noFill/>
                  </pic:spPr>
                </pic:pic>
              </a:graphicData>
            </a:graphic>
          </wp:anchor>
        </w:drawing>
      </w:r>
      <w:r>
        <w:rPr>
          <w:noProof/>
          <w:sz w:val="20"/>
          <w:szCs w:val="20"/>
        </w:rPr>
        <w:drawing>
          <wp:anchor distT="0" distB="0" distL="114300" distR="114300" simplePos="0" relativeHeight="251962368" behindDoc="1" locked="0" layoutInCell="0" allowOverlap="1" wp14:anchorId="6CC2B9BB" wp14:editId="055C2111">
            <wp:simplePos x="0" y="0"/>
            <wp:positionH relativeFrom="column">
              <wp:posOffset>6669405</wp:posOffset>
            </wp:positionH>
            <wp:positionV relativeFrom="paragraph">
              <wp:posOffset>-884555</wp:posOffset>
            </wp:positionV>
            <wp:extent cx="63500" cy="884555"/>
            <wp:effectExtent l="0" t="0" r="0" b="0"/>
            <wp:wrapNone/>
            <wp:docPr id="1010" name="Picture 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0"/>
                    <pic:cNvPicPr>
                      <a:picLocks noChangeAspect="1" noChangeArrowheads="1"/>
                    </pic:cNvPicPr>
                  </pic:nvPicPr>
                  <pic:blipFill>
                    <a:blip r:embed="rId661"/>
                    <a:srcRect/>
                    <a:stretch>
                      <a:fillRect/>
                    </a:stretch>
                  </pic:blipFill>
                  <pic:spPr bwMode="auto">
                    <a:xfrm>
                      <a:off x="0" y="0"/>
                      <a:ext cx="63500" cy="884555"/>
                    </a:xfrm>
                    <a:prstGeom prst="rect">
                      <a:avLst/>
                    </a:prstGeom>
                    <a:noFill/>
                  </pic:spPr>
                </pic:pic>
              </a:graphicData>
            </a:graphic>
          </wp:anchor>
        </w:drawing>
      </w:r>
      <w:r>
        <w:rPr>
          <w:noProof/>
          <w:sz w:val="20"/>
          <w:szCs w:val="20"/>
        </w:rPr>
        <w:drawing>
          <wp:anchor distT="0" distB="0" distL="114300" distR="114300" simplePos="0" relativeHeight="251963392" behindDoc="1" locked="0" layoutInCell="0" allowOverlap="1" wp14:anchorId="3A6D2C78" wp14:editId="094FC047">
            <wp:simplePos x="0" y="0"/>
            <wp:positionH relativeFrom="column">
              <wp:posOffset>6795770</wp:posOffset>
            </wp:positionH>
            <wp:positionV relativeFrom="paragraph">
              <wp:posOffset>-884555</wp:posOffset>
            </wp:positionV>
            <wp:extent cx="44450" cy="884555"/>
            <wp:effectExtent l="0" t="0" r="0" b="0"/>
            <wp:wrapNone/>
            <wp:docPr id="1011" name="Picture 1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1"/>
                    <pic:cNvPicPr>
                      <a:picLocks noChangeAspect="1" noChangeArrowheads="1"/>
                    </pic:cNvPicPr>
                  </pic:nvPicPr>
                  <pic:blipFill>
                    <a:blip r:embed="rId662"/>
                    <a:srcRect/>
                    <a:stretch>
                      <a:fillRect/>
                    </a:stretch>
                  </pic:blipFill>
                  <pic:spPr bwMode="auto">
                    <a:xfrm>
                      <a:off x="0" y="0"/>
                      <a:ext cx="44450" cy="884555"/>
                    </a:xfrm>
                    <a:prstGeom prst="rect">
                      <a:avLst/>
                    </a:prstGeom>
                    <a:noFill/>
                  </pic:spPr>
                </pic:pic>
              </a:graphicData>
            </a:graphic>
          </wp:anchor>
        </w:drawing>
      </w:r>
      <w:r>
        <w:rPr>
          <w:noProof/>
          <w:sz w:val="20"/>
          <w:szCs w:val="20"/>
        </w:rPr>
        <w:drawing>
          <wp:anchor distT="0" distB="0" distL="114300" distR="114300" simplePos="0" relativeHeight="251964416" behindDoc="1" locked="0" layoutInCell="0" allowOverlap="1" wp14:anchorId="53901E9C" wp14:editId="5AF33710">
            <wp:simplePos x="0" y="0"/>
            <wp:positionH relativeFrom="column">
              <wp:posOffset>6921500</wp:posOffset>
            </wp:positionH>
            <wp:positionV relativeFrom="paragraph">
              <wp:posOffset>-884555</wp:posOffset>
            </wp:positionV>
            <wp:extent cx="27305" cy="884555"/>
            <wp:effectExtent l="0" t="0" r="0" b="0"/>
            <wp:wrapNone/>
            <wp:docPr id="1012" name="Picture 1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2"/>
                    <pic:cNvPicPr>
                      <a:picLocks noChangeAspect="1" noChangeArrowheads="1"/>
                    </pic:cNvPicPr>
                  </pic:nvPicPr>
                  <pic:blipFill>
                    <a:blip r:embed="rId618"/>
                    <a:srcRect/>
                    <a:stretch>
                      <a:fillRect/>
                    </a:stretch>
                  </pic:blipFill>
                  <pic:spPr bwMode="auto">
                    <a:xfrm>
                      <a:off x="0" y="0"/>
                      <a:ext cx="27305" cy="884555"/>
                    </a:xfrm>
                    <a:prstGeom prst="rect">
                      <a:avLst/>
                    </a:prstGeom>
                    <a:noFill/>
                  </pic:spPr>
                </pic:pic>
              </a:graphicData>
            </a:graphic>
          </wp:anchor>
        </w:drawing>
      </w:r>
      <w:r>
        <w:rPr>
          <w:noProof/>
          <w:sz w:val="20"/>
          <w:szCs w:val="20"/>
        </w:rPr>
        <w:drawing>
          <wp:anchor distT="0" distB="0" distL="114300" distR="114300" simplePos="0" relativeHeight="251965440" behindDoc="1" locked="0" layoutInCell="0" allowOverlap="1" wp14:anchorId="3F944C56" wp14:editId="37414BD2">
            <wp:simplePos x="0" y="0"/>
            <wp:positionH relativeFrom="column">
              <wp:posOffset>7047230</wp:posOffset>
            </wp:positionH>
            <wp:positionV relativeFrom="paragraph">
              <wp:posOffset>-884555</wp:posOffset>
            </wp:positionV>
            <wp:extent cx="44450" cy="884555"/>
            <wp:effectExtent l="0" t="0" r="0" b="0"/>
            <wp:wrapNone/>
            <wp:docPr id="1013" name="Picture 1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3"/>
                    <pic:cNvPicPr>
                      <a:picLocks noChangeAspect="1" noChangeArrowheads="1"/>
                    </pic:cNvPicPr>
                  </pic:nvPicPr>
                  <pic:blipFill>
                    <a:blip r:embed="rId663"/>
                    <a:srcRect/>
                    <a:stretch>
                      <a:fillRect/>
                    </a:stretch>
                  </pic:blipFill>
                  <pic:spPr bwMode="auto">
                    <a:xfrm>
                      <a:off x="0" y="0"/>
                      <a:ext cx="44450" cy="884555"/>
                    </a:xfrm>
                    <a:prstGeom prst="rect">
                      <a:avLst/>
                    </a:prstGeom>
                    <a:noFill/>
                  </pic:spPr>
                </pic:pic>
              </a:graphicData>
            </a:graphic>
          </wp:anchor>
        </w:drawing>
      </w:r>
      <w:r>
        <w:rPr>
          <w:noProof/>
          <w:sz w:val="20"/>
          <w:szCs w:val="20"/>
        </w:rPr>
        <w:drawing>
          <wp:anchor distT="0" distB="0" distL="114300" distR="114300" simplePos="0" relativeHeight="251966464" behindDoc="1" locked="0" layoutInCell="0" allowOverlap="1" wp14:anchorId="5F068331" wp14:editId="17E3C8B8">
            <wp:simplePos x="0" y="0"/>
            <wp:positionH relativeFrom="column">
              <wp:posOffset>7173595</wp:posOffset>
            </wp:positionH>
            <wp:positionV relativeFrom="paragraph">
              <wp:posOffset>-884555</wp:posOffset>
            </wp:positionV>
            <wp:extent cx="38735" cy="884555"/>
            <wp:effectExtent l="0" t="0" r="0" b="0"/>
            <wp:wrapNone/>
            <wp:docPr id="1014" name="Picture 1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4"/>
                    <pic:cNvPicPr>
                      <a:picLocks noChangeAspect="1" noChangeArrowheads="1"/>
                    </pic:cNvPicPr>
                  </pic:nvPicPr>
                  <pic:blipFill>
                    <a:blip r:embed="rId664"/>
                    <a:srcRect/>
                    <a:stretch>
                      <a:fillRect/>
                    </a:stretch>
                  </pic:blipFill>
                  <pic:spPr bwMode="auto">
                    <a:xfrm>
                      <a:off x="0" y="0"/>
                      <a:ext cx="38735" cy="884555"/>
                    </a:xfrm>
                    <a:prstGeom prst="rect">
                      <a:avLst/>
                    </a:prstGeom>
                    <a:noFill/>
                  </pic:spPr>
                </pic:pic>
              </a:graphicData>
            </a:graphic>
          </wp:anchor>
        </w:drawing>
      </w:r>
      <w:r>
        <w:rPr>
          <w:noProof/>
          <w:sz w:val="20"/>
          <w:szCs w:val="20"/>
        </w:rPr>
        <w:drawing>
          <wp:anchor distT="0" distB="0" distL="114300" distR="114300" simplePos="0" relativeHeight="251967488" behindDoc="1" locked="0" layoutInCell="0" allowOverlap="1" wp14:anchorId="1897ED20" wp14:editId="17709388">
            <wp:simplePos x="0" y="0"/>
            <wp:positionH relativeFrom="column">
              <wp:posOffset>7299325</wp:posOffset>
            </wp:positionH>
            <wp:positionV relativeFrom="paragraph">
              <wp:posOffset>-884555</wp:posOffset>
            </wp:positionV>
            <wp:extent cx="55880" cy="884555"/>
            <wp:effectExtent l="0" t="0" r="0" b="0"/>
            <wp:wrapNone/>
            <wp:docPr id="1015" name="Picture 1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5"/>
                    <pic:cNvPicPr>
                      <a:picLocks noChangeAspect="1" noChangeArrowheads="1"/>
                    </pic:cNvPicPr>
                  </pic:nvPicPr>
                  <pic:blipFill>
                    <a:blip r:embed="rId665"/>
                    <a:srcRect/>
                    <a:stretch>
                      <a:fillRect/>
                    </a:stretch>
                  </pic:blipFill>
                  <pic:spPr bwMode="auto">
                    <a:xfrm>
                      <a:off x="0" y="0"/>
                      <a:ext cx="55880" cy="884555"/>
                    </a:xfrm>
                    <a:prstGeom prst="rect">
                      <a:avLst/>
                    </a:prstGeom>
                    <a:noFill/>
                  </pic:spPr>
                </pic:pic>
              </a:graphicData>
            </a:graphic>
          </wp:anchor>
        </w:drawing>
      </w:r>
      <w:r>
        <w:rPr>
          <w:noProof/>
          <w:sz w:val="20"/>
          <w:szCs w:val="20"/>
        </w:rPr>
        <w:drawing>
          <wp:anchor distT="0" distB="0" distL="114300" distR="114300" simplePos="0" relativeHeight="251968512" behindDoc="1" locked="0" layoutInCell="0" allowOverlap="1" wp14:anchorId="54D89701" wp14:editId="1425EFF6">
            <wp:simplePos x="0" y="0"/>
            <wp:positionH relativeFrom="column">
              <wp:posOffset>7425055</wp:posOffset>
            </wp:positionH>
            <wp:positionV relativeFrom="paragraph">
              <wp:posOffset>-884555</wp:posOffset>
            </wp:positionV>
            <wp:extent cx="44450" cy="884555"/>
            <wp:effectExtent l="0" t="0" r="0" b="0"/>
            <wp:wrapNone/>
            <wp:docPr id="1016" name="Picture 1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6"/>
                    <pic:cNvPicPr>
                      <a:picLocks noChangeAspect="1" noChangeArrowheads="1"/>
                    </pic:cNvPicPr>
                  </pic:nvPicPr>
                  <pic:blipFill>
                    <a:blip r:embed="rId666"/>
                    <a:srcRect/>
                    <a:stretch>
                      <a:fillRect/>
                    </a:stretch>
                  </pic:blipFill>
                  <pic:spPr bwMode="auto">
                    <a:xfrm>
                      <a:off x="0" y="0"/>
                      <a:ext cx="44450" cy="884555"/>
                    </a:xfrm>
                    <a:prstGeom prst="rect">
                      <a:avLst/>
                    </a:prstGeom>
                    <a:noFill/>
                  </pic:spPr>
                </pic:pic>
              </a:graphicData>
            </a:graphic>
          </wp:anchor>
        </w:drawing>
      </w:r>
      <w:r>
        <w:rPr>
          <w:noProof/>
          <w:sz w:val="20"/>
          <w:szCs w:val="20"/>
        </w:rPr>
        <w:drawing>
          <wp:anchor distT="0" distB="0" distL="114300" distR="114300" simplePos="0" relativeHeight="251969536" behindDoc="1" locked="0" layoutInCell="0" allowOverlap="1" wp14:anchorId="0E7367BE" wp14:editId="7C5FA06A">
            <wp:simplePos x="0" y="0"/>
            <wp:positionH relativeFrom="column">
              <wp:posOffset>7551420</wp:posOffset>
            </wp:positionH>
            <wp:positionV relativeFrom="paragraph">
              <wp:posOffset>-884555</wp:posOffset>
            </wp:positionV>
            <wp:extent cx="50165" cy="884555"/>
            <wp:effectExtent l="0" t="0" r="0" b="0"/>
            <wp:wrapNone/>
            <wp:docPr id="1017" name="Picture 1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7"/>
                    <pic:cNvPicPr>
                      <a:picLocks noChangeAspect="1" noChangeArrowheads="1"/>
                    </pic:cNvPicPr>
                  </pic:nvPicPr>
                  <pic:blipFill>
                    <a:blip r:embed="rId667"/>
                    <a:srcRect/>
                    <a:stretch>
                      <a:fillRect/>
                    </a:stretch>
                  </pic:blipFill>
                  <pic:spPr bwMode="auto">
                    <a:xfrm>
                      <a:off x="0" y="0"/>
                      <a:ext cx="50165" cy="884555"/>
                    </a:xfrm>
                    <a:prstGeom prst="rect">
                      <a:avLst/>
                    </a:prstGeom>
                    <a:noFill/>
                  </pic:spPr>
                </pic:pic>
              </a:graphicData>
            </a:graphic>
          </wp:anchor>
        </w:drawing>
      </w:r>
      <w:r>
        <w:rPr>
          <w:noProof/>
          <w:sz w:val="20"/>
          <w:szCs w:val="20"/>
        </w:rPr>
        <w:drawing>
          <wp:anchor distT="0" distB="0" distL="114300" distR="114300" simplePos="0" relativeHeight="251970560" behindDoc="1" locked="0" layoutInCell="0" allowOverlap="1" wp14:anchorId="7B99EBC7" wp14:editId="5AF73970">
            <wp:simplePos x="0" y="0"/>
            <wp:positionH relativeFrom="column">
              <wp:posOffset>7677150</wp:posOffset>
            </wp:positionH>
            <wp:positionV relativeFrom="paragraph">
              <wp:posOffset>-884555</wp:posOffset>
            </wp:positionV>
            <wp:extent cx="38735" cy="884555"/>
            <wp:effectExtent l="0" t="0" r="0" b="0"/>
            <wp:wrapNone/>
            <wp:docPr id="1018" name="Picture 1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8"/>
                    <pic:cNvPicPr>
                      <a:picLocks noChangeAspect="1" noChangeArrowheads="1"/>
                    </pic:cNvPicPr>
                  </pic:nvPicPr>
                  <pic:blipFill>
                    <a:blip r:embed="rId668"/>
                    <a:srcRect/>
                    <a:stretch>
                      <a:fillRect/>
                    </a:stretch>
                  </pic:blipFill>
                  <pic:spPr bwMode="auto">
                    <a:xfrm>
                      <a:off x="0" y="0"/>
                      <a:ext cx="38735" cy="884555"/>
                    </a:xfrm>
                    <a:prstGeom prst="rect">
                      <a:avLst/>
                    </a:prstGeom>
                    <a:noFill/>
                  </pic:spPr>
                </pic:pic>
              </a:graphicData>
            </a:graphic>
          </wp:anchor>
        </w:drawing>
      </w:r>
      <w:r>
        <w:rPr>
          <w:noProof/>
          <w:sz w:val="20"/>
          <w:szCs w:val="20"/>
        </w:rPr>
        <w:drawing>
          <wp:anchor distT="0" distB="0" distL="114300" distR="114300" simplePos="0" relativeHeight="251971584" behindDoc="1" locked="0" layoutInCell="0" allowOverlap="1" wp14:anchorId="5963592C" wp14:editId="5360E4DE">
            <wp:simplePos x="0" y="0"/>
            <wp:positionH relativeFrom="column">
              <wp:posOffset>7803515</wp:posOffset>
            </wp:positionH>
            <wp:positionV relativeFrom="paragraph">
              <wp:posOffset>-884555</wp:posOffset>
            </wp:positionV>
            <wp:extent cx="55880" cy="884555"/>
            <wp:effectExtent l="0" t="0" r="0" b="0"/>
            <wp:wrapNone/>
            <wp:docPr id="1019" name="Picture 1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9"/>
                    <pic:cNvPicPr>
                      <a:picLocks noChangeAspect="1" noChangeArrowheads="1"/>
                    </pic:cNvPicPr>
                  </pic:nvPicPr>
                  <pic:blipFill>
                    <a:blip r:embed="rId669"/>
                    <a:srcRect/>
                    <a:stretch>
                      <a:fillRect/>
                    </a:stretch>
                  </pic:blipFill>
                  <pic:spPr bwMode="auto">
                    <a:xfrm>
                      <a:off x="0" y="0"/>
                      <a:ext cx="55880" cy="884555"/>
                    </a:xfrm>
                    <a:prstGeom prst="rect">
                      <a:avLst/>
                    </a:prstGeom>
                    <a:noFill/>
                  </pic:spPr>
                </pic:pic>
              </a:graphicData>
            </a:graphic>
          </wp:anchor>
        </w:drawing>
      </w:r>
      <w:r>
        <w:rPr>
          <w:noProof/>
          <w:sz w:val="20"/>
          <w:szCs w:val="20"/>
        </w:rPr>
        <w:drawing>
          <wp:anchor distT="0" distB="0" distL="114300" distR="114300" simplePos="0" relativeHeight="251972608" behindDoc="1" locked="0" layoutInCell="0" allowOverlap="1" wp14:anchorId="47390A77" wp14:editId="72534DB2">
            <wp:simplePos x="0" y="0"/>
            <wp:positionH relativeFrom="column">
              <wp:posOffset>7929245</wp:posOffset>
            </wp:positionH>
            <wp:positionV relativeFrom="paragraph">
              <wp:posOffset>-884555</wp:posOffset>
            </wp:positionV>
            <wp:extent cx="38735" cy="884555"/>
            <wp:effectExtent l="0" t="0" r="0" b="0"/>
            <wp:wrapNone/>
            <wp:docPr id="1020" name="Picture 1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0"/>
                    <pic:cNvPicPr>
                      <a:picLocks noChangeAspect="1" noChangeArrowheads="1"/>
                    </pic:cNvPicPr>
                  </pic:nvPicPr>
                  <pic:blipFill>
                    <a:blip r:embed="rId670"/>
                    <a:srcRect/>
                    <a:stretch>
                      <a:fillRect/>
                    </a:stretch>
                  </pic:blipFill>
                  <pic:spPr bwMode="auto">
                    <a:xfrm>
                      <a:off x="0" y="0"/>
                      <a:ext cx="38735" cy="884555"/>
                    </a:xfrm>
                    <a:prstGeom prst="rect">
                      <a:avLst/>
                    </a:prstGeom>
                    <a:noFill/>
                  </pic:spPr>
                </pic:pic>
              </a:graphicData>
            </a:graphic>
          </wp:anchor>
        </w:drawing>
      </w:r>
      <w:r>
        <w:rPr>
          <w:noProof/>
          <w:sz w:val="20"/>
          <w:szCs w:val="20"/>
        </w:rPr>
        <w:drawing>
          <wp:anchor distT="0" distB="0" distL="114300" distR="114300" simplePos="0" relativeHeight="251973632" behindDoc="1" locked="0" layoutInCell="0" allowOverlap="1" wp14:anchorId="00D89709" wp14:editId="1026E101">
            <wp:simplePos x="0" y="0"/>
            <wp:positionH relativeFrom="column">
              <wp:posOffset>465455</wp:posOffset>
            </wp:positionH>
            <wp:positionV relativeFrom="paragraph">
              <wp:posOffset>-889000</wp:posOffset>
            </wp:positionV>
            <wp:extent cx="81915" cy="889000"/>
            <wp:effectExtent l="0" t="0" r="0" b="0"/>
            <wp:wrapNone/>
            <wp:docPr id="1021" name="Picture 1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1"/>
                    <pic:cNvPicPr>
                      <a:picLocks noChangeAspect="1" noChangeArrowheads="1"/>
                    </pic:cNvPicPr>
                  </pic:nvPicPr>
                  <pic:blipFill>
                    <a:blip r:embed="rId671"/>
                    <a:srcRect/>
                    <a:stretch>
                      <a:fillRect/>
                    </a:stretch>
                  </pic:blipFill>
                  <pic:spPr bwMode="auto">
                    <a:xfrm>
                      <a:off x="0" y="0"/>
                      <a:ext cx="81915" cy="889000"/>
                    </a:xfrm>
                    <a:prstGeom prst="rect">
                      <a:avLst/>
                    </a:prstGeom>
                    <a:noFill/>
                  </pic:spPr>
                </pic:pic>
              </a:graphicData>
            </a:graphic>
          </wp:anchor>
        </w:drawing>
      </w:r>
    </w:p>
    <w:p w14:paraId="56D22499" w14:textId="77777777" w:rsidR="004B413C" w:rsidRDefault="00EC2FEA">
      <w:pPr>
        <w:spacing w:line="229" w:lineRule="auto"/>
        <w:ind w:left="340"/>
        <w:rPr>
          <w:sz w:val="20"/>
          <w:szCs w:val="20"/>
        </w:rPr>
      </w:pPr>
      <w:r>
        <w:rPr>
          <w:rFonts w:ascii="Arial" w:eastAsia="Arial" w:hAnsi="Arial" w:cs="Arial"/>
          <w:color w:val="4D4D4D"/>
          <w:sz w:val="16"/>
          <w:szCs w:val="16"/>
        </w:rPr>
        <w:t>1995</w:t>
      </w:r>
    </w:p>
    <w:p w14:paraId="56D2DAAC" w14:textId="77777777" w:rsidR="004B413C" w:rsidRDefault="00EC2FEA">
      <w:pPr>
        <w:spacing w:line="20" w:lineRule="exact"/>
        <w:rPr>
          <w:sz w:val="20"/>
          <w:szCs w:val="20"/>
        </w:rPr>
      </w:pPr>
      <w:r>
        <w:rPr>
          <w:noProof/>
          <w:sz w:val="20"/>
          <w:szCs w:val="20"/>
        </w:rPr>
        <w:drawing>
          <wp:anchor distT="0" distB="0" distL="114300" distR="114300" simplePos="0" relativeHeight="251974656" behindDoc="1" locked="0" layoutInCell="0" allowOverlap="1" wp14:anchorId="3E92A7B3" wp14:editId="1B38562F">
            <wp:simplePos x="0" y="0"/>
            <wp:positionH relativeFrom="column">
              <wp:posOffset>622935</wp:posOffset>
            </wp:positionH>
            <wp:positionV relativeFrom="paragraph">
              <wp:posOffset>-48895</wp:posOffset>
            </wp:positionV>
            <wp:extent cx="63500" cy="417195"/>
            <wp:effectExtent l="0" t="0" r="0" b="0"/>
            <wp:wrapNone/>
            <wp:docPr id="1022" name="Picture 1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2"/>
                    <pic:cNvPicPr>
                      <a:picLocks noChangeAspect="1" noChangeArrowheads="1"/>
                    </pic:cNvPicPr>
                  </pic:nvPicPr>
                  <pic:blipFill>
                    <a:blip r:embed="rId672"/>
                    <a:srcRect/>
                    <a:stretch>
                      <a:fillRect/>
                    </a:stretch>
                  </pic:blipFill>
                  <pic:spPr bwMode="auto">
                    <a:xfrm>
                      <a:off x="0" y="0"/>
                      <a:ext cx="63500" cy="417195"/>
                    </a:xfrm>
                    <a:prstGeom prst="rect">
                      <a:avLst/>
                    </a:prstGeom>
                    <a:noFill/>
                  </pic:spPr>
                </pic:pic>
              </a:graphicData>
            </a:graphic>
          </wp:anchor>
        </w:drawing>
      </w:r>
      <w:r>
        <w:rPr>
          <w:noProof/>
          <w:sz w:val="20"/>
          <w:szCs w:val="20"/>
        </w:rPr>
        <w:drawing>
          <wp:anchor distT="0" distB="0" distL="114300" distR="114300" simplePos="0" relativeHeight="251975680" behindDoc="1" locked="0" layoutInCell="0" allowOverlap="1" wp14:anchorId="5B4F0444" wp14:editId="01639194">
            <wp:simplePos x="0" y="0"/>
            <wp:positionH relativeFrom="column">
              <wp:posOffset>749300</wp:posOffset>
            </wp:positionH>
            <wp:positionV relativeFrom="paragraph">
              <wp:posOffset>-48895</wp:posOffset>
            </wp:positionV>
            <wp:extent cx="63500" cy="417195"/>
            <wp:effectExtent l="0" t="0" r="0" b="0"/>
            <wp:wrapNone/>
            <wp:docPr id="1023" name="Picture 1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3"/>
                    <pic:cNvPicPr>
                      <a:picLocks noChangeAspect="1" noChangeArrowheads="1"/>
                    </pic:cNvPicPr>
                  </pic:nvPicPr>
                  <pic:blipFill>
                    <a:blip r:embed="rId673"/>
                    <a:srcRect/>
                    <a:stretch>
                      <a:fillRect/>
                    </a:stretch>
                  </pic:blipFill>
                  <pic:spPr bwMode="auto">
                    <a:xfrm>
                      <a:off x="0" y="0"/>
                      <a:ext cx="63500" cy="417195"/>
                    </a:xfrm>
                    <a:prstGeom prst="rect">
                      <a:avLst/>
                    </a:prstGeom>
                    <a:noFill/>
                  </pic:spPr>
                </pic:pic>
              </a:graphicData>
            </a:graphic>
          </wp:anchor>
        </w:drawing>
      </w:r>
      <w:r>
        <w:rPr>
          <w:noProof/>
          <w:sz w:val="20"/>
          <w:szCs w:val="20"/>
        </w:rPr>
        <w:drawing>
          <wp:anchor distT="0" distB="0" distL="114300" distR="114300" simplePos="0" relativeHeight="251976704" behindDoc="1" locked="0" layoutInCell="0" allowOverlap="1" wp14:anchorId="63D48B51" wp14:editId="6BF1973D">
            <wp:simplePos x="0" y="0"/>
            <wp:positionH relativeFrom="column">
              <wp:posOffset>875030</wp:posOffset>
            </wp:positionH>
            <wp:positionV relativeFrom="paragraph">
              <wp:posOffset>-48895</wp:posOffset>
            </wp:positionV>
            <wp:extent cx="63500" cy="417195"/>
            <wp:effectExtent l="0" t="0" r="0" b="0"/>
            <wp:wrapNone/>
            <wp:docPr id="1024" name="Picture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4"/>
                    <pic:cNvPicPr>
                      <a:picLocks noChangeAspect="1" noChangeArrowheads="1"/>
                    </pic:cNvPicPr>
                  </pic:nvPicPr>
                  <pic:blipFill>
                    <a:blip r:embed="rId674"/>
                    <a:srcRect/>
                    <a:stretch>
                      <a:fillRect/>
                    </a:stretch>
                  </pic:blipFill>
                  <pic:spPr bwMode="auto">
                    <a:xfrm>
                      <a:off x="0" y="0"/>
                      <a:ext cx="63500" cy="417195"/>
                    </a:xfrm>
                    <a:prstGeom prst="rect">
                      <a:avLst/>
                    </a:prstGeom>
                    <a:noFill/>
                  </pic:spPr>
                </pic:pic>
              </a:graphicData>
            </a:graphic>
          </wp:anchor>
        </w:drawing>
      </w:r>
      <w:r>
        <w:rPr>
          <w:noProof/>
          <w:sz w:val="20"/>
          <w:szCs w:val="20"/>
        </w:rPr>
        <w:drawing>
          <wp:anchor distT="0" distB="0" distL="114300" distR="114300" simplePos="0" relativeHeight="251977728" behindDoc="1" locked="0" layoutInCell="0" allowOverlap="1" wp14:anchorId="2E43EB48" wp14:editId="7EA60730">
            <wp:simplePos x="0" y="0"/>
            <wp:positionH relativeFrom="column">
              <wp:posOffset>1000760</wp:posOffset>
            </wp:positionH>
            <wp:positionV relativeFrom="paragraph">
              <wp:posOffset>-48895</wp:posOffset>
            </wp:positionV>
            <wp:extent cx="63500" cy="417195"/>
            <wp:effectExtent l="0" t="0" r="0" b="0"/>
            <wp:wrapNone/>
            <wp:docPr id="1025" name="Picture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5"/>
                    <pic:cNvPicPr>
                      <a:picLocks noChangeAspect="1" noChangeArrowheads="1"/>
                    </pic:cNvPicPr>
                  </pic:nvPicPr>
                  <pic:blipFill>
                    <a:blip r:embed="rId675"/>
                    <a:srcRect/>
                    <a:stretch>
                      <a:fillRect/>
                    </a:stretch>
                  </pic:blipFill>
                  <pic:spPr bwMode="auto">
                    <a:xfrm>
                      <a:off x="0" y="0"/>
                      <a:ext cx="63500" cy="417195"/>
                    </a:xfrm>
                    <a:prstGeom prst="rect">
                      <a:avLst/>
                    </a:prstGeom>
                    <a:noFill/>
                  </pic:spPr>
                </pic:pic>
              </a:graphicData>
            </a:graphic>
          </wp:anchor>
        </w:drawing>
      </w:r>
      <w:r>
        <w:rPr>
          <w:noProof/>
          <w:sz w:val="20"/>
          <w:szCs w:val="20"/>
        </w:rPr>
        <w:drawing>
          <wp:anchor distT="0" distB="0" distL="114300" distR="114300" simplePos="0" relativeHeight="251978752" behindDoc="1" locked="0" layoutInCell="0" allowOverlap="1" wp14:anchorId="426EBB11" wp14:editId="2D0B541E">
            <wp:simplePos x="0" y="0"/>
            <wp:positionH relativeFrom="column">
              <wp:posOffset>1127125</wp:posOffset>
            </wp:positionH>
            <wp:positionV relativeFrom="paragraph">
              <wp:posOffset>-48895</wp:posOffset>
            </wp:positionV>
            <wp:extent cx="63500" cy="417195"/>
            <wp:effectExtent l="0" t="0" r="0" b="0"/>
            <wp:wrapNone/>
            <wp:docPr id="1026" name="Picture 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6"/>
                    <pic:cNvPicPr>
                      <a:picLocks noChangeAspect="1" noChangeArrowheads="1"/>
                    </pic:cNvPicPr>
                  </pic:nvPicPr>
                  <pic:blipFill>
                    <a:blip r:embed="rId676"/>
                    <a:srcRect/>
                    <a:stretch>
                      <a:fillRect/>
                    </a:stretch>
                  </pic:blipFill>
                  <pic:spPr bwMode="auto">
                    <a:xfrm>
                      <a:off x="0" y="0"/>
                      <a:ext cx="63500" cy="417195"/>
                    </a:xfrm>
                    <a:prstGeom prst="rect">
                      <a:avLst/>
                    </a:prstGeom>
                    <a:noFill/>
                  </pic:spPr>
                </pic:pic>
              </a:graphicData>
            </a:graphic>
          </wp:anchor>
        </w:drawing>
      </w:r>
      <w:r>
        <w:rPr>
          <w:noProof/>
          <w:sz w:val="20"/>
          <w:szCs w:val="20"/>
        </w:rPr>
        <w:drawing>
          <wp:anchor distT="0" distB="0" distL="114300" distR="114300" simplePos="0" relativeHeight="251979776" behindDoc="1" locked="0" layoutInCell="0" allowOverlap="1" wp14:anchorId="26A6CDAE" wp14:editId="682D4A53">
            <wp:simplePos x="0" y="0"/>
            <wp:positionH relativeFrom="column">
              <wp:posOffset>1252855</wp:posOffset>
            </wp:positionH>
            <wp:positionV relativeFrom="paragraph">
              <wp:posOffset>-48895</wp:posOffset>
            </wp:positionV>
            <wp:extent cx="63500" cy="417195"/>
            <wp:effectExtent l="0" t="0" r="0" b="0"/>
            <wp:wrapNone/>
            <wp:docPr id="1027" name="Picture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7"/>
                    <pic:cNvPicPr>
                      <a:picLocks noChangeAspect="1" noChangeArrowheads="1"/>
                    </pic:cNvPicPr>
                  </pic:nvPicPr>
                  <pic:blipFill>
                    <a:blip r:embed="rId677"/>
                    <a:srcRect/>
                    <a:stretch>
                      <a:fillRect/>
                    </a:stretch>
                  </pic:blipFill>
                  <pic:spPr bwMode="auto">
                    <a:xfrm>
                      <a:off x="0" y="0"/>
                      <a:ext cx="63500" cy="417195"/>
                    </a:xfrm>
                    <a:prstGeom prst="rect">
                      <a:avLst/>
                    </a:prstGeom>
                    <a:noFill/>
                  </pic:spPr>
                </pic:pic>
              </a:graphicData>
            </a:graphic>
          </wp:anchor>
        </w:drawing>
      </w:r>
      <w:r>
        <w:rPr>
          <w:noProof/>
          <w:sz w:val="20"/>
          <w:szCs w:val="20"/>
        </w:rPr>
        <w:drawing>
          <wp:anchor distT="0" distB="0" distL="114300" distR="114300" simplePos="0" relativeHeight="251980800" behindDoc="1" locked="0" layoutInCell="0" allowOverlap="1" wp14:anchorId="2C89423F" wp14:editId="28BF3A8A">
            <wp:simplePos x="0" y="0"/>
            <wp:positionH relativeFrom="column">
              <wp:posOffset>1378585</wp:posOffset>
            </wp:positionH>
            <wp:positionV relativeFrom="paragraph">
              <wp:posOffset>-48895</wp:posOffset>
            </wp:positionV>
            <wp:extent cx="63500" cy="417195"/>
            <wp:effectExtent l="0" t="0" r="0" b="0"/>
            <wp:wrapNone/>
            <wp:docPr id="1028" name="Picture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8"/>
                    <pic:cNvPicPr>
                      <a:picLocks noChangeAspect="1" noChangeArrowheads="1"/>
                    </pic:cNvPicPr>
                  </pic:nvPicPr>
                  <pic:blipFill>
                    <a:blip r:embed="rId678"/>
                    <a:srcRect/>
                    <a:stretch>
                      <a:fillRect/>
                    </a:stretch>
                  </pic:blipFill>
                  <pic:spPr bwMode="auto">
                    <a:xfrm>
                      <a:off x="0" y="0"/>
                      <a:ext cx="63500" cy="417195"/>
                    </a:xfrm>
                    <a:prstGeom prst="rect">
                      <a:avLst/>
                    </a:prstGeom>
                    <a:noFill/>
                  </pic:spPr>
                </pic:pic>
              </a:graphicData>
            </a:graphic>
          </wp:anchor>
        </w:drawing>
      </w:r>
      <w:r>
        <w:rPr>
          <w:noProof/>
          <w:sz w:val="20"/>
          <w:szCs w:val="20"/>
        </w:rPr>
        <w:drawing>
          <wp:anchor distT="0" distB="0" distL="114300" distR="114300" simplePos="0" relativeHeight="251981824" behindDoc="1" locked="0" layoutInCell="0" allowOverlap="1" wp14:anchorId="4B3576D5" wp14:editId="5D1C93C8">
            <wp:simplePos x="0" y="0"/>
            <wp:positionH relativeFrom="column">
              <wp:posOffset>1504950</wp:posOffset>
            </wp:positionH>
            <wp:positionV relativeFrom="paragraph">
              <wp:posOffset>-48895</wp:posOffset>
            </wp:positionV>
            <wp:extent cx="63500" cy="417195"/>
            <wp:effectExtent l="0" t="0" r="0" b="0"/>
            <wp:wrapNone/>
            <wp:docPr id="1029" name="Picture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9"/>
                    <pic:cNvPicPr>
                      <a:picLocks noChangeAspect="1" noChangeArrowheads="1"/>
                    </pic:cNvPicPr>
                  </pic:nvPicPr>
                  <pic:blipFill>
                    <a:blip r:embed="rId679"/>
                    <a:srcRect/>
                    <a:stretch>
                      <a:fillRect/>
                    </a:stretch>
                  </pic:blipFill>
                  <pic:spPr bwMode="auto">
                    <a:xfrm>
                      <a:off x="0" y="0"/>
                      <a:ext cx="63500" cy="417195"/>
                    </a:xfrm>
                    <a:prstGeom prst="rect">
                      <a:avLst/>
                    </a:prstGeom>
                    <a:noFill/>
                  </pic:spPr>
                </pic:pic>
              </a:graphicData>
            </a:graphic>
          </wp:anchor>
        </w:drawing>
      </w:r>
      <w:r>
        <w:rPr>
          <w:noProof/>
          <w:sz w:val="20"/>
          <w:szCs w:val="20"/>
        </w:rPr>
        <w:drawing>
          <wp:anchor distT="0" distB="0" distL="114300" distR="114300" simplePos="0" relativeHeight="251982848" behindDoc="1" locked="0" layoutInCell="0" allowOverlap="1" wp14:anchorId="2C5E47A9" wp14:editId="37EFD65E">
            <wp:simplePos x="0" y="0"/>
            <wp:positionH relativeFrom="column">
              <wp:posOffset>1630680</wp:posOffset>
            </wp:positionH>
            <wp:positionV relativeFrom="paragraph">
              <wp:posOffset>-48895</wp:posOffset>
            </wp:positionV>
            <wp:extent cx="63500" cy="417195"/>
            <wp:effectExtent l="0" t="0" r="0" b="0"/>
            <wp:wrapNone/>
            <wp:docPr id="1030" name="Picture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0"/>
                    <pic:cNvPicPr>
                      <a:picLocks noChangeAspect="1" noChangeArrowheads="1"/>
                    </pic:cNvPicPr>
                  </pic:nvPicPr>
                  <pic:blipFill>
                    <a:blip r:embed="rId680"/>
                    <a:srcRect/>
                    <a:stretch>
                      <a:fillRect/>
                    </a:stretch>
                  </pic:blipFill>
                  <pic:spPr bwMode="auto">
                    <a:xfrm>
                      <a:off x="0" y="0"/>
                      <a:ext cx="63500" cy="417195"/>
                    </a:xfrm>
                    <a:prstGeom prst="rect">
                      <a:avLst/>
                    </a:prstGeom>
                    <a:noFill/>
                  </pic:spPr>
                </pic:pic>
              </a:graphicData>
            </a:graphic>
          </wp:anchor>
        </w:drawing>
      </w:r>
      <w:r>
        <w:rPr>
          <w:noProof/>
          <w:sz w:val="20"/>
          <w:szCs w:val="20"/>
        </w:rPr>
        <w:drawing>
          <wp:anchor distT="0" distB="0" distL="114300" distR="114300" simplePos="0" relativeHeight="251983872" behindDoc="1" locked="0" layoutInCell="0" allowOverlap="1" wp14:anchorId="06FFA1EE" wp14:editId="17F3C968">
            <wp:simplePos x="0" y="0"/>
            <wp:positionH relativeFrom="column">
              <wp:posOffset>1756410</wp:posOffset>
            </wp:positionH>
            <wp:positionV relativeFrom="paragraph">
              <wp:posOffset>-48895</wp:posOffset>
            </wp:positionV>
            <wp:extent cx="63500" cy="417195"/>
            <wp:effectExtent l="0" t="0" r="0" b="0"/>
            <wp:wrapNone/>
            <wp:docPr id="1031" name="Picture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1"/>
                    <pic:cNvPicPr>
                      <a:picLocks noChangeAspect="1" noChangeArrowheads="1"/>
                    </pic:cNvPicPr>
                  </pic:nvPicPr>
                  <pic:blipFill>
                    <a:blip r:embed="rId681"/>
                    <a:srcRect/>
                    <a:stretch>
                      <a:fillRect/>
                    </a:stretch>
                  </pic:blipFill>
                  <pic:spPr bwMode="auto">
                    <a:xfrm>
                      <a:off x="0" y="0"/>
                      <a:ext cx="63500" cy="417195"/>
                    </a:xfrm>
                    <a:prstGeom prst="rect">
                      <a:avLst/>
                    </a:prstGeom>
                    <a:noFill/>
                  </pic:spPr>
                </pic:pic>
              </a:graphicData>
            </a:graphic>
          </wp:anchor>
        </w:drawing>
      </w:r>
      <w:r>
        <w:rPr>
          <w:noProof/>
          <w:sz w:val="20"/>
          <w:szCs w:val="20"/>
        </w:rPr>
        <w:drawing>
          <wp:anchor distT="0" distB="0" distL="114300" distR="114300" simplePos="0" relativeHeight="251984896" behindDoc="1" locked="0" layoutInCell="0" allowOverlap="1" wp14:anchorId="7E82591E" wp14:editId="69A1D8E5">
            <wp:simplePos x="0" y="0"/>
            <wp:positionH relativeFrom="column">
              <wp:posOffset>1882775</wp:posOffset>
            </wp:positionH>
            <wp:positionV relativeFrom="paragraph">
              <wp:posOffset>-48895</wp:posOffset>
            </wp:positionV>
            <wp:extent cx="63500" cy="417195"/>
            <wp:effectExtent l="0" t="0" r="0" b="0"/>
            <wp:wrapNone/>
            <wp:docPr id="1032" name="Picture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2"/>
                    <pic:cNvPicPr>
                      <a:picLocks noChangeAspect="1" noChangeArrowheads="1"/>
                    </pic:cNvPicPr>
                  </pic:nvPicPr>
                  <pic:blipFill>
                    <a:blip r:embed="rId682"/>
                    <a:srcRect/>
                    <a:stretch>
                      <a:fillRect/>
                    </a:stretch>
                  </pic:blipFill>
                  <pic:spPr bwMode="auto">
                    <a:xfrm>
                      <a:off x="0" y="0"/>
                      <a:ext cx="63500" cy="417195"/>
                    </a:xfrm>
                    <a:prstGeom prst="rect">
                      <a:avLst/>
                    </a:prstGeom>
                    <a:noFill/>
                  </pic:spPr>
                </pic:pic>
              </a:graphicData>
            </a:graphic>
          </wp:anchor>
        </w:drawing>
      </w:r>
      <w:r>
        <w:rPr>
          <w:noProof/>
          <w:sz w:val="20"/>
          <w:szCs w:val="20"/>
        </w:rPr>
        <w:drawing>
          <wp:anchor distT="0" distB="0" distL="114300" distR="114300" simplePos="0" relativeHeight="251985920" behindDoc="1" locked="0" layoutInCell="0" allowOverlap="1" wp14:anchorId="010AB2EB" wp14:editId="127EA02A">
            <wp:simplePos x="0" y="0"/>
            <wp:positionH relativeFrom="column">
              <wp:posOffset>2008505</wp:posOffset>
            </wp:positionH>
            <wp:positionV relativeFrom="paragraph">
              <wp:posOffset>-48895</wp:posOffset>
            </wp:positionV>
            <wp:extent cx="63500" cy="417195"/>
            <wp:effectExtent l="0" t="0" r="0" b="0"/>
            <wp:wrapNone/>
            <wp:docPr id="1033" name="Picture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3"/>
                    <pic:cNvPicPr>
                      <a:picLocks noChangeAspect="1" noChangeArrowheads="1"/>
                    </pic:cNvPicPr>
                  </pic:nvPicPr>
                  <pic:blipFill>
                    <a:blip r:embed="rId683"/>
                    <a:srcRect/>
                    <a:stretch>
                      <a:fillRect/>
                    </a:stretch>
                  </pic:blipFill>
                  <pic:spPr bwMode="auto">
                    <a:xfrm>
                      <a:off x="0" y="0"/>
                      <a:ext cx="63500" cy="417195"/>
                    </a:xfrm>
                    <a:prstGeom prst="rect">
                      <a:avLst/>
                    </a:prstGeom>
                    <a:noFill/>
                  </pic:spPr>
                </pic:pic>
              </a:graphicData>
            </a:graphic>
          </wp:anchor>
        </w:drawing>
      </w:r>
      <w:r>
        <w:rPr>
          <w:noProof/>
          <w:sz w:val="20"/>
          <w:szCs w:val="20"/>
        </w:rPr>
        <w:drawing>
          <wp:anchor distT="0" distB="0" distL="114300" distR="114300" simplePos="0" relativeHeight="251986944" behindDoc="1" locked="0" layoutInCell="0" allowOverlap="1" wp14:anchorId="1ED326FB" wp14:editId="258B213F">
            <wp:simplePos x="0" y="0"/>
            <wp:positionH relativeFrom="column">
              <wp:posOffset>2134870</wp:posOffset>
            </wp:positionH>
            <wp:positionV relativeFrom="paragraph">
              <wp:posOffset>-48895</wp:posOffset>
            </wp:positionV>
            <wp:extent cx="63500" cy="417195"/>
            <wp:effectExtent l="0" t="0" r="0" b="0"/>
            <wp:wrapNone/>
            <wp:docPr id="1034" name="Picture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4"/>
                    <pic:cNvPicPr>
                      <a:picLocks noChangeAspect="1" noChangeArrowheads="1"/>
                    </pic:cNvPicPr>
                  </pic:nvPicPr>
                  <pic:blipFill>
                    <a:blip r:embed="rId684"/>
                    <a:srcRect/>
                    <a:stretch>
                      <a:fillRect/>
                    </a:stretch>
                  </pic:blipFill>
                  <pic:spPr bwMode="auto">
                    <a:xfrm>
                      <a:off x="0" y="0"/>
                      <a:ext cx="63500" cy="417195"/>
                    </a:xfrm>
                    <a:prstGeom prst="rect">
                      <a:avLst/>
                    </a:prstGeom>
                    <a:noFill/>
                  </pic:spPr>
                </pic:pic>
              </a:graphicData>
            </a:graphic>
          </wp:anchor>
        </w:drawing>
      </w:r>
      <w:r>
        <w:rPr>
          <w:noProof/>
          <w:sz w:val="20"/>
          <w:szCs w:val="20"/>
        </w:rPr>
        <w:drawing>
          <wp:anchor distT="0" distB="0" distL="114300" distR="114300" simplePos="0" relativeHeight="251987968" behindDoc="1" locked="0" layoutInCell="0" allowOverlap="1" wp14:anchorId="6587369A" wp14:editId="0F46A9CC">
            <wp:simplePos x="0" y="0"/>
            <wp:positionH relativeFrom="column">
              <wp:posOffset>2260600</wp:posOffset>
            </wp:positionH>
            <wp:positionV relativeFrom="paragraph">
              <wp:posOffset>-48895</wp:posOffset>
            </wp:positionV>
            <wp:extent cx="63500" cy="417195"/>
            <wp:effectExtent l="0" t="0" r="0" b="0"/>
            <wp:wrapNone/>
            <wp:docPr id="1035" name="Picture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5"/>
                    <pic:cNvPicPr>
                      <a:picLocks noChangeAspect="1" noChangeArrowheads="1"/>
                    </pic:cNvPicPr>
                  </pic:nvPicPr>
                  <pic:blipFill>
                    <a:blip r:embed="rId684"/>
                    <a:srcRect/>
                    <a:stretch>
                      <a:fillRect/>
                    </a:stretch>
                  </pic:blipFill>
                  <pic:spPr bwMode="auto">
                    <a:xfrm>
                      <a:off x="0" y="0"/>
                      <a:ext cx="63500" cy="417195"/>
                    </a:xfrm>
                    <a:prstGeom prst="rect">
                      <a:avLst/>
                    </a:prstGeom>
                    <a:noFill/>
                  </pic:spPr>
                </pic:pic>
              </a:graphicData>
            </a:graphic>
          </wp:anchor>
        </w:drawing>
      </w:r>
      <w:r>
        <w:rPr>
          <w:noProof/>
          <w:sz w:val="20"/>
          <w:szCs w:val="20"/>
        </w:rPr>
        <w:drawing>
          <wp:anchor distT="0" distB="0" distL="114300" distR="114300" simplePos="0" relativeHeight="251988992" behindDoc="1" locked="0" layoutInCell="0" allowOverlap="1" wp14:anchorId="24ECABDC" wp14:editId="2689EBF8">
            <wp:simplePos x="0" y="0"/>
            <wp:positionH relativeFrom="column">
              <wp:posOffset>2386330</wp:posOffset>
            </wp:positionH>
            <wp:positionV relativeFrom="paragraph">
              <wp:posOffset>-48895</wp:posOffset>
            </wp:positionV>
            <wp:extent cx="63500" cy="417195"/>
            <wp:effectExtent l="0" t="0" r="0" b="0"/>
            <wp:wrapNone/>
            <wp:docPr id="1036" name="Picture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6"/>
                    <pic:cNvPicPr>
                      <a:picLocks noChangeAspect="1" noChangeArrowheads="1"/>
                    </pic:cNvPicPr>
                  </pic:nvPicPr>
                  <pic:blipFill>
                    <a:blip r:embed="rId685"/>
                    <a:srcRect/>
                    <a:stretch>
                      <a:fillRect/>
                    </a:stretch>
                  </pic:blipFill>
                  <pic:spPr bwMode="auto">
                    <a:xfrm>
                      <a:off x="0" y="0"/>
                      <a:ext cx="63500" cy="417195"/>
                    </a:xfrm>
                    <a:prstGeom prst="rect">
                      <a:avLst/>
                    </a:prstGeom>
                    <a:noFill/>
                  </pic:spPr>
                </pic:pic>
              </a:graphicData>
            </a:graphic>
          </wp:anchor>
        </w:drawing>
      </w:r>
      <w:r>
        <w:rPr>
          <w:noProof/>
          <w:sz w:val="20"/>
          <w:szCs w:val="20"/>
        </w:rPr>
        <w:drawing>
          <wp:anchor distT="0" distB="0" distL="114300" distR="114300" simplePos="0" relativeHeight="251990016" behindDoc="1" locked="0" layoutInCell="0" allowOverlap="1" wp14:anchorId="142E42CB" wp14:editId="4DC513FA">
            <wp:simplePos x="0" y="0"/>
            <wp:positionH relativeFrom="column">
              <wp:posOffset>2512695</wp:posOffset>
            </wp:positionH>
            <wp:positionV relativeFrom="paragraph">
              <wp:posOffset>-48895</wp:posOffset>
            </wp:positionV>
            <wp:extent cx="63500" cy="417195"/>
            <wp:effectExtent l="0" t="0" r="0" b="0"/>
            <wp:wrapNone/>
            <wp:docPr id="1037" name="Picture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7"/>
                    <pic:cNvPicPr>
                      <a:picLocks noChangeAspect="1" noChangeArrowheads="1"/>
                    </pic:cNvPicPr>
                  </pic:nvPicPr>
                  <pic:blipFill>
                    <a:blip r:embed="rId686"/>
                    <a:srcRect/>
                    <a:stretch>
                      <a:fillRect/>
                    </a:stretch>
                  </pic:blipFill>
                  <pic:spPr bwMode="auto">
                    <a:xfrm>
                      <a:off x="0" y="0"/>
                      <a:ext cx="63500" cy="417195"/>
                    </a:xfrm>
                    <a:prstGeom prst="rect">
                      <a:avLst/>
                    </a:prstGeom>
                    <a:noFill/>
                  </pic:spPr>
                </pic:pic>
              </a:graphicData>
            </a:graphic>
          </wp:anchor>
        </w:drawing>
      </w:r>
      <w:r>
        <w:rPr>
          <w:noProof/>
          <w:sz w:val="20"/>
          <w:szCs w:val="20"/>
        </w:rPr>
        <w:drawing>
          <wp:anchor distT="0" distB="0" distL="114300" distR="114300" simplePos="0" relativeHeight="251991040" behindDoc="1" locked="0" layoutInCell="0" allowOverlap="1" wp14:anchorId="1C9C3A6F" wp14:editId="307A7B48">
            <wp:simplePos x="0" y="0"/>
            <wp:positionH relativeFrom="column">
              <wp:posOffset>2638425</wp:posOffset>
            </wp:positionH>
            <wp:positionV relativeFrom="paragraph">
              <wp:posOffset>-48895</wp:posOffset>
            </wp:positionV>
            <wp:extent cx="63500" cy="417195"/>
            <wp:effectExtent l="0" t="0" r="0" b="0"/>
            <wp:wrapNone/>
            <wp:docPr id="1038" name="Picture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8"/>
                    <pic:cNvPicPr>
                      <a:picLocks noChangeAspect="1" noChangeArrowheads="1"/>
                    </pic:cNvPicPr>
                  </pic:nvPicPr>
                  <pic:blipFill>
                    <a:blip r:embed="rId687"/>
                    <a:srcRect/>
                    <a:stretch>
                      <a:fillRect/>
                    </a:stretch>
                  </pic:blipFill>
                  <pic:spPr bwMode="auto">
                    <a:xfrm>
                      <a:off x="0" y="0"/>
                      <a:ext cx="63500" cy="417195"/>
                    </a:xfrm>
                    <a:prstGeom prst="rect">
                      <a:avLst/>
                    </a:prstGeom>
                    <a:noFill/>
                  </pic:spPr>
                </pic:pic>
              </a:graphicData>
            </a:graphic>
          </wp:anchor>
        </w:drawing>
      </w:r>
      <w:r>
        <w:rPr>
          <w:noProof/>
          <w:sz w:val="20"/>
          <w:szCs w:val="20"/>
        </w:rPr>
        <w:drawing>
          <wp:anchor distT="0" distB="0" distL="114300" distR="114300" simplePos="0" relativeHeight="251992064" behindDoc="1" locked="0" layoutInCell="0" allowOverlap="1" wp14:anchorId="65D85385" wp14:editId="3708F167">
            <wp:simplePos x="0" y="0"/>
            <wp:positionH relativeFrom="column">
              <wp:posOffset>2764790</wp:posOffset>
            </wp:positionH>
            <wp:positionV relativeFrom="paragraph">
              <wp:posOffset>-48895</wp:posOffset>
            </wp:positionV>
            <wp:extent cx="63500" cy="417195"/>
            <wp:effectExtent l="0" t="0" r="0" b="0"/>
            <wp:wrapNone/>
            <wp:docPr id="1039" name="Picture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9"/>
                    <pic:cNvPicPr>
                      <a:picLocks noChangeAspect="1" noChangeArrowheads="1"/>
                    </pic:cNvPicPr>
                  </pic:nvPicPr>
                  <pic:blipFill>
                    <a:blip r:embed="rId688"/>
                    <a:srcRect/>
                    <a:stretch>
                      <a:fillRect/>
                    </a:stretch>
                  </pic:blipFill>
                  <pic:spPr bwMode="auto">
                    <a:xfrm>
                      <a:off x="0" y="0"/>
                      <a:ext cx="63500" cy="417195"/>
                    </a:xfrm>
                    <a:prstGeom prst="rect">
                      <a:avLst/>
                    </a:prstGeom>
                    <a:noFill/>
                  </pic:spPr>
                </pic:pic>
              </a:graphicData>
            </a:graphic>
          </wp:anchor>
        </w:drawing>
      </w:r>
      <w:r>
        <w:rPr>
          <w:noProof/>
          <w:sz w:val="20"/>
          <w:szCs w:val="20"/>
        </w:rPr>
        <w:drawing>
          <wp:anchor distT="0" distB="0" distL="114300" distR="114300" simplePos="0" relativeHeight="251993088" behindDoc="1" locked="0" layoutInCell="0" allowOverlap="1" wp14:anchorId="6D21DF52" wp14:editId="47814400">
            <wp:simplePos x="0" y="0"/>
            <wp:positionH relativeFrom="column">
              <wp:posOffset>2890520</wp:posOffset>
            </wp:positionH>
            <wp:positionV relativeFrom="paragraph">
              <wp:posOffset>-48895</wp:posOffset>
            </wp:positionV>
            <wp:extent cx="63500" cy="417195"/>
            <wp:effectExtent l="0" t="0" r="0" b="0"/>
            <wp:wrapNone/>
            <wp:docPr id="1040" name="Picture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0"/>
                    <pic:cNvPicPr>
                      <a:picLocks noChangeAspect="1" noChangeArrowheads="1"/>
                    </pic:cNvPicPr>
                  </pic:nvPicPr>
                  <pic:blipFill>
                    <a:blip r:embed="rId689"/>
                    <a:srcRect/>
                    <a:stretch>
                      <a:fillRect/>
                    </a:stretch>
                  </pic:blipFill>
                  <pic:spPr bwMode="auto">
                    <a:xfrm>
                      <a:off x="0" y="0"/>
                      <a:ext cx="63500" cy="417195"/>
                    </a:xfrm>
                    <a:prstGeom prst="rect">
                      <a:avLst/>
                    </a:prstGeom>
                    <a:noFill/>
                  </pic:spPr>
                </pic:pic>
              </a:graphicData>
            </a:graphic>
          </wp:anchor>
        </w:drawing>
      </w:r>
      <w:r>
        <w:rPr>
          <w:noProof/>
          <w:sz w:val="20"/>
          <w:szCs w:val="20"/>
        </w:rPr>
        <w:drawing>
          <wp:anchor distT="0" distB="0" distL="114300" distR="114300" simplePos="0" relativeHeight="251994112" behindDoc="1" locked="0" layoutInCell="0" allowOverlap="1" wp14:anchorId="451A8D8A" wp14:editId="26B4C34C">
            <wp:simplePos x="0" y="0"/>
            <wp:positionH relativeFrom="column">
              <wp:posOffset>3016250</wp:posOffset>
            </wp:positionH>
            <wp:positionV relativeFrom="paragraph">
              <wp:posOffset>-48895</wp:posOffset>
            </wp:positionV>
            <wp:extent cx="63500" cy="417195"/>
            <wp:effectExtent l="0" t="0" r="0" b="0"/>
            <wp:wrapNone/>
            <wp:docPr id="1041" name="Picture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1"/>
                    <pic:cNvPicPr>
                      <a:picLocks noChangeAspect="1" noChangeArrowheads="1"/>
                    </pic:cNvPicPr>
                  </pic:nvPicPr>
                  <pic:blipFill>
                    <a:blip r:embed="rId684"/>
                    <a:srcRect/>
                    <a:stretch>
                      <a:fillRect/>
                    </a:stretch>
                  </pic:blipFill>
                  <pic:spPr bwMode="auto">
                    <a:xfrm>
                      <a:off x="0" y="0"/>
                      <a:ext cx="63500" cy="417195"/>
                    </a:xfrm>
                    <a:prstGeom prst="rect">
                      <a:avLst/>
                    </a:prstGeom>
                    <a:noFill/>
                  </pic:spPr>
                </pic:pic>
              </a:graphicData>
            </a:graphic>
          </wp:anchor>
        </w:drawing>
      </w:r>
      <w:r>
        <w:rPr>
          <w:noProof/>
          <w:sz w:val="20"/>
          <w:szCs w:val="20"/>
        </w:rPr>
        <w:drawing>
          <wp:anchor distT="0" distB="0" distL="114300" distR="114300" simplePos="0" relativeHeight="251995136" behindDoc="1" locked="0" layoutInCell="0" allowOverlap="1" wp14:anchorId="7FB4FE1E" wp14:editId="5D85B7FD">
            <wp:simplePos x="0" y="0"/>
            <wp:positionH relativeFrom="column">
              <wp:posOffset>3142615</wp:posOffset>
            </wp:positionH>
            <wp:positionV relativeFrom="paragraph">
              <wp:posOffset>-48895</wp:posOffset>
            </wp:positionV>
            <wp:extent cx="63500" cy="417195"/>
            <wp:effectExtent l="0" t="0" r="0" b="0"/>
            <wp:wrapNone/>
            <wp:docPr id="1042" name="Picture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2"/>
                    <pic:cNvPicPr>
                      <a:picLocks noChangeAspect="1" noChangeArrowheads="1"/>
                    </pic:cNvPicPr>
                  </pic:nvPicPr>
                  <pic:blipFill>
                    <a:blip r:embed="rId690"/>
                    <a:srcRect/>
                    <a:stretch>
                      <a:fillRect/>
                    </a:stretch>
                  </pic:blipFill>
                  <pic:spPr bwMode="auto">
                    <a:xfrm>
                      <a:off x="0" y="0"/>
                      <a:ext cx="63500" cy="417195"/>
                    </a:xfrm>
                    <a:prstGeom prst="rect">
                      <a:avLst/>
                    </a:prstGeom>
                    <a:noFill/>
                  </pic:spPr>
                </pic:pic>
              </a:graphicData>
            </a:graphic>
          </wp:anchor>
        </w:drawing>
      </w:r>
      <w:r>
        <w:rPr>
          <w:noProof/>
          <w:sz w:val="20"/>
          <w:szCs w:val="20"/>
        </w:rPr>
        <w:drawing>
          <wp:anchor distT="0" distB="0" distL="114300" distR="114300" simplePos="0" relativeHeight="251996160" behindDoc="1" locked="0" layoutInCell="0" allowOverlap="1" wp14:anchorId="6DF03EBF" wp14:editId="34A41D6C">
            <wp:simplePos x="0" y="0"/>
            <wp:positionH relativeFrom="column">
              <wp:posOffset>3268345</wp:posOffset>
            </wp:positionH>
            <wp:positionV relativeFrom="paragraph">
              <wp:posOffset>-48895</wp:posOffset>
            </wp:positionV>
            <wp:extent cx="63500" cy="417195"/>
            <wp:effectExtent l="0" t="0" r="0" b="0"/>
            <wp:wrapNone/>
            <wp:docPr id="1043" name="Picture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3"/>
                    <pic:cNvPicPr>
                      <a:picLocks noChangeAspect="1" noChangeArrowheads="1"/>
                    </pic:cNvPicPr>
                  </pic:nvPicPr>
                  <pic:blipFill>
                    <a:blip r:embed="rId691"/>
                    <a:srcRect/>
                    <a:stretch>
                      <a:fillRect/>
                    </a:stretch>
                  </pic:blipFill>
                  <pic:spPr bwMode="auto">
                    <a:xfrm>
                      <a:off x="0" y="0"/>
                      <a:ext cx="63500" cy="417195"/>
                    </a:xfrm>
                    <a:prstGeom prst="rect">
                      <a:avLst/>
                    </a:prstGeom>
                    <a:noFill/>
                  </pic:spPr>
                </pic:pic>
              </a:graphicData>
            </a:graphic>
          </wp:anchor>
        </w:drawing>
      </w:r>
      <w:r>
        <w:rPr>
          <w:noProof/>
          <w:sz w:val="20"/>
          <w:szCs w:val="20"/>
        </w:rPr>
        <w:drawing>
          <wp:anchor distT="0" distB="0" distL="114300" distR="114300" simplePos="0" relativeHeight="251997184" behindDoc="1" locked="0" layoutInCell="0" allowOverlap="1" wp14:anchorId="170991C7" wp14:editId="652A3517">
            <wp:simplePos x="0" y="0"/>
            <wp:positionH relativeFrom="column">
              <wp:posOffset>3394075</wp:posOffset>
            </wp:positionH>
            <wp:positionV relativeFrom="paragraph">
              <wp:posOffset>-48895</wp:posOffset>
            </wp:positionV>
            <wp:extent cx="63500" cy="417195"/>
            <wp:effectExtent l="0" t="0" r="0" b="0"/>
            <wp:wrapNone/>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4"/>
                    <pic:cNvPicPr>
                      <a:picLocks noChangeAspect="1" noChangeArrowheads="1"/>
                    </pic:cNvPicPr>
                  </pic:nvPicPr>
                  <pic:blipFill>
                    <a:blip r:embed="rId684"/>
                    <a:srcRect/>
                    <a:stretch>
                      <a:fillRect/>
                    </a:stretch>
                  </pic:blipFill>
                  <pic:spPr bwMode="auto">
                    <a:xfrm>
                      <a:off x="0" y="0"/>
                      <a:ext cx="63500" cy="417195"/>
                    </a:xfrm>
                    <a:prstGeom prst="rect">
                      <a:avLst/>
                    </a:prstGeom>
                    <a:noFill/>
                  </pic:spPr>
                </pic:pic>
              </a:graphicData>
            </a:graphic>
          </wp:anchor>
        </w:drawing>
      </w:r>
      <w:r>
        <w:rPr>
          <w:noProof/>
          <w:sz w:val="20"/>
          <w:szCs w:val="20"/>
        </w:rPr>
        <w:drawing>
          <wp:anchor distT="0" distB="0" distL="114300" distR="114300" simplePos="0" relativeHeight="251998208" behindDoc="1" locked="0" layoutInCell="0" allowOverlap="1" wp14:anchorId="1F439D3B" wp14:editId="7FF3AD28">
            <wp:simplePos x="0" y="0"/>
            <wp:positionH relativeFrom="column">
              <wp:posOffset>3520440</wp:posOffset>
            </wp:positionH>
            <wp:positionV relativeFrom="paragraph">
              <wp:posOffset>-48895</wp:posOffset>
            </wp:positionV>
            <wp:extent cx="63500" cy="417195"/>
            <wp:effectExtent l="0" t="0" r="0" b="0"/>
            <wp:wrapNone/>
            <wp:docPr id="1045" name="Picture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5"/>
                    <pic:cNvPicPr>
                      <a:picLocks noChangeAspect="1" noChangeArrowheads="1"/>
                    </pic:cNvPicPr>
                  </pic:nvPicPr>
                  <pic:blipFill>
                    <a:blip r:embed="rId684"/>
                    <a:srcRect/>
                    <a:stretch>
                      <a:fillRect/>
                    </a:stretch>
                  </pic:blipFill>
                  <pic:spPr bwMode="auto">
                    <a:xfrm>
                      <a:off x="0" y="0"/>
                      <a:ext cx="63500" cy="417195"/>
                    </a:xfrm>
                    <a:prstGeom prst="rect">
                      <a:avLst/>
                    </a:prstGeom>
                    <a:noFill/>
                  </pic:spPr>
                </pic:pic>
              </a:graphicData>
            </a:graphic>
          </wp:anchor>
        </w:drawing>
      </w:r>
      <w:r>
        <w:rPr>
          <w:noProof/>
          <w:sz w:val="20"/>
          <w:szCs w:val="20"/>
        </w:rPr>
        <w:drawing>
          <wp:anchor distT="0" distB="0" distL="114300" distR="114300" simplePos="0" relativeHeight="251999232" behindDoc="1" locked="0" layoutInCell="0" allowOverlap="1" wp14:anchorId="4246D7BC" wp14:editId="32CF190B">
            <wp:simplePos x="0" y="0"/>
            <wp:positionH relativeFrom="column">
              <wp:posOffset>3646170</wp:posOffset>
            </wp:positionH>
            <wp:positionV relativeFrom="paragraph">
              <wp:posOffset>-48895</wp:posOffset>
            </wp:positionV>
            <wp:extent cx="63500" cy="417195"/>
            <wp:effectExtent l="0" t="0" r="0" b="0"/>
            <wp:wrapNone/>
            <wp:docPr id="1046" name="Picture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6"/>
                    <pic:cNvPicPr>
                      <a:picLocks noChangeAspect="1" noChangeArrowheads="1"/>
                    </pic:cNvPicPr>
                  </pic:nvPicPr>
                  <pic:blipFill>
                    <a:blip r:embed="rId692"/>
                    <a:srcRect/>
                    <a:stretch>
                      <a:fillRect/>
                    </a:stretch>
                  </pic:blipFill>
                  <pic:spPr bwMode="auto">
                    <a:xfrm>
                      <a:off x="0" y="0"/>
                      <a:ext cx="63500" cy="417195"/>
                    </a:xfrm>
                    <a:prstGeom prst="rect">
                      <a:avLst/>
                    </a:prstGeom>
                    <a:noFill/>
                  </pic:spPr>
                </pic:pic>
              </a:graphicData>
            </a:graphic>
          </wp:anchor>
        </w:drawing>
      </w:r>
      <w:r>
        <w:rPr>
          <w:noProof/>
          <w:sz w:val="20"/>
          <w:szCs w:val="20"/>
        </w:rPr>
        <w:drawing>
          <wp:anchor distT="0" distB="0" distL="114300" distR="114300" simplePos="0" relativeHeight="252000256" behindDoc="1" locked="0" layoutInCell="0" allowOverlap="1" wp14:anchorId="4E009B5A" wp14:editId="0854BC2B">
            <wp:simplePos x="0" y="0"/>
            <wp:positionH relativeFrom="column">
              <wp:posOffset>3772535</wp:posOffset>
            </wp:positionH>
            <wp:positionV relativeFrom="paragraph">
              <wp:posOffset>-48895</wp:posOffset>
            </wp:positionV>
            <wp:extent cx="63500" cy="417195"/>
            <wp:effectExtent l="0" t="0" r="0" b="0"/>
            <wp:wrapNone/>
            <wp:docPr id="1047" name="Picture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7"/>
                    <pic:cNvPicPr>
                      <a:picLocks noChangeAspect="1" noChangeArrowheads="1"/>
                    </pic:cNvPicPr>
                  </pic:nvPicPr>
                  <pic:blipFill>
                    <a:blip r:embed="rId693"/>
                    <a:srcRect/>
                    <a:stretch>
                      <a:fillRect/>
                    </a:stretch>
                  </pic:blipFill>
                  <pic:spPr bwMode="auto">
                    <a:xfrm>
                      <a:off x="0" y="0"/>
                      <a:ext cx="63500" cy="417195"/>
                    </a:xfrm>
                    <a:prstGeom prst="rect">
                      <a:avLst/>
                    </a:prstGeom>
                    <a:noFill/>
                  </pic:spPr>
                </pic:pic>
              </a:graphicData>
            </a:graphic>
          </wp:anchor>
        </w:drawing>
      </w:r>
      <w:r>
        <w:rPr>
          <w:noProof/>
          <w:sz w:val="20"/>
          <w:szCs w:val="20"/>
        </w:rPr>
        <w:drawing>
          <wp:anchor distT="0" distB="0" distL="114300" distR="114300" simplePos="0" relativeHeight="252001280" behindDoc="1" locked="0" layoutInCell="0" allowOverlap="1" wp14:anchorId="35C36363" wp14:editId="23C8956C">
            <wp:simplePos x="0" y="0"/>
            <wp:positionH relativeFrom="column">
              <wp:posOffset>3898265</wp:posOffset>
            </wp:positionH>
            <wp:positionV relativeFrom="paragraph">
              <wp:posOffset>-48895</wp:posOffset>
            </wp:positionV>
            <wp:extent cx="63500" cy="417195"/>
            <wp:effectExtent l="0" t="0" r="0" b="0"/>
            <wp:wrapNone/>
            <wp:docPr id="1048" name="Picture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8"/>
                    <pic:cNvPicPr>
                      <a:picLocks noChangeAspect="1" noChangeArrowheads="1"/>
                    </pic:cNvPicPr>
                  </pic:nvPicPr>
                  <pic:blipFill>
                    <a:blip r:embed="rId694"/>
                    <a:srcRect/>
                    <a:stretch>
                      <a:fillRect/>
                    </a:stretch>
                  </pic:blipFill>
                  <pic:spPr bwMode="auto">
                    <a:xfrm>
                      <a:off x="0" y="0"/>
                      <a:ext cx="63500" cy="417195"/>
                    </a:xfrm>
                    <a:prstGeom prst="rect">
                      <a:avLst/>
                    </a:prstGeom>
                    <a:noFill/>
                  </pic:spPr>
                </pic:pic>
              </a:graphicData>
            </a:graphic>
          </wp:anchor>
        </w:drawing>
      </w:r>
      <w:r>
        <w:rPr>
          <w:noProof/>
          <w:sz w:val="20"/>
          <w:szCs w:val="20"/>
        </w:rPr>
        <w:drawing>
          <wp:anchor distT="0" distB="0" distL="114300" distR="114300" simplePos="0" relativeHeight="252002304" behindDoc="1" locked="0" layoutInCell="0" allowOverlap="1" wp14:anchorId="61191C82" wp14:editId="1B67A3FC">
            <wp:simplePos x="0" y="0"/>
            <wp:positionH relativeFrom="column">
              <wp:posOffset>4023995</wp:posOffset>
            </wp:positionH>
            <wp:positionV relativeFrom="paragraph">
              <wp:posOffset>-48895</wp:posOffset>
            </wp:positionV>
            <wp:extent cx="63500" cy="417195"/>
            <wp:effectExtent l="0" t="0" r="0" b="0"/>
            <wp:wrapNone/>
            <wp:docPr id="1049" name="Picture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9"/>
                    <pic:cNvPicPr>
                      <a:picLocks noChangeAspect="1" noChangeArrowheads="1"/>
                    </pic:cNvPicPr>
                  </pic:nvPicPr>
                  <pic:blipFill>
                    <a:blip r:embed="rId695"/>
                    <a:srcRect/>
                    <a:stretch>
                      <a:fillRect/>
                    </a:stretch>
                  </pic:blipFill>
                  <pic:spPr bwMode="auto">
                    <a:xfrm>
                      <a:off x="0" y="0"/>
                      <a:ext cx="63500" cy="417195"/>
                    </a:xfrm>
                    <a:prstGeom prst="rect">
                      <a:avLst/>
                    </a:prstGeom>
                    <a:noFill/>
                  </pic:spPr>
                </pic:pic>
              </a:graphicData>
            </a:graphic>
          </wp:anchor>
        </w:drawing>
      </w:r>
      <w:r>
        <w:rPr>
          <w:noProof/>
          <w:sz w:val="20"/>
          <w:szCs w:val="20"/>
        </w:rPr>
        <w:drawing>
          <wp:anchor distT="0" distB="0" distL="114300" distR="114300" simplePos="0" relativeHeight="252003328" behindDoc="1" locked="0" layoutInCell="0" allowOverlap="1" wp14:anchorId="720ABE94" wp14:editId="213E3146">
            <wp:simplePos x="0" y="0"/>
            <wp:positionH relativeFrom="column">
              <wp:posOffset>4150360</wp:posOffset>
            </wp:positionH>
            <wp:positionV relativeFrom="paragraph">
              <wp:posOffset>-48895</wp:posOffset>
            </wp:positionV>
            <wp:extent cx="63500" cy="417195"/>
            <wp:effectExtent l="0" t="0" r="0" b="0"/>
            <wp:wrapNone/>
            <wp:docPr id="1050" name="Picture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0"/>
                    <pic:cNvPicPr>
                      <a:picLocks noChangeAspect="1" noChangeArrowheads="1"/>
                    </pic:cNvPicPr>
                  </pic:nvPicPr>
                  <pic:blipFill>
                    <a:blip r:embed="rId696"/>
                    <a:srcRect/>
                    <a:stretch>
                      <a:fillRect/>
                    </a:stretch>
                  </pic:blipFill>
                  <pic:spPr bwMode="auto">
                    <a:xfrm>
                      <a:off x="0" y="0"/>
                      <a:ext cx="63500" cy="417195"/>
                    </a:xfrm>
                    <a:prstGeom prst="rect">
                      <a:avLst/>
                    </a:prstGeom>
                    <a:noFill/>
                  </pic:spPr>
                </pic:pic>
              </a:graphicData>
            </a:graphic>
          </wp:anchor>
        </w:drawing>
      </w:r>
      <w:r>
        <w:rPr>
          <w:noProof/>
          <w:sz w:val="20"/>
          <w:szCs w:val="20"/>
        </w:rPr>
        <w:drawing>
          <wp:anchor distT="0" distB="0" distL="114300" distR="114300" simplePos="0" relativeHeight="252004352" behindDoc="1" locked="0" layoutInCell="0" allowOverlap="1" wp14:anchorId="69F5077E" wp14:editId="782D6E65">
            <wp:simplePos x="0" y="0"/>
            <wp:positionH relativeFrom="column">
              <wp:posOffset>4276090</wp:posOffset>
            </wp:positionH>
            <wp:positionV relativeFrom="paragraph">
              <wp:posOffset>-48895</wp:posOffset>
            </wp:positionV>
            <wp:extent cx="63500" cy="417195"/>
            <wp:effectExtent l="0" t="0" r="0" b="0"/>
            <wp:wrapNone/>
            <wp:docPr id="1051" name="Pictur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1"/>
                    <pic:cNvPicPr>
                      <a:picLocks noChangeAspect="1" noChangeArrowheads="1"/>
                    </pic:cNvPicPr>
                  </pic:nvPicPr>
                  <pic:blipFill>
                    <a:blip r:embed="rId697"/>
                    <a:srcRect/>
                    <a:stretch>
                      <a:fillRect/>
                    </a:stretch>
                  </pic:blipFill>
                  <pic:spPr bwMode="auto">
                    <a:xfrm>
                      <a:off x="0" y="0"/>
                      <a:ext cx="63500" cy="417195"/>
                    </a:xfrm>
                    <a:prstGeom prst="rect">
                      <a:avLst/>
                    </a:prstGeom>
                    <a:noFill/>
                  </pic:spPr>
                </pic:pic>
              </a:graphicData>
            </a:graphic>
          </wp:anchor>
        </w:drawing>
      </w:r>
      <w:r>
        <w:rPr>
          <w:noProof/>
          <w:sz w:val="20"/>
          <w:szCs w:val="20"/>
        </w:rPr>
        <w:drawing>
          <wp:anchor distT="0" distB="0" distL="114300" distR="114300" simplePos="0" relativeHeight="252005376" behindDoc="1" locked="0" layoutInCell="0" allowOverlap="1" wp14:anchorId="01F1220A" wp14:editId="1AB38B2A">
            <wp:simplePos x="0" y="0"/>
            <wp:positionH relativeFrom="column">
              <wp:posOffset>4401820</wp:posOffset>
            </wp:positionH>
            <wp:positionV relativeFrom="paragraph">
              <wp:posOffset>-48895</wp:posOffset>
            </wp:positionV>
            <wp:extent cx="63500" cy="417195"/>
            <wp:effectExtent l="0" t="0" r="0" b="0"/>
            <wp:wrapNone/>
            <wp:docPr id="1052" name="Picture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2"/>
                    <pic:cNvPicPr>
                      <a:picLocks noChangeAspect="1" noChangeArrowheads="1"/>
                    </pic:cNvPicPr>
                  </pic:nvPicPr>
                  <pic:blipFill>
                    <a:blip r:embed="rId698"/>
                    <a:srcRect/>
                    <a:stretch>
                      <a:fillRect/>
                    </a:stretch>
                  </pic:blipFill>
                  <pic:spPr bwMode="auto">
                    <a:xfrm>
                      <a:off x="0" y="0"/>
                      <a:ext cx="63500" cy="417195"/>
                    </a:xfrm>
                    <a:prstGeom prst="rect">
                      <a:avLst/>
                    </a:prstGeom>
                    <a:noFill/>
                  </pic:spPr>
                </pic:pic>
              </a:graphicData>
            </a:graphic>
          </wp:anchor>
        </w:drawing>
      </w:r>
      <w:r>
        <w:rPr>
          <w:noProof/>
          <w:sz w:val="20"/>
          <w:szCs w:val="20"/>
        </w:rPr>
        <w:drawing>
          <wp:anchor distT="0" distB="0" distL="114300" distR="114300" simplePos="0" relativeHeight="252006400" behindDoc="1" locked="0" layoutInCell="0" allowOverlap="1" wp14:anchorId="74EE8035" wp14:editId="7CB959B3">
            <wp:simplePos x="0" y="0"/>
            <wp:positionH relativeFrom="column">
              <wp:posOffset>4528185</wp:posOffset>
            </wp:positionH>
            <wp:positionV relativeFrom="paragraph">
              <wp:posOffset>-48895</wp:posOffset>
            </wp:positionV>
            <wp:extent cx="63500" cy="417195"/>
            <wp:effectExtent l="0" t="0" r="0" b="0"/>
            <wp:wrapNone/>
            <wp:docPr id="1053" name="Picture 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3"/>
                    <pic:cNvPicPr>
                      <a:picLocks noChangeAspect="1" noChangeArrowheads="1"/>
                    </pic:cNvPicPr>
                  </pic:nvPicPr>
                  <pic:blipFill>
                    <a:blip r:embed="rId699"/>
                    <a:srcRect/>
                    <a:stretch>
                      <a:fillRect/>
                    </a:stretch>
                  </pic:blipFill>
                  <pic:spPr bwMode="auto">
                    <a:xfrm>
                      <a:off x="0" y="0"/>
                      <a:ext cx="63500" cy="417195"/>
                    </a:xfrm>
                    <a:prstGeom prst="rect">
                      <a:avLst/>
                    </a:prstGeom>
                    <a:noFill/>
                  </pic:spPr>
                </pic:pic>
              </a:graphicData>
            </a:graphic>
          </wp:anchor>
        </w:drawing>
      </w:r>
      <w:r>
        <w:rPr>
          <w:noProof/>
          <w:sz w:val="20"/>
          <w:szCs w:val="20"/>
        </w:rPr>
        <w:drawing>
          <wp:anchor distT="0" distB="0" distL="114300" distR="114300" simplePos="0" relativeHeight="252007424" behindDoc="1" locked="0" layoutInCell="0" allowOverlap="1" wp14:anchorId="6DB33052" wp14:editId="0E51A337">
            <wp:simplePos x="0" y="0"/>
            <wp:positionH relativeFrom="column">
              <wp:posOffset>4653915</wp:posOffset>
            </wp:positionH>
            <wp:positionV relativeFrom="paragraph">
              <wp:posOffset>-48895</wp:posOffset>
            </wp:positionV>
            <wp:extent cx="63500" cy="417195"/>
            <wp:effectExtent l="0" t="0" r="0" b="0"/>
            <wp:wrapNone/>
            <wp:docPr id="1054" name="Picture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4"/>
                    <pic:cNvPicPr>
                      <a:picLocks noChangeAspect="1" noChangeArrowheads="1"/>
                    </pic:cNvPicPr>
                  </pic:nvPicPr>
                  <pic:blipFill>
                    <a:blip r:embed="rId700"/>
                    <a:srcRect/>
                    <a:stretch>
                      <a:fillRect/>
                    </a:stretch>
                  </pic:blipFill>
                  <pic:spPr bwMode="auto">
                    <a:xfrm>
                      <a:off x="0" y="0"/>
                      <a:ext cx="63500" cy="417195"/>
                    </a:xfrm>
                    <a:prstGeom prst="rect">
                      <a:avLst/>
                    </a:prstGeom>
                    <a:noFill/>
                  </pic:spPr>
                </pic:pic>
              </a:graphicData>
            </a:graphic>
          </wp:anchor>
        </w:drawing>
      </w:r>
      <w:r>
        <w:rPr>
          <w:noProof/>
          <w:sz w:val="20"/>
          <w:szCs w:val="20"/>
        </w:rPr>
        <w:drawing>
          <wp:anchor distT="0" distB="0" distL="114300" distR="114300" simplePos="0" relativeHeight="252008448" behindDoc="1" locked="0" layoutInCell="0" allowOverlap="1" wp14:anchorId="6CEF3E55" wp14:editId="31373C6A">
            <wp:simplePos x="0" y="0"/>
            <wp:positionH relativeFrom="column">
              <wp:posOffset>4780280</wp:posOffset>
            </wp:positionH>
            <wp:positionV relativeFrom="paragraph">
              <wp:posOffset>-48895</wp:posOffset>
            </wp:positionV>
            <wp:extent cx="63500" cy="417195"/>
            <wp:effectExtent l="0" t="0" r="0" b="0"/>
            <wp:wrapNone/>
            <wp:docPr id="1055" name="Picture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5"/>
                    <pic:cNvPicPr>
                      <a:picLocks noChangeAspect="1" noChangeArrowheads="1"/>
                    </pic:cNvPicPr>
                  </pic:nvPicPr>
                  <pic:blipFill>
                    <a:blip r:embed="rId701"/>
                    <a:srcRect/>
                    <a:stretch>
                      <a:fillRect/>
                    </a:stretch>
                  </pic:blipFill>
                  <pic:spPr bwMode="auto">
                    <a:xfrm>
                      <a:off x="0" y="0"/>
                      <a:ext cx="63500" cy="417195"/>
                    </a:xfrm>
                    <a:prstGeom prst="rect">
                      <a:avLst/>
                    </a:prstGeom>
                    <a:noFill/>
                  </pic:spPr>
                </pic:pic>
              </a:graphicData>
            </a:graphic>
          </wp:anchor>
        </w:drawing>
      </w:r>
      <w:r>
        <w:rPr>
          <w:noProof/>
          <w:sz w:val="20"/>
          <w:szCs w:val="20"/>
        </w:rPr>
        <w:drawing>
          <wp:anchor distT="0" distB="0" distL="114300" distR="114300" simplePos="0" relativeHeight="252009472" behindDoc="1" locked="0" layoutInCell="0" allowOverlap="1" wp14:anchorId="2F1579F6" wp14:editId="65F4A8D5">
            <wp:simplePos x="0" y="0"/>
            <wp:positionH relativeFrom="column">
              <wp:posOffset>4906010</wp:posOffset>
            </wp:positionH>
            <wp:positionV relativeFrom="paragraph">
              <wp:posOffset>-48895</wp:posOffset>
            </wp:positionV>
            <wp:extent cx="63500" cy="417195"/>
            <wp:effectExtent l="0" t="0" r="0" b="0"/>
            <wp:wrapNone/>
            <wp:docPr id="1056" name="Picture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6"/>
                    <pic:cNvPicPr>
                      <a:picLocks noChangeAspect="1" noChangeArrowheads="1"/>
                    </pic:cNvPicPr>
                  </pic:nvPicPr>
                  <pic:blipFill>
                    <a:blip r:embed="rId702"/>
                    <a:srcRect/>
                    <a:stretch>
                      <a:fillRect/>
                    </a:stretch>
                  </pic:blipFill>
                  <pic:spPr bwMode="auto">
                    <a:xfrm>
                      <a:off x="0" y="0"/>
                      <a:ext cx="63500" cy="417195"/>
                    </a:xfrm>
                    <a:prstGeom prst="rect">
                      <a:avLst/>
                    </a:prstGeom>
                    <a:noFill/>
                  </pic:spPr>
                </pic:pic>
              </a:graphicData>
            </a:graphic>
          </wp:anchor>
        </w:drawing>
      </w:r>
      <w:r>
        <w:rPr>
          <w:noProof/>
          <w:sz w:val="20"/>
          <w:szCs w:val="20"/>
        </w:rPr>
        <w:drawing>
          <wp:anchor distT="0" distB="0" distL="114300" distR="114300" simplePos="0" relativeHeight="252010496" behindDoc="1" locked="0" layoutInCell="0" allowOverlap="1" wp14:anchorId="75FDE4BE" wp14:editId="283D4669">
            <wp:simplePos x="0" y="0"/>
            <wp:positionH relativeFrom="column">
              <wp:posOffset>5031740</wp:posOffset>
            </wp:positionH>
            <wp:positionV relativeFrom="paragraph">
              <wp:posOffset>-48895</wp:posOffset>
            </wp:positionV>
            <wp:extent cx="63500" cy="417195"/>
            <wp:effectExtent l="0" t="0" r="0" b="0"/>
            <wp:wrapNone/>
            <wp:docPr id="1057" name="Picture 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7"/>
                    <pic:cNvPicPr>
                      <a:picLocks noChangeAspect="1" noChangeArrowheads="1"/>
                    </pic:cNvPicPr>
                  </pic:nvPicPr>
                  <pic:blipFill>
                    <a:blip r:embed="rId703"/>
                    <a:srcRect/>
                    <a:stretch>
                      <a:fillRect/>
                    </a:stretch>
                  </pic:blipFill>
                  <pic:spPr bwMode="auto">
                    <a:xfrm>
                      <a:off x="0" y="0"/>
                      <a:ext cx="63500" cy="417195"/>
                    </a:xfrm>
                    <a:prstGeom prst="rect">
                      <a:avLst/>
                    </a:prstGeom>
                    <a:noFill/>
                  </pic:spPr>
                </pic:pic>
              </a:graphicData>
            </a:graphic>
          </wp:anchor>
        </w:drawing>
      </w:r>
      <w:r>
        <w:rPr>
          <w:noProof/>
          <w:sz w:val="20"/>
          <w:szCs w:val="20"/>
        </w:rPr>
        <w:drawing>
          <wp:anchor distT="0" distB="0" distL="114300" distR="114300" simplePos="0" relativeHeight="252011520" behindDoc="1" locked="0" layoutInCell="0" allowOverlap="1" wp14:anchorId="51C2E783" wp14:editId="3D385D5D">
            <wp:simplePos x="0" y="0"/>
            <wp:positionH relativeFrom="column">
              <wp:posOffset>5158105</wp:posOffset>
            </wp:positionH>
            <wp:positionV relativeFrom="paragraph">
              <wp:posOffset>-48895</wp:posOffset>
            </wp:positionV>
            <wp:extent cx="63500" cy="417195"/>
            <wp:effectExtent l="0" t="0" r="0" b="0"/>
            <wp:wrapNone/>
            <wp:docPr id="1058" name="Picture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8"/>
                    <pic:cNvPicPr>
                      <a:picLocks noChangeAspect="1" noChangeArrowheads="1"/>
                    </pic:cNvPicPr>
                  </pic:nvPicPr>
                  <pic:blipFill>
                    <a:blip r:embed="rId704"/>
                    <a:srcRect/>
                    <a:stretch>
                      <a:fillRect/>
                    </a:stretch>
                  </pic:blipFill>
                  <pic:spPr bwMode="auto">
                    <a:xfrm>
                      <a:off x="0" y="0"/>
                      <a:ext cx="63500" cy="417195"/>
                    </a:xfrm>
                    <a:prstGeom prst="rect">
                      <a:avLst/>
                    </a:prstGeom>
                    <a:noFill/>
                  </pic:spPr>
                </pic:pic>
              </a:graphicData>
            </a:graphic>
          </wp:anchor>
        </w:drawing>
      </w:r>
      <w:r>
        <w:rPr>
          <w:noProof/>
          <w:sz w:val="20"/>
          <w:szCs w:val="20"/>
        </w:rPr>
        <w:drawing>
          <wp:anchor distT="0" distB="0" distL="114300" distR="114300" simplePos="0" relativeHeight="252012544" behindDoc="1" locked="0" layoutInCell="0" allowOverlap="1" wp14:anchorId="36628B48" wp14:editId="7D862278">
            <wp:simplePos x="0" y="0"/>
            <wp:positionH relativeFrom="column">
              <wp:posOffset>5283835</wp:posOffset>
            </wp:positionH>
            <wp:positionV relativeFrom="paragraph">
              <wp:posOffset>-48895</wp:posOffset>
            </wp:positionV>
            <wp:extent cx="63500" cy="417195"/>
            <wp:effectExtent l="0" t="0" r="0" b="0"/>
            <wp:wrapNone/>
            <wp:docPr id="1059" name="Picture 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9"/>
                    <pic:cNvPicPr>
                      <a:picLocks noChangeAspect="1" noChangeArrowheads="1"/>
                    </pic:cNvPicPr>
                  </pic:nvPicPr>
                  <pic:blipFill>
                    <a:blip r:embed="rId705"/>
                    <a:srcRect/>
                    <a:stretch>
                      <a:fillRect/>
                    </a:stretch>
                  </pic:blipFill>
                  <pic:spPr bwMode="auto">
                    <a:xfrm>
                      <a:off x="0" y="0"/>
                      <a:ext cx="63500" cy="417195"/>
                    </a:xfrm>
                    <a:prstGeom prst="rect">
                      <a:avLst/>
                    </a:prstGeom>
                    <a:noFill/>
                  </pic:spPr>
                </pic:pic>
              </a:graphicData>
            </a:graphic>
          </wp:anchor>
        </w:drawing>
      </w:r>
      <w:r>
        <w:rPr>
          <w:noProof/>
          <w:sz w:val="20"/>
          <w:szCs w:val="20"/>
        </w:rPr>
        <w:drawing>
          <wp:anchor distT="0" distB="0" distL="114300" distR="114300" simplePos="0" relativeHeight="252013568" behindDoc="1" locked="0" layoutInCell="0" allowOverlap="1" wp14:anchorId="1DE54337" wp14:editId="7F5064ED">
            <wp:simplePos x="0" y="0"/>
            <wp:positionH relativeFrom="column">
              <wp:posOffset>5409565</wp:posOffset>
            </wp:positionH>
            <wp:positionV relativeFrom="paragraph">
              <wp:posOffset>-48895</wp:posOffset>
            </wp:positionV>
            <wp:extent cx="63500" cy="417195"/>
            <wp:effectExtent l="0" t="0" r="0" b="0"/>
            <wp:wrapNone/>
            <wp:docPr id="1060" name="Picture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0"/>
                    <pic:cNvPicPr>
                      <a:picLocks noChangeAspect="1" noChangeArrowheads="1"/>
                    </pic:cNvPicPr>
                  </pic:nvPicPr>
                  <pic:blipFill>
                    <a:blip r:embed="rId706"/>
                    <a:srcRect/>
                    <a:stretch>
                      <a:fillRect/>
                    </a:stretch>
                  </pic:blipFill>
                  <pic:spPr bwMode="auto">
                    <a:xfrm>
                      <a:off x="0" y="0"/>
                      <a:ext cx="63500" cy="417195"/>
                    </a:xfrm>
                    <a:prstGeom prst="rect">
                      <a:avLst/>
                    </a:prstGeom>
                    <a:noFill/>
                  </pic:spPr>
                </pic:pic>
              </a:graphicData>
            </a:graphic>
          </wp:anchor>
        </w:drawing>
      </w:r>
      <w:r>
        <w:rPr>
          <w:noProof/>
          <w:sz w:val="20"/>
          <w:szCs w:val="20"/>
        </w:rPr>
        <w:drawing>
          <wp:anchor distT="0" distB="0" distL="114300" distR="114300" simplePos="0" relativeHeight="252014592" behindDoc="1" locked="0" layoutInCell="0" allowOverlap="1" wp14:anchorId="4A3CD108" wp14:editId="1A2C0057">
            <wp:simplePos x="0" y="0"/>
            <wp:positionH relativeFrom="column">
              <wp:posOffset>5535930</wp:posOffset>
            </wp:positionH>
            <wp:positionV relativeFrom="paragraph">
              <wp:posOffset>-48895</wp:posOffset>
            </wp:positionV>
            <wp:extent cx="63500" cy="417195"/>
            <wp:effectExtent l="0" t="0" r="0" b="0"/>
            <wp:wrapNone/>
            <wp:docPr id="1061" name="Picture 1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1"/>
                    <pic:cNvPicPr>
                      <a:picLocks noChangeAspect="1" noChangeArrowheads="1"/>
                    </pic:cNvPicPr>
                  </pic:nvPicPr>
                  <pic:blipFill>
                    <a:blip r:embed="rId707"/>
                    <a:srcRect/>
                    <a:stretch>
                      <a:fillRect/>
                    </a:stretch>
                  </pic:blipFill>
                  <pic:spPr bwMode="auto">
                    <a:xfrm>
                      <a:off x="0" y="0"/>
                      <a:ext cx="63500" cy="417195"/>
                    </a:xfrm>
                    <a:prstGeom prst="rect">
                      <a:avLst/>
                    </a:prstGeom>
                    <a:noFill/>
                  </pic:spPr>
                </pic:pic>
              </a:graphicData>
            </a:graphic>
          </wp:anchor>
        </w:drawing>
      </w:r>
      <w:r>
        <w:rPr>
          <w:noProof/>
          <w:sz w:val="20"/>
          <w:szCs w:val="20"/>
        </w:rPr>
        <w:drawing>
          <wp:anchor distT="0" distB="0" distL="114300" distR="114300" simplePos="0" relativeHeight="252015616" behindDoc="1" locked="0" layoutInCell="0" allowOverlap="1" wp14:anchorId="2515DAAE" wp14:editId="52730D37">
            <wp:simplePos x="0" y="0"/>
            <wp:positionH relativeFrom="column">
              <wp:posOffset>5661660</wp:posOffset>
            </wp:positionH>
            <wp:positionV relativeFrom="paragraph">
              <wp:posOffset>-48895</wp:posOffset>
            </wp:positionV>
            <wp:extent cx="63500" cy="417195"/>
            <wp:effectExtent l="0" t="0" r="0" b="0"/>
            <wp:wrapNone/>
            <wp:docPr id="1062" name="Picture 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2"/>
                    <pic:cNvPicPr>
                      <a:picLocks noChangeAspect="1" noChangeArrowheads="1"/>
                    </pic:cNvPicPr>
                  </pic:nvPicPr>
                  <pic:blipFill>
                    <a:blip r:embed="rId708"/>
                    <a:srcRect/>
                    <a:stretch>
                      <a:fillRect/>
                    </a:stretch>
                  </pic:blipFill>
                  <pic:spPr bwMode="auto">
                    <a:xfrm>
                      <a:off x="0" y="0"/>
                      <a:ext cx="63500" cy="417195"/>
                    </a:xfrm>
                    <a:prstGeom prst="rect">
                      <a:avLst/>
                    </a:prstGeom>
                    <a:noFill/>
                  </pic:spPr>
                </pic:pic>
              </a:graphicData>
            </a:graphic>
          </wp:anchor>
        </w:drawing>
      </w:r>
      <w:r>
        <w:rPr>
          <w:noProof/>
          <w:sz w:val="20"/>
          <w:szCs w:val="20"/>
        </w:rPr>
        <w:drawing>
          <wp:anchor distT="0" distB="0" distL="114300" distR="114300" simplePos="0" relativeHeight="252016640" behindDoc="1" locked="0" layoutInCell="0" allowOverlap="1" wp14:anchorId="22CEE62D" wp14:editId="7661151A">
            <wp:simplePos x="0" y="0"/>
            <wp:positionH relativeFrom="column">
              <wp:posOffset>5788025</wp:posOffset>
            </wp:positionH>
            <wp:positionV relativeFrom="paragraph">
              <wp:posOffset>-48895</wp:posOffset>
            </wp:positionV>
            <wp:extent cx="63500" cy="417195"/>
            <wp:effectExtent l="0" t="0" r="0" b="0"/>
            <wp:wrapNone/>
            <wp:docPr id="1063" name="Picture 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3"/>
                    <pic:cNvPicPr>
                      <a:picLocks noChangeAspect="1" noChangeArrowheads="1"/>
                    </pic:cNvPicPr>
                  </pic:nvPicPr>
                  <pic:blipFill>
                    <a:blip r:embed="rId709"/>
                    <a:srcRect/>
                    <a:stretch>
                      <a:fillRect/>
                    </a:stretch>
                  </pic:blipFill>
                  <pic:spPr bwMode="auto">
                    <a:xfrm>
                      <a:off x="0" y="0"/>
                      <a:ext cx="63500" cy="417195"/>
                    </a:xfrm>
                    <a:prstGeom prst="rect">
                      <a:avLst/>
                    </a:prstGeom>
                    <a:noFill/>
                  </pic:spPr>
                </pic:pic>
              </a:graphicData>
            </a:graphic>
          </wp:anchor>
        </w:drawing>
      </w:r>
      <w:r>
        <w:rPr>
          <w:noProof/>
          <w:sz w:val="20"/>
          <w:szCs w:val="20"/>
        </w:rPr>
        <w:drawing>
          <wp:anchor distT="0" distB="0" distL="114300" distR="114300" simplePos="0" relativeHeight="252017664" behindDoc="1" locked="0" layoutInCell="0" allowOverlap="1" wp14:anchorId="05736E99" wp14:editId="3866A9A4">
            <wp:simplePos x="0" y="0"/>
            <wp:positionH relativeFrom="column">
              <wp:posOffset>5913755</wp:posOffset>
            </wp:positionH>
            <wp:positionV relativeFrom="paragraph">
              <wp:posOffset>-48895</wp:posOffset>
            </wp:positionV>
            <wp:extent cx="63500" cy="417195"/>
            <wp:effectExtent l="0" t="0" r="0" b="0"/>
            <wp:wrapNone/>
            <wp:docPr id="1064" name="Picture 1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4"/>
                    <pic:cNvPicPr>
                      <a:picLocks noChangeAspect="1" noChangeArrowheads="1"/>
                    </pic:cNvPicPr>
                  </pic:nvPicPr>
                  <pic:blipFill>
                    <a:blip r:embed="rId710"/>
                    <a:srcRect/>
                    <a:stretch>
                      <a:fillRect/>
                    </a:stretch>
                  </pic:blipFill>
                  <pic:spPr bwMode="auto">
                    <a:xfrm>
                      <a:off x="0" y="0"/>
                      <a:ext cx="63500" cy="417195"/>
                    </a:xfrm>
                    <a:prstGeom prst="rect">
                      <a:avLst/>
                    </a:prstGeom>
                    <a:noFill/>
                  </pic:spPr>
                </pic:pic>
              </a:graphicData>
            </a:graphic>
          </wp:anchor>
        </w:drawing>
      </w:r>
      <w:r>
        <w:rPr>
          <w:noProof/>
          <w:sz w:val="20"/>
          <w:szCs w:val="20"/>
        </w:rPr>
        <w:drawing>
          <wp:anchor distT="0" distB="0" distL="114300" distR="114300" simplePos="0" relativeHeight="252018688" behindDoc="1" locked="0" layoutInCell="0" allowOverlap="1" wp14:anchorId="5586CC0C" wp14:editId="2F4ECF89">
            <wp:simplePos x="0" y="0"/>
            <wp:positionH relativeFrom="column">
              <wp:posOffset>6039485</wp:posOffset>
            </wp:positionH>
            <wp:positionV relativeFrom="paragraph">
              <wp:posOffset>-48895</wp:posOffset>
            </wp:positionV>
            <wp:extent cx="63500" cy="417195"/>
            <wp:effectExtent l="0" t="0" r="0" b="0"/>
            <wp:wrapNone/>
            <wp:docPr id="1065" name="Picture 1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5"/>
                    <pic:cNvPicPr>
                      <a:picLocks noChangeAspect="1" noChangeArrowheads="1"/>
                    </pic:cNvPicPr>
                  </pic:nvPicPr>
                  <pic:blipFill>
                    <a:blip r:embed="rId711"/>
                    <a:srcRect/>
                    <a:stretch>
                      <a:fillRect/>
                    </a:stretch>
                  </pic:blipFill>
                  <pic:spPr bwMode="auto">
                    <a:xfrm>
                      <a:off x="0" y="0"/>
                      <a:ext cx="63500" cy="417195"/>
                    </a:xfrm>
                    <a:prstGeom prst="rect">
                      <a:avLst/>
                    </a:prstGeom>
                    <a:noFill/>
                  </pic:spPr>
                </pic:pic>
              </a:graphicData>
            </a:graphic>
          </wp:anchor>
        </w:drawing>
      </w:r>
      <w:r>
        <w:rPr>
          <w:noProof/>
          <w:sz w:val="20"/>
          <w:szCs w:val="20"/>
        </w:rPr>
        <w:drawing>
          <wp:anchor distT="0" distB="0" distL="114300" distR="114300" simplePos="0" relativeHeight="252019712" behindDoc="1" locked="0" layoutInCell="0" allowOverlap="1" wp14:anchorId="7D7C992D" wp14:editId="300D4E75">
            <wp:simplePos x="0" y="0"/>
            <wp:positionH relativeFrom="column">
              <wp:posOffset>6165850</wp:posOffset>
            </wp:positionH>
            <wp:positionV relativeFrom="paragraph">
              <wp:posOffset>-48895</wp:posOffset>
            </wp:positionV>
            <wp:extent cx="63500" cy="417195"/>
            <wp:effectExtent l="0" t="0" r="0" b="0"/>
            <wp:wrapNone/>
            <wp:docPr id="1066" name="Picture 1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6"/>
                    <pic:cNvPicPr>
                      <a:picLocks noChangeAspect="1" noChangeArrowheads="1"/>
                    </pic:cNvPicPr>
                  </pic:nvPicPr>
                  <pic:blipFill>
                    <a:blip r:embed="rId712"/>
                    <a:srcRect/>
                    <a:stretch>
                      <a:fillRect/>
                    </a:stretch>
                  </pic:blipFill>
                  <pic:spPr bwMode="auto">
                    <a:xfrm>
                      <a:off x="0" y="0"/>
                      <a:ext cx="63500" cy="417195"/>
                    </a:xfrm>
                    <a:prstGeom prst="rect">
                      <a:avLst/>
                    </a:prstGeom>
                    <a:noFill/>
                  </pic:spPr>
                </pic:pic>
              </a:graphicData>
            </a:graphic>
          </wp:anchor>
        </w:drawing>
      </w:r>
      <w:r>
        <w:rPr>
          <w:noProof/>
          <w:sz w:val="20"/>
          <w:szCs w:val="20"/>
        </w:rPr>
        <w:drawing>
          <wp:anchor distT="0" distB="0" distL="114300" distR="114300" simplePos="0" relativeHeight="252020736" behindDoc="1" locked="0" layoutInCell="0" allowOverlap="1" wp14:anchorId="0987A2C4" wp14:editId="337BFEE3">
            <wp:simplePos x="0" y="0"/>
            <wp:positionH relativeFrom="column">
              <wp:posOffset>6291580</wp:posOffset>
            </wp:positionH>
            <wp:positionV relativeFrom="paragraph">
              <wp:posOffset>-48895</wp:posOffset>
            </wp:positionV>
            <wp:extent cx="63500" cy="417195"/>
            <wp:effectExtent l="0" t="0" r="0" b="0"/>
            <wp:wrapNone/>
            <wp:docPr id="1067" name="Picture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7"/>
                    <pic:cNvPicPr>
                      <a:picLocks noChangeAspect="1" noChangeArrowheads="1"/>
                    </pic:cNvPicPr>
                  </pic:nvPicPr>
                  <pic:blipFill>
                    <a:blip r:embed="rId713"/>
                    <a:srcRect/>
                    <a:stretch>
                      <a:fillRect/>
                    </a:stretch>
                  </pic:blipFill>
                  <pic:spPr bwMode="auto">
                    <a:xfrm>
                      <a:off x="0" y="0"/>
                      <a:ext cx="63500" cy="417195"/>
                    </a:xfrm>
                    <a:prstGeom prst="rect">
                      <a:avLst/>
                    </a:prstGeom>
                    <a:noFill/>
                  </pic:spPr>
                </pic:pic>
              </a:graphicData>
            </a:graphic>
          </wp:anchor>
        </w:drawing>
      </w:r>
      <w:r>
        <w:rPr>
          <w:noProof/>
          <w:sz w:val="20"/>
          <w:szCs w:val="20"/>
        </w:rPr>
        <w:drawing>
          <wp:anchor distT="0" distB="0" distL="114300" distR="114300" simplePos="0" relativeHeight="252021760" behindDoc="1" locked="0" layoutInCell="0" allowOverlap="1" wp14:anchorId="36EE2175" wp14:editId="68865AEC">
            <wp:simplePos x="0" y="0"/>
            <wp:positionH relativeFrom="column">
              <wp:posOffset>6417310</wp:posOffset>
            </wp:positionH>
            <wp:positionV relativeFrom="paragraph">
              <wp:posOffset>-48895</wp:posOffset>
            </wp:positionV>
            <wp:extent cx="63500" cy="417195"/>
            <wp:effectExtent l="0" t="0" r="0" b="0"/>
            <wp:wrapNone/>
            <wp:docPr id="1068" name="Picture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8"/>
                    <pic:cNvPicPr>
                      <a:picLocks noChangeAspect="1" noChangeArrowheads="1"/>
                    </pic:cNvPicPr>
                  </pic:nvPicPr>
                  <pic:blipFill>
                    <a:blip r:embed="rId714"/>
                    <a:srcRect/>
                    <a:stretch>
                      <a:fillRect/>
                    </a:stretch>
                  </pic:blipFill>
                  <pic:spPr bwMode="auto">
                    <a:xfrm>
                      <a:off x="0" y="0"/>
                      <a:ext cx="63500" cy="417195"/>
                    </a:xfrm>
                    <a:prstGeom prst="rect">
                      <a:avLst/>
                    </a:prstGeom>
                    <a:noFill/>
                  </pic:spPr>
                </pic:pic>
              </a:graphicData>
            </a:graphic>
          </wp:anchor>
        </w:drawing>
      </w:r>
      <w:r>
        <w:rPr>
          <w:noProof/>
          <w:sz w:val="20"/>
          <w:szCs w:val="20"/>
        </w:rPr>
        <w:drawing>
          <wp:anchor distT="0" distB="0" distL="114300" distR="114300" simplePos="0" relativeHeight="252022784" behindDoc="1" locked="0" layoutInCell="0" allowOverlap="1" wp14:anchorId="055AEC46" wp14:editId="0C26F96C">
            <wp:simplePos x="0" y="0"/>
            <wp:positionH relativeFrom="column">
              <wp:posOffset>6543675</wp:posOffset>
            </wp:positionH>
            <wp:positionV relativeFrom="paragraph">
              <wp:posOffset>-48895</wp:posOffset>
            </wp:positionV>
            <wp:extent cx="63500" cy="417195"/>
            <wp:effectExtent l="0" t="0" r="0" b="0"/>
            <wp:wrapNone/>
            <wp:docPr id="1069" name="Picture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9"/>
                    <pic:cNvPicPr>
                      <a:picLocks noChangeAspect="1" noChangeArrowheads="1"/>
                    </pic:cNvPicPr>
                  </pic:nvPicPr>
                  <pic:blipFill>
                    <a:blip r:embed="rId684"/>
                    <a:srcRect/>
                    <a:stretch>
                      <a:fillRect/>
                    </a:stretch>
                  </pic:blipFill>
                  <pic:spPr bwMode="auto">
                    <a:xfrm>
                      <a:off x="0" y="0"/>
                      <a:ext cx="63500" cy="417195"/>
                    </a:xfrm>
                    <a:prstGeom prst="rect">
                      <a:avLst/>
                    </a:prstGeom>
                    <a:noFill/>
                  </pic:spPr>
                </pic:pic>
              </a:graphicData>
            </a:graphic>
          </wp:anchor>
        </w:drawing>
      </w:r>
      <w:r>
        <w:rPr>
          <w:noProof/>
          <w:sz w:val="20"/>
          <w:szCs w:val="20"/>
        </w:rPr>
        <w:drawing>
          <wp:anchor distT="0" distB="0" distL="114300" distR="114300" simplePos="0" relativeHeight="252023808" behindDoc="1" locked="0" layoutInCell="0" allowOverlap="1" wp14:anchorId="4E3B5C5B" wp14:editId="5652EAC5">
            <wp:simplePos x="0" y="0"/>
            <wp:positionH relativeFrom="column">
              <wp:posOffset>6669405</wp:posOffset>
            </wp:positionH>
            <wp:positionV relativeFrom="paragraph">
              <wp:posOffset>-48895</wp:posOffset>
            </wp:positionV>
            <wp:extent cx="63500" cy="417195"/>
            <wp:effectExtent l="0" t="0" r="0" b="0"/>
            <wp:wrapNone/>
            <wp:docPr id="1070" name="Picture 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0"/>
                    <pic:cNvPicPr>
                      <a:picLocks noChangeAspect="1" noChangeArrowheads="1"/>
                    </pic:cNvPicPr>
                  </pic:nvPicPr>
                  <pic:blipFill>
                    <a:blip r:embed="rId715"/>
                    <a:srcRect/>
                    <a:stretch>
                      <a:fillRect/>
                    </a:stretch>
                  </pic:blipFill>
                  <pic:spPr bwMode="auto">
                    <a:xfrm>
                      <a:off x="0" y="0"/>
                      <a:ext cx="63500" cy="417195"/>
                    </a:xfrm>
                    <a:prstGeom prst="rect">
                      <a:avLst/>
                    </a:prstGeom>
                    <a:noFill/>
                  </pic:spPr>
                </pic:pic>
              </a:graphicData>
            </a:graphic>
          </wp:anchor>
        </w:drawing>
      </w:r>
      <w:r>
        <w:rPr>
          <w:noProof/>
          <w:sz w:val="20"/>
          <w:szCs w:val="20"/>
        </w:rPr>
        <w:drawing>
          <wp:anchor distT="0" distB="0" distL="114300" distR="114300" simplePos="0" relativeHeight="252024832" behindDoc="1" locked="0" layoutInCell="0" allowOverlap="1" wp14:anchorId="46056DFE" wp14:editId="59598EBA">
            <wp:simplePos x="0" y="0"/>
            <wp:positionH relativeFrom="column">
              <wp:posOffset>6795770</wp:posOffset>
            </wp:positionH>
            <wp:positionV relativeFrom="paragraph">
              <wp:posOffset>-48895</wp:posOffset>
            </wp:positionV>
            <wp:extent cx="63500" cy="417195"/>
            <wp:effectExtent l="0" t="0" r="0" b="0"/>
            <wp:wrapNone/>
            <wp:docPr id="1071" name="Picture 1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1"/>
                    <pic:cNvPicPr>
                      <a:picLocks noChangeAspect="1" noChangeArrowheads="1"/>
                    </pic:cNvPicPr>
                  </pic:nvPicPr>
                  <pic:blipFill>
                    <a:blip r:embed="rId716"/>
                    <a:srcRect/>
                    <a:stretch>
                      <a:fillRect/>
                    </a:stretch>
                  </pic:blipFill>
                  <pic:spPr bwMode="auto">
                    <a:xfrm>
                      <a:off x="0" y="0"/>
                      <a:ext cx="63500" cy="417195"/>
                    </a:xfrm>
                    <a:prstGeom prst="rect">
                      <a:avLst/>
                    </a:prstGeom>
                    <a:noFill/>
                  </pic:spPr>
                </pic:pic>
              </a:graphicData>
            </a:graphic>
          </wp:anchor>
        </w:drawing>
      </w:r>
      <w:r>
        <w:rPr>
          <w:noProof/>
          <w:sz w:val="20"/>
          <w:szCs w:val="20"/>
        </w:rPr>
        <w:drawing>
          <wp:anchor distT="0" distB="0" distL="114300" distR="114300" simplePos="0" relativeHeight="252025856" behindDoc="1" locked="0" layoutInCell="0" allowOverlap="1" wp14:anchorId="5BC54D29" wp14:editId="3B2E04B2">
            <wp:simplePos x="0" y="0"/>
            <wp:positionH relativeFrom="column">
              <wp:posOffset>6921500</wp:posOffset>
            </wp:positionH>
            <wp:positionV relativeFrom="paragraph">
              <wp:posOffset>-48895</wp:posOffset>
            </wp:positionV>
            <wp:extent cx="63500" cy="417195"/>
            <wp:effectExtent l="0" t="0" r="0" b="0"/>
            <wp:wrapNone/>
            <wp:docPr id="1072" name="Picture 1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2"/>
                    <pic:cNvPicPr>
                      <a:picLocks noChangeAspect="1" noChangeArrowheads="1"/>
                    </pic:cNvPicPr>
                  </pic:nvPicPr>
                  <pic:blipFill>
                    <a:blip r:embed="rId717"/>
                    <a:srcRect/>
                    <a:stretch>
                      <a:fillRect/>
                    </a:stretch>
                  </pic:blipFill>
                  <pic:spPr bwMode="auto">
                    <a:xfrm>
                      <a:off x="0" y="0"/>
                      <a:ext cx="63500" cy="417195"/>
                    </a:xfrm>
                    <a:prstGeom prst="rect">
                      <a:avLst/>
                    </a:prstGeom>
                    <a:noFill/>
                  </pic:spPr>
                </pic:pic>
              </a:graphicData>
            </a:graphic>
          </wp:anchor>
        </w:drawing>
      </w:r>
      <w:r>
        <w:rPr>
          <w:noProof/>
          <w:sz w:val="20"/>
          <w:szCs w:val="20"/>
        </w:rPr>
        <w:drawing>
          <wp:anchor distT="0" distB="0" distL="114300" distR="114300" simplePos="0" relativeHeight="252026880" behindDoc="1" locked="0" layoutInCell="0" allowOverlap="1" wp14:anchorId="6F770298" wp14:editId="43AB6A91">
            <wp:simplePos x="0" y="0"/>
            <wp:positionH relativeFrom="column">
              <wp:posOffset>7047230</wp:posOffset>
            </wp:positionH>
            <wp:positionV relativeFrom="paragraph">
              <wp:posOffset>-48895</wp:posOffset>
            </wp:positionV>
            <wp:extent cx="63500" cy="417195"/>
            <wp:effectExtent l="0" t="0" r="0" b="0"/>
            <wp:wrapNone/>
            <wp:docPr id="1073" name="Picture 1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
                    <pic:cNvPicPr>
                      <a:picLocks noChangeAspect="1" noChangeArrowheads="1"/>
                    </pic:cNvPicPr>
                  </pic:nvPicPr>
                  <pic:blipFill>
                    <a:blip r:embed="rId718"/>
                    <a:srcRect/>
                    <a:stretch>
                      <a:fillRect/>
                    </a:stretch>
                  </pic:blipFill>
                  <pic:spPr bwMode="auto">
                    <a:xfrm>
                      <a:off x="0" y="0"/>
                      <a:ext cx="63500" cy="417195"/>
                    </a:xfrm>
                    <a:prstGeom prst="rect">
                      <a:avLst/>
                    </a:prstGeom>
                    <a:noFill/>
                  </pic:spPr>
                </pic:pic>
              </a:graphicData>
            </a:graphic>
          </wp:anchor>
        </w:drawing>
      </w:r>
      <w:r>
        <w:rPr>
          <w:noProof/>
          <w:sz w:val="20"/>
          <w:szCs w:val="20"/>
        </w:rPr>
        <w:drawing>
          <wp:anchor distT="0" distB="0" distL="114300" distR="114300" simplePos="0" relativeHeight="252027904" behindDoc="1" locked="0" layoutInCell="0" allowOverlap="1" wp14:anchorId="22242581" wp14:editId="5FBF7DC2">
            <wp:simplePos x="0" y="0"/>
            <wp:positionH relativeFrom="column">
              <wp:posOffset>7173595</wp:posOffset>
            </wp:positionH>
            <wp:positionV relativeFrom="paragraph">
              <wp:posOffset>-48895</wp:posOffset>
            </wp:positionV>
            <wp:extent cx="63500" cy="417195"/>
            <wp:effectExtent l="0" t="0" r="0" b="0"/>
            <wp:wrapNone/>
            <wp:docPr id="1074" name="Picture 1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4"/>
                    <pic:cNvPicPr>
                      <a:picLocks noChangeAspect="1" noChangeArrowheads="1"/>
                    </pic:cNvPicPr>
                  </pic:nvPicPr>
                  <pic:blipFill>
                    <a:blip r:embed="rId719"/>
                    <a:srcRect/>
                    <a:stretch>
                      <a:fillRect/>
                    </a:stretch>
                  </pic:blipFill>
                  <pic:spPr bwMode="auto">
                    <a:xfrm>
                      <a:off x="0" y="0"/>
                      <a:ext cx="63500" cy="417195"/>
                    </a:xfrm>
                    <a:prstGeom prst="rect">
                      <a:avLst/>
                    </a:prstGeom>
                    <a:noFill/>
                  </pic:spPr>
                </pic:pic>
              </a:graphicData>
            </a:graphic>
          </wp:anchor>
        </w:drawing>
      </w:r>
      <w:r>
        <w:rPr>
          <w:noProof/>
          <w:sz w:val="20"/>
          <w:szCs w:val="20"/>
        </w:rPr>
        <w:drawing>
          <wp:anchor distT="0" distB="0" distL="114300" distR="114300" simplePos="0" relativeHeight="252028928" behindDoc="1" locked="0" layoutInCell="0" allowOverlap="1" wp14:anchorId="504868A5" wp14:editId="04E374BC">
            <wp:simplePos x="0" y="0"/>
            <wp:positionH relativeFrom="column">
              <wp:posOffset>7299325</wp:posOffset>
            </wp:positionH>
            <wp:positionV relativeFrom="paragraph">
              <wp:posOffset>-48895</wp:posOffset>
            </wp:positionV>
            <wp:extent cx="63500" cy="417195"/>
            <wp:effectExtent l="0" t="0" r="0" b="0"/>
            <wp:wrapNone/>
            <wp:docPr id="1075" name="Picture 1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5"/>
                    <pic:cNvPicPr>
                      <a:picLocks noChangeAspect="1" noChangeArrowheads="1"/>
                    </pic:cNvPicPr>
                  </pic:nvPicPr>
                  <pic:blipFill>
                    <a:blip r:embed="rId720"/>
                    <a:srcRect/>
                    <a:stretch>
                      <a:fillRect/>
                    </a:stretch>
                  </pic:blipFill>
                  <pic:spPr bwMode="auto">
                    <a:xfrm>
                      <a:off x="0" y="0"/>
                      <a:ext cx="63500" cy="417195"/>
                    </a:xfrm>
                    <a:prstGeom prst="rect">
                      <a:avLst/>
                    </a:prstGeom>
                    <a:noFill/>
                  </pic:spPr>
                </pic:pic>
              </a:graphicData>
            </a:graphic>
          </wp:anchor>
        </w:drawing>
      </w:r>
      <w:r>
        <w:rPr>
          <w:noProof/>
          <w:sz w:val="20"/>
          <w:szCs w:val="20"/>
        </w:rPr>
        <w:drawing>
          <wp:anchor distT="0" distB="0" distL="114300" distR="114300" simplePos="0" relativeHeight="252029952" behindDoc="1" locked="0" layoutInCell="0" allowOverlap="1" wp14:anchorId="25020E44" wp14:editId="5AEA027F">
            <wp:simplePos x="0" y="0"/>
            <wp:positionH relativeFrom="column">
              <wp:posOffset>7425055</wp:posOffset>
            </wp:positionH>
            <wp:positionV relativeFrom="paragraph">
              <wp:posOffset>-48895</wp:posOffset>
            </wp:positionV>
            <wp:extent cx="63500" cy="417195"/>
            <wp:effectExtent l="0" t="0" r="0" b="0"/>
            <wp:wrapNone/>
            <wp:docPr id="1076" name="Picture 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6"/>
                    <pic:cNvPicPr>
                      <a:picLocks noChangeAspect="1" noChangeArrowheads="1"/>
                    </pic:cNvPicPr>
                  </pic:nvPicPr>
                  <pic:blipFill>
                    <a:blip r:embed="rId721"/>
                    <a:srcRect/>
                    <a:stretch>
                      <a:fillRect/>
                    </a:stretch>
                  </pic:blipFill>
                  <pic:spPr bwMode="auto">
                    <a:xfrm>
                      <a:off x="0" y="0"/>
                      <a:ext cx="63500" cy="417195"/>
                    </a:xfrm>
                    <a:prstGeom prst="rect">
                      <a:avLst/>
                    </a:prstGeom>
                    <a:noFill/>
                  </pic:spPr>
                </pic:pic>
              </a:graphicData>
            </a:graphic>
          </wp:anchor>
        </w:drawing>
      </w:r>
      <w:r>
        <w:rPr>
          <w:noProof/>
          <w:sz w:val="20"/>
          <w:szCs w:val="20"/>
        </w:rPr>
        <w:drawing>
          <wp:anchor distT="0" distB="0" distL="114300" distR="114300" simplePos="0" relativeHeight="252030976" behindDoc="1" locked="0" layoutInCell="0" allowOverlap="1" wp14:anchorId="5E6E9A07" wp14:editId="5417DADB">
            <wp:simplePos x="0" y="0"/>
            <wp:positionH relativeFrom="column">
              <wp:posOffset>7551420</wp:posOffset>
            </wp:positionH>
            <wp:positionV relativeFrom="paragraph">
              <wp:posOffset>-48895</wp:posOffset>
            </wp:positionV>
            <wp:extent cx="63500" cy="417195"/>
            <wp:effectExtent l="0" t="0" r="0" b="0"/>
            <wp:wrapNone/>
            <wp:docPr id="1077" name="Picture 1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7"/>
                    <pic:cNvPicPr>
                      <a:picLocks noChangeAspect="1" noChangeArrowheads="1"/>
                    </pic:cNvPicPr>
                  </pic:nvPicPr>
                  <pic:blipFill>
                    <a:blip r:embed="rId722"/>
                    <a:srcRect/>
                    <a:stretch>
                      <a:fillRect/>
                    </a:stretch>
                  </pic:blipFill>
                  <pic:spPr bwMode="auto">
                    <a:xfrm>
                      <a:off x="0" y="0"/>
                      <a:ext cx="63500" cy="417195"/>
                    </a:xfrm>
                    <a:prstGeom prst="rect">
                      <a:avLst/>
                    </a:prstGeom>
                    <a:noFill/>
                  </pic:spPr>
                </pic:pic>
              </a:graphicData>
            </a:graphic>
          </wp:anchor>
        </w:drawing>
      </w:r>
      <w:r>
        <w:rPr>
          <w:noProof/>
          <w:sz w:val="20"/>
          <w:szCs w:val="20"/>
        </w:rPr>
        <w:drawing>
          <wp:anchor distT="0" distB="0" distL="114300" distR="114300" simplePos="0" relativeHeight="252032000" behindDoc="1" locked="0" layoutInCell="0" allowOverlap="1" wp14:anchorId="3233D502" wp14:editId="097F7237">
            <wp:simplePos x="0" y="0"/>
            <wp:positionH relativeFrom="column">
              <wp:posOffset>7677150</wp:posOffset>
            </wp:positionH>
            <wp:positionV relativeFrom="paragraph">
              <wp:posOffset>-48895</wp:posOffset>
            </wp:positionV>
            <wp:extent cx="63500" cy="417195"/>
            <wp:effectExtent l="0" t="0" r="0" b="0"/>
            <wp:wrapNone/>
            <wp:docPr id="1078" name="Picture 1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8"/>
                    <pic:cNvPicPr>
                      <a:picLocks noChangeAspect="1" noChangeArrowheads="1"/>
                    </pic:cNvPicPr>
                  </pic:nvPicPr>
                  <pic:blipFill>
                    <a:blip r:embed="rId723"/>
                    <a:srcRect/>
                    <a:stretch>
                      <a:fillRect/>
                    </a:stretch>
                  </pic:blipFill>
                  <pic:spPr bwMode="auto">
                    <a:xfrm>
                      <a:off x="0" y="0"/>
                      <a:ext cx="63500" cy="417195"/>
                    </a:xfrm>
                    <a:prstGeom prst="rect">
                      <a:avLst/>
                    </a:prstGeom>
                    <a:noFill/>
                  </pic:spPr>
                </pic:pic>
              </a:graphicData>
            </a:graphic>
          </wp:anchor>
        </w:drawing>
      </w:r>
      <w:r>
        <w:rPr>
          <w:noProof/>
          <w:sz w:val="20"/>
          <w:szCs w:val="20"/>
        </w:rPr>
        <w:drawing>
          <wp:anchor distT="0" distB="0" distL="114300" distR="114300" simplePos="0" relativeHeight="252033024" behindDoc="1" locked="0" layoutInCell="0" allowOverlap="1" wp14:anchorId="794D5C34" wp14:editId="27D727E2">
            <wp:simplePos x="0" y="0"/>
            <wp:positionH relativeFrom="column">
              <wp:posOffset>7803515</wp:posOffset>
            </wp:positionH>
            <wp:positionV relativeFrom="paragraph">
              <wp:posOffset>-48895</wp:posOffset>
            </wp:positionV>
            <wp:extent cx="63500" cy="417195"/>
            <wp:effectExtent l="0" t="0" r="0" b="0"/>
            <wp:wrapNone/>
            <wp:docPr id="1079" name="Picture 1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9"/>
                    <pic:cNvPicPr>
                      <a:picLocks noChangeAspect="1" noChangeArrowheads="1"/>
                    </pic:cNvPicPr>
                  </pic:nvPicPr>
                  <pic:blipFill>
                    <a:blip r:embed="rId724"/>
                    <a:srcRect/>
                    <a:stretch>
                      <a:fillRect/>
                    </a:stretch>
                  </pic:blipFill>
                  <pic:spPr bwMode="auto">
                    <a:xfrm>
                      <a:off x="0" y="0"/>
                      <a:ext cx="63500" cy="417195"/>
                    </a:xfrm>
                    <a:prstGeom prst="rect">
                      <a:avLst/>
                    </a:prstGeom>
                    <a:noFill/>
                  </pic:spPr>
                </pic:pic>
              </a:graphicData>
            </a:graphic>
          </wp:anchor>
        </w:drawing>
      </w:r>
      <w:r>
        <w:rPr>
          <w:noProof/>
          <w:sz w:val="20"/>
          <w:szCs w:val="20"/>
        </w:rPr>
        <w:drawing>
          <wp:anchor distT="0" distB="0" distL="114300" distR="114300" simplePos="0" relativeHeight="252034048" behindDoc="1" locked="0" layoutInCell="0" allowOverlap="1" wp14:anchorId="0421DFA6" wp14:editId="228D8EEA">
            <wp:simplePos x="0" y="0"/>
            <wp:positionH relativeFrom="column">
              <wp:posOffset>7929245</wp:posOffset>
            </wp:positionH>
            <wp:positionV relativeFrom="paragraph">
              <wp:posOffset>-48895</wp:posOffset>
            </wp:positionV>
            <wp:extent cx="63500" cy="417195"/>
            <wp:effectExtent l="0" t="0" r="0" b="0"/>
            <wp:wrapNone/>
            <wp:docPr id="1080" name="Picture 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0"/>
                    <pic:cNvPicPr>
                      <a:picLocks noChangeAspect="1" noChangeArrowheads="1"/>
                    </pic:cNvPicPr>
                  </pic:nvPicPr>
                  <pic:blipFill>
                    <a:blip r:embed="rId725"/>
                    <a:srcRect/>
                    <a:stretch>
                      <a:fillRect/>
                    </a:stretch>
                  </pic:blipFill>
                  <pic:spPr bwMode="auto">
                    <a:xfrm>
                      <a:off x="0" y="0"/>
                      <a:ext cx="63500" cy="417195"/>
                    </a:xfrm>
                    <a:prstGeom prst="rect">
                      <a:avLst/>
                    </a:prstGeom>
                    <a:noFill/>
                  </pic:spPr>
                </pic:pic>
              </a:graphicData>
            </a:graphic>
          </wp:anchor>
        </w:drawing>
      </w:r>
      <w:r>
        <w:rPr>
          <w:noProof/>
          <w:sz w:val="20"/>
          <w:szCs w:val="20"/>
        </w:rPr>
        <w:drawing>
          <wp:anchor distT="0" distB="0" distL="114300" distR="114300" simplePos="0" relativeHeight="252035072" behindDoc="1" locked="0" layoutInCell="0" allowOverlap="1" wp14:anchorId="2BB075E9" wp14:editId="2BA82963">
            <wp:simplePos x="0" y="0"/>
            <wp:positionH relativeFrom="column">
              <wp:posOffset>465455</wp:posOffset>
            </wp:positionH>
            <wp:positionV relativeFrom="paragraph">
              <wp:posOffset>-53340</wp:posOffset>
            </wp:positionV>
            <wp:extent cx="94615" cy="421640"/>
            <wp:effectExtent l="0" t="0" r="0" b="0"/>
            <wp:wrapNone/>
            <wp:docPr id="1081" name="Picture 1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1"/>
                    <pic:cNvPicPr>
                      <a:picLocks noChangeAspect="1" noChangeArrowheads="1"/>
                    </pic:cNvPicPr>
                  </pic:nvPicPr>
                  <pic:blipFill>
                    <a:blip r:embed="rId726"/>
                    <a:srcRect/>
                    <a:stretch>
                      <a:fillRect/>
                    </a:stretch>
                  </pic:blipFill>
                  <pic:spPr bwMode="auto">
                    <a:xfrm>
                      <a:off x="0" y="0"/>
                      <a:ext cx="94615" cy="421640"/>
                    </a:xfrm>
                    <a:prstGeom prst="rect">
                      <a:avLst/>
                    </a:prstGeom>
                    <a:noFill/>
                  </pic:spPr>
                </pic:pic>
              </a:graphicData>
            </a:graphic>
          </wp:anchor>
        </w:drawing>
      </w:r>
    </w:p>
    <w:p w14:paraId="721BD132" w14:textId="77777777" w:rsidR="004B413C" w:rsidRDefault="00EC2FEA">
      <w:pPr>
        <w:spacing w:line="186" w:lineRule="auto"/>
        <w:ind w:left="340"/>
        <w:rPr>
          <w:sz w:val="20"/>
          <w:szCs w:val="20"/>
        </w:rPr>
      </w:pPr>
      <w:r>
        <w:rPr>
          <w:rFonts w:ascii="Arial" w:eastAsia="Arial" w:hAnsi="Arial" w:cs="Arial"/>
          <w:color w:val="4D4D4D"/>
          <w:sz w:val="15"/>
          <w:szCs w:val="15"/>
        </w:rPr>
        <w:t>2000</w:t>
      </w:r>
    </w:p>
    <w:p w14:paraId="30356DC4" w14:textId="77777777" w:rsidR="004B413C" w:rsidRDefault="00EC2FEA">
      <w:pPr>
        <w:tabs>
          <w:tab w:val="left" w:pos="12640"/>
        </w:tabs>
        <w:spacing w:line="186" w:lineRule="auto"/>
        <w:ind w:left="340"/>
        <w:rPr>
          <w:sz w:val="20"/>
          <w:szCs w:val="20"/>
        </w:rPr>
      </w:pPr>
      <w:r>
        <w:rPr>
          <w:rFonts w:ascii="Arial" w:eastAsia="Arial" w:hAnsi="Arial" w:cs="Arial"/>
          <w:color w:val="4D4D4D"/>
          <w:sz w:val="10"/>
          <w:szCs w:val="10"/>
        </w:rPr>
        <w:t>2005</w:t>
      </w:r>
      <w:r>
        <w:rPr>
          <w:sz w:val="20"/>
          <w:szCs w:val="20"/>
        </w:rPr>
        <w:tab/>
      </w:r>
      <w:r>
        <w:rPr>
          <w:rFonts w:ascii="Arial" w:eastAsia="Arial" w:hAnsi="Arial" w:cs="Arial"/>
          <w:color w:val="1A1A1A"/>
          <w:sz w:val="15"/>
          <w:szCs w:val="15"/>
          <w:vertAlign w:val="subscript"/>
        </w:rPr>
        <w:t>D</w:t>
      </w:r>
    </w:p>
    <w:p w14:paraId="0CC0C2C3" w14:textId="77777777" w:rsidR="004B413C" w:rsidRDefault="00EC2FEA">
      <w:pPr>
        <w:spacing w:line="186" w:lineRule="auto"/>
        <w:ind w:left="340"/>
        <w:rPr>
          <w:sz w:val="20"/>
          <w:szCs w:val="20"/>
        </w:rPr>
      </w:pPr>
      <w:r>
        <w:rPr>
          <w:rFonts w:ascii="Arial" w:eastAsia="Arial" w:hAnsi="Arial" w:cs="Arial"/>
          <w:color w:val="4D4D4D"/>
          <w:sz w:val="15"/>
          <w:szCs w:val="15"/>
        </w:rPr>
        <w:t>2010</w:t>
      </w:r>
    </w:p>
    <w:p w14:paraId="59FC5C0D" w14:textId="77777777" w:rsidR="004B413C" w:rsidRDefault="00EC2FEA">
      <w:pPr>
        <w:spacing w:line="199" w:lineRule="auto"/>
        <w:ind w:left="340"/>
        <w:rPr>
          <w:sz w:val="20"/>
          <w:szCs w:val="20"/>
        </w:rPr>
      </w:pPr>
      <w:r>
        <w:rPr>
          <w:rFonts w:ascii="Arial" w:eastAsia="Arial" w:hAnsi="Arial" w:cs="Arial"/>
          <w:color w:val="4D4D4D"/>
          <w:sz w:val="16"/>
          <w:szCs w:val="16"/>
        </w:rPr>
        <w:t>2015</w:t>
      </w:r>
    </w:p>
    <w:p w14:paraId="416434D1" w14:textId="77777777" w:rsidR="004B413C" w:rsidRDefault="004B413C">
      <w:pPr>
        <w:spacing w:line="21" w:lineRule="exact"/>
        <w:rPr>
          <w:sz w:val="20"/>
          <w:szCs w:val="20"/>
        </w:rPr>
      </w:pPr>
    </w:p>
    <w:p w14:paraId="3C4B0474" w14:textId="77777777" w:rsidR="004B413C" w:rsidRDefault="00EC2FEA">
      <w:pPr>
        <w:ind w:left="5900"/>
        <w:rPr>
          <w:sz w:val="20"/>
          <w:szCs w:val="20"/>
        </w:rPr>
      </w:pPr>
      <w:r>
        <w:rPr>
          <w:rFonts w:ascii="Arial" w:eastAsia="Arial" w:hAnsi="Arial" w:cs="Arial"/>
          <w:sz w:val="20"/>
          <w:szCs w:val="20"/>
        </w:rPr>
        <w:t>Cover Abundance</w:t>
      </w:r>
    </w:p>
    <w:p w14:paraId="24F69768" w14:textId="77777777" w:rsidR="004B413C" w:rsidRDefault="004B413C">
      <w:pPr>
        <w:spacing w:line="200" w:lineRule="exact"/>
        <w:rPr>
          <w:sz w:val="20"/>
          <w:szCs w:val="20"/>
        </w:rPr>
      </w:pPr>
    </w:p>
    <w:p w14:paraId="231B2C47" w14:textId="77777777" w:rsidR="004B413C" w:rsidRDefault="004B413C">
      <w:pPr>
        <w:spacing w:line="351" w:lineRule="exact"/>
        <w:rPr>
          <w:sz w:val="20"/>
          <w:szCs w:val="20"/>
        </w:rPr>
      </w:pPr>
    </w:p>
    <w:p w14:paraId="647E5BCF" w14:textId="77777777" w:rsidR="004B413C" w:rsidRDefault="00EC2FEA">
      <w:pPr>
        <w:rPr>
          <w:sz w:val="20"/>
          <w:szCs w:val="20"/>
        </w:rPr>
      </w:pPr>
      <w:r>
        <w:rPr>
          <w:rFonts w:ascii="Arial" w:eastAsia="Arial" w:hAnsi="Arial" w:cs="Arial"/>
          <w:sz w:val="19"/>
          <w:szCs w:val="19"/>
        </w:rPr>
        <w:t>Figure 44: Cover abundances for each species across the four plots (A, B, C, D) at the Lake Jandabup transect. Invasive species are denoted by ‘X’.</w:t>
      </w:r>
    </w:p>
    <w:p w14:paraId="5E9500FE" w14:textId="77777777" w:rsidR="004B413C" w:rsidRDefault="004B413C">
      <w:pPr>
        <w:spacing w:line="21" w:lineRule="exact"/>
        <w:rPr>
          <w:sz w:val="20"/>
          <w:szCs w:val="20"/>
        </w:rPr>
      </w:pPr>
    </w:p>
    <w:p w14:paraId="15540697" w14:textId="77777777" w:rsidR="004B413C" w:rsidRDefault="00EC2FEA">
      <w:pPr>
        <w:rPr>
          <w:sz w:val="20"/>
          <w:szCs w:val="20"/>
        </w:rPr>
      </w:pPr>
      <w:r>
        <w:rPr>
          <w:rFonts w:ascii="Arial" w:eastAsia="Arial" w:hAnsi="Arial" w:cs="Arial"/>
          <w:sz w:val="20"/>
          <w:szCs w:val="20"/>
        </w:rPr>
        <w:t>Only the most common species are included.</w:t>
      </w:r>
    </w:p>
    <w:p w14:paraId="538D7B10" w14:textId="77777777" w:rsidR="004B413C" w:rsidRDefault="004B413C">
      <w:pPr>
        <w:sectPr w:rsidR="004B413C">
          <w:pgSz w:w="15840" w:h="12240" w:orient="landscape"/>
          <w:pgMar w:top="1440" w:right="1400" w:bottom="1440" w:left="927" w:header="0" w:footer="0" w:gutter="0"/>
          <w:cols w:num="2" w:space="720" w:equalWidth="0">
            <w:col w:w="195" w:space="317"/>
            <w:col w:w="13000"/>
          </w:cols>
        </w:sectPr>
      </w:pPr>
    </w:p>
    <w:p w14:paraId="75B6F518" w14:textId="77777777" w:rsidR="004B413C" w:rsidRDefault="00EC2FEA">
      <w:pPr>
        <w:spacing w:line="200" w:lineRule="exact"/>
        <w:rPr>
          <w:sz w:val="20"/>
          <w:szCs w:val="20"/>
        </w:rPr>
      </w:pPr>
      <w:bookmarkStart w:id="110" w:name="page73"/>
      <w:bookmarkEnd w:id="110"/>
      <w:r>
        <w:rPr>
          <w:noProof/>
          <w:sz w:val="20"/>
          <w:szCs w:val="20"/>
        </w:rPr>
        <w:lastRenderedPageBreak/>
        <w:drawing>
          <wp:anchor distT="0" distB="0" distL="114300" distR="114300" simplePos="0" relativeHeight="252036096" behindDoc="1" locked="0" layoutInCell="0" allowOverlap="1" wp14:anchorId="6D488837" wp14:editId="129E8A3D">
            <wp:simplePos x="0" y="0"/>
            <wp:positionH relativeFrom="page">
              <wp:posOffset>1308100</wp:posOffset>
            </wp:positionH>
            <wp:positionV relativeFrom="page">
              <wp:posOffset>2661920</wp:posOffset>
            </wp:positionV>
            <wp:extent cx="4830445" cy="3674745"/>
            <wp:effectExtent l="0" t="0" r="0" b="0"/>
            <wp:wrapNone/>
            <wp:docPr id="1082" name="Picture 1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2"/>
                    <pic:cNvPicPr>
                      <a:picLocks noChangeAspect="1" noChangeArrowheads="1"/>
                    </pic:cNvPicPr>
                  </pic:nvPicPr>
                  <pic:blipFill>
                    <a:blip r:embed="rId727"/>
                    <a:srcRect/>
                    <a:stretch>
                      <a:fillRect/>
                    </a:stretch>
                  </pic:blipFill>
                  <pic:spPr bwMode="auto">
                    <a:xfrm>
                      <a:off x="0" y="0"/>
                      <a:ext cx="4830445" cy="3674745"/>
                    </a:xfrm>
                    <a:prstGeom prst="rect">
                      <a:avLst/>
                    </a:prstGeom>
                    <a:noFill/>
                  </pic:spPr>
                </pic:pic>
              </a:graphicData>
            </a:graphic>
          </wp:anchor>
        </w:drawing>
      </w:r>
    </w:p>
    <w:p w14:paraId="06E58339" w14:textId="77777777" w:rsidR="004B413C" w:rsidRDefault="004B413C">
      <w:pPr>
        <w:spacing w:line="200" w:lineRule="exact"/>
        <w:rPr>
          <w:sz w:val="20"/>
          <w:szCs w:val="20"/>
        </w:rPr>
      </w:pPr>
    </w:p>
    <w:p w14:paraId="2DE7CB98" w14:textId="77777777" w:rsidR="004B413C" w:rsidRDefault="004B413C">
      <w:pPr>
        <w:spacing w:line="200" w:lineRule="exact"/>
        <w:rPr>
          <w:sz w:val="20"/>
          <w:szCs w:val="20"/>
        </w:rPr>
      </w:pPr>
    </w:p>
    <w:p w14:paraId="307A4E4D" w14:textId="77777777" w:rsidR="004B413C" w:rsidRDefault="004B413C">
      <w:pPr>
        <w:spacing w:line="200" w:lineRule="exact"/>
        <w:rPr>
          <w:sz w:val="20"/>
          <w:szCs w:val="20"/>
        </w:rPr>
      </w:pPr>
    </w:p>
    <w:p w14:paraId="5F1AAFC5" w14:textId="77777777" w:rsidR="004B413C" w:rsidRDefault="004B413C">
      <w:pPr>
        <w:spacing w:line="200" w:lineRule="exact"/>
        <w:rPr>
          <w:sz w:val="20"/>
          <w:szCs w:val="20"/>
        </w:rPr>
      </w:pPr>
    </w:p>
    <w:p w14:paraId="1DD60391" w14:textId="77777777" w:rsidR="004B413C" w:rsidRDefault="004B413C">
      <w:pPr>
        <w:spacing w:line="200" w:lineRule="exact"/>
        <w:rPr>
          <w:sz w:val="20"/>
          <w:szCs w:val="20"/>
        </w:rPr>
      </w:pPr>
    </w:p>
    <w:p w14:paraId="365393D7" w14:textId="77777777" w:rsidR="004B413C" w:rsidRDefault="004B413C">
      <w:pPr>
        <w:spacing w:line="200" w:lineRule="exact"/>
        <w:rPr>
          <w:sz w:val="20"/>
          <w:szCs w:val="20"/>
        </w:rPr>
      </w:pPr>
    </w:p>
    <w:p w14:paraId="3F5B617E" w14:textId="77777777" w:rsidR="004B413C" w:rsidRDefault="004B413C">
      <w:pPr>
        <w:spacing w:line="200" w:lineRule="exact"/>
        <w:rPr>
          <w:sz w:val="20"/>
          <w:szCs w:val="20"/>
        </w:rPr>
      </w:pPr>
    </w:p>
    <w:p w14:paraId="2FB7F611" w14:textId="77777777" w:rsidR="004B413C" w:rsidRDefault="004B413C">
      <w:pPr>
        <w:spacing w:line="200" w:lineRule="exact"/>
        <w:rPr>
          <w:sz w:val="20"/>
          <w:szCs w:val="20"/>
        </w:rPr>
      </w:pPr>
    </w:p>
    <w:p w14:paraId="3F67B51B" w14:textId="77777777" w:rsidR="004B413C" w:rsidRDefault="004B413C">
      <w:pPr>
        <w:spacing w:line="200" w:lineRule="exact"/>
        <w:rPr>
          <w:sz w:val="20"/>
          <w:szCs w:val="20"/>
        </w:rPr>
      </w:pPr>
    </w:p>
    <w:p w14:paraId="089B98DD" w14:textId="77777777" w:rsidR="004B413C" w:rsidRDefault="004B413C">
      <w:pPr>
        <w:spacing w:line="200" w:lineRule="exact"/>
        <w:rPr>
          <w:sz w:val="20"/>
          <w:szCs w:val="20"/>
        </w:rPr>
      </w:pPr>
    </w:p>
    <w:p w14:paraId="544417C6" w14:textId="77777777" w:rsidR="004B413C" w:rsidRDefault="004B413C">
      <w:pPr>
        <w:spacing w:line="200" w:lineRule="exact"/>
        <w:rPr>
          <w:sz w:val="20"/>
          <w:szCs w:val="20"/>
        </w:rPr>
      </w:pPr>
    </w:p>
    <w:p w14:paraId="5350D754" w14:textId="77777777" w:rsidR="004B413C" w:rsidRDefault="004B413C">
      <w:pPr>
        <w:spacing w:line="200" w:lineRule="exact"/>
        <w:rPr>
          <w:sz w:val="20"/>
          <w:szCs w:val="20"/>
        </w:rPr>
      </w:pPr>
    </w:p>
    <w:p w14:paraId="5F618788" w14:textId="77777777" w:rsidR="004B413C" w:rsidRDefault="004B413C">
      <w:pPr>
        <w:spacing w:line="235" w:lineRule="exact"/>
        <w:rPr>
          <w:sz w:val="20"/>
          <w:szCs w:val="20"/>
        </w:rPr>
      </w:pPr>
    </w:p>
    <w:tbl>
      <w:tblPr>
        <w:tblW w:w="0" w:type="auto"/>
        <w:tblInd w:w="100" w:type="dxa"/>
        <w:tblLayout w:type="fixed"/>
        <w:tblCellMar>
          <w:left w:w="0" w:type="dxa"/>
          <w:right w:w="0" w:type="dxa"/>
        </w:tblCellMar>
        <w:tblLook w:val="04A0" w:firstRow="1" w:lastRow="0" w:firstColumn="1" w:lastColumn="0" w:noHBand="0" w:noVBand="1"/>
      </w:tblPr>
      <w:tblGrid>
        <w:gridCol w:w="1820"/>
        <w:gridCol w:w="1400"/>
        <w:gridCol w:w="1820"/>
        <w:gridCol w:w="2280"/>
        <w:gridCol w:w="860"/>
        <w:gridCol w:w="700"/>
        <w:gridCol w:w="160"/>
        <w:gridCol w:w="20"/>
      </w:tblGrid>
      <w:tr w:rsidR="004B413C" w14:paraId="4ADCABDD" w14:textId="77777777">
        <w:trPr>
          <w:trHeight w:val="253"/>
        </w:trPr>
        <w:tc>
          <w:tcPr>
            <w:tcW w:w="1820" w:type="dxa"/>
            <w:vAlign w:val="bottom"/>
          </w:tcPr>
          <w:p w14:paraId="3B995A54" w14:textId="77777777" w:rsidR="004B413C" w:rsidRDefault="004B413C">
            <w:pPr>
              <w:rPr>
                <w:sz w:val="21"/>
                <w:szCs w:val="21"/>
              </w:rPr>
            </w:pPr>
          </w:p>
        </w:tc>
        <w:tc>
          <w:tcPr>
            <w:tcW w:w="1400" w:type="dxa"/>
            <w:vAlign w:val="bottom"/>
          </w:tcPr>
          <w:p w14:paraId="052B0DE7" w14:textId="77777777" w:rsidR="004B413C" w:rsidRDefault="004B413C">
            <w:pPr>
              <w:rPr>
                <w:sz w:val="21"/>
                <w:szCs w:val="21"/>
              </w:rPr>
            </w:pPr>
          </w:p>
        </w:tc>
        <w:tc>
          <w:tcPr>
            <w:tcW w:w="1820" w:type="dxa"/>
            <w:vAlign w:val="bottom"/>
          </w:tcPr>
          <w:p w14:paraId="5FC11209" w14:textId="77777777" w:rsidR="004B413C" w:rsidRDefault="00EC2FEA">
            <w:pPr>
              <w:ind w:right="354"/>
              <w:jc w:val="right"/>
              <w:rPr>
                <w:sz w:val="20"/>
                <w:szCs w:val="20"/>
              </w:rPr>
            </w:pPr>
            <w:r>
              <w:rPr>
                <w:rFonts w:ascii="Arial" w:eastAsia="Arial" w:hAnsi="Arial" w:cs="Arial"/>
                <w:color w:val="7CAE00"/>
              </w:rPr>
              <w:t>2018</w:t>
            </w:r>
          </w:p>
        </w:tc>
        <w:tc>
          <w:tcPr>
            <w:tcW w:w="2280" w:type="dxa"/>
            <w:vAlign w:val="bottom"/>
          </w:tcPr>
          <w:p w14:paraId="0CDDC92D" w14:textId="77777777" w:rsidR="004B413C" w:rsidRDefault="004B413C">
            <w:pPr>
              <w:rPr>
                <w:sz w:val="21"/>
                <w:szCs w:val="21"/>
              </w:rPr>
            </w:pPr>
          </w:p>
        </w:tc>
        <w:tc>
          <w:tcPr>
            <w:tcW w:w="860" w:type="dxa"/>
            <w:vAlign w:val="bottom"/>
          </w:tcPr>
          <w:p w14:paraId="337B7806" w14:textId="77777777" w:rsidR="004B413C" w:rsidRDefault="004B413C">
            <w:pPr>
              <w:rPr>
                <w:sz w:val="21"/>
                <w:szCs w:val="21"/>
              </w:rPr>
            </w:pPr>
          </w:p>
        </w:tc>
        <w:tc>
          <w:tcPr>
            <w:tcW w:w="700" w:type="dxa"/>
            <w:vAlign w:val="bottom"/>
          </w:tcPr>
          <w:p w14:paraId="22B84C42" w14:textId="77777777" w:rsidR="004B413C" w:rsidRDefault="004B413C">
            <w:pPr>
              <w:rPr>
                <w:sz w:val="21"/>
                <w:szCs w:val="21"/>
              </w:rPr>
            </w:pPr>
          </w:p>
        </w:tc>
        <w:tc>
          <w:tcPr>
            <w:tcW w:w="160" w:type="dxa"/>
            <w:vAlign w:val="bottom"/>
          </w:tcPr>
          <w:p w14:paraId="13523DCC" w14:textId="77777777" w:rsidR="004B413C" w:rsidRDefault="004B413C">
            <w:pPr>
              <w:rPr>
                <w:sz w:val="21"/>
                <w:szCs w:val="21"/>
              </w:rPr>
            </w:pPr>
          </w:p>
        </w:tc>
        <w:tc>
          <w:tcPr>
            <w:tcW w:w="0" w:type="dxa"/>
            <w:vAlign w:val="bottom"/>
          </w:tcPr>
          <w:p w14:paraId="551968F7" w14:textId="77777777" w:rsidR="004B413C" w:rsidRDefault="004B413C">
            <w:pPr>
              <w:rPr>
                <w:sz w:val="1"/>
                <w:szCs w:val="1"/>
              </w:rPr>
            </w:pPr>
          </w:p>
        </w:tc>
      </w:tr>
      <w:tr w:rsidR="004B413C" w14:paraId="4F0F005D" w14:textId="77777777">
        <w:trPr>
          <w:trHeight w:val="476"/>
        </w:trPr>
        <w:tc>
          <w:tcPr>
            <w:tcW w:w="1820" w:type="dxa"/>
            <w:vAlign w:val="bottom"/>
          </w:tcPr>
          <w:p w14:paraId="0EBA18DA" w14:textId="77777777" w:rsidR="004B413C" w:rsidRDefault="004B413C">
            <w:pPr>
              <w:rPr>
                <w:sz w:val="24"/>
                <w:szCs w:val="24"/>
              </w:rPr>
            </w:pPr>
          </w:p>
        </w:tc>
        <w:tc>
          <w:tcPr>
            <w:tcW w:w="1400" w:type="dxa"/>
            <w:vAlign w:val="bottom"/>
          </w:tcPr>
          <w:p w14:paraId="14581553" w14:textId="77777777" w:rsidR="004B413C" w:rsidRDefault="004B413C">
            <w:pPr>
              <w:rPr>
                <w:sz w:val="24"/>
                <w:szCs w:val="24"/>
              </w:rPr>
            </w:pPr>
          </w:p>
        </w:tc>
        <w:tc>
          <w:tcPr>
            <w:tcW w:w="1820" w:type="dxa"/>
            <w:vAlign w:val="bottom"/>
          </w:tcPr>
          <w:p w14:paraId="1236D87D" w14:textId="77777777" w:rsidR="004B413C" w:rsidRDefault="00EC2FEA">
            <w:pPr>
              <w:jc w:val="right"/>
              <w:rPr>
                <w:sz w:val="20"/>
                <w:szCs w:val="20"/>
              </w:rPr>
            </w:pPr>
            <w:r>
              <w:rPr>
                <w:rFonts w:ascii="Arial" w:eastAsia="Arial" w:hAnsi="Arial" w:cs="Arial"/>
                <w:color w:val="F8766D"/>
              </w:rPr>
              <w:t>2018</w:t>
            </w:r>
          </w:p>
        </w:tc>
        <w:tc>
          <w:tcPr>
            <w:tcW w:w="2280" w:type="dxa"/>
            <w:vAlign w:val="bottom"/>
          </w:tcPr>
          <w:p w14:paraId="5D1BE3E3" w14:textId="77777777" w:rsidR="004B413C" w:rsidRDefault="004B413C">
            <w:pPr>
              <w:rPr>
                <w:sz w:val="24"/>
                <w:szCs w:val="24"/>
              </w:rPr>
            </w:pPr>
          </w:p>
        </w:tc>
        <w:tc>
          <w:tcPr>
            <w:tcW w:w="860" w:type="dxa"/>
            <w:vAlign w:val="bottom"/>
          </w:tcPr>
          <w:p w14:paraId="12026950" w14:textId="77777777" w:rsidR="004B413C" w:rsidRDefault="004B413C">
            <w:pPr>
              <w:rPr>
                <w:sz w:val="24"/>
                <w:szCs w:val="24"/>
              </w:rPr>
            </w:pPr>
          </w:p>
        </w:tc>
        <w:tc>
          <w:tcPr>
            <w:tcW w:w="700" w:type="dxa"/>
            <w:vAlign w:val="bottom"/>
          </w:tcPr>
          <w:p w14:paraId="018EE07B" w14:textId="77777777" w:rsidR="004B413C" w:rsidRDefault="004B413C">
            <w:pPr>
              <w:rPr>
                <w:sz w:val="24"/>
                <w:szCs w:val="24"/>
              </w:rPr>
            </w:pPr>
          </w:p>
        </w:tc>
        <w:tc>
          <w:tcPr>
            <w:tcW w:w="160" w:type="dxa"/>
            <w:vAlign w:val="bottom"/>
          </w:tcPr>
          <w:p w14:paraId="61468DEC" w14:textId="77777777" w:rsidR="004B413C" w:rsidRDefault="004B413C">
            <w:pPr>
              <w:rPr>
                <w:sz w:val="24"/>
                <w:szCs w:val="24"/>
              </w:rPr>
            </w:pPr>
          </w:p>
        </w:tc>
        <w:tc>
          <w:tcPr>
            <w:tcW w:w="0" w:type="dxa"/>
            <w:vAlign w:val="bottom"/>
          </w:tcPr>
          <w:p w14:paraId="6ABF7C43" w14:textId="77777777" w:rsidR="004B413C" w:rsidRDefault="004B413C">
            <w:pPr>
              <w:rPr>
                <w:sz w:val="1"/>
                <w:szCs w:val="1"/>
              </w:rPr>
            </w:pPr>
          </w:p>
        </w:tc>
      </w:tr>
      <w:tr w:rsidR="004B413C" w14:paraId="21944932" w14:textId="77777777">
        <w:trPr>
          <w:trHeight w:val="266"/>
        </w:trPr>
        <w:tc>
          <w:tcPr>
            <w:tcW w:w="1820" w:type="dxa"/>
            <w:vAlign w:val="bottom"/>
          </w:tcPr>
          <w:p w14:paraId="0D8DCA74" w14:textId="77777777" w:rsidR="004B413C" w:rsidRDefault="004B413C">
            <w:pPr>
              <w:rPr>
                <w:sz w:val="23"/>
                <w:szCs w:val="23"/>
              </w:rPr>
            </w:pPr>
          </w:p>
        </w:tc>
        <w:tc>
          <w:tcPr>
            <w:tcW w:w="1400" w:type="dxa"/>
            <w:vAlign w:val="bottom"/>
          </w:tcPr>
          <w:p w14:paraId="139C6F61" w14:textId="77777777" w:rsidR="004B413C" w:rsidRDefault="00EC2FEA">
            <w:pPr>
              <w:ind w:right="420"/>
              <w:jc w:val="right"/>
              <w:rPr>
                <w:sz w:val="20"/>
                <w:szCs w:val="20"/>
              </w:rPr>
            </w:pPr>
            <w:r>
              <w:rPr>
                <w:rFonts w:ascii="Arial" w:eastAsia="Arial" w:hAnsi="Arial" w:cs="Arial"/>
                <w:color w:val="00BFC4"/>
              </w:rPr>
              <w:t>2018</w:t>
            </w:r>
          </w:p>
        </w:tc>
        <w:tc>
          <w:tcPr>
            <w:tcW w:w="1820" w:type="dxa"/>
            <w:vAlign w:val="bottom"/>
          </w:tcPr>
          <w:p w14:paraId="7369884B" w14:textId="77777777" w:rsidR="004B413C" w:rsidRDefault="004B413C">
            <w:pPr>
              <w:rPr>
                <w:sz w:val="23"/>
                <w:szCs w:val="23"/>
              </w:rPr>
            </w:pPr>
          </w:p>
        </w:tc>
        <w:tc>
          <w:tcPr>
            <w:tcW w:w="2280" w:type="dxa"/>
            <w:vAlign w:val="bottom"/>
          </w:tcPr>
          <w:p w14:paraId="329E9DF5" w14:textId="77777777" w:rsidR="004B413C" w:rsidRDefault="004B413C">
            <w:pPr>
              <w:rPr>
                <w:sz w:val="23"/>
                <w:szCs w:val="23"/>
              </w:rPr>
            </w:pPr>
          </w:p>
        </w:tc>
        <w:tc>
          <w:tcPr>
            <w:tcW w:w="860" w:type="dxa"/>
            <w:vAlign w:val="bottom"/>
          </w:tcPr>
          <w:p w14:paraId="0A1E8B76" w14:textId="77777777" w:rsidR="004B413C" w:rsidRDefault="004B413C">
            <w:pPr>
              <w:rPr>
                <w:sz w:val="23"/>
                <w:szCs w:val="23"/>
              </w:rPr>
            </w:pPr>
          </w:p>
        </w:tc>
        <w:tc>
          <w:tcPr>
            <w:tcW w:w="700" w:type="dxa"/>
            <w:vAlign w:val="bottom"/>
          </w:tcPr>
          <w:p w14:paraId="50D8DDF8" w14:textId="77777777" w:rsidR="004B413C" w:rsidRDefault="004B413C">
            <w:pPr>
              <w:rPr>
                <w:sz w:val="23"/>
                <w:szCs w:val="23"/>
              </w:rPr>
            </w:pPr>
          </w:p>
        </w:tc>
        <w:tc>
          <w:tcPr>
            <w:tcW w:w="160" w:type="dxa"/>
            <w:vAlign w:val="bottom"/>
          </w:tcPr>
          <w:p w14:paraId="2AC86476" w14:textId="77777777" w:rsidR="004B413C" w:rsidRDefault="004B413C">
            <w:pPr>
              <w:rPr>
                <w:sz w:val="23"/>
                <w:szCs w:val="23"/>
              </w:rPr>
            </w:pPr>
          </w:p>
        </w:tc>
        <w:tc>
          <w:tcPr>
            <w:tcW w:w="0" w:type="dxa"/>
            <w:vAlign w:val="bottom"/>
          </w:tcPr>
          <w:p w14:paraId="64C2D5E3" w14:textId="77777777" w:rsidR="004B413C" w:rsidRDefault="004B413C">
            <w:pPr>
              <w:rPr>
                <w:sz w:val="1"/>
                <w:szCs w:val="1"/>
              </w:rPr>
            </w:pPr>
          </w:p>
        </w:tc>
      </w:tr>
      <w:tr w:rsidR="004B413C" w14:paraId="1C2606D1" w14:textId="77777777">
        <w:trPr>
          <w:trHeight w:val="213"/>
        </w:trPr>
        <w:tc>
          <w:tcPr>
            <w:tcW w:w="1820" w:type="dxa"/>
            <w:vAlign w:val="bottom"/>
          </w:tcPr>
          <w:p w14:paraId="50C8D3F0" w14:textId="77777777" w:rsidR="004B413C" w:rsidRDefault="00EC2FEA">
            <w:pPr>
              <w:ind w:right="1244"/>
              <w:jc w:val="right"/>
              <w:rPr>
                <w:sz w:val="20"/>
                <w:szCs w:val="20"/>
              </w:rPr>
            </w:pPr>
            <w:r>
              <w:rPr>
                <w:rFonts w:ascii="Arial" w:eastAsia="Arial" w:hAnsi="Arial" w:cs="Arial"/>
                <w:color w:val="4D4D4D"/>
                <w:sz w:val="18"/>
                <w:szCs w:val="18"/>
              </w:rPr>
              <w:t>1</w:t>
            </w:r>
          </w:p>
        </w:tc>
        <w:tc>
          <w:tcPr>
            <w:tcW w:w="1400" w:type="dxa"/>
            <w:vAlign w:val="bottom"/>
          </w:tcPr>
          <w:p w14:paraId="437770AF" w14:textId="77777777" w:rsidR="004B413C" w:rsidRDefault="004B413C">
            <w:pPr>
              <w:rPr>
                <w:sz w:val="18"/>
                <w:szCs w:val="18"/>
              </w:rPr>
            </w:pPr>
          </w:p>
        </w:tc>
        <w:tc>
          <w:tcPr>
            <w:tcW w:w="1820" w:type="dxa"/>
            <w:vAlign w:val="bottom"/>
          </w:tcPr>
          <w:p w14:paraId="582AC2E3" w14:textId="77777777" w:rsidR="004B413C" w:rsidRDefault="004B413C">
            <w:pPr>
              <w:rPr>
                <w:sz w:val="18"/>
                <w:szCs w:val="18"/>
              </w:rPr>
            </w:pPr>
          </w:p>
        </w:tc>
        <w:tc>
          <w:tcPr>
            <w:tcW w:w="2280" w:type="dxa"/>
            <w:vAlign w:val="bottom"/>
          </w:tcPr>
          <w:p w14:paraId="7B836C15" w14:textId="77777777" w:rsidR="004B413C" w:rsidRDefault="004B413C">
            <w:pPr>
              <w:rPr>
                <w:sz w:val="18"/>
                <w:szCs w:val="18"/>
              </w:rPr>
            </w:pPr>
          </w:p>
        </w:tc>
        <w:tc>
          <w:tcPr>
            <w:tcW w:w="860" w:type="dxa"/>
            <w:vAlign w:val="bottom"/>
          </w:tcPr>
          <w:p w14:paraId="7BD657DD" w14:textId="77777777" w:rsidR="004B413C" w:rsidRDefault="004B413C">
            <w:pPr>
              <w:rPr>
                <w:sz w:val="18"/>
                <w:szCs w:val="18"/>
              </w:rPr>
            </w:pPr>
          </w:p>
        </w:tc>
        <w:tc>
          <w:tcPr>
            <w:tcW w:w="700" w:type="dxa"/>
            <w:vAlign w:val="bottom"/>
          </w:tcPr>
          <w:p w14:paraId="68F5AB66" w14:textId="77777777" w:rsidR="004B413C" w:rsidRDefault="004B413C">
            <w:pPr>
              <w:rPr>
                <w:sz w:val="18"/>
                <w:szCs w:val="18"/>
              </w:rPr>
            </w:pPr>
          </w:p>
        </w:tc>
        <w:tc>
          <w:tcPr>
            <w:tcW w:w="160" w:type="dxa"/>
            <w:vAlign w:val="bottom"/>
          </w:tcPr>
          <w:p w14:paraId="33BD5A79" w14:textId="77777777" w:rsidR="004B413C" w:rsidRDefault="004B413C">
            <w:pPr>
              <w:rPr>
                <w:sz w:val="18"/>
                <w:szCs w:val="18"/>
              </w:rPr>
            </w:pPr>
          </w:p>
        </w:tc>
        <w:tc>
          <w:tcPr>
            <w:tcW w:w="0" w:type="dxa"/>
            <w:vAlign w:val="bottom"/>
          </w:tcPr>
          <w:p w14:paraId="02449573" w14:textId="77777777" w:rsidR="004B413C" w:rsidRDefault="004B413C">
            <w:pPr>
              <w:rPr>
                <w:sz w:val="1"/>
                <w:szCs w:val="1"/>
              </w:rPr>
            </w:pPr>
          </w:p>
        </w:tc>
      </w:tr>
      <w:tr w:rsidR="004B413C" w14:paraId="43F1A6D3" w14:textId="77777777">
        <w:trPr>
          <w:trHeight w:val="968"/>
        </w:trPr>
        <w:tc>
          <w:tcPr>
            <w:tcW w:w="1820" w:type="dxa"/>
            <w:vAlign w:val="bottom"/>
          </w:tcPr>
          <w:p w14:paraId="79E02F94" w14:textId="77777777" w:rsidR="004B413C" w:rsidRDefault="00EC2FEA">
            <w:pPr>
              <w:ind w:right="304"/>
              <w:jc w:val="right"/>
              <w:rPr>
                <w:sz w:val="20"/>
                <w:szCs w:val="20"/>
              </w:rPr>
            </w:pPr>
            <w:r>
              <w:rPr>
                <w:rFonts w:ascii="Arial" w:eastAsia="Arial" w:hAnsi="Arial" w:cs="Arial"/>
                <w:color w:val="C77CFF"/>
              </w:rPr>
              <w:t>2018</w:t>
            </w:r>
          </w:p>
        </w:tc>
        <w:tc>
          <w:tcPr>
            <w:tcW w:w="1400" w:type="dxa"/>
            <w:vAlign w:val="bottom"/>
          </w:tcPr>
          <w:p w14:paraId="288E45B1" w14:textId="77777777" w:rsidR="004B413C" w:rsidRDefault="004B413C">
            <w:pPr>
              <w:rPr>
                <w:sz w:val="24"/>
                <w:szCs w:val="24"/>
              </w:rPr>
            </w:pPr>
          </w:p>
        </w:tc>
        <w:tc>
          <w:tcPr>
            <w:tcW w:w="1820" w:type="dxa"/>
            <w:vAlign w:val="bottom"/>
          </w:tcPr>
          <w:p w14:paraId="751453C4" w14:textId="77777777" w:rsidR="004B413C" w:rsidRDefault="004B413C">
            <w:pPr>
              <w:rPr>
                <w:sz w:val="24"/>
                <w:szCs w:val="24"/>
              </w:rPr>
            </w:pPr>
          </w:p>
        </w:tc>
        <w:tc>
          <w:tcPr>
            <w:tcW w:w="2280" w:type="dxa"/>
            <w:vAlign w:val="bottom"/>
          </w:tcPr>
          <w:p w14:paraId="27DE7673" w14:textId="77777777" w:rsidR="004B413C" w:rsidRDefault="004B413C">
            <w:pPr>
              <w:rPr>
                <w:sz w:val="24"/>
                <w:szCs w:val="24"/>
              </w:rPr>
            </w:pPr>
          </w:p>
        </w:tc>
        <w:tc>
          <w:tcPr>
            <w:tcW w:w="860" w:type="dxa"/>
            <w:vAlign w:val="bottom"/>
          </w:tcPr>
          <w:p w14:paraId="1C72D127" w14:textId="77777777" w:rsidR="004B413C" w:rsidRDefault="004B413C">
            <w:pPr>
              <w:rPr>
                <w:sz w:val="24"/>
                <w:szCs w:val="24"/>
              </w:rPr>
            </w:pPr>
          </w:p>
        </w:tc>
        <w:tc>
          <w:tcPr>
            <w:tcW w:w="700" w:type="dxa"/>
            <w:vAlign w:val="bottom"/>
          </w:tcPr>
          <w:p w14:paraId="7BCE818F" w14:textId="77777777" w:rsidR="004B413C" w:rsidRDefault="00EC2FEA">
            <w:pPr>
              <w:ind w:left="130"/>
              <w:jc w:val="center"/>
              <w:rPr>
                <w:sz w:val="20"/>
                <w:szCs w:val="20"/>
              </w:rPr>
            </w:pPr>
            <w:r>
              <w:rPr>
                <w:rFonts w:ascii="Arial" w:eastAsia="Arial" w:hAnsi="Arial" w:cs="Arial"/>
              </w:rPr>
              <w:t>Plot</w:t>
            </w:r>
          </w:p>
        </w:tc>
        <w:tc>
          <w:tcPr>
            <w:tcW w:w="160" w:type="dxa"/>
            <w:vAlign w:val="bottom"/>
          </w:tcPr>
          <w:p w14:paraId="3C4D3439" w14:textId="77777777" w:rsidR="004B413C" w:rsidRDefault="004B413C">
            <w:pPr>
              <w:rPr>
                <w:sz w:val="24"/>
                <w:szCs w:val="24"/>
              </w:rPr>
            </w:pPr>
          </w:p>
        </w:tc>
        <w:tc>
          <w:tcPr>
            <w:tcW w:w="0" w:type="dxa"/>
            <w:vAlign w:val="bottom"/>
          </w:tcPr>
          <w:p w14:paraId="78D9507C" w14:textId="77777777" w:rsidR="004B413C" w:rsidRDefault="004B413C">
            <w:pPr>
              <w:rPr>
                <w:sz w:val="1"/>
                <w:szCs w:val="1"/>
              </w:rPr>
            </w:pPr>
          </w:p>
        </w:tc>
      </w:tr>
      <w:tr w:rsidR="004B413C" w14:paraId="1001CAEA" w14:textId="77777777">
        <w:trPr>
          <w:trHeight w:val="374"/>
        </w:trPr>
        <w:tc>
          <w:tcPr>
            <w:tcW w:w="1820" w:type="dxa"/>
            <w:vAlign w:val="bottom"/>
          </w:tcPr>
          <w:p w14:paraId="2899B735" w14:textId="77777777" w:rsidR="004B413C" w:rsidRDefault="00EC2FEA">
            <w:pPr>
              <w:ind w:right="1244"/>
              <w:jc w:val="right"/>
              <w:rPr>
                <w:sz w:val="20"/>
                <w:szCs w:val="20"/>
              </w:rPr>
            </w:pPr>
            <w:r>
              <w:rPr>
                <w:rFonts w:ascii="Arial" w:eastAsia="Arial" w:hAnsi="Arial" w:cs="Arial"/>
                <w:color w:val="4D4D4D"/>
                <w:sz w:val="18"/>
                <w:szCs w:val="18"/>
              </w:rPr>
              <w:t>0</w:t>
            </w:r>
          </w:p>
        </w:tc>
        <w:tc>
          <w:tcPr>
            <w:tcW w:w="1400" w:type="dxa"/>
            <w:vAlign w:val="bottom"/>
          </w:tcPr>
          <w:p w14:paraId="2C163BD4" w14:textId="77777777" w:rsidR="004B413C" w:rsidRDefault="004B413C">
            <w:pPr>
              <w:rPr>
                <w:sz w:val="24"/>
                <w:szCs w:val="24"/>
              </w:rPr>
            </w:pPr>
          </w:p>
        </w:tc>
        <w:tc>
          <w:tcPr>
            <w:tcW w:w="1820" w:type="dxa"/>
            <w:vAlign w:val="bottom"/>
          </w:tcPr>
          <w:p w14:paraId="6C020A1B" w14:textId="77777777" w:rsidR="004B413C" w:rsidRDefault="004B413C">
            <w:pPr>
              <w:rPr>
                <w:sz w:val="24"/>
                <w:szCs w:val="24"/>
              </w:rPr>
            </w:pPr>
          </w:p>
        </w:tc>
        <w:tc>
          <w:tcPr>
            <w:tcW w:w="2280" w:type="dxa"/>
            <w:vAlign w:val="bottom"/>
          </w:tcPr>
          <w:p w14:paraId="254AA2B3" w14:textId="77777777" w:rsidR="004B413C" w:rsidRDefault="004B413C">
            <w:pPr>
              <w:rPr>
                <w:sz w:val="24"/>
                <w:szCs w:val="24"/>
              </w:rPr>
            </w:pPr>
          </w:p>
        </w:tc>
        <w:tc>
          <w:tcPr>
            <w:tcW w:w="860" w:type="dxa"/>
            <w:vAlign w:val="bottom"/>
          </w:tcPr>
          <w:p w14:paraId="3B506E4A" w14:textId="77777777" w:rsidR="004B413C" w:rsidRDefault="004B413C">
            <w:pPr>
              <w:rPr>
                <w:sz w:val="24"/>
                <w:szCs w:val="24"/>
              </w:rPr>
            </w:pPr>
          </w:p>
        </w:tc>
        <w:tc>
          <w:tcPr>
            <w:tcW w:w="700" w:type="dxa"/>
            <w:vAlign w:val="bottom"/>
          </w:tcPr>
          <w:p w14:paraId="17A3EEBE" w14:textId="77777777" w:rsidR="004B413C" w:rsidRDefault="00EC2FEA">
            <w:pPr>
              <w:ind w:left="70"/>
              <w:jc w:val="center"/>
              <w:rPr>
                <w:sz w:val="20"/>
                <w:szCs w:val="20"/>
              </w:rPr>
            </w:pPr>
            <w:r>
              <w:rPr>
                <w:rFonts w:ascii="Arial" w:eastAsia="Arial" w:hAnsi="Arial" w:cs="Arial"/>
                <w:color w:val="F8766D"/>
                <w:w w:val="97"/>
              </w:rPr>
              <w:t>a</w:t>
            </w:r>
          </w:p>
        </w:tc>
        <w:tc>
          <w:tcPr>
            <w:tcW w:w="160" w:type="dxa"/>
            <w:vAlign w:val="bottom"/>
          </w:tcPr>
          <w:p w14:paraId="070AAB0B" w14:textId="77777777" w:rsidR="004B413C" w:rsidRDefault="00EC2FEA">
            <w:pPr>
              <w:ind w:left="40"/>
              <w:rPr>
                <w:sz w:val="20"/>
                <w:szCs w:val="20"/>
              </w:rPr>
            </w:pPr>
            <w:r>
              <w:rPr>
                <w:rFonts w:ascii="Arial" w:eastAsia="Arial" w:hAnsi="Arial" w:cs="Arial"/>
                <w:w w:val="82"/>
                <w:sz w:val="18"/>
                <w:szCs w:val="18"/>
              </w:rPr>
              <w:t>A</w:t>
            </w:r>
          </w:p>
        </w:tc>
        <w:tc>
          <w:tcPr>
            <w:tcW w:w="0" w:type="dxa"/>
            <w:vAlign w:val="bottom"/>
          </w:tcPr>
          <w:p w14:paraId="3F508B6E" w14:textId="77777777" w:rsidR="004B413C" w:rsidRDefault="004B413C">
            <w:pPr>
              <w:rPr>
                <w:sz w:val="1"/>
                <w:szCs w:val="1"/>
              </w:rPr>
            </w:pPr>
          </w:p>
        </w:tc>
      </w:tr>
      <w:tr w:rsidR="004B413C" w14:paraId="7B968604" w14:textId="77777777">
        <w:trPr>
          <w:trHeight w:val="346"/>
        </w:trPr>
        <w:tc>
          <w:tcPr>
            <w:tcW w:w="1820" w:type="dxa"/>
            <w:vMerge w:val="restart"/>
            <w:textDirection w:val="btLr"/>
            <w:vAlign w:val="bottom"/>
          </w:tcPr>
          <w:p w14:paraId="2FD21F38" w14:textId="77777777" w:rsidR="004B413C" w:rsidRDefault="00EC2FEA">
            <w:pPr>
              <w:ind w:right="1471"/>
              <w:rPr>
                <w:sz w:val="20"/>
                <w:szCs w:val="20"/>
              </w:rPr>
            </w:pPr>
            <w:r>
              <w:rPr>
                <w:rFonts w:ascii="Arial" w:eastAsia="Arial" w:hAnsi="Arial" w:cs="Arial"/>
                <w:w w:val="91"/>
              </w:rPr>
              <w:t>LV2</w:t>
            </w:r>
          </w:p>
        </w:tc>
        <w:tc>
          <w:tcPr>
            <w:tcW w:w="1400" w:type="dxa"/>
            <w:vAlign w:val="bottom"/>
          </w:tcPr>
          <w:p w14:paraId="2B046144" w14:textId="77777777" w:rsidR="004B413C" w:rsidRDefault="004B413C">
            <w:pPr>
              <w:rPr>
                <w:sz w:val="24"/>
                <w:szCs w:val="24"/>
              </w:rPr>
            </w:pPr>
          </w:p>
        </w:tc>
        <w:tc>
          <w:tcPr>
            <w:tcW w:w="1820" w:type="dxa"/>
            <w:vAlign w:val="bottom"/>
          </w:tcPr>
          <w:p w14:paraId="621430D6" w14:textId="77777777" w:rsidR="004B413C" w:rsidRDefault="004B413C">
            <w:pPr>
              <w:rPr>
                <w:sz w:val="24"/>
                <w:szCs w:val="24"/>
              </w:rPr>
            </w:pPr>
          </w:p>
        </w:tc>
        <w:tc>
          <w:tcPr>
            <w:tcW w:w="2280" w:type="dxa"/>
            <w:vMerge w:val="restart"/>
            <w:vAlign w:val="bottom"/>
          </w:tcPr>
          <w:p w14:paraId="3BA2785B" w14:textId="77777777" w:rsidR="004B413C" w:rsidRDefault="00EC2FEA">
            <w:pPr>
              <w:ind w:right="17"/>
              <w:jc w:val="right"/>
              <w:rPr>
                <w:sz w:val="20"/>
                <w:szCs w:val="20"/>
              </w:rPr>
            </w:pPr>
            <w:r>
              <w:rPr>
                <w:rFonts w:ascii="Arial" w:eastAsia="Arial" w:hAnsi="Arial" w:cs="Arial"/>
                <w:color w:val="7CAE00"/>
              </w:rPr>
              <w:t>1996</w:t>
            </w:r>
          </w:p>
        </w:tc>
        <w:tc>
          <w:tcPr>
            <w:tcW w:w="860" w:type="dxa"/>
            <w:vMerge w:val="restart"/>
            <w:vAlign w:val="bottom"/>
          </w:tcPr>
          <w:p w14:paraId="62F00323" w14:textId="77777777" w:rsidR="004B413C" w:rsidRDefault="00EC2FEA">
            <w:pPr>
              <w:ind w:right="180"/>
              <w:jc w:val="right"/>
              <w:rPr>
                <w:sz w:val="20"/>
                <w:szCs w:val="20"/>
              </w:rPr>
            </w:pPr>
            <w:r>
              <w:rPr>
                <w:rFonts w:ascii="Arial" w:eastAsia="Arial" w:hAnsi="Arial" w:cs="Arial"/>
                <w:color w:val="F8766D"/>
              </w:rPr>
              <w:t>1996</w:t>
            </w:r>
          </w:p>
        </w:tc>
        <w:tc>
          <w:tcPr>
            <w:tcW w:w="700" w:type="dxa"/>
            <w:vAlign w:val="bottom"/>
          </w:tcPr>
          <w:p w14:paraId="2CB54BE1" w14:textId="77777777" w:rsidR="004B413C" w:rsidRDefault="00EC2FEA">
            <w:pPr>
              <w:ind w:left="70"/>
              <w:jc w:val="center"/>
              <w:rPr>
                <w:sz w:val="20"/>
                <w:szCs w:val="20"/>
              </w:rPr>
            </w:pPr>
            <w:r>
              <w:rPr>
                <w:rFonts w:ascii="Arial" w:eastAsia="Arial" w:hAnsi="Arial" w:cs="Arial"/>
                <w:color w:val="7CAE00"/>
                <w:w w:val="97"/>
              </w:rPr>
              <w:t>a</w:t>
            </w:r>
          </w:p>
        </w:tc>
        <w:tc>
          <w:tcPr>
            <w:tcW w:w="160" w:type="dxa"/>
            <w:vAlign w:val="bottom"/>
          </w:tcPr>
          <w:p w14:paraId="422CBB5F" w14:textId="77777777" w:rsidR="004B413C" w:rsidRDefault="00EC2FEA">
            <w:pPr>
              <w:ind w:left="40"/>
              <w:rPr>
                <w:sz w:val="20"/>
                <w:szCs w:val="20"/>
              </w:rPr>
            </w:pPr>
            <w:r>
              <w:rPr>
                <w:rFonts w:ascii="Arial" w:eastAsia="Arial" w:hAnsi="Arial" w:cs="Arial"/>
                <w:w w:val="82"/>
                <w:sz w:val="18"/>
                <w:szCs w:val="18"/>
              </w:rPr>
              <w:t>B</w:t>
            </w:r>
          </w:p>
        </w:tc>
        <w:tc>
          <w:tcPr>
            <w:tcW w:w="0" w:type="dxa"/>
            <w:vAlign w:val="bottom"/>
          </w:tcPr>
          <w:p w14:paraId="491D1409" w14:textId="77777777" w:rsidR="004B413C" w:rsidRDefault="004B413C">
            <w:pPr>
              <w:rPr>
                <w:sz w:val="1"/>
                <w:szCs w:val="1"/>
              </w:rPr>
            </w:pPr>
          </w:p>
        </w:tc>
      </w:tr>
      <w:tr w:rsidR="004B413C" w14:paraId="376EBCE1" w14:textId="77777777">
        <w:trPr>
          <w:trHeight w:val="201"/>
        </w:trPr>
        <w:tc>
          <w:tcPr>
            <w:tcW w:w="1820" w:type="dxa"/>
            <w:vMerge/>
            <w:vAlign w:val="bottom"/>
          </w:tcPr>
          <w:p w14:paraId="58A0451B" w14:textId="77777777" w:rsidR="004B413C" w:rsidRDefault="004B413C">
            <w:pPr>
              <w:rPr>
                <w:sz w:val="17"/>
                <w:szCs w:val="17"/>
              </w:rPr>
            </w:pPr>
          </w:p>
        </w:tc>
        <w:tc>
          <w:tcPr>
            <w:tcW w:w="1400" w:type="dxa"/>
            <w:vAlign w:val="bottom"/>
          </w:tcPr>
          <w:p w14:paraId="17880E2E" w14:textId="77777777" w:rsidR="004B413C" w:rsidRDefault="004B413C">
            <w:pPr>
              <w:rPr>
                <w:sz w:val="17"/>
                <w:szCs w:val="17"/>
              </w:rPr>
            </w:pPr>
          </w:p>
        </w:tc>
        <w:tc>
          <w:tcPr>
            <w:tcW w:w="1820" w:type="dxa"/>
            <w:vAlign w:val="bottom"/>
          </w:tcPr>
          <w:p w14:paraId="5994A75E" w14:textId="77777777" w:rsidR="004B413C" w:rsidRDefault="004B413C">
            <w:pPr>
              <w:rPr>
                <w:sz w:val="17"/>
                <w:szCs w:val="17"/>
              </w:rPr>
            </w:pPr>
          </w:p>
        </w:tc>
        <w:tc>
          <w:tcPr>
            <w:tcW w:w="2280" w:type="dxa"/>
            <w:vMerge/>
            <w:vAlign w:val="bottom"/>
          </w:tcPr>
          <w:p w14:paraId="36E5A4E1" w14:textId="77777777" w:rsidR="004B413C" w:rsidRDefault="004B413C">
            <w:pPr>
              <w:rPr>
                <w:sz w:val="17"/>
                <w:szCs w:val="17"/>
              </w:rPr>
            </w:pPr>
          </w:p>
        </w:tc>
        <w:tc>
          <w:tcPr>
            <w:tcW w:w="860" w:type="dxa"/>
            <w:vMerge/>
            <w:vAlign w:val="bottom"/>
          </w:tcPr>
          <w:p w14:paraId="22F31C83" w14:textId="77777777" w:rsidR="004B413C" w:rsidRDefault="004B413C">
            <w:pPr>
              <w:rPr>
                <w:sz w:val="17"/>
                <w:szCs w:val="17"/>
              </w:rPr>
            </w:pPr>
          </w:p>
        </w:tc>
        <w:tc>
          <w:tcPr>
            <w:tcW w:w="700" w:type="dxa"/>
            <w:vMerge w:val="restart"/>
            <w:vAlign w:val="bottom"/>
          </w:tcPr>
          <w:p w14:paraId="6399A016" w14:textId="77777777" w:rsidR="004B413C" w:rsidRDefault="00EC2FEA">
            <w:pPr>
              <w:ind w:left="70"/>
              <w:jc w:val="center"/>
              <w:rPr>
                <w:sz w:val="20"/>
                <w:szCs w:val="20"/>
              </w:rPr>
            </w:pPr>
            <w:r>
              <w:rPr>
                <w:rFonts w:ascii="Arial" w:eastAsia="Arial" w:hAnsi="Arial" w:cs="Arial"/>
                <w:color w:val="00BFC4"/>
                <w:w w:val="97"/>
              </w:rPr>
              <w:t>a</w:t>
            </w:r>
          </w:p>
        </w:tc>
        <w:tc>
          <w:tcPr>
            <w:tcW w:w="160" w:type="dxa"/>
            <w:vMerge w:val="restart"/>
            <w:vAlign w:val="bottom"/>
          </w:tcPr>
          <w:p w14:paraId="179F454F" w14:textId="77777777" w:rsidR="004B413C" w:rsidRDefault="00EC2FEA">
            <w:pPr>
              <w:ind w:left="40"/>
              <w:rPr>
                <w:sz w:val="20"/>
                <w:szCs w:val="20"/>
              </w:rPr>
            </w:pPr>
            <w:r>
              <w:rPr>
                <w:rFonts w:ascii="Arial" w:eastAsia="Arial" w:hAnsi="Arial" w:cs="Arial"/>
                <w:w w:val="76"/>
                <w:sz w:val="18"/>
                <w:szCs w:val="18"/>
              </w:rPr>
              <w:t>C</w:t>
            </w:r>
          </w:p>
        </w:tc>
        <w:tc>
          <w:tcPr>
            <w:tcW w:w="0" w:type="dxa"/>
            <w:vAlign w:val="bottom"/>
          </w:tcPr>
          <w:p w14:paraId="5432AEF5" w14:textId="77777777" w:rsidR="004B413C" w:rsidRDefault="004B413C">
            <w:pPr>
              <w:rPr>
                <w:sz w:val="1"/>
                <w:szCs w:val="1"/>
              </w:rPr>
            </w:pPr>
          </w:p>
        </w:tc>
      </w:tr>
      <w:tr w:rsidR="004B413C" w14:paraId="71C2CAD2" w14:textId="77777777">
        <w:trPr>
          <w:trHeight w:val="144"/>
        </w:trPr>
        <w:tc>
          <w:tcPr>
            <w:tcW w:w="1820" w:type="dxa"/>
            <w:vAlign w:val="bottom"/>
          </w:tcPr>
          <w:p w14:paraId="2E50CF58" w14:textId="77777777" w:rsidR="004B413C" w:rsidRDefault="004B413C">
            <w:pPr>
              <w:rPr>
                <w:sz w:val="12"/>
                <w:szCs w:val="12"/>
              </w:rPr>
            </w:pPr>
          </w:p>
        </w:tc>
        <w:tc>
          <w:tcPr>
            <w:tcW w:w="1400" w:type="dxa"/>
            <w:vAlign w:val="bottom"/>
          </w:tcPr>
          <w:p w14:paraId="6D2F2102" w14:textId="77777777" w:rsidR="004B413C" w:rsidRDefault="004B413C">
            <w:pPr>
              <w:rPr>
                <w:sz w:val="12"/>
                <w:szCs w:val="12"/>
              </w:rPr>
            </w:pPr>
          </w:p>
        </w:tc>
        <w:tc>
          <w:tcPr>
            <w:tcW w:w="1820" w:type="dxa"/>
            <w:vAlign w:val="bottom"/>
          </w:tcPr>
          <w:p w14:paraId="441232DA" w14:textId="77777777" w:rsidR="004B413C" w:rsidRDefault="004B413C">
            <w:pPr>
              <w:rPr>
                <w:sz w:val="12"/>
                <w:szCs w:val="12"/>
              </w:rPr>
            </w:pPr>
          </w:p>
        </w:tc>
        <w:tc>
          <w:tcPr>
            <w:tcW w:w="2280" w:type="dxa"/>
            <w:vAlign w:val="bottom"/>
          </w:tcPr>
          <w:p w14:paraId="0935A90B" w14:textId="77777777" w:rsidR="004B413C" w:rsidRDefault="004B413C">
            <w:pPr>
              <w:rPr>
                <w:sz w:val="12"/>
                <w:szCs w:val="12"/>
              </w:rPr>
            </w:pPr>
          </w:p>
        </w:tc>
        <w:tc>
          <w:tcPr>
            <w:tcW w:w="860" w:type="dxa"/>
            <w:vAlign w:val="bottom"/>
          </w:tcPr>
          <w:p w14:paraId="6AA2C849" w14:textId="77777777" w:rsidR="004B413C" w:rsidRDefault="004B413C">
            <w:pPr>
              <w:rPr>
                <w:sz w:val="12"/>
                <w:szCs w:val="12"/>
              </w:rPr>
            </w:pPr>
          </w:p>
        </w:tc>
        <w:tc>
          <w:tcPr>
            <w:tcW w:w="700" w:type="dxa"/>
            <w:vMerge/>
            <w:vAlign w:val="bottom"/>
          </w:tcPr>
          <w:p w14:paraId="01EA88B1" w14:textId="77777777" w:rsidR="004B413C" w:rsidRDefault="004B413C">
            <w:pPr>
              <w:rPr>
                <w:sz w:val="12"/>
                <w:szCs w:val="12"/>
              </w:rPr>
            </w:pPr>
          </w:p>
        </w:tc>
        <w:tc>
          <w:tcPr>
            <w:tcW w:w="160" w:type="dxa"/>
            <w:vMerge/>
            <w:vAlign w:val="bottom"/>
          </w:tcPr>
          <w:p w14:paraId="1D8A9E8F" w14:textId="77777777" w:rsidR="004B413C" w:rsidRDefault="004B413C">
            <w:pPr>
              <w:rPr>
                <w:sz w:val="12"/>
                <w:szCs w:val="12"/>
              </w:rPr>
            </w:pPr>
          </w:p>
        </w:tc>
        <w:tc>
          <w:tcPr>
            <w:tcW w:w="0" w:type="dxa"/>
            <w:vAlign w:val="bottom"/>
          </w:tcPr>
          <w:p w14:paraId="69F18687" w14:textId="77777777" w:rsidR="004B413C" w:rsidRDefault="004B413C">
            <w:pPr>
              <w:rPr>
                <w:sz w:val="1"/>
                <w:szCs w:val="1"/>
              </w:rPr>
            </w:pPr>
          </w:p>
        </w:tc>
      </w:tr>
      <w:tr w:rsidR="004B413C" w14:paraId="22F2DD3C" w14:textId="77777777">
        <w:trPr>
          <w:trHeight w:val="346"/>
        </w:trPr>
        <w:tc>
          <w:tcPr>
            <w:tcW w:w="1820" w:type="dxa"/>
            <w:vAlign w:val="bottom"/>
          </w:tcPr>
          <w:p w14:paraId="58EBDC10" w14:textId="77777777" w:rsidR="004B413C" w:rsidRDefault="004B413C">
            <w:pPr>
              <w:rPr>
                <w:sz w:val="24"/>
                <w:szCs w:val="24"/>
              </w:rPr>
            </w:pPr>
          </w:p>
        </w:tc>
        <w:tc>
          <w:tcPr>
            <w:tcW w:w="1400" w:type="dxa"/>
            <w:vAlign w:val="bottom"/>
          </w:tcPr>
          <w:p w14:paraId="6B6642BA" w14:textId="77777777" w:rsidR="004B413C" w:rsidRDefault="004B413C">
            <w:pPr>
              <w:rPr>
                <w:sz w:val="24"/>
                <w:szCs w:val="24"/>
              </w:rPr>
            </w:pPr>
          </w:p>
        </w:tc>
        <w:tc>
          <w:tcPr>
            <w:tcW w:w="1820" w:type="dxa"/>
            <w:vAlign w:val="bottom"/>
          </w:tcPr>
          <w:p w14:paraId="4D1ACF82" w14:textId="77777777" w:rsidR="004B413C" w:rsidRDefault="004B413C">
            <w:pPr>
              <w:rPr>
                <w:sz w:val="24"/>
                <w:szCs w:val="24"/>
              </w:rPr>
            </w:pPr>
          </w:p>
        </w:tc>
        <w:tc>
          <w:tcPr>
            <w:tcW w:w="2280" w:type="dxa"/>
            <w:vAlign w:val="bottom"/>
          </w:tcPr>
          <w:p w14:paraId="18978479" w14:textId="77777777" w:rsidR="004B413C" w:rsidRDefault="004B413C">
            <w:pPr>
              <w:rPr>
                <w:sz w:val="24"/>
                <w:szCs w:val="24"/>
              </w:rPr>
            </w:pPr>
          </w:p>
        </w:tc>
        <w:tc>
          <w:tcPr>
            <w:tcW w:w="860" w:type="dxa"/>
            <w:vAlign w:val="bottom"/>
          </w:tcPr>
          <w:p w14:paraId="07C1CC0F" w14:textId="77777777" w:rsidR="004B413C" w:rsidRDefault="004B413C">
            <w:pPr>
              <w:rPr>
                <w:sz w:val="24"/>
                <w:szCs w:val="24"/>
              </w:rPr>
            </w:pPr>
          </w:p>
        </w:tc>
        <w:tc>
          <w:tcPr>
            <w:tcW w:w="700" w:type="dxa"/>
            <w:vAlign w:val="bottom"/>
          </w:tcPr>
          <w:p w14:paraId="30BE1479" w14:textId="77777777" w:rsidR="004B413C" w:rsidRDefault="00EC2FEA">
            <w:pPr>
              <w:ind w:left="70"/>
              <w:jc w:val="center"/>
              <w:rPr>
                <w:sz w:val="20"/>
                <w:szCs w:val="20"/>
              </w:rPr>
            </w:pPr>
            <w:r>
              <w:rPr>
                <w:rFonts w:ascii="Arial" w:eastAsia="Arial" w:hAnsi="Arial" w:cs="Arial"/>
                <w:color w:val="C77CFF"/>
                <w:w w:val="97"/>
              </w:rPr>
              <w:t>a</w:t>
            </w:r>
          </w:p>
        </w:tc>
        <w:tc>
          <w:tcPr>
            <w:tcW w:w="160" w:type="dxa"/>
            <w:vAlign w:val="bottom"/>
          </w:tcPr>
          <w:p w14:paraId="07242234" w14:textId="77777777" w:rsidR="004B413C" w:rsidRDefault="00EC2FEA">
            <w:pPr>
              <w:ind w:left="40"/>
              <w:rPr>
                <w:sz w:val="20"/>
                <w:szCs w:val="20"/>
              </w:rPr>
            </w:pPr>
            <w:r>
              <w:rPr>
                <w:rFonts w:ascii="Arial" w:eastAsia="Arial" w:hAnsi="Arial" w:cs="Arial"/>
                <w:w w:val="76"/>
                <w:sz w:val="18"/>
                <w:szCs w:val="18"/>
              </w:rPr>
              <w:t>D</w:t>
            </w:r>
          </w:p>
        </w:tc>
        <w:tc>
          <w:tcPr>
            <w:tcW w:w="0" w:type="dxa"/>
            <w:vAlign w:val="bottom"/>
          </w:tcPr>
          <w:p w14:paraId="1040D9DE" w14:textId="77777777" w:rsidR="004B413C" w:rsidRDefault="004B413C">
            <w:pPr>
              <w:rPr>
                <w:sz w:val="1"/>
                <w:szCs w:val="1"/>
              </w:rPr>
            </w:pPr>
          </w:p>
        </w:tc>
      </w:tr>
      <w:tr w:rsidR="004B413C" w14:paraId="4E703783" w14:textId="77777777">
        <w:trPr>
          <w:trHeight w:val="231"/>
        </w:trPr>
        <w:tc>
          <w:tcPr>
            <w:tcW w:w="1820" w:type="dxa"/>
            <w:vAlign w:val="bottom"/>
          </w:tcPr>
          <w:p w14:paraId="5A1E1A7E" w14:textId="77777777" w:rsidR="004B413C" w:rsidRDefault="00EC2FEA">
            <w:pPr>
              <w:ind w:right="1284"/>
              <w:jc w:val="right"/>
              <w:rPr>
                <w:sz w:val="20"/>
                <w:szCs w:val="20"/>
              </w:rPr>
            </w:pPr>
            <w:r>
              <w:rPr>
                <w:rFonts w:ascii="Arial" w:eastAsia="Arial" w:hAnsi="Arial" w:cs="Arial"/>
                <w:color w:val="4D4D4D"/>
                <w:sz w:val="18"/>
                <w:szCs w:val="18"/>
              </w:rPr>
              <w:t>−1</w:t>
            </w:r>
          </w:p>
        </w:tc>
        <w:tc>
          <w:tcPr>
            <w:tcW w:w="1400" w:type="dxa"/>
            <w:vAlign w:val="bottom"/>
          </w:tcPr>
          <w:p w14:paraId="4FEB297E" w14:textId="77777777" w:rsidR="004B413C" w:rsidRDefault="004B413C">
            <w:pPr>
              <w:rPr>
                <w:sz w:val="20"/>
                <w:szCs w:val="20"/>
              </w:rPr>
            </w:pPr>
          </w:p>
        </w:tc>
        <w:tc>
          <w:tcPr>
            <w:tcW w:w="1820" w:type="dxa"/>
            <w:vAlign w:val="bottom"/>
          </w:tcPr>
          <w:p w14:paraId="0BA398D3" w14:textId="77777777" w:rsidR="004B413C" w:rsidRDefault="004B413C">
            <w:pPr>
              <w:rPr>
                <w:sz w:val="20"/>
                <w:szCs w:val="20"/>
              </w:rPr>
            </w:pPr>
          </w:p>
        </w:tc>
        <w:tc>
          <w:tcPr>
            <w:tcW w:w="2280" w:type="dxa"/>
            <w:vAlign w:val="bottom"/>
          </w:tcPr>
          <w:p w14:paraId="1E2A8629" w14:textId="77777777" w:rsidR="004B413C" w:rsidRDefault="004B413C">
            <w:pPr>
              <w:rPr>
                <w:sz w:val="20"/>
                <w:szCs w:val="20"/>
              </w:rPr>
            </w:pPr>
          </w:p>
        </w:tc>
        <w:tc>
          <w:tcPr>
            <w:tcW w:w="860" w:type="dxa"/>
            <w:vAlign w:val="bottom"/>
          </w:tcPr>
          <w:p w14:paraId="60698C83" w14:textId="77777777" w:rsidR="004B413C" w:rsidRDefault="004B413C">
            <w:pPr>
              <w:rPr>
                <w:sz w:val="20"/>
                <w:szCs w:val="20"/>
              </w:rPr>
            </w:pPr>
          </w:p>
        </w:tc>
        <w:tc>
          <w:tcPr>
            <w:tcW w:w="700" w:type="dxa"/>
            <w:vAlign w:val="bottom"/>
          </w:tcPr>
          <w:p w14:paraId="4C407194" w14:textId="77777777" w:rsidR="004B413C" w:rsidRDefault="004B413C">
            <w:pPr>
              <w:rPr>
                <w:sz w:val="20"/>
                <w:szCs w:val="20"/>
              </w:rPr>
            </w:pPr>
          </w:p>
        </w:tc>
        <w:tc>
          <w:tcPr>
            <w:tcW w:w="160" w:type="dxa"/>
            <w:vAlign w:val="bottom"/>
          </w:tcPr>
          <w:p w14:paraId="5F521B7F" w14:textId="77777777" w:rsidR="004B413C" w:rsidRDefault="004B413C">
            <w:pPr>
              <w:rPr>
                <w:sz w:val="20"/>
                <w:szCs w:val="20"/>
              </w:rPr>
            </w:pPr>
          </w:p>
        </w:tc>
        <w:tc>
          <w:tcPr>
            <w:tcW w:w="0" w:type="dxa"/>
            <w:vAlign w:val="bottom"/>
          </w:tcPr>
          <w:p w14:paraId="6BF5C415" w14:textId="77777777" w:rsidR="004B413C" w:rsidRDefault="004B413C">
            <w:pPr>
              <w:rPr>
                <w:sz w:val="1"/>
                <w:szCs w:val="1"/>
              </w:rPr>
            </w:pPr>
          </w:p>
        </w:tc>
      </w:tr>
      <w:tr w:rsidR="004B413C" w14:paraId="4A58BDBD" w14:textId="77777777">
        <w:trPr>
          <w:trHeight w:val="829"/>
        </w:trPr>
        <w:tc>
          <w:tcPr>
            <w:tcW w:w="1820" w:type="dxa"/>
            <w:vAlign w:val="bottom"/>
          </w:tcPr>
          <w:p w14:paraId="420E8D5B" w14:textId="77777777" w:rsidR="004B413C" w:rsidRDefault="004B413C">
            <w:pPr>
              <w:rPr>
                <w:sz w:val="24"/>
                <w:szCs w:val="24"/>
              </w:rPr>
            </w:pPr>
          </w:p>
        </w:tc>
        <w:tc>
          <w:tcPr>
            <w:tcW w:w="1400" w:type="dxa"/>
            <w:vAlign w:val="bottom"/>
          </w:tcPr>
          <w:p w14:paraId="4351C40F" w14:textId="77777777" w:rsidR="004B413C" w:rsidRDefault="004B413C">
            <w:pPr>
              <w:rPr>
                <w:sz w:val="24"/>
                <w:szCs w:val="24"/>
              </w:rPr>
            </w:pPr>
          </w:p>
        </w:tc>
        <w:tc>
          <w:tcPr>
            <w:tcW w:w="1820" w:type="dxa"/>
            <w:vAlign w:val="bottom"/>
          </w:tcPr>
          <w:p w14:paraId="32DB51C9" w14:textId="77777777" w:rsidR="004B413C" w:rsidRDefault="004B413C">
            <w:pPr>
              <w:rPr>
                <w:sz w:val="24"/>
                <w:szCs w:val="24"/>
              </w:rPr>
            </w:pPr>
          </w:p>
        </w:tc>
        <w:tc>
          <w:tcPr>
            <w:tcW w:w="2280" w:type="dxa"/>
            <w:vAlign w:val="bottom"/>
          </w:tcPr>
          <w:p w14:paraId="22DD59CC" w14:textId="77777777" w:rsidR="004B413C" w:rsidRDefault="00EC2FEA">
            <w:pPr>
              <w:ind w:right="1577"/>
              <w:jc w:val="right"/>
              <w:rPr>
                <w:sz w:val="20"/>
                <w:szCs w:val="20"/>
              </w:rPr>
            </w:pPr>
            <w:r>
              <w:rPr>
                <w:rFonts w:ascii="Arial" w:eastAsia="Arial" w:hAnsi="Arial" w:cs="Arial"/>
                <w:color w:val="00BFC4"/>
              </w:rPr>
              <w:t>1996</w:t>
            </w:r>
          </w:p>
        </w:tc>
        <w:tc>
          <w:tcPr>
            <w:tcW w:w="860" w:type="dxa"/>
            <w:vAlign w:val="bottom"/>
          </w:tcPr>
          <w:p w14:paraId="20CAAF6B" w14:textId="77777777" w:rsidR="004B413C" w:rsidRDefault="004B413C">
            <w:pPr>
              <w:rPr>
                <w:sz w:val="24"/>
                <w:szCs w:val="24"/>
              </w:rPr>
            </w:pPr>
          </w:p>
        </w:tc>
        <w:tc>
          <w:tcPr>
            <w:tcW w:w="700" w:type="dxa"/>
            <w:vAlign w:val="bottom"/>
          </w:tcPr>
          <w:p w14:paraId="1AB85A37" w14:textId="77777777" w:rsidR="004B413C" w:rsidRDefault="004B413C">
            <w:pPr>
              <w:rPr>
                <w:sz w:val="24"/>
                <w:szCs w:val="24"/>
              </w:rPr>
            </w:pPr>
          </w:p>
        </w:tc>
        <w:tc>
          <w:tcPr>
            <w:tcW w:w="160" w:type="dxa"/>
            <w:vAlign w:val="bottom"/>
          </w:tcPr>
          <w:p w14:paraId="2D69A841" w14:textId="77777777" w:rsidR="004B413C" w:rsidRDefault="004B413C">
            <w:pPr>
              <w:rPr>
                <w:sz w:val="24"/>
                <w:szCs w:val="24"/>
              </w:rPr>
            </w:pPr>
          </w:p>
        </w:tc>
        <w:tc>
          <w:tcPr>
            <w:tcW w:w="0" w:type="dxa"/>
            <w:vAlign w:val="bottom"/>
          </w:tcPr>
          <w:p w14:paraId="496888E6" w14:textId="77777777" w:rsidR="004B413C" w:rsidRDefault="004B413C">
            <w:pPr>
              <w:rPr>
                <w:sz w:val="1"/>
                <w:szCs w:val="1"/>
              </w:rPr>
            </w:pPr>
          </w:p>
        </w:tc>
      </w:tr>
      <w:tr w:rsidR="004B413C" w14:paraId="5A34AC61" w14:textId="77777777">
        <w:trPr>
          <w:trHeight w:val="258"/>
        </w:trPr>
        <w:tc>
          <w:tcPr>
            <w:tcW w:w="1820" w:type="dxa"/>
            <w:vAlign w:val="bottom"/>
          </w:tcPr>
          <w:p w14:paraId="4973E1DD" w14:textId="77777777" w:rsidR="004B413C" w:rsidRDefault="004B413C"/>
        </w:tc>
        <w:tc>
          <w:tcPr>
            <w:tcW w:w="1400" w:type="dxa"/>
            <w:vAlign w:val="bottom"/>
          </w:tcPr>
          <w:p w14:paraId="7DACABD4" w14:textId="77777777" w:rsidR="004B413C" w:rsidRDefault="004B413C"/>
        </w:tc>
        <w:tc>
          <w:tcPr>
            <w:tcW w:w="1820" w:type="dxa"/>
            <w:vAlign w:val="bottom"/>
          </w:tcPr>
          <w:p w14:paraId="6448EE55" w14:textId="77777777" w:rsidR="004B413C" w:rsidRDefault="00EC2FEA">
            <w:pPr>
              <w:ind w:right="994"/>
              <w:jc w:val="right"/>
              <w:rPr>
                <w:sz w:val="20"/>
                <w:szCs w:val="20"/>
              </w:rPr>
            </w:pPr>
            <w:r>
              <w:rPr>
                <w:rFonts w:ascii="Arial" w:eastAsia="Arial" w:hAnsi="Arial" w:cs="Arial"/>
                <w:color w:val="C77CFF"/>
              </w:rPr>
              <w:t>1996</w:t>
            </w:r>
          </w:p>
        </w:tc>
        <w:tc>
          <w:tcPr>
            <w:tcW w:w="2280" w:type="dxa"/>
            <w:vAlign w:val="bottom"/>
          </w:tcPr>
          <w:p w14:paraId="5CEC18B4" w14:textId="77777777" w:rsidR="004B413C" w:rsidRDefault="004B413C"/>
        </w:tc>
        <w:tc>
          <w:tcPr>
            <w:tcW w:w="860" w:type="dxa"/>
            <w:vAlign w:val="bottom"/>
          </w:tcPr>
          <w:p w14:paraId="687CABD2" w14:textId="77777777" w:rsidR="004B413C" w:rsidRDefault="004B413C"/>
        </w:tc>
        <w:tc>
          <w:tcPr>
            <w:tcW w:w="700" w:type="dxa"/>
            <w:vAlign w:val="bottom"/>
          </w:tcPr>
          <w:p w14:paraId="11D88FDA" w14:textId="77777777" w:rsidR="004B413C" w:rsidRDefault="004B413C"/>
        </w:tc>
        <w:tc>
          <w:tcPr>
            <w:tcW w:w="160" w:type="dxa"/>
            <w:vAlign w:val="bottom"/>
          </w:tcPr>
          <w:p w14:paraId="3C135BA3" w14:textId="77777777" w:rsidR="004B413C" w:rsidRDefault="004B413C"/>
        </w:tc>
        <w:tc>
          <w:tcPr>
            <w:tcW w:w="0" w:type="dxa"/>
            <w:vAlign w:val="bottom"/>
          </w:tcPr>
          <w:p w14:paraId="4DAF53F5" w14:textId="77777777" w:rsidR="004B413C" w:rsidRDefault="004B413C">
            <w:pPr>
              <w:rPr>
                <w:sz w:val="1"/>
                <w:szCs w:val="1"/>
              </w:rPr>
            </w:pPr>
          </w:p>
        </w:tc>
      </w:tr>
      <w:tr w:rsidR="004B413C" w14:paraId="0630D326" w14:textId="77777777">
        <w:trPr>
          <w:trHeight w:val="218"/>
        </w:trPr>
        <w:tc>
          <w:tcPr>
            <w:tcW w:w="1820" w:type="dxa"/>
            <w:vAlign w:val="bottom"/>
          </w:tcPr>
          <w:p w14:paraId="31C5DEEE" w14:textId="77777777" w:rsidR="004B413C" w:rsidRDefault="00EC2FEA">
            <w:pPr>
              <w:ind w:right="1284"/>
              <w:jc w:val="right"/>
              <w:rPr>
                <w:sz w:val="20"/>
                <w:szCs w:val="20"/>
              </w:rPr>
            </w:pPr>
            <w:r>
              <w:rPr>
                <w:rFonts w:ascii="Arial" w:eastAsia="Arial" w:hAnsi="Arial" w:cs="Arial"/>
                <w:color w:val="4D4D4D"/>
                <w:sz w:val="18"/>
                <w:szCs w:val="18"/>
              </w:rPr>
              <w:t>−2</w:t>
            </w:r>
          </w:p>
        </w:tc>
        <w:tc>
          <w:tcPr>
            <w:tcW w:w="1400" w:type="dxa"/>
            <w:vAlign w:val="bottom"/>
          </w:tcPr>
          <w:p w14:paraId="0F061433" w14:textId="77777777" w:rsidR="004B413C" w:rsidRDefault="004B413C">
            <w:pPr>
              <w:rPr>
                <w:sz w:val="18"/>
                <w:szCs w:val="18"/>
              </w:rPr>
            </w:pPr>
          </w:p>
        </w:tc>
        <w:tc>
          <w:tcPr>
            <w:tcW w:w="1820" w:type="dxa"/>
            <w:vAlign w:val="bottom"/>
          </w:tcPr>
          <w:p w14:paraId="7741A3CB" w14:textId="77777777" w:rsidR="004B413C" w:rsidRDefault="004B413C">
            <w:pPr>
              <w:rPr>
                <w:sz w:val="18"/>
                <w:szCs w:val="18"/>
              </w:rPr>
            </w:pPr>
          </w:p>
        </w:tc>
        <w:tc>
          <w:tcPr>
            <w:tcW w:w="2280" w:type="dxa"/>
            <w:vAlign w:val="bottom"/>
          </w:tcPr>
          <w:p w14:paraId="2C359696" w14:textId="77777777" w:rsidR="004B413C" w:rsidRDefault="004B413C">
            <w:pPr>
              <w:rPr>
                <w:sz w:val="18"/>
                <w:szCs w:val="18"/>
              </w:rPr>
            </w:pPr>
          </w:p>
        </w:tc>
        <w:tc>
          <w:tcPr>
            <w:tcW w:w="860" w:type="dxa"/>
            <w:vAlign w:val="bottom"/>
          </w:tcPr>
          <w:p w14:paraId="1EDECB71" w14:textId="77777777" w:rsidR="004B413C" w:rsidRDefault="004B413C">
            <w:pPr>
              <w:rPr>
                <w:sz w:val="18"/>
                <w:szCs w:val="18"/>
              </w:rPr>
            </w:pPr>
          </w:p>
        </w:tc>
        <w:tc>
          <w:tcPr>
            <w:tcW w:w="700" w:type="dxa"/>
            <w:vAlign w:val="bottom"/>
          </w:tcPr>
          <w:p w14:paraId="642F6472" w14:textId="77777777" w:rsidR="004B413C" w:rsidRDefault="004B413C">
            <w:pPr>
              <w:rPr>
                <w:sz w:val="18"/>
                <w:szCs w:val="18"/>
              </w:rPr>
            </w:pPr>
          </w:p>
        </w:tc>
        <w:tc>
          <w:tcPr>
            <w:tcW w:w="160" w:type="dxa"/>
            <w:vAlign w:val="bottom"/>
          </w:tcPr>
          <w:p w14:paraId="092D64AD" w14:textId="77777777" w:rsidR="004B413C" w:rsidRDefault="004B413C">
            <w:pPr>
              <w:rPr>
                <w:sz w:val="18"/>
                <w:szCs w:val="18"/>
              </w:rPr>
            </w:pPr>
          </w:p>
        </w:tc>
        <w:tc>
          <w:tcPr>
            <w:tcW w:w="0" w:type="dxa"/>
            <w:vAlign w:val="bottom"/>
          </w:tcPr>
          <w:p w14:paraId="2D7BEC9B" w14:textId="77777777" w:rsidR="004B413C" w:rsidRDefault="004B413C">
            <w:pPr>
              <w:rPr>
                <w:sz w:val="1"/>
                <w:szCs w:val="1"/>
              </w:rPr>
            </w:pPr>
          </w:p>
        </w:tc>
      </w:tr>
      <w:tr w:rsidR="004B413C" w14:paraId="0FD7DCE1" w14:textId="77777777">
        <w:trPr>
          <w:trHeight w:val="795"/>
        </w:trPr>
        <w:tc>
          <w:tcPr>
            <w:tcW w:w="1820" w:type="dxa"/>
            <w:vAlign w:val="bottom"/>
          </w:tcPr>
          <w:p w14:paraId="1A210E4E" w14:textId="77777777" w:rsidR="004B413C" w:rsidRDefault="00EC2FEA">
            <w:pPr>
              <w:ind w:right="284"/>
              <w:jc w:val="right"/>
              <w:rPr>
                <w:sz w:val="20"/>
                <w:szCs w:val="20"/>
              </w:rPr>
            </w:pPr>
            <w:r>
              <w:rPr>
                <w:rFonts w:ascii="Arial" w:eastAsia="Arial" w:hAnsi="Arial" w:cs="Arial"/>
                <w:color w:val="4D4D4D"/>
                <w:sz w:val="18"/>
                <w:szCs w:val="18"/>
              </w:rPr>
              <w:t>−2</w:t>
            </w:r>
          </w:p>
        </w:tc>
        <w:tc>
          <w:tcPr>
            <w:tcW w:w="1400" w:type="dxa"/>
            <w:vAlign w:val="bottom"/>
          </w:tcPr>
          <w:p w14:paraId="012E9457" w14:textId="77777777" w:rsidR="004B413C" w:rsidRDefault="00EC2FEA">
            <w:pPr>
              <w:ind w:right="100"/>
              <w:jc w:val="right"/>
              <w:rPr>
                <w:sz w:val="20"/>
                <w:szCs w:val="20"/>
              </w:rPr>
            </w:pPr>
            <w:r>
              <w:rPr>
                <w:rFonts w:ascii="Arial" w:eastAsia="Arial" w:hAnsi="Arial" w:cs="Arial"/>
                <w:color w:val="4D4D4D"/>
                <w:sz w:val="18"/>
                <w:szCs w:val="18"/>
              </w:rPr>
              <w:t>−1</w:t>
            </w:r>
          </w:p>
        </w:tc>
        <w:tc>
          <w:tcPr>
            <w:tcW w:w="1820" w:type="dxa"/>
            <w:vAlign w:val="bottom"/>
          </w:tcPr>
          <w:p w14:paraId="72FD8473" w14:textId="77777777" w:rsidR="004B413C" w:rsidRDefault="00EC2FEA">
            <w:pPr>
              <w:ind w:right="374"/>
              <w:jc w:val="right"/>
              <w:rPr>
                <w:sz w:val="20"/>
                <w:szCs w:val="20"/>
              </w:rPr>
            </w:pPr>
            <w:r>
              <w:rPr>
                <w:rFonts w:ascii="Arial" w:eastAsia="Arial" w:hAnsi="Arial" w:cs="Arial"/>
                <w:color w:val="4D4D4D"/>
                <w:sz w:val="18"/>
                <w:szCs w:val="18"/>
              </w:rPr>
              <w:t>0</w:t>
            </w:r>
          </w:p>
        </w:tc>
        <w:tc>
          <w:tcPr>
            <w:tcW w:w="2280" w:type="dxa"/>
            <w:vAlign w:val="bottom"/>
          </w:tcPr>
          <w:p w14:paraId="02CF2E7C" w14:textId="77777777" w:rsidR="004B413C" w:rsidRDefault="00EC2FEA">
            <w:pPr>
              <w:ind w:right="1077"/>
              <w:jc w:val="right"/>
              <w:rPr>
                <w:sz w:val="20"/>
                <w:szCs w:val="20"/>
              </w:rPr>
            </w:pPr>
            <w:r>
              <w:rPr>
                <w:rFonts w:ascii="Arial" w:eastAsia="Arial" w:hAnsi="Arial" w:cs="Arial"/>
                <w:color w:val="4D4D4D"/>
                <w:sz w:val="18"/>
                <w:szCs w:val="18"/>
              </w:rPr>
              <w:t>1</w:t>
            </w:r>
          </w:p>
        </w:tc>
        <w:tc>
          <w:tcPr>
            <w:tcW w:w="860" w:type="dxa"/>
            <w:vAlign w:val="bottom"/>
          </w:tcPr>
          <w:p w14:paraId="6137100E" w14:textId="77777777" w:rsidR="004B413C" w:rsidRDefault="00EC2FEA">
            <w:pPr>
              <w:ind w:right="380"/>
              <w:jc w:val="right"/>
              <w:rPr>
                <w:sz w:val="20"/>
                <w:szCs w:val="20"/>
              </w:rPr>
            </w:pPr>
            <w:r>
              <w:rPr>
                <w:rFonts w:ascii="Arial" w:eastAsia="Arial" w:hAnsi="Arial" w:cs="Arial"/>
                <w:color w:val="4D4D4D"/>
                <w:sz w:val="18"/>
                <w:szCs w:val="18"/>
              </w:rPr>
              <w:t>2</w:t>
            </w:r>
          </w:p>
        </w:tc>
        <w:tc>
          <w:tcPr>
            <w:tcW w:w="700" w:type="dxa"/>
            <w:vAlign w:val="bottom"/>
          </w:tcPr>
          <w:p w14:paraId="186FCE18" w14:textId="77777777" w:rsidR="004B413C" w:rsidRDefault="004B413C">
            <w:pPr>
              <w:rPr>
                <w:sz w:val="24"/>
                <w:szCs w:val="24"/>
              </w:rPr>
            </w:pPr>
          </w:p>
        </w:tc>
        <w:tc>
          <w:tcPr>
            <w:tcW w:w="160" w:type="dxa"/>
            <w:vAlign w:val="bottom"/>
          </w:tcPr>
          <w:p w14:paraId="14423382" w14:textId="77777777" w:rsidR="004B413C" w:rsidRDefault="004B413C">
            <w:pPr>
              <w:rPr>
                <w:sz w:val="24"/>
                <w:szCs w:val="24"/>
              </w:rPr>
            </w:pPr>
          </w:p>
        </w:tc>
        <w:tc>
          <w:tcPr>
            <w:tcW w:w="0" w:type="dxa"/>
            <w:vAlign w:val="bottom"/>
          </w:tcPr>
          <w:p w14:paraId="4ABEABF6" w14:textId="77777777" w:rsidR="004B413C" w:rsidRDefault="004B413C">
            <w:pPr>
              <w:rPr>
                <w:sz w:val="1"/>
                <w:szCs w:val="1"/>
              </w:rPr>
            </w:pPr>
          </w:p>
        </w:tc>
      </w:tr>
      <w:tr w:rsidR="004B413C" w14:paraId="32227ADE" w14:textId="77777777">
        <w:trPr>
          <w:trHeight w:val="260"/>
        </w:trPr>
        <w:tc>
          <w:tcPr>
            <w:tcW w:w="1820" w:type="dxa"/>
            <w:vAlign w:val="bottom"/>
          </w:tcPr>
          <w:p w14:paraId="6741556A" w14:textId="77777777" w:rsidR="004B413C" w:rsidRDefault="004B413C"/>
        </w:tc>
        <w:tc>
          <w:tcPr>
            <w:tcW w:w="1400" w:type="dxa"/>
            <w:vAlign w:val="bottom"/>
          </w:tcPr>
          <w:p w14:paraId="5076ADC1" w14:textId="77777777" w:rsidR="004B413C" w:rsidRDefault="004B413C"/>
        </w:tc>
        <w:tc>
          <w:tcPr>
            <w:tcW w:w="1820" w:type="dxa"/>
            <w:vAlign w:val="bottom"/>
          </w:tcPr>
          <w:p w14:paraId="73F4B4AE" w14:textId="77777777" w:rsidR="004B413C" w:rsidRDefault="00EC2FEA">
            <w:pPr>
              <w:ind w:right="394"/>
              <w:jc w:val="right"/>
              <w:rPr>
                <w:sz w:val="20"/>
                <w:szCs w:val="20"/>
              </w:rPr>
            </w:pPr>
            <w:r>
              <w:rPr>
                <w:rFonts w:ascii="Arial" w:eastAsia="Arial" w:hAnsi="Arial" w:cs="Arial"/>
              </w:rPr>
              <w:t>LV1</w:t>
            </w:r>
          </w:p>
        </w:tc>
        <w:tc>
          <w:tcPr>
            <w:tcW w:w="2280" w:type="dxa"/>
            <w:vAlign w:val="bottom"/>
          </w:tcPr>
          <w:p w14:paraId="0DC462D0" w14:textId="77777777" w:rsidR="004B413C" w:rsidRDefault="004B413C"/>
        </w:tc>
        <w:tc>
          <w:tcPr>
            <w:tcW w:w="860" w:type="dxa"/>
            <w:vAlign w:val="bottom"/>
          </w:tcPr>
          <w:p w14:paraId="420F72BF" w14:textId="77777777" w:rsidR="004B413C" w:rsidRDefault="004B413C"/>
        </w:tc>
        <w:tc>
          <w:tcPr>
            <w:tcW w:w="700" w:type="dxa"/>
            <w:vAlign w:val="bottom"/>
          </w:tcPr>
          <w:p w14:paraId="65B1D12B" w14:textId="77777777" w:rsidR="004B413C" w:rsidRDefault="004B413C"/>
        </w:tc>
        <w:tc>
          <w:tcPr>
            <w:tcW w:w="160" w:type="dxa"/>
            <w:vAlign w:val="bottom"/>
          </w:tcPr>
          <w:p w14:paraId="71B238E8" w14:textId="77777777" w:rsidR="004B413C" w:rsidRDefault="004B413C"/>
        </w:tc>
        <w:tc>
          <w:tcPr>
            <w:tcW w:w="0" w:type="dxa"/>
            <w:vAlign w:val="bottom"/>
          </w:tcPr>
          <w:p w14:paraId="5D3E17C3" w14:textId="77777777" w:rsidR="004B413C" w:rsidRDefault="004B413C">
            <w:pPr>
              <w:rPr>
                <w:sz w:val="1"/>
                <w:szCs w:val="1"/>
              </w:rPr>
            </w:pPr>
          </w:p>
        </w:tc>
      </w:tr>
    </w:tbl>
    <w:p w14:paraId="6FD0671E" w14:textId="77777777" w:rsidR="004B413C" w:rsidRDefault="00EC2FEA">
      <w:pPr>
        <w:spacing w:line="20" w:lineRule="exact"/>
        <w:rPr>
          <w:sz w:val="20"/>
          <w:szCs w:val="20"/>
        </w:rPr>
      </w:pPr>
      <w:r>
        <w:rPr>
          <w:noProof/>
          <w:sz w:val="20"/>
          <w:szCs w:val="20"/>
        </w:rPr>
        <w:drawing>
          <wp:anchor distT="0" distB="0" distL="114300" distR="114300" simplePos="0" relativeHeight="252037120" behindDoc="1" locked="0" layoutInCell="0" allowOverlap="1" wp14:anchorId="6729FB22" wp14:editId="5094314D">
            <wp:simplePos x="0" y="0"/>
            <wp:positionH relativeFrom="column">
              <wp:posOffset>5454650</wp:posOffset>
            </wp:positionH>
            <wp:positionV relativeFrom="paragraph">
              <wp:posOffset>-2446655</wp:posOffset>
            </wp:positionV>
            <wp:extent cx="175895" cy="126365"/>
            <wp:effectExtent l="0" t="0" r="0" b="0"/>
            <wp:wrapNone/>
            <wp:docPr id="1083" name="Picture 1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3"/>
                    <pic:cNvPicPr>
                      <a:picLocks noChangeAspect="1" noChangeArrowheads="1"/>
                    </pic:cNvPicPr>
                  </pic:nvPicPr>
                  <pic:blipFill>
                    <a:blip r:embed="rId58"/>
                    <a:srcRect/>
                    <a:stretch>
                      <a:fillRect/>
                    </a:stretch>
                  </pic:blipFill>
                  <pic:spPr bwMode="auto">
                    <a:xfrm>
                      <a:off x="0" y="0"/>
                      <a:ext cx="175895" cy="126365"/>
                    </a:xfrm>
                    <a:prstGeom prst="rect">
                      <a:avLst/>
                    </a:prstGeom>
                    <a:noFill/>
                  </pic:spPr>
                </pic:pic>
              </a:graphicData>
            </a:graphic>
          </wp:anchor>
        </w:drawing>
      </w:r>
      <w:r>
        <w:rPr>
          <w:noProof/>
          <w:sz w:val="20"/>
          <w:szCs w:val="20"/>
        </w:rPr>
        <w:drawing>
          <wp:anchor distT="0" distB="0" distL="114300" distR="114300" simplePos="0" relativeHeight="252038144" behindDoc="1" locked="0" layoutInCell="0" allowOverlap="1" wp14:anchorId="60342AAA" wp14:editId="4C55B7D7">
            <wp:simplePos x="0" y="0"/>
            <wp:positionH relativeFrom="column">
              <wp:posOffset>5454650</wp:posOffset>
            </wp:positionH>
            <wp:positionV relativeFrom="paragraph">
              <wp:posOffset>-2227580</wp:posOffset>
            </wp:positionV>
            <wp:extent cx="175895" cy="126365"/>
            <wp:effectExtent l="0" t="0" r="0" b="0"/>
            <wp:wrapNone/>
            <wp:docPr id="1084" name="Picture 1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4"/>
                    <pic:cNvPicPr>
                      <a:picLocks noChangeAspect="1" noChangeArrowheads="1"/>
                    </pic:cNvPicPr>
                  </pic:nvPicPr>
                  <pic:blipFill>
                    <a:blip r:embed="rId59"/>
                    <a:srcRect/>
                    <a:stretch>
                      <a:fillRect/>
                    </a:stretch>
                  </pic:blipFill>
                  <pic:spPr bwMode="auto">
                    <a:xfrm>
                      <a:off x="0" y="0"/>
                      <a:ext cx="175895" cy="126365"/>
                    </a:xfrm>
                    <a:prstGeom prst="rect">
                      <a:avLst/>
                    </a:prstGeom>
                    <a:noFill/>
                  </pic:spPr>
                </pic:pic>
              </a:graphicData>
            </a:graphic>
          </wp:anchor>
        </w:drawing>
      </w:r>
      <w:r>
        <w:rPr>
          <w:noProof/>
          <w:sz w:val="20"/>
          <w:szCs w:val="20"/>
        </w:rPr>
        <w:drawing>
          <wp:anchor distT="0" distB="0" distL="114300" distR="114300" simplePos="0" relativeHeight="252039168" behindDoc="1" locked="0" layoutInCell="0" allowOverlap="1" wp14:anchorId="0F7A8528" wp14:editId="6A52FF09">
            <wp:simplePos x="0" y="0"/>
            <wp:positionH relativeFrom="column">
              <wp:posOffset>5454650</wp:posOffset>
            </wp:positionH>
            <wp:positionV relativeFrom="paragraph">
              <wp:posOffset>-2007870</wp:posOffset>
            </wp:positionV>
            <wp:extent cx="175895" cy="126365"/>
            <wp:effectExtent l="0" t="0" r="0" b="0"/>
            <wp:wrapNone/>
            <wp:docPr id="1085" name="Picture 1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5"/>
                    <pic:cNvPicPr>
                      <a:picLocks noChangeAspect="1" noChangeArrowheads="1"/>
                    </pic:cNvPicPr>
                  </pic:nvPicPr>
                  <pic:blipFill>
                    <a:blip r:embed="rId60"/>
                    <a:srcRect/>
                    <a:stretch>
                      <a:fillRect/>
                    </a:stretch>
                  </pic:blipFill>
                  <pic:spPr bwMode="auto">
                    <a:xfrm>
                      <a:off x="0" y="0"/>
                      <a:ext cx="175895" cy="126365"/>
                    </a:xfrm>
                    <a:prstGeom prst="rect">
                      <a:avLst/>
                    </a:prstGeom>
                    <a:noFill/>
                  </pic:spPr>
                </pic:pic>
              </a:graphicData>
            </a:graphic>
          </wp:anchor>
        </w:drawing>
      </w:r>
      <w:r>
        <w:rPr>
          <w:noProof/>
          <w:sz w:val="20"/>
          <w:szCs w:val="20"/>
        </w:rPr>
        <w:drawing>
          <wp:anchor distT="0" distB="0" distL="114300" distR="114300" simplePos="0" relativeHeight="252040192" behindDoc="1" locked="0" layoutInCell="0" allowOverlap="1" wp14:anchorId="0D0EDC42" wp14:editId="0E24773E">
            <wp:simplePos x="0" y="0"/>
            <wp:positionH relativeFrom="column">
              <wp:posOffset>5454650</wp:posOffset>
            </wp:positionH>
            <wp:positionV relativeFrom="paragraph">
              <wp:posOffset>-1788160</wp:posOffset>
            </wp:positionV>
            <wp:extent cx="175895" cy="126365"/>
            <wp:effectExtent l="0" t="0" r="0" b="0"/>
            <wp:wrapNone/>
            <wp:docPr id="1086" name="Picture 1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6"/>
                    <pic:cNvPicPr>
                      <a:picLocks noChangeAspect="1" noChangeArrowheads="1"/>
                    </pic:cNvPicPr>
                  </pic:nvPicPr>
                  <pic:blipFill>
                    <a:blip r:embed="rId61"/>
                    <a:srcRect/>
                    <a:stretch>
                      <a:fillRect/>
                    </a:stretch>
                  </pic:blipFill>
                  <pic:spPr bwMode="auto">
                    <a:xfrm>
                      <a:off x="0" y="0"/>
                      <a:ext cx="175895" cy="126365"/>
                    </a:xfrm>
                    <a:prstGeom prst="rect">
                      <a:avLst/>
                    </a:prstGeom>
                    <a:noFill/>
                  </pic:spPr>
                </pic:pic>
              </a:graphicData>
            </a:graphic>
          </wp:anchor>
        </w:drawing>
      </w:r>
    </w:p>
    <w:p w14:paraId="2910ED40" w14:textId="77777777" w:rsidR="004B413C" w:rsidRDefault="004B413C">
      <w:pPr>
        <w:spacing w:line="200" w:lineRule="exact"/>
        <w:rPr>
          <w:sz w:val="20"/>
          <w:szCs w:val="20"/>
        </w:rPr>
      </w:pPr>
    </w:p>
    <w:p w14:paraId="096A73C4" w14:textId="77777777" w:rsidR="004B413C" w:rsidRDefault="004B413C">
      <w:pPr>
        <w:spacing w:line="343" w:lineRule="exact"/>
        <w:rPr>
          <w:sz w:val="20"/>
          <w:szCs w:val="20"/>
        </w:rPr>
      </w:pPr>
    </w:p>
    <w:p w14:paraId="53E7CC91" w14:textId="77777777" w:rsidR="004B413C" w:rsidRDefault="00EC2FEA">
      <w:pPr>
        <w:spacing w:line="275" w:lineRule="auto"/>
        <w:ind w:firstLine="5"/>
        <w:jc w:val="both"/>
        <w:rPr>
          <w:sz w:val="20"/>
          <w:szCs w:val="20"/>
        </w:rPr>
      </w:pPr>
      <w:r>
        <w:rPr>
          <w:rFonts w:ascii="Arial" w:eastAsia="Arial" w:hAnsi="Arial" w:cs="Arial"/>
          <w:sz w:val="20"/>
          <w:szCs w:val="20"/>
        </w:rPr>
        <w:t>Figure 45: Unconstrained ordination based on the latent variable model for each surveyed year for Lake Jandabup. Plots are represented as diﬀerent colours and consecutive years are joined by a line with first and last survey years labeled.</w:t>
      </w:r>
    </w:p>
    <w:p w14:paraId="7E9FB083" w14:textId="77777777" w:rsidR="004B413C" w:rsidRDefault="004B413C">
      <w:pPr>
        <w:spacing w:line="200" w:lineRule="exact"/>
        <w:rPr>
          <w:sz w:val="20"/>
          <w:szCs w:val="20"/>
        </w:rPr>
      </w:pPr>
    </w:p>
    <w:p w14:paraId="4F4389A0" w14:textId="77777777" w:rsidR="004B413C" w:rsidRDefault="004B413C">
      <w:pPr>
        <w:spacing w:line="200" w:lineRule="exact"/>
        <w:rPr>
          <w:sz w:val="20"/>
          <w:szCs w:val="20"/>
        </w:rPr>
      </w:pPr>
    </w:p>
    <w:p w14:paraId="6D0398A9" w14:textId="77777777" w:rsidR="004B413C" w:rsidRDefault="004B413C">
      <w:pPr>
        <w:spacing w:line="200" w:lineRule="exact"/>
        <w:rPr>
          <w:sz w:val="20"/>
          <w:szCs w:val="20"/>
        </w:rPr>
      </w:pPr>
    </w:p>
    <w:p w14:paraId="3E048DEC" w14:textId="77777777" w:rsidR="004B413C" w:rsidRDefault="004B413C">
      <w:pPr>
        <w:spacing w:line="200" w:lineRule="exact"/>
        <w:rPr>
          <w:sz w:val="20"/>
          <w:szCs w:val="20"/>
        </w:rPr>
      </w:pPr>
    </w:p>
    <w:p w14:paraId="4FC55A65" w14:textId="77777777" w:rsidR="004B413C" w:rsidRDefault="004B413C">
      <w:pPr>
        <w:spacing w:line="200" w:lineRule="exact"/>
        <w:rPr>
          <w:sz w:val="20"/>
          <w:szCs w:val="20"/>
        </w:rPr>
      </w:pPr>
    </w:p>
    <w:p w14:paraId="6129AF5A" w14:textId="77777777" w:rsidR="004B413C" w:rsidRDefault="004B413C">
      <w:pPr>
        <w:spacing w:line="200" w:lineRule="exact"/>
        <w:rPr>
          <w:sz w:val="20"/>
          <w:szCs w:val="20"/>
        </w:rPr>
      </w:pPr>
    </w:p>
    <w:p w14:paraId="173907A9" w14:textId="77777777" w:rsidR="004B413C" w:rsidRDefault="004B413C">
      <w:pPr>
        <w:spacing w:line="200" w:lineRule="exact"/>
        <w:rPr>
          <w:sz w:val="20"/>
          <w:szCs w:val="20"/>
        </w:rPr>
      </w:pPr>
    </w:p>
    <w:p w14:paraId="01E78A75" w14:textId="77777777" w:rsidR="004B413C" w:rsidRDefault="004B413C">
      <w:pPr>
        <w:spacing w:line="200" w:lineRule="exact"/>
        <w:rPr>
          <w:sz w:val="20"/>
          <w:szCs w:val="20"/>
        </w:rPr>
      </w:pPr>
    </w:p>
    <w:p w14:paraId="2AB7567D" w14:textId="77777777" w:rsidR="004B413C" w:rsidRDefault="004B413C">
      <w:pPr>
        <w:spacing w:line="200" w:lineRule="exact"/>
        <w:rPr>
          <w:sz w:val="20"/>
          <w:szCs w:val="20"/>
        </w:rPr>
      </w:pPr>
    </w:p>
    <w:p w14:paraId="567DC4CA" w14:textId="77777777" w:rsidR="004B413C" w:rsidRDefault="004B413C">
      <w:pPr>
        <w:spacing w:line="200" w:lineRule="exact"/>
        <w:rPr>
          <w:sz w:val="20"/>
          <w:szCs w:val="20"/>
        </w:rPr>
      </w:pPr>
    </w:p>
    <w:p w14:paraId="31F35FE3" w14:textId="77777777" w:rsidR="004B413C" w:rsidRDefault="004B413C">
      <w:pPr>
        <w:spacing w:line="200" w:lineRule="exact"/>
        <w:rPr>
          <w:sz w:val="20"/>
          <w:szCs w:val="20"/>
        </w:rPr>
      </w:pPr>
    </w:p>
    <w:p w14:paraId="60B24D85" w14:textId="77777777" w:rsidR="004B413C" w:rsidRDefault="004B413C">
      <w:pPr>
        <w:spacing w:line="200" w:lineRule="exact"/>
        <w:rPr>
          <w:sz w:val="20"/>
          <w:szCs w:val="20"/>
        </w:rPr>
      </w:pPr>
    </w:p>
    <w:p w14:paraId="3354E127" w14:textId="77777777" w:rsidR="004B413C" w:rsidRDefault="004B413C">
      <w:pPr>
        <w:spacing w:line="200" w:lineRule="exact"/>
        <w:rPr>
          <w:sz w:val="20"/>
          <w:szCs w:val="20"/>
        </w:rPr>
      </w:pPr>
    </w:p>
    <w:p w14:paraId="5A4E55FB" w14:textId="77777777" w:rsidR="004B413C" w:rsidRDefault="004B413C">
      <w:pPr>
        <w:spacing w:line="367" w:lineRule="exact"/>
        <w:rPr>
          <w:sz w:val="20"/>
          <w:szCs w:val="20"/>
        </w:rPr>
      </w:pPr>
    </w:p>
    <w:p w14:paraId="0A455C99" w14:textId="77777777" w:rsidR="004B413C" w:rsidRDefault="00EC2FEA">
      <w:pPr>
        <w:jc w:val="center"/>
        <w:rPr>
          <w:sz w:val="20"/>
          <w:szCs w:val="20"/>
        </w:rPr>
      </w:pPr>
      <w:r>
        <w:rPr>
          <w:rFonts w:ascii="Arial" w:eastAsia="Arial" w:hAnsi="Arial" w:cs="Arial"/>
          <w:sz w:val="20"/>
          <w:szCs w:val="20"/>
        </w:rPr>
        <w:t>73</w:t>
      </w:r>
    </w:p>
    <w:p w14:paraId="21FE07F7" w14:textId="77777777" w:rsidR="004B413C" w:rsidRDefault="004B413C">
      <w:pPr>
        <w:sectPr w:rsidR="004B413C">
          <w:pgSz w:w="12240" w:h="15840"/>
          <w:pgMar w:top="1440" w:right="1440" w:bottom="272" w:left="1440" w:header="0" w:footer="0" w:gutter="0"/>
          <w:cols w:space="720" w:equalWidth="0">
            <w:col w:w="9360"/>
          </w:cols>
        </w:sectPr>
      </w:pPr>
    </w:p>
    <w:p w14:paraId="298452EB" w14:textId="77777777" w:rsidR="004B413C" w:rsidRDefault="004B413C">
      <w:pPr>
        <w:spacing w:line="200" w:lineRule="exact"/>
        <w:rPr>
          <w:sz w:val="20"/>
          <w:szCs w:val="20"/>
        </w:rPr>
      </w:pPr>
      <w:bookmarkStart w:id="111" w:name="page74"/>
      <w:bookmarkEnd w:id="111"/>
    </w:p>
    <w:p w14:paraId="546DC016" w14:textId="77777777" w:rsidR="004B413C" w:rsidRDefault="004B413C">
      <w:pPr>
        <w:spacing w:line="200" w:lineRule="exact"/>
        <w:rPr>
          <w:sz w:val="20"/>
          <w:szCs w:val="20"/>
        </w:rPr>
      </w:pPr>
    </w:p>
    <w:p w14:paraId="116EE71C" w14:textId="77777777" w:rsidR="004B413C" w:rsidRDefault="004B413C">
      <w:pPr>
        <w:spacing w:line="200" w:lineRule="exact"/>
        <w:rPr>
          <w:sz w:val="20"/>
          <w:szCs w:val="20"/>
        </w:rPr>
      </w:pPr>
    </w:p>
    <w:p w14:paraId="66A4CBDA" w14:textId="77777777" w:rsidR="004B413C" w:rsidRDefault="004B413C">
      <w:pPr>
        <w:spacing w:line="200" w:lineRule="exact"/>
        <w:rPr>
          <w:sz w:val="20"/>
          <w:szCs w:val="20"/>
        </w:rPr>
      </w:pPr>
    </w:p>
    <w:p w14:paraId="5B2D4A41" w14:textId="77777777" w:rsidR="004B413C" w:rsidRDefault="004B413C">
      <w:pPr>
        <w:spacing w:line="200" w:lineRule="exact"/>
        <w:rPr>
          <w:sz w:val="20"/>
          <w:szCs w:val="20"/>
        </w:rPr>
      </w:pPr>
    </w:p>
    <w:p w14:paraId="73867434" w14:textId="77777777" w:rsidR="004B413C" w:rsidRDefault="004B413C">
      <w:pPr>
        <w:spacing w:line="200" w:lineRule="exact"/>
        <w:rPr>
          <w:sz w:val="20"/>
          <w:szCs w:val="20"/>
        </w:rPr>
      </w:pPr>
    </w:p>
    <w:p w14:paraId="0824F1DE" w14:textId="77777777" w:rsidR="004B413C" w:rsidRDefault="004B413C">
      <w:pPr>
        <w:spacing w:line="200" w:lineRule="exact"/>
        <w:rPr>
          <w:sz w:val="20"/>
          <w:szCs w:val="20"/>
        </w:rPr>
      </w:pPr>
    </w:p>
    <w:p w14:paraId="0C5F989C" w14:textId="77777777" w:rsidR="004B413C" w:rsidRDefault="004B413C">
      <w:pPr>
        <w:spacing w:line="200" w:lineRule="exact"/>
        <w:rPr>
          <w:sz w:val="20"/>
          <w:szCs w:val="20"/>
        </w:rPr>
      </w:pPr>
    </w:p>
    <w:p w14:paraId="4A6E4CAC" w14:textId="77777777" w:rsidR="004B413C" w:rsidRDefault="004B413C">
      <w:pPr>
        <w:spacing w:line="200" w:lineRule="exact"/>
        <w:rPr>
          <w:sz w:val="20"/>
          <w:szCs w:val="20"/>
        </w:rPr>
      </w:pPr>
    </w:p>
    <w:p w14:paraId="04803E93" w14:textId="77777777" w:rsidR="004B413C" w:rsidRDefault="004B413C">
      <w:pPr>
        <w:spacing w:line="200" w:lineRule="exact"/>
        <w:rPr>
          <w:sz w:val="20"/>
          <w:szCs w:val="20"/>
        </w:rPr>
      </w:pPr>
    </w:p>
    <w:p w14:paraId="46ED49F2" w14:textId="77777777" w:rsidR="004B413C" w:rsidRDefault="004B413C">
      <w:pPr>
        <w:spacing w:line="200" w:lineRule="exact"/>
        <w:rPr>
          <w:sz w:val="20"/>
          <w:szCs w:val="20"/>
        </w:rPr>
      </w:pPr>
    </w:p>
    <w:p w14:paraId="183A99C4" w14:textId="77777777" w:rsidR="004B413C" w:rsidRDefault="004B413C">
      <w:pPr>
        <w:spacing w:line="200" w:lineRule="exact"/>
        <w:rPr>
          <w:sz w:val="20"/>
          <w:szCs w:val="20"/>
        </w:rPr>
      </w:pPr>
    </w:p>
    <w:p w14:paraId="1B29A74F" w14:textId="77777777" w:rsidR="004B413C" w:rsidRDefault="004B413C">
      <w:pPr>
        <w:spacing w:line="200" w:lineRule="exact"/>
        <w:rPr>
          <w:sz w:val="20"/>
          <w:szCs w:val="20"/>
        </w:rPr>
      </w:pPr>
    </w:p>
    <w:p w14:paraId="28043088" w14:textId="77777777" w:rsidR="004B413C" w:rsidRDefault="004B413C">
      <w:pPr>
        <w:spacing w:line="200" w:lineRule="exact"/>
        <w:rPr>
          <w:sz w:val="20"/>
          <w:szCs w:val="20"/>
        </w:rPr>
      </w:pPr>
    </w:p>
    <w:p w14:paraId="43C6990A" w14:textId="77777777" w:rsidR="004B413C" w:rsidRDefault="004B413C">
      <w:pPr>
        <w:spacing w:line="200" w:lineRule="exact"/>
        <w:rPr>
          <w:sz w:val="20"/>
          <w:szCs w:val="20"/>
        </w:rPr>
      </w:pPr>
    </w:p>
    <w:p w14:paraId="34E9E0FC" w14:textId="77777777" w:rsidR="004B413C" w:rsidRDefault="004B413C">
      <w:pPr>
        <w:spacing w:line="200" w:lineRule="exact"/>
        <w:rPr>
          <w:sz w:val="20"/>
          <w:szCs w:val="20"/>
        </w:rPr>
      </w:pPr>
    </w:p>
    <w:p w14:paraId="0B6900E9" w14:textId="77777777" w:rsidR="004B413C" w:rsidRDefault="004B413C">
      <w:pPr>
        <w:spacing w:line="200" w:lineRule="exact"/>
        <w:rPr>
          <w:sz w:val="20"/>
          <w:szCs w:val="20"/>
        </w:rPr>
      </w:pPr>
    </w:p>
    <w:p w14:paraId="5654AA8F" w14:textId="77777777" w:rsidR="004B413C" w:rsidRDefault="004B413C">
      <w:pPr>
        <w:spacing w:line="200" w:lineRule="exact"/>
        <w:rPr>
          <w:sz w:val="20"/>
          <w:szCs w:val="20"/>
        </w:rPr>
      </w:pPr>
    </w:p>
    <w:p w14:paraId="09200778" w14:textId="77777777" w:rsidR="004B413C" w:rsidRDefault="004B413C">
      <w:pPr>
        <w:spacing w:line="200" w:lineRule="exact"/>
        <w:rPr>
          <w:sz w:val="20"/>
          <w:szCs w:val="20"/>
        </w:rPr>
      </w:pPr>
    </w:p>
    <w:p w14:paraId="2CCB4011" w14:textId="77777777" w:rsidR="004B413C" w:rsidRDefault="004B413C">
      <w:pPr>
        <w:spacing w:line="200" w:lineRule="exact"/>
        <w:rPr>
          <w:sz w:val="20"/>
          <w:szCs w:val="20"/>
        </w:rPr>
      </w:pPr>
    </w:p>
    <w:p w14:paraId="0C658BDE" w14:textId="77777777" w:rsidR="004B413C" w:rsidRDefault="004B413C">
      <w:pPr>
        <w:spacing w:line="200" w:lineRule="exact"/>
        <w:rPr>
          <w:sz w:val="20"/>
          <w:szCs w:val="20"/>
        </w:rPr>
      </w:pPr>
    </w:p>
    <w:p w14:paraId="2EB38643" w14:textId="77777777" w:rsidR="004B413C" w:rsidRDefault="004B413C">
      <w:pPr>
        <w:spacing w:line="200" w:lineRule="exact"/>
        <w:rPr>
          <w:sz w:val="20"/>
          <w:szCs w:val="20"/>
        </w:rPr>
      </w:pPr>
    </w:p>
    <w:p w14:paraId="38327E2C" w14:textId="77777777" w:rsidR="004B413C" w:rsidRDefault="004B413C">
      <w:pPr>
        <w:spacing w:line="200" w:lineRule="exact"/>
        <w:rPr>
          <w:sz w:val="20"/>
          <w:szCs w:val="20"/>
        </w:rPr>
      </w:pPr>
    </w:p>
    <w:p w14:paraId="041F42EB" w14:textId="77777777" w:rsidR="004B413C" w:rsidRDefault="004B413C">
      <w:pPr>
        <w:spacing w:line="380" w:lineRule="exact"/>
        <w:rPr>
          <w:sz w:val="20"/>
          <w:szCs w:val="20"/>
        </w:rPr>
      </w:pPr>
    </w:p>
    <w:tbl>
      <w:tblPr>
        <w:tblW w:w="0" w:type="auto"/>
        <w:tblInd w:w="62" w:type="dxa"/>
        <w:tblLayout w:type="fixed"/>
        <w:tblCellMar>
          <w:left w:w="0" w:type="dxa"/>
          <w:right w:w="0" w:type="dxa"/>
        </w:tblCellMar>
        <w:tblLook w:val="04A0" w:firstRow="1" w:lastRow="0" w:firstColumn="1" w:lastColumn="0" w:noHBand="0" w:noVBand="1"/>
      </w:tblPr>
      <w:tblGrid>
        <w:gridCol w:w="253"/>
      </w:tblGrid>
      <w:tr w:rsidR="004B413C" w14:paraId="24B0605D" w14:textId="77777777">
        <w:trPr>
          <w:trHeight w:val="800"/>
        </w:trPr>
        <w:tc>
          <w:tcPr>
            <w:tcW w:w="253" w:type="dxa"/>
            <w:textDirection w:val="btLr"/>
            <w:vAlign w:val="bottom"/>
          </w:tcPr>
          <w:p w14:paraId="3E56D82F" w14:textId="77777777" w:rsidR="004B413C" w:rsidRDefault="00EC2FEA">
            <w:pPr>
              <w:rPr>
                <w:sz w:val="20"/>
                <w:szCs w:val="20"/>
              </w:rPr>
            </w:pPr>
            <w:r>
              <w:rPr>
                <w:rFonts w:ascii="Arial" w:eastAsia="Arial" w:hAnsi="Arial" w:cs="Arial"/>
              </w:rPr>
              <w:t>Species</w:t>
            </w:r>
          </w:p>
        </w:tc>
      </w:tr>
    </w:tbl>
    <w:p w14:paraId="1D6D88BC" w14:textId="77777777" w:rsidR="004B413C" w:rsidRDefault="00EC2FEA">
      <w:pPr>
        <w:spacing w:line="20" w:lineRule="exact"/>
        <w:rPr>
          <w:sz w:val="20"/>
          <w:szCs w:val="20"/>
        </w:rPr>
      </w:pPr>
      <w:r>
        <w:rPr>
          <w:sz w:val="20"/>
          <w:szCs w:val="20"/>
        </w:rPr>
        <w:br w:type="column"/>
      </w:r>
    </w:p>
    <w:p w14:paraId="0E234993" w14:textId="77777777" w:rsidR="004B413C" w:rsidRDefault="004B413C">
      <w:pPr>
        <w:spacing w:line="200" w:lineRule="exact"/>
        <w:rPr>
          <w:sz w:val="20"/>
          <w:szCs w:val="20"/>
        </w:rPr>
      </w:pPr>
    </w:p>
    <w:p w14:paraId="7ACA457F" w14:textId="77777777" w:rsidR="004B413C" w:rsidRDefault="004B413C">
      <w:pPr>
        <w:spacing w:line="200" w:lineRule="exact"/>
        <w:rPr>
          <w:sz w:val="20"/>
          <w:szCs w:val="20"/>
        </w:rPr>
      </w:pPr>
    </w:p>
    <w:p w14:paraId="3CD902B6" w14:textId="77777777" w:rsidR="004B413C" w:rsidRDefault="004B413C">
      <w:pPr>
        <w:spacing w:line="200" w:lineRule="exact"/>
        <w:rPr>
          <w:sz w:val="20"/>
          <w:szCs w:val="20"/>
        </w:rPr>
      </w:pPr>
    </w:p>
    <w:p w14:paraId="6C49D768" w14:textId="77777777" w:rsidR="004B413C" w:rsidRDefault="004B413C">
      <w:pPr>
        <w:spacing w:line="200" w:lineRule="exact"/>
        <w:rPr>
          <w:sz w:val="20"/>
          <w:szCs w:val="20"/>
        </w:rPr>
      </w:pPr>
    </w:p>
    <w:p w14:paraId="67D9A212" w14:textId="77777777" w:rsidR="004B413C" w:rsidRDefault="004B413C">
      <w:pPr>
        <w:spacing w:line="200" w:lineRule="exact"/>
        <w:rPr>
          <w:sz w:val="20"/>
          <w:szCs w:val="20"/>
        </w:rPr>
      </w:pPr>
    </w:p>
    <w:p w14:paraId="232B7EF5" w14:textId="77777777" w:rsidR="004B413C" w:rsidRDefault="004B413C">
      <w:pPr>
        <w:spacing w:line="200" w:lineRule="exact"/>
        <w:rPr>
          <w:sz w:val="20"/>
          <w:szCs w:val="20"/>
        </w:rPr>
      </w:pPr>
    </w:p>
    <w:p w14:paraId="56B23E7D" w14:textId="77777777" w:rsidR="004B413C" w:rsidRDefault="004B413C">
      <w:pPr>
        <w:spacing w:line="200" w:lineRule="exact"/>
        <w:rPr>
          <w:sz w:val="20"/>
          <w:szCs w:val="20"/>
        </w:rPr>
      </w:pPr>
    </w:p>
    <w:p w14:paraId="0F14382D" w14:textId="77777777" w:rsidR="004B413C" w:rsidRDefault="004B413C">
      <w:pPr>
        <w:spacing w:line="200" w:lineRule="exact"/>
        <w:rPr>
          <w:sz w:val="20"/>
          <w:szCs w:val="20"/>
        </w:rPr>
      </w:pPr>
    </w:p>
    <w:p w14:paraId="15BBC601" w14:textId="77777777" w:rsidR="004B413C" w:rsidRDefault="004B413C">
      <w:pPr>
        <w:spacing w:line="200" w:lineRule="exact"/>
        <w:rPr>
          <w:sz w:val="20"/>
          <w:szCs w:val="20"/>
        </w:rPr>
      </w:pPr>
    </w:p>
    <w:p w14:paraId="5FA7DBEB" w14:textId="77777777" w:rsidR="004B413C" w:rsidRDefault="004B413C">
      <w:pPr>
        <w:spacing w:line="200" w:lineRule="exact"/>
        <w:rPr>
          <w:sz w:val="20"/>
          <w:szCs w:val="20"/>
        </w:rPr>
      </w:pPr>
    </w:p>
    <w:p w14:paraId="45ACB21E" w14:textId="77777777" w:rsidR="004B413C" w:rsidRDefault="004B413C">
      <w:pPr>
        <w:spacing w:line="200" w:lineRule="exact"/>
        <w:rPr>
          <w:sz w:val="20"/>
          <w:szCs w:val="20"/>
        </w:rPr>
      </w:pPr>
    </w:p>
    <w:p w14:paraId="0D3A0A62" w14:textId="77777777" w:rsidR="004B413C" w:rsidRDefault="004B413C">
      <w:pPr>
        <w:spacing w:line="200" w:lineRule="exact"/>
        <w:rPr>
          <w:sz w:val="20"/>
          <w:szCs w:val="20"/>
        </w:rPr>
      </w:pPr>
    </w:p>
    <w:p w14:paraId="06AD1125" w14:textId="77777777" w:rsidR="004B413C" w:rsidRDefault="004B413C">
      <w:pPr>
        <w:spacing w:line="251" w:lineRule="exact"/>
        <w:rPr>
          <w:sz w:val="20"/>
          <w:szCs w:val="20"/>
        </w:rPr>
      </w:pPr>
    </w:p>
    <w:p w14:paraId="38776D1E" w14:textId="77777777" w:rsidR="004B413C" w:rsidRDefault="00EC2FEA">
      <w:pPr>
        <w:ind w:right="6700"/>
        <w:jc w:val="right"/>
        <w:rPr>
          <w:sz w:val="20"/>
          <w:szCs w:val="20"/>
        </w:rPr>
      </w:pPr>
      <w:r>
        <w:rPr>
          <w:rFonts w:ascii="Arial" w:eastAsia="Arial" w:hAnsi="Arial" w:cs="Arial"/>
          <w:color w:val="4D4D4D"/>
          <w:sz w:val="18"/>
          <w:szCs w:val="18"/>
        </w:rPr>
        <w:t>X_Ehrharta_calycina</w:t>
      </w:r>
    </w:p>
    <w:p w14:paraId="58A1E5F9" w14:textId="77777777" w:rsidR="004B413C" w:rsidRDefault="00EC2FEA">
      <w:pPr>
        <w:spacing w:line="20" w:lineRule="exact"/>
        <w:rPr>
          <w:sz w:val="20"/>
          <w:szCs w:val="20"/>
        </w:rPr>
      </w:pPr>
      <w:r>
        <w:rPr>
          <w:noProof/>
          <w:sz w:val="20"/>
          <w:szCs w:val="20"/>
        </w:rPr>
        <w:drawing>
          <wp:anchor distT="0" distB="0" distL="114300" distR="114300" simplePos="0" relativeHeight="252041216" behindDoc="1" locked="0" layoutInCell="0" allowOverlap="1" wp14:anchorId="27FF3FE5" wp14:editId="0642FAC7">
            <wp:simplePos x="0" y="0"/>
            <wp:positionH relativeFrom="column">
              <wp:posOffset>1479550</wp:posOffset>
            </wp:positionH>
            <wp:positionV relativeFrom="paragraph">
              <wp:posOffset>-231140</wp:posOffset>
            </wp:positionV>
            <wp:extent cx="4153535" cy="3674745"/>
            <wp:effectExtent l="0" t="0" r="0" b="0"/>
            <wp:wrapNone/>
            <wp:docPr id="1087" name="Picture 1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7"/>
                    <pic:cNvPicPr>
                      <a:picLocks noChangeAspect="1" noChangeArrowheads="1"/>
                    </pic:cNvPicPr>
                  </pic:nvPicPr>
                  <pic:blipFill>
                    <a:blip r:embed="rId728"/>
                    <a:srcRect/>
                    <a:stretch>
                      <a:fillRect/>
                    </a:stretch>
                  </pic:blipFill>
                  <pic:spPr bwMode="auto">
                    <a:xfrm>
                      <a:off x="0" y="0"/>
                      <a:ext cx="4153535" cy="3674745"/>
                    </a:xfrm>
                    <a:prstGeom prst="rect">
                      <a:avLst/>
                    </a:prstGeom>
                    <a:noFill/>
                  </pic:spPr>
                </pic:pic>
              </a:graphicData>
            </a:graphic>
          </wp:anchor>
        </w:drawing>
      </w:r>
    </w:p>
    <w:p w14:paraId="560065A3" w14:textId="77777777" w:rsidR="004B413C" w:rsidRDefault="004B413C">
      <w:pPr>
        <w:spacing w:line="207" w:lineRule="exact"/>
        <w:rPr>
          <w:sz w:val="20"/>
          <w:szCs w:val="20"/>
        </w:rPr>
      </w:pPr>
    </w:p>
    <w:p w14:paraId="6847F26F" w14:textId="77777777" w:rsidR="004B413C" w:rsidRDefault="00EC2FEA">
      <w:pPr>
        <w:ind w:right="6700"/>
        <w:jc w:val="right"/>
        <w:rPr>
          <w:sz w:val="20"/>
          <w:szCs w:val="20"/>
        </w:rPr>
      </w:pPr>
      <w:r>
        <w:rPr>
          <w:rFonts w:ascii="Arial" w:eastAsia="Arial" w:hAnsi="Arial" w:cs="Arial"/>
          <w:color w:val="4D4D4D"/>
          <w:sz w:val="18"/>
          <w:szCs w:val="18"/>
        </w:rPr>
        <w:t>Patersonia_occidentalis</w:t>
      </w:r>
    </w:p>
    <w:p w14:paraId="2B2C6C75" w14:textId="77777777" w:rsidR="004B413C" w:rsidRDefault="004B413C">
      <w:pPr>
        <w:spacing w:line="227" w:lineRule="exact"/>
        <w:rPr>
          <w:sz w:val="20"/>
          <w:szCs w:val="20"/>
        </w:rPr>
      </w:pPr>
    </w:p>
    <w:p w14:paraId="6249A011" w14:textId="77777777" w:rsidR="004B413C" w:rsidRDefault="00EC2FEA">
      <w:pPr>
        <w:ind w:right="6700"/>
        <w:jc w:val="right"/>
        <w:rPr>
          <w:sz w:val="20"/>
          <w:szCs w:val="20"/>
        </w:rPr>
      </w:pPr>
      <w:r>
        <w:rPr>
          <w:rFonts w:ascii="Arial" w:eastAsia="Arial" w:hAnsi="Arial" w:cs="Arial"/>
          <w:color w:val="4D4D4D"/>
          <w:sz w:val="18"/>
          <w:szCs w:val="18"/>
        </w:rPr>
        <w:t>Lyginia_barbata</w:t>
      </w:r>
    </w:p>
    <w:p w14:paraId="3D8E84AB" w14:textId="77777777" w:rsidR="004B413C" w:rsidRDefault="004B413C">
      <w:pPr>
        <w:spacing w:line="227" w:lineRule="exact"/>
        <w:rPr>
          <w:sz w:val="20"/>
          <w:szCs w:val="20"/>
        </w:rPr>
      </w:pPr>
    </w:p>
    <w:p w14:paraId="1F845B75" w14:textId="77777777" w:rsidR="004B413C" w:rsidRDefault="00EC2FEA">
      <w:pPr>
        <w:ind w:right="6700"/>
        <w:jc w:val="right"/>
        <w:rPr>
          <w:sz w:val="20"/>
          <w:szCs w:val="20"/>
        </w:rPr>
      </w:pPr>
      <w:r>
        <w:rPr>
          <w:rFonts w:ascii="Arial" w:eastAsia="Arial" w:hAnsi="Arial" w:cs="Arial"/>
          <w:color w:val="4D4D4D"/>
          <w:sz w:val="18"/>
          <w:szCs w:val="18"/>
        </w:rPr>
        <w:t>Jacksonia_furcellata</w:t>
      </w:r>
    </w:p>
    <w:p w14:paraId="33B547FC" w14:textId="77777777" w:rsidR="004B413C" w:rsidRDefault="004B413C">
      <w:pPr>
        <w:spacing w:line="227" w:lineRule="exact"/>
        <w:rPr>
          <w:sz w:val="20"/>
          <w:szCs w:val="20"/>
        </w:rPr>
      </w:pPr>
    </w:p>
    <w:p w14:paraId="4C975607" w14:textId="77777777" w:rsidR="004B413C" w:rsidRDefault="00EC2FEA">
      <w:pPr>
        <w:rPr>
          <w:sz w:val="20"/>
          <w:szCs w:val="20"/>
        </w:rPr>
      </w:pPr>
      <w:r>
        <w:rPr>
          <w:rFonts w:ascii="Arial" w:eastAsia="Arial" w:hAnsi="Arial" w:cs="Arial"/>
          <w:color w:val="4D4D4D"/>
          <w:sz w:val="17"/>
          <w:szCs w:val="17"/>
        </w:rPr>
        <w:t>Hypocalymma_angustifolium</w:t>
      </w:r>
    </w:p>
    <w:p w14:paraId="64CC2F52" w14:textId="77777777" w:rsidR="004B413C" w:rsidRDefault="004B413C">
      <w:pPr>
        <w:spacing w:line="239" w:lineRule="exact"/>
        <w:rPr>
          <w:sz w:val="20"/>
          <w:szCs w:val="20"/>
        </w:rPr>
      </w:pPr>
    </w:p>
    <w:p w14:paraId="08404265" w14:textId="77777777" w:rsidR="004B413C" w:rsidRDefault="00EC2FEA">
      <w:pPr>
        <w:ind w:right="6700"/>
        <w:jc w:val="right"/>
        <w:rPr>
          <w:sz w:val="20"/>
          <w:szCs w:val="20"/>
        </w:rPr>
      </w:pPr>
      <w:r>
        <w:rPr>
          <w:rFonts w:ascii="Arial" w:eastAsia="Arial" w:hAnsi="Arial" w:cs="Arial"/>
          <w:color w:val="4D4D4D"/>
          <w:sz w:val="18"/>
          <w:szCs w:val="18"/>
        </w:rPr>
        <w:t>Hovea_pungens</w:t>
      </w:r>
    </w:p>
    <w:p w14:paraId="243FDBDC" w14:textId="77777777" w:rsidR="004B413C" w:rsidRDefault="004B413C">
      <w:pPr>
        <w:spacing w:line="227" w:lineRule="exact"/>
        <w:rPr>
          <w:sz w:val="20"/>
          <w:szCs w:val="20"/>
        </w:rPr>
      </w:pPr>
    </w:p>
    <w:p w14:paraId="40E23F1E" w14:textId="77777777" w:rsidR="004B413C" w:rsidRDefault="00EC2FEA">
      <w:pPr>
        <w:ind w:right="6700"/>
        <w:jc w:val="right"/>
        <w:rPr>
          <w:sz w:val="20"/>
          <w:szCs w:val="20"/>
        </w:rPr>
      </w:pPr>
      <w:r>
        <w:rPr>
          <w:rFonts w:ascii="Arial" w:eastAsia="Arial" w:hAnsi="Arial" w:cs="Arial"/>
          <w:color w:val="4D4D4D"/>
          <w:sz w:val="18"/>
          <w:szCs w:val="18"/>
        </w:rPr>
        <w:t>Euchilopsis_linearis</w:t>
      </w:r>
    </w:p>
    <w:p w14:paraId="429C4494" w14:textId="77777777" w:rsidR="004B413C" w:rsidRDefault="004B413C">
      <w:pPr>
        <w:spacing w:line="227" w:lineRule="exact"/>
        <w:rPr>
          <w:sz w:val="20"/>
          <w:szCs w:val="20"/>
        </w:rPr>
      </w:pPr>
    </w:p>
    <w:p w14:paraId="7FFFC411" w14:textId="77777777" w:rsidR="004B413C" w:rsidRDefault="00EC2FEA">
      <w:pPr>
        <w:ind w:left="760"/>
        <w:rPr>
          <w:sz w:val="20"/>
          <w:szCs w:val="20"/>
        </w:rPr>
      </w:pPr>
      <w:r>
        <w:rPr>
          <w:rFonts w:ascii="Arial" w:eastAsia="Arial" w:hAnsi="Arial" w:cs="Arial"/>
          <w:color w:val="4D4D4D"/>
          <w:sz w:val="17"/>
          <w:szCs w:val="17"/>
        </w:rPr>
        <w:t>Dianella_divaricata</w:t>
      </w:r>
    </w:p>
    <w:p w14:paraId="1211CC5F" w14:textId="77777777" w:rsidR="004B413C" w:rsidRDefault="004B413C">
      <w:pPr>
        <w:spacing w:line="239" w:lineRule="exact"/>
        <w:rPr>
          <w:sz w:val="20"/>
          <w:szCs w:val="20"/>
        </w:rPr>
      </w:pPr>
    </w:p>
    <w:p w14:paraId="4FDA064B" w14:textId="77777777" w:rsidR="004B413C" w:rsidRDefault="00EC2FEA">
      <w:pPr>
        <w:ind w:right="6700"/>
        <w:jc w:val="right"/>
        <w:rPr>
          <w:sz w:val="20"/>
          <w:szCs w:val="20"/>
        </w:rPr>
      </w:pPr>
      <w:r>
        <w:rPr>
          <w:rFonts w:ascii="Arial" w:eastAsia="Arial" w:hAnsi="Arial" w:cs="Arial"/>
          <w:color w:val="4D4D4D"/>
          <w:sz w:val="18"/>
          <w:szCs w:val="18"/>
        </w:rPr>
        <w:t>Dampiera_linearis</w:t>
      </w:r>
    </w:p>
    <w:p w14:paraId="7A304468" w14:textId="77777777" w:rsidR="004B413C" w:rsidRDefault="004B413C">
      <w:pPr>
        <w:spacing w:line="227" w:lineRule="exact"/>
        <w:rPr>
          <w:sz w:val="20"/>
          <w:szCs w:val="20"/>
        </w:rPr>
      </w:pPr>
    </w:p>
    <w:p w14:paraId="28BD4FD4" w14:textId="77777777" w:rsidR="004B413C" w:rsidRDefault="00EC2FEA">
      <w:pPr>
        <w:ind w:right="6700"/>
        <w:jc w:val="right"/>
        <w:rPr>
          <w:sz w:val="20"/>
          <w:szCs w:val="20"/>
        </w:rPr>
      </w:pPr>
      <w:r>
        <w:rPr>
          <w:rFonts w:ascii="Arial" w:eastAsia="Arial" w:hAnsi="Arial" w:cs="Arial"/>
          <w:color w:val="4D4D4D"/>
          <w:sz w:val="18"/>
          <w:szCs w:val="18"/>
        </w:rPr>
        <w:t>Beaufortia_elegans</w:t>
      </w:r>
    </w:p>
    <w:p w14:paraId="01AC5036" w14:textId="77777777" w:rsidR="004B413C" w:rsidRDefault="004B413C">
      <w:pPr>
        <w:spacing w:line="227" w:lineRule="exact"/>
        <w:rPr>
          <w:sz w:val="20"/>
          <w:szCs w:val="20"/>
        </w:rPr>
      </w:pPr>
    </w:p>
    <w:p w14:paraId="4A8DD313" w14:textId="77777777" w:rsidR="004B413C" w:rsidRDefault="00EC2FEA">
      <w:pPr>
        <w:ind w:right="6700"/>
        <w:jc w:val="right"/>
        <w:rPr>
          <w:sz w:val="20"/>
          <w:szCs w:val="20"/>
        </w:rPr>
      </w:pPr>
      <w:r>
        <w:rPr>
          <w:rFonts w:ascii="Arial" w:eastAsia="Arial" w:hAnsi="Arial" w:cs="Arial"/>
          <w:color w:val="4D4D4D"/>
          <w:sz w:val="18"/>
          <w:szCs w:val="18"/>
        </w:rPr>
        <w:t>Astartea_scoparia</w:t>
      </w:r>
    </w:p>
    <w:p w14:paraId="3DE7673B" w14:textId="77777777" w:rsidR="004B413C" w:rsidRDefault="004B413C">
      <w:pPr>
        <w:spacing w:line="227" w:lineRule="exact"/>
        <w:rPr>
          <w:sz w:val="20"/>
          <w:szCs w:val="20"/>
        </w:rPr>
      </w:pPr>
    </w:p>
    <w:p w14:paraId="71701F6B" w14:textId="77777777" w:rsidR="004B413C" w:rsidRDefault="00EC2FEA">
      <w:pPr>
        <w:ind w:right="6700"/>
        <w:jc w:val="right"/>
        <w:rPr>
          <w:sz w:val="20"/>
          <w:szCs w:val="20"/>
        </w:rPr>
      </w:pPr>
      <w:r>
        <w:rPr>
          <w:rFonts w:ascii="Arial" w:eastAsia="Arial" w:hAnsi="Arial" w:cs="Arial"/>
          <w:color w:val="4D4D4D"/>
          <w:sz w:val="18"/>
          <w:szCs w:val="18"/>
        </w:rPr>
        <w:t>Allocasuarina_fraseriana</w:t>
      </w:r>
    </w:p>
    <w:p w14:paraId="757235AB" w14:textId="77777777" w:rsidR="004B413C" w:rsidRDefault="004B413C">
      <w:pPr>
        <w:spacing w:line="227" w:lineRule="exact"/>
        <w:rPr>
          <w:sz w:val="20"/>
          <w:szCs w:val="20"/>
        </w:rPr>
      </w:pPr>
    </w:p>
    <w:p w14:paraId="3981CD3E" w14:textId="77777777" w:rsidR="004B413C" w:rsidRDefault="00EC2FEA">
      <w:pPr>
        <w:ind w:right="6700"/>
        <w:jc w:val="right"/>
        <w:rPr>
          <w:sz w:val="20"/>
          <w:szCs w:val="20"/>
        </w:rPr>
      </w:pPr>
      <w:r>
        <w:rPr>
          <w:rFonts w:ascii="Arial" w:eastAsia="Arial" w:hAnsi="Arial" w:cs="Arial"/>
          <w:color w:val="4D4D4D"/>
          <w:sz w:val="18"/>
          <w:szCs w:val="18"/>
        </w:rPr>
        <w:t>Acacia_pulchella</w:t>
      </w:r>
    </w:p>
    <w:p w14:paraId="43ABA18F" w14:textId="77777777" w:rsidR="004B413C" w:rsidRDefault="004B413C">
      <w:pPr>
        <w:spacing w:line="200" w:lineRule="exact"/>
        <w:rPr>
          <w:sz w:val="20"/>
          <w:szCs w:val="20"/>
        </w:rPr>
      </w:pPr>
    </w:p>
    <w:p w14:paraId="2A61C337" w14:textId="77777777" w:rsidR="004B413C" w:rsidRDefault="004B413C">
      <w:pPr>
        <w:sectPr w:rsidR="004B413C">
          <w:pgSz w:w="12240" w:h="15840"/>
          <w:pgMar w:top="1440" w:right="1440" w:bottom="272" w:left="1440" w:header="0" w:footer="0" w:gutter="0"/>
          <w:cols w:num="2" w:space="720" w:equalWidth="0">
            <w:col w:w="315" w:space="65"/>
            <w:col w:w="8980"/>
          </w:cols>
        </w:sectPr>
      </w:pPr>
    </w:p>
    <w:p w14:paraId="038AEDC6" w14:textId="77777777" w:rsidR="004B413C" w:rsidRDefault="004B413C">
      <w:pPr>
        <w:spacing w:line="17" w:lineRule="exact"/>
        <w:rPr>
          <w:sz w:val="20"/>
          <w:szCs w:val="20"/>
        </w:rPr>
      </w:pPr>
    </w:p>
    <w:p w14:paraId="03D081C7" w14:textId="77777777" w:rsidR="004B413C" w:rsidRDefault="00EC2FEA">
      <w:pPr>
        <w:tabs>
          <w:tab w:val="left" w:pos="5620"/>
          <w:tab w:val="left" w:pos="7200"/>
          <w:tab w:val="left" w:pos="8780"/>
        </w:tabs>
        <w:ind w:left="4020"/>
        <w:rPr>
          <w:sz w:val="20"/>
          <w:szCs w:val="20"/>
        </w:rPr>
      </w:pPr>
      <w:r>
        <w:rPr>
          <w:rFonts w:ascii="Arial" w:eastAsia="Arial" w:hAnsi="Arial" w:cs="Arial"/>
          <w:color w:val="4D4D4D"/>
          <w:sz w:val="18"/>
          <w:szCs w:val="18"/>
        </w:rPr>
        <w:t>−0.2</w:t>
      </w:r>
      <w:r>
        <w:rPr>
          <w:sz w:val="20"/>
          <w:szCs w:val="20"/>
        </w:rPr>
        <w:tab/>
      </w:r>
      <w:r>
        <w:rPr>
          <w:rFonts w:ascii="Arial" w:eastAsia="Arial" w:hAnsi="Arial" w:cs="Arial"/>
          <w:color w:val="4D4D4D"/>
          <w:sz w:val="18"/>
          <w:szCs w:val="18"/>
        </w:rPr>
        <w:t>0.0</w:t>
      </w:r>
      <w:r>
        <w:rPr>
          <w:sz w:val="20"/>
          <w:szCs w:val="20"/>
        </w:rPr>
        <w:tab/>
      </w:r>
      <w:r>
        <w:rPr>
          <w:rFonts w:ascii="Arial" w:eastAsia="Arial" w:hAnsi="Arial" w:cs="Arial"/>
          <w:color w:val="4D4D4D"/>
          <w:sz w:val="18"/>
          <w:szCs w:val="18"/>
        </w:rPr>
        <w:t>0.2</w:t>
      </w:r>
      <w:r>
        <w:rPr>
          <w:sz w:val="20"/>
          <w:szCs w:val="20"/>
        </w:rPr>
        <w:tab/>
      </w:r>
      <w:r>
        <w:rPr>
          <w:rFonts w:ascii="Arial" w:eastAsia="Arial" w:hAnsi="Arial" w:cs="Arial"/>
          <w:color w:val="4D4D4D"/>
          <w:sz w:val="17"/>
          <w:szCs w:val="17"/>
        </w:rPr>
        <w:t>0.4</w:t>
      </w:r>
    </w:p>
    <w:p w14:paraId="710F4F49" w14:textId="77777777" w:rsidR="004B413C" w:rsidRDefault="004B413C">
      <w:pPr>
        <w:spacing w:line="8" w:lineRule="exact"/>
        <w:rPr>
          <w:sz w:val="20"/>
          <w:szCs w:val="20"/>
        </w:rPr>
      </w:pPr>
    </w:p>
    <w:p w14:paraId="736192DC" w14:textId="77777777" w:rsidR="004B413C" w:rsidRDefault="00EC2FEA">
      <w:pPr>
        <w:ind w:left="5260"/>
        <w:rPr>
          <w:sz w:val="20"/>
          <w:szCs w:val="20"/>
        </w:rPr>
      </w:pPr>
      <w:r>
        <w:rPr>
          <w:rFonts w:ascii="Arial" w:eastAsia="Arial" w:hAnsi="Arial" w:cs="Arial"/>
        </w:rPr>
        <w:t>Posterior Mean</w:t>
      </w:r>
    </w:p>
    <w:p w14:paraId="014BFF22" w14:textId="77777777" w:rsidR="004B413C" w:rsidRDefault="004B413C">
      <w:pPr>
        <w:spacing w:line="200" w:lineRule="exact"/>
        <w:rPr>
          <w:sz w:val="20"/>
          <w:szCs w:val="20"/>
        </w:rPr>
      </w:pPr>
    </w:p>
    <w:p w14:paraId="5B875C8B" w14:textId="77777777" w:rsidR="004B413C" w:rsidRDefault="004B413C">
      <w:pPr>
        <w:spacing w:line="363" w:lineRule="exact"/>
        <w:rPr>
          <w:sz w:val="20"/>
          <w:szCs w:val="20"/>
        </w:rPr>
      </w:pPr>
    </w:p>
    <w:p w14:paraId="72F62C3E" w14:textId="77777777" w:rsidR="004B413C" w:rsidRDefault="00EC2FEA">
      <w:pPr>
        <w:spacing w:line="279" w:lineRule="auto"/>
        <w:ind w:firstLine="8"/>
        <w:jc w:val="both"/>
        <w:rPr>
          <w:sz w:val="20"/>
          <w:szCs w:val="20"/>
        </w:rPr>
      </w:pPr>
      <w:r>
        <w:rPr>
          <w:rFonts w:ascii="Arial" w:eastAsia="Arial" w:hAnsi="Arial" w:cs="Arial"/>
          <w:sz w:val="19"/>
          <w:szCs w:val="19"/>
        </w:rPr>
        <w:t>Figure 46: Estimated mean regression coeﬃcients (dots) and 95% credible intervals (bars) for eﬀect of groundwater levels at Lake Jandabup on vegetation species cover abundances based on Bayesian Regression Analysis (HUI REF 2015). Species with a negative mean posterior value are likely to increase in cover abundance as water levels decline while species with positive values are likely to increase in cover abundance as water levels increase. Only those species with coeﬃcients significanlty diﬀerent to zero are shown.</w:t>
      </w:r>
    </w:p>
    <w:p w14:paraId="690C3378" w14:textId="77777777" w:rsidR="004B413C" w:rsidRDefault="004B413C">
      <w:pPr>
        <w:spacing w:line="200" w:lineRule="exact"/>
        <w:rPr>
          <w:sz w:val="20"/>
          <w:szCs w:val="20"/>
        </w:rPr>
      </w:pPr>
    </w:p>
    <w:p w14:paraId="141F60A2" w14:textId="77777777" w:rsidR="004B413C" w:rsidRDefault="004B413C">
      <w:pPr>
        <w:spacing w:line="200" w:lineRule="exact"/>
        <w:rPr>
          <w:sz w:val="20"/>
          <w:szCs w:val="20"/>
        </w:rPr>
      </w:pPr>
    </w:p>
    <w:p w14:paraId="12CAD8C2" w14:textId="77777777" w:rsidR="004B413C" w:rsidRDefault="004B413C">
      <w:pPr>
        <w:spacing w:line="200" w:lineRule="exact"/>
        <w:rPr>
          <w:sz w:val="20"/>
          <w:szCs w:val="20"/>
        </w:rPr>
      </w:pPr>
    </w:p>
    <w:p w14:paraId="0AEA3CE8" w14:textId="77777777" w:rsidR="004B413C" w:rsidRDefault="004B413C">
      <w:pPr>
        <w:spacing w:line="200" w:lineRule="exact"/>
        <w:rPr>
          <w:sz w:val="20"/>
          <w:szCs w:val="20"/>
        </w:rPr>
      </w:pPr>
    </w:p>
    <w:p w14:paraId="572F4D1F" w14:textId="77777777" w:rsidR="004B413C" w:rsidRDefault="004B413C">
      <w:pPr>
        <w:spacing w:line="200" w:lineRule="exact"/>
        <w:rPr>
          <w:sz w:val="20"/>
          <w:szCs w:val="20"/>
        </w:rPr>
      </w:pPr>
    </w:p>
    <w:p w14:paraId="4CAE8AFB" w14:textId="77777777" w:rsidR="004B413C" w:rsidRDefault="004B413C">
      <w:pPr>
        <w:spacing w:line="200" w:lineRule="exact"/>
        <w:rPr>
          <w:sz w:val="20"/>
          <w:szCs w:val="20"/>
        </w:rPr>
      </w:pPr>
    </w:p>
    <w:p w14:paraId="5F16AE87" w14:textId="77777777" w:rsidR="004B413C" w:rsidRDefault="004B413C">
      <w:pPr>
        <w:spacing w:line="200" w:lineRule="exact"/>
        <w:rPr>
          <w:sz w:val="20"/>
          <w:szCs w:val="20"/>
        </w:rPr>
      </w:pPr>
    </w:p>
    <w:p w14:paraId="043247BD" w14:textId="77777777" w:rsidR="004B413C" w:rsidRDefault="004B413C">
      <w:pPr>
        <w:spacing w:line="200" w:lineRule="exact"/>
        <w:rPr>
          <w:sz w:val="20"/>
          <w:szCs w:val="20"/>
        </w:rPr>
      </w:pPr>
    </w:p>
    <w:p w14:paraId="17F6D735" w14:textId="77777777" w:rsidR="004B413C" w:rsidRDefault="004B413C">
      <w:pPr>
        <w:spacing w:line="200" w:lineRule="exact"/>
        <w:rPr>
          <w:sz w:val="20"/>
          <w:szCs w:val="20"/>
        </w:rPr>
      </w:pPr>
    </w:p>
    <w:p w14:paraId="73AAD2E9" w14:textId="77777777" w:rsidR="004B413C" w:rsidRDefault="004B413C">
      <w:pPr>
        <w:spacing w:line="200" w:lineRule="exact"/>
        <w:rPr>
          <w:sz w:val="20"/>
          <w:szCs w:val="20"/>
        </w:rPr>
      </w:pPr>
    </w:p>
    <w:p w14:paraId="7B6A197F" w14:textId="77777777" w:rsidR="004B413C" w:rsidRDefault="004B413C">
      <w:pPr>
        <w:spacing w:line="200" w:lineRule="exact"/>
        <w:rPr>
          <w:sz w:val="20"/>
          <w:szCs w:val="20"/>
        </w:rPr>
      </w:pPr>
    </w:p>
    <w:p w14:paraId="306109DC" w14:textId="77777777" w:rsidR="004B413C" w:rsidRDefault="004B413C">
      <w:pPr>
        <w:spacing w:line="200" w:lineRule="exact"/>
        <w:rPr>
          <w:sz w:val="20"/>
          <w:szCs w:val="20"/>
        </w:rPr>
      </w:pPr>
    </w:p>
    <w:p w14:paraId="15C405FB" w14:textId="77777777" w:rsidR="004B413C" w:rsidRDefault="004B413C">
      <w:pPr>
        <w:spacing w:line="327" w:lineRule="exact"/>
        <w:rPr>
          <w:sz w:val="20"/>
          <w:szCs w:val="20"/>
        </w:rPr>
      </w:pPr>
    </w:p>
    <w:p w14:paraId="1C26257C" w14:textId="77777777" w:rsidR="004B413C" w:rsidRDefault="00EC2FEA">
      <w:pPr>
        <w:jc w:val="center"/>
        <w:rPr>
          <w:sz w:val="20"/>
          <w:szCs w:val="20"/>
        </w:rPr>
      </w:pPr>
      <w:r>
        <w:rPr>
          <w:rFonts w:ascii="Arial" w:eastAsia="Arial" w:hAnsi="Arial" w:cs="Arial"/>
          <w:sz w:val="20"/>
          <w:szCs w:val="20"/>
        </w:rPr>
        <w:t>74</w:t>
      </w:r>
    </w:p>
    <w:p w14:paraId="7E78BB78" w14:textId="77777777" w:rsidR="004B413C" w:rsidRDefault="004B413C">
      <w:pPr>
        <w:sectPr w:rsidR="004B413C">
          <w:type w:val="continuous"/>
          <w:pgSz w:w="12240" w:h="15840"/>
          <w:pgMar w:top="1440" w:right="1440" w:bottom="272" w:left="1440" w:header="0" w:footer="0" w:gutter="0"/>
          <w:cols w:space="720" w:equalWidth="0">
            <w:col w:w="9360"/>
          </w:cols>
        </w:sectPr>
      </w:pPr>
    </w:p>
    <w:p w14:paraId="78BCD7FC" w14:textId="77777777" w:rsidR="004B413C" w:rsidRDefault="004B413C">
      <w:pPr>
        <w:spacing w:line="200" w:lineRule="exact"/>
        <w:rPr>
          <w:sz w:val="20"/>
          <w:szCs w:val="20"/>
        </w:rPr>
      </w:pPr>
      <w:bookmarkStart w:id="112" w:name="page75"/>
      <w:bookmarkEnd w:id="112"/>
    </w:p>
    <w:p w14:paraId="7FB6E63D" w14:textId="77777777" w:rsidR="004B413C" w:rsidRDefault="004B413C">
      <w:pPr>
        <w:spacing w:line="200" w:lineRule="exact"/>
        <w:rPr>
          <w:sz w:val="20"/>
          <w:szCs w:val="20"/>
        </w:rPr>
      </w:pPr>
    </w:p>
    <w:p w14:paraId="26ABB091" w14:textId="77777777" w:rsidR="004B413C" w:rsidRDefault="004B413C">
      <w:pPr>
        <w:spacing w:line="200" w:lineRule="exact"/>
        <w:rPr>
          <w:sz w:val="20"/>
          <w:szCs w:val="20"/>
        </w:rPr>
      </w:pPr>
    </w:p>
    <w:p w14:paraId="23A16EA3" w14:textId="77777777" w:rsidR="004B413C" w:rsidRDefault="004B413C">
      <w:pPr>
        <w:spacing w:line="200" w:lineRule="exact"/>
        <w:rPr>
          <w:sz w:val="20"/>
          <w:szCs w:val="20"/>
        </w:rPr>
      </w:pPr>
    </w:p>
    <w:p w14:paraId="031E3364" w14:textId="77777777" w:rsidR="004B413C" w:rsidRDefault="004B413C">
      <w:pPr>
        <w:spacing w:line="200" w:lineRule="exact"/>
        <w:rPr>
          <w:sz w:val="20"/>
          <w:szCs w:val="20"/>
        </w:rPr>
      </w:pPr>
    </w:p>
    <w:p w14:paraId="38A64471" w14:textId="77777777" w:rsidR="004B413C" w:rsidRDefault="004B413C">
      <w:pPr>
        <w:spacing w:line="200" w:lineRule="exact"/>
        <w:rPr>
          <w:sz w:val="20"/>
          <w:szCs w:val="20"/>
        </w:rPr>
      </w:pPr>
    </w:p>
    <w:p w14:paraId="5D9C76F9" w14:textId="77777777" w:rsidR="004B413C" w:rsidRDefault="004B413C">
      <w:pPr>
        <w:spacing w:line="200" w:lineRule="exact"/>
        <w:rPr>
          <w:sz w:val="20"/>
          <w:szCs w:val="20"/>
        </w:rPr>
      </w:pPr>
    </w:p>
    <w:p w14:paraId="568D09B8" w14:textId="77777777" w:rsidR="004B413C" w:rsidRDefault="004B413C">
      <w:pPr>
        <w:spacing w:line="200" w:lineRule="exact"/>
        <w:rPr>
          <w:sz w:val="20"/>
          <w:szCs w:val="20"/>
        </w:rPr>
      </w:pPr>
    </w:p>
    <w:p w14:paraId="7BBABAD2" w14:textId="77777777" w:rsidR="004B413C" w:rsidRDefault="004B413C">
      <w:pPr>
        <w:spacing w:line="200" w:lineRule="exact"/>
        <w:rPr>
          <w:sz w:val="20"/>
          <w:szCs w:val="20"/>
        </w:rPr>
      </w:pPr>
    </w:p>
    <w:p w14:paraId="459E0878" w14:textId="77777777" w:rsidR="004B413C" w:rsidRDefault="004B413C">
      <w:pPr>
        <w:spacing w:line="200" w:lineRule="exact"/>
        <w:rPr>
          <w:sz w:val="20"/>
          <w:szCs w:val="20"/>
        </w:rPr>
      </w:pPr>
    </w:p>
    <w:p w14:paraId="5AB7B8F0" w14:textId="77777777" w:rsidR="004B413C" w:rsidRDefault="004B413C">
      <w:pPr>
        <w:spacing w:line="200" w:lineRule="exact"/>
        <w:rPr>
          <w:sz w:val="20"/>
          <w:szCs w:val="20"/>
        </w:rPr>
      </w:pPr>
    </w:p>
    <w:p w14:paraId="553EA4C1" w14:textId="77777777" w:rsidR="004B413C" w:rsidRDefault="004B413C">
      <w:pPr>
        <w:spacing w:line="200" w:lineRule="exact"/>
        <w:rPr>
          <w:sz w:val="20"/>
          <w:szCs w:val="20"/>
        </w:rPr>
      </w:pPr>
    </w:p>
    <w:p w14:paraId="5F436A96" w14:textId="77777777" w:rsidR="004B413C" w:rsidRDefault="004B413C">
      <w:pPr>
        <w:spacing w:line="200" w:lineRule="exact"/>
        <w:rPr>
          <w:sz w:val="20"/>
          <w:szCs w:val="20"/>
        </w:rPr>
      </w:pPr>
    </w:p>
    <w:p w14:paraId="385CDA9A" w14:textId="77777777" w:rsidR="004B413C" w:rsidRDefault="004B413C">
      <w:pPr>
        <w:spacing w:line="200" w:lineRule="exact"/>
        <w:rPr>
          <w:sz w:val="20"/>
          <w:szCs w:val="20"/>
        </w:rPr>
      </w:pPr>
    </w:p>
    <w:p w14:paraId="5D3B252D" w14:textId="77777777" w:rsidR="004B413C" w:rsidRDefault="004B413C">
      <w:pPr>
        <w:spacing w:line="200" w:lineRule="exact"/>
        <w:rPr>
          <w:sz w:val="20"/>
          <w:szCs w:val="20"/>
        </w:rPr>
      </w:pPr>
    </w:p>
    <w:p w14:paraId="410E2A61" w14:textId="77777777" w:rsidR="004B413C" w:rsidRDefault="004B413C">
      <w:pPr>
        <w:spacing w:line="200" w:lineRule="exact"/>
        <w:rPr>
          <w:sz w:val="20"/>
          <w:szCs w:val="20"/>
        </w:rPr>
      </w:pPr>
    </w:p>
    <w:p w14:paraId="577CAED1" w14:textId="77777777" w:rsidR="004B413C" w:rsidRDefault="004B413C">
      <w:pPr>
        <w:spacing w:line="200" w:lineRule="exact"/>
        <w:rPr>
          <w:sz w:val="20"/>
          <w:szCs w:val="20"/>
        </w:rPr>
      </w:pPr>
    </w:p>
    <w:p w14:paraId="654B7120" w14:textId="77777777" w:rsidR="004B413C" w:rsidRDefault="004B413C">
      <w:pPr>
        <w:spacing w:line="200" w:lineRule="exact"/>
        <w:rPr>
          <w:sz w:val="20"/>
          <w:szCs w:val="20"/>
        </w:rPr>
      </w:pPr>
    </w:p>
    <w:p w14:paraId="1A3FB35E" w14:textId="77777777" w:rsidR="004B413C" w:rsidRDefault="004B413C">
      <w:pPr>
        <w:spacing w:line="200" w:lineRule="exact"/>
        <w:rPr>
          <w:sz w:val="20"/>
          <w:szCs w:val="20"/>
        </w:rPr>
      </w:pPr>
    </w:p>
    <w:p w14:paraId="18D0CF5A" w14:textId="77777777" w:rsidR="004B413C" w:rsidRDefault="004B413C">
      <w:pPr>
        <w:spacing w:line="200" w:lineRule="exact"/>
        <w:rPr>
          <w:sz w:val="20"/>
          <w:szCs w:val="20"/>
        </w:rPr>
      </w:pPr>
    </w:p>
    <w:p w14:paraId="1DAF7DFF" w14:textId="77777777" w:rsidR="004B413C" w:rsidRDefault="004B413C">
      <w:pPr>
        <w:spacing w:line="200" w:lineRule="exact"/>
        <w:rPr>
          <w:sz w:val="20"/>
          <w:szCs w:val="20"/>
        </w:rPr>
      </w:pPr>
    </w:p>
    <w:p w14:paraId="7081725B" w14:textId="77777777" w:rsidR="004B413C" w:rsidRDefault="004B413C">
      <w:pPr>
        <w:spacing w:line="380" w:lineRule="exact"/>
        <w:rPr>
          <w:sz w:val="20"/>
          <w:szCs w:val="20"/>
        </w:rPr>
      </w:pPr>
    </w:p>
    <w:tbl>
      <w:tblPr>
        <w:tblW w:w="0" w:type="auto"/>
        <w:tblLayout w:type="fixed"/>
        <w:tblCellMar>
          <w:left w:w="0" w:type="dxa"/>
          <w:right w:w="0" w:type="dxa"/>
        </w:tblCellMar>
        <w:tblLook w:val="04A0" w:firstRow="1" w:lastRow="0" w:firstColumn="1" w:lastColumn="0" w:noHBand="0" w:noVBand="1"/>
      </w:tblPr>
      <w:tblGrid>
        <w:gridCol w:w="195"/>
      </w:tblGrid>
      <w:tr w:rsidR="004B413C" w14:paraId="5A10B420" w14:textId="77777777">
        <w:trPr>
          <w:trHeight w:val="200"/>
        </w:trPr>
        <w:tc>
          <w:tcPr>
            <w:tcW w:w="195" w:type="dxa"/>
            <w:textDirection w:val="tbRl"/>
            <w:vAlign w:val="bottom"/>
          </w:tcPr>
          <w:p w14:paraId="310CFB48" w14:textId="77777777" w:rsidR="004B413C" w:rsidRDefault="00EC2FEA">
            <w:pPr>
              <w:rPr>
                <w:sz w:val="20"/>
                <w:szCs w:val="20"/>
              </w:rPr>
            </w:pPr>
            <w:r>
              <w:rPr>
                <w:rFonts w:ascii="Arial" w:eastAsia="Arial" w:hAnsi="Arial" w:cs="Arial"/>
                <w:sz w:val="17"/>
                <w:szCs w:val="17"/>
              </w:rPr>
              <w:t>75</w:t>
            </w:r>
          </w:p>
        </w:tc>
      </w:tr>
    </w:tbl>
    <w:p w14:paraId="4DDB0797" w14:textId="77777777" w:rsidR="004B413C" w:rsidRDefault="00EC2FEA">
      <w:pPr>
        <w:spacing w:line="20" w:lineRule="exact"/>
        <w:rPr>
          <w:sz w:val="20"/>
          <w:szCs w:val="20"/>
        </w:rPr>
      </w:pPr>
      <w:r>
        <w:rPr>
          <w:sz w:val="20"/>
          <w:szCs w:val="20"/>
        </w:rPr>
        <w:br w:type="column"/>
      </w:r>
    </w:p>
    <w:p w14:paraId="66BF0F22" w14:textId="77777777" w:rsidR="004B413C" w:rsidRDefault="004B413C">
      <w:pPr>
        <w:spacing w:line="200" w:lineRule="exact"/>
        <w:rPr>
          <w:sz w:val="20"/>
          <w:szCs w:val="20"/>
        </w:rPr>
      </w:pPr>
    </w:p>
    <w:p w14:paraId="4AB47F0A" w14:textId="77777777" w:rsidR="004B413C" w:rsidRDefault="004B413C">
      <w:pPr>
        <w:spacing w:line="200" w:lineRule="exact"/>
        <w:rPr>
          <w:sz w:val="20"/>
          <w:szCs w:val="20"/>
        </w:rPr>
      </w:pPr>
    </w:p>
    <w:p w14:paraId="097A8DDC" w14:textId="77777777" w:rsidR="004B413C" w:rsidRDefault="004B413C">
      <w:pPr>
        <w:spacing w:line="200" w:lineRule="exact"/>
        <w:rPr>
          <w:sz w:val="20"/>
          <w:szCs w:val="20"/>
        </w:rPr>
      </w:pPr>
    </w:p>
    <w:p w14:paraId="3DA0E1A0" w14:textId="77777777" w:rsidR="004B413C" w:rsidRDefault="004B413C">
      <w:pPr>
        <w:spacing w:line="200" w:lineRule="exact"/>
        <w:rPr>
          <w:sz w:val="20"/>
          <w:szCs w:val="20"/>
        </w:rPr>
      </w:pPr>
    </w:p>
    <w:p w14:paraId="5FFC9383" w14:textId="77777777" w:rsidR="004B413C" w:rsidRDefault="004B413C">
      <w:pPr>
        <w:spacing w:line="200" w:lineRule="exact"/>
        <w:rPr>
          <w:sz w:val="20"/>
          <w:szCs w:val="20"/>
        </w:rPr>
      </w:pPr>
    </w:p>
    <w:p w14:paraId="77B3E101" w14:textId="77777777" w:rsidR="004B413C" w:rsidRDefault="004B413C">
      <w:pPr>
        <w:spacing w:line="200" w:lineRule="exact"/>
        <w:rPr>
          <w:sz w:val="20"/>
          <w:szCs w:val="20"/>
        </w:rPr>
      </w:pPr>
    </w:p>
    <w:p w14:paraId="4ACBCA17" w14:textId="77777777" w:rsidR="004B413C" w:rsidRDefault="004B413C">
      <w:pPr>
        <w:spacing w:line="200" w:lineRule="exact"/>
        <w:rPr>
          <w:sz w:val="20"/>
          <w:szCs w:val="20"/>
        </w:rPr>
      </w:pPr>
    </w:p>
    <w:p w14:paraId="0714AF66" w14:textId="77777777" w:rsidR="004B413C" w:rsidRDefault="004B413C">
      <w:pPr>
        <w:spacing w:line="200" w:lineRule="exact"/>
        <w:rPr>
          <w:sz w:val="20"/>
          <w:szCs w:val="20"/>
        </w:rPr>
      </w:pPr>
    </w:p>
    <w:p w14:paraId="3F9983C4" w14:textId="77777777" w:rsidR="004B413C" w:rsidRDefault="004B413C">
      <w:pPr>
        <w:spacing w:line="200" w:lineRule="exact"/>
        <w:rPr>
          <w:sz w:val="20"/>
          <w:szCs w:val="20"/>
        </w:rPr>
      </w:pPr>
    </w:p>
    <w:p w14:paraId="7F60DA61" w14:textId="77777777" w:rsidR="004B413C" w:rsidRDefault="004B413C">
      <w:pPr>
        <w:spacing w:line="200" w:lineRule="exact"/>
        <w:rPr>
          <w:sz w:val="20"/>
          <w:szCs w:val="20"/>
        </w:rPr>
      </w:pPr>
    </w:p>
    <w:p w14:paraId="41A6B5D2" w14:textId="77777777" w:rsidR="004B413C" w:rsidRDefault="004B413C">
      <w:pPr>
        <w:spacing w:line="200" w:lineRule="exact"/>
        <w:rPr>
          <w:sz w:val="20"/>
          <w:szCs w:val="20"/>
        </w:rPr>
      </w:pPr>
    </w:p>
    <w:p w14:paraId="339A196C" w14:textId="77777777" w:rsidR="004B413C" w:rsidRDefault="004B413C">
      <w:pPr>
        <w:spacing w:line="200" w:lineRule="exact"/>
        <w:rPr>
          <w:sz w:val="20"/>
          <w:szCs w:val="20"/>
        </w:rPr>
      </w:pPr>
    </w:p>
    <w:p w14:paraId="39CE1FCC" w14:textId="77777777" w:rsidR="004B413C" w:rsidRDefault="004B413C">
      <w:pPr>
        <w:spacing w:line="200" w:lineRule="exact"/>
        <w:rPr>
          <w:sz w:val="20"/>
          <w:szCs w:val="20"/>
        </w:rPr>
      </w:pPr>
    </w:p>
    <w:p w14:paraId="33A6AD9A" w14:textId="77777777" w:rsidR="004B413C" w:rsidRDefault="004B413C">
      <w:pPr>
        <w:spacing w:line="314" w:lineRule="exact"/>
        <w:rPr>
          <w:sz w:val="20"/>
          <w:szCs w:val="20"/>
        </w:rPr>
      </w:pPr>
    </w:p>
    <w:p w14:paraId="1C5EB448" w14:textId="77777777" w:rsidR="004B413C" w:rsidRDefault="00EC2FEA">
      <w:pPr>
        <w:ind w:left="290"/>
        <w:rPr>
          <w:sz w:val="20"/>
          <w:szCs w:val="20"/>
        </w:rPr>
      </w:pPr>
      <w:r>
        <w:rPr>
          <w:rFonts w:ascii="Arial" w:eastAsia="Arial" w:hAnsi="Arial" w:cs="Arial"/>
          <w:color w:val="4D4D4D"/>
          <w:sz w:val="18"/>
          <w:szCs w:val="18"/>
        </w:rPr>
        <w:t>1995</w:t>
      </w:r>
    </w:p>
    <w:p w14:paraId="7836DEA2" w14:textId="77777777" w:rsidR="004B413C" w:rsidRDefault="00EC2FEA">
      <w:pPr>
        <w:spacing w:line="20" w:lineRule="exact"/>
        <w:rPr>
          <w:sz w:val="20"/>
          <w:szCs w:val="20"/>
        </w:rPr>
      </w:pPr>
      <w:r>
        <w:rPr>
          <w:noProof/>
          <w:sz w:val="20"/>
          <w:szCs w:val="20"/>
        </w:rPr>
        <w:drawing>
          <wp:anchor distT="0" distB="0" distL="114300" distR="114300" simplePos="0" relativeHeight="252042240" behindDoc="1" locked="0" layoutInCell="0" allowOverlap="1" wp14:anchorId="529B5BD0" wp14:editId="2D1E2B42">
            <wp:simplePos x="0" y="0"/>
            <wp:positionH relativeFrom="column">
              <wp:posOffset>630555</wp:posOffset>
            </wp:positionH>
            <wp:positionV relativeFrom="paragraph">
              <wp:posOffset>19050</wp:posOffset>
            </wp:positionV>
            <wp:extent cx="41275" cy="2532380"/>
            <wp:effectExtent l="0" t="0" r="0" b="0"/>
            <wp:wrapNone/>
            <wp:docPr id="1088" name="Picture 1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8"/>
                    <pic:cNvPicPr>
                      <a:picLocks noChangeAspect="1" noChangeArrowheads="1"/>
                    </pic:cNvPicPr>
                  </pic:nvPicPr>
                  <pic:blipFill>
                    <a:blip r:embed="rId729"/>
                    <a:srcRect/>
                    <a:stretch>
                      <a:fillRect/>
                    </a:stretch>
                  </pic:blipFill>
                  <pic:spPr bwMode="auto">
                    <a:xfrm>
                      <a:off x="0" y="0"/>
                      <a:ext cx="41275" cy="2532380"/>
                    </a:xfrm>
                    <a:prstGeom prst="rect">
                      <a:avLst/>
                    </a:prstGeom>
                    <a:noFill/>
                  </pic:spPr>
                </pic:pic>
              </a:graphicData>
            </a:graphic>
          </wp:anchor>
        </w:drawing>
      </w:r>
      <w:r>
        <w:rPr>
          <w:noProof/>
          <w:sz w:val="20"/>
          <w:szCs w:val="20"/>
        </w:rPr>
        <w:drawing>
          <wp:anchor distT="0" distB="0" distL="114300" distR="114300" simplePos="0" relativeHeight="252043264" behindDoc="1" locked="0" layoutInCell="0" allowOverlap="1" wp14:anchorId="796E3DA4" wp14:editId="153FC566">
            <wp:simplePos x="0" y="0"/>
            <wp:positionH relativeFrom="column">
              <wp:posOffset>762000</wp:posOffset>
            </wp:positionH>
            <wp:positionV relativeFrom="paragraph">
              <wp:posOffset>19050</wp:posOffset>
            </wp:positionV>
            <wp:extent cx="41275" cy="2532380"/>
            <wp:effectExtent l="0" t="0" r="0" b="0"/>
            <wp:wrapNone/>
            <wp:docPr id="1089" name="Picture 1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9"/>
                    <pic:cNvPicPr>
                      <a:picLocks noChangeAspect="1" noChangeArrowheads="1"/>
                    </pic:cNvPicPr>
                  </pic:nvPicPr>
                  <pic:blipFill>
                    <a:blip r:embed="rId730"/>
                    <a:srcRect/>
                    <a:stretch>
                      <a:fillRect/>
                    </a:stretch>
                  </pic:blipFill>
                  <pic:spPr bwMode="auto">
                    <a:xfrm>
                      <a:off x="0" y="0"/>
                      <a:ext cx="41275" cy="2532380"/>
                    </a:xfrm>
                    <a:prstGeom prst="rect">
                      <a:avLst/>
                    </a:prstGeom>
                    <a:noFill/>
                  </pic:spPr>
                </pic:pic>
              </a:graphicData>
            </a:graphic>
          </wp:anchor>
        </w:drawing>
      </w:r>
      <w:r>
        <w:rPr>
          <w:noProof/>
          <w:sz w:val="20"/>
          <w:szCs w:val="20"/>
        </w:rPr>
        <w:drawing>
          <wp:anchor distT="0" distB="0" distL="114300" distR="114300" simplePos="0" relativeHeight="252044288" behindDoc="1" locked="0" layoutInCell="0" allowOverlap="1" wp14:anchorId="4A84A79B" wp14:editId="5E1EBF12">
            <wp:simplePos x="0" y="0"/>
            <wp:positionH relativeFrom="column">
              <wp:posOffset>893445</wp:posOffset>
            </wp:positionH>
            <wp:positionV relativeFrom="paragraph">
              <wp:posOffset>19050</wp:posOffset>
            </wp:positionV>
            <wp:extent cx="41275" cy="2532380"/>
            <wp:effectExtent l="0" t="0" r="0" b="0"/>
            <wp:wrapNone/>
            <wp:docPr id="1090" name="Picture 1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0"/>
                    <pic:cNvPicPr>
                      <a:picLocks noChangeAspect="1" noChangeArrowheads="1"/>
                    </pic:cNvPicPr>
                  </pic:nvPicPr>
                  <pic:blipFill>
                    <a:blip r:embed="rId731"/>
                    <a:srcRect/>
                    <a:stretch>
                      <a:fillRect/>
                    </a:stretch>
                  </pic:blipFill>
                  <pic:spPr bwMode="auto">
                    <a:xfrm>
                      <a:off x="0" y="0"/>
                      <a:ext cx="41275" cy="2532380"/>
                    </a:xfrm>
                    <a:prstGeom prst="rect">
                      <a:avLst/>
                    </a:prstGeom>
                    <a:noFill/>
                  </pic:spPr>
                </pic:pic>
              </a:graphicData>
            </a:graphic>
          </wp:anchor>
        </w:drawing>
      </w:r>
      <w:r>
        <w:rPr>
          <w:noProof/>
          <w:sz w:val="20"/>
          <w:szCs w:val="20"/>
        </w:rPr>
        <w:drawing>
          <wp:anchor distT="0" distB="0" distL="114300" distR="114300" simplePos="0" relativeHeight="252045312" behindDoc="1" locked="0" layoutInCell="0" allowOverlap="1" wp14:anchorId="5C95069B" wp14:editId="5C2B45D1">
            <wp:simplePos x="0" y="0"/>
            <wp:positionH relativeFrom="column">
              <wp:posOffset>1024890</wp:posOffset>
            </wp:positionH>
            <wp:positionV relativeFrom="paragraph">
              <wp:posOffset>19050</wp:posOffset>
            </wp:positionV>
            <wp:extent cx="41275" cy="2532380"/>
            <wp:effectExtent l="0" t="0" r="0" b="0"/>
            <wp:wrapNone/>
            <wp:docPr id="1091" name="Picture 1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1"/>
                    <pic:cNvPicPr>
                      <a:picLocks noChangeAspect="1" noChangeArrowheads="1"/>
                    </pic:cNvPicPr>
                  </pic:nvPicPr>
                  <pic:blipFill>
                    <a:blip r:embed="rId732"/>
                    <a:srcRect/>
                    <a:stretch>
                      <a:fillRect/>
                    </a:stretch>
                  </pic:blipFill>
                  <pic:spPr bwMode="auto">
                    <a:xfrm>
                      <a:off x="0" y="0"/>
                      <a:ext cx="41275" cy="2532380"/>
                    </a:xfrm>
                    <a:prstGeom prst="rect">
                      <a:avLst/>
                    </a:prstGeom>
                    <a:noFill/>
                  </pic:spPr>
                </pic:pic>
              </a:graphicData>
            </a:graphic>
          </wp:anchor>
        </w:drawing>
      </w:r>
      <w:r>
        <w:rPr>
          <w:noProof/>
          <w:sz w:val="20"/>
          <w:szCs w:val="20"/>
        </w:rPr>
        <w:drawing>
          <wp:anchor distT="0" distB="0" distL="114300" distR="114300" simplePos="0" relativeHeight="252046336" behindDoc="1" locked="0" layoutInCell="0" allowOverlap="1" wp14:anchorId="03225725" wp14:editId="5775CF5A">
            <wp:simplePos x="0" y="0"/>
            <wp:positionH relativeFrom="column">
              <wp:posOffset>1156335</wp:posOffset>
            </wp:positionH>
            <wp:positionV relativeFrom="paragraph">
              <wp:posOffset>19050</wp:posOffset>
            </wp:positionV>
            <wp:extent cx="41275" cy="2532380"/>
            <wp:effectExtent l="0" t="0" r="0" b="0"/>
            <wp:wrapNone/>
            <wp:docPr id="1092" name="Picture 1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2"/>
                    <pic:cNvPicPr>
                      <a:picLocks noChangeAspect="1" noChangeArrowheads="1"/>
                    </pic:cNvPicPr>
                  </pic:nvPicPr>
                  <pic:blipFill>
                    <a:blip r:embed="rId733"/>
                    <a:srcRect/>
                    <a:stretch>
                      <a:fillRect/>
                    </a:stretch>
                  </pic:blipFill>
                  <pic:spPr bwMode="auto">
                    <a:xfrm>
                      <a:off x="0" y="0"/>
                      <a:ext cx="41275" cy="2532380"/>
                    </a:xfrm>
                    <a:prstGeom prst="rect">
                      <a:avLst/>
                    </a:prstGeom>
                    <a:noFill/>
                  </pic:spPr>
                </pic:pic>
              </a:graphicData>
            </a:graphic>
          </wp:anchor>
        </w:drawing>
      </w:r>
      <w:r>
        <w:rPr>
          <w:noProof/>
          <w:sz w:val="20"/>
          <w:szCs w:val="20"/>
        </w:rPr>
        <w:drawing>
          <wp:anchor distT="0" distB="0" distL="114300" distR="114300" simplePos="0" relativeHeight="252047360" behindDoc="1" locked="0" layoutInCell="0" allowOverlap="1" wp14:anchorId="5DA09047" wp14:editId="73CBE9CD">
            <wp:simplePos x="0" y="0"/>
            <wp:positionH relativeFrom="column">
              <wp:posOffset>1288415</wp:posOffset>
            </wp:positionH>
            <wp:positionV relativeFrom="paragraph">
              <wp:posOffset>19050</wp:posOffset>
            </wp:positionV>
            <wp:extent cx="52705" cy="2532380"/>
            <wp:effectExtent l="0" t="0" r="0" b="0"/>
            <wp:wrapNone/>
            <wp:docPr id="1093" name="Picture 1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3"/>
                    <pic:cNvPicPr>
                      <a:picLocks noChangeAspect="1" noChangeArrowheads="1"/>
                    </pic:cNvPicPr>
                  </pic:nvPicPr>
                  <pic:blipFill>
                    <a:blip r:embed="rId734"/>
                    <a:srcRect/>
                    <a:stretch>
                      <a:fillRect/>
                    </a:stretch>
                  </pic:blipFill>
                  <pic:spPr bwMode="auto">
                    <a:xfrm>
                      <a:off x="0" y="0"/>
                      <a:ext cx="52705" cy="2532380"/>
                    </a:xfrm>
                    <a:prstGeom prst="rect">
                      <a:avLst/>
                    </a:prstGeom>
                    <a:noFill/>
                  </pic:spPr>
                </pic:pic>
              </a:graphicData>
            </a:graphic>
          </wp:anchor>
        </w:drawing>
      </w:r>
      <w:r>
        <w:rPr>
          <w:noProof/>
          <w:sz w:val="20"/>
          <w:szCs w:val="20"/>
        </w:rPr>
        <w:drawing>
          <wp:anchor distT="0" distB="0" distL="114300" distR="114300" simplePos="0" relativeHeight="252048384" behindDoc="1" locked="0" layoutInCell="0" allowOverlap="1" wp14:anchorId="70D560E5" wp14:editId="44F3221C">
            <wp:simplePos x="0" y="0"/>
            <wp:positionH relativeFrom="column">
              <wp:posOffset>1419860</wp:posOffset>
            </wp:positionH>
            <wp:positionV relativeFrom="paragraph">
              <wp:posOffset>19050</wp:posOffset>
            </wp:positionV>
            <wp:extent cx="52705" cy="2532380"/>
            <wp:effectExtent l="0" t="0" r="0" b="0"/>
            <wp:wrapNone/>
            <wp:docPr id="1094" name="Picture 1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4"/>
                    <pic:cNvPicPr>
                      <a:picLocks noChangeAspect="1" noChangeArrowheads="1"/>
                    </pic:cNvPicPr>
                  </pic:nvPicPr>
                  <pic:blipFill>
                    <a:blip r:embed="rId735"/>
                    <a:srcRect/>
                    <a:stretch>
                      <a:fillRect/>
                    </a:stretch>
                  </pic:blipFill>
                  <pic:spPr bwMode="auto">
                    <a:xfrm>
                      <a:off x="0" y="0"/>
                      <a:ext cx="52705" cy="2532380"/>
                    </a:xfrm>
                    <a:prstGeom prst="rect">
                      <a:avLst/>
                    </a:prstGeom>
                    <a:noFill/>
                  </pic:spPr>
                </pic:pic>
              </a:graphicData>
            </a:graphic>
          </wp:anchor>
        </w:drawing>
      </w:r>
      <w:r>
        <w:rPr>
          <w:noProof/>
          <w:sz w:val="20"/>
          <w:szCs w:val="20"/>
        </w:rPr>
        <w:drawing>
          <wp:anchor distT="0" distB="0" distL="114300" distR="114300" simplePos="0" relativeHeight="252049408" behindDoc="1" locked="0" layoutInCell="0" allowOverlap="1" wp14:anchorId="3E705BD2" wp14:editId="777F6459">
            <wp:simplePos x="0" y="0"/>
            <wp:positionH relativeFrom="column">
              <wp:posOffset>1551305</wp:posOffset>
            </wp:positionH>
            <wp:positionV relativeFrom="paragraph">
              <wp:posOffset>19050</wp:posOffset>
            </wp:positionV>
            <wp:extent cx="61595" cy="2532380"/>
            <wp:effectExtent l="0" t="0" r="0" b="0"/>
            <wp:wrapNone/>
            <wp:docPr id="1095" name="Picture 1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5"/>
                    <pic:cNvPicPr>
                      <a:picLocks noChangeAspect="1" noChangeArrowheads="1"/>
                    </pic:cNvPicPr>
                  </pic:nvPicPr>
                  <pic:blipFill>
                    <a:blip r:embed="rId736"/>
                    <a:srcRect/>
                    <a:stretch>
                      <a:fillRect/>
                    </a:stretch>
                  </pic:blipFill>
                  <pic:spPr bwMode="auto">
                    <a:xfrm>
                      <a:off x="0" y="0"/>
                      <a:ext cx="61595" cy="2532380"/>
                    </a:xfrm>
                    <a:prstGeom prst="rect">
                      <a:avLst/>
                    </a:prstGeom>
                    <a:noFill/>
                  </pic:spPr>
                </pic:pic>
              </a:graphicData>
            </a:graphic>
          </wp:anchor>
        </w:drawing>
      </w:r>
      <w:r>
        <w:rPr>
          <w:noProof/>
          <w:sz w:val="20"/>
          <w:szCs w:val="20"/>
        </w:rPr>
        <w:drawing>
          <wp:anchor distT="0" distB="0" distL="114300" distR="114300" simplePos="0" relativeHeight="252050432" behindDoc="1" locked="0" layoutInCell="0" allowOverlap="1" wp14:anchorId="6D399B19" wp14:editId="55FFF628">
            <wp:simplePos x="0" y="0"/>
            <wp:positionH relativeFrom="column">
              <wp:posOffset>1682750</wp:posOffset>
            </wp:positionH>
            <wp:positionV relativeFrom="paragraph">
              <wp:posOffset>19050</wp:posOffset>
            </wp:positionV>
            <wp:extent cx="61595" cy="2532380"/>
            <wp:effectExtent l="0" t="0" r="0" b="0"/>
            <wp:wrapNone/>
            <wp:docPr id="1096" name="Picture 1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6"/>
                    <pic:cNvPicPr>
                      <a:picLocks noChangeAspect="1" noChangeArrowheads="1"/>
                    </pic:cNvPicPr>
                  </pic:nvPicPr>
                  <pic:blipFill>
                    <a:blip r:embed="rId737"/>
                    <a:srcRect/>
                    <a:stretch>
                      <a:fillRect/>
                    </a:stretch>
                  </pic:blipFill>
                  <pic:spPr bwMode="auto">
                    <a:xfrm>
                      <a:off x="0" y="0"/>
                      <a:ext cx="61595" cy="2532380"/>
                    </a:xfrm>
                    <a:prstGeom prst="rect">
                      <a:avLst/>
                    </a:prstGeom>
                    <a:noFill/>
                  </pic:spPr>
                </pic:pic>
              </a:graphicData>
            </a:graphic>
          </wp:anchor>
        </w:drawing>
      </w:r>
      <w:r>
        <w:rPr>
          <w:noProof/>
          <w:sz w:val="20"/>
          <w:szCs w:val="20"/>
        </w:rPr>
        <w:drawing>
          <wp:anchor distT="0" distB="0" distL="114300" distR="114300" simplePos="0" relativeHeight="252051456" behindDoc="1" locked="0" layoutInCell="0" allowOverlap="1" wp14:anchorId="579341E8" wp14:editId="47545844">
            <wp:simplePos x="0" y="0"/>
            <wp:positionH relativeFrom="column">
              <wp:posOffset>1814195</wp:posOffset>
            </wp:positionH>
            <wp:positionV relativeFrom="paragraph">
              <wp:posOffset>19050</wp:posOffset>
            </wp:positionV>
            <wp:extent cx="41275" cy="2532380"/>
            <wp:effectExtent l="0" t="0" r="0" b="0"/>
            <wp:wrapNone/>
            <wp:docPr id="1097" name="Picture 1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7"/>
                    <pic:cNvPicPr>
                      <a:picLocks noChangeAspect="1" noChangeArrowheads="1"/>
                    </pic:cNvPicPr>
                  </pic:nvPicPr>
                  <pic:blipFill>
                    <a:blip r:embed="rId738"/>
                    <a:srcRect/>
                    <a:stretch>
                      <a:fillRect/>
                    </a:stretch>
                  </pic:blipFill>
                  <pic:spPr bwMode="auto">
                    <a:xfrm>
                      <a:off x="0" y="0"/>
                      <a:ext cx="41275" cy="2532380"/>
                    </a:xfrm>
                    <a:prstGeom prst="rect">
                      <a:avLst/>
                    </a:prstGeom>
                    <a:noFill/>
                  </pic:spPr>
                </pic:pic>
              </a:graphicData>
            </a:graphic>
          </wp:anchor>
        </w:drawing>
      </w:r>
      <w:r>
        <w:rPr>
          <w:noProof/>
          <w:sz w:val="20"/>
          <w:szCs w:val="20"/>
        </w:rPr>
        <w:drawing>
          <wp:anchor distT="0" distB="0" distL="114300" distR="114300" simplePos="0" relativeHeight="252052480" behindDoc="1" locked="0" layoutInCell="0" allowOverlap="1" wp14:anchorId="09CB13A1" wp14:editId="4EBCC2AE">
            <wp:simplePos x="0" y="0"/>
            <wp:positionH relativeFrom="column">
              <wp:posOffset>1945640</wp:posOffset>
            </wp:positionH>
            <wp:positionV relativeFrom="paragraph">
              <wp:posOffset>19050</wp:posOffset>
            </wp:positionV>
            <wp:extent cx="41275" cy="2532380"/>
            <wp:effectExtent l="0" t="0" r="0" b="0"/>
            <wp:wrapNone/>
            <wp:docPr id="1098" name="Picture 1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8"/>
                    <pic:cNvPicPr>
                      <a:picLocks noChangeAspect="1" noChangeArrowheads="1"/>
                    </pic:cNvPicPr>
                  </pic:nvPicPr>
                  <pic:blipFill>
                    <a:blip r:embed="rId739"/>
                    <a:srcRect/>
                    <a:stretch>
                      <a:fillRect/>
                    </a:stretch>
                  </pic:blipFill>
                  <pic:spPr bwMode="auto">
                    <a:xfrm>
                      <a:off x="0" y="0"/>
                      <a:ext cx="41275" cy="2532380"/>
                    </a:xfrm>
                    <a:prstGeom prst="rect">
                      <a:avLst/>
                    </a:prstGeom>
                    <a:noFill/>
                  </pic:spPr>
                </pic:pic>
              </a:graphicData>
            </a:graphic>
          </wp:anchor>
        </w:drawing>
      </w:r>
      <w:r>
        <w:rPr>
          <w:noProof/>
          <w:sz w:val="20"/>
          <w:szCs w:val="20"/>
        </w:rPr>
        <w:drawing>
          <wp:anchor distT="0" distB="0" distL="114300" distR="114300" simplePos="0" relativeHeight="252053504" behindDoc="1" locked="0" layoutInCell="0" allowOverlap="1" wp14:anchorId="3A857A15" wp14:editId="2DA94E8C">
            <wp:simplePos x="0" y="0"/>
            <wp:positionH relativeFrom="column">
              <wp:posOffset>2077085</wp:posOffset>
            </wp:positionH>
            <wp:positionV relativeFrom="paragraph">
              <wp:posOffset>19050</wp:posOffset>
            </wp:positionV>
            <wp:extent cx="61595" cy="2532380"/>
            <wp:effectExtent l="0" t="0" r="0" b="0"/>
            <wp:wrapNone/>
            <wp:docPr id="1099" name="Picture 1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9"/>
                    <pic:cNvPicPr>
                      <a:picLocks noChangeAspect="1" noChangeArrowheads="1"/>
                    </pic:cNvPicPr>
                  </pic:nvPicPr>
                  <pic:blipFill>
                    <a:blip r:embed="rId740"/>
                    <a:srcRect/>
                    <a:stretch>
                      <a:fillRect/>
                    </a:stretch>
                  </pic:blipFill>
                  <pic:spPr bwMode="auto">
                    <a:xfrm>
                      <a:off x="0" y="0"/>
                      <a:ext cx="61595" cy="2532380"/>
                    </a:xfrm>
                    <a:prstGeom prst="rect">
                      <a:avLst/>
                    </a:prstGeom>
                    <a:noFill/>
                  </pic:spPr>
                </pic:pic>
              </a:graphicData>
            </a:graphic>
          </wp:anchor>
        </w:drawing>
      </w:r>
      <w:r>
        <w:rPr>
          <w:noProof/>
          <w:sz w:val="20"/>
          <w:szCs w:val="20"/>
        </w:rPr>
        <w:drawing>
          <wp:anchor distT="0" distB="0" distL="114300" distR="114300" simplePos="0" relativeHeight="252054528" behindDoc="1" locked="0" layoutInCell="0" allowOverlap="1" wp14:anchorId="53371F4F" wp14:editId="04B8FA5C">
            <wp:simplePos x="0" y="0"/>
            <wp:positionH relativeFrom="column">
              <wp:posOffset>2208530</wp:posOffset>
            </wp:positionH>
            <wp:positionV relativeFrom="paragraph">
              <wp:posOffset>19050</wp:posOffset>
            </wp:positionV>
            <wp:extent cx="52705" cy="2532380"/>
            <wp:effectExtent l="0" t="0" r="0" b="0"/>
            <wp:wrapNone/>
            <wp:docPr id="1100" name="Picture 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0"/>
                    <pic:cNvPicPr>
                      <a:picLocks noChangeAspect="1" noChangeArrowheads="1"/>
                    </pic:cNvPicPr>
                  </pic:nvPicPr>
                  <pic:blipFill>
                    <a:blip r:embed="rId741"/>
                    <a:srcRect/>
                    <a:stretch>
                      <a:fillRect/>
                    </a:stretch>
                  </pic:blipFill>
                  <pic:spPr bwMode="auto">
                    <a:xfrm>
                      <a:off x="0" y="0"/>
                      <a:ext cx="52705" cy="2532380"/>
                    </a:xfrm>
                    <a:prstGeom prst="rect">
                      <a:avLst/>
                    </a:prstGeom>
                    <a:noFill/>
                  </pic:spPr>
                </pic:pic>
              </a:graphicData>
            </a:graphic>
          </wp:anchor>
        </w:drawing>
      </w:r>
      <w:r>
        <w:rPr>
          <w:noProof/>
          <w:sz w:val="20"/>
          <w:szCs w:val="20"/>
        </w:rPr>
        <w:drawing>
          <wp:anchor distT="0" distB="0" distL="114300" distR="114300" simplePos="0" relativeHeight="252055552" behindDoc="1" locked="0" layoutInCell="0" allowOverlap="1" wp14:anchorId="47695B09" wp14:editId="2FD64A47">
            <wp:simplePos x="0" y="0"/>
            <wp:positionH relativeFrom="column">
              <wp:posOffset>2339975</wp:posOffset>
            </wp:positionH>
            <wp:positionV relativeFrom="paragraph">
              <wp:posOffset>19050</wp:posOffset>
            </wp:positionV>
            <wp:extent cx="61595" cy="2532380"/>
            <wp:effectExtent l="0" t="0" r="0" b="0"/>
            <wp:wrapNone/>
            <wp:docPr id="1101" name="Picture 1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1"/>
                    <pic:cNvPicPr>
                      <a:picLocks noChangeAspect="1" noChangeArrowheads="1"/>
                    </pic:cNvPicPr>
                  </pic:nvPicPr>
                  <pic:blipFill>
                    <a:blip r:embed="rId742"/>
                    <a:srcRect/>
                    <a:stretch>
                      <a:fillRect/>
                    </a:stretch>
                  </pic:blipFill>
                  <pic:spPr bwMode="auto">
                    <a:xfrm>
                      <a:off x="0" y="0"/>
                      <a:ext cx="61595" cy="2532380"/>
                    </a:xfrm>
                    <a:prstGeom prst="rect">
                      <a:avLst/>
                    </a:prstGeom>
                    <a:noFill/>
                  </pic:spPr>
                </pic:pic>
              </a:graphicData>
            </a:graphic>
          </wp:anchor>
        </w:drawing>
      </w:r>
      <w:r>
        <w:rPr>
          <w:noProof/>
          <w:sz w:val="20"/>
          <w:szCs w:val="20"/>
        </w:rPr>
        <w:drawing>
          <wp:anchor distT="0" distB="0" distL="114300" distR="114300" simplePos="0" relativeHeight="252056576" behindDoc="1" locked="0" layoutInCell="0" allowOverlap="1" wp14:anchorId="4AEC4FBF" wp14:editId="66BC36F0">
            <wp:simplePos x="0" y="0"/>
            <wp:positionH relativeFrom="column">
              <wp:posOffset>2471420</wp:posOffset>
            </wp:positionH>
            <wp:positionV relativeFrom="paragraph">
              <wp:posOffset>19050</wp:posOffset>
            </wp:positionV>
            <wp:extent cx="52705" cy="2532380"/>
            <wp:effectExtent l="0" t="0" r="0" b="0"/>
            <wp:wrapNone/>
            <wp:docPr id="1102" name="Picture 1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2"/>
                    <pic:cNvPicPr>
                      <a:picLocks noChangeAspect="1" noChangeArrowheads="1"/>
                    </pic:cNvPicPr>
                  </pic:nvPicPr>
                  <pic:blipFill>
                    <a:blip r:embed="rId743"/>
                    <a:srcRect/>
                    <a:stretch>
                      <a:fillRect/>
                    </a:stretch>
                  </pic:blipFill>
                  <pic:spPr bwMode="auto">
                    <a:xfrm>
                      <a:off x="0" y="0"/>
                      <a:ext cx="52705" cy="2532380"/>
                    </a:xfrm>
                    <a:prstGeom prst="rect">
                      <a:avLst/>
                    </a:prstGeom>
                    <a:noFill/>
                  </pic:spPr>
                </pic:pic>
              </a:graphicData>
            </a:graphic>
          </wp:anchor>
        </w:drawing>
      </w:r>
      <w:r>
        <w:rPr>
          <w:noProof/>
          <w:sz w:val="20"/>
          <w:szCs w:val="20"/>
        </w:rPr>
        <w:drawing>
          <wp:anchor distT="0" distB="0" distL="114300" distR="114300" simplePos="0" relativeHeight="252057600" behindDoc="1" locked="0" layoutInCell="0" allowOverlap="1" wp14:anchorId="5D948C3F" wp14:editId="26D53EC8">
            <wp:simplePos x="0" y="0"/>
            <wp:positionH relativeFrom="column">
              <wp:posOffset>2602865</wp:posOffset>
            </wp:positionH>
            <wp:positionV relativeFrom="paragraph">
              <wp:posOffset>19050</wp:posOffset>
            </wp:positionV>
            <wp:extent cx="52705" cy="2532380"/>
            <wp:effectExtent l="0" t="0" r="0" b="0"/>
            <wp:wrapNone/>
            <wp:docPr id="1103" name="Picture 1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3"/>
                    <pic:cNvPicPr>
                      <a:picLocks noChangeAspect="1" noChangeArrowheads="1"/>
                    </pic:cNvPicPr>
                  </pic:nvPicPr>
                  <pic:blipFill>
                    <a:blip r:embed="rId744"/>
                    <a:srcRect/>
                    <a:stretch>
                      <a:fillRect/>
                    </a:stretch>
                  </pic:blipFill>
                  <pic:spPr bwMode="auto">
                    <a:xfrm>
                      <a:off x="0" y="0"/>
                      <a:ext cx="52705" cy="2532380"/>
                    </a:xfrm>
                    <a:prstGeom prst="rect">
                      <a:avLst/>
                    </a:prstGeom>
                    <a:noFill/>
                  </pic:spPr>
                </pic:pic>
              </a:graphicData>
            </a:graphic>
          </wp:anchor>
        </w:drawing>
      </w:r>
      <w:r>
        <w:rPr>
          <w:noProof/>
          <w:sz w:val="20"/>
          <w:szCs w:val="20"/>
        </w:rPr>
        <w:drawing>
          <wp:anchor distT="0" distB="0" distL="114300" distR="114300" simplePos="0" relativeHeight="252058624" behindDoc="1" locked="0" layoutInCell="0" allowOverlap="1" wp14:anchorId="5DD635BA" wp14:editId="7DD80DD0">
            <wp:simplePos x="0" y="0"/>
            <wp:positionH relativeFrom="column">
              <wp:posOffset>2734310</wp:posOffset>
            </wp:positionH>
            <wp:positionV relativeFrom="paragraph">
              <wp:posOffset>19050</wp:posOffset>
            </wp:positionV>
            <wp:extent cx="61595" cy="2532380"/>
            <wp:effectExtent l="0" t="0" r="0" b="0"/>
            <wp:wrapNone/>
            <wp:docPr id="1104" name="Picture 1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4"/>
                    <pic:cNvPicPr>
                      <a:picLocks noChangeAspect="1" noChangeArrowheads="1"/>
                    </pic:cNvPicPr>
                  </pic:nvPicPr>
                  <pic:blipFill>
                    <a:blip r:embed="rId745"/>
                    <a:srcRect/>
                    <a:stretch>
                      <a:fillRect/>
                    </a:stretch>
                  </pic:blipFill>
                  <pic:spPr bwMode="auto">
                    <a:xfrm>
                      <a:off x="0" y="0"/>
                      <a:ext cx="61595" cy="2532380"/>
                    </a:xfrm>
                    <a:prstGeom prst="rect">
                      <a:avLst/>
                    </a:prstGeom>
                    <a:noFill/>
                  </pic:spPr>
                </pic:pic>
              </a:graphicData>
            </a:graphic>
          </wp:anchor>
        </w:drawing>
      </w:r>
      <w:r>
        <w:rPr>
          <w:noProof/>
          <w:sz w:val="20"/>
          <w:szCs w:val="20"/>
        </w:rPr>
        <w:drawing>
          <wp:anchor distT="0" distB="0" distL="114300" distR="114300" simplePos="0" relativeHeight="252059648" behindDoc="1" locked="0" layoutInCell="0" allowOverlap="1" wp14:anchorId="6496DE52" wp14:editId="0ADBD013">
            <wp:simplePos x="0" y="0"/>
            <wp:positionH relativeFrom="column">
              <wp:posOffset>2866390</wp:posOffset>
            </wp:positionH>
            <wp:positionV relativeFrom="paragraph">
              <wp:posOffset>19050</wp:posOffset>
            </wp:positionV>
            <wp:extent cx="41275" cy="2532380"/>
            <wp:effectExtent l="0" t="0" r="0" b="0"/>
            <wp:wrapNone/>
            <wp:docPr id="1105" name="Picture 1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5"/>
                    <pic:cNvPicPr>
                      <a:picLocks noChangeAspect="1" noChangeArrowheads="1"/>
                    </pic:cNvPicPr>
                  </pic:nvPicPr>
                  <pic:blipFill>
                    <a:blip r:embed="rId746"/>
                    <a:srcRect/>
                    <a:stretch>
                      <a:fillRect/>
                    </a:stretch>
                  </pic:blipFill>
                  <pic:spPr bwMode="auto">
                    <a:xfrm>
                      <a:off x="0" y="0"/>
                      <a:ext cx="41275" cy="2532380"/>
                    </a:xfrm>
                    <a:prstGeom prst="rect">
                      <a:avLst/>
                    </a:prstGeom>
                    <a:noFill/>
                  </pic:spPr>
                </pic:pic>
              </a:graphicData>
            </a:graphic>
          </wp:anchor>
        </w:drawing>
      </w:r>
      <w:r>
        <w:rPr>
          <w:noProof/>
          <w:sz w:val="20"/>
          <w:szCs w:val="20"/>
        </w:rPr>
        <w:drawing>
          <wp:anchor distT="0" distB="0" distL="114300" distR="114300" simplePos="0" relativeHeight="252060672" behindDoc="1" locked="0" layoutInCell="0" allowOverlap="1" wp14:anchorId="2DCA2C0A" wp14:editId="40084BE2">
            <wp:simplePos x="0" y="0"/>
            <wp:positionH relativeFrom="column">
              <wp:posOffset>2997835</wp:posOffset>
            </wp:positionH>
            <wp:positionV relativeFrom="paragraph">
              <wp:posOffset>19050</wp:posOffset>
            </wp:positionV>
            <wp:extent cx="52705" cy="2532380"/>
            <wp:effectExtent l="0" t="0" r="0" b="0"/>
            <wp:wrapNone/>
            <wp:docPr id="1106" name="Picture 1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6"/>
                    <pic:cNvPicPr>
                      <a:picLocks noChangeAspect="1" noChangeArrowheads="1"/>
                    </pic:cNvPicPr>
                  </pic:nvPicPr>
                  <pic:blipFill>
                    <a:blip r:embed="rId747"/>
                    <a:srcRect/>
                    <a:stretch>
                      <a:fillRect/>
                    </a:stretch>
                  </pic:blipFill>
                  <pic:spPr bwMode="auto">
                    <a:xfrm>
                      <a:off x="0" y="0"/>
                      <a:ext cx="52705" cy="2532380"/>
                    </a:xfrm>
                    <a:prstGeom prst="rect">
                      <a:avLst/>
                    </a:prstGeom>
                    <a:noFill/>
                  </pic:spPr>
                </pic:pic>
              </a:graphicData>
            </a:graphic>
          </wp:anchor>
        </w:drawing>
      </w:r>
      <w:r>
        <w:rPr>
          <w:noProof/>
          <w:sz w:val="20"/>
          <w:szCs w:val="20"/>
        </w:rPr>
        <w:drawing>
          <wp:anchor distT="0" distB="0" distL="114300" distR="114300" simplePos="0" relativeHeight="252061696" behindDoc="1" locked="0" layoutInCell="0" allowOverlap="1" wp14:anchorId="1953E52F" wp14:editId="428C0BDF">
            <wp:simplePos x="0" y="0"/>
            <wp:positionH relativeFrom="column">
              <wp:posOffset>3129280</wp:posOffset>
            </wp:positionH>
            <wp:positionV relativeFrom="paragraph">
              <wp:posOffset>19050</wp:posOffset>
            </wp:positionV>
            <wp:extent cx="52705" cy="2532380"/>
            <wp:effectExtent l="0" t="0" r="0" b="0"/>
            <wp:wrapNone/>
            <wp:docPr id="1107" name="Picture 1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7"/>
                    <pic:cNvPicPr>
                      <a:picLocks noChangeAspect="1" noChangeArrowheads="1"/>
                    </pic:cNvPicPr>
                  </pic:nvPicPr>
                  <pic:blipFill>
                    <a:blip r:embed="rId748"/>
                    <a:srcRect/>
                    <a:stretch>
                      <a:fillRect/>
                    </a:stretch>
                  </pic:blipFill>
                  <pic:spPr bwMode="auto">
                    <a:xfrm>
                      <a:off x="0" y="0"/>
                      <a:ext cx="52705" cy="2532380"/>
                    </a:xfrm>
                    <a:prstGeom prst="rect">
                      <a:avLst/>
                    </a:prstGeom>
                    <a:noFill/>
                  </pic:spPr>
                </pic:pic>
              </a:graphicData>
            </a:graphic>
          </wp:anchor>
        </w:drawing>
      </w:r>
      <w:r>
        <w:rPr>
          <w:noProof/>
          <w:sz w:val="20"/>
          <w:szCs w:val="20"/>
        </w:rPr>
        <w:drawing>
          <wp:anchor distT="0" distB="0" distL="114300" distR="114300" simplePos="0" relativeHeight="252062720" behindDoc="1" locked="0" layoutInCell="0" allowOverlap="1" wp14:anchorId="11B05503" wp14:editId="34BA1641">
            <wp:simplePos x="0" y="0"/>
            <wp:positionH relativeFrom="column">
              <wp:posOffset>3260725</wp:posOffset>
            </wp:positionH>
            <wp:positionV relativeFrom="paragraph">
              <wp:posOffset>19050</wp:posOffset>
            </wp:positionV>
            <wp:extent cx="61595" cy="2532380"/>
            <wp:effectExtent l="0" t="0" r="0" b="0"/>
            <wp:wrapNone/>
            <wp:docPr id="1108" name="Picture 1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8"/>
                    <pic:cNvPicPr>
                      <a:picLocks noChangeAspect="1" noChangeArrowheads="1"/>
                    </pic:cNvPicPr>
                  </pic:nvPicPr>
                  <pic:blipFill>
                    <a:blip r:embed="rId749"/>
                    <a:srcRect/>
                    <a:stretch>
                      <a:fillRect/>
                    </a:stretch>
                  </pic:blipFill>
                  <pic:spPr bwMode="auto">
                    <a:xfrm>
                      <a:off x="0" y="0"/>
                      <a:ext cx="61595" cy="2532380"/>
                    </a:xfrm>
                    <a:prstGeom prst="rect">
                      <a:avLst/>
                    </a:prstGeom>
                    <a:noFill/>
                  </pic:spPr>
                </pic:pic>
              </a:graphicData>
            </a:graphic>
          </wp:anchor>
        </w:drawing>
      </w:r>
      <w:r>
        <w:rPr>
          <w:noProof/>
          <w:sz w:val="20"/>
          <w:szCs w:val="20"/>
        </w:rPr>
        <w:drawing>
          <wp:anchor distT="0" distB="0" distL="114300" distR="114300" simplePos="0" relativeHeight="252063744" behindDoc="1" locked="0" layoutInCell="0" allowOverlap="1" wp14:anchorId="61F47DFF" wp14:editId="7B929D4A">
            <wp:simplePos x="0" y="0"/>
            <wp:positionH relativeFrom="column">
              <wp:posOffset>3392170</wp:posOffset>
            </wp:positionH>
            <wp:positionV relativeFrom="paragraph">
              <wp:posOffset>19050</wp:posOffset>
            </wp:positionV>
            <wp:extent cx="41275" cy="2532380"/>
            <wp:effectExtent l="0" t="0" r="0" b="0"/>
            <wp:wrapNone/>
            <wp:docPr id="1109" name="Picture 1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9"/>
                    <pic:cNvPicPr>
                      <a:picLocks noChangeAspect="1" noChangeArrowheads="1"/>
                    </pic:cNvPicPr>
                  </pic:nvPicPr>
                  <pic:blipFill>
                    <a:blip r:embed="rId750"/>
                    <a:srcRect/>
                    <a:stretch>
                      <a:fillRect/>
                    </a:stretch>
                  </pic:blipFill>
                  <pic:spPr bwMode="auto">
                    <a:xfrm>
                      <a:off x="0" y="0"/>
                      <a:ext cx="41275" cy="2532380"/>
                    </a:xfrm>
                    <a:prstGeom prst="rect">
                      <a:avLst/>
                    </a:prstGeom>
                    <a:noFill/>
                  </pic:spPr>
                </pic:pic>
              </a:graphicData>
            </a:graphic>
          </wp:anchor>
        </w:drawing>
      </w:r>
      <w:r>
        <w:rPr>
          <w:noProof/>
          <w:sz w:val="20"/>
          <w:szCs w:val="20"/>
        </w:rPr>
        <w:drawing>
          <wp:anchor distT="0" distB="0" distL="114300" distR="114300" simplePos="0" relativeHeight="252064768" behindDoc="1" locked="0" layoutInCell="0" allowOverlap="1" wp14:anchorId="42A9112D" wp14:editId="6B04B766">
            <wp:simplePos x="0" y="0"/>
            <wp:positionH relativeFrom="column">
              <wp:posOffset>3523615</wp:posOffset>
            </wp:positionH>
            <wp:positionV relativeFrom="paragraph">
              <wp:posOffset>19050</wp:posOffset>
            </wp:positionV>
            <wp:extent cx="61595" cy="2532380"/>
            <wp:effectExtent l="0" t="0" r="0" b="0"/>
            <wp:wrapNone/>
            <wp:docPr id="1110" name="Picture 1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0"/>
                    <pic:cNvPicPr>
                      <a:picLocks noChangeAspect="1" noChangeArrowheads="1"/>
                    </pic:cNvPicPr>
                  </pic:nvPicPr>
                  <pic:blipFill>
                    <a:blip r:embed="rId751"/>
                    <a:srcRect/>
                    <a:stretch>
                      <a:fillRect/>
                    </a:stretch>
                  </pic:blipFill>
                  <pic:spPr bwMode="auto">
                    <a:xfrm>
                      <a:off x="0" y="0"/>
                      <a:ext cx="61595" cy="2532380"/>
                    </a:xfrm>
                    <a:prstGeom prst="rect">
                      <a:avLst/>
                    </a:prstGeom>
                    <a:noFill/>
                  </pic:spPr>
                </pic:pic>
              </a:graphicData>
            </a:graphic>
          </wp:anchor>
        </w:drawing>
      </w:r>
      <w:r>
        <w:rPr>
          <w:noProof/>
          <w:sz w:val="20"/>
          <w:szCs w:val="20"/>
        </w:rPr>
        <w:drawing>
          <wp:anchor distT="0" distB="0" distL="114300" distR="114300" simplePos="0" relativeHeight="252065792" behindDoc="1" locked="0" layoutInCell="0" allowOverlap="1" wp14:anchorId="2EFCABE8" wp14:editId="2E5BB3D5">
            <wp:simplePos x="0" y="0"/>
            <wp:positionH relativeFrom="column">
              <wp:posOffset>3655060</wp:posOffset>
            </wp:positionH>
            <wp:positionV relativeFrom="paragraph">
              <wp:posOffset>19050</wp:posOffset>
            </wp:positionV>
            <wp:extent cx="41275" cy="2532380"/>
            <wp:effectExtent l="0" t="0" r="0" b="0"/>
            <wp:wrapNone/>
            <wp:docPr id="1111" name="Picture 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1"/>
                    <pic:cNvPicPr>
                      <a:picLocks noChangeAspect="1" noChangeArrowheads="1"/>
                    </pic:cNvPicPr>
                  </pic:nvPicPr>
                  <pic:blipFill>
                    <a:blip r:embed="rId752"/>
                    <a:srcRect/>
                    <a:stretch>
                      <a:fillRect/>
                    </a:stretch>
                  </pic:blipFill>
                  <pic:spPr bwMode="auto">
                    <a:xfrm>
                      <a:off x="0" y="0"/>
                      <a:ext cx="41275" cy="2532380"/>
                    </a:xfrm>
                    <a:prstGeom prst="rect">
                      <a:avLst/>
                    </a:prstGeom>
                    <a:noFill/>
                  </pic:spPr>
                </pic:pic>
              </a:graphicData>
            </a:graphic>
          </wp:anchor>
        </w:drawing>
      </w:r>
      <w:r>
        <w:rPr>
          <w:noProof/>
          <w:sz w:val="20"/>
          <w:szCs w:val="20"/>
        </w:rPr>
        <w:drawing>
          <wp:anchor distT="0" distB="0" distL="114300" distR="114300" simplePos="0" relativeHeight="252066816" behindDoc="1" locked="0" layoutInCell="0" allowOverlap="1" wp14:anchorId="0F0EAFF9" wp14:editId="4181A2C6">
            <wp:simplePos x="0" y="0"/>
            <wp:positionH relativeFrom="column">
              <wp:posOffset>3786505</wp:posOffset>
            </wp:positionH>
            <wp:positionV relativeFrom="paragraph">
              <wp:posOffset>19050</wp:posOffset>
            </wp:positionV>
            <wp:extent cx="41275" cy="2532380"/>
            <wp:effectExtent l="0" t="0" r="0" b="0"/>
            <wp:wrapNone/>
            <wp:docPr id="1112" name="Picture 1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2"/>
                    <pic:cNvPicPr>
                      <a:picLocks noChangeAspect="1" noChangeArrowheads="1"/>
                    </pic:cNvPicPr>
                  </pic:nvPicPr>
                  <pic:blipFill>
                    <a:blip r:embed="rId753"/>
                    <a:srcRect/>
                    <a:stretch>
                      <a:fillRect/>
                    </a:stretch>
                  </pic:blipFill>
                  <pic:spPr bwMode="auto">
                    <a:xfrm>
                      <a:off x="0" y="0"/>
                      <a:ext cx="41275" cy="2532380"/>
                    </a:xfrm>
                    <a:prstGeom prst="rect">
                      <a:avLst/>
                    </a:prstGeom>
                    <a:noFill/>
                  </pic:spPr>
                </pic:pic>
              </a:graphicData>
            </a:graphic>
          </wp:anchor>
        </w:drawing>
      </w:r>
      <w:r>
        <w:rPr>
          <w:noProof/>
          <w:sz w:val="20"/>
          <w:szCs w:val="20"/>
        </w:rPr>
        <w:drawing>
          <wp:anchor distT="0" distB="0" distL="114300" distR="114300" simplePos="0" relativeHeight="252067840" behindDoc="1" locked="0" layoutInCell="0" allowOverlap="1" wp14:anchorId="254E4C11" wp14:editId="47C8DC40">
            <wp:simplePos x="0" y="0"/>
            <wp:positionH relativeFrom="column">
              <wp:posOffset>3917950</wp:posOffset>
            </wp:positionH>
            <wp:positionV relativeFrom="paragraph">
              <wp:posOffset>19050</wp:posOffset>
            </wp:positionV>
            <wp:extent cx="61595" cy="2532380"/>
            <wp:effectExtent l="0" t="0" r="0" b="0"/>
            <wp:wrapNone/>
            <wp:docPr id="1113" name="Picture 1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3"/>
                    <pic:cNvPicPr>
                      <a:picLocks noChangeAspect="1" noChangeArrowheads="1"/>
                    </pic:cNvPicPr>
                  </pic:nvPicPr>
                  <pic:blipFill>
                    <a:blip r:embed="rId754"/>
                    <a:srcRect/>
                    <a:stretch>
                      <a:fillRect/>
                    </a:stretch>
                  </pic:blipFill>
                  <pic:spPr bwMode="auto">
                    <a:xfrm>
                      <a:off x="0" y="0"/>
                      <a:ext cx="61595" cy="2532380"/>
                    </a:xfrm>
                    <a:prstGeom prst="rect">
                      <a:avLst/>
                    </a:prstGeom>
                    <a:noFill/>
                  </pic:spPr>
                </pic:pic>
              </a:graphicData>
            </a:graphic>
          </wp:anchor>
        </w:drawing>
      </w:r>
      <w:r>
        <w:rPr>
          <w:noProof/>
          <w:sz w:val="20"/>
          <w:szCs w:val="20"/>
        </w:rPr>
        <w:drawing>
          <wp:anchor distT="0" distB="0" distL="114300" distR="114300" simplePos="0" relativeHeight="252068864" behindDoc="1" locked="0" layoutInCell="0" allowOverlap="1" wp14:anchorId="7FB6664D" wp14:editId="137F9D20">
            <wp:simplePos x="0" y="0"/>
            <wp:positionH relativeFrom="column">
              <wp:posOffset>4049395</wp:posOffset>
            </wp:positionH>
            <wp:positionV relativeFrom="paragraph">
              <wp:posOffset>19050</wp:posOffset>
            </wp:positionV>
            <wp:extent cx="41275" cy="2532380"/>
            <wp:effectExtent l="0" t="0" r="0" b="0"/>
            <wp:wrapNone/>
            <wp:docPr id="1114" name="Picture 1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4"/>
                    <pic:cNvPicPr>
                      <a:picLocks noChangeAspect="1" noChangeArrowheads="1"/>
                    </pic:cNvPicPr>
                  </pic:nvPicPr>
                  <pic:blipFill>
                    <a:blip r:embed="rId755"/>
                    <a:srcRect/>
                    <a:stretch>
                      <a:fillRect/>
                    </a:stretch>
                  </pic:blipFill>
                  <pic:spPr bwMode="auto">
                    <a:xfrm>
                      <a:off x="0" y="0"/>
                      <a:ext cx="41275" cy="2532380"/>
                    </a:xfrm>
                    <a:prstGeom prst="rect">
                      <a:avLst/>
                    </a:prstGeom>
                    <a:noFill/>
                  </pic:spPr>
                </pic:pic>
              </a:graphicData>
            </a:graphic>
          </wp:anchor>
        </w:drawing>
      </w:r>
      <w:r>
        <w:rPr>
          <w:noProof/>
          <w:sz w:val="20"/>
          <w:szCs w:val="20"/>
        </w:rPr>
        <w:drawing>
          <wp:anchor distT="0" distB="0" distL="114300" distR="114300" simplePos="0" relativeHeight="252069888" behindDoc="1" locked="0" layoutInCell="0" allowOverlap="1" wp14:anchorId="21BB7F90" wp14:editId="31196DDD">
            <wp:simplePos x="0" y="0"/>
            <wp:positionH relativeFrom="column">
              <wp:posOffset>4180840</wp:posOffset>
            </wp:positionH>
            <wp:positionV relativeFrom="paragraph">
              <wp:posOffset>19050</wp:posOffset>
            </wp:positionV>
            <wp:extent cx="41275" cy="2532380"/>
            <wp:effectExtent l="0" t="0" r="0" b="0"/>
            <wp:wrapNone/>
            <wp:docPr id="1115" name="Picture 1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5"/>
                    <pic:cNvPicPr>
                      <a:picLocks noChangeAspect="1" noChangeArrowheads="1"/>
                    </pic:cNvPicPr>
                  </pic:nvPicPr>
                  <pic:blipFill>
                    <a:blip r:embed="rId756"/>
                    <a:srcRect/>
                    <a:stretch>
                      <a:fillRect/>
                    </a:stretch>
                  </pic:blipFill>
                  <pic:spPr bwMode="auto">
                    <a:xfrm>
                      <a:off x="0" y="0"/>
                      <a:ext cx="41275" cy="2532380"/>
                    </a:xfrm>
                    <a:prstGeom prst="rect">
                      <a:avLst/>
                    </a:prstGeom>
                    <a:noFill/>
                  </pic:spPr>
                </pic:pic>
              </a:graphicData>
            </a:graphic>
          </wp:anchor>
        </w:drawing>
      </w:r>
      <w:r>
        <w:rPr>
          <w:noProof/>
          <w:sz w:val="20"/>
          <w:szCs w:val="20"/>
        </w:rPr>
        <w:drawing>
          <wp:anchor distT="0" distB="0" distL="114300" distR="114300" simplePos="0" relativeHeight="252070912" behindDoc="1" locked="0" layoutInCell="0" allowOverlap="1" wp14:anchorId="379873C1" wp14:editId="6E9D7CFD">
            <wp:simplePos x="0" y="0"/>
            <wp:positionH relativeFrom="column">
              <wp:posOffset>4312285</wp:posOffset>
            </wp:positionH>
            <wp:positionV relativeFrom="paragraph">
              <wp:posOffset>19050</wp:posOffset>
            </wp:positionV>
            <wp:extent cx="61595" cy="2532380"/>
            <wp:effectExtent l="0" t="0" r="0" b="0"/>
            <wp:wrapNone/>
            <wp:docPr id="1116" name="Picture 1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6"/>
                    <pic:cNvPicPr>
                      <a:picLocks noChangeAspect="1" noChangeArrowheads="1"/>
                    </pic:cNvPicPr>
                  </pic:nvPicPr>
                  <pic:blipFill>
                    <a:blip r:embed="rId757"/>
                    <a:srcRect/>
                    <a:stretch>
                      <a:fillRect/>
                    </a:stretch>
                  </pic:blipFill>
                  <pic:spPr bwMode="auto">
                    <a:xfrm>
                      <a:off x="0" y="0"/>
                      <a:ext cx="61595" cy="2532380"/>
                    </a:xfrm>
                    <a:prstGeom prst="rect">
                      <a:avLst/>
                    </a:prstGeom>
                    <a:noFill/>
                  </pic:spPr>
                </pic:pic>
              </a:graphicData>
            </a:graphic>
          </wp:anchor>
        </w:drawing>
      </w:r>
      <w:r>
        <w:rPr>
          <w:noProof/>
          <w:sz w:val="20"/>
          <w:szCs w:val="20"/>
        </w:rPr>
        <w:drawing>
          <wp:anchor distT="0" distB="0" distL="114300" distR="114300" simplePos="0" relativeHeight="252071936" behindDoc="1" locked="0" layoutInCell="0" allowOverlap="1" wp14:anchorId="2AD0F9DC" wp14:editId="2E0E41D1">
            <wp:simplePos x="0" y="0"/>
            <wp:positionH relativeFrom="column">
              <wp:posOffset>4444365</wp:posOffset>
            </wp:positionH>
            <wp:positionV relativeFrom="paragraph">
              <wp:posOffset>19050</wp:posOffset>
            </wp:positionV>
            <wp:extent cx="61595" cy="2532380"/>
            <wp:effectExtent l="0" t="0" r="0" b="0"/>
            <wp:wrapNone/>
            <wp:docPr id="1117" name="Picture 1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7"/>
                    <pic:cNvPicPr>
                      <a:picLocks noChangeAspect="1" noChangeArrowheads="1"/>
                    </pic:cNvPicPr>
                  </pic:nvPicPr>
                  <pic:blipFill>
                    <a:blip r:embed="rId758"/>
                    <a:srcRect/>
                    <a:stretch>
                      <a:fillRect/>
                    </a:stretch>
                  </pic:blipFill>
                  <pic:spPr bwMode="auto">
                    <a:xfrm>
                      <a:off x="0" y="0"/>
                      <a:ext cx="61595" cy="2532380"/>
                    </a:xfrm>
                    <a:prstGeom prst="rect">
                      <a:avLst/>
                    </a:prstGeom>
                    <a:noFill/>
                  </pic:spPr>
                </pic:pic>
              </a:graphicData>
            </a:graphic>
          </wp:anchor>
        </w:drawing>
      </w:r>
      <w:r>
        <w:rPr>
          <w:noProof/>
          <w:sz w:val="20"/>
          <w:szCs w:val="20"/>
        </w:rPr>
        <w:drawing>
          <wp:anchor distT="0" distB="0" distL="114300" distR="114300" simplePos="0" relativeHeight="252072960" behindDoc="1" locked="0" layoutInCell="0" allowOverlap="1" wp14:anchorId="73FFC10B" wp14:editId="359DC632">
            <wp:simplePos x="0" y="0"/>
            <wp:positionH relativeFrom="column">
              <wp:posOffset>4575810</wp:posOffset>
            </wp:positionH>
            <wp:positionV relativeFrom="paragraph">
              <wp:posOffset>19050</wp:posOffset>
            </wp:positionV>
            <wp:extent cx="61595" cy="2532380"/>
            <wp:effectExtent l="0" t="0" r="0" b="0"/>
            <wp:wrapNone/>
            <wp:docPr id="1118" name="Picture 1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8"/>
                    <pic:cNvPicPr>
                      <a:picLocks noChangeAspect="1" noChangeArrowheads="1"/>
                    </pic:cNvPicPr>
                  </pic:nvPicPr>
                  <pic:blipFill>
                    <a:blip r:embed="rId759"/>
                    <a:srcRect/>
                    <a:stretch>
                      <a:fillRect/>
                    </a:stretch>
                  </pic:blipFill>
                  <pic:spPr bwMode="auto">
                    <a:xfrm>
                      <a:off x="0" y="0"/>
                      <a:ext cx="61595" cy="2532380"/>
                    </a:xfrm>
                    <a:prstGeom prst="rect">
                      <a:avLst/>
                    </a:prstGeom>
                    <a:noFill/>
                  </pic:spPr>
                </pic:pic>
              </a:graphicData>
            </a:graphic>
          </wp:anchor>
        </w:drawing>
      </w:r>
      <w:r>
        <w:rPr>
          <w:noProof/>
          <w:sz w:val="20"/>
          <w:szCs w:val="20"/>
        </w:rPr>
        <w:drawing>
          <wp:anchor distT="0" distB="0" distL="114300" distR="114300" simplePos="0" relativeHeight="252073984" behindDoc="1" locked="0" layoutInCell="0" allowOverlap="1" wp14:anchorId="00C9481B" wp14:editId="44DFE26A">
            <wp:simplePos x="0" y="0"/>
            <wp:positionH relativeFrom="column">
              <wp:posOffset>4707255</wp:posOffset>
            </wp:positionH>
            <wp:positionV relativeFrom="paragraph">
              <wp:posOffset>19050</wp:posOffset>
            </wp:positionV>
            <wp:extent cx="41275" cy="2532380"/>
            <wp:effectExtent l="0" t="0" r="0" b="0"/>
            <wp:wrapNone/>
            <wp:docPr id="1119" name="Picture 1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9"/>
                    <pic:cNvPicPr>
                      <a:picLocks noChangeAspect="1" noChangeArrowheads="1"/>
                    </pic:cNvPicPr>
                  </pic:nvPicPr>
                  <pic:blipFill>
                    <a:blip r:embed="rId760"/>
                    <a:srcRect/>
                    <a:stretch>
                      <a:fillRect/>
                    </a:stretch>
                  </pic:blipFill>
                  <pic:spPr bwMode="auto">
                    <a:xfrm>
                      <a:off x="0" y="0"/>
                      <a:ext cx="41275" cy="2532380"/>
                    </a:xfrm>
                    <a:prstGeom prst="rect">
                      <a:avLst/>
                    </a:prstGeom>
                    <a:noFill/>
                  </pic:spPr>
                </pic:pic>
              </a:graphicData>
            </a:graphic>
          </wp:anchor>
        </w:drawing>
      </w:r>
      <w:r>
        <w:rPr>
          <w:noProof/>
          <w:sz w:val="20"/>
          <w:szCs w:val="20"/>
        </w:rPr>
        <w:drawing>
          <wp:anchor distT="0" distB="0" distL="114300" distR="114300" simplePos="0" relativeHeight="252075008" behindDoc="1" locked="0" layoutInCell="0" allowOverlap="1" wp14:anchorId="5BFDD599" wp14:editId="33F832C3">
            <wp:simplePos x="0" y="0"/>
            <wp:positionH relativeFrom="column">
              <wp:posOffset>4838700</wp:posOffset>
            </wp:positionH>
            <wp:positionV relativeFrom="paragraph">
              <wp:posOffset>19050</wp:posOffset>
            </wp:positionV>
            <wp:extent cx="41275" cy="2532380"/>
            <wp:effectExtent l="0" t="0" r="0" b="0"/>
            <wp:wrapNone/>
            <wp:docPr id="1120" name="Picture 1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0"/>
                    <pic:cNvPicPr>
                      <a:picLocks noChangeAspect="1" noChangeArrowheads="1"/>
                    </pic:cNvPicPr>
                  </pic:nvPicPr>
                  <pic:blipFill>
                    <a:blip r:embed="rId761"/>
                    <a:srcRect/>
                    <a:stretch>
                      <a:fillRect/>
                    </a:stretch>
                  </pic:blipFill>
                  <pic:spPr bwMode="auto">
                    <a:xfrm>
                      <a:off x="0" y="0"/>
                      <a:ext cx="41275" cy="2532380"/>
                    </a:xfrm>
                    <a:prstGeom prst="rect">
                      <a:avLst/>
                    </a:prstGeom>
                    <a:noFill/>
                  </pic:spPr>
                </pic:pic>
              </a:graphicData>
            </a:graphic>
          </wp:anchor>
        </w:drawing>
      </w:r>
      <w:r>
        <w:rPr>
          <w:noProof/>
          <w:sz w:val="20"/>
          <w:szCs w:val="20"/>
        </w:rPr>
        <w:drawing>
          <wp:anchor distT="0" distB="0" distL="114300" distR="114300" simplePos="0" relativeHeight="252076032" behindDoc="1" locked="0" layoutInCell="0" allowOverlap="1" wp14:anchorId="53C0370F" wp14:editId="100D1A96">
            <wp:simplePos x="0" y="0"/>
            <wp:positionH relativeFrom="column">
              <wp:posOffset>4970145</wp:posOffset>
            </wp:positionH>
            <wp:positionV relativeFrom="paragraph">
              <wp:posOffset>19050</wp:posOffset>
            </wp:positionV>
            <wp:extent cx="61595" cy="2532380"/>
            <wp:effectExtent l="0" t="0" r="0" b="0"/>
            <wp:wrapNone/>
            <wp:docPr id="1121" name="Picture 1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1"/>
                    <pic:cNvPicPr>
                      <a:picLocks noChangeAspect="1" noChangeArrowheads="1"/>
                    </pic:cNvPicPr>
                  </pic:nvPicPr>
                  <pic:blipFill>
                    <a:blip r:embed="rId762"/>
                    <a:srcRect/>
                    <a:stretch>
                      <a:fillRect/>
                    </a:stretch>
                  </pic:blipFill>
                  <pic:spPr bwMode="auto">
                    <a:xfrm>
                      <a:off x="0" y="0"/>
                      <a:ext cx="61595" cy="2532380"/>
                    </a:xfrm>
                    <a:prstGeom prst="rect">
                      <a:avLst/>
                    </a:prstGeom>
                    <a:noFill/>
                  </pic:spPr>
                </pic:pic>
              </a:graphicData>
            </a:graphic>
          </wp:anchor>
        </w:drawing>
      </w:r>
      <w:r>
        <w:rPr>
          <w:noProof/>
          <w:sz w:val="20"/>
          <w:szCs w:val="20"/>
        </w:rPr>
        <w:drawing>
          <wp:anchor distT="0" distB="0" distL="114300" distR="114300" simplePos="0" relativeHeight="252077056" behindDoc="1" locked="0" layoutInCell="0" allowOverlap="1" wp14:anchorId="61C1A1B1" wp14:editId="5C64DBCA">
            <wp:simplePos x="0" y="0"/>
            <wp:positionH relativeFrom="column">
              <wp:posOffset>5101590</wp:posOffset>
            </wp:positionH>
            <wp:positionV relativeFrom="paragraph">
              <wp:posOffset>19050</wp:posOffset>
            </wp:positionV>
            <wp:extent cx="61595" cy="2532380"/>
            <wp:effectExtent l="0" t="0" r="0" b="0"/>
            <wp:wrapNone/>
            <wp:docPr id="1122" name="Picture 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2"/>
                    <pic:cNvPicPr>
                      <a:picLocks noChangeAspect="1" noChangeArrowheads="1"/>
                    </pic:cNvPicPr>
                  </pic:nvPicPr>
                  <pic:blipFill>
                    <a:blip r:embed="rId763"/>
                    <a:srcRect/>
                    <a:stretch>
                      <a:fillRect/>
                    </a:stretch>
                  </pic:blipFill>
                  <pic:spPr bwMode="auto">
                    <a:xfrm>
                      <a:off x="0" y="0"/>
                      <a:ext cx="61595" cy="2532380"/>
                    </a:xfrm>
                    <a:prstGeom prst="rect">
                      <a:avLst/>
                    </a:prstGeom>
                    <a:noFill/>
                  </pic:spPr>
                </pic:pic>
              </a:graphicData>
            </a:graphic>
          </wp:anchor>
        </w:drawing>
      </w:r>
      <w:r>
        <w:rPr>
          <w:noProof/>
          <w:sz w:val="20"/>
          <w:szCs w:val="20"/>
        </w:rPr>
        <w:drawing>
          <wp:anchor distT="0" distB="0" distL="114300" distR="114300" simplePos="0" relativeHeight="252078080" behindDoc="1" locked="0" layoutInCell="0" allowOverlap="1" wp14:anchorId="2450C214" wp14:editId="4932501B">
            <wp:simplePos x="0" y="0"/>
            <wp:positionH relativeFrom="column">
              <wp:posOffset>5233035</wp:posOffset>
            </wp:positionH>
            <wp:positionV relativeFrom="paragraph">
              <wp:posOffset>19050</wp:posOffset>
            </wp:positionV>
            <wp:extent cx="61595" cy="2532380"/>
            <wp:effectExtent l="0" t="0" r="0" b="0"/>
            <wp:wrapNone/>
            <wp:docPr id="1123" name="Picture 1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3"/>
                    <pic:cNvPicPr>
                      <a:picLocks noChangeAspect="1" noChangeArrowheads="1"/>
                    </pic:cNvPicPr>
                  </pic:nvPicPr>
                  <pic:blipFill>
                    <a:blip r:embed="rId764"/>
                    <a:srcRect/>
                    <a:stretch>
                      <a:fillRect/>
                    </a:stretch>
                  </pic:blipFill>
                  <pic:spPr bwMode="auto">
                    <a:xfrm>
                      <a:off x="0" y="0"/>
                      <a:ext cx="61595" cy="2532380"/>
                    </a:xfrm>
                    <a:prstGeom prst="rect">
                      <a:avLst/>
                    </a:prstGeom>
                    <a:noFill/>
                  </pic:spPr>
                </pic:pic>
              </a:graphicData>
            </a:graphic>
          </wp:anchor>
        </w:drawing>
      </w:r>
      <w:r>
        <w:rPr>
          <w:noProof/>
          <w:sz w:val="20"/>
          <w:szCs w:val="20"/>
        </w:rPr>
        <w:drawing>
          <wp:anchor distT="0" distB="0" distL="114300" distR="114300" simplePos="0" relativeHeight="252079104" behindDoc="1" locked="0" layoutInCell="0" allowOverlap="1" wp14:anchorId="2A3809A8" wp14:editId="42D73072">
            <wp:simplePos x="0" y="0"/>
            <wp:positionH relativeFrom="column">
              <wp:posOffset>5364480</wp:posOffset>
            </wp:positionH>
            <wp:positionV relativeFrom="paragraph">
              <wp:posOffset>19050</wp:posOffset>
            </wp:positionV>
            <wp:extent cx="61595" cy="2532380"/>
            <wp:effectExtent l="0" t="0" r="0" b="0"/>
            <wp:wrapNone/>
            <wp:docPr id="1124" name="Picture 1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4"/>
                    <pic:cNvPicPr>
                      <a:picLocks noChangeAspect="1" noChangeArrowheads="1"/>
                    </pic:cNvPicPr>
                  </pic:nvPicPr>
                  <pic:blipFill>
                    <a:blip r:embed="rId765"/>
                    <a:srcRect/>
                    <a:stretch>
                      <a:fillRect/>
                    </a:stretch>
                  </pic:blipFill>
                  <pic:spPr bwMode="auto">
                    <a:xfrm>
                      <a:off x="0" y="0"/>
                      <a:ext cx="61595" cy="2532380"/>
                    </a:xfrm>
                    <a:prstGeom prst="rect">
                      <a:avLst/>
                    </a:prstGeom>
                    <a:noFill/>
                  </pic:spPr>
                </pic:pic>
              </a:graphicData>
            </a:graphic>
          </wp:anchor>
        </w:drawing>
      </w:r>
      <w:r>
        <w:rPr>
          <w:noProof/>
          <w:sz w:val="20"/>
          <w:szCs w:val="20"/>
        </w:rPr>
        <w:drawing>
          <wp:anchor distT="0" distB="0" distL="114300" distR="114300" simplePos="0" relativeHeight="252080128" behindDoc="1" locked="0" layoutInCell="0" allowOverlap="1" wp14:anchorId="546A6B04" wp14:editId="11985DFC">
            <wp:simplePos x="0" y="0"/>
            <wp:positionH relativeFrom="column">
              <wp:posOffset>5495925</wp:posOffset>
            </wp:positionH>
            <wp:positionV relativeFrom="paragraph">
              <wp:posOffset>19050</wp:posOffset>
            </wp:positionV>
            <wp:extent cx="61595" cy="2532380"/>
            <wp:effectExtent l="0" t="0" r="0" b="0"/>
            <wp:wrapNone/>
            <wp:docPr id="1125" name="Picture 1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5"/>
                    <pic:cNvPicPr>
                      <a:picLocks noChangeAspect="1" noChangeArrowheads="1"/>
                    </pic:cNvPicPr>
                  </pic:nvPicPr>
                  <pic:blipFill>
                    <a:blip r:embed="rId766"/>
                    <a:srcRect/>
                    <a:stretch>
                      <a:fillRect/>
                    </a:stretch>
                  </pic:blipFill>
                  <pic:spPr bwMode="auto">
                    <a:xfrm>
                      <a:off x="0" y="0"/>
                      <a:ext cx="61595" cy="2532380"/>
                    </a:xfrm>
                    <a:prstGeom prst="rect">
                      <a:avLst/>
                    </a:prstGeom>
                    <a:noFill/>
                  </pic:spPr>
                </pic:pic>
              </a:graphicData>
            </a:graphic>
          </wp:anchor>
        </w:drawing>
      </w:r>
      <w:r>
        <w:rPr>
          <w:noProof/>
          <w:sz w:val="20"/>
          <w:szCs w:val="20"/>
        </w:rPr>
        <w:drawing>
          <wp:anchor distT="0" distB="0" distL="114300" distR="114300" simplePos="0" relativeHeight="252081152" behindDoc="1" locked="0" layoutInCell="0" allowOverlap="1" wp14:anchorId="1D5A44BF" wp14:editId="2B0C0FB5">
            <wp:simplePos x="0" y="0"/>
            <wp:positionH relativeFrom="column">
              <wp:posOffset>5627370</wp:posOffset>
            </wp:positionH>
            <wp:positionV relativeFrom="paragraph">
              <wp:posOffset>19050</wp:posOffset>
            </wp:positionV>
            <wp:extent cx="61595" cy="2532380"/>
            <wp:effectExtent l="0" t="0" r="0" b="0"/>
            <wp:wrapNone/>
            <wp:docPr id="1126" name="Picture 1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6"/>
                    <pic:cNvPicPr>
                      <a:picLocks noChangeAspect="1" noChangeArrowheads="1"/>
                    </pic:cNvPicPr>
                  </pic:nvPicPr>
                  <pic:blipFill>
                    <a:blip r:embed="rId767"/>
                    <a:srcRect/>
                    <a:stretch>
                      <a:fillRect/>
                    </a:stretch>
                  </pic:blipFill>
                  <pic:spPr bwMode="auto">
                    <a:xfrm>
                      <a:off x="0" y="0"/>
                      <a:ext cx="61595" cy="2532380"/>
                    </a:xfrm>
                    <a:prstGeom prst="rect">
                      <a:avLst/>
                    </a:prstGeom>
                    <a:noFill/>
                  </pic:spPr>
                </pic:pic>
              </a:graphicData>
            </a:graphic>
          </wp:anchor>
        </w:drawing>
      </w:r>
      <w:r>
        <w:rPr>
          <w:noProof/>
          <w:sz w:val="20"/>
          <w:szCs w:val="20"/>
        </w:rPr>
        <w:drawing>
          <wp:anchor distT="0" distB="0" distL="114300" distR="114300" simplePos="0" relativeHeight="252082176" behindDoc="1" locked="0" layoutInCell="0" allowOverlap="1" wp14:anchorId="08C34EB3" wp14:editId="47AEE87E">
            <wp:simplePos x="0" y="0"/>
            <wp:positionH relativeFrom="column">
              <wp:posOffset>5758815</wp:posOffset>
            </wp:positionH>
            <wp:positionV relativeFrom="paragraph">
              <wp:posOffset>19050</wp:posOffset>
            </wp:positionV>
            <wp:extent cx="52705" cy="2532380"/>
            <wp:effectExtent l="0" t="0" r="0" b="0"/>
            <wp:wrapNone/>
            <wp:docPr id="1127" name="Picture 1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7"/>
                    <pic:cNvPicPr>
                      <a:picLocks noChangeAspect="1" noChangeArrowheads="1"/>
                    </pic:cNvPicPr>
                  </pic:nvPicPr>
                  <pic:blipFill>
                    <a:blip r:embed="rId768"/>
                    <a:srcRect/>
                    <a:stretch>
                      <a:fillRect/>
                    </a:stretch>
                  </pic:blipFill>
                  <pic:spPr bwMode="auto">
                    <a:xfrm>
                      <a:off x="0" y="0"/>
                      <a:ext cx="52705" cy="2532380"/>
                    </a:xfrm>
                    <a:prstGeom prst="rect">
                      <a:avLst/>
                    </a:prstGeom>
                    <a:noFill/>
                  </pic:spPr>
                </pic:pic>
              </a:graphicData>
            </a:graphic>
          </wp:anchor>
        </w:drawing>
      </w:r>
      <w:r>
        <w:rPr>
          <w:noProof/>
          <w:sz w:val="20"/>
          <w:szCs w:val="20"/>
        </w:rPr>
        <w:drawing>
          <wp:anchor distT="0" distB="0" distL="114300" distR="114300" simplePos="0" relativeHeight="252083200" behindDoc="1" locked="0" layoutInCell="0" allowOverlap="1" wp14:anchorId="1C19FDD8" wp14:editId="2C2C19AB">
            <wp:simplePos x="0" y="0"/>
            <wp:positionH relativeFrom="column">
              <wp:posOffset>464185</wp:posOffset>
            </wp:positionH>
            <wp:positionV relativeFrom="paragraph">
              <wp:posOffset>-76835</wp:posOffset>
            </wp:positionV>
            <wp:extent cx="96520" cy="2732405"/>
            <wp:effectExtent l="0" t="0" r="0" b="0"/>
            <wp:wrapNone/>
            <wp:docPr id="1128" name="Picture 1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8"/>
                    <pic:cNvPicPr>
                      <a:picLocks noChangeAspect="1" noChangeArrowheads="1"/>
                    </pic:cNvPicPr>
                  </pic:nvPicPr>
                  <pic:blipFill>
                    <a:blip r:embed="rId769"/>
                    <a:srcRect/>
                    <a:stretch>
                      <a:fillRect/>
                    </a:stretch>
                  </pic:blipFill>
                  <pic:spPr bwMode="auto">
                    <a:xfrm>
                      <a:off x="0" y="0"/>
                      <a:ext cx="96520" cy="2732405"/>
                    </a:xfrm>
                    <a:prstGeom prst="rect">
                      <a:avLst/>
                    </a:prstGeom>
                    <a:noFill/>
                  </pic:spPr>
                </pic:pic>
              </a:graphicData>
            </a:graphic>
          </wp:anchor>
        </w:drawing>
      </w:r>
    </w:p>
    <w:p w14:paraId="6C07DAB2" w14:textId="77777777" w:rsidR="004B413C" w:rsidRDefault="004B413C">
      <w:pPr>
        <w:spacing w:line="200" w:lineRule="exact"/>
        <w:rPr>
          <w:sz w:val="20"/>
          <w:szCs w:val="20"/>
        </w:rPr>
      </w:pPr>
    </w:p>
    <w:p w14:paraId="045DC399" w14:textId="77777777" w:rsidR="004B413C" w:rsidRDefault="004B413C">
      <w:pPr>
        <w:spacing w:line="200" w:lineRule="exact"/>
        <w:rPr>
          <w:sz w:val="20"/>
          <w:szCs w:val="20"/>
        </w:rPr>
      </w:pPr>
    </w:p>
    <w:p w14:paraId="1C256B79" w14:textId="77777777" w:rsidR="004B413C" w:rsidRDefault="004B413C">
      <w:pPr>
        <w:spacing w:line="260" w:lineRule="exact"/>
        <w:rPr>
          <w:sz w:val="20"/>
          <w:szCs w:val="20"/>
        </w:rPr>
      </w:pPr>
    </w:p>
    <w:p w14:paraId="6298BED9" w14:textId="77777777" w:rsidR="004B413C" w:rsidRDefault="00EC2FEA">
      <w:pPr>
        <w:ind w:left="290"/>
        <w:rPr>
          <w:sz w:val="20"/>
          <w:szCs w:val="20"/>
        </w:rPr>
      </w:pPr>
      <w:r>
        <w:rPr>
          <w:rFonts w:ascii="Arial" w:eastAsia="Arial" w:hAnsi="Arial" w:cs="Arial"/>
          <w:color w:val="4D4D4D"/>
          <w:sz w:val="18"/>
          <w:szCs w:val="18"/>
        </w:rPr>
        <w:t>2000</w:t>
      </w:r>
    </w:p>
    <w:p w14:paraId="18DE6606" w14:textId="77777777" w:rsidR="004B413C" w:rsidRDefault="004B413C">
      <w:pPr>
        <w:spacing w:line="200" w:lineRule="exact"/>
        <w:rPr>
          <w:sz w:val="20"/>
          <w:szCs w:val="20"/>
        </w:rPr>
      </w:pPr>
    </w:p>
    <w:p w14:paraId="26FCA9D5" w14:textId="77777777" w:rsidR="004B413C" w:rsidRDefault="004B413C">
      <w:pPr>
        <w:spacing w:line="200" w:lineRule="exact"/>
        <w:rPr>
          <w:sz w:val="20"/>
          <w:szCs w:val="20"/>
        </w:rPr>
      </w:pPr>
    </w:p>
    <w:p w14:paraId="460C05F4" w14:textId="77777777" w:rsidR="004B413C" w:rsidRDefault="004B413C">
      <w:pPr>
        <w:spacing w:line="280" w:lineRule="exact"/>
        <w:rPr>
          <w:sz w:val="20"/>
          <w:szCs w:val="20"/>
        </w:rPr>
      </w:pPr>
    </w:p>
    <w:p w14:paraId="564D369C" w14:textId="77777777" w:rsidR="004B413C" w:rsidRDefault="00EC2FEA">
      <w:pPr>
        <w:ind w:left="290"/>
        <w:rPr>
          <w:sz w:val="20"/>
          <w:szCs w:val="20"/>
        </w:rPr>
      </w:pPr>
      <w:r>
        <w:rPr>
          <w:rFonts w:ascii="Arial" w:eastAsia="Arial" w:hAnsi="Arial" w:cs="Arial"/>
          <w:color w:val="4D4D4D"/>
          <w:sz w:val="18"/>
          <w:szCs w:val="18"/>
        </w:rPr>
        <w:t>2005</w:t>
      </w:r>
    </w:p>
    <w:p w14:paraId="6B34D7C2" w14:textId="77777777" w:rsidR="004B413C" w:rsidRDefault="004B413C">
      <w:pPr>
        <w:spacing w:line="26" w:lineRule="exact"/>
        <w:rPr>
          <w:sz w:val="20"/>
          <w:szCs w:val="20"/>
        </w:rPr>
      </w:pPr>
    </w:p>
    <w:tbl>
      <w:tblPr>
        <w:tblW w:w="0" w:type="auto"/>
        <w:tblLayout w:type="fixed"/>
        <w:tblCellMar>
          <w:left w:w="0" w:type="dxa"/>
          <w:right w:w="0" w:type="dxa"/>
        </w:tblCellMar>
        <w:tblLook w:val="04A0" w:firstRow="1" w:lastRow="0" w:firstColumn="1" w:lastColumn="0" w:noHBand="0" w:noVBand="1"/>
      </w:tblPr>
      <w:tblGrid>
        <w:gridCol w:w="230"/>
      </w:tblGrid>
      <w:tr w:rsidR="004B413C" w14:paraId="50281FD2" w14:textId="77777777">
        <w:trPr>
          <w:trHeight w:val="440"/>
        </w:trPr>
        <w:tc>
          <w:tcPr>
            <w:tcW w:w="230" w:type="dxa"/>
            <w:textDirection w:val="btLr"/>
            <w:vAlign w:val="bottom"/>
          </w:tcPr>
          <w:p w14:paraId="65462C8E" w14:textId="77777777" w:rsidR="004B413C" w:rsidRDefault="00EC2FEA">
            <w:pPr>
              <w:rPr>
                <w:sz w:val="20"/>
                <w:szCs w:val="20"/>
              </w:rPr>
            </w:pPr>
            <w:r>
              <w:rPr>
                <w:rFonts w:ascii="Arial" w:eastAsia="Arial" w:hAnsi="Arial" w:cs="Arial"/>
                <w:sz w:val="20"/>
                <w:szCs w:val="20"/>
              </w:rPr>
              <w:t>Year</w:t>
            </w:r>
          </w:p>
        </w:tc>
      </w:tr>
    </w:tbl>
    <w:p w14:paraId="2E59AC22" w14:textId="77777777" w:rsidR="004B413C" w:rsidRDefault="004B413C">
      <w:pPr>
        <w:spacing w:line="214" w:lineRule="exact"/>
        <w:rPr>
          <w:sz w:val="20"/>
          <w:szCs w:val="20"/>
        </w:rPr>
      </w:pPr>
    </w:p>
    <w:p w14:paraId="412D5CF5" w14:textId="77777777" w:rsidR="004B413C" w:rsidRDefault="00EC2FEA">
      <w:pPr>
        <w:ind w:left="290"/>
        <w:rPr>
          <w:sz w:val="20"/>
          <w:szCs w:val="20"/>
        </w:rPr>
      </w:pPr>
      <w:r>
        <w:rPr>
          <w:rFonts w:ascii="Arial" w:eastAsia="Arial" w:hAnsi="Arial" w:cs="Arial"/>
          <w:color w:val="4D4D4D"/>
          <w:sz w:val="18"/>
          <w:szCs w:val="18"/>
        </w:rPr>
        <w:t>2010</w:t>
      </w:r>
    </w:p>
    <w:p w14:paraId="0453FD39" w14:textId="77777777" w:rsidR="004B413C" w:rsidRDefault="004B413C">
      <w:pPr>
        <w:spacing w:line="200" w:lineRule="exact"/>
        <w:rPr>
          <w:sz w:val="20"/>
          <w:szCs w:val="20"/>
        </w:rPr>
      </w:pPr>
    </w:p>
    <w:p w14:paraId="25261B7F" w14:textId="77777777" w:rsidR="004B413C" w:rsidRDefault="004B413C">
      <w:pPr>
        <w:spacing w:line="200" w:lineRule="exact"/>
        <w:rPr>
          <w:sz w:val="20"/>
          <w:szCs w:val="20"/>
        </w:rPr>
      </w:pPr>
    </w:p>
    <w:p w14:paraId="41F99BEC" w14:textId="77777777" w:rsidR="004B413C" w:rsidRDefault="004B413C">
      <w:pPr>
        <w:spacing w:line="280" w:lineRule="exact"/>
        <w:rPr>
          <w:sz w:val="20"/>
          <w:szCs w:val="20"/>
        </w:rPr>
      </w:pPr>
    </w:p>
    <w:p w14:paraId="1FDF7CD6" w14:textId="77777777" w:rsidR="004B413C" w:rsidRDefault="00EC2FEA">
      <w:pPr>
        <w:ind w:left="290"/>
        <w:rPr>
          <w:sz w:val="20"/>
          <w:szCs w:val="20"/>
        </w:rPr>
      </w:pPr>
      <w:r>
        <w:rPr>
          <w:rFonts w:ascii="Arial" w:eastAsia="Arial" w:hAnsi="Arial" w:cs="Arial"/>
          <w:color w:val="4D4D4D"/>
          <w:sz w:val="18"/>
          <w:szCs w:val="18"/>
        </w:rPr>
        <w:t>2015</w:t>
      </w:r>
    </w:p>
    <w:p w14:paraId="5BC4D7E3" w14:textId="77777777" w:rsidR="004B413C" w:rsidRDefault="00EC2FEA">
      <w:pPr>
        <w:spacing w:line="20" w:lineRule="exact"/>
        <w:rPr>
          <w:sz w:val="20"/>
          <w:szCs w:val="20"/>
        </w:rPr>
      </w:pPr>
      <w:r>
        <w:rPr>
          <w:noProof/>
          <w:sz w:val="20"/>
          <w:szCs w:val="20"/>
        </w:rPr>
        <mc:AlternateContent>
          <mc:Choice Requires="wps">
            <w:drawing>
              <wp:anchor distT="0" distB="0" distL="114300" distR="114300" simplePos="0" relativeHeight="252084224" behindDoc="1" locked="0" layoutInCell="0" allowOverlap="1" wp14:anchorId="32E17290" wp14:editId="0DF4D60F">
                <wp:simplePos x="0" y="0"/>
                <wp:positionH relativeFrom="column">
                  <wp:posOffset>630555</wp:posOffset>
                </wp:positionH>
                <wp:positionV relativeFrom="paragraph">
                  <wp:posOffset>394970</wp:posOffset>
                </wp:positionV>
                <wp:extent cx="61595" cy="0"/>
                <wp:effectExtent l="0" t="0" r="0" b="0"/>
                <wp:wrapNone/>
                <wp:docPr id="1129" name="Shape 112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1595" cy="4763"/>
                        </a:xfrm>
                        <a:prstGeom prst="line">
                          <a:avLst/>
                        </a:prstGeom>
                        <a:solidFill>
                          <a:srgbClr val="FFFFFF"/>
                        </a:solidFill>
                        <a:ln w="13589">
                          <a:solidFill>
                            <a:srgbClr val="000000"/>
                          </a:solidFill>
                          <a:miter lim="800000"/>
                          <a:headEnd/>
                          <a:tailEnd/>
                        </a:ln>
                      </wps:spPr>
                      <wps:bodyPr/>
                    </wps:wsp>
                  </a:graphicData>
                </a:graphic>
              </wp:anchor>
            </w:drawing>
          </mc:Choice>
          <mc:Fallback>
            <w:pict>
              <v:line w14:anchorId="539A0201" id="Shape 1129" o:spid="_x0000_s1026" style="position:absolute;z-index:-251232256;visibility:visible;mso-wrap-style:square;mso-wrap-distance-left:9pt;mso-wrap-distance-top:0;mso-wrap-distance-right:9pt;mso-wrap-distance-bottom:0;mso-position-horizontal:absolute;mso-position-horizontal-relative:text;mso-position-vertical:absolute;mso-position-vertical-relative:text" from="49.65pt,31.1pt" to="54.5pt,3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" o:allowincell="f" filled="t" strokeweight="1.07pt">
                <v:stroke joinstyle="miter"/>
                <o:lock v:ext="edit" shapetype="f"/>
              </v:line>
            </w:pict>
          </mc:Fallback>
        </mc:AlternateContent>
      </w:r>
      <w:r>
        <w:rPr>
          <w:noProof/>
          <w:sz w:val="20"/>
          <w:szCs w:val="20"/>
        </w:rPr>
        <mc:AlternateContent>
          <mc:Choice Requires="wps">
            <w:drawing>
              <wp:anchor distT="0" distB="0" distL="114300" distR="114300" simplePos="0" relativeHeight="252085248" behindDoc="1" locked="0" layoutInCell="0" allowOverlap="1" wp14:anchorId="04C4A577" wp14:editId="070C798F">
                <wp:simplePos x="0" y="0"/>
                <wp:positionH relativeFrom="column">
                  <wp:posOffset>762000</wp:posOffset>
                </wp:positionH>
                <wp:positionV relativeFrom="paragraph">
                  <wp:posOffset>394970</wp:posOffset>
                </wp:positionV>
                <wp:extent cx="61595" cy="0"/>
                <wp:effectExtent l="0" t="0" r="0" b="0"/>
                <wp:wrapNone/>
                <wp:docPr id="1130" name="Shape 113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1595" cy="4763"/>
                        </a:xfrm>
                        <a:prstGeom prst="line">
                          <a:avLst/>
                        </a:prstGeom>
                        <a:solidFill>
                          <a:srgbClr val="FFFFFF"/>
                        </a:solidFill>
                        <a:ln w="13589">
                          <a:solidFill>
                            <a:srgbClr val="000000"/>
                          </a:solidFill>
                          <a:miter lim="800000"/>
                          <a:headEnd/>
                          <a:tailEnd/>
                        </a:ln>
                      </wps:spPr>
                      <wps:bodyPr/>
                    </wps:wsp>
                  </a:graphicData>
                </a:graphic>
              </wp:anchor>
            </w:drawing>
          </mc:Choice>
          <mc:Fallback>
            <w:pict>
              <v:line w14:anchorId="0AE23B4D" id="Shape 1130" o:spid="_x0000_s1026" style="position:absolute;z-index:-251231232;visibility:visible;mso-wrap-style:square;mso-wrap-distance-left:9pt;mso-wrap-distance-top:0;mso-wrap-distance-right:9pt;mso-wrap-distance-bottom:0;mso-position-horizontal:absolute;mso-position-horizontal-relative:text;mso-position-vertical:absolute;mso-position-vertical-relative:text" from="60pt,31.1pt" to="64.85pt,3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" o:allowincell="f" filled="t" strokeweight="1.07pt">
                <v:stroke joinstyle="miter"/>
                <o:lock v:ext="edit" shapetype="f"/>
              </v:line>
            </w:pict>
          </mc:Fallback>
        </mc:AlternateContent>
      </w:r>
      <w:r>
        <w:rPr>
          <w:noProof/>
          <w:sz w:val="20"/>
          <w:szCs w:val="20"/>
        </w:rPr>
        <mc:AlternateContent>
          <mc:Choice Requires="wps">
            <w:drawing>
              <wp:anchor distT="0" distB="0" distL="114300" distR="114300" simplePos="0" relativeHeight="252086272" behindDoc="1" locked="0" layoutInCell="0" allowOverlap="1" wp14:anchorId="04A026B0" wp14:editId="0EF8E936">
                <wp:simplePos x="0" y="0"/>
                <wp:positionH relativeFrom="column">
                  <wp:posOffset>893445</wp:posOffset>
                </wp:positionH>
                <wp:positionV relativeFrom="paragraph">
                  <wp:posOffset>394970</wp:posOffset>
                </wp:positionV>
                <wp:extent cx="61595" cy="0"/>
                <wp:effectExtent l="0" t="0" r="0" b="0"/>
                <wp:wrapNone/>
                <wp:docPr id="1131" name="Shape 113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1595" cy="4763"/>
                        </a:xfrm>
                        <a:prstGeom prst="line">
                          <a:avLst/>
                        </a:prstGeom>
                        <a:solidFill>
                          <a:srgbClr val="FFFFFF"/>
                        </a:solidFill>
                        <a:ln w="13589">
                          <a:solidFill>
                            <a:srgbClr val="000000"/>
                          </a:solidFill>
                          <a:miter lim="800000"/>
                          <a:headEnd/>
                          <a:tailEnd/>
                        </a:ln>
                      </wps:spPr>
                      <wps:bodyPr/>
                    </wps:wsp>
                  </a:graphicData>
                </a:graphic>
              </wp:anchor>
            </w:drawing>
          </mc:Choice>
          <mc:Fallback>
            <w:pict>
              <v:line w14:anchorId="1675CDE2" id="Shape 1131" o:spid="_x0000_s1026" style="position:absolute;z-index:-251230208;visibility:visible;mso-wrap-style:square;mso-wrap-distance-left:9pt;mso-wrap-distance-top:0;mso-wrap-distance-right:9pt;mso-wrap-distance-bottom:0;mso-position-horizontal:absolute;mso-position-horizontal-relative:text;mso-position-vertical:absolute;mso-position-vertical-relative:text" from="70.35pt,31.1pt" to="75.2pt,3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" o:allowincell="f" filled="t" strokeweight="1.07pt">
                <v:stroke joinstyle="miter"/>
                <o:lock v:ext="edit" shapetype="f"/>
              </v:line>
            </w:pict>
          </mc:Fallback>
        </mc:AlternateContent>
      </w:r>
      <w:r>
        <w:rPr>
          <w:noProof/>
          <w:sz w:val="20"/>
          <w:szCs w:val="20"/>
        </w:rPr>
        <mc:AlternateContent>
          <mc:Choice Requires="wps">
            <w:drawing>
              <wp:anchor distT="0" distB="0" distL="114300" distR="114300" simplePos="0" relativeHeight="252087296" behindDoc="1" locked="0" layoutInCell="0" allowOverlap="1" wp14:anchorId="7E1763BA" wp14:editId="6259CFBA">
                <wp:simplePos x="0" y="0"/>
                <wp:positionH relativeFrom="column">
                  <wp:posOffset>1024890</wp:posOffset>
                </wp:positionH>
                <wp:positionV relativeFrom="paragraph">
                  <wp:posOffset>394970</wp:posOffset>
                </wp:positionV>
                <wp:extent cx="61595" cy="0"/>
                <wp:effectExtent l="0" t="0" r="0" b="0"/>
                <wp:wrapNone/>
                <wp:docPr id="1132" name="Shape 113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1595" cy="4763"/>
                        </a:xfrm>
                        <a:prstGeom prst="line">
                          <a:avLst/>
                        </a:prstGeom>
                        <a:solidFill>
                          <a:srgbClr val="FFFFFF"/>
                        </a:solidFill>
                        <a:ln w="13589">
                          <a:solidFill>
                            <a:srgbClr val="000000"/>
                          </a:solidFill>
                          <a:miter lim="800000"/>
                          <a:headEnd/>
                          <a:tailEnd/>
                        </a:ln>
                      </wps:spPr>
                      <wps:bodyPr/>
                    </wps:wsp>
                  </a:graphicData>
                </a:graphic>
              </wp:anchor>
            </w:drawing>
          </mc:Choice>
          <mc:Fallback>
            <w:pict>
              <v:line w14:anchorId="4FE8AEDF" id="Shape 1132" o:spid="_x0000_s1026" style="position:absolute;z-index:-251229184;visibility:visible;mso-wrap-style:square;mso-wrap-distance-left:9pt;mso-wrap-distance-top:0;mso-wrap-distance-right:9pt;mso-wrap-distance-bottom:0;mso-position-horizontal:absolute;mso-position-horizontal-relative:text;mso-position-vertical:absolute;mso-position-vertical-relative:text" from="80.7pt,31.1pt" to="85.55pt,3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" o:allowincell="f" filled="t" strokeweight="1.07pt">
                <v:stroke joinstyle="miter"/>
                <o:lock v:ext="edit" shapetype="f"/>
              </v:line>
            </w:pict>
          </mc:Fallback>
        </mc:AlternateContent>
      </w:r>
      <w:r>
        <w:rPr>
          <w:noProof/>
          <w:sz w:val="20"/>
          <w:szCs w:val="20"/>
        </w:rPr>
        <mc:AlternateContent>
          <mc:Choice Requires="wps">
            <w:drawing>
              <wp:anchor distT="0" distB="0" distL="114300" distR="114300" simplePos="0" relativeHeight="252088320" behindDoc="1" locked="0" layoutInCell="0" allowOverlap="1" wp14:anchorId="2A8307D6" wp14:editId="7FD05A7B">
                <wp:simplePos x="0" y="0"/>
                <wp:positionH relativeFrom="column">
                  <wp:posOffset>1156335</wp:posOffset>
                </wp:positionH>
                <wp:positionV relativeFrom="paragraph">
                  <wp:posOffset>394970</wp:posOffset>
                </wp:positionV>
                <wp:extent cx="61595" cy="0"/>
                <wp:effectExtent l="0" t="0" r="0" b="0"/>
                <wp:wrapNone/>
                <wp:docPr id="1133" name="Shape 113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1595" cy="4763"/>
                        </a:xfrm>
                        <a:prstGeom prst="line">
                          <a:avLst/>
                        </a:prstGeom>
                        <a:solidFill>
                          <a:srgbClr val="FFFFFF"/>
                        </a:solidFill>
                        <a:ln w="13589">
                          <a:solidFill>
                            <a:srgbClr val="000000"/>
                          </a:solidFill>
                          <a:miter lim="800000"/>
                          <a:headEnd/>
                          <a:tailEnd/>
                        </a:ln>
                      </wps:spPr>
                      <wps:bodyPr/>
                    </wps:wsp>
                  </a:graphicData>
                </a:graphic>
              </wp:anchor>
            </w:drawing>
          </mc:Choice>
          <mc:Fallback>
            <w:pict>
              <v:line w14:anchorId="1047B2F6" id="Shape 1133" o:spid="_x0000_s1026" style="position:absolute;z-index:-251228160;visibility:visible;mso-wrap-style:square;mso-wrap-distance-left:9pt;mso-wrap-distance-top:0;mso-wrap-distance-right:9pt;mso-wrap-distance-bottom:0;mso-position-horizontal:absolute;mso-position-horizontal-relative:text;mso-position-vertical:absolute;mso-position-vertical-relative:text" from="91.05pt,31.1pt" to="95.9pt,3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" o:allowincell="f" filled="t" strokeweight="1.07pt">
                <v:stroke joinstyle="miter"/>
                <o:lock v:ext="edit" shapetype="f"/>
              </v:line>
            </w:pict>
          </mc:Fallback>
        </mc:AlternateContent>
      </w:r>
      <w:r>
        <w:rPr>
          <w:noProof/>
          <w:sz w:val="20"/>
          <w:szCs w:val="20"/>
        </w:rPr>
        <mc:AlternateContent>
          <mc:Choice Requires="wps">
            <w:drawing>
              <wp:anchor distT="0" distB="0" distL="114300" distR="114300" simplePos="0" relativeHeight="252089344" behindDoc="1" locked="0" layoutInCell="0" allowOverlap="1" wp14:anchorId="772C144B" wp14:editId="71138BF0">
                <wp:simplePos x="0" y="0"/>
                <wp:positionH relativeFrom="column">
                  <wp:posOffset>1287780</wp:posOffset>
                </wp:positionH>
                <wp:positionV relativeFrom="paragraph">
                  <wp:posOffset>394970</wp:posOffset>
                </wp:positionV>
                <wp:extent cx="61595" cy="0"/>
                <wp:effectExtent l="0" t="0" r="0" b="0"/>
                <wp:wrapNone/>
                <wp:docPr id="1134" name="Shape 113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1595" cy="4763"/>
                        </a:xfrm>
                        <a:prstGeom prst="line">
                          <a:avLst/>
                        </a:prstGeom>
                        <a:solidFill>
                          <a:srgbClr val="FFFFFF"/>
                        </a:solidFill>
                        <a:ln w="13589">
                          <a:solidFill>
                            <a:srgbClr val="000000"/>
                          </a:solidFill>
                          <a:miter lim="800000"/>
                          <a:headEnd/>
                          <a:tailEnd/>
                        </a:ln>
                      </wps:spPr>
                      <wps:bodyPr/>
                    </wps:wsp>
                  </a:graphicData>
                </a:graphic>
              </wp:anchor>
            </w:drawing>
          </mc:Choice>
          <mc:Fallback>
            <w:pict>
              <v:line w14:anchorId="4EC3131B" id="Shape 1134" o:spid="_x0000_s1026" style="position:absolute;z-index:-251227136;visibility:visible;mso-wrap-style:square;mso-wrap-distance-left:9pt;mso-wrap-distance-top:0;mso-wrap-distance-right:9pt;mso-wrap-distance-bottom:0;mso-position-horizontal:absolute;mso-position-horizontal-relative:text;mso-position-vertical:absolute;mso-position-vertical-relative:text" from="101.4pt,31.1pt" to="106.25pt,3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" o:allowincell="f" filled="t" strokeweight="1.07pt">
                <v:stroke joinstyle="miter"/>
                <o:lock v:ext="edit" shapetype="f"/>
              </v:line>
            </w:pict>
          </mc:Fallback>
        </mc:AlternateContent>
      </w:r>
      <w:r>
        <w:rPr>
          <w:noProof/>
          <w:sz w:val="20"/>
          <w:szCs w:val="20"/>
        </w:rPr>
        <mc:AlternateContent>
          <mc:Choice Requires="wps">
            <w:drawing>
              <wp:anchor distT="0" distB="0" distL="114300" distR="114300" simplePos="0" relativeHeight="252090368" behindDoc="1" locked="0" layoutInCell="0" allowOverlap="1" wp14:anchorId="15EC586C" wp14:editId="2708DFCF">
                <wp:simplePos x="0" y="0"/>
                <wp:positionH relativeFrom="column">
                  <wp:posOffset>1419225</wp:posOffset>
                </wp:positionH>
                <wp:positionV relativeFrom="paragraph">
                  <wp:posOffset>394970</wp:posOffset>
                </wp:positionV>
                <wp:extent cx="62230" cy="0"/>
                <wp:effectExtent l="0" t="0" r="0" b="0"/>
                <wp:wrapNone/>
                <wp:docPr id="1135" name="Shape 113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2230" cy="4763"/>
                        </a:xfrm>
                        <a:prstGeom prst="line">
                          <a:avLst/>
                        </a:prstGeom>
                        <a:solidFill>
                          <a:srgbClr val="FFFFFF"/>
                        </a:solidFill>
                        <a:ln w="13589">
                          <a:solidFill>
                            <a:srgbClr val="000000"/>
                          </a:solidFill>
                          <a:miter lim="800000"/>
                          <a:headEnd/>
                          <a:tailEnd/>
                        </a:ln>
                      </wps:spPr>
                      <wps:bodyPr/>
                    </wps:wsp>
                  </a:graphicData>
                </a:graphic>
              </wp:anchor>
            </w:drawing>
          </mc:Choice>
          <mc:Fallback>
            <w:pict>
              <v:line w14:anchorId="5C5BC088" id="Shape 1135" o:spid="_x0000_s1026" style="position:absolute;z-index:-251226112;visibility:visible;mso-wrap-style:square;mso-wrap-distance-left:9pt;mso-wrap-distance-top:0;mso-wrap-distance-right:9pt;mso-wrap-distance-bottom:0;mso-position-horizontal:absolute;mso-position-horizontal-relative:text;mso-position-vertical:absolute;mso-position-vertical-relative:text" from="111.75pt,31.1pt" to="116.65pt,3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" o:allowincell="f" filled="t" strokeweight="1.07pt">
                <v:stroke joinstyle="miter"/>
                <o:lock v:ext="edit" shapetype="f"/>
              </v:line>
            </w:pict>
          </mc:Fallback>
        </mc:AlternateContent>
      </w:r>
      <w:r>
        <w:rPr>
          <w:noProof/>
          <w:sz w:val="20"/>
          <w:szCs w:val="20"/>
        </w:rPr>
        <mc:AlternateContent>
          <mc:Choice Requires="wps">
            <w:drawing>
              <wp:anchor distT="0" distB="0" distL="114300" distR="114300" simplePos="0" relativeHeight="252091392" behindDoc="1" locked="0" layoutInCell="0" allowOverlap="1" wp14:anchorId="1A7EC0FF" wp14:editId="0BBEC457">
                <wp:simplePos x="0" y="0"/>
                <wp:positionH relativeFrom="column">
                  <wp:posOffset>1550670</wp:posOffset>
                </wp:positionH>
                <wp:positionV relativeFrom="paragraph">
                  <wp:posOffset>394970</wp:posOffset>
                </wp:positionV>
                <wp:extent cx="62230" cy="0"/>
                <wp:effectExtent l="0" t="0" r="0" b="0"/>
                <wp:wrapNone/>
                <wp:docPr id="1136" name="Shape 113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2230" cy="4763"/>
                        </a:xfrm>
                        <a:prstGeom prst="line">
                          <a:avLst/>
                        </a:prstGeom>
                        <a:solidFill>
                          <a:srgbClr val="FFFFFF"/>
                        </a:solidFill>
                        <a:ln w="13589">
                          <a:solidFill>
                            <a:srgbClr val="000000"/>
                          </a:solidFill>
                          <a:miter lim="800000"/>
                          <a:headEnd/>
                          <a:tailEnd/>
                        </a:ln>
                      </wps:spPr>
                      <wps:bodyPr/>
                    </wps:wsp>
                  </a:graphicData>
                </a:graphic>
              </wp:anchor>
            </w:drawing>
          </mc:Choice>
          <mc:Fallback>
            <w:pict>
              <v:line w14:anchorId="11A3377E" id="Shape 1136" o:spid="_x0000_s1026" style="position:absolute;z-index:-251225088;visibility:visible;mso-wrap-style:square;mso-wrap-distance-left:9pt;mso-wrap-distance-top:0;mso-wrap-distance-right:9pt;mso-wrap-distance-bottom:0;mso-position-horizontal:absolute;mso-position-horizontal-relative:text;mso-position-vertical:absolute;mso-position-vertical-relative:text" from="122.1pt,31.1pt" to="127pt,3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" o:allowincell="f" filled="t" strokeweight="1.07pt">
                <v:stroke joinstyle="miter"/>
                <o:lock v:ext="edit" shapetype="f"/>
              </v:line>
            </w:pict>
          </mc:Fallback>
        </mc:AlternateContent>
      </w:r>
      <w:r>
        <w:rPr>
          <w:noProof/>
          <w:sz w:val="20"/>
          <w:szCs w:val="20"/>
        </w:rPr>
        <mc:AlternateContent>
          <mc:Choice Requires="wps">
            <w:drawing>
              <wp:anchor distT="0" distB="0" distL="114300" distR="114300" simplePos="0" relativeHeight="252092416" behindDoc="1" locked="0" layoutInCell="0" allowOverlap="1" wp14:anchorId="307EFEF2" wp14:editId="13074C61">
                <wp:simplePos x="0" y="0"/>
                <wp:positionH relativeFrom="column">
                  <wp:posOffset>1682115</wp:posOffset>
                </wp:positionH>
                <wp:positionV relativeFrom="paragraph">
                  <wp:posOffset>394970</wp:posOffset>
                </wp:positionV>
                <wp:extent cx="62230" cy="0"/>
                <wp:effectExtent l="0" t="0" r="0" b="0"/>
                <wp:wrapNone/>
                <wp:docPr id="1137" name="Shape 113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2230" cy="4763"/>
                        </a:xfrm>
                        <a:prstGeom prst="line">
                          <a:avLst/>
                        </a:prstGeom>
                        <a:solidFill>
                          <a:srgbClr val="FFFFFF"/>
                        </a:solidFill>
                        <a:ln w="13589">
                          <a:solidFill>
                            <a:srgbClr val="000000"/>
                          </a:solidFill>
                          <a:miter lim="800000"/>
                          <a:headEnd/>
                          <a:tailEnd/>
                        </a:ln>
                      </wps:spPr>
                      <wps:bodyPr/>
                    </wps:wsp>
                  </a:graphicData>
                </a:graphic>
              </wp:anchor>
            </w:drawing>
          </mc:Choice>
          <mc:Fallback>
            <w:pict>
              <v:line w14:anchorId="563ED693" id="Shape 1137" o:spid="_x0000_s1026" style="position:absolute;z-index:-251224064;visibility:visible;mso-wrap-style:square;mso-wrap-distance-left:9pt;mso-wrap-distance-top:0;mso-wrap-distance-right:9pt;mso-wrap-distance-bottom:0;mso-position-horizontal:absolute;mso-position-horizontal-relative:text;mso-position-vertical:absolute;mso-position-vertical-relative:text" from="132.45pt,31.1pt" to="137.35pt,3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" o:allowincell="f" filled="t" strokeweight="1.07pt">
                <v:stroke joinstyle="miter"/>
                <o:lock v:ext="edit" shapetype="f"/>
              </v:line>
            </w:pict>
          </mc:Fallback>
        </mc:AlternateContent>
      </w:r>
      <w:r>
        <w:rPr>
          <w:noProof/>
          <w:sz w:val="20"/>
          <w:szCs w:val="20"/>
        </w:rPr>
        <mc:AlternateContent>
          <mc:Choice Requires="wps">
            <w:drawing>
              <wp:anchor distT="0" distB="0" distL="114300" distR="114300" simplePos="0" relativeHeight="252093440" behindDoc="1" locked="0" layoutInCell="0" allowOverlap="1" wp14:anchorId="1A09DD23" wp14:editId="07754E87">
                <wp:simplePos x="0" y="0"/>
                <wp:positionH relativeFrom="column">
                  <wp:posOffset>1813560</wp:posOffset>
                </wp:positionH>
                <wp:positionV relativeFrom="paragraph">
                  <wp:posOffset>394970</wp:posOffset>
                </wp:positionV>
                <wp:extent cx="62230" cy="0"/>
                <wp:effectExtent l="0" t="0" r="0" b="0"/>
                <wp:wrapNone/>
                <wp:docPr id="1138" name="Shape 113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2230" cy="4763"/>
                        </a:xfrm>
                        <a:prstGeom prst="line">
                          <a:avLst/>
                        </a:prstGeom>
                        <a:solidFill>
                          <a:srgbClr val="FFFFFF"/>
                        </a:solidFill>
                        <a:ln w="13589">
                          <a:solidFill>
                            <a:srgbClr val="000000"/>
                          </a:solidFill>
                          <a:miter lim="800000"/>
                          <a:headEnd/>
                          <a:tailEnd/>
                        </a:ln>
                      </wps:spPr>
                      <wps:bodyPr/>
                    </wps:wsp>
                  </a:graphicData>
                </a:graphic>
              </wp:anchor>
            </w:drawing>
          </mc:Choice>
          <mc:Fallback>
            <w:pict>
              <v:line w14:anchorId="08792B22" id="Shape 1138" o:spid="_x0000_s1026" style="position:absolute;z-index:-251223040;visibility:visible;mso-wrap-style:square;mso-wrap-distance-left:9pt;mso-wrap-distance-top:0;mso-wrap-distance-right:9pt;mso-wrap-distance-bottom:0;mso-position-horizontal:absolute;mso-position-horizontal-relative:text;mso-position-vertical:absolute;mso-position-vertical-relative:text" from="142.8pt,31.1pt" to="147.7pt,3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" o:allowincell="f" filled="t" strokeweight="1.07pt">
                <v:stroke joinstyle="miter"/>
                <o:lock v:ext="edit" shapetype="f"/>
              </v:line>
            </w:pict>
          </mc:Fallback>
        </mc:AlternateContent>
      </w:r>
      <w:r>
        <w:rPr>
          <w:noProof/>
          <w:sz w:val="20"/>
          <w:szCs w:val="20"/>
        </w:rPr>
        <mc:AlternateContent>
          <mc:Choice Requires="wps">
            <w:drawing>
              <wp:anchor distT="0" distB="0" distL="114300" distR="114300" simplePos="0" relativeHeight="252094464" behindDoc="1" locked="0" layoutInCell="0" allowOverlap="1" wp14:anchorId="3A52371B" wp14:editId="7F18EB22">
                <wp:simplePos x="0" y="0"/>
                <wp:positionH relativeFrom="column">
                  <wp:posOffset>1945005</wp:posOffset>
                </wp:positionH>
                <wp:positionV relativeFrom="paragraph">
                  <wp:posOffset>394970</wp:posOffset>
                </wp:positionV>
                <wp:extent cx="62230" cy="0"/>
                <wp:effectExtent l="0" t="0" r="0" b="0"/>
                <wp:wrapNone/>
                <wp:docPr id="1139" name="Shape 113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2230" cy="4763"/>
                        </a:xfrm>
                        <a:prstGeom prst="line">
                          <a:avLst/>
                        </a:prstGeom>
                        <a:solidFill>
                          <a:srgbClr val="FFFFFF"/>
                        </a:solidFill>
                        <a:ln w="13589">
                          <a:solidFill>
                            <a:srgbClr val="000000"/>
                          </a:solidFill>
                          <a:miter lim="800000"/>
                          <a:headEnd/>
                          <a:tailEnd/>
                        </a:ln>
                      </wps:spPr>
                      <wps:bodyPr/>
                    </wps:wsp>
                  </a:graphicData>
                </a:graphic>
              </wp:anchor>
            </w:drawing>
          </mc:Choice>
          <mc:Fallback>
            <w:pict>
              <v:line w14:anchorId="2901EF7C" id="Shape 1139" o:spid="_x0000_s1026" style="position:absolute;z-index:-251222016;visibility:visible;mso-wrap-style:square;mso-wrap-distance-left:9pt;mso-wrap-distance-top:0;mso-wrap-distance-right:9pt;mso-wrap-distance-bottom:0;mso-position-horizontal:absolute;mso-position-horizontal-relative:text;mso-position-vertical:absolute;mso-position-vertical-relative:text" from="153.15pt,31.1pt" to="158.05pt,3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" o:allowincell="f" filled="t" strokeweight="1.07pt">
                <v:stroke joinstyle="miter"/>
                <o:lock v:ext="edit" shapetype="f"/>
              </v:line>
            </w:pict>
          </mc:Fallback>
        </mc:AlternateContent>
      </w:r>
      <w:r>
        <w:rPr>
          <w:noProof/>
          <w:sz w:val="20"/>
          <w:szCs w:val="20"/>
        </w:rPr>
        <mc:AlternateContent>
          <mc:Choice Requires="wps">
            <w:drawing>
              <wp:anchor distT="0" distB="0" distL="114300" distR="114300" simplePos="0" relativeHeight="252095488" behindDoc="1" locked="0" layoutInCell="0" allowOverlap="1" wp14:anchorId="7A017FDE" wp14:editId="2693660E">
                <wp:simplePos x="0" y="0"/>
                <wp:positionH relativeFrom="column">
                  <wp:posOffset>2076450</wp:posOffset>
                </wp:positionH>
                <wp:positionV relativeFrom="paragraph">
                  <wp:posOffset>394970</wp:posOffset>
                </wp:positionV>
                <wp:extent cx="62230" cy="0"/>
                <wp:effectExtent l="0" t="0" r="0" b="0"/>
                <wp:wrapNone/>
                <wp:docPr id="1140" name="Shape 114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2230" cy="4763"/>
                        </a:xfrm>
                        <a:prstGeom prst="line">
                          <a:avLst/>
                        </a:prstGeom>
                        <a:solidFill>
                          <a:srgbClr val="FFFFFF"/>
                        </a:solidFill>
                        <a:ln w="13589">
                          <a:solidFill>
                            <a:srgbClr val="000000"/>
                          </a:solidFill>
                          <a:miter lim="800000"/>
                          <a:headEnd/>
                          <a:tailEnd/>
                        </a:ln>
                      </wps:spPr>
                      <wps:bodyPr/>
                    </wps:wsp>
                  </a:graphicData>
                </a:graphic>
              </wp:anchor>
            </w:drawing>
          </mc:Choice>
          <mc:Fallback>
            <w:pict>
              <v:line w14:anchorId="04C73820" id="Shape 1140" o:spid="_x0000_s1026" style="position:absolute;z-index:-251220992;visibility:visible;mso-wrap-style:square;mso-wrap-distance-left:9pt;mso-wrap-distance-top:0;mso-wrap-distance-right:9pt;mso-wrap-distance-bottom:0;mso-position-horizontal:absolute;mso-position-horizontal-relative:text;mso-position-vertical:absolute;mso-position-vertical-relative:text" from="163.5pt,31.1pt" to="168.4pt,3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" o:allowincell="f" filled="t" strokeweight="1.07pt">
                <v:stroke joinstyle="miter"/>
                <o:lock v:ext="edit" shapetype="f"/>
              </v:line>
            </w:pict>
          </mc:Fallback>
        </mc:AlternateContent>
      </w:r>
      <w:r>
        <w:rPr>
          <w:noProof/>
          <w:sz w:val="20"/>
          <w:szCs w:val="20"/>
        </w:rPr>
        <mc:AlternateContent>
          <mc:Choice Requires="wps">
            <w:drawing>
              <wp:anchor distT="0" distB="0" distL="114300" distR="114300" simplePos="0" relativeHeight="252096512" behindDoc="1" locked="0" layoutInCell="0" allowOverlap="1" wp14:anchorId="7FBEEB0B" wp14:editId="5A4BFB88">
                <wp:simplePos x="0" y="0"/>
                <wp:positionH relativeFrom="column">
                  <wp:posOffset>2208530</wp:posOffset>
                </wp:positionH>
                <wp:positionV relativeFrom="paragraph">
                  <wp:posOffset>394970</wp:posOffset>
                </wp:positionV>
                <wp:extent cx="61595" cy="0"/>
                <wp:effectExtent l="0" t="0" r="0" b="0"/>
                <wp:wrapNone/>
                <wp:docPr id="1141" name="Shape 114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1595" cy="4763"/>
                        </a:xfrm>
                        <a:prstGeom prst="line">
                          <a:avLst/>
                        </a:prstGeom>
                        <a:solidFill>
                          <a:srgbClr val="FFFFFF"/>
                        </a:solidFill>
                        <a:ln w="13589">
                          <a:solidFill>
                            <a:srgbClr val="000000"/>
                          </a:solidFill>
                          <a:miter lim="800000"/>
                          <a:headEnd/>
                          <a:tailEnd/>
                        </a:ln>
                      </wps:spPr>
                      <wps:bodyPr/>
                    </wps:wsp>
                  </a:graphicData>
                </a:graphic>
              </wp:anchor>
            </w:drawing>
          </mc:Choice>
          <mc:Fallback>
            <w:pict>
              <v:line w14:anchorId="3E7447B9" id="Shape 1141" o:spid="_x0000_s1026" style="position:absolute;z-index:-251219968;visibility:visible;mso-wrap-style:square;mso-wrap-distance-left:9pt;mso-wrap-distance-top:0;mso-wrap-distance-right:9pt;mso-wrap-distance-bottom:0;mso-position-horizontal:absolute;mso-position-horizontal-relative:text;mso-position-vertical:absolute;mso-position-vertical-relative:text" from="173.9pt,31.1pt" to="178.75pt,3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" o:allowincell="f" filled="t" strokeweight="1.07pt">
                <v:stroke joinstyle="miter"/>
                <o:lock v:ext="edit" shapetype="f"/>
              </v:line>
            </w:pict>
          </mc:Fallback>
        </mc:AlternateContent>
      </w:r>
      <w:r>
        <w:rPr>
          <w:noProof/>
          <w:sz w:val="20"/>
          <w:szCs w:val="20"/>
        </w:rPr>
        <mc:AlternateContent>
          <mc:Choice Requires="wps">
            <w:drawing>
              <wp:anchor distT="0" distB="0" distL="114300" distR="114300" simplePos="0" relativeHeight="252097536" behindDoc="1" locked="0" layoutInCell="0" allowOverlap="1" wp14:anchorId="2FFD7809" wp14:editId="29F2ACC4">
                <wp:simplePos x="0" y="0"/>
                <wp:positionH relativeFrom="column">
                  <wp:posOffset>2339975</wp:posOffset>
                </wp:positionH>
                <wp:positionV relativeFrom="paragraph">
                  <wp:posOffset>394970</wp:posOffset>
                </wp:positionV>
                <wp:extent cx="61595" cy="0"/>
                <wp:effectExtent l="0" t="0" r="0" b="0"/>
                <wp:wrapNone/>
                <wp:docPr id="1142" name="Shape 114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1595" cy="4763"/>
                        </a:xfrm>
                        <a:prstGeom prst="line">
                          <a:avLst/>
                        </a:prstGeom>
                        <a:solidFill>
                          <a:srgbClr val="FFFFFF"/>
                        </a:solidFill>
                        <a:ln w="13589">
                          <a:solidFill>
                            <a:srgbClr val="000000"/>
                          </a:solidFill>
                          <a:miter lim="800000"/>
                          <a:headEnd/>
                          <a:tailEnd/>
                        </a:ln>
                      </wps:spPr>
                      <wps:bodyPr/>
                    </wps:wsp>
                  </a:graphicData>
                </a:graphic>
              </wp:anchor>
            </w:drawing>
          </mc:Choice>
          <mc:Fallback>
            <w:pict>
              <v:line w14:anchorId="13462867" id="Shape 1142" o:spid="_x0000_s1026" style="position:absolute;z-index:-251218944;visibility:visible;mso-wrap-style:square;mso-wrap-distance-left:9pt;mso-wrap-distance-top:0;mso-wrap-distance-right:9pt;mso-wrap-distance-bottom:0;mso-position-horizontal:absolute;mso-position-horizontal-relative:text;mso-position-vertical:absolute;mso-position-vertical-relative:text" from="184.25pt,31.1pt" to="189.1pt,3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" o:allowincell="f" filled="t" strokeweight="1.07pt">
                <v:stroke joinstyle="miter"/>
                <o:lock v:ext="edit" shapetype="f"/>
              </v:line>
            </w:pict>
          </mc:Fallback>
        </mc:AlternateContent>
      </w:r>
      <w:r>
        <w:rPr>
          <w:noProof/>
          <w:sz w:val="20"/>
          <w:szCs w:val="20"/>
        </w:rPr>
        <mc:AlternateContent>
          <mc:Choice Requires="wps">
            <w:drawing>
              <wp:anchor distT="0" distB="0" distL="114300" distR="114300" simplePos="0" relativeHeight="252098560" behindDoc="1" locked="0" layoutInCell="0" allowOverlap="1" wp14:anchorId="5DDA9738" wp14:editId="25E82C24">
                <wp:simplePos x="0" y="0"/>
                <wp:positionH relativeFrom="column">
                  <wp:posOffset>2471420</wp:posOffset>
                </wp:positionH>
                <wp:positionV relativeFrom="paragraph">
                  <wp:posOffset>394970</wp:posOffset>
                </wp:positionV>
                <wp:extent cx="61595" cy="0"/>
                <wp:effectExtent l="0" t="0" r="0" b="0"/>
                <wp:wrapNone/>
                <wp:docPr id="1143" name="Shape 114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1595" cy="4763"/>
                        </a:xfrm>
                        <a:prstGeom prst="line">
                          <a:avLst/>
                        </a:prstGeom>
                        <a:solidFill>
                          <a:srgbClr val="FFFFFF"/>
                        </a:solidFill>
                        <a:ln w="13589">
                          <a:solidFill>
                            <a:srgbClr val="000000"/>
                          </a:solidFill>
                          <a:miter lim="800000"/>
                          <a:headEnd/>
                          <a:tailEnd/>
                        </a:ln>
                      </wps:spPr>
                      <wps:bodyPr/>
                    </wps:wsp>
                  </a:graphicData>
                </a:graphic>
              </wp:anchor>
            </w:drawing>
          </mc:Choice>
          <mc:Fallback>
            <w:pict>
              <v:line w14:anchorId="2E1C6DD9" id="Shape 1143" o:spid="_x0000_s1026" style="position:absolute;z-index:-251217920;visibility:visible;mso-wrap-style:square;mso-wrap-distance-left:9pt;mso-wrap-distance-top:0;mso-wrap-distance-right:9pt;mso-wrap-distance-bottom:0;mso-position-horizontal:absolute;mso-position-horizontal-relative:text;mso-position-vertical:absolute;mso-position-vertical-relative:text" from="194.6pt,31.1pt" to="199.45pt,3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" o:allowincell="f" filled="t" strokeweight="1.07pt">
                <v:stroke joinstyle="miter"/>
                <o:lock v:ext="edit" shapetype="f"/>
              </v:line>
            </w:pict>
          </mc:Fallback>
        </mc:AlternateContent>
      </w:r>
      <w:r>
        <w:rPr>
          <w:noProof/>
          <w:sz w:val="20"/>
          <w:szCs w:val="20"/>
        </w:rPr>
        <mc:AlternateContent>
          <mc:Choice Requires="wps">
            <w:drawing>
              <wp:anchor distT="0" distB="0" distL="114300" distR="114300" simplePos="0" relativeHeight="252099584" behindDoc="1" locked="0" layoutInCell="0" allowOverlap="1" wp14:anchorId="56F23107" wp14:editId="244FAC1E">
                <wp:simplePos x="0" y="0"/>
                <wp:positionH relativeFrom="column">
                  <wp:posOffset>2602865</wp:posOffset>
                </wp:positionH>
                <wp:positionV relativeFrom="paragraph">
                  <wp:posOffset>394970</wp:posOffset>
                </wp:positionV>
                <wp:extent cx="61595" cy="0"/>
                <wp:effectExtent l="0" t="0" r="0" b="0"/>
                <wp:wrapNone/>
                <wp:docPr id="1144" name="Shape 114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1595" cy="4763"/>
                        </a:xfrm>
                        <a:prstGeom prst="line">
                          <a:avLst/>
                        </a:prstGeom>
                        <a:solidFill>
                          <a:srgbClr val="FFFFFF"/>
                        </a:solidFill>
                        <a:ln w="13589">
                          <a:solidFill>
                            <a:srgbClr val="000000"/>
                          </a:solidFill>
                          <a:miter lim="800000"/>
                          <a:headEnd/>
                          <a:tailEnd/>
                        </a:ln>
                      </wps:spPr>
                      <wps:bodyPr/>
                    </wps:wsp>
                  </a:graphicData>
                </a:graphic>
              </wp:anchor>
            </w:drawing>
          </mc:Choice>
          <mc:Fallback>
            <w:pict>
              <v:line w14:anchorId="03DBA3A1" id="Shape 1144" o:spid="_x0000_s1026" style="position:absolute;z-index:-251216896;visibility:visible;mso-wrap-style:square;mso-wrap-distance-left:9pt;mso-wrap-distance-top:0;mso-wrap-distance-right:9pt;mso-wrap-distance-bottom:0;mso-position-horizontal:absolute;mso-position-horizontal-relative:text;mso-position-vertical:absolute;mso-position-vertical-relative:text" from="204.95pt,31.1pt" to="209.8pt,3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" o:allowincell="f" filled="t" strokeweight="1.07pt">
                <v:stroke joinstyle="miter"/>
                <o:lock v:ext="edit" shapetype="f"/>
              </v:line>
            </w:pict>
          </mc:Fallback>
        </mc:AlternateContent>
      </w:r>
      <w:r>
        <w:rPr>
          <w:noProof/>
          <w:sz w:val="20"/>
          <w:szCs w:val="20"/>
        </w:rPr>
        <mc:AlternateContent>
          <mc:Choice Requires="wps">
            <w:drawing>
              <wp:anchor distT="0" distB="0" distL="114300" distR="114300" simplePos="0" relativeHeight="252100608" behindDoc="1" locked="0" layoutInCell="0" allowOverlap="1" wp14:anchorId="1F8AB4D2" wp14:editId="27479F6D">
                <wp:simplePos x="0" y="0"/>
                <wp:positionH relativeFrom="column">
                  <wp:posOffset>2734310</wp:posOffset>
                </wp:positionH>
                <wp:positionV relativeFrom="paragraph">
                  <wp:posOffset>394970</wp:posOffset>
                </wp:positionV>
                <wp:extent cx="61595" cy="0"/>
                <wp:effectExtent l="0" t="0" r="0" b="0"/>
                <wp:wrapNone/>
                <wp:docPr id="1145" name="Shape 114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1595" cy="4763"/>
                        </a:xfrm>
                        <a:prstGeom prst="line">
                          <a:avLst/>
                        </a:prstGeom>
                        <a:solidFill>
                          <a:srgbClr val="FFFFFF"/>
                        </a:solidFill>
                        <a:ln w="13589">
                          <a:solidFill>
                            <a:srgbClr val="000000"/>
                          </a:solidFill>
                          <a:miter lim="800000"/>
                          <a:headEnd/>
                          <a:tailEnd/>
                        </a:ln>
                      </wps:spPr>
                      <wps:bodyPr/>
                    </wps:wsp>
                  </a:graphicData>
                </a:graphic>
              </wp:anchor>
            </w:drawing>
          </mc:Choice>
          <mc:Fallback>
            <w:pict>
              <v:line w14:anchorId="1CF44698" id="Shape 1145" o:spid="_x0000_s1026" style="position:absolute;z-index:-251215872;visibility:visible;mso-wrap-style:square;mso-wrap-distance-left:9pt;mso-wrap-distance-top:0;mso-wrap-distance-right:9pt;mso-wrap-distance-bottom:0;mso-position-horizontal:absolute;mso-position-horizontal-relative:text;mso-position-vertical:absolute;mso-position-vertical-relative:text" from="215.3pt,31.1pt" to="220.15pt,3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" o:allowincell="f" filled="t" strokeweight="1.07pt">
                <v:stroke joinstyle="miter"/>
                <o:lock v:ext="edit" shapetype="f"/>
              </v:line>
            </w:pict>
          </mc:Fallback>
        </mc:AlternateContent>
      </w:r>
      <w:r>
        <w:rPr>
          <w:noProof/>
          <w:sz w:val="20"/>
          <w:szCs w:val="20"/>
        </w:rPr>
        <mc:AlternateContent>
          <mc:Choice Requires="wps">
            <w:drawing>
              <wp:anchor distT="0" distB="0" distL="114300" distR="114300" simplePos="0" relativeHeight="252101632" behindDoc="1" locked="0" layoutInCell="0" allowOverlap="1" wp14:anchorId="01BBE8DA" wp14:editId="20E094EA">
                <wp:simplePos x="0" y="0"/>
                <wp:positionH relativeFrom="column">
                  <wp:posOffset>2865755</wp:posOffset>
                </wp:positionH>
                <wp:positionV relativeFrom="paragraph">
                  <wp:posOffset>394970</wp:posOffset>
                </wp:positionV>
                <wp:extent cx="61595" cy="0"/>
                <wp:effectExtent l="0" t="0" r="0" b="0"/>
                <wp:wrapNone/>
                <wp:docPr id="1146" name="Shape 114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1595" cy="4763"/>
                        </a:xfrm>
                        <a:prstGeom prst="line">
                          <a:avLst/>
                        </a:prstGeom>
                        <a:solidFill>
                          <a:srgbClr val="FFFFFF"/>
                        </a:solidFill>
                        <a:ln w="13589">
                          <a:solidFill>
                            <a:srgbClr val="000000"/>
                          </a:solidFill>
                          <a:miter lim="800000"/>
                          <a:headEnd/>
                          <a:tailEnd/>
                        </a:ln>
                      </wps:spPr>
                      <wps:bodyPr/>
                    </wps:wsp>
                  </a:graphicData>
                </a:graphic>
              </wp:anchor>
            </w:drawing>
          </mc:Choice>
          <mc:Fallback>
            <w:pict>
              <v:line w14:anchorId="1CB1B992" id="Shape 1146" o:spid="_x0000_s1026" style="position:absolute;z-index:-251214848;visibility:visible;mso-wrap-style:square;mso-wrap-distance-left:9pt;mso-wrap-distance-top:0;mso-wrap-distance-right:9pt;mso-wrap-distance-bottom:0;mso-position-horizontal:absolute;mso-position-horizontal-relative:text;mso-position-vertical:absolute;mso-position-vertical-relative:text" from="225.65pt,31.1pt" to="230.5pt,3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" o:allowincell="f" filled="t" strokeweight="1.07pt">
                <v:stroke joinstyle="miter"/>
                <o:lock v:ext="edit" shapetype="f"/>
              </v:line>
            </w:pict>
          </mc:Fallback>
        </mc:AlternateContent>
      </w:r>
      <w:r>
        <w:rPr>
          <w:noProof/>
          <w:sz w:val="20"/>
          <w:szCs w:val="20"/>
        </w:rPr>
        <mc:AlternateContent>
          <mc:Choice Requires="wps">
            <w:drawing>
              <wp:anchor distT="0" distB="0" distL="114300" distR="114300" simplePos="0" relativeHeight="252102656" behindDoc="1" locked="0" layoutInCell="0" allowOverlap="1" wp14:anchorId="62BDA4CF" wp14:editId="206874D7">
                <wp:simplePos x="0" y="0"/>
                <wp:positionH relativeFrom="column">
                  <wp:posOffset>2997200</wp:posOffset>
                </wp:positionH>
                <wp:positionV relativeFrom="paragraph">
                  <wp:posOffset>394970</wp:posOffset>
                </wp:positionV>
                <wp:extent cx="62230" cy="0"/>
                <wp:effectExtent l="0" t="0" r="0" b="0"/>
                <wp:wrapNone/>
                <wp:docPr id="1147" name="Shape 114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2230" cy="4763"/>
                        </a:xfrm>
                        <a:prstGeom prst="line">
                          <a:avLst/>
                        </a:prstGeom>
                        <a:solidFill>
                          <a:srgbClr val="FFFFFF"/>
                        </a:solidFill>
                        <a:ln w="13589">
                          <a:solidFill>
                            <a:srgbClr val="000000"/>
                          </a:solidFill>
                          <a:miter lim="800000"/>
                          <a:headEnd/>
                          <a:tailEnd/>
                        </a:ln>
                      </wps:spPr>
                      <wps:bodyPr/>
                    </wps:wsp>
                  </a:graphicData>
                </a:graphic>
              </wp:anchor>
            </w:drawing>
          </mc:Choice>
          <mc:Fallback>
            <w:pict>
              <v:line w14:anchorId="6F9F22B1" id="Shape 1147" o:spid="_x0000_s1026" style="position:absolute;z-index:-251213824;visibility:visible;mso-wrap-style:square;mso-wrap-distance-left:9pt;mso-wrap-distance-top:0;mso-wrap-distance-right:9pt;mso-wrap-distance-bottom:0;mso-position-horizontal:absolute;mso-position-horizontal-relative:text;mso-position-vertical:absolute;mso-position-vertical-relative:text" from="236pt,31.1pt" to="240.9pt,3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" o:allowincell="f" filled="t" strokeweight="1.07pt">
                <v:stroke joinstyle="miter"/>
                <o:lock v:ext="edit" shapetype="f"/>
              </v:line>
            </w:pict>
          </mc:Fallback>
        </mc:AlternateContent>
      </w:r>
      <w:r>
        <w:rPr>
          <w:noProof/>
          <w:sz w:val="20"/>
          <w:szCs w:val="20"/>
        </w:rPr>
        <mc:AlternateContent>
          <mc:Choice Requires="wps">
            <w:drawing>
              <wp:anchor distT="0" distB="0" distL="114300" distR="114300" simplePos="0" relativeHeight="252103680" behindDoc="1" locked="0" layoutInCell="0" allowOverlap="1" wp14:anchorId="62571533" wp14:editId="41D52F1A">
                <wp:simplePos x="0" y="0"/>
                <wp:positionH relativeFrom="column">
                  <wp:posOffset>3128645</wp:posOffset>
                </wp:positionH>
                <wp:positionV relativeFrom="paragraph">
                  <wp:posOffset>394970</wp:posOffset>
                </wp:positionV>
                <wp:extent cx="62230" cy="0"/>
                <wp:effectExtent l="0" t="0" r="0" b="0"/>
                <wp:wrapNone/>
                <wp:docPr id="1148" name="Shape 114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2230" cy="4763"/>
                        </a:xfrm>
                        <a:prstGeom prst="line">
                          <a:avLst/>
                        </a:prstGeom>
                        <a:solidFill>
                          <a:srgbClr val="FFFFFF"/>
                        </a:solidFill>
                        <a:ln w="13589">
                          <a:solidFill>
                            <a:srgbClr val="000000"/>
                          </a:solidFill>
                          <a:miter lim="800000"/>
                          <a:headEnd/>
                          <a:tailEnd/>
                        </a:ln>
                      </wps:spPr>
                      <wps:bodyPr/>
                    </wps:wsp>
                  </a:graphicData>
                </a:graphic>
              </wp:anchor>
            </w:drawing>
          </mc:Choice>
          <mc:Fallback>
            <w:pict>
              <v:line w14:anchorId="4FC92486" id="Shape 1148" o:spid="_x0000_s1026" style="position:absolute;z-index:-251212800;visibility:visible;mso-wrap-style:square;mso-wrap-distance-left:9pt;mso-wrap-distance-top:0;mso-wrap-distance-right:9pt;mso-wrap-distance-bottom:0;mso-position-horizontal:absolute;mso-position-horizontal-relative:text;mso-position-vertical:absolute;mso-position-vertical-relative:text" from="246.35pt,31.1pt" to="251.25pt,3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" o:allowincell="f" filled="t" strokeweight="1.07pt">
                <v:stroke joinstyle="miter"/>
                <o:lock v:ext="edit" shapetype="f"/>
              </v:line>
            </w:pict>
          </mc:Fallback>
        </mc:AlternateContent>
      </w:r>
      <w:r>
        <w:rPr>
          <w:noProof/>
          <w:sz w:val="20"/>
          <w:szCs w:val="20"/>
        </w:rPr>
        <mc:AlternateContent>
          <mc:Choice Requires="wps">
            <w:drawing>
              <wp:anchor distT="0" distB="0" distL="114300" distR="114300" simplePos="0" relativeHeight="252104704" behindDoc="1" locked="0" layoutInCell="0" allowOverlap="1" wp14:anchorId="2A7CCFAA" wp14:editId="113770B9">
                <wp:simplePos x="0" y="0"/>
                <wp:positionH relativeFrom="column">
                  <wp:posOffset>3260090</wp:posOffset>
                </wp:positionH>
                <wp:positionV relativeFrom="paragraph">
                  <wp:posOffset>394970</wp:posOffset>
                </wp:positionV>
                <wp:extent cx="62230" cy="0"/>
                <wp:effectExtent l="0" t="0" r="0" b="0"/>
                <wp:wrapNone/>
                <wp:docPr id="1149" name="Shape 114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2230" cy="4763"/>
                        </a:xfrm>
                        <a:prstGeom prst="line">
                          <a:avLst/>
                        </a:prstGeom>
                        <a:solidFill>
                          <a:srgbClr val="FFFFFF"/>
                        </a:solidFill>
                        <a:ln w="13589">
                          <a:solidFill>
                            <a:srgbClr val="000000"/>
                          </a:solidFill>
                          <a:miter lim="800000"/>
                          <a:headEnd/>
                          <a:tailEnd/>
                        </a:ln>
                      </wps:spPr>
                      <wps:bodyPr/>
                    </wps:wsp>
                  </a:graphicData>
                </a:graphic>
              </wp:anchor>
            </w:drawing>
          </mc:Choice>
          <mc:Fallback>
            <w:pict>
              <v:line w14:anchorId="7986E78F" id="Shape 1149" o:spid="_x0000_s1026" style="position:absolute;z-index:-251211776;visibility:visible;mso-wrap-style:square;mso-wrap-distance-left:9pt;mso-wrap-distance-top:0;mso-wrap-distance-right:9pt;mso-wrap-distance-bottom:0;mso-position-horizontal:absolute;mso-position-horizontal-relative:text;mso-position-vertical:absolute;mso-position-vertical-relative:text" from="256.7pt,31.1pt" to="261.6pt,3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" o:allowincell="f" filled="t" strokeweight="1.07pt">
                <v:stroke joinstyle="miter"/>
                <o:lock v:ext="edit" shapetype="f"/>
              </v:line>
            </w:pict>
          </mc:Fallback>
        </mc:AlternateContent>
      </w:r>
      <w:r>
        <w:rPr>
          <w:noProof/>
          <w:sz w:val="20"/>
          <w:szCs w:val="20"/>
        </w:rPr>
        <mc:AlternateContent>
          <mc:Choice Requires="wps">
            <w:drawing>
              <wp:anchor distT="0" distB="0" distL="114300" distR="114300" simplePos="0" relativeHeight="252105728" behindDoc="1" locked="0" layoutInCell="0" allowOverlap="1" wp14:anchorId="16EC1305" wp14:editId="79A267ED">
                <wp:simplePos x="0" y="0"/>
                <wp:positionH relativeFrom="column">
                  <wp:posOffset>3391535</wp:posOffset>
                </wp:positionH>
                <wp:positionV relativeFrom="paragraph">
                  <wp:posOffset>394970</wp:posOffset>
                </wp:positionV>
                <wp:extent cx="62230" cy="0"/>
                <wp:effectExtent l="0" t="0" r="0" b="0"/>
                <wp:wrapNone/>
                <wp:docPr id="1150" name="Shape 115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2230" cy="4763"/>
                        </a:xfrm>
                        <a:prstGeom prst="line">
                          <a:avLst/>
                        </a:prstGeom>
                        <a:solidFill>
                          <a:srgbClr val="FFFFFF"/>
                        </a:solidFill>
                        <a:ln w="13589">
                          <a:solidFill>
                            <a:srgbClr val="000000"/>
                          </a:solidFill>
                          <a:miter lim="800000"/>
                          <a:headEnd/>
                          <a:tailEnd/>
                        </a:ln>
                      </wps:spPr>
                      <wps:bodyPr/>
                    </wps:wsp>
                  </a:graphicData>
                </a:graphic>
              </wp:anchor>
            </w:drawing>
          </mc:Choice>
          <mc:Fallback>
            <w:pict>
              <v:line w14:anchorId="19040CED" id="Shape 1150" o:spid="_x0000_s1026" style="position:absolute;z-index:-251210752;visibility:visible;mso-wrap-style:square;mso-wrap-distance-left:9pt;mso-wrap-distance-top:0;mso-wrap-distance-right:9pt;mso-wrap-distance-bottom:0;mso-position-horizontal:absolute;mso-position-horizontal-relative:text;mso-position-vertical:absolute;mso-position-vertical-relative:text" from="267.05pt,31.1pt" to="271.95pt,3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" o:allowincell="f" filled="t" strokeweight="1.07pt">
                <v:stroke joinstyle="miter"/>
                <o:lock v:ext="edit" shapetype="f"/>
              </v:line>
            </w:pict>
          </mc:Fallback>
        </mc:AlternateContent>
      </w:r>
      <w:r>
        <w:rPr>
          <w:noProof/>
          <w:sz w:val="20"/>
          <w:szCs w:val="20"/>
        </w:rPr>
        <mc:AlternateContent>
          <mc:Choice Requires="wps">
            <w:drawing>
              <wp:anchor distT="0" distB="0" distL="114300" distR="114300" simplePos="0" relativeHeight="252106752" behindDoc="1" locked="0" layoutInCell="0" allowOverlap="1" wp14:anchorId="6679E961" wp14:editId="6DFB18DC">
                <wp:simplePos x="0" y="0"/>
                <wp:positionH relativeFrom="column">
                  <wp:posOffset>3522980</wp:posOffset>
                </wp:positionH>
                <wp:positionV relativeFrom="paragraph">
                  <wp:posOffset>394970</wp:posOffset>
                </wp:positionV>
                <wp:extent cx="62230" cy="0"/>
                <wp:effectExtent l="0" t="0" r="0" b="0"/>
                <wp:wrapNone/>
                <wp:docPr id="1151" name="Shape 115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2230" cy="4763"/>
                        </a:xfrm>
                        <a:prstGeom prst="line">
                          <a:avLst/>
                        </a:prstGeom>
                        <a:solidFill>
                          <a:srgbClr val="FFFFFF"/>
                        </a:solidFill>
                        <a:ln w="13589">
                          <a:solidFill>
                            <a:srgbClr val="000000"/>
                          </a:solidFill>
                          <a:miter lim="800000"/>
                          <a:headEnd/>
                          <a:tailEnd/>
                        </a:ln>
                      </wps:spPr>
                      <wps:bodyPr/>
                    </wps:wsp>
                  </a:graphicData>
                </a:graphic>
              </wp:anchor>
            </w:drawing>
          </mc:Choice>
          <mc:Fallback>
            <w:pict>
              <v:line w14:anchorId="716EEFC9" id="Shape 1151" o:spid="_x0000_s1026" style="position:absolute;z-index:-251209728;visibility:visible;mso-wrap-style:square;mso-wrap-distance-left:9pt;mso-wrap-distance-top:0;mso-wrap-distance-right:9pt;mso-wrap-distance-bottom:0;mso-position-horizontal:absolute;mso-position-horizontal-relative:text;mso-position-vertical:absolute;mso-position-vertical-relative:text" from="277.4pt,31.1pt" to="282.3pt,3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" o:allowincell="f" filled="t" strokeweight="1.07pt">
                <v:stroke joinstyle="miter"/>
                <o:lock v:ext="edit" shapetype="f"/>
              </v:line>
            </w:pict>
          </mc:Fallback>
        </mc:AlternateContent>
      </w:r>
      <w:r>
        <w:rPr>
          <w:noProof/>
          <w:sz w:val="20"/>
          <w:szCs w:val="20"/>
        </w:rPr>
        <mc:AlternateContent>
          <mc:Choice Requires="wps">
            <w:drawing>
              <wp:anchor distT="0" distB="0" distL="114300" distR="114300" simplePos="0" relativeHeight="252107776" behindDoc="1" locked="0" layoutInCell="0" allowOverlap="1" wp14:anchorId="54F59BF8" wp14:editId="6D6D503C">
                <wp:simplePos x="0" y="0"/>
                <wp:positionH relativeFrom="column">
                  <wp:posOffset>3654425</wp:posOffset>
                </wp:positionH>
                <wp:positionV relativeFrom="paragraph">
                  <wp:posOffset>394970</wp:posOffset>
                </wp:positionV>
                <wp:extent cx="62230" cy="0"/>
                <wp:effectExtent l="0" t="0" r="0" b="0"/>
                <wp:wrapNone/>
                <wp:docPr id="1152" name="Shape 115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2230" cy="4763"/>
                        </a:xfrm>
                        <a:prstGeom prst="line">
                          <a:avLst/>
                        </a:prstGeom>
                        <a:solidFill>
                          <a:srgbClr val="FFFFFF"/>
                        </a:solidFill>
                        <a:ln w="13589">
                          <a:solidFill>
                            <a:srgbClr val="000000"/>
                          </a:solidFill>
                          <a:miter lim="800000"/>
                          <a:headEnd/>
                          <a:tailEnd/>
                        </a:ln>
                      </wps:spPr>
                      <wps:bodyPr/>
                    </wps:wsp>
                  </a:graphicData>
                </a:graphic>
              </wp:anchor>
            </w:drawing>
          </mc:Choice>
          <mc:Fallback>
            <w:pict>
              <v:line w14:anchorId="1830D2F6" id="Shape 1152" o:spid="_x0000_s1026" style="position:absolute;z-index:-251208704;visibility:visible;mso-wrap-style:square;mso-wrap-distance-left:9pt;mso-wrap-distance-top:0;mso-wrap-distance-right:9pt;mso-wrap-distance-bottom:0;mso-position-horizontal:absolute;mso-position-horizontal-relative:text;mso-position-vertical:absolute;mso-position-vertical-relative:text" from="287.75pt,31.1pt" to="292.65pt,3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" o:allowincell="f" filled="t" strokeweight="1.07pt">
                <v:stroke joinstyle="miter"/>
                <o:lock v:ext="edit" shapetype="f"/>
              </v:line>
            </w:pict>
          </mc:Fallback>
        </mc:AlternateContent>
      </w:r>
      <w:r>
        <w:rPr>
          <w:noProof/>
          <w:sz w:val="20"/>
          <w:szCs w:val="20"/>
        </w:rPr>
        <mc:AlternateContent>
          <mc:Choice Requires="wps">
            <w:drawing>
              <wp:anchor distT="0" distB="0" distL="114300" distR="114300" simplePos="0" relativeHeight="252108800" behindDoc="1" locked="0" layoutInCell="0" allowOverlap="1" wp14:anchorId="15ABF128" wp14:editId="004F399E">
                <wp:simplePos x="0" y="0"/>
                <wp:positionH relativeFrom="column">
                  <wp:posOffset>3786505</wp:posOffset>
                </wp:positionH>
                <wp:positionV relativeFrom="paragraph">
                  <wp:posOffset>394970</wp:posOffset>
                </wp:positionV>
                <wp:extent cx="61595" cy="0"/>
                <wp:effectExtent l="0" t="0" r="0" b="0"/>
                <wp:wrapNone/>
                <wp:docPr id="1153" name="Shape 115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1595" cy="4763"/>
                        </a:xfrm>
                        <a:prstGeom prst="line">
                          <a:avLst/>
                        </a:prstGeom>
                        <a:solidFill>
                          <a:srgbClr val="FFFFFF"/>
                        </a:solidFill>
                        <a:ln w="13589">
                          <a:solidFill>
                            <a:srgbClr val="000000"/>
                          </a:solidFill>
                          <a:miter lim="800000"/>
                          <a:headEnd/>
                          <a:tailEnd/>
                        </a:ln>
                      </wps:spPr>
                      <wps:bodyPr/>
                    </wps:wsp>
                  </a:graphicData>
                </a:graphic>
              </wp:anchor>
            </w:drawing>
          </mc:Choice>
          <mc:Fallback>
            <w:pict>
              <v:line w14:anchorId="4759CA9E" id="Shape 1153" o:spid="_x0000_s1026" style="position:absolute;z-index:-251207680;visibility:visible;mso-wrap-style:square;mso-wrap-distance-left:9pt;mso-wrap-distance-top:0;mso-wrap-distance-right:9pt;mso-wrap-distance-bottom:0;mso-position-horizontal:absolute;mso-position-horizontal-relative:text;mso-position-vertical:absolute;mso-position-vertical-relative:text" from="298.15pt,31.1pt" to="303pt,3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" o:allowincell="f" filled="t" strokeweight="1.07pt">
                <v:stroke joinstyle="miter"/>
                <o:lock v:ext="edit" shapetype="f"/>
              </v:line>
            </w:pict>
          </mc:Fallback>
        </mc:AlternateContent>
      </w:r>
      <w:r>
        <w:rPr>
          <w:noProof/>
          <w:sz w:val="20"/>
          <w:szCs w:val="20"/>
        </w:rPr>
        <mc:AlternateContent>
          <mc:Choice Requires="wps">
            <w:drawing>
              <wp:anchor distT="0" distB="0" distL="114300" distR="114300" simplePos="0" relativeHeight="252109824" behindDoc="1" locked="0" layoutInCell="0" allowOverlap="1" wp14:anchorId="7A620AB5" wp14:editId="1E41B752">
                <wp:simplePos x="0" y="0"/>
                <wp:positionH relativeFrom="column">
                  <wp:posOffset>3917950</wp:posOffset>
                </wp:positionH>
                <wp:positionV relativeFrom="paragraph">
                  <wp:posOffset>394970</wp:posOffset>
                </wp:positionV>
                <wp:extent cx="61595" cy="0"/>
                <wp:effectExtent l="0" t="0" r="0" b="0"/>
                <wp:wrapNone/>
                <wp:docPr id="1154" name="Shape 115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1595" cy="4763"/>
                        </a:xfrm>
                        <a:prstGeom prst="line">
                          <a:avLst/>
                        </a:prstGeom>
                        <a:solidFill>
                          <a:srgbClr val="FFFFFF"/>
                        </a:solidFill>
                        <a:ln w="13589">
                          <a:solidFill>
                            <a:srgbClr val="000000"/>
                          </a:solidFill>
                          <a:miter lim="800000"/>
                          <a:headEnd/>
                          <a:tailEnd/>
                        </a:ln>
                      </wps:spPr>
                      <wps:bodyPr/>
                    </wps:wsp>
                  </a:graphicData>
                </a:graphic>
              </wp:anchor>
            </w:drawing>
          </mc:Choice>
          <mc:Fallback>
            <w:pict>
              <v:line w14:anchorId="28BA8C79" id="Shape 1154" o:spid="_x0000_s1026" style="position:absolute;z-index:-251206656;visibility:visible;mso-wrap-style:square;mso-wrap-distance-left:9pt;mso-wrap-distance-top:0;mso-wrap-distance-right:9pt;mso-wrap-distance-bottom:0;mso-position-horizontal:absolute;mso-position-horizontal-relative:text;mso-position-vertical:absolute;mso-position-vertical-relative:text" from="308.5pt,31.1pt" to="313.35pt,3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" o:allowincell="f" filled="t" strokeweight="1.07pt">
                <v:stroke joinstyle="miter"/>
                <o:lock v:ext="edit" shapetype="f"/>
              </v:line>
            </w:pict>
          </mc:Fallback>
        </mc:AlternateContent>
      </w:r>
      <w:r>
        <w:rPr>
          <w:noProof/>
          <w:sz w:val="20"/>
          <w:szCs w:val="20"/>
        </w:rPr>
        <mc:AlternateContent>
          <mc:Choice Requires="wps">
            <w:drawing>
              <wp:anchor distT="0" distB="0" distL="114300" distR="114300" simplePos="0" relativeHeight="252110848" behindDoc="1" locked="0" layoutInCell="0" allowOverlap="1" wp14:anchorId="5A228680" wp14:editId="798EC1CD">
                <wp:simplePos x="0" y="0"/>
                <wp:positionH relativeFrom="column">
                  <wp:posOffset>4049395</wp:posOffset>
                </wp:positionH>
                <wp:positionV relativeFrom="paragraph">
                  <wp:posOffset>394970</wp:posOffset>
                </wp:positionV>
                <wp:extent cx="61595" cy="0"/>
                <wp:effectExtent l="0" t="0" r="0" b="0"/>
                <wp:wrapNone/>
                <wp:docPr id="1155" name="Shape 115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1595" cy="4763"/>
                        </a:xfrm>
                        <a:prstGeom prst="line">
                          <a:avLst/>
                        </a:prstGeom>
                        <a:solidFill>
                          <a:srgbClr val="FFFFFF"/>
                        </a:solidFill>
                        <a:ln w="13589">
                          <a:solidFill>
                            <a:srgbClr val="000000"/>
                          </a:solidFill>
                          <a:miter lim="800000"/>
                          <a:headEnd/>
                          <a:tailEnd/>
                        </a:ln>
                      </wps:spPr>
                      <wps:bodyPr/>
                    </wps:wsp>
                  </a:graphicData>
                </a:graphic>
              </wp:anchor>
            </w:drawing>
          </mc:Choice>
          <mc:Fallback>
            <w:pict>
              <v:line w14:anchorId="6E9CF2E9" id="Shape 1155" o:spid="_x0000_s1026" style="position:absolute;z-index:-251205632;visibility:visible;mso-wrap-style:square;mso-wrap-distance-left:9pt;mso-wrap-distance-top:0;mso-wrap-distance-right:9pt;mso-wrap-distance-bottom:0;mso-position-horizontal:absolute;mso-position-horizontal-relative:text;mso-position-vertical:absolute;mso-position-vertical-relative:text" from="318.85pt,31.1pt" to="323.7pt,3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" o:allowincell="f" filled="t" strokeweight="1.07pt">
                <v:stroke joinstyle="miter"/>
                <o:lock v:ext="edit" shapetype="f"/>
              </v:line>
            </w:pict>
          </mc:Fallback>
        </mc:AlternateContent>
      </w:r>
      <w:r>
        <w:rPr>
          <w:noProof/>
          <w:sz w:val="20"/>
          <w:szCs w:val="20"/>
        </w:rPr>
        <mc:AlternateContent>
          <mc:Choice Requires="wps">
            <w:drawing>
              <wp:anchor distT="0" distB="0" distL="114300" distR="114300" simplePos="0" relativeHeight="252111872" behindDoc="1" locked="0" layoutInCell="0" allowOverlap="1" wp14:anchorId="74ADC57D" wp14:editId="497E3B87">
                <wp:simplePos x="0" y="0"/>
                <wp:positionH relativeFrom="column">
                  <wp:posOffset>4180840</wp:posOffset>
                </wp:positionH>
                <wp:positionV relativeFrom="paragraph">
                  <wp:posOffset>394970</wp:posOffset>
                </wp:positionV>
                <wp:extent cx="61595" cy="0"/>
                <wp:effectExtent l="0" t="0" r="0" b="0"/>
                <wp:wrapNone/>
                <wp:docPr id="1156" name="Shape 115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1595" cy="4763"/>
                        </a:xfrm>
                        <a:prstGeom prst="line">
                          <a:avLst/>
                        </a:prstGeom>
                        <a:solidFill>
                          <a:srgbClr val="FFFFFF"/>
                        </a:solidFill>
                        <a:ln w="13589">
                          <a:solidFill>
                            <a:srgbClr val="000000"/>
                          </a:solidFill>
                          <a:miter lim="800000"/>
                          <a:headEnd/>
                          <a:tailEnd/>
                        </a:ln>
                      </wps:spPr>
                      <wps:bodyPr/>
                    </wps:wsp>
                  </a:graphicData>
                </a:graphic>
              </wp:anchor>
            </w:drawing>
          </mc:Choice>
          <mc:Fallback>
            <w:pict>
              <v:line w14:anchorId="499892E5" id="Shape 1156" o:spid="_x0000_s1026" style="position:absolute;z-index:-251204608;visibility:visible;mso-wrap-style:square;mso-wrap-distance-left:9pt;mso-wrap-distance-top:0;mso-wrap-distance-right:9pt;mso-wrap-distance-bottom:0;mso-position-horizontal:absolute;mso-position-horizontal-relative:text;mso-position-vertical:absolute;mso-position-vertical-relative:text" from="329.2pt,31.1pt" to="334.05pt,3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" o:allowincell="f" filled="t" strokeweight="1.07pt">
                <v:stroke joinstyle="miter"/>
                <o:lock v:ext="edit" shapetype="f"/>
              </v:line>
            </w:pict>
          </mc:Fallback>
        </mc:AlternateContent>
      </w:r>
      <w:r>
        <w:rPr>
          <w:noProof/>
          <w:sz w:val="20"/>
          <w:szCs w:val="20"/>
        </w:rPr>
        <mc:AlternateContent>
          <mc:Choice Requires="wps">
            <w:drawing>
              <wp:anchor distT="0" distB="0" distL="114300" distR="114300" simplePos="0" relativeHeight="252112896" behindDoc="1" locked="0" layoutInCell="0" allowOverlap="1" wp14:anchorId="0ABE9246" wp14:editId="4BFE2DF1">
                <wp:simplePos x="0" y="0"/>
                <wp:positionH relativeFrom="column">
                  <wp:posOffset>4312285</wp:posOffset>
                </wp:positionH>
                <wp:positionV relativeFrom="paragraph">
                  <wp:posOffset>394970</wp:posOffset>
                </wp:positionV>
                <wp:extent cx="61595" cy="0"/>
                <wp:effectExtent l="0" t="0" r="0" b="0"/>
                <wp:wrapNone/>
                <wp:docPr id="1157" name="Shape 115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1595" cy="4763"/>
                        </a:xfrm>
                        <a:prstGeom prst="line">
                          <a:avLst/>
                        </a:prstGeom>
                        <a:solidFill>
                          <a:srgbClr val="FFFFFF"/>
                        </a:solidFill>
                        <a:ln w="13589">
                          <a:solidFill>
                            <a:srgbClr val="000000"/>
                          </a:solidFill>
                          <a:miter lim="800000"/>
                          <a:headEnd/>
                          <a:tailEnd/>
                        </a:ln>
                      </wps:spPr>
                      <wps:bodyPr/>
                    </wps:wsp>
                  </a:graphicData>
                </a:graphic>
              </wp:anchor>
            </w:drawing>
          </mc:Choice>
          <mc:Fallback>
            <w:pict>
              <v:line w14:anchorId="632C16E3" id="Shape 1157" o:spid="_x0000_s1026" style="position:absolute;z-index:-251203584;visibility:visible;mso-wrap-style:square;mso-wrap-distance-left:9pt;mso-wrap-distance-top:0;mso-wrap-distance-right:9pt;mso-wrap-distance-bottom:0;mso-position-horizontal:absolute;mso-position-horizontal-relative:text;mso-position-vertical:absolute;mso-position-vertical-relative:text" from="339.55pt,31.1pt" to="344.4pt,3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" o:allowincell="f" filled="t" strokeweight="1.07pt">
                <v:stroke joinstyle="miter"/>
                <o:lock v:ext="edit" shapetype="f"/>
              </v:line>
            </w:pict>
          </mc:Fallback>
        </mc:AlternateContent>
      </w:r>
      <w:r>
        <w:rPr>
          <w:noProof/>
          <w:sz w:val="20"/>
          <w:szCs w:val="20"/>
        </w:rPr>
        <mc:AlternateContent>
          <mc:Choice Requires="wps">
            <w:drawing>
              <wp:anchor distT="0" distB="0" distL="114300" distR="114300" simplePos="0" relativeHeight="252113920" behindDoc="1" locked="0" layoutInCell="0" allowOverlap="1" wp14:anchorId="71355E53" wp14:editId="277085F2">
                <wp:simplePos x="0" y="0"/>
                <wp:positionH relativeFrom="column">
                  <wp:posOffset>4443730</wp:posOffset>
                </wp:positionH>
                <wp:positionV relativeFrom="paragraph">
                  <wp:posOffset>394970</wp:posOffset>
                </wp:positionV>
                <wp:extent cx="61595" cy="0"/>
                <wp:effectExtent l="0" t="0" r="0" b="0"/>
                <wp:wrapNone/>
                <wp:docPr id="1158" name="Shape 115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1595" cy="4763"/>
                        </a:xfrm>
                        <a:prstGeom prst="line">
                          <a:avLst/>
                        </a:prstGeom>
                        <a:solidFill>
                          <a:srgbClr val="FFFFFF"/>
                        </a:solidFill>
                        <a:ln w="13589">
                          <a:solidFill>
                            <a:srgbClr val="000000"/>
                          </a:solidFill>
                          <a:miter lim="800000"/>
                          <a:headEnd/>
                          <a:tailEnd/>
                        </a:ln>
                      </wps:spPr>
                      <wps:bodyPr/>
                    </wps:wsp>
                  </a:graphicData>
                </a:graphic>
              </wp:anchor>
            </w:drawing>
          </mc:Choice>
          <mc:Fallback>
            <w:pict>
              <v:line w14:anchorId="23B2EF8E" id="Shape 1158" o:spid="_x0000_s1026" style="position:absolute;z-index:-251202560;visibility:visible;mso-wrap-style:square;mso-wrap-distance-left:9pt;mso-wrap-distance-top:0;mso-wrap-distance-right:9pt;mso-wrap-distance-bottom:0;mso-position-horizontal:absolute;mso-position-horizontal-relative:text;mso-position-vertical:absolute;mso-position-vertical-relative:text" from="349.9pt,31.1pt" to="354.75pt,3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" o:allowincell="f" filled="t" strokeweight="1.07pt">
                <v:stroke joinstyle="miter"/>
                <o:lock v:ext="edit" shapetype="f"/>
              </v:line>
            </w:pict>
          </mc:Fallback>
        </mc:AlternateContent>
      </w:r>
      <w:r>
        <w:rPr>
          <w:noProof/>
          <w:sz w:val="20"/>
          <w:szCs w:val="20"/>
        </w:rPr>
        <mc:AlternateContent>
          <mc:Choice Requires="wps">
            <w:drawing>
              <wp:anchor distT="0" distB="0" distL="114300" distR="114300" simplePos="0" relativeHeight="252114944" behindDoc="1" locked="0" layoutInCell="0" allowOverlap="1" wp14:anchorId="22CF6F0E" wp14:editId="0AE43345">
                <wp:simplePos x="0" y="0"/>
                <wp:positionH relativeFrom="column">
                  <wp:posOffset>4575175</wp:posOffset>
                </wp:positionH>
                <wp:positionV relativeFrom="paragraph">
                  <wp:posOffset>394970</wp:posOffset>
                </wp:positionV>
                <wp:extent cx="61595" cy="0"/>
                <wp:effectExtent l="0" t="0" r="0" b="0"/>
                <wp:wrapNone/>
                <wp:docPr id="1159" name="Shape 115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1595" cy="4763"/>
                        </a:xfrm>
                        <a:prstGeom prst="line">
                          <a:avLst/>
                        </a:prstGeom>
                        <a:solidFill>
                          <a:srgbClr val="FFFFFF"/>
                        </a:solidFill>
                        <a:ln w="13589">
                          <a:solidFill>
                            <a:srgbClr val="000000"/>
                          </a:solidFill>
                          <a:miter lim="800000"/>
                          <a:headEnd/>
                          <a:tailEnd/>
                        </a:ln>
                      </wps:spPr>
                      <wps:bodyPr/>
                    </wps:wsp>
                  </a:graphicData>
                </a:graphic>
              </wp:anchor>
            </w:drawing>
          </mc:Choice>
          <mc:Fallback>
            <w:pict>
              <v:line w14:anchorId="1C79F198" id="Shape 1159" o:spid="_x0000_s1026" style="position:absolute;z-index:-251201536;visibility:visible;mso-wrap-style:square;mso-wrap-distance-left:9pt;mso-wrap-distance-top:0;mso-wrap-distance-right:9pt;mso-wrap-distance-bottom:0;mso-position-horizontal:absolute;mso-position-horizontal-relative:text;mso-position-vertical:absolute;mso-position-vertical-relative:text" from="360.25pt,31.1pt" to="365.1pt,3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" o:allowincell="f" filled="t" strokeweight="1.07pt">
                <v:stroke joinstyle="miter"/>
                <o:lock v:ext="edit" shapetype="f"/>
              </v:line>
            </w:pict>
          </mc:Fallback>
        </mc:AlternateContent>
      </w:r>
      <w:r>
        <w:rPr>
          <w:noProof/>
          <w:sz w:val="20"/>
          <w:szCs w:val="20"/>
        </w:rPr>
        <mc:AlternateContent>
          <mc:Choice Requires="wps">
            <w:drawing>
              <wp:anchor distT="0" distB="0" distL="114300" distR="114300" simplePos="0" relativeHeight="252115968" behindDoc="1" locked="0" layoutInCell="0" allowOverlap="1" wp14:anchorId="6F8FA6F8" wp14:editId="75056E2E">
                <wp:simplePos x="0" y="0"/>
                <wp:positionH relativeFrom="column">
                  <wp:posOffset>4706620</wp:posOffset>
                </wp:positionH>
                <wp:positionV relativeFrom="paragraph">
                  <wp:posOffset>394970</wp:posOffset>
                </wp:positionV>
                <wp:extent cx="62230" cy="0"/>
                <wp:effectExtent l="0" t="0" r="0" b="0"/>
                <wp:wrapNone/>
                <wp:docPr id="1160" name="Shape 116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2230" cy="4763"/>
                        </a:xfrm>
                        <a:prstGeom prst="line">
                          <a:avLst/>
                        </a:prstGeom>
                        <a:solidFill>
                          <a:srgbClr val="FFFFFF"/>
                        </a:solidFill>
                        <a:ln w="13589">
                          <a:solidFill>
                            <a:srgbClr val="000000"/>
                          </a:solidFill>
                          <a:miter lim="800000"/>
                          <a:headEnd/>
                          <a:tailEnd/>
                        </a:ln>
                      </wps:spPr>
                      <wps:bodyPr/>
                    </wps:wsp>
                  </a:graphicData>
                </a:graphic>
              </wp:anchor>
            </w:drawing>
          </mc:Choice>
          <mc:Fallback>
            <w:pict>
              <v:line w14:anchorId="0A872A3E" id="Shape 1160" o:spid="_x0000_s1026" style="position:absolute;z-index:-251200512;visibility:visible;mso-wrap-style:square;mso-wrap-distance-left:9pt;mso-wrap-distance-top:0;mso-wrap-distance-right:9pt;mso-wrap-distance-bottom:0;mso-position-horizontal:absolute;mso-position-horizontal-relative:text;mso-position-vertical:absolute;mso-position-vertical-relative:text" from="370.6pt,31.1pt" to="375.5pt,3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" o:allowincell="f" filled="t" strokeweight="1.07pt">
                <v:stroke joinstyle="miter"/>
                <o:lock v:ext="edit" shapetype="f"/>
              </v:line>
            </w:pict>
          </mc:Fallback>
        </mc:AlternateContent>
      </w:r>
      <w:r>
        <w:rPr>
          <w:noProof/>
          <w:sz w:val="20"/>
          <w:szCs w:val="20"/>
        </w:rPr>
        <mc:AlternateContent>
          <mc:Choice Requires="wps">
            <w:drawing>
              <wp:anchor distT="0" distB="0" distL="114300" distR="114300" simplePos="0" relativeHeight="252116992" behindDoc="1" locked="0" layoutInCell="0" allowOverlap="1" wp14:anchorId="6C60BEBD" wp14:editId="56824561">
                <wp:simplePos x="0" y="0"/>
                <wp:positionH relativeFrom="column">
                  <wp:posOffset>4838065</wp:posOffset>
                </wp:positionH>
                <wp:positionV relativeFrom="paragraph">
                  <wp:posOffset>394970</wp:posOffset>
                </wp:positionV>
                <wp:extent cx="62230" cy="0"/>
                <wp:effectExtent l="0" t="0" r="0" b="0"/>
                <wp:wrapNone/>
                <wp:docPr id="1161" name="Shape 116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2230" cy="4763"/>
                        </a:xfrm>
                        <a:prstGeom prst="line">
                          <a:avLst/>
                        </a:prstGeom>
                        <a:solidFill>
                          <a:srgbClr val="FFFFFF"/>
                        </a:solidFill>
                        <a:ln w="13589">
                          <a:solidFill>
                            <a:srgbClr val="000000"/>
                          </a:solidFill>
                          <a:miter lim="800000"/>
                          <a:headEnd/>
                          <a:tailEnd/>
                        </a:ln>
                      </wps:spPr>
                      <wps:bodyPr/>
                    </wps:wsp>
                  </a:graphicData>
                </a:graphic>
              </wp:anchor>
            </w:drawing>
          </mc:Choice>
          <mc:Fallback>
            <w:pict>
              <v:line w14:anchorId="3D864CF9" id="Shape 1161" o:spid="_x0000_s1026" style="position:absolute;z-index:-251199488;visibility:visible;mso-wrap-style:square;mso-wrap-distance-left:9pt;mso-wrap-distance-top:0;mso-wrap-distance-right:9pt;mso-wrap-distance-bottom:0;mso-position-horizontal:absolute;mso-position-horizontal-relative:text;mso-position-vertical:absolute;mso-position-vertical-relative:text" from="380.95pt,31.1pt" to="385.85pt,3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" o:allowincell="f" filled="t" strokeweight="1.07pt">
                <v:stroke joinstyle="miter"/>
                <o:lock v:ext="edit" shapetype="f"/>
              </v:line>
            </w:pict>
          </mc:Fallback>
        </mc:AlternateContent>
      </w:r>
      <w:r>
        <w:rPr>
          <w:noProof/>
          <w:sz w:val="20"/>
          <w:szCs w:val="20"/>
        </w:rPr>
        <mc:AlternateContent>
          <mc:Choice Requires="wps">
            <w:drawing>
              <wp:anchor distT="0" distB="0" distL="114300" distR="114300" simplePos="0" relativeHeight="252118016" behindDoc="1" locked="0" layoutInCell="0" allowOverlap="1" wp14:anchorId="5EAC89A8" wp14:editId="1C29CFB2">
                <wp:simplePos x="0" y="0"/>
                <wp:positionH relativeFrom="column">
                  <wp:posOffset>4969510</wp:posOffset>
                </wp:positionH>
                <wp:positionV relativeFrom="paragraph">
                  <wp:posOffset>394970</wp:posOffset>
                </wp:positionV>
                <wp:extent cx="62230" cy="0"/>
                <wp:effectExtent l="0" t="0" r="0" b="0"/>
                <wp:wrapNone/>
                <wp:docPr id="1162" name="Shape 116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2230" cy="4763"/>
                        </a:xfrm>
                        <a:prstGeom prst="line">
                          <a:avLst/>
                        </a:prstGeom>
                        <a:solidFill>
                          <a:srgbClr val="FFFFFF"/>
                        </a:solidFill>
                        <a:ln w="13589">
                          <a:solidFill>
                            <a:srgbClr val="000000"/>
                          </a:solidFill>
                          <a:miter lim="800000"/>
                          <a:headEnd/>
                          <a:tailEnd/>
                        </a:ln>
                      </wps:spPr>
                      <wps:bodyPr/>
                    </wps:wsp>
                  </a:graphicData>
                </a:graphic>
              </wp:anchor>
            </w:drawing>
          </mc:Choice>
          <mc:Fallback>
            <w:pict>
              <v:line w14:anchorId="2CD0EDB4" id="Shape 1162" o:spid="_x0000_s1026" style="position:absolute;z-index:-251198464;visibility:visible;mso-wrap-style:square;mso-wrap-distance-left:9pt;mso-wrap-distance-top:0;mso-wrap-distance-right:9pt;mso-wrap-distance-bottom:0;mso-position-horizontal:absolute;mso-position-horizontal-relative:text;mso-position-vertical:absolute;mso-position-vertical-relative:text" from="391.3pt,31.1pt" to="396.2pt,3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" o:allowincell="f" filled="t" strokeweight="1.07pt">
                <v:stroke joinstyle="miter"/>
                <o:lock v:ext="edit" shapetype="f"/>
              </v:line>
            </w:pict>
          </mc:Fallback>
        </mc:AlternateContent>
      </w:r>
      <w:r>
        <w:rPr>
          <w:noProof/>
          <w:sz w:val="20"/>
          <w:szCs w:val="20"/>
        </w:rPr>
        <mc:AlternateContent>
          <mc:Choice Requires="wps">
            <w:drawing>
              <wp:anchor distT="0" distB="0" distL="114300" distR="114300" simplePos="0" relativeHeight="252119040" behindDoc="1" locked="0" layoutInCell="0" allowOverlap="1" wp14:anchorId="0B119517" wp14:editId="3C915A63">
                <wp:simplePos x="0" y="0"/>
                <wp:positionH relativeFrom="column">
                  <wp:posOffset>5100955</wp:posOffset>
                </wp:positionH>
                <wp:positionV relativeFrom="paragraph">
                  <wp:posOffset>394970</wp:posOffset>
                </wp:positionV>
                <wp:extent cx="62230" cy="0"/>
                <wp:effectExtent l="0" t="0" r="0" b="0"/>
                <wp:wrapNone/>
                <wp:docPr id="1163" name="Shape 116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2230" cy="4763"/>
                        </a:xfrm>
                        <a:prstGeom prst="line">
                          <a:avLst/>
                        </a:prstGeom>
                        <a:solidFill>
                          <a:srgbClr val="FFFFFF"/>
                        </a:solidFill>
                        <a:ln w="13589">
                          <a:solidFill>
                            <a:srgbClr val="000000"/>
                          </a:solidFill>
                          <a:miter lim="800000"/>
                          <a:headEnd/>
                          <a:tailEnd/>
                        </a:ln>
                      </wps:spPr>
                      <wps:bodyPr/>
                    </wps:wsp>
                  </a:graphicData>
                </a:graphic>
              </wp:anchor>
            </w:drawing>
          </mc:Choice>
          <mc:Fallback>
            <w:pict>
              <v:line w14:anchorId="126D6C11" id="Shape 1163" o:spid="_x0000_s1026" style="position:absolute;z-index:-251197440;visibility:visible;mso-wrap-style:square;mso-wrap-distance-left:9pt;mso-wrap-distance-top:0;mso-wrap-distance-right:9pt;mso-wrap-distance-bottom:0;mso-position-horizontal:absolute;mso-position-horizontal-relative:text;mso-position-vertical:absolute;mso-position-vertical-relative:text" from="401.65pt,31.1pt" to="406.55pt,3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" o:allowincell="f" filled="t" strokeweight="1.07pt">
                <v:stroke joinstyle="miter"/>
                <o:lock v:ext="edit" shapetype="f"/>
              </v:line>
            </w:pict>
          </mc:Fallback>
        </mc:AlternateContent>
      </w:r>
      <w:r>
        <w:rPr>
          <w:noProof/>
          <w:sz w:val="20"/>
          <w:szCs w:val="20"/>
        </w:rPr>
        <mc:AlternateContent>
          <mc:Choice Requires="wps">
            <w:drawing>
              <wp:anchor distT="0" distB="0" distL="114300" distR="114300" simplePos="0" relativeHeight="252120064" behindDoc="1" locked="0" layoutInCell="0" allowOverlap="1" wp14:anchorId="2F45694C" wp14:editId="14E56094">
                <wp:simplePos x="0" y="0"/>
                <wp:positionH relativeFrom="column">
                  <wp:posOffset>5232400</wp:posOffset>
                </wp:positionH>
                <wp:positionV relativeFrom="paragraph">
                  <wp:posOffset>394970</wp:posOffset>
                </wp:positionV>
                <wp:extent cx="62230" cy="0"/>
                <wp:effectExtent l="0" t="0" r="0" b="0"/>
                <wp:wrapNone/>
                <wp:docPr id="1164" name="Shape 116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2230" cy="4763"/>
                        </a:xfrm>
                        <a:prstGeom prst="line">
                          <a:avLst/>
                        </a:prstGeom>
                        <a:solidFill>
                          <a:srgbClr val="FFFFFF"/>
                        </a:solidFill>
                        <a:ln w="13589">
                          <a:solidFill>
                            <a:srgbClr val="000000"/>
                          </a:solidFill>
                          <a:miter lim="800000"/>
                          <a:headEnd/>
                          <a:tailEnd/>
                        </a:ln>
                      </wps:spPr>
                      <wps:bodyPr/>
                    </wps:wsp>
                  </a:graphicData>
                </a:graphic>
              </wp:anchor>
            </w:drawing>
          </mc:Choice>
          <mc:Fallback>
            <w:pict>
              <v:line w14:anchorId="0A506AE9" id="Shape 1164" o:spid="_x0000_s1026" style="position:absolute;z-index:-251196416;visibility:visible;mso-wrap-style:square;mso-wrap-distance-left:9pt;mso-wrap-distance-top:0;mso-wrap-distance-right:9pt;mso-wrap-distance-bottom:0;mso-position-horizontal:absolute;mso-position-horizontal-relative:text;mso-position-vertical:absolute;mso-position-vertical-relative:text" from="412pt,31.1pt" to="416.9pt,3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" o:allowincell="f" filled="t" strokeweight="1.07pt">
                <v:stroke joinstyle="miter"/>
                <o:lock v:ext="edit" shapetype="f"/>
              </v:line>
            </w:pict>
          </mc:Fallback>
        </mc:AlternateContent>
      </w:r>
      <w:r>
        <w:rPr>
          <w:noProof/>
          <w:sz w:val="20"/>
          <w:szCs w:val="20"/>
        </w:rPr>
        <mc:AlternateContent>
          <mc:Choice Requires="wps">
            <w:drawing>
              <wp:anchor distT="0" distB="0" distL="114300" distR="114300" simplePos="0" relativeHeight="252121088" behindDoc="1" locked="0" layoutInCell="0" allowOverlap="1" wp14:anchorId="3EB6CAAF" wp14:editId="058A68E7">
                <wp:simplePos x="0" y="0"/>
                <wp:positionH relativeFrom="column">
                  <wp:posOffset>5363845</wp:posOffset>
                </wp:positionH>
                <wp:positionV relativeFrom="paragraph">
                  <wp:posOffset>394970</wp:posOffset>
                </wp:positionV>
                <wp:extent cx="62230" cy="0"/>
                <wp:effectExtent l="0" t="0" r="0" b="0"/>
                <wp:wrapNone/>
                <wp:docPr id="1165" name="Shape 116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2230" cy="4763"/>
                        </a:xfrm>
                        <a:prstGeom prst="line">
                          <a:avLst/>
                        </a:prstGeom>
                        <a:solidFill>
                          <a:srgbClr val="FFFFFF"/>
                        </a:solidFill>
                        <a:ln w="13589">
                          <a:solidFill>
                            <a:srgbClr val="000000"/>
                          </a:solidFill>
                          <a:miter lim="800000"/>
                          <a:headEnd/>
                          <a:tailEnd/>
                        </a:ln>
                      </wps:spPr>
                      <wps:bodyPr/>
                    </wps:wsp>
                  </a:graphicData>
                </a:graphic>
              </wp:anchor>
            </w:drawing>
          </mc:Choice>
          <mc:Fallback>
            <w:pict>
              <v:line w14:anchorId="3028E724" id="Shape 1165" o:spid="_x0000_s1026" style="position:absolute;z-index:-251195392;visibility:visible;mso-wrap-style:square;mso-wrap-distance-left:9pt;mso-wrap-distance-top:0;mso-wrap-distance-right:9pt;mso-wrap-distance-bottom:0;mso-position-horizontal:absolute;mso-position-horizontal-relative:text;mso-position-vertical:absolute;mso-position-vertical-relative:text" from="422.35pt,31.1pt" to="427.25pt,3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" o:allowincell="f" filled="t" strokeweight="1.07pt">
                <v:stroke joinstyle="miter"/>
                <o:lock v:ext="edit" shapetype="f"/>
              </v:line>
            </w:pict>
          </mc:Fallback>
        </mc:AlternateContent>
      </w:r>
      <w:r>
        <w:rPr>
          <w:noProof/>
          <w:sz w:val="20"/>
          <w:szCs w:val="20"/>
        </w:rPr>
        <mc:AlternateContent>
          <mc:Choice Requires="wps">
            <w:drawing>
              <wp:anchor distT="0" distB="0" distL="114300" distR="114300" simplePos="0" relativeHeight="252122112" behindDoc="1" locked="0" layoutInCell="0" allowOverlap="1" wp14:anchorId="29E72AC7" wp14:editId="2460EB5D">
                <wp:simplePos x="0" y="0"/>
                <wp:positionH relativeFrom="column">
                  <wp:posOffset>5495925</wp:posOffset>
                </wp:positionH>
                <wp:positionV relativeFrom="paragraph">
                  <wp:posOffset>394970</wp:posOffset>
                </wp:positionV>
                <wp:extent cx="61595" cy="0"/>
                <wp:effectExtent l="0" t="0" r="0" b="0"/>
                <wp:wrapNone/>
                <wp:docPr id="1166" name="Shape 116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1595" cy="4763"/>
                        </a:xfrm>
                        <a:prstGeom prst="line">
                          <a:avLst/>
                        </a:prstGeom>
                        <a:solidFill>
                          <a:srgbClr val="FFFFFF"/>
                        </a:solidFill>
                        <a:ln w="13589">
                          <a:solidFill>
                            <a:srgbClr val="000000"/>
                          </a:solidFill>
                          <a:miter lim="800000"/>
                          <a:headEnd/>
                          <a:tailEnd/>
                        </a:ln>
                      </wps:spPr>
                      <wps:bodyPr/>
                    </wps:wsp>
                  </a:graphicData>
                </a:graphic>
              </wp:anchor>
            </w:drawing>
          </mc:Choice>
          <mc:Fallback>
            <w:pict>
              <v:line w14:anchorId="4CD694D7" id="Shape 1166" o:spid="_x0000_s1026" style="position:absolute;z-index:-251194368;visibility:visible;mso-wrap-style:square;mso-wrap-distance-left:9pt;mso-wrap-distance-top:0;mso-wrap-distance-right:9pt;mso-wrap-distance-bottom:0;mso-position-horizontal:absolute;mso-position-horizontal-relative:text;mso-position-vertical:absolute;mso-position-vertical-relative:text" from="432.75pt,31.1pt" to="437.6pt,3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" o:allowincell="f" filled="t" strokeweight="1.07pt">
                <v:stroke joinstyle="miter"/>
                <o:lock v:ext="edit" shapetype="f"/>
              </v:line>
            </w:pict>
          </mc:Fallback>
        </mc:AlternateContent>
      </w:r>
      <w:r>
        <w:rPr>
          <w:noProof/>
          <w:sz w:val="20"/>
          <w:szCs w:val="20"/>
        </w:rPr>
        <mc:AlternateContent>
          <mc:Choice Requires="wps">
            <w:drawing>
              <wp:anchor distT="0" distB="0" distL="114300" distR="114300" simplePos="0" relativeHeight="252123136" behindDoc="1" locked="0" layoutInCell="0" allowOverlap="1" wp14:anchorId="353204CF" wp14:editId="5AEF519D">
                <wp:simplePos x="0" y="0"/>
                <wp:positionH relativeFrom="column">
                  <wp:posOffset>5627370</wp:posOffset>
                </wp:positionH>
                <wp:positionV relativeFrom="paragraph">
                  <wp:posOffset>394970</wp:posOffset>
                </wp:positionV>
                <wp:extent cx="61595" cy="0"/>
                <wp:effectExtent l="0" t="0" r="0" b="0"/>
                <wp:wrapNone/>
                <wp:docPr id="1167" name="Shape 116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1595" cy="4763"/>
                        </a:xfrm>
                        <a:prstGeom prst="line">
                          <a:avLst/>
                        </a:prstGeom>
                        <a:solidFill>
                          <a:srgbClr val="FFFFFF"/>
                        </a:solidFill>
                        <a:ln w="13589">
                          <a:solidFill>
                            <a:srgbClr val="000000"/>
                          </a:solidFill>
                          <a:miter lim="800000"/>
                          <a:headEnd/>
                          <a:tailEnd/>
                        </a:ln>
                      </wps:spPr>
                      <wps:bodyPr/>
                    </wps:wsp>
                  </a:graphicData>
                </a:graphic>
              </wp:anchor>
            </w:drawing>
          </mc:Choice>
          <mc:Fallback>
            <w:pict>
              <v:line w14:anchorId="5A1CE761" id="Shape 1167" o:spid="_x0000_s1026" style="position:absolute;z-index:-251193344;visibility:visible;mso-wrap-style:square;mso-wrap-distance-left:9pt;mso-wrap-distance-top:0;mso-wrap-distance-right:9pt;mso-wrap-distance-bottom:0;mso-position-horizontal:absolute;mso-position-horizontal-relative:text;mso-position-vertical:absolute;mso-position-vertical-relative:text" from="443.1pt,31.1pt" to="447.95pt,3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" o:allowincell="f" filled="t" strokeweight="1.07pt">
                <v:stroke joinstyle="miter"/>
                <o:lock v:ext="edit" shapetype="f"/>
              </v:line>
            </w:pict>
          </mc:Fallback>
        </mc:AlternateContent>
      </w:r>
      <w:r>
        <w:rPr>
          <w:noProof/>
          <w:sz w:val="20"/>
          <w:szCs w:val="20"/>
        </w:rPr>
        <mc:AlternateContent>
          <mc:Choice Requires="wps">
            <w:drawing>
              <wp:anchor distT="0" distB="0" distL="114300" distR="114300" simplePos="0" relativeHeight="252124160" behindDoc="1" locked="0" layoutInCell="0" allowOverlap="1" wp14:anchorId="2A1ADAC3" wp14:editId="634745CD">
                <wp:simplePos x="0" y="0"/>
                <wp:positionH relativeFrom="column">
                  <wp:posOffset>5758815</wp:posOffset>
                </wp:positionH>
                <wp:positionV relativeFrom="paragraph">
                  <wp:posOffset>394970</wp:posOffset>
                </wp:positionV>
                <wp:extent cx="61595" cy="0"/>
                <wp:effectExtent l="0" t="0" r="0" b="0"/>
                <wp:wrapNone/>
                <wp:docPr id="1168" name="Shape 116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1595" cy="4763"/>
                        </a:xfrm>
                        <a:prstGeom prst="line">
                          <a:avLst/>
                        </a:prstGeom>
                        <a:solidFill>
                          <a:srgbClr val="FFFFFF"/>
                        </a:solidFill>
                        <a:ln w="13589">
                          <a:solidFill>
                            <a:srgbClr val="000000"/>
                          </a:solidFill>
                          <a:miter lim="800000"/>
                          <a:headEnd/>
                          <a:tailEnd/>
                        </a:ln>
                      </wps:spPr>
                      <wps:bodyPr/>
                    </wps:wsp>
                  </a:graphicData>
                </a:graphic>
              </wp:anchor>
            </w:drawing>
          </mc:Choice>
          <mc:Fallback>
            <w:pict>
              <v:line w14:anchorId="1A5C5EC6" id="Shape 1168" o:spid="_x0000_s1026" style="position:absolute;z-index:-251192320;visibility:visible;mso-wrap-style:square;mso-wrap-distance-left:9pt;mso-wrap-distance-top:0;mso-wrap-distance-right:9pt;mso-wrap-distance-bottom:0;mso-position-horizontal:absolute;mso-position-horizontal-relative:text;mso-position-vertical:absolute;mso-position-vertical-relative:text" from="453.45pt,31.1pt" to="458.3pt,3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" o:allowincell="f" filled="t" strokeweight="1.07pt">
                <v:stroke joinstyle="miter"/>
                <o:lock v:ext="edit" shapetype="f"/>
              </v:line>
            </w:pict>
          </mc:Fallback>
        </mc:AlternateContent>
      </w:r>
    </w:p>
    <w:p w14:paraId="299AF782" w14:textId="77777777" w:rsidR="004B413C" w:rsidRDefault="004B413C">
      <w:pPr>
        <w:spacing w:line="200" w:lineRule="exact"/>
        <w:rPr>
          <w:sz w:val="20"/>
          <w:szCs w:val="20"/>
        </w:rPr>
      </w:pPr>
    </w:p>
    <w:p w14:paraId="3915FA1D" w14:textId="77777777" w:rsidR="004B413C" w:rsidRDefault="004B413C">
      <w:pPr>
        <w:spacing w:line="200" w:lineRule="exact"/>
        <w:rPr>
          <w:sz w:val="20"/>
          <w:szCs w:val="20"/>
        </w:rPr>
      </w:pPr>
    </w:p>
    <w:p w14:paraId="1B28F3BE" w14:textId="77777777" w:rsidR="004B413C" w:rsidRDefault="004B413C">
      <w:pPr>
        <w:spacing w:line="211" w:lineRule="exact"/>
        <w:rPr>
          <w:sz w:val="20"/>
          <w:szCs w:val="20"/>
        </w:rPr>
      </w:pPr>
    </w:p>
    <w:p w14:paraId="0D1B8543" w14:textId="77777777" w:rsidR="004B413C" w:rsidRDefault="00EC2FEA">
      <w:pPr>
        <w:ind w:left="4430"/>
        <w:rPr>
          <w:sz w:val="20"/>
          <w:szCs w:val="20"/>
        </w:rPr>
      </w:pPr>
      <w:r>
        <w:rPr>
          <w:rFonts w:ascii="Arial" w:eastAsia="Arial" w:hAnsi="Arial" w:cs="Arial"/>
        </w:rPr>
        <w:t>Abundance</w:t>
      </w:r>
    </w:p>
    <w:p w14:paraId="73D40885" w14:textId="77777777" w:rsidR="004B413C" w:rsidRDefault="004B413C">
      <w:pPr>
        <w:spacing w:line="324" w:lineRule="exact"/>
        <w:rPr>
          <w:sz w:val="20"/>
          <w:szCs w:val="20"/>
        </w:rPr>
      </w:pPr>
    </w:p>
    <w:p w14:paraId="2857C476" w14:textId="77777777" w:rsidR="004B413C" w:rsidRDefault="00EC2FEA">
      <w:pPr>
        <w:ind w:left="630"/>
        <w:rPr>
          <w:sz w:val="20"/>
          <w:szCs w:val="20"/>
        </w:rPr>
      </w:pPr>
      <w:r>
        <w:rPr>
          <w:rFonts w:ascii="Arial" w:eastAsia="Arial" w:hAnsi="Arial" w:cs="Arial"/>
          <w:sz w:val="19"/>
          <w:szCs w:val="19"/>
        </w:rPr>
        <w:t>Figure 47: Cover abundances for each aquatic macroinvertebrate familiy at Lake Jandabup.</w:t>
      </w:r>
    </w:p>
    <w:p w14:paraId="4A18BD4E" w14:textId="77777777" w:rsidR="004B413C" w:rsidRDefault="004B413C">
      <w:pPr>
        <w:sectPr w:rsidR="004B413C">
          <w:pgSz w:w="15840" w:h="12240" w:orient="landscape"/>
          <w:pgMar w:top="1440" w:right="1440" w:bottom="1440" w:left="927" w:header="0" w:footer="0" w:gutter="0"/>
          <w:cols w:num="2" w:space="720" w:equalWidth="0">
            <w:col w:w="1643" w:space="720"/>
            <w:col w:w="11110"/>
          </w:cols>
        </w:sectPr>
      </w:pPr>
    </w:p>
    <w:p w14:paraId="32233C64" w14:textId="77777777" w:rsidR="004B413C" w:rsidRDefault="00EC2FEA">
      <w:pPr>
        <w:spacing w:line="275" w:lineRule="auto"/>
        <w:ind w:left="1800" w:right="1800" w:hanging="6"/>
        <w:jc w:val="both"/>
        <w:rPr>
          <w:sz w:val="20"/>
          <w:szCs w:val="20"/>
        </w:rPr>
      </w:pPr>
      <w:bookmarkStart w:id="113" w:name="page76"/>
      <w:bookmarkEnd w:id="113"/>
      <w:r>
        <w:rPr>
          <w:rFonts w:ascii="Arial" w:eastAsia="Arial" w:hAnsi="Arial" w:cs="Arial"/>
          <w:sz w:val="20"/>
          <w:szCs w:val="20"/>
        </w:rPr>
        <w:lastRenderedPageBreak/>
        <w:t>Table 13: Ecological consequences of revised thresholds in terms of compliance of stated site values and site management objectives at Lake Jandabup.</w:t>
      </w:r>
    </w:p>
    <w:p w14:paraId="0CD0A71E" w14:textId="77777777" w:rsidR="004B413C" w:rsidRDefault="004B413C">
      <w:pPr>
        <w:spacing w:line="154" w:lineRule="exact"/>
        <w:rPr>
          <w:sz w:val="20"/>
          <w:szCs w:val="20"/>
        </w:rPr>
      </w:pPr>
    </w:p>
    <w:tbl>
      <w:tblPr>
        <w:tblW w:w="0" w:type="auto"/>
        <w:tblInd w:w="160" w:type="dxa"/>
        <w:tblLayout w:type="fixed"/>
        <w:tblCellMar>
          <w:left w:w="0" w:type="dxa"/>
          <w:right w:w="0" w:type="dxa"/>
        </w:tblCellMar>
        <w:tblLook w:val="04A0" w:firstRow="1" w:lastRow="0" w:firstColumn="1" w:lastColumn="0" w:noHBand="0" w:noVBand="1"/>
      </w:tblPr>
      <w:tblGrid>
        <w:gridCol w:w="20"/>
        <w:gridCol w:w="3480"/>
        <w:gridCol w:w="3320"/>
        <w:gridCol w:w="2200"/>
      </w:tblGrid>
      <w:tr w:rsidR="004B413C" w14:paraId="4030EAA3" w14:textId="77777777">
        <w:trPr>
          <w:trHeight w:val="239"/>
        </w:trPr>
        <w:tc>
          <w:tcPr>
            <w:tcW w:w="20" w:type="dxa"/>
            <w:vAlign w:val="bottom"/>
          </w:tcPr>
          <w:p w14:paraId="3BA7D4C2" w14:textId="77777777" w:rsidR="004B413C" w:rsidRDefault="004B413C">
            <w:pPr>
              <w:rPr>
                <w:sz w:val="20"/>
                <w:szCs w:val="20"/>
              </w:rPr>
            </w:pPr>
          </w:p>
        </w:tc>
        <w:tc>
          <w:tcPr>
            <w:tcW w:w="3480" w:type="dxa"/>
            <w:tcBorders>
              <w:top w:val="single" w:sz="8" w:space="0" w:color="auto"/>
            </w:tcBorders>
            <w:vAlign w:val="bottom"/>
          </w:tcPr>
          <w:p w14:paraId="3099EC6C" w14:textId="77777777" w:rsidR="004B413C" w:rsidRDefault="004B413C">
            <w:pPr>
              <w:rPr>
                <w:sz w:val="20"/>
                <w:szCs w:val="20"/>
              </w:rPr>
            </w:pPr>
          </w:p>
        </w:tc>
        <w:tc>
          <w:tcPr>
            <w:tcW w:w="3320" w:type="dxa"/>
            <w:tcBorders>
              <w:top w:val="single" w:sz="8" w:space="0" w:color="auto"/>
            </w:tcBorders>
            <w:vAlign w:val="bottom"/>
          </w:tcPr>
          <w:p w14:paraId="1C0FABD3" w14:textId="77777777" w:rsidR="004B413C" w:rsidRDefault="00EC2FEA">
            <w:pPr>
              <w:ind w:left="140"/>
              <w:rPr>
                <w:sz w:val="20"/>
                <w:szCs w:val="20"/>
              </w:rPr>
            </w:pPr>
            <w:r>
              <w:rPr>
                <w:rFonts w:ascii="Arial" w:eastAsia="Arial" w:hAnsi="Arial" w:cs="Arial"/>
                <w:sz w:val="20"/>
                <w:szCs w:val="20"/>
              </w:rPr>
              <w:t>Likely eﬀect of 2030 revised</w:t>
            </w:r>
          </w:p>
        </w:tc>
        <w:tc>
          <w:tcPr>
            <w:tcW w:w="2200" w:type="dxa"/>
            <w:tcBorders>
              <w:top w:val="single" w:sz="8" w:space="0" w:color="auto"/>
            </w:tcBorders>
            <w:vAlign w:val="bottom"/>
          </w:tcPr>
          <w:p w14:paraId="203F8729" w14:textId="77777777" w:rsidR="004B413C" w:rsidRDefault="004B413C">
            <w:pPr>
              <w:rPr>
                <w:sz w:val="20"/>
                <w:szCs w:val="20"/>
              </w:rPr>
            </w:pPr>
          </w:p>
        </w:tc>
      </w:tr>
      <w:tr w:rsidR="004B413C" w14:paraId="49E991E1" w14:textId="77777777">
        <w:trPr>
          <w:trHeight w:val="281"/>
        </w:trPr>
        <w:tc>
          <w:tcPr>
            <w:tcW w:w="20" w:type="dxa"/>
            <w:vAlign w:val="bottom"/>
          </w:tcPr>
          <w:p w14:paraId="2FA658A4" w14:textId="77777777" w:rsidR="004B413C" w:rsidRDefault="004B413C">
            <w:pPr>
              <w:rPr>
                <w:sz w:val="24"/>
                <w:szCs w:val="24"/>
              </w:rPr>
            </w:pPr>
          </w:p>
        </w:tc>
        <w:tc>
          <w:tcPr>
            <w:tcW w:w="3480" w:type="dxa"/>
            <w:vAlign w:val="bottom"/>
          </w:tcPr>
          <w:p w14:paraId="1BA354DC" w14:textId="77777777" w:rsidR="004B413C" w:rsidRDefault="004B413C">
            <w:pPr>
              <w:rPr>
                <w:sz w:val="24"/>
                <w:szCs w:val="24"/>
              </w:rPr>
            </w:pPr>
          </w:p>
        </w:tc>
        <w:tc>
          <w:tcPr>
            <w:tcW w:w="3320" w:type="dxa"/>
            <w:vAlign w:val="bottom"/>
          </w:tcPr>
          <w:p w14:paraId="63FB481F" w14:textId="77777777" w:rsidR="004B413C" w:rsidRDefault="00EC2FEA">
            <w:pPr>
              <w:ind w:left="140"/>
              <w:rPr>
                <w:sz w:val="20"/>
                <w:szCs w:val="20"/>
              </w:rPr>
            </w:pPr>
            <w:r>
              <w:rPr>
                <w:rFonts w:ascii="Arial" w:eastAsia="Arial" w:hAnsi="Arial" w:cs="Arial"/>
                <w:sz w:val="20"/>
                <w:szCs w:val="20"/>
              </w:rPr>
              <w:t>thresholds</w:t>
            </w:r>
          </w:p>
        </w:tc>
        <w:tc>
          <w:tcPr>
            <w:tcW w:w="2200" w:type="dxa"/>
            <w:vAlign w:val="bottom"/>
          </w:tcPr>
          <w:p w14:paraId="3A0AC30D" w14:textId="77777777" w:rsidR="004B413C" w:rsidRDefault="00EC2FEA">
            <w:pPr>
              <w:ind w:left="40"/>
              <w:jc w:val="center"/>
              <w:rPr>
                <w:sz w:val="20"/>
                <w:szCs w:val="20"/>
              </w:rPr>
            </w:pPr>
            <w:r>
              <w:rPr>
                <w:rFonts w:ascii="Arial" w:eastAsia="Arial" w:hAnsi="Arial" w:cs="Arial"/>
                <w:w w:val="98"/>
                <w:sz w:val="20"/>
                <w:szCs w:val="20"/>
              </w:rPr>
              <w:t>Future Compliance</w:t>
            </w:r>
          </w:p>
        </w:tc>
      </w:tr>
      <w:tr w:rsidR="004B413C" w14:paraId="5C607365" w14:textId="77777777">
        <w:trPr>
          <w:trHeight w:val="50"/>
        </w:trPr>
        <w:tc>
          <w:tcPr>
            <w:tcW w:w="20" w:type="dxa"/>
            <w:vAlign w:val="bottom"/>
          </w:tcPr>
          <w:p w14:paraId="208E3B82" w14:textId="77777777" w:rsidR="004B413C" w:rsidRDefault="004B413C">
            <w:pPr>
              <w:rPr>
                <w:sz w:val="4"/>
                <w:szCs w:val="4"/>
              </w:rPr>
            </w:pPr>
          </w:p>
        </w:tc>
        <w:tc>
          <w:tcPr>
            <w:tcW w:w="3480" w:type="dxa"/>
            <w:tcBorders>
              <w:bottom w:val="single" w:sz="8" w:space="0" w:color="auto"/>
            </w:tcBorders>
            <w:vAlign w:val="bottom"/>
          </w:tcPr>
          <w:p w14:paraId="0B8DAABE" w14:textId="77777777" w:rsidR="004B413C" w:rsidRDefault="004B413C">
            <w:pPr>
              <w:rPr>
                <w:sz w:val="4"/>
                <w:szCs w:val="4"/>
              </w:rPr>
            </w:pPr>
          </w:p>
        </w:tc>
        <w:tc>
          <w:tcPr>
            <w:tcW w:w="3320" w:type="dxa"/>
            <w:tcBorders>
              <w:bottom w:val="single" w:sz="8" w:space="0" w:color="auto"/>
            </w:tcBorders>
            <w:vAlign w:val="bottom"/>
          </w:tcPr>
          <w:p w14:paraId="54DBFD8F" w14:textId="77777777" w:rsidR="004B413C" w:rsidRDefault="004B413C">
            <w:pPr>
              <w:rPr>
                <w:sz w:val="4"/>
                <w:szCs w:val="4"/>
              </w:rPr>
            </w:pPr>
          </w:p>
        </w:tc>
        <w:tc>
          <w:tcPr>
            <w:tcW w:w="2200" w:type="dxa"/>
            <w:tcBorders>
              <w:bottom w:val="single" w:sz="8" w:space="0" w:color="auto"/>
            </w:tcBorders>
            <w:vAlign w:val="bottom"/>
          </w:tcPr>
          <w:p w14:paraId="169B3C2E" w14:textId="77777777" w:rsidR="004B413C" w:rsidRDefault="004B413C">
            <w:pPr>
              <w:rPr>
                <w:sz w:val="4"/>
                <w:szCs w:val="4"/>
              </w:rPr>
            </w:pPr>
          </w:p>
        </w:tc>
      </w:tr>
      <w:tr w:rsidR="004B413C" w14:paraId="5DE30373" w14:textId="77777777">
        <w:trPr>
          <w:trHeight w:val="228"/>
        </w:trPr>
        <w:tc>
          <w:tcPr>
            <w:tcW w:w="20" w:type="dxa"/>
            <w:vAlign w:val="bottom"/>
          </w:tcPr>
          <w:p w14:paraId="7B37DCDA" w14:textId="77777777" w:rsidR="004B413C" w:rsidRDefault="004B413C">
            <w:pPr>
              <w:rPr>
                <w:sz w:val="19"/>
                <w:szCs w:val="19"/>
              </w:rPr>
            </w:pPr>
          </w:p>
        </w:tc>
        <w:tc>
          <w:tcPr>
            <w:tcW w:w="3480" w:type="dxa"/>
            <w:vAlign w:val="bottom"/>
          </w:tcPr>
          <w:p w14:paraId="29209E5E" w14:textId="77777777" w:rsidR="004B413C" w:rsidRDefault="00EC2FEA">
            <w:pPr>
              <w:spacing w:line="228" w:lineRule="exact"/>
              <w:rPr>
                <w:sz w:val="20"/>
                <w:szCs w:val="20"/>
              </w:rPr>
            </w:pPr>
            <w:r>
              <w:rPr>
                <w:rFonts w:ascii="Arial" w:eastAsia="Arial" w:hAnsi="Arial" w:cs="Arial"/>
                <w:b/>
                <w:bCs/>
                <w:sz w:val="20"/>
                <w:szCs w:val="20"/>
              </w:rPr>
              <w:t>Site values</w:t>
            </w:r>
          </w:p>
        </w:tc>
        <w:tc>
          <w:tcPr>
            <w:tcW w:w="3320" w:type="dxa"/>
            <w:vAlign w:val="bottom"/>
          </w:tcPr>
          <w:p w14:paraId="636849B3" w14:textId="77777777" w:rsidR="004B413C" w:rsidRDefault="004B413C">
            <w:pPr>
              <w:rPr>
                <w:sz w:val="19"/>
                <w:szCs w:val="19"/>
              </w:rPr>
            </w:pPr>
          </w:p>
        </w:tc>
        <w:tc>
          <w:tcPr>
            <w:tcW w:w="2200" w:type="dxa"/>
            <w:vAlign w:val="bottom"/>
          </w:tcPr>
          <w:p w14:paraId="32E031CB" w14:textId="77777777" w:rsidR="004B413C" w:rsidRDefault="004B413C">
            <w:pPr>
              <w:rPr>
                <w:sz w:val="19"/>
                <w:szCs w:val="19"/>
              </w:rPr>
            </w:pPr>
          </w:p>
        </w:tc>
      </w:tr>
      <w:tr w:rsidR="004B413C" w14:paraId="1606E4C6" w14:textId="77777777">
        <w:trPr>
          <w:trHeight w:val="239"/>
        </w:trPr>
        <w:tc>
          <w:tcPr>
            <w:tcW w:w="3500" w:type="dxa"/>
            <w:gridSpan w:val="2"/>
            <w:vAlign w:val="bottom"/>
          </w:tcPr>
          <w:p w14:paraId="69083049" w14:textId="77777777" w:rsidR="004B413C" w:rsidRDefault="00EC2FEA">
            <w:pPr>
              <w:rPr>
                <w:sz w:val="20"/>
                <w:szCs w:val="20"/>
              </w:rPr>
            </w:pPr>
            <w:r>
              <w:rPr>
                <w:rFonts w:ascii="Arial" w:eastAsia="Arial" w:hAnsi="Arial" w:cs="Arial"/>
                <w:sz w:val="20"/>
                <w:szCs w:val="20"/>
              </w:rPr>
              <w:t>* Most diverse sedge and macrophyte</w:t>
            </w:r>
          </w:p>
        </w:tc>
        <w:tc>
          <w:tcPr>
            <w:tcW w:w="3320" w:type="dxa"/>
            <w:vAlign w:val="bottom"/>
          </w:tcPr>
          <w:p w14:paraId="7A3154BB" w14:textId="77777777" w:rsidR="004B413C" w:rsidRDefault="004B413C">
            <w:pPr>
              <w:rPr>
                <w:sz w:val="20"/>
                <w:szCs w:val="20"/>
              </w:rPr>
            </w:pPr>
          </w:p>
        </w:tc>
        <w:tc>
          <w:tcPr>
            <w:tcW w:w="2200" w:type="dxa"/>
            <w:vAlign w:val="bottom"/>
          </w:tcPr>
          <w:p w14:paraId="518C7F92" w14:textId="77777777" w:rsidR="004B413C" w:rsidRDefault="004B413C">
            <w:pPr>
              <w:rPr>
                <w:sz w:val="20"/>
                <w:szCs w:val="20"/>
              </w:rPr>
            </w:pPr>
          </w:p>
        </w:tc>
      </w:tr>
      <w:tr w:rsidR="004B413C" w14:paraId="05A26057" w14:textId="77777777">
        <w:trPr>
          <w:trHeight w:val="239"/>
        </w:trPr>
        <w:tc>
          <w:tcPr>
            <w:tcW w:w="3500" w:type="dxa"/>
            <w:gridSpan w:val="2"/>
            <w:vAlign w:val="bottom"/>
          </w:tcPr>
          <w:p w14:paraId="21834684" w14:textId="77777777" w:rsidR="004B413C" w:rsidRDefault="00EC2FEA">
            <w:pPr>
              <w:ind w:left="20"/>
              <w:rPr>
                <w:sz w:val="20"/>
                <w:szCs w:val="20"/>
              </w:rPr>
            </w:pPr>
            <w:r>
              <w:rPr>
                <w:rFonts w:ascii="Arial" w:eastAsia="Arial" w:hAnsi="Arial" w:cs="Arial"/>
                <w:sz w:val="20"/>
                <w:szCs w:val="20"/>
              </w:rPr>
              <w:t>vegetation of all Bassendean dune</w:t>
            </w:r>
          </w:p>
        </w:tc>
        <w:tc>
          <w:tcPr>
            <w:tcW w:w="3320" w:type="dxa"/>
            <w:vAlign w:val="bottom"/>
          </w:tcPr>
          <w:p w14:paraId="4434ED7A" w14:textId="77777777" w:rsidR="004B413C" w:rsidRDefault="004B413C">
            <w:pPr>
              <w:rPr>
                <w:sz w:val="20"/>
                <w:szCs w:val="20"/>
              </w:rPr>
            </w:pPr>
          </w:p>
        </w:tc>
        <w:tc>
          <w:tcPr>
            <w:tcW w:w="2200" w:type="dxa"/>
            <w:vAlign w:val="bottom"/>
          </w:tcPr>
          <w:p w14:paraId="3D872BA6" w14:textId="77777777" w:rsidR="004B413C" w:rsidRDefault="004B413C">
            <w:pPr>
              <w:rPr>
                <w:sz w:val="20"/>
                <w:szCs w:val="20"/>
              </w:rPr>
            </w:pPr>
          </w:p>
        </w:tc>
      </w:tr>
      <w:tr w:rsidR="004B413C" w14:paraId="372DBC54" w14:textId="77777777">
        <w:trPr>
          <w:trHeight w:val="239"/>
        </w:trPr>
        <w:tc>
          <w:tcPr>
            <w:tcW w:w="3500" w:type="dxa"/>
            <w:gridSpan w:val="2"/>
            <w:vAlign w:val="bottom"/>
          </w:tcPr>
          <w:p w14:paraId="4156A5B3" w14:textId="77777777" w:rsidR="004B413C" w:rsidRDefault="00EC2FEA">
            <w:pPr>
              <w:ind w:left="20"/>
              <w:rPr>
                <w:sz w:val="20"/>
                <w:szCs w:val="20"/>
              </w:rPr>
            </w:pPr>
            <w:r>
              <w:rPr>
                <w:rFonts w:ascii="Arial" w:eastAsia="Arial" w:hAnsi="Arial" w:cs="Arial"/>
                <w:sz w:val="20"/>
                <w:szCs w:val="20"/>
              </w:rPr>
              <w:t>wetlands, including unusual species</w:t>
            </w:r>
          </w:p>
        </w:tc>
        <w:tc>
          <w:tcPr>
            <w:tcW w:w="3320" w:type="dxa"/>
            <w:vAlign w:val="bottom"/>
          </w:tcPr>
          <w:p w14:paraId="341F916E" w14:textId="77777777" w:rsidR="004B413C" w:rsidRDefault="004B413C">
            <w:pPr>
              <w:rPr>
                <w:sz w:val="20"/>
                <w:szCs w:val="20"/>
              </w:rPr>
            </w:pPr>
          </w:p>
        </w:tc>
        <w:tc>
          <w:tcPr>
            <w:tcW w:w="2200" w:type="dxa"/>
            <w:vAlign w:val="bottom"/>
          </w:tcPr>
          <w:p w14:paraId="3A1AF4CA" w14:textId="77777777" w:rsidR="004B413C" w:rsidRDefault="004B413C">
            <w:pPr>
              <w:rPr>
                <w:sz w:val="20"/>
                <w:szCs w:val="20"/>
              </w:rPr>
            </w:pPr>
          </w:p>
        </w:tc>
      </w:tr>
      <w:tr w:rsidR="004B413C" w14:paraId="10121929" w14:textId="77777777">
        <w:trPr>
          <w:trHeight w:val="239"/>
        </w:trPr>
        <w:tc>
          <w:tcPr>
            <w:tcW w:w="3500" w:type="dxa"/>
            <w:gridSpan w:val="2"/>
            <w:vAlign w:val="bottom"/>
          </w:tcPr>
          <w:p w14:paraId="709EBF46" w14:textId="77777777" w:rsidR="004B413C" w:rsidRDefault="00EC2FEA">
            <w:pPr>
              <w:rPr>
                <w:sz w:val="20"/>
                <w:szCs w:val="20"/>
              </w:rPr>
            </w:pPr>
            <w:r>
              <w:rPr>
                <w:rFonts w:ascii="Arial" w:eastAsia="Arial" w:hAnsi="Arial" w:cs="Arial"/>
                <w:sz w:val="20"/>
                <w:szCs w:val="20"/>
              </w:rPr>
              <w:t>* Supports wide range of waterbirds,</w:t>
            </w:r>
          </w:p>
        </w:tc>
        <w:tc>
          <w:tcPr>
            <w:tcW w:w="3320" w:type="dxa"/>
            <w:vAlign w:val="bottom"/>
          </w:tcPr>
          <w:p w14:paraId="151CDBB1" w14:textId="77777777" w:rsidR="004B413C" w:rsidRDefault="004B413C">
            <w:pPr>
              <w:rPr>
                <w:sz w:val="20"/>
                <w:szCs w:val="20"/>
              </w:rPr>
            </w:pPr>
          </w:p>
        </w:tc>
        <w:tc>
          <w:tcPr>
            <w:tcW w:w="2200" w:type="dxa"/>
            <w:vAlign w:val="bottom"/>
          </w:tcPr>
          <w:p w14:paraId="0F24C123" w14:textId="77777777" w:rsidR="004B413C" w:rsidRDefault="004B413C">
            <w:pPr>
              <w:rPr>
                <w:sz w:val="20"/>
                <w:szCs w:val="20"/>
              </w:rPr>
            </w:pPr>
          </w:p>
        </w:tc>
      </w:tr>
      <w:tr w:rsidR="004B413C" w14:paraId="62AAC3EC" w14:textId="77777777">
        <w:trPr>
          <w:trHeight w:val="239"/>
        </w:trPr>
        <w:tc>
          <w:tcPr>
            <w:tcW w:w="20" w:type="dxa"/>
            <w:vAlign w:val="bottom"/>
          </w:tcPr>
          <w:p w14:paraId="215BEB46" w14:textId="77777777" w:rsidR="004B413C" w:rsidRDefault="004B413C">
            <w:pPr>
              <w:rPr>
                <w:sz w:val="20"/>
                <w:szCs w:val="20"/>
              </w:rPr>
            </w:pPr>
          </w:p>
        </w:tc>
        <w:tc>
          <w:tcPr>
            <w:tcW w:w="3480" w:type="dxa"/>
            <w:vAlign w:val="bottom"/>
          </w:tcPr>
          <w:p w14:paraId="5E5DAACE" w14:textId="77777777" w:rsidR="004B413C" w:rsidRDefault="00EC2FEA">
            <w:pPr>
              <w:rPr>
                <w:sz w:val="20"/>
                <w:szCs w:val="20"/>
              </w:rPr>
            </w:pPr>
            <w:r>
              <w:rPr>
                <w:rFonts w:ascii="Arial" w:eastAsia="Arial" w:hAnsi="Arial" w:cs="Arial"/>
                <w:sz w:val="20"/>
                <w:szCs w:val="20"/>
              </w:rPr>
              <w:t>especially waders</w:t>
            </w:r>
          </w:p>
        </w:tc>
        <w:tc>
          <w:tcPr>
            <w:tcW w:w="3320" w:type="dxa"/>
            <w:vAlign w:val="bottom"/>
          </w:tcPr>
          <w:p w14:paraId="4A6E7A86" w14:textId="77777777" w:rsidR="004B413C" w:rsidRDefault="004B413C">
            <w:pPr>
              <w:rPr>
                <w:sz w:val="20"/>
                <w:szCs w:val="20"/>
              </w:rPr>
            </w:pPr>
          </w:p>
        </w:tc>
        <w:tc>
          <w:tcPr>
            <w:tcW w:w="2200" w:type="dxa"/>
            <w:vAlign w:val="bottom"/>
          </w:tcPr>
          <w:p w14:paraId="0B5F50C8" w14:textId="77777777" w:rsidR="004B413C" w:rsidRDefault="004B413C">
            <w:pPr>
              <w:rPr>
                <w:sz w:val="20"/>
                <w:szCs w:val="20"/>
              </w:rPr>
            </w:pPr>
          </w:p>
        </w:tc>
      </w:tr>
      <w:tr w:rsidR="004B413C" w14:paraId="560112D5" w14:textId="77777777">
        <w:trPr>
          <w:trHeight w:val="239"/>
        </w:trPr>
        <w:tc>
          <w:tcPr>
            <w:tcW w:w="3500" w:type="dxa"/>
            <w:gridSpan w:val="2"/>
            <w:vAlign w:val="bottom"/>
          </w:tcPr>
          <w:p w14:paraId="4C2B2893" w14:textId="77777777" w:rsidR="004B413C" w:rsidRDefault="00EC2FEA">
            <w:pPr>
              <w:rPr>
                <w:sz w:val="20"/>
                <w:szCs w:val="20"/>
              </w:rPr>
            </w:pPr>
            <w:r>
              <w:rPr>
                <w:rFonts w:ascii="Arial" w:eastAsia="Arial" w:hAnsi="Arial" w:cs="Arial"/>
                <w:sz w:val="20"/>
                <w:szCs w:val="20"/>
              </w:rPr>
              <w:t>* Extremely good water quality with</w:t>
            </w:r>
          </w:p>
        </w:tc>
        <w:tc>
          <w:tcPr>
            <w:tcW w:w="3320" w:type="dxa"/>
            <w:vAlign w:val="bottom"/>
          </w:tcPr>
          <w:p w14:paraId="2EC06233" w14:textId="77777777" w:rsidR="004B413C" w:rsidRDefault="004B413C">
            <w:pPr>
              <w:rPr>
                <w:sz w:val="20"/>
                <w:szCs w:val="20"/>
              </w:rPr>
            </w:pPr>
          </w:p>
        </w:tc>
        <w:tc>
          <w:tcPr>
            <w:tcW w:w="2200" w:type="dxa"/>
            <w:vAlign w:val="bottom"/>
          </w:tcPr>
          <w:p w14:paraId="25840D5B" w14:textId="77777777" w:rsidR="004B413C" w:rsidRDefault="004B413C">
            <w:pPr>
              <w:rPr>
                <w:sz w:val="20"/>
                <w:szCs w:val="20"/>
              </w:rPr>
            </w:pPr>
          </w:p>
        </w:tc>
      </w:tr>
      <w:tr w:rsidR="004B413C" w14:paraId="10E3EB05" w14:textId="77777777">
        <w:trPr>
          <w:trHeight w:val="238"/>
        </w:trPr>
        <w:tc>
          <w:tcPr>
            <w:tcW w:w="20" w:type="dxa"/>
            <w:vAlign w:val="bottom"/>
          </w:tcPr>
          <w:p w14:paraId="023C46C1" w14:textId="77777777" w:rsidR="004B413C" w:rsidRDefault="004B413C">
            <w:pPr>
              <w:rPr>
                <w:sz w:val="20"/>
                <w:szCs w:val="20"/>
              </w:rPr>
            </w:pPr>
          </w:p>
        </w:tc>
        <w:tc>
          <w:tcPr>
            <w:tcW w:w="3480" w:type="dxa"/>
            <w:vAlign w:val="bottom"/>
          </w:tcPr>
          <w:p w14:paraId="5D7317A1" w14:textId="77777777" w:rsidR="004B413C" w:rsidRDefault="00EC2FEA">
            <w:pPr>
              <w:rPr>
                <w:sz w:val="20"/>
                <w:szCs w:val="20"/>
              </w:rPr>
            </w:pPr>
            <w:r>
              <w:rPr>
                <w:rFonts w:ascii="Arial" w:eastAsia="Arial" w:hAnsi="Arial" w:cs="Arial"/>
                <w:sz w:val="20"/>
                <w:szCs w:val="20"/>
              </w:rPr>
              <w:t>low nutrients</w:t>
            </w:r>
          </w:p>
        </w:tc>
        <w:tc>
          <w:tcPr>
            <w:tcW w:w="3320" w:type="dxa"/>
            <w:vAlign w:val="bottom"/>
          </w:tcPr>
          <w:p w14:paraId="235E5A34" w14:textId="77777777" w:rsidR="004B413C" w:rsidRDefault="004B413C">
            <w:pPr>
              <w:rPr>
                <w:sz w:val="20"/>
                <w:szCs w:val="20"/>
              </w:rPr>
            </w:pPr>
          </w:p>
        </w:tc>
        <w:tc>
          <w:tcPr>
            <w:tcW w:w="2200" w:type="dxa"/>
            <w:vAlign w:val="bottom"/>
          </w:tcPr>
          <w:p w14:paraId="75B737C8" w14:textId="77777777" w:rsidR="004B413C" w:rsidRDefault="004B413C">
            <w:pPr>
              <w:rPr>
                <w:sz w:val="20"/>
                <w:szCs w:val="20"/>
              </w:rPr>
            </w:pPr>
          </w:p>
        </w:tc>
      </w:tr>
      <w:tr w:rsidR="004B413C" w14:paraId="2A80483D" w14:textId="77777777">
        <w:trPr>
          <w:trHeight w:val="240"/>
        </w:trPr>
        <w:tc>
          <w:tcPr>
            <w:tcW w:w="20" w:type="dxa"/>
            <w:vAlign w:val="bottom"/>
          </w:tcPr>
          <w:p w14:paraId="12BBDFEF" w14:textId="77777777" w:rsidR="004B413C" w:rsidRDefault="004B413C">
            <w:pPr>
              <w:rPr>
                <w:sz w:val="20"/>
                <w:szCs w:val="20"/>
              </w:rPr>
            </w:pPr>
          </w:p>
        </w:tc>
        <w:tc>
          <w:tcPr>
            <w:tcW w:w="3480" w:type="dxa"/>
            <w:vAlign w:val="bottom"/>
          </w:tcPr>
          <w:p w14:paraId="4C8A8161" w14:textId="77777777" w:rsidR="004B413C" w:rsidRDefault="00EC2FEA">
            <w:pPr>
              <w:rPr>
                <w:sz w:val="20"/>
                <w:szCs w:val="20"/>
              </w:rPr>
            </w:pPr>
            <w:r>
              <w:rPr>
                <w:rFonts w:ascii="Arial" w:eastAsia="Arial" w:hAnsi="Arial" w:cs="Arial"/>
                <w:b/>
                <w:bCs/>
                <w:sz w:val="20"/>
                <w:szCs w:val="20"/>
              </w:rPr>
              <w:t>Site management objectives</w:t>
            </w:r>
          </w:p>
        </w:tc>
        <w:tc>
          <w:tcPr>
            <w:tcW w:w="3320" w:type="dxa"/>
            <w:vAlign w:val="bottom"/>
          </w:tcPr>
          <w:p w14:paraId="789250DC" w14:textId="77777777" w:rsidR="004B413C" w:rsidRDefault="004B413C">
            <w:pPr>
              <w:rPr>
                <w:sz w:val="20"/>
                <w:szCs w:val="20"/>
              </w:rPr>
            </w:pPr>
          </w:p>
        </w:tc>
        <w:tc>
          <w:tcPr>
            <w:tcW w:w="2200" w:type="dxa"/>
            <w:vAlign w:val="bottom"/>
          </w:tcPr>
          <w:p w14:paraId="2034F3F9" w14:textId="77777777" w:rsidR="004B413C" w:rsidRDefault="004B413C">
            <w:pPr>
              <w:rPr>
                <w:sz w:val="20"/>
                <w:szCs w:val="20"/>
              </w:rPr>
            </w:pPr>
          </w:p>
        </w:tc>
      </w:tr>
      <w:tr w:rsidR="004B413C" w14:paraId="3FF95B89" w14:textId="77777777">
        <w:trPr>
          <w:trHeight w:val="239"/>
        </w:trPr>
        <w:tc>
          <w:tcPr>
            <w:tcW w:w="3500" w:type="dxa"/>
            <w:gridSpan w:val="2"/>
            <w:vAlign w:val="bottom"/>
          </w:tcPr>
          <w:p w14:paraId="16600928" w14:textId="77777777" w:rsidR="004B413C" w:rsidRDefault="00EC2FEA">
            <w:pPr>
              <w:rPr>
                <w:sz w:val="20"/>
                <w:szCs w:val="20"/>
              </w:rPr>
            </w:pPr>
            <w:r>
              <w:rPr>
                <w:rFonts w:ascii="Arial" w:eastAsia="Arial" w:hAnsi="Arial" w:cs="Arial"/>
                <w:sz w:val="20"/>
                <w:szCs w:val="20"/>
              </w:rPr>
              <w:t>* Conservation of flora and fauna</w:t>
            </w:r>
          </w:p>
        </w:tc>
        <w:tc>
          <w:tcPr>
            <w:tcW w:w="3320" w:type="dxa"/>
            <w:vAlign w:val="bottom"/>
          </w:tcPr>
          <w:p w14:paraId="7D4BF175" w14:textId="77777777" w:rsidR="004B413C" w:rsidRDefault="004B413C">
            <w:pPr>
              <w:rPr>
                <w:sz w:val="20"/>
                <w:szCs w:val="20"/>
              </w:rPr>
            </w:pPr>
          </w:p>
        </w:tc>
        <w:tc>
          <w:tcPr>
            <w:tcW w:w="2200" w:type="dxa"/>
            <w:vAlign w:val="bottom"/>
          </w:tcPr>
          <w:p w14:paraId="657B22F7" w14:textId="77777777" w:rsidR="004B413C" w:rsidRDefault="00EC2FEA">
            <w:pPr>
              <w:ind w:left="40"/>
              <w:jc w:val="center"/>
              <w:rPr>
                <w:sz w:val="20"/>
                <w:szCs w:val="20"/>
              </w:rPr>
            </w:pPr>
            <w:r>
              <w:rPr>
                <w:rFonts w:ascii="Arial" w:eastAsia="Arial" w:hAnsi="Arial" w:cs="Arial"/>
                <w:w w:val="86"/>
                <w:sz w:val="20"/>
                <w:szCs w:val="20"/>
              </w:rPr>
              <w:t>Yes</w:t>
            </w:r>
          </w:p>
        </w:tc>
      </w:tr>
      <w:tr w:rsidR="004B413C" w14:paraId="78FA3C02" w14:textId="77777777">
        <w:trPr>
          <w:trHeight w:val="239"/>
        </w:trPr>
        <w:tc>
          <w:tcPr>
            <w:tcW w:w="3500" w:type="dxa"/>
            <w:gridSpan w:val="2"/>
            <w:vAlign w:val="bottom"/>
          </w:tcPr>
          <w:p w14:paraId="5C396FA2" w14:textId="77777777" w:rsidR="004B413C" w:rsidRDefault="00EC2FEA">
            <w:pPr>
              <w:rPr>
                <w:sz w:val="20"/>
                <w:szCs w:val="20"/>
              </w:rPr>
            </w:pPr>
            <w:r>
              <w:rPr>
                <w:rFonts w:ascii="Arial" w:eastAsia="Arial" w:hAnsi="Arial" w:cs="Arial"/>
                <w:sz w:val="20"/>
                <w:szCs w:val="20"/>
              </w:rPr>
              <w:t>* Maintenance of the current extent of</w:t>
            </w:r>
          </w:p>
        </w:tc>
        <w:tc>
          <w:tcPr>
            <w:tcW w:w="3320" w:type="dxa"/>
            <w:vAlign w:val="bottom"/>
          </w:tcPr>
          <w:p w14:paraId="227C8407" w14:textId="77777777" w:rsidR="004B413C" w:rsidRDefault="004B413C">
            <w:pPr>
              <w:rPr>
                <w:sz w:val="20"/>
                <w:szCs w:val="20"/>
              </w:rPr>
            </w:pPr>
          </w:p>
        </w:tc>
        <w:tc>
          <w:tcPr>
            <w:tcW w:w="2200" w:type="dxa"/>
            <w:vAlign w:val="bottom"/>
          </w:tcPr>
          <w:p w14:paraId="1DE1C2C8" w14:textId="77777777" w:rsidR="004B413C" w:rsidRDefault="00EC2FEA">
            <w:pPr>
              <w:ind w:left="40"/>
              <w:jc w:val="center"/>
              <w:rPr>
                <w:sz w:val="20"/>
                <w:szCs w:val="20"/>
              </w:rPr>
            </w:pPr>
            <w:r>
              <w:rPr>
                <w:rFonts w:ascii="Arial" w:eastAsia="Arial" w:hAnsi="Arial" w:cs="Arial"/>
                <w:w w:val="86"/>
                <w:sz w:val="20"/>
                <w:szCs w:val="20"/>
              </w:rPr>
              <w:t>Yes</w:t>
            </w:r>
          </w:p>
        </w:tc>
      </w:tr>
      <w:tr w:rsidR="004B413C" w14:paraId="7B2799FB" w14:textId="77777777">
        <w:trPr>
          <w:trHeight w:val="239"/>
        </w:trPr>
        <w:tc>
          <w:tcPr>
            <w:tcW w:w="3500" w:type="dxa"/>
            <w:gridSpan w:val="2"/>
            <w:vAlign w:val="bottom"/>
          </w:tcPr>
          <w:p w14:paraId="32DD1243" w14:textId="77777777" w:rsidR="004B413C" w:rsidRDefault="00EC2FEA">
            <w:pPr>
              <w:ind w:left="20"/>
              <w:rPr>
                <w:sz w:val="20"/>
                <w:szCs w:val="20"/>
              </w:rPr>
            </w:pPr>
            <w:r>
              <w:rPr>
                <w:rFonts w:ascii="Arial" w:eastAsia="Arial" w:hAnsi="Arial" w:cs="Arial"/>
                <w:sz w:val="20"/>
                <w:szCs w:val="20"/>
              </w:rPr>
              <w:t>wading bird habitat</w:t>
            </w:r>
          </w:p>
        </w:tc>
        <w:tc>
          <w:tcPr>
            <w:tcW w:w="3320" w:type="dxa"/>
            <w:vAlign w:val="bottom"/>
          </w:tcPr>
          <w:p w14:paraId="66125FCA" w14:textId="77777777" w:rsidR="004B413C" w:rsidRDefault="004B413C">
            <w:pPr>
              <w:rPr>
                <w:sz w:val="20"/>
                <w:szCs w:val="20"/>
              </w:rPr>
            </w:pPr>
          </w:p>
        </w:tc>
        <w:tc>
          <w:tcPr>
            <w:tcW w:w="2200" w:type="dxa"/>
            <w:vAlign w:val="bottom"/>
          </w:tcPr>
          <w:p w14:paraId="69F1C536" w14:textId="77777777" w:rsidR="004B413C" w:rsidRDefault="004B413C">
            <w:pPr>
              <w:rPr>
                <w:sz w:val="20"/>
                <w:szCs w:val="20"/>
              </w:rPr>
            </w:pPr>
          </w:p>
        </w:tc>
      </w:tr>
      <w:tr w:rsidR="004B413C" w14:paraId="337B0D15" w14:textId="77777777">
        <w:trPr>
          <w:trHeight w:val="239"/>
        </w:trPr>
        <w:tc>
          <w:tcPr>
            <w:tcW w:w="3500" w:type="dxa"/>
            <w:gridSpan w:val="2"/>
            <w:vAlign w:val="bottom"/>
          </w:tcPr>
          <w:p w14:paraId="394B2B91" w14:textId="77777777" w:rsidR="004B413C" w:rsidRDefault="00EC2FEA">
            <w:pPr>
              <w:rPr>
                <w:sz w:val="20"/>
                <w:szCs w:val="20"/>
              </w:rPr>
            </w:pPr>
            <w:r>
              <w:rPr>
                <w:rFonts w:ascii="Arial" w:eastAsia="Arial" w:hAnsi="Arial" w:cs="Arial"/>
                <w:sz w:val="20"/>
                <w:szCs w:val="20"/>
              </w:rPr>
              <w:t>* No expansion in the areas of sedge</w:t>
            </w:r>
          </w:p>
        </w:tc>
        <w:tc>
          <w:tcPr>
            <w:tcW w:w="3320" w:type="dxa"/>
            <w:vAlign w:val="bottom"/>
          </w:tcPr>
          <w:p w14:paraId="13D33D69" w14:textId="77777777" w:rsidR="004B413C" w:rsidRDefault="00EC2FEA">
            <w:pPr>
              <w:ind w:left="140"/>
              <w:rPr>
                <w:sz w:val="20"/>
                <w:szCs w:val="20"/>
              </w:rPr>
            </w:pPr>
            <w:r>
              <w:rPr>
                <w:rFonts w:ascii="Arial" w:eastAsia="Arial" w:hAnsi="Arial" w:cs="Arial"/>
                <w:sz w:val="20"/>
                <w:szCs w:val="20"/>
              </w:rPr>
              <w:t>Modeling does not suggest sedge</w:t>
            </w:r>
          </w:p>
        </w:tc>
        <w:tc>
          <w:tcPr>
            <w:tcW w:w="2200" w:type="dxa"/>
            <w:vAlign w:val="bottom"/>
          </w:tcPr>
          <w:p w14:paraId="29E78F8E" w14:textId="77777777" w:rsidR="004B413C" w:rsidRDefault="00EC2FEA">
            <w:pPr>
              <w:ind w:left="40"/>
              <w:jc w:val="center"/>
              <w:rPr>
                <w:sz w:val="20"/>
                <w:szCs w:val="20"/>
              </w:rPr>
            </w:pPr>
            <w:r>
              <w:rPr>
                <w:rFonts w:ascii="Arial" w:eastAsia="Arial" w:hAnsi="Arial" w:cs="Arial"/>
                <w:w w:val="86"/>
                <w:sz w:val="20"/>
                <w:szCs w:val="20"/>
              </w:rPr>
              <w:t>Yes</w:t>
            </w:r>
          </w:p>
        </w:tc>
      </w:tr>
      <w:tr w:rsidR="004B413C" w14:paraId="1F956487" w14:textId="77777777">
        <w:trPr>
          <w:trHeight w:val="239"/>
        </w:trPr>
        <w:tc>
          <w:tcPr>
            <w:tcW w:w="3500" w:type="dxa"/>
            <w:gridSpan w:val="2"/>
            <w:vAlign w:val="bottom"/>
          </w:tcPr>
          <w:p w14:paraId="12B1B7F2" w14:textId="77777777" w:rsidR="004B413C" w:rsidRDefault="00EC2FEA">
            <w:pPr>
              <w:ind w:left="20"/>
              <w:rPr>
                <w:sz w:val="20"/>
                <w:szCs w:val="20"/>
              </w:rPr>
            </w:pPr>
            <w:r>
              <w:rPr>
                <w:rFonts w:ascii="Arial" w:eastAsia="Arial" w:hAnsi="Arial" w:cs="Arial"/>
                <w:w w:val="99"/>
                <w:sz w:val="20"/>
                <w:szCs w:val="20"/>
              </w:rPr>
              <w:t>vegetation, but maintenance of existing</w:t>
            </w:r>
          </w:p>
        </w:tc>
        <w:tc>
          <w:tcPr>
            <w:tcW w:w="3320" w:type="dxa"/>
            <w:vAlign w:val="bottom"/>
          </w:tcPr>
          <w:p w14:paraId="46EA862C" w14:textId="77777777" w:rsidR="004B413C" w:rsidRDefault="00EC2FEA">
            <w:pPr>
              <w:ind w:left="120"/>
              <w:rPr>
                <w:sz w:val="20"/>
                <w:szCs w:val="20"/>
              </w:rPr>
            </w:pPr>
            <w:r>
              <w:rPr>
                <w:rFonts w:ascii="Arial" w:eastAsia="Arial" w:hAnsi="Arial" w:cs="Arial"/>
                <w:sz w:val="20"/>
                <w:szCs w:val="20"/>
              </w:rPr>
              <w:t>vegetation is likely to increase</w:t>
            </w:r>
          </w:p>
        </w:tc>
        <w:tc>
          <w:tcPr>
            <w:tcW w:w="2200" w:type="dxa"/>
            <w:vAlign w:val="bottom"/>
          </w:tcPr>
          <w:p w14:paraId="2E2A15DC" w14:textId="77777777" w:rsidR="004B413C" w:rsidRDefault="004B413C">
            <w:pPr>
              <w:rPr>
                <w:sz w:val="20"/>
                <w:szCs w:val="20"/>
              </w:rPr>
            </w:pPr>
          </w:p>
        </w:tc>
      </w:tr>
      <w:tr w:rsidR="004B413C" w14:paraId="22A2BF63" w14:textId="77777777">
        <w:trPr>
          <w:trHeight w:val="239"/>
        </w:trPr>
        <w:tc>
          <w:tcPr>
            <w:tcW w:w="20" w:type="dxa"/>
            <w:vAlign w:val="bottom"/>
          </w:tcPr>
          <w:p w14:paraId="413E4D15" w14:textId="77777777" w:rsidR="004B413C" w:rsidRDefault="004B413C">
            <w:pPr>
              <w:rPr>
                <w:sz w:val="20"/>
                <w:szCs w:val="20"/>
              </w:rPr>
            </w:pPr>
          </w:p>
        </w:tc>
        <w:tc>
          <w:tcPr>
            <w:tcW w:w="3480" w:type="dxa"/>
            <w:vAlign w:val="bottom"/>
          </w:tcPr>
          <w:p w14:paraId="0E2007C2" w14:textId="77777777" w:rsidR="004B413C" w:rsidRDefault="00EC2FEA">
            <w:pPr>
              <w:rPr>
                <w:sz w:val="20"/>
                <w:szCs w:val="20"/>
              </w:rPr>
            </w:pPr>
            <w:r>
              <w:rPr>
                <w:rFonts w:ascii="Arial" w:eastAsia="Arial" w:hAnsi="Arial" w:cs="Arial"/>
                <w:sz w:val="20"/>
                <w:szCs w:val="20"/>
              </w:rPr>
              <w:t>areas</w:t>
            </w:r>
          </w:p>
        </w:tc>
        <w:tc>
          <w:tcPr>
            <w:tcW w:w="3320" w:type="dxa"/>
            <w:vAlign w:val="bottom"/>
          </w:tcPr>
          <w:p w14:paraId="7DD64AE1" w14:textId="77777777" w:rsidR="004B413C" w:rsidRDefault="004B413C">
            <w:pPr>
              <w:rPr>
                <w:sz w:val="20"/>
                <w:szCs w:val="20"/>
              </w:rPr>
            </w:pPr>
          </w:p>
        </w:tc>
        <w:tc>
          <w:tcPr>
            <w:tcW w:w="2200" w:type="dxa"/>
            <w:vAlign w:val="bottom"/>
          </w:tcPr>
          <w:p w14:paraId="21039CCA" w14:textId="77777777" w:rsidR="004B413C" w:rsidRDefault="004B413C">
            <w:pPr>
              <w:rPr>
                <w:sz w:val="20"/>
                <w:szCs w:val="20"/>
              </w:rPr>
            </w:pPr>
          </w:p>
        </w:tc>
      </w:tr>
      <w:tr w:rsidR="004B413C" w14:paraId="2B5B3AEF" w14:textId="77777777">
        <w:trPr>
          <w:trHeight w:val="239"/>
        </w:trPr>
        <w:tc>
          <w:tcPr>
            <w:tcW w:w="3500" w:type="dxa"/>
            <w:gridSpan w:val="2"/>
            <w:vAlign w:val="bottom"/>
          </w:tcPr>
          <w:p w14:paraId="5894EFD0" w14:textId="77777777" w:rsidR="004B413C" w:rsidRDefault="00EC2FEA">
            <w:pPr>
              <w:rPr>
                <w:sz w:val="20"/>
                <w:szCs w:val="20"/>
              </w:rPr>
            </w:pPr>
            <w:r>
              <w:rPr>
                <w:rFonts w:ascii="Arial" w:eastAsia="Arial" w:hAnsi="Arial" w:cs="Arial"/>
                <w:sz w:val="20"/>
                <w:szCs w:val="20"/>
              </w:rPr>
              <w:t>* Removal of mosquito fish from the</w:t>
            </w:r>
          </w:p>
        </w:tc>
        <w:tc>
          <w:tcPr>
            <w:tcW w:w="3320" w:type="dxa"/>
            <w:vAlign w:val="bottom"/>
          </w:tcPr>
          <w:p w14:paraId="64C0D6E7" w14:textId="77777777" w:rsidR="004B413C" w:rsidRDefault="004B413C">
            <w:pPr>
              <w:rPr>
                <w:sz w:val="20"/>
                <w:szCs w:val="20"/>
              </w:rPr>
            </w:pPr>
          </w:p>
        </w:tc>
        <w:tc>
          <w:tcPr>
            <w:tcW w:w="2200" w:type="dxa"/>
            <w:vAlign w:val="bottom"/>
          </w:tcPr>
          <w:p w14:paraId="55013BAD" w14:textId="77777777" w:rsidR="004B413C" w:rsidRDefault="004B413C">
            <w:pPr>
              <w:rPr>
                <w:sz w:val="20"/>
                <w:szCs w:val="20"/>
              </w:rPr>
            </w:pPr>
          </w:p>
        </w:tc>
      </w:tr>
      <w:tr w:rsidR="004B413C" w14:paraId="75D03464" w14:textId="77777777">
        <w:trPr>
          <w:trHeight w:val="239"/>
        </w:trPr>
        <w:tc>
          <w:tcPr>
            <w:tcW w:w="20" w:type="dxa"/>
            <w:vAlign w:val="bottom"/>
          </w:tcPr>
          <w:p w14:paraId="65F0A98E" w14:textId="77777777" w:rsidR="004B413C" w:rsidRDefault="004B413C">
            <w:pPr>
              <w:rPr>
                <w:sz w:val="20"/>
                <w:szCs w:val="20"/>
              </w:rPr>
            </w:pPr>
          </w:p>
        </w:tc>
        <w:tc>
          <w:tcPr>
            <w:tcW w:w="3480" w:type="dxa"/>
            <w:vAlign w:val="bottom"/>
          </w:tcPr>
          <w:p w14:paraId="5CA59868" w14:textId="77777777" w:rsidR="004B413C" w:rsidRDefault="00EC2FEA">
            <w:pPr>
              <w:rPr>
                <w:sz w:val="20"/>
                <w:szCs w:val="20"/>
              </w:rPr>
            </w:pPr>
            <w:r>
              <w:rPr>
                <w:rFonts w:ascii="Arial" w:eastAsia="Arial" w:hAnsi="Arial" w:cs="Arial"/>
                <w:sz w:val="20"/>
                <w:szCs w:val="20"/>
              </w:rPr>
              <w:t>lake</w:t>
            </w:r>
          </w:p>
        </w:tc>
        <w:tc>
          <w:tcPr>
            <w:tcW w:w="3320" w:type="dxa"/>
            <w:vAlign w:val="bottom"/>
          </w:tcPr>
          <w:p w14:paraId="57D4B63B" w14:textId="77777777" w:rsidR="004B413C" w:rsidRDefault="004B413C">
            <w:pPr>
              <w:rPr>
                <w:sz w:val="20"/>
                <w:szCs w:val="20"/>
              </w:rPr>
            </w:pPr>
          </w:p>
        </w:tc>
        <w:tc>
          <w:tcPr>
            <w:tcW w:w="2200" w:type="dxa"/>
            <w:vAlign w:val="bottom"/>
          </w:tcPr>
          <w:p w14:paraId="165FD738" w14:textId="77777777" w:rsidR="004B413C" w:rsidRDefault="004B413C">
            <w:pPr>
              <w:rPr>
                <w:sz w:val="20"/>
                <w:szCs w:val="20"/>
              </w:rPr>
            </w:pPr>
          </w:p>
        </w:tc>
      </w:tr>
      <w:tr w:rsidR="004B413C" w14:paraId="00785EC9" w14:textId="77777777">
        <w:trPr>
          <w:trHeight w:val="239"/>
        </w:trPr>
        <w:tc>
          <w:tcPr>
            <w:tcW w:w="3500" w:type="dxa"/>
            <w:gridSpan w:val="2"/>
            <w:vAlign w:val="bottom"/>
          </w:tcPr>
          <w:p w14:paraId="4F76D13F" w14:textId="77777777" w:rsidR="004B413C" w:rsidRDefault="00EC2FEA">
            <w:pPr>
              <w:rPr>
                <w:sz w:val="20"/>
                <w:szCs w:val="20"/>
              </w:rPr>
            </w:pPr>
            <w:r>
              <w:rPr>
                <w:rFonts w:ascii="Arial" w:eastAsia="Arial" w:hAnsi="Arial" w:cs="Arial"/>
                <w:sz w:val="20"/>
                <w:szCs w:val="20"/>
              </w:rPr>
              <w:t>* Maintenance of high species richness</w:t>
            </w:r>
          </w:p>
        </w:tc>
        <w:tc>
          <w:tcPr>
            <w:tcW w:w="3320" w:type="dxa"/>
            <w:vAlign w:val="bottom"/>
          </w:tcPr>
          <w:p w14:paraId="1C462D8A" w14:textId="77777777" w:rsidR="004B413C" w:rsidRDefault="004B413C">
            <w:pPr>
              <w:rPr>
                <w:sz w:val="20"/>
                <w:szCs w:val="20"/>
              </w:rPr>
            </w:pPr>
          </w:p>
        </w:tc>
        <w:tc>
          <w:tcPr>
            <w:tcW w:w="2200" w:type="dxa"/>
            <w:vAlign w:val="bottom"/>
          </w:tcPr>
          <w:p w14:paraId="4B4DBDD5" w14:textId="77777777" w:rsidR="004B413C" w:rsidRDefault="004B413C">
            <w:pPr>
              <w:rPr>
                <w:sz w:val="20"/>
                <w:szCs w:val="20"/>
              </w:rPr>
            </w:pPr>
          </w:p>
        </w:tc>
      </w:tr>
      <w:tr w:rsidR="004B413C" w14:paraId="3CC9C660" w14:textId="77777777">
        <w:trPr>
          <w:trHeight w:val="239"/>
        </w:trPr>
        <w:tc>
          <w:tcPr>
            <w:tcW w:w="20" w:type="dxa"/>
            <w:vAlign w:val="bottom"/>
          </w:tcPr>
          <w:p w14:paraId="24D906A9" w14:textId="77777777" w:rsidR="004B413C" w:rsidRDefault="004B413C">
            <w:pPr>
              <w:rPr>
                <w:sz w:val="20"/>
                <w:szCs w:val="20"/>
              </w:rPr>
            </w:pPr>
          </w:p>
        </w:tc>
        <w:tc>
          <w:tcPr>
            <w:tcW w:w="3480" w:type="dxa"/>
            <w:vAlign w:val="bottom"/>
          </w:tcPr>
          <w:p w14:paraId="34E1395E" w14:textId="77777777" w:rsidR="004B413C" w:rsidRDefault="00EC2FEA">
            <w:pPr>
              <w:rPr>
                <w:sz w:val="20"/>
                <w:szCs w:val="20"/>
              </w:rPr>
            </w:pPr>
            <w:r>
              <w:rPr>
                <w:rFonts w:ascii="Arial" w:eastAsia="Arial" w:hAnsi="Arial" w:cs="Arial"/>
                <w:sz w:val="20"/>
                <w:szCs w:val="20"/>
              </w:rPr>
              <w:t>of aquatic macroinvertebrates,</w:t>
            </w:r>
          </w:p>
        </w:tc>
        <w:tc>
          <w:tcPr>
            <w:tcW w:w="3320" w:type="dxa"/>
            <w:vAlign w:val="bottom"/>
          </w:tcPr>
          <w:p w14:paraId="3F62A46D" w14:textId="77777777" w:rsidR="004B413C" w:rsidRDefault="004B413C">
            <w:pPr>
              <w:rPr>
                <w:sz w:val="20"/>
                <w:szCs w:val="20"/>
              </w:rPr>
            </w:pPr>
          </w:p>
        </w:tc>
        <w:tc>
          <w:tcPr>
            <w:tcW w:w="2200" w:type="dxa"/>
            <w:vAlign w:val="bottom"/>
          </w:tcPr>
          <w:p w14:paraId="464AC08D" w14:textId="77777777" w:rsidR="004B413C" w:rsidRDefault="004B413C">
            <w:pPr>
              <w:rPr>
                <w:sz w:val="20"/>
                <w:szCs w:val="20"/>
              </w:rPr>
            </w:pPr>
          </w:p>
        </w:tc>
      </w:tr>
      <w:tr w:rsidR="004B413C" w14:paraId="32B23990" w14:textId="77777777">
        <w:trPr>
          <w:trHeight w:val="281"/>
        </w:trPr>
        <w:tc>
          <w:tcPr>
            <w:tcW w:w="20" w:type="dxa"/>
            <w:vAlign w:val="bottom"/>
          </w:tcPr>
          <w:p w14:paraId="23CC32F5" w14:textId="77777777" w:rsidR="004B413C" w:rsidRDefault="004B413C">
            <w:pPr>
              <w:rPr>
                <w:sz w:val="24"/>
                <w:szCs w:val="24"/>
              </w:rPr>
            </w:pPr>
          </w:p>
        </w:tc>
        <w:tc>
          <w:tcPr>
            <w:tcW w:w="3480" w:type="dxa"/>
            <w:vAlign w:val="bottom"/>
          </w:tcPr>
          <w:p w14:paraId="6BCBB1ED" w14:textId="77777777" w:rsidR="004B413C" w:rsidRDefault="00EC2FEA">
            <w:pPr>
              <w:rPr>
                <w:sz w:val="20"/>
                <w:szCs w:val="20"/>
              </w:rPr>
            </w:pPr>
            <w:r>
              <w:rPr>
                <w:rFonts w:ascii="Arial" w:eastAsia="Arial" w:hAnsi="Arial" w:cs="Arial"/>
                <w:sz w:val="20"/>
                <w:szCs w:val="20"/>
              </w:rPr>
              <w:t>macrophytes and sedge vegetation</w:t>
            </w:r>
          </w:p>
        </w:tc>
        <w:tc>
          <w:tcPr>
            <w:tcW w:w="3320" w:type="dxa"/>
            <w:vAlign w:val="bottom"/>
          </w:tcPr>
          <w:p w14:paraId="0075B189" w14:textId="77777777" w:rsidR="004B413C" w:rsidRDefault="004B413C">
            <w:pPr>
              <w:rPr>
                <w:sz w:val="24"/>
                <w:szCs w:val="24"/>
              </w:rPr>
            </w:pPr>
          </w:p>
        </w:tc>
        <w:tc>
          <w:tcPr>
            <w:tcW w:w="2200" w:type="dxa"/>
            <w:vAlign w:val="bottom"/>
          </w:tcPr>
          <w:p w14:paraId="3E287F8E" w14:textId="77777777" w:rsidR="004B413C" w:rsidRDefault="004B413C">
            <w:pPr>
              <w:rPr>
                <w:sz w:val="24"/>
                <w:szCs w:val="24"/>
              </w:rPr>
            </w:pPr>
          </w:p>
        </w:tc>
      </w:tr>
      <w:tr w:rsidR="004B413C" w14:paraId="483975B3" w14:textId="77777777">
        <w:trPr>
          <w:trHeight w:val="50"/>
        </w:trPr>
        <w:tc>
          <w:tcPr>
            <w:tcW w:w="20" w:type="dxa"/>
            <w:tcBorders>
              <w:bottom w:val="single" w:sz="8" w:space="0" w:color="auto"/>
            </w:tcBorders>
            <w:vAlign w:val="bottom"/>
          </w:tcPr>
          <w:p w14:paraId="7A57197C" w14:textId="77777777" w:rsidR="004B413C" w:rsidRDefault="004B413C">
            <w:pPr>
              <w:rPr>
                <w:sz w:val="4"/>
                <w:szCs w:val="4"/>
              </w:rPr>
            </w:pPr>
          </w:p>
        </w:tc>
        <w:tc>
          <w:tcPr>
            <w:tcW w:w="3480" w:type="dxa"/>
            <w:tcBorders>
              <w:bottom w:val="single" w:sz="8" w:space="0" w:color="auto"/>
            </w:tcBorders>
            <w:vAlign w:val="bottom"/>
          </w:tcPr>
          <w:p w14:paraId="7A799185" w14:textId="77777777" w:rsidR="004B413C" w:rsidRDefault="004B413C">
            <w:pPr>
              <w:rPr>
                <w:sz w:val="4"/>
                <w:szCs w:val="4"/>
              </w:rPr>
            </w:pPr>
          </w:p>
        </w:tc>
        <w:tc>
          <w:tcPr>
            <w:tcW w:w="3320" w:type="dxa"/>
            <w:tcBorders>
              <w:bottom w:val="single" w:sz="8" w:space="0" w:color="auto"/>
            </w:tcBorders>
            <w:vAlign w:val="bottom"/>
          </w:tcPr>
          <w:p w14:paraId="24D095AD" w14:textId="77777777" w:rsidR="004B413C" w:rsidRDefault="004B413C">
            <w:pPr>
              <w:rPr>
                <w:sz w:val="4"/>
                <w:szCs w:val="4"/>
              </w:rPr>
            </w:pPr>
          </w:p>
        </w:tc>
        <w:tc>
          <w:tcPr>
            <w:tcW w:w="2200" w:type="dxa"/>
            <w:tcBorders>
              <w:bottom w:val="single" w:sz="8" w:space="0" w:color="auto"/>
            </w:tcBorders>
            <w:vAlign w:val="bottom"/>
          </w:tcPr>
          <w:p w14:paraId="710AD926" w14:textId="77777777" w:rsidR="004B413C" w:rsidRDefault="004B413C">
            <w:pPr>
              <w:rPr>
                <w:sz w:val="4"/>
                <w:szCs w:val="4"/>
              </w:rPr>
            </w:pPr>
          </w:p>
        </w:tc>
      </w:tr>
    </w:tbl>
    <w:p w14:paraId="5F652745" w14:textId="77777777" w:rsidR="004B413C" w:rsidRDefault="004B413C">
      <w:pPr>
        <w:spacing w:line="200" w:lineRule="exact"/>
        <w:rPr>
          <w:sz w:val="20"/>
          <w:szCs w:val="20"/>
        </w:rPr>
      </w:pPr>
    </w:p>
    <w:p w14:paraId="46A07AB3" w14:textId="77777777" w:rsidR="004B413C" w:rsidRDefault="004B413C">
      <w:pPr>
        <w:sectPr w:rsidR="004B413C">
          <w:pgSz w:w="12240" w:h="15840"/>
          <w:pgMar w:top="1382" w:right="1440" w:bottom="307" w:left="1440" w:header="0" w:footer="0" w:gutter="0"/>
          <w:cols w:space="720" w:equalWidth="0">
            <w:col w:w="9360"/>
          </w:cols>
        </w:sectPr>
      </w:pPr>
    </w:p>
    <w:p w14:paraId="15900FCE" w14:textId="77777777" w:rsidR="004B413C" w:rsidRDefault="004B413C">
      <w:pPr>
        <w:spacing w:line="200" w:lineRule="exact"/>
        <w:rPr>
          <w:sz w:val="20"/>
          <w:szCs w:val="20"/>
        </w:rPr>
      </w:pPr>
    </w:p>
    <w:p w14:paraId="52BAFF18" w14:textId="77777777" w:rsidR="004B413C" w:rsidRDefault="004B413C">
      <w:pPr>
        <w:spacing w:line="200" w:lineRule="exact"/>
        <w:rPr>
          <w:sz w:val="20"/>
          <w:szCs w:val="20"/>
        </w:rPr>
      </w:pPr>
    </w:p>
    <w:p w14:paraId="6AD90A77" w14:textId="77777777" w:rsidR="004B413C" w:rsidRDefault="004B413C">
      <w:pPr>
        <w:spacing w:line="200" w:lineRule="exact"/>
        <w:rPr>
          <w:sz w:val="20"/>
          <w:szCs w:val="20"/>
        </w:rPr>
      </w:pPr>
    </w:p>
    <w:p w14:paraId="237373C3" w14:textId="77777777" w:rsidR="004B413C" w:rsidRDefault="004B413C">
      <w:pPr>
        <w:spacing w:line="200" w:lineRule="exact"/>
        <w:rPr>
          <w:sz w:val="20"/>
          <w:szCs w:val="20"/>
        </w:rPr>
      </w:pPr>
    </w:p>
    <w:p w14:paraId="1F2CD57C" w14:textId="77777777" w:rsidR="004B413C" w:rsidRDefault="004B413C">
      <w:pPr>
        <w:spacing w:line="200" w:lineRule="exact"/>
        <w:rPr>
          <w:sz w:val="20"/>
          <w:szCs w:val="20"/>
        </w:rPr>
      </w:pPr>
    </w:p>
    <w:p w14:paraId="1606C121" w14:textId="77777777" w:rsidR="004B413C" w:rsidRDefault="004B413C">
      <w:pPr>
        <w:spacing w:line="200" w:lineRule="exact"/>
        <w:rPr>
          <w:sz w:val="20"/>
          <w:szCs w:val="20"/>
        </w:rPr>
      </w:pPr>
    </w:p>
    <w:p w14:paraId="1C2BC29E" w14:textId="77777777" w:rsidR="004B413C" w:rsidRDefault="004B413C">
      <w:pPr>
        <w:spacing w:line="200" w:lineRule="exact"/>
        <w:rPr>
          <w:sz w:val="20"/>
          <w:szCs w:val="20"/>
        </w:rPr>
      </w:pPr>
    </w:p>
    <w:p w14:paraId="55D5E0A5" w14:textId="77777777" w:rsidR="004B413C" w:rsidRDefault="004B413C">
      <w:pPr>
        <w:spacing w:line="200" w:lineRule="exact"/>
        <w:rPr>
          <w:sz w:val="20"/>
          <w:szCs w:val="20"/>
        </w:rPr>
      </w:pPr>
    </w:p>
    <w:p w14:paraId="0917EB18" w14:textId="77777777" w:rsidR="004B413C" w:rsidRDefault="004B413C">
      <w:pPr>
        <w:spacing w:line="200" w:lineRule="exact"/>
        <w:rPr>
          <w:sz w:val="20"/>
          <w:szCs w:val="20"/>
        </w:rPr>
      </w:pPr>
    </w:p>
    <w:p w14:paraId="75A2A054" w14:textId="77777777" w:rsidR="004B413C" w:rsidRDefault="004B413C">
      <w:pPr>
        <w:spacing w:line="200" w:lineRule="exact"/>
        <w:rPr>
          <w:sz w:val="20"/>
          <w:szCs w:val="20"/>
        </w:rPr>
      </w:pPr>
    </w:p>
    <w:p w14:paraId="7AEDA196" w14:textId="77777777" w:rsidR="004B413C" w:rsidRDefault="004B413C">
      <w:pPr>
        <w:spacing w:line="200" w:lineRule="exact"/>
        <w:rPr>
          <w:sz w:val="20"/>
          <w:szCs w:val="20"/>
        </w:rPr>
      </w:pPr>
    </w:p>
    <w:p w14:paraId="095CE710" w14:textId="77777777" w:rsidR="004B413C" w:rsidRDefault="004B413C">
      <w:pPr>
        <w:spacing w:line="200" w:lineRule="exact"/>
        <w:rPr>
          <w:sz w:val="20"/>
          <w:szCs w:val="20"/>
        </w:rPr>
      </w:pPr>
    </w:p>
    <w:p w14:paraId="4C19161F" w14:textId="77777777" w:rsidR="004B413C" w:rsidRDefault="004B413C">
      <w:pPr>
        <w:spacing w:line="200" w:lineRule="exact"/>
        <w:rPr>
          <w:sz w:val="20"/>
          <w:szCs w:val="20"/>
        </w:rPr>
      </w:pPr>
    </w:p>
    <w:p w14:paraId="79727DC6" w14:textId="77777777" w:rsidR="004B413C" w:rsidRDefault="004B413C">
      <w:pPr>
        <w:spacing w:line="200" w:lineRule="exact"/>
        <w:rPr>
          <w:sz w:val="20"/>
          <w:szCs w:val="20"/>
        </w:rPr>
      </w:pPr>
    </w:p>
    <w:p w14:paraId="384FFEF4" w14:textId="77777777" w:rsidR="004B413C" w:rsidRDefault="004B413C">
      <w:pPr>
        <w:spacing w:line="200" w:lineRule="exact"/>
        <w:rPr>
          <w:sz w:val="20"/>
          <w:szCs w:val="20"/>
        </w:rPr>
      </w:pPr>
    </w:p>
    <w:p w14:paraId="6FF4B160" w14:textId="77777777" w:rsidR="004B413C" w:rsidRDefault="004B413C">
      <w:pPr>
        <w:spacing w:line="200" w:lineRule="exact"/>
        <w:rPr>
          <w:sz w:val="20"/>
          <w:szCs w:val="20"/>
        </w:rPr>
      </w:pPr>
    </w:p>
    <w:p w14:paraId="1945AECE" w14:textId="77777777" w:rsidR="004B413C" w:rsidRDefault="004B413C">
      <w:pPr>
        <w:spacing w:line="200" w:lineRule="exact"/>
        <w:rPr>
          <w:sz w:val="20"/>
          <w:szCs w:val="20"/>
        </w:rPr>
      </w:pPr>
    </w:p>
    <w:p w14:paraId="214FE34A" w14:textId="77777777" w:rsidR="004B413C" w:rsidRDefault="004B413C">
      <w:pPr>
        <w:spacing w:line="200" w:lineRule="exact"/>
        <w:rPr>
          <w:sz w:val="20"/>
          <w:szCs w:val="20"/>
        </w:rPr>
      </w:pPr>
    </w:p>
    <w:p w14:paraId="10CF482E" w14:textId="77777777" w:rsidR="004B413C" w:rsidRDefault="004B413C">
      <w:pPr>
        <w:spacing w:line="200" w:lineRule="exact"/>
        <w:rPr>
          <w:sz w:val="20"/>
          <w:szCs w:val="20"/>
        </w:rPr>
      </w:pPr>
    </w:p>
    <w:p w14:paraId="7B10CC52" w14:textId="77777777" w:rsidR="004B413C" w:rsidRDefault="004B413C">
      <w:pPr>
        <w:spacing w:line="200" w:lineRule="exact"/>
        <w:rPr>
          <w:sz w:val="20"/>
          <w:szCs w:val="20"/>
        </w:rPr>
      </w:pPr>
    </w:p>
    <w:p w14:paraId="4E7B6E28" w14:textId="77777777" w:rsidR="004B413C" w:rsidRDefault="004B413C">
      <w:pPr>
        <w:spacing w:line="200" w:lineRule="exact"/>
        <w:rPr>
          <w:sz w:val="20"/>
          <w:szCs w:val="20"/>
        </w:rPr>
      </w:pPr>
    </w:p>
    <w:p w14:paraId="703DE4D9" w14:textId="77777777" w:rsidR="004B413C" w:rsidRDefault="004B413C">
      <w:pPr>
        <w:spacing w:line="200" w:lineRule="exact"/>
        <w:rPr>
          <w:sz w:val="20"/>
          <w:szCs w:val="20"/>
        </w:rPr>
      </w:pPr>
    </w:p>
    <w:p w14:paraId="11813D64" w14:textId="77777777" w:rsidR="004B413C" w:rsidRDefault="004B413C">
      <w:pPr>
        <w:spacing w:line="200" w:lineRule="exact"/>
        <w:rPr>
          <w:sz w:val="20"/>
          <w:szCs w:val="20"/>
        </w:rPr>
      </w:pPr>
    </w:p>
    <w:p w14:paraId="261CCFD0" w14:textId="77777777" w:rsidR="004B413C" w:rsidRDefault="004B413C">
      <w:pPr>
        <w:spacing w:line="200" w:lineRule="exact"/>
        <w:rPr>
          <w:sz w:val="20"/>
          <w:szCs w:val="20"/>
        </w:rPr>
      </w:pPr>
    </w:p>
    <w:p w14:paraId="3A5D3807" w14:textId="77777777" w:rsidR="004B413C" w:rsidRDefault="004B413C">
      <w:pPr>
        <w:spacing w:line="200" w:lineRule="exact"/>
        <w:rPr>
          <w:sz w:val="20"/>
          <w:szCs w:val="20"/>
        </w:rPr>
      </w:pPr>
    </w:p>
    <w:p w14:paraId="253B39BD" w14:textId="77777777" w:rsidR="004B413C" w:rsidRDefault="004B413C">
      <w:pPr>
        <w:spacing w:line="200" w:lineRule="exact"/>
        <w:rPr>
          <w:sz w:val="20"/>
          <w:szCs w:val="20"/>
        </w:rPr>
      </w:pPr>
    </w:p>
    <w:p w14:paraId="6C22CF4A" w14:textId="77777777" w:rsidR="004B413C" w:rsidRDefault="004B413C">
      <w:pPr>
        <w:spacing w:line="200" w:lineRule="exact"/>
        <w:rPr>
          <w:sz w:val="20"/>
          <w:szCs w:val="20"/>
        </w:rPr>
      </w:pPr>
    </w:p>
    <w:p w14:paraId="0E773C9A" w14:textId="77777777" w:rsidR="004B413C" w:rsidRDefault="004B413C">
      <w:pPr>
        <w:spacing w:line="200" w:lineRule="exact"/>
        <w:rPr>
          <w:sz w:val="20"/>
          <w:szCs w:val="20"/>
        </w:rPr>
      </w:pPr>
    </w:p>
    <w:p w14:paraId="0F5C9705" w14:textId="77777777" w:rsidR="004B413C" w:rsidRDefault="004B413C">
      <w:pPr>
        <w:spacing w:line="200" w:lineRule="exact"/>
        <w:rPr>
          <w:sz w:val="20"/>
          <w:szCs w:val="20"/>
        </w:rPr>
      </w:pPr>
    </w:p>
    <w:p w14:paraId="6E1A61B2" w14:textId="77777777" w:rsidR="004B413C" w:rsidRDefault="004B413C">
      <w:pPr>
        <w:spacing w:line="200" w:lineRule="exact"/>
        <w:rPr>
          <w:sz w:val="20"/>
          <w:szCs w:val="20"/>
        </w:rPr>
      </w:pPr>
    </w:p>
    <w:p w14:paraId="0522E36D" w14:textId="77777777" w:rsidR="004B413C" w:rsidRDefault="004B413C">
      <w:pPr>
        <w:spacing w:line="200" w:lineRule="exact"/>
        <w:rPr>
          <w:sz w:val="20"/>
          <w:szCs w:val="20"/>
        </w:rPr>
      </w:pPr>
    </w:p>
    <w:p w14:paraId="267B8685" w14:textId="77777777" w:rsidR="004B413C" w:rsidRDefault="004B413C">
      <w:pPr>
        <w:spacing w:line="200" w:lineRule="exact"/>
        <w:rPr>
          <w:sz w:val="20"/>
          <w:szCs w:val="20"/>
        </w:rPr>
      </w:pPr>
    </w:p>
    <w:p w14:paraId="6BE45F73" w14:textId="77777777" w:rsidR="004B413C" w:rsidRDefault="004B413C">
      <w:pPr>
        <w:spacing w:line="358" w:lineRule="exact"/>
        <w:rPr>
          <w:sz w:val="20"/>
          <w:szCs w:val="20"/>
        </w:rPr>
      </w:pPr>
    </w:p>
    <w:p w14:paraId="332EB564" w14:textId="77777777" w:rsidR="004B413C" w:rsidRDefault="00EC2FEA">
      <w:pPr>
        <w:jc w:val="center"/>
        <w:rPr>
          <w:sz w:val="20"/>
          <w:szCs w:val="20"/>
        </w:rPr>
      </w:pPr>
      <w:r>
        <w:rPr>
          <w:rFonts w:ascii="Arial" w:eastAsia="Arial" w:hAnsi="Arial" w:cs="Arial"/>
          <w:sz w:val="17"/>
          <w:szCs w:val="17"/>
        </w:rPr>
        <w:t>76</w:t>
      </w:r>
    </w:p>
    <w:p w14:paraId="21F1857C" w14:textId="77777777" w:rsidR="004B413C" w:rsidRDefault="004B413C">
      <w:pPr>
        <w:sectPr w:rsidR="004B413C">
          <w:type w:val="continuous"/>
          <w:pgSz w:w="12240" w:h="15840"/>
          <w:pgMar w:top="1382" w:right="1440" w:bottom="307" w:left="1440" w:header="0" w:footer="0" w:gutter="0"/>
          <w:cols w:space="720" w:equalWidth="0">
            <w:col w:w="9360"/>
          </w:cols>
        </w:sectPr>
      </w:pPr>
    </w:p>
    <w:p w14:paraId="499ABCD0" w14:textId="77777777" w:rsidR="004B413C" w:rsidRDefault="00EC2FEA">
      <w:pPr>
        <w:spacing w:line="200" w:lineRule="exact"/>
        <w:rPr>
          <w:sz w:val="20"/>
          <w:szCs w:val="20"/>
        </w:rPr>
      </w:pPr>
      <w:bookmarkStart w:id="114" w:name="page77"/>
      <w:bookmarkEnd w:id="114"/>
      <w:r>
        <w:rPr>
          <w:noProof/>
          <w:sz w:val="20"/>
          <w:szCs w:val="20"/>
        </w:rPr>
        <w:lastRenderedPageBreak/>
        <w:drawing>
          <wp:anchor distT="0" distB="0" distL="114300" distR="114300" simplePos="0" relativeHeight="252125184" behindDoc="1" locked="0" layoutInCell="0" allowOverlap="1" wp14:anchorId="404DB6F1" wp14:editId="007023DB">
            <wp:simplePos x="0" y="0"/>
            <wp:positionH relativeFrom="page">
              <wp:posOffset>1304925</wp:posOffset>
            </wp:positionH>
            <wp:positionV relativeFrom="page">
              <wp:posOffset>2738120</wp:posOffset>
            </wp:positionV>
            <wp:extent cx="5483860" cy="3674745"/>
            <wp:effectExtent l="0" t="0" r="0" b="0"/>
            <wp:wrapNone/>
            <wp:docPr id="1169" name="Picture 1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9"/>
                    <pic:cNvPicPr>
                      <a:picLocks noChangeAspect="1" noChangeArrowheads="1"/>
                    </pic:cNvPicPr>
                  </pic:nvPicPr>
                  <pic:blipFill>
                    <a:blip r:embed="rId770"/>
                    <a:srcRect/>
                    <a:stretch>
                      <a:fillRect/>
                    </a:stretch>
                  </pic:blipFill>
                  <pic:spPr bwMode="auto">
                    <a:xfrm>
                      <a:off x="0" y="0"/>
                      <a:ext cx="5483860" cy="3674745"/>
                    </a:xfrm>
                    <a:prstGeom prst="rect">
                      <a:avLst/>
                    </a:prstGeom>
                    <a:noFill/>
                  </pic:spPr>
                </pic:pic>
              </a:graphicData>
            </a:graphic>
          </wp:anchor>
        </w:drawing>
      </w:r>
    </w:p>
    <w:p w14:paraId="504A5E70" w14:textId="77777777" w:rsidR="004B413C" w:rsidRDefault="004B413C">
      <w:pPr>
        <w:spacing w:line="200" w:lineRule="exact"/>
        <w:rPr>
          <w:sz w:val="20"/>
          <w:szCs w:val="20"/>
        </w:rPr>
      </w:pPr>
    </w:p>
    <w:p w14:paraId="5015D796" w14:textId="77777777" w:rsidR="004B413C" w:rsidRDefault="004B413C">
      <w:pPr>
        <w:spacing w:line="200" w:lineRule="exact"/>
        <w:rPr>
          <w:sz w:val="20"/>
          <w:szCs w:val="20"/>
        </w:rPr>
      </w:pPr>
    </w:p>
    <w:p w14:paraId="70FC7AB8" w14:textId="77777777" w:rsidR="004B413C" w:rsidRDefault="004B413C">
      <w:pPr>
        <w:spacing w:line="200" w:lineRule="exact"/>
        <w:rPr>
          <w:sz w:val="20"/>
          <w:szCs w:val="20"/>
        </w:rPr>
      </w:pPr>
    </w:p>
    <w:p w14:paraId="20FCCDE5" w14:textId="77777777" w:rsidR="004B413C" w:rsidRDefault="004B413C">
      <w:pPr>
        <w:spacing w:line="200" w:lineRule="exact"/>
        <w:rPr>
          <w:sz w:val="20"/>
          <w:szCs w:val="20"/>
        </w:rPr>
      </w:pPr>
    </w:p>
    <w:p w14:paraId="1D739725" w14:textId="77777777" w:rsidR="004B413C" w:rsidRDefault="004B413C">
      <w:pPr>
        <w:spacing w:line="200" w:lineRule="exact"/>
        <w:rPr>
          <w:sz w:val="20"/>
          <w:szCs w:val="20"/>
        </w:rPr>
      </w:pPr>
    </w:p>
    <w:p w14:paraId="767A2ED2" w14:textId="77777777" w:rsidR="004B413C" w:rsidRDefault="004B413C">
      <w:pPr>
        <w:spacing w:line="200" w:lineRule="exact"/>
        <w:rPr>
          <w:sz w:val="20"/>
          <w:szCs w:val="20"/>
        </w:rPr>
      </w:pPr>
    </w:p>
    <w:p w14:paraId="486319F6" w14:textId="77777777" w:rsidR="004B413C" w:rsidRDefault="004B413C">
      <w:pPr>
        <w:spacing w:line="200" w:lineRule="exact"/>
        <w:rPr>
          <w:sz w:val="20"/>
          <w:szCs w:val="20"/>
        </w:rPr>
      </w:pPr>
    </w:p>
    <w:p w14:paraId="1CE7CCF5" w14:textId="77777777" w:rsidR="004B413C" w:rsidRDefault="004B413C">
      <w:pPr>
        <w:spacing w:line="200" w:lineRule="exact"/>
        <w:rPr>
          <w:sz w:val="20"/>
          <w:szCs w:val="20"/>
        </w:rPr>
      </w:pPr>
    </w:p>
    <w:p w14:paraId="03AE9DA3" w14:textId="77777777" w:rsidR="004B413C" w:rsidRDefault="004B413C">
      <w:pPr>
        <w:spacing w:line="200" w:lineRule="exact"/>
        <w:rPr>
          <w:sz w:val="20"/>
          <w:szCs w:val="20"/>
        </w:rPr>
      </w:pPr>
    </w:p>
    <w:p w14:paraId="5CE22664" w14:textId="77777777" w:rsidR="004B413C" w:rsidRDefault="004B413C">
      <w:pPr>
        <w:spacing w:line="200" w:lineRule="exact"/>
        <w:rPr>
          <w:sz w:val="20"/>
          <w:szCs w:val="20"/>
        </w:rPr>
      </w:pPr>
    </w:p>
    <w:p w14:paraId="6AE7C2A9" w14:textId="77777777" w:rsidR="004B413C" w:rsidRDefault="004B413C">
      <w:pPr>
        <w:spacing w:line="200" w:lineRule="exact"/>
        <w:rPr>
          <w:sz w:val="20"/>
          <w:szCs w:val="20"/>
        </w:rPr>
      </w:pPr>
    </w:p>
    <w:p w14:paraId="5823C2A8" w14:textId="77777777" w:rsidR="004B413C" w:rsidRDefault="004B413C">
      <w:pPr>
        <w:spacing w:line="200" w:lineRule="exact"/>
        <w:rPr>
          <w:sz w:val="20"/>
          <w:szCs w:val="20"/>
        </w:rPr>
      </w:pPr>
    </w:p>
    <w:p w14:paraId="6EEF8B35" w14:textId="77777777" w:rsidR="004B413C" w:rsidRDefault="004B413C">
      <w:pPr>
        <w:spacing w:line="200" w:lineRule="exact"/>
        <w:rPr>
          <w:sz w:val="20"/>
          <w:szCs w:val="20"/>
        </w:rPr>
      </w:pPr>
    </w:p>
    <w:p w14:paraId="76BC6AD5" w14:textId="77777777" w:rsidR="004B413C" w:rsidRDefault="004B413C">
      <w:pPr>
        <w:spacing w:line="200" w:lineRule="exact"/>
        <w:rPr>
          <w:sz w:val="20"/>
          <w:szCs w:val="20"/>
        </w:rPr>
      </w:pPr>
    </w:p>
    <w:p w14:paraId="355B73E0" w14:textId="77777777" w:rsidR="004B413C" w:rsidRDefault="004B413C">
      <w:pPr>
        <w:spacing w:line="200" w:lineRule="exact"/>
        <w:rPr>
          <w:sz w:val="20"/>
          <w:szCs w:val="20"/>
        </w:rPr>
      </w:pPr>
    </w:p>
    <w:p w14:paraId="10793404" w14:textId="77777777" w:rsidR="004B413C" w:rsidRDefault="004B413C">
      <w:pPr>
        <w:spacing w:line="200" w:lineRule="exact"/>
        <w:rPr>
          <w:sz w:val="20"/>
          <w:szCs w:val="20"/>
        </w:rPr>
      </w:pPr>
    </w:p>
    <w:p w14:paraId="14CD368D" w14:textId="77777777" w:rsidR="004B413C" w:rsidRDefault="004B413C">
      <w:pPr>
        <w:spacing w:line="346" w:lineRule="exact"/>
        <w:rPr>
          <w:sz w:val="20"/>
          <w:szCs w:val="20"/>
        </w:rPr>
      </w:pPr>
    </w:p>
    <w:tbl>
      <w:tblPr>
        <w:tblW w:w="0" w:type="auto"/>
        <w:tblInd w:w="100" w:type="dxa"/>
        <w:tblLayout w:type="fixed"/>
        <w:tblCellMar>
          <w:left w:w="0" w:type="dxa"/>
          <w:right w:w="0" w:type="dxa"/>
        </w:tblCellMar>
        <w:tblLook w:val="04A0" w:firstRow="1" w:lastRow="0" w:firstColumn="1" w:lastColumn="0" w:noHBand="0" w:noVBand="1"/>
      </w:tblPr>
      <w:tblGrid>
        <w:gridCol w:w="220"/>
        <w:gridCol w:w="1100"/>
        <w:gridCol w:w="700"/>
        <w:gridCol w:w="720"/>
        <w:gridCol w:w="700"/>
        <w:gridCol w:w="720"/>
        <w:gridCol w:w="700"/>
        <w:gridCol w:w="700"/>
        <w:gridCol w:w="720"/>
        <w:gridCol w:w="700"/>
        <w:gridCol w:w="720"/>
        <w:gridCol w:w="700"/>
        <w:gridCol w:w="560"/>
        <w:gridCol w:w="20"/>
      </w:tblGrid>
      <w:tr w:rsidR="004B413C" w14:paraId="16951257" w14:textId="77777777">
        <w:trPr>
          <w:trHeight w:val="207"/>
        </w:trPr>
        <w:tc>
          <w:tcPr>
            <w:tcW w:w="220" w:type="dxa"/>
            <w:vAlign w:val="bottom"/>
          </w:tcPr>
          <w:p w14:paraId="1FB28270" w14:textId="77777777" w:rsidR="004B413C" w:rsidRDefault="004B413C">
            <w:pPr>
              <w:rPr>
                <w:sz w:val="18"/>
                <w:szCs w:val="18"/>
              </w:rPr>
            </w:pPr>
          </w:p>
        </w:tc>
        <w:tc>
          <w:tcPr>
            <w:tcW w:w="1100" w:type="dxa"/>
            <w:vAlign w:val="bottom"/>
          </w:tcPr>
          <w:p w14:paraId="1E42B38B" w14:textId="77777777" w:rsidR="004B413C" w:rsidRDefault="00EC2FEA">
            <w:pPr>
              <w:ind w:right="750"/>
              <w:jc w:val="right"/>
              <w:rPr>
                <w:sz w:val="20"/>
                <w:szCs w:val="20"/>
              </w:rPr>
            </w:pPr>
            <w:r>
              <w:rPr>
                <w:rFonts w:ascii="Arial" w:eastAsia="Arial" w:hAnsi="Arial" w:cs="Arial"/>
                <w:color w:val="4D4D4D"/>
                <w:sz w:val="18"/>
                <w:szCs w:val="18"/>
              </w:rPr>
              <w:t>35</w:t>
            </w:r>
          </w:p>
        </w:tc>
        <w:tc>
          <w:tcPr>
            <w:tcW w:w="700" w:type="dxa"/>
            <w:vAlign w:val="bottom"/>
          </w:tcPr>
          <w:p w14:paraId="7FEE9F74" w14:textId="77777777" w:rsidR="004B413C" w:rsidRDefault="004B413C">
            <w:pPr>
              <w:rPr>
                <w:sz w:val="18"/>
                <w:szCs w:val="18"/>
              </w:rPr>
            </w:pPr>
          </w:p>
        </w:tc>
        <w:tc>
          <w:tcPr>
            <w:tcW w:w="720" w:type="dxa"/>
            <w:vAlign w:val="bottom"/>
          </w:tcPr>
          <w:p w14:paraId="00681BAE" w14:textId="77777777" w:rsidR="004B413C" w:rsidRDefault="004B413C">
            <w:pPr>
              <w:rPr>
                <w:sz w:val="18"/>
                <w:szCs w:val="18"/>
              </w:rPr>
            </w:pPr>
          </w:p>
        </w:tc>
        <w:tc>
          <w:tcPr>
            <w:tcW w:w="700" w:type="dxa"/>
            <w:vAlign w:val="bottom"/>
          </w:tcPr>
          <w:p w14:paraId="34FAA379" w14:textId="77777777" w:rsidR="004B413C" w:rsidRDefault="004B413C">
            <w:pPr>
              <w:rPr>
                <w:sz w:val="18"/>
                <w:szCs w:val="18"/>
              </w:rPr>
            </w:pPr>
          </w:p>
        </w:tc>
        <w:tc>
          <w:tcPr>
            <w:tcW w:w="720" w:type="dxa"/>
            <w:vAlign w:val="bottom"/>
          </w:tcPr>
          <w:p w14:paraId="0E5E3AD1" w14:textId="77777777" w:rsidR="004B413C" w:rsidRDefault="004B413C">
            <w:pPr>
              <w:rPr>
                <w:sz w:val="18"/>
                <w:szCs w:val="18"/>
              </w:rPr>
            </w:pPr>
          </w:p>
        </w:tc>
        <w:tc>
          <w:tcPr>
            <w:tcW w:w="700" w:type="dxa"/>
            <w:vAlign w:val="bottom"/>
          </w:tcPr>
          <w:p w14:paraId="50032E54" w14:textId="77777777" w:rsidR="004B413C" w:rsidRDefault="004B413C">
            <w:pPr>
              <w:rPr>
                <w:sz w:val="18"/>
                <w:szCs w:val="18"/>
              </w:rPr>
            </w:pPr>
          </w:p>
        </w:tc>
        <w:tc>
          <w:tcPr>
            <w:tcW w:w="700" w:type="dxa"/>
            <w:vAlign w:val="bottom"/>
          </w:tcPr>
          <w:p w14:paraId="25153485" w14:textId="77777777" w:rsidR="004B413C" w:rsidRDefault="004B413C">
            <w:pPr>
              <w:rPr>
                <w:sz w:val="18"/>
                <w:szCs w:val="18"/>
              </w:rPr>
            </w:pPr>
          </w:p>
        </w:tc>
        <w:tc>
          <w:tcPr>
            <w:tcW w:w="720" w:type="dxa"/>
            <w:vAlign w:val="bottom"/>
          </w:tcPr>
          <w:p w14:paraId="398C8A4A" w14:textId="77777777" w:rsidR="004B413C" w:rsidRDefault="004B413C">
            <w:pPr>
              <w:rPr>
                <w:sz w:val="18"/>
                <w:szCs w:val="18"/>
              </w:rPr>
            </w:pPr>
          </w:p>
        </w:tc>
        <w:tc>
          <w:tcPr>
            <w:tcW w:w="700" w:type="dxa"/>
            <w:vAlign w:val="bottom"/>
          </w:tcPr>
          <w:p w14:paraId="5FA206A8" w14:textId="77777777" w:rsidR="004B413C" w:rsidRDefault="004B413C">
            <w:pPr>
              <w:rPr>
                <w:sz w:val="18"/>
                <w:szCs w:val="18"/>
              </w:rPr>
            </w:pPr>
          </w:p>
        </w:tc>
        <w:tc>
          <w:tcPr>
            <w:tcW w:w="720" w:type="dxa"/>
            <w:vAlign w:val="bottom"/>
          </w:tcPr>
          <w:p w14:paraId="65E649B3" w14:textId="77777777" w:rsidR="004B413C" w:rsidRDefault="004B413C">
            <w:pPr>
              <w:rPr>
                <w:sz w:val="18"/>
                <w:szCs w:val="18"/>
              </w:rPr>
            </w:pPr>
          </w:p>
        </w:tc>
        <w:tc>
          <w:tcPr>
            <w:tcW w:w="700" w:type="dxa"/>
            <w:vAlign w:val="bottom"/>
          </w:tcPr>
          <w:p w14:paraId="4EA63CBB" w14:textId="77777777" w:rsidR="004B413C" w:rsidRDefault="004B413C">
            <w:pPr>
              <w:rPr>
                <w:sz w:val="18"/>
                <w:szCs w:val="18"/>
              </w:rPr>
            </w:pPr>
          </w:p>
        </w:tc>
        <w:tc>
          <w:tcPr>
            <w:tcW w:w="560" w:type="dxa"/>
            <w:vAlign w:val="bottom"/>
          </w:tcPr>
          <w:p w14:paraId="5A74B091" w14:textId="77777777" w:rsidR="004B413C" w:rsidRDefault="004B413C">
            <w:pPr>
              <w:rPr>
                <w:sz w:val="18"/>
                <w:szCs w:val="18"/>
              </w:rPr>
            </w:pPr>
          </w:p>
        </w:tc>
        <w:tc>
          <w:tcPr>
            <w:tcW w:w="0" w:type="dxa"/>
            <w:vAlign w:val="bottom"/>
          </w:tcPr>
          <w:p w14:paraId="49A69453" w14:textId="77777777" w:rsidR="004B413C" w:rsidRDefault="004B413C">
            <w:pPr>
              <w:rPr>
                <w:sz w:val="1"/>
                <w:szCs w:val="1"/>
              </w:rPr>
            </w:pPr>
          </w:p>
        </w:tc>
      </w:tr>
      <w:tr w:rsidR="004B413C" w14:paraId="6C3B8443" w14:textId="77777777">
        <w:trPr>
          <w:trHeight w:val="1718"/>
        </w:trPr>
        <w:tc>
          <w:tcPr>
            <w:tcW w:w="220" w:type="dxa"/>
            <w:vMerge w:val="restart"/>
            <w:textDirection w:val="btLr"/>
            <w:vAlign w:val="bottom"/>
          </w:tcPr>
          <w:p w14:paraId="6FED5371" w14:textId="77777777" w:rsidR="004B413C" w:rsidRDefault="00EC2FEA">
            <w:pPr>
              <w:rPr>
                <w:sz w:val="20"/>
                <w:szCs w:val="20"/>
              </w:rPr>
            </w:pPr>
            <w:r>
              <w:rPr>
                <w:rFonts w:ascii="Arial" w:eastAsia="Arial" w:hAnsi="Arial" w:cs="Arial"/>
                <w:w w:val="99"/>
              </w:rPr>
              <w:t>Family richness</w:t>
            </w:r>
          </w:p>
        </w:tc>
        <w:tc>
          <w:tcPr>
            <w:tcW w:w="1100" w:type="dxa"/>
            <w:vAlign w:val="bottom"/>
          </w:tcPr>
          <w:p w14:paraId="7EA70CF5" w14:textId="77777777" w:rsidR="004B413C" w:rsidRDefault="00EC2FEA">
            <w:pPr>
              <w:ind w:right="750"/>
              <w:jc w:val="right"/>
              <w:rPr>
                <w:sz w:val="20"/>
                <w:szCs w:val="20"/>
              </w:rPr>
            </w:pPr>
            <w:r>
              <w:rPr>
                <w:rFonts w:ascii="Arial" w:eastAsia="Arial" w:hAnsi="Arial" w:cs="Arial"/>
                <w:color w:val="4D4D4D"/>
                <w:sz w:val="18"/>
                <w:szCs w:val="18"/>
              </w:rPr>
              <w:t>30</w:t>
            </w:r>
          </w:p>
        </w:tc>
        <w:tc>
          <w:tcPr>
            <w:tcW w:w="700" w:type="dxa"/>
            <w:vAlign w:val="bottom"/>
          </w:tcPr>
          <w:p w14:paraId="69A91D65" w14:textId="77777777" w:rsidR="004B413C" w:rsidRDefault="004B413C">
            <w:pPr>
              <w:rPr>
                <w:sz w:val="24"/>
                <w:szCs w:val="24"/>
              </w:rPr>
            </w:pPr>
          </w:p>
        </w:tc>
        <w:tc>
          <w:tcPr>
            <w:tcW w:w="720" w:type="dxa"/>
            <w:vAlign w:val="bottom"/>
          </w:tcPr>
          <w:p w14:paraId="17D9986A" w14:textId="77777777" w:rsidR="004B413C" w:rsidRDefault="004B413C">
            <w:pPr>
              <w:rPr>
                <w:sz w:val="24"/>
                <w:szCs w:val="24"/>
              </w:rPr>
            </w:pPr>
          </w:p>
        </w:tc>
        <w:tc>
          <w:tcPr>
            <w:tcW w:w="700" w:type="dxa"/>
            <w:vAlign w:val="bottom"/>
          </w:tcPr>
          <w:p w14:paraId="11B8E37E" w14:textId="77777777" w:rsidR="004B413C" w:rsidRDefault="004B413C">
            <w:pPr>
              <w:rPr>
                <w:sz w:val="24"/>
                <w:szCs w:val="24"/>
              </w:rPr>
            </w:pPr>
          </w:p>
        </w:tc>
        <w:tc>
          <w:tcPr>
            <w:tcW w:w="720" w:type="dxa"/>
            <w:vAlign w:val="bottom"/>
          </w:tcPr>
          <w:p w14:paraId="7CFC0919" w14:textId="77777777" w:rsidR="004B413C" w:rsidRDefault="004B413C">
            <w:pPr>
              <w:rPr>
                <w:sz w:val="24"/>
                <w:szCs w:val="24"/>
              </w:rPr>
            </w:pPr>
          </w:p>
        </w:tc>
        <w:tc>
          <w:tcPr>
            <w:tcW w:w="700" w:type="dxa"/>
            <w:vAlign w:val="bottom"/>
          </w:tcPr>
          <w:p w14:paraId="6BF60A5A" w14:textId="77777777" w:rsidR="004B413C" w:rsidRDefault="004B413C">
            <w:pPr>
              <w:rPr>
                <w:sz w:val="24"/>
                <w:szCs w:val="24"/>
              </w:rPr>
            </w:pPr>
          </w:p>
        </w:tc>
        <w:tc>
          <w:tcPr>
            <w:tcW w:w="700" w:type="dxa"/>
            <w:vAlign w:val="bottom"/>
          </w:tcPr>
          <w:p w14:paraId="58F80BB7" w14:textId="77777777" w:rsidR="004B413C" w:rsidRDefault="004B413C">
            <w:pPr>
              <w:rPr>
                <w:sz w:val="24"/>
                <w:szCs w:val="24"/>
              </w:rPr>
            </w:pPr>
          </w:p>
        </w:tc>
        <w:tc>
          <w:tcPr>
            <w:tcW w:w="720" w:type="dxa"/>
            <w:vAlign w:val="bottom"/>
          </w:tcPr>
          <w:p w14:paraId="3EE65069" w14:textId="77777777" w:rsidR="004B413C" w:rsidRDefault="004B413C">
            <w:pPr>
              <w:rPr>
                <w:sz w:val="24"/>
                <w:szCs w:val="24"/>
              </w:rPr>
            </w:pPr>
          </w:p>
        </w:tc>
        <w:tc>
          <w:tcPr>
            <w:tcW w:w="700" w:type="dxa"/>
            <w:vAlign w:val="bottom"/>
          </w:tcPr>
          <w:p w14:paraId="24A79953" w14:textId="77777777" w:rsidR="004B413C" w:rsidRDefault="004B413C">
            <w:pPr>
              <w:rPr>
                <w:sz w:val="24"/>
                <w:szCs w:val="24"/>
              </w:rPr>
            </w:pPr>
          </w:p>
        </w:tc>
        <w:tc>
          <w:tcPr>
            <w:tcW w:w="720" w:type="dxa"/>
            <w:vAlign w:val="bottom"/>
          </w:tcPr>
          <w:p w14:paraId="4CB1BC13" w14:textId="77777777" w:rsidR="004B413C" w:rsidRDefault="004B413C">
            <w:pPr>
              <w:rPr>
                <w:sz w:val="24"/>
                <w:szCs w:val="24"/>
              </w:rPr>
            </w:pPr>
          </w:p>
        </w:tc>
        <w:tc>
          <w:tcPr>
            <w:tcW w:w="700" w:type="dxa"/>
            <w:vAlign w:val="bottom"/>
          </w:tcPr>
          <w:p w14:paraId="59890436" w14:textId="77777777" w:rsidR="004B413C" w:rsidRDefault="004B413C">
            <w:pPr>
              <w:rPr>
                <w:sz w:val="24"/>
                <w:szCs w:val="24"/>
              </w:rPr>
            </w:pPr>
          </w:p>
        </w:tc>
        <w:tc>
          <w:tcPr>
            <w:tcW w:w="560" w:type="dxa"/>
            <w:vAlign w:val="bottom"/>
          </w:tcPr>
          <w:p w14:paraId="78736740" w14:textId="77777777" w:rsidR="004B413C" w:rsidRDefault="004B413C">
            <w:pPr>
              <w:rPr>
                <w:sz w:val="24"/>
                <w:szCs w:val="24"/>
              </w:rPr>
            </w:pPr>
          </w:p>
        </w:tc>
        <w:tc>
          <w:tcPr>
            <w:tcW w:w="0" w:type="dxa"/>
            <w:vAlign w:val="bottom"/>
          </w:tcPr>
          <w:p w14:paraId="7E4D0812" w14:textId="77777777" w:rsidR="004B413C" w:rsidRDefault="004B413C">
            <w:pPr>
              <w:rPr>
                <w:sz w:val="1"/>
                <w:szCs w:val="1"/>
              </w:rPr>
            </w:pPr>
          </w:p>
        </w:tc>
      </w:tr>
      <w:tr w:rsidR="004B413C" w14:paraId="05E1C1A6" w14:textId="77777777">
        <w:trPr>
          <w:trHeight w:val="826"/>
        </w:trPr>
        <w:tc>
          <w:tcPr>
            <w:tcW w:w="220" w:type="dxa"/>
            <w:vMerge/>
            <w:vAlign w:val="bottom"/>
          </w:tcPr>
          <w:p w14:paraId="424DE391" w14:textId="77777777" w:rsidR="004B413C" w:rsidRDefault="004B413C">
            <w:pPr>
              <w:rPr>
                <w:sz w:val="24"/>
                <w:szCs w:val="24"/>
              </w:rPr>
            </w:pPr>
          </w:p>
        </w:tc>
        <w:tc>
          <w:tcPr>
            <w:tcW w:w="1100" w:type="dxa"/>
            <w:vAlign w:val="bottom"/>
          </w:tcPr>
          <w:p w14:paraId="41201ACD" w14:textId="77777777" w:rsidR="004B413C" w:rsidRDefault="004B413C">
            <w:pPr>
              <w:rPr>
                <w:sz w:val="24"/>
                <w:szCs w:val="24"/>
              </w:rPr>
            </w:pPr>
          </w:p>
        </w:tc>
        <w:tc>
          <w:tcPr>
            <w:tcW w:w="700" w:type="dxa"/>
            <w:vAlign w:val="bottom"/>
          </w:tcPr>
          <w:p w14:paraId="07B0FE3F" w14:textId="77777777" w:rsidR="004B413C" w:rsidRDefault="004B413C">
            <w:pPr>
              <w:rPr>
                <w:sz w:val="24"/>
                <w:szCs w:val="24"/>
              </w:rPr>
            </w:pPr>
          </w:p>
        </w:tc>
        <w:tc>
          <w:tcPr>
            <w:tcW w:w="720" w:type="dxa"/>
            <w:vAlign w:val="bottom"/>
          </w:tcPr>
          <w:p w14:paraId="2C166D36" w14:textId="77777777" w:rsidR="004B413C" w:rsidRDefault="004B413C">
            <w:pPr>
              <w:rPr>
                <w:sz w:val="24"/>
                <w:szCs w:val="24"/>
              </w:rPr>
            </w:pPr>
          </w:p>
        </w:tc>
        <w:tc>
          <w:tcPr>
            <w:tcW w:w="700" w:type="dxa"/>
            <w:vAlign w:val="bottom"/>
          </w:tcPr>
          <w:p w14:paraId="73687E8A" w14:textId="77777777" w:rsidR="004B413C" w:rsidRDefault="004B413C">
            <w:pPr>
              <w:rPr>
                <w:sz w:val="24"/>
                <w:szCs w:val="24"/>
              </w:rPr>
            </w:pPr>
          </w:p>
        </w:tc>
        <w:tc>
          <w:tcPr>
            <w:tcW w:w="720" w:type="dxa"/>
            <w:vAlign w:val="bottom"/>
          </w:tcPr>
          <w:p w14:paraId="0ACB70BE" w14:textId="77777777" w:rsidR="004B413C" w:rsidRDefault="004B413C">
            <w:pPr>
              <w:rPr>
                <w:sz w:val="24"/>
                <w:szCs w:val="24"/>
              </w:rPr>
            </w:pPr>
          </w:p>
        </w:tc>
        <w:tc>
          <w:tcPr>
            <w:tcW w:w="700" w:type="dxa"/>
            <w:vAlign w:val="bottom"/>
          </w:tcPr>
          <w:p w14:paraId="39B0DF33" w14:textId="77777777" w:rsidR="004B413C" w:rsidRDefault="004B413C">
            <w:pPr>
              <w:rPr>
                <w:sz w:val="24"/>
                <w:szCs w:val="24"/>
              </w:rPr>
            </w:pPr>
          </w:p>
        </w:tc>
        <w:tc>
          <w:tcPr>
            <w:tcW w:w="700" w:type="dxa"/>
            <w:vAlign w:val="bottom"/>
          </w:tcPr>
          <w:p w14:paraId="516F6784" w14:textId="77777777" w:rsidR="004B413C" w:rsidRDefault="004B413C">
            <w:pPr>
              <w:rPr>
                <w:sz w:val="24"/>
                <w:szCs w:val="24"/>
              </w:rPr>
            </w:pPr>
          </w:p>
        </w:tc>
        <w:tc>
          <w:tcPr>
            <w:tcW w:w="720" w:type="dxa"/>
            <w:vAlign w:val="bottom"/>
          </w:tcPr>
          <w:p w14:paraId="39E31170" w14:textId="77777777" w:rsidR="004B413C" w:rsidRDefault="004B413C">
            <w:pPr>
              <w:rPr>
                <w:sz w:val="24"/>
                <w:szCs w:val="24"/>
              </w:rPr>
            </w:pPr>
          </w:p>
        </w:tc>
        <w:tc>
          <w:tcPr>
            <w:tcW w:w="700" w:type="dxa"/>
            <w:vAlign w:val="bottom"/>
          </w:tcPr>
          <w:p w14:paraId="5720D166" w14:textId="77777777" w:rsidR="004B413C" w:rsidRDefault="004B413C">
            <w:pPr>
              <w:rPr>
                <w:sz w:val="24"/>
                <w:szCs w:val="24"/>
              </w:rPr>
            </w:pPr>
          </w:p>
        </w:tc>
        <w:tc>
          <w:tcPr>
            <w:tcW w:w="720" w:type="dxa"/>
            <w:vAlign w:val="bottom"/>
          </w:tcPr>
          <w:p w14:paraId="210E1C7C" w14:textId="77777777" w:rsidR="004B413C" w:rsidRDefault="004B413C">
            <w:pPr>
              <w:rPr>
                <w:sz w:val="24"/>
                <w:szCs w:val="24"/>
              </w:rPr>
            </w:pPr>
          </w:p>
        </w:tc>
        <w:tc>
          <w:tcPr>
            <w:tcW w:w="700" w:type="dxa"/>
            <w:vAlign w:val="bottom"/>
          </w:tcPr>
          <w:p w14:paraId="35678023" w14:textId="77777777" w:rsidR="004B413C" w:rsidRDefault="004B413C">
            <w:pPr>
              <w:rPr>
                <w:sz w:val="24"/>
                <w:szCs w:val="24"/>
              </w:rPr>
            </w:pPr>
          </w:p>
        </w:tc>
        <w:tc>
          <w:tcPr>
            <w:tcW w:w="560" w:type="dxa"/>
            <w:vAlign w:val="bottom"/>
          </w:tcPr>
          <w:p w14:paraId="5EAB964E" w14:textId="77777777" w:rsidR="004B413C" w:rsidRDefault="004B413C">
            <w:pPr>
              <w:rPr>
                <w:sz w:val="24"/>
                <w:szCs w:val="24"/>
              </w:rPr>
            </w:pPr>
          </w:p>
        </w:tc>
        <w:tc>
          <w:tcPr>
            <w:tcW w:w="0" w:type="dxa"/>
            <w:vAlign w:val="bottom"/>
          </w:tcPr>
          <w:p w14:paraId="77B21522" w14:textId="77777777" w:rsidR="004B413C" w:rsidRDefault="004B413C">
            <w:pPr>
              <w:rPr>
                <w:sz w:val="1"/>
                <w:szCs w:val="1"/>
              </w:rPr>
            </w:pPr>
          </w:p>
        </w:tc>
      </w:tr>
      <w:tr w:rsidR="004B413C" w14:paraId="405C6EDD" w14:textId="77777777">
        <w:trPr>
          <w:trHeight w:val="892"/>
        </w:trPr>
        <w:tc>
          <w:tcPr>
            <w:tcW w:w="220" w:type="dxa"/>
            <w:vAlign w:val="bottom"/>
          </w:tcPr>
          <w:p w14:paraId="40CEC05E" w14:textId="77777777" w:rsidR="004B413C" w:rsidRDefault="004B413C">
            <w:pPr>
              <w:rPr>
                <w:sz w:val="24"/>
                <w:szCs w:val="24"/>
              </w:rPr>
            </w:pPr>
          </w:p>
        </w:tc>
        <w:tc>
          <w:tcPr>
            <w:tcW w:w="1100" w:type="dxa"/>
            <w:vAlign w:val="bottom"/>
          </w:tcPr>
          <w:p w14:paraId="56B69F6D" w14:textId="77777777" w:rsidR="004B413C" w:rsidRDefault="00EC2FEA">
            <w:pPr>
              <w:ind w:right="750"/>
              <w:jc w:val="right"/>
              <w:rPr>
                <w:sz w:val="20"/>
                <w:szCs w:val="20"/>
              </w:rPr>
            </w:pPr>
            <w:r>
              <w:rPr>
                <w:rFonts w:ascii="Arial" w:eastAsia="Arial" w:hAnsi="Arial" w:cs="Arial"/>
                <w:color w:val="4D4D4D"/>
                <w:sz w:val="18"/>
                <w:szCs w:val="18"/>
              </w:rPr>
              <w:t>25</w:t>
            </w:r>
          </w:p>
        </w:tc>
        <w:tc>
          <w:tcPr>
            <w:tcW w:w="700" w:type="dxa"/>
            <w:vAlign w:val="bottom"/>
          </w:tcPr>
          <w:p w14:paraId="370F0B2A" w14:textId="77777777" w:rsidR="004B413C" w:rsidRDefault="004B413C">
            <w:pPr>
              <w:rPr>
                <w:sz w:val="24"/>
                <w:szCs w:val="24"/>
              </w:rPr>
            </w:pPr>
          </w:p>
        </w:tc>
        <w:tc>
          <w:tcPr>
            <w:tcW w:w="720" w:type="dxa"/>
            <w:vAlign w:val="bottom"/>
          </w:tcPr>
          <w:p w14:paraId="572C19AE" w14:textId="77777777" w:rsidR="004B413C" w:rsidRDefault="004B413C">
            <w:pPr>
              <w:rPr>
                <w:sz w:val="24"/>
                <w:szCs w:val="24"/>
              </w:rPr>
            </w:pPr>
          </w:p>
        </w:tc>
        <w:tc>
          <w:tcPr>
            <w:tcW w:w="700" w:type="dxa"/>
            <w:vAlign w:val="bottom"/>
          </w:tcPr>
          <w:p w14:paraId="51E216BB" w14:textId="77777777" w:rsidR="004B413C" w:rsidRDefault="004B413C">
            <w:pPr>
              <w:rPr>
                <w:sz w:val="24"/>
                <w:szCs w:val="24"/>
              </w:rPr>
            </w:pPr>
          </w:p>
        </w:tc>
        <w:tc>
          <w:tcPr>
            <w:tcW w:w="720" w:type="dxa"/>
            <w:vAlign w:val="bottom"/>
          </w:tcPr>
          <w:p w14:paraId="698EDAB3" w14:textId="77777777" w:rsidR="004B413C" w:rsidRDefault="004B413C">
            <w:pPr>
              <w:rPr>
                <w:sz w:val="24"/>
                <w:szCs w:val="24"/>
              </w:rPr>
            </w:pPr>
          </w:p>
        </w:tc>
        <w:tc>
          <w:tcPr>
            <w:tcW w:w="700" w:type="dxa"/>
            <w:vAlign w:val="bottom"/>
          </w:tcPr>
          <w:p w14:paraId="2868EBE8" w14:textId="77777777" w:rsidR="004B413C" w:rsidRDefault="004B413C">
            <w:pPr>
              <w:rPr>
                <w:sz w:val="24"/>
                <w:szCs w:val="24"/>
              </w:rPr>
            </w:pPr>
          </w:p>
        </w:tc>
        <w:tc>
          <w:tcPr>
            <w:tcW w:w="700" w:type="dxa"/>
            <w:vAlign w:val="bottom"/>
          </w:tcPr>
          <w:p w14:paraId="5C2EE5D1" w14:textId="77777777" w:rsidR="004B413C" w:rsidRDefault="004B413C">
            <w:pPr>
              <w:rPr>
                <w:sz w:val="24"/>
                <w:szCs w:val="24"/>
              </w:rPr>
            </w:pPr>
          </w:p>
        </w:tc>
        <w:tc>
          <w:tcPr>
            <w:tcW w:w="720" w:type="dxa"/>
            <w:vAlign w:val="bottom"/>
          </w:tcPr>
          <w:p w14:paraId="0E336828" w14:textId="77777777" w:rsidR="004B413C" w:rsidRDefault="004B413C">
            <w:pPr>
              <w:rPr>
                <w:sz w:val="24"/>
                <w:szCs w:val="24"/>
              </w:rPr>
            </w:pPr>
          </w:p>
        </w:tc>
        <w:tc>
          <w:tcPr>
            <w:tcW w:w="700" w:type="dxa"/>
            <w:vAlign w:val="bottom"/>
          </w:tcPr>
          <w:p w14:paraId="652F8937" w14:textId="77777777" w:rsidR="004B413C" w:rsidRDefault="004B413C">
            <w:pPr>
              <w:rPr>
                <w:sz w:val="24"/>
                <w:szCs w:val="24"/>
              </w:rPr>
            </w:pPr>
          </w:p>
        </w:tc>
        <w:tc>
          <w:tcPr>
            <w:tcW w:w="720" w:type="dxa"/>
            <w:vAlign w:val="bottom"/>
          </w:tcPr>
          <w:p w14:paraId="6BAFF625" w14:textId="77777777" w:rsidR="004B413C" w:rsidRDefault="004B413C">
            <w:pPr>
              <w:rPr>
                <w:sz w:val="24"/>
                <w:szCs w:val="24"/>
              </w:rPr>
            </w:pPr>
          </w:p>
        </w:tc>
        <w:tc>
          <w:tcPr>
            <w:tcW w:w="700" w:type="dxa"/>
            <w:vAlign w:val="bottom"/>
          </w:tcPr>
          <w:p w14:paraId="5882CA3F" w14:textId="77777777" w:rsidR="004B413C" w:rsidRDefault="004B413C">
            <w:pPr>
              <w:rPr>
                <w:sz w:val="24"/>
                <w:szCs w:val="24"/>
              </w:rPr>
            </w:pPr>
          </w:p>
        </w:tc>
        <w:tc>
          <w:tcPr>
            <w:tcW w:w="560" w:type="dxa"/>
            <w:vAlign w:val="bottom"/>
          </w:tcPr>
          <w:p w14:paraId="2C95C6CD" w14:textId="77777777" w:rsidR="004B413C" w:rsidRDefault="004B413C">
            <w:pPr>
              <w:rPr>
                <w:sz w:val="24"/>
                <w:szCs w:val="24"/>
              </w:rPr>
            </w:pPr>
          </w:p>
        </w:tc>
        <w:tc>
          <w:tcPr>
            <w:tcW w:w="0" w:type="dxa"/>
            <w:vAlign w:val="bottom"/>
          </w:tcPr>
          <w:p w14:paraId="08F8803E" w14:textId="77777777" w:rsidR="004B413C" w:rsidRDefault="004B413C">
            <w:pPr>
              <w:rPr>
                <w:sz w:val="1"/>
                <w:szCs w:val="1"/>
              </w:rPr>
            </w:pPr>
          </w:p>
        </w:tc>
      </w:tr>
      <w:tr w:rsidR="004B413C" w14:paraId="549CFD5F" w14:textId="77777777">
        <w:trPr>
          <w:trHeight w:val="1482"/>
        </w:trPr>
        <w:tc>
          <w:tcPr>
            <w:tcW w:w="220" w:type="dxa"/>
            <w:vAlign w:val="bottom"/>
          </w:tcPr>
          <w:p w14:paraId="3515F1CC" w14:textId="77777777" w:rsidR="004B413C" w:rsidRDefault="004B413C">
            <w:pPr>
              <w:rPr>
                <w:sz w:val="24"/>
                <w:szCs w:val="24"/>
              </w:rPr>
            </w:pPr>
          </w:p>
        </w:tc>
        <w:tc>
          <w:tcPr>
            <w:tcW w:w="1100" w:type="dxa"/>
            <w:vAlign w:val="bottom"/>
          </w:tcPr>
          <w:p w14:paraId="25E9ECF6" w14:textId="77777777" w:rsidR="004B413C" w:rsidRDefault="00EC2FEA">
            <w:pPr>
              <w:ind w:right="70"/>
              <w:jc w:val="right"/>
              <w:rPr>
                <w:sz w:val="20"/>
                <w:szCs w:val="20"/>
              </w:rPr>
            </w:pPr>
            <w:r>
              <w:rPr>
                <w:rFonts w:ascii="Arial" w:eastAsia="Arial" w:hAnsi="Arial" w:cs="Arial"/>
                <w:color w:val="4D4D4D"/>
                <w:sz w:val="18"/>
                <w:szCs w:val="18"/>
              </w:rPr>
              <w:t>1996</w:t>
            </w:r>
          </w:p>
        </w:tc>
        <w:tc>
          <w:tcPr>
            <w:tcW w:w="700" w:type="dxa"/>
            <w:vAlign w:val="bottom"/>
          </w:tcPr>
          <w:p w14:paraId="1A3468A5" w14:textId="77777777" w:rsidR="004B413C" w:rsidRDefault="00EC2FEA">
            <w:pPr>
              <w:ind w:right="70"/>
              <w:jc w:val="right"/>
              <w:rPr>
                <w:sz w:val="20"/>
                <w:szCs w:val="20"/>
              </w:rPr>
            </w:pPr>
            <w:r>
              <w:rPr>
                <w:rFonts w:ascii="Arial" w:eastAsia="Arial" w:hAnsi="Arial" w:cs="Arial"/>
                <w:color w:val="4D4D4D"/>
                <w:sz w:val="18"/>
                <w:szCs w:val="18"/>
              </w:rPr>
              <w:t>1998</w:t>
            </w:r>
          </w:p>
        </w:tc>
        <w:tc>
          <w:tcPr>
            <w:tcW w:w="720" w:type="dxa"/>
            <w:vAlign w:val="bottom"/>
          </w:tcPr>
          <w:p w14:paraId="679F3C29" w14:textId="77777777" w:rsidR="004B413C" w:rsidRDefault="00EC2FEA">
            <w:pPr>
              <w:ind w:right="70"/>
              <w:jc w:val="right"/>
              <w:rPr>
                <w:sz w:val="20"/>
                <w:szCs w:val="20"/>
              </w:rPr>
            </w:pPr>
            <w:r>
              <w:rPr>
                <w:rFonts w:ascii="Arial" w:eastAsia="Arial" w:hAnsi="Arial" w:cs="Arial"/>
                <w:color w:val="4D4D4D"/>
                <w:sz w:val="18"/>
                <w:szCs w:val="18"/>
              </w:rPr>
              <w:t>2000</w:t>
            </w:r>
          </w:p>
        </w:tc>
        <w:tc>
          <w:tcPr>
            <w:tcW w:w="700" w:type="dxa"/>
            <w:vAlign w:val="bottom"/>
          </w:tcPr>
          <w:p w14:paraId="62D3CFE7" w14:textId="77777777" w:rsidR="004B413C" w:rsidRDefault="00EC2FEA">
            <w:pPr>
              <w:ind w:right="70"/>
              <w:jc w:val="right"/>
              <w:rPr>
                <w:sz w:val="20"/>
                <w:szCs w:val="20"/>
              </w:rPr>
            </w:pPr>
            <w:r>
              <w:rPr>
                <w:rFonts w:ascii="Arial" w:eastAsia="Arial" w:hAnsi="Arial" w:cs="Arial"/>
                <w:color w:val="4D4D4D"/>
                <w:sz w:val="18"/>
                <w:szCs w:val="18"/>
              </w:rPr>
              <w:t>2002</w:t>
            </w:r>
          </w:p>
        </w:tc>
        <w:tc>
          <w:tcPr>
            <w:tcW w:w="720" w:type="dxa"/>
            <w:vAlign w:val="bottom"/>
          </w:tcPr>
          <w:p w14:paraId="72DBB70B" w14:textId="77777777" w:rsidR="004B413C" w:rsidRDefault="00EC2FEA">
            <w:pPr>
              <w:ind w:right="70"/>
              <w:jc w:val="right"/>
              <w:rPr>
                <w:sz w:val="20"/>
                <w:szCs w:val="20"/>
              </w:rPr>
            </w:pPr>
            <w:r>
              <w:rPr>
                <w:rFonts w:ascii="Arial" w:eastAsia="Arial" w:hAnsi="Arial" w:cs="Arial"/>
                <w:color w:val="4D4D4D"/>
                <w:sz w:val="18"/>
                <w:szCs w:val="18"/>
              </w:rPr>
              <w:t>2004</w:t>
            </w:r>
          </w:p>
        </w:tc>
        <w:tc>
          <w:tcPr>
            <w:tcW w:w="700" w:type="dxa"/>
            <w:vAlign w:val="bottom"/>
          </w:tcPr>
          <w:p w14:paraId="720A10F0" w14:textId="77777777" w:rsidR="004B413C" w:rsidRDefault="00EC2FEA">
            <w:pPr>
              <w:ind w:right="60"/>
              <w:jc w:val="right"/>
              <w:rPr>
                <w:sz w:val="20"/>
                <w:szCs w:val="20"/>
              </w:rPr>
            </w:pPr>
            <w:r>
              <w:rPr>
                <w:rFonts w:ascii="Arial" w:eastAsia="Arial" w:hAnsi="Arial" w:cs="Arial"/>
                <w:color w:val="4D4D4D"/>
                <w:sz w:val="18"/>
                <w:szCs w:val="18"/>
              </w:rPr>
              <w:t>2006</w:t>
            </w:r>
          </w:p>
        </w:tc>
        <w:tc>
          <w:tcPr>
            <w:tcW w:w="700" w:type="dxa"/>
            <w:vAlign w:val="bottom"/>
          </w:tcPr>
          <w:p w14:paraId="0738AF6B" w14:textId="77777777" w:rsidR="004B413C" w:rsidRDefault="00EC2FEA">
            <w:pPr>
              <w:ind w:right="50"/>
              <w:jc w:val="right"/>
              <w:rPr>
                <w:sz w:val="20"/>
                <w:szCs w:val="20"/>
              </w:rPr>
            </w:pPr>
            <w:r>
              <w:rPr>
                <w:rFonts w:ascii="Arial" w:eastAsia="Arial" w:hAnsi="Arial" w:cs="Arial"/>
                <w:color w:val="4D4D4D"/>
                <w:sz w:val="18"/>
                <w:szCs w:val="18"/>
              </w:rPr>
              <w:t>2008</w:t>
            </w:r>
          </w:p>
        </w:tc>
        <w:tc>
          <w:tcPr>
            <w:tcW w:w="720" w:type="dxa"/>
            <w:vAlign w:val="bottom"/>
          </w:tcPr>
          <w:p w14:paraId="24AE4276" w14:textId="77777777" w:rsidR="004B413C" w:rsidRDefault="00EC2FEA">
            <w:pPr>
              <w:ind w:right="70"/>
              <w:jc w:val="right"/>
              <w:rPr>
                <w:sz w:val="20"/>
                <w:szCs w:val="20"/>
              </w:rPr>
            </w:pPr>
            <w:r>
              <w:rPr>
                <w:rFonts w:ascii="Arial" w:eastAsia="Arial" w:hAnsi="Arial" w:cs="Arial"/>
                <w:color w:val="4D4D4D"/>
                <w:sz w:val="18"/>
                <w:szCs w:val="18"/>
              </w:rPr>
              <w:t>2010</w:t>
            </w:r>
          </w:p>
        </w:tc>
        <w:tc>
          <w:tcPr>
            <w:tcW w:w="700" w:type="dxa"/>
            <w:vAlign w:val="bottom"/>
          </w:tcPr>
          <w:p w14:paraId="4C38713F" w14:textId="77777777" w:rsidR="004B413C" w:rsidRDefault="00EC2FEA">
            <w:pPr>
              <w:ind w:right="50"/>
              <w:jc w:val="right"/>
              <w:rPr>
                <w:sz w:val="20"/>
                <w:szCs w:val="20"/>
              </w:rPr>
            </w:pPr>
            <w:r>
              <w:rPr>
                <w:rFonts w:ascii="Arial" w:eastAsia="Arial" w:hAnsi="Arial" w:cs="Arial"/>
                <w:color w:val="4D4D4D"/>
                <w:sz w:val="18"/>
                <w:szCs w:val="18"/>
              </w:rPr>
              <w:t>2012</w:t>
            </w:r>
          </w:p>
        </w:tc>
        <w:tc>
          <w:tcPr>
            <w:tcW w:w="720" w:type="dxa"/>
            <w:vAlign w:val="bottom"/>
          </w:tcPr>
          <w:p w14:paraId="2C5D698F" w14:textId="77777777" w:rsidR="004B413C" w:rsidRDefault="00EC2FEA">
            <w:pPr>
              <w:ind w:right="70"/>
              <w:jc w:val="right"/>
              <w:rPr>
                <w:sz w:val="20"/>
                <w:szCs w:val="20"/>
              </w:rPr>
            </w:pPr>
            <w:r>
              <w:rPr>
                <w:rFonts w:ascii="Arial" w:eastAsia="Arial" w:hAnsi="Arial" w:cs="Arial"/>
                <w:color w:val="4D4D4D"/>
                <w:sz w:val="18"/>
                <w:szCs w:val="18"/>
              </w:rPr>
              <w:t>2014</w:t>
            </w:r>
          </w:p>
        </w:tc>
        <w:tc>
          <w:tcPr>
            <w:tcW w:w="700" w:type="dxa"/>
            <w:vAlign w:val="bottom"/>
          </w:tcPr>
          <w:p w14:paraId="16A76D77" w14:textId="77777777" w:rsidR="004B413C" w:rsidRDefault="00EC2FEA">
            <w:pPr>
              <w:ind w:right="50"/>
              <w:jc w:val="right"/>
              <w:rPr>
                <w:sz w:val="20"/>
                <w:szCs w:val="20"/>
              </w:rPr>
            </w:pPr>
            <w:r>
              <w:rPr>
                <w:rFonts w:ascii="Arial" w:eastAsia="Arial" w:hAnsi="Arial" w:cs="Arial"/>
                <w:color w:val="4D4D4D"/>
                <w:sz w:val="18"/>
                <w:szCs w:val="18"/>
              </w:rPr>
              <w:t>2016</w:t>
            </w:r>
          </w:p>
        </w:tc>
        <w:tc>
          <w:tcPr>
            <w:tcW w:w="560" w:type="dxa"/>
            <w:vAlign w:val="bottom"/>
          </w:tcPr>
          <w:p w14:paraId="301F31E4" w14:textId="77777777" w:rsidR="004B413C" w:rsidRDefault="00EC2FEA">
            <w:pPr>
              <w:jc w:val="right"/>
              <w:rPr>
                <w:sz w:val="20"/>
                <w:szCs w:val="20"/>
              </w:rPr>
            </w:pPr>
            <w:r>
              <w:rPr>
                <w:rFonts w:ascii="Arial" w:eastAsia="Arial" w:hAnsi="Arial" w:cs="Arial"/>
                <w:color w:val="4D4D4D"/>
                <w:sz w:val="18"/>
                <w:szCs w:val="18"/>
              </w:rPr>
              <w:t>2018</w:t>
            </w:r>
          </w:p>
        </w:tc>
        <w:tc>
          <w:tcPr>
            <w:tcW w:w="0" w:type="dxa"/>
            <w:vAlign w:val="bottom"/>
          </w:tcPr>
          <w:p w14:paraId="37C9D27E" w14:textId="77777777" w:rsidR="004B413C" w:rsidRDefault="004B413C">
            <w:pPr>
              <w:rPr>
                <w:sz w:val="1"/>
                <w:szCs w:val="1"/>
              </w:rPr>
            </w:pPr>
          </w:p>
        </w:tc>
      </w:tr>
      <w:tr w:rsidR="004B413C" w14:paraId="303AF286" w14:textId="77777777">
        <w:trPr>
          <w:trHeight w:val="260"/>
        </w:trPr>
        <w:tc>
          <w:tcPr>
            <w:tcW w:w="220" w:type="dxa"/>
            <w:vAlign w:val="bottom"/>
          </w:tcPr>
          <w:p w14:paraId="25B0F7EF" w14:textId="77777777" w:rsidR="004B413C" w:rsidRDefault="004B413C"/>
        </w:tc>
        <w:tc>
          <w:tcPr>
            <w:tcW w:w="1100" w:type="dxa"/>
            <w:vAlign w:val="bottom"/>
          </w:tcPr>
          <w:p w14:paraId="11245E2C" w14:textId="77777777" w:rsidR="004B413C" w:rsidRDefault="004B413C"/>
        </w:tc>
        <w:tc>
          <w:tcPr>
            <w:tcW w:w="700" w:type="dxa"/>
            <w:vAlign w:val="bottom"/>
          </w:tcPr>
          <w:p w14:paraId="3B3D895D" w14:textId="77777777" w:rsidR="004B413C" w:rsidRDefault="004B413C"/>
        </w:tc>
        <w:tc>
          <w:tcPr>
            <w:tcW w:w="720" w:type="dxa"/>
            <w:vAlign w:val="bottom"/>
          </w:tcPr>
          <w:p w14:paraId="42CB8449" w14:textId="77777777" w:rsidR="004B413C" w:rsidRDefault="004B413C"/>
        </w:tc>
        <w:tc>
          <w:tcPr>
            <w:tcW w:w="700" w:type="dxa"/>
            <w:vAlign w:val="bottom"/>
          </w:tcPr>
          <w:p w14:paraId="149EB3A6" w14:textId="77777777" w:rsidR="004B413C" w:rsidRDefault="004B413C"/>
        </w:tc>
        <w:tc>
          <w:tcPr>
            <w:tcW w:w="720" w:type="dxa"/>
            <w:vAlign w:val="bottom"/>
          </w:tcPr>
          <w:p w14:paraId="275E9397" w14:textId="77777777" w:rsidR="004B413C" w:rsidRDefault="004B413C"/>
        </w:tc>
        <w:tc>
          <w:tcPr>
            <w:tcW w:w="1400" w:type="dxa"/>
            <w:gridSpan w:val="2"/>
            <w:vAlign w:val="bottom"/>
          </w:tcPr>
          <w:p w14:paraId="7250C8BE" w14:textId="77777777" w:rsidR="004B413C" w:rsidRDefault="00EC2FEA">
            <w:pPr>
              <w:ind w:right="390"/>
              <w:jc w:val="right"/>
              <w:rPr>
                <w:sz w:val="20"/>
                <w:szCs w:val="20"/>
              </w:rPr>
            </w:pPr>
            <w:r>
              <w:rPr>
                <w:rFonts w:ascii="Arial" w:eastAsia="Arial" w:hAnsi="Arial" w:cs="Arial"/>
              </w:rPr>
              <w:t>Year</w:t>
            </w:r>
          </w:p>
        </w:tc>
        <w:tc>
          <w:tcPr>
            <w:tcW w:w="720" w:type="dxa"/>
            <w:vAlign w:val="bottom"/>
          </w:tcPr>
          <w:p w14:paraId="20320667" w14:textId="77777777" w:rsidR="004B413C" w:rsidRDefault="004B413C"/>
        </w:tc>
        <w:tc>
          <w:tcPr>
            <w:tcW w:w="700" w:type="dxa"/>
            <w:vAlign w:val="bottom"/>
          </w:tcPr>
          <w:p w14:paraId="3A2C6E1E" w14:textId="77777777" w:rsidR="004B413C" w:rsidRDefault="004B413C"/>
        </w:tc>
        <w:tc>
          <w:tcPr>
            <w:tcW w:w="720" w:type="dxa"/>
            <w:vAlign w:val="bottom"/>
          </w:tcPr>
          <w:p w14:paraId="5589406D" w14:textId="77777777" w:rsidR="004B413C" w:rsidRDefault="004B413C"/>
        </w:tc>
        <w:tc>
          <w:tcPr>
            <w:tcW w:w="700" w:type="dxa"/>
            <w:vAlign w:val="bottom"/>
          </w:tcPr>
          <w:p w14:paraId="0D797309" w14:textId="77777777" w:rsidR="004B413C" w:rsidRDefault="004B413C"/>
        </w:tc>
        <w:tc>
          <w:tcPr>
            <w:tcW w:w="560" w:type="dxa"/>
            <w:vAlign w:val="bottom"/>
          </w:tcPr>
          <w:p w14:paraId="073EE728" w14:textId="77777777" w:rsidR="004B413C" w:rsidRDefault="004B413C"/>
        </w:tc>
        <w:tc>
          <w:tcPr>
            <w:tcW w:w="0" w:type="dxa"/>
            <w:vAlign w:val="bottom"/>
          </w:tcPr>
          <w:p w14:paraId="13369691" w14:textId="77777777" w:rsidR="004B413C" w:rsidRDefault="004B413C">
            <w:pPr>
              <w:rPr>
                <w:sz w:val="1"/>
                <w:szCs w:val="1"/>
              </w:rPr>
            </w:pPr>
          </w:p>
        </w:tc>
      </w:tr>
    </w:tbl>
    <w:p w14:paraId="6076BAD8" w14:textId="77777777" w:rsidR="004B413C" w:rsidRDefault="004B413C">
      <w:pPr>
        <w:spacing w:line="200" w:lineRule="exact"/>
        <w:rPr>
          <w:sz w:val="20"/>
          <w:szCs w:val="20"/>
        </w:rPr>
      </w:pPr>
    </w:p>
    <w:p w14:paraId="45EAEB34" w14:textId="77777777" w:rsidR="004B413C" w:rsidRDefault="004B413C">
      <w:pPr>
        <w:spacing w:line="363" w:lineRule="exact"/>
        <w:rPr>
          <w:sz w:val="20"/>
          <w:szCs w:val="20"/>
        </w:rPr>
      </w:pPr>
    </w:p>
    <w:p w14:paraId="604DF198" w14:textId="77777777" w:rsidR="004B413C" w:rsidRDefault="00EC2FEA">
      <w:pPr>
        <w:spacing w:line="302" w:lineRule="auto"/>
        <w:rPr>
          <w:sz w:val="20"/>
          <w:szCs w:val="20"/>
        </w:rPr>
      </w:pPr>
      <w:r>
        <w:rPr>
          <w:rFonts w:ascii="Arial" w:eastAsia="Arial" w:hAnsi="Arial" w:cs="Arial"/>
          <w:sz w:val="20"/>
          <w:szCs w:val="20"/>
        </w:rPr>
        <w:t>Figure 48: Richness of aquatic invertebrate families for each year at Lake Jandabup. Line is a moving 3-year averavge.</w:t>
      </w:r>
    </w:p>
    <w:p w14:paraId="293A4DE7" w14:textId="77777777" w:rsidR="004B413C" w:rsidRDefault="004B413C">
      <w:pPr>
        <w:spacing w:line="200" w:lineRule="exact"/>
        <w:rPr>
          <w:sz w:val="20"/>
          <w:szCs w:val="20"/>
        </w:rPr>
      </w:pPr>
    </w:p>
    <w:p w14:paraId="3CCB7028" w14:textId="77777777" w:rsidR="004B413C" w:rsidRDefault="004B413C">
      <w:pPr>
        <w:spacing w:line="200" w:lineRule="exact"/>
        <w:rPr>
          <w:sz w:val="20"/>
          <w:szCs w:val="20"/>
        </w:rPr>
      </w:pPr>
    </w:p>
    <w:p w14:paraId="639A952E" w14:textId="77777777" w:rsidR="004B413C" w:rsidRDefault="004B413C">
      <w:pPr>
        <w:spacing w:line="200" w:lineRule="exact"/>
        <w:rPr>
          <w:sz w:val="20"/>
          <w:szCs w:val="20"/>
        </w:rPr>
      </w:pPr>
    </w:p>
    <w:p w14:paraId="3C5A0012" w14:textId="77777777" w:rsidR="004B413C" w:rsidRDefault="004B413C">
      <w:pPr>
        <w:spacing w:line="200" w:lineRule="exact"/>
        <w:rPr>
          <w:sz w:val="20"/>
          <w:szCs w:val="20"/>
        </w:rPr>
      </w:pPr>
    </w:p>
    <w:p w14:paraId="63C17DC4" w14:textId="77777777" w:rsidR="004B413C" w:rsidRDefault="004B413C">
      <w:pPr>
        <w:spacing w:line="200" w:lineRule="exact"/>
        <w:rPr>
          <w:sz w:val="20"/>
          <w:szCs w:val="20"/>
        </w:rPr>
      </w:pPr>
    </w:p>
    <w:p w14:paraId="1102B022" w14:textId="77777777" w:rsidR="004B413C" w:rsidRDefault="004B413C">
      <w:pPr>
        <w:spacing w:line="200" w:lineRule="exact"/>
        <w:rPr>
          <w:sz w:val="20"/>
          <w:szCs w:val="20"/>
        </w:rPr>
      </w:pPr>
    </w:p>
    <w:p w14:paraId="2F2BB95B" w14:textId="77777777" w:rsidR="004B413C" w:rsidRDefault="004B413C">
      <w:pPr>
        <w:spacing w:line="200" w:lineRule="exact"/>
        <w:rPr>
          <w:sz w:val="20"/>
          <w:szCs w:val="20"/>
        </w:rPr>
      </w:pPr>
    </w:p>
    <w:p w14:paraId="3B72A9F5" w14:textId="77777777" w:rsidR="004B413C" w:rsidRDefault="004B413C">
      <w:pPr>
        <w:spacing w:line="200" w:lineRule="exact"/>
        <w:rPr>
          <w:sz w:val="20"/>
          <w:szCs w:val="20"/>
        </w:rPr>
      </w:pPr>
    </w:p>
    <w:p w14:paraId="38EEE3F0" w14:textId="77777777" w:rsidR="004B413C" w:rsidRDefault="004B413C">
      <w:pPr>
        <w:spacing w:line="200" w:lineRule="exact"/>
        <w:rPr>
          <w:sz w:val="20"/>
          <w:szCs w:val="20"/>
        </w:rPr>
      </w:pPr>
    </w:p>
    <w:p w14:paraId="3FAB300D" w14:textId="77777777" w:rsidR="004B413C" w:rsidRDefault="004B413C">
      <w:pPr>
        <w:spacing w:line="200" w:lineRule="exact"/>
        <w:rPr>
          <w:sz w:val="20"/>
          <w:szCs w:val="20"/>
        </w:rPr>
      </w:pPr>
    </w:p>
    <w:p w14:paraId="255F2F9A" w14:textId="77777777" w:rsidR="004B413C" w:rsidRDefault="004B413C">
      <w:pPr>
        <w:spacing w:line="200" w:lineRule="exact"/>
        <w:rPr>
          <w:sz w:val="20"/>
          <w:szCs w:val="20"/>
        </w:rPr>
      </w:pPr>
    </w:p>
    <w:p w14:paraId="4FB1E85B" w14:textId="77777777" w:rsidR="004B413C" w:rsidRDefault="004B413C">
      <w:pPr>
        <w:spacing w:line="200" w:lineRule="exact"/>
        <w:rPr>
          <w:sz w:val="20"/>
          <w:szCs w:val="20"/>
        </w:rPr>
      </w:pPr>
    </w:p>
    <w:p w14:paraId="772BDAD9" w14:textId="77777777" w:rsidR="004B413C" w:rsidRDefault="004B413C">
      <w:pPr>
        <w:spacing w:line="200" w:lineRule="exact"/>
        <w:rPr>
          <w:sz w:val="20"/>
          <w:szCs w:val="20"/>
        </w:rPr>
      </w:pPr>
    </w:p>
    <w:p w14:paraId="6877B755" w14:textId="77777777" w:rsidR="004B413C" w:rsidRDefault="004B413C">
      <w:pPr>
        <w:spacing w:line="200" w:lineRule="exact"/>
        <w:rPr>
          <w:sz w:val="20"/>
          <w:szCs w:val="20"/>
        </w:rPr>
      </w:pPr>
    </w:p>
    <w:p w14:paraId="53C12580" w14:textId="77777777" w:rsidR="004B413C" w:rsidRDefault="004B413C">
      <w:pPr>
        <w:spacing w:line="259" w:lineRule="exact"/>
        <w:rPr>
          <w:sz w:val="20"/>
          <w:szCs w:val="20"/>
        </w:rPr>
      </w:pPr>
    </w:p>
    <w:p w14:paraId="33C86F60" w14:textId="77777777" w:rsidR="004B413C" w:rsidRDefault="00EC2FEA">
      <w:pPr>
        <w:jc w:val="center"/>
        <w:rPr>
          <w:sz w:val="20"/>
          <w:szCs w:val="20"/>
        </w:rPr>
      </w:pPr>
      <w:r>
        <w:rPr>
          <w:rFonts w:ascii="Arial" w:eastAsia="Arial" w:hAnsi="Arial" w:cs="Arial"/>
          <w:sz w:val="20"/>
          <w:szCs w:val="20"/>
        </w:rPr>
        <w:t>77</w:t>
      </w:r>
    </w:p>
    <w:p w14:paraId="2B65817B" w14:textId="77777777" w:rsidR="004B413C" w:rsidRDefault="004B413C">
      <w:pPr>
        <w:sectPr w:rsidR="004B413C">
          <w:pgSz w:w="12240" w:h="15840"/>
          <w:pgMar w:top="1440" w:right="1440" w:bottom="272" w:left="1440" w:header="0" w:footer="0" w:gutter="0"/>
          <w:cols w:space="720" w:equalWidth="0">
            <w:col w:w="9360"/>
          </w:cols>
        </w:sectPr>
      </w:pPr>
    </w:p>
    <w:p w14:paraId="702509B9" w14:textId="77777777" w:rsidR="004B413C" w:rsidRDefault="00EC2FEA">
      <w:pPr>
        <w:spacing w:line="200" w:lineRule="exact"/>
        <w:rPr>
          <w:sz w:val="20"/>
          <w:szCs w:val="20"/>
        </w:rPr>
      </w:pPr>
      <w:bookmarkStart w:id="115" w:name="page78"/>
      <w:bookmarkEnd w:id="115"/>
      <w:r>
        <w:rPr>
          <w:noProof/>
          <w:sz w:val="20"/>
          <w:szCs w:val="20"/>
        </w:rPr>
        <w:lastRenderedPageBreak/>
        <w:drawing>
          <wp:anchor distT="0" distB="0" distL="114300" distR="114300" simplePos="0" relativeHeight="252126208" behindDoc="1" locked="0" layoutInCell="0" allowOverlap="1" wp14:anchorId="691C360A" wp14:editId="7A520149">
            <wp:simplePos x="0" y="0"/>
            <wp:positionH relativeFrom="page">
              <wp:posOffset>1403350</wp:posOffset>
            </wp:positionH>
            <wp:positionV relativeFrom="page">
              <wp:posOffset>2738120</wp:posOffset>
            </wp:positionV>
            <wp:extent cx="5385435" cy="3674745"/>
            <wp:effectExtent l="0" t="0" r="0" b="0"/>
            <wp:wrapNone/>
            <wp:docPr id="1170" name="Picture 1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0"/>
                    <pic:cNvPicPr>
                      <a:picLocks noChangeAspect="1" noChangeArrowheads="1"/>
                    </pic:cNvPicPr>
                  </pic:nvPicPr>
                  <pic:blipFill>
                    <a:blip r:embed="rId771"/>
                    <a:srcRect/>
                    <a:stretch>
                      <a:fillRect/>
                    </a:stretch>
                  </pic:blipFill>
                  <pic:spPr bwMode="auto">
                    <a:xfrm>
                      <a:off x="0" y="0"/>
                      <a:ext cx="5385435" cy="3674745"/>
                    </a:xfrm>
                    <a:prstGeom prst="rect">
                      <a:avLst/>
                    </a:prstGeom>
                    <a:noFill/>
                  </pic:spPr>
                </pic:pic>
              </a:graphicData>
            </a:graphic>
          </wp:anchor>
        </w:drawing>
      </w:r>
    </w:p>
    <w:p w14:paraId="57F2E755" w14:textId="77777777" w:rsidR="004B413C" w:rsidRDefault="004B413C">
      <w:pPr>
        <w:spacing w:line="200" w:lineRule="exact"/>
        <w:rPr>
          <w:sz w:val="20"/>
          <w:szCs w:val="20"/>
        </w:rPr>
      </w:pPr>
    </w:p>
    <w:p w14:paraId="1CA17BBA" w14:textId="77777777" w:rsidR="004B413C" w:rsidRDefault="004B413C">
      <w:pPr>
        <w:spacing w:line="200" w:lineRule="exact"/>
        <w:rPr>
          <w:sz w:val="20"/>
          <w:szCs w:val="20"/>
        </w:rPr>
      </w:pPr>
    </w:p>
    <w:p w14:paraId="7A144BDC" w14:textId="77777777" w:rsidR="004B413C" w:rsidRDefault="004B413C">
      <w:pPr>
        <w:spacing w:line="200" w:lineRule="exact"/>
        <w:rPr>
          <w:sz w:val="20"/>
          <w:szCs w:val="20"/>
        </w:rPr>
      </w:pPr>
    </w:p>
    <w:p w14:paraId="77AF2716" w14:textId="77777777" w:rsidR="004B413C" w:rsidRDefault="004B413C">
      <w:pPr>
        <w:spacing w:line="200" w:lineRule="exact"/>
        <w:rPr>
          <w:sz w:val="20"/>
          <w:szCs w:val="20"/>
        </w:rPr>
      </w:pPr>
    </w:p>
    <w:p w14:paraId="157B740D" w14:textId="77777777" w:rsidR="004B413C" w:rsidRDefault="004B413C">
      <w:pPr>
        <w:spacing w:line="200" w:lineRule="exact"/>
        <w:rPr>
          <w:sz w:val="20"/>
          <w:szCs w:val="20"/>
        </w:rPr>
      </w:pPr>
    </w:p>
    <w:p w14:paraId="3C1FD058" w14:textId="77777777" w:rsidR="004B413C" w:rsidRDefault="004B413C">
      <w:pPr>
        <w:spacing w:line="200" w:lineRule="exact"/>
        <w:rPr>
          <w:sz w:val="20"/>
          <w:szCs w:val="20"/>
        </w:rPr>
      </w:pPr>
    </w:p>
    <w:p w14:paraId="2B888D99" w14:textId="77777777" w:rsidR="004B413C" w:rsidRDefault="004B413C">
      <w:pPr>
        <w:spacing w:line="200" w:lineRule="exact"/>
        <w:rPr>
          <w:sz w:val="20"/>
          <w:szCs w:val="20"/>
        </w:rPr>
      </w:pPr>
    </w:p>
    <w:p w14:paraId="30ACE0F4" w14:textId="77777777" w:rsidR="004B413C" w:rsidRDefault="004B413C">
      <w:pPr>
        <w:spacing w:line="200" w:lineRule="exact"/>
        <w:rPr>
          <w:sz w:val="20"/>
          <w:szCs w:val="20"/>
        </w:rPr>
      </w:pPr>
    </w:p>
    <w:p w14:paraId="733EB738" w14:textId="77777777" w:rsidR="004B413C" w:rsidRDefault="004B413C">
      <w:pPr>
        <w:spacing w:line="200" w:lineRule="exact"/>
        <w:rPr>
          <w:sz w:val="20"/>
          <w:szCs w:val="20"/>
        </w:rPr>
      </w:pPr>
    </w:p>
    <w:p w14:paraId="4807E398" w14:textId="77777777" w:rsidR="004B413C" w:rsidRDefault="004B413C">
      <w:pPr>
        <w:spacing w:line="200" w:lineRule="exact"/>
        <w:rPr>
          <w:sz w:val="20"/>
          <w:szCs w:val="20"/>
        </w:rPr>
      </w:pPr>
    </w:p>
    <w:p w14:paraId="71B3089F" w14:textId="77777777" w:rsidR="004B413C" w:rsidRDefault="004B413C">
      <w:pPr>
        <w:spacing w:line="200" w:lineRule="exact"/>
        <w:rPr>
          <w:sz w:val="20"/>
          <w:szCs w:val="20"/>
        </w:rPr>
      </w:pPr>
    </w:p>
    <w:p w14:paraId="7C5EA3C2" w14:textId="77777777" w:rsidR="004B413C" w:rsidRDefault="004B413C">
      <w:pPr>
        <w:spacing w:line="200" w:lineRule="exact"/>
        <w:rPr>
          <w:sz w:val="20"/>
          <w:szCs w:val="20"/>
        </w:rPr>
      </w:pPr>
    </w:p>
    <w:p w14:paraId="55BD4E2C" w14:textId="77777777" w:rsidR="004B413C" w:rsidRDefault="004B413C">
      <w:pPr>
        <w:spacing w:line="200" w:lineRule="exact"/>
        <w:rPr>
          <w:sz w:val="20"/>
          <w:szCs w:val="20"/>
        </w:rPr>
      </w:pPr>
    </w:p>
    <w:p w14:paraId="5A6CE232" w14:textId="77777777" w:rsidR="004B413C" w:rsidRDefault="004B413C">
      <w:pPr>
        <w:spacing w:line="200" w:lineRule="exact"/>
        <w:rPr>
          <w:sz w:val="20"/>
          <w:szCs w:val="20"/>
        </w:rPr>
      </w:pPr>
    </w:p>
    <w:p w14:paraId="1E2E8DCE" w14:textId="77777777" w:rsidR="004B413C" w:rsidRDefault="004B413C">
      <w:pPr>
        <w:spacing w:line="390" w:lineRule="exact"/>
        <w:rPr>
          <w:sz w:val="20"/>
          <w:szCs w:val="20"/>
        </w:rPr>
      </w:pPr>
    </w:p>
    <w:tbl>
      <w:tblPr>
        <w:tblW w:w="0" w:type="auto"/>
        <w:tblInd w:w="100" w:type="dxa"/>
        <w:tblLayout w:type="fixed"/>
        <w:tblCellMar>
          <w:left w:w="0" w:type="dxa"/>
          <w:right w:w="0" w:type="dxa"/>
        </w:tblCellMar>
        <w:tblLook w:val="04A0" w:firstRow="1" w:lastRow="0" w:firstColumn="1" w:lastColumn="0" w:noHBand="0" w:noVBand="1"/>
      </w:tblPr>
      <w:tblGrid>
        <w:gridCol w:w="2920"/>
        <w:gridCol w:w="1500"/>
        <w:gridCol w:w="2480"/>
      </w:tblGrid>
      <w:tr w:rsidR="004B413C" w14:paraId="67D5E669" w14:textId="77777777">
        <w:trPr>
          <w:trHeight w:val="253"/>
        </w:trPr>
        <w:tc>
          <w:tcPr>
            <w:tcW w:w="2920" w:type="dxa"/>
            <w:vAlign w:val="bottom"/>
          </w:tcPr>
          <w:p w14:paraId="7B02D20D" w14:textId="77777777" w:rsidR="004B413C" w:rsidRDefault="00EC2FEA">
            <w:pPr>
              <w:ind w:right="1245"/>
              <w:jc w:val="right"/>
              <w:rPr>
                <w:sz w:val="20"/>
                <w:szCs w:val="20"/>
              </w:rPr>
            </w:pPr>
            <w:r>
              <w:rPr>
                <w:rFonts w:ascii="Arial" w:eastAsia="Arial" w:hAnsi="Arial" w:cs="Arial"/>
              </w:rPr>
              <w:t>2018</w:t>
            </w:r>
          </w:p>
        </w:tc>
        <w:tc>
          <w:tcPr>
            <w:tcW w:w="1500" w:type="dxa"/>
            <w:vAlign w:val="bottom"/>
          </w:tcPr>
          <w:p w14:paraId="36414219" w14:textId="77777777" w:rsidR="004B413C" w:rsidRDefault="004B413C">
            <w:pPr>
              <w:rPr>
                <w:sz w:val="21"/>
                <w:szCs w:val="21"/>
              </w:rPr>
            </w:pPr>
          </w:p>
        </w:tc>
        <w:tc>
          <w:tcPr>
            <w:tcW w:w="2480" w:type="dxa"/>
            <w:vAlign w:val="bottom"/>
          </w:tcPr>
          <w:p w14:paraId="009178DA" w14:textId="77777777" w:rsidR="004B413C" w:rsidRDefault="004B413C">
            <w:pPr>
              <w:rPr>
                <w:sz w:val="21"/>
                <w:szCs w:val="21"/>
              </w:rPr>
            </w:pPr>
          </w:p>
        </w:tc>
      </w:tr>
      <w:tr w:rsidR="004B413C" w14:paraId="11809F52" w14:textId="77777777">
        <w:trPr>
          <w:trHeight w:val="287"/>
        </w:trPr>
        <w:tc>
          <w:tcPr>
            <w:tcW w:w="2920" w:type="dxa"/>
            <w:vAlign w:val="bottom"/>
          </w:tcPr>
          <w:p w14:paraId="13F53239" w14:textId="77777777" w:rsidR="004B413C" w:rsidRDefault="00EC2FEA">
            <w:pPr>
              <w:ind w:right="2205"/>
              <w:jc w:val="right"/>
              <w:rPr>
                <w:sz w:val="20"/>
                <w:szCs w:val="20"/>
              </w:rPr>
            </w:pPr>
            <w:r>
              <w:rPr>
                <w:rFonts w:ascii="Arial" w:eastAsia="Arial" w:hAnsi="Arial" w:cs="Arial"/>
                <w:color w:val="4D4D4D"/>
                <w:sz w:val="18"/>
                <w:szCs w:val="18"/>
              </w:rPr>
              <w:t>0.1</w:t>
            </w:r>
          </w:p>
        </w:tc>
        <w:tc>
          <w:tcPr>
            <w:tcW w:w="1500" w:type="dxa"/>
            <w:vAlign w:val="bottom"/>
          </w:tcPr>
          <w:p w14:paraId="40947F1C" w14:textId="77777777" w:rsidR="004B413C" w:rsidRDefault="004B413C">
            <w:pPr>
              <w:rPr>
                <w:sz w:val="24"/>
                <w:szCs w:val="24"/>
              </w:rPr>
            </w:pPr>
          </w:p>
        </w:tc>
        <w:tc>
          <w:tcPr>
            <w:tcW w:w="2480" w:type="dxa"/>
            <w:vAlign w:val="bottom"/>
          </w:tcPr>
          <w:p w14:paraId="1BDD3D2D" w14:textId="77777777" w:rsidR="004B413C" w:rsidRDefault="004B413C">
            <w:pPr>
              <w:rPr>
                <w:sz w:val="24"/>
                <w:szCs w:val="24"/>
              </w:rPr>
            </w:pPr>
          </w:p>
        </w:tc>
      </w:tr>
      <w:tr w:rsidR="004B413C" w14:paraId="4230141A" w14:textId="77777777">
        <w:trPr>
          <w:trHeight w:val="610"/>
        </w:trPr>
        <w:tc>
          <w:tcPr>
            <w:tcW w:w="2920" w:type="dxa"/>
            <w:vAlign w:val="bottom"/>
          </w:tcPr>
          <w:p w14:paraId="0E6CDA91" w14:textId="77777777" w:rsidR="004B413C" w:rsidRDefault="004B413C">
            <w:pPr>
              <w:rPr>
                <w:sz w:val="24"/>
                <w:szCs w:val="24"/>
              </w:rPr>
            </w:pPr>
          </w:p>
        </w:tc>
        <w:tc>
          <w:tcPr>
            <w:tcW w:w="1500" w:type="dxa"/>
            <w:vAlign w:val="bottom"/>
          </w:tcPr>
          <w:p w14:paraId="0109B4FC" w14:textId="77777777" w:rsidR="004B413C" w:rsidRDefault="004B413C">
            <w:pPr>
              <w:rPr>
                <w:sz w:val="24"/>
                <w:szCs w:val="24"/>
              </w:rPr>
            </w:pPr>
          </w:p>
        </w:tc>
        <w:tc>
          <w:tcPr>
            <w:tcW w:w="2480" w:type="dxa"/>
            <w:vAlign w:val="bottom"/>
          </w:tcPr>
          <w:p w14:paraId="6C70E5E3" w14:textId="77777777" w:rsidR="004B413C" w:rsidRDefault="00EC2FEA">
            <w:pPr>
              <w:ind w:right="1797"/>
              <w:jc w:val="right"/>
              <w:rPr>
                <w:sz w:val="20"/>
                <w:szCs w:val="20"/>
              </w:rPr>
            </w:pPr>
            <w:r>
              <w:rPr>
                <w:rFonts w:ascii="Arial" w:eastAsia="Arial" w:hAnsi="Arial" w:cs="Arial"/>
              </w:rPr>
              <w:t>1996</w:t>
            </w:r>
          </w:p>
        </w:tc>
      </w:tr>
      <w:tr w:rsidR="004B413C" w14:paraId="07E3966D" w14:textId="77777777">
        <w:trPr>
          <w:trHeight w:val="479"/>
        </w:trPr>
        <w:tc>
          <w:tcPr>
            <w:tcW w:w="2920" w:type="dxa"/>
            <w:vAlign w:val="bottom"/>
          </w:tcPr>
          <w:p w14:paraId="497FF858" w14:textId="77777777" w:rsidR="004B413C" w:rsidRDefault="00EC2FEA">
            <w:pPr>
              <w:ind w:right="2205"/>
              <w:jc w:val="right"/>
              <w:rPr>
                <w:sz w:val="20"/>
                <w:szCs w:val="20"/>
              </w:rPr>
            </w:pPr>
            <w:r>
              <w:rPr>
                <w:rFonts w:ascii="Arial" w:eastAsia="Arial" w:hAnsi="Arial" w:cs="Arial"/>
                <w:color w:val="4D4D4D"/>
                <w:sz w:val="18"/>
                <w:szCs w:val="18"/>
              </w:rPr>
              <w:t>0.0</w:t>
            </w:r>
          </w:p>
        </w:tc>
        <w:tc>
          <w:tcPr>
            <w:tcW w:w="1500" w:type="dxa"/>
            <w:vAlign w:val="bottom"/>
          </w:tcPr>
          <w:p w14:paraId="4D672C13" w14:textId="77777777" w:rsidR="004B413C" w:rsidRDefault="004B413C">
            <w:pPr>
              <w:rPr>
                <w:sz w:val="24"/>
                <w:szCs w:val="24"/>
              </w:rPr>
            </w:pPr>
          </w:p>
        </w:tc>
        <w:tc>
          <w:tcPr>
            <w:tcW w:w="2480" w:type="dxa"/>
            <w:vAlign w:val="bottom"/>
          </w:tcPr>
          <w:p w14:paraId="0A12A228" w14:textId="77777777" w:rsidR="004B413C" w:rsidRDefault="004B413C">
            <w:pPr>
              <w:rPr>
                <w:sz w:val="24"/>
                <w:szCs w:val="24"/>
              </w:rPr>
            </w:pPr>
          </w:p>
        </w:tc>
      </w:tr>
      <w:tr w:rsidR="004B413C" w14:paraId="69035A9E" w14:textId="77777777">
        <w:trPr>
          <w:trHeight w:val="901"/>
        </w:trPr>
        <w:tc>
          <w:tcPr>
            <w:tcW w:w="2920" w:type="dxa"/>
            <w:textDirection w:val="btLr"/>
            <w:vAlign w:val="bottom"/>
          </w:tcPr>
          <w:p w14:paraId="410E886C" w14:textId="77777777" w:rsidR="004B413C" w:rsidRDefault="00EC2FEA">
            <w:pPr>
              <w:rPr>
                <w:sz w:val="20"/>
                <w:szCs w:val="20"/>
              </w:rPr>
            </w:pPr>
            <w:r>
              <w:rPr>
                <w:rFonts w:ascii="Arial" w:eastAsia="Arial" w:hAnsi="Arial" w:cs="Arial"/>
                <w:w w:val="91"/>
              </w:rPr>
              <w:t>LV2</w:t>
            </w:r>
          </w:p>
        </w:tc>
        <w:tc>
          <w:tcPr>
            <w:tcW w:w="1500" w:type="dxa"/>
            <w:vAlign w:val="bottom"/>
          </w:tcPr>
          <w:p w14:paraId="6594733F" w14:textId="77777777" w:rsidR="004B413C" w:rsidRDefault="004B413C">
            <w:pPr>
              <w:rPr>
                <w:sz w:val="24"/>
                <w:szCs w:val="24"/>
              </w:rPr>
            </w:pPr>
          </w:p>
        </w:tc>
        <w:tc>
          <w:tcPr>
            <w:tcW w:w="2480" w:type="dxa"/>
            <w:vAlign w:val="bottom"/>
          </w:tcPr>
          <w:p w14:paraId="0B1613D4" w14:textId="77777777" w:rsidR="004B413C" w:rsidRDefault="004B413C">
            <w:pPr>
              <w:rPr>
                <w:sz w:val="24"/>
                <w:szCs w:val="24"/>
              </w:rPr>
            </w:pPr>
          </w:p>
        </w:tc>
      </w:tr>
      <w:tr w:rsidR="004B413C" w14:paraId="076A47A9" w14:textId="77777777">
        <w:trPr>
          <w:trHeight w:val="207"/>
        </w:trPr>
        <w:tc>
          <w:tcPr>
            <w:tcW w:w="2920" w:type="dxa"/>
            <w:vAlign w:val="bottom"/>
          </w:tcPr>
          <w:p w14:paraId="40B85EDA" w14:textId="77777777" w:rsidR="004B413C" w:rsidRDefault="00EC2FEA">
            <w:pPr>
              <w:ind w:left="280"/>
              <w:rPr>
                <w:sz w:val="20"/>
                <w:szCs w:val="20"/>
              </w:rPr>
            </w:pPr>
            <w:r>
              <w:rPr>
                <w:rFonts w:ascii="Arial" w:eastAsia="Arial" w:hAnsi="Arial" w:cs="Arial"/>
                <w:color w:val="4D4D4D"/>
                <w:sz w:val="18"/>
                <w:szCs w:val="18"/>
              </w:rPr>
              <w:t>−0.1</w:t>
            </w:r>
          </w:p>
        </w:tc>
        <w:tc>
          <w:tcPr>
            <w:tcW w:w="1500" w:type="dxa"/>
            <w:vAlign w:val="bottom"/>
          </w:tcPr>
          <w:p w14:paraId="7C1BA9E8" w14:textId="77777777" w:rsidR="004B413C" w:rsidRDefault="004B413C">
            <w:pPr>
              <w:rPr>
                <w:sz w:val="18"/>
                <w:szCs w:val="18"/>
              </w:rPr>
            </w:pPr>
          </w:p>
        </w:tc>
        <w:tc>
          <w:tcPr>
            <w:tcW w:w="2480" w:type="dxa"/>
            <w:vAlign w:val="bottom"/>
          </w:tcPr>
          <w:p w14:paraId="4C522BE1" w14:textId="77777777" w:rsidR="004B413C" w:rsidRDefault="004B413C">
            <w:pPr>
              <w:rPr>
                <w:sz w:val="18"/>
                <w:szCs w:val="18"/>
              </w:rPr>
            </w:pPr>
          </w:p>
        </w:tc>
      </w:tr>
      <w:tr w:rsidR="004B413C" w14:paraId="1D94A12E" w14:textId="77777777">
        <w:trPr>
          <w:trHeight w:val="1071"/>
        </w:trPr>
        <w:tc>
          <w:tcPr>
            <w:tcW w:w="2920" w:type="dxa"/>
            <w:vAlign w:val="bottom"/>
          </w:tcPr>
          <w:p w14:paraId="134BC79C" w14:textId="77777777" w:rsidR="004B413C" w:rsidRDefault="00EC2FEA">
            <w:pPr>
              <w:ind w:left="280"/>
              <w:rPr>
                <w:sz w:val="20"/>
                <w:szCs w:val="20"/>
              </w:rPr>
            </w:pPr>
            <w:r>
              <w:rPr>
                <w:rFonts w:ascii="Arial" w:eastAsia="Arial" w:hAnsi="Arial" w:cs="Arial"/>
                <w:color w:val="4D4D4D"/>
                <w:sz w:val="18"/>
                <w:szCs w:val="18"/>
              </w:rPr>
              <w:t>−0.2</w:t>
            </w:r>
          </w:p>
        </w:tc>
        <w:tc>
          <w:tcPr>
            <w:tcW w:w="1500" w:type="dxa"/>
            <w:vAlign w:val="bottom"/>
          </w:tcPr>
          <w:p w14:paraId="5D355B66" w14:textId="77777777" w:rsidR="004B413C" w:rsidRDefault="004B413C">
            <w:pPr>
              <w:rPr>
                <w:sz w:val="24"/>
                <w:szCs w:val="24"/>
              </w:rPr>
            </w:pPr>
          </w:p>
        </w:tc>
        <w:tc>
          <w:tcPr>
            <w:tcW w:w="2480" w:type="dxa"/>
            <w:vAlign w:val="bottom"/>
          </w:tcPr>
          <w:p w14:paraId="63004CF1" w14:textId="77777777" w:rsidR="004B413C" w:rsidRDefault="004B413C">
            <w:pPr>
              <w:rPr>
                <w:sz w:val="24"/>
                <w:szCs w:val="24"/>
              </w:rPr>
            </w:pPr>
          </w:p>
        </w:tc>
      </w:tr>
      <w:tr w:rsidR="004B413C" w14:paraId="5008AB3C" w14:textId="77777777">
        <w:trPr>
          <w:trHeight w:val="1090"/>
        </w:trPr>
        <w:tc>
          <w:tcPr>
            <w:tcW w:w="2920" w:type="dxa"/>
            <w:vAlign w:val="bottom"/>
          </w:tcPr>
          <w:p w14:paraId="69F81D34" w14:textId="77777777" w:rsidR="004B413C" w:rsidRDefault="00EC2FEA">
            <w:pPr>
              <w:ind w:left="280"/>
              <w:rPr>
                <w:sz w:val="20"/>
                <w:szCs w:val="20"/>
              </w:rPr>
            </w:pPr>
            <w:r>
              <w:rPr>
                <w:rFonts w:ascii="Arial" w:eastAsia="Arial" w:hAnsi="Arial" w:cs="Arial"/>
                <w:color w:val="4D4D4D"/>
                <w:sz w:val="18"/>
                <w:szCs w:val="18"/>
              </w:rPr>
              <w:t>−0.3</w:t>
            </w:r>
          </w:p>
        </w:tc>
        <w:tc>
          <w:tcPr>
            <w:tcW w:w="1500" w:type="dxa"/>
            <w:vAlign w:val="bottom"/>
          </w:tcPr>
          <w:p w14:paraId="6E853645" w14:textId="77777777" w:rsidR="004B413C" w:rsidRDefault="004B413C">
            <w:pPr>
              <w:rPr>
                <w:sz w:val="24"/>
                <w:szCs w:val="24"/>
              </w:rPr>
            </w:pPr>
          </w:p>
        </w:tc>
        <w:tc>
          <w:tcPr>
            <w:tcW w:w="2480" w:type="dxa"/>
            <w:vAlign w:val="bottom"/>
          </w:tcPr>
          <w:p w14:paraId="077FE1DE" w14:textId="77777777" w:rsidR="004B413C" w:rsidRDefault="004B413C">
            <w:pPr>
              <w:rPr>
                <w:sz w:val="24"/>
                <w:szCs w:val="24"/>
              </w:rPr>
            </w:pPr>
          </w:p>
        </w:tc>
      </w:tr>
      <w:tr w:rsidR="004B413C" w14:paraId="4163E0FD" w14:textId="77777777">
        <w:trPr>
          <w:trHeight w:val="582"/>
        </w:trPr>
        <w:tc>
          <w:tcPr>
            <w:tcW w:w="2920" w:type="dxa"/>
            <w:vAlign w:val="bottom"/>
          </w:tcPr>
          <w:p w14:paraId="779DEF5D" w14:textId="77777777" w:rsidR="004B413C" w:rsidRDefault="00EC2FEA">
            <w:pPr>
              <w:ind w:left="1460"/>
              <w:rPr>
                <w:sz w:val="20"/>
                <w:szCs w:val="20"/>
              </w:rPr>
            </w:pPr>
            <w:r>
              <w:rPr>
                <w:rFonts w:ascii="Arial" w:eastAsia="Arial" w:hAnsi="Arial" w:cs="Arial"/>
                <w:color w:val="4D4D4D"/>
                <w:sz w:val="18"/>
                <w:szCs w:val="18"/>
              </w:rPr>
              <w:t>−0.5</w:t>
            </w:r>
          </w:p>
        </w:tc>
        <w:tc>
          <w:tcPr>
            <w:tcW w:w="1500" w:type="dxa"/>
            <w:vAlign w:val="bottom"/>
          </w:tcPr>
          <w:p w14:paraId="00F4C96F" w14:textId="77777777" w:rsidR="004B413C" w:rsidRDefault="00EC2FEA">
            <w:pPr>
              <w:jc w:val="right"/>
              <w:rPr>
                <w:sz w:val="20"/>
                <w:szCs w:val="20"/>
              </w:rPr>
            </w:pPr>
            <w:r>
              <w:rPr>
                <w:rFonts w:ascii="Arial" w:eastAsia="Arial" w:hAnsi="Arial" w:cs="Arial"/>
                <w:color w:val="4D4D4D"/>
                <w:sz w:val="18"/>
                <w:szCs w:val="18"/>
              </w:rPr>
              <w:t>0.0</w:t>
            </w:r>
          </w:p>
        </w:tc>
        <w:tc>
          <w:tcPr>
            <w:tcW w:w="2480" w:type="dxa"/>
            <w:vAlign w:val="bottom"/>
          </w:tcPr>
          <w:p w14:paraId="49E06A89" w14:textId="77777777" w:rsidR="004B413C" w:rsidRDefault="00EC2FEA">
            <w:pPr>
              <w:jc w:val="right"/>
              <w:rPr>
                <w:sz w:val="20"/>
                <w:szCs w:val="20"/>
              </w:rPr>
            </w:pPr>
            <w:r>
              <w:rPr>
                <w:rFonts w:ascii="Arial" w:eastAsia="Arial" w:hAnsi="Arial" w:cs="Arial"/>
                <w:color w:val="4D4D4D"/>
                <w:sz w:val="18"/>
                <w:szCs w:val="18"/>
              </w:rPr>
              <w:t>0.5</w:t>
            </w:r>
          </w:p>
        </w:tc>
      </w:tr>
      <w:tr w:rsidR="004B413C" w14:paraId="2593622B" w14:textId="77777777">
        <w:trPr>
          <w:trHeight w:val="260"/>
        </w:trPr>
        <w:tc>
          <w:tcPr>
            <w:tcW w:w="2920" w:type="dxa"/>
            <w:vAlign w:val="bottom"/>
          </w:tcPr>
          <w:p w14:paraId="2FBB1956" w14:textId="77777777" w:rsidR="004B413C" w:rsidRDefault="004B413C"/>
        </w:tc>
        <w:tc>
          <w:tcPr>
            <w:tcW w:w="1500" w:type="dxa"/>
            <w:vAlign w:val="bottom"/>
          </w:tcPr>
          <w:p w14:paraId="37C7C066" w14:textId="77777777" w:rsidR="004B413C" w:rsidRDefault="004B413C"/>
        </w:tc>
        <w:tc>
          <w:tcPr>
            <w:tcW w:w="2480" w:type="dxa"/>
            <w:vAlign w:val="bottom"/>
          </w:tcPr>
          <w:p w14:paraId="052CDFD3" w14:textId="77777777" w:rsidR="004B413C" w:rsidRDefault="00EC2FEA">
            <w:pPr>
              <w:ind w:right="1677"/>
              <w:jc w:val="right"/>
              <w:rPr>
                <w:sz w:val="20"/>
                <w:szCs w:val="20"/>
              </w:rPr>
            </w:pPr>
            <w:r>
              <w:rPr>
                <w:rFonts w:ascii="Arial" w:eastAsia="Arial" w:hAnsi="Arial" w:cs="Arial"/>
              </w:rPr>
              <w:t>LV1</w:t>
            </w:r>
          </w:p>
        </w:tc>
      </w:tr>
    </w:tbl>
    <w:p w14:paraId="2229CE29" w14:textId="77777777" w:rsidR="004B413C" w:rsidRDefault="004B413C">
      <w:pPr>
        <w:spacing w:line="200" w:lineRule="exact"/>
        <w:rPr>
          <w:sz w:val="20"/>
          <w:szCs w:val="20"/>
        </w:rPr>
      </w:pPr>
    </w:p>
    <w:p w14:paraId="38D6B9C3" w14:textId="77777777" w:rsidR="004B413C" w:rsidRDefault="004B413C">
      <w:pPr>
        <w:spacing w:line="363" w:lineRule="exact"/>
        <w:rPr>
          <w:sz w:val="20"/>
          <w:szCs w:val="20"/>
        </w:rPr>
      </w:pPr>
    </w:p>
    <w:p w14:paraId="20A13087" w14:textId="77777777" w:rsidR="004B413C" w:rsidRDefault="00EC2FEA">
      <w:pPr>
        <w:rPr>
          <w:sz w:val="20"/>
          <w:szCs w:val="20"/>
        </w:rPr>
      </w:pPr>
      <w:r>
        <w:rPr>
          <w:rFonts w:ascii="Arial" w:eastAsia="Arial" w:hAnsi="Arial" w:cs="Arial"/>
          <w:sz w:val="19"/>
          <w:szCs w:val="19"/>
        </w:rPr>
        <w:t>Figure 49: Unconstrained ordination based on invertebrate data for each surveyed year for Lake Jandabup.</w:t>
      </w:r>
    </w:p>
    <w:p w14:paraId="62CF77D8" w14:textId="77777777" w:rsidR="004B413C" w:rsidRDefault="004B413C">
      <w:pPr>
        <w:spacing w:line="21" w:lineRule="exact"/>
        <w:rPr>
          <w:sz w:val="20"/>
          <w:szCs w:val="20"/>
        </w:rPr>
      </w:pPr>
    </w:p>
    <w:p w14:paraId="4C357A47" w14:textId="77777777" w:rsidR="004B413C" w:rsidRDefault="00EC2FEA">
      <w:pPr>
        <w:rPr>
          <w:sz w:val="20"/>
          <w:szCs w:val="20"/>
        </w:rPr>
      </w:pPr>
      <w:r>
        <w:rPr>
          <w:rFonts w:ascii="Arial" w:eastAsia="Arial" w:hAnsi="Arial" w:cs="Arial"/>
          <w:sz w:val="20"/>
          <w:szCs w:val="20"/>
        </w:rPr>
        <w:t>Consecutive years are joined by a line with first and last survey years labeled.</w:t>
      </w:r>
    </w:p>
    <w:p w14:paraId="3AA0C358" w14:textId="77777777" w:rsidR="004B413C" w:rsidRDefault="004B413C">
      <w:pPr>
        <w:spacing w:line="200" w:lineRule="exact"/>
        <w:rPr>
          <w:sz w:val="20"/>
          <w:szCs w:val="20"/>
        </w:rPr>
      </w:pPr>
    </w:p>
    <w:p w14:paraId="4472E0BC" w14:textId="77777777" w:rsidR="004B413C" w:rsidRDefault="004B413C">
      <w:pPr>
        <w:spacing w:line="200" w:lineRule="exact"/>
        <w:rPr>
          <w:sz w:val="20"/>
          <w:szCs w:val="20"/>
        </w:rPr>
      </w:pPr>
    </w:p>
    <w:p w14:paraId="06245701" w14:textId="77777777" w:rsidR="004B413C" w:rsidRDefault="004B413C">
      <w:pPr>
        <w:spacing w:line="200" w:lineRule="exact"/>
        <w:rPr>
          <w:sz w:val="20"/>
          <w:szCs w:val="20"/>
        </w:rPr>
      </w:pPr>
    </w:p>
    <w:p w14:paraId="3B2A7883" w14:textId="77777777" w:rsidR="004B413C" w:rsidRDefault="004B413C">
      <w:pPr>
        <w:spacing w:line="200" w:lineRule="exact"/>
        <w:rPr>
          <w:sz w:val="20"/>
          <w:szCs w:val="20"/>
        </w:rPr>
      </w:pPr>
    </w:p>
    <w:p w14:paraId="675E0770" w14:textId="77777777" w:rsidR="004B413C" w:rsidRDefault="004B413C">
      <w:pPr>
        <w:spacing w:line="200" w:lineRule="exact"/>
        <w:rPr>
          <w:sz w:val="20"/>
          <w:szCs w:val="20"/>
        </w:rPr>
      </w:pPr>
    </w:p>
    <w:p w14:paraId="1D504954" w14:textId="77777777" w:rsidR="004B413C" w:rsidRDefault="004B413C">
      <w:pPr>
        <w:spacing w:line="200" w:lineRule="exact"/>
        <w:rPr>
          <w:sz w:val="20"/>
          <w:szCs w:val="20"/>
        </w:rPr>
      </w:pPr>
    </w:p>
    <w:p w14:paraId="2C19D5BD" w14:textId="77777777" w:rsidR="004B413C" w:rsidRDefault="004B413C">
      <w:pPr>
        <w:spacing w:line="200" w:lineRule="exact"/>
        <w:rPr>
          <w:sz w:val="20"/>
          <w:szCs w:val="20"/>
        </w:rPr>
      </w:pPr>
    </w:p>
    <w:p w14:paraId="76296C4E" w14:textId="77777777" w:rsidR="004B413C" w:rsidRDefault="004B413C">
      <w:pPr>
        <w:spacing w:line="200" w:lineRule="exact"/>
        <w:rPr>
          <w:sz w:val="20"/>
          <w:szCs w:val="20"/>
        </w:rPr>
      </w:pPr>
    </w:p>
    <w:p w14:paraId="2E2CD277" w14:textId="77777777" w:rsidR="004B413C" w:rsidRDefault="004B413C">
      <w:pPr>
        <w:spacing w:line="200" w:lineRule="exact"/>
        <w:rPr>
          <w:sz w:val="20"/>
          <w:szCs w:val="20"/>
        </w:rPr>
      </w:pPr>
    </w:p>
    <w:p w14:paraId="0892E8E4" w14:textId="77777777" w:rsidR="004B413C" w:rsidRDefault="004B413C">
      <w:pPr>
        <w:spacing w:line="200" w:lineRule="exact"/>
        <w:rPr>
          <w:sz w:val="20"/>
          <w:szCs w:val="20"/>
        </w:rPr>
      </w:pPr>
    </w:p>
    <w:p w14:paraId="06FD1526" w14:textId="77777777" w:rsidR="004B413C" w:rsidRDefault="004B413C">
      <w:pPr>
        <w:spacing w:line="200" w:lineRule="exact"/>
        <w:rPr>
          <w:sz w:val="20"/>
          <w:szCs w:val="20"/>
        </w:rPr>
      </w:pPr>
    </w:p>
    <w:p w14:paraId="36210DA0" w14:textId="77777777" w:rsidR="004B413C" w:rsidRDefault="004B413C">
      <w:pPr>
        <w:spacing w:line="200" w:lineRule="exact"/>
        <w:rPr>
          <w:sz w:val="20"/>
          <w:szCs w:val="20"/>
        </w:rPr>
      </w:pPr>
    </w:p>
    <w:p w14:paraId="2D147D28" w14:textId="77777777" w:rsidR="004B413C" w:rsidRDefault="004B413C">
      <w:pPr>
        <w:spacing w:line="200" w:lineRule="exact"/>
        <w:rPr>
          <w:sz w:val="20"/>
          <w:szCs w:val="20"/>
        </w:rPr>
      </w:pPr>
    </w:p>
    <w:p w14:paraId="06122CB2" w14:textId="77777777" w:rsidR="004B413C" w:rsidRDefault="004B413C">
      <w:pPr>
        <w:spacing w:line="200" w:lineRule="exact"/>
        <w:rPr>
          <w:sz w:val="20"/>
          <w:szCs w:val="20"/>
        </w:rPr>
      </w:pPr>
    </w:p>
    <w:p w14:paraId="02494EE2" w14:textId="77777777" w:rsidR="004B413C" w:rsidRDefault="004B413C">
      <w:pPr>
        <w:spacing w:line="369" w:lineRule="exact"/>
        <w:rPr>
          <w:sz w:val="20"/>
          <w:szCs w:val="20"/>
        </w:rPr>
      </w:pPr>
    </w:p>
    <w:p w14:paraId="5163D9A4" w14:textId="77777777" w:rsidR="004B413C" w:rsidRDefault="00EC2FEA">
      <w:pPr>
        <w:ind w:right="40"/>
        <w:jc w:val="center"/>
        <w:rPr>
          <w:sz w:val="20"/>
          <w:szCs w:val="20"/>
        </w:rPr>
      </w:pPr>
      <w:r>
        <w:rPr>
          <w:rFonts w:ascii="Arial" w:eastAsia="Arial" w:hAnsi="Arial" w:cs="Arial"/>
          <w:sz w:val="20"/>
          <w:szCs w:val="20"/>
        </w:rPr>
        <w:t>78</w:t>
      </w:r>
    </w:p>
    <w:p w14:paraId="7EA1427E" w14:textId="77777777" w:rsidR="004B413C" w:rsidRDefault="004B413C">
      <w:pPr>
        <w:sectPr w:rsidR="004B413C">
          <w:pgSz w:w="12240" w:h="15840"/>
          <w:pgMar w:top="1440" w:right="1400" w:bottom="272" w:left="1440" w:header="0" w:footer="0" w:gutter="0"/>
          <w:cols w:space="720" w:equalWidth="0">
            <w:col w:w="9400"/>
          </w:cols>
        </w:sectPr>
      </w:pPr>
    </w:p>
    <w:p w14:paraId="0B80CB6C" w14:textId="77777777" w:rsidR="004B413C" w:rsidRDefault="00EC2FEA">
      <w:pPr>
        <w:rPr>
          <w:sz w:val="20"/>
          <w:szCs w:val="20"/>
        </w:rPr>
      </w:pPr>
      <w:bookmarkStart w:id="116" w:name="page79"/>
      <w:bookmarkEnd w:id="116"/>
      <w:r>
        <w:rPr>
          <w:rFonts w:ascii="Arial" w:eastAsia="Arial" w:hAnsi="Arial" w:cs="Arial"/>
          <w:b/>
          <w:bCs/>
          <w:sz w:val="24"/>
          <w:szCs w:val="24"/>
        </w:rPr>
        <w:lastRenderedPageBreak/>
        <w:t>Lake Nowergup</w:t>
      </w:r>
    </w:p>
    <w:p w14:paraId="67089439" w14:textId="77777777" w:rsidR="004B413C" w:rsidRDefault="004B413C">
      <w:pPr>
        <w:spacing w:line="258" w:lineRule="exact"/>
        <w:rPr>
          <w:sz w:val="20"/>
          <w:szCs w:val="20"/>
        </w:rPr>
      </w:pPr>
    </w:p>
    <w:p w14:paraId="4F2B2C11" w14:textId="77777777" w:rsidR="004B413C" w:rsidRDefault="00EC2FEA">
      <w:pPr>
        <w:spacing w:line="262" w:lineRule="auto"/>
        <w:jc w:val="both"/>
        <w:rPr>
          <w:sz w:val="20"/>
          <w:szCs w:val="20"/>
        </w:rPr>
      </w:pPr>
      <w:r>
        <w:rPr>
          <w:rFonts w:ascii="Arial" w:eastAsia="Arial" w:hAnsi="Arial" w:cs="Arial"/>
          <w:sz w:val="20"/>
          <w:szCs w:val="20"/>
        </w:rPr>
        <w:t>Lake Nowergup is one of the deepest permanent lakes on the Swan Coastal Plain and provides a permanent habitat for aquatic invertebrates and fish, as well as an important drought refuge for water birds (R Froend, R. C. Loomes, et al., 2004). Despite the wetlands being artificially maintained since 1989, water levels have continued to decline. This decline has altered the fringing vegetation of the lake and reduced the area of permanent water.</w:t>
      </w:r>
    </w:p>
    <w:p w14:paraId="46466E74" w14:textId="77777777" w:rsidR="004B413C" w:rsidRDefault="004B413C">
      <w:pPr>
        <w:spacing w:line="338" w:lineRule="exact"/>
        <w:rPr>
          <w:sz w:val="20"/>
          <w:szCs w:val="20"/>
        </w:rPr>
      </w:pPr>
    </w:p>
    <w:p w14:paraId="17082FA9" w14:textId="77777777" w:rsidR="004B413C" w:rsidRDefault="00EC2FEA">
      <w:pPr>
        <w:rPr>
          <w:sz w:val="20"/>
          <w:szCs w:val="20"/>
        </w:rPr>
      </w:pPr>
      <w:r>
        <w:rPr>
          <w:rFonts w:ascii="Arial" w:eastAsia="Arial" w:hAnsi="Arial" w:cs="Arial"/>
          <w:b/>
          <w:bCs/>
          <w:sz w:val="20"/>
          <w:szCs w:val="20"/>
        </w:rPr>
        <w:t>Hydrology and water quality</w:t>
      </w:r>
    </w:p>
    <w:p w14:paraId="30191FDE" w14:textId="77777777" w:rsidR="004B413C" w:rsidRDefault="004B413C">
      <w:pPr>
        <w:spacing w:line="258" w:lineRule="exact"/>
        <w:rPr>
          <w:sz w:val="20"/>
          <w:szCs w:val="20"/>
        </w:rPr>
      </w:pPr>
    </w:p>
    <w:p w14:paraId="4EE84756" w14:textId="77777777" w:rsidR="004B413C" w:rsidRDefault="00EC2FEA">
      <w:pPr>
        <w:spacing w:line="254" w:lineRule="auto"/>
        <w:ind w:right="20" w:firstLine="7"/>
        <w:jc w:val="both"/>
        <w:rPr>
          <w:sz w:val="20"/>
          <w:szCs w:val="20"/>
        </w:rPr>
      </w:pPr>
      <w:r>
        <w:rPr>
          <w:rFonts w:ascii="Arial" w:eastAsia="Arial" w:hAnsi="Arial" w:cs="Arial"/>
          <w:sz w:val="20"/>
          <w:szCs w:val="20"/>
        </w:rPr>
        <w:t>Since 2010, surface water levels in the lake have decline significantly to levels that are currently below the minimum reading on the staﬀ gauge 6162567 (Figure 50). Groundwater levels at the nearby bore 61611247 have shown similar trends as surface water levels. Between 2008 and 2014, groundwater levels at the bore have declined by more than 1.0 m. A similar decline in surface waters is likely and measurements from this bore have been used in the vegetation analysis. Currently, groundwater levels have increased to above 15 mAHD due to recent rainfall. At bore 61611247, mean seasonal maximum and minimum groundwater levels have declined by 1.7 and 1.5 m, respectively from the 1994-1999 to 2014-2019 period (Table 14). Maximum and minimum water levels now tend to occur earlier in the year than previously. Proposed threshold levels will apply to bore 61610601, where under proposed reduction in abstraction a threshold at 18.0 mAHD should be achievable. This is likely to correspond to threshold level of 16.0 mAHD at the staﬀ gauge, 0.8 m lower than the current threshold.</w:t>
      </w:r>
    </w:p>
    <w:p w14:paraId="40059738" w14:textId="77777777" w:rsidR="004B413C" w:rsidRDefault="004B413C">
      <w:pPr>
        <w:spacing w:line="72" w:lineRule="exact"/>
        <w:rPr>
          <w:sz w:val="20"/>
          <w:szCs w:val="20"/>
        </w:rPr>
      </w:pPr>
    </w:p>
    <w:p w14:paraId="3187052E" w14:textId="77777777" w:rsidR="004B413C" w:rsidRDefault="00EC2FEA">
      <w:pPr>
        <w:spacing w:line="258" w:lineRule="auto"/>
        <w:ind w:hanging="2"/>
        <w:jc w:val="both"/>
        <w:rPr>
          <w:sz w:val="20"/>
          <w:szCs w:val="20"/>
        </w:rPr>
      </w:pPr>
      <w:r>
        <w:rPr>
          <w:rFonts w:ascii="Arial" w:eastAsia="Arial" w:hAnsi="Arial" w:cs="Arial"/>
          <w:sz w:val="20"/>
          <w:szCs w:val="20"/>
        </w:rPr>
        <w:t>Water quality in Lake Nowergup is remarkably stable given the declines in surface waters and associated groundwaters (Judd and Horwitz, 2019). Acidity is usually low and alkalinity high, indicating that the lake has suﬃcient capacity to buﬀer against acidification. A pH above 9 is not unusual for this system. Recent monitoring suggests the lake currently has high nutrient levels, with current total nitrogen and total phosphorus at record high concentrations for the lake, and among the highest for all Spearwood Dune wetlands. Current nitrogen levels are twice the mean levels. Stock has recently been able to access the lake bed and may be the cause of elevated nutrients.</w:t>
      </w:r>
    </w:p>
    <w:p w14:paraId="23DE7447" w14:textId="77777777" w:rsidR="004B413C" w:rsidRDefault="004B413C">
      <w:pPr>
        <w:spacing w:line="341" w:lineRule="exact"/>
        <w:rPr>
          <w:sz w:val="20"/>
          <w:szCs w:val="20"/>
        </w:rPr>
      </w:pPr>
    </w:p>
    <w:p w14:paraId="281F94F9" w14:textId="77777777" w:rsidR="004B413C" w:rsidRDefault="00EC2FEA">
      <w:pPr>
        <w:rPr>
          <w:sz w:val="20"/>
          <w:szCs w:val="20"/>
        </w:rPr>
      </w:pPr>
      <w:r>
        <w:rPr>
          <w:rFonts w:ascii="Arial" w:eastAsia="Arial" w:hAnsi="Arial" w:cs="Arial"/>
          <w:b/>
          <w:bCs/>
          <w:sz w:val="20"/>
          <w:szCs w:val="20"/>
        </w:rPr>
        <w:t>Vegetation Dynamics</w:t>
      </w:r>
    </w:p>
    <w:p w14:paraId="5EA2CB61" w14:textId="77777777" w:rsidR="004B413C" w:rsidRDefault="004B413C">
      <w:pPr>
        <w:spacing w:line="258" w:lineRule="exact"/>
        <w:rPr>
          <w:sz w:val="20"/>
          <w:szCs w:val="20"/>
        </w:rPr>
      </w:pPr>
    </w:p>
    <w:p w14:paraId="2661278D" w14:textId="77777777" w:rsidR="004B413C" w:rsidRDefault="00EC2FEA">
      <w:pPr>
        <w:spacing w:line="275" w:lineRule="auto"/>
        <w:ind w:right="40" w:hanging="1"/>
        <w:jc w:val="both"/>
        <w:rPr>
          <w:sz w:val="20"/>
          <w:szCs w:val="20"/>
        </w:rPr>
      </w:pPr>
      <w:r>
        <w:rPr>
          <w:rFonts w:ascii="Arial" w:eastAsia="Arial" w:hAnsi="Arial" w:cs="Arial"/>
          <w:sz w:val="20"/>
          <w:szCs w:val="20"/>
        </w:rPr>
        <w:t>There are two vegetation monitoring transects at Lake Nowergup, one in the northern part of the lake and one in the southern part. Both transects were established in 1996 and the northern one was last surveyed in 2016 while the southern one was last surveyed in 2018.</w:t>
      </w:r>
    </w:p>
    <w:p w14:paraId="7837017E" w14:textId="77777777" w:rsidR="004B413C" w:rsidRDefault="004B413C">
      <w:pPr>
        <w:spacing w:line="46" w:lineRule="exact"/>
        <w:rPr>
          <w:sz w:val="20"/>
          <w:szCs w:val="20"/>
        </w:rPr>
      </w:pPr>
    </w:p>
    <w:p w14:paraId="71414498" w14:textId="77777777" w:rsidR="004B413C" w:rsidRDefault="00EC2FEA">
      <w:pPr>
        <w:spacing w:line="267" w:lineRule="auto"/>
        <w:ind w:right="40" w:hanging="22"/>
        <w:jc w:val="both"/>
        <w:rPr>
          <w:sz w:val="20"/>
          <w:szCs w:val="20"/>
        </w:rPr>
      </w:pPr>
      <w:r>
        <w:rPr>
          <w:rFonts w:ascii="Arial" w:eastAsia="Arial" w:hAnsi="Arial" w:cs="Arial"/>
          <w:sz w:val="20"/>
          <w:szCs w:val="20"/>
        </w:rPr>
        <w:t>(“Lake Nowergup South transect was realigned in 2001 due to a lack of wetland species in upland plots and to encompass wetland vegetation at the lake end of the transect (Bertuch et al., 2004)”) - WHAT ARE THE IMPLICATIONS? May need to re-run analyses excluding years before 2001. Don’t know plot elevations before 2001. Will write up once we have made a decision.</w:t>
      </w:r>
    </w:p>
    <w:p w14:paraId="6FF164F1" w14:textId="77777777" w:rsidR="004B413C" w:rsidRDefault="004B413C">
      <w:pPr>
        <w:spacing w:line="331" w:lineRule="exact"/>
        <w:rPr>
          <w:sz w:val="20"/>
          <w:szCs w:val="20"/>
        </w:rPr>
      </w:pPr>
    </w:p>
    <w:p w14:paraId="1ABA56C8" w14:textId="77777777" w:rsidR="004B413C" w:rsidRDefault="00EC2FEA">
      <w:pPr>
        <w:rPr>
          <w:sz w:val="20"/>
          <w:szCs w:val="20"/>
        </w:rPr>
      </w:pPr>
      <w:r>
        <w:rPr>
          <w:rFonts w:ascii="Arial" w:eastAsia="Arial" w:hAnsi="Arial" w:cs="Arial"/>
          <w:b/>
          <w:bCs/>
          <w:sz w:val="20"/>
          <w:szCs w:val="20"/>
        </w:rPr>
        <w:t>Macroinvertebrates Dynamic</w:t>
      </w:r>
    </w:p>
    <w:p w14:paraId="799FF96A" w14:textId="77777777" w:rsidR="004B413C" w:rsidRDefault="004B413C">
      <w:pPr>
        <w:spacing w:line="258" w:lineRule="exact"/>
        <w:rPr>
          <w:sz w:val="20"/>
          <w:szCs w:val="20"/>
        </w:rPr>
      </w:pPr>
    </w:p>
    <w:p w14:paraId="093051A5" w14:textId="77777777" w:rsidR="004B413C" w:rsidRDefault="00EC2FEA">
      <w:pPr>
        <w:spacing w:line="270" w:lineRule="auto"/>
        <w:ind w:firstLine="2"/>
        <w:jc w:val="both"/>
        <w:rPr>
          <w:sz w:val="20"/>
          <w:szCs w:val="20"/>
        </w:rPr>
      </w:pPr>
      <w:r>
        <w:rPr>
          <w:rFonts w:ascii="Arial" w:eastAsia="Arial" w:hAnsi="Arial" w:cs="Arial"/>
          <w:sz w:val="19"/>
          <w:szCs w:val="19"/>
        </w:rPr>
        <w:t>Aquatic invertebrate richness has been below average for Lake Nowergup since 2010, with 19 families detected for the last three sampling occasions (Figure 56). There is currently a trend of declining richness since 2008. This decline in richness is likely due to the loss of fringing macrophytes due to declining water levels and submerged macrophytes in the center of the lake which have also disappeared (GMEMP 2018). Loss of macrophytic habitat has coincided with elevated nutrient levels which would have also altered ecological processes and invertebrate assemblages. Ordination reveals a marked change in assemblage composition from 1996 to 2018 (Figure 57). Communities appeared to shifted most dramatically from 2002 to 2006 which coincides with supplementation of surface waters by artificial watering. The current shift away from the 1996 community may be driven by the high nutrients being experienced at the lake. Changes can be associated to loss of Ceinidae, Amphisopidae, Notodromadidae and Chydoridae (Figure 55). As stated in GMEMP 2019</w:t>
      </w:r>
    </w:p>
    <w:p w14:paraId="1DB8DD6B" w14:textId="77777777" w:rsidR="004B413C" w:rsidRDefault="004B413C">
      <w:pPr>
        <w:sectPr w:rsidR="004B413C">
          <w:pgSz w:w="12240" w:h="15840"/>
          <w:pgMar w:top="1367" w:right="1400" w:bottom="307" w:left="1440" w:header="0" w:footer="0" w:gutter="0"/>
          <w:cols w:space="720" w:equalWidth="0">
            <w:col w:w="9400"/>
          </w:cols>
        </w:sectPr>
      </w:pPr>
    </w:p>
    <w:p w14:paraId="5813075E" w14:textId="77777777" w:rsidR="004B413C" w:rsidRDefault="004B413C">
      <w:pPr>
        <w:spacing w:line="344" w:lineRule="exact"/>
        <w:rPr>
          <w:sz w:val="20"/>
          <w:szCs w:val="20"/>
        </w:rPr>
      </w:pPr>
    </w:p>
    <w:p w14:paraId="6D0E9582" w14:textId="77777777" w:rsidR="004B413C" w:rsidRDefault="00EC2FEA">
      <w:pPr>
        <w:ind w:right="40"/>
        <w:jc w:val="center"/>
        <w:rPr>
          <w:sz w:val="20"/>
          <w:szCs w:val="20"/>
        </w:rPr>
      </w:pPr>
      <w:r>
        <w:rPr>
          <w:rFonts w:ascii="Arial" w:eastAsia="Arial" w:hAnsi="Arial" w:cs="Arial"/>
          <w:sz w:val="17"/>
          <w:szCs w:val="17"/>
        </w:rPr>
        <w:t>79</w:t>
      </w:r>
    </w:p>
    <w:p w14:paraId="638A9FCC" w14:textId="77777777" w:rsidR="004B413C" w:rsidRDefault="004B413C">
      <w:pPr>
        <w:sectPr w:rsidR="004B413C">
          <w:type w:val="continuous"/>
          <w:pgSz w:w="12240" w:h="15840"/>
          <w:pgMar w:top="1367" w:right="1400" w:bottom="307" w:left="1440" w:header="0" w:footer="0" w:gutter="0"/>
          <w:cols w:space="720" w:equalWidth="0">
            <w:col w:w="9400"/>
          </w:cols>
        </w:sectPr>
      </w:pPr>
    </w:p>
    <w:p w14:paraId="582153D0" w14:textId="77777777" w:rsidR="004B413C" w:rsidRDefault="004B413C">
      <w:pPr>
        <w:spacing w:line="112" w:lineRule="exact"/>
        <w:rPr>
          <w:sz w:val="20"/>
          <w:szCs w:val="20"/>
        </w:rPr>
      </w:pPr>
      <w:bookmarkStart w:id="117" w:name="page80"/>
      <w:bookmarkEnd w:id="117"/>
    </w:p>
    <w:p w14:paraId="11993253" w14:textId="77777777" w:rsidR="004B413C" w:rsidRDefault="00EC2FEA">
      <w:pPr>
        <w:ind w:right="-19"/>
        <w:jc w:val="center"/>
        <w:rPr>
          <w:sz w:val="20"/>
          <w:szCs w:val="20"/>
        </w:rPr>
      </w:pPr>
      <w:r>
        <w:rPr>
          <w:rFonts w:ascii="Arial" w:eastAsia="Arial" w:hAnsi="Arial" w:cs="Arial"/>
          <w:sz w:val="20"/>
          <w:szCs w:val="20"/>
        </w:rPr>
        <w:t>Table 14: Five year summaries of groundwater level data at Lake Nowergup based on bore 61611247</w:t>
      </w:r>
    </w:p>
    <w:p w14:paraId="3D2C52E0" w14:textId="77777777" w:rsidR="004B413C" w:rsidRDefault="004B413C">
      <w:pPr>
        <w:spacing w:line="51" w:lineRule="exact"/>
        <w:rPr>
          <w:sz w:val="20"/>
          <w:szCs w:val="20"/>
        </w:rPr>
      </w:pPr>
    </w:p>
    <w:tbl>
      <w:tblPr>
        <w:tblW w:w="0" w:type="auto"/>
        <w:tblInd w:w="80" w:type="dxa"/>
        <w:tblLayout w:type="fixed"/>
        <w:tblCellMar>
          <w:left w:w="0" w:type="dxa"/>
          <w:right w:w="0" w:type="dxa"/>
        </w:tblCellMar>
        <w:tblLook w:val="04A0" w:firstRow="1" w:lastRow="0" w:firstColumn="1" w:lastColumn="0" w:noHBand="0" w:noVBand="1"/>
      </w:tblPr>
      <w:tblGrid>
        <w:gridCol w:w="1480"/>
        <w:gridCol w:w="1580"/>
        <w:gridCol w:w="1540"/>
        <w:gridCol w:w="1760"/>
        <w:gridCol w:w="940"/>
        <w:gridCol w:w="860"/>
        <w:gridCol w:w="1140"/>
        <w:gridCol w:w="20"/>
      </w:tblGrid>
      <w:tr w:rsidR="004B413C" w14:paraId="7EE60753" w14:textId="77777777">
        <w:trPr>
          <w:trHeight w:val="189"/>
        </w:trPr>
        <w:tc>
          <w:tcPr>
            <w:tcW w:w="1480" w:type="dxa"/>
            <w:vMerge w:val="restart"/>
            <w:tcBorders>
              <w:top w:val="single" w:sz="8" w:space="0" w:color="auto"/>
            </w:tcBorders>
            <w:vAlign w:val="bottom"/>
          </w:tcPr>
          <w:p w14:paraId="6874221B" w14:textId="77777777" w:rsidR="004B413C" w:rsidRDefault="00EC2FEA">
            <w:pPr>
              <w:ind w:left="100"/>
              <w:rPr>
                <w:sz w:val="20"/>
                <w:szCs w:val="20"/>
              </w:rPr>
            </w:pPr>
            <w:r>
              <w:rPr>
                <w:rFonts w:ascii="Arial" w:eastAsia="Arial" w:hAnsi="Arial" w:cs="Arial"/>
                <w:sz w:val="16"/>
                <w:szCs w:val="16"/>
              </w:rPr>
              <w:t>Period</w:t>
            </w:r>
          </w:p>
        </w:tc>
        <w:tc>
          <w:tcPr>
            <w:tcW w:w="1580" w:type="dxa"/>
            <w:tcBorders>
              <w:top w:val="single" w:sz="8" w:space="0" w:color="auto"/>
            </w:tcBorders>
            <w:vAlign w:val="bottom"/>
          </w:tcPr>
          <w:p w14:paraId="4A4D51A1" w14:textId="77777777" w:rsidR="004B413C" w:rsidRDefault="00EC2FEA">
            <w:pPr>
              <w:ind w:right="19"/>
              <w:jc w:val="right"/>
              <w:rPr>
                <w:sz w:val="20"/>
                <w:szCs w:val="20"/>
              </w:rPr>
            </w:pPr>
            <w:r>
              <w:rPr>
                <w:rFonts w:ascii="Arial" w:eastAsia="Arial" w:hAnsi="Arial" w:cs="Arial"/>
                <w:sz w:val="16"/>
                <w:szCs w:val="16"/>
              </w:rPr>
              <w:t>Mean max seasonal</w:t>
            </w:r>
          </w:p>
        </w:tc>
        <w:tc>
          <w:tcPr>
            <w:tcW w:w="1540" w:type="dxa"/>
            <w:tcBorders>
              <w:top w:val="single" w:sz="8" w:space="0" w:color="auto"/>
            </w:tcBorders>
            <w:vAlign w:val="bottom"/>
          </w:tcPr>
          <w:p w14:paraId="134175F1" w14:textId="77777777" w:rsidR="004B413C" w:rsidRDefault="00EC2FEA">
            <w:pPr>
              <w:ind w:right="19"/>
              <w:jc w:val="right"/>
              <w:rPr>
                <w:sz w:val="20"/>
                <w:szCs w:val="20"/>
              </w:rPr>
            </w:pPr>
            <w:r>
              <w:rPr>
                <w:rFonts w:ascii="Arial" w:eastAsia="Arial" w:hAnsi="Arial" w:cs="Arial"/>
                <w:sz w:val="16"/>
                <w:szCs w:val="16"/>
              </w:rPr>
              <w:t>Mean min seasonal</w:t>
            </w:r>
          </w:p>
        </w:tc>
        <w:tc>
          <w:tcPr>
            <w:tcW w:w="1760" w:type="dxa"/>
            <w:tcBorders>
              <w:top w:val="single" w:sz="8" w:space="0" w:color="auto"/>
            </w:tcBorders>
            <w:vAlign w:val="bottom"/>
          </w:tcPr>
          <w:p w14:paraId="515659F8" w14:textId="77777777" w:rsidR="004B413C" w:rsidRDefault="00EC2FEA">
            <w:pPr>
              <w:ind w:right="19"/>
              <w:jc w:val="right"/>
              <w:rPr>
                <w:sz w:val="20"/>
                <w:szCs w:val="20"/>
              </w:rPr>
            </w:pPr>
            <w:r>
              <w:rPr>
                <w:rFonts w:ascii="Arial" w:eastAsia="Arial" w:hAnsi="Arial" w:cs="Arial"/>
                <w:w w:val="99"/>
                <w:sz w:val="16"/>
                <w:szCs w:val="16"/>
              </w:rPr>
              <w:t>Mean seasonal change</w:t>
            </w:r>
          </w:p>
        </w:tc>
        <w:tc>
          <w:tcPr>
            <w:tcW w:w="940" w:type="dxa"/>
            <w:tcBorders>
              <w:top w:val="single" w:sz="8" w:space="0" w:color="auto"/>
            </w:tcBorders>
            <w:vAlign w:val="bottom"/>
          </w:tcPr>
          <w:p w14:paraId="78C65A81" w14:textId="77777777" w:rsidR="004B413C" w:rsidRDefault="00EC2FEA">
            <w:pPr>
              <w:ind w:left="140"/>
              <w:rPr>
                <w:sz w:val="20"/>
                <w:szCs w:val="20"/>
              </w:rPr>
            </w:pPr>
            <w:r>
              <w:rPr>
                <w:rFonts w:ascii="Arial" w:eastAsia="Arial" w:hAnsi="Arial" w:cs="Arial"/>
                <w:sz w:val="16"/>
                <w:szCs w:val="16"/>
              </w:rPr>
              <w:t>Month of</w:t>
            </w:r>
          </w:p>
        </w:tc>
        <w:tc>
          <w:tcPr>
            <w:tcW w:w="860" w:type="dxa"/>
            <w:tcBorders>
              <w:top w:val="single" w:sz="8" w:space="0" w:color="auto"/>
            </w:tcBorders>
            <w:vAlign w:val="bottom"/>
          </w:tcPr>
          <w:p w14:paraId="6C8AF7C7" w14:textId="77777777" w:rsidR="004B413C" w:rsidRDefault="00EC2FEA">
            <w:pPr>
              <w:ind w:left="100"/>
              <w:rPr>
                <w:sz w:val="20"/>
                <w:szCs w:val="20"/>
              </w:rPr>
            </w:pPr>
            <w:r>
              <w:rPr>
                <w:rFonts w:ascii="Arial" w:eastAsia="Arial" w:hAnsi="Arial" w:cs="Arial"/>
                <w:sz w:val="16"/>
                <w:szCs w:val="16"/>
              </w:rPr>
              <w:t>Month of</w:t>
            </w:r>
          </w:p>
        </w:tc>
        <w:tc>
          <w:tcPr>
            <w:tcW w:w="1140" w:type="dxa"/>
            <w:tcBorders>
              <w:top w:val="single" w:sz="8" w:space="0" w:color="auto"/>
            </w:tcBorders>
            <w:vAlign w:val="bottom"/>
          </w:tcPr>
          <w:p w14:paraId="2A50834F" w14:textId="77777777" w:rsidR="004B413C" w:rsidRDefault="00EC2FEA">
            <w:pPr>
              <w:ind w:right="19"/>
              <w:jc w:val="right"/>
              <w:rPr>
                <w:sz w:val="20"/>
                <w:szCs w:val="20"/>
              </w:rPr>
            </w:pPr>
            <w:r>
              <w:rPr>
                <w:rFonts w:ascii="Arial" w:eastAsia="Arial" w:hAnsi="Arial" w:cs="Arial"/>
                <w:sz w:val="16"/>
                <w:szCs w:val="16"/>
              </w:rPr>
              <w:t>Mean max to</w:t>
            </w:r>
          </w:p>
        </w:tc>
        <w:tc>
          <w:tcPr>
            <w:tcW w:w="0" w:type="dxa"/>
            <w:vAlign w:val="bottom"/>
          </w:tcPr>
          <w:p w14:paraId="6DCA2478" w14:textId="77777777" w:rsidR="004B413C" w:rsidRDefault="004B413C">
            <w:pPr>
              <w:rPr>
                <w:sz w:val="1"/>
                <w:szCs w:val="1"/>
              </w:rPr>
            </w:pPr>
          </w:p>
        </w:tc>
      </w:tr>
      <w:tr w:rsidR="004B413C" w14:paraId="46A3CC1F" w14:textId="77777777">
        <w:trPr>
          <w:trHeight w:val="133"/>
        </w:trPr>
        <w:tc>
          <w:tcPr>
            <w:tcW w:w="1480" w:type="dxa"/>
            <w:vMerge/>
            <w:vAlign w:val="bottom"/>
          </w:tcPr>
          <w:p w14:paraId="59B4058B" w14:textId="77777777" w:rsidR="004B413C" w:rsidRDefault="004B413C">
            <w:pPr>
              <w:rPr>
                <w:sz w:val="11"/>
                <w:szCs w:val="11"/>
              </w:rPr>
            </w:pPr>
          </w:p>
        </w:tc>
        <w:tc>
          <w:tcPr>
            <w:tcW w:w="1580" w:type="dxa"/>
            <w:vMerge w:val="restart"/>
            <w:vAlign w:val="bottom"/>
          </w:tcPr>
          <w:p w14:paraId="6A459237" w14:textId="77777777" w:rsidR="004B413C" w:rsidRDefault="00EC2FEA">
            <w:pPr>
              <w:ind w:right="199"/>
              <w:jc w:val="right"/>
              <w:rPr>
                <w:sz w:val="20"/>
                <w:szCs w:val="20"/>
              </w:rPr>
            </w:pPr>
            <w:r>
              <w:rPr>
                <w:rFonts w:ascii="Arial" w:eastAsia="Arial" w:hAnsi="Arial" w:cs="Arial"/>
                <w:sz w:val="16"/>
                <w:szCs w:val="16"/>
              </w:rPr>
              <w:t>level (mAHD)</w:t>
            </w:r>
          </w:p>
        </w:tc>
        <w:tc>
          <w:tcPr>
            <w:tcW w:w="1540" w:type="dxa"/>
            <w:vMerge w:val="restart"/>
            <w:vAlign w:val="bottom"/>
          </w:tcPr>
          <w:p w14:paraId="0A073754" w14:textId="77777777" w:rsidR="004B413C" w:rsidRDefault="00EC2FEA">
            <w:pPr>
              <w:ind w:right="199"/>
              <w:jc w:val="right"/>
              <w:rPr>
                <w:sz w:val="20"/>
                <w:szCs w:val="20"/>
              </w:rPr>
            </w:pPr>
            <w:r>
              <w:rPr>
                <w:rFonts w:ascii="Arial" w:eastAsia="Arial" w:hAnsi="Arial" w:cs="Arial"/>
                <w:sz w:val="16"/>
                <w:szCs w:val="16"/>
              </w:rPr>
              <w:t>level (mAHD)</w:t>
            </w:r>
          </w:p>
        </w:tc>
        <w:tc>
          <w:tcPr>
            <w:tcW w:w="1760" w:type="dxa"/>
            <w:vMerge w:val="restart"/>
            <w:vAlign w:val="bottom"/>
          </w:tcPr>
          <w:p w14:paraId="51E241D8" w14:textId="77777777" w:rsidR="004B413C" w:rsidRDefault="00EC2FEA">
            <w:pPr>
              <w:ind w:right="679"/>
              <w:jc w:val="right"/>
              <w:rPr>
                <w:sz w:val="20"/>
                <w:szCs w:val="20"/>
              </w:rPr>
            </w:pPr>
            <w:r>
              <w:rPr>
                <w:rFonts w:ascii="Arial" w:eastAsia="Arial" w:hAnsi="Arial" w:cs="Arial"/>
                <w:sz w:val="16"/>
                <w:szCs w:val="16"/>
              </w:rPr>
              <w:t>(m)</w:t>
            </w:r>
          </w:p>
        </w:tc>
        <w:tc>
          <w:tcPr>
            <w:tcW w:w="940" w:type="dxa"/>
            <w:vMerge w:val="restart"/>
            <w:vAlign w:val="bottom"/>
          </w:tcPr>
          <w:p w14:paraId="7004DB60" w14:textId="77777777" w:rsidR="004B413C" w:rsidRDefault="00EC2FEA">
            <w:pPr>
              <w:ind w:left="100"/>
              <w:rPr>
                <w:sz w:val="20"/>
                <w:szCs w:val="20"/>
              </w:rPr>
            </w:pPr>
            <w:r>
              <w:rPr>
                <w:rFonts w:ascii="Arial" w:eastAsia="Arial" w:hAnsi="Arial" w:cs="Arial"/>
                <w:sz w:val="16"/>
                <w:szCs w:val="16"/>
              </w:rPr>
              <w:t>maximum</w:t>
            </w:r>
          </w:p>
        </w:tc>
        <w:tc>
          <w:tcPr>
            <w:tcW w:w="860" w:type="dxa"/>
            <w:vMerge w:val="restart"/>
            <w:vAlign w:val="bottom"/>
          </w:tcPr>
          <w:p w14:paraId="0560DEE6" w14:textId="77777777" w:rsidR="004B413C" w:rsidRDefault="00EC2FEA">
            <w:pPr>
              <w:ind w:left="100"/>
              <w:rPr>
                <w:sz w:val="20"/>
                <w:szCs w:val="20"/>
              </w:rPr>
            </w:pPr>
            <w:r>
              <w:rPr>
                <w:rFonts w:ascii="Arial" w:eastAsia="Arial" w:hAnsi="Arial" w:cs="Arial"/>
                <w:sz w:val="16"/>
                <w:szCs w:val="16"/>
              </w:rPr>
              <w:t>minimum</w:t>
            </w:r>
          </w:p>
        </w:tc>
        <w:tc>
          <w:tcPr>
            <w:tcW w:w="1140" w:type="dxa"/>
            <w:vMerge w:val="restart"/>
            <w:vAlign w:val="bottom"/>
          </w:tcPr>
          <w:p w14:paraId="7053DC1E" w14:textId="77777777" w:rsidR="004B413C" w:rsidRDefault="00EC2FEA">
            <w:pPr>
              <w:ind w:right="99"/>
              <w:jc w:val="right"/>
              <w:rPr>
                <w:sz w:val="20"/>
                <w:szCs w:val="20"/>
              </w:rPr>
            </w:pPr>
            <w:r>
              <w:rPr>
                <w:rFonts w:ascii="Arial" w:eastAsia="Arial" w:hAnsi="Arial" w:cs="Arial"/>
                <w:sz w:val="16"/>
                <w:szCs w:val="16"/>
              </w:rPr>
              <w:t>min (days)</w:t>
            </w:r>
          </w:p>
        </w:tc>
        <w:tc>
          <w:tcPr>
            <w:tcW w:w="0" w:type="dxa"/>
            <w:vAlign w:val="bottom"/>
          </w:tcPr>
          <w:p w14:paraId="5C305E70" w14:textId="77777777" w:rsidR="004B413C" w:rsidRDefault="004B413C">
            <w:pPr>
              <w:rPr>
                <w:sz w:val="1"/>
                <w:szCs w:val="1"/>
              </w:rPr>
            </w:pPr>
          </w:p>
        </w:tc>
      </w:tr>
      <w:tr w:rsidR="004B413C" w14:paraId="3D091D90" w14:textId="77777777">
        <w:trPr>
          <w:trHeight w:val="96"/>
        </w:trPr>
        <w:tc>
          <w:tcPr>
            <w:tcW w:w="1480" w:type="dxa"/>
            <w:vAlign w:val="bottom"/>
          </w:tcPr>
          <w:p w14:paraId="14DAAE83" w14:textId="77777777" w:rsidR="004B413C" w:rsidRDefault="004B413C">
            <w:pPr>
              <w:rPr>
                <w:sz w:val="8"/>
                <w:szCs w:val="8"/>
              </w:rPr>
            </w:pPr>
          </w:p>
        </w:tc>
        <w:tc>
          <w:tcPr>
            <w:tcW w:w="1580" w:type="dxa"/>
            <w:vMerge/>
            <w:vAlign w:val="bottom"/>
          </w:tcPr>
          <w:p w14:paraId="246584A0" w14:textId="77777777" w:rsidR="004B413C" w:rsidRDefault="004B413C">
            <w:pPr>
              <w:rPr>
                <w:sz w:val="8"/>
                <w:szCs w:val="8"/>
              </w:rPr>
            </w:pPr>
          </w:p>
        </w:tc>
        <w:tc>
          <w:tcPr>
            <w:tcW w:w="1540" w:type="dxa"/>
            <w:vMerge/>
            <w:vAlign w:val="bottom"/>
          </w:tcPr>
          <w:p w14:paraId="659DA7F8" w14:textId="77777777" w:rsidR="004B413C" w:rsidRDefault="004B413C">
            <w:pPr>
              <w:rPr>
                <w:sz w:val="8"/>
                <w:szCs w:val="8"/>
              </w:rPr>
            </w:pPr>
          </w:p>
        </w:tc>
        <w:tc>
          <w:tcPr>
            <w:tcW w:w="1760" w:type="dxa"/>
            <w:vMerge/>
            <w:vAlign w:val="bottom"/>
          </w:tcPr>
          <w:p w14:paraId="6C41B79F" w14:textId="77777777" w:rsidR="004B413C" w:rsidRDefault="004B413C">
            <w:pPr>
              <w:rPr>
                <w:sz w:val="8"/>
                <w:szCs w:val="8"/>
              </w:rPr>
            </w:pPr>
          </w:p>
        </w:tc>
        <w:tc>
          <w:tcPr>
            <w:tcW w:w="940" w:type="dxa"/>
            <w:vMerge/>
            <w:vAlign w:val="bottom"/>
          </w:tcPr>
          <w:p w14:paraId="302E497F" w14:textId="77777777" w:rsidR="004B413C" w:rsidRDefault="004B413C">
            <w:pPr>
              <w:rPr>
                <w:sz w:val="8"/>
                <w:szCs w:val="8"/>
              </w:rPr>
            </w:pPr>
          </w:p>
        </w:tc>
        <w:tc>
          <w:tcPr>
            <w:tcW w:w="860" w:type="dxa"/>
            <w:vMerge/>
            <w:vAlign w:val="bottom"/>
          </w:tcPr>
          <w:p w14:paraId="7AC654FD" w14:textId="77777777" w:rsidR="004B413C" w:rsidRDefault="004B413C">
            <w:pPr>
              <w:rPr>
                <w:sz w:val="8"/>
                <w:szCs w:val="8"/>
              </w:rPr>
            </w:pPr>
          </w:p>
        </w:tc>
        <w:tc>
          <w:tcPr>
            <w:tcW w:w="1140" w:type="dxa"/>
            <w:vMerge/>
            <w:vAlign w:val="bottom"/>
          </w:tcPr>
          <w:p w14:paraId="25B77588" w14:textId="77777777" w:rsidR="004B413C" w:rsidRDefault="004B413C">
            <w:pPr>
              <w:rPr>
                <w:sz w:val="8"/>
                <w:szCs w:val="8"/>
              </w:rPr>
            </w:pPr>
          </w:p>
        </w:tc>
        <w:tc>
          <w:tcPr>
            <w:tcW w:w="0" w:type="dxa"/>
            <w:vAlign w:val="bottom"/>
          </w:tcPr>
          <w:p w14:paraId="0A24B38F" w14:textId="77777777" w:rsidR="004B413C" w:rsidRDefault="004B413C">
            <w:pPr>
              <w:rPr>
                <w:sz w:val="1"/>
                <w:szCs w:val="1"/>
              </w:rPr>
            </w:pPr>
          </w:p>
        </w:tc>
      </w:tr>
      <w:tr w:rsidR="004B413C" w14:paraId="6F87F8F6" w14:textId="77777777">
        <w:trPr>
          <w:trHeight w:val="40"/>
        </w:trPr>
        <w:tc>
          <w:tcPr>
            <w:tcW w:w="1480" w:type="dxa"/>
            <w:tcBorders>
              <w:bottom w:val="single" w:sz="8" w:space="0" w:color="auto"/>
            </w:tcBorders>
            <w:vAlign w:val="bottom"/>
          </w:tcPr>
          <w:p w14:paraId="21BFE206" w14:textId="77777777" w:rsidR="004B413C" w:rsidRDefault="004B413C">
            <w:pPr>
              <w:rPr>
                <w:sz w:val="3"/>
                <w:szCs w:val="3"/>
              </w:rPr>
            </w:pPr>
          </w:p>
        </w:tc>
        <w:tc>
          <w:tcPr>
            <w:tcW w:w="1580" w:type="dxa"/>
            <w:tcBorders>
              <w:bottom w:val="single" w:sz="8" w:space="0" w:color="auto"/>
            </w:tcBorders>
            <w:vAlign w:val="bottom"/>
          </w:tcPr>
          <w:p w14:paraId="594EC94F" w14:textId="77777777" w:rsidR="004B413C" w:rsidRDefault="004B413C">
            <w:pPr>
              <w:rPr>
                <w:sz w:val="3"/>
                <w:szCs w:val="3"/>
              </w:rPr>
            </w:pPr>
          </w:p>
        </w:tc>
        <w:tc>
          <w:tcPr>
            <w:tcW w:w="1540" w:type="dxa"/>
            <w:tcBorders>
              <w:bottom w:val="single" w:sz="8" w:space="0" w:color="auto"/>
            </w:tcBorders>
            <w:vAlign w:val="bottom"/>
          </w:tcPr>
          <w:p w14:paraId="3E8DC054" w14:textId="77777777" w:rsidR="004B413C" w:rsidRDefault="004B413C">
            <w:pPr>
              <w:rPr>
                <w:sz w:val="3"/>
                <w:szCs w:val="3"/>
              </w:rPr>
            </w:pPr>
          </w:p>
        </w:tc>
        <w:tc>
          <w:tcPr>
            <w:tcW w:w="1760" w:type="dxa"/>
            <w:tcBorders>
              <w:bottom w:val="single" w:sz="8" w:space="0" w:color="auto"/>
            </w:tcBorders>
            <w:vAlign w:val="bottom"/>
          </w:tcPr>
          <w:p w14:paraId="5F182E2E" w14:textId="77777777" w:rsidR="004B413C" w:rsidRDefault="004B413C">
            <w:pPr>
              <w:rPr>
                <w:sz w:val="3"/>
                <w:szCs w:val="3"/>
              </w:rPr>
            </w:pPr>
          </w:p>
        </w:tc>
        <w:tc>
          <w:tcPr>
            <w:tcW w:w="940" w:type="dxa"/>
            <w:tcBorders>
              <w:bottom w:val="single" w:sz="8" w:space="0" w:color="auto"/>
            </w:tcBorders>
            <w:vAlign w:val="bottom"/>
          </w:tcPr>
          <w:p w14:paraId="3DB0887B" w14:textId="77777777" w:rsidR="004B413C" w:rsidRDefault="004B413C">
            <w:pPr>
              <w:rPr>
                <w:sz w:val="3"/>
                <w:szCs w:val="3"/>
              </w:rPr>
            </w:pPr>
          </w:p>
        </w:tc>
        <w:tc>
          <w:tcPr>
            <w:tcW w:w="860" w:type="dxa"/>
            <w:tcBorders>
              <w:bottom w:val="single" w:sz="8" w:space="0" w:color="auto"/>
            </w:tcBorders>
            <w:vAlign w:val="bottom"/>
          </w:tcPr>
          <w:p w14:paraId="3870B47F" w14:textId="77777777" w:rsidR="004B413C" w:rsidRDefault="004B413C">
            <w:pPr>
              <w:rPr>
                <w:sz w:val="3"/>
                <w:szCs w:val="3"/>
              </w:rPr>
            </w:pPr>
          </w:p>
        </w:tc>
        <w:tc>
          <w:tcPr>
            <w:tcW w:w="1140" w:type="dxa"/>
            <w:tcBorders>
              <w:bottom w:val="single" w:sz="8" w:space="0" w:color="auto"/>
            </w:tcBorders>
            <w:vAlign w:val="bottom"/>
          </w:tcPr>
          <w:p w14:paraId="56C92F7F" w14:textId="77777777" w:rsidR="004B413C" w:rsidRDefault="004B413C">
            <w:pPr>
              <w:rPr>
                <w:sz w:val="3"/>
                <w:szCs w:val="3"/>
              </w:rPr>
            </w:pPr>
          </w:p>
        </w:tc>
        <w:tc>
          <w:tcPr>
            <w:tcW w:w="0" w:type="dxa"/>
            <w:vAlign w:val="bottom"/>
          </w:tcPr>
          <w:p w14:paraId="7F300049" w14:textId="77777777" w:rsidR="004B413C" w:rsidRDefault="004B413C">
            <w:pPr>
              <w:rPr>
                <w:sz w:val="1"/>
                <w:szCs w:val="1"/>
              </w:rPr>
            </w:pPr>
          </w:p>
        </w:tc>
      </w:tr>
      <w:tr w:rsidR="004B413C" w14:paraId="4096C681" w14:textId="77777777">
        <w:trPr>
          <w:trHeight w:val="181"/>
        </w:trPr>
        <w:tc>
          <w:tcPr>
            <w:tcW w:w="1480" w:type="dxa"/>
            <w:vAlign w:val="bottom"/>
          </w:tcPr>
          <w:p w14:paraId="4E66ECBA" w14:textId="77777777" w:rsidR="004B413C" w:rsidRDefault="00EC2FEA">
            <w:pPr>
              <w:spacing w:line="181" w:lineRule="exact"/>
              <w:ind w:left="100"/>
              <w:rPr>
                <w:sz w:val="20"/>
                <w:szCs w:val="20"/>
              </w:rPr>
            </w:pPr>
            <w:r>
              <w:rPr>
                <w:rFonts w:ascii="Arial" w:eastAsia="Arial" w:hAnsi="Arial" w:cs="Arial"/>
                <w:sz w:val="16"/>
                <w:szCs w:val="16"/>
              </w:rPr>
              <w:t>08/1994 - 07/1999</w:t>
            </w:r>
          </w:p>
        </w:tc>
        <w:tc>
          <w:tcPr>
            <w:tcW w:w="1580" w:type="dxa"/>
            <w:vAlign w:val="bottom"/>
          </w:tcPr>
          <w:p w14:paraId="5D94830B" w14:textId="77777777" w:rsidR="004B413C" w:rsidRDefault="00EC2FEA">
            <w:pPr>
              <w:spacing w:line="181" w:lineRule="exact"/>
              <w:ind w:right="19"/>
              <w:jc w:val="right"/>
              <w:rPr>
                <w:sz w:val="20"/>
                <w:szCs w:val="20"/>
              </w:rPr>
            </w:pPr>
            <w:r>
              <w:rPr>
                <w:rFonts w:ascii="Arial" w:eastAsia="Arial" w:hAnsi="Arial" w:cs="Arial"/>
                <w:sz w:val="16"/>
                <w:szCs w:val="16"/>
              </w:rPr>
              <w:t>16.6</w:t>
            </w:r>
          </w:p>
        </w:tc>
        <w:tc>
          <w:tcPr>
            <w:tcW w:w="1540" w:type="dxa"/>
            <w:vAlign w:val="bottom"/>
          </w:tcPr>
          <w:p w14:paraId="25743748" w14:textId="77777777" w:rsidR="004B413C" w:rsidRDefault="00EC2FEA">
            <w:pPr>
              <w:spacing w:line="181" w:lineRule="exact"/>
              <w:ind w:right="19"/>
              <w:jc w:val="right"/>
              <w:rPr>
                <w:sz w:val="20"/>
                <w:szCs w:val="20"/>
              </w:rPr>
            </w:pPr>
            <w:r>
              <w:rPr>
                <w:rFonts w:ascii="Arial" w:eastAsia="Arial" w:hAnsi="Arial" w:cs="Arial"/>
                <w:sz w:val="16"/>
                <w:szCs w:val="16"/>
              </w:rPr>
              <w:t>15.3</w:t>
            </w:r>
          </w:p>
        </w:tc>
        <w:tc>
          <w:tcPr>
            <w:tcW w:w="1760" w:type="dxa"/>
            <w:vAlign w:val="bottom"/>
          </w:tcPr>
          <w:p w14:paraId="7679896A" w14:textId="77777777" w:rsidR="004B413C" w:rsidRDefault="00EC2FEA">
            <w:pPr>
              <w:spacing w:line="181" w:lineRule="exact"/>
              <w:ind w:right="19"/>
              <w:jc w:val="right"/>
              <w:rPr>
                <w:sz w:val="20"/>
                <w:szCs w:val="20"/>
              </w:rPr>
            </w:pPr>
            <w:r>
              <w:rPr>
                <w:rFonts w:ascii="Arial" w:eastAsia="Arial" w:hAnsi="Arial" w:cs="Arial"/>
                <w:sz w:val="16"/>
                <w:szCs w:val="16"/>
              </w:rPr>
              <w:t>1.30</w:t>
            </w:r>
          </w:p>
        </w:tc>
        <w:tc>
          <w:tcPr>
            <w:tcW w:w="940" w:type="dxa"/>
            <w:vAlign w:val="bottom"/>
          </w:tcPr>
          <w:p w14:paraId="2F99938E" w14:textId="77777777" w:rsidR="004B413C" w:rsidRDefault="00EC2FEA">
            <w:pPr>
              <w:spacing w:line="181" w:lineRule="exact"/>
              <w:ind w:left="100"/>
              <w:rPr>
                <w:sz w:val="20"/>
                <w:szCs w:val="20"/>
              </w:rPr>
            </w:pPr>
            <w:r>
              <w:rPr>
                <w:rFonts w:ascii="Arial" w:eastAsia="Arial" w:hAnsi="Arial" w:cs="Arial"/>
                <w:sz w:val="16"/>
                <w:szCs w:val="16"/>
              </w:rPr>
              <w:t>October</w:t>
            </w:r>
          </w:p>
        </w:tc>
        <w:tc>
          <w:tcPr>
            <w:tcW w:w="860" w:type="dxa"/>
            <w:vAlign w:val="bottom"/>
          </w:tcPr>
          <w:p w14:paraId="31BE85BB" w14:textId="77777777" w:rsidR="004B413C" w:rsidRDefault="00EC2FEA">
            <w:pPr>
              <w:spacing w:line="181" w:lineRule="exact"/>
              <w:ind w:left="100"/>
              <w:rPr>
                <w:sz w:val="20"/>
                <w:szCs w:val="20"/>
              </w:rPr>
            </w:pPr>
            <w:r>
              <w:rPr>
                <w:rFonts w:ascii="Arial" w:eastAsia="Arial" w:hAnsi="Arial" w:cs="Arial"/>
                <w:sz w:val="16"/>
                <w:szCs w:val="16"/>
              </w:rPr>
              <w:t>May</w:t>
            </w:r>
          </w:p>
        </w:tc>
        <w:tc>
          <w:tcPr>
            <w:tcW w:w="1140" w:type="dxa"/>
            <w:vAlign w:val="bottom"/>
          </w:tcPr>
          <w:p w14:paraId="751D13EC" w14:textId="77777777" w:rsidR="004B413C" w:rsidRDefault="00EC2FEA">
            <w:pPr>
              <w:spacing w:line="181" w:lineRule="exact"/>
              <w:ind w:right="19"/>
              <w:jc w:val="right"/>
              <w:rPr>
                <w:sz w:val="20"/>
                <w:szCs w:val="20"/>
              </w:rPr>
            </w:pPr>
            <w:r>
              <w:rPr>
                <w:rFonts w:ascii="Arial" w:eastAsia="Arial" w:hAnsi="Arial" w:cs="Arial"/>
                <w:sz w:val="16"/>
                <w:szCs w:val="16"/>
              </w:rPr>
              <w:t>144</w:t>
            </w:r>
          </w:p>
        </w:tc>
        <w:tc>
          <w:tcPr>
            <w:tcW w:w="0" w:type="dxa"/>
            <w:vAlign w:val="bottom"/>
          </w:tcPr>
          <w:p w14:paraId="77923F64" w14:textId="77777777" w:rsidR="004B413C" w:rsidRDefault="004B413C">
            <w:pPr>
              <w:rPr>
                <w:sz w:val="1"/>
                <w:szCs w:val="1"/>
              </w:rPr>
            </w:pPr>
          </w:p>
        </w:tc>
      </w:tr>
      <w:tr w:rsidR="004B413C" w14:paraId="5B9F05E3" w14:textId="77777777">
        <w:trPr>
          <w:trHeight w:val="194"/>
        </w:trPr>
        <w:tc>
          <w:tcPr>
            <w:tcW w:w="1480" w:type="dxa"/>
            <w:vAlign w:val="bottom"/>
          </w:tcPr>
          <w:p w14:paraId="734A2158" w14:textId="77777777" w:rsidR="004B413C" w:rsidRDefault="00EC2FEA">
            <w:pPr>
              <w:ind w:left="100"/>
              <w:rPr>
                <w:sz w:val="20"/>
                <w:szCs w:val="20"/>
              </w:rPr>
            </w:pPr>
            <w:r>
              <w:rPr>
                <w:rFonts w:ascii="Arial" w:eastAsia="Arial" w:hAnsi="Arial" w:cs="Arial"/>
                <w:sz w:val="16"/>
                <w:szCs w:val="16"/>
              </w:rPr>
              <w:t>08/1999 - 07/2004</w:t>
            </w:r>
          </w:p>
        </w:tc>
        <w:tc>
          <w:tcPr>
            <w:tcW w:w="1580" w:type="dxa"/>
            <w:vAlign w:val="bottom"/>
          </w:tcPr>
          <w:p w14:paraId="7DEE2F0A" w14:textId="77777777" w:rsidR="004B413C" w:rsidRDefault="00EC2FEA">
            <w:pPr>
              <w:ind w:right="19"/>
              <w:jc w:val="right"/>
              <w:rPr>
                <w:sz w:val="20"/>
                <w:szCs w:val="20"/>
              </w:rPr>
            </w:pPr>
            <w:r>
              <w:rPr>
                <w:rFonts w:ascii="Arial" w:eastAsia="Arial" w:hAnsi="Arial" w:cs="Arial"/>
                <w:sz w:val="16"/>
                <w:szCs w:val="16"/>
              </w:rPr>
              <w:t>16.5</w:t>
            </w:r>
          </w:p>
        </w:tc>
        <w:tc>
          <w:tcPr>
            <w:tcW w:w="1540" w:type="dxa"/>
            <w:vAlign w:val="bottom"/>
          </w:tcPr>
          <w:p w14:paraId="358F9F6D" w14:textId="77777777" w:rsidR="004B413C" w:rsidRDefault="00EC2FEA">
            <w:pPr>
              <w:ind w:right="19"/>
              <w:jc w:val="right"/>
              <w:rPr>
                <w:sz w:val="20"/>
                <w:szCs w:val="20"/>
              </w:rPr>
            </w:pPr>
            <w:r>
              <w:rPr>
                <w:rFonts w:ascii="Arial" w:eastAsia="Arial" w:hAnsi="Arial" w:cs="Arial"/>
                <w:sz w:val="16"/>
                <w:szCs w:val="16"/>
              </w:rPr>
              <w:t>14.8</w:t>
            </w:r>
          </w:p>
        </w:tc>
        <w:tc>
          <w:tcPr>
            <w:tcW w:w="1760" w:type="dxa"/>
            <w:vAlign w:val="bottom"/>
          </w:tcPr>
          <w:p w14:paraId="61E3D7C3" w14:textId="77777777" w:rsidR="004B413C" w:rsidRDefault="00EC2FEA">
            <w:pPr>
              <w:ind w:right="19"/>
              <w:jc w:val="right"/>
              <w:rPr>
                <w:sz w:val="20"/>
                <w:szCs w:val="20"/>
              </w:rPr>
            </w:pPr>
            <w:r>
              <w:rPr>
                <w:rFonts w:ascii="Arial" w:eastAsia="Arial" w:hAnsi="Arial" w:cs="Arial"/>
                <w:sz w:val="16"/>
                <w:szCs w:val="16"/>
              </w:rPr>
              <w:t>1.69</w:t>
            </w:r>
          </w:p>
        </w:tc>
        <w:tc>
          <w:tcPr>
            <w:tcW w:w="940" w:type="dxa"/>
            <w:vAlign w:val="bottom"/>
          </w:tcPr>
          <w:p w14:paraId="7CD93265" w14:textId="77777777" w:rsidR="004B413C" w:rsidRDefault="00EC2FEA">
            <w:pPr>
              <w:ind w:left="100"/>
              <w:rPr>
                <w:sz w:val="20"/>
                <w:szCs w:val="20"/>
              </w:rPr>
            </w:pPr>
            <w:r>
              <w:rPr>
                <w:rFonts w:ascii="Arial" w:eastAsia="Arial" w:hAnsi="Arial" w:cs="Arial"/>
                <w:sz w:val="16"/>
                <w:szCs w:val="16"/>
              </w:rPr>
              <w:t>October</w:t>
            </w:r>
          </w:p>
        </w:tc>
        <w:tc>
          <w:tcPr>
            <w:tcW w:w="860" w:type="dxa"/>
            <w:vAlign w:val="bottom"/>
          </w:tcPr>
          <w:p w14:paraId="336F55BD" w14:textId="77777777" w:rsidR="004B413C" w:rsidRDefault="00EC2FEA">
            <w:pPr>
              <w:ind w:left="100"/>
              <w:rPr>
                <w:sz w:val="20"/>
                <w:szCs w:val="20"/>
              </w:rPr>
            </w:pPr>
            <w:r>
              <w:rPr>
                <w:rFonts w:ascii="Arial" w:eastAsia="Arial" w:hAnsi="Arial" w:cs="Arial"/>
                <w:sz w:val="16"/>
                <w:szCs w:val="16"/>
              </w:rPr>
              <w:t>May</w:t>
            </w:r>
          </w:p>
        </w:tc>
        <w:tc>
          <w:tcPr>
            <w:tcW w:w="1140" w:type="dxa"/>
            <w:vAlign w:val="bottom"/>
          </w:tcPr>
          <w:p w14:paraId="5138EFAD" w14:textId="77777777" w:rsidR="004B413C" w:rsidRDefault="00EC2FEA">
            <w:pPr>
              <w:ind w:right="19"/>
              <w:jc w:val="right"/>
              <w:rPr>
                <w:sz w:val="20"/>
                <w:szCs w:val="20"/>
              </w:rPr>
            </w:pPr>
            <w:r>
              <w:rPr>
                <w:rFonts w:ascii="Arial" w:eastAsia="Arial" w:hAnsi="Arial" w:cs="Arial"/>
                <w:sz w:val="16"/>
                <w:szCs w:val="16"/>
              </w:rPr>
              <w:t>53</w:t>
            </w:r>
          </w:p>
        </w:tc>
        <w:tc>
          <w:tcPr>
            <w:tcW w:w="0" w:type="dxa"/>
            <w:vAlign w:val="bottom"/>
          </w:tcPr>
          <w:p w14:paraId="104FACA6" w14:textId="77777777" w:rsidR="004B413C" w:rsidRDefault="004B413C">
            <w:pPr>
              <w:rPr>
                <w:sz w:val="1"/>
                <w:szCs w:val="1"/>
              </w:rPr>
            </w:pPr>
          </w:p>
        </w:tc>
      </w:tr>
      <w:tr w:rsidR="004B413C" w14:paraId="6581FA9A" w14:textId="77777777">
        <w:trPr>
          <w:trHeight w:val="194"/>
        </w:trPr>
        <w:tc>
          <w:tcPr>
            <w:tcW w:w="1480" w:type="dxa"/>
            <w:vAlign w:val="bottom"/>
          </w:tcPr>
          <w:p w14:paraId="7EB1CE65" w14:textId="77777777" w:rsidR="004B413C" w:rsidRDefault="00EC2FEA">
            <w:pPr>
              <w:ind w:left="100"/>
              <w:rPr>
                <w:sz w:val="20"/>
                <w:szCs w:val="20"/>
              </w:rPr>
            </w:pPr>
            <w:r>
              <w:rPr>
                <w:rFonts w:ascii="Arial" w:eastAsia="Arial" w:hAnsi="Arial" w:cs="Arial"/>
                <w:sz w:val="16"/>
                <w:szCs w:val="16"/>
              </w:rPr>
              <w:t>08/2004 - 07/2009</w:t>
            </w:r>
          </w:p>
        </w:tc>
        <w:tc>
          <w:tcPr>
            <w:tcW w:w="1580" w:type="dxa"/>
            <w:vAlign w:val="bottom"/>
          </w:tcPr>
          <w:p w14:paraId="0647FF57" w14:textId="77777777" w:rsidR="004B413C" w:rsidRDefault="00EC2FEA">
            <w:pPr>
              <w:ind w:right="19"/>
              <w:jc w:val="right"/>
              <w:rPr>
                <w:sz w:val="20"/>
                <w:szCs w:val="20"/>
              </w:rPr>
            </w:pPr>
            <w:r>
              <w:rPr>
                <w:rFonts w:ascii="Arial" w:eastAsia="Arial" w:hAnsi="Arial" w:cs="Arial"/>
                <w:sz w:val="16"/>
                <w:szCs w:val="16"/>
              </w:rPr>
              <w:t>16.6</w:t>
            </w:r>
          </w:p>
        </w:tc>
        <w:tc>
          <w:tcPr>
            <w:tcW w:w="1540" w:type="dxa"/>
            <w:vAlign w:val="bottom"/>
          </w:tcPr>
          <w:p w14:paraId="131B6FD2" w14:textId="77777777" w:rsidR="004B413C" w:rsidRDefault="00EC2FEA">
            <w:pPr>
              <w:ind w:right="19"/>
              <w:jc w:val="right"/>
              <w:rPr>
                <w:sz w:val="20"/>
                <w:szCs w:val="20"/>
              </w:rPr>
            </w:pPr>
            <w:r>
              <w:rPr>
                <w:rFonts w:ascii="Arial" w:eastAsia="Arial" w:hAnsi="Arial" w:cs="Arial"/>
                <w:sz w:val="16"/>
                <w:szCs w:val="16"/>
              </w:rPr>
              <w:t>15.6</w:t>
            </w:r>
          </w:p>
        </w:tc>
        <w:tc>
          <w:tcPr>
            <w:tcW w:w="1760" w:type="dxa"/>
            <w:vAlign w:val="bottom"/>
          </w:tcPr>
          <w:p w14:paraId="1E9D7C25" w14:textId="77777777" w:rsidR="004B413C" w:rsidRDefault="00EC2FEA">
            <w:pPr>
              <w:ind w:right="19"/>
              <w:jc w:val="right"/>
              <w:rPr>
                <w:sz w:val="20"/>
                <w:szCs w:val="20"/>
              </w:rPr>
            </w:pPr>
            <w:r>
              <w:rPr>
                <w:rFonts w:ascii="Arial" w:eastAsia="Arial" w:hAnsi="Arial" w:cs="Arial"/>
                <w:sz w:val="16"/>
                <w:szCs w:val="16"/>
              </w:rPr>
              <w:t>1.02</w:t>
            </w:r>
          </w:p>
        </w:tc>
        <w:tc>
          <w:tcPr>
            <w:tcW w:w="940" w:type="dxa"/>
            <w:vAlign w:val="bottom"/>
          </w:tcPr>
          <w:p w14:paraId="1AB05B67" w14:textId="77777777" w:rsidR="004B413C" w:rsidRDefault="00EC2FEA">
            <w:pPr>
              <w:ind w:left="100"/>
              <w:rPr>
                <w:sz w:val="20"/>
                <w:szCs w:val="20"/>
              </w:rPr>
            </w:pPr>
            <w:r>
              <w:rPr>
                <w:rFonts w:ascii="Arial" w:eastAsia="Arial" w:hAnsi="Arial" w:cs="Arial"/>
                <w:sz w:val="16"/>
                <w:szCs w:val="16"/>
              </w:rPr>
              <w:t>October</w:t>
            </w:r>
          </w:p>
        </w:tc>
        <w:tc>
          <w:tcPr>
            <w:tcW w:w="860" w:type="dxa"/>
            <w:vAlign w:val="bottom"/>
          </w:tcPr>
          <w:p w14:paraId="7AAF4E97" w14:textId="77777777" w:rsidR="004B413C" w:rsidRDefault="00EC2FEA">
            <w:pPr>
              <w:ind w:left="100"/>
              <w:rPr>
                <w:sz w:val="20"/>
                <w:szCs w:val="20"/>
              </w:rPr>
            </w:pPr>
            <w:r>
              <w:rPr>
                <w:rFonts w:ascii="Arial" w:eastAsia="Arial" w:hAnsi="Arial" w:cs="Arial"/>
                <w:sz w:val="16"/>
                <w:szCs w:val="16"/>
              </w:rPr>
              <w:t>January</w:t>
            </w:r>
          </w:p>
        </w:tc>
        <w:tc>
          <w:tcPr>
            <w:tcW w:w="1140" w:type="dxa"/>
            <w:vAlign w:val="bottom"/>
          </w:tcPr>
          <w:p w14:paraId="3266DE55" w14:textId="77777777" w:rsidR="004B413C" w:rsidRDefault="00EC2FEA">
            <w:pPr>
              <w:ind w:right="19"/>
              <w:jc w:val="right"/>
              <w:rPr>
                <w:sz w:val="20"/>
                <w:szCs w:val="20"/>
              </w:rPr>
            </w:pPr>
            <w:r>
              <w:rPr>
                <w:rFonts w:ascii="Arial" w:eastAsia="Arial" w:hAnsi="Arial" w:cs="Arial"/>
                <w:sz w:val="16"/>
                <w:szCs w:val="16"/>
              </w:rPr>
              <w:t>14</w:t>
            </w:r>
          </w:p>
        </w:tc>
        <w:tc>
          <w:tcPr>
            <w:tcW w:w="0" w:type="dxa"/>
            <w:vAlign w:val="bottom"/>
          </w:tcPr>
          <w:p w14:paraId="2F6C36E0" w14:textId="77777777" w:rsidR="004B413C" w:rsidRDefault="004B413C">
            <w:pPr>
              <w:rPr>
                <w:sz w:val="1"/>
                <w:szCs w:val="1"/>
              </w:rPr>
            </w:pPr>
          </w:p>
        </w:tc>
      </w:tr>
      <w:tr w:rsidR="004B413C" w14:paraId="79ABFEBB" w14:textId="77777777">
        <w:trPr>
          <w:trHeight w:val="194"/>
        </w:trPr>
        <w:tc>
          <w:tcPr>
            <w:tcW w:w="1480" w:type="dxa"/>
            <w:vAlign w:val="bottom"/>
          </w:tcPr>
          <w:p w14:paraId="4677CDDF" w14:textId="77777777" w:rsidR="004B413C" w:rsidRDefault="00EC2FEA">
            <w:pPr>
              <w:ind w:left="100"/>
              <w:rPr>
                <w:sz w:val="20"/>
                <w:szCs w:val="20"/>
              </w:rPr>
            </w:pPr>
            <w:r>
              <w:rPr>
                <w:rFonts w:ascii="Arial" w:eastAsia="Arial" w:hAnsi="Arial" w:cs="Arial"/>
                <w:sz w:val="16"/>
                <w:szCs w:val="16"/>
              </w:rPr>
              <w:t>08/2009 - 07/2014</w:t>
            </w:r>
          </w:p>
        </w:tc>
        <w:tc>
          <w:tcPr>
            <w:tcW w:w="1580" w:type="dxa"/>
            <w:vAlign w:val="bottom"/>
          </w:tcPr>
          <w:p w14:paraId="7D21BB60" w14:textId="77777777" w:rsidR="004B413C" w:rsidRDefault="00EC2FEA">
            <w:pPr>
              <w:ind w:right="19"/>
              <w:jc w:val="right"/>
              <w:rPr>
                <w:sz w:val="20"/>
                <w:szCs w:val="20"/>
              </w:rPr>
            </w:pPr>
            <w:r>
              <w:rPr>
                <w:rFonts w:ascii="Arial" w:eastAsia="Arial" w:hAnsi="Arial" w:cs="Arial"/>
                <w:sz w:val="16"/>
                <w:szCs w:val="16"/>
              </w:rPr>
              <w:t>15.6</w:t>
            </w:r>
          </w:p>
        </w:tc>
        <w:tc>
          <w:tcPr>
            <w:tcW w:w="1540" w:type="dxa"/>
            <w:vAlign w:val="bottom"/>
          </w:tcPr>
          <w:p w14:paraId="121E4A23" w14:textId="77777777" w:rsidR="004B413C" w:rsidRDefault="00EC2FEA">
            <w:pPr>
              <w:ind w:right="19"/>
              <w:jc w:val="right"/>
              <w:rPr>
                <w:sz w:val="20"/>
                <w:szCs w:val="20"/>
              </w:rPr>
            </w:pPr>
            <w:r>
              <w:rPr>
                <w:rFonts w:ascii="Arial" w:eastAsia="Arial" w:hAnsi="Arial" w:cs="Arial"/>
                <w:sz w:val="16"/>
                <w:szCs w:val="16"/>
              </w:rPr>
              <w:t>13.4</w:t>
            </w:r>
          </w:p>
        </w:tc>
        <w:tc>
          <w:tcPr>
            <w:tcW w:w="1760" w:type="dxa"/>
            <w:vAlign w:val="bottom"/>
          </w:tcPr>
          <w:p w14:paraId="2F0EE8B9" w14:textId="77777777" w:rsidR="004B413C" w:rsidRDefault="00EC2FEA">
            <w:pPr>
              <w:ind w:right="19"/>
              <w:jc w:val="right"/>
              <w:rPr>
                <w:sz w:val="20"/>
                <w:szCs w:val="20"/>
              </w:rPr>
            </w:pPr>
            <w:r>
              <w:rPr>
                <w:rFonts w:ascii="Arial" w:eastAsia="Arial" w:hAnsi="Arial" w:cs="Arial"/>
                <w:sz w:val="16"/>
                <w:szCs w:val="16"/>
              </w:rPr>
              <w:t>2.11</w:t>
            </w:r>
          </w:p>
        </w:tc>
        <w:tc>
          <w:tcPr>
            <w:tcW w:w="940" w:type="dxa"/>
            <w:vAlign w:val="bottom"/>
          </w:tcPr>
          <w:p w14:paraId="6A02CA09" w14:textId="77777777" w:rsidR="004B413C" w:rsidRDefault="00EC2FEA">
            <w:pPr>
              <w:ind w:left="100"/>
              <w:rPr>
                <w:sz w:val="20"/>
                <w:szCs w:val="20"/>
              </w:rPr>
            </w:pPr>
            <w:r>
              <w:rPr>
                <w:rFonts w:ascii="Arial" w:eastAsia="Arial" w:hAnsi="Arial" w:cs="Arial"/>
                <w:sz w:val="16"/>
                <w:szCs w:val="16"/>
              </w:rPr>
              <w:t>September</w:t>
            </w:r>
          </w:p>
        </w:tc>
        <w:tc>
          <w:tcPr>
            <w:tcW w:w="860" w:type="dxa"/>
            <w:vAlign w:val="bottom"/>
          </w:tcPr>
          <w:p w14:paraId="080DAA64" w14:textId="77777777" w:rsidR="004B413C" w:rsidRDefault="00EC2FEA">
            <w:pPr>
              <w:ind w:left="100"/>
              <w:rPr>
                <w:sz w:val="20"/>
                <w:szCs w:val="20"/>
              </w:rPr>
            </w:pPr>
            <w:r>
              <w:rPr>
                <w:rFonts w:ascii="Arial" w:eastAsia="Arial" w:hAnsi="Arial" w:cs="Arial"/>
                <w:sz w:val="16"/>
                <w:szCs w:val="16"/>
              </w:rPr>
              <w:t>March</w:t>
            </w:r>
          </w:p>
        </w:tc>
        <w:tc>
          <w:tcPr>
            <w:tcW w:w="1140" w:type="dxa"/>
            <w:vAlign w:val="bottom"/>
          </w:tcPr>
          <w:p w14:paraId="0F4E801E" w14:textId="77777777" w:rsidR="004B413C" w:rsidRDefault="00EC2FEA">
            <w:pPr>
              <w:ind w:right="19"/>
              <w:jc w:val="right"/>
              <w:rPr>
                <w:sz w:val="20"/>
                <w:szCs w:val="20"/>
              </w:rPr>
            </w:pPr>
            <w:r>
              <w:rPr>
                <w:rFonts w:ascii="Arial" w:eastAsia="Arial" w:hAnsi="Arial" w:cs="Arial"/>
                <w:sz w:val="16"/>
                <w:szCs w:val="16"/>
              </w:rPr>
              <w:t>222</w:t>
            </w:r>
          </w:p>
        </w:tc>
        <w:tc>
          <w:tcPr>
            <w:tcW w:w="0" w:type="dxa"/>
            <w:vAlign w:val="bottom"/>
          </w:tcPr>
          <w:p w14:paraId="5195C4CE" w14:textId="77777777" w:rsidR="004B413C" w:rsidRDefault="004B413C">
            <w:pPr>
              <w:rPr>
                <w:sz w:val="1"/>
                <w:szCs w:val="1"/>
              </w:rPr>
            </w:pPr>
          </w:p>
        </w:tc>
      </w:tr>
      <w:tr w:rsidR="004B413C" w14:paraId="6AC78862" w14:textId="77777777">
        <w:trPr>
          <w:trHeight w:val="229"/>
        </w:trPr>
        <w:tc>
          <w:tcPr>
            <w:tcW w:w="1480" w:type="dxa"/>
            <w:vAlign w:val="bottom"/>
          </w:tcPr>
          <w:p w14:paraId="56583B5A" w14:textId="77777777" w:rsidR="004B413C" w:rsidRDefault="00EC2FEA">
            <w:pPr>
              <w:ind w:left="100"/>
              <w:rPr>
                <w:sz w:val="20"/>
                <w:szCs w:val="20"/>
              </w:rPr>
            </w:pPr>
            <w:r>
              <w:rPr>
                <w:rFonts w:ascii="Arial" w:eastAsia="Arial" w:hAnsi="Arial" w:cs="Arial"/>
                <w:sz w:val="16"/>
                <w:szCs w:val="16"/>
              </w:rPr>
              <w:t>08/2014 - 07/2019</w:t>
            </w:r>
          </w:p>
        </w:tc>
        <w:tc>
          <w:tcPr>
            <w:tcW w:w="1580" w:type="dxa"/>
            <w:vAlign w:val="bottom"/>
          </w:tcPr>
          <w:p w14:paraId="11E9C96F" w14:textId="77777777" w:rsidR="004B413C" w:rsidRDefault="00EC2FEA">
            <w:pPr>
              <w:ind w:right="19"/>
              <w:jc w:val="right"/>
              <w:rPr>
                <w:sz w:val="20"/>
                <w:szCs w:val="20"/>
              </w:rPr>
            </w:pPr>
            <w:r>
              <w:rPr>
                <w:rFonts w:ascii="Arial" w:eastAsia="Arial" w:hAnsi="Arial" w:cs="Arial"/>
                <w:sz w:val="16"/>
                <w:szCs w:val="16"/>
              </w:rPr>
              <w:t>14.9</w:t>
            </w:r>
          </w:p>
        </w:tc>
        <w:tc>
          <w:tcPr>
            <w:tcW w:w="1540" w:type="dxa"/>
            <w:vAlign w:val="bottom"/>
          </w:tcPr>
          <w:p w14:paraId="50E163B7" w14:textId="77777777" w:rsidR="004B413C" w:rsidRDefault="00EC2FEA">
            <w:pPr>
              <w:ind w:right="19"/>
              <w:jc w:val="right"/>
              <w:rPr>
                <w:sz w:val="20"/>
                <w:szCs w:val="20"/>
              </w:rPr>
            </w:pPr>
            <w:r>
              <w:rPr>
                <w:rFonts w:ascii="Arial" w:eastAsia="Arial" w:hAnsi="Arial" w:cs="Arial"/>
                <w:sz w:val="16"/>
                <w:szCs w:val="16"/>
              </w:rPr>
              <w:t>13.8</w:t>
            </w:r>
          </w:p>
        </w:tc>
        <w:tc>
          <w:tcPr>
            <w:tcW w:w="1760" w:type="dxa"/>
            <w:vAlign w:val="bottom"/>
          </w:tcPr>
          <w:p w14:paraId="71BB4CC1" w14:textId="77777777" w:rsidR="004B413C" w:rsidRDefault="00EC2FEA">
            <w:pPr>
              <w:ind w:right="19"/>
              <w:jc w:val="right"/>
              <w:rPr>
                <w:sz w:val="20"/>
                <w:szCs w:val="20"/>
              </w:rPr>
            </w:pPr>
            <w:r>
              <w:rPr>
                <w:rFonts w:ascii="Arial" w:eastAsia="Arial" w:hAnsi="Arial" w:cs="Arial"/>
                <w:sz w:val="16"/>
                <w:szCs w:val="16"/>
              </w:rPr>
              <w:t>1.07</w:t>
            </w:r>
          </w:p>
        </w:tc>
        <w:tc>
          <w:tcPr>
            <w:tcW w:w="940" w:type="dxa"/>
            <w:vAlign w:val="bottom"/>
          </w:tcPr>
          <w:p w14:paraId="397C69D2" w14:textId="77777777" w:rsidR="004B413C" w:rsidRDefault="00EC2FEA">
            <w:pPr>
              <w:ind w:left="100"/>
              <w:rPr>
                <w:sz w:val="20"/>
                <w:szCs w:val="20"/>
              </w:rPr>
            </w:pPr>
            <w:r>
              <w:rPr>
                <w:rFonts w:ascii="Arial" w:eastAsia="Arial" w:hAnsi="Arial" w:cs="Arial"/>
                <w:sz w:val="16"/>
                <w:szCs w:val="16"/>
              </w:rPr>
              <w:t>July</w:t>
            </w:r>
          </w:p>
        </w:tc>
        <w:tc>
          <w:tcPr>
            <w:tcW w:w="860" w:type="dxa"/>
            <w:vAlign w:val="bottom"/>
          </w:tcPr>
          <w:p w14:paraId="74F471BB" w14:textId="77777777" w:rsidR="004B413C" w:rsidRDefault="00EC2FEA">
            <w:pPr>
              <w:ind w:left="100"/>
              <w:rPr>
                <w:sz w:val="20"/>
                <w:szCs w:val="20"/>
              </w:rPr>
            </w:pPr>
            <w:r>
              <w:rPr>
                <w:rFonts w:ascii="Arial" w:eastAsia="Arial" w:hAnsi="Arial" w:cs="Arial"/>
                <w:sz w:val="16"/>
                <w:szCs w:val="16"/>
              </w:rPr>
              <w:t>April</w:t>
            </w:r>
          </w:p>
        </w:tc>
        <w:tc>
          <w:tcPr>
            <w:tcW w:w="1140" w:type="dxa"/>
            <w:vAlign w:val="bottom"/>
          </w:tcPr>
          <w:p w14:paraId="60BC07F8" w14:textId="77777777" w:rsidR="004B413C" w:rsidRDefault="00EC2FEA">
            <w:pPr>
              <w:ind w:right="19"/>
              <w:jc w:val="right"/>
              <w:rPr>
                <w:sz w:val="20"/>
                <w:szCs w:val="20"/>
              </w:rPr>
            </w:pPr>
            <w:r>
              <w:rPr>
                <w:rFonts w:ascii="Arial" w:eastAsia="Arial" w:hAnsi="Arial" w:cs="Arial"/>
                <w:sz w:val="16"/>
                <w:szCs w:val="16"/>
              </w:rPr>
              <w:t>19</w:t>
            </w:r>
          </w:p>
        </w:tc>
        <w:tc>
          <w:tcPr>
            <w:tcW w:w="0" w:type="dxa"/>
            <w:vAlign w:val="bottom"/>
          </w:tcPr>
          <w:p w14:paraId="288AAACF" w14:textId="77777777" w:rsidR="004B413C" w:rsidRDefault="004B413C">
            <w:pPr>
              <w:rPr>
                <w:sz w:val="1"/>
                <w:szCs w:val="1"/>
              </w:rPr>
            </w:pPr>
          </w:p>
        </w:tc>
      </w:tr>
      <w:tr w:rsidR="004B413C" w14:paraId="7BB9CB12" w14:textId="77777777">
        <w:trPr>
          <w:trHeight w:val="40"/>
        </w:trPr>
        <w:tc>
          <w:tcPr>
            <w:tcW w:w="1480" w:type="dxa"/>
            <w:tcBorders>
              <w:bottom w:val="single" w:sz="8" w:space="0" w:color="auto"/>
            </w:tcBorders>
            <w:vAlign w:val="bottom"/>
          </w:tcPr>
          <w:p w14:paraId="03C818DB" w14:textId="77777777" w:rsidR="004B413C" w:rsidRDefault="004B413C">
            <w:pPr>
              <w:rPr>
                <w:sz w:val="3"/>
                <w:szCs w:val="3"/>
              </w:rPr>
            </w:pPr>
          </w:p>
        </w:tc>
        <w:tc>
          <w:tcPr>
            <w:tcW w:w="1580" w:type="dxa"/>
            <w:tcBorders>
              <w:bottom w:val="single" w:sz="8" w:space="0" w:color="auto"/>
            </w:tcBorders>
            <w:vAlign w:val="bottom"/>
          </w:tcPr>
          <w:p w14:paraId="2E6E49C6" w14:textId="77777777" w:rsidR="004B413C" w:rsidRDefault="004B413C">
            <w:pPr>
              <w:rPr>
                <w:sz w:val="3"/>
                <w:szCs w:val="3"/>
              </w:rPr>
            </w:pPr>
          </w:p>
        </w:tc>
        <w:tc>
          <w:tcPr>
            <w:tcW w:w="1540" w:type="dxa"/>
            <w:tcBorders>
              <w:bottom w:val="single" w:sz="8" w:space="0" w:color="auto"/>
            </w:tcBorders>
            <w:vAlign w:val="bottom"/>
          </w:tcPr>
          <w:p w14:paraId="5810FDF4" w14:textId="77777777" w:rsidR="004B413C" w:rsidRDefault="004B413C">
            <w:pPr>
              <w:rPr>
                <w:sz w:val="3"/>
                <w:szCs w:val="3"/>
              </w:rPr>
            </w:pPr>
          </w:p>
        </w:tc>
        <w:tc>
          <w:tcPr>
            <w:tcW w:w="1760" w:type="dxa"/>
            <w:tcBorders>
              <w:bottom w:val="single" w:sz="8" w:space="0" w:color="auto"/>
            </w:tcBorders>
            <w:vAlign w:val="bottom"/>
          </w:tcPr>
          <w:p w14:paraId="1EEB6F5B" w14:textId="77777777" w:rsidR="004B413C" w:rsidRDefault="004B413C">
            <w:pPr>
              <w:rPr>
                <w:sz w:val="3"/>
                <w:szCs w:val="3"/>
              </w:rPr>
            </w:pPr>
          </w:p>
        </w:tc>
        <w:tc>
          <w:tcPr>
            <w:tcW w:w="940" w:type="dxa"/>
            <w:tcBorders>
              <w:bottom w:val="single" w:sz="8" w:space="0" w:color="auto"/>
            </w:tcBorders>
            <w:vAlign w:val="bottom"/>
          </w:tcPr>
          <w:p w14:paraId="491BB73F" w14:textId="77777777" w:rsidR="004B413C" w:rsidRDefault="004B413C">
            <w:pPr>
              <w:rPr>
                <w:sz w:val="3"/>
                <w:szCs w:val="3"/>
              </w:rPr>
            </w:pPr>
          </w:p>
        </w:tc>
        <w:tc>
          <w:tcPr>
            <w:tcW w:w="860" w:type="dxa"/>
            <w:tcBorders>
              <w:bottom w:val="single" w:sz="8" w:space="0" w:color="auto"/>
            </w:tcBorders>
            <w:vAlign w:val="bottom"/>
          </w:tcPr>
          <w:p w14:paraId="4751C6C6" w14:textId="77777777" w:rsidR="004B413C" w:rsidRDefault="004B413C">
            <w:pPr>
              <w:rPr>
                <w:sz w:val="3"/>
                <w:szCs w:val="3"/>
              </w:rPr>
            </w:pPr>
          </w:p>
        </w:tc>
        <w:tc>
          <w:tcPr>
            <w:tcW w:w="1140" w:type="dxa"/>
            <w:tcBorders>
              <w:bottom w:val="single" w:sz="8" w:space="0" w:color="auto"/>
            </w:tcBorders>
            <w:vAlign w:val="bottom"/>
          </w:tcPr>
          <w:p w14:paraId="2743806F" w14:textId="77777777" w:rsidR="004B413C" w:rsidRDefault="004B413C">
            <w:pPr>
              <w:rPr>
                <w:sz w:val="3"/>
                <w:szCs w:val="3"/>
              </w:rPr>
            </w:pPr>
          </w:p>
        </w:tc>
        <w:tc>
          <w:tcPr>
            <w:tcW w:w="0" w:type="dxa"/>
            <w:vAlign w:val="bottom"/>
          </w:tcPr>
          <w:p w14:paraId="63A2E861" w14:textId="77777777" w:rsidR="004B413C" w:rsidRDefault="004B413C">
            <w:pPr>
              <w:rPr>
                <w:sz w:val="1"/>
                <w:szCs w:val="1"/>
              </w:rPr>
            </w:pPr>
          </w:p>
        </w:tc>
      </w:tr>
    </w:tbl>
    <w:p w14:paraId="21B058B8" w14:textId="77777777" w:rsidR="004B413C" w:rsidRDefault="004B413C">
      <w:pPr>
        <w:spacing w:line="373" w:lineRule="exact"/>
        <w:rPr>
          <w:sz w:val="20"/>
          <w:szCs w:val="20"/>
        </w:rPr>
      </w:pPr>
    </w:p>
    <w:p w14:paraId="054842F8" w14:textId="77777777" w:rsidR="004B413C" w:rsidRDefault="00EC2FEA">
      <w:pPr>
        <w:spacing w:line="279" w:lineRule="auto"/>
        <w:ind w:firstLine="15"/>
        <w:jc w:val="both"/>
        <w:rPr>
          <w:sz w:val="20"/>
          <w:szCs w:val="20"/>
        </w:rPr>
      </w:pPr>
      <w:r>
        <w:rPr>
          <w:rFonts w:ascii="Arial" w:eastAsia="Arial" w:hAnsi="Arial" w:cs="Arial"/>
          <w:sz w:val="19"/>
          <w:szCs w:val="19"/>
        </w:rPr>
        <w:t>REPORT [ADD REF] “</w:t>
      </w:r>
      <w:r>
        <w:rPr>
          <w:rFonts w:ascii="Arial" w:eastAsia="Arial" w:hAnsi="Arial" w:cs="Arial"/>
          <w:i/>
          <w:iCs/>
          <w:sz w:val="19"/>
          <w:szCs w:val="19"/>
        </w:rPr>
        <w:t>The macroinvertebrate monitoring undertaken in 2018 confirms the trends of reduced</w:t>
      </w:r>
      <w:r>
        <w:rPr>
          <w:rFonts w:ascii="Arial" w:eastAsia="Arial" w:hAnsi="Arial" w:cs="Arial"/>
          <w:sz w:val="19"/>
          <w:szCs w:val="19"/>
        </w:rPr>
        <w:t xml:space="preserve"> </w:t>
      </w:r>
      <w:r>
        <w:rPr>
          <w:rFonts w:ascii="Arial" w:eastAsia="Arial" w:hAnsi="Arial" w:cs="Arial"/>
          <w:i/>
          <w:iCs/>
          <w:sz w:val="19"/>
          <w:szCs w:val="19"/>
        </w:rPr>
        <w:t>richness and changing assemblages. The artificial maintenance regime at this wetland was clearly inadequate to maintain ecological integrity and has failed to prevent a loss of habitats, the consequence of lowered water levels. The resulting change in invertebrate assemblages may well be irreversible and steps to restore more representative assemblages must involve more than maintenance of minimum water levels.</w:t>
      </w:r>
      <w:r>
        <w:rPr>
          <w:rFonts w:ascii="Arial" w:eastAsia="Arial" w:hAnsi="Arial" w:cs="Arial"/>
          <w:sz w:val="19"/>
          <w:szCs w:val="19"/>
        </w:rPr>
        <w:t>”</w:t>
      </w:r>
    </w:p>
    <w:p w14:paraId="403DD971" w14:textId="77777777" w:rsidR="004B413C" w:rsidRDefault="004B413C">
      <w:pPr>
        <w:spacing w:line="323" w:lineRule="exact"/>
        <w:rPr>
          <w:sz w:val="20"/>
          <w:szCs w:val="20"/>
        </w:rPr>
      </w:pPr>
    </w:p>
    <w:p w14:paraId="1FCBAA7B" w14:textId="77777777" w:rsidR="004B413C" w:rsidRDefault="00EC2FEA">
      <w:pPr>
        <w:ind w:left="20"/>
        <w:rPr>
          <w:sz w:val="20"/>
          <w:szCs w:val="20"/>
        </w:rPr>
      </w:pPr>
      <w:r>
        <w:rPr>
          <w:rFonts w:ascii="Arial" w:eastAsia="Arial" w:hAnsi="Arial" w:cs="Arial"/>
          <w:b/>
          <w:bCs/>
          <w:sz w:val="20"/>
          <w:szCs w:val="20"/>
        </w:rPr>
        <w:t>Revised water level threshold eﬀects</w:t>
      </w:r>
    </w:p>
    <w:p w14:paraId="6357EFC5" w14:textId="77777777" w:rsidR="004B413C" w:rsidRDefault="004B413C">
      <w:pPr>
        <w:spacing w:line="258" w:lineRule="exact"/>
        <w:rPr>
          <w:sz w:val="20"/>
          <w:szCs w:val="20"/>
        </w:rPr>
      </w:pPr>
    </w:p>
    <w:p w14:paraId="3F965685" w14:textId="77777777" w:rsidR="004B413C" w:rsidRDefault="00EC2FEA">
      <w:pPr>
        <w:spacing w:line="302" w:lineRule="auto"/>
        <w:ind w:left="20" w:hanging="6"/>
        <w:jc w:val="both"/>
        <w:rPr>
          <w:sz w:val="20"/>
          <w:szCs w:val="20"/>
        </w:rPr>
      </w:pPr>
      <w:r>
        <w:rPr>
          <w:rFonts w:ascii="Arial" w:eastAsia="Arial" w:hAnsi="Arial" w:cs="Arial"/>
          <w:sz w:val="20"/>
          <w:szCs w:val="20"/>
        </w:rPr>
        <w:t>The site values of Lake Nowergup are unlikely to be maintained under the proposed changes to groundwater abstraction (Table 15).</w:t>
      </w:r>
    </w:p>
    <w:p w14:paraId="0582131F" w14:textId="77777777" w:rsidR="004B413C" w:rsidRDefault="004B413C">
      <w:pPr>
        <w:sectPr w:rsidR="004B413C">
          <w:pgSz w:w="12240" w:h="15840"/>
          <w:pgMar w:top="1440" w:right="1440" w:bottom="307" w:left="1420" w:header="0" w:footer="0" w:gutter="0"/>
          <w:cols w:space="720" w:equalWidth="0">
            <w:col w:w="9380"/>
          </w:cols>
        </w:sectPr>
      </w:pPr>
    </w:p>
    <w:p w14:paraId="6A2447D4" w14:textId="77777777" w:rsidR="004B413C" w:rsidRDefault="004B413C">
      <w:pPr>
        <w:spacing w:line="200" w:lineRule="exact"/>
        <w:rPr>
          <w:sz w:val="20"/>
          <w:szCs w:val="20"/>
        </w:rPr>
      </w:pPr>
    </w:p>
    <w:p w14:paraId="0CE4795E" w14:textId="77777777" w:rsidR="004B413C" w:rsidRDefault="004B413C">
      <w:pPr>
        <w:spacing w:line="200" w:lineRule="exact"/>
        <w:rPr>
          <w:sz w:val="20"/>
          <w:szCs w:val="20"/>
        </w:rPr>
      </w:pPr>
    </w:p>
    <w:p w14:paraId="3410CD76" w14:textId="77777777" w:rsidR="004B413C" w:rsidRDefault="004B413C">
      <w:pPr>
        <w:spacing w:line="200" w:lineRule="exact"/>
        <w:rPr>
          <w:sz w:val="20"/>
          <w:szCs w:val="20"/>
        </w:rPr>
      </w:pPr>
    </w:p>
    <w:p w14:paraId="03A6F832" w14:textId="77777777" w:rsidR="004B413C" w:rsidRDefault="004B413C">
      <w:pPr>
        <w:spacing w:line="200" w:lineRule="exact"/>
        <w:rPr>
          <w:sz w:val="20"/>
          <w:szCs w:val="20"/>
        </w:rPr>
      </w:pPr>
    </w:p>
    <w:p w14:paraId="378C3EDA" w14:textId="77777777" w:rsidR="004B413C" w:rsidRDefault="004B413C">
      <w:pPr>
        <w:spacing w:line="200" w:lineRule="exact"/>
        <w:rPr>
          <w:sz w:val="20"/>
          <w:szCs w:val="20"/>
        </w:rPr>
      </w:pPr>
    </w:p>
    <w:p w14:paraId="1A53FCE0" w14:textId="77777777" w:rsidR="004B413C" w:rsidRDefault="004B413C">
      <w:pPr>
        <w:spacing w:line="200" w:lineRule="exact"/>
        <w:rPr>
          <w:sz w:val="20"/>
          <w:szCs w:val="20"/>
        </w:rPr>
      </w:pPr>
    </w:p>
    <w:p w14:paraId="2318E263" w14:textId="77777777" w:rsidR="004B413C" w:rsidRDefault="004B413C">
      <w:pPr>
        <w:spacing w:line="200" w:lineRule="exact"/>
        <w:rPr>
          <w:sz w:val="20"/>
          <w:szCs w:val="20"/>
        </w:rPr>
      </w:pPr>
    </w:p>
    <w:p w14:paraId="0CB1AE9C" w14:textId="77777777" w:rsidR="004B413C" w:rsidRDefault="004B413C">
      <w:pPr>
        <w:spacing w:line="200" w:lineRule="exact"/>
        <w:rPr>
          <w:sz w:val="20"/>
          <w:szCs w:val="20"/>
        </w:rPr>
      </w:pPr>
    </w:p>
    <w:p w14:paraId="17844475" w14:textId="77777777" w:rsidR="004B413C" w:rsidRDefault="004B413C">
      <w:pPr>
        <w:spacing w:line="200" w:lineRule="exact"/>
        <w:rPr>
          <w:sz w:val="20"/>
          <w:szCs w:val="20"/>
        </w:rPr>
      </w:pPr>
    </w:p>
    <w:p w14:paraId="4842EF4E" w14:textId="77777777" w:rsidR="004B413C" w:rsidRDefault="004B413C">
      <w:pPr>
        <w:spacing w:line="200" w:lineRule="exact"/>
        <w:rPr>
          <w:sz w:val="20"/>
          <w:szCs w:val="20"/>
        </w:rPr>
      </w:pPr>
    </w:p>
    <w:p w14:paraId="4AE36305" w14:textId="77777777" w:rsidR="004B413C" w:rsidRDefault="004B413C">
      <w:pPr>
        <w:spacing w:line="200" w:lineRule="exact"/>
        <w:rPr>
          <w:sz w:val="20"/>
          <w:szCs w:val="20"/>
        </w:rPr>
      </w:pPr>
    </w:p>
    <w:p w14:paraId="105A8EEF" w14:textId="77777777" w:rsidR="004B413C" w:rsidRDefault="004B413C">
      <w:pPr>
        <w:spacing w:line="200" w:lineRule="exact"/>
        <w:rPr>
          <w:sz w:val="20"/>
          <w:szCs w:val="20"/>
        </w:rPr>
      </w:pPr>
    </w:p>
    <w:p w14:paraId="7D2A31AD" w14:textId="77777777" w:rsidR="004B413C" w:rsidRDefault="004B413C">
      <w:pPr>
        <w:spacing w:line="200" w:lineRule="exact"/>
        <w:rPr>
          <w:sz w:val="20"/>
          <w:szCs w:val="20"/>
        </w:rPr>
      </w:pPr>
    </w:p>
    <w:p w14:paraId="56C0A54B" w14:textId="77777777" w:rsidR="004B413C" w:rsidRDefault="004B413C">
      <w:pPr>
        <w:spacing w:line="200" w:lineRule="exact"/>
        <w:rPr>
          <w:sz w:val="20"/>
          <w:szCs w:val="20"/>
        </w:rPr>
      </w:pPr>
    </w:p>
    <w:p w14:paraId="37921A5E" w14:textId="77777777" w:rsidR="004B413C" w:rsidRDefault="004B413C">
      <w:pPr>
        <w:spacing w:line="200" w:lineRule="exact"/>
        <w:rPr>
          <w:sz w:val="20"/>
          <w:szCs w:val="20"/>
        </w:rPr>
      </w:pPr>
    </w:p>
    <w:p w14:paraId="7B0A661B" w14:textId="77777777" w:rsidR="004B413C" w:rsidRDefault="004B413C">
      <w:pPr>
        <w:spacing w:line="200" w:lineRule="exact"/>
        <w:rPr>
          <w:sz w:val="20"/>
          <w:szCs w:val="20"/>
        </w:rPr>
      </w:pPr>
    </w:p>
    <w:p w14:paraId="58FC1178" w14:textId="77777777" w:rsidR="004B413C" w:rsidRDefault="004B413C">
      <w:pPr>
        <w:spacing w:line="200" w:lineRule="exact"/>
        <w:rPr>
          <w:sz w:val="20"/>
          <w:szCs w:val="20"/>
        </w:rPr>
      </w:pPr>
    </w:p>
    <w:p w14:paraId="59370594" w14:textId="77777777" w:rsidR="004B413C" w:rsidRDefault="004B413C">
      <w:pPr>
        <w:spacing w:line="200" w:lineRule="exact"/>
        <w:rPr>
          <w:sz w:val="20"/>
          <w:szCs w:val="20"/>
        </w:rPr>
      </w:pPr>
    </w:p>
    <w:p w14:paraId="2EDDE891" w14:textId="77777777" w:rsidR="004B413C" w:rsidRDefault="004B413C">
      <w:pPr>
        <w:spacing w:line="200" w:lineRule="exact"/>
        <w:rPr>
          <w:sz w:val="20"/>
          <w:szCs w:val="20"/>
        </w:rPr>
      </w:pPr>
    </w:p>
    <w:p w14:paraId="122FC870" w14:textId="77777777" w:rsidR="004B413C" w:rsidRDefault="004B413C">
      <w:pPr>
        <w:spacing w:line="200" w:lineRule="exact"/>
        <w:rPr>
          <w:sz w:val="20"/>
          <w:szCs w:val="20"/>
        </w:rPr>
      </w:pPr>
    </w:p>
    <w:p w14:paraId="4E292849" w14:textId="77777777" w:rsidR="004B413C" w:rsidRDefault="004B413C">
      <w:pPr>
        <w:spacing w:line="200" w:lineRule="exact"/>
        <w:rPr>
          <w:sz w:val="20"/>
          <w:szCs w:val="20"/>
        </w:rPr>
      </w:pPr>
    </w:p>
    <w:p w14:paraId="1BFB49D2" w14:textId="77777777" w:rsidR="004B413C" w:rsidRDefault="004B413C">
      <w:pPr>
        <w:spacing w:line="200" w:lineRule="exact"/>
        <w:rPr>
          <w:sz w:val="20"/>
          <w:szCs w:val="20"/>
        </w:rPr>
      </w:pPr>
    </w:p>
    <w:p w14:paraId="124BB3D7" w14:textId="77777777" w:rsidR="004B413C" w:rsidRDefault="004B413C">
      <w:pPr>
        <w:spacing w:line="200" w:lineRule="exact"/>
        <w:rPr>
          <w:sz w:val="20"/>
          <w:szCs w:val="20"/>
        </w:rPr>
      </w:pPr>
    </w:p>
    <w:p w14:paraId="7D3EFB92" w14:textId="77777777" w:rsidR="004B413C" w:rsidRDefault="004B413C">
      <w:pPr>
        <w:spacing w:line="200" w:lineRule="exact"/>
        <w:rPr>
          <w:sz w:val="20"/>
          <w:szCs w:val="20"/>
        </w:rPr>
      </w:pPr>
    </w:p>
    <w:p w14:paraId="74460047" w14:textId="77777777" w:rsidR="004B413C" w:rsidRDefault="004B413C">
      <w:pPr>
        <w:spacing w:line="200" w:lineRule="exact"/>
        <w:rPr>
          <w:sz w:val="20"/>
          <w:szCs w:val="20"/>
        </w:rPr>
      </w:pPr>
    </w:p>
    <w:p w14:paraId="3C85A7E4" w14:textId="77777777" w:rsidR="004B413C" w:rsidRDefault="004B413C">
      <w:pPr>
        <w:spacing w:line="200" w:lineRule="exact"/>
        <w:rPr>
          <w:sz w:val="20"/>
          <w:szCs w:val="20"/>
        </w:rPr>
      </w:pPr>
    </w:p>
    <w:p w14:paraId="6E86B8A8" w14:textId="77777777" w:rsidR="004B413C" w:rsidRDefault="004B413C">
      <w:pPr>
        <w:spacing w:line="200" w:lineRule="exact"/>
        <w:rPr>
          <w:sz w:val="20"/>
          <w:szCs w:val="20"/>
        </w:rPr>
      </w:pPr>
    </w:p>
    <w:p w14:paraId="4166F546" w14:textId="77777777" w:rsidR="004B413C" w:rsidRDefault="004B413C">
      <w:pPr>
        <w:spacing w:line="200" w:lineRule="exact"/>
        <w:rPr>
          <w:sz w:val="20"/>
          <w:szCs w:val="20"/>
        </w:rPr>
      </w:pPr>
    </w:p>
    <w:p w14:paraId="25DC5C2B" w14:textId="77777777" w:rsidR="004B413C" w:rsidRDefault="004B413C">
      <w:pPr>
        <w:spacing w:line="200" w:lineRule="exact"/>
        <w:rPr>
          <w:sz w:val="20"/>
          <w:szCs w:val="20"/>
        </w:rPr>
      </w:pPr>
    </w:p>
    <w:p w14:paraId="11C89A04" w14:textId="77777777" w:rsidR="004B413C" w:rsidRDefault="004B413C">
      <w:pPr>
        <w:spacing w:line="200" w:lineRule="exact"/>
        <w:rPr>
          <w:sz w:val="20"/>
          <w:szCs w:val="20"/>
        </w:rPr>
      </w:pPr>
    </w:p>
    <w:p w14:paraId="57C94E5D" w14:textId="77777777" w:rsidR="004B413C" w:rsidRDefault="004B413C">
      <w:pPr>
        <w:spacing w:line="200" w:lineRule="exact"/>
        <w:rPr>
          <w:sz w:val="20"/>
          <w:szCs w:val="20"/>
        </w:rPr>
      </w:pPr>
    </w:p>
    <w:p w14:paraId="60D0277D" w14:textId="77777777" w:rsidR="004B413C" w:rsidRDefault="004B413C">
      <w:pPr>
        <w:spacing w:line="200" w:lineRule="exact"/>
        <w:rPr>
          <w:sz w:val="20"/>
          <w:szCs w:val="20"/>
        </w:rPr>
      </w:pPr>
    </w:p>
    <w:p w14:paraId="2C87E138" w14:textId="77777777" w:rsidR="004B413C" w:rsidRDefault="004B413C">
      <w:pPr>
        <w:spacing w:line="200" w:lineRule="exact"/>
        <w:rPr>
          <w:sz w:val="20"/>
          <w:szCs w:val="20"/>
        </w:rPr>
      </w:pPr>
    </w:p>
    <w:p w14:paraId="73D7F004" w14:textId="77777777" w:rsidR="004B413C" w:rsidRDefault="004B413C">
      <w:pPr>
        <w:spacing w:line="200" w:lineRule="exact"/>
        <w:rPr>
          <w:sz w:val="20"/>
          <w:szCs w:val="20"/>
        </w:rPr>
      </w:pPr>
    </w:p>
    <w:p w14:paraId="3E1FBF04" w14:textId="77777777" w:rsidR="004B413C" w:rsidRDefault="004B413C">
      <w:pPr>
        <w:spacing w:line="200" w:lineRule="exact"/>
        <w:rPr>
          <w:sz w:val="20"/>
          <w:szCs w:val="20"/>
        </w:rPr>
      </w:pPr>
    </w:p>
    <w:p w14:paraId="62EFD624" w14:textId="77777777" w:rsidR="004B413C" w:rsidRDefault="004B413C">
      <w:pPr>
        <w:spacing w:line="200" w:lineRule="exact"/>
        <w:rPr>
          <w:sz w:val="20"/>
          <w:szCs w:val="20"/>
        </w:rPr>
      </w:pPr>
    </w:p>
    <w:p w14:paraId="25F70D2E" w14:textId="77777777" w:rsidR="004B413C" w:rsidRDefault="004B413C">
      <w:pPr>
        <w:spacing w:line="200" w:lineRule="exact"/>
        <w:rPr>
          <w:sz w:val="20"/>
          <w:szCs w:val="20"/>
        </w:rPr>
      </w:pPr>
    </w:p>
    <w:p w14:paraId="11C158FB" w14:textId="77777777" w:rsidR="004B413C" w:rsidRDefault="004B413C">
      <w:pPr>
        <w:spacing w:line="200" w:lineRule="exact"/>
        <w:rPr>
          <w:sz w:val="20"/>
          <w:szCs w:val="20"/>
        </w:rPr>
      </w:pPr>
    </w:p>
    <w:p w14:paraId="417F62A9" w14:textId="77777777" w:rsidR="004B413C" w:rsidRDefault="004B413C">
      <w:pPr>
        <w:spacing w:line="200" w:lineRule="exact"/>
        <w:rPr>
          <w:sz w:val="20"/>
          <w:szCs w:val="20"/>
        </w:rPr>
      </w:pPr>
    </w:p>
    <w:p w14:paraId="4EF8C031" w14:textId="77777777" w:rsidR="004B413C" w:rsidRDefault="004B413C">
      <w:pPr>
        <w:spacing w:line="200" w:lineRule="exact"/>
        <w:rPr>
          <w:sz w:val="20"/>
          <w:szCs w:val="20"/>
        </w:rPr>
      </w:pPr>
    </w:p>
    <w:p w14:paraId="37F1E6A0" w14:textId="77777777" w:rsidR="004B413C" w:rsidRDefault="004B413C">
      <w:pPr>
        <w:spacing w:line="363" w:lineRule="exact"/>
        <w:rPr>
          <w:sz w:val="20"/>
          <w:szCs w:val="20"/>
        </w:rPr>
      </w:pPr>
    </w:p>
    <w:p w14:paraId="56296543" w14:textId="77777777" w:rsidR="004B413C" w:rsidRDefault="00EC2FEA">
      <w:pPr>
        <w:ind w:right="-19"/>
        <w:jc w:val="center"/>
        <w:rPr>
          <w:sz w:val="20"/>
          <w:szCs w:val="20"/>
        </w:rPr>
      </w:pPr>
      <w:r>
        <w:rPr>
          <w:rFonts w:ascii="Arial" w:eastAsia="Arial" w:hAnsi="Arial" w:cs="Arial"/>
          <w:sz w:val="17"/>
          <w:szCs w:val="17"/>
        </w:rPr>
        <w:t>80</w:t>
      </w:r>
    </w:p>
    <w:p w14:paraId="0D1E8CB7" w14:textId="77777777" w:rsidR="004B413C" w:rsidRDefault="004B413C">
      <w:pPr>
        <w:sectPr w:rsidR="004B413C">
          <w:type w:val="continuous"/>
          <w:pgSz w:w="12240" w:h="15840"/>
          <w:pgMar w:top="1440" w:right="1440" w:bottom="307" w:left="1420" w:header="0" w:footer="0" w:gutter="0"/>
          <w:cols w:space="720" w:equalWidth="0">
            <w:col w:w="9380"/>
          </w:cols>
        </w:sectPr>
      </w:pPr>
    </w:p>
    <w:p w14:paraId="680905FF" w14:textId="77777777" w:rsidR="004B413C" w:rsidRDefault="00EC2FEA">
      <w:pPr>
        <w:spacing w:line="200" w:lineRule="exact"/>
        <w:rPr>
          <w:sz w:val="20"/>
          <w:szCs w:val="20"/>
        </w:rPr>
      </w:pPr>
      <w:bookmarkStart w:id="118" w:name="page81"/>
      <w:bookmarkEnd w:id="118"/>
      <w:r>
        <w:rPr>
          <w:noProof/>
          <w:sz w:val="20"/>
          <w:szCs w:val="20"/>
        </w:rPr>
        <w:lastRenderedPageBreak/>
        <w:drawing>
          <wp:anchor distT="0" distB="0" distL="114300" distR="114300" simplePos="0" relativeHeight="252127232" behindDoc="1" locked="0" layoutInCell="0" allowOverlap="1" wp14:anchorId="37084927" wp14:editId="53EB2BEB">
            <wp:simplePos x="0" y="0"/>
            <wp:positionH relativeFrom="page">
              <wp:posOffset>1358265</wp:posOffset>
            </wp:positionH>
            <wp:positionV relativeFrom="page">
              <wp:posOffset>2510155</wp:posOffset>
            </wp:positionV>
            <wp:extent cx="5430520" cy="3674745"/>
            <wp:effectExtent l="0" t="0" r="0" b="0"/>
            <wp:wrapNone/>
            <wp:docPr id="1171" name="Picture 1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1"/>
                    <pic:cNvPicPr>
                      <a:picLocks noChangeAspect="1" noChangeArrowheads="1"/>
                    </pic:cNvPicPr>
                  </pic:nvPicPr>
                  <pic:blipFill>
                    <a:blip r:embed="rId772"/>
                    <a:srcRect/>
                    <a:stretch>
                      <a:fillRect/>
                    </a:stretch>
                  </pic:blipFill>
                  <pic:spPr bwMode="auto">
                    <a:xfrm>
                      <a:off x="0" y="0"/>
                      <a:ext cx="5430520" cy="3674745"/>
                    </a:xfrm>
                    <a:prstGeom prst="rect">
                      <a:avLst/>
                    </a:prstGeom>
                    <a:noFill/>
                  </pic:spPr>
                </pic:pic>
              </a:graphicData>
            </a:graphic>
          </wp:anchor>
        </w:drawing>
      </w:r>
    </w:p>
    <w:p w14:paraId="3D37E659" w14:textId="77777777" w:rsidR="004B413C" w:rsidRDefault="004B413C">
      <w:pPr>
        <w:spacing w:line="200" w:lineRule="exact"/>
        <w:rPr>
          <w:sz w:val="20"/>
          <w:szCs w:val="20"/>
        </w:rPr>
      </w:pPr>
    </w:p>
    <w:p w14:paraId="248CAE97" w14:textId="77777777" w:rsidR="004B413C" w:rsidRDefault="004B413C">
      <w:pPr>
        <w:spacing w:line="200" w:lineRule="exact"/>
        <w:rPr>
          <w:sz w:val="20"/>
          <w:szCs w:val="20"/>
        </w:rPr>
      </w:pPr>
    </w:p>
    <w:p w14:paraId="44128A8E" w14:textId="77777777" w:rsidR="004B413C" w:rsidRDefault="004B413C">
      <w:pPr>
        <w:spacing w:line="200" w:lineRule="exact"/>
        <w:rPr>
          <w:sz w:val="20"/>
          <w:szCs w:val="20"/>
        </w:rPr>
      </w:pPr>
    </w:p>
    <w:p w14:paraId="165A502A" w14:textId="77777777" w:rsidR="004B413C" w:rsidRDefault="004B413C">
      <w:pPr>
        <w:spacing w:line="200" w:lineRule="exact"/>
        <w:rPr>
          <w:sz w:val="20"/>
          <w:szCs w:val="20"/>
        </w:rPr>
      </w:pPr>
    </w:p>
    <w:p w14:paraId="21C22849" w14:textId="77777777" w:rsidR="004B413C" w:rsidRDefault="004B413C">
      <w:pPr>
        <w:spacing w:line="200" w:lineRule="exact"/>
        <w:rPr>
          <w:sz w:val="20"/>
          <w:szCs w:val="20"/>
        </w:rPr>
      </w:pPr>
    </w:p>
    <w:p w14:paraId="309047DF" w14:textId="77777777" w:rsidR="004B413C" w:rsidRDefault="004B413C">
      <w:pPr>
        <w:spacing w:line="200" w:lineRule="exact"/>
        <w:rPr>
          <w:sz w:val="20"/>
          <w:szCs w:val="20"/>
        </w:rPr>
      </w:pPr>
    </w:p>
    <w:p w14:paraId="2A21F733" w14:textId="77777777" w:rsidR="004B413C" w:rsidRDefault="004B413C">
      <w:pPr>
        <w:spacing w:line="200" w:lineRule="exact"/>
        <w:rPr>
          <w:sz w:val="20"/>
          <w:szCs w:val="20"/>
        </w:rPr>
      </w:pPr>
    </w:p>
    <w:p w14:paraId="74153A6A" w14:textId="77777777" w:rsidR="004B413C" w:rsidRDefault="004B413C">
      <w:pPr>
        <w:spacing w:line="200" w:lineRule="exact"/>
        <w:rPr>
          <w:sz w:val="20"/>
          <w:szCs w:val="20"/>
        </w:rPr>
      </w:pPr>
    </w:p>
    <w:p w14:paraId="6D6EDB02" w14:textId="77777777" w:rsidR="004B413C" w:rsidRDefault="004B413C">
      <w:pPr>
        <w:spacing w:line="200" w:lineRule="exact"/>
        <w:rPr>
          <w:sz w:val="20"/>
          <w:szCs w:val="20"/>
        </w:rPr>
      </w:pPr>
    </w:p>
    <w:p w14:paraId="50D4C826" w14:textId="77777777" w:rsidR="004B413C" w:rsidRDefault="004B413C">
      <w:pPr>
        <w:spacing w:line="200" w:lineRule="exact"/>
        <w:rPr>
          <w:sz w:val="20"/>
          <w:szCs w:val="20"/>
        </w:rPr>
      </w:pPr>
    </w:p>
    <w:p w14:paraId="0E0F2D5A" w14:textId="77777777" w:rsidR="004B413C" w:rsidRDefault="004B413C">
      <w:pPr>
        <w:spacing w:line="200" w:lineRule="exact"/>
        <w:rPr>
          <w:sz w:val="20"/>
          <w:szCs w:val="20"/>
        </w:rPr>
      </w:pPr>
    </w:p>
    <w:p w14:paraId="774B9D79" w14:textId="77777777" w:rsidR="004B413C" w:rsidRDefault="004B413C">
      <w:pPr>
        <w:spacing w:line="200" w:lineRule="exact"/>
        <w:rPr>
          <w:sz w:val="20"/>
          <w:szCs w:val="20"/>
        </w:rPr>
      </w:pPr>
    </w:p>
    <w:p w14:paraId="2AE52B9C" w14:textId="77777777" w:rsidR="004B413C" w:rsidRDefault="004B413C">
      <w:pPr>
        <w:spacing w:line="247" w:lineRule="exact"/>
        <w:rPr>
          <w:sz w:val="20"/>
          <w:szCs w:val="20"/>
        </w:rPr>
      </w:pPr>
    </w:p>
    <w:tbl>
      <w:tblPr>
        <w:tblW w:w="0" w:type="auto"/>
        <w:tblInd w:w="20" w:type="dxa"/>
        <w:tblLayout w:type="fixed"/>
        <w:tblCellMar>
          <w:left w:w="0" w:type="dxa"/>
          <w:right w:w="0" w:type="dxa"/>
        </w:tblCellMar>
        <w:tblLook w:val="04A0" w:firstRow="1" w:lastRow="0" w:firstColumn="1" w:lastColumn="0" w:noHBand="0" w:noVBand="1"/>
      </w:tblPr>
      <w:tblGrid>
        <w:gridCol w:w="360"/>
        <w:gridCol w:w="1680"/>
        <w:gridCol w:w="1840"/>
        <w:gridCol w:w="1940"/>
        <w:gridCol w:w="1700"/>
        <w:gridCol w:w="1620"/>
        <w:gridCol w:w="20"/>
      </w:tblGrid>
      <w:tr w:rsidR="004B413C" w14:paraId="1A1390EC" w14:textId="77777777">
        <w:trPr>
          <w:trHeight w:val="207"/>
        </w:trPr>
        <w:tc>
          <w:tcPr>
            <w:tcW w:w="360" w:type="dxa"/>
            <w:vAlign w:val="bottom"/>
          </w:tcPr>
          <w:p w14:paraId="34C6D4DE" w14:textId="77777777" w:rsidR="004B413C" w:rsidRDefault="004B413C">
            <w:pPr>
              <w:rPr>
                <w:sz w:val="18"/>
                <w:szCs w:val="18"/>
              </w:rPr>
            </w:pPr>
          </w:p>
        </w:tc>
        <w:tc>
          <w:tcPr>
            <w:tcW w:w="1680" w:type="dxa"/>
            <w:vAlign w:val="bottom"/>
          </w:tcPr>
          <w:p w14:paraId="4AE11048" w14:textId="77777777" w:rsidR="004B413C" w:rsidRDefault="00EC2FEA">
            <w:pPr>
              <w:ind w:right="1310"/>
              <w:jc w:val="right"/>
              <w:rPr>
                <w:sz w:val="20"/>
                <w:szCs w:val="20"/>
              </w:rPr>
            </w:pPr>
            <w:r>
              <w:rPr>
                <w:rFonts w:ascii="Arial" w:eastAsia="Arial" w:hAnsi="Arial" w:cs="Arial"/>
                <w:color w:val="4D4D4D"/>
                <w:sz w:val="18"/>
                <w:szCs w:val="18"/>
              </w:rPr>
              <w:t>22</w:t>
            </w:r>
          </w:p>
        </w:tc>
        <w:tc>
          <w:tcPr>
            <w:tcW w:w="1840" w:type="dxa"/>
            <w:vAlign w:val="bottom"/>
          </w:tcPr>
          <w:p w14:paraId="373A6682" w14:textId="77777777" w:rsidR="004B413C" w:rsidRDefault="004B413C">
            <w:pPr>
              <w:rPr>
                <w:sz w:val="18"/>
                <w:szCs w:val="18"/>
              </w:rPr>
            </w:pPr>
          </w:p>
        </w:tc>
        <w:tc>
          <w:tcPr>
            <w:tcW w:w="1940" w:type="dxa"/>
            <w:vAlign w:val="bottom"/>
          </w:tcPr>
          <w:p w14:paraId="567B6696" w14:textId="77777777" w:rsidR="004B413C" w:rsidRDefault="004B413C">
            <w:pPr>
              <w:rPr>
                <w:sz w:val="18"/>
                <w:szCs w:val="18"/>
              </w:rPr>
            </w:pPr>
          </w:p>
        </w:tc>
        <w:tc>
          <w:tcPr>
            <w:tcW w:w="1700" w:type="dxa"/>
            <w:vAlign w:val="bottom"/>
          </w:tcPr>
          <w:p w14:paraId="571B6EC5" w14:textId="77777777" w:rsidR="004B413C" w:rsidRDefault="004B413C">
            <w:pPr>
              <w:rPr>
                <w:sz w:val="18"/>
                <w:szCs w:val="18"/>
              </w:rPr>
            </w:pPr>
          </w:p>
        </w:tc>
        <w:tc>
          <w:tcPr>
            <w:tcW w:w="1620" w:type="dxa"/>
            <w:vAlign w:val="bottom"/>
          </w:tcPr>
          <w:p w14:paraId="52755315" w14:textId="77777777" w:rsidR="004B413C" w:rsidRDefault="004B413C">
            <w:pPr>
              <w:rPr>
                <w:sz w:val="18"/>
                <w:szCs w:val="18"/>
              </w:rPr>
            </w:pPr>
          </w:p>
        </w:tc>
        <w:tc>
          <w:tcPr>
            <w:tcW w:w="0" w:type="dxa"/>
            <w:vAlign w:val="bottom"/>
          </w:tcPr>
          <w:p w14:paraId="7A012C75" w14:textId="77777777" w:rsidR="004B413C" w:rsidRDefault="004B413C">
            <w:pPr>
              <w:rPr>
                <w:sz w:val="1"/>
                <w:szCs w:val="1"/>
              </w:rPr>
            </w:pPr>
          </w:p>
        </w:tc>
      </w:tr>
      <w:tr w:rsidR="004B413C" w14:paraId="7C7CCB6C" w14:textId="77777777">
        <w:trPr>
          <w:trHeight w:val="1464"/>
        </w:trPr>
        <w:tc>
          <w:tcPr>
            <w:tcW w:w="360" w:type="dxa"/>
            <w:vMerge w:val="restart"/>
            <w:textDirection w:val="btLr"/>
            <w:vAlign w:val="bottom"/>
          </w:tcPr>
          <w:p w14:paraId="7BAB707E" w14:textId="77777777" w:rsidR="004B413C" w:rsidRDefault="00EC2FEA">
            <w:pPr>
              <w:rPr>
                <w:sz w:val="20"/>
                <w:szCs w:val="20"/>
              </w:rPr>
            </w:pPr>
            <w:r>
              <w:rPr>
                <w:rFonts w:ascii="Symbol" w:eastAsia="Symbol" w:hAnsi="Symbol" w:cs="Symbol"/>
                <w:w w:val="70"/>
                <w:sz w:val="28"/>
                <w:szCs w:val="28"/>
              </w:rPr>
              <w:t>(     )</w:t>
            </w:r>
            <w:r>
              <w:rPr>
                <w:rFonts w:ascii="Arial" w:eastAsia="Arial" w:hAnsi="Arial" w:cs="Arial"/>
                <w:w w:val="70"/>
              </w:rPr>
              <w:t>mAHD</w:t>
            </w:r>
          </w:p>
        </w:tc>
        <w:tc>
          <w:tcPr>
            <w:tcW w:w="1680" w:type="dxa"/>
            <w:vAlign w:val="bottom"/>
          </w:tcPr>
          <w:p w14:paraId="7B078BE7" w14:textId="77777777" w:rsidR="004B413C" w:rsidRDefault="00EC2FEA">
            <w:pPr>
              <w:ind w:right="1310"/>
              <w:jc w:val="right"/>
              <w:rPr>
                <w:sz w:val="20"/>
                <w:szCs w:val="20"/>
              </w:rPr>
            </w:pPr>
            <w:r>
              <w:rPr>
                <w:rFonts w:ascii="Arial" w:eastAsia="Arial" w:hAnsi="Arial" w:cs="Arial"/>
                <w:color w:val="4D4D4D"/>
                <w:sz w:val="18"/>
                <w:szCs w:val="18"/>
              </w:rPr>
              <w:t>20</w:t>
            </w:r>
          </w:p>
        </w:tc>
        <w:tc>
          <w:tcPr>
            <w:tcW w:w="1840" w:type="dxa"/>
            <w:vAlign w:val="bottom"/>
          </w:tcPr>
          <w:p w14:paraId="6B8F201D" w14:textId="77777777" w:rsidR="004B413C" w:rsidRDefault="004B413C">
            <w:pPr>
              <w:rPr>
                <w:sz w:val="24"/>
                <w:szCs w:val="24"/>
              </w:rPr>
            </w:pPr>
          </w:p>
        </w:tc>
        <w:tc>
          <w:tcPr>
            <w:tcW w:w="1940" w:type="dxa"/>
            <w:vAlign w:val="bottom"/>
          </w:tcPr>
          <w:p w14:paraId="6CCFFAD5" w14:textId="77777777" w:rsidR="004B413C" w:rsidRDefault="004B413C">
            <w:pPr>
              <w:rPr>
                <w:sz w:val="24"/>
                <w:szCs w:val="24"/>
              </w:rPr>
            </w:pPr>
          </w:p>
        </w:tc>
        <w:tc>
          <w:tcPr>
            <w:tcW w:w="1700" w:type="dxa"/>
            <w:vAlign w:val="bottom"/>
          </w:tcPr>
          <w:p w14:paraId="01D6B8CA" w14:textId="77777777" w:rsidR="004B413C" w:rsidRDefault="004B413C">
            <w:pPr>
              <w:rPr>
                <w:sz w:val="24"/>
                <w:szCs w:val="24"/>
              </w:rPr>
            </w:pPr>
          </w:p>
        </w:tc>
        <w:tc>
          <w:tcPr>
            <w:tcW w:w="1620" w:type="dxa"/>
            <w:vAlign w:val="bottom"/>
          </w:tcPr>
          <w:p w14:paraId="257BD728" w14:textId="77777777" w:rsidR="004B413C" w:rsidRDefault="004B413C">
            <w:pPr>
              <w:rPr>
                <w:sz w:val="24"/>
                <w:szCs w:val="24"/>
              </w:rPr>
            </w:pPr>
          </w:p>
        </w:tc>
        <w:tc>
          <w:tcPr>
            <w:tcW w:w="0" w:type="dxa"/>
            <w:vAlign w:val="bottom"/>
          </w:tcPr>
          <w:p w14:paraId="1AF9CEBC" w14:textId="77777777" w:rsidR="004B413C" w:rsidRDefault="004B413C">
            <w:pPr>
              <w:rPr>
                <w:sz w:val="1"/>
                <w:szCs w:val="1"/>
              </w:rPr>
            </w:pPr>
          </w:p>
        </w:tc>
      </w:tr>
      <w:tr w:rsidR="004B413C" w14:paraId="19A251AD" w14:textId="77777777">
        <w:trPr>
          <w:trHeight w:val="675"/>
        </w:trPr>
        <w:tc>
          <w:tcPr>
            <w:tcW w:w="360" w:type="dxa"/>
            <w:vMerge/>
            <w:vAlign w:val="bottom"/>
          </w:tcPr>
          <w:p w14:paraId="5A94F93A" w14:textId="77777777" w:rsidR="004B413C" w:rsidRDefault="004B413C">
            <w:pPr>
              <w:rPr>
                <w:sz w:val="24"/>
                <w:szCs w:val="24"/>
              </w:rPr>
            </w:pPr>
          </w:p>
        </w:tc>
        <w:tc>
          <w:tcPr>
            <w:tcW w:w="1680" w:type="dxa"/>
            <w:vAlign w:val="bottom"/>
          </w:tcPr>
          <w:p w14:paraId="2029FDD0" w14:textId="77777777" w:rsidR="004B413C" w:rsidRDefault="004B413C">
            <w:pPr>
              <w:rPr>
                <w:sz w:val="24"/>
                <w:szCs w:val="24"/>
              </w:rPr>
            </w:pPr>
          </w:p>
        </w:tc>
        <w:tc>
          <w:tcPr>
            <w:tcW w:w="1840" w:type="dxa"/>
            <w:vAlign w:val="bottom"/>
          </w:tcPr>
          <w:p w14:paraId="05FAE2F1" w14:textId="77777777" w:rsidR="004B413C" w:rsidRDefault="004B413C">
            <w:pPr>
              <w:rPr>
                <w:sz w:val="24"/>
                <w:szCs w:val="24"/>
              </w:rPr>
            </w:pPr>
          </w:p>
        </w:tc>
        <w:tc>
          <w:tcPr>
            <w:tcW w:w="1940" w:type="dxa"/>
            <w:vAlign w:val="bottom"/>
          </w:tcPr>
          <w:p w14:paraId="04E0EAE1" w14:textId="77777777" w:rsidR="004B413C" w:rsidRDefault="004B413C">
            <w:pPr>
              <w:rPr>
                <w:sz w:val="24"/>
                <w:szCs w:val="24"/>
              </w:rPr>
            </w:pPr>
          </w:p>
        </w:tc>
        <w:tc>
          <w:tcPr>
            <w:tcW w:w="1700" w:type="dxa"/>
            <w:vAlign w:val="bottom"/>
          </w:tcPr>
          <w:p w14:paraId="439F7D79" w14:textId="77777777" w:rsidR="004B413C" w:rsidRDefault="004B413C">
            <w:pPr>
              <w:rPr>
                <w:sz w:val="24"/>
                <w:szCs w:val="24"/>
              </w:rPr>
            </w:pPr>
          </w:p>
        </w:tc>
        <w:tc>
          <w:tcPr>
            <w:tcW w:w="1620" w:type="dxa"/>
            <w:vAlign w:val="bottom"/>
          </w:tcPr>
          <w:p w14:paraId="589D6C96" w14:textId="77777777" w:rsidR="004B413C" w:rsidRDefault="004B413C">
            <w:pPr>
              <w:rPr>
                <w:sz w:val="24"/>
                <w:szCs w:val="24"/>
              </w:rPr>
            </w:pPr>
          </w:p>
        </w:tc>
        <w:tc>
          <w:tcPr>
            <w:tcW w:w="0" w:type="dxa"/>
            <w:vAlign w:val="bottom"/>
          </w:tcPr>
          <w:p w14:paraId="2A5BAA55" w14:textId="77777777" w:rsidR="004B413C" w:rsidRDefault="004B413C">
            <w:pPr>
              <w:rPr>
                <w:sz w:val="1"/>
                <w:szCs w:val="1"/>
              </w:rPr>
            </w:pPr>
          </w:p>
        </w:tc>
      </w:tr>
      <w:tr w:rsidR="004B413C" w14:paraId="28BDB56E" w14:textId="77777777">
        <w:trPr>
          <w:trHeight w:val="575"/>
        </w:trPr>
        <w:tc>
          <w:tcPr>
            <w:tcW w:w="360" w:type="dxa"/>
            <w:textDirection w:val="btLr"/>
            <w:vAlign w:val="bottom"/>
          </w:tcPr>
          <w:p w14:paraId="032428AD" w14:textId="77777777" w:rsidR="004B413C" w:rsidRDefault="00EC2FEA">
            <w:pPr>
              <w:rPr>
                <w:sz w:val="20"/>
                <w:szCs w:val="20"/>
              </w:rPr>
            </w:pPr>
            <w:r>
              <w:rPr>
                <w:rFonts w:ascii="Arial" w:eastAsia="Arial" w:hAnsi="Arial" w:cs="Arial"/>
                <w:w w:val="98"/>
              </w:rPr>
              <w:t>Level</w:t>
            </w:r>
          </w:p>
        </w:tc>
        <w:tc>
          <w:tcPr>
            <w:tcW w:w="1680" w:type="dxa"/>
            <w:vAlign w:val="bottom"/>
          </w:tcPr>
          <w:p w14:paraId="1D392B9F" w14:textId="77777777" w:rsidR="004B413C" w:rsidRDefault="004B413C">
            <w:pPr>
              <w:rPr>
                <w:sz w:val="24"/>
                <w:szCs w:val="24"/>
              </w:rPr>
            </w:pPr>
          </w:p>
        </w:tc>
        <w:tc>
          <w:tcPr>
            <w:tcW w:w="1840" w:type="dxa"/>
            <w:vAlign w:val="bottom"/>
          </w:tcPr>
          <w:p w14:paraId="354B4423" w14:textId="77777777" w:rsidR="004B413C" w:rsidRDefault="004B413C">
            <w:pPr>
              <w:rPr>
                <w:sz w:val="24"/>
                <w:szCs w:val="24"/>
              </w:rPr>
            </w:pPr>
          </w:p>
        </w:tc>
        <w:tc>
          <w:tcPr>
            <w:tcW w:w="1940" w:type="dxa"/>
            <w:vAlign w:val="bottom"/>
          </w:tcPr>
          <w:p w14:paraId="2381C73C" w14:textId="77777777" w:rsidR="004B413C" w:rsidRDefault="004B413C">
            <w:pPr>
              <w:rPr>
                <w:sz w:val="24"/>
                <w:szCs w:val="24"/>
              </w:rPr>
            </w:pPr>
          </w:p>
        </w:tc>
        <w:tc>
          <w:tcPr>
            <w:tcW w:w="1700" w:type="dxa"/>
            <w:vAlign w:val="bottom"/>
          </w:tcPr>
          <w:p w14:paraId="44C51E71" w14:textId="77777777" w:rsidR="004B413C" w:rsidRDefault="004B413C">
            <w:pPr>
              <w:rPr>
                <w:sz w:val="24"/>
                <w:szCs w:val="24"/>
              </w:rPr>
            </w:pPr>
          </w:p>
        </w:tc>
        <w:tc>
          <w:tcPr>
            <w:tcW w:w="1620" w:type="dxa"/>
            <w:vAlign w:val="bottom"/>
          </w:tcPr>
          <w:p w14:paraId="592DA021" w14:textId="77777777" w:rsidR="004B413C" w:rsidRDefault="00EC2FEA">
            <w:pPr>
              <w:ind w:left="555"/>
              <w:jc w:val="center"/>
              <w:rPr>
                <w:sz w:val="20"/>
                <w:szCs w:val="20"/>
              </w:rPr>
            </w:pPr>
            <w:r>
              <w:rPr>
                <w:rFonts w:ascii="Arial" w:eastAsia="Arial" w:hAnsi="Arial" w:cs="Arial"/>
              </w:rPr>
              <w:t>Proposed</w:t>
            </w:r>
          </w:p>
        </w:tc>
        <w:tc>
          <w:tcPr>
            <w:tcW w:w="0" w:type="dxa"/>
            <w:vAlign w:val="bottom"/>
          </w:tcPr>
          <w:p w14:paraId="4664EBFA" w14:textId="77777777" w:rsidR="004B413C" w:rsidRDefault="004B413C">
            <w:pPr>
              <w:rPr>
                <w:sz w:val="1"/>
                <w:szCs w:val="1"/>
              </w:rPr>
            </w:pPr>
          </w:p>
        </w:tc>
      </w:tr>
      <w:tr w:rsidR="004B413C" w14:paraId="7644B3E1" w14:textId="77777777">
        <w:trPr>
          <w:trHeight w:val="215"/>
        </w:trPr>
        <w:tc>
          <w:tcPr>
            <w:tcW w:w="360" w:type="dxa"/>
            <w:vMerge w:val="restart"/>
            <w:textDirection w:val="btLr"/>
            <w:vAlign w:val="bottom"/>
          </w:tcPr>
          <w:p w14:paraId="10E60E1D" w14:textId="77777777" w:rsidR="004B413C" w:rsidRDefault="00EC2FEA">
            <w:pPr>
              <w:rPr>
                <w:sz w:val="20"/>
                <w:szCs w:val="20"/>
              </w:rPr>
            </w:pPr>
            <w:r>
              <w:rPr>
                <w:rFonts w:ascii="Arial" w:eastAsia="Arial" w:hAnsi="Arial" w:cs="Arial"/>
                <w:w w:val="98"/>
              </w:rPr>
              <w:t>Water</w:t>
            </w:r>
          </w:p>
        </w:tc>
        <w:tc>
          <w:tcPr>
            <w:tcW w:w="1680" w:type="dxa"/>
            <w:vAlign w:val="bottom"/>
          </w:tcPr>
          <w:p w14:paraId="64B81725" w14:textId="77777777" w:rsidR="004B413C" w:rsidRDefault="00EC2FEA">
            <w:pPr>
              <w:ind w:right="1310"/>
              <w:jc w:val="right"/>
              <w:rPr>
                <w:sz w:val="20"/>
                <w:szCs w:val="20"/>
              </w:rPr>
            </w:pPr>
            <w:r>
              <w:rPr>
                <w:rFonts w:ascii="Arial" w:eastAsia="Arial" w:hAnsi="Arial" w:cs="Arial"/>
                <w:color w:val="4D4D4D"/>
                <w:sz w:val="18"/>
                <w:szCs w:val="18"/>
              </w:rPr>
              <w:t>18</w:t>
            </w:r>
          </w:p>
        </w:tc>
        <w:tc>
          <w:tcPr>
            <w:tcW w:w="1840" w:type="dxa"/>
            <w:vAlign w:val="bottom"/>
          </w:tcPr>
          <w:p w14:paraId="055CD185" w14:textId="77777777" w:rsidR="004B413C" w:rsidRDefault="004B413C">
            <w:pPr>
              <w:rPr>
                <w:sz w:val="18"/>
                <w:szCs w:val="18"/>
              </w:rPr>
            </w:pPr>
          </w:p>
        </w:tc>
        <w:tc>
          <w:tcPr>
            <w:tcW w:w="1940" w:type="dxa"/>
            <w:vAlign w:val="bottom"/>
          </w:tcPr>
          <w:p w14:paraId="54DE7E15" w14:textId="77777777" w:rsidR="004B413C" w:rsidRDefault="004B413C">
            <w:pPr>
              <w:rPr>
                <w:sz w:val="18"/>
                <w:szCs w:val="18"/>
              </w:rPr>
            </w:pPr>
          </w:p>
        </w:tc>
        <w:tc>
          <w:tcPr>
            <w:tcW w:w="1700" w:type="dxa"/>
            <w:vAlign w:val="bottom"/>
          </w:tcPr>
          <w:p w14:paraId="7697D041" w14:textId="77777777" w:rsidR="004B413C" w:rsidRDefault="004B413C">
            <w:pPr>
              <w:rPr>
                <w:sz w:val="18"/>
                <w:szCs w:val="18"/>
              </w:rPr>
            </w:pPr>
          </w:p>
        </w:tc>
        <w:tc>
          <w:tcPr>
            <w:tcW w:w="1620" w:type="dxa"/>
            <w:vAlign w:val="bottom"/>
          </w:tcPr>
          <w:p w14:paraId="391D4BA5" w14:textId="77777777" w:rsidR="004B413C" w:rsidRDefault="004B413C">
            <w:pPr>
              <w:rPr>
                <w:sz w:val="18"/>
                <w:szCs w:val="18"/>
              </w:rPr>
            </w:pPr>
          </w:p>
        </w:tc>
        <w:tc>
          <w:tcPr>
            <w:tcW w:w="0" w:type="dxa"/>
            <w:vAlign w:val="bottom"/>
          </w:tcPr>
          <w:p w14:paraId="33EBC080" w14:textId="77777777" w:rsidR="004B413C" w:rsidRDefault="004B413C">
            <w:pPr>
              <w:rPr>
                <w:sz w:val="1"/>
                <w:szCs w:val="1"/>
              </w:rPr>
            </w:pPr>
          </w:p>
        </w:tc>
      </w:tr>
      <w:tr w:rsidR="004B413C" w14:paraId="079BBC5C" w14:textId="77777777">
        <w:trPr>
          <w:trHeight w:val="419"/>
        </w:trPr>
        <w:tc>
          <w:tcPr>
            <w:tcW w:w="360" w:type="dxa"/>
            <w:vMerge/>
            <w:vAlign w:val="bottom"/>
          </w:tcPr>
          <w:p w14:paraId="44B5C695" w14:textId="77777777" w:rsidR="004B413C" w:rsidRDefault="004B413C">
            <w:pPr>
              <w:rPr>
                <w:sz w:val="24"/>
                <w:szCs w:val="24"/>
              </w:rPr>
            </w:pPr>
          </w:p>
        </w:tc>
        <w:tc>
          <w:tcPr>
            <w:tcW w:w="1680" w:type="dxa"/>
            <w:vAlign w:val="bottom"/>
          </w:tcPr>
          <w:p w14:paraId="0C90281C" w14:textId="77777777" w:rsidR="004B413C" w:rsidRDefault="004B413C">
            <w:pPr>
              <w:rPr>
                <w:sz w:val="24"/>
                <w:szCs w:val="24"/>
              </w:rPr>
            </w:pPr>
          </w:p>
        </w:tc>
        <w:tc>
          <w:tcPr>
            <w:tcW w:w="1840" w:type="dxa"/>
            <w:vAlign w:val="bottom"/>
          </w:tcPr>
          <w:p w14:paraId="115F75D1" w14:textId="77777777" w:rsidR="004B413C" w:rsidRDefault="004B413C">
            <w:pPr>
              <w:rPr>
                <w:sz w:val="24"/>
                <w:szCs w:val="24"/>
              </w:rPr>
            </w:pPr>
          </w:p>
        </w:tc>
        <w:tc>
          <w:tcPr>
            <w:tcW w:w="1940" w:type="dxa"/>
            <w:vAlign w:val="bottom"/>
          </w:tcPr>
          <w:p w14:paraId="16379CE2" w14:textId="77777777" w:rsidR="004B413C" w:rsidRDefault="004B413C">
            <w:pPr>
              <w:rPr>
                <w:sz w:val="24"/>
                <w:szCs w:val="24"/>
              </w:rPr>
            </w:pPr>
          </w:p>
        </w:tc>
        <w:tc>
          <w:tcPr>
            <w:tcW w:w="1700" w:type="dxa"/>
            <w:vAlign w:val="bottom"/>
          </w:tcPr>
          <w:p w14:paraId="6E8A484A" w14:textId="77777777" w:rsidR="004B413C" w:rsidRDefault="004B413C">
            <w:pPr>
              <w:rPr>
                <w:sz w:val="24"/>
                <w:szCs w:val="24"/>
              </w:rPr>
            </w:pPr>
          </w:p>
        </w:tc>
        <w:tc>
          <w:tcPr>
            <w:tcW w:w="1620" w:type="dxa"/>
            <w:vAlign w:val="bottom"/>
          </w:tcPr>
          <w:p w14:paraId="4A0435F2" w14:textId="77777777" w:rsidR="004B413C" w:rsidRDefault="004B413C">
            <w:pPr>
              <w:rPr>
                <w:sz w:val="24"/>
                <w:szCs w:val="24"/>
              </w:rPr>
            </w:pPr>
          </w:p>
        </w:tc>
        <w:tc>
          <w:tcPr>
            <w:tcW w:w="0" w:type="dxa"/>
            <w:vAlign w:val="bottom"/>
          </w:tcPr>
          <w:p w14:paraId="1E965085" w14:textId="77777777" w:rsidR="004B413C" w:rsidRDefault="004B413C">
            <w:pPr>
              <w:rPr>
                <w:sz w:val="1"/>
                <w:szCs w:val="1"/>
              </w:rPr>
            </w:pPr>
          </w:p>
        </w:tc>
      </w:tr>
      <w:tr w:rsidR="004B413C" w14:paraId="7C1B94CD" w14:textId="77777777">
        <w:trPr>
          <w:trHeight w:val="671"/>
        </w:trPr>
        <w:tc>
          <w:tcPr>
            <w:tcW w:w="360" w:type="dxa"/>
            <w:vAlign w:val="bottom"/>
          </w:tcPr>
          <w:p w14:paraId="7C95D82E" w14:textId="77777777" w:rsidR="004B413C" w:rsidRDefault="004B413C">
            <w:pPr>
              <w:rPr>
                <w:sz w:val="24"/>
                <w:szCs w:val="24"/>
              </w:rPr>
            </w:pPr>
          </w:p>
        </w:tc>
        <w:tc>
          <w:tcPr>
            <w:tcW w:w="1680" w:type="dxa"/>
            <w:vAlign w:val="bottom"/>
          </w:tcPr>
          <w:p w14:paraId="1B9356D9" w14:textId="77777777" w:rsidR="004B413C" w:rsidRDefault="004B413C">
            <w:pPr>
              <w:rPr>
                <w:sz w:val="24"/>
                <w:szCs w:val="24"/>
              </w:rPr>
            </w:pPr>
          </w:p>
        </w:tc>
        <w:tc>
          <w:tcPr>
            <w:tcW w:w="1840" w:type="dxa"/>
            <w:vAlign w:val="bottom"/>
          </w:tcPr>
          <w:p w14:paraId="7E77794D" w14:textId="77777777" w:rsidR="004B413C" w:rsidRDefault="004B413C">
            <w:pPr>
              <w:rPr>
                <w:sz w:val="24"/>
                <w:szCs w:val="24"/>
              </w:rPr>
            </w:pPr>
          </w:p>
        </w:tc>
        <w:tc>
          <w:tcPr>
            <w:tcW w:w="1940" w:type="dxa"/>
            <w:vAlign w:val="bottom"/>
          </w:tcPr>
          <w:p w14:paraId="48758133" w14:textId="77777777" w:rsidR="004B413C" w:rsidRDefault="004B413C">
            <w:pPr>
              <w:rPr>
                <w:sz w:val="24"/>
                <w:szCs w:val="24"/>
              </w:rPr>
            </w:pPr>
          </w:p>
        </w:tc>
        <w:tc>
          <w:tcPr>
            <w:tcW w:w="1700" w:type="dxa"/>
            <w:vAlign w:val="bottom"/>
          </w:tcPr>
          <w:p w14:paraId="5EEA4FAD" w14:textId="77777777" w:rsidR="004B413C" w:rsidRDefault="004B413C">
            <w:pPr>
              <w:rPr>
                <w:sz w:val="24"/>
                <w:szCs w:val="24"/>
              </w:rPr>
            </w:pPr>
          </w:p>
        </w:tc>
        <w:tc>
          <w:tcPr>
            <w:tcW w:w="1620" w:type="dxa"/>
            <w:vAlign w:val="bottom"/>
          </w:tcPr>
          <w:p w14:paraId="5DFF8AFE" w14:textId="77777777" w:rsidR="004B413C" w:rsidRDefault="00EC2FEA">
            <w:pPr>
              <w:ind w:left="555"/>
              <w:jc w:val="center"/>
              <w:rPr>
                <w:sz w:val="20"/>
                <w:szCs w:val="20"/>
              </w:rPr>
            </w:pPr>
            <w:r>
              <w:rPr>
                <w:rFonts w:ascii="Arial" w:eastAsia="Arial" w:hAnsi="Arial" w:cs="Arial"/>
                <w:w w:val="98"/>
              </w:rPr>
              <w:t>Current</w:t>
            </w:r>
          </w:p>
        </w:tc>
        <w:tc>
          <w:tcPr>
            <w:tcW w:w="0" w:type="dxa"/>
            <w:vAlign w:val="bottom"/>
          </w:tcPr>
          <w:p w14:paraId="2F8428BD" w14:textId="77777777" w:rsidR="004B413C" w:rsidRDefault="004B413C">
            <w:pPr>
              <w:rPr>
                <w:sz w:val="1"/>
                <w:szCs w:val="1"/>
              </w:rPr>
            </w:pPr>
          </w:p>
        </w:tc>
      </w:tr>
      <w:tr w:rsidR="004B413C" w14:paraId="55D85499" w14:textId="77777777">
        <w:trPr>
          <w:trHeight w:val="252"/>
        </w:trPr>
        <w:tc>
          <w:tcPr>
            <w:tcW w:w="360" w:type="dxa"/>
            <w:vAlign w:val="bottom"/>
          </w:tcPr>
          <w:p w14:paraId="49287AE0" w14:textId="77777777" w:rsidR="004B413C" w:rsidRDefault="004B413C">
            <w:pPr>
              <w:rPr>
                <w:sz w:val="21"/>
                <w:szCs w:val="21"/>
              </w:rPr>
            </w:pPr>
          </w:p>
        </w:tc>
        <w:tc>
          <w:tcPr>
            <w:tcW w:w="1680" w:type="dxa"/>
            <w:vMerge w:val="restart"/>
            <w:vAlign w:val="bottom"/>
          </w:tcPr>
          <w:p w14:paraId="30FECDB3" w14:textId="77777777" w:rsidR="004B413C" w:rsidRDefault="00EC2FEA">
            <w:pPr>
              <w:ind w:right="1310"/>
              <w:jc w:val="right"/>
              <w:rPr>
                <w:sz w:val="20"/>
                <w:szCs w:val="20"/>
              </w:rPr>
            </w:pPr>
            <w:r>
              <w:rPr>
                <w:rFonts w:ascii="Arial" w:eastAsia="Arial" w:hAnsi="Arial" w:cs="Arial"/>
                <w:color w:val="4D4D4D"/>
                <w:sz w:val="18"/>
                <w:szCs w:val="18"/>
              </w:rPr>
              <w:t>16</w:t>
            </w:r>
          </w:p>
        </w:tc>
        <w:tc>
          <w:tcPr>
            <w:tcW w:w="1840" w:type="dxa"/>
            <w:vAlign w:val="bottom"/>
          </w:tcPr>
          <w:p w14:paraId="3A261C34" w14:textId="77777777" w:rsidR="004B413C" w:rsidRDefault="004B413C">
            <w:pPr>
              <w:rPr>
                <w:sz w:val="21"/>
                <w:szCs w:val="21"/>
              </w:rPr>
            </w:pPr>
          </w:p>
        </w:tc>
        <w:tc>
          <w:tcPr>
            <w:tcW w:w="1940" w:type="dxa"/>
            <w:vAlign w:val="bottom"/>
          </w:tcPr>
          <w:p w14:paraId="6314B800" w14:textId="77777777" w:rsidR="004B413C" w:rsidRDefault="004B413C">
            <w:pPr>
              <w:rPr>
                <w:sz w:val="21"/>
                <w:szCs w:val="21"/>
              </w:rPr>
            </w:pPr>
          </w:p>
        </w:tc>
        <w:tc>
          <w:tcPr>
            <w:tcW w:w="1700" w:type="dxa"/>
            <w:vAlign w:val="bottom"/>
          </w:tcPr>
          <w:p w14:paraId="2CE3D249" w14:textId="77777777" w:rsidR="004B413C" w:rsidRDefault="004B413C">
            <w:pPr>
              <w:rPr>
                <w:sz w:val="21"/>
                <w:szCs w:val="21"/>
              </w:rPr>
            </w:pPr>
          </w:p>
        </w:tc>
        <w:tc>
          <w:tcPr>
            <w:tcW w:w="1620" w:type="dxa"/>
            <w:vAlign w:val="bottom"/>
          </w:tcPr>
          <w:p w14:paraId="3B06FEC8" w14:textId="77777777" w:rsidR="004B413C" w:rsidRDefault="00EC2FEA">
            <w:pPr>
              <w:spacing w:line="252" w:lineRule="exact"/>
              <w:ind w:left="555"/>
              <w:jc w:val="center"/>
              <w:rPr>
                <w:sz w:val="20"/>
                <w:szCs w:val="20"/>
              </w:rPr>
            </w:pPr>
            <w:r>
              <w:rPr>
                <w:rFonts w:ascii="Arial" w:eastAsia="Arial" w:hAnsi="Arial" w:cs="Arial"/>
              </w:rPr>
              <w:t>Proposed</w:t>
            </w:r>
          </w:p>
        </w:tc>
        <w:tc>
          <w:tcPr>
            <w:tcW w:w="0" w:type="dxa"/>
            <w:vAlign w:val="bottom"/>
          </w:tcPr>
          <w:p w14:paraId="16690458" w14:textId="77777777" w:rsidR="004B413C" w:rsidRDefault="004B413C">
            <w:pPr>
              <w:rPr>
                <w:sz w:val="1"/>
                <w:szCs w:val="1"/>
              </w:rPr>
            </w:pPr>
          </w:p>
        </w:tc>
      </w:tr>
      <w:tr w:rsidR="004B413C" w14:paraId="0F062702" w14:textId="77777777">
        <w:trPr>
          <w:trHeight w:val="122"/>
        </w:trPr>
        <w:tc>
          <w:tcPr>
            <w:tcW w:w="360" w:type="dxa"/>
            <w:vAlign w:val="bottom"/>
          </w:tcPr>
          <w:p w14:paraId="67324700" w14:textId="77777777" w:rsidR="004B413C" w:rsidRDefault="004B413C">
            <w:pPr>
              <w:rPr>
                <w:sz w:val="10"/>
                <w:szCs w:val="10"/>
              </w:rPr>
            </w:pPr>
          </w:p>
        </w:tc>
        <w:tc>
          <w:tcPr>
            <w:tcW w:w="1680" w:type="dxa"/>
            <w:vMerge/>
            <w:vAlign w:val="bottom"/>
          </w:tcPr>
          <w:p w14:paraId="0EDAA78A" w14:textId="77777777" w:rsidR="004B413C" w:rsidRDefault="004B413C">
            <w:pPr>
              <w:rPr>
                <w:sz w:val="10"/>
                <w:szCs w:val="10"/>
              </w:rPr>
            </w:pPr>
          </w:p>
        </w:tc>
        <w:tc>
          <w:tcPr>
            <w:tcW w:w="1840" w:type="dxa"/>
            <w:vAlign w:val="bottom"/>
          </w:tcPr>
          <w:p w14:paraId="755A191E" w14:textId="77777777" w:rsidR="004B413C" w:rsidRDefault="004B413C">
            <w:pPr>
              <w:rPr>
                <w:sz w:val="10"/>
                <w:szCs w:val="10"/>
              </w:rPr>
            </w:pPr>
          </w:p>
        </w:tc>
        <w:tc>
          <w:tcPr>
            <w:tcW w:w="1940" w:type="dxa"/>
            <w:vAlign w:val="bottom"/>
          </w:tcPr>
          <w:p w14:paraId="1C8298C0" w14:textId="77777777" w:rsidR="004B413C" w:rsidRDefault="004B413C">
            <w:pPr>
              <w:rPr>
                <w:sz w:val="10"/>
                <w:szCs w:val="10"/>
              </w:rPr>
            </w:pPr>
          </w:p>
        </w:tc>
        <w:tc>
          <w:tcPr>
            <w:tcW w:w="1700" w:type="dxa"/>
            <w:vAlign w:val="bottom"/>
          </w:tcPr>
          <w:p w14:paraId="592AB32C" w14:textId="77777777" w:rsidR="004B413C" w:rsidRDefault="004B413C">
            <w:pPr>
              <w:rPr>
                <w:sz w:val="10"/>
                <w:szCs w:val="10"/>
              </w:rPr>
            </w:pPr>
          </w:p>
        </w:tc>
        <w:tc>
          <w:tcPr>
            <w:tcW w:w="1620" w:type="dxa"/>
            <w:vAlign w:val="bottom"/>
          </w:tcPr>
          <w:p w14:paraId="56288C61" w14:textId="77777777" w:rsidR="004B413C" w:rsidRDefault="004B413C">
            <w:pPr>
              <w:rPr>
                <w:sz w:val="10"/>
                <w:szCs w:val="10"/>
              </w:rPr>
            </w:pPr>
          </w:p>
        </w:tc>
        <w:tc>
          <w:tcPr>
            <w:tcW w:w="0" w:type="dxa"/>
            <w:vAlign w:val="bottom"/>
          </w:tcPr>
          <w:p w14:paraId="6C9E4691" w14:textId="77777777" w:rsidR="004B413C" w:rsidRDefault="004B413C">
            <w:pPr>
              <w:rPr>
                <w:sz w:val="1"/>
                <w:szCs w:val="1"/>
              </w:rPr>
            </w:pPr>
          </w:p>
        </w:tc>
      </w:tr>
      <w:tr w:rsidR="004B413C" w14:paraId="4E7AC0A4" w14:textId="77777777">
        <w:trPr>
          <w:trHeight w:val="1068"/>
        </w:trPr>
        <w:tc>
          <w:tcPr>
            <w:tcW w:w="360" w:type="dxa"/>
            <w:vAlign w:val="bottom"/>
          </w:tcPr>
          <w:p w14:paraId="7A1334CA" w14:textId="77777777" w:rsidR="004B413C" w:rsidRDefault="004B413C">
            <w:pPr>
              <w:rPr>
                <w:sz w:val="24"/>
                <w:szCs w:val="24"/>
              </w:rPr>
            </w:pPr>
          </w:p>
        </w:tc>
        <w:tc>
          <w:tcPr>
            <w:tcW w:w="1680" w:type="dxa"/>
            <w:vAlign w:val="bottom"/>
          </w:tcPr>
          <w:p w14:paraId="4DDD2B02" w14:textId="77777777" w:rsidR="004B413C" w:rsidRDefault="00EC2FEA">
            <w:pPr>
              <w:ind w:right="630"/>
              <w:jc w:val="right"/>
              <w:rPr>
                <w:sz w:val="20"/>
                <w:szCs w:val="20"/>
              </w:rPr>
            </w:pPr>
            <w:r>
              <w:rPr>
                <w:rFonts w:ascii="Arial" w:eastAsia="Arial" w:hAnsi="Arial" w:cs="Arial"/>
                <w:color w:val="4D4D4D"/>
                <w:sz w:val="18"/>
                <w:szCs w:val="18"/>
              </w:rPr>
              <w:t>1980</w:t>
            </w:r>
          </w:p>
        </w:tc>
        <w:tc>
          <w:tcPr>
            <w:tcW w:w="1840" w:type="dxa"/>
            <w:vAlign w:val="bottom"/>
          </w:tcPr>
          <w:p w14:paraId="38C7CEDC" w14:textId="77777777" w:rsidR="004B413C" w:rsidRDefault="00EC2FEA">
            <w:pPr>
              <w:ind w:right="630"/>
              <w:jc w:val="right"/>
              <w:rPr>
                <w:sz w:val="20"/>
                <w:szCs w:val="20"/>
              </w:rPr>
            </w:pPr>
            <w:r>
              <w:rPr>
                <w:rFonts w:ascii="Arial" w:eastAsia="Arial" w:hAnsi="Arial" w:cs="Arial"/>
                <w:color w:val="4D4D4D"/>
                <w:sz w:val="18"/>
                <w:szCs w:val="18"/>
              </w:rPr>
              <w:t>1990</w:t>
            </w:r>
          </w:p>
        </w:tc>
        <w:tc>
          <w:tcPr>
            <w:tcW w:w="1940" w:type="dxa"/>
            <w:vAlign w:val="bottom"/>
          </w:tcPr>
          <w:p w14:paraId="64578D4F" w14:textId="77777777" w:rsidR="004B413C" w:rsidRDefault="00EC2FEA">
            <w:pPr>
              <w:ind w:right="720"/>
              <w:jc w:val="right"/>
              <w:rPr>
                <w:sz w:val="20"/>
                <w:szCs w:val="20"/>
              </w:rPr>
            </w:pPr>
            <w:r>
              <w:rPr>
                <w:rFonts w:ascii="Arial" w:eastAsia="Arial" w:hAnsi="Arial" w:cs="Arial"/>
                <w:color w:val="4D4D4D"/>
                <w:sz w:val="18"/>
                <w:szCs w:val="18"/>
              </w:rPr>
              <w:t>2000</w:t>
            </w:r>
          </w:p>
        </w:tc>
        <w:tc>
          <w:tcPr>
            <w:tcW w:w="1700" w:type="dxa"/>
            <w:vAlign w:val="bottom"/>
          </w:tcPr>
          <w:p w14:paraId="0DD5032B" w14:textId="77777777" w:rsidR="004B413C" w:rsidRDefault="00EC2FEA">
            <w:pPr>
              <w:ind w:right="590"/>
              <w:jc w:val="right"/>
              <w:rPr>
                <w:sz w:val="20"/>
                <w:szCs w:val="20"/>
              </w:rPr>
            </w:pPr>
            <w:r>
              <w:rPr>
                <w:rFonts w:ascii="Arial" w:eastAsia="Arial" w:hAnsi="Arial" w:cs="Arial"/>
                <w:color w:val="4D4D4D"/>
                <w:sz w:val="18"/>
                <w:szCs w:val="18"/>
              </w:rPr>
              <w:t>2010</w:t>
            </w:r>
          </w:p>
        </w:tc>
        <w:tc>
          <w:tcPr>
            <w:tcW w:w="1620" w:type="dxa"/>
            <w:vAlign w:val="bottom"/>
          </w:tcPr>
          <w:p w14:paraId="3FE73893" w14:textId="77777777" w:rsidR="004B413C" w:rsidRDefault="00EC2FEA">
            <w:pPr>
              <w:ind w:right="355"/>
              <w:jc w:val="right"/>
              <w:rPr>
                <w:sz w:val="20"/>
                <w:szCs w:val="20"/>
              </w:rPr>
            </w:pPr>
            <w:r>
              <w:rPr>
                <w:rFonts w:ascii="Arial" w:eastAsia="Arial" w:hAnsi="Arial" w:cs="Arial"/>
                <w:color w:val="4D4D4D"/>
                <w:sz w:val="18"/>
                <w:szCs w:val="18"/>
              </w:rPr>
              <w:t>2020</w:t>
            </w:r>
          </w:p>
        </w:tc>
        <w:tc>
          <w:tcPr>
            <w:tcW w:w="0" w:type="dxa"/>
            <w:vAlign w:val="bottom"/>
          </w:tcPr>
          <w:p w14:paraId="247242D6" w14:textId="77777777" w:rsidR="004B413C" w:rsidRDefault="004B413C">
            <w:pPr>
              <w:rPr>
                <w:sz w:val="1"/>
                <w:szCs w:val="1"/>
              </w:rPr>
            </w:pPr>
          </w:p>
        </w:tc>
      </w:tr>
      <w:tr w:rsidR="004B413C" w14:paraId="6BF154CD" w14:textId="77777777">
        <w:trPr>
          <w:trHeight w:val="260"/>
        </w:trPr>
        <w:tc>
          <w:tcPr>
            <w:tcW w:w="360" w:type="dxa"/>
            <w:vAlign w:val="bottom"/>
          </w:tcPr>
          <w:p w14:paraId="563D368F" w14:textId="77777777" w:rsidR="004B413C" w:rsidRDefault="004B413C"/>
        </w:tc>
        <w:tc>
          <w:tcPr>
            <w:tcW w:w="1680" w:type="dxa"/>
            <w:vAlign w:val="bottom"/>
          </w:tcPr>
          <w:p w14:paraId="0562E3C5" w14:textId="77777777" w:rsidR="004B413C" w:rsidRDefault="004B413C"/>
        </w:tc>
        <w:tc>
          <w:tcPr>
            <w:tcW w:w="1840" w:type="dxa"/>
            <w:vAlign w:val="bottom"/>
          </w:tcPr>
          <w:p w14:paraId="3DC8AB8C" w14:textId="77777777" w:rsidR="004B413C" w:rsidRDefault="004B413C"/>
        </w:tc>
        <w:tc>
          <w:tcPr>
            <w:tcW w:w="1940" w:type="dxa"/>
            <w:vAlign w:val="bottom"/>
          </w:tcPr>
          <w:p w14:paraId="5669EF6D" w14:textId="77777777" w:rsidR="004B413C" w:rsidRDefault="00EC2FEA">
            <w:pPr>
              <w:ind w:right="520"/>
              <w:jc w:val="right"/>
              <w:rPr>
                <w:sz w:val="20"/>
                <w:szCs w:val="20"/>
              </w:rPr>
            </w:pPr>
            <w:r>
              <w:rPr>
                <w:rFonts w:ascii="Arial" w:eastAsia="Arial" w:hAnsi="Arial" w:cs="Arial"/>
              </w:rPr>
              <w:t>Year</w:t>
            </w:r>
          </w:p>
        </w:tc>
        <w:tc>
          <w:tcPr>
            <w:tcW w:w="1700" w:type="dxa"/>
            <w:vAlign w:val="bottom"/>
          </w:tcPr>
          <w:p w14:paraId="39131312" w14:textId="77777777" w:rsidR="004B413C" w:rsidRDefault="004B413C"/>
        </w:tc>
        <w:tc>
          <w:tcPr>
            <w:tcW w:w="1620" w:type="dxa"/>
            <w:vAlign w:val="bottom"/>
          </w:tcPr>
          <w:p w14:paraId="2BCF77A7" w14:textId="77777777" w:rsidR="004B413C" w:rsidRDefault="004B413C"/>
        </w:tc>
        <w:tc>
          <w:tcPr>
            <w:tcW w:w="0" w:type="dxa"/>
            <w:vAlign w:val="bottom"/>
          </w:tcPr>
          <w:p w14:paraId="512DFA8A" w14:textId="77777777" w:rsidR="004B413C" w:rsidRDefault="004B413C">
            <w:pPr>
              <w:rPr>
                <w:sz w:val="1"/>
                <w:szCs w:val="1"/>
              </w:rPr>
            </w:pPr>
          </w:p>
        </w:tc>
      </w:tr>
    </w:tbl>
    <w:p w14:paraId="244F200E" w14:textId="77777777" w:rsidR="004B413C" w:rsidRDefault="004B413C">
      <w:pPr>
        <w:spacing w:line="200" w:lineRule="exact"/>
        <w:rPr>
          <w:sz w:val="20"/>
          <w:szCs w:val="20"/>
        </w:rPr>
      </w:pPr>
    </w:p>
    <w:p w14:paraId="0A8D7C00" w14:textId="77777777" w:rsidR="004B413C" w:rsidRDefault="004B413C">
      <w:pPr>
        <w:spacing w:line="363" w:lineRule="exact"/>
        <w:rPr>
          <w:sz w:val="20"/>
          <w:szCs w:val="20"/>
        </w:rPr>
      </w:pPr>
    </w:p>
    <w:p w14:paraId="70DAC757" w14:textId="77777777" w:rsidR="004B413C" w:rsidRDefault="00EC2FEA">
      <w:pPr>
        <w:spacing w:line="262" w:lineRule="auto"/>
        <w:ind w:firstLine="10"/>
        <w:jc w:val="both"/>
        <w:rPr>
          <w:sz w:val="20"/>
          <w:szCs w:val="20"/>
        </w:rPr>
      </w:pPr>
      <w:r>
        <w:rPr>
          <w:rFonts w:ascii="Arial" w:eastAsia="Arial" w:hAnsi="Arial" w:cs="Arial"/>
          <w:sz w:val="20"/>
          <w:szCs w:val="20"/>
        </w:rPr>
        <w:t>Figure 50: Ground and surface water levels for Lake Nowergup recorded at bore 61610601 (red) and staﬀ gauge 6162567 (blue). The minimum recordable water level for the staﬀ gaugue is 16.0 mAHD. Blue dots at 16.0 mAHD represent water levels below the minimum level measurable at the staﬀ gaufe. Red segments on fitted line represent statistically significant periods of declining water levels and blue segments represent periods of increasing water levels.</w:t>
      </w:r>
    </w:p>
    <w:p w14:paraId="141E4F6A" w14:textId="77777777" w:rsidR="004B413C" w:rsidRDefault="004B413C">
      <w:pPr>
        <w:spacing w:line="200" w:lineRule="exact"/>
        <w:rPr>
          <w:sz w:val="20"/>
          <w:szCs w:val="20"/>
        </w:rPr>
      </w:pPr>
    </w:p>
    <w:p w14:paraId="69D96441" w14:textId="77777777" w:rsidR="004B413C" w:rsidRDefault="004B413C">
      <w:pPr>
        <w:spacing w:line="200" w:lineRule="exact"/>
        <w:rPr>
          <w:sz w:val="20"/>
          <w:szCs w:val="20"/>
        </w:rPr>
      </w:pPr>
    </w:p>
    <w:p w14:paraId="53E80E25" w14:textId="77777777" w:rsidR="004B413C" w:rsidRDefault="004B413C">
      <w:pPr>
        <w:spacing w:line="200" w:lineRule="exact"/>
        <w:rPr>
          <w:sz w:val="20"/>
          <w:szCs w:val="20"/>
        </w:rPr>
      </w:pPr>
    </w:p>
    <w:p w14:paraId="087376F0" w14:textId="77777777" w:rsidR="004B413C" w:rsidRDefault="004B413C">
      <w:pPr>
        <w:spacing w:line="200" w:lineRule="exact"/>
        <w:rPr>
          <w:sz w:val="20"/>
          <w:szCs w:val="20"/>
        </w:rPr>
      </w:pPr>
    </w:p>
    <w:p w14:paraId="50A69254" w14:textId="77777777" w:rsidR="004B413C" w:rsidRDefault="004B413C">
      <w:pPr>
        <w:spacing w:line="200" w:lineRule="exact"/>
        <w:rPr>
          <w:sz w:val="20"/>
          <w:szCs w:val="20"/>
        </w:rPr>
      </w:pPr>
    </w:p>
    <w:p w14:paraId="214882C0" w14:textId="77777777" w:rsidR="004B413C" w:rsidRDefault="004B413C">
      <w:pPr>
        <w:spacing w:line="200" w:lineRule="exact"/>
        <w:rPr>
          <w:sz w:val="20"/>
          <w:szCs w:val="20"/>
        </w:rPr>
      </w:pPr>
    </w:p>
    <w:p w14:paraId="75CCB83E" w14:textId="77777777" w:rsidR="004B413C" w:rsidRDefault="004B413C">
      <w:pPr>
        <w:spacing w:line="200" w:lineRule="exact"/>
        <w:rPr>
          <w:sz w:val="20"/>
          <w:szCs w:val="20"/>
        </w:rPr>
      </w:pPr>
    </w:p>
    <w:p w14:paraId="49C52114" w14:textId="77777777" w:rsidR="004B413C" w:rsidRDefault="004B413C">
      <w:pPr>
        <w:spacing w:line="200" w:lineRule="exact"/>
        <w:rPr>
          <w:sz w:val="20"/>
          <w:szCs w:val="20"/>
        </w:rPr>
      </w:pPr>
    </w:p>
    <w:p w14:paraId="2A92CE2A" w14:textId="77777777" w:rsidR="004B413C" w:rsidRDefault="004B413C">
      <w:pPr>
        <w:spacing w:line="200" w:lineRule="exact"/>
        <w:rPr>
          <w:sz w:val="20"/>
          <w:szCs w:val="20"/>
        </w:rPr>
      </w:pPr>
    </w:p>
    <w:p w14:paraId="5CFBE930" w14:textId="77777777" w:rsidR="004B413C" w:rsidRDefault="004B413C">
      <w:pPr>
        <w:spacing w:line="200" w:lineRule="exact"/>
        <w:rPr>
          <w:sz w:val="20"/>
          <w:szCs w:val="20"/>
        </w:rPr>
      </w:pPr>
    </w:p>
    <w:p w14:paraId="472DBEAA" w14:textId="77777777" w:rsidR="004B413C" w:rsidRDefault="004B413C">
      <w:pPr>
        <w:spacing w:line="200" w:lineRule="exact"/>
        <w:rPr>
          <w:sz w:val="20"/>
          <w:szCs w:val="20"/>
        </w:rPr>
      </w:pPr>
    </w:p>
    <w:p w14:paraId="40F84CA2" w14:textId="77777777" w:rsidR="004B413C" w:rsidRDefault="004B413C">
      <w:pPr>
        <w:spacing w:line="200" w:lineRule="exact"/>
        <w:rPr>
          <w:sz w:val="20"/>
          <w:szCs w:val="20"/>
        </w:rPr>
      </w:pPr>
    </w:p>
    <w:p w14:paraId="10A0CAA1" w14:textId="77777777" w:rsidR="004B413C" w:rsidRDefault="004B413C">
      <w:pPr>
        <w:spacing w:line="341" w:lineRule="exact"/>
        <w:rPr>
          <w:sz w:val="20"/>
          <w:szCs w:val="20"/>
        </w:rPr>
      </w:pPr>
    </w:p>
    <w:p w14:paraId="038A4BEC" w14:textId="77777777" w:rsidR="004B413C" w:rsidRDefault="00EC2FEA">
      <w:pPr>
        <w:jc w:val="center"/>
        <w:rPr>
          <w:sz w:val="20"/>
          <w:szCs w:val="20"/>
        </w:rPr>
      </w:pPr>
      <w:r>
        <w:rPr>
          <w:rFonts w:ascii="Arial" w:eastAsia="Arial" w:hAnsi="Arial" w:cs="Arial"/>
          <w:sz w:val="20"/>
          <w:szCs w:val="20"/>
        </w:rPr>
        <w:t>81</w:t>
      </w:r>
    </w:p>
    <w:p w14:paraId="6B8F5082" w14:textId="77777777" w:rsidR="004B413C" w:rsidRDefault="004B413C">
      <w:pPr>
        <w:sectPr w:rsidR="004B413C">
          <w:pgSz w:w="12240" w:h="15840"/>
          <w:pgMar w:top="1440" w:right="1420" w:bottom="272" w:left="1440" w:header="0" w:footer="0" w:gutter="0"/>
          <w:cols w:space="720" w:equalWidth="0">
            <w:col w:w="9380"/>
          </w:cols>
        </w:sectPr>
      </w:pPr>
    </w:p>
    <w:p w14:paraId="741078C5" w14:textId="77777777" w:rsidR="004B413C" w:rsidRDefault="004B413C">
      <w:pPr>
        <w:spacing w:line="200" w:lineRule="exact"/>
        <w:rPr>
          <w:sz w:val="20"/>
          <w:szCs w:val="20"/>
        </w:rPr>
      </w:pPr>
      <w:bookmarkStart w:id="119" w:name="page82"/>
      <w:bookmarkEnd w:id="119"/>
    </w:p>
    <w:p w14:paraId="36F60CFC" w14:textId="77777777" w:rsidR="004B413C" w:rsidRDefault="004B413C">
      <w:pPr>
        <w:spacing w:line="200" w:lineRule="exact"/>
        <w:rPr>
          <w:sz w:val="20"/>
          <w:szCs w:val="20"/>
        </w:rPr>
      </w:pPr>
    </w:p>
    <w:p w14:paraId="185CFD49" w14:textId="77777777" w:rsidR="004B413C" w:rsidRDefault="004B413C">
      <w:pPr>
        <w:spacing w:line="200" w:lineRule="exact"/>
        <w:rPr>
          <w:sz w:val="20"/>
          <w:szCs w:val="20"/>
        </w:rPr>
      </w:pPr>
    </w:p>
    <w:p w14:paraId="426D95E9" w14:textId="77777777" w:rsidR="004B413C" w:rsidRDefault="004B413C">
      <w:pPr>
        <w:spacing w:line="200" w:lineRule="exact"/>
        <w:rPr>
          <w:sz w:val="20"/>
          <w:szCs w:val="20"/>
        </w:rPr>
      </w:pPr>
    </w:p>
    <w:p w14:paraId="011CF4EC" w14:textId="77777777" w:rsidR="004B413C" w:rsidRDefault="004B413C">
      <w:pPr>
        <w:spacing w:line="200" w:lineRule="exact"/>
        <w:rPr>
          <w:sz w:val="20"/>
          <w:szCs w:val="20"/>
        </w:rPr>
      </w:pPr>
    </w:p>
    <w:p w14:paraId="4EECBD14" w14:textId="77777777" w:rsidR="004B413C" w:rsidRDefault="004B413C">
      <w:pPr>
        <w:spacing w:line="200" w:lineRule="exact"/>
        <w:rPr>
          <w:sz w:val="20"/>
          <w:szCs w:val="20"/>
        </w:rPr>
      </w:pPr>
    </w:p>
    <w:p w14:paraId="6B1E7CB5" w14:textId="77777777" w:rsidR="004B413C" w:rsidRDefault="004B413C">
      <w:pPr>
        <w:spacing w:line="200" w:lineRule="exact"/>
        <w:rPr>
          <w:sz w:val="20"/>
          <w:szCs w:val="20"/>
        </w:rPr>
      </w:pPr>
    </w:p>
    <w:p w14:paraId="0BA32C42" w14:textId="77777777" w:rsidR="004B413C" w:rsidRDefault="004B413C">
      <w:pPr>
        <w:spacing w:line="200" w:lineRule="exact"/>
        <w:rPr>
          <w:sz w:val="20"/>
          <w:szCs w:val="20"/>
        </w:rPr>
      </w:pPr>
    </w:p>
    <w:p w14:paraId="0DE5A73D" w14:textId="77777777" w:rsidR="004B413C" w:rsidRDefault="004B413C">
      <w:pPr>
        <w:spacing w:line="200" w:lineRule="exact"/>
        <w:rPr>
          <w:sz w:val="20"/>
          <w:szCs w:val="20"/>
        </w:rPr>
      </w:pPr>
    </w:p>
    <w:p w14:paraId="3E4D78AC" w14:textId="77777777" w:rsidR="004B413C" w:rsidRDefault="004B413C">
      <w:pPr>
        <w:spacing w:line="200" w:lineRule="exact"/>
        <w:rPr>
          <w:sz w:val="20"/>
          <w:szCs w:val="20"/>
        </w:rPr>
      </w:pPr>
    </w:p>
    <w:p w14:paraId="3D1B2A16" w14:textId="77777777" w:rsidR="004B413C" w:rsidRDefault="004B413C">
      <w:pPr>
        <w:spacing w:line="200" w:lineRule="exact"/>
        <w:rPr>
          <w:sz w:val="20"/>
          <w:szCs w:val="20"/>
        </w:rPr>
      </w:pPr>
    </w:p>
    <w:p w14:paraId="562A7265" w14:textId="77777777" w:rsidR="004B413C" w:rsidRDefault="004B413C">
      <w:pPr>
        <w:spacing w:line="200" w:lineRule="exact"/>
        <w:rPr>
          <w:sz w:val="20"/>
          <w:szCs w:val="20"/>
        </w:rPr>
      </w:pPr>
    </w:p>
    <w:p w14:paraId="357375D1" w14:textId="77777777" w:rsidR="004B413C" w:rsidRDefault="004B413C">
      <w:pPr>
        <w:spacing w:line="200" w:lineRule="exact"/>
        <w:rPr>
          <w:sz w:val="20"/>
          <w:szCs w:val="20"/>
        </w:rPr>
      </w:pPr>
    </w:p>
    <w:p w14:paraId="297BA6B3" w14:textId="77777777" w:rsidR="004B413C" w:rsidRDefault="004B413C">
      <w:pPr>
        <w:spacing w:line="200" w:lineRule="exact"/>
        <w:rPr>
          <w:sz w:val="20"/>
          <w:szCs w:val="20"/>
        </w:rPr>
      </w:pPr>
    </w:p>
    <w:p w14:paraId="07B6D75B" w14:textId="77777777" w:rsidR="004B413C" w:rsidRDefault="004B413C">
      <w:pPr>
        <w:spacing w:line="200" w:lineRule="exact"/>
        <w:rPr>
          <w:sz w:val="20"/>
          <w:szCs w:val="20"/>
        </w:rPr>
      </w:pPr>
    </w:p>
    <w:p w14:paraId="0C7065A0" w14:textId="77777777" w:rsidR="004B413C" w:rsidRDefault="004B413C">
      <w:pPr>
        <w:spacing w:line="200" w:lineRule="exact"/>
        <w:rPr>
          <w:sz w:val="20"/>
          <w:szCs w:val="20"/>
        </w:rPr>
      </w:pPr>
    </w:p>
    <w:p w14:paraId="4EF75B01" w14:textId="77777777" w:rsidR="004B413C" w:rsidRDefault="004B413C">
      <w:pPr>
        <w:spacing w:line="200" w:lineRule="exact"/>
        <w:rPr>
          <w:sz w:val="20"/>
          <w:szCs w:val="20"/>
        </w:rPr>
      </w:pPr>
    </w:p>
    <w:p w14:paraId="026B11D4" w14:textId="77777777" w:rsidR="004B413C" w:rsidRDefault="004B413C">
      <w:pPr>
        <w:spacing w:line="200" w:lineRule="exact"/>
        <w:rPr>
          <w:sz w:val="20"/>
          <w:szCs w:val="20"/>
        </w:rPr>
      </w:pPr>
    </w:p>
    <w:p w14:paraId="6097AB09" w14:textId="77777777" w:rsidR="004B413C" w:rsidRDefault="004B413C">
      <w:pPr>
        <w:spacing w:line="200" w:lineRule="exact"/>
        <w:rPr>
          <w:sz w:val="20"/>
          <w:szCs w:val="20"/>
        </w:rPr>
      </w:pPr>
    </w:p>
    <w:p w14:paraId="35895AE1" w14:textId="77777777" w:rsidR="004B413C" w:rsidRDefault="004B413C">
      <w:pPr>
        <w:spacing w:line="200" w:lineRule="exact"/>
        <w:rPr>
          <w:sz w:val="20"/>
          <w:szCs w:val="20"/>
        </w:rPr>
      </w:pPr>
    </w:p>
    <w:p w14:paraId="717035B6" w14:textId="77777777" w:rsidR="004B413C" w:rsidRDefault="004B413C">
      <w:pPr>
        <w:spacing w:line="200" w:lineRule="exact"/>
        <w:rPr>
          <w:sz w:val="20"/>
          <w:szCs w:val="20"/>
        </w:rPr>
      </w:pPr>
    </w:p>
    <w:p w14:paraId="78C98E5C" w14:textId="77777777" w:rsidR="004B413C" w:rsidRDefault="004B413C">
      <w:pPr>
        <w:spacing w:line="380" w:lineRule="exact"/>
        <w:rPr>
          <w:sz w:val="20"/>
          <w:szCs w:val="20"/>
        </w:rPr>
      </w:pPr>
    </w:p>
    <w:tbl>
      <w:tblPr>
        <w:tblW w:w="0" w:type="auto"/>
        <w:tblLayout w:type="fixed"/>
        <w:tblCellMar>
          <w:left w:w="0" w:type="dxa"/>
          <w:right w:w="0" w:type="dxa"/>
        </w:tblCellMar>
        <w:tblLook w:val="04A0" w:firstRow="1" w:lastRow="0" w:firstColumn="1" w:lastColumn="0" w:noHBand="0" w:noVBand="1"/>
      </w:tblPr>
      <w:tblGrid>
        <w:gridCol w:w="195"/>
      </w:tblGrid>
      <w:tr w:rsidR="004B413C" w14:paraId="030317EE" w14:textId="77777777">
        <w:trPr>
          <w:trHeight w:val="200"/>
        </w:trPr>
        <w:tc>
          <w:tcPr>
            <w:tcW w:w="195" w:type="dxa"/>
            <w:textDirection w:val="tbRl"/>
            <w:vAlign w:val="bottom"/>
          </w:tcPr>
          <w:p w14:paraId="67675A61" w14:textId="77777777" w:rsidR="004B413C" w:rsidRDefault="00EC2FEA">
            <w:pPr>
              <w:rPr>
                <w:sz w:val="20"/>
                <w:szCs w:val="20"/>
              </w:rPr>
            </w:pPr>
            <w:r>
              <w:rPr>
                <w:rFonts w:ascii="Arial" w:eastAsia="Arial" w:hAnsi="Arial" w:cs="Arial"/>
                <w:sz w:val="17"/>
                <w:szCs w:val="17"/>
              </w:rPr>
              <w:t>82</w:t>
            </w:r>
          </w:p>
        </w:tc>
      </w:tr>
    </w:tbl>
    <w:p w14:paraId="28B9AD06" w14:textId="77777777" w:rsidR="004B413C" w:rsidRDefault="00EC2FEA">
      <w:pPr>
        <w:spacing w:line="20" w:lineRule="exact"/>
        <w:rPr>
          <w:sz w:val="20"/>
          <w:szCs w:val="20"/>
        </w:rPr>
      </w:pPr>
      <w:r>
        <w:rPr>
          <w:sz w:val="20"/>
          <w:szCs w:val="20"/>
        </w:rPr>
        <w:br w:type="column"/>
      </w:r>
    </w:p>
    <w:p w14:paraId="762F956C" w14:textId="77777777" w:rsidR="004B413C" w:rsidRDefault="004B413C">
      <w:pPr>
        <w:spacing w:line="200" w:lineRule="exact"/>
        <w:rPr>
          <w:sz w:val="20"/>
          <w:szCs w:val="20"/>
        </w:rPr>
      </w:pPr>
    </w:p>
    <w:p w14:paraId="1A8443B4" w14:textId="77777777" w:rsidR="004B413C" w:rsidRDefault="004B413C">
      <w:pPr>
        <w:spacing w:line="200" w:lineRule="exact"/>
        <w:rPr>
          <w:sz w:val="20"/>
          <w:szCs w:val="20"/>
        </w:rPr>
      </w:pPr>
    </w:p>
    <w:p w14:paraId="5F26006B" w14:textId="77777777" w:rsidR="004B413C" w:rsidRDefault="004B413C">
      <w:pPr>
        <w:spacing w:line="200" w:lineRule="exact"/>
        <w:rPr>
          <w:sz w:val="20"/>
          <w:szCs w:val="20"/>
        </w:rPr>
      </w:pPr>
    </w:p>
    <w:p w14:paraId="4FEAF345" w14:textId="77777777" w:rsidR="004B413C" w:rsidRDefault="004B413C">
      <w:pPr>
        <w:spacing w:line="200" w:lineRule="exact"/>
        <w:rPr>
          <w:sz w:val="20"/>
          <w:szCs w:val="20"/>
        </w:rPr>
      </w:pPr>
    </w:p>
    <w:p w14:paraId="03837536" w14:textId="77777777" w:rsidR="004B413C" w:rsidRDefault="004B413C">
      <w:pPr>
        <w:spacing w:line="200" w:lineRule="exact"/>
        <w:rPr>
          <w:sz w:val="20"/>
          <w:szCs w:val="20"/>
        </w:rPr>
      </w:pPr>
    </w:p>
    <w:p w14:paraId="6534559B" w14:textId="77777777" w:rsidR="004B413C" w:rsidRDefault="004B413C">
      <w:pPr>
        <w:spacing w:line="200" w:lineRule="exact"/>
        <w:rPr>
          <w:sz w:val="20"/>
          <w:szCs w:val="20"/>
        </w:rPr>
      </w:pPr>
    </w:p>
    <w:p w14:paraId="23C515F8" w14:textId="77777777" w:rsidR="004B413C" w:rsidRDefault="004B413C">
      <w:pPr>
        <w:spacing w:line="240" w:lineRule="exact"/>
        <w:rPr>
          <w:sz w:val="20"/>
          <w:szCs w:val="20"/>
        </w:rPr>
      </w:pPr>
    </w:p>
    <w:p w14:paraId="5AE88BD5" w14:textId="77777777" w:rsidR="004B413C" w:rsidRDefault="004B413C">
      <w:pPr>
        <w:spacing w:line="1" w:lineRule="exact"/>
        <w:rPr>
          <w:sz w:val="1"/>
          <w:szCs w:val="1"/>
        </w:rPr>
      </w:pPr>
    </w:p>
    <w:tbl>
      <w:tblPr>
        <w:tblW w:w="0" w:type="auto"/>
        <w:tblInd w:w="100" w:type="dxa"/>
        <w:tblLayout w:type="fixed"/>
        <w:tblCellMar>
          <w:left w:w="0" w:type="dxa"/>
          <w:right w:w="0" w:type="dxa"/>
        </w:tblCellMar>
        <w:tblLook w:val="04A0" w:firstRow="1" w:lastRow="0" w:firstColumn="1" w:lastColumn="0" w:noHBand="0" w:noVBand="1"/>
      </w:tblPr>
      <w:tblGrid>
        <w:gridCol w:w="180"/>
        <w:gridCol w:w="900"/>
        <w:gridCol w:w="420"/>
        <w:gridCol w:w="420"/>
        <w:gridCol w:w="440"/>
        <w:gridCol w:w="420"/>
        <w:gridCol w:w="420"/>
        <w:gridCol w:w="420"/>
        <w:gridCol w:w="440"/>
        <w:gridCol w:w="420"/>
        <w:gridCol w:w="420"/>
        <w:gridCol w:w="420"/>
        <w:gridCol w:w="440"/>
        <w:gridCol w:w="420"/>
        <w:gridCol w:w="420"/>
        <w:gridCol w:w="420"/>
        <w:gridCol w:w="440"/>
        <w:gridCol w:w="420"/>
        <w:gridCol w:w="420"/>
        <w:gridCol w:w="420"/>
        <w:gridCol w:w="440"/>
        <w:gridCol w:w="420"/>
        <w:gridCol w:w="420"/>
        <w:gridCol w:w="440"/>
        <w:gridCol w:w="420"/>
        <w:gridCol w:w="420"/>
        <w:gridCol w:w="420"/>
        <w:gridCol w:w="440"/>
        <w:gridCol w:w="540"/>
        <w:gridCol w:w="20"/>
      </w:tblGrid>
      <w:tr w:rsidR="004B413C" w14:paraId="50F66E8B" w14:textId="77777777">
        <w:trPr>
          <w:trHeight w:val="2259"/>
        </w:trPr>
        <w:tc>
          <w:tcPr>
            <w:tcW w:w="180" w:type="dxa"/>
            <w:vAlign w:val="bottom"/>
          </w:tcPr>
          <w:p w14:paraId="264941D2" w14:textId="77777777" w:rsidR="004B413C" w:rsidRDefault="004B413C">
            <w:pPr>
              <w:rPr>
                <w:sz w:val="24"/>
                <w:szCs w:val="24"/>
              </w:rPr>
            </w:pPr>
          </w:p>
        </w:tc>
        <w:tc>
          <w:tcPr>
            <w:tcW w:w="900" w:type="dxa"/>
            <w:textDirection w:val="btLr"/>
            <w:vAlign w:val="bottom"/>
          </w:tcPr>
          <w:p w14:paraId="636EEE27" w14:textId="77777777" w:rsidR="004B413C" w:rsidRDefault="00EC2FEA">
            <w:pPr>
              <w:ind w:right="30"/>
              <w:rPr>
                <w:sz w:val="20"/>
                <w:szCs w:val="20"/>
              </w:rPr>
            </w:pPr>
            <w:r>
              <w:rPr>
                <w:rFonts w:ascii="Arial" w:eastAsia="Arial" w:hAnsi="Arial" w:cs="Arial"/>
                <w:color w:val="1A1A1A"/>
                <w:sz w:val="18"/>
                <w:szCs w:val="18"/>
              </w:rPr>
              <w:t>X Briza maxima</w:t>
            </w:r>
          </w:p>
        </w:tc>
        <w:tc>
          <w:tcPr>
            <w:tcW w:w="420" w:type="dxa"/>
            <w:textDirection w:val="btLr"/>
            <w:vAlign w:val="bottom"/>
          </w:tcPr>
          <w:p w14:paraId="31B33858" w14:textId="77777777" w:rsidR="004B413C" w:rsidRDefault="00EC2FEA">
            <w:pPr>
              <w:ind w:left="108"/>
              <w:rPr>
                <w:sz w:val="20"/>
                <w:szCs w:val="20"/>
              </w:rPr>
            </w:pPr>
            <w:r>
              <w:rPr>
                <w:rFonts w:ascii="Arial" w:eastAsia="Arial" w:hAnsi="Arial" w:cs="Arial"/>
                <w:color w:val="1A1A1A"/>
                <w:sz w:val="18"/>
                <w:szCs w:val="18"/>
              </w:rPr>
              <w:t>X Bromus diandrus</w:t>
            </w:r>
          </w:p>
        </w:tc>
        <w:tc>
          <w:tcPr>
            <w:tcW w:w="420" w:type="dxa"/>
            <w:textDirection w:val="btLr"/>
            <w:vAlign w:val="bottom"/>
          </w:tcPr>
          <w:p w14:paraId="43854A35" w14:textId="77777777" w:rsidR="004B413C" w:rsidRDefault="00EC2FEA">
            <w:pPr>
              <w:ind w:left="113"/>
              <w:rPr>
                <w:sz w:val="20"/>
                <w:szCs w:val="20"/>
              </w:rPr>
            </w:pPr>
            <w:r>
              <w:rPr>
                <w:rFonts w:ascii="Arial" w:eastAsia="Arial" w:hAnsi="Arial" w:cs="Arial"/>
                <w:color w:val="1A1A1A"/>
                <w:sz w:val="18"/>
                <w:szCs w:val="18"/>
              </w:rPr>
              <w:t>X Cynodon dactylon</w:t>
            </w:r>
          </w:p>
        </w:tc>
        <w:tc>
          <w:tcPr>
            <w:tcW w:w="440" w:type="dxa"/>
            <w:textDirection w:val="btLr"/>
            <w:vAlign w:val="bottom"/>
          </w:tcPr>
          <w:p w14:paraId="6B7C9C9B" w14:textId="77777777" w:rsidR="004B413C" w:rsidRDefault="00EC2FEA">
            <w:pPr>
              <w:ind w:left="119"/>
              <w:rPr>
                <w:sz w:val="20"/>
                <w:szCs w:val="20"/>
              </w:rPr>
            </w:pPr>
            <w:r>
              <w:rPr>
                <w:rFonts w:ascii="Arial" w:eastAsia="Arial" w:hAnsi="Arial" w:cs="Arial"/>
                <w:color w:val="1A1A1A"/>
                <w:sz w:val="18"/>
                <w:szCs w:val="18"/>
              </w:rPr>
              <w:t>X Ehrharta calycina</w:t>
            </w:r>
          </w:p>
        </w:tc>
        <w:tc>
          <w:tcPr>
            <w:tcW w:w="420" w:type="dxa"/>
            <w:textDirection w:val="btLr"/>
            <w:vAlign w:val="bottom"/>
          </w:tcPr>
          <w:p w14:paraId="2690DFD8" w14:textId="77777777" w:rsidR="004B413C" w:rsidRDefault="00EC2FEA">
            <w:pPr>
              <w:ind w:left="104"/>
              <w:rPr>
                <w:sz w:val="20"/>
                <w:szCs w:val="20"/>
              </w:rPr>
            </w:pPr>
            <w:r>
              <w:rPr>
                <w:rFonts w:ascii="Arial" w:eastAsia="Arial" w:hAnsi="Arial" w:cs="Arial"/>
                <w:color w:val="1A1A1A"/>
                <w:sz w:val="18"/>
                <w:szCs w:val="18"/>
              </w:rPr>
              <w:t>X Ehrharta longiflora</w:t>
            </w:r>
          </w:p>
        </w:tc>
        <w:tc>
          <w:tcPr>
            <w:tcW w:w="420" w:type="dxa"/>
            <w:textDirection w:val="btLr"/>
            <w:vAlign w:val="bottom"/>
          </w:tcPr>
          <w:p w14:paraId="1EE82CED" w14:textId="77777777" w:rsidR="004B413C" w:rsidRDefault="00EC2FEA">
            <w:pPr>
              <w:ind w:left="109"/>
              <w:rPr>
                <w:sz w:val="20"/>
                <w:szCs w:val="20"/>
              </w:rPr>
            </w:pPr>
            <w:r>
              <w:rPr>
                <w:rFonts w:ascii="Arial" w:eastAsia="Arial" w:hAnsi="Arial" w:cs="Arial"/>
                <w:color w:val="1A1A1A"/>
                <w:sz w:val="18"/>
                <w:szCs w:val="18"/>
              </w:rPr>
              <w:t>X Lactuca serriola</w:t>
            </w:r>
          </w:p>
        </w:tc>
        <w:tc>
          <w:tcPr>
            <w:tcW w:w="420" w:type="dxa"/>
            <w:textDirection w:val="btLr"/>
            <w:vAlign w:val="bottom"/>
          </w:tcPr>
          <w:p w14:paraId="4C103034" w14:textId="77777777" w:rsidR="004B413C" w:rsidRDefault="00EC2FEA">
            <w:pPr>
              <w:ind w:left="114"/>
              <w:rPr>
                <w:sz w:val="20"/>
                <w:szCs w:val="20"/>
              </w:rPr>
            </w:pPr>
            <w:r>
              <w:rPr>
                <w:rFonts w:ascii="Arial" w:eastAsia="Arial" w:hAnsi="Arial" w:cs="Arial"/>
                <w:color w:val="1A1A1A"/>
                <w:sz w:val="18"/>
                <w:szCs w:val="18"/>
              </w:rPr>
              <w:t>X Pelargonium capitatum</w:t>
            </w:r>
          </w:p>
        </w:tc>
        <w:tc>
          <w:tcPr>
            <w:tcW w:w="440" w:type="dxa"/>
            <w:textDirection w:val="btLr"/>
            <w:vAlign w:val="bottom"/>
          </w:tcPr>
          <w:p w14:paraId="241605E5" w14:textId="77777777" w:rsidR="004B413C" w:rsidRDefault="00EC2FEA">
            <w:pPr>
              <w:ind w:left="119"/>
              <w:rPr>
                <w:sz w:val="20"/>
                <w:szCs w:val="20"/>
              </w:rPr>
            </w:pPr>
            <w:r>
              <w:rPr>
                <w:rFonts w:ascii="Arial" w:eastAsia="Arial" w:hAnsi="Arial" w:cs="Arial"/>
                <w:color w:val="1A1A1A"/>
                <w:sz w:val="18"/>
                <w:szCs w:val="18"/>
              </w:rPr>
              <w:t>X Rumex crispus</w:t>
            </w:r>
          </w:p>
        </w:tc>
        <w:tc>
          <w:tcPr>
            <w:tcW w:w="420" w:type="dxa"/>
            <w:textDirection w:val="btLr"/>
            <w:vAlign w:val="bottom"/>
          </w:tcPr>
          <w:p w14:paraId="7BECF535" w14:textId="77777777" w:rsidR="004B413C" w:rsidRDefault="00EC2FEA">
            <w:pPr>
              <w:ind w:left="104"/>
              <w:rPr>
                <w:sz w:val="20"/>
                <w:szCs w:val="20"/>
              </w:rPr>
            </w:pPr>
            <w:r>
              <w:rPr>
                <w:rFonts w:ascii="Arial" w:eastAsia="Arial" w:hAnsi="Arial" w:cs="Arial"/>
                <w:color w:val="1A1A1A"/>
                <w:sz w:val="18"/>
                <w:szCs w:val="18"/>
              </w:rPr>
              <w:t>X Solanum nigrum</w:t>
            </w:r>
          </w:p>
        </w:tc>
        <w:tc>
          <w:tcPr>
            <w:tcW w:w="420" w:type="dxa"/>
            <w:textDirection w:val="btLr"/>
            <w:vAlign w:val="bottom"/>
          </w:tcPr>
          <w:p w14:paraId="4C87FC59" w14:textId="77777777" w:rsidR="004B413C" w:rsidRDefault="00EC2FEA">
            <w:pPr>
              <w:ind w:left="109"/>
              <w:rPr>
                <w:sz w:val="20"/>
                <w:szCs w:val="20"/>
              </w:rPr>
            </w:pPr>
            <w:r>
              <w:rPr>
                <w:rFonts w:ascii="Arial" w:eastAsia="Arial" w:hAnsi="Arial" w:cs="Arial"/>
                <w:color w:val="1A1A1A"/>
                <w:sz w:val="18"/>
                <w:szCs w:val="18"/>
              </w:rPr>
              <w:t>X Sonchus asper</w:t>
            </w:r>
          </w:p>
        </w:tc>
        <w:tc>
          <w:tcPr>
            <w:tcW w:w="420" w:type="dxa"/>
            <w:textDirection w:val="btLr"/>
            <w:vAlign w:val="bottom"/>
          </w:tcPr>
          <w:p w14:paraId="17E8B32F" w14:textId="77777777" w:rsidR="004B413C" w:rsidRDefault="00EC2FEA">
            <w:pPr>
              <w:ind w:left="114"/>
              <w:rPr>
                <w:sz w:val="20"/>
                <w:szCs w:val="20"/>
              </w:rPr>
            </w:pPr>
            <w:r>
              <w:rPr>
                <w:rFonts w:ascii="Arial" w:eastAsia="Arial" w:hAnsi="Arial" w:cs="Arial"/>
                <w:color w:val="1A1A1A"/>
                <w:sz w:val="18"/>
                <w:szCs w:val="18"/>
              </w:rPr>
              <w:t>X Sonchus oleraceus</w:t>
            </w:r>
          </w:p>
        </w:tc>
        <w:tc>
          <w:tcPr>
            <w:tcW w:w="440" w:type="dxa"/>
            <w:textDirection w:val="btLr"/>
            <w:vAlign w:val="bottom"/>
          </w:tcPr>
          <w:p w14:paraId="552EC52D" w14:textId="77777777" w:rsidR="004B413C" w:rsidRDefault="00EC2FEA">
            <w:pPr>
              <w:ind w:left="119"/>
              <w:rPr>
                <w:sz w:val="20"/>
                <w:szCs w:val="20"/>
              </w:rPr>
            </w:pPr>
            <w:r>
              <w:rPr>
                <w:rFonts w:ascii="Arial" w:eastAsia="Arial" w:hAnsi="Arial" w:cs="Arial"/>
                <w:color w:val="1A1A1A"/>
                <w:sz w:val="18"/>
                <w:szCs w:val="18"/>
              </w:rPr>
              <w:t>X Typha orientalis</w:t>
            </w:r>
          </w:p>
        </w:tc>
        <w:tc>
          <w:tcPr>
            <w:tcW w:w="420" w:type="dxa"/>
            <w:textDirection w:val="btLr"/>
            <w:vAlign w:val="bottom"/>
          </w:tcPr>
          <w:p w14:paraId="7E4F248A" w14:textId="77777777" w:rsidR="004B413C" w:rsidRDefault="00EC2FEA">
            <w:pPr>
              <w:ind w:left="104"/>
              <w:rPr>
                <w:sz w:val="20"/>
                <w:szCs w:val="20"/>
              </w:rPr>
            </w:pPr>
            <w:r>
              <w:rPr>
                <w:rFonts w:ascii="Arial" w:eastAsia="Arial" w:hAnsi="Arial" w:cs="Arial"/>
                <w:color w:val="1A1A1A"/>
                <w:sz w:val="18"/>
                <w:szCs w:val="18"/>
              </w:rPr>
              <w:t>Acacia saligna</w:t>
            </w:r>
          </w:p>
        </w:tc>
        <w:tc>
          <w:tcPr>
            <w:tcW w:w="420" w:type="dxa"/>
            <w:textDirection w:val="btLr"/>
            <w:vAlign w:val="bottom"/>
          </w:tcPr>
          <w:p w14:paraId="3D39B021" w14:textId="77777777" w:rsidR="004B413C" w:rsidRDefault="00EC2FEA">
            <w:pPr>
              <w:ind w:left="110"/>
              <w:rPr>
                <w:sz w:val="20"/>
                <w:szCs w:val="20"/>
              </w:rPr>
            </w:pPr>
            <w:r>
              <w:rPr>
                <w:rFonts w:ascii="Arial" w:eastAsia="Arial" w:hAnsi="Arial" w:cs="Arial"/>
                <w:color w:val="1A1A1A"/>
                <w:sz w:val="18"/>
                <w:szCs w:val="18"/>
              </w:rPr>
              <w:t>Acanthocarpus preissii</w:t>
            </w:r>
          </w:p>
        </w:tc>
        <w:tc>
          <w:tcPr>
            <w:tcW w:w="420" w:type="dxa"/>
            <w:textDirection w:val="btLr"/>
            <w:vAlign w:val="bottom"/>
          </w:tcPr>
          <w:p w14:paraId="6926AE57" w14:textId="77777777" w:rsidR="004B413C" w:rsidRDefault="00EC2FEA">
            <w:pPr>
              <w:ind w:left="115"/>
              <w:rPr>
                <w:sz w:val="20"/>
                <w:szCs w:val="20"/>
              </w:rPr>
            </w:pPr>
            <w:r>
              <w:rPr>
                <w:rFonts w:ascii="Arial" w:eastAsia="Arial" w:hAnsi="Arial" w:cs="Arial"/>
                <w:color w:val="1A1A1A"/>
                <w:sz w:val="18"/>
                <w:szCs w:val="18"/>
              </w:rPr>
              <w:t>Austrostipa campylachne</w:t>
            </w:r>
          </w:p>
        </w:tc>
        <w:tc>
          <w:tcPr>
            <w:tcW w:w="440" w:type="dxa"/>
            <w:textDirection w:val="btLr"/>
            <w:vAlign w:val="bottom"/>
          </w:tcPr>
          <w:p w14:paraId="0BFB1CF8" w14:textId="77777777" w:rsidR="004B413C" w:rsidRDefault="00EC2FEA">
            <w:pPr>
              <w:ind w:left="120"/>
              <w:rPr>
                <w:sz w:val="20"/>
                <w:szCs w:val="20"/>
              </w:rPr>
            </w:pPr>
            <w:r>
              <w:rPr>
                <w:rFonts w:ascii="Arial" w:eastAsia="Arial" w:hAnsi="Arial" w:cs="Arial"/>
                <w:color w:val="1A1A1A"/>
                <w:sz w:val="18"/>
                <w:szCs w:val="18"/>
              </w:rPr>
              <w:t>Austrostipa compressa</w:t>
            </w:r>
          </w:p>
        </w:tc>
        <w:tc>
          <w:tcPr>
            <w:tcW w:w="420" w:type="dxa"/>
            <w:textDirection w:val="btLr"/>
            <w:vAlign w:val="bottom"/>
          </w:tcPr>
          <w:p w14:paraId="3B931602" w14:textId="77777777" w:rsidR="004B413C" w:rsidRDefault="00EC2FEA">
            <w:pPr>
              <w:ind w:left="105"/>
              <w:rPr>
                <w:sz w:val="20"/>
                <w:szCs w:val="20"/>
              </w:rPr>
            </w:pPr>
            <w:r>
              <w:rPr>
                <w:rFonts w:ascii="Arial" w:eastAsia="Arial" w:hAnsi="Arial" w:cs="Arial"/>
                <w:color w:val="1A1A1A"/>
                <w:sz w:val="18"/>
                <w:szCs w:val="18"/>
              </w:rPr>
              <w:t>Baumea articulata</w:t>
            </w:r>
          </w:p>
        </w:tc>
        <w:tc>
          <w:tcPr>
            <w:tcW w:w="420" w:type="dxa"/>
            <w:textDirection w:val="btLr"/>
            <w:vAlign w:val="bottom"/>
          </w:tcPr>
          <w:p w14:paraId="14C0223F" w14:textId="77777777" w:rsidR="004B413C" w:rsidRDefault="00EC2FEA">
            <w:pPr>
              <w:ind w:left="110"/>
              <w:rPr>
                <w:sz w:val="20"/>
                <w:szCs w:val="20"/>
              </w:rPr>
            </w:pPr>
            <w:r>
              <w:rPr>
                <w:rFonts w:ascii="Arial" w:eastAsia="Arial" w:hAnsi="Arial" w:cs="Arial"/>
                <w:color w:val="1A1A1A"/>
                <w:sz w:val="18"/>
                <w:szCs w:val="18"/>
              </w:rPr>
              <w:t>Baumea juncea</w:t>
            </w:r>
          </w:p>
        </w:tc>
        <w:tc>
          <w:tcPr>
            <w:tcW w:w="420" w:type="dxa"/>
            <w:textDirection w:val="btLr"/>
            <w:vAlign w:val="bottom"/>
          </w:tcPr>
          <w:p w14:paraId="29EE845C" w14:textId="77777777" w:rsidR="004B413C" w:rsidRDefault="00EC2FEA">
            <w:pPr>
              <w:ind w:left="115"/>
              <w:rPr>
                <w:sz w:val="20"/>
                <w:szCs w:val="20"/>
              </w:rPr>
            </w:pPr>
            <w:r>
              <w:rPr>
                <w:rFonts w:ascii="Arial" w:eastAsia="Arial" w:hAnsi="Arial" w:cs="Arial"/>
                <w:color w:val="1A1A1A"/>
                <w:sz w:val="18"/>
                <w:szCs w:val="18"/>
              </w:rPr>
              <w:t>Conostylis candicans</w:t>
            </w:r>
          </w:p>
        </w:tc>
        <w:tc>
          <w:tcPr>
            <w:tcW w:w="440" w:type="dxa"/>
            <w:textDirection w:val="btLr"/>
            <w:vAlign w:val="bottom"/>
          </w:tcPr>
          <w:p w14:paraId="3E587D1D" w14:textId="77777777" w:rsidR="004B413C" w:rsidRDefault="00EC2FEA">
            <w:pPr>
              <w:ind w:left="120"/>
              <w:rPr>
                <w:sz w:val="20"/>
                <w:szCs w:val="20"/>
              </w:rPr>
            </w:pPr>
            <w:r>
              <w:rPr>
                <w:rFonts w:ascii="Arial" w:eastAsia="Arial" w:hAnsi="Arial" w:cs="Arial"/>
                <w:color w:val="1A1A1A"/>
                <w:sz w:val="18"/>
                <w:szCs w:val="18"/>
              </w:rPr>
              <w:t>Eucalyptus rudis</w:t>
            </w:r>
          </w:p>
        </w:tc>
        <w:tc>
          <w:tcPr>
            <w:tcW w:w="420" w:type="dxa"/>
            <w:textDirection w:val="btLr"/>
            <w:vAlign w:val="bottom"/>
          </w:tcPr>
          <w:p w14:paraId="63C48425" w14:textId="77777777" w:rsidR="004B413C" w:rsidRDefault="00EC2FEA">
            <w:pPr>
              <w:ind w:left="105"/>
              <w:rPr>
                <w:sz w:val="20"/>
                <w:szCs w:val="20"/>
              </w:rPr>
            </w:pPr>
            <w:r>
              <w:rPr>
                <w:rFonts w:ascii="Arial" w:eastAsia="Arial" w:hAnsi="Arial" w:cs="Arial"/>
                <w:color w:val="1A1A1A"/>
                <w:sz w:val="18"/>
                <w:szCs w:val="18"/>
              </w:rPr>
              <w:t>Gyrostemon ramulosus</w:t>
            </w:r>
          </w:p>
        </w:tc>
        <w:tc>
          <w:tcPr>
            <w:tcW w:w="420" w:type="dxa"/>
            <w:textDirection w:val="btLr"/>
            <w:vAlign w:val="bottom"/>
          </w:tcPr>
          <w:p w14:paraId="050E6BA4" w14:textId="77777777" w:rsidR="004B413C" w:rsidRDefault="00EC2FEA">
            <w:pPr>
              <w:ind w:left="110"/>
              <w:rPr>
                <w:sz w:val="20"/>
                <w:szCs w:val="20"/>
              </w:rPr>
            </w:pPr>
            <w:r>
              <w:rPr>
                <w:rFonts w:ascii="Arial" w:eastAsia="Arial" w:hAnsi="Arial" w:cs="Arial"/>
                <w:color w:val="1A1A1A"/>
                <w:sz w:val="18"/>
                <w:szCs w:val="18"/>
              </w:rPr>
              <w:t>Jacksonia sternbergiana</w:t>
            </w:r>
          </w:p>
        </w:tc>
        <w:tc>
          <w:tcPr>
            <w:tcW w:w="440" w:type="dxa"/>
            <w:textDirection w:val="btLr"/>
            <w:vAlign w:val="bottom"/>
          </w:tcPr>
          <w:p w14:paraId="15443125" w14:textId="77777777" w:rsidR="004B413C" w:rsidRDefault="00EC2FEA">
            <w:pPr>
              <w:ind w:left="115"/>
              <w:rPr>
                <w:sz w:val="20"/>
                <w:szCs w:val="20"/>
              </w:rPr>
            </w:pPr>
            <w:r>
              <w:rPr>
                <w:rFonts w:ascii="Arial" w:eastAsia="Arial" w:hAnsi="Arial" w:cs="Arial"/>
                <w:color w:val="1A1A1A"/>
                <w:sz w:val="18"/>
                <w:szCs w:val="18"/>
              </w:rPr>
              <w:t>Lepidosperma longitudinale</w:t>
            </w:r>
          </w:p>
        </w:tc>
        <w:tc>
          <w:tcPr>
            <w:tcW w:w="420" w:type="dxa"/>
            <w:textDirection w:val="btLr"/>
            <w:vAlign w:val="bottom"/>
          </w:tcPr>
          <w:p w14:paraId="741E259D" w14:textId="77777777" w:rsidR="004B413C" w:rsidRDefault="00EC2FEA">
            <w:pPr>
              <w:ind w:left="101"/>
              <w:rPr>
                <w:sz w:val="20"/>
                <w:szCs w:val="20"/>
              </w:rPr>
            </w:pPr>
            <w:r>
              <w:rPr>
                <w:rFonts w:ascii="Arial" w:eastAsia="Arial" w:hAnsi="Arial" w:cs="Arial"/>
                <w:color w:val="1A1A1A"/>
                <w:sz w:val="18"/>
                <w:szCs w:val="18"/>
              </w:rPr>
              <w:t>Melaleuca rhaphiophylla</w:t>
            </w:r>
          </w:p>
        </w:tc>
        <w:tc>
          <w:tcPr>
            <w:tcW w:w="420" w:type="dxa"/>
            <w:textDirection w:val="btLr"/>
            <w:vAlign w:val="bottom"/>
          </w:tcPr>
          <w:p w14:paraId="4395FBAF" w14:textId="77777777" w:rsidR="004B413C" w:rsidRDefault="00EC2FEA">
            <w:pPr>
              <w:ind w:left="105"/>
              <w:rPr>
                <w:sz w:val="20"/>
                <w:szCs w:val="20"/>
              </w:rPr>
            </w:pPr>
            <w:r>
              <w:rPr>
                <w:rFonts w:ascii="Arial" w:eastAsia="Arial" w:hAnsi="Arial" w:cs="Arial"/>
                <w:color w:val="1A1A1A"/>
                <w:sz w:val="18"/>
                <w:szCs w:val="18"/>
              </w:rPr>
              <w:t>Microlena stipoides</w:t>
            </w:r>
          </w:p>
        </w:tc>
        <w:tc>
          <w:tcPr>
            <w:tcW w:w="420" w:type="dxa"/>
            <w:textDirection w:val="btLr"/>
            <w:vAlign w:val="bottom"/>
          </w:tcPr>
          <w:p w14:paraId="6BE547F5" w14:textId="77777777" w:rsidR="004B413C" w:rsidRDefault="00EC2FEA">
            <w:pPr>
              <w:ind w:left="111"/>
              <w:rPr>
                <w:sz w:val="20"/>
                <w:szCs w:val="20"/>
              </w:rPr>
            </w:pPr>
            <w:r>
              <w:rPr>
                <w:rFonts w:ascii="Arial" w:eastAsia="Arial" w:hAnsi="Arial" w:cs="Arial"/>
                <w:color w:val="1A1A1A"/>
                <w:sz w:val="18"/>
                <w:szCs w:val="18"/>
              </w:rPr>
              <w:t>Persicaria decipiens</w:t>
            </w:r>
          </w:p>
        </w:tc>
        <w:tc>
          <w:tcPr>
            <w:tcW w:w="440" w:type="dxa"/>
            <w:textDirection w:val="btLr"/>
            <w:vAlign w:val="bottom"/>
          </w:tcPr>
          <w:p w14:paraId="5606649C" w14:textId="77777777" w:rsidR="004B413C" w:rsidRDefault="00EC2FEA">
            <w:pPr>
              <w:ind w:left="116"/>
              <w:rPr>
                <w:sz w:val="20"/>
                <w:szCs w:val="20"/>
              </w:rPr>
            </w:pPr>
            <w:r>
              <w:rPr>
                <w:rFonts w:ascii="Arial" w:eastAsia="Arial" w:hAnsi="Arial" w:cs="Arial"/>
                <w:color w:val="1A1A1A"/>
                <w:sz w:val="18"/>
                <w:szCs w:val="18"/>
              </w:rPr>
              <w:t>Rhagodia baccata</w:t>
            </w:r>
          </w:p>
        </w:tc>
        <w:tc>
          <w:tcPr>
            <w:tcW w:w="540" w:type="dxa"/>
            <w:textDirection w:val="btLr"/>
            <w:vAlign w:val="bottom"/>
          </w:tcPr>
          <w:p w14:paraId="4E4E9002" w14:textId="77777777" w:rsidR="004B413C" w:rsidRDefault="00EC2FEA">
            <w:pPr>
              <w:ind w:left="101"/>
              <w:rPr>
                <w:sz w:val="20"/>
                <w:szCs w:val="20"/>
              </w:rPr>
            </w:pPr>
            <w:r>
              <w:rPr>
                <w:rFonts w:ascii="Arial" w:eastAsia="Arial" w:hAnsi="Arial" w:cs="Arial"/>
                <w:color w:val="1A1A1A"/>
                <w:sz w:val="18"/>
                <w:szCs w:val="18"/>
              </w:rPr>
              <w:t>Spyridium globulosum</w:t>
            </w:r>
          </w:p>
        </w:tc>
        <w:tc>
          <w:tcPr>
            <w:tcW w:w="0" w:type="dxa"/>
            <w:vAlign w:val="bottom"/>
          </w:tcPr>
          <w:p w14:paraId="36F786AD" w14:textId="77777777" w:rsidR="004B413C" w:rsidRDefault="004B413C">
            <w:pPr>
              <w:rPr>
                <w:sz w:val="1"/>
                <w:szCs w:val="1"/>
              </w:rPr>
            </w:pPr>
          </w:p>
        </w:tc>
      </w:tr>
      <w:tr w:rsidR="004B413C" w14:paraId="61E399F9" w14:textId="77777777">
        <w:trPr>
          <w:trHeight w:val="140"/>
        </w:trPr>
        <w:tc>
          <w:tcPr>
            <w:tcW w:w="180" w:type="dxa"/>
            <w:vAlign w:val="bottom"/>
          </w:tcPr>
          <w:p w14:paraId="18FBA037" w14:textId="77777777" w:rsidR="004B413C" w:rsidRDefault="004B413C">
            <w:pPr>
              <w:rPr>
                <w:sz w:val="12"/>
                <w:szCs w:val="12"/>
              </w:rPr>
            </w:pPr>
          </w:p>
        </w:tc>
        <w:tc>
          <w:tcPr>
            <w:tcW w:w="900" w:type="dxa"/>
            <w:vAlign w:val="bottom"/>
          </w:tcPr>
          <w:p w14:paraId="083E3008" w14:textId="77777777" w:rsidR="004B413C" w:rsidRDefault="00EC2FEA">
            <w:pPr>
              <w:spacing w:line="140" w:lineRule="exact"/>
              <w:ind w:right="400"/>
              <w:jc w:val="right"/>
              <w:rPr>
                <w:sz w:val="20"/>
                <w:szCs w:val="20"/>
              </w:rPr>
            </w:pPr>
            <w:r>
              <w:rPr>
                <w:rFonts w:ascii="Arial" w:eastAsia="Arial" w:hAnsi="Arial" w:cs="Arial"/>
                <w:color w:val="4D4D4D"/>
                <w:sz w:val="16"/>
                <w:szCs w:val="16"/>
              </w:rPr>
              <w:t>1995</w:t>
            </w:r>
          </w:p>
        </w:tc>
        <w:tc>
          <w:tcPr>
            <w:tcW w:w="420" w:type="dxa"/>
            <w:vAlign w:val="bottom"/>
          </w:tcPr>
          <w:p w14:paraId="54C55269" w14:textId="77777777" w:rsidR="004B413C" w:rsidRDefault="004B413C">
            <w:pPr>
              <w:rPr>
                <w:sz w:val="12"/>
                <w:szCs w:val="12"/>
              </w:rPr>
            </w:pPr>
          </w:p>
        </w:tc>
        <w:tc>
          <w:tcPr>
            <w:tcW w:w="420" w:type="dxa"/>
            <w:vAlign w:val="bottom"/>
          </w:tcPr>
          <w:p w14:paraId="30F76621" w14:textId="77777777" w:rsidR="004B413C" w:rsidRDefault="004B413C">
            <w:pPr>
              <w:rPr>
                <w:sz w:val="12"/>
                <w:szCs w:val="12"/>
              </w:rPr>
            </w:pPr>
          </w:p>
        </w:tc>
        <w:tc>
          <w:tcPr>
            <w:tcW w:w="440" w:type="dxa"/>
            <w:vAlign w:val="bottom"/>
          </w:tcPr>
          <w:p w14:paraId="1E15CD9E" w14:textId="77777777" w:rsidR="004B413C" w:rsidRDefault="004B413C">
            <w:pPr>
              <w:rPr>
                <w:sz w:val="12"/>
                <w:szCs w:val="12"/>
              </w:rPr>
            </w:pPr>
          </w:p>
        </w:tc>
        <w:tc>
          <w:tcPr>
            <w:tcW w:w="420" w:type="dxa"/>
            <w:vAlign w:val="bottom"/>
          </w:tcPr>
          <w:p w14:paraId="457DE0C4" w14:textId="77777777" w:rsidR="004B413C" w:rsidRDefault="004B413C">
            <w:pPr>
              <w:rPr>
                <w:sz w:val="12"/>
                <w:szCs w:val="12"/>
              </w:rPr>
            </w:pPr>
          </w:p>
        </w:tc>
        <w:tc>
          <w:tcPr>
            <w:tcW w:w="420" w:type="dxa"/>
            <w:vAlign w:val="bottom"/>
          </w:tcPr>
          <w:p w14:paraId="0924AC27" w14:textId="77777777" w:rsidR="004B413C" w:rsidRDefault="004B413C">
            <w:pPr>
              <w:rPr>
                <w:sz w:val="12"/>
                <w:szCs w:val="12"/>
              </w:rPr>
            </w:pPr>
          </w:p>
        </w:tc>
        <w:tc>
          <w:tcPr>
            <w:tcW w:w="420" w:type="dxa"/>
            <w:vAlign w:val="bottom"/>
          </w:tcPr>
          <w:p w14:paraId="5EED0BB0" w14:textId="77777777" w:rsidR="004B413C" w:rsidRDefault="004B413C">
            <w:pPr>
              <w:rPr>
                <w:sz w:val="12"/>
                <w:szCs w:val="12"/>
              </w:rPr>
            </w:pPr>
          </w:p>
        </w:tc>
        <w:tc>
          <w:tcPr>
            <w:tcW w:w="440" w:type="dxa"/>
            <w:vAlign w:val="bottom"/>
          </w:tcPr>
          <w:p w14:paraId="46E64FA1" w14:textId="77777777" w:rsidR="004B413C" w:rsidRDefault="004B413C">
            <w:pPr>
              <w:rPr>
                <w:sz w:val="12"/>
                <w:szCs w:val="12"/>
              </w:rPr>
            </w:pPr>
          </w:p>
        </w:tc>
        <w:tc>
          <w:tcPr>
            <w:tcW w:w="420" w:type="dxa"/>
            <w:vAlign w:val="bottom"/>
          </w:tcPr>
          <w:p w14:paraId="0C89B486" w14:textId="77777777" w:rsidR="004B413C" w:rsidRDefault="004B413C">
            <w:pPr>
              <w:rPr>
                <w:sz w:val="12"/>
                <w:szCs w:val="12"/>
              </w:rPr>
            </w:pPr>
          </w:p>
        </w:tc>
        <w:tc>
          <w:tcPr>
            <w:tcW w:w="420" w:type="dxa"/>
            <w:vAlign w:val="bottom"/>
          </w:tcPr>
          <w:p w14:paraId="19DF34C6" w14:textId="77777777" w:rsidR="004B413C" w:rsidRDefault="004B413C">
            <w:pPr>
              <w:rPr>
                <w:sz w:val="12"/>
                <w:szCs w:val="12"/>
              </w:rPr>
            </w:pPr>
          </w:p>
        </w:tc>
        <w:tc>
          <w:tcPr>
            <w:tcW w:w="420" w:type="dxa"/>
            <w:vAlign w:val="bottom"/>
          </w:tcPr>
          <w:p w14:paraId="22F85D55" w14:textId="77777777" w:rsidR="004B413C" w:rsidRDefault="004B413C">
            <w:pPr>
              <w:rPr>
                <w:sz w:val="12"/>
                <w:szCs w:val="12"/>
              </w:rPr>
            </w:pPr>
          </w:p>
        </w:tc>
        <w:tc>
          <w:tcPr>
            <w:tcW w:w="440" w:type="dxa"/>
            <w:vAlign w:val="bottom"/>
          </w:tcPr>
          <w:p w14:paraId="2D2151B5" w14:textId="77777777" w:rsidR="004B413C" w:rsidRDefault="004B413C">
            <w:pPr>
              <w:rPr>
                <w:sz w:val="12"/>
                <w:szCs w:val="12"/>
              </w:rPr>
            </w:pPr>
          </w:p>
        </w:tc>
        <w:tc>
          <w:tcPr>
            <w:tcW w:w="420" w:type="dxa"/>
            <w:vAlign w:val="bottom"/>
          </w:tcPr>
          <w:p w14:paraId="72485FB2" w14:textId="77777777" w:rsidR="004B413C" w:rsidRDefault="004B413C">
            <w:pPr>
              <w:rPr>
                <w:sz w:val="12"/>
                <w:szCs w:val="12"/>
              </w:rPr>
            </w:pPr>
          </w:p>
        </w:tc>
        <w:tc>
          <w:tcPr>
            <w:tcW w:w="420" w:type="dxa"/>
            <w:vAlign w:val="bottom"/>
          </w:tcPr>
          <w:p w14:paraId="5D8C32C9" w14:textId="77777777" w:rsidR="004B413C" w:rsidRDefault="004B413C">
            <w:pPr>
              <w:rPr>
                <w:sz w:val="12"/>
                <w:szCs w:val="12"/>
              </w:rPr>
            </w:pPr>
          </w:p>
        </w:tc>
        <w:tc>
          <w:tcPr>
            <w:tcW w:w="420" w:type="dxa"/>
            <w:vAlign w:val="bottom"/>
          </w:tcPr>
          <w:p w14:paraId="6685446D" w14:textId="77777777" w:rsidR="004B413C" w:rsidRDefault="004B413C">
            <w:pPr>
              <w:rPr>
                <w:sz w:val="12"/>
                <w:szCs w:val="12"/>
              </w:rPr>
            </w:pPr>
          </w:p>
        </w:tc>
        <w:tc>
          <w:tcPr>
            <w:tcW w:w="440" w:type="dxa"/>
            <w:vAlign w:val="bottom"/>
          </w:tcPr>
          <w:p w14:paraId="219EE9A8" w14:textId="77777777" w:rsidR="004B413C" w:rsidRDefault="004B413C">
            <w:pPr>
              <w:rPr>
                <w:sz w:val="12"/>
                <w:szCs w:val="12"/>
              </w:rPr>
            </w:pPr>
          </w:p>
        </w:tc>
        <w:tc>
          <w:tcPr>
            <w:tcW w:w="420" w:type="dxa"/>
            <w:vAlign w:val="bottom"/>
          </w:tcPr>
          <w:p w14:paraId="6876A6A0" w14:textId="77777777" w:rsidR="004B413C" w:rsidRDefault="004B413C">
            <w:pPr>
              <w:rPr>
                <w:sz w:val="12"/>
                <w:szCs w:val="12"/>
              </w:rPr>
            </w:pPr>
          </w:p>
        </w:tc>
        <w:tc>
          <w:tcPr>
            <w:tcW w:w="420" w:type="dxa"/>
            <w:vAlign w:val="bottom"/>
          </w:tcPr>
          <w:p w14:paraId="2AE324BD" w14:textId="77777777" w:rsidR="004B413C" w:rsidRDefault="004B413C">
            <w:pPr>
              <w:rPr>
                <w:sz w:val="12"/>
                <w:szCs w:val="12"/>
              </w:rPr>
            </w:pPr>
          </w:p>
        </w:tc>
        <w:tc>
          <w:tcPr>
            <w:tcW w:w="420" w:type="dxa"/>
            <w:vAlign w:val="bottom"/>
          </w:tcPr>
          <w:p w14:paraId="67052D9D" w14:textId="77777777" w:rsidR="004B413C" w:rsidRDefault="004B413C">
            <w:pPr>
              <w:rPr>
                <w:sz w:val="12"/>
                <w:szCs w:val="12"/>
              </w:rPr>
            </w:pPr>
          </w:p>
        </w:tc>
        <w:tc>
          <w:tcPr>
            <w:tcW w:w="440" w:type="dxa"/>
            <w:vAlign w:val="bottom"/>
          </w:tcPr>
          <w:p w14:paraId="4CB3E0C3" w14:textId="77777777" w:rsidR="004B413C" w:rsidRDefault="004B413C">
            <w:pPr>
              <w:rPr>
                <w:sz w:val="12"/>
                <w:szCs w:val="12"/>
              </w:rPr>
            </w:pPr>
          </w:p>
        </w:tc>
        <w:tc>
          <w:tcPr>
            <w:tcW w:w="420" w:type="dxa"/>
            <w:vAlign w:val="bottom"/>
          </w:tcPr>
          <w:p w14:paraId="2BC274EE" w14:textId="77777777" w:rsidR="004B413C" w:rsidRDefault="004B413C">
            <w:pPr>
              <w:rPr>
                <w:sz w:val="12"/>
                <w:szCs w:val="12"/>
              </w:rPr>
            </w:pPr>
          </w:p>
        </w:tc>
        <w:tc>
          <w:tcPr>
            <w:tcW w:w="420" w:type="dxa"/>
            <w:vAlign w:val="bottom"/>
          </w:tcPr>
          <w:p w14:paraId="5E0C8B00" w14:textId="77777777" w:rsidR="004B413C" w:rsidRDefault="004B413C">
            <w:pPr>
              <w:rPr>
                <w:sz w:val="12"/>
                <w:szCs w:val="12"/>
              </w:rPr>
            </w:pPr>
          </w:p>
        </w:tc>
        <w:tc>
          <w:tcPr>
            <w:tcW w:w="440" w:type="dxa"/>
            <w:vAlign w:val="bottom"/>
          </w:tcPr>
          <w:p w14:paraId="223D7637" w14:textId="77777777" w:rsidR="004B413C" w:rsidRDefault="004B413C">
            <w:pPr>
              <w:rPr>
                <w:sz w:val="12"/>
                <w:szCs w:val="12"/>
              </w:rPr>
            </w:pPr>
          </w:p>
        </w:tc>
        <w:tc>
          <w:tcPr>
            <w:tcW w:w="420" w:type="dxa"/>
            <w:vAlign w:val="bottom"/>
          </w:tcPr>
          <w:p w14:paraId="2AECCF15" w14:textId="77777777" w:rsidR="004B413C" w:rsidRDefault="004B413C">
            <w:pPr>
              <w:rPr>
                <w:sz w:val="12"/>
                <w:szCs w:val="12"/>
              </w:rPr>
            </w:pPr>
          </w:p>
        </w:tc>
        <w:tc>
          <w:tcPr>
            <w:tcW w:w="420" w:type="dxa"/>
            <w:vAlign w:val="bottom"/>
          </w:tcPr>
          <w:p w14:paraId="59D12DD2" w14:textId="77777777" w:rsidR="004B413C" w:rsidRDefault="004B413C">
            <w:pPr>
              <w:rPr>
                <w:sz w:val="12"/>
                <w:szCs w:val="12"/>
              </w:rPr>
            </w:pPr>
          </w:p>
        </w:tc>
        <w:tc>
          <w:tcPr>
            <w:tcW w:w="420" w:type="dxa"/>
            <w:vAlign w:val="bottom"/>
          </w:tcPr>
          <w:p w14:paraId="48D7BF49" w14:textId="77777777" w:rsidR="004B413C" w:rsidRDefault="004B413C">
            <w:pPr>
              <w:rPr>
                <w:sz w:val="12"/>
                <w:szCs w:val="12"/>
              </w:rPr>
            </w:pPr>
          </w:p>
        </w:tc>
        <w:tc>
          <w:tcPr>
            <w:tcW w:w="440" w:type="dxa"/>
            <w:vAlign w:val="bottom"/>
          </w:tcPr>
          <w:p w14:paraId="17D21FE0" w14:textId="77777777" w:rsidR="004B413C" w:rsidRDefault="004B413C">
            <w:pPr>
              <w:rPr>
                <w:sz w:val="12"/>
                <w:szCs w:val="12"/>
              </w:rPr>
            </w:pPr>
          </w:p>
        </w:tc>
        <w:tc>
          <w:tcPr>
            <w:tcW w:w="540" w:type="dxa"/>
            <w:vAlign w:val="bottom"/>
          </w:tcPr>
          <w:p w14:paraId="731D8B5F" w14:textId="77777777" w:rsidR="004B413C" w:rsidRDefault="004B413C">
            <w:pPr>
              <w:rPr>
                <w:sz w:val="12"/>
                <w:szCs w:val="12"/>
              </w:rPr>
            </w:pPr>
          </w:p>
        </w:tc>
        <w:tc>
          <w:tcPr>
            <w:tcW w:w="0" w:type="dxa"/>
            <w:vAlign w:val="bottom"/>
          </w:tcPr>
          <w:p w14:paraId="4F78A1CA" w14:textId="77777777" w:rsidR="004B413C" w:rsidRDefault="004B413C">
            <w:pPr>
              <w:rPr>
                <w:sz w:val="1"/>
                <w:szCs w:val="1"/>
              </w:rPr>
            </w:pPr>
          </w:p>
        </w:tc>
      </w:tr>
      <w:tr w:rsidR="004B413C" w14:paraId="5465B8BA" w14:textId="77777777">
        <w:trPr>
          <w:trHeight w:val="153"/>
        </w:trPr>
        <w:tc>
          <w:tcPr>
            <w:tcW w:w="180" w:type="dxa"/>
            <w:vAlign w:val="bottom"/>
          </w:tcPr>
          <w:p w14:paraId="7396CC41" w14:textId="77777777" w:rsidR="004B413C" w:rsidRDefault="004B413C">
            <w:pPr>
              <w:rPr>
                <w:sz w:val="13"/>
                <w:szCs w:val="13"/>
              </w:rPr>
            </w:pPr>
          </w:p>
        </w:tc>
        <w:tc>
          <w:tcPr>
            <w:tcW w:w="900" w:type="dxa"/>
            <w:vAlign w:val="bottom"/>
          </w:tcPr>
          <w:p w14:paraId="7B26E1E8" w14:textId="77777777" w:rsidR="004B413C" w:rsidRDefault="00EC2FEA">
            <w:pPr>
              <w:spacing w:line="153" w:lineRule="exact"/>
              <w:ind w:right="400"/>
              <w:jc w:val="right"/>
              <w:rPr>
                <w:sz w:val="20"/>
                <w:szCs w:val="20"/>
              </w:rPr>
            </w:pPr>
            <w:r>
              <w:rPr>
                <w:rFonts w:ascii="Arial" w:eastAsia="Arial" w:hAnsi="Arial" w:cs="Arial"/>
                <w:color w:val="4D4D4D"/>
                <w:sz w:val="16"/>
                <w:szCs w:val="16"/>
              </w:rPr>
              <w:t>2000</w:t>
            </w:r>
          </w:p>
        </w:tc>
        <w:tc>
          <w:tcPr>
            <w:tcW w:w="420" w:type="dxa"/>
            <w:vAlign w:val="bottom"/>
          </w:tcPr>
          <w:p w14:paraId="1DB56AB5" w14:textId="77777777" w:rsidR="004B413C" w:rsidRDefault="004B413C">
            <w:pPr>
              <w:rPr>
                <w:sz w:val="13"/>
                <w:szCs w:val="13"/>
              </w:rPr>
            </w:pPr>
          </w:p>
        </w:tc>
        <w:tc>
          <w:tcPr>
            <w:tcW w:w="420" w:type="dxa"/>
            <w:vAlign w:val="bottom"/>
          </w:tcPr>
          <w:p w14:paraId="53CB6B1C" w14:textId="77777777" w:rsidR="004B413C" w:rsidRDefault="004B413C">
            <w:pPr>
              <w:rPr>
                <w:sz w:val="13"/>
                <w:szCs w:val="13"/>
              </w:rPr>
            </w:pPr>
          </w:p>
        </w:tc>
        <w:tc>
          <w:tcPr>
            <w:tcW w:w="440" w:type="dxa"/>
            <w:vAlign w:val="bottom"/>
          </w:tcPr>
          <w:p w14:paraId="3DD8E458" w14:textId="77777777" w:rsidR="004B413C" w:rsidRDefault="004B413C">
            <w:pPr>
              <w:rPr>
                <w:sz w:val="13"/>
                <w:szCs w:val="13"/>
              </w:rPr>
            </w:pPr>
          </w:p>
        </w:tc>
        <w:tc>
          <w:tcPr>
            <w:tcW w:w="420" w:type="dxa"/>
            <w:vAlign w:val="bottom"/>
          </w:tcPr>
          <w:p w14:paraId="44BCCF46" w14:textId="77777777" w:rsidR="004B413C" w:rsidRDefault="004B413C">
            <w:pPr>
              <w:rPr>
                <w:sz w:val="13"/>
                <w:szCs w:val="13"/>
              </w:rPr>
            </w:pPr>
          </w:p>
        </w:tc>
        <w:tc>
          <w:tcPr>
            <w:tcW w:w="420" w:type="dxa"/>
            <w:vAlign w:val="bottom"/>
          </w:tcPr>
          <w:p w14:paraId="1A6878F7" w14:textId="77777777" w:rsidR="004B413C" w:rsidRDefault="004B413C">
            <w:pPr>
              <w:rPr>
                <w:sz w:val="13"/>
                <w:szCs w:val="13"/>
              </w:rPr>
            </w:pPr>
          </w:p>
        </w:tc>
        <w:tc>
          <w:tcPr>
            <w:tcW w:w="420" w:type="dxa"/>
            <w:vAlign w:val="bottom"/>
          </w:tcPr>
          <w:p w14:paraId="34F5489D" w14:textId="77777777" w:rsidR="004B413C" w:rsidRDefault="004B413C">
            <w:pPr>
              <w:rPr>
                <w:sz w:val="13"/>
                <w:szCs w:val="13"/>
              </w:rPr>
            </w:pPr>
          </w:p>
        </w:tc>
        <w:tc>
          <w:tcPr>
            <w:tcW w:w="440" w:type="dxa"/>
            <w:vAlign w:val="bottom"/>
          </w:tcPr>
          <w:p w14:paraId="40EF814F" w14:textId="77777777" w:rsidR="004B413C" w:rsidRDefault="004B413C">
            <w:pPr>
              <w:rPr>
                <w:sz w:val="13"/>
                <w:szCs w:val="13"/>
              </w:rPr>
            </w:pPr>
          </w:p>
        </w:tc>
        <w:tc>
          <w:tcPr>
            <w:tcW w:w="420" w:type="dxa"/>
            <w:vAlign w:val="bottom"/>
          </w:tcPr>
          <w:p w14:paraId="3F40781C" w14:textId="77777777" w:rsidR="004B413C" w:rsidRDefault="004B413C">
            <w:pPr>
              <w:rPr>
                <w:sz w:val="13"/>
                <w:szCs w:val="13"/>
              </w:rPr>
            </w:pPr>
          </w:p>
        </w:tc>
        <w:tc>
          <w:tcPr>
            <w:tcW w:w="420" w:type="dxa"/>
            <w:vAlign w:val="bottom"/>
          </w:tcPr>
          <w:p w14:paraId="274C9DCB" w14:textId="77777777" w:rsidR="004B413C" w:rsidRDefault="004B413C">
            <w:pPr>
              <w:rPr>
                <w:sz w:val="13"/>
                <w:szCs w:val="13"/>
              </w:rPr>
            </w:pPr>
          </w:p>
        </w:tc>
        <w:tc>
          <w:tcPr>
            <w:tcW w:w="420" w:type="dxa"/>
            <w:vAlign w:val="bottom"/>
          </w:tcPr>
          <w:p w14:paraId="414E437F" w14:textId="77777777" w:rsidR="004B413C" w:rsidRDefault="004B413C">
            <w:pPr>
              <w:rPr>
                <w:sz w:val="13"/>
                <w:szCs w:val="13"/>
              </w:rPr>
            </w:pPr>
          </w:p>
        </w:tc>
        <w:tc>
          <w:tcPr>
            <w:tcW w:w="440" w:type="dxa"/>
            <w:vAlign w:val="bottom"/>
          </w:tcPr>
          <w:p w14:paraId="7280354D" w14:textId="77777777" w:rsidR="004B413C" w:rsidRDefault="004B413C">
            <w:pPr>
              <w:rPr>
                <w:sz w:val="13"/>
                <w:szCs w:val="13"/>
              </w:rPr>
            </w:pPr>
          </w:p>
        </w:tc>
        <w:tc>
          <w:tcPr>
            <w:tcW w:w="420" w:type="dxa"/>
            <w:vAlign w:val="bottom"/>
          </w:tcPr>
          <w:p w14:paraId="3B89C6D4" w14:textId="77777777" w:rsidR="004B413C" w:rsidRDefault="004B413C">
            <w:pPr>
              <w:rPr>
                <w:sz w:val="13"/>
                <w:szCs w:val="13"/>
              </w:rPr>
            </w:pPr>
          </w:p>
        </w:tc>
        <w:tc>
          <w:tcPr>
            <w:tcW w:w="420" w:type="dxa"/>
            <w:vAlign w:val="bottom"/>
          </w:tcPr>
          <w:p w14:paraId="2F9D9699" w14:textId="77777777" w:rsidR="004B413C" w:rsidRDefault="004B413C">
            <w:pPr>
              <w:rPr>
                <w:sz w:val="13"/>
                <w:szCs w:val="13"/>
              </w:rPr>
            </w:pPr>
          </w:p>
        </w:tc>
        <w:tc>
          <w:tcPr>
            <w:tcW w:w="420" w:type="dxa"/>
            <w:vAlign w:val="bottom"/>
          </w:tcPr>
          <w:p w14:paraId="4BA72E6B" w14:textId="77777777" w:rsidR="004B413C" w:rsidRDefault="004B413C">
            <w:pPr>
              <w:rPr>
                <w:sz w:val="13"/>
                <w:szCs w:val="13"/>
              </w:rPr>
            </w:pPr>
          </w:p>
        </w:tc>
        <w:tc>
          <w:tcPr>
            <w:tcW w:w="440" w:type="dxa"/>
            <w:vAlign w:val="bottom"/>
          </w:tcPr>
          <w:p w14:paraId="67AC999B" w14:textId="77777777" w:rsidR="004B413C" w:rsidRDefault="004B413C">
            <w:pPr>
              <w:rPr>
                <w:sz w:val="13"/>
                <w:szCs w:val="13"/>
              </w:rPr>
            </w:pPr>
          </w:p>
        </w:tc>
        <w:tc>
          <w:tcPr>
            <w:tcW w:w="420" w:type="dxa"/>
            <w:vAlign w:val="bottom"/>
          </w:tcPr>
          <w:p w14:paraId="638DCE3C" w14:textId="77777777" w:rsidR="004B413C" w:rsidRDefault="004B413C">
            <w:pPr>
              <w:rPr>
                <w:sz w:val="13"/>
                <w:szCs w:val="13"/>
              </w:rPr>
            </w:pPr>
          </w:p>
        </w:tc>
        <w:tc>
          <w:tcPr>
            <w:tcW w:w="420" w:type="dxa"/>
            <w:vAlign w:val="bottom"/>
          </w:tcPr>
          <w:p w14:paraId="522DC876" w14:textId="77777777" w:rsidR="004B413C" w:rsidRDefault="004B413C">
            <w:pPr>
              <w:rPr>
                <w:sz w:val="13"/>
                <w:szCs w:val="13"/>
              </w:rPr>
            </w:pPr>
          </w:p>
        </w:tc>
        <w:tc>
          <w:tcPr>
            <w:tcW w:w="420" w:type="dxa"/>
            <w:vAlign w:val="bottom"/>
          </w:tcPr>
          <w:p w14:paraId="41702997" w14:textId="77777777" w:rsidR="004B413C" w:rsidRDefault="004B413C">
            <w:pPr>
              <w:rPr>
                <w:sz w:val="13"/>
                <w:szCs w:val="13"/>
              </w:rPr>
            </w:pPr>
          </w:p>
        </w:tc>
        <w:tc>
          <w:tcPr>
            <w:tcW w:w="440" w:type="dxa"/>
            <w:vAlign w:val="bottom"/>
          </w:tcPr>
          <w:p w14:paraId="06F84DB7" w14:textId="77777777" w:rsidR="004B413C" w:rsidRDefault="004B413C">
            <w:pPr>
              <w:rPr>
                <w:sz w:val="13"/>
                <w:szCs w:val="13"/>
              </w:rPr>
            </w:pPr>
          </w:p>
        </w:tc>
        <w:tc>
          <w:tcPr>
            <w:tcW w:w="420" w:type="dxa"/>
            <w:vAlign w:val="bottom"/>
          </w:tcPr>
          <w:p w14:paraId="7ECA205F" w14:textId="77777777" w:rsidR="004B413C" w:rsidRDefault="004B413C">
            <w:pPr>
              <w:rPr>
                <w:sz w:val="13"/>
                <w:szCs w:val="13"/>
              </w:rPr>
            </w:pPr>
          </w:p>
        </w:tc>
        <w:tc>
          <w:tcPr>
            <w:tcW w:w="420" w:type="dxa"/>
            <w:vAlign w:val="bottom"/>
          </w:tcPr>
          <w:p w14:paraId="2B48D3E0" w14:textId="77777777" w:rsidR="004B413C" w:rsidRDefault="004B413C">
            <w:pPr>
              <w:rPr>
                <w:sz w:val="13"/>
                <w:szCs w:val="13"/>
              </w:rPr>
            </w:pPr>
          </w:p>
        </w:tc>
        <w:tc>
          <w:tcPr>
            <w:tcW w:w="440" w:type="dxa"/>
            <w:vAlign w:val="bottom"/>
          </w:tcPr>
          <w:p w14:paraId="23F4F97D" w14:textId="77777777" w:rsidR="004B413C" w:rsidRDefault="004B413C">
            <w:pPr>
              <w:rPr>
                <w:sz w:val="13"/>
                <w:szCs w:val="13"/>
              </w:rPr>
            </w:pPr>
          </w:p>
        </w:tc>
        <w:tc>
          <w:tcPr>
            <w:tcW w:w="420" w:type="dxa"/>
            <w:vAlign w:val="bottom"/>
          </w:tcPr>
          <w:p w14:paraId="08140455" w14:textId="77777777" w:rsidR="004B413C" w:rsidRDefault="004B413C">
            <w:pPr>
              <w:rPr>
                <w:sz w:val="13"/>
                <w:szCs w:val="13"/>
              </w:rPr>
            </w:pPr>
          </w:p>
        </w:tc>
        <w:tc>
          <w:tcPr>
            <w:tcW w:w="420" w:type="dxa"/>
            <w:vAlign w:val="bottom"/>
          </w:tcPr>
          <w:p w14:paraId="02F6F525" w14:textId="77777777" w:rsidR="004B413C" w:rsidRDefault="004B413C">
            <w:pPr>
              <w:rPr>
                <w:sz w:val="13"/>
                <w:szCs w:val="13"/>
              </w:rPr>
            </w:pPr>
          </w:p>
        </w:tc>
        <w:tc>
          <w:tcPr>
            <w:tcW w:w="420" w:type="dxa"/>
            <w:vAlign w:val="bottom"/>
          </w:tcPr>
          <w:p w14:paraId="57272BC3" w14:textId="77777777" w:rsidR="004B413C" w:rsidRDefault="004B413C">
            <w:pPr>
              <w:rPr>
                <w:sz w:val="13"/>
                <w:szCs w:val="13"/>
              </w:rPr>
            </w:pPr>
          </w:p>
        </w:tc>
        <w:tc>
          <w:tcPr>
            <w:tcW w:w="440" w:type="dxa"/>
            <w:vAlign w:val="bottom"/>
          </w:tcPr>
          <w:p w14:paraId="14C6AED6" w14:textId="77777777" w:rsidR="004B413C" w:rsidRDefault="004B413C">
            <w:pPr>
              <w:rPr>
                <w:sz w:val="13"/>
                <w:szCs w:val="13"/>
              </w:rPr>
            </w:pPr>
          </w:p>
        </w:tc>
        <w:tc>
          <w:tcPr>
            <w:tcW w:w="540" w:type="dxa"/>
            <w:vAlign w:val="bottom"/>
          </w:tcPr>
          <w:p w14:paraId="252E0DCD" w14:textId="77777777" w:rsidR="004B413C" w:rsidRDefault="004B413C">
            <w:pPr>
              <w:rPr>
                <w:sz w:val="13"/>
                <w:szCs w:val="13"/>
              </w:rPr>
            </w:pPr>
          </w:p>
        </w:tc>
        <w:tc>
          <w:tcPr>
            <w:tcW w:w="0" w:type="dxa"/>
            <w:vAlign w:val="bottom"/>
          </w:tcPr>
          <w:p w14:paraId="72D444F1" w14:textId="77777777" w:rsidR="004B413C" w:rsidRDefault="004B413C">
            <w:pPr>
              <w:rPr>
                <w:sz w:val="1"/>
                <w:szCs w:val="1"/>
              </w:rPr>
            </w:pPr>
          </w:p>
        </w:tc>
      </w:tr>
      <w:tr w:rsidR="004B413C" w14:paraId="74C1016E" w14:textId="77777777">
        <w:trPr>
          <w:trHeight w:val="181"/>
        </w:trPr>
        <w:tc>
          <w:tcPr>
            <w:tcW w:w="180" w:type="dxa"/>
            <w:vAlign w:val="bottom"/>
          </w:tcPr>
          <w:p w14:paraId="5D6C960E" w14:textId="77777777" w:rsidR="004B413C" w:rsidRDefault="004B413C">
            <w:pPr>
              <w:rPr>
                <w:sz w:val="15"/>
                <w:szCs w:val="15"/>
              </w:rPr>
            </w:pPr>
          </w:p>
        </w:tc>
        <w:tc>
          <w:tcPr>
            <w:tcW w:w="900" w:type="dxa"/>
            <w:vAlign w:val="bottom"/>
          </w:tcPr>
          <w:p w14:paraId="29C572CD" w14:textId="77777777" w:rsidR="004B413C" w:rsidRDefault="00EC2FEA">
            <w:pPr>
              <w:spacing w:line="181" w:lineRule="exact"/>
              <w:ind w:right="400"/>
              <w:jc w:val="right"/>
              <w:rPr>
                <w:sz w:val="20"/>
                <w:szCs w:val="20"/>
              </w:rPr>
            </w:pPr>
            <w:r>
              <w:rPr>
                <w:rFonts w:ascii="Arial" w:eastAsia="Arial" w:hAnsi="Arial" w:cs="Arial"/>
                <w:color w:val="4D4D4D"/>
                <w:sz w:val="16"/>
                <w:szCs w:val="16"/>
              </w:rPr>
              <w:t>2005</w:t>
            </w:r>
          </w:p>
        </w:tc>
        <w:tc>
          <w:tcPr>
            <w:tcW w:w="420" w:type="dxa"/>
            <w:vAlign w:val="bottom"/>
          </w:tcPr>
          <w:p w14:paraId="16D1E28A" w14:textId="77777777" w:rsidR="004B413C" w:rsidRDefault="004B413C">
            <w:pPr>
              <w:rPr>
                <w:sz w:val="15"/>
                <w:szCs w:val="15"/>
              </w:rPr>
            </w:pPr>
          </w:p>
        </w:tc>
        <w:tc>
          <w:tcPr>
            <w:tcW w:w="420" w:type="dxa"/>
            <w:vAlign w:val="bottom"/>
          </w:tcPr>
          <w:p w14:paraId="0CEC873A" w14:textId="77777777" w:rsidR="004B413C" w:rsidRDefault="004B413C">
            <w:pPr>
              <w:rPr>
                <w:sz w:val="15"/>
                <w:szCs w:val="15"/>
              </w:rPr>
            </w:pPr>
          </w:p>
        </w:tc>
        <w:tc>
          <w:tcPr>
            <w:tcW w:w="440" w:type="dxa"/>
            <w:vAlign w:val="bottom"/>
          </w:tcPr>
          <w:p w14:paraId="690C6D4C" w14:textId="77777777" w:rsidR="004B413C" w:rsidRDefault="004B413C">
            <w:pPr>
              <w:rPr>
                <w:sz w:val="15"/>
                <w:szCs w:val="15"/>
              </w:rPr>
            </w:pPr>
          </w:p>
        </w:tc>
        <w:tc>
          <w:tcPr>
            <w:tcW w:w="420" w:type="dxa"/>
            <w:vAlign w:val="bottom"/>
          </w:tcPr>
          <w:p w14:paraId="1CC9E36A" w14:textId="77777777" w:rsidR="004B413C" w:rsidRDefault="004B413C">
            <w:pPr>
              <w:rPr>
                <w:sz w:val="15"/>
                <w:szCs w:val="15"/>
              </w:rPr>
            </w:pPr>
          </w:p>
        </w:tc>
        <w:tc>
          <w:tcPr>
            <w:tcW w:w="420" w:type="dxa"/>
            <w:vAlign w:val="bottom"/>
          </w:tcPr>
          <w:p w14:paraId="08261514" w14:textId="77777777" w:rsidR="004B413C" w:rsidRDefault="004B413C">
            <w:pPr>
              <w:rPr>
                <w:sz w:val="15"/>
                <w:szCs w:val="15"/>
              </w:rPr>
            </w:pPr>
          </w:p>
        </w:tc>
        <w:tc>
          <w:tcPr>
            <w:tcW w:w="420" w:type="dxa"/>
            <w:vAlign w:val="bottom"/>
          </w:tcPr>
          <w:p w14:paraId="38036341" w14:textId="77777777" w:rsidR="004B413C" w:rsidRDefault="004B413C">
            <w:pPr>
              <w:rPr>
                <w:sz w:val="15"/>
                <w:szCs w:val="15"/>
              </w:rPr>
            </w:pPr>
          </w:p>
        </w:tc>
        <w:tc>
          <w:tcPr>
            <w:tcW w:w="440" w:type="dxa"/>
            <w:vAlign w:val="bottom"/>
          </w:tcPr>
          <w:p w14:paraId="750376EC" w14:textId="77777777" w:rsidR="004B413C" w:rsidRDefault="004B413C">
            <w:pPr>
              <w:rPr>
                <w:sz w:val="15"/>
                <w:szCs w:val="15"/>
              </w:rPr>
            </w:pPr>
          </w:p>
        </w:tc>
        <w:tc>
          <w:tcPr>
            <w:tcW w:w="420" w:type="dxa"/>
            <w:vAlign w:val="bottom"/>
          </w:tcPr>
          <w:p w14:paraId="20F6326C" w14:textId="77777777" w:rsidR="004B413C" w:rsidRDefault="004B413C">
            <w:pPr>
              <w:rPr>
                <w:sz w:val="15"/>
                <w:szCs w:val="15"/>
              </w:rPr>
            </w:pPr>
          </w:p>
        </w:tc>
        <w:tc>
          <w:tcPr>
            <w:tcW w:w="420" w:type="dxa"/>
            <w:vAlign w:val="bottom"/>
          </w:tcPr>
          <w:p w14:paraId="1FF92849" w14:textId="77777777" w:rsidR="004B413C" w:rsidRDefault="004B413C">
            <w:pPr>
              <w:rPr>
                <w:sz w:val="15"/>
                <w:szCs w:val="15"/>
              </w:rPr>
            </w:pPr>
          </w:p>
        </w:tc>
        <w:tc>
          <w:tcPr>
            <w:tcW w:w="420" w:type="dxa"/>
            <w:vAlign w:val="bottom"/>
          </w:tcPr>
          <w:p w14:paraId="348B4433" w14:textId="77777777" w:rsidR="004B413C" w:rsidRDefault="004B413C">
            <w:pPr>
              <w:rPr>
                <w:sz w:val="15"/>
                <w:szCs w:val="15"/>
              </w:rPr>
            </w:pPr>
          </w:p>
        </w:tc>
        <w:tc>
          <w:tcPr>
            <w:tcW w:w="440" w:type="dxa"/>
            <w:vAlign w:val="bottom"/>
          </w:tcPr>
          <w:p w14:paraId="5DC41D89" w14:textId="77777777" w:rsidR="004B413C" w:rsidRDefault="004B413C">
            <w:pPr>
              <w:rPr>
                <w:sz w:val="15"/>
                <w:szCs w:val="15"/>
              </w:rPr>
            </w:pPr>
          </w:p>
        </w:tc>
        <w:tc>
          <w:tcPr>
            <w:tcW w:w="420" w:type="dxa"/>
            <w:vAlign w:val="bottom"/>
          </w:tcPr>
          <w:p w14:paraId="47ADF5C6" w14:textId="77777777" w:rsidR="004B413C" w:rsidRDefault="004B413C">
            <w:pPr>
              <w:rPr>
                <w:sz w:val="15"/>
                <w:szCs w:val="15"/>
              </w:rPr>
            </w:pPr>
          </w:p>
        </w:tc>
        <w:tc>
          <w:tcPr>
            <w:tcW w:w="420" w:type="dxa"/>
            <w:vAlign w:val="bottom"/>
          </w:tcPr>
          <w:p w14:paraId="77BA8112" w14:textId="77777777" w:rsidR="004B413C" w:rsidRDefault="004B413C">
            <w:pPr>
              <w:rPr>
                <w:sz w:val="15"/>
                <w:szCs w:val="15"/>
              </w:rPr>
            </w:pPr>
          </w:p>
        </w:tc>
        <w:tc>
          <w:tcPr>
            <w:tcW w:w="420" w:type="dxa"/>
            <w:vAlign w:val="bottom"/>
          </w:tcPr>
          <w:p w14:paraId="48F68F11" w14:textId="77777777" w:rsidR="004B413C" w:rsidRDefault="004B413C">
            <w:pPr>
              <w:rPr>
                <w:sz w:val="15"/>
                <w:szCs w:val="15"/>
              </w:rPr>
            </w:pPr>
          </w:p>
        </w:tc>
        <w:tc>
          <w:tcPr>
            <w:tcW w:w="440" w:type="dxa"/>
            <w:vAlign w:val="bottom"/>
          </w:tcPr>
          <w:p w14:paraId="35DB5F03" w14:textId="77777777" w:rsidR="004B413C" w:rsidRDefault="004B413C">
            <w:pPr>
              <w:rPr>
                <w:sz w:val="15"/>
                <w:szCs w:val="15"/>
              </w:rPr>
            </w:pPr>
          </w:p>
        </w:tc>
        <w:tc>
          <w:tcPr>
            <w:tcW w:w="420" w:type="dxa"/>
            <w:vAlign w:val="bottom"/>
          </w:tcPr>
          <w:p w14:paraId="3BD8B5C8" w14:textId="77777777" w:rsidR="004B413C" w:rsidRDefault="004B413C">
            <w:pPr>
              <w:rPr>
                <w:sz w:val="15"/>
                <w:szCs w:val="15"/>
              </w:rPr>
            </w:pPr>
          </w:p>
        </w:tc>
        <w:tc>
          <w:tcPr>
            <w:tcW w:w="420" w:type="dxa"/>
            <w:vAlign w:val="bottom"/>
          </w:tcPr>
          <w:p w14:paraId="03C27C46" w14:textId="77777777" w:rsidR="004B413C" w:rsidRDefault="004B413C">
            <w:pPr>
              <w:rPr>
                <w:sz w:val="15"/>
                <w:szCs w:val="15"/>
              </w:rPr>
            </w:pPr>
          </w:p>
        </w:tc>
        <w:tc>
          <w:tcPr>
            <w:tcW w:w="420" w:type="dxa"/>
            <w:vAlign w:val="bottom"/>
          </w:tcPr>
          <w:p w14:paraId="572628E6" w14:textId="77777777" w:rsidR="004B413C" w:rsidRDefault="004B413C">
            <w:pPr>
              <w:rPr>
                <w:sz w:val="15"/>
                <w:szCs w:val="15"/>
              </w:rPr>
            </w:pPr>
          </w:p>
        </w:tc>
        <w:tc>
          <w:tcPr>
            <w:tcW w:w="440" w:type="dxa"/>
            <w:vAlign w:val="bottom"/>
          </w:tcPr>
          <w:p w14:paraId="6DFBE47B" w14:textId="77777777" w:rsidR="004B413C" w:rsidRDefault="004B413C">
            <w:pPr>
              <w:rPr>
                <w:sz w:val="15"/>
                <w:szCs w:val="15"/>
              </w:rPr>
            </w:pPr>
          </w:p>
        </w:tc>
        <w:tc>
          <w:tcPr>
            <w:tcW w:w="420" w:type="dxa"/>
            <w:vAlign w:val="bottom"/>
          </w:tcPr>
          <w:p w14:paraId="73793638" w14:textId="77777777" w:rsidR="004B413C" w:rsidRDefault="004B413C">
            <w:pPr>
              <w:rPr>
                <w:sz w:val="15"/>
                <w:szCs w:val="15"/>
              </w:rPr>
            </w:pPr>
          </w:p>
        </w:tc>
        <w:tc>
          <w:tcPr>
            <w:tcW w:w="420" w:type="dxa"/>
            <w:vAlign w:val="bottom"/>
          </w:tcPr>
          <w:p w14:paraId="0C220625" w14:textId="77777777" w:rsidR="004B413C" w:rsidRDefault="004B413C">
            <w:pPr>
              <w:rPr>
                <w:sz w:val="15"/>
                <w:szCs w:val="15"/>
              </w:rPr>
            </w:pPr>
          </w:p>
        </w:tc>
        <w:tc>
          <w:tcPr>
            <w:tcW w:w="440" w:type="dxa"/>
            <w:vAlign w:val="bottom"/>
          </w:tcPr>
          <w:p w14:paraId="10528067" w14:textId="77777777" w:rsidR="004B413C" w:rsidRDefault="004B413C">
            <w:pPr>
              <w:rPr>
                <w:sz w:val="15"/>
                <w:szCs w:val="15"/>
              </w:rPr>
            </w:pPr>
          </w:p>
        </w:tc>
        <w:tc>
          <w:tcPr>
            <w:tcW w:w="420" w:type="dxa"/>
            <w:vAlign w:val="bottom"/>
          </w:tcPr>
          <w:p w14:paraId="4814A36B" w14:textId="77777777" w:rsidR="004B413C" w:rsidRDefault="004B413C">
            <w:pPr>
              <w:rPr>
                <w:sz w:val="15"/>
                <w:szCs w:val="15"/>
              </w:rPr>
            </w:pPr>
          </w:p>
        </w:tc>
        <w:tc>
          <w:tcPr>
            <w:tcW w:w="420" w:type="dxa"/>
            <w:vAlign w:val="bottom"/>
          </w:tcPr>
          <w:p w14:paraId="5ACE1BF5" w14:textId="77777777" w:rsidR="004B413C" w:rsidRDefault="004B413C">
            <w:pPr>
              <w:rPr>
                <w:sz w:val="15"/>
                <w:szCs w:val="15"/>
              </w:rPr>
            </w:pPr>
          </w:p>
        </w:tc>
        <w:tc>
          <w:tcPr>
            <w:tcW w:w="420" w:type="dxa"/>
            <w:vAlign w:val="bottom"/>
          </w:tcPr>
          <w:p w14:paraId="301368E9" w14:textId="77777777" w:rsidR="004B413C" w:rsidRDefault="004B413C">
            <w:pPr>
              <w:rPr>
                <w:sz w:val="15"/>
                <w:szCs w:val="15"/>
              </w:rPr>
            </w:pPr>
          </w:p>
        </w:tc>
        <w:tc>
          <w:tcPr>
            <w:tcW w:w="440" w:type="dxa"/>
            <w:vAlign w:val="bottom"/>
          </w:tcPr>
          <w:p w14:paraId="73AC837D" w14:textId="77777777" w:rsidR="004B413C" w:rsidRDefault="004B413C">
            <w:pPr>
              <w:rPr>
                <w:sz w:val="15"/>
                <w:szCs w:val="15"/>
              </w:rPr>
            </w:pPr>
          </w:p>
        </w:tc>
        <w:tc>
          <w:tcPr>
            <w:tcW w:w="540" w:type="dxa"/>
            <w:vAlign w:val="bottom"/>
          </w:tcPr>
          <w:p w14:paraId="3C3D523D" w14:textId="77777777" w:rsidR="004B413C" w:rsidRDefault="00EC2FEA">
            <w:pPr>
              <w:spacing w:line="181" w:lineRule="exact"/>
              <w:ind w:left="440"/>
              <w:rPr>
                <w:sz w:val="20"/>
                <w:szCs w:val="20"/>
              </w:rPr>
            </w:pPr>
            <w:r>
              <w:rPr>
                <w:rFonts w:ascii="Arial" w:eastAsia="Arial" w:hAnsi="Arial" w:cs="Arial"/>
                <w:color w:val="1A1A1A"/>
                <w:w w:val="74"/>
                <w:sz w:val="16"/>
                <w:szCs w:val="16"/>
              </w:rPr>
              <w:t>A</w:t>
            </w:r>
          </w:p>
        </w:tc>
        <w:tc>
          <w:tcPr>
            <w:tcW w:w="0" w:type="dxa"/>
            <w:vAlign w:val="bottom"/>
          </w:tcPr>
          <w:p w14:paraId="1788C382" w14:textId="77777777" w:rsidR="004B413C" w:rsidRDefault="004B413C">
            <w:pPr>
              <w:rPr>
                <w:sz w:val="1"/>
                <w:szCs w:val="1"/>
              </w:rPr>
            </w:pPr>
          </w:p>
        </w:tc>
      </w:tr>
      <w:tr w:rsidR="004B413C" w14:paraId="40555A80" w14:textId="77777777">
        <w:trPr>
          <w:trHeight w:val="125"/>
        </w:trPr>
        <w:tc>
          <w:tcPr>
            <w:tcW w:w="180" w:type="dxa"/>
            <w:vAlign w:val="bottom"/>
          </w:tcPr>
          <w:p w14:paraId="2B60C370" w14:textId="77777777" w:rsidR="004B413C" w:rsidRDefault="004B413C">
            <w:pPr>
              <w:rPr>
                <w:sz w:val="10"/>
                <w:szCs w:val="10"/>
              </w:rPr>
            </w:pPr>
          </w:p>
        </w:tc>
        <w:tc>
          <w:tcPr>
            <w:tcW w:w="900" w:type="dxa"/>
            <w:vAlign w:val="bottom"/>
          </w:tcPr>
          <w:p w14:paraId="3A365782" w14:textId="77777777" w:rsidR="004B413C" w:rsidRDefault="00EC2FEA">
            <w:pPr>
              <w:spacing w:line="125" w:lineRule="exact"/>
              <w:ind w:right="400"/>
              <w:jc w:val="right"/>
              <w:rPr>
                <w:sz w:val="20"/>
                <w:szCs w:val="20"/>
              </w:rPr>
            </w:pPr>
            <w:r>
              <w:rPr>
                <w:rFonts w:ascii="Arial" w:eastAsia="Arial" w:hAnsi="Arial" w:cs="Arial"/>
                <w:color w:val="4D4D4D"/>
                <w:sz w:val="14"/>
                <w:szCs w:val="14"/>
              </w:rPr>
              <w:t>2010</w:t>
            </w:r>
          </w:p>
        </w:tc>
        <w:tc>
          <w:tcPr>
            <w:tcW w:w="420" w:type="dxa"/>
            <w:vAlign w:val="bottom"/>
          </w:tcPr>
          <w:p w14:paraId="51C7FC6E" w14:textId="77777777" w:rsidR="004B413C" w:rsidRDefault="004B413C">
            <w:pPr>
              <w:rPr>
                <w:sz w:val="10"/>
                <w:szCs w:val="10"/>
              </w:rPr>
            </w:pPr>
          </w:p>
        </w:tc>
        <w:tc>
          <w:tcPr>
            <w:tcW w:w="420" w:type="dxa"/>
            <w:vAlign w:val="bottom"/>
          </w:tcPr>
          <w:p w14:paraId="002BD883" w14:textId="77777777" w:rsidR="004B413C" w:rsidRDefault="004B413C">
            <w:pPr>
              <w:rPr>
                <w:sz w:val="10"/>
                <w:szCs w:val="10"/>
              </w:rPr>
            </w:pPr>
          </w:p>
        </w:tc>
        <w:tc>
          <w:tcPr>
            <w:tcW w:w="440" w:type="dxa"/>
            <w:vAlign w:val="bottom"/>
          </w:tcPr>
          <w:p w14:paraId="2D1DD72F" w14:textId="77777777" w:rsidR="004B413C" w:rsidRDefault="004B413C">
            <w:pPr>
              <w:rPr>
                <w:sz w:val="10"/>
                <w:szCs w:val="10"/>
              </w:rPr>
            </w:pPr>
          </w:p>
        </w:tc>
        <w:tc>
          <w:tcPr>
            <w:tcW w:w="420" w:type="dxa"/>
            <w:vAlign w:val="bottom"/>
          </w:tcPr>
          <w:p w14:paraId="6CD4E563" w14:textId="77777777" w:rsidR="004B413C" w:rsidRDefault="004B413C">
            <w:pPr>
              <w:rPr>
                <w:sz w:val="10"/>
                <w:szCs w:val="10"/>
              </w:rPr>
            </w:pPr>
          </w:p>
        </w:tc>
        <w:tc>
          <w:tcPr>
            <w:tcW w:w="420" w:type="dxa"/>
            <w:vAlign w:val="bottom"/>
          </w:tcPr>
          <w:p w14:paraId="3E7101D9" w14:textId="77777777" w:rsidR="004B413C" w:rsidRDefault="004B413C">
            <w:pPr>
              <w:rPr>
                <w:sz w:val="10"/>
                <w:szCs w:val="10"/>
              </w:rPr>
            </w:pPr>
          </w:p>
        </w:tc>
        <w:tc>
          <w:tcPr>
            <w:tcW w:w="420" w:type="dxa"/>
            <w:vAlign w:val="bottom"/>
          </w:tcPr>
          <w:p w14:paraId="1060B77A" w14:textId="77777777" w:rsidR="004B413C" w:rsidRDefault="004B413C">
            <w:pPr>
              <w:rPr>
                <w:sz w:val="10"/>
                <w:szCs w:val="10"/>
              </w:rPr>
            </w:pPr>
          </w:p>
        </w:tc>
        <w:tc>
          <w:tcPr>
            <w:tcW w:w="440" w:type="dxa"/>
            <w:vAlign w:val="bottom"/>
          </w:tcPr>
          <w:p w14:paraId="696B8E65" w14:textId="77777777" w:rsidR="004B413C" w:rsidRDefault="004B413C">
            <w:pPr>
              <w:rPr>
                <w:sz w:val="10"/>
                <w:szCs w:val="10"/>
              </w:rPr>
            </w:pPr>
          </w:p>
        </w:tc>
        <w:tc>
          <w:tcPr>
            <w:tcW w:w="420" w:type="dxa"/>
            <w:vAlign w:val="bottom"/>
          </w:tcPr>
          <w:p w14:paraId="5E42B90B" w14:textId="77777777" w:rsidR="004B413C" w:rsidRDefault="004B413C">
            <w:pPr>
              <w:rPr>
                <w:sz w:val="10"/>
                <w:szCs w:val="10"/>
              </w:rPr>
            </w:pPr>
          </w:p>
        </w:tc>
        <w:tc>
          <w:tcPr>
            <w:tcW w:w="420" w:type="dxa"/>
            <w:vAlign w:val="bottom"/>
          </w:tcPr>
          <w:p w14:paraId="40C1BA9B" w14:textId="77777777" w:rsidR="004B413C" w:rsidRDefault="004B413C">
            <w:pPr>
              <w:rPr>
                <w:sz w:val="10"/>
                <w:szCs w:val="10"/>
              </w:rPr>
            </w:pPr>
          </w:p>
        </w:tc>
        <w:tc>
          <w:tcPr>
            <w:tcW w:w="420" w:type="dxa"/>
            <w:vAlign w:val="bottom"/>
          </w:tcPr>
          <w:p w14:paraId="63209D74" w14:textId="77777777" w:rsidR="004B413C" w:rsidRDefault="004B413C">
            <w:pPr>
              <w:rPr>
                <w:sz w:val="10"/>
                <w:szCs w:val="10"/>
              </w:rPr>
            </w:pPr>
          </w:p>
        </w:tc>
        <w:tc>
          <w:tcPr>
            <w:tcW w:w="440" w:type="dxa"/>
            <w:vAlign w:val="bottom"/>
          </w:tcPr>
          <w:p w14:paraId="7545607A" w14:textId="77777777" w:rsidR="004B413C" w:rsidRDefault="004B413C">
            <w:pPr>
              <w:rPr>
                <w:sz w:val="10"/>
                <w:szCs w:val="10"/>
              </w:rPr>
            </w:pPr>
          </w:p>
        </w:tc>
        <w:tc>
          <w:tcPr>
            <w:tcW w:w="420" w:type="dxa"/>
            <w:vAlign w:val="bottom"/>
          </w:tcPr>
          <w:p w14:paraId="01931366" w14:textId="77777777" w:rsidR="004B413C" w:rsidRDefault="004B413C">
            <w:pPr>
              <w:rPr>
                <w:sz w:val="10"/>
                <w:szCs w:val="10"/>
              </w:rPr>
            </w:pPr>
          </w:p>
        </w:tc>
        <w:tc>
          <w:tcPr>
            <w:tcW w:w="420" w:type="dxa"/>
            <w:vAlign w:val="bottom"/>
          </w:tcPr>
          <w:p w14:paraId="025BD2E7" w14:textId="77777777" w:rsidR="004B413C" w:rsidRDefault="004B413C">
            <w:pPr>
              <w:rPr>
                <w:sz w:val="10"/>
                <w:szCs w:val="10"/>
              </w:rPr>
            </w:pPr>
          </w:p>
        </w:tc>
        <w:tc>
          <w:tcPr>
            <w:tcW w:w="420" w:type="dxa"/>
            <w:vAlign w:val="bottom"/>
          </w:tcPr>
          <w:p w14:paraId="17B686CB" w14:textId="77777777" w:rsidR="004B413C" w:rsidRDefault="004B413C">
            <w:pPr>
              <w:rPr>
                <w:sz w:val="10"/>
                <w:szCs w:val="10"/>
              </w:rPr>
            </w:pPr>
          </w:p>
        </w:tc>
        <w:tc>
          <w:tcPr>
            <w:tcW w:w="440" w:type="dxa"/>
            <w:vAlign w:val="bottom"/>
          </w:tcPr>
          <w:p w14:paraId="505DD26D" w14:textId="77777777" w:rsidR="004B413C" w:rsidRDefault="004B413C">
            <w:pPr>
              <w:rPr>
                <w:sz w:val="10"/>
                <w:szCs w:val="10"/>
              </w:rPr>
            </w:pPr>
          </w:p>
        </w:tc>
        <w:tc>
          <w:tcPr>
            <w:tcW w:w="420" w:type="dxa"/>
            <w:vAlign w:val="bottom"/>
          </w:tcPr>
          <w:p w14:paraId="3A5E8563" w14:textId="77777777" w:rsidR="004B413C" w:rsidRDefault="004B413C">
            <w:pPr>
              <w:rPr>
                <w:sz w:val="10"/>
                <w:szCs w:val="10"/>
              </w:rPr>
            </w:pPr>
          </w:p>
        </w:tc>
        <w:tc>
          <w:tcPr>
            <w:tcW w:w="420" w:type="dxa"/>
            <w:vAlign w:val="bottom"/>
          </w:tcPr>
          <w:p w14:paraId="57300AC5" w14:textId="77777777" w:rsidR="004B413C" w:rsidRDefault="004B413C">
            <w:pPr>
              <w:rPr>
                <w:sz w:val="10"/>
                <w:szCs w:val="10"/>
              </w:rPr>
            </w:pPr>
          </w:p>
        </w:tc>
        <w:tc>
          <w:tcPr>
            <w:tcW w:w="420" w:type="dxa"/>
            <w:vAlign w:val="bottom"/>
          </w:tcPr>
          <w:p w14:paraId="6919FF4E" w14:textId="77777777" w:rsidR="004B413C" w:rsidRDefault="004B413C">
            <w:pPr>
              <w:rPr>
                <w:sz w:val="10"/>
                <w:szCs w:val="10"/>
              </w:rPr>
            </w:pPr>
          </w:p>
        </w:tc>
        <w:tc>
          <w:tcPr>
            <w:tcW w:w="440" w:type="dxa"/>
            <w:vAlign w:val="bottom"/>
          </w:tcPr>
          <w:p w14:paraId="25644813" w14:textId="77777777" w:rsidR="004B413C" w:rsidRDefault="004B413C">
            <w:pPr>
              <w:rPr>
                <w:sz w:val="10"/>
                <w:szCs w:val="10"/>
              </w:rPr>
            </w:pPr>
          </w:p>
        </w:tc>
        <w:tc>
          <w:tcPr>
            <w:tcW w:w="420" w:type="dxa"/>
            <w:vAlign w:val="bottom"/>
          </w:tcPr>
          <w:p w14:paraId="132DDA98" w14:textId="77777777" w:rsidR="004B413C" w:rsidRDefault="004B413C">
            <w:pPr>
              <w:rPr>
                <w:sz w:val="10"/>
                <w:szCs w:val="10"/>
              </w:rPr>
            </w:pPr>
          </w:p>
        </w:tc>
        <w:tc>
          <w:tcPr>
            <w:tcW w:w="420" w:type="dxa"/>
            <w:vAlign w:val="bottom"/>
          </w:tcPr>
          <w:p w14:paraId="6127BCF4" w14:textId="77777777" w:rsidR="004B413C" w:rsidRDefault="004B413C">
            <w:pPr>
              <w:rPr>
                <w:sz w:val="10"/>
                <w:szCs w:val="10"/>
              </w:rPr>
            </w:pPr>
          </w:p>
        </w:tc>
        <w:tc>
          <w:tcPr>
            <w:tcW w:w="440" w:type="dxa"/>
            <w:vAlign w:val="bottom"/>
          </w:tcPr>
          <w:p w14:paraId="4C88BE46" w14:textId="77777777" w:rsidR="004B413C" w:rsidRDefault="004B413C">
            <w:pPr>
              <w:rPr>
                <w:sz w:val="10"/>
                <w:szCs w:val="10"/>
              </w:rPr>
            </w:pPr>
          </w:p>
        </w:tc>
        <w:tc>
          <w:tcPr>
            <w:tcW w:w="420" w:type="dxa"/>
            <w:vAlign w:val="bottom"/>
          </w:tcPr>
          <w:p w14:paraId="34F850E8" w14:textId="77777777" w:rsidR="004B413C" w:rsidRDefault="004B413C">
            <w:pPr>
              <w:rPr>
                <w:sz w:val="10"/>
                <w:szCs w:val="10"/>
              </w:rPr>
            </w:pPr>
          </w:p>
        </w:tc>
        <w:tc>
          <w:tcPr>
            <w:tcW w:w="420" w:type="dxa"/>
            <w:vAlign w:val="bottom"/>
          </w:tcPr>
          <w:p w14:paraId="3544A714" w14:textId="77777777" w:rsidR="004B413C" w:rsidRDefault="004B413C">
            <w:pPr>
              <w:rPr>
                <w:sz w:val="10"/>
                <w:szCs w:val="10"/>
              </w:rPr>
            </w:pPr>
          </w:p>
        </w:tc>
        <w:tc>
          <w:tcPr>
            <w:tcW w:w="420" w:type="dxa"/>
            <w:vAlign w:val="bottom"/>
          </w:tcPr>
          <w:p w14:paraId="25CA7918" w14:textId="77777777" w:rsidR="004B413C" w:rsidRDefault="004B413C">
            <w:pPr>
              <w:rPr>
                <w:sz w:val="10"/>
                <w:szCs w:val="10"/>
              </w:rPr>
            </w:pPr>
          </w:p>
        </w:tc>
        <w:tc>
          <w:tcPr>
            <w:tcW w:w="440" w:type="dxa"/>
            <w:vAlign w:val="bottom"/>
          </w:tcPr>
          <w:p w14:paraId="6394447D" w14:textId="77777777" w:rsidR="004B413C" w:rsidRDefault="004B413C">
            <w:pPr>
              <w:rPr>
                <w:sz w:val="10"/>
                <w:szCs w:val="10"/>
              </w:rPr>
            </w:pPr>
          </w:p>
        </w:tc>
        <w:tc>
          <w:tcPr>
            <w:tcW w:w="540" w:type="dxa"/>
            <w:vAlign w:val="bottom"/>
          </w:tcPr>
          <w:p w14:paraId="4A146725" w14:textId="77777777" w:rsidR="004B413C" w:rsidRDefault="004B413C">
            <w:pPr>
              <w:rPr>
                <w:sz w:val="10"/>
                <w:szCs w:val="10"/>
              </w:rPr>
            </w:pPr>
          </w:p>
        </w:tc>
        <w:tc>
          <w:tcPr>
            <w:tcW w:w="0" w:type="dxa"/>
            <w:vAlign w:val="bottom"/>
          </w:tcPr>
          <w:p w14:paraId="0BC5DA53" w14:textId="77777777" w:rsidR="004B413C" w:rsidRDefault="004B413C">
            <w:pPr>
              <w:rPr>
                <w:sz w:val="1"/>
                <w:szCs w:val="1"/>
              </w:rPr>
            </w:pPr>
          </w:p>
        </w:tc>
      </w:tr>
      <w:tr w:rsidR="004B413C" w14:paraId="31C7BCF6" w14:textId="77777777">
        <w:trPr>
          <w:trHeight w:val="160"/>
        </w:trPr>
        <w:tc>
          <w:tcPr>
            <w:tcW w:w="180" w:type="dxa"/>
            <w:vAlign w:val="bottom"/>
          </w:tcPr>
          <w:p w14:paraId="257DAAC2" w14:textId="77777777" w:rsidR="004B413C" w:rsidRDefault="004B413C">
            <w:pPr>
              <w:rPr>
                <w:sz w:val="13"/>
                <w:szCs w:val="13"/>
              </w:rPr>
            </w:pPr>
          </w:p>
        </w:tc>
        <w:tc>
          <w:tcPr>
            <w:tcW w:w="900" w:type="dxa"/>
            <w:vAlign w:val="bottom"/>
          </w:tcPr>
          <w:p w14:paraId="610C882D" w14:textId="77777777" w:rsidR="004B413C" w:rsidRDefault="00EC2FEA">
            <w:pPr>
              <w:spacing w:line="160" w:lineRule="exact"/>
              <w:ind w:right="400"/>
              <w:jc w:val="right"/>
              <w:rPr>
                <w:sz w:val="20"/>
                <w:szCs w:val="20"/>
              </w:rPr>
            </w:pPr>
            <w:r>
              <w:rPr>
                <w:rFonts w:ascii="Arial" w:eastAsia="Arial" w:hAnsi="Arial" w:cs="Arial"/>
                <w:color w:val="4D4D4D"/>
                <w:sz w:val="16"/>
                <w:szCs w:val="16"/>
              </w:rPr>
              <w:t>2015</w:t>
            </w:r>
          </w:p>
        </w:tc>
        <w:tc>
          <w:tcPr>
            <w:tcW w:w="420" w:type="dxa"/>
            <w:vAlign w:val="bottom"/>
          </w:tcPr>
          <w:p w14:paraId="38D10CED" w14:textId="77777777" w:rsidR="004B413C" w:rsidRDefault="004B413C">
            <w:pPr>
              <w:rPr>
                <w:sz w:val="13"/>
                <w:szCs w:val="13"/>
              </w:rPr>
            </w:pPr>
          </w:p>
        </w:tc>
        <w:tc>
          <w:tcPr>
            <w:tcW w:w="420" w:type="dxa"/>
            <w:vAlign w:val="bottom"/>
          </w:tcPr>
          <w:p w14:paraId="46E9AD20" w14:textId="77777777" w:rsidR="004B413C" w:rsidRDefault="004B413C">
            <w:pPr>
              <w:rPr>
                <w:sz w:val="13"/>
                <w:szCs w:val="13"/>
              </w:rPr>
            </w:pPr>
          </w:p>
        </w:tc>
        <w:tc>
          <w:tcPr>
            <w:tcW w:w="440" w:type="dxa"/>
            <w:vAlign w:val="bottom"/>
          </w:tcPr>
          <w:p w14:paraId="0DA373FA" w14:textId="77777777" w:rsidR="004B413C" w:rsidRDefault="004B413C">
            <w:pPr>
              <w:rPr>
                <w:sz w:val="13"/>
                <w:szCs w:val="13"/>
              </w:rPr>
            </w:pPr>
          </w:p>
        </w:tc>
        <w:tc>
          <w:tcPr>
            <w:tcW w:w="420" w:type="dxa"/>
            <w:vAlign w:val="bottom"/>
          </w:tcPr>
          <w:p w14:paraId="52A4FF02" w14:textId="77777777" w:rsidR="004B413C" w:rsidRDefault="004B413C">
            <w:pPr>
              <w:rPr>
                <w:sz w:val="13"/>
                <w:szCs w:val="13"/>
              </w:rPr>
            </w:pPr>
          </w:p>
        </w:tc>
        <w:tc>
          <w:tcPr>
            <w:tcW w:w="420" w:type="dxa"/>
            <w:vAlign w:val="bottom"/>
          </w:tcPr>
          <w:p w14:paraId="1ED7CA9E" w14:textId="77777777" w:rsidR="004B413C" w:rsidRDefault="004B413C">
            <w:pPr>
              <w:rPr>
                <w:sz w:val="13"/>
                <w:szCs w:val="13"/>
              </w:rPr>
            </w:pPr>
          </w:p>
        </w:tc>
        <w:tc>
          <w:tcPr>
            <w:tcW w:w="420" w:type="dxa"/>
            <w:vAlign w:val="bottom"/>
          </w:tcPr>
          <w:p w14:paraId="5784CF89" w14:textId="77777777" w:rsidR="004B413C" w:rsidRDefault="004B413C">
            <w:pPr>
              <w:rPr>
                <w:sz w:val="13"/>
                <w:szCs w:val="13"/>
              </w:rPr>
            </w:pPr>
          </w:p>
        </w:tc>
        <w:tc>
          <w:tcPr>
            <w:tcW w:w="440" w:type="dxa"/>
            <w:vAlign w:val="bottom"/>
          </w:tcPr>
          <w:p w14:paraId="1D1AA731" w14:textId="77777777" w:rsidR="004B413C" w:rsidRDefault="004B413C">
            <w:pPr>
              <w:rPr>
                <w:sz w:val="13"/>
                <w:szCs w:val="13"/>
              </w:rPr>
            </w:pPr>
          </w:p>
        </w:tc>
        <w:tc>
          <w:tcPr>
            <w:tcW w:w="420" w:type="dxa"/>
            <w:vAlign w:val="bottom"/>
          </w:tcPr>
          <w:p w14:paraId="228CD646" w14:textId="77777777" w:rsidR="004B413C" w:rsidRDefault="004B413C">
            <w:pPr>
              <w:rPr>
                <w:sz w:val="13"/>
                <w:szCs w:val="13"/>
              </w:rPr>
            </w:pPr>
          </w:p>
        </w:tc>
        <w:tc>
          <w:tcPr>
            <w:tcW w:w="420" w:type="dxa"/>
            <w:vAlign w:val="bottom"/>
          </w:tcPr>
          <w:p w14:paraId="1004FC3F" w14:textId="77777777" w:rsidR="004B413C" w:rsidRDefault="004B413C">
            <w:pPr>
              <w:rPr>
                <w:sz w:val="13"/>
                <w:szCs w:val="13"/>
              </w:rPr>
            </w:pPr>
          </w:p>
        </w:tc>
        <w:tc>
          <w:tcPr>
            <w:tcW w:w="420" w:type="dxa"/>
            <w:vAlign w:val="bottom"/>
          </w:tcPr>
          <w:p w14:paraId="2A4DB4EF" w14:textId="77777777" w:rsidR="004B413C" w:rsidRDefault="004B413C">
            <w:pPr>
              <w:rPr>
                <w:sz w:val="13"/>
                <w:szCs w:val="13"/>
              </w:rPr>
            </w:pPr>
          </w:p>
        </w:tc>
        <w:tc>
          <w:tcPr>
            <w:tcW w:w="440" w:type="dxa"/>
            <w:vAlign w:val="bottom"/>
          </w:tcPr>
          <w:p w14:paraId="02230992" w14:textId="77777777" w:rsidR="004B413C" w:rsidRDefault="004B413C">
            <w:pPr>
              <w:rPr>
                <w:sz w:val="13"/>
                <w:szCs w:val="13"/>
              </w:rPr>
            </w:pPr>
          </w:p>
        </w:tc>
        <w:tc>
          <w:tcPr>
            <w:tcW w:w="420" w:type="dxa"/>
            <w:vAlign w:val="bottom"/>
          </w:tcPr>
          <w:p w14:paraId="1532EA3A" w14:textId="77777777" w:rsidR="004B413C" w:rsidRDefault="004B413C">
            <w:pPr>
              <w:rPr>
                <w:sz w:val="13"/>
                <w:szCs w:val="13"/>
              </w:rPr>
            </w:pPr>
          </w:p>
        </w:tc>
        <w:tc>
          <w:tcPr>
            <w:tcW w:w="420" w:type="dxa"/>
            <w:vAlign w:val="bottom"/>
          </w:tcPr>
          <w:p w14:paraId="5D5071C9" w14:textId="77777777" w:rsidR="004B413C" w:rsidRDefault="004B413C">
            <w:pPr>
              <w:rPr>
                <w:sz w:val="13"/>
                <w:szCs w:val="13"/>
              </w:rPr>
            </w:pPr>
          </w:p>
        </w:tc>
        <w:tc>
          <w:tcPr>
            <w:tcW w:w="420" w:type="dxa"/>
            <w:vAlign w:val="bottom"/>
          </w:tcPr>
          <w:p w14:paraId="722A1E22" w14:textId="77777777" w:rsidR="004B413C" w:rsidRDefault="004B413C">
            <w:pPr>
              <w:rPr>
                <w:sz w:val="13"/>
                <w:szCs w:val="13"/>
              </w:rPr>
            </w:pPr>
          </w:p>
        </w:tc>
        <w:tc>
          <w:tcPr>
            <w:tcW w:w="440" w:type="dxa"/>
            <w:vAlign w:val="bottom"/>
          </w:tcPr>
          <w:p w14:paraId="54D2F0B1" w14:textId="77777777" w:rsidR="004B413C" w:rsidRDefault="004B413C">
            <w:pPr>
              <w:rPr>
                <w:sz w:val="13"/>
                <w:szCs w:val="13"/>
              </w:rPr>
            </w:pPr>
          </w:p>
        </w:tc>
        <w:tc>
          <w:tcPr>
            <w:tcW w:w="420" w:type="dxa"/>
            <w:vAlign w:val="bottom"/>
          </w:tcPr>
          <w:p w14:paraId="3B689755" w14:textId="77777777" w:rsidR="004B413C" w:rsidRDefault="004B413C">
            <w:pPr>
              <w:rPr>
                <w:sz w:val="13"/>
                <w:szCs w:val="13"/>
              </w:rPr>
            </w:pPr>
          </w:p>
        </w:tc>
        <w:tc>
          <w:tcPr>
            <w:tcW w:w="420" w:type="dxa"/>
            <w:vAlign w:val="bottom"/>
          </w:tcPr>
          <w:p w14:paraId="36827A56" w14:textId="77777777" w:rsidR="004B413C" w:rsidRDefault="004B413C">
            <w:pPr>
              <w:rPr>
                <w:sz w:val="13"/>
                <w:szCs w:val="13"/>
              </w:rPr>
            </w:pPr>
          </w:p>
        </w:tc>
        <w:tc>
          <w:tcPr>
            <w:tcW w:w="420" w:type="dxa"/>
            <w:vAlign w:val="bottom"/>
          </w:tcPr>
          <w:p w14:paraId="469C02A5" w14:textId="77777777" w:rsidR="004B413C" w:rsidRDefault="004B413C">
            <w:pPr>
              <w:rPr>
                <w:sz w:val="13"/>
                <w:szCs w:val="13"/>
              </w:rPr>
            </w:pPr>
          </w:p>
        </w:tc>
        <w:tc>
          <w:tcPr>
            <w:tcW w:w="440" w:type="dxa"/>
            <w:vAlign w:val="bottom"/>
          </w:tcPr>
          <w:p w14:paraId="6A1E3FC4" w14:textId="77777777" w:rsidR="004B413C" w:rsidRDefault="004B413C">
            <w:pPr>
              <w:rPr>
                <w:sz w:val="13"/>
                <w:szCs w:val="13"/>
              </w:rPr>
            </w:pPr>
          </w:p>
        </w:tc>
        <w:tc>
          <w:tcPr>
            <w:tcW w:w="420" w:type="dxa"/>
            <w:vAlign w:val="bottom"/>
          </w:tcPr>
          <w:p w14:paraId="25813B84" w14:textId="77777777" w:rsidR="004B413C" w:rsidRDefault="004B413C">
            <w:pPr>
              <w:rPr>
                <w:sz w:val="13"/>
                <w:szCs w:val="13"/>
              </w:rPr>
            </w:pPr>
          </w:p>
        </w:tc>
        <w:tc>
          <w:tcPr>
            <w:tcW w:w="420" w:type="dxa"/>
            <w:vAlign w:val="bottom"/>
          </w:tcPr>
          <w:p w14:paraId="69D4ED59" w14:textId="77777777" w:rsidR="004B413C" w:rsidRDefault="004B413C">
            <w:pPr>
              <w:rPr>
                <w:sz w:val="13"/>
                <w:szCs w:val="13"/>
              </w:rPr>
            </w:pPr>
          </w:p>
        </w:tc>
        <w:tc>
          <w:tcPr>
            <w:tcW w:w="440" w:type="dxa"/>
            <w:vAlign w:val="bottom"/>
          </w:tcPr>
          <w:p w14:paraId="28A26A97" w14:textId="77777777" w:rsidR="004B413C" w:rsidRDefault="004B413C">
            <w:pPr>
              <w:rPr>
                <w:sz w:val="13"/>
                <w:szCs w:val="13"/>
              </w:rPr>
            </w:pPr>
          </w:p>
        </w:tc>
        <w:tc>
          <w:tcPr>
            <w:tcW w:w="420" w:type="dxa"/>
            <w:vAlign w:val="bottom"/>
          </w:tcPr>
          <w:p w14:paraId="79DFF4F9" w14:textId="77777777" w:rsidR="004B413C" w:rsidRDefault="004B413C">
            <w:pPr>
              <w:rPr>
                <w:sz w:val="13"/>
                <w:szCs w:val="13"/>
              </w:rPr>
            </w:pPr>
          </w:p>
        </w:tc>
        <w:tc>
          <w:tcPr>
            <w:tcW w:w="420" w:type="dxa"/>
            <w:vAlign w:val="bottom"/>
          </w:tcPr>
          <w:p w14:paraId="1FC5F7A9" w14:textId="77777777" w:rsidR="004B413C" w:rsidRDefault="004B413C">
            <w:pPr>
              <w:rPr>
                <w:sz w:val="13"/>
                <w:szCs w:val="13"/>
              </w:rPr>
            </w:pPr>
          </w:p>
        </w:tc>
        <w:tc>
          <w:tcPr>
            <w:tcW w:w="420" w:type="dxa"/>
            <w:vAlign w:val="bottom"/>
          </w:tcPr>
          <w:p w14:paraId="08BAC3F9" w14:textId="77777777" w:rsidR="004B413C" w:rsidRDefault="004B413C">
            <w:pPr>
              <w:rPr>
                <w:sz w:val="13"/>
                <w:szCs w:val="13"/>
              </w:rPr>
            </w:pPr>
          </w:p>
        </w:tc>
        <w:tc>
          <w:tcPr>
            <w:tcW w:w="440" w:type="dxa"/>
            <w:vAlign w:val="bottom"/>
          </w:tcPr>
          <w:p w14:paraId="7FFCD60F" w14:textId="77777777" w:rsidR="004B413C" w:rsidRDefault="004B413C">
            <w:pPr>
              <w:rPr>
                <w:sz w:val="13"/>
                <w:szCs w:val="13"/>
              </w:rPr>
            </w:pPr>
          </w:p>
        </w:tc>
        <w:tc>
          <w:tcPr>
            <w:tcW w:w="540" w:type="dxa"/>
            <w:vAlign w:val="bottom"/>
          </w:tcPr>
          <w:p w14:paraId="21ACFCE8" w14:textId="77777777" w:rsidR="004B413C" w:rsidRDefault="004B413C">
            <w:pPr>
              <w:rPr>
                <w:sz w:val="13"/>
                <w:szCs w:val="13"/>
              </w:rPr>
            </w:pPr>
          </w:p>
        </w:tc>
        <w:tc>
          <w:tcPr>
            <w:tcW w:w="0" w:type="dxa"/>
            <w:vAlign w:val="bottom"/>
          </w:tcPr>
          <w:p w14:paraId="046F02B6" w14:textId="77777777" w:rsidR="004B413C" w:rsidRDefault="004B413C">
            <w:pPr>
              <w:rPr>
                <w:sz w:val="1"/>
                <w:szCs w:val="1"/>
              </w:rPr>
            </w:pPr>
          </w:p>
        </w:tc>
      </w:tr>
      <w:tr w:rsidR="004B413C" w14:paraId="313B1A46" w14:textId="77777777">
        <w:trPr>
          <w:trHeight w:val="153"/>
        </w:trPr>
        <w:tc>
          <w:tcPr>
            <w:tcW w:w="180" w:type="dxa"/>
            <w:vAlign w:val="bottom"/>
          </w:tcPr>
          <w:p w14:paraId="56A8EFB9" w14:textId="77777777" w:rsidR="004B413C" w:rsidRDefault="004B413C">
            <w:pPr>
              <w:rPr>
                <w:sz w:val="13"/>
                <w:szCs w:val="13"/>
              </w:rPr>
            </w:pPr>
          </w:p>
        </w:tc>
        <w:tc>
          <w:tcPr>
            <w:tcW w:w="900" w:type="dxa"/>
            <w:vAlign w:val="bottom"/>
          </w:tcPr>
          <w:p w14:paraId="2A017B8D" w14:textId="77777777" w:rsidR="004B413C" w:rsidRDefault="00EC2FEA">
            <w:pPr>
              <w:spacing w:line="153" w:lineRule="exact"/>
              <w:ind w:right="400"/>
              <w:jc w:val="right"/>
              <w:rPr>
                <w:sz w:val="20"/>
                <w:szCs w:val="20"/>
              </w:rPr>
            </w:pPr>
            <w:r>
              <w:rPr>
                <w:rFonts w:ascii="Arial" w:eastAsia="Arial" w:hAnsi="Arial" w:cs="Arial"/>
                <w:color w:val="4D4D4D"/>
                <w:sz w:val="16"/>
                <w:szCs w:val="16"/>
              </w:rPr>
              <w:t>1995</w:t>
            </w:r>
          </w:p>
        </w:tc>
        <w:tc>
          <w:tcPr>
            <w:tcW w:w="420" w:type="dxa"/>
            <w:vAlign w:val="bottom"/>
          </w:tcPr>
          <w:p w14:paraId="15EDA6EB" w14:textId="77777777" w:rsidR="004B413C" w:rsidRDefault="004B413C">
            <w:pPr>
              <w:rPr>
                <w:sz w:val="13"/>
                <w:szCs w:val="13"/>
              </w:rPr>
            </w:pPr>
          </w:p>
        </w:tc>
        <w:tc>
          <w:tcPr>
            <w:tcW w:w="420" w:type="dxa"/>
            <w:vAlign w:val="bottom"/>
          </w:tcPr>
          <w:p w14:paraId="59293EEA" w14:textId="77777777" w:rsidR="004B413C" w:rsidRDefault="004B413C">
            <w:pPr>
              <w:rPr>
                <w:sz w:val="13"/>
                <w:szCs w:val="13"/>
              </w:rPr>
            </w:pPr>
          </w:p>
        </w:tc>
        <w:tc>
          <w:tcPr>
            <w:tcW w:w="440" w:type="dxa"/>
            <w:vAlign w:val="bottom"/>
          </w:tcPr>
          <w:p w14:paraId="1E5F8408" w14:textId="77777777" w:rsidR="004B413C" w:rsidRDefault="004B413C">
            <w:pPr>
              <w:rPr>
                <w:sz w:val="13"/>
                <w:szCs w:val="13"/>
              </w:rPr>
            </w:pPr>
          </w:p>
        </w:tc>
        <w:tc>
          <w:tcPr>
            <w:tcW w:w="420" w:type="dxa"/>
            <w:vAlign w:val="bottom"/>
          </w:tcPr>
          <w:p w14:paraId="5158E565" w14:textId="77777777" w:rsidR="004B413C" w:rsidRDefault="004B413C">
            <w:pPr>
              <w:rPr>
                <w:sz w:val="13"/>
                <w:szCs w:val="13"/>
              </w:rPr>
            </w:pPr>
          </w:p>
        </w:tc>
        <w:tc>
          <w:tcPr>
            <w:tcW w:w="420" w:type="dxa"/>
            <w:vAlign w:val="bottom"/>
          </w:tcPr>
          <w:p w14:paraId="5A654043" w14:textId="77777777" w:rsidR="004B413C" w:rsidRDefault="004B413C">
            <w:pPr>
              <w:rPr>
                <w:sz w:val="13"/>
                <w:szCs w:val="13"/>
              </w:rPr>
            </w:pPr>
          </w:p>
        </w:tc>
        <w:tc>
          <w:tcPr>
            <w:tcW w:w="420" w:type="dxa"/>
            <w:vAlign w:val="bottom"/>
          </w:tcPr>
          <w:p w14:paraId="795F2BBE" w14:textId="77777777" w:rsidR="004B413C" w:rsidRDefault="004B413C">
            <w:pPr>
              <w:rPr>
                <w:sz w:val="13"/>
                <w:szCs w:val="13"/>
              </w:rPr>
            </w:pPr>
          </w:p>
        </w:tc>
        <w:tc>
          <w:tcPr>
            <w:tcW w:w="440" w:type="dxa"/>
            <w:vAlign w:val="bottom"/>
          </w:tcPr>
          <w:p w14:paraId="531E1D52" w14:textId="77777777" w:rsidR="004B413C" w:rsidRDefault="004B413C">
            <w:pPr>
              <w:rPr>
                <w:sz w:val="13"/>
                <w:szCs w:val="13"/>
              </w:rPr>
            </w:pPr>
          </w:p>
        </w:tc>
        <w:tc>
          <w:tcPr>
            <w:tcW w:w="420" w:type="dxa"/>
            <w:vAlign w:val="bottom"/>
          </w:tcPr>
          <w:p w14:paraId="4557B206" w14:textId="77777777" w:rsidR="004B413C" w:rsidRDefault="004B413C">
            <w:pPr>
              <w:rPr>
                <w:sz w:val="13"/>
                <w:szCs w:val="13"/>
              </w:rPr>
            </w:pPr>
          </w:p>
        </w:tc>
        <w:tc>
          <w:tcPr>
            <w:tcW w:w="420" w:type="dxa"/>
            <w:vAlign w:val="bottom"/>
          </w:tcPr>
          <w:p w14:paraId="505564D9" w14:textId="77777777" w:rsidR="004B413C" w:rsidRDefault="004B413C">
            <w:pPr>
              <w:rPr>
                <w:sz w:val="13"/>
                <w:szCs w:val="13"/>
              </w:rPr>
            </w:pPr>
          </w:p>
        </w:tc>
        <w:tc>
          <w:tcPr>
            <w:tcW w:w="420" w:type="dxa"/>
            <w:vAlign w:val="bottom"/>
          </w:tcPr>
          <w:p w14:paraId="770ABC69" w14:textId="77777777" w:rsidR="004B413C" w:rsidRDefault="004B413C">
            <w:pPr>
              <w:rPr>
                <w:sz w:val="13"/>
                <w:szCs w:val="13"/>
              </w:rPr>
            </w:pPr>
          </w:p>
        </w:tc>
        <w:tc>
          <w:tcPr>
            <w:tcW w:w="440" w:type="dxa"/>
            <w:vAlign w:val="bottom"/>
          </w:tcPr>
          <w:p w14:paraId="71EAF157" w14:textId="77777777" w:rsidR="004B413C" w:rsidRDefault="004B413C">
            <w:pPr>
              <w:rPr>
                <w:sz w:val="13"/>
                <w:szCs w:val="13"/>
              </w:rPr>
            </w:pPr>
          </w:p>
        </w:tc>
        <w:tc>
          <w:tcPr>
            <w:tcW w:w="420" w:type="dxa"/>
            <w:vAlign w:val="bottom"/>
          </w:tcPr>
          <w:p w14:paraId="5D3997B5" w14:textId="77777777" w:rsidR="004B413C" w:rsidRDefault="004B413C">
            <w:pPr>
              <w:rPr>
                <w:sz w:val="13"/>
                <w:szCs w:val="13"/>
              </w:rPr>
            </w:pPr>
          </w:p>
        </w:tc>
        <w:tc>
          <w:tcPr>
            <w:tcW w:w="420" w:type="dxa"/>
            <w:vAlign w:val="bottom"/>
          </w:tcPr>
          <w:p w14:paraId="057DD366" w14:textId="77777777" w:rsidR="004B413C" w:rsidRDefault="004B413C">
            <w:pPr>
              <w:rPr>
                <w:sz w:val="13"/>
                <w:szCs w:val="13"/>
              </w:rPr>
            </w:pPr>
          </w:p>
        </w:tc>
        <w:tc>
          <w:tcPr>
            <w:tcW w:w="420" w:type="dxa"/>
            <w:vAlign w:val="bottom"/>
          </w:tcPr>
          <w:p w14:paraId="47239EF6" w14:textId="77777777" w:rsidR="004B413C" w:rsidRDefault="004B413C">
            <w:pPr>
              <w:rPr>
                <w:sz w:val="13"/>
                <w:szCs w:val="13"/>
              </w:rPr>
            </w:pPr>
          </w:p>
        </w:tc>
        <w:tc>
          <w:tcPr>
            <w:tcW w:w="440" w:type="dxa"/>
            <w:vAlign w:val="bottom"/>
          </w:tcPr>
          <w:p w14:paraId="3C9611F8" w14:textId="77777777" w:rsidR="004B413C" w:rsidRDefault="004B413C">
            <w:pPr>
              <w:rPr>
                <w:sz w:val="13"/>
                <w:szCs w:val="13"/>
              </w:rPr>
            </w:pPr>
          </w:p>
        </w:tc>
        <w:tc>
          <w:tcPr>
            <w:tcW w:w="420" w:type="dxa"/>
            <w:vAlign w:val="bottom"/>
          </w:tcPr>
          <w:p w14:paraId="643C1F53" w14:textId="77777777" w:rsidR="004B413C" w:rsidRDefault="004B413C">
            <w:pPr>
              <w:rPr>
                <w:sz w:val="13"/>
                <w:szCs w:val="13"/>
              </w:rPr>
            </w:pPr>
          </w:p>
        </w:tc>
        <w:tc>
          <w:tcPr>
            <w:tcW w:w="420" w:type="dxa"/>
            <w:vAlign w:val="bottom"/>
          </w:tcPr>
          <w:p w14:paraId="718A90E3" w14:textId="77777777" w:rsidR="004B413C" w:rsidRDefault="004B413C">
            <w:pPr>
              <w:rPr>
                <w:sz w:val="13"/>
                <w:szCs w:val="13"/>
              </w:rPr>
            </w:pPr>
          </w:p>
        </w:tc>
        <w:tc>
          <w:tcPr>
            <w:tcW w:w="420" w:type="dxa"/>
            <w:vAlign w:val="bottom"/>
          </w:tcPr>
          <w:p w14:paraId="6BE53738" w14:textId="77777777" w:rsidR="004B413C" w:rsidRDefault="004B413C">
            <w:pPr>
              <w:rPr>
                <w:sz w:val="13"/>
                <w:szCs w:val="13"/>
              </w:rPr>
            </w:pPr>
          </w:p>
        </w:tc>
        <w:tc>
          <w:tcPr>
            <w:tcW w:w="440" w:type="dxa"/>
            <w:vAlign w:val="bottom"/>
          </w:tcPr>
          <w:p w14:paraId="538448C4" w14:textId="77777777" w:rsidR="004B413C" w:rsidRDefault="004B413C">
            <w:pPr>
              <w:rPr>
                <w:sz w:val="13"/>
                <w:szCs w:val="13"/>
              </w:rPr>
            </w:pPr>
          </w:p>
        </w:tc>
        <w:tc>
          <w:tcPr>
            <w:tcW w:w="420" w:type="dxa"/>
            <w:vAlign w:val="bottom"/>
          </w:tcPr>
          <w:p w14:paraId="14E876ED" w14:textId="77777777" w:rsidR="004B413C" w:rsidRDefault="004B413C">
            <w:pPr>
              <w:rPr>
                <w:sz w:val="13"/>
                <w:szCs w:val="13"/>
              </w:rPr>
            </w:pPr>
          </w:p>
        </w:tc>
        <w:tc>
          <w:tcPr>
            <w:tcW w:w="420" w:type="dxa"/>
            <w:vAlign w:val="bottom"/>
          </w:tcPr>
          <w:p w14:paraId="35270EE8" w14:textId="77777777" w:rsidR="004B413C" w:rsidRDefault="004B413C">
            <w:pPr>
              <w:rPr>
                <w:sz w:val="13"/>
                <w:szCs w:val="13"/>
              </w:rPr>
            </w:pPr>
          </w:p>
        </w:tc>
        <w:tc>
          <w:tcPr>
            <w:tcW w:w="440" w:type="dxa"/>
            <w:vAlign w:val="bottom"/>
          </w:tcPr>
          <w:p w14:paraId="3673A596" w14:textId="77777777" w:rsidR="004B413C" w:rsidRDefault="004B413C">
            <w:pPr>
              <w:rPr>
                <w:sz w:val="13"/>
                <w:szCs w:val="13"/>
              </w:rPr>
            </w:pPr>
          </w:p>
        </w:tc>
        <w:tc>
          <w:tcPr>
            <w:tcW w:w="420" w:type="dxa"/>
            <w:vAlign w:val="bottom"/>
          </w:tcPr>
          <w:p w14:paraId="0DA43407" w14:textId="77777777" w:rsidR="004B413C" w:rsidRDefault="004B413C">
            <w:pPr>
              <w:rPr>
                <w:sz w:val="13"/>
                <w:szCs w:val="13"/>
              </w:rPr>
            </w:pPr>
          </w:p>
        </w:tc>
        <w:tc>
          <w:tcPr>
            <w:tcW w:w="420" w:type="dxa"/>
            <w:vAlign w:val="bottom"/>
          </w:tcPr>
          <w:p w14:paraId="6F6C9D6C" w14:textId="77777777" w:rsidR="004B413C" w:rsidRDefault="004B413C">
            <w:pPr>
              <w:rPr>
                <w:sz w:val="13"/>
                <w:szCs w:val="13"/>
              </w:rPr>
            </w:pPr>
          </w:p>
        </w:tc>
        <w:tc>
          <w:tcPr>
            <w:tcW w:w="420" w:type="dxa"/>
            <w:vAlign w:val="bottom"/>
          </w:tcPr>
          <w:p w14:paraId="34E030DF" w14:textId="77777777" w:rsidR="004B413C" w:rsidRDefault="004B413C">
            <w:pPr>
              <w:rPr>
                <w:sz w:val="13"/>
                <w:szCs w:val="13"/>
              </w:rPr>
            </w:pPr>
          </w:p>
        </w:tc>
        <w:tc>
          <w:tcPr>
            <w:tcW w:w="440" w:type="dxa"/>
            <w:vAlign w:val="bottom"/>
          </w:tcPr>
          <w:p w14:paraId="17BF9F93" w14:textId="77777777" w:rsidR="004B413C" w:rsidRDefault="004B413C">
            <w:pPr>
              <w:rPr>
                <w:sz w:val="13"/>
                <w:szCs w:val="13"/>
              </w:rPr>
            </w:pPr>
          </w:p>
        </w:tc>
        <w:tc>
          <w:tcPr>
            <w:tcW w:w="540" w:type="dxa"/>
            <w:vAlign w:val="bottom"/>
          </w:tcPr>
          <w:p w14:paraId="2D598599" w14:textId="77777777" w:rsidR="004B413C" w:rsidRDefault="004B413C">
            <w:pPr>
              <w:rPr>
                <w:sz w:val="13"/>
                <w:szCs w:val="13"/>
              </w:rPr>
            </w:pPr>
          </w:p>
        </w:tc>
        <w:tc>
          <w:tcPr>
            <w:tcW w:w="0" w:type="dxa"/>
            <w:vAlign w:val="bottom"/>
          </w:tcPr>
          <w:p w14:paraId="5E670517" w14:textId="77777777" w:rsidR="004B413C" w:rsidRDefault="004B413C">
            <w:pPr>
              <w:rPr>
                <w:sz w:val="1"/>
                <w:szCs w:val="1"/>
              </w:rPr>
            </w:pPr>
          </w:p>
        </w:tc>
      </w:tr>
      <w:tr w:rsidR="004B413C" w14:paraId="1B741AF6" w14:textId="77777777">
        <w:trPr>
          <w:trHeight w:val="153"/>
        </w:trPr>
        <w:tc>
          <w:tcPr>
            <w:tcW w:w="180" w:type="dxa"/>
            <w:vAlign w:val="bottom"/>
          </w:tcPr>
          <w:p w14:paraId="436BBDE1" w14:textId="77777777" w:rsidR="004B413C" w:rsidRDefault="004B413C">
            <w:pPr>
              <w:rPr>
                <w:sz w:val="13"/>
                <w:szCs w:val="13"/>
              </w:rPr>
            </w:pPr>
          </w:p>
        </w:tc>
        <w:tc>
          <w:tcPr>
            <w:tcW w:w="900" w:type="dxa"/>
            <w:vAlign w:val="bottom"/>
          </w:tcPr>
          <w:p w14:paraId="17604166" w14:textId="77777777" w:rsidR="004B413C" w:rsidRDefault="00EC2FEA">
            <w:pPr>
              <w:spacing w:line="153" w:lineRule="exact"/>
              <w:ind w:right="400"/>
              <w:jc w:val="right"/>
              <w:rPr>
                <w:sz w:val="20"/>
                <w:szCs w:val="20"/>
              </w:rPr>
            </w:pPr>
            <w:r>
              <w:rPr>
                <w:rFonts w:ascii="Arial" w:eastAsia="Arial" w:hAnsi="Arial" w:cs="Arial"/>
                <w:color w:val="4D4D4D"/>
                <w:sz w:val="16"/>
                <w:szCs w:val="16"/>
              </w:rPr>
              <w:t>2000</w:t>
            </w:r>
          </w:p>
        </w:tc>
        <w:tc>
          <w:tcPr>
            <w:tcW w:w="420" w:type="dxa"/>
            <w:vAlign w:val="bottom"/>
          </w:tcPr>
          <w:p w14:paraId="62B9A5AB" w14:textId="77777777" w:rsidR="004B413C" w:rsidRDefault="004B413C">
            <w:pPr>
              <w:rPr>
                <w:sz w:val="13"/>
                <w:szCs w:val="13"/>
              </w:rPr>
            </w:pPr>
          </w:p>
        </w:tc>
        <w:tc>
          <w:tcPr>
            <w:tcW w:w="420" w:type="dxa"/>
            <w:vAlign w:val="bottom"/>
          </w:tcPr>
          <w:p w14:paraId="07157322" w14:textId="77777777" w:rsidR="004B413C" w:rsidRDefault="004B413C">
            <w:pPr>
              <w:rPr>
                <w:sz w:val="13"/>
                <w:szCs w:val="13"/>
              </w:rPr>
            </w:pPr>
          </w:p>
        </w:tc>
        <w:tc>
          <w:tcPr>
            <w:tcW w:w="440" w:type="dxa"/>
            <w:vAlign w:val="bottom"/>
          </w:tcPr>
          <w:p w14:paraId="5CEE82F1" w14:textId="77777777" w:rsidR="004B413C" w:rsidRDefault="004B413C">
            <w:pPr>
              <w:rPr>
                <w:sz w:val="13"/>
                <w:szCs w:val="13"/>
              </w:rPr>
            </w:pPr>
          </w:p>
        </w:tc>
        <w:tc>
          <w:tcPr>
            <w:tcW w:w="420" w:type="dxa"/>
            <w:vAlign w:val="bottom"/>
          </w:tcPr>
          <w:p w14:paraId="45223C1B" w14:textId="77777777" w:rsidR="004B413C" w:rsidRDefault="004B413C">
            <w:pPr>
              <w:rPr>
                <w:sz w:val="13"/>
                <w:szCs w:val="13"/>
              </w:rPr>
            </w:pPr>
          </w:p>
        </w:tc>
        <w:tc>
          <w:tcPr>
            <w:tcW w:w="420" w:type="dxa"/>
            <w:vAlign w:val="bottom"/>
          </w:tcPr>
          <w:p w14:paraId="4D68A882" w14:textId="77777777" w:rsidR="004B413C" w:rsidRDefault="004B413C">
            <w:pPr>
              <w:rPr>
                <w:sz w:val="13"/>
                <w:szCs w:val="13"/>
              </w:rPr>
            </w:pPr>
          </w:p>
        </w:tc>
        <w:tc>
          <w:tcPr>
            <w:tcW w:w="420" w:type="dxa"/>
            <w:vAlign w:val="bottom"/>
          </w:tcPr>
          <w:p w14:paraId="43154EC1" w14:textId="77777777" w:rsidR="004B413C" w:rsidRDefault="004B413C">
            <w:pPr>
              <w:rPr>
                <w:sz w:val="13"/>
                <w:szCs w:val="13"/>
              </w:rPr>
            </w:pPr>
          </w:p>
        </w:tc>
        <w:tc>
          <w:tcPr>
            <w:tcW w:w="440" w:type="dxa"/>
            <w:vAlign w:val="bottom"/>
          </w:tcPr>
          <w:p w14:paraId="237B1F8D" w14:textId="77777777" w:rsidR="004B413C" w:rsidRDefault="004B413C">
            <w:pPr>
              <w:rPr>
                <w:sz w:val="13"/>
                <w:szCs w:val="13"/>
              </w:rPr>
            </w:pPr>
          </w:p>
        </w:tc>
        <w:tc>
          <w:tcPr>
            <w:tcW w:w="420" w:type="dxa"/>
            <w:vAlign w:val="bottom"/>
          </w:tcPr>
          <w:p w14:paraId="45762B1B" w14:textId="77777777" w:rsidR="004B413C" w:rsidRDefault="004B413C">
            <w:pPr>
              <w:rPr>
                <w:sz w:val="13"/>
                <w:szCs w:val="13"/>
              </w:rPr>
            </w:pPr>
          </w:p>
        </w:tc>
        <w:tc>
          <w:tcPr>
            <w:tcW w:w="420" w:type="dxa"/>
            <w:vAlign w:val="bottom"/>
          </w:tcPr>
          <w:p w14:paraId="61607E34" w14:textId="77777777" w:rsidR="004B413C" w:rsidRDefault="004B413C">
            <w:pPr>
              <w:rPr>
                <w:sz w:val="13"/>
                <w:szCs w:val="13"/>
              </w:rPr>
            </w:pPr>
          </w:p>
        </w:tc>
        <w:tc>
          <w:tcPr>
            <w:tcW w:w="420" w:type="dxa"/>
            <w:vAlign w:val="bottom"/>
          </w:tcPr>
          <w:p w14:paraId="4DD67119" w14:textId="77777777" w:rsidR="004B413C" w:rsidRDefault="004B413C">
            <w:pPr>
              <w:rPr>
                <w:sz w:val="13"/>
                <w:szCs w:val="13"/>
              </w:rPr>
            </w:pPr>
          </w:p>
        </w:tc>
        <w:tc>
          <w:tcPr>
            <w:tcW w:w="440" w:type="dxa"/>
            <w:vAlign w:val="bottom"/>
          </w:tcPr>
          <w:p w14:paraId="36BDAE9D" w14:textId="77777777" w:rsidR="004B413C" w:rsidRDefault="004B413C">
            <w:pPr>
              <w:rPr>
                <w:sz w:val="13"/>
                <w:szCs w:val="13"/>
              </w:rPr>
            </w:pPr>
          </w:p>
        </w:tc>
        <w:tc>
          <w:tcPr>
            <w:tcW w:w="420" w:type="dxa"/>
            <w:vAlign w:val="bottom"/>
          </w:tcPr>
          <w:p w14:paraId="25E09168" w14:textId="77777777" w:rsidR="004B413C" w:rsidRDefault="004B413C">
            <w:pPr>
              <w:rPr>
                <w:sz w:val="13"/>
                <w:szCs w:val="13"/>
              </w:rPr>
            </w:pPr>
          </w:p>
        </w:tc>
        <w:tc>
          <w:tcPr>
            <w:tcW w:w="420" w:type="dxa"/>
            <w:vAlign w:val="bottom"/>
          </w:tcPr>
          <w:p w14:paraId="33370A7D" w14:textId="77777777" w:rsidR="004B413C" w:rsidRDefault="004B413C">
            <w:pPr>
              <w:rPr>
                <w:sz w:val="13"/>
                <w:szCs w:val="13"/>
              </w:rPr>
            </w:pPr>
          </w:p>
        </w:tc>
        <w:tc>
          <w:tcPr>
            <w:tcW w:w="420" w:type="dxa"/>
            <w:vAlign w:val="bottom"/>
          </w:tcPr>
          <w:p w14:paraId="619A30BB" w14:textId="77777777" w:rsidR="004B413C" w:rsidRDefault="004B413C">
            <w:pPr>
              <w:rPr>
                <w:sz w:val="13"/>
                <w:szCs w:val="13"/>
              </w:rPr>
            </w:pPr>
          </w:p>
        </w:tc>
        <w:tc>
          <w:tcPr>
            <w:tcW w:w="440" w:type="dxa"/>
            <w:vAlign w:val="bottom"/>
          </w:tcPr>
          <w:p w14:paraId="734C4F2C" w14:textId="77777777" w:rsidR="004B413C" w:rsidRDefault="004B413C">
            <w:pPr>
              <w:rPr>
                <w:sz w:val="13"/>
                <w:szCs w:val="13"/>
              </w:rPr>
            </w:pPr>
          </w:p>
        </w:tc>
        <w:tc>
          <w:tcPr>
            <w:tcW w:w="420" w:type="dxa"/>
            <w:vAlign w:val="bottom"/>
          </w:tcPr>
          <w:p w14:paraId="518631A3" w14:textId="77777777" w:rsidR="004B413C" w:rsidRDefault="004B413C">
            <w:pPr>
              <w:rPr>
                <w:sz w:val="13"/>
                <w:szCs w:val="13"/>
              </w:rPr>
            </w:pPr>
          </w:p>
        </w:tc>
        <w:tc>
          <w:tcPr>
            <w:tcW w:w="420" w:type="dxa"/>
            <w:vAlign w:val="bottom"/>
          </w:tcPr>
          <w:p w14:paraId="242B0E5D" w14:textId="77777777" w:rsidR="004B413C" w:rsidRDefault="004B413C">
            <w:pPr>
              <w:rPr>
                <w:sz w:val="13"/>
                <w:szCs w:val="13"/>
              </w:rPr>
            </w:pPr>
          </w:p>
        </w:tc>
        <w:tc>
          <w:tcPr>
            <w:tcW w:w="420" w:type="dxa"/>
            <w:vAlign w:val="bottom"/>
          </w:tcPr>
          <w:p w14:paraId="22D2B897" w14:textId="77777777" w:rsidR="004B413C" w:rsidRDefault="004B413C">
            <w:pPr>
              <w:rPr>
                <w:sz w:val="13"/>
                <w:szCs w:val="13"/>
              </w:rPr>
            </w:pPr>
          </w:p>
        </w:tc>
        <w:tc>
          <w:tcPr>
            <w:tcW w:w="440" w:type="dxa"/>
            <w:vAlign w:val="bottom"/>
          </w:tcPr>
          <w:p w14:paraId="0900322E" w14:textId="77777777" w:rsidR="004B413C" w:rsidRDefault="004B413C">
            <w:pPr>
              <w:rPr>
                <w:sz w:val="13"/>
                <w:szCs w:val="13"/>
              </w:rPr>
            </w:pPr>
          </w:p>
        </w:tc>
        <w:tc>
          <w:tcPr>
            <w:tcW w:w="420" w:type="dxa"/>
            <w:vAlign w:val="bottom"/>
          </w:tcPr>
          <w:p w14:paraId="6791C076" w14:textId="77777777" w:rsidR="004B413C" w:rsidRDefault="004B413C">
            <w:pPr>
              <w:rPr>
                <w:sz w:val="13"/>
                <w:szCs w:val="13"/>
              </w:rPr>
            </w:pPr>
          </w:p>
        </w:tc>
        <w:tc>
          <w:tcPr>
            <w:tcW w:w="420" w:type="dxa"/>
            <w:vAlign w:val="bottom"/>
          </w:tcPr>
          <w:p w14:paraId="5D916015" w14:textId="77777777" w:rsidR="004B413C" w:rsidRDefault="004B413C">
            <w:pPr>
              <w:rPr>
                <w:sz w:val="13"/>
                <w:szCs w:val="13"/>
              </w:rPr>
            </w:pPr>
          </w:p>
        </w:tc>
        <w:tc>
          <w:tcPr>
            <w:tcW w:w="440" w:type="dxa"/>
            <w:vAlign w:val="bottom"/>
          </w:tcPr>
          <w:p w14:paraId="2D1FF114" w14:textId="77777777" w:rsidR="004B413C" w:rsidRDefault="004B413C">
            <w:pPr>
              <w:rPr>
                <w:sz w:val="13"/>
                <w:szCs w:val="13"/>
              </w:rPr>
            </w:pPr>
          </w:p>
        </w:tc>
        <w:tc>
          <w:tcPr>
            <w:tcW w:w="420" w:type="dxa"/>
            <w:vAlign w:val="bottom"/>
          </w:tcPr>
          <w:p w14:paraId="3D7051E0" w14:textId="77777777" w:rsidR="004B413C" w:rsidRDefault="004B413C">
            <w:pPr>
              <w:rPr>
                <w:sz w:val="13"/>
                <w:szCs w:val="13"/>
              </w:rPr>
            </w:pPr>
          </w:p>
        </w:tc>
        <w:tc>
          <w:tcPr>
            <w:tcW w:w="420" w:type="dxa"/>
            <w:vAlign w:val="bottom"/>
          </w:tcPr>
          <w:p w14:paraId="1901CE67" w14:textId="77777777" w:rsidR="004B413C" w:rsidRDefault="004B413C">
            <w:pPr>
              <w:rPr>
                <w:sz w:val="13"/>
                <w:szCs w:val="13"/>
              </w:rPr>
            </w:pPr>
          </w:p>
        </w:tc>
        <w:tc>
          <w:tcPr>
            <w:tcW w:w="420" w:type="dxa"/>
            <w:vAlign w:val="bottom"/>
          </w:tcPr>
          <w:p w14:paraId="7557F897" w14:textId="77777777" w:rsidR="004B413C" w:rsidRDefault="004B413C">
            <w:pPr>
              <w:rPr>
                <w:sz w:val="13"/>
                <w:szCs w:val="13"/>
              </w:rPr>
            </w:pPr>
          </w:p>
        </w:tc>
        <w:tc>
          <w:tcPr>
            <w:tcW w:w="440" w:type="dxa"/>
            <w:vAlign w:val="bottom"/>
          </w:tcPr>
          <w:p w14:paraId="4AE8BB61" w14:textId="77777777" w:rsidR="004B413C" w:rsidRDefault="004B413C">
            <w:pPr>
              <w:rPr>
                <w:sz w:val="13"/>
                <w:szCs w:val="13"/>
              </w:rPr>
            </w:pPr>
          </w:p>
        </w:tc>
        <w:tc>
          <w:tcPr>
            <w:tcW w:w="540" w:type="dxa"/>
            <w:vAlign w:val="bottom"/>
          </w:tcPr>
          <w:p w14:paraId="5D696243" w14:textId="77777777" w:rsidR="004B413C" w:rsidRDefault="004B413C">
            <w:pPr>
              <w:rPr>
                <w:sz w:val="13"/>
                <w:szCs w:val="13"/>
              </w:rPr>
            </w:pPr>
          </w:p>
        </w:tc>
        <w:tc>
          <w:tcPr>
            <w:tcW w:w="0" w:type="dxa"/>
            <w:vAlign w:val="bottom"/>
          </w:tcPr>
          <w:p w14:paraId="2EEB7F01" w14:textId="77777777" w:rsidR="004B413C" w:rsidRDefault="004B413C">
            <w:pPr>
              <w:rPr>
                <w:sz w:val="1"/>
                <w:szCs w:val="1"/>
              </w:rPr>
            </w:pPr>
          </w:p>
        </w:tc>
      </w:tr>
      <w:tr w:rsidR="004B413C" w14:paraId="534B34AB" w14:textId="77777777">
        <w:trPr>
          <w:trHeight w:val="181"/>
        </w:trPr>
        <w:tc>
          <w:tcPr>
            <w:tcW w:w="180" w:type="dxa"/>
            <w:vAlign w:val="bottom"/>
          </w:tcPr>
          <w:p w14:paraId="503B21CA" w14:textId="77777777" w:rsidR="004B413C" w:rsidRDefault="004B413C">
            <w:pPr>
              <w:rPr>
                <w:sz w:val="15"/>
                <w:szCs w:val="15"/>
              </w:rPr>
            </w:pPr>
          </w:p>
        </w:tc>
        <w:tc>
          <w:tcPr>
            <w:tcW w:w="900" w:type="dxa"/>
            <w:vAlign w:val="bottom"/>
          </w:tcPr>
          <w:p w14:paraId="078C14BC" w14:textId="77777777" w:rsidR="004B413C" w:rsidRDefault="00EC2FEA">
            <w:pPr>
              <w:spacing w:line="181" w:lineRule="exact"/>
              <w:ind w:right="400"/>
              <w:jc w:val="right"/>
              <w:rPr>
                <w:sz w:val="20"/>
                <w:szCs w:val="20"/>
              </w:rPr>
            </w:pPr>
            <w:r>
              <w:rPr>
                <w:rFonts w:ascii="Arial" w:eastAsia="Arial" w:hAnsi="Arial" w:cs="Arial"/>
                <w:color w:val="4D4D4D"/>
                <w:sz w:val="16"/>
                <w:szCs w:val="16"/>
              </w:rPr>
              <w:t>2005</w:t>
            </w:r>
          </w:p>
        </w:tc>
        <w:tc>
          <w:tcPr>
            <w:tcW w:w="420" w:type="dxa"/>
            <w:vAlign w:val="bottom"/>
          </w:tcPr>
          <w:p w14:paraId="24041550" w14:textId="77777777" w:rsidR="004B413C" w:rsidRDefault="004B413C">
            <w:pPr>
              <w:rPr>
                <w:sz w:val="15"/>
                <w:szCs w:val="15"/>
              </w:rPr>
            </w:pPr>
          </w:p>
        </w:tc>
        <w:tc>
          <w:tcPr>
            <w:tcW w:w="420" w:type="dxa"/>
            <w:vAlign w:val="bottom"/>
          </w:tcPr>
          <w:p w14:paraId="4BB26D90" w14:textId="77777777" w:rsidR="004B413C" w:rsidRDefault="004B413C">
            <w:pPr>
              <w:rPr>
                <w:sz w:val="15"/>
                <w:szCs w:val="15"/>
              </w:rPr>
            </w:pPr>
          </w:p>
        </w:tc>
        <w:tc>
          <w:tcPr>
            <w:tcW w:w="440" w:type="dxa"/>
            <w:vAlign w:val="bottom"/>
          </w:tcPr>
          <w:p w14:paraId="1721FC71" w14:textId="77777777" w:rsidR="004B413C" w:rsidRDefault="004B413C">
            <w:pPr>
              <w:rPr>
                <w:sz w:val="15"/>
                <w:szCs w:val="15"/>
              </w:rPr>
            </w:pPr>
          </w:p>
        </w:tc>
        <w:tc>
          <w:tcPr>
            <w:tcW w:w="420" w:type="dxa"/>
            <w:vAlign w:val="bottom"/>
          </w:tcPr>
          <w:p w14:paraId="0DDE2756" w14:textId="77777777" w:rsidR="004B413C" w:rsidRDefault="004B413C">
            <w:pPr>
              <w:rPr>
                <w:sz w:val="15"/>
                <w:szCs w:val="15"/>
              </w:rPr>
            </w:pPr>
          </w:p>
        </w:tc>
        <w:tc>
          <w:tcPr>
            <w:tcW w:w="420" w:type="dxa"/>
            <w:vAlign w:val="bottom"/>
          </w:tcPr>
          <w:p w14:paraId="1E97CF22" w14:textId="77777777" w:rsidR="004B413C" w:rsidRDefault="004B413C">
            <w:pPr>
              <w:rPr>
                <w:sz w:val="15"/>
                <w:szCs w:val="15"/>
              </w:rPr>
            </w:pPr>
          </w:p>
        </w:tc>
        <w:tc>
          <w:tcPr>
            <w:tcW w:w="420" w:type="dxa"/>
            <w:vAlign w:val="bottom"/>
          </w:tcPr>
          <w:p w14:paraId="40F20A5E" w14:textId="77777777" w:rsidR="004B413C" w:rsidRDefault="004B413C">
            <w:pPr>
              <w:rPr>
                <w:sz w:val="15"/>
                <w:szCs w:val="15"/>
              </w:rPr>
            </w:pPr>
          </w:p>
        </w:tc>
        <w:tc>
          <w:tcPr>
            <w:tcW w:w="440" w:type="dxa"/>
            <w:vAlign w:val="bottom"/>
          </w:tcPr>
          <w:p w14:paraId="208488C6" w14:textId="77777777" w:rsidR="004B413C" w:rsidRDefault="004B413C">
            <w:pPr>
              <w:rPr>
                <w:sz w:val="15"/>
                <w:szCs w:val="15"/>
              </w:rPr>
            </w:pPr>
          </w:p>
        </w:tc>
        <w:tc>
          <w:tcPr>
            <w:tcW w:w="420" w:type="dxa"/>
            <w:vAlign w:val="bottom"/>
          </w:tcPr>
          <w:p w14:paraId="177FD87E" w14:textId="77777777" w:rsidR="004B413C" w:rsidRDefault="004B413C">
            <w:pPr>
              <w:rPr>
                <w:sz w:val="15"/>
                <w:szCs w:val="15"/>
              </w:rPr>
            </w:pPr>
          </w:p>
        </w:tc>
        <w:tc>
          <w:tcPr>
            <w:tcW w:w="420" w:type="dxa"/>
            <w:vAlign w:val="bottom"/>
          </w:tcPr>
          <w:p w14:paraId="1EA114F8" w14:textId="77777777" w:rsidR="004B413C" w:rsidRDefault="004B413C">
            <w:pPr>
              <w:rPr>
                <w:sz w:val="15"/>
                <w:szCs w:val="15"/>
              </w:rPr>
            </w:pPr>
          </w:p>
        </w:tc>
        <w:tc>
          <w:tcPr>
            <w:tcW w:w="420" w:type="dxa"/>
            <w:vAlign w:val="bottom"/>
          </w:tcPr>
          <w:p w14:paraId="24AE349A" w14:textId="77777777" w:rsidR="004B413C" w:rsidRDefault="004B413C">
            <w:pPr>
              <w:rPr>
                <w:sz w:val="15"/>
                <w:szCs w:val="15"/>
              </w:rPr>
            </w:pPr>
          </w:p>
        </w:tc>
        <w:tc>
          <w:tcPr>
            <w:tcW w:w="440" w:type="dxa"/>
            <w:vAlign w:val="bottom"/>
          </w:tcPr>
          <w:p w14:paraId="4A24CEDD" w14:textId="77777777" w:rsidR="004B413C" w:rsidRDefault="004B413C">
            <w:pPr>
              <w:rPr>
                <w:sz w:val="15"/>
                <w:szCs w:val="15"/>
              </w:rPr>
            </w:pPr>
          </w:p>
        </w:tc>
        <w:tc>
          <w:tcPr>
            <w:tcW w:w="420" w:type="dxa"/>
            <w:vAlign w:val="bottom"/>
          </w:tcPr>
          <w:p w14:paraId="0120C2BD" w14:textId="77777777" w:rsidR="004B413C" w:rsidRDefault="004B413C">
            <w:pPr>
              <w:rPr>
                <w:sz w:val="15"/>
                <w:szCs w:val="15"/>
              </w:rPr>
            </w:pPr>
          </w:p>
        </w:tc>
        <w:tc>
          <w:tcPr>
            <w:tcW w:w="420" w:type="dxa"/>
            <w:vAlign w:val="bottom"/>
          </w:tcPr>
          <w:p w14:paraId="60DB86F4" w14:textId="77777777" w:rsidR="004B413C" w:rsidRDefault="004B413C">
            <w:pPr>
              <w:rPr>
                <w:sz w:val="15"/>
                <w:szCs w:val="15"/>
              </w:rPr>
            </w:pPr>
          </w:p>
        </w:tc>
        <w:tc>
          <w:tcPr>
            <w:tcW w:w="420" w:type="dxa"/>
            <w:vAlign w:val="bottom"/>
          </w:tcPr>
          <w:p w14:paraId="60D5249E" w14:textId="77777777" w:rsidR="004B413C" w:rsidRDefault="004B413C">
            <w:pPr>
              <w:rPr>
                <w:sz w:val="15"/>
                <w:szCs w:val="15"/>
              </w:rPr>
            </w:pPr>
          </w:p>
        </w:tc>
        <w:tc>
          <w:tcPr>
            <w:tcW w:w="440" w:type="dxa"/>
            <w:vAlign w:val="bottom"/>
          </w:tcPr>
          <w:p w14:paraId="6BEAAEDE" w14:textId="77777777" w:rsidR="004B413C" w:rsidRDefault="004B413C">
            <w:pPr>
              <w:rPr>
                <w:sz w:val="15"/>
                <w:szCs w:val="15"/>
              </w:rPr>
            </w:pPr>
          </w:p>
        </w:tc>
        <w:tc>
          <w:tcPr>
            <w:tcW w:w="420" w:type="dxa"/>
            <w:vAlign w:val="bottom"/>
          </w:tcPr>
          <w:p w14:paraId="254362F3" w14:textId="77777777" w:rsidR="004B413C" w:rsidRDefault="004B413C">
            <w:pPr>
              <w:rPr>
                <w:sz w:val="15"/>
                <w:szCs w:val="15"/>
              </w:rPr>
            </w:pPr>
          </w:p>
        </w:tc>
        <w:tc>
          <w:tcPr>
            <w:tcW w:w="420" w:type="dxa"/>
            <w:vAlign w:val="bottom"/>
          </w:tcPr>
          <w:p w14:paraId="2537D820" w14:textId="77777777" w:rsidR="004B413C" w:rsidRDefault="004B413C">
            <w:pPr>
              <w:rPr>
                <w:sz w:val="15"/>
                <w:szCs w:val="15"/>
              </w:rPr>
            </w:pPr>
          </w:p>
        </w:tc>
        <w:tc>
          <w:tcPr>
            <w:tcW w:w="420" w:type="dxa"/>
            <w:vAlign w:val="bottom"/>
          </w:tcPr>
          <w:p w14:paraId="6A6B00EA" w14:textId="77777777" w:rsidR="004B413C" w:rsidRDefault="004B413C">
            <w:pPr>
              <w:rPr>
                <w:sz w:val="15"/>
                <w:szCs w:val="15"/>
              </w:rPr>
            </w:pPr>
          </w:p>
        </w:tc>
        <w:tc>
          <w:tcPr>
            <w:tcW w:w="440" w:type="dxa"/>
            <w:vAlign w:val="bottom"/>
          </w:tcPr>
          <w:p w14:paraId="260F012D" w14:textId="77777777" w:rsidR="004B413C" w:rsidRDefault="004B413C">
            <w:pPr>
              <w:rPr>
                <w:sz w:val="15"/>
                <w:szCs w:val="15"/>
              </w:rPr>
            </w:pPr>
          </w:p>
        </w:tc>
        <w:tc>
          <w:tcPr>
            <w:tcW w:w="420" w:type="dxa"/>
            <w:vAlign w:val="bottom"/>
          </w:tcPr>
          <w:p w14:paraId="28ACF1F7" w14:textId="77777777" w:rsidR="004B413C" w:rsidRDefault="004B413C">
            <w:pPr>
              <w:rPr>
                <w:sz w:val="15"/>
                <w:szCs w:val="15"/>
              </w:rPr>
            </w:pPr>
          </w:p>
        </w:tc>
        <w:tc>
          <w:tcPr>
            <w:tcW w:w="420" w:type="dxa"/>
            <w:vAlign w:val="bottom"/>
          </w:tcPr>
          <w:p w14:paraId="0DCB69AC" w14:textId="77777777" w:rsidR="004B413C" w:rsidRDefault="004B413C">
            <w:pPr>
              <w:rPr>
                <w:sz w:val="15"/>
                <w:szCs w:val="15"/>
              </w:rPr>
            </w:pPr>
          </w:p>
        </w:tc>
        <w:tc>
          <w:tcPr>
            <w:tcW w:w="440" w:type="dxa"/>
            <w:vAlign w:val="bottom"/>
          </w:tcPr>
          <w:p w14:paraId="4FA1B643" w14:textId="77777777" w:rsidR="004B413C" w:rsidRDefault="004B413C">
            <w:pPr>
              <w:rPr>
                <w:sz w:val="15"/>
                <w:szCs w:val="15"/>
              </w:rPr>
            </w:pPr>
          </w:p>
        </w:tc>
        <w:tc>
          <w:tcPr>
            <w:tcW w:w="420" w:type="dxa"/>
            <w:vAlign w:val="bottom"/>
          </w:tcPr>
          <w:p w14:paraId="09DA0CD3" w14:textId="77777777" w:rsidR="004B413C" w:rsidRDefault="004B413C">
            <w:pPr>
              <w:rPr>
                <w:sz w:val="15"/>
                <w:szCs w:val="15"/>
              </w:rPr>
            </w:pPr>
          </w:p>
        </w:tc>
        <w:tc>
          <w:tcPr>
            <w:tcW w:w="420" w:type="dxa"/>
            <w:vAlign w:val="bottom"/>
          </w:tcPr>
          <w:p w14:paraId="0D2A9E06" w14:textId="77777777" w:rsidR="004B413C" w:rsidRDefault="004B413C">
            <w:pPr>
              <w:rPr>
                <w:sz w:val="15"/>
                <w:szCs w:val="15"/>
              </w:rPr>
            </w:pPr>
          </w:p>
        </w:tc>
        <w:tc>
          <w:tcPr>
            <w:tcW w:w="420" w:type="dxa"/>
            <w:vAlign w:val="bottom"/>
          </w:tcPr>
          <w:p w14:paraId="36FCF577" w14:textId="77777777" w:rsidR="004B413C" w:rsidRDefault="004B413C">
            <w:pPr>
              <w:rPr>
                <w:sz w:val="15"/>
                <w:szCs w:val="15"/>
              </w:rPr>
            </w:pPr>
          </w:p>
        </w:tc>
        <w:tc>
          <w:tcPr>
            <w:tcW w:w="440" w:type="dxa"/>
            <w:vAlign w:val="bottom"/>
          </w:tcPr>
          <w:p w14:paraId="2161B34B" w14:textId="77777777" w:rsidR="004B413C" w:rsidRDefault="004B413C">
            <w:pPr>
              <w:rPr>
                <w:sz w:val="15"/>
                <w:szCs w:val="15"/>
              </w:rPr>
            </w:pPr>
          </w:p>
        </w:tc>
        <w:tc>
          <w:tcPr>
            <w:tcW w:w="540" w:type="dxa"/>
            <w:vAlign w:val="bottom"/>
          </w:tcPr>
          <w:p w14:paraId="3C280EA7" w14:textId="77777777" w:rsidR="004B413C" w:rsidRDefault="00EC2FEA">
            <w:pPr>
              <w:spacing w:line="181" w:lineRule="exact"/>
              <w:ind w:left="440"/>
              <w:rPr>
                <w:sz w:val="20"/>
                <w:szCs w:val="20"/>
              </w:rPr>
            </w:pPr>
            <w:r>
              <w:rPr>
                <w:rFonts w:ascii="Arial" w:eastAsia="Arial" w:hAnsi="Arial" w:cs="Arial"/>
                <w:color w:val="1A1A1A"/>
                <w:w w:val="74"/>
                <w:sz w:val="16"/>
                <w:szCs w:val="16"/>
              </w:rPr>
              <w:t>B</w:t>
            </w:r>
          </w:p>
        </w:tc>
        <w:tc>
          <w:tcPr>
            <w:tcW w:w="0" w:type="dxa"/>
            <w:vAlign w:val="bottom"/>
          </w:tcPr>
          <w:p w14:paraId="67C6DE4E" w14:textId="77777777" w:rsidR="004B413C" w:rsidRDefault="004B413C">
            <w:pPr>
              <w:rPr>
                <w:sz w:val="1"/>
                <w:szCs w:val="1"/>
              </w:rPr>
            </w:pPr>
          </w:p>
        </w:tc>
      </w:tr>
      <w:tr w:rsidR="004B413C" w14:paraId="10E988AB" w14:textId="77777777">
        <w:trPr>
          <w:trHeight w:val="125"/>
        </w:trPr>
        <w:tc>
          <w:tcPr>
            <w:tcW w:w="180" w:type="dxa"/>
            <w:vMerge w:val="restart"/>
            <w:textDirection w:val="btLr"/>
            <w:vAlign w:val="bottom"/>
          </w:tcPr>
          <w:p w14:paraId="07307844" w14:textId="77777777" w:rsidR="004B413C" w:rsidRDefault="00EC2FEA">
            <w:pPr>
              <w:rPr>
                <w:sz w:val="20"/>
                <w:szCs w:val="20"/>
              </w:rPr>
            </w:pPr>
            <w:r>
              <w:rPr>
                <w:rFonts w:ascii="Arial" w:eastAsia="Arial" w:hAnsi="Arial" w:cs="Arial"/>
                <w:w w:val="73"/>
                <w:sz w:val="18"/>
                <w:szCs w:val="18"/>
              </w:rPr>
              <w:t>Year</w:t>
            </w:r>
          </w:p>
        </w:tc>
        <w:tc>
          <w:tcPr>
            <w:tcW w:w="900" w:type="dxa"/>
            <w:vAlign w:val="bottom"/>
          </w:tcPr>
          <w:p w14:paraId="69826AA5" w14:textId="77777777" w:rsidR="004B413C" w:rsidRDefault="00EC2FEA">
            <w:pPr>
              <w:spacing w:line="125" w:lineRule="exact"/>
              <w:ind w:right="400"/>
              <w:jc w:val="right"/>
              <w:rPr>
                <w:sz w:val="20"/>
                <w:szCs w:val="20"/>
              </w:rPr>
            </w:pPr>
            <w:r>
              <w:rPr>
                <w:rFonts w:ascii="Arial" w:eastAsia="Arial" w:hAnsi="Arial" w:cs="Arial"/>
                <w:color w:val="4D4D4D"/>
                <w:sz w:val="14"/>
                <w:szCs w:val="14"/>
              </w:rPr>
              <w:t>2010</w:t>
            </w:r>
          </w:p>
        </w:tc>
        <w:tc>
          <w:tcPr>
            <w:tcW w:w="420" w:type="dxa"/>
            <w:vAlign w:val="bottom"/>
          </w:tcPr>
          <w:p w14:paraId="4B4220A5" w14:textId="77777777" w:rsidR="004B413C" w:rsidRDefault="004B413C">
            <w:pPr>
              <w:rPr>
                <w:sz w:val="10"/>
                <w:szCs w:val="10"/>
              </w:rPr>
            </w:pPr>
          </w:p>
        </w:tc>
        <w:tc>
          <w:tcPr>
            <w:tcW w:w="420" w:type="dxa"/>
            <w:vAlign w:val="bottom"/>
          </w:tcPr>
          <w:p w14:paraId="42EB3893" w14:textId="77777777" w:rsidR="004B413C" w:rsidRDefault="004B413C">
            <w:pPr>
              <w:rPr>
                <w:sz w:val="10"/>
                <w:szCs w:val="10"/>
              </w:rPr>
            </w:pPr>
          </w:p>
        </w:tc>
        <w:tc>
          <w:tcPr>
            <w:tcW w:w="440" w:type="dxa"/>
            <w:vAlign w:val="bottom"/>
          </w:tcPr>
          <w:p w14:paraId="54E6490D" w14:textId="77777777" w:rsidR="004B413C" w:rsidRDefault="004B413C">
            <w:pPr>
              <w:rPr>
                <w:sz w:val="10"/>
                <w:szCs w:val="10"/>
              </w:rPr>
            </w:pPr>
          </w:p>
        </w:tc>
        <w:tc>
          <w:tcPr>
            <w:tcW w:w="420" w:type="dxa"/>
            <w:vAlign w:val="bottom"/>
          </w:tcPr>
          <w:p w14:paraId="218D55E9" w14:textId="77777777" w:rsidR="004B413C" w:rsidRDefault="004B413C">
            <w:pPr>
              <w:rPr>
                <w:sz w:val="10"/>
                <w:szCs w:val="10"/>
              </w:rPr>
            </w:pPr>
          </w:p>
        </w:tc>
        <w:tc>
          <w:tcPr>
            <w:tcW w:w="420" w:type="dxa"/>
            <w:vAlign w:val="bottom"/>
          </w:tcPr>
          <w:p w14:paraId="46258B7C" w14:textId="77777777" w:rsidR="004B413C" w:rsidRDefault="004B413C">
            <w:pPr>
              <w:rPr>
                <w:sz w:val="10"/>
                <w:szCs w:val="10"/>
              </w:rPr>
            </w:pPr>
          </w:p>
        </w:tc>
        <w:tc>
          <w:tcPr>
            <w:tcW w:w="420" w:type="dxa"/>
            <w:vAlign w:val="bottom"/>
          </w:tcPr>
          <w:p w14:paraId="2964E499" w14:textId="77777777" w:rsidR="004B413C" w:rsidRDefault="004B413C">
            <w:pPr>
              <w:rPr>
                <w:sz w:val="10"/>
                <w:szCs w:val="10"/>
              </w:rPr>
            </w:pPr>
          </w:p>
        </w:tc>
        <w:tc>
          <w:tcPr>
            <w:tcW w:w="440" w:type="dxa"/>
            <w:vAlign w:val="bottom"/>
          </w:tcPr>
          <w:p w14:paraId="1EA27F2D" w14:textId="77777777" w:rsidR="004B413C" w:rsidRDefault="004B413C">
            <w:pPr>
              <w:rPr>
                <w:sz w:val="10"/>
                <w:szCs w:val="10"/>
              </w:rPr>
            </w:pPr>
          </w:p>
        </w:tc>
        <w:tc>
          <w:tcPr>
            <w:tcW w:w="420" w:type="dxa"/>
            <w:vAlign w:val="bottom"/>
          </w:tcPr>
          <w:p w14:paraId="5AF5A0A9" w14:textId="77777777" w:rsidR="004B413C" w:rsidRDefault="004B413C">
            <w:pPr>
              <w:rPr>
                <w:sz w:val="10"/>
                <w:szCs w:val="10"/>
              </w:rPr>
            </w:pPr>
          </w:p>
        </w:tc>
        <w:tc>
          <w:tcPr>
            <w:tcW w:w="420" w:type="dxa"/>
            <w:vAlign w:val="bottom"/>
          </w:tcPr>
          <w:p w14:paraId="1C215FE5" w14:textId="77777777" w:rsidR="004B413C" w:rsidRDefault="004B413C">
            <w:pPr>
              <w:rPr>
                <w:sz w:val="10"/>
                <w:szCs w:val="10"/>
              </w:rPr>
            </w:pPr>
          </w:p>
        </w:tc>
        <w:tc>
          <w:tcPr>
            <w:tcW w:w="420" w:type="dxa"/>
            <w:vAlign w:val="bottom"/>
          </w:tcPr>
          <w:p w14:paraId="47688844" w14:textId="77777777" w:rsidR="004B413C" w:rsidRDefault="004B413C">
            <w:pPr>
              <w:rPr>
                <w:sz w:val="10"/>
                <w:szCs w:val="10"/>
              </w:rPr>
            </w:pPr>
          </w:p>
        </w:tc>
        <w:tc>
          <w:tcPr>
            <w:tcW w:w="440" w:type="dxa"/>
            <w:vAlign w:val="bottom"/>
          </w:tcPr>
          <w:p w14:paraId="10407BC3" w14:textId="77777777" w:rsidR="004B413C" w:rsidRDefault="004B413C">
            <w:pPr>
              <w:rPr>
                <w:sz w:val="10"/>
                <w:szCs w:val="10"/>
              </w:rPr>
            </w:pPr>
          </w:p>
        </w:tc>
        <w:tc>
          <w:tcPr>
            <w:tcW w:w="420" w:type="dxa"/>
            <w:vAlign w:val="bottom"/>
          </w:tcPr>
          <w:p w14:paraId="14D8A044" w14:textId="77777777" w:rsidR="004B413C" w:rsidRDefault="004B413C">
            <w:pPr>
              <w:rPr>
                <w:sz w:val="10"/>
                <w:szCs w:val="10"/>
              </w:rPr>
            </w:pPr>
          </w:p>
        </w:tc>
        <w:tc>
          <w:tcPr>
            <w:tcW w:w="420" w:type="dxa"/>
            <w:vAlign w:val="bottom"/>
          </w:tcPr>
          <w:p w14:paraId="5588FB90" w14:textId="77777777" w:rsidR="004B413C" w:rsidRDefault="004B413C">
            <w:pPr>
              <w:rPr>
                <w:sz w:val="10"/>
                <w:szCs w:val="10"/>
              </w:rPr>
            </w:pPr>
          </w:p>
        </w:tc>
        <w:tc>
          <w:tcPr>
            <w:tcW w:w="420" w:type="dxa"/>
            <w:vAlign w:val="bottom"/>
          </w:tcPr>
          <w:p w14:paraId="03279942" w14:textId="77777777" w:rsidR="004B413C" w:rsidRDefault="004B413C">
            <w:pPr>
              <w:rPr>
                <w:sz w:val="10"/>
                <w:szCs w:val="10"/>
              </w:rPr>
            </w:pPr>
          </w:p>
        </w:tc>
        <w:tc>
          <w:tcPr>
            <w:tcW w:w="440" w:type="dxa"/>
            <w:vAlign w:val="bottom"/>
          </w:tcPr>
          <w:p w14:paraId="212F3991" w14:textId="77777777" w:rsidR="004B413C" w:rsidRDefault="004B413C">
            <w:pPr>
              <w:rPr>
                <w:sz w:val="10"/>
                <w:szCs w:val="10"/>
              </w:rPr>
            </w:pPr>
          </w:p>
        </w:tc>
        <w:tc>
          <w:tcPr>
            <w:tcW w:w="420" w:type="dxa"/>
            <w:vAlign w:val="bottom"/>
          </w:tcPr>
          <w:p w14:paraId="2BC0392F" w14:textId="77777777" w:rsidR="004B413C" w:rsidRDefault="004B413C">
            <w:pPr>
              <w:rPr>
                <w:sz w:val="10"/>
                <w:szCs w:val="10"/>
              </w:rPr>
            </w:pPr>
          </w:p>
        </w:tc>
        <w:tc>
          <w:tcPr>
            <w:tcW w:w="420" w:type="dxa"/>
            <w:vAlign w:val="bottom"/>
          </w:tcPr>
          <w:p w14:paraId="085E91D3" w14:textId="77777777" w:rsidR="004B413C" w:rsidRDefault="004B413C">
            <w:pPr>
              <w:rPr>
                <w:sz w:val="10"/>
                <w:szCs w:val="10"/>
              </w:rPr>
            </w:pPr>
          </w:p>
        </w:tc>
        <w:tc>
          <w:tcPr>
            <w:tcW w:w="420" w:type="dxa"/>
            <w:vAlign w:val="bottom"/>
          </w:tcPr>
          <w:p w14:paraId="2F0D05A6" w14:textId="77777777" w:rsidR="004B413C" w:rsidRDefault="004B413C">
            <w:pPr>
              <w:rPr>
                <w:sz w:val="10"/>
                <w:szCs w:val="10"/>
              </w:rPr>
            </w:pPr>
          </w:p>
        </w:tc>
        <w:tc>
          <w:tcPr>
            <w:tcW w:w="440" w:type="dxa"/>
            <w:vAlign w:val="bottom"/>
          </w:tcPr>
          <w:p w14:paraId="219E7B69" w14:textId="77777777" w:rsidR="004B413C" w:rsidRDefault="004B413C">
            <w:pPr>
              <w:rPr>
                <w:sz w:val="10"/>
                <w:szCs w:val="10"/>
              </w:rPr>
            </w:pPr>
          </w:p>
        </w:tc>
        <w:tc>
          <w:tcPr>
            <w:tcW w:w="420" w:type="dxa"/>
            <w:vAlign w:val="bottom"/>
          </w:tcPr>
          <w:p w14:paraId="57F13745" w14:textId="77777777" w:rsidR="004B413C" w:rsidRDefault="004B413C">
            <w:pPr>
              <w:rPr>
                <w:sz w:val="10"/>
                <w:szCs w:val="10"/>
              </w:rPr>
            </w:pPr>
          </w:p>
        </w:tc>
        <w:tc>
          <w:tcPr>
            <w:tcW w:w="420" w:type="dxa"/>
            <w:vAlign w:val="bottom"/>
          </w:tcPr>
          <w:p w14:paraId="5BE240E2" w14:textId="77777777" w:rsidR="004B413C" w:rsidRDefault="004B413C">
            <w:pPr>
              <w:rPr>
                <w:sz w:val="10"/>
                <w:szCs w:val="10"/>
              </w:rPr>
            </w:pPr>
          </w:p>
        </w:tc>
        <w:tc>
          <w:tcPr>
            <w:tcW w:w="440" w:type="dxa"/>
            <w:vAlign w:val="bottom"/>
          </w:tcPr>
          <w:p w14:paraId="11E010BF" w14:textId="77777777" w:rsidR="004B413C" w:rsidRDefault="004B413C">
            <w:pPr>
              <w:rPr>
                <w:sz w:val="10"/>
                <w:szCs w:val="10"/>
              </w:rPr>
            </w:pPr>
          </w:p>
        </w:tc>
        <w:tc>
          <w:tcPr>
            <w:tcW w:w="420" w:type="dxa"/>
            <w:vAlign w:val="bottom"/>
          </w:tcPr>
          <w:p w14:paraId="5BEF1F6A" w14:textId="77777777" w:rsidR="004B413C" w:rsidRDefault="004B413C">
            <w:pPr>
              <w:rPr>
                <w:sz w:val="10"/>
                <w:szCs w:val="10"/>
              </w:rPr>
            </w:pPr>
          </w:p>
        </w:tc>
        <w:tc>
          <w:tcPr>
            <w:tcW w:w="420" w:type="dxa"/>
            <w:vAlign w:val="bottom"/>
          </w:tcPr>
          <w:p w14:paraId="7F950FE7" w14:textId="77777777" w:rsidR="004B413C" w:rsidRDefault="004B413C">
            <w:pPr>
              <w:rPr>
                <w:sz w:val="10"/>
                <w:szCs w:val="10"/>
              </w:rPr>
            </w:pPr>
          </w:p>
        </w:tc>
        <w:tc>
          <w:tcPr>
            <w:tcW w:w="420" w:type="dxa"/>
            <w:vAlign w:val="bottom"/>
          </w:tcPr>
          <w:p w14:paraId="14900E6D" w14:textId="77777777" w:rsidR="004B413C" w:rsidRDefault="004B413C">
            <w:pPr>
              <w:rPr>
                <w:sz w:val="10"/>
                <w:szCs w:val="10"/>
              </w:rPr>
            </w:pPr>
          </w:p>
        </w:tc>
        <w:tc>
          <w:tcPr>
            <w:tcW w:w="440" w:type="dxa"/>
            <w:vAlign w:val="bottom"/>
          </w:tcPr>
          <w:p w14:paraId="758628A9" w14:textId="77777777" w:rsidR="004B413C" w:rsidRDefault="004B413C">
            <w:pPr>
              <w:rPr>
                <w:sz w:val="10"/>
                <w:szCs w:val="10"/>
              </w:rPr>
            </w:pPr>
          </w:p>
        </w:tc>
        <w:tc>
          <w:tcPr>
            <w:tcW w:w="540" w:type="dxa"/>
            <w:vAlign w:val="bottom"/>
          </w:tcPr>
          <w:p w14:paraId="36D2DD05" w14:textId="77777777" w:rsidR="004B413C" w:rsidRDefault="004B413C">
            <w:pPr>
              <w:rPr>
                <w:sz w:val="10"/>
                <w:szCs w:val="10"/>
              </w:rPr>
            </w:pPr>
          </w:p>
        </w:tc>
        <w:tc>
          <w:tcPr>
            <w:tcW w:w="0" w:type="dxa"/>
            <w:vAlign w:val="bottom"/>
          </w:tcPr>
          <w:p w14:paraId="5275EBF2" w14:textId="77777777" w:rsidR="004B413C" w:rsidRDefault="004B413C">
            <w:pPr>
              <w:rPr>
                <w:sz w:val="1"/>
                <w:szCs w:val="1"/>
              </w:rPr>
            </w:pPr>
          </w:p>
        </w:tc>
      </w:tr>
      <w:tr w:rsidR="004B413C" w14:paraId="0C22E177" w14:textId="77777777">
        <w:trPr>
          <w:trHeight w:val="160"/>
        </w:trPr>
        <w:tc>
          <w:tcPr>
            <w:tcW w:w="180" w:type="dxa"/>
            <w:vMerge/>
            <w:vAlign w:val="bottom"/>
          </w:tcPr>
          <w:p w14:paraId="6A2CD538" w14:textId="77777777" w:rsidR="004B413C" w:rsidRDefault="004B413C">
            <w:pPr>
              <w:rPr>
                <w:sz w:val="13"/>
                <w:szCs w:val="13"/>
              </w:rPr>
            </w:pPr>
          </w:p>
        </w:tc>
        <w:tc>
          <w:tcPr>
            <w:tcW w:w="900" w:type="dxa"/>
            <w:vAlign w:val="bottom"/>
          </w:tcPr>
          <w:p w14:paraId="54FCC206" w14:textId="77777777" w:rsidR="004B413C" w:rsidRDefault="00EC2FEA">
            <w:pPr>
              <w:spacing w:line="160" w:lineRule="exact"/>
              <w:ind w:right="400"/>
              <w:jc w:val="right"/>
              <w:rPr>
                <w:sz w:val="20"/>
                <w:szCs w:val="20"/>
              </w:rPr>
            </w:pPr>
            <w:r>
              <w:rPr>
                <w:rFonts w:ascii="Arial" w:eastAsia="Arial" w:hAnsi="Arial" w:cs="Arial"/>
                <w:color w:val="4D4D4D"/>
                <w:sz w:val="16"/>
                <w:szCs w:val="16"/>
              </w:rPr>
              <w:t>2015</w:t>
            </w:r>
          </w:p>
        </w:tc>
        <w:tc>
          <w:tcPr>
            <w:tcW w:w="420" w:type="dxa"/>
            <w:vAlign w:val="bottom"/>
          </w:tcPr>
          <w:p w14:paraId="7FAC439B" w14:textId="77777777" w:rsidR="004B413C" w:rsidRDefault="004B413C">
            <w:pPr>
              <w:rPr>
                <w:sz w:val="13"/>
                <w:szCs w:val="13"/>
              </w:rPr>
            </w:pPr>
          </w:p>
        </w:tc>
        <w:tc>
          <w:tcPr>
            <w:tcW w:w="420" w:type="dxa"/>
            <w:vAlign w:val="bottom"/>
          </w:tcPr>
          <w:p w14:paraId="0EAA92F0" w14:textId="77777777" w:rsidR="004B413C" w:rsidRDefault="004B413C">
            <w:pPr>
              <w:rPr>
                <w:sz w:val="13"/>
                <w:szCs w:val="13"/>
              </w:rPr>
            </w:pPr>
          </w:p>
        </w:tc>
        <w:tc>
          <w:tcPr>
            <w:tcW w:w="440" w:type="dxa"/>
            <w:vAlign w:val="bottom"/>
          </w:tcPr>
          <w:p w14:paraId="40D3BDF4" w14:textId="77777777" w:rsidR="004B413C" w:rsidRDefault="004B413C">
            <w:pPr>
              <w:rPr>
                <w:sz w:val="13"/>
                <w:szCs w:val="13"/>
              </w:rPr>
            </w:pPr>
          </w:p>
        </w:tc>
        <w:tc>
          <w:tcPr>
            <w:tcW w:w="420" w:type="dxa"/>
            <w:vAlign w:val="bottom"/>
          </w:tcPr>
          <w:p w14:paraId="162B1F65" w14:textId="77777777" w:rsidR="004B413C" w:rsidRDefault="004B413C">
            <w:pPr>
              <w:rPr>
                <w:sz w:val="13"/>
                <w:szCs w:val="13"/>
              </w:rPr>
            </w:pPr>
          </w:p>
        </w:tc>
        <w:tc>
          <w:tcPr>
            <w:tcW w:w="420" w:type="dxa"/>
            <w:vAlign w:val="bottom"/>
          </w:tcPr>
          <w:p w14:paraId="0F6032CC" w14:textId="77777777" w:rsidR="004B413C" w:rsidRDefault="004B413C">
            <w:pPr>
              <w:rPr>
                <w:sz w:val="13"/>
                <w:szCs w:val="13"/>
              </w:rPr>
            </w:pPr>
          </w:p>
        </w:tc>
        <w:tc>
          <w:tcPr>
            <w:tcW w:w="420" w:type="dxa"/>
            <w:vAlign w:val="bottom"/>
          </w:tcPr>
          <w:p w14:paraId="78896C0F" w14:textId="77777777" w:rsidR="004B413C" w:rsidRDefault="004B413C">
            <w:pPr>
              <w:rPr>
                <w:sz w:val="13"/>
                <w:szCs w:val="13"/>
              </w:rPr>
            </w:pPr>
          </w:p>
        </w:tc>
        <w:tc>
          <w:tcPr>
            <w:tcW w:w="440" w:type="dxa"/>
            <w:vAlign w:val="bottom"/>
          </w:tcPr>
          <w:p w14:paraId="4B03853E" w14:textId="77777777" w:rsidR="004B413C" w:rsidRDefault="004B413C">
            <w:pPr>
              <w:rPr>
                <w:sz w:val="13"/>
                <w:szCs w:val="13"/>
              </w:rPr>
            </w:pPr>
          </w:p>
        </w:tc>
        <w:tc>
          <w:tcPr>
            <w:tcW w:w="420" w:type="dxa"/>
            <w:vAlign w:val="bottom"/>
          </w:tcPr>
          <w:p w14:paraId="611B76DC" w14:textId="77777777" w:rsidR="004B413C" w:rsidRDefault="004B413C">
            <w:pPr>
              <w:rPr>
                <w:sz w:val="13"/>
                <w:szCs w:val="13"/>
              </w:rPr>
            </w:pPr>
          </w:p>
        </w:tc>
        <w:tc>
          <w:tcPr>
            <w:tcW w:w="420" w:type="dxa"/>
            <w:vAlign w:val="bottom"/>
          </w:tcPr>
          <w:p w14:paraId="75ABBFDE" w14:textId="77777777" w:rsidR="004B413C" w:rsidRDefault="004B413C">
            <w:pPr>
              <w:rPr>
                <w:sz w:val="13"/>
                <w:szCs w:val="13"/>
              </w:rPr>
            </w:pPr>
          </w:p>
        </w:tc>
        <w:tc>
          <w:tcPr>
            <w:tcW w:w="420" w:type="dxa"/>
            <w:vAlign w:val="bottom"/>
          </w:tcPr>
          <w:p w14:paraId="58ECA1B5" w14:textId="77777777" w:rsidR="004B413C" w:rsidRDefault="004B413C">
            <w:pPr>
              <w:rPr>
                <w:sz w:val="13"/>
                <w:szCs w:val="13"/>
              </w:rPr>
            </w:pPr>
          </w:p>
        </w:tc>
        <w:tc>
          <w:tcPr>
            <w:tcW w:w="440" w:type="dxa"/>
            <w:vAlign w:val="bottom"/>
          </w:tcPr>
          <w:p w14:paraId="0904728D" w14:textId="77777777" w:rsidR="004B413C" w:rsidRDefault="004B413C">
            <w:pPr>
              <w:rPr>
                <w:sz w:val="13"/>
                <w:szCs w:val="13"/>
              </w:rPr>
            </w:pPr>
          </w:p>
        </w:tc>
        <w:tc>
          <w:tcPr>
            <w:tcW w:w="420" w:type="dxa"/>
            <w:vAlign w:val="bottom"/>
          </w:tcPr>
          <w:p w14:paraId="0AAB3DE1" w14:textId="77777777" w:rsidR="004B413C" w:rsidRDefault="004B413C">
            <w:pPr>
              <w:rPr>
                <w:sz w:val="13"/>
                <w:szCs w:val="13"/>
              </w:rPr>
            </w:pPr>
          </w:p>
        </w:tc>
        <w:tc>
          <w:tcPr>
            <w:tcW w:w="420" w:type="dxa"/>
            <w:vAlign w:val="bottom"/>
          </w:tcPr>
          <w:p w14:paraId="66718C1F" w14:textId="77777777" w:rsidR="004B413C" w:rsidRDefault="004B413C">
            <w:pPr>
              <w:rPr>
                <w:sz w:val="13"/>
                <w:szCs w:val="13"/>
              </w:rPr>
            </w:pPr>
          </w:p>
        </w:tc>
        <w:tc>
          <w:tcPr>
            <w:tcW w:w="420" w:type="dxa"/>
            <w:vAlign w:val="bottom"/>
          </w:tcPr>
          <w:p w14:paraId="2D19619F" w14:textId="77777777" w:rsidR="004B413C" w:rsidRDefault="004B413C">
            <w:pPr>
              <w:rPr>
                <w:sz w:val="13"/>
                <w:szCs w:val="13"/>
              </w:rPr>
            </w:pPr>
          </w:p>
        </w:tc>
        <w:tc>
          <w:tcPr>
            <w:tcW w:w="440" w:type="dxa"/>
            <w:vAlign w:val="bottom"/>
          </w:tcPr>
          <w:p w14:paraId="41C2DADE" w14:textId="77777777" w:rsidR="004B413C" w:rsidRDefault="004B413C">
            <w:pPr>
              <w:rPr>
                <w:sz w:val="13"/>
                <w:szCs w:val="13"/>
              </w:rPr>
            </w:pPr>
          </w:p>
        </w:tc>
        <w:tc>
          <w:tcPr>
            <w:tcW w:w="420" w:type="dxa"/>
            <w:vAlign w:val="bottom"/>
          </w:tcPr>
          <w:p w14:paraId="6B5342C6" w14:textId="77777777" w:rsidR="004B413C" w:rsidRDefault="004B413C">
            <w:pPr>
              <w:rPr>
                <w:sz w:val="13"/>
                <w:szCs w:val="13"/>
              </w:rPr>
            </w:pPr>
          </w:p>
        </w:tc>
        <w:tc>
          <w:tcPr>
            <w:tcW w:w="420" w:type="dxa"/>
            <w:vAlign w:val="bottom"/>
          </w:tcPr>
          <w:p w14:paraId="743594BF" w14:textId="77777777" w:rsidR="004B413C" w:rsidRDefault="004B413C">
            <w:pPr>
              <w:rPr>
                <w:sz w:val="13"/>
                <w:szCs w:val="13"/>
              </w:rPr>
            </w:pPr>
          </w:p>
        </w:tc>
        <w:tc>
          <w:tcPr>
            <w:tcW w:w="420" w:type="dxa"/>
            <w:vAlign w:val="bottom"/>
          </w:tcPr>
          <w:p w14:paraId="4698561A" w14:textId="77777777" w:rsidR="004B413C" w:rsidRDefault="004B413C">
            <w:pPr>
              <w:rPr>
                <w:sz w:val="13"/>
                <w:szCs w:val="13"/>
              </w:rPr>
            </w:pPr>
          </w:p>
        </w:tc>
        <w:tc>
          <w:tcPr>
            <w:tcW w:w="440" w:type="dxa"/>
            <w:vAlign w:val="bottom"/>
          </w:tcPr>
          <w:p w14:paraId="5D2C00E1" w14:textId="77777777" w:rsidR="004B413C" w:rsidRDefault="004B413C">
            <w:pPr>
              <w:rPr>
                <w:sz w:val="13"/>
                <w:szCs w:val="13"/>
              </w:rPr>
            </w:pPr>
          </w:p>
        </w:tc>
        <w:tc>
          <w:tcPr>
            <w:tcW w:w="420" w:type="dxa"/>
            <w:vAlign w:val="bottom"/>
          </w:tcPr>
          <w:p w14:paraId="7C2AA4FB" w14:textId="77777777" w:rsidR="004B413C" w:rsidRDefault="004B413C">
            <w:pPr>
              <w:rPr>
                <w:sz w:val="13"/>
                <w:szCs w:val="13"/>
              </w:rPr>
            </w:pPr>
          </w:p>
        </w:tc>
        <w:tc>
          <w:tcPr>
            <w:tcW w:w="420" w:type="dxa"/>
            <w:vAlign w:val="bottom"/>
          </w:tcPr>
          <w:p w14:paraId="0B082AF2" w14:textId="77777777" w:rsidR="004B413C" w:rsidRDefault="004B413C">
            <w:pPr>
              <w:rPr>
                <w:sz w:val="13"/>
                <w:szCs w:val="13"/>
              </w:rPr>
            </w:pPr>
          </w:p>
        </w:tc>
        <w:tc>
          <w:tcPr>
            <w:tcW w:w="440" w:type="dxa"/>
            <w:vAlign w:val="bottom"/>
          </w:tcPr>
          <w:p w14:paraId="53643FD5" w14:textId="77777777" w:rsidR="004B413C" w:rsidRDefault="004B413C">
            <w:pPr>
              <w:rPr>
                <w:sz w:val="13"/>
                <w:szCs w:val="13"/>
              </w:rPr>
            </w:pPr>
          </w:p>
        </w:tc>
        <w:tc>
          <w:tcPr>
            <w:tcW w:w="420" w:type="dxa"/>
            <w:vAlign w:val="bottom"/>
          </w:tcPr>
          <w:p w14:paraId="47F1B7E1" w14:textId="77777777" w:rsidR="004B413C" w:rsidRDefault="004B413C">
            <w:pPr>
              <w:rPr>
                <w:sz w:val="13"/>
                <w:szCs w:val="13"/>
              </w:rPr>
            </w:pPr>
          </w:p>
        </w:tc>
        <w:tc>
          <w:tcPr>
            <w:tcW w:w="420" w:type="dxa"/>
            <w:vAlign w:val="bottom"/>
          </w:tcPr>
          <w:p w14:paraId="1F2802FD" w14:textId="77777777" w:rsidR="004B413C" w:rsidRDefault="004B413C">
            <w:pPr>
              <w:rPr>
                <w:sz w:val="13"/>
                <w:szCs w:val="13"/>
              </w:rPr>
            </w:pPr>
          </w:p>
        </w:tc>
        <w:tc>
          <w:tcPr>
            <w:tcW w:w="420" w:type="dxa"/>
            <w:vAlign w:val="bottom"/>
          </w:tcPr>
          <w:p w14:paraId="5D076BFD" w14:textId="77777777" w:rsidR="004B413C" w:rsidRDefault="004B413C">
            <w:pPr>
              <w:rPr>
                <w:sz w:val="13"/>
                <w:szCs w:val="13"/>
              </w:rPr>
            </w:pPr>
          </w:p>
        </w:tc>
        <w:tc>
          <w:tcPr>
            <w:tcW w:w="440" w:type="dxa"/>
            <w:vAlign w:val="bottom"/>
          </w:tcPr>
          <w:p w14:paraId="00C6BF14" w14:textId="77777777" w:rsidR="004B413C" w:rsidRDefault="004B413C">
            <w:pPr>
              <w:rPr>
                <w:sz w:val="13"/>
                <w:szCs w:val="13"/>
              </w:rPr>
            </w:pPr>
          </w:p>
        </w:tc>
        <w:tc>
          <w:tcPr>
            <w:tcW w:w="540" w:type="dxa"/>
            <w:vAlign w:val="bottom"/>
          </w:tcPr>
          <w:p w14:paraId="639D0089" w14:textId="77777777" w:rsidR="004B413C" w:rsidRDefault="004B413C">
            <w:pPr>
              <w:rPr>
                <w:sz w:val="13"/>
                <w:szCs w:val="13"/>
              </w:rPr>
            </w:pPr>
          </w:p>
        </w:tc>
        <w:tc>
          <w:tcPr>
            <w:tcW w:w="0" w:type="dxa"/>
            <w:vAlign w:val="bottom"/>
          </w:tcPr>
          <w:p w14:paraId="192A704C" w14:textId="77777777" w:rsidR="004B413C" w:rsidRDefault="004B413C">
            <w:pPr>
              <w:rPr>
                <w:sz w:val="1"/>
                <w:szCs w:val="1"/>
              </w:rPr>
            </w:pPr>
          </w:p>
        </w:tc>
      </w:tr>
      <w:tr w:rsidR="004B413C" w14:paraId="3D018857" w14:textId="77777777">
        <w:trPr>
          <w:trHeight w:val="153"/>
        </w:trPr>
        <w:tc>
          <w:tcPr>
            <w:tcW w:w="180" w:type="dxa"/>
            <w:vAlign w:val="bottom"/>
          </w:tcPr>
          <w:p w14:paraId="31303B24" w14:textId="77777777" w:rsidR="004B413C" w:rsidRDefault="004B413C">
            <w:pPr>
              <w:rPr>
                <w:sz w:val="13"/>
                <w:szCs w:val="13"/>
              </w:rPr>
            </w:pPr>
          </w:p>
        </w:tc>
        <w:tc>
          <w:tcPr>
            <w:tcW w:w="900" w:type="dxa"/>
            <w:vAlign w:val="bottom"/>
          </w:tcPr>
          <w:p w14:paraId="2259B4AA" w14:textId="77777777" w:rsidR="004B413C" w:rsidRDefault="00EC2FEA">
            <w:pPr>
              <w:spacing w:line="153" w:lineRule="exact"/>
              <w:ind w:right="400"/>
              <w:jc w:val="right"/>
              <w:rPr>
                <w:sz w:val="20"/>
                <w:szCs w:val="20"/>
              </w:rPr>
            </w:pPr>
            <w:r>
              <w:rPr>
                <w:rFonts w:ascii="Arial" w:eastAsia="Arial" w:hAnsi="Arial" w:cs="Arial"/>
                <w:color w:val="4D4D4D"/>
                <w:sz w:val="16"/>
                <w:szCs w:val="16"/>
              </w:rPr>
              <w:t>1995</w:t>
            </w:r>
          </w:p>
        </w:tc>
        <w:tc>
          <w:tcPr>
            <w:tcW w:w="420" w:type="dxa"/>
            <w:vAlign w:val="bottom"/>
          </w:tcPr>
          <w:p w14:paraId="66749667" w14:textId="77777777" w:rsidR="004B413C" w:rsidRDefault="004B413C">
            <w:pPr>
              <w:rPr>
                <w:sz w:val="13"/>
                <w:szCs w:val="13"/>
              </w:rPr>
            </w:pPr>
          </w:p>
        </w:tc>
        <w:tc>
          <w:tcPr>
            <w:tcW w:w="420" w:type="dxa"/>
            <w:vAlign w:val="bottom"/>
          </w:tcPr>
          <w:p w14:paraId="21BAD38C" w14:textId="77777777" w:rsidR="004B413C" w:rsidRDefault="004B413C">
            <w:pPr>
              <w:rPr>
                <w:sz w:val="13"/>
                <w:szCs w:val="13"/>
              </w:rPr>
            </w:pPr>
          </w:p>
        </w:tc>
        <w:tc>
          <w:tcPr>
            <w:tcW w:w="440" w:type="dxa"/>
            <w:vAlign w:val="bottom"/>
          </w:tcPr>
          <w:p w14:paraId="17526B71" w14:textId="77777777" w:rsidR="004B413C" w:rsidRDefault="004B413C">
            <w:pPr>
              <w:rPr>
                <w:sz w:val="13"/>
                <w:szCs w:val="13"/>
              </w:rPr>
            </w:pPr>
          </w:p>
        </w:tc>
        <w:tc>
          <w:tcPr>
            <w:tcW w:w="420" w:type="dxa"/>
            <w:vAlign w:val="bottom"/>
          </w:tcPr>
          <w:p w14:paraId="4FF08FC3" w14:textId="77777777" w:rsidR="004B413C" w:rsidRDefault="004B413C">
            <w:pPr>
              <w:rPr>
                <w:sz w:val="13"/>
                <w:szCs w:val="13"/>
              </w:rPr>
            </w:pPr>
          </w:p>
        </w:tc>
        <w:tc>
          <w:tcPr>
            <w:tcW w:w="420" w:type="dxa"/>
            <w:vAlign w:val="bottom"/>
          </w:tcPr>
          <w:p w14:paraId="5AC81124" w14:textId="77777777" w:rsidR="004B413C" w:rsidRDefault="004B413C">
            <w:pPr>
              <w:rPr>
                <w:sz w:val="13"/>
                <w:szCs w:val="13"/>
              </w:rPr>
            </w:pPr>
          </w:p>
        </w:tc>
        <w:tc>
          <w:tcPr>
            <w:tcW w:w="420" w:type="dxa"/>
            <w:vAlign w:val="bottom"/>
          </w:tcPr>
          <w:p w14:paraId="48468219" w14:textId="77777777" w:rsidR="004B413C" w:rsidRDefault="004B413C">
            <w:pPr>
              <w:rPr>
                <w:sz w:val="13"/>
                <w:szCs w:val="13"/>
              </w:rPr>
            </w:pPr>
          </w:p>
        </w:tc>
        <w:tc>
          <w:tcPr>
            <w:tcW w:w="440" w:type="dxa"/>
            <w:vAlign w:val="bottom"/>
          </w:tcPr>
          <w:p w14:paraId="53F9C1C3" w14:textId="77777777" w:rsidR="004B413C" w:rsidRDefault="004B413C">
            <w:pPr>
              <w:rPr>
                <w:sz w:val="13"/>
                <w:szCs w:val="13"/>
              </w:rPr>
            </w:pPr>
          </w:p>
        </w:tc>
        <w:tc>
          <w:tcPr>
            <w:tcW w:w="420" w:type="dxa"/>
            <w:vAlign w:val="bottom"/>
          </w:tcPr>
          <w:p w14:paraId="2F8B3706" w14:textId="77777777" w:rsidR="004B413C" w:rsidRDefault="004B413C">
            <w:pPr>
              <w:rPr>
                <w:sz w:val="13"/>
                <w:szCs w:val="13"/>
              </w:rPr>
            </w:pPr>
          </w:p>
        </w:tc>
        <w:tc>
          <w:tcPr>
            <w:tcW w:w="420" w:type="dxa"/>
            <w:vAlign w:val="bottom"/>
          </w:tcPr>
          <w:p w14:paraId="0ACAAB36" w14:textId="77777777" w:rsidR="004B413C" w:rsidRDefault="004B413C">
            <w:pPr>
              <w:rPr>
                <w:sz w:val="13"/>
                <w:szCs w:val="13"/>
              </w:rPr>
            </w:pPr>
          </w:p>
        </w:tc>
        <w:tc>
          <w:tcPr>
            <w:tcW w:w="420" w:type="dxa"/>
            <w:vAlign w:val="bottom"/>
          </w:tcPr>
          <w:p w14:paraId="1C16FBC7" w14:textId="77777777" w:rsidR="004B413C" w:rsidRDefault="004B413C">
            <w:pPr>
              <w:rPr>
                <w:sz w:val="13"/>
                <w:szCs w:val="13"/>
              </w:rPr>
            </w:pPr>
          </w:p>
        </w:tc>
        <w:tc>
          <w:tcPr>
            <w:tcW w:w="440" w:type="dxa"/>
            <w:vAlign w:val="bottom"/>
          </w:tcPr>
          <w:p w14:paraId="38C5CDDF" w14:textId="77777777" w:rsidR="004B413C" w:rsidRDefault="004B413C">
            <w:pPr>
              <w:rPr>
                <w:sz w:val="13"/>
                <w:szCs w:val="13"/>
              </w:rPr>
            </w:pPr>
          </w:p>
        </w:tc>
        <w:tc>
          <w:tcPr>
            <w:tcW w:w="420" w:type="dxa"/>
            <w:vAlign w:val="bottom"/>
          </w:tcPr>
          <w:p w14:paraId="1777AFEB" w14:textId="77777777" w:rsidR="004B413C" w:rsidRDefault="004B413C">
            <w:pPr>
              <w:rPr>
                <w:sz w:val="13"/>
                <w:szCs w:val="13"/>
              </w:rPr>
            </w:pPr>
          </w:p>
        </w:tc>
        <w:tc>
          <w:tcPr>
            <w:tcW w:w="420" w:type="dxa"/>
            <w:vAlign w:val="bottom"/>
          </w:tcPr>
          <w:p w14:paraId="65A47DEB" w14:textId="77777777" w:rsidR="004B413C" w:rsidRDefault="004B413C">
            <w:pPr>
              <w:rPr>
                <w:sz w:val="13"/>
                <w:szCs w:val="13"/>
              </w:rPr>
            </w:pPr>
          </w:p>
        </w:tc>
        <w:tc>
          <w:tcPr>
            <w:tcW w:w="420" w:type="dxa"/>
            <w:vAlign w:val="bottom"/>
          </w:tcPr>
          <w:p w14:paraId="727F9F5F" w14:textId="77777777" w:rsidR="004B413C" w:rsidRDefault="004B413C">
            <w:pPr>
              <w:rPr>
                <w:sz w:val="13"/>
                <w:szCs w:val="13"/>
              </w:rPr>
            </w:pPr>
          </w:p>
        </w:tc>
        <w:tc>
          <w:tcPr>
            <w:tcW w:w="440" w:type="dxa"/>
            <w:vAlign w:val="bottom"/>
          </w:tcPr>
          <w:p w14:paraId="2511FB25" w14:textId="77777777" w:rsidR="004B413C" w:rsidRDefault="004B413C">
            <w:pPr>
              <w:rPr>
                <w:sz w:val="13"/>
                <w:szCs w:val="13"/>
              </w:rPr>
            </w:pPr>
          </w:p>
        </w:tc>
        <w:tc>
          <w:tcPr>
            <w:tcW w:w="420" w:type="dxa"/>
            <w:vAlign w:val="bottom"/>
          </w:tcPr>
          <w:p w14:paraId="3DDC8931" w14:textId="77777777" w:rsidR="004B413C" w:rsidRDefault="004B413C">
            <w:pPr>
              <w:rPr>
                <w:sz w:val="13"/>
                <w:szCs w:val="13"/>
              </w:rPr>
            </w:pPr>
          </w:p>
        </w:tc>
        <w:tc>
          <w:tcPr>
            <w:tcW w:w="420" w:type="dxa"/>
            <w:vAlign w:val="bottom"/>
          </w:tcPr>
          <w:p w14:paraId="5087F2F8" w14:textId="77777777" w:rsidR="004B413C" w:rsidRDefault="004B413C">
            <w:pPr>
              <w:rPr>
                <w:sz w:val="13"/>
                <w:szCs w:val="13"/>
              </w:rPr>
            </w:pPr>
          </w:p>
        </w:tc>
        <w:tc>
          <w:tcPr>
            <w:tcW w:w="420" w:type="dxa"/>
            <w:vAlign w:val="bottom"/>
          </w:tcPr>
          <w:p w14:paraId="0A80E997" w14:textId="77777777" w:rsidR="004B413C" w:rsidRDefault="004B413C">
            <w:pPr>
              <w:rPr>
                <w:sz w:val="13"/>
                <w:szCs w:val="13"/>
              </w:rPr>
            </w:pPr>
          </w:p>
        </w:tc>
        <w:tc>
          <w:tcPr>
            <w:tcW w:w="440" w:type="dxa"/>
            <w:vAlign w:val="bottom"/>
          </w:tcPr>
          <w:p w14:paraId="0E8E0300" w14:textId="77777777" w:rsidR="004B413C" w:rsidRDefault="004B413C">
            <w:pPr>
              <w:rPr>
                <w:sz w:val="13"/>
                <w:szCs w:val="13"/>
              </w:rPr>
            </w:pPr>
          </w:p>
        </w:tc>
        <w:tc>
          <w:tcPr>
            <w:tcW w:w="420" w:type="dxa"/>
            <w:vAlign w:val="bottom"/>
          </w:tcPr>
          <w:p w14:paraId="7915D2DD" w14:textId="77777777" w:rsidR="004B413C" w:rsidRDefault="004B413C">
            <w:pPr>
              <w:rPr>
                <w:sz w:val="13"/>
                <w:szCs w:val="13"/>
              </w:rPr>
            </w:pPr>
          </w:p>
        </w:tc>
        <w:tc>
          <w:tcPr>
            <w:tcW w:w="420" w:type="dxa"/>
            <w:vAlign w:val="bottom"/>
          </w:tcPr>
          <w:p w14:paraId="55476D82" w14:textId="77777777" w:rsidR="004B413C" w:rsidRDefault="004B413C">
            <w:pPr>
              <w:rPr>
                <w:sz w:val="13"/>
                <w:szCs w:val="13"/>
              </w:rPr>
            </w:pPr>
          </w:p>
        </w:tc>
        <w:tc>
          <w:tcPr>
            <w:tcW w:w="440" w:type="dxa"/>
            <w:vAlign w:val="bottom"/>
          </w:tcPr>
          <w:p w14:paraId="3040EC91" w14:textId="77777777" w:rsidR="004B413C" w:rsidRDefault="004B413C">
            <w:pPr>
              <w:rPr>
                <w:sz w:val="13"/>
                <w:szCs w:val="13"/>
              </w:rPr>
            </w:pPr>
          </w:p>
        </w:tc>
        <w:tc>
          <w:tcPr>
            <w:tcW w:w="420" w:type="dxa"/>
            <w:vAlign w:val="bottom"/>
          </w:tcPr>
          <w:p w14:paraId="45C0566F" w14:textId="77777777" w:rsidR="004B413C" w:rsidRDefault="004B413C">
            <w:pPr>
              <w:rPr>
                <w:sz w:val="13"/>
                <w:szCs w:val="13"/>
              </w:rPr>
            </w:pPr>
          </w:p>
        </w:tc>
        <w:tc>
          <w:tcPr>
            <w:tcW w:w="420" w:type="dxa"/>
            <w:vAlign w:val="bottom"/>
          </w:tcPr>
          <w:p w14:paraId="7EC0BF68" w14:textId="77777777" w:rsidR="004B413C" w:rsidRDefault="004B413C">
            <w:pPr>
              <w:rPr>
                <w:sz w:val="13"/>
                <w:szCs w:val="13"/>
              </w:rPr>
            </w:pPr>
          </w:p>
        </w:tc>
        <w:tc>
          <w:tcPr>
            <w:tcW w:w="420" w:type="dxa"/>
            <w:vAlign w:val="bottom"/>
          </w:tcPr>
          <w:p w14:paraId="437BE5E1" w14:textId="77777777" w:rsidR="004B413C" w:rsidRDefault="004B413C">
            <w:pPr>
              <w:rPr>
                <w:sz w:val="13"/>
                <w:szCs w:val="13"/>
              </w:rPr>
            </w:pPr>
          </w:p>
        </w:tc>
        <w:tc>
          <w:tcPr>
            <w:tcW w:w="440" w:type="dxa"/>
            <w:vAlign w:val="bottom"/>
          </w:tcPr>
          <w:p w14:paraId="032EAE33" w14:textId="77777777" w:rsidR="004B413C" w:rsidRDefault="004B413C">
            <w:pPr>
              <w:rPr>
                <w:sz w:val="13"/>
                <w:szCs w:val="13"/>
              </w:rPr>
            </w:pPr>
          </w:p>
        </w:tc>
        <w:tc>
          <w:tcPr>
            <w:tcW w:w="540" w:type="dxa"/>
            <w:vAlign w:val="bottom"/>
          </w:tcPr>
          <w:p w14:paraId="30DD9C9E" w14:textId="77777777" w:rsidR="004B413C" w:rsidRDefault="004B413C">
            <w:pPr>
              <w:rPr>
                <w:sz w:val="13"/>
                <w:szCs w:val="13"/>
              </w:rPr>
            </w:pPr>
          </w:p>
        </w:tc>
        <w:tc>
          <w:tcPr>
            <w:tcW w:w="0" w:type="dxa"/>
            <w:vAlign w:val="bottom"/>
          </w:tcPr>
          <w:p w14:paraId="40CE14D2" w14:textId="77777777" w:rsidR="004B413C" w:rsidRDefault="004B413C">
            <w:pPr>
              <w:rPr>
                <w:sz w:val="1"/>
                <w:szCs w:val="1"/>
              </w:rPr>
            </w:pPr>
          </w:p>
        </w:tc>
      </w:tr>
      <w:tr w:rsidR="004B413C" w14:paraId="2F0939CA" w14:textId="77777777">
        <w:trPr>
          <w:trHeight w:val="153"/>
        </w:trPr>
        <w:tc>
          <w:tcPr>
            <w:tcW w:w="180" w:type="dxa"/>
            <w:vAlign w:val="bottom"/>
          </w:tcPr>
          <w:p w14:paraId="7ED85974" w14:textId="77777777" w:rsidR="004B413C" w:rsidRDefault="004B413C">
            <w:pPr>
              <w:rPr>
                <w:sz w:val="13"/>
                <w:szCs w:val="13"/>
              </w:rPr>
            </w:pPr>
          </w:p>
        </w:tc>
        <w:tc>
          <w:tcPr>
            <w:tcW w:w="900" w:type="dxa"/>
            <w:vAlign w:val="bottom"/>
          </w:tcPr>
          <w:p w14:paraId="4CECADE7" w14:textId="77777777" w:rsidR="004B413C" w:rsidRDefault="00EC2FEA">
            <w:pPr>
              <w:spacing w:line="153" w:lineRule="exact"/>
              <w:ind w:right="400"/>
              <w:jc w:val="right"/>
              <w:rPr>
                <w:sz w:val="20"/>
                <w:szCs w:val="20"/>
              </w:rPr>
            </w:pPr>
            <w:r>
              <w:rPr>
                <w:rFonts w:ascii="Arial" w:eastAsia="Arial" w:hAnsi="Arial" w:cs="Arial"/>
                <w:color w:val="4D4D4D"/>
                <w:sz w:val="16"/>
                <w:szCs w:val="16"/>
              </w:rPr>
              <w:t>2000</w:t>
            </w:r>
          </w:p>
        </w:tc>
        <w:tc>
          <w:tcPr>
            <w:tcW w:w="420" w:type="dxa"/>
            <w:vAlign w:val="bottom"/>
          </w:tcPr>
          <w:p w14:paraId="2ED84D03" w14:textId="77777777" w:rsidR="004B413C" w:rsidRDefault="004B413C">
            <w:pPr>
              <w:rPr>
                <w:sz w:val="13"/>
                <w:szCs w:val="13"/>
              </w:rPr>
            </w:pPr>
          </w:p>
        </w:tc>
        <w:tc>
          <w:tcPr>
            <w:tcW w:w="420" w:type="dxa"/>
            <w:vAlign w:val="bottom"/>
          </w:tcPr>
          <w:p w14:paraId="3B0F3A9E" w14:textId="77777777" w:rsidR="004B413C" w:rsidRDefault="004B413C">
            <w:pPr>
              <w:rPr>
                <w:sz w:val="13"/>
                <w:szCs w:val="13"/>
              </w:rPr>
            </w:pPr>
          </w:p>
        </w:tc>
        <w:tc>
          <w:tcPr>
            <w:tcW w:w="440" w:type="dxa"/>
            <w:vAlign w:val="bottom"/>
          </w:tcPr>
          <w:p w14:paraId="524880A9" w14:textId="77777777" w:rsidR="004B413C" w:rsidRDefault="004B413C">
            <w:pPr>
              <w:rPr>
                <w:sz w:val="13"/>
                <w:szCs w:val="13"/>
              </w:rPr>
            </w:pPr>
          </w:p>
        </w:tc>
        <w:tc>
          <w:tcPr>
            <w:tcW w:w="420" w:type="dxa"/>
            <w:vAlign w:val="bottom"/>
          </w:tcPr>
          <w:p w14:paraId="427CB540" w14:textId="77777777" w:rsidR="004B413C" w:rsidRDefault="004B413C">
            <w:pPr>
              <w:rPr>
                <w:sz w:val="13"/>
                <w:szCs w:val="13"/>
              </w:rPr>
            </w:pPr>
          </w:p>
        </w:tc>
        <w:tc>
          <w:tcPr>
            <w:tcW w:w="420" w:type="dxa"/>
            <w:vAlign w:val="bottom"/>
          </w:tcPr>
          <w:p w14:paraId="45423AA1" w14:textId="77777777" w:rsidR="004B413C" w:rsidRDefault="004B413C">
            <w:pPr>
              <w:rPr>
                <w:sz w:val="13"/>
                <w:szCs w:val="13"/>
              </w:rPr>
            </w:pPr>
          </w:p>
        </w:tc>
        <w:tc>
          <w:tcPr>
            <w:tcW w:w="420" w:type="dxa"/>
            <w:vAlign w:val="bottom"/>
          </w:tcPr>
          <w:p w14:paraId="18D01F49" w14:textId="77777777" w:rsidR="004B413C" w:rsidRDefault="004B413C">
            <w:pPr>
              <w:rPr>
                <w:sz w:val="13"/>
                <w:szCs w:val="13"/>
              </w:rPr>
            </w:pPr>
          </w:p>
        </w:tc>
        <w:tc>
          <w:tcPr>
            <w:tcW w:w="440" w:type="dxa"/>
            <w:vAlign w:val="bottom"/>
          </w:tcPr>
          <w:p w14:paraId="034D0379" w14:textId="77777777" w:rsidR="004B413C" w:rsidRDefault="004B413C">
            <w:pPr>
              <w:rPr>
                <w:sz w:val="13"/>
                <w:szCs w:val="13"/>
              </w:rPr>
            </w:pPr>
          </w:p>
        </w:tc>
        <w:tc>
          <w:tcPr>
            <w:tcW w:w="420" w:type="dxa"/>
            <w:vAlign w:val="bottom"/>
          </w:tcPr>
          <w:p w14:paraId="3C8AE52A" w14:textId="77777777" w:rsidR="004B413C" w:rsidRDefault="004B413C">
            <w:pPr>
              <w:rPr>
                <w:sz w:val="13"/>
                <w:szCs w:val="13"/>
              </w:rPr>
            </w:pPr>
          </w:p>
        </w:tc>
        <w:tc>
          <w:tcPr>
            <w:tcW w:w="420" w:type="dxa"/>
            <w:vAlign w:val="bottom"/>
          </w:tcPr>
          <w:p w14:paraId="37865C8B" w14:textId="77777777" w:rsidR="004B413C" w:rsidRDefault="004B413C">
            <w:pPr>
              <w:rPr>
                <w:sz w:val="13"/>
                <w:szCs w:val="13"/>
              </w:rPr>
            </w:pPr>
          </w:p>
        </w:tc>
        <w:tc>
          <w:tcPr>
            <w:tcW w:w="420" w:type="dxa"/>
            <w:vAlign w:val="bottom"/>
          </w:tcPr>
          <w:p w14:paraId="38991AA3" w14:textId="77777777" w:rsidR="004B413C" w:rsidRDefault="004B413C">
            <w:pPr>
              <w:rPr>
                <w:sz w:val="13"/>
                <w:szCs w:val="13"/>
              </w:rPr>
            </w:pPr>
          </w:p>
        </w:tc>
        <w:tc>
          <w:tcPr>
            <w:tcW w:w="440" w:type="dxa"/>
            <w:vAlign w:val="bottom"/>
          </w:tcPr>
          <w:p w14:paraId="649FA665" w14:textId="77777777" w:rsidR="004B413C" w:rsidRDefault="004B413C">
            <w:pPr>
              <w:rPr>
                <w:sz w:val="13"/>
                <w:szCs w:val="13"/>
              </w:rPr>
            </w:pPr>
          </w:p>
        </w:tc>
        <w:tc>
          <w:tcPr>
            <w:tcW w:w="420" w:type="dxa"/>
            <w:vAlign w:val="bottom"/>
          </w:tcPr>
          <w:p w14:paraId="5BBF5FF5" w14:textId="77777777" w:rsidR="004B413C" w:rsidRDefault="004B413C">
            <w:pPr>
              <w:rPr>
                <w:sz w:val="13"/>
                <w:szCs w:val="13"/>
              </w:rPr>
            </w:pPr>
          </w:p>
        </w:tc>
        <w:tc>
          <w:tcPr>
            <w:tcW w:w="420" w:type="dxa"/>
            <w:vAlign w:val="bottom"/>
          </w:tcPr>
          <w:p w14:paraId="57D13017" w14:textId="77777777" w:rsidR="004B413C" w:rsidRDefault="004B413C">
            <w:pPr>
              <w:rPr>
                <w:sz w:val="13"/>
                <w:szCs w:val="13"/>
              </w:rPr>
            </w:pPr>
          </w:p>
        </w:tc>
        <w:tc>
          <w:tcPr>
            <w:tcW w:w="420" w:type="dxa"/>
            <w:vAlign w:val="bottom"/>
          </w:tcPr>
          <w:p w14:paraId="0F2EC663" w14:textId="77777777" w:rsidR="004B413C" w:rsidRDefault="004B413C">
            <w:pPr>
              <w:rPr>
                <w:sz w:val="13"/>
                <w:szCs w:val="13"/>
              </w:rPr>
            </w:pPr>
          </w:p>
        </w:tc>
        <w:tc>
          <w:tcPr>
            <w:tcW w:w="440" w:type="dxa"/>
            <w:vAlign w:val="bottom"/>
          </w:tcPr>
          <w:p w14:paraId="107D8A40" w14:textId="77777777" w:rsidR="004B413C" w:rsidRDefault="004B413C">
            <w:pPr>
              <w:rPr>
                <w:sz w:val="13"/>
                <w:szCs w:val="13"/>
              </w:rPr>
            </w:pPr>
          </w:p>
        </w:tc>
        <w:tc>
          <w:tcPr>
            <w:tcW w:w="420" w:type="dxa"/>
            <w:vAlign w:val="bottom"/>
          </w:tcPr>
          <w:p w14:paraId="3B2D7B43" w14:textId="77777777" w:rsidR="004B413C" w:rsidRDefault="004B413C">
            <w:pPr>
              <w:rPr>
                <w:sz w:val="13"/>
                <w:szCs w:val="13"/>
              </w:rPr>
            </w:pPr>
          </w:p>
        </w:tc>
        <w:tc>
          <w:tcPr>
            <w:tcW w:w="420" w:type="dxa"/>
            <w:vAlign w:val="bottom"/>
          </w:tcPr>
          <w:p w14:paraId="5ADE9427" w14:textId="77777777" w:rsidR="004B413C" w:rsidRDefault="004B413C">
            <w:pPr>
              <w:rPr>
                <w:sz w:val="13"/>
                <w:szCs w:val="13"/>
              </w:rPr>
            </w:pPr>
          </w:p>
        </w:tc>
        <w:tc>
          <w:tcPr>
            <w:tcW w:w="420" w:type="dxa"/>
            <w:vAlign w:val="bottom"/>
          </w:tcPr>
          <w:p w14:paraId="27E67BB4" w14:textId="77777777" w:rsidR="004B413C" w:rsidRDefault="004B413C">
            <w:pPr>
              <w:rPr>
                <w:sz w:val="13"/>
                <w:szCs w:val="13"/>
              </w:rPr>
            </w:pPr>
          </w:p>
        </w:tc>
        <w:tc>
          <w:tcPr>
            <w:tcW w:w="440" w:type="dxa"/>
            <w:vAlign w:val="bottom"/>
          </w:tcPr>
          <w:p w14:paraId="50247292" w14:textId="77777777" w:rsidR="004B413C" w:rsidRDefault="004B413C">
            <w:pPr>
              <w:rPr>
                <w:sz w:val="13"/>
                <w:szCs w:val="13"/>
              </w:rPr>
            </w:pPr>
          </w:p>
        </w:tc>
        <w:tc>
          <w:tcPr>
            <w:tcW w:w="420" w:type="dxa"/>
            <w:vAlign w:val="bottom"/>
          </w:tcPr>
          <w:p w14:paraId="214C1E23" w14:textId="77777777" w:rsidR="004B413C" w:rsidRDefault="004B413C">
            <w:pPr>
              <w:rPr>
                <w:sz w:val="13"/>
                <w:szCs w:val="13"/>
              </w:rPr>
            </w:pPr>
          </w:p>
        </w:tc>
        <w:tc>
          <w:tcPr>
            <w:tcW w:w="420" w:type="dxa"/>
            <w:vAlign w:val="bottom"/>
          </w:tcPr>
          <w:p w14:paraId="002CE90E" w14:textId="77777777" w:rsidR="004B413C" w:rsidRDefault="004B413C">
            <w:pPr>
              <w:rPr>
                <w:sz w:val="13"/>
                <w:szCs w:val="13"/>
              </w:rPr>
            </w:pPr>
          </w:p>
        </w:tc>
        <w:tc>
          <w:tcPr>
            <w:tcW w:w="440" w:type="dxa"/>
            <w:vAlign w:val="bottom"/>
          </w:tcPr>
          <w:p w14:paraId="55F56460" w14:textId="77777777" w:rsidR="004B413C" w:rsidRDefault="004B413C">
            <w:pPr>
              <w:rPr>
                <w:sz w:val="13"/>
                <w:szCs w:val="13"/>
              </w:rPr>
            </w:pPr>
          </w:p>
        </w:tc>
        <w:tc>
          <w:tcPr>
            <w:tcW w:w="420" w:type="dxa"/>
            <w:vAlign w:val="bottom"/>
          </w:tcPr>
          <w:p w14:paraId="421889BF" w14:textId="77777777" w:rsidR="004B413C" w:rsidRDefault="004B413C">
            <w:pPr>
              <w:rPr>
                <w:sz w:val="13"/>
                <w:szCs w:val="13"/>
              </w:rPr>
            </w:pPr>
          </w:p>
        </w:tc>
        <w:tc>
          <w:tcPr>
            <w:tcW w:w="420" w:type="dxa"/>
            <w:vAlign w:val="bottom"/>
          </w:tcPr>
          <w:p w14:paraId="42694891" w14:textId="77777777" w:rsidR="004B413C" w:rsidRDefault="004B413C">
            <w:pPr>
              <w:rPr>
                <w:sz w:val="13"/>
                <w:szCs w:val="13"/>
              </w:rPr>
            </w:pPr>
          </w:p>
        </w:tc>
        <w:tc>
          <w:tcPr>
            <w:tcW w:w="420" w:type="dxa"/>
            <w:vAlign w:val="bottom"/>
          </w:tcPr>
          <w:p w14:paraId="5C11B6E5" w14:textId="77777777" w:rsidR="004B413C" w:rsidRDefault="004B413C">
            <w:pPr>
              <w:rPr>
                <w:sz w:val="13"/>
                <w:szCs w:val="13"/>
              </w:rPr>
            </w:pPr>
          </w:p>
        </w:tc>
        <w:tc>
          <w:tcPr>
            <w:tcW w:w="440" w:type="dxa"/>
            <w:vAlign w:val="bottom"/>
          </w:tcPr>
          <w:p w14:paraId="2EA24F53" w14:textId="77777777" w:rsidR="004B413C" w:rsidRDefault="004B413C">
            <w:pPr>
              <w:rPr>
                <w:sz w:val="13"/>
                <w:szCs w:val="13"/>
              </w:rPr>
            </w:pPr>
          </w:p>
        </w:tc>
        <w:tc>
          <w:tcPr>
            <w:tcW w:w="540" w:type="dxa"/>
            <w:vAlign w:val="bottom"/>
          </w:tcPr>
          <w:p w14:paraId="23C9FEB7" w14:textId="77777777" w:rsidR="004B413C" w:rsidRDefault="004B413C">
            <w:pPr>
              <w:rPr>
                <w:sz w:val="13"/>
                <w:szCs w:val="13"/>
              </w:rPr>
            </w:pPr>
          </w:p>
        </w:tc>
        <w:tc>
          <w:tcPr>
            <w:tcW w:w="0" w:type="dxa"/>
            <w:vAlign w:val="bottom"/>
          </w:tcPr>
          <w:p w14:paraId="173D8AF9" w14:textId="77777777" w:rsidR="004B413C" w:rsidRDefault="004B413C">
            <w:pPr>
              <w:rPr>
                <w:sz w:val="1"/>
                <w:szCs w:val="1"/>
              </w:rPr>
            </w:pPr>
          </w:p>
        </w:tc>
      </w:tr>
      <w:tr w:rsidR="004B413C" w14:paraId="3A717FA6" w14:textId="77777777">
        <w:trPr>
          <w:trHeight w:val="181"/>
        </w:trPr>
        <w:tc>
          <w:tcPr>
            <w:tcW w:w="180" w:type="dxa"/>
            <w:vAlign w:val="bottom"/>
          </w:tcPr>
          <w:p w14:paraId="0FFAD13A" w14:textId="77777777" w:rsidR="004B413C" w:rsidRDefault="004B413C">
            <w:pPr>
              <w:rPr>
                <w:sz w:val="15"/>
                <w:szCs w:val="15"/>
              </w:rPr>
            </w:pPr>
          </w:p>
        </w:tc>
        <w:tc>
          <w:tcPr>
            <w:tcW w:w="900" w:type="dxa"/>
            <w:vAlign w:val="bottom"/>
          </w:tcPr>
          <w:p w14:paraId="2439658E" w14:textId="77777777" w:rsidR="004B413C" w:rsidRDefault="00EC2FEA">
            <w:pPr>
              <w:spacing w:line="181" w:lineRule="exact"/>
              <w:ind w:right="400"/>
              <w:jc w:val="right"/>
              <w:rPr>
                <w:sz w:val="20"/>
                <w:szCs w:val="20"/>
              </w:rPr>
            </w:pPr>
            <w:r>
              <w:rPr>
                <w:rFonts w:ascii="Arial" w:eastAsia="Arial" w:hAnsi="Arial" w:cs="Arial"/>
                <w:color w:val="4D4D4D"/>
                <w:sz w:val="16"/>
                <w:szCs w:val="16"/>
              </w:rPr>
              <w:t>2005</w:t>
            </w:r>
          </w:p>
        </w:tc>
        <w:tc>
          <w:tcPr>
            <w:tcW w:w="420" w:type="dxa"/>
            <w:vAlign w:val="bottom"/>
          </w:tcPr>
          <w:p w14:paraId="48F9B700" w14:textId="77777777" w:rsidR="004B413C" w:rsidRDefault="004B413C">
            <w:pPr>
              <w:rPr>
                <w:sz w:val="15"/>
                <w:szCs w:val="15"/>
              </w:rPr>
            </w:pPr>
          </w:p>
        </w:tc>
        <w:tc>
          <w:tcPr>
            <w:tcW w:w="420" w:type="dxa"/>
            <w:vAlign w:val="bottom"/>
          </w:tcPr>
          <w:p w14:paraId="2EEE609B" w14:textId="77777777" w:rsidR="004B413C" w:rsidRDefault="004B413C">
            <w:pPr>
              <w:rPr>
                <w:sz w:val="15"/>
                <w:szCs w:val="15"/>
              </w:rPr>
            </w:pPr>
          </w:p>
        </w:tc>
        <w:tc>
          <w:tcPr>
            <w:tcW w:w="440" w:type="dxa"/>
            <w:vAlign w:val="bottom"/>
          </w:tcPr>
          <w:p w14:paraId="09FCD97A" w14:textId="77777777" w:rsidR="004B413C" w:rsidRDefault="004B413C">
            <w:pPr>
              <w:rPr>
                <w:sz w:val="15"/>
                <w:szCs w:val="15"/>
              </w:rPr>
            </w:pPr>
          </w:p>
        </w:tc>
        <w:tc>
          <w:tcPr>
            <w:tcW w:w="420" w:type="dxa"/>
            <w:vAlign w:val="bottom"/>
          </w:tcPr>
          <w:p w14:paraId="442FD584" w14:textId="77777777" w:rsidR="004B413C" w:rsidRDefault="004B413C">
            <w:pPr>
              <w:rPr>
                <w:sz w:val="15"/>
                <w:szCs w:val="15"/>
              </w:rPr>
            </w:pPr>
          </w:p>
        </w:tc>
        <w:tc>
          <w:tcPr>
            <w:tcW w:w="420" w:type="dxa"/>
            <w:vAlign w:val="bottom"/>
          </w:tcPr>
          <w:p w14:paraId="7A1F0BA1" w14:textId="77777777" w:rsidR="004B413C" w:rsidRDefault="004B413C">
            <w:pPr>
              <w:rPr>
                <w:sz w:val="15"/>
                <w:szCs w:val="15"/>
              </w:rPr>
            </w:pPr>
          </w:p>
        </w:tc>
        <w:tc>
          <w:tcPr>
            <w:tcW w:w="420" w:type="dxa"/>
            <w:vAlign w:val="bottom"/>
          </w:tcPr>
          <w:p w14:paraId="140E2829" w14:textId="77777777" w:rsidR="004B413C" w:rsidRDefault="004B413C">
            <w:pPr>
              <w:rPr>
                <w:sz w:val="15"/>
                <w:szCs w:val="15"/>
              </w:rPr>
            </w:pPr>
          </w:p>
        </w:tc>
        <w:tc>
          <w:tcPr>
            <w:tcW w:w="440" w:type="dxa"/>
            <w:vAlign w:val="bottom"/>
          </w:tcPr>
          <w:p w14:paraId="7E276C5B" w14:textId="77777777" w:rsidR="004B413C" w:rsidRDefault="004B413C">
            <w:pPr>
              <w:rPr>
                <w:sz w:val="15"/>
                <w:szCs w:val="15"/>
              </w:rPr>
            </w:pPr>
          </w:p>
        </w:tc>
        <w:tc>
          <w:tcPr>
            <w:tcW w:w="420" w:type="dxa"/>
            <w:vAlign w:val="bottom"/>
          </w:tcPr>
          <w:p w14:paraId="4974D97E" w14:textId="77777777" w:rsidR="004B413C" w:rsidRDefault="004B413C">
            <w:pPr>
              <w:rPr>
                <w:sz w:val="15"/>
                <w:szCs w:val="15"/>
              </w:rPr>
            </w:pPr>
          </w:p>
        </w:tc>
        <w:tc>
          <w:tcPr>
            <w:tcW w:w="420" w:type="dxa"/>
            <w:vAlign w:val="bottom"/>
          </w:tcPr>
          <w:p w14:paraId="22C8891F" w14:textId="77777777" w:rsidR="004B413C" w:rsidRDefault="004B413C">
            <w:pPr>
              <w:rPr>
                <w:sz w:val="15"/>
                <w:szCs w:val="15"/>
              </w:rPr>
            </w:pPr>
          </w:p>
        </w:tc>
        <w:tc>
          <w:tcPr>
            <w:tcW w:w="420" w:type="dxa"/>
            <w:vAlign w:val="bottom"/>
          </w:tcPr>
          <w:p w14:paraId="024135A5" w14:textId="77777777" w:rsidR="004B413C" w:rsidRDefault="004B413C">
            <w:pPr>
              <w:rPr>
                <w:sz w:val="15"/>
                <w:szCs w:val="15"/>
              </w:rPr>
            </w:pPr>
          </w:p>
        </w:tc>
        <w:tc>
          <w:tcPr>
            <w:tcW w:w="440" w:type="dxa"/>
            <w:vAlign w:val="bottom"/>
          </w:tcPr>
          <w:p w14:paraId="1AB3A414" w14:textId="77777777" w:rsidR="004B413C" w:rsidRDefault="004B413C">
            <w:pPr>
              <w:rPr>
                <w:sz w:val="15"/>
                <w:szCs w:val="15"/>
              </w:rPr>
            </w:pPr>
          </w:p>
        </w:tc>
        <w:tc>
          <w:tcPr>
            <w:tcW w:w="420" w:type="dxa"/>
            <w:vAlign w:val="bottom"/>
          </w:tcPr>
          <w:p w14:paraId="78AA6264" w14:textId="77777777" w:rsidR="004B413C" w:rsidRDefault="004B413C">
            <w:pPr>
              <w:rPr>
                <w:sz w:val="15"/>
                <w:szCs w:val="15"/>
              </w:rPr>
            </w:pPr>
          </w:p>
        </w:tc>
        <w:tc>
          <w:tcPr>
            <w:tcW w:w="420" w:type="dxa"/>
            <w:vAlign w:val="bottom"/>
          </w:tcPr>
          <w:p w14:paraId="3B8D7FFA" w14:textId="77777777" w:rsidR="004B413C" w:rsidRDefault="004B413C">
            <w:pPr>
              <w:rPr>
                <w:sz w:val="15"/>
                <w:szCs w:val="15"/>
              </w:rPr>
            </w:pPr>
          </w:p>
        </w:tc>
        <w:tc>
          <w:tcPr>
            <w:tcW w:w="420" w:type="dxa"/>
            <w:vAlign w:val="bottom"/>
          </w:tcPr>
          <w:p w14:paraId="3E737828" w14:textId="77777777" w:rsidR="004B413C" w:rsidRDefault="004B413C">
            <w:pPr>
              <w:rPr>
                <w:sz w:val="15"/>
                <w:szCs w:val="15"/>
              </w:rPr>
            </w:pPr>
          </w:p>
        </w:tc>
        <w:tc>
          <w:tcPr>
            <w:tcW w:w="440" w:type="dxa"/>
            <w:vAlign w:val="bottom"/>
          </w:tcPr>
          <w:p w14:paraId="6ED5644E" w14:textId="77777777" w:rsidR="004B413C" w:rsidRDefault="004B413C">
            <w:pPr>
              <w:rPr>
                <w:sz w:val="15"/>
                <w:szCs w:val="15"/>
              </w:rPr>
            </w:pPr>
          </w:p>
        </w:tc>
        <w:tc>
          <w:tcPr>
            <w:tcW w:w="420" w:type="dxa"/>
            <w:vAlign w:val="bottom"/>
          </w:tcPr>
          <w:p w14:paraId="0B75F302" w14:textId="77777777" w:rsidR="004B413C" w:rsidRDefault="004B413C">
            <w:pPr>
              <w:rPr>
                <w:sz w:val="15"/>
                <w:szCs w:val="15"/>
              </w:rPr>
            </w:pPr>
          </w:p>
        </w:tc>
        <w:tc>
          <w:tcPr>
            <w:tcW w:w="420" w:type="dxa"/>
            <w:vAlign w:val="bottom"/>
          </w:tcPr>
          <w:p w14:paraId="46F85224" w14:textId="77777777" w:rsidR="004B413C" w:rsidRDefault="004B413C">
            <w:pPr>
              <w:rPr>
                <w:sz w:val="15"/>
                <w:szCs w:val="15"/>
              </w:rPr>
            </w:pPr>
          </w:p>
        </w:tc>
        <w:tc>
          <w:tcPr>
            <w:tcW w:w="420" w:type="dxa"/>
            <w:vAlign w:val="bottom"/>
          </w:tcPr>
          <w:p w14:paraId="3F7414AE" w14:textId="77777777" w:rsidR="004B413C" w:rsidRDefault="004B413C">
            <w:pPr>
              <w:rPr>
                <w:sz w:val="15"/>
                <w:szCs w:val="15"/>
              </w:rPr>
            </w:pPr>
          </w:p>
        </w:tc>
        <w:tc>
          <w:tcPr>
            <w:tcW w:w="440" w:type="dxa"/>
            <w:vAlign w:val="bottom"/>
          </w:tcPr>
          <w:p w14:paraId="634A3CBD" w14:textId="77777777" w:rsidR="004B413C" w:rsidRDefault="004B413C">
            <w:pPr>
              <w:rPr>
                <w:sz w:val="15"/>
                <w:szCs w:val="15"/>
              </w:rPr>
            </w:pPr>
          </w:p>
        </w:tc>
        <w:tc>
          <w:tcPr>
            <w:tcW w:w="420" w:type="dxa"/>
            <w:vAlign w:val="bottom"/>
          </w:tcPr>
          <w:p w14:paraId="3208FD39" w14:textId="77777777" w:rsidR="004B413C" w:rsidRDefault="004B413C">
            <w:pPr>
              <w:rPr>
                <w:sz w:val="15"/>
                <w:szCs w:val="15"/>
              </w:rPr>
            </w:pPr>
          </w:p>
        </w:tc>
        <w:tc>
          <w:tcPr>
            <w:tcW w:w="420" w:type="dxa"/>
            <w:vAlign w:val="bottom"/>
          </w:tcPr>
          <w:p w14:paraId="1DE73007" w14:textId="77777777" w:rsidR="004B413C" w:rsidRDefault="004B413C">
            <w:pPr>
              <w:rPr>
                <w:sz w:val="15"/>
                <w:szCs w:val="15"/>
              </w:rPr>
            </w:pPr>
          </w:p>
        </w:tc>
        <w:tc>
          <w:tcPr>
            <w:tcW w:w="440" w:type="dxa"/>
            <w:vAlign w:val="bottom"/>
          </w:tcPr>
          <w:p w14:paraId="492A387C" w14:textId="77777777" w:rsidR="004B413C" w:rsidRDefault="004B413C">
            <w:pPr>
              <w:rPr>
                <w:sz w:val="15"/>
                <w:szCs w:val="15"/>
              </w:rPr>
            </w:pPr>
          </w:p>
        </w:tc>
        <w:tc>
          <w:tcPr>
            <w:tcW w:w="420" w:type="dxa"/>
            <w:vAlign w:val="bottom"/>
          </w:tcPr>
          <w:p w14:paraId="73C5D2DF" w14:textId="77777777" w:rsidR="004B413C" w:rsidRDefault="004B413C">
            <w:pPr>
              <w:rPr>
                <w:sz w:val="15"/>
                <w:szCs w:val="15"/>
              </w:rPr>
            </w:pPr>
          </w:p>
        </w:tc>
        <w:tc>
          <w:tcPr>
            <w:tcW w:w="420" w:type="dxa"/>
            <w:vAlign w:val="bottom"/>
          </w:tcPr>
          <w:p w14:paraId="0737AF73" w14:textId="77777777" w:rsidR="004B413C" w:rsidRDefault="004B413C">
            <w:pPr>
              <w:rPr>
                <w:sz w:val="15"/>
                <w:szCs w:val="15"/>
              </w:rPr>
            </w:pPr>
          </w:p>
        </w:tc>
        <w:tc>
          <w:tcPr>
            <w:tcW w:w="420" w:type="dxa"/>
            <w:vAlign w:val="bottom"/>
          </w:tcPr>
          <w:p w14:paraId="7E527AC2" w14:textId="77777777" w:rsidR="004B413C" w:rsidRDefault="004B413C">
            <w:pPr>
              <w:rPr>
                <w:sz w:val="15"/>
                <w:szCs w:val="15"/>
              </w:rPr>
            </w:pPr>
          </w:p>
        </w:tc>
        <w:tc>
          <w:tcPr>
            <w:tcW w:w="440" w:type="dxa"/>
            <w:vAlign w:val="bottom"/>
          </w:tcPr>
          <w:p w14:paraId="3D3C5638" w14:textId="77777777" w:rsidR="004B413C" w:rsidRDefault="004B413C">
            <w:pPr>
              <w:rPr>
                <w:sz w:val="15"/>
                <w:szCs w:val="15"/>
              </w:rPr>
            </w:pPr>
          </w:p>
        </w:tc>
        <w:tc>
          <w:tcPr>
            <w:tcW w:w="540" w:type="dxa"/>
            <w:vAlign w:val="bottom"/>
          </w:tcPr>
          <w:p w14:paraId="4EC471FE" w14:textId="77777777" w:rsidR="004B413C" w:rsidRDefault="00EC2FEA">
            <w:pPr>
              <w:spacing w:line="181" w:lineRule="exact"/>
              <w:ind w:left="420"/>
              <w:rPr>
                <w:sz w:val="20"/>
                <w:szCs w:val="20"/>
              </w:rPr>
            </w:pPr>
            <w:r>
              <w:rPr>
                <w:rFonts w:ascii="Arial" w:eastAsia="Arial" w:hAnsi="Arial" w:cs="Arial"/>
                <w:color w:val="1A1A1A"/>
                <w:w w:val="86"/>
                <w:sz w:val="16"/>
                <w:szCs w:val="16"/>
              </w:rPr>
              <w:t>C</w:t>
            </w:r>
          </w:p>
        </w:tc>
        <w:tc>
          <w:tcPr>
            <w:tcW w:w="0" w:type="dxa"/>
            <w:vAlign w:val="bottom"/>
          </w:tcPr>
          <w:p w14:paraId="6155FA55" w14:textId="77777777" w:rsidR="004B413C" w:rsidRDefault="004B413C">
            <w:pPr>
              <w:rPr>
                <w:sz w:val="1"/>
                <w:szCs w:val="1"/>
              </w:rPr>
            </w:pPr>
          </w:p>
        </w:tc>
      </w:tr>
      <w:tr w:rsidR="004B413C" w14:paraId="30C3E1FC" w14:textId="77777777">
        <w:trPr>
          <w:trHeight w:val="125"/>
        </w:trPr>
        <w:tc>
          <w:tcPr>
            <w:tcW w:w="180" w:type="dxa"/>
            <w:vAlign w:val="bottom"/>
          </w:tcPr>
          <w:p w14:paraId="2F3AC4F1" w14:textId="77777777" w:rsidR="004B413C" w:rsidRDefault="004B413C">
            <w:pPr>
              <w:rPr>
                <w:sz w:val="10"/>
                <w:szCs w:val="10"/>
              </w:rPr>
            </w:pPr>
          </w:p>
        </w:tc>
        <w:tc>
          <w:tcPr>
            <w:tcW w:w="900" w:type="dxa"/>
            <w:vAlign w:val="bottom"/>
          </w:tcPr>
          <w:p w14:paraId="7CA22FE2" w14:textId="77777777" w:rsidR="004B413C" w:rsidRDefault="00EC2FEA">
            <w:pPr>
              <w:spacing w:line="125" w:lineRule="exact"/>
              <w:ind w:right="400"/>
              <w:jc w:val="right"/>
              <w:rPr>
                <w:sz w:val="20"/>
                <w:szCs w:val="20"/>
              </w:rPr>
            </w:pPr>
            <w:r>
              <w:rPr>
                <w:rFonts w:ascii="Arial" w:eastAsia="Arial" w:hAnsi="Arial" w:cs="Arial"/>
                <w:color w:val="4D4D4D"/>
                <w:sz w:val="14"/>
                <w:szCs w:val="14"/>
              </w:rPr>
              <w:t>2010</w:t>
            </w:r>
          </w:p>
        </w:tc>
        <w:tc>
          <w:tcPr>
            <w:tcW w:w="420" w:type="dxa"/>
            <w:vAlign w:val="bottom"/>
          </w:tcPr>
          <w:p w14:paraId="7513E53D" w14:textId="77777777" w:rsidR="004B413C" w:rsidRDefault="004B413C">
            <w:pPr>
              <w:rPr>
                <w:sz w:val="10"/>
                <w:szCs w:val="10"/>
              </w:rPr>
            </w:pPr>
          </w:p>
        </w:tc>
        <w:tc>
          <w:tcPr>
            <w:tcW w:w="420" w:type="dxa"/>
            <w:vAlign w:val="bottom"/>
          </w:tcPr>
          <w:p w14:paraId="174E43FB" w14:textId="77777777" w:rsidR="004B413C" w:rsidRDefault="004B413C">
            <w:pPr>
              <w:rPr>
                <w:sz w:val="10"/>
                <w:szCs w:val="10"/>
              </w:rPr>
            </w:pPr>
          </w:p>
        </w:tc>
        <w:tc>
          <w:tcPr>
            <w:tcW w:w="440" w:type="dxa"/>
            <w:vAlign w:val="bottom"/>
          </w:tcPr>
          <w:p w14:paraId="3092C089" w14:textId="77777777" w:rsidR="004B413C" w:rsidRDefault="004B413C">
            <w:pPr>
              <w:rPr>
                <w:sz w:val="10"/>
                <w:szCs w:val="10"/>
              </w:rPr>
            </w:pPr>
          </w:p>
        </w:tc>
        <w:tc>
          <w:tcPr>
            <w:tcW w:w="420" w:type="dxa"/>
            <w:vAlign w:val="bottom"/>
          </w:tcPr>
          <w:p w14:paraId="08F12522" w14:textId="77777777" w:rsidR="004B413C" w:rsidRDefault="004B413C">
            <w:pPr>
              <w:rPr>
                <w:sz w:val="10"/>
                <w:szCs w:val="10"/>
              </w:rPr>
            </w:pPr>
          </w:p>
        </w:tc>
        <w:tc>
          <w:tcPr>
            <w:tcW w:w="420" w:type="dxa"/>
            <w:vAlign w:val="bottom"/>
          </w:tcPr>
          <w:p w14:paraId="262A4944" w14:textId="77777777" w:rsidR="004B413C" w:rsidRDefault="004B413C">
            <w:pPr>
              <w:rPr>
                <w:sz w:val="10"/>
                <w:szCs w:val="10"/>
              </w:rPr>
            </w:pPr>
          </w:p>
        </w:tc>
        <w:tc>
          <w:tcPr>
            <w:tcW w:w="420" w:type="dxa"/>
            <w:vAlign w:val="bottom"/>
          </w:tcPr>
          <w:p w14:paraId="3F498D38" w14:textId="77777777" w:rsidR="004B413C" w:rsidRDefault="004B413C">
            <w:pPr>
              <w:rPr>
                <w:sz w:val="10"/>
                <w:szCs w:val="10"/>
              </w:rPr>
            </w:pPr>
          </w:p>
        </w:tc>
        <w:tc>
          <w:tcPr>
            <w:tcW w:w="440" w:type="dxa"/>
            <w:vAlign w:val="bottom"/>
          </w:tcPr>
          <w:p w14:paraId="03BB7D2E" w14:textId="77777777" w:rsidR="004B413C" w:rsidRDefault="004B413C">
            <w:pPr>
              <w:rPr>
                <w:sz w:val="10"/>
                <w:szCs w:val="10"/>
              </w:rPr>
            </w:pPr>
          </w:p>
        </w:tc>
        <w:tc>
          <w:tcPr>
            <w:tcW w:w="420" w:type="dxa"/>
            <w:vAlign w:val="bottom"/>
          </w:tcPr>
          <w:p w14:paraId="4ABE0D66" w14:textId="77777777" w:rsidR="004B413C" w:rsidRDefault="004B413C">
            <w:pPr>
              <w:rPr>
                <w:sz w:val="10"/>
                <w:szCs w:val="10"/>
              </w:rPr>
            </w:pPr>
          </w:p>
        </w:tc>
        <w:tc>
          <w:tcPr>
            <w:tcW w:w="420" w:type="dxa"/>
            <w:vAlign w:val="bottom"/>
          </w:tcPr>
          <w:p w14:paraId="7814EB07" w14:textId="77777777" w:rsidR="004B413C" w:rsidRDefault="004B413C">
            <w:pPr>
              <w:rPr>
                <w:sz w:val="10"/>
                <w:szCs w:val="10"/>
              </w:rPr>
            </w:pPr>
          </w:p>
        </w:tc>
        <w:tc>
          <w:tcPr>
            <w:tcW w:w="420" w:type="dxa"/>
            <w:vAlign w:val="bottom"/>
          </w:tcPr>
          <w:p w14:paraId="558957BD" w14:textId="77777777" w:rsidR="004B413C" w:rsidRDefault="004B413C">
            <w:pPr>
              <w:rPr>
                <w:sz w:val="10"/>
                <w:szCs w:val="10"/>
              </w:rPr>
            </w:pPr>
          </w:p>
        </w:tc>
        <w:tc>
          <w:tcPr>
            <w:tcW w:w="440" w:type="dxa"/>
            <w:vAlign w:val="bottom"/>
          </w:tcPr>
          <w:p w14:paraId="10F7D297" w14:textId="77777777" w:rsidR="004B413C" w:rsidRDefault="004B413C">
            <w:pPr>
              <w:rPr>
                <w:sz w:val="10"/>
                <w:szCs w:val="10"/>
              </w:rPr>
            </w:pPr>
          </w:p>
        </w:tc>
        <w:tc>
          <w:tcPr>
            <w:tcW w:w="420" w:type="dxa"/>
            <w:vAlign w:val="bottom"/>
          </w:tcPr>
          <w:p w14:paraId="0E56B809" w14:textId="77777777" w:rsidR="004B413C" w:rsidRDefault="004B413C">
            <w:pPr>
              <w:rPr>
                <w:sz w:val="10"/>
                <w:szCs w:val="10"/>
              </w:rPr>
            </w:pPr>
          </w:p>
        </w:tc>
        <w:tc>
          <w:tcPr>
            <w:tcW w:w="420" w:type="dxa"/>
            <w:vAlign w:val="bottom"/>
          </w:tcPr>
          <w:p w14:paraId="2FDEE831" w14:textId="77777777" w:rsidR="004B413C" w:rsidRDefault="004B413C">
            <w:pPr>
              <w:rPr>
                <w:sz w:val="10"/>
                <w:szCs w:val="10"/>
              </w:rPr>
            </w:pPr>
          </w:p>
        </w:tc>
        <w:tc>
          <w:tcPr>
            <w:tcW w:w="420" w:type="dxa"/>
            <w:vAlign w:val="bottom"/>
          </w:tcPr>
          <w:p w14:paraId="157E7F1D" w14:textId="77777777" w:rsidR="004B413C" w:rsidRDefault="004B413C">
            <w:pPr>
              <w:rPr>
                <w:sz w:val="10"/>
                <w:szCs w:val="10"/>
              </w:rPr>
            </w:pPr>
          </w:p>
        </w:tc>
        <w:tc>
          <w:tcPr>
            <w:tcW w:w="440" w:type="dxa"/>
            <w:vAlign w:val="bottom"/>
          </w:tcPr>
          <w:p w14:paraId="30DF30CF" w14:textId="77777777" w:rsidR="004B413C" w:rsidRDefault="004B413C">
            <w:pPr>
              <w:rPr>
                <w:sz w:val="10"/>
                <w:szCs w:val="10"/>
              </w:rPr>
            </w:pPr>
          </w:p>
        </w:tc>
        <w:tc>
          <w:tcPr>
            <w:tcW w:w="420" w:type="dxa"/>
            <w:vAlign w:val="bottom"/>
          </w:tcPr>
          <w:p w14:paraId="7D6054A8" w14:textId="77777777" w:rsidR="004B413C" w:rsidRDefault="004B413C">
            <w:pPr>
              <w:rPr>
                <w:sz w:val="10"/>
                <w:szCs w:val="10"/>
              </w:rPr>
            </w:pPr>
          </w:p>
        </w:tc>
        <w:tc>
          <w:tcPr>
            <w:tcW w:w="420" w:type="dxa"/>
            <w:vAlign w:val="bottom"/>
          </w:tcPr>
          <w:p w14:paraId="739C9A9A" w14:textId="77777777" w:rsidR="004B413C" w:rsidRDefault="004B413C">
            <w:pPr>
              <w:rPr>
                <w:sz w:val="10"/>
                <w:szCs w:val="10"/>
              </w:rPr>
            </w:pPr>
          </w:p>
        </w:tc>
        <w:tc>
          <w:tcPr>
            <w:tcW w:w="420" w:type="dxa"/>
            <w:vAlign w:val="bottom"/>
          </w:tcPr>
          <w:p w14:paraId="59E40399" w14:textId="77777777" w:rsidR="004B413C" w:rsidRDefault="004B413C">
            <w:pPr>
              <w:rPr>
                <w:sz w:val="10"/>
                <w:szCs w:val="10"/>
              </w:rPr>
            </w:pPr>
          </w:p>
        </w:tc>
        <w:tc>
          <w:tcPr>
            <w:tcW w:w="440" w:type="dxa"/>
            <w:vAlign w:val="bottom"/>
          </w:tcPr>
          <w:p w14:paraId="1B6AF5F3" w14:textId="77777777" w:rsidR="004B413C" w:rsidRDefault="004B413C">
            <w:pPr>
              <w:rPr>
                <w:sz w:val="10"/>
                <w:szCs w:val="10"/>
              </w:rPr>
            </w:pPr>
          </w:p>
        </w:tc>
        <w:tc>
          <w:tcPr>
            <w:tcW w:w="420" w:type="dxa"/>
            <w:vAlign w:val="bottom"/>
          </w:tcPr>
          <w:p w14:paraId="716A3E4C" w14:textId="77777777" w:rsidR="004B413C" w:rsidRDefault="004B413C">
            <w:pPr>
              <w:rPr>
                <w:sz w:val="10"/>
                <w:szCs w:val="10"/>
              </w:rPr>
            </w:pPr>
          </w:p>
        </w:tc>
        <w:tc>
          <w:tcPr>
            <w:tcW w:w="420" w:type="dxa"/>
            <w:vAlign w:val="bottom"/>
          </w:tcPr>
          <w:p w14:paraId="13E4CD58" w14:textId="77777777" w:rsidR="004B413C" w:rsidRDefault="004B413C">
            <w:pPr>
              <w:rPr>
                <w:sz w:val="10"/>
                <w:szCs w:val="10"/>
              </w:rPr>
            </w:pPr>
          </w:p>
        </w:tc>
        <w:tc>
          <w:tcPr>
            <w:tcW w:w="440" w:type="dxa"/>
            <w:vAlign w:val="bottom"/>
          </w:tcPr>
          <w:p w14:paraId="4BA65374" w14:textId="77777777" w:rsidR="004B413C" w:rsidRDefault="004B413C">
            <w:pPr>
              <w:rPr>
                <w:sz w:val="10"/>
                <w:szCs w:val="10"/>
              </w:rPr>
            </w:pPr>
          </w:p>
        </w:tc>
        <w:tc>
          <w:tcPr>
            <w:tcW w:w="420" w:type="dxa"/>
            <w:vAlign w:val="bottom"/>
          </w:tcPr>
          <w:p w14:paraId="46DC629B" w14:textId="77777777" w:rsidR="004B413C" w:rsidRDefault="004B413C">
            <w:pPr>
              <w:rPr>
                <w:sz w:val="10"/>
                <w:szCs w:val="10"/>
              </w:rPr>
            </w:pPr>
          </w:p>
        </w:tc>
        <w:tc>
          <w:tcPr>
            <w:tcW w:w="420" w:type="dxa"/>
            <w:vAlign w:val="bottom"/>
          </w:tcPr>
          <w:p w14:paraId="0FBFA981" w14:textId="77777777" w:rsidR="004B413C" w:rsidRDefault="004B413C">
            <w:pPr>
              <w:rPr>
                <w:sz w:val="10"/>
                <w:szCs w:val="10"/>
              </w:rPr>
            </w:pPr>
          </w:p>
        </w:tc>
        <w:tc>
          <w:tcPr>
            <w:tcW w:w="420" w:type="dxa"/>
            <w:vAlign w:val="bottom"/>
          </w:tcPr>
          <w:p w14:paraId="46D6817F" w14:textId="77777777" w:rsidR="004B413C" w:rsidRDefault="004B413C">
            <w:pPr>
              <w:rPr>
                <w:sz w:val="10"/>
                <w:szCs w:val="10"/>
              </w:rPr>
            </w:pPr>
          </w:p>
        </w:tc>
        <w:tc>
          <w:tcPr>
            <w:tcW w:w="440" w:type="dxa"/>
            <w:vAlign w:val="bottom"/>
          </w:tcPr>
          <w:p w14:paraId="2E32B17D" w14:textId="77777777" w:rsidR="004B413C" w:rsidRDefault="004B413C">
            <w:pPr>
              <w:rPr>
                <w:sz w:val="10"/>
                <w:szCs w:val="10"/>
              </w:rPr>
            </w:pPr>
          </w:p>
        </w:tc>
        <w:tc>
          <w:tcPr>
            <w:tcW w:w="540" w:type="dxa"/>
            <w:vAlign w:val="bottom"/>
          </w:tcPr>
          <w:p w14:paraId="69CFE5C5" w14:textId="77777777" w:rsidR="004B413C" w:rsidRDefault="004B413C">
            <w:pPr>
              <w:rPr>
                <w:sz w:val="10"/>
                <w:szCs w:val="10"/>
              </w:rPr>
            </w:pPr>
          </w:p>
        </w:tc>
        <w:tc>
          <w:tcPr>
            <w:tcW w:w="0" w:type="dxa"/>
            <w:vAlign w:val="bottom"/>
          </w:tcPr>
          <w:p w14:paraId="67AE9CD7" w14:textId="77777777" w:rsidR="004B413C" w:rsidRDefault="004B413C">
            <w:pPr>
              <w:rPr>
                <w:sz w:val="1"/>
                <w:szCs w:val="1"/>
              </w:rPr>
            </w:pPr>
          </w:p>
        </w:tc>
      </w:tr>
      <w:tr w:rsidR="004B413C" w14:paraId="05D4079C" w14:textId="77777777">
        <w:trPr>
          <w:trHeight w:val="160"/>
        </w:trPr>
        <w:tc>
          <w:tcPr>
            <w:tcW w:w="180" w:type="dxa"/>
            <w:vAlign w:val="bottom"/>
          </w:tcPr>
          <w:p w14:paraId="65C16061" w14:textId="77777777" w:rsidR="004B413C" w:rsidRDefault="004B413C">
            <w:pPr>
              <w:rPr>
                <w:sz w:val="13"/>
                <w:szCs w:val="13"/>
              </w:rPr>
            </w:pPr>
          </w:p>
        </w:tc>
        <w:tc>
          <w:tcPr>
            <w:tcW w:w="900" w:type="dxa"/>
            <w:vAlign w:val="bottom"/>
          </w:tcPr>
          <w:p w14:paraId="469B4F4A" w14:textId="77777777" w:rsidR="004B413C" w:rsidRDefault="00EC2FEA">
            <w:pPr>
              <w:spacing w:line="160" w:lineRule="exact"/>
              <w:ind w:right="400"/>
              <w:jc w:val="right"/>
              <w:rPr>
                <w:sz w:val="20"/>
                <w:szCs w:val="20"/>
              </w:rPr>
            </w:pPr>
            <w:r>
              <w:rPr>
                <w:rFonts w:ascii="Arial" w:eastAsia="Arial" w:hAnsi="Arial" w:cs="Arial"/>
                <w:color w:val="4D4D4D"/>
                <w:sz w:val="16"/>
                <w:szCs w:val="16"/>
              </w:rPr>
              <w:t>2015</w:t>
            </w:r>
          </w:p>
        </w:tc>
        <w:tc>
          <w:tcPr>
            <w:tcW w:w="420" w:type="dxa"/>
            <w:vAlign w:val="bottom"/>
          </w:tcPr>
          <w:p w14:paraId="4F3DB2DB" w14:textId="77777777" w:rsidR="004B413C" w:rsidRDefault="004B413C">
            <w:pPr>
              <w:rPr>
                <w:sz w:val="13"/>
                <w:szCs w:val="13"/>
              </w:rPr>
            </w:pPr>
          </w:p>
        </w:tc>
        <w:tc>
          <w:tcPr>
            <w:tcW w:w="420" w:type="dxa"/>
            <w:vAlign w:val="bottom"/>
          </w:tcPr>
          <w:p w14:paraId="0D0367C2" w14:textId="77777777" w:rsidR="004B413C" w:rsidRDefault="004B413C">
            <w:pPr>
              <w:rPr>
                <w:sz w:val="13"/>
                <w:szCs w:val="13"/>
              </w:rPr>
            </w:pPr>
          </w:p>
        </w:tc>
        <w:tc>
          <w:tcPr>
            <w:tcW w:w="440" w:type="dxa"/>
            <w:vAlign w:val="bottom"/>
          </w:tcPr>
          <w:p w14:paraId="56B03C0A" w14:textId="77777777" w:rsidR="004B413C" w:rsidRDefault="004B413C">
            <w:pPr>
              <w:rPr>
                <w:sz w:val="13"/>
                <w:szCs w:val="13"/>
              </w:rPr>
            </w:pPr>
          </w:p>
        </w:tc>
        <w:tc>
          <w:tcPr>
            <w:tcW w:w="420" w:type="dxa"/>
            <w:vAlign w:val="bottom"/>
          </w:tcPr>
          <w:p w14:paraId="41FC3F2C" w14:textId="77777777" w:rsidR="004B413C" w:rsidRDefault="004B413C">
            <w:pPr>
              <w:rPr>
                <w:sz w:val="13"/>
                <w:szCs w:val="13"/>
              </w:rPr>
            </w:pPr>
          </w:p>
        </w:tc>
        <w:tc>
          <w:tcPr>
            <w:tcW w:w="420" w:type="dxa"/>
            <w:vAlign w:val="bottom"/>
          </w:tcPr>
          <w:p w14:paraId="05105846" w14:textId="77777777" w:rsidR="004B413C" w:rsidRDefault="004B413C">
            <w:pPr>
              <w:rPr>
                <w:sz w:val="13"/>
                <w:szCs w:val="13"/>
              </w:rPr>
            </w:pPr>
          </w:p>
        </w:tc>
        <w:tc>
          <w:tcPr>
            <w:tcW w:w="420" w:type="dxa"/>
            <w:vAlign w:val="bottom"/>
          </w:tcPr>
          <w:p w14:paraId="5F172E60" w14:textId="77777777" w:rsidR="004B413C" w:rsidRDefault="004B413C">
            <w:pPr>
              <w:rPr>
                <w:sz w:val="13"/>
                <w:szCs w:val="13"/>
              </w:rPr>
            </w:pPr>
          </w:p>
        </w:tc>
        <w:tc>
          <w:tcPr>
            <w:tcW w:w="440" w:type="dxa"/>
            <w:vAlign w:val="bottom"/>
          </w:tcPr>
          <w:p w14:paraId="175AF484" w14:textId="77777777" w:rsidR="004B413C" w:rsidRDefault="004B413C">
            <w:pPr>
              <w:rPr>
                <w:sz w:val="13"/>
                <w:szCs w:val="13"/>
              </w:rPr>
            </w:pPr>
          </w:p>
        </w:tc>
        <w:tc>
          <w:tcPr>
            <w:tcW w:w="420" w:type="dxa"/>
            <w:vAlign w:val="bottom"/>
          </w:tcPr>
          <w:p w14:paraId="1763250D" w14:textId="77777777" w:rsidR="004B413C" w:rsidRDefault="004B413C">
            <w:pPr>
              <w:rPr>
                <w:sz w:val="13"/>
                <w:szCs w:val="13"/>
              </w:rPr>
            </w:pPr>
          </w:p>
        </w:tc>
        <w:tc>
          <w:tcPr>
            <w:tcW w:w="420" w:type="dxa"/>
            <w:vAlign w:val="bottom"/>
          </w:tcPr>
          <w:p w14:paraId="519126EF" w14:textId="77777777" w:rsidR="004B413C" w:rsidRDefault="004B413C">
            <w:pPr>
              <w:rPr>
                <w:sz w:val="13"/>
                <w:szCs w:val="13"/>
              </w:rPr>
            </w:pPr>
          </w:p>
        </w:tc>
        <w:tc>
          <w:tcPr>
            <w:tcW w:w="420" w:type="dxa"/>
            <w:vAlign w:val="bottom"/>
          </w:tcPr>
          <w:p w14:paraId="488F760A" w14:textId="77777777" w:rsidR="004B413C" w:rsidRDefault="004B413C">
            <w:pPr>
              <w:rPr>
                <w:sz w:val="13"/>
                <w:szCs w:val="13"/>
              </w:rPr>
            </w:pPr>
          </w:p>
        </w:tc>
        <w:tc>
          <w:tcPr>
            <w:tcW w:w="440" w:type="dxa"/>
            <w:vAlign w:val="bottom"/>
          </w:tcPr>
          <w:p w14:paraId="42B047F5" w14:textId="77777777" w:rsidR="004B413C" w:rsidRDefault="004B413C">
            <w:pPr>
              <w:rPr>
                <w:sz w:val="13"/>
                <w:szCs w:val="13"/>
              </w:rPr>
            </w:pPr>
          </w:p>
        </w:tc>
        <w:tc>
          <w:tcPr>
            <w:tcW w:w="420" w:type="dxa"/>
            <w:vAlign w:val="bottom"/>
          </w:tcPr>
          <w:p w14:paraId="7FC5522C" w14:textId="77777777" w:rsidR="004B413C" w:rsidRDefault="004B413C">
            <w:pPr>
              <w:rPr>
                <w:sz w:val="13"/>
                <w:szCs w:val="13"/>
              </w:rPr>
            </w:pPr>
          </w:p>
        </w:tc>
        <w:tc>
          <w:tcPr>
            <w:tcW w:w="420" w:type="dxa"/>
            <w:vAlign w:val="bottom"/>
          </w:tcPr>
          <w:p w14:paraId="4FEE6FD3" w14:textId="77777777" w:rsidR="004B413C" w:rsidRDefault="004B413C">
            <w:pPr>
              <w:rPr>
                <w:sz w:val="13"/>
                <w:szCs w:val="13"/>
              </w:rPr>
            </w:pPr>
          </w:p>
        </w:tc>
        <w:tc>
          <w:tcPr>
            <w:tcW w:w="420" w:type="dxa"/>
            <w:vAlign w:val="bottom"/>
          </w:tcPr>
          <w:p w14:paraId="0944C5A7" w14:textId="77777777" w:rsidR="004B413C" w:rsidRDefault="004B413C">
            <w:pPr>
              <w:rPr>
                <w:sz w:val="13"/>
                <w:szCs w:val="13"/>
              </w:rPr>
            </w:pPr>
          </w:p>
        </w:tc>
        <w:tc>
          <w:tcPr>
            <w:tcW w:w="440" w:type="dxa"/>
            <w:vAlign w:val="bottom"/>
          </w:tcPr>
          <w:p w14:paraId="2E5F3C89" w14:textId="77777777" w:rsidR="004B413C" w:rsidRDefault="004B413C">
            <w:pPr>
              <w:rPr>
                <w:sz w:val="13"/>
                <w:szCs w:val="13"/>
              </w:rPr>
            </w:pPr>
          </w:p>
        </w:tc>
        <w:tc>
          <w:tcPr>
            <w:tcW w:w="420" w:type="dxa"/>
            <w:vAlign w:val="bottom"/>
          </w:tcPr>
          <w:p w14:paraId="16A21556" w14:textId="77777777" w:rsidR="004B413C" w:rsidRDefault="004B413C">
            <w:pPr>
              <w:rPr>
                <w:sz w:val="13"/>
                <w:szCs w:val="13"/>
              </w:rPr>
            </w:pPr>
          </w:p>
        </w:tc>
        <w:tc>
          <w:tcPr>
            <w:tcW w:w="420" w:type="dxa"/>
            <w:vAlign w:val="bottom"/>
          </w:tcPr>
          <w:p w14:paraId="6319353E" w14:textId="77777777" w:rsidR="004B413C" w:rsidRDefault="004B413C">
            <w:pPr>
              <w:rPr>
                <w:sz w:val="13"/>
                <w:szCs w:val="13"/>
              </w:rPr>
            </w:pPr>
          </w:p>
        </w:tc>
        <w:tc>
          <w:tcPr>
            <w:tcW w:w="420" w:type="dxa"/>
            <w:vAlign w:val="bottom"/>
          </w:tcPr>
          <w:p w14:paraId="591C83C8" w14:textId="77777777" w:rsidR="004B413C" w:rsidRDefault="004B413C">
            <w:pPr>
              <w:rPr>
                <w:sz w:val="13"/>
                <w:szCs w:val="13"/>
              </w:rPr>
            </w:pPr>
          </w:p>
        </w:tc>
        <w:tc>
          <w:tcPr>
            <w:tcW w:w="440" w:type="dxa"/>
            <w:vAlign w:val="bottom"/>
          </w:tcPr>
          <w:p w14:paraId="35F87DF4" w14:textId="77777777" w:rsidR="004B413C" w:rsidRDefault="004B413C">
            <w:pPr>
              <w:rPr>
                <w:sz w:val="13"/>
                <w:szCs w:val="13"/>
              </w:rPr>
            </w:pPr>
          </w:p>
        </w:tc>
        <w:tc>
          <w:tcPr>
            <w:tcW w:w="420" w:type="dxa"/>
            <w:vAlign w:val="bottom"/>
          </w:tcPr>
          <w:p w14:paraId="1904BB81" w14:textId="77777777" w:rsidR="004B413C" w:rsidRDefault="004B413C">
            <w:pPr>
              <w:rPr>
                <w:sz w:val="13"/>
                <w:szCs w:val="13"/>
              </w:rPr>
            </w:pPr>
          </w:p>
        </w:tc>
        <w:tc>
          <w:tcPr>
            <w:tcW w:w="420" w:type="dxa"/>
            <w:vAlign w:val="bottom"/>
          </w:tcPr>
          <w:p w14:paraId="659A10BD" w14:textId="77777777" w:rsidR="004B413C" w:rsidRDefault="004B413C">
            <w:pPr>
              <w:rPr>
                <w:sz w:val="13"/>
                <w:szCs w:val="13"/>
              </w:rPr>
            </w:pPr>
          </w:p>
        </w:tc>
        <w:tc>
          <w:tcPr>
            <w:tcW w:w="440" w:type="dxa"/>
            <w:vAlign w:val="bottom"/>
          </w:tcPr>
          <w:p w14:paraId="62810A6F" w14:textId="77777777" w:rsidR="004B413C" w:rsidRDefault="004B413C">
            <w:pPr>
              <w:rPr>
                <w:sz w:val="13"/>
                <w:szCs w:val="13"/>
              </w:rPr>
            </w:pPr>
          </w:p>
        </w:tc>
        <w:tc>
          <w:tcPr>
            <w:tcW w:w="420" w:type="dxa"/>
            <w:vAlign w:val="bottom"/>
          </w:tcPr>
          <w:p w14:paraId="0B7A341F" w14:textId="77777777" w:rsidR="004B413C" w:rsidRDefault="004B413C">
            <w:pPr>
              <w:rPr>
                <w:sz w:val="13"/>
                <w:szCs w:val="13"/>
              </w:rPr>
            </w:pPr>
          </w:p>
        </w:tc>
        <w:tc>
          <w:tcPr>
            <w:tcW w:w="420" w:type="dxa"/>
            <w:vAlign w:val="bottom"/>
          </w:tcPr>
          <w:p w14:paraId="6A2E3D09" w14:textId="77777777" w:rsidR="004B413C" w:rsidRDefault="004B413C">
            <w:pPr>
              <w:rPr>
                <w:sz w:val="13"/>
                <w:szCs w:val="13"/>
              </w:rPr>
            </w:pPr>
          </w:p>
        </w:tc>
        <w:tc>
          <w:tcPr>
            <w:tcW w:w="420" w:type="dxa"/>
            <w:vAlign w:val="bottom"/>
          </w:tcPr>
          <w:p w14:paraId="0AE86FD1" w14:textId="77777777" w:rsidR="004B413C" w:rsidRDefault="004B413C">
            <w:pPr>
              <w:rPr>
                <w:sz w:val="13"/>
                <w:szCs w:val="13"/>
              </w:rPr>
            </w:pPr>
          </w:p>
        </w:tc>
        <w:tc>
          <w:tcPr>
            <w:tcW w:w="440" w:type="dxa"/>
            <w:vAlign w:val="bottom"/>
          </w:tcPr>
          <w:p w14:paraId="12166DD6" w14:textId="77777777" w:rsidR="004B413C" w:rsidRDefault="004B413C">
            <w:pPr>
              <w:rPr>
                <w:sz w:val="13"/>
                <w:szCs w:val="13"/>
              </w:rPr>
            </w:pPr>
          </w:p>
        </w:tc>
        <w:tc>
          <w:tcPr>
            <w:tcW w:w="540" w:type="dxa"/>
            <w:vAlign w:val="bottom"/>
          </w:tcPr>
          <w:p w14:paraId="0180541B" w14:textId="77777777" w:rsidR="004B413C" w:rsidRDefault="004B413C">
            <w:pPr>
              <w:rPr>
                <w:sz w:val="13"/>
                <w:szCs w:val="13"/>
              </w:rPr>
            </w:pPr>
          </w:p>
        </w:tc>
        <w:tc>
          <w:tcPr>
            <w:tcW w:w="0" w:type="dxa"/>
            <w:vAlign w:val="bottom"/>
          </w:tcPr>
          <w:p w14:paraId="33274D7A" w14:textId="77777777" w:rsidR="004B413C" w:rsidRDefault="004B413C">
            <w:pPr>
              <w:rPr>
                <w:sz w:val="1"/>
                <w:szCs w:val="1"/>
              </w:rPr>
            </w:pPr>
          </w:p>
        </w:tc>
      </w:tr>
      <w:tr w:rsidR="004B413C" w14:paraId="15C71F2A" w14:textId="77777777">
        <w:trPr>
          <w:trHeight w:val="153"/>
        </w:trPr>
        <w:tc>
          <w:tcPr>
            <w:tcW w:w="180" w:type="dxa"/>
            <w:vAlign w:val="bottom"/>
          </w:tcPr>
          <w:p w14:paraId="323492D3" w14:textId="77777777" w:rsidR="004B413C" w:rsidRDefault="004B413C">
            <w:pPr>
              <w:rPr>
                <w:sz w:val="13"/>
                <w:szCs w:val="13"/>
              </w:rPr>
            </w:pPr>
          </w:p>
        </w:tc>
        <w:tc>
          <w:tcPr>
            <w:tcW w:w="900" w:type="dxa"/>
            <w:vAlign w:val="bottom"/>
          </w:tcPr>
          <w:p w14:paraId="25F16BC1" w14:textId="77777777" w:rsidR="004B413C" w:rsidRDefault="00EC2FEA">
            <w:pPr>
              <w:spacing w:line="153" w:lineRule="exact"/>
              <w:ind w:right="400"/>
              <w:jc w:val="right"/>
              <w:rPr>
                <w:sz w:val="20"/>
                <w:szCs w:val="20"/>
              </w:rPr>
            </w:pPr>
            <w:r>
              <w:rPr>
                <w:rFonts w:ascii="Arial" w:eastAsia="Arial" w:hAnsi="Arial" w:cs="Arial"/>
                <w:color w:val="4D4D4D"/>
                <w:sz w:val="16"/>
                <w:szCs w:val="16"/>
              </w:rPr>
              <w:t>1995</w:t>
            </w:r>
          </w:p>
        </w:tc>
        <w:tc>
          <w:tcPr>
            <w:tcW w:w="420" w:type="dxa"/>
            <w:vAlign w:val="bottom"/>
          </w:tcPr>
          <w:p w14:paraId="39BF84B2" w14:textId="77777777" w:rsidR="004B413C" w:rsidRDefault="004B413C">
            <w:pPr>
              <w:rPr>
                <w:sz w:val="13"/>
                <w:szCs w:val="13"/>
              </w:rPr>
            </w:pPr>
          </w:p>
        </w:tc>
        <w:tc>
          <w:tcPr>
            <w:tcW w:w="420" w:type="dxa"/>
            <w:vAlign w:val="bottom"/>
          </w:tcPr>
          <w:p w14:paraId="03527DFE" w14:textId="77777777" w:rsidR="004B413C" w:rsidRDefault="004B413C">
            <w:pPr>
              <w:rPr>
                <w:sz w:val="13"/>
                <w:szCs w:val="13"/>
              </w:rPr>
            </w:pPr>
          </w:p>
        </w:tc>
        <w:tc>
          <w:tcPr>
            <w:tcW w:w="440" w:type="dxa"/>
            <w:vAlign w:val="bottom"/>
          </w:tcPr>
          <w:p w14:paraId="0EB8227D" w14:textId="77777777" w:rsidR="004B413C" w:rsidRDefault="004B413C">
            <w:pPr>
              <w:rPr>
                <w:sz w:val="13"/>
                <w:szCs w:val="13"/>
              </w:rPr>
            </w:pPr>
          </w:p>
        </w:tc>
        <w:tc>
          <w:tcPr>
            <w:tcW w:w="420" w:type="dxa"/>
            <w:vAlign w:val="bottom"/>
          </w:tcPr>
          <w:p w14:paraId="490FC524" w14:textId="77777777" w:rsidR="004B413C" w:rsidRDefault="004B413C">
            <w:pPr>
              <w:rPr>
                <w:sz w:val="13"/>
                <w:szCs w:val="13"/>
              </w:rPr>
            </w:pPr>
          </w:p>
        </w:tc>
        <w:tc>
          <w:tcPr>
            <w:tcW w:w="420" w:type="dxa"/>
            <w:vAlign w:val="bottom"/>
          </w:tcPr>
          <w:p w14:paraId="7D0ADB9A" w14:textId="77777777" w:rsidR="004B413C" w:rsidRDefault="004B413C">
            <w:pPr>
              <w:rPr>
                <w:sz w:val="13"/>
                <w:szCs w:val="13"/>
              </w:rPr>
            </w:pPr>
          </w:p>
        </w:tc>
        <w:tc>
          <w:tcPr>
            <w:tcW w:w="420" w:type="dxa"/>
            <w:vAlign w:val="bottom"/>
          </w:tcPr>
          <w:p w14:paraId="2497A7DF" w14:textId="77777777" w:rsidR="004B413C" w:rsidRDefault="004B413C">
            <w:pPr>
              <w:rPr>
                <w:sz w:val="13"/>
                <w:szCs w:val="13"/>
              </w:rPr>
            </w:pPr>
          </w:p>
        </w:tc>
        <w:tc>
          <w:tcPr>
            <w:tcW w:w="440" w:type="dxa"/>
            <w:vAlign w:val="bottom"/>
          </w:tcPr>
          <w:p w14:paraId="690FD27A" w14:textId="77777777" w:rsidR="004B413C" w:rsidRDefault="004B413C">
            <w:pPr>
              <w:rPr>
                <w:sz w:val="13"/>
                <w:szCs w:val="13"/>
              </w:rPr>
            </w:pPr>
          </w:p>
        </w:tc>
        <w:tc>
          <w:tcPr>
            <w:tcW w:w="420" w:type="dxa"/>
            <w:vAlign w:val="bottom"/>
          </w:tcPr>
          <w:p w14:paraId="1F0A8291" w14:textId="77777777" w:rsidR="004B413C" w:rsidRDefault="004B413C">
            <w:pPr>
              <w:rPr>
                <w:sz w:val="13"/>
                <w:szCs w:val="13"/>
              </w:rPr>
            </w:pPr>
          </w:p>
        </w:tc>
        <w:tc>
          <w:tcPr>
            <w:tcW w:w="420" w:type="dxa"/>
            <w:vAlign w:val="bottom"/>
          </w:tcPr>
          <w:p w14:paraId="713FABE5" w14:textId="77777777" w:rsidR="004B413C" w:rsidRDefault="004B413C">
            <w:pPr>
              <w:rPr>
                <w:sz w:val="13"/>
                <w:szCs w:val="13"/>
              </w:rPr>
            </w:pPr>
          </w:p>
        </w:tc>
        <w:tc>
          <w:tcPr>
            <w:tcW w:w="420" w:type="dxa"/>
            <w:vAlign w:val="bottom"/>
          </w:tcPr>
          <w:p w14:paraId="32B26B60" w14:textId="77777777" w:rsidR="004B413C" w:rsidRDefault="004B413C">
            <w:pPr>
              <w:rPr>
                <w:sz w:val="13"/>
                <w:szCs w:val="13"/>
              </w:rPr>
            </w:pPr>
          </w:p>
        </w:tc>
        <w:tc>
          <w:tcPr>
            <w:tcW w:w="440" w:type="dxa"/>
            <w:vAlign w:val="bottom"/>
          </w:tcPr>
          <w:p w14:paraId="01CE0D08" w14:textId="77777777" w:rsidR="004B413C" w:rsidRDefault="004B413C">
            <w:pPr>
              <w:rPr>
                <w:sz w:val="13"/>
                <w:szCs w:val="13"/>
              </w:rPr>
            </w:pPr>
          </w:p>
        </w:tc>
        <w:tc>
          <w:tcPr>
            <w:tcW w:w="420" w:type="dxa"/>
            <w:vAlign w:val="bottom"/>
          </w:tcPr>
          <w:p w14:paraId="58D6A680" w14:textId="77777777" w:rsidR="004B413C" w:rsidRDefault="004B413C">
            <w:pPr>
              <w:rPr>
                <w:sz w:val="13"/>
                <w:szCs w:val="13"/>
              </w:rPr>
            </w:pPr>
          </w:p>
        </w:tc>
        <w:tc>
          <w:tcPr>
            <w:tcW w:w="420" w:type="dxa"/>
            <w:vAlign w:val="bottom"/>
          </w:tcPr>
          <w:p w14:paraId="3DBE57FE" w14:textId="77777777" w:rsidR="004B413C" w:rsidRDefault="004B413C">
            <w:pPr>
              <w:rPr>
                <w:sz w:val="13"/>
                <w:szCs w:val="13"/>
              </w:rPr>
            </w:pPr>
          </w:p>
        </w:tc>
        <w:tc>
          <w:tcPr>
            <w:tcW w:w="420" w:type="dxa"/>
            <w:vAlign w:val="bottom"/>
          </w:tcPr>
          <w:p w14:paraId="4A426D6F" w14:textId="77777777" w:rsidR="004B413C" w:rsidRDefault="004B413C">
            <w:pPr>
              <w:rPr>
                <w:sz w:val="13"/>
                <w:szCs w:val="13"/>
              </w:rPr>
            </w:pPr>
          </w:p>
        </w:tc>
        <w:tc>
          <w:tcPr>
            <w:tcW w:w="440" w:type="dxa"/>
            <w:vAlign w:val="bottom"/>
          </w:tcPr>
          <w:p w14:paraId="716D2412" w14:textId="77777777" w:rsidR="004B413C" w:rsidRDefault="004B413C">
            <w:pPr>
              <w:rPr>
                <w:sz w:val="13"/>
                <w:szCs w:val="13"/>
              </w:rPr>
            </w:pPr>
          </w:p>
        </w:tc>
        <w:tc>
          <w:tcPr>
            <w:tcW w:w="420" w:type="dxa"/>
            <w:vAlign w:val="bottom"/>
          </w:tcPr>
          <w:p w14:paraId="030DC433" w14:textId="77777777" w:rsidR="004B413C" w:rsidRDefault="004B413C">
            <w:pPr>
              <w:rPr>
                <w:sz w:val="13"/>
                <w:szCs w:val="13"/>
              </w:rPr>
            </w:pPr>
          </w:p>
        </w:tc>
        <w:tc>
          <w:tcPr>
            <w:tcW w:w="420" w:type="dxa"/>
            <w:vAlign w:val="bottom"/>
          </w:tcPr>
          <w:p w14:paraId="422C7D2B" w14:textId="77777777" w:rsidR="004B413C" w:rsidRDefault="004B413C">
            <w:pPr>
              <w:rPr>
                <w:sz w:val="13"/>
                <w:szCs w:val="13"/>
              </w:rPr>
            </w:pPr>
          </w:p>
        </w:tc>
        <w:tc>
          <w:tcPr>
            <w:tcW w:w="420" w:type="dxa"/>
            <w:vAlign w:val="bottom"/>
          </w:tcPr>
          <w:p w14:paraId="3FCAADA5" w14:textId="77777777" w:rsidR="004B413C" w:rsidRDefault="004B413C">
            <w:pPr>
              <w:rPr>
                <w:sz w:val="13"/>
                <w:szCs w:val="13"/>
              </w:rPr>
            </w:pPr>
          </w:p>
        </w:tc>
        <w:tc>
          <w:tcPr>
            <w:tcW w:w="440" w:type="dxa"/>
            <w:vAlign w:val="bottom"/>
          </w:tcPr>
          <w:p w14:paraId="5D74674F" w14:textId="77777777" w:rsidR="004B413C" w:rsidRDefault="004B413C">
            <w:pPr>
              <w:rPr>
                <w:sz w:val="13"/>
                <w:szCs w:val="13"/>
              </w:rPr>
            </w:pPr>
          </w:p>
        </w:tc>
        <w:tc>
          <w:tcPr>
            <w:tcW w:w="420" w:type="dxa"/>
            <w:vAlign w:val="bottom"/>
          </w:tcPr>
          <w:p w14:paraId="55AC2FC5" w14:textId="77777777" w:rsidR="004B413C" w:rsidRDefault="004B413C">
            <w:pPr>
              <w:rPr>
                <w:sz w:val="13"/>
                <w:szCs w:val="13"/>
              </w:rPr>
            </w:pPr>
          </w:p>
        </w:tc>
        <w:tc>
          <w:tcPr>
            <w:tcW w:w="420" w:type="dxa"/>
            <w:vAlign w:val="bottom"/>
          </w:tcPr>
          <w:p w14:paraId="49B16BE3" w14:textId="77777777" w:rsidR="004B413C" w:rsidRDefault="004B413C">
            <w:pPr>
              <w:rPr>
                <w:sz w:val="13"/>
                <w:szCs w:val="13"/>
              </w:rPr>
            </w:pPr>
          </w:p>
        </w:tc>
        <w:tc>
          <w:tcPr>
            <w:tcW w:w="440" w:type="dxa"/>
            <w:vAlign w:val="bottom"/>
          </w:tcPr>
          <w:p w14:paraId="3684BCB5" w14:textId="77777777" w:rsidR="004B413C" w:rsidRDefault="004B413C">
            <w:pPr>
              <w:rPr>
                <w:sz w:val="13"/>
                <w:szCs w:val="13"/>
              </w:rPr>
            </w:pPr>
          </w:p>
        </w:tc>
        <w:tc>
          <w:tcPr>
            <w:tcW w:w="420" w:type="dxa"/>
            <w:vAlign w:val="bottom"/>
          </w:tcPr>
          <w:p w14:paraId="1D482C0B" w14:textId="77777777" w:rsidR="004B413C" w:rsidRDefault="004B413C">
            <w:pPr>
              <w:rPr>
                <w:sz w:val="13"/>
                <w:szCs w:val="13"/>
              </w:rPr>
            </w:pPr>
          </w:p>
        </w:tc>
        <w:tc>
          <w:tcPr>
            <w:tcW w:w="420" w:type="dxa"/>
            <w:vAlign w:val="bottom"/>
          </w:tcPr>
          <w:p w14:paraId="74CE75FD" w14:textId="77777777" w:rsidR="004B413C" w:rsidRDefault="004B413C">
            <w:pPr>
              <w:rPr>
                <w:sz w:val="13"/>
                <w:szCs w:val="13"/>
              </w:rPr>
            </w:pPr>
          </w:p>
        </w:tc>
        <w:tc>
          <w:tcPr>
            <w:tcW w:w="420" w:type="dxa"/>
            <w:vAlign w:val="bottom"/>
          </w:tcPr>
          <w:p w14:paraId="2F915C81" w14:textId="77777777" w:rsidR="004B413C" w:rsidRDefault="004B413C">
            <w:pPr>
              <w:rPr>
                <w:sz w:val="13"/>
                <w:szCs w:val="13"/>
              </w:rPr>
            </w:pPr>
          </w:p>
        </w:tc>
        <w:tc>
          <w:tcPr>
            <w:tcW w:w="440" w:type="dxa"/>
            <w:vAlign w:val="bottom"/>
          </w:tcPr>
          <w:p w14:paraId="7696826C" w14:textId="77777777" w:rsidR="004B413C" w:rsidRDefault="004B413C">
            <w:pPr>
              <w:rPr>
                <w:sz w:val="13"/>
                <w:szCs w:val="13"/>
              </w:rPr>
            </w:pPr>
          </w:p>
        </w:tc>
        <w:tc>
          <w:tcPr>
            <w:tcW w:w="540" w:type="dxa"/>
            <w:vAlign w:val="bottom"/>
          </w:tcPr>
          <w:p w14:paraId="071666F8" w14:textId="77777777" w:rsidR="004B413C" w:rsidRDefault="004B413C">
            <w:pPr>
              <w:rPr>
                <w:sz w:val="13"/>
                <w:szCs w:val="13"/>
              </w:rPr>
            </w:pPr>
          </w:p>
        </w:tc>
        <w:tc>
          <w:tcPr>
            <w:tcW w:w="0" w:type="dxa"/>
            <w:vAlign w:val="bottom"/>
          </w:tcPr>
          <w:p w14:paraId="0178E3C8" w14:textId="77777777" w:rsidR="004B413C" w:rsidRDefault="004B413C">
            <w:pPr>
              <w:rPr>
                <w:sz w:val="1"/>
                <w:szCs w:val="1"/>
              </w:rPr>
            </w:pPr>
          </w:p>
        </w:tc>
      </w:tr>
      <w:tr w:rsidR="004B413C" w14:paraId="61227F11" w14:textId="77777777">
        <w:trPr>
          <w:trHeight w:val="153"/>
        </w:trPr>
        <w:tc>
          <w:tcPr>
            <w:tcW w:w="180" w:type="dxa"/>
            <w:vAlign w:val="bottom"/>
          </w:tcPr>
          <w:p w14:paraId="130347E2" w14:textId="77777777" w:rsidR="004B413C" w:rsidRDefault="004B413C">
            <w:pPr>
              <w:rPr>
                <w:sz w:val="13"/>
                <w:szCs w:val="13"/>
              </w:rPr>
            </w:pPr>
          </w:p>
        </w:tc>
        <w:tc>
          <w:tcPr>
            <w:tcW w:w="900" w:type="dxa"/>
            <w:vAlign w:val="bottom"/>
          </w:tcPr>
          <w:p w14:paraId="7FE95BDD" w14:textId="77777777" w:rsidR="004B413C" w:rsidRDefault="00EC2FEA">
            <w:pPr>
              <w:spacing w:line="153" w:lineRule="exact"/>
              <w:ind w:right="400"/>
              <w:jc w:val="right"/>
              <w:rPr>
                <w:sz w:val="20"/>
                <w:szCs w:val="20"/>
              </w:rPr>
            </w:pPr>
            <w:r>
              <w:rPr>
                <w:rFonts w:ascii="Arial" w:eastAsia="Arial" w:hAnsi="Arial" w:cs="Arial"/>
                <w:color w:val="4D4D4D"/>
                <w:sz w:val="16"/>
                <w:szCs w:val="16"/>
              </w:rPr>
              <w:t>2000</w:t>
            </w:r>
          </w:p>
        </w:tc>
        <w:tc>
          <w:tcPr>
            <w:tcW w:w="420" w:type="dxa"/>
            <w:vAlign w:val="bottom"/>
          </w:tcPr>
          <w:p w14:paraId="36761CAB" w14:textId="77777777" w:rsidR="004B413C" w:rsidRDefault="004B413C">
            <w:pPr>
              <w:rPr>
                <w:sz w:val="13"/>
                <w:szCs w:val="13"/>
              </w:rPr>
            </w:pPr>
          </w:p>
        </w:tc>
        <w:tc>
          <w:tcPr>
            <w:tcW w:w="420" w:type="dxa"/>
            <w:vAlign w:val="bottom"/>
          </w:tcPr>
          <w:p w14:paraId="6C36933A" w14:textId="77777777" w:rsidR="004B413C" w:rsidRDefault="004B413C">
            <w:pPr>
              <w:rPr>
                <w:sz w:val="13"/>
                <w:szCs w:val="13"/>
              </w:rPr>
            </w:pPr>
          </w:p>
        </w:tc>
        <w:tc>
          <w:tcPr>
            <w:tcW w:w="440" w:type="dxa"/>
            <w:vAlign w:val="bottom"/>
          </w:tcPr>
          <w:p w14:paraId="04BB0060" w14:textId="77777777" w:rsidR="004B413C" w:rsidRDefault="004B413C">
            <w:pPr>
              <w:rPr>
                <w:sz w:val="13"/>
                <w:szCs w:val="13"/>
              </w:rPr>
            </w:pPr>
          </w:p>
        </w:tc>
        <w:tc>
          <w:tcPr>
            <w:tcW w:w="420" w:type="dxa"/>
            <w:vAlign w:val="bottom"/>
          </w:tcPr>
          <w:p w14:paraId="150A105C" w14:textId="77777777" w:rsidR="004B413C" w:rsidRDefault="004B413C">
            <w:pPr>
              <w:rPr>
                <w:sz w:val="13"/>
                <w:szCs w:val="13"/>
              </w:rPr>
            </w:pPr>
          </w:p>
        </w:tc>
        <w:tc>
          <w:tcPr>
            <w:tcW w:w="420" w:type="dxa"/>
            <w:vAlign w:val="bottom"/>
          </w:tcPr>
          <w:p w14:paraId="3E2256B7" w14:textId="77777777" w:rsidR="004B413C" w:rsidRDefault="004B413C">
            <w:pPr>
              <w:rPr>
                <w:sz w:val="13"/>
                <w:szCs w:val="13"/>
              </w:rPr>
            </w:pPr>
          </w:p>
        </w:tc>
        <w:tc>
          <w:tcPr>
            <w:tcW w:w="420" w:type="dxa"/>
            <w:vAlign w:val="bottom"/>
          </w:tcPr>
          <w:p w14:paraId="46657449" w14:textId="77777777" w:rsidR="004B413C" w:rsidRDefault="004B413C">
            <w:pPr>
              <w:rPr>
                <w:sz w:val="13"/>
                <w:szCs w:val="13"/>
              </w:rPr>
            </w:pPr>
          </w:p>
        </w:tc>
        <w:tc>
          <w:tcPr>
            <w:tcW w:w="440" w:type="dxa"/>
            <w:vAlign w:val="bottom"/>
          </w:tcPr>
          <w:p w14:paraId="3D2AEB23" w14:textId="77777777" w:rsidR="004B413C" w:rsidRDefault="004B413C">
            <w:pPr>
              <w:rPr>
                <w:sz w:val="13"/>
                <w:szCs w:val="13"/>
              </w:rPr>
            </w:pPr>
          </w:p>
        </w:tc>
        <w:tc>
          <w:tcPr>
            <w:tcW w:w="420" w:type="dxa"/>
            <w:vAlign w:val="bottom"/>
          </w:tcPr>
          <w:p w14:paraId="328B76A8" w14:textId="77777777" w:rsidR="004B413C" w:rsidRDefault="004B413C">
            <w:pPr>
              <w:rPr>
                <w:sz w:val="13"/>
                <w:szCs w:val="13"/>
              </w:rPr>
            </w:pPr>
          </w:p>
        </w:tc>
        <w:tc>
          <w:tcPr>
            <w:tcW w:w="420" w:type="dxa"/>
            <w:vAlign w:val="bottom"/>
          </w:tcPr>
          <w:p w14:paraId="2B53D5D0" w14:textId="77777777" w:rsidR="004B413C" w:rsidRDefault="004B413C">
            <w:pPr>
              <w:rPr>
                <w:sz w:val="13"/>
                <w:szCs w:val="13"/>
              </w:rPr>
            </w:pPr>
          </w:p>
        </w:tc>
        <w:tc>
          <w:tcPr>
            <w:tcW w:w="420" w:type="dxa"/>
            <w:vAlign w:val="bottom"/>
          </w:tcPr>
          <w:p w14:paraId="4A3E4AAE" w14:textId="77777777" w:rsidR="004B413C" w:rsidRDefault="004B413C">
            <w:pPr>
              <w:rPr>
                <w:sz w:val="13"/>
                <w:szCs w:val="13"/>
              </w:rPr>
            </w:pPr>
          </w:p>
        </w:tc>
        <w:tc>
          <w:tcPr>
            <w:tcW w:w="440" w:type="dxa"/>
            <w:vAlign w:val="bottom"/>
          </w:tcPr>
          <w:p w14:paraId="52C3BEF1" w14:textId="77777777" w:rsidR="004B413C" w:rsidRDefault="004B413C">
            <w:pPr>
              <w:rPr>
                <w:sz w:val="13"/>
                <w:szCs w:val="13"/>
              </w:rPr>
            </w:pPr>
          </w:p>
        </w:tc>
        <w:tc>
          <w:tcPr>
            <w:tcW w:w="420" w:type="dxa"/>
            <w:vAlign w:val="bottom"/>
          </w:tcPr>
          <w:p w14:paraId="3A80F333" w14:textId="77777777" w:rsidR="004B413C" w:rsidRDefault="004B413C">
            <w:pPr>
              <w:rPr>
                <w:sz w:val="13"/>
                <w:szCs w:val="13"/>
              </w:rPr>
            </w:pPr>
          </w:p>
        </w:tc>
        <w:tc>
          <w:tcPr>
            <w:tcW w:w="420" w:type="dxa"/>
            <w:vAlign w:val="bottom"/>
          </w:tcPr>
          <w:p w14:paraId="7FFEC896" w14:textId="77777777" w:rsidR="004B413C" w:rsidRDefault="004B413C">
            <w:pPr>
              <w:rPr>
                <w:sz w:val="13"/>
                <w:szCs w:val="13"/>
              </w:rPr>
            </w:pPr>
          </w:p>
        </w:tc>
        <w:tc>
          <w:tcPr>
            <w:tcW w:w="420" w:type="dxa"/>
            <w:vAlign w:val="bottom"/>
          </w:tcPr>
          <w:p w14:paraId="6C621342" w14:textId="77777777" w:rsidR="004B413C" w:rsidRDefault="004B413C">
            <w:pPr>
              <w:rPr>
                <w:sz w:val="13"/>
                <w:szCs w:val="13"/>
              </w:rPr>
            </w:pPr>
          </w:p>
        </w:tc>
        <w:tc>
          <w:tcPr>
            <w:tcW w:w="440" w:type="dxa"/>
            <w:vAlign w:val="bottom"/>
          </w:tcPr>
          <w:p w14:paraId="0989B30E" w14:textId="77777777" w:rsidR="004B413C" w:rsidRDefault="004B413C">
            <w:pPr>
              <w:rPr>
                <w:sz w:val="13"/>
                <w:szCs w:val="13"/>
              </w:rPr>
            </w:pPr>
          </w:p>
        </w:tc>
        <w:tc>
          <w:tcPr>
            <w:tcW w:w="420" w:type="dxa"/>
            <w:vAlign w:val="bottom"/>
          </w:tcPr>
          <w:p w14:paraId="02A6DF1B" w14:textId="77777777" w:rsidR="004B413C" w:rsidRDefault="004B413C">
            <w:pPr>
              <w:rPr>
                <w:sz w:val="13"/>
                <w:szCs w:val="13"/>
              </w:rPr>
            </w:pPr>
          </w:p>
        </w:tc>
        <w:tc>
          <w:tcPr>
            <w:tcW w:w="420" w:type="dxa"/>
            <w:vAlign w:val="bottom"/>
          </w:tcPr>
          <w:p w14:paraId="56C9B911" w14:textId="77777777" w:rsidR="004B413C" w:rsidRDefault="004B413C">
            <w:pPr>
              <w:rPr>
                <w:sz w:val="13"/>
                <w:szCs w:val="13"/>
              </w:rPr>
            </w:pPr>
          </w:p>
        </w:tc>
        <w:tc>
          <w:tcPr>
            <w:tcW w:w="420" w:type="dxa"/>
            <w:vAlign w:val="bottom"/>
          </w:tcPr>
          <w:p w14:paraId="13CDAC1B" w14:textId="77777777" w:rsidR="004B413C" w:rsidRDefault="004B413C">
            <w:pPr>
              <w:rPr>
                <w:sz w:val="13"/>
                <w:szCs w:val="13"/>
              </w:rPr>
            </w:pPr>
          </w:p>
        </w:tc>
        <w:tc>
          <w:tcPr>
            <w:tcW w:w="440" w:type="dxa"/>
            <w:vAlign w:val="bottom"/>
          </w:tcPr>
          <w:p w14:paraId="545033A4" w14:textId="77777777" w:rsidR="004B413C" w:rsidRDefault="004B413C">
            <w:pPr>
              <w:rPr>
                <w:sz w:val="13"/>
                <w:szCs w:val="13"/>
              </w:rPr>
            </w:pPr>
          </w:p>
        </w:tc>
        <w:tc>
          <w:tcPr>
            <w:tcW w:w="420" w:type="dxa"/>
            <w:vAlign w:val="bottom"/>
          </w:tcPr>
          <w:p w14:paraId="23D9FE62" w14:textId="77777777" w:rsidR="004B413C" w:rsidRDefault="004B413C">
            <w:pPr>
              <w:rPr>
                <w:sz w:val="13"/>
                <w:szCs w:val="13"/>
              </w:rPr>
            </w:pPr>
          </w:p>
        </w:tc>
        <w:tc>
          <w:tcPr>
            <w:tcW w:w="420" w:type="dxa"/>
            <w:vAlign w:val="bottom"/>
          </w:tcPr>
          <w:p w14:paraId="7D00CD57" w14:textId="77777777" w:rsidR="004B413C" w:rsidRDefault="004B413C">
            <w:pPr>
              <w:rPr>
                <w:sz w:val="13"/>
                <w:szCs w:val="13"/>
              </w:rPr>
            </w:pPr>
          </w:p>
        </w:tc>
        <w:tc>
          <w:tcPr>
            <w:tcW w:w="440" w:type="dxa"/>
            <w:vAlign w:val="bottom"/>
          </w:tcPr>
          <w:p w14:paraId="22D27759" w14:textId="77777777" w:rsidR="004B413C" w:rsidRDefault="004B413C">
            <w:pPr>
              <w:rPr>
                <w:sz w:val="13"/>
                <w:szCs w:val="13"/>
              </w:rPr>
            </w:pPr>
          </w:p>
        </w:tc>
        <w:tc>
          <w:tcPr>
            <w:tcW w:w="420" w:type="dxa"/>
            <w:vAlign w:val="bottom"/>
          </w:tcPr>
          <w:p w14:paraId="7F3944CE" w14:textId="77777777" w:rsidR="004B413C" w:rsidRDefault="004B413C">
            <w:pPr>
              <w:rPr>
                <w:sz w:val="13"/>
                <w:szCs w:val="13"/>
              </w:rPr>
            </w:pPr>
          </w:p>
        </w:tc>
        <w:tc>
          <w:tcPr>
            <w:tcW w:w="420" w:type="dxa"/>
            <w:vAlign w:val="bottom"/>
          </w:tcPr>
          <w:p w14:paraId="53118ADF" w14:textId="77777777" w:rsidR="004B413C" w:rsidRDefault="004B413C">
            <w:pPr>
              <w:rPr>
                <w:sz w:val="13"/>
                <w:szCs w:val="13"/>
              </w:rPr>
            </w:pPr>
          </w:p>
        </w:tc>
        <w:tc>
          <w:tcPr>
            <w:tcW w:w="420" w:type="dxa"/>
            <w:vAlign w:val="bottom"/>
          </w:tcPr>
          <w:p w14:paraId="6309668D" w14:textId="77777777" w:rsidR="004B413C" w:rsidRDefault="004B413C">
            <w:pPr>
              <w:rPr>
                <w:sz w:val="13"/>
                <w:szCs w:val="13"/>
              </w:rPr>
            </w:pPr>
          </w:p>
        </w:tc>
        <w:tc>
          <w:tcPr>
            <w:tcW w:w="440" w:type="dxa"/>
            <w:vAlign w:val="bottom"/>
          </w:tcPr>
          <w:p w14:paraId="7AB00B62" w14:textId="77777777" w:rsidR="004B413C" w:rsidRDefault="004B413C">
            <w:pPr>
              <w:rPr>
                <w:sz w:val="13"/>
                <w:szCs w:val="13"/>
              </w:rPr>
            </w:pPr>
          </w:p>
        </w:tc>
        <w:tc>
          <w:tcPr>
            <w:tcW w:w="540" w:type="dxa"/>
            <w:vAlign w:val="bottom"/>
          </w:tcPr>
          <w:p w14:paraId="4EB1987A" w14:textId="77777777" w:rsidR="004B413C" w:rsidRDefault="004B413C">
            <w:pPr>
              <w:rPr>
                <w:sz w:val="13"/>
                <w:szCs w:val="13"/>
              </w:rPr>
            </w:pPr>
          </w:p>
        </w:tc>
        <w:tc>
          <w:tcPr>
            <w:tcW w:w="0" w:type="dxa"/>
            <w:vAlign w:val="bottom"/>
          </w:tcPr>
          <w:p w14:paraId="0E334D20" w14:textId="77777777" w:rsidR="004B413C" w:rsidRDefault="004B413C">
            <w:pPr>
              <w:rPr>
                <w:sz w:val="1"/>
                <w:szCs w:val="1"/>
              </w:rPr>
            </w:pPr>
          </w:p>
        </w:tc>
      </w:tr>
      <w:tr w:rsidR="004B413C" w14:paraId="124AAB36" w14:textId="77777777">
        <w:trPr>
          <w:trHeight w:val="181"/>
        </w:trPr>
        <w:tc>
          <w:tcPr>
            <w:tcW w:w="180" w:type="dxa"/>
            <w:vAlign w:val="bottom"/>
          </w:tcPr>
          <w:p w14:paraId="0371A318" w14:textId="77777777" w:rsidR="004B413C" w:rsidRDefault="004B413C">
            <w:pPr>
              <w:rPr>
                <w:sz w:val="15"/>
                <w:szCs w:val="15"/>
              </w:rPr>
            </w:pPr>
          </w:p>
        </w:tc>
        <w:tc>
          <w:tcPr>
            <w:tcW w:w="900" w:type="dxa"/>
            <w:vAlign w:val="bottom"/>
          </w:tcPr>
          <w:p w14:paraId="398A831F" w14:textId="77777777" w:rsidR="004B413C" w:rsidRDefault="00EC2FEA">
            <w:pPr>
              <w:spacing w:line="181" w:lineRule="exact"/>
              <w:ind w:right="400"/>
              <w:jc w:val="right"/>
              <w:rPr>
                <w:sz w:val="20"/>
                <w:szCs w:val="20"/>
              </w:rPr>
            </w:pPr>
            <w:r>
              <w:rPr>
                <w:rFonts w:ascii="Arial" w:eastAsia="Arial" w:hAnsi="Arial" w:cs="Arial"/>
                <w:color w:val="4D4D4D"/>
                <w:sz w:val="16"/>
                <w:szCs w:val="16"/>
              </w:rPr>
              <w:t>2005</w:t>
            </w:r>
          </w:p>
        </w:tc>
        <w:tc>
          <w:tcPr>
            <w:tcW w:w="420" w:type="dxa"/>
            <w:vAlign w:val="bottom"/>
          </w:tcPr>
          <w:p w14:paraId="11D506F8" w14:textId="77777777" w:rsidR="004B413C" w:rsidRDefault="004B413C">
            <w:pPr>
              <w:rPr>
                <w:sz w:val="15"/>
                <w:szCs w:val="15"/>
              </w:rPr>
            </w:pPr>
          </w:p>
        </w:tc>
        <w:tc>
          <w:tcPr>
            <w:tcW w:w="420" w:type="dxa"/>
            <w:vAlign w:val="bottom"/>
          </w:tcPr>
          <w:p w14:paraId="34790F3E" w14:textId="77777777" w:rsidR="004B413C" w:rsidRDefault="004B413C">
            <w:pPr>
              <w:rPr>
                <w:sz w:val="15"/>
                <w:szCs w:val="15"/>
              </w:rPr>
            </w:pPr>
          </w:p>
        </w:tc>
        <w:tc>
          <w:tcPr>
            <w:tcW w:w="440" w:type="dxa"/>
            <w:vAlign w:val="bottom"/>
          </w:tcPr>
          <w:p w14:paraId="234A8B60" w14:textId="77777777" w:rsidR="004B413C" w:rsidRDefault="004B413C">
            <w:pPr>
              <w:rPr>
                <w:sz w:val="15"/>
                <w:szCs w:val="15"/>
              </w:rPr>
            </w:pPr>
          </w:p>
        </w:tc>
        <w:tc>
          <w:tcPr>
            <w:tcW w:w="420" w:type="dxa"/>
            <w:vAlign w:val="bottom"/>
          </w:tcPr>
          <w:p w14:paraId="7DD1B125" w14:textId="77777777" w:rsidR="004B413C" w:rsidRDefault="004B413C">
            <w:pPr>
              <w:rPr>
                <w:sz w:val="15"/>
                <w:szCs w:val="15"/>
              </w:rPr>
            </w:pPr>
          </w:p>
        </w:tc>
        <w:tc>
          <w:tcPr>
            <w:tcW w:w="420" w:type="dxa"/>
            <w:vAlign w:val="bottom"/>
          </w:tcPr>
          <w:p w14:paraId="7085DF62" w14:textId="77777777" w:rsidR="004B413C" w:rsidRDefault="004B413C">
            <w:pPr>
              <w:rPr>
                <w:sz w:val="15"/>
                <w:szCs w:val="15"/>
              </w:rPr>
            </w:pPr>
          </w:p>
        </w:tc>
        <w:tc>
          <w:tcPr>
            <w:tcW w:w="420" w:type="dxa"/>
            <w:vAlign w:val="bottom"/>
          </w:tcPr>
          <w:p w14:paraId="5AD7B80C" w14:textId="77777777" w:rsidR="004B413C" w:rsidRDefault="004B413C">
            <w:pPr>
              <w:rPr>
                <w:sz w:val="15"/>
                <w:szCs w:val="15"/>
              </w:rPr>
            </w:pPr>
          </w:p>
        </w:tc>
        <w:tc>
          <w:tcPr>
            <w:tcW w:w="440" w:type="dxa"/>
            <w:vAlign w:val="bottom"/>
          </w:tcPr>
          <w:p w14:paraId="20BC9188" w14:textId="77777777" w:rsidR="004B413C" w:rsidRDefault="004B413C">
            <w:pPr>
              <w:rPr>
                <w:sz w:val="15"/>
                <w:szCs w:val="15"/>
              </w:rPr>
            </w:pPr>
          </w:p>
        </w:tc>
        <w:tc>
          <w:tcPr>
            <w:tcW w:w="420" w:type="dxa"/>
            <w:vAlign w:val="bottom"/>
          </w:tcPr>
          <w:p w14:paraId="7D27DAD4" w14:textId="77777777" w:rsidR="004B413C" w:rsidRDefault="004B413C">
            <w:pPr>
              <w:rPr>
                <w:sz w:val="15"/>
                <w:szCs w:val="15"/>
              </w:rPr>
            </w:pPr>
          </w:p>
        </w:tc>
        <w:tc>
          <w:tcPr>
            <w:tcW w:w="420" w:type="dxa"/>
            <w:vAlign w:val="bottom"/>
          </w:tcPr>
          <w:p w14:paraId="7D0301B4" w14:textId="77777777" w:rsidR="004B413C" w:rsidRDefault="004B413C">
            <w:pPr>
              <w:rPr>
                <w:sz w:val="15"/>
                <w:szCs w:val="15"/>
              </w:rPr>
            </w:pPr>
          </w:p>
        </w:tc>
        <w:tc>
          <w:tcPr>
            <w:tcW w:w="420" w:type="dxa"/>
            <w:vAlign w:val="bottom"/>
          </w:tcPr>
          <w:p w14:paraId="77655EFB" w14:textId="77777777" w:rsidR="004B413C" w:rsidRDefault="004B413C">
            <w:pPr>
              <w:rPr>
                <w:sz w:val="15"/>
                <w:szCs w:val="15"/>
              </w:rPr>
            </w:pPr>
          </w:p>
        </w:tc>
        <w:tc>
          <w:tcPr>
            <w:tcW w:w="440" w:type="dxa"/>
            <w:vAlign w:val="bottom"/>
          </w:tcPr>
          <w:p w14:paraId="06F9C87C" w14:textId="77777777" w:rsidR="004B413C" w:rsidRDefault="004B413C">
            <w:pPr>
              <w:rPr>
                <w:sz w:val="15"/>
                <w:szCs w:val="15"/>
              </w:rPr>
            </w:pPr>
          </w:p>
        </w:tc>
        <w:tc>
          <w:tcPr>
            <w:tcW w:w="420" w:type="dxa"/>
            <w:vAlign w:val="bottom"/>
          </w:tcPr>
          <w:p w14:paraId="378CF5EB" w14:textId="77777777" w:rsidR="004B413C" w:rsidRDefault="004B413C">
            <w:pPr>
              <w:rPr>
                <w:sz w:val="15"/>
                <w:szCs w:val="15"/>
              </w:rPr>
            </w:pPr>
          </w:p>
        </w:tc>
        <w:tc>
          <w:tcPr>
            <w:tcW w:w="420" w:type="dxa"/>
            <w:vAlign w:val="bottom"/>
          </w:tcPr>
          <w:p w14:paraId="35C30D0A" w14:textId="77777777" w:rsidR="004B413C" w:rsidRDefault="004B413C">
            <w:pPr>
              <w:rPr>
                <w:sz w:val="15"/>
                <w:szCs w:val="15"/>
              </w:rPr>
            </w:pPr>
          </w:p>
        </w:tc>
        <w:tc>
          <w:tcPr>
            <w:tcW w:w="420" w:type="dxa"/>
            <w:vAlign w:val="bottom"/>
          </w:tcPr>
          <w:p w14:paraId="16D81C37" w14:textId="77777777" w:rsidR="004B413C" w:rsidRDefault="004B413C">
            <w:pPr>
              <w:rPr>
                <w:sz w:val="15"/>
                <w:szCs w:val="15"/>
              </w:rPr>
            </w:pPr>
          </w:p>
        </w:tc>
        <w:tc>
          <w:tcPr>
            <w:tcW w:w="440" w:type="dxa"/>
            <w:vAlign w:val="bottom"/>
          </w:tcPr>
          <w:p w14:paraId="7BBF2CD0" w14:textId="77777777" w:rsidR="004B413C" w:rsidRDefault="004B413C">
            <w:pPr>
              <w:rPr>
                <w:sz w:val="15"/>
                <w:szCs w:val="15"/>
              </w:rPr>
            </w:pPr>
          </w:p>
        </w:tc>
        <w:tc>
          <w:tcPr>
            <w:tcW w:w="420" w:type="dxa"/>
            <w:vAlign w:val="bottom"/>
          </w:tcPr>
          <w:p w14:paraId="702728A9" w14:textId="77777777" w:rsidR="004B413C" w:rsidRDefault="004B413C">
            <w:pPr>
              <w:rPr>
                <w:sz w:val="15"/>
                <w:szCs w:val="15"/>
              </w:rPr>
            </w:pPr>
          </w:p>
        </w:tc>
        <w:tc>
          <w:tcPr>
            <w:tcW w:w="420" w:type="dxa"/>
            <w:vAlign w:val="bottom"/>
          </w:tcPr>
          <w:p w14:paraId="294FDA66" w14:textId="77777777" w:rsidR="004B413C" w:rsidRDefault="004B413C">
            <w:pPr>
              <w:rPr>
                <w:sz w:val="15"/>
                <w:szCs w:val="15"/>
              </w:rPr>
            </w:pPr>
          </w:p>
        </w:tc>
        <w:tc>
          <w:tcPr>
            <w:tcW w:w="420" w:type="dxa"/>
            <w:vAlign w:val="bottom"/>
          </w:tcPr>
          <w:p w14:paraId="777A5065" w14:textId="77777777" w:rsidR="004B413C" w:rsidRDefault="004B413C">
            <w:pPr>
              <w:rPr>
                <w:sz w:val="15"/>
                <w:szCs w:val="15"/>
              </w:rPr>
            </w:pPr>
          </w:p>
        </w:tc>
        <w:tc>
          <w:tcPr>
            <w:tcW w:w="440" w:type="dxa"/>
            <w:vAlign w:val="bottom"/>
          </w:tcPr>
          <w:p w14:paraId="2A6B2EA0" w14:textId="77777777" w:rsidR="004B413C" w:rsidRDefault="004B413C">
            <w:pPr>
              <w:rPr>
                <w:sz w:val="15"/>
                <w:szCs w:val="15"/>
              </w:rPr>
            </w:pPr>
          </w:p>
        </w:tc>
        <w:tc>
          <w:tcPr>
            <w:tcW w:w="420" w:type="dxa"/>
            <w:vAlign w:val="bottom"/>
          </w:tcPr>
          <w:p w14:paraId="6CE87462" w14:textId="77777777" w:rsidR="004B413C" w:rsidRDefault="004B413C">
            <w:pPr>
              <w:rPr>
                <w:sz w:val="15"/>
                <w:szCs w:val="15"/>
              </w:rPr>
            </w:pPr>
          </w:p>
        </w:tc>
        <w:tc>
          <w:tcPr>
            <w:tcW w:w="420" w:type="dxa"/>
            <w:vAlign w:val="bottom"/>
          </w:tcPr>
          <w:p w14:paraId="2CC5BFA6" w14:textId="77777777" w:rsidR="004B413C" w:rsidRDefault="004B413C">
            <w:pPr>
              <w:rPr>
                <w:sz w:val="15"/>
                <w:szCs w:val="15"/>
              </w:rPr>
            </w:pPr>
          </w:p>
        </w:tc>
        <w:tc>
          <w:tcPr>
            <w:tcW w:w="440" w:type="dxa"/>
            <w:vAlign w:val="bottom"/>
          </w:tcPr>
          <w:p w14:paraId="39561A72" w14:textId="77777777" w:rsidR="004B413C" w:rsidRDefault="004B413C">
            <w:pPr>
              <w:rPr>
                <w:sz w:val="15"/>
                <w:szCs w:val="15"/>
              </w:rPr>
            </w:pPr>
          </w:p>
        </w:tc>
        <w:tc>
          <w:tcPr>
            <w:tcW w:w="420" w:type="dxa"/>
            <w:vAlign w:val="bottom"/>
          </w:tcPr>
          <w:p w14:paraId="37416AC5" w14:textId="77777777" w:rsidR="004B413C" w:rsidRDefault="004B413C">
            <w:pPr>
              <w:rPr>
                <w:sz w:val="15"/>
                <w:szCs w:val="15"/>
              </w:rPr>
            </w:pPr>
          </w:p>
        </w:tc>
        <w:tc>
          <w:tcPr>
            <w:tcW w:w="420" w:type="dxa"/>
            <w:vAlign w:val="bottom"/>
          </w:tcPr>
          <w:p w14:paraId="63A9DBDC" w14:textId="77777777" w:rsidR="004B413C" w:rsidRDefault="004B413C">
            <w:pPr>
              <w:rPr>
                <w:sz w:val="15"/>
                <w:szCs w:val="15"/>
              </w:rPr>
            </w:pPr>
          </w:p>
        </w:tc>
        <w:tc>
          <w:tcPr>
            <w:tcW w:w="420" w:type="dxa"/>
            <w:vAlign w:val="bottom"/>
          </w:tcPr>
          <w:p w14:paraId="06646E07" w14:textId="77777777" w:rsidR="004B413C" w:rsidRDefault="004B413C">
            <w:pPr>
              <w:rPr>
                <w:sz w:val="15"/>
                <w:szCs w:val="15"/>
              </w:rPr>
            </w:pPr>
          </w:p>
        </w:tc>
        <w:tc>
          <w:tcPr>
            <w:tcW w:w="440" w:type="dxa"/>
            <w:vAlign w:val="bottom"/>
          </w:tcPr>
          <w:p w14:paraId="55DDB39F" w14:textId="77777777" w:rsidR="004B413C" w:rsidRDefault="004B413C">
            <w:pPr>
              <w:rPr>
                <w:sz w:val="15"/>
                <w:szCs w:val="15"/>
              </w:rPr>
            </w:pPr>
          </w:p>
        </w:tc>
        <w:tc>
          <w:tcPr>
            <w:tcW w:w="540" w:type="dxa"/>
            <w:vAlign w:val="bottom"/>
          </w:tcPr>
          <w:p w14:paraId="3540B3A1" w14:textId="77777777" w:rsidR="004B413C" w:rsidRDefault="00EC2FEA">
            <w:pPr>
              <w:spacing w:line="181" w:lineRule="exact"/>
              <w:ind w:left="420"/>
              <w:rPr>
                <w:sz w:val="20"/>
                <w:szCs w:val="20"/>
              </w:rPr>
            </w:pPr>
            <w:r>
              <w:rPr>
                <w:rFonts w:ascii="Arial" w:eastAsia="Arial" w:hAnsi="Arial" w:cs="Arial"/>
                <w:color w:val="1A1A1A"/>
                <w:w w:val="86"/>
                <w:sz w:val="16"/>
                <w:szCs w:val="16"/>
              </w:rPr>
              <w:t>D</w:t>
            </w:r>
          </w:p>
        </w:tc>
        <w:tc>
          <w:tcPr>
            <w:tcW w:w="0" w:type="dxa"/>
            <w:vAlign w:val="bottom"/>
          </w:tcPr>
          <w:p w14:paraId="0E37EB4D" w14:textId="77777777" w:rsidR="004B413C" w:rsidRDefault="004B413C">
            <w:pPr>
              <w:rPr>
                <w:sz w:val="1"/>
                <w:szCs w:val="1"/>
              </w:rPr>
            </w:pPr>
          </w:p>
        </w:tc>
      </w:tr>
      <w:tr w:rsidR="004B413C" w14:paraId="38C78967" w14:textId="77777777">
        <w:trPr>
          <w:trHeight w:val="125"/>
        </w:trPr>
        <w:tc>
          <w:tcPr>
            <w:tcW w:w="180" w:type="dxa"/>
            <w:vAlign w:val="bottom"/>
          </w:tcPr>
          <w:p w14:paraId="5596FFF9" w14:textId="77777777" w:rsidR="004B413C" w:rsidRDefault="004B413C">
            <w:pPr>
              <w:rPr>
                <w:sz w:val="10"/>
                <w:szCs w:val="10"/>
              </w:rPr>
            </w:pPr>
          </w:p>
        </w:tc>
        <w:tc>
          <w:tcPr>
            <w:tcW w:w="900" w:type="dxa"/>
            <w:vAlign w:val="bottom"/>
          </w:tcPr>
          <w:p w14:paraId="1CE6C6A1" w14:textId="77777777" w:rsidR="004B413C" w:rsidRDefault="00EC2FEA">
            <w:pPr>
              <w:spacing w:line="125" w:lineRule="exact"/>
              <w:ind w:right="400"/>
              <w:jc w:val="right"/>
              <w:rPr>
                <w:sz w:val="20"/>
                <w:szCs w:val="20"/>
              </w:rPr>
            </w:pPr>
            <w:r>
              <w:rPr>
                <w:rFonts w:ascii="Arial" w:eastAsia="Arial" w:hAnsi="Arial" w:cs="Arial"/>
                <w:color w:val="4D4D4D"/>
                <w:sz w:val="14"/>
                <w:szCs w:val="14"/>
              </w:rPr>
              <w:t>2010</w:t>
            </w:r>
          </w:p>
        </w:tc>
        <w:tc>
          <w:tcPr>
            <w:tcW w:w="420" w:type="dxa"/>
            <w:vAlign w:val="bottom"/>
          </w:tcPr>
          <w:p w14:paraId="5C5ED9CA" w14:textId="77777777" w:rsidR="004B413C" w:rsidRDefault="004B413C">
            <w:pPr>
              <w:rPr>
                <w:sz w:val="10"/>
                <w:szCs w:val="10"/>
              </w:rPr>
            </w:pPr>
          </w:p>
        </w:tc>
        <w:tc>
          <w:tcPr>
            <w:tcW w:w="420" w:type="dxa"/>
            <w:vAlign w:val="bottom"/>
          </w:tcPr>
          <w:p w14:paraId="3DD60947" w14:textId="77777777" w:rsidR="004B413C" w:rsidRDefault="004B413C">
            <w:pPr>
              <w:rPr>
                <w:sz w:val="10"/>
                <w:szCs w:val="10"/>
              </w:rPr>
            </w:pPr>
          </w:p>
        </w:tc>
        <w:tc>
          <w:tcPr>
            <w:tcW w:w="440" w:type="dxa"/>
            <w:vAlign w:val="bottom"/>
          </w:tcPr>
          <w:p w14:paraId="572EBC0A" w14:textId="77777777" w:rsidR="004B413C" w:rsidRDefault="004B413C">
            <w:pPr>
              <w:rPr>
                <w:sz w:val="10"/>
                <w:szCs w:val="10"/>
              </w:rPr>
            </w:pPr>
          </w:p>
        </w:tc>
        <w:tc>
          <w:tcPr>
            <w:tcW w:w="420" w:type="dxa"/>
            <w:vAlign w:val="bottom"/>
          </w:tcPr>
          <w:p w14:paraId="36F09DE8" w14:textId="77777777" w:rsidR="004B413C" w:rsidRDefault="004B413C">
            <w:pPr>
              <w:rPr>
                <w:sz w:val="10"/>
                <w:szCs w:val="10"/>
              </w:rPr>
            </w:pPr>
          </w:p>
        </w:tc>
        <w:tc>
          <w:tcPr>
            <w:tcW w:w="420" w:type="dxa"/>
            <w:vAlign w:val="bottom"/>
          </w:tcPr>
          <w:p w14:paraId="47E691B1" w14:textId="77777777" w:rsidR="004B413C" w:rsidRDefault="004B413C">
            <w:pPr>
              <w:rPr>
                <w:sz w:val="10"/>
                <w:szCs w:val="10"/>
              </w:rPr>
            </w:pPr>
          </w:p>
        </w:tc>
        <w:tc>
          <w:tcPr>
            <w:tcW w:w="420" w:type="dxa"/>
            <w:vAlign w:val="bottom"/>
          </w:tcPr>
          <w:p w14:paraId="737006EB" w14:textId="77777777" w:rsidR="004B413C" w:rsidRDefault="004B413C">
            <w:pPr>
              <w:rPr>
                <w:sz w:val="10"/>
                <w:szCs w:val="10"/>
              </w:rPr>
            </w:pPr>
          </w:p>
        </w:tc>
        <w:tc>
          <w:tcPr>
            <w:tcW w:w="440" w:type="dxa"/>
            <w:vAlign w:val="bottom"/>
          </w:tcPr>
          <w:p w14:paraId="2BC65A7C" w14:textId="77777777" w:rsidR="004B413C" w:rsidRDefault="004B413C">
            <w:pPr>
              <w:rPr>
                <w:sz w:val="10"/>
                <w:szCs w:val="10"/>
              </w:rPr>
            </w:pPr>
          </w:p>
        </w:tc>
        <w:tc>
          <w:tcPr>
            <w:tcW w:w="420" w:type="dxa"/>
            <w:vAlign w:val="bottom"/>
          </w:tcPr>
          <w:p w14:paraId="738A1D49" w14:textId="77777777" w:rsidR="004B413C" w:rsidRDefault="004B413C">
            <w:pPr>
              <w:rPr>
                <w:sz w:val="10"/>
                <w:szCs w:val="10"/>
              </w:rPr>
            </w:pPr>
          </w:p>
        </w:tc>
        <w:tc>
          <w:tcPr>
            <w:tcW w:w="420" w:type="dxa"/>
            <w:vAlign w:val="bottom"/>
          </w:tcPr>
          <w:p w14:paraId="14927C59" w14:textId="77777777" w:rsidR="004B413C" w:rsidRDefault="004B413C">
            <w:pPr>
              <w:rPr>
                <w:sz w:val="10"/>
                <w:szCs w:val="10"/>
              </w:rPr>
            </w:pPr>
          </w:p>
        </w:tc>
        <w:tc>
          <w:tcPr>
            <w:tcW w:w="420" w:type="dxa"/>
            <w:vAlign w:val="bottom"/>
          </w:tcPr>
          <w:p w14:paraId="52B91B80" w14:textId="77777777" w:rsidR="004B413C" w:rsidRDefault="004B413C">
            <w:pPr>
              <w:rPr>
                <w:sz w:val="10"/>
                <w:szCs w:val="10"/>
              </w:rPr>
            </w:pPr>
          </w:p>
        </w:tc>
        <w:tc>
          <w:tcPr>
            <w:tcW w:w="440" w:type="dxa"/>
            <w:vAlign w:val="bottom"/>
          </w:tcPr>
          <w:p w14:paraId="2260EE0B" w14:textId="77777777" w:rsidR="004B413C" w:rsidRDefault="004B413C">
            <w:pPr>
              <w:rPr>
                <w:sz w:val="10"/>
                <w:szCs w:val="10"/>
              </w:rPr>
            </w:pPr>
          </w:p>
        </w:tc>
        <w:tc>
          <w:tcPr>
            <w:tcW w:w="420" w:type="dxa"/>
            <w:vAlign w:val="bottom"/>
          </w:tcPr>
          <w:p w14:paraId="7B98EF17" w14:textId="77777777" w:rsidR="004B413C" w:rsidRDefault="004B413C">
            <w:pPr>
              <w:rPr>
                <w:sz w:val="10"/>
                <w:szCs w:val="10"/>
              </w:rPr>
            </w:pPr>
          </w:p>
        </w:tc>
        <w:tc>
          <w:tcPr>
            <w:tcW w:w="420" w:type="dxa"/>
            <w:vAlign w:val="bottom"/>
          </w:tcPr>
          <w:p w14:paraId="3519300E" w14:textId="77777777" w:rsidR="004B413C" w:rsidRDefault="004B413C">
            <w:pPr>
              <w:rPr>
                <w:sz w:val="10"/>
                <w:szCs w:val="10"/>
              </w:rPr>
            </w:pPr>
          </w:p>
        </w:tc>
        <w:tc>
          <w:tcPr>
            <w:tcW w:w="420" w:type="dxa"/>
            <w:vAlign w:val="bottom"/>
          </w:tcPr>
          <w:p w14:paraId="225555BD" w14:textId="77777777" w:rsidR="004B413C" w:rsidRDefault="004B413C">
            <w:pPr>
              <w:rPr>
                <w:sz w:val="10"/>
                <w:szCs w:val="10"/>
              </w:rPr>
            </w:pPr>
          </w:p>
        </w:tc>
        <w:tc>
          <w:tcPr>
            <w:tcW w:w="440" w:type="dxa"/>
            <w:vAlign w:val="bottom"/>
          </w:tcPr>
          <w:p w14:paraId="3EC70688" w14:textId="77777777" w:rsidR="004B413C" w:rsidRDefault="004B413C">
            <w:pPr>
              <w:rPr>
                <w:sz w:val="10"/>
                <w:szCs w:val="10"/>
              </w:rPr>
            </w:pPr>
          </w:p>
        </w:tc>
        <w:tc>
          <w:tcPr>
            <w:tcW w:w="420" w:type="dxa"/>
            <w:vAlign w:val="bottom"/>
          </w:tcPr>
          <w:p w14:paraId="74526532" w14:textId="77777777" w:rsidR="004B413C" w:rsidRDefault="004B413C">
            <w:pPr>
              <w:rPr>
                <w:sz w:val="10"/>
                <w:szCs w:val="10"/>
              </w:rPr>
            </w:pPr>
          </w:p>
        </w:tc>
        <w:tc>
          <w:tcPr>
            <w:tcW w:w="420" w:type="dxa"/>
            <w:vAlign w:val="bottom"/>
          </w:tcPr>
          <w:p w14:paraId="18012E8B" w14:textId="77777777" w:rsidR="004B413C" w:rsidRDefault="004B413C">
            <w:pPr>
              <w:rPr>
                <w:sz w:val="10"/>
                <w:szCs w:val="10"/>
              </w:rPr>
            </w:pPr>
          </w:p>
        </w:tc>
        <w:tc>
          <w:tcPr>
            <w:tcW w:w="420" w:type="dxa"/>
            <w:vAlign w:val="bottom"/>
          </w:tcPr>
          <w:p w14:paraId="00635C3F" w14:textId="77777777" w:rsidR="004B413C" w:rsidRDefault="004B413C">
            <w:pPr>
              <w:rPr>
                <w:sz w:val="10"/>
                <w:szCs w:val="10"/>
              </w:rPr>
            </w:pPr>
          </w:p>
        </w:tc>
        <w:tc>
          <w:tcPr>
            <w:tcW w:w="440" w:type="dxa"/>
            <w:vAlign w:val="bottom"/>
          </w:tcPr>
          <w:p w14:paraId="7ED696E1" w14:textId="77777777" w:rsidR="004B413C" w:rsidRDefault="004B413C">
            <w:pPr>
              <w:rPr>
                <w:sz w:val="10"/>
                <w:szCs w:val="10"/>
              </w:rPr>
            </w:pPr>
          </w:p>
        </w:tc>
        <w:tc>
          <w:tcPr>
            <w:tcW w:w="420" w:type="dxa"/>
            <w:vAlign w:val="bottom"/>
          </w:tcPr>
          <w:p w14:paraId="09672636" w14:textId="77777777" w:rsidR="004B413C" w:rsidRDefault="004B413C">
            <w:pPr>
              <w:rPr>
                <w:sz w:val="10"/>
                <w:szCs w:val="10"/>
              </w:rPr>
            </w:pPr>
          </w:p>
        </w:tc>
        <w:tc>
          <w:tcPr>
            <w:tcW w:w="420" w:type="dxa"/>
            <w:vAlign w:val="bottom"/>
          </w:tcPr>
          <w:p w14:paraId="553199D7" w14:textId="77777777" w:rsidR="004B413C" w:rsidRDefault="004B413C">
            <w:pPr>
              <w:rPr>
                <w:sz w:val="10"/>
                <w:szCs w:val="10"/>
              </w:rPr>
            </w:pPr>
          </w:p>
        </w:tc>
        <w:tc>
          <w:tcPr>
            <w:tcW w:w="440" w:type="dxa"/>
            <w:vAlign w:val="bottom"/>
          </w:tcPr>
          <w:p w14:paraId="6AE7BE18" w14:textId="77777777" w:rsidR="004B413C" w:rsidRDefault="004B413C">
            <w:pPr>
              <w:rPr>
                <w:sz w:val="10"/>
                <w:szCs w:val="10"/>
              </w:rPr>
            </w:pPr>
          </w:p>
        </w:tc>
        <w:tc>
          <w:tcPr>
            <w:tcW w:w="420" w:type="dxa"/>
            <w:vAlign w:val="bottom"/>
          </w:tcPr>
          <w:p w14:paraId="57749BA0" w14:textId="77777777" w:rsidR="004B413C" w:rsidRDefault="004B413C">
            <w:pPr>
              <w:rPr>
                <w:sz w:val="10"/>
                <w:szCs w:val="10"/>
              </w:rPr>
            </w:pPr>
          </w:p>
        </w:tc>
        <w:tc>
          <w:tcPr>
            <w:tcW w:w="420" w:type="dxa"/>
            <w:vAlign w:val="bottom"/>
          </w:tcPr>
          <w:p w14:paraId="2F831B2C" w14:textId="77777777" w:rsidR="004B413C" w:rsidRDefault="004B413C">
            <w:pPr>
              <w:rPr>
                <w:sz w:val="10"/>
                <w:szCs w:val="10"/>
              </w:rPr>
            </w:pPr>
          </w:p>
        </w:tc>
        <w:tc>
          <w:tcPr>
            <w:tcW w:w="420" w:type="dxa"/>
            <w:vAlign w:val="bottom"/>
          </w:tcPr>
          <w:p w14:paraId="53B63CDA" w14:textId="77777777" w:rsidR="004B413C" w:rsidRDefault="004B413C">
            <w:pPr>
              <w:rPr>
                <w:sz w:val="10"/>
                <w:szCs w:val="10"/>
              </w:rPr>
            </w:pPr>
          </w:p>
        </w:tc>
        <w:tc>
          <w:tcPr>
            <w:tcW w:w="440" w:type="dxa"/>
            <w:vAlign w:val="bottom"/>
          </w:tcPr>
          <w:p w14:paraId="1149572E" w14:textId="77777777" w:rsidR="004B413C" w:rsidRDefault="004B413C">
            <w:pPr>
              <w:rPr>
                <w:sz w:val="10"/>
                <w:szCs w:val="10"/>
              </w:rPr>
            </w:pPr>
          </w:p>
        </w:tc>
        <w:tc>
          <w:tcPr>
            <w:tcW w:w="540" w:type="dxa"/>
            <w:vAlign w:val="bottom"/>
          </w:tcPr>
          <w:p w14:paraId="45A24D56" w14:textId="77777777" w:rsidR="004B413C" w:rsidRDefault="004B413C">
            <w:pPr>
              <w:rPr>
                <w:sz w:val="10"/>
                <w:szCs w:val="10"/>
              </w:rPr>
            </w:pPr>
          </w:p>
        </w:tc>
        <w:tc>
          <w:tcPr>
            <w:tcW w:w="0" w:type="dxa"/>
            <w:vAlign w:val="bottom"/>
          </w:tcPr>
          <w:p w14:paraId="7E7DBCF9" w14:textId="77777777" w:rsidR="004B413C" w:rsidRDefault="004B413C">
            <w:pPr>
              <w:rPr>
                <w:sz w:val="1"/>
                <w:szCs w:val="1"/>
              </w:rPr>
            </w:pPr>
          </w:p>
        </w:tc>
      </w:tr>
      <w:tr w:rsidR="004B413C" w14:paraId="26DE2CDA" w14:textId="77777777">
        <w:trPr>
          <w:trHeight w:val="186"/>
        </w:trPr>
        <w:tc>
          <w:tcPr>
            <w:tcW w:w="180" w:type="dxa"/>
            <w:vAlign w:val="bottom"/>
          </w:tcPr>
          <w:p w14:paraId="59EF1274" w14:textId="77777777" w:rsidR="004B413C" w:rsidRDefault="004B413C">
            <w:pPr>
              <w:rPr>
                <w:sz w:val="16"/>
                <w:szCs w:val="16"/>
              </w:rPr>
            </w:pPr>
          </w:p>
        </w:tc>
        <w:tc>
          <w:tcPr>
            <w:tcW w:w="900" w:type="dxa"/>
            <w:vAlign w:val="bottom"/>
          </w:tcPr>
          <w:p w14:paraId="43A3C468" w14:textId="77777777" w:rsidR="004B413C" w:rsidRDefault="00EC2FEA">
            <w:pPr>
              <w:ind w:right="400"/>
              <w:jc w:val="right"/>
              <w:rPr>
                <w:sz w:val="20"/>
                <w:szCs w:val="20"/>
              </w:rPr>
            </w:pPr>
            <w:r>
              <w:rPr>
                <w:rFonts w:ascii="Arial" w:eastAsia="Arial" w:hAnsi="Arial" w:cs="Arial"/>
                <w:color w:val="4D4D4D"/>
                <w:sz w:val="16"/>
                <w:szCs w:val="16"/>
              </w:rPr>
              <w:t>2015</w:t>
            </w:r>
          </w:p>
        </w:tc>
        <w:tc>
          <w:tcPr>
            <w:tcW w:w="420" w:type="dxa"/>
            <w:vAlign w:val="bottom"/>
          </w:tcPr>
          <w:p w14:paraId="7CB2A291" w14:textId="77777777" w:rsidR="004B413C" w:rsidRDefault="004B413C">
            <w:pPr>
              <w:rPr>
                <w:sz w:val="16"/>
                <w:szCs w:val="16"/>
              </w:rPr>
            </w:pPr>
          </w:p>
        </w:tc>
        <w:tc>
          <w:tcPr>
            <w:tcW w:w="420" w:type="dxa"/>
            <w:vAlign w:val="bottom"/>
          </w:tcPr>
          <w:p w14:paraId="6C139E3E" w14:textId="77777777" w:rsidR="004B413C" w:rsidRDefault="004B413C">
            <w:pPr>
              <w:rPr>
                <w:sz w:val="16"/>
                <w:szCs w:val="16"/>
              </w:rPr>
            </w:pPr>
          </w:p>
        </w:tc>
        <w:tc>
          <w:tcPr>
            <w:tcW w:w="440" w:type="dxa"/>
            <w:vAlign w:val="bottom"/>
          </w:tcPr>
          <w:p w14:paraId="47AA9D3F" w14:textId="77777777" w:rsidR="004B413C" w:rsidRDefault="004B413C">
            <w:pPr>
              <w:rPr>
                <w:sz w:val="16"/>
                <w:szCs w:val="16"/>
              </w:rPr>
            </w:pPr>
          </w:p>
        </w:tc>
        <w:tc>
          <w:tcPr>
            <w:tcW w:w="420" w:type="dxa"/>
            <w:vAlign w:val="bottom"/>
          </w:tcPr>
          <w:p w14:paraId="775F42F0" w14:textId="77777777" w:rsidR="004B413C" w:rsidRDefault="004B413C">
            <w:pPr>
              <w:rPr>
                <w:sz w:val="16"/>
                <w:szCs w:val="16"/>
              </w:rPr>
            </w:pPr>
          </w:p>
        </w:tc>
        <w:tc>
          <w:tcPr>
            <w:tcW w:w="420" w:type="dxa"/>
            <w:vAlign w:val="bottom"/>
          </w:tcPr>
          <w:p w14:paraId="1C97F537" w14:textId="77777777" w:rsidR="004B413C" w:rsidRDefault="004B413C">
            <w:pPr>
              <w:rPr>
                <w:sz w:val="16"/>
                <w:szCs w:val="16"/>
              </w:rPr>
            </w:pPr>
          </w:p>
        </w:tc>
        <w:tc>
          <w:tcPr>
            <w:tcW w:w="420" w:type="dxa"/>
            <w:vAlign w:val="bottom"/>
          </w:tcPr>
          <w:p w14:paraId="0CA6F48F" w14:textId="77777777" w:rsidR="004B413C" w:rsidRDefault="004B413C">
            <w:pPr>
              <w:rPr>
                <w:sz w:val="16"/>
                <w:szCs w:val="16"/>
              </w:rPr>
            </w:pPr>
          </w:p>
        </w:tc>
        <w:tc>
          <w:tcPr>
            <w:tcW w:w="440" w:type="dxa"/>
            <w:vAlign w:val="bottom"/>
          </w:tcPr>
          <w:p w14:paraId="7C00C08D" w14:textId="77777777" w:rsidR="004B413C" w:rsidRDefault="004B413C">
            <w:pPr>
              <w:rPr>
                <w:sz w:val="16"/>
                <w:szCs w:val="16"/>
              </w:rPr>
            </w:pPr>
          </w:p>
        </w:tc>
        <w:tc>
          <w:tcPr>
            <w:tcW w:w="420" w:type="dxa"/>
            <w:vAlign w:val="bottom"/>
          </w:tcPr>
          <w:p w14:paraId="43E7E0AD" w14:textId="77777777" w:rsidR="004B413C" w:rsidRDefault="004B413C">
            <w:pPr>
              <w:rPr>
                <w:sz w:val="16"/>
                <w:szCs w:val="16"/>
              </w:rPr>
            </w:pPr>
          </w:p>
        </w:tc>
        <w:tc>
          <w:tcPr>
            <w:tcW w:w="420" w:type="dxa"/>
            <w:vAlign w:val="bottom"/>
          </w:tcPr>
          <w:p w14:paraId="31A325A4" w14:textId="77777777" w:rsidR="004B413C" w:rsidRDefault="004B413C">
            <w:pPr>
              <w:rPr>
                <w:sz w:val="16"/>
                <w:szCs w:val="16"/>
              </w:rPr>
            </w:pPr>
          </w:p>
        </w:tc>
        <w:tc>
          <w:tcPr>
            <w:tcW w:w="420" w:type="dxa"/>
            <w:vAlign w:val="bottom"/>
          </w:tcPr>
          <w:p w14:paraId="5AE7C16B" w14:textId="77777777" w:rsidR="004B413C" w:rsidRDefault="004B413C">
            <w:pPr>
              <w:rPr>
                <w:sz w:val="16"/>
                <w:szCs w:val="16"/>
              </w:rPr>
            </w:pPr>
          </w:p>
        </w:tc>
        <w:tc>
          <w:tcPr>
            <w:tcW w:w="440" w:type="dxa"/>
            <w:vAlign w:val="bottom"/>
          </w:tcPr>
          <w:p w14:paraId="07F41299" w14:textId="77777777" w:rsidR="004B413C" w:rsidRDefault="004B413C">
            <w:pPr>
              <w:rPr>
                <w:sz w:val="16"/>
                <w:szCs w:val="16"/>
              </w:rPr>
            </w:pPr>
          </w:p>
        </w:tc>
        <w:tc>
          <w:tcPr>
            <w:tcW w:w="420" w:type="dxa"/>
            <w:vAlign w:val="bottom"/>
          </w:tcPr>
          <w:p w14:paraId="397A1A33" w14:textId="77777777" w:rsidR="004B413C" w:rsidRDefault="004B413C">
            <w:pPr>
              <w:rPr>
                <w:sz w:val="16"/>
                <w:szCs w:val="16"/>
              </w:rPr>
            </w:pPr>
          </w:p>
        </w:tc>
        <w:tc>
          <w:tcPr>
            <w:tcW w:w="420" w:type="dxa"/>
            <w:vAlign w:val="bottom"/>
          </w:tcPr>
          <w:p w14:paraId="1C4BED39" w14:textId="77777777" w:rsidR="004B413C" w:rsidRDefault="004B413C">
            <w:pPr>
              <w:rPr>
                <w:sz w:val="16"/>
                <w:szCs w:val="16"/>
              </w:rPr>
            </w:pPr>
          </w:p>
        </w:tc>
        <w:tc>
          <w:tcPr>
            <w:tcW w:w="420" w:type="dxa"/>
            <w:vAlign w:val="bottom"/>
          </w:tcPr>
          <w:p w14:paraId="27D85D41" w14:textId="77777777" w:rsidR="004B413C" w:rsidRDefault="004B413C">
            <w:pPr>
              <w:rPr>
                <w:sz w:val="16"/>
                <w:szCs w:val="16"/>
              </w:rPr>
            </w:pPr>
          </w:p>
        </w:tc>
        <w:tc>
          <w:tcPr>
            <w:tcW w:w="440" w:type="dxa"/>
            <w:vAlign w:val="bottom"/>
          </w:tcPr>
          <w:p w14:paraId="327E4D46" w14:textId="77777777" w:rsidR="004B413C" w:rsidRDefault="004B413C">
            <w:pPr>
              <w:rPr>
                <w:sz w:val="16"/>
                <w:szCs w:val="16"/>
              </w:rPr>
            </w:pPr>
          </w:p>
        </w:tc>
        <w:tc>
          <w:tcPr>
            <w:tcW w:w="420" w:type="dxa"/>
            <w:vAlign w:val="bottom"/>
          </w:tcPr>
          <w:p w14:paraId="326734EC" w14:textId="77777777" w:rsidR="004B413C" w:rsidRDefault="004B413C">
            <w:pPr>
              <w:rPr>
                <w:sz w:val="16"/>
                <w:szCs w:val="16"/>
              </w:rPr>
            </w:pPr>
          </w:p>
        </w:tc>
        <w:tc>
          <w:tcPr>
            <w:tcW w:w="420" w:type="dxa"/>
            <w:vAlign w:val="bottom"/>
          </w:tcPr>
          <w:p w14:paraId="3C6607F1" w14:textId="77777777" w:rsidR="004B413C" w:rsidRDefault="004B413C">
            <w:pPr>
              <w:rPr>
                <w:sz w:val="16"/>
                <w:szCs w:val="16"/>
              </w:rPr>
            </w:pPr>
          </w:p>
        </w:tc>
        <w:tc>
          <w:tcPr>
            <w:tcW w:w="420" w:type="dxa"/>
            <w:vAlign w:val="bottom"/>
          </w:tcPr>
          <w:p w14:paraId="314B89F5" w14:textId="77777777" w:rsidR="004B413C" w:rsidRDefault="004B413C">
            <w:pPr>
              <w:rPr>
                <w:sz w:val="16"/>
                <w:szCs w:val="16"/>
              </w:rPr>
            </w:pPr>
          </w:p>
        </w:tc>
        <w:tc>
          <w:tcPr>
            <w:tcW w:w="440" w:type="dxa"/>
            <w:vAlign w:val="bottom"/>
          </w:tcPr>
          <w:p w14:paraId="39F85AF0" w14:textId="77777777" w:rsidR="004B413C" w:rsidRDefault="004B413C">
            <w:pPr>
              <w:rPr>
                <w:sz w:val="16"/>
                <w:szCs w:val="16"/>
              </w:rPr>
            </w:pPr>
          </w:p>
        </w:tc>
        <w:tc>
          <w:tcPr>
            <w:tcW w:w="420" w:type="dxa"/>
            <w:vAlign w:val="bottom"/>
          </w:tcPr>
          <w:p w14:paraId="07C5885A" w14:textId="77777777" w:rsidR="004B413C" w:rsidRDefault="004B413C">
            <w:pPr>
              <w:rPr>
                <w:sz w:val="16"/>
                <w:szCs w:val="16"/>
              </w:rPr>
            </w:pPr>
          </w:p>
        </w:tc>
        <w:tc>
          <w:tcPr>
            <w:tcW w:w="420" w:type="dxa"/>
            <w:vAlign w:val="bottom"/>
          </w:tcPr>
          <w:p w14:paraId="400C8C08" w14:textId="77777777" w:rsidR="004B413C" w:rsidRDefault="004B413C">
            <w:pPr>
              <w:rPr>
                <w:sz w:val="16"/>
                <w:szCs w:val="16"/>
              </w:rPr>
            </w:pPr>
          </w:p>
        </w:tc>
        <w:tc>
          <w:tcPr>
            <w:tcW w:w="440" w:type="dxa"/>
            <w:vAlign w:val="bottom"/>
          </w:tcPr>
          <w:p w14:paraId="3C64F69C" w14:textId="77777777" w:rsidR="004B413C" w:rsidRDefault="004B413C">
            <w:pPr>
              <w:rPr>
                <w:sz w:val="16"/>
                <w:szCs w:val="16"/>
              </w:rPr>
            </w:pPr>
          </w:p>
        </w:tc>
        <w:tc>
          <w:tcPr>
            <w:tcW w:w="420" w:type="dxa"/>
            <w:vAlign w:val="bottom"/>
          </w:tcPr>
          <w:p w14:paraId="08558123" w14:textId="77777777" w:rsidR="004B413C" w:rsidRDefault="004B413C">
            <w:pPr>
              <w:rPr>
                <w:sz w:val="16"/>
                <w:szCs w:val="16"/>
              </w:rPr>
            </w:pPr>
          </w:p>
        </w:tc>
        <w:tc>
          <w:tcPr>
            <w:tcW w:w="420" w:type="dxa"/>
            <w:vAlign w:val="bottom"/>
          </w:tcPr>
          <w:p w14:paraId="5347D39C" w14:textId="77777777" w:rsidR="004B413C" w:rsidRDefault="004B413C">
            <w:pPr>
              <w:rPr>
                <w:sz w:val="16"/>
                <w:szCs w:val="16"/>
              </w:rPr>
            </w:pPr>
          </w:p>
        </w:tc>
        <w:tc>
          <w:tcPr>
            <w:tcW w:w="420" w:type="dxa"/>
            <w:vAlign w:val="bottom"/>
          </w:tcPr>
          <w:p w14:paraId="058DF4D9" w14:textId="77777777" w:rsidR="004B413C" w:rsidRDefault="004B413C">
            <w:pPr>
              <w:rPr>
                <w:sz w:val="16"/>
                <w:szCs w:val="16"/>
              </w:rPr>
            </w:pPr>
          </w:p>
        </w:tc>
        <w:tc>
          <w:tcPr>
            <w:tcW w:w="440" w:type="dxa"/>
            <w:vAlign w:val="bottom"/>
          </w:tcPr>
          <w:p w14:paraId="31F6CEE6" w14:textId="77777777" w:rsidR="004B413C" w:rsidRDefault="004B413C">
            <w:pPr>
              <w:rPr>
                <w:sz w:val="16"/>
                <w:szCs w:val="16"/>
              </w:rPr>
            </w:pPr>
          </w:p>
        </w:tc>
        <w:tc>
          <w:tcPr>
            <w:tcW w:w="540" w:type="dxa"/>
            <w:vAlign w:val="bottom"/>
          </w:tcPr>
          <w:p w14:paraId="646C0B85" w14:textId="77777777" w:rsidR="004B413C" w:rsidRDefault="004B413C">
            <w:pPr>
              <w:rPr>
                <w:sz w:val="16"/>
                <w:szCs w:val="16"/>
              </w:rPr>
            </w:pPr>
          </w:p>
        </w:tc>
        <w:tc>
          <w:tcPr>
            <w:tcW w:w="0" w:type="dxa"/>
            <w:vAlign w:val="bottom"/>
          </w:tcPr>
          <w:p w14:paraId="2002CF7A" w14:textId="77777777" w:rsidR="004B413C" w:rsidRDefault="004B413C">
            <w:pPr>
              <w:rPr>
                <w:sz w:val="1"/>
                <w:szCs w:val="1"/>
              </w:rPr>
            </w:pPr>
          </w:p>
        </w:tc>
      </w:tr>
    </w:tbl>
    <w:p w14:paraId="346B5D25" w14:textId="77777777" w:rsidR="004B413C" w:rsidRDefault="00EC2FEA">
      <w:pPr>
        <w:spacing w:line="20" w:lineRule="exact"/>
        <w:rPr>
          <w:sz w:val="20"/>
          <w:szCs w:val="20"/>
        </w:rPr>
      </w:pPr>
      <w:r>
        <w:rPr>
          <w:noProof/>
          <w:sz w:val="20"/>
          <w:szCs w:val="20"/>
        </w:rPr>
        <w:drawing>
          <wp:anchor distT="0" distB="0" distL="114300" distR="114300" simplePos="0" relativeHeight="252128256" behindDoc="1" locked="0" layoutInCell="0" allowOverlap="1" wp14:anchorId="0000AC8B" wp14:editId="34E7FFA1">
            <wp:simplePos x="0" y="0"/>
            <wp:positionH relativeFrom="column">
              <wp:posOffset>465455</wp:posOffset>
            </wp:positionH>
            <wp:positionV relativeFrom="paragraph">
              <wp:posOffset>-1922780</wp:posOffset>
            </wp:positionV>
            <wp:extent cx="7526655" cy="1908175"/>
            <wp:effectExtent l="0" t="0" r="0" b="0"/>
            <wp:wrapNone/>
            <wp:docPr id="1172" name="Picture 1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2"/>
                    <pic:cNvPicPr>
                      <a:picLocks noChangeAspect="1" noChangeArrowheads="1"/>
                    </pic:cNvPicPr>
                  </pic:nvPicPr>
                  <pic:blipFill>
                    <a:blip r:embed="rId773"/>
                    <a:srcRect/>
                    <a:stretch>
                      <a:fillRect/>
                    </a:stretch>
                  </pic:blipFill>
                  <pic:spPr bwMode="auto">
                    <a:xfrm>
                      <a:off x="0" y="0"/>
                      <a:ext cx="7526655" cy="1908175"/>
                    </a:xfrm>
                    <a:prstGeom prst="rect">
                      <a:avLst/>
                    </a:prstGeom>
                    <a:noFill/>
                  </pic:spPr>
                </pic:pic>
              </a:graphicData>
            </a:graphic>
          </wp:anchor>
        </w:drawing>
      </w:r>
    </w:p>
    <w:p w14:paraId="15E125E4" w14:textId="77777777" w:rsidR="004B413C" w:rsidRDefault="00EC2FEA">
      <w:pPr>
        <w:spacing w:line="211" w:lineRule="auto"/>
        <w:ind w:left="5900"/>
        <w:rPr>
          <w:sz w:val="20"/>
          <w:szCs w:val="20"/>
        </w:rPr>
      </w:pPr>
      <w:r>
        <w:rPr>
          <w:rFonts w:ascii="Arial" w:eastAsia="Arial" w:hAnsi="Arial" w:cs="Arial"/>
          <w:sz w:val="20"/>
          <w:szCs w:val="20"/>
        </w:rPr>
        <w:t>Cover Abundance</w:t>
      </w:r>
    </w:p>
    <w:p w14:paraId="7977604F" w14:textId="77777777" w:rsidR="004B413C" w:rsidRDefault="004B413C">
      <w:pPr>
        <w:spacing w:line="200" w:lineRule="exact"/>
        <w:rPr>
          <w:sz w:val="20"/>
          <w:szCs w:val="20"/>
        </w:rPr>
      </w:pPr>
    </w:p>
    <w:p w14:paraId="73B6B7A6" w14:textId="77777777" w:rsidR="004B413C" w:rsidRDefault="004B413C">
      <w:pPr>
        <w:spacing w:line="351" w:lineRule="exact"/>
        <w:rPr>
          <w:sz w:val="20"/>
          <w:szCs w:val="20"/>
        </w:rPr>
      </w:pPr>
    </w:p>
    <w:p w14:paraId="43B04C5F" w14:textId="77777777" w:rsidR="004B413C" w:rsidRDefault="00EC2FEA">
      <w:pPr>
        <w:spacing w:line="302" w:lineRule="auto"/>
        <w:rPr>
          <w:sz w:val="20"/>
          <w:szCs w:val="20"/>
        </w:rPr>
      </w:pPr>
      <w:r>
        <w:rPr>
          <w:rFonts w:ascii="Arial" w:eastAsia="Arial" w:hAnsi="Arial" w:cs="Arial"/>
          <w:sz w:val="20"/>
          <w:szCs w:val="20"/>
        </w:rPr>
        <w:t xml:space="preserve">Figure 51: Cover abundances for each species across the four plots (A, B, C, D) at the northern Lake Nowergup transect. Invasive species are denoted </w:t>
      </w:r>
      <w:r>
        <w:rPr>
          <w:rFonts w:ascii="Arial" w:eastAsia="Arial" w:hAnsi="Arial" w:cs="Arial"/>
          <w:sz w:val="19"/>
          <w:szCs w:val="19"/>
        </w:rPr>
        <w:t>by ‘X’. Only the most common species are included.</w:t>
      </w:r>
    </w:p>
    <w:p w14:paraId="5D6EB618" w14:textId="77777777" w:rsidR="004B413C" w:rsidRDefault="004B413C">
      <w:pPr>
        <w:sectPr w:rsidR="004B413C">
          <w:pgSz w:w="15840" w:h="12240" w:orient="landscape"/>
          <w:pgMar w:top="1440" w:right="1440" w:bottom="1440" w:left="927" w:header="0" w:footer="0" w:gutter="0"/>
          <w:cols w:num="2" w:space="720" w:equalWidth="0">
            <w:col w:w="195" w:space="317"/>
            <w:col w:w="12960"/>
          </w:cols>
        </w:sectPr>
      </w:pPr>
    </w:p>
    <w:p w14:paraId="7B4CB1E6" w14:textId="77777777" w:rsidR="004B413C" w:rsidRDefault="004B413C">
      <w:pPr>
        <w:spacing w:line="200" w:lineRule="exact"/>
        <w:rPr>
          <w:sz w:val="20"/>
          <w:szCs w:val="20"/>
        </w:rPr>
      </w:pPr>
      <w:bookmarkStart w:id="120" w:name="page83"/>
      <w:bookmarkEnd w:id="120"/>
    </w:p>
    <w:p w14:paraId="4851B612" w14:textId="77777777" w:rsidR="004B413C" w:rsidRDefault="004B413C">
      <w:pPr>
        <w:spacing w:line="200" w:lineRule="exact"/>
        <w:rPr>
          <w:sz w:val="20"/>
          <w:szCs w:val="20"/>
        </w:rPr>
      </w:pPr>
    </w:p>
    <w:p w14:paraId="01C2B193" w14:textId="77777777" w:rsidR="004B413C" w:rsidRDefault="004B413C">
      <w:pPr>
        <w:spacing w:line="200" w:lineRule="exact"/>
        <w:rPr>
          <w:sz w:val="20"/>
          <w:szCs w:val="20"/>
        </w:rPr>
      </w:pPr>
    </w:p>
    <w:p w14:paraId="2523107F" w14:textId="77777777" w:rsidR="004B413C" w:rsidRDefault="004B413C">
      <w:pPr>
        <w:spacing w:line="200" w:lineRule="exact"/>
        <w:rPr>
          <w:sz w:val="20"/>
          <w:szCs w:val="20"/>
        </w:rPr>
      </w:pPr>
    </w:p>
    <w:p w14:paraId="4D3CA58A" w14:textId="77777777" w:rsidR="004B413C" w:rsidRDefault="004B413C">
      <w:pPr>
        <w:spacing w:line="200" w:lineRule="exact"/>
        <w:rPr>
          <w:sz w:val="20"/>
          <w:szCs w:val="20"/>
        </w:rPr>
      </w:pPr>
    </w:p>
    <w:p w14:paraId="2AA781F7" w14:textId="77777777" w:rsidR="004B413C" w:rsidRDefault="004B413C">
      <w:pPr>
        <w:spacing w:line="200" w:lineRule="exact"/>
        <w:rPr>
          <w:sz w:val="20"/>
          <w:szCs w:val="20"/>
        </w:rPr>
      </w:pPr>
    </w:p>
    <w:p w14:paraId="7731AA9B" w14:textId="77777777" w:rsidR="004B413C" w:rsidRDefault="004B413C">
      <w:pPr>
        <w:spacing w:line="200" w:lineRule="exact"/>
        <w:rPr>
          <w:sz w:val="20"/>
          <w:szCs w:val="20"/>
        </w:rPr>
      </w:pPr>
    </w:p>
    <w:p w14:paraId="476B0042" w14:textId="77777777" w:rsidR="004B413C" w:rsidRDefault="004B413C">
      <w:pPr>
        <w:spacing w:line="200" w:lineRule="exact"/>
        <w:rPr>
          <w:sz w:val="20"/>
          <w:szCs w:val="20"/>
        </w:rPr>
      </w:pPr>
    </w:p>
    <w:p w14:paraId="6EF5B8DE" w14:textId="77777777" w:rsidR="004B413C" w:rsidRDefault="004B413C">
      <w:pPr>
        <w:spacing w:line="200" w:lineRule="exact"/>
        <w:rPr>
          <w:sz w:val="20"/>
          <w:szCs w:val="20"/>
        </w:rPr>
      </w:pPr>
    </w:p>
    <w:p w14:paraId="63C21522" w14:textId="77777777" w:rsidR="004B413C" w:rsidRDefault="004B413C">
      <w:pPr>
        <w:spacing w:line="200" w:lineRule="exact"/>
        <w:rPr>
          <w:sz w:val="20"/>
          <w:szCs w:val="20"/>
        </w:rPr>
      </w:pPr>
    </w:p>
    <w:p w14:paraId="27B19631" w14:textId="77777777" w:rsidR="004B413C" w:rsidRDefault="004B413C">
      <w:pPr>
        <w:spacing w:line="200" w:lineRule="exact"/>
        <w:rPr>
          <w:sz w:val="20"/>
          <w:szCs w:val="20"/>
        </w:rPr>
      </w:pPr>
    </w:p>
    <w:p w14:paraId="62DB8B4C" w14:textId="77777777" w:rsidR="004B413C" w:rsidRDefault="004B413C">
      <w:pPr>
        <w:spacing w:line="200" w:lineRule="exact"/>
        <w:rPr>
          <w:sz w:val="20"/>
          <w:szCs w:val="20"/>
        </w:rPr>
      </w:pPr>
    </w:p>
    <w:p w14:paraId="1B7BD6FA" w14:textId="77777777" w:rsidR="004B413C" w:rsidRDefault="004B413C">
      <w:pPr>
        <w:spacing w:line="200" w:lineRule="exact"/>
        <w:rPr>
          <w:sz w:val="20"/>
          <w:szCs w:val="20"/>
        </w:rPr>
      </w:pPr>
    </w:p>
    <w:p w14:paraId="78F2EBAA" w14:textId="77777777" w:rsidR="004B413C" w:rsidRDefault="004B413C">
      <w:pPr>
        <w:spacing w:line="200" w:lineRule="exact"/>
        <w:rPr>
          <w:sz w:val="20"/>
          <w:szCs w:val="20"/>
        </w:rPr>
      </w:pPr>
    </w:p>
    <w:p w14:paraId="1A47D777" w14:textId="77777777" w:rsidR="004B413C" w:rsidRDefault="004B413C">
      <w:pPr>
        <w:spacing w:line="200" w:lineRule="exact"/>
        <w:rPr>
          <w:sz w:val="20"/>
          <w:szCs w:val="20"/>
        </w:rPr>
      </w:pPr>
    </w:p>
    <w:p w14:paraId="5121A9B3" w14:textId="77777777" w:rsidR="004B413C" w:rsidRDefault="004B413C">
      <w:pPr>
        <w:spacing w:line="200" w:lineRule="exact"/>
        <w:rPr>
          <w:sz w:val="20"/>
          <w:szCs w:val="20"/>
        </w:rPr>
      </w:pPr>
    </w:p>
    <w:p w14:paraId="13781E15" w14:textId="77777777" w:rsidR="004B413C" w:rsidRDefault="004B413C">
      <w:pPr>
        <w:spacing w:line="200" w:lineRule="exact"/>
        <w:rPr>
          <w:sz w:val="20"/>
          <w:szCs w:val="20"/>
        </w:rPr>
      </w:pPr>
    </w:p>
    <w:p w14:paraId="0226CE3F" w14:textId="77777777" w:rsidR="004B413C" w:rsidRDefault="004B413C">
      <w:pPr>
        <w:spacing w:line="200" w:lineRule="exact"/>
        <w:rPr>
          <w:sz w:val="20"/>
          <w:szCs w:val="20"/>
        </w:rPr>
      </w:pPr>
    </w:p>
    <w:p w14:paraId="25C2E65C" w14:textId="77777777" w:rsidR="004B413C" w:rsidRDefault="004B413C">
      <w:pPr>
        <w:spacing w:line="200" w:lineRule="exact"/>
        <w:rPr>
          <w:sz w:val="20"/>
          <w:szCs w:val="20"/>
        </w:rPr>
      </w:pPr>
    </w:p>
    <w:p w14:paraId="410C15FD" w14:textId="77777777" w:rsidR="004B413C" w:rsidRDefault="004B413C">
      <w:pPr>
        <w:spacing w:line="200" w:lineRule="exact"/>
        <w:rPr>
          <w:sz w:val="20"/>
          <w:szCs w:val="20"/>
        </w:rPr>
      </w:pPr>
    </w:p>
    <w:p w14:paraId="07B46F18" w14:textId="77777777" w:rsidR="004B413C" w:rsidRDefault="004B413C">
      <w:pPr>
        <w:spacing w:line="200" w:lineRule="exact"/>
        <w:rPr>
          <w:sz w:val="20"/>
          <w:szCs w:val="20"/>
        </w:rPr>
      </w:pPr>
    </w:p>
    <w:p w14:paraId="30169993" w14:textId="77777777" w:rsidR="004B413C" w:rsidRDefault="004B413C">
      <w:pPr>
        <w:spacing w:line="380" w:lineRule="exact"/>
        <w:rPr>
          <w:sz w:val="20"/>
          <w:szCs w:val="20"/>
        </w:rPr>
      </w:pPr>
    </w:p>
    <w:tbl>
      <w:tblPr>
        <w:tblW w:w="0" w:type="auto"/>
        <w:tblLayout w:type="fixed"/>
        <w:tblCellMar>
          <w:left w:w="0" w:type="dxa"/>
          <w:right w:w="0" w:type="dxa"/>
        </w:tblCellMar>
        <w:tblLook w:val="04A0" w:firstRow="1" w:lastRow="0" w:firstColumn="1" w:lastColumn="0" w:noHBand="0" w:noVBand="1"/>
      </w:tblPr>
      <w:tblGrid>
        <w:gridCol w:w="195"/>
      </w:tblGrid>
      <w:tr w:rsidR="004B413C" w14:paraId="3CCC6F55" w14:textId="77777777">
        <w:trPr>
          <w:trHeight w:val="200"/>
        </w:trPr>
        <w:tc>
          <w:tcPr>
            <w:tcW w:w="195" w:type="dxa"/>
            <w:textDirection w:val="tbRl"/>
            <w:vAlign w:val="bottom"/>
          </w:tcPr>
          <w:p w14:paraId="6E0E7C88" w14:textId="77777777" w:rsidR="004B413C" w:rsidRDefault="00EC2FEA">
            <w:pPr>
              <w:rPr>
                <w:sz w:val="20"/>
                <w:szCs w:val="20"/>
              </w:rPr>
            </w:pPr>
            <w:r>
              <w:rPr>
                <w:rFonts w:ascii="Arial" w:eastAsia="Arial" w:hAnsi="Arial" w:cs="Arial"/>
                <w:sz w:val="17"/>
                <w:szCs w:val="17"/>
              </w:rPr>
              <w:t>83</w:t>
            </w:r>
          </w:p>
        </w:tc>
      </w:tr>
    </w:tbl>
    <w:p w14:paraId="09D7E886" w14:textId="77777777" w:rsidR="004B413C" w:rsidRDefault="00EC2FEA">
      <w:pPr>
        <w:spacing w:line="20" w:lineRule="exact"/>
        <w:rPr>
          <w:sz w:val="20"/>
          <w:szCs w:val="20"/>
        </w:rPr>
      </w:pPr>
      <w:r>
        <w:rPr>
          <w:sz w:val="20"/>
          <w:szCs w:val="20"/>
        </w:rPr>
        <w:br w:type="column"/>
      </w:r>
    </w:p>
    <w:p w14:paraId="3B000B96" w14:textId="77777777" w:rsidR="004B413C" w:rsidRDefault="004B413C">
      <w:pPr>
        <w:spacing w:line="200" w:lineRule="exact"/>
        <w:rPr>
          <w:sz w:val="20"/>
          <w:szCs w:val="20"/>
        </w:rPr>
      </w:pPr>
    </w:p>
    <w:p w14:paraId="0BC94818" w14:textId="77777777" w:rsidR="004B413C" w:rsidRDefault="004B413C">
      <w:pPr>
        <w:spacing w:line="200" w:lineRule="exact"/>
        <w:rPr>
          <w:sz w:val="20"/>
          <w:szCs w:val="20"/>
        </w:rPr>
      </w:pPr>
    </w:p>
    <w:p w14:paraId="43DF88F3" w14:textId="77777777" w:rsidR="004B413C" w:rsidRDefault="004B413C">
      <w:pPr>
        <w:spacing w:line="200" w:lineRule="exact"/>
        <w:rPr>
          <w:sz w:val="20"/>
          <w:szCs w:val="20"/>
        </w:rPr>
      </w:pPr>
    </w:p>
    <w:p w14:paraId="7195B003" w14:textId="77777777" w:rsidR="004B413C" w:rsidRDefault="004B413C">
      <w:pPr>
        <w:spacing w:line="200" w:lineRule="exact"/>
        <w:rPr>
          <w:sz w:val="20"/>
          <w:szCs w:val="20"/>
        </w:rPr>
      </w:pPr>
    </w:p>
    <w:p w14:paraId="168E45D9" w14:textId="77777777" w:rsidR="004B413C" w:rsidRDefault="004B413C">
      <w:pPr>
        <w:spacing w:line="200" w:lineRule="exact"/>
        <w:rPr>
          <w:sz w:val="20"/>
          <w:szCs w:val="20"/>
        </w:rPr>
      </w:pPr>
    </w:p>
    <w:p w14:paraId="6B1A58E4" w14:textId="77777777" w:rsidR="004B413C" w:rsidRDefault="004B413C">
      <w:pPr>
        <w:spacing w:line="200" w:lineRule="exact"/>
        <w:rPr>
          <w:sz w:val="20"/>
          <w:szCs w:val="20"/>
        </w:rPr>
      </w:pPr>
    </w:p>
    <w:p w14:paraId="6CD11278" w14:textId="77777777" w:rsidR="004B413C" w:rsidRDefault="004B413C">
      <w:pPr>
        <w:spacing w:line="240" w:lineRule="exact"/>
        <w:rPr>
          <w:sz w:val="20"/>
          <w:szCs w:val="20"/>
        </w:rPr>
      </w:pPr>
    </w:p>
    <w:p w14:paraId="2BBE784F" w14:textId="77777777" w:rsidR="004B413C" w:rsidRDefault="004B413C">
      <w:pPr>
        <w:spacing w:line="1" w:lineRule="exact"/>
        <w:rPr>
          <w:sz w:val="1"/>
          <w:szCs w:val="1"/>
        </w:rPr>
      </w:pPr>
    </w:p>
    <w:tbl>
      <w:tblPr>
        <w:tblW w:w="0" w:type="auto"/>
        <w:tblInd w:w="100" w:type="dxa"/>
        <w:tblLayout w:type="fixed"/>
        <w:tblCellMar>
          <w:left w:w="0" w:type="dxa"/>
          <w:right w:w="0" w:type="dxa"/>
        </w:tblCellMar>
        <w:tblLook w:val="04A0" w:firstRow="1" w:lastRow="0" w:firstColumn="1" w:lastColumn="0" w:noHBand="0" w:noVBand="1"/>
      </w:tblPr>
      <w:tblGrid>
        <w:gridCol w:w="180"/>
        <w:gridCol w:w="820"/>
        <w:gridCol w:w="380"/>
        <w:gridCol w:w="360"/>
        <w:gridCol w:w="380"/>
        <w:gridCol w:w="360"/>
        <w:gridCol w:w="380"/>
        <w:gridCol w:w="380"/>
        <w:gridCol w:w="360"/>
        <w:gridCol w:w="380"/>
        <w:gridCol w:w="360"/>
        <w:gridCol w:w="380"/>
        <w:gridCol w:w="380"/>
        <w:gridCol w:w="360"/>
        <w:gridCol w:w="380"/>
        <w:gridCol w:w="360"/>
        <w:gridCol w:w="380"/>
        <w:gridCol w:w="360"/>
        <w:gridCol w:w="380"/>
        <w:gridCol w:w="380"/>
        <w:gridCol w:w="360"/>
        <w:gridCol w:w="380"/>
        <w:gridCol w:w="360"/>
        <w:gridCol w:w="380"/>
        <w:gridCol w:w="380"/>
        <w:gridCol w:w="360"/>
        <w:gridCol w:w="380"/>
        <w:gridCol w:w="360"/>
        <w:gridCol w:w="380"/>
        <w:gridCol w:w="380"/>
        <w:gridCol w:w="360"/>
        <w:gridCol w:w="380"/>
        <w:gridCol w:w="520"/>
        <w:gridCol w:w="20"/>
      </w:tblGrid>
      <w:tr w:rsidR="004B413C" w14:paraId="67AC654C" w14:textId="77777777">
        <w:trPr>
          <w:trHeight w:val="2265"/>
        </w:trPr>
        <w:tc>
          <w:tcPr>
            <w:tcW w:w="180" w:type="dxa"/>
            <w:vAlign w:val="bottom"/>
          </w:tcPr>
          <w:p w14:paraId="451A4C23" w14:textId="77777777" w:rsidR="004B413C" w:rsidRDefault="004B413C">
            <w:pPr>
              <w:rPr>
                <w:sz w:val="24"/>
                <w:szCs w:val="24"/>
              </w:rPr>
            </w:pPr>
          </w:p>
        </w:tc>
        <w:tc>
          <w:tcPr>
            <w:tcW w:w="820" w:type="dxa"/>
            <w:textDirection w:val="btLr"/>
            <w:vAlign w:val="bottom"/>
          </w:tcPr>
          <w:p w14:paraId="1CE7A199" w14:textId="77777777" w:rsidR="004B413C" w:rsidRDefault="00EC2FEA">
            <w:pPr>
              <w:ind w:right="1"/>
              <w:rPr>
                <w:sz w:val="20"/>
                <w:szCs w:val="20"/>
              </w:rPr>
            </w:pPr>
            <w:r>
              <w:rPr>
                <w:rFonts w:ascii="Arial" w:eastAsia="Arial" w:hAnsi="Arial" w:cs="Arial"/>
                <w:color w:val="1A1A1A"/>
                <w:sz w:val="18"/>
                <w:szCs w:val="18"/>
              </w:rPr>
              <w:t>X Avena fatua</w:t>
            </w:r>
          </w:p>
        </w:tc>
        <w:tc>
          <w:tcPr>
            <w:tcW w:w="380" w:type="dxa"/>
            <w:textDirection w:val="btLr"/>
            <w:vAlign w:val="bottom"/>
          </w:tcPr>
          <w:p w14:paraId="7D2F3DF9" w14:textId="77777777" w:rsidR="004B413C" w:rsidRDefault="00EC2FEA">
            <w:pPr>
              <w:ind w:left="82"/>
              <w:rPr>
                <w:sz w:val="20"/>
                <w:szCs w:val="20"/>
              </w:rPr>
            </w:pPr>
            <w:r>
              <w:rPr>
                <w:rFonts w:ascii="Arial" w:eastAsia="Arial" w:hAnsi="Arial" w:cs="Arial"/>
                <w:color w:val="1A1A1A"/>
                <w:sz w:val="18"/>
                <w:szCs w:val="18"/>
              </w:rPr>
              <w:t>X Azolla filiculoides</w:t>
            </w:r>
          </w:p>
        </w:tc>
        <w:tc>
          <w:tcPr>
            <w:tcW w:w="360" w:type="dxa"/>
            <w:textDirection w:val="btLr"/>
            <w:vAlign w:val="bottom"/>
          </w:tcPr>
          <w:p w14:paraId="18698008" w14:textId="77777777" w:rsidR="004B413C" w:rsidRDefault="00EC2FEA">
            <w:pPr>
              <w:ind w:left="74"/>
              <w:rPr>
                <w:sz w:val="20"/>
                <w:szCs w:val="20"/>
              </w:rPr>
            </w:pPr>
            <w:r>
              <w:rPr>
                <w:rFonts w:ascii="Arial" w:eastAsia="Arial" w:hAnsi="Arial" w:cs="Arial"/>
                <w:color w:val="1A1A1A"/>
                <w:sz w:val="18"/>
                <w:szCs w:val="18"/>
              </w:rPr>
              <w:t>X Bromus diandrus</w:t>
            </w:r>
          </w:p>
        </w:tc>
        <w:tc>
          <w:tcPr>
            <w:tcW w:w="380" w:type="dxa"/>
            <w:textDirection w:val="btLr"/>
            <w:vAlign w:val="bottom"/>
          </w:tcPr>
          <w:p w14:paraId="22616F13" w14:textId="77777777" w:rsidR="004B413C" w:rsidRDefault="00EC2FEA">
            <w:pPr>
              <w:ind w:left="86"/>
              <w:rPr>
                <w:sz w:val="20"/>
                <w:szCs w:val="20"/>
              </w:rPr>
            </w:pPr>
            <w:r>
              <w:rPr>
                <w:rFonts w:ascii="Arial" w:eastAsia="Arial" w:hAnsi="Arial" w:cs="Arial"/>
                <w:color w:val="1A1A1A"/>
                <w:sz w:val="18"/>
                <w:szCs w:val="18"/>
              </w:rPr>
              <w:t>X Carpobrotus edulis</w:t>
            </w:r>
          </w:p>
        </w:tc>
        <w:tc>
          <w:tcPr>
            <w:tcW w:w="360" w:type="dxa"/>
            <w:textDirection w:val="btLr"/>
            <w:vAlign w:val="bottom"/>
          </w:tcPr>
          <w:p w14:paraId="0EEF0046" w14:textId="77777777" w:rsidR="004B413C" w:rsidRDefault="00EC2FEA">
            <w:pPr>
              <w:ind w:left="78"/>
              <w:rPr>
                <w:sz w:val="20"/>
                <w:szCs w:val="20"/>
              </w:rPr>
            </w:pPr>
            <w:r>
              <w:rPr>
                <w:rFonts w:ascii="Arial" w:eastAsia="Arial" w:hAnsi="Arial" w:cs="Arial"/>
                <w:color w:val="1A1A1A"/>
                <w:sz w:val="18"/>
                <w:szCs w:val="18"/>
              </w:rPr>
              <w:t>X Conyza sp_</w:t>
            </w:r>
          </w:p>
        </w:tc>
        <w:tc>
          <w:tcPr>
            <w:tcW w:w="380" w:type="dxa"/>
            <w:textDirection w:val="btLr"/>
            <w:vAlign w:val="bottom"/>
          </w:tcPr>
          <w:p w14:paraId="01EA4524" w14:textId="77777777" w:rsidR="004B413C" w:rsidRDefault="00EC2FEA">
            <w:pPr>
              <w:ind w:left="90"/>
              <w:rPr>
                <w:sz w:val="20"/>
                <w:szCs w:val="20"/>
              </w:rPr>
            </w:pPr>
            <w:r>
              <w:rPr>
                <w:rFonts w:ascii="Arial" w:eastAsia="Arial" w:hAnsi="Arial" w:cs="Arial"/>
                <w:color w:val="1A1A1A"/>
                <w:sz w:val="18"/>
                <w:szCs w:val="18"/>
              </w:rPr>
              <w:t>X Cynodon dactylon</w:t>
            </w:r>
          </w:p>
        </w:tc>
        <w:tc>
          <w:tcPr>
            <w:tcW w:w="380" w:type="dxa"/>
            <w:textDirection w:val="btLr"/>
            <w:vAlign w:val="bottom"/>
          </w:tcPr>
          <w:p w14:paraId="136B230A" w14:textId="77777777" w:rsidR="004B413C" w:rsidRDefault="00EC2FEA">
            <w:pPr>
              <w:ind w:left="82"/>
              <w:rPr>
                <w:sz w:val="20"/>
                <w:szCs w:val="20"/>
              </w:rPr>
            </w:pPr>
            <w:r>
              <w:rPr>
                <w:rFonts w:ascii="Arial" w:eastAsia="Arial" w:hAnsi="Arial" w:cs="Arial"/>
                <w:color w:val="1A1A1A"/>
                <w:sz w:val="18"/>
                <w:szCs w:val="18"/>
              </w:rPr>
              <w:t>X Ehrharta calycina</w:t>
            </w:r>
          </w:p>
        </w:tc>
        <w:tc>
          <w:tcPr>
            <w:tcW w:w="360" w:type="dxa"/>
            <w:textDirection w:val="btLr"/>
            <w:vAlign w:val="bottom"/>
          </w:tcPr>
          <w:p w14:paraId="102BE984" w14:textId="77777777" w:rsidR="004B413C" w:rsidRDefault="00EC2FEA">
            <w:pPr>
              <w:ind w:left="74"/>
              <w:rPr>
                <w:sz w:val="20"/>
                <w:szCs w:val="20"/>
              </w:rPr>
            </w:pPr>
            <w:r>
              <w:rPr>
                <w:rFonts w:ascii="Arial" w:eastAsia="Arial" w:hAnsi="Arial" w:cs="Arial"/>
                <w:color w:val="1A1A1A"/>
                <w:sz w:val="18"/>
                <w:szCs w:val="18"/>
              </w:rPr>
              <w:t>X Ehrhata longiflora</w:t>
            </w:r>
          </w:p>
        </w:tc>
        <w:tc>
          <w:tcPr>
            <w:tcW w:w="380" w:type="dxa"/>
            <w:textDirection w:val="btLr"/>
            <w:vAlign w:val="bottom"/>
          </w:tcPr>
          <w:p w14:paraId="7FAA1DE1" w14:textId="77777777" w:rsidR="004B413C" w:rsidRDefault="00EC2FEA">
            <w:pPr>
              <w:ind w:left="86"/>
              <w:rPr>
                <w:sz w:val="20"/>
                <w:szCs w:val="20"/>
              </w:rPr>
            </w:pPr>
            <w:r>
              <w:rPr>
                <w:rFonts w:ascii="Arial" w:eastAsia="Arial" w:hAnsi="Arial" w:cs="Arial"/>
                <w:color w:val="1A1A1A"/>
                <w:sz w:val="18"/>
                <w:szCs w:val="18"/>
              </w:rPr>
              <w:t>X Euphorbia terracina</w:t>
            </w:r>
          </w:p>
        </w:tc>
        <w:tc>
          <w:tcPr>
            <w:tcW w:w="360" w:type="dxa"/>
            <w:textDirection w:val="btLr"/>
            <w:vAlign w:val="bottom"/>
          </w:tcPr>
          <w:p w14:paraId="3C493208" w14:textId="77777777" w:rsidR="004B413C" w:rsidRDefault="00EC2FEA">
            <w:pPr>
              <w:ind w:left="78"/>
              <w:rPr>
                <w:sz w:val="20"/>
                <w:szCs w:val="20"/>
              </w:rPr>
            </w:pPr>
            <w:r>
              <w:rPr>
                <w:rFonts w:ascii="Arial" w:eastAsia="Arial" w:hAnsi="Arial" w:cs="Arial"/>
                <w:color w:val="1A1A1A"/>
                <w:sz w:val="18"/>
                <w:szCs w:val="18"/>
              </w:rPr>
              <w:t>X Ficus carica</w:t>
            </w:r>
          </w:p>
        </w:tc>
        <w:tc>
          <w:tcPr>
            <w:tcW w:w="380" w:type="dxa"/>
            <w:textDirection w:val="btLr"/>
            <w:vAlign w:val="bottom"/>
          </w:tcPr>
          <w:p w14:paraId="5F1128F5" w14:textId="77777777" w:rsidR="004B413C" w:rsidRDefault="00EC2FEA">
            <w:pPr>
              <w:ind w:left="90"/>
              <w:rPr>
                <w:sz w:val="20"/>
                <w:szCs w:val="20"/>
              </w:rPr>
            </w:pPr>
            <w:r>
              <w:rPr>
                <w:rFonts w:ascii="Arial" w:eastAsia="Arial" w:hAnsi="Arial" w:cs="Arial"/>
                <w:color w:val="1A1A1A"/>
                <w:sz w:val="18"/>
                <w:szCs w:val="18"/>
              </w:rPr>
              <w:t>X Lactuca sp_</w:t>
            </w:r>
          </w:p>
        </w:tc>
        <w:tc>
          <w:tcPr>
            <w:tcW w:w="380" w:type="dxa"/>
            <w:textDirection w:val="btLr"/>
            <w:vAlign w:val="bottom"/>
          </w:tcPr>
          <w:p w14:paraId="305D26DB" w14:textId="77777777" w:rsidR="004B413C" w:rsidRDefault="00EC2FEA">
            <w:pPr>
              <w:ind w:left="82"/>
              <w:rPr>
                <w:sz w:val="20"/>
                <w:szCs w:val="20"/>
              </w:rPr>
            </w:pPr>
            <w:r>
              <w:rPr>
                <w:rFonts w:ascii="Arial" w:eastAsia="Arial" w:hAnsi="Arial" w:cs="Arial"/>
                <w:color w:val="1A1A1A"/>
                <w:sz w:val="18"/>
                <w:szCs w:val="18"/>
              </w:rPr>
              <w:t>X Lupinus cosentinii</w:t>
            </w:r>
          </w:p>
        </w:tc>
        <w:tc>
          <w:tcPr>
            <w:tcW w:w="360" w:type="dxa"/>
            <w:textDirection w:val="btLr"/>
            <w:vAlign w:val="bottom"/>
          </w:tcPr>
          <w:p w14:paraId="00A86FF6" w14:textId="77777777" w:rsidR="004B413C" w:rsidRDefault="00EC2FEA">
            <w:pPr>
              <w:ind w:left="74"/>
              <w:rPr>
                <w:sz w:val="20"/>
                <w:szCs w:val="20"/>
              </w:rPr>
            </w:pPr>
            <w:r>
              <w:rPr>
                <w:rFonts w:ascii="Arial" w:eastAsia="Arial" w:hAnsi="Arial" w:cs="Arial"/>
                <w:color w:val="1A1A1A"/>
                <w:sz w:val="18"/>
                <w:szCs w:val="18"/>
              </w:rPr>
              <w:t>X Pelargonium capitatum</w:t>
            </w:r>
          </w:p>
        </w:tc>
        <w:tc>
          <w:tcPr>
            <w:tcW w:w="380" w:type="dxa"/>
            <w:textDirection w:val="btLr"/>
            <w:vAlign w:val="bottom"/>
          </w:tcPr>
          <w:p w14:paraId="58DBE005" w14:textId="77777777" w:rsidR="004B413C" w:rsidRDefault="00EC2FEA">
            <w:pPr>
              <w:ind w:left="86"/>
              <w:rPr>
                <w:sz w:val="20"/>
                <w:szCs w:val="20"/>
              </w:rPr>
            </w:pPr>
            <w:r>
              <w:rPr>
                <w:rFonts w:ascii="Arial" w:eastAsia="Arial" w:hAnsi="Arial" w:cs="Arial"/>
                <w:color w:val="1A1A1A"/>
                <w:sz w:val="18"/>
                <w:szCs w:val="18"/>
              </w:rPr>
              <w:t>X Phytolacca octandra</w:t>
            </w:r>
          </w:p>
        </w:tc>
        <w:tc>
          <w:tcPr>
            <w:tcW w:w="360" w:type="dxa"/>
            <w:textDirection w:val="btLr"/>
            <w:vAlign w:val="bottom"/>
          </w:tcPr>
          <w:p w14:paraId="062E0DBE" w14:textId="77777777" w:rsidR="004B413C" w:rsidRDefault="00EC2FEA">
            <w:pPr>
              <w:ind w:left="78"/>
              <w:rPr>
                <w:sz w:val="20"/>
                <w:szCs w:val="20"/>
              </w:rPr>
            </w:pPr>
            <w:r>
              <w:rPr>
                <w:rFonts w:ascii="Arial" w:eastAsia="Arial" w:hAnsi="Arial" w:cs="Arial"/>
                <w:color w:val="1A1A1A"/>
                <w:sz w:val="18"/>
                <w:szCs w:val="18"/>
              </w:rPr>
              <w:t>X Solanum nigrum</w:t>
            </w:r>
          </w:p>
        </w:tc>
        <w:tc>
          <w:tcPr>
            <w:tcW w:w="380" w:type="dxa"/>
            <w:textDirection w:val="btLr"/>
            <w:vAlign w:val="bottom"/>
          </w:tcPr>
          <w:p w14:paraId="2FD1DC82" w14:textId="77777777" w:rsidR="004B413C" w:rsidRDefault="00EC2FEA">
            <w:pPr>
              <w:ind w:left="90"/>
              <w:rPr>
                <w:sz w:val="20"/>
                <w:szCs w:val="20"/>
              </w:rPr>
            </w:pPr>
            <w:r>
              <w:rPr>
                <w:rFonts w:ascii="Arial" w:eastAsia="Arial" w:hAnsi="Arial" w:cs="Arial"/>
                <w:color w:val="1A1A1A"/>
                <w:sz w:val="18"/>
                <w:szCs w:val="18"/>
              </w:rPr>
              <w:t>X Sonchus asper</w:t>
            </w:r>
          </w:p>
        </w:tc>
        <w:tc>
          <w:tcPr>
            <w:tcW w:w="360" w:type="dxa"/>
            <w:textDirection w:val="btLr"/>
            <w:vAlign w:val="bottom"/>
          </w:tcPr>
          <w:p w14:paraId="210540B1" w14:textId="77777777" w:rsidR="004B413C" w:rsidRDefault="00EC2FEA">
            <w:pPr>
              <w:ind w:left="81"/>
              <w:rPr>
                <w:sz w:val="20"/>
                <w:szCs w:val="20"/>
              </w:rPr>
            </w:pPr>
            <w:r>
              <w:rPr>
                <w:rFonts w:ascii="Arial" w:eastAsia="Arial" w:hAnsi="Arial" w:cs="Arial"/>
                <w:color w:val="1A1A1A"/>
                <w:sz w:val="18"/>
                <w:szCs w:val="18"/>
              </w:rPr>
              <w:t>X Typha orientalis</w:t>
            </w:r>
          </w:p>
        </w:tc>
        <w:tc>
          <w:tcPr>
            <w:tcW w:w="380" w:type="dxa"/>
            <w:textDirection w:val="btLr"/>
            <w:vAlign w:val="bottom"/>
          </w:tcPr>
          <w:p w14:paraId="618F9B7E" w14:textId="77777777" w:rsidR="004B413C" w:rsidRDefault="00EC2FEA">
            <w:pPr>
              <w:ind w:left="93"/>
              <w:rPr>
                <w:sz w:val="20"/>
                <w:szCs w:val="20"/>
              </w:rPr>
            </w:pPr>
            <w:r>
              <w:rPr>
                <w:rFonts w:ascii="Arial" w:eastAsia="Arial" w:hAnsi="Arial" w:cs="Arial"/>
                <w:color w:val="1A1A1A"/>
                <w:sz w:val="18"/>
                <w:szCs w:val="18"/>
              </w:rPr>
              <w:t>Acanthocarpus preissii</w:t>
            </w:r>
          </w:p>
        </w:tc>
        <w:tc>
          <w:tcPr>
            <w:tcW w:w="380" w:type="dxa"/>
            <w:textDirection w:val="btLr"/>
            <w:vAlign w:val="bottom"/>
          </w:tcPr>
          <w:p w14:paraId="5D4D1EC4" w14:textId="77777777" w:rsidR="004B413C" w:rsidRDefault="00EC2FEA">
            <w:pPr>
              <w:ind w:left="85"/>
              <w:rPr>
                <w:sz w:val="20"/>
                <w:szCs w:val="20"/>
              </w:rPr>
            </w:pPr>
            <w:r>
              <w:rPr>
                <w:rFonts w:ascii="Arial" w:eastAsia="Arial" w:hAnsi="Arial" w:cs="Arial"/>
                <w:color w:val="1A1A1A"/>
                <w:sz w:val="18"/>
                <w:szCs w:val="18"/>
              </w:rPr>
              <w:t>Banksia grandis</w:t>
            </w:r>
          </w:p>
        </w:tc>
        <w:tc>
          <w:tcPr>
            <w:tcW w:w="360" w:type="dxa"/>
            <w:textDirection w:val="btLr"/>
            <w:vAlign w:val="bottom"/>
          </w:tcPr>
          <w:p w14:paraId="72A237EA" w14:textId="77777777" w:rsidR="004B413C" w:rsidRDefault="00EC2FEA">
            <w:pPr>
              <w:ind w:left="77"/>
              <w:rPr>
                <w:sz w:val="20"/>
                <w:szCs w:val="20"/>
              </w:rPr>
            </w:pPr>
            <w:r>
              <w:rPr>
                <w:rFonts w:ascii="Arial" w:eastAsia="Arial" w:hAnsi="Arial" w:cs="Arial"/>
                <w:color w:val="1A1A1A"/>
                <w:sz w:val="18"/>
                <w:szCs w:val="18"/>
              </w:rPr>
              <w:t>Baumea articulata</w:t>
            </w:r>
          </w:p>
        </w:tc>
        <w:tc>
          <w:tcPr>
            <w:tcW w:w="380" w:type="dxa"/>
            <w:textDirection w:val="btLr"/>
            <w:vAlign w:val="bottom"/>
          </w:tcPr>
          <w:p w14:paraId="54480FBB" w14:textId="77777777" w:rsidR="004B413C" w:rsidRDefault="00EC2FEA">
            <w:pPr>
              <w:ind w:left="89"/>
              <w:rPr>
                <w:sz w:val="20"/>
                <w:szCs w:val="20"/>
              </w:rPr>
            </w:pPr>
            <w:r>
              <w:rPr>
                <w:rFonts w:ascii="Arial" w:eastAsia="Arial" w:hAnsi="Arial" w:cs="Arial"/>
                <w:color w:val="1A1A1A"/>
                <w:sz w:val="18"/>
                <w:szCs w:val="18"/>
              </w:rPr>
              <w:t>Baumea juncea</w:t>
            </w:r>
          </w:p>
        </w:tc>
        <w:tc>
          <w:tcPr>
            <w:tcW w:w="360" w:type="dxa"/>
            <w:textDirection w:val="btLr"/>
            <w:vAlign w:val="bottom"/>
          </w:tcPr>
          <w:p w14:paraId="6B905F5C" w14:textId="77777777" w:rsidR="004B413C" w:rsidRDefault="00EC2FEA">
            <w:pPr>
              <w:ind w:left="81"/>
              <w:rPr>
                <w:sz w:val="20"/>
                <w:szCs w:val="20"/>
              </w:rPr>
            </w:pPr>
            <w:r>
              <w:rPr>
                <w:rFonts w:ascii="Arial" w:eastAsia="Arial" w:hAnsi="Arial" w:cs="Arial"/>
                <w:color w:val="1A1A1A"/>
                <w:sz w:val="18"/>
                <w:szCs w:val="18"/>
              </w:rPr>
              <w:t>Eucalyptus gomphocephala</w:t>
            </w:r>
          </w:p>
        </w:tc>
        <w:tc>
          <w:tcPr>
            <w:tcW w:w="380" w:type="dxa"/>
            <w:textDirection w:val="btLr"/>
            <w:vAlign w:val="bottom"/>
          </w:tcPr>
          <w:p w14:paraId="1CA731E1" w14:textId="77777777" w:rsidR="004B413C" w:rsidRDefault="00EC2FEA">
            <w:pPr>
              <w:ind w:left="93"/>
              <w:rPr>
                <w:sz w:val="20"/>
                <w:szCs w:val="20"/>
              </w:rPr>
            </w:pPr>
            <w:r>
              <w:rPr>
                <w:rFonts w:ascii="Arial" w:eastAsia="Arial" w:hAnsi="Arial" w:cs="Arial"/>
                <w:color w:val="1A1A1A"/>
                <w:sz w:val="18"/>
                <w:szCs w:val="18"/>
              </w:rPr>
              <w:t>Eucalyptus rudis</w:t>
            </w:r>
          </w:p>
        </w:tc>
        <w:tc>
          <w:tcPr>
            <w:tcW w:w="380" w:type="dxa"/>
            <w:textDirection w:val="btLr"/>
            <w:vAlign w:val="bottom"/>
          </w:tcPr>
          <w:p w14:paraId="5531361D" w14:textId="77777777" w:rsidR="004B413C" w:rsidRDefault="00EC2FEA">
            <w:pPr>
              <w:ind w:left="85"/>
              <w:rPr>
                <w:sz w:val="20"/>
                <w:szCs w:val="20"/>
              </w:rPr>
            </w:pPr>
            <w:r>
              <w:rPr>
                <w:rFonts w:ascii="Arial" w:eastAsia="Arial" w:hAnsi="Arial" w:cs="Arial"/>
                <w:color w:val="1A1A1A"/>
                <w:sz w:val="18"/>
                <w:szCs w:val="18"/>
              </w:rPr>
              <w:t>Jacksonia furcellata</w:t>
            </w:r>
          </w:p>
        </w:tc>
        <w:tc>
          <w:tcPr>
            <w:tcW w:w="360" w:type="dxa"/>
            <w:textDirection w:val="btLr"/>
            <w:vAlign w:val="bottom"/>
          </w:tcPr>
          <w:p w14:paraId="5BF5EB46" w14:textId="77777777" w:rsidR="004B413C" w:rsidRDefault="00EC2FEA">
            <w:pPr>
              <w:ind w:left="77"/>
              <w:rPr>
                <w:sz w:val="20"/>
                <w:szCs w:val="20"/>
              </w:rPr>
            </w:pPr>
            <w:r>
              <w:rPr>
                <w:rFonts w:ascii="Arial" w:eastAsia="Arial" w:hAnsi="Arial" w:cs="Arial"/>
                <w:color w:val="1A1A1A"/>
                <w:sz w:val="18"/>
                <w:szCs w:val="18"/>
              </w:rPr>
              <w:t>Jacksonia sternbergiana</w:t>
            </w:r>
          </w:p>
        </w:tc>
        <w:tc>
          <w:tcPr>
            <w:tcW w:w="380" w:type="dxa"/>
            <w:textDirection w:val="btLr"/>
            <w:vAlign w:val="bottom"/>
          </w:tcPr>
          <w:p w14:paraId="044FB61F" w14:textId="77777777" w:rsidR="004B413C" w:rsidRDefault="00EC2FEA">
            <w:pPr>
              <w:ind w:left="89"/>
              <w:rPr>
                <w:sz w:val="20"/>
                <w:szCs w:val="20"/>
              </w:rPr>
            </w:pPr>
            <w:r>
              <w:rPr>
                <w:rFonts w:ascii="Arial" w:eastAsia="Arial" w:hAnsi="Arial" w:cs="Arial"/>
                <w:color w:val="1A1A1A"/>
                <w:sz w:val="18"/>
                <w:szCs w:val="18"/>
              </w:rPr>
              <w:t>Lepidosperma longitudinale</w:t>
            </w:r>
          </w:p>
        </w:tc>
        <w:tc>
          <w:tcPr>
            <w:tcW w:w="360" w:type="dxa"/>
            <w:textDirection w:val="btLr"/>
            <w:vAlign w:val="bottom"/>
          </w:tcPr>
          <w:p w14:paraId="010A8700" w14:textId="77777777" w:rsidR="004B413C" w:rsidRDefault="00EC2FEA">
            <w:pPr>
              <w:ind w:left="81"/>
              <w:rPr>
                <w:sz w:val="20"/>
                <w:szCs w:val="20"/>
              </w:rPr>
            </w:pPr>
            <w:r>
              <w:rPr>
                <w:rFonts w:ascii="Arial" w:eastAsia="Arial" w:hAnsi="Arial" w:cs="Arial"/>
                <w:color w:val="1A1A1A"/>
                <w:sz w:val="18"/>
                <w:szCs w:val="18"/>
              </w:rPr>
              <w:t>Macrozamia reidlei</w:t>
            </w:r>
          </w:p>
        </w:tc>
        <w:tc>
          <w:tcPr>
            <w:tcW w:w="380" w:type="dxa"/>
            <w:textDirection w:val="btLr"/>
            <w:vAlign w:val="bottom"/>
          </w:tcPr>
          <w:p w14:paraId="0BE9C646" w14:textId="77777777" w:rsidR="004B413C" w:rsidRDefault="00EC2FEA">
            <w:pPr>
              <w:ind w:left="93"/>
              <w:rPr>
                <w:sz w:val="20"/>
                <w:szCs w:val="20"/>
              </w:rPr>
            </w:pPr>
            <w:r>
              <w:rPr>
                <w:rFonts w:ascii="Arial" w:eastAsia="Arial" w:hAnsi="Arial" w:cs="Arial"/>
                <w:color w:val="1A1A1A"/>
                <w:sz w:val="18"/>
                <w:szCs w:val="18"/>
              </w:rPr>
              <w:t>Melaleuca rhaphiophylla</w:t>
            </w:r>
          </w:p>
        </w:tc>
        <w:tc>
          <w:tcPr>
            <w:tcW w:w="380" w:type="dxa"/>
            <w:textDirection w:val="btLr"/>
            <w:vAlign w:val="bottom"/>
          </w:tcPr>
          <w:p w14:paraId="2268128C" w14:textId="77777777" w:rsidR="004B413C" w:rsidRDefault="00EC2FEA">
            <w:pPr>
              <w:ind w:left="85"/>
              <w:rPr>
                <w:sz w:val="20"/>
                <w:szCs w:val="20"/>
              </w:rPr>
            </w:pPr>
            <w:r>
              <w:rPr>
                <w:rFonts w:ascii="Arial" w:eastAsia="Arial" w:hAnsi="Arial" w:cs="Arial"/>
                <w:color w:val="1A1A1A"/>
                <w:sz w:val="18"/>
                <w:szCs w:val="18"/>
              </w:rPr>
              <w:t>Persicaria decipiens</w:t>
            </w:r>
          </w:p>
        </w:tc>
        <w:tc>
          <w:tcPr>
            <w:tcW w:w="360" w:type="dxa"/>
            <w:textDirection w:val="btLr"/>
            <w:vAlign w:val="bottom"/>
          </w:tcPr>
          <w:p w14:paraId="0D9C3CCC" w14:textId="77777777" w:rsidR="004B413C" w:rsidRDefault="00EC2FEA">
            <w:pPr>
              <w:ind w:left="77"/>
              <w:rPr>
                <w:sz w:val="20"/>
                <w:szCs w:val="20"/>
              </w:rPr>
            </w:pPr>
            <w:r>
              <w:rPr>
                <w:rFonts w:ascii="Arial" w:eastAsia="Arial" w:hAnsi="Arial" w:cs="Arial"/>
                <w:color w:val="1A1A1A"/>
                <w:sz w:val="18"/>
                <w:szCs w:val="18"/>
              </w:rPr>
              <w:t>Rhagodia baccata</w:t>
            </w:r>
          </w:p>
        </w:tc>
        <w:tc>
          <w:tcPr>
            <w:tcW w:w="380" w:type="dxa"/>
            <w:textDirection w:val="btLr"/>
            <w:vAlign w:val="bottom"/>
          </w:tcPr>
          <w:p w14:paraId="3DD51538" w14:textId="77777777" w:rsidR="004B413C" w:rsidRDefault="00EC2FEA">
            <w:pPr>
              <w:ind w:left="89"/>
              <w:rPr>
                <w:sz w:val="20"/>
                <w:szCs w:val="20"/>
              </w:rPr>
            </w:pPr>
            <w:r>
              <w:rPr>
                <w:rFonts w:ascii="Arial" w:eastAsia="Arial" w:hAnsi="Arial" w:cs="Arial"/>
                <w:color w:val="1A1A1A"/>
                <w:sz w:val="18"/>
                <w:szCs w:val="18"/>
              </w:rPr>
              <w:t>Stipa campylachne</w:t>
            </w:r>
          </w:p>
        </w:tc>
        <w:tc>
          <w:tcPr>
            <w:tcW w:w="520" w:type="dxa"/>
            <w:textDirection w:val="btLr"/>
            <w:vAlign w:val="bottom"/>
          </w:tcPr>
          <w:p w14:paraId="329BE2E5" w14:textId="77777777" w:rsidR="004B413C" w:rsidRDefault="00EC2FEA">
            <w:pPr>
              <w:ind w:left="81"/>
              <w:rPr>
                <w:sz w:val="20"/>
                <w:szCs w:val="20"/>
              </w:rPr>
            </w:pPr>
            <w:r>
              <w:rPr>
                <w:rFonts w:ascii="Arial" w:eastAsia="Arial" w:hAnsi="Arial" w:cs="Arial"/>
                <w:color w:val="1A1A1A"/>
                <w:sz w:val="18"/>
                <w:szCs w:val="18"/>
              </w:rPr>
              <w:t>Stipa compressa</w:t>
            </w:r>
          </w:p>
        </w:tc>
        <w:tc>
          <w:tcPr>
            <w:tcW w:w="0" w:type="dxa"/>
            <w:vAlign w:val="bottom"/>
          </w:tcPr>
          <w:p w14:paraId="215C2962" w14:textId="77777777" w:rsidR="004B413C" w:rsidRDefault="004B413C">
            <w:pPr>
              <w:rPr>
                <w:sz w:val="1"/>
                <w:szCs w:val="1"/>
              </w:rPr>
            </w:pPr>
          </w:p>
        </w:tc>
      </w:tr>
      <w:tr w:rsidR="004B413C" w14:paraId="23B145CA" w14:textId="77777777">
        <w:trPr>
          <w:trHeight w:val="140"/>
        </w:trPr>
        <w:tc>
          <w:tcPr>
            <w:tcW w:w="180" w:type="dxa"/>
            <w:vAlign w:val="bottom"/>
          </w:tcPr>
          <w:p w14:paraId="5BB70680" w14:textId="77777777" w:rsidR="004B413C" w:rsidRDefault="004B413C">
            <w:pPr>
              <w:rPr>
                <w:sz w:val="12"/>
                <w:szCs w:val="12"/>
              </w:rPr>
            </w:pPr>
          </w:p>
        </w:tc>
        <w:tc>
          <w:tcPr>
            <w:tcW w:w="820" w:type="dxa"/>
            <w:vAlign w:val="bottom"/>
          </w:tcPr>
          <w:p w14:paraId="178139F0" w14:textId="77777777" w:rsidR="004B413C" w:rsidRDefault="00EC2FEA">
            <w:pPr>
              <w:spacing w:line="140" w:lineRule="exact"/>
              <w:ind w:right="318"/>
              <w:jc w:val="right"/>
              <w:rPr>
                <w:sz w:val="20"/>
                <w:szCs w:val="20"/>
              </w:rPr>
            </w:pPr>
            <w:r>
              <w:rPr>
                <w:rFonts w:ascii="Arial" w:eastAsia="Arial" w:hAnsi="Arial" w:cs="Arial"/>
                <w:color w:val="4D4D4D"/>
                <w:sz w:val="16"/>
                <w:szCs w:val="16"/>
              </w:rPr>
              <w:t>1995</w:t>
            </w:r>
          </w:p>
        </w:tc>
        <w:tc>
          <w:tcPr>
            <w:tcW w:w="380" w:type="dxa"/>
            <w:vAlign w:val="bottom"/>
          </w:tcPr>
          <w:p w14:paraId="53987312" w14:textId="77777777" w:rsidR="004B413C" w:rsidRDefault="004B413C">
            <w:pPr>
              <w:rPr>
                <w:sz w:val="12"/>
                <w:szCs w:val="12"/>
              </w:rPr>
            </w:pPr>
          </w:p>
        </w:tc>
        <w:tc>
          <w:tcPr>
            <w:tcW w:w="360" w:type="dxa"/>
            <w:vAlign w:val="bottom"/>
          </w:tcPr>
          <w:p w14:paraId="1A834CF0" w14:textId="77777777" w:rsidR="004B413C" w:rsidRDefault="004B413C">
            <w:pPr>
              <w:rPr>
                <w:sz w:val="12"/>
                <w:szCs w:val="12"/>
              </w:rPr>
            </w:pPr>
          </w:p>
        </w:tc>
        <w:tc>
          <w:tcPr>
            <w:tcW w:w="380" w:type="dxa"/>
            <w:vAlign w:val="bottom"/>
          </w:tcPr>
          <w:p w14:paraId="3A2B4D08" w14:textId="77777777" w:rsidR="004B413C" w:rsidRDefault="004B413C">
            <w:pPr>
              <w:rPr>
                <w:sz w:val="12"/>
                <w:szCs w:val="12"/>
              </w:rPr>
            </w:pPr>
          </w:p>
        </w:tc>
        <w:tc>
          <w:tcPr>
            <w:tcW w:w="360" w:type="dxa"/>
            <w:vAlign w:val="bottom"/>
          </w:tcPr>
          <w:p w14:paraId="2A370E70" w14:textId="77777777" w:rsidR="004B413C" w:rsidRDefault="004B413C">
            <w:pPr>
              <w:rPr>
                <w:sz w:val="12"/>
                <w:szCs w:val="12"/>
              </w:rPr>
            </w:pPr>
          </w:p>
        </w:tc>
        <w:tc>
          <w:tcPr>
            <w:tcW w:w="380" w:type="dxa"/>
            <w:vAlign w:val="bottom"/>
          </w:tcPr>
          <w:p w14:paraId="1D31B30F" w14:textId="77777777" w:rsidR="004B413C" w:rsidRDefault="004B413C">
            <w:pPr>
              <w:rPr>
                <w:sz w:val="12"/>
                <w:szCs w:val="12"/>
              </w:rPr>
            </w:pPr>
          </w:p>
        </w:tc>
        <w:tc>
          <w:tcPr>
            <w:tcW w:w="380" w:type="dxa"/>
            <w:vAlign w:val="bottom"/>
          </w:tcPr>
          <w:p w14:paraId="16AF0E29" w14:textId="77777777" w:rsidR="004B413C" w:rsidRDefault="004B413C">
            <w:pPr>
              <w:rPr>
                <w:sz w:val="12"/>
                <w:szCs w:val="12"/>
              </w:rPr>
            </w:pPr>
          </w:p>
        </w:tc>
        <w:tc>
          <w:tcPr>
            <w:tcW w:w="360" w:type="dxa"/>
            <w:vAlign w:val="bottom"/>
          </w:tcPr>
          <w:p w14:paraId="54BEE7DA" w14:textId="77777777" w:rsidR="004B413C" w:rsidRDefault="004B413C">
            <w:pPr>
              <w:rPr>
                <w:sz w:val="12"/>
                <w:szCs w:val="12"/>
              </w:rPr>
            </w:pPr>
          </w:p>
        </w:tc>
        <w:tc>
          <w:tcPr>
            <w:tcW w:w="380" w:type="dxa"/>
            <w:vAlign w:val="bottom"/>
          </w:tcPr>
          <w:p w14:paraId="3AD16F70" w14:textId="77777777" w:rsidR="004B413C" w:rsidRDefault="004B413C">
            <w:pPr>
              <w:rPr>
                <w:sz w:val="12"/>
                <w:szCs w:val="12"/>
              </w:rPr>
            </w:pPr>
          </w:p>
        </w:tc>
        <w:tc>
          <w:tcPr>
            <w:tcW w:w="360" w:type="dxa"/>
            <w:vAlign w:val="bottom"/>
          </w:tcPr>
          <w:p w14:paraId="0FACDBFB" w14:textId="77777777" w:rsidR="004B413C" w:rsidRDefault="004B413C">
            <w:pPr>
              <w:rPr>
                <w:sz w:val="12"/>
                <w:szCs w:val="12"/>
              </w:rPr>
            </w:pPr>
          </w:p>
        </w:tc>
        <w:tc>
          <w:tcPr>
            <w:tcW w:w="380" w:type="dxa"/>
            <w:vAlign w:val="bottom"/>
          </w:tcPr>
          <w:p w14:paraId="757FD9D0" w14:textId="77777777" w:rsidR="004B413C" w:rsidRDefault="004B413C">
            <w:pPr>
              <w:rPr>
                <w:sz w:val="12"/>
                <w:szCs w:val="12"/>
              </w:rPr>
            </w:pPr>
          </w:p>
        </w:tc>
        <w:tc>
          <w:tcPr>
            <w:tcW w:w="380" w:type="dxa"/>
            <w:vAlign w:val="bottom"/>
          </w:tcPr>
          <w:p w14:paraId="44D3F227" w14:textId="77777777" w:rsidR="004B413C" w:rsidRDefault="004B413C">
            <w:pPr>
              <w:rPr>
                <w:sz w:val="12"/>
                <w:szCs w:val="12"/>
              </w:rPr>
            </w:pPr>
          </w:p>
        </w:tc>
        <w:tc>
          <w:tcPr>
            <w:tcW w:w="360" w:type="dxa"/>
            <w:vAlign w:val="bottom"/>
          </w:tcPr>
          <w:p w14:paraId="11FDAA19" w14:textId="77777777" w:rsidR="004B413C" w:rsidRDefault="004B413C">
            <w:pPr>
              <w:rPr>
                <w:sz w:val="12"/>
                <w:szCs w:val="12"/>
              </w:rPr>
            </w:pPr>
          </w:p>
        </w:tc>
        <w:tc>
          <w:tcPr>
            <w:tcW w:w="380" w:type="dxa"/>
            <w:vAlign w:val="bottom"/>
          </w:tcPr>
          <w:p w14:paraId="4B733216" w14:textId="77777777" w:rsidR="004B413C" w:rsidRDefault="004B413C">
            <w:pPr>
              <w:rPr>
                <w:sz w:val="12"/>
                <w:szCs w:val="12"/>
              </w:rPr>
            </w:pPr>
          </w:p>
        </w:tc>
        <w:tc>
          <w:tcPr>
            <w:tcW w:w="360" w:type="dxa"/>
            <w:vAlign w:val="bottom"/>
          </w:tcPr>
          <w:p w14:paraId="1D5547E4" w14:textId="77777777" w:rsidR="004B413C" w:rsidRDefault="004B413C">
            <w:pPr>
              <w:rPr>
                <w:sz w:val="12"/>
                <w:szCs w:val="12"/>
              </w:rPr>
            </w:pPr>
          </w:p>
        </w:tc>
        <w:tc>
          <w:tcPr>
            <w:tcW w:w="380" w:type="dxa"/>
            <w:vAlign w:val="bottom"/>
          </w:tcPr>
          <w:p w14:paraId="6BB3BDC2" w14:textId="77777777" w:rsidR="004B413C" w:rsidRDefault="004B413C">
            <w:pPr>
              <w:rPr>
                <w:sz w:val="12"/>
                <w:szCs w:val="12"/>
              </w:rPr>
            </w:pPr>
          </w:p>
        </w:tc>
        <w:tc>
          <w:tcPr>
            <w:tcW w:w="360" w:type="dxa"/>
            <w:vAlign w:val="bottom"/>
          </w:tcPr>
          <w:p w14:paraId="6983A3B3" w14:textId="77777777" w:rsidR="004B413C" w:rsidRDefault="004B413C">
            <w:pPr>
              <w:rPr>
                <w:sz w:val="12"/>
                <w:szCs w:val="12"/>
              </w:rPr>
            </w:pPr>
          </w:p>
        </w:tc>
        <w:tc>
          <w:tcPr>
            <w:tcW w:w="380" w:type="dxa"/>
            <w:vAlign w:val="bottom"/>
          </w:tcPr>
          <w:p w14:paraId="7A2BFD57" w14:textId="77777777" w:rsidR="004B413C" w:rsidRDefault="004B413C">
            <w:pPr>
              <w:rPr>
                <w:sz w:val="12"/>
                <w:szCs w:val="12"/>
              </w:rPr>
            </w:pPr>
          </w:p>
        </w:tc>
        <w:tc>
          <w:tcPr>
            <w:tcW w:w="380" w:type="dxa"/>
            <w:vAlign w:val="bottom"/>
          </w:tcPr>
          <w:p w14:paraId="04A2E15A" w14:textId="77777777" w:rsidR="004B413C" w:rsidRDefault="004B413C">
            <w:pPr>
              <w:rPr>
                <w:sz w:val="12"/>
                <w:szCs w:val="12"/>
              </w:rPr>
            </w:pPr>
          </w:p>
        </w:tc>
        <w:tc>
          <w:tcPr>
            <w:tcW w:w="360" w:type="dxa"/>
            <w:vAlign w:val="bottom"/>
          </w:tcPr>
          <w:p w14:paraId="77ABFF27" w14:textId="77777777" w:rsidR="004B413C" w:rsidRDefault="004B413C">
            <w:pPr>
              <w:rPr>
                <w:sz w:val="12"/>
                <w:szCs w:val="12"/>
              </w:rPr>
            </w:pPr>
          </w:p>
        </w:tc>
        <w:tc>
          <w:tcPr>
            <w:tcW w:w="380" w:type="dxa"/>
            <w:vAlign w:val="bottom"/>
          </w:tcPr>
          <w:p w14:paraId="1C68639F" w14:textId="77777777" w:rsidR="004B413C" w:rsidRDefault="004B413C">
            <w:pPr>
              <w:rPr>
                <w:sz w:val="12"/>
                <w:szCs w:val="12"/>
              </w:rPr>
            </w:pPr>
          </w:p>
        </w:tc>
        <w:tc>
          <w:tcPr>
            <w:tcW w:w="360" w:type="dxa"/>
            <w:vAlign w:val="bottom"/>
          </w:tcPr>
          <w:p w14:paraId="6BC28654" w14:textId="77777777" w:rsidR="004B413C" w:rsidRDefault="004B413C">
            <w:pPr>
              <w:rPr>
                <w:sz w:val="12"/>
                <w:szCs w:val="12"/>
              </w:rPr>
            </w:pPr>
          </w:p>
        </w:tc>
        <w:tc>
          <w:tcPr>
            <w:tcW w:w="380" w:type="dxa"/>
            <w:vAlign w:val="bottom"/>
          </w:tcPr>
          <w:p w14:paraId="20A82DDE" w14:textId="77777777" w:rsidR="004B413C" w:rsidRDefault="004B413C">
            <w:pPr>
              <w:rPr>
                <w:sz w:val="12"/>
                <w:szCs w:val="12"/>
              </w:rPr>
            </w:pPr>
          </w:p>
        </w:tc>
        <w:tc>
          <w:tcPr>
            <w:tcW w:w="380" w:type="dxa"/>
            <w:vAlign w:val="bottom"/>
          </w:tcPr>
          <w:p w14:paraId="6EF4601B" w14:textId="77777777" w:rsidR="004B413C" w:rsidRDefault="004B413C">
            <w:pPr>
              <w:rPr>
                <w:sz w:val="12"/>
                <w:szCs w:val="12"/>
              </w:rPr>
            </w:pPr>
          </w:p>
        </w:tc>
        <w:tc>
          <w:tcPr>
            <w:tcW w:w="360" w:type="dxa"/>
            <w:vAlign w:val="bottom"/>
          </w:tcPr>
          <w:p w14:paraId="3017F06F" w14:textId="77777777" w:rsidR="004B413C" w:rsidRDefault="004B413C">
            <w:pPr>
              <w:rPr>
                <w:sz w:val="12"/>
                <w:szCs w:val="12"/>
              </w:rPr>
            </w:pPr>
          </w:p>
        </w:tc>
        <w:tc>
          <w:tcPr>
            <w:tcW w:w="380" w:type="dxa"/>
            <w:vAlign w:val="bottom"/>
          </w:tcPr>
          <w:p w14:paraId="216F9949" w14:textId="77777777" w:rsidR="004B413C" w:rsidRDefault="004B413C">
            <w:pPr>
              <w:rPr>
                <w:sz w:val="12"/>
                <w:szCs w:val="12"/>
              </w:rPr>
            </w:pPr>
          </w:p>
        </w:tc>
        <w:tc>
          <w:tcPr>
            <w:tcW w:w="360" w:type="dxa"/>
            <w:vAlign w:val="bottom"/>
          </w:tcPr>
          <w:p w14:paraId="51583985" w14:textId="77777777" w:rsidR="004B413C" w:rsidRDefault="004B413C">
            <w:pPr>
              <w:rPr>
                <w:sz w:val="12"/>
                <w:szCs w:val="12"/>
              </w:rPr>
            </w:pPr>
          </w:p>
        </w:tc>
        <w:tc>
          <w:tcPr>
            <w:tcW w:w="380" w:type="dxa"/>
            <w:vAlign w:val="bottom"/>
          </w:tcPr>
          <w:p w14:paraId="40A37F67" w14:textId="77777777" w:rsidR="004B413C" w:rsidRDefault="004B413C">
            <w:pPr>
              <w:rPr>
                <w:sz w:val="12"/>
                <w:szCs w:val="12"/>
              </w:rPr>
            </w:pPr>
          </w:p>
        </w:tc>
        <w:tc>
          <w:tcPr>
            <w:tcW w:w="380" w:type="dxa"/>
            <w:vAlign w:val="bottom"/>
          </w:tcPr>
          <w:p w14:paraId="5B5B7552" w14:textId="77777777" w:rsidR="004B413C" w:rsidRDefault="004B413C">
            <w:pPr>
              <w:rPr>
                <w:sz w:val="12"/>
                <w:szCs w:val="12"/>
              </w:rPr>
            </w:pPr>
          </w:p>
        </w:tc>
        <w:tc>
          <w:tcPr>
            <w:tcW w:w="360" w:type="dxa"/>
            <w:vAlign w:val="bottom"/>
          </w:tcPr>
          <w:p w14:paraId="5EB0C200" w14:textId="77777777" w:rsidR="004B413C" w:rsidRDefault="004B413C">
            <w:pPr>
              <w:rPr>
                <w:sz w:val="12"/>
                <w:szCs w:val="12"/>
              </w:rPr>
            </w:pPr>
          </w:p>
        </w:tc>
        <w:tc>
          <w:tcPr>
            <w:tcW w:w="380" w:type="dxa"/>
            <w:vAlign w:val="bottom"/>
          </w:tcPr>
          <w:p w14:paraId="3E0F5377" w14:textId="77777777" w:rsidR="004B413C" w:rsidRDefault="004B413C">
            <w:pPr>
              <w:rPr>
                <w:sz w:val="12"/>
                <w:szCs w:val="12"/>
              </w:rPr>
            </w:pPr>
          </w:p>
        </w:tc>
        <w:tc>
          <w:tcPr>
            <w:tcW w:w="520" w:type="dxa"/>
            <w:vAlign w:val="bottom"/>
          </w:tcPr>
          <w:p w14:paraId="6D01D16C" w14:textId="77777777" w:rsidR="004B413C" w:rsidRDefault="004B413C">
            <w:pPr>
              <w:rPr>
                <w:sz w:val="12"/>
                <w:szCs w:val="12"/>
              </w:rPr>
            </w:pPr>
          </w:p>
        </w:tc>
        <w:tc>
          <w:tcPr>
            <w:tcW w:w="0" w:type="dxa"/>
            <w:vAlign w:val="bottom"/>
          </w:tcPr>
          <w:p w14:paraId="79CC0A3A" w14:textId="77777777" w:rsidR="004B413C" w:rsidRDefault="004B413C">
            <w:pPr>
              <w:rPr>
                <w:sz w:val="1"/>
                <w:szCs w:val="1"/>
              </w:rPr>
            </w:pPr>
          </w:p>
        </w:tc>
      </w:tr>
      <w:tr w:rsidR="004B413C" w14:paraId="5B397C51" w14:textId="77777777">
        <w:trPr>
          <w:trHeight w:val="139"/>
        </w:trPr>
        <w:tc>
          <w:tcPr>
            <w:tcW w:w="180" w:type="dxa"/>
            <w:vAlign w:val="bottom"/>
          </w:tcPr>
          <w:p w14:paraId="62CF0D74" w14:textId="77777777" w:rsidR="004B413C" w:rsidRDefault="004B413C">
            <w:pPr>
              <w:rPr>
                <w:sz w:val="12"/>
                <w:szCs w:val="12"/>
              </w:rPr>
            </w:pPr>
          </w:p>
        </w:tc>
        <w:tc>
          <w:tcPr>
            <w:tcW w:w="820" w:type="dxa"/>
            <w:vAlign w:val="bottom"/>
          </w:tcPr>
          <w:p w14:paraId="3C440863" w14:textId="77777777" w:rsidR="004B413C" w:rsidRDefault="00EC2FEA">
            <w:pPr>
              <w:spacing w:line="139" w:lineRule="exact"/>
              <w:ind w:right="318"/>
              <w:jc w:val="right"/>
              <w:rPr>
                <w:sz w:val="20"/>
                <w:szCs w:val="20"/>
              </w:rPr>
            </w:pPr>
            <w:r>
              <w:rPr>
                <w:rFonts w:ascii="Arial" w:eastAsia="Arial" w:hAnsi="Arial" w:cs="Arial"/>
                <w:color w:val="4D4D4D"/>
                <w:sz w:val="16"/>
                <w:szCs w:val="16"/>
              </w:rPr>
              <w:t>2000</w:t>
            </w:r>
          </w:p>
        </w:tc>
        <w:tc>
          <w:tcPr>
            <w:tcW w:w="380" w:type="dxa"/>
            <w:vAlign w:val="bottom"/>
          </w:tcPr>
          <w:p w14:paraId="1902915D" w14:textId="77777777" w:rsidR="004B413C" w:rsidRDefault="004B413C">
            <w:pPr>
              <w:rPr>
                <w:sz w:val="12"/>
                <w:szCs w:val="12"/>
              </w:rPr>
            </w:pPr>
          </w:p>
        </w:tc>
        <w:tc>
          <w:tcPr>
            <w:tcW w:w="360" w:type="dxa"/>
            <w:vAlign w:val="bottom"/>
          </w:tcPr>
          <w:p w14:paraId="128F56A2" w14:textId="77777777" w:rsidR="004B413C" w:rsidRDefault="004B413C">
            <w:pPr>
              <w:rPr>
                <w:sz w:val="12"/>
                <w:szCs w:val="12"/>
              </w:rPr>
            </w:pPr>
          </w:p>
        </w:tc>
        <w:tc>
          <w:tcPr>
            <w:tcW w:w="380" w:type="dxa"/>
            <w:vAlign w:val="bottom"/>
          </w:tcPr>
          <w:p w14:paraId="1FFB4105" w14:textId="77777777" w:rsidR="004B413C" w:rsidRDefault="004B413C">
            <w:pPr>
              <w:rPr>
                <w:sz w:val="12"/>
                <w:szCs w:val="12"/>
              </w:rPr>
            </w:pPr>
          </w:p>
        </w:tc>
        <w:tc>
          <w:tcPr>
            <w:tcW w:w="360" w:type="dxa"/>
            <w:vAlign w:val="bottom"/>
          </w:tcPr>
          <w:p w14:paraId="04FA3131" w14:textId="77777777" w:rsidR="004B413C" w:rsidRDefault="004B413C">
            <w:pPr>
              <w:rPr>
                <w:sz w:val="12"/>
                <w:szCs w:val="12"/>
              </w:rPr>
            </w:pPr>
          </w:p>
        </w:tc>
        <w:tc>
          <w:tcPr>
            <w:tcW w:w="380" w:type="dxa"/>
            <w:vAlign w:val="bottom"/>
          </w:tcPr>
          <w:p w14:paraId="0D3DC626" w14:textId="77777777" w:rsidR="004B413C" w:rsidRDefault="004B413C">
            <w:pPr>
              <w:rPr>
                <w:sz w:val="12"/>
                <w:szCs w:val="12"/>
              </w:rPr>
            </w:pPr>
          </w:p>
        </w:tc>
        <w:tc>
          <w:tcPr>
            <w:tcW w:w="380" w:type="dxa"/>
            <w:vAlign w:val="bottom"/>
          </w:tcPr>
          <w:p w14:paraId="15E74CC4" w14:textId="77777777" w:rsidR="004B413C" w:rsidRDefault="004B413C">
            <w:pPr>
              <w:rPr>
                <w:sz w:val="12"/>
                <w:szCs w:val="12"/>
              </w:rPr>
            </w:pPr>
          </w:p>
        </w:tc>
        <w:tc>
          <w:tcPr>
            <w:tcW w:w="360" w:type="dxa"/>
            <w:vAlign w:val="bottom"/>
          </w:tcPr>
          <w:p w14:paraId="6578AE14" w14:textId="77777777" w:rsidR="004B413C" w:rsidRDefault="004B413C">
            <w:pPr>
              <w:rPr>
                <w:sz w:val="12"/>
                <w:szCs w:val="12"/>
              </w:rPr>
            </w:pPr>
          </w:p>
        </w:tc>
        <w:tc>
          <w:tcPr>
            <w:tcW w:w="380" w:type="dxa"/>
            <w:vAlign w:val="bottom"/>
          </w:tcPr>
          <w:p w14:paraId="61BB1BEA" w14:textId="77777777" w:rsidR="004B413C" w:rsidRDefault="004B413C">
            <w:pPr>
              <w:rPr>
                <w:sz w:val="12"/>
                <w:szCs w:val="12"/>
              </w:rPr>
            </w:pPr>
          </w:p>
        </w:tc>
        <w:tc>
          <w:tcPr>
            <w:tcW w:w="360" w:type="dxa"/>
            <w:vAlign w:val="bottom"/>
          </w:tcPr>
          <w:p w14:paraId="622ADA5D" w14:textId="77777777" w:rsidR="004B413C" w:rsidRDefault="004B413C">
            <w:pPr>
              <w:rPr>
                <w:sz w:val="12"/>
                <w:szCs w:val="12"/>
              </w:rPr>
            </w:pPr>
          </w:p>
        </w:tc>
        <w:tc>
          <w:tcPr>
            <w:tcW w:w="380" w:type="dxa"/>
            <w:vAlign w:val="bottom"/>
          </w:tcPr>
          <w:p w14:paraId="21081361" w14:textId="77777777" w:rsidR="004B413C" w:rsidRDefault="004B413C">
            <w:pPr>
              <w:rPr>
                <w:sz w:val="12"/>
                <w:szCs w:val="12"/>
              </w:rPr>
            </w:pPr>
          </w:p>
        </w:tc>
        <w:tc>
          <w:tcPr>
            <w:tcW w:w="380" w:type="dxa"/>
            <w:vAlign w:val="bottom"/>
          </w:tcPr>
          <w:p w14:paraId="4DDC31CD" w14:textId="77777777" w:rsidR="004B413C" w:rsidRDefault="004B413C">
            <w:pPr>
              <w:rPr>
                <w:sz w:val="12"/>
                <w:szCs w:val="12"/>
              </w:rPr>
            </w:pPr>
          </w:p>
        </w:tc>
        <w:tc>
          <w:tcPr>
            <w:tcW w:w="360" w:type="dxa"/>
            <w:vAlign w:val="bottom"/>
          </w:tcPr>
          <w:p w14:paraId="136F5CD8" w14:textId="77777777" w:rsidR="004B413C" w:rsidRDefault="004B413C">
            <w:pPr>
              <w:rPr>
                <w:sz w:val="12"/>
                <w:szCs w:val="12"/>
              </w:rPr>
            </w:pPr>
          </w:p>
        </w:tc>
        <w:tc>
          <w:tcPr>
            <w:tcW w:w="380" w:type="dxa"/>
            <w:vAlign w:val="bottom"/>
          </w:tcPr>
          <w:p w14:paraId="32497601" w14:textId="77777777" w:rsidR="004B413C" w:rsidRDefault="004B413C">
            <w:pPr>
              <w:rPr>
                <w:sz w:val="12"/>
                <w:szCs w:val="12"/>
              </w:rPr>
            </w:pPr>
          </w:p>
        </w:tc>
        <w:tc>
          <w:tcPr>
            <w:tcW w:w="360" w:type="dxa"/>
            <w:vAlign w:val="bottom"/>
          </w:tcPr>
          <w:p w14:paraId="4740CC4B" w14:textId="77777777" w:rsidR="004B413C" w:rsidRDefault="004B413C">
            <w:pPr>
              <w:rPr>
                <w:sz w:val="12"/>
                <w:szCs w:val="12"/>
              </w:rPr>
            </w:pPr>
          </w:p>
        </w:tc>
        <w:tc>
          <w:tcPr>
            <w:tcW w:w="380" w:type="dxa"/>
            <w:vAlign w:val="bottom"/>
          </w:tcPr>
          <w:p w14:paraId="1BEA4179" w14:textId="77777777" w:rsidR="004B413C" w:rsidRDefault="004B413C">
            <w:pPr>
              <w:rPr>
                <w:sz w:val="12"/>
                <w:szCs w:val="12"/>
              </w:rPr>
            </w:pPr>
          </w:p>
        </w:tc>
        <w:tc>
          <w:tcPr>
            <w:tcW w:w="360" w:type="dxa"/>
            <w:vAlign w:val="bottom"/>
          </w:tcPr>
          <w:p w14:paraId="04DE8BD6" w14:textId="77777777" w:rsidR="004B413C" w:rsidRDefault="004B413C">
            <w:pPr>
              <w:rPr>
                <w:sz w:val="12"/>
                <w:szCs w:val="12"/>
              </w:rPr>
            </w:pPr>
          </w:p>
        </w:tc>
        <w:tc>
          <w:tcPr>
            <w:tcW w:w="380" w:type="dxa"/>
            <w:vAlign w:val="bottom"/>
          </w:tcPr>
          <w:p w14:paraId="68A75227" w14:textId="77777777" w:rsidR="004B413C" w:rsidRDefault="004B413C">
            <w:pPr>
              <w:rPr>
                <w:sz w:val="12"/>
                <w:szCs w:val="12"/>
              </w:rPr>
            </w:pPr>
          </w:p>
        </w:tc>
        <w:tc>
          <w:tcPr>
            <w:tcW w:w="380" w:type="dxa"/>
            <w:vAlign w:val="bottom"/>
          </w:tcPr>
          <w:p w14:paraId="760791F5" w14:textId="77777777" w:rsidR="004B413C" w:rsidRDefault="004B413C">
            <w:pPr>
              <w:rPr>
                <w:sz w:val="12"/>
                <w:szCs w:val="12"/>
              </w:rPr>
            </w:pPr>
          </w:p>
        </w:tc>
        <w:tc>
          <w:tcPr>
            <w:tcW w:w="360" w:type="dxa"/>
            <w:vAlign w:val="bottom"/>
          </w:tcPr>
          <w:p w14:paraId="1B776482" w14:textId="77777777" w:rsidR="004B413C" w:rsidRDefault="004B413C">
            <w:pPr>
              <w:rPr>
                <w:sz w:val="12"/>
                <w:szCs w:val="12"/>
              </w:rPr>
            </w:pPr>
          </w:p>
        </w:tc>
        <w:tc>
          <w:tcPr>
            <w:tcW w:w="380" w:type="dxa"/>
            <w:vAlign w:val="bottom"/>
          </w:tcPr>
          <w:p w14:paraId="4E57967C" w14:textId="77777777" w:rsidR="004B413C" w:rsidRDefault="004B413C">
            <w:pPr>
              <w:rPr>
                <w:sz w:val="12"/>
                <w:szCs w:val="12"/>
              </w:rPr>
            </w:pPr>
          </w:p>
        </w:tc>
        <w:tc>
          <w:tcPr>
            <w:tcW w:w="360" w:type="dxa"/>
            <w:vAlign w:val="bottom"/>
          </w:tcPr>
          <w:p w14:paraId="1134E2EC" w14:textId="77777777" w:rsidR="004B413C" w:rsidRDefault="004B413C">
            <w:pPr>
              <w:rPr>
                <w:sz w:val="12"/>
                <w:szCs w:val="12"/>
              </w:rPr>
            </w:pPr>
          </w:p>
        </w:tc>
        <w:tc>
          <w:tcPr>
            <w:tcW w:w="380" w:type="dxa"/>
            <w:vAlign w:val="bottom"/>
          </w:tcPr>
          <w:p w14:paraId="34F24357" w14:textId="77777777" w:rsidR="004B413C" w:rsidRDefault="004B413C">
            <w:pPr>
              <w:rPr>
                <w:sz w:val="12"/>
                <w:szCs w:val="12"/>
              </w:rPr>
            </w:pPr>
          </w:p>
        </w:tc>
        <w:tc>
          <w:tcPr>
            <w:tcW w:w="380" w:type="dxa"/>
            <w:vAlign w:val="bottom"/>
          </w:tcPr>
          <w:p w14:paraId="4D0E1EA5" w14:textId="77777777" w:rsidR="004B413C" w:rsidRDefault="004B413C">
            <w:pPr>
              <w:rPr>
                <w:sz w:val="12"/>
                <w:szCs w:val="12"/>
              </w:rPr>
            </w:pPr>
          </w:p>
        </w:tc>
        <w:tc>
          <w:tcPr>
            <w:tcW w:w="360" w:type="dxa"/>
            <w:vAlign w:val="bottom"/>
          </w:tcPr>
          <w:p w14:paraId="31BA8911" w14:textId="77777777" w:rsidR="004B413C" w:rsidRDefault="004B413C">
            <w:pPr>
              <w:rPr>
                <w:sz w:val="12"/>
                <w:szCs w:val="12"/>
              </w:rPr>
            </w:pPr>
          </w:p>
        </w:tc>
        <w:tc>
          <w:tcPr>
            <w:tcW w:w="380" w:type="dxa"/>
            <w:vAlign w:val="bottom"/>
          </w:tcPr>
          <w:p w14:paraId="5C2924F2" w14:textId="77777777" w:rsidR="004B413C" w:rsidRDefault="004B413C">
            <w:pPr>
              <w:rPr>
                <w:sz w:val="12"/>
                <w:szCs w:val="12"/>
              </w:rPr>
            </w:pPr>
          </w:p>
        </w:tc>
        <w:tc>
          <w:tcPr>
            <w:tcW w:w="360" w:type="dxa"/>
            <w:vAlign w:val="bottom"/>
          </w:tcPr>
          <w:p w14:paraId="317B349A" w14:textId="77777777" w:rsidR="004B413C" w:rsidRDefault="004B413C">
            <w:pPr>
              <w:rPr>
                <w:sz w:val="12"/>
                <w:szCs w:val="12"/>
              </w:rPr>
            </w:pPr>
          </w:p>
        </w:tc>
        <w:tc>
          <w:tcPr>
            <w:tcW w:w="380" w:type="dxa"/>
            <w:vAlign w:val="bottom"/>
          </w:tcPr>
          <w:p w14:paraId="5E9DC5DF" w14:textId="77777777" w:rsidR="004B413C" w:rsidRDefault="004B413C">
            <w:pPr>
              <w:rPr>
                <w:sz w:val="12"/>
                <w:szCs w:val="12"/>
              </w:rPr>
            </w:pPr>
          </w:p>
        </w:tc>
        <w:tc>
          <w:tcPr>
            <w:tcW w:w="380" w:type="dxa"/>
            <w:vAlign w:val="bottom"/>
          </w:tcPr>
          <w:p w14:paraId="65BCD241" w14:textId="77777777" w:rsidR="004B413C" w:rsidRDefault="004B413C">
            <w:pPr>
              <w:rPr>
                <w:sz w:val="12"/>
                <w:szCs w:val="12"/>
              </w:rPr>
            </w:pPr>
          </w:p>
        </w:tc>
        <w:tc>
          <w:tcPr>
            <w:tcW w:w="360" w:type="dxa"/>
            <w:vAlign w:val="bottom"/>
          </w:tcPr>
          <w:p w14:paraId="17DAE414" w14:textId="77777777" w:rsidR="004B413C" w:rsidRDefault="004B413C">
            <w:pPr>
              <w:rPr>
                <w:sz w:val="12"/>
                <w:szCs w:val="12"/>
              </w:rPr>
            </w:pPr>
          </w:p>
        </w:tc>
        <w:tc>
          <w:tcPr>
            <w:tcW w:w="380" w:type="dxa"/>
            <w:vAlign w:val="bottom"/>
          </w:tcPr>
          <w:p w14:paraId="436C8C49" w14:textId="77777777" w:rsidR="004B413C" w:rsidRDefault="004B413C">
            <w:pPr>
              <w:rPr>
                <w:sz w:val="12"/>
                <w:szCs w:val="12"/>
              </w:rPr>
            </w:pPr>
          </w:p>
        </w:tc>
        <w:tc>
          <w:tcPr>
            <w:tcW w:w="520" w:type="dxa"/>
            <w:vAlign w:val="bottom"/>
          </w:tcPr>
          <w:p w14:paraId="364EAF20" w14:textId="77777777" w:rsidR="004B413C" w:rsidRDefault="004B413C">
            <w:pPr>
              <w:rPr>
                <w:sz w:val="12"/>
                <w:szCs w:val="12"/>
              </w:rPr>
            </w:pPr>
          </w:p>
        </w:tc>
        <w:tc>
          <w:tcPr>
            <w:tcW w:w="0" w:type="dxa"/>
            <w:vAlign w:val="bottom"/>
          </w:tcPr>
          <w:p w14:paraId="03A139F7" w14:textId="77777777" w:rsidR="004B413C" w:rsidRDefault="004B413C">
            <w:pPr>
              <w:rPr>
                <w:sz w:val="1"/>
                <w:szCs w:val="1"/>
              </w:rPr>
            </w:pPr>
          </w:p>
        </w:tc>
      </w:tr>
      <w:tr w:rsidR="004B413C" w14:paraId="55F68FDD" w14:textId="77777777">
        <w:trPr>
          <w:trHeight w:val="139"/>
        </w:trPr>
        <w:tc>
          <w:tcPr>
            <w:tcW w:w="180" w:type="dxa"/>
            <w:vAlign w:val="bottom"/>
          </w:tcPr>
          <w:p w14:paraId="4763031F" w14:textId="77777777" w:rsidR="004B413C" w:rsidRDefault="004B413C">
            <w:pPr>
              <w:rPr>
                <w:sz w:val="12"/>
                <w:szCs w:val="12"/>
              </w:rPr>
            </w:pPr>
          </w:p>
        </w:tc>
        <w:tc>
          <w:tcPr>
            <w:tcW w:w="820" w:type="dxa"/>
            <w:vAlign w:val="bottom"/>
          </w:tcPr>
          <w:p w14:paraId="3C7B91FB" w14:textId="77777777" w:rsidR="004B413C" w:rsidRDefault="00EC2FEA">
            <w:pPr>
              <w:spacing w:line="138" w:lineRule="exact"/>
              <w:ind w:right="318"/>
              <w:jc w:val="right"/>
              <w:rPr>
                <w:sz w:val="20"/>
                <w:szCs w:val="20"/>
              </w:rPr>
            </w:pPr>
            <w:r>
              <w:rPr>
                <w:rFonts w:ascii="Arial" w:eastAsia="Arial" w:hAnsi="Arial" w:cs="Arial"/>
                <w:color w:val="4D4D4D"/>
                <w:sz w:val="16"/>
                <w:szCs w:val="16"/>
              </w:rPr>
              <w:t>2005</w:t>
            </w:r>
          </w:p>
        </w:tc>
        <w:tc>
          <w:tcPr>
            <w:tcW w:w="380" w:type="dxa"/>
            <w:vAlign w:val="bottom"/>
          </w:tcPr>
          <w:p w14:paraId="6B9C1C3A" w14:textId="77777777" w:rsidR="004B413C" w:rsidRDefault="004B413C">
            <w:pPr>
              <w:rPr>
                <w:sz w:val="12"/>
                <w:szCs w:val="12"/>
              </w:rPr>
            </w:pPr>
          </w:p>
        </w:tc>
        <w:tc>
          <w:tcPr>
            <w:tcW w:w="360" w:type="dxa"/>
            <w:vAlign w:val="bottom"/>
          </w:tcPr>
          <w:p w14:paraId="5EF3D94D" w14:textId="77777777" w:rsidR="004B413C" w:rsidRDefault="004B413C">
            <w:pPr>
              <w:rPr>
                <w:sz w:val="12"/>
                <w:szCs w:val="12"/>
              </w:rPr>
            </w:pPr>
          </w:p>
        </w:tc>
        <w:tc>
          <w:tcPr>
            <w:tcW w:w="380" w:type="dxa"/>
            <w:vAlign w:val="bottom"/>
          </w:tcPr>
          <w:p w14:paraId="4BE43F1B" w14:textId="77777777" w:rsidR="004B413C" w:rsidRDefault="004B413C">
            <w:pPr>
              <w:rPr>
                <w:sz w:val="12"/>
                <w:szCs w:val="12"/>
              </w:rPr>
            </w:pPr>
          </w:p>
        </w:tc>
        <w:tc>
          <w:tcPr>
            <w:tcW w:w="360" w:type="dxa"/>
            <w:vAlign w:val="bottom"/>
          </w:tcPr>
          <w:p w14:paraId="0E55CA60" w14:textId="77777777" w:rsidR="004B413C" w:rsidRDefault="004B413C">
            <w:pPr>
              <w:rPr>
                <w:sz w:val="12"/>
                <w:szCs w:val="12"/>
              </w:rPr>
            </w:pPr>
          </w:p>
        </w:tc>
        <w:tc>
          <w:tcPr>
            <w:tcW w:w="380" w:type="dxa"/>
            <w:vAlign w:val="bottom"/>
          </w:tcPr>
          <w:p w14:paraId="0C417701" w14:textId="77777777" w:rsidR="004B413C" w:rsidRDefault="004B413C">
            <w:pPr>
              <w:rPr>
                <w:sz w:val="12"/>
                <w:szCs w:val="12"/>
              </w:rPr>
            </w:pPr>
          </w:p>
        </w:tc>
        <w:tc>
          <w:tcPr>
            <w:tcW w:w="380" w:type="dxa"/>
            <w:vAlign w:val="bottom"/>
          </w:tcPr>
          <w:p w14:paraId="467F28B2" w14:textId="77777777" w:rsidR="004B413C" w:rsidRDefault="004B413C">
            <w:pPr>
              <w:rPr>
                <w:sz w:val="12"/>
                <w:szCs w:val="12"/>
              </w:rPr>
            </w:pPr>
          </w:p>
        </w:tc>
        <w:tc>
          <w:tcPr>
            <w:tcW w:w="360" w:type="dxa"/>
            <w:vAlign w:val="bottom"/>
          </w:tcPr>
          <w:p w14:paraId="17490B82" w14:textId="77777777" w:rsidR="004B413C" w:rsidRDefault="004B413C">
            <w:pPr>
              <w:rPr>
                <w:sz w:val="12"/>
                <w:szCs w:val="12"/>
              </w:rPr>
            </w:pPr>
          </w:p>
        </w:tc>
        <w:tc>
          <w:tcPr>
            <w:tcW w:w="380" w:type="dxa"/>
            <w:vAlign w:val="bottom"/>
          </w:tcPr>
          <w:p w14:paraId="684B41B5" w14:textId="77777777" w:rsidR="004B413C" w:rsidRDefault="004B413C">
            <w:pPr>
              <w:rPr>
                <w:sz w:val="12"/>
                <w:szCs w:val="12"/>
              </w:rPr>
            </w:pPr>
          </w:p>
        </w:tc>
        <w:tc>
          <w:tcPr>
            <w:tcW w:w="360" w:type="dxa"/>
            <w:vAlign w:val="bottom"/>
          </w:tcPr>
          <w:p w14:paraId="2A24A189" w14:textId="77777777" w:rsidR="004B413C" w:rsidRDefault="004B413C">
            <w:pPr>
              <w:rPr>
                <w:sz w:val="12"/>
                <w:szCs w:val="12"/>
              </w:rPr>
            </w:pPr>
          </w:p>
        </w:tc>
        <w:tc>
          <w:tcPr>
            <w:tcW w:w="380" w:type="dxa"/>
            <w:vAlign w:val="bottom"/>
          </w:tcPr>
          <w:p w14:paraId="5A55C402" w14:textId="77777777" w:rsidR="004B413C" w:rsidRDefault="004B413C">
            <w:pPr>
              <w:rPr>
                <w:sz w:val="12"/>
                <w:szCs w:val="12"/>
              </w:rPr>
            </w:pPr>
          </w:p>
        </w:tc>
        <w:tc>
          <w:tcPr>
            <w:tcW w:w="380" w:type="dxa"/>
            <w:vAlign w:val="bottom"/>
          </w:tcPr>
          <w:p w14:paraId="274D6642" w14:textId="77777777" w:rsidR="004B413C" w:rsidRDefault="004B413C">
            <w:pPr>
              <w:rPr>
                <w:sz w:val="12"/>
                <w:szCs w:val="12"/>
              </w:rPr>
            </w:pPr>
          </w:p>
        </w:tc>
        <w:tc>
          <w:tcPr>
            <w:tcW w:w="360" w:type="dxa"/>
            <w:vAlign w:val="bottom"/>
          </w:tcPr>
          <w:p w14:paraId="5F58AA2C" w14:textId="77777777" w:rsidR="004B413C" w:rsidRDefault="004B413C">
            <w:pPr>
              <w:rPr>
                <w:sz w:val="12"/>
                <w:szCs w:val="12"/>
              </w:rPr>
            </w:pPr>
          </w:p>
        </w:tc>
        <w:tc>
          <w:tcPr>
            <w:tcW w:w="380" w:type="dxa"/>
            <w:vAlign w:val="bottom"/>
          </w:tcPr>
          <w:p w14:paraId="67853CAA" w14:textId="77777777" w:rsidR="004B413C" w:rsidRDefault="004B413C">
            <w:pPr>
              <w:rPr>
                <w:sz w:val="12"/>
                <w:szCs w:val="12"/>
              </w:rPr>
            </w:pPr>
          </w:p>
        </w:tc>
        <w:tc>
          <w:tcPr>
            <w:tcW w:w="360" w:type="dxa"/>
            <w:vAlign w:val="bottom"/>
          </w:tcPr>
          <w:p w14:paraId="7D75280F" w14:textId="77777777" w:rsidR="004B413C" w:rsidRDefault="004B413C">
            <w:pPr>
              <w:rPr>
                <w:sz w:val="12"/>
                <w:szCs w:val="12"/>
              </w:rPr>
            </w:pPr>
          </w:p>
        </w:tc>
        <w:tc>
          <w:tcPr>
            <w:tcW w:w="380" w:type="dxa"/>
            <w:vAlign w:val="bottom"/>
          </w:tcPr>
          <w:p w14:paraId="128ED3A5" w14:textId="77777777" w:rsidR="004B413C" w:rsidRDefault="004B413C">
            <w:pPr>
              <w:rPr>
                <w:sz w:val="12"/>
                <w:szCs w:val="12"/>
              </w:rPr>
            </w:pPr>
          </w:p>
        </w:tc>
        <w:tc>
          <w:tcPr>
            <w:tcW w:w="360" w:type="dxa"/>
            <w:vAlign w:val="bottom"/>
          </w:tcPr>
          <w:p w14:paraId="0C5A0EBA" w14:textId="77777777" w:rsidR="004B413C" w:rsidRDefault="004B413C">
            <w:pPr>
              <w:rPr>
                <w:sz w:val="12"/>
                <w:szCs w:val="12"/>
              </w:rPr>
            </w:pPr>
          </w:p>
        </w:tc>
        <w:tc>
          <w:tcPr>
            <w:tcW w:w="380" w:type="dxa"/>
            <w:vAlign w:val="bottom"/>
          </w:tcPr>
          <w:p w14:paraId="75F3A85E" w14:textId="77777777" w:rsidR="004B413C" w:rsidRDefault="004B413C">
            <w:pPr>
              <w:rPr>
                <w:sz w:val="12"/>
                <w:szCs w:val="12"/>
              </w:rPr>
            </w:pPr>
          </w:p>
        </w:tc>
        <w:tc>
          <w:tcPr>
            <w:tcW w:w="380" w:type="dxa"/>
            <w:vAlign w:val="bottom"/>
          </w:tcPr>
          <w:p w14:paraId="1F8F2433" w14:textId="77777777" w:rsidR="004B413C" w:rsidRDefault="004B413C">
            <w:pPr>
              <w:rPr>
                <w:sz w:val="12"/>
                <w:szCs w:val="12"/>
              </w:rPr>
            </w:pPr>
          </w:p>
        </w:tc>
        <w:tc>
          <w:tcPr>
            <w:tcW w:w="360" w:type="dxa"/>
            <w:vAlign w:val="bottom"/>
          </w:tcPr>
          <w:p w14:paraId="516C6A5B" w14:textId="77777777" w:rsidR="004B413C" w:rsidRDefault="004B413C">
            <w:pPr>
              <w:rPr>
                <w:sz w:val="12"/>
                <w:szCs w:val="12"/>
              </w:rPr>
            </w:pPr>
          </w:p>
        </w:tc>
        <w:tc>
          <w:tcPr>
            <w:tcW w:w="380" w:type="dxa"/>
            <w:vAlign w:val="bottom"/>
          </w:tcPr>
          <w:p w14:paraId="4738F6E1" w14:textId="77777777" w:rsidR="004B413C" w:rsidRDefault="004B413C">
            <w:pPr>
              <w:rPr>
                <w:sz w:val="12"/>
                <w:szCs w:val="12"/>
              </w:rPr>
            </w:pPr>
          </w:p>
        </w:tc>
        <w:tc>
          <w:tcPr>
            <w:tcW w:w="360" w:type="dxa"/>
            <w:vAlign w:val="bottom"/>
          </w:tcPr>
          <w:p w14:paraId="6F63FD10" w14:textId="77777777" w:rsidR="004B413C" w:rsidRDefault="004B413C">
            <w:pPr>
              <w:rPr>
                <w:sz w:val="12"/>
                <w:szCs w:val="12"/>
              </w:rPr>
            </w:pPr>
          </w:p>
        </w:tc>
        <w:tc>
          <w:tcPr>
            <w:tcW w:w="380" w:type="dxa"/>
            <w:vAlign w:val="bottom"/>
          </w:tcPr>
          <w:p w14:paraId="69F03B28" w14:textId="77777777" w:rsidR="004B413C" w:rsidRDefault="004B413C">
            <w:pPr>
              <w:rPr>
                <w:sz w:val="12"/>
                <w:szCs w:val="12"/>
              </w:rPr>
            </w:pPr>
          </w:p>
        </w:tc>
        <w:tc>
          <w:tcPr>
            <w:tcW w:w="380" w:type="dxa"/>
            <w:vAlign w:val="bottom"/>
          </w:tcPr>
          <w:p w14:paraId="401A608C" w14:textId="77777777" w:rsidR="004B413C" w:rsidRDefault="004B413C">
            <w:pPr>
              <w:rPr>
                <w:sz w:val="12"/>
                <w:szCs w:val="12"/>
              </w:rPr>
            </w:pPr>
          </w:p>
        </w:tc>
        <w:tc>
          <w:tcPr>
            <w:tcW w:w="360" w:type="dxa"/>
            <w:vAlign w:val="bottom"/>
          </w:tcPr>
          <w:p w14:paraId="4EF6ADBB" w14:textId="77777777" w:rsidR="004B413C" w:rsidRDefault="004B413C">
            <w:pPr>
              <w:rPr>
                <w:sz w:val="12"/>
                <w:szCs w:val="12"/>
              </w:rPr>
            </w:pPr>
          </w:p>
        </w:tc>
        <w:tc>
          <w:tcPr>
            <w:tcW w:w="380" w:type="dxa"/>
            <w:vAlign w:val="bottom"/>
          </w:tcPr>
          <w:p w14:paraId="6873B4B9" w14:textId="77777777" w:rsidR="004B413C" w:rsidRDefault="004B413C">
            <w:pPr>
              <w:rPr>
                <w:sz w:val="12"/>
                <w:szCs w:val="12"/>
              </w:rPr>
            </w:pPr>
          </w:p>
        </w:tc>
        <w:tc>
          <w:tcPr>
            <w:tcW w:w="360" w:type="dxa"/>
            <w:vAlign w:val="bottom"/>
          </w:tcPr>
          <w:p w14:paraId="39E91C96" w14:textId="77777777" w:rsidR="004B413C" w:rsidRDefault="004B413C">
            <w:pPr>
              <w:rPr>
                <w:sz w:val="12"/>
                <w:szCs w:val="12"/>
              </w:rPr>
            </w:pPr>
          </w:p>
        </w:tc>
        <w:tc>
          <w:tcPr>
            <w:tcW w:w="380" w:type="dxa"/>
            <w:vAlign w:val="bottom"/>
          </w:tcPr>
          <w:p w14:paraId="3EFA783D" w14:textId="77777777" w:rsidR="004B413C" w:rsidRDefault="004B413C">
            <w:pPr>
              <w:rPr>
                <w:sz w:val="12"/>
                <w:szCs w:val="12"/>
              </w:rPr>
            </w:pPr>
          </w:p>
        </w:tc>
        <w:tc>
          <w:tcPr>
            <w:tcW w:w="380" w:type="dxa"/>
            <w:vAlign w:val="bottom"/>
          </w:tcPr>
          <w:p w14:paraId="29E39C85" w14:textId="77777777" w:rsidR="004B413C" w:rsidRDefault="004B413C">
            <w:pPr>
              <w:rPr>
                <w:sz w:val="12"/>
                <w:szCs w:val="12"/>
              </w:rPr>
            </w:pPr>
          </w:p>
        </w:tc>
        <w:tc>
          <w:tcPr>
            <w:tcW w:w="360" w:type="dxa"/>
            <w:vAlign w:val="bottom"/>
          </w:tcPr>
          <w:p w14:paraId="1BF8646C" w14:textId="77777777" w:rsidR="004B413C" w:rsidRDefault="004B413C">
            <w:pPr>
              <w:rPr>
                <w:sz w:val="12"/>
                <w:szCs w:val="12"/>
              </w:rPr>
            </w:pPr>
          </w:p>
        </w:tc>
        <w:tc>
          <w:tcPr>
            <w:tcW w:w="380" w:type="dxa"/>
            <w:vAlign w:val="bottom"/>
          </w:tcPr>
          <w:p w14:paraId="23314F5D" w14:textId="77777777" w:rsidR="004B413C" w:rsidRDefault="004B413C">
            <w:pPr>
              <w:rPr>
                <w:sz w:val="12"/>
                <w:szCs w:val="12"/>
              </w:rPr>
            </w:pPr>
          </w:p>
        </w:tc>
        <w:tc>
          <w:tcPr>
            <w:tcW w:w="520" w:type="dxa"/>
            <w:vMerge w:val="restart"/>
            <w:vAlign w:val="bottom"/>
          </w:tcPr>
          <w:p w14:paraId="35BE6B3E" w14:textId="77777777" w:rsidR="004B413C" w:rsidRDefault="00EC2FEA">
            <w:pPr>
              <w:ind w:left="420"/>
              <w:rPr>
                <w:sz w:val="20"/>
                <w:szCs w:val="20"/>
              </w:rPr>
            </w:pPr>
            <w:r>
              <w:rPr>
                <w:rFonts w:ascii="Arial" w:eastAsia="Arial" w:hAnsi="Arial" w:cs="Arial"/>
                <w:color w:val="1A1A1A"/>
                <w:w w:val="74"/>
                <w:sz w:val="16"/>
                <w:szCs w:val="16"/>
              </w:rPr>
              <w:t>A</w:t>
            </w:r>
          </w:p>
        </w:tc>
        <w:tc>
          <w:tcPr>
            <w:tcW w:w="0" w:type="dxa"/>
            <w:vAlign w:val="bottom"/>
          </w:tcPr>
          <w:p w14:paraId="6524F5CC" w14:textId="77777777" w:rsidR="004B413C" w:rsidRDefault="004B413C">
            <w:pPr>
              <w:rPr>
                <w:sz w:val="1"/>
                <w:szCs w:val="1"/>
              </w:rPr>
            </w:pPr>
          </w:p>
        </w:tc>
      </w:tr>
      <w:tr w:rsidR="004B413C" w14:paraId="499C3AA0" w14:textId="77777777">
        <w:trPr>
          <w:trHeight w:val="91"/>
        </w:trPr>
        <w:tc>
          <w:tcPr>
            <w:tcW w:w="180" w:type="dxa"/>
            <w:vAlign w:val="bottom"/>
          </w:tcPr>
          <w:p w14:paraId="6EF9FBAE" w14:textId="77777777" w:rsidR="004B413C" w:rsidRDefault="004B413C">
            <w:pPr>
              <w:rPr>
                <w:sz w:val="7"/>
                <w:szCs w:val="7"/>
              </w:rPr>
            </w:pPr>
          </w:p>
        </w:tc>
        <w:tc>
          <w:tcPr>
            <w:tcW w:w="820" w:type="dxa"/>
            <w:vMerge w:val="restart"/>
            <w:vAlign w:val="bottom"/>
          </w:tcPr>
          <w:p w14:paraId="07393FB8" w14:textId="77777777" w:rsidR="004B413C" w:rsidRDefault="00EC2FEA">
            <w:pPr>
              <w:spacing w:line="138" w:lineRule="exact"/>
              <w:ind w:right="318"/>
              <w:jc w:val="right"/>
              <w:rPr>
                <w:sz w:val="20"/>
                <w:szCs w:val="20"/>
              </w:rPr>
            </w:pPr>
            <w:r>
              <w:rPr>
                <w:rFonts w:ascii="Arial" w:eastAsia="Arial" w:hAnsi="Arial" w:cs="Arial"/>
                <w:color w:val="4D4D4D"/>
                <w:sz w:val="16"/>
                <w:szCs w:val="16"/>
              </w:rPr>
              <w:t>2010</w:t>
            </w:r>
          </w:p>
        </w:tc>
        <w:tc>
          <w:tcPr>
            <w:tcW w:w="380" w:type="dxa"/>
            <w:vAlign w:val="bottom"/>
          </w:tcPr>
          <w:p w14:paraId="3A4E32E9" w14:textId="77777777" w:rsidR="004B413C" w:rsidRDefault="004B413C">
            <w:pPr>
              <w:rPr>
                <w:sz w:val="7"/>
                <w:szCs w:val="7"/>
              </w:rPr>
            </w:pPr>
          </w:p>
        </w:tc>
        <w:tc>
          <w:tcPr>
            <w:tcW w:w="360" w:type="dxa"/>
            <w:vAlign w:val="bottom"/>
          </w:tcPr>
          <w:p w14:paraId="6503EFE8" w14:textId="77777777" w:rsidR="004B413C" w:rsidRDefault="004B413C">
            <w:pPr>
              <w:rPr>
                <w:sz w:val="7"/>
                <w:szCs w:val="7"/>
              </w:rPr>
            </w:pPr>
          </w:p>
        </w:tc>
        <w:tc>
          <w:tcPr>
            <w:tcW w:w="380" w:type="dxa"/>
            <w:vAlign w:val="bottom"/>
          </w:tcPr>
          <w:p w14:paraId="63177A42" w14:textId="77777777" w:rsidR="004B413C" w:rsidRDefault="004B413C">
            <w:pPr>
              <w:rPr>
                <w:sz w:val="7"/>
                <w:szCs w:val="7"/>
              </w:rPr>
            </w:pPr>
          </w:p>
        </w:tc>
        <w:tc>
          <w:tcPr>
            <w:tcW w:w="360" w:type="dxa"/>
            <w:vAlign w:val="bottom"/>
          </w:tcPr>
          <w:p w14:paraId="16BA3429" w14:textId="77777777" w:rsidR="004B413C" w:rsidRDefault="004B413C">
            <w:pPr>
              <w:rPr>
                <w:sz w:val="7"/>
                <w:szCs w:val="7"/>
              </w:rPr>
            </w:pPr>
          </w:p>
        </w:tc>
        <w:tc>
          <w:tcPr>
            <w:tcW w:w="380" w:type="dxa"/>
            <w:vAlign w:val="bottom"/>
          </w:tcPr>
          <w:p w14:paraId="006FB7E1" w14:textId="77777777" w:rsidR="004B413C" w:rsidRDefault="004B413C">
            <w:pPr>
              <w:rPr>
                <w:sz w:val="7"/>
                <w:szCs w:val="7"/>
              </w:rPr>
            </w:pPr>
          </w:p>
        </w:tc>
        <w:tc>
          <w:tcPr>
            <w:tcW w:w="380" w:type="dxa"/>
            <w:vAlign w:val="bottom"/>
          </w:tcPr>
          <w:p w14:paraId="58EDE1F1" w14:textId="77777777" w:rsidR="004B413C" w:rsidRDefault="004B413C">
            <w:pPr>
              <w:rPr>
                <w:sz w:val="7"/>
                <w:szCs w:val="7"/>
              </w:rPr>
            </w:pPr>
          </w:p>
        </w:tc>
        <w:tc>
          <w:tcPr>
            <w:tcW w:w="360" w:type="dxa"/>
            <w:vAlign w:val="bottom"/>
          </w:tcPr>
          <w:p w14:paraId="3901C507" w14:textId="77777777" w:rsidR="004B413C" w:rsidRDefault="004B413C">
            <w:pPr>
              <w:rPr>
                <w:sz w:val="7"/>
                <w:szCs w:val="7"/>
              </w:rPr>
            </w:pPr>
          </w:p>
        </w:tc>
        <w:tc>
          <w:tcPr>
            <w:tcW w:w="380" w:type="dxa"/>
            <w:vAlign w:val="bottom"/>
          </w:tcPr>
          <w:p w14:paraId="13F060C2" w14:textId="77777777" w:rsidR="004B413C" w:rsidRDefault="004B413C">
            <w:pPr>
              <w:rPr>
                <w:sz w:val="7"/>
                <w:szCs w:val="7"/>
              </w:rPr>
            </w:pPr>
          </w:p>
        </w:tc>
        <w:tc>
          <w:tcPr>
            <w:tcW w:w="360" w:type="dxa"/>
            <w:vAlign w:val="bottom"/>
          </w:tcPr>
          <w:p w14:paraId="07BCA355" w14:textId="77777777" w:rsidR="004B413C" w:rsidRDefault="004B413C">
            <w:pPr>
              <w:rPr>
                <w:sz w:val="7"/>
                <w:szCs w:val="7"/>
              </w:rPr>
            </w:pPr>
          </w:p>
        </w:tc>
        <w:tc>
          <w:tcPr>
            <w:tcW w:w="380" w:type="dxa"/>
            <w:vAlign w:val="bottom"/>
          </w:tcPr>
          <w:p w14:paraId="6AD2B7D6" w14:textId="77777777" w:rsidR="004B413C" w:rsidRDefault="004B413C">
            <w:pPr>
              <w:rPr>
                <w:sz w:val="7"/>
                <w:szCs w:val="7"/>
              </w:rPr>
            </w:pPr>
          </w:p>
        </w:tc>
        <w:tc>
          <w:tcPr>
            <w:tcW w:w="380" w:type="dxa"/>
            <w:vAlign w:val="bottom"/>
          </w:tcPr>
          <w:p w14:paraId="30E38348" w14:textId="77777777" w:rsidR="004B413C" w:rsidRDefault="004B413C">
            <w:pPr>
              <w:rPr>
                <w:sz w:val="7"/>
                <w:szCs w:val="7"/>
              </w:rPr>
            </w:pPr>
          </w:p>
        </w:tc>
        <w:tc>
          <w:tcPr>
            <w:tcW w:w="360" w:type="dxa"/>
            <w:vAlign w:val="bottom"/>
          </w:tcPr>
          <w:p w14:paraId="2330226C" w14:textId="77777777" w:rsidR="004B413C" w:rsidRDefault="004B413C">
            <w:pPr>
              <w:rPr>
                <w:sz w:val="7"/>
                <w:szCs w:val="7"/>
              </w:rPr>
            </w:pPr>
          </w:p>
        </w:tc>
        <w:tc>
          <w:tcPr>
            <w:tcW w:w="380" w:type="dxa"/>
            <w:vAlign w:val="bottom"/>
          </w:tcPr>
          <w:p w14:paraId="08A544BB" w14:textId="77777777" w:rsidR="004B413C" w:rsidRDefault="004B413C">
            <w:pPr>
              <w:rPr>
                <w:sz w:val="7"/>
                <w:szCs w:val="7"/>
              </w:rPr>
            </w:pPr>
          </w:p>
        </w:tc>
        <w:tc>
          <w:tcPr>
            <w:tcW w:w="360" w:type="dxa"/>
            <w:vAlign w:val="bottom"/>
          </w:tcPr>
          <w:p w14:paraId="474A75F3" w14:textId="77777777" w:rsidR="004B413C" w:rsidRDefault="004B413C">
            <w:pPr>
              <w:rPr>
                <w:sz w:val="7"/>
                <w:szCs w:val="7"/>
              </w:rPr>
            </w:pPr>
          </w:p>
        </w:tc>
        <w:tc>
          <w:tcPr>
            <w:tcW w:w="380" w:type="dxa"/>
            <w:vAlign w:val="bottom"/>
          </w:tcPr>
          <w:p w14:paraId="0E9BD814" w14:textId="77777777" w:rsidR="004B413C" w:rsidRDefault="004B413C">
            <w:pPr>
              <w:rPr>
                <w:sz w:val="7"/>
                <w:szCs w:val="7"/>
              </w:rPr>
            </w:pPr>
          </w:p>
        </w:tc>
        <w:tc>
          <w:tcPr>
            <w:tcW w:w="360" w:type="dxa"/>
            <w:vAlign w:val="bottom"/>
          </w:tcPr>
          <w:p w14:paraId="0BBD20DB" w14:textId="77777777" w:rsidR="004B413C" w:rsidRDefault="004B413C">
            <w:pPr>
              <w:rPr>
                <w:sz w:val="7"/>
                <w:szCs w:val="7"/>
              </w:rPr>
            </w:pPr>
          </w:p>
        </w:tc>
        <w:tc>
          <w:tcPr>
            <w:tcW w:w="380" w:type="dxa"/>
            <w:vAlign w:val="bottom"/>
          </w:tcPr>
          <w:p w14:paraId="71A21DC3" w14:textId="77777777" w:rsidR="004B413C" w:rsidRDefault="004B413C">
            <w:pPr>
              <w:rPr>
                <w:sz w:val="7"/>
                <w:szCs w:val="7"/>
              </w:rPr>
            </w:pPr>
          </w:p>
        </w:tc>
        <w:tc>
          <w:tcPr>
            <w:tcW w:w="380" w:type="dxa"/>
            <w:vAlign w:val="bottom"/>
          </w:tcPr>
          <w:p w14:paraId="735CC87C" w14:textId="77777777" w:rsidR="004B413C" w:rsidRDefault="004B413C">
            <w:pPr>
              <w:rPr>
                <w:sz w:val="7"/>
                <w:szCs w:val="7"/>
              </w:rPr>
            </w:pPr>
          </w:p>
        </w:tc>
        <w:tc>
          <w:tcPr>
            <w:tcW w:w="360" w:type="dxa"/>
            <w:vAlign w:val="bottom"/>
          </w:tcPr>
          <w:p w14:paraId="4984269F" w14:textId="77777777" w:rsidR="004B413C" w:rsidRDefault="004B413C">
            <w:pPr>
              <w:rPr>
                <w:sz w:val="7"/>
                <w:szCs w:val="7"/>
              </w:rPr>
            </w:pPr>
          </w:p>
        </w:tc>
        <w:tc>
          <w:tcPr>
            <w:tcW w:w="380" w:type="dxa"/>
            <w:vAlign w:val="bottom"/>
          </w:tcPr>
          <w:p w14:paraId="6DCA790D" w14:textId="77777777" w:rsidR="004B413C" w:rsidRDefault="004B413C">
            <w:pPr>
              <w:rPr>
                <w:sz w:val="7"/>
                <w:szCs w:val="7"/>
              </w:rPr>
            </w:pPr>
          </w:p>
        </w:tc>
        <w:tc>
          <w:tcPr>
            <w:tcW w:w="360" w:type="dxa"/>
            <w:vAlign w:val="bottom"/>
          </w:tcPr>
          <w:p w14:paraId="0B92D905" w14:textId="77777777" w:rsidR="004B413C" w:rsidRDefault="004B413C">
            <w:pPr>
              <w:rPr>
                <w:sz w:val="7"/>
                <w:szCs w:val="7"/>
              </w:rPr>
            </w:pPr>
          </w:p>
        </w:tc>
        <w:tc>
          <w:tcPr>
            <w:tcW w:w="380" w:type="dxa"/>
            <w:vAlign w:val="bottom"/>
          </w:tcPr>
          <w:p w14:paraId="1B9C3A82" w14:textId="77777777" w:rsidR="004B413C" w:rsidRDefault="004B413C">
            <w:pPr>
              <w:rPr>
                <w:sz w:val="7"/>
                <w:szCs w:val="7"/>
              </w:rPr>
            </w:pPr>
          </w:p>
        </w:tc>
        <w:tc>
          <w:tcPr>
            <w:tcW w:w="380" w:type="dxa"/>
            <w:vAlign w:val="bottom"/>
          </w:tcPr>
          <w:p w14:paraId="537D4EB7" w14:textId="77777777" w:rsidR="004B413C" w:rsidRDefault="004B413C">
            <w:pPr>
              <w:rPr>
                <w:sz w:val="7"/>
                <w:szCs w:val="7"/>
              </w:rPr>
            </w:pPr>
          </w:p>
        </w:tc>
        <w:tc>
          <w:tcPr>
            <w:tcW w:w="360" w:type="dxa"/>
            <w:vAlign w:val="bottom"/>
          </w:tcPr>
          <w:p w14:paraId="094192E2" w14:textId="77777777" w:rsidR="004B413C" w:rsidRDefault="004B413C">
            <w:pPr>
              <w:rPr>
                <w:sz w:val="7"/>
                <w:szCs w:val="7"/>
              </w:rPr>
            </w:pPr>
          </w:p>
        </w:tc>
        <w:tc>
          <w:tcPr>
            <w:tcW w:w="380" w:type="dxa"/>
            <w:vAlign w:val="bottom"/>
          </w:tcPr>
          <w:p w14:paraId="33AC97C2" w14:textId="77777777" w:rsidR="004B413C" w:rsidRDefault="004B413C">
            <w:pPr>
              <w:rPr>
                <w:sz w:val="7"/>
                <w:szCs w:val="7"/>
              </w:rPr>
            </w:pPr>
          </w:p>
        </w:tc>
        <w:tc>
          <w:tcPr>
            <w:tcW w:w="360" w:type="dxa"/>
            <w:vAlign w:val="bottom"/>
          </w:tcPr>
          <w:p w14:paraId="7F46B508" w14:textId="77777777" w:rsidR="004B413C" w:rsidRDefault="004B413C">
            <w:pPr>
              <w:rPr>
                <w:sz w:val="7"/>
                <w:szCs w:val="7"/>
              </w:rPr>
            </w:pPr>
          </w:p>
        </w:tc>
        <w:tc>
          <w:tcPr>
            <w:tcW w:w="380" w:type="dxa"/>
            <w:vAlign w:val="bottom"/>
          </w:tcPr>
          <w:p w14:paraId="569BDFA7" w14:textId="77777777" w:rsidR="004B413C" w:rsidRDefault="004B413C">
            <w:pPr>
              <w:rPr>
                <w:sz w:val="7"/>
                <w:szCs w:val="7"/>
              </w:rPr>
            </w:pPr>
          </w:p>
        </w:tc>
        <w:tc>
          <w:tcPr>
            <w:tcW w:w="380" w:type="dxa"/>
            <w:vAlign w:val="bottom"/>
          </w:tcPr>
          <w:p w14:paraId="34DFEB4D" w14:textId="77777777" w:rsidR="004B413C" w:rsidRDefault="004B413C">
            <w:pPr>
              <w:rPr>
                <w:sz w:val="7"/>
                <w:szCs w:val="7"/>
              </w:rPr>
            </w:pPr>
          </w:p>
        </w:tc>
        <w:tc>
          <w:tcPr>
            <w:tcW w:w="360" w:type="dxa"/>
            <w:vAlign w:val="bottom"/>
          </w:tcPr>
          <w:p w14:paraId="0D52B674" w14:textId="77777777" w:rsidR="004B413C" w:rsidRDefault="004B413C">
            <w:pPr>
              <w:rPr>
                <w:sz w:val="7"/>
                <w:szCs w:val="7"/>
              </w:rPr>
            </w:pPr>
          </w:p>
        </w:tc>
        <w:tc>
          <w:tcPr>
            <w:tcW w:w="380" w:type="dxa"/>
            <w:vAlign w:val="bottom"/>
          </w:tcPr>
          <w:p w14:paraId="392E2C93" w14:textId="77777777" w:rsidR="004B413C" w:rsidRDefault="004B413C">
            <w:pPr>
              <w:rPr>
                <w:sz w:val="7"/>
                <w:szCs w:val="7"/>
              </w:rPr>
            </w:pPr>
          </w:p>
        </w:tc>
        <w:tc>
          <w:tcPr>
            <w:tcW w:w="520" w:type="dxa"/>
            <w:vMerge/>
            <w:vAlign w:val="bottom"/>
          </w:tcPr>
          <w:p w14:paraId="3B70D23A" w14:textId="77777777" w:rsidR="004B413C" w:rsidRDefault="004B413C">
            <w:pPr>
              <w:rPr>
                <w:sz w:val="7"/>
                <w:szCs w:val="7"/>
              </w:rPr>
            </w:pPr>
          </w:p>
        </w:tc>
        <w:tc>
          <w:tcPr>
            <w:tcW w:w="0" w:type="dxa"/>
            <w:vAlign w:val="bottom"/>
          </w:tcPr>
          <w:p w14:paraId="723DD834" w14:textId="77777777" w:rsidR="004B413C" w:rsidRDefault="004B413C">
            <w:pPr>
              <w:rPr>
                <w:sz w:val="1"/>
                <w:szCs w:val="1"/>
              </w:rPr>
            </w:pPr>
          </w:p>
        </w:tc>
      </w:tr>
      <w:tr w:rsidR="004B413C" w14:paraId="09060318" w14:textId="77777777">
        <w:trPr>
          <w:trHeight w:val="47"/>
        </w:trPr>
        <w:tc>
          <w:tcPr>
            <w:tcW w:w="180" w:type="dxa"/>
            <w:vAlign w:val="bottom"/>
          </w:tcPr>
          <w:p w14:paraId="0981F028" w14:textId="77777777" w:rsidR="004B413C" w:rsidRDefault="004B413C">
            <w:pPr>
              <w:rPr>
                <w:sz w:val="4"/>
                <w:szCs w:val="4"/>
              </w:rPr>
            </w:pPr>
          </w:p>
        </w:tc>
        <w:tc>
          <w:tcPr>
            <w:tcW w:w="820" w:type="dxa"/>
            <w:vMerge/>
            <w:vAlign w:val="bottom"/>
          </w:tcPr>
          <w:p w14:paraId="58E6F4D0" w14:textId="77777777" w:rsidR="004B413C" w:rsidRDefault="004B413C">
            <w:pPr>
              <w:rPr>
                <w:sz w:val="4"/>
                <w:szCs w:val="4"/>
              </w:rPr>
            </w:pPr>
          </w:p>
        </w:tc>
        <w:tc>
          <w:tcPr>
            <w:tcW w:w="380" w:type="dxa"/>
            <w:vAlign w:val="bottom"/>
          </w:tcPr>
          <w:p w14:paraId="2F4AB7F0" w14:textId="77777777" w:rsidR="004B413C" w:rsidRDefault="004B413C">
            <w:pPr>
              <w:rPr>
                <w:sz w:val="4"/>
                <w:szCs w:val="4"/>
              </w:rPr>
            </w:pPr>
          </w:p>
        </w:tc>
        <w:tc>
          <w:tcPr>
            <w:tcW w:w="360" w:type="dxa"/>
            <w:vAlign w:val="bottom"/>
          </w:tcPr>
          <w:p w14:paraId="607F4D00" w14:textId="77777777" w:rsidR="004B413C" w:rsidRDefault="004B413C">
            <w:pPr>
              <w:rPr>
                <w:sz w:val="4"/>
                <w:szCs w:val="4"/>
              </w:rPr>
            </w:pPr>
          </w:p>
        </w:tc>
        <w:tc>
          <w:tcPr>
            <w:tcW w:w="380" w:type="dxa"/>
            <w:vAlign w:val="bottom"/>
          </w:tcPr>
          <w:p w14:paraId="0EB9D889" w14:textId="77777777" w:rsidR="004B413C" w:rsidRDefault="004B413C">
            <w:pPr>
              <w:rPr>
                <w:sz w:val="4"/>
                <w:szCs w:val="4"/>
              </w:rPr>
            </w:pPr>
          </w:p>
        </w:tc>
        <w:tc>
          <w:tcPr>
            <w:tcW w:w="360" w:type="dxa"/>
            <w:vAlign w:val="bottom"/>
          </w:tcPr>
          <w:p w14:paraId="0AB4C9F4" w14:textId="77777777" w:rsidR="004B413C" w:rsidRDefault="004B413C">
            <w:pPr>
              <w:rPr>
                <w:sz w:val="4"/>
                <w:szCs w:val="4"/>
              </w:rPr>
            </w:pPr>
          </w:p>
        </w:tc>
        <w:tc>
          <w:tcPr>
            <w:tcW w:w="380" w:type="dxa"/>
            <w:vAlign w:val="bottom"/>
          </w:tcPr>
          <w:p w14:paraId="54B4425F" w14:textId="77777777" w:rsidR="004B413C" w:rsidRDefault="004B413C">
            <w:pPr>
              <w:rPr>
                <w:sz w:val="4"/>
                <w:szCs w:val="4"/>
              </w:rPr>
            </w:pPr>
          </w:p>
        </w:tc>
        <w:tc>
          <w:tcPr>
            <w:tcW w:w="380" w:type="dxa"/>
            <w:vAlign w:val="bottom"/>
          </w:tcPr>
          <w:p w14:paraId="22632136" w14:textId="77777777" w:rsidR="004B413C" w:rsidRDefault="004B413C">
            <w:pPr>
              <w:rPr>
                <w:sz w:val="4"/>
                <w:szCs w:val="4"/>
              </w:rPr>
            </w:pPr>
          </w:p>
        </w:tc>
        <w:tc>
          <w:tcPr>
            <w:tcW w:w="360" w:type="dxa"/>
            <w:vAlign w:val="bottom"/>
          </w:tcPr>
          <w:p w14:paraId="4FFDE145" w14:textId="77777777" w:rsidR="004B413C" w:rsidRDefault="004B413C">
            <w:pPr>
              <w:rPr>
                <w:sz w:val="4"/>
                <w:szCs w:val="4"/>
              </w:rPr>
            </w:pPr>
          </w:p>
        </w:tc>
        <w:tc>
          <w:tcPr>
            <w:tcW w:w="380" w:type="dxa"/>
            <w:vAlign w:val="bottom"/>
          </w:tcPr>
          <w:p w14:paraId="59B7E6F0" w14:textId="77777777" w:rsidR="004B413C" w:rsidRDefault="004B413C">
            <w:pPr>
              <w:rPr>
                <w:sz w:val="4"/>
                <w:szCs w:val="4"/>
              </w:rPr>
            </w:pPr>
          </w:p>
        </w:tc>
        <w:tc>
          <w:tcPr>
            <w:tcW w:w="360" w:type="dxa"/>
            <w:vAlign w:val="bottom"/>
          </w:tcPr>
          <w:p w14:paraId="7F235AFA" w14:textId="77777777" w:rsidR="004B413C" w:rsidRDefault="004B413C">
            <w:pPr>
              <w:rPr>
                <w:sz w:val="4"/>
                <w:szCs w:val="4"/>
              </w:rPr>
            </w:pPr>
          </w:p>
        </w:tc>
        <w:tc>
          <w:tcPr>
            <w:tcW w:w="380" w:type="dxa"/>
            <w:vAlign w:val="bottom"/>
          </w:tcPr>
          <w:p w14:paraId="0A662834" w14:textId="77777777" w:rsidR="004B413C" w:rsidRDefault="004B413C">
            <w:pPr>
              <w:rPr>
                <w:sz w:val="4"/>
                <w:szCs w:val="4"/>
              </w:rPr>
            </w:pPr>
          </w:p>
        </w:tc>
        <w:tc>
          <w:tcPr>
            <w:tcW w:w="380" w:type="dxa"/>
            <w:vAlign w:val="bottom"/>
          </w:tcPr>
          <w:p w14:paraId="0C20FE47" w14:textId="77777777" w:rsidR="004B413C" w:rsidRDefault="004B413C">
            <w:pPr>
              <w:rPr>
                <w:sz w:val="4"/>
                <w:szCs w:val="4"/>
              </w:rPr>
            </w:pPr>
          </w:p>
        </w:tc>
        <w:tc>
          <w:tcPr>
            <w:tcW w:w="360" w:type="dxa"/>
            <w:vAlign w:val="bottom"/>
          </w:tcPr>
          <w:p w14:paraId="68C7A3C9" w14:textId="77777777" w:rsidR="004B413C" w:rsidRDefault="004B413C">
            <w:pPr>
              <w:rPr>
                <w:sz w:val="4"/>
                <w:szCs w:val="4"/>
              </w:rPr>
            </w:pPr>
          </w:p>
        </w:tc>
        <w:tc>
          <w:tcPr>
            <w:tcW w:w="380" w:type="dxa"/>
            <w:vAlign w:val="bottom"/>
          </w:tcPr>
          <w:p w14:paraId="4DE3467D" w14:textId="77777777" w:rsidR="004B413C" w:rsidRDefault="004B413C">
            <w:pPr>
              <w:rPr>
                <w:sz w:val="4"/>
                <w:szCs w:val="4"/>
              </w:rPr>
            </w:pPr>
          </w:p>
        </w:tc>
        <w:tc>
          <w:tcPr>
            <w:tcW w:w="360" w:type="dxa"/>
            <w:vAlign w:val="bottom"/>
          </w:tcPr>
          <w:p w14:paraId="2313F58A" w14:textId="77777777" w:rsidR="004B413C" w:rsidRDefault="004B413C">
            <w:pPr>
              <w:rPr>
                <w:sz w:val="4"/>
                <w:szCs w:val="4"/>
              </w:rPr>
            </w:pPr>
          </w:p>
        </w:tc>
        <w:tc>
          <w:tcPr>
            <w:tcW w:w="380" w:type="dxa"/>
            <w:vAlign w:val="bottom"/>
          </w:tcPr>
          <w:p w14:paraId="4FBF7796" w14:textId="77777777" w:rsidR="004B413C" w:rsidRDefault="004B413C">
            <w:pPr>
              <w:rPr>
                <w:sz w:val="4"/>
                <w:szCs w:val="4"/>
              </w:rPr>
            </w:pPr>
          </w:p>
        </w:tc>
        <w:tc>
          <w:tcPr>
            <w:tcW w:w="360" w:type="dxa"/>
            <w:vAlign w:val="bottom"/>
          </w:tcPr>
          <w:p w14:paraId="7F5BA821" w14:textId="77777777" w:rsidR="004B413C" w:rsidRDefault="004B413C">
            <w:pPr>
              <w:rPr>
                <w:sz w:val="4"/>
                <w:szCs w:val="4"/>
              </w:rPr>
            </w:pPr>
          </w:p>
        </w:tc>
        <w:tc>
          <w:tcPr>
            <w:tcW w:w="380" w:type="dxa"/>
            <w:vAlign w:val="bottom"/>
          </w:tcPr>
          <w:p w14:paraId="7A4DF6BE" w14:textId="77777777" w:rsidR="004B413C" w:rsidRDefault="004B413C">
            <w:pPr>
              <w:rPr>
                <w:sz w:val="4"/>
                <w:szCs w:val="4"/>
              </w:rPr>
            </w:pPr>
          </w:p>
        </w:tc>
        <w:tc>
          <w:tcPr>
            <w:tcW w:w="380" w:type="dxa"/>
            <w:vAlign w:val="bottom"/>
          </w:tcPr>
          <w:p w14:paraId="1BFFC180" w14:textId="77777777" w:rsidR="004B413C" w:rsidRDefault="004B413C">
            <w:pPr>
              <w:rPr>
                <w:sz w:val="4"/>
                <w:szCs w:val="4"/>
              </w:rPr>
            </w:pPr>
          </w:p>
        </w:tc>
        <w:tc>
          <w:tcPr>
            <w:tcW w:w="360" w:type="dxa"/>
            <w:vAlign w:val="bottom"/>
          </w:tcPr>
          <w:p w14:paraId="3DAF0352" w14:textId="77777777" w:rsidR="004B413C" w:rsidRDefault="004B413C">
            <w:pPr>
              <w:rPr>
                <w:sz w:val="4"/>
                <w:szCs w:val="4"/>
              </w:rPr>
            </w:pPr>
          </w:p>
        </w:tc>
        <w:tc>
          <w:tcPr>
            <w:tcW w:w="380" w:type="dxa"/>
            <w:vAlign w:val="bottom"/>
          </w:tcPr>
          <w:p w14:paraId="7E1F46FD" w14:textId="77777777" w:rsidR="004B413C" w:rsidRDefault="004B413C">
            <w:pPr>
              <w:rPr>
                <w:sz w:val="4"/>
                <w:szCs w:val="4"/>
              </w:rPr>
            </w:pPr>
          </w:p>
        </w:tc>
        <w:tc>
          <w:tcPr>
            <w:tcW w:w="360" w:type="dxa"/>
            <w:vAlign w:val="bottom"/>
          </w:tcPr>
          <w:p w14:paraId="10F34ED3" w14:textId="77777777" w:rsidR="004B413C" w:rsidRDefault="004B413C">
            <w:pPr>
              <w:rPr>
                <w:sz w:val="4"/>
                <w:szCs w:val="4"/>
              </w:rPr>
            </w:pPr>
          </w:p>
        </w:tc>
        <w:tc>
          <w:tcPr>
            <w:tcW w:w="380" w:type="dxa"/>
            <w:vAlign w:val="bottom"/>
          </w:tcPr>
          <w:p w14:paraId="6123B251" w14:textId="77777777" w:rsidR="004B413C" w:rsidRDefault="004B413C">
            <w:pPr>
              <w:rPr>
                <w:sz w:val="4"/>
                <w:szCs w:val="4"/>
              </w:rPr>
            </w:pPr>
          </w:p>
        </w:tc>
        <w:tc>
          <w:tcPr>
            <w:tcW w:w="380" w:type="dxa"/>
            <w:vAlign w:val="bottom"/>
          </w:tcPr>
          <w:p w14:paraId="317CBA13" w14:textId="77777777" w:rsidR="004B413C" w:rsidRDefault="004B413C">
            <w:pPr>
              <w:rPr>
                <w:sz w:val="4"/>
                <w:szCs w:val="4"/>
              </w:rPr>
            </w:pPr>
          </w:p>
        </w:tc>
        <w:tc>
          <w:tcPr>
            <w:tcW w:w="360" w:type="dxa"/>
            <w:vAlign w:val="bottom"/>
          </w:tcPr>
          <w:p w14:paraId="18FB2CEB" w14:textId="77777777" w:rsidR="004B413C" w:rsidRDefault="004B413C">
            <w:pPr>
              <w:rPr>
                <w:sz w:val="4"/>
                <w:szCs w:val="4"/>
              </w:rPr>
            </w:pPr>
          </w:p>
        </w:tc>
        <w:tc>
          <w:tcPr>
            <w:tcW w:w="380" w:type="dxa"/>
            <w:vAlign w:val="bottom"/>
          </w:tcPr>
          <w:p w14:paraId="76F6E7D1" w14:textId="77777777" w:rsidR="004B413C" w:rsidRDefault="004B413C">
            <w:pPr>
              <w:rPr>
                <w:sz w:val="4"/>
                <w:szCs w:val="4"/>
              </w:rPr>
            </w:pPr>
          </w:p>
        </w:tc>
        <w:tc>
          <w:tcPr>
            <w:tcW w:w="360" w:type="dxa"/>
            <w:vAlign w:val="bottom"/>
          </w:tcPr>
          <w:p w14:paraId="792842D2" w14:textId="77777777" w:rsidR="004B413C" w:rsidRDefault="004B413C">
            <w:pPr>
              <w:rPr>
                <w:sz w:val="4"/>
                <w:szCs w:val="4"/>
              </w:rPr>
            </w:pPr>
          </w:p>
        </w:tc>
        <w:tc>
          <w:tcPr>
            <w:tcW w:w="380" w:type="dxa"/>
            <w:vAlign w:val="bottom"/>
          </w:tcPr>
          <w:p w14:paraId="189862E9" w14:textId="77777777" w:rsidR="004B413C" w:rsidRDefault="004B413C">
            <w:pPr>
              <w:rPr>
                <w:sz w:val="4"/>
                <w:szCs w:val="4"/>
              </w:rPr>
            </w:pPr>
          </w:p>
        </w:tc>
        <w:tc>
          <w:tcPr>
            <w:tcW w:w="380" w:type="dxa"/>
            <w:vAlign w:val="bottom"/>
          </w:tcPr>
          <w:p w14:paraId="2917386C" w14:textId="77777777" w:rsidR="004B413C" w:rsidRDefault="004B413C">
            <w:pPr>
              <w:rPr>
                <w:sz w:val="4"/>
                <w:szCs w:val="4"/>
              </w:rPr>
            </w:pPr>
          </w:p>
        </w:tc>
        <w:tc>
          <w:tcPr>
            <w:tcW w:w="360" w:type="dxa"/>
            <w:vAlign w:val="bottom"/>
          </w:tcPr>
          <w:p w14:paraId="7ADC4E6A" w14:textId="77777777" w:rsidR="004B413C" w:rsidRDefault="004B413C">
            <w:pPr>
              <w:rPr>
                <w:sz w:val="4"/>
                <w:szCs w:val="4"/>
              </w:rPr>
            </w:pPr>
          </w:p>
        </w:tc>
        <w:tc>
          <w:tcPr>
            <w:tcW w:w="380" w:type="dxa"/>
            <w:vAlign w:val="bottom"/>
          </w:tcPr>
          <w:p w14:paraId="70B927C6" w14:textId="77777777" w:rsidR="004B413C" w:rsidRDefault="004B413C">
            <w:pPr>
              <w:rPr>
                <w:sz w:val="4"/>
                <w:szCs w:val="4"/>
              </w:rPr>
            </w:pPr>
          </w:p>
        </w:tc>
        <w:tc>
          <w:tcPr>
            <w:tcW w:w="520" w:type="dxa"/>
            <w:vAlign w:val="bottom"/>
          </w:tcPr>
          <w:p w14:paraId="0A37CD18" w14:textId="77777777" w:rsidR="004B413C" w:rsidRDefault="004B413C">
            <w:pPr>
              <w:rPr>
                <w:sz w:val="4"/>
                <w:szCs w:val="4"/>
              </w:rPr>
            </w:pPr>
          </w:p>
        </w:tc>
        <w:tc>
          <w:tcPr>
            <w:tcW w:w="0" w:type="dxa"/>
            <w:vAlign w:val="bottom"/>
          </w:tcPr>
          <w:p w14:paraId="19C3D66E" w14:textId="77777777" w:rsidR="004B413C" w:rsidRDefault="004B413C">
            <w:pPr>
              <w:rPr>
                <w:sz w:val="1"/>
                <w:szCs w:val="1"/>
              </w:rPr>
            </w:pPr>
          </w:p>
        </w:tc>
      </w:tr>
      <w:tr w:rsidR="004B413C" w14:paraId="04F526B2" w14:textId="77777777">
        <w:trPr>
          <w:trHeight w:val="186"/>
        </w:trPr>
        <w:tc>
          <w:tcPr>
            <w:tcW w:w="180" w:type="dxa"/>
            <w:vAlign w:val="bottom"/>
          </w:tcPr>
          <w:p w14:paraId="46B16DFC" w14:textId="77777777" w:rsidR="004B413C" w:rsidRDefault="004B413C">
            <w:pPr>
              <w:rPr>
                <w:sz w:val="16"/>
                <w:szCs w:val="16"/>
              </w:rPr>
            </w:pPr>
          </w:p>
        </w:tc>
        <w:tc>
          <w:tcPr>
            <w:tcW w:w="820" w:type="dxa"/>
            <w:vAlign w:val="bottom"/>
          </w:tcPr>
          <w:p w14:paraId="1FD53437" w14:textId="77777777" w:rsidR="004B413C" w:rsidRDefault="00EC2FEA">
            <w:pPr>
              <w:ind w:right="318"/>
              <w:jc w:val="right"/>
              <w:rPr>
                <w:sz w:val="20"/>
                <w:szCs w:val="20"/>
              </w:rPr>
            </w:pPr>
            <w:r>
              <w:rPr>
                <w:rFonts w:ascii="Arial" w:eastAsia="Arial" w:hAnsi="Arial" w:cs="Arial"/>
                <w:color w:val="4D4D4D"/>
                <w:sz w:val="16"/>
                <w:szCs w:val="16"/>
              </w:rPr>
              <w:t>2015</w:t>
            </w:r>
          </w:p>
        </w:tc>
        <w:tc>
          <w:tcPr>
            <w:tcW w:w="380" w:type="dxa"/>
            <w:vAlign w:val="bottom"/>
          </w:tcPr>
          <w:p w14:paraId="5140E963" w14:textId="77777777" w:rsidR="004B413C" w:rsidRDefault="004B413C">
            <w:pPr>
              <w:rPr>
                <w:sz w:val="16"/>
                <w:szCs w:val="16"/>
              </w:rPr>
            </w:pPr>
          </w:p>
        </w:tc>
        <w:tc>
          <w:tcPr>
            <w:tcW w:w="360" w:type="dxa"/>
            <w:vAlign w:val="bottom"/>
          </w:tcPr>
          <w:p w14:paraId="424658C6" w14:textId="77777777" w:rsidR="004B413C" w:rsidRDefault="004B413C">
            <w:pPr>
              <w:rPr>
                <w:sz w:val="16"/>
                <w:szCs w:val="16"/>
              </w:rPr>
            </w:pPr>
          </w:p>
        </w:tc>
        <w:tc>
          <w:tcPr>
            <w:tcW w:w="380" w:type="dxa"/>
            <w:vAlign w:val="bottom"/>
          </w:tcPr>
          <w:p w14:paraId="1FC88DA8" w14:textId="77777777" w:rsidR="004B413C" w:rsidRDefault="004B413C">
            <w:pPr>
              <w:rPr>
                <w:sz w:val="16"/>
                <w:szCs w:val="16"/>
              </w:rPr>
            </w:pPr>
          </w:p>
        </w:tc>
        <w:tc>
          <w:tcPr>
            <w:tcW w:w="360" w:type="dxa"/>
            <w:vAlign w:val="bottom"/>
          </w:tcPr>
          <w:p w14:paraId="6BEF24D2" w14:textId="77777777" w:rsidR="004B413C" w:rsidRDefault="004B413C">
            <w:pPr>
              <w:rPr>
                <w:sz w:val="16"/>
                <w:szCs w:val="16"/>
              </w:rPr>
            </w:pPr>
          </w:p>
        </w:tc>
        <w:tc>
          <w:tcPr>
            <w:tcW w:w="380" w:type="dxa"/>
            <w:vAlign w:val="bottom"/>
          </w:tcPr>
          <w:p w14:paraId="50646E5F" w14:textId="77777777" w:rsidR="004B413C" w:rsidRDefault="004B413C">
            <w:pPr>
              <w:rPr>
                <w:sz w:val="16"/>
                <w:szCs w:val="16"/>
              </w:rPr>
            </w:pPr>
          </w:p>
        </w:tc>
        <w:tc>
          <w:tcPr>
            <w:tcW w:w="380" w:type="dxa"/>
            <w:vAlign w:val="bottom"/>
          </w:tcPr>
          <w:p w14:paraId="37EB0383" w14:textId="77777777" w:rsidR="004B413C" w:rsidRDefault="004B413C">
            <w:pPr>
              <w:rPr>
                <w:sz w:val="16"/>
                <w:szCs w:val="16"/>
              </w:rPr>
            </w:pPr>
          </w:p>
        </w:tc>
        <w:tc>
          <w:tcPr>
            <w:tcW w:w="360" w:type="dxa"/>
            <w:vAlign w:val="bottom"/>
          </w:tcPr>
          <w:p w14:paraId="4DF279A1" w14:textId="77777777" w:rsidR="004B413C" w:rsidRDefault="004B413C">
            <w:pPr>
              <w:rPr>
                <w:sz w:val="16"/>
                <w:szCs w:val="16"/>
              </w:rPr>
            </w:pPr>
          </w:p>
        </w:tc>
        <w:tc>
          <w:tcPr>
            <w:tcW w:w="380" w:type="dxa"/>
            <w:vAlign w:val="bottom"/>
          </w:tcPr>
          <w:p w14:paraId="6A30E270" w14:textId="77777777" w:rsidR="004B413C" w:rsidRDefault="004B413C">
            <w:pPr>
              <w:rPr>
                <w:sz w:val="16"/>
                <w:szCs w:val="16"/>
              </w:rPr>
            </w:pPr>
          </w:p>
        </w:tc>
        <w:tc>
          <w:tcPr>
            <w:tcW w:w="360" w:type="dxa"/>
            <w:vAlign w:val="bottom"/>
          </w:tcPr>
          <w:p w14:paraId="706BD16E" w14:textId="77777777" w:rsidR="004B413C" w:rsidRDefault="004B413C">
            <w:pPr>
              <w:rPr>
                <w:sz w:val="16"/>
                <w:szCs w:val="16"/>
              </w:rPr>
            </w:pPr>
          </w:p>
        </w:tc>
        <w:tc>
          <w:tcPr>
            <w:tcW w:w="380" w:type="dxa"/>
            <w:vAlign w:val="bottom"/>
          </w:tcPr>
          <w:p w14:paraId="734E54A1" w14:textId="77777777" w:rsidR="004B413C" w:rsidRDefault="004B413C">
            <w:pPr>
              <w:rPr>
                <w:sz w:val="16"/>
                <w:szCs w:val="16"/>
              </w:rPr>
            </w:pPr>
          </w:p>
        </w:tc>
        <w:tc>
          <w:tcPr>
            <w:tcW w:w="380" w:type="dxa"/>
            <w:vAlign w:val="bottom"/>
          </w:tcPr>
          <w:p w14:paraId="1F11A571" w14:textId="77777777" w:rsidR="004B413C" w:rsidRDefault="004B413C">
            <w:pPr>
              <w:rPr>
                <w:sz w:val="16"/>
                <w:szCs w:val="16"/>
              </w:rPr>
            </w:pPr>
          </w:p>
        </w:tc>
        <w:tc>
          <w:tcPr>
            <w:tcW w:w="360" w:type="dxa"/>
            <w:vAlign w:val="bottom"/>
          </w:tcPr>
          <w:p w14:paraId="0304AAC2" w14:textId="77777777" w:rsidR="004B413C" w:rsidRDefault="004B413C">
            <w:pPr>
              <w:rPr>
                <w:sz w:val="16"/>
                <w:szCs w:val="16"/>
              </w:rPr>
            </w:pPr>
          </w:p>
        </w:tc>
        <w:tc>
          <w:tcPr>
            <w:tcW w:w="380" w:type="dxa"/>
            <w:vAlign w:val="bottom"/>
          </w:tcPr>
          <w:p w14:paraId="65178B9F" w14:textId="77777777" w:rsidR="004B413C" w:rsidRDefault="004B413C">
            <w:pPr>
              <w:rPr>
                <w:sz w:val="16"/>
                <w:szCs w:val="16"/>
              </w:rPr>
            </w:pPr>
          </w:p>
        </w:tc>
        <w:tc>
          <w:tcPr>
            <w:tcW w:w="360" w:type="dxa"/>
            <w:vAlign w:val="bottom"/>
          </w:tcPr>
          <w:p w14:paraId="535446FA" w14:textId="77777777" w:rsidR="004B413C" w:rsidRDefault="004B413C">
            <w:pPr>
              <w:rPr>
                <w:sz w:val="16"/>
                <w:szCs w:val="16"/>
              </w:rPr>
            </w:pPr>
          </w:p>
        </w:tc>
        <w:tc>
          <w:tcPr>
            <w:tcW w:w="380" w:type="dxa"/>
            <w:vAlign w:val="bottom"/>
          </w:tcPr>
          <w:p w14:paraId="6333CB18" w14:textId="77777777" w:rsidR="004B413C" w:rsidRDefault="004B413C">
            <w:pPr>
              <w:rPr>
                <w:sz w:val="16"/>
                <w:szCs w:val="16"/>
              </w:rPr>
            </w:pPr>
          </w:p>
        </w:tc>
        <w:tc>
          <w:tcPr>
            <w:tcW w:w="360" w:type="dxa"/>
            <w:vAlign w:val="bottom"/>
          </w:tcPr>
          <w:p w14:paraId="55035599" w14:textId="77777777" w:rsidR="004B413C" w:rsidRDefault="004B413C">
            <w:pPr>
              <w:rPr>
                <w:sz w:val="16"/>
                <w:szCs w:val="16"/>
              </w:rPr>
            </w:pPr>
          </w:p>
        </w:tc>
        <w:tc>
          <w:tcPr>
            <w:tcW w:w="380" w:type="dxa"/>
            <w:vAlign w:val="bottom"/>
          </w:tcPr>
          <w:p w14:paraId="7BF7AE69" w14:textId="77777777" w:rsidR="004B413C" w:rsidRDefault="004B413C">
            <w:pPr>
              <w:rPr>
                <w:sz w:val="16"/>
                <w:szCs w:val="16"/>
              </w:rPr>
            </w:pPr>
          </w:p>
        </w:tc>
        <w:tc>
          <w:tcPr>
            <w:tcW w:w="380" w:type="dxa"/>
            <w:vAlign w:val="bottom"/>
          </w:tcPr>
          <w:p w14:paraId="67EAFE8F" w14:textId="77777777" w:rsidR="004B413C" w:rsidRDefault="004B413C">
            <w:pPr>
              <w:rPr>
                <w:sz w:val="16"/>
                <w:szCs w:val="16"/>
              </w:rPr>
            </w:pPr>
          </w:p>
        </w:tc>
        <w:tc>
          <w:tcPr>
            <w:tcW w:w="360" w:type="dxa"/>
            <w:vAlign w:val="bottom"/>
          </w:tcPr>
          <w:p w14:paraId="3D349D13" w14:textId="77777777" w:rsidR="004B413C" w:rsidRDefault="004B413C">
            <w:pPr>
              <w:rPr>
                <w:sz w:val="16"/>
                <w:szCs w:val="16"/>
              </w:rPr>
            </w:pPr>
          </w:p>
        </w:tc>
        <w:tc>
          <w:tcPr>
            <w:tcW w:w="380" w:type="dxa"/>
            <w:vAlign w:val="bottom"/>
          </w:tcPr>
          <w:p w14:paraId="267AB5AD" w14:textId="77777777" w:rsidR="004B413C" w:rsidRDefault="004B413C">
            <w:pPr>
              <w:rPr>
                <w:sz w:val="16"/>
                <w:szCs w:val="16"/>
              </w:rPr>
            </w:pPr>
          </w:p>
        </w:tc>
        <w:tc>
          <w:tcPr>
            <w:tcW w:w="360" w:type="dxa"/>
            <w:vAlign w:val="bottom"/>
          </w:tcPr>
          <w:p w14:paraId="4C98642C" w14:textId="77777777" w:rsidR="004B413C" w:rsidRDefault="004B413C">
            <w:pPr>
              <w:rPr>
                <w:sz w:val="16"/>
                <w:szCs w:val="16"/>
              </w:rPr>
            </w:pPr>
          </w:p>
        </w:tc>
        <w:tc>
          <w:tcPr>
            <w:tcW w:w="380" w:type="dxa"/>
            <w:vAlign w:val="bottom"/>
          </w:tcPr>
          <w:p w14:paraId="0D47B9EA" w14:textId="77777777" w:rsidR="004B413C" w:rsidRDefault="004B413C">
            <w:pPr>
              <w:rPr>
                <w:sz w:val="16"/>
                <w:szCs w:val="16"/>
              </w:rPr>
            </w:pPr>
          </w:p>
        </w:tc>
        <w:tc>
          <w:tcPr>
            <w:tcW w:w="380" w:type="dxa"/>
            <w:vAlign w:val="bottom"/>
          </w:tcPr>
          <w:p w14:paraId="13B3F5E4" w14:textId="77777777" w:rsidR="004B413C" w:rsidRDefault="004B413C">
            <w:pPr>
              <w:rPr>
                <w:sz w:val="16"/>
                <w:szCs w:val="16"/>
              </w:rPr>
            </w:pPr>
          </w:p>
        </w:tc>
        <w:tc>
          <w:tcPr>
            <w:tcW w:w="360" w:type="dxa"/>
            <w:vAlign w:val="bottom"/>
          </w:tcPr>
          <w:p w14:paraId="79ECE1EC" w14:textId="77777777" w:rsidR="004B413C" w:rsidRDefault="004B413C">
            <w:pPr>
              <w:rPr>
                <w:sz w:val="16"/>
                <w:szCs w:val="16"/>
              </w:rPr>
            </w:pPr>
          </w:p>
        </w:tc>
        <w:tc>
          <w:tcPr>
            <w:tcW w:w="380" w:type="dxa"/>
            <w:vAlign w:val="bottom"/>
          </w:tcPr>
          <w:p w14:paraId="0FA4207C" w14:textId="77777777" w:rsidR="004B413C" w:rsidRDefault="004B413C">
            <w:pPr>
              <w:rPr>
                <w:sz w:val="16"/>
                <w:szCs w:val="16"/>
              </w:rPr>
            </w:pPr>
          </w:p>
        </w:tc>
        <w:tc>
          <w:tcPr>
            <w:tcW w:w="360" w:type="dxa"/>
            <w:vAlign w:val="bottom"/>
          </w:tcPr>
          <w:p w14:paraId="267EF15E" w14:textId="77777777" w:rsidR="004B413C" w:rsidRDefault="004B413C">
            <w:pPr>
              <w:rPr>
                <w:sz w:val="16"/>
                <w:szCs w:val="16"/>
              </w:rPr>
            </w:pPr>
          </w:p>
        </w:tc>
        <w:tc>
          <w:tcPr>
            <w:tcW w:w="380" w:type="dxa"/>
            <w:vAlign w:val="bottom"/>
          </w:tcPr>
          <w:p w14:paraId="6EFE5F17" w14:textId="77777777" w:rsidR="004B413C" w:rsidRDefault="004B413C">
            <w:pPr>
              <w:rPr>
                <w:sz w:val="16"/>
                <w:szCs w:val="16"/>
              </w:rPr>
            </w:pPr>
          </w:p>
        </w:tc>
        <w:tc>
          <w:tcPr>
            <w:tcW w:w="380" w:type="dxa"/>
            <w:vAlign w:val="bottom"/>
          </w:tcPr>
          <w:p w14:paraId="2F92DB2F" w14:textId="77777777" w:rsidR="004B413C" w:rsidRDefault="004B413C">
            <w:pPr>
              <w:rPr>
                <w:sz w:val="16"/>
                <w:szCs w:val="16"/>
              </w:rPr>
            </w:pPr>
          </w:p>
        </w:tc>
        <w:tc>
          <w:tcPr>
            <w:tcW w:w="360" w:type="dxa"/>
            <w:vAlign w:val="bottom"/>
          </w:tcPr>
          <w:p w14:paraId="2FEF6E38" w14:textId="77777777" w:rsidR="004B413C" w:rsidRDefault="004B413C">
            <w:pPr>
              <w:rPr>
                <w:sz w:val="16"/>
                <w:szCs w:val="16"/>
              </w:rPr>
            </w:pPr>
          </w:p>
        </w:tc>
        <w:tc>
          <w:tcPr>
            <w:tcW w:w="380" w:type="dxa"/>
            <w:vAlign w:val="bottom"/>
          </w:tcPr>
          <w:p w14:paraId="0F643383" w14:textId="77777777" w:rsidR="004B413C" w:rsidRDefault="004B413C">
            <w:pPr>
              <w:rPr>
                <w:sz w:val="16"/>
                <w:szCs w:val="16"/>
              </w:rPr>
            </w:pPr>
          </w:p>
        </w:tc>
        <w:tc>
          <w:tcPr>
            <w:tcW w:w="520" w:type="dxa"/>
            <w:vAlign w:val="bottom"/>
          </w:tcPr>
          <w:p w14:paraId="1218E1EA" w14:textId="77777777" w:rsidR="004B413C" w:rsidRDefault="004B413C">
            <w:pPr>
              <w:rPr>
                <w:sz w:val="16"/>
                <w:szCs w:val="16"/>
              </w:rPr>
            </w:pPr>
          </w:p>
        </w:tc>
        <w:tc>
          <w:tcPr>
            <w:tcW w:w="0" w:type="dxa"/>
            <w:vAlign w:val="bottom"/>
          </w:tcPr>
          <w:p w14:paraId="5F9F7FC2" w14:textId="77777777" w:rsidR="004B413C" w:rsidRDefault="004B413C">
            <w:pPr>
              <w:rPr>
                <w:sz w:val="1"/>
                <w:szCs w:val="1"/>
              </w:rPr>
            </w:pPr>
          </w:p>
        </w:tc>
      </w:tr>
      <w:tr w:rsidR="004B413C" w14:paraId="3F9201F3" w14:textId="77777777">
        <w:trPr>
          <w:trHeight w:val="168"/>
        </w:trPr>
        <w:tc>
          <w:tcPr>
            <w:tcW w:w="180" w:type="dxa"/>
            <w:vAlign w:val="bottom"/>
          </w:tcPr>
          <w:p w14:paraId="4BDA3FBF" w14:textId="77777777" w:rsidR="004B413C" w:rsidRDefault="004B413C">
            <w:pPr>
              <w:rPr>
                <w:sz w:val="14"/>
                <w:szCs w:val="14"/>
              </w:rPr>
            </w:pPr>
          </w:p>
        </w:tc>
        <w:tc>
          <w:tcPr>
            <w:tcW w:w="820" w:type="dxa"/>
            <w:vAlign w:val="bottom"/>
          </w:tcPr>
          <w:p w14:paraId="0ECC6E5D" w14:textId="77777777" w:rsidR="004B413C" w:rsidRDefault="00EC2FEA">
            <w:pPr>
              <w:spacing w:line="168" w:lineRule="exact"/>
              <w:ind w:right="318"/>
              <w:jc w:val="right"/>
              <w:rPr>
                <w:sz w:val="20"/>
                <w:szCs w:val="20"/>
              </w:rPr>
            </w:pPr>
            <w:r>
              <w:rPr>
                <w:rFonts w:ascii="Arial" w:eastAsia="Arial" w:hAnsi="Arial" w:cs="Arial"/>
                <w:color w:val="4D4D4D"/>
                <w:sz w:val="16"/>
                <w:szCs w:val="16"/>
              </w:rPr>
              <w:t>1995</w:t>
            </w:r>
          </w:p>
        </w:tc>
        <w:tc>
          <w:tcPr>
            <w:tcW w:w="380" w:type="dxa"/>
            <w:vAlign w:val="bottom"/>
          </w:tcPr>
          <w:p w14:paraId="53B28F72" w14:textId="77777777" w:rsidR="004B413C" w:rsidRDefault="004B413C">
            <w:pPr>
              <w:rPr>
                <w:sz w:val="14"/>
                <w:szCs w:val="14"/>
              </w:rPr>
            </w:pPr>
          </w:p>
        </w:tc>
        <w:tc>
          <w:tcPr>
            <w:tcW w:w="360" w:type="dxa"/>
            <w:vAlign w:val="bottom"/>
          </w:tcPr>
          <w:p w14:paraId="0435E1F5" w14:textId="77777777" w:rsidR="004B413C" w:rsidRDefault="004B413C">
            <w:pPr>
              <w:rPr>
                <w:sz w:val="14"/>
                <w:szCs w:val="14"/>
              </w:rPr>
            </w:pPr>
          </w:p>
        </w:tc>
        <w:tc>
          <w:tcPr>
            <w:tcW w:w="380" w:type="dxa"/>
            <w:vAlign w:val="bottom"/>
          </w:tcPr>
          <w:p w14:paraId="222A29CE" w14:textId="77777777" w:rsidR="004B413C" w:rsidRDefault="004B413C">
            <w:pPr>
              <w:rPr>
                <w:sz w:val="14"/>
                <w:szCs w:val="14"/>
              </w:rPr>
            </w:pPr>
          </w:p>
        </w:tc>
        <w:tc>
          <w:tcPr>
            <w:tcW w:w="360" w:type="dxa"/>
            <w:vAlign w:val="bottom"/>
          </w:tcPr>
          <w:p w14:paraId="46928759" w14:textId="77777777" w:rsidR="004B413C" w:rsidRDefault="004B413C">
            <w:pPr>
              <w:rPr>
                <w:sz w:val="14"/>
                <w:szCs w:val="14"/>
              </w:rPr>
            </w:pPr>
          </w:p>
        </w:tc>
        <w:tc>
          <w:tcPr>
            <w:tcW w:w="380" w:type="dxa"/>
            <w:vAlign w:val="bottom"/>
          </w:tcPr>
          <w:p w14:paraId="7E5F2E0E" w14:textId="77777777" w:rsidR="004B413C" w:rsidRDefault="004B413C">
            <w:pPr>
              <w:rPr>
                <w:sz w:val="14"/>
                <w:szCs w:val="14"/>
              </w:rPr>
            </w:pPr>
          </w:p>
        </w:tc>
        <w:tc>
          <w:tcPr>
            <w:tcW w:w="380" w:type="dxa"/>
            <w:vAlign w:val="bottom"/>
          </w:tcPr>
          <w:p w14:paraId="2476CF4A" w14:textId="77777777" w:rsidR="004B413C" w:rsidRDefault="004B413C">
            <w:pPr>
              <w:rPr>
                <w:sz w:val="14"/>
                <w:szCs w:val="14"/>
              </w:rPr>
            </w:pPr>
          </w:p>
        </w:tc>
        <w:tc>
          <w:tcPr>
            <w:tcW w:w="360" w:type="dxa"/>
            <w:vAlign w:val="bottom"/>
          </w:tcPr>
          <w:p w14:paraId="7CFB1BA0" w14:textId="77777777" w:rsidR="004B413C" w:rsidRDefault="004B413C">
            <w:pPr>
              <w:rPr>
                <w:sz w:val="14"/>
                <w:szCs w:val="14"/>
              </w:rPr>
            </w:pPr>
          </w:p>
        </w:tc>
        <w:tc>
          <w:tcPr>
            <w:tcW w:w="380" w:type="dxa"/>
            <w:vAlign w:val="bottom"/>
          </w:tcPr>
          <w:p w14:paraId="485FCFD9" w14:textId="77777777" w:rsidR="004B413C" w:rsidRDefault="004B413C">
            <w:pPr>
              <w:rPr>
                <w:sz w:val="14"/>
                <w:szCs w:val="14"/>
              </w:rPr>
            </w:pPr>
          </w:p>
        </w:tc>
        <w:tc>
          <w:tcPr>
            <w:tcW w:w="360" w:type="dxa"/>
            <w:vAlign w:val="bottom"/>
          </w:tcPr>
          <w:p w14:paraId="1EB58217" w14:textId="77777777" w:rsidR="004B413C" w:rsidRDefault="004B413C">
            <w:pPr>
              <w:rPr>
                <w:sz w:val="14"/>
                <w:szCs w:val="14"/>
              </w:rPr>
            </w:pPr>
          </w:p>
        </w:tc>
        <w:tc>
          <w:tcPr>
            <w:tcW w:w="380" w:type="dxa"/>
            <w:vAlign w:val="bottom"/>
          </w:tcPr>
          <w:p w14:paraId="344C600F" w14:textId="77777777" w:rsidR="004B413C" w:rsidRDefault="004B413C">
            <w:pPr>
              <w:rPr>
                <w:sz w:val="14"/>
                <w:szCs w:val="14"/>
              </w:rPr>
            </w:pPr>
          </w:p>
        </w:tc>
        <w:tc>
          <w:tcPr>
            <w:tcW w:w="380" w:type="dxa"/>
            <w:vAlign w:val="bottom"/>
          </w:tcPr>
          <w:p w14:paraId="710DDFA9" w14:textId="77777777" w:rsidR="004B413C" w:rsidRDefault="004B413C">
            <w:pPr>
              <w:rPr>
                <w:sz w:val="14"/>
                <w:szCs w:val="14"/>
              </w:rPr>
            </w:pPr>
          </w:p>
        </w:tc>
        <w:tc>
          <w:tcPr>
            <w:tcW w:w="360" w:type="dxa"/>
            <w:vAlign w:val="bottom"/>
          </w:tcPr>
          <w:p w14:paraId="3C4A49C9" w14:textId="77777777" w:rsidR="004B413C" w:rsidRDefault="004B413C">
            <w:pPr>
              <w:rPr>
                <w:sz w:val="14"/>
                <w:szCs w:val="14"/>
              </w:rPr>
            </w:pPr>
          </w:p>
        </w:tc>
        <w:tc>
          <w:tcPr>
            <w:tcW w:w="380" w:type="dxa"/>
            <w:vAlign w:val="bottom"/>
          </w:tcPr>
          <w:p w14:paraId="08FD735F" w14:textId="77777777" w:rsidR="004B413C" w:rsidRDefault="004B413C">
            <w:pPr>
              <w:rPr>
                <w:sz w:val="14"/>
                <w:szCs w:val="14"/>
              </w:rPr>
            </w:pPr>
          </w:p>
        </w:tc>
        <w:tc>
          <w:tcPr>
            <w:tcW w:w="360" w:type="dxa"/>
            <w:vAlign w:val="bottom"/>
          </w:tcPr>
          <w:p w14:paraId="7E3FC4B2" w14:textId="77777777" w:rsidR="004B413C" w:rsidRDefault="004B413C">
            <w:pPr>
              <w:rPr>
                <w:sz w:val="14"/>
                <w:szCs w:val="14"/>
              </w:rPr>
            </w:pPr>
          </w:p>
        </w:tc>
        <w:tc>
          <w:tcPr>
            <w:tcW w:w="380" w:type="dxa"/>
            <w:vAlign w:val="bottom"/>
          </w:tcPr>
          <w:p w14:paraId="6F69E1EA" w14:textId="77777777" w:rsidR="004B413C" w:rsidRDefault="004B413C">
            <w:pPr>
              <w:rPr>
                <w:sz w:val="14"/>
                <w:szCs w:val="14"/>
              </w:rPr>
            </w:pPr>
          </w:p>
        </w:tc>
        <w:tc>
          <w:tcPr>
            <w:tcW w:w="360" w:type="dxa"/>
            <w:vAlign w:val="bottom"/>
          </w:tcPr>
          <w:p w14:paraId="4C0CB496" w14:textId="77777777" w:rsidR="004B413C" w:rsidRDefault="004B413C">
            <w:pPr>
              <w:rPr>
                <w:sz w:val="14"/>
                <w:szCs w:val="14"/>
              </w:rPr>
            </w:pPr>
          </w:p>
        </w:tc>
        <w:tc>
          <w:tcPr>
            <w:tcW w:w="380" w:type="dxa"/>
            <w:vAlign w:val="bottom"/>
          </w:tcPr>
          <w:p w14:paraId="1E78AB99" w14:textId="77777777" w:rsidR="004B413C" w:rsidRDefault="004B413C">
            <w:pPr>
              <w:rPr>
                <w:sz w:val="14"/>
                <w:szCs w:val="14"/>
              </w:rPr>
            </w:pPr>
          </w:p>
        </w:tc>
        <w:tc>
          <w:tcPr>
            <w:tcW w:w="380" w:type="dxa"/>
            <w:vAlign w:val="bottom"/>
          </w:tcPr>
          <w:p w14:paraId="165BBC8A" w14:textId="77777777" w:rsidR="004B413C" w:rsidRDefault="004B413C">
            <w:pPr>
              <w:rPr>
                <w:sz w:val="14"/>
                <w:szCs w:val="14"/>
              </w:rPr>
            </w:pPr>
          </w:p>
        </w:tc>
        <w:tc>
          <w:tcPr>
            <w:tcW w:w="360" w:type="dxa"/>
            <w:vAlign w:val="bottom"/>
          </w:tcPr>
          <w:p w14:paraId="585CB733" w14:textId="77777777" w:rsidR="004B413C" w:rsidRDefault="004B413C">
            <w:pPr>
              <w:rPr>
                <w:sz w:val="14"/>
                <w:szCs w:val="14"/>
              </w:rPr>
            </w:pPr>
          </w:p>
        </w:tc>
        <w:tc>
          <w:tcPr>
            <w:tcW w:w="380" w:type="dxa"/>
            <w:vAlign w:val="bottom"/>
          </w:tcPr>
          <w:p w14:paraId="77ECFAC9" w14:textId="77777777" w:rsidR="004B413C" w:rsidRDefault="004B413C">
            <w:pPr>
              <w:rPr>
                <w:sz w:val="14"/>
                <w:szCs w:val="14"/>
              </w:rPr>
            </w:pPr>
          </w:p>
        </w:tc>
        <w:tc>
          <w:tcPr>
            <w:tcW w:w="360" w:type="dxa"/>
            <w:vAlign w:val="bottom"/>
          </w:tcPr>
          <w:p w14:paraId="595DFA5D" w14:textId="77777777" w:rsidR="004B413C" w:rsidRDefault="004B413C">
            <w:pPr>
              <w:rPr>
                <w:sz w:val="14"/>
                <w:szCs w:val="14"/>
              </w:rPr>
            </w:pPr>
          </w:p>
        </w:tc>
        <w:tc>
          <w:tcPr>
            <w:tcW w:w="380" w:type="dxa"/>
            <w:vAlign w:val="bottom"/>
          </w:tcPr>
          <w:p w14:paraId="055A99AE" w14:textId="77777777" w:rsidR="004B413C" w:rsidRDefault="004B413C">
            <w:pPr>
              <w:rPr>
                <w:sz w:val="14"/>
                <w:szCs w:val="14"/>
              </w:rPr>
            </w:pPr>
          </w:p>
        </w:tc>
        <w:tc>
          <w:tcPr>
            <w:tcW w:w="380" w:type="dxa"/>
            <w:vAlign w:val="bottom"/>
          </w:tcPr>
          <w:p w14:paraId="7FC65E28" w14:textId="77777777" w:rsidR="004B413C" w:rsidRDefault="004B413C">
            <w:pPr>
              <w:rPr>
                <w:sz w:val="14"/>
                <w:szCs w:val="14"/>
              </w:rPr>
            </w:pPr>
          </w:p>
        </w:tc>
        <w:tc>
          <w:tcPr>
            <w:tcW w:w="360" w:type="dxa"/>
            <w:vAlign w:val="bottom"/>
          </w:tcPr>
          <w:p w14:paraId="78171C57" w14:textId="77777777" w:rsidR="004B413C" w:rsidRDefault="004B413C">
            <w:pPr>
              <w:rPr>
                <w:sz w:val="14"/>
                <w:szCs w:val="14"/>
              </w:rPr>
            </w:pPr>
          </w:p>
        </w:tc>
        <w:tc>
          <w:tcPr>
            <w:tcW w:w="380" w:type="dxa"/>
            <w:vAlign w:val="bottom"/>
          </w:tcPr>
          <w:p w14:paraId="29A72088" w14:textId="77777777" w:rsidR="004B413C" w:rsidRDefault="004B413C">
            <w:pPr>
              <w:rPr>
                <w:sz w:val="14"/>
                <w:szCs w:val="14"/>
              </w:rPr>
            </w:pPr>
          </w:p>
        </w:tc>
        <w:tc>
          <w:tcPr>
            <w:tcW w:w="360" w:type="dxa"/>
            <w:vAlign w:val="bottom"/>
          </w:tcPr>
          <w:p w14:paraId="0B97BCAE" w14:textId="77777777" w:rsidR="004B413C" w:rsidRDefault="004B413C">
            <w:pPr>
              <w:rPr>
                <w:sz w:val="14"/>
                <w:szCs w:val="14"/>
              </w:rPr>
            </w:pPr>
          </w:p>
        </w:tc>
        <w:tc>
          <w:tcPr>
            <w:tcW w:w="380" w:type="dxa"/>
            <w:vAlign w:val="bottom"/>
          </w:tcPr>
          <w:p w14:paraId="572E0653" w14:textId="77777777" w:rsidR="004B413C" w:rsidRDefault="004B413C">
            <w:pPr>
              <w:rPr>
                <w:sz w:val="14"/>
                <w:szCs w:val="14"/>
              </w:rPr>
            </w:pPr>
          </w:p>
        </w:tc>
        <w:tc>
          <w:tcPr>
            <w:tcW w:w="380" w:type="dxa"/>
            <w:vAlign w:val="bottom"/>
          </w:tcPr>
          <w:p w14:paraId="1BB570F3" w14:textId="77777777" w:rsidR="004B413C" w:rsidRDefault="004B413C">
            <w:pPr>
              <w:rPr>
                <w:sz w:val="14"/>
                <w:szCs w:val="14"/>
              </w:rPr>
            </w:pPr>
          </w:p>
        </w:tc>
        <w:tc>
          <w:tcPr>
            <w:tcW w:w="360" w:type="dxa"/>
            <w:vAlign w:val="bottom"/>
          </w:tcPr>
          <w:p w14:paraId="1ABAE91B" w14:textId="77777777" w:rsidR="004B413C" w:rsidRDefault="004B413C">
            <w:pPr>
              <w:rPr>
                <w:sz w:val="14"/>
                <w:szCs w:val="14"/>
              </w:rPr>
            </w:pPr>
          </w:p>
        </w:tc>
        <w:tc>
          <w:tcPr>
            <w:tcW w:w="380" w:type="dxa"/>
            <w:vAlign w:val="bottom"/>
          </w:tcPr>
          <w:p w14:paraId="0F8D6796" w14:textId="77777777" w:rsidR="004B413C" w:rsidRDefault="004B413C">
            <w:pPr>
              <w:rPr>
                <w:sz w:val="14"/>
                <w:szCs w:val="14"/>
              </w:rPr>
            </w:pPr>
          </w:p>
        </w:tc>
        <w:tc>
          <w:tcPr>
            <w:tcW w:w="520" w:type="dxa"/>
            <w:vAlign w:val="bottom"/>
          </w:tcPr>
          <w:p w14:paraId="3ECB9080" w14:textId="77777777" w:rsidR="004B413C" w:rsidRDefault="004B413C">
            <w:pPr>
              <w:rPr>
                <w:sz w:val="14"/>
                <w:szCs w:val="14"/>
              </w:rPr>
            </w:pPr>
          </w:p>
        </w:tc>
        <w:tc>
          <w:tcPr>
            <w:tcW w:w="0" w:type="dxa"/>
            <w:vAlign w:val="bottom"/>
          </w:tcPr>
          <w:p w14:paraId="22736262" w14:textId="77777777" w:rsidR="004B413C" w:rsidRDefault="004B413C">
            <w:pPr>
              <w:rPr>
                <w:sz w:val="1"/>
                <w:szCs w:val="1"/>
              </w:rPr>
            </w:pPr>
          </w:p>
        </w:tc>
      </w:tr>
      <w:tr w:rsidR="004B413C" w14:paraId="5FA6AAF9" w14:textId="77777777">
        <w:trPr>
          <w:trHeight w:val="139"/>
        </w:trPr>
        <w:tc>
          <w:tcPr>
            <w:tcW w:w="180" w:type="dxa"/>
            <w:vAlign w:val="bottom"/>
          </w:tcPr>
          <w:p w14:paraId="5F619188" w14:textId="77777777" w:rsidR="004B413C" w:rsidRDefault="004B413C">
            <w:pPr>
              <w:rPr>
                <w:sz w:val="12"/>
                <w:szCs w:val="12"/>
              </w:rPr>
            </w:pPr>
          </w:p>
        </w:tc>
        <w:tc>
          <w:tcPr>
            <w:tcW w:w="820" w:type="dxa"/>
            <w:vAlign w:val="bottom"/>
          </w:tcPr>
          <w:p w14:paraId="3D18E878" w14:textId="77777777" w:rsidR="004B413C" w:rsidRDefault="00EC2FEA">
            <w:pPr>
              <w:spacing w:line="139" w:lineRule="exact"/>
              <w:ind w:right="318"/>
              <w:jc w:val="right"/>
              <w:rPr>
                <w:sz w:val="20"/>
                <w:szCs w:val="20"/>
              </w:rPr>
            </w:pPr>
            <w:r>
              <w:rPr>
                <w:rFonts w:ascii="Arial" w:eastAsia="Arial" w:hAnsi="Arial" w:cs="Arial"/>
                <w:color w:val="4D4D4D"/>
                <w:sz w:val="16"/>
                <w:szCs w:val="16"/>
              </w:rPr>
              <w:t>2000</w:t>
            </w:r>
          </w:p>
        </w:tc>
        <w:tc>
          <w:tcPr>
            <w:tcW w:w="380" w:type="dxa"/>
            <w:vAlign w:val="bottom"/>
          </w:tcPr>
          <w:p w14:paraId="7F9B2A2B" w14:textId="77777777" w:rsidR="004B413C" w:rsidRDefault="004B413C">
            <w:pPr>
              <w:rPr>
                <w:sz w:val="12"/>
                <w:szCs w:val="12"/>
              </w:rPr>
            </w:pPr>
          </w:p>
        </w:tc>
        <w:tc>
          <w:tcPr>
            <w:tcW w:w="360" w:type="dxa"/>
            <w:vAlign w:val="bottom"/>
          </w:tcPr>
          <w:p w14:paraId="7EADA702" w14:textId="77777777" w:rsidR="004B413C" w:rsidRDefault="004B413C">
            <w:pPr>
              <w:rPr>
                <w:sz w:val="12"/>
                <w:szCs w:val="12"/>
              </w:rPr>
            </w:pPr>
          </w:p>
        </w:tc>
        <w:tc>
          <w:tcPr>
            <w:tcW w:w="380" w:type="dxa"/>
            <w:vAlign w:val="bottom"/>
          </w:tcPr>
          <w:p w14:paraId="66ECED70" w14:textId="77777777" w:rsidR="004B413C" w:rsidRDefault="004B413C">
            <w:pPr>
              <w:rPr>
                <w:sz w:val="12"/>
                <w:szCs w:val="12"/>
              </w:rPr>
            </w:pPr>
          </w:p>
        </w:tc>
        <w:tc>
          <w:tcPr>
            <w:tcW w:w="360" w:type="dxa"/>
            <w:vAlign w:val="bottom"/>
          </w:tcPr>
          <w:p w14:paraId="2A5DC951" w14:textId="77777777" w:rsidR="004B413C" w:rsidRDefault="004B413C">
            <w:pPr>
              <w:rPr>
                <w:sz w:val="12"/>
                <w:szCs w:val="12"/>
              </w:rPr>
            </w:pPr>
          </w:p>
        </w:tc>
        <w:tc>
          <w:tcPr>
            <w:tcW w:w="380" w:type="dxa"/>
            <w:vAlign w:val="bottom"/>
          </w:tcPr>
          <w:p w14:paraId="6B00E3EB" w14:textId="77777777" w:rsidR="004B413C" w:rsidRDefault="004B413C">
            <w:pPr>
              <w:rPr>
                <w:sz w:val="12"/>
                <w:szCs w:val="12"/>
              </w:rPr>
            </w:pPr>
          </w:p>
        </w:tc>
        <w:tc>
          <w:tcPr>
            <w:tcW w:w="380" w:type="dxa"/>
            <w:vAlign w:val="bottom"/>
          </w:tcPr>
          <w:p w14:paraId="1C3490C1" w14:textId="77777777" w:rsidR="004B413C" w:rsidRDefault="004B413C">
            <w:pPr>
              <w:rPr>
                <w:sz w:val="12"/>
                <w:szCs w:val="12"/>
              </w:rPr>
            </w:pPr>
          </w:p>
        </w:tc>
        <w:tc>
          <w:tcPr>
            <w:tcW w:w="360" w:type="dxa"/>
            <w:vAlign w:val="bottom"/>
          </w:tcPr>
          <w:p w14:paraId="27A2029F" w14:textId="77777777" w:rsidR="004B413C" w:rsidRDefault="004B413C">
            <w:pPr>
              <w:rPr>
                <w:sz w:val="12"/>
                <w:szCs w:val="12"/>
              </w:rPr>
            </w:pPr>
          </w:p>
        </w:tc>
        <w:tc>
          <w:tcPr>
            <w:tcW w:w="380" w:type="dxa"/>
            <w:vAlign w:val="bottom"/>
          </w:tcPr>
          <w:p w14:paraId="0D4B64AF" w14:textId="77777777" w:rsidR="004B413C" w:rsidRDefault="004B413C">
            <w:pPr>
              <w:rPr>
                <w:sz w:val="12"/>
                <w:szCs w:val="12"/>
              </w:rPr>
            </w:pPr>
          </w:p>
        </w:tc>
        <w:tc>
          <w:tcPr>
            <w:tcW w:w="360" w:type="dxa"/>
            <w:vAlign w:val="bottom"/>
          </w:tcPr>
          <w:p w14:paraId="206235AA" w14:textId="77777777" w:rsidR="004B413C" w:rsidRDefault="004B413C">
            <w:pPr>
              <w:rPr>
                <w:sz w:val="12"/>
                <w:szCs w:val="12"/>
              </w:rPr>
            </w:pPr>
          </w:p>
        </w:tc>
        <w:tc>
          <w:tcPr>
            <w:tcW w:w="380" w:type="dxa"/>
            <w:vAlign w:val="bottom"/>
          </w:tcPr>
          <w:p w14:paraId="72B1750D" w14:textId="77777777" w:rsidR="004B413C" w:rsidRDefault="004B413C">
            <w:pPr>
              <w:rPr>
                <w:sz w:val="12"/>
                <w:szCs w:val="12"/>
              </w:rPr>
            </w:pPr>
          </w:p>
        </w:tc>
        <w:tc>
          <w:tcPr>
            <w:tcW w:w="380" w:type="dxa"/>
            <w:vAlign w:val="bottom"/>
          </w:tcPr>
          <w:p w14:paraId="1CE459B4" w14:textId="77777777" w:rsidR="004B413C" w:rsidRDefault="004B413C">
            <w:pPr>
              <w:rPr>
                <w:sz w:val="12"/>
                <w:szCs w:val="12"/>
              </w:rPr>
            </w:pPr>
          </w:p>
        </w:tc>
        <w:tc>
          <w:tcPr>
            <w:tcW w:w="360" w:type="dxa"/>
            <w:vAlign w:val="bottom"/>
          </w:tcPr>
          <w:p w14:paraId="7F520A1B" w14:textId="77777777" w:rsidR="004B413C" w:rsidRDefault="004B413C">
            <w:pPr>
              <w:rPr>
                <w:sz w:val="12"/>
                <w:szCs w:val="12"/>
              </w:rPr>
            </w:pPr>
          </w:p>
        </w:tc>
        <w:tc>
          <w:tcPr>
            <w:tcW w:w="380" w:type="dxa"/>
            <w:vAlign w:val="bottom"/>
          </w:tcPr>
          <w:p w14:paraId="095AA519" w14:textId="77777777" w:rsidR="004B413C" w:rsidRDefault="004B413C">
            <w:pPr>
              <w:rPr>
                <w:sz w:val="12"/>
                <w:szCs w:val="12"/>
              </w:rPr>
            </w:pPr>
          </w:p>
        </w:tc>
        <w:tc>
          <w:tcPr>
            <w:tcW w:w="360" w:type="dxa"/>
            <w:vAlign w:val="bottom"/>
          </w:tcPr>
          <w:p w14:paraId="757C6A26" w14:textId="77777777" w:rsidR="004B413C" w:rsidRDefault="004B413C">
            <w:pPr>
              <w:rPr>
                <w:sz w:val="12"/>
                <w:szCs w:val="12"/>
              </w:rPr>
            </w:pPr>
          </w:p>
        </w:tc>
        <w:tc>
          <w:tcPr>
            <w:tcW w:w="380" w:type="dxa"/>
            <w:vAlign w:val="bottom"/>
          </w:tcPr>
          <w:p w14:paraId="41012B3E" w14:textId="77777777" w:rsidR="004B413C" w:rsidRDefault="004B413C">
            <w:pPr>
              <w:rPr>
                <w:sz w:val="12"/>
                <w:szCs w:val="12"/>
              </w:rPr>
            </w:pPr>
          </w:p>
        </w:tc>
        <w:tc>
          <w:tcPr>
            <w:tcW w:w="360" w:type="dxa"/>
            <w:vAlign w:val="bottom"/>
          </w:tcPr>
          <w:p w14:paraId="64E4B1AD" w14:textId="77777777" w:rsidR="004B413C" w:rsidRDefault="004B413C">
            <w:pPr>
              <w:rPr>
                <w:sz w:val="12"/>
                <w:szCs w:val="12"/>
              </w:rPr>
            </w:pPr>
          </w:p>
        </w:tc>
        <w:tc>
          <w:tcPr>
            <w:tcW w:w="380" w:type="dxa"/>
            <w:vAlign w:val="bottom"/>
          </w:tcPr>
          <w:p w14:paraId="348136FB" w14:textId="77777777" w:rsidR="004B413C" w:rsidRDefault="004B413C">
            <w:pPr>
              <w:rPr>
                <w:sz w:val="12"/>
                <w:szCs w:val="12"/>
              </w:rPr>
            </w:pPr>
          </w:p>
        </w:tc>
        <w:tc>
          <w:tcPr>
            <w:tcW w:w="380" w:type="dxa"/>
            <w:vAlign w:val="bottom"/>
          </w:tcPr>
          <w:p w14:paraId="5C26FBB2" w14:textId="77777777" w:rsidR="004B413C" w:rsidRDefault="004B413C">
            <w:pPr>
              <w:rPr>
                <w:sz w:val="12"/>
                <w:szCs w:val="12"/>
              </w:rPr>
            </w:pPr>
          </w:p>
        </w:tc>
        <w:tc>
          <w:tcPr>
            <w:tcW w:w="360" w:type="dxa"/>
            <w:vAlign w:val="bottom"/>
          </w:tcPr>
          <w:p w14:paraId="5E92C490" w14:textId="77777777" w:rsidR="004B413C" w:rsidRDefault="004B413C">
            <w:pPr>
              <w:rPr>
                <w:sz w:val="12"/>
                <w:szCs w:val="12"/>
              </w:rPr>
            </w:pPr>
          </w:p>
        </w:tc>
        <w:tc>
          <w:tcPr>
            <w:tcW w:w="380" w:type="dxa"/>
            <w:vAlign w:val="bottom"/>
          </w:tcPr>
          <w:p w14:paraId="3F8BAD8A" w14:textId="77777777" w:rsidR="004B413C" w:rsidRDefault="004B413C">
            <w:pPr>
              <w:rPr>
                <w:sz w:val="12"/>
                <w:szCs w:val="12"/>
              </w:rPr>
            </w:pPr>
          </w:p>
        </w:tc>
        <w:tc>
          <w:tcPr>
            <w:tcW w:w="360" w:type="dxa"/>
            <w:vAlign w:val="bottom"/>
          </w:tcPr>
          <w:p w14:paraId="6C8D702E" w14:textId="77777777" w:rsidR="004B413C" w:rsidRDefault="004B413C">
            <w:pPr>
              <w:rPr>
                <w:sz w:val="12"/>
                <w:szCs w:val="12"/>
              </w:rPr>
            </w:pPr>
          </w:p>
        </w:tc>
        <w:tc>
          <w:tcPr>
            <w:tcW w:w="380" w:type="dxa"/>
            <w:vAlign w:val="bottom"/>
          </w:tcPr>
          <w:p w14:paraId="091587E1" w14:textId="77777777" w:rsidR="004B413C" w:rsidRDefault="004B413C">
            <w:pPr>
              <w:rPr>
                <w:sz w:val="12"/>
                <w:szCs w:val="12"/>
              </w:rPr>
            </w:pPr>
          </w:p>
        </w:tc>
        <w:tc>
          <w:tcPr>
            <w:tcW w:w="380" w:type="dxa"/>
            <w:vAlign w:val="bottom"/>
          </w:tcPr>
          <w:p w14:paraId="1A0A7D43" w14:textId="77777777" w:rsidR="004B413C" w:rsidRDefault="004B413C">
            <w:pPr>
              <w:rPr>
                <w:sz w:val="12"/>
                <w:szCs w:val="12"/>
              </w:rPr>
            </w:pPr>
          </w:p>
        </w:tc>
        <w:tc>
          <w:tcPr>
            <w:tcW w:w="360" w:type="dxa"/>
            <w:vAlign w:val="bottom"/>
          </w:tcPr>
          <w:p w14:paraId="1F74217F" w14:textId="77777777" w:rsidR="004B413C" w:rsidRDefault="004B413C">
            <w:pPr>
              <w:rPr>
                <w:sz w:val="12"/>
                <w:szCs w:val="12"/>
              </w:rPr>
            </w:pPr>
          </w:p>
        </w:tc>
        <w:tc>
          <w:tcPr>
            <w:tcW w:w="380" w:type="dxa"/>
            <w:vAlign w:val="bottom"/>
          </w:tcPr>
          <w:p w14:paraId="4535DAC8" w14:textId="77777777" w:rsidR="004B413C" w:rsidRDefault="004B413C">
            <w:pPr>
              <w:rPr>
                <w:sz w:val="12"/>
                <w:szCs w:val="12"/>
              </w:rPr>
            </w:pPr>
          </w:p>
        </w:tc>
        <w:tc>
          <w:tcPr>
            <w:tcW w:w="360" w:type="dxa"/>
            <w:vAlign w:val="bottom"/>
          </w:tcPr>
          <w:p w14:paraId="3E16F5BC" w14:textId="77777777" w:rsidR="004B413C" w:rsidRDefault="004B413C">
            <w:pPr>
              <w:rPr>
                <w:sz w:val="12"/>
                <w:szCs w:val="12"/>
              </w:rPr>
            </w:pPr>
          </w:p>
        </w:tc>
        <w:tc>
          <w:tcPr>
            <w:tcW w:w="380" w:type="dxa"/>
            <w:vAlign w:val="bottom"/>
          </w:tcPr>
          <w:p w14:paraId="11DE074A" w14:textId="77777777" w:rsidR="004B413C" w:rsidRDefault="004B413C">
            <w:pPr>
              <w:rPr>
                <w:sz w:val="12"/>
                <w:szCs w:val="12"/>
              </w:rPr>
            </w:pPr>
          </w:p>
        </w:tc>
        <w:tc>
          <w:tcPr>
            <w:tcW w:w="380" w:type="dxa"/>
            <w:vAlign w:val="bottom"/>
          </w:tcPr>
          <w:p w14:paraId="0DCA5B22" w14:textId="77777777" w:rsidR="004B413C" w:rsidRDefault="004B413C">
            <w:pPr>
              <w:rPr>
                <w:sz w:val="12"/>
                <w:szCs w:val="12"/>
              </w:rPr>
            </w:pPr>
          </w:p>
        </w:tc>
        <w:tc>
          <w:tcPr>
            <w:tcW w:w="360" w:type="dxa"/>
            <w:vAlign w:val="bottom"/>
          </w:tcPr>
          <w:p w14:paraId="2716D223" w14:textId="77777777" w:rsidR="004B413C" w:rsidRDefault="004B413C">
            <w:pPr>
              <w:rPr>
                <w:sz w:val="12"/>
                <w:szCs w:val="12"/>
              </w:rPr>
            </w:pPr>
          </w:p>
        </w:tc>
        <w:tc>
          <w:tcPr>
            <w:tcW w:w="380" w:type="dxa"/>
            <w:vAlign w:val="bottom"/>
          </w:tcPr>
          <w:p w14:paraId="318857B1" w14:textId="77777777" w:rsidR="004B413C" w:rsidRDefault="004B413C">
            <w:pPr>
              <w:rPr>
                <w:sz w:val="12"/>
                <w:szCs w:val="12"/>
              </w:rPr>
            </w:pPr>
          </w:p>
        </w:tc>
        <w:tc>
          <w:tcPr>
            <w:tcW w:w="520" w:type="dxa"/>
            <w:vAlign w:val="bottom"/>
          </w:tcPr>
          <w:p w14:paraId="5698E602" w14:textId="77777777" w:rsidR="004B413C" w:rsidRDefault="004B413C">
            <w:pPr>
              <w:rPr>
                <w:sz w:val="12"/>
                <w:szCs w:val="12"/>
              </w:rPr>
            </w:pPr>
          </w:p>
        </w:tc>
        <w:tc>
          <w:tcPr>
            <w:tcW w:w="0" w:type="dxa"/>
            <w:vAlign w:val="bottom"/>
          </w:tcPr>
          <w:p w14:paraId="42BCCA38" w14:textId="77777777" w:rsidR="004B413C" w:rsidRDefault="004B413C">
            <w:pPr>
              <w:rPr>
                <w:sz w:val="1"/>
                <w:szCs w:val="1"/>
              </w:rPr>
            </w:pPr>
          </w:p>
        </w:tc>
      </w:tr>
      <w:tr w:rsidR="004B413C" w14:paraId="6ABCDC79" w14:textId="77777777">
        <w:trPr>
          <w:trHeight w:val="139"/>
        </w:trPr>
        <w:tc>
          <w:tcPr>
            <w:tcW w:w="180" w:type="dxa"/>
            <w:vAlign w:val="bottom"/>
          </w:tcPr>
          <w:p w14:paraId="17F9EA20" w14:textId="77777777" w:rsidR="004B413C" w:rsidRDefault="004B413C">
            <w:pPr>
              <w:rPr>
                <w:sz w:val="12"/>
                <w:szCs w:val="12"/>
              </w:rPr>
            </w:pPr>
          </w:p>
        </w:tc>
        <w:tc>
          <w:tcPr>
            <w:tcW w:w="820" w:type="dxa"/>
            <w:vAlign w:val="bottom"/>
          </w:tcPr>
          <w:p w14:paraId="69979508" w14:textId="77777777" w:rsidR="004B413C" w:rsidRDefault="00EC2FEA">
            <w:pPr>
              <w:spacing w:line="138" w:lineRule="exact"/>
              <w:ind w:right="318"/>
              <w:jc w:val="right"/>
              <w:rPr>
                <w:sz w:val="20"/>
                <w:szCs w:val="20"/>
              </w:rPr>
            </w:pPr>
            <w:r>
              <w:rPr>
                <w:rFonts w:ascii="Arial" w:eastAsia="Arial" w:hAnsi="Arial" w:cs="Arial"/>
                <w:color w:val="4D4D4D"/>
                <w:sz w:val="16"/>
                <w:szCs w:val="16"/>
              </w:rPr>
              <w:t>2005</w:t>
            </w:r>
          </w:p>
        </w:tc>
        <w:tc>
          <w:tcPr>
            <w:tcW w:w="380" w:type="dxa"/>
            <w:vAlign w:val="bottom"/>
          </w:tcPr>
          <w:p w14:paraId="773D31B7" w14:textId="77777777" w:rsidR="004B413C" w:rsidRDefault="004B413C">
            <w:pPr>
              <w:rPr>
                <w:sz w:val="12"/>
                <w:szCs w:val="12"/>
              </w:rPr>
            </w:pPr>
          </w:p>
        </w:tc>
        <w:tc>
          <w:tcPr>
            <w:tcW w:w="360" w:type="dxa"/>
            <w:vAlign w:val="bottom"/>
          </w:tcPr>
          <w:p w14:paraId="01A92335" w14:textId="77777777" w:rsidR="004B413C" w:rsidRDefault="004B413C">
            <w:pPr>
              <w:rPr>
                <w:sz w:val="12"/>
                <w:szCs w:val="12"/>
              </w:rPr>
            </w:pPr>
          </w:p>
        </w:tc>
        <w:tc>
          <w:tcPr>
            <w:tcW w:w="380" w:type="dxa"/>
            <w:vAlign w:val="bottom"/>
          </w:tcPr>
          <w:p w14:paraId="50B8671E" w14:textId="77777777" w:rsidR="004B413C" w:rsidRDefault="004B413C">
            <w:pPr>
              <w:rPr>
                <w:sz w:val="12"/>
                <w:szCs w:val="12"/>
              </w:rPr>
            </w:pPr>
          </w:p>
        </w:tc>
        <w:tc>
          <w:tcPr>
            <w:tcW w:w="360" w:type="dxa"/>
            <w:vAlign w:val="bottom"/>
          </w:tcPr>
          <w:p w14:paraId="4D58D2F3" w14:textId="77777777" w:rsidR="004B413C" w:rsidRDefault="004B413C">
            <w:pPr>
              <w:rPr>
                <w:sz w:val="12"/>
                <w:szCs w:val="12"/>
              </w:rPr>
            </w:pPr>
          </w:p>
        </w:tc>
        <w:tc>
          <w:tcPr>
            <w:tcW w:w="380" w:type="dxa"/>
            <w:vAlign w:val="bottom"/>
          </w:tcPr>
          <w:p w14:paraId="63A18C8B" w14:textId="77777777" w:rsidR="004B413C" w:rsidRDefault="004B413C">
            <w:pPr>
              <w:rPr>
                <w:sz w:val="12"/>
                <w:szCs w:val="12"/>
              </w:rPr>
            </w:pPr>
          </w:p>
        </w:tc>
        <w:tc>
          <w:tcPr>
            <w:tcW w:w="380" w:type="dxa"/>
            <w:vAlign w:val="bottom"/>
          </w:tcPr>
          <w:p w14:paraId="47998949" w14:textId="77777777" w:rsidR="004B413C" w:rsidRDefault="004B413C">
            <w:pPr>
              <w:rPr>
                <w:sz w:val="12"/>
                <w:szCs w:val="12"/>
              </w:rPr>
            </w:pPr>
          </w:p>
        </w:tc>
        <w:tc>
          <w:tcPr>
            <w:tcW w:w="360" w:type="dxa"/>
            <w:vAlign w:val="bottom"/>
          </w:tcPr>
          <w:p w14:paraId="683498B9" w14:textId="77777777" w:rsidR="004B413C" w:rsidRDefault="004B413C">
            <w:pPr>
              <w:rPr>
                <w:sz w:val="12"/>
                <w:szCs w:val="12"/>
              </w:rPr>
            </w:pPr>
          </w:p>
        </w:tc>
        <w:tc>
          <w:tcPr>
            <w:tcW w:w="380" w:type="dxa"/>
            <w:vAlign w:val="bottom"/>
          </w:tcPr>
          <w:p w14:paraId="44D3DDEE" w14:textId="77777777" w:rsidR="004B413C" w:rsidRDefault="004B413C">
            <w:pPr>
              <w:rPr>
                <w:sz w:val="12"/>
                <w:szCs w:val="12"/>
              </w:rPr>
            </w:pPr>
          </w:p>
        </w:tc>
        <w:tc>
          <w:tcPr>
            <w:tcW w:w="360" w:type="dxa"/>
            <w:vAlign w:val="bottom"/>
          </w:tcPr>
          <w:p w14:paraId="0EF5BC72" w14:textId="77777777" w:rsidR="004B413C" w:rsidRDefault="004B413C">
            <w:pPr>
              <w:rPr>
                <w:sz w:val="12"/>
                <w:szCs w:val="12"/>
              </w:rPr>
            </w:pPr>
          </w:p>
        </w:tc>
        <w:tc>
          <w:tcPr>
            <w:tcW w:w="380" w:type="dxa"/>
            <w:vAlign w:val="bottom"/>
          </w:tcPr>
          <w:p w14:paraId="044B11BF" w14:textId="77777777" w:rsidR="004B413C" w:rsidRDefault="004B413C">
            <w:pPr>
              <w:rPr>
                <w:sz w:val="12"/>
                <w:szCs w:val="12"/>
              </w:rPr>
            </w:pPr>
          </w:p>
        </w:tc>
        <w:tc>
          <w:tcPr>
            <w:tcW w:w="380" w:type="dxa"/>
            <w:vAlign w:val="bottom"/>
          </w:tcPr>
          <w:p w14:paraId="4EF485EE" w14:textId="77777777" w:rsidR="004B413C" w:rsidRDefault="004B413C">
            <w:pPr>
              <w:rPr>
                <w:sz w:val="12"/>
                <w:szCs w:val="12"/>
              </w:rPr>
            </w:pPr>
          </w:p>
        </w:tc>
        <w:tc>
          <w:tcPr>
            <w:tcW w:w="360" w:type="dxa"/>
            <w:vAlign w:val="bottom"/>
          </w:tcPr>
          <w:p w14:paraId="15C2E87C" w14:textId="77777777" w:rsidR="004B413C" w:rsidRDefault="004B413C">
            <w:pPr>
              <w:rPr>
                <w:sz w:val="12"/>
                <w:szCs w:val="12"/>
              </w:rPr>
            </w:pPr>
          </w:p>
        </w:tc>
        <w:tc>
          <w:tcPr>
            <w:tcW w:w="380" w:type="dxa"/>
            <w:vAlign w:val="bottom"/>
          </w:tcPr>
          <w:p w14:paraId="715D9B89" w14:textId="77777777" w:rsidR="004B413C" w:rsidRDefault="004B413C">
            <w:pPr>
              <w:rPr>
                <w:sz w:val="12"/>
                <w:szCs w:val="12"/>
              </w:rPr>
            </w:pPr>
          </w:p>
        </w:tc>
        <w:tc>
          <w:tcPr>
            <w:tcW w:w="360" w:type="dxa"/>
            <w:vAlign w:val="bottom"/>
          </w:tcPr>
          <w:p w14:paraId="2F24C358" w14:textId="77777777" w:rsidR="004B413C" w:rsidRDefault="004B413C">
            <w:pPr>
              <w:rPr>
                <w:sz w:val="12"/>
                <w:szCs w:val="12"/>
              </w:rPr>
            </w:pPr>
          </w:p>
        </w:tc>
        <w:tc>
          <w:tcPr>
            <w:tcW w:w="380" w:type="dxa"/>
            <w:vAlign w:val="bottom"/>
          </w:tcPr>
          <w:p w14:paraId="3066C217" w14:textId="77777777" w:rsidR="004B413C" w:rsidRDefault="004B413C">
            <w:pPr>
              <w:rPr>
                <w:sz w:val="12"/>
                <w:szCs w:val="12"/>
              </w:rPr>
            </w:pPr>
          </w:p>
        </w:tc>
        <w:tc>
          <w:tcPr>
            <w:tcW w:w="360" w:type="dxa"/>
            <w:vAlign w:val="bottom"/>
          </w:tcPr>
          <w:p w14:paraId="7130ABE4" w14:textId="77777777" w:rsidR="004B413C" w:rsidRDefault="004B413C">
            <w:pPr>
              <w:rPr>
                <w:sz w:val="12"/>
                <w:szCs w:val="12"/>
              </w:rPr>
            </w:pPr>
          </w:p>
        </w:tc>
        <w:tc>
          <w:tcPr>
            <w:tcW w:w="380" w:type="dxa"/>
            <w:vAlign w:val="bottom"/>
          </w:tcPr>
          <w:p w14:paraId="733F4B3A" w14:textId="77777777" w:rsidR="004B413C" w:rsidRDefault="004B413C">
            <w:pPr>
              <w:rPr>
                <w:sz w:val="12"/>
                <w:szCs w:val="12"/>
              </w:rPr>
            </w:pPr>
          </w:p>
        </w:tc>
        <w:tc>
          <w:tcPr>
            <w:tcW w:w="380" w:type="dxa"/>
            <w:vAlign w:val="bottom"/>
          </w:tcPr>
          <w:p w14:paraId="5E35E495" w14:textId="77777777" w:rsidR="004B413C" w:rsidRDefault="004B413C">
            <w:pPr>
              <w:rPr>
                <w:sz w:val="12"/>
                <w:szCs w:val="12"/>
              </w:rPr>
            </w:pPr>
          </w:p>
        </w:tc>
        <w:tc>
          <w:tcPr>
            <w:tcW w:w="360" w:type="dxa"/>
            <w:vAlign w:val="bottom"/>
          </w:tcPr>
          <w:p w14:paraId="548F135A" w14:textId="77777777" w:rsidR="004B413C" w:rsidRDefault="004B413C">
            <w:pPr>
              <w:rPr>
                <w:sz w:val="12"/>
                <w:szCs w:val="12"/>
              </w:rPr>
            </w:pPr>
          </w:p>
        </w:tc>
        <w:tc>
          <w:tcPr>
            <w:tcW w:w="380" w:type="dxa"/>
            <w:vAlign w:val="bottom"/>
          </w:tcPr>
          <w:p w14:paraId="0FE63AC4" w14:textId="77777777" w:rsidR="004B413C" w:rsidRDefault="004B413C">
            <w:pPr>
              <w:rPr>
                <w:sz w:val="12"/>
                <w:szCs w:val="12"/>
              </w:rPr>
            </w:pPr>
          </w:p>
        </w:tc>
        <w:tc>
          <w:tcPr>
            <w:tcW w:w="360" w:type="dxa"/>
            <w:vAlign w:val="bottom"/>
          </w:tcPr>
          <w:p w14:paraId="0E69273B" w14:textId="77777777" w:rsidR="004B413C" w:rsidRDefault="004B413C">
            <w:pPr>
              <w:rPr>
                <w:sz w:val="12"/>
                <w:szCs w:val="12"/>
              </w:rPr>
            </w:pPr>
          </w:p>
        </w:tc>
        <w:tc>
          <w:tcPr>
            <w:tcW w:w="380" w:type="dxa"/>
            <w:vAlign w:val="bottom"/>
          </w:tcPr>
          <w:p w14:paraId="7312B47C" w14:textId="77777777" w:rsidR="004B413C" w:rsidRDefault="004B413C">
            <w:pPr>
              <w:rPr>
                <w:sz w:val="12"/>
                <w:szCs w:val="12"/>
              </w:rPr>
            </w:pPr>
          </w:p>
        </w:tc>
        <w:tc>
          <w:tcPr>
            <w:tcW w:w="380" w:type="dxa"/>
            <w:vAlign w:val="bottom"/>
          </w:tcPr>
          <w:p w14:paraId="2FA2DFC6" w14:textId="77777777" w:rsidR="004B413C" w:rsidRDefault="004B413C">
            <w:pPr>
              <w:rPr>
                <w:sz w:val="12"/>
                <w:szCs w:val="12"/>
              </w:rPr>
            </w:pPr>
          </w:p>
        </w:tc>
        <w:tc>
          <w:tcPr>
            <w:tcW w:w="360" w:type="dxa"/>
            <w:vAlign w:val="bottom"/>
          </w:tcPr>
          <w:p w14:paraId="166F89F8" w14:textId="77777777" w:rsidR="004B413C" w:rsidRDefault="004B413C">
            <w:pPr>
              <w:rPr>
                <w:sz w:val="12"/>
                <w:szCs w:val="12"/>
              </w:rPr>
            </w:pPr>
          </w:p>
        </w:tc>
        <w:tc>
          <w:tcPr>
            <w:tcW w:w="380" w:type="dxa"/>
            <w:vAlign w:val="bottom"/>
          </w:tcPr>
          <w:p w14:paraId="500CBD2B" w14:textId="77777777" w:rsidR="004B413C" w:rsidRDefault="004B413C">
            <w:pPr>
              <w:rPr>
                <w:sz w:val="12"/>
                <w:szCs w:val="12"/>
              </w:rPr>
            </w:pPr>
          </w:p>
        </w:tc>
        <w:tc>
          <w:tcPr>
            <w:tcW w:w="360" w:type="dxa"/>
            <w:vAlign w:val="bottom"/>
          </w:tcPr>
          <w:p w14:paraId="13C1FECE" w14:textId="77777777" w:rsidR="004B413C" w:rsidRDefault="004B413C">
            <w:pPr>
              <w:rPr>
                <w:sz w:val="12"/>
                <w:szCs w:val="12"/>
              </w:rPr>
            </w:pPr>
          </w:p>
        </w:tc>
        <w:tc>
          <w:tcPr>
            <w:tcW w:w="380" w:type="dxa"/>
            <w:vAlign w:val="bottom"/>
          </w:tcPr>
          <w:p w14:paraId="1458D2B2" w14:textId="77777777" w:rsidR="004B413C" w:rsidRDefault="004B413C">
            <w:pPr>
              <w:rPr>
                <w:sz w:val="12"/>
                <w:szCs w:val="12"/>
              </w:rPr>
            </w:pPr>
          </w:p>
        </w:tc>
        <w:tc>
          <w:tcPr>
            <w:tcW w:w="380" w:type="dxa"/>
            <w:vAlign w:val="bottom"/>
          </w:tcPr>
          <w:p w14:paraId="2E97B06F" w14:textId="77777777" w:rsidR="004B413C" w:rsidRDefault="004B413C">
            <w:pPr>
              <w:rPr>
                <w:sz w:val="12"/>
                <w:szCs w:val="12"/>
              </w:rPr>
            </w:pPr>
          </w:p>
        </w:tc>
        <w:tc>
          <w:tcPr>
            <w:tcW w:w="360" w:type="dxa"/>
            <w:vAlign w:val="bottom"/>
          </w:tcPr>
          <w:p w14:paraId="0C586DE4" w14:textId="77777777" w:rsidR="004B413C" w:rsidRDefault="004B413C">
            <w:pPr>
              <w:rPr>
                <w:sz w:val="12"/>
                <w:szCs w:val="12"/>
              </w:rPr>
            </w:pPr>
          </w:p>
        </w:tc>
        <w:tc>
          <w:tcPr>
            <w:tcW w:w="380" w:type="dxa"/>
            <w:vAlign w:val="bottom"/>
          </w:tcPr>
          <w:p w14:paraId="377C75F5" w14:textId="77777777" w:rsidR="004B413C" w:rsidRDefault="004B413C">
            <w:pPr>
              <w:rPr>
                <w:sz w:val="12"/>
                <w:szCs w:val="12"/>
              </w:rPr>
            </w:pPr>
          </w:p>
        </w:tc>
        <w:tc>
          <w:tcPr>
            <w:tcW w:w="520" w:type="dxa"/>
            <w:vMerge w:val="restart"/>
            <w:vAlign w:val="bottom"/>
          </w:tcPr>
          <w:p w14:paraId="3CC5FF56" w14:textId="77777777" w:rsidR="004B413C" w:rsidRDefault="00EC2FEA">
            <w:pPr>
              <w:ind w:left="420"/>
              <w:rPr>
                <w:sz w:val="20"/>
                <w:szCs w:val="20"/>
              </w:rPr>
            </w:pPr>
            <w:r>
              <w:rPr>
                <w:rFonts w:ascii="Arial" w:eastAsia="Arial" w:hAnsi="Arial" w:cs="Arial"/>
                <w:color w:val="1A1A1A"/>
                <w:w w:val="74"/>
                <w:sz w:val="16"/>
                <w:szCs w:val="16"/>
              </w:rPr>
              <w:t>B</w:t>
            </w:r>
          </w:p>
        </w:tc>
        <w:tc>
          <w:tcPr>
            <w:tcW w:w="0" w:type="dxa"/>
            <w:vAlign w:val="bottom"/>
          </w:tcPr>
          <w:p w14:paraId="12E15D16" w14:textId="77777777" w:rsidR="004B413C" w:rsidRDefault="004B413C">
            <w:pPr>
              <w:rPr>
                <w:sz w:val="1"/>
                <w:szCs w:val="1"/>
              </w:rPr>
            </w:pPr>
          </w:p>
        </w:tc>
      </w:tr>
      <w:tr w:rsidR="004B413C" w14:paraId="0A31614D" w14:textId="77777777">
        <w:trPr>
          <w:trHeight w:val="91"/>
        </w:trPr>
        <w:tc>
          <w:tcPr>
            <w:tcW w:w="180" w:type="dxa"/>
            <w:vAlign w:val="bottom"/>
          </w:tcPr>
          <w:p w14:paraId="6A62F2BC" w14:textId="77777777" w:rsidR="004B413C" w:rsidRDefault="004B413C">
            <w:pPr>
              <w:rPr>
                <w:sz w:val="7"/>
                <w:szCs w:val="7"/>
              </w:rPr>
            </w:pPr>
          </w:p>
        </w:tc>
        <w:tc>
          <w:tcPr>
            <w:tcW w:w="820" w:type="dxa"/>
            <w:vMerge w:val="restart"/>
            <w:vAlign w:val="bottom"/>
          </w:tcPr>
          <w:p w14:paraId="7106FBE6" w14:textId="77777777" w:rsidR="004B413C" w:rsidRDefault="00EC2FEA">
            <w:pPr>
              <w:spacing w:line="138" w:lineRule="exact"/>
              <w:ind w:right="318"/>
              <w:jc w:val="right"/>
              <w:rPr>
                <w:sz w:val="20"/>
                <w:szCs w:val="20"/>
              </w:rPr>
            </w:pPr>
            <w:r>
              <w:rPr>
                <w:rFonts w:ascii="Arial" w:eastAsia="Arial" w:hAnsi="Arial" w:cs="Arial"/>
                <w:color w:val="4D4D4D"/>
                <w:sz w:val="16"/>
                <w:szCs w:val="16"/>
              </w:rPr>
              <w:t>2010</w:t>
            </w:r>
          </w:p>
        </w:tc>
        <w:tc>
          <w:tcPr>
            <w:tcW w:w="380" w:type="dxa"/>
            <w:vAlign w:val="bottom"/>
          </w:tcPr>
          <w:p w14:paraId="33FA8C15" w14:textId="77777777" w:rsidR="004B413C" w:rsidRDefault="004B413C">
            <w:pPr>
              <w:rPr>
                <w:sz w:val="7"/>
                <w:szCs w:val="7"/>
              </w:rPr>
            </w:pPr>
          </w:p>
        </w:tc>
        <w:tc>
          <w:tcPr>
            <w:tcW w:w="360" w:type="dxa"/>
            <w:vAlign w:val="bottom"/>
          </w:tcPr>
          <w:p w14:paraId="2DDCE044" w14:textId="77777777" w:rsidR="004B413C" w:rsidRDefault="004B413C">
            <w:pPr>
              <w:rPr>
                <w:sz w:val="7"/>
                <w:szCs w:val="7"/>
              </w:rPr>
            </w:pPr>
          </w:p>
        </w:tc>
        <w:tc>
          <w:tcPr>
            <w:tcW w:w="380" w:type="dxa"/>
            <w:vAlign w:val="bottom"/>
          </w:tcPr>
          <w:p w14:paraId="0D9453FE" w14:textId="77777777" w:rsidR="004B413C" w:rsidRDefault="004B413C">
            <w:pPr>
              <w:rPr>
                <w:sz w:val="7"/>
                <w:szCs w:val="7"/>
              </w:rPr>
            </w:pPr>
          </w:p>
        </w:tc>
        <w:tc>
          <w:tcPr>
            <w:tcW w:w="360" w:type="dxa"/>
            <w:vAlign w:val="bottom"/>
          </w:tcPr>
          <w:p w14:paraId="0E66EF19" w14:textId="77777777" w:rsidR="004B413C" w:rsidRDefault="004B413C">
            <w:pPr>
              <w:rPr>
                <w:sz w:val="7"/>
                <w:szCs w:val="7"/>
              </w:rPr>
            </w:pPr>
          </w:p>
        </w:tc>
        <w:tc>
          <w:tcPr>
            <w:tcW w:w="380" w:type="dxa"/>
            <w:vAlign w:val="bottom"/>
          </w:tcPr>
          <w:p w14:paraId="1DEF51EC" w14:textId="77777777" w:rsidR="004B413C" w:rsidRDefault="004B413C">
            <w:pPr>
              <w:rPr>
                <w:sz w:val="7"/>
                <w:szCs w:val="7"/>
              </w:rPr>
            </w:pPr>
          </w:p>
        </w:tc>
        <w:tc>
          <w:tcPr>
            <w:tcW w:w="380" w:type="dxa"/>
            <w:vAlign w:val="bottom"/>
          </w:tcPr>
          <w:p w14:paraId="01269B49" w14:textId="77777777" w:rsidR="004B413C" w:rsidRDefault="004B413C">
            <w:pPr>
              <w:rPr>
                <w:sz w:val="7"/>
                <w:szCs w:val="7"/>
              </w:rPr>
            </w:pPr>
          </w:p>
        </w:tc>
        <w:tc>
          <w:tcPr>
            <w:tcW w:w="360" w:type="dxa"/>
            <w:vAlign w:val="bottom"/>
          </w:tcPr>
          <w:p w14:paraId="411FFD1C" w14:textId="77777777" w:rsidR="004B413C" w:rsidRDefault="004B413C">
            <w:pPr>
              <w:rPr>
                <w:sz w:val="7"/>
                <w:szCs w:val="7"/>
              </w:rPr>
            </w:pPr>
          </w:p>
        </w:tc>
        <w:tc>
          <w:tcPr>
            <w:tcW w:w="380" w:type="dxa"/>
            <w:vAlign w:val="bottom"/>
          </w:tcPr>
          <w:p w14:paraId="033E00DB" w14:textId="77777777" w:rsidR="004B413C" w:rsidRDefault="004B413C">
            <w:pPr>
              <w:rPr>
                <w:sz w:val="7"/>
                <w:szCs w:val="7"/>
              </w:rPr>
            </w:pPr>
          </w:p>
        </w:tc>
        <w:tc>
          <w:tcPr>
            <w:tcW w:w="360" w:type="dxa"/>
            <w:vAlign w:val="bottom"/>
          </w:tcPr>
          <w:p w14:paraId="7CB37CCA" w14:textId="77777777" w:rsidR="004B413C" w:rsidRDefault="004B413C">
            <w:pPr>
              <w:rPr>
                <w:sz w:val="7"/>
                <w:szCs w:val="7"/>
              </w:rPr>
            </w:pPr>
          </w:p>
        </w:tc>
        <w:tc>
          <w:tcPr>
            <w:tcW w:w="380" w:type="dxa"/>
            <w:vAlign w:val="bottom"/>
          </w:tcPr>
          <w:p w14:paraId="0CC74A2C" w14:textId="77777777" w:rsidR="004B413C" w:rsidRDefault="004B413C">
            <w:pPr>
              <w:rPr>
                <w:sz w:val="7"/>
                <w:szCs w:val="7"/>
              </w:rPr>
            </w:pPr>
          </w:p>
        </w:tc>
        <w:tc>
          <w:tcPr>
            <w:tcW w:w="380" w:type="dxa"/>
            <w:vAlign w:val="bottom"/>
          </w:tcPr>
          <w:p w14:paraId="54753D0B" w14:textId="77777777" w:rsidR="004B413C" w:rsidRDefault="004B413C">
            <w:pPr>
              <w:rPr>
                <w:sz w:val="7"/>
                <w:szCs w:val="7"/>
              </w:rPr>
            </w:pPr>
          </w:p>
        </w:tc>
        <w:tc>
          <w:tcPr>
            <w:tcW w:w="360" w:type="dxa"/>
            <w:vAlign w:val="bottom"/>
          </w:tcPr>
          <w:p w14:paraId="30B3BEA4" w14:textId="77777777" w:rsidR="004B413C" w:rsidRDefault="004B413C">
            <w:pPr>
              <w:rPr>
                <w:sz w:val="7"/>
                <w:szCs w:val="7"/>
              </w:rPr>
            </w:pPr>
          </w:p>
        </w:tc>
        <w:tc>
          <w:tcPr>
            <w:tcW w:w="380" w:type="dxa"/>
            <w:vAlign w:val="bottom"/>
          </w:tcPr>
          <w:p w14:paraId="7AA565C7" w14:textId="77777777" w:rsidR="004B413C" w:rsidRDefault="004B413C">
            <w:pPr>
              <w:rPr>
                <w:sz w:val="7"/>
                <w:szCs w:val="7"/>
              </w:rPr>
            </w:pPr>
          </w:p>
        </w:tc>
        <w:tc>
          <w:tcPr>
            <w:tcW w:w="360" w:type="dxa"/>
            <w:vAlign w:val="bottom"/>
          </w:tcPr>
          <w:p w14:paraId="363E7915" w14:textId="77777777" w:rsidR="004B413C" w:rsidRDefault="004B413C">
            <w:pPr>
              <w:rPr>
                <w:sz w:val="7"/>
                <w:szCs w:val="7"/>
              </w:rPr>
            </w:pPr>
          </w:p>
        </w:tc>
        <w:tc>
          <w:tcPr>
            <w:tcW w:w="380" w:type="dxa"/>
            <w:vAlign w:val="bottom"/>
          </w:tcPr>
          <w:p w14:paraId="15B7E2CA" w14:textId="77777777" w:rsidR="004B413C" w:rsidRDefault="004B413C">
            <w:pPr>
              <w:rPr>
                <w:sz w:val="7"/>
                <w:szCs w:val="7"/>
              </w:rPr>
            </w:pPr>
          </w:p>
        </w:tc>
        <w:tc>
          <w:tcPr>
            <w:tcW w:w="360" w:type="dxa"/>
            <w:vAlign w:val="bottom"/>
          </w:tcPr>
          <w:p w14:paraId="4A840FC9" w14:textId="77777777" w:rsidR="004B413C" w:rsidRDefault="004B413C">
            <w:pPr>
              <w:rPr>
                <w:sz w:val="7"/>
                <w:szCs w:val="7"/>
              </w:rPr>
            </w:pPr>
          </w:p>
        </w:tc>
        <w:tc>
          <w:tcPr>
            <w:tcW w:w="380" w:type="dxa"/>
            <w:vAlign w:val="bottom"/>
          </w:tcPr>
          <w:p w14:paraId="475E78E5" w14:textId="77777777" w:rsidR="004B413C" w:rsidRDefault="004B413C">
            <w:pPr>
              <w:rPr>
                <w:sz w:val="7"/>
                <w:szCs w:val="7"/>
              </w:rPr>
            </w:pPr>
          </w:p>
        </w:tc>
        <w:tc>
          <w:tcPr>
            <w:tcW w:w="380" w:type="dxa"/>
            <w:vAlign w:val="bottom"/>
          </w:tcPr>
          <w:p w14:paraId="0E50D218" w14:textId="77777777" w:rsidR="004B413C" w:rsidRDefault="004B413C">
            <w:pPr>
              <w:rPr>
                <w:sz w:val="7"/>
                <w:szCs w:val="7"/>
              </w:rPr>
            </w:pPr>
          </w:p>
        </w:tc>
        <w:tc>
          <w:tcPr>
            <w:tcW w:w="360" w:type="dxa"/>
            <w:vAlign w:val="bottom"/>
          </w:tcPr>
          <w:p w14:paraId="4D98A195" w14:textId="77777777" w:rsidR="004B413C" w:rsidRDefault="004B413C">
            <w:pPr>
              <w:rPr>
                <w:sz w:val="7"/>
                <w:szCs w:val="7"/>
              </w:rPr>
            </w:pPr>
          </w:p>
        </w:tc>
        <w:tc>
          <w:tcPr>
            <w:tcW w:w="380" w:type="dxa"/>
            <w:vAlign w:val="bottom"/>
          </w:tcPr>
          <w:p w14:paraId="737BBA2D" w14:textId="77777777" w:rsidR="004B413C" w:rsidRDefault="004B413C">
            <w:pPr>
              <w:rPr>
                <w:sz w:val="7"/>
                <w:szCs w:val="7"/>
              </w:rPr>
            </w:pPr>
          </w:p>
        </w:tc>
        <w:tc>
          <w:tcPr>
            <w:tcW w:w="360" w:type="dxa"/>
            <w:vAlign w:val="bottom"/>
          </w:tcPr>
          <w:p w14:paraId="6CA24383" w14:textId="77777777" w:rsidR="004B413C" w:rsidRDefault="004B413C">
            <w:pPr>
              <w:rPr>
                <w:sz w:val="7"/>
                <w:szCs w:val="7"/>
              </w:rPr>
            </w:pPr>
          </w:p>
        </w:tc>
        <w:tc>
          <w:tcPr>
            <w:tcW w:w="380" w:type="dxa"/>
            <w:vAlign w:val="bottom"/>
          </w:tcPr>
          <w:p w14:paraId="2804D979" w14:textId="77777777" w:rsidR="004B413C" w:rsidRDefault="004B413C">
            <w:pPr>
              <w:rPr>
                <w:sz w:val="7"/>
                <w:szCs w:val="7"/>
              </w:rPr>
            </w:pPr>
          </w:p>
        </w:tc>
        <w:tc>
          <w:tcPr>
            <w:tcW w:w="380" w:type="dxa"/>
            <w:vAlign w:val="bottom"/>
          </w:tcPr>
          <w:p w14:paraId="5D17CB8D" w14:textId="77777777" w:rsidR="004B413C" w:rsidRDefault="004B413C">
            <w:pPr>
              <w:rPr>
                <w:sz w:val="7"/>
                <w:szCs w:val="7"/>
              </w:rPr>
            </w:pPr>
          </w:p>
        </w:tc>
        <w:tc>
          <w:tcPr>
            <w:tcW w:w="360" w:type="dxa"/>
            <w:vAlign w:val="bottom"/>
          </w:tcPr>
          <w:p w14:paraId="74E8BCD5" w14:textId="77777777" w:rsidR="004B413C" w:rsidRDefault="004B413C">
            <w:pPr>
              <w:rPr>
                <w:sz w:val="7"/>
                <w:szCs w:val="7"/>
              </w:rPr>
            </w:pPr>
          </w:p>
        </w:tc>
        <w:tc>
          <w:tcPr>
            <w:tcW w:w="380" w:type="dxa"/>
            <w:vAlign w:val="bottom"/>
          </w:tcPr>
          <w:p w14:paraId="1FA124B4" w14:textId="77777777" w:rsidR="004B413C" w:rsidRDefault="004B413C">
            <w:pPr>
              <w:rPr>
                <w:sz w:val="7"/>
                <w:szCs w:val="7"/>
              </w:rPr>
            </w:pPr>
          </w:p>
        </w:tc>
        <w:tc>
          <w:tcPr>
            <w:tcW w:w="360" w:type="dxa"/>
            <w:vAlign w:val="bottom"/>
          </w:tcPr>
          <w:p w14:paraId="0409C178" w14:textId="77777777" w:rsidR="004B413C" w:rsidRDefault="004B413C">
            <w:pPr>
              <w:rPr>
                <w:sz w:val="7"/>
                <w:szCs w:val="7"/>
              </w:rPr>
            </w:pPr>
          </w:p>
        </w:tc>
        <w:tc>
          <w:tcPr>
            <w:tcW w:w="380" w:type="dxa"/>
            <w:vAlign w:val="bottom"/>
          </w:tcPr>
          <w:p w14:paraId="054FD54A" w14:textId="77777777" w:rsidR="004B413C" w:rsidRDefault="004B413C">
            <w:pPr>
              <w:rPr>
                <w:sz w:val="7"/>
                <w:szCs w:val="7"/>
              </w:rPr>
            </w:pPr>
          </w:p>
        </w:tc>
        <w:tc>
          <w:tcPr>
            <w:tcW w:w="380" w:type="dxa"/>
            <w:vAlign w:val="bottom"/>
          </w:tcPr>
          <w:p w14:paraId="62B6304D" w14:textId="77777777" w:rsidR="004B413C" w:rsidRDefault="004B413C">
            <w:pPr>
              <w:rPr>
                <w:sz w:val="7"/>
                <w:szCs w:val="7"/>
              </w:rPr>
            </w:pPr>
          </w:p>
        </w:tc>
        <w:tc>
          <w:tcPr>
            <w:tcW w:w="360" w:type="dxa"/>
            <w:vAlign w:val="bottom"/>
          </w:tcPr>
          <w:p w14:paraId="0267F190" w14:textId="77777777" w:rsidR="004B413C" w:rsidRDefault="004B413C">
            <w:pPr>
              <w:rPr>
                <w:sz w:val="7"/>
                <w:szCs w:val="7"/>
              </w:rPr>
            </w:pPr>
          </w:p>
        </w:tc>
        <w:tc>
          <w:tcPr>
            <w:tcW w:w="380" w:type="dxa"/>
            <w:vAlign w:val="bottom"/>
          </w:tcPr>
          <w:p w14:paraId="68AAD0E4" w14:textId="77777777" w:rsidR="004B413C" w:rsidRDefault="004B413C">
            <w:pPr>
              <w:rPr>
                <w:sz w:val="7"/>
                <w:szCs w:val="7"/>
              </w:rPr>
            </w:pPr>
          </w:p>
        </w:tc>
        <w:tc>
          <w:tcPr>
            <w:tcW w:w="520" w:type="dxa"/>
            <w:vMerge/>
            <w:vAlign w:val="bottom"/>
          </w:tcPr>
          <w:p w14:paraId="7C1CA1C7" w14:textId="77777777" w:rsidR="004B413C" w:rsidRDefault="004B413C">
            <w:pPr>
              <w:rPr>
                <w:sz w:val="7"/>
                <w:szCs w:val="7"/>
              </w:rPr>
            </w:pPr>
          </w:p>
        </w:tc>
        <w:tc>
          <w:tcPr>
            <w:tcW w:w="0" w:type="dxa"/>
            <w:vAlign w:val="bottom"/>
          </w:tcPr>
          <w:p w14:paraId="71775629" w14:textId="77777777" w:rsidR="004B413C" w:rsidRDefault="004B413C">
            <w:pPr>
              <w:rPr>
                <w:sz w:val="1"/>
                <w:szCs w:val="1"/>
              </w:rPr>
            </w:pPr>
          </w:p>
        </w:tc>
      </w:tr>
      <w:tr w:rsidR="004B413C" w14:paraId="119C1EF0" w14:textId="77777777">
        <w:trPr>
          <w:trHeight w:val="47"/>
        </w:trPr>
        <w:tc>
          <w:tcPr>
            <w:tcW w:w="180" w:type="dxa"/>
            <w:vAlign w:val="bottom"/>
          </w:tcPr>
          <w:p w14:paraId="236E8AEF" w14:textId="77777777" w:rsidR="004B413C" w:rsidRDefault="004B413C">
            <w:pPr>
              <w:rPr>
                <w:sz w:val="4"/>
                <w:szCs w:val="4"/>
              </w:rPr>
            </w:pPr>
          </w:p>
        </w:tc>
        <w:tc>
          <w:tcPr>
            <w:tcW w:w="820" w:type="dxa"/>
            <w:vMerge/>
            <w:vAlign w:val="bottom"/>
          </w:tcPr>
          <w:p w14:paraId="62D4C2FF" w14:textId="77777777" w:rsidR="004B413C" w:rsidRDefault="004B413C">
            <w:pPr>
              <w:rPr>
                <w:sz w:val="4"/>
                <w:szCs w:val="4"/>
              </w:rPr>
            </w:pPr>
          </w:p>
        </w:tc>
        <w:tc>
          <w:tcPr>
            <w:tcW w:w="380" w:type="dxa"/>
            <w:vAlign w:val="bottom"/>
          </w:tcPr>
          <w:p w14:paraId="1749981E" w14:textId="77777777" w:rsidR="004B413C" w:rsidRDefault="004B413C">
            <w:pPr>
              <w:rPr>
                <w:sz w:val="4"/>
                <w:szCs w:val="4"/>
              </w:rPr>
            </w:pPr>
          </w:p>
        </w:tc>
        <w:tc>
          <w:tcPr>
            <w:tcW w:w="360" w:type="dxa"/>
            <w:vAlign w:val="bottom"/>
          </w:tcPr>
          <w:p w14:paraId="7D5D6474" w14:textId="77777777" w:rsidR="004B413C" w:rsidRDefault="004B413C">
            <w:pPr>
              <w:rPr>
                <w:sz w:val="4"/>
                <w:szCs w:val="4"/>
              </w:rPr>
            </w:pPr>
          </w:p>
        </w:tc>
        <w:tc>
          <w:tcPr>
            <w:tcW w:w="380" w:type="dxa"/>
            <w:vAlign w:val="bottom"/>
          </w:tcPr>
          <w:p w14:paraId="02E3A0C5" w14:textId="77777777" w:rsidR="004B413C" w:rsidRDefault="004B413C">
            <w:pPr>
              <w:rPr>
                <w:sz w:val="4"/>
                <w:szCs w:val="4"/>
              </w:rPr>
            </w:pPr>
          </w:p>
        </w:tc>
        <w:tc>
          <w:tcPr>
            <w:tcW w:w="360" w:type="dxa"/>
            <w:vAlign w:val="bottom"/>
          </w:tcPr>
          <w:p w14:paraId="719B44F5" w14:textId="77777777" w:rsidR="004B413C" w:rsidRDefault="004B413C">
            <w:pPr>
              <w:rPr>
                <w:sz w:val="4"/>
                <w:szCs w:val="4"/>
              </w:rPr>
            </w:pPr>
          </w:p>
        </w:tc>
        <w:tc>
          <w:tcPr>
            <w:tcW w:w="380" w:type="dxa"/>
            <w:vAlign w:val="bottom"/>
          </w:tcPr>
          <w:p w14:paraId="6CB16F54" w14:textId="77777777" w:rsidR="004B413C" w:rsidRDefault="004B413C">
            <w:pPr>
              <w:rPr>
                <w:sz w:val="4"/>
                <w:szCs w:val="4"/>
              </w:rPr>
            </w:pPr>
          </w:p>
        </w:tc>
        <w:tc>
          <w:tcPr>
            <w:tcW w:w="380" w:type="dxa"/>
            <w:vAlign w:val="bottom"/>
          </w:tcPr>
          <w:p w14:paraId="6E08D1E3" w14:textId="77777777" w:rsidR="004B413C" w:rsidRDefault="004B413C">
            <w:pPr>
              <w:rPr>
                <w:sz w:val="4"/>
                <w:szCs w:val="4"/>
              </w:rPr>
            </w:pPr>
          </w:p>
        </w:tc>
        <w:tc>
          <w:tcPr>
            <w:tcW w:w="360" w:type="dxa"/>
            <w:vAlign w:val="bottom"/>
          </w:tcPr>
          <w:p w14:paraId="6368F2B7" w14:textId="77777777" w:rsidR="004B413C" w:rsidRDefault="004B413C">
            <w:pPr>
              <w:rPr>
                <w:sz w:val="4"/>
                <w:szCs w:val="4"/>
              </w:rPr>
            </w:pPr>
          </w:p>
        </w:tc>
        <w:tc>
          <w:tcPr>
            <w:tcW w:w="380" w:type="dxa"/>
            <w:vAlign w:val="bottom"/>
          </w:tcPr>
          <w:p w14:paraId="4C343D0F" w14:textId="77777777" w:rsidR="004B413C" w:rsidRDefault="004B413C">
            <w:pPr>
              <w:rPr>
                <w:sz w:val="4"/>
                <w:szCs w:val="4"/>
              </w:rPr>
            </w:pPr>
          </w:p>
        </w:tc>
        <w:tc>
          <w:tcPr>
            <w:tcW w:w="360" w:type="dxa"/>
            <w:vAlign w:val="bottom"/>
          </w:tcPr>
          <w:p w14:paraId="0B17357B" w14:textId="77777777" w:rsidR="004B413C" w:rsidRDefault="004B413C">
            <w:pPr>
              <w:rPr>
                <w:sz w:val="4"/>
                <w:szCs w:val="4"/>
              </w:rPr>
            </w:pPr>
          </w:p>
        </w:tc>
        <w:tc>
          <w:tcPr>
            <w:tcW w:w="380" w:type="dxa"/>
            <w:vAlign w:val="bottom"/>
          </w:tcPr>
          <w:p w14:paraId="146B58AC" w14:textId="77777777" w:rsidR="004B413C" w:rsidRDefault="004B413C">
            <w:pPr>
              <w:rPr>
                <w:sz w:val="4"/>
                <w:szCs w:val="4"/>
              </w:rPr>
            </w:pPr>
          </w:p>
        </w:tc>
        <w:tc>
          <w:tcPr>
            <w:tcW w:w="380" w:type="dxa"/>
            <w:vAlign w:val="bottom"/>
          </w:tcPr>
          <w:p w14:paraId="75357FAB" w14:textId="77777777" w:rsidR="004B413C" w:rsidRDefault="004B413C">
            <w:pPr>
              <w:rPr>
                <w:sz w:val="4"/>
                <w:szCs w:val="4"/>
              </w:rPr>
            </w:pPr>
          </w:p>
        </w:tc>
        <w:tc>
          <w:tcPr>
            <w:tcW w:w="360" w:type="dxa"/>
            <w:vAlign w:val="bottom"/>
          </w:tcPr>
          <w:p w14:paraId="206FC460" w14:textId="77777777" w:rsidR="004B413C" w:rsidRDefault="004B413C">
            <w:pPr>
              <w:rPr>
                <w:sz w:val="4"/>
                <w:szCs w:val="4"/>
              </w:rPr>
            </w:pPr>
          </w:p>
        </w:tc>
        <w:tc>
          <w:tcPr>
            <w:tcW w:w="380" w:type="dxa"/>
            <w:vAlign w:val="bottom"/>
          </w:tcPr>
          <w:p w14:paraId="7ACD5716" w14:textId="77777777" w:rsidR="004B413C" w:rsidRDefault="004B413C">
            <w:pPr>
              <w:rPr>
                <w:sz w:val="4"/>
                <w:szCs w:val="4"/>
              </w:rPr>
            </w:pPr>
          </w:p>
        </w:tc>
        <w:tc>
          <w:tcPr>
            <w:tcW w:w="360" w:type="dxa"/>
            <w:vAlign w:val="bottom"/>
          </w:tcPr>
          <w:p w14:paraId="3292DA62" w14:textId="77777777" w:rsidR="004B413C" w:rsidRDefault="004B413C">
            <w:pPr>
              <w:rPr>
                <w:sz w:val="4"/>
                <w:szCs w:val="4"/>
              </w:rPr>
            </w:pPr>
          </w:p>
        </w:tc>
        <w:tc>
          <w:tcPr>
            <w:tcW w:w="380" w:type="dxa"/>
            <w:vAlign w:val="bottom"/>
          </w:tcPr>
          <w:p w14:paraId="46D0B0F3" w14:textId="77777777" w:rsidR="004B413C" w:rsidRDefault="004B413C">
            <w:pPr>
              <w:rPr>
                <w:sz w:val="4"/>
                <w:szCs w:val="4"/>
              </w:rPr>
            </w:pPr>
          </w:p>
        </w:tc>
        <w:tc>
          <w:tcPr>
            <w:tcW w:w="360" w:type="dxa"/>
            <w:vAlign w:val="bottom"/>
          </w:tcPr>
          <w:p w14:paraId="4F2141D4" w14:textId="77777777" w:rsidR="004B413C" w:rsidRDefault="004B413C">
            <w:pPr>
              <w:rPr>
                <w:sz w:val="4"/>
                <w:szCs w:val="4"/>
              </w:rPr>
            </w:pPr>
          </w:p>
        </w:tc>
        <w:tc>
          <w:tcPr>
            <w:tcW w:w="380" w:type="dxa"/>
            <w:vAlign w:val="bottom"/>
          </w:tcPr>
          <w:p w14:paraId="49E73CE7" w14:textId="77777777" w:rsidR="004B413C" w:rsidRDefault="004B413C">
            <w:pPr>
              <w:rPr>
                <w:sz w:val="4"/>
                <w:szCs w:val="4"/>
              </w:rPr>
            </w:pPr>
          </w:p>
        </w:tc>
        <w:tc>
          <w:tcPr>
            <w:tcW w:w="380" w:type="dxa"/>
            <w:vAlign w:val="bottom"/>
          </w:tcPr>
          <w:p w14:paraId="4718506B" w14:textId="77777777" w:rsidR="004B413C" w:rsidRDefault="004B413C">
            <w:pPr>
              <w:rPr>
                <w:sz w:val="4"/>
                <w:szCs w:val="4"/>
              </w:rPr>
            </w:pPr>
          </w:p>
        </w:tc>
        <w:tc>
          <w:tcPr>
            <w:tcW w:w="360" w:type="dxa"/>
            <w:vAlign w:val="bottom"/>
          </w:tcPr>
          <w:p w14:paraId="0AD2054C" w14:textId="77777777" w:rsidR="004B413C" w:rsidRDefault="004B413C">
            <w:pPr>
              <w:rPr>
                <w:sz w:val="4"/>
                <w:szCs w:val="4"/>
              </w:rPr>
            </w:pPr>
          </w:p>
        </w:tc>
        <w:tc>
          <w:tcPr>
            <w:tcW w:w="380" w:type="dxa"/>
            <w:vAlign w:val="bottom"/>
          </w:tcPr>
          <w:p w14:paraId="3621E1B8" w14:textId="77777777" w:rsidR="004B413C" w:rsidRDefault="004B413C">
            <w:pPr>
              <w:rPr>
                <w:sz w:val="4"/>
                <w:szCs w:val="4"/>
              </w:rPr>
            </w:pPr>
          </w:p>
        </w:tc>
        <w:tc>
          <w:tcPr>
            <w:tcW w:w="360" w:type="dxa"/>
            <w:vAlign w:val="bottom"/>
          </w:tcPr>
          <w:p w14:paraId="4CDD10A8" w14:textId="77777777" w:rsidR="004B413C" w:rsidRDefault="004B413C">
            <w:pPr>
              <w:rPr>
                <w:sz w:val="4"/>
                <w:szCs w:val="4"/>
              </w:rPr>
            </w:pPr>
          </w:p>
        </w:tc>
        <w:tc>
          <w:tcPr>
            <w:tcW w:w="380" w:type="dxa"/>
            <w:vAlign w:val="bottom"/>
          </w:tcPr>
          <w:p w14:paraId="57D4DB71" w14:textId="77777777" w:rsidR="004B413C" w:rsidRDefault="004B413C">
            <w:pPr>
              <w:rPr>
                <w:sz w:val="4"/>
                <w:szCs w:val="4"/>
              </w:rPr>
            </w:pPr>
          </w:p>
        </w:tc>
        <w:tc>
          <w:tcPr>
            <w:tcW w:w="380" w:type="dxa"/>
            <w:vAlign w:val="bottom"/>
          </w:tcPr>
          <w:p w14:paraId="1BF352CC" w14:textId="77777777" w:rsidR="004B413C" w:rsidRDefault="004B413C">
            <w:pPr>
              <w:rPr>
                <w:sz w:val="4"/>
                <w:szCs w:val="4"/>
              </w:rPr>
            </w:pPr>
          </w:p>
        </w:tc>
        <w:tc>
          <w:tcPr>
            <w:tcW w:w="360" w:type="dxa"/>
            <w:vAlign w:val="bottom"/>
          </w:tcPr>
          <w:p w14:paraId="60BC204B" w14:textId="77777777" w:rsidR="004B413C" w:rsidRDefault="004B413C">
            <w:pPr>
              <w:rPr>
                <w:sz w:val="4"/>
                <w:szCs w:val="4"/>
              </w:rPr>
            </w:pPr>
          </w:p>
        </w:tc>
        <w:tc>
          <w:tcPr>
            <w:tcW w:w="380" w:type="dxa"/>
            <w:vAlign w:val="bottom"/>
          </w:tcPr>
          <w:p w14:paraId="2C2FC253" w14:textId="77777777" w:rsidR="004B413C" w:rsidRDefault="004B413C">
            <w:pPr>
              <w:rPr>
                <w:sz w:val="4"/>
                <w:szCs w:val="4"/>
              </w:rPr>
            </w:pPr>
          </w:p>
        </w:tc>
        <w:tc>
          <w:tcPr>
            <w:tcW w:w="360" w:type="dxa"/>
            <w:vAlign w:val="bottom"/>
          </w:tcPr>
          <w:p w14:paraId="3F3EC544" w14:textId="77777777" w:rsidR="004B413C" w:rsidRDefault="004B413C">
            <w:pPr>
              <w:rPr>
                <w:sz w:val="4"/>
                <w:szCs w:val="4"/>
              </w:rPr>
            </w:pPr>
          </w:p>
        </w:tc>
        <w:tc>
          <w:tcPr>
            <w:tcW w:w="380" w:type="dxa"/>
            <w:vAlign w:val="bottom"/>
          </w:tcPr>
          <w:p w14:paraId="662296BF" w14:textId="77777777" w:rsidR="004B413C" w:rsidRDefault="004B413C">
            <w:pPr>
              <w:rPr>
                <w:sz w:val="4"/>
                <w:szCs w:val="4"/>
              </w:rPr>
            </w:pPr>
          </w:p>
        </w:tc>
        <w:tc>
          <w:tcPr>
            <w:tcW w:w="380" w:type="dxa"/>
            <w:vAlign w:val="bottom"/>
          </w:tcPr>
          <w:p w14:paraId="57FDFD72" w14:textId="77777777" w:rsidR="004B413C" w:rsidRDefault="004B413C">
            <w:pPr>
              <w:rPr>
                <w:sz w:val="4"/>
                <w:szCs w:val="4"/>
              </w:rPr>
            </w:pPr>
          </w:p>
        </w:tc>
        <w:tc>
          <w:tcPr>
            <w:tcW w:w="360" w:type="dxa"/>
            <w:vAlign w:val="bottom"/>
          </w:tcPr>
          <w:p w14:paraId="45F0D302" w14:textId="77777777" w:rsidR="004B413C" w:rsidRDefault="004B413C">
            <w:pPr>
              <w:rPr>
                <w:sz w:val="4"/>
                <w:szCs w:val="4"/>
              </w:rPr>
            </w:pPr>
          </w:p>
        </w:tc>
        <w:tc>
          <w:tcPr>
            <w:tcW w:w="380" w:type="dxa"/>
            <w:vAlign w:val="bottom"/>
          </w:tcPr>
          <w:p w14:paraId="42DBD057" w14:textId="77777777" w:rsidR="004B413C" w:rsidRDefault="004B413C">
            <w:pPr>
              <w:rPr>
                <w:sz w:val="4"/>
                <w:szCs w:val="4"/>
              </w:rPr>
            </w:pPr>
          </w:p>
        </w:tc>
        <w:tc>
          <w:tcPr>
            <w:tcW w:w="520" w:type="dxa"/>
            <w:vAlign w:val="bottom"/>
          </w:tcPr>
          <w:p w14:paraId="05D46091" w14:textId="77777777" w:rsidR="004B413C" w:rsidRDefault="004B413C">
            <w:pPr>
              <w:rPr>
                <w:sz w:val="4"/>
                <w:szCs w:val="4"/>
              </w:rPr>
            </w:pPr>
          </w:p>
        </w:tc>
        <w:tc>
          <w:tcPr>
            <w:tcW w:w="0" w:type="dxa"/>
            <w:vAlign w:val="bottom"/>
          </w:tcPr>
          <w:p w14:paraId="3F894EAD" w14:textId="77777777" w:rsidR="004B413C" w:rsidRDefault="004B413C">
            <w:pPr>
              <w:rPr>
                <w:sz w:val="1"/>
                <w:szCs w:val="1"/>
              </w:rPr>
            </w:pPr>
          </w:p>
        </w:tc>
      </w:tr>
      <w:tr w:rsidR="004B413C" w14:paraId="6B549C22" w14:textId="77777777">
        <w:trPr>
          <w:trHeight w:val="186"/>
        </w:trPr>
        <w:tc>
          <w:tcPr>
            <w:tcW w:w="180" w:type="dxa"/>
            <w:vMerge w:val="restart"/>
            <w:textDirection w:val="btLr"/>
            <w:vAlign w:val="bottom"/>
          </w:tcPr>
          <w:p w14:paraId="2D5B99BB" w14:textId="77777777" w:rsidR="004B413C" w:rsidRDefault="00EC2FEA">
            <w:pPr>
              <w:rPr>
                <w:sz w:val="20"/>
                <w:szCs w:val="20"/>
              </w:rPr>
            </w:pPr>
            <w:r>
              <w:rPr>
                <w:rFonts w:ascii="Arial" w:eastAsia="Arial" w:hAnsi="Arial" w:cs="Arial"/>
                <w:w w:val="80"/>
                <w:sz w:val="20"/>
                <w:szCs w:val="20"/>
              </w:rPr>
              <w:t>Year</w:t>
            </w:r>
          </w:p>
        </w:tc>
        <w:tc>
          <w:tcPr>
            <w:tcW w:w="820" w:type="dxa"/>
            <w:vAlign w:val="bottom"/>
          </w:tcPr>
          <w:p w14:paraId="2E256BC8" w14:textId="77777777" w:rsidR="004B413C" w:rsidRDefault="00EC2FEA">
            <w:pPr>
              <w:ind w:right="318"/>
              <w:jc w:val="right"/>
              <w:rPr>
                <w:sz w:val="20"/>
                <w:szCs w:val="20"/>
              </w:rPr>
            </w:pPr>
            <w:r>
              <w:rPr>
                <w:rFonts w:ascii="Arial" w:eastAsia="Arial" w:hAnsi="Arial" w:cs="Arial"/>
                <w:color w:val="4D4D4D"/>
                <w:sz w:val="16"/>
                <w:szCs w:val="16"/>
              </w:rPr>
              <w:t>2015</w:t>
            </w:r>
          </w:p>
        </w:tc>
        <w:tc>
          <w:tcPr>
            <w:tcW w:w="380" w:type="dxa"/>
            <w:vAlign w:val="bottom"/>
          </w:tcPr>
          <w:p w14:paraId="6CA4B11E" w14:textId="77777777" w:rsidR="004B413C" w:rsidRDefault="004B413C">
            <w:pPr>
              <w:rPr>
                <w:sz w:val="16"/>
                <w:szCs w:val="16"/>
              </w:rPr>
            </w:pPr>
          </w:p>
        </w:tc>
        <w:tc>
          <w:tcPr>
            <w:tcW w:w="360" w:type="dxa"/>
            <w:vAlign w:val="bottom"/>
          </w:tcPr>
          <w:p w14:paraId="052BC776" w14:textId="77777777" w:rsidR="004B413C" w:rsidRDefault="004B413C">
            <w:pPr>
              <w:rPr>
                <w:sz w:val="16"/>
                <w:szCs w:val="16"/>
              </w:rPr>
            </w:pPr>
          </w:p>
        </w:tc>
        <w:tc>
          <w:tcPr>
            <w:tcW w:w="380" w:type="dxa"/>
            <w:vAlign w:val="bottom"/>
          </w:tcPr>
          <w:p w14:paraId="7B8F9B35" w14:textId="77777777" w:rsidR="004B413C" w:rsidRDefault="004B413C">
            <w:pPr>
              <w:rPr>
                <w:sz w:val="16"/>
                <w:szCs w:val="16"/>
              </w:rPr>
            </w:pPr>
          </w:p>
        </w:tc>
        <w:tc>
          <w:tcPr>
            <w:tcW w:w="360" w:type="dxa"/>
            <w:vAlign w:val="bottom"/>
          </w:tcPr>
          <w:p w14:paraId="4F4239F0" w14:textId="77777777" w:rsidR="004B413C" w:rsidRDefault="004B413C">
            <w:pPr>
              <w:rPr>
                <w:sz w:val="16"/>
                <w:szCs w:val="16"/>
              </w:rPr>
            </w:pPr>
          </w:p>
        </w:tc>
        <w:tc>
          <w:tcPr>
            <w:tcW w:w="380" w:type="dxa"/>
            <w:vAlign w:val="bottom"/>
          </w:tcPr>
          <w:p w14:paraId="3AB5856E" w14:textId="77777777" w:rsidR="004B413C" w:rsidRDefault="004B413C">
            <w:pPr>
              <w:rPr>
                <w:sz w:val="16"/>
                <w:szCs w:val="16"/>
              </w:rPr>
            </w:pPr>
          </w:p>
        </w:tc>
        <w:tc>
          <w:tcPr>
            <w:tcW w:w="380" w:type="dxa"/>
            <w:vAlign w:val="bottom"/>
          </w:tcPr>
          <w:p w14:paraId="60CC8D3F" w14:textId="77777777" w:rsidR="004B413C" w:rsidRDefault="004B413C">
            <w:pPr>
              <w:rPr>
                <w:sz w:val="16"/>
                <w:szCs w:val="16"/>
              </w:rPr>
            </w:pPr>
          </w:p>
        </w:tc>
        <w:tc>
          <w:tcPr>
            <w:tcW w:w="360" w:type="dxa"/>
            <w:vAlign w:val="bottom"/>
          </w:tcPr>
          <w:p w14:paraId="2253A43F" w14:textId="77777777" w:rsidR="004B413C" w:rsidRDefault="004B413C">
            <w:pPr>
              <w:rPr>
                <w:sz w:val="16"/>
                <w:szCs w:val="16"/>
              </w:rPr>
            </w:pPr>
          </w:p>
        </w:tc>
        <w:tc>
          <w:tcPr>
            <w:tcW w:w="380" w:type="dxa"/>
            <w:vAlign w:val="bottom"/>
          </w:tcPr>
          <w:p w14:paraId="7DD0D01C" w14:textId="77777777" w:rsidR="004B413C" w:rsidRDefault="004B413C">
            <w:pPr>
              <w:rPr>
                <w:sz w:val="16"/>
                <w:szCs w:val="16"/>
              </w:rPr>
            </w:pPr>
          </w:p>
        </w:tc>
        <w:tc>
          <w:tcPr>
            <w:tcW w:w="360" w:type="dxa"/>
            <w:vAlign w:val="bottom"/>
          </w:tcPr>
          <w:p w14:paraId="4ECCD076" w14:textId="77777777" w:rsidR="004B413C" w:rsidRDefault="004B413C">
            <w:pPr>
              <w:rPr>
                <w:sz w:val="16"/>
                <w:szCs w:val="16"/>
              </w:rPr>
            </w:pPr>
          </w:p>
        </w:tc>
        <w:tc>
          <w:tcPr>
            <w:tcW w:w="380" w:type="dxa"/>
            <w:vAlign w:val="bottom"/>
          </w:tcPr>
          <w:p w14:paraId="22661650" w14:textId="77777777" w:rsidR="004B413C" w:rsidRDefault="004B413C">
            <w:pPr>
              <w:rPr>
                <w:sz w:val="16"/>
                <w:szCs w:val="16"/>
              </w:rPr>
            </w:pPr>
          </w:p>
        </w:tc>
        <w:tc>
          <w:tcPr>
            <w:tcW w:w="380" w:type="dxa"/>
            <w:vAlign w:val="bottom"/>
          </w:tcPr>
          <w:p w14:paraId="4172AD90" w14:textId="77777777" w:rsidR="004B413C" w:rsidRDefault="004B413C">
            <w:pPr>
              <w:rPr>
                <w:sz w:val="16"/>
                <w:szCs w:val="16"/>
              </w:rPr>
            </w:pPr>
          </w:p>
        </w:tc>
        <w:tc>
          <w:tcPr>
            <w:tcW w:w="360" w:type="dxa"/>
            <w:vAlign w:val="bottom"/>
          </w:tcPr>
          <w:p w14:paraId="6779577C" w14:textId="77777777" w:rsidR="004B413C" w:rsidRDefault="004B413C">
            <w:pPr>
              <w:rPr>
                <w:sz w:val="16"/>
                <w:szCs w:val="16"/>
              </w:rPr>
            </w:pPr>
          </w:p>
        </w:tc>
        <w:tc>
          <w:tcPr>
            <w:tcW w:w="380" w:type="dxa"/>
            <w:vAlign w:val="bottom"/>
          </w:tcPr>
          <w:p w14:paraId="351E18A6" w14:textId="77777777" w:rsidR="004B413C" w:rsidRDefault="004B413C">
            <w:pPr>
              <w:rPr>
                <w:sz w:val="16"/>
                <w:szCs w:val="16"/>
              </w:rPr>
            </w:pPr>
          </w:p>
        </w:tc>
        <w:tc>
          <w:tcPr>
            <w:tcW w:w="360" w:type="dxa"/>
            <w:vAlign w:val="bottom"/>
          </w:tcPr>
          <w:p w14:paraId="5EA461A8" w14:textId="77777777" w:rsidR="004B413C" w:rsidRDefault="004B413C">
            <w:pPr>
              <w:rPr>
                <w:sz w:val="16"/>
                <w:szCs w:val="16"/>
              </w:rPr>
            </w:pPr>
          </w:p>
        </w:tc>
        <w:tc>
          <w:tcPr>
            <w:tcW w:w="380" w:type="dxa"/>
            <w:vAlign w:val="bottom"/>
          </w:tcPr>
          <w:p w14:paraId="63436390" w14:textId="77777777" w:rsidR="004B413C" w:rsidRDefault="004B413C">
            <w:pPr>
              <w:rPr>
                <w:sz w:val="16"/>
                <w:szCs w:val="16"/>
              </w:rPr>
            </w:pPr>
          </w:p>
        </w:tc>
        <w:tc>
          <w:tcPr>
            <w:tcW w:w="360" w:type="dxa"/>
            <w:vAlign w:val="bottom"/>
          </w:tcPr>
          <w:p w14:paraId="2B4F7CFB" w14:textId="77777777" w:rsidR="004B413C" w:rsidRDefault="004B413C">
            <w:pPr>
              <w:rPr>
                <w:sz w:val="16"/>
                <w:szCs w:val="16"/>
              </w:rPr>
            </w:pPr>
          </w:p>
        </w:tc>
        <w:tc>
          <w:tcPr>
            <w:tcW w:w="380" w:type="dxa"/>
            <w:vAlign w:val="bottom"/>
          </w:tcPr>
          <w:p w14:paraId="237A71B7" w14:textId="77777777" w:rsidR="004B413C" w:rsidRDefault="004B413C">
            <w:pPr>
              <w:rPr>
                <w:sz w:val="16"/>
                <w:szCs w:val="16"/>
              </w:rPr>
            </w:pPr>
          </w:p>
        </w:tc>
        <w:tc>
          <w:tcPr>
            <w:tcW w:w="380" w:type="dxa"/>
            <w:vAlign w:val="bottom"/>
          </w:tcPr>
          <w:p w14:paraId="2B694CBA" w14:textId="77777777" w:rsidR="004B413C" w:rsidRDefault="004B413C">
            <w:pPr>
              <w:rPr>
                <w:sz w:val="16"/>
                <w:szCs w:val="16"/>
              </w:rPr>
            </w:pPr>
          </w:p>
        </w:tc>
        <w:tc>
          <w:tcPr>
            <w:tcW w:w="360" w:type="dxa"/>
            <w:vAlign w:val="bottom"/>
          </w:tcPr>
          <w:p w14:paraId="01B14DD9" w14:textId="77777777" w:rsidR="004B413C" w:rsidRDefault="004B413C">
            <w:pPr>
              <w:rPr>
                <w:sz w:val="16"/>
                <w:szCs w:val="16"/>
              </w:rPr>
            </w:pPr>
          </w:p>
        </w:tc>
        <w:tc>
          <w:tcPr>
            <w:tcW w:w="380" w:type="dxa"/>
            <w:vAlign w:val="bottom"/>
          </w:tcPr>
          <w:p w14:paraId="0A041BE2" w14:textId="77777777" w:rsidR="004B413C" w:rsidRDefault="004B413C">
            <w:pPr>
              <w:rPr>
                <w:sz w:val="16"/>
                <w:szCs w:val="16"/>
              </w:rPr>
            </w:pPr>
          </w:p>
        </w:tc>
        <w:tc>
          <w:tcPr>
            <w:tcW w:w="360" w:type="dxa"/>
            <w:vAlign w:val="bottom"/>
          </w:tcPr>
          <w:p w14:paraId="5AAE5A5C" w14:textId="77777777" w:rsidR="004B413C" w:rsidRDefault="004B413C">
            <w:pPr>
              <w:rPr>
                <w:sz w:val="16"/>
                <w:szCs w:val="16"/>
              </w:rPr>
            </w:pPr>
          </w:p>
        </w:tc>
        <w:tc>
          <w:tcPr>
            <w:tcW w:w="380" w:type="dxa"/>
            <w:vAlign w:val="bottom"/>
          </w:tcPr>
          <w:p w14:paraId="6DCD612A" w14:textId="77777777" w:rsidR="004B413C" w:rsidRDefault="004B413C">
            <w:pPr>
              <w:rPr>
                <w:sz w:val="16"/>
                <w:szCs w:val="16"/>
              </w:rPr>
            </w:pPr>
          </w:p>
        </w:tc>
        <w:tc>
          <w:tcPr>
            <w:tcW w:w="380" w:type="dxa"/>
            <w:vAlign w:val="bottom"/>
          </w:tcPr>
          <w:p w14:paraId="7B156C6F" w14:textId="77777777" w:rsidR="004B413C" w:rsidRDefault="004B413C">
            <w:pPr>
              <w:rPr>
                <w:sz w:val="16"/>
                <w:szCs w:val="16"/>
              </w:rPr>
            </w:pPr>
          </w:p>
        </w:tc>
        <w:tc>
          <w:tcPr>
            <w:tcW w:w="360" w:type="dxa"/>
            <w:vAlign w:val="bottom"/>
          </w:tcPr>
          <w:p w14:paraId="7FEDD8FA" w14:textId="77777777" w:rsidR="004B413C" w:rsidRDefault="004B413C">
            <w:pPr>
              <w:rPr>
                <w:sz w:val="16"/>
                <w:szCs w:val="16"/>
              </w:rPr>
            </w:pPr>
          </w:p>
        </w:tc>
        <w:tc>
          <w:tcPr>
            <w:tcW w:w="380" w:type="dxa"/>
            <w:vAlign w:val="bottom"/>
          </w:tcPr>
          <w:p w14:paraId="62A9FC5C" w14:textId="77777777" w:rsidR="004B413C" w:rsidRDefault="004B413C">
            <w:pPr>
              <w:rPr>
                <w:sz w:val="16"/>
                <w:szCs w:val="16"/>
              </w:rPr>
            </w:pPr>
          </w:p>
        </w:tc>
        <w:tc>
          <w:tcPr>
            <w:tcW w:w="360" w:type="dxa"/>
            <w:vAlign w:val="bottom"/>
          </w:tcPr>
          <w:p w14:paraId="2E4333E8" w14:textId="77777777" w:rsidR="004B413C" w:rsidRDefault="004B413C">
            <w:pPr>
              <w:rPr>
                <w:sz w:val="16"/>
                <w:szCs w:val="16"/>
              </w:rPr>
            </w:pPr>
          </w:p>
        </w:tc>
        <w:tc>
          <w:tcPr>
            <w:tcW w:w="380" w:type="dxa"/>
            <w:vAlign w:val="bottom"/>
          </w:tcPr>
          <w:p w14:paraId="632B26FE" w14:textId="77777777" w:rsidR="004B413C" w:rsidRDefault="004B413C">
            <w:pPr>
              <w:rPr>
                <w:sz w:val="16"/>
                <w:szCs w:val="16"/>
              </w:rPr>
            </w:pPr>
          </w:p>
        </w:tc>
        <w:tc>
          <w:tcPr>
            <w:tcW w:w="380" w:type="dxa"/>
            <w:vAlign w:val="bottom"/>
          </w:tcPr>
          <w:p w14:paraId="0983C4B4" w14:textId="77777777" w:rsidR="004B413C" w:rsidRDefault="004B413C">
            <w:pPr>
              <w:rPr>
                <w:sz w:val="16"/>
                <w:szCs w:val="16"/>
              </w:rPr>
            </w:pPr>
          </w:p>
        </w:tc>
        <w:tc>
          <w:tcPr>
            <w:tcW w:w="360" w:type="dxa"/>
            <w:vAlign w:val="bottom"/>
          </w:tcPr>
          <w:p w14:paraId="1F1DEC7C" w14:textId="77777777" w:rsidR="004B413C" w:rsidRDefault="004B413C">
            <w:pPr>
              <w:rPr>
                <w:sz w:val="16"/>
                <w:szCs w:val="16"/>
              </w:rPr>
            </w:pPr>
          </w:p>
        </w:tc>
        <w:tc>
          <w:tcPr>
            <w:tcW w:w="380" w:type="dxa"/>
            <w:vAlign w:val="bottom"/>
          </w:tcPr>
          <w:p w14:paraId="5A060246" w14:textId="77777777" w:rsidR="004B413C" w:rsidRDefault="004B413C">
            <w:pPr>
              <w:rPr>
                <w:sz w:val="16"/>
                <w:szCs w:val="16"/>
              </w:rPr>
            </w:pPr>
          </w:p>
        </w:tc>
        <w:tc>
          <w:tcPr>
            <w:tcW w:w="520" w:type="dxa"/>
            <w:vAlign w:val="bottom"/>
          </w:tcPr>
          <w:p w14:paraId="33921E3B" w14:textId="77777777" w:rsidR="004B413C" w:rsidRDefault="004B413C">
            <w:pPr>
              <w:rPr>
                <w:sz w:val="16"/>
                <w:szCs w:val="16"/>
              </w:rPr>
            </w:pPr>
          </w:p>
        </w:tc>
        <w:tc>
          <w:tcPr>
            <w:tcW w:w="0" w:type="dxa"/>
            <w:vAlign w:val="bottom"/>
          </w:tcPr>
          <w:p w14:paraId="079E9F5E" w14:textId="77777777" w:rsidR="004B413C" w:rsidRDefault="004B413C">
            <w:pPr>
              <w:rPr>
                <w:sz w:val="1"/>
                <w:szCs w:val="1"/>
              </w:rPr>
            </w:pPr>
          </w:p>
        </w:tc>
      </w:tr>
      <w:tr w:rsidR="004B413C" w14:paraId="7D37BB42" w14:textId="77777777">
        <w:trPr>
          <w:trHeight w:val="168"/>
        </w:trPr>
        <w:tc>
          <w:tcPr>
            <w:tcW w:w="180" w:type="dxa"/>
            <w:vMerge/>
            <w:vAlign w:val="bottom"/>
          </w:tcPr>
          <w:p w14:paraId="27F6AD07" w14:textId="77777777" w:rsidR="004B413C" w:rsidRDefault="004B413C">
            <w:pPr>
              <w:rPr>
                <w:sz w:val="14"/>
                <w:szCs w:val="14"/>
              </w:rPr>
            </w:pPr>
          </w:p>
        </w:tc>
        <w:tc>
          <w:tcPr>
            <w:tcW w:w="820" w:type="dxa"/>
            <w:vAlign w:val="bottom"/>
          </w:tcPr>
          <w:p w14:paraId="3D58B5F1" w14:textId="77777777" w:rsidR="004B413C" w:rsidRDefault="00EC2FEA">
            <w:pPr>
              <w:spacing w:line="168" w:lineRule="exact"/>
              <w:ind w:right="318"/>
              <w:jc w:val="right"/>
              <w:rPr>
                <w:sz w:val="20"/>
                <w:szCs w:val="20"/>
              </w:rPr>
            </w:pPr>
            <w:r>
              <w:rPr>
                <w:rFonts w:ascii="Arial" w:eastAsia="Arial" w:hAnsi="Arial" w:cs="Arial"/>
                <w:color w:val="4D4D4D"/>
                <w:sz w:val="16"/>
                <w:szCs w:val="16"/>
              </w:rPr>
              <w:t>1995</w:t>
            </w:r>
          </w:p>
        </w:tc>
        <w:tc>
          <w:tcPr>
            <w:tcW w:w="380" w:type="dxa"/>
            <w:vAlign w:val="bottom"/>
          </w:tcPr>
          <w:p w14:paraId="0F48B492" w14:textId="77777777" w:rsidR="004B413C" w:rsidRDefault="004B413C">
            <w:pPr>
              <w:rPr>
                <w:sz w:val="14"/>
                <w:szCs w:val="14"/>
              </w:rPr>
            </w:pPr>
          </w:p>
        </w:tc>
        <w:tc>
          <w:tcPr>
            <w:tcW w:w="360" w:type="dxa"/>
            <w:vAlign w:val="bottom"/>
          </w:tcPr>
          <w:p w14:paraId="73440C98" w14:textId="77777777" w:rsidR="004B413C" w:rsidRDefault="004B413C">
            <w:pPr>
              <w:rPr>
                <w:sz w:val="14"/>
                <w:szCs w:val="14"/>
              </w:rPr>
            </w:pPr>
          </w:p>
        </w:tc>
        <w:tc>
          <w:tcPr>
            <w:tcW w:w="380" w:type="dxa"/>
            <w:vAlign w:val="bottom"/>
          </w:tcPr>
          <w:p w14:paraId="14A40EF8" w14:textId="77777777" w:rsidR="004B413C" w:rsidRDefault="004B413C">
            <w:pPr>
              <w:rPr>
                <w:sz w:val="14"/>
                <w:szCs w:val="14"/>
              </w:rPr>
            </w:pPr>
          </w:p>
        </w:tc>
        <w:tc>
          <w:tcPr>
            <w:tcW w:w="360" w:type="dxa"/>
            <w:vAlign w:val="bottom"/>
          </w:tcPr>
          <w:p w14:paraId="74DEFB5C" w14:textId="77777777" w:rsidR="004B413C" w:rsidRDefault="004B413C">
            <w:pPr>
              <w:rPr>
                <w:sz w:val="14"/>
                <w:szCs w:val="14"/>
              </w:rPr>
            </w:pPr>
          </w:p>
        </w:tc>
        <w:tc>
          <w:tcPr>
            <w:tcW w:w="380" w:type="dxa"/>
            <w:vAlign w:val="bottom"/>
          </w:tcPr>
          <w:p w14:paraId="295DEC43" w14:textId="77777777" w:rsidR="004B413C" w:rsidRDefault="004B413C">
            <w:pPr>
              <w:rPr>
                <w:sz w:val="14"/>
                <w:szCs w:val="14"/>
              </w:rPr>
            </w:pPr>
          </w:p>
        </w:tc>
        <w:tc>
          <w:tcPr>
            <w:tcW w:w="380" w:type="dxa"/>
            <w:vAlign w:val="bottom"/>
          </w:tcPr>
          <w:p w14:paraId="133D994A" w14:textId="77777777" w:rsidR="004B413C" w:rsidRDefault="004B413C">
            <w:pPr>
              <w:rPr>
                <w:sz w:val="14"/>
                <w:szCs w:val="14"/>
              </w:rPr>
            </w:pPr>
          </w:p>
        </w:tc>
        <w:tc>
          <w:tcPr>
            <w:tcW w:w="360" w:type="dxa"/>
            <w:vAlign w:val="bottom"/>
          </w:tcPr>
          <w:p w14:paraId="3D2E6248" w14:textId="77777777" w:rsidR="004B413C" w:rsidRDefault="004B413C">
            <w:pPr>
              <w:rPr>
                <w:sz w:val="14"/>
                <w:szCs w:val="14"/>
              </w:rPr>
            </w:pPr>
          </w:p>
        </w:tc>
        <w:tc>
          <w:tcPr>
            <w:tcW w:w="380" w:type="dxa"/>
            <w:vAlign w:val="bottom"/>
          </w:tcPr>
          <w:p w14:paraId="377D390D" w14:textId="77777777" w:rsidR="004B413C" w:rsidRDefault="004B413C">
            <w:pPr>
              <w:rPr>
                <w:sz w:val="14"/>
                <w:szCs w:val="14"/>
              </w:rPr>
            </w:pPr>
          </w:p>
        </w:tc>
        <w:tc>
          <w:tcPr>
            <w:tcW w:w="360" w:type="dxa"/>
            <w:vAlign w:val="bottom"/>
          </w:tcPr>
          <w:p w14:paraId="5A0279D8" w14:textId="77777777" w:rsidR="004B413C" w:rsidRDefault="004B413C">
            <w:pPr>
              <w:rPr>
                <w:sz w:val="14"/>
                <w:szCs w:val="14"/>
              </w:rPr>
            </w:pPr>
          </w:p>
        </w:tc>
        <w:tc>
          <w:tcPr>
            <w:tcW w:w="380" w:type="dxa"/>
            <w:vAlign w:val="bottom"/>
          </w:tcPr>
          <w:p w14:paraId="2C09304E" w14:textId="77777777" w:rsidR="004B413C" w:rsidRDefault="004B413C">
            <w:pPr>
              <w:rPr>
                <w:sz w:val="14"/>
                <w:szCs w:val="14"/>
              </w:rPr>
            </w:pPr>
          </w:p>
        </w:tc>
        <w:tc>
          <w:tcPr>
            <w:tcW w:w="380" w:type="dxa"/>
            <w:vAlign w:val="bottom"/>
          </w:tcPr>
          <w:p w14:paraId="778EFC32" w14:textId="77777777" w:rsidR="004B413C" w:rsidRDefault="004B413C">
            <w:pPr>
              <w:rPr>
                <w:sz w:val="14"/>
                <w:szCs w:val="14"/>
              </w:rPr>
            </w:pPr>
          </w:p>
        </w:tc>
        <w:tc>
          <w:tcPr>
            <w:tcW w:w="360" w:type="dxa"/>
            <w:vAlign w:val="bottom"/>
          </w:tcPr>
          <w:p w14:paraId="436DFE87" w14:textId="77777777" w:rsidR="004B413C" w:rsidRDefault="004B413C">
            <w:pPr>
              <w:rPr>
                <w:sz w:val="14"/>
                <w:szCs w:val="14"/>
              </w:rPr>
            </w:pPr>
          </w:p>
        </w:tc>
        <w:tc>
          <w:tcPr>
            <w:tcW w:w="380" w:type="dxa"/>
            <w:vAlign w:val="bottom"/>
          </w:tcPr>
          <w:p w14:paraId="6DCA5E54" w14:textId="77777777" w:rsidR="004B413C" w:rsidRDefault="004B413C">
            <w:pPr>
              <w:rPr>
                <w:sz w:val="14"/>
                <w:szCs w:val="14"/>
              </w:rPr>
            </w:pPr>
          </w:p>
        </w:tc>
        <w:tc>
          <w:tcPr>
            <w:tcW w:w="360" w:type="dxa"/>
            <w:vAlign w:val="bottom"/>
          </w:tcPr>
          <w:p w14:paraId="07919BD4" w14:textId="77777777" w:rsidR="004B413C" w:rsidRDefault="004B413C">
            <w:pPr>
              <w:rPr>
                <w:sz w:val="14"/>
                <w:szCs w:val="14"/>
              </w:rPr>
            </w:pPr>
          </w:p>
        </w:tc>
        <w:tc>
          <w:tcPr>
            <w:tcW w:w="380" w:type="dxa"/>
            <w:vAlign w:val="bottom"/>
          </w:tcPr>
          <w:p w14:paraId="7813C949" w14:textId="77777777" w:rsidR="004B413C" w:rsidRDefault="004B413C">
            <w:pPr>
              <w:rPr>
                <w:sz w:val="14"/>
                <w:szCs w:val="14"/>
              </w:rPr>
            </w:pPr>
          </w:p>
        </w:tc>
        <w:tc>
          <w:tcPr>
            <w:tcW w:w="360" w:type="dxa"/>
            <w:vAlign w:val="bottom"/>
          </w:tcPr>
          <w:p w14:paraId="2A1DFB58" w14:textId="77777777" w:rsidR="004B413C" w:rsidRDefault="004B413C">
            <w:pPr>
              <w:rPr>
                <w:sz w:val="14"/>
                <w:szCs w:val="14"/>
              </w:rPr>
            </w:pPr>
          </w:p>
        </w:tc>
        <w:tc>
          <w:tcPr>
            <w:tcW w:w="380" w:type="dxa"/>
            <w:vAlign w:val="bottom"/>
          </w:tcPr>
          <w:p w14:paraId="5B402254" w14:textId="77777777" w:rsidR="004B413C" w:rsidRDefault="004B413C">
            <w:pPr>
              <w:rPr>
                <w:sz w:val="14"/>
                <w:szCs w:val="14"/>
              </w:rPr>
            </w:pPr>
          </w:p>
        </w:tc>
        <w:tc>
          <w:tcPr>
            <w:tcW w:w="380" w:type="dxa"/>
            <w:vAlign w:val="bottom"/>
          </w:tcPr>
          <w:p w14:paraId="4671D5AB" w14:textId="77777777" w:rsidR="004B413C" w:rsidRDefault="004B413C">
            <w:pPr>
              <w:rPr>
                <w:sz w:val="14"/>
                <w:szCs w:val="14"/>
              </w:rPr>
            </w:pPr>
          </w:p>
        </w:tc>
        <w:tc>
          <w:tcPr>
            <w:tcW w:w="360" w:type="dxa"/>
            <w:vAlign w:val="bottom"/>
          </w:tcPr>
          <w:p w14:paraId="181EE334" w14:textId="77777777" w:rsidR="004B413C" w:rsidRDefault="004B413C">
            <w:pPr>
              <w:rPr>
                <w:sz w:val="14"/>
                <w:szCs w:val="14"/>
              </w:rPr>
            </w:pPr>
          </w:p>
        </w:tc>
        <w:tc>
          <w:tcPr>
            <w:tcW w:w="380" w:type="dxa"/>
            <w:vAlign w:val="bottom"/>
          </w:tcPr>
          <w:p w14:paraId="73FF12CF" w14:textId="77777777" w:rsidR="004B413C" w:rsidRDefault="004B413C">
            <w:pPr>
              <w:rPr>
                <w:sz w:val="14"/>
                <w:szCs w:val="14"/>
              </w:rPr>
            </w:pPr>
          </w:p>
        </w:tc>
        <w:tc>
          <w:tcPr>
            <w:tcW w:w="360" w:type="dxa"/>
            <w:vAlign w:val="bottom"/>
          </w:tcPr>
          <w:p w14:paraId="1B8195FF" w14:textId="77777777" w:rsidR="004B413C" w:rsidRDefault="004B413C">
            <w:pPr>
              <w:rPr>
                <w:sz w:val="14"/>
                <w:szCs w:val="14"/>
              </w:rPr>
            </w:pPr>
          </w:p>
        </w:tc>
        <w:tc>
          <w:tcPr>
            <w:tcW w:w="380" w:type="dxa"/>
            <w:vAlign w:val="bottom"/>
          </w:tcPr>
          <w:p w14:paraId="556428C8" w14:textId="77777777" w:rsidR="004B413C" w:rsidRDefault="004B413C">
            <w:pPr>
              <w:rPr>
                <w:sz w:val="14"/>
                <w:szCs w:val="14"/>
              </w:rPr>
            </w:pPr>
          </w:p>
        </w:tc>
        <w:tc>
          <w:tcPr>
            <w:tcW w:w="380" w:type="dxa"/>
            <w:vAlign w:val="bottom"/>
          </w:tcPr>
          <w:p w14:paraId="7E7D75FE" w14:textId="77777777" w:rsidR="004B413C" w:rsidRDefault="004B413C">
            <w:pPr>
              <w:rPr>
                <w:sz w:val="14"/>
                <w:szCs w:val="14"/>
              </w:rPr>
            </w:pPr>
          </w:p>
        </w:tc>
        <w:tc>
          <w:tcPr>
            <w:tcW w:w="360" w:type="dxa"/>
            <w:vAlign w:val="bottom"/>
          </w:tcPr>
          <w:p w14:paraId="2E247C59" w14:textId="77777777" w:rsidR="004B413C" w:rsidRDefault="004B413C">
            <w:pPr>
              <w:rPr>
                <w:sz w:val="14"/>
                <w:szCs w:val="14"/>
              </w:rPr>
            </w:pPr>
          </w:p>
        </w:tc>
        <w:tc>
          <w:tcPr>
            <w:tcW w:w="380" w:type="dxa"/>
            <w:vAlign w:val="bottom"/>
          </w:tcPr>
          <w:p w14:paraId="48C32B89" w14:textId="77777777" w:rsidR="004B413C" w:rsidRDefault="004B413C">
            <w:pPr>
              <w:rPr>
                <w:sz w:val="14"/>
                <w:szCs w:val="14"/>
              </w:rPr>
            </w:pPr>
          </w:p>
        </w:tc>
        <w:tc>
          <w:tcPr>
            <w:tcW w:w="360" w:type="dxa"/>
            <w:vAlign w:val="bottom"/>
          </w:tcPr>
          <w:p w14:paraId="026A125F" w14:textId="77777777" w:rsidR="004B413C" w:rsidRDefault="004B413C">
            <w:pPr>
              <w:rPr>
                <w:sz w:val="14"/>
                <w:szCs w:val="14"/>
              </w:rPr>
            </w:pPr>
          </w:p>
        </w:tc>
        <w:tc>
          <w:tcPr>
            <w:tcW w:w="380" w:type="dxa"/>
            <w:vAlign w:val="bottom"/>
          </w:tcPr>
          <w:p w14:paraId="3A4F73B2" w14:textId="77777777" w:rsidR="004B413C" w:rsidRDefault="004B413C">
            <w:pPr>
              <w:rPr>
                <w:sz w:val="14"/>
                <w:szCs w:val="14"/>
              </w:rPr>
            </w:pPr>
          </w:p>
        </w:tc>
        <w:tc>
          <w:tcPr>
            <w:tcW w:w="380" w:type="dxa"/>
            <w:vAlign w:val="bottom"/>
          </w:tcPr>
          <w:p w14:paraId="15163B73" w14:textId="77777777" w:rsidR="004B413C" w:rsidRDefault="004B413C">
            <w:pPr>
              <w:rPr>
                <w:sz w:val="14"/>
                <w:szCs w:val="14"/>
              </w:rPr>
            </w:pPr>
          </w:p>
        </w:tc>
        <w:tc>
          <w:tcPr>
            <w:tcW w:w="360" w:type="dxa"/>
            <w:vAlign w:val="bottom"/>
          </w:tcPr>
          <w:p w14:paraId="10F375B5" w14:textId="77777777" w:rsidR="004B413C" w:rsidRDefault="004B413C">
            <w:pPr>
              <w:rPr>
                <w:sz w:val="14"/>
                <w:szCs w:val="14"/>
              </w:rPr>
            </w:pPr>
          </w:p>
        </w:tc>
        <w:tc>
          <w:tcPr>
            <w:tcW w:w="380" w:type="dxa"/>
            <w:vAlign w:val="bottom"/>
          </w:tcPr>
          <w:p w14:paraId="66F76CCE" w14:textId="77777777" w:rsidR="004B413C" w:rsidRDefault="004B413C">
            <w:pPr>
              <w:rPr>
                <w:sz w:val="14"/>
                <w:szCs w:val="14"/>
              </w:rPr>
            </w:pPr>
          </w:p>
        </w:tc>
        <w:tc>
          <w:tcPr>
            <w:tcW w:w="520" w:type="dxa"/>
            <w:vAlign w:val="bottom"/>
          </w:tcPr>
          <w:p w14:paraId="3D1602B0" w14:textId="77777777" w:rsidR="004B413C" w:rsidRDefault="004B413C">
            <w:pPr>
              <w:rPr>
                <w:sz w:val="14"/>
                <w:szCs w:val="14"/>
              </w:rPr>
            </w:pPr>
          </w:p>
        </w:tc>
        <w:tc>
          <w:tcPr>
            <w:tcW w:w="0" w:type="dxa"/>
            <w:vAlign w:val="bottom"/>
          </w:tcPr>
          <w:p w14:paraId="1071EA57" w14:textId="77777777" w:rsidR="004B413C" w:rsidRDefault="004B413C">
            <w:pPr>
              <w:rPr>
                <w:sz w:val="1"/>
                <w:szCs w:val="1"/>
              </w:rPr>
            </w:pPr>
          </w:p>
        </w:tc>
      </w:tr>
      <w:tr w:rsidR="004B413C" w14:paraId="2F9D7124" w14:textId="77777777">
        <w:trPr>
          <w:trHeight w:val="139"/>
        </w:trPr>
        <w:tc>
          <w:tcPr>
            <w:tcW w:w="180" w:type="dxa"/>
            <w:vAlign w:val="bottom"/>
          </w:tcPr>
          <w:p w14:paraId="5E17C0E5" w14:textId="77777777" w:rsidR="004B413C" w:rsidRDefault="004B413C">
            <w:pPr>
              <w:rPr>
                <w:sz w:val="12"/>
                <w:szCs w:val="12"/>
              </w:rPr>
            </w:pPr>
          </w:p>
        </w:tc>
        <w:tc>
          <w:tcPr>
            <w:tcW w:w="820" w:type="dxa"/>
            <w:vAlign w:val="bottom"/>
          </w:tcPr>
          <w:p w14:paraId="504FFD03" w14:textId="77777777" w:rsidR="004B413C" w:rsidRDefault="00EC2FEA">
            <w:pPr>
              <w:spacing w:line="138" w:lineRule="exact"/>
              <w:ind w:right="318"/>
              <w:jc w:val="right"/>
              <w:rPr>
                <w:sz w:val="20"/>
                <w:szCs w:val="20"/>
              </w:rPr>
            </w:pPr>
            <w:r>
              <w:rPr>
                <w:rFonts w:ascii="Arial" w:eastAsia="Arial" w:hAnsi="Arial" w:cs="Arial"/>
                <w:color w:val="4D4D4D"/>
                <w:sz w:val="16"/>
                <w:szCs w:val="16"/>
              </w:rPr>
              <w:t>2000</w:t>
            </w:r>
          </w:p>
        </w:tc>
        <w:tc>
          <w:tcPr>
            <w:tcW w:w="380" w:type="dxa"/>
            <w:vAlign w:val="bottom"/>
          </w:tcPr>
          <w:p w14:paraId="27AA448B" w14:textId="77777777" w:rsidR="004B413C" w:rsidRDefault="004B413C">
            <w:pPr>
              <w:rPr>
                <w:sz w:val="12"/>
                <w:szCs w:val="12"/>
              </w:rPr>
            </w:pPr>
          </w:p>
        </w:tc>
        <w:tc>
          <w:tcPr>
            <w:tcW w:w="360" w:type="dxa"/>
            <w:vAlign w:val="bottom"/>
          </w:tcPr>
          <w:p w14:paraId="4A1443EA" w14:textId="77777777" w:rsidR="004B413C" w:rsidRDefault="004B413C">
            <w:pPr>
              <w:rPr>
                <w:sz w:val="12"/>
                <w:szCs w:val="12"/>
              </w:rPr>
            </w:pPr>
          </w:p>
        </w:tc>
        <w:tc>
          <w:tcPr>
            <w:tcW w:w="380" w:type="dxa"/>
            <w:vAlign w:val="bottom"/>
          </w:tcPr>
          <w:p w14:paraId="067E436D" w14:textId="77777777" w:rsidR="004B413C" w:rsidRDefault="004B413C">
            <w:pPr>
              <w:rPr>
                <w:sz w:val="12"/>
                <w:szCs w:val="12"/>
              </w:rPr>
            </w:pPr>
          </w:p>
        </w:tc>
        <w:tc>
          <w:tcPr>
            <w:tcW w:w="360" w:type="dxa"/>
            <w:vAlign w:val="bottom"/>
          </w:tcPr>
          <w:p w14:paraId="34ED50CA" w14:textId="77777777" w:rsidR="004B413C" w:rsidRDefault="004B413C">
            <w:pPr>
              <w:rPr>
                <w:sz w:val="12"/>
                <w:szCs w:val="12"/>
              </w:rPr>
            </w:pPr>
          </w:p>
        </w:tc>
        <w:tc>
          <w:tcPr>
            <w:tcW w:w="380" w:type="dxa"/>
            <w:vAlign w:val="bottom"/>
          </w:tcPr>
          <w:p w14:paraId="0F4124F6" w14:textId="77777777" w:rsidR="004B413C" w:rsidRDefault="004B413C">
            <w:pPr>
              <w:rPr>
                <w:sz w:val="12"/>
                <w:szCs w:val="12"/>
              </w:rPr>
            </w:pPr>
          </w:p>
        </w:tc>
        <w:tc>
          <w:tcPr>
            <w:tcW w:w="380" w:type="dxa"/>
            <w:vAlign w:val="bottom"/>
          </w:tcPr>
          <w:p w14:paraId="5133A119" w14:textId="77777777" w:rsidR="004B413C" w:rsidRDefault="004B413C">
            <w:pPr>
              <w:rPr>
                <w:sz w:val="12"/>
                <w:szCs w:val="12"/>
              </w:rPr>
            </w:pPr>
          </w:p>
        </w:tc>
        <w:tc>
          <w:tcPr>
            <w:tcW w:w="360" w:type="dxa"/>
            <w:vAlign w:val="bottom"/>
          </w:tcPr>
          <w:p w14:paraId="44B80A9B" w14:textId="77777777" w:rsidR="004B413C" w:rsidRDefault="004B413C">
            <w:pPr>
              <w:rPr>
                <w:sz w:val="12"/>
                <w:szCs w:val="12"/>
              </w:rPr>
            </w:pPr>
          </w:p>
        </w:tc>
        <w:tc>
          <w:tcPr>
            <w:tcW w:w="380" w:type="dxa"/>
            <w:vAlign w:val="bottom"/>
          </w:tcPr>
          <w:p w14:paraId="637BC3EF" w14:textId="77777777" w:rsidR="004B413C" w:rsidRDefault="004B413C">
            <w:pPr>
              <w:rPr>
                <w:sz w:val="12"/>
                <w:szCs w:val="12"/>
              </w:rPr>
            </w:pPr>
          </w:p>
        </w:tc>
        <w:tc>
          <w:tcPr>
            <w:tcW w:w="360" w:type="dxa"/>
            <w:vAlign w:val="bottom"/>
          </w:tcPr>
          <w:p w14:paraId="1E1889AF" w14:textId="77777777" w:rsidR="004B413C" w:rsidRDefault="004B413C">
            <w:pPr>
              <w:rPr>
                <w:sz w:val="12"/>
                <w:szCs w:val="12"/>
              </w:rPr>
            </w:pPr>
          </w:p>
        </w:tc>
        <w:tc>
          <w:tcPr>
            <w:tcW w:w="380" w:type="dxa"/>
            <w:vAlign w:val="bottom"/>
          </w:tcPr>
          <w:p w14:paraId="2E66BA98" w14:textId="77777777" w:rsidR="004B413C" w:rsidRDefault="004B413C">
            <w:pPr>
              <w:rPr>
                <w:sz w:val="12"/>
                <w:szCs w:val="12"/>
              </w:rPr>
            </w:pPr>
          </w:p>
        </w:tc>
        <w:tc>
          <w:tcPr>
            <w:tcW w:w="380" w:type="dxa"/>
            <w:vAlign w:val="bottom"/>
          </w:tcPr>
          <w:p w14:paraId="36111FA7" w14:textId="77777777" w:rsidR="004B413C" w:rsidRDefault="004B413C">
            <w:pPr>
              <w:rPr>
                <w:sz w:val="12"/>
                <w:szCs w:val="12"/>
              </w:rPr>
            </w:pPr>
          </w:p>
        </w:tc>
        <w:tc>
          <w:tcPr>
            <w:tcW w:w="360" w:type="dxa"/>
            <w:vAlign w:val="bottom"/>
          </w:tcPr>
          <w:p w14:paraId="49F8199E" w14:textId="77777777" w:rsidR="004B413C" w:rsidRDefault="004B413C">
            <w:pPr>
              <w:rPr>
                <w:sz w:val="12"/>
                <w:szCs w:val="12"/>
              </w:rPr>
            </w:pPr>
          </w:p>
        </w:tc>
        <w:tc>
          <w:tcPr>
            <w:tcW w:w="380" w:type="dxa"/>
            <w:vAlign w:val="bottom"/>
          </w:tcPr>
          <w:p w14:paraId="4DFB94F8" w14:textId="77777777" w:rsidR="004B413C" w:rsidRDefault="004B413C">
            <w:pPr>
              <w:rPr>
                <w:sz w:val="12"/>
                <w:szCs w:val="12"/>
              </w:rPr>
            </w:pPr>
          </w:p>
        </w:tc>
        <w:tc>
          <w:tcPr>
            <w:tcW w:w="360" w:type="dxa"/>
            <w:vAlign w:val="bottom"/>
          </w:tcPr>
          <w:p w14:paraId="478ECE60" w14:textId="77777777" w:rsidR="004B413C" w:rsidRDefault="004B413C">
            <w:pPr>
              <w:rPr>
                <w:sz w:val="12"/>
                <w:szCs w:val="12"/>
              </w:rPr>
            </w:pPr>
          </w:p>
        </w:tc>
        <w:tc>
          <w:tcPr>
            <w:tcW w:w="380" w:type="dxa"/>
            <w:vAlign w:val="bottom"/>
          </w:tcPr>
          <w:p w14:paraId="4C902260" w14:textId="77777777" w:rsidR="004B413C" w:rsidRDefault="004B413C">
            <w:pPr>
              <w:rPr>
                <w:sz w:val="12"/>
                <w:szCs w:val="12"/>
              </w:rPr>
            </w:pPr>
          </w:p>
        </w:tc>
        <w:tc>
          <w:tcPr>
            <w:tcW w:w="360" w:type="dxa"/>
            <w:vAlign w:val="bottom"/>
          </w:tcPr>
          <w:p w14:paraId="50838D1F" w14:textId="77777777" w:rsidR="004B413C" w:rsidRDefault="004B413C">
            <w:pPr>
              <w:rPr>
                <w:sz w:val="12"/>
                <w:szCs w:val="12"/>
              </w:rPr>
            </w:pPr>
          </w:p>
        </w:tc>
        <w:tc>
          <w:tcPr>
            <w:tcW w:w="380" w:type="dxa"/>
            <w:vAlign w:val="bottom"/>
          </w:tcPr>
          <w:p w14:paraId="61C9CCB4" w14:textId="77777777" w:rsidR="004B413C" w:rsidRDefault="004B413C">
            <w:pPr>
              <w:rPr>
                <w:sz w:val="12"/>
                <w:szCs w:val="12"/>
              </w:rPr>
            </w:pPr>
          </w:p>
        </w:tc>
        <w:tc>
          <w:tcPr>
            <w:tcW w:w="380" w:type="dxa"/>
            <w:vAlign w:val="bottom"/>
          </w:tcPr>
          <w:p w14:paraId="15BF0B8E" w14:textId="77777777" w:rsidR="004B413C" w:rsidRDefault="004B413C">
            <w:pPr>
              <w:rPr>
                <w:sz w:val="12"/>
                <w:szCs w:val="12"/>
              </w:rPr>
            </w:pPr>
          </w:p>
        </w:tc>
        <w:tc>
          <w:tcPr>
            <w:tcW w:w="360" w:type="dxa"/>
            <w:vAlign w:val="bottom"/>
          </w:tcPr>
          <w:p w14:paraId="5D2B0B38" w14:textId="77777777" w:rsidR="004B413C" w:rsidRDefault="004B413C">
            <w:pPr>
              <w:rPr>
                <w:sz w:val="12"/>
                <w:szCs w:val="12"/>
              </w:rPr>
            </w:pPr>
          </w:p>
        </w:tc>
        <w:tc>
          <w:tcPr>
            <w:tcW w:w="380" w:type="dxa"/>
            <w:vAlign w:val="bottom"/>
          </w:tcPr>
          <w:p w14:paraId="575A4BDE" w14:textId="77777777" w:rsidR="004B413C" w:rsidRDefault="004B413C">
            <w:pPr>
              <w:rPr>
                <w:sz w:val="12"/>
                <w:szCs w:val="12"/>
              </w:rPr>
            </w:pPr>
          </w:p>
        </w:tc>
        <w:tc>
          <w:tcPr>
            <w:tcW w:w="360" w:type="dxa"/>
            <w:vAlign w:val="bottom"/>
          </w:tcPr>
          <w:p w14:paraId="3E1D6C66" w14:textId="77777777" w:rsidR="004B413C" w:rsidRDefault="004B413C">
            <w:pPr>
              <w:rPr>
                <w:sz w:val="12"/>
                <w:szCs w:val="12"/>
              </w:rPr>
            </w:pPr>
          </w:p>
        </w:tc>
        <w:tc>
          <w:tcPr>
            <w:tcW w:w="380" w:type="dxa"/>
            <w:vAlign w:val="bottom"/>
          </w:tcPr>
          <w:p w14:paraId="09D45C5A" w14:textId="77777777" w:rsidR="004B413C" w:rsidRDefault="004B413C">
            <w:pPr>
              <w:rPr>
                <w:sz w:val="12"/>
                <w:szCs w:val="12"/>
              </w:rPr>
            </w:pPr>
          </w:p>
        </w:tc>
        <w:tc>
          <w:tcPr>
            <w:tcW w:w="380" w:type="dxa"/>
            <w:vAlign w:val="bottom"/>
          </w:tcPr>
          <w:p w14:paraId="32E78D43" w14:textId="77777777" w:rsidR="004B413C" w:rsidRDefault="004B413C">
            <w:pPr>
              <w:rPr>
                <w:sz w:val="12"/>
                <w:szCs w:val="12"/>
              </w:rPr>
            </w:pPr>
          </w:p>
        </w:tc>
        <w:tc>
          <w:tcPr>
            <w:tcW w:w="360" w:type="dxa"/>
            <w:vAlign w:val="bottom"/>
          </w:tcPr>
          <w:p w14:paraId="78230F64" w14:textId="77777777" w:rsidR="004B413C" w:rsidRDefault="004B413C">
            <w:pPr>
              <w:rPr>
                <w:sz w:val="12"/>
                <w:szCs w:val="12"/>
              </w:rPr>
            </w:pPr>
          </w:p>
        </w:tc>
        <w:tc>
          <w:tcPr>
            <w:tcW w:w="380" w:type="dxa"/>
            <w:vAlign w:val="bottom"/>
          </w:tcPr>
          <w:p w14:paraId="7412572D" w14:textId="77777777" w:rsidR="004B413C" w:rsidRDefault="004B413C">
            <w:pPr>
              <w:rPr>
                <w:sz w:val="12"/>
                <w:szCs w:val="12"/>
              </w:rPr>
            </w:pPr>
          </w:p>
        </w:tc>
        <w:tc>
          <w:tcPr>
            <w:tcW w:w="360" w:type="dxa"/>
            <w:vAlign w:val="bottom"/>
          </w:tcPr>
          <w:p w14:paraId="7EA75041" w14:textId="77777777" w:rsidR="004B413C" w:rsidRDefault="004B413C">
            <w:pPr>
              <w:rPr>
                <w:sz w:val="12"/>
                <w:szCs w:val="12"/>
              </w:rPr>
            </w:pPr>
          </w:p>
        </w:tc>
        <w:tc>
          <w:tcPr>
            <w:tcW w:w="380" w:type="dxa"/>
            <w:vAlign w:val="bottom"/>
          </w:tcPr>
          <w:p w14:paraId="73BED801" w14:textId="77777777" w:rsidR="004B413C" w:rsidRDefault="004B413C">
            <w:pPr>
              <w:rPr>
                <w:sz w:val="12"/>
                <w:szCs w:val="12"/>
              </w:rPr>
            </w:pPr>
          </w:p>
        </w:tc>
        <w:tc>
          <w:tcPr>
            <w:tcW w:w="380" w:type="dxa"/>
            <w:vAlign w:val="bottom"/>
          </w:tcPr>
          <w:p w14:paraId="7B718B15" w14:textId="77777777" w:rsidR="004B413C" w:rsidRDefault="004B413C">
            <w:pPr>
              <w:rPr>
                <w:sz w:val="12"/>
                <w:szCs w:val="12"/>
              </w:rPr>
            </w:pPr>
          </w:p>
        </w:tc>
        <w:tc>
          <w:tcPr>
            <w:tcW w:w="360" w:type="dxa"/>
            <w:vAlign w:val="bottom"/>
          </w:tcPr>
          <w:p w14:paraId="4DF1940C" w14:textId="77777777" w:rsidR="004B413C" w:rsidRDefault="004B413C">
            <w:pPr>
              <w:rPr>
                <w:sz w:val="12"/>
                <w:szCs w:val="12"/>
              </w:rPr>
            </w:pPr>
          </w:p>
        </w:tc>
        <w:tc>
          <w:tcPr>
            <w:tcW w:w="380" w:type="dxa"/>
            <w:vAlign w:val="bottom"/>
          </w:tcPr>
          <w:p w14:paraId="47C96E18" w14:textId="77777777" w:rsidR="004B413C" w:rsidRDefault="004B413C">
            <w:pPr>
              <w:rPr>
                <w:sz w:val="12"/>
                <w:szCs w:val="12"/>
              </w:rPr>
            </w:pPr>
          </w:p>
        </w:tc>
        <w:tc>
          <w:tcPr>
            <w:tcW w:w="520" w:type="dxa"/>
            <w:vAlign w:val="bottom"/>
          </w:tcPr>
          <w:p w14:paraId="1591717A" w14:textId="77777777" w:rsidR="004B413C" w:rsidRDefault="004B413C">
            <w:pPr>
              <w:rPr>
                <w:sz w:val="12"/>
                <w:szCs w:val="12"/>
              </w:rPr>
            </w:pPr>
          </w:p>
        </w:tc>
        <w:tc>
          <w:tcPr>
            <w:tcW w:w="0" w:type="dxa"/>
            <w:vAlign w:val="bottom"/>
          </w:tcPr>
          <w:p w14:paraId="07BB183C" w14:textId="77777777" w:rsidR="004B413C" w:rsidRDefault="004B413C">
            <w:pPr>
              <w:rPr>
                <w:sz w:val="1"/>
                <w:szCs w:val="1"/>
              </w:rPr>
            </w:pPr>
          </w:p>
        </w:tc>
      </w:tr>
      <w:tr w:rsidR="004B413C" w14:paraId="62A9F019" w14:textId="77777777">
        <w:trPr>
          <w:trHeight w:val="139"/>
        </w:trPr>
        <w:tc>
          <w:tcPr>
            <w:tcW w:w="180" w:type="dxa"/>
            <w:vAlign w:val="bottom"/>
          </w:tcPr>
          <w:p w14:paraId="460A4686" w14:textId="77777777" w:rsidR="004B413C" w:rsidRDefault="004B413C">
            <w:pPr>
              <w:rPr>
                <w:sz w:val="12"/>
                <w:szCs w:val="12"/>
              </w:rPr>
            </w:pPr>
          </w:p>
        </w:tc>
        <w:tc>
          <w:tcPr>
            <w:tcW w:w="820" w:type="dxa"/>
            <w:vAlign w:val="bottom"/>
          </w:tcPr>
          <w:p w14:paraId="1340515C" w14:textId="77777777" w:rsidR="004B413C" w:rsidRDefault="00EC2FEA">
            <w:pPr>
              <w:spacing w:line="139" w:lineRule="exact"/>
              <w:ind w:right="318"/>
              <w:jc w:val="right"/>
              <w:rPr>
                <w:sz w:val="20"/>
                <w:szCs w:val="20"/>
              </w:rPr>
            </w:pPr>
            <w:r>
              <w:rPr>
                <w:rFonts w:ascii="Arial" w:eastAsia="Arial" w:hAnsi="Arial" w:cs="Arial"/>
                <w:color w:val="4D4D4D"/>
                <w:sz w:val="16"/>
                <w:szCs w:val="16"/>
              </w:rPr>
              <w:t>2005</w:t>
            </w:r>
          </w:p>
        </w:tc>
        <w:tc>
          <w:tcPr>
            <w:tcW w:w="380" w:type="dxa"/>
            <w:vAlign w:val="bottom"/>
          </w:tcPr>
          <w:p w14:paraId="257DDF42" w14:textId="77777777" w:rsidR="004B413C" w:rsidRDefault="004B413C">
            <w:pPr>
              <w:rPr>
                <w:sz w:val="12"/>
                <w:szCs w:val="12"/>
              </w:rPr>
            </w:pPr>
          </w:p>
        </w:tc>
        <w:tc>
          <w:tcPr>
            <w:tcW w:w="360" w:type="dxa"/>
            <w:vAlign w:val="bottom"/>
          </w:tcPr>
          <w:p w14:paraId="68EAC097" w14:textId="77777777" w:rsidR="004B413C" w:rsidRDefault="004B413C">
            <w:pPr>
              <w:rPr>
                <w:sz w:val="12"/>
                <w:szCs w:val="12"/>
              </w:rPr>
            </w:pPr>
          </w:p>
        </w:tc>
        <w:tc>
          <w:tcPr>
            <w:tcW w:w="380" w:type="dxa"/>
            <w:vAlign w:val="bottom"/>
          </w:tcPr>
          <w:p w14:paraId="10EB43FD" w14:textId="77777777" w:rsidR="004B413C" w:rsidRDefault="004B413C">
            <w:pPr>
              <w:rPr>
                <w:sz w:val="12"/>
                <w:szCs w:val="12"/>
              </w:rPr>
            </w:pPr>
          </w:p>
        </w:tc>
        <w:tc>
          <w:tcPr>
            <w:tcW w:w="360" w:type="dxa"/>
            <w:vAlign w:val="bottom"/>
          </w:tcPr>
          <w:p w14:paraId="2C9C004D" w14:textId="77777777" w:rsidR="004B413C" w:rsidRDefault="004B413C">
            <w:pPr>
              <w:rPr>
                <w:sz w:val="12"/>
                <w:szCs w:val="12"/>
              </w:rPr>
            </w:pPr>
          </w:p>
        </w:tc>
        <w:tc>
          <w:tcPr>
            <w:tcW w:w="380" w:type="dxa"/>
            <w:vAlign w:val="bottom"/>
          </w:tcPr>
          <w:p w14:paraId="77C45712" w14:textId="77777777" w:rsidR="004B413C" w:rsidRDefault="004B413C">
            <w:pPr>
              <w:rPr>
                <w:sz w:val="12"/>
                <w:szCs w:val="12"/>
              </w:rPr>
            </w:pPr>
          </w:p>
        </w:tc>
        <w:tc>
          <w:tcPr>
            <w:tcW w:w="380" w:type="dxa"/>
            <w:vAlign w:val="bottom"/>
          </w:tcPr>
          <w:p w14:paraId="424D4A38" w14:textId="77777777" w:rsidR="004B413C" w:rsidRDefault="004B413C">
            <w:pPr>
              <w:rPr>
                <w:sz w:val="12"/>
                <w:szCs w:val="12"/>
              </w:rPr>
            </w:pPr>
          </w:p>
        </w:tc>
        <w:tc>
          <w:tcPr>
            <w:tcW w:w="360" w:type="dxa"/>
            <w:vAlign w:val="bottom"/>
          </w:tcPr>
          <w:p w14:paraId="2A2529C6" w14:textId="77777777" w:rsidR="004B413C" w:rsidRDefault="004B413C">
            <w:pPr>
              <w:rPr>
                <w:sz w:val="12"/>
                <w:szCs w:val="12"/>
              </w:rPr>
            </w:pPr>
          </w:p>
        </w:tc>
        <w:tc>
          <w:tcPr>
            <w:tcW w:w="380" w:type="dxa"/>
            <w:vAlign w:val="bottom"/>
          </w:tcPr>
          <w:p w14:paraId="6EC06C31" w14:textId="77777777" w:rsidR="004B413C" w:rsidRDefault="004B413C">
            <w:pPr>
              <w:rPr>
                <w:sz w:val="12"/>
                <w:szCs w:val="12"/>
              </w:rPr>
            </w:pPr>
          </w:p>
        </w:tc>
        <w:tc>
          <w:tcPr>
            <w:tcW w:w="360" w:type="dxa"/>
            <w:vAlign w:val="bottom"/>
          </w:tcPr>
          <w:p w14:paraId="670376C7" w14:textId="77777777" w:rsidR="004B413C" w:rsidRDefault="004B413C">
            <w:pPr>
              <w:rPr>
                <w:sz w:val="12"/>
                <w:szCs w:val="12"/>
              </w:rPr>
            </w:pPr>
          </w:p>
        </w:tc>
        <w:tc>
          <w:tcPr>
            <w:tcW w:w="380" w:type="dxa"/>
            <w:vAlign w:val="bottom"/>
          </w:tcPr>
          <w:p w14:paraId="0AF0AE8D" w14:textId="77777777" w:rsidR="004B413C" w:rsidRDefault="004B413C">
            <w:pPr>
              <w:rPr>
                <w:sz w:val="12"/>
                <w:szCs w:val="12"/>
              </w:rPr>
            </w:pPr>
          </w:p>
        </w:tc>
        <w:tc>
          <w:tcPr>
            <w:tcW w:w="380" w:type="dxa"/>
            <w:vAlign w:val="bottom"/>
          </w:tcPr>
          <w:p w14:paraId="4E650D2C" w14:textId="77777777" w:rsidR="004B413C" w:rsidRDefault="004B413C">
            <w:pPr>
              <w:rPr>
                <w:sz w:val="12"/>
                <w:szCs w:val="12"/>
              </w:rPr>
            </w:pPr>
          </w:p>
        </w:tc>
        <w:tc>
          <w:tcPr>
            <w:tcW w:w="360" w:type="dxa"/>
            <w:vAlign w:val="bottom"/>
          </w:tcPr>
          <w:p w14:paraId="15B7226F" w14:textId="77777777" w:rsidR="004B413C" w:rsidRDefault="004B413C">
            <w:pPr>
              <w:rPr>
                <w:sz w:val="12"/>
                <w:szCs w:val="12"/>
              </w:rPr>
            </w:pPr>
          </w:p>
        </w:tc>
        <w:tc>
          <w:tcPr>
            <w:tcW w:w="380" w:type="dxa"/>
            <w:vAlign w:val="bottom"/>
          </w:tcPr>
          <w:p w14:paraId="2DB0C0CF" w14:textId="77777777" w:rsidR="004B413C" w:rsidRDefault="004B413C">
            <w:pPr>
              <w:rPr>
                <w:sz w:val="12"/>
                <w:szCs w:val="12"/>
              </w:rPr>
            </w:pPr>
          </w:p>
        </w:tc>
        <w:tc>
          <w:tcPr>
            <w:tcW w:w="360" w:type="dxa"/>
            <w:vAlign w:val="bottom"/>
          </w:tcPr>
          <w:p w14:paraId="70E19FC9" w14:textId="77777777" w:rsidR="004B413C" w:rsidRDefault="004B413C">
            <w:pPr>
              <w:rPr>
                <w:sz w:val="12"/>
                <w:szCs w:val="12"/>
              </w:rPr>
            </w:pPr>
          </w:p>
        </w:tc>
        <w:tc>
          <w:tcPr>
            <w:tcW w:w="380" w:type="dxa"/>
            <w:vAlign w:val="bottom"/>
          </w:tcPr>
          <w:p w14:paraId="1ABBD304" w14:textId="77777777" w:rsidR="004B413C" w:rsidRDefault="004B413C">
            <w:pPr>
              <w:rPr>
                <w:sz w:val="12"/>
                <w:szCs w:val="12"/>
              </w:rPr>
            </w:pPr>
          </w:p>
        </w:tc>
        <w:tc>
          <w:tcPr>
            <w:tcW w:w="360" w:type="dxa"/>
            <w:vAlign w:val="bottom"/>
          </w:tcPr>
          <w:p w14:paraId="329AF0A2" w14:textId="77777777" w:rsidR="004B413C" w:rsidRDefault="004B413C">
            <w:pPr>
              <w:rPr>
                <w:sz w:val="12"/>
                <w:szCs w:val="12"/>
              </w:rPr>
            </w:pPr>
          </w:p>
        </w:tc>
        <w:tc>
          <w:tcPr>
            <w:tcW w:w="380" w:type="dxa"/>
            <w:vAlign w:val="bottom"/>
          </w:tcPr>
          <w:p w14:paraId="7D0E48D2" w14:textId="77777777" w:rsidR="004B413C" w:rsidRDefault="004B413C">
            <w:pPr>
              <w:rPr>
                <w:sz w:val="12"/>
                <w:szCs w:val="12"/>
              </w:rPr>
            </w:pPr>
          </w:p>
        </w:tc>
        <w:tc>
          <w:tcPr>
            <w:tcW w:w="380" w:type="dxa"/>
            <w:vAlign w:val="bottom"/>
          </w:tcPr>
          <w:p w14:paraId="280C958E" w14:textId="77777777" w:rsidR="004B413C" w:rsidRDefault="004B413C">
            <w:pPr>
              <w:rPr>
                <w:sz w:val="12"/>
                <w:szCs w:val="12"/>
              </w:rPr>
            </w:pPr>
          </w:p>
        </w:tc>
        <w:tc>
          <w:tcPr>
            <w:tcW w:w="360" w:type="dxa"/>
            <w:vAlign w:val="bottom"/>
          </w:tcPr>
          <w:p w14:paraId="05D22668" w14:textId="77777777" w:rsidR="004B413C" w:rsidRDefault="004B413C">
            <w:pPr>
              <w:rPr>
                <w:sz w:val="12"/>
                <w:szCs w:val="12"/>
              </w:rPr>
            </w:pPr>
          </w:p>
        </w:tc>
        <w:tc>
          <w:tcPr>
            <w:tcW w:w="380" w:type="dxa"/>
            <w:vAlign w:val="bottom"/>
          </w:tcPr>
          <w:p w14:paraId="6A1811A3" w14:textId="77777777" w:rsidR="004B413C" w:rsidRDefault="004B413C">
            <w:pPr>
              <w:rPr>
                <w:sz w:val="12"/>
                <w:szCs w:val="12"/>
              </w:rPr>
            </w:pPr>
          </w:p>
        </w:tc>
        <w:tc>
          <w:tcPr>
            <w:tcW w:w="360" w:type="dxa"/>
            <w:vAlign w:val="bottom"/>
          </w:tcPr>
          <w:p w14:paraId="38697A59" w14:textId="77777777" w:rsidR="004B413C" w:rsidRDefault="004B413C">
            <w:pPr>
              <w:rPr>
                <w:sz w:val="12"/>
                <w:szCs w:val="12"/>
              </w:rPr>
            </w:pPr>
          </w:p>
        </w:tc>
        <w:tc>
          <w:tcPr>
            <w:tcW w:w="380" w:type="dxa"/>
            <w:vAlign w:val="bottom"/>
          </w:tcPr>
          <w:p w14:paraId="418783E5" w14:textId="77777777" w:rsidR="004B413C" w:rsidRDefault="004B413C">
            <w:pPr>
              <w:rPr>
                <w:sz w:val="12"/>
                <w:szCs w:val="12"/>
              </w:rPr>
            </w:pPr>
          </w:p>
        </w:tc>
        <w:tc>
          <w:tcPr>
            <w:tcW w:w="380" w:type="dxa"/>
            <w:vAlign w:val="bottom"/>
          </w:tcPr>
          <w:p w14:paraId="06DBC0AF" w14:textId="77777777" w:rsidR="004B413C" w:rsidRDefault="004B413C">
            <w:pPr>
              <w:rPr>
                <w:sz w:val="12"/>
                <w:szCs w:val="12"/>
              </w:rPr>
            </w:pPr>
          </w:p>
        </w:tc>
        <w:tc>
          <w:tcPr>
            <w:tcW w:w="360" w:type="dxa"/>
            <w:vAlign w:val="bottom"/>
          </w:tcPr>
          <w:p w14:paraId="377BC0E8" w14:textId="77777777" w:rsidR="004B413C" w:rsidRDefault="004B413C">
            <w:pPr>
              <w:rPr>
                <w:sz w:val="12"/>
                <w:szCs w:val="12"/>
              </w:rPr>
            </w:pPr>
          </w:p>
        </w:tc>
        <w:tc>
          <w:tcPr>
            <w:tcW w:w="380" w:type="dxa"/>
            <w:vAlign w:val="bottom"/>
          </w:tcPr>
          <w:p w14:paraId="21A45B20" w14:textId="77777777" w:rsidR="004B413C" w:rsidRDefault="004B413C">
            <w:pPr>
              <w:rPr>
                <w:sz w:val="12"/>
                <w:szCs w:val="12"/>
              </w:rPr>
            </w:pPr>
          </w:p>
        </w:tc>
        <w:tc>
          <w:tcPr>
            <w:tcW w:w="360" w:type="dxa"/>
            <w:vAlign w:val="bottom"/>
          </w:tcPr>
          <w:p w14:paraId="3948A21B" w14:textId="77777777" w:rsidR="004B413C" w:rsidRDefault="004B413C">
            <w:pPr>
              <w:rPr>
                <w:sz w:val="12"/>
                <w:szCs w:val="12"/>
              </w:rPr>
            </w:pPr>
          </w:p>
        </w:tc>
        <w:tc>
          <w:tcPr>
            <w:tcW w:w="380" w:type="dxa"/>
            <w:vAlign w:val="bottom"/>
          </w:tcPr>
          <w:p w14:paraId="327FCA97" w14:textId="77777777" w:rsidR="004B413C" w:rsidRDefault="004B413C">
            <w:pPr>
              <w:rPr>
                <w:sz w:val="12"/>
                <w:szCs w:val="12"/>
              </w:rPr>
            </w:pPr>
          </w:p>
        </w:tc>
        <w:tc>
          <w:tcPr>
            <w:tcW w:w="380" w:type="dxa"/>
            <w:vAlign w:val="bottom"/>
          </w:tcPr>
          <w:p w14:paraId="6B8BC218" w14:textId="77777777" w:rsidR="004B413C" w:rsidRDefault="004B413C">
            <w:pPr>
              <w:rPr>
                <w:sz w:val="12"/>
                <w:szCs w:val="12"/>
              </w:rPr>
            </w:pPr>
          </w:p>
        </w:tc>
        <w:tc>
          <w:tcPr>
            <w:tcW w:w="360" w:type="dxa"/>
            <w:vAlign w:val="bottom"/>
          </w:tcPr>
          <w:p w14:paraId="6BA1F83F" w14:textId="77777777" w:rsidR="004B413C" w:rsidRDefault="004B413C">
            <w:pPr>
              <w:rPr>
                <w:sz w:val="12"/>
                <w:szCs w:val="12"/>
              </w:rPr>
            </w:pPr>
          </w:p>
        </w:tc>
        <w:tc>
          <w:tcPr>
            <w:tcW w:w="380" w:type="dxa"/>
            <w:vAlign w:val="bottom"/>
          </w:tcPr>
          <w:p w14:paraId="3FBD6786" w14:textId="77777777" w:rsidR="004B413C" w:rsidRDefault="004B413C">
            <w:pPr>
              <w:rPr>
                <w:sz w:val="12"/>
                <w:szCs w:val="12"/>
              </w:rPr>
            </w:pPr>
          </w:p>
        </w:tc>
        <w:tc>
          <w:tcPr>
            <w:tcW w:w="520" w:type="dxa"/>
            <w:vMerge w:val="restart"/>
            <w:vAlign w:val="bottom"/>
          </w:tcPr>
          <w:p w14:paraId="6039430A" w14:textId="77777777" w:rsidR="004B413C" w:rsidRDefault="00EC2FEA">
            <w:pPr>
              <w:ind w:left="400"/>
              <w:rPr>
                <w:sz w:val="20"/>
                <w:szCs w:val="20"/>
              </w:rPr>
            </w:pPr>
            <w:r>
              <w:rPr>
                <w:rFonts w:ascii="Arial" w:eastAsia="Arial" w:hAnsi="Arial" w:cs="Arial"/>
                <w:color w:val="1A1A1A"/>
                <w:w w:val="86"/>
                <w:sz w:val="16"/>
                <w:szCs w:val="16"/>
              </w:rPr>
              <w:t>C</w:t>
            </w:r>
          </w:p>
        </w:tc>
        <w:tc>
          <w:tcPr>
            <w:tcW w:w="0" w:type="dxa"/>
            <w:vAlign w:val="bottom"/>
          </w:tcPr>
          <w:p w14:paraId="0FCDBBCA" w14:textId="77777777" w:rsidR="004B413C" w:rsidRDefault="004B413C">
            <w:pPr>
              <w:rPr>
                <w:sz w:val="1"/>
                <w:szCs w:val="1"/>
              </w:rPr>
            </w:pPr>
          </w:p>
        </w:tc>
      </w:tr>
      <w:tr w:rsidR="004B413C" w14:paraId="5ABB9B5C" w14:textId="77777777">
        <w:trPr>
          <w:trHeight w:val="91"/>
        </w:trPr>
        <w:tc>
          <w:tcPr>
            <w:tcW w:w="180" w:type="dxa"/>
            <w:vAlign w:val="bottom"/>
          </w:tcPr>
          <w:p w14:paraId="2C6CE65F" w14:textId="77777777" w:rsidR="004B413C" w:rsidRDefault="004B413C">
            <w:pPr>
              <w:rPr>
                <w:sz w:val="7"/>
                <w:szCs w:val="7"/>
              </w:rPr>
            </w:pPr>
          </w:p>
        </w:tc>
        <w:tc>
          <w:tcPr>
            <w:tcW w:w="820" w:type="dxa"/>
            <w:vMerge w:val="restart"/>
            <w:vAlign w:val="bottom"/>
          </w:tcPr>
          <w:p w14:paraId="68CE8494" w14:textId="77777777" w:rsidR="004B413C" w:rsidRDefault="00EC2FEA">
            <w:pPr>
              <w:spacing w:line="138" w:lineRule="exact"/>
              <w:ind w:right="318"/>
              <w:jc w:val="right"/>
              <w:rPr>
                <w:sz w:val="20"/>
                <w:szCs w:val="20"/>
              </w:rPr>
            </w:pPr>
            <w:r>
              <w:rPr>
                <w:rFonts w:ascii="Arial" w:eastAsia="Arial" w:hAnsi="Arial" w:cs="Arial"/>
                <w:color w:val="4D4D4D"/>
                <w:sz w:val="16"/>
                <w:szCs w:val="16"/>
              </w:rPr>
              <w:t>2010</w:t>
            </w:r>
          </w:p>
        </w:tc>
        <w:tc>
          <w:tcPr>
            <w:tcW w:w="380" w:type="dxa"/>
            <w:vAlign w:val="bottom"/>
          </w:tcPr>
          <w:p w14:paraId="55C11933" w14:textId="77777777" w:rsidR="004B413C" w:rsidRDefault="004B413C">
            <w:pPr>
              <w:rPr>
                <w:sz w:val="7"/>
                <w:szCs w:val="7"/>
              </w:rPr>
            </w:pPr>
          </w:p>
        </w:tc>
        <w:tc>
          <w:tcPr>
            <w:tcW w:w="360" w:type="dxa"/>
            <w:vAlign w:val="bottom"/>
          </w:tcPr>
          <w:p w14:paraId="6BF0A7E5" w14:textId="77777777" w:rsidR="004B413C" w:rsidRDefault="004B413C">
            <w:pPr>
              <w:rPr>
                <w:sz w:val="7"/>
                <w:szCs w:val="7"/>
              </w:rPr>
            </w:pPr>
          </w:p>
        </w:tc>
        <w:tc>
          <w:tcPr>
            <w:tcW w:w="380" w:type="dxa"/>
            <w:vAlign w:val="bottom"/>
          </w:tcPr>
          <w:p w14:paraId="0A65EB63" w14:textId="77777777" w:rsidR="004B413C" w:rsidRDefault="004B413C">
            <w:pPr>
              <w:rPr>
                <w:sz w:val="7"/>
                <w:szCs w:val="7"/>
              </w:rPr>
            </w:pPr>
          </w:p>
        </w:tc>
        <w:tc>
          <w:tcPr>
            <w:tcW w:w="360" w:type="dxa"/>
            <w:vAlign w:val="bottom"/>
          </w:tcPr>
          <w:p w14:paraId="0303FDB9" w14:textId="77777777" w:rsidR="004B413C" w:rsidRDefault="004B413C">
            <w:pPr>
              <w:rPr>
                <w:sz w:val="7"/>
                <w:szCs w:val="7"/>
              </w:rPr>
            </w:pPr>
          </w:p>
        </w:tc>
        <w:tc>
          <w:tcPr>
            <w:tcW w:w="380" w:type="dxa"/>
            <w:vAlign w:val="bottom"/>
          </w:tcPr>
          <w:p w14:paraId="4B2963FE" w14:textId="77777777" w:rsidR="004B413C" w:rsidRDefault="004B413C">
            <w:pPr>
              <w:rPr>
                <w:sz w:val="7"/>
                <w:szCs w:val="7"/>
              </w:rPr>
            </w:pPr>
          </w:p>
        </w:tc>
        <w:tc>
          <w:tcPr>
            <w:tcW w:w="380" w:type="dxa"/>
            <w:vAlign w:val="bottom"/>
          </w:tcPr>
          <w:p w14:paraId="0DEDF38D" w14:textId="77777777" w:rsidR="004B413C" w:rsidRDefault="004B413C">
            <w:pPr>
              <w:rPr>
                <w:sz w:val="7"/>
                <w:szCs w:val="7"/>
              </w:rPr>
            </w:pPr>
          </w:p>
        </w:tc>
        <w:tc>
          <w:tcPr>
            <w:tcW w:w="360" w:type="dxa"/>
            <w:vAlign w:val="bottom"/>
          </w:tcPr>
          <w:p w14:paraId="7CA51E64" w14:textId="77777777" w:rsidR="004B413C" w:rsidRDefault="004B413C">
            <w:pPr>
              <w:rPr>
                <w:sz w:val="7"/>
                <w:szCs w:val="7"/>
              </w:rPr>
            </w:pPr>
          </w:p>
        </w:tc>
        <w:tc>
          <w:tcPr>
            <w:tcW w:w="380" w:type="dxa"/>
            <w:vAlign w:val="bottom"/>
          </w:tcPr>
          <w:p w14:paraId="658BEF0B" w14:textId="77777777" w:rsidR="004B413C" w:rsidRDefault="004B413C">
            <w:pPr>
              <w:rPr>
                <w:sz w:val="7"/>
                <w:szCs w:val="7"/>
              </w:rPr>
            </w:pPr>
          </w:p>
        </w:tc>
        <w:tc>
          <w:tcPr>
            <w:tcW w:w="360" w:type="dxa"/>
            <w:vAlign w:val="bottom"/>
          </w:tcPr>
          <w:p w14:paraId="445E57A1" w14:textId="77777777" w:rsidR="004B413C" w:rsidRDefault="004B413C">
            <w:pPr>
              <w:rPr>
                <w:sz w:val="7"/>
                <w:szCs w:val="7"/>
              </w:rPr>
            </w:pPr>
          </w:p>
        </w:tc>
        <w:tc>
          <w:tcPr>
            <w:tcW w:w="380" w:type="dxa"/>
            <w:vAlign w:val="bottom"/>
          </w:tcPr>
          <w:p w14:paraId="7254A522" w14:textId="77777777" w:rsidR="004B413C" w:rsidRDefault="004B413C">
            <w:pPr>
              <w:rPr>
                <w:sz w:val="7"/>
                <w:szCs w:val="7"/>
              </w:rPr>
            </w:pPr>
          </w:p>
        </w:tc>
        <w:tc>
          <w:tcPr>
            <w:tcW w:w="380" w:type="dxa"/>
            <w:vAlign w:val="bottom"/>
          </w:tcPr>
          <w:p w14:paraId="34500DE7" w14:textId="77777777" w:rsidR="004B413C" w:rsidRDefault="004B413C">
            <w:pPr>
              <w:rPr>
                <w:sz w:val="7"/>
                <w:szCs w:val="7"/>
              </w:rPr>
            </w:pPr>
          </w:p>
        </w:tc>
        <w:tc>
          <w:tcPr>
            <w:tcW w:w="360" w:type="dxa"/>
            <w:vAlign w:val="bottom"/>
          </w:tcPr>
          <w:p w14:paraId="7E3216D4" w14:textId="77777777" w:rsidR="004B413C" w:rsidRDefault="004B413C">
            <w:pPr>
              <w:rPr>
                <w:sz w:val="7"/>
                <w:szCs w:val="7"/>
              </w:rPr>
            </w:pPr>
          </w:p>
        </w:tc>
        <w:tc>
          <w:tcPr>
            <w:tcW w:w="380" w:type="dxa"/>
            <w:vAlign w:val="bottom"/>
          </w:tcPr>
          <w:p w14:paraId="62A2C0E5" w14:textId="77777777" w:rsidR="004B413C" w:rsidRDefault="004B413C">
            <w:pPr>
              <w:rPr>
                <w:sz w:val="7"/>
                <w:szCs w:val="7"/>
              </w:rPr>
            </w:pPr>
          </w:p>
        </w:tc>
        <w:tc>
          <w:tcPr>
            <w:tcW w:w="360" w:type="dxa"/>
            <w:vAlign w:val="bottom"/>
          </w:tcPr>
          <w:p w14:paraId="18CEF107" w14:textId="77777777" w:rsidR="004B413C" w:rsidRDefault="004B413C">
            <w:pPr>
              <w:rPr>
                <w:sz w:val="7"/>
                <w:szCs w:val="7"/>
              </w:rPr>
            </w:pPr>
          </w:p>
        </w:tc>
        <w:tc>
          <w:tcPr>
            <w:tcW w:w="380" w:type="dxa"/>
            <w:vAlign w:val="bottom"/>
          </w:tcPr>
          <w:p w14:paraId="5601593B" w14:textId="77777777" w:rsidR="004B413C" w:rsidRDefault="004B413C">
            <w:pPr>
              <w:rPr>
                <w:sz w:val="7"/>
                <w:szCs w:val="7"/>
              </w:rPr>
            </w:pPr>
          </w:p>
        </w:tc>
        <w:tc>
          <w:tcPr>
            <w:tcW w:w="360" w:type="dxa"/>
            <w:vAlign w:val="bottom"/>
          </w:tcPr>
          <w:p w14:paraId="0CC91569" w14:textId="77777777" w:rsidR="004B413C" w:rsidRDefault="004B413C">
            <w:pPr>
              <w:rPr>
                <w:sz w:val="7"/>
                <w:szCs w:val="7"/>
              </w:rPr>
            </w:pPr>
          </w:p>
        </w:tc>
        <w:tc>
          <w:tcPr>
            <w:tcW w:w="380" w:type="dxa"/>
            <w:vAlign w:val="bottom"/>
          </w:tcPr>
          <w:p w14:paraId="194722FB" w14:textId="77777777" w:rsidR="004B413C" w:rsidRDefault="004B413C">
            <w:pPr>
              <w:rPr>
                <w:sz w:val="7"/>
                <w:szCs w:val="7"/>
              </w:rPr>
            </w:pPr>
          </w:p>
        </w:tc>
        <w:tc>
          <w:tcPr>
            <w:tcW w:w="380" w:type="dxa"/>
            <w:vAlign w:val="bottom"/>
          </w:tcPr>
          <w:p w14:paraId="5915B5BF" w14:textId="77777777" w:rsidR="004B413C" w:rsidRDefault="004B413C">
            <w:pPr>
              <w:rPr>
                <w:sz w:val="7"/>
                <w:szCs w:val="7"/>
              </w:rPr>
            </w:pPr>
          </w:p>
        </w:tc>
        <w:tc>
          <w:tcPr>
            <w:tcW w:w="360" w:type="dxa"/>
            <w:vAlign w:val="bottom"/>
          </w:tcPr>
          <w:p w14:paraId="30EA53ED" w14:textId="77777777" w:rsidR="004B413C" w:rsidRDefault="004B413C">
            <w:pPr>
              <w:rPr>
                <w:sz w:val="7"/>
                <w:szCs w:val="7"/>
              </w:rPr>
            </w:pPr>
          </w:p>
        </w:tc>
        <w:tc>
          <w:tcPr>
            <w:tcW w:w="380" w:type="dxa"/>
            <w:vAlign w:val="bottom"/>
          </w:tcPr>
          <w:p w14:paraId="28A28863" w14:textId="77777777" w:rsidR="004B413C" w:rsidRDefault="004B413C">
            <w:pPr>
              <w:rPr>
                <w:sz w:val="7"/>
                <w:szCs w:val="7"/>
              </w:rPr>
            </w:pPr>
          </w:p>
        </w:tc>
        <w:tc>
          <w:tcPr>
            <w:tcW w:w="360" w:type="dxa"/>
            <w:vAlign w:val="bottom"/>
          </w:tcPr>
          <w:p w14:paraId="7E56F6E8" w14:textId="77777777" w:rsidR="004B413C" w:rsidRDefault="004B413C">
            <w:pPr>
              <w:rPr>
                <w:sz w:val="7"/>
                <w:szCs w:val="7"/>
              </w:rPr>
            </w:pPr>
          </w:p>
        </w:tc>
        <w:tc>
          <w:tcPr>
            <w:tcW w:w="380" w:type="dxa"/>
            <w:vAlign w:val="bottom"/>
          </w:tcPr>
          <w:p w14:paraId="694B2448" w14:textId="77777777" w:rsidR="004B413C" w:rsidRDefault="004B413C">
            <w:pPr>
              <w:rPr>
                <w:sz w:val="7"/>
                <w:szCs w:val="7"/>
              </w:rPr>
            </w:pPr>
          </w:p>
        </w:tc>
        <w:tc>
          <w:tcPr>
            <w:tcW w:w="380" w:type="dxa"/>
            <w:vAlign w:val="bottom"/>
          </w:tcPr>
          <w:p w14:paraId="02BBBDB2" w14:textId="77777777" w:rsidR="004B413C" w:rsidRDefault="004B413C">
            <w:pPr>
              <w:rPr>
                <w:sz w:val="7"/>
                <w:szCs w:val="7"/>
              </w:rPr>
            </w:pPr>
          </w:p>
        </w:tc>
        <w:tc>
          <w:tcPr>
            <w:tcW w:w="360" w:type="dxa"/>
            <w:vAlign w:val="bottom"/>
          </w:tcPr>
          <w:p w14:paraId="7768F97A" w14:textId="77777777" w:rsidR="004B413C" w:rsidRDefault="004B413C">
            <w:pPr>
              <w:rPr>
                <w:sz w:val="7"/>
                <w:szCs w:val="7"/>
              </w:rPr>
            </w:pPr>
          </w:p>
        </w:tc>
        <w:tc>
          <w:tcPr>
            <w:tcW w:w="380" w:type="dxa"/>
            <w:vAlign w:val="bottom"/>
          </w:tcPr>
          <w:p w14:paraId="1137B6C9" w14:textId="77777777" w:rsidR="004B413C" w:rsidRDefault="004B413C">
            <w:pPr>
              <w:rPr>
                <w:sz w:val="7"/>
                <w:szCs w:val="7"/>
              </w:rPr>
            </w:pPr>
          </w:p>
        </w:tc>
        <w:tc>
          <w:tcPr>
            <w:tcW w:w="360" w:type="dxa"/>
            <w:vAlign w:val="bottom"/>
          </w:tcPr>
          <w:p w14:paraId="216BF1FF" w14:textId="77777777" w:rsidR="004B413C" w:rsidRDefault="004B413C">
            <w:pPr>
              <w:rPr>
                <w:sz w:val="7"/>
                <w:szCs w:val="7"/>
              </w:rPr>
            </w:pPr>
          </w:p>
        </w:tc>
        <w:tc>
          <w:tcPr>
            <w:tcW w:w="380" w:type="dxa"/>
            <w:vAlign w:val="bottom"/>
          </w:tcPr>
          <w:p w14:paraId="452F8739" w14:textId="77777777" w:rsidR="004B413C" w:rsidRDefault="004B413C">
            <w:pPr>
              <w:rPr>
                <w:sz w:val="7"/>
                <w:szCs w:val="7"/>
              </w:rPr>
            </w:pPr>
          </w:p>
        </w:tc>
        <w:tc>
          <w:tcPr>
            <w:tcW w:w="380" w:type="dxa"/>
            <w:vAlign w:val="bottom"/>
          </w:tcPr>
          <w:p w14:paraId="4B636967" w14:textId="77777777" w:rsidR="004B413C" w:rsidRDefault="004B413C">
            <w:pPr>
              <w:rPr>
                <w:sz w:val="7"/>
                <w:szCs w:val="7"/>
              </w:rPr>
            </w:pPr>
          </w:p>
        </w:tc>
        <w:tc>
          <w:tcPr>
            <w:tcW w:w="360" w:type="dxa"/>
            <w:vAlign w:val="bottom"/>
          </w:tcPr>
          <w:p w14:paraId="3FCF6A23" w14:textId="77777777" w:rsidR="004B413C" w:rsidRDefault="004B413C">
            <w:pPr>
              <w:rPr>
                <w:sz w:val="7"/>
                <w:szCs w:val="7"/>
              </w:rPr>
            </w:pPr>
          </w:p>
        </w:tc>
        <w:tc>
          <w:tcPr>
            <w:tcW w:w="380" w:type="dxa"/>
            <w:vAlign w:val="bottom"/>
          </w:tcPr>
          <w:p w14:paraId="132792C4" w14:textId="77777777" w:rsidR="004B413C" w:rsidRDefault="004B413C">
            <w:pPr>
              <w:rPr>
                <w:sz w:val="7"/>
                <w:szCs w:val="7"/>
              </w:rPr>
            </w:pPr>
          </w:p>
        </w:tc>
        <w:tc>
          <w:tcPr>
            <w:tcW w:w="520" w:type="dxa"/>
            <w:vMerge/>
            <w:vAlign w:val="bottom"/>
          </w:tcPr>
          <w:p w14:paraId="703618B4" w14:textId="77777777" w:rsidR="004B413C" w:rsidRDefault="004B413C">
            <w:pPr>
              <w:rPr>
                <w:sz w:val="7"/>
                <w:szCs w:val="7"/>
              </w:rPr>
            </w:pPr>
          </w:p>
        </w:tc>
        <w:tc>
          <w:tcPr>
            <w:tcW w:w="0" w:type="dxa"/>
            <w:vAlign w:val="bottom"/>
          </w:tcPr>
          <w:p w14:paraId="665EB7BC" w14:textId="77777777" w:rsidR="004B413C" w:rsidRDefault="004B413C">
            <w:pPr>
              <w:rPr>
                <w:sz w:val="1"/>
                <w:szCs w:val="1"/>
              </w:rPr>
            </w:pPr>
          </w:p>
        </w:tc>
      </w:tr>
      <w:tr w:rsidR="004B413C" w14:paraId="16BFE022" w14:textId="77777777">
        <w:trPr>
          <w:trHeight w:val="47"/>
        </w:trPr>
        <w:tc>
          <w:tcPr>
            <w:tcW w:w="180" w:type="dxa"/>
            <w:vAlign w:val="bottom"/>
          </w:tcPr>
          <w:p w14:paraId="6A44001F" w14:textId="77777777" w:rsidR="004B413C" w:rsidRDefault="004B413C">
            <w:pPr>
              <w:rPr>
                <w:sz w:val="4"/>
                <w:szCs w:val="4"/>
              </w:rPr>
            </w:pPr>
          </w:p>
        </w:tc>
        <w:tc>
          <w:tcPr>
            <w:tcW w:w="820" w:type="dxa"/>
            <w:vMerge/>
            <w:vAlign w:val="bottom"/>
          </w:tcPr>
          <w:p w14:paraId="4DC58E16" w14:textId="77777777" w:rsidR="004B413C" w:rsidRDefault="004B413C">
            <w:pPr>
              <w:rPr>
                <w:sz w:val="4"/>
                <w:szCs w:val="4"/>
              </w:rPr>
            </w:pPr>
          </w:p>
        </w:tc>
        <w:tc>
          <w:tcPr>
            <w:tcW w:w="380" w:type="dxa"/>
            <w:vAlign w:val="bottom"/>
          </w:tcPr>
          <w:p w14:paraId="2EE8C041" w14:textId="77777777" w:rsidR="004B413C" w:rsidRDefault="004B413C">
            <w:pPr>
              <w:rPr>
                <w:sz w:val="4"/>
                <w:szCs w:val="4"/>
              </w:rPr>
            </w:pPr>
          </w:p>
        </w:tc>
        <w:tc>
          <w:tcPr>
            <w:tcW w:w="360" w:type="dxa"/>
            <w:vAlign w:val="bottom"/>
          </w:tcPr>
          <w:p w14:paraId="3224446C" w14:textId="77777777" w:rsidR="004B413C" w:rsidRDefault="004B413C">
            <w:pPr>
              <w:rPr>
                <w:sz w:val="4"/>
                <w:szCs w:val="4"/>
              </w:rPr>
            </w:pPr>
          </w:p>
        </w:tc>
        <w:tc>
          <w:tcPr>
            <w:tcW w:w="380" w:type="dxa"/>
            <w:vAlign w:val="bottom"/>
          </w:tcPr>
          <w:p w14:paraId="3461AFAA" w14:textId="77777777" w:rsidR="004B413C" w:rsidRDefault="004B413C">
            <w:pPr>
              <w:rPr>
                <w:sz w:val="4"/>
                <w:szCs w:val="4"/>
              </w:rPr>
            </w:pPr>
          </w:p>
        </w:tc>
        <w:tc>
          <w:tcPr>
            <w:tcW w:w="360" w:type="dxa"/>
            <w:vAlign w:val="bottom"/>
          </w:tcPr>
          <w:p w14:paraId="229CCABA" w14:textId="77777777" w:rsidR="004B413C" w:rsidRDefault="004B413C">
            <w:pPr>
              <w:rPr>
                <w:sz w:val="4"/>
                <w:szCs w:val="4"/>
              </w:rPr>
            </w:pPr>
          </w:p>
        </w:tc>
        <w:tc>
          <w:tcPr>
            <w:tcW w:w="380" w:type="dxa"/>
            <w:vAlign w:val="bottom"/>
          </w:tcPr>
          <w:p w14:paraId="7419FD5C" w14:textId="77777777" w:rsidR="004B413C" w:rsidRDefault="004B413C">
            <w:pPr>
              <w:rPr>
                <w:sz w:val="4"/>
                <w:szCs w:val="4"/>
              </w:rPr>
            </w:pPr>
          </w:p>
        </w:tc>
        <w:tc>
          <w:tcPr>
            <w:tcW w:w="380" w:type="dxa"/>
            <w:vAlign w:val="bottom"/>
          </w:tcPr>
          <w:p w14:paraId="2419B0AE" w14:textId="77777777" w:rsidR="004B413C" w:rsidRDefault="004B413C">
            <w:pPr>
              <w:rPr>
                <w:sz w:val="4"/>
                <w:szCs w:val="4"/>
              </w:rPr>
            </w:pPr>
          </w:p>
        </w:tc>
        <w:tc>
          <w:tcPr>
            <w:tcW w:w="360" w:type="dxa"/>
            <w:vAlign w:val="bottom"/>
          </w:tcPr>
          <w:p w14:paraId="089BB93D" w14:textId="77777777" w:rsidR="004B413C" w:rsidRDefault="004B413C">
            <w:pPr>
              <w:rPr>
                <w:sz w:val="4"/>
                <w:szCs w:val="4"/>
              </w:rPr>
            </w:pPr>
          </w:p>
        </w:tc>
        <w:tc>
          <w:tcPr>
            <w:tcW w:w="380" w:type="dxa"/>
            <w:vAlign w:val="bottom"/>
          </w:tcPr>
          <w:p w14:paraId="591E0B36" w14:textId="77777777" w:rsidR="004B413C" w:rsidRDefault="004B413C">
            <w:pPr>
              <w:rPr>
                <w:sz w:val="4"/>
                <w:szCs w:val="4"/>
              </w:rPr>
            </w:pPr>
          </w:p>
        </w:tc>
        <w:tc>
          <w:tcPr>
            <w:tcW w:w="360" w:type="dxa"/>
            <w:vAlign w:val="bottom"/>
          </w:tcPr>
          <w:p w14:paraId="70A0FD57" w14:textId="77777777" w:rsidR="004B413C" w:rsidRDefault="004B413C">
            <w:pPr>
              <w:rPr>
                <w:sz w:val="4"/>
                <w:szCs w:val="4"/>
              </w:rPr>
            </w:pPr>
          </w:p>
        </w:tc>
        <w:tc>
          <w:tcPr>
            <w:tcW w:w="380" w:type="dxa"/>
            <w:vAlign w:val="bottom"/>
          </w:tcPr>
          <w:p w14:paraId="6B23F3EE" w14:textId="77777777" w:rsidR="004B413C" w:rsidRDefault="004B413C">
            <w:pPr>
              <w:rPr>
                <w:sz w:val="4"/>
                <w:szCs w:val="4"/>
              </w:rPr>
            </w:pPr>
          </w:p>
        </w:tc>
        <w:tc>
          <w:tcPr>
            <w:tcW w:w="380" w:type="dxa"/>
            <w:vAlign w:val="bottom"/>
          </w:tcPr>
          <w:p w14:paraId="5D51DF14" w14:textId="77777777" w:rsidR="004B413C" w:rsidRDefault="004B413C">
            <w:pPr>
              <w:rPr>
                <w:sz w:val="4"/>
                <w:szCs w:val="4"/>
              </w:rPr>
            </w:pPr>
          </w:p>
        </w:tc>
        <w:tc>
          <w:tcPr>
            <w:tcW w:w="360" w:type="dxa"/>
            <w:vAlign w:val="bottom"/>
          </w:tcPr>
          <w:p w14:paraId="28E7F894" w14:textId="77777777" w:rsidR="004B413C" w:rsidRDefault="004B413C">
            <w:pPr>
              <w:rPr>
                <w:sz w:val="4"/>
                <w:szCs w:val="4"/>
              </w:rPr>
            </w:pPr>
          </w:p>
        </w:tc>
        <w:tc>
          <w:tcPr>
            <w:tcW w:w="380" w:type="dxa"/>
            <w:vAlign w:val="bottom"/>
          </w:tcPr>
          <w:p w14:paraId="66381856" w14:textId="77777777" w:rsidR="004B413C" w:rsidRDefault="004B413C">
            <w:pPr>
              <w:rPr>
                <w:sz w:val="4"/>
                <w:szCs w:val="4"/>
              </w:rPr>
            </w:pPr>
          </w:p>
        </w:tc>
        <w:tc>
          <w:tcPr>
            <w:tcW w:w="360" w:type="dxa"/>
            <w:vAlign w:val="bottom"/>
          </w:tcPr>
          <w:p w14:paraId="110A7B87" w14:textId="77777777" w:rsidR="004B413C" w:rsidRDefault="004B413C">
            <w:pPr>
              <w:rPr>
                <w:sz w:val="4"/>
                <w:szCs w:val="4"/>
              </w:rPr>
            </w:pPr>
          </w:p>
        </w:tc>
        <w:tc>
          <w:tcPr>
            <w:tcW w:w="380" w:type="dxa"/>
            <w:vAlign w:val="bottom"/>
          </w:tcPr>
          <w:p w14:paraId="5A31AD2D" w14:textId="77777777" w:rsidR="004B413C" w:rsidRDefault="004B413C">
            <w:pPr>
              <w:rPr>
                <w:sz w:val="4"/>
                <w:szCs w:val="4"/>
              </w:rPr>
            </w:pPr>
          </w:p>
        </w:tc>
        <w:tc>
          <w:tcPr>
            <w:tcW w:w="360" w:type="dxa"/>
            <w:vAlign w:val="bottom"/>
          </w:tcPr>
          <w:p w14:paraId="3ECD8DF6" w14:textId="77777777" w:rsidR="004B413C" w:rsidRDefault="004B413C">
            <w:pPr>
              <w:rPr>
                <w:sz w:val="4"/>
                <w:szCs w:val="4"/>
              </w:rPr>
            </w:pPr>
          </w:p>
        </w:tc>
        <w:tc>
          <w:tcPr>
            <w:tcW w:w="380" w:type="dxa"/>
            <w:vAlign w:val="bottom"/>
          </w:tcPr>
          <w:p w14:paraId="6ECBDE72" w14:textId="77777777" w:rsidR="004B413C" w:rsidRDefault="004B413C">
            <w:pPr>
              <w:rPr>
                <w:sz w:val="4"/>
                <w:szCs w:val="4"/>
              </w:rPr>
            </w:pPr>
          </w:p>
        </w:tc>
        <w:tc>
          <w:tcPr>
            <w:tcW w:w="380" w:type="dxa"/>
            <w:vAlign w:val="bottom"/>
          </w:tcPr>
          <w:p w14:paraId="1E21B194" w14:textId="77777777" w:rsidR="004B413C" w:rsidRDefault="004B413C">
            <w:pPr>
              <w:rPr>
                <w:sz w:val="4"/>
                <w:szCs w:val="4"/>
              </w:rPr>
            </w:pPr>
          </w:p>
        </w:tc>
        <w:tc>
          <w:tcPr>
            <w:tcW w:w="360" w:type="dxa"/>
            <w:vAlign w:val="bottom"/>
          </w:tcPr>
          <w:p w14:paraId="0DA63F7A" w14:textId="77777777" w:rsidR="004B413C" w:rsidRDefault="004B413C">
            <w:pPr>
              <w:rPr>
                <w:sz w:val="4"/>
                <w:szCs w:val="4"/>
              </w:rPr>
            </w:pPr>
          </w:p>
        </w:tc>
        <w:tc>
          <w:tcPr>
            <w:tcW w:w="380" w:type="dxa"/>
            <w:vAlign w:val="bottom"/>
          </w:tcPr>
          <w:p w14:paraId="3DDDF473" w14:textId="77777777" w:rsidR="004B413C" w:rsidRDefault="004B413C">
            <w:pPr>
              <w:rPr>
                <w:sz w:val="4"/>
                <w:szCs w:val="4"/>
              </w:rPr>
            </w:pPr>
          </w:p>
        </w:tc>
        <w:tc>
          <w:tcPr>
            <w:tcW w:w="360" w:type="dxa"/>
            <w:vAlign w:val="bottom"/>
          </w:tcPr>
          <w:p w14:paraId="06F7C469" w14:textId="77777777" w:rsidR="004B413C" w:rsidRDefault="004B413C">
            <w:pPr>
              <w:rPr>
                <w:sz w:val="4"/>
                <w:szCs w:val="4"/>
              </w:rPr>
            </w:pPr>
          </w:p>
        </w:tc>
        <w:tc>
          <w:tcPr>
            <w:tcW w:w="380" w:type="dxa"/>
            <w:vAlign w:val="bottom"/>
          </w:tcPr>
          <w:p w14:paraId="6A36A172" w14:textId="77777777" w:rsidR="004B413C" w:rsidRDefault="004B413C">
            <w:pPr>
              <w:rPr>
                <w:sz w:val="4"/>
                <w:szCs w:val="4"/>
              </w:rPr>
            </w:pPr>
          </w:p>
        </w:tc>
        <w:tc>
          <w:tcPr>
            <w:tcW w:w="380" w:type="dxa"/>
            <w:vAlign w:val="bottom"/>
          </w:tcPr>
          <w:p w14:paraId="4CDC802F" w14:textId="77777777" w:rsidR="004B413C" w:rsidRDefault="004B413C">
            <w:pPr>
              <w:rPr>
                <w:sz w:val="4"/>
                <w:szCs w:val="4"/>
              </w:rPr>
            </w:pPr>
          </w:p>
        </w:tc>
        <w:tc>
          <w:tcPr>
            <w:tcW w:w="360" w:type="dxa"/>
            <w:vAlign w:val="bottom"/>
          </w:tcPr>
          <w:p w14:paraId="422E68E2" w14:textId="77777777" w:rsidR="004B413C" w:rsidRDefault="004B413C">
            <w:pPr>
              <w:rPr>
                <w:sz w:val="4"/>
                <w:szCs w:val="4"/>
              </w:rPr>
            </w:pPr>
          </w:p>
        </w:tc>
        <w:tc>
          <w:tcPr>
            <w:tcW w:w="380" w:type="dxa"/>
            <w:vAlign w:val="bottom"/>
          </w:tcPr>
          <w:p w14:paraId="097A8FD4" w14:textId="77777777" w:rsidR="004B413C" w:rsidRDefault="004B413C">
            <w:pPr>
              <w:rPr>
                <w:sz w:val="4"/>
                <w:szCs w:val="4"/>
              </w:rPr>
            </w:pPr>
          </w:p>
        </w:tc>
        <w:tc>
          <w:tcPr>
            <w:tcW w:w="360" w:type="dxa"/>
            <w:vAlign w:val="bottom"/>
          </w:tcPr>
          <w:p w14:paraId="3DEC76CE" w14:textId="77777777" w:rsidR="004B413C" w:rsidRDefault="004B413C">
            <w:pPr>
              <w:rPr>
                <w:sz w:val="4"/>
                <w:szCs w:val="4"/>
              </w:rPr>
            </w:pPr>
          </w:p>
        </w:tc>
        <w:tc>
          <w:tcPr>
            <w:tcW w:w="380" w:type="dxa"/>
            <w:vAlign w:val="bottom"/>
          </w:tcPr>
          <w:p w14:paraId="33969EEB" w14:textId="77777777" w:rsidR="004B413C" w:rsidRDefault="004B413C">
            <w:pPr>
              <w:rPr>
                <w:sz w:val="4"/>
                <w:szCs w:val="4"/>
              </w:rPr>
            </w:pPr>
          </w:p>
        </w:tc>
        <w:tc>
          <w:tcPr>
            <w:tcW w:w="380" w:type="dxa"/>
            <w:vAlign w:val="bottom"/>
          </w:tcPr>
          <w:p w14:paraId="345B6E4B" w14:textId="77777777" w:rsidR="004B413C" w:rsidRDefault="004B413C">
            <w:pPr>
              <w:rPr>
                <w:sz w:val="4"/>
                <w:szCs w:val="4"/>
              </w:rPr>
            </w:pPr>
          </w:p>
        </w:tc>
        <w:tc>
          <w:tcPr>
            <w:tcW w:w="360" w:type="dxa"/>
            <w:vAlign w:val="bottom"/>
          </w:tcPr>
          <w:p w14:paraId="32A313AE" w14:textId="77777777" w:rsidR="004B413C" w:rsidRDefault="004B413C">
            <w:pPr>
              <w:rPr>
                <w:sz w:val="4"/>
                <w:szCs w:val="4"/>
              </w:rPr>
            </w:pPr>
          </w:p>
        </w:tc>
        <w:tc>
          <w:tcPr>
            <w:tcW w:w="380" w:type="dxa"/>
            <w:vAlign w:val="bottom"/>
          </w:tcPr>
          <w:p w14:paraId="3536CB49" w14:textId="77777777" w:rsidR="004B413C" w:rsidRDefault="004B413C">
            <w:pPr>
              <w:rPr>
                <w:sz w:val="4"/>
                <w:szCs w:val="4"/>
              </w:rPr>
            </w:pPr>
          </w:p>
        </w:tc>
        <w:tc>
          <w:tcPr>
            <w:tcW w:w="520" w:type="dxa"/>
            <w:vAlign w:val="bottom"/>
          </w:tcPr>
          <w:p w14:paraId="12217787" w14:textId="77777777" w:rsidR="004B413C" w:rsidRDefault="004B413C">
            <w:pPr>
              <w:rPr>
                <w:sz w:val="4"/>
                <w:szCs w:val="4"/>
              </w:rPr>
            </w:pPr>
          </w:p>
        </w:tc>
        <w:tc>
          <w:tcPr>
            <w:tcW w:w="0" w:type="dxa"/>
            <w:vAlign w:val="bottom"/>
          </w:tcPr>
          <w:p w14:paraId="28F33EE0" w14:textId="77777777" w:rsidR="004B413C" w:rsidRDefault="004B413C">
            <w:pPr>
              <w:rPr>
                <w:sz w:val="1"/>
                <w:szCs w:val="1"/>
              </w:rPr>
            </w:pPr>
          </w:p>
        </w:tc>
      </w:tr>
      <w:tr w:rsidR="004B413C" w14:paraId="196EA6DD" w14:textId="77777777">
        <w:trPr>
          <w:trHeight w:val="186"/>
        </w:trPr>
        <w:tc>
          <w:tcPr>
            <w:tcW w:w="180" w:type="dxa"/>
            <w:vAlign w:val="bottom"/>
          </w:tcPr>
          <w:p w14:paraId="5A063A23" w14:textId="77777777" w:rsidR="004B413C" w:rsidRDefault="004B413C">
            <w:pPr>
              <w:rPr>
                <w:sz w:val="16"/>
                <w:szCs w:val="16"/>
              </w:rPr>
            </w:pPr>
          </w:p>
        </w:tc>
        <w:tc>
          <w:tcPr>
            <w:tcW w:w="820" w:type="dxa"/>
            <w:vAlign w:val="bottom"/>
          </w:tcPr>
          <w:p w14:paraId="3BF13CFD" w14:textId="77777777" w:rsidR="004B413C" w:rsidRDefault="00EC2FEA">
            <w:pPr>
              <w:ind w:right="318"/>
              <w:jc w:val="right"/>
              <w:rPr>
                <w:sz w:val="20"/>
                <w:szCs w:val="20"/>
              </w:rPr>
            </w:pPr>
            <w:r>
              <w:rPr>
                <w:rFonts w:ascii="Arial" w:eastAsia="Arial" w:hAnsi="Arial" w:cs="Arial"/>
                <w:color w:val="4D4D4D"/>
                <w:sz w:val="16"/>
                <w:szCs w:val="16"/>
              </w:rPr>
              <w:t>2015</w:t>
            </w:r>
          </w:p>
        </w:tc>
        <w:tc>
          <w:tcPr>
            <w:tcW w:w="380" w:type="dxa"/>
            <w:vAlign w:val="bottom"/>
          </w:tcPr>
          <w:p w14:paraId="30BD7B72" w14:textId="77777777" w:rsidR="004B413C" w:rsidRDefault="004B413C">
            <w:pPr>
              <w:rPr>
                <w:sz w:val="16"/>
                <w:szCs w:val="16"/>
              </w:rPr>
            </w:pPr>
          </w:p>
        </w:tc>
        <w:tc>
          <w:tcPr>
            <w:tcW w:w="360" w:type="dxa"/>
            <w:vAlign w:val="bottom"/>
          </w:tcPr>
          <w:p w14:paraId="70358D77" w14:textId="77777777" w:rsidR="004B413C" w:rsidRDefault="004B413C">
            <w:pPr>
              <w:rPr>
                <w:sz w:val="16"/>
                <w:szCs w:val="16"/>
              </w:rPr>
            </w:pPr>
          </w:p>
        </w:tc>
        <w:tc>
          <w:tcPr>
            <w:tcW w:w="380" w:type="dxa"/>
            <w:vAlign w:val="bottom"/>
          </w:tcPr>
          <w:p w14:paraId="51811241" w14:textId="77777777" w:rsidR="004B413C" w:rsidRDefault="004B413C">
            <w:pPr>
              <w:rPr>
                <w:sz w:val="16"/>
                <w:szCs w:val="16"/>
              </w:rPr>
            </w:pPr>
          </w:p>
        </w:tc>
        <w:tc>
          <w:tcPr>
            <w:tcW w:w="360" w:type="dxa"/>
            <w:vAlign w:val="bottom"/>
          </w:tcPr>
          <w:p w14:paraId="5FA6238C" w14:textId="77777777" w:rsidR="004B413C" w:rsidRDefault="004B413C">
            <w:pPr>
              <w:rPr>
                <w:sz w:val="16"/>
                <w:szCs w:val="16"/>
              </w:rPr>
            </w:pPr>
          </w:p>
        </w:tc>
        <w:tc>
          <w:tcPr>
            <w:tcW w:w="380" w:type="dxa"/>
            <w:vAlign w:val="bottom"/>
          </w:tcPr>
          <w:p w14:paraId="03AEAD32" w14:textId="77777777" w:rsidR="004B413C" w:rsidRDefault="004B413C">
            <w:pPr>
              <w:rPr>
                <w:sz w:val="16"/>
                <w:szCs w:val="16"/>
              </w:rPr>
            </w:pPr>
          </w:p>
        </w:tc>
        <w:tc>
          <w:tcPr>
            <w:tcW w:w="380" w:type="dxa"/>
            <w:vAlign w:val="bottom"/>
          </w:tcPr>
          <w:p w14:paraId="5F3709E4" w14:textId="77777777" w:rsidR="004B413C" w:rsidRDefault="004B413C">
            <w:pPr>
              <w:rPr>
                <w:sz w:val="16"/>
                <w:szCs w:val="16"/>
              </w:rPr>
            </w:pPr>
          </w:p>
        </w:tc>
        <w:tc>
          <w:tcPr>
            <w:tcW w:w="360" w:type="dxa"/>
            <w:vAlign w:val="bottom"/>
          </w:tcPr>
          <w:p w14:paraId="5D83488B" w14:textId="77777777" w:rsidR="004B413C" w:rsidRDefault="004B413C">
            <w:pPr>
              <w:rPr>
                <w:sz w:val="16"/>
                <w:szCs w:val="16"/>
              </w:rPr>
            </w:pPr>
          </w:p>
        </w:tc>
        <w:tc>
          <w:tcPr>
            <w:tcW w:w="380" w:type="dxa"/>
            <w:vAlign w:val="bottom"/>
          </w:tcPr>
          <w:p w14:paraId="1082D8BC" w14:textId="77777777" w:rsidR="004B413C" w:rsidRDefault="004B413C">
            <w:pPr>
              <w:rPr>
                <w:sz w:val="16"/>
                <w:szCs w:val="16"/>
              </w:rPr>
            </w:pPr>
          </w:p>
        </w:tc>
        <w:tc>
          <w:tcPr>
            <w:tcW w:w="360" w:type="dxa"/>
            <w:vAlign w:val="bottom"/>
          </w:tcPr>
          <w:p w14:paraId="06C16EC8" w14:textId="77777777" w:rsidR="004B413C" w:rsidRDefault="004B413C">
            <w:pPr>
              <w:rPr>
                <w:sz w:val="16"/>
                <w:szCs w:val="16"/>
              </w:rPr>
            </w:pPr>
          </w:p>
        </w:tc>
        <w:tc>
          <w:tcPr>
            <w:tcW w:w="380" w:type="dxa"/>
            <w:vAlign w:val="bottom"/>
          </w:tcPr>
          <w:p w14:paraId="45C390E6" w14:textId="77777777" w:rsidR="004B413C" w:rsidRDefault="004B413C">
            <w:pPr>
              <w:rPr>
                <w:sz w:val="16"/>
                <w:szCs w:val="16"/>
              </w:rPr>
            </w:pPr>
          </w:p>
        </w:tc>
        <w:tc>
          <w:tcPr>
            <w:tcW w:w="380" w:type="dxa"/>
            <w:vAlign w:val="bottom"/>
          </w:tcPr>
          <w:p w14:paraId="7A9AA1C4" w14:textId="77777777" w:rsidR="004B413C" w:rsidRDefault="004B413C">
            <w:pPr>
              <w:rPr>
                <w:sz w:val="16"/>
                <w:szCs w:val="16"/>
              </w:rPr>
            </w:pPr>
          </w:p>
        </w:tc>
        <w:tc>
          <w:tcPr>
            <w:tcW w:w="360" w:type="dxa"/>
            <w:vAlign w:val="bottom"/>
          </w:tcPr>
          <w:p w14:paraId="193CD0B8" w14:textId="77777777" w:rsidR="004B413C" w:rsidRDefault="004B413C">
            <w:pPr>
              <w:rPr>
                <w:sz w:val="16"/>
                <w:szCs w:val="16"/>
              </w:rPr>
            </w:pPr>
          </w:p>
        </w:tc>
        <w:tc>
          <w:tcPr>
            <w:tcW w:w="380" w:type="dxa"/>
            <w:vAlign w:val="bottom"/>
          </w:tcPr>
          <w:p w14:paraId="4D1FE7B4" w14:textId="77777777" w:rsidR="004B413C" w:rsidRDefault="004B413C">
            <w:pPr>
              <w:rPr>
                <w:sz w:val="16"/>
                <w:szCs w:val="16"/>
              </w:rPr>
            </w:pPr>
          </w:p>
        </w:tc>
        <w:tc>
          <w:tcPr>
            <w:tcW w:w="360" w:type="dxa"/>
            <w:vAlign w:val="bottom"/>
          </w:tcPr>
          <w:p w14:paraId="5C08BB75" w14:textId="77777777" w:rsidR="004B413C" w:rsidRDefault="004B413C">
            <w:pPr>
              <w:rPr>
                <w:sz w:val="16"/>
                <w:szCs w:val="16"/>
              </w:rPr>
            </w:pPr>
          </w:p>
        </w:tc>
        <w:tc>
          <w:tcPr>
            <w:tcW w:w="380" w:type="dxa"/>
            <w:vAlign w:val="bottom"/>
          </w:tcPr>
          <w:p w14:paraId="560C53E4" w14:textId="77777777" w:rsidR="004B413C" w:rsidRDefault="004B413C">
            <w:pPr>
              <w:rPr>
                <w:sz w:val="16"/>
                <w:szCs w:val="16"/>
              </w:rPr>
            </w:pPr>
          </w:p>
        </w:tc>
        <w:tc>
          <w:tcPr>
            <w:tcW w:w="360" w:type="dxa"/>
            <w:vAlign w:val="bottom"/>
          </w:tcPr>
          <w:p w14:paraId="31FB2A3F" w14:textId="77777777" w:rsidR="004B413C" w:rsidRDefault="004B413C">
            <w:pPr>
              <w:rPr>
                <w:sz w:val="16"/>
                <w:szCs w:val="16"/>
              </w:rPr>
            </w:pPr>
          </w:p>
        </w:tc>
        <w:tc>
          <w:tcPr>
            <w:tcW w:w="380" w:type="dxa"/>
            <w:vAlign w:val="bottom"/>
          </w:tcPr>
          <w:p w14:paraId="0B907341" w14:textId="77777777" w:rsidR="004B413C" w:rsidRDefault="004B413C">
            <w:pPr>
              <w:rPr>
                <w:sz w:val="16"/>
                <w:szCs w:val="16"/>
              </w:rPr>
            </w:pPr>
          </w:p>
        </w:tc>
        <w:tc>
          <w:tcPr>
            <w:tcW w:w="380" w:type="dxa"/>
            <w:vAlign w:val="bottom"/>
          </w:tcPr>
          <w:p w14:paraId="3FA23937" w14:textId="77777777" w:rsidR="004B413C" w:rsidRDefault="004B413C">
            <w:pPr>
              <w:rPr>
                <w:sz w:val="16"/>
                <w:szCs w:val="16"/>
              </w:rPr>
            </w:pPr>
          </w:p>
        </w:tc>
        <w:tc>
          <w:tcPr>
            <w:tcW w:w="360" w:type="dxa"/>
            <w:vAlign w:val="bottom"/>
          </w:tcPr>
          <w:p w14:paraId="4D79BA16" w14:textId="77777777" w:rsidR="004B413C" w:rsidRDefault="004B413C">
            <w:pPr>
              <w:rPr>
                <w:sz w:val="16"/>
                <w:szCs w:val="16"/>
              </w:rPr>
            </w:pPr>
          </w:p>
        </w:tc>
        <w:tc>
          <w:tcPr>
            <w:tcW w:w="380" w:type="dxa"/>
            <w:vAlign w:val="bottom"/>
          </w:tcPr>
          <w:p w14:paraId="51E4C64B" w14:textId="77777777" w:rsidR="004B413C" w:rsidRDefault="004B413C">
            <w:pPr>
              <w:rPr>
                <w:sz w:val="16"/>
                <w:szCs w:val="16"/>
              </w:rPr>
            </w:pPr>
          </w:p>
        </w:tc>
        <w:tc>
          <w:tcPr>
            <w:tcW w:w="360" w:type="dxa"/>
            <w:vAlign w:val="bottom"/>
          </w:tcPr>
          <w:p w14:paraId="5097FF17" w14:textId="77777777" w:rsidR="004B413C" w:rsidRDefault="004B413C">
            <w:pPr>
              <w:rPr>
                <w:sz w:val="16"/>
                <w:szCs w:val="16"/>
              </w:rPr>
            </w:pPr>
          </w:p>
        </w:tc>
        <w:tc>
          <w:tcPr>
            <w:tcW w:w="380" w:type="dxa"/>
            <w:vAlign w:val="bottom"/>
          </w:tcPr>
          <w:p w14:paraId="7221F902" w14:textId="77777777" w:rsidR="004B413C" w:rsidRDefault="004B413C">
            <w:pPr>
              <w:rPr>
                <w:sz w:val="16"/>
                <w:szCs w:val="16"/>
              </w:rPr>
            </w:pPr>
          </w:p>
        </w:tc>
        <w:tc>
          <w:tcPr>
            <w:tcW w:w="380" w:type="dxa"/>
            <w:vAlign w:val="bottom"/>
          </w:tcPr>
          <w:p w14:paraId="1C5AB1E6" w14:textId="77777777" w:rsidR="004B413C" w:rsidRDefault="004B413C">
            <w:pPr>
              <w:rPr>
                <w:sz w:val="16"/>
                <w:szCs w:val="16"/>
              </w:rPr>
            </w:pPr>
          </w:p>
        </w:tc>
        <w:tc>
          <w:tcPr>
            <w:tcW w:w="360" w:type="dxa"/>
            <w:vAlign w:val="bottom"/>
          </w:tcPr>
          <w:p w14:paraId="5E6774E2" w14:textId="77777777" w:rsidR="004B413C" w:rsidRDefault="004B413C">
            <w:pPr>
              <w:rPr>
                <w:sz w:val="16"/>
                <w:szCs w:val="16"/>
              </w:rPr>
            </w:pPr>
          </w:p>
        </w:tc>
        <w:tc>
          <w:tcPr>
            <w:tcW w:w="380" w:type="dxa"/>
            <w:vAlign w:val="bottom"/>
          </w:tcPr>
          <w:p w14:paraId="41FBE203" w14:textId="77777777" w:rsidR="004B413C" w:rsidRDefault="004B413C">
            <w:pPr>
              <w:rPr>
                <w:sz w:val="16"/>
                <w:szCs w:val="16"/>
              </w:rPr>
            </w:pPr>
          </w:p>
        </w:tc>
        <w:tc>
          <w:tcPr>
            <w:tcW w:w="360" w:type="dxa"/>
            <w:vAlign w:val="bottom"/>
          </w:tcPr>
          <w:p w14:paraId="771A53BF" w14:textId="77777777" w:rsidR="004B413C" w:rsidRDefault="004B413C">
            <w:pPr>
              <w:rPr>
                <w:sz w:val="16"/>
                <w:szCs w:val="16"/>
              </w:rPr>
            </w:pPr>
          </w:p>
        </w:tc>
        <w:tc>
          <w:tcPr>
            <w:tcW w:w="380" w:type="dxa"/>
            <w:vAlign w:val="bottom"/>
          </w:tcPr>
          <w:p w14:paraId="480BAB3D" w14:textId="77777777" w:rsidR="004B413C" w:rsidRDefault="004B413C">
            <w:pPr>
              <w:rPr>
                <w:sz w:val="16"/>
                <w:szCs w:val="16"/>
              </w:rPr>
            </w:pPr>
          </w:p>
        </w:tc>
        <w:tc>
          <w:tcPr>
            <w:tcW w:w="380" w:type="dxa"/>
            <w:vAlign w:val="bottom"/>
          </w:tcPr>
          <w:p w14:paraId="02B52FE3" w14:textId="77777777" w:rsidR="004B413C" w:rsidRDefault="004B413C">
            <w:pPr>
              <w:rPr>
                <w:sz w:val="16"/>
                <w:szCs w:val="16"/>
              </w:rPr>
            </w:pPr>
          </w:p>
        </w:tc>
        <w:tc>
          <w:tcPr>
            <w:tcW w:w="360" w:type="dxa"/>
            <w:vAlign w:val="bottom"/>
          </w:tcPr>
          <w:p w14:paraId="7BFABA14" w14:textId="77777777" w:rsidR="004B413C" w:rsidRDefault="004B413C">
            <w:pPr>
              <w:rPr>
                <w:sz w:val="16"/>
                <w:szCs w:val="16"/>
              </w:rPr>
            </w:pPr>
          </w:p>
        </w:tc>
        <w:tc>
          <w:tcPr>
            <w:tcW w:w="380" w:type="dxa"/>
            <w:vAlign w:val="bottom"/>
          </w:tcPr>
          <w:p w14:paraId="5CC18E52" w14:textId="77777777" w:rsidR="004B413C" w:rsidRDefault="004B413C">
            <w:pPr>
              <w:rPr>
                <w:sz w:val="16"/>
                <w:szCs w:val="16"/>
              </w:rPr>
            </w:pPr>
          </w:p>
        </w:tc>
        <w:tc>
          <w:tcPr>
            <w:tcW w:w="520" w:type="dxa"/>
            <w:vAlign w:val="bottom"/>
          </w:tcPr>
          <w:p w14:paraId="087DD6B4" w14:textId="77777777" w:rsidR="004B413C" w:rsidRDefault="004B413C">
            <w:pPr>
              <w:rPr>
                <w:sz w:val="16"/>
                <w:szCs w:val="16"/>
              </w:rPr>
            </w:pPr>
          </w:p>
        </w:tc>
        <w:tc>
          <w:tcPr>
            <w:tcW w:w="0" w:type="dxa"/>
            <w:vAlign w:val="bottom"/>
          </w:tcPr>
          <w:p w14:paraId="5EA274FB" w14:textId="77777777" w:rsidR="004B413C" w:rsidRDefault="004B413C">
            <w:pPr>
              <w:rPr>
                <w:sz w:val="1"/>
                <w:szCs w:val="1"/>
              </w:rPr>
            </w:pPr>
          </w:p>
        </w:tc>
      </w:tr>
    </w:tbl>
    <w:p w14:paraId="4504326B" w14:textId="77777777" w:rsidR="004B413C" w:rsidRDefault="00EC2FEA">
      <w:pPr>
        <w:spacing w:line="20" w:lineRule="exact"/>
        <w:rPr>
          <w:sz w:val="20"/>
          <w:szCs w:val="20"/>
        </w:rPr>
      </w:pPr>
      <w:r>
        <w:rPr>
          <w:noProof/>
          <w:sz w:val="20"/>
          <w:szCs w:val="20"/>
        </w:rPr>
        <w:drawing>
          <wp:anchor distT="0" distB="0" distL="114300" distR="114300" simplePos="0" relativeHeight="252129280" behindDoc="1" locked="0" layoutInCell="0" allowOverlap="1" wp14:anchorId="434680A2" wp14:editId="02C19083">
            <wp:simplePos x="0" y="0"/>
            <wp:positionH relativeFrom="column">
              <wp:posOffset>465455</wp:posOffset>
            </wp:positionH>
            <wp:positionV relativeFrom="paragraph">
              <wp:posOffset>-1402715</wp:posOffset>
            </wp:positionV>
            <wp:extent cx="7496175" cy="1408430"/>
            <wp:effectExtent l="0" t="0" r="0" b="0"/>
            <wp:wrapNone/>
            <wp:docPr id="1173" name="Picture 1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3"/>
                    <pic:cNvPicPr>
                      <a:picLocks noChangeAspect="1" noChangeArrowheads="1"/>
                    </pic:cNvPicPr>
                  </pic:nvPicPr>
                  <pic:blipFill>
                    <a:blip r:embed="rId774"/>
                    <a:srcRect/>
                    <a:stretch>
                      <a:fillRect/>
                    </a:stretch>
                  </pic:blipFill>
                  <pic:spPr bwMode="auto">
                    <a:xfrm>
                      <a:off x="0" y="0"/>
                      <a:ext cx="7496175" cy="1408430"/>
                    </a:xfrm>
                    <a:prstGeom prst="rect">
                      <a:avLst/>
                    </a:prstGeom>
                    <a:noFill/>
                  </pic:spPr>
                </pic:pic>
              </a:graphicData>
            </a:graphic>
          </wp:anchor>
        </w:drawing>
      </w:r>
    </w:p>
    <w:p w14:paraId="4D0F0D4F" w14:textId="77777777" w:rsidR="004B413C" w:rsidRDefault="00EC2FEA">
      <w:pPr>
        <w:ind w:left="340"/>
        <w:rPr>
          <w:sz w:val="20"/>
          <w:szCs w:val="20"/>
        </w:rPr>
      </w:pPr>
      <w:r>
        <w:rPr>
          <w:rFonts w:ascii="Arial" w:eastAsia="Arial" w:hAnsi="Arial" w:cs="Arial"/>
          <w:color w:val="4D4D4D"/>
          <w:sz w:val="16"/>
          <w:szCs w:val="16"/>
        </w:rPr>
        <w:t>1995</w:t>
      </w:r>
    </w:p>
    <w:p w14:paraId="557E72C1" w14:textId="77777777" w:rsidR="004B413C" w:rsidRDefault="00EC2FEA">
      <w:pPr>
        <w:spacing w:line="20" w:lineRule="exact"/>
        <w:rPr>
          <w:sz w:val="20"/>
          <w:szCs w:val="20"/>
        </w:rPr>
      </w:pPr>
      <w:r>
        <w:rPr>
          <w:noProof/>
          <w:sz w:val="20"/>
          <w:szCs w:val="20"/>
        </w:rPr>
        <w:drawing>
          <wp:anchor distT="0" distB="0" distL="114300" distR="114300" simplePos="0" relativeHeight="252130304" behindDoc="1" locked="0" layoutInCell="0" allowOverlap="1" wp14:anchorId="56D193E8" wp14:editId="41240C77">
            <wp:simplePos x="0" y="0"/>
            <wp:positionH relativeFrom="column">
              <wp:posOffset>465455</wp:posOffset>
            </wp:positionH>
            <wp:positionV relativeFrom="paragraph">
              <wp:posOffset>-56515</wp:posOffset>
            </wp:positionV>
            <wp:extent cx="7526655" cy="436880"/>
            <wp:effectExtent l="0" t="0" r="0" b="0"/>
            <wp:wrapNone/>
            <wp:docPr id="1174" name="Picture 1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4"/>
                    <pic:cNvPicPr>
                      <a:picLocks noChangeAspect="1" noChangeArrowheads="1"/>
                    </pic:cNvPicPr>
                  </pic:nvPicPr>
                  <pic:blipFill>
                    <a:blip r:embed="rId775"/>
                    <a:srcRect/>
                    <a:stretch>
                      <a:fillRect/>
                    </a:stretch>
                  </pic:blipFill>
                  <pic:spPr bwMode="auto">
                    <a:xfrm>
                      <a:off x="0" y="0"/>
                      <a:ext cx="7526655" cy="436880"/>
                    </a:xfrm>
                    <a:prstGeom prst="rect">
                      <a:avLst/>
                    </a:prstGeom>
                    <a:noFill/>
                  </pic:spPr>
                </pic:pic>
              </a:graphicData>
            </a:graphic>
          </wp:anchor>
        </w:drawing>
      </w:r>
    </w:p>
    <w:p w14:paraId="6F0534E5" w14:textId="77777777" w:rsidR="004B413C" w:rsidRDefault="00EC2FEA">
      <w:pPr>
        <w:spacing w:line="181" w:lineRule="auto"/>
        <w:ind w:left="340"/>
        <w:rPr>
          <w:sz w:val="20"/>
          <w:szCs w:val="20"/>
        </w:rPr>
      </w:pPr>
      <w:r>
        <w:rPr>
          <w:rFonts w:ascii="Arial" w:eastAsia="Arial" w:hAnsi="Arial" w:cs="Arial"/>
          <w:color w:val="4D4D4D"/>
          <w:sz w:val="16"/>
          <w:szCs w:val="16"/>
        </w:rPr>
        <w:t>2000</w:t>
      </w:r>
    </w:p>
    <w:p w14:paraId="35CB2CC7" w14:textId="77777777" w:rsidR="004B413C" w:rsidRDefault="00EC2FEA">
      <w:pPr>
        <w:tabs>
          <w:tab w:val="left" w:pos="12640"/>
        </w:tabs>
        <w:spacing w:line="180" w:lineRule="auto"/>
        <w:ind w:left="340"/>
        <w:rPr>
          <w:sz w:val="20"/>
          <w:szCs w:val="20"/>
        </w:rPr>
      </w:pPr>
      <w:r>
        <w:rPr>
          <w:rFonts w:ascii="Arial" w:eastAsia="Arial" w:hAnsi="Arial" w:cs="Arial"/>
          <w:color w:val="4D4D4D"/>
          <w:sz w:val="11"/>
          <w:szCs w:val="11"/>
        </w:rPr>
        <w:t>2005</w:t>
      </w:r>
      <w:r>
        <w:rPr>
          <w:sz w:val="20"/>
          <w:szCs w:val="20"/>
        </w:rPr>
        <w:tab/>
      </w:r>
      <w:r>
        <w:rPr>
          <w:rFonts w:ascii="Arial" w:eastAsia="Arial" w:hAnsi="Arial" w:cs="Arial"/>
          <w:color w:val="1A1A1A"/>
          <w:sz w:val="16"/>
          <w:szCs w:val="16"/>
          <w:vertAlign w:val="subscript"/>
        </w:rPr>
        <w:t>D</w:t>
      </w:r>
    </w:p>
    <w:p w14:paraId="4E81A43C" w14:textId="77777777" w:rsidR="004B413C" w:rsidRDefault="00EC2FEA">
      <w:pPr>
        <w:spacing w:line="181" w:lineRule="auto"/>
        <w:ind w:left="340"/>
        <w:rPr>
          <w:sz w:val="20"/>
          <w:szCs w:val="20"/>
        </w:rPr>
      </w:pPr>
      <w:r>
        <w:rPr>
          <w:rFonts w:ascii="Arial" w:eastAsia="Arial" w:hAnsi="Arial" w:cs="Arial"/>
          <w:color w:val="4D4D4D"/>
          <w:sz w:val="16"/>
          <w:szCs w:val="16"/>
        </w:rPr>
        <w:t>2010</w:t>
      </w:r>
    </w:p>
    <w:p w14:paraId="5E8678BF" w14:textId="77777777" w:rsidR="004B413C" w:rsidRDefault="00EC2FEA">
      <w:pPr>
        <w:spacing w:line="199" w:lineRule="auto"/>
        <w:ind w:left="340"/>
        <w:rPr>
          <w:sz w:val="20"/>
          <w:szCs w:val="20"/>
        </w:rPr>
      </w:pPr>
      <w:r>
        <w:rPr>
          <w:rFonts w:ascii="Arial" w:eastAsia="Arial" w:hAnsi="Arial" w:cs="Arial"/>
          <w:color w:val="4D4D4D"/>
          <w:sz w:val="16"/>
          <w:szCs w:val="16"/>
        </w:rPr>
        <w:t>2015</w:t>
      </w:r>
    </w:p>
    <w:p w14:paraId="67D32741" w14:textId="77777777" w:rsidR="004B413C" w:rsidRDefault="004B413C">
      <w:pPr>
        <w:spacing w:line="25" w:lineRule="exact"/>
        <w:rPr>
          <w:sz w:val="20"/>
          <w:szCs w:val="20"/>
        </w:rPr>
      </w:pPr>
    </w:p>
    <w:p w14:paraId="2A95C9B9" w14:textId="77777777" w:rsidR="004B413C" w:rsidRDefault="00EC2FEA">
      <w:pPr>
        <w:ind w:left="5900"/>
        <w:rPr>
          <w:sz w:val="20"/>
          <w:szCs w:val="20"/>
        </w:rPr>
      </w:pPr>
      <w:r>
        <w:rPr>
          <w:rFonts w:ascii="Arial" w:eastAsia="Arial" w:hAnsi="Arial" w:cs="Arial"/>
          <w:sz w:val="20"/>
          <w:szCs w:val="20"/>
        </w:rPr>
        <w:t>Cover Abundance</w:t>
      </w:r>
    </w:p>
    <w:p w14:paraId="4F688144" w14:textId="77777777" w:rsidR="004B413C" w:rsidRDefault="004B413C">
      <w:pPr>
        <w:spacing w:line="200" w:lineRule="exact"/>
        <w:rPr>
          <w:sz w:val="20"/>
          <w:szCs w:val="20"/>
        </w:rPr>
      </w:pPr>
    </w:p>
    <w:p w14:paraId="7733FD58" w14:textId="77777777" w:rsidR="004B413C" w:rsidRDefault="004B413C">
      <w:pPr>
        <w:spacing w:line="351" w:lineRule="exact"/>
        <w:rPr>
          <w:sz w:val="20"/>
          <w:szCs w:val="20"/>
        </w:rPr>
      </w:pPr>
    </w:p>
    <w:p w14:paraId="208B0B89" w14:textId="77777777" w:rsidR="004B413C" w:rsidRDefault="00EC2FEA">
      <w:pPr>
        <w:spacing w:line="302" w:lineRule="auto"/>
        <w:rPr>
          <w:sz w:val="20"/>
          <w:szCs w:val="20"/>
        </w:rPr>
      </w:pPr>
      <w:r>
        <w:rPr>
          <w:rFonts w:ascii="Arial" w:eastAsia="Arial" w:hAnsi="Arial" w:cs="Arial"/>
          <w:sz w:val="20"/>
          <w:szCs w:val="20"/>
        </w:rPr>
        <w:t xml:space="preserve">Figure 52: Cover abundances for each species across the four plots (A, B, C, D) at the souther Lake Nowergup transect. Invasive species are denoted </w:t>
      </w:r>
      <w:r>
        <w:rPr>
          <w:rFonts w:ascii="Arial" w:eastAsia="Arial" w:hAnsi="Arial" w:cs="Arial"/>
          <w:sz w:val="19"/>
          <w:szCs w:val="19"/>
        </w:rPr>
        <w:t>by ‘X’. Only the most common species are included.</w:t>
      </w:r>
    </w:p>
    <w:p w14:paraId="11465646" w14:textId="77777777" w:rsidR="004B413C" w:rsidRDefault="004B413C">
      <w:pPr>
        <w:sectPr w:rsidR="004B413C">
          <w:pgSz w:w="15840" w:h="12240" w:orient="landscape"/>
          <w:pgMar w:top="1440" w:right="1440" w:bottom="1440" w:left="927" w:header="0" w:footer="0" w:gutter="0"/>
          <w:cols w:num="2" w:space="720" w:equalWidth="0">
            <w:col w:w="195" w:space="317"/>
            <w:col w:w="12960"/>
          </w:cols>
        </w:sectPr>
      </w:pPr>
    </w:p>
    <w:p w14:paraId="52686431" w14:textId="77777777" w:rsidR="004B413C" w:rsidRDefault="00EC2FEA">
      <w:pPr>
        <w:spacing w:line="200" w:lineRule="exact"/>
        <w:rPr>
          <w:sz w:val="20"/>
          <w:szCs w:val="20"/>
        </w:rPr>
      </w:pPr>
      <w:bookmarkStart w:id="121" w:name="page84"/>
      <w:bookmarkEnd w:id="121"/>
      <w:r>
        <w:rPr>
          <w:noProof/>
          <w:sz w:val="20"/>
          <w:szCs w:val="20"/>
        </w:rPr>
        <w:lastRenderedPageBreak/>
        <w:drawing>
          <wp:anchor distT="0" distB="0" distL="114300" distR="114300" simplePos="0" relativeHeight="252131328" behindDoc="1" locked="0" layoutInCell="0" allowOverlap="1" wp14:anchorId="1EFF1244" wp14:editId="3A6C76CC">
            <wp:simplePos x="0" y="0"/>
            <wp:positionH relativeFrom="page">
              <wp:posOffset>1308100</wp:posOffset>
            </wp:positionH>
            <wp:positionV relativeFrom="page">
              <wp:posOffset>2661920</wp:posOffset>
            </wp:positionV>
            <wp:extent cx="1858645" cy="3674745"/>
            <wp:effectExtent l="0" t="0" r="0" b="0"/>
            <wp:wrapNone/>
            <wp:docPr id="1175" name="Picture 1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5"/>
                    <pic:cNvPicPr>
                      <a:picLocks noChangeAspect="1" noChangeArrowheads="1"/>
                    </pic:cNvPicPr>
                  </pic:nvPicPr>
                  <pic:blipFill>
                    <a:blip r:embed="rId776"/>
                    <a:srcRect/>
                    <a:stretch>
                      <a:fillRect/>
                    </a:stretch>
                  </pic:blipFill>
                  <pic:spPr bwMode="auto">
                    <a:xfrm>
                      <a:off x="0" y="0"/>
                      <a:ext cx="1858645" cy="3674745"/>
                    </a:xfrm>
                    <a:prstGeom prst="rect">
                      <a:avLst/>
                    </a:prstGeom>
                    <a:noFill/>
                  </pic:spPr>
                </pic:pic>
              </a:graphicData>
            </a:graphic>
          </wp:anchor>
        </w:drawing>
      </w:r>
    </w:p>
    <w:p w14:paraId="09D87E73" w14:textId="77777777" w:rsidR="004B413C" w:rsidRDefault="004B413C">
      <w:pPr>
        <w:spacing w:line="200" w:lineRule="exact"/>
        <w:rPr>
          <w:sz w:val="20"/>
          <w:szCs w:val="20"/>
        </w:rPr>
      </w:pPr>
    </w:p>
    <w:p w14:paraId="5177C2AA" w14:textId="77777777" w:rsidR="004B413C" w:rsidRDefault="004B413C">
      <w:pPr>
        <w:spacing w:line="200" w:lineRule="exact"/>
        <w:rPr>
          <w:sz w:val="20"/>
          <w:szCs w:val="20"/>
        </w:rPr>
      </w:pPr>
    </w:p>
    <w:p w14:paraId="7A73D922" w14:textId="77777777" w:rsidR="004B413C" w:rsidRDefault="004B413C">
      <w:pPr>
        <w:spacing w:line="200" w:lineRule="exact"/>
        <w:rPr>
          <w:sz w:val="20"/>
          <w:szCs w:val="20"/>
        </w:rPr>
      </w:pPr>
    </w:p>
    <w:p w14:paraId="495DE456" w14:textId="77777777" w:rsidR="004B413C" w:rsidRDefault="004B413C">
      <w:pPr>
        <w:spacing w:line="200" w:lineRule="exact"/>
        <w:rPr>
          <w:sz w:val="20"/>
          <w:szCs w:val="20"/>
        </w:rPr>
      </w:pPr>
    </w:p>
    <w:p w14:paraId="320DA22B" w14:textId="77777777" w:rsidR="004B413C" w:rsidRDefault="004B413C">
      <w:pPr>
        <w:spacing w:line="200" w:lineRule="exact"/>
        <w:rPr>
          <w:sz w:val="20"/>
          <w:szCs w:val="20"/>
        </w:rPr>
      </w:pPr>
    </w:p>
    <w:p w14:paraId="501306D0" w14:textId="77777777" w:rsidR="004B413C" w:rsidRDefault="004B413C">
      <w:pPr>
        <w:spacing w:line="200" w:lineRule="exact"/>
        <w:rPr>
          <w:sz w:val="20"/>
          <w:szCs w:val="20"/>
        </w:rPr>
      </w:pPr>
    </w:p>
    <w:p w14:paraId="04F94670" w14:textId="77777777" w:rsidR="004B413C" w:rsidRDefault="004B413C">
      <w:pPr>
        <w:spacing w:line="200" w:lineRule="exact"/>
        <w:rPr>
          <w:sz w:val="20"/>
          <w:szCs w:val="20"/>
        </w:rPr>
      </w:pPr>
    </w:p>
    <w:p w14:paraId="6A0FE73D" w14:textId="77777777" w:rsidR="004B413C" w:rsidRDefault="004B413C">
      <w:pPr>
        <w:spacing w:line="200" w:lineRule="exact"/>
        <w:rPr>
          <w:sz w:val="20"/>
          <w:szCs w:val="20"/>
        </w:rPr>
      </w:pPr>
    </w:p>
    <w:p w14:paraId="7F2703F8" w14:textId="77777777" w:rsidR="004B413C" w:rsidRDefault="004B413C">
      <w:pPr>
        <w:spacing w:line="200" w:lineRule="exact"/>
        <w:rPr>
          <w:sz w:val="20"/>
          <w:szCs w:val="20"/>
        </w:rPr>
      </w:pPr>
    </w:p>
    <w:p w14:paraId="16D0481E" w14:textId="77777777" w:rsidR="004B413C" w:rsidRDefault="004B413C">
      <w:pPr>
        <w:spacing w:line="200" w:lineRule="exact"/>
        <w:rPr>
          <w:sz w:val="20"/>
          <w:szCs w:val="20"/>
        </w:rPr>
      </w:pPr>
    </w:p>
    <w:p w14:paraId="4F6B66A9" w14:textId="77777777" w:rsidR="004B413C" w:rsidRDefault="004B413C">
      <w:pPr>
        <w:spacing w:line="200" w:lineRule="exact"/>
        <w:rPr>
          <w:sz w:val="20"/>
          <w:szCs w:val="20"/>
        </w:rPr>
      </w:pPr>
    </w:p>
    <w:p w14:paraId="664E5156" w14:textId="77777777" w:rsidR="004B413C" w:rsidRDefault="004B413C">
      <w:pPr>
        <w:spacing w:line="200" w:lineRule="exact"/>
        <w:rPr>
          <w:sz w:val="20"/>
          <w:szCs w:val="20"/>
        </w:rPr>
      </w:pPr>
    </w:p>
    <w:p w14:paraId="65933851" w14:textId="77777777" w:rsidR="004B413C" w:rsidRDefault="004B413C">
      <w:pPr>
        <w:spacing w:line="334" w:lineRule="exact"/>
        <w:rPr>
          <w:sz w:val="20"/>
          <w:szCs w:val="20"/>
        </w:rPr>
      </w:pPr>
    </w:p>
    <w:tbl>
      <w:tblPr>
        <w:tblW w:w="0" w:type="auto"/>
        <w:tblInd w:w="100" w:type="dxa"/>
        <w:tblLayout w:type="fixed"/>
        <w:tblCellMar>
          <w:left w:w="0" w:type="dxa"/>
          <w:right w:w="0" w:type="dxa"/>
        </w:tblCellMar>
        <w:tblLook w:val="04A0" w:firstRow="1" w:lastRow="0" w:firstColumn="1" w:lastColumn="0" w:noHBand="0" w:noVBand="1"/>
      </w:tblPr>
      <w:tblGrid>
        <w:gridCol w:w="760"/>
        <w:gridCol w:w="660"/>
        <w:gridCol w:w="1020"/>
        <w:gridCol w:w="220"/>
        <w:gridCol w:w="660"/>
        <w:gridCol w:w="20"/>
      </w:tblGrid>
      <w:tr w:rsidR="004B413C" w14:paraId="36217385" w14:textId="77777777">
        <w:trPr>
          <w:trHeight w:val="253"/>
        </w:trPr>
        <w:tc>
          <w:tcPr>
            <w:tcW w:w="760" w:type="dxa"/>
            <w:vAlign w:val="bottom"/>
          </w:tcPr>
          <w:p w14:paraId="5BE460BA" w14:textId="77777777" w:rsidR="004B413C" w:rsidRDefault="004B413C">
            <w:pPr>
              <w:rPr>
                <w:sz w:val="21"/>
                <w:szCs w:val="21"/>
              </w:rPr>
            </w:pPr>
          </w:p>
        </w:tc>
        <w:tc>
          <w:tcPr>
            <w:tcW w:w="660" w:type="dxa"/>
            <w:vAlign w:val="bottom"/>
          </w:tcPr>
          <w:p w14:paraId="635FAF96" w14:textId="77777777" w:rsidR="004B413C" w:rsidRDefault="004B413C">
            <w:pPr>
              <w:rPr>
                <w:sz w:val="21"/>
                <w:szCs w:val="21"/>
              </w:rPr>
            </w:pPr>
          </w:p>
        </w:tc>
        <w:tc>
          <w:tcPr>
            <w:tcW w:w="1020" w:type="dxa"/>
            <w:vAlign w:val="bottom"/>
          </w:tcPr>
          <w:p w14:paraId="68DFFC89" w14:textId="77777777" w:rsidR="004B413C" w:rsidRDefault="00EC2FEA">
            <w:pPr>
              <w:jc w:val="right"/>
              <w:rPr>
                <w:sz w:val="20"/>
                <w:szCs w:val="20"/>
              </w:rPr>
            </w:pPr>
            <w:r>
              <w:rPr>
                <w:rFonts w:ascii="Arial" w:eastAsia="Arial" w:hAnsi="Arial" w:cs="Arial"/>
                <w:color w:val="C77CFF"/>
              </w:rPr>
              <w:t>2016</w:t>
            </w:r>
          </w:p>
        </w:tc>
        <w:tc>
          <w:tcPr>
            <w:tcW w:w="220" w:type="dxa"/>
            <w:vAlign w:val="bottom"/>
          </w:tcPr>
          <w:p w14:paraId="73E7F4F3" w14:textId="77777777" w:rsidR="004B413C" w:rsidRDefault="004B413C">
            <w:pPr>
              <w:rPr>
                <w:sz w:val="21"/>
                <w:szCs w:val="21"/>
              </w:rPr>
            </w:pPr>
          </w:p>
        </w:tc>
        <w:tc>
          <w:tcPr>
            <w:tcW w:w="660" w:type="dxa"/>
            <w:vAlign w:val="bottom"/>
          </w:tcPr>
          <w:p w14:paraId="24ACFEAC" w14:textId="77777777" w:rsidR="004B413C" w:rsidRDefault="004B413C">
            <w:pPr>
              <w:rPr>
                <w:sz w:val="21"/>
                <w:szCs w:val="21"/>
              </w:rPr>
            </w:pPr>
          </w:p>
        </w:tc>
        <w:tc>
          <w:tcPr>
            <w:tcW w:w="0" w:type="dxa"/>
            <w:vAlign w:val="bottom"/>
          </w:tcPr>
          <w:p w14:paraId="1BB2D1A5" w14:textId="77777777" w:rsidR="004B413C" w:rsidRDefault="004B413C">
            <w:pPr>
              <w:rPr>
                <w:sz w:val="1"/>
                <w:szCs w:val="1"/>
              </w:rPr>
            </w:pPr>
          </w:p>
        </w:tc>
      </w:tr>
      <w:tr w:rsidR="004B413C" w14:paraId="5C4A4083" w14:textId="77777777">
        <w:trPr>
          <w:trHeight w:val="304"/>
        </w:trPr>
        <w:tc>
          <w:tcPr>
            <w:tcW w:w="760" w:type="dxa"/>
            <w:vAlign w:val="bottom"/>
          </w:tcPr>
          <w:p w14:paraId="3C598138" w14:textId="77777777" w:rsidR="004B413C" w:rsidRDefault="00EC2FEA">
            <w:pPr>
              <w:ind w:right="186"/>
              <w:jc w:val="right"/>
              <w:rPr>
                <w:sz w:val="20"/>
                <w:szCs w:val="20"/>
              </w:rPr>
            </w:pPr>
            <w:r>
              <w:rPr>
                <w:rFonts w:ascii="Arial" w:eastAsia="Arial" w:hAnsi="Arial" w:cs="Arial"/>
                <w:color w:val="4D4D4D"/>
                <w:sz w:val="18"/>
                <w:szCs w:val="18"/>
              </w:rPr>
              <w:t>1</w:t>
            </w:r>
          </w:p>
        </w:tc>
        <w:tc>
          <w:tcPr>
            <w:tcW w:w="660" w:type="dxa"/>
            <w:vAlign w:val="bottom"/>
          </w:tcPr>
          <w:p w14:paraId="50BF1B42" w14:textId="77777777" w:rsidR="004B413C" w:rsidRDefault="004B413C">
            <w:pPr>
              <w:rPr>
                <w:sz w:val="24"/>
                <w:szCs w:val="24"/>
              </w:rPr>
            </w:pPr>
          </w:p>
        </w:tc>
        <w:tc>
          <w:tcPr>
            <w:tcW w:w="1020" w:type="dxa"/>
            <w:vAlign w:val="bottom"/>
          </w:tcPr>
          <w:p w14:paraId="4E858B9E" w14:textId="77777777" w:rsidR="004B413C" w:rsidRDefault="00EC2FEA">
            <w:pPr>
              <w:ind w:right="354"/>
              <w:jc w:val="right"/>
              <w:rPr>
                <w:sz w:val="20"/>
                <w:szCs w:val="20"/>
              </w:rPr>
            </w:pPr>
            <w:r>
              <w:rPr>
                <w:rFonts w:ascii="Arial" w:eastAsia="Arial" w:hAnsi="Arial" w:cs="Arial"/>
                <w:color w:val="F8766D"/>
              </w:rPr>
              <w:t>1996</w:t>
            </w:r>
          </w:p>
        </w:tc>
        <w:tc>
          <w:tcPr>
            <w:tcW w:w="880" w:type="dxa"/>
            <w:gridSpan w:val="2"/>
            <w:vMerge w:val="restart"/>
            <w:vAlign w:val="bottom"/>
          </w:tcPr>
          <w:p w14:paraId="744A01AA" w14:textId="77777777" w:rsidR="004B413C" w:rsidRDefault="00EC2FEA">
            <w:pPr>
              <w:ind w:left="20"/>
              <w:rPr>
                <w:sz w:val="20"/>
                <w:szCs w:val="20"/>
              </w:rPr>
            </w:pPr>
            <w:r>
              <w:rPr>
                <w:rFonts w:ascii="Arial" w:eastAsia="Arial" w:hAnsi="Arial" w:cs="Arial"/>
                <w:color w:val="7CAE00"/>
              </w:rPr>
              <w:t>1996</w:t>
            </w:r>
          </w:p>
        </w:tc>
        <w:tc>
          <w:tcPr>
            <w:tcW w:w="0" w:type="dxa"/>
            <w:vAlign w:val="bottom"/>
          </w:tcPr>
          <w:p w14:paraId="562ECBB8" w14:textId="77777777" w:rsidR="004B413C" w:rsidRDefault="004B413C">
            <w:pPr>
              <w:rPr>
                <w:sz w:val="1"/>
                <w:szCs w:val="1"/>
              </w:rPr>
            </w:pPr>
          </w:p>
        </w:tc>
      </w:tr>
      <w:tr w:rsidR="004B413C" w14:paraId="41032746" w14:textId="77777777">
        <w:trPr>
          <w:trHeight w:val="180"/>
        </w:trPr>
        <w:tc>
          <w:tcPr>
            <w:tcW w:w="760" w:type="dxa"/>
            <w:vAlign w:val="bottom"/>
          </w:tcPr>
          <w:p w14:paraId="2799C64C" w14:textId="77777777" w:rsidR="004B413C" w:rsidRDefault="004B413C">
            <w:pPr>
              <w:rPr>
                <w:sz w:val="15"/>
                <w:szCs w:val="15"/>
              </w:rPr>
            </w:pPr>
          </w:p>
        </w:tc>
        <w:tc>
          <w:tcPr>
            <w:tcW w:w="660" w:type="dxa"/>
            <w:vAlign w:val="bottom"/>
          </w:tcPr>
          <w:p w14:paraId="515909E1" w14:textId="77777777" w:rsidR="004B413C" w:rsidRDefault="004B413C">
            <w:pPr>
              <w:rPr>
                <w:sz w:val="15"/>
                <w:szCs w:val="15"/>
              </w:rPr>
            </w:pPr>
          </w:p>
        </w:tc>
        <w:tc>
          <w:tcPr>
            <w:tcW w:w="1020" w:type="dxa"/>
            <w:vMerge w:val="restart"/>
            <w:vAlign w:val="bottom"/>
          </w:tcPr>
          <w:p w14:paraId="5FDCE663" w14:textId="77777777" w:rsidR="004B413C" w:rsidRDefault="00EC2FEA">
            <w:pPr>
              <w:ind w:right="314"/>
              <w:jc w:val="right"/>
              <w:rPr>
                <w:sz w:val="20"/>
                <w:szCs w:val="20"/>
              </w:rPr>
            </w:pPr>
            <w:r>
              <w:rPr>
                <w:rFonts w:ascii="Arial" w:eastAsia="Arial" w:hAnsi="Arial" w:cs="Arial"/>
                <w:color w:val="00BFC4"/>
              </w:rPr>
              <w:t>2016</w:t>
            </w:r>
          </w:p>
        </w:tc>
        <w:tc>
          <w:tcPr>
            <w:tcW w:w="880" w:type="dxa"/>
            <w:gridSpan w:val="2"/>
            <w:vMerge/>
            <w:vAlign w:val="bottom"/>
          </w:tcPr>
          <w:p w14:paraId="387F4227" w14:textId="77777777" w:rsidR="004B413C" w:rsidRDefault="004B413C">
            <w:pPr>
              <w:rPr>
                <w:sz w:val="15"/>
                <w:szCs w:val="15"/>
              </w:rPr>
            </w:pPr>
          </w:p>
        </w:tc>
        <w:tc>
          <w:tcPr>
            <w:tcW w:w="0" w:type="dxa"/>
            <w:vAlign w:val="bottom"/>
          </w:tcPr>
          <w:p w14:paraId="05199203" w14:textId="77777777" w:rsidR="004B413C" w:rsidRDefault="004B413C">
            <w:pPr>
              <w:rPr>
                <w:sz w:val="1"/>
                <w:szCs w:val="1"/>
              </w:rPr>
            </w:pPr>
          </w:p>
        </w:tc>
      </w:tr>
      <w:tr w:rsidR="004B413C" w14:paraId="511825D6" w14:textId="77777777">
        <w:trPr>
          <w:trHeight w:val="168"/>
        </w:trPr>
        <w:tc>
          <w:tcPr>
            <w:tcW w:w="760" w:type="dxa"/>
            <w:vAlign w:val="bottom"/>
          </w:tcPr>
          <w:p w14:paraId="31068C63" w14:textId="77777777" w:rsidR="004B413C" w:rsidRDefault="004B413C">
            <w:pPr>
              <w:rPr>
                <w:sz w:val="14"/>
                <w:szCs w:val="14"/>
              </w:rPr>
            </w:pPr>
          </w:p>
        </w:tc>
        <w:tc>
          <w:tcPr>
            <w:tcW w:w="660" w:type="dxa"/>
            <w:vAlign w:val="bottom"/>
          </w:tcPr>
          <w:p w14:paraId="63447147" w14:textId="77777777" w:rsidR="004B413C" w:rsidRDefault="004B413C">
            <w:pPr>
              <w:rPr>
                <w:sz w:val="14"/>
                <w:szCs w:val="14"/>
              </w:rPr>
            </w:pPr>
          </w:p>
        </w:tc>
        <w:tc>
          <w:tcPr>
            <w:tcW w:w="1020" w:type="dxa"/>
            <w:vMerge/>
            <w:vAlign w:val="bottom"/>
          </w:tcPr>
          <w:p w14:paraId="53BA9D4A" w14:textId="77777777" w:rsidR="004B413C" w:rsidRDefault="004B413C">
            <w:pPr>
              <w:rPr>
                <w:sz w:val="14"/>
                <w:szCs w:val="14"/>
              </w:rPr>
            </w:pPr>
          </w:p>
        </w:tc>
        <w:tc>
          <w:tcPr>
            <w:tcW w:w="220" w:type="dxa"/>
            <w:vAlign w:val="bottom"/>
          </w:tcPr>
          <w:p w14:paraId="3930FA52" w14:textId="77777777" w:rsidR="004B413C" w:rsidRDefault="004B413C">
            <w:pPr>
              <w:rPr>
                <w:sz w:val="14"/>
                <w:szCs w:val="14"/>
              </w:rPr>
            </w:pPr>
          </w:p>
        </w:tc>
        <w:tc>
          <w:tcPr>
            <w:tcW w:w="660" w:type="dxa"/>
            <w:vAlign w:val="bottom"/>
          </w:tcPr>
          <w:p w14:paraId="26FFFED9" w14:textId="77777777" w:rsidR="004B413C" w:rsidRDefault="004B413C">
            <w:pPr>
              <w:rPr>
                <w:sz w:val="14"/>
                <w:szCs w:val="14"/>
              </w:rPr>
            </w:pPr>
          </w:p>
        </w:tc>
        <w:tc>
          <w:tcPr>
            <w:tcW w:w="0" w:type="dxa"/>
            <w:vAlign w:val="bottom"/>
          </w:tcPr>
          <w:p w14:paraId="45E08341" w14:textId="77777777" w:rsidR="004B413C" w:rsidRDefault="004B413C">
            <w:pPr>
              <w:rPr>
                <w:sz w:val="1"/>
                <w:szCs w:val="1"/>
              </w:rPr>
            </w:pPr>
          </w:p>
        </w:tc>
      </w:tr>
      <w:tr w:rsidR="004B413C" w14:paraId="0D39FAA4" w14:textId="77777777">
        <w:trPr>
          <w:trHeight w:val="753"/>
        </w:trPr>
        <w:tc>
          <w:tcPr>
            <w:tcW w:w="760" w:type="dxa"/>
            <w:vAlign w:val="bottom"/>
          </w:tcPr>
          <w:p w14:paraId="267058B0" w14:textId="77777777" w:rsidR="004B413C" w:rsidRDefault="004B413C">
            <w:pPr>
              <w:rPr>
                <w:sz w:val="24"/>
                <w:szCs w:val="24"/>
              </w:rPr>
            </w:pPr>
          </w:p>
        </w:tc>
        <w:tc>
          <w:tcPr>
            <w:tcW w:w="660" w:type="dxa"/>
            <w:vAlign w:val="bottom"/>
          </w:tcPr>
          <w:p w14:paraId="3F071887" w14:textId="77777777" w:rsidR="004B413C" w:rsidRDefault="00EC2FEA">
            <w:pPr>
              <w:ind w:right="77"/>
              <w:jc w:val="right"/>
              <w:rPr>
                <w:sz w:val="20"/>
                <w:szCs w:val="20"/>
              </w:rPr>
            </w:pPr>
            <w:r>
              <w:rPr>
                <w:rFonts w:ascii="Arial" w:eastAsia="Arial" w:hAnsi="Arial" w:cs="Arial"/>
                <w:color w:val="7CAE00"/>
                <w:w w:val="93"/>
              </w:rPr>
              <w:t>2016</w:t>
            </w:r>
          </w:p>
        </w:tc>
        <w:tc>
          <w:tcPr>
            <w:tcW w:w="1020" w:type="dxa"/>
            <w:vAlign w:val="bottom"/>
          </w:tcPr>
          <w:p w14:paraId="0E44BC8D" w14:textId="77777777" w:rsidR="004B413C" w:rsidRDefault="004B413C">
            <w:pPr>
              <w:rPr>
                <w:sz w:val="24"/>
                <w:szCs w:val="24"/>
              </w:rPr>
            </w:pPr>
          </w:p>
        </w:tc>
        <w:tc>
          <w:tcPr>
            <w:tcW w:w="220" w:type="dxa"/>
            <w:vAlign w:val="bottom"/>
          </w:tcPr>
          <w:p w14:paraId="7E0227F7" w14:textId="77777777" w:rsidR="004B413C" w:rsidRDefault="004B413C">
            <w:pPr>
              <w:rPr>
                <w:sz w:val="24"/>
                <w:szCs w:val="24"/>
              </w:rPr>
            </w:pPr>
          </w:p>
        </w:tc>
        <w:tc>
          <w:tcPr>
            <w:tcW w:w="660" w:type="dxa"/>
            <w:vAlign w:val="bottom"/>
          </w:tcPr>
          <w:p w14:paraId="33C41828" w14:textId="77777777" w:rsidR="004B413C" w:rsidRDefault="004B413C">
            <w:pPr>
              <w:rPr>
                <w:sz w:val="24"/>
                <w:szCs w:val="24"/>
              </w:rPr>
            </w:pPr>
          </w:p>
        </w:tc>
        <w:tc>
          <w:tcPr>
            <w:tcW w:w="0" w:type="dxa"/>
            <w:vAlign w:val="bottom"/>
          </w:tcPr>
          <w:p w14:paraId="04DF7FE4" w14:textId="77777777" w:rsidR="004B413C" w:rsidRDefault="004B413C">
            <w:pPr>
              <w:rPr>
                <w:sz w:val="1"/>
                <w:szCs w:val="1"/>
              </w:rPr>
            </w:pPr>
          </w:p>
        </w:tc>
      </w:tr>
      <w:tr w:rsidR="004B413C" w14:paraId="3F33106E" w14:textId="77777777">
        <w:trPr>
          <w:trHeight w:val="629"/>
        </w:trPr>
        <w:tc>
          <w:tcPr>
            <w:tcW w:w="760" w:type="dxa"/>
            <w:vAlign w:val="bottom"/>
          </w:tcPr>
          <w:p w14:paraId="04510A86" w14:textId="77777777" w:rsidR="004B413C" w:rsidRDefault="00EC2FEA">
            <w:pPr>
              <w:ind w:right="186"/>
              <w:jc w:val="right"/>
              <w:rPr>
                <w:sz w:val="20"/>
                <w:szCs w:val="20"/>
              </w:rPr>
            </w:pPr>
            <w:r>
              <w:rPr>
                <w:rFonts w:ascii="Arial" w:eastAsia="Arial" w:hAnsi="Arial" w:cs="Arial"/>
                <w:color w:val="4D4D4D"/>
                <w:sz w:val="18"/>
                <w:szCs w:val="18"/>
              </w:rPr>
              <w:t>0</w:t>
            </w:r>
          </w:p>
        </w:tc>
        <w:tc>
          <w:tcPr>
            <w:tcW w:w="660" w:type="dxa"/>
            <w:vAlign w:val="bottom"/>
          </w:tcPr>
          <w:p w14:paraId="340D58D9" w14:textId="77777777" w:rsidR="004B413C" w:rsidRDefault="004B413C">
            <w:pPr>
              <w:rPr>
                <w:sz w:val="24"/>
                <w:szCs w:val="24"/>
              </w:rPr>
            </w:pPr>
          </w:p>
        </w:tc>
        <w:tc>
          <w:tcPr>
            <w:tcW w:w="1020" w:type="dxa"/>
            <w:vAlign w:val="bottom"/>
          </w:tcPr>
          <w:p w14:paraId="7F165013" w14:textId="77777777" w:rsidR="004B413C" w:rsidRDefault="004B413C">
            <w:pPr>
              <w:rPr>
                <w:sz w:val="24"/>
                <w:szCs w:val="24"/>
              </w:rPr>
            </w:pPr>
          </w:p>
        </w:tc>
        <w:tc>
          <w:tcPr>
            <w:tcW w:w="220" w:type="dxa"/>
            <w:vAlign w:val="bottom"/>
          </w:tcPr>
          <w:p w14:paraId="160AE18A" w14:textId="77777777" w:rsidR="004B413C" w:rsidRDefault="004B413C">
            <w:pPr>
              <w:rPr>
                <w:sz w:val="24"/>
                <w:szCs w:val="24"/>
              </w:rPr>
            </w:pPr>
          </w:p>
        </w:tc>
        <w:tc>
          <w:tcPr>
            <w:tcW w:w="660" w:type="dxa"/>
            <w:vAlign w:val="bottom"/>
          </w:tcPr>
          <w:p w14:paraId="3A7B2FB1" w14:textId="77777777" w:rsidR="004B413C" w:rsidRDefault="004B413C">
            <w:pPr>
              <w:rPr>
                <w:sz w:val="24"/>
                <w:szCs w:val="24"/>
              </w:rPr>
            </w:pPr>
          </w:p>
        </w:tc>
        <w:tc>
          <w:tcPr>
            <w:tcW w:w="0" w:type="dxa"/>
            <w:vAlign w:val="bottom"/>
          </w:tcPr>
          <w:p w14:paraId="22E17ADC" w14:textId="77777777" w:rsidR="004B413C" w:rsidRDefault="004B413C">
            <w:pPr>
              <w:rPr>
                <w:sz w:val="1"/>
                <w:szCs w:val="1"/>
              </w:rPr>
            </w:pPr>
          </w:p>
        </w:tc>
      </w:tr>
      <w:tr w:rsidR="004B413C" w14:paraId="47DF033E" w14:textId="77777777">
        <w:trPr>
          <w:trHeight w:val="461"/>
        </w:trPr>
        <w:tc>
          <w:tcPr>
            <w:tcW w:w="760" w:type="dxa"/>
            <w:vMerge w:val="restart"/>
            <w:textDirection w:val="btLr"/>
            <w:vAlign w:val="bottom"/>
          </w:tcPr>
          <w:p w14:paraId="250A22E1" w14:textId="77777777" w:rsidR="004B413C" w:rsidRDefault="00EC2FEA">
            <w:pPr>
              <w:ind w:right="413"/>
              <w:rPr>
                <w:sz w:val="20"/>
                <w:szCs w:val="20"/>
              </w:rPr>
            </w:pPr>
            <w:r>
              <w:rPr>
                <w:rFonts w:ascii="Arial" w:eastAsia="Arial" w:hAnsi="Arial" w:cs="Arial"/>
                <w:w w:val="91"/>
              </w:rPr>
              <w:t>LV2</w:t>
            </w:r>
          </w:p>
        </w:tc>
        <w:tc>
          <w:tcPr>
            <w:tcW w:w="660" w:type="dxa"/>
            <w:vAlign w:val="bottom"/>
          </w:tcPr>
          <w:p w14:paraId="10E8E031" w14:textId="77777777" w:rsidR="004B413C" w:rsidRDefault="004B413C">
            <w:pPr>
              <w:rPr>
                <w:sz w:val="24"/>
                <w:szCs w:val="24"/>
              </w:rPr>
            </w:pPr>
          </w:p>
        </w:tc>
        <w:tc>
          <w:tcPr>
            <w:tcW w:w="1020" w:type="dxa"/>
            <w:vAlign w:val="bottom"/>
          </w:tcPr>
          <w:p w14:paraId="50ED7218" w14:textId="77777777" w:rsidR="004B413C" w:rsidRDefault="004B413C">
            <w:pPr>
              <w:rPr>
                <w:sz w:val="24"/>
                <w:szCs w:val="24"/>
              </w:rPr>
            </w:pPr>
          </w:p>
        </w:tc>
        <w:tc>
          <w:tcPr>
            <w:tcW w:w="220" w:type="dxa"/>
            <w:vAlign w:val="bottom"/>
          </w:tcPr>
          <w:p w14:paraId="403EE8B2" w14:textId="77777777" w:rsidR="004B413C" w:rsidRDefault="004B413C">
            <w:pPr>
              <w:rPr>
                <w:sz w:val="24"/>
                <w:szCs w:val="24"/>
              </w:rPr>
            </w:pPr>
          </w:p>
        </w:tc>
        <w:tc>
          <w:tcPr>
            <w:tcW w:w="660" w:type="dxa"/>
            <w:vAlign w:val="bottom"/>
          </w:tcPr>
          <w:p w14:paraId="4871D6AC" w14:textId="77777777" w:rsidR="004B413C" w:rsidRDefault="00EC2FEA">
            <w:pPr>
              <w:jc w:val="right"/>
              <w:rPr>
                <w:sz w:val="20"/>
                <w:szCs w:val="20"/>
              </w:rPr>
            </w:pPr>
            <w:r>
              <w:rPr>
                <w:rFonts w:ascii="Arial" w:eastAsia="Arial" w:hAnsi="Arial" w:cs="Arial"/>
                <w:color w:val="00BFC4"/>
              </w:rPr>
              <w:t>1996</w:t>
            </w:r>
          </w:p>
        </w:tc>
        <w:tc>
          <w:tcPr>
            <w:tcW w:w="0" w:type="dxa"/>
            <w:vAlign w:val="bottom"/>
          </w:tcPr>
          <w:p w14:paraId="52454E70" w14:textId="77777777" w:rsidR="004B413C" w:rsidRDefault="004B413C">
            <w:pPr>
              <w:rPr>
                <w:sz w:val="1"/>
                <w:szCs w:val="1"/>
              </w:rPr>
            </w:pPr>
          </w:p>
        </w:tc>
      </w:tr>
      <w:tr w:rsidR="004B413C" w14:paraId="3ABAA544" w14:textId="77777777">
        <w:trPr>
          <w:trHeight w:val="119"/>
        </w:trPr>
        <w:tc>
          <w:tcPr>
            <w:tcW w:w="760" w:type="dxa"/>
            <w:vMerge/>
            <w:vAlign w:val="bottom"/>
          </w:tcPr>
          <w:p w14:paraId="518C3238" w14:textId="77777777" w:rsidR="004B413C" w:rsidRDefault="004B413C">
            <w:pPr>
              <w:rPr>
                <w:sz w:val="10"/>
                <w:szCs w:val="10"/>
              </w:rPr>
            </w:pPr>
          </w:p>
        </w:tc>
        <w:tc>
          <w:tcPr>
            <w:tcW w:w="660" w:type="dxa"/>
            <w:vMerge w:val="restart"/>
            <w:vAlign w:val="bottom"/>
          </w:tcPr>
          <w:p w14:paraId="0A6F803D" w14:textId="77777777" w:rsidR="004B413C" w:rsidRDefault="00EC2FEA">
            <w:pPr>
              <w:jc w:val="right"/>
              <w:rPr>
                <w:sz w:val="20"/>
                <w:szCs w:val="20"/>
              </w:rPr>
            </w:pPr>
            <w:r>
              <w:rPr>
                <w:rFonts w:ascii="Arial" w:eastAsia="Arial" w:hAnsi="Arial" w:cs="Arial"/>
                <w:color w:val="F8766D"/>
              </w:rPr>
              <w:t>2016</w:t>
            </w:r>
          </w:p>
        </w:tc>
        <w:tc>
          <w:tcPr>
            <w:tcW w:w="1020" w:type="dxa"/>
            <w:vAlign w:val="bottom"/>
          </w:tcPr>
          <w:p w14:paraId="72975B3B" w14:textId="77777777" w:rsidR="004B413C" w:rsidRDefault="004B413C">
            <w:pPr>
              <w:rPr>
                <w:sz w:val="10"/>
                <w:szCs w:val="10"/>
              </w:rPr>
            </w:pPr>
          </w:p>
        </w:tc>
        <w:tc>
          <w:tcPr>
            <w:tcW w:w="220" w:type="dxa"/>
            <w:vAlign w:val="bottom"/>
          </w:tcPr>
          <w:p w14:paraId="3393D3AE" w14:textId="77777777" w:rsidR="004B413C" w:rsidRDefault="004B413C">
            <w:pPr>
              <w:rPr>
                <w:sz w:val="10"/>
                <w:szCs w:val="10"/>
              </w:rPr>
            </w:pPr>
          </w:p>
        </w:tc>
        <w:tc>
          <w:tcPr>
            <w:tcW w:w="660" w:type="dxa"/>
            <w:vAlign w:val="bottom"/>
          </w:tcPr>
          <w:p w14:paraId="492C8DC1" w14:textId="77777777" w:rsidR="004B413C" w:rsidRDefault="004B413C">
            <w:pPr>
              <w:rPr>
                <w:sz w:val="10"/>
                <w:szCs w:val="10"/>
              </w:rPr>
            </w:pPr>
          </w:p>
        </w:tc>
        <w:tc>
          <w:tcPr>
            <w:tcW w:w="0" w:type="dxa"/>
            <w:vAlign w:val="bottom"/>
          </w:tcPr>
          <w:p w14:paraId="4D471342" w14:textId="77777777" w:rsidR="004B413C" w:rsidRDefault="004B413C">
            <w:pPr>
              <w:rPr>
                <w:sz w:val="1"/>
                <w:szCs w:val="1"/>
              </w:rPr>
            </w:pPr>
          </w:p>
        </w:tc>
      </w:tr>
      <w:tr w:rsidR="004B413C" w14:paraId="67FA3F16" w14:textId="77777777">
        <w:trPr>
          <w:trHeight w:val="231"/>
        </w:trPr>
        <w:tc>
          <w:tcPr>
            <w:tcW w:w="760" w:type="dxa"/>
            <w:vAlign w:val="bottom"/>
          </w:tcPr>
          <w:p w14:paraId="2562F6D3" w14:textId="77777777" w:rsidR="004B413C" w:rsidRDefault="004B413C">
            <w:pPr>
              <w:rPr>
                <w:sz w:val="20"/>
                <w:szCs w:val="20"/>
              </w:rPr>
            </w:pPr>
          </w:p>
        </w:tc>
        <w:tc>
          <w:tcPr>
            <w:tcW w:w="660" w:type="dxa"/>
            <w:vMerge/>
            <w:vAlign w:val="bottom"/>
          </w:tcPr>
          <w:p w14:paraId="60A3BD50" w14:textId="77777777" w:rsidR="004B413C" w:rsidRDefault="004B413C">
            <w:pPr>
              <w:rPr>
                <w:sz w:val="20"/>
                <w:szCs w:val="20"/>
              </w:rPr>
            </w:pPr>
          </w:p>
        </w:tc>
        <w:tc>
          <w:tcPr>
            <w:tcW w:w="1020" w:type="dxa"/>
            <w:vAlign w:val="bottom"/>
          </w:tcPr>
          <w:p w14:paraId="04A29CE7" w14:textId="77777777" w:rsidR="004B413C" w:rsidRDefault="004B413C">
            <w:pPr>
              <w:rPr>
                <w:sz w:val="20"/>
                <w:szCs w:val="20"/>
              </w:rPr>
            </w:pPr>
          </w:p>
        </w:tc>
        <w:tc>
          <w:tcPr>
            <w:tcW w:w="220" w:type="dxa"/>
            <w:vAlign w:val="bottom"/>
          </w:tcPr>
          <w:p w14:paraId="6D6A008A" w14:textId="77777777" w:rsidR="004B413C" w:rsidRDefault="004B413C">
            <w:pPr>
              <w:rPr>
                <w:sz w:val="20"/>
                <w:szCs w:val="20"/>
              </w:rPr>
            </w:pPr>
          </w:p>
        </w:tc>
        <w:tc>
          <w:tcPr>
            <w:tcW w:w="660" w:type="dxa"/>
            <w:vMerge w:val="restart"/>
            <w:vAlign w:val="bottom"/>
          </w:tcPr>
          <w:p w14:paraId="16A397EF" w14:textId="77777777" w:rsidR="004B413C" w:rsidRDefault="00EC2FEA">
            <w:pPr>
              <w:jc w:val="right"/>
              <w:rPr>
                <w:sz w:val="20"/>
                <w:szCs w:val="20"/>
              </w:rPr>
            </w:pPr>
            <w:r>
              <w:rPr>
                <w:rFonts w:ascii="Arial" w:eastAsia="Arial" w:hAnsi="Arial" w:cs="Arial"/>
                <w:color w:val="C77CFF"/>
              </w:rPr>
              <w:t>1996</w:t>
            </w:r>
          </w:p>
        </w:tc>
        <w:tc>
          <w:tcPr>
            <w:tcW w:w="0" w:type="dxa"/>
            <w:vAlign w:val="bottom"/>
          </w:tcPr>
          <w:p w14:paraId="1D087196" w14:textId="77777777" w:rsidR="004B413C" w:rsidRDefault="004B413C">
            <w:pPr>
              <w:rPr>
                <w:sz w:val="1"/>
                <w:szCs w:val="1"/>
              </w:rPr>
            </w:pPr>
          </w:p>
        </w:tc>
      </w:tr>
      <w:tr w:rsidR="004B413C" w14:paraId="6E07B285" w14:textId="77777777">
        <w:trPr>
          <w:trHeight w:val="118"/>
        </w:trPr>
        <w:tc>
          <w:tcPr>
            <w:tcW w:w="760" w:type="dxa"/>
            <w:vAlign w:val="bottom"/>
          </w:tcPr>
          <w:p w14:paraId="065326A8" w14:textId="77777777" w:rsidR="004B413C" w:rsidRDefault="004B413C">
            <w:pPr>
              <w:rPr>
                <w:sz w:val="10"/>
                <w:szCs w:val="10"/>
              </w:rPr>
            </w:pPr>
          </w:p>
        </w:tc>
        <w:tc>
          <w:tcPr>
            <w:tcW w:w="660" w:type="dxa"/>
            <w:vAlign w:val="bottom"/>
          </w:tcPr>
          <w:p w14:paraId="3EFEB194" w14:textId="77777777" w:rsidR="004B413C" w:rsidRDefault="004B413C">
            <w:pPr>
              <w:rPr>
                <w:sz w:val="10"/>
                <w:szCs w:val="10"/>
              </w:rPr>
            </w:pPr>
          </w:p>
        </w:tc>
        <w:tc>
          <w:tcPr>
            <w:tcW w:w="1020" w:type="dxa"/>
            <w:vAlign w:val="bottom"/>
          </w:tcPr>
          <w:p w14:paraId="4BEF5D98" w14:textId="77777777" w:rsidR="004B413C" w:rsidRDefault="004B413C">
            <w:pPr>
              <w:rPr>
                <w:sz w:val="10"/>
                <w:szCs w:val="10"/>
              </w:rPr>
            </w:pPr>
          </w:p>
        </w:tc>
        <w:tc>
          <w:tcPr>
            <w:tcW w:w="220" w:type="dxa"/>
            <w:vAlign w:val="bottom"/>
          </w:tcPr>
          <w:p w14:paraId="38E68076" w14:textId="77777777" w:rsidR="004B413C" w:rsidRDefault="004B413C">
            <w:pPr>
              <w:rPr>
                <w:sz w:val="10"/>
                <w:szCs w:val="10"/>
              </w:rPr>
            </w:pPr>
          </w:p>
        </w:tc>
        <w:tc>
          <w:tcPr>
            <w:tcW w:w="660" w:type="dxa"/>
            <w:vMerge/>
            <w:vAlign w:val="bottom"/>
          </w:tcPr>
          <w:p w14:paraId="7DDB0C73" w14:textId="77777777" w:rsidR="004B413C" w:rsidRDefault="004B413C">
            <w:pPr>
              <w:rPr>
                <w:sz w:val="10"/>
                <w:szCs w:val="10"/>
              </w:rPr>
            </w:pPr>
          </w:p>
        </w:tc>
        <w:tc>
          <w:tcPr>
            <w:tcW w:w="0" w:type="dxa"/>
            <w:vAlign w:val="bottom"/>
          </w:tcPr>
          <w:p w14:paraId="577992F5" w14:textId="77777777" w:rsidR="004B413C" w:rsidRDefault="004B413C">
            <w:pPr>
              <w:rPr>
                <w:sz w:val="1"/>
                <w:szCs w:val="1"/>
              </w:rPr>
            </w:pPr>
          </w:p>
        </w:tc>
      </w:tr>
      <w:tr w:rsidR="004B413C" w14:paraId="757E82A3" w14:textId="77777777">
        <w:trPr>
          <w:trHeight w:val="812"/>
        </w:trPr>
        <w:tc>
          <w:tcPr>
            <w:tcW w:w="760" w:type="dxa"/>
            <w:vAlign w:val="bottom"/>
          </w:tcPr>
          <w:p w14:paraId="38587946" w14:textId="77777777" w:rsidR="004B413C" w:rsidRDefault="00EC2FEA">
            <w:pPr>
              <w:ind w:right="226"/>
              <w:jc w:val="right"/>
              <w:rPr>
                <w:sz w:val="20"/>
                <w:szCs w:val="20"/>
              </w:rPr>
            </w:pPr>
            <w:r>
              <w:rPr>
                <w:rFonts w:ascii="Arial" w:eastAsia="Arial" w:hAnsi="Arial" w:cs="Arial"/>
                <w:color w:val="4D4D4D"/>
                <w:sz w:val="18"/>
                <w:szCs w:val="18"/>
              </w:rPr>
              <w:t>−1</w:t>
            </w:r>
          </w:p>
        </w:tc>
        <w:tc>
          <w:tcPr>
            <w:tcW w:w="660" w:type="dxa"/>
            <w:vAlign w:val="bottom"/>
          </w:tcPr>
          <w:p w14:paraId="35314E11" w14:textId="77777777" w:rsidR="004B413C" w:rsidRDefault="004B413C">
            <w:pPr>
              <w:rPr>
                <w:sz w:val="24"/>
                <w:szCs w:val="24"/>
              </w:rPr>
            </w:pPr>
          </w:p>
        </w:tc>
        <w:tc>
          <w:tcPr>
            <w:tcW w:w="1020" w:type="dxa"/>
            <w:vAlign w:val="bottom"/>
          </w:tcPr>
          <w:p w14:paraId="3F8CC1A3" w14:textId="77777777" w:rsidR="004B413C" w:rsidRDefault="004B413C">
            <w:pPr>
              <w:rPr>
                <w:sz w:val="24"/>
                <w:szCs w:val="24"/>
              </w:rPr>
            </w:pPr>
          </w:p>
        </w:tc>
        <w:tc>
          <w:tcPr>
            <w:tcW w:w="220" w:type="dxa"/>
            <w:vAlign w:val="bottom"/>
          </w:tcPr>
          <w:p w14:paraId="15ED4D6E" w14:textId="77777777" w:rsidR="004B413C" w:rsidRDefault="004B413C">
            <w:pPr>
              <w:rPr>
                <w:sz w:val="24"/>
                <w:szCs w:val="24"/>
              </w:rPr>
            </w:pPr>
          </w:p>
        </w:tc>
        <w:tc>
          <w:tcPr>
            <w:tcW w:w="660" w:type="dxa"/>
            <w:vAlign w:val="bottom"/>
          </w:tcPr>
          <w:p w14:paraId="4BC025D0" w14:textId="77777777" w:rsidR="004B413C" w:rsidRDefault="004B413C">
            <w:pPr>
              <w:rPr>
                <w:sz w:val="24"/>
                <w:szCs w:val="24"/>
              </w:rPr>
            </w:pPr>
          </w:p>
        </w:tc>
        <w:tc>
          <w:tcPr>
            <w:tcW w:w="0" w:type="dxa"/>
            <w:vAlign w:val="bottom"/>
          </w:tcPr>
          <w:p w14:paraId="257786E3" w14:textId="77777777" w:rsidR="004B413C" w:rsidRDefault="004B413C">
            <w:pPr>
              <w:rPr>
                <w:sz w:val="1"/>
                <w:szCs w:val="1"/>
              </w:rPr>
            </w:pPr>
          </w:p>
        </w:tc>
      </w:tr>
      <w:tr w:rsidR="004B413C" w14:paraId="251DE1A2" w14:textId="77777777">
        <w:trPr>
          <w:trHeight w:val="1789"/>
        </w:trPr>
        <w:tc>
          <w:tcPr>
            <w:tcW w:w="760" w:type="dxa"/>
            <w:vAlign w:val="bottom"/>
          </w:tcPr>
          <w:p w14:paraId="11668EB2" w14:textId="77777777" w:rsidR="004B413C" w:rsidRDefault="00EC2FEA">
            <w:pPr>
              <w:jc w:val="right"/>
              <w:rPr>
                <w:sz w:val="20"/>
                <w:szCs w:val="20"/>
              </w:rPr>
            </w:pPr>
            <w:r>
              <w:rPr>
                <w:rFonts w:ascii="Arial" w:eastAsia="Arial" w:hAnsi="Arial" w:cs="Arial"/>
                <w:color w:val="4D4D4D"/>
                <w:sz w:val="18"/>
                <w:szCs w:val="18"/>
              </w:rPr>
              <w:t>−2</w:t>
            </w:r>
          </w:p>
        </w:tc>
        <w:tc>
          <w:tcPr>
            <w:tcW w:w="660" w:type="dxa"/>
            <w:vAlign w:val="bottom"/>
          </w:tcPr>
          <w:p w14:paraId="267CF04C" w14:textId="77777777" w:rsidR="004B413C" w:rsidRDefault="00EC2FEA">
            <w:pPr>
              <w:jc w:val="right"/>
              <w:rPr>
                <w:sz w:val="20"/>
                <w:szCs w:val="20"/>
              </w:rPr>
            </w:pPr>
            <w:r>
              <w:rPr>
                <w:rFonts w:ascii="Arial" w:eastAsia="Arial" w:hAnsi="Arial" w:cs="Arial"/>
                <w:color w:val="4D4D4D"/>
                <w:sz w:val="18"/>
                <w:szCs w:val="18"/>
              </w:rPr>
              <w:t>−1</w:t>
            </w:r>
          </w:p>
        </w:tc>
        <w:tc>
          <w:tcPr>
            <w:tcW w:w="1020" w:type="dxa"/>
            <w:vAlign w:val="bottom"/>
          </w:tcPr>
          <w:p w14:paraId="221B5ED7" w14:textId="77777777" w:rsidR="004B413C" w:rsidRDefault="00EC2FEA">
            <w:pPr>
              <w:ind w:right="374"/>
              <w:jc w:val="right"/>
              <w:rPr>
                <w:sz w:val="20"/>
                <w:szCs w:val="20"/>
              </w:rPr>
            </w:pPr>
            <w:r>
              <w:rPr>
                <w:rFonts w:ascii="Arial" w:eastAsia="Arial" w:hAnsi="Arial" w:cs="Arial"/>
                <w:color w:val="4D4D4D"/>
                <w:sz w:val="18"/>
                <w:szCs w:val="18"/>
              </w:rPr>
              <w:t>0</w:t>
            </w:r>
          </w:p>
        </w:tc>
        <w:tc>
          <w:tcPr>
            <w:tcW w:w="220" w:type="dxa"/>
            <w:vAlign w:val="bottom"/>
          </w:tcPr>
          <w:p w14:paraId="0F121FAC" w14:textId="77777777" w:rsidR="004B413C" w:rsidRDefault="00EC2FEA">
            <w:pPr>
              <w:ind w:left="20"/>
              <w:rPr>
                <w:sz w:val="20"/>
                <w:szCs w:val="20"/>
              </w:rPr>
            </w:pPr>
            <w:r>
              <w:rPr>
                <w:rFonts w:ascii="Arial" w:eastAsia="Arial" w:hAnsi="Arial" w:cs="Arial"/>
                <w:color w:val="4D4D4D"/>
                <w:sz w:val="18"/>
                <w:szCs w:val="18"/>
              </w:rPr>
              <w:t>1</w:t>
            </w:r>
          </w:p>
        </w:tc>
        <w:tc>
          <w:tcPr>
            <w:tcW w:w="660" w:type="dxa"/>
            <w:vAlign w:val="bottom"/>
          </w:tcPr>
          <w:p w14:paraId="4555BA7D" w14:textId="77777777" w:rsidR="004B413C" w:rsidRDefault="00EC2FEA">
            <w:pPr>
              <w:ind w:right="57"/>
              <w:jc w:val="right"/>
              <w:rPr>
                <w:sz w:val="20"/>
                <w:szCs w:val="20"/>
              </w:rPr>
            </w:pPr>
            <w:r>
              <w:rPr>
                <w:rFonts w:ascii="Arial" w:eastAsia="Arial" w:hAnsi="Arial" w:cs="Arial"/>
                <w:color w:val="4D4D4D"/>
                <w:sz w:val="18"/>
                <w:szCs w:val="18"/>
              </w:rPr>
              <w:t>2</w:t>
            </w:r>
          </w:p>
        </w:tc>
        <w:tc>
          <w:tcPr>
            <w:tcW w:w="0" w:type="dxa"/>
            <w:vAlign w:val="bottom"/>
          </w:tcPr>
          <w:p w14:paraId="04E01F50" w14:textId="77777777" w:rsidR="004B413C" w:rsidRDefault="004B413C">
            <w:pPr>
              <w:rPr>
                <w:sz w:val="1"/>
                <w:szCs w:val="1"/>
              </w:rPr>
            </w:pPr>
          </w:p>
        </w:tc>
      </w:tr>
      <w:tr w:rsidR="004B413C" w14:paraId="6EED2CF9" w14:textId="77777777">
        <w:trPr>
          <w:trHeight w:val="260"/>
        </w:trPr>
        <w:tc>
          <w:tcPr>
            <w:tcW w:w="760" w:type="dxa"/>
            <w:vAlign w:val="bottom"/>
          </w:tcPr>
          <w:p w14:paraId="0665C5B8" w14:textId="77777777" w:rsidR="004B413C" w:rsidRDefault="004B413C"/>
        </w:tc>
        <w:tc>
          <w:tcPr>
            <w:tcW w:w="660" w:type="dxa"/>
            <w:vAlign w:val="bottom"/>
          </w:tcPr>
          <w:p w14:paraId="095ECA5C" w14:textId="77777777" w:rsidR="004B413C" w:rsidRDefault="004B413C"/>
        </w:tc>
        <w:tc>
          <w:tcPr>
            <w:tcW w:w="1020" w:type="dxa"/>
            <w:vAlign w:val="bottom"/>
          </w:tcPr>
          <w:p w14:paraId="1485ECD6" w14:textId="77777777" w:rsidR="004B413C" w:rsidRDefault="00EC2FEA">
            <w:pPr>
              <w:ind w:right="134"/>
              <w:jc w:val="right"/>
              <w:rPr>
                <w:sz w:val="20"/>
                <w:szCs w:val="20"/>
              </w:rPr>
            </w:pPr>
            <w:r>
              <w:rPr>
                <w:rFonts w:ascii="Arial" w:eastAsia="Arial" w:hAnsi="Arial" w:cs="Arial"/>
              </w:rPr>
              <w:t>LV1</w:t>
            </w:r>
          </w:p>
        </w:tc>
        <w:tc>
          <w:tcPr>
            <w:tcW w:w="220" w:type="dxa"/>
            <w:vAlign w:val="bottom"/>
          </w:tcPr>
          <w:p w14:paraId="70DB972B" w14:textId="77777777" w:rsidR="004B413C" w:rsidRDefault="004B413C"/>
        </w:tc>
        <w:tc>
          <w:tcPr>
            <w:tcW w:w="660" w:type="dxa"/>
            <w:vAlign w:val="bottom"/>
          </w:tcPr>
          <w:p w14:paraId="33434D20" w14:textId="77777777" w:rsidR="004B413C" w:rsidRDefault="004B413C"/>
        </w:tc>
        <w:tc>
          <w:tcPr>
            <w:tcW w:w="0" w:type="dxa"/>
            <w:vAlign w:val="bottom"/>
          </w:tcPr>
          <w:p w14:paraId="37F28BE2" w14:textId="77777777" w:rsidR="004B413C" w:rsidRDefault="004B413C">
            <w:pPr>
              <w:rPr>
                <w:sz w:val="1"/>
                <w:szCs w:val="1"/>
              </w:rPr>
            </w:pPr>
          </w:p>
        </w:tc>
      </w:tr>
    </w:tbl>
    <w:p w14:paraId="1BE33E6D" w14:textId="77777777" w:rsidR="004B413C" w:rsidRDefault="00EC2FEA">
      <w:pPr>
        <w:spacing w:line="20" w:lineRule="exact"/>
        <w:rPr>
          <w:sz w:val="20"/>
          <w:szCs w:val="20"/>
        </w:rPr>
      </w:pPr>
      <w:r>
        <w:rPr>
          <w:sz w:val="20"/>
          <w:szCs w:val="20"/>
        </w:rPr>
        <w:br w:type="column"/>
      </w:r>
    </w:p>
    <w:p w14:paraId="77DE99B6" w14:textId="77777777" w:rsidR="004B413C" w:rsidRDefault="004B413C">
      <w:pPr>
        <w:spacing w:line="200" w:lineRule="exact"/>
        <w:rPr>
          <w:sz w:val="20"/>
          <w:szCs w:val="20"/>
        </w:rPr>
      </w:pPr>
    </w:p>
    <w:p w14:paraId="31BBCB36" w14:textId="77777777" w:rsidR="004B413C" w:rsidRDefault="004B413C">
      <w:pPr>
        <w:spacing w:line="200" w:lineRule="exact"/>
        <w:rPr>
          <w:sz w:val="20"/>
          <w:szCs w:val="20"/>
        </w:rPr>
      </w:pPr>
    </w:p>
    <w:p w14:paraId="0C6FA645" w14:textId="77777777" w:rsidR="004B413C" w:rsidRDefault="004B413C">
      <w:pPr>
        <w:spacing w:line="200" w:lineRule="exact"/>
        <w:rPr>
          <w:sz w:val="20"/>
          <w:szCs w:val="20"/>
        </w:rPr>
      </w:pPr>
    </w:p>
    <w:p w14:paraId="324A5BC4" w14:textId="77777777" w:rsidR="004B413C" w:rsidRDefault="004B413C">
      <w:pPr>
        <w:spacing w:line="200" w:lineRule="exact"/>
        <w:rPr>
          <w:sz w:val="20"/>
          <w:szCs w:val="20"/>
        </w:rPr>
      </w:pPr>
    </w:p>
    <w:p w14:paraId="69AF389B" w14:textId="77777777" w:rsidR="004B413C" w:rsidRDefault="004B413C">
      <w:pPr>
        <w:spacing w:line="200" w:lineRule="exact"/>
        <w:rPr>
          <w:sz w:val="20"/>
          <w:szCs w:val="20"/>
        </w:rPr>
      </w:pPr>
    </w:p>
    <w:p w14:paraId="021B7A50" w14:textId="77777777" w:rsidR="004B413C" w:rsidRDefault="004B413C">
      <w:pPr>
        <w:spacing w:line="200" w:lineRule="exact"/>
        <w:rPr>
          <w:sz w:val="20"/>
          <w:szCs w:val="20"/>
        </w:rPr>
      </w:pPr>
    </w:p>
    <w:p w14:paraId="73300708" w14:textId="77777777" w:rsidR="004B413C" w:rsidRDefault="004B413C">
      <w:pPr>
        <w:spacing w:line="200" w:lineRule="exact"/>
        <w:rPr>
          <w:sz w:val="20"/>
          <w:szCs w:val="20"/>
        </w:rPr>
      </w:pPr>
    </w:p>
    <w:p w14:paraId="148AB20D" w14:textId="77777777" w:rsidR="004B413C" w:rsidRDefault="004B413C">
      <w:pPr>
        <w:spacing w:line="200" w:lineRule="exact"/>
        <w:rPr>
          <w:sz w:val="20"/>
          <w:szCs w:val="20"/>
        </w:rPr>
      </w:pPr>
    </w:p>
    <w:p w14:paraId="27DD55BF" w14:textId="77777777" w:rsidR="004B413C" w:rsidRDefault="004B413C">
      <w:pPr>
        <w:spacing w:line="200" w:lineRule="exact"/>
        <w:rPr>
          <w:sz w:val="20"/>
          <w:szCs w:val="20"/>
        </w:rPr>
      </w:pPr>
    </w:p>
    <w:p w14:paraId="712F3CA0" w14:textId="77777777" w:rsidR="004B413C" w:rsidRDefault="004B413C">
      <w:pPr>
        <w:spacing w:line="200" w:lineRule="exact"/>
        <w:rPr>
          <w:sz w:val="20"/>
          <w:szCs w:val="20"/>
        </w:rPr>
      </w:pPr>
    </w:p>
    <w:p w14:paraId="3C35C7D4" w14:textId="77777777" w:rsidR="004B413C" w:rsidRDefault="004B413C">
      <w:pPr>
        <w:spacing w:line="200" w:lineRule="exact"/>
        <w:rPr>
          <w:sz w:val="20"/>
          <w:szCs w:val="20"/>
        </w:rPr>
      </w:pPr>
    </w:p>
    <w:p w14:paraId="763FD3AC" w14:textId="77777777" w:rsidR="004B413C" w:rsidRDefault="004B413C">
      <w:pPr>
        <w:spacing w:line="200" w:lineRule="exact"/>
        <w:rPr>
          <w:sz w:val="20"/>
          <w:szCs w:val="20"/>
        </w:rPr>
      </w:pPr>
    </w:p>
    <w:p w14:paraId="09A86E84" w14:textId="77777777" w:rsidR="004B413C" w:rsidRDefault="004B413C">
      <w:pPr>
        <w:spacing w:line="200" w:lineRule="exact"/>
        <w:rPr>
          <w:sz w:val="20"/>
          <w:szCs w:val="20"/>
        </w:rPr>
      </w:pPr>
    </w:p>
    <w:p w14:paraId="1DA46957" w14:textId="77777777" w:rsidR="004B413C" w:rsidRDefault="004B413C">
      <w:pPr>
        <w:spacing w:line="200" w:lineRule="exact"/>
        <w:rPr>
          <w:sz w:val="20"/>
          <w:szCs w:val="20"/>
        </w:rPr>
      </w:pPr>
    </w:p>
    <w:p w14:paraId="4769E89A" w14:textId="77777777" w:rsidR="004B413C" w:rsidRDefault="004B413C">
      <w:pPr>
        <w:spacing w:line="200" w:lineRule="exact"/>
        <w:rPr>
          <w:sz w:val="20"/>
          <w:szCs w:val="20"/>
        </w:rPr>
      </w:pPr>
    </w:p>
    <w:p w14:paraId="450D260D" w14:textId="77777777" w:rsidR="004B413C" w:rsidRDefault="004B413C">
      <w:pPr>
        <w:spacing w:line="312" w:lineRule="exact"/>
        <w:rPr>
          <w:sz w:val="20"/>
          <w:szCs w:val="20"/>
        </w:rPr>
      </w:pPr>
    </w:p>
    <w:p w14:paraId="24798CDA" w14:textId="77777777" w:rsidR="004B413C" w:rsidRDefault="004B413C">
      <w:pPr>
        <w:spacing w:line="1" w:lineRule="exact"/>
        <w:rPr>
          <w:sz w:val="1"/>
          <w:szCs w:val="1"/>
        </w:rPr>
      </w:pPr>
    </w:p>
    <w:tbl>
      <w:tblPr>
        <w:tblW w:w="0" w:type="auto"/>
        <w:tblLayout w:type="fixed"/>
        <w:tblCellMar>
          <w:left w:w="0" w:type="dxa"/>
          <w:right w:w="0" w:type="dxa"/>
        </w:tblCellMar>
        <w:tblLook w:val="04A0" w:firstRow="1" w:lastRow="0" w:firstColumn="1" w:lastColumn="0" w:noHBand="0" w:noVBand="1"/>
      </w:tblPr>
      <w:tblGrid>
        <w:gridCol w:w="420"/>
        <w:gridCol w:w="320"/>
        <w:gridCol w:w="380"/>
        <w:gridCol w:w="1240"/>
        <w:gridCol w:w="920"/>
        <w:gridCol w:w="1160"/>
        <w:gridCol w:w="660"/>
        <w:gridCol w:w="160"/>
        <w:gridCol w:w="20"/>
      </w:tblGrid>
      <w:tr w:rsidR="004B413C" w14:paraId="7005BFC6" w14:textId="77777777">
        <w:trPr>
          <w:trHeight w:val="253"/>
        </w:trPr>
        <w:tc>
          <w:tcPr>
            <w:tcW w:w="420" w:type="dxa"/>
            <w:vAlign w:val="bottom"/>
          </w:tcPr>
          <w:p w14:paraId="661D4FA6" w14:textId="77777777" w:rsidR="004B413C" w:rsidRDefault="004B413C">
            <w:pPr>
              <w:rPr>
                <w:sz w:val="21"/>
                <w:szCs w:val="21"/>
              </w:rPr>
            </w:pPr>
          </w:p>
        </w:tc>
        <w:tc>
          <w:tcPr>
            <w:tcW w:w="320" w:type="dxa"/>
            <w:vAlign w:val="bottom"/>
          </w:tcPr>
          <w:p w14:paraId="0D8585F3" w14:textId="77777777" w:rsidR="004B413C" w:rsidRDefault="004B413C">
            <w:pPr>
              <w:rPr>
                <w:sz w:val="21"/>
                <w:szCs w:val="21"/>
              </w:rPr>
            </w:pPr>
          </w:p>
        </w:tc>
        <w:tc>
          <w:tcPr>
            <w:tcW w:w="380" w:type="dxa"/>
            <w:vAlign w:val="bottom"/>
          </w:tcPr>
          <w:p w14:paraId="56706B4E" w14:textId="77777777" w:rsidR="004B413C" w:rsidRDefault="004B413C">
            <w:pPr>
              <w:rPr>
                <w:sz w:val="21"/>
                <w:szCs w:val="21"/>
              </w:rPr>
            </w:pPr>
          </w:p>
        </w:tc>
        <w:tc>
          <w:tcPr>
            <w:tcW w:w="1240" w:type="dxa"/>
            <w:vAlign w:val="bottom"/>
          </w:tcPr>
          <w:p w14:paraId="31D179BC" w14:textId="77777777" w:rsidR="004B413C" w:rsidRDefault="004B413C">
            <w:pPr>
              <w:rPr>
                <w:sz w:val="21"/>
                <w:szCs w:val="21"/>
              </w:rPr>
            </w:pPr>
          </w:p>
        </w:tc>
        <w:tc>
          <w:tcPr>
            <w:tcW w:w="920" w:type="dxa"/>
            <w:vAlign w:val="bottom"/>
          </w:tcPr>
          <w:p w14:paraId="4C37F870" w14:textId="77777777" w:rsidR="004B413C" w:rsidRDefault="004B413C">
            <w:pPr>
              <w:rPr>
                <w:sz w:val="21"/>
                <w:szCs w:val="21"/>
              </w:rPr>
            </w:pPr>
          </w:p>
        </w:tc>
        <w:tc>
          <w:tcPr>
            <w:tcW w:w="1160" w:type="dxa"/>
            <w:vAlign w:val="bottom"/>
          </w:tcPr>
          <w:p w14:paraId="1A42C40C" w14:textId="77777777" w:rsidR="004B413C" w:rsidRDefault="00EC2FEA">
            <w:pPr>
              <w:ind w:right="313"/>
              <w:jc w:val="right"/>
              <w:rPr>
                <w:sz w:val="20"/>
                <w:szCs w:val="20"/>
              </w:rPr>
            </w:pPr>
            <w:r>
              <w:rPr>
                <w:rFonts w:ascii="Arial" w:eastAsia="Arial" w:hAnsi="Arial" w:cs="Arial"/>
                <w:color w:val="C77CFF"/>
              </w:rPr>
              <w:t>1996</w:t>
            </w:r>
          </w:p>
        </w:tc>
        <w:tc>
          <w:tcPr>
            <w:tcW w:w="660" w:type="dxa"/>
            <w:vAlign w:val="bottom"/>
          </w:tcPr>
          <w:p w14:paraId="0E67AE4B" w14:textId="77777777" w:rsidR="004B413C" w:rsidRDefault="004B413C">
            <w:pPr>
              <w:rPr>
                <w:sz w:val="21"/>
                <w:szCs w:val="21"/>
              </w:rPr>
            </w:pPr>
          </w:p>
        </w:tc>
        <w:tc>
          <w:tcPr>
            <w:tcW w:w="160" w:type="dxa"/>
            <w:vAlign w:val="bottom"/>
          </w:tcPr>
          <w:p w14:paraId="3A9633FC" w14:textId="77777777" w:rsidR="004B413C" w:rsidRDefault="004B413C">
            <w:pPr>
              <w:rPr>
                <w:sz w:val="21"/>
                <w:szCs w:val="21"/>
              </w:rPr>
            </w:pPr>
          </w:p>
        </w:tc>
        <w:tc>
          <w:tcPr>
            <w:tcW w:w="0" w:type="dxa"/>
            <w:vAlign w:val="bottom"/>
          </w:tcPr>
          <w:p w14:paraId="2F5521FD" w14:textId="77777777" w:rsidR="004B413C" w:rsidRDefault="004B413C">
            <w:pPr>
              <w:rPr>
                <w:sz w:val="1"/>
                <w:szCs w:val="1"/>
              </w:rPr>
            </w:pPr>
          </w:p>
        </w:tc>
      </w:tr>
      <w:tr w:rsidR="004B413C" w14:paraId="1EF8A90B" w14:textId="77777777">
        <w:trPr>
          <w:trHeight w:val="305"/>
        </w:trPr>
        <w:tc>
          <w:tcPr>
            <w:tcW w:w="420" w:type="dxa"/>
            <w:vAlign w:val="bottom"/>
          </w:tcPr>
          <w:p w14:paraId="279AF91B" w14:textId="77777777" w:rsidR="004B413C" w:rsidRDefault="004B413C">
            <w:pPr>
              <w:rPr>
                <w:sz w:val="24"/>
                <w:szCs w:val="24"/>
              </w:rPr>
            </w:pPr>
          </w:p>
        </w:tc>
        <w:tc>
          <w:tcPr>
            <w:tcW w:w="320" w:type="dxa"/>
            <w:vAlign w:val="bottom"/>
          </w:tcPr>
          <w:p w14:paraId="7F53431E" w14:textId="77777777" w:rsidR="004B413C" w:rsidRDefault="004B413C">
            <w:pPr>
              <w:rPr>
                <w:sz w:val="24"/>
                <w:szCs w:val="24"/>
              </w:rPr>
            </w:pPr>
          </w:p>
        </w:tc>
        <w:tc>
          <w:tcPr>
            <w:tcW w:w="380" w:type="dxa"/>
            <w:vAlign w:val="bottom"/>
          </w:tcPr>
          <w:p w14:paraId="3842CC96" w14:textId="77777777" w:rsidR="004B413C" w:rsidRDefault="004B413C">
            <w:pPr>
              <w:rPr>
                <w:sz w:val="24"/>
                <w:szCs w:val="24"/>
              </w:rPr>
            </w:pPr>
          </w:p>
        </w:tc>
        <w:tc>
          <w:tcPr>
            <w:tcW w:w="1240" w:type="dxa"/>
            <w:vAlign w:val="bottom"/>
          </w:tcPr>
          <w:p w14:paraId="75AF658A" w14:textId="77777777" w:rsidR="004B413C" w:rsidRDefault="004B413C">
            <w:pPr>
              <w:rPr>
                <w:sz w:val="24"/>
                <w:szCs w:val="24"/>
              </w:rPr>
            </w:pPr>
          </w:p>
        </w:tc>
        <w:tc>
          <w:tcPr>
            <w:tcW w:w="920" w:type="dxa"/>
            <w:vAlign w:val="bottom"/>
          </w:tcPr>
          <w:p w14:paraId="64D7512C" w14:textId="77777777" w:rsidR="004B413C" w:rsidRDefault="004B413C">
            <w:pPr>
              <w:rPr>
                <w:sz w:val="24"/>
                <w:szCs w:val="24"/>
              </w:rPr>
            </w:pPr>
          </w:p>
        </w:tc>
        <w:tc>
          <w:tcPr>
            <w:tcW w:w="1160" w:type="dxa"/>
            <w:vAlign w:val="bottom"/>
          </w:tcPr>
          <w:p w14:paraId="3351F082" w14:textId="77777777" w:rsidR="004B413C" w:rsidRDefault="00EC2FEA">
            <w:pPr>
              <w:ind w:right="313"/>
              <w:jc w:val="right"/>
              <w:rPr>
                <w:sz w:val="20"/>
                <w:szCs w:val="20"/>
              </w:rPr>
            </w:pPr>
            <w:r>
              <w:rPr>
                <w:rFonts w:ascii="Arial" w:eastAsia="Arial" w:hAnsi="Arial" w:cs="Arial"/>
                <w:color w:val="00BFC4"/>
              </w:rPr>
              <w:t>1996</w:t>
            </w:r>
          </w:p>
        </w:tc>
        <w:tc>
          <w:tcPr>
            <w:tcW w:w="660" w:type="dxa"/>
            <w:vAlign w:val="bottom"/>
          </w:tcPr>
          <w:p w14:paraId="698477CD" w14:textId="77777777" w:rsidR="004B413C" w:rsidRDefault="004B413C">
            <w:pPr>
              <w:rPr>
                <w:sz w:val="24"/>
                <w:szCs w:val="24"/>
              </w:rPr>
            </w:pPr>
          </w:p>
        </w:tc>
        <w:tc>
          <w:tcPr>
            <w:tcW w:w="160" w:type="dxa"/>
            <w:vAlign w:val="bottom"/>
          </w:tcPr>
          <w:p w14:paraId="19F4E5BE" w14:textId="77777777" w:rsidR="004B413C" w:rsidRDefault="004B413C">
            <w:pPr>
              <w:rPr>
                <w:sz w:val="24"/>
                <w:szCs w:val="24"/>
              </w:rPr>
            </w:pPr>
          </w:p>
        </w:tc>
        <w:tc>
          <w:tcPr>
            <w:tcW w:w="0" w:type="dxa"/>
            <w:vAlign w:val="bottom"/>
          </w:tcPr>
          <w:p w14:paraId="631E5D93" w14:textId="77777777" w:rsidR="004B413C" w:rsidRDefault="004B413C">
            <w:pPr>
              <w:rPr>
                <w:sz w:val="1"/>
                <w:szCs w:val="1"/>
              </w:rPr>
            </w:pPr>
          </w:p>
        </w:tc>
      </w:tr>
      <w:tr w:rsidR="004B413C" w14:paraId="0DD7480B" w14:textId="77777777">
        <w:trPr>
          <w:trHeight w:val="360"/>
        </w:trPr>
        <w:tc>
          <w:tcPr>
            <w:tcW w:w="420" w:type="dxa"/>
            <w:vAlign w:val="bottom"/>
          </w:tcPr>
          <w:p w14:paraId="4479E044" w14:textId="77777777" w:rsidR="004B413C" w:rsidRDefault="004B413C">
            <w:pPr>
              <w:rPr>
                <w:sz w:val="24"/>
                <w:szCs w:val="24"/>
              </w:rPr>
            </w:pPr>
          </w:p>
        </w:tc>
        <w:tc>
          <w:tcPr>
            <w:tcW w:w="320" w:type="dxa"/>
            <w:vAlign w:val="bottom"/>
          </w:tcPr>
          <w:p w14:paraId="129D5F4E" w14:textId="77777777" w:rsidR="004B413C" w:rsidRDefault="004B413C">
            <w:pPr>
              <w:rPr>
                <w:sz w:val="24"/>
                <w:szCs w:val="24"/>
              </w:rPr>
            </w:pPr>
          </w:p>
        </w:tc>
        <w:tc>
          <w:tcPr>
            <w:tcW w:w="380" w:type="dxa"/>
            <w:vAlign w:val="bottom"/>
          </w:tcPr>
          <w:p w14:paraId="3A5DFB91" w14:textId="77777777" w:rsidR="004B413C" w:rsidRDefault="004B413C">
            <w:pPr>
              <w:rPr>
                <w:sz w:val="24"/>
                <w:szCs w:val="24"/>
              </w:rPr>
            </w:pPr>
          </w:p>
        </w:tc>
        <w:tc>
          <w:tcPr>
            <w:tcW w:w="1240" w:type="dxa"/>
            <w:vAlign w:val="bottom"/>
          </w:tcPr>
          <w:p w14:paraId="4288C769" w14:textId="77777777" w:rsidR="004B413C" w:rsidRDefault="00EC2FEA">
            <w:pPr>
              <w:ind w:right="890"/>
              <w:jc w:val="right"/>
              <w:rPr>
                <w:sz w:val="20"/>
                <w:szCs w:val="20"/>
              </w:rPr>
            </w:pPr>
            <w:r>
              <w:rPr>
                <w:rFonts w:ascii="Arial" w:eastAsia="Arial" w:hAnsi="Arial" w:cs="Arial"/>
                <w:color w:val="4D4D4D"/>
                <w:sz w:val="18"/>
                <w:szCs w:val="18"/>
              </w:rPr>
              <w:t>1</w:t>
            </w:r>
          </w:p>
        </w:tc>
        <w:tc>
          <w:tcPr>
            <w:tcW w:w="920" w:type="dxa"/>
            <w:vAlign w:val="bottom"/>
          </w:tcPr>
          <w:p w14:paraId="1456E9E7" w14:textId="77777777" w:rsidR="004B413C" w:rsidRDefault="004B413C">
            <w:pPr>
              <w:rPr>
                <w:sz w:val="24"/>
                <w:szCs w:val="24"/>
              </w:rPr>
            </w:pPr>
          </w:p>
        </w:tc>
        <w:tc>
          <w:tcPr>
            <w:tcW w:w="1160" w:type="dxa"/>
            <w:vMerge w:val="restart"/>
            <w:vAlign w:val="bottom"/>
          </w:tcPr>
          <w:p w14:paraId="655805D4" w14:textId="77777777" w:rsidR="004B413C" w:rsidRDefault="00EC2FEA">
            <w:pPr>
              <w:ind w:right="113"/>
              <w:jc w:val="right"/>
              <w:rPr>
                <w:sz w:val="20"/>
                <w:szCs w:val="20"/>
              </w:rPr>
            </w:pPr>
            <w:r>
              <w:rPr>
                <w:rFonts w:ascii="Arial" w:eastAsia="Arial" w:hAnsi="Arial" w:cs="Arial"/>
                <w:color w:val="7CAE00"/>
              </w:rPr>
              <w:t>1996</w:t>
            </w:r>
          </w:p>
        </w:tc>
        <w:tc>
          <w:tcPr>
            <w:tcW w:w="660" w:type="dxa"/>
            <w:vAlign w:val="bottom"/>
          </w:tcPr>
          <w:p w14:paraId="7CE477B8" w14:textId="77777777" w:rsidR="004B413C" w:rsidRDefault="004B413C">
            <w:pPr>
              <w:rPr>
                <w:sz w:val="24"/>
                <w:szCs w:val="24"/>
              </w:rPr>
            </w:pPr>
          </w:p>
        </w:tc>
        <w:tc>
          <w:tcPr>
            <w:tcW w:w="160" w:type="dxa"/>
            <w:vAlign w:val="bottom"/>
          </w:tcPr>
          <w:p w14:paraId="63D1C8A6" w14:textId="77777777" w:rsidR="004B413C" w:rsidRDefault="004B413C">
            <w:pPr>
              <w:rPr>
                <w:sz w:val="24"/>
                <w:szCs w:val="24"/>
              </w:rPr>
            </w:pPr>
          </w:p>
        </w:tc>
        <w:tc>
          <w:tcPr>
            <w:tcW w:w="0" w:type="dxa"/>
            <w:vAlign w:val="bottom"/>
          </w:tcPr>
          <w:p w14:paraId="020B7D6C" w14:textId="77777777" w:rsidR="004B413C" w:rsidRDefault="004B413C">
            <w:pPr>
              <w:rPr>
                <w:sz w:val="1"/>
                <w:szCs w:val="1"/>
              </w:rPr>
            </w:pPr>
          </w:p>
        </w:tc>
      </w:tr>
      <w:tr w:rsidR="004B413C" w14:paraId="2B72A51E" w14:textId="77777777">
        <w:trPr>
          <w:trHeight w:val="195"/>
        </w:trPr>
        <w:tc>
          <w:tcPr>
            <w:tcW w:w="420" w:type="dxa"/>
            <w:vAlign w:val="bottom"/>
          </w:tcPr>
          <w:p w14:paraId="16F37D22" w14:textId="77777777" w:rsidR="004B413C" w:rsidRDefault="004B413C">
            <w:pPr>
              <w:rPr>
                <w:sz w:val="16"/>
                <w:szCs w:val="16"/>
              </w:rPr>
            </w:pPr>
          </w:p>
        </w:tc>
        <w:tc>
          <w:tcPr>
            <w:tcW w:w="320" w:type="dxa"/>
            <w:vAlign w:val="bottom"/>
          </w:tcPr>
          <w:p w14:paraId="16142F23" w14:textId="77777777" w:rsidR="004B413C" w:rsidRDefault="004B413C">
            <w:pPr>
              <w:rPr>
                <w:sz w:val="16"/>
                <w:szCs w:val="16"/>
              </w:rPr>
            </w:pPr>
          </w:p>
        </w:tc>
        <w:tc>
          <w:tcPr>
            <w:tcW w:w="380" w:type="dxa"/>
            <w:vAlign w:val="bottom"/>
          </w:tcPr>
          <w:p w14:paraId="1F610485" w14:textId="77777777" w:rsidR="004B413C" w:rsidRDefault="004B413C">
            <w:pPr>
              <w:rPr>
                <w:sz w:val="16"/>
                <w:szCs w:val="16"/>
              </w:rPr>
            </w:pPr>
          </w:p>
        </w:tc>
        <w:tc>
          <w:tcPr>
            <w:tcW w:w="1240" w:type="dxa"/>
            <w:vAlign w:val="bottom"/>
          </w:tcPr>
          <w:p w14:paraId="67F71BA2" w14:textId="77777777" w:rsidR="004B413C" w:rsidRDefault="004B413C">
            <w:pPr>
              <w:rPr>
                <w:sz w:val="16"/>
                <w:szCs w:val="16"/>
              </w:rPr>
            </w:pPr>
          </w:p>
        </w:tc>
        <w:tc>
          <w:tcPr>
            <w:tcW w:w="920" w:type="dxa"/>
            <w:vAlign w:val="bottom"/>
          </w:tcPr>
          <w:p w14:paraId="0DEC1455" w14:textId="77777777" w:rsidR="004B413C" w:rsidRDefault="004B413C">
            <w:pPr>
              <w:rPr>
                <w:sz w:val="16"/>
                <w:szCs w:val="16"/>
              </w:rPr>
            </w:pPr>
          </w:p>
        </w:tc>
        <w:tc>
          <w:tcPr>
            <w:tcW w:w="1160" w:type="dxa"/>
            <w:vMerge/>
            <w:vAlign w:val="bottom"/>
          </w:tcPr>
          <w:p w14:paraId="34D4CBBC" w14:textId="77777777" w:rsidR="004B413C" w:rsidRDefault="004B413C">
            <w:pPr>
              <w:rPr>
                <w:sz w:val="16"/>
                <w:szCs w:val="16"/>
              </w:rPr>
            </w:pPr>
          </w:p>
        </w:tc>
        <w:tc>
          <w:tcPr>
            <w:tcW w:w="660" w:type="dxa"/>
            <w:vAlign w:val="bottom"/>
          </w:tcPr>
          <w:p w14:paraId="6298B061" w14:textId="77777777" w:rsidR="004B413C" w:rsidRDefault="004B413C">
            <w:pPr>
              <w:rPr>
                <w:sz w:val="16"/>
                <w:szCs w:val="16"/>
              </w:rPr>
            </w:pPr>
          </w:p>
        </w:tc>
        <w:tc>
          <w:tcPr>
            <w:tcW w:w="160" w:type="dxa"/>
            <w:vAlign w:val="bottom"/>
          </w:tcPr>
          <w:p w14:paraId="16B36536" w14:textId="77777777" w:rsidR="004B413C" w:rsidRDefault="004B413C">
            <w:pPr>
              <w:rPr>
                <w:sz w:val="16"/>
                <w:szCs w:val="16"/>
              </w:rPr>
            </w:pPr>
          </w:p>
        </w:tc>
        <w:tc>
          <w:tcPr>
            <w:tcW w:w="0" w:type="dxa"/>
            <w:vAlign w:val="bottom"/>
          </w:tcPr>
          <w:p w14:paraId="7B3E98A3" w14:textId="77777777" w:rsidR="004B413C" w:rsidRDefault="004B413C">
            <w:pPr>
              <w:rPr>
                <w:sz w:val="1"/>
                <w:szCs w:val="1"/>
              </w:rPr>
            </w:pPr>
          </w:p>
        </w:tc>
      </w:tr>
      <w:tr w:rsidR="004B413C" w14:paraId="3D441D2D" w14:textId="77777777">
        <w:trPr>
          <w:trHeight w:val="554"/>
        </w:trPr>
        <w:tc>
          <w:tcPr>
            <w:tcW w:w="420" w:type="dxa"/>
            <w:vAlign w:val="bottom"/>
          </w:tcPr>
          <w:p w14:paraId="68354C22" w14:textId="77777777" w:rsidR="004B413C" w:rsidRDefault="00EC2FEA">
            <w:pPr>
              <w:jc w:val="center"/>
              <w:rPr>
                <w:sz w:val="20"/>
                <w:szCs w:val="20"/>
              </w:rPr>
            </w:pPr>
            <w:r>
              <w:rPr>
                <w:rFonts w:ascii="Arial" w:eastAsia="Arial" w:hAnsi="Arial" w:cs="Arial"/>
              </w:rPr>
              <w:t>Plot</w:t>
            </w:r>
          </w:p>
        </w:tc>
        <w:tc>
          <w:tcPr>
            <w:tcW w:w="320" w:type="dxa"/>
            <w:vAlign w:val="bottom"/>
          </w:tcPr>
          <w:p w14:paraId="5FB6A531" w14:textId="77777777" w:rsidR="004B413C" w:rsidRDefault="004B413C">
            <w:pPr>
              <w:rPr>
                <w:sz w:val="24"/>
                <w:szCs w:val="24"/>
              </w:rPr>
            </w:pPr>
          </w:p>
        </w:tc>
        <w:tc>
          <w:tcPr>
            <w:tcW w:w="380" w:type="dxa"/>
            <w:vAlign w:val="bottom"/>
          </w:tcPr>
          <w:p w14:paraId="7CEC37C4" w14:textId="77777777" w:rsidR="004B413C" w:rsidRDefault="004B413C">
            <w:pPr>
              <w:rPr>
                <w:sz w:val="24"/>
                <w:szCs w:val="24"/>
              </w:rPr>
            </w:pPr>
          </w:p>
        </w:tc>
        <w:tc>
          <w:tcPr>
            <w:tcW w:w="1240" w:type="dxa"/>
            <w:vAlign w:val="bottom"/>
          </w:tcPr>
          <w:p w14:paraId="0D245AC9" w14:textId="77777777" w:rsidR="004B413C" w:rsidRDefault="004B413C">
            <w:pPr>
              <w:rPr>
                <w:sz w:val="24"/>
                <w:szCs w:val="24"/>
              </w:rPr>
            </w:pPr>
          </w:p>
        </w:tc>
        <w:tc>
          <w:tcPr>
            <w:tcW w:w="920" w:type="dxa"/>
            <w:vAlign w:val="bottom"/>
          </w:tcPr>
          <w:p w14:paraId="46BB78CE" w14:textId="77777777" w:rsidR="004B413C" w:rsidRDefault="004B413C">
            <w:pPr>
              <w:rPr>
                <w:sz w:val="24"/>
                <w:szCs w:val="24"/>
              </w:rPr>
            </w:pPr>
          </w:p>
        </w:tc>
        <w:tc>
          <w:tcPr>
            <w:tcW w:w="1160" w:type="dxa"/>
            <w:vAlign w:val="bottom"/>
          </w:tcPr>
          <w:p w14:paraId="211661FC" w14:textId="77777777" w:rsidR="004B413C" w:rsidRDefault="004B413C">
            <w:pPr>
              <w:rPr>
                <w:sz w:val="24"/>
                <w:szCs w:val="24"/>
              </w:rPr>
            </w:pPr>
          </w:p>
        </w:tc>
        <w:tc>
          <w:tcPr>
            <w:tcW w:w="660" w:type="dxa"/>
            <w:vAlign w:val="bottom"/>
          </w:tcPr>
          <w:p w14:paraId="72B9D0A4" w14:textId="77777777" w:rsidR="004B413C" w:rsidRDefault="00EC2FEA">
            <w:pPr>
              <w:ind w:left="90"/>
              <w:jc w:val="center"/>
              <w:rPr>
                <w:sz w:val="20"/>
                <w:szCs w:val="20"/>
              </w:rPr>
            </w:pPr>
            <w:r>
              <w:rPr>
                <w:rFonts w:ascii="Arial" w:eastAsia="Arial" w:hAnsi="Arial" w:cs="Arial"/>
              </w:rPr>
              <w:t>Plot</w:t>
            </w:r>
          </w:p>
        </w:tc>
        <w:tc>
          <w:tcPr>
            <w:tcW w:w="160" w:type="dxa"/>
            <w:vAlign w:val="bottom"/>
          </w:tcPr>
          <w:p w14:paraId="5D862A73" w14:textId="77777777" w:rsidR="004B413C" w:rsidRDefault="004B413C">
            <w:pPr>
              <w:rPr>
                <w:sz w:val="24"/>
                <w:szCs w:val="24"/>
              </w:rPr>
            </w:pPr>
          </w:p>
        </w:tc>
        <w:tc>
          <w:tcPr>
            <w:tcW w:w="0" w:type="dxa"/>
            <w:vAlign w:val="bottom"/>
          </w:tcPr>
          <w:p w14:paraId="7F1755D1" w14:textId="77777777" w:rsidR="004B413C" w:rsidRDefault="004B413C">
            <w:pPr>
              <w:rPr>
                <w:sz w:val="1"/>
                <w:szCs w:val="1"/>
              </w:rPr>
            </w:pPr>
          </w:p>
        </w:tc>
      </w:tr>
      <w:tr w:rsidR="004B413C" w14:paraId="2CCEAA5F" w14:textId="77777777">
        <w:trPr>
          <w:trHeight w:val="386"/>
        </w:trPr>
        <w:tc>
          <w:tcPr>
            <w:tcW w:w="420" w:type="dxa"/>
            <w:vAlign w:val="bottom"/>
          </w:tcPr>
          <w:p w14:paraId="792010B3" w14:textId="77777777" w:rsidR="004B413C" w:rsidRDefault="00EC2FEA">
            <w:pPr>
              <w:jc w:val="center"/>
              <w:rPr>
                <w:sz w:val="20"/>
                <w:szCs w:val="20"/>
              </w:rPr>
            </w:pPr>
            <w:r>
              <w:rPr>
                <w:rFonts w:ascii="Arial" w:eastAsia="Arial" w:hAnsi="Arial" w:cs="Arial"/>
                <w:color w:val="F8766D"/>
                <w:w w:val="97"/>
              </w:rPr>
              <w:t>a</w:t>
            </w:r>
          </w:p>
        </w:tc>
        <w:tc>
          <w:tcPr>
            <w:tcW w:w="320" w:type="dxa"/>
            <w:vAlign w:val="bottom"/>
          </w:tcPr>
          <w:p w14:paraId="5E2D9C8F" w14:textId="77777777" w:rsidR="004B413C" w:rsidRDefault="00EC2FEA">
            <w:pPr>
              <w:ind w:left="40"/>
              <w:rPr>
                <w:sz w:val="20"/>
                <w:szCs w:val="20"/>
              </w:rPr>
            </w:pPr>
            <w:r>
              <w:rPr>
                <w:rFonts w:ascii="Arial" w:eastAsia="Arial" w:hAnsi="Arial" w:cs="Arial"/>
                <w:sz w:val="18"/>
                <w:szCs w:val="18"/>
              </w:rPr>
              <w:t>A</w:t>
            </w:r>
          </w:p>
        </w:tc>
        <w:tc>
          <w:tcPr>
            <w:tcW w:w="380" w:type="dxa"/>
            <w:vMerge w:val="restart"/>
            <w:textDirection w:val="btLr"/>
            <w:vAlign w:val="bottom"/>
          </w:tcPr>
          <w:p w14:paraId="16DC0BC5" w14:textId="77777777" w:rsidR="004B413C" w:rsidRDefault="00EC2FEA">
            <w:pPr>
              <w:ind w:left="124"/>
              <w:rPr>
                <w:sz w:val="20"/>
                <w:szCs w:val="20"/>
              </w:rPr>
            </w:pPr>
            <w:r>
              <w:rPr>
                <w:rFonts w:ascii="Arial" w:eastAsia="Arial" w:hAnsi="Arial" w:cs="Arial"/>
                <w:w w:val="91"/>
              </w:rPr>
              <w:t>LV2</w:t>
            </w:r>
          </w:p>
        </w:tc>
        <w:tc>
          <w:tcPr>
            <w:tcW w:w="1240" w:type="dxa"/>
            <w:vAlign w:val="bottom"/>
          </w:tcPr>
          <w:p w14:paraId="12BC34AC" w14:textId="77777777" w:rsidR="004B413C" w:rsidRDefault="004B413C">
            <w:pPr>
              <w:rPr>
                <w:sz w:val="24"/>
                <w:szCs w:val="24"/>
              </w:rPr>
            </w:pPr>
          </w:p>
        </w:tc>
        <w:tc>
          <w:tcPr>
            <w:tcW w:w="920" w:type="dxa"/>
            <w:vAlign w:val="bottom"/>
          </w:tcPr>
          <w:p w14:paraId="593D757D" w14:textId="77777777" w:rsidR="004B413C" w:rsidRDefault="004B413C">
            <w:pPr>
              <w:rPr>
                <w:sz w:val="24"/>
                <w:szCs w:val="24"/>
              </w:rPr>
            </w:pPr>
          </w:p>
        </w:tc>
        <w:tc>
          <w:tcPr>
            <w:tcW w:w="1160" w:type="dxa"/>
            <w:vAlign w:val="bottom"/>
          </w:tcPr>
          <w:p w14:paraId="25D10F6F" w14:textId="77777777" w:rsidR="004B413C" w:rsidRDefault="004B413C">
            <w:pPr>
              <w:rPr>
                <w:sz w:val="24"/>
                <w:szCs w:val="24"/>
              </w:rPr>
            </w:pPr>
          </w:p>
        </w:tc>
        <w:tc>
          <w:tcPr>
            <w:tcW w:w="660" w:type="dxa"/>
            <w:vAlign w:val="bottom"/>
          </w:tcPr>
          <w:p w14:paraId="6049D2B0" w14:textId="77777777" w:rsidR="004B413C" w:rsidRDefault="00EC2FEA">
            <w:pPr>
              <w:ind w:left="30"/>
              <w:jc w:val="center"/>
              <w:rPr>
                <w:sz w:val="20"/>
                <w:szCs w:val="20"/>
              </w:rPr>
            </w:pPr>
            <w:r>
              <w:rPr>
                <w:rFonts w:ascii="Arial" w:eastAsia="Arial" w:hAnsi="Arial" w:cs="Arial"/>
                <w:color w:val="F8766D"/>
                <w:w w:val="97"/>
              </w:rPr>
              <w:t>a</w:t>
            </w:r>
          </w:p>
        </w:tc>
        <w:tc>
          <w:tcPr>
            <w:tcW w:w="160" w:type="dxa"/>
            <w:vAlign w:val="bottom"/>
          </w:tcPr>
          <w:p w14:paraId="0B24A114" w14:textId="77777777" w:rsidR="004B413C" w:rsidRDefault="00EC2FEA">
            <w:pPr>
              <w:ind w:left="40"/>
              <w:rPr>
                <w:sz w:val="20"/>
                <w:szCs w:val="20"/>
              </w:rPr>
            </w:pPr>
            <w:r>
              <w:rPr>
                <w:rFonts w:ascii="Arial" w:eastAsia="Arial" w:hAnsi="Arial" w:cs="Arial"/>
                <w:w w:val="82"/>
                <w:sz w:val="18"/>
                <w:szCs w:val="18"/>
              </w:rPr>
              <w:t>A</w:t>
            </w:r>
          </w:p>
        </w:tc>
        <w:tc>
          <w:tcPr>
            <w:tcW w:w="0" w:type="dxa"/>
            <w:vAlign w:val="bottom"/>
          </w:tcPr>
          <w:p w14:paraId="17442867" w14:textId="77777777" w:rsidR="004B413C" w:rsidRDefault="004B413C">
            <w:pPr>
              <w:rPr>
                <w:sz w:val="1"/>
                <w:szCs w:val="1"/>
              </w:rPr>
            </w:pPr>
          </w:p>
        </w:tc>
      </w:tr>
      <w:tr w:rsidR="004B413C" w14:paraId="0C1C7A4B" w14:textId="77777777">
        <w:trPr>
          <w:trHeight w:val="298"/>
        </w:trPr>
        <w:tc>
          <w:tcPr>
            <w:tcW w:w="420" w:type="dxa"/>
            <w:vMerge w:val="restart"/>
            <w:vAlign w:val="bottom"/>
          </w:tcPr>
          <w:p w14:paraId="0F6AC5C6" w14:textId="77777777" w:rsidR="004B413C" w:rsidRDefault="00EC2FEA">
            <w:pPr>
              <w:jc w:val="center"/>
              <w:rPr>
                <w:sz w:val="20"/>
                <w:szCs w:val="20"/>
              </w:rPr>
            </w:pPr>
            <w:r>
              <w:rPr>
                <w:rFonts w:ascii="Arial" w:eastAsia="Arial" w:hAnsi="Arial" w:cs="Arial"/>
                <w:color w:val="7CAE00"/>
                <w:w w:val="97"/>
              </w:rPr>
              <w:t>a</w:t>
            </w:r>
          </w:p>
        </w:tc>
        <w:tc>
          <w:tcPr>
            <w:tcW w:w="320" w:type="dxa"/>
            <w:vMerge w:val="restart"/>
            <w:vAlign w:val="bottom"/>
          </w:tcPr>
          <w:p w14:paraId="0E31E671" w14:textId="77777777" w:rsidR="004B413C" w:rsidRDefault="00EC2FEA">
            <w:pPr>
              <w:ind w:left="40"/>
              <w:rPr>
                <w:sz w:val="20"/>
                <w:szCs w:val="20"/>
              </w:rPr>
            </w:pPr>
            <w:r>
              <w:rPr>
                <w:rFonts w:ascii="Arial" w:eastAsia="Arial" w:hAnsi="Arial" w:cs="Arial"/>
                <w:sz w:val="18"/>
                <w:szCs w:val="18"/>
              </w:rPr>
              <w:t>B</w:t>
            </w:r>
          </w:p>
        </w:tc>
        <w:tc>
          <w:tcPr>
            <w:tcW w:w="380" w:type="dxa"/>
            <w:vMerge/>
            <w:vAlign w:val="bottom"/>
          </w:tcPr>
          <w:p w14:paraId="2B6248A8" w14:textId="77777777" w:rsidR="004B413C" w:rsidRDefault="004B413C">
            <w:pPr>
              <w:rPr>
                <w:sz w:val="24"/>
                <w:szCs w:val="24"/>
              </w:rPr>
            </w:pPr>
          </w:p>
        </w:tc>
        <w:tc>
          <w:tcPr>
            <w:tcW w:w="1240" w:type="dxa"/>
            <w:vMerge w:val="restart"/>
            <w:vAlign w:val="bottom"/>
          </w:tcPr>
          <w:p w14:paraId="748A1312" w14:textId="77777777" w:rsidR="004B413C" w:rsidRDefault="00EC2FEA">
            <w:pPr>
              <w:ind w:right="890"/>
              <w:jc w:val="right"/>
              <w:rPr>
                <w:sz w:val="20"/>
                <w:szCs w:val="20"/>
              </w:rPr>
            </w:pPr>
            <w:r>
              <w:rPr>
                <w:rFonts w:ascii="Arial" w:eastAsia="Arial" w:hAnsi="Arial" w:cs="Arial"/>
                <w:color w:val="4D4D4D"/>
                <w:sz w:val="18"/>
                <w:szCs w:val="18"/>
              </w:rPr>
              <w:t>0</w:t>
            </w:r>
          </w:p>
        </w:tc>
        <w:tc>
          <w:tcPr>
            <w:tcW w:w="920" w:type="dxa"/>
            <w:vAlign w:val="bottom"/>
          </w:tcPr>
          <w:p w14:paraId="700A82A9" w14:textId="77777777" w:rsidR="004B413C" w:rsidRDefault="004B413C">
            <w:pPr>
              <w:rPr>
                <w:sz w:val="24"/>
                <w:szCs w:val="24"/>
              </w:rPr>
            </w:pPr>
          </w:p>
        </w:tc>
        <w:tc>
          <w:tcPr>
            <w:tcW w:w="1160" w:type="dxa"/>
            <w:vMerge w:val="restart"/>
            <w:vAlign w:val="bottom"/>
          </w:tcPr>
          <w:p w14:paraId="5E43879A" w14:textId="77777777" w:rsidR="004B413C" w:rsidRDefault="00EC2FEA">
            <w:pPr>
              <w:ind w:right="213"/>
              <w:jc w:val="right"/>
              <w:rPr>
                <w:sz w:val="20"/>
                <w:szCs w:val="20"/>
              </w:rPr>
            </w:pPr>
            <w:r>
              <w:rPr>
                <w:rFonts w:ascii="Arial" w:eastAsia="Arial" w:hAnsi="Arial" w:cs="Arial"/>
                <w:color w:val="C77CFF"/>
              </w:rPr>
              <w:t>2018</w:t>
            </w:r>
          </w:p>
        </w:tc>
        <w:tc>
          <w:tcPr>
            <w:tcW w:w="660" w:type="dxa"/>
            <w:vMerge w:val="restart"/>
            <w:vAlign w:val="bottom"/>
          </w:tcPr>
          <w:p w14:paraId="5FB602AC" w14:textId="77777777" w:rsidR="004B413C" w:rsidRDefault="00EC2FEA">
            <w:pPr>
              <w:ind w:left="30"/>
              <w:jc w:val="center"/>
              <w:rPr>
                <w:sz w:val="20"/>
                <w:szCs w:val="20"/>
              </w:rPr>
            </w:pPr>
            <w:r>
              <w:rPr>
                <w:rFonts w:ascii="Arial" w:eastAsia="Arial" w:hAnsi="Arial" w:cs="Arial"/>
                <w:color w:val="7CAE00"/>
                <w:w w:val="97"/>
              </w:rPr>
              <w:t>a</w:t>
            </w:r>
          </w:p>
        </w:tc>
        <w:tc>
          <w:tcPr>
            <w:tcW w:w="160" w:type="dxa"/>
            <w:vMerge w:val="restart"/>
            <w:vAlign w:val="bottom"/>
          </w:tcPr>
          <w:p w14:paraId="6491779E" w14:textId="77777777" w:rsidR="004B413C" w:rsidRDefault="00EC2FEA">
            <w:pPr>
              <w:ind w:left="40"/>
              <w:rPr>
                <w:sz w:val="20"/>
                <w:szCs w:val="20"/>
              </w:rPr>
            </w:pPr>
            <w:r>
              <w:rPr>
                <w:rFonts w:ascii="Arial" w:eastAsia="Arial" w:hAnsi="Arial" w:cs="Arial"/>
                <w:w w:val="82"/>
                <w:sz w:val="18"/>
                <w:szCs w:val="18"/>
              </w:rPr>
              <w:t>B</w:t>
            </w:r>
          </w:p>
        </w:tc>
        <w:tc>
          <w:tcPr>
            <w:tcW w:w="0" w:type="dxa"/>
            <w:vAlign w:val="bottom"/>
          </w:tcPr>
          <w:p w14:paraId="3BA6E142" w14:textId="77777777" w:rsidR="004B413C" w:rsidRDefault="004B413C">
            <w:pPr>
              <w:rPr>
                <w:sz w:val="1"/>
                <w:szCs w:val="1"/>
              </w:rPr>
            </w:pPr>
          </w:p>
        </w:tc>
      </w:tr>
      <w:tr w:rsidR="004B413C" w14:paraId="0BDFE848" w14:textId="77777777">
        <w:trPr>
          <w:trHeight w:val="48"/>
        </w:trPr>
        <w:tc>
          <w:tcPr>
            <w:tcW w:w="420" w:type="dxa"/>
            <w:vMerge/>
            <w:vAlign w:val="bottom"/>
          </w:tcPr>
          <w:p w14:paraId="3B8C5681" w14:textId="77777777" w:rsidR="004B413C" w:rsidRDefault="004B413C">
            <w:pPr>
              <w:rPr>
                <w:sz w:val="4"/>
                <w:szCs w:val="4"/>
              </w:rPr>
            </w:pPr>
          </w:p>
        </w:tc>
        <w:tc>
          <w:tcPr>
            <w:tcW w:w="320" w:type="dxa"/>
            <w:vMerge/>
            <w:vAlign w:val="bottom"/>
          </w:tcPr>
          <w:p w14:paraId="11DF62BD" w14:textId="77777777" w:rsidR="004B413C" w:rsidRDefault="004B413C">
            <w:pPr>
              <w:rPr>
                <w:sz w:val="4"/>
                <w:szCs w:val="4"/>
              </w:rPr>
            </w:pPr>
          </w:p>
        </w:tc>
        <w:tc>
          <w:tcPr>
            <w:tcW w:w="380" w:type="dxa"/>
            <w:vAlign w:val="bottom"/>
          </w:tcPr>
          <w:p w14:paraId="41DBB843" w14:textId="77777777" w:rsidR="004B413C" w:rsidRDefault="004B413C">
            <w:pPr>
              <w:rPr>
                <w:sz w:val="4"/>
                <w:szCs w:val="4"/>
              </w:rPr>
            </w:pPr>
          </w:p>
        </w:tc>
        <w:tc>
          <w:tcPr>
            <w:tcW w:w="1240" w:type="dxa"/>
            <w:vMerge/>
            <w:vAlign w:val="bottom"/>
          </w:tcPr>
          <w:p w14:paraId="2538C6BF" w14:textId="77777777" w:rsidR="004B413C" w:rsidRDefault="004B413C">
            <w:pPr>
              <w:rPr>
                <w:sz w:val="4"/>
                <w:szCs w:val="4"/>
              </w:rPr>
            </w:pPr>
          </w:p>
        </w:tc>
        <w:tc>
          <w:tcPr>
            <w:tcW w:w="920" w:type="dxa"/>
            <w:vAlign w:val="bottom"/>
          </w:tcPr>
          <w:p w14:paraId="0E2D5027" w14:textId="77777777" w:rsidR="004B413C" w:rsidRDefault="004B413C">
            <w:pPr>
              <w:rPr>
                <w:sz w:val="4"/>
                <w:szCs w:val="4"/>
              </w:rPr>
            </w:pPr>
          </w:p>
        </w:tc>
        <w:tc>
          <w:tcPr>
            <w:tcW w:w="1160" w:type="dxa"/>
            <w:vMerge/>
            <w:vAlign w:val="bottom"/>
          </w:tcPr>
          <w:p w14:paraId="7B689592" w14:textId="77777777" w:rsidR="004B413C" w:rsidRDefault="004B413C">
            <w:pPr>
              <w:rPr>
                <w:sz w:val="4"/>
                <w:szCs w:val="4"/>
              </w:rPr>
            </w:pPr>
          </w:p>
        </w:tc>
        <w:tc>
          <w:tcPr>
            <w:tcW w:w="660" w:type="dxa"/>
            <w:vMerge/>
            <w:vAlign w:val="bottom"/>
          </w:tcPr>
          <w:p w14:paraId="763F0516" w14:textId="77777777" w:rsidR="004B413C" w:rsidRDefault="004B413C">
            <w:pPr>
              <w:rPr>
                <w:sz w:val="4"/>
                <w:szCs w:val="4"/>
              </w:rPr>
            </w:pPr>
          </w:p>
        </w:tc>
        <w:tc>
          <w:tcPr>
            <w:tcW w:w="160" w:type="dxa"/>
            <w:vMerge/>
            <w:vAlign w:val="bottom"/>
          </w:tcPr>
          <w:p w14:paraId="6AB3115B" w14:textId="77777777" w:rsidR="004B413C" w:rsidRDefault="004B413C">
            <w:pPr>
              <w:rPr>
                <w:sz w:val="4"/>
                <w:szCs w:val="4"/>
              </w:rPr>
            </w:pPr>
          </w:p>
        </w:tc>
        <w:tc>
          <w:tcPr>
            <w:tcW w:w="0" w:type="dxa"/>
            <w:vAlign w:val="bottom"/>
          </w:tcPr>
          <w:p w14:paraId="72ADAD57" w14:textId="77777777" w:rsidR="004B413C" w:rsidRDefault="004B413C">
            <w:pPr>
              <w:rPr>
                <w:sz w:val="1"/>
                <w:szCs w:val="1"/>
              </w:rPr>
            </w:pPr>
          </w:p>
        </w:tc>
      </w:tr>
      <w:tr w:rsidR="004B413C" w14:paraId="17EF078F" w14:textId="77777777">
        <w:trPr>
          <w:trHeight w:val="146"/>
        </w:trPr>
        <w:tc>
          <w:tcPr>
            <w:tcW w:w="420" w:type="dxa"/>
            <w:vMerge w:val="restart"/>
            <w:vAlign w:val="bottom"/>
          </w:tcPr>
          <w:p w14:paraId="27DEC76F" w14:textId="77777777" w:rsidR="004B413C" w:rsidRDefault="00EC2FEA">
            <w:pPr>
              <w:jc w:val="center"/>
              <w:rPr>
                <w:sz w:val="20"/>
                <w:szCs w:val="20"/>
              </w:rPr>
            </w:pPr>
            <w:r>
              <w:rPr>
                <w:rFonts w:ascii="Arial" w:eastAsia="Arial" w:hAnsi="Arial" w:cs="Arial"/>
                <w:color w:val="00BFC4"/>
                <w:w w:val="97"/>
              </w:rPr>
              <w:t>a</w:t>
            </w:r>
          </w:p>
        </w:tc>
        <w:tc>
          <w:tcPr>
            <w:tcW w:w="320" w:type="dxa"/>
            <w:vMerge w:val="restart"/>
            <w:vAlign w:val="bottom"/>
          </w:tcPr>
          <w:p w14:paraId="2895A66C" w14:textId="77777777" w:rsidR="004B413C" w:rsidRDefault="00EC2FEA">
            <w:pPr>
              <w:ind w:left="40"/>
              <w:rPr>
                <w:sz w:val="20"/>
                <w:szCs w:val="20"/>
              </w:rPr>
            </w:pPr>
            <w:r>
              <w:rPr>
                <w:rFonts w:ascii="Arial" w:eastAsia="Arial" w:hAnsi="Arial" w:cs="Arial"/>
                <w:sz w:val="18"/>
                <w:szCs w:val="18"/>
              </w:rPr>
              <w:t>C</w:t>
            </w:r>
          </w:p>
        </w:tc>
        <w:tc>
          <w:tcPr>
            <w:tcW w:w="380" w:type="dxa"/>
            <w:vAlign w:val="bottom"/>
          </w:tcPr>
          <w:p w14:paraId="101E4073" w14:textId="77777777" w:rsidR="004B413C" w:rsidRDefault="004B413C">
            <w:pPr>
              <w:rPr>
                <w:sz w:val="12"/>
                <w:szCs w:val="12"/>
              </w:rPr>
            </w:pPr>
          </w:p>
        </w:tc>
        <w:tc>
          <w:tcPr>
            <w:tcW w:w="1240" w:type="dxa"/>
            <w:vAlign w:val="bottom"/>
          </w:tcPr>
          <w:p w14:paraId="739B2CA1" w14:textId="77777777" w:rsidR="004B413C" w:rsidRDefault="004B413C">
            <w:pPr>
              <w:rPr>
                <w:sz w:val="12"/>
                <w:szCs w:val="12"/>
              </w:rPr>
            </w:pPr>
          </w:p>
        </w:tc>
        <w:tc>
          <w:tcPr>
            <w:tcW w:w="920" w:type="dxa"/>
            <w:vAlign w:val="bottom"/>
          </w:tcPr>
          <w:p w14:paraId="230C06D0" w14:textId="77777777" w:rsidR="004B413C" w:rsidRDefault="004B413C">
            <w:pPr>
              <w:rPr>
                <w:sz w:val="12"/>
                <w:szCs w:val="12"/>
              </w:rPr>
            </w:pPr>
          </w:p>
        </w:tc>
        <w:tc>
          <w:tcPr>
            <w:tcW w:w="1160" w:type="dxa"/>
            <w:vMerge/>
            <w:vAlign w:val="bottom"/>
          </w:tcPr>
          <w:p w14:paraId="1F6E29D0" w14:textId="77777777" w:rsidR="004B413C" w:rsidRDefault="004B413C">
            <w:pPr>
              <w:rPr>
                <w:sz w:val="12"/>
                <w:szCs w:val="12"/>
              </w:rPr>
            </w:pPr>
          </w:p>
        </w:tc>
        <w:tc>
          <w:tcPr>
            <w:tcW w:w="660" w:type="dxa"/>
            <w:vMerge w:val="restart"/>
            <w:vAlign w:val="bottom"/>
          </w:tcPr>
          <w:p w14:paraId="6046D8A4" w14:textId="77777777" w:rsidR="004B413C" w:rsidRDefault="00EC2FEA">
            <w:pPr>
              <w:ind w:left="30"/>
              <w:jc w:val="center"/>
              <w:rPr>
                <w:sz w:val="20"/>
                <w:szCs w:val="20"/>
              </w:rPr>
            </w:pPr>
            <w:r>
              <w:rPr>
                <w:rFonts w:ascii="Arial" w:eastAsia="Arial" w:hAnsi="Arial" w:cs="Arial"/>
                <w:color w:val="00BFC4"/>
                <w:w w:val="97"/>
              </w:rPr>
              <w:t>a</w:t>
            </w:r>
          </w:p>
        </w:tc>
        <w:tc>
          <w:tcPr>
            <w:tcW w:w="160" w:type="dxa"/>
            <w:vMerge w:val="restart"/>
            <w:vAlign w:val="bottom"/>
          </w:tcPr>
          <w:p w14:paraId="18F201BE" w14:textId="77777777" w:rsidR="004B413C" w:rsidRDefault="00EC2FEA">
            <w:pPr>
              <w:ind w:left="40"/>
              <w:rPr>
                <w:sz w:val="20"/>
                <w:szCs w:val="20"/>
              </w:rPr>
            </w:pPr>
            <w:r>
              <w:rPr>
                <w:rFonts w:ascii="Arial" w:eastAsia="Arial" w:hAnsi="Arial" w:cs="Arial"/>
                <w:w w:val="76"/>
                <w:sz w:val="18"/>
                <w:szCs w:val="18"/>
              </w:rPr>
              <w:t>C</w:t>
            </w:r>
          </w:p>
        </w:tc>
        <w:tc>
          <w:tcPr>
            <w:tcW w:w="0" w:type="dxa"/>
            <w:vAlign w:val="bottom"/>
          </w:tcPr>
          <w:p w14:paraId="17399AA9" w14:textId="77777777" w:rsidR="004B413C" w:rsidRDefault="004B413C">
            <w:pPr>
              <w:rPr>
                <w:sz w:val="1"/>
                <w:szCs w:val="1"/>
              </w:rPr>
            </w:pPr>
          </w:p>
        </w:tc>
      </w:tr>
      <w:tr w:rsidR="004B413C" w14:paraId="349B3082" w14:textId="77777777">
        <w:trPr>
          <w:trHeight w:val="199"/>
        </w:trPr>
        <w:tc>
          <w:tcPr>
            <w:tcW w:w="420" w:type="dxa"/>
            <w:vMerge/>
            <w:vAlign w:val="bottom"/>
          </w:tcPr>
          <w:p w14:paraId="4801BB56" w14:textId="77777777" w:rsidR="004B413C" w:rsidRDefault="004B413C">
            <w:pPr>
              <w:rPr>
                <w:sz w:val="17"/>
                <w:szCs w:val="17"/>
              </w:rPr>
            </w:pPr>
          </w:p>
        </w:tc>
        <w:tc>
          <w:tcPr>
            <w:tcW w:w="320" w:type="dxa"/>
            <w:vMerge/>
            <w:vAlign w:val="bottom"/>
          </w:tcPr>
          <w:p w14:paraId="057CA98A" w14:textId="77777777" w:rsidR="004B413C" w:rsidRDefault="004B413C">
            <w:pPr>
              <w:rPr>
                <w:sz w:val="17"/>
                <w:szCs w:val="17"/>
              </w:rPr>
            </w:pPr>
          </w:p>
        </w:tc>
        <w:tc>
          <w:tcPr>
            <w:tcW w:w="380" w:type="dxa"/>
            <w:vAlign w:val="bottom"/>
          </w:tcPr>
          <w:p w14:paraId="1A80B7B3" w14:textId="77777777" w:rsidR="004B413C" w:rsidRDefault="004B413C">
            <w:pPr>
              <w:rPr>
                <w:sz w:val="17"/>
                <w:szCs w:val="17"/>
              </w:rPr>
            </w:pPr>
          </w:p>
        </w:tc>
        <w:tc>
          <w:tcPr>
            <w:tcW w:w="1240" w:type="dxa"/>
            <w:vAlign w:val="bottom"/>
          </w:tcPr>
          <w:p w14:paraId="57141A14" w14:textId="77777777" w:rsidR="004B413C" w:rsidRDefault="004B413C">
            <w:pPr>
              <w:rPr>
                <w:sz w:val="17"/>
                <w:szCs w:val="17"/>
              </w:rPr>
            </w:pPr>
          </w:p>
        </w:tc>
        <w:tc>
          <w:tcPr>
            <w:tcW w:w="920" w:type="dxa"/>
            <w:vAlign w:val="bottom"/>
          </w:tcPr>
          <w:p w14:paraId="3939591E" w14:textId="77777777" w:rsidR="004B413C" w:rsidRDefault="004B413C">
            <w:pPr>
              <w:rPr>
                <w:sz w:val="17"/>
                <w:szCs w:val="17"/>
              </w:rPr>
            </w:pPr>
          </w:p>
        </w:tc>
        <w:tc>
          <w:tcPr>
            <w:tcW w:w="1160" w:type="dxa"/>
            <w:vMerge w:val="restart"/>
            <w:vAlign w:val="bottom"/>
          </w:tcPr>
          <w:p w14:paraId="681CA44B" w14:textId="77777777" w:rsidR="004B413C" w:rsidRDefault="00EC2FEA">
            <w:pPr>
              <w:ind w:right="553"/>
              <w:jc w:val="right"/>
              <w:rPr>
                <w:sz w:val="20"/>
                <w:szCs w:val="20"/>
              </w:rPr>
            </w:pPr>
            <w:r>
              <w:rPr>
                <w:rFonts w:ascii="Arial" w:eastAsia="Arial" w:hAnsi="Arial" w:cs="Arial"/>
                <w:color w:val="00BFC4"/>
                <w:w w:val="98"/>
              </w:rPr>
              <w:t>2018</w:t>
            </w:r>
          </w:p>
        </w:tc>
        <w:tc>
          <w:tcPr>
            <w:tcW w:w="660" w:type="dxa"/>
            <w:vMerge/>
            <w:vAlign w:val="bottom"/>
          </w:tcPr>
          <w:p w14:paraId="2DD7CDA1" w14:textId="77777777" w:rsidR="004B413C" w:rsidRDefault="004B413C">
            <w:pPr>
              <w:rPr>
                <w:sz w:val="17"/>
                <w:szCs w:val="17"/>
              </w:rPr>
            </w:pPr>
          </w:p>
        </w:tc>
        <w:tc>
          <w:tcPr>
            <w:tcW w:w="160" w:type="dxa"/>
            <w:vMerge/>
            <w:vAlign w:val="bottom"/>
          </w:tcPr>
          <w:p w14:paraId="4AF8610B" w14:textId="77777777" w:rsidR="004B413C" w:rsidRDefault="004B413C">
            <w:pPr>
              <w:rPr>
                <w:sz w:val="17"/>
                <w:szCs w:val="17"/>
              </w:rPr>
            </w:pPr>
          </w:p>
        </w:tc>
        <w:tc>
          <w:tcPr>
            <w:tcW w:w="0" w:type="dxa"/>
            <w:vAlign w:val="bottom"/>
          </w:tcPr>
          <w:p w14:paraId="35AFCEBE" w14:textId="77777777" w:rsidR="004B413C" w:rsidRDefault="004B413C">
            <w:pPr>
              <w:rPr>
                <w:sz w:val="1"/>
                <w:szCs w:val="1"/>
              </w:rPr>
            </w:pPr>
          </w:p>
        </w:tc>
      </w:tr>
      <w:tr w:rsidR="004B413C" w14:paraId="534E0E52" w14:textId="77777777">
        <w:trPr>
          <w:trHeight w:val="126"/>
        </w:trPr>
        <w:tc>
          <w:tcPr>
            <w:tcW w:w="420" w:type="dxa"/>
            <w:vMerge w:val="restart"/>
            <w:vAlign w:val="bottom"/>
          </w:tcPr>
          <w:p w14:paraId="40A0AAC4" w14:textId="77777777" w:rsidR="004B413C" w:rsidRDefault="00EC2FEA">
            <w:pPr>
              <w:jc w:val="center"/>
              <w:rPr>
                <w:sz w:val="20"/>
                <w:szCs w:val="20"/>
              </w:rPr>
            </w:pPr>
            <w:r>
              <w:rPr>
                <w:rFonts w:ascii="Arial" w:eastAsia="Arial" w:hAnsi="Arial" w:cs="Arial"/>
                <w:color w:val="C77CFF"/>
                <w:w w:val="97"/>
              </w:rPr>
              <w:t>a</w:t>
            </w:r>
          </w:p>
        </w:tc>
        <w:tc>
          <w:tcPr>
            <w:tcW w:w="320" w:type="dxa"/>
            <w:vMerge w:val="restart"/>
            <w:vAlign w:val="bottom"/>
          </w:tcPr>
          <w:p w14:paraId="6EC3FC3D" w14:textId="77777777" w:rsidR="004B413C" w:rsidRDefault="00EC2FEA">
            <w:pPr>
              <w:ind w:left="40"/>
              <w:rPr>
                <w:sz w:val="20"/>
                <w:szCs w:val="20"/>
              </w:rPr>
            </w:pPr>
            <w:r>
              <w:rPr>
                <w:rFonts w:ascii="Arial" w:eastAsia="Arial" w:hAnsi="Arial" w:cs="Arial"/>
                <w:sz w:val="18"/>
                <w:szCs w:val="18"/>
              </w:rPr>
              <w:t>D</w:t>
            </w:r>
          </w:p>
        </w:tc>
        <w:tc>
          <w:tcPr>
            <w:tcW w:w="380" w:type="dxa"/>
            <w:vAlign w:val="bottom"/>
          </w:tcPr>
          <w:p w14:paraId="6FB0A499" w14:textId="77777777" w:rsidR="004B413C" w:rsidRDefault="004B413C">
            <w:pPr>
              <w:rPr>
                <w:sz w:val="10"/>
                <w:szCs w:val="10"/>
              </w:rPr>
            </w:pPr>
          </w:p>
        </w:tc>
        <w:tc>
          <w:tcPr>
            <w:tcW w:w="1240" w:type="dxa"/>
            <w:vAlign w:val="bottom"/>
          </w:tcPr>
          <w:p w14:paraId="66A765E9" w14:textId="77777777" w:rsidR="004B413C" w:rsidRDefault="004B413C">
            <w:pPr>
              <w:rPr>
                <w:sz w:val="10"/>
                <w:szCs w:val="10"/>
              </w:rPr>
            </w:pPr>
          </w:p>
        </w:tc>
        <w:tc>
          <w:tcPr>
            <w:tcW w:w="920" w:type="dxa"/>
            <w:vAlign w:val="bottom"/>
          </w:tcPr>
          <w:p w14:paraId="3EFD7DE0" w14:textId="77777777" w:rsidR="004B413C" w:rsidRDefault="004B413C">
            <w:pPr>
              <w:rPr>
                <w:sz w:val="10"/>
                <w:szCs w:val="10"/>
              </w:rPr>
            </w:pPr>
          </w:p>
        </w:tc>
        <w:tc>
          <w:tcPr>
            <w:tcW w:w="1160" w:type="dxa"/>
            <w:vMerge/>
            <w:vAlign w:val="bottom"/>
          </w:tcPr>
          <w:p w14:paraId="1DD2D93D" w14:textId="77777777" w:rsidR="004B413C" w:rsidRDefault="004B413C">
            <w:pPr>
              <w:rPr>
                <w:sz w:val="10"/>
                <w:szCs w:val="10"/>
              </w:rPr>
            </w:pPr>
          </w:p>
        </w:tc>
        <w:tc>
          <w:tcPr>
            <w:tcW w:w="660" w:type="dxa"/>
            <w:vMerge w:val="restart"/>
            <w:vAlign w:val="bottom"/>
          </w:tcPr>
          <w:p w14:paraId="3CE4AAFD" w14:textId="77777777" w:rsidR="004B413C" w:rsidRDefault="00EC2FEA">
            <w:pPr>
              <w:ind w:left="30"/>
              <w:jc w:val="center"/>
              <w:rPr>
                <w:sz w:val="20"/>
                <w:szCs w:val="20"/>
              </w:rPr>
            </w:pPr>
            <w:r>
              <w:rPr>
                <w:rFonts w:ascii="Arial" w:eastAsia="Arial" w:hAnsi="Arial" w:cs="Arial"/>
                <w:color w:val="C77CFF"/>
                <w:w w:val="97"/>
              </w:rPr>
              <w:t>a</w:t>
            </w:r>
          </w:p>
        </w:tc>
        <w:tc>
          <w:tcPr>
            <w:tcW w:w="160" w:type="dxa"/>
            <w:vMerge w:val="restart"/>
            <w:vAlign w:val="bottom"/>
          </w:tcPr>
          <w:p w14:paraId="2B807DBC" w14:textId="77777777" w:rsidR="004B413C" w:rsidRDefault="00EC2FEA">
            <w:pPr>
              <w:ind w:left="40"/>
              <w:rPr>
                <w:sz w:val="20"/>
                <w:szCs w:val="20"/>
              </w:rPr>
            </w:pPr>
            <w:r>
              <w:rPr>
                <w:rFonts w:ascii="Arial" w:eastAsia="Arial" w:hAnsi="Arial" w:cs="Arial"/>
                <w:w w:val="76"/>
                <w:sz w:val="18"/>
                <w:szCs w:val="18"/>
              </w:rPr>
              <w:t>D</w:t>
            </w:r>
          </w:p>
        </w:tc>
        <w:tc>
          <w:tcPr>
            <w:tcW w:w="0" w:type="dxa"/>
            <w:vAlign w:val="bottom"/>
          </w:tcPr>
          <w:p w14:paraId="7B645642" w14:textId="77777777" w:rsidR="004B413C" w:rsidRDefault="004B413C">
            <w:pPr>
              <w:rPr>
                <w:sz w:val="1"/>
                <w:szCs w:val="1"/>
              </w:rPr>
            </w:pPr>
          </w:p>
        </w:tc>
      </w:tr>
      <w:tr w:rsidR="004B413C" w14:paraId="2066F70F" w14:textId="77777777">
        <w:trPr>
          <w:trHeight w:val="220"/>
        </w:trPr>
        <w:tc>
          <w:tcPr>
            <w:tcW w:w="420" w:type="dxa"/>
            <w:vMerge/>
            <w:vAlign w:val="bottom"/>
          </w:tcPr>
          <w:p w14:paraId="748852CD" w14:textId="77777777" w:rsidR="004B413C" w:rsidRDefault="004B413C">
            <w:pPr>
              <w:rPr>
                <w:sz w:val="19"/>
                <w:szCs w:val="19"/>
              </w:rPr>
            </w:pPr>
          </w:p>
        </w:tc>
        <w:tc>
          <w:tcPr>
            <w:tcW w:w="320" w:type="dxa"/>
            <w:vMerge/>
            <w:vAlign w:val="bottom"/>
          </w:tcPr>
          <w:p w14:paraId="2CDD7BB5" w14:textId="77777777" w:rsidR="004B413C" w:rsidRDefault="004B413C">
            <w:pPr>
              <w:rPr>
                <w:sz w:val="19"/>
                <w:szCs w:val="19"/>
              </w:rPr>
            </w:pPr>
          </w:p>
        </w:tc>
        <w:tc>
          <w:tcPr>
            <w:tcW w:w="380" w:type="dxa"/>
            <w:vAlign w:val="bottom"/>
          </w:tcPr>
          <w:p w14:paraId="47DFA4B2" w14:textId="77777777" w:rsidR="004B413C" w:rsidRDefault="004B413C">
            <w:pPr>
              <w:rPr>
                <w:sz w:val="19"/>
                <w:szCs w:val="19"/>
              </w:rPr>
            </w:pPr>
          </w:p>
        </w:tc>
        <w:tc>
          <w:tcPr>
            <w:tcW w:w="1240" w:type="dxa"/>
            <w:vAlign w:val="bottom"/>
          </w:tcPr>
          <w:p w14:paraId="69BE279D" w14:textId="77777777" w:rsidR="004B413C" w:rsidRDefault="004B413C">
            <w:pPr>
              <w:rPr>
                <w:sz w:val="19"/>
                <w:szCs w:val="19"/>
              </w:rPr>
            </w:pPr>
          </w:p>
        </w:tc>
        <w:tc>
          <w:tcPr>
            <w:tcW w:w="2080" w:type="dxa"/>
            <w:gridSpan w:val="2"/>
            <w:vMerge w:val="restart"/>
            <w:vAlign w:val="bottom"/>
          </w:tcPr>
          <w:p w14:paraId="3F02A1E7" w14:textId="77777777" w:rsidR="004B413C" w:rsidRDefault="00EC2FEA">
            <w:pPr>
              <w:ind w:left="500"/>
              <w:rPr>
                <w:sz w:val="20"/>
                <w:szCs w:val="20"/>
              </w:rPr>
            </w:pPr>
            <w:r>
              <w:rPr>
                <w:rFonts w:ascii="Arial" w:eastAsia="Arial" w:hAnsi="Arial" w:cs="Arial"/>
                <w:color w:val="7CAE00"/>
              </w:rPr>
              <w:t>2018</w:t>
            </w:r>
          </w:p>
        </w:tc>
        <w:tc>
          <w:tcPr>
            <w:tcW w:w="660" w:type="dxa"/>
            <w:vMerge/>
            <w:vAlign w:val="bottom"/>
          </w:tcPr>
          <w:p w14:paraId="6309FC06" w14:textId="77777777" w:rsidR="004B413C" w:rsidRDefault="004B413C">
            <w:pPr>
              <w:rPr>
                <w:sz w:val="19"/>
                <w:szCs w:val="19"/>
              </w:rPr>
            </w:pPr>
          </w:p>
        </w:tc>
        <w:tc>
          <w:tcPr>
            <w:tcW w:w="160" w:type="dxa"/>
            <w:vMerge/>
            <w:vAlign w:val="bottom"/>
          </w:tcPr>
          <w:p w14:paraId="11165B9B" w14:textId="77777777" w:rsidR="004B413C" w:rsidRDefault="004B413C">
            <w:pPr>
              <w:rPr>
                <w:sz w:val="19"/>
                <w:szCs w:val="19"/>
              </w:rPr>
            </w:pPr>
          </w:p>
        </w:tc>
        <w:tc>
          <w:tcPr>
            <w:tcW w:w="0" w:type="dxa"/>
            <w:vAlign w:val="bottom"/>
          </w:tcPr>
          <w:p w14:paraId="21C51297" w14:textId="77777777" w:rsidR="004B413C" w:rsidRDefault="004B413C">
            <w:pPr>
              <w:rPr>
                <w:sz w:val="1"/>
                <w:szCs w:val="1"/>
              </w:rPr>
            </w:pPr>
          </w:p>
        </w:tc>
      </w:tr>
      <w:tr w:rsidR="004B413C" w14:paraId="765E5AF4" w14:textId="77777777">
        <w:trPr>
          <w:trHeight w:val="158"/>
        </w:trPr>
        <w:tc>
          <w:tcPr>
            <w:tcW w:w="420" w:type="dxa"/>
            <w:vAlign w:val="bottom"/>
          </w:tcPr>
          <w:p w14:paraId="2920C9E0" w14:textId="77777777" w:rsidR="004B413C" w:rsidRDefault="004B413C">
            <w:pPr>
              <w:rPr>
                <w:sz w:val="13"/>
                <w:szCs w:val="13"/>
              </w:rPr>
            </w:pPr>
          </w:p>
        </w:tc>
        <w:tc>
          <w:tcPr>
            <w:tcW w:w="320" w:type="dxa"/>
            <w:vAlign w:val="bottom"/>
          </w:tcPr>
          <w:p w14:paraId="69ED5E87" w14:textId="77777777" w:rsidR="004B413C" w:rsidRDefault="004B413C">
            <w:pPr>
              <w:rPr>
                <w:sz w:val="13"/>
                <w:szCs w:val="13"/>
              </w:rPr>
            </w:pPr>
          </w:p>
        </w:tc>
        <w:tc>
          <w:tcPr>
            <w:tcW w:w="380" w:type="dxa"/>
            <w:vAlign w:val="bottom"/>
          </w:tcPr>
          <w:p w14:paraId="52505E2C" w14:textId="77777777" w:rsidR="004B413C" w:rsidRDefault="004B413C">
            <w:pPr>
              <w:rPr>
                <w:sz w:val="13"/>
                <w:szCs w:val="13"/>
              </w:rPr>
            </w:pPr>
          </w:p>
        </w:tc>
        <w:tc>
          <w:tcPr>
            <w:tcW w:w="1240" w:type="dxa"/>
            <w:vAlign w:val="bottom"/>
          </w:tcPr>
          <w:p w14:paraId="7039A4DC" w14:textId="77777777" w:rsidR="004B413C" w:rsidRDefault="004B413C">
            <w:pPr>
              <w:rPr>
                <w:sz w:val="13"/>
                <w:szCs w:val="13"/>
              </w:rPr>
            </w:pPr>
          </w:p>
        </w:tc>
        <w:tc>
          <w:tcPr>
            <w:tcW w:w="2080" w:type="dxa"/>
            <w:gridSpan w:val="2"/>
            <w:vMerge/>
            <w:vAlign w:val="bottom"/>
          </w:tcPr>
          <w:p w14:paraId="6E7674D2" w14:textId="77777777" w:rsidR="004B413C" w:rsidRDefault="004B413C">
            <w:pPr>
              <w:rPr>
                <w:sz w:val="13"/>
                <w:szCs w:val="13"/>
              </w:rPr>
            </w:pPr>
          </w:p>
        </w:tc>
        <w:tc>
          <w:tcPr>
            <w:tcW w:w="660" w:type="dxa"/>
            <w:vAlign w:val="bottom"/>
          </w:tcPr>
          <w:p w14:paraId="516C8184" w14:textId="77777777" w:rsidR="004B413C" w:rsidRDefault="004B413C">
            <w:pPr>
              <w:rPr>
                <w:sz w:val="13"/>
                <w:szCs w:val="13"/>
              </w:rPr>
            </w:pPr>
          </w:p>
        </w:tc>
        <w:tc>
          <w:tcPr>
            <w:tcW w:w="160" w:type="dxa"/>
            <w:vAlign w:val="bottom"/>
          </w:tcPr>
          <w:p w14:paraId="4AB18E14" w14:textId="77777777" w:rsidR="004B413C" w:rsidRDefault="004B413C">
            <w:pPr>
              <w:rPr>
                <w:sz w:val="13"/>
                <w:szCs w:val="13"/>
              </w:rPr>
            </w:pPr>
          </w:p>
        </w:tc>
        <w:tc>
          <w:tcPr>
            <w:tcW w:w="0" w:type="dxa"/>
            <w:vAlign w:val="bottom"/>
          </w:tcPr>
          <w:p w14:paraId="18A4690A" w14:textId="77777777" w:rsidR="004B413C" w:rsidRDefault="004B413C">
            <w:pPr>
              <w:rPr>
                <w:sz w:val="1"/>
                <w:szCs w:val="1"/>
              </w:rPr>
            </w:pPr>
          </w:p>
        </w:tc>
      </w:tr>
      <w:tr w:rsidR="004B413C" w14:paraId="208388C2" w14:textId="77777777">
        <w:trPr>
          <w:trHeight w:val="583"/>
        </w:trPr>
        <w:tc>
          <w:tcPr>
            <w:tcW w:w="420" w:type="dxa"/>
            <w:vAlign w:val="bottom"/>
          </w:tcPr>
          <w:p w14:paraId="1CD436EF" w14:textId="77777777" w:rsidR="004B413C" w:rsidRDefault="004B413C">
            <w:pPr>
              <w:rPr>
                <w:sz w:val="24"/>
                <w:szCs w:val="24"/>
              </w:rPr>
            </w:pPr>
          </w:p>
        </w:tc>
        <w:tc>
          <w:tcPr>
            <w:tcW w:w="320" w:type="dxa"/>
            <w:vAlign w:val="bottom"/>
          </w:tcPr>
          <w:p w14:paraId="144C1EB5" w14:textId="77777777" w:rsidR="004B413C" w:rsidRDefault="004B413C">
            <w:pPr>
              <w:rPr>
                <w:sz w:val="24"/>
                <w:szCs w:val="24"/>
              </w:rPr>
            </w:pPr>
          </w:p>
        </w:tc>
        <w:tc>
          <w:tcPr>
            <w:tcW w:w="380" w:type="dxa"/>
            <w:vAlign w:val="bottom"/>
          </w:tcPr>
          <w:p w14:paraId="4742BBDA" w14:textId="77777777" w:rsidR="004B413C" w:rsidRDefault="004B413C">
            <w:pPr>
              <w:rPr>
                <w:sz w:val="24"/>
                <w:szCs w:val="24"/>
              </w:rPr>
            </w:pPr>
          </w:p>
        </w:tc>
        <w:tc>
          <w:tcPr>
            <w:tcW w:w="1240" w:type="dxa"/>
            <w:vAlign w:val="bottom"/>
          </w:tcPr>
          <w:p w14:paraId="662D7994" w14:textId="77777777" w:rsidR="004B413C" w:rsidRDefault="00EC2FEA">
            <w:pPr>
              <w:ind w:right="930"/>
              <w:jc w:val="right"/>
              <w:rPr>
                <w:sz w:val="20"/>
                <w:szCs w:val="20"/>
              </w:rPr>
            </w:pPr>
            <w:r>
              <w:rPr>
                <w:rFonts w:ascii="Arial" w:eastAsia="Arial" w:hAnsi="Arial" w:cs="Arial"/>
                <w:color w:val="4D4D4D"/>
                <w:w w:val="97"/>
                <w:sz w:val="18"/>
                <w:szCs w:val="18"/>
              </w:rPr>
              <w:t>−1</w:t>
            </w:r>
          </w:p>
        </w:tc>
        <w:tc>
          <w:tcPr>
            <w:tcW w:w="920" w:type="dxa"/>
            <w:vMerge w:val="restart"/>
            <w:vAlign w:val="bottom"/>
          </w:tcPr>
          <w:p w14:paraId="799E055E" w14:textId="77777777" w:rsidR="004B413C" w:rsidRDefault="00EC2FEA">
            <w:pPr>
              <w:jc w:val="right"/>
              <w:rPr>
                <w:sz w:val="20"/>
                <w:szCs w:val="20"/>
              </w:rPr>
            </w:pPr>
            <w:r>
              <w:rPr>
                <w:rFonts w:ascii="Arial" w:eastAsia="Arial" w:hAnsi="Arial" w:cs="Arial"/>
                <w:color w:val="F8766D"/>
              </w:rPr>
              <w:t>1996</w:t>
            </w:r>
          </w:p>
        </w:tc>
        <w:tc>
          <w:tcPr>
            <w:tcW w:w="1160" w:type="dxa"/>
            <w:vAlign w:val="bottom"/>
          </w:tcPr>
          <w:p w14:paraId="3E40E8DA" w14:textId="77777777" w:rsidR="004B413C" w:rsidRDefault="004B413C">
            <w:pPr>
              <w:rPr>
                <w:sz w:val="24"/>
                <w:szCs w:val="24"/>
              </w:rPr>
            </w:pPr>
          </w:p>
        </w:tc>
        <w:tc>
          <w:tcPr>
            <w:tcW w:w="660" w:type="dxa"/>
            <w:vAlign w:val="bottom"/>
          </w:tcPr>
          <w:p w14:paraId="5B31B6DB" w14:textId="77777777" w:rsidR="004B413C" w:rsidRDefault="004B413C">
            <w:pPr>
              <w:rPr>
                <w:sz w:val="24"/>
                <w:szCs w:val="24"/>
              </w:rPr>
            </w:pPr>
          </w:p>
        </w:tc>
        <w:tc>
          <w:tcPr>
            <w:tcW w:w="160" w:type="dxa"/>
            <w:vAlign w:val="bottom"/>
          </w:tcPr>
          <w:p w14:paraId="1D40CA39" w14:textId="77777777" w:rsidR="004B413C" w:rsidRDefault="004B413C">
            <w:pPr>
              <w:rPr>
                <w:sz w:val="24"/>
                <w:szCs w:val="24"/>
              </w:rPr>
            </w:pPr>
          </w:p>
        </w:tc>
        <w:tc>
          <w:tcPr>
            <w:tcW w:w="0" w:type="dxa"/>
            <w:vAlign w:val="bottom"/>
          </w:tcPr>
          <w:p w14:paraId="599ABE4D" w14:textId="77777777" w:rsidR="004B413C" w:rsidRDefault="004B413C">
            <w:pPr>
              <w:rPr>
                <w:sz w:val="1"/>
                <w:szCs w:val="1"/>
              </w:rPr>
            </w:pPr>
          </w:p>
        </w:tc>
      </w:tr>
      <w:tr w:rsidR="004B413C" w14:paraId="4683023C" w14:textId="77777777">
        <w:trPr>
          <w:trHeight w:val="113"/>
        </w:trPr>
        <w:tc>
          <w:tcPr>
            <w:tcW w:w="420" w:type="dxa"/>
            <w:vAlign w:val="bottom"/>
          </w:tcPr>
          <w:p w14:paraId="71224CD2" w14:textId="77777777" w:rsidR="004B413C" w:rsidRDefault="004B413C">
            <w:pPr>
              <w:rPr>
                <w:sz w:val="9"/>
                <w:szCs w:val="9"/>
              </w:rPr>
            </w:pPr>
          </w:p>
        </w:tc>
        <w:tc>
          <w:tcPr>
            <w:tcW w:w="320" w:type="dxa"/>
            <w:vAlign w:val="bottom"/>
          </w:tcPr>
          <w:p w14:paraId="4BEA0608" w14:textId="77777777" w:rsidR="004B413C" w:rsidRDefault="004B413C">
            <w:pPr>
              <w:rPr>
                <w:sz w:val="9"/>
                <w:szCs w:val="9"/>
              </w:rPr>
            </w:pPr>
          </w:p>
        </w:tc>
        <w:tc>
          <w:tcPr>
            <w:tcW w:w="380" w:type="dxa"/>
            <w:vAlign w:val="bottom"/>
          </w:tcPr>
          <w:p w14:paraId="6BF6308D" w14:textId="77777777" w:rsidR="004B413C" w:rsidRDefault="004B413C">
            <w:pPr>
              <w:rPr>
                <w:sz w:val="9"/>
                <w:szCs w:val="9"/>
              </w:rPr>
            </w:pPr>
          </w:p>
        </w:tc>
        <w:tc>
          <w:tcPr>
            <w:tcW w:w="1240" w:type="dxa"/>
            <w:vAlign w:val="bottom"/>
          </w:tcPr>
          <w:p w14:paraId="5EB194A5" w14:textId="77777777" w:rsidR="004B413C" w:rsidRDefault="004B413C">
            <w:pPr>
              <w:rPr>
                <w:sz w:val="9"/>
                <w:szCs w:val="9"/>
              </w:rPr>
            </w:pPr>
          </w:p>
        </w:tc>
        <w:tc>
          <w:tcPr>
            <w:tcW w:w="920" w:type="dxa"/>
            <w:vMerge/>
            <w:vAlign w:val="bottom"/>
          </w:tcPr>
          <w:p w14:paraId="5DA06EDB" w14:textId="77777777" w:rsidR="004B413C" w:rsidRDefault="004B413C">
            <w:pPr>
              <w:rPr>
                <w:sz w:val="9"/>
                <w:szCs w:val="9"/>
              </w:rPr>
            </w:pPr>
          </w:p>
        </w:tc>
        <w:tc>
          <w:tcPr>
            <w:tcW w:w="1160" w:type="dxa"/>
            <w:vAlign w:val="bottom"/>
          </w:tcPr>
          <w:p w14:paraId="6EC9BD7E" w14:textId="77777777" w:rsidR="004B413C" w:rsidRDefault="004B413C">
            <w:pPr>
              <w:rPr>
                <w:sz w:val="9"/>
                <w:szCs w:val="9"/>
              </w:rPr>
            </w:pPr>
          </w:p>
        </w:tc>
        <w:tc>
          <w:tcPr>
            <w:tcW w:w="660" w:type="dxa"/>
            <w:vAlign w:val="bottom"/>
          </w:tcPr>
          <w:p w14:paraId="4C77873B" w14:textId="77777777" w:rsidR="004B413C" w:rsidRDefault="004B413C">
            <w:pPr>
              <w:rPr>
                <w:sz w:val="9"/>
                <w:szCs w:val="9"/>
              </w:rPr>
            </w:pPr>
          </w:p>
        </w:tc>
        <w:tc>
          <w:tcPr>
            <w:tcW w:w="160" w:type="dxa"/>
            <w:vAlign w:val="bottom"/>
          </w:tcPr>
          <w:p w14:paraId="208BB109" w14:textId="77777777" w:rsidR="004B413C" w:rsidRDefault="004B413C">
            <w:pPr>
              <w:rPr>
                <w:sz w:val="9"/>
                <w:szCs w:val="9"/>
              </w:rPr>
            </w:pPr>
          </w:p>
        </w:tc>
        <w:tc>
          <w:tcPr>
            <w:tcW w:w="0" w:type="dxa"/>
            <w:vAlign w:val="bottom"/>
          </w:tcPr>
          <w:p w14:paraId="2A136E81" w14:textId="77777777" w:rsidR="004B413C" w:rsidRDefault="004B413C">
            <w:pPr>
              <w:rPr>
                <w:sz w:val="1"/>
                <w:szCs w:val="1"/>
              </w:rPr>
            </w:pPr>
          </w:p>
        </w:tc>
      </w:tr>
      <w:tr w:rsidR="004B413C" w14:paraId="51B7852E" w14:textId="77777777">
        <w:trPr>
          <w:trHeight w:val="669"/>
        </w:trPr>
        <w:tc>
          <w:tcPr>
            <w:tcW w:w="420" w:type="dxa"/>
            <w:vAlign w:val="bottom"/>
          </w:tcPr>
          <w:p w14:paraId="2AF99A8E" w14:textId="77777777" w:rsidR="004B413C" w:rsidRDefault="004B413C">
            <w:pPr>
              <w:rPr>
                <w:sz w:val="24"/>
                <w:szCs w:val="24"/>
              </w:rPr>
            </w:pPr>
          </w:p>
        </w:tc>
        <w:tc>
          <w:tcPr>
            <w:tcW w:w="320" w:type="dxa"/>
            <w:vAlign w:val="bottom"/>
          </w:tcPr>
          <w:p w14:paraId="44AAFC7F" w14:textId="77777777" w:rsidR="004B413C" w:rsidRDefault="004B413C">
            <w:pPr>
              <w:rPr>
                <w:sz w:val="24"/>
                <w:szCs w:val="24"/>
              </w:rPr>
            </w:pPr>
          </w:p>
        </w:tc>
        <w:tc>
          <w:tcPr>
            <w:tcW w:w="380" w:type="dxa"/>
            <w:vAlign w:val="bottom"/>
          </w:tcPr>
          <w:p w14:paraId="6EA575D7" w14:textId="77777777" w:rsidR="004B413C" w:rsidRDefault="004B413C">
            <w:pPr>
              <w:rPr>
                <w:sz w:val="24"/>
                <w:szCs w:val="24"/>
              </w:rPr>
            </w:pPr>
          </w:p>
        </w:tc>
        <w:tc>
          <w:tcPr>
            <w:tcW w:w="1240" w:type="dxa"/>
            <w:vAlign w:val="bottom"/>
          </w:tcPr>
          <w:p w14:paraId="5CA6B3E9" w14:textId="77777777" w:rsidR="004B413C" w:rsidRDefault="004B413C">
            <w:pPr>
              <w:rPr>
                <w:sz w:val="24"/>
                <w:szCs w:val="24"/>
              </w:rPr>
            </w:pPr>
          </w:p>
        </w:tc>
        <w:tc>
          <w:tcPr>
            <w:tcW w:w="920" w:type="dxa"/>
            <w:vAlign w:val="bottom"/>
          </w:tcPr>
          <w:p w14:paraId="0250E6C3" w14:textId="77777777" w:rsidR="004B413C" w:rsidRDefault="00EC2FEA">
            <w:pPr>
              <w:ind w:right="174"/>
              <w:jc w:val="right"/>
              <w:rPr>
                <w:sz w:val="20"/>
                <w:szCs w:val="20"/>
              </w:rPr>
            </w:pPr>
            <w:r>
              <w:rPr>
                <w:rFonts w:ascii="Arial" w:eastAsia="Arial" w:hAnsi="Arial" w:cs="Arial"/>
                <w:color w:val="F8766D"/>
              </w:rPr>
              <w:t>2018</w:t>
            </w:r>
          </w:p>
        </w:tc>
        <w:tc>
          <w:tcPr>
            <w:tcW w:w="1160" w:type="dxa"/>
            <w:vAlign w:val="bottom"/>
          </w:tcPr>
          <w:p w14:paraId="74B176A4" w14:textId="77777777" w:rsidR="004B413C" w:rsidRDefault="004B413C">
            <w:pPr>
              <w:rPr>
                <w:sz w:val="24"/>
                <w:szCs w:val="24"/>
              </w:rPr>
            </w:pPr>
          </w:p>
        </w:tc>
        <w:tc>
          <w:tcPr>
            <w:tcW w:w="660" w:type="dxa"/>
            <w:vAlign w:val="bottom"/>
          </w:tcPr>
          <w:p w14:paraId="57216D70" w14:textId="77777777" w:rsidR="004B413C" w:rsidRDefault="004B413C">
            <w:pPr>
              <w:rPr>
                <w:sz w:val="24"/>
                <w:szCs w:val="24"/>
              </w:rPr>
            </w:pPr>
          </w:p>
        </w:tc>
        <w:tc>
          <w:tcPr>
            <w:tcW w:w="160" w:type="dxa"/>
            <w:vAlign w:val="bottom"/>
          </w:tcPr>
          <w:p w14:paraId="387035D5" w14:textId="77777777" w:rsidR="004B413C" w:rsidRDefault="004B413C">
            <w:pPr>
              <w:rPr>
                <w:sz w:val="24"/>
                <w:szCs w:val="24"/>
              </w:rPr>
            </w:pPr>
          </w:p>
        </w:tc>
        <w:tc>
          <w:tcPr>
            <w:tcW w:w="0" w:type="dxa"/>
            <w:vAlign w:val="bottom"/>
          </w:tcPr>
          <w:p w14:paraId="43CE058B" w14:textId="77777777" w:rsidR="004B413C" w:rsidRDefault="004B413C">
            <w:pPr>
              <w:rPr>
                <w:sz w:val="1"/>
                <w:szCs w:val="1"/>
              </w:rPr>
            </w:pPr>
          </w:p>
        </w:tc>
      </w:tr>
      <w:tr w:rsidR="004B413C" w14:paraId="7209F93D" w14:textId="77777777">
        <w:trPr>
          <w:trHeight w:val="807"/>
        </w:trPr>
        <w:tc>
          <w:tcPr>
            <w:tcW w:w="420" w:type="dxa"/>
            <w:vAlign w:val="bottom"/>
          </w:tcPr>
          <w:p w14:paraId="087D0DD5" w14:textId="77777777" w:rsidR="004B413C" w:rsidRDefault="004B413C">
            <w:pPr>
              <w:rPr>
                <w:sz w:val="24"/>
                <w:szCs w:val="24"/>
              </w:rPr>
            </w:pPr>
          </w:p>
        </w:tc>
        <w:tc>
          <w:tcPr>
            <w:tcW w:w="320" w:type="dxa"/>
            <w:vAlign w:val="bottom"/>
          </w:tcPr>
          <w:p w14:paraId="408848DF" w14:textId="77777777" w:rsidR="004B413C" w:rsidRDefault="004B413C">
            <w:pPr>
              <w:rPr>
                <w:sz w:val="24"/>
                <w:szCs w:val="24"/>
              </w:rPr>
            </w:pPr>
          </w:p>
        </w:tc>
        <w:tc>
          <w:tcPr>
            <w:tcW w:w="380" w:type="dxa"/>
            <w:vAlign w:val="bottom"/>
          </w:tcPr>
          <w:p w14:paraId="47605818" w14:textId="77777777" w:rsidR="004B413C" w:rsidRDefault="004B413C">
            <w:pPr>
              <w:rPr>
                <w:sz w:val="24"/>
                <w:szCs w:val="24"/>
              </w:rPr>
            </w:pPr>
          </w:p>
        </w:tc>
        <w:tc>
          <w:tcPr>
            <w:tcW w:w="1240" w:type="dxa"/>
            <w:vAlign w:val="bottom"/>
          </w:tcPr>
          <w:p w14:paraId="56207CB0" w14:textId="77777777" w:rsidR="004B413C" w:rsidRDefault="00EC2FEA">
            <w:pPr>
              <w:ind w:right="70"/>
              <w:jc w:val="right"/>
              <w:rPr>
                <w:sz w:val="20"/>
                <w:szCs w:val="20"/>
              </w:rPr>
            </w:pPr>
            <w:r>
              <w:rPr>
                <w:rFonts w:ascii="Arial" w:eastAsia="Arial" w:hAnsi="Arial" w:cs="Arial"/>
                <w:color w:val="4D4D4D"/>
                <w:sz w:val="18"/>
                <w:szCs w:val="18"/>
              </w:rPr>
              <w:t>−1</w:t>
            </w:r>
          </w:p>
        </w:tc>
        <w:tc>
          <w:tcPr>
            <w:tcW w:w="920" w:type="dxa"/>
            <w:vAlign w:val="bottom"/>
          </w:tcPr>
          <w:p w14:paraId="375C6253" w14:textId="77777777" w:rsidR="004B413C" w:rsidRDefault="00EC2FEA">
            <w:pPr>
              <w:ind w:left="480"/>
              <w:rPr>
                <w:sz w:val="20"/>
                <w:szCs w:val="20"/>
              </w:rPr>
            </w:pPr>
            <w:r>
              <w:rPr>
                <w:rFonts w:ascii="Arial" w:eastAsia="Arial" w:hAnsi="Arial" w:cs="Arial"/>
                <w:color w:val="4D4D4D"/>
                <w:sz w:val="18"/>
                <w:szCs w:val="18"/>
              </w:rPr>
              <w:t>0</w:t>
            </w:r>
          </w:p>
        </w:tc>
        <w:tc>
          <w:tcPr>
            <w:tcW w:w="1160" w:type="dxa"/>
            <w:vAlign w:val="bottom"/>
          </w:tcPr>
          <w:p w14:paraId="6E34E3B0" w14:textId="77777777" w:rsidR="004B413C" w:rsidRDefault="00EC2FEA">
            <w:pPr>
              <w:ind w:right="633"/>
              <w:jc w:val="right"/>
              <w:rPr>
                <w:sz w:val="20"/>
                <w:szCs w:val="20"/>
              </w:rPr>
            </w:pPr>
            <w:r>
              <w:rPr>
                <w:rFonts w:ascii="Arial" w:eastAsia="Arial" w:hAnsi="Arial" w:cs="Arial"/>
                <w:color w:val="4D4D4D"/>
                <w:sz w:val="18"/>
                <w:szCs w:val="18"/>
              </w:rPr>
              <w:t>1</w:t>
            </w:r>
          </w:p>
        </w:tc>
        <w:tc>
          <w:tcPr>
            <w:tcW w:w="660" w:type="dxa"/>
            <w:vAlign w:val="bottom"/>
          </w:tcPr>
          <w:p w14:paraId="7E0FD976" w14:textId="77777777" w:rsidR="004B413C" w:rsidRDefault="004B413C">
            <w:pPr>
              <w:rPr>
                <w:sz w:val="24"/>
                <w:szCs w:val="24"/>
              </w:rPr>
            </w:pPr>
          </w:p>
        </w:tc>
        <w:tc>
          <w:tcPr>
            <w:tcW w:w="160" w:type="dxa"/>
            <w:vAlign w:val="bottom"/>
          </w:tcPr>
          <w:p w14:paraId="41166DE4" w14:textId="77777777" w:rsidR="004B413C" w:rsidRDefault="004B413C">
            <w:pPr>
              <w:rPr>
                <w:sz w:val="24"/>
                <w:szCs w:val="24"/>
              </w:rPr>
            </w:pPr>
          </w:p>
        </w:tc>
        <w:tc>
          <w:tcPr>
            <w:tcW w:w="0" w:type="dxa"/>
            <w:vAlign w:val="bottom"/>
          </w:tcPr>
          <w:p w14:paraId="14829E92" w14:textId="77777777" w:rsidR="004B413C" w:rsidRDefault="004B413C">
            <w:pPr>
              <w:rPr>
                <w:sz w:val="1"/>
                <w:szCs w:val="1"/>
              </w:rPr>
            </w:pPr>
          </w:p>
        </w:tc>
      </w:tr>
      <w:tr w:rsidR="004B413C" w14:paraId="33DD338B" w14:textId="77777777">
        <w:trPr>
          <w:trHeight w:val="260"/>
        </w:trPr>
        <w:tc>
          <w:tcPr>
            <w:tcW w:w="420" w:type="dxa"/>
            <w:vAlign w:val="bottom"/>
          </w:tcPr>
          <w:p w14:paraId="03AB8DD4" w14:textId="77777777" w:rsidR="004B413C" w:rsidRDefault="004B413C"/>
        </w:tc>
        <w:tc>
          <w:tcPr>
            <w:tcW w:w="320" w:type="dxa"/>
            <w:vAlign w:val="bottom"/>
          </w:tcPr>
          <w:p w14:paraId="676CAA72" w14:textId="77777777" w:rsidR="004B413C" w:rsidRDefault="004B413C"/>
        </w:tc>
        <w:tc>
          <w:tcPr>
            <w:tcW w:w="380" w:type="dxa"/>
            <w:vAlign w:val="bottom"/>
          </w:tcPr>
          <w:p w14:paraId="4ED3CC9A" w14:textId="77777777" w:rsidR="004B413C" w:rsidRDefault="004B413C"/>
        </w:tc>
        <w:tc>
          <w:tcPr>
            <w:tcW w:w="1240" w:type="dxa"/>
            <w:vAlign w:val="bottom"/>
          </w:tcPr>
          <w:p w14:paraId="2E5D0D15" w14:textId="77777777" w:rsidR="004B413C" w:rsidRDefault="004B413C"/>
        </w:tc>
        <w:tc>
          <w:tcPr>
            <w:tcW w:w="920" w:type="dxa"/>
            <w:vAlign w:val="bottom"/>
          </w:tcPr>
          <w:p w14:paraId="42CBB000" w14:textId="77777777" w:rsidR="004B413C" w:rsidRDefault="00EC2FEA">
            <w:pPr>
              <w:ind w:left="360"/>
              <w:rPr>
                <w:sz w:val="20"/>
                <w:szCs w:val="20"/>
              </w:rPr>
            </w:pPr>
            <w:r>
              <w:rPr>
                <w:rFonts w:ascii="Arial" w:eastAsia="Arial" w:hAnsi="Arial" w:cs="Arial"/>
              </w:rPr>
              <w:t>LV1</w:t>
            </w:r>
          </w:p>
        </w:tc>
        <w:tc>
          <w:tcPr>
            <w:tcW w:w="1160" w:type="dxa"/>
            <w:vAlign w:val="bottom"/>
          </w:tcPr>
          <w:p w14:paraId="1B2BD3E2" w14:textId="77777777" w:rsidR="004B413C" w:rsidRDefault="004B413C"/>
        </w:tc>
        <w:tc>
          <w:tcPr>
            <w:tcW w:w="660" w:type="dxa"/>
            <w:vAlign w:val="bottom"/>
          </w:tcPr>
          <w:p w14:paraId="7B6C3D72" w14:textId="77777777" w:rsidR="004B413C" w:rsidRDefault="004B413C"/>
        </w:tc>
        <w:tc>
          <w:tcPr>
            <w:tcW w:w="160" w:type="dxa"/>
            <w:vAlign w:val="bottom"/>
          </w:tcPr>
          <w:p w14:paraId="027E2F09" w14:textId="77777777" w:rsidR="004B413C" w:rsidRDefault="004B413C"/>
        </w:tc>
        <w:tc>
          <w:tcPr>
            <w:tcW w:w="0" w:type="dxa"/>
            <w:vAlign w:val="bottom"/>
          </w:tcPr>
          <w:p w14:paraId="3DDF200C" w14:textId="77777777" w:rsidR="004B413C" w:rsidRDefault="004B413C">
            <w:pPr>
              <w:rPr>
                <w:sz w:val="1"/>
                <w:szCs w:val="1"/>
              </w:rPr>
            </w:pPr>
          </w:p>
        </w:tc>
      </w:tr>
    </w:tbl>
    <w:p w14:paraId="480F3B67" w14:textId="77777777" w:rsidR="004B413C" w:rsidRDefault="00EC2FEA">
      <w:pPr>
        <w:spacing w:line="20" w:lineRule="exact"/>
        <w:rPr>
          <w:sz w:val="20"/>
          <w:szCs w:val="20"/>
        </w:rPr>
      </w:pPr>
      <w:r>
        <w:rPr>
          <w:noProof/>
          <w:sz w:val="20"/>
          <w:szCs w:val="20"/>
        </w:rPr>
        <w:drawing>
          <wp:anchor distT="0" distB="0" distL="114300" distR="114300" simplePos="0" relativeHeight="252132352" behindDoc="1" locked="0" layoutInCell="0" allowOverlap="1" wp14:anchorId="6E163D82" wp14:editId="6642966A">
            <wp:simplePos x="0" y="0"/>
            <wp:positionH relativeFrom="column">
              <wp:posOffset>19050</wp:posOffset>
            </wp:positionH>
            <wp:positionV relativeFrom="paragraph">
              <wp:posOffset>-3974465</wp:posOffset>
            </wp:positionV>
            <wp:extent cx="3147695" cy="3674745"/>
            <wp:effectExtent l="0" t="0" r="0" b="0"/>
            <wp:wrapNone/>
            <wp:docPr id="1176" name="Picture 1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6"/>
                    <pic:cNvPicPr>
                      <a:picLocks noChangeAspect="1" noChangeArrowheads="1"/>
                    </pic:cNvPicPr>
                  </pic:nvPicPr>
                  <pic:blipFill>
                    <a:blip r:embed="rId777"/>
                    <a:srcRect/>
                    <a:stretch>
                      <a:fillRect/>
                    </a:stretch>
                  </pic:blipFill>
                  <pic:spPr bwMode="auto">
                    <a:xfrm>
                      <a:off x="0" y="0"/>
                      <a:ext cx="3147695" cy="3674745"/>
                    </a:xfrm>
                    <a:prstGeom prst="rect">
                      <a:avLst/>
                    </a:prstGeom>
                    <a:noFill/>
                  </pic:spPr>
                </pic:pic>
              </a:graphicData>
            </a:graphic>
          </wp:anchor>
        </w:drawing>
      </w:r>
    </w:p>
    <w:p w14:paraId="0B66CB71" w14:textId="77777777" w:rsidR="004B413C" w:rsidRDefault="004B413C">
      <w:pPr>
        <w:spacing w:line="200" w:lineRule="exact"/>
        <w:rPr>
          <w:sz w:val="20"/>
          <w:szCs w:val="20"/>
        </w:rPr>
      </w:pPr>
    </w:p>
    <w:p w14:paraId="01976C8C" w14:textId="77777777" w:rsidR="004B413C" w:rsidRDefault="004B413C">
      <w:pPr>
        <w:sectPr w:rsidR="004B413C">
          <w:pgSz w:w="12240" w:h="15840"/>
          <w:pgMar w:top="1440" w:right="1440" w:bottom="272" w:left="1440" w:header="0" w:footer="0" w:gutter="0"/>
          <w:cols w:num="2" w:space="720" w:equalWidth="0">
            <w:col w:w="3420" w:space="460"/>
            <w:col w:w="5480"/>
          </w:cols>
        </w:sectPr>
      </w:pPr>
    </w:p>
    <w:p w14:paraId="292BD6B5" w14:textId="77777777" w:rsidR="004B413C" w:rsidRDefault="004B413C">
      <w:pPr>
        <w:spacing w:line="363" w:lineRule="exact"/>
        <w:rPr>
          <w:sz w:val="20"/>
          <w:szCs w:val="20"/>
        </w:rPr>
      </w:pPr>
    </w:p>
    <w:p w14:paraId="11D898CD" w14:textId="77777777" w:rsidR="004B413C" w:rsidRDefault="00EC2FEA">
      <w:pPr>
        <w:spacing w:line="275" w:lineRule="auto"/>
        <w:jc w:val="both"/>
        <w:rPr>
          <w:sz w:val="20"/>
          <w:szCs w:val="20"/>
        </w:rPr>
      </w:pPr>
      <w:r>
        <w:rPr>
          <w:rFonts w:ascii="Arial" w:eastAsia="Arial" w:hAnsi="Arial" w:cs="Arial"/>
          <w:sz w:val="20"/>
          <w:szCs w:val="20"/>
        </w:rPr>
        <w:t>Figure 53: Unconstrained ordination based on the latent variable model for each surveyed year for the northern (left) and southern (right) Lake Nowergup transects. Plots are represented as diﬀerent colours and consecutive years are joined by a line with first and last survey years labeled.</w:t>
      </w:r>
    </w:p>
    <w:p w14:paraId="3D6AB48C" w14:textId="77777777" w:rsidR="004B413C" w:rsidRDefault="004B413C">
      <w:pPr>
        <w:spacing w:line="200" w:lineRule="exact"/>
        <w:rPr>
          <w:sz w:val="20"/>
          <w:szCs w:val="20"/>
        </w:rPr>
      </w:pPr>
    </w:p>
    <w:p w14:paraId="419D264E" w14:textId="77777777" w:rsidR="004B413C" w:rsidRDefault="004B413C">
      <w:pPr>
        <w:spacing w:line="200" w:lineRule="exact"/>
        <w:rPr>
          <w:sz w:val="20"/>
          <w:szCs w:val="20"/>
        </w:rPr>
      </w:pPr>
    </w:p>
    <w:p w14:paraId="44D34C69" w14:textId="77777777" w:rsidR="004B413C" w:rsidRDefault="004B413C">
      <w:pPr>
        <w:spacing w:line="200" w:lineRule="exact"/>
        <w:rPr>
          <w:sz w:val="20"/>
          <w:szCs w:val="20"/>
        </w:rPr>
      </w:pPr>
    </w:p>
    <w:p w14:paraId="79273C52" w14:textId="77777777" w:rsidR="004B413C" w:rsidRDefault="004B413C">
      <w:pPr>
        <w:spacing w:line="200" w:lineRule="exact"/>
        <w:rPr>
          <w:sz w:val="20"/>
          <w:szCs w:val="20"/>
        </w:rPr>
      </w:pPr>
    </w:p>
    <w:p w14:paraId="7142105E" w14:textId="77777777" w:rsidR="004B413C" w:rsidRDefault="004B413C">
      <w:pPr>
        <w:spacing w:line="200" w:lineRule="exact"/>
        <w:rPr>
          <w:sz w:val="20"/>
          <w:szCs w:val="20"/>
        </w:rPr>
      </w:pPr>
    </w:p>
    <w:p w14:paraId="0E7AECA6" w14:textId="77777777" w:rsidR="004B413C" w:rsidRDefault="004B413C">
      <w:pPr>
        <w:spacing w:line="200" w:lineRule="exact"/>
        <w:rPr>
          <w:sz w:val="20"/>
          <w:szCs w:val="20"/>
        </w:rPr>
      </w:pPr>
    </w:p>
    <w:p w14:paraId="1CD55195" w14:textId="77777777" w:rsidR="004B413C" w:rsidRDefault="004B413C">
      <w:pPr>
        <w:spacing w:line="200" w:lineRule="exact"/>
        <w:rPr>
          <w:sz w:val="20"/>
          <w:szCs w:val="20"/>
        </w:rPr>
      </w:pPr>
    </w:p>
    <w:p w14:paraId="3EA77A3A" w14:textId="77777777" w:rsidR="004B413C" w:rsidRDefault="004B413C">
      <w:pPr>
        <w:spacing w:line="200" w:lineRule="exact"/>
        <w:rPr>
          <w:sz w:val="20"/>
          <w:szCs w:val="20"/>
        </w:rPr>
      </w:pPr>
    </w:p>
    <w:p w14:paraId="3A08C648" w14:textId="77777777" w:rsidR="004B413C" w:rsidRDefault="004B413C">
      <w:pPr>
        <w:spacing w:line="200" w:lineRule="exact"/>
        <w:rPr>
          <w:sz w:val="20"/>
          <w:szCs w:val="20"/>
        </w:rPr>
      </w:pPr>
    </w:p>
    <w:p w14:paraId="7DAB8F5F" w14:textId="77777777" w:rsidR="004B413C" w:rsidRDefault="004B413C">
      <w:pPr>
        <w:spacing w:line="200" w:lineRule="exact"/>
        <w:rPr>
          <w:sz w:val="20"/>
          <w:szCs w:val="20"/>
        </w:rPr>
      </w:pPr>
    </w:p>
    <w:p w14:paraId="39A819D6" w14:textId="77777777" w:rsidR="004B413C" w:rsidRDefault="004B413C">
      <w:pPr>
        <w:spacing w:line="200" w:lineRule="exact"/>
        <w:rPr>
          <w:sz w:val="20"/>
          <w:szCs w:val="20"/>
        </w:rPr>
      </w:pPr>
    </w:p>
    <w:p w14:paraId="00F3F6FF" w14:textId="77777777" w:rsidR="004B413C" w:rsidRDefault="004B413C">
      <w:pPr>
        <w:spacing w:line="200" w:lineRule="exact"/>
        <w:rPr>
          <w:sz w:val="20"/>
          <w:szCs w:val="20"/>
        </w:rPr>
      </w:pPr>
    </w:p>
    <w:p w14:paraId="2A57365B" w14:textId="77777777" w:rsidR="004B413C" w:rsidRDefault="004B413C">
      <w:pPr>
        <w:spacing w:line="200" w:lineRule="exact"/>
        <w:rPr>
          <w:sz w:val="20"/>
          <w:szCs w:val="20"/>
        </w:rPr>
      </w:pPr>
    </w:p>
    <w:p w14:paraId="6ECD10DB" w14:textId="77777777" w:rsidR="004B413C" w:rsidRDefault="004B413C">
      <w:pPr>
        <w:spacing w:line="367" w:lineRule="exact"/>
        <w:rPr>
          <w:sz w:val="20"/>
          <w:szCs w:val="20"/>
        </w:rPr>
      </w:pPr>
    </w:p>
    <w:p w14:paraId="4C0C980F" w14:textId="77777777" w:rsidR="004B413C" w:rsidRDefault="00EC2FEA">
      <w:pPr>
        <w:jc w:val="center"/>
        <w:rPr>
          <w:sz w:val="20"/>
          <w:szCs w:val="20"/>
        </w:rPr>
      </w:pPr>
      <w:r>
        <w:rPr>
          <w:rFonts w:ascii="Arial" w:eastAsia="Arial" w:hAnsi="Arial" w:cs="Arial"/>
          <w:sz w:val="20"/>
          <w:szCs w:val="20"/>
        </w:rPr>
        <w:t>84</w:t>
      </w:r>
    </w:p>
    <w:p w14:paraId="1A32484D" w14:textId="77777777" w:rsidR="004B413C" w:rsidRDefault="004B413C">
      <w:pPr>
        <w:sectPr w:rsidR="004B413C">
          <w:type w:val="continuous"/>
          <w:pgSz w:w="12240" w:h="15840"/>
          <w:pgMar w:top="1440" w:right="1440" w:bottom="272" w:left="1440" w:header="0" w:footer="0" w:gutter="0"/>
          <w:cols w:space="720" w:equalWidth="0">
            <w:col w:w="9360"/>
          </w:cols>
        </w:sectPr>
      </w:pPr>
    </w:p>
    <w:p w14:paraId="160C6514" w14:textId="77777777" w:rsidR="004B413C" w:rsidRDefault="004B413C">
      <w:pPr>
        <w:spacing w:line="200" w:lineRule="exact"/>
        <w:rPr>
          <w:sz w:val="20"/>
          <w:szCs w:val="20"/>
        </w:rPr>
      </w:pPr>
      <w:bookmarkStart w:id="122" w:name="page85"/>
      <w:bookmarkEnd w:id="122"/>
    </w:p>
    <w:p w14:paraId="748E5F18" w14:textId="77777777" w:rsidR="004B413C" w:rsidRDefault="004B413C">
      <w:pPr>
        <w:spacing w:line="200" w:lineRule="exact"/>
        <w:rPr>
          <w:sz w:val="20"/>
          <w:szCs w:val="20"/>
        </w:rPr>
      </w:pPr>
    </w:p>
    <w:p w14:paraId="14E309B7" w14:textId="77777777" w:rsidR="004B413C" w:rsidRDefault="004B413C">
      <w:pPr>
        <w:spacing w:line="200" w:lineRule="exact"/>
        <w:rPr>
          <w:sz w:val="20"/>
          <w:szCs w:val="20"/>
        </w:rPr>
      </w:pPr>
    </w:p>
    <w:p w14:paraId="64F87DD5" w14:textId="77777777" w:rsidR="004B413C" w:rsidRDefault="004B413C">
      <w:pPr>
        <w:spacing w:line="200" w:lineRule="exact"/>
        <w:rPr>
          <w:sz w:val="20"/>
          <w:szCs w:val="20"/>
        </w:rPr>
      </w:pPr>
    </w:p>
    <w:p w14:paraId="2C0031BE" w14:textId="77777777" w:rsidR="004B413C" w:rsidRDefault="004B413C">
      <w:pPr>
        <w:spacing w:line="200" w:lineRule="exact"/>
        <w:rPr>
          <w:sz w:val="20"/>
          <w:szCs w:val="20"/>
        </w:rPr>
      </w:pPr>
    </w:p>
    <w:p w14:paraId="1E8105F1" w14:textId="77777777" w:rsidR="004B413C" w:rsidRDefault="004B413C">
      <w:pPr>
        <w:spacing w:line="200" w:lineRule="exact"/>
        <w:rPr>
          <w:sz w:val="20"/>
          <w:szCs w:val="20"/>
        </w:rPr>
      </w:pPr>
    </w:p>
    <w:p w14:paraId="56CD9FB4" w14:textId="77777777" w:rsidR="004B413C" w:rsidRDefault="004B413C">
      <w:pPr>
        <w:spacing w:line="200" w:lineRule="exact"/>
        <w:rPr>
          <w:sz w:val="20"/>
          <w:szCs w:val="20"/>
        </w:rPr>
      </w:pPr>
    </w:p>
    <w:p w14:paraId="29749C3A" w14:textId="77777777" w:rsidR="004B413C" w:rsidRDefault="004B413C">
      <w:pPr>
        <w:spacing w:line="200" w:lineRule="exact"/>
        <w:rPr>
          <w:sz w:val="20"/>
          <w:szCs w:val="20"/>
        </w:rPr>
      </w:pPr>
    </w:p>
    <w:p w14:paraId="799A1CC2" w14:textId="77777777" w:rsidR="004B413C" w:rsidRDefault="004B413C">
      <w:pPr>
        <w:spacing w:line="200" w:lineRule="exact"/>
        <w:rPr>
          <w:sz w:val="20"/>
          <w:szCs w:val="20"/>
        </w:rPr>
      </w:pPr>
    </w:p>
    <w:p w14:paraId="284E2774" w14:textId="77777777" w:rsidR="004B413C" w:rsidRDefault="004B413C">
      <w:pPr>
        <w:spacing w:line="200" w:lineRule="exact"/>
        <w:rPr>
          <w:sz w:val="20"/>
          <w:szCs w:val="20"/>
        </w:rPr>
      </w:pPr>
    </w:p>
    <w:p w14:paraId="594C530C" w14:textId="77777777" w:rsidR="004B413C" w:rsidRDefault="004B413C">
      <w:pPr>
        <w:spacing w:line="200" w:lineRule="exact"/>
        <w:rPr>
          <w:sz w:val="20"/>
          <w:szCs w:val="20"/>
        </w:rPr>
      </w:pPr>
    </w:p>
    <w:p w14:paraId="601ADF41" w14:textId="77777777" w:rsidR="004B413C" w:rsidRDefault="004B413C">
      <w:pPr>
        <w:spacing w:line="200" w:lineRule="exact"/>
        <w:rPr>
          <w:sz w:val="20"/>
          <w:szCs w:val="20"/>
        </w:rPr>
      </w:pPr>
    </w:p>
    <w:p w14:paraId="01F3B009" w14:textId="77777777" w:rsidR="004B413C" w:rsidRDefault="004B413C">
      <w:pPr>
        <w:spacing w:line="200" w:lineRule="exact"/>
        <w:rPr>
          <w:sz w:val="20"/>
          <w:szCs w:val="20"/>
        </w:rPr>
      </w:pPr>
    </w:p>
    <w:p w14:paraId="7CB50090" w14:textId="77777777" w:rsidR="004B413C" w:rsidRDefault="004B413C">
      <w:pPr>
        <w:spacing w:line="200" w:lineRule="exact"/>
        <w:rPr>
          <w:sz w:val="20"/>
          <w:szCs w:val="20"/>
        </w:rPr>
      </w:pPr>
    </w:p>
    <w:p w14:paraId="46E39677" w14:textId="77777777" w:rsidR="004B413C" w:rsidRDefault="004B413C">
      <w:pPr>
        <w:spacing w:line="200" w:lineRule="exact"/>
        <w:rPr>
          <w:sz w:val="20"/>
          <w:szCs w:val="20"/>
        </w:rPr>
      </w:pPr>
    </w:p>
    <w:p w14:paraId="24103144" w14:textId="77777777" w:rsidR="004B413C" w:rsidRDefault="004B413C">
      <w:pPr>
        <w:spacing w:line="200" w:lineRule="exact"/>
        <w:rPr>
          <w:sz w:val="20"/>
          <w:szCs w:val="20"/>
        </w:rPr>
      </w:pPr>
    </w:p>
    <w:p w14:paraId="1C3ED5F9" w14:textId="77777777" w:rsidR="004B413C" w:rsidRDefault="004B413C">
      <w:pPr>
        <w:spacing w:line="200" w:lineRule="exact"/>
        <w:rPr>
          <w:sz w:val="20"/>
          <w:szCs w:val="20"/>
        </w:rPr>
      </w:pPr>
    </w:p>
    <w:p w14:paraId="31A363E3" w14:textId="77777777" w:rsidR="004B413C" w:rsidRDefault="004B413C">
      <w:pPr>
        <w:spacing w:line="200" w:lineRule="exact"/>
        <w:rPr>
          <w:sz w:val="20"/>
          <w:szCs w:val="20"/>
        </w:rPr>
      </w:pPr>
    </w:p>
    <w:p w14:paraId="643BB84E" w14:textId="77777777" w:rsidR="004B413C" w:rsidRDefault="004B413C">
      <w:pPr>
        <w:spacing w:line="200" w:lineRule="exact"/>
        <w:rPr>
          <w:sz w:val="20"/>
          <w:szCs w:val="20"/>
        </w:rPr>
      </w:pPr>
    </w:p>
    <w:p w14:paraId="621A750E" w14:textId="77777777" w:rsidR="004B413C" w:rsidRDefault="004B413C">
      <w:pPr>
        <w:spacing w:line="200" w:lineRule="exact"/>
        <w:rPr>
          <w:sz w:val="20"/>
          <w:szCs w:val="20"/>
        </w:rPr>
      </w:pPr>
    </w:p>
    <w:p w14:paraId="2C09896E" w14:textId="77777777" w:rsidR="004B413C" w:rsidRDefault="004B413C">
      <w:pPr>
        <w:spacing w:line="200" w:lineRule="exact"/>
        <w:rPr>
          <w:sz w:val="20"/>
          <w:szCs w:val="20"/>
        </w:rPr>
      </w:pPr>
    </w:p>
    <w:p w14:paraId="04EA17A8" w14:textId="77777777" w:rsidR="004B413C" w:rsidRDefault="004B413C">
      <w:pPr>
        <w:spacing w:line="200" w:lineRule="exact"/>
        <w:rPr>
          <w:sz w:val="20"/>
          <w:szCs w:val="20"/>
        </w:rPr>
      </w:pPr>
    </w:p>
    <w:p w14:paraId="239A4194" w14:textId="77777777" w:rsidR="004B413C" w:rsidRDefault="004B413C">
      <w:pPr>
        <w:spacing w:line="200" w:lineRule="exact"/>
        <w:rPr>
          <w:sz w:val="20"/>
          <w:szCs w:val="20"/>
        </w:rPr>
      </w:pPr>
    </w:p>
    <w:p w14:paraId="6FD2916C" w14:textId="77777777" w:rsidR="004B413C" w:rsidRDefault="004B413C">
      <w:pPr>
        <w:spacing w:line="260" w:lineRule="exact"/>
        <w:rPr>
          <w:sz w:val="20"/>
          <w:szCs w:val="20"/>
        </w:rPr>
      </w:pPr>
    </w:p>
    <w:tbl>
      <w:tblPr>
        <w:tblW w:w="0" w:type="auto"/>
        <w:tblInd w:w="62" w:type="dxa"/>
        <w:tblLayout w:type="fixed"/>
        <w:tblCellMar>
          <w:left w:w="0" w:type="dxa"/>
          <w:right w:w="0" w:type="dxa"/>
        </w:tblCellMar>
        <w:tblLook w:val="04A0" w:firstRow="1" w:lastRow="0" w:firstColumn="1" w:lastColumn="0" w:noHBand="0" w:noVBand="1"/>
      </w:tblPr>
      <w:tblGrid>
        <w:gridCol w:w="253"/>
      </w:tblGrid>
      <w:tr w:rsidR="004B413C" w14:paraId="35F955B7" w14:textId="77777777">
        <w:trPr>
          <w:trHeight w:val="800"/>
        </w:trPr>
        <w:tc>
          <w:tcPr>
            <w:tcW w:w="253" w:type="dxa"/>
            <w:textDirection w:val="btLr"/>
            <w:vAlign w:val="bottom"/>
          </w:tcPr>
          <w:p w14:paraId="7C21C116" w14:textId="77777777" w:rsidR="004B413C" w:rsidRDefault="00EC2FEA">
            <w:pPr>
              <w:rPr>
                <w:sz w:val="20"/>
                <w:szCs w:val="20"/>
              </w:rPr>
            </w:pPr>
            <w:r>
              <w:rPr>
                <w:rFonts w:ascii="Arial" w:eastAsia="Arial" w:hAnsi="Arial" w:cs="Arial"/>
              </w:rPr>
              <w:t>Species</w:t>
            </w:r>
          </w:p>
        </w:tc>
      </w:tr>
    </w:tbl>
    <w:p w14:paraId="395A1689" w14:textId="77777777" w:rsidR="004B413C" w:rsidRDefault="00EC2FEA">
      <w:pPr>
        <w:spacing w:line="20" w:lineRule="exact"/>
        <w:rPr>
          <w:sz w:val="20"/>
          <w:szCs w:val="20"/>
        </w:rPr>
      </w:pPr>
      <w:r>
        <w:rPr>
          <w:sz w:val="20"/>
          <w:szCs w:val="20"/>
        </w:rPr>
        <w:br w:type="column"/>
      </w:r>
    </w:p>
    <w:p w14:paraId="501F636E" w14:textId="77777777" w:rsidR="004B413C" w:rsidRDefault="004B413C">
      <w:pPr>
        <w:spacing w:line="200" w:lineRule="exact"/>
        <w:rPr>
          <w:sz w:val="20"/>
          <w:szCs w:val="20"/>
        </w:rPr>
      </w:pPr>
    </w:p>
    <w:p w14:paraId="5F364EBF" w14:textId="77777777" w:rsidR="004B413C" w:rsidRDefault="004B413C">
      <w:pPr>
        <w:spacing w:line="200" w:lineRule="exact"/>
        <w:rPr>
          <w:sz w:val="20"/>
          <w:szCs w:val="20"/>
        </w:rPr>
      </w:pPr>
    </w:p>
    <w:p w14:paraId="4177E2C8" w14:textId="77777777" w:rsidR="004B413C" w:rsidRDefault="004B413C">
      <w:pPr>
        <w:spacing w:line="200" w:lineRule="exact"/>
        <w:rPr>
          <w:sz w:val="20"/>
          <w:szCs w:val="20"/>
        </w:rPr>
      </w:pPr>
    </w:p>
    <w:p w14:paraId="2F43F3FD" w14:textId="77777777" w:rsidR="004B413C" w:rsidRDefault="004B413C">
      <w:pPr>
        <w:spacing w:line="200" w:lineRule="exact"/>
        <w:rPr>
          <w:sz w:val="20"/>
          <w:szCs w:val="20"/>
        </w:rPr>
      </w:pPr>
    </w:p>
    <w:p w14:paraId="5CF408E0" w14:textId="77777777" w:rsidR="004B413C" w:rsidRDefault="004B413C">
      <w:pPr>
        <w:spacing w:line="200" w:lineRule="exact"/>
        <w:rPr>
          <w:sz w:val="20"/>
          <w:szCs w:val="20"/>
        </w:rPr>
      </w:pPr>
    </w:p>
    <w:p w14:paraId="19055CA8" w14:textId="77777777" w:rsidR="004B413C" w:rsidRDefault="004B413C">
      <w:pPr>
        <w:spacing w:line="200" w:lineRule="exact"/>
        <w:rPr>
          <w:sz w:val="20"/>
          <w:szCs w:val="20"/>
        </w:rPr>
      </w:pPr>
    </w:p>
    <w:p w14:paraId="7DC0665B" w14:textId="77777777" w:rsidR="004B413C" w:rsidRDefault="004B413C">
      <w:pPr>
        <w:spacing w:line="200" w:lineRule="exact"/>
        <w:rPr>
          <w:sz w:val="20"/>
          <w:szCs w:val="20"/>
        </w:rPr>
      </w:pPr>
    </w:p>
    <w:p w14:paraId="59239C48" w14:textId="77777777" w:rsidR="004B413C" w:rsidRDefault="004B413C">
      <w:pPr>
        <w:spacing w:line="200" w:lineRule="exact"/>
        <w:rPr>
          <w:sz w:val="20"/>
          <w:szCs w:val="20"/>
        </w:rPr>
      </w:pPr>
    </w:p>
    <w:p w14:paraId="462F4D4C" w14:textId="77777777" w:rsidR="004B413C" w:rsidRDefault="004B413C">
      <w:pPr>
        <w:spacing w:line="200" w:lineRule="exact"/>
        <w:rPr>
          <w:sz w:val="20"/>
          <w:szCs w:val="20"/>
        </w:rPr>
      </w:pPr>
    </w:p>
    <w:p w14:paraId="1FB53FF7" w14:textId="77777777" w:rsidR="004B413C" w:rsidRDefault="004B413C">
      <w:pPr>
        <w:spacing w:line="200" w:lineRule="exact"/>
        <w:rPr>
          <w:sz w:val="20"/>
          <w:szCs w:val="20"/>
        </w:rPr>
      </w:pPr>
    </w:p>
    <w:p w14:paraId="0763BB07" w14:textId="77777777" w:rsidR="004B413C" w:rsidRDefault="004B413C">
      <w:pPr>
        <w:spacing w:line="200" w:lineRule="exact"/>
        <w:rPr>
          <w:sz w:val="20"/>
          <w:szCs w:val="20"/>
        </w:rPr>
      </w:pPr>
    </w:p>
    <w:p w14:paraId="180ABC49" w14:textId="77777777" w:rsidR="004B413C" w:rsidRDefault="004B413C">
      <w:pPr>
        <w:spacing w:line="200" w:lineRule="exact"/>
        <w:rPr>
          <w:sz w:val="20"/>
          <w:szCs w:val="20"/>
        </w:rPr>
      </w:pPr>
    </w:p>
    <w:p w14:paraId="6EE5ED98" w14:textId="77777777" w:rsidR="004B413C" w:rsidRDefault="004B413C">
      <w:pPr>
        <w:spacing w:line="290" w:lineRule="exact"/>
        <w:rPr>
          <w:sz w:val="20"/>
          <w:szCs w:val="20"/>
        </w:rPr>
      </w:pPr>
    </w:p>
    <w:p w14:paraId="05D8DF73" w14:textId="77777777" w:rsidR="004B413C" w:rsidRDefault="00EC2FEA">
      <w:pPr>
        <w:ind w:left="580"/>
        <w:rPr>
          <w:sz w:val="20"/>
          <w:szCs w:val="20"/>
        </w:rPr>
      </w:pPr>
      <w:r>
        <w:rPr>
          <w:rFonts w:ascii="Arial" w:eastAsia="Arial" w:hAnsi="Arial" w:cs="Arial"/>
          <w:color w:val="4D4D4D"/>
          <w:sz w:val="18"/>
          <w:szCs w:val="18"/>
        </w:rPr>
        <w:t>X_Typha_orientalis</w:t>
      </w:r>
    </w:p>
    <w:p w14:paraId="6C0102BC" w14:textId="77777777" w:rsidR="004B413C" w:rsidRDefault="00EC2FEA">
      <w:pPr>
        <w:spacing w:line="20" w:lineRule="exact"/>
        <w:rPr>
          <w:sz w:val="20"/>
          <w:szCs w:val="20"/>
        </w:rPr>
      </w:pPr>
      <w:r>
        <w:rPr>
          <w:noProof/>
          <w:sz w:val="20"/>
          <w:szCs w:val="20"/>
        </w:rPr>
        <w:drawing>
          <wp:anchor distT="0" distB="0" distL="114300" distR="114300" simplePos="0" relativeHeight="252133376" behindDoc="1" locked="0" layoutInCell="0" allowOverlap="1" wp14:anchorId="239159D2" wp14:editId="1A2F83B1">
            <wp:simplePos x="0" y="0"/>
            <wp:positionH relativeFrom="column">
              <wp:posOffset>1356360</wp:posOffset>
            </wp:positionH>
            <wp:positionV relativeFrom="paragraph">
              <wp:posOffset>-332105</wp:posOffset>
            </wp:positionV>
            <wp:extent cx="1304290" cy="3674745"/>
            <wp:effectExtent l="0" t="0" r="0" b="0"/>
            <wp:wrapNone/>
            <wp:docPr id="1177" name="Picture 1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7"/>
                    <pic:cNvPicPr>
                      <a:picLocks noChangeAspect="1" noChangeArrowheads="1"/>
                    </pic:cNvPicPr>
                  </pic:nvPicPr>
                  <pic:blipFill>
                    <a:blip r:embed="rId778"/>
                    <a:srcRect/>
                    <a:stretch>
                      <a:fillRect/>
                    </a:stretch>
                  </pic:blipFill>
                  <pic:spPr bwMode="auto">
                    <a:xfrm>
                      <a:off x="0" y="0"/>
                      <a:ext cx="1304290" cy="3674745"/>
                    </a:xfrm>
                    <a:prstGeom prst="rect">
                      <a:avLst/>
                    </a:prstGeom>
                    <a:noFill/>
                  </pic:spPr>
                </pic:pic>
              </a:graphicData>
            </a:graphic>
          </wp:anchor>
        </w:drawing>
      </w:r>
    </w:p>
    <w:p w14:paraId="7DD2DCD4" w14:textId="77777777" w:rsidR="004B413C" w:rsidRDefault="004B413C">
      <w:pPr>
        <w:spacing w:line="200" w:lineRule="exact"/>
        <w:rPr>
          <w:sz w:val="20"/>
          <w:szCs w:val="20"/>
        </w:rPr>
      </w:pPr>
    </w:p>
    <w:p w14:paraId="1D6EBF02" w14:textId="77777777" w:rsidR="004B413C" w:rsidRDefault="004B413C">
      <w:pPr>
        <w:spacing w:line="272" w:lineRule="exact"/>
        <w:rPr>
          <w:sz w:val="20"/>
          <w:szCs w:val="20"/>
        </w:rPr>
      </w:pPr>
    </w:p>
    <w:p w14:paraId="3CA26B4C" w14:textId="77777777" w:rsidR="004B413C" w:rsidRDefault="00EC2FEA">
      <w:pPr>
        <w:ind w:left="640"/>
        <w:rPr>
          <w:sz w:val="20"/>
          <w:szCs w:val="20"/>
        </w:rPr>
      </w:pPr>
      <w:r>
        <w:rPr>
          <w:rFonts w:ascii="Arial" w:eastAsia="Arial" w:hAnsi="Arial" w:cs="Arial"/>
          <w:color w:val="4D4D4D"/>
          <w:sz w:val="17"/>
          <w:szCs w:val="17"/>
        </w:rPr>
        <w:t xml:space="preserve">X_Rumex_crispus </w:t>
      </w:r>
      <w:r>
        <w:rPr>
          <w:noProof/>
          <w:sz w:val="1"/>
          <w:szCs w:val="1"/>
        </w:rPr>
        <w:drawing>
          <wp:inline distT="0" distB="0" distL="0" distR="0" wp14:anchorId="2BDBCBD5" wp14:editId="2A277C81">
            <wp:extent cx="41910" cy="13335"/>
            <wp:effectExtent l="0" t="0" r="0" b="0"/>
            <wp:docPr id="1178" name="Picture 1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8"/>
                    <pic:cNvPicPr>
                      <a:picLocks noChangeAspect="1" noChangeArrowheads="1"/>
                    </pic:cNvPicPr>
                  </pic:nvPicPr>
                  <pic:blipFill>
                    <a:blip r:embed="rId491"/>
                    <a:srcRect/>
                    <a:stretch>
                      <a:fillRect/>
                    </a:stretch>
                  </pic:blipFill>
                  <pic:spPr bwMode="auto">
                    <a:xfrm>
                      <a:off x="0" y="0"/>
                      <a:ext cx="41910" cy="13335"/>
                    </a:xfrm>
                    <a:prstGeom prst="rect">
                      <a:avLst/>
                    </a:prstGeom>
                    <a:noFill/>
                    <a:ln>
                      <a:noFill/>
                    </a:ln>
                  </pic:spPr>
                </pic:pic>
              </a:graphicData>
            </a:graphic>
          </wp:inline>
        </w:drawing>
      </w:r>
      <w:r>
        <w:rPr>
          <w:noProof/>
          <w:sz w:val="1"/>
          <w:szCs w:val="1"/>
        </w:rPr>
        <w:drawing>
          <wp:inline distT="0" distB="0" distL="0" distR="0" wp14:anchorId="47E01756" wp14:editId="7AEC1A1A">
            <wp:extent cx="525780" cy="85725"/>
            <wp:effectExtent l="0" t="0" r="0" b="0"/>
            <wp:docPr id="1179" name="Picture 1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9"/>
                    <pic:cNvPicPr>
                      <a:picLocks noChangeAspect="1" noChangeArrowheads="1"/>
                    </pic:cNvPicPr>
                  </pic:nvPicPr>
                  <pic:blipFill>
                    <a:blip r:embed="rId779"/>
                    <a:srcRect/>
                    <a:stretch>
                      <a:fillRect/>
                    </a:stretch>
                  </pic:blipFill>
                  <pic:spPr bwMode="auto">
                    <a:xfrm>
                      <a:off x="0" y="0"/>
                      <a:ext cx="525780" cy="85725"/>
                    </a:xfrm>
                    <a:prstGeom prst="rect">
                      <a:avLst/>
                    </a:prstGeom>
                    <a:noFill/>
                    <a:ln>
                      <a:noFill/>
                    </a:ln>
                  </pic:spPr>
                </pic:pic>
              </a:graphicData>
            </a:graphic>
          </wp:inline>
        </w:drawing>
      </w:r>
    </w:p>
    <w:p w14:paraId="3DFB0599" w14:textId="77777777" w:rsidR="004B413C" w:rsidRDefault="004B413C">
      <w:pPr>
        <w:spacing w:line="200" w:lineRule="exact"/>
        <w:rPr>
          <w:sz w:val="20"/>
          <w:szCs w:val="20"/>
        </w:rPr>
      </w:pPr>
    </w:p>
    <w:p w14:paraId="621280E4" w14:textId="77777777" w:rsidR="004B413C" w:rsidRDefault="004B413C">
      <w:pPr>
        <w:spacing w:line="304" w:lineRule="exact"/>
        <w:rPr>
          <w:sz w:val="20"/>
          <w:szCs w:val="20"/>
        </w:rPr>
      </w:pPr>
    </w:p>
    <w:p w14:paraId="7AE7A183" w14:textId="77777777" w:rsidR="004B413C" w:rsidRDefault="00EC2FEA">
      <w:pPr>
        <w:rPr>
          <w:sz w:val="20"/>
          <w:szCs w:val="20"/>
        </w:rPr>
      </w:pPr>
      <w:r>
        <w:rPr>
          <w:rFonts w:ascii="Arial" w:eastAsia="Arial" w:hAnsi="Arial" w:cs="Arial"/>
          <w:color w:val="4D4D4D"/>
          <w:sz w:val="18"/>
          <w:szCs w:val="18"/>
        </w:rPr>
        <w:t>X_Pelargonium_capitatum</w:t>
      </w:r>
    </w:p>
    <w:p w14:paraId="232C1401" w14:textId="77777777" w:rsidR="004B413C" w:rsidRDefault="004B413C">
      <w:pPr>
        <w:spacing w:line="200" w:lineRule="exact"/>
        <w:rPr>
          <w:sz w:val="20"/>
          <w:szCs w:val="20"/>
        </w:rPr>
      </w:pPr>
    </w:p>
    <w:p w14:paraId="6D08361D" w14:textId="77777777" w:rsidR="004B413C" w:rsidRDefault="004B413C">
      <w:pPr>
        <w:spacing w:line="292" w:lineRule="exact"/>
        <w:rPr>
          <w:sz w:val="20"/>
          <w:szCs w:val="20"/>
        </w:rPr>
      </w:pPr>
    </w:p>
    <w:p w14:paraId="6F10E8E0" w14:textId="77777777" w:rsidR="004B413C" w:rsidRDefault="00EC2FEA">
      <w:pPr>
        <w:ind w:left="340"/>
        <w:rPr>
          <w:sz w:val="20"/>
          <w:szCs w:val="20"/>
        </w:rPr>
      </w:pPr>
      <w:r>
        <w:rPr>
          <w:rFonts w:ascii="Arial" w:eastAsia="Arial" w:hAnsi="Arial" w:cs="Arial"/>
          <w:color w:val="4D4D4D"/>
          <w:sz w:val="18"/>
          <w:szCs w:val="18"/>
        </w:rPr>
        <w:t>X_Ehrharta_longiflora</w:t>
      </w:r>
    </w:p>
    <w:p w14:paraId="76C2BA67" w14:textId="77777777" w:rsidR="004B413C" w:rsidRDefault="004B413C">
      <w:pPr>
        <w:spacing w:line="200" w:lineRule="exact"/>
        <w:rPr>
          <w:sz w:val="20"/>
          <w:szCs w:val="20"/>
        </w:rPr>
      </w:pPr>
    </w:p>
    <w:p w14:paraId="27760A50" w14:textId="77777777" w:rsidR="004B413C" w:rsidRDefault="004B413C">
      <w:pPr>
        <w:spacing w:line="292" w:lineRule="exact"/>
        <w:rPr>
          <w:sz w:val="20"/>
          <w:szCs w:val="20"/>
        </w:rPr>
      </w:pPr>
    </w:p>
    <w:p w14:paraId="76767381" w14:textId="77777777" w:rsidR="004B413C" w:rsidRDefault="00EC2FEA">
      <w:pPr>
        <w:ind w:left="460"/>
        <w:rPr>
          <w:sz w:val="20"/>
          <w:szCs w:val="20"/>
        </w:rPr>
      </w:pPr>
      <w:r>
        <w:rPr>
          <w:rFonts w:ascii="Arial" w:eastAsia="Arial" w:hAnsi="Arial" w:cs="Arial"/>
          <w:color w:val="4D4D4D"/>
          <w:sz w:val="18"/>
          <w:szCs w:val="18"/>
        </w:rPr>
        <w:t>X_Bromus_diandrus</w:t>
      </w:r>
    </w:p>
    <w:p w14:paraId="393A10E7" w14:textId="77777777" w:rsidR="004B413C" w:rsidRDefault="004B413C">
      <w:pPr>
        <w:spacing w:line="200" w:lineRule="exact"/>
        <w:rPr>
          <w:sz w:val="20"/>
          <w:szCs w:val="20"/>
        </w:rPr>
      </w:pPr>
    </w:p>
    <w:p w14:paraId="03A73D45" w14:textId="77777777" w:rsidR="004B413C" w:rsidRDefault="004B413C">
      <w:pPr>
        <w:spacing w:line="292" w:lineRule="exact"/>
        <w:rPr>
          <w:sz w:val="20"/>
          <w:szCs w:val="20"/>
        </w:rPr>
      </w:pPr>
    </w:p>
    <w:p w14:paraId="41E64141" w14:textId="77777777" w:rsidR="004B413C" w:rsidRDefault="00EC2FEA">
      <w:pPr>
        <w:ind w:left="100"/>
        <w:rPr>
          <w:sz w:val="20"/>
          <w:szCs w:val="20"/>
        </w:rPr>
      </w:pPr>
      <w:r>
        <w:rPr>
          <w:rFonts w:ascii="Arial" w:eastAsia="Arial" w:hAnsi="Arial" w:cs="Arial"/>
          <w:color w:val="4D4D4D"/>
          <w:sz w:val="18"/>
          <w:szCs w:val="18"/>
        </w:rPr>
        <w:t>Jacksonia_sternbergiana</w:t>
      </w:r>
    </w:p>
    <w:p w14:paraId="39623581" w14:textId="77777777" w:rsidR="004B413C" w:rsidRDefault="004B413C">
      <w:pPr>
        <w:spacing w:line="200" w:lineRule="exact"/>
        <w:rPr>
          <w:sz w:val="20"/>
          <w:szCs w:val="20"/>
        </w:rPr>
      </w:pPr>
    </w:p>
    <w:p w14:paraId="07AB5601" w14:textId="77777777" w:rsidR="004B413C" w:rsidRDefault="004B413C">
      <w:pPr>
        <w:spacing w:line="292" w:lineRule="exact"/>
        <w:rPr>
          <w:sz w:val="20"/>
          <w:szCs w:val="20"/>
        </w:rPr>
      </w:pPr>
    </w:p>
    <w:p w14:paraId="530F2A6C" w14:textId="77777777" w:rsidR="004B413C" w:rsidRDefault="00EC2FEA">
      <w:pPr>
        <w:ind w:left="720"/>
        <w:rPr>
          <w:sz w:val="20"/>
          <w:szCs w:val="20"/>
        </w:rPr>
      </w:pPr>
      <w:r>
        <w:rPr>
          <w:rFonts w:ascii="Arial" w:eastAsia="Arial" w:hAnsi="Arial" w:cs="Arial"/>
          <w:color w:val="4D4D4D"/>
          <w:sz w:val="18"/>
          <w:szCs w:val="18"/>
        </w:rPr>
        <w:t>Eucalyptus_rudis</w:t>
      </w:r>
    </w:p>
    <w:p w14:paraId="07DB44B5" w14:textId="77777777" w:rsidR="004B413C" w:rsidRDefault="004B413C">
      <w:pPr>
        <w:spacing w:line="200" w:lineRule="exact"/>
        <w:rPr>
          <w:sz w:val="20"/>
          <w:szCs w:val="20"/>
        </w:rPr>
      </w:pPr>
    </w:p>
    <w:p w14:paraId="01E79492" w14:textId="77777777" w:rsidR="004B413C" w:rsidRDefault="004B413C">
      <w:pPr>
        <w:spacing w:line="292" w:lineRule="exact"/>
        <w:rPr>
          <w:sz w:val="20"/>
          <w:szCs w:val="20"/>
        </w:rPr>
      </w:pPr>
    </w:p>
    <w:p w14:paraId="2C3B5D16" w14:textId="77777777" w:rsidR="004B413C" w:rsidRDefault="00EC2FEA">
      <w:pPr>
        <w:ind w:left="800"/>
        <w:rPr>
          <w:sz w:val="20"/>
          <w:szCs w:val="20"/>
        </w:rPr>
      </w:pPr>
      <w:r>
        <w:rPr>
          <w:rFonts w:ascii="Arial" w:eastAsia="Arial" w:hAnsi="Arial" w:cs="Arial"/>
          <w:color w:val="4D4D4D"/>
          <w:sz w:val="18"/>
          <w:szCs w:val="18"/>
        </w:rPr>
        <w:t>Baumea_juncea</w:t>
      </w:r>
    </w:p>
    <w:p w14:paraId="7C6EE9BC" w14:textId="77777777" w:rsidR="004B413C" w:rsidRDefault="004B413C">
      <w:pPr>
        <w:spacing w:line="376" w:lineRule="exact"/>
        <w:rPr>
          <w:sz w:val="20"/>
          <w:szCs w:val="20"/>
        </w:rPr>
      </w:pPr>
    </w:p>
    <w:p w14:paraId="4609D2D9" w14:textId="77777777" w:rsidR="004B413C" w:rsidRDefault="00EC2FEA">
      <w:pPr>
        <w:tabs>
          <w:tab w:val="left" w:pos="2800"/>
          <w:tab w:val="left" w:pos="3260"/>
          <w:tab w:val="left" w:pos="3660"/>
          <w:tab w:val="left" w:pos="4040"/>
        </w:tabs>
        <w:ind w:left="2420"/>
        <w:rPr>
          <w:sz w:val="20"/>
          <w:szCs w:val="20"/>
        </w:rPr>
      </w:pPr>
      <w:r>
        <w:rPr>
          <w:rFonts w:ascii="Arial" w:eastAsia="Arial" w:hAnsi="Arial" w:cs="Arial"/>
          <w:color w:val="4D4D4D"/>
          <w:sz w:val="18"/>
          <w:szCs w:val="18"/>
        </w:rPr>
        <w:t>−2</w:t>
      </w:r>
      <w:r>
        <w:rPr>
          <w:rFonts w:ascii="Arial" w:eastAsia="Arial" w:hAnsi="Arial" w:cs="Arial"/>
          <w:color w:val="4D4D4D"/>
          <w:sz w:val="18"/>
          <w:szCs w:val="18"/>
        </w:rPr>
        <w:tab/>
        <w:t>−1</w:t>
      </w:r>
      <w:r>
        <w:rPr>
          <w:sz w:val="20"/>
          <w:szCs w:val="20"/>
        </w:rPr>
        <w:tab/>
      </w:r>
      <w:r>
        <w:rPr>
          <w:rFonts w:ascii="Arial" w:eastAsia="Arial" w:hAnsi="Arial" w:cs="Arial"/>
          <w:color w:val="4D4D4D"/>
          <w:sz w:val="18"/>
          <w:szCs w:val="18"/>
        </w:rPr>
        <w:t>0</w:t>
      </w:r>
      <w:r>
        <w:rPr>
          <w:sz w:val="20"/>
          <w:szCs w:val="20"/>
        </w:rPr>
        <w:tab/>
      </w:r>
      <w:r>
        <w:rPr>
          <w:rFonts w:ascii="Arial" w:eastAsia="Arial" w:hAnsi="Arial" w:cs="Arial"/>
          <w:color w:val="4D4D4D"/>
          <w:sz w:val="18"/>
          <w:szCs w:val="18"/>
        </w:rPr>
        <w:t>1</w:t>
      </w:r>
      <w:r>
        <w:rPr>
          <w:sz w:val="20"/>
          <w:szCs w:val="20"/>
        </w:rPr>
        <w:tab/>
      </w:r>
      <w:r>
        <w:rPr>
          <w:rFonts w:ascii="Arial" w:eastAsia="Arial" w:hAnsi="Arial" w:cs="Arial"/>
          <w:color w:val="4D4D4D"/>
          <w:sz w:val="17"/>
          <w:szCs w:val="17"/>
        </w:rPr>
        <w:t>2</w:t>
      </w:r>
    </w:p>
    <w:p w14:paraId="01EAAAEC" w14:textId="77777777" w:rsidR="004B413C" w:rsidRDefault="004B413C">
      <w:pPr>
        <w:spacing w:line="8" w:lineRule="exact"/>
        <w:rPr>
          <w:sz w:val="20"/>
          <w:szCs w:val="20"/>
        </w:rPr>
      </w:pPr>
    </w:p>
    <w:p w14:paraId="22ABDC47" w14:textId="77777777" w:rsidR="004B413C" w:rsidRDefault="00EC2FEA">
      <w:pPr>
        <w:ind w:left="2440"/>
        <w:rPr>
          <w:sz w:val="20"/>
          <w:szCs w:val="20"/>
        </w:rPr>
      </w:pPr>
      <w:r>
        <w:rPr>
          <w:rFonts w:ascii="Arial" w:eastAsia="Arial" w:hAnsi="Arial" w:cs="Arial"/>
        </w:rPr>
        <w:t>Posterior Mean</w:t>
      </w:r>
    </w:p>
    <w:p w14:paraId="362E60A5" w14:textId="77777777" w:rsidR="004B413C" w:rsidRDefault="00EC2FEA">
      <w:pPr>
        <w:spacing w:line="20" w:lineRule="exact"/>
        <w:rPr>
          <w:sz w:val="20"/>
          <w:szCs w:val="20"/>
        </w:rPr>
      </w:pPr>
      <w:r>
        <w:rPr>
          <w:sz w:val="20"/>
          <w:szCs w:val="20"/>
        </w:rPr>
        <w:br w:type="column"/>
      </w:r>
    </w:p>
    <w:p w14:paraId="2C3E640C" w14:textId="77777777" w:rsidR="004B413C" w:rsidRDefault="004B413C">
      <w:pPr>
        <w:spacing w:line="200" w:lineRule="exact"/>
        <w:rPr>
          <w:sz w:val="20"/>
          <w:szCs w:val="20"/>
        </w:rPr>
      </w:pPr>
    </w:p>
    <w:p w14:paraId="7090EC7C" w14:textId="77777777" w:rsidR="004B413C" w:rsidRDefault="004B413C">
      <w:pPr>
        <w:spacing w:line="200" w:lineRule="exact"/>
        <w:rPr>
          <w:sz w:val="20"/>
          <w:szCs w:val="20"/>
        </w:rPr>
      </w:pPr>
    </w:p>
    <w:p w14:paraId="02CD3FDF" w14:textId="77777777" w:rsidR="004B413C" w:rsidRDefault="004B413C">
      <w:pPr>
        <w:spacing w:line="200" w:lineRule="exact"/>
        <w:rPr>
          <w:sz w:val="20"/>
          <w:szCs w:val="20"/>
        </w:rPr>
      </w:pPr>
    </w:p>
    <w:p w14:paraId="1717F401" w14:textId="77777777" w:rsidR="004B413C" w:rsidRDefault="004B413C">
      <w:pPr>
        <w:spacing w:line="200" w:lineRule="exact"/>
        <w:rPr>
          <w:sz w:val="20"/>
          <w:szCs w:val="20"/>
        </w:rPr>
      </w:pPr>
    </w:p>
    <w:p w14:paraId="0CF8815E" w14:textId="77777777" w:rsidR="004B413C" w:rsidRDefault="004B413C">
      <w:pPr>
        <w:spacing w:line="200" w:lineRule="exact"/>
        <w:rPr>
          <w:sz w:val="20"/>
          <w:szCs w:val="20"/>
        </w:rPr>
      </w:pPr>
    </w:p>
    <w:p w14:paraId="3487A3B4" w14:textId="77777777" w:rsidR="004B413C" w:rsidRDefault="004B413C">
      <w:pPr>
        <w:spacing w:line="200" w:lineRule="exact"/>
        <w:rPr>
          <w:sz w:val="20"/>
          <w:szCs w:val="20"/>
        </w:rPr>
      </w:pPr>
    </w:p>
    <w:p w14:paraId="529FFED7" w14:textId="77777777" w:rsidR="004B413C" w:rsidRDefault="004B413C">
      <w:pPr>
        <w:spacing w:line="200" w:lineRule="exact"/>
        <w:rPr>
          <w:sz w:val="20"/>
          <w:szCs w:val="20"/>
        </w:rPr>
      </w:pPr>
    </w:p>
    <w:p w14:paraId="5F005EC3" w14:textId="77777777" w:rsidR="004B413C" w:rsidRDefault="004B413C">
      <w:pPr>
        <w:spacing w:line="200" w:lineRule="exact"/>
        <w:rPr>
          <w:sz w:val="20"/>
          <w:szCs w:val="20"/>
        </w:rPr>
      </w:pPr>
    </w:p>
    <w:p w14:paraId="2C4044D2" w14:textId="77777777" w:rsidR="004B413C" w:rsidRDefault="004B413C">
      <w:pPr>
        <w:spacing w:line="200" w:lineRule="exact"/>
        <w:rPr>
          <w:sz w:val="20"/>
          <w:szCs w:val="20"/>
        </w:rPr>
      </w:pPr>
    </w:p>
    <w:p w14:paraId="389CE7EF" w14:textId="77777777" w:rsidR="004B413C" w:rsidRDefault="004B413C">
      <w:pPr>
        <w:spacing w:line="200" w:lineRule="exact"/>
        <w:rPr>
          <w:sz w:val="20"/>
          <w:szCs w:val="20"/>
        </w:rPr>
      </w:pPr>
    </w:p>
    <w:p w14:paraId="767A85C7" w14:textId="77777777" w:rsidR="004B413C" w:rsidRDefault="004B413C">
      <w:pPr>
        <w:spacing w:line="200" w:lineRule="exact"/>
        <w:rPr>
          <w:sz w:val="20"/>
          <w:szCs w:val="20"/>
        </w:rPr>
      </w:pPr>
    </w:p>
    <w:p w14:paraId="556B07D9" w14:textId="77777777" w:rsidR="004B413C" w:rsidRDefault="004B413C">
      <w:pPr>
        <w:spacing w:line="200" w:lineRule="exact"/>
        <w:rPr>
          <w:sz w:val="20"/>
          <w:szCs w:val="20"/>
        </w:rPr>
      </w:pPr>
    </w:p>
    <w:p w14:paraId="0618E0AF" w14:textId="77777777" w:rsidR="004B413C" w:rsidRDefault="004B413C">
      <w:pPr>
        <w:spacing w:line="200" w:lineRule="exact"/>
        <w:rPr>
          <w:sz w:val="20"/>
          <w:szCs w:val="20"/>
        </w:rPr>
      </w:pPr>
    </w:p>
    <w:p w14:paraId="03704CAE" w14:textId="77777777" w:rsidR="004B413C" w:rsidRDefault="004B413C">
      <w:pPr>
        <w:spacing w:line="200" w:lineRule="exact"/>
        <w:rPr>
          <w:sz w:val="20"/>
          <w:szCs w:val="20"/>
        </w:rPr>
      </w:pPr>
    </w:p>
    <w:p w14:paraId="063A5E0C" w14:textId="77777777" w:rsidR="004B413C" w:rsidRDefault="004B413C">
      <w:pPr>
        <w:spacing w:line="200" w:lineRule="exact"/>
        <w:rPr>
          <w:sz w:val="20"/>
          <w:szCs w:val="20"/>
        </w:rPr>
      </w:pPr>
    </w:p>
    <w:p w14:paraId="083693A2" w14:textId="77777777" w:rsidR="004B413C" w:rsidRDefault="004B413C">
      <w:pPr>
        <w:spacing w:line="200" w:lineRule="exact"/>
        <w:rPr>
          <w:sz w:val="20"/>
          <w:szCs w:val="20"/>
        </w:rPr>
      </w:pPr>
    </w:p>
    <w:p w14:paraId="30CA53D7" w14:textId="77777777" w:rsidR="004B413C" w:rsidRDefault="004B413C">
      <w:pPr>
        <w:spacing w:line="200" w:lineRule="exact"/>
        <w:rPr>
          <w:sz w:val="20"/>
          <w:szCs w:val="20"/>
        </w:rPr>
      </w:pPr>
    </w:p>
    <w:p w14:paraId="5CFF3C77" w14:textId="77777777" w:rsidR="004B413C" w:rsidRDefault="004B413C">
      <w:pPr>
        <w:spacing w:line="200" w:lineRule="exact"/>
        <w:rPr>
          <w:sz w:val="20"/>
          <w:szCs w:val="20"/>
        </w:rPr>
      </w:pPr>
    </w:p>
    <w:p w14:paraId="46BF8782" w14:textId="77777777" w:rsidR="004B413C" w:rsidRDefault="004B413C">
      <w:pPr>
        <w:spacing w:line="200" w:lineRule="exact"/>
        <w:rPr>
          <w:sz w:val="20"/>
          <w:szCs w:val="20"/>
        </w:rPr>
      </w:pPr>
    </w:p>
    <w:p w14:paraId="3CBE5DBE" w14:textId="77777777" w:rsidR="004B413C" w:rsidRDefault="004B413C">
      <w:pPr>
        <w:spacing w:line="200" w:lineRule="exact"/>
        <w:rPr>
          <w:sz w:val="20"/>
          <w:szCs w:val="20"/>
        </w:rPr>
      </w:pPr>
    </w:p>
    <w:p w14:paraId="6E1F21DB" w14:textId="77777777" w:rsidR="004B413C" w:rsidRDefault="004B413C">
      <w:pPr>
        <w:spacing w:line="200" w:lineRule="exact"/>
        <w:rPr>
          <w:sz w:val="20"/>
          <w:szCs w:val="20"/>
        </w:rPr>
      </w:pPr>
    </w:p>
    <w:p w14:paraId="3B62B49D" w14:textId="77777777" w:rsidR="004B413C" w:rsidRDefault="004B413C">
      <w:pPr>
        <w:spacing w:line="200" w:lineRule="exact"/>
        <w:rPr>
          <w:sz w:val="20"/>
          <w:szCs w:val="20"/>
        </w:rPr>
      </w:pPr>
    </w:p>
    <w:p w14:paraId="54B7ADCC" w14:textId="77777777" w:rsidR="004B413C" w:rsidRDefault="004B413C">
      <w:pPr>
        <w:spacing w:line="200" w:lineRule="exact"/>
        <w:rPr>
          <w:sz w:val="20"/>
          <w:szCs w:val="20"/>
        </w:rPr>
      </w:pPr>
    </w:p>
    <w:p w14:paraId="25933EE2" w14:textId="77777777" w:rsidR="004B413C" w:rsidRDefault="004B413C">
      <w:pPr>
        <w:spacing w:line="240" w:lineRule="exact"/>
        <w:rPr>
          <w:sz w:val="20"/>
          <w:szCs w:val="20"/>
        </w:rPr>
      </w:pPr>
    </w:p>
    <w:tbl>
      <w:tblPr>
        <w:tblW w:w="0" w:type="auto"/>
        <w:tblLayout w:type="fixed"/>
        <w:tblCellMar>
          <w:left w:w="0" w:type="dxa"/>
          <w:right w:w="0" w:type="dxa"/>
        </w:tblCellMar>
        <w:tblLook w:val="04A0" w:firstRow="1" w:lastRow="0" w:firstColumn="1" w:lastColumn="0" w:noHBand="0" w:noVBand="1"/>
      </w:tblPr>
      <w:tblGrid>
        <w:gridCol w:w="253"/>
      </w:tblGrid>
      <w:tr w:rsidR="004B413C" w14:paraId="5C629586" w14:textId="77777777">
        <w:trPr>
          <w:trHeight w:val="800"/>
        </w:trPr>
        <w:tc>
          <w:tcPr>
            <w:tcW w:w="253" w:type="dxa"/>
            <w:textDirection w:val="btLr"/>
            <w:vAlign w:val="bottom"/>
          </w:tcPr>
          <w:p w14:paraId="1CE01A6D" w14:textId="77777777" w:rsidR="004B413C" w:rsidRDefault="00EC2FEA">
            <w:pPr>
              <w:rPr>
                <w:sz w:val="20"/>
                <w:szCs w:val="20"/>
              </w:rPr>
            </w:pPr>
            <w:r>
              <w:rPr>
                <w:rFonts w:ascii="Arial" w:eastAsia="Arial" w:hAnsi="Arial" w:cs="Arial"/>
              </w:rPr>
              <w:t>Species</w:t>
            </w:r>
          </w:p>
        </w:tc>
      </w:tr>
    </w:tbl>
    <w:p w14:paraId="4D0F0BEC" w14:textId="77777777" w:rsidR="004B413C" w:rsidRDefault="00EC2FEA">
      <w:pPr>
        <w:spacing w:line="20" w:lineRule="exact"/>
        <w:rPr>
          <w:sz w:val="20"/>
          <w:szCs w:val="20"/>
        </w:rPr>
      </w:pPr>
      <w:r>
        <w:rPr>
          <w:sz w:val="20"/>
          <w:szCs w:val="20"/>
        </w:rPr>
        <w:br w:type="column"/>
      </w:r>
    </w:p>
    <w:p w14:paraId="55493932" w14:textId="77777777" w:rsidR="004B413C" w:rsidRDefault="004B413C">
      <w:pPr>
        <w:spacing w:line="200" w:lineRule="exact"/>
        <w:rPr>
          <w:sz w:val="20"/>
          <w:szCs w:val="20"/>
        </w:rPr>
      </w:pPr>
    </w:p>
    <w:p w14:paraId="7524128B" w14:textId="77777777" w:rsidR="004B413C" w:rsidRDefault="004B413C">
      <w:pPr>
        <w:spacing w:line="200" w:lineRule="exact"/>
        <w:rPr>
          <w:sz w:val="20"/>
          <w:szCs w:val="20"/>
        </w:rPr>
      </w:pPr>
    </w:p>
    <w:p w14:paraId="03E86778" w14:textId="77777777" w:rsidR="004B413C" w:rsidRDefault="004B413C">
      <w:pPr>
        <w:spacing w:line="200" w:lineRule="exact"/>
        <w:rPr>
          <w:sz w:val="20"/>
          <w:szCs w:val="20"/>
        </w:rPr>
      </w:pPr>
    </w:p>
    <w:p w14:paraId="05D61B92" w14:textId="77777777" w:rsidR="004B413C" w:rsidRDefault="004B413C">
      <w:pPr>
        <w:spacing w:line="200" w:lineRule="exact"/>
        <w:rPr>
          <w:sz w:val="20"/>
          <w:szCs w:val="20"/>
        </w:rPr>
      </w:pPr>
    </w:p>
    <w:p w14:paraId="01EC73A1" w14:textId="77777777" w:rsidR="004B413C" w:rsidRDefault="004B413C">
      <w:pPr>
        <w:spacing w:line="200" w:lineRule="exact"/>
        <w:rPr>
          <w:sz w:val="20"/>
          <w:szCs w:val="20"/>
        </w:rPr>
      </w:pPr>
    </w:p>
    <w:p w14:paraId="671C94D1" w14:textId="77777777" w:rsidR="004B413C" w:rsidRDefault="004B413C">
      <w:pPr>
        <w:spacing w:line="200" w:lineRule="exact"/>
        <w:rPr>
          <w:sz w:val="20"/>
          <w:szCs w:val="20"/>
        </w:rPr>
      </w:pPr>
    </w:p>
    <w:p w14:paraId="4E861202" w14:textId="77777777" w:rsidR="004B413C" w:rsidRDefault="004B413C">
      <w:pPr>
        <w:spacing w:line="200" w:lineRule="exact"/>
        <w:rPr>
          <w:sz w:val="20"/>
          <w:szCs w:val="20"/>
        </w:rPr>
      </w:pPr>
    </w:p>
    <w:p w14:paraId="086DBFC8" w14:textId="77777777" w:rsidR="004B413C" w:rsidRDefault="004B413C">
      <w:pPr>
        <w:spacing w:line="200" w:lineRule="exact"/>
        <w:rPr>
          <w:sz w:val="20"/>
          <w:szCs w:val="20"/>
        </w:rPr>
      </w:pPr>
    </w:p>
    <w:p w14:paraId="75630217" w14:textId="77777777" w:rsidR="004B413C" w:rsidRDefault="004B413C">
      <w:pPr>
        <w:spacing w:line="200" w:lineRule="exact"/>
        <w:rPr>
          <w:sz w:val="20"/>
          <w:szCs w:val="20"/>
        </w:rPr>
      </w:pPr>
    </w:p>
    <w:p w14:paraId="72543386" w14:textId="77777777" w:rsidR="004B413C" w:rsidRDefault="004B413C">
      <w:pPr>
        <w:spacing w:line="200" w:lineRule="exact"/>
        <w:rPr>
          <w:sz w:val="20"/>
          <w:szCs w:val="20"/>
        </w:rPr>
      </w:pPr>
    </w:p>
    <w:p w14:paraId="23498F99" w14:textId="77777777" w:rsidR="004B413C" w:rsidRDefault="004B413C">
      <w:pPr>
        <w:spacing w:line="200" w:lineRule="exact"/>
        <w:rPr>
          <w:sz w:val="20"/>
          <w:szCs w:val="20"/>
        </w:rPr>
      </w:pPr>
    </w:p>
    <w:p w14:paraId="5816940E" w14:textId="77777777" w:rsidR="004B413C" w:rsidRDefault="004B413C">
      <w:pPr>
        <w:spacing w:line="313" w:lineRule="exact"/>
        <w:rPr>
          <w:sz w:val="20"/>
          <w:szCs w:val="20"/>
        </w:rPr>
      </w:pPr>
    </w:p>
    <w:p w14:paraId="753AD51E" w14:textId="77777777" w:rsidR="004B413C" w:rsidRDefault="00EC2FEA">
      <w:pPr>
        <w:ind w:left="740"/>
        <w:rPr>
          <w:sz w:val="20"/>
          <w:szCs w:val="20"/>
        </w:rPr>
      </w:pPr>
      <w:r>
        <w:rPr>
          <w:rFonts w:ascii="Arial" w:eastAsia="Arial" w:hAnsi="Arial" w:cs="Arial"/>
          <w:color w:val="4D4D4D"/>
          <w:sz w:val="18"/>
          <w:szCs w:val="18"/>
        </w:rPr>
        <w:t>X_Typha_orientalis</w:t>
      </w:r>
    </w:p>
    <w:p w14:paraId="6D0EDFA6" w14:textId="77777777" w:rsidR="004B413C" w:rsidRDefault="00EC2FEA">
      <w:pPr>
        <w:spacing w:line="20" w:lineRule="exact"/>
        <w:rPr>
          <w:sz w:val="20"/>
          <w:szCs w:val="20"/>
        </w:rPr>
      </w:pPr>
      <w:r>
        <w:rPr>
          <w:noProof/>
          <w:sz w:val="20"/>
          <w:szCs w:val="20"/>
        </w:rPr>
        <w:drawing>
          <wp:anchor distT="0" distB="0" distL="114300" distR="114300" simplePos="0" relativeHeight="252134400" behindDoc="1" locked="0" layoutInCell="0" allowOverlap="1" wp14:anchorId="4EB24BCF" wp14:editId="2913217D">
            <wp:simplePos x="0" y="0"/>
            <wp:positionH relativeFrom="column">
              <wp:posOffset>1457960</wp:posOffset>
            </wp:positionH>
            <wp:positionV relativeFrom="paragraph">
              <wp:posOffset>-219710</wp:posOffset>
            </wp:positionV>
            <wp:extent cx="1203325" cy="3674745"/>
            <wp:effectExtent l="0" t="0" r="0" b="0"/>
            <wp:wrapNone/>
            <wp:docPr id="1180" name="Picture 1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0"/>
                    <pic:cNvPicPr>
                      <a:picLocks noChangeAspect="1" noChangeArrowheads="1"/>
                    </pic:cNvPicPr>
                  </pic:nvPicPr>
                  <pic:blipFill>
                    <a:blip r:embed="rId780"/>
                    <a:srcRect/>
                    <a:stretch>
                      <a:fillRect/>
                    </a:stretch>
                  </pic:blipFill>
                  <pic:spPr bwMode="auto">
                    <a:xfrm>
                      <a:off x="0" y="0"/>
                      <a:ext cx="1203325" cy="3674745"/>
                    </a:xfrm>
                    <a:prstGeom prst="rect">
                      <a:avLst/>
                    </a:prstGeom>
                    <a:noFill/>
                  </pic:spPr>
                </pic:pic>
              </a:graphicData>
            </a:graphic>
          </wp:anchor>
        </w:drawing>
      </w:r>
    </w:p>
    <w:p w14:paraId="6EA6D7F7" w14:textId="77777777" w:rsidR="004B413C" w:rsidRDefault="004B413C">
      <w:pPr>
        <w:spacing w:line="177" w:lineRule="exact"/>
        <w:rPr>
          <w:sz w:val="20"/>
          <w:szCs w:val="20"/>
        </w:rPr>
      </w:pPr>
    </w:p>
    <w:p w14:paraId="11B817E5" w14:textId="77777777" w:rsidR="004B413C" w:rsidRDefault="00EC2FEA">
      <w:pPr>
        <w:ind w:left="160"/>
        <w:rPr>
          <w:sz w:val="20"/>
          <w:szCs w:val="20"/>
        </w:rPr>
      </w:pPr>
      <w:r>
        <w:rPr>
          <w:rFonts w:ascii="Arial" w:eastAsia="Arial" w:hAnsi="Arial" w:cs="Arial"/>
          <w:color w:val="4D4D4D"/>
          <w:sz w:val="18"/>
          <w:szCs w:val="18"/>
        </w:rPr>
        <w:t>X_Pelargonium_capitatum</w:t>
      </w:r>
    </w:p>
    <w:p w14:paraId="5E7954BA" w14:textId="77777777" w:rsidR="004B413C" w:rsidRDefault="004B413C">
      <w:pPr>
        <w:spacing w:line="92" w:lineRule="exact"/>
        <w:rPr>
          <w:sz w:val="20"/>
          <w:szCs w:val="20"/>
        </w:rPr>
      </w:pPr>
    </w:p>
    <w:p w14:paraId="6FB447AC" w14:textId="77777777" w:rsidR="004B413C" w:rsidRDefault="00EC2FEA">
      <w:pPr>
        <w:ind w:right="100"/>
        <w:jc w:val="right"/>
        <w:rPr>
          <w:sz w:val="20"/>
          <w:szCs w:val="20"/>
        </w:rPr>
      </w:pPr>
      <w:r>
        <w:rPr>
          <w:rFonts w:ascii="Arial" w:eastAsia="Arial" w:hAnsi="Arial" w:cs="Arial"/>
          <w:color w:val="4D4D4D"/>
          <w:sz w:val="12"/>
          <w:szCs w:val="12"/>
        </w:rPr>
        <w:t xml:space="preserve">X_Euphorbia_terracina </w:t>
      </w:r>
      <w:r>
        <w:rPr>
          <w:noProof/>
          <w:sz w:val="1"/>
          <w:szCs w:val="1"/>
        </w:rPr>
        <w:drawing>
          <wp:inline distT="0" distB="0" distL="0" distR="0" wp14:anchorId="5DF8715B" wp14:editId="1F218BB3">
            <wp:extent cx="1203325" cy="13335"/>
            <wp:effectExtent l="0" t="0" r="0" b="0"/>
            <wp:docPr id="1181" name="Picture 1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1"/>
                    <pic:cNvPicPr>
                      <a:picLocks noChangeAspect="1" noChangeArrowheads="1"/>
                    </pic:cNvPicPr>
                  </pic:nvPicPr>
                  <pic:blipFill>
                    <a:blip r:embed="rId781"/>
                    <a:srcRect/>
                    <a:stretch>
                      <a:fillRect/>
                    </a:stretch>
                  </pic:blipFill>
                  <pic:spPr bwMode="auto">
                    <a:xfrm>
                      <a:off x="0" y="0"/>
                      <a:ext cx="1203325" cy="13335"/>
                    </a:xfrm>
                    <a:prstGeom prst="rect">
                      <a:avLst/>
                    </a:prstGeom>
                    <a:noFill/>
                    <a:ln>
                      <a:noFill/>
                    </a:ln>
                  </pic:spPr>
                </pic:pic>
              </a:graphicData>
            </a:graphic>
          </wp:inline>
        </w:drawing>
      </w:r>
      <w:r>
        <w:rPr>
          <w:noProof/>
          <w:sz w:val="1"/>
          <w:szCs w:val="1"/>
        </w:rPr>
        <w:drawing>
          <wp:inline distT="0" distB="0" distL="0" distR="0" wp14:anchorId="64F90B1F" wp14:editId="412C8DD6">
            <wp:extent cx="609600" cy="230505"/>
            <wp:effectExtent l="0" t="0" r="0" b="0"/>
            <wp:docPr id="1182" name="Picture 1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2"/>
                    <pic:cNvPicPr>
                      <a:picLocks noChangeAspect="1" noChangeArrowheads="1"/>
                    </pic:cNvPicPr>
                  </pic:nvPicPr>
                  <pic:blipFill>
                    <a:blip r:embed="rId782"/>
                    <a:srcRect/>
                    <a:stretch>
                      <a:fillRect/>
                    </a:stretch>
                  </pic:blipFill>
                  <pic:spPr bwMode="auto">
                    <a:xfrm>
                      <a:off x="0" y="0"/>
                      <a:ext cx="609600" cy="230505"/>
                    </a:xfrm>
                    <a:prstGeom prst="rect">
                      <a:avLst/>
                    </a:prstGeom>
                    <a:noFill/>
                    <a:ln>
                      <a:noFill/>
                    </a:ln>
                  </pic:spPr>
                </pic:pic>
              </a:graphicData>
            </a:graphic>
          </wp:inline>
        </w:drawing>
      </w:r>
    </w:p>
    <w:p w14:paraId="722E8519" w14:textId="77777777" w:rsidR="004B413C" w:rsidRDefault="004B413C">
      <w:pPr>
        <w:spacing w:line="119" w:lineRule="exact"/>
        <w:rPr>
          <w:sz w:val="20"/>
          <w:szCs w:val="20"/>
        </w:rPr>
      </w:pPr>
    </w:p>
    <w:p w14:paraId="7DB4F468" w14:textId="77777777" w:rsidR="004B413C" w:rsidRDefault="00EC2FEA">
      <w:pPr>
        <w:ind w:left="580"/>
        <w:rPr>
          <w:sz w:val="20"/>
          <w:szCs w:val="20"/>
        </w:rPr>
      </w:pPr>
      <w:r>
        <w:rPr>
          <w:rFonts w:ascii="Arial" w:eastAsia="Arial" w:hAnsi="Arial" w:cs="Arial"/>
          <w:color w:val="4D4D4D"/>
          <w:sz w:val="18"/>
          <w:szCs w:val="18"/>
        </w:rPr>
        <w:t>X_Ehrhata_longiflora</w:t>
      </w:r>
    </w:p>
    <w:p w14:paraId="22114261" w14:textId="77777777" w:rsidR="004B413C" w:rsidRDefault="004B413C">
      <w:pPr>
        <w:spacing w:line="197" w:lineRule="exact"/>
        <w:rPr>
          <w:sz w:val="20"/>
          <w:szCs w:val="20"/>
        </w:rPr>
      </w:pPr>
    </w:p>
    <w:p w14:paraId="0B2C3BD0" w14:textId="77777777" w:rsidR="004B413C" w:rsidRDefault="00EC2FEA">
      <w:pPr>
        <w:ind w:left="460"/>
        <w:rPr>
          <w:sz w:val="20"/>
          <w:szCs w:val="20"/>
        </w:rPr>
      </w:pPr>
      <w:r>
        <w:rPr>
          <w:rFonts w:ascii="Arial" w:eastAsia="Arial" w:hAnsi="Arial" w:cs="Arial"/>
          <w:color w:val="4D4D4D"/>
          <w:sz w:val="18"/>
          <w:szCs w:val="18"/>
        </w:rPr>
        <w:t>X_Carpobrotus_edulis</w:t>
      </w:r>
    </w:p>
    <w:p w14:paraId="3AFF535C" w14:textId="77777777" w:rsidR="004B413C" w:rsidRDefault="004B413C">
      <w:pPr>
        <w:spacing w:line="197" w:lineRule="exact"/>
        <w:rPr>
          <w:sz w:val="20"/>
          <w:szCs w:val="20"/>
        </w:rPr>
      </w:pPr>
    </w:p>
    <w:p w14:paraId="702DBE1F" w14:textId="77777777" w:rsidR="004B413C" w:rsidRDefault="00EC2FEA">
      <w:pPr>
        <w:ind w:left="620"/>
        <w:rPr>
          <w:sz w:val="20"/>
          <w:szCs w:val="20"/>
        </w:rPr>
      </w:pPr>
      <w:r>
        <w:rPr>
          <w:rFonts w:ascii="Arial" w:eastAsia="Arial" w:hAnsi="Arial" w:cs="Arial"/>
          <w:color w:val="4D4D4D"/>
          <w:sz w:val="18"/>
          <w:szCs w:val="18"/>
        </w:rPr>
        <w:t>X_Bromus_diandrus</w:t>
      </w:r>
    </w:p>
    <w:p w14:paraId="25E392F7" w14:textId="77777777" w:rsidR="004B413C" w:rsidRDefault="004B413C">
      <w:pPr>
        <w:spacing w:line="197" w:lineRule="exact"/>
        <w:rPr>
          <w:sz w:val="20"/>
          <w:szCs w:val="20"/>
        </w:rPr>
      </w:pPr>
    </w:p>
    <w:p w14:paraId="2689D032" w14:textId="77777777" w:rsidR="004B413C" w:rsidRDefault="00EC2FEA">
      <w:pPr>
        <w:ind w:left="820"/>
        <w:rPr>
          <w:sz w:val="20"/>
          <w:szCs w:val="20"/>
        </w:rPr>
      </w:pPr>
      <w:r>
        <w:rPr>
          <w:rFonts w:ascii="Arial" w:eastAsia="Arial" w:hAnsi="Arial" w:cs="Arial"/>
          <w:color w:val="4D4D4D"/>
          <w:sz w:val="18"/>
          <w:szCs w:val="18"/>
        </w:rPr>
        <w:t>X_Avena_barbata</w:t>
      </w:r>
    </w:p>
    <w:p w14:paraId="1004C610" w14:textId="77777777" w:rsidR="004B413C" w:rsidRDefault="004B413C">
      <w:pPr>
        <w:spacing w:line="197" w:lineRule="exact"/>
        <w:rPr>
          <w:sz w:val="20"/>
          <w:szCs w:val="20"/>
        </w:rPr>
      </w:pPr>
    </w:p>
    <w:p w14:paraId="222F1A9F" w14:textId="77777777" w:rsidR="004B413C" w:rsidRDefault="00EC2FEA">
      <w:pPr>
        <w:ind w:left="760"/>
        <w:rPr>
          <w:sz w:val="20"/>
          <w:szCs w:val="20"/>
        </w:rPr>
      </w:pPr>
      <w:r>
        <w:rPr>
          <w:rFonts w:ascii="Arial" w:eastAsia="Arial" w:hAnsi="Arial" w:cs="Arial"/>
          <w:color w:val="4D4D4D"/>
          <w:sz w:val="18"/>
          <w:szCs w:val="18"/>
        </w:rPr>
        <w:t>Rhagodia_baccata</w:t>
      </w:r>
    </w:p>
    <w:p w14:paraId="041D1231" w14:textId="77777777" w:rsidR="004B413C" w:rsidRDefault="004B413C">
      <w:pPr>
        <w:spacing w:line="118" w:lineRule="exact"/>
        <w:rPr>
          <w:sz w:val="20"/>
          <w:szCs w:val="20"/>
        </w:rPr>
      </w:pPr>
    </w:p>
    <w:p w14:paraId="6A4F9FC4" w14:textId="77777777" w:rsidR="004B413C" w:rsidRDefault="00EC2FEA">
      <w:pPr>
        <w:spacing w:line="297" w:lineRule="auto"/>
        <w:ind w:right="100" w:firstLine="270"/>
        <w:rPr>
          <w:sz w:val="20"/>
          <w:szCs w:val="20"/>
        </w:rPr>
      </w:pPr>
      <w:r>
        <w:rPr>
          <w:rFonts w:ascii="Arial" w:eastAsia="Arial" w:hAnsi="Arial" w:cs="Arial"/>
          <w:color w:val="4D4D4D"/>
          <w:sz w:val="11"/>
          <w:szCs w:val="11"/>
        </w:rPr>
        <w:t xml:space="preserve">Melaleuca_rhaphiophylla </w:t>
      </w:r>
      <w:r>
        <w:rPr>
          <w:noProof/>
          <w:sz w:val="1"/>
          <w:szCs w:val="1"/>
        </w:rPr>
        <w:drawing>
          <wp:inline distT="0" distB="0" distL="0" distR="0" wp14:anchorId="654A21F5" wp14:editId="68059E53">
            <wp:extent cx="1203325" cy="13335"/>
            <wp:effectExtent l="0" t="0" r="0" b="0"/>
            <wp:docPr id="1183" name="Picture 1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3"/>
                    <pic:cNvPicPr>
                      <a:picLocks noChangeAspect="1" noChangeArrowheads="1"/>
                    </pic:cNvPicPr>
                  </pic:nvPicPr>
                  <pic:blipFill>
                    <a:blip r:embed="rId781"/>
                    <a:srcRect/>
                    <a:stretch>
                      <a:fillRect/>
                    </a:stretch>
                  </pic:blipFill>
                  <pic:spPr bwMode="auto">
                    <a:xfrm>
                      <a:off x="0" y="0"/>
                      <a:ext cx="1203325" cy="13335"/>
                    </a:xfrm>
                    <a:prstGeom prst="rect">
                      <a:avLst/>
                    </a:prstGeom>
                    <a:noFill/>
                    <a:ln>
                      <a:noFill/>
                    </a:ln>
                  </pic:spPr>
                </pic:pic>
              </a:graphicData>
            </a:graphic>
          </wp:inline>
        </w:drawing>
      </w:r>
      <w:r>
        <w:rPr>
          <w:noProof/>
          <w:sz w:val="1"/>
          <w:szCs w:val="1"/>
        </w:rPr>
        <w:drawing>
          <wp:inline distT="0" distB="0" distL="0" distR="0" wp14:anchorId="3A97CCB1" wp14:editId="6C946369">
            <wp:extent cx="416560" cy="219075"/>
            <wp:effectExtent l="0" t="0" r="0" b="0"/>
            <wp:docPr id="1184" name="Picture 1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4"/>
                    <pic:cNvPicPr>
                      <a:picLocks noChangeAspect="1" noChangeArrowheads="1"/>
                    </pic:cNvPicPr>
                  </pic:nvPicPr>
                  <pic:blipFill>
                    <a:blip r:embed="rId783"/>
                    <a:srcRect/>
                    <a:stretch>
                      <a:fillRect/>
                    </a:stretch>
                  </pic:blipFill>
                  <pic:spPr bwMode="auto">
                    <a:xfrm>
                      <a:off x="0" y="0"/>
                      <a:ext cx="416560" cy="219075"/>
                    </a:xfrm>
                    <a:prstGeom prst="rect">
                      <a:avLst/>
                    </a:prstGeom>
                    <a:noFill/>
                    <a:ln>
                      <a:noFill/>
                    </a:ln>
                  </pic:spPr>
                </pic:pic>
              </a:graphicData>
            </a:graphic>
          </wp:inline>
        </w:drawing>
      </w:r>
      <w:r>
        <w:rPr>
          <w:rFonts w:ascii="Arial" w:eastAsia="Arial" w:hAnsi="Arial" w:cs="Arial"/>
          <w:color w:val="4D4D4D"/>
          <w:sz w:val="11"/>
          <w:szCs w:val="11"/>
        </w:rPr>
        <w:t xml:space="preserve"> Lepidosperma_longitudinale </w:t>
      </w:r>
      <w:r>
        <w:rPr>
          <w:noProof/>
          <w:sz w:val="1"/>
          <w:szCs w:val="1"/>
        </w:rPr>
        <w:drawing>
          <wp:inline distT="0" distB="0" distL="0" distR="0" wp14:anchorId="13B6AD6E" wp14:editId="62281938">
            <wp:extent cx="1203325" cy="13335"/>
            <wp:effectExtent l="0" t="0" r="0" b="0"/>
            <wp:docPr id="1185" name="Picture 1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5"/>
                    <pic:cNvPicPr>
                      <a:picLocks noChangeAspect="1" noChangeArrowheads="1"/>
                    </pic:cNvPicPr>
                  </pic:nvPicPr>
                  <pic:blipFill>
                    <a:blip r:embed="rId781"/>
                    <a:srcRect/>
                    <a:stretch>
                      <a:fillRect/>
                    </a:stretch>
                  </pic:blipFill>
                  <pic:spPr bwMode="auto">
                    <a:xfrm>
                      <a:off x="0" y="0"/>
                      <a:ext cx="1203325" cy="13335"/>
                    </a:xfrm>
                    <a:prstGeom prst="rect">
                      <a:avLst/>
                    </a:prstGeom>
                    <a:noFill/>
                    <a:ln>
                      <a:noFill/>
                    </a:ln>
                  </pic:spPr>
                </pic:pic>
              </a:graphicData>
            </a:graphic>
          </wp:inline>
        </w:drawing>
      </w:r>
      <w:r>
        <w:rPr>
          <w:noProof/>
          <w:sz w:val="1"/>
          <w:szCs w:val="1"/>
        </w:rPr>
        <w:drawing>
          <wp:inline distT="0" distB="0" distL="0" distR="0" wp14:anchorId="375C6564" wp14:editId="6EAA8451">
            <wp:extent cx="310515" cy="219075"/>
            <wp:effectExtent l="0" t="0" r="0" b="0"/>
            <wp:docPr id="1186" name="Picture 1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6"/>
                    <pic:cNvPicPr>
                      <a:picLocks noChangeAspect="1" noChangeArrowheads="1"/>
                    </pic:cNvPicPr>
                  </pic:nvPicPr>
                  <pic:blipFill>
                    <a:blip r:embed="rId784"/>
                    <a:srcRect/>
                    <a:stretch>
                      <a:fillRect/>
                    </a:stretch>
                  </pic:blipFill>
                  <pic:spPr bwMode="auto">
                    <a:xfrm>
                      <a:off x="0" y="0"/>
                      <a:ext cx="310515" cy="219075"/>
                    </a:xfrm>
                    <a:prstGeom prst="rect">
                      <a:avLst/>
                    </a:prstGeom>
                    <a:noFill/>
                    <a:ln>
                      <a:noFill/>
                    </a:ln>
                  </pic:spPr>
                </pic:pic>
              </a:graphicData>
            </a:graphic>
          </wp:inline>
        </w:drawing>
      </w:r>
    </w:p>
    <w:p w14:paraId="0BB1045D" w14:textId="77777777" w:rsidR="004B413C" w:rsidRDefault="004B413C">
      <w:pPr>
        <w:spacing w:line="90" w:lineRule="exact"/>
        <w:rPr>
          <w:sz w:val="20"/>
          <w:szCs w:val="20"/>
        </w:rPr>
      </w:pPr>
    </w:p>
    <w:p w14:paraId="21011551" w14:textId="77777777" w:rsidR="004B413C" w:rsidRDefault="00EC2FEA">
      <w:pPr>
        <w:ind w:left="620"/>
        <w:rPr>
          <w:sz w:val="20"/>
          <w:szCs w:val="20"/>
        </w:rPr>
      </w:pPr>
      <w:r>
        <w:rPr>
          <w:rFonts w:ascii="Arial" w:eastAsia="Arial" w:hAnsi="Arial" w:cs="Arial"/>
          <w:color w:val="4D4D4D"/>
          <w:sz w:val="18"/>
          <w:szCs w:val="18"/>
        </w:rPr>
        <w:t>Jacksonia_furcellata</w:t>
      </w:r>
    </w:p>
    <w:p w14:paraId="419B7A60" w14:textId="77777777" w:rsidR="004B413C" w:rsidRDefault="004B413C">
      <w:pPr>
        <w:spacing w:line="94" w:lineRule="exact"/>
        <w:rPr>
          <w:sz w:val="20"/>
          <w:szCs w:val="20"/>
        </w:rPr>
      </w:pPr>
    </w:p>
    <w:p w14:paraId="04B28653" w14:textId="77777777" w:rsidR="004B413C" w:rsidRDefault="00EC2FEA">
      <w:pPr>
        <w:rPr>
          <w:sz w:val="20"/>
          <w:szCs w:val="20"/>
        </w:rPr>
      </w:pPr>
      <w:r>
        <w:rPr>
          <w:rFonts w:ascii="Arial" w:eastAsia="Arial" w:hAnsi="Arial" w:cs="Arial"/>
          <w:color w:val="4D4D4D"/>
          <w:sz w:val="11"/>
          <w:szCs w:val="11"/>
        </w:rPr>
        <w:t xml:space="preserve">Eucalyptus_gomphocephala </w:t>
      </w:r>
      <w:r>
        <w:rPr>
          <w:noProof/>
          <w:sz w:val="1"/>
          <w:szCs w:val="1"/>
        </w:rPr>
        <w:drawing>
          <wp:inline distT="0" distB="0" distL="0" distR="0" wp14:anchorId="1EA31336" wp14:editId="7124B4CA">
            <wp:extent cx="1203325" cy="13335"/>
            <wp:effectExtent l="0" t="0" r="0" b="0"/>
            <wp:docPr id="1187" name="Picture 1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7"/>
                    <pic:cNvPicPr>
                      <a:picLocks noChangeAspect="1" noChangeArrowheads="1"/>
                    </pic:cNvPicPr>
                  </pic:nvPicPr>
                  <pic:blipFill>
                    <a:blip r:embed="rId781"/>
                    <a:srcRect/>
                    <a:stretch>
                      <a:fillRect/>
                    </a:stretch>
                  </pic:blipFill>
                  <pic:spPr bwMode="auto">
                    <a:xfrm>
                      <a:off x="0" y="0"/>
                      <a:ext cx="1203325" cy="13335"/>
                    </a:xfrm>
                    <a:prstGeom prst="rect">
                      <a:avLst/>
                    </a:prstGeom>
                    <a:noFill/>
                    <a:ln>
                      <a:noFill/>
                    </a:ln>
                  </pic:spPr>
                </pic:pic>
              </a:graphicData>
            </a:graphic>
          </wp:inline>
        </w:drawing>
      </w:r>
      <w:r>
        <w:rPr>
          <w:noProof/>
          <w:sz w:val="1"/>
          <w:szCs w:val="1"/>
        </w:rPr>
        <w:drawing>
          <wp:inline distT="0" distB="0" distL="0" distR="0" wp14:anchorId="28388FBD" wp14:editId="1CEEFDEF">
            <wp:extent cx="494030" cy="230505"/>
            <wp:effectExtent l="0" t="0" r="0" b="0"/>
            <wp:docPr id="1188" name="Picture 1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8"/>
                    <pic:cNvPicPr>
                      <a:picLocks noChangeAspect="1" noChangeArrowheads="1"/>
                    </pic:cNvPicPr>
                  </pic:nvPicPr>
                  <pic:blipFill>
                    <a:blip r:embed="rId785"/>
                    <a:srcRect/>
                    <a:stretch>
                      <a:fillRect/>
                    </a:stretch>
                  </pic:blipFill>
                  <pic:spPr bwMode="auto">
                    <a:xfrm>
                      <a:off x="0" y="0"/>
                      <a:ext cx="494030" cy="230505"/>
                    </a:xfrm>
                    <a:prstGeom prst="rect">
                      <a:avLst/>
                    </a:prstGeom>
                    <a:noFill/>
                    <a:ln>
                      <a:noFill/>
                    </a:ln>
                  </pic:spPr>
                </pic:pic>
              </a:graphicData>
            </a:graphic>
          </wp:inline>
        </w:drawing>
      </w:r>
    </w:p>
    <w:p w14:paraId="4FD7E2A3" w14:textId="77777777" w:rsidR="004B413C" w:rsidRDefault="004B413C">
      <w:pPr>
        <w:spacing w:line="120" w:lineRule="exact"/>
        <w:rPr>
          <w:sz w:val="20"/>
          <w:szCs w:val="20"/>
        </w:rPr>
      </w:pPr>
    </w:p>
    <w:p w14:paraId="281E61CE" w14:textId="77777777" w:rsidR="004B413C" w:rsidRDefault="00EC2FEA">
      <w:pPr>
        <w:ind w:left="960"/>
        <w:rPr>
          <w:sz w:val="20"/>
          <w:szCs w:val="20"/>
        </w:rPr>
      </w:pPr>
      <w:r>
        <w:rPr>
          <w:rFonts w:ascii="Arial" w:eastAsia="Arial" w:hAnsi="Arial" w:cs="Arial"/>
          <w:color w:val="4D4D4D"/>
          <w:sz w:val="18"/>
          <w:szCs w:val="18"/>
        </w:rPr>
        <w:t>Baumea_juncea</w:t>
      </w:r>
    </w:p>
    <w:p w14:paraId="309AE677" w14:textId="77777777" w:rsidR="004B413C" w:rsidRDefault="004B413C">
      <w:pPr>
        <w:spacing w:line="197" w:lineRule="exact"/>
        <w:rPr>
          <w:sz w:val="20"/>
          <w:szCs w:val="20"/>
        </w:rPr>
      </w:pPr>
    </w:p>
    <w:p w14:paraId="418839C6" w14:textId="77777777" w:rsidR="004B413C" w:rsidRDefault="00EC2FEA">
      <w:pPr>
        <w:ind w:left="380"/>
        <w:rPr>
          <w:sz w:val="20"/>
          <w:szCs w:val="20"/>
        </w:rPr>
      </w:pPr>
      <w:r>
        <w:rPr>
          <w:rFonts w:ascii="Arial" w:eastAsia="Arial" w:hAnsi="Arial" w:cs="Arial"/>
          <w:color w:val="4D4D4D"/>
          <w:sz w:val="18"/>
          <w:szCs w:val="18"/>
        </w:rPr>
        <w:t>Acanthocarpus_preissii</w:t>
      </w:r>
    </w:p>
    <w:p w14:paraId="221D32E7" w14:textId="77777777" w:rsidR="004B413C" w:rsidRDefault="004B413C">
      <w:pPr>
        <w:spacing w:line="198" w:lineRule="exact"/>
        <w:rPr>
          <w:sz w:val="20"/>
          <w:szCs w:val="20"/>
        </w:rPr>
      </w:pPr>
    </w:p>
    <w:p w14:paraId="553696D1" w14:textId="77777777" w:rsidR="004B413C" w:rsidRDefault="00EC2FEA">
      <w:pPr>
        <w:tabs>
          <w:tab w:val="left" w:pos="2800"/>
          <w:tab w:val="left" w:pos="3140"/>
          <w:tab w:val="left" w:pos="3520"/>
          <w:tab w:val="left" w:pos="3840"/>
        </w:tabs>
        <w:ind w:left="2500"/>
        <w:rPr>
          <w:sz w:val="20"/>
          <w:szCs w:val="20"/>
        </w:rPr>
      </w:pPr>
      <w:r>
        <w:rPr>
          <w:rFonts w:ascii="Arial" w:eastAsia="Arial" w:hAnsi="Arial" w:cs="Arial"/>
          <w:color w:val="4D4D4D"/>
          <w:sz w:val="18"/>
          <w:szCs w:val="18"/>
        </w:rPr>
        <w:t>−3</w:t>
      </w:r>
      <w:r>
        <w:rPr>
          <w:rFonts w:ascii="Arial" w:eastAsia="Arial" w:hAnsi="Arial" w:cs="Arial"/>
          <w:color w:val="4D4D4D"/>
          <w:sz w:val="18"/>
          <w:szCs w:val="18"/>
        </w:rPr>
        <w:tab/>
        <w:t>−2</w:t>
      </w:r>
      <w:r>
        <w:rPr>
          <w:rFonts w:ascii="Arial" w:eastAsia="Arial" w:hAnsi="Arial" w:cs="Arial"/>
          <w:color w:val="4D4D4D"/>
          <w:sz w:val="18"/>
          <w:szCs w:val="18"/>
        </w:rPr>
        <w:tab/>
        <w:t>−1</w:t>
      </w:r>
      <w:r>
        <w:rPr>
          <w:rFonts w:ascii="Arial" w:eastAsia="Arial" w:hAnsi="Arial" w:cs="Arial"/>
          <w:color w:val="4D4D4D"/>
          <w:sz w:val="18"/>
          <w:szCs w:val="18"/>
        </w:rPr>
        <w:tab/>
        <w:t>0</w:t>
      </w:r>
      <w:r>
        <w:rPr>
          <w:sz w:val="20"/>
          <w:szCs w:val="20"/>
        </w:rPr>
        <w:tab/>
      </w:r>
      <w:r>
        <w:rPr>
          <w:rFonts w:ascii="Arial" w:eastAsia="Arial" w:hAnsi="Arial" w:cs="Arial"/>
          <w:color w:val="4D4D4D"/>
          <w:sz w:val="17"/>
          <w:szCs w:val="17"/>
        </w:rPr>
        <w:t>1</w:t>
      </w:r>
    </w:p>
    <w:p w14:paraId="2A44B408" w14:textId="77777777" w:rsidR="004B413C" w:rsidRDefault="004B413C">
      <w:pPr>
        <w:spacing w:line="8" w:lineRule="exact"/>
        <w:rPr>
          <w:sz w:val="20"/>
          <w:szCs w:val="20"/>
        </w:rPr>
      </w:pPr>
    </w:p>
    <w:p w14:paraId="28BB6429" w14:textId="77777777" w:rsidR="004B413C" w:rsidRDefault="00EC2FEA">
      <w:pPr>
        <w:ind w:left="2520"/>
        <w:rPr>
          <w:sz w:val="20"/>
          <w:szCs w:val="20"/>
        </w:rPr>
      </w:pPr>
      <w:r>
        <w:rPr>
          <w:rFonts w:ascii="Arial" w:eastAsia="Arial" w:hAnsi="Arial" w:cs="Arial"/>
        </w:rPr>
        <w:t>Posterior Mean</w:t>
      </w:r>
    </w:p>
    <w:p w14:paraId="37FE36C9" w14:textId="77777777" w:rsidR="004B413C" w:rsidRDefault="004B413C">
      <w:pPr>
        <w:spacing w:line="200" w:lineRule="exact"/>
        <w:rPr>
          <w:sz w:val="20"/>
          <w:szCs w:val="20"/>
        </w:rPr>
      </w:pPr>
    </w:p>
    <w:p w14:paraId="2E889835" w14:textId="77777777" w:rsidR="004B413C" w:rsidRDefault="004B413C">
      <w:pPr>
        <w:sectPr w:rsidR="004B413C">
          <w:pgSz w:w="12240" w:h="15840"/>
          <w:pgMar w:top="1440" w:right="1440" w:bottom="307" w:left="1440" w:header="0" w:footer="0" w:gutter="0"/>
          <w:cols w:num="4" w:space="720" w:equalWidth="0">
            <w:col w:w="315" w:space="65"/>
            <w:col w:w="4160" w:space="202"/>
            <w:col w:w="253" w:space="65"/>
            <w:col w:w="4300"/>
          </w:cols>
        </w:sectPr>
      </w:pPr>
    </w:p>
    <w:p w14:paraId="49440544" w14:textId="77777777" w:rsidR="004B413C" w:rsidRDefault="004B413C">
      <w:pPr>
        <w:spacing w:line="363" w:lineRule="exact"/>
        <w:rPr>
          <w:sz w:val="20"/>
          <w:szCs w:val="20"/>
        </w:rPr>
      </w:pPr>
    </w:p>
    <w:p w14:paraId="518ADDA4" w14:textId="77777777" w:rsidR="004B413C" w:rsidRDefault="00EC2FEA">
      <w:pPr>
        <w:spacing w:line="260" w:lineRule="auto"/>
        <w:jc w:val="both"/>
        <w:rPr>
          <w:sz w:val="20"/>
          <w:szCs w:val="20"/>
        </w:rPr>
      </w:pPr>
      <w:r>
        <w:rPr>
          <w:rFonts w:ascii="Arial" w:eastAsia="Arial" w:hAnsi="Arial" w:cs="Arial"/>
          <w:sz w:val="20"/>
          <w:szCs w:val="20"/>
        </w:rPr>
        <w:t>Figure 54: Estimated mean regression coeﬃcients (dots) and 95% credible intervals (bars) for eﬀect of groundwater levels at the northern (left) and southern (right) Lake Nowergup transects on vegetation species cover abundances based on Bayesian Regression Analysis (HUI REF 2015). Species with a negative mean posterior value are likely to increase in cover abundance as water levels decline and species with positive values are likely to increase in cover abundance when water levels increase. Only those species with coeﬃcients significantly diﬀerent to zero are shown.</w:t>
      </w:r>
    </w:p>
    <w:p w14:paraId="5765B18C" w14:textId="77777777" w:rsidR="004B413C" w:rsidRDefault="004B413C">
      <w:pPr>
        <w:sectPr w:rsidR="004B413C">
          <w:type w:val="continuous"/>
          <w:pgSz w:w="12240" w:h="15840"/>
          <w:pgMar w:top="1440" w:right="1440" w:bottom="307" w:left="1440" w:header="0" w:footer="0" w:gutter="0"/>
          <w:cols w:space="720" w:equalWidth="0">
            <w:col w:w="9360"/>
          </w:cols>
        </w:sectPr>
      </w:pPr>
    </w:p>
    <w:p w14:paraId="735920F2" w14:textId="77777777" w:rsidR="004B413C" w:rsidRDefault="004B413C">
      <w:pPr>
        <w:spacing w:line="200" w:lineRule="exact"/>
        <w:rPr>
          <w:sz w:val="20"/>
          <w:szCs w:val="20"/>
        </w:rPr>
      </w:pPr>
    </w:p>
    <w:p w14:paraId="3D51E2FE" w14:textId="77777777" w:rsidR="004B413C" w:rsidRDefault="004B413C">
      <w:pPr>
        <w:spacing w:line="200" w:lineRule="exact"/>
        <w:rPr>
          <w:sz w:val="20"/>
          <w:szCs w:val="20"/>
        </w:rPr>
      </w:pPr>
    </w:p>
    <w:p w14:paraId="097E0684" w14:textId="77777777" w:rsidR="004B413C" w:rsidRDefault="004B413C">
      <w:pPr>
        <w:spacing w:line="200" w:lineRule="exact"/>
        <w:rPr>
          <w:sz w:val="20"/>
          <w:szCs w:val="20"/>
        </w:rPr>
      </w:pPr>
    </w:p>
    <w:p w14:paraId="42CC9A12" w14:textId="77777777" w:rsidR="004B413C" w:rsidRDefault="004B413C">
      <w:pPr>
        <w:spacing w:line="200" w:lineRule="exact"/>
        <w:rPr>
          <w:sz w:val="20"/>
          <w:szCs w:val="20"/>
        </w:rPr>
      </w:pPr>
    </w:p>
    <w:p w14:paraId="3E3F6D25" w14:textId="77777777" w:rsidR="004B413C" w:rsidRDefault="004B413C">
      <w:pPr>
        <w:spacing w:line="200" w:lineRule="exact"/>
        <w:rPr>
          <w:sz w:val="20"/>
          <w:szCs w:val="20"/>
        </w:rPr>
      </w:pPr>
    </w:p>
    <w:p w14:paraId="224AFEA8" w14:textId="77777777" w:rsidR="004B413C" w:rsidRDefault="004B413C">
      <w:pPr>
        <w:spacing w:line="200" w:lineRule="exact"/>
        <w:rPr>
          <w:sz w:val="20"/>
          <w:szCs w:val="20"/>
        </w:rPr>
      </w:pPr>
    </w:p>
    <w:p w14:paraId="3218412F" w14:textId="77777777" w:rsidR="004B413C" w:rsidRDefault="004B413C">
      <w:pPr>
        <w:spacing w:line="200" w:lineRule="exact"/>
        <w:rPr>
          <w:sz w:val="20"/>
          <w:szCs w:val="20"/>
        </w:rPr>
      </w:pPr>
    </w:p>
    <w:p w14:paraId="67896CDB" w14:textId="77777777" w:rsidR="004B413C" w:rsidRDefault="004B413C">
      <w:pPr>
        <w:spacing w:line="200" w:lineRule="exact"/>
        <w:rPr>
          <w:sz w:val="20"/>
          <w:szCs w:val="20"/>
        </w:rPr>
      </w:pPr>
    </w:p>
    <w:p w14:paraId="1E220406" w14:textId="77777777" w:rsidR="004B413C" w:rsidRDefault="004B413C">
      <w:pPr>
        <w:spacing w:line="200" w:lineRule="exact"/>
        <w:rPr>
          <w:sz w:val="20"/>
          <w:szCs w:val="20"/>
        </w:rPr>
      </w:pPr>
    </w:p>
    <w:p w14:paraId="1A011454" w14:textId="77777777" w:rsidR="004B413C" w:rsidRDefault="004B413C">
      <w:pPr>
        <w:spacing w:line="200" w:lineRule="exact"/>
        <w:rPr>
          <w:sz w:val="20"/>
          <w:szCs w:val="20"/>
        </w:rPr>
      </w:pPr>
    </w:p>
    <w:p w14:paraId="36758C32" w14:textId="77777777" w:rsidR="004B413C" w:rsidRDefault="004B413C">
      <w:pPr>
        <w:spacing w:line="200" w:lineRule="exact"/>
        <w:rPr>
          <w:sz w:val="20"/>
          <w:szCs w:val="20"/>
        </w:rPr>
      </w:pPr>
    </w:p>
    <w:p w14:paraId="56901E0C" w14:textId="77777777" w:rsidR="004B413C" w:rsidRDefault="004B413C">
      <w:pPr>
        <w:spacing w:line="200" w:lineRule="exact"/>
        <w:rPr>
          <w:sz w:val="20"/>
          <w:szCs w:val="20"/>
        </w:rPr>
      </w:pPr>
    </w:p>
    <w:p w14:paraId="71DDA1ED" w14:textId="77777777" w:rsidR="004B413C" w:rsidRDefault="004B413C">
      <w:pPr>
        <w:spacing w:line="221" w:lineRule="exact"/>
        <w:rPr>
          <w:sz w:val="20"/>
          <w:szCs w:val="20"/>
        </w:rPr>
      </w:pPr>
    </w:p>
    <w:p w14:paraId="5E99ECB1" w14:textId="77777777" w:rsidR="004B413C" w:rsidRDefault="00EC2FEA">
      <w:pPr>
        <w:jc w:val="center"/>
        <w:rPr>
          <w:sz w:val="20"/>
          <w:szCs w:val="20"/>
        </w:rPr>
      </w:pPr>
      <w:r>
        <w:rPr>
          <w:rFonts w:ascii="Arial" w:eastAsia="Arial" w:hAnsi="Arial" w:cs="Arial"/>
          <w:sz w:val="17"/>
          <w:szCs w:val="17"/>
        </w:rPr>
        <w:t>85</w:t>
      </w:r>
    </w:p>
    <w:p w14:paraId="521A3C35" w14:textId="77777777" w:rsidR="004B413C" w:rsidRDefault="004B413C">
      <w:pPr>
        <w:sectPr w:rsidR="004B413C">
          <w:type w:val="continuous"/>
          <w:pgSz w:w="12240" w:h="15840"/>
          <w:pgMar w:top="1440" w:right="1440" w:bottom="307" w:left="1440" w:header="0" w:footer="0" w:gutter="0"/>
          <w:cols w:space="720" w:equalWidth="0">
            <w:col w:w="9360"/>
          </w:cols>
        </w:sectPr>
      </w:pPr>
    </w:p>
    <w:p w14:paraId="5384AB66" w14:textId="77777777" w:rsidR="004B413C" w:rsidRDefault="004B413C">
      <w:pPr>
        <w:spacing w:line="200" w:lineRule="exact"/>
        <w:rPr>
          <w:sz w:val="20"/>
          <w:szCs w:val="20"/>
        </w:rPr>
      </w:pPr>
      <w:bookmarkStart w:id="123" w:name="page86"/>
      <w:bookmarkEnd w:id="123"/>
    </w:p>
    <w:p w14:paraId="23B04258" w14:textId="77777777" w:rsidR="004B413C" w:rsidRDefault="004B413C">
      <w:pPr>
        <w:spacing w:line="200" w:lineRule="exact"/>
        <w:rPr>
          <w:sz w:val="20"/>
          <w:szCs w:val="20"/>
        </w:rPr>
      </w:pPr>
    </w:p>
    <w:p w14:paraId="3BEDFF16" w14:textId="77777777" w:rsidR="004B413C" w:rsidRDefault="004B413C">
      <w:pPr>
        <w:spacing w:line="200" w:lineRule="exact"/>
        <w:rPr>
          <w:sz w:val="20"/>
          <w:szCs w:val="20"/>
        </w:rPr>
      </w:pPr>
    </w:p>
    <w:p w14:paraId="345FD605" w14:textId="77777777" w:rsidR="004B413C" w:rsidRDefault="004B413C">
      <w:pPr>
        <w:spacing w:line="200" w:lineRule="exact"/>
        <w:rPr>
          <w:sz w:val="20"/>
          <w:szCs w:val="20"/>
        </w:rPr>
      </w:pPr>
    </w:p>
    <w:p w14:paraId="5BA24E4A" w14:textId="77777777" w:rsidR="004B413C" w:rsidRDefault="004B413C">
      <w:pPr>
        <w:spacing w:line="200" w:lineRule="exact"/>
        <w:rPr>
          <w:sz w:val="20"/>
          <w:szCs w:val="20"/>
        </w:rPr>
      </w:pPr>
    </w:p>
    <w:p w14:paraId="7CA249DE" w14:textId="77777777" w:rsidR="004B413C" w:rsidRDefault="004B413C">
      <w:pPr>
        <w:spacing w:line="200" w:lineRule="exact"/>
        <w:rPr>
          <w:sz w:val="20"/>
          <w:szCs w:val="20"/>
        </w:rPr>
      </w:pPr>
    </w:p>
    <w:p w14:paraId="78F8B372" w14:textId="77777777" w:rsidR="004B413C" w:rsidRDefault="004B413C">
      <w:pPr>
        <w:spacing w:line="200" w:lineRule="exact"/>
        <w:rPr>
          <w:sz w:val="20"/>
          <w:szCs w:val="20"/>
        </w:rPr>
      </w:pPr>
    </w:p>
    <w:p w14:paraId="78090888" w14:textId="77777777" w:rsidR="004B413C" w:rsidRDefault="004B413C">
      <w:pPr>
        <w:spacing w:line="200" w:lineRule="exact"/>
        <w:rPr>
          <w:sz w:val="20"/>
          <w:szCs w:val="20"/>
        </w:rPr>
      </w:pPr>
    </w:p>
    <w:p w14:paraId="0D994DCF" w14:textId="77777777" w:rsidR="004B413C" w:rsidRDefault="004B413C">
      <w:pPr>
        <w:spacing w:line="200" w:lineRule="exact"/>
        <w:rPr>
          <w:sz w:val="20"/>
          <w:szCs w:val="20"/>
        </w:rPr>
      </w:pPr>
    </w:p>
    <w:p w14:paraId="4D4AB02D" w14:textId="77777777" w:rsidR="004B413C" w:rsidRDefault="004B413C">
      <w:pPr>
        <w:spacing w:line="200" w:lineRule="exact"/>
        <w:rPr>
          <w:sz w:val="20"/>
          <w:szCs w:val="20"/>
        </w:rPr>
      </w:pPr>
    </w:p>
    <w:p w14:paraId="45558E1B" w14:textId="77777777" w:rsidR="004B413C" w:rsidRDefault="004B413C">
      <w:pPr>
        <w:spacing w:line="200" w:lineRule="exact"/>
        <w:rPr>
          <w:sz w:val="20"/>
          <w:szCs w:val="20"/>
        </w:rPr>
      </w:pPr>
    </w:p>
    <w:p w14:paraId="7E3980E4" w14:textId="77777777" w:rsidR="004B413C" w:rsidRDefault="004B413C">
      <w:pPr>
        <w:spacing w:line="200" w:lineRule="exact"/>
        <w:rPr>
          <w:sz w:val="20"/>
          <w:szCs w:val="20"/>
        </w:rPr>
      </w:pPr>
    </w:p>
    <w:p w14:paraId="7F1297EC" w14:textId="77777777" w:rsidR="004B413C" w:rsidRDefault="004B413C">
      <w:pPr>
        <w:spacing w:line="200" w:lineRule="exact"/>
        <w:rPr>
          <w:sz w:val="20"/>
          <w:szCs w:val="20"/>
        </w:rPr>
      </w:pPr>
    </w:p>
    <w:p w14:paraId="075B248F" w14:textId="77777777" w:rsidR="004B413C" w:rsidRDefault="004B413C">
      <w:pPr>
        <w:spacing w:line="200" w:lineRule="exact"/>
        <w:rPr>
          <w:sz w:val="20"/>
          <w:szCs w:val="20"/>
        </w:rPr>
      </w:pPr>
    </w:p>
    <w:p w14:paraId="4E96441C" w14:textId="77777777" w:rsidR="004B413C" w:rsidRDefault="004B413C">
      <w:pPr>
        <w:spacing w:line="200" w:lineRule="exact"/>
        <w:rPr>
          <w:sz w:val="20"/>
          <w:szCs w:val="20"/>
        </w:rPr>
      </w:pPr>
    </w:p>
    <w:p w14:paraId="75BFCEEB" w14:textId="77777777" w:rsidR="004B413C" w:rsidRDefault="004B413C">
      <w:pPr>
        <w:spacing w:line="200" w:lineRule="exact"/>
        <w:rPr>
          <w:sz w:val="20"/>
          <w:szCs w:val="20"/>
        </w:rPr>
      </w:pPr>
    </w:p>
    <w:p w14:paraId="5A720B06" w14:textId="77777777" w:rsidR="004B413C" w:rsidRDefault="004B413C">
      <w:pPr>
        <w:spacing w:line="200" w:lineRule="exact"/>
        <w:rPr>
          <w:sz w:val="20"/>
          <w:szCs w:val="20"/>
        </w:rPr>
      </w:pPr>
    </w:p>
    <w:p w14:paraId="641DD68B" w14:textId="77777777" w:rsidR="004B413C" w:rsidRDefault="004B413C">
      <w:pPr>
        <w:spacing w:line="200" w:lineRule="exact"/>
        <w:rPr>
          <w:sz w:val="20"/>
          <w:szCs w:val="20"/>
        </w:rPr>
      </w:pPr>
    </w:p>
    <w:p w14:paraId="67BC8BE1" w14:textId="77777777" w:rsidR="004B413C" w:rsidRDefault="004B413C">
      <w:pPr>
        <w:spacing w:line="200" w:lineRule="exact"/>
        <w:rPr>
          <w:sz w:val="20"/>
          <w:szCs w:val="20"/>
        </w:rPr>
      </w:pPr>
    </w:p>
    <w:p w14:paraId="474F1A78" w14:textId="77777777" w:rsidR="004B413C" w:rsidRDefault="004B413C">
      <w:pPr>
        <w:spacing w:line="200" w:lineRule="exact"/>
        <w:rPr>
          <w:sz w:val="20"/>
          <w:szCs w:val="20"/>
        </w:rPr>
      </w:pPr>
    </w:p>
    <w:p w14:paraId="40B73E5E" w14:textId="77777777" w:rsidR="004B413C" w:rsidRDefault="004B413C">
      <w:pPr>
        <w:spacing w:line="200" w:lineRule="exact"/>
        <w:rPr>
          <w:sz w:val="20"/>
          <w:szCs w:val="20"/>
        </w:rPr>
      </w:pPr>
    </w:p>
    <w:p w14:paraId="50E06EA5" w14:textId="77777777" w:rsidR="004B413C" w:rsidRDefault="004B413C">
      <w:pPr>
        <w:spacing w:line="380" w:lineRule="exact"/>
        <w:rPr>
          <w:sz w:val="20"/>
          <w:szCs w:val="20"/>
        </w:rPr>
      </w:pPr>
    </w:p>
    <w:tbl>
      <w:tblPr>
        <w:tblW w:w="0" w:type="auto"/>
        <w:tblLayout w:type="fixed"/>
        <w:tblCellMar>
          <w:left w:w="0" w:type="dxa"/>
          <w:right w:w="0" w:type="dxa"/>
        </w:tblCellMar>
        <w:tblLook w:val="04A0" w:firstRow="1" w:lastRow="0" w:firstColumn="1" w:lastColumn="0" w:noHBand="0" w:noVBand="1"/>
      </w:tblPr>
      <w:tblGrid>
        <w:gridCol w:w="195"/>
      </w:tblGrid>
      <w:tr w:rsidR="004B413C" w14:paraId="4EFB703C" w14:textId="77777777">
        <w:trPr>
          <w:trHeight w:val="200"/>
        </w:trPr>
        <w:tc>
          <w:tcPr>
            <w:tcW w:w="195" w:type="dxa"/>
            <w:textDirection w:val="tbRl"/>
            <w:vAlign w:val="bottom"/>
          </w:tcPr>
          <w:p w14:paraId="4D018941" w14:textId="77777777" w:rsidR="004B413C" w:rsidRDefault="00EC2FEA">
            <w:pPr>
              <w:rPr>
                <w:sz w:val="20"/>
                <w:szCs w:val="20"/>
              </w:rPr>
            </w:pPr>
            <w:r>
              <w:rPr>
                <w:rFonts w:ascii="Arial" w:eastAsia="Arial" w:hAnsi="Arial" w:cs="Arial"/>
                <w:sz w:val="17"/>
                <w:szCs w:val="17"/>
              </w:rPr>
              <w:t>86</w:t>
            </w:r>
          </w:p>
        </w:tc>
      </w:tr>
    </w:tbl>
    <w:p w14:paraId="1F0D7DAC" w14:textId="77777777" w:rsidR="004B413C" w:rsidRDefault="00EC2FEA">
      <w:pPr>
        <w:spacing w:line="20" w:lineRule="exact"/>
        <w:rPr>
          <w:sz w:val="20"/>
          <w:szCs w:val="20"/>
        </w:rPr>
      </w:pPr>
      <w:r>
        <w:rPr>
          <w:sz w:val="20"/>
          <w:szCs w:val="20"/>
        </w:rPr>
        <w:br w:type="column"/>
      </w:r>
    </w:p>
    <w:p w14:paraId="639AFB16" w14:textId="77777777" w:rsidR="004B413C" w:rsidRDefault="004B413C">
      <w:pPr>
        <w:spacing w:line="200" w:lineRule="exact"/>
        <w:rPr>
          <w:sz w:val="20"/>
          <w:szCs w:val="20"/>
        </w:rPr>
      </w:pPr>
    </w:p>
    <w:p w14:paraId="4B9F5F65" w14:textId="77777777" w:rsidR="004B413C" w:rsidRDefault="004B413C">
      <w:pPr>
        <w:spacing w:line="200" w:lineRule="exact"/>
        <w:rPr>
          <w:sz w:val="20"/>
          <w:szCs w:val="20"/>
        </w:rPr>
      </w:pPr>
    </w:p>
    <w:p w14:paraId="3C1B8ED1" w14:textId="77777777" w:rsidR="004B413C" w:rsidRDefault="004B413C">
      <w:pPr>
        <w:spacing w:line="200" w:lineRule="exact"/>
        <w:rPr>
          <w:sz w:val="20"/>
          <w:szCs w:val="20"/>
        </w:rPr>
      </w:pPr>
    </w:p>
    <w:p w14:paraId="0842BBB3" w14:textId="77777777" w:rsidR="004B413C" w:rsidRDefault="004B413C">
      <w:pPr>
        <w:spacing w:line="200" w:lineRule="exact"/>
        <w:rPr>
          <w:sz w:val="20"/>
          <w:szCs w:val="20"/>
        </w:rPr>
      </w:pPr>
    </w:p>
    <w:p w14:paraId="0327785B" w14:textId="77777777" w:rsidR="004B413C" w:rsidRDefault="004B413C">
      <w:pPr>
        <w:spacing w:line="200" w:lineRule="exact"/>
        <w:rPr>
          <w:sz w:val="20"/>
          <w:szCs w:val="20"/>
        </w:rPr>
      </w:pPr>
    </w:p>
    <w:p w14:paraId="1C40E2A0" w14:textId="77777777" w:rsidR="004B413C" w:rsidRDefault="004B413C">
      <w:pPr>
        <w:spacing w:line="200" w:lineRule="exact"/>
        <w:rPr>
          <w:sz w:val="20"/>
          <w:szCs w:val="20"/>
        </w:rPr>
      </w:pPr>
    </w:p>
    <w:p w14:paraId="0042C403" w14:textId="77777777" w:rsidR="004B413C" w:rsidRDefault="004B413C">
      <w:pPr>
        <w:spacing w:line="200" w:lineRule="exact"/>
        <w:rPr>
          <w:sz w:val="20"/>
          <w:szCs w:val="20"/>
        </w:rPr>
      </w:pPr>
    </w:p>
    <w:p w14:paraId="1C664DD5" w14:textId="77777777" w:rsidR="004B413C" w:rsidRDefault="004B413C">
      <w:pPr>
        <w:spacing w:line="200" w:lineRule="exact"/>
        <w:rPr>
          <w:sz w:val="20"/>
          <w:szCs w:val="20"/>
        </w:rPr>
      </w:pPr>
    </w:p>
    <w:p w14:paraId="1BC49456" w14:textId="77777777" w:rsidR="004B413C" w:rsidRDefault="004B413C">
      <w:pPr>
        <w:spacing w:line="200" w:lineRule="exact"/>
        <w:rPr>
          <w:sz w:val="20"/>
          <w:szCs w:val="20"/>
        </w:rPr>
      </w:pPr>
    </w:p>
    <w:p w14:paraId="5F7B72B2" w14:textId="77777777" w:rsidR="004B413C" w:rsidRDefault="004B413C">
      <w:pPr>
        <w:spacing w:line="200" w:lineRule="exact"/>
        <w:rPr>
          <w:sz w:val="20"/>
          <w:szCs w:val="20"/>
        </w:rPr>
      </w:pPr>
    </w:p>
    <w:p w14:paraId="1DEBED22" w14:textId="77777777" w:rsidR="004B413C" w:rsidRDefault="004B413C">
      <w:pPr>
        <w:spacing w:line="200" w:lineRule="exact"/>
        <w:rPr>
          <w:sz w:val="20"/>
          <w:szCs w:val="20"/>
        </w:rPr>
      </w:pPr>
    </w:p>
    <w:p w14:paraId="7EF4FC5A" w14:textId="77777777" w:rsidR="004B413C" w:rsidRDefault="004B413C">
      <w:pPr>
        <w:spacing w:line="200" w:lineRule="exact"/>
        <w:rPr>
          <w:sz w:val="20"/>
          <w:szCs w:val="20"/>
        </w:rPr>
      </w:pPr>
    </w:p>
    <w:p w14:paraId="17820215" w14:textId="77777777" w:rsidR="004B413C" w:rsidRDefault="004B413C">
      <w:pPr>
        <w:spacing w:line="200" w:lineRule="exact"/>
        <w:rPr>
          <w:sz w:val="20"/>
          <w:szCs w:val="20"/>
        </w:rPr>
      </w:pPr>
    </w:p>
    <w:p w14:paraId="71969CFE" w14:textId="77777777" w:rsidR="004B413C" w:rsidRDefault="004B413C">
      <w:pPr>
        <w:spacing w:line="314" w:lineRule="exact"/>
        <w:rPr>
          <w:sz w:val="20"/>
          <w:szCs w:val="20"/>
        </w:rPr>
      </w:pPr>
    </w:p>
    <w:p w14:paraId="3A11B369" w14:textId="77777777" w:rsidR="004B413C" w:rsidRDefault="00EC2FEA">
      <w:pPr>
        <w:ind w:left="290"/>
        <w:rPr>
          <w:sz w:val="20"/>
          <w:szCs w:val="20"/>
        </w:rPr>
      </w:pPr>
      <w:r>
        <w:rPr>
          <w:rFonts w:ascii="Arial" w:eastAsia="Arial" w:hAnsi="Arial" w:cs="Arial"/>
          <w:color w:val="4D4D4D"/>
          <w:sz w:val="18"/>
          <w:szCs w:val="18"/>
        </w:rPr>
        <w:t>1995</w:t>
      </w:r>
    </w:p>
    <w:p w14:paraId="541C95CA" w14:textId="77777777" w:rsidR="004B413C" w:rsidRDefault="00EC2FEA">
      <w:pPr>
        <w:spacing w:line="20" w:lineRule="exact"/>
        <w:rPr>
          <w:sz w:val="20"/>
          <w:szCs w:val="20"/>
        </w:rPr>
      </w:pPr>
      <w:r>
        <w:rPr>
          <w:noProof/>
          <w:sz w:val="20"/>
          <w:szCs w:val="20"/>
        </w:rPr>
        <w:drawing>
          <wp:anchor distT="0" distB="0" distL="114300" distR="114300" simplePos="0" relativeHeight="252135424" behindDoc="1" locked="0" layoutInCell="0" allowOverlap="1" wp14:anchorId="17907D1D" wp14:editId="1D1C795C">
            <wp:simplePos x="0" y="0"/>
            <wp:positionH relativeFrom="column">
              <wp:posOffset>645160</wp:posOffset>
            </wp:positionH>
            <wp:positionV relativeFrom="paragraph">
              <wp:posOffset>19050</wp:posOffset>
            </wp:positionV>
            <wp:extent cx="65405" cy="2532380"/>
            <wp:effectExtent l="0" t="0" r="0" b="0"/>
            <wp:wrapNone/>
            <wp:docPr id="1189" name="Picture 1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9"/>
                    <pic:cNvPicPr>
                      <a:picLocks noChangeAspect="1" noChangeArrowheads="1"/>
                    </pic:cNvPicPr>
                  </pic:nvPicPr>
                  <pic:blipFill>
                    <a:blip r:embed="rId786"/>
                    <a:srcRect/>
                    <a:stretch>
                      <a:fillRect/>
                    </a:stretch>
                  </pic:blipFill>
                  <pic:spPr bwMode="auto">
                    <a:xfrm>
                      <a:off x="0" y="0"/>
                      <a:ext cx="65405" cy="2532380"/>
                    </a:xfrm>
                    <a:prstGeom prst="rect">
                      <a:avLst/>
                    </a:prstGeom>
                    <a:noFill/>
                  </pic:spPr>
                </pic:pic>
              </a:graphicData>
            </a:graphic>
          </wp:anchor>
        </w:drawing>
      </w:r>
      <w:r>
        <w:rPr>
          <w:noProof/>
          <w:sz w:val="20"/>
          <w:szCs w:val="20"/>
        </w:rPr>
        <w:drawing>
          <wp:anchor distT="0" distB="0" distL="114300" distR="114300" simplePos="0" relativeHeight="252136448" behindDoc="1" locked="0" layoutInCell="0" allowOverlap="1" wp14:anchorId="68687E42" wp14:editId="0BC0A0E4">
            <wp:simplePos x="0" y="0"/>
            <wp:positionH relativeFrom="column">
              <wp:posOffset>790575</wp:posOffset>
            </wp:positionH>
            <wp:positionV relativeFrom="paragraph">
              <wp:posOffset>19050</wp:posOffset>
            </wp:positionV>
            <wp:extent cx="65405" cy="2532380"/>
            <wp:effectExtent l="0" t="0" r="0" b="0"/>
            <wp:wrapNone/>
            <wp:docPr id="1190" name="Picture 1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0"/>
                    <pic:cNvPicPr>
                      <a:picLocks noChangeAspect="1" noChangeArrowheads="1"/>
                    </pic:cNvPicPr>
                  </pic:nvPicPr>
                  <pic:blipFill>
                    <a:blip r:embed="rId787"/>
                    <a:srcRect/>
                    <a:stretch>
                      <a:fillRect/>
                    </a:stretch>
                  </pic:blipFill>
                  <pic:spPr bwMode="auto">
                    <a:xfrm>
                      <a:off x="0" y="0"/>
                      <a:ext cx="65405" cy="2532380"/>
                    </a:xfrm>
                    <a:prstGeom prst="rect">
                      <a:avLst/>
                    </a:prstGeom>
                    <a:noFill/>
                  </pic:spPr>
                </pic:pic>
              </a:graphicData>
            </a:graphic>
          </wp:anchor>
        </w:drawing>
      </w:r>
      <w:r>
        <w:rPr>
          <w:noProof/>
          <w:sz w:val="20"/>
          <w:szCs w:val="20"/>
        </w:rPr>
        <w:drawing>
          <wp:anchor distT="0" distB="0" distL="114300" distR="114300" simplePos="0" relativeHeight="252137472" behindDoc="1" locked="0" layoutInCell="0" allowOverlap="1" wp14:anchorId="77E9086B" wp14:editId="41F4D68D">
            <wp:simplePos x="0" y="0"/>
            <wp:positionH relativeFrom="column">
              <wp:posOffset>935990</wp:posOffset>
            </wp:positionH>
            <wp:positionV relativeFrom="paragraph">
              <wp:posOffset>19050</wp:posOffset>
            </wp:positionV>
            <wp:extent cx="65405" cy="2532380"/>
            <wp:effectExtent l="0" t="0" r="0" b="0"/>
            <wp:wrapNone/>
            <wp:docPr id="1191" name="Picture 1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1"/>
                    <pic:cNvPicPr>
                      <a:picLocks noChangeAspect="1" noChangeArrowheads="1"/>
                    </pic:cNvPicPr>
                  </pic:nvPicPr>
                  <pic:blipFill>
                    <a:blip r:embed="rId788"/>
                    <a:srcRect/>
                    <a:stretch>
                      <a:fillRect/>
                    </a:stretch>
                  </pic:blipFill>
                  <pic:spPr bwMode="auto">
                    <a:xfrm>
                      <a:off x="0" y="0"/>
                      <a:ext cx="65405" cy="2532380"/>
                    </a:xfrm>
                    <a:prstGeom prst="rect">
                      <a:avLst/>
                    </a:prstGeom>
                    <a:noFill/>
                  </pic:spPr>
                </pic:pic>
              </a:graphicData>
            </a:graphic>
          </wp:anchor>
        </w:drawing>
      </w:r>
      <w:r>
        <w:rPr>
          <w:noProof/>
          <w:sz w:val="20"/>
          <w:szCs w:val="20"/>
        </w:rPr>
        <w:drawing>
          <wp:anchor distT="0" distB="0" distL="114300" distR="114300" simplePos="0" relativeHeight="252138496" behindDoc="1" locked="0" layoutInCell="0" allowOverlap="1" wp14:anchorId="68D7A56E" wp14:editId="33F24E5E">
            <wp:simplePos x="0" y="0"/>
            <wp:positionH relativeFrom="column">
              <wp:posOffset>1082040</wp:posOffset>
            </wp:positionH>
            <wp:positionV relativeFrom="paragraph">
              <wp:posOffset>19050</wp:posOffset>
            </wp:positionV>
            <wp:extent cx="47625" cy="2532380"/>
            <wp:effectExtent l="0" t="0" r="0" b="0"/>
            <wp:wrapNone/>
            <wp:docPr id="1192" name="Picture 1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2"/>
                    <pic:cNvPicPr>
                      <a:picLocks noChangeAspect="1" noChangeArrowheads="1"/>
                    </pic:cNvPicPr>
                  </pic:nvPicPr>
                  <pic:blipFill>
                    <a:blip r:embed="rId789"/>
                    <a:srcRect/>
                    <a:stretch>
                      <a:fillRect/>
                    </a:stretch>
                  </pic:blipFill>
                  <pic:spPr bwMode="auto">
                    <a:xfrm>
                      <a:off x="0" y="0"/>
                      <a:ext cx="47625" cy="2532380"/>
                    </a:xfrm>
                    <a:prstGeom prst="rect">
                      <a:avLst/>
                    </a:prstGeom>
                    <a:noFill/>
                  </pic:spPr>
                </pic:pic>
              </a:graphicData>
            </a:graphic>
          </wp:anchor>
        </w:drawing>
      </w:r>
      <w:r>
        <w:rPr>
          <w:noProof/>
          <w:sz w:val="20"/>
          <w:szCs w:val="20"/>
        </w:rPr>
        <w:drawing>
          <wp:anchor distT="0" distB="0" distL="114300" distR="114300" simplePos="0" relativeHeight="252139520" behindDoc="1" locked="0" layoutInCell="0" allowOverlap="1" wp14:anchorId="71B54B14" wp14:editId="530E43C9">
            <wp:simplePos x="0" y="0"/>
            <wp:positionH relativeFrom="column">
              <wp:posOffset>1227455</wp:posOffset>
            </wp:positionH>
            <wp:positionV relativeFrom="paragraph">
              <wp:posOffset>19050</wp:posOffset>
            </wp:positionV>
            <wp:extent cx="48260" cy="2532380"/>
            <wp:effectExtent l="0" t="0" r="0" b="0"/>
            <wp:wrapNone/>
            <wp:docPr id="1193" name="Picture 1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3"/>
                    <pic:cNvPicPr>
                      <a:picLocks noChangeAspect="1" noChangeArrowheads="1"/>
                    </pic:cNvPicPr>
                  </pic:nvPicPr>
                  <pic:blipFill>
                    <a:blip r:embed="rId790"/>
                    <a:srcRect/>
                    <a:stretch>
                      <a:fillRect/>
                    </a:stretch>
                  </pic:blipFill>
                  <pic:spPr bwMode="auto">
                    <a:xfrm>
                      <a:off x="0" y="0"/>
                      <a:ext cx="48260" cy="2532380"/>
                    </a:xfrm>
                    <a:prstGeom prst="rect">
                      <a:avLst/>
                    </a:prstGeom>
                    <a:noFill/>
                  </pic:spPr>
                </pic:pic>
              </a:graphicData>
            </a:graphic>
          </wp:anchor>
        </w:drawing>
      </w:r>
      <w:r>
        <w:rPr>
          <w:noProof/>
          <w:sz w:val="20"/>
          <w:szCs w:val="20"/>
        </w:rPr>
        <w:drawing>
          <wp:anchor distT="0" distB="0" distL="114300" distR="114300" simplePos="0" relativeHeight="252140544" behindDoc="1" locked="0" layoutInCell="0" allowOverlap="1" wp14:anchorId="654B6A3B" wp14:editId="19374F13">
            <wp:simplePos x="0" y="0"/>
            <wp:positionH relativeFrom="column">
              <wp:posOffset>1373505</wp:posOffset>
            </wp:positionH>
            <wp:positionV relativeFrom="paragraph">
              <wp:posOffset>19050</wp:posOffset>
            </wp:positionV>
            <wp:extent cx="65405" cy="2532380"/>
            <wp:effectExtent l="0" t="0" r="0" b="0"/>
            <wp:wrapNone/>
            <wp:docPr id="1194" name="Picture 1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4"/>
                    <pic:cNvPicPr>
                      <a:picLocks noChangeAspect="1" noChangeArrowheads="1"/>
                    </pic:cNvPicPr>
                  </pic:nvPicPr>
                  <pic:blipFill>
                    <a:blip r:embed="rId791"/>
                    <a:srcRect/>
                    <a:stretch>
                      <a:fillRect/>
                    </a:stretch>
                  </pic:blipFill>
                  <pic:spPr bwMode="auto">
                    <a:xfrm>
                      <a:off x="0" y="0"/>
                      <a:ext cx="65405" cy="2532380"/>
                    </a:xfrm>
                    <a:prstGeom prst="rect">
                      <a:avLst/>
                    </a:prstGeom>
                    <a:noFill/>
                  </pic:spPr>
                </pic:pic>
              </a:graphicData>
            </a:graphic>
          </wp:anchor>
        </w:drawing>
      </w:r>
      <w:r>
        <w:rPr>
          <w:noProof/>
          <w:sz w:val="20"/>
          <w:szCs w:val="20"/>
        </w:rPr>
        <w:drawing>
          <wp:anchor distT="0" distB="0" distL="114300" distR="114300" simplePos="0" relativeHeight="252141568" behindDoc="1" locked="0" layoutInCell="0" allowOverlap="1" wp14:anchorId="79E1461E" wp14:editId="524BF245">
            <wp:simplePos x="0" y="0"/>
            <wp:positionH relativeFrom="column">
              <wp:posOffset>1518920</wp:posOffset>
            </wp:positionH>
            <wp:positionV relativeFrom="paragraph">
              <wp:posOffset>19050</wp:posOffset>
            </wp:positionV>
            <wp:extent cx="65405" cy="2532380"/>
            <wp:effectExtent l="0" t="0" r="0" b="0"/>
            <wp:wrapNone/>
            <wp:docPr id="1195" name="Picture 1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5"/>
                    <pic:cNvPicPr>
                      <a:picLocks noChangeAspect="1" noChangeArrowheads="1"/>
                    </pic:cNvPicPr>
                  </pic:nvPicPr>
                  <pic:blipFill>
                    <a:blip r:embed="rId792"/>
                    <a:srcRect/>
                    <a:stretch>
                      <a:fillRect/>
                    </a:stretch>
                  </pic:blipFill>
                  <pic:spPr bwMode="auto">
                    <a:xfrm>
                      <a:off x="0" y="0"/>
                      <a:ext cx="65405" cy="2532380"/>
                    </a:xfrm>
                    <a:prstGeom prst="rect">
                      <a:avLst/>
                    </a:prstGeom>
                    <a:noFill/>
                  </pic:spPr>
                </pic:pic>
              </a:graphicData>
            </a:graphic>
          </wp:anchor>
        </w:drawing>
      </w:r>
      <w:r>
        <w:rPr>
          <w:noProof/>
          <w:sz w:val="20"/>
          <w:szCs w:val="20"/>
        </w:rPr>
        <w:drawing>
          <wp:anchor distT="0" distB="0" distL="114300" distR="114300" simplePos="0" relativeHeight="252142592" behindDoc="1" locked="0" layoutInCell="0" allowOverlap="1" wp14:anchorId="469A2732" wp14:editId="22DE72BF">
            <wp:simplePos x="0" y="0"/>
            <wp:positionH relativeFrom="column">
              <wp:posOffset>1664970</wp:posOffset>
            </wp:positionH>
            <wp:positionV relativeFrom="paragraph">
              <wp:posOffset>19050</wp:posOffset>
            </wp:positionV>
            <wp:extent cx="76200" cy="2532380"/>
            <wp:effectExtent l="0" t="0" r="0" b="0"/>
            <wp:wrapNone/>
            <wp:docPr id="1196" name="Picture 1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6"/>
                    <pic:cNvPicPr>
                      <a:picLocks noChangeAspect="1" noChangeArrowheads="1"/>
                    </pic:cNvPicPr>
                  </pic:nvPicPr>
                  <pic:blipFill>
                    <a:blip r:embed="rId793"/>
                    <a:srcRect/>
                    <a:stretch>
                      <a:fillRect/>
                    </a:stretch>
                  </pic:blipFill>
                  <pic:spPr bwMode="auto">
                    <a:xfrm>
                      <a:off x="0" y="0"/>
                      <a:ext cx="76200" cy="2532380"/>
                    </a:xfrm>
                    <a:prstGeom prst="rect">
                      <a:avLst/>
                    </a:prstGeom>
                    <a:noFill/>
                  </pic:spPr>
                </pic:pic>
              </a:graphicData>
            </a:graphic>
          </wp:anchor>
        </w:drawing>
      </w:r>
      <w:r>
        <w:rPr>
          <w:noProof/>
          <w:sz w:val="20"/>
          <w:szCs w:val="20"/>
        </w:rPr>
        <w:drawing>
          <wp:anchor distT="0" distB="0" distL="114300" distR="114300" simplePos="0" relativeHeight="252143616" behindDoc="1" locked="0" layoutInCell="0" allowOverlap="1" wp14:anchorId="4AE4CB19" wp14:editId="46506363">
            <wp:simplePos x="0" y="0"/>
            <wp:positionH relativeFrom="column">
              <wp:posOffset>1810385</wp:posOffset>
            </wp:positionH>
            <wp:positionV relativeFrom="paragraph">
              <wp:posOffset>19050</wp:posOffset>
            </wp:positionV>
            <wp:extent cx="76200" cy="2532380"/>
            <wp:effectExtent l="0" t="0" r="0" b="0"/>
            <wp:wrapNone/>
            <wp:docPr id="1197" name="Picture 1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7"/>
                    <pic:cNvPicPr>
                      <a:picLocks noChangeAspect="1" noChangeArrowheads="1"/>
                    </pic:cNvPicPr>
                  </pic:nvPicPr>
                  <pic:blipFill>
                    <a:blip r:embed="rId794"/>
                    <a:srcRect/>
                    <a:stretch>
                      <a:fillRect/>
                    </a:stretch>
                  </pic:blipFill>
                  <pic:spPr bwMode="auto">
                    <a:xfrm>
                      <a:off x="0" y="0"/>
                      <a:ext cx="76200" cy="2532380"/>
                    </a:xfrm>
                    <a:prstGeom prst="rect">
                      <a:avLst/>
                    </a:prstGeom>
                    <a:noFill/>
                  </pic:spPr>
                </pic:pic>
              </a:graphicData>
            </a:graphic>
          </wp:anchor>
        </w:drawing>
      </w:r>
      <w:r>
        <w:rPr>
          <w:noProof/>
          <w:sz w:val="20"/>
          <w:szCs w:val="20"/>
        </w:rPr>
        <w:drawing>
          <wp:anchor distT="0" distB="0" distL="114300" distR="114300" simplePos="0" relativeHeight="252144640" behindDoc="1" locked="0" layoutInCell="0" allowOverlap="1" wp14:anchorId="1501969F" wp14:editId="78FC1A70">
            <wp:simplePos x="0" y="0"/>
            <wp:positionH relativeFrom="column">
              <wp:posOffset>1956435</wp:posOffset>
            </wp:positionH>
            <wp:positionV relativeFrom="paragraph">
              <wp:posOffset>19050</wp:posOffset>
            </wp:positionV>
            <wp:extent cx="65405" cy="2532380"/>
            <wp:effectExtent l="0" t="0" r="0" b="0"/>
            <wp:wrapNone/>
            <wp:docPr id="1198" name="Picture 1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8"/>
                    <pic:cNvPicPr>
                      <a:picLocks noChangeAspect="1" noChangeArrowheads="1"/>
                    </pic:cNvPicPr>
                  </pic:nvPicPr>
                  <pic:blipFill>
                    <a:blip r:embed="rId795"/>
                    <a:srcRect/>
                    <a:stretch>
                      <a:fillRect/>
                    </a:stretch>
                  </pic:blipFill>
                  <pic:spPr bwMode="auto">
                    <a:xfrm>
                      <a:off x="0" y="0"/>
                      <a:ext cx="65405" cy="2532380"/>
                    </a:xfrm>
                    <a:prstGeom prst="rect">
                      <a:avLst/>
                    </a:prstGeom>
                    <a:noFill/>
                  </pic:spPr>
                </pic:pic>
              </a:graphicData>
            </a:graphic>
          </wp:anchor>
        </w:drawing>
      </w:r>
      <w:r>
        <w:rPr>
          <w:noProof/>
          <w:sz w:val="20"/>
          <w:szCs w:val="20"/>
        </w:rPr>
        <w:drawing>
          <wp:anchor distT="0" distB="0" distL="114300" distR="114300" simplePos="0" relativeHeight="252145664" behindDoc="1" locked="0" layoutInCell="0" allowOverlap="1" wp14:anchorId="7A8F423B" wp14:editId="64ECC1E6">
            <wp:simplePos x="0" y="0"/>
            <wp:positionH relativeFrom="column">
              <wp:posOffset>2101850</wp:posOffset>
            </wp:positionH>
            <wp:positionV relativeFrom="paragraph">
              <wp:posOffset>19050</wp:posOffset>
            </wp:positionV>
            <wp:extent cx="65405" cy="2532380"/>
            <wp:effectExtent l="0" t="0" r="0" b="0"/>
            <wp:wrapNone/>
            <wp:docPr id="1199" name="Picture 1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9"/>
                    <pic:cNvPicPr>
                      <a:picLocks noChangeAspect="1" noChangeArrowheads="1"/>
                    </pic:cNvPicPr>
                  </pic:nvPicPr>
                  <pic:blipFill>
                    <a:blip r:embed="rId796"/>
                    <a:srcRect/>
                    <a:stretch>
                      <a:fillRect/>
                    </a:stretch>
                  </pic:blipFill>
                  <pic:spPr bwMode="auto">
                    <a:xfrm>
                      <a:off x="0" y="0"/>
                      <a:ext cx="65405" cy="2532380"/>
                    </a:xfrm>
                    <a:prstGeom prst="rect">
                      <a:avLst/>
                    </a:prstGeom>
                    <a:noFill/>
                  </pic:spPr>
                </pic:pic>
              </a:graphicData>
            </a:graphic>
          </wp:anchor>
        </w:drawing>
      </w:r>
      <w:r>
        <w:rPr>
          <w:noProof/>
          <w:sz w:val="20"/>
          <w:szCs w:val="20"/>
        </w:rPr>
        <w:drawing>
          <wp:anchor distT="0" distB="0" distL="114300" distR="114300" simplePos="0" relativeHeight="252146688" behindDoc="1" locked="0" layoutInCell="0" allowOverlap="1" wp14:anchorId="69D7871E" wp14:editId="0C677FB0">
            <wp:simplePos x="0" y="0"/>
            <wp:positionH relativeFrom="column">
              <wp:posOffset>2247900</wp:posOffset>
            </wp:positionH>
            <wp:positionV relativeFrom="paragraph">
              <wp:posOffset>19050</wp:posOffset>
            </wp:positionV>
            <wp:extent cx="47625" cy="2532380"/>
            <wp:effectExtent l="0" t="0" r="0" b="0"/>
            <wp:wrapNone/>
            <wp:docPr id="1200" name="Picture 1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0"/>
                    <pic:cNvPicPr>
                      <a:picLocks noChangeAspect="1" noChangeArrowheads="1"/>
                    </pic:cNvPicPr>
                  </pic:nvPicPr>
                  <pic:blipFill>
                    <a:blip r:embed="rId797"/>
                    <a:srcRect/>
                    <a:stretch>
                      <a:fillRect/>
                    </a:stretch>
                  </pic:blipFill>
                  <pic:spPr bwMode="auto">
                    <a:xfrm>
                      <a:off x="0" y="0"/>
                      <a:ext cx="47625" cy="2532380"/>
                    </a:xfrm>
                    <a:prstGeom prst="rect">
                      <a:avLst/>
                    </a:prstGeom>
                    <a:noFill/>
                  </pic:spPr>
                </pic:pic>
              </a:graphicData>
            </a:graphic>
          </wp:anchor>
        </w:drawing>
      </w:r>
      <w:r>
        <w:rPr>
          <w:noProof/>
          <w:sz w:val="20"/>
          <w:szCs w:val="20"/>
        </w:rPr>
        <w:drawing>
          <wp:anchor distT="0" distB="0" distL="114300" distR="114300" simplePos="0" relativeHeight="252147712" behindDoc="1" locked="0" layoutInCell="0" allowOverlap="1" wp14:anchorId="799A4B17" wp14:editId="2F3FAE7D">
            <wp:simplePos x="0" y="0"/>
            <wp:positionH relativeFrom="column">
              <wp:posOffset>2393315</wp:posOffset>
            </wp:positionH>
            <wp:positionV relativeFrom="paragraph">
              <wp:posOffset>19050</wp:posOffset>
            </wp:positionV>
            <wp:extent cx="65405" cy="2532380"/>
            <wp:effectExtent l="0" t="0" r="0" b="0"/>
            <wp:wrapNone/>
            <wp:docPr id="1201" name="Picture 1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1"/>
                    <pic:cNvPicPr>
                      <a:picLocks noChangeAspect="1" noChangeArrowheads="1"/>
                    </pic:cNvPicPr>
                  </pic:nvPicPr>
                  <pic:blipFill>
                    <a:blip r:embed="rId798"/>
                    <a:srcRect/>
                    <a:stretch>
                      <a:fillRect/>
                    </a:stretch>
                  </pic:blipFill>
                  <pic:spPr bwMode="auto">
                    <a:xfrm>
                      <a:off x="0" y="0"/>
                      <a:ext cx="65405" cy="2532380"/>
                    </a:xfrm>
                    <a:prstGeom prst="rect">
                      <a:avLst/>
                    </a:prstGeom>
                    <a:noFill/>
                  </pic:spPr>
                </pic:pic>
              </a:graphicData>
            </a:graphic>
          </wp:anchor>
        </w:drawing>
      </w:r>
      <w:r>
        <w:rPr>
          <w:noProof/>
          <w:sz w:val="20"/>
          <w:szCs w:val="20"/>
        </w:rPr>
        <w:drawing>
          <wp:anchor distT="0" distB="0" distL="114300" distR="114300" simplePos="0" relativeHeight="252148736" behindDoc="1" locked="0" layoutInCell="0" allowOverlap="1" wp14:anchorId="3915B213" wp14:editId="105D5361">
            <wp:simplePos x="0" y="0"/>
            <wp:positionH relativeFrom="column">
              <wp:posOffset>2539365</wp:posOffset>
            </wp:positionH>
            <wp:positionV relativeFrom="paragraph">
              <wp:posOffset>19050</wp:posOffset>
            </wp:positionV>
            <wp:extent cx="65405" cy="2532380"/>
            <wp:effectExtent l="0" t="0" r="0" b="0"/>
            <wp:wrapNone/>
            <wp:docPr id="1202" name="Picture 1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2"/>
                    <pic:cNvPicPr>
                      <a:picLocks noChangeAspect="1" noChangeArrowheads="1"/>
                    </pic:cNvPicPr>
                  </pic:nvPicPr>
                  <pic:blipFill>
                    <a:blip r:embed="rId799"/>
                    <a:srcRect/>
                    <a:stretch>
                      <a:fillRect/>
                    </a:stretch>
                  </pic:blipFill>
                  <pic:spPr bwMode="auto">
                    <a:xfrm>
                      <a:off x="0" y="0"/>
                      <a:ext cx="65405" cy="2532380"/>
                    </a:xfrm>
                    <a:prstGeom prst="rect">
                      <a:avLst/>
                    </a:prstGeom>
                    <a:noFill/>
                  </pic:spPr>
                </pic:pic>
              </a:graphicData>
            </a:graphic>
          </wp:anchor>
        </w:drawing>
      </w:r>
      <w:r>
        <w:rPr>
          <w:noProof/>
          <w:sz w:val="20"/>
          <w:szCs w:val="20"/>
        </w:rPr>
        <w:drawing>
          <wp:anchor distT="0" distB="0" distL="114300" distR="114300" simplePos="0" relativeHeight="252149760" behindDoc="1" locked="0" layoutInCell="0" allowOverlap="1" wp14:anchorId="675466DC" wp14:editId="2BFAEFB9">
            <wp:simplePos x="0" y="0"/>
            <wp:positionH relativeFrom="column">
              <wp:posOffset>2684780</wp:posOffset>
            </wp:positionH>
            <wp:positionV relativeFrom="paragraph">
              <wp:posOffset>19050</wp:posOffset>
            </wp:positionV>
            <wp:extent cx="65405" cy="2532380"/>
            <wp:effectExtent l="0" t="0" r="0" b="0"/>
            <wp:wrapNone/>
            <wp:docPr id="1203" name="Picture 1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3"/>
                    <pic:cNvPicPr>
                      <a:picLocks noChangeAspect="1" noChangeArrowheads="1"/>
                    </pic:cNvPicPr>
                  </pic:nvPicPr>
                  <pic:blipFill>
                    <a:blip r:embed="rId800"/>
                    <a:srcRect/>
                    <a:stretch>
                      <a:fillRect/>
                    </a:stretch>
                  </pic:blipFill>
                  <pic:spPr bwMode="auto">
                    <a:xfrm>
                      <a:off x="0" y="0"/>
                      <a:ext cx="65405" cy="2532380"/>
                    </a:xfrm>
                    <a:prstGeom prst="rect">
                      <a:avLst/>
                    </a:prstGeom>
                    <a:noFill/>
                  </pic:spPr>
                </pic:pic>
              </a:graphicData>
            </a:graphic>
          </wp:anchor>
        </w:drawing>
      </w:r>
      <w:r>
        <w:rPr>
          <w:noProof/>
          <w:sz w:val="20"/>
          <w:szCs w:val="20"/>
        </w:rPr>
        <w:drawing>
          <wp:anchor distT="0" distB="0" distL="114300" distR="114300" simplePos="0" relativeHeight="252150784" behindDoc="1" locked="0" layoutInCell="0" allowOverlap="1" wp14:anchorId="54CB51F7" wp14:editId="17144EB2">
            <wp:simplePos x="0" y="0"/>
            <wp:positionH relativeFrom="column">
              <wp:posOffset>2830830</wp:posOffset>
            </wp:positionH>
            <wp:positionV relativeFrom="paragraph">
              <wp:posOffset>19050</wp:posOffset>
            </wp:positionV>
            <wp:extent cx="47625" cy="2532380"/>
            <wp:effectExtent l="0" t="0" r="0" b="0"/>
            <wp:wrapNone/>
            <wp:docPr id="1204" name="Picture 1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4"/>
                    <pic:cNvPicPr>
                      <a:picLocks noChangeAspect="1" noChangeArrowheads="1"/>
                    </pic:cNvPicPr>
                  </pic:nvPicPr>
                  <pic:blipFill>
                    <a:blip r:embed="rId801"/>
                    <a:srcRect/>
                    <a:stretch>
                      <a:fillRect/>
                    </a:stretch>
                  </pic:blipFill>
                  <pic:spPr bwMode="auto">
                    <a:xfrm>
                      <a:off x="0" y="0"/>
                      <a:ext cx="47625" cy="2532380"/>
                    </a:xfrm>
                    <a:prstGeom prst="rect">
                      <a:avLst/>
                    </a:prstGeom>
                    <a:noFill/>
                  </pic:spPr>
                </pic:pic>
              </a:graphicData>
            </a:graphic>
          </wp:anchor>
        </w:drawing>
      </w:r>
      <w:r>
        <w:rPr>
          <w:noProof/>
          <w:sz w:val="20"/>
          <w:szCs w:val="20"/>
        </w:rPr>
        <w:drawing>
          <wp:anchor distT="0" distB="0" distL="114300" distR="114300" simplePos="0" relativeHeight="252151808" behindDoc="1" locked="0" layoutInCell="0" allowOverlap="1" wp14:anchorId="011BAD9A" wp14:editId="1DDFA37F">
            <wp:simplePos x="0" y="0"/>
            <wp:positionH relativeFrom="column">
              <wp:posOffset>2976245</wp:posOffset>
            </wp:positionH>
            <wp:positionV relativeFrom="paragraph">
              <wp:posOffset>19050</wp:posOffset>
            </wp:positionV>
            <wp:extent cx="48260" cy="2532380"/>
            <wp:effectExtent l="0" t="0" r="0" b="0"/>
            <wp:wrapNone/>
            <wp:docPr id="1205" name="Picture 1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5"/>
                    <pic:cNvPicPr>
                      <a:picLocks noChangeAspect="1" noChangeArrowheads="1"/>
                    </pic:cNvPicPr>
                  </pic:nvPicPr>
                  <pic:blipFill>
                    <a:blip r:embed="rId802"/>
                    <a:srcRect/>
                    <a:stretch>
                      <a:fillRect/>
                    </a:stretch>
                  </pic:blipFill>
                  <pic:spPr bwMode="auto">
                    <a:xfrm>
                      <a:off x="0" y="0"/>
                      <a:ext cx="48260" cy="2532380"/>
                    </a:xfrm>
                    <a:prstGeom prst="rect">
                      <a:avLst/>
                    </a:prstGeom>
                    <a:noFill/>
                  </pic:spPr>
                </pic:pic>
              </a:graphicData>
            </a:graphic>
          </wp:anchor>
        </w:drawing>
      </w:r>
      <w:r>
        <w:rPr>
          <w:noProof/>
          <w:sz w:val="20"/>
          <w:szCs w:val="20"/>
        </w:rPr>
        <w:drawing>
          <wp:anchor distT="0" distB="0" distL="114300" distR="114300" simplePos="0" relativeHeight="252152832" behindDoc="1" locked="0" layoutInCell="0" allowOverlap="1" wp14:anchorId="278FFB9B" wp14:editId="59B43EB0">
            <wp:simplePos x="0" y="0"/>
            <wp:positionH relativeFrom="column">
              <wp:posOffset>3122295</wp:posOffset>
            </wp:positionH>
            <wp:positionV relativeFrom="paragraph">
              <wp:posOffset>19050</wp:posOffset>
            </wp:positionV>
            <wp:extent cx="65405" cy="2532380"/>
            <wp:effectExtent l="0" t="0" r="0" b="0"/>
            <wp:wrapNone/>
            <wp:docPr id="1206" name="Picture 1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6"/>
                    <pic:cNvPicPr>
                      <a:picLocks noChangeAspect="1" noChangeArrowheads="1"/>
                    </pic:cNvPicPr>
                  </pic:nvPicPr>
                  <pic:blipFill>
                    <a:blip r:embed="rId803"/>
                    <a:srcRect/>
                    <a:stretch>
                      <a:fillRect/>
                    </a:stretch>
                  </pic:blipFill>
                  <pic:spPr bwMode="auto">
                    <a:xfrm>
                      <a:off x="0" y="0"/>
                      <a:ext cx="65405" cy="2532380"/>
                    </a:xfrm>
                    <a:prstGeom prst="rect">
                      <a:avLst/>
                    </a:prstGeom>
                    <a:noFill/>
                  </pic:spPr>
                </pic:pic>
              </a:graphicData>
            </a:graphic>
          </wp:anchor>
        </w:drawing>
      </w:r>
      <w:r>
        <w:rPr>
          <w:noProof/>
          <w:sz w:val="20"/>
          <w:szCs w:val="20"/>
        </w:rPr>
        <w:drawing>
          <wp:anchor distT="0" distB="0" distL="114300" distR="114300" simplePos="0" relativeHeight="252153856" behindDoc="1" locked="0" layoutInCell="0" allowOverlap="1" wp14:anchorId="72D5D22B" wp14:editId="0FECB742">
            <wp:simplePos x="0" y="0"/>
            <wp:positionH relativeFrom="column">
              <wp:posOffset>3267710</wp:posOffset>
            </wp:positionH>
            <wp:positionV relativeFrom="paragraph">
              <wp:posOffset>19050</wp:posOffset>
            </wp:positionV>
            <wp:extent cx="47625" cy="2532380"/>
            <wp:effectExtent l="0" t="0" r="0" b="0"/>
            <wp:wrapNone/>
            <wp:docPr id="1207" name="Picture 1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7"/>
                    <pic:cNvPicPr>
                      <a:picLocks noChangeAspect="1" noChangeArrowheads="1"/>
                    </pic:cNvPicPr>
                  </pic:nvPicPr>
                  <pic:blipFill>
                    <a:blip r:embed="rId804"/>
                    <a:srcRect/>
                    <a:stretch>
                      <a:fillRect/>
                    </a:stretch>
                  </pic:blipFill>
                  <pic:spPr bwMode="auto">
                    <a:xfrm>
                      <a:off x="0" y="0"/>
                      <a:ext cx="47625" cy="2532380"/>
                    </a:xfrm>
                    <a:prstGeom prst="rect">
                      <a:avLst/>
                    </a:prstGeom>
                    <a:noFill/>
                  </pic:spPr>
                </pic:pic>
              </a:graphicData>
            </a:graphic>
          </wp:anchor>
        </w:drawing>
      </w:r>
      <w:r>
        <w:rPr>
          <w:noProof/>
          <w:sz w:val="20"/>
          <w:szCs w:val="20"/>
        </w:rPr>
        <w:drawing>
          <wp:anchor distT="0" distB="0" distL="114300" distR="114300" simplePos="0" relativeHeight="252154880" behindDoc="1" locked="0" layoutInCell="0" allowOverlap="1" wp14:anchorId="073F075E" wp14:editId="180A50F5">
            <wp:simplePos x="0" y="0"/>
            <wp:positionH relativeFrom="column">
              <wp:posOffset>3413125</wp:posOffset>
            </wp:positionH>
            <wp:positionV relativeFrom="paragraph">
              <wp:posOffset>19050</wp:posOffset>
            </wp:positionV>
            <wp:extent cx="76200" cy="2532380"/>
            <wp:effectExtent l="0" t="0" r="0" b="0"/>
            <wp:wrapNone/>
            <wp:docPr id="1208" name="Picture 1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8"/>
                    <pic:cNvPicPr>
                      <a:picLocks noChangeAspect="1" noChangeArrowheads="1"/>
                    </pic:cNvPicPr>
                  </pic:nvPicPr>
                  <pic:blipFill>
                    <a:blip r:embed="rId805"/>
                    <a:srcRect/>
                    <a:stretch>
                      <a:fillRect/>
                    </a:stretch>
                  </pic:blipFill>
                  <pic:spPr bwMode="auto">
                    <a:xfrm>
                      <a:off x="0" y="0"/>
                      <a:ext cx="76200" cy="2532380"/>
                    </a:xfrm>
                    <a:prstGeom prst="rect">
                      <a:avLst/>
                    </a:prstGeom>
                    <a:noFill/>
                  </pic:spPr>
                </pic:pic>
              </a:graphicData>
            </a:graphic>
          </wp:anchor>
        </w:drawing>
      </w:r>
      <w:r>
        <w:rPr>
          <w:noProof/>
          <w:sz w:val="20"/>
          <w:szCs w:val="20"/>
        </w:rPr>
        <w:drawing>
          <wp:anchor distT="0" distB="0" distL="114300" distR="114300" simplePos="0" relativeHeight="252155904" behindDoc="1" locked="0" layoutInCell="0" allowOverlap="1" wp14:anchorId="5ED07622" wp14:editId="7E50D9DA">
            <wp:simplePos x="0" y="0"/>
            <wp:positionH relativeFrom="column">
              <wp:posOffset>3559175</wp:posOffset>
            </wp:positionH>
            <wp:positionV relativeFrom="paragraph">
              <wp:posOffset>19050</wp:posOffset>
            </wp:positionV>
            <wp:extent cx="76200" cy="2532380"/>
            <wp:effectExtent l="0" t="0" r="0" b="0"/>
            <wp:wrapNone/>
            <wp:docPr id="1209" name="Picture 1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9"/>
                    <pic:cNvPicPr>
                      <a:picLocks noChangeAspect="1" noChangeArrowheads="1"/>
                    </pic:cNvPicPr>
                  </pic:nvPicPr>
                  <pic:blipFill>
                    <a:blip r:embed="rId806"/>
                    <a:srcRect/>
                    <a:stretch>
                      <a:fillRect/>
                    </a:stretch>
                  </pic:blipFill>
                  <pic:spPr bwMode="auto">
                    <a:xfrm>
                      <a:off x="0" y="0"/>
                      <a:ext cx="76200" cy="2532380"/>
                    </a:xfrm>
                    <a:prstGeom prst="rect">
                      <a:avLst/>
                    </a:prstGeom>
                    <a:noFill/>
                  </pic:spPr>
                </pic:pic>
              </a:graphicData>
            </a:graphic>
          </wp:anchor>
        </w:drawing>
      </w:r>
      <w:r>
        <w:rPr>
          <w:noProof/>
          <w:sz w:val="20"/>
          <w:szCs w:val="20"/>
        </w:rPr>
        <w:drawing>
          <wp:anchor distT="0" distB="0" distL="114300" distR="114300" simplePos="0" relativeHeight="252156928" behindDoc="1" locked="0" layoutInCell="0" allowOverlap="1" wp14:anchorId="7EC288C9" wp14:editId="08068C52">
            <wp:simplePos x="0" y="0"/>
            <wp:positionH relativeFrom="column">
              <wp:posOffset>3704590</wp:posOffset>
            </wp:positionH>
            <wp:positionV relativeFrom="paragraph">
              <wp:posOffset>19050</wp:posOffset>
            </wp:positionV>
            <wp:extent cx="47625" cy="2532380"/>
            <wp:effectExtent l="0" t="0" r="0" b="0"/>
            <wp:wrapNone/>
            <wp:docPr id="1210" name="Picture 1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0"/>
                    <pic:cNvPicPr>
                      <a:picLocks noChangeAspect="1" noChangeArrowheads="1"/>
                    </pic:cNvPicPr>
                  </pic:nvPicPr>
                  <pic:blipFill>
                    <a:blip r:embed="rId807"/>
                    <a:srcRect/>
                    <a:stretch>
                      <a:fillRect/>
                    </a:stretch>
                  </pic:blipFill>
                  <pic:spPr bwMode="auto">
                    <a:xfrm>
                      <a:off x="0" y="0"/>
                      <a:ext cx="47625" cy="2532380"/>
                    </a:xfrm>
                    <a:prstGeom prst="rect">
                      <a:avLst/>
                    </a:prstGeom>
                    <a:noFill/>
                  </pic:spPr>
                </pic:pic>
              </a:graphicData>
            </a:graphic>
          </wp:anchor>
        </w:drawing>
      </w:r>
      <w:r>
        <w:rPr>
          <w:noProof/>
          <w:sz w:val="20"/>
          <w:szCs w:val="20"/>
        </w:rPr>
        <w:drawing>
          <wp:anchor distT="0" distB="0" distL="114300" distR="114300" simplePos="0" relativeHeight="252157952" behindDoc="1" locked="0" layoutInCell="0" allowOverlap="1" wp14:anchorId="7E41DEA8" wp14:editId="4007CE10">
            <wp:simplePos x="0" y="0"/>
            <wp:positionH relativeFrom="column">
              <wp:posOffset>3850640</wp:posOffset>
            </wp:positionH>
            <wp:positionV relativeFrom="paragraph">
              <wp:posOffset>19050</wp:posOffset>
            </wp:positionV>
            <wp:extent cx="48260" cy="2532380"/>
            <wp:effectExtent l="0" t="0" r="0" b="0"/>
            <wp:wrapNone/>
            <wp:docPr id="1211" name="Picture 1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1"/>
                    <pic:cNvPicPr>
                      <a:picLocks noChangeAspect="1" noChangeArrowheads="1"/>
                    </pic:cNvPicPr>
                  </pic:nvPicPr>
                  <pic:blipFill>
                    <a:blip r:embed="rId808"/>
                    <a:srcRect/>
                    <a:stretch>
                      <a:fillRect/>
                    </a:stretch>
                  </pic:blipFill>
                  <pic:spPr bwMode="auto">
                    <a:xfrm>
                      <a:off x="0" y="0"/>
                      <a:ext cx="48260" cy="2532380"/>
                    </a:xfrm>
                    <a:prstGeom prst="rect">
                      <a:avLst/>
                    </a:prstGeom>
                    <a:noFill/>
                  </pic:spPr>
                </pic:pic>
              </a:graphicData>
            </a:graphic>
          </wp:anchor>
        </w:drawing>
      </w:r>
      <w:r>
        <w:rPr>
          <w:noProof/>
          <w:sz w:val="20"/>
          <w:szCs w:val="20"/>
        </w:rPr>
        <w:drawing>
          <wp:anchor distT="0" distB="0" distL="114300" distR="114300" simplePos="0" relativeHeight="252158976" behindDoc="1" locked="0" layoutInCell="0" allowOverlap="1" wp14:anchorId="06791F8C" wp14:editId="6FBBE844">
            <wp:simplePos x="0" y="0"/>
            <wp:positionH relativeFrom="column">
              <wp:posOffset>3996055</wp:posOffset>
            </wp:positionH>
            <wp:positionV relativeFrom="paragraph">
              <wp:posOffset>19050</wp:posOffset>
            </wp:positionV>
            <wp:extent cx="76200" cy="2532380"/>
            <wp:effectExtent l="0" t="0" r="0" b="0"/>
            <wp:wrapNone/>
            <wp:docPr id="1212" name="Picture 1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2"/>
                    <pic:cNvPicPr>
                      <a:picLocks noChangeAspect="1" noChangeArrowheads="1"/>
                    </pic:cNvPicPr>
                  </pic:nvPicPr>
                  <pic:blipFill>
                    <a:blip r:embed="rId809"/>
                    <a:srcRect/>
                    <a:stretch>
                      <a:fillRect/>
                    </a:stretch>
                  </pic:blipFill>
                  <pic:spPr bwMode="auto">
                    <a:xfrm>
                      <a:off x="0" y="0"/>
                      <a:ext cx="76200" cy="2532380"/>
                    </a:xfrm>
                    <a:prstGeom prst="rect">
                      <a:avLst/>
                    </a:prstGeom>
                    <a:noFill/>
                  </pic:spPr>
                </pic:pic>
              </a:graphicData>
            </a:graphic>
          </wp:anchor>
        </w:drawing>
      </w:r>
      <w:r>
        <w:rPr>
          <w:noProof/>
          <w:sz w:val="20"/>
          <w:szCs w:val="20"/>
        </w:rPr>
        <w:drawing>
          <wp:anchor distT="0" distB="0" distL="114300" distR="114300" simplePos="0" relativeHeight="252160000" behindDoc="1" locked="0" layoutInCell="0" allowOverlap="1" wp14:anchorId="16CA7191" wp14:editId="6F737AB3">
            <wp:simplePos x="0" y="0"/>
            <wp:positionH relativeFrom="column">
              <wp:posOffset>4142105</wp:posOffset>
            </wp:positionH>
            <wp:positionV relativeFrom="paragraph">
              <wp:posOffset>19050</wp:posOffset>
            </wp:positionV>
            <wp:extent cx="47625" cy="2532380"/>
            <wp:effectExtent l="0" t="0" r="0" b="0"/>
            <wp:wrapNone/>
            <wp:docPr id="1213" name="Picture 1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3"/>
                    <pic:cNvPicPr>
                      <a:picLocks noChangeAspect="1" noChangeArrowheads="1"/>
                    </pic:cNvPicPr>
                  </pic:nvPicPr>
                  <pic:blipFill>
                    <a:blip r:embed="rId810"/>
                    <a:srcRect/>
                    <a:stretch>
                      <a:fillRect/>
                    </a:stretch>
                  </pic:blipFill>
                  <pic:spPr bwMode="auto">
                    <a:xfrm>
                      <a:off x="0" y="0"/>
                      <a:ext cx="47625" cy="2532380"/>
                    </a:xfrm>
                    <a:prstGeom prst="rect">
                      <a:avLst/>
                    </a:prstGeom>
                    <a:noFill/>
                  </pic:spPr>
                </pic:pic>
              </a:graphicData>
            </a:graphic>
          </wp:anchor>
        </w:drawing>
      </w:r>
      <w:r>
        <w:rPr>
          <w:noProof/>
          <w:sz w:val="20"/>
          <w:szCs w:val="20"/>
        </w:rPr>
        <w:drawing>
          <wp:anchor distT="0" distB="0" distL="114300" distR="114300" simplePos="0" relativeHeight="252161024" behindDoc="1" locked="0" layoutInCell="0" allowOverlap="1" wp14:anchorId="3C37199E" wp14:editId="28DE8E27">
            <wp:simplePos x="0" y="0"/>
            <wp:positionH relativeFrom="column">
              <wp:posOffset>4287520</wp:posOffset>
            </wp:positionH>
            <wp:positionV relativeFrom="paragraph">
              <wp:posOffset>19050</wp:posOffset>
            </wp:positionV>
            <wp:extent cx="48260" cy="2532380"/>
            <wp:effectExtent l="0" t="0" r="0" b="0"/>
            <wp:wrapNone/>
            <wp:docPr id="1214" name="Picture 1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4"/>
                    <pic:cNvPicPr>
                      <a:picLocks noChangeAspect="1" noChangeArrowheads="1"/>
                    </pic:cNvPicPr>
                  </pic:nvPicPr>
                  <pic:blipFill>
                    <a:blip r:embed="rId811"/>
                    <a:srcRect/>
                    <a:stretch>
                      <a:fillRect/>
                    </a:stretch>
                  </pic:blipFill>
                  <pic:spPr bwMode="auto">
                    <a:xfrm>
                      <a:off x="0" y="0"/>
                      <a:ext cx="48260" cy="2532380"/>
                    </a:xfrm>
                    <a:prstGeom prst="rect">
                      <a:avLst/>
                    </a:prstGeom>
                    <a:noFill/>
                  </pic:spPr>
                </pic:pic>
              </a:graphicData>
            </a:graphic>
          </wp:anchor>
        </w:drawing>
      </w:r>
      <w:r>
        <w:rPr>
          <w:noProof/>
          <w:sz w:val="20"/>
          <w:szCs w:val="20"/>
        </w:rPr>
        <w:drawing>
          <wp:anchor distT="0" distB="0" distL="114300" distR="114300" simplePos="0" relativeHeight="252162048" behindDoc="1" locked="0" layoutInCell="0" allowOverlap="1" wp14:anchorId="7D003A24" wp14:editId="0CC37E54">
            <wp:simplePos x="0" y="0"/>
            <wp:positionH relativeFrom="column">
              <wp:posOffset>4433570</wp:posOffset>
            </wp:positionH>
            <wp:positionV relativeFrom="paragraph">
              <wp:posOffset>19050</wp:posOffset>
            </wp:positionV>
            <wp:extent cx="65405" cy="2532380"/>
            <wp:effectExtent l="0" t="0" r="0" b="0"/>
            <wp:wrapNone/>
            <wp:docPr id="1215" name="Picture 1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5"/>
                    <pic:cNvPicPr>
                      <a:picLocks noChangeAspect="1" noChangeArrowheads="1"/>
                    </pic:cNvPicPr>
                  </pic:nvPicPr>
                  <pic:blipFill>
                    <a:blip r:embed="rId812"/>
                    <a:srcRect/>
                    <a:stretch>
                      <a:fillRect/>
                    </a:stretch>
                  </pic:blipFill>
                  <pic:spPr bwMode="auto">
                    <a:xfrm>
                      <a:off x="0" y="0"/>
                      <a:ext cx="65405" cy="2532380"/>
                    </a:xfrm>
                    <a:prstGeom prst="rect">
                      <a:avLst/>
                    </a:prstGeom>
                    <a:noFill/>
                  </pic:spPr>
                </pic:pic>
              </a:graphicData>
            </a:graphic>
          </wp:anchor>
        </w:drawing>
      </w:r>
      <w:r>
        <w:rPr>
          <w:noProof/>
          <w:sz w:val="20"/>
          <w:szCs w:val="20"/>
        </w:rPr>
        <w:drawing>
          <wp:anchor distT="0" distB="0" distL="114300" distR="114300" simplePos="0" relativeHeight="252163072" behindDoc="1" locked="0" layoutInCell="0" allowOverlap="1" wp14:anchorId="42D20ABF" wp14:editId="0EF31E00">
            <wp:simplePos x="0" y="0"/>
            <wp:positionH relativeFrom="column">
              <wp:posOffset>4578985</wp:posOffset>
            </wp:positionH>
            <wp:positionV relativeFrom="paragraph">
              <wp:posOffset>19050</wp:posOffset>
            </wp:positionV>
            <wp:extent cx="65405" cy="2532380"/>
            <wp:effectExtent l="0" t="0" r="0" b="0"/>
            <wp:wrapNone/>
            <wp:docPr id="1216" name="Picture 1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6"/>
                    <pic:cNvPicPr>
                      <a:picLocks noChangeAspect="1" noChangeArrowheads="1"/>
                    </pic:cNvPicPr>
                  </pic:nvPicPr>
                  <pic:blipFill>
                    <a:blip r:embed="rId813"/>
                    <a:srcRect/>
                    <a:stretch>
                      <a:fillRect/>
                    </a:stretch>
                  </pic:blipFill>
                  <pic:spPr bwMode="auto">
                    <a:xfrm>
                      <a:off x="0" y="0"/>
                      <a:ext cx="65405" cy="2532380"/>
                    </a:xfrm>
                    <a:prstGeom prst="rect">
                      <a:avLst/>
                    </a:prstGeom>
                    <a:noFill/>
                  </pic:spPr>
                </pic:pic>
              </a:graphicData>
            </a:graphic>
          </wp:anchor>
        </w:drawing>
      </w:r>
      <w:r>
        <w:rPr>
          <w:noProof/>
          <w:sz w:val="20"/>
          <w:szCs w:val="20"/>
        </w:rPr>
        <w:drawing>
          <wp:anchor distT="0" distB="0" distL="114300" distR="114300" simplePos="0" relativeHeight="252164096" behindDoc="1" locked="0" layoutInCell="0" allowOverlap="1" wp14:anchorId="1FD2ACF6" wp14:editId="70420D5D">
            <wp:simplePos x="0" y="0"/>
            <wp:positionH relativeFrom="column">
              <wp:posOffset>4725035</wp:posOffset>
            </wp:positionH>
            <wp:positionV relativeFrom="paragraph">
              <wp:posOffset>19050</wp:posOffset>
            </wp:positionV>
            <wp:extent cx="65405" cy="2532380"/>
            <wp:effectExtent l="0" t="0" r="0" b="0"/>
            <wp:wrapNone/>
            <wp:docPr id="1217" name="Picture 1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7"/>
                    <pic:cNvPicPr>
                      <a:picLocks noChangeAspect="1" noChangeArrowheads="1"/>
                    </pic:cNvPicPr>
                  </pic:nvPicPr>
                  <pic:blipFill>
                    <a:blip r:embed="rId814"/>
                    <a:srcRect/>
                    <a:stretch>
                      <a:fillRect/>
                    </a:stretch>
                  </pic:blipFill>
                  <pic:spPr bwMode="auto">
                    <a:xfrm>
                      <a:off x="0" y="0"/>
                      <a:ext cx="65405" cy="2532380"/>
                    </a:xfrm>
                    <a:prstGeom prst="rect">
                      <a:avLst/>
                    </a:prstGeom>
                    <a:noFill/>
                  </pic:spPr>
                </pic:pic>
              </a:graphicData>
            </a:graphic>
          </wp:anchor>
        </w:drawing>
      </w:r>
      <w:r>
        <w:rPr>
          <w:noProof/>
          <w:sz w:val="20"/>
          <w:szCs w:val="20"/>
        </w:rPr>
        <w:drawing>
          <wp:anchor distT="0" distB="0" distL="114300" distR="114300" simplePos="0" relativeHeight="252165120" behindDoc="1" locked="0" layoutInCell="0" allowOverlap="1" wp14:anchorId="3107AB3D" wp14:editId="0E40FFC8">
            <wp:simplePos x="0" y="0"/>
            <wp:positionH relativeFrom="column">
              <wp:posOffset>4870450</wp:posOffset>
            </wp:positionH>
            <wp:positionV relativeFrom="paragraph">
              <wp:posOffset>19050</wp:posOffset>
            </wp:positionV>
            <wp:extent cx="76200" cy="2532380"/>
            <wp:effectExtent l="0" t="0" r="0" b="0"/>
            <wp:wrapNone/>
            <wp:docPr id="1218" name="Picture 1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8"/>
                    <pic:cNvPicPr>
                      <a:picLocks noChangeAspect="1" noChangeArrowheads="1"/>
                    </pic:cNvPicPr>
                  </pic:nvPicPr>
                  <pic:blipFill>
                    <a:blip r:embed="rId815"/>
                    <a:srcRect/>
                    <a:stretch>
                      <a:fillRect/>
                    </a:stretch>
                  </pic:blipFill>
                  <pic:spPr bwMode="auto">
                    <a:xfrm>
                      <a:off x="0" y="0"/>
                      <a:ext cx="76200" cy="2532380"/>
                    </a:xfrm>
                    <a:prstGeom prst="rect">
                      <a:avLst/>
                    </a:prstGeom>
                    <a:noFill/>
                  </pic:spPr>
                </pic:pic>
              </a:graphicData>
            </a:graphic>
          </wp:anchor>
        </w:drawing>
      </w:r>
      <w:r>
        <w:rPr>
          <w:noProof/>
          <w:sz w:val="20"/>
          <w:szCs w:val="20"/>
        </w:rPr>
        <w:drawing>
          <wp:anchor distT="0" distB="0" distL="114300" distR="114300" simplePos="0" relativeHeight="252166144" behindDoc="1" locked="0" layoutInCell="0" allowOverlap="1" wp14:anchorId="6EA14D1B" wp14:editId="3D180084">
            <wp:simplePos x="0" y="0"/>
            <wp:positionH relativeFrom="column">
              <wp:posOffset>5016500</wp:posOffset>
            </wp:positionH>
            <wp:positionV relativeFrom="paragraph">
              <wp:posOffset>19050</wp:posOffset>
            </wp:positionV>
            <wp:extent cx="65405" cy="2532380"/>
            <wp:effectExtent l="0" t="0" r="0" b="0"/>
            <wp:wrapNone/>
            <wp:docPr id="1219" name="Picture 1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9"/>
                    <pic:cNvPicPr>
                      <a:picLocks noChangeAspect="1" noChangeArrowheads="1"/>
                    </pic:cNvPicPr>
                  </pic:nvPicPr>
                  <pic:blipFill>
                    <a:blip r:embed="rId816"/>
                    <a:srcRect/>
                    <a:stretch>
                      <a:fillRect/>
                    </a:stretch>
                  </pic:blipFill>
                  <pic:spPr bwMode="auto">
                    <a:xfrm>
                      <a:off x="0" y="0"/>
                      <a:ext cx="65405" cy="2532380"/>
                    </a:xfrm>
                    <a:prstGeom prst="rect">
                      <a:avLst/>
                    </a:prstGeom>
                    <a:noFill/>
                  </pic:spPr>
                </pic:pic>
              </a:graphicData>
            </a:graphic>
          </wp:anchor>
        </w:drawing>
      </w:r>
      <w:r>
        <w:rPr>
          <w:noProof/>
          <w:sz w:val="20"/>
          <w:szCs w:val="20"/>
        </w:rPr>
        <w:drawing>
          <wp:anchor distT="0" distB="0" distL="114300" distR="114300" simplePos="0" relativeHeight="252167168" behindDoc="1" locked="0" layoutInCell="0" allowOverlap="1" wp14:anchorId="5CD89D98" wp14:editId="7D22C1A8">
            <wp:simplePos x="0" y="0"/>
            <wp:positionH relativeFrom="column">
              <wp:posOffset>5161915</wp:posOffset>
            </wp:positionH>
            <wp:positionV relativeFrom="paragraph">
              <wp:posOffset>19050</wp:posOffset>
            </wp:positionV>
            <wp:extent cx="76200" cy="2532380"/>
            <wp:effectExtent l="0" t="0" r="0" b="0"/>
            <wp:wrapNone/>
            <wp:docPr id="1220" name="Picture 1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0"/>
                    <pic:cNvPicPr>
                      <a:picLocks noChangeAspect="1" noChangeArrowheads="1"/>
                    </pic:cNvPicPr>
                  </pic:nvPicPr>
                  <pic:blipFill>
                    <a:blip r:embed="rId817"/>
                    <a:srcRect/>
                    <a:stretch>
                      <a:fillRect/>
                    </a:stretch>
                  </pic:blipFill>
                  <pic:spPr bwMode="auto">
                    <a:xfrm>
                      <a:off x="0" y="0"/>
                      <a:ext cx="76200" cy="2532380"/>
                    </a:xfrm>
                    <a:prstGeom prst="rect">
                      <a:avLst/>
                    </a:prstGeom>
                    <a:noFill/>
                  </pic:spPr>
                </pic:pic>
              </a:graphicData>
            </a:graphic>
          </wp:anchor>
        </w:drawing>
      </w:r>
      <w:r>
        <w:rPr>
          <w:noProof/>
          <w:sz w:val="20"/>
          <w:szCs w:val="20"/>
        </w:rPr>
        <w:drawing>
          <wp:anchor distT="0" distB="0" distL="114300" distR="114300" simplePos="0" relativeHeight="252168192" behindDoc="1" locked="0" layoutInCell="0" allowOverlap="1" wp14:anchorId="396C4A62" wp14:editId="0A6E714A">
            <wp:simplePos x="0" y="0"/>
            <wp:positionH relativeFrom="column">
              <wp:posOffset>5307965</wp:posOffset>
            </wp:positionH>
            <wp:positionV relativeFrom="paragraph">
              <wp:posOffset>19050</wp:posOffset>
            </wp:positionV>
            <wp:extent cx="76200" cy="2532380"/>
            <wp:effectExtent l="0" t="0" r="0" b="0"/>
            <wp:wrapNone/>
            <wp:docPr id="1221" name="Picture 1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1"/>
                    <pic:cNvPicPr>
                      <a:picLocks noChangeAspect="1" noChangeArrowheads="1"/>
                    </pic:cNvPicPr>
                  </pic:nvPicPr>
                  <pic:blipFill>
                    <a:blip r:embed="rId818"/>
                    <a:srcRect/>
                    <a:stretch>
                      <a:fillRect/>
                    </a:stretch>
                  </pic:blipFill>
                  <pic:spPr bwMode="auto">
                    <a:xfrm>
                      <a:off x="0" y="0"/>
                      <a:ext cx="76200" cy="2532380"/>
                    </a:xfrm>
                    <a:prstGeom prst="rect">
                      <a:avLst/>
                    </a:prstGeom>
                    <a:noFill/>
                  </pic:spPr>
                </pic:pic>
              </a:graphicData>
            </a:graphic>
          </wp:anchor>
        </w:drawing>
      </w:r>
      <w:r>
        <w:rPr>
          <w:noProof/>
          <w:sz w:val="20"/>
          <w:szCs w:val="20"/>
        </w:rPr>
        <w:drawing>
          <wp:anchor distT="0" distB="0" distL="114300" distR="114300" simplePos="0" relativeHeight="252169216" behindDoc="1" locked="0" layoutInCell="0" allowOverlap="1" wp14:anchorId="49FCD5A3" wp14:editId="039C9912">
            <wp:simplePos x="0" y="0"/>
            <wp:positionH relativeFrom="column">
              <wp:posOffset>5453380</wp:posOffset>
            </wp:positionH>
            <wp:positionV relativeFrom="paragraph">
              <wp:posOffset>19050</wp:posOffset>
            </wp:positionV>
            <wp:extent cx="76200" cy="2532380"/>
            <wp:effectExtent l="0" t="0" r="0" b="0"/>
            <wp:wrapNone/>
            <wp:docPr id="1222" name="Picture 1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2"/>
                    <pic:cNvPicPr>
                      <a:picLocks noChangeAspect="1" noChangeArrowheads="1"/>
                    </pic:cNvPicPr>
                  </pic:nvPicPr>
                  <pic:blipFill>
                    <a:blip r:embed="rId819"/>
                    <a:srcRect/>
                    <a:stretch>
                      <a:fillRect/>
                    </a:stretch>
                  </pic:blipFill>
                  <pic:spPr bwMode="auto">
                    <a:xfrm>
                      <a:off x="0" y="0"/>
                      <a:ext cx="76200" cy="2532380"/>
                    </a:xfrm>
                    <a:prstGeom prst="rect">
                      <a:avLst/>
                    </a:prstGeom>
                    <a:noFill/>
                  </pic:spPr>
                </pic:pic>
              </a:graphicData>
            </a:graphic>
          </wp:anchor>
        </w:drawing>
      </w:r>
      <w:r>
        <w:rPr>
          <w:noProof/>
          <w:sz w:val="20"/>
          <w:szCs w:val="20"/>
        </w:rPr>
        <w:drawing>
          <wp:anchor distT="0" distB="0" distL="114300" distR="114300" simplePos="0" relativeHeight="252170240" behindDoc="1" locked="0" layoutInCell="0" allowOverlap="1" wp14:anchorId="29A90CA0" wp14:editId="55561BBB">
            <wp:simplePos x="0" y="0"/>
            <wp:positionH relativeFrom="column">
              <wp:posOffset>5598795</wp:posOffset>
            </wp:positionH>
            <wp:positionV relativeFrom="paragraph">
              <wp:posOffset>19050</wp:posOffset>
            </wp:positionV>
            <wp:extent cx="76200" cy="2532380"/>
            <wp:effectExtent l="0" t="0" r="0" b="0"/>
            <wp:wrapNone/>
            <wp:docPr id="1223" name="Picture 1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3"/>
                    <pic:cNvPicPr>
                      <a:picLocks noChangeAspect="1" noChangeArrowheads="1"/>
                    </pic:cNvPicPr>
                  </pic:nvPicPr>
                  <pic:blipFill>
                    <a:blip r:embed="rId820"/>
                    <a:srcRect/>
                    <a:stretch>
                      <a:fillRect/>
                    </a:stretch>
                  </pic:blipFill>
                  <pic:spPr bwMode="auto">
                    <a:xfrm>
                      <a:off x="0" y="0"/>
                      <a:ext cx="76200" cy="2532380"/>
                    </a:xfrm>
                    <a:prstGeom prst="rect">
                      <a:avLst/>
                    </a:prstGeom>
                    <a:noFill/>
                  </pic:spPr>
                </pic:pic>
              </a:graphicData>
            </a:graphic>
          </wp:anchor>
        </w:drawing>
      </w:r>
      <w:r>
        <w:rPr>
          <w:noProof/>
          <w:sz w:val="20"/>
          <w:szCs w:val="20"/>
        </w:rPr>
        <w:drawing>
          <wp:anchor distT="0" distB="0" distL="114300" distR="114300" simplePos="0" relativeHeight="252171264" behindDoc="1" locked="0" layoutInCell="0" allowOverlap="1" wp14:anchorId="6372CB52" wp14:editId="45EEE254">
            <wp:simplePos x="0" y="0"/>
            <wp:positionH relativeFrom="column">
              <wp:posOffset>5744845</wp:posOffset>
            </wp:positionH>
            <wp:positionV relativeFrom="paragraph">
              <wp:posOffset>19050</wp:posOffset>
            </wp:positionV>
            <wp:extent cx="65405" cy="2532380"/>
            <wp:effectExtent l="0" t="0" r="0" b="0"/>
            <wp:wrapNone/>
            <wp:docPr id="1224" name="Picture 1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4"/>
                    <pic:cNvPicPr>
                      <a:picLocks noChangeAspect="1" noChangeArrowheads="1"/>
                    </pic:cNvPicPr>
                  </pic:nvPicPr>
                  <pic:blipFill>
                    <a:blip r:embed="rId821"/>
                    <a:srcRect/>
                    <a:stretch>
                      <a:fillRect/>
                    </a:stretch>
                  </pic:blipFill>
                  <pic:spPr bwMode="auto">
                    <a:xfrm>
                      <a:off x="0" y="0"/>
                      <a:ext cx="65405" cy="2532380"/>
                    </a:xfrm>
                    <a:prstGeom prst="rect">
                      <a:avLst/>
                    </a:prstGeom>
                    <a:noFill/>
                  </pic:spPr>
                </pic:pic>
              </a:graphicData>
            </a:graphic>
          </wp:anchor>
        </w:drawing>
      </w:r>
      <w:r>
        <w:rPr>
          <w:noProof/>
          <w:sz w:val="20"/>
          <w:szCs w:val="20"/>
        </w:rPr>
        <w:drawing>
          <wp:anchor distT="0" distB="0" distL="114300" distR="114300" simplePos="0" relativeHeight="252172288" behindDoc="1" locked="0" layoutInCell="0" allowOverlap="1" wp14:anchorId="786D8CAD" wp14:editId="1DBAB2B9">
            <wp:simplePos x="0" y="0"/>
            <wp:positionH relativeFrom="column">
              <wp:posOffset>464185</wp:posOffset>
            </wp:positionH>
            <wp:positionV relativeFrom="paragraph">
              <wp:posOffset>-76835</wp:posOffset>
            </wp:positionV>
            <wp:extent cx="111125" cy="2732405"/>
            <wp:effectExtent l="0" t="0" r="0" b="0"/>
            <wp:wrapNone/>
            <wp:docPr id="1225" name="Picture 1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5"/>
                    <pic:cNvPicPr>
                      <a:picLocks noChangeAspect="1" noChangeArrowheads="1"/>
                    </pic:cNvPicPr>
                  </pic:nvPicPr>
                  <pic:blipFill>
                    <a:blip r:embed="rId822"/>
                    <a:srcRect/>
                    <a:stretch>
                      <a:fillRect/>
                    </a:stretch>
                  </pic:blipFill>
                  <pic:spPr bwMode="auto">
                    <a:xfrm>
                      <a:off x="0" y="0"/>
                      <a:ext cx="111125" cy="2732405"/>
                    </a:xfrm>
                    <a:prstGeom prst="rect">
                      <a:avLst/>
                    </a:prstGeom>
                    <a:noFill/>
                  </pic:spPr>
                </pic:pic>
              </a:graphicData>
            </a:graphic>
          </wp:anchor>
        </w:drawing>
      </w:r>
    </w:p>
    <w:p w14:paraId="67AB4DA2" w14:textId="77777777" w:rsidR="004B413C" w:rsidRDefault="004B413C">
      <w:pPr>
        <w:spacing w:line="200" w:lineRule="exact"/>
        <w:rPr>
          <w:sz w:val="20"/>
          <w:szCs w:val="20"/>
        </w:rPr>
      </w:pPr>
    </w:p>
    <w:p w14:paraId="31CE253B" w14:textId="77777777" w:rsidR="004B413C" w:rsidRDefault="004B413C">
      <w:pPr>
        <w:spacing w:line="200" w:lineRule="exact"/>
        <w:rPr>
          <w:sz w:val="20"/>
          <w:szCs w:val="20"/>
        </w:rPr>
      </w:pPr>
    </w:p>
    <w:p w14:paraId="4C77190E" w14:textId="77777777" w:rsidR="004B413C" w:rsidRDefault="004B413C">
      <w:pPr>
        <w:spacing w:line="260" w:lineRule="exact"/>
        <w:rPr>
          <w:sz w:val="20"/>
          <w:szCs w:val="20"/>
        </w:rPr>
      </w:pPr>
    </w:p>
    <w:p w14:paraId="10091903" w14:textId="77777777" w:rsidR="004B413C" w:rsidRDefault="00EC2FEA">
      <w:pPr>
        <w:ind w:left="290"/>
        <w:rPr>
          <w:sz w:val="20"/>
          <w:szCs w:val="20"/>
        </w:rPr>
      </w:pPr>
      <w:r>
        <w:rPr>
          <w:rFonts w:ascii="Arial" w:eastAsia="Arial" w:hAnsi="Arial" w:cs="Arial"/>
          <w:color w:val="4D4D4D"/>
          <w:sz w:val="18"/>
          <w:szCs w:val="18"/>
        </w:rPr>
        <w:t>2000</w:t>
      </w:r>
    </w:p>
    <w:p w14:paraId="48114348" w14:textId="77777777" w:rsidR="004B413C" w:rsidRDefault="004B413C">
      <w:pPr>
        <w:spacing w:line="200" w:lineRule="exact"/>
        <w:rPr>
          <w:sz w:val="20"/>
          <w:szCs w:val="20"/>
        </w:rPr>
      </w:pPr>
    </w:p>
    <w:p w14:paraId="594F0E07" w14:textId="77777777" w:rsidR="004B413C" w:rsidRDefault="004B413C">
      <w:pPr>
        <w:spacing w:line="200" w:lineRule="exact"/>
        <w:rPr>
          <w:sz w:val="20"/>
          <w:szCs w:val="20"/>
        </w:rPr>
      </w:pPr>
    </w:p>
    <w:p w14:paraId="48D9F976" w14:textId="77777777" w:rsidR="004B413C" w:rsidRDefault="004B413C">
      <w:pPr>
        <w:spacing w:line="280" w:lineRule="exact"/>
        <w:rPr>
          <w:sz w:val="20"/>
          <w:szCs w:val="20"/>
        </w:rPr>
      </w:pPr>
    </w:p>
    <w:p w14:paraId="6D43F251" w14:textId="77777777" w:rsidR="004B413C" w:rsidRDefault="00EC2FEA">
      <w:pPr>
        <w:ind w:left="290"/>
        <w:rPr>
          <w:sz w:val="20"/>
          <w:szCs w:val="20"/>
        </w:rPr>
      </w:pPr>
      <w:r>
        <w:rPr>
          <w:rFonts w:ascii="Arial" w:eastAsia="Arial" w:hAnsi="Arial" w:cs="Arial"/>
          <w:color w:val="4D4D4D"/>
          <w:sz w:val="18"/>
          <w:szCs w:val="18"/>
        </w:rPr>
        <w:t>2005</w:t>
      </w:r>
    </w:p>
    <w:p w14:paraId="62B3EE15" w14:textId="77777777" w:rsidR="004B413C" w:rsidRDefault="004B413C">
      <w:pPr>
        <w:spacing w:line="26" w:lineRule="exact"/>
        <w:rPr>
          <w:sz w:val="20"/>
          <w:szCs w:val="20"/>
        </w:rPr>
      </w:pPr>
    </w:p>
    <w:tbl>
      <w:tblPr>
        <w:tblW w:w="0" w:type="auto"/>
        <w:tblLayout w:type="fixed"/>
        <w:tblCellMar>
          <w:left w:w="0" w:type="dxa"/>
          <w:right w:w="0" w:type="dxa"/>
        </w:tblCellMar>
        <w:tblLook w:val="04A0" w:firstRow="1" w:lastRow="0" w:firstColumn="1" w:lastColumn="0" w:noHBand="0" w:noVBand="1"/>
      </w:tblPr>
      <w:tblGrid>
        <w:gridCol w:w="230"/>
      </w:tblGrid>
      <w:tr w:rsidR="004B413C" w14:paraId="399BB90F" w14:textId="77777777">
        <w:trPr>
          <w:trHeight w:val="440"/>
        </w:trPr>
        <w:tc>
          <w:tcPr>
            <w:tcW w:w="230" w:type="dxa"/>
            <w:textDirection w:val="btLr"/>
            <w:vAlign w:val="bottom"/>
          </w:tcPr>
          <w:p w14:paraId="2BC181C2" w14:textId="77777777" w:rsidR="004B413C" w:rsidRDefault="00EC2FEA">
            <w:pPr>
              <w:rPr>
                <w:sz w:val="20"/>
                <w:szCs w:val="20"/>
              </w:rPr>
            </w:pPr>
            <w:r>
              <w:rPr>
                <w:rFonts w:ascii="Arial" w:eastAsia="Arial" w:hAnsi="Arial" w:cs="Arial"/>
                <w:sz w:val="20"/>
                <w:szCs w:val="20"/>
              </w:rPr>
              <w:t>Year</w:t>
            </w:r>
          </w:p>
        </w:tc>
      </w:tr>
    </w:tbl>
    <w:p w14:paraId="2617362A" w14:textId="77777777" w:rsidR="004B413C" w:rsidRDefault="004B413C">
      <w:pPr>
        <w:spacing w:line="214" w:lineRule="exact"/>
        <w:rPr>
          <w:sz w:val="20"/>
          <w:szCs w:val="20"/>
        </w:rPr>
      </w:pPr>
    </w:p>
    <w:p w14:paraId="6385A832" w14:textId="77777777" w:rsidR="004B413C" w:rsidRDefault="00EC2FEA">
      <w:pPr>
        <w:ind w:left="290"/>
        <w:rPr>
          <w:sz w:val="20"/>
          <w:szCs w:val="20"/>
        </w:rPr>
      </w:pPr>
      <w:r>
        <w:rPr>
          <w:rFonts w:ascii="Arial" w:eastAsia="Arial" w:hAnsi="Arial" w:cs="Arial"/>
          <w:color w:val="4D4D4D"/>
          <w:sz w:val="18"/>
          <w:szCs w:val="18"/>
        </w:rPr>
        <w:t>2010</w:t>
      </w:r>
    </w:p>
    <w:p w14:paraId="1992762F" w14:textId="77777777" w:rsidR="004B413C" w:rsidRDefault="004B413C">
      <w:pPr>
        <w:spacing w:line="200" w:lineRule="exact"/>
        <w:rPr>
          <w:sz w:val="20"/>
          <w:szCs w:val="20"/>
        </w:rPr>
      </w:pPr>
    </w:p>
    <w:p w14:paraId="22CCB1C2" w14:textId="77777777" w:rsidR="004B413C" w:rsidRDefault="004B413C">
      <w:pPr>
        <w:spacing w:line="200" w:lineRule="exact"/>
        <w:rPr>
          <w:sz w:val="20"/>
          <w:szCs w:val="20"/>
        </w:rPr>
      </w:pPr>
    </w:p>
    <w:p w14:paraId="21CC1A4C" w14:textId="77777777" w:rsidR="004B413C" w:rsidRDefault="004B413C">
      <w:pPr>
        <w:spacing w:line="280" w:lineRule="exact"/>
        <w:rPr>
          <w:sz w:val="20"/>
          <w:szCs w:val="20"/>
        </w:rPr>
      </w:pPr>
    </w:p>
    <w:p w14:paraId="2E199FA4" w14:textId="77777777" w:rsidR="004B413C" w:rsidRDefault="00EC2FEA">
      <w:pPr>
        <w:ind w:left="290"/>
        <w:rPr>
          <w:sz w:val="20"/>
          <w:szCs w:val="20"/>
        </w:rPr>
      </w:pPr>
      <w:r>
        <w:rPr>
          <w:rFonts w:ascii="Arial" w:eastAsia="Arial" w:hAnsi="Arial" w:cs="Arial"/>
          <w:color w:val="4D4D4D"/>
          <w:sz w:val="18"/>
          <w:szCs w:val="18"/>
        </w:rPr>
        <w:t>2015</w:t>
      </w:r>
    </w:p>
    <w:p w14:paraId="280E1BBD" w14:textId="77777777" w:rsidR="004B413C" w:rsidRDefault="00EC2FEA">
      <w:pPr>
        <w:spacing w:line="20" w:lineRule="exact"/>
        <w:rPr>
          <w:sz w:val="20"/>
          <w:szCs w:val="20"/>
        </w:rPr>
      </w:pPr>
      <w:r>
        <w:rPr>
          <w:noProof/>
          <w:sz w:val="20"/>
          <w:szCs w:val="20"/>
        </w:rPr>
        <mc:AlternateContent>
          <mc:Choice Requires="wps">
            <w:drawing>
              <wp:anchor distT="0" distB="0" distL="114300" distR="114300" simplePos="0" relativeHeight="252173312" behindDoc="1" locked="0" layoutInCell="0" allowOverlap="1" wp14:anchorId="1E673003" wp14:editId="77A99D88">
                <wp:simplePos x="0" y="0"/>
                <wp:positionH relativeFrom="column">
                  <wp:posOffset>644525</wp:posOffset>
                </wp:positionH>
                <wp:positionV relativeFrom="paragraph">
                  <wp:posOffset>394970</wp:posOffset>
                </wp:positionV>
                <wp:extent cx="76200" cy="0"/>
                <wp:effectExtent l="0" t="0" r="0" b="0"/>
                <wp:wrapNone/>
                <wp:docPr id="1226" name="Shape 122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6200" cy="4763"/>
                        </a:xfrm>
                        <a:prstGeom prst="line">
                          <a:avLst/>
                        </a:prstGeom>
                        <a:solidFill>
                          <a:srgbClr val="FFFFFF"/>
                        </a:solidFill>
                        <a:ln w="13589">
                          <a:solidFill>
                            <a:srgbClr val="000000"/>
                          </a:solidFill>
                          <a:miter lim="800000"/>
                          <a:headEnd/>
                          <a:tailEnd/>
                        </a:ln>
                      </wps:spPr>
                      <wps:bodyPr/>
                    </wps:wsp>
                  </a:graphicData>
                </a:graphic>
              </wp:anchor>
            </w:drawing>
          </mc:Choice>
          <mc:Fallback>
            <w:pict>
              <v:line w14:anchorId="056729CF" id="Shape 1226" o:spid="_x0000_s1026" style="position:absolute;z-index:-251143168;visibility:visible;mso-wrap-style:square;mso-wrap-distance-left:9pt;mso-wrap-distance-top:0;mso-wrap-distance-right:9pt;mso-wrap-distance-bottom:0;mso-position-horizontal:absolute;mso-position-horizontal-relative:text;mso-position-vertical:absolute;mso-position-vertical-relative:text" from="50.75pt,31.1pt" to="56.75pt,3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" o:allowincell="f" filled="t" strokeweight="1.07pt">
                <v:stroke joinstyle="miter"/>
                <o:lock v:ext="edit" shapetype="f"/>
              </v:line>
            </w:pict>
          </mc:Fallback>
        </mc:AlternateContent>
      </w:r>
      <w:r>
        <w:rPr>
          <w:noProof/>
          <w:sz w:val="20"/>
          <w:szCs w:val="20"/>
        </w:rPr>
        <mc:AlternateContent>
          <mc:Choice Requires="wps">
            <w:drawing>
              <wp:anchor distT="0" distB="0" distL="114300" distR="114300" simplePos="0" relativeHeight="252174336" behindDoc="1" locked="0" layoutInCell="0" allowOverlap="1" wp14:anchorId="410D5E52" wp14:editId="38E849A1">
                <wp:simplePos x="0" y="0"/>
                <wp:positionH relativeFrom="column">
                  <wp:posOffset>789940</wp:posOffset>
                </wp:positionH>
                <wp:positionV relativeFrom="paragraph">
                  <wp:posOffset>394970</wp:posOffset>
                </wp:positionV>
                <wp:extent cx="76200" cy="0"/>
                <wp:effectExtent l="0" t="0" r="0" b="0"/>
                <wp:wrapNone/>
                <wp:docPr id="1227" name="Shape 122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6200" cy="4763"/>
                        </a:xfrm>
                        <a:prstGeom prst="line">
                          <a:avLst/>
                        </a:prstGeom>
                        <a:solidFill>
                          <a:srgbClr val="FFFFFF"/>
                        </a:solidFill>
                        <a:ln w="13589">
                          <a:solidFill>
                            <a:srgbClr val="000000"/>
                          </a:solidFill>
                          <a:miter lim="800000"/>
                          <a:headEnd/>
                          <a:tailEnd/>
                        </a:ln>
                      </wps:spPr>
                      <wps:bodyPr/>
                    </wps:wsp>
                  </a:graphicData>
                </a:graphic>
              </wp:anchor>
            </w:drawing>
          </mc:Choice>
          <mc:Fallback>
            <w:pict>
              <v:line w14:anchorId="28EA13F7" id="Shape 1227" o:spid="_x0000_s1026" style="position:absolute;z-index:-251142144;visibility:visible;mso-wrap-style:square;mso-wrap-distance-left:9pt;mso-wrap-distance-top:0;mso-wrap-distance-right:9pt;mso-wrap-distance-bottom:0;mso-position-horizontal:absolute;mso-position-horizontal-relative:text;mso-position-vertical:absolute;mso-position-vertical-relative:text" from="62.2pt,31.1pt" to="68.2pt,3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" o:allowincell="f" filled="t" strokeweight="1.07pt">
                <v:stroke joinstyle="miter"/>
                <o:lock v:ext="edit" shapetype="f"/>
              </v:line>
            </w:pict>
          </mc:Fallback>
        </mc:AlternateContent>
      </w:r>
      <w:r>
        <w:rPr>
          <w:noProof/>
          <w:sz w:val="20"/>
          <w:szCs w:val="20"/>
        </w:rPr>
        <mc:AlternateContent>
          <mc:Choice Requires="wps">
            <w:drawing>
              <wp:anchor distT="0" distB="0" distL="114300" distR="114300" simplePos="0" relativeHeight="252175360" behindDoc="1" locked="0" layoutInCell="0" allowOverlap="1" wp14:anchorId="425D7729" wp14:editId="16B13949">
                <wp:simplePos x="0" y="0"/>
                <wp:positionH relativeFrom="column">
                  <wp:posOffset>935990</wp:posOffset>
                </wp:positionH>
                <wp:positionV relativeFrom="paragraph">
                  <wp:posOffset>394970</wp:posOffset>
                </wp:positionV>
                <wp:extent cx="76200" cy="0"/>
                <wp:effectExtent l="0" t="0" r="0" b="0"/>
                <wp:wrapNone/>
                <wp:docPr id="1228" name="Shape 122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6200" cy="4763"/>
                        </a:xfrm>
                        <a:prstGeom prst="line">
                          <a:avLst/>
                        </a:prstGeom>
                        <a:solidFill>
                          <a:srgbClr val="FFFFFF"/>
                        </a:solidFill>
                        <a:ln w="13589">
                          <a:solidFill>
                            <a:srgbClr val="000000"/>
                          </a:solidFill>
                          <a:miter lim="800000"/>
                          <a:headEnd/>
                          <a:tailEnd/>
                        </a:ln>
                      </wps:spPr>
                      <wps:bodyPr/>
                    </wps:wsp>
                  </a:graphicData>
                </a:graphic>
              </wp:anchor>
            </w:drawing>
          </mc:Choice>
          <mc:Fallback>
            <w:pict>
              <v:line w14:anchorId="2163F8F2" id="Shape 1228" o:spid="_x0000_s1026" style="position:absolute;z-index:-251141120;visibility:visible;mso-wrap-style:square;mso-wrap-distance-left:9pt;mso-wrap-distance-top:0;mso-wrap-distance-right:9pt;mso-wrap-distance-bottom:0;mso-position-horizontal:absolute;mso-position-horizontal-relative:text;mso-position-vertical:absolute;mso-position-vertical-relative:text" from="73.7pt,31.1pt" to="79.7pt,3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" o:allowincell="f" filled="t" strokeweight="1.07pt">
                <v:stroke joinstyle="miter"/>
                <o:lock v:ext="edit" shapetype="f"/>
              </v:line>
            </w:pict>
          </mc:Fallback>
        </mc:AlternateContent>
      </w:r>
      <w:r>
        <w:rPr>
          <w:noProof/>
          <w:sz w:val="20"/>
          <w:szCs w:val="20"/>
        </w:rPr>
        <mc:AlternateContent>
          <mc:Choice Requires="wps">
            <w:drawing>
              <wp:anchor distT="0" distB="0" distL="114300" distR="114300" simplePos="0" relativeHeight="252176384" behindDoc="1" locked="0" layoutInCell="0" allowOverlap="1" wp14:anchorId="27EF73BF" wp14:editId="28383224">
                <wp:simplePos x="0" y="0"/>
                <wp:positionH relativeFrom="column">
                  <wp:posOffset>1081405</wp:posOffset>
                </wp:positionH>
                <wp:positionV relativeFrom="paragraph">
                  <wp:posOffset>394970</wp:posOffset>
                </wp:positionV>
                <wp:extent cx="76200" cy="0"/>
                <wp:effectExtent l="0" t="0" r="0" b="0"/>
                <wp:wrapNone/>
                <wp:docPr id="1229" name="Shape 122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6200" cy="4763"/>
                        </a:xfrm>
                        <a:prstGeom prst="line">
                          <a:avLst/>
                        </a:prstGeom>
                        <a:solidFill>
                          <a:srgbClr val="FFFFFF"/>
                        </a:solidFill>
                        <a:ln w="13589">
                          <a:solidFill>
                            <a:srgbClr val="000000"/>
                          </a:solidFill>
                          <a:miter lim="800000"/>
                          <a:headEnd/>
                          <a:tailEnd/>
                        </a:ln>
                      </wps:spPr>
                      <wps:bodyPr/>
                    </wps:wsp>
                  </a:graphicData>
                </a:graphic>
              </wp:anchor>
            </w:drawing>
          </mc:Choice>
          <mc:Fallback>
            <w:pict>
              <v:line w14:anchorId="2264EF65" id="Shape 1229" o:spid="_x0000_s1026" style="position:absolute;z-index:-251140096;visibility:visible;mso-wrap-style:square;mso-wrap-distance-left:9pt;mso-wrap-distance-top:0;mso-wrap-distance-right:9pt;mso-wrap-distance-bottom:0;mso-position-horizontal:absolute;mso-position-horizontal-relative:text;mso-position-vertical:absolute;mso-position-vertical-relative:text" from="85.15pt,31.1pt" to="91.15pt,3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" o:allowincell="f" filled="t" strokeweight="1.07pt">
                <v:stroke joinstyle="miter"/>
                <o:lock v:ext="edit" shapetype="f"/>
              </v:line>
            </w:pict>
          </mc:Fallback>
        </mc:AlternateContent>
      </w:r>
      <w:r>
        <w:rPr>
          <w:noProof/>
          <w:sz w:val="20"/>
          <w:szCs w:val="20"/>
        </w:rPr>
        <mc:AlternateContent>
          <mc:Choice Requires="wps">
            <w:drawing>
              <wp:anchor distT="0" distB="0" distL="114300" distR="114300" simplePos="0" relativeHeight="252177408" behindDoc="1" locked="0" layoutInCell="0" allowOverlap="1" wp14:anchorId="0EE85B0F" wp14:editId="02FA08F9">
                <wp:simplePos x="0" y="0"/>
                <wp:positionH relativeFrom="column">
                  <wp:posOffset>1227455</wp:posOffset>
                </wp:positionH>
                <wp:positionV relativeFrom="paragraph">
                  <wp:posOffset>394970</wp:posOffset>
                </wp:positionV>
                <wp:extent cx="76200" cy="0"/>
                <wp:effectExtent l="0" t="0" r="0" b="0"/>
                <wp:wrapNone/>
                <wp:docPr id="1230" name="Shape 123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6200" cy="4763"/>
                        </a:xfrm>
                        <a:prstGeom prst="line">
                          <a:avLst/>
                        </a:prstGeom>
                        <a:solidFill>
                          <a:srgbClr val="FFFFFF"/>
                        </a:solidFill>
                        <a:ln w="13589">
                          <a:solidFill>
                            <a:srgbClr val="000000"/>
                          </a:solidFill>
                          <a:miter lim="800000"/>
                          <a:headEnd/>
                          <a:tailEnd/>
                        </a:ln>
                      </wps:spPr>
                      <wps:bodyPr/>
                    </wps:wsp>
                  </a:graphicData>
                </a:graphic>
              </wp:anchor>
            </w:drawing>
          </mc:Choice>
          <mc:Fallback>
            <w:pict>
              <v:line w14:anchorId="4BCB66A2" id="Shape 1230" o:spid="_x0000_s1026" style="position:absolute;z-index:-251139072;visibility:visible;mso-wrap-style:square;mso-wrap-distance-left:9pt;mso-wrap-distance-top:0;mso-wrap-distance-right:9pt;mso-wrap-distance-bottom:0;mso-position-horizontal:absolute;mso-position-horizontal-relative:text;mso-position-vertical:absolute;mso-position-vertical-relative:text" from="96.65pt,31.1pt" to="102.65pt,3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" o:allowincell="f" filled="t" strokeweight="1.07pt">
                <v:stroke joinstyle="miter"/>
                <o:lock v:ext="edit" shapetype="f"/>
              </v:line>
            </w:pict>
          </mc:Fallback>
        </mc:AlternateContent>
      </w:r>
      <w:r>
        <w:rPr>
          <w:noProof/>
          <w:sz w:val="20"/>
          <w:szCs w:val="20"/>
        </w:rPr>
        <mc:AlternateContent>
          <mc:Choice Requires="wps">
            <w:drawing>
              <wp:anchor distT="0" distB="0" distL="114300" distR="114300" simplePos="0" relativeHeight="252178432" behindDoc="1" locked="0" layoutInCell="0" allowOverlap="1" wp14:anchorId="4D36E69D" wp14:editId="4E39EAAE">
                <wp:simplePos x="0" y="0"/>
                <wp:positionH relativeFrom="column">
                  <wp:posOffset>1372870</wp:posOffset>
                </wp:positionH>
                <wp:positionV relativeFrom="paragraph">
                  <wp:posOffset>394970</wp:posOffset>
                </wp:positionV>
                <wp:extent cx="76200" cy="0"/>
                <wp:effectExtent l="0" t="0" r="0" b="0"/>
                <wp:wrapNone/>
                <wp:docPr id="1231" name="Shape 123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6200" cy="4763"/>
                        </a:xfrm>
                        <a:prstGeom prst="line">
                          <a:avLst/>
                        </a:prstGeom>
                        <a:solidFill>
                          <a:srgbClr val="FFFFFF"/>
                        </a:solidFill>
                        <a:ln w="13589">
                          <a:solidFill>
                            <a:srgbClr val="000000"/>
                          </a:solidFill>
                          <a:miter lim="800000"/>
                          <a:headEnd/>
                          <a:tailEnd/>
                        </a:ln>
                      </wps:spPr>
                      <wps:bodyPr/>
                    </wps:wsp>
                  </a:graphicData>
                </a:graphic>
              </wp:anchor>
            </w:drawing>
          </mc:Choice>
          <mc:Fallback>
            <w:pict>
              <v:line w14:anchorId="273A5DB9" id="Shape 1231" o:spid="_x0000_s1026" style="position:absolute;z-index:-251138048;visibility:visible;mso-wrap-style:square;mso-wrap-distance-left:9pt;mso-wrap-distance-top:0;mso-wrap-distance-right:9pt;mso-wrap-distance-bottom:0;mso-position-horizontal:absolute;mso-position-horizontal-relative:text;mso-position-vertical:absolute;mso-position-vertical-relative:text" from="108.1pt,31.1pt" to="114.1pt,3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" o:allowincell="f" filled="t" strokeweight="1.07pt">
                <v:stroke joinstyle="miter"/>
                <o:lock v:ext="edit" shapetype="f"/>
              </v:line>
            </w:pict>
          </mc:Fallback>
        </mc:AlternateContent>
      </w:r>
      <w:r>
        <w:rPr>
          <w:noProof/>
          <w:sz w:val="20"/>
          <w:szCs w:val="20"/>
        </w:rPr>
        <mc:AlternateContent>
          <mc:Choice Requires="wps">
            <w:drawing>
              <wp:anchor distT="0" distB="0" distL="114300" distR="114300" simplePos="0" relativeHeight="252179456" behindDoc="1" locked="0" layoutInCell="0" allowOverlap="1" wp14:anchorId="1EECF74B" wp14:editId="03D7C92C">
                <wp:simplePos x="0" y="0"/>
                <wp:positionH relativeFrom="column">
                  <wp:posOffset>1518920</wp:posOffset>
                </wp:positionH>
                <wp:positionV relativeFrom="paragraph">
                  <wp:posOffset>394970</wp:posOffset>
                </wp:positionV>
                <wp:extent cx="76200" cy="0"/>
                <wp:effectExtent l="0" t="0" r="0" b="0"/>
                <wp:wrapNone/>
                <wp:docPr id="1232" name="Shape 123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6200" cy="4763"/>
                        </a:xfrm>
                        <a:prstGeom prst="line">
                          <a:avLst/>
                        </a:prstGeom>
                        <a:solidFill>
                          <a:srgbClr val="FFFFFF"/>
                        </a:solidFill>
                        <a:ln w="13589">
                          <a:solidFill>
                            <a:srgbClr val="000000"/>
                          </a:solidFill>
                          <a:miter lim="800000"/>
                          <a:headEnd/>
                          <a:tailEnd/>
                        </a:ln>
                      </wps:spPr>
                      <wps:bodyPr/>
                    </wps:wsp>
                  </a:graphicData>
                </a:graphic>
              </wp:anchor>
            </w:drawing>
          </mc:Choice>
          <mc:Fallback>
            <w:pict>
              <v:line w14:anchorId="4A434915" id="Shape 1232" o:spid="_x0000_s1026" style="position:absolute;z-index:-251137024;visibility:visible;mso-wrap-style:square;mso-wrap-distance-left:9pt;mso-wrap-distance-top:0;mso-wrap-distance-right:9pt;mso-wrap-distance-bottom:0;mso-position-horizontal:absolute;mso-position-horizontal-relative:text;mso-position-vertical:absolute;mso-position-vertical-relative:text" from="119.6pt,31.1pt" to="125.6pt,3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" o:allowincell="f" filled="t" strokeweight="1.07pt">
                <v:stroke joinstyle="miter"/>
                <o:lock v:ext="edit" shapetype="f"/>
              </v:line>
            </w:pict>
          </mc:Fallback>
        </mc:AlternateContent>
      </w:r>
      <w:r>
        <w:rPr>
          <w:noProof/>
          <w:sz w:val="20"/>
          <w:szCs w:val="20"/>
        </w:rPr>
        <mc:AlternateContent>
          <mc:Choice Requires="wps">
            <w:drawing>
              <wp:anchor distT="0" distB="0" distL="114300" distR="114300" simplePos="0" relativeHeight="252180480" behindDoc="1" locked="0" layoutInCell="0" allowOverlap="1" wp14:anchorId="084D570F" wp14:editId="1A118529">
                <wp:simplePos x="0" y="0"/>
                <wp:positionH relativeFrom="column">
                  <wp:posOffset>1664335</wp:posOffset>
                </wp:positionH>
                <wp:positionV relativeFrom="paragraph">
                  <wp:posOffset>394970</wp:posOffset>
                </wp:positionV>
                <wp:extent cx="76200" cy="0"/>
                <wp:effectExtent l="0" t="0" r="0" b="0"/>
                <wp:wrapNone/>
                <wp:docPr id="1233" name="Shape 123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6200" cy="4763"/>
                        </a:xfrm>
                        <a:prstGeom prst="line">
                          <a:avLst/>
                        </a:prstGeom>
                        <a:solidFill>
                          <a:srgbClr val="FFFFFF"/>
                        </a:solidFill>
                        <a:ln w="13589">
                          <a:solidFill>
                            <a:srgbClr val="000000"/>
                          </a:solidFill>
                          <a:miter lim="800000"/>
                          <a:headEnd/>
                          <a:tailEnd/>
                        </a:ln>
                      </wps:spPr>
                      <wps:bodyPr/>
                    </wps:wsp>
                  </a:graphicData>
                </a:graphic>
              </wp:anchor>
            </w:drawing>
          </mc:Choice>
          <mc:Fallback>
            <w:pict>
              <v:line w14:anchorId="0A48FF6D" id="Shape 1233" o:spid="_x0000_s1026" style="position:absolute;z-index:-251136000;visibility:visible;mso-wrap-style:square;mso-wrap-distance-left:9pt;mso-wrap-distance-top:0;mso-wrap-distance-right:9pt;mso-wrap-distance-bottom:0;mso-position-horizontal:absolute;mso-position-horizontal-relative:text;mso-position-vertical:absolute;mso-position-vertical-relative:text" from="131.05pt,31.1pt" to="137.05pt,3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" o:allowincell="f" filled="t" strokeweight="1.07pt">
                <v:stroke joinstyle="miter"/>
                <o:lock v:ext="edit" shapetype="f"/>
              </v:line>
            </w:pict>
          </mc:Fallback>
        </mc:AlternateContent>
      </w:r>
      <w:r>
        <w:rPr>
          <w:noProof/>
          <w:sz w:val="20"/>
          <w:szCs w:val="20"/>
        </w:rPr>
        <mc:AlternateContent>
          <mc:Choice Requires="wps">
            <w:drawing>
              <wp:anchor distT="0" distB="0" distL="114300" distR="114300" simplePos="0" relativeHeight="252181504" behindDoc="1" locked="0" layoutInCell="0" allowOverlap="1" wp14:anchorId="2D2E3DE7" wp14:editId="62098FBF">
                <wp:simplePos x="0" y="0"/>
                <wp:positionH relativeFrom="column">
                  <wp:posOffset>1810385</wp:posOffset>
                </wp:positionH>
                <wp:positionV relativeFrom="paragraph">
                  <wp:posOffset>394970</wp:posOffset>
                </wp:positionV>
                <wp:extent cx="76200" cy="0"/>
                <wp:effectExtent l="0" t="0" r="0" b="0"/>
                <wp:wrapNone/>
                <wp:docPr id="1234" name="Shape 123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6200" cy="4763"/>
                        </a:xfrm>
                        <a:prstGeom prst="line">
                          <a:avLst/>
                        </a:prstGeom>
                        <a:solidFill>
                          <a:srgbClr val="FFFFFF"/>
                        </a:solidFill>
                        <a:ln w="13589">
                          <a:solidFill>
                            <a:srgbClr val="000000"/>
                          </a:solidFill>
                          <a:miter lim="800000"/>
                          <a:headEnd/>
                          <a:tailEnd/>
                        </a:ln>
                      </wps:spPr>
                      <wps:bodyPr/>
                    </wps:wsp>
                  </a:graphicData>
                </a:graphic>
              </wp:anchor>
            </w:drawing>
          </mc:Choice>
          <mc:Fallback>
            <w:pict>
              <v:line w14:anchorId="5BC00436" id="Shape 1234" o:spid="_x0000_s1026" style="position:absolute;z-index:-251134976;visibility:visible;mso-wrap-style:square;mso-wrap-distance-left:9pt;mso-wrap-distance-top:0;mso-wrap-distance-right:9pt;mso-wrap-distance-bottom:0;mso-position-horizontal:absolute;mso-position-horizontal-relative:text;mso-position-vertical:absolute;mso-position-vertical-relative:text" from="142.55pt,31.1pt" to="148.55pt,3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" o:allowincell="f" filled="t" strokeweight="1.07pt">
                <v:stroke joinstyle="miter"/>
                <o:lock v:ext="edit" shapetype="f"/>
              </v:line>
            </w:pict>
          </mc:Fallback>
        </mc:AlternateContent>
      </w:r>
      <w:r>
        <w:rPr>
          <w:noProof/>
          <w:sz w:val="20"/>
          <w:szCs w:val="20"/>
        </w:rPr>
        <mc:AlternateContent>
          <mc:Choice Requires="wps">
            <w:drawing>
              <wp:anchor distT="0" distB="0" distL="114300" distR="114300" simplePos="0" relativeHeight="252182528" behindDoc="1" locked="0" layoutInCell="0" allowOverlap="1" wp14:anchorId="23DC8182" wp14:editId="5D611A03">
                <wp:simplePos x="0" y="0"/>
                <wp:positionH relativeFrom="column">
                  <wp:posOffset>1955800</wp:posOffset>
                </wp:positionH>
                <wp:positionV relativeFrom="paragraph">
                  <wp:posOffset>394970</wp:posOffset>
                </wp:positionV>
                <wp:extent cx="76200" cy="0"/>
                <wp:effectExtent l="0" t="0" r="0" b="0"/>
                <wp:wrapNone/>
                <wp:docPr id="1235" name="Shape 123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6200" cy="4763"/>
                        </a:xfrm>
                        <a:prstGeom prst="line">
                          <a:avLst/>
                        </a:prstGeom>
                        <a:solidFill>
                          <a:srgbClr val="FFFFFF"/>
                        </a:solidFill>
                        <a:ln w="13589">
                          <a:solidFill>
                            <a:srgbClr val="000000"/>
                          </a:solidFill>
                          <a:miter lim="800000"/>
                          <a:headEnd/>
                          <a:tailEnd/>
                        </a:ln>
                      </wps:spPr>
                      <wps:bodyPr/>
                    </wps:wsp>
                  </a:graphicData>
                </a:graphic>
              </wp:anchor>
            </w:drawing>
          </mc:Choice>
          <mc:Fallback>
            <w:pict>
              <v:line w14:anchorId="2B3908F0" id="Shape 1235" o:spid="_x0000_s1026" style="position:absolute;z-index:-251133952;visibility:visible;mso-wrap-style:square;mso-wrap-distance-left:9pt;mso-wrap-distance-top:0;mso-wrap-distance-right:9pt;mso-wrap-distance-bottom:0;mso-position-horizontal:absolute;mso-position-horizontal-relative:text;mso-position-vertical:absolute;mso-position-vertical-relative:text" from="154pt,31.1pt" to="160pt,3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" o:allowincell="f" filled="t" strokeweight="1.07pt">
                <v:stroke joinstyle="miter"/>
                <o:lock v:ext="edit" shapetype="f"/>
              </v:line>
            </w:pict>
          </mc:Fallback>
        </mc:AlternateContent>
      </w:r>
      <w:r>
        <w:rPr>
          <w:noProof/>
          <w:sz w:val="20"/>
          <w:szCs w:val="20"/>
        </w:rPr>
        <mc:AlternateContent>
          <mc:Choice Requires="wps">
            <w:drawing>
              <wp:anchor distT="0" distB="0" distL="114300" distR="114300" simplePos="0" relativeHeight="252183552" behindDoc="1" locked="0" layoutInCell="0" allowOverlap="1" wp14:anchorId="712FD15C" wp14:editId="527FA251">
                <wp:simplePos x="0" y="0"/>
                <wp:positionH relativeFrom="column">
                  <wp:posOffset>2101850</wp:posOffset>
                </wp:positionH>
                <wp:positionV relativeFrom="paragraph">
                  <wp:posOffset>394970</wp:posOffset>
                </wp:positionV>
                <wp:extent cx="76200" cy="0"/>
                <wp:effectExtent l="0" t="0" r="0" b="0"/>
                <wp:wrapNone/>
                <wp:docPr id="1236" name="Shape 123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6200" cy="4763"/>
                        </a:xfrm>
                        <a:prstGeom prst="line">
                          <a:avLst/>
                        </a:prstGeom>
                        <a:solidFill>
                          <a:srgbClr val="FFFFFF"/>
                        </a:solidFill>
                        <a:ln w="13589">
                          <a:solidFill>
                            <a:srgbClr val="000000"/>
                          </a:solidFill>
                          <a:miter lim="800000"/>
                          <a:headEnd/>
                          <a:tailEnd/>
                        </a:ln>
                      </wps:spPr>
                      <wps:bodyPr/>
                    </wps:wsp>
                  </a:graphicData>
                </a:graphic>
              </wp:anchor>
            </w:drawing>
          </mc:Choice>
          <mc:Fallback>
            <w:pict>
              <v:line w14:anchorId="673E52F9" id="Shape 1236" o:spid="_x0000_s1026" style="position:absolute;z-index:-251132928;visibility:visible;mso-wrap-style:square;mso-wrap-distance-left:9pt;mso-wrap-distance-top:0;mso-wrap-distance-right:9pt;mso-wrap-distance-bottom:0;mso-position-horizontal:absolute;mso-position-horizontal-relative:text;mso-position-vertical:absolute;mso-position-vertical-relative:text" from="165.5pt,31.1pt" to="171.5pt,3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" o:allowincell="f" filled="t" strokeweight="1.07pt">
                <v:stroke joinstyle="miter"/>
                <o:lock v:ext="edit" shapetype="f"/>
              </v:line>
            </w:pict>
          </mc:Fallback>
        </mc:AlternateContent>
      </w:r>
      <w:r>
        <w:rPr>
          <w:noProof/>
          <w:sz w:val="20"/>
          <w:szCs w:val="20"/>
        </w:rPr>
        <mc:AlternateContent>
          <mc:Choice Requires="wps">
            <w:drawing>
              <wp:anchor distT="0" distB="0" distL="114300" distR="114300" simplePos="0" relativeHeight="252184576" behindDoc="1" locked="0" layoutInCell="0" allowOverlap="1" wp14:anchorId="0582ECD9" wp14:editId="0AC4F822">
                <wp:simplePos x="0" y="0"/>
                <wp:positionH relativeFrom="column">
                  <wp:posOffset>2247265</wp:posOffset>
                </wp:positionH>
                <wp:positionV relativeFrom="paragraph">
                  <wp:posOffset>394970</wp:posOffset>
                </wp:positionV>
                <wp:extent cx="76200" cy="0"/>
                <wp:effectExtent l="0" t="0" r="0" b="0"/>
                <wp:wrapNone/>
                <wp:docPr id="1237" name="Shape 123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6200" cy="4763"/>
                        </a:xfrm>
                        <a:prstGeom prst="line">
                          <a:avLst/>
                        </a:prstGeom>
                        <a:solidFill>
                          <a:srgbClr val="FFFFFF"/>
                        </a:solidFill>
                        <a:ln w="13589">
                          <a:solidFill>
                            <a:srgbClr val="000000"/>
                          </a:solidFill>
                          <a:miter lim="800000"/>
                          <a:headEnd/>
                          <a:tailEnd/>
                        </a:ln>
                      </wps:spPr>
                      <wps:bodyPr/>
                    </wps:wsp>
                  </a:graphicData>
                </a:graphic>
              </wp:anchor>
            </w:drawing>
          </mc:Choice>
          <mc:Fallback>
            <w:pict>
              <v:line w14:anchorId="74CE5EE2" id="Shape 1237" o:spid="_x0000_s1026" style="position:absolute;z-index:-251131904;visibility:visible;mso-wrap-style:square;mso-wrap-distance-left:9pt;mso-wrap-distance-top:0;mso-wrap-distance-right:9pt;mso-wrap-distance-bottom:0;mso-position-horizontal:absolute;mso-position-horizontal-relative:text;mso-position-vertical:absolute;mso-position-vertical-relative:text" from="176.95pt,31.1pt" to="182.95pt,3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" o:allowincell="f" filled="t" strokeweight="1.07pt">
                <v:stroke joinstyle="miter"/>
                <o:lock v:ext="edit" shapetype="f"/>
              </v:line>
            </w:pict>
          </mc:Fallback>
        </mc:AlternateContent>
      </w:r>
      <w:r>
        <w:rPr>
          <w:noProof/>
          <w:sz w:val="20"/>
          <w:szCs w:val="20"/>
        </w:rPr>
        <mc:AlternateContent>
          <mc:Choice Requires="wps">
            <w:drawing>
              <wp:anchor distT="0" distB="0" distL="114300" distR="114300" simplePos="0" relativeHeight="252185600" behindDoc="1" locked="0" layoutInCell="0" allowOverlap="1" wp14:anchorId="416FE5C7" wp14:editId="7CCECA52">
                <wp:simplePos x="0" y="0"/>
                <wp:positionH relativeFrom="column">
                  <wp:posOffset>2393315</wp:posOffset>
                </wp:positionH>
                <wp:positionV relativeFrom="paragraph">
                  <wp:posOffset>394970</wp:posOffset>
                </wp:positionV>
                <wp:extent cx="75565" cy="0"/>
                <wp:effectExtent l="0" t="0" r="0" b="0"/>
                <wp:wrapNone/>
                <wp:docPr id="1238" name="Shape 123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5565" cy="4763"/>
                        </a:xfrm>
                        <a:prstGeom prst="line">
                          <a:avLst/>
                        </a:prstGeom>
                        <a:solidFill>
                          <a:srgbClr val="FFFFFF"/>
                        </a:solidFill>
                        <a:ln w="13589">
                          <a:solidFill>
                            <a:srgbClr val="000000"/>
                          </a:solidFill>
                          <a:miter lim="800000"/>
                          <a:headEnd/>
                          <a:tailEnd/>
                        </a:ln>
                      </wps:spPr>
                      <wps:bodyPr/>
                    </wps:wsp>
                  </a:graphicData>
                </a:graphic>
              </wp:anchor>
            </w:drawing>
          </mc:Choice>
          <mc:Fallback>
            <w:pict>
              <v:line w14:anchorId="058BD0BB" id="Shape 1238" o:spid="_x0000_s1026" style="position:absolute;z-index:-251130880;visibility:visible;mso-wrap-style:square;mso-wrap-distance-left:9pt;mso-wrap-distance-top:0;mso-wrap-distance-right:9pt;mso-wrap-distance-bottom:0;mso-position-horizontal:absolute;mso-position-horizontal-relative:text;mso-position-vertical:absolute;mso-position-vertical-relative:text" from="188.45pt,31.1pt" to="194.4pt,3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" o:allowincell="f" filled="t" strokeweight="1.07pt">
                <v:stroke joinstyle="miter"/>
                <o:lock v:ext="edit" shapetype="f"/>
              </v:line>
            </w:pict>
          </mc:Fallback>
        </mc:AlternateContent>
      </w:r>
      <w:r>
        <w:rPr>
          <w:noProof/>
          <w:sz w:val="20"/>
          <w:szCs w:val="20"/>
        </w:rPr>
        <mc:AlternateContent>
          <mc:Choice Requires="wps">
            <w:drawing>
              <wp:anchor distT="0" distB="0" distL="114300" distR="114300" simplePos="0" relativeHeight="252186624" behindDoc="1" locked="0" layoutInCell="0" allowOverlap="1" wp14:anchorId="2434B37C" wp14:editId="14D67417">
                <wp:simplePos x="0" y="0"/>
                <wp:positionH relativeFrom="column">
                  <wp:posOffset>2538730</wp:posOffset>
                </wp:positionH>
                <wp:positionV relativeFrom="paragraph">
                  <wp:posOffset>394970</wp:posOffset>
                </wp:positionV>
                <wp:extent cx="76200" cy="0"/>
                <wp:effectExtent l="0" t="0" r="0" b="0"/>
                <wp:wrapNone/>
                <wp:docPr id="1239" name="Shape 123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6200" cy="4763"/>
                        </a:xfrm>
                        <a:prstGeom prst="line">
                          <a:avLst/>
                        </a:prstGeom>
                        <a:solidFill>
                          <a:srgbClr val="FFFFFF"/>
                        </a:solidFill>
                        <a:ln w="13589">
                          <a:solidFill>
                            <a:srgbClr val="000000"/>
                          </a:solidFill>
                          <a:miter lim="800000"/>
                          <a:headEnd/>
                          <a:tailEnd/>
                        </a:ln>
                      </wps:spPr>
                      <wps:bodyPr/>
                    </wps:wsp>
                  </a:graphicData>
                </a:graphic>
              </wp:anchor>
            </w:drawing>
          </mc:Choice>
          <mc:Fallback>
            <w:pict>
              <v:line w14:anchorId="292FF9B7" id="Shape 1239" o:spid="_x0000_s1026" style="position:absolute;z-index:-251129856;visibility:visible;mso-wrap-style:square;mso-wrap-distance-left:9pt;mso-wrap-distance-top:0;mso-wrap-distance-right:9pt;mso-wrap-distance-bottom:0;mso-position-horizontal:absolute;mso-position-horizontal-relative:text;mso-position-vertical:absolute;mso-position-vertical-relative:text" from="199.9pt,31.1pt" to="205.9pt,3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" o:allowincell="f" filled="t" strokeweight="1.07pt">
                <v:stroke joinstyle="miter"/>
                <o:lock v:ext="edit" shapetype="f"/>
              </v:line>
            </w:pict>
          </mc:Fallback>
        </mc:AlternateContent>
      </w:r>
      <w:r>
        <w:rPr>
          <w:noProof/>
          <w:sz w:val="20"/>
          <w:szCs w:val="20"/>
        </w:rPr>
        <mc:AlternateContent>
          <mc:Choice Requires="wps">
            <w:drawing>
              <wp:anchor distT="0" distB="0" distL="114300" distR="114300" simplePos="0" relativeHeight="252187648" behindDoc="1" locked="0" layoutInCell="0" allowOverlap="1" wp14:anchorId="02305A3F" wp14:editId="1402C5BB">
                <wp:simplePos x="0" y="0"/>
                <wp:positionH relativeFrom="column">
                  <wp:posOffset>2684780</wp:posOffset>
                </wp:positionH>
                <wp:positionV relativeFrom="paragraph">
                  <wp:posOffset>394970</wp:posOffset>
                </wp:positionV>
                <wp:extent cx="75565" cy="0"/>
                <wp:effectExtent l="0" t="0" r="0" b="0"/>
                <wp:wrapNone/>
                <wp:docPr id="1240" name="Shape 124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5565" cy="4763"/>
                        </a:xfrm>
                        <a:prstGeom prst="line">
                          <a:avLst/>
                        </a:prstGeom>
                        <a:solidFill>
                          <a:srgbClr val="FFFFFF"/>
                        </a:solidFill>
                        <a:ln w="13589">
                          <a:solidFill>
                            <a:srgbClr val="000000"/>
                          </a:solidFill>
                          <a:miter lim="800000"/>
                          <a:headEnd/>
                          <a:tailEnd/>
                        </a:ln>
                      </wps:spPr>
                      <wps:bodyPr/>
                    </wps:wsp>
                  </a:graphicData>
                </a:graphic>
              </wp:anchor>
            </w:drawing>
          </mc:Choice>
          <mc:Fallback>
            <w:pict>
              <v:line w14:anchorId="55BAC59B" id="Shape 1240" o:spid="_x0000_s1026" style="position:absolute;z-index:-251128832;visibility:visible;mso-wrap-style:square;mso-wrap-distance-left:9pt;mso-wrap-distance-top:0;mso-wrap-distance-right:9pt;mso-wrap-distance-bottom:0;mso-position-horizontal:absolute;mso-position-horizontal-relative:text;mso-position-vertical:absolute;mso-position-vertical-relative:text" from="211.4pt,31.1pt" to="217.35pt,3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" o:allowincell="f" filled="t" strokeweight="1.07pt">
                <v:stroke joinstyle="miter"/>
                <o:lock v:ext="edit" shapetype="f"/>
              </v:line>
            </w:pict>
          </mc:Fallback>
        </mc:AlternateContent>
      </w:r>
      <w:r>
        <w:rPr>
          <w:noProof/>
          <w:sz w:val="20"/>
          <w:szCs w:val="20"/>
        </w:rPr>
        <mc:AlternateContent>
          <mc:Choice Requires="wps">
            <w:drawing>
              <wp:anchor distT="0" distB="0" distL="114300" distR="114300" simplePos="0" relativeHeight="252188672" behindDoc="1" locked="0" layoutInCell="0" allowOverlap="1" wp14:anchorId="49685C2B" wp14:editId="43A4C82B">
                <wp:simplePos x="0" y="0"/>
                <wp:positionH relativeFrom="column">
                  <wp:posOffset>2830195</wp:posOffset>
                </wp:positionH>
                <wp:positionV relativeFrom="paragraph">
                  <wp:posOffset>394970</wp:posOffset>
                </wp:positionV>
                <wp:extent cx="76200" cy="0"/>
                <wp:effectExtent l="0" t="0" r="0" b="0"/>
                <wp:wrapNone/>
                <wp:docPr id="1241" name="Shape 124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6200" cy="4763"/>
                        </a:xfrm>
                        <a:prstGeom prst="line">
                          <a:avLst/>
                        </a:prstGeom>
                        <a:solidFill>
                          <a:srgbClr val="FFFFFF"/>
                        </a:solidFill>
                        <a:ln w="13589">
                          <a:solidFill>
                            <a:srgbClr val="000000"/>
                          </a:solidFill>
                          <a:miter lim="800000"/>
                          <a:headEnd/>
                          <a:tailEnd/>
                        </a:ln>
                      </wps:spPr>
                      <wps:bodyPr/>
                    </wps:wsp>
                  </a:graphicData>
                </a:graphic>
              </wp:anchor>
            </w:drawing>
          </mc:Choice>
          <mc:Fallback>
            <w:pict>
              <v:line w14:anchorId="53A512E9" id="Shape 1241" o:spid="_x0000_s1026" style="position:absolute;z-index:-251127808;visibility:visible;mso-wrap-style:square;mso-wrap-distance-left:9pt;mso-wrap-distance-top:0;mso-wrap-distance-right:9pt;mso-wrap-distance-bottom:0;mso-position-horizontal:absolute;mso-position-horizontal-relative:text;mso-position-vertical:absolute;mso-position-vertical-relative:text" from="222.85pt,31.1pt" to="228.85pt,3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" o:allowincell="f" filled="t" strokeweight="1.07pt">
                <v:stroke joinstyle="miter"/>
                <o:lock v:ext="edit" shapetype="f"/>
              </v:line>
            </w:pict>
          </mc:Fallback>
        </mc:AlternateContent>
      </w:r>
      <w:r>
        <w:rPr>
          <w:noProof/>
          <w:sz w:val="20"/>
          <w:szCs w:val="20"/>
        </w:rPr>
        <mc:AlternateContent>
          <mc:Choice Requires="wps">
            <w:drawing>
              <wp:anchor distT="0" distB="0" distL="114300" distR="114300" simplePos="0" relativeHeight="252189696" behindDoc="1" locked="0" layoutInCell="0" allowOverlap="1" wp14:anchorId="239FFEB4" wp14:editId="4BFAF424">
                <wp:simplePos x="0" y="0"/>
                <wp:positionH relativeFrom="column">
                  <wp:posOffset>2975610</wp:posOffset>
                </wp:positionH>
                <wp:positionV relativeFrom="paragraph">
                  <wp:posOffset>394970</wp:posOffset>
                </wp:positionV>
                <wp:extent cx="76200" cy="0"/>
                <wp:effectExtent l="0" t="0" r="0" b="0"/>
                <wp:wrapNone/>
                <wp:docPr id="1242" name="Shape 124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6200" cy="4763"/>
                        </a:xfrm>
                        <a:prstGeom prst="line">
                          <a:avLst/>
                        </a:prstGeom>
                        <a:solidFill>
                          <a:srgbClr val="FFFFFF"/>
                        </a:solidFill>
                        <a:ln w="13589">
                          <a:solidFill>
                            <a:srgbClr val="000000"/>
                          </a:solidFill>
                          <a:miter lim="800000"/>
                          <a:headEnd/>
                          <a:tailEnd/>
                        </a:ln>
                      </wps:spPr>
                      <wps:bodyPr/>
                    </wps:wsp>
                  </a:graphicData>
                </a:graphic>
              </wp:anchor>
            </w:drawing>
          </mc:Choice>
          <mc:Fallback>
            <w:pict>
              <v:line w14:anchorId="70C796AF" id="Shape 1242" o:spid="_x0000_s1026" style="position:absolute;z-index:-251126784;visibility:visible;mso-wrap-style:square;mso-wrap-distance-left:9pt;mso-wrap-distance-top:0;mso-wrap-distance-right:9pt;mso-wrap-distance-bottom:0;mso-position-horizontal:absolute;mso-position-horizontal-relative:text;mso-position-vertical:absolute;mso-position-vertical-relative:text" from="234.3pt,31.1pt" to="240.3pt,3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" o:allowincell="f" filled="t" strokeweight="1.07pt">
                <v:stroke joinstyle="miter"/>
                <o:lock v:ext="edit" shapetype="f"/>
              </v:line>
            </w:pict>
          </mc:Fallback>
        </mc:AlternateContent>
      </w:r>
      <w:r>
        <w:rPr>
          <w:noProof/>
          <w:sz w:val="20"/>
          <w:szCs w:val="20"/>
        </w:rPr>
        <mc:AlternateContent>
          <mc:Choice Requires="wps">
            <w:drawing>
              <wp:anchor distT="0" distB="0" distL="114300" distR="114300" simplePos="0" relativeHeight="252190720" behindDoc="1" locked="0" layoutInCell="0" allowOverlap="1" wp14:anchorId="7574DE1E" wp14:editId="1F7A2B52">
                <wp:simplePos x="0" y="0"/>
                <wp:positionH relativeFrom="column">
                  <wp:posOffset>3121660</wp:posOffset>
                </wp:positionH>
                <wp:positionV relativeFrom="paragraph">
                  <wp:posOffset>394970</wp:posOffset>
                </wp:positionV>
                <wp:extent cx="76200" cy="0"/>
                <wp:effectExtent l="0" t="0" r="0" b="0"/>
                <wp:wrapNone/>
                <wp:docPr id="1243" name="Shape 124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6200" cy="4763"/>
                        </a:xfrm>
                        <a:prstGeom prst="line">
                          <a:avLst/>
                        </a:prstGeom>
                        <a:solidFill>
                          <a:srgbClr val="FFFFFF"/>
                        </a:solidFill>
                        <a:ln w="13589">
                          <a:solidFill>
                            <a:srgbClr val="000000"/>
                          </a:solidFill>
                          <a:miter lim="800000"/>
                          <a:headEnd/>
                          <a:tailEnd/>
                        </a:ln>
                      </wps:spPr>
                      <wps:bodyPr/>
                    </wps:wsp>
                  </a:graphicData>
                </a:graphic>
              </wp:anchor>
            </w:drawing>
          </mc:Choice>
          <mc:Fallback>
            <w:pict>
              <v:line w14:anchorId="08A882E5" id="Shape 1243" o:spid="_x0000_s1026" style="position:absolute;z-index:-251125760;visibility:visible;mso-wrap-style:square;mso-wrap-distance-left:9pt;mso-wrap-distance-top:0;mso-wrap-distance-right:9pt;mso-wrap-distance-bottom:0;mso-position-horizontal:absolute;mso-position-horizontal-relative:text;mso-position-vertical:absolute;mso-position-vertical-relative:text" from="245.8pt,31.1pt" to="251.8pt,3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" o:allowincell="f" filled="t" strokeweight="1.07pt">
                <v:stroke joinstyle="miter"/>
                <o:lock v:ext="edit" shapetype="f"/>
              </v:line>
            </w:pict>
          </mc:Fallback>
        </mc:AlternateContent>
      </w:r>
      <w:r>
        <w:rPr>
          <w:noProof/>
          <w:sz w:val="20"/>
          <w:szCs w:val="20"/>
        </w:rPr>
        <mc:AlternateContent>
          <mc:Choice Requires="wps">
            <w:drawing>
              <wp:anchor distT="0" distB="0" distL="114300" distR="114300" simplePos="0" relativeHeight="252191744" behindDoc="1" locked="0" layoutInCell="0" allowOverlap="1" wp14:anchorId="2CDCBD89" wp14:editId="2B5FF4F5">
                <wp:simplePos x="0" y="0"/>
                <wp:positionH relativeFrom="column">
                  <wp:posOffset>3267075</wp:posOffset>
                </wp:positionH>
                <wp:positionV relativeFrom="paragraph">
                  <wp:posOffset>394970</wp:posOffset>
                </wp:positionV>
                <wp:extent cx="76200" cy="0"/>
                <wp:effectExtent l="0" t="0" r="0" b="0"/>
                <wp:wrapNone/>
                <wp:docPr id="1244" name="Shape 124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6200" cy="4763"/>
                        </a:xfrm>
                        <a:prstGeom prst="line">
                          <a:avLst/>
                        </a:prstGeom>
                        <a:solidFill>
                          <a:srgbClr val="FFFFFF"/>
                        </a:solidFill>
                        <a:ln w="13589">
                          <a:solidFill>
                            <a:srgbClr val="000000"/>
                          </a:solidFill>
                          <a:miter lim="800000"/>
                          <a:headEnd/>
                          <a:tailEnd/>
                        </a:ln>
                      </wps:spPr>
                      <wps:bodyPr/>
                    </wps:wsp>
                  </a:graphicData>
                </a:graphic>
              </wp:anchor>
            </w:drawing>
          </mc:Choice>
          <mc:Fallback>
            <w:pict>
              <v:line w14:anchorId="20147024" id="Shape 1244" o:spid="_x0000_s1026" style="position:absolute;z-index:-251124736;visibility:visible;mso-wrap-style:square;mso-wrap-distance-left:9pt;mso-wrap-distance-top:0;mso-wrap-distance-right:9pt;mso-wrap-distance-bottom:0;mso-position-horizontal:absolute;mso-position-horizontal-relative:text;mso-position-vertical:absolute;mso-position-vertical-relative:text" from="257.25pt,31.1pt" to="263.25pt,3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" o:allowincell="f" filled="t" strokeweight="1.07pt">
                <v:stroke joinstyle="miter"/>
                <o:lock v:ext="edit" shapetype="f"/>
              </v:line>
            </w:pict>
          </mc:Fallback>
        </mc:AlternateContent>
      </w:r>
      <w:r>
        <w:rPr>
          <w:noProof/>
          <w:sz w:val="20"/>
          <w:szCs w:val="20"/>
        </w:rPr>
        <mc:AlternateContent>
          <mc:Choice Requires="wps">
            <w:drawing>
              <wp:anchor distT="0" distB="0" distL="114300" distR="114300" simplePos="0" relativeHeight="252192768" behindDoc="1" locked="0" layoutInCell="0" allowOverlap="1" wp14:anchorId="1B4519B9" wp14:editId="44F882F5">
                <wp:simplePos x="0" y="0"/>
                <wp:positionH relativeFrom="column">
                  <wp:posOffset>3413125</wp:posOffset>
                </wp:positionH>
                <wp:positionV relativeFrom="paragraph">
                  <wp:posOffset>394970</wp:posOffset>
                </wp:positionV>
                <wp:extent cx="76200" cy="0"/>
                <wp:effectExtent l="0" t="0" r="0" b="0"/>
                <wp:wrapNone/>
                <wp:docPr id="1245" name="Shape 124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6200" cy="4763"/>
                        </a:xfrm>
                        <a:prstGeom prst="line">
                          <a:avLst/>
                        </a:prstGeom>
                        <a:solidFill>
                          <a:srgbClr val="FFFFFF"/>
                        </a:solidFill>
                        <a:ln w="13589">
                          <a:solidFill>
                            <a:srgbClr val="000000"/>
                          </a:solidFill>
                          <a:miter lim="800000"/>
                          <a:headEnd/>
                          <a:tailEnd/>
                        </a:ln>
                      </wps:spPr>
                      <wps:bodyPr/>
                    </wps:wsp>
                  </a:graphicData>
                </a:graphic>
              </wp:anchor>
            </w:drawing>
          </mc:Choice>
          <mc:Fallback>
            <w:pict>
              <v:line w14:anchorId="702F3D76" id="Shape 1245" o:spid="_x0000_s1026" style="position:absolute;z-index:-251123712;visibility:visible;mso-wrap-style:square;mso-wrap-distance-left:9pt;mso-wrap-distance-top:0;mso-wrap-distance-right:9pt;mso-wrap-distance-bottom:0;mso-position-horizontal:absolute;mso-position-horizontal-relative:text;mso-position-vertical:absolute;mso-position-vertical-relative:text" from="268.75pt,31.1pt" to="274.75pt,3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" o:allowincell="f" filled="t" strokeweight="1.07pt">
                <v:stroke joinstyle="miter"/>
                <o:lock v:ext="edit" shapetype="f"/>
              </v:line>
            </w:pict>
          </mc:Fallback>
        </mc:AlternateContent>
      </w:r>
      <w:r>
        <w:rPr>
          <w:noProof/>
          <w:sz w:val="20"/>
          <w:szCs w:val="20"/>
        </w:rPr>
        <mc:AlternateContent>
          <mc:Choice Requires="wps">
            <w:drawing>
              <wp:anchor distT="0" distB="0" distL="114300" distR="114300" simplePos="0" relativeHeight="252193792" behindDoc="1" locked="0" layoutInCell="0" allowOverlap="1" wp14:anchorId="0CC4C60D" wp14:editId="73EE9A6A">
                <wp:simplePos x="0" y="0"/>
                <wp:positionH relativeFrom="column">
                  <wp:posOffset>3558540</wp:posOffset>
                </wp:positionH>
                <wp:positionV relativeFrom="paragraph">
                  <wp:posOffset>394970</wp:posOffset>
                </wp:positionV>
                <wp:extent cx="76200" cy="0"/>
                <wp:effectExtent l="0" t="0" r="0" b="0"/>
                <wp:wrapNone/>
                <wp:docPr id="1246" name="Shape 124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6200" cy="4763"/>
                        </a:xfrm>
                        <a:prstGeom prst="line">
                          <a:avLst/>
                        </a:prstGeom>
                        <a:solidFill>
                          <a:srgbClr val="FFFFFF"/>
                        </a:solidFill>
                        <a:ln w="13589">
                          <a:solidFill>
                            <a:srgbClr val="000000"/>
                          </a:solidFill>
                          <a:miter lim="800000"/>
                          <a:headEnd/>
                          <a:tailEnd/>
                        </a:ln>
                      </wps:spPr>
                      <wps:bodyPr/>
                    </wps:wsp>
                  </a:graphicData>
                </a:graphic>
              </wp:anchor>
            </w:drawing>
          </mc:Choice>
          <mc:Fallback>
            <w:pict>
              <v:line w14:anchorId="0FB93204" id="Shape 1246" o:spid="_x0000_s1026" style="position:absolute;z-index:-251122688;visibility:visible;mso-wrap-style:square;mso-wrap-distance-left:9pt;mso-wrap-distance-top:0;mso-wrap-distance-right:9pt;mso-wrap-distance-bottom:0;mso-position-horizontal:absolute;mso-position-horizontal-relative:text;mso-position-vertical:absolute;mso-position-vertical-relative:text" from="280.2pt,31.1pt" to="286.2pt,3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" o:allowincell="f" filled="t" strokeweight="1.07pt">
                <v:stroke joinstyle="miter"/>
                <o:lock v:ext="edit" shapetype="f"/>
              </v:line>
            </w:pict>
          </mc:Fallback>
        </mc:AlternateContent>
      </w:r>
      <w:r>
        <w:rPr>
          <w:noProof/>
          <w:sz w:val="20"/>
          <w:szCs w:val="20"/>
        </w:rPr>
        <mc:AlternateContent>
          <mc:Choice Requires="wps">
            <w:drawing>
              <wp:anchor distT="0" distB="0" distL="114300" distR="114300" simplePos="0" relativeHeight="252194816" behindDoc="1" locked="0" layoutInCell="0" allowOverlap="1" wp14:anchorId="23A6CF78" wp14:editId="5171E4EB">
                <wp:simplePos x="0" y="0"/>
                <wp:positionH relativeFrom="column">
                  <wp:posOffset>3704590</wp:posOffset>
                </wp:positionH>
                <wp:positionV relativeFrom="paragraph">
                  <wp:posOffset>394970</wp:posOffset>
                </wp:positionV>
                <wp:extent cx="76200" cy="0"/>
                <wp:effectExtent l="0" t="0" r="0" b="0"/>
                <wp:wrapNone/>
                <wp:docPr id="1247" name="Shape 124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6200" cy="4763"/>
                        </a:xfrm>
                        <a:prstGeom prst="line">
                          <a:avLst/>
                        </a:prstGeom>
                        <a:solidFill>
                          <a:srgbClr val="FFFFFF"/>
                        </a:solidFill>
                        <a:ln w="13589">
                          <a:solidFill>
                            <a:srgbClr val="000000"/>
                          </a:solidFill>
                          <a:miter lim="800000"/>
                          <a:headEnd/>
                          <a:tailEnd/>
                        </a:ln>
                      </wps:spPr>
                      <wps:bodyPr/>
                    </wps:wsp>
                  </a:graphicData>
                </a:graphic>
              </wp:anchor>
            </w:drawing>
          </mc:Choice>
          <mc:Fallback>
            <w:pict>
              <v:line w14:anchorId="57A07C49" id="Shape 1247" o:spid="_x0000_s1026" style="position:absolute;z-index:-251121664;visibility:visible;mso-wrap-style:square;mso-wrap-distance-left:9pt;mso-wrap-distance-top:0;mso-wrap-distance-right:9pt;mso-wrap-distance-bottom:0;mso-position-horizontal:absolute;mso-position-horizontal-relative:text;mso-position-vertical:absolute;mso-position-vertical-relative:text" from="291.7pt,31.1pt" to="297.7pt,3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" o:allowincell="f" filled="t" strokeweight="1.07pt">
                <v:stroke joinstyle="miter"/>
                <o:lock v:ext="edit" shapetype="f"/>
              </v:line>
            </w:pict>
          </mc:Fallback>
        </mc:AlternateContent>
      </w:r>
      <w:r>
        <w:rPr>
          <w:noProof/>
          <w:sz w:val="20"/>
          <w:szCs w:val="20"/>
        </w:rPr>
        <mc:AlternateContent>
          <mc:Choice Requires="wps">
            <w:drawing>
              <wp:anchor distT="0" distB="0" distL="114300" distR="114300" simplePos="0" relativeHeight="252195840" behindDoc="1" locked="0" layoutInCell="0" allowOverlap="1" wp14:anchorId="1967D94D" wp14:editId="40080EDA">
                <wp:simplePos x="0" y="0"/>
                <wp:positionH relativeFrom="column">
                  <wp:posOffset>3850005</wp:posOffset>
                </wp:positionH>
                <wp:positionV relativeFrom="paragraph">
                  <wp:posOffset>394970</wp:posOffset>
                </wp:positionV>
                <wp:extent cx="76200" cy="0"/>
                <wp:effectExtent l="0" t="0" r="0" b="0"/>
                <wp:wrapNone/>
                <wp:docPr id="1248" name="Shape 124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6200" cy="4763"/>
                        </a:xfrm>
                        <a:prstGeom prst="line">
                          <a:avLst/>
                        </a:prstGeom>
                        <a:solidFill>
                          <a:srgbClr val="FFFFFF"/>
                        </a:solidFill>
                        <a:ln w="13589">
                          <a:solidFill>
                            <a:srgbClr val="000000"/>
                          </a:solidFill>
                          <a:miter lim="800000"/>
                          <a:headEnd/>
                          <a:tailEnd/>
                        </a:ln>
                      </wps:spPr>
                      <wps:bodyPr/>
                    </wps:wsp>
                  </a:graphicData>
                </a:graphic>
              </wp:anchor>
            </w:drawing>
          </mc:Choice>
          <mc:Fallback>
            <w:pict>
              <v:line w14:anchorId="2D0B90F5" id="Shape 1248" o:spid="_x0000_s1026" style="position:absolute;z-index:-251120640;visibility:visible;mso-wrap-style:square;mso-wrap-distance-left:9pt;mso-wrap-distance-top:0;mso-wrap-distance-right:9pt;mso-wrap-distance-bottom:0;mso-position-horizontal:absolute;mso-position-horizontal-relative:text;mso-position-vertical:absolute;mso-position-vertical-relative:text" from="303.15pt,31.1pt" to="309.15pt,3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" o:allowincell="f" filled="t" strokeweight="1.07pt">
                <v:stroke joinstyle="miter"/>
                <o:lock v:ext="edit" shapetype="f"/>
              </v:line>
            </w:pict>
          </mc:Fallback>
        </mc:AlternateContent>
      </w:r>
      <w:r>
        <w:rPr>
          <w:noProof/>
          <w:sz w:val="20"/>
          <w:szCs w:val="20"/>
        </w:rPr>
        <mc:AlternateContent>
          <mc:Choice Requires="wps">
            <w:drawing>
              <wp:anchor distT="0" distB="0" distL="114300" distR="114300" simplePos="0" relativeHeight="252196864" behindDoc="1" locked="0" layoutInCell="0" allowOverlap="1" wp14:anchorId="102E9DA9" wp14:editId="6763156A">
                <wp:simplePos x="0" y="0"/>
                <wp:positionH relativeFrom="column">
                  <wp:posOffset>3996055</wp:posOffset>
                </wp:positionH>
                <wp:positionV relativeFrom="paragraph">
                  <wp:posOffset>394970</wp:posOffset>
                </wp:positionV>
                <wp:extent cx="76200" cy="0"/>
                <wp:effectExtent l="0" t="0" r="0" b="0"/>
                <wp:wrapNone/>
                <wp:docPr id="1249" name="Shape 124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6200" cy="4763"/>
                        </a:xfrm>
                        <a:prstGeom prst="line">
                          <a:avLst/>
                        </a:prstGeom>
                        <a:solidFill>
                          <a:srgbClr val="FFFFFF"/>
                        </a:solidFill>
                        <a:ln w="13589">
                          <a:solidFill>
                            <a:srgbClr val="000000"/>
                          </a:solidFill>
                          <a:miter lim="800000"/>
                          <a:headEnd/>
                          <a:tailEnd/>
                        </a:ln>
                      </wps:spPr>
                      <wps:bodyPr/>
                    </wps:wsp>
                  </a:graphicData>
                </a:graphic>
              </wp:anchor>
            </w:drawing>
          </mc:Choice>
          <mc:Fallback>
            <w:pict>
              <v:line w14:anchorId="4856C4BC" id="Shape 1249" o:spid="_x0000_s1026" style="position:absolute;z-index:-251119616;visibility:visible;mso-wrap-style:square;mso-wrap-distance-left:9pt;mso-wrap-distance-top:0;mso-wrap-distance-right:9pt;mso-wrap-distance-bottom:0;mso-position-horizontal:absolute;mso-position-horizontal-relative:text;mso-position-vertical:absolute;mso-position-vertical-relative:text" from="314.65pt,31.1pt" to="320.65pt,3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" o:allowincell="f" filled="t" strokeweight="1.07pt">
                <v:stroke joinstyle="miter"/>
                <o:lock v:ext="edit" shapetype="f"/>
              </v:line>
            </w:pict>
          </mc:Fallback>
        </mc:AlternateContent>
      </w:r>
      <w:r>
        <w:rPr>
          <w:noProof/>
          <w:sz w:val="20"/>
          <w:szCs w:val="20"/>
        </w:rPr>
        <mc:AlternateContent>
          <mc:Choice Requires="wps">
            <w:drawing>
              <wp:anchor distT="0" distB="0" distL="114300" distR="114300" simplePos="0" relativeHeight="252197888" behindDoc="1" locked="0" layoutInCell="0" allowOverlap="1" wp14:anchorId="5F39661D" wp14:editId="380F41E0">
                <wp:simplePos x="0" y="0"/>
                <wp:positionH relativeFrom="column">
                  <wp:posOffset>4141470</wp:posOffset>
                </wp:positionH>
                <wp:positionV relativeFrom="paragraph">
                  <wp:posOffset>394970</wp:posOffset>
                </wp:positionV>
                <wp:extent cx="76200" cy="0"/>
                <wp:effectExtent l="0" t="0" r="0" b="0"/>
                <wp:wrapNone/>
                <wp:docPr id="1250" name="Shape 125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6200" cy="4763"/>
                        </a:xfrm>
                        <a:prstGeom prst="line">
                          <a:avLst/>
                        </a:prstGeom>
                        <a:solidFill>
                          <a:srgbClr val="FFFFFF"/>
                        </a:solidFill>
                        <a:ln w="13589">
                          <a:solidFill>
                            <a:srgbClr val="000000"/>
                          </a:solidFill>
                          <a:miter lim="800000"/>
                          <a:headEnd/>
                          <a:tailEnd/>
                        </a:ln>
                      </wps:spPr>
                      <wps:bodyPr/>
                    </wps:wsp>
                  </a:graphicData>
                </a:graphic>
              </wp:anchor>
            </w:drawing>
          </mc:Choice>
          <mc:Fallback>
            <w:pict>
              <v:line w14:anchorId="11B02F9A" id="Shape 1250" o:spid="_x0000_s1026" style="position:absolute;z-index:-251118592;visibility:visible;mso-wrap-style:square;mso-wrap-distance-left:9pt;mso-wrap-distance-top:0;mso-wrap-distance-right:9pt;mso-wrap-distance-bottom:0;mso-position-horizontal:absolute;mso-position-horizontal-relative:text;mso-position-vertical:absolute;mso-position-vertical-relative:text" from="326.1pt,31.1pt" to="332.1pt,3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" o:allowincell="f" filled="t" strokeweight="1.07pt">
                <v:stroke joinstyle="miter"/>
                <o:lock v:ext="edit" shapetype="f"/>
              </v:line>
            </w:pict>
          </mc:Fallback>
        </mc:AlternateContent>
      </w:r>
      <w:r>
        <w:rPr>
          <w:noProof/>
          <w:sz w:val="20"/>
          <w:szCs w:val="20"/>
        </w:rPr>
        <mc:AlternateContent>
          <mc:Choice Requires="wps">
            <w:drawing>
              <wp:anchor distT="0" distB="0" distL="114300" distR="114300" simplePos="0" relativeHeight="252198912" behindDoc="1" locked="0" layoutInCell="0" allowOverlap="1" wp14:anchorId="3C5EF1F6" wp14:editId="21753E10">
                <wp:simplePos x="0" y="0"/>
                <wp:positionH relativeFrom="column">
                  <wp:posOffset>4287520</wp:posOffset>
                </wp:positionH>
                <wp:positionV relativeFrom="paragraph">
                  <wp:posOffset>394970</wp:posOffset>
                </wp:positionV>
                <wp:extent cx="76200" cy="0"/>
                <wp:effectExtent l="0" t="0" r="0" b="0"/>
                <wp:wrapNone/>
                <wp:docPr id="1251" name="Shape 125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6200" cy="4763"/>
                        </a:xfrm>
                        <a:prstGeom prst="line">
                          <a:avLst/>
                        </a:prstGeom>
                        <a:solidFill>
                          <a:srgbClr val="FFFFFF"/>
                        </a:solidFill>
                        <a:ln w="13589">
                          <a:solidFill>
                            <a:srgbClr val="000000"/>
                          </a:solidFill>
                          <a:miter lim="800000"/>
                          <a:headEnd/>
                          <a:tailEnd/>
                        </a:ln>
                      </wps:spPr>
                      <wps:bodyPr/>
                    </wps:wsp>
                  </a:graphicData>
                </a:graphic>
              </wp:anchor>
            </w:drawing>
          </mc:Choice>
          <mc:Fallback>
            <w:pict>
              <v:line w14:anchorId="4450B1A0" id="Shape 1251" o:spid="_x0000_s1026" style="position:absolute;z-index:-251117568;visibility:visible;mso-wrap-style:square;mso-wrap-distance-left:9pt;mso-wrap-distance-top:0;mso-wrap-distance-right:9pt;mso-wrap-distance-bottom:0;mso-position-horizontal:absolute;mso-position-horizontal-relative:text;mso-position-vertical:absolute;mso-position-vertical-relative:text" from="337.6pt,31.1pt" to="343.6pt,3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" o:allowincell="f" filled="t" strokeweight="1.07pt">
                <v:stroke joinstyle="miter"/>
                <o:lock v:ext="edit" shapetype="f"/>
              </v:line>
            </w:pict>
          </mc:Fallback>
        </mc:AlternateContent>
      </w:r>
      <w:r>
        <w:rPr>
          <w:noProof/>
          <w:sz w:val="20"/>
          <w:szCs w:val="20"/>
        </w:rPr>
        <mc:AlternateContent>
          <mc:Choice Requires="wps">
            <w:drawing>
              <wp:anchor distT="0" distB="0" distL="114300" distR="114300" simplePos="0" relativeHeight="252199936" behindDoc="1" locked="0" layoutInCell="0" allowOverlap="1" wp14:anchorId="29DAC188" wp14:editId="483F5074">
                <wp:simplePos x="0" y="0"/>
                <wp:positionH relativeFrom="column">
                  <wp:posOffset>4432935</wp:posOffset>
                </wp:positionH>
                <wp:positionV relativeFrom="paragraph">
                  <wp:posOffset>394970</wp:posOffset>
                </wp:positionV>
                <wp:extent cx="76200" cy="0"/>
                <wp:effectExtent l="0" t="0" r="0" b="0"/>
                <wp:wrapNone/>
                <wp:docPr id="1252" name="Shape 125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6200" cy="4763"/>
                        </a:xfrm>
                        <a:prstGeom prst="line">
                          <a:avLst/>
                        </a:prstGeom>
                        <a:solidFill>
                          <a:srgbClr val="FFFFFF"/>
                        </a:solidFill>
                        <a:ln w="13589">
                          <a:solidFill>
                            <a:srgbClr val="000000"/>
                          </a:solidFill>
                          <a:miter lim="800000"/>
                          <a:headEnd/>
                          <a:tailEnd/>
                        </a:ln>
                      </wps:spPr>
                      <wps:bodyPr/>
                    </wps:wsp>
                  </a:graphicData>
                </a:graphic>
              </wp:anchor>
            </w:drawing>
          </mc:Choice>
          <mc:Fallback>
            <w:pict>
              <v:line w14:anchorId="6DC49447" id="Shape 1252" o:spid="_x0000_s1026" style="position:absolute;z-index:-251116544;visibility:visible;mso-wrap-style:square;mso-wrap-distance-left:9pt;mso-wrap-distance-top:0;mso-wrap-distance-right:9pt;mso-wrap-distance-bottom:0;mso-position-horizontal:absolute;mso-position-horizontal-relative:text;mso-position-vertical:absolute;mso-position-vertical-relative:text" from="349.05pt,31.1pt" to="355.05pt,3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" o:allowincell="f" filled="t" strokeweight="1.07pt">
                <v:stroke joinstyle="miter"/>
                <o:lock v:ext="edit" shapetype="f"/>
              </v:line>
            </w:pict>
          </mc:Fallback>
        </mc:AlternateContent>
      </w:r>
      <w:r>
        <w:rPr>
          <w:noProof/>
          <w:sz w:val="20"/>
          <w:szCs w:val="20"/>
        </w:rPr>
        <mc:AlternateContent>
          <mc:Choice Requires="wps">
            <w:drawing>
              <wp:anchor distT="0" distB="0" distL="114300" distR="114300" simplePos="0" relativeHeight="252200960" behindDoc="1" locked="0" layoutInCell="0" allowOverlap="1" wp14:anchorId="3FFE4802" wp14:editId="191D54B6">
                <wp:simplePos x="0" y="0"/>
                <wp:positionH relativeFrom="column">
                  <wp:posOffset>4578985</wp:posOffset>
                </wp:positionH>
                <wp:positionV relativeFrom="paragraph">
                  <wp:posOffset>394970</wp:posOffset>
                </wp:positionV>
                <wp:extent cx="75565" cy="0"/>
                <wp:effectExtent l="0" t="0" r="0" b="0"/>
                <wp:wrapNone/>
                <wp:docPr id="1253" name="Shape 125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5565" cy="4763"/>
                        </a:xfrm>
                        <a:prstGeom prst="line">
                          <a:avLst/>
                        </a:prstGeom>
                        <a:solidFill>
                          <a:srgbClr val="FFFFFF"/>
                        </a:solidFill>
                        <a:ln w="13589">
                          <a:solidFill>
                            <a:srgbClr val="000000"/>
                          </a:solidFill>
                          <a:miter lim="800000"/>
                          <a:headEnd/>
                          <a:tailEnd/>
                        </a:ln>
                      </wps:spPr>
                      <wps:bodyPr/>
                    </wps:wsp>
                  </a:graphicData>
                </a:graphic>
              </wp:anchor>
            </w:drawing>
          </mc:Choice>
          <mc:Fallback>
            <w:pict>
              <v:line w14:anchorId="220CEBC4" id="Shape 1253" o:spid="_x0000_s1026" style="position:absolute;z-index:-251115520;visibility:visible;mso-wrap-style:square;mso-wrap-distance-left:9pt;mso-wrap-distance-top:0;mso-wrap-distance-right:9pt;mso-wrap-distance-bottom:0;mso-position-horizontal:absolute;mso-position-horizontal-relative:text;mso-position-vertical:absolute;mso-position-vertical-relative:text" from="360.55pt,31.1pt" to="366.5pt,3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" o:allowincell="f" filled="t" strokeweight="1.07pt">
                <v:stroke joinstyle="miter"/>
                <o:lock v:ext="edit" shapetype="f"/>
              </v:line>
            </w:pict>
          </mc:Fallback>
        </mc:AlternateContent>
      </w:r>
      <w:r>
        <w:rPr>
          <w:noProof/>
          <w:sz w:val="20"/>
          <w:szCs w:val="20"/>
        </w:rPr>
        <mc:AlternateContent>
          <mc:Choice Requires="wps">
            <w:drawing>
              <wp:anchor distT="0" distB="0" distL="114300" distR="114300" simplePos="0" relativeHeight="252201984" behindDoc="1" locked="0" layoutInCell="0" allowOverlap="1" wp14:anchorId="154797BF" wp14:editId="769534C1">
                <wp:simplePos x="0" y="0"/>
                <wp:positionH relativeFrom="column">
                  <wp:posOffset>4724400</wp:posOffset>
                </wp:positionH>
                <wp:positionV relativeFrom="paragraph">
                  <wp:posOffset>394970</wp:posOffset>
                </wp:positionV>
                <wp:extent cx="76200" cy="0"/>
                <wp:effectExtent l="0" t="0" r="0" b="0"/>
                <wp:wrapNone/>
                <wp:docPr id="1254" name="Shape 125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6200" cy="4763"/>
                        </a:xfrm>
                        <a:prstGeom prst="line">
                          <a:avLst/>
                        </a:prstGeom>
                        <a:solidFill>
                          <a:srgbClr val="FFFFFF"/>
                        </a:solidFill>
                        <a:ln w="13589">
                          <a:solidFill>
                            <a:srgbClr val="000000"/>
                          </a:solidFill>
                          <a:miter lim="800000"/>
                          <a:headEnd/>
                          <a:tailEnd/>
                        </a:ln>
                      </wps:spPr>
                      <wps:bodyPr/>
                    </wps:wsp>
                  </a:graphicData>
                </a:graphic>
              </wp:anchor>
            </w:drawing>
          </mc:Choice>
          <mc:Fallback>
            <w:pict>
              <v:line w14:anchorId="3A545E3A" id="Shape 1254" o:spid="_x0000_s1026" style="position:absolute;z-index:-251114496;visibility:visible;mso-wrap-style:square;mso-wrap-distance-left:9pt;mso-wrap-distance-top:0;mso-wrap-distance-right:9pt;mso-wrap-distance-bottom:0;mso-position-horizontal:absolute;mso-position-horizontal-relative:text;mso-position-vertical:absolute;mso-position-vertical-relative:text" from="372pt,31.1pt" to="378pt,3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" o:allowincell="f" filled="t" strokeweight="1.07pt">
                <v:stroke joinstyle="miter"/>
                <o:lock v:ext="edit" shapetype="f"/>
              </v:line>
            </w:pict>
          </mc:Fallback>
        </mc:AlternateContent>
      </w:r>
      <w:r>
        <w:rPr>
          <w:noProof/>
          <w:sz w:val="20"/>
          <w:szCs w:val="20"/>
        </w:rPr>
        <mc:AlternateContent>
          <mc:Choice Requires="wps">
            <w:drawing>
              <wp:anchor distT="0" distB="0" distL="114300" distR="114300" simplePos="0" relativeHeight="252203008" behindDoc="1" locked="0" layoutInCell="0" allowOverlap="1" wp14:anchorId="5515BD0F" wp14:editId="3E02C67C">
                <wp:simplePos x="0" y="0"/>
                <wp:positionH relativeFrom="column">
                  <wp:posOffset>4870450</wp:posOffset>
                </wp:positionH>
                <wp:positionV relativeFrom="paragraph">
                  <wp:posOffset>394970</wp:posOffset>
                </wp:positionV>
                <wp:extent cx="75565" cy="0"/>
                <wp:effectExtent l="0" t="0" r="0" b="0"/>
                <wp:wrapNone/>
                <wp:docPr id="1255" name="Shape 125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5565" cy="4763"/>
                        </a:xfrm>
                        <a:prstGeom prst="line">
                          <a:avLst/>
                        </a:prstGeom>
                        <a:solidFill>
                          <a:srgbClr val="FFFFFF"/>
                        </a:solidFill>
                        <a:ln w="13589">
                          <a:solidFill>
                            <a:srgbClr val="000000"/>
                          </a:solidFill>
                          <a:miter lim="800000"/>
                          <a:headEnd/>
                          <a:tailEnd/>
                        </a:ln>
                      </wps:spPr>
                      <wps:bodyPr/>
                    </wps:wsp>
                  </a:graphicData>
                </a:graphic>
              </wp:anchor>
            </w:drawing>
          </mc:Choice>
          <mc:Fallback>
            <w:pict>
              <v:line w14:anchorId="3B788D36" id="Shape 1255" o:spid="_x0000_s1026" style="position:absolute;z-index:-251113472;visibility:visible;mso-wrap-style:square;mso-wrap-distance-left:9pt;mso-wrap-distance-top:0;mso-wrap-distance-right:9pt;mso-wrap-distance-bottom:0;mso-position-horizontal:absolute;mso-position-horizontal-relative:text;mso-position-vertical:absolute;mso-position-vertical-relative:text" from="383.5pt,31.1pt" to="389.45pt,3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" o:allowincell="f" filled="t" strokeweight="1.07pt">
                <v:stroke joinstyle="miter"/>
                <o:lock v:ext="edit" shapetype="f"/>
              </v:line>
            </w:pict>
          </mc:Fallback>
        </mc:AlternateContent>
      </w:r>
      <w:r>
        <w:rPr>
          <w:noProof/>
          <w:sz w:val="20"/>
          <w:szCs w:val="20"/>
        </w:rPr>
        <mc:AlternateContent>
          <mc:Choice Requires="wps">
            <w:drawing>
              <wp:anchor distT="0" distB="0" distL="114300" distR="114300" simplePos="0" relativeHeight="252204032" behindDoc="1" locked="0" layoutInCell="0" allowOverlap="1" wp14:anchorId="0B855B51" wp14:editId="160CE4DB">
                <wp:simplePos x="0" y="0"/>
                <wp:positionH relativeFrom="column">
                  <wp:posOffset>5015865</wp:posOffset>
                </wp:positionH>
                <wp:positionV relativeFrom="paragraph">
                  <wp:posOffset>394970</wp:posOffset>
                </wp:positionV>
                <wp:extent cx="76200" cy="0"/>
                <wp:effectExtent l="0" t="0" r="0" b="0"/>
                <wp:wrapNone/>
                <wp:docPr id="1256" name="Shape 125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6200" cy="4763"/>
                        </a:xfrm>
                        <a:prstGeom prst="line">
                          <a:avLst/>
                        </a:prstGeom>
                        <a:solidFill>
                          <a:srgbClr val="FFFFFF"/>
                        </a:solidFill>
                        <a:ln w="13589">
                          <a:solidFill>
                            <a:srgbClr val="000000"/>
                          </a:solidFill>
                          <a:miter lim="800000"/>
                          <a:headEnd/>
                          <a:tailEnd/>
                        </a:ln>
                      </wps:spPr>
                      <wps:bodyPr/>
                    </wps:wsp>
                  </a:graphicData>
                </a:graphic>
              </wp:anchor>
            </w:drawing>
          </mc:Choice>
          <mc:Fallback>
            <w:pict>
              <v:line w14:anchorId="0A176C70" id="Shape 1256" o:spid="_x0000_s1026" style="position:absolute;z-index:-251112448;visibility:visible;mso-wrap-style:square;mso-wrap-distance-left:9pt;mso-wrap-distance-top:0;mso-wrap-distance-right:9pt;mso-wrap-distance-bottom:0;mso-position-horizontal:absolute;mso-position-horizontal-relative:text;mso-position-vertical:absolute;mso-position-vertical-relative:text" from="394.95pt,31.1pt" to="400.95pt,3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" o:allowincell="f" filled="t" strokeweight="1.07pt">
                <v:stroke joinstyle="miter"/>
                <o:lock v:ext="edit" shapetype="f"/>
              </v:line>
            </w:pict>
          </mc:Fallback>
        </mc:AlternateContent>
      </w:r>
      <w:r>
        <w:rPr>
          <w:noProof/>
          <w:sz w:val="20"/>
          <w:szCs w:val="20"/>
        </w:rPr>
        <mc:AlternateContent>
          <mc:Choice Requires="wps">
            <w:drawing>
              <wp:anchor distT="0" distB="0" distL="114300" distR="114300" simplePos="0" relativeHeight="252205056" behindDoc="1" locked="0" layoutInCell="0" allowOverlap="1" wp14:anchorId="07B46267" wp14:editId="2E2FCFC7">
                <wp:simplePos x="0" y="0"/>
                <wp:positionH relativeFrom="column">
                  <wp:posOffset>5161280</wp:posOffset>
                </wp:positionH>
                <wp:positionV relativeFrom="paragraph">
                  <wp:posOffset>394970</wp:posOffset>
                </wp:positionV>
                <wp:extent cx="76200" cy="0"/>
                <wp:effectExtent l="0" t="0" r="0" b="0"/>
                <wp:wrapNone/>
                <wp:docPr id="1257" name="Shape 125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6200" cy="4763"/>
                        </a:xfrm>
                        <a:prstGeom prst="line">
                          <a:avLst/>
                        </a:prstGeom>
                        <a:solidFill>
                          <a:srgbClr val="FFFFFF"/>
                        </a:solidFill>
                        <a:ln w="13589">
                          <a:solidFill>
                            <a:srgbClr val="000000"/>
                          </a:solidFill>
                          <a:miter lim="800000"/>
                          <a:headEnd/>
                          <a:tailEnd/>
                        </a:ln>
                      </wps:spPr>
                      <wps:bodyPr/>
                    </wps:wsp>
                  </a:graphicData>
                </a:graphic>
              </wp:anchor>
            </w:drawing>
          </mc:Choice>
          <mc:Fallback>
            <w:pict>
              <v:line w14:anchorId="2FFFE625" id="Shape 1257" o:spid="_x0000_s1026" style="position:absolute;z-index:-251111424;visibility:visible;mso-wrap-style:square;mso-wrap-distance-left:9pt;mso-wrap-distance-top:0;mso-wrap-distance-right:9pt;mso-wrap-distance-bottom:0;mso-position-horizontal:absolute;mso-position-horizontal-relative:text;mso-position-vertical:absolute;mso-position-vertical-relative:text" from="406.4pt,31.1pt" to="412.4pt,3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" o:allowincell="f" filled="t" strokeweight="1.07pt">
                <v:stroke joinstyle="miter"/>
                <o:lock v:ext="edit" shapetype="f"/>
              </v:line>
            </w:pict>
          </mc:Fallback>
        </mc:AlternateContent>
      </w:r>
      <w:r>
        <w:rPr>
          <w:noProof/>
          <w:sz w:val="20"/>
          <w:szCs w:val="20"/>
        </w:rPr>
        <mc:AlternateContent>
          <mc:Choice Requires="wps">
            <w:drawing>
              <wp:anchor distT="0" distB="0" distL="114300" distR="114300" simplePos="0" relativeHeight="252206080" behindDoc="1" locked="0" layoutInCell="0" allowOverlap="1" wp14:anchorId="7B42CE45" wp14:editId="4CF02A1F">
                <wp:simplePos x="0" y="0"/>
                <wp:positionH relativeFrom="column">
                  <wp:posOffset>5307330</wp:posOffset>
                </wp:positionH>
                <wp:positionV relativeFrom="paragraph">
                  <wp:posOffset>394970</wp:posOffset>
                </wp:positionV>
                <wp:extent cx="76200" cy="0"/>
                <wp:effectExtent l="0" t="0" r="0" b="0"/>
                <wp:wrapNone/>
                <wp:docPr id="1258" name="Shape 125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6200" cy="4763"/>
                        </a:xfrm>
                        <a:prstGeom prst="line">
                          <a:avLst/>
                        </a:prstGeom>
                        <a:solidFill>
                          <a:srgbClr val="FFFFFF"/>
                        </a:solidFill>
                        <a:ln w="13589">
                          <a:solidFill>
                            <a:srgbClr val="000000"/>
                          </a:solidFill>
                          <a:miter lim="800000"/>
                          <a:headEnd/>
                          <a:tailEnd/>
                        </a:ln>
                      </wps:spPr>
                      <wps:bodyPr/>
                    </wps:wsp>
                  </a:graphicData>
                </a:graphic>
              </wp:anchor>
            </w:drawing>
          </mc:Choice>
          <mc:Fallback>
            <w:pict>
              <v:line w14:anchorId="09AE4D5C" id="Shape 1258" o:spid="_x0000_s1026" style="position:absolute;z-index:-251110400;visibility:visible;mso-wrap-style:square;mso-wrap-distance-left:9pt;mso-wrap-distance-top:0;mso-wrap-distance-right:9pt;mso-wrap-distance-bottom:0;mso-position-horizontal:absolute;mso-position-horizontal-relative:text;mso-position-vertical:absolute;mso-position-vertical-relative:text" from="417.9pt,31.1pt" to="423.9pt,3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" o:allowincell="f" filled="t" strokeweight="1.07pt">
                <v:stroke joinstyle="miter"/>
                <o:lock v:ext="edit" shapetype="f"/>
              </v:line>
            </w:pict>
          </mc:Fallback>
        </mc:AlternateContent>
      </w:r>
      <w:r>
        <w:rPr>
          <w:noProof/>
          <w:sz w:val="20"/>
          <w:szCs w:val="20"/>
        </w:rPr>
        <mc:AlternateContent>
          <mc:Choice Requires="wps">
            <w:drawing>
              <wp:anchor distT="0" distB="0" distL="114300" distR="114300" simplePos="0" relativeHeight="252207104" behindDoc="1" locked="0" layoutInCell="0" allowOverlap="1" wp14:anchorId="348CC73F" wp14:editId="17C48984">
                <wp:simplePos x="0" y="0"/>
                <wp:positionH relativeFrom="column">
                  <wp:posOffset>5452745</wp:posOffset>
                </wp:positionH>
                <wp:positionV relativeFrom="paragraph">
                  <wp:posOffset>394970</wp:posOffset>
                </wp:positionV>
                <wp:extent cx="76200" cy="0"/>
                <wp:effectExtent l="0" t="0" r="0" b="0"/>
                <wp:wrapNone/>
                <wp:docPr id="1259" name="Shape 125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6200" cy="4763"/>
                        </a:xfrm>
                        <a:prstGeom prst="line">
                          <a:avLst/>
                        </a:prstGeom>
                        <a:solidFill>
                          <a:srgbClr val="FFFFFF"/>
                        </a:solidFill>
                        <a:ln w="13589">
                          <a:solidFill>
                            <a:srgbClr val="000000"/>
                          </a:solidFill>
                          <a:miter lim="800000"/>
                          <a:headEnd/>
                          <a:tailEnd/>
                        </a:ln>
                      </wps:spPr>
                      <wps:bodyPr/>
                    </wps:wsp>
                  </a:graphicData>
                </a:graphic>
              </wp:anchor>
            </w:drawing>
          </mc:Choice>
          <mc:Fallback>
            <w:pict>
              <v:line w14:anchorId="590492B0" id="Shape 1259" o:spid="_x0000_s1026" style="position:absolute;z-index:-251109376;visibility:visible;mso-wrap-style:square;mso-wrap-distance-left:9pt;mso-wrap-distance-top:0;mso-wrap-distance-right:9pt;mso-wrap-distance-bottom:0;mso-position-horizontal:absolute;mso-position-horizontal-relative:text;mso-position-vertical:absolute;mso-position-vertical-relative:text" from="429.35pt,31.1pt" to="435.35pt,3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" o:allowincell="f" filled="t" strokeweight="1.07pt">
                <v:stroke joinstyle="miter"/>
                <o:lock v:ext="edit" shapetype="f"/>
              </v:line>
            </w:pict>
          </mc:Fallback>
        </mc:AlternateContent>
      </w:r>
      <w:r>
        <w:rPr>
          <w:noProof/>
          <w:sz w:val="20"/>
          <w:szCs w:val="20"/>
        </w:rPr>
        <mc:AlternateContent>
          <mc:Choice Requires="wps">
            <w:drawing>
              <wp:anchor distT="0" distB="0" distL="114300" distR="114300" simplePos="0" relativeHeight="252208128" behindDoc="1" locked="0" layoutInCell="0" allowOverlap="1" wp14:anchorId="69DC4752" wp14:editId="42A901BC">
                <wp:simplePos x="0" y="0"/>
                <wp:positionH relativeFrom="column">
                  <wp:posOffset>5598795</wp:posOffset>
                </wp:positionH>
                <wp:positionV relativeFrom="paragraph">
                  <wp:posOffset>394970</wp:posOffset>
                </wp:positionV>
                <wp:extent cx="76200" cy="0"/>
                <wp:effectExtent l="0" t="0" r="0" b="0"/>
                <wp:wrapNone/>
                <wp:docPr id="1260" name="Shape 126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6200" cy="4763"/>
                        </a:xfrm>
                        <a:prstGeom prst="line">
                          <a:avLst/>
                        </a:prstGeom>
                        <a:solidFill>
                          <a:srgbClr val="FFFFFF"/>
                        </a:solidFill>
                        <a:ln w="13589">
                          <a:solidFill>
                            <a:srgbClr val="000000"/>
                          </a:solidFill>
                          <a:miter lim="800000"/>
                          <a:headEnd/>
                          <a:tailEnd/>
                        </a:ln>
                      </wps:spPr>
                      <wps:bodyPr/>
                    </wps:wsp>
                  </a:graphicData>
                </a:graphic>
              </wp:anchor>
            </w:drawing>
          </mc:Choice>
          <mc:Fallback>
            <w:pict>
              <v:line w14:anchorId="7603D346" id="Shape 1260" o:spid="_x0000_s1026" style="position:absolute;z-index:-251108352;visibility:visible;mso-wrap-style:square;mso-wrap-distance-left:9pt;mso-wrap-distance-top:0;mso-wrap-distance-right:9pt;mso-wrap-distance-bottom:0;mso-position-horizontal:absolute;mso-position-horizontal-relative:text;mso-position-vertical:absolute;mso-position-vertical-relative:text" from="440.85pt,31.1pt" to="446.85pt,3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" o:allowincell="f" filled="t" strokeweight="1.07pt">
                <v:stroke joinstyle="miter"/>
                <o:lock v:ext="edit" shapetype="f"/>
              </v:line>
            </w:pict>
          </mc:Fallback>
        </mc:AlternateContent>
      </w:r>
      <w:r>
        <w:rPr>
          <w:noProof/>
          <w:sz w:val="20"/>
          <w:szCs w:val="20"/>
        </w:rPr>
        <mc:AlternateContent>
          <mc:Choice Requires="wps">
            <w:drawing>
              <wp:anchor distT="0" distB="0" distL="114300" distR="114300" simplePos="0" relativeHeight="252209152" behindDoc="1" locked="0" layoutInCell="0" allowOverlap="1" wp14:anchorId="68B4672E" wp14:editId="6BE74067">
                <wp:simplePos x="0" y="0"/>
                <wp:positionH relativeFrom="column">
                  <wp:posOffset>5744210</wp:posOffset>
                </wp:positionH>
                <wp:positionV relativeFrom="paragraph">
                  <wp:posOffset>394970</wp:posOffset>
                </wp:positionV>
                <wp:extent cx="76200" cy="0"/>
                <wp:effectExtent l="0" t="0" r="0" b="0"/>
                <wp:wrapNone/>
                <wp:docPr id="1261" name="Shape 126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6200" cy="4763"/>
                        </a:xfrm>
                        <a:prstGeom prst="line">
                          <a:avLst/>
                        </a:prstGeom>
                        <a:solidFill>
                          <a:srgbClr val="FFFFFF"/>
                        </a:solidFill>
                        <a:ln w="13589">
                          <a:solidFill>
                            <a:srgbClr val="000000"/>
                          </a:solidFill>
                          <a:miter lim="800000"/>
                          <a:headEnd/>
                          <a:tailEnd/>
                        </a:ln>
                      </wps:spPr>
                      <wps:bodyPr/>
                    </wps:wsp>
                  </a:graphicData>
                </a:graphic>
              </wp:anchor>
            </w:drawing>
          </mc:Choice>
          <mc:Fallback>
            <w:pict>
              <v:line w14:anchorId="0DC12A85" id="Shape 1261" o:spid="_x0000_s1026" style="position:absolute;z-index:-251107328;visibility:visible;mso-wrap-style:square;mso-wrap-distance-left:9pt;mso-wrap-distance-top:0;mso-wrap-distance-right:9pt;mso-wrap-distance-bottom:0;mso-position-horizontal:absolute;mso-position-horizontal-relative:text;mso-position-vertical:absolute;mso-position-vertical-relative:text" from="452.3pt,31.1pt" to="458.3pt,3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" o:allowincell="f" filled="t" strokeweight="1.07pt">
                <v:stroke joinstyle="miter"/>
                <o:lock v:ext="edit" shapetype="f"/>
              </v:line>
            </w:pict>
          </mc:Fallback>
        </mc:AlternateContent>
      </w:r>
    </w:p>
    <w:p w14:paraId="404AEE3D" w14:textId="77777777" w:rsidR="004B413C" w:rsidRDefault="004B413C">
      <w:pPr>
        <w:spacing w:line="200" w:lineRule="exact"/>
        <w:rPr>
          <w:sz w:val="20"/>
          <w:szCs w:val="20"/>
        </w:rPr>
      </w:pPr>
    </w:p>
    <w:p w14:paraId="15A26611" w14:textId="77777777" w:rsidR="004B413C" w:rsidRDefault="004B413C">
      <w:pPr>
        <w:spacing w:line="200" w:lineRule="exact"/>
        <w:rPr>
          <w:sz w:val="20"/>
          <w:szCs w:val="20"/>
        </w:rPr>
      </w:pPr>
    </w:p>
    <w:p w14:paraId="12324DBB" w14:textId="77777777" w:rsidR="004B413C" w:rsidRDefault="004B413C">
      <w:pPr>
        <w:spacing w:line="211" w:lineRule="exact"/>
        <w:rPr>
          <w:sz w:val="20"/>
          <w:szCs w:val="20"/>
        </w:rPr>
      </w:pPr>
    </w:p>
    <w:p w14:paraId="2EDCB136" w14:textId="77777777" w:rsidR="004B413C" w:rsidRDefault="00EC2FEA">
      <w:pPr>
        <w:ind w:left="4430"/>
        <w:rPr>
          <w:sz w:val="20"/>
          <w:szCs w:val="20"/>
        </w:rPr>
      </w:pPr>
      <w:r>
        <w:rPr>
          <w:rFonts w:ascii="Arial" w:eastAsia="Arial" w:hAnsi="Arial" w:cs="Arial"/>
        </w:rPr>
        <w:t>Abundance</w:t>
      </w:r>
    </w:p>
    <w:p w14:paraId="638739E2" w14:textId="77777777" w:rsidR="004B413C" w:rsidRDefault="004B413C">
      <w:pPr>
        <w:spacing w:line="324" w:lineRule="exact"/>
        <w:rPr>
          <w:sz w:val="20"/>
          <w:szCs w:val="20"/>
        </w:rPr>
      </w:pPr>
    </w:p>
    <w:p w14:paraId="55C48810" w14:textId="77777777" w:rsidR="004B413C" w:rsidRDefault="00EC2FEA">
      <w:pPr>
        <w:ind w:left="610"/>
        <w:rPr>
          <w:sz w:val="20"/>
          <w:szCs w:val="20"/>
        </w:rPr>
      </w:pPr>
      <w:r>
        <w:rPr>
          <w:rFonts w:ascii="Arial" w:eastAsia="Arial" w:hAnsi="Arial" w:cs="Arial"/>
          <w:sz w:val="19"/>
          <w:szCs w:val="19"/>
        </w:rPr>
        <w:t>Figure 55: Cover abundances for each aquatic macroinvertebrate familiy at Lake Nowergup.</w:t>
      </w:r>
    </w:p>
    <w:p w14:paraId="6FA4BC67" w14:textId="77777777" w:rsidR="004B413C" w:rsidRDefault="004B413C">
      <w:pPr>
        <w:sectPr w:rsidR="004B413C">
          <w:pgSz w:w="15840" w:h="12240" w:orient="landscape"/>
          <w:pgMar w:top="1440" w:right="1440" w:bottom="1440" w:left="927" w:header="0" w:footer="0" w:gutter="0"/>
          <w:cols w:num="2" w:space="720" w:equalWidth="0">
            <w:col w:w="1643" w:space="720"/>
            <w:col w:w="11110"/>
          </w:cols>
        </w:sectPr>
      </w:pPr>
    </w:p>
    <w:p w14:paraId="1DDCBF85" w14:textId="77777777" w:rsidR="004B413C" w:rsidRDefault="00EC2FEA">
      <w:pPr>
        <w:spacing w:line="275" w:lineRule="auto"/>
        <w:ind w:left="1800" w:right="1800" w:hanging="6"/>
        <w:jc w:val="both"/>
        <w:rPr>
          <w:sz w:val="20"/>
          <w:szCs w:val="20"/>
        </w:rPr>
      </w:pPr>
      <w:bookmarkStart w:id="124" w:name="page87"/>
      <w:bookmarkEnd w:id="124"/>
      <w:r>
        <w:rPr>
          <w:rFonts w:ascii="Arial" w:eastAsia="Arial" w:hAnsi="Arial" w:cs="Arial"/>
          <w:sz w:val="20"/>
          <w:szCs w:val="20"/>
        </w:rPr>
        <w:lastRenderedPageBreak/>
        <w:t>Table 15: Ecological consequences of revised thresholds in terms of compliance of stated site values and site management objectives at Lake Nowergup.</w:t>
      </w:r>
    </w:p>
    <w:p w14:paraId="38AC0DC9" w14:textId="77777777" w:rsidR="004B413C" w:rsidRDefault="004B413C">
      <w:pPr>
        <w:spacing w:line="154" w:lineRule="exact"/>
        <w:rPr>
          <w:sz w:val="20"/>
          <w:szCs w:val="20"/>
        </w:rPr>
      </w:pPr>
    </w:p>
    <w:tbl>
      <w:tblPr>
        <w:tblW w:w="0" w:type="auto"/>
        <w:tblInd w:w="160" w:type="dxa"/>
        <w:tblLayout w:type="fixed"/>
        <w:tblCellMar>
          <w:left w:w="0" w:type="dxa"/>
          <w:right w:w="0" w:type="dxa"/>
        </w:tblCellMar>
        <w:tblLook w:val="04A0" w:firstRow="1" w:lastRow="0" w:firstColumn="1" w:lastColumn="0" w:noHBand="0" w:noVBand="1"/>
      </w:tblPr>
      <w:tblGrid>
        <w:gridCol w:w="20"/>
        <w:gridCol w:w="3480"/>
        <w:gridCol w:w="3340"/>
        <w:gridCol w:w="2180"/>
      </w:tblGrid>
      <w:tr w:rsidR="004B413C" w14:paraId="650AD5B6" w14:textId="77777777">
        <w:trPr>
          <w:trHeight w:val="239"/>
        </w:trPr>
        <w:tc>
          <w:tcPr>
            <w:tcW w:w="20" w:type="dxa"/>
            <w:vAlign w:val="bottom"/>
          </w:tcPr>
          <w:p w14:paraId="3B99A1E6" w14:textId="77777777" w:rsidR="004B413C" w:rsidRDefault="004B413C">
            <w:pPr>
              <w:rPr>
                <w:sz w:val="20"/>
                <w:szCs w:val="20"/>
              </w:rPr>
            </w:pPr>
          </w:p>
        </w:tc>
        <w:tc>
          <w:tcPr>
            <w:tcW w:w="3480" w:type="dxa"/>
            <w:tcBorders>
              <w:top w:val="single" w:sz="8" w:space="0" w:color="auto"/>
            </w:tcBorders>
            <w:vAlign w:val="bottom"/>
          </w:tcPr>
          <w:p w14:paraId="0FE4D225" w14:textId="77777777" w:rsidR="004B413C" w:rsidRDefault="004B413C">
            <w:pPr>
              <w:rPr>
                <w:sz w:val="20"/>
                <w:szCs w:val="20"/>
              </w:rPr>
            </w:pPr>
          </w:p>
        </w:tc>
        <w:tc>
          <w:tcPr>
            <w:tcW w:w="3340" w:type="dxa"/>
            <w:tcBorders>
              <w:top w:val="single" w:sz="8" w:space="0" w:color="auto"/>
            </w:tcBorders>
            <w:vAlign w:val="bottom"/>
          </w:tcPr>
          <w:p w14:paraId="585E83E5" w14:textId="77777777" w:rsidR="004B413C" w:rsidRDefault="00EC2FEA">
            <w:pPr>
              <w:ind w:left="140"/>
              <w:rPr>
                <w:sz w:val="20"/>
                <w:szCs w:val="20"/>
              </w:rPr>
            </w:pPr>
            <w:r>
              <w:rPr>
                <w:rFonts w:ascii="Arial" w:eastAsia="Arial" w:hAnsi="Arial" w:cs="Arial"/>
                <w:sz w:val="20"/>
                <w:szCs w:val="20"/>
              </w:rPr>
              <w:t>Likely eﬀect of 2030 revised</w:t>
            </w:r>
          </w:p>
        </w:tc>
        <w:tc>
          <w:tcPr>
            <w:tcW w:w="2180" w:type="dxa"/>
            <w:tcBorders>
              <w:top w:val="single" w:sz="8" w:space="0" w:color="auto"/>
            </w:tcBorders>
            <w:vAlign w:val="bottom"/>
          </w:tcPr>
          <w:p w14:paraId="3CF6D9B5" w14:textId="77777777" w:rsidR="004B413C" w:rsidRDefault="004B413C">
            <w:pPr>
              <w:rPr>
                <w:sz w:val="20"/>
                <w:szCs w:val="20"/>
              </w:rPr>
            </w:pPr>
          </w:p>
        </w:tc>
      </w:tr>
      <w:tr w:rsidR="004B413C" w14:paraId="3957ABD6" w14:textId="77777777">
        <w:trPr>
          <w:trHeight w:val="281"/>
        </w:trPr>
        <w:tc>
          <w:tcPr>
            <w:tcW w:w="20" w:type="dxa"/>
            <w:vAlign w:val="bottom"/>
          </w:tcPr>
          <w:p w14:paraId="6BB5829A" w14:textId="77777777" w:rsidR="004B413C" w:rsidRDefault="004B413C">
            <w:pPr>
              <w:rPr>
                <w:sz w:val="24"/>
                <w:szCs w:val="24"/>
              </w:rPr>
            </w:pPr>
          </w:p>
        </w:tc>
        <w:tc>
          <w:tcPr>
            <w:tcW w:w="3480" w:type="dxa"/>
            <w:vAlign w:val="bottom"/>
          </w:tcPr>
          <w:p w14:paraId="2D6045D5" w14:textId="77777777" w:rsidR="004B413C" w:rsidRDefault="004B413C">
            <w:pPr>
              <w:rPr>
                <w:sz w:val="24"/>
                <w:szCs w:val="24"/>
              </w:rPr>
            </w:pPr>
          </w:p>
        </w:tc>
        <w:tc>
          <w:tcPr>
            <w:tcW w:w="3340" w:type="dxa"/>
            <w:vAlign w:val="bottom"/>
          </w:tcPr>
          <w:p w14:paraId="6163C7D4" w14:textId="77777777" w:rsidR="004B413C" w:rsidRDefault="00EC2FEA">
            <w:pPr>
              <w:ind w:left="140"/>
              <w:rPr>
                <w:sz w:val="20"/>
                <w:szCs w:val="20"/>
              </w:rPr>
            </w:pPr>
            <w:r>
              <w:rPr>
                <w:rFonts w:ascii="Arial" w:eastAsia="Arial" w:hAnsi="Arial" w:cs="Arial"/>
                <w:sz w:val="20"/>
                <w:szCs w:val="20"/>
              </w:rPr>
              <w:t>thresholds</w:t>
            </w:r>
          </w:p>
        </w:tc>
        <w:tc>
          <w:tcPr>
            <w:tcW w:w="2180" w:type="dxa"/>
            <w:vAlign w:val="bottom"/>
          </w:tcPr>
          <w:p w14:paraId="4BF60CD9" w14:textId="77777777" w:rsidR="004B413C" w:rsidRDefault="00EC2FEA">
            <w:pPr>
              <w:ind w:left="20"/>
              <w:jc w:val="center"/>
              <w:rPr>
                <w:sz w:val="20"/>
                <w:szCs w:val="20"/>
              </w:rPr>
            </w:pPr>
            <w:r>
              <w:rPr>
                <w:rFonts w:ascii="Arial" w:eastAsia="Arial" w:hAnsi="Arial" w:cs="Arial"/>
                <w:w w:val="98"/>
                <w:sz w:val="20"/>
                <w:szCs w:val="20"/>
              </w:rPr>
              <w:t>Future Compliance</w:t>
            </w:r>
          </w:p>
        </w:tc>
      </w:tr>
      <w:tr w:rsidR="004B413C" w14:paraId="5CC3A086" w14:textId="77777777">
        <w:trPr>
          <w:trHeight w:val="50"/>
        </w:trPr>
        <w:tc>
          <w:tcPr>
            <w:tcW w:w="20" w:type="dxa"/>
            <w:vAlign w:val="bottom"/>
          </w:tcPr>
          <w:p w14:paraId="736803C3" w14:textId="77777777" w:rsidR="004B413C" w:rsidRDefault="004B413C">
            <w:pPr>
              <w:rPr>
                <w:sz w:val="4"/>
                <w:szCs w:val="4"/>
              </w:rPr>
            </w:pPr>
          </w:p>
        </w:tc>
        <w:tc>
          <w:tcPr>
            <w:tcW w:w="3480" w:type="dxa"/>
            <w:tcBorders>
              <w:bottom w:val="single" w:sz="8" w:space="0" w:color="auto"/>
            </w:tcBorders>
            <w:vAlign w:val="bottom"/>
          </w:tcPr>
          <w:p w14:paraId="78653391" w14:textId="77777777" w:rsidR="004B413C" w:rsidRDefault="004B413C">
            <w:pPr>
              <w:rPr>
                <w:sz w:val="4"/>
                <w:szCs w:val="4"/>
              </w:rPr>
            </w:pPr>
          </w:p>
        </w:tc>
        <w:tc>
          <w:tcPr>
            <w:tcW w:w="3340" w:type="dxa"/>
            <w:tcBorders>
              <w:bottom w:val="single" w:sz="8" w:space="0" w:color="auto"/>
            </w:tcBorders>
            <w:vAlign w:val="bottom"/>
          </w:tcPr>
          <w:p w14:paraId="5D7838E3" w14:textId="77777777" w:rsidR="004B413C" w:rsidRDefault="004B413C">
            <w:pPr>
              <w:rPr>
                <w:sz w:val="4"/>
                <w:szCs w:val="4"/>
              </w:rPr>
            </w:pPr>
          </w:p>
        </w:tc>
        <w:tc>
          <w:tcPr>
            <w:tcW w:w="2180" w:type="dxa"/>
            <w:tcBorders>
              <w:bottom w:val="single" w:sz="8" w:space="0" w:color="auto"/>
            </w:tcBorders>
            <w:vAlign w:val="bottom"/>
          </w:tcPr>
          <w:p w14:paraId="682B3601" w14:textId="77777777" w:rsidR="004B413C" w:rsidRDefault="004B413C">
            <w:pPr>
              <w:rPr>
                <w:sz w:val="4"/>
                <w:szCs w:val="4"/>
              </w:rPr>
            </w:pPr>
          </w:p>
        </w:tc>
      </w:tr>
      <w:tr w:rsidR="004B413C" w14:paraId="6660951D" w14:textId="77777777">
        <w:trPr>
          <w:trHeight w:val="228"/>
        </w:trPr>
        <w:tc>
          <w:tcPr>
            <w:tcW w:w="20" w:type="dxa"/>
            <w:vAlign w:val="bottom"/>
          </w:tcPr>
          <w:p w14:paraId="57F21E8D" w14:textId="77777777" w:rsidR="004B413C" w:rsidRDefault="004B413C">
            <w:pPr>
              <w:rPr>
                <w:sz w:val="19"/>
                <w:szCs w:val="19"/>
              </w:rPr>
            </w:pPr>
          </w:p>
        </w:tc>
        <w:tc>
          <w:tcPr>
            <w:tcW w:w="3480" w:type="dxa"/>
            <w:vAlign w:val="bottom"/>
          </w:tcPr>
          <w:p w14:paraId="7E8AFA4F" w14:textId="77777777" w:rsidR="004B413C" w:rsidRDefault="00EC2FEA">
            <w:pPr>
              <w:spacing w:line="228" w:lineRule="exact"/>
              <w:rPr>
                <w:sz w:val="20"/>
                <w:szCs w:val="20"/>
              </w:rPr>
            </w:pPr>
            <w:r>
              <w:rPr>
                <w:rFonts w:ascii="Arial" w:eastAsia="Arial" w:hAnsi="Arial" w:cs="Arial"/>
                <w:b/>
                <w:bCs/>
                <w:sz w:val="20"/>
                <w:szCs w:val="20"/>
              </w:rPr>
              <w:t>Site values</w:t>
            </w:r>
          </w:p>
        </w:tc>
        <w:tc>
          <w:tcPr>
            <w:tcW w:w="3340" w:type="dxa"/>
            <w:vAlign w:val="bottom"/>
          </w:tcPr>
          <w:p w14:paraId="34B1A8E7" w14:textId="77777777" w:rsidR="004B413C" w:rsidRDefault="004B413C">
            <w:pPr>
              <w:rPr>
                <w:sz w:val="19"/>
                <w:szCs w:val="19"/>
              </w:rPr>
            </w:pPr>
          </w:p>
        </w:tc>
        <w:tc>
          <w:tcPr>
            <w:tcW w:w="2180" w:type="dxa"/>
            <w:vAlign w:val="bottom"/>
          </w:tcPr>
          <w:p w14:paraId="1EA977AB" w14:textId="77777777" w:rsidR="004B413C" w:rsidRDefault="004B413C">
            <w:pPr>
              <w:rPr>
                <w:sz w:val="19"/>
                <w:szCs w:val="19"/>
              </w:rPr>
            </w:pPr>
          </w:p>
        </w:tc>
      </w:tr>
      <w:tr w:rsidR="004B413C" w14:paraId="46D179B6" w14:textId="77777777">
        <w:trPr>
          <w:trHeight w:val="239"/>
        </w:trPr>
        <w:tc>
          <w:tcPr>
            <w:tcW w:w="3500" w:type="dxa"/>
            <w:gridSpan w:val="2"/>
            <w:vAlign w:val="bottom"/>
          </w:tcPr>
          <w:p w14:paraId="22456A01" w14:textId="77777777" w:rsidR="004B413C" w:rsidRDefault="00EC2FEA">
            <w:pPr>
              <w:rPr>
                <w:sz w:val="20"/>
                <w:szCs w:val="20"/>
              </w:rPr>
            </w:pPr>
            <w:r>
              <w:rPr>
                <w:rFonts w:ascii="Arial" w:eastAsia="Arial" w:hAnsi="Arial" w:cs="Arial"/>
                <w:sz w:val="20"/>
                <w:szCs w:val="20"/>
              </w:rPr>
              <w:t>* As a permanent deep-water wetland</w:t>
            </w:r>
          </w:p>
        </w:tc>
        <w:tc>
          <w:tcPr>
            <w:tcW w:w="3340" w:type="dxa"/>
            <w:vAlign w:val="bottom"/>
          </w:tcPr>
          <w:p w14:paraId="5C00747D" w14:textId="77777777" w:rsidR="004B413C" w:rsidRDefault="00EC2FEA">
            <w:pPr>
              <w:ind w:left="140"/>
              <w:rPr>
                <w:sz w:val="20"/>
                <w:szCs w:val="20"/>
              </w:rPr>
            </w:pPr>
            <w:r>
              <w:rPr>
                <w:rFonts w:ascii="Arial" w:eastAsia="Arial" w:hAnsi="Arial" w:cs="Arial"/>
                <w:sz w:val="20"/>
                <w:szCs w:val="20"/>
              </w:rPr>
              <w:t>How much lower will water levels</w:t>
            </w:r>
          </w:p>
        </w:tc>
        <w:tc>
          <w:tcPr>
            <w:tcW w:w="2180" w:type="dxa"/>
            <w:vAlign w:val="bottom"/>
          </w:tcPr>
          <w:p w14:paraId="1881CE3B" w14:textId="77777777" w:rsidR="004B413C" w:rsidRDefault="004B413C">
            <w:pPr>
              <w:rPr>
                <w:sz w:val="20"/>
                <w:szCs w:val="20"/>
              </w:rPr>
            </w:pPr>
          </w:p>
        </w:tc>
      </w:tr>
      <w:tr w:rsidR="004B413C" w14:paraId="53F72A9D" w14:textId="77777777">
        <w:trPr>
          <w:trHeight w:val="239"/>
        </w:trPr>
        <w:tc>
          <w:tcPr>
            <w:tcW w:w="20" w:type="dxa"/>
            <w:vAlign w:val="bottom"/>
          </w:tcPr>
          <w:p w14:paraId="6D371182" w14:textId="77777777" w:rsidR="004B413C" w:rsidRDefault="004B413C">
            <w:pPr>
              <w:rPr>
                <w:sz w:val="20"/>
                <w:szCs w:val="20"/>
              </w:rPr>
            </w:pPr>
          </w:p>
        </w:tc>
        <w:tc>
          <w:tcPr>
            <w:tcW w:w="3480" w:type="dxa"/>
            <w:vAlign w:val="bottom"/>
          </w:tcPr>
          <w:p w14:paraId="74A7929F" w14:textId="77777777" w:rsidR="004B413C" w:rsidRDefault="00EC2FEA">
            <w:pPr>
              <w:rPr>
                <w:sz w:val="20"/>
                <w:szCs w:val="20"/>
              </w:rPr>
            </w:pPr>
            <w:r>
              <w:rPr>
                <w:rFonts w:ascii="Arial" w:eastAsia="Arial" w:hAnsi="Arial" w:cs="Arial"/>
                <w:sz w:val="20"/>
                <w:szCs w:val="20"/>
              </w:rPr>
              <w:t>acts as a major drought refuge for</w:t>
            </w:r>
          </w:p>
        </w:tc>
        <w:tc>
          <w:tcPr>
            <w:tcW w:w="3340" w:type="dxa"/>
            <w:vAlign w:val="bottom"/>
          </w:tcPr>
          <w:p w14:paraId="5BB0DB44" w14:textId="77777777" w:rsidR="004B413C" w:rsidRDefault="00EC2FEA">
            <w:pPr>
              <w:ind w:left="140"/>
              <w:rPr>
                <w:sz w:val="20"/>
                <w:szCs w:val="20"/>
              </w:rPr>
            </w:pPr>
            <w:r>
              <w:rPr>
                <w:rFonts w:ascii="Arial" w:eastAsia="Arial" w:hAnsi="Arial" w:cs="Arial"/>
                <w:sz w:val="20"/>
                <w:szCs w:val="20"/>
              </w:rPr>
              <w:t>go?</w:t>
            </w:r>
          </w:p>
        </w:tc>
        <w:tc>
          <w:tcPr>
            <w:tcW w:w="2180" w:type="dxa"/>
            <w:vAlign w:val="bottom"/>
          </w:tcPr>
          <w:p w14:paraId="2AD8A322" w14:textId="77777777" w:rsidR="004B413C" w:rsidRDefault="004B413C">
            <w:pPr>
              <w:rPr>
                <w:sz w:val="20"/>
                <w:szCs w:val="20"/>
              </w:rPr>
            </w:pPr>
          </w:p>
        </w:tc>
      </w:tr>
      <w:tr w:rsidR="004B413C" w14:paraId="733FA2B6" w14:textId="77777777">
        <w:trPr>
          <w:trHeight w:val="239"/>
        </w:trPr>
        <w:tc>
          <w:tcPr>
            <w:tcW w:w="3500" w:type="dxa"/>
            <w:gridSpan w:val="2"/>
            <w:vAlign w:val="bottom"/>
          </w:tcPr>
          <w:p w14:paraId="4C2AAC04" w14:textId="77777777" w:rsidR="004B413C" w:rsidRDefault="00EC2FEA">
            <w:pPr>
              <w:ind w:left="20"/>
              <w:rPr>
                <w:sz w:val="20"/>
                <w:szCs w:val="20"/>
              </w:rPr>
            </w:pPr>
            <w:r>
              <w:rPr>
                <w:rFonts w:ascii="Arial" w:eastAsia="Arial" w:hAnsi="Arial" w:cs="Arial"/>
                <w:sz w:val="20"/>
                <w:szCs w:val="20"/>
              </w:rPr>
              <w:t>waterbirds</w:t>
            </w:r>
          </w:p>
        </w:tc>
        <w:tc>
          <w:tcPr>
            <w:tcW w:w="3340" w:type="dxa"/>
            <w:vAlign w:val="bottom"/>
          </w:tcPr>
          <w:p w14:paraId="1C15ED46" w14:textId="77777777" w:rsidR="004B413C" w:rsidRDefault="004B413C">
            <w:pPr>
              <w:rPr>
                <w:sz w:val="20"/>
                <w:szCs w:val="20"/>
              </w:rPr>
            </w:pPr>
          </w:p>
        </w:tc>
        <w:tc>
          <w:tcPr>
            <w:tcW w:w="2180" w:type="dxa"/>
            <w:vAlign w:val="bottom"/>
          </w:tcPr>
          <w:p w14:paraId="103C456A" w14:textId="77777777" w:rsidR="004B413C" w:rsidRDefault="004B413C">
            <w:pPr>
              <w:rPr>
                <w:sz w:val="20"/>
                <w:szCs w:val="20"/>
              </w:rPr>
            </w:pPr>
          </w:p>
        </w:tc>
      </w:tr>
      <w:tr w:rsidR="004B413C" w14:paraId="45745C29" w14:textId="77777777">
        <w:trPr>
          <w:trHeight w:val="239"/>
        </w:trPr>
        <w:tc>
          <w:tcPr>
            <w:tcW w:w="3500" w:type="dxa"/>
            <w:gridSpan w:val="2"/>
            <w:vAlign w:val="bottom"/>
          </w:tcPr>
          <w:p w14:paraId="6B520A97" w14:textId="77777777" w:rsidR="004B413C" w:rsidRDefault="00EC2FEA">
            <w:pPr>
              <w:rPr>
                <w:sz w:val="20"/>
                <w:szCs w:val="20"/>
              </w:rPr>
            </w:pPr>
            <w:r>
              <w:rPr>
                <w:rFonts w:ascii="Arial" w:eastAsia="Arial" w:hAnsi="Arial" w:cs="Arial"/>
                <w:sz w:val="20"/>
                <w:szCs w:val="20"/>
              </w:rPr>
              <w:t>* Supports dependent invertebrates</w:t>
            </w:r>
          </w:p>
        </w:tc>
        <w:tc>
          <w:tcPr>
            <w:tcW w:w="3340" w:type="dxa"/>
            <w:vAlign w:val="bottom"/>
          </w:tcPr>
          <w:p w14:paraId="456D210A" w14:textId="77777777" w:rsidR="004B413C" w:rsidRDefault="00EC2FEA">
            <w:pPr>
              <w:ind w:left="140"/>
              <w:rPr>
                <w:sz w:val="20"/>
                <w:szCs w:val="20"/>
              </w:rPr>
            </w:pPr>
            <w:r>
              <w:rPr>
                <w:rFonts w:ascii="Arial" w:eastAsia="Arial" w:hAnsi="Arial" w:cs="Arial"/>
                <w:sz w:val="20"/>
                <w:szCs w:val="20"/>
              </w:rPr>
              <w:t>Dependent on extent of reduced</w:t>
            </w:r>
          </w:p>
        </w:tc>
        <w:tc>
          <w:tcPr>
            <w:tcW w:w="2180" w:type="dxa"/>
            <w:vAlign w:val="bottom"/>
          </w:tcPr>
          <w:p w14:paraId="069962EA" w14:textId="77777777" w:rsidR="004B413C" w:rsidRDefault="004B413C">
            <w:pPr>
              <w:rPr>
                <w:sz w:val="20"/>
                <w:szCs w:val="20"/>
              </w:rPr>
            </w:pPr>
          </w:p>
        </w:tc>
      </w:tr>
      <w:tr w:rsidR="004B413C" w14:paraId="0F6063B5" w14:textId="77777777">
        <w:trPr>
          <w:trHeight w:val="239"/>
        </w:trPr>
        <w:tc>
          <w:tcPr>
            <w:tcW w:w="20" w:type="dxa"/>
            <w:vAlign w:val="bottom"/>
          </w:tcPr>
          <w:p w14:paraId="1C0070BB" w14:textId="77777777" w:rsidR="004B413C" w:rsidRDefault="004B413C">
            <w:pPr>
              <w:rPr>
                <w:sz w:val="20"/>
                <w:szCs w:val="20"/>
              </w:rPr>
            </w:pPr>
          </w:p>
        </w:tc>
        <w:tc>
          <w:tcPr>
            <w:tcW w:w="3480" w:type="dxa"/>
            <w:vAlign w:val="bottom"/>
          </w:tcPr>
          <w:p w14:paraId="57F1759F" w14:textId="77777777" w:rsidR="004B413C" w:rsidRDefault="00EC2FEA">
            <w:pPr>
              <w:rPr>
                <w:sz w:val="20"/>
                <w:szCs w:val="20"/>
              </w:rPr>
            </w:pPr>
            <w:r>
              <w:rPr>
                <w:rFonts w:ascii="Arial" w:eastAsia="Arial" w:hAnsi="Arial" w:cs="Arial"/>
                <w:sz w:val="20"/>
                <w:szCs w:val="20"/>
              </w:rPr>
              <w:t>and fish species (one native, Swan</w:t>
            </w:r>
          </w:p>
        </w:tc>
        <w:tc>
          <w:tcPr>
            <w:tcW w:w="3340" w:type="dxa"/>
            <w:vAlign w:val="bottom"/>
          </w:tcPr>
          <w:p w14:paraId="653A3DBC" w14:textId="77777777" w:rsidR="004B413C" w:rsidRDefault="00EC2FEA">
            <w:pPr>
              <w:ind w:left="120"/>
              <w:rPr>
                <w:sz w:val="20"/>
                <w:szCs w:val="20"/>
              </w:rPr>
            </w:pPr>
            <w:r>
              <w:rPr>
                <w:rFonts w:ascii="Arial" w:eastAsia="Arial" w:hAnsi="Arial" w:cs="Arial"/>
                <w:sz w:val="20"/>
                <w:szCs w:val="20"/>
              </w:rPr>
              <w:t>water area and depth</w:t>
            </w:r>
          </w:p>
        </w:tc>
        <w:tc>
          <w:tcPr>
            <w:tcW w:w="2180" w:type="dxa"/>
            <w:vAlign w:val="bottom"/>
          </w:tcPr>
          <w:p w14:paraId="065F417F" w14:textId="77777777" w:rsidR="004B413C" w:rsidRDefault="004B413C">
            <w:pPr>
              <w:rPr>
                <w:sz w:val="20"/>
                <w:szCs w:val="20"/>
              </w:rPr>
            </w:pPr>
          </w:p>
        </w:tc>
      </w:tr>
      <w:tr w:rsidR="004B413C" w14:paraId="3BBF4244" w14:textId="77777777">
        <w:trPr>
          <w:trHeight w:val="239"/>
        </w:trPr>
        <w:tc>
          <w:tcPr>
            <w:tcW w:w="20" w:type="dxa"/>
            <w:vAlign w:val="bottom"/>
          </w:tcPr>
          <w:p w14:paraId="7FDDBD90" w14:textId="77777777" w:rsidR="004B413C" w:rsidRDefault="004B413C">
            <w:pPr>
              <w:rPr>
                <w:sz w:val="20"/>
                <w:szCs w:val="20"/>
              </w:rPr>
            </w:pPr>
          </w:p>
        </w:tc>
        <w:tc>
          <w:tcPr>
            <w:tcW w:w="3480" w:type="dxa"/>
            <w:vAlign w:val="bottom"/>
          </w:tcPr>
          <w:p w14:paraId="78BE40F5" w14:textId="77777777" w:rsidR="004B413C" w:rsidRDefault="00EC2FEA">
            <w:pPr>
              <w:rPr>
                <w:sz w:val="20"/>
                <w:szCs w:val="20"/>
              </w:rPr>
            </w:pPr>
            <w:r>
              <w:rPr>
                <w:rFonts w:ascii="Arial" w:eastAsia="Arial" w:hAnsi="Arial" w:cs="Arial"/>
                <w:sz w:val="20"/>
                <w:szCs w:val="20"/>
              </w:rPr>
              <w:t>River Goby (</w:t>
            </w:r>
            <w:r>
              <w:rPr>
                <w:rFonts w:ascii="Arial" w:eastAsia="Arial" w:hAnsi="Arial" w:cs="Arial"/>
                <w:i/>
                <w:iCs/>
                <w:sz w:val="20"/>
                <w:szCs w:val="20"/>
              </w:rPr>
              <w:t>Pseudogobius olorum</w:t>
            </w:r>
            <w:r>
              <w:rPr>
                <w:rFonts w:ascii="Arial" w:eastAsia="Arial" w:hAnsi="Arial" w:cs="Arial"/>
                <w:sz w:val="20"/>
                <w:szCs w:val="20"/>
              </w:rPr>
              <w:t>);</w:t>
            </w:r>
          </w:p>
        </w:tc>
        <w:tc>
          <w:tcPr>
            <w:tcW w:w="3340" w:type="dxa"/>
            <w:vAlign w:val="bottom"/>
          </w:tcPr>
          <w:p w14:paraId="35CEFCC0" w14:textId="77777777" w:rsidR="004B413C" w:rsidRDefault="004B413C">
            <w:pPr>
              <w:rPr>
                <w:sz w:val="20"/>
                <w:szCs w:val="20"/>
              </w:rPr>
            </w:pPr>
          </w:p>
        </w:tc>
        <w:tc>
          <w:tcPr>
            <w:tcW w:w="2180" w:type="dxa"/>
            <w:vAlign w:val="bottom"/>
          </w:tcPr>
          <w:p w14:paraId="60C3346E" w14:textId="77777777" w:rsidR="004B413C" w:rsidRDefault="004B413C">
            <w:pPr>
              <w:rPr>
                <w:sz w:val="20"/>
                <w:szCs w:val="20"/>
              </w:rPr>
            </w:pPr>
          </w:p>
        </w:tc>
      </w:tr>
      <w:tr w:rsidR="004B413C" w14:paraId="67508C37" w14:textId="77777777">
        <w:trPr>
          <w:trHeight w:val="239"/>
        </w:trPr>
        <w:tc>
          <w:tcPr>
            <w:tcW w:w="20" w:type="dxa"/>
            <w:vAlign w:val="bottom"/>
          </w:tcPr>
          <w:p w14:paraId="335E1088" w14:textId="77777777" w:rsidR="004B413C" w:rsidRDefault="004B413C">
            <w:pPr>
              <w:rPr>
                <w:sz w:val="20"/>
                <w:szCs w:val="20"/>
              </w:rPr>
            </w:pPr>
          </w:p>
        </w:tc>
        <w:tc>
          <w:tcPr>
            <w:tcW w:w="3480" w:type="dxa"/>
            <w:vAlign w:val="bottom"/>
          </w:tcPr>
          <w:p w14:paraId="3AAD057A" w14:textId="77777777" w:rsidR="004B413C" w:rsidRDefault="00EC2FEA">
            <w:pPr>
              <w:rPr>
                <w:sz w:val="20"/>
                <w:szCs w:val="20"/>
              </w:rPr>
            </w:pPr>
            <w:r>
              <w:rPr>
                <w:rFonts w:ascii="Arial" w:eastAsia="Arial" w:hAnsi="Arial" w:cs="Arial"/>
                <w:sz w:val="20"/>
                <w:szCs w:val="20"/>
              </w:rPr>
              <w:t>and one exotic, Mosquito fish</w:t>
            </w:r>
          </w:p>
        </w:tc>
        <w:tc>
          <w:tcPr>
            <w:tcW w:w="3340" w:type="dxa"/>
            <w:vAlign w:val="bottom"/>
          </w:tcPr>
          <w:p w14:paraId="1AB7EB85" w14:textId="77777777" w:rsidR="004B413C" w:rsidRDefault="004B413C">
            <w:pPr>
              <w:rPr>
                <w:sz w:val="20"/>
                <w:szCs w:val="20"/>
              </w:rPr>
            </w:pPr>
          </w:p>
        </w:tc>
        <w:tc>
          <w:tcPr>
            <w:tcW w:w="2180" w:type="dxa"/>
            <w:vAlign w:val="bottom"/>
          </w:tcPr>
          <w:p w14:paraId="1CD30AC3" w14:textId="77777777" w:rsidR="004B413C" w:rsidRDefault="004B413C">
            <w:pPr>
              <w:rPr>
                <w:sz w:val="20"/>
                <w:szCs w:val="20"/>
              </w:rPr>
            </w:pPr>
          </w:p>
        </w:tc>
      </w:tr>
      <w:tr w:rsidR="004B413C" w14:paraId="3363877F" w14:textId="77777777">
        <w:trPr>
          <w:trHeight w:val="239"/>
        </w:trPr>
        <w:tc>
          <w:tcPr>
            <w:tcW w:w="3500" w:type="dxa"/>
            <w:gridSpan w:val="2"/>
            <w:vAlign w:val="bottom"/>
          </w:tcPr>
          <w:p w14:paraId="18200EB9" w14:textId="77777777" w:rsidR="004B413C" w:rsidRDefault="00EC2FEA">
            <w:pPr>
              <w:rPr>
                <w:sz w:val="20"/>
                <w:szCs w:val="20"/>
              </w:rPr>
            </w:pPr>
            <w:r>
              <w:rPr>
                <w:rFonts w:ascii="Arial" w:eastAsia="Arial" w:hAnsi="Arial" w:cs="Arial"/>
                <w:sz w:val="20"/>
                <w:szCs w:val="20"/>
              </w:rPr>
              <w:t>(</w:t>
            </w:r>
            <w:r>
              <w:rPr>
                <w:rFonts w:ascii="Arial" w:eastAsia="Arial" w:hAnsi="Arial" w:cs="Arial"/>
                <w:i/>
                <w:iCs/>
                <w:sz w:val="20"/>
                <w:szCs w:val="20"/>
              </w:rPr>
              <w:t>Gambusia holbrooki</w:t>
            </w:r>
            <w:r>
              <w:rPr>
                <w:rFonts w:ascii="Arial" w:eastAsia="Arial" w:hAnsi="Arial" w:cs="Arial"/>
                <w:sz w:val="20"/>
                <w:szCs w:val="20"/>
              </w:rPr>
              <w:t>)</w:t>
            </w:r>
          </w:p>
        </w:tc>
        <w:tc>
          <w:tcPr>
            <w:tcW w:w="3340" w:type="dxa"/>
            <w:vAlign w:val="bottom"/>
          </w:tcPr>
          <w:p w14:paraId="20E18289" w14:textId="77777777" w:rsidR="004B413C" w:rsidRDefault="004B413C">
            <w:pPr>
              <w:rPr>
                <w:sz w:val="20"/>
                <w:szCs w:val="20"/>
              </w:rPr>
            </w:pPr>
          </w:p>
        </w:tc>
        <w:tc>
          <w:tcPr>
            <w:tcW w:w="2180" w:type="dxa"/>
            <w:vAlign w:val="bottom"/>
          </w:tcPr>
          <w:p w14:paraId="06598582" w14:textId="77777777" w:rsidR="004B413C" w:rsidRDefault="004B413C">
            <w:pPr>
              <w:rPr>
                <w:sz w:val="20"/>
                <w:szCs w:val="20"/>
              </w:rPr>
            </w:pPr>
          </w:p>
        </w:tc>
      </w:tr>
      <w:tr w:rsidR="004B413C" w14:paraId="7EC87B06" w14:textId="77777777">
        <w:trPr>
          <w:trHeight w:val="239"/>
        </w:trPr>
        <w:tc>
          <w:tcPr>
            <w:tcW w:w="3500" w:type="dxa"/>
            <w:gridSpan w:val="2"/>
            <w:vAlign w:val="bottom"/>
          </w:tcPr>
          <w:p w14:paraId="0C51E09E" w14:textId="77777777" w:rsidR="004B413C" w:rsidRDefault="00EC2FEA">
            <w:pPr>
              <w:rPr>
                <w:sz w:val="20"/>
                <w:szCs w:val="20"/>
              </w:rPr>
            </w:pPr>
            <w:r>
              <w:rPr>
                <w:rFonts w:ascii="Arial" w:eastAsia="Arial" w:hAnsi="Arial" w:cs="Arial"/>
                <w:sz w:val="20"/>
                <w:szCs w:val="20"/>
              </w:rPr>
              <w:t>* Large areas of sedges minimize</w:t>
            </w:r>
          </w:p>
        </w:tc>
        <w:tc>
          <w:tcPr>
            <w:tcW w:w="3340" w:type="dxa"/>
            <w:vAlign w:val="bottom"/>
          </w:tcPr>
          <w:p w14:paraId="3C22B9D5" w14:textId="77777777" w:rsidR="004B413C" w:rsidRDefault="00EC2FEA">
            <w:pPr>
              <w:ind w:left="140"/>
              <w:rPr>
                <w:sz w:val="20"/>
                <w:szCs w:val="20"/>
              </w:rPr>
            </w:pPr>
            <w:r>
              <w:rPr>
                <w:rFonts w:ascii="Arial" w:eastAsia="Arial" w:hAnsi="Arial" w:cs="Arial"/>
                <w:sz w:val="20"/>
                <w:szCs w:val="20"/>
              </w:rPr>
              <w:t>Likely to be jeopardised with</w:t>
            </w:r>
          </w:p>
        </w:tc>
        <w:tc>
          <w:tcPr>
            <w:tcW w:w="2180" w:type="dxa"/>
            <w:vAlign w:val="bottom"/>
          </w:tcPr>
          <w:p w14:paraId="1B3FEF35" w14:textId="77777777" w:rsidR="004B413C" w:rsidRDefault="004B413C">
            <w:pPr>
              <w:rPr>
                <w:sz w:val="20"/>
                <w:szCs w:val="20"/>
              </w:rPr>
            </w:pPr>
          </w:p>
        </w:tc>
      </w:tr>
      <w:tr w:rsidR="004B413C" w14:paraId="376CAB75" w14:textId="77777777">
        <w:trPr>
          <w:trHeight w:val="239"/>
        </w:trPr>
        <w:tc>
          <w:tcPr>
            <w:tcW w:w="20" w:type="dxa"/>
            <w:vAlign w:val="bottom"/>
          </w:tcPr>
          <w:p w14:paraId="6C248CEA" w14:textId="77777777" w:rsidR="004B413C" w:rsidRDefault="004B413C">
            <w:pPr>
              <w:rPr>
                <w:sz w:val="20"/>
                <w:szCs w:val="20"/>
              </w:rPr>
            </w:pPr>
          </w:p>
        </w:tc>
        <w:tc>
          <w:tcPr>
            <w:tcW w:w="3480" w:type="dxa"/>
            <w:vAlign w:val="bottom"/>
          </w:tcPr>
          <w:p w14:paraId="513ED109" w14:textId="77777777" w:rsidR="004B413C" w:rsidRDefault="00EC2FEA">
            <w:pPr>
              <w:rPr>
                <w:sz w:val="20"/>
                <w:szCs w:val="20"/>
              </w:rPr>
            </w:pPr>
            <w:r>
              <w:rPr>
                <w:rFonts w:ascii="Arial" w:eastAsia="Arial" w:hAnsi="Arial" w:cs="Arial"/>
                <w:sz w:val="20"/>
                <w:szCs w:val="20"/>
              </w:rPr>
              <w:t>impact of nutrient enrichment on</w:t>
            </w:r>
          </w:p>
        </w:tc>
        <w:tc>
          <w:tcPr>
            <w:tcW w:w="3340" w:type="dxa"/>
            <w:vAlign w:val="bottom"/>
          </w:tcPr>
          <w:p w14:paraId="71E632FD" w14:textId="77777777" w:rsidR="004B413C" w:rsidRDefault="00EC2FEA">
            <w:pPr>
              <w:ind w:left="140"/>
              <w:rPr>
                <w:sz w:val="20"/>
                <w:szCs w:val="20"/>
              </w:rPr>
            </w:pPr>
            <w:r>
              <w:rPr>
                <w:rFonts w:ascii="Arial" w:eastAsia="Arial" w:hAnsi="Arial" w:cs="Arial"/>
                <w:sz w:val="20"/>
                <w:szCs w:val="20"/>
              </w:rPr>
              <w:t>declining water levels</w:t>
            </w:r>
          </w:p>
        </w:tc>
        <w:tc>
          <w:tcPr>
            <w:tcW w:w="2180" w:type="dxa"/>
            <w:vAlign w:val="bottom"/>
          </w:tcPr>
          <w:p w14:paraId="273F0341" w14:textId="77777777" w:rsidR="004B413C" w:rsidRDefault="004B413C">
            <w:pPr>
              <w:rPr>
                <w:sz w:val="20"/>
                <w:szCs w:val="20"/>
              </w:rPr>
            </w:pPr>
          </w:p>
        </w:tc>
      </w:tr>
      <w:tr w:rsidR="004B413C" w14:paraId="33F43224" w14:textId="77777777">
        <w:trPr>
          <w:trHeight w:val="238"/>
        </w:trPr>
        <w:tc>
          <w:tcPr>
            <w:tcW w:w="20" w:type="dxa"/>
            <w:vAlign w:val="bottom"/>
          </w:tcPr>
          <w:p w14:paraId="5EFA6EFC" w14:textId="77777777" w:rsidR="004B413C" w:rsidRDefault="004B413C">
            <w:pPr>
              <w:rPr>
                <w:sz w:val="20"/>
                <w:szCs w:val="20"/>
              </w:rPr>
            </w:pPr>
          </w:p>
        </w:tc>
        <w:tc>
          <w:tcPr>
            <w:tcW w:w="3480" w:type="dxa"/>
            <w:vAlign w:val="bottom"/>
          </w:tcPr>
          <w:p w14:paraId="48809E53" w14:textId="77777777" w:rsidR="004B413C" w:rsidRDefault="00EC2FEA">
            <w:pPr>
              <w:rPr>
                <w:sz w:val="20"/>
                <w:szCs w:val="20"/>
              </w:rPr>
            </w:pPr>
            <w:r>
              <w:rPr>
                <w:rFonts w:ascii="Arial" w:eastAsia="Arial" w:hAnsi="Arial" w:cs="Arial"/>
                <w:sz w:val="20"/>
                <w:szCs w:val="20"/>
              </w:rPr>
              <w:t>aquatic fauna</w:t>
            </w:r>
          </w:p>
        </w:tc>
        <w:tc>
          <w:tcPr>
            <w:tcW w:w="3340" w:type="dxa"/>
            <w:vAlign w:val="bottom"/>
          </w:tcPr>
          <w:p w14:paraId="0946BBC2" w14:textId="77777777" w:rsidR="004B413C" w:rsidRDefault="004B413C">
            <w:pPr>
              <w:rPr>
                <w:sz w:val="20"/>
                <w:szCs w:val="20"/>
              </w:rPr>
            </w:pPr>
          </w:p>
        </w:tc>
        <w:tc>
          <w:tcPr>
            <w:tcW w:w="2180" w:type="dxa"/>
            <w:vAlign w:val="bottom"/>
          </w:tcPr>
          <w:p w14:paraId="799DC0A3" w14:textId="77777777" w:rsidR="004B413C" w:rsidRDefault="004B413C">
            <w:pPr>
              <w:rPr>
                <w:sz w:val="20"/>
                <w:szCs w:val="20"/>
              </w:rPr>
            </w:pPr>
          </w:p>
        </w:tc>
      </w:tr>
      <w:tr w:rsidR="004B413C" w14:paraId="2FEAD1E9" w14:textId="77777777">
        <w:trPr>
          <w:trHeight w:val="240"/>
        </w:trPr>
        <w:tc>
          <w:tcPr>
            <w:tcW w:w="20" w:type="dxa"/>
            <w:vAlign w:val="bottom"/>
          </w:tcPr>
          <w:p w14:paraId="3A344B8C" w14:textId="77777777" w:rsidR="004B413C" w:rsidRDefault="004B413C">
            <w:pPr>
              <w:rPr>
                <w:sz w:val="20"/>
                <w:szCs w:val="20"/>
              </w:rPr>
            </w:pPr>
          </w:p>
        </w:tc>
        <w:tc>
          <w:tcPr>
            <w:tcW w:w="3480" w:type="dxa"/>
            <w:vAlign w:val="bottom"/>
          </w:tcPr>
          <w:p w14:paraId="034303BE" w14:textId="77777777" w:rsidR="004B413C" w:rsidRDefault="00EC2FEA">
            <w:pPr>
              <w:rPr>
                <w:sz w:val="20"/>
                <w:szCs w:val="20"/>
              </w:rPr>
            </w:pPr>
            <w:r>
              <w:rPr>
                <w:rFonts w:ascii="Arial" w:eastAsia="Arial" w:hAnsi="Arial" w:cs="Arial"/>
                <w:b/>
                <w:bCs/>
                <w:sz w:val="20"/>
                <w:szCs w:val="20"/>
              </w:rPr>
              <w:t>Site management objectives</w:t>
            </w:r>
          </w:p>
        </w:tc>
        <w:tc>
          <w:tcPr>
            <w:tcW w:w="3340" w:type="dxa"/>
            <w:vAlign w:val="bottom"/>
          </w:tcPr>
          <w:p w14:paraId="3CF3473F" w14:textId="77777777" w:rsidR="004B413C" w:rsidRDefault="004B413C">
            <w:pPr>
              <w:rPr>
                <w:sz w:val="20"/>
                <w:szCs w:val="20"/>
              </w:rPr>
            </w:pPr>
          </w:p>
        </w:tc>
        <w:tc>
          <w:tcPr>
            <w:tcW w:w="2180" w:type="dxa"/>
            <w:vAlign w:val="bottom"/>
          </w:tcPr>
          <w:p w14:paraId="5C0110B5" w14:textId="77777777" w:rsidR="004B413C" w:rsidRDefault="004B413C">
            <w:pPr>
              <w:rPr>
                <w:sz w:val="20"/>
                <w:szCs w:val="20"/>
              </w:rPr>
            </w:pPr>
          </w:p>
        </w:tc>
      </w:tr>
      <w:tr w:rsidR="004B413C" w14:paraId="54DC6DD3" w14:textId="77777777">
        <w:trPr>
          <w:trHeight w:val="239"/>
        </w:trPr>
        <w:tc>
          <w:tcPr>
            <w:tcW w:w="3500" w:type="dxa"/>
            <w:gridSpan w:val="2"/>
            <w:vAlign w:val="bottom"/>
          </w:tcPr>
          <w:p w14:paraId="5E83AF89" w14:textId="77777777" w:rsidR="004B413C" w:rsidRDefault="00EC2FEA">
            <w:pPr>
              <w:rPr>
                <w:sz w:val="20"/>
                <w:szCs w:val="20"/>
              </w:rPr>
            </w:pPr>
            <w:r>
              <w:rPr>
                <w:rFonts w:ascii="Arial" w:eastAsia="Arial" w:hAnsi="Arial" w:cs="Arial"/>
                <w:sz w:val="20"/>
                <w:szCs w:val="20"/>
              </w:rPr>
              <w:t>* Wildlife and conservation, scientific</w:t>
            </w:r>
          </w:p>
        </w:tc>
        <w:tc>
          <w:tcPr>
            <w:tcW w:w="3340" w:type="dxa"/>
            <w:vAlign w:val="bottom"/>
          </w:tcPr>
          <w:p w14:paraId="7CF1F714" w14:textId="77777777" w:rsidR="004B413C" w:rsidRDefault="004B413C">
            <w:pPr>
              <w:rPr>
                <w:sz w:val="20"/>
                <w:szCs w:val="20"/>
              </w:rPr>
            </w:pPr>
          </w:p>
        </w:tc>
        <w:tc>
          <w:tcPr>
            <w:tcW w:w="2180" w:type="dxa"/>
            <w:vAlign w:val="bottom"/>
          </w:tcPr>
          <w:p w14:paraId="69A0B213" w14:textId="77777777" w:rsidR="004B413C" w:rsidRDefault="004B413C">
            <w:pPr>
              <w:rPr>
                <w:sz w:val="20"/>
                <w:szCs w:val="20"/>
              </w:rPr>
            </w:pPr>
          </w:p>
        </w:tc>
      </w:tr>
      <w:tr w:rsidR="004B413C" w14:paraId="03B0EFA7" w14:textId="77777777">
        <w:trPr>
          <w:trHeight w:val="239"/>
        </w:trPr>
        <w:tc>
          <w:tcPr>
            <w:tcW w:w="20" w:type="dxa"/>
            <w:vAlign w:val="bottom"/>
          </w:tcPr>
          <w:p w14:paraId="276E1936" w14:textId="77777777" w:rsidR="004B413C" w:rsidRDefault="004B413C">
            <w:pPr>
              <w:rPr>
                <w:sz w:val="20"/>
                <w:szCs w:val="20"/>
              </w:rPr>
            </w:pPr>
          </w:p>
        </w:tc>
        <w:tc>
          <w:tcPr>
            <w:tcW w:w="3480" w:type="dxa"/>
            <w:vAlign w:val="bottom"/>
          </w:tcPr>
          <w:p w14:paraId="45C9F320" w14:textId="77777777" w:rsidR="004B413C" w:rsidRDefault="00EC2FEA">
            <w:pPr>
              <w:rPr>
                <w:sz w:val="20"/>
                <w:szCs w:val="20"/>
              </w:rPr>
            </w:pPr>
            <w:r>
              <w:rPr>
                <w:rFonts w:ascii="Arial" w:eastAsia="Arial" w:hAnsi="Arial" w:cs="Arial"/>
                <w:sz w:val="20"/>
                <w:szCs w:val="20"/>
              </w:rPr>
              <w:t>study and preservation of features of</w:t>
            </w:r>
          </w:p>
        </w:tc>
        <w:tc>
          <w:tcPr>
            <w:tcW w:w="3340" w:type="dxa"/>
            <w:vAlign w:val="bottom"/>
          </w:tcPr>
          <w:p w14:paraId="6F80E98A" w14:textId="77777777" w:rsidR="004B413C" w:rsidRDefault="004B413C">
            <w:pPr>
              <w:rPr>
                <w:sz w:val="20"/>
                <w:szCs w:val="20"/>
              </w:rPr>
            </w:pPr>
          </w:p>
        </w:tc>
        <w:tc>
          <w:tcPr>
            <w:tcW w:w="2180" w:type="dxa"/>
            <w:vAlign w:val="bottom"/>
          </w:tcPr>
          <w:p w14:paraId="3F8C47F2" w14:textId="77777777" w:rsidR="004B413C" w:rsidRDefault="004B413C">
            <w:pPr>
              <w:rPr>
                <w:sz w:val="20"/>
                <w:szCs w:val="20"/>
              </w:rPr>
            </w:pPr>
          </w:p>
        </w:tc>
      </w:tr>
      <w:tr w:rsidR="004B413C" w14:paraId="6BFF3712" w14:textId="77777777">
        <w:trPr>
          <w:trHeight w:val="239"/>
        </w:trPr>
        <w:tc>
          <w:tcPr>
            <w:tcW w:w="20" w:type="dxa"/>
            <w:vAlign w:val="bottom"/>
          </w:tcPr>
          <w:p w14:paraId="35E679E3" w14:textId="77777777" w:rsidR="004B413C" w:rsidRDefault="004B413C">
            <w:pPr>
              <w:rPr>
                <w:sz w:val="20"/>
                <w:szCs w:val="20"/>
              </w:rPr>
            </w:pPr>
          </w:p>
        </w:tc>
        <w:tc>
          <w:tcPr>
            <w:tcW w:w="3480" w:type="dxa"/>
            <w:vAlign w:val="bottom"/>
          </w:tcPr>
          <w:p w14:paraId="65DED759" w14:textId="77777777" w:rsidR="004B413C" w:rsidRDefault="00EC2FEA">
            <w:pPr>
              <w:rPr>
                <w:sz w:val="20"/>
                <w:szCs w:val="20"/>
              </w:rPr>
            </w:pPr>
            <w:r>
              <w:rPr>
                <w:rFonts w:ascii="Arial" w:eastAsia="Arial" w:hAnsi="Arial" w:cs="Arial"/>
                <w:sz w:val="20"/>
                <w:szCs w:val="20"/>
              </w:rPr>
              <w:t>archaeological, historic or scientific</w:t>
            </w:r>
          </w:p>
        </w:tc>
        <w:tc>
          <w:tcPr>
            <w:tcW w:w="3340" w:type="dxa"/>
            <w:vAlign w:val="bottom"/>
          </w:tcPr>
          <w:p w14:paraId="30F86207" w14:textId="77777777" w:rsidR="004B413C" w:rsidRDefault="004B413C">
            <w:pPr>
              <w:rPr>
                <w:sz w:val="20"/>
                <w:szCs w:val="20"/>
              </w:rPr>
            </w:pPr>
          </w:p>
        </w:tc>
        <w:tc>
          <w:tcPr>
            <w:tcW w:w="2180" w:type="dxa"/>
            <w:vAlign w:val="bottom"/>
          </w:tcPr>
          <w:p w14:paraId="43D56136" w14:textId="77777777" w:rsidR="004B413C" w:rsidRDefault="004B413C">
            <w:pPr>
              <w:rPr>
                <w:sz w:val="20"/>
                <w:szCs w:val="20"/>
              </w:rPr>
            </w:pPr>
          </w:p>
        </w:tc>
      </w:tr>
      <w:tr w:rsidR="004B413C" w14:paraId="107A58C5" w14:textId="77777777">
        <w:trPr>
          <w:trHeight w:val="239"/>
        </w:trPr>
        <w:tc>
          <w:tcPr>
            <w:tcW w:w="20" w:type="dxa"/>
            <w:vAlign w:val="bottom"/>
          </w:tcPr>
          <w:p w14:paraId="38F0A14E" w14:textId="77777777" w:rsidR="004B413C" w:rsidRDefault="004B413C">
            <w:pPr>
              <w:rPr>
                <w:sz w:val="20"/>
                <w:szCs w:val="20"/>
              </w:rPr>
            </w:pPr>
          </w:p>
        </w:tc>
        <w:tc>
          <w:tcPr>
            <w:tcW w:w="3480" w:type="dxa"/>
            <w:vAlign w:val="bottom"/>
          </w:tcPr>
          <w:p w14:paraId="0268F93E" w14:textId="77777777" w:rsidR="004B413C" w:rsidRDefault="00EC2FEA">
            <w:pPr>
              <w:rPr>
                <w:sz w:val="20"/>
                <w:szCs w:val="20"/>
              </w:rPr>
            </w:pPr>
            <w:r>
              <w:rPr>
                <w:rFonts w:ascii="Arial" w:eastAsia="Arial" w:hAnsi="Arial" w:cs="Arial"/>
                <w:sz w:val="20"/>
                <w:szCs w:val="20"/>
              </w:rPr>
              <w:t>interest</w:t>
            </w:r>
          </w:p>
        </w:tc>
        <w:tc>
          <w:tcPr>
            <w:tcW w:w="3340" w:type="dxa"/>
            <w:vAlign w:val="bottom"/>
          </w:tcPr>
          <w:p w14:paraId="102E7314" w14:textId="77777777" w:rsidR="004B413C" w:rsidRDefault="004B413C">
            <w:pPr>
              <w:rPr>
                <w:sz w:val="20"/>
                <w:szCs w:val="20"/>
              </w:rPr>
            </w:pPr>
          </w:p>
        </w:tc>
        <w:tc>
          <w:tcPr>
            <w:tcW w:w="2180" w:type="dxa"/>
            <w:vAlign w:val="bottom"/>
          </w:tcPr>
          <w:p w14:paraId="6101788B" w14:textId="77777777" w:rsidR="004B413C" w:rsidRDefault="004B413C">
            <w:pPr>
              <w:rPr>
                <w:sz w:val="20"/>
                <w:szCs w:val="20"/>
              </w:rPr>
            </w:pPr>
          </w:p>
        </w:tc>
      </w:tr>
      <w:tr w:rsidR="004B413C" w14:paraId="2AC349AF" w14:textId="77777777">
        <w:trPr>
          <w:trHeight w:val="239"/>
        </w:trPr>
        <w:tc>
          <w:tcPr>
            <w:tcW w:w="3500" w:type="dxa"/>
            <w:gridSpan w:val="2"/>
            <w:vAlign w:val="bottom"/>
          </w:tcPr>
          <w:p w14:paraId="40AC431A" w14:textId="77777777" w:rsidR="004B413C" w:rsidRDefault="00EC2FEA">
            <w:pPr>
              <w:rPr>
                <w:sz w:val="20"/>
                <w:szCs w:val="20"/>
              </w:rPr>
            </w:pPr>
            <w:r>
              <w:rPr>
                <w:rFonts w:ascii="Arial" w:eastAsia="Arial" w:hAnsi="Arial" w:cs="Arial"/>
                <w:sz w:val="20"/>
                <w:szCs w:val="20"/>
              </w:rPr>
              <w:t>* Maintain the existing areas of</w:t>
            </w:r>
          </w:p>
        </w:tc>
        <w:tc>
          <w:tcPr>
            <w:tcW w:w="3340" w:type="dxa"/>
            <w:vAlign w:val="bottom"/>
          </w:tcPr>
          <w:p w14:paraId="2B970581" w14:textId="77777777" w:rsidR="004B413C" w:rsidRDefault="00EC2FEA">
            <w:pPr>
              <w:ind w:left="140"/>
              <w:rPr>
                <w:sz w:val="20"/>
                <w:szCs w:val="20"/>
              </w:rPr>
            </w:pPr>
            <w:r>
              <w:rPr>
                <w:rFonts w:ascii="Arial" w:eastAsia="Arial" w:hAnsi="Arial" w:cs="Arial"/>
                <w:sz w:val="20"/>
                <w:szCs w:val="20"/>
              </w:rPr>
              <w:t>Fringing vegetation will need to</w:t>
            </w:r>
          </w:p>
        </w:tc>
        <w:tc>
          <w:tcPr>
            <w:tcW w:w="2180" w:type="dxa"/>
            <w:vAlign w:val="bottom"/>
          </w:tcPr>
          <w:p w14:paraId="5BBADD29" w14:textId="77777777" w:rsidR="004B413C" w:rsidRDefault="00EC2FEA">
            <w:pPr>
              <w:ind w:left="20"/>
              <w:jc w:val="center"/>
              <w:rPr>
                <w:sz w:val="20"/>
                <w:szCs w:val="20"/>
              </w:rPr>
            </w:pPr>
            <w:r>
              <w:rPr>
                <w:rFonts w:ascii="Arial" w:eastAsia="Arial" w:hAnsi="Arial" w:cs="Arial"/>
                <w:sz w:val="20"/>
                <w:szCs w:val="20"/>
              </w:rPr>
              <w:t>No</w:t>
            </w:r>
          </w:p>
        </w:tc>
      </w:tr>
      <w:tr w:rsidR="004B413C" w14:paraId="3503F95D" w14:textId="77777777">
        <w:trPr>
          <w:trHeight w:val="239"/>
        </w:trPr>
        <w:tc>
          <w:tcPr>
            <w:tcW w:w="20" w:type="dxa"/>
            <w:vAlign w:val="bottom"/>
          </w:tcPr>
          <w:p w14:paraId="20EE859C" w14:textId="77777777" w:rsidR="004B413C" w:rsidRDefault="004B413C">
            <w:pPr>
              <w:rPr>
                <w:sz w:val="20"/>
                <w:szCs w:val="20"/>
              </w:rPr>
            </w:pPr>
          </w:p>
        </w:tc>
        <w:tc>
          <w:tcPr>
            <w:tcW w:w="3480" w:type="dxa"/>
            <w:vAlign w:val="bottom"/>
          </w:tcPr>
          <w:p w14:paraId="79886CA3" w14:textId="77777777" w:rsidR="004B413C" w:rsidRDefault="00EC2FEA">
            <w:pPr>
              <w:rPr>
                <w:sz w:val="20"/>
                <w:szCs w:val="20"/>
              </w:rPr>
            </w:pPr>
            <w:r>
              <w:rPr>
                <w:rFonts w:ascii="Arial" w:eastAsia="Arial" w:hAnsi="Arial" w:cs="Arial"/>
                <w:sz w:val="20"/>
                <w:szCs w:val="20"/>
              </w:rPr>
              <w:t>fringing sedge vegetation</w:t>
            </w:r>
          </w:p>
        </w:tc>
        <w:tc>
          <w:tcPr>
            <w:tcW w:w="3340" w:type="dxa"/>
            <w:vAlign w:val="bottom"/>
          </w:tcPr>
          <w:p w14:paraId="01BCA78C" w14:textId="77777777" w:rsidR="004B413C" w:rsidRDefault="00EC2FEA">
            <w:pPr>
              <w:ind w:left="140"/>
              <w:rPr>
                <w:sz w:val="20"/>
                <w:szCs w:val="20"/>
              </w:rPr>
            </w:pPr>
            <w:r>
              <w:rPr>
                <w:rFonts w:ascii="Arial" w:eastAsia="Arial" w:hAnsi="Arial" w:cs="Arial"/>
                <w:sz w:val="20"/>
                <w:szCs w:val="20"/>
              </w:rPr>
              <w:t>migrate down-slope</w:t>
            </w:r>
          </w:p>
        </w:tc>
        <w:tc>
          <w:tcPr>
            <w:tcW w:w="2180" w:type="dxa"/>
            <w:vAlign w:val="bottom"/>
          </w:tcPr>
          <w:p w14:paraId="3D7462ED" w14:textId="77777777" w:rsidR="004B413C" w:rsidRDefault="004B413C">
            <w:pPr>
              <w:rPr>
                <w:sz w:val="20"/>
                <w:szCs w:val="20"/>
              </w:rPr>
            </w:pPr>
          </w:p>
        </w:tc>
      </w:tr>
      <w:tr w:rsidR="004B413C" w14:paraId="69CA53C4" w14:textId="77777777">
        <w:trPr>
          <w:trHeight w:val="239"/>
        </w:trPr>
        <w:tc>
          <w:tcPr>
            <w:tcW w:w="3500" w:type="dxa"/>
            <w:gridSpan w:val="2"/>
            <w:vAlign w:val="bottom"/>
          </w:tcPr>
          <w:p w14:paraId="74823867" w14:textId="77777777" w:rsidR="004B413C" w:rsidRDefault="00EC2FEA">
            <w:pPr>
              <w:rPr>
                <w:sz w:val="20"/>
                <w:szCs w:val="20"/>
              </w:rPr>
            </w:pPr>
            <w:r>
              <w:rPr>
                <w:rFonts w:ascii="Arial" w:eastAsia="Arial" w:hAnsi="Arial" w:cs="Arial"/>
                <w:sz w:val="20"/>
                <w:szCs w:val="20"/>
              </w:rPr>
              <w:t>* Maintain deep, permanent water as a</w:t>
            </w:r>
          </w:p>
        </w:tc>
        <w:tc>
          <w:tcPr>
            <w:tcW w:w="3340" w:type="dxa"/>
            <w:vAlign w:val="bottom"/>
          </w:tcPr>
          <w:p w14:paraId="42BABC88" w14:textId="77777777" w:rsidR="004B413C" w:rsidRDefault="00EC2FEA">
            <w:pPr>
              <w:ind w:left="140"/>
              <w:rPr>
                <w:sz w:val="20"/>
                <w:szCs w:val="20"/>
              </w:rPr>
            </w:pPr>
            <w:r>
              <w:rPr>
                <w:rFonts w:ascii="Arial" w:eastAsia="Arial" w:hAnsi="Arial" w:cs="Arial"/>
                <w:sz w:val="20"/>
                <w:szCs w:val="20"/>
              </w:rPr>
              <w:t>Declining water levels will</w:t>
            </w:r>
          </w:p>
        </w:tc>
        <w:tc>
          <w:tcPr>
            <w:tcW w:w="2180" w:type="dxa"/>
            <w:vAlign w:val="bottom"/>
          </w:tcPr>
          <w:p w14:paraId="10DF83A7" w14:textId="77777777" w:rsidR="004B413C" w:rsidRDefault="00EC2FEA">
            <w:pPr>
              <w:ind w:left="20"/>
              <w:jc w:val="center"/>
              <w:rPr>
                <w:sz w:val="20"/>
                <w:szCs w:val="20"/>
              </w:rPr>
            </w:pPr>
            <w:r>
              <w:rPr>
                <w:rFonts w:ascii="Arial" w:eastAsia="Arial" w:hAnsi="Arial" w:cs="Arial"/>
                <w:sz w:val="20"/>
                <w:szCs w:val="20"/>
              </w:rPr>
              <w:t>No</w:t>
            </w:r>
          </w:p>
        </w:tc>
      </w:tr>
      <w:tr w:rsidR="004B413C" w14:paraId="536165FC" w14:textId="77777777">
        <w:trPr>
          <w:trHeight w:val="239"/>
        </w:trPr>
        <w:tc>
          <w:tcPr>
            <w:tcW w:w="20" w:type="dxa"/>
            <w:vAlign w:val="bottom"/>
          </w:tcPr>
          <w:p w14:paraId="11FC6597" w14:textId="77777777" w:rsidR="004B413C" w:rsidRDefault="004B413C">
            <w:pPr>
              <w:rPr>
                <w:sz w:val="20"/>
                <w:szCs w:val="20"/>
              </w:rPr>
            </w:pPr>
          </w:p>
        </w:tc>
        <w:tc>
          <w:tcPr>
            <w:tcW w:w="3480" w:type="dxa"/>
            <w:vAlign w:val="bottom"/>
          </w:tcPr>
          <w:p w14:paraId="1AD20E1A" w14:textId="77777777" w:rsidR="004B413C" w:rsidRDefault="00EC2FEA">
            <w:pPr>
              <w:rPr>
                <w:sz w:val="20"/>
                <w:szCs w:val="20"/>
              </w:rPr>
            </w:pPr>
            <w:r>
              <w:rPr>
                <w:rFonts w:ascii="Arial" w:eastAsia="Arial" w:hAnsi="Arial" w:cs="Arial"/>
                <w:sz w:val="20"/>
                <w:szCs w:val="20"/>
              </w:rPr>
              <w:t>bird habitat and drought refuge and to</w:t>
            </w:r>
          </w:p>
        </w:tc>
        <w:tc>
          <w:tcPr>
            <w:tcW w:w="3340" w:type="dxa"/>
            <w:vAlign w:val="bottom"/>
          </w:tcPr>
          <w:p w14:paraId="0773B06C" w14:textId="77777777" w:rsidR="004B413C" w:rsidRDefault="00EC2FEA">
            <w:pPr>
              <w:ind w:left="140"/>
              <w:rPr>
                <w:sz w:val="20"/>
                <w:szCs w:val="20"/>
              </w:rPr>
            </w:pPr>
            <w:r>
              <w:rPr>
                <w:rFonts w:ascii="Arial" w:eastAsia="Arial" w:hAnsi="Arial" w:cs="Arial"/>
                <w:sz w:val="20"/>
                <w:szCs w:val="20"/>
              </w:rPr>
              <w:t>jeopardise the lake as a drought</w:t>
            </w:r>
          </w:p>
        </w:tc>
        <w:tc>
          <w:tcPr>
            <w:tcW w:w="2180" w:type="dxa"/>
            <w:vAlign w:val="bottom"/>
          </w:tcPr>
          <w:p w14:paraId="7C43E2D1" w14:textId="77777777" w:rsidR="004B413C" w:rsidRDefault="004B413C">
            <w:pPr>
              <w:rPr>
                <w:sz w:val="20"/>
                <w:szCs w:val="20"/>
              </w:rPr>
            </w:pPr>
          </w:p>
        </w:tc>
      </w:tr>
      <w:tr w:rsidR="004B413C" w14:paraId="4F42B498" w14:textId="77777777">
        <w:trPr>
          <w:trHeight w:val="239"/>
        </w:trPr>
        <w:tc>
          <w:tcPr>
            <w:tcW w:w="20" w:type="dxa"/>
            <w:vAlign w:val="bottom"/>
          </w:tcPr>
          <w:p w14:paraId="5A924A57" w14:textId="77777777" w:rsidR="004B413C" w:rsidRDefault="004B413C">
            <w:pPr>
              <w:rPr>
                <w:sz w:val="20"/>
                <w:szCs w:val="20"/>
              </w:rPr>
            </w:pPr>
          </w:p>
        </w:tc>
        <w:tc>
          <w:tcPr>
            <w:tcW w:w="3480" w:type="dxa"/>
            <w:vAlign w:val="bottom"/>
          </w:tcPr>
          <w:p w14:paraId="393AC49F" w14:textId="77777777" w:rsidR="004B413C" w:rsidRDefault="00EC2FEA">
            <w:pPr>
              <w:rPr>
                <w:sz w:val="20"/>
                <w:szCs w:val="20"/>
              </w:rPr>
            </w:pPr>
            <w:r>
              <w:rPr>
                <w:rFonts w:ascii="Arial" w:eastAsia="Arial" w:hAnsi="Arial" w:cs="Arial"/>
                <w:sz w:val="20"/>
                <w:szCs w:val="20"/>
              </w:rPr>
              <w:t>protect aquatic invertebrates and fish</w:t>
            </w:r>
          </w:p>
        </w:tc>
        <w:tc>
          <w:tcPr>
            <w:tcW w:w="3340" w:type="dxa"/>
            <w:vAlign w:val="bottom"/>
          </w:tcPr>
          <w:p w14:paraId="1E95D983" w14:textId="77777777" w:rsidR="004B413C" w:rsidRDefault="00EC2FEA">
            <w:pPr>
              <w:ind w:left="140"/>
              <w:rPr>
                <w:sz w:val="20"/>
                <w:szCs w:val="20"/>
              </w:rPr>
            </w:pPr>
            <w:r>
              <w:rPr>
                <w:rFonts w:ascii="Arial" w:eastAsia="Arial" w:hAnsi="Arial" w:cs="Arial"/>
                <w:sz w:val="20"/>
                <w:szCs w:val="20"/>
              </w:rPr>
              <w:t>refuge</w:t>
            </w:r>
          </w:p>
        </w:tc>
        <w:tc>
          <w:tcPr>
            <w:tcW w:w="2180" w:type="dxa"/>
            <w:vAlign w:val="bottom"/>
          </w:tcPr>
          <w:p w14:paraId="75C63095" w14:textId="77777777" w:rsidR="004B413C" w:rsidRDefault="004B413C">
            <w:pPr>
              <w:rPr>
                <w:sz w:val="20"/>
                <w:szCs w:val="20"/>
              </w:rPr>
            </w:pPr>
          </w:p>
        </w:tc>
      </w:tr>
      <w:tr w:rsidR="004B413C" w14:paraId="6FDE18B6" w14:textId="77777777">
        <w:trPr>
          <w:trHeight w:val="239"/>
        </w:trPr>
        <w:tc>
          <w:tcPr>
            <w:tcW w:w="20" w:type="dxa"/>
            <w:vAlign w:val="bottom"/>
          </w:tcPr>
          <w:p w14:paraId="4D171DC9" w14:textId="77777777" w:rsidR="004B413C" w:rsidRDefault="004B413C">
            <w:pPr>
              <w:rPr>
                <w:sz w:val="20"/>
                <w:szCs w:val="20"/>
              </w:rPr>
            </w:pPr>
          </w:p>
        </w:tc>
        <w:tc>
          <w:tcPr>
            <w:tcW w:w="3480" w:type="dxa"/>
            <w:vAlign w:val="bottom"/>
          </w:tcPr>
          <w:p w14:paraId="0ADE7772" w14:textId="77777777" w:rsidR="004B413C" w:rsidRDefault="00EC2FEA">
            <w:pPr>
              <w:rPr>
                <w:sz w:val="20"/>
                <w:szCs w:val="20"/>
              </w:rPr>
            </w:pPr>
            <w:r>
              <w:rPr>
                <w:rFonts w:ascii="Arial" w:eastAsia="Arial" w:hAnsi="Arial" w:cs="Arial"/>
                <w:sz w:val="20"/>
                <w:szCs w:val="20"/>
              </w:rPr>
              <w:t>dependent on permanent water</w:t>
            </w:r>
          </w:p>
        </w:tc>
        <w:tc>
          <w:tcPr>
            <w:tcW w:w="3340" w:type="dxa"/>
            <w:vAlign w:val="bottom"/>
          </w:tcPr>
          <w:p w14:paraId="13991893" w14:textId="77777777" w:rsidR="004B413C" w:rsidRDefault="004B413C">
            <w:pPr>
              <w:rPr>
                <w:sz w:val="20"/>
                <w:szCs w:val="20"/>
              </w:rPr>
            </w:pPr>
          </w:p>
        </w:tc>
        <w:tc>
          <w:tcPr>
            <w:tcW w:w="2180" w:type="dxa"/>
            <w:vAlign w:val="bottom"/>
          </w:tcPr>
          <w:p w14:paraId="73506FCE" w14:textId="77777777" w:rsidR="004B413C" w:rsidRDefault="004B413C">
            <w:pPr>
              <w:rPr>
                <w:sz w:val="20"/>
                <w:szCs w:val="20"/>
              </w:rPr>
            </w:pPr>
          </w:p>
        </w:tc>
      </w:tr>
      <w:tr w:rsidR="004B413C" w14:paraId="42538E3C" w14:textId="77777777">
        <w:trPr>
          <w:trHeight w:val="239"/>
        </w:trPr>
        <w:tc>
          <w:tcPr>
            <w:tcW w:w="3500" w:type="dxa"/>
            <w:gridSpan w:val="2"/>
            <w:vAlign w:val="bottom"/>
          </w:tcPr>
          <w:p w14:paraId="3666E718" w14:textId="77777777" w:rsidR="004B413C" w:rsidRDefault="00EC2FEA">
            <w:pPr>
              <w:rPr>
                <w:sz w:val="20"/>
                <w:szCs w:val="20"/>
              </w:rPr>
            </w:pPr>
            <w:r>
              <w:rPr>
                <w:rFonts w:ascii="Arial" w:eastAsia="Arial" w:hAnsi="Arial" w:cs="Arial"/>
                <w:sz w:val="20"/>
                <w:szCs w:val="20"/>
              </w:rPr>
              <w:t>* Maintain the existing extent of</w:t>
            </w:r>
          </w:p>
        </w:tc>
        <w:tc>
          <w:tcPr>
            <w:tcW w:w="3340" w:type="dxa"/>
            <w:vAlign w:val="bottom"/>
          </w:tcPr>
          <w:p w14:paraId="24BC49A1" w14:textId="77777777" w:rsidR="004B413C" w:rsidRDefault="004B413C">
            <w:pPr>
              <w:rPr>
                <w:sz w:val="20"/>
                <w:szCs w:val="20"/>
              </w:rPr>
            </w:pPr>
          </w:p>
        </w:tc>
        <w:tc>
          <w:tcPr>
            <w:tcW w:w="2180" w:type="dxa"/>
            <w:vAlign w:val="bottom"/>
          </w:tcPr>
          <w:p w14:paraId="66616B05" w14:textId="77777777" w:rsidR="004B413C" w:rsidRDefault="004B413C">
            <w:pPr>
              <w:rPr>
                <w:sz w:val="20"/>
                <w:szCs w:val="20"/>
              </w:rPr>
            </w:pPr>
          </w:p>
        </w:tc>
      </w:tr>
      <w:tr w:rsidR="004B413C" w14:paraId="79F7B21F" w14:textId="77777777">
        <w:trPr>
          <w:trHeight w:val="239"/>
        </w:trPr>
        <w:tc>
          <w:tcPr>
            <w:tcW w:w="3500" w:type="dxa"/>
            <w:gridSpan w:val="2"/>
            <w:vAlign w:val="bottom"/>
          </w:tcPr>
          <w:p w14:paraId="1A847176" w14:textId="77777777" w:rsidR="004B413C" w:rsidRDefault="00EC2FEA">
            <w:pPr>
              <w:ind w:left="20"/>
              <w:rPr>
                <w:sz w:val="20"/>
                <w:szCs w:val="20"/>
              </w:rPr>
            </w:pPr>
            <w:r>
              <w:rPr>
                <w:rFonts w:ascii="Arial" w:eastAsia="Arial" w:hAnsi="Arial" w:cs="Arial"/>
                <w:i/>
                <w:iCs/>
                <w:sz w:val="20"/>
                <w:szCs w:val="20"/>
              </w:rPr>
              <w:t xml:space="preserve">Baumea </w:t>
            </w:r>
            <w:r>
              <w:rPr>
                <w:rFonts w:ascii="Arial" w:eastAsia="Arial" w:hAnsi="Arial" w:cs="Arial"/>
                <w:sz w:val="20"/>
                <w:szCs w:val="20"/>
              </w:rPr>
              <w:t>fringe between</w:t>
            </w:r>
            <w:r>
              <w:rPr>
                <w:rFonts w:ascii="Arial" w:eastAsia="Arial" w:hAnsi="Arial" w:cs="Arial"/>
                <w:i/>
                <w:iCs/>
                <w:sz w:val="20"/>
                <w:szCs w:val="20"/>
              </w:rPr>
              <w:t xml:space="preserve"> Typha </w:t>
            </w:r>
            <w:r>
              <w:rPr>
                <w:rFonts w:ascii="Arial" w:eastAsia="Arial" w:hAnsi="Arial" w:cs="Arial"/>
                <w:sz w:val="20"/>
                <w:szCs w:val="20"/>
              </w:rPr>
              <w:t>stands</w:t>
            </w:r>
          </w:p>
        </w:tc>
        <w:tc>
          <w:tcPr>
            <w:tcW w:w="3340" w:type="dxa"/>
            <w:vAlign w:val="bottom"/>
          </w:tcPr>
          <w:p w14:paraId="6601714A" w14:textId="77777777" w:rsidR="004B413C" w:rsidRDefault="004B413C">
            <w:pPr>
              <w:rPr>
                <w:sz w:val="20"/>
                <w:szCs w:val="20"/>
              </w:rPr>
            </w:pPr>
          </w:p>
        </w:tc>
        <w:tc>
          <w:tcPr>
            <w:tcW w:w="2180" w:type="dxa"/>
            <w:vAlign w:val="bottom"/>
          </w:tcPr>
          <w:p w14:paraId="60641147" w14:textId="77777777" w:rsidR="004B413C" w:rsidRDefault="004B413C">
            <w:pPr>
              <w:rPr>
                <w:sz w:val="20"/>
                <w:szCs w:val="20"/>
              </w:rPr>
            </w:pPr>
          </w:p>
        </w:tc>
      </w:tr>
      <w:tr w:rsidR="004B413C" w14:paraId="13A067C6" w14:textId="77777777">
        <w:trPr>
          <w:trHeight w:val="239"/>
        </w:trPr>
        <w:tc>
          <w:tcPr>
            <w:tcW w:w="20" w:type="dxa"/>
            <w:vAlign w:val="bottom"/>
          </w:tcPr>
          <w:p w14:paraId="2E794D98" w14:textId="77777777" w:rsidR="004B413C" w:rsidRDefault="004B413C">
            <w:pPr>
              <w:rPr>
                <w:sz w:val="20"/>
                <w:szCs w:val="20"/>
              </w:rPr>
            </w:pPr>
          </w:p>
        </w:tc>
        <w:tc>
          <w:tcPr>
            <w:tcW w:w="3480" w:type="dxa"/>
            <w:vAlign w:val="bottom"/>
          </w:tcPr>
          <w:p w14:paraId="7EA27D48" w14:textId="77777777" w:rsidR="004B413C" w:rsidRDefault="00EC2FEA">
            <w:pPr>
              <w:rPr>
                <w:sz w:val="20"/>
                <w:szCs w:val="20"/>
              </w:rPr>
            </w:pPr>
            <w:r>
              <w:rPr>
                <w:rFonts w:ascii="Arial" w:eastAsia="Arial" w:hAnsi="Arial" w:cs="Arial"/>
                <w:sz w:val="20"/>
                <w:szCs w:val="20"/>
              </w:rPr>
              <w:t>and the fringing woodland</w:t>
            </w:r>
          </w:p>
        </w:tc>
        <w:tc>
          <w:tcPr>
            <w:tcW w:w="3340" w:type="dxa"/>
            <w:vAlign w:val="bottom"/>
          </w:tcPr>
          <w:p w14:paraId="3AAD34C8" w14:textId="77777777" w:rsidR="004B413C" w:rsidRDefault="004B413C">
            <w:pPr>
              <w:rPr>
                <w:sz w:val="20"/>
                <w:szCs w:val="20"/>
              </w:rPr>
            </w:pPr>
          </w:p>
        </w:tc>
        <w:tc>
          <w:tcPr>
            <w:tcW w:w="2180" w:type="dxa"/>
            <w:vAlign w:val="bottom"/>
          </w:tcPr>
          <w:p w14:paraId="21CEBFCA" w14:textId="77777777" w:rsidR="004B413C" w:rsidRDefault="004B413C">
            <w:pPr>
              <w:rPr>
                <w:sz w:val="20"/>
                <w:szCs w:val="20"/>
              </w:rPr>
            </w:pPr>
          </w:p>
        </w:tc>
      </w:tr>
      <w:tr w:rsidR="004B413C" w14:paraId="529A950D" w14:textId="77777777">
        <w:trPr>
          <w:trHeight w:val="239"/>
        </w:trPr>
        <w:tc>
          <w:tcPr>
            <w:tcW w:w="3500" w:type="dxa"/>
            <w:gridSpan w:val="2"/>
            <w:vAlign w:val="bottom"/>
          </w:tcPr>
          <w:p w14:paraId="0BB9E409" w14:textId="77777777" w:rsidR="004B413C" w:rsidRDefault="00EC2FEA">
            <w:pPr>
              <w:rPr>
                <w:sz w:val="20"/>
                <w:szCs w:val="20"/>
              </w:rPr>
            </w:pPr>
            <w:r>
              <w:rPr>
                <w:rFonts w:ascii="Arial" w:eastAsia="Arial" w:hAnsi="Arial" w:cs="Arial"/>
                <w:sz w:val="20"/>
                <w:szCs w:val="20"/>
              </w:rPr>
              <w:t>* Provide some area of wading bird</w:t>
            </w:r>
          </w:p>
        </w:tc>
        <w:tc>
          <w:tcPr>
            <w:tcW w:w="3340" w:type="dxa"/>
            <w:vAlign w:val="bottom"/>
          </w:tcPr>
          <w:p w14:paraId="756DDD39" w14:textId="77777777" w:rsidR="004B413C" w:rsidRDefault="004B413C">
            <w:pPr>
              <w:rPr>
                <w:sz w:val="20"/>
                <w:szCs w:val="20"/>
              </w:rPr>
            </w:pPr>
          </w:p>
        </w:tc>
        <w:tc>
          <w:tcPr>
            <w:tcW w:w="2180" w:type="dxa"/>
            <w:vAlign w:val="bottom"/>
          </w:tcPr>
          <w:p w14:paraId="12CCB724" w14:textId="77777777" w:rsidR="004B413C" w:rsidRDefault="004B413C">
            <w:pPr>
              <w:rPr>
                <w:sz w:val="20"/>
                <w:szCs w:val="20"/>
              </w:rPr>
            </w:pPr>
          </w:p>
        </w:tc>
      </w:tr>
      <w:tr w:rsidR="004B413C" w14:paraId="5B541198" w14:textId="77777777">
        <w:trPr>
          <w:trHeight w:val="239"/>
        </w:trPr>
        <w:tc>
          <w:tcPr>
            <w:tcW w:w="20" w:type="dxa"/>
            <w:vAlign w:val="bottom"/>
          </w:tcPr>
          <w:p w14:paraId="0F54FDAD" w14:textId="77777777" w:rsidR="004B413C" w:rsidRDefault="004B413C">
            <w:pPr>
              <w:rPr>
                <w:sz w:val="20"/>
                <w:szCs w:val="20"/>
              </w:rPr>
            </w:pPr>
          </w:p>
        </w:tc>
        <w:tc>
          <w:tcPr>
            <w:tcW w:w="3480" w:type="dxa"/>
            <w:vAlign w:val="bottom"/>
          </w:tcPr>
          <w:p w14:paraId="4A94832E" w14:textId="77777777" w:rsidR="004B413C" w:rsidRDefault="00EC2FEA">
            <w:pPr>
              <w:rPr>
                <w:sz w:val="20"/>
                <w:szCs w:val="20"/>
              </w:rPr>
            </w:pPr>
            <w:r>
              <w:rPr>
                <w:rFonts w:ascii="Arial" w:eastAsia="Arial" w:hAnsi="Arial" w:cs="Arial"/>
                <w:sz w:val="20"/>
                <w:szCs w:val="20"/>
              </w:rPr>
              <w:t>habitat at the end of summer,</w:t>
            </w:r>
          </w:p>
        </w:tc>
        <w:tc>
          <w:tcPr>
            <w:tcW w:w="3340" w:type="dxa"/>
            <w:vAlign w:val="bottom"/>
          </w:tcPr>
          <w:p w14:paraId="3E79516E" w14:textId="77777777" w:rsidR="004B413C" w:rsidRDefault="004B413C">
            <w:pPr>
              <w:rPr>
                <w:sz w:val="20"/>
                <w:szCs w:val="20"/>
              </w:rPr>
            </w:pPr>
          </w:p>
        </w:tc>
        <w:tc>
          <w:tcPr>
            <w:tcW w:w="2180" w:type="dxa"/>
            <w:vAlign w:val="bottom"/>
          </w:tcPr>
          <w:p w14:paraId="4F35BB02" w14:textId="77777777" w:rsidR="004B413C" w:rsidRDefault="004B413C">
            <w:pPr>
              <w:rPr>
                <w:sz w:val="20"/>
                <w:szCs w:val="20"/>
              </w:rPr>
            </w:pPr>
          </w:p>
        </w:tc>
      </w:tr>
      <w:tr w:rsidR="004B413C" w14:paraId="266C8E34" w14:textId="77777777">
        <w:trPr>
          <w:trHeight w:val="239"/>
        </w:trPr>
        <w:tc>
          <w:tcPr>
            <w:tcW w:w="20" w:type="dxa"/>
            <w:vAlign w:val="bottom"/>
          </w:tcPr>
          <w:p w14:paraId="4333D434" w14:textId="77777777" w:rsidR="004B413C" w:rsidRDefault="004B413C">
            <w:pPr>
              <w:rPr>
                <w:sz w:val="20"/>
                <w:szCs w:val="20"/>
              </w:rPr>
            </w:pPr>
          </w:p>
        </w:tc>
        <w:tc>
          <w:tcPr>
            <w:tcW w:w="3480" w:type="dxa"/>
            <w:vAlign w:val="bottom"/>
          </w:tcPr>
          <w:p w14:paraId="36609C84" w14:textId="77777777" w:rsidR="004B413C" w:rsidRDefault="00EC2FEA">
            <w:pPr>
              <w:rPr>
                <w:sz w:val="20"/>
                <w:szCs w:val="20"/>
              </w:rPr>
            </w:pPr>
            <w:r>
              <w:rPr>
                <w:rFonts w:ascii="Arial" w:eastAsia="Arial" w:hAnsi="Arial" w:cs="Arial"/>
                <w:sz w:val="20"/>
                <w:szCs w:val="20"/>
              </w:rPr>
              <w:t>although it is recognized that this is</w:t>
            </w:r>
          </w:p>
        </w:tc>
        <w:tc>
          <w:tcPr>
            <w:tcW w:w="3340" w:type="dxa"/>
            <w:vAlign w:val="bottom"/>
          </w:tcPr>
          <w:p w14:paraId="336154B0" w14:textId="77777777" w:rsidR="004B413C" w:rsidRDefault="004B413C">
            <w:pPr>
              <w:rPr>
                <w:sz w:val="20"/>
                <w:szCs w:val="20"/>
              </w:rPr>
            </w:pPr>
          </w:p>
        </w:tc>
        <w:tc>
          <w:tcPr>
            <w:tcW w:w="2180" w:type="dxa"/>
            <w:vAlign w:val="bottom"/>
          </w:tcPr>
          <w:p w14:paraId="37FAAA85" w14:textId="77777777" w:rsidR="004B413C" w:rsidRDefault="004B413C">
            <w:pPr>
              <w:rPr>
                <w:sz w:val="20"/>
                <w:szCs w:val="20"/>
              </w:rPr>
            </w:pPr>
          </w:p>
        </w:tc>
      </w:tr>
      <w:tr w:rsidR="004B413C" w14:paraId="7A0F58FB" w14:textId="77777777">
        <w:trPr>
          <w:trHeight w:val="281"/>
        </w:trPr>
        <w:tc>
          <w:tcPr>
            <w:tcW w:w="20" w:type="dxa"/>
            <w:vAlign w:val="bottom"/>
          </w:tcPr>
          <w:p w14:paraId="2D982B39" w14:textId="77777777" w:rsidR="004B413C" w:rsidRDefault="004B413C">
            <w:pPr>
              <w:rPr>
                <w:sz w:val="24"/>
                <w:szCs w:val="24"/>
              </w:rPr>
            </w:pPr>
          </w:p>
        </w:tc>
        <w:tc>
          <w:tcPr>
            <w:tcW w:w="3480" w:type="dxa"/>
            <w:vAlign w:val="bottom"/>
          </w:tcPr>
          <w:p w14:paraId="41BEE460" w14:textId="77777777" w:rsidR="004B413C" w:rsidRDefault="00EC2FEA">
            <w:pPr>
              <w:rPr>
                <w:sz w:val="20"/>
                <w:szCs w:val="20"/>
              </w:rPr>
            </w:pPr>
            <w:r>
              <w:rPr>
                <w:rFonts w:ascii="Arial" w:eastAsia="Arial" w:hAnsi="Arial" w:cs="Arial"/>
                <w:sz w:val="20"/>
                <w:szCs w:val="20"/>
              </w:rPr>
              <w:t>limited by the shape of the wetland.</w:t>
            </w:r>
          </w:p>
        </w:tc>
        <w:tc>
          <w:tcPr>
            <w:tcW w:w="3340" w:type="dxa"/>
            <w:vAlign w:val="bottom"/>
          </w:tcPr>
          <w:p w14:paraId="534C1954" w14:textId="77777777" w:rsidR="004B413C" w:rsidRDefault="004B413C">
            <w:pPr>
              <w:rPr>
                <w:sz w:val="24"/>
                <w:szCs w:val="24"/>
              </w:rPr>
            </w:pPr>
          </w:p>
        </w:tc>
        <w:tc>
          <w:tcPr>
            <w:tcW w:w="2180" w:type="dxa"/>
            <w:vAlign w:val="bottom"/>
          </w:tcPr>
          <w:p w14:paraId="29749F48" w14:textId="77777777" w:rsidR="004B413C" w:rsidRDefault="004B413C">
            <w:pPr>
              <w:rPr>
                <w:sz w:val="24"/>
                <w:szCs w:val="24"/>
              </w:rPr>
            </w:pPr>
          </w:p>
        </w:tc>
      </w:tr>
      <w:tr w:rsidR="004B413C" w14:paraId="0E2D03C8" w14:textId="77777777">
        <w:trPr>
          <w:trHeight w:val="50"/>
        </w:trPr>
        <w:tc>
          <w:tcPr>
            <w:tcW w:w="20" w:type="dxa"/>
            <w:tcBorders>
              <w:bottom w:val="single" w:sz="8" w:space="0" w:color="auto"/>
            </w:tcBorders>
            <w:vAlign w:val="bottom"/>
          </w:tcPr>
          <w:p w14:paraId="39D58E7E" w14:textId="77777777" w:rsidR="004B413C" w:rsidRDefault="004B413C">
            <w:pPr>
              <w:rPr>
                <w:sz w:val="4"/>
                <w:szCs w:val="4"/>
              </w:rPr>
            </w:pPr>
          </w:p>
        </w:tc>
        <w:tc>
          <w:tcPr>
            <w:tcW w:w="3480" w:type="dxa"/>
            <w:tcBorders>
              <w:bottom w:val="single" w:sz="8" w:space="0" w:color="auto"/>
            </w:tcBorders>
            <w:vAlign w:val="bottom"/>
          </w:tcPr>
          <w:p w14:paraId="50C8549C" w14:textId="77777777" w:rsidR="004B413C" w:rsidRDefault="004B413C">
            <w:pPr>
              <w:rPr>
                <w:sz w:val="4"/>
                <w:szCs w:val="4"/>
              </w:rPr>
            </w:pPr>
          </w:p>
        </w:tc>
        <w:tc>
          <w:tcPr>
            <w:tcW w:w="3340" w:type="dxa"/>
            <w:tcBorders>
              <w:bottom w:val="single" w:sz="8" w:space="0" w:color="auto"/>
            </w:tcBorders>
            <w:vAlign w:val="bottom"/>
          </w:tcPr>
          <w:p w14:paraId="3062C089" w14:textId="77777777" w:rsidR="004B413C" w:rsidRDefault="004B413C">
            <w:pPr>
              <w:rPr>
                <w:sz w:val="4"/>
                <w:szCs w:val="4"/>
              </w:rPr>
            </w:pPr>
          </w:p>
        </w:tc>
        <w:tc>
          <w:tcPr>
            <w:tcW w:w="2180" w:type="dxa"/>
            <w:tcBorders>
              <w:bottom w:val="single" w:sz="8" w:space="0" w:color="auto"/>
            </w:tcBorders>
            <w:vAlign w:val="bottom"/>
          </w:tcPr>
          <w:p w14:paraId="578115C5" w14:textId="77777777" w:rsidR="004B413C" w:rsidRDefault="004B413C">
            <w:pPr>
              <w:rPr>
                <w:sz w:val="4"/>
                <w:szCs w:val="4"/>
              </w:rPr>
            </w:pPr>
          </w:p>
        </w:tc>
      </w:tr>
    </w:tbl>
    <w:p w14:paraId="6FF6C1A1" w14:textId="77777777" w:rsidR="004B413C" w:rsidRDefault="004B413C">
      <w:pPr>
        <w:spacing w:line="200" w:lineRule="exact"/>
        <w:rPr>
          <w:sz w:val="20"/>
          <w:szCs w:val="20"/>
        </w:rPr>
      </w:pPr>
    </w:p>
    <w:p w14:paraId="686F439C" w14:textId="77777777" w:rsidR="004B413C" w:rsidRDefault="004B413C">
      <w:pPr>
        <w:sectPr w:rsidR="004B413C">
          <w:pgSz w:w="12240" w:h="15840"/>
          <w:pgMar w:top="1382" w:right="1440" w:bottom="307" w:left="1440" w:header="0" w:footer="0" w:gutter="0"/>
          <w:cols w:space="720" w:equalWidth="0">
            <w:col w:w="9360"/>
          </w:cols>
        </w:sectPr>
      </w:pPr>
    </w:p>
    <w:p w14:paraId="0F8196E9" w14:textId="77777777" w:rsidR="004B413C" w:rsidRDefault="004B413C">
      <w:pPr>
        <w:spacing w:line="200" w:lineRule="exact"/>
        <w:rPr>
          <w:sz w:val="20"/>
          <w:szCs w:val="20"/>
        </w:rPr>
      </w:pPr>
    </w:p>
    <w:p w14:paraId="798716F2" w14:textId="77777777" w:rsidR="004B413C" w:rsidRDefault="004B413C">
      <w:pPr>
        <w:spacing w:line="200" w:lineRule="exact"/>
        <w:rPr>
          <w:sz w:val="20"/>
          <w:szCs w:val="20"/>
        </w:rPr>
      </w:pPr>
    </w:p>
    <w:p w14:paraId="4E884BDB" w14:textId="77777777" w:rsidR="004B413C" w:rsidRDefault="004B413C">
      <w:pPr>
        <w:spacing w:line="200" w:lineRule="exact"/>
        <w:rPr>
          <w:sz w:val="20"/>
          <w:szCs w:val="20"/>
        </w:rPr>
      </w:pPr>
    </w:p>
    <w:p w14:paraId="5DD2F9D5" w14:textId="77777777" w:rsidR="004B413C" w:rsidRDefault="004B413C">
      <w:pPr>
        <w:spacing w:line="200" w:lineRule="exact"/>
        <w:rPr>
          <w:sz w:val="20"/>
          <w:szCs w:val="20"/>
        </w:rPr>
      </w:pPr>
    </w:p>
    <w:p w14:paraId="01C74217" w14:textId="77777777" w:rsidR="004B413C" w:rsidRDefault="004B413C">
      <w:pPr>
        <w:spacing w:line="200" w:lineRule="exact"/>
        <w:rPr>
          <w:sz w:val="20"/>
          <w:szCs w:val="20"/>
        </w:rPr>
      </w:pPr>
    </w:p>
    <w:p w14:paraId="543F1A6F" w14:textId="77777777" w:rsidR="004B413C" w:rsidRDefault="004B413C">
      <w:pPr>
        <w:spacing w:line="200" w:lineRule="exact"/>
        <w:rPr>
          <w:sz w:val="20"/>
          <w:szCs w:val="20"/>
        </w:rPr>
      </w:pPr>
    </w:p>
    <w:p w14:paraId="13E6095E" w14:textId="77777777" w:rsidR="004B413C" w:rsidRDefault="004B413C">
      <w:pPr>
        <w:spacing w:line="200" w:lineRule="exact"/>
        <w:rPr>
          <w:sz w:val="20"/>
          <w:szCs w:val="20"/>
        </w:rPr>
      </w:pPr>
    </w:p>
    <w:p w14:paraId="7B021AFC" w14:textId="77777777" w:rsidR="004B413C" w:rsidRDefault="004B413C">
      <w:pPr>
        <w:spacing w:line="200" w:lineRule="exact"/>
        <w:rPr>
          <w:sz w:val="20"/>
          <w:szCs w:val="20"/>
        </w:rPr>
      </w:pPr>
    </w:p>
    <w:p w14:paraId="1AD22C76" w14:textId="77777777" w:rsidR="004B413C" w:rsidRDefault="004B413C">
      <w:pPr>
        <w:spacing w:line="200" w:lineRule="exact"/>
        <w:rPr>
          <w:sz w:val="20"/>
          <w:szCs w:val="20"/>
        </w:rPr>
      </w:pPr>
    </w:p>
    <w:p w14:paraId="0C006889" w14:textId="77777777" w:rsidR="004B413C" w:rsidRDefault="004B413C">
      <w:pPr>
        <w:spacing w:line="200" w:lineRule="exact"/>
        <w:rPr>
          <w:sz w:val="20"/>
          <w:szCs w:val="20"/>
        </w:rPr>
      </w:pPr>
    </w:p>
    <w:p w14:paraId="06B7160E" w14:textId="77777777" w:rsidR="004B413C" w:rsidRDefault="004B413C">
      <w:pPr>
        <w:spacing w:line="200" w:lineRule="exact"/>
        <w:rPr>
          <w:sz w:val="20"/>
          <w:szCs w:val="20"/>
        </w:rPr>
      </w:pPr>
    </w:p>
    <w:p w14:paraId="38D5D919" w14:textId="77777777" w:rsidR="004B413C" w:rsidRDefault="004B413C">
      <w:pPr>
        <w:spacing w:line="200" w:lineRule="exact"/>
        <w:rPr>
          <w:sz w:val="20"/>
          <w:szCs w:val="20"/>
        </w:rPr>
      </w:pPr>
    </w:p>
    <w:p w14:paraId="7EF66EE4" w14:textId="77777777" w:rsidR="004B413C" w:rsidRDefault="004B413C">
      <w:pPr>
        <w:spacing w:line="200" w:lineRule="exact"/>
        <w:rPr>
          <w:sz w:val="20"/>
          <w:szCs w:val="20"/>
        </w:rPr>
      </w:pPr>
    </w:p>
    <w:p w14:paraId="4F0926B9" w14:textId="77777777" w:rsidR="004B413C" w:rsidRDefault="004B413C">
      <w:pPr>
        <w:spacing w:line="200" w:lineRule="exact"/>
        <w:rPr>
          <w:sz w:val="20"/>
          <w:szCs w:val="20"/>
        </w:rPr>
      </w:pPr>
    </w:p>
    <w:p w14:paraId="2D1F77D3" w14:textId="77777777" w:rsidR="004B413C" w:rsidRDefault="004B413C">
      <w:pPr>
        <w:spacing w:line="200" w:lineRule="exact"/>
        <w:rPr>
          <w:sz w:val="20"/>
          <w:szCs w:val="20"/>
        </w:rPr>
      </w:pPr>
    </w:p>
    <w:p w14:paraId="2B44B3B8" w14:textId="77777777" w:rsidR="004B413C" w:rsidRDefault="004B413C">
      <w:pPr>
        <w:spacing w:line="200" w:lineRule="exact"/>
        <w:rPr>
          <w:sz w:val="20"/>
          <w:szCs w:val="20"/>
        </w:rPr>
      </w:pPr>
    </w:p>
    <w:p w14:paraId="05AF5A10" w14:textId="77777777" w:rsidR="004B413C" w:rsidRDefault="004B413C">
      <w:pPr>
        <w:spacing w:line="200" w:lineRule="exact"/>
        <w:rPr>
          <w:sz w:val="20"/>
          <w:szCs w:val="20"/>
        </w:rPr>
      </w:pPr>
    </w:p>
    <w:p w14:paraId="331EBE7A" w14:textId="77777777" w:rsidR="004B413C" w:rsidRDefault="004B413C">
      <w:pPr>
        <w:spacing w:line="200" w:lineRule="exact"/>
        <w:rPr>
          <w:sz w:val="20"/>
          <w:szCs w:val="20"/>
        </w:rPr>
      </w:pPr>
    </w:p>
    <w:p w14:paraId="3D7E1DAB" w14:textId="77777777" w:rsidR="004B413C" w:rsidRDefault="004B413C">
      <w:pPr>
        <w:spacing w:line="200" w:lineRule="exact"/>
        <w:rPr>
          <w:sz w:val="20"/>
          <w:szCs w:val="20"/>
        </w:rPr>
      </w:pPr>
    </w:p>
    <w:p w14:paraId="2A4510AC" w14:textId="77777777" w:rsidR="004B413C" w:rsidRDefault="004B413C">
      <w:pPr>
        <w:spacing w:line="200" w:lineRule="exact"/>
        <w:rPr>
          <w:sz w:val="20"/>
          <w:szCs w:val="20"/>
        </w:rPr>
      </w:pPr>
    </w:p>
    <w:p w14:paraId="369D7160" w14:textId="77777777" w:rsidR="004B413C" w:rsidRDefault="004B413C">
      <w:pPr>
        <w:spacing w:line="367" w:lineRule="exact"/>
        <w:rPr>
          <w:sz w:val="20"/>
          <w:szCs w:val="20"/>
        </w:rPr>
      </w:pPr>
    </w:p>
    <w:p w14:paraId="51133003" w14:textId="77777777" w:rsidR="004B413C" w:rsidRDefault="00EC2FEA">
      <w:pPr>
        <w:jc w:val="center"/>
        <w:rPr>
          <w:sz w:val="20"/>
          <w:szCs w:val="20"/>
        </w:rPr>
      </w:pPr>
      <w:r>
        <w:rPr>
          <w:rFonts w:ascii="Arial" w:eastAsia="Arial" w:hAnsi="Arial" w:cs="Arial"/>
          <w:sz w:val="17"/>
          <w:szCs w:val="17"/>
        </w:rPr>
        <w:t>87</w:t>
      </w:r>
    </w:p>
    <w:p w14:paraId="6825CF82" w14:textId="77777777" w:rsidR="004B413C" w:rsidRDefault="004B413C">
      <w:pPr>
        <w:sectPr w:rsidR="004B413C">
          <w:type w:val="continuous"/>
          <w:pgSz w:w="12240" w:h="15840"/>
          <w:pgMar w:top="1382" w:right="1440" w:bottom="307" w:left="1440" w:header="0" w:footer="0" w:gutter="0"/>
          <w:cols w:space="720" w:equalWidth="0">
            <w:col w:w="9360"/>
          </w:cols>
        </w:sectPr>
      </w:pPr>
    </w:p>
    <w:p w14:paraId="0D96A810" w14:textId="77777777" w:rsidR="004B413C" w:rsidRDefault="00EC2FEA">
      <w:pPr>
        <w:spacing w:line="200" w:lineRule="exact"/>
        <w:rPr>
          <w:sz w:val="20"/>
          <w:szCs w:val="20"/>
        </w:rPr>
      </w:pPr>
      <w:bookmarkStart w:id="125" w:name="page88"/>
      <w:bookmarkEnd w:id="125"/>
      <w:r>
        <w:rPr>
          <w:noProof/>
          <w:sz w:val="20"/>
          <w:szCs w:val="20"/>
        </w:rPr>
        <w:lastRenderedPageBreak/>
        <w:drawing>
          <wp:anchor distT="0" distB="0" distL="114300" distR="114300" simplePos="0" relativeHeight="252210176" behindDoc="1" locked="0" layoutInCell="0" allowOverlap="1" wp14:anchorId="219E9074" wp14:editId="5B186E4F">
            <wp:simplePos x="0" y="0"/>
            <wp:positionH relativeFrom="page">
              <wp:posOffset>1304925</wp:posOffset>
            </wp:positionH>
            <wp:positionV relativeFrom="page">
              <wp:posOffset>2738120</wp:posOffset>
            </wp:positionV>
            <wp:extent cx="5483860" cy="3674745"/>
            <wp:effectExtent l="0" t="0" r="0" b="0"/>
            <wp:wrapNone/>
            <wp:docPr id="1262" name="Picture 1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2"/>
                    <pic:cNvPicPr>
                      <a:picLocks noChangeAspect="1" noChangeArrowheads="1"/>
                    </pic:cNvPicPr>
                  </pic:nvPicPr>
                  <pic:blipFill>
                    <a:blip r:embed="rId823"/>
                    <a:srcRect/>
                    <a:stretch>
                      <a:fillRect/>
                    </a:stretch>
                  </pic:blipFill>
                  <pic:spPr bwMode="auto">
                    <a:xfrm>
                      <a:off x="0" y="0"/>
                      <a:ext cx="5483860" cy="3674745"/>
                    </a:xfrm>
                    <a:prstGeom prst="rect">
                      <a:avLst/>
                    </a:prstGeom>
                    <a:noFill/>
                  </pic:spPr>
                </pic:pic>
              </a:graphicData>
            </a:graphic>
          </wp:anchor>
        </w:drawing>
      </w:r>
    </w:p>
    <w:p w14:paraId="67BA2EA0" w14:textId="77777777" w:rsidR="004B413C" w:rsidRDefault="004B413C">
      <w:pPr>
        <w:spacing w:line="200" w:lineRule="exact"/>
        <w:rPr>
          <w:sz w:val="20"/>
          <w:szCs w:val="20"/>
        </w:rPr>
      </w:pPr>
    </w:p>
    <w:p w14:paraId="6C9B8E88" w14:textId="77777777" w:rsidR="004B413C" w:rsidRDefault="004B413C">
      <w:pPr>
        <w:spacing w:line="200" w:lineRule="exact"/>
        <w:rPr>
          <w:sz w:val="20"/>
          <w:szCs w:val="20"/>
        </w:rPr>
      </w:pPr>
    </w:p>
    <w:p w14:paraId="26B7F284" w14:textId="77777777" w:rsidR="004B413C" w:rsidRDefault="004B413C">
      <w:pPr>
        <w:spacing w:line="200" w:lineRule="exact"/>
        <w:rPr>
          <w:sz w:val="20"/>
          <w:szCs w:val="20"/>
        </w:rPr>
      </w:pPr>
    </w:p>
    <w:p w14:paraId="79DF7636" w14:textId="77777777" w:rsidR="004B413C" w:rsidRDefault="004B413C">
      <w:pPr>
        <w:spacing w:line="200" w:lineRule="exact"/>
        <w:rPr>
          <w:sz w:val="20"/>
          <w:szCs w:val="20"/>
        </w:rPr>
      </w:pPr>
    </w:p>
    <w:p w14:paraId="0CC6E1AB" w14:textId="77777777" w:rsidR="004B413C" w:rsidRDefault="004B413C">
      <w:pPr>
        <w:spacing w:line="200" w:lineRule="exact"/>
        <w:rPr>
          <w:sz w:val="20"/>
          <w:szCs w:val="20"/>
        </w:rPr>
      </w:pPr>
    </w:p>
    <w:p w14:paraId="44CC0DE6" w14:textId="77777777" w:rsidR="004B413C" w:rsidRDefault="004B413C">
      <w:pPr>
        <w:spacing w:line="200" w:lineRule="exact"/>
        <w:rPr>
          <w:sz w:val="20"/>
          <w:szCs w:val="20"/>
        </w:rPr>
      </w:pPr>
    </w:p>
    <w:p w14:paraId="633E13E8" w14:textId="77777777" w:rsidR="004B413C" w:rsidRDefault="004B413C">
      <w:pPr>
        <w:spacing w:line="200" w:lineRule="exact"/>
        <w:rPr>
          <w:sz w:val="20"/>
          <w:szCs w:val="20"/>
        </w:rPr>
      </w:pPr>
    </w:p>
    <w:p w14:paraId="5F8EA5F0" w14:textId="77777777" w:rsidR="004B413C" w:rsidRDefault="004B413C">
      <w:pPr>
        <w:spacing w:line="200" w:lineRule="exact"/>
        <w:rPr>
          <w:sz w:val="20"/>
          <w:szCs w:val="20"/>
        </w:rPr>
      </w:pPr>
    </w:p>
    <w:p w14:paraId="7E80CF49" w14:textId="77777777" w:rsidR="004B413C" w:rsidRDefault="004B413C">
      <w:pPr>
        <w:spacing w:line="200" w:lineRule="exact"/>
        <w:rPr>
          <w:sz w:val="20"/>
          <w:szCs w:val="20"/>
        </w:rPr>
      </w:pPr>
    </w:p>
    <w:p w14:paraId="2E9D2153" w14:textId="77777777" w:rsidR="004B413C" w:rsidRDefault="004B413C">
      <w:pPr>
        <w:spacing w:line="200" w:lineRule="exact"/>
        <w:rPr>
          <w:sz w:val="20"/>
          <w:szCs w:val="20"/>
        </w:rPr>
      </w:pPr>
    </w:p>
    <w:p w14:paraId="5D144617" w14:textId="77777777" w:rsidR="004B413C" w:rsidRDefault="004B413C">
      <w:pPr>
        <w:spacing w:line="200" w:lineRule="exact"/>
        <w:rPr>
          <w:sz w:val="20"/>
          <w:szCs w:val="20"/>
        </w:rPr>
      </w:pPr>
    </w:p>
    <w:p w14:paraId="6DD1D17F" w14:textId="77777777" w:rsidR="004B413C" w:rsidRDefault="004B413C">
      <w:pPr>
        <w:spacing w:line="200" w:lineRule="exact"/>
        <w:rPr>
          <w:sz w:val="20"/>
          <w:szCs w:val="20"/>
        </w:rPr>
      </w:pPr>
    </w:p>
    <w:p w14:paraId="255ED99E" w14:textId="77777777" w:rsidR="004B413C" w:rsidRDefault="004B413C">
      <w:pPr>
        <w:spacing w:line="200" w:lineRule="exact"/>
        <w:rPr>
          <w:sz w:val="20"/>
          <w:szCs w:val="20"/>
        </w:rPr>
      </w:pPr>
    </w:p>
    <w:p w14:paraId="42CF4C34" w14:textId="77777777" w:rsidR="004B413C" w:rsidRDefault="004B413C">
      <w:pPr>
        <w:spacing w:line="200" w:lineRule="exact"/>
        <w:rPr>
          <w:sz w:val="20"/>
          <w:szCs w:val="20"/>
        </w:rPr>
      </w:pPr>
    </w:p>
    <w:p w14:paraId="25AB3D82" w14:textId="77777777" w:rsidR="004B413C" w:rsidRDefault="004B413C">
      <w:pPr>
        <w:spacing w:line="200" w:lineRule="exact"/>
        <w:rPr>
          <w:sz w:val="20"/>
          <w:szCs w:val="20"/>
        </w:rPr>
      </w:pPr>
    </w:p>
    <w:p w14:paraId="35637D2B" w14:textId="77777777" w:rsidR="004B413C" w:rsidRDefault="004B413C">
      <w:pPr>
        <w:spacing w:line="200" w:lineRule="exact"/>
        <w:rPr>
          <w:sz w:val="20"/>
          <w:szCs w:val="20"/>
        </w:rPr>
      </w:pPr>
    </w:p>
    <w:p w14:paraId="44C5A566" w14:textId="77777777" w:rsidR="004B413C" w:rsidRDefault="004B413C">
      <w:pPr>
        <w:spacing w:line="200" w:lineRule="exact"/>
        <w:rPr>
          <w:sz w:val="20"/>
          <w:szCs w:val="20"/>
        </w:rPr>
      </w:pPr>
    </w:p>
    <w:p w14:paraId="6D671E88" w14:textId="77777777" w:rsidR="004B413C" w:rsidRDefault="004B413C">
      <w:pPr>
        <w:spacing w:line="279" w:lineRule="exact"/>
        <w:rPr>
          <w:sz w:val="20"/>
          <w:szCs w:val="20"/>
        </w:rPr>
      </w:pPr>
    </w:p>
    <w:tbl>
      <w:tblPr>
        <w:tblW w:w="0" w:type="auto"/>
        <w:tblInd w:w="100" w:type="dxa"/>
        <w:tblLayout w:type="fixed"/>
        <w:tblCellMar>
          <w:left w:w="0" w:type="dxa"/>
          <w:right w:w="0" w:type="dxa"/>
        </w:tblCellMar>
        <w:tblLook w:val="04A0" w:firstRow="1" w:lastRow="0" w:firstColumn="1" w:lastColumn="0" w:noHBand="0" w:noVBand="1"/>
      </w:tblPr>
      <w:tblGrid>
        <w:gridCol w:w="220"/>
        <w:gridCol w:w="1080"/>
        <w:gridCol w:w="680"/>
        <w:gridCol w:w="680"/>
        <w:gridCol w:w="700"/>
        <w:gridCol w:w="680"/>
        <w:gridCol w:w="580"/>
        <w:gridCol w:w="780"/>
        <w:gridCol w:w="680"/>
        <w:gridCol w:w="700"/>
        <w:gridCol w:w="680"/>
        <w:gridCol w:w="680"/>
        <w:gridCol w:w="540"/>
        <w:gridCol w:w="20"/>
      </w:tblGrid>
      <w:tr w:rsidR="004B413C" w14:paraId="671612E9" w14:textId="77777777">
        <w:trPr>
          <w:trHeight w:val="207"/>
        </w:trPr>
        <w:tc>
          <w:tcPr>
            <w:tcW w:w="220" w:type="dxa"/>
            <w:vAlign w:val="bottom"/>
          </w:tcPr>
          <w:p w14:paraId="280B3780" w14:textId="77777777" w:rsidR="004B413C" w:rsidRDefault="004B413C">
            <w:pPr>
              <w:rPr>
                <w:sz w:val="18"/>
                <w:szCs w:val="18"/>
              </w:rPr>
            </w:pPr>
          </w:p>
        </w:tc>
        <w:tc>
          <w:tcPr>
            <w:tcW w:w="1080" w:type="dxa"/>
            <w:vAlign w:val="bottom"/>
          </w:tcPr>
          <w:p w14:paraId="515CF926" w14:textId="77777777" w:rsidR="004B413C" w:rsidRDefault="00EC2FEA">
            <w:pPr>
              <w:ind w:right="730"/>
              <w:jc w:val="right"/>
              <w:rPr>
                <w:sz w:val="20"/>
                <w:szCs w:val="20"/>
              </w:rPr>
            </w:pPr>
            <w:r>
              <w:rPr>
                <w:rFonts w:ascii="Arial" w:eastAsia="Arial" w:hAnsi="Arial" w:cs="Arial"/>
                <w:color w:val="4D4D4D"/>
                <w:sz w:val="18"/>
                <w:szCs w:val="18"/>
              </w:rPr>
              <w:t>30</w:t>
            </w:r>
          </w:p>
        </w:tc>
        <w:tc>
          <w:tcPr>
            <w:tcW w:w="680" w:type="dxa"/>
            <w:vAlign w:val="bottom"/>
          </w:tcPr>
          <w:p w14:paraId="76CF03DD" w14:textId="77777777" w:rsidR="004B413C" w:rsidRDefault="004B413C">
            <w:pPr>
              <w:rPr>
                <w:sz w:val="18"/>
                <w:szCs w:val="18"/>
              </w:rPr>
            </w:pPr>
          </w:p>
        </w:tc>
        <w:tc>
          <w:tcPr>
            <w:tcW w:w="680" w:type="dxa"/>
            <w:vAlign w:val="bottom"/>
          </w:tcPr>
          <w:p w14:paraId="7ED4260C" w14:textId="77777777" w:rsidR="004B413C" w:rsidRDefault="004B413C">
            <w:pPr>
              <w:rPr>
                <w:sz w:val="18"/>
                <w:szCs w:val="18"/>
              </w:rPr>
            </w:pPr>
          </w:p>
        </w:tc>
        <w:tc>
          <w:tcPr>
            <w:tcW w:w="700" w:type="dxa"/>
            <w:vAlign w:val="bottom"/>
          </w:tcPr>
          <w:p w14:paraId="2BC4A8CD" w14:textId="77777777" w:rsidR="004B413C" w:rsidRDefault="004B413C">
            <w:pPr>
              <w:rPr>
                <w:sz w:val="18"/>
                <w:szCs w:val="18"/>
              </w:rPr>
            </w:pPr>
          </w:p>
        </w:tc>
        <w:tc>
          <w:tcPr>
            <w:tcW w:w="680" w:type="dxa"/>
            <w:vAlign w:val="bottom"/>
          </w:tcPr>
          <w:p w14:paraId="328C7F7D" w14:textId="77777777" w:rsidR="004B413C" w:rsidRDefault="004B413C">
            <w:pPr>
              <w:rPr>
                <w:sz w:val="18"/>
                <w:szCs w:val="18"/>
              </w:rPr>
            </w:pPr>
          </w:p>
        </w:tc>
        <w:tc>
          <w:tcPr>
            <w:tcW w:w="580" w:type="dxa"/>
            <w:vAlign w:val="bottom"/>
          </w:tcPr>
          <w:p w14:paraId="5303AF08" w14:textId="77777777" w:rsidR="004B413C" w:rsidRDefault="004B413C">
            <w:pPr>
              <w:rPr>
                <w:sz w:val="18"/>
                <w:szCs w:val="18"/>
              </w:rPr>
            </w:pPr>
          </w:p>
        </w:tc>
        <w:tc>
          <w:tcPr>
            <w:tcW w:w="780" w:type="dxa"/>
            <w:vAlign w:val="bottom"/>
          </w:tcPr>
          <w:p w14:paraId="4F5EB0D4" w14:textId="77777777" w:rsidR="004B413C" w:rsidRDefault="004B413C">
            <w:pPr>
              <w:rPr>
                <w:sz w:val="18"/>
                <w:szCs w:val="18"/>
              </w:rPr>
            </w:pPr>
          </w:p>
        </w:tc>
        <w:tc>
          <w:tcPr>
            <w:tcW w:w="680" w:type="dxa"/>
            <w:vAlign w:val="bottom"/>
          </w:tcPr>
          <w:p w14:paraId="7EB29692" w14:textId="77777777" w:rsidR="004B413C" w:rsidRDefault="004B413C">
            <w:pPr>
              <w:rPr>
                <w:sz w:val="18"/>
                <w:szCs w:val="18"/>
              </w:rPr>
            </w:pPr>
          </w:p>
        </w:tc>
        <w:tc>
          <w:tcPr>
            <w:tcW w:w="700" w:type="dxa"/>
            <w:vAlign w:val="bottom"/>
          </w:tcPr>
          <w:p w14:paraId="24474BE9" w14:textId="77777777" w:rsidR="004B413C" w:rsidRDefault="004B413C">
            <w:pPr>
              <w:rPr>
                <w:sz w:val="18"/>
                <w:szCs w:val="18"/>
              </w:rPr>
            </w:pPr>
          </w:p>
        </w:tc>
        <w:tc>
          <w:tcPr>
            <w:tcW w:w="680" w:type="dxa"/>
            <w:vAlign w:val="bottom"/>
          </w:tcPr>
          <w:p w14:paraId="5E3800A2" w14:textId="77777777" w:rsidR="004B413C" w:rsidRDefault="004B413C">
            <w:pPr>
              <w:rPr>
                <w:sz w:val="18"/>
                <w:szCs w:val="18"/>
              </w:rPr>
            </w:pPr>
          </w:p>
        </w:tc>
        <w:tc>
          <w:tcPr>
            <w:tcW w:w="680" w:type="dxa"/>
            <w:vAlign w:val="bottom"/>
          </w:tcPr>
          <w:p w14:paraId="257D42A3" w14:textId="77777777" w:rsidR="004B413C" w:rsidRDefault="004B413C">
            <w:pPr>
              <w:rPr>
                <w:sz w:val="18"/>
                <w:szCs w:val="18"/>
              </w:rPr>
            </w:pPr>
          </w:p>
        </w:tc>
        <w:tc>
          <w:tcPr>
            <w:tcW w:w="540" w:type="dxa"/>
            <w:vAlign w:val="bottom"/>
          </w:tcPr>
          <w:p w14:paraId="51721D63" w14:textId="77777777" w:rsidR="004B413C" w:rsidRDefault="004B413C">
            <w:pPr>
              <w:rPr>
                <w:sz w:val="18"/>
                <w:szCs w:val="18"/>
              </w:rPr>
            </w:pPr>
          </w:p>
        </w:tc>
        <w:tc>
          <w:tcPr>
            <w:tcW w:w="0" w:type="dxa"/>
            <w:vAlign w:val="bottom"/>
          </w:tcPr>
          <w:p w14:paraId="21DE4552" w14:textId="77777777" w:rsidR="004B413C" w:rsidRDefault="004B413C">
            <w:pPr>
              <w:rPr>
                <w:sz w:val="1"/>
                <w:szCs w:val="1"/>
              </w:rPr>
            </w:pPr>
          </w:p>
        </w:tc>
      </w:tr>
      <w:tr w:rsidR="004B413C" w14:paraId="1ACBCD1D" w14:textId="77777777">
        <w:trPr>
          <w:trHeight w:val="1714"/>
        </w:trPr>
        <w:tc>
          <w:tcPr>
            <w:tcW w:w="220" w:type="dxa"/>
            <w:textDirection w:val="btLr"/>
            <w:vAlign w:val="bottom"/>
          </w:tcPr>
          <w:p w14:paraId="54E0505B" w14:textId="77777777" w:rsidR="004B413C" w:rsidRDefault="00EC2FEA">
            <w:pPr>
              <w:rPr>
                <w:sz w:val="20"/>
                <w:szCs w:val="20"/>
              </w:rPr>
            </w:pPr>
            <w:r>
              <w:rPr>
                <w:rFonts w:ascii="Arial" w:eastAsia="Arial" w:hAnsi="Arial" w:cs="Arial"/>
              </w:rPr>
              <w:t>richness</w:t>
            </w:r>
          </w:p>
        </w:tc>
        <w:tc>
          <w:tcPr>
            <w:tcW w:w="1080" w:type="dxa"/>
            <w:vMerge w:val="restart"/>
            <w:vAlign w:val="bottom"/>
          </w:tcPr>
          <w:p w14:paraId="3C77997C" w14:textId="77777777" w:rsidR="004B413C" w:rsidRDefault="00EC2FEA">
            <w:pPr>
              <w:ind w:right="730"/>
              <w:jc w:val="right"/>
              <w:rPr>
                <w:sz w:val="20"/>
                <w:szCs w:val="20"/>
              </w:rPr>
            </w:pPr>
            <w:r>
              <w:rPr>
                <w:rFonts w:ascii="Arial" w:eastAsia="Arial" w:hAnsi="Arial" w:cs="Arial"/>
                <w:color w:val="4D4D4D"/>
                <w:sz w:val="18"/>
                <w:szCs w:val="18"/>
              </w:rPr>
              <w:t>20</w:t>
            </w:r>
          </w:p>
        </w:tc>
        <w:tc>
          <w:tcPr>
            <w:tcW w:w="680" w:type="dxa"/>
            <w:vAlign w:val="bottom"/>
          </w:tcPr>
          <w:p w14:paraId="53480F80" w14:textId="77777777" w:rsidR="004B413C" w:rsidRDefault="004B413C">
            <w:pPr>
              <w:rPr>
                <w:sz w:val="24"/>
                <w:szCs w:val="24"/>
              </w:rPr>
            </w:pPr>
          </w:p>
        </w:tc>
        <w:tc>
          <w:tcPr>
            <w:tcW w:w="680" w:type="dxa"/>
            <w:vAlign w:val="bottom"/>
          </w:tcPr>
          <w:p w14:paraId="0E877918" w14:textId="77777777" w:rsidR="004B413C" w:rsidRDefault="004B413C">
            <w:pPr>
              <w:rPr>
                <w:sz w:val="24"/>
                <w:szCs w:val="24"/>
              </w:rPr>
            </w:pPr>
          </w:p>
        </w:tc>
        <w:tc>
          <w:tcPr>
            <w:tcW w:w="700" w:type="dxa"/>
            <w:vAlign w:val="bottom"/>
          </w:tcPr>
          <w:p w14:paraId="7E3D4E27" w14:textId="77777777" w:rsidR="004B413C" w:rsidRDefault="004B413C">
            <w:pPr>
              <w:rPr>
                <w:sz w:val="24"/>
                <w:szCs w:val="24"/>
              </w:rPr>
            </w:pPr>
          </w:p>
        </w:tc>
        <w:tc>
          <w:tcPr>
            <w:tcW w:w="680" w:type="dxa"/>
            <w:vAlign w:val="bottom"/>
          </w:tcPr>
          <w:p w14:paraId="10EC3677" w14:textId="77777777" w:rsidR="004B413C" w:rsidRDefault="004B413C">
            <w:pPr>
              <w:rPr>
                <w:sz w:val="24"/>
                <w:szCs w:val="24"/>
              </w:rPr>
            </w:pPr>
          </w:p>
        </w:tc>
        <w:tc>
          <w:tcPr>
            <w:tcW w:w="580" w:type="dxa"/>
            <w:vAlign w:val="bottom"/>
          </w:tcPr>
          <w:p w14:paraId="50F2364A" w14:textId="77777777" w:rsidR="004B413C" w:rsidRDefault="004B413C">
            <w:pPr>
              <w:rPr>
                <w:sz w:val="24"/>
                <w:szCs w:val="24"/>
              </w:rPr>
            </w:pPr>
          </w:p>
        </w:tc>
        <w:tc>
          <w:tcPr>
            <w:tcW w:w="780" w:type="dxa"/>
            <w:vAlign w:val="bottom"/>
          </w:tcPr>
          <w:p w14:paraId="7719A486" w14:textId="77777777" w:rsidR="004B413C" w:rsidRDefault="004B413C">
            <w:pPr>
              <w:rPr>
                <w:sz w:val="24"/>
                <w:szCs w:val="24"/>
              </w:rPr>
            </w:pPr>
          </w:p>
        </w:tc>
        <w:tc>
          <w:tcPr>
            <w:tcW w:w="680" w:type="dxa"/>
            <w:vAlign w:val="bottom"/>
          </w:tcPr>
          <w:p w14:paraId="2DC99B3F" w14:textId="77777777" w:rsidR="004B413C" w:rsidRDefault="004B413C">
            <w:pPr>
              <w:rPr>
                <w:sz w:val="24"/>
                <w:szCs w:val="24"/>
              </w:rPr>
            </w:pPr>
          </w:p>
        </w:tc>
        <w:tc>
          <w:tcPr>
            <w:tcW w:w="700" w:type="dxa"/>
            <w:vAlign w:val="bottom"/>
          </w:tcPr>
          <w:p w14:paraId="2A558F63" w14:textId="77777777" w:rsidR="004B413C" w:rsidRDefault="004B413C">
            <w:pPr>
              <w:rPr>
                <w:sz w:val="24"/>
                <w:szCs w:val="24"/>
              </w:rPr>
            </w:pPr>
          </w:p>
        </w:tc>
        <w:tc>
          <w:tcPr>
            <w:tcW w:w="680" w:type="dxa"/>
            <w:vAlign w:val="bottom"/>
          </w:tcPr>
          <w:p w14:paraId="2F6A9817" w14:textId="77777777" w:rsidR="004B413C" w:rsidRDefault="004B413C">
            <w:pPr>
              <w:rPr>
                <w:sz w:val="24"/>
                <w:szCs w:val="24"/>
              </w:rPr>
            </w:pPr>
          </w:p>
        </w:tc>
        <w:tc>
          <w:tcPr>
            <w:tcW w:w="680" w:type="dxa"/>
            <w:vAlign w:val="bottom"/>
          </w:tcPr>
          <w:p w14:paraId="27597D01" w14:textId="77777777" w:rsidR="004B413C" w:rsidRDefault="004B413C">
            <w:pPr>
              <w:rPr>
                <w:sz w:val="24"/>
                <w:szCs w:val="24"/>
              </w:rPr>
            </w:pPr>
          </w:p>
        </w:tc>
        <w:tc>
          <w:tcPr>
            <w:tcW w:w="540" w:type="dxa"/>
            <w:vAlign w:val="bottom"/>
          </w:tcPr>
          <w:p w14:paraId="2F1D5041" w14:textId="77777777" w:rsidR="004B413C" w:rsidRDefault="004B413C">
            <w:pPr>
              <w:rPr>
                <w:sz w:val="24"/>
                <w:szCs w:val="24"/>
              </w:rPr>
            </w:pPr>
          </w:p>
        </w:tc>
        <w:tc>
          <w:tcPr>
            <w:tcW w:w="0" w:type="dxa"/>
            <w:vAlign w:val="bottom"/>
          </w:tcPr>
          <w:p w14:paraId="129C8CA2" w14:textId="77777777" w:rsidR="004B413C" w:rsidRDefault="004B413C">
            <w:pPr>
              <w:rPr>
                <w:sz w:val="1"/>
                <w:szCs w:val="1"/>
              </w:rPr>
            </w:pPr>
          </w:p>
        </w:tc>
      </w:tr>
      <w:tr w:rsidR="004B413C" w14:paraId="532C902A" w14:textId="77777777">
        <w:trPr>
          <w:trHeight w:val="80"/>
        </w:trPr>
        <w:tc>
          <w:tcPr>
            <w:tcW w:w="220" w:type="dxa"/>
            <w:vMerge w:val="restart"/>
            <w:textDirection w:val="btLr"/>
            <w:vAlign w:val="bottom"/>
          </w:tcPr>
          <w:p w14:paraId="17889619" w14:textId="77777777" w:rsidR="004B413C" w:rsidRDefault="00EC2FEA">
            <w:pPr>
              <w:rPr>
                <w:sz w:val="20"/>
                <w:szCs w:val="20"/>
              </w:rPr>
            </w:pPr>
            <w:r>
              <w:rPr>
                <w:rFonts w:ascii="Arial" w:eastAsia="Arial" w:hAnsi="Arial" w:cs="Arial"/>
                <w:w w:val="98"/>
              </w:rPr>
              <w:t>Family</w:t>
            </w:r>
          </w:p>
        </w:tc>
        <w:tc>
          <w:tcPr>
            <w:tcW w:w="1080" w:type="dxa"/>
            <w:vMerge/>
            <w:vAlign w:val="bottom"/>
          </w:tcPr>
          <w:p w14:paraId="6DF2F846" w14:textId="77777777" w:rsidR="004B413C" w:rsidRDefault="004B413C">
            <w:pPr>
              <w:rPr>
                <w:sz w:val="6"/>
                <w:szCs w:val="6"/>
              </w:rPr>
            </w:pPr>
          </w:p>
        </w:tc>
        <w:tc>
          <w:tcPr>
            <w:tcW w:w="680" w:type="dxa"/>
            <w:vAlign w:val="bottom"/>
          </w:tcPr>
          <w:p w14:paraId="1D2B824E" w14:textId="77777777" w:rsidR="004B413C" w:rsidRDefault="004B413C">
            <w:pPr>
              <w:rPr>
                <w:sz w:val="6"/>
                <w:szCs w:val="6"/>
              </w:rPr>
            </w:pPr>
          </w:p>
        </w:tc>
        <w:tc>
          <w:tcPr>
            <w:tcW w:w="680" w:type="dxa"/>
            <w:vAlign w:val="bottom"/>
          </w:tcPr>
          <w:p w14:paraId="29329AF7" w14:textId="77777777" w:rsidR="004B413C" w:rsidRDefault="004B413C">
            <w:pPr>
              <w:rPr>
                <w:sz w:val="6"/>
                <w:szCs w:val="6"/>
              </w:rPr>
            </w:pPr>
          </w:p>
        </w:tc>
        <w:tc>
          <w:tcPr>
            <w:tcW w:w="700" w:type="dxa"/>
            <w:vAlign w:val="bottom"/>
          </w:tcPr>
          <w:p w14:paraId="156FCB27" w14:textId="77777777" w:rsidR="004B413C" w:rsidRDefault="004B413C">
            <w:pPr>
              <w:rPr>
                <w:sz w:val="6"/>
                <w:szCs w:val="6"/>
              </w:rPr>
            </w:pPr>
          </w:p>
        </w:tc>
        <w:tc>
          <w:tcPr>
            <w:tcW w:w="680" w:type="dxa"/>
            <w:vAlign w:val="bottom"/>
          </w:tcPr>
          <w:p w14:paraId="7CD14D56" w14:textId="77777777" w:rsidR="004B413C" w:rsidRDefault="004B413C">
            <w:pPr>
              <w:rPr>
                <w:sz w:val="6"/>
                <w:szCs w:val="6"/>
              </w:rPr>
            </w:pPr>
          </w:p>
        </w:tc>
        <w:tc>
          <w:tcPr>
            <w:tcW w:w="580" w:type="dxa"/>
            <w:vAlign w:val="bottom"/>
          </w:tcPr>
          <w:p w14:paraId="0490E8F6" w14:textId="77777777" w:rsidR="004B413C" w:rsidRDefault="004B413C">
            <w:pPr>
              <w:rPr>
                <w:sz w:val="6"/>
                <w:szCs w:val="6"/>
              </w:rPr>
            </w:pPr>
          </w:p>
        </w:tc>
        <w:tc>
          <w:tcPr>
            <w:tcW w:w="780" w:type="dxa"/>
            <w:vAlign w:val="bottom"/>
          </w:tcPr>
          <w:p w14:paraId="4645DDA3" w14:textId="77777777" w:rsidR="004B413C" w:rsidRDefault="004B413C">
            <w:pPr>
              <w:rPr>
                <w:sz w:val="6"/>
                <w:szCs w:val="6"/>
              </w:rPr>
            </w:pPr>
          </w:p>
        </w:tc>
        <w:tc>
          <w:tcPr>
            <w:tcW w:w="680" w:type="dxa"/>
            <w:vAlign w:val="bottom"/>
          </w:tcPr>
          <w:p w14:paraId="01549FDE" w14:textId="77777777" w:rsidR="004B413C" w:rsidRDefault="004B413C">
            <w:pPr>
              <w:rPr>
                <w:sz w:val="6"/>
                <w:szCs w:val="6"/>
              </w:rPr>
            </w:pPr>
          </w:p>
        </w:tc>
        <w:tc>
          <w:tcPr>
            <w:tcW w:w="700" w:type="dxa"/>
            <w:vAlign w:val="bottom"/>
          </w:tcPr>
          <w:p w14:paraId="2685BF79" w14:textId="77777777" w:rsidR="004B413C" w:rsidRDefault="004B413C">
            <w:pPr>
              <w:rPr>
                <w:sz w:val="6"/>
                <w:szCs w:val="6"/>
              </w:rPr>
            </w:pPr>
          </w:p>
        </w:tc>
        <w:tc>
          <w:tcPr>
            <w:tcW w:w="680" w:type="dxa"/>
            <w:vAlign w:val="bottom"/>
          </w:tcPr>
          <w:p w14:paraId="740F44CB" w14:textId="77777777" w:rsidR="004B413C" w:rsidRDefault="004B413C">
            <w:pPr>
              <w:rPr>
                <w:sz w:val="6"/>
                <w:szCs w:val="6"/>
              </w:rPr>
            </w:pPr>
          </w:p>
        </w:tc>
        <w:tc>
          <w:tcPr>
            <w:tcW w:w="680" w:type="dxa"/>
            <w:vAlign w:val="bottom"/>
          </w:tcPr>
          <w:p w14:paraId="08CF222A" w14:textId="77777777" w:rsidR="004B413C" w:rsidRDefault="004B413C">
            <w:pPr>
              <w:rPr>
                <w:sz w:val="6"/>
                <w:szCs w:val="6"/>
              </w:rPr>
            </w:pPr>
          </w:p>
        </w:tc>
        <w:tc>
          <w:tcPr>
            <w:tcW w:w="540" w:type="dxa"/>
            <w:vAlign w:val="bottom"/>
          </w:tcPr>
          <w:p w14:paraId="0D5E4B40" w14:textId="77777777" w:rsidR="004B413C" w:rsidRDefault="004B413C">
            <w:pPr>
              <w:rPr>
                <w:sz w:val="6"/>
                <w:szCs w:val="6"/>
              </w:rPr>
            </w:pPr>
          </w:p>
        </w:tc>
        <w:tc>
          <w:tcPr>
            <w:tcW w:w="0" w:type="dxa"/>
            <w:vAlign w:val="bottom"/>
          </w:tcPr>
          <w:p w14:paraId="75798D3F" w14:textId="77777777" w:rsidR="004B413C" w:rsidRDefault="004B413C">
            <w:pPr>
              <w:rPr>
                <w:sz w:val="1"/>
                <w:szCs w:val="1"/>
              </w:rPr>
            </w:pPr>
          </w:p>
        </w:tc>
      </w:tr>
      <w:tr w:rsidR="004B413C" w14:paraId="159A47B3" w14:textId="77777777">
        <w:trPr>
          <w:trHeight w:val="618"/>
        </w:trPr>
        <w:tc>
          <w:tcPr>
            <w:tcW w:w="220" w:type="dxa"/>
            <w:vMerge/>
            <w:vAlign w:val="bottom"/>
          </w:tcPr>
          <w:p w14:paraId="6FA372D9" w14:textId="77777777" w:rsidR="004B413C" w:rsidRDefault="004B413C">
            <w:pPr>
              <w:rPr>
                <w:sz w:val="24"/>
                <w:szCs w:val="24"/>
              </w:rPr>
            </w:pPr>
          </w:p>
        </w:tc>
        <w:tc>
          <w:tcPr>
            <w:tcW w:w="1080" w:type="dxa"/>
            <w:vAlign w:val="bottom"/>
          </w:tcPr>
          <w:p w14:paraId="6C79D5A2" w14:textId="77777777" w:rsidR="004B413C" w:rsidRDefault="004B413C">
            <w:pPr>
              <w:rPr>
                <w:sz w:val="24"/>
                <w:szCs w:val="24"/>
              </w:rPr>
            </w:pPr>
          </w:p>
        </w:tc>
        <w:tc>
          <w:tcPr>
            <w:tcW w:w="680" w:type="dxa"/>
            <w:vAlign w:val="bottom"/>
          </w:tcPr>
          <w:p w14:paraId="190589C9" w14:textId="77777777" w:rsidR="004B413C" w:rsidRDefault="004B413C">
            <w:pPr>
              <w:rPr>
                <w:sz w:val="24"/>
                <w:szCs w:val="24"/>
              </w:rPr>
            </w:pPr>
          </w:p>
        </w:tc>
        <w:tc>
          <w:tcPr>
            <w:tcW w:w="680" w:type="dxa"/>
            <w:vAlign w:val="bottom"/>
          </w:tcPr>
          <w:p w14:paraId="0483A716" w14:textId="77777777" w:rsidR="004B413C" w:rsidRDefault="004B413C">
            <w:pPr>
              <w:rPr>
                <w:sz w:val="24"/>
                <w:szCs w:val="24"/>
              </w:rPr>
            </w:pPr>
          </w:p>
        </w:tc>
        <w:tc>
          <w:tcPr>
            <w:tcW w:w="700" w:type="dxa"/>
            <w:vAlign w:val="bottom"/>
          </w:tcPr>
          <w:p w14:paraId="49AD99E9" w14:textId="77777777" w:rsidR="004B413C" w:rsidRDefault="004B413C">
            <w:pPr>
              <w:rPr>
                <w:sz w:val="24"/>
                <w:szCs w:val="24"/>
              </w:rPr>
            </w:pPr>
          </w:p>
        </w:tc>
        <w:tc>
          <w:tcPr>
            <w:tcW w:w="680" w:type="dxa"/>
            <w:vAlign w:val="bottom"/>
          </w:tcPr>
          <w:p w14:paraId="23F64BD9" w14:textId="77777777" w:rsidR="004B413C" w:rsidRDefault="004B413C">
            <w:pPr>
              <w:rPr>
                <w:sz w:val="24"/>
                <w:szCs w:val="24"/>
              </w:rPr>
            </w:pPr>
          </w:p>
        </w:tc>
        <w:tc>
          <w:tcPr>
            <w:tcW w:w="580" w:type="dxa"/>
            <w:vAlign w:val="bottom"/>
          </w:tcPr>
          <w:p w14:paraId="3AC89342" w14:textId="77777777" w:rsidR="004B413C" w:rsidRDefault="004B413C">
            <w:pPr>
              <w:rPr>
                <w:sz w:val="24"/>
                <w:szCs w:val="24"/>
              </w:rPr>
            </w:pPr>
          </w:p>
        </w:tc>
        <w:tc>
          <w:tcPr>
            <w:tcW w:w="780" w:type="dxa"/>
            <w:vAlign w:val="bottom"/>
          </w:tcPr>
          <w:p w14:paraId="3BC61322" w14:textId="77777777" w:rsidR="004B413C" w:rsidRDefault="004B413C">
            <w:pPr>
              <w:rPr>
                <w:sz w:val="24"/>
                <w:szCs w:val="24"/>
              </w:rPr>
            </w:pPr>
          </w:p>
        </w:tc>
        <w:tc>
          <w:tcPr>
            <w:tcW w:w="680" w:type="dxa"/>
            <w:vAlign w:val="bottom"/>
          </w:tcPr>
          <w:p w14:paraId="38D8D61F" w14:textId="77777777" w:rsidR="004B413C" w:rsidRDefault="004B413C">
            <w:pPr>
              <w:rPr>
                <w:sz w:val="24"/>
                <w:szCs w:val="24"/>
              </w:rPr>
            </w:pPr>
          </w:p>
        </w:tc>
        <w:tc>
          <w:tcPr>
            <w:tcW w:w="700" w:type="dxa"/>
            <w:vAlign w:val="bottom"/>
          </w:tcPr>
          <w:p w14:paraId="719B23C6" w14:textId="77777777" w:rsidR="004B413C" w:rsidRDefault="004B413C">
            <w:pPr>
              <w:rPr>
                <w:sz w:val="24"/>
                <w:szCs w:val="24"/>
              </w:rPr>
            </w:pPr>
          </w:p>
        </w:tc>
        <w:tc>
          <w:tcPr>
            <w:tcW w:w="680" w:type="dxa"/>
            <w:vAlign w:val="bottom"/>
          </w:tcPr>
          <w:p w14:paraId="67B84BD4" w14:textId="77777777" w:rsidR="004B413C" w:rsidRDefault="004B413C">
            <w:pPr>
              <w:rPr>
                <w:sz w:val="24"/>
                <w:szCs w:val="24"/>
              </w:rPr>
            </w:pPr>
          </w:p>
        </w:tc>
        <w:tc>
          <w:tcPr>
            <w:tcW w:w="680" w:type="dxa"/>
            <w:vAlign w:val="bottom"/>
          </w:tcPr>
          <w:p w14:paraId="2441E93F" w14:textId="77777777" w:rsidR="004B413C" w:rsidRDefault="004B413C">
            <w:pPr>
              <w:rPr>
                <w:sz w:val="24"/>
                <w:szCs w:val="24"/>
              </w:rPr>
            </w:pPr>
          </w:p>
        </w:tc>
        <w:tc>
          <w:tcPr>
            <w:tcW w:w="540" w:type="dxa"/>
            <w:vAlign w:val="bottom"/>
          </w:tcPr>
          <w:p w14:paraId="0F9DD894" w14:textId="77777777" w:rsidR="004B413C" w:rsidRDefault="004B413C">
            <w:pPr>
              <w:rPr>
                <w:sz w:val="24"/>
                <w:szCs w:val="24"/>
              </w:rPr>
            </w:pPr>
          </w:p>
        </w:tc>
        <w:tc>
          <w:tcPr>
            <w:tcW w:w="0" w:type="dxa"/>
            <w:vAlign w:val="bottom"/>
          </w:tcPr>
          <w:p w14:paraId="358A4C34" w14:textId="77777777" w:rsidR="004B413C" w:rsidRDefault="004B413C">
            <w:pPr>
              <w:rPr>
                <w:sz w:val="1"/>
                <w:szCs w:val="1"/>
              </w:rPr>
            </w:pPr>
          </w:p>
        </w:tc>
      </w:tr>
      <w:tr w:rsidR="004B413C" w14:paraId="563FFBD9" w14:textId="77777777">
        <w:trPr>
          <w:trHeight w:val="1176"/>
        </w:trPr>
        <w:tc>
          <w:tcPr>
            <w:tcW w:w="220" w:type="dxa"/>
            <w:vAlign w:val="bottom"/>
          </w:tcPr>
          <w:p w14:paraId="5ABD6B94" w14:textId="77777777" w:rsidR="004B413C" w:rsidRDefault="004B413C">
            <w:pPr>
              <w:rPr>
                <w:sz w:val="24"/>
                <w:szCs w:val="24"/>
              </w:rPr>
            </w:pPr>
          </w:p>
        </w:tc>
        <w:tc>
          <w:tcPr>
            <w:tcW w:w="1080" w:type="dxa"/>
            <w:vAlign w:val="bottom"/>
          </w:tcPr>
          <w:p w14:paraId="2FD4E688" w14:textId="77777777" w:rsidR="004B413C" w:rsidRDefault="00EC2FEA">
            <w:pPr>
              <w:ind w:right="730"/>
              <w:jc w:val="right"/>
              <w:rPr>
                <w:sz w:val="20"/>
                <w:szCs w:val="20"/>
              </w:rPr>
            </w:pPr>
            <w:r>
              <w:rPr>
                <w:rFonts w:ascii="Arial" w:eastAsia="Arial" w:hAnsi="Arial" w:cs="Arial"/>
                <w:color w:val="4D4D4D"/>
                <w:sz w:val="18"/>
                <w:szCs w:val="18"/>
              </w:rPr>
              <w:t>10</w:t>
            </w:r>
          </w:p>
        </w:tc>
        <w:tc>
          <w:tcPr>
            <w:tcW w:w="680" w:type="dxa"/>
            <w:vAlign w:val="bottom"/>
          </w:tcPr>
          <w:p w14:paraId="159CBA1D" w14:textId="77777777" w:rsidR="004B413C" w:rsidRDefault="004B413C">
            <w:pPr>
              <w:rPr>
                <w:sz w:val="24"/>
                <w:szCs w:val="24"/>
              </w:rPr>
            </w:pPr>
          </w:p>
        </w:tc>
        <w:tc>
          <w:tcPr>
            <w:tcW w:w="680" w:type="dxa"/>
            <w:vAlign w:val="bottom"/>
          </w:tcPr>
          <w:p w14:paraId="389CA1AF" w14:textId="77777777" w:rsidR="004B413C" w:rsidRDefault="004B413C">
            <w:pPr>
              <w:rPr>
                <w:sz w:val="24"/>
                <w:szCs w:val="24"/>
              </w:rPr>
            </w:pPr>
          </w:p>
        </w:tc>
        <w:tc>
          <w:tcPr>
            <w:tcW w:w="700" w:type="dxa"/>
            <w:vAlign w:val="bottom"/>
          </w:tcPr>
          <w:p w14:paraId="6BF3846C" w14:textId="77777777" w:rsidR="004B413C" w:rsidRDefault="004B413C">
            <w:pPr>
              <w:rPr>
                <w:sz w:val="24"/>
                <w:szCs w:val="24"/>
              </w:rPr>
            </w:pPr>
          </w:p>
        </w:tc>
        <w:tc>
          <w:tcPr>
            <w:tcW w:w="680" w:type="dxa"/>
            <w:vAlign w:val="bottom"/>
          </w:tcPr>
          <w:p w14:paraId="782C18DE" w14:textId="77777777" w:rsidR="004B413C" w:rsidRDefault="004B413C">
            <w:pPr>
              <w:rPr>
                <w:sz w:val="24"/>
                <w:szCs w:val="24"/>
              </w:rPr>
            </w:pPr>
          </w:p>
        </w:tc>
        <w:tc>
          <w:tcPr>
            <w:tcW w:w="580" w:type="dxa"/>
            <w:vAlign w:val="bottom"/>
          </w:tcPr>
          <w:p w14:paraId="4EC303BE" w14:textId="77777777" w:rsidR="004B413C" w:rsidRDefault="004B413C">
            <w:pPr>
              <w:rPr>
                <w:sz w:val="24"/>
                <w:szCs w:val="24"/>
              </w:rPr>
            </w:pPr>
          </w:p>
        </w:tc>
        <w:tc>
          <w:tcPr>
            <w:tcW w:w="780" w:type="dxa"/>
            <w:vAlign w:val="bottom"/>
          </w:tcPr>
          <w:p w14:paraId="2A737D0C" w14:textId="77777777" w:rsidR="004B413C" w:rsidRDefault="004B413C">
            <w:pPr>
              <w:rPr>
                <w:sz w:val="24"/>
                <w:szCs w:val="24"/>
              </w:rPr>
            </w:pPr>
          </w:p>
        </w:tc>
        <w:tc>
          <w:tcPr>
            <w:tcW w:w="680" w:type="dxa"/>
            <w:vAlign w:val="bottom"/>
          </w:tcPr>
          <w:p w14:paraId="2B90F3DA" w14:textId="77777777" w:rsidR="004B413C" w:rsidRDefault="004B413C">
            <w:pPr>
              <w:rPr>
                <w:sz w:val="24"/>
                <w:szCs w:val="24"/>
              </w:rPr>
            </w:pPr>
          </w:p>
        </w:tc>
        <w:tc>
          <w:tcPr>
            <w:tcW w:w="700" w:type="dxa"/>
            <w:vAlign w:val="bottom"/>
          </w:tcPr>
          <w:p w14:paraId="72E7B866" w14:textId="77777777" w:rsidR="004B413C" w:rsidRDefault="004B413C">
            <w:pPr>
              <w:rPr>
                <w:sz w:val="24"/>
                <w:szCs w:val="24"/>
              </w:rPr>
            </w:pPr>
          </w:p>
        </w:tc>
        <w:tc>
          <w:tcPr>
            <w:tcW w:w="680" w:type="dxa"/>
            <w:vAlign w:val="bottom"/>
          </w:tcPr>
          <w:p w14:paraId="3E9A28D3" w14:textId="77777777" w:rsidR="004B413C" w:rsidRDefault="004B413C">
            <w:pPr>
              <w:rPr>
                <w:sz w:val="24"/>
                <w:szCs w:val="24"/>
              </w:rPr>
            </w:pPr>
          </w:p>
        </w:tc>
        <w:tc>
          <w:tcPr>
            <w:tcW w:w="680" w:type="dxa"/>
            <w:vAlign w:val="bottom"/>
          </w:tcPr>
          <w:p w14:paraId="3B1D0596" w14:textId="77777777" w:rsidR="004B413C" w:rsidRDefault="004B413C">
            <w:pPr>
              <w:rPr>
                <w:sz w:val="24"/>
                <w:szCs w:val="24"/>
              </w:rPr>
            </w:pPr>
          </w:p>
        </w:tc>
        <w:tc>
          <w:tcPr>
            <w:tcW w:w="540" w:type="dxa"/>
            <w:vAlign w:val="bottom"/>
          </w:tcPr>
          <w:p w14:paraId="636C2AA6" w14:textId="77777777" w:rsidR="004B413C" w:rsidRDefault="004B413C">
            <w:pPr>
              <w:rPr>
                <w:sz w:val="24"/>
                <w:szCs w:val="24"/>
              </w:rPr>
            </w:pPr>
          </w:p>
        </w:tc>
        <w:tc>
          <w:tcPr>
            <w:tcW w:w="0" w:type="dxa"/>
            <w:vAlign w:val="bottom"/>
          </w:tcPr>
          <w:p w14:paraId="47AD165E" w14:textId="77777777" w:rsidR="004B413C" w:rsidRDefault="004B413C">
            <w:pPr>
              <w:rPr>
                <w:sz w:val="1"/>
                <w:szCs w:val="1"/>
              </w:rPr>
            </w:pPr>
          </w:p>
        </w:tc>
      </w:tr>
      <w:tr w:rsidR="004B413C" w14:paraId="52A72C03" w14:textId="77777777">
        <w:trPr>
          <w:trHeight w:val="1198"/>
        </w:trPr>
        <w:tc>
          <w:tcPr>
            <w:tcW w:w="220" w:type="dxa"/>
            <w:vAlign w:val="bottom"/>
          </w:tcPr>
          <w:p w14:paraId="6FAD9CA7" w14:textId="77777777" w:rsidR="004B413C" w:rsidRDefault="004B413C">
            <w:pPr>
              <w:rPr>
                <w:sz w:val="24"/>
                <w:szCs w:val="24"/>
              </w:rPr>
            </w:pPr>
          </w:p>
        </w:tc>
        <w:tc>
          <w:tcPr>
            <w:tcW w:w="1080" w:type="dxa"/>
            <w:vAlign w:val="bottom"/>
          </w:tcPr>
          <w:p w14:paraId="725FB74A" w14:textId="77777777" w:rsidR="004B413C" w:rsidRDefault="00EC2FEA">
            <w:pPr>
              <w:ind w:right="50"/>
              <w:jc w:val="right"/>
              <w:rPr>
                <w:sz w:val="20"/>
                <w:szCs w:val="20"/>
              </w:rPr>
            </w:pPr>
            <w:r>
              <w:rPr>
                <w:rFonts w:ascii="Arial" w:eastAsia="Arial" w:hAnsi="Arial" w:cs="Arial"/>
                <w:color w:val="4D4D4D"/>
                <w:sz w:val="18"/>
                <w:szCs w:val="18"/>
              </w:rPr>
              <w:t>1996</w:t>
            </w:r>
          </w:p>
        </w:tc>
        <w:tc>
          <w:tcPr>
            <w:tcW w:w="680" w:type="dxa"/>
            <w:vAlign w:val="bottom"/>
          </w:tcPr>
          <w:p w14:paraId="5D077F34" w14:textId="77777777" w:rsidR="004B413C" w:rsidRDefault="00EC2FEA">
            <w:pPr>
              <w:ind w:right="50"/>
              <w:jc w:val="right"/>
              <w:rPr>
                <w:sz w:val="20"/>
                <w:szCs w:val="20"/>
              </w:rPr>
            </w:pPr>
            <w:r>
              <w:rPr>
                <w:rFonts w:ascii="Arial" w:eastAsia="Arial" w:hAnsi="Arial" w:cs="Arial"/>
                <w:color w:val="4D4D4D"/>
                <w:sz w:val="18"/>
                <w:szCs w:val="18"/>
              </w:rPr>
              <w:t>1998</w:t>
            </w:r>
          </w:p>
        </w:tc>
        <w:tc>
          <w:tcPr>
            <w:tcW w:w="680" w:type="dxa"/>
            <w:vAlign w:val="bottom"/>
          </w:tcPr>
          <w:p w14:paraId="03A7C855" w14:textId="77777777" w:rsidR="004B413C" w:rsidRDefault="00EC2FEA">
            <w:pPr>
              <w:ind w:right="50"/>
              <w:jc w:val="right"/>
              <w:rPr>
                <w:sz w:val="20"/>
                <w:szCs w:val="20"/>
              </w:rPr>
            </w:pPr>
            <w:r>
              <w:rPr>
                <w:rFonts w:ascii="Arial" w:eastAsia="Arial" w:hAnsi="Arial" w:cs="Arial"/>
                <w:color w:val="4D4D4D"/>
                <w:sz w:val="18"/>
                <w:szCs w:val="18"/>
              </w:rPr>
              <w:t>2000</w:t>
            </w:r>
          </w:p>
        </w:tc>
        <w:tc>
          <w:tcPr>
            <w:tcW w:w="700" w:type="dxa"/>
            <w:vAlign w:val="bottom"/>
          </w:tcPr>
          <w:p w14:paraId="56BD2192" w14:textId="77777777" w:rsidR="004B413C" w:rsidRDefault="00EC2FEA">
            <w:pPr>
              <w:ind w:right="50"/>
              <w:jc w:val="right"/>
              <w:rPr>
                <w:sz w:val="20"/>
                <w:szCs w:val="20"/>
              </w:rPr>
            </w:pPr>
            <w:r>
              <w:rPr>
                <w:rFonts w:ascii="Arial" w:eastAsia="Arial" w:hAnsi="Arial" w:cs="Arial"/>
                <w:color w:val="4D4D4D"/>
                <w:sz w:val="18"/>
                <w:szCs w:val="18"/>
              </w:rPr>
              <w:t>2002</w:t>
            </w:r>
          </w:p>
        </w:tc>
        <w:tc>
          <w:tcPr>
            <w:tcW w:w="680" w:type="dxa"/>
            <w:vAlign w:val="bottom"/>
          </w:tcPr>
          <w:p w14:paraId="30BDBCD3" w14:textId="77777777" w:rsidR="004B413C" w:rsidRDefault="00EC2FEA">
            <w:pPr>
              <w:ind w:right="50"/>
              <w:jc w:val="right"/>
              <w:rPr>
                <w:sz w:val="20"/>
                <w:szCs w:val="20"/>
              </w:rPr>
            </w:pPr>
            <w:r>
              <w:rPr>
                <w:rFonts w:ascii="Arial" w:eastAsia="Arial" w:hAnsi="Arial" w:cs="Arial"/>
                <w:color w:val="4D4D4D"/>
                <w:sz w:val="18"/>
                <w:szCs w:val="18"/>
              </w:rPr>
              <w:t>2004</w:t>
            </w:r>
          </w:p>
        </w:tc>
        <w:tc>
          <w:tcPr>
            <w:tcW w:w="580" w:type="dxa"/>
            <w:vAlign w:val="bottom"/>
          </w:tcPr>
          <w:p w14:paraId="7A01BBDF" w14:textId="77777777" w:rsidR="004B413C" w:rsidRDefault="00EC2FEA">
            <w:pPr>
              <w:jc w:val="right"/>
              <w:rPr>
                <w:sz w:val="20"/>
                <w:szCs w:val="20"/>
              </w:rPr>
            </w:pPr>
            <w:r>
              <w:rPr>
                <w:rFonts w:ascii="Arial" w:eastAsia="Arial" w:hAnsi="Arial" w:cs="Arial"/>
                <w:color w:val="4D4D4D"/>
                <w:sz w:val="18"/>
                <w:szCs w:val="18"/>
              </w:rPr>
              <w:t>2006</w:t>
            </w:r>
          </w:p>
        </w:tc>
        <w:tc>
          <w:tcPr>
            <w:tcW w:w="780" w:type="dxa"/>
            <w:vAlign w:val="bottom"/>
          </w:tcPr>
          <w:p w14:paraId="2F915652" w14:textId="77777777" w:rsidR="004B413C" w:rsidRDefault="00EC2FEA">
            <w:pPr>
              <w:ind w:right="40"/>
              <w:jc w:val="right"/>
              <w:rPr>
                <w:sz w:val="20"/>
                <w:szCs w:val="20"/>
              </w:rPr>
            </w:pPr>
            <w:r>
              <w:rPr>
                <w:rFonts w:ascii="Arial" w:eastAsia="Arial" w:hAnsi="Arial" w:cs="Arial"/>
                <w:color w:val="4D4D4D"/>
                <w:sz w:val="18"/>
                <w:szCs w:val="18"/>
              </w:rPr>
              <w:t>2008</w:t>
            </w:r>
          </w:p>
        </w:tc>
        <w:tc>
          <w:tcPr>
            <w:tcW w:w="680" w:type="dxa"/>
            <w:vAlign w:val="bottom"/>
          </w:tcPr>
          <w:p w14:paraId="75A94873" w14:textId="77777777" w:rsidR="004B413C" w:rsidRDefault="00EC2FEA">
            <w:pPr>
              <w:ind w:right="50"/>
              <w:jc w:val="right"/>
              <w:rPr>
                <w:sz w:val="20"/>
                <w:szCs w:val="20"/>
              </w:rPr>
            </w:pPr>
            <w:r>
              <w:rPr>
                <w:rFonts w:ascii="Arial" w:eastAsia="Arial" w:hAnsi="Arial" w:cs="Arial"/>
                <w:color w:val="4D4D4D"/>
                <w:sz w:val="18"/>
                <w:szCs w:val="18"/>
              </w:rPr>
              <w:t>2010</w:t>
            </w:r>
          </w:p>
        </w:tc>
        <w:tc>
          <w:tcPr>
            <w:tcW w:w="700" w:type="dxa"/>
            <w:vAlign w:val="bottom"/>
          </w:tcPr>
          <w:p w14:paraId="7A4D5A9C" w14:textId="77777777" w:rsidR="004B413C" w:rsidRDefault="00EC2FEA">
            <w:pPr>
              <w:ind w:right="70"/>
              <w:jc w:val="right"/>
              <w:rPr>
                <w:sz w:val="20"/>
                <w:szCs w:val="20"/>
              </w:rPr>
            </w:pPr>
            <w:r>
              <w:rPr>
                <w:rFonts w:ascii="Arial" w:eastAsia="Arial" w:hAnsi="Arial" w:cs="Arial"/>
                <w:color w:val="4D4D4D"/>
                <w:sz w:val="18"/>
                <w:szCs w:val="18"/>
              </w:rPr>
              <w:t>2012</w:t>
            </w:r>
          </w:p>
        </w:tc>
        <w:tc>
          <w:tcPr>
            <w:tcW w:w="680" w:type="dxa"/>
            <w:vAlign w:val="bottom"/>
          </w:tcPr>
          <w:p w14:paraId="049A162D" w14:textId="77777777" w:rsidR="004B413C" w:rsidRDefault="00EC2FEA">
            <w:pPr>
              <w:ind w:right="50"/>
              <w:jc w:val="right"/>
              <w:rPr>
                <w:sz w:val="20"/>
                <w:szCs w:val="20"/>
              </w:rPr>
            </w:pPr>
            <w:r>
              <w:rPr>
                <w:rFonts w:ascii="Arial" w:eastAsia="Arial" w:hAnsi="Arial" w:cs="Arial"/>
                <w:color w:val="4D4D4D"/>
                <w:sz w:val="18"/>
                <w:szCs w:val="18"/>
              </w:rPr>
              <w:t>2014</w:t>
            </w:r>
          </w:p>
        </w:tc>
        <w:tc>
          <w:tcPr>
            <w:tcW w:w="680" w:type="dxa"/>
            <w:vAlign w:val="bottom"/>
          </w:tcPr>
          <w:p w14:paraId="2651676F" w14:textId="77777777" w:rsidR="004B413C" w:rsidRDefault="00EC2FEA">
            <w:pPr>
              <w:ind w:right="50"/>
              <w:jc w:val="right"/>
              <w:rPr>
                <w:sz w:val="20"/>
                <w:szCs w:val="20"/>
              </w:rPr>
            </w:pPr>
            <w:r>
              <w:rPr>
                <w:rFonts w:ascii="Arial" w:eastAsia="Arial" w:hAnsi="Arial" w:cs="Arial"/>
                <w:color w:val="4D4D4D"/>
                <w:sz w:val="18"/>
                <w:szCs w:val="18"/>
              </w:rPr>
              <w:t>2016</w:t>
            </w:r>
          </w:p>
        </w:tc>
        <w:tc>
          <w:tcPr>
            <w:tcW w:w="540" w:type="dxa"/>
            <w:vAlign w:val="bottom"/>
          </w:tcPr>
          <w:p w14:paraId="1BF9D1D0" w14:textId="77777777" w:rsidR="004B413C" w:rsidRDefault="00EC2FEA">
            <w:pPr>
              <w:jc w:val="right"/>
              <w:rPr>
                <w:sz w:val="20"/>
                <w:szCs w:val="20"/>
              </w:rPr>
            </w:pPr>
            <w:r>
              <w:rPr>
                <w:rFonts w:ascii="Arial" w:eastAsia="Arial" w:hAnsi="Arial" w:cs="Arial"/>
                <w:color w:val="4D4D4D"/>
                <w:sz w:val="18"/>
                <w:szCs w:val="18"/>
              </w:rPr>
              <w:t>2018</w:t>
            </w:r>
          </w:p>
        </w:tc>
        <w:tc>
          <w:tcPr>
            <w:tcW w:w="0" w:type="dxa"/>
            <w:vAlign w:val="bottom"/>
          </w:tcPr>
          <w:p w14:paraId="59F2CCC9" w14:textId="77777777" w:rsidR="004B413C" w:rsidRDefault="004B413C">
            <w:pPr>
              <w:rPr>
                <w:sz w:val="1"/>
                <w:szCs w:val="1"/>
              </w:rPr>
            </w:pPr>
          </w:p>
        </w:tc>
      </w:tr>
      <w:tr w:rsidR="004B413C" w14:paraId="648681AE" w14:textId="77777777">
        <w:trPr>
          <w:trHeight w:val="260"/>
        </w:trPr>
        <w:tc>
          <w:tcPr>
            <w:tcW w:w="220" w:type="dxa"/>
            <w:vAlign w:val="bottom"/>
          </w:tcPr>
          <w:p w14:paraId="725045A1" w14:textId="77777777" w:rsidR="004B413C" w:rsidRDefault="004B413C"/>
        </w:tc>
        <w:tc>
          <w:tcPr>
            <w:tcW w:w="1080" w:type="dxa"/>
            <w:vAlign w:val="bottom"/>
          </w:tcPr>
          <w:p w14:paraId="0C8C29D4" w14:textId="77777777" w:rsidR="004B413C" w:rsidRDefault="004B413C"/>
        </w:tc>
        <w:tc>
          <w:tcPr>
            <w:tcW w:w="680" w:type="dxa"/>
            <w:vAlign w:val="bottom"/>
          </w:tcPr>
          <w:p w14:paraId="782D52B3" w14:textId="77777777" w:rsidR="004B413C" w:rsidRDefault="004B413C"/>
        </w:tc>
        <w:tc>
          <w:tcPr>
            <w:tcW w:w="680" w:type="dxa"/>
            <w:vAlign w:val="bottom"/>
          </w:tcPr>
          <w:p w14:paraId="7DCA8F11" w14:textId="77777777" w:rsidR="004B413C" w:rsidRDefault="004B413C"/>
        </w:tc>
        <w:tc>
          <w:tcPr>
            <w:tcW w:w="700" w:type="dxa"/>
            <w:vAlign w:val="bottom"/>
          </w:tcPr>
          <w:p w14:paraId="5EDF6AB2" w14:textId="77777777" w:rsidR="004B413C" w:rsidRDefault="004B413C"/>
        </w:tc>
        <w:tc>
          <w:tcPr>
            <w:tcW w:w="680" w:type="dxa"/>
            <w:vAlign w:val="bottom"/>
          </w:tcPr>
          <w:p w14:paraId="3C0D21AE" w14:textId="77777777" w:rsidR="004B413C" w:rsidRDefault="004B413C"/>
        </w:tc>
        <w:tc>
          <w:tcPr>
            <w:tcW w:w="580" w:type="dxa"/>
            <w:vAlign w:val="bottom"/>
          </w:tcPr>
          <w:p w14:paraId="5ED1E314" w14:textId="77777777" w:rsidR="004B413C" w:rsidRDefault="004B413C"/>
        </w:tc>
        <w:tc>
          <w:tcPr>
            <w:tcW w:w="780" w:type="dxa"/>
            <w:vAlign w:val="bottom"/>
          </w:tcPr>
          <w:p w14:paraId="3501726C" w14:textId="77777777" w:rsidR="004B413C" w:rsidRDefault="00EC2FEA">
            <w:pPr>
              <w:ind w:right="220"/>
              <w:jc w:val="right"/>
              <w:rPr>
                <w:sz w:val="20"/>
                <w:szCs w:val="20"/>
              </w:rPr>
            </w:pPr>
            <w:r>
              <w:rPr>
                <w:rFonts w:ascii="Arial" w:eastAsia="Arial" w:hAnsi="Arial" w:cs="Arial"/>
                <w:w w:val="94"/>
              </w:rPr>
              <w:t>Year</w:t>
            </w:r>
          </w:p>
        </w:tc>
        <w:tc>
          <w:tcPr>
            <w:tcW w:w="680" w:type="dxa"/>
            <w:vAlign w:val="bottom"/>
          </w:tcPr>
          <w:p w14:paraId="138F7241" w14:textId="77777777" w:rsidR="004B413C" w:rsidRDefault="004B413C"/>
        </w:tc>
        <w:tc>
          <w:tcPr>
            <w:tcW w:w="700" w:type="dxa"/>
            <w:vAlign w:val="bottom"/>
          </w:tcPr>
          <w:p w14:paraId="011ED300" w14:textId="77777777" w:rsidR="004B413C" w:rsidRDefault="004B413C"/>
        </w:tc>
        <w:tc>
          <w:tcPr>
            <w:tcW w:w="680" w:type="dxa"/>
            <w:vAlign w:val="bottom"/>
          </w:tcPr>
          <w:p w14:paraId="169160FF" w14:textId="77777777" w:rsidR="004B413C" w:rsidRDefault="004B413C"/>
        </w:tc>
        <w:tc>
          <w:tcPr>
            <w:tcW w:w="680" w:type="dxa"/>
            <w:vAlign w:val="bottom"/>
          </w:tcPr>
          <w:p w14:paraId="6242E0BD" w14:textId="77777777" w:rsidR="004B413C" w:rsidRDefault="004B413C"/>
        </w:tc>
        <w:tc>
          <w:tcPr>
            <w:tcW w:w="540" w:type="dxa"/>
            <w:vAlign w:val="bottom"/>
          </w:tcPr>
          <w:p w14:paraId="3AB4B0A7" w14:textId="77777777" w:rsidR="004B413C" w:rsidRDefault="004B413C"/>
        </w:tc>
        <w:tc>
          <w:tcPr>
            <w:tcW w:w="0" w:type="dxa"/>
            <w:vAlign w:val="bottom"/>
          </w:tcPr>
          <w:p w14:paraId="40E9CDBC" w14:textId="77777777" w:rsidR="004B413C" w:rsidRDefault="004B413C">
            <w:pPr>
              <w:rPr>
                <w:sz w:val="1"/>
                <w:szCs w:val="1"/>
              </w:rPr>
            </w:pPr>
          </w:p>
        </w:tc>
      </w:tr>
    </w:tbl>
    <w:p w14:paraId="1729EEFE" w14:textId="77777777" w:rsidR="004B413C" w:rsidRDefault="004B413C">
      <w:pPr>
        <w:spacing w:line="200" w:lineRule="exact"/>
        <w:rPr>
          <w:sz w:val="20"/>
          <w:szCs w:val="20"/>
        </w:rPr>
      </w:pPr>
    </w:p>
    <w:p w14:paraId="3EC246A3" w14:textId="77777777" w:rsidR="004B413C" w:rsidRDefault="004B413C">
      <w:pPr>
        <w:spacing w:line="363" w:lineRule="exact"/>
        <w:rPr>
          <w:sz w:val="20"/>
          <w:szCs w:val="20"/>
        </w:rPr>
      </w:pPr>
    </w:p>
    <w:p w14:paraId="3E1CB62E" w14:textId="77777777" w:rsidR="004B413C" w:rsidRDefault="00EC2FEA">
      <w:pPr>
        <w:spacing w:line="302" w:lineRule="auto"/>
        <w:rPr>
          <w:sz w:val="20"/>
          <w:szCs w:val="20"/>
        </w:rPr>
      </w:pPr>
      <w:r>
        <w:rPr>
          <w:rFonts w:ascii="Arial" w:eastAsia="Arial" w:hAnsi="Arial" w:cs="Arial"/>
          <w:sz w:val="20"/>
          <w:szCs w:val="20"/>
        </w:rPr>
        <w:t>Figure 56: Richness of aquatic invertebrate families for each year at Lake Nowergup. Line is a moving 3-year averavge.</w:t>
      </w:r>
    </w:p>
    <w:p w14:paraId="6E85C9D1" w14:textId="77777777" w:rsidR="004B413C" w:rsidRDefault="004B413C">
      <w:pPr>
        <w:spacing w:line="200" w:lineRule="exact"/>
        <w:rPr>
          <w:sz w:val="20"/>
          <w:szCs w:val="20"/>
        </w:rPr>
      </w:pPr>
    </w:p>
    <w:p w14:paraId="1D9C3F3A" w14:textId="77777777" w:rsidR="004B413C" w:rsidRDefault="004B413C">
      <w:pPr>
        <w:spacing w:line="200" w:lineRule="exact"/>
        <w:rPr>
          <w:sz w:val="20"/>
          <w:szCs w:val="20"/>
        </w:rPr>
      </w:pPr>
    </w:p>
    <w:p w14:paraId="0E3267EB" w14:textId="77777777" w:rsidR="004B413C" w:rsidRDefault="004B413C">
      <w:pPr>
        <w:spacing w:line="200" w:lineRule="exact"/>
        <w:rPr>
          <w:sz w:val="20"/>
          <w:szCs w:val="20"/>
        </w:rPr>
      </w:pPr>
    </w:p>
    <w:p w14:paraId="3EC95FAA" w14:textId="77777777" w:rsidR="004B413C" w:rsidRDefault="004B413C">
      <w:pPr>
        <w:spacing w:line="200" w:lineRule="exact"/>
        <w:rPr>
          <w:sz w:val="20"/>
          <w:szCs w:val="20"/>
        </w:rPr>
      </w:pPr>
    </w:p>
    <w:p w14:paraId="4E67C690" w14:textId="77777777" w:rsidR="004B413C" w:rsidRDefault="004B413C">
      <w:pPr>
        <w:spacing w:line="200" w:lineRule="exact"/>
        <w:rPr>
          <w:sz w:val="20"/>
          <w:szCs w:val="20"/>
        </w:rPr>
      </w:pPr>
    </w:p>
    <w:p w14:paraId="7E3958ED" w14:textId="77777777" w:rsidR="004B413C" w:rsidRDefault="004B413C">
      <w:pPr>
        <w:spacing w:line="200" w:lineRule="exact"/>
        <w:rPr>
          <w:sz w:val="20"/>
          <w:szCs w:val="20"/>
        </w:rPr>
      </w:pPr>
    </w:p>
    <w:p w14:paraId="79157B66" w14:textId="77777777" w:rsidR="004B413C" w:rsidRDefault="004B413C">
      <w:pPr>
        <w:spacing w:line="200" w:lineRule="exact"/>
        <w:rPr>
          <w:sz w:val="20"/>
          <w:szCs w:val="20"/>
        </w:rPr>
      </w:pPr>
    </w:p>
    <w:p w14:paraId="482BE945" w14:textId="77777777" w:rsidR="004B413C" w:rsidRDefault="004B413C">
      <w:pPr>
        <w:spacing w:line="200" w:lineRule="exact"/>
        <w:rPr>
          <w:sz w:val="20"/>
          <w:szCs w:val="20"/>
        </w:rPr>
      </w:pPr>
    </w:p>
    <w:p w14:paraId="57A0E796" w14:textId="77777777" w:rsidR="004B413C" w:rsidRDefault="004B413C">
      <w:pPr>
        <w:spacing w:line="200" w:lineRule="exact"/>
        <w:rPr>
          <w:sz w:val="20"/>
          <w:szCs w:val="20"/>
        </w:rPr>
      </w:pPr>
    </w:p>
    <w:p w14:paraId="52E1586E" w14:textId="77777777" w:rsidR="004B413C" w:rsidRDefault="004B413C">
      <w:pPr>
        <w:spacing w:line="200" w:lineRule="exact"/>
        <w:rPr>
          <w:sz w:val="20"/>
          <w:szCs w:val="20"/>
        </w:rPr>
      </w:pPr>
    </w:p>
    <w:p w14:paraId="2A0A663A" w14:textId="77777777" w:rsidR="004B413C" w:rsidRDefault="004B413C">
      <w:pPr>
        <w:spacing w:line="200" w:lineRule="exact"/>
        <w:rPr>
          <w:sz w:val="20"/>
          <w:szCs w:val="20"/>
        </w:rPr>
      </w:pPr>
    </w:p>
    <w:p w14:paraId="6C0098FB" w14:textId="77777777" w:rsidR="004B413C" w:rsidRDefault="004B413C">
      <w:pPr>
        <w:spacing w:line="200" w:lineRule="exact"/>
        <w:rPr>
          <w:sz w:val="20"/>
          <w:szCs w:val="20"/>
        </w:rPr>
      </w:pPr>
    </w:p>
    <w:p w14:paraId="6DF9D42F" w14:textId="77777777" w:rsidR="004B413C" w:rsidRDefault="004B413C">
      <w:pPr>
        <w:spacing w:line="200" w:lineRule="exact"/>
        <w:rPr>
          <w:sz w:val="20"/>
          <w:szCs w:val="20"/>
        </w:rPr>
      </w:pPr>
    </w:p>
    <w:p w14:paraId="244E0AC8" w14:textId="77777777" w:rsidR="004B413C" w:rsidRDefault="004B413C">
      <w:pPr>
        <w:spacing w:line="200" w:lineRule="exact"/>
        <w:rPr>
          <w:sz w:val="20"/>
          <w:szCs w:val="20"/>
        </w:rPr>
      </w:pPr>
    </w:p>
    <w:p w14:paraId="6100704C" w14:textId="77777777" w:rsidR="004B413C" w:rsidRDefault="004B413C">
      <w:pPr>
        <w:spacing w:line="259" w:lineRule="exact"/>
        <w:rPr>
          <w:sz w:val="20"/>
          <w:szCs w:val="20"/>
        </w:rPr>
      </w:pPr>
    </w:p>
    <w:p w14:paraId="68E1050C" w14:textId="77777777" w:rsidR="004B413C" w:rsidRDefault="00EC2FEA">
      <w:pPr>
        <w:jc w:val="center"/>
        <w:rPr>
          <w:sz w:val="20"/>
          <w:szCs w:val="20"/>
        </w:rPr>
      </w:pPr>
      <w:r>
        <w:rPr>
          <w:rFonts w:ascii="Arial" w:eastAsia="Arial" w:hAnsi="Arial" w:cs="Arial"/>
          <w:sz w:val="20"/>
          <w:szCs w:val="20"/>
        </w:rPr>
        <w:t>88</w:t>
      </w:r>
    </w:p>
    <w:p w14:paraId="1B8B9DB7" w14:textId="77777777" w:rsidR="004B413C" w:rsidRDefault="004B413C">
      <w:pPr>
        <w:sectPr w:rsidR="004B413C">
          <w:pgSz w:w="12240" w:h="15840"/>
          <w:pgMar w:top="1440" w:right="1440" w:bottom="272" w:left="1440" w:header="0" w:footer="0" w:gutter="0"/>
          <w:cols w:space="720" w:equalWidth="0">
            <w:col w:w="9360"/>
          </w:cols>
        </w:sectPr>
      </w:pPr>
    </w:p>
    <w:p w14:paraId="562E2EBA" w14:textId="77777777" w:rsidR="004B413C" w:rsidRDefault="00EC2FEA">
      <w:pPr>
        <w:spacing w:line="200" w:lineRule="exact"/>
        <w:rPr>
          <w:sz w:val="20"/>
          <w:szCs w:val="20"/>
        </w:rPr>
      </w:pPr>
      <w:bookmarkStart w:id="126" w:name="page89"/>
      <w:bookmarkEnd w:id="126"/>
      <w:r>
        <w:rPr>
          <w:noProof/>
          <w:sz w:val="20"/>
          <w:szCs w:val="20"/>
        </w:rPr>
        <w:lastRenderedPageBreak/>
        <w:drawing>
          <wp:anchor distT="0" distB="0" distL="114300" distR="114300" simplePos="0" relativeHeight="252211200" behindDoc="1" locked="0" layoutInCell="0" allowOverlap="1" wp14:anchorId="534CA111" wp14:editId="3DCBF73F">
            <wp:simplePos x="0" y="0"/>
            <wp:positionH relativeFrom="page">
              <wp:posOffset>1403350</wp:posOffset>
            </wp:positionH>
            <wp:positionV relativeFrom="page">
              <wp:posOffset>2738120</wp:posOffset>
            </wp:positionV>
            <wp:extent cx="5385435" cy="3674745"/>
            <wp:effectExtent l="0" t="0" r="0" b="0"/>
            <wp:wrapNone/>
            <wp:docPr id="1263" name="Picture 1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3"/>
                    <pic:cNvPicPr>
                      <a:picLocks noChangeAspect="1" noChangeArrowheads="1"/>
                    </pic:cNvPicPr>
                  </pic:nvPicPr>
                  <pic:blipFill>
                    <a:blip r:embed="rId824"/>
                    <a:srcRect/>
                    <a:stretch>
                      <a:fillRect/>
                    </a:stretch>
                  </pic:blipFill>
                  <pic:spPr bwMode="auto">
                    <a:xfrm>
                      <a:off x="0" y="0"/>
                      <a:ext cx="5385435" cy="3674745"/>
                    </a:xfrm>
                    <a:prstGeom prst="rect">
                      <a:avLst/>
                    </a:prstGeom>
                    <a:noFill/>
                  </pic:spPr>
                </pic:pic>
              </a:graphicData>
            </a:graphic>
          </wp:anchor>
        </w:drawing>
      </w:r>
    </w:p>
    <w:p w14:paraId="44C366B8" w14:textId="77777777" w:rsidR="004B413C" w:rsidRDefault="004B413C">
      <w:pPr>
        <w:spacing w:line="200" w:lineRule="exact"/>
        <w:rPr>
          <w:sz w:val="20"/>
          <w:szCs w:val="20"/>
        </w:rPr>
      </w:pPr>
    </w:p>
    <w:p w14:paraId="17486FD2" w14:textId="77777777" w:rsidR="004B413C" w:rsidRDefault="004B413C">
      <w:pPr>
        <w:spacing w:line="200" w:lineRule="exact"/>
        <w:rPr>
          <w:sz w:val="20"/>
          <w:szCs w:val="20"/>
        </w:rPr>
      </w:pPr>
    </w:p>
    <w:p w14:paraId="50F68FFF" w14:textId="77777777" w:rsidR="004B413C" w:rsidRDefault="004B413C">
      <w:pPr>
        <w:spacing w:line="200" w:lineRule="exact"/>
        <w:rPr>
          <w:sz w:val="20"/>
          <w:szCs w:val="20"/>
        </w:rPr>
      </w:pPr>
    </w:p>
    <w:p w14:paraId="1DFF1922" w14:textId="77777777" w:rsidR="004B413C" w:rsidRDefault="004B413C">
      <w:pPr>
        <w:spacing w:line="200" w:lineRule="exact"/>
        <w:rPr>
          <w:sz w:val="20"/>
          <w:szCs w:val="20"/>
        </w:rPr>
      </w:pPr>
    </w:p>
    <w:p w14:paraId="5E73EB9E" w14:textId="77777777" w:rsidR="004B413C" w:rsidRDefault="004B413C">
      <w:pPr>
        <w:spacing w:line="200" w:lineRule="exact"/>
        <w:rPr>
          <w:sz w:val="20"/>
          <w:szCs w:val="20"/>
        </w:rPr>
      </w:pPr>
    </w:p>
    <w:p w14:paraId="2022E411" w14:textId="77777777" w:rsidR="004B413C" w:rsidRDefault="004B413C">
      <w:pPr>
        <w:spacing w:line="200" w:lineRule="exact"/>
        <w:rPr>
          <w:sz w:val="20"/>
          <w:szCs w:val="20"/>
        </w:rPr>
      </w:pPr>
    </w:p>
    <w:p w14:paraId="75942794" w14:textId="77777777" w:rsidR="004B413C" w:rsidRDefault="004B413C">
      <w:pPr>
        <w:spacing w:line="200" w:lineRule="exact"/>
        <w:rPr>
          <w:sz w:val="20"/>
          <w:szCs w:val="20"/>
        </w:rPr>
      </w:pPr>
    </w:p>
    <w:p w14:paraId="4FBF5CF0" w14:textId="77777777" w:rsidR="004B413C" w:rsidRDefault="004B413C">
      <w:pPr>
        <w:spacing w:line="200" w:lineRule="exact"/>
        <w:rPr>
          <w:sz w:val="20"/>
          <w:szCs w:val="20"/>
        </w:rPr>
      </w:pPr>
    </w:p>
    <w:p w14:paraId="7B5D4CE8" w14:textId="77777777" w:rsidR="004B413C" w:rsidRDefault="004B413C">
      <w:pPr>
        <w:spacing w:line="200" w:lineRule="exact"/>
        <w:rPr>
          <w:sz w:val="20"/>
          <w:szCs w:val="20"/>
        </w:rPr>
      </w:pPr>
    </w:p>
    <w:p w14:paraId="455C6BCC" w14:textId="77777777" w:rsidR="004B413C" w:rsidRDefault="004B413C">
      <w:pPr>
        <w:spacing w:line="200" w:lineRule="exact"/>
        <w:rPr>
          <w:sz w:val="20"/>
          <w:szCs w:val="20"/>
        </w:rPr>
      </w:pPr>
    </w:p>
    <w:p w14:paraId="05A05358" w14:textId="77777777" w:rsidR="004B413C" w:rsidRDefault="004B413C">
      <w:pPr>
        <w:spacing w:line="200" w:lineRule="exact"/>
        <w:rPr>
          <w:sz w:val="20"/>
          <w:szCs w:val="20"/>
        </w:rPr>
      </w:pPr>
    </w:p>
    <w:p w14:paraId="72AA0F76" w14:textId="77777777" w:rsidR="004B413C" w:rsidRDefault="004B413C">
      <w:pPr>
        <w:spacing w:line="200" w:lineRule="exact"/>
        <w:rPr>
          <w:sz w:val="20"/>
          <w:szCs w:val="20"/>
        </w:rPr>
      </w:pPr>
    </w:p>
    <w:p w14:paraId="0120206D" w14:textId="77777777" w:rsidR="004B413C" w:rsidRDefault="004B413C">
      <w:pPr>
        <w:spacing w:line="200" w:lineRule="exact"/>
        <w:rPr>
          <w:sz w:val="20"/>
          <w:szCs w:val="20"/>
        </w:rPr>
      </w:pPr>
    </w:p>
    <w:p w14:paraId="4888A121" w14:textId="77777777" w:rsidR="004B413C" w:rsidRDefault="004B413C">
      <w:pPr>
        <w:spacing w:line="200" w:lineRule="exact"/>
        <w:rPr>
          <w:sz w:val="20"/>
          <w:szCs w:val="20"/>
        </w:rPr>
      </w:pPr>
    </w:p>
    <w:p w14:paraId="3C9A5D49" w14:textId="77777777" w:rsidR="004B413C" w:rsidRDefault="004B413C">
      <w:pPr>
        <w:spacing w:line="200" w:lineRule="exact"/>
        <w:rPr>
          <w:sz w:val="20"/>
          <w:szCs w:val="20"/>
        </w:rPr>
      </w:pPr>
    </w:p>
    <w:p w14:paraId="08F986D9" w14:textId="77777777" w:rsidR="004B413C" w:rsidRDefault="004B413C">
      <w:pPr>
        <w:spacing w:line="200" w:lineRule="exact"/>
        <w:rPr>
          <w:sz w:val="20"/>
          <w:szCs w:val="20"/>
        </w:rPr>
      </w:pPr>
    </w:p>
    <w:p w14:paraId="67B6F7B0" w14:textId="77777777" w:rsidR="004B413C" w:rsidRDefault="004B413C">
      <w:pPr>
        <w:spacing w:line="388" w:lineRule="exact"/>
        <w:rPr>
          <w:sz w:val="20"/>
          <w:szCs w:val="20"/>
        </w:rPr>
      </w:pPr>
    </w:p>
    <w:tbl>
      <w:tblPr>
        <w:tblW w:w="0" w:type="auto"/>
        <w:tblInd w:w="100" w:type="dxa"/>
        <w:tblLayout w:type="fixed"/>
        <w:tblCellMar>
          <w:left w:w="0" w:type="dxa"/>
          <w:right w:w="0" w:type="dxa"/>
        </w:tblCellMar>
        <w:tblLook w:val="04A0" w:firstRow="1" w:lastRow="0" w:firstColumn="1" w:lastColumn="0" w:noHBand="0" w:noVBand="1"/>
      </w:tblPr>
      <w:tblGrid>
        <w:gridCol w:w="2980"/>
        <w:gridCol w:w="1380"/>
        <w:gridCol w:w="1740"/>
        <w:gridCol w:w="1560"/>
        <w:gridCol w:w="1420"/>
      </w:tblGrid>
      <w:tr w:rsidR="004B413C" w14:paraId="10F52A00" w14:textId="77777777">
        <w:trPr>
          <w:trHeight w:val="207"/>
        </w:trPr>
        <w:tc>
          <w:tcPr>
            <w:tcW w:w="2980" w:type="dxa"/>
            <w:vAlign w:val="bottom"/>
          </w:tcPr>
          <w:p w14:paraId="7149185D" w14:textId="77777777" w:rsidR="004B413C" w:rsidRDefault="00EC2FEA">
            <w:pPr>
              <w:ind w:right="2264"/>
              <w:jc w:val="right"/>
              <w:rPr>
                <w:sz w:val="20"/>
                <w:szCs w:val="20"/>
              </w:rPr>
            </w:pPr>
            <w:r>
              <w:rPr>
                <w:rFonts w:ascii="Arial" w:eastAsia="Arial" w:hAnsi="Arial" w:cs="Arial"/>
                <w:color w:val="4D4D4D"/>
                <w:sz w:val="18"/>
                <w:szCs w:val="18"/>
              </w:rPr>
              <w:t>0.1</w:t>
            </w:r>
          </w:p>
        </w:tc>
        <w:tc>
          <w:tcPr>
            <w:tcW w:w="1380" w:type="dxa"/>
            <w:vAlign w:val="bottom"/>
          </w:tcPr>
          <w:p w14:paraId="1C38AA8A" w14:textId="77777777" w:rsidR="004B413C" w:rsidRDefault="004B413C">
            <w:pPr>
              <w:rPr>
                <w:sz w:val="18"/>
                <w:szCs w:val="18"/>
              </w:rPr>
            </w:pPr>
          </w:p>
        </w:tc>
        <w:tc>
          <w:tcPr>
            <w:tcW w:w="1740" w:type="dxa"/>
            <w:vAlign w:val="bottom"/>
          </w:tcPr>
          <w:p w14:paraId="44F32243" w14:textId="77777777" w:rsidR="004B413C" w:rsidRDefault="004B413C">
            <w:pPr>
              <w:rPr>
                <w:sz w:val="18"/>
                <w:szCs w:val="18"/>
              </w:rPr>
            </w:pPr>
          </w:p>
        </w:tc>
        <w:tc>
          <w:tcPr>
            <w:tcW w:w="1560" w:type="dxa"/>
            <w:vAlign w:val="bottom"/>
          </w:tcPr>
          <w:p w14:paraId="3E762BAC" w14:textId="77777777" w:rsidR="004B413C" w:rsidRDefault="004B413C">
            <w:pPr>
              <w:rPr>
                <w:sz w:val="18"/>
                <w:szCs w:val="18"/>
              </w:rPr>
            </w:pPr>
          </w:p>
        </w:tc>
        <w:tc>
          <w:tcPr>
            <w:tcW w:w="1420" w:type="dxa"/>
            <w:vAlign w:val="bottom"/>
          </w:tcPr>
          <w:p w14:paraId="56763C53" w14:textId="77777777" w:rsidR="004B413C" w:rsidRDefault="004B413C">
            <w:pPr>
              <w:rPr>
                <w:sz w:val="18"/>
                <w:szCs w:val="18"/>
              </w:rPr>
            </w:pPr>
          </w:p>
        </w:tc>
      </w:tr>
      <w:tr w:rsidR="004B413C" w14:paraId="1781612F" w14:textId="77777777">
        <w:trPr>
          <w:trHeight w:val="583"/>
        </w:trPr>
        <w:tc>
          <w:tcPr>
            <w:tcW w:w="2980" w:type="dxa"/>
            <w:vAlign w:val="bottom"/>
          </w:tcPr>
          <w:p w14:paraId="2859006B" w14:textId="77777777" w:rsidR="004B413C" w:rsidRDefault="004B413C">
            <w:pPr>
              <w:rPr>
                <w:sz w:val="24"/>
                <w:szCs w:val="24"/>
              </w:rPr>
            </w:pPr>
          </w:p>
        </w:tc>
        <w:tc>
          <w:tcPr>
            <w:tcW w:w="1380" w:type="dxa"/>
            <w:vAlign w:val="bottom"/>
          </w:tcPr>
          <w:p w14:paraId="7971C81B" w14:textId="77777777" w:rsidR="004B413C" w:rsidRDefault="004B413C">
            <w:pPr>
              <w:rPr>
                <w:sz w:val="24"/>
                <w:szCs w:val="24"/>
              </w:rPr>
            </w:pPr>
          </w:p>
        </w:tc>
        <w:tc>
          <w:tcPr>
            <w:tcW w:w="1740" w:type="dxa"/>
            <w:vAlign w:val="bottom"/>
          </w:tcPr>
          <w:p w14:paraId="1D16BFB4" w14:textId="77777777" w:rsidR="004B413C" w:rsidRDefault="004B413C">
            <w:pPr>
              <w:rPr>
                <w:sz w:val="24"/>
                <w:szCs w:val="24"/>
              </w:rPr>
            </w:pPr>
          </w:p>
        </w:tc>
        <w:tc>
          <w:tcPr>
            <w:tcW w:w="1560" w:type="dxa"/>
            <w:vAlign w:val="bottom"/>
          </w:tcPr>
          <w:p w14:paraId="0CC514AA" w14:textId="77777777" w:rsidR="004B413C" w:rsidRDefault="004B413C">
            <w:pPr>
              <w:rPr>
                <w:sz w:val="24"/>
                <w:szCs w:val="24"/>
              </w:rPr>
            </w:pPr>
          </w:p>
        </w:tc>
        <w:tc>
          <w:tcPr>
            <w:tcW w:w="1420" w:type="dxa"/>
            <w:vAlign w:val="bottom"/>
          </w:tcPr>
          <w:p w14:paraId="7FB6810A" w14:textId="77777777" w:rsidR="004B413C" w:rsidRDefault="00EC2FEA">
            <w:pPr>
              <w:jc w:val="right"/>
              <w:rPr>
                <w:sz w:val="20"/>
                <w:szCs w:val="20"/>
              </w:rPr>
            </w:pPr>
            <w:r>
              <w:rPr>
                <w:rFonts w:ascii="Arial" w:eastAsia="Arial" w:hAnsi="Arial" w:cs="Arial"/>
              </w:rPr>
              <w:t>2018</w:t>
            </w:r>
          </w:p>
        </w:tc>
      </w:tr>
      <w:tr w:rsidR="004B413C" w14:paraId="012AC517" w14:textId="77777777">
        <w:trPr>
          <w:trHeight w:val="517"/>
        </w:trPr>
        <w:tc>
          <w:tcPr>
            <w:tcW w:w="2980" w:type="dxa"/>
            <w:vAlign w:val="bottom"/>
          </w:tcPr>
          <w:p w14:paraId="597A07FD" w14:textId="77777777" w:rsidR="004B413C" w:rsidRDefault="00EC2FEA">
            <w:pPr>
              <w:ind w:right="844"/>
              <w:jc w:val="right"/>
              <w:rPr>
                <w:sz w:val="20"/>
                <w:szCs w:val="20"/>
              </w:rPr>
            </w:pPr>
            <w:r>
              <w:rPr>
                <w:rFonts w:ascii="Arial" w:eastAsia="Arial" w:hAnsi="Arial" w:cs="Arial"/>
              </w:rPr>
              <w:t>1996</w:t>
            </w:r>
          </w:p>
        </w:tc>
        <w:tc>
          <w:tcPr>
            <w:tcW w:w="1380" w:type="dxa"/>
            <w:vAlign w:val="bottom"/>
          </w:tcPr>
          <w:p w14:paraId="39914C6D" w14:textId="77777777" w:rsidR="004B413C" w:rsidRDefault="004B413C">
            <w:pPr>
              <w:rPr>
                <w:sz w:val="24"/>
                <w:szCs w:val="24"/>
              </w:rPr>
            </w:pPr>
          </w:p>
        </w:tc>
        <w:tc>
          <w:tcPr>
            <w:tcW w:w="1740" w:type="dxa"/>
            <w:vAlign w:val="bottom"/>
          </w:tcPr>
          <w:p w14:paraId="162DD16F" w14:textId="77777777" w:rsidR="004B413C" w:rsidRDefault="004B413C">
            <w:pPr>
              <w:rPr>
                <w:sz w:val="24"/>
                <w:szCs w:val="24"/>
              </w:rPr>
            </w:pPr>
          </w:p>
        </w:tc>
        <w:tc>
          <w:tcPr>
            <w:tcW w:w="1560" w:type="dxa"/>
            <w:vAlign w:val="bottom"/>
          </w:tcPr>
          <w:p w14:paraId="76C84F03" w14:textId="77777777" w:rsidR="004B413C" w:rsidRDefault="004B413C">
            <w:pPr>
              <w:rPr>
                <w:sz w:val="24"/>
                <w:szCs w:val="24"/>
              </w:rPr>
            </w:pPr>
          </w:p>
        </w:tc>
        <w:tc>
          <w:tcPr>
            <w:tcW w:w="1420" w:type="dxa"/>
            <w:vAlign w:val="bottom"/>
          </w:tcPr>
          <w:p w14:paraId="7D8C0F10" w14:textId="77777777" w:rsidR="004B413C" w:rsidRDefault="004B413C">
            <w:pPr>
              <w:rPr>
                <w:sz w:val="24"/>
                <w:szCs w:val="24"/>
              </w:rPr>
            </w:pPr>
          </w:p>
        </w:tc>
      </w:tr>
      <w:tr w:rsidR="004B413C" w14:paraId="65DC02A1" w14:textId="77777777">
        <w:trPr>
          <w:trHeight w:val="207"/>
        </w:trPr>
        <w:tc>
          <w:tcPr>
            <w:tcW w:w="2980" w:type="dxa"/>
            <w:vAlign w:val="bottom"/>
          </w:tcPr>
          <w:p w14:paraId="60D7A299" w14:textId="77777777" w:rsidR="004B413C" w:rsidRDefault="00EC2FEA">
            <w:pPr>
              <w:ind w:right="2264"/>
              <w:jc w:val="right"/>
              <w:rPr>
                <w:sz w:val="20"/>
                <w:szCs w:val="20"/>
              </w:rPr>
            </w:pPr>
            <w:r>
              <w:rPr>
                <w:rFonts w:ascii="Arial" w:eastAsia="Arial" w:hAnsi="Arial" w:cs="Arial"/>
                <w:color w:val="4D4D4D"/>
                <w:sz w:val="18"/>
                <w:szCs w:val="18"/>
              </w:rPr>
              <w:t>0.0</w:t>
            </w:r>
          </w:p>
        </w:tc>
        <w:tc>
          <w:tcPr>
            <w:tcW w:w="1380" w:type="dxa"/>
            <w:vAlign w:val="bottom"/>
          </w:tcPr>
          <w:p w14:paraId="4B85BDF8" w14:textId="77777777" w:rsidR="004B413C" w:rsidRDefault="004B413C">
            <w:pPr>
              <w:rPr>
                <w:sz w:val="18"/>
                <w:szCs w:val="18"/>
              </w:rPr>
            </w:pPr>
          </w:p>
        </w:tc>
        <w:tc>
          <w:tcPr>
            <w:tcW w:w="1740" w:type="dxa"/>
            <w:vAlign w:val="bottom"/>
          </w:tcPr>
          <w:p w14:paraId="64D5B818" w14:textId="77777777" w:rsidR="004B413C" w:rsidRDefault="004B413C">
            <w:pPr>
              <w:rPr>
                <w:sz w:val="18"/>
                <w:szCs w:val="18"/>
              </w:rPr>
            </w:pPr>
          </w:p>
        </w:tc>
        <w:tc>
          <w:tcPr>
            <w:tcW w:w="1560" w:type="dxa"/>
            <w:vAlign w:val="bottom"/>
          </w:tcPr>
          <w:p w14:paraId="76046B39" w14:textId="77777777" w:rsidR="004B413C" w:rsidRDefault="004B413C">
            <w:pPr>
              <w:rPr>
                <w:sz w:val="18"/>
                <w:szCs w:val="18"/>
              </w:rPr>
            </w:pPr>
          </w:p>
        </w:tc>
        <w:tc>
          <w:tcPr>
            <w:tcW w:w="1420" w:type="dxa"/>
            <w:vAlign w:val="bottom"/>
          </w:tcPr>
          <w:p w14:paraId="2292693D" w14:textId="77777777" w:rsidR="004B413C" w:rsidRDefault="004B413C">
            <w:pPr>
              <w:rPr>
                <w:sz w:val="18"/>
                <w:szCs w:val="18"/>
              </w:rPr>
            </w:pPr>
          </w:p>
        </w:tc>
      </w:tr>
      <w:tr w:rsidR="004B413C" w14:paraId="76BE3084" w14:textId="77777777">
        <w:trPr>
          <w:trHeight w:val="619"/>
        </w:trPr>
        <w:tc>
          <w:tcPr>
            <w:tcW w:w="2980" w:type="dxa"/>
            <w:textDirection w:val="btLr"/>
            <w:vAlign w:val="bottom"/>
          </w:tcPr>
          <w:p w14:paraId="445DC08A" w14:textId="77777777" w:rsidR="004B413C" w:rsidRDefault="00EC2FEA">
            <w:pPr>
              <w:ind w:right="2631"/>
              <w:rPr>
                <w:sz w:val="20"/>
                <w:szCs w:val="20"/>
              </w:rPr>
            </w:pPr>
            <w:r>
              <w:rPr>
                <w:rFonts w:ascii="Arial" w:eastAsia="Arial" w:hAnsi="Arial" w:cs="Arial"/>
                <w:w w:val="91"/>
              </w:rPr>
              <w:t>LV2</w:t>
            </w:r>
          </w:p>
        </w:tc>
        <w:tc>
          <w:tcPr>
            <w:tcW w:w="1380" w:type="dxa"/>
            <w:vAlign w:val="bottom"/>
          </w:tcPr>
          <w:p w14:paraId="5BB0571B" w14:textId="77777777" w:rsidR="004B413C" w:rsidRDefault="004B413C">
            <w:pPr>
              <w:rPr>
                <w:sz w:val="24"/>
                <w:szCs w:val="24"/>
              </w:rPr>
            </w:pPr>
          </w:p>
        </w:tc>
        <w:tc>
          <w:tcPr>
            <w:tcW w:w="1740" w:type="dxa"/>
            <w:vAlign w:val="bottom"/>
          </w:tcPr>
          <w:p w14:paraId="170A9302" w14:textId="77777777" w:rsidR="004B413C" w:rsidRDefault="004B413C">
            <w:pPr>
              <w:rPr>
                <w:sz w:val="24"/>
                <w:szCs w:val="24"/>
              </w:rPr>
            </w:pPr>
          </w:p>
        </w:tc>
        <w:tc>
          <w:tcPr>
            <w:tcW w:w="1560" w:type="dxa"/>
            <w:vAlign w:val="bottom"/>
          </w:tcPr>
          <w:p w14:paraId="0BB6724C" w14:textId="77777777" w:rsidR="004B413C" w:rsidRDefault="004B413C">
            <w:pPr>
              <w:rPr>
                <w:sz w:val="24"/>
                <w:szCs w:val="24"/>
              </w:rPr>
            </w:pPr>
          </w:p>
        </w:tc>
        <w:tc>
          <w:tcPr>
            <w:tcW w:w="1420" w:type="dxa"/>
            <w:vAlign w:val="bottom"/>
          </w:tcPr>
          <w:p w14:paraId="714B746B" w14:textId="77777777" w:rsidR="004B413C" w:rsidRDefault="004B413C">
            <w:pPr>
              <w:rPr>
                <w:sz w:val="24"/>
                <w:szCs w:val="24"/>
              </w:rPr>
            </w:pPr>
          </w:p>
        </w:tc>
      </w:tr>
      <w:tr w:rsidR="004B413C" w14:paraId="47F1D0AF" w14:textId="77777777">
        <w:trPr>
          <w:trHeight w:val="607"/>
        </w:trPr>
        <w:tc>
          <w:tcPr>
            <w:tcW w:w="2980" w:type="dxa"/>
            <w:vAlign w:val="bottom"/>
          </w:tcPr>
          <w:p w14:paraId="79583DB2" w14:textId="77777777" w:rsidR="004B413C" w:rsidRDefault="00EC2FEA">
            <w:pPr>
              <w:ind w:right="2304"/>
              <w:jc w:val="right"/>
              <w:rPr>
                <w:sz w:val="20"/>
                <w:szCs w:val="20"/>
              </w:rPr>
            </w:pPr>
            <w:r>
              <w:rPr>
                <w:rFonts w:ascii="Arial" w:eastAsia="Arial" w:hAnsi="Arial" w:cs="Arial"/>
                <w:color w:val="4D4D4D"/>
                <w:sz w:val="18"/>
                <w:szCs w:val="18"/>
              </w:rPr>
              <w:t>−0.1</w:t>
            </w:r>
          </w:p>
        </w:tc>
        <w:tc>
          <w:tcPr>
            <w:tcW w:w="1380" w:type="dxa"/>
            <w:vAlign w:val="bottom"/>
          </w:tcPr>
          <w:p w14:paraId="4943DEB5" w14:textId="77777777" w:rsidR="004B413C" w:rsidRDefault="004B413C">
            <w:pPr>
              <w:rPr>
                <w:sz w:val="24"/>
                <w:szCs w:val="24"/>
              </w:rPr>
            </w:pPr>
          </w:p>
        </w:tc>
        <w:tc>
          <w:tcPr>
            <w:tcW w:w="1740" w:type="dxa"/>
            <w:vAlign w:val="bottom"/>
          </w:tcPr>
          <w:p w14:paraId="4BC3A822" w14:textId="77777777" w:rsidR="004B413C" w:rsidRDefault="004B413C">
            <w:pPr>
              <w:rPr>
                <w:sz w:val="24"/>
                <w:szCs w:val="24"/>
              </w:rPr>
            </w:pPr>
          </w:p>
        </w:tc>
        <w:tc>
          <w:tcPr>
            <w:tcW w:w="1560" w:type="dxa"/>
            <w:vAlign w:val="bottom"/>
          </w:tcPr>
          <w:p w14:paraId="2C160D26" w14:textId="77777777" w:rsidR="004B413C" w:rsidRDefault="004B413C">
            <w:pPr>
              <w:rPr>
                <w:sz w:val="24"/>
                <w:szCs w:val="24"/>
              </w:rPr>
            </w:pPr>
          </w:p>
        </w:tc>
        <w:tc>
          <w:tcPr>
            <w:tcW w:w="1420" w:type="dxa"/>
            <w:vAlign w:val="bottom"/>
          </w:tcPr>
          <w:p w14:paraId="65033AC0" w14:textId="77777777" w:rsidR="004B413C" w:rsidRDefault="004B413C">
            <w:pPr>
              <w:rPr>
                <w:sz w:val="24"/>
                <w:szCs w:val="24"/>
              </w:rPr>
            </w:pPr>
          </w:p>
        </w:tc>
      </w:tr>
      <w:tr w:rsidR="004B413C" w14:paraId="1F14F9FC" w14:textId="77777777">
        <w:trPr>
          <w:trHeight w:val="1267"/>
        </w:trPr>
        <w:tc>
          <w:tcPr>
            <w:tcW w:w="2980" w:type="dxa"/>
            <w:vAlign w:val="bottom"/>
          </w:tcPr>
          <w:p w14:paraId="22DFA9DC" w14:textId="77777777" w:rsidR="004B413C" w:rsidRDefault="00EC2FEA">
            <w:pPr>
              <w:ind w:right="2304"/>
              <w:jc w:val="right"/>
              <w:rPr>
                <w:sz w:val="20"/>
                <w:szCs w:val="20"/>
              </w:rPr>
            </w:pPr>
            <w:r>
              <w:rPr>
                <w:rFonts w:ascii="Arial" w:eastAsia="Arial" w:hAnsi="Arial" w:cs="Arial"/>
                <w:color w:val="4D4D4D"/>
                <w:sz w:val="18"/>
                <w:szCs w:val="18"/>
              </w:rPr>
              <w:t>−0.2</w:t>
            </w:r>
          </w:p>
        </w:tc>
        <w:tc>
          <w:tcPr>
            <w:tcW w:w="1380" w:type="dxa"/>
            <w:vAlign w:val="bottom"/>
          </w:tcPr>
          <w:p w14:paraId="7984200E" w14:textId="77777777" w:rsidR="004B413C" w:rsidRDefault="004B413C">
            <w:pPr>
              <w:rPr>
                <w:sz w:val="24"/>
                <w:szCs w:val="24"/>
              </w:rPr>
            </w:pPr>
          </w:p>
        </w:tc>
        <w:tc>
          <w:tcPr>
            <w:tcW w:w="1740" w:type="dxa"/>
            <w:vAlign w:val="bottom"/>
          </w:tcPr>
          <w:p w14:paraId="5CCEAFB2" w14:textId="77777777" w:rsidR="004B413C" w:rsidRDefault="004B413C">
            <w:pPr>
              <w:rPr>
                <w:sz w:val="24"/>
                <w:szCs w:val="24"/>
              </w:rPr>
            </w:pPr>
          </w:p>
        </w:tc>
        <w:tc>
          <w:tcPr>
            <w:tcW w:w="1560" w:type="dxa"/>
            <w:vAlign w:val="bottom"/>
          </w:tcPr>
          <w:p w14:paraId="00372E30" w14:textId="77777777" w:rsidR="004B413C" w:rsidRDefault="004B413C">
            <w:pPr>
              <w:rPr>
                <w:sz w:val="24"/>
                <w:szCs w:val="24"/>
              </w:rPr>
            </w:pPr>
          </w:p>
        </w:tc>
        <w:tc>
          <w:tcPr>
            <w:tcW w:w="1420" w:type="dxa"/>
            <w:vAlign w:val="bottom"/>
          </w:tcPr>
          <w:p w14:paraId="5FF397D7" w14:textId="77777777" w:rsidR="004B413C" w:rsidRDefault="004B413C">
            <w:pPr>
              <w:rPr>
                <w:sz w:val="24"/>
                <w:szCs w:val="24"/>
              </w:rPr>
            </w:pPr>
          </w:p>
        </w:tc>
      </w:tr>
      <w:tr w:rsidR="004B413C" w14:paraId="5A5A9139" w14:textId="77777777">
        <w:trPr>
          <w:trHeight w:val="1077"/>
        </w:trPr>
        <w:tc>
          <w:tcPr>
            <w:tcW w:w="2980" w:type="dxa"/>
            <w:vAlign w:val="bottom"/>
          </w:tcPr>
          <w:p w14:paraId="02C70979" w14:textId="77777777" w:rsidR="004B413C" w:rsidRDefault="00EC2FEA">
            <w:pPr>
              <w:ind w:right="464"/>
              <w:jc w:val="right"/>
              <w:rPr>
                <w:sz w:val="20"/>
                <w:szCs w:val="20"/>
              </w:rPr>
            </w:pPr>
            <w:r>
              <w:rPr>
                <w:rFonts w:ascii="Arial" w:eastAsia="Arial" w:hAnsi="Arial" w:cs="Arial"/>
                <w:color w:val="4D4D4D"/>
                <w:sz w:val="18"/>
                <w:szCs w:val="18"/>
              </w:rPr>
              <w:t>−0.50</w:t>
            </w:r>
          </w:p>
        </w:tc>
        <w:tc>
          <w:tcPr>
            <w:tcW w:w="1380" w:type="dxa"/>
            <w:vAlign w:val="bottom"/>
          </w:tcPr>
          <w:p w14:paraId="28C32107" w14:textId="77777777" w:rsidR="004B413C" w:rsidRDefault="00EC2FEA">
            <w:pPr>
              <w:ind w:left="580"/>
              <w:rPr>
                <w:sz w:val="20"/>
                <w:szCs w:val="20"/>
              </w:rPr>
            </w:pPr>
            <w:r>
              <w:rPr>
                <w:rFonts w:ascii="Arial" w:eastAsia="Arial" w:hAnsi="Arial" w:cs="Arial"/>
                <w:color w:val="4D4D4D"/>
                <w:sz w:val="18"/>
                <w:szCs w:val="18"/>
              </w:rPr>
              <w:t>−0.25</w:t>
            </w:r>
          </w:p>
        </w:tc>
        <w:tc>
          <w:tcPr>
            <w:tcW w:w="1740" w:type="dxa"/>
            <w:vAlign w:val="bottom"/>
          </w:tcPr>
          <w:p w14:paraId="60D6DA9E" w14:textId="77777777" w:rsidR="004B413C" w:rsidRDefault="00EC2FEA">
            <w:pPr>
              <w:ind w:right="500"/>
              <w:jc w:val="right"/>
              <w:rPr>
                <w:sz w:val="20"/>
                <w:szCs w:val="20"/>
              </w:rPr>
            </w:pPr>
            <w:r>
              <w:rPr>
                <w:rFonts w:ascii="Arial" w:eastAsia="Arial" w:hAnsi="Arial" w:cs="Arial"/>
                <w:color w:val="4D4D4D"/>
                <w:sz w:val="18"/>
                <w:szCs w:val="18"/>
              </w:rPr>
              <w:t>0.00</w:t>
            </w:r>
          </w:p>
        </w:tc>
        <w:tc>
          <w:tcPr>
            <w:tcW w:w="1560" w:type="dxa"/>
            <w:vAlign w:val="bottom"/>
          </w:tcPr>
          <w:p w14:paraId="2D8DBE69" w14:textId="77777777" w:rsidR="004B413C" w:rsidRDefault="00EC2FEA">
            <w:pPr>
              <w:ind w:right="510"/>
              <w:jc w:val="right"/>
              <w:rPr>
                <w:sz w:val="20"/>
                <w:szCs w:val="20"/>
              </w:rPr>
            </w:pPr>
            <w:r>
              <w:rPr>
                <w:rFonts w:ascii="Arial" w:eastAsia="Arial" w:hAnsi="Arial" w:cs="Arial"/>
                <w:color w:val="4D4D4D"/>
                <w:sz w:val="18"/>
                <w:szCs w:val="18"/>
              </w:rPr>
              <w:t>0.25</w:t>
            </w:r>
          </w:p>
        </w:tc>
        <w:tc>
          <w:tcPr>
            <w:tcW w:w="1420" w:type="dxa"/>
            <w:vAlign w:val="bottom"/>
          </w:tcPr>
          <w:p w14:paraId="31CE81E9" w14:textId="77777777" w:rsidR="004B413C" w:rsidRDefault="00EC2FEA">
            <w:pPr>
              <w:ind w:right="360"/>
              <w:jc w:val="right"/>
              <w:rPr>
                <w:sz w:val="20"/>
                <w:szCs w:val="20"/>
              </w:rPr>
            </w:pPr>
            <w:r>
              <w:rPr>
                <w:rFonts w:ascii="Arial" w:eastAsia="Arial" w:hAnsi="Arial" w:cs="Arial"/>
                <w:color w:val="4D4D4D"/>
                <w:sz w:val="18"/>
                <w:szCs w:val="18"/>
              </w:rPr>
              <w:t>0.50</w:t>
            </w:r>
          </w:p>
        </w:tc>
      </w:tr>
      <w:tr w:rsidR="004B413C" w14:paraId="02B6ABD8" w14:textId="77777777">
        <w:trPr>
          <w:trHeight w:val="260"/>
        </w:trPr>
        <w:tc>
          <w:tcPr>
            <w:tcW w:w="2980" w:type="dxa"/>
            <w:vAlign w:val="bottom"/>
          </w:tcPr>
          <w:p w14:paraId="5F821FC8" w14:textId="77777777" w:rsidR="004B413C" w:rsidRDefault="004B413C"/>
        </w:tc>
        <w:tc>
          <w:tcPr>
            <w:tcW w:w="1380" w:type="dxa"/>
            <w:vAlign w:val="bottom"/>
          </w:tcPr>
          <w:p w14:paraId="1E0A20F6" w14:textId="77777777" w:rsidR="004B413C" w:rsidRDefault="004B413C"/>
        </w:tc>
        <w:tc>
          <w:tcPr>
            <w:tcW w:w="1740" w:type="dxa"/>
            <w:vAlign w:val="bottom"/>
          </w:tcPr>
          <w:p w14:paraId="059F4707" w14:textId="77777777" w:rsidR="004B413C" w:rsidRDefault="00EC2FEA">
            <w:pPr>
              <w:ind w:right="880"/>
              <w:jc w:val="right"/>
              <w:rPr>
                <w:sz w:val="20"/>
                <w:szCs w:val="20"/>
              </w:rPr>
            </w:pPr>
            <w:r>
              <w:rPr>
                <w:rFonts w:ascii="Arial" w:eastAsia="Arial" w:hAnsi="Arial" w:cs="Arial"/>
              </w:rPr>
              <w:t>LV1</w:t>
            </w:r>
          </w:p>
        </w:tc>
        <w:tc>
          <w:tcPr>
            <w:tcW w:w="1560" w:type="dxa"/>
            <w:vAlign w:val="bottom"/>
          </w:tcPr>
          <w:p w14:paraId="4A7479DC" w14:textId="77777777" w:rsidR="004B413C" w:rsidRDefault="004B413C"/>
        </w:tc>
        <w:tc>
          <w:tcPr>
            <w:tcW w:w="1420" w:type="dxa"/>
            <w:vAlign w:val="bottom"/>
          </w:tcPr>
          <w:p w14:paraId="7173CE1A" w14:textId="77777777" w:rsidR="004B413C" w:rsidRDefault="004B413C"/>
        </w:tc>
      </w:tr>
    </w:tbl>
    <w:p w14:paraId="34EB1C44" w14:textId="77777777" w:rsidR="004B413C" w:rsidRDefault="004B413C">
      <w:pPr>
        <w:spacing w:line="200" w:lineRule="exact"/>
        <w:rPr>
          <w:sz w:val="20"/>
          <w:szCs w:val="20"/>
        </w:rPr>
      </w:pPr>
    </w:p>
    <w:p w14:paraId="3AA82948" w14:textId="77777777" w:rsidR="004B413C" w:rsidRDefault="004B413C">
      <w:pPr>
        <w:spacing w:line="363" w:lineRule="exact"/>
        <w:rPr>
          <w:sz w:val="20"/>
          <w:szCs w:val="20"/>
        </w:rPr>
      </w:pPr>
    </w:p>
    <w:p w14:paraId="6044920F" w14:textId="77777777" w:rsidR="004B413C" w:rsidRDefault="00EC2FEA">
      <w:pPr>
        <w:rPr>
          <w:sz w:val="20"/>
          <w:szCs w:val="20"/>
        </w:rPr>
      </w:pPr>
      <w:r>
        <w:rPr>
          <w:rFonts w:ascii="Arial" w:eastAsia="Arial" w:hAnsi="Arial" w:cs="Arial"/>
          <w:sz w:val="19"/>
          <w:szCs w:val="19"/>
        </w:rPr>
        <w:t>Figure 57: Unconstrained ordination based on invertebrate data for each surveyed year for Lake Nowergup.</w:t>
      </w:r>
    </w:p>
    <w:p w14:paraId="41A440A9" w14:textId="77777777" w:rsidR="004B413C" w:rsidRDefault="004B413C">
      <w:pPr>
        <w:spacing w:line="21" w:lineRule="exact"/>
        <w:rPr>
          <w:sz w:val="20"/>
          <w:szCs w:val="20"/>
        </w:rPr>
      </w:pPr>
    </w:p>
    <w:p w14:paraId="55516CDC" w14:textId="77777777" w:rsidR="004B413C" w:rsidRDefault="00EC2FEA">
      <w:pPr>
        <w:rPr>
          <w:sz w:val="20"/>
          <w:szCs w:val="20"/>
        </w:rPr>
      </w:pPr>
      <w:r>
        <w:rPr>
          <w:rFonts w:ascii="Arial" w:eastAsia="Arial" w:hAnsi="Arial" w:cs="Arial"/>
          <w:sz w:val="20"/>
          <w:szCs w:val="20"/>
        </w:rPr>
        <w:t>Consecutive years are joined by a line with first and last survey years labeled.</w:t>
      </w:r>
    </w:p>
    <w:p w14:paraId="2FCA091E" w14:textId="77777777" w:rsidR="004B413C" w:rsidRDefault="004B413C">
      <w:pPr>
        <w:spacing w:line="200" w:lineRule="exact"/>
        <w:rPr>
          <w:sz w:val="20"/>
          <w:szCs w:val="20"/>
        </w:rPr>
      </w:pPr>
    </w:p>
    <w:p w14:paraId="74CC8B87" w14:textId="77777777" w:rsidR="004B413C" w:rsidRDefault="004B413C">
      <w:pPr>
        <w:spacing w:line="200" w:lineRule="exact"/>
        <w:rPr>
          <w:sz w:val="20"/>
          <w:szCs w:val="20"/>
        </w:rPr>
      </w:pPr>
    </w:p>
    <w:p w14:paraId="6611ACC2" w14:textId="77777777" w:rsidR="004B413C" w:rsidRDefault="004B413C">
      <w:pPr>
        <w:spacing w:line="200" w:lineRule="exact"/>
        <w:rPr>
          <w:sz w:val="20"/>
          <w:szCs w:val="20"/>
        </w:rPr>
      </w:pPr>
    </w:p>
    <w:p w14:paraId="4F1D6BE9" w14:textId="77777777" w:rsidR="004B413C" w:rsidRDefault="004B413C">
      <w:pPr>
        <w:spacing w:line="200" w:lineRule="exact"/>
        <w:rPr>
          <w:sz w:val="20"/>
          <w:szCs w:val="20"/>
        </w:rPr>
      </w:pPr>
    </w:p>
    <w:p w14:paraId="36C1B6E4" w14:textId="77777777" w:rsidR="004B413C" w:rsidRDefault="004B413C">
      <w:pPr>
        <w:spacing w:line="200" w:lineRule="exact"/>
        <w:rPr>
          <w:sz w:val="20"/>
          <w:szCs w:val="20"/>
        </w:rPr>
      </w:pPr>
    </w:p>
    <w:p w14:paraId="40921C39" w14:textId="77777777" w:rsidR="004B413C" w:rsidRDefault="004B413C">
      <w:pPr>
        <w:spacing w:line="200" w:lineRule="exact"/>
        <w:rPr>
          <w:sz w:val="20"/>
          <w:szCs w:val="20"/>
        </w:rPr>
      </w:pPr>
    </w:p>
    <w:p w14:paraId="405196EA" w14:textId="77777777" w:rsidR="004B413C" w:rsidRDefault="004B413C">
      <w:pPr>
        <w:spacing w:line="200" w:lineRule="exact"/>
        <w:rPr>
          <w:sz w:val="20"/>
          <w:szCs w:val="20"/>
        </w:rPr>
      </w:pPr>
    </w:p>
    <w:p w14:paraId="1517718B" w14:textId="77777777" w:rsidR="004B413C" w:rsidRDefault="004B413C">
      <w:pPr>
        <w:spacing w:line="200" w:lineRule="exact"/>
        <w:rPr>
          <w:sz w:val="20"/>
          <w:szCs w:val="20"/>
        </w:rPr>
      </w:pPr>
    </w:p>
    <w:p w14:paraId="3F6B8F81" w14:textId="77777777" w:rsidR="004B413C" w:rsidRDefault="004B413C">
      <w:pPr>
        <w:spacing w:line="200" w:lineRule="exact"/>
        <w:rPr>
          <w:sz w:val="20"/>
          <w:szCs w:val="20"/>
        </w:rPr>
      </w:pPr>
    </w:p>
    <w:p w14:paraId="1C6D0F92" w14:textId="77777777" w:rsidR="004B413C" w:rsidRDefault="004B413C">
      <w:pPr>
        <w:spacing w:line="200" w:lineRule="exact"/>
        <w:rPr>
          <w:sz w:val="20"/>
          <w:szCs w:val="20"/>
        </w:rPr>
      </w:pPr>
    </w:p>
    <w:p w14:paraId="1EFB275D" w14:textId="77777777" w:rsidR="004B413C" w:rsidRDefault="004B413C">
      <w:pPr>
        <w:spacing w:line="200" w:lineRule="exact"/>
        <w:rPr>
          <w:sz w:val="20"/>
          <w:szCs w:val="20"/>
        </w:rPr>
      </w:pPr>
    </w:p>
    <w:p w14:paraId="2421CDAA" w14:textId="77777777" w:rsidR="004B413C" w:rsidRDefault="004B413C">
      <w:pPr>
        <w:spacing w:line="200" w:lineRule="exact"/>
        <w:rPr>
          <w:sz w:val="20"/>
          <w:szCs w:val="20"/>
        </w:rPr>
      </w:pPr>
    </w:p>
    <w:p w14:paraId="3FDBB30C" w14:textId="77777777" w:rsidR="004B413C" w:rsidRDefault="004B413C">
      <w:pPr>
        <w:spacing w:line="200" w:lineRule="exact"/>
        <w:rPr>
          <w:sz w:val="20"/>
          <w:szCs w:val="20"/>
        </w:rPr>
      </w:pPr>
    </w:p>
    <w:p w14:paraId="6A70A75A" w14:textId="77777777" w:rsidR="004B413C" w:rsidRDefault="004B413C">
      <w:pPr>
        <w:spacing w:line="200" w:lineRule="exact"/>
        <w:rPr>
          <w:sz w:val="20"/>
          <w:szCs w:val="20"/>
        </w:rPr>
      </w:pPr>
    </w:p>
    <w:p w14:paraId="7ED11948" w14:textId="77777777" w:rsidR="004B413C" w:rsidRDefault="004B413C">
      <w:pPr>
        <w:spacing w:line="369" w:lineRule="exact"/>
        <w:rPr>
          <w:sz w:val="20"/>
          <w:szCs w:val="20"/>
        </w:rPr>
      </w:pPr>
    </w:p>
    <w:p w14:paraId="36C3ED72" w14:textId="77777777" w:rsidR="004B413C" w:rsidRDefault="00EC2FEA">
      <w:pPr>
        <w:ind w:right="40"/>
        <w:jc w:val="center"/>
        <w:rPr>
          <w:sz w:val="20"/>
          <w:szCs w:val="20"/>
        </w:rPr>
      </w:pPr>
      <w:r>
        <w:rPr>
          <w:rFonts w:ascii="Arial" w:eastAsia="Arial" w:hAnsi="Arial" w:cs="Arial"/>
          <w:sz w:val="20"/>
          <w:szCs w:val="20"/>
        </w:rPr>
        <w:t>89</w:t>
      </w:r>
    </w:p>
    <w:p w14:paraId="157905DC" w14:textId="77777777" w:rsidR="004B413C" w:rsidRDefault="004B413C">
      <w:pPr>
        <w:sectPr w:rsidR="004B413C">
          <w:pgSz w:w="12240" w:h="15840"/>
          <w:pgMar w:top="1440" w:right="1400" w:bottom="272" w:left="1440" w:header="0" w:footer="0" w:gutter="0"/>
          <w:cols w:space="720" w:equalWidth="0">
            <w:col w:w="9400"/>
          </w:cols>
        </w:sectPr>
      </w:pPr>
    </w:p>
    <w:p w14:paraId="5EE27B6C" w14:textId="77777777" w:rsidR="004B413C" w:rsidRDefault="004B413C">
      <w:pPr>
        <w:spacing w:line="112" w:lineRule="exact"/>
        <w:rPr>
          <w:sz w:val="20"/>
          <w:szCs w:val="20"/>
        </w:rPr>
      </w:pPr>
      <w:bookmarkStart w:id="127" w:name="page90"/>
      <w:bookmarkEnd w:id="127"/>
    </w:p>
    <w:p w14:paraId="31A5C869" w14:textId="77777777" w:rsidR="004B413C" w:rsidRDefault="00EC2FEA">
      <w:pPr>
        <w:ind w:right="20"/>
        <w:jc w:val="center"/>
        <w:rPr>
          <w:sz w:val="20"/>
          <w:szCs w:val="20"/>
        </w:rPr>
      </w:pPr>
      <w:r>
        <w:rPr>
          <w:rFonts w:ascii="Arial" w:eastAsia="Arial" w:hAnsi="Arial" w:cs="Arial"/>
          <w:sz w:val="20"/>
          <w:szCs w:val="20"/>
        </w:rPr>
        <w:t>Table 16: Five year summaries of surface water level data at Lake Wilgarup</w:t>
      </w:r>
    </w:p>
    <w:p w14:paraId="40062662" w14:textId="77777777" w:rsidR="004B413C" w:rsidRDefault="004B413C">
      <w:pPr>
        <w:spacing w:line="51" w:lineRule="exact"/>
        <w:rPr>
          <w:sz w:val="20"/>
          <w:szCs w:val="20"/>
        </w:rPr>
      </w:pPr>
    </w:p>
    <w:tbl>
      <w:tblPr>
        <w:tblW w:w="0" w:type="auto"/>
        <w:tblInd w:w="80" w:type="dxa"/>
        <w:tblLayout w:type="fixed"/>
        <w:tblCellMar>
          <w:left w:w="0" w:type="dxa"/>
          <w:right w:w="0" w:type="dxa"/>
        </w:tblCellMar>
        <w:tblLook w:val="04A0" w:firstRow="1" w:lastRow="0" w:firstColumn="1" w:lastColumn="0" w:noHBand="0" w:noVBand="1"/>
      </w:tblPr>
      <w:tblGrid>
        <w:gridCol w:w="1480"/>
        <w:gridCol w:w="1580"/>
        <w:gridCol w:w="1540"/>
        <w:gridCol w:w="1760"/>
        <w:gridCol w:w="940"/>
        <w:gridCol w:w="860"/>
        <w:gridCol w:w="1140"/>
        <w:gridCol w:w="20"/>
      </w:tblGrid>
      <w:tr w:rsidR="004B413C" w14:paraId="49579EF8" w14:textId="77777777">
        <w:trPr>
          <w:trHeight w:val="189"/>
        </w:trPr>
        <w:tc>
          <w:tcPr>
            <w:tcW w:w="1480" w:type="dxa"/>
            <w:vMerge w:val="restart"/>
            <w:tcBorders>
              <w:top w:val="single" w:sz="8" w:space="0" w:color="auto"/>
            </w:tcBorders>
            <w:vAlign w:val="bottom"/>
          </w:tcPr>
          <w:p w14:paraId="46FB46F5" w14:textId="77777777" w:rsidR="004B413C" w:rsidRDefault="00EC2FEA">
            <w:pPr>
              <w:ind w:left="100"/>
              <w:rPr>
                <w:sz w:val="20"/>
                <w:szCs w:val="20"/>
              </w:rPr>
            </w:pPr>
            <w:r>
              <w:rPr>
                <w:rFonts w:ascii="Arial" w:eastAsia="Arial" w:hAnsi="Arial" w:cs="Arial"/>
                <w:sz w:val="16"/>
                <w:szCs w:val="16"/>
              </w:rPr>
              <w:t>Period</w:t>
            </w:r>
          </w:p>
        </w:tc>
        <w:tc>
          <w:tcPr>
            <w:tcW w:w="1580" w:type="dxa"/>
            <w:tcBorders>
              <w:top w:val="single" w:sz="8" w:space="0" w:color="auto"/>
            </w:tcBorders>
            <w:vAlign w:val="bottom"/>
          </w:tcPr>
          <w:p w14:paraId="30DDF82D" w14:textId="77777777" w:rsidR="004B413C" w:rsidRDefault="00EC2FEA">
            <w:pPr>
              <w:ind w:right="19"/>
              <w:jc w:val="right"/>
              <w:rPr>
                <w:sz w:val="20"/>
                <w:szCs w:val="20"/>
              </w:rPr>
            </w:pPr>
            <w:r>
              <w:rPr>
                <w:rFonts w:ascii="Arial" w:eastAsia="Arial" w:hAnsi="Arial" w:cs="Arial"/>
                <w:sz w:val="16"/>
                <w:szCs w:val="16"/>
              </w:rPr>
              <w:t>Mean max seasonal</w:t>
            </w:r>
          </w:p>
        </w:tc>
        <w:tc>
          <w:tcPr>
            <w:tcW w:w="1540" w:type="dxa"/>
            <w:tcBorders>
              <w:top w:val="single" w:sz="8" w:space="0" w:color="auto"/>
            </w:tcBorders>
            <w:vAlign w:val="bottom"/>
          </w:tcPr>
          <w:p w14:paraId="4E86A1A6" w14:textId="77777777" w:rsidR="004B413C" w:rsidRDefault="00EC2FEA">
            <w:pPr>
              <w:ind w:right="19"/>
              <w:jc w:val="right"/>
              <w:rPr>
                <w:sz w:val="20"/>
                <w:szCs w:val="20"/>
              </w:rPr>
            </w:pPr>
            <w:r>
              <w:rPr>
                <w:rFonts w:ascii="Arial" w:eastAsia="Arial" w:hAnsi="Arial" w:cs="Arial"/>
                <w:sz w:val="16"/>
                <w:szCs w:val="16"/>
              </w:rPr>
              <w:t>Mean min seasonal</w:t>
            </w:r>
          </w:p>
        </w:tc>
        <w:tc>
          <w:tcPr>
            <w:tcW w:w="1760" w:type="dxa"/>
            <w:tcBorders>
              <w:top w:val="single" w:sz="8" w:space="0" w:color="auto"/>
            </w:tcBorders>
            <w:vAlign w:val="bottom"/>
          </w:tcPr>
          <w:p w14:paraId="1DF44C33" w14:textId="77777777" w:rsidR="004B413C" w:rsidRDefault="00EC2FEA">
            <w:pPr>
              <w:ind w:right="19"/>
              <w:jc w:val="right"/>
              <w:rPr>
                <w:sz w:val="20"/>
                <w:szCs w:val="20"/>
              </w:rPr>
            </w:pPr>
            <w:r>
              <w:rPr>
                <w:rFonts w:ascii="Arial" w:eastAsia="Arial" w:hAnsi="Arial" w:cs="Arial"/>
                <w:w w:val="99"/>
                <w:sz w:val="16"/>
                <w:szCs w:val="16"/>
              </w:rPr>
              <w:t>Mean seasonal change</w:t>
            </w:r>
          </w:p>
        </w:tc>
        <w:tc>
          <w:tcPr>
            <w:tcW w:w="940" w:type="dxa"/>
            <w:tcBorders>
              <w:top w:val="single" w:sz="8" w:space="0" w:color="auto"/>
            </w:tcBorders>
            <w:vAlign w:val="bottom"/>
          </w:tcPr>
          <w:p w14:paraId="401C13C6" w14:textId="77777777" w:rsidR="004B413C" w:rsidRDefault="00EC2FEA">
            <w:pPr>
              <w:ind w:left="140"/>
              <w:rPr>
                <w:sz w:val="20"/>
                <w:szCs w:val="20"/>
              </w:rPr>
            </w:pPr>
            <w:r>
              <w:rPr>
                <w:rFonts w:ascii="Arial" w:eastAsia="Arial" w:hAnsi="Arial" w:cs="Arial"/>
                <w:sz w:val="16"/>
                <w:szCs w:val="16"/>
              </w:rPr>
              <w:t>Month of</w:t>
            </w:r>
          </w:p>
        </w:tc>
        <w:tc>
          <w:tcPr>
            <w:tcW w:w="860" w:type="dxa"/>
            <w:tcBorders>
              <w:top w:val="single" w:sz="8" w:space="0" w:color="auto"/>
            </w:tcBorders>
            <w:vAlign w:val="bottom"/>
          </w:tcPr>
          <w:p w14:paraId="102F6534" w14:textId="77777777" w:rsidR="004B413C" w:rsidRDefault="00EC2FEA">
            <w:pPr>
              <w:ind w:left="100"/>
              <w:rPr>
                <w:sz w:val="20"/>
                <w:szCs w:val="20"/>
              </w:rPr>
            </w:pPr>
            <w:r>
              <w:rPr>
                <w:rFonts w:ascii="Arial" w:eastAsia="Arial" w:hAnsi="Arial" w:cs="Arial"/>
                <w:sz w:val="16"/>
                <w:szCs w:val="16"/>
              </w:rPr>
              <w:t>Month of</w:t>
            </w:r>
          </w:p>
        </w:tc>
        <w:tc>
          <w:tcPr>
            <w:tcW w:w="1140" w:type="dxa"/>
            <w:tcBorders>
              <w:top w:val="single" w:sz="8" w:space="0" w:color="auto"/>
            </w:tcBorders>
            <w:vAlign w:val="bottom"/>
          </w:tcPr>
          <w:p w14:paraId="054A404E" w14:textId="77777777" w:rsidR="004B413C" w:rsidRDefault="00EC2FEA">
            <w:pPr>
              <w:ind w:right="19"/>
              <w:jc w:val="right"/>
              <w:rPr>
                <w:sz w:val="20"/>
                <w:szCs w:val="20"/>
              </w:rPr>
            </w:pPr>
            <w:r>
              <w:rPr>
                <w:rFonts w:ascii="Arial" w:eastAsia="Arial" w:hAnsi="Arial" w:cs="Arial"/>
                <w:sz w:val="16"/>
                <w:szCs w:val="16"/>
              </w:rPr>
              <w:t>Mean max to</w:t>
            </w:r>
          </w:p>
        </w:tc>
        <w:tc>
          <w:tcPr>
            <w:tcW w:w="0" w:type="dxa"/>
            <w:vAlign w:val="bottom"/>
          </w:tcPr>
          <w:p w14:paraId="0C919D99" w14:textId="77777777" w:rsidR="004B413C" w:rsidRDefault="004B413C">
            <w:pPr>
              <w:rPr>
                <w:sz w:val="1"/>
                <w:szCs w:val="1"/>
              </w:rPr>
            </w:pPr>
          </w:p>
        </w:tc>
      </w:tr>
      <w:tr w:rsidR="004B413C" w14:paraId="00B80FB8" w14:textId="77777777">
        <w:trPr>
          <w:trHeight w:val="133"/>
        </w:trPr>
        <w:tc>
          <w:tcPr>
            <w:tcW w:w="1480" w:type="dxa"/>
            <w:vMerge/>
            <w:vAlign w:val="bottom"/>
          </w:tcPr>
          <w:p w14:paraId="417A6643" w14:textId="77777777" w:rsidR="004B413C" w:rsidRDefault="004B413C">
            <w:pPr>
              <w:rPr>
                <w:sz w:val="11"/>
                <w:szCs w:val="11"/>
              </w:rPr>
            </w:pPr>
          </w:p>
        </w:tc>
        <w:tc>
          <w:tcPr>
            <w:tcW w:w="1580" w:type="dxa"/>
            <w:vMerge w:val="restart"/>
            <w:vAlign w:val="bottom"/>
          </w:tcPr>
          <w:p w14:paraId="0FB1EDD6" w14:textId="77777777" w:rsidR="004B413C" w:rsidRDefault="00EC2FEA">
            <w:pPr>
              <w:ind w:right="199"/>
              <w:jc w:val="right"/>
              <w:rPr>
                <w:sz w:val="20"/>
                <w:szCs w:val="20"/>
              </w:rPr>
            </w:pPr>
            <w:r>
              <w:rPr>
                <w:rFonts w:ascii="Arial" w:eastAsia="Arial" w:hAnsi="Arial" w:cs="Arial"/>
                <w:sz w:val="16"/>
                <w:szCs w:val="16"/>
              </w:rPr>
              <w:t>level (mAHD)</w:t>
            </w:r>
          </w:p>
        </w:tc>
        <w:tc>
          <w:tcPr>
            <w:tcW w:w="1540" w:type="dxa"/>
            <w:vMerge w:val="restart"/>
            <w:vAlign w:val="bottom"/>
          </w:tcPr>
          <w:p w14:paraId="37FDE7E2" w14:textId="77777777" w:rsidR="004B413C" w:rsidRDefault="00EC2FEA">
            <w:pPr>
              <w:ind w:right="199"/>
              <w:jc w:val="right"/>
              <w:rPr>
                <w:sz w:val="20"/>
                <w:szCs w:val="20"/>
              </w:rPr>
            </w:pPr>
            <w:r>
              <w:rPr>
                <w:rFonts w:ascii="Arial" w:eastAsia="Arial" w:hAnsi="Arial" w:cs="Arial"/>
                <w:sz w:val="16"/>
                <w:szCs w:val="16"/>
              </w:rPr>
              <w:t>level (mAHD)</w:t>
            </w:r>
          </w:p>
        </w:tc>
        <w:tc>
          <w:tcPr>
            <w:tcW w:w="1760" w:type="dxa"/>
            <w:vMerge w:val="restart"/>
            <w:vAlign w:val="bottom"/>
          </w:tcPr>
          <w:p w14:paraId="22B5AB56" w14:textId="77777777" w:rsidR="004B413C" w:rsidRDefault="00EC2FEA">
            <w:pPr>
              <w:ind w:right="679"/>
              <w:jc w:val="right"/>
              <w:rPr>
                <w:sz w:val="20"/>
                <w:szCs w:val="20"/>
              </w:rPr>
            </w:pPr>
            <w:r>
              <w:rPr>
                <w:rFonts w:ascii="Arial" w:eastAsia="Arial" w:hAnsi="Arial" w:cs="Arial"/>
                <w:sz w:val="16"/>
                <w:szCs w:val="16"/>
              </w:rPr>
              <w:t>(m)</w:t>
            </w:r>
          </w:p>
        </w:tc>
        <w:tc>
          <w:tcPr>
            <w:tcW w:w="940" w:type="dxa"/>
            <w:vMerge w:val="restart"/>
            <w:vAlign w:val="bottom"/>
          </w:tcPr>
          <w:p w14:paraId="2E7ABABD" w14:textId="77777777" w:rsidR="004B413C" w:rsidRDefault="00EC2FEA">
            <w:pPr>
              <w:ind w:left="100"/>
              <w:rPr>
                <w:sz w:val="20"/>
                <w:szCs w:val="20"/>
              </w:rPr>
            </w:pPr>
            <w:r>
              <w:rPr>
                <w:rFonts w:ascii="Arial" w:eastAsia="Arial" w:hAnsi="Arial" w:cs="Arial"/>
                <w:sz w:val="16"/>
                <w:szCs w:val="16"/>
              </w:rPr>
              <w:t>maximum</w:t>
            </w:r>
          </w:p>
        </w:tc>
        <w:tc>
          <w:tcPr>
            <w:tcW w:w="860" w:type="dxa"/>
            <w:vMerge w:val="restart"/>
            <w:vAlign w:val="bottom"/>
          </w:tcPr>
          <w:p w14:paraId="355ABCDA" w14:textId="77777777" w:rsidR="004B413C" w:rsidRDefault="00EC2FEA">
            <w:pPr>
              <w:ind w:left="100"/>
              <w:rPr>
                <w:sz w:val="20"/>
                <w:szCs w:val="20"/>
              </w:rPr>
            </w:pPr>
            <w:r>
              <w:rPr>
                <w:rFonts w:ascii="Arial" w:eastAsia="Arial" w:hAnsi="Arial" w:cs="Arial"/>
                <w:sz w:val="16"/>
                <w:szCs w:val="16"/>
              </w:rPr>
              <w:t>minimum</w:t>
            </w:r>
          </w:p>
        </w:tc>
        <w:tc>
          <w:tcPr>
            <w:tcW w:w="1140" w:type="dxa"/>
            <w:vMerge w:val="restart"/>
            <w:vAlign w:val="bottom"/>
          </w:tcPr>
          <w:p w14:paraId="750BC904" w14:textId="77777777" w:rsidR="004B413C" w:rsidRDefault="00EC2FEA">
            <w:pPr>
              <w:ind w:right="99"/>
              <w:jc w:val="right"/>
              <w:rPr>
                <w:sz w:val="20"/>
                <w:szCs w:val="20"/>
              </w:rPr>
            </w:pPr>
            <w:r>
              <w:rPr>
                <w:rFonts w:ascii="Arial" w:eastAsia="Arial" w:hAnsi="Arial" w:cs="Arial"/>
                <w:sz w:val="16"/>
                <w:szCs w:val="16"/>
              </w:rPr>
              <w:t>min (days)</w:t>
            </w:r>
          </w:p>
        </w:tc>
        <w:tc>
          <w:tcPr>
            <w:tcW w:w="0" w:type="dxa"/>
            <w:vAlign w:val="bottom"/>
          </w:tcPr>
          <w:p w14:paraId="602B85C7" w14:textId="77777777" w:rsidR="004B413C" w:rsidRDefault="004B413C">
            <w:pPr>
              <w:rPr>
                <w:sz w:val="1"/>
                <w:szCs w:val="1"/>
              </w:rPr>
            </w:pPr>
          </w:p>
        </w:tc>
      </w:tr>
      <w:tr w:rsidR="004B413C" w14:paraId="1C14FBF5" w14:textId="77777777">
        <w:trPr>
          <w:trHeight w:val="96"/>
        </w:trPr>
        <w:tc>
          <w:tcPr>
            <w:tcW w:w="1480" w:type="dxa"/>
            <w:vAlign w:val="bottom"/>
          </w:tcPr>
          <w:p w14:paraId="303FB2F4" w14:textId="77777777" w:rsidR="004B413C" w:rsidRDefault="004B413C">
            <w:pPr>
              <w:rPr>
                <w:sz w:val="8"/>
                <w:szCs w:val="8"/>
              </w:rPr>
            </w:pPr>
          </w:p>
        </w:tc>
        <w:tc>
          <w:tcPr>
            <w:tcW w:w="1580" w:type="dxa"/>
            <w:vMerge/>
            <w:vAlign w:val="bottom"/>
          </w:tcPr>
          <w:p w14:paraId="16C0FB75" w14:textId="77777777" w:rsidR="004B413C" w:rsidRDefault="004B413C">
            <w:pPr>
              <w:rPr>
                <w:sz w:val="8"/>
                <w:szCs w:val="8"/>
              </w:rPr>
            </w:pPr>
          </w:p>
        </w:tc>
        <w:tc>
          <w:tcPr>
            <w:tcW w:w="1540" w:type="dxa"/>
            <w:vMerge/>
            <w:vAlign w:val="bottom"/>
          </w:tcPr>
          <w:p w14:paraId="047B7B0E" w14:textId="77777777" w:rsidR="004B413C" w:rsidRDefault="004B413C">
            <w:pPr>
              <w:rPr>
                <w:sz w:val="8"/>
                <w:szCs w:val="8"/>
              </w:rPr>
            </w:pPr>
          </w:p>
        </w:tc>
        <w:tc>
          <w:tcPr>
            <w:tcW w:w="1760" w:type="dxa"/>
            <w:vMerge/>
            <w:vAlign w:val="bottom"/>
          </w:tcPr>
          <w:p w14:paraId="102C851E" w14:textId="77777777" w:rsidR="004B413C" w:rsidRDefault="004B413C">
            <w:pPr>
              <w:rPr>
                <w:sz w:val="8"/>
                <w:szCs w:val="8"/>
              </w:rPr>
            </w:pPr>
          </w:p>
        </w:tc>
        <w:tc>
          <w:tcPr>
            <w:tcW w:w="940" w:type="dxa"/>
            <w:vMerge/>
            <w:vAlign w:val="bottom"/>
          </w:tcPr>
          <w:p w14:paraId="16FB9480" w14:textId="77777777" w:rsidR="004B413C" w:rsidRDefault="004B413C">
            <w:pPr>
              <w:rPr>
                <w:sz w:val="8"/>
                <w:szCs w:val="8"/>
              </w:rPr>
            </w:pPr>
          </w:p>
        </w:tc>
        <w:tc>
          <w:tcPr>
            <w:tcW w:w="860" w:type="dxa"/>
            <w:vMerge/>
            <w:vAlign w:val="bottom"/>
          </w:tcPr>
          <w:p w14:paraId="4C7C9DFF" w14:textId="77777777" w:rsidR="004B413C" w:rsidRDefault="004B413C">
            <w:pPr>
              <w:rPr>
                <w:sz w:val="8"/>
                <w:szCs w:val="8"/>
              </w:rPr>
            </w:pPr>
          </w:p>
        </w:tc>
        <w:tc>
          <w:tcPr>
            <w:tcW w:w="1140" w:type="dxa"/>
            <w:vMerge/>
            <w:vAlign w:val="bottom"/>
          </w:tcPr>
          <w:p w14:paraId="63C61743" w14:textId="77777777" w:rsidR="004B413C" w:rsidRDefault="004B413C">
            <w:pPr>
              <w:rPr>
                <w:sz w:val="8"/>
                <w:szCs w:val="8"/>
              </w:rPr>
            </w:pPr>
          </w:p>
        </w:tc>
        <w:tc>
          <w:tcPr>
            <w:tcW w:w="0" w:type="dxa"/>
            <w:vAlign w:val="bottom"/>
          </w:tcPr>
          <w:p w14:paraId="417762C5" w14:textId="77777777" w:rsidR="004B413C" w:rsidRDefault="004B413C">
            <w:pPr>
              <w:rPr>
                <w:sz w:val="1"/>
                <w:szCs w:val="1"/>
              </w:rPr>
            </w:pPr>
          </w:p>
        </w:tc>
      </w:tr>
      <w:tr w:rsidR="004B413C" w14:paraId="38FF2FEF" w14:textId="77777777">
        <w:trPr>
          <w:trHeight w:val="40"/>
        </w:trPr>
        <w:tc>
          <w:tcPr>
            <w:tcW w:w="1480" w:type="dxa"/>
            <w:tcBorders>
              <w:bottom w:val="single" w:sz="8" w:space="0" w:color="auto"/>
            </w:tcBorders>
            <w:vAlign w:val="bottom"/>
          </w:tcPr>
          <w:p w14:paraId="6C12980E" w14:textId="77777777" w:rsidR="004B413C" w:rsidRDefault="004B413C">
            <w:pPr>
              <w:rPr>
                <w:sz w:val="3"/>
                <w:szCs w:val="3"/>
              </w:rPr>
            </w:pPr>
          </w:p>
        </w:tc>
        <w:tc>
          <w:tcPr>
            <w:tcW w:w="1580" w:type="dxa"/>
            <w:tcBorders>
              <w:bottom w:val="single" w:sz="8" w:space="0" w:color="auto"/>
            </w:tcBorders>
            <w:vAlign w:val="bottom"/>
          </w:tcPr>
          <w:p w14:paraId="206037D1" w14:textId="77777777" w:rsidR="004B413C" w:rsidRDefault="004B413C">
            <w:pPr>
              <w:rPr>
                <w:sz w:val="3"/>
                <w:szCs w:val="3"/>
              </w:rPr>
            </w:pPr>
          </w:p>
        </w:tc>
        <w:tc>
          <w:tcPr>
            <w:tcW w:w="1540" w:type="dxa"/>
            <w:tcBorders>
              <w:bottom w:val="single" w:sz="8" w:space="0" w:color="auto"/>
            </w:tcBorders>
            <w:vAlign w:val="bottom"/>
          </w:tcPr>
          <w:p w14:paraId="264A019A" w14:textId="77777777" w:rsidR="004B413C" w:rsidRDefault="004B413C">
            <w:pPr>
              <w:rPr>
                <w:sz w:val="3"/>
                <w:szCs w:val="3"/>
              </w:rPr>
            </w:pPr>
          </w:p>
        </w:tc>
        <w:tc>
          <w:tcPr>
            <w:tcW w:w="1760" w:type="dxa"/>
            <w:tcBorders>
              <w:bottom w:val="single" w:sz="8" w:space="0" w:color="auto"/>
            </w:tcBorders>
            <w:vAlign w:val="bottom"/>
          </w:tcPr>
          <w:p w14:paraId="002C3F06" w14:textId="77777777" w:rsidR="004B413C" w:rsidRDefault="004B413C">
            <w:pPr>
              <w:rPr>
                <w:sz w:val="3"/>
                <w:szCs w:val="3"/>
              </w:rPr>
            </w:pPr>
          </w:p>
        </w:tc>
        <w:tc>
          <w:tcPr>
            <w:tcW w:w="940" w:type="dxa"/>
            <w:tcBorders>
              <w:bottom w:val="single" w:sz="8" w:space="0" w:color="auto"/>
            </w:tcBorders>
            <w:vAlign w:val="bottom"/>
          </w:tcPr>
          <w:p w14:paraId="3C7A86FF" w14:textId="77777777" w:rsidR="004B413C" w:rsidRDefault="004B413C">
            <w:pPr>
              <w:rPr>
                <w:sz w:val="3"/>
                <w:szCs w:val="3"/>
              </w:rPr>
            </w:pPr>
          </w:p>
        </w:tc>
        <w:tc>
          <w:tcPr>
            <w:tcW w:w="860" w:type="dxa"/>
            <w:tcBorders>
              <w:bottom w:val="single" w:sz="8" w:space="0" w:color="auto"/>
            </w:tcBorders>
            <w:vAlign w:val="bottom"/>
          </w:tcPr>
          <w:p w14:paraId="4399B8DC" w14:textId="77777777" w:rsidR="004B413C" w:rsidRDefault="004B413C">
            <w:pPr>
              <w:rPr>
                <w:sz w:val="3"/>
                <w:szCs w:val="3"/>
              </w:rPr>
            </w:pPr>
          </w:p>
        </w:tc>
        <w:tc>
          <w:tcPr>
            <w:tcW w:w="1140" w:type="dxa"/>
            <w:tcBorders>
              <w:bottom w:val="single" w:sz="8" w:space="0" w:color="auto"/>
            </w:tcBorders>
            <w:vAlign w:val="bottom"/>
          </w:tcPr>
          <w:p w14:paraId="7B559813" w14:textId="77777777" w:rsidR="004B413C" w:rsidRDefault="004B413C">
            <w:pPr>
              <w:rPr>
                <w:sz w:val="3"/>
                <w:szCs w:val="3"/>
              </w:rPr>
            </w:pPr>
          </w:p>
        </w:tc>
        <w:tc>
          <w:tcPr>
            <w:tcW w:w="0" w:type="dxa"/>
            <w:vAlign w:val="bottom"/>
          </w:tcPr>
          <w:p w14:paraId="1DB80E09" w14:textId="77777777" w:rsidR="004B413C" w:rsidRDefault="004B413C">
            <w:pPr>
              <w:rPr>
                <w:sz w:val="1"/>
                <w:szCs w:val="1"/>
              </w:rPr>
            </w:pPr>
          </w:p>
        </w:tc>
      </w:tr>
      <w:tr w:rsidR="004B413C" w14:paraId="417DE804" w14:textId="77777777">
        <w:trPr>
          <w:trHeight w:val="181"/>
        </w:trPr>
        <w:tc>
          <w:tcPr>
            <w:tcW w:w="1480" w:type="dxa"/>
            <w:vAlign w:val="bottom"/>
          </w:tcPr>
          <w:p w14:paraId="30DEB44C" w14:textId="77777777" w:rsidR="004B413C" w:rsidRDefault="00EC2FEA">
            <w:pPr>
              <w:spacing w:line="181" w:lineRule="exact"/>
              <w:ind w:left="100"/>
              <w:rPr>
                <w:sz w:val="20"/>
                <w:szCs w:val="20"/>
              </w:rPr>
            </w:pPr>
            <w:r>
              <w:rPr>
                <w:rFonts w:ascii="Arial" w:eastAsia="Arial" w:hAnsi="Arial" w:cs="Arial"/>
                <w:sz w:val="16"/>
                <w:szCs w:val="16"/>
              </w:rPr>
              <w:t>08/1994 - 07/1999</w:t>
            </w:r>
          </w:p>
        </w:tc>
        <w:tc>
          <w:tcPr>
            <w:tcW w:w="1580" w:type="dxa"/>
            <w:vAlign w:val="bottom"/>
          </w:tcPr>
          <w:p w14:paraId="6AB7A498" w14:textId="77777777" w:rsidR="004B413C" w:rsidRDefault="00EC2FEA">
            <w:pPr>
              <w:spacing w:line="181" w:lineRule="exact"/>
              <w:ind w:right="19"/>
              <w:jc w:val="right"/>
              <w:rPr>
                <w:sz w:val="20"/>
                <w:szCs w:val="20"/>
              </w:rPr>
            </w:pPr>
            <w:r>
              <w:rPr>
                <w:rFonts w:ascii="Arial" w:eastAsia="Arial" w:hAnsi="Arial" w:cs="Arial"/>
                <w:sz w:val="16"/>
                <w:szCs w:val="16"/>
              </w:rPr>
              <w:t>5.2</w:t>
            </w:r>
          </w:p>
        </w:tc>
        <w:tc>
          <w:tcPr>
            <w:tcW w:w="1540" w:type="dxa"/>
            <w:vAlign w:val="bottom"/>
          </w:tcPr>
          <w:p w14:paraId="22324505" w14:textId="77777777" w:rsidR="004B413C" w:rsidRDefault="00EC2FEA">
            <w:pPr>
              <w:spacing w:line="181" w:lineRule="exact"/>
              <w:ind w:right="19"/>
              <w:jc w:val="right"/>
              <w:rPr>
                <w:sz w:val="20"/>
                <w:szCs w:val="20"/>
              </w:rPr>
            </w:pPr>
            <w:r>
              <w:rPr>
                <w:rFonts w:ascii="Arial" w:eastAsia="Arial" w:hAnsi="Arial" w:cs="Arial"/>
                <w:sz w:val="16"/>
                <w:szCs w:val="16"/>
              </w:rPr>
              <w:t>4.3</w:t>
            </w:r>
          </w:p>
        </w:tc>
        <w:tc>
          <w:tcPr>
            <w:tcW w:w="1760" w:type="dxa"/>
            <w:vAlign w:val="bottom"/>
          </w:tcPr>
          <w:p w14:paraId="7D8E9692" w14:textId="77777777" w:rsidR="004B413C" w:rsidRDefault="00EC2FEA">
            <w:pPr>
              <w:spacing w:line="181" w:lineRule="exact"/>
              <w:ind w:right="19"/>
              <w:jc w:val="right"/>
              <w:rPr>
                <w:sz w:val="20"/>
                <w:szCs w:val="20"/>
              </w:rPr>
            </w:pPr>
            <w:r>
              <w:rPr>
                <w:rFonts w:ascii="Arial" w:eastAsia="Arial" w:hAnsi="Arial" w:cs="Arial"/>
                <w:sz w:val="16"/>
                <w:szCs w:val="16"/>
              </w:rPr>
              <w:t>0.91</w:t>
            </w:r>
          </w:p>
        </w:tc>
        <w:tc>
          <w:tcPr>
            <w:tcW w:w="940" w:type="dxa"/>
            <w:vAlign w:val="bottom"/>
          </w:tcPr>
          <w:p w14:paraId="6233635C" w14:textId="77777777" w:rsidR="004B413C" w:rsidRDefault="00EC2FEA">
            <w:pPr>
              <w:spacing w:line="181" w:lineRule="exact"/>
              <w:ind w:left="100"/>
              <w:rPr>
                <w:sz w:val="20"/>
                <w:szCs w:val="20"/>
              </w:rPr>
            </w:pPr>
            <w:r>
              <w:rPr>
                <w:rFonts w:ascii="Arial" w:eastAsia="Arial" w:hAnsi="Arial" w:cs="Arial"/>
                <w:sz w:val="16"/>
                <w:szCs w:val="16"/>
              </w:rPr>
              <w:t>October</w:t>
            </w:r>
          </w:p>
        </w:tc>
        <w:tc>
          <w:tcPr>
            <w:tcW w:w="860" w:type="dxa"/>
            <w:vAlign w:val="bottom"/>
          </w:tcPr>
          <w:p w14:paraId="6877B83B" w14:textId="77777777" w:rsidR="004B413C" w:rsidRDefault="00EC2FEA">
            <w:pPr>
              <w:spacing w:line="181" w:lineRule="exact"/>
              <w:ind w:left="100"/>
              <w:rPr>
                <w:sz w:val="20"/>
                <w:szCs w:val="20"/>
              </w:rPr>
            </w:pPr>
            <w:r>
              <w:rPr>
                <w:rFonts w:ascii="Arial" w:eastAsia="Arial" w:hAnsi="Arial" w:cs="Arial"/>
                <w:sz w:val="16"/>
                <w:szCs w:val="16"/>
              </w:rPr>
              <w:t>March</w:t>
            </w:r>
          </w:p>
        </w:tc>
        <w:tc>
          <w:tcPr>
            <w:tcW w:w="1140" w:type="dxa"/>
            <w:vAlign w:val="bottom"/>
          </w:tcPr>
          <w:p w14:paraId="53E39A48" w14:textId="77777777" w:rsidR="004B413C" w:rsidRDefault="00EC2FEA">
            <w:pPr>
              <w:spacing w:line="181" w:lineRule="exact"/>
              <w:ind w:right="19"/>
              <w:jc w:val="right"/>
              <w:rPr>
                <w:sz w:val="20"/>
                <w:szCs w:val="20"/>
              </w:rPr>
            </w:pPr>
            <w:r>
              <w:rPr>
                <w:rFonts w:ascii="Arial" w:eastAsia="Arial" w:hAnsi="Arial" w:cs="Arial"/>
                <w:sz w:val="16"/>
                <w:szCs w:val="16"/>
              </w:rPr>
              <w:t>184</w:t>
            </w:r>
          </w:p>
        </w:tc>
        <w:tc>
          <w:tcPr>
            <w:tcW w:w="0" w:type="dxa"/>
            <w:vAlign w:val="bottom"/>
          </w:tcPr>
          <w:p w14:paraId="5DA296BE" w14:textId="77777777" w:rsidR="004B413C" w:rsidRDefault="004B413C">
            <w:pPr>
              <w:rPr>
                <w:sz w:val="1"/>
                <w:szCs w:val="1"/>
              </w:rPr>
            </w:pPr>
          </w:p>
        </w:tc>
      </w:tr>
      <w:tr w:rsidR="004B413C" w14:paraId="7C6F6781" w14:textId="77777777">
        <w:trPr>
          <w:trHeight w:val="194"/>
        </w:trPr>
        <w:tc>
          <w:tcPr>
            <w:tcW w:w="1480" w:type="dxa"/>
            <w:vAlign w:val="bottom"/>
          </w:tcPr>
          <w:p w14:paraId="163AB800" w14:textId="77777777" w:rsidR="004B413C" w:rsidRDefault="00EC2FEA">
            <w:pPr>
              <w:ind w:left="100"/>
              <w:rPr>
                <w:sz w:val="20"/>
                <w:szCs w:val="20"/>
              </w:rPr>
            </w:pPr>
            <w:r>
              <w:rPr>
                <w:rFonts w:ascii="Arial" w:eastAsia="Arial" w:hAnsi="Arial" w:cs="Arial"/>
                <w:sz w:val="16"/>
                <w:szCs w:val="16"/>
              </w:rPr>
              <w:t>08/1999 - 07/2004</w:t>
            </w:r>
          </w:p>
        </w:tc>
        <w:tc>
          <w:tcPr>
            <w:tcW w:w="1580" w:type="dxa"/>
            <w:vAlign w:val="bottom"/>
          </w:tcPr>
          <w:p w14:paraId="65B1839B" w14:textId="77777777" w:rsidR="004B413C" w:rsidRDefault="00EC2FEA">
            <w:pPr>
              <w:ind w:right="19"/>
              <w:jc w:val="right"/>
              <w:rPr>
                <w:sz w:val="20"/>
                <w:szCs w:val="20"/>
              </w:rPr>
            </w:pPr>
            <w:r>
              <w:rPr>
                <w:rFonts w:ascii="Arial" w:eastAsia="Arial" w:hAnsi="Arial" w:cs="Arial"/>
                <w:sz w:val="16"/>
                <w:szCs w:val="16"/>
              </w:rPr>
              <w:t>4.7</w:t>
            </w:r>
          </w:p>
        </w:tc>
        <w:tc>
          <w:tcPr>
            <w:tcW w:w="1540" w:type="dxa"/>
            <w:vAlign w:val="bottom"/>
          </w:tcPr>
          <w:p w14:paraId="6612C692" w14:textId="77777777" w:rsidR="004B413C" w:rsidRDefault="00EC2FEA">
            <w:pPr>
              <w:ind w:right="19"/>
              <w:jc w:val="right"/>
              <w:rPr>
                <w:sz w:val="20"/>
                <w:szCs w:val="20"/>
              </w:rPr>
            </w:pPr>
            <w:r>
              <w:rPr>
                <w:rFonts w:ascii="Arial" w:eastAsia="Arial" w:hAnsi="Arial" w:cs="Arial"/>
                <w:sz w:val="16"/>
                <w:szCs w:val="16"/>
              </w:rPr>
              <w:t>4.0</w:t>
            </w:r>
          </w:p>
        </w:tc>
        <w:tc>
          <w:tcPr>
            <w:tcW w:w="1760" w:type="dxa"/>
            <w:vAlign w:val="bottom"/>
          </w:tcPr>
          <w:p w14:paraId="7958B324" w14:textId="77777777" w:rsidR="004B413C" w:rsidRDefault="00EC2FEA">
            <w:pPr>
              <w:ind w:right="19"/>
              <w:jc w:val="right"/>
              <w:rPr>
                <w:sz w:val="20"/>
                <w:szCs w:val="20"/>
              </w:rPr>
            </w:pPr>
            <w:r>
              <w:rPr>
                <w:rFonts w:ascii="Arial" w:eastAsia="Arial" w:hAnsi="Arial" w:cs="Arial"/>
                <w:sz w:val="16"/>
                <w:szCs w:val="16"/>
              </w:rPr>
              <w:t>0.73</w:t>
            </w:r>
          </w:p>
        </w:tc>
        <w:tc>
          <w:tcPr>
            <w:tcW w:w="940" w:type="dxa"/>
            <w:vAlign w:val="bottom"/>
          </w:tcPr>
          <w:p w14:paraId="5ADD5FB1" w14:textId="77777777" w:rsidR="004B413C" w:rsidRDefault="00EC2FEA">
            <w:pPr>
              <w:ind w:left="100"/>
              <w:rPr>
                <w:sz w:val="20"/>
                <w:szCs w:val="20"/>
              </w:rPr>
            </w:pPr>
            <w:r>
              <w:rPr>
                <w:rFonts w:ascii="Arial" w:eastAsia="Arial" w:hAnsi="Arial" w:cs="Arial"/>
                <w:sz w:val="16"/>
                <w:szCs w:val="16"/>
              </w:rPr>
              <w:t>October</w:t>
            </w:r>
          </w:p>
        </w:tc>
        <w:tc>
          <w:tcPr>
            <w:tcW w:w="860" w:type="dxa"/>
            <w:vAlign w:val="bottom"/>
          </w:tcPr>
          <w:p w14:paraId="79ACEDA0" w14:textId="77777777" w:rsidR="004B413C" w:rsidRDefault="00EC2FEA">
            <w:pPr>
              <w:ind w:left="100"/>
              <w:rPr>
                <w:sz w:val="20"/>
                <w:szCs w:val="20"/>
              </w:rPr>
            </w:pPr>
            <w:r>
              <w:rPr>
                <w:rFonts w:ascii="Arial" w:eastAsia="Arial" w:hAnsi="Arial" w:cs="Arial"/>
                <w:sz w:val="16"/>
                <w:szCs w:val="16"/>
              </w:rPr>
              <w:t>April</w:t>
            </w:r>
          </w:p>
        </w:tc>
        <w:tc>
          <w:tcPr>
            <w:tcW w:w="1140" w:type="dxa"/>
            <w:vAlign w:val="bottom"/>
          </w:tcPr>
          <w:p w14:paraId="7A251BA4" w14:textId="77777777" w:rsidR="004B413C" w:rsidRDefault="00EC2FEA">
            <w:pPr>
              <w:ind w:right="19"/>
              <w:jc w:val="right"/>
              <w:rPr>
                <w:sz w:val="20"/>
                <w:szCs w:val="20"/>
              </w:rPr>
            </w:pPr>
            <w:r>
              <w:rPr>
                <w:rFonts w:ascii="Arial" w:eastAsia="Arial" w:hAnsi="Arial" w:cs="Arial"/>
                <w:sz w:val="16"/>
                <w:szCs w:val="16"/>
              </w:rPr>
              <w:t>193</w:t>
            </w:r>
          </w:p>
        </w:tc>
        <w:tc>
          <w:tcPr>
            <w:tcW w:w="0" w:type="dxa"/>
            <w:vAlign w:val="bottom"/>
          </w:tcPr>
          <w:p w14:paraId="7CA260FB" w14:textId="77777777" w:rsidR="004B413C" w:rsidRDefault="004B413C">
            <w:pPr>
              <w:rPr>
                <w:sz w:val="1"/>
                <w:szCs w:val="1"/>
              </w:rPr>
            </w:pPr>
          </w:p>
        </w:tc>
      </w:tr>
      <w:tr w:rsidR="004B413C" w14:paraId="1839ADEB" w14:textId="77777777">
        <w:trPr>
          <w:trHeight w:val="194"/>
        </w:trPr>
        <w:tc>
          <w:tcPr>
            <w:tcW w:w="1480" w:type="dxa"/>
            <w:vAlign w:val="bottom"/>
          </w:tcPr>
          <w:p w14:paraId="58E2B679" w14:textId="77777777" w:rsidR="004B413C" w:rsidRDefault="00EC2FEA">
            <w:pPr>
              <w:ind w:left="100"/>
              <w:rPr>
                <w:sz w:val="20"/>
                <w:szCs w:val="20"/>
              </w:rPr>
            </w:pPr>
            <w:r>
              <w:rPr>
                <w:rFonts w:ascii="Arial" w:eastAsia="Arial" w:hAnsi="Arial" w:cs="Arial"/>
                <w:sz w:val="16"/>
                <w:szCs w:val="16"/>
              </w:rPr>
              <w:t>08/2004 - 07/2009</w:t>
            </w:r>
          </w:p>
        </w:tc>
        <w:tc>
          <w:tcPr>
            <w:tcW w:w="1580" w:type="dxa"/>
            <w:vAlign w:val="bottom"/>
          </w:tcPr>
          <w:p w14:paraId="0C7F2E7B" w14:textId="77777777" w:rsidR="004B413C" w:rsidRDefault="00EC2FEA">
            <w:pPr>
              <w:ind w:right="19"/>
              <w:jc w:val="right"/>
              <w:rPr>
                <w:sz w:val="20"/>
                <w:szCs w:val="20"/>
              </w:rPr>
            </w:pPr>
            <w:r>
              <w:rPr>
                <w:rFonts w:ascii="Arial" w:eastAsia="Arial" w:hAnsi="Arial" w:cs="Arial"/>
                <w:sz w:val="16"/>
                <w:szCs w:val="16"/>
              </w:rPr>
              <w:t>4.3</w:t>
            </w:r>
          </w:p>
        </w:tc>
        <w:tc>
          <w:tcPr>
            <w:tcW w:w="1540" w:type="dxa"/>
            <w:vAlign w:val="bottom"/>
          </w:tcPr>
          <w:p w14:paraId="0626D517" w14:textId="77777777" w:rsidR="004B413C" w:rsidRDefault="00EC2FEA">
            <w:pPr>
              <w:ind w:right="19"/>
              <w:jc w:val="right"/>
              <w:rPr>
                <w:sz w:val="20"/>
                <w:szCs w:val="20"/>
              </w:rPr>
            </w:pPr>
            <w:r>
              <w:rPr>
                <w:rFonts w:ascii="Arial" w:eastAsia="Arial" w:hAnsi="Arial" w:cs="Arial"/>
                <w:sz w:val="16"/>
                <w:szCs w:val="16"/>
              </w:rPr>
              <w:t>3.7</w:t>
            </w:r>
          </w:p>
        </w:tc>
        <w:tc>
          <w:tcPr>
            <w:tcW w:w="1760" w:type="dxa"/>
            <w:vAlign w:val="bottom"/>
          </w:tcPr>
          <w:p w14:paraId="1AC993DF" w14:textId="77777777" w:rsidR="004B413C" w:rsidRDefault="00EC2FEA">
            <w:pPr>
              <w:ind w:right="19"/>
              <w:jc w:val="right"/>
              <w:rPr>
                <w:sz w:val="20"/>
                <w:szCs w:val="20"/>
              </w:rPr>
            </w:pPr>
            <w:r>
              <w:rPr>
                <w:rFonts w:ascii="Arial" w:eastAsia="Arial" w:hAnsi="Arial" w:cs="Arial"/>
                <w:sz w:val="16"/>
                <w:szCs w:val="16"/>
              </w:rPr>
              <w:t>0.62</w:t>
            </w:r>
          </w:p>
        </w:tc>
        <w:tc>
          <w:tcPr>
            <w:tcW w:w="940" w:type="dxa"/>
            <w:vAlign w:val="bottom"/>
          </w:tcPr>
          <w:p w14:paraId="423A948C" w14:textId="77777777" w:rsidR="004B413C" w:rsidRDefault="00EC2FEA">
            <w:pPr>
              <w:ind w:left="100"/>
              <w:rPr>
                <w:sz w:val="20"/>
                <w:szCs w:val="20"/>
              </w:rPr>
            </w:pPr>
            <w:r>
              <w:rPr>
                <w:rFonts w:ascii="Arial" w:eastAsia="Arial" w:hAnsi="Arial" w:cs="Arial"/>
                <w:sz w:val="16"/>
                <w:szCs w:val="16"/>
              </w:rPr>
              <w:t>September</w:t>
            </w:r>
          </w:p>
        </w:tc>
        <w:tc>
          <w:tcPr>
            <w:tcW w:w="860" w:type="dxa"/>
            <w:vAlign w:val="bottom"/>
          </w:tcPr>
          <w:p w14:paraId="5C61A416" w14:textId="77777777" w:rsidR="004B413C" w:rsidRDefault="00EC2FEA">
            <w:pPr>
              <w:ind w:left="100"/>
              <w:rPr>
                <w:sz w:val="20"/>
                <w:szCs w:val="20"/>
              </w:rPr>
            </w:pPr>
            <w:r>
              <w:rPr>
                <w:rFonts w:ascii="Arial" w:eastAsia="Arial" w:hAnsi="Arial" w:cs="Arial"/>
                <w:sz w:val="16"/>
                <w:szCs w:val="16"/>
              </w:rPr>
              <w:t>May</w:t>
            </w:r>
          </w:p>
        </w:tc>
        <w:tc>
          <w:tcPr>
            <w:tcW w:w="1140" w:type="dxa"/>
            <w:vAlign w:val="bottom"/>
          </w:tcPr>
          <w:p w14:paraId="28E0C90B" w14:textId="77777777" w:rsidR="004B413C" w:rsidRDefault="00EC2FEA">
            <w:pPr>
              <w:ind w:right="19"/>
              <w:jc w:val="right"/>
              <w:rPr>
                <w:sz w:val="20"/>
                <w:szCs w:val="20"/>
              </w:rPr>
            </w:pPr>
            <w:r>
              <w:rPr>
                <w:rFonts w:ascii="Arial" w:eastAsia="Arial" w:hAnsi="Arial" w:cs="Arial"/>
                <w:sz w:val="16"/>
                <w:szCs w:val="16"/>
              </w:rPr>
              <w:t>150</w:t>
            </w:r>
          </w:p>
        </w:tc>
        <w:tc>
          <w:tcPr>
            <w:tcW w:w="0" w:type="dxa"/>
            <w:vAlign w:val="bottom"/>
          </w:tcPr>
          <w:p w14:paraId="528D77CC" w14:textId="77777777" w:rsidR="004B413C" w:rsidRDefault="004B413C">
            <w:pPr>
              <w:rPr>
                <w:sz w:val="1"/>
                <w:szCs w:val="1"/>
              </w:rPr>
            </w:pPr>
          </w:p>
        </w:tc>
      </w:tr>
      <w:tr w:rsidR="004B413C" w14:paraId="381BC9B9" w14:textId="77777777">
        <w:trPr>
          <w:trHeight w:val="194"/>
        </w:trPr>
        <w:tc>
          <w:tcPr>
            <w:tcW w:w="1480" w:type="dxa"/>
            <w:vAlign w:val="bottom"/>
          </w:tcPr>
          <w:p w14:paraId="77D1DDEB" w14:textId="77777777" w:rsidR="004B413C" w:rsidRDefault="00EC2FEA">
            <w:pPr>
              <w:ind w:left="100"/>
              <w:rPr>
                <w:sz w:val="20"/>
                <w:szCs w:val="20"/>
              </w:rPr>
            </w:pPr>
            <w:r>
              <w:rPr>
                <w:rFonts w:ascii="Arial" w:eastAsia="Arial" w:hAnsi="Arial" w:cs="Arial"/>
                <w:sz w:val="16"/>
                <w:szCs w:val="16"/>
              </w:rPr>
              <w:t>08/2009 - 07/2014</w:t>
            </w:r>
          </w:p>
        </w:tc>
        <w:tc>
          <w:tcPr>
            <w:tcW w:w="1580" w:type="dxa"/>
            <w:vAlign w:val="bottom"/>
          </w:tcPr>
          <w:p w14:paraId="493B8080" w14:textId="77777777" w:rsidR="004B413C" w:rsidRDefault="00EC2FEA">
            <w:pPr>
              <w:ind w:right="19"/>
              <w:jc w:val="right"/>
              <w:rPr>
                <w:sz w:val="20"/>
                <w:szCs w:val="20"/>
              </w:rPr>
            </w:pPr>
            <w:r>
              <w:rPr>
                <w:rFonts w:ascii="Arial" w:eastAsia="Arial" w:hAnsi="Arial" w:cs="Arial"/>
                <w:sz w:val="16"/>
                <w:szCs w:val="16"/>
              </w:rPr>
              <w:t>3.8</w:t>
            </w:r>
          </w:p>
        </w:tc>
        <w:tc>
          <w:tcPr>
            <w:tcW w:w="1540" w:type="dxa"/>
            <w:vAlign w:val="bottom"/>
          </w:tcPr>
          <w:p w14:paraId="0ABD795B" w14:textId="77777777" w:rsidR="004B413C" w:rsidRDefault="00EC2FEA">
            <w:pPr>
              <w:ind w:right="19"/>
              <w:jc w:val="right"/>
              <w:rPr>
                <w:sz w:val="20"/>
                <w:szCs w:val="20"/>
              </w:rPr>
            </w:pPr>
            <w:r>
              <w:rPr>
                <w:rFonts w:ascii="Arial" w:eastAsia="Arial" w:hAnsi="Arial" w:cs="Arial"/>
                <w:sz w:val="16"/>
                <w:szCs w:val="16"/>
              </w:rPr>
              <w:t>3.2</w:t>
            </w:r>
          </w:p>
        </w:tc>
        <w:tc>
          <w:tcPr>
            <w:tcW w:w="1760" w:type="dxa"/>
            <w:vAlign w:val="bottom"/>
          </w:tcPr>
          <w:p w14:paraId="21E55D25" w14:textId="77777777" w:rsidR="004B413C" w:rsidRDefault="00EC2FEA">
            <w:pPr>
              <w:ind w:right="19"/>
              <w:jc w:val="right"/>
              <w:rPr>
                <w:sz w:val="20"/>
                <w:szCs w:val="20"/>
              </w:rPr>
            </w:pPr>
            <w:r>
              <w:rPr>
                <w:rFonts w:ascii="Arial" w:eastAsia="Arial" w:hAnsi="Arial" w:cs="Arial"/>
                <w:sz w:val="16"/>
                <w:szCs w:val="16"/>
              </w:rPr>
              <w:t>0.59</w:t>
            </w:r>
          </w:p>
        </w:tc>
        <w:tc>
          <w:tcPr>
            <w:tcW w:w="940" w:type="dxa"/>
            <w:vAlign w:val="bottom"/>
          </w:tcPr>
          <w:p w14:paraId="77331A0C" w14:textId="77777777" w:rsidR="004B413C" w:rsidRDefault="00EC2FEA">
            <w:pPr>
              <w:ind w:left="100"/>
              <w:rPr>
                <w:sz w:val="20"/>
                <w:szCs w:val="20"/>
              </w:rPr>
            </w:pPr>
            <w:r>
              <w:rPr>
                <w:rFonts w:ascii="Arial" w:eastAsia="Arial" w:hAnsi="Arial" w:cs="Arial"/>
                <w:sz w:val="16"/>
                <w:szCs w:val="16"/>
              </w:rPr>
              <w:t>October</w:t>
            </w:r>
          </w:p>
        </w:tc>
        <w:tc>
          <w:tcPr>
            <w:tcW w:w="860" w:type="dxa"/>
            <w:vAlign w:val="bottom"/>
          </w:tcPr>
          <w:p w14:paraId="7E7B34BE" w14:textId="77777777" w:rsidR="004B413C" w:rsidRDefault="00EC2FEA">
            <w:pPr>
              <w:ind w:left="100"/>
              <w:rPr>
                <w:sz w:val="20"/>
                <w:szCs w:val="20"/>
              </w:rPr>
            </w:pPr>
            <w:r>
              <w:rPr>
                <w:rFonts w:ascii="Arial" w:eastAsia="Arial" w:hAnsi="Arial" w:cs="Arial"/>
                <w:sz w:val="16"/>
                <w:szCs w:val="16"/>
              </w:rPr>
              <w:t>April</w:t>
            </w:r>
          </w:p>
        </w:tc>
        <w:tc>
          <w:tcPr>
            <w:tcW w:w="1140" w:type="dxa"/>
            <w:vAlign w:val="bottom"/>
          </w:tcPr>
          <w:p w14:paraId="57A35CED" w14:textId="77777777" w:rsidR="004B413C" w:rsidRDefault="00EC2FEA">
            <w:pPr>
              <w:ind w:right="19"/>
              <w:jc w:val="right"/>
              <w:rPr>
                <w:sz w:val="20"/>
                <w:szCs w:val="20"/>
              </w:rPr>
            </w:pPr>
            <w:r>
              <w:rPr>
                <w:rFonts w:ascii="Arial" w:eastAsia="Arial" w:hAnsi="Arial" w:cs="Arial"/>
                <w:sz w:val="16"/>
                <w:szCs w:val="16"/>
              </w:rPr>
              <w:t>190</w:t>
            </w:r>
          </w:p>
        </w:tc>
        <w:tc>
          <w:tcPr>
            <w:tcW w:w="0" w:type="dxa"/>
            <w:vAlign w:val="bottom"/>
          </w:tcPr>
          <w:p w14:paraId="3130CC56" w14:textId="77777777" w:rsidR="004B413C" w:rsidRDefault="004B413C">
            <w:pPr>
              <w:rPr>
                <w:sz w:val="1"/>
                <w:szCs w:val="1"/>
              </w:rPr>
            </w:pPr>
          </w:p>
        </w:tc>
      </w:tr>
      <w:tr w:rsidR="004B413C" w14:paraId="46CE0D69" w14:textId="77777777">
        <w:trPr>
          <w:trHeight w:val="229"/>
        </w:trPr>
        <w:tc>
          <w:tcPr>
            <w:tcW w:w="1480" w:type="dxa"/>
            <w:vAlign w:val="bottom"/>
          </w:tcPr>
          <w:p w14:paraId="1D1686D1" w14:textId="77777777" w:rsidR="004B413C" w:rsidRDefault="00EC2FEA">
            <w:pPr>
              <w:ind w:left="100"/>
              <w:rPr>
                <w:sz w:val="20"/>
                <w:szCs w:val="20"/>
              </w:rPr>
            </w:pPr>
            <w:r>
              <w:rPr>
                <w:rFonts w:ascii="Arial" w:eastAsia="Arial" w:hAnsi="Arial" w:cs="Arial"/>
                <w:sz w:val="16"/>
                <w:szCs w:val="16"/>
              </w:rPr>
              <w:t>08/2014 - 07/2019</w:t>
            </w:r>
          </w:p>
        </w:tc>
        <w:tc>
          <w:tcPr>
            <w:tcW w:w="1580" w:type="dxa"/>
            <w:vAlign w:val="bottom"/>
          </w:tcPr>
          <w:p w14:paraId="043EB3C8" w14:textId="77777777" w:rsidR="004B413C" w:rsidRDefault="00EC2FEA">
            <w:pPr>
              <w:ind w:right="19"/>
              <w:jc w:val="right"/>
              <w:rPr>
                <w:sz w:val="20"/>
                <w:szCs w:val="20"/>
              </w:rPr>
            </w:pPr>
            <w:r>
              <w:rPr>
                <w:rFonts w:ascii="Arial" w:eastAsia="Arial" w:hAnsi="Arial" w:cs="Arial"/>
                <w:sz w:val="16"/>
                <w:szCs w:val="16"/>
              </w:rPr>
              <w:t>3.6</w:t>
            </w:r>
          </w:p>
        </w:tc>
        <w:tc>
          <w:tcPr>
            <w:tcW w:w="1540" w:type="dxa"/>
            <w:vAlign w:val="bottom"/>
          </w:tcPr>
          <w:p w14:paraId="7483A771" w14:textId="77777777" w:rsidR="004B413C" w:rsidRDefault="00EC2FEA">
            <w:pPr>
              <w:ind w:right="19"/>
              <w:jc w:val="right"/>
              <w:rPr>
                <w:sz w:val="20"/>
                <w:szCs w:val="20"/>
              </w:rPr>
            </w:pPr>
            <w:r>
              <w:rPr>
                <w:rFonts w:ascii="Arial" w:eastAsia="Arial" w:hAnsi="Arial" w:cs="Arial"/>
                <w:sz w:val="16"/>
                <w:szCs w:val="16"/>
              </w:rPr>
              <w:t>3.1</w:t>
            </w:r>
          </w:p>
        </w:tc>
        <w:tc>
          <w:tcPr>
            <w:tcW w:w="1760" w:type="dxa"/>
            <w:vAlign w:val="bottom"/>
          </w:tcPr>
          <w:p w14:paraId="79BB8532" w14:textId="77777777" w:rsidR="004B413C" w:rsidRDefault="00EC2FEA">
            <w:pPr>
              <w:ind w:right="19"/>
              <w:jc w:val="right"/>
              <w:rPr>
                <w:sz w:val="20"/>
                <w:szCs w:val="20"/>
              </w:rPr>
            </w:pPr>
            <w:r>
              <w:rPr>
                <w:rFonts w:ascii="Arial" w:eastAsia="Arial" w:hAnsi="Arial" w:cs="Arial"/>
                <w:sz w:val="16"/>
                <w:szCs w:val="16"/>
              </w:rPr>
              <w:t>0.55</w:t>
            </w:r>
          </w:p>
        </w:tc>
        <w:tc>
          <w:tcPr>
            <w:tcW w:w="940" w:type="dxa"/>
            <w:vAlign w:val="bottom"/>
          </w:tcPr>
          <w:p w14:paraId="29F1C5C7" w14:textId="77777777" w:rsidR="004B413C" w:rsidRDefault="00EC2FEA">
            <w:pPr>
              <w:ind w:left="100"/>
              <w:rPr>
                <w:sz w:val="20"/>
                <w:szCs w:val="20"/>
              </w:rPr>
            </w:pPr>
            <w:r>
              <w:rPr>
                <w:rFonts w:ascii="Arial" w:eastAsia="Arial" w:hAnsi="Arial" w:cs="Arial"/>
                <w:sz w:val="16"/>
                <w:szCs w:val="16"/>
              </w:rPr>
              <w:t>October</w:t>
            </w:r>
          </w:p>
        </w:tc>
        <w:tc>
          <w:tcPr>
            <w:tcW w:w="860" w:type="dxa"/>
            <w:vAlign w:val="bottom"/>
          </w:tcPr>
          <w:p w14:paraId="3B3D2B73" w14:textId="77777777" w:rsidR="004B413C" w:rsidRDefault="00EC2FEA">
            <w:pPr>
              <w:ind w:left="100"/>
              <w:rPr>
                <w:sz w:val="20"/>
                <w:szCs w:val="20"/>
              </w:rPr>
            </w:pPr>
            <w:r>
              <w:rPr>
                <w:rFonts w:ascii="Arial" w:eastAsia="Arial" w:hAnsi="Arial" w:cs="Arial"/>
                <w:sz w:val="16"/>
                <w:szCs w:val="16"/>
              </w:rPr>
              <w:t>May</w:t>
            </w:r>
          </w:p>
        </w:tc>
        <w:tc>
          <w:tcPr>
            <w:tcW w:w="1140" w:type="dxa"/>
            <w:vAlign w:val="bottom"/>
          </w:tcPr>
          <w:p w14:paraId="34B8B18C" w14:textId="77777777" w:rsidR="004B413C" w:rsidRDefault="00EC2FEA">
            <w:pPr>
              <w:ind w:right="19"/>
              <w:jc w:val="right"/>
              <w:rPr>
                <w:sz w:val="20"/>
                <w:szCs w:val="20"/>
              </w:rPr>
            </w:pPr>
            <w:r>
              <w:rPr>
                <w:rFonts w:ascii="Arial" w:eastAsia="Arial" w:hAnsi="Arial" w:cs="Arial"/>
                <w:sz w:val="16"/>
                <w:szCs w:val="16"/>
              </w:rPr>
              <w:t>212</w:t>
            </w:r>
          </w:p>
        </w:tc>
        <w:tc>
          <w:tcPr>
            <w:tcW w:w="0" w:type="dxa"/>
            <w:vAlign w:val="bottom"/>
          </w:tcPr>
          <w:p w14:paraId="2C800860" w14:textId="77777777" w:rsidR="004B413C" w:rsidRDefault="004B413C">
            <w:pPr>
              <w:rPr>
                <w:sz w:val="1"/>
                <w:szCs w:val="1"/>
              </w:rPr>
            </w:pPr>
          </w:p>
        </w:tc>
      </w:tr>
      <w:tr w:rsidR="004B413C" w14:paraId="75FC921F" w14:textId="77777777">
        <w:trPr>
          <w:trHeight w:val="40"/>
        </w:trPr>
        <w:tc>
          <w:tcPr>
            <w:tcW w:w="1480" w:type="dxa"/>
            <w:tcBorders>
              <w:bottom w:val="single" w:sz="8" w:space="0" w:color="auto"/>
            </w:tcBorders>
            <w:vAlign w:val="bottom"/>
          </w:tcPr>
          <w:p w14:paraId="69E55A5F" w14:textId="77777777" w:rsidR="004B413C" w:rsidRDefault="004B413C">
            <w:pPr>
              <w:rPr>
                <w:sz w:val="3"/>
                <w:szCs w:val="3"/>
              </w:rPr>
            </w:pPr>
          </w:p>
        </w:tc>
        <w:tc>
          <w:tcPr>
            <w:tcW w:w="1580" w:type="dxa"/>
            <w:tcBorders>
              <w:bottom w:val="single" w:sz="8" w:space="0" w:color="auto"/>
            </w:tcBorders>
            <w:vAlign w:val="bottom"/>
          </w:tcPr>
          <w:p w14:paraId="1EC8D790" w14:textId="77777777" w:rsidR="004B413C" w:rsidRDefault="004B413C">
            <w:pPr>
              <w:rPr>
                <w:sz w:val="3"/>
                <w:szCs w:val="3"/>
              </w:rPr>
            </w:pPr>
          </w:p>
        </w:tc>
        <w:tc>
          <w:tcPr>
            <w:tcW w:w="1540" w:type="dxa"/>
            <w:tcBorders>
              <w:bottom w:val="single" w:sz="8" w:space="0" w:color="auto"/>
            </w:tcBorders>
            <w:vAlign w:val="bottom"/>
          </w:tcPr>
          <w:p w14:paraId="1A027C1E" w14:textId="77777777" w:rsidR="004B413C" w:rsidRDefault="004B413C">
            <w:pPr>
              <w:rPr>
                <w:sz w:val="3"/>
                <w:szCs w:val="3"/>
              </w:rPr>
            </w:pPr>
          </w:p>
        </w:tc>
        <w:tc>
          <w:tcPr>
            <w:tcW w:w="1760" w:type="dxa"/>
            <w:tcBorders>
              <w:bottom w:val="single" w:sz="8" w:space="0" w:color="auto"/>
            </w:tcBorders>
            <w:vAlign w:val="bottom"/>
          </w:tcPr>
          <w:p w14:paraId="6C604557" w14:textId="77777777" w:rsidR="004B413C" w:rsidRDefault="004B413C">
            <w:pPr>
              <w:rPr>
                <w:sz w:val="3"/>
                <w:szCs w:val="3"/>
              </w:rPr>
            </w:pPr>
          </w:p>
        </w:tc>
        <w:tc>
          <w:tcPr>
            <w:tcW w:w="940" w:type="dxa"/>
            <w:tcBorders>
              <w:bottom w:val="single" w:sz="8" w:space="0" w:color="auto"/>
            </w:tcBorders>
            <w:vAlign w:val="bottom"/>
          </w:tcPr>
          <w:p w14:paraId="44510E85" w14:textId="77777777" w:rsidR="004B413C" w:rsidRDefault="004B413C">
            <w:pPr>
              <w:rPr>
                <w:sz w:val="3"/>
                <w:szCs w:val="3"/>
              </w:rPr>
            </w:pPr>
          </w:p>
        </w:tc>
        <w:tc>
          <w:tcPr>
            <w:tcW w:w="860" w:type="dxa"/>
            <w:tcBorders>
              <w:bottom w:val="single" w:sz="8" w:space="0" w:color="auto"/>
            </w:tcBorders>
            <w:vAlign w:val="bottom"/>
          </w:tcPr>
          <w:p w14:paraId="74A6DE27" w14:textId="77777777" w:rsidR="004B413C" w:rsidRDefault="004B413C">
            <w:pPr>
              <w:rPr>
                <w:sz w:val="3"/>
                <w:szCs w:val="3"/>
              </w:rPr>
            </w:pPr>
          </w:p>
        </w:tc>
        <w:tc>
          <w:tcPr>
            <w:tcW w:w="1140" w:type="dxa"/>
            <w:tcBorders>
              <w:bottom w:val="single" w:sz="8" w:space="0" w:color="auto"/>
            </w:tcBorders>
            <w:vAlign w:val="bottom"/>
          </w:tcPr>
          <w:p w14:paraId="40A57634" w14:textId="77777777" w:rsidR="004B413C" w:rsidRDefault="004B413C">
            <w:pPr>
              <w:rPr>
                <w:sz w:val="3"/>
                <w:szCs w:val="3"/>
              </w:rPr>
            </w:pPr>
          </w:p>
        </w:tc>
        <w:tc>
          <w:tcPr>
            <w:tcW w:w="0" w:type="dxa"/>
            <w:vAlign w:val="bottom"/>
          </w:tcPr>
          <w:p w14:paraId="26B4826F" w14:textId="77777777" w:rsidR="004B413C" w:rsidRDefault="004B413C">
            <w:pPr>
              <w:rPr>
                <w:sz w:val="1"/>
                <w:szCs w:val="1"/>
              </w:rPr>
            </w:pPr>
          </w:p>
        </w:tc>
      </w:tr>
    </w:tbl>
    <w:p w14:paraId="757E9922" w14:textId="77777777" w:rsidR="004B413C" w:rsidRDefault="004B413C">
      <w:pPr>
        <w:spacing w:line="326" w:lineRule="exact"/>
        <w:rPr>
          <w:sz w:val="20"/>
          <w:szCs w:val="20"/>
        </w:rPr>
      </w:pPr>
    </w:p>
    <w:p w14:paraId="14C5A085" w14:textId="77777777" w:rsidR="004B413C" w:rsidRDefault="00EC2FEA">
      <w:pPr>
        <w:ind w:left="20"/>
        <w:rPr>
          <w:sz w:val="20"/>
          <w:szCs w:val="20"/>
        </w:rPr>
      </w:pPr>
      <w:r>
        <w:rPr>
          <w:rFonts w:ascii="Arial" w:eastAsia="Arial" w:hAnsi="Arial" w:cs="Arial"/>
          <w:b/>
          <w:bCs/>
          <w:sz w:val="24"/>
          <w:szCs w:val="24"/>
        </w:rPr>
        <w:t>Lake Wilgarup</w:t>
      </w:r>
    </w:p>
    <w:p w14:paraId="7CABC8D5" w14:textId="77777777" w:rsidR="004B413C" w:rsidRDefault="004B413C">
      <w:pPr>
        <w:spacing w:line="258" w:lineRule="exact"/>
        <w:rPr>
          <w:sz w:val="20"/>
          <w:szCs w:val="20"/>
        </w:rPr>
      </w:pPr>
    </w:p>
    <w:p w14:paraId="65448E42" w14:textId="77777777" w:rsidR="004B413C" w:rsidRDefault="00EC2FEA">
      <w:pPr>
        <w:spacing w:line="262" w:lineRule="auto"/>
        <w:ind w:left="20" w:right="20"/>
        <w:jc w:val="both"/>
        <w:rPr>
          <w:sz w:val="20"/>
          <w:szCs w:val="20"/>
        </w:rPr>
      </w:pPr>
      <w:r>
        <w:rPr>
          <w:rFonts w:ascii="Arial" w:eastAsia="Arial" w:hAnsi="Arial" w:cs="Arial"/>
          <w:sz w:val="20"/>
          <w:szCs w:val="20"/>
        </w:rPr>
        <w:t>Lake Wilgarup is a high conservation, seasonally inundated dampland located in the southern area of Yanchep National Park. The basin covers an area of 16 ha in a limestone depression that experiences discharge from rising groundwaters. There are extensive peat deposits in the lake bed that suggest the sediments have been saturated for a long period. Surface waters have not been recorded in the basin since 1998 and peats are now dry and vulnerable to combustion.</w:t>
      </w:r>
    </w:p>
    <w:p w14:paraId="121275FC" w14:textId="77777777" w:rsidR="004B413C" w:rsidRDefault="004B413C">
      <w:pPr>
        <w:spacing w:line="338" w:lineRule="exact"/>
        <w:rPr>
          <w:sz w:val="20"/>
          <w:szCs w:val="20"/>
        </w:rPr>
      </w:pPr>
    </w:p>
    <w:p w14:paraId="69450F9F" w14:textId="77777777" w:rsidR="004B413C" w:rsidRDefault="00EC2FEA">
      <w:pPr>
        <w:ind w:left="20"/>
        <w:rPr>
          <w:sz w:val="20"/>
          <w:szCs w:val="20"/>
        </w:rPr>
      </w:pPr>
      <w:r>
        <w:rPr>
          <w:rFonts w:ascii="Arial" w:eastAsia="Arial" w:hAnsi="Arial" w:cs="Arial"/>
          <w:b/>
          <w:bCs/>
          <w:sz w:val="20"/>
          <w:szCs w:val="20"/>
        </w:rPr>
        <w:t>Hydrology</w:t>
      </w:r>
    </w:p>
    <w:p w14:paraId="1975471E" w14:textId="77777777" w:rsidR="004B413C" w:rsidRDefault="004B413C">
      <w:pPr>
        <w:spacing w:line="258" w:lineRule="exact"/>
        <w:rPr>
          <w:sz w:val="20"/>
          <w:szCs w:val="20"/>
        </w:rPr>
      </w:pPr>
    </w:p>
    <w:p w14:paraId="43360325" w14:textId="77777777" w:rsidR="004B413C" w:rsidRDefault="00EC2FEA">
      <w:pPr>
        <w:spacing w:line="256" w:lineRule="auto"/>
        <w:ind w:left="20" w:firstLine="10"/>
        <w:jc w:val="both"/>
        <w:rPr>
          <w:sz w:val="20"/>
          <w:szCs w:val="20"/>
        </w:rPr>
      </w:pPr>
      <w:r>
        <w:rPr>
          <w:rFonts w:ascii="Arial" w:eastAsia="Arial" w:hAnsi="Arial" w:cs="Arial"/>
          <w:sz w:val="20"/>
          <w:szCs w:val="20"/>
        </w:rPr>
        <w:t>Groundwater levels have been recorded at the nearby bore 61618500 since 1997 (Figure 58). There has been a significant decline in groundwater levels throughout this monitoring period from 4.75 to 3.25 mAHD despite recent increased annual rainfall. Maximum and minimum seasonal groundwater levels have decreased by 1.6 and 1.2 m, respectively (Table 16). Maximum water levels have consistently occurred during September-October, but minimum water levels are now occurring later in the year with the site experiencing a longer period of drying. The wetland has been non-compliant with ministerial thresholds for most of the monitoring period. A proposed threshold at 0.5 m lower than the current threshold is likely to be achievable under proposed reductions in abstraction by 2030. These changes in abstraction may result in small increases in groundwater levels, but are likely to reduce the risk of further declines.</w:t>
      </w:r>
    </w:p>
    <w:p w14:paraId="0A237398" w14:textId="77777777" w:rsidR="004B413C" w:rsidRDefault="004B413C">
      <w:pPr>
        <w:spacing w:line="342" w:lineRule="exact"/>
        <w:rPr>
          <w:sz w:val="20"/>
          <w:szCs w:val="20"/>
        </w:rPr>
      </w:pPr>
    </w:p>
    <w:p w14:paraId="0D1636D5" w14:textId="77777777" w:rsidR="004B413C" w:rsidRDefault="00EC2FEA">
      <w:pPr>
        <w:ind w:left="20"/>
        <w:rPr>
          <w:sz w:val="20"/>
          <w:szCs w:val="20"/>
        </w:rPr>
      </w:pPr>
      <w:r>
        <w:rPr>
          <w:rFonts w:ascii="Arial" w:eastAsia="Arial" w:hAnsi="Arial" w:cs="Arial"/>
          <w:b/>
          <w:bCs/>
          <w:sz w:val="20"/>
          <w:szCs w:val="20"/>
        </w:rPr>
        <w:t>Vegetation dynamics</w:t>
      </w:r>
    </w:p>
    <w:p w14:paraId="28424E17" w14:textId="77777777" w:rsidR="004B413C" w:rsidRDefault="004B413C">
      <w:pPr>
        <w:spacing w:line="258" w:lineRule="exact"/>
        <w:rPr>
          <w:sz w:val="20"/>
          <w:szCs w:val="20"/>
        </w:rPr>
      </w:pPr>
    </w:p>
    <w:p w14:paraId="12BA917D" w14:textId="77777777" w:rsidR="004B413C" w:rsidRDefault="00EC2FEA">
      <w:pPr>
        <w:spacing w:line="256" w:lineRule="auto"/>
        <w:ind w:firstLine="16"/>
        <w:jc w:val="both"/>
        <w:rPr>
          <w:sz w:val="20"/>
          <w:szCs w:val="20"/>
        </w:rPr>
      </w:pPr>
      <w:r>
        <w:rPr>
          <w:rFonts w:ascii="Arial" w:eastAsia="Arial" w:hAnsi="Arial" w:cs="Arial"/>
          <w:sz w:val="20"/>
          <w:szCs w:val="20"/>
        </w:rPr>
        <w:t xml:space="preserve">A vegetation monitoring transect was established at Lake Wilgarup in 1997 and was last surveyed in 2012. Two additional sites were added to the transect in 2009 down-slope of Plot A. The sedges, </w:t>
      </w:r>
      <w:r>
        <w:rPr>
          <w:rFonts w:ascii="Arial" w:eastAsia="Arial" w:hAnsi="Arial" w:cs="Arial"/>
          <w:i/>
          <w:iCs/>
          <w:sz w:val="20"/>
          <w:szCs w:val="20"/>
        </w:rPr>
        <w:t>Baumea articulata</w:t>
      </w:r>
      <w:r>
        <w:rPr>
          <w:rFonts w:ascii="Arial" w:eastAsia="Arial" w:hAnsi="Arial" w:cs="Arial"/>
          <w:sz w:val="20"/>
          <w:szCs w:val="20"/>
        </w:rPr>
        <w:t xml:space="preserve">, </w:t>
      </w:r>
      <w:r>
        <w:rPr>
          <w:rFonts w:ascii="Arial" w:eastAsia="Arial" w:hAnsi="Arial" w:cs="Arial"/>
          <w:i/>
          <w:iCs/>
          <w:sz w:val="20"/>
          <w:szCs w:val="20"/>
        </w:rPr>
        <w:t xml:space="preserve">Baumea juncea </w:t>
      </w:r>
      <w:r>
        <w:rPr>
          <w:rFonts w:ascii="Arial" w:eastAsia="Arial" w:hAnsi="Arial" w:cs="Arial"/>
          <w:sz w:val="20"/>
          <w:szCs w:val="20"/>
        </w:rPr>
        <w:t>and</w:t>
      </w:r>
      <w:r>
        <w:rPr>
          <w:rFonts w:ascii="Arial" w:eastAsia="Arial" w:hAnsi="Arial" w:cs="Arial"/>
          <w:i/>
          <w:iCs/>
          <w:sz w:val="20"/>
          <w:szCs w:val="20"/>
        </w:rPr>
        <w:t xml:space="preserve"> Baumea vaginalis </w:t>
      </w:r>
      <w:r>
        <w:rPr>
          <w:rFonts w:ascii="Arial" w:eastAsia="Arial" w:hAnsi="Arial" w:cs="Arial"/>
          <w:sz w:val="20"/>
          <w:szCs w:val="20"/>
        </w:rPr>
        <w:t>have all disappeared from the wetland during the monitoring period</w:t>
      </w:r>
      <w:r>
        <w:rPr>
          <w:rFonts w:ascii="Arial" w:eastAsia="Arial" w:hAnsi="Arial" w:cs="Arial"/>
          <w:i/>
          <w:iCs/>
          <w:sz w:val="20"/>
          <w:szCs w:val="20"/>
        </w:rPr>
        <w:t xml:space="preserve"> </w:t>
      </w:r>
      <w:r>
        <w:rPr>
          <w:rFonts w:ascii="Arial" w:eastAsia="Arial" w:hAnsi="Arial" w:cs="Arial"/>
          <w:sz w:val="20"/>
          <w:szCs w:val="20"/>
        </w:rPr>
        <w:t>(Figure 59). Tuart trees (</w:t>
      </w:r>
      <w:r>
        <w:rPr>
          <w:rFonts w:ascii="Arial" w:eastAsia="Arial" w:hAnsi="Arial" w:cs="Arial"/>
          <w:i/>
          <w:iCs/>
          <w:sz w:val="20"/>
          <w:szCs w:val="20"/>
        </w:rPr>
        <w:t>Eucalyptus gomphocephala</w:t>
      </w:r>
      <w:r>
        <w:rPr>
          <w:rFonts w:ascii="Arial" w:eastAsia="Arial" w:hAnsi="Arial" w:cs="Arial"/>
          <w:sz w:val="20"/>
          <w:szCs w:val="20"/>
        </w:rPr>
        <w:t xml:space="preserve"> ) have migrated down slope during the monitoring period and were recorded in Plot A in 2005. Plots A, B and C display similar shifts in community composition during the monitoring period, while Plot D displayed a significant change in composition in 2004-2005 in response to fire (Figure 60). Under a scenario of continuing groundwater decline, regressional analysis reveals that a number of exotic species, including </w:t>
      </w:r>
      <w:r>
        <w:rPr>
          <w:rFonts w:ascii="Arial" w:eastAsia="Arial" w:hAnsi="Arial" w:cs="Arial"/>
          <w:i/>
          <w:iCs/>
          <w:sz w:val="20"/>
          <w:szCs w:val="20"/>
        </w:rPr>
        <w:t>Ehrharta longiflora</w:t>
      </w:r>
      <w:r>
        <w:rPr>
          <w:rFonts w:ascii="Arial" w:eastAsia="Arial" w:hAnsi="Arial" w:cs="Arial"/>
          <w:sz w:val="20"/>
          <w:szCs w:val="20"/>
        </w:rPr>
        <w:t xml:space="preserve"> and </w:t>
      </w:r>
      <w:r>
        <w:rPr>
          <w:rFonts w:ascii="Arial" w:eastAsia="Arial" w:hAnsi="Arial" w:cs="Arial"/>
          <w:i/>
          <w:iCs/>
          <w:sz w:val="20"/>
          <w:szCs w:val="20"/>
        </w:rPr>
        <w:t>Bromus diandrus</w:t>
      </w:r>
      <w:r>
        <w:rPr>
          <w:rFonts w:ascii="Arial" w:eastAsia="Arial" w:hAnsi="Arial" w:cs="Arial"/>
          <w:sz w:val="20"/>
          <w:szCs w:val="20"/>
        </w:rPr>
        <w:t>, are likely to increase in cover abundances (Figure 61).</w:t>
      </w:r>
    </w:p>
    <w:p w14:paraId="1A6C26AE" w14:textId="77777777" w:rsidR="004B413C" w:rsidRDefault="004B413C">
      <w:pPr>
        <w:spacing w:line="342" w:lineRule="exact"/>
        <w:rPr>
          <w:sz w:val="20"/>
          <w:szCs w:val="20"/>
        </w:rPr>
      </w:pPr>
    </w:p>
    <w:p w14:paraId="42149284" w14:textId="77777777" w:rsidR="004B413C" w:rsidRDefault="00EC2FEA">
      <w:pPr>
        <w:ind w:left="20"/>
        <w:rPr>
          <w:sz w:val="20"/>
          <w:szCs w:val="20"/>
        </w:rPr>
      </w:pPr>
      <w:r>
        <w:rPr>
          <w:rFonts w:ascii="Arial" w:eastAsia="Arial" w:hAnsi="Arial" w:cs="Arial"/>
          <w:b/>
          <w:bCs/>
          <w:sz w:val="20"/>
          <w:szCs w:val="20"/>
        </w:rPr>
        <w:t>Revised water level threshold eﬀects</w:t>
      </w:r>
    </w:p>
    <w:p w14:paraId="2A45995D" w14:textId="77777777" w:rsidR="004B413C" w:rsidRDefault="004B413C">
      <w:pPr>
        <w:spacing w:line="258" w:lineRule="exact"/>
        <w:rPr>
          <w:sz w:val="20"/>
          <w:szCs w:val="20"/>
        </w:rPr>
      </w:pPr>
    </w:p>
    <w:p w14:paraId="4B193C3B" w14:textId="77777777" w:rsidR="004B413C" w:rsidRDefault="00EC2FEA">
      <w:pPr>
        <w:spacing w:line="302" w:lineRule="auto"/>
        <w:ind w:left="20" w:right="40" w:hanging="6"/>
        <w:rPr>
          <w:sz w:val="20"/>
          <w:szCs w:val="20"/>
        </w:rPr>
      </w:pPr>
      <w:r>
        <w:rPr>
          <w:rFonts w:ascii="Arial" w:eastAsia="Arial" w:hAnsi="Arial" w:cs="Arial"/>
          <w:sz w:val="20"/>
          <w:szCs w:val="20"/>
        </w:rPr>
        <w:t>The site values of Lake Wilgarup are unlikely to be maintained under the proposed changes to groundwater abstraction (Table 17).</w:t>
      </w:r>
    </w:p>
    <w:p w14:paraId="22288D29" w14:textId="77777777" w:rsidR="004B413C" w:rsidRDefault="004B413C">
      <w:pPr>
        <w:sectPr w:rsidR="004B413C">
          <w:pgSz w:w="12240" w:h="15840"/>
          <w:pgMar w:top="1440" w:right="1400" w:bottom="307" w:left="1420" w:header="0" w:footer="0" w:gutter="0"/>
          <w:cols w:space="720" w:equalWidth="0">
            <w:col w:w="9420"/>
          </w:cols>
        </w:sectPr>
      </w:pPr>
    </w:p>
    <w:p w14:paraId="08BC1CB0" w14:textId="77777777" w:rsidR="004B413C" w:rsidRDefault="004B413C">
      <w:pPr>
        <w:spacing w:line="200" w:lineRule="exact"/>
        <w:rPr>
          <w:sz w:val="20"/>
          <w:szCs w:val="20"/>
        </w:rPr>
      </w:pPr>
    </w:p>
    <w:p w14:paraId="33A547A8" w14:textId="77777777" w:rsidR="004B413C" w:rsidRDefault="004B413C">
      <w:pPr>
        <w:spacing w:line="200" w:lineRule="exact"/>
        <w:rPr>
          <w:sz w:val="20"/>
          <w:szCs w:val="20"/>
        </w:rPr>
      </w:pPr>
    </w:p>
    <w:p w14:paraId="66BAC8F4" w14:textId="77777777" w:rsidR="004B413C" w:rsidRDefault="004B413C">
      <w:pPr>
        <w:spacing w:line="200" w:lineRule="exact"/>
        <w:rPr>
          <w:sz w:val="20"/>
          <w:szCs w:val="20"/>
        </w:rPr>
      </w:pPr>
    </w:p>
    <w:p w14:paraId="26BC1913" w14:textId="77777777" w:rsidR="004B413C" w:rsidRDefault="004B413C">
      <w:pPr>
        <w:spacing w:line="200" w:lineRule="exact"/>
        <w:rPr>
          <w:sz w:val="20"/>
          <w:szCs w:val="20"/>
        </w:rPr>
      </w:pPr>
    </w:p>
    <w:p w14:paraId="191ABEFA" w14:textId="77777777" w:rsidR="004B413C" w:rsidRDefault="004B413C">
      <w:pPr>
        <w:spacing w:line="200" w:lineRule="exact"/>
        <w:rPr>
          <w:sz w:val="20"/>
          <w:szCs w:val="20"/>
        </w:rPr>
      </w:pPr>
    </w:p>
    <w:p w14:paraId="321D44D4" w14:textId="77777777" w:rsidR="004B413C" w:rsidRDefault="004B413C">
      <w:pPr>
        <w:spacing w:line="200" w:lineRule="exact"/>
        <w:rPr>
          <w:sz w:val="20"/>
          <w:szCs w:val="20"/>
        </w:rPr>
      </w:pPr>
    </w:p>
    <w:p w14:paraId="27E641D9" w14:textId="77777777" w:rsidR="004B413C" w:rsidRDefault="004B413C">
      <w:pPr>
        <w:spacing w:line="200" w:lineRule="exact"/>
        <w:rPr>
          <w:sz w:val="20"/>
          <w:szCs w:val="20"/>
        </w:rPr>
      </w:pPr>
    </w:p>
    <w:p w14:paraId="4778EA96" w14:textId="77777777" w:rsidR="004B413C" w:rsidRDefault="004B413C">
      <w:pPr>
        <w:spacing w:line="200" w:lineRule="exact"/>
        <w:rPr>
          <w:sz w:val="20"/>
          <w:szCs w:val="20"/>
        </w:rPr>
      </w:pPr>
    </w:p>
    <w:p w14:paraId="04CC64A5" w14:textId="77777777" w:rsidR="004B413C" w:rsidRDefault="004B413C">
      <w:pPr>
        <w:spacing w:line="201" w:lineRule="exact"/>
        <w:rPr>
          <w:sz w:val="20"/>
          <w:szCs w:val="20"/>
        </w:rPr>
      </w:pPr>
    </w:p>
    <w:p w14:paraId="303DD3DA" w14:textId="77777777" w:rsidR="004B413C" w:rsidRDefault="00EC2FEA">
      <w:pPr>
        <w:ind w:right="20"/>
        <w:jc w:val="center"/>
        <w:rPr>
          <w:sz w:val="20"/>
          <w:szCs w:val="20"/>
        </w:rPr>
      </w:pPr>
      <w:r>
        <w:rPr>
          <w:rFonts w:ascii="Arial" w:eastAsia="Arial" w:hAnsi="Arial" w:cs="Arial"/>
          <w:sz w:val="17"/>
          <w:szCs w:val="17"/>
        </w:rPr>
        <w:t>90</w:t>
      </w:r>
    </w:p>
    <w:p w14:paraId="4EF517BA" w14:textId="77777777" w:rsidR="004B413C" w:rsidRDefault="004B413C">
      <w:pPr>
        <w:sectPr w:rsidR="004B413C">
          <w:type w:val="continuous"/>
          <w:pgSz w:w="12240" w:h="15840"/>
          <w:pgMar w:top="1440" w:right="1400" w:bottom="307" w:left="1420" w:header="0" w:footer="0" w:gutter="0"/>
          <w:cols w:space="720" w:equalWidth="0">
            <w:col w:w="9420"/>
          </w:cols>
        </w:sectPr>
      </w:pPr>
    </w:p>
    <w:p w14:paraId="2B9C29FE" w14:textId="77777777" w:rsidR="004B413C" w:rsidRDefault="00EC2FEA">
      <w:pPr>
        <w:spacing w:line="200" w:lineRule="exact"/>
        <w:rPr>
          <w:sz w:val="20"/>
          <w:szCs w:val="20"/>
        </w:rPr>
      </w:pPr>
      <w:bookmarkStart w:id="128" w:name="page91"/>
      <w:bookmarkEnd w:id="128"/>
      <w:r>
        <w:rPr>
          <w:noProof/>
          <w:sz w:val="20"/>
          <w:szCs w:val="20"/>
        </w:rPr>
        <w:lastRenderedPageBreak/>
        <w:drawing>
          <wp:anchor distT="0" distB="0" distL="114300" distR="114300" simplePos="0" relativeHeight="252212224" behindDoc="1" locked="0" layoutInCell="0" allowOverlap="1" wp14:anchorId="54D8FF35" wp14:editId="23C36D7F">
            <wp:simplePos x="0" y="0"/>
            <wp:positionH relativeFrom="page">
              <wp:posOffset>1390015</wp:posOffset>
            </wp:positionH>
            <wp:positionV relativeFrom="page">
              <wp:posOffset>2738120</wp:posOffset>
            </wp:positionV>
            <wp:extent cx="5398770" cy="3674745"/>
            <wp:effectExtent l="0" t="0" r="0" b="0"/>
            <wp:wrapNone/>
            <wp:docPr id="1264" name="Picture 1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4"/>
                    <pic:cNvPicPr>
                      <a:picLocks noChangeAspect="1" noChangeArrowheads="1"/>
                    </pic:cNvPicPr>
                  </pic:nvPicPr>
                  <pic:blipFill>
                    <a:blip r:embed="rId825"/>
                    <a:srcRect/>
                    <a:stretch>
                      <a:fillRect/>
                    </a:stretch>
                  </pic:blipFill>
                  <pic:spPr bwMode="auto">
                    <a:xfrm>
                      <a:off x="0" y="0"/>
                      <a:ext cx="5398770" cy="3674745"/>
                    </a:xfrm>
                    <a:prstGeom prst="rect">
                      <a:avLst/>
                    </a:prstGeom>
                    <a:noFill/>
                  </pic:spPr>
                </pic:pic>
              </a:graphicData>
            </a:graphic>
          </wp:anchor>
        </w:drawing>
      </w:r>
    </w:p>
    <w:p w14:paraId="2103AC93" w14:textId="77777777" w:rsidR="004B413C" w:rsidRDefault="004B413C">
      <w:pPr>
        <w:spacing w:line="200" w:lineRule="exact"/>
        <w:rPr>
          <w:sz w:val="20"/>
          <w:szCs w:val="20"/>
        </w:rPr>
      </w:pPr>
    </w:p>
    <w:p w14:paraId="250038D4" w14:textId="77777777" w:rsidR="004B413C" w:rsidRDefault="004B413C">
      <w:pPr>
        <w:spacing w:line="200" w:lineRule="exact"/>
        <w:rPr>
          <w:sz w:val="20"/>
          <w:szCs w:val="20"/>
        </w:rPr>
      </w:pPr>
    </w:p>
    <w:p w14:paraId="1490E40D" w14:textId="77777777" w:rsidR="004B413C" w:rsidRDefault="004B413C">
      <w:pPr>
        <w:spacing w:line="200" w:lineRule="exact"/>
        <w:rPr>
          <w:sz w:val="20"/>
          <w:szCs w:val="20"/>
        </w:rPr>
      </w:pPr>
    </w:p>
    <w:p w14:paraId="158981B2" w14:textId="77777777" w:rsidR="004B413C" w:rsidRDefault="004B413C">
      <w:pPr>
        <w:spacing w:line="200" w:lineRule="exact"/>
        <w:rPr>
          <w:sz w:val="20"/>
          <w:szCs w:val="20"/>
        </w:rPr>
      </w:pPr>
    </w:p>
    <w:p w14:paraId="57413B44" w14:textId="77777777" w:rsidR="004B413C" w:rsidRDefault="004B413C">
      <w:pPr>
        <w:spacing w:line="200" w:lineRule="exact"/>
        <w:rPr>
          <w:sz w:val="20"/>
          <w:szCs w:val="20"/>
        </w:rPr>
      </w:pPr>
    </w:p>
    <w:p w14:paraId="7C8B82FB" w14:textId="77777777" w:rsidR="004B413C" w:rsidRDefault="004B413C">
      <w:pPr>
        <w:spacing w:line="200" w:lineRule="exact"/>
        <w:rPr>
          <w:sz w:val="20"/>
          <w:szCs w:val="20"/>
        </w:rPr>
      </w:pPr>
    </w:p>
    <w:p w14:paraId="0F2CCAE0" w14:textId="77777777" w:rsidR="004B413C" w:rsidRDefault="004B413C">
      <w:pPr>
        <w:spacing w:line="200" w:lineRule="exact"/>
        <w:rPr>
          <w:sz w:val="20"/>
          <w:szCs w:val="20"/>
        </w:rPr>
      </w:pPr>
    </w:p>
    <w:p w14:paraId="446FB83C" w14:textId="77777777" w:rsidR="004B413C" w:rsidRDefault="004B413C">
      <w:pPr>
        <w:spacing w:line="200" w:lineRule="exact"/>
        <w:rPr>
          <w:sz w:val="20"/>
          <w:szCs w:val="20"/>
        </w:rPr>
      </w:pPr>
    </w:p>
    <w:p w14:paraId="0CFBACDE" w14:textId="77777777" w:rsidR="004B413C" w:rsidRDefault="004B413C">
      <w:pPr>
        <w:spacing w:line="200" w:lineRule="exact"/>
        <w:rPr>
          <w:sz w:val="20"/>
          <w:szCs w:val="20"/>
        </w:rPr>
      </w:pPr>
    </w:p>
    <w:p w14:paraId="2E2376AC" w14:textId="77777777" w:rsidR="004B413C" w:rsidRDefault="004B413C">
      <w:pPr>
        <w:spacing w:line="200" w:lineRule="exact"/>
        <w:rPr>
          <w:sz w:val="20"/>
          <w:szCs w:val="20"/>
        </w:rPr>
      </w:pPr>
    </w:p>
    <w:p w14:paraId="218C7CE7" w14:textId="77777777" w:rsidR="004B413C" w:rsidRDefault="004B413C">
      <w:pPr>
        <w:spacing w:line="200" w:lineRule="exact"/>
        <w:rPr>
          <w:sz w:val="20"/>
          <w:szCs w:val="20"/>
        </w:rPr>
      </w:pPr>
    </w:p>
    <w:p w14:paraId="25A06A49" w14:textId="77777777" w:rsidR="004B413C" w:rsidRDefault="004B413C">
      <w:pPr>
        <w:spacing w:line="200" w:lineRule="exact"/>
        <w:rPr>
          <w:sz w:val="20"/>
          <w:szCs w:val="20"/>
        </w:rPr>
      </w:pPr>
    </w:p>
    <w:p w14:paraId="161A271F" w14:textId="77777777" w:rsidR="004B413C" w:rsidRDefault="004B413C">
      <w:pPr>
        <w:spacing w:line="200" w:lineRule="exact"/>
        <w:rPr>
          <w:sz w:val="20"/>
          <w:szCs w:val="20"/>
        </w:rPr>
      </w:pPr>
    </w:p>
    <w:p w14:paraId="045B975F" w14:textId="77777777" w:rsidR="004B413C" w:rsidRDefault="004B413C">
      <w:pPr>
        <w:spacing w:line="200" w:lineRule="exact"/>
        <w:rPr>
          <w:sz w:val="20"/>
          <w:szCs w:val="20"/>
        </w:rPr>
      </w:pPr>
    </w:p>
    <w:p w14:paraId="48CAD973" w14:textId="77777777" w:rsidR="004B413C" w:rsidRDefault="004B413C">
      <w:pPr>
        <w:spacing w:line="200" w:lineRule="exact"/>
        <w:rPr>
          <w:sz w:val="20"/>
          <w:szCs w:val="20"/>
        </w:rPr>
      </w:pPr>
    </w:p>
    <w:p w14:paraId="2904E4A0" w14:textId="77777777" w:rsidR="004B413C" w:rsidRDefault="004B413C">
      <w:pPr>
        <w:spacing w:line="200" w:lineRule="exact"/>
        <w:rPr>
          <w:sz w:val="20"/>
          <w:szCs w:val="20"/>
        </w:rPr>
      </w:pPr>
    </w:p>
    <w:p w14:paraId="3BC38B6B" w14:textId="77777777" w:rsidR="004B413C" w:rsidRDefault="004B413C">
      <w:pPr>
        <w:spacing w:line="238" w:lineRule="exact"/>
        <w:rPr>
          <w:sz w:val="20"/>
          <w:szCs w:val="20"/>
        </w:rPr>
      </w:pPr>
    </w:p>
    <w:tbl>
      <w:tblPr>
        <w:tblW w:w="0" w:type="auto"/>
        <w:tblInd w:w="20" w:type="dxa"/>
        <w:tblLayout w:type="fixed"/>
        <w:tblCellMar>
          <w:left w:w="0" w:type="dxa"/>
          <w:right w:w="0" w:type="dxa"/>
        </w:tblCellMar>
        <w:tblLook w:val="04A0" w:firstRow="1" w:lastRow="0" w:firstColumn="1" w:lastColumn="0" w:noHBand="0" w:noVBand="1"/>
      </w:tblPr>
      <w:tblGrid>
        <w:gridCol w:w="360"/>
        <w:gridCol w:w="2620"/>
        <w:gridCol w:w="1420"/>
        <w:gridCol w:w="1980"/>
        <w:gridCol w:w="1240"/>
        <w:gridCol w:w="1520"/>
        <w:gridCol w:w="20"/>
      </w:tblGrid>
      <w:tr w:rsidR="004B413C" w14:paraId="2C0579AA" w14:textId="77777777">
        <w:trPr>
          <w:trHeight w:val="207"/>
        </w:trPr>
        <w:tc>
          <w:tcPr>
            <w:tcW w:w="360" w:type="dxa"/>
            <w:vAlign w:val="bottom"/>
          </w:tcPr>
          <w:p w14:paraId="57C851AD" w14:textId="77777777" w:rsidR="004B413C" w:rsidRDefault="004B413C">
            <w:pPr>
              <w:rPr>
                <w:sz w:val="18"/>
                <w:szCs w:val="18"/>
              </w:rPr>
            </w:pPr>
          </w:p>
        </w:tc>
        <w:tc>
          <w:tcPr>
            <w:tcW w:w="2620" w:type="dxa"/>
            <w:vAlign w:val="bottom"/>
          </w:tcPr>
          <w:p w14:paraId="3AF23077" w14:textId="77777777" w:rsidR="004B413C" w:rsidRDefault="00EC2FEA">
            <w:pPr>
              <w:ind w:right="2210"/>
              <w:jc w:val="right"/>
              <w:rPr>
                <w:sz w:val="20"/>
                <w:szCs w:val="20"/>
              </w:rPr>
            </w:pPr>
            <w:r>
              <w:rPr>
                <w:rFonts w:ascii="Arial" w:eastAsia="Arial" w:hAnsi="Arial" w:cs="Arial"/>
                <w:color w:val="4D4D4D"/>
                <w:sz w:val="18"/>
                <w:szCs w:val="18"/>
              </w:rPr>
              <w:t>5.0</w:t>
            </w:r>
          </w:p>
        </w:tc>
        <w:tc>
          <w:tcPr>
            <w:tcW w:w="1420" w:type="dxa"/>
            <w:vAlign w:val="bottom"/>
          </w:tcPr>
          <w:p w14:paraId="783A1E2B" w14:textId="77777777" w:rsidR="004B413C" w:rsidRDefault="004B413C">
            <w:pPr>
              <w:rPr>
                <w:sz w:val="18"/>
                <w:szCs w:val="18"/>
              </w:rPr>
            </w:pPr>
          </w:p>
        </w:tc>
        <w:tc>
          <w:tcPr>
            <w:tcW w:w="1980" w:type="dxa"/>
            <w:vAlign w:val="bottom"/>
          </w:tcPr>
          <w:p w14:paraId="68A448C3" w14:textId="77777777" w:rsidR="004B413C" w:rsidRDefault="004B413C">
            <w:pPr>
              <w:rPr>
                <w:sz w:val="18"/>
                <w:szCs w:val="18"/>
              </w:rPr>
            </w:pPr>
          </w:p>
        </w:tc>
        <w:tc>
          <w:tcPr>
            <w:tcW w:w="1240" w:type="dxa"/>
            <w:vAlign w:val="bottom"/>
          </w:tcPr>
          <w:p w14:paraId="01884579" w14:textId="77777777" w:rsidR="004B413C" w:rsidRDefault="004B413C">
            <w:pPr>
              <w:rPr>
                <w:sz w:val="18"/>
                <w:szCs w:val="18"/>
              </w:rPr>
            </w:pPr>
          </w:p>
        </w:tc>
        <w:tc>
          <w:tcPr>
            <w:tcW w:w="1520" w:type="dxa"/>
            <w:vAlign w:val="bottom"/>
          </w:tcPr>
          <w:p w14:paraId="63DDE442" w14:textId="77777777" w:rsidR="004B413C" w:rsidRDefault="004B413C">
            <w:pPr>
              <w:rPr>
                <w:sz w:val="18"/>
                <w:szCs w:val="18"/>
              </w:rPr>
            </w:pPr>
          </w:p>
        </w:tc>
        <w:tc>
          <w:tcPr>
            <w:tcW w:w="0" w:type="dxa"/>
            <w:vAlign w:val="bottom"/>
          </w:tcPr>
          <w:p w14:paraId="528AA5BF" w14:textId="77777777" w:rsidR="004B413C" w:rsidRDefault="004B413C">
            <w:pPr>
              <w:rPr>
                <w:sz w:val="1"/>
                <w:szCs w:val="1"/>
              </w:rPr>
            </w:pPr>
          </w:p>
        </w:tc>
      </w:tr>
      <w:tr w:rsidR="004B413C" w14:paraId="3DFE6D41" w14:textId="77777777">
        <w:trPr>
          <w:trHeight w:val="1147"/>
        </w:trPr>
        <w:tc>
          <w:tcPr>
            <w:tcW w:w="360" w:type="dxa"/>
            <w:vMerge w:val="restart"/>
            <w:textDirection w:val="btLr"/>
            <w:vAlign w:val="bottom"/>
          </w:tcPr>
          <w:p w14:paraId="69192A19" w14:textId="77777777" w:rsidR="004B413C" w:rsidRDefault="00EC2FEA">
            <w:pPr>
              <w:rPr>
                <w:sz w:val="20"/>
                <w:szCs w:val="20"/>
              </w:rPr>
            </w:pPr>
            <w:r>
              <w:rPr>
                <w:rFonts w:ascii="Symbol" w:eastAsia="Symbol" w:hAnsi="Symbol" w:cs="Symbol"/>
                <w:w w:val="70"/>
                <w:sz w:val="28"/>
                <w:szCs w:val="28"/>
              </w:rPr>
              <w:t>(     )</w:t>
            </w:r>
            <w:r>
              <w:rPr>
                <w:rFonts w:ascii="Arial" w:eastAsia="Arial" w:hAnsi="Arial" w:cs="Arial"/>
                <w:w w:val="70"/>
              </w:rPr>
              <w:t>mAHD</w:t>
            </w:r>
          </w:p>
        </w:tc>
        <w:tc>
          <w:tcPr>
            <w:tcW w:w="2620" w:type="dxa"/>
            <w:vAlign w:val="bottom"/>
          </w:tcPr>
          <w:p w14:paraId="0570FBE5" w14:textId="77777777" w:rsidR="004B413C" w:rsidRDefault="00EC2FEA">
            <w:pPr>
              <w:ind w:right="2210"/>
              <w:jc w:val="right"/>
              <w:rPr>
                <w:sz w:val="20"/>
                <w:szCs w:val="20"/>
              </w:rPr>
            </w:pPr>
            <w:r>
              <w:rPr>
                <w:rFonts w:ascii="Arial" w:eastAsia="Arial" w:hAnsi="Arial" w:cs="Arial"/>
                <w:color w:val="4D4D4D"/>
                <w:sz w:val="18"/>
                <w:szCs w:val="18"/>
              </w:rPr>
              <w:t>4.5</w:t>
            </w:r>
          </w:p>
        </w:tc>
        <w:tc>
          <w:tcPr>
            <w:tcW w:w="1420" w:type="dxa"/>
            <w:vAlign w:val="bottom"/>
          </w:tcPr>
          <w:p w14:paraId="5A7C2880" w14:textId="77777777" w:rsidR="004B413C" w:rsidRDefault="004B413C">
            <w:pPr>
              <w:rPr>
                <w:sz w:val="24"/>
                <w:szCs w:val="24"/>
              </w:rPr>
            </w:pPr>
          </w:p>
        </w:tc>
        <w:tc>
          <w:tcPr>
            <w:tcW w:w="1980" w:type="dxa"/>
            <w:vAlign w:val="bottom"/>
          </w:tcPr>
          <w:p w14:paraId="682AAC0F" w14:textId="77777777" w:rsidR="004B413C" w:rsidRDefault="004B413C">
            <w:pPr>
              <w:rPr>
                <w:sz w:val="24"/>
                <w:szCs w:val="24"/>
              </w:rPr>
            </w:pPr>
          </w:p>
        </w:tc>
        <w:tc>
          <w:tcPr>
            <w:tcW w:w="1240" w:type="dxa"/>
            <w:vAlign w:val="bottom"/>
          </w:tcPr>
          <w:p w14:paraId="4817BB6D" w14:textId="77777777" w:rsidR="004B413C" w:rsidRDefault="004B413C">
            <w:pPr>
              <w:rPr>
                <w:sz w:val="24"/>
                <w:szCs w:val="24"/>
              </w:rPr>
            </w:pPr>
          </w:p>
        </w:tc>
        <w:tc>
          <w:tcPr>
            <w:tcW w:w="1520" w:type="dxa"/>
            <w:vMerge w:val="restart"/>
            <w:vAlign w:val="bottom"/>
          </w:tcPr>
          <w:p w14:paraId="517E27BA" w14:textId="77777777" w:rsidR="004B413C" w:rsidRDefault="00EC2FEA">
            <w:pPr>
              <w:ind w:right="117"/>
              <w:jc w:val="center"/>
              <w:rPr>
                <w:sz w:val="20"/>
                <w:szCs w:val="20"/>
              </w:rPr>
            </w:pPr>
            <w:r>
              <w:rPr>
                <w:rFonts w:ascii="Arial" w:eastAsia="Arial" w:hAnsi="Arial" w:cs="Arial"/>
              </w:rPr>
              <w:t>Current</w:t>
            </w:r>
          </w:p>
        </w:tc>
        <w:tc>
          <w:tcPr>
            <w:tcW w:w="0" w:type="dxa"/>
            <w:vAlign w:val="bottom"/>
          </w:tcPr>
          <w:p w14:paraId="6FC6F052" w14:textId="77777777" w:rsidR="004B413C" w:rsidRDefault="004B413C">
            <w:pPr>
              <w:rPr>
                <w:sz w:val="1"/>
                <w:szCs w:val="1"/>
              </w:rPr>
            </w:pPr>
          </w:p>
        </w:tc>
      </w:tr>
      <w:tr w:rsidR="004B413C" w14:paraId="6AB0E075" w14:textId="77777777">
        <w:trPr>
          <w:trHeight w:val="180"/>
        </w:trPr>
        <w:tc>
          <w:tcPr>
            <w:tcW w:w="360" w:type="dxa"/>
            <w:vMerge/>
            <w:vAlign w:val="bottom"/>
          </w:tcPr>
          <w:p w14:paraId="64B22D01" w14:textId="77777777" w:rsidR="004B413C" w:rsidRDefault="004B413C">
            <w:pPr>
              <w:rPr>
                <w:sz w:val="15"/>
                <w:szCs w:val="15"/>
              </w:rPr>
            </w:pPr>
          </w:p>
        </w:tc>
        <w:tc>
          <w:tcPr>
            <w:tcW w:w="2620" w:type="dxa"/>
            <w:vAlign w:val="bottom"/>
          </w:tcPr>
          <w:p w14:paraId="227569C3" w14:textId="77777777" w:rsidR="004B413C" w:rsidRDefault="004B413C">
            <w:pPr>
              <w:rPr>
                <w:sz w:val="15"/>
                <w:szCs w:val="15"/>
              </w:rPr>
            </w:pPr>
          </w:p>
        </w:tc>
        <w:tc>
          <w:tcPr>
            <w:tcW w:w="1420" w:type="dxa"/>
            <w:vAlign w:val="bottom"/>
          </w:tcPr>
          <w:p w14:paraId="0D6734FC" w14:textId="77777777" w:rsidR="004B413C" w:rsidRDefault="004B413C">
            <w:pPr>
              <w:rPr>
                <w:sz w:val="15"/>
                <w:szCs w:val="15"/>
              </w:rPr>
            </w:pPr>
          </w:p>
        </w:tc>
        <w:tc>
          <w:tcPr>
            <w:tcW w:w="1980" w:type="dxa"/>
            <w:vAlign w:val="bottom"/>
          </w:tcPr>
          <w:p w14:paraId="4B68648A" w14:textId="77777777" w:rsidR="004B413C" w:rsidRDefault="004B413C">
            <w:pPr>
              <w:rPr>
                <w:sz w:val="15"/>
                <w:szCs w:val="15"/>
              </w:rPr>
            </w:pPr>
          </w:p>
        </w:tc>
        <w:tc>
          <w:tcPr>
            <w:tcW w:w="1240" w:type="dxa"/>
            <w:vAlign w:val="bottom"/>
          </w:tcPr>
          <w:p w14:paraId="7EE5D66C" w14:textId="77777777" w:rsidR="004B413C" w:rsidRDefault="004B413C">
            <w:pPr>
              <w:rPr>
                <w:sz w:val="15"/>
                <w:szCs w:val="15"/>
              </w:rPr>
            </w:pPr>
          </w:p>
        </w:tc>
        <w:tc>
          <w:tcPr>
            <w:tcW w:w="1520" w:type="dxa"/>
            <w:vMerge/>
            <w:vAlign w:val="bottom"/>
          </w:tcPr>
          <w:p w14:paraId="525FFAB3" w14:textId="77777777" w:rsidR="004B413C" w:rsidRDefault="004B413C">
            <w:pPr>
              <w:rPr>
                <w:sz w:val="15"/>
                <w:szCs w:val="15"/>
              </w:rPr>
            </w:pPr>
          </w:p>
        </w:tc>
        <w:tc>
          <w:tcPr>
            <w:tcW w:w="0" w:type="dxa"/>
            <w:vAlign w:val="bottom"/>
          </w:tcPr>
          <w:p w14:paraId="47217C78" w14:textId="77777777" w:rsidR="004B413C" w:rsidRDefault="004B413C">
            <w:pPr>
              <w:rPr>
                <w:sz w:val="1"/>
                <w:szCs w:val="1"/>
              </w:rPr>
            </w:pPr>
          </w:p>
        </w:tc>
      </w:tr>
      <w:tr w:rsidR="004B413C" w14:paraId="634AAF6E" w14:textId="77777777">
        <w:trPr>
          <w:trHeight w:val="378"/>
        </w:trPr>
        <w:tc>
          <w:tcPr>
            <w:tcW w:w="360" w:type="dxa"/>
            <w:vMerge/>
            <w:vAlign w:val="bottom"/>
          </w:tcPr>
          <w:p w14:paraId="1E9FD2AE" w14:textId="77777777" w:rsidR="004B413C" w:rsidRDefault="004B413C">
            <w:pPr>
              <w:rPr>
                <w:sz w:val="24"/>
                <w:szCs w:val="24"/>
              </w:rPr>
            </w:pPr>
          </w:p>
        </w:tc>
        <w:tc>
          <w:tcPr>
            <w:tcW w:w="2620" w:type="dxa"/>
            <w:vAlign w:val="bottom"/>
          </w:tcPr>
          <w:p w14:paraId="74621F72" w14:textId="77777777" w:rsidR="004B413C" w:rsidRDefault="004B413C">
            <w:pPr>
              <w:rPr>
                <w:sz w:val="24"/>
                <w:szCs w:val="24"/>
              </w:rPr>
            </w:pPr>
          </w:p>
        </w:tc>
        <w:tc>
          <w:tcPr>
            <w:tcW w:w="1420" w:type="dxa"/>
            <w:vAlign w:val="bottom"/>
          </w:tcPr>
          <w:p w14:paraId="735D4821" w14:textId="77777777" w:rsidR="004B413C" w:rsidRDefault="004B413C">
            <w:pPr>
              <w:rPr>
                <w:sz w:val="24"/>
                <w:szCs w:val="24"/>
              </w:rPr>
            </w:pPr>
          </w:p>
        </w:tc>
        <w:tc>
          <w:tcPr>
            <w:tcW w:w="1980" w:type="dxa"/>
            <w:vAlign w:val="bottom"/>
          </w:tcPr>
          <w:p w14:paraId="5CA51398" w14:textId="77777777" w:rsidR="004B413C" w:rsidRDefault="004B413C">
            <w:pPr>
              <w:rPr>
                <w:sz w:val="24"/>
                <w:szCs w:val="24"/>
              </w:rPr>
            </w:pPr>
          </w:p>
        </w:tc>
        <w:tc>
          <w:tcPr>
            <w:tcW w:w="1240" w:type="dxa"/>
            <w:vAlign w:val="bottom"/>
          </w:tcPr>
          <w:p w14:paraId="43EDA6EE" w14:textId="77777777" w:rsidR="004B413C" w:rsidRDefault="004B413C">
            <w:pPr>
              <w:rPr>
                <w:sz w:val="24"/>
                <w:szCs w:val="24"/>
              </w:rPr>
            </w:pPr>
          </w:p>
        </w:tc>
        <w:tc>
          <w:tcPr>
            <w:tcW w:w="1520" w:type="dxa"/>
            <w:vAlign w:val="bottom"/>
          </w:tcPr>
          <w:p w14:paraId="0F29C3D8" w14:textId="77777777" w:rsidR="004B413C" w:rsidRDefault="004B413C">
            <w:pPr>
              <w:rPr>
                <w:sz w:val="24"/>
                <w:szCs w:val="24"/>
              </w:rPr>
            </w:pPr>
          </w:p>
        </w:tc>
        <w:tc>
          <w:tcPr>
            <w:tcW w:w="0" w:type="dxa"/>
            <w:vAlign w:val="bottom"/>
          </w:tcPr>
          <w:p w14:paraId="504ADE9B" w14:textId="77777777" w:rsidR="004B413C" w:rsidRDefault="004B413C">
            <w:pPr>
              <w:rPr>
                <w:sz w:val="1"/>
                <w:szCs w:val="1"/>
              </w:rPr>
            </w:pPr>
          </w:p>
        </w:tc>
      </w:tr>
      <w:tr w:rsidR="004B413C" w14:paraId="290C609B" w14:textId="77777777">
        <w:trPr>
          <w:trHeight w:val="582"/>
        </w:trPr>
        <w:tc>
          <w:tcPr>
            <w:tcW w:w="360" w:type="dxa"/>
            <w:textDirection w:val="btLr"/>
            <w:vAlign w:val="bottom"/>
          </w:tcPr>
          <w:p w14:paraId="433907F8" w14:textId="77777777" w:rsidR="004B413C" w:rsidRDefault="00EC2FEA">
            <w:pPr>
              <w:rPr>
                <w:sz w:val="20"/>
                <w:szCs w:val="20"/>
              </w:rPr>
            </w:pPr>
            <w:r>
              <w:rPr>
                <w:rFonts w:ascii="Arial" w:eastAsia="Arial" w:hAnsi="Arial" w:cs="Arial"/>
                <w:w w:val="98"/>
              </w:rPr>
              <w:t>Level</w:t>
            </w:r>
          </w:p>
        </w:tc>
        <w:tc>
          <w:tcPr>
            <w:tcW w:w="2620" w:type="dxa"/>
            <w:vAlign w:val="bottom"/>
          </w:tcPr>
          <w:p w14:paraId="7DF39C57" w14:textId="77777777" w:rsidR="004B413C" w:rsidRDefault="00EC2FEA">
            <w:pPr>
              <w:ind w:right="2210"/>
              <w:jc w:val="right"/>
              <w:rPr>
                <w:sz w:val="20"/>
                <w:szCs w:val="20"/>
              </w:rPr>
            </w:pPr>
            <w:r>
              <w:rPr>
                <w:rFonts w:ascii="Arial" w:eastAsia="Arial" w:hAnsi="Arial" w:cs="Arial"/>
                <w:color w:val="4D4D4D"/>
                <w:sz w:val="18"/>
                <w:szCs w:val="18"/>
              </w:rPr>
              <w:t>4.0</w:t>
            </w:r>
          </w:p>
        </w:tc>
        <w:tc>
          <w:tcPr>
            <w:tcW w:w="1420" w:type="dxa"/>
            <w:vAlign w:val="bottom"/>
          </w:tcPr>
          <w:p w14:paraId="05C1C15A" w14:textId="77777777" w:rsidR="004B413C" w:rsidRDefault="004B413C">
            <w:pPr>
              <w:rPr>
                <w:sz w:val="24"/>
                <w:szCs w:val="24"/>
              </w:rPr>
            </w:pPr>
          </w:p>
        </w:tc>
        <w:tc>
          <w:tcPr>
            <w:tcW w:w="1980" w:type="dxa"/>
            <w:vAlign w:val="bottom"/>
          </w:tcPr>
          <w:p w14:paraId="75234407" w14:textId="77777777" w:rsidR="004B413C" w:rsidRDefault="004B413C">
            <w:pPr>
              <w:rPr>
                <w:sz w:val="24"/>
                <w:szCs w:val="24"/>
              </w:rPr>
            </w:pPr>
          </w:p>
        </w:tc>
        <w:tc>
          <w:tcPr>
            <w:tcW w:w="1240" w:type="dxa"/>
            <w:vAlign w:val="bottom"/>
          </w:tcPr>
          <w:p w14:paraId="64F5B26F" w14:textId="77777777" w:rsidR="004B413C" w:rsidRDefault="004B413C">
            <w:pPr>
              <w:rPr>
                <w:sz w:val="24"/>
                <w:szCs w:val="24"/>
              </w:rPr>
            </w:pPr>
          </w:p>
        </w:tc>
        <w:tc>
          <w:tcPr>
            <w:tcW w:w="1520" w:type="dxa"/>
            <w:vAlign w:val="bottom"/>
          </w:tcPr>
          <w:p w14:paraId="40CB29C3" w14:textId="77777777" w:rsidR="004B413C" w:rsidRDefault="00EC2FEA">
            <w:pPr>
              <w:ind w:right="117"/>
              <w:jc w:val="center"/>
              <w:rPr>
                <w:sz w:val="20"/>
                <w:szCs w:val="20"/>
              </w:rPr>
            </w:pPr>
            <w:r>
              <w:rPr>
                <w:rFonts w:ascii="Arial" w:eastAsia="Arial" w:hAnsi="Arial" w:cs="Arial"/>
                <w:w w:val="99"/>
              </w:rPr>
              <w:t>Proposed</w:t>
            </w:r>
          </w:p>
        </w:tc>
        <w:tc>
          <w:tcPr>
            <w:tcW w:w="0" w:type="dxa"/>
            <w:vAlign w:val="bottom"/>
          </w:tcPr>
          <w:p w14:paraId="4D0DE4B9" w14:textId="77777777" w:rsidR="004B413C" w:rsidRDefault="004B413C">
            <w:pPr>
              <w:rPr>
                <w:sz w:val="1"/>
                <w:szCs w:val="1"/>
              </w:rPr>
            </w:pPr>
          </w:p>
        </w:tc>
      </w:tr>
      <w:tr w:rsidR="004B413C" w14:paraId="4DC0805C" w14:textId="77777777">
        <w:trPr>
          <w:trHeight w:val="626"/>
        </w:trPr>
        <w:tc>
          <w:tcPr>
            <w:tcW w:w="360" w:type="dxa"/>
            <w:textDirection w:val="btLr"/>
            <w:vAlign w:val="bottom"/>
          </w:tcPr>
          <w:p w14:paraId="5AE2D427" w14:textId="77777777" w:rsidR="004B413C" w:rsidRDefault="00EC2FEA">
            <w:pPr>
              <w:rPr>
                <w:sz w:val="20"/>
                <w:szCs w:val="20"/>
              </w:rPr>
            </w:pPr>
            <w:r>
              <w:rPr>
                <w:rFonts w:ascii="Arial" w:eastAsia="Arial" w:hAnsi="Arial" w:cs="Arial"/>
                <w:w w:val="98"/>
              </w:rPr>
              <w:t>Water</w:t>
            </w:r>
          </w:p>
        </w:tc>
        <w:tc>
          <w:tcPr>
            <w:tcW w:w="2620" w:type="dxa"/>
            <w:vAlign w:val="bottom"/>
          </w:tcPr>
          <w:p w14:paraId="4AF1BEB3" w14:textId="77777777" w:rsidR="004B413C" w:rsidRDefault="004B413C">
            <w:pPr>
              <w:rPr>
                <w:sz w:val="24"/>
                <w:szCs w:val="24"/>
              </w:rPr>
            </w:pPr>
          </w:p>
        </w:tc>
        <w:tc>
          <w:tcPr>
            <w:tcW w:w="1420" w:type="dxa"/>
            <w:vAlign w:val="bottom"/>
          </w:tcPr>
          <w:p w14:paraId="372DAD66" w14:textId="77777777" w:rsidR="004B413C" w:rsidRDefault="004B413C">
            <w:pPr>
              <w:rPr>
                <w:sz w:val="24"/>
                <w:szCs w:val="24"/>
              </w:rPr>
            </w:pPr>
          </w:p>
        </w:tc>
        <w:tc>
          <w:tcPr>
            <w:tcW w:w="1980" w:type="dxa"/>
            <w:vAlign w:val="bottom"/>
          </w:tcPr>
          <w:p w14:paraId="6E61E9C2" w14:textId="77777777" w:rsidR="004B413C" w:rsidRDefault="004B413C">
            <w:pPr>
              <w:rPr>
                <w:sz w:val="24"/>
                <w:szCs w:val="24"/>
              </w:rPr>
            </w:pPr>
          </w:p>
        </w:tc>
        <w:tc>
          <w:tcPr>
            <w:tcW w:w="1240" w:type="dxa"/>
            <w:vAlign w:val="bottom"/>
          </w:tcPr>
          <w:p w14:paraId="3D51B129" w14:textId="77777777" w:rsidR="004B413C" w:rsidRDefault="004B413C">
            <w:pPr>
              <w:rPr>
                <w:sz w:val="24"/>
                <w:szCs w:val="24"/>
              </w:rPr>
            </w:pPr>
          </w:p>
        </w:tc>
        <w:tc>
          <w:tcPr>
            <w:tcW w:w="1520" w:type="dxa"/>
            <w:vAlign w:val="bottom"/>
          </w:tcPr>
          <w:p w14:paraId="02064B23" w14:textId="77777777" w:rsidR="004B413C" w:rsidRDefault="004B413C">
            <w:pPr>
              <w:rPr>
                <w:sz w:val="24"/>
                <w:szCs w:val="24"/>
              </w:rPr>
            </w:pPr>
          </w:p>
        </w:tc>
        <w:tc>
          <w:tcPr>
            <w:tcW w:w="0" w:type="dxa"/>
            <w:vAlign w:val="bottom"/>
          </w:tcPr>
          <w:p w14:paraId="467D3E01" w14:textId="77777777" w:rsidR="004B413C" w:rsidRDefault="004B413C">
            <w:pPr>
              <w:rPr>
                <w:sz w:val="1"/>
                <w:szCs w:val="1"/>
              </w:rPr>
            </w:pPr>
          </w:p>
        </w:tc>
      </w:tr>
      <w:tr w:rsidR="004B413C" w14:paraId="61B9EC1A" w14:textId="77777777">
        <w:trPr>
          <w:trHeight w:val="528"/>
        </w:trPr>
        <w:tc>
          <w:tcPr>
            <w:tcW w:w="360" w:type="dxa"/>
            <w:vAlign w:val="bottom"/>
          </w:tcPr>
          <w:p w14:paraId="6D092BA7" w14:textId="77777777" w:rsidR="004B413C" w:rsidRDefault="004B413C">
            <w:pPr>
              <w:rPr>
                <w:sz w:val="24"/>
                <w:szCs w:val="24"/>
              </w:rPr>
            </w:pPr>
          </w:p>
        </w:tc>
        <w:tc>
          <w:tcPr>
            <w:tcW w:w="2620" w:type="dxa"/>
            <w:vAlign w:val="bottom"/>
          </w:tcPr>
          <w:p w14:paraId="13DC8488" w14:textId="77777777" w:rsidR="004B413C" w:rsidRDefault="00EC2FEA">
            <w:pPr>
              <w:ind w:right="2210"/>
              <w:jc w:val="right"/>
              <w:rPr>
                <w:sz w:val="20"/>
                <w:szCs w:val="20"/>
              </w:rPr>
            </w:pPr>
            <w:r>
              <w:rPr>
                <w:rFonts w:ascii="Arial" w:eastAsia="Arial" w:hAnsi="Arial" w:cs="Arial"/>
                <w:color w:val="4D4D4D"/>
                <w:sz w:val="18"/>
                <w:szCs w:val="18"/>
              </w:rPr>
              <w:t>3.5</w:t>
            </w:r>
          </w:p>
        </w:tc>
        <w:tc>
          <w:tcPr>
            <w:tcW w:w="1420" w:type="dxa"/>
            <w:vAlign w:val="bottom"/>
          </w:tcPr>
          <w:p w14:paraId="0DD50763" w14:textId="77777777" w:rsidR="004B413C" w:rsidRDefault="004B413C">
            <w:pPr>
              <w:rPr>
                <w:sz w:val="24"/>
                <w:szCs w:val="24"/>
              </w:rPr>
            </w:pPr>
          </w:p>
        </w:tc>
        <w:tc>
          <w:tcPr>
            <w:tcW w:w="1980" w:type="dxa"/>
            <w:vAlign w:val="bottom"/>
          </w:tcPr>
          <w:p w14:paraId="40891A5C" w14:textId="77777777" w:rsidR="004B413C" w:rsidRDefault="004B413C">
            <w:pPr>
              <w:rPr>
                <w:sz w:val="24"/>
                <w:szCs w:val="24"/>
              </w:rPr>
            </w:pPr>
          </w:p>
        </w:tc>
        <w:tc>
          <w:tcPr>
            <w:tcW w:w="1240" w:type="dxa"/>
            <w:vAlign w:val="bottom"/>
          </w:tcPr>
          <w:p w14:paraId="66C51A81" w14:textId="77777777" w:rsidR="004B413C" w:rsidRDefault="004B413C">
            <w:pPr>
              <w:rPr>
                <w:sz w:val="24"/>
                <w:szCs w:val="24"/>
              </w:rPr>
            </w:pPr>
          </w:p>
        </w:tc>
        <w:tc>
          <w:tcPr>
            <w:tcW w:w="1520" w:type="dxa"/>
            <w:vAlign w:val="bottom"/>
          </w:tcPr>
          <w:p w14:paraId="3296B3F6" w14:textId="77777777" w:rsidR="004B413C" w:rsidRDefault="004B413C">
            <w:pPr>
              <w:rPr>
                <w:sz w:val="24"/>
                <w:szCs w:val="24"/>
              </w:rPr>
            </w:pPr>
          </w:p>
        </w:tc>
        <w:tc>
          <w:tcPr>
            <w:tcW w:w="0" w:type="dxa"/>
            <w:vAlign w:val="bottom"/>
          </w:tcPr>
          <w:p w14:paraId="5A82A9D3" w14:textId="77777777" w:rsidR="004B413C" w:rsidRDefault="004B413C">
            <w:pPr>
              <w:rPr>
                <w:sz w:val="1"/>
                <w:szCs w:val="1"/>
              </w:rPr>
            </w:pPr>
          </w:p>
        </w:tc>
      </w:tr>
      <w:tr w:rsidR="004B413C" w14:paraId="0095FCB6" w14:textId="77777777">
        <w:trPr>
          <w:trHeight w:val="1147"/>
        </w:trPr>
        <w:tc>
          <w:tcPr>
            <w:tcW w:w="360" w:type="dxa"/>
            <w:vAlign w:val="bottom"/>
          </w:tcPr>
          <w:p w14:paraId="34A3833A" w14:textId="77777777" w:rsidR="004B413C" w:rsidRDefault="004B413C">
            <w:pPr>
              <w:rPr>
                <w:sz w:val="24"/>
                <w:szCs w:val="24"/>
              </w:rPr>
            </w:pPr>
          </w:p>
        </w:tc>
        <w:tc>
          <w:tcPr>
            <w:tcW w:w="2620" w:type="dxa"/>
            <w:vAlign w:val="bottom"/>
          </w:tcPr>
          <w:p w14:paraId="7FEE237B" w14:textId="77777777" w:rsidR="004B413C" w:rsidRDefault="00EC2FEA">
            <w:pPr>
              <w:ind w:right="2210"/>
              <w:jc w:val="right"/>
              <w:rPr>
                <w:sz w:val="20"/>
                <w:szCs w:val="20"/>
              </w:rPr>
            </w:pPr>
            <w:r>
              <w:rPr>
                <w:rFonts w:ascii="Arial" w:eastAsia="Arial" w:hAnsi="Arial" w:cs="Arial"/>
                <w:color w:val="4D4D4D"/>
                <w:sz w:val="18"/>
                <w:szCs w:val="18"/>
              </w:rPr>
              <w:t>3.0</w:t>
            </w:r>
          </w:p>
        </w:tc>
        <w:tc>
          <w:tcPr>
            <w:tcW w:w="1420" w:type="dxa"/>
            <w:vAlign w:val="bottom"/>
          </w:tcPr>
          <w:p w14:paraId="6DD41699" w14:textId="77777777" w:rsidR="004B413C" w:rsidRDefault="004B413C">
            <w:pPr>
              <w:rPr>
                <w:sz w:val="24"/>
                <w:szCs w:val="24"/>
              </w:rPr>
            </w:pPr>
          </w:p>
        </w:tc>
        <w:tc>
          <w:tcPr>
            <w:tcW w:w="1980" w:type="dxa"/>
            <w:vAlign w:val="bottom"/>
          </w:tcPr>
          <w:p w14:paraId="7C73E197" w14:textId="77777777" w:rsidR="004B413C" w:rsidRDefault="004B413C">
            <w:pPr>
              <w:rPr>
                <w:sz w:val="24"/>
                <w:szCs w:val="24"/>
              </w:rPr>
            </w:pPr>
          </w:p>
        </w:tc>
        <w:tc>
          <w:tcPr>
            <w:tcW w:w="1240" w:type="dxa"/>
            <w:vAlign w:val="bottom"/>
          </w:tcPr>
          <w:p w14:paraId="04A2615C" w14:textId="77777777" w:rsidR="004B413C" w:rsidRDefault="004B413C">
            <w:pPr>
              <w:rPr>
                <w:sz w:val="24"/>
                <w:szCs w:val="24"/>
              </w:rPr>
            </w:pPr>
          </w:p>
        </w:tc>
        <w:tc>
          <w:tcPr>
            <w:tcW w:w="1520" w:type="dxa"/>
            <w:vAlign w:val="bottom"/>
          </w:tcPr>
          <w:p w14:paraId="647DB181" w14:textId="77777777" w:rsidR="004B413C" w:rsidRDefault="004B413C">
            <w:pPr>
              <w:rPr>
                <w:sz w:val="24"/>
                <w:szCs w:val="24"/>
              </w:rPr>
            </w:pPr>
          </w:p>
        </w:tc>
        <w:tc>
          <w:tcPr>
            <w:tcW w:w="0" w:type="dxa"/>
            <w:vAlign w:val="bottom"/>
          </w:tcPr>
          <w:p w14:paraId="450F8CB6" w14:textId="77777777" w:rsidR="004B413C" w:rsidRDefault="004B413C">
            <w:pPr>
              <w:rPr>
                <w:sz w:val="1"/>
                <w:szCs w:val="1"/>
              </w:rPr>
            </w:pPr>
          </w:p>
        </w:tc>
      </w:tr>
      <w:tr w:rsidR="004B413C" w14:paraId="3ABD1199" w14:textId="77777777">
        <w:trPr>
          <w:trHeight w:val="438"/>
        </w:trPr>
        <w:tc>
          <w:tcPr>
            <w:tcW w:w="360" w:type="dxa"/>
            <w:vAlign w:val="bottom"/>
          </w:tcPr>
          <w:p w14:paraId="150C7663" w14:textId="77777777" w:rsidR="004B413C" w:rsidRDefault="004B413C">
            <w:pPr>
              <w:rPr>
                <w:sz w:val="24"/>
                <w:szCs w:val="24"/>
              </w:rPr>
            </w:pPr>
          </w:p>
        </w:tc>
        <w:tc>
          <w:tcPr>
            <w:tcW w:w="2620" w:type="dxa"/>
            <w:vAlign w:val="bottom"/>
          </w:tcPr>
          <w:p w14:paraId="1A266426" w14:textId="77777777" w:rsidR="004B413C" w:rsidRDefault="00EC2FEA">
            <w:pPr>
              <w:ind w:right="570"/>
              <w:jc w:val="right"/>
              <w:rPr>
                <w:sz w:val="20"/>
                <w:szCs w:val="20"/>
              </w:rPr>
            </w:pPr>
            <w:r>
              <w:rPr>
                <w:rFonts w:ascii="Arial" w:eastAsia="Arial" w:hAnsi="Arial" w:cs="Arial"/>
                <w:color w:val="4D4D4D"/>
                <w:sz w:val="18"/>
                <w:szCs w:val="18"/>
              </w:rPr>
              <w:t>2000</w:t>
            </w:r>
          </w:p>
        </w:tc>
        <w:tc>
          <w:tcPr>
            <w:tcW w:w="1420" w:type="dxa"/>
            <w:vAlign w:val="bottom"/>
          </w:tcPr>
          <w:p w14:paraId="4DDCBCEA" w14:textId="77777777" w:rsidR="004B413C" w:rsidRDefault="00EC2FEA">
            <w:pPr>
              <w:ind w:right="290"/>
              <w:jc w:val="right"/>
              <w:rPr>
                <w:sz w:val="20"/>
                <w:szCs w:val="20"/>
              </w:rPr>
            </w:pPr>
            <w:r>
              <w:rPr>
                <w:rFonts w:ascii="Arial" w:eastAsia="Arial" w:hAnsi="Arial" w:cs="Arial"/>
                <w:color w:val="4D4D4D"/>
                <w:sz w:val="18"/>
                <w:szCs w:val="18"/>
              </w:rPr>
              <w:t>2005</w:t>
            </w:r>
          </w:p>
        </w:tc>
        <w:tc>
          <w:tcPr>
            <w:tcW w:w="1980" w:type="dxa"/>
            <w:vAlign w:val="bottom"/>
          </w:tcPr>
          <w:p w14:paraId="28483A8F" w14:textId="77777777" w:rsidR="004B413C" w:rsidRDefault="00EC2FEA">
            <w:pPr>
              <w:ind w:right="540"/>
              <w:jc w:val="right"/>
              <w:rPr>
                <w:sz w:val="20"/>
                <w:szCs w:val="20"/>
              </w:rPr>
            </w:pPr>
            <w:r>
              <w:rPr>
                <w:rFonts w:ascii="Arial" w:eastAsia="Arial" w:hAnsi="Arial" w:cs="Arial"/>
                <w:color w:val="4D4D4D"/>
                <w:sz w:val="18"/>
                <w:szCs w:val="18"/>
              </w:rPr>
              <w:t>2010</w:t>
            </w:r>
          </w:p>
        </w:tc>
        <w:tc>
          <w:tcPr>
            <w:tcW w:w="1240" w:type="dxa"/>
            <w:vAlign w:val="bottom"/>
          </w:tcPr>
          <w:p w14:paraId="75FB3E23" w14:textId="77777777" w:rsidR="004B413C" w:rsidRDefault="00EC2FEA">
            <w:pPr>
              <w:ind w:right="90"/>
              <w:jc w:val="right"/>
              <w:rPr>
                <w:sz w:val="20"/>
                <w:szCs w:val="20"/>
              </w:rPr>
            </w:pPr>
            <w:r>
              <w:rPr>
                <w:rFonts w:ascii="Arial" w:eastAsia="Arial" w:hAnsi="Arial" w:cs="Arial"/>
                <w:color w:val="4D4D4D"/>
                <w:sz w:val="18"/>
                <w:szCs w:val="18"/>
              </w:rPr>
              <w:t>2015</w:t>
            </w:r>
          </w:p>
        </w:tc>
        <w:tc>
          <w:tcPr>
            <w:tcW w:w="1520" w:type="dxa"/>
            <w:vAlign w:val="bottom"/>
          </w:tcPr>
          <w:p w14:paraId="428BBBC7" w14:textId="77777777" w:rsidR="004B413C" w:rsidRDefault="00EC2FEA">
            <w:pPr>
              <w:jc w:val="right"/>
              <w:rPr>
                <w:sz w:val="20"/>
                <w:szCs w:val="20"/>
              </w:rPr>
            </w:pPr>
            <w:r>
              <w:rPr>
                <w:rFonts w:ascii="Arial" w:eastAsia="Arial" w:hAnsi="Arial" w:cs="Arial"/>
                <w:color w:val="4D4D4D"/>
                <w:sz w:val="18"/>
                <w:szCs w:val="18"/>
              </w:rPr>
              <w:t>2020</w:t>
            </w:r>
          </w:p>
        </w:tc>
        <w:tc>
          <w:tcPr>
            <w:tcW w:w="0" w:type="dxa"/>
            <w:vAlign w:val="bottom"/>
          </w:tcPr>
          <w:p w14:paraId="05AF8CE6" w14:textId="77777777" w:rsidR="004B413C" w:rsidRDefault="004B413C">
            <w:pPr>
              <w:rPr>
                <w:sz w:val="1"/>
                <w:szCs w:val="1"/>
              </w:rPr>
            </w:pPr>
          </w:p>
        </w:tc>
      </w:tr>
      <w:tr w:rsidR="004B413C" w14:paraId="013C9C04" w14:textId="77777777">
        <w:trPr>
          <w:trHeight w:val="260"/>
        </w:trPr>
        <w:tc>
          <w:tcPr>
            <w:tcW w:w="360" w:type="dxa"/>
            <w:vAlign w:val="bottom"/>
          </w:tcPr>
          <w:p w14:paraId="0258DD59" w14:textId="77777777" w:rsidR="004B413C" w:rsidRDefault="004B413C"/>
        </w:tc>
        <w:tc>
          <w:tcPr>
            <w:tcW w:w="2620" w:type="dxa"/>
            <w:vAlign w:val="bottom"/>
          </w:tcPr>
          <w:p w14:paraId="26304CBE" w14:textId="77777777" w:rsidR="004B413C" w:rsidRDefault="004B413C"/>
        </w:tc>
        <w:tc>
          <w:tcPr>
            <w:tcW w:w="1420" w:type="dxa"/>
            <w:vAlign w:val="bottom"/>
          </w:tcPr>
          <w:p w14:paraId="25FCCB5A" w14:textId="77777777" w:rsidR="004B413C" w:rsidRDefault="004B413C"/>
        </w:tc>
        <w:tc>
          <w:tcPr>
            <w:tcW w:w="1980" w:type="dxa"/>
            <w:vAlign w:val="bottom"/>
          </w:tcPr>
          <w:p w14:paraId="6E11FA42" w14:textId="77777777" w:rsidR="004B413C" w:rsidRDefault="00EC2FEA">
            <w:pPr>
              <w:ind w:right="1060"/>
              <w:jc w:val="right"/>
              <w:rPr>
                <w:sz w:val="20"/>
                <w:szCs w:val="20"/>
              </w:rPr>
            </w:pPr>
            <w:r>
              <w:rPr>
                <w:rFonts w:ascii="Arial" w:eastAsia="Arial" w:hAnsi="Arial" w:cs="Arial"/>
              </w:rPr>
              <w:t>Year</w:t>
            </w:r>
          </w:p>
        </w:tc>
        <w:tc>
          <w:tcPr>
            <w:tcW w:w="1240" w:type="dxa"/>
            <w:vAlign w:val="bottom"/>
          </w:tcPr>
          <w:p w14:paraId="42BAA984" w14:textId="77777777" w:rsidR="004B413C" w:rsidRDefault="004B413C"/>
        </w:tc>
        <w:tc>
          <w:tcPr>
            <w:tcW w:w="1520" w:type="dxa"/>
            <w:vAlign w:val="bottom"/>
          </w:tcPr>
          <w:p w14:paraId="0E060A64" w14:textId="77777777" w:rsidR="004B413C" w:rsidRDefault="004B413C"/>
        </w:tc>
        <w:tc>
          <w:tcPr>
            <w:tcW w:w="0" w:type="dxa"/>
            <w:vAlign w:val="bottom"/>
          </w:tcPr>
          <w:p w14:paraId="18C96537" w14:textId="77777777" w:rsidR="004B413C" w:rsidRDefault="004B413C">
            <w:pPr>
              <w:rPr>
                <w:sz w:val="1"/>
                <w:szCs w:val="1"/>
              </w:rPr>
            </w:pPr>
          </w:p>
        </w:tc>
      </w:tr>
    </w:tbl>
    <w:p w14:paraId="0D39FF4D" w14:textId="77777777" w:rsidR="004B413C" w:rsidRDefault="004B413C">
      <w:pPr>
        <w:spacing w:line="200" w:lineRule="exact"/>
        <w:rPr>
          <w:sz w:val="20"/>
          <w:szCs w:val="20"/>
        </w:rPr>
      </w:pPr>
    </w:p>
    <w:p w14:paraId="0503E925" w14:textId="77777777" w:rsidR="004B413C" w:rsidRDefault="004B413C">
      <w:pPr>
        <w:spacing w:line="363" w:lineRule="exact"/>
        <w:rPr>
          <w:sz w:val="20"/>
          <w:szCs w:val="20"/>
        </w:rPr>
      </w:pPr>
    </w:p>
    <w:p w14:paraId="0213E9F4" w14:textId="77777777" w:rsidR="004B413C" w:rsidRDefault="00EC2FEA">
      <w:pPr>
        <w:spacing w:line="302" w:lineRule="auto"/>
        <w:rPr>
          <w:sz w:val="20"/>
          <w:szCs w:val="20"/>
        </w:rPr>
      </w:pPr>
      <w:r>
        <w:rPr>
          <w:rFonts w:ascii="Arial" w:eastAsia="Arial" w:hAnsi="Arial" w:cs="Arial"/>
          <w:sz w:val="20"/>
          <w:szCs w:val="20"/>
        </w:rPr>
        <w:t>Figure 58: Groundwater levels recorded at bore 61618500 in the vicinity of Lake Wilgarup. Red segments along trendline indicate preiods of significant decline in groundwater levels.</w:t>
      </w:r>
    </w:p>
    <w:p w14:paraId="5102E5A2" w14:textId="77777777" w:rsidR="004B413C" w:rsidRDefault="004B413C">
      <w:pPr>
        <w:spacing w:line="200" w:lineRule="exact"/>
        <w:rPr>
          <w:sz w:val="20"/>
          <w:szCs w:val="20"/>
        </w:rPr>
      </w:pPr>
    </w:p>
    <w:p w14:paraId="77304B95" w14:textId="77777777" w:rsidR="004B413C" w:rsidRDefault="004B413C">
      <w:pPr>
        <w:spacing w:line="200" w:lineRule="exact"/>
        <w:rPr>
          <w:sz w:val="20"/>
          <w:szCs w:val="20"/>
        </w:rPr>
      </w:pPr>
    </w:p>
    <w:p w14:paraId="12D0967B" w14:textId="77777777" w:rsidR="004B413C" w:rsidRDefault="004B413C">
      <w:pPr>
        <w:spacing w:line="200" w:lineRule="exact"/>
        <w:rPr>
          <w:sz w:val="20"/>
          <w:szCs w:val="20"/>
        </w:rPr>
      </w:pPr>
    </w:p>
    <w:p w14:paraId="6729B031" w14:textId="77777777" w:rsidR="004B413C" w:rsidRDefault="004B413C">
      <w:pPr>
        <w:spacing w:line="200" w:lineRule="exact"/>
        <w:rPr>
          <w:sz w:val="20"/>
          <w:szCs w:val="20"/>
        </w:rPr>
      </w:pPr>
    </w:p>
    <w:p w14:paraId="45593AE4" w14:textId="77777777" w:rsidR="004B413C" w:rsidRDefault="004B413C">
      <w:pPr>
        <w:spacing w:line="200" w:lineRule="exact"/>
        <w:rPr>
          <w:sz w:val="20"/>
          <w:szCs w:val="20"/>
        </w:rPr>
      </w:pPr>
    </w:p>
    <w:p w14:paraId="0B3516AC" w14:textId="77777777" w:rsidR="004B413C" w:rsidRDefault="004B413C">
      <w:pPr>
        <w:spacing w:line="200" w:lineRule="exact"/>
        <w:rPr>
          <w:sz w:val="20"/>
          <w:szCs w:val="20"/>
        </w:rPr>
      </w:pPr>
    </w:p>
    <w:p w14:paraId="0EB36FCC" w14:textId="77777777" w:rsidR="004B413C" w:rsidRDefault="004B413C">
      <w:pPr>
        <w:spacing w:line="200" w:lineRule="exact"/>
        <w:rPr>
          <w:sz w:val="20"/>
          <w:szCs w:val="20"/>
        </w:rPr>
      </w:pPr>
    </w:p>
    <w:p w14:paraId="14D49823" w14:textId="77777777" w:rsidR="004B413C" w:rsidRDefault="004B413C">
      <w:pPr>
        <w:spacing w:line="200" w:lineRule="exact"/>
        <w:rPr>
          <w:sz w:val="20"/>
          <w:szCs w:val="20"/>
        </w:rPr>
      </w:pPr>
    </w:p>
    <w:p w14:paraId="3ADD44F1" w14:textId="77777777" w:rsidR="004B413C" w:rsidRDefault="004B413C">
      <w:pPr>
        <w:spacing w:line="200" w:lineRule="exact"/>
        <w:rPr>
          <w:sz w:val="20"/>
          <w:szCs w:val="20"/>
        </w:rPr>
      </w:pPr>
    </w:p>
    <w:p w14:paraId="55AA9D4D" w14:textId="77777777" w:rsidR="004B413C" w:rsidRDefault="004B413C">
      <w:pPr>
        <w:spacing w:line="200" w:lineRule="exact"/>
        <w:rPr>
          <w:sz w:val="20"/>
          <w:szCs w:val="20"/>
        </w:rPr>
      </w:pPr>
    </w:p>
    <w:p w14:paraId="0D618551" w14:textId="77777777" w:rsidR="004B413C" w:rsidRDefault="004B413C">
      <w:pPr>
        <w:spacing w:line="200" w:lineRule="exact"/>
        <w:rPr>
          <w:sz w:val="20"/>
          <w:szCs w:val="20"/>
        </w:rPr>
      </w:pPr>
    </w:p>
    <w:p w14:paraId="71442EF1" w14:textId="77777777" w:rsidR="004B413C" w:rsidRDefault="004B413C">
      <w:pPr>
        <w:spacing w:line="200" w:lineRule="exact"/>
        <w:rPr>
          <w:sz w:val="20"/>
          <w:szCs w:val="20"/>
        </w:rPr>
      </w:pPr>
    </w:p>
    <w:p w14:paraId="5FC9CE6E" w14:textId="77777777" w:rsidR="004B413C" w:rsidRDefault="004B413C">
      <w:pPr>
        <w:spacing w:line="200" w:lineRule="exact"/>
        <w:rPr>
          <w:sz w:val="20"/>
          <w:szCs w:val="20"/>
        </w:rPr>
      </w:pPr>
    </w:p>
    <w:p w14:paraId="5C014DF7" w14:textId="77777777" w:rsidR="004B413C" w:rsidRDefault="004B413C">
      <w:pPr>
        <w:spacing w:line="200" w:lineRule="exact"/>
        <w:rPr>
          <w:sz w:val="20"/>
          <w:szCs w:val="20"/>
        </w:rPr>
      </w:pPr>
    </w:p>
    <w:p w14:paraId="3918EE2C" w14:textId="77777777" w:rsidR="004B413C" w:rsidRDefault="004B413C">
      <w:pPr>
        <w:spacing w:line="259" w:lineRule="exact"/>
        <w:rPr>
          <w:sz w:val="20"/>
          <w:szCs w:val="20"/>
        </w:rPr>
      </w:pPr>
    </w:p>
    <w:p w14:paraId="0C75E7FA" w14:textId="77777777" w:rsidR="004B413C" w:rsidRDefault="00EC2FEA">
      <w:pPr>
        <w:jc w:val="center"/>
        <w:rPr>
          <w:sz w:val="20"/>
          <w:szCs w:val="20"/>
        </w:rPr>
      </w:pPr>
      <w:r>
        <w:rPr>
          <w:rFonts w:ascii="Arial" w:eastAsia="Arial" w:hAnsi="Arial" w:cs="Arial"/>
          <w:sz w:val="20"/>
          <w:szCs w:val="20"/>
        </w:rPr>
        <w:t>91</w:t>
      </w:r>
    </w:p>
    <w:p w14:paraId="22511B11" w14:textId="77777777" w:rsidR="004B413C" w:rsidRDefault="004B413C">
      <w:pPr>
        <w:sectPr w:rsidR="004B413C">
          <w:pgSz w:w="12240" w:h="15840"/>
          <w:pgMar w:top="1440" w:right="1440" w:bottom="272" w:left="1440" w:header="0" w:footer="0" w:gutter="0"/>
          <w:cols w:space="720" w:equalWidth="0">
            <w:col w:w="9360"/>
          </w:cols>
        </w:sectPr>
      </w:pPr>
    </w:p>
    <w:p w14:paraId="1C882C53" w14:textId="77777777" w:rsidR="004B413C" w:rsidRDefault="00EC2FEA">
      <w:pPr>
        <w:ind w:left="4580"/>
        <w:rPr>
          <w:sz w:val="20"/>
          <w:szCs w:val="20"/>
        </w:rPr>
      </w:pPr>
      <w:bookmarkStart w:id="129" w:name="page92"/>
      <w:bookmarkEnd w:id="129"/>
      <w:r>
        <w:rPr>
          <w:rFonts w:ascii="Arial" w:eastAsia="Arial" w:hAnsi="Arial" w:cs="Arial"/>
          <w:sz w:val="17"/>
          <w:szCs w:val="17"/>
        </w:rPr>
        <w:lastRenderedPageBreak/>
        <w:t>92</w:t>
      </w:r>
    </w:p>
    <w:p w14:paraId="2F193B21" w14:textId="77777777" w:rsidR="004B413C" w:rsidRDefault="004B413C">
      <w:pPr>
        <w:sectPr w:rsidR="004B413C">
          <w:pgSz w:w="12240" w:h="15840"/>
          <w:pgMar w:top="786" w:right="1440" w:bottom="1055" w:left="1440" w:header="0" w:footer="0" w:gutter="0"/>
          <w:cols w:space="720" w:equalWidth="0">
            <w:col w:w="9360"/>
          </w:cols>
        </w:sectPr>
      </w:pPr>
    </w:p>
    <w:p w14:paraId="75FE25B2" w14:textId="77777777" w:rsidR="004B413C" w:rsidRDefault="004B413C">
      <w:pPr>
        <w:spacing w:line="200" w:lineRule="exact"/>
        <w:rPr>
          <w:sz w:val="20"/>
          <w:szCs w:val="20"/>
        </w:rPr>
      </w:pPr>
    </w:p>
    <w:p w14:paraId="31F90D29" w14:textId="77777777" w:rsidR="004B413C" w:rsidRDefault="004B413C">
      <w:pPr>
        <w:spacing w:line="258" w:lineRule="exact"/>
        <w:rPr>
          <w:sz w:val="20"/>
          <w:szCs w:val="20"/>
        </w:rPr>
      </w:pPr>
    </w:p>
    <w:tbl>
      <w:tblPr>
        <w:tblW w:w="0" w:type="auto"/>
        <w:tblInd w:w="1164" w:type="dxa"/>
        <w:tblLayout w:type="fixed"/>
        <w:tblCellMar>
          <w:left w:w="0" w:type="dxa"/>
          <w:right w:w="0" w:type="dxa"/>
        </w:tblCellMar>
        <w:tblLook w:val="04A0" w:firstRow="1" w:lastRow="0" w:firstColumn="1" w:lastColumn="0" w:noHBand="0" w:noVBand="1"/>
      </w:tblPr>
      <w:tblGrid>
        <w:gridCol w:w="624"/>
      </w:tblGrid>
      <w:tr w:rsidR="004B413C" w14:paraId="0CC5A890" w14:textId="77777777">
        <w:trPr>
          <w:trHeight w:val="840"/>
        </w:trPr>
        <w:tc>
          <w:tcPr>
            <w:tcW w:w="624" w:type="dxa"/>
            <w:textDirection w:val="tbRl"/>
            <w:vAlign w:val="bottom"/>
          </w:tcPr>
          <w:p w14:paraId="3A7A9C29" w14:textId="77777777" w:rsidR="004B413C" w:rsidRDefault="00EC2FEA">
            <w:pPr>
              <w:spacing w:line="362" w:lineRule="auto"/>
              <w:rPr>
                <w:sz w:val="20"/>
                <w:szCs w:val="20"/>
              </w:rPr>
            </w:pPr>
            <w:r>
              <w:rPr>
                <w:rFonts w:ascii="Arial" w:eastAsia="Arial" w:hAnsi="Arial" w:cs="Arial"/>
                <w:sz w:val="18"/>
                <w:szCs w:val="18"/>
              </w:rPr>
              <w:t xml:space="preserve">Figure 59: </w:t>
            </w:r>
            <w:r>
              <w:rPr>
                <w:rFonts w:ascii="Arial" w:eastAsia="Arial" w:hAnsi="Arial" w:cs="Arial"/>
                <w:sz w:val="17"/>
                <w:szCs w:val="17"/>
              </w:rPr>
              <w:t>Only the</w:t>
            </w:r>
          </w:p>
        </w:tc>
      </w:tr>
    </w:tbl>
    <w:p w14:paraId="15E063B9" w14:textId="77777777" w:rsidR="004B413C" w:rsidRDefault="00EC2FEA">
      <w:pPr>
        <w:spacing w:line="20" w:lineRule="exact"/>
        <w:rPr>
          <w:sz w:val="20"/>
          <w:szCs w:val="20"/>
        </w:rPr>
      </w:pPr>
      <w:r>
        <w:rPr>
          <w:sz w:val="20"/>
          <w:szCs w:val="20"/>
        </w:rPr>
        <w:br w:type="column"/>
      </w:r>
    </w:p>
    <w:p w14:paraId="5C5E67A7" w14:textId="77777777" w:rsidR="004B413C" w:rsidRDefault="004B413C">
      <w:pPr>
        <w:spacing w:line="200" w:lineRule="exact"/>
        <w:rPr>
          <w:sz w:val="20"/>
          <w:szCs w:val="20"/>
        </w:rPr>
      </w:pPr>
    </w:p>
    <w:p w14:paraId="2CBB5B65" w14:textId="77777777" w:rsidR="004B413C" w:rsidRDefault="004B413C">
      <w:pPr>
        <w:spacing w:line="291" w:lineRule="exact"/>
        <w:rPr>
          <w:sz w:val="20"/>
          <w:szCs w:val="20"/>
        </w:rPr>
      </w:pPr>
    </w:p>
    <w:p w14:paraId="2AADF07C" w14:textId="77777777" w:rsidR="004B413C" w:rsidRDefault="00EC2FEA">
      <w:pPr>
        <w:ind w:left="1360"/>
        <w:rPr>
          <w:sz w:val="20"/>
          <w:szCs w:val="20"/>
        </w:rPr>
      </w:pPr>
      <w:r>
        <w:rPr>
          <w:rFonts w:ascii="Arial" w:eastAsia="Arial" w:hAnsi="Arial" w:cs="Arial"/>
          <w:sz w:val="20"/>
          <w:szCs w:val="20"/>
        </w:rPr>
        <w:t>Year</w:t>
      </w:r>
    </w:p>
    <w:p w14:paraId="6DEF80C3" w14:textId="77777777" w:rsidR="004B413C" w:rsidRDefault="004B413C">
      <w:pPr>
        <w:spacing w:line="51" w:lineRule="exact"/>
        <w:rPr>
          <w:sz w:val="20"/>
          <w:szCs w:val="20"/>
        </w:rPr>
      </w:pPr>
    </w:p>
    <w:tbl>
      <w:tblPr>
        <w:tblW w:w="0" w:type="auto"/>
        <w:tblLayout w:type="fixed"/>
        <w:tblCellMar>
          <w:left w:w="0" w:type="dxa"/>
          <w:right w:w="0" w:type="dxa"/>
        </w:tblCellMar>
        <w:tblLook w:val="04A0" w:firstRow="1" w:lastRow="0" w:firstColumn="1" w:lastColumn="0" w:noHBand="0" w:noVBand="1"/>
      </w:tblPr>
      <w:tblGrid>
        <w:gridCol w:w="60"/>
        <w:gridCol w:w="320"/>
        <w:gridCol w:w="620"/>
        <w:gridCol w:w="600"/>
        <w:gridCol w:w="620"/>
        <w:gridCol w:w="820"/>
      </w:tblGrid>
      <w:tr w:rsidR="004B413C" w14:paraId="42AB3E52" w14:textId="77777777">
        <w:trPr>
          <w:trHeight w:val="360"/>
        </w:trPr>
        <w:tc>
          <w:tcPr>
            <w:tcW w:w="380" w:type="dxa"/>
            <w:gridSpan w:val="2"/>
            <w:textDirection w:val="tbRl"/>
            <w:vAlign w:val="bottom"/>
          </w:tcPr>
          <w:p w14:paraId="182BB021" w14:textId="77777777" w:rsidR="004B413C" w:rsidRDefault="00EC2FEA">
            <w:pPr>
              <w:ind w:right="196"/>
              <w:jc w:val="right"/>
              <w:rPr>
                <w:sz w:val="20"/>
                <w:szCs w:val="20"/>
              </w:rPr>
            </w:pPr>
            <w:r>
              <w:rPr>
                <w:rFonts w:ascii="Arial" w:eastAsia="Arial" w:hAnsi="Arial" w:cs="Arial"/>
                <w:color w:val="4D4D4D"/>
                <w:sz w:val="16"/>
                <w:szCs w:val="16"/>
              </w:rPr>
              <w:t>2020</w:t>
            </w:r>
          </w:p>
        </w:tc>
        <w:tc>
          <w:tcPr>
            <w:tcW w:w="620" w:type="dxa"/>
            <w:textDirection w:val="tbRl"/>
            <w:vAlign w:val="bottom"/>
          </w:tcPr>
          <w:p w14:paraId="5F109C0E" w14:textId="77777777" w:rsidR="004B413C" w:rsidRDefault="00EC2FEA">
            <w:pPr>
              <w:ind w:right="141"/>
              <w:jc w:val="right"/>
              <w:rPr>
                <w:sz w:val="20"/>
                <w:szCs w:val="20"/>
              </w:rPr>
            </w:pPr>
            <w:r>
              <w:rPr>
                <w:rFonts w:ascii="Arial" w:eastAsia="Arial" w:hAnsi="Arial" w:cs="Arial"/>
                <w:color w:val="4D4D4D"/>
                <w:sz w:val="16"/>
                <w:szCs w:val="16"/>
              </w:rPr>
              <w:t>2015</w:t>
            </w:r>
          </w:p>
        </w:tc>
        <w:tc>
          <w:tcPr>
            <w:tcW w:w="600" w:type="dxa"/>
            <w:textDirection w:val="tbRl"/>
            <w:vAlign w:val="bottom"/>
          </w:tcPr>
          <w:p w14:paraId="1B3FBC86" w14:textId="77777777" w:rsidR="004B413C" w:rsidRDefault="00EC2FEA">
            <w:pPr>
              <w:ind w:right="125"/>
              <w:jc w:val="right"/>
              <w:rPr>
                <w:sz w:val="20"/>
                <w:szCs w:val="20"/>
              </w:rPr>
            </w:pPr>
            <w:r>
              <w:rPr>
                <w:rFonts w:ascii="Arial" w:eastAsia="Arial" w:hAnsi="Arial" w:cs="Arial"/>
                <w:color w:val="4D4D4D"/>
                <w:sz w:val="16"/>
                <w:szCs w:val="16"/>
              </w:rPr>
              <w:t>2010</w:t>
            </w:r>
          </w:p>
        </w:tc>
        <w:tc>
          <w:tcPr>
            <w:tcW w:w="620" w:type="dxa"/>
            <w:textDirection w:val="tbRl"/>
            <w:vAlign w:val="bottom"/>
          </w:tcPr>
          <w:p w14:paraId="773028AF" w14:textId="77777777" w:rsidR="004B413C" w:rsidRDefault="00EC2FEA">
            <w:pPr>
              <w:ind w:right="130"/>
              <w:jc w:val="right"/>
              <w:rPr>
                <w:sz w:val="20"/>
                <w:szCs w:val="20"/>
              </w:rPr>
            </w:pPr>
            <w:r>
              <w:rPr>
                <w:rFonts w:ascii="Arial" w:eastAsia="Arial" w:hAnsi="Arial" w:cs="Arial"/>
                <w:color w:val="4D4D4D"/>
                <w:sz w:val="16"/>
                <w:szCs w:val="16"/>
              </w:rPr>
              <w:t>2005</w:t>
            </w:r>
          </w:p>
        </w:tc>
        <w:tc>
          <w:tcPr>
            <w:tcW w:w="820" w:type="dxa"/>
            <w:textDirection w:val="tbRl"/>
            <w:vAlign w:val="bottom"/>
          </w:tcPr>
          <w:p w14:paraId="0D95B0C5" w14:textId="77777777" w:rsidR="004B413C" w:rsidRDefault="00EC2FEA">
            <w:pPr>
              <w:ind w:right="334"/>
              <w:jc w:val="right"/>
              <w:rPr>
                <w:sz w:val="20"/>
                <w:szCs w:val="20"/>
              </w:rPr>
            </w:pPr>
            <w:r>
              <w:rPr>
                <w:rFonts w:ascii="Arial" w:eastAsia="Arial" w:hAnsi="Arial" w:cs="Arial"/>
                <w:color w:val="4D4D4D"/>
                <w:sz w:val="16"/>
                <w:szCs w:val="16"/>
              </w:rPr>
              <w:t>2000</w:t>
            </w:r>
          </w:p>
        </w:tc>
      </w:tr>
      <w:tr w:rsidR="004B413C" w14:paraId="318E8636" w14:textId="77777777">
        <w:trPr>
          <w:trHeight w:val="79"/>
        </w:trPr>
        <w:tc>
          <w:tcPr>
            <w:tcW w:w="60" w:type="dxa"/>
            <w:vAlign w:val="bottom"/>
          </w:tcPr>
          <w:p w14:paraId="3E82B7F1" w14:textId="77777777" w:rsidR="004B413C" w:rsidRDefault="004B413C">
            <w:pPr>
              <w:rPr>
                <w:sz w:val="6"/>
                <w:szCs w:val="6"/>
              </w:rPr>
            </w:pPr>
          </w:p>
        </w:tc>
        <w:tc>
          <w:tcPr>
            <w:tcW w:w="320" w:type="dxa"/>
            <w:tcBorders>
              <w:bottom w:val="single" w:sz="8" w:space="0" w:color="auto"/>
            </w:tcBorders>
            <w:vAlign w:val="bottom"/>
          </w:tcPr>
          <w:p w14:paraId="37D75E76" w14:textId="77777777" w:rsidR="004B413C" w:rsidRDefault="004B413C">
            <w:pPr>
              <w:rPr>
                <w:sz w:val="6"/>
                <w:szCs w:val="6"/>
              </w:rPr>
            </w:pPr>
          </w:p>
        </w:tc>
        <w:tc>
          <w:tcPr>
            <w:tcW w:w="620" w:type="dxa"/>
            <w:tcBorders>
              <w:bottom w:val="single" w:sz="8" w:space="0" w:color="auto"/>
            </w:tcBorders>
            <w:vAlign w:val="bottom"/>
          </w:tcPr>
          <w:p w14:paraId="5C4F9A66" w14:textId="77777777" w:rsidR="004B413C" w:rsidRDefault="004B413C">
            <w:pPr>
              <w:rPr>
                <w:sz w:val="6"/>
                <w:szCs w:val="6"/>
              </w:rPr>
            </w:pPr>
          </w:p>
        </w:tc>
        <w:tc>
          <w:tcPr>
            <w:tcW w:w="600" w:type="dxa"/>
            <w:tcBorders>
              <w:bottom w:val="single" w:sz="8" w:space="0" w:color="auto"/>
            </w:tcBorders>
            <w:vAlign w:val="bottom"/>
          </w:tcPr>
          <w:p w14:paraId="74E32A78" w14:textId="77777777" w:rsidR="004B413C" w:rsidRDefault="004B413C">
            <w:pPr>
              <w:rPr>
                <w:sz w:val="6"/>
                <w:szCs w:val="6"/>
              </w:rPr>
            </w:pPr>
          </w:p>
        </w:tc>
        <w:tc>
          <w:tcPr>
            <w:tcW w:w="620" w:type="dxa"/>
            <w:tcBorders>
              <w:bottom w:val="single" w:sz="8" w:space="0" w:color="auto"/>
            </w:tcBorders>
            <w:vAlign w:val="bottom"/>
          </w:tcPr>
          <w:p w14:paraId="49E1419E" w14:textId="77777777" w:rsidR="004B413C" w:rsidRDefault="004B413C">
            <w:pPr>
              <w:rPr>
                <w:sz w:val="6"/>
                <w:szCs w:val="6"/>
              </w:rPr>
            </w:pPr>
          </w:p>
        </w:tc>
        <w:tc>
          <w:tcPr>
            <w:tcW w:w="820" w:type="dxa"/>
            <w:tcBorders>
              <w:bottom w:val="single" w:sz="8" w:space="0" w:color="auto"/>
            </w:tcBorders>
            <w:vAlign w:val="bottom"/>
          </w:tcPr>
          <w:p w14:paraId="619F2655" w14:textId="77777777" w:rsidR="004B413C" w:rsidRDefault="004B413C">
            <w:pPr>
              <w:rPr>
                <w:sz w:val="6"/>
                <w:szCs w:val="6"/>
              </w:rPr>
            </w:pPr>
          </w:p>
        </w:tc>
      </w:tr>
      <w:tr w:rsidR="004B413C" w14:paraId="1C9EFCE9" w14:textId="77777777">
        <w:trPr>
          <w:trHeight w:val="238"/>
        </w:trPr>
        <w:tc>
          <w:tcPr>
            <w:tcW w:w="60" w:type="dxa"/>
            <w:tcBorders>
              <w:right w:val="single" w:sz="8" w:space="0" w:color="auto"/>
            </w:tcBorders>
            <w:vAlign w:val="bottom"/>
          </w:tcPr>
          <w:p w14:paraId="43BF9EB5" w14:textId="77777777" w:rsidR="004B413C" w:rsidRDefault="004B413C">
            <w:pPr>
              <w:rPr>
                <w:sz w:val="20"/>
                <w:szCs w:val="20"/>
              </w:rPr>
            </w:pPr>
          </w:p>
        </w:tc>
        <w:tc>
          <w:tcPr>
            <w:tcW w:w="320" w:type="dxa"/>
            <w:vAlign w:val="bottom"/>
          </w:tcPr>
          <w:p w14:paraId="29385E79" w14:textId="77777777" w:rsidR="004B413C" w:rsidRDefault="004B413C">
            <w:pPr>
              <w:rPr>
                <w:sz w:val="20"/>
                <w:szCs w:val="20"/>
              </w:rPr>
            </w:pPr>
          </w:p>
        </w:tc>
        <w:tc>
          <w:tcPr>
            <w:tcW w:w="620" w:type="dxa"/>
            <w:vAlign w:val="bottom"/>
          </w:tcPr>
          <w:p w14:paraId="728CFDD4" w14:textId="77777777" w:rsidR="004B413C" w:rsidRDefault="004B413C">
            <w:pPr>
              <w:rPr>
                <w:sz w:val="20"/>
                <w:szCs w:val="20"/>
              </w:rPr>
            </w:pPr>
          </w:p>
        </w:tc>
        <w:tc>
          <w:tcPr>
            <w:tcW w:w="600" w:type="dxa"/>
            <w:vAlign w:val="bottom"/>
          </w:tcPr>
          <w:p w14:paraId="25F29EDC" w14:textId="77777777" w:rsidR="004B413C" w:rsidRDefault="004B413C">
            <w:pPr>
              <w:rPr>
                <w:sz w:val="20"/>
                <w:szCs w:val="20"/>
              </w:rPr>
            </w:pPr>
          </w:p>
        </w:tc>
        <w:tc>
          <w:tcPr>
            <w:tcW w:w="620" w:type="dxa"/>
            <w:vAlign w:val="bottom"/>
          </w:tcPr>
          <w:p w14:paraId="67C526AD" w14:textId="77777777" w:rsidR="004B413C" w:rsidRDefault="004B413C">
            <w:pPr>
              <w:rPr>
                <w:sz w:val="20"/>
                <w:szCs w:val="20"/>
              </w:rPr>
            </w:pPr>
          </w:p>
        </w:tc>
        <w:tc>
          <w:tcPr>
            <w:tcW w:w="820" w:type="dxa"/>
            <w:vAlign w:val="bottom"/>
          </w:tcPr>
          <w:p w14:paraId="1169A300" w14:textId="77777777" w:rsidR="004B413C" w:rsidRDefault="004B413C">
            <w:pPr>
              <w:rPr>
                <w:sz w:val="20"/>
                <w:szCs w:val="20"/>
              </w:rPr>
            </w:pPr>
          </w:p>
        </w:tc>
      </w:tr>
    </w:tbl>
    <w:p w14:paraId="1A593C2E" w14:textId="77777777" w:rsidR="004B413C" w:rsidRDefault="00EC2FEA">
      <w:pPr>
        <w:spacing w:line="20" w:lineRule="exact"/>
        <w:rPr>
          <w:sz w:val="20"/>
          <w:szCs w:val="20"/>
        </w:rPr>
      </w:pPr>
      <w:r>
        <w:rPr>
          <w:noProof/>
          <w:sz w:val="20"/>
          <w:szCs w:val="20"/>
        </w:rPr>
        <w:drawing>
          <wp:anchor distT="0" distB="0" distL="114300" distR="114300" simplePos="0" relativeHeight="252213248" behindDoc="1" locked="0" layoutInCell="0" allowOverlap="1" wp14:anchorId="1B4C616E" wp14:editId="5C426697">
            <wp:simplePos x="0" y="0"/>
            <wp:positionH relativeFrom="column">
              <wp:posOffset>29210</wp:posOffset>
            </wp:positionH>
            <wp:positionV relativeFrom="paragraph">
              <wp:posOffset>-188595</wp:posOffset>
            </wp:positionV>
            <wp:extent cx="1837055" cy="3272790"/>
            <wp:effectExtent l="0" t="0" r="0" b="0"/>
            <wp:wrapNone/>
            <wp:docPr id="1265" name="Picture 1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5"/>
                    <pic:cNvPicPr>
                      <a:picLocks noChangeAspect="1" noChangeArrowheads="1"/>
                    </pic:cNvPicPr>
                  </pic:nvPicPr>
                  <pic:blipFill>
                    <a:blip r:embed="rId826"/>
                    <a:srcRect/>
                    <a:stretch>
                      <a:fillRect/>
                    </a:stretch>
                  </pic:blipFill>
                  <pic:spPr bwMode="auto">
                    <a:xfrm>
                      <a:off x="0" y="0"/>
                      <a:ext cx="1837055" cy="3272790"/>
                    </a:xfrm>
                    <a:prstGeom prst="rect">
                      <a:avLst/>
                    </a:prstGeom>
                    <a:noFill/>
                  </pic:spPr>
                </pic:pic>
              </a:graphicData>
            </a:graphic>
          </wp:anchor>
        </w:drawing>
      </w:r>
    </w:p>
    <w:p w14:paraId="6C6679C3" w14:textId="77777777" w:rsidR="004B413C" w:rsidRDefault="004B413C">
      <w:pPr>
        <w:spacing w:line="200" w:lineRule="exact"/>
        <w:rPr>
          <w:sz w:val="20"/>
          <w:szCs w:val="20"/>
        </w:rPr>
      </w:pPr>
    </w:p>
    <w:p w14:paraId="325A31DD" w14:textId="77777777" w:rsidR="004B413C" w:rsidRDefault="004B413C">
      <w:pPr>
        <w:spacing w:line="200" w:lineRule="exact"/>
        <w:rPr>
          <w:sz w:val="20"/>
          <w:szCs w:val="20"/>
        </w:rPr>
      </w:pPr>
    </w:p>
    <w:p w14:paraId="4937C739" w14:textId="77777777" w:rsidR="004B413C" w:rsidRDefault="004B413C">
      <w:pPr>
        <w:spacing w:line="200" w:lineRule="exact"/>
        <w:rPr>
          <w:sz w:val="20"/>
          <w:szCs w:val="20"/>
        </w:rPr>
      </w:pPr>
    </w:p>
    <w:p w14:paraId="7BE2AAAC" w14:textId="77777777" w:rsidR="004B413C" w:rsidRDefault="004B413C">
      <w:pPr>
        <w:spacing w:line="200" w:lineRule="exact"/>
        <w:rPr>
          <w:sz w:val="20"/>
          <w:szCs w:val="20"/>
        </w:rPr>
      </w:pPr>
    </w:p>
    <w:p w14:paraId="41BA87F0" w14:textId="77777777" w:rsidR="004B413C" w:rsidRDefault="004B413C">
      <w:pPr>
        <w:spacing w:line="200" w:lineRule="exact"/>
        <w:rPr>
          <w:sz w:val="20"/>
          <w:szCs w:val="20"/>
        </w:rPr>
      </w:pPr>
    </w:p>
    <w:p w14:paraId="2BFDDAFB" w14:textId="77777777" w:rsidR="004B413C" w:rsidRDefault="004B413C">
      <w:pPr>
        <w:spacing w:line="200" w:lineRule="exact"/>
        <w:rPr>
          <w:sz w:val="20"/>
          <w:szCs w:val="20"/>
        </w:rPr>
      </w:pPr>
    </w:p>
    <w:p w14:paraId="44C68C07" w14:textId="77777777" w:rsidR="004B413C" w:rsidRDefault="004B413C">
      <w:pPr>
        <w:spacing w:line="200" w:lineRule="exact"/>
        <w:rPr>
          <w:sz w:val="20"/>
          <w:szCs w:val="20"/>
        </w:rPr>
      </w:pPr>
    </w:p>
    <w:p w14:paraId="0FF6AEE7" w14:textId="77777777" w:rsidR="004B413C" w:rsidRDefault="004B413C">
      <w:pPr>
        <w:spacing w:line="200" w:lineRule="exact"/>
        <w:rPr>
          <w:sz w:val="20"/>
          <w:szCs w:val="20"/>
        </w:rPr>
      </w:pPr>
    </w:p>
    <w:p w14:paraId="05A09CE7" w14:textId="77777777" w:rsidR="004B413C" w:rsidRDefault="004B413C">
      <w:pPr>
        <w:spacing w:line="200" w:lineRule="exact"/>
        <w:rPr>
          <w:sz w:val="20"/>
          <w:szCs w:val="20"/>
        </w:rPr>
      </w:pPr>
    </w:p>
    <w:p w14:paraId="7DAFFA3E" w14:textId="77777777" w:rsidR="004B413C" w:rsidRDefault="004B413C">
      <w:pPr>
        <w:spacing w:line="200" w:lineRule="exact"/>
        <w:rPr>
          <w:sz w:val="20"/>
          <w:szCs w:val="20"/>
        </w:rPr>
      </w:pPr>
    </w:p>
    <w:p w14:paraId="632022CB" w14:textId="77777777" w:rsidR="004B413C" w:rsidRDefault="004B413C">
      <w:pPr>
        <w:spacing w:line="200" w:lineRule="exact"/>
        <w:rPr>
          <w:sz w:val="20"/>
          <w:szCs w:val="20"/>
        </w:rPr>
      </w:pPr>
    </w:p>
    <w:p w14:paraId="62E3B2C4" w14:textId="77777777" w:rsidR="004B413C" w:rsidRDefault="004B413C">
      <w:pPr>
        <w:spacing w:line="200" w:lineRule="exact"/>
        <w:rPr>
          <w:sz w:val="20"/>
          <w:szCs w:val="20"/>
        </w:rPr>
      </w:pPr>
    </w:p>
    <w:p w14:paraId="544DEE0E" w14:textId="77777777" w:rsidR="004B413C" w:rsidRDefault="004B413C">
      <w:pPr>
        <w:spacing w:line="200" w:lineRule="exact"/>
        <w:rPr>
          <w:sz w:val="20"/>
          <w:szCs w:val="20"/>
        </w:rPr>
      </w:pPr>
    </w:p>
    <w:p w14:paraId="4CB27BA8" w14:textId="77777777" w:rsidR="004B413C" w:rsidRDefault="004B413C">
      <w:pPr>
        <w:spacing w:line="200" w:lineRule="exact"/>
        <w:rPr>
          <w:sz w:val="20"/>
          <w:szCs w:val="20"/>
        </w:rPr>
      </w:pPr>
    </w:p>
    <w:p w14:paraId="763EBD6F" w14:textId="77777777" w:rsidR="004B413C" w:rsidRDefault="004B413C">
      <w:pPr>
        <w:spacing w:line="200" w:lineRule="exact"/>
        <w:rPr>
          <w:sz w:val="20"/>
          <w:szCs w:val="20"/>
        </w:rPr>
      </w:pPr>
    </w:p>
    <w:p w14:paraId="5FF6509F" w14:textId="77777777" w:rsidR="004B413C" w:rsidRDefault="004B413C">
      <w:pPr>
        <w:spacing w:line="200" w:lineRule="exact"/>
        <w:rPr>
          <w:sz w:val="20"/>
          <w:szCs w:val="20"/>
        </w:rPr>
      </w:pPr>
    </w:p>
    <w:p w14:paraId="077FC300" w14:textId="77777777" w:rsidR="004B413C" w:rsidRDefault="004B413C">
      <w:pPr>
        <w:spacing w:line="200" w:lineRule="exact"/>
        <w:rPr>
          <w:sz w:val="20"/>
          <w:szCs w:val="20"/>
        </w:rPr>
      </w:pPr>
    </w:p>
    <w:p w14:paraId="4B68854E" w14:textId="77777777" w:rsidR="004B413C" w:rsidRDefault="004B413C">
      <w:pPr>
        <w:spacing w:line="200" w:lineRule="exact"/>
        <w:rPr>
          <w:sz w:val="20"/>
          <w:szCs w:val="20"/>
        </w:rPr>
      </w:pPr>
    </w:p>
    <w:p w14:paraId="03CEE4EB" w14:textId="77777777" w:rsidR="004B413C" w:rsidRDefault="004B413C">
      <w:pPr>
        <w:spacing w:line="200" w:lineRule="exact"/>
        <w:rPr>
          <w:sz w:val="20"/>
          <w:szCs w:val="20"/>
        </w:rPr>
      </w:pPr>
    </w:p>
    <w:p w14:paraId="3330CE35" w14:textId="77777777" w:rsidR="004B413C" w:rsidRDefault="004B413C">
      <w:pPr>
        <w:spacing w:line="200" w:lineRule="exact"/>
        <w:rPr>
          <w:sz w:val="20"/>
          <w:szCs w:val="20"/>
        </w:rPr>
      </w:pPr>
    </w:p>
    <w:p w14:paraId="7263A1FD" w14:textId="77777777" w:rsidR="004B413C" w:rsidRDefault="004B413C">
      <w:pPr>
        <w:spacing w:line="200" w:lineRule="exact"/>
        <w:rPr>
          <w:sz w:val="20"/>
          <w:szCs w:val="20"/>
        </w:rPr>
      </w:pPr>
    </w:p>
    <w:p w14:paraId="734A65D6" w14:textId="77777777" w:rsidR="004B413C" w:rsidRDefault="004B413C">
      <w:pPr>
        <w:spacing w:line="200" w:lineRule="exact"/>
        <w:rPr>
          <w:sz w:val="20"/>
          <w:szCs w:val="20"/>
        </w:rPr>
      </w:pPr>
    </w:p>
    <w:p w14:paraId="0831B78F" w14:textId="77777777" w:rsidR="004B413C" w:rsidRDefault="004B413C">
      <w:pPr>
        <w:spacing w:line="389" w:lineRule="exact"/>
        <w:rPr>
          <w:sz w:val="20"/>
          <w:szCs w:val="20"/>
        </w:rPr>
      </w:pPr>
    </w:p>
    <w:tbl>
      <w:tblPr>
        <w:tblW w:w="0" w:type="auto"/>
        <w:tblInd w:w="131" w:type="dxa"/>
        <w:tblLayout w:type="fixed"/>
        <w:tblCellMar>
          <w:left w:w="0" w:type="dxa"/>
          <w:right w:w="0" w:type="dxa"/>
        </w:tblCellMar>
        <w:tblLook w:val="04A0" w:firstRow="1" w:lastRow="0" w:firstColumn="1" w:lastColumn="0" w:noHBand="0" w:noVBand="1"/>
      </w:tblPr>
      <w:tblGrid>
        <w:gridCol w:w="2808"/>
      </w:tblGrid>
      <w:tr w:rsidR="004B413C" w14:paraId="3495475F" w14:textId="77777777">
        <w:trPr>
          <w:trHeight w:val="1620"/>
        </w:trPr>
        <w:tc>
          <w:tcPr>
            <w:tcW w:w="2808" w:type="dxa"/>
            <w:textDirection w:val="tbRl"/>
            <w:vAlign w:val="bottom"/>
          </w:tcPr>
          <w:p w14:paraId="765BA351" w14:textId="77777777" w:rsidR="004B413C" w:rsidRDefault="00EC2FEA">
            <w:pPr>
              <w:rPr>
                <w:sz w:val="20"/>
                <w:szCs w:val="20"/>
              </w:rPr>
            </w:pPr>
            <w:r>
              <w:rPr>
                <w:rFonts w:ascii="Arial" w:eastAsia="Arial" w:hAnsi="Arial" w:cs="Arial"/>
                <w:sz w:val="1"/>
                <w:szCs w:val="1"/>
              </w:rPr>
              <w:t>Cover Abundance</w:t>
            </w:r>
            <w:r>
              <w:rPr>
                <w:noProof/>
                <w:sz w:val="1"/>
                <w:szCs w:val="1"/>
              </w:rPr>
              <w:drawing>
                <wp:inline distT="0" distB="0" distL="0" distR="0" wp14:anchorId="7A66A072" wp14:editId="4E261D57">
                  <wp:extent cx="12065" cy="818515"/>
                  <wp:effectExtent l="0" t="0" r="0" b="0"/>
                  <wp:docPr id="1266" name="Picture 1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6"/>
                          <pic:cNvPicPr>
                            <a:picLocks noChangeAspect="1" noChangeArrowheads="1"/>
                          </pic:cNvPicPr>
                        </pic:nvPicPr>
                        <pic:blipFill>
                          <a:blip r:embed="rId827"/>
                          <a:srcRect/>
                          <a:stretch>
                            <a:fillRect/>
                          </a:stretch>
                        </pic:blipFill>
                        <pic:spPr bwMode="auto">
                          <a:xfrm>
                            <a:off x="0" y="0"/>
                            <a:ext cx="12065" cy="818515"/>
                          </a:xfrm>
                          <a:prstGeom prst="rect">
                            <a:avLst/>
                          </a:prstGeom>
                          <a:noFill/>
                          <a:ln>
                            <a:noFill/>
                          </a:ln>
                        </pic:spPr>
                      </pic:pic>
                    </a:graphicData>
                  </a:graphic>
                </wp:inline>
              </w:drawing>
            </w:r>
            <w:r>
              <w:rPr>
                <w:noProof/>
                <w:sz w:val="1"/>
                <w:szCs w:val="1"/>
              </w:rPr>
              <w:drawing>
                <wp:inline distT="0" distB="0" distL="0" distR="0" wp14:anchorId="27406A0C" wp14:editId="6D312739">
                  <wp:extent cx="1769745" cy="932180"/>
                  <wp:effectExtent l="0" t="0" r="0" b="0"/>
                  <wp:docPr id="1267" name="Picture 1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7"/>
                          <pic:cNvPicPr>
                            <a:picLocks noChangeAspect="1" noChangeArrowheads="1"/>
                          </pic:cNvPicPr>
                        </pic:nvPicPr>
                        <pic:blipFill>
                          <a:blip r:embed="rId828"/>
                          <a:srcRect/>
                          <a:stretch>
                            <a:fillRect/>
                          </a:stretch>
                        </pic:blipFill>
                        <pic:spPr bwMode="auto">
                          <a:xfrm>
                            <a:off x="0" y="0"/>
                            <a:ext cx="1769745" cy="932180"/>
                          </a:xfrm>
                          <a:prstGeom prst="rect">
                            <a:avLst/>
                          </a:prstGeom>
                          <a:noFill/>
                          <a:ln>
                            <a:noFill/>
                          </a:ln>
                        </pic:spPr>
                      </pic:pic>
                    </a:graphicData>
                  </a:graphic>
                </wp:inline>
              </w:drawing>
            </w:r>
          </w:p>
        </w:tc>
      </w:tr>
    </w:tbl>
    <w:p w14:paraId="5DDFE58C" w14:textId="77777777" w:rsidR="004B413C" w:rsidRDefault="00EC2FEA">
      <w:pPr>
        <w:spacing w:line="20" w:lineRule="exact"/>
        <w:rPr>
          <w:sz w:val="20"/>
          <w:szCs w:val="20"/>
        </w:rPr>
      </w:pPr>
      <w:r>
        <w:rPr>
          <w:noProof/>
          <w:sz w:val="20"/>
          <w:szCs w:val="20"/>
        </w:rPr>
        <w:drawing>
          <wp:anchor distT="0" distB="0" distL="114300" distR="114300" simplePos="0" relativeHeight="252214272" behindDoc="1" locked="0" layoutInCell="0" allowOverlap="1" wp14:anchorId="11BA9FE2" wp14:editId="3F94636A">
            <wp:simplePos x="0" y="0"/>
            <wp:positionH relativeFrom="column">
              <wp:posOffset>121285</wp:posOffset>
            </wp:positionH>
            <wp:positionV relativeFrom="paragraph">
              <wp:posOffset>-493395</wp:posOffset>
            </wp:positionV>
            <wp:extent cx="1727200" cy="15875"/>
            <wp:effectExtent l="0" t="0" r="0" b="0"/>
            <wp:wrapNone/>
            <wp:docPr id="1268" name="Picture 1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8"/>
                    <pic:cNvPicPr>
                      <a:picLocks noChangeAspect="1" noChangeArrowheads="1"/>
                    </pic:cNvPicPr>
                  </pic:nvPicPr>
                  <pic:blipFill>
                    <a:blip r:embed="rId829"/>
                    <a:srcRect/>
                    <a:stretch>
                      <a:fillRect/>
                    </a:stretch>
                  </pic:blipFill>
                  <pic:spPr bwMode="auto">
                    <a:xfrm>
                      <a:off x="0" y="0"/>
                      <a:ext cx="1727200" cy="15875"/>
                    </a:xfrm>
                    <a:prstGeom prst="rect">
                      <a:avLst/>
                    </a:prstGeom>
                    <a:noFill/>
                  </pic:spPr>
                </pic:pic>
              </a:graphicData>
            </a:graphic>
          </wp:anchor>
        </w:drawing>
      </w:r>
      <w:r>
        <w:rPr>
          <w:noProof/>
          <w:sz w:val="20"/>
          <w:szCs w:val="20"/>
        </w:rPr>
        <w:drawing>
          <wp:anchor distT="0" distB="0" distL="114300" distR="114300" simplePos="0" relativeHeight="252215296" behindDoc="1" locked="0" layoutInCell="0" allowOverlap="1" wp14:anchorId="3AB6A9D5" wp14:editId="0C9E1F6F">
            <wp:simplePos x="0" y="0"/>
            <wp:positionH relativeFrom="column">
              <wp:posOffset>29210</wp:posOffset>
            </wp:positionH>
            <wp:positionV relativeFrom="paragraph">
              <wp:posOffset>-53975</wp:posOffset>
            </wp:positionV>
            <wp:extent cx="1837055" cy="3241675"/>
            <wp:effectExtent l="0" t="0" r="0" b="0"/>
            <wp:wrapNone/>
            <wp:docPr id="1269" name="Picture 1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9"/>
                    <pic:cNvPicPr>
                      <a:picLocks noChangeAspect="1" noChangeArrowheads="1"/>
                    </pic:cNvPicPr>
                  </pic:nvPicPr>
                  <pic:blipFill>
                    <a:blip r:embed="rId830"/>
                    <a:srcRect/>
                    <a:stretch>
                      <a:fillRect/>
                    </a:stretch>
                  </pic:blipFill>
                  <pic:spPr bwMode="auto">
                    <a:xfrm>
                      <a:off x="0" y="0"/>
                      <a:ext cx="1837055" cy="3241675"/>
                    </a:xfrm>
                    <a:prstGeom prst="rect">
                      <a:avLst/>
                    </a:prstGeom>
                    <a:noFill/>
                  </pic:spPr>
                </pic:pic>
              </a:graphicData>
            </a:graphic>
          </wp:anchor>
        </w:drawing>
      </w:r>
    </w:p>
    <w:p w14:paraId="7176041F" w14:textId="77777777" w:rsidR="004B413C" w:rsidRDefault="004B413C">
      <w:pPr>
        <w:spacing w:line="200" w:lineRule="exact"/>
        <w:rPr>
          <w:sz w:val="20"/>
          <w:szCs w:val="20"/>
        </w:rPr>
      </w:pPr>
    </w:p>
    <w:p w14:paraId="5789186A" w14:textId="77777777" w:rsidR="004B413C" w:rsidRDefault="004B413C">
      <w:pPr>
        <w:spacing w:line="200" w:lineRule="exact"/>
        <w:rPr>
          <w:sz w:val="20"/>
          <w:szCs w:val="20"/>
        </w:rPr>
      </w:pPr>
    </w:p>
    <w:p w14:paraId="417A7DCA" w14:textId="77777777" w:rsidR="004B413C" w:rsidRDefault="004B413C">
      <w:pPr>
        <w:spacing w:line="200" w:lineRule="exact"/>
        <w:rPr>
          <w:sz w:val="20"/>
          <w:szCs w:val="20"/>
        </w:rPr>
      </w:pPr>
    </w:p>
    <w:p w14:paraId="13387BB6" w14:textId="77777777" w:rsidR="004B413C" w:rsidRDefault="004B413C">
      <w:pPr>
        <w:spacing w:line="200" w:lineRule="exact"/>
        <w:rPr>
          <w:sz w:val="20"/>
          <w:szCs w:val="20"/>
        </w:rPr>
      </w:pPr>
    </w:p>
    <w:p w14:paraId="78EEB9F9" w14:textId="77777777" w:rsidR="004B413C" w:rsidRDefault="004B413C">
      <w:pPr>
        <w:spacing w:line="200" w:lineRule="exact"/>
        <w:rPr>
          <w:sz w:val="20"/>
          <w:szCs w:val="20"/>
        </w:rPr>
      </w:pPr>
    </w:p>
    <w:p w14:paraId="796182E2" w14:textId="77777777" w:rsidR="004B413C" w:rsidRDefault="004B413C">
      <w:pPr>
        <w:spacing w:line="200" w:lineRule="exact"/>
        <w:rPr>
          <w:sz w:val="20"/>
          <w:szCs w:val="20"/>
        </w:rPr>
      </w:pPr>
    </w:p>
    <w:p w14:paraId="2CE71B01" w14:textId="77777777" w:rsidR="004B413C" w:rsidRDefault="004B413C">
      <w:pPr>
        <w:spacing w:line="200" w:lineRule="exact"/>
        <w:rPr>
          <w:sz w:val="20"/>
          <w:szCs w:val="20"/>
        </w:rPr>
      </w:pPr>
    </w:p>
    <w:p w14:paraId="3903B56D" w14:textId="77777777" w:rsidR="004B413C" w:rsidRDefault="004B413C">
      <w:pPr>
        <w:spacing w:line="200" w:lineRule="exact"/>
        <w:rPr>
          <w:sz w:val="20"/>
          <w:szCs w:val="20"/>
        </w:rPr>
      </w:pPr>
    </w:p>
    <w:p w14:paraId="5E53FC0D" w14:textId="77777777" w:rsidR="004B413C" w:rsidRDefault="004B413C">
      <w:pPr>
        <w:spacing w:line="200" w:lineRule="exact"/>
        <w:rPr>
          <w:sz w:val="20"/>
          <w:szCs w:val="20"/>
        </w:rPr>
      </w:pPr>
    </w:p>
    <w:p w14:paraId="56F95650" w14:textId="77777777" w:rsidR="004B413C" w:rsidRDefault="004B413C">
      <w:pPr>
        <w:spacing w:line="200" w:lineRule="exact"/>
        <w:rPr>
          <w:sz w:val="20"/>
          <w:szCs w:val="20"/>
        </w:rPr>
      </w:pPr>
    </w:p>
    <w:p w14:paraId="367121DD" w14:textId="77777777" w:rsidR="004B413C" w:rsidRDefault="004B413C">
      <w:pPr>
        <w:spacing w:line="200" w:lineRule="exact"/>
        <w:rPr>
          <w:sz w:val="20"/>
          <w:szCs w:val="20"/>
        </w:rPr>
      </w:pPr>
    </w:p>
    <w:p w14:paraId="2D2CFD38" w14:textId="77777777" w:rsidR="004B413C" w:rsidRDefault="004B413C">
      <w:pPr>
        <w:spacing w:line="200" w:lineRule="exact"/>
        <w:rPr>
          <w:sz w:val="20"/>
          <w:szCs w:val="20"/>
        </w:rPr>
      </w:pPr>
    </w:p>
    <w:p w14:paraId="31FB1055" w14:textId="77777777" w:rsidR="004B413C" w:rsidRDefault="004B413C">
      <w:pPr>
        <w:spacing w:line="200" w:lineRule="exact"/>
        <w:rPr>
          <w:sz w:val="20"/>
          <w:szCs w:val="20"/>
        </w:rPr>
      </w:pPr>
    </w:p>
    <w:p w14:paraId="07AE4F32" w14:textId="77777777" w:rsidR="004B413C" w:rsidRDefault="004B413C">
      <w:pPr>
        <w:spacing w:line="200" w:lineRule="exact"/>
        <w:rPr>
          <w:sz w:val="20"/>
          <w:szCs w:val="20"/>
        </w:rPr>
      </w:pPr>
    </w:p>
    <w:p w14:paraId="4520DB20" w14:textId="77777777" w:rsidR="004B413C" w:rsidRDefault="004B413C">
      <w:pPr>
        <w:spacing w:line="200" w:lineRule="exact"/>
        <w:rPr>
          <w:sz w:val="20"/>
          <w:szCs w:val="20"/>
        </w:rPr>
      </w:pPr>
    </w:p>
    <w:p w14:paraId="188329AD" w14:textId="77777777" w:rsidR="004B413C" w:rsidRDefault="004B413C">
      <w:pPr>
        <w:spacing w:line="200" w:lineRule="exact"/>
        <w:rPr>
          <w:sz w:val="20"/>
          <w:szCs w:val="20"/>
        </w:rPr>
      </w:pPr>
    </w:p>
    <w:p w14:paraId="7AE29D86" w14:textId="77777777" w:rsidR="004B413C" w:rsidRDefault="004B413C">
      <w:pPr>
        <w:spacing w:line="200" w:lineRule="exact"/>
        <w:rPr>
          <w:sz w:val="20"/>
          <w:szCs w:val="20"/>
        </w:rPr>
      </w:pPr>
    </w:p>
    <w:p w14:paraId="62C2090D" w14:textId="77777777" w:rsidR="004B413C" w:rsidRDefault="004B413C">
      <w:pPr>
        <w:spacing w:line="200" w:lineRule="exact"/>
        <w:rPr>
          <w:sz w:val="20"/>
          <w:szCs w:val="20"/>
        </w:rPr>
      </w:pPr>
    </w:p>
    <w:p w14:paraId="48E21CCD" w14:textId="77777777" w:rsidR="004B413C" w:rsidRDefault="004B413C">
      <w:pPr>
        <w:spacing w:line="200" w:lineRule="exact"/>
        <w:rPr>
          <w:sz w:val="20"/>
          <w:szCs w:val="20"/>
        </w:rPr>
      </w:pPr>
    </w:p>
    <w:p w14:paraId="2577BF96" w14:textId="77777777" w:rsidR="004B413C" w:rsidRDefault="004B413C">
      <w:pPr>
        <w:spacing w:line="200" w:lineRule="exact"/>
        <w:rPr>
          <w:sz w:val="20"/>
          <w:szCs w:val="20"/>
        </w:rPr>
      </w:pPr>
    </w:p>
    <w:p w14:paraId="7DFDB288" w14:textId="77777777" w:rsidR="004B413C" w:rsidRDefault="004B413C">
      <w:pPr>
        <w:spacing w:line="200" w:lineRule="exact"/>
        <w:rPr>
          <w:sz w:val="20"/>
          <w:szCs w:val="20"/>
        </w:rPr>
      </w:pPr>
    </w:p>
    <w:p w14:paraId="08B711D5" w14:textId="77777777" w:rsidR="004B413C" w:rsidRDefault="004B413C">
      <w:pPr>
        <w:spacing w:line="200" w:lineRule="exact"/>
        <w:rPr>
          <w:sz w:val="20"/>
          <w:szCs w:val="20"/>
        </w:rPr>
      </w:pPr>
    </w:p>
    <w:p w14:paraId="7233C6C2" w14:textId="77777777" w:rsidR="004B413C" w:rsidRDefault="004B413C">
      <w:pPr>
        <w:spacing w:line="200" w:lineRule="exact"/>
        <w:rPr>
          <w:sz w:val="20"/>
          <w:szCs w:val="20"/>
        </w:rPr>
      </w:pPr>
    </w:p>
    <w:p w14:paraId="475CEB06" w14:textId="77777777" w:rsidR="004B413C" w:rsidRDefault="004B413C">
      <w:pPr>
        <w:spacing w:line="200" w:lineRule="exact"/>
        <w:rPr>
          <w:sz w:val="20"/>
          <w:szCs w:val="20"/>
        </w:rPr>
      </w:pPr>
    </w:p>
    <w:p w14:paraId="52B12A68" w14:textId="77777777" w:rsidR="004B413C" w:rsidRDefault="004B413C">
      <w:pPr>
        <w:spacing w:line="280" w:lineRule="exact"/>
        <w:rPr>
          <w:sz w:val="20"/>
          <w:szCs w:val="20"/>
        </w:rPr>
      </w:pPr>
    </w:p>
    <w:tbl>
      <w:tblPr>
        <w:tblW w:w="0" w:type="auto"/>
        <w:tblInd w:w="1465" w:type="dxa"/>
        <w:tblLayout w:type="fixed"/>
        <w:tblCellMar>
          <w:left w:w="0" w:type="dxa"/>
          <w:right w:w="0" w:type="dxa"/>
        </w:tblCellMar>
        <w:tblLook w:val="04A0" w:firstRow="1" w:lastRow="0" w:firstColumn="1" w:lastColumn="0" w:noHBand="0" w:noVBand="1"/>
      </w:tblPr>
      <w:tblGrid>
        <w:gridCol w:w="172"/>
      </w:tblGrid>
      <w:tr w:rsidR="004B413C" w14:paraId="3E56782E" w14:textId="77777777">
        <w:trPr>
          <w:trHeight w:val="220"/>
        </w:trPr>
        <w:tc>
          <w:tcPr>
            <w:tcW w:w="172" w:type="dxa"/>
            <w:textDirection w:val="tbRl"/>
            <w:vAlign w:val="bottom"/>
          </w:tcPr>
          <w:p w14:paraId="71B4C0D4" w14:textId="77777777" w:rsidR="004B413C" w:rsidRDefault="00EC2FEA">
            <w:pPr>
              <w:rPr>
                <w:sz w:val="20"/>
                <w:szCs w:val="20"/>
              </w:rPr>
            </w:pPr>
            <w:r>
              <w:rPr>
                <w:rFonts w:ascii="Arial" w:eastAsia="Arial" w:hAnsi="Arial" w:cs="Arial"/>
                <w:color w:val="1A1A1A"/>
                <w:sz w:val="15"/>
                <w:szCs w:val="15"/>
              </w:rPr>
              <w:t>NA</w:t>
            </w:r>
          </w:p>
        </w:tc>
      </w:tr>
    </w:tbl>
    <w:p w14:paraId="164D5D99" w14:textId="77777777" w:rsidR="004B413C" w:rsidRDefault="00EC2FEA">
      <w:pPr>
        <w:spacing w:line="20" w:lineRule="exact"/>
        <w:rPr>
          <w:sz w:val="20"/>
          <w:szCs w:val="20"/>
        </w:rPr>
      </w:pPr>
      <w:r>
        <w:rPr>
          <w:sz w:val="20"/>
          <w:szCs w:val="20"/>
        </w:rPr>
        <w:br w:type="column"/>
      </w:r>
    </w:p>
    <w:p w14:paraId="310C64BD" w14:textId="77777777" w:rsidR="004B413C" w:rsidRDefault="004B413C">
      <w:pPr>
        <w:spacing w:line="200" w:lineRule="exact"/>
        <w:rPr>
          <w:sz w:val="20"/>
          <w:szCs w:val="20"/>
        </w:rPr>
      </w:pPr>
    </w:p>
    <w:p w14:paraId="43817C4E" w14:textId="77777777" w:rsidR="004B413C" w:rsidRDefault="004B413C">
      <w:pPr>
        <w:spacing w:line="200" w:lineRule="exact"/>
        <w:rPr>
          <w:sz w:val="20"/>
          <w:szCs w:val="20"/>
        </w:rPr>
      </w:pPr>
    </w:p>
    <w:p w14:paraId="598A876A" w14:textId="77777777" w:rsidR="004B413C" w:rsidRDefault="004B413C">
      <w:pPr>
        <w:spacing w:line="200" w:lineRule="exact"/>
        <w:rPr>
          <w:sz w:val="20"/>
          <w:szCs w:val="20"/>
        </w:rPr>
      </w:pPr>
    </w:p>
    <w:p w14:paraId="3279C77F" w14:textId="77777777" w:rsidR="004B413C" w:rsidRDefault="004B413C">
      <w:pPr>
        <w:spacing w:line="200" w:lineRule="exact"/>
        <w:rPr>
          <w:sz w:val="20"/>
          <w:szCs w:val="20"/>
        </w:rPr>
      </w:pPr>
    </w:p>
    <w:p w14:paraId="04E732C0" w14:textId="77777777" w:rsidR="004B413C" w:rsidRDefault="004B413C">
      <w:pPr>
        <w:spacing w:line="200" w:lineRule="exact"/>
        <w:rPr>
          <w:sz w:val="20"/>
          <w:szCs w:val="20"/>
        </w:rPr>
      </w:pPr>
    </w:p>
    <w:p w14:paraId="34929A89" w14:textId="77777777" w:rsidR="004B413C" w:rsidRDefault="004B413C">
      <w:pPr>
        <w:spacing w:line="221" w:lineRule="exact"/>
        <w:rPr>
          <w:sz w:val="20"/>
          <w:szCs w:val="20"/>
        </w:rPr>
      </w:pPr>
    </w:p>
    <w:p w14:paraId="773F48BE" w14:textId="77777777" w:rsidR="004B413C" w:rsidRDefault="00EC2FEA">
      <w:pPr>
        <w:ind w:right="1460"/>
        <w:jc w:val="center"/>
        <w:rPr>
          <w:sz w:val="20"/>
          <w:szCs w:val="20"/>
        </w:rPr>
      </w:pPr>
      <w:r>
        <w:rPr>
          <w:rFonts w:ascii="Arial" w:eastAsia="Arial" w:hAnsi="Arial" w:cs="Arial"/>
          <w:color w:val="1A1A1A"/>
          <w:sz w:val="18"/>
          <w:szCs w:val="18"/>
        </w:rPr>
        <w:t>X_Anagallis_arvensis</w:t>
      </w:r>
    </w:p>
    <w:p w14:paraId="51D68C18" w14:textId="77777777" w:rsidR="004B413C" w:rsidRDefault="004B413C">
      <w:pPr>
        <w:spacing w:line="140" w:lineRule="exact"/>
        <w:rPr>
          <w:sz w:val="20"/>
          <w:szCs w:val="20"/>
        </w:rPr>
      </w:pPr>
    </w:p>
    <w:p w14:paraId="2EC9644A" w14:textId="77777777" w:rsidR="004B413C" w:rsidRDefault="00EC2FEA">
      <w:pPr>
        <w:ind w:right="1460"/>
        <w:jc w:val="center"/>
        <w:rPr>
          <w:sz w:val="20"/>
          <w:szCs w:val="20"/>
        </w:rPr>
      </w:pPr>
      <w:r>
        <w:rPr>
          <w:rFonts w:ascii="Arial" w:eastAsia="Arial" w:hAnsi="Arial" w:cs="Arial"/>
          <w:color w:val="1A1A1A"/>
          <w:sz w:val="18"/>
          <w:szCs w:val="18"/>
        </w:rPr>
        <w:t>X_Avena_barbata</w:t>
      </w:r>
    </w:p>
    <w:p w14:paraId="7F19301D" w14:textId="77777777" w:rsidR="004B413C" w:rsidRDefault="004B413C">
      <w:pPr>
        <w:spacing w:line="140" w:lineRule="exact"/>
        <w:rPr>
          <w:sz w:val="20"/>
          <w:szCs w:val="20"/>
        </w:rPr>
      </w:pPr>
    </w:p>
    <w:p w14:paraId="0457C273" w14:textId="77777777" w:rsidR="004B413C" w:rsidRDefault="00EC2FEA">
      <w:pPr>
        <w:ind w:right="1460"/>
        <w:jc w:val="center"/>
        <w:rPr>
          <w:sz w:val="20"/>
          <w:szCs w:val="20"/>
        </w:rPr>
      </w:pPr>
      <w:r>
        <w:rPr>
          <w:rFonts w:ascii="Arial" w:eastAsia="Arial" w:hAnsi="Arial" w:cs="Arial"/>
          <w:color w:val="1A1A1A"/>
          <w:sz w:val="18"/>
          <w:szCs w:val="18"/>
        </w:rPr>
        <w:t>X_Avena_fatua</w:t>
      </w:r>
    </w:p>
    <w:p w14:paraId="35CB5745" w14:textId="77777777" w:rsidR="004B413C" w:rsidRDefault="004B413C">
      <w:pPr>
        <w:spacing w:line="140" w:lineRule="exact"/>
        <w:rPr>
          <w:sz w:val="20"/>
          <w:szCs w:val="20"/>
        </w:rPr>
      </w:pPr>
    </w:p>
    <w:p w14:paraId="54DFD353" w14:textId="77777777" w:rsidR="004B413C" w:rsidRDefault="00EC2FEA">
      <w:pPr>
        <w:ind w:right="1460"/>
        <w:jc w:val="center"/>
        <w:rPr>
          <w:sz w:val="20"/>
          <w:szCs w:val="20"/>
        </w:rPr>
      </w:pPr>
      <w:r>
        <w:rPr>
          <w:rFonts w:ascii="Arial" w:eastAsia="Arial" w:hAnsi="Arial" w:cs="Arial"/>
          <w:color w:val="1A1A1A"/>
          <w:sz w:val="18"/>
          <w:szCs w:val="18"/>
        </w:rPr>
        <w:t>X_Briza_maxima</w:t>
      </w:r>
    </w:p>
    <w:p w14:paraId="29BAE827" w14:textId="77777777" w:rsidR="004B413C" w:rsidRDefault="004B413C">
      <w:pPr>
        <w:spacing w:line="140" w:lineRule="exact"/>
        <w:rPr>
          <w:sz w:val="20"/>
          <w:szCs w:val="20"/>
        </w:rPr>
      </w:pPr>
    </w:p>
    <w:p w14:paraId="0268E136" w14:textId="77777777" w:rsidR="004B413C" w:rsidRDefault="00EC2FEA">
      <w:pPr>
        <w:ind w:right="1460"/>
        <w:jc w:val="center"/>
        <w:rPr>
          <w:sz w:val="20"/>
          <w:szCs w:val="20"/>
        </w:rPr>
      </w:pPr>
      <w:r>
        <w:rPr>
          <w:rFonts w:ascii="Arial" w:eastAsia="Arial" w:hAnsi="Arial" w:cs="Arial"/>
          <w:color w:val="1A1A1A"/>
          <w:sz w:val="18"/>
          <w:szCs w:val="18"/>
        </w:rPr>
        <w:t>X_Bromus_diandrus</w:t>
      </w:r>
    </w:p>
    <w:p w14:paraId="0C947B35" w14:textId="77777777" w:rsidR="004B413C" w:rsidRDefault="004B413C">
      <w:pPr>
        <w:spacing w:line="140" w:lineRule="exact"/>
        <w:rPr>
          <w:sz w:val="20"/>
          <w:szCs w:val="20"/>
        </w:rPr>
      </w:pPr>
    </w:p>
    <w:p w14:paraId="374768A3" w14:textId="77777777" w:rsidR="004B413C" w:rsidRDefault="00EC2FEA">
      <w:pPr>
        <w:ind w:right="1460"/>
        <w:jc w:val="center"/>
        <w:rPr>
          <w:sz w:val="20"/>
          <w:szCs w:val="20"/>
        </w:rPr>
      </w:pPr>
      <w:r>
        <w:rPr>
          <w:rFonts w:ascii="Arial" w:eastAsia="Arial" w:hAnsi="Arial" w:cs="Arial"/>
          <w:color w:val="1A1A1A"/>
          <w:sz w:val="18"/>
          <w:szCs w:val="18"/>
        </w:rPr>
        <w:t>X_Carpobrotus_edulis</w:t>
      </w:r>
    </w:p>
    <w:p w14:paraId="49861184" w14:textId="77777777" w:rsidR="004B413C" w:rsidRDefault="004B413C">
      <w:pPr>
        <w:spacing w:line="140" w:lineRule="exact"/>
        <w:rPr>
          <w:sz w:val="20"/>
          <w:szCs w:val="20"/>
        </w:rPr>
      </w:pPr>
    </w:p>
    <w:p w14:paraId="375ADD7B" w14:textId="77777777" w:rsidR="004B413C" w:rsidRDefault="00EC2FEA">
      <w:pPr>
        <w:ind w:left="360"/>
        <w:rPr>
          <w:sz w:val="20"/>
          <w:szCs w:val="20"/>
        </w:rPr>
      </w:pPr>
      <w:r>
        <w:rPr>
          <w:rFonts w:ascii="Arial" w:eastAsia="Arial" w:hAnsi="Arial" w:cs="Arial"/>
          <w:color w:val="1A1A1A"/>
          <w:sz w:val="18"/>
          <w:szCs w:val="18"/>
        </w:rPr>
        <w:t>X_Cirsium_vulgare</w:t>
      </w:r>
    </w:p>
    <w:p w14:paraId="33EF7A12" w14:textId="77777777" w:rsidR="004B413C" w:rsidRDefault="004B413C">
      <w:pPr>
        <w:spacing w:line="140" w:lineRule="exact"/>
        <w:rPr>
          <w:sz w:val="20"/>
          <w:szCs w:val="20"/>
        </w:rPr>
      </w:pPr>
    </w:p>
    <w:p w14:paraId="052ADBD6" w14:textId="77777777" w:rsidR="004B413C" w:rsidRDefault="00EC2FEA">
      <w:pPr>
        <w:ind w:right="1460"/>
        <w:jc w:val="center"/>
        <w:rPr>
          <w:sz w:val="20"/>
          <w:szCs w:val="20"/>
        </w:rPr>
      </w:pPr>
      <w:r>
        <w:rPr>
          <w:rFonts w:ascii="Arial" w:eastAsia="Arial" w:hAnsi="Arial" w:cs="Arial"/>
          <w:color w:val="1A1A1A"/>
          <w:sz w:val="18"/>
          <w:szCs w:val="18"/>
        </w:rPr>
        <w:t>X_Conyza_albida</w:t>
      </w:r>
    </w:p>
    <w:p w14:paraId="5840454E" w14:textId="77777777" w:rsidR="004B413C" w:rsidRDefault="004B413C">
      <w:pPr>
        <w:spacing w:line="140" w:lineRule="exact"/>
        <w:rPr>
          <w:sz w:val="20"/>
          <w:szCs w:val="20"/>
        </w:rPr>
      </w:pPr>
    </w:p>
    <w:p w14:paraId="34AFB3C1" w14:textId="77777777" w:rsidR="004B413C" w:rsidRDefault="00EC2FEA">
      <w:pPr>
        <w:ind w:left="300"/>
        <w:rPr>
          <w:sz w:val="20"/>
          <w:szCs w:val="20"/>
        </w:rPr>
      </w:pPr>
      <w:r>
        <w:rPr>
          <w:rFonts w:ascii="Arial" w:eastAsia="Arial" w:hAnsi="Arial" w:cs="Arial"/>
          <w:color w:val="1A1A1A"/>
          <w:sz w:val="18"/>
          <w:szCs w:val="18"/>
        </w:rPr>
        <w:t>X_Ehrharta_calycina</w:t>
      </w:r>
    </w:p>
    <w:p w14:paraId="538FB49A" w14:textId="77777777" w:rsidR="004B413C" w:rsidRDefault="004B413C">
      <w:pPr>
        <w:spacing w:line="140" w:lineRule="exact"/>
        <w:rPr>
          <w:sz w:val="20"/>
          <w:szCs w:val="20"/>
        </w:rPr>
      </w:pPr>
    </w:p>
    <w:p w14:paraId="4B104858" w14:textId="77777777" w:rsidR="004B413C" w:rsidRDefault="00EC2FEA">
      <w:pPr>
        <w:ind w:left="260"/>
        <w:rPr>
          <w:sz w:val="20"/>
          <w:szCs w:val="20"/>
        </w:rPr>
      </w:pPr>
      <w:r>
        <w:rPr>
          <w:rFonts w:ascii="Arial" w:eastAsia="Arial" w:hAnsi="Arial" w:cs="Arial"/>
          <w:color w:val="1A1A1A"/>
          <w:sz w:val="18"/>
          <w:szCs w:val="18"/>
        </w:rPr>
        <w:t>X_Ehrharta_longiflora</w:t>
      </w:r>
    </w:p>
    <w:p w14:paraId="4AB42DFC" w14:textId="77777777" w:rsidR="004B413C" w:rsidRDefault="004B413C">
      <w:pPr>
        <w:spacing w:line="140" w:lineRule="exact"/>
        <w:rPr>
          <w:sz w:val="20"/>
          <w:szCs w:val="20"/>
        </w:rPr>
      </w:pPr>
    </w:p>
    <w:p w14:paraId="7D550A77" w14:textId="77777777" w:rsidR="004B413C" w:rsidRDefault="00EC2FEA">
      <w:pPr>
        <w:ind w:right="1460"/>
        <w:jc w:val="center"/>
        <w:rPr>
          <w:sz w:val="20"/>
          <w:szCs w:val="20"/>
        </w:rPr>
      </w:pPr>
      <w:r>
        <w:rPr>
          <w:rFonts w:ascii="Arial" w:eastAsia="Arial" w:hAnsi="Arial" w:cs="Arial"/>
          <w:color w:val="1A1A1A"/>
          <w:sz w:val="18"/>
          <w:szCs w:val="18"/>
        </w:rPr>
        <w:t>X_Fumaria_capreolata</w:t>
      </w:r>
    </w:p>
    <w:p w14:paraId="427F62FA" w14:textId="77777777" w:rsidR="004B413C" w:rsidRDefault="004B413C">
      <w:pPr>
        <w:spacing w:line="140" w:lineRule="exact"/>
        <w:rPr>
          <w:sz w:val="20"/>
          <w:szCs w:val="20"/>
        </w:rPr>
      </w:pPr>
    </w:p>
    <w:p w14:paraId="2C04F274" w14:textId="77777777" w:rsidR="004B413C" w:rsidRDefault="00EC2FEA">
      <w:pPr>
        <w:ind w:right="1460"/>
        <w:jc w:val="center"/>
        <w:rPr>
          <w:sz w:val="20"/>
          <w:szCs w:val="20"/>
        </w:rPr>
      </w:pPr>
      <w:r>
        <w:rPr>
          <w:rFonts w:ascii="Arial" w:eastAsia="Arial" w:hAnsi="Arial" w:cs="Arial"/>
          <w:color w:val="1A1A1A"/>
          <w:sz w:val="18"/>
          <w:szCs w:val="18"/>
        </w:rPr>
        <w:t>X_Galium_murale</w:t>
      </w:r>
    </w:p>
    <w:p w14:paraId="54D6199E" w14:textId="77777777" w:rsidR="004B413C" w:rsidRDefault="004B413C">
      <w:pPr>
        <w:spacing w:line="140" w:lineRule="exact"/>
        <w:rPr>
          <w:sz w:val="20"/>
          <w:szCs w:val="20"/>
        </w:rPr>
      </w:pPr>
    </w:p>
    <w:p w14:paraId="34A19532" w14:textId="77777777" w:rsidR="004B413C" w:rsidRDefault="00EC2FEA">
      <w:pPr>
        <w:ind w:right="1460"/>
        <w:jc w:val="center"/>
        <w:rPr>
          <w:sz w:val="20"/>
          <w:szCs w:val="20"/>
        </w:rPr>
      </w:pPr>
      <w:r>
        <w:rPr>
          <w:rFonts w:ascii="Arial" w:eastAsia="Arial" w:hAnsi="Arial" w:cs="Arial"/>
          <w:color w:val="1A1A1A"/>
          <w:sz w:val="18"/>
          <w:szCs w:val="18"/>
        </w:rPr>
        <w:t>X_Hypochaeris_glabra</w:t>
      </w:r>
    </w:p>
    <w:p w14:paraId="35E56DFD" w14:textId="77777777" w:rsidR="004B413C" w:rsidRDefault="004B413C">
      <w:pPr>
        <w:spacing w:line="140" w:lineRule="exact"/>
        <w:rPr>
          <w:sz w:val="20"/>
          <w:szCs w:val="20"/>
        </w:rPr>
      </w:pPr>
    </w:p>
    <w:p w14:paraId="3DB9600C" w14:textId="77777777" w:rsidR="004B413C" w:rsidRDefault="00EC2FEA">
      <w:pPr>
        <w:ind w:right="1460"/>
        <w:jc w:val="center"/>
        <w:rPr>
          <w:sz w:val="20"/>
          <w:szCs w:val="20"/>
        </w:rPr>
      </w:pPr>
      <w:r>
        <w:rPr>
          <w:rFonts w:ascii="Arial" w:eastAsia="Arial" w:hAnsi="Arial" w:cs="Arial"/>
          <w:color w:val="1A1A1A"/>
          <w:sz w:val="18"/>
          <w:szCs w:val="18"/>
        </w:rPr>
        <w:t>X_Pelagonium_capitatum</w:t>
      </w:r>
    </w:p>
    <w:p w14:paraId="0BA67DBC" w14:textId="77777777" w:rsidR="004B413C" w:rsidRDefault="004B413C">
      <w:pPr>
        <w:spacing w:line="140" w:lineRule="exact"/>
        <w:rPr>
          <w:sz w:val="20"/>
          <w:szCs w:val="20"/>
        </w:rPr>
      </w:pPr>
    </w:p>
    <w:p w14:paraId="0D3252D1" w14:textId="77777777" w:rsidR="004B413C" w:rsidRDefault="00EC2FEA">
      <w:pPr>
        <w:ind w:left="340"/>
        <w:rPr>
          <w:sz w:val="20"/>
          <w:szCs w:val="20"/>
        </w:rPr>
      </w:pPr>
      <w:r>
        <w:rPr>
          <w:rFonts w:ascii="Arial" w:eastAsia="Arial" w:hAnsi="Arial" w:cs="Arial"/>
          <w:color w:val="1A1A1A"/>
          <w:sz w:val="18"/>
          <w:szCs w:val="18"/>
        </w:rPr>
        <w:t>X_Solanum_nigrum</w:t>
      </w:r>
    </w:p>
    <w:p w14:paraId="5E9FD445" w14:textId="77777777" w:rsidR="004B413C" w:rsidRDefault="004B413C">
      <w:pPr>
        <w:spacing w:line="140" w:lineRule="exact"/>
        <w:rPr>
          <w:sz w:val="20"/>
          <w:szCs w:val="20"/>
        </w:rPr>
      </w:pPr>
    </w:p>
    <w:p w14:paraId="349F4BAF" w14:textId="77777777" w:rsidR="004B413C" w:rsidRDefault="00EC2FEA">
      <w:pPr>
        <w:ind w:right="1460"/>
        <w:jc w:val="center"/>
        <w:rPr>
          <w:sz w:val="20"/>
          <w:szCs w:val="20"/>
        </w:rPr>
      </w:pPr>
      <w:r>
        <w:rPr>
          <w:rFonts w:ascii="Arial" w:eastAsia="Arial" w:hAnsi="Arial" w:cs="Arial"/>
          <w:color w:val="1A1A1A"/>
          <w:sz w:val="18"/>
          <w:szCs w:val="18"/>
        </w:rPr>
        <w:t>X_Sonchus_asper</w:t>
      </w:r>
    </w:p>
    <w:p w14:paraId="5E2752A3" w14:textId="77777777" w:rsidR="004B413C" w:rsidRDefault="004B413C">
      <w:pPr>
        <w:spacing w:line="140" w:lineRule="exact"/>
        <w:rPr>
          <w:sz w:val="20"/>
          <w:szCs w:val="20"/>
        </w:rPr>
      </w:pPr>
    </w:p>
    <w:p w14:paraId="259A1DCB" w14:textId="77777777" w:rsidR="004B413C" w:rsidRDefault="00EC2FEA">
      <w:pPr>
        <w:ind w:right="1460"/>
        <w:jc w:val="center"/>
        <w:rPr>
          <w:sz w:val="20"/>
          <w:szCs w:val="20"/>
        </w:rPr>
      </w:pPr>
      <w:r>
        <w:rPr>
          <w:rFonts w:ascii="Arial" w:eastAsia="Arial" w:hAnsi="Arial" w:cs="Arial"/>
          <w:color w:val="1A1A1A"/>
          <w:sz w:val="18"/>
          <w:szCs w:val="18"/>
        </w:rPr>
        <w:t>X_Sonchus_oleraceus</w:t>
      </w:r>
    </w:p>
    <w:p w14:paraId="2475C1C6" w14:textId="77777777" w:rsidR="004B413C" w:rsidRDefault="004B413C">
      <w:pPr>
        <w:spacing w:line="140" w:lineRule="exact"/>
        <w:rPr>
          <w:sz w:val="20"/>
          <w:szCs w:val="20"/>
        </w:rPr>
      </w:pPr>
    </w:p>
    <w:p w14:paraId="54979847" w14:textId="77777777" w:rsidR="004B413C" w:rsidRDefault="00EC2FEA">
      <w:pPr>
        <w:ind w:right="1460"/>
        <w:jc w:val="center"/>
        <w:rPr>
          <w:sz w:val="20"/>
          <w:szCs w:val="20"/>
        </w:rPr>
      </w:pPr>
      <w:r>
        <w:rPr>
          <w:rFonts w:ascii="Arial" w:eastAsia="Arial" w:hAnsi="Arial" w:cs="Arial"/>
          <w:color w:val="1A1A1A"/>
          <w:sz w:val="18"/>
          <w:szCs w:val="18"/>
        </w:rPr>
        <w:t>Banksia_littoralis</w:t>
      </w:r>
    </w:p>
    <w:p w14:paraId="56B9C358" w14:textId="77777777" w:rsidR="004B413C" w:rsidRDefault="004B413C">
      <w:pPr>
        <w:spacing w:line="140" w:lineRule="exact"/>
        <w:rPr>
          <w:sz w:val="20"/>
          <w:szCs w:val="20"/>
        </w:rPr>
      </w:pPr>
    </w:p>
    <w:p w14:paraId="2F87E1DC" w14:textId="77777777" w:rsidR="004B413C" w:rsidRDefault="00EC2FEA">
      <w:pPr>
        <w:ind w:right="1460"/>
        <w:jc w:val="center"/>
        <w:rPr>
          <w:sz w:val="20"/>
          <w:szCs w:val="20"/>
        </w:rPr>
      </w:pPr>
      <w:r>
        <w:rPr>
          <w:rFonts w:ascii="Arial" w:eastAsia="Arial" w:hAnsi="Arial" w:cs="Arial"/>
          <w:color w:val="1A1A1A"/>
          <w:sz w:val="18"/>
          <w:szCs w:val="18"/>
        </w:rPr>
        <w:t>Baumea_articulata</w:t>
      </w:r>
    </w:p>
    <w:p w14:paraId="0AF07510" w14:textId="77777777" w:rsidR="004B413C" w:rsidRDefault="004B413C">
      <w:pPr>
        <w:spacing w:line="140" w:lineRule="exact"/>
        <w:rPr>
          <w:sz w:val="20"/>
          <w:szCs w:val="20"/>
        </w:rPr>
      </w:pPr>
    </w:p>
    <w:p w14:paraId="45C7ACDF" w14:textId="77777777" w:rsidR="004B413C" w:rsidRDefault="00EC2FEA">
      <w:pPr>
        <w:ind w:right="1460"/>
        <w:jc w:val="center"/>
        <w:rPr>
          <w:sz w:val="20"/>
          <w:szCs w:val="20"/>
        </w:rPr>
      </w:pPr>
      <w:r>
        <w:rPr>
          <w:rFonts w:ascii="Arial" w:eastAsia="Arial" w:hAnsi="Arial" w:cs="Arial"/>
          <w:color w:val="1A1A1A"/>
          <w:sz w:val="18"/>
          <w:szCs w:val="18"/>
        </w:rPr>
        <w:t>Baumea_juncea</w:t>
      </w:r>
    </w:p>
    <w:p w14:paraId="183FBA7C" w14:textId="77777777" w:rsidR="004B413C" w:rsidRDefault="004B413C">
      <w:pPr>
        <w:spacing w:line="140" w:lineRule="exact"/>
        <w:rPr>
          <w:sz w:val="20"/>
          <w:szCs w:val="20"/>
        </w:rPr>
      </w:pPr>
    </w:p>
    <w:p w14:paraId="5FE1E7DC" w14:textId="77777777" w:rsidR="004B413C" w:rsidRDefault="00EC2FEA">
      <w:pPr>
        <w:ind w:right="1460"/>
        <w:jc w:val="center"/>
        <w:rPr>
          <w:sz w:val="20"/>
          <w:szCs w:val="20"/>
        </w:rPr>
      </w:pPr>
      <w:r>
        <w:rPr>
          <w:rFonts w:ascii="Arial" w:eastAsia="Arial" w:hAnsi="Arial" w:cs="Arial"/>
          <w:color w:val="1A1A1A"/>
          <w:sz w:val="18"/>
          <w:szCs w:val="18"/>
        </w:rPr>
        <w:t>Baumea_vaginalis</w:t>
      </w:r>
    </w:p>
    <w:p w14:paraId="7888C154" w14:textId="77777777" w:rsidR="004B413C" w:rsidRDefault="004B413C">
      <w:pPr>
        <w:spacing w:line="140" w:lineRule="exact"/>
        <w:rPr>
          <w:sz w:val="20"/>
          <w:szCs w:val="20"/>
        </w:rPr>
      </w:pPr>
    </w:p>
    <w:p w14:paraId="316DAEA0" w14:textId="77777777" w:rsidR="004B413C" w:rsidRDefault="00EC2FEA">
      <w:pPr>
        <w:ind w:right="1460"/>
        <w:jc w:val="center"/>
        <w:rPr>
          <w:sz w:val="20"/>
          <w:szCs w:val="20"/>
        </w:rPr>
      </w:pPr>
      <w:r>
        <w:rPr>
          <w:rFonts w:ascii="Arial" w:eastAsia="Arial" w:hAnsi="Arial" w:cs="Arial"/>
          <w:color w:val="1A1A1A"/>
          <w:sz w:val="18"/>
          <w:szCs w:val="18"/>
        </w:rPr>
        <w:t>Cassytha_sp</w:t>
      </w:r>
    </w:p>
    <w:p w14:paraId="57D0F462" w14:textId="77777777" w:rsidR="004B413C" w:rsidRDefault="004B413C">
      <w:pPr>
        <w:spacing w:line="140" w:lineRule="exact"/>
        <w:rPr>
          <w:sz w:val="20"/>
          <w:szCs w:val="20"/>
        </w:rPr>
      </w:pPr>
    </w:p>
    <w:p w14:paraId="063C3FA7" w14:textId="77777777" w:rsidR="004B413C" w:rsidRDefault="00EC2FEA">
      <w:pPr>
        <w:ind w:right="1460"/>
        <w:jc w:val="center"/>
        <w:rPr>
          <w:sz w:val="20"/>
          <w:szCs w:val="20"/>
        </w:rPr>
      </w:pPr>
      <w:r>
        <w:rPr>
          <w:rFonts w:ascii="Arial" w:eastAsia="Arial" w:hAnsi="Arial" w:cs="Arial"/>
          <w:color w:val="1A1A1A"/>
          <w:sz w:val="18"/>
          <w:szCs w:val="18"/>
        </w:rPr>
        <w:t>Centella_cordifolia</w:t>
      </w:r>
    </w:p>
    <w:p w14:paraId="50629A4C" w14:textId="77777777" w:rsidR="004B413C" w:rsidRDefault="004B413C">
      <w:pPr>
        <w:spacing w:line="140" w:lineRule="exact"/>
        <w:rPr>
          <w:sz w:val="20"/>
          <w:szCs w:val="20"/>
        </w:rPr>
      </w:pPr>
    </w:p>
    <w:p w14:paraId="71C62B06" w14:textId="77777777" w:rsidR="004B413C" w:rsidRDefault="00EC2FEA">
      <w:pPr>
        <w:ind w:right="1460"/>
        <w:jc w:val="center"/>
        <w:rPr>
          <w:sz w:val="20"/>
          <w:szCs w:val="20"/>
        </w:rPr>
      </w:pPr>
      <w:r>
        <w:rPr>
          <w:rFonts w:ascii="Arial" w:eastAsia="Arial" w:hAnsi="Arial" w:cs="Arial"/>
          <w:color w:val="1A1A1A"/>
          <w:sz w:val="17"/>
          <w:szCs w:val="17"/>
        </w:rPr>
        <w:t>Eucalyptus_gomphocephala</w:t>
      </w:r>
    </w:p>
    <w:p w14:paraId="5A6D8814" w14:textId="77777777" w:rsidR="004B413C" w:rsidRDefault="004B413C">
      <w:pPr>
        <w:spacing w:line="151" w:lineRule="exact"/>
        <w:rPr>
          <w:sz w:val="20"/>
          <w:szCs w:val="20"/>
        </w:rPr>
      </w:pPr>
    </w:p>
    <w:p w14:paraId="370A4DB2" w14:textId="77777777" w:rsidR="004B413C" w:rsidRDefault="00EC2FEA">
      <w:pPr>
        <w:ind w:right="1460"/>
        <w:jc w:val="center"/>
        <w:rPr>
          <w:sz w:val="20"/>
          <w:szCs w:val="20"/>
        </w:rPr>
      </w:pPr>
      <w:r>
        <w:rPr>
          <w:rFonts w:ascii="Arial" w:eastAsia="Arial" w:hAnsi="Arial" w:cs="Arial"/>
          <w:color w:val="1A1A1A"/>
          <w:sz w:val="18"/>
          <w:szCs w:val="18"/>
        </w:rPr>
        <w:t>Juncus_pallidus</w:t>
      </w:r>
    </w:p>
    <w:p w14:paraId="215364C2" w14:textId="77777777" w:rsidR="004B413C" w:rsidRDefault="004B413C">
      <w:pPr>
        <w:spacing w:line="140" w:lineRule="exact"/>
        <w:rPr>
          <w:sz w:val="20"/>
          <w:szCs w:val="20"/>
        </w:rPr>
      </w:pPr>
    </w:p>
    <w:p w14:paraId="174D17B5" w14:textId="77777777" w:rsidR="004B413C" w:rsidRDefault="00EC2FEA">
      <w:pPr>
        <w:ind w:right="1460"/>
        <w:jc w:val="center"/>
        <w:rPr>
          <w:sz w:val="20"/>
          <w:szCs w:val="20"/>
        </w:rPr>
      </w:pPr>
      <w:r>
        <w:rPr>
          <w:rFonts w:ascii="Arial" w:eastAsia="Arial" w:hAnsi="Arial" w:cs="Arial"/>
          <w:color w:val="1A1A1A"/>
          <w:sz w:val="18"/>
          <w:szCs w:val="18"/>
        </w:rPr>
        <w:t>Koala_feed_eucalyptus</w:t>
      </w:r>
    </w:p>
    <w:p w14:paraId="03933B32" w14:textId="77777777" w:rsidR="004B413C" w:rsidRDefault="004B413C">
      <w:pPr>
        <w:spacing w:line="140" w:lineRule="exact"/>
        <w:rPr>
          <w:sz w:val="20"/>
          <w:szCs w:val="20"/>
        </w:rPr>
      </w:pPr>
    </w:p>
    <w:p w14:paraId="4252A8BB" w14:textId="77777777" w:rsidR="004B413C" w:rsidRDefault="00EC2FEA">
      <w:pPr>
        <w:ind w:right="1460"/>
        <w:jc w:val="center"/>
        <w:rPr>
          <w:sz w:val="20"/>
          <w:szCs w:val="20"/>
        </w:rPr>
      </w:pPr>
      <w:r>
        <w:rPr>
          <w:rFonts w:ascii="Arial" w:eastAsia="Arial" w:hAnsi="Arial" w:cs="Arial"/>
          <w:color w:val="1A1A1A"/>
          <w:sz w:val="18"/>
          <w:szCs w:val="18"/>
        </w:rPr>
        <w:t>Lepidosperma_gladiatum</w:t>
      </w:r>
    </w:p>
    <w:p w14:paraId="781FF748" w14:textId="77777777" w:rsidR="004B413C" w:rsidRDefault="004B413C">
      <w:pPr>
        <w:spacing w:line="140" w:lineRule="exact"/>
        <w:rPr>
          <w:sz w:val="20"/>
          <w:szCs w:val="20"/>
        </w:rPr>
      </w:pPr>
    </w:p>
    <w:p w14:paraId="7D5E6DD4" w14:textId="77777777" w:rsidR="004B413C" w:rsidRDefault="00EC2FEA">
      <w:pPr>
        <w:ind w:right="1460"/>
        <w:jc w:val="center"/>
        <w:rPr>
          <w:sz w:val="20"/>
          <w:szCs w:val="20"/>
        </w:rPr>
      </w:pPr>
      <w:r>
        <w:rPr>
          <w:rFonts w:ascii="Arial" w:eastAsia="Arial" w:hAnsi="Arial" w:cs="Arial"/>
          <w:color w:val="1A1A1A"/>
          <w:sz w:val="18"/>
          <w:szCs w:val="18"/>
        </w:rPr>
        <w:t>Lepidosperma_longitudinale</w:t>
      </w:r>
    </w:p>
    <w:p w14:paraId="2AA854C7" w14:textId="77777777" w:rsidR="004B413C" w:rsidRDefault="004B413C">
      <w:pPr>
        <w:spacing w:line="140" w:lineRule="exact"/>
        <w:rPr>
          <w:sz w:val="20"/>
          <w:szCs w:val="20"/>
        </w:rPr>
      </w:pPr>
    </w:p>
    <w:p w14:paraId="16C92C63" w14:textId="77777777" w:rsidR="004B413C" w:rsidRDefault="00EC2FEA">
      <w:pPr>
        <w:ind w:left="140"/>
        <w:rPr>
          <w:sz w:val="20"/>
          <w:szCs w:val="20"/>
        </w:rPr>
      </w:pPr>
      <w:r>
        <w:rPr>
          <w:rFonts w:ascii="Arial" w:eastAsia="Arial" w:hAnsi="Arial" w:cs="Arial"/>
          <w:color w:val="1A1A1A"/>
          <w:sz w:val="18"/>
          <w:szCs w:val="18"/>
        </w:rPr>
        <w:t>Melaleuca_rhaphiophylla</w:t>
      </w:r>
    </w:p>
    <w:p w14:paraId="3EB8A07D" w14:textId="77777777" w:rsidR="004B413C" w:rsidRDefault="004B413C">
      <w:pPr>
        <w:spacing w:line="140" w:lineRule="exact"/>
        <w:rPr>
          <w:sz w:val="20"/>
          <w:szCs w:val="20"/>
        </w:rPr>
      </w:pPr>
    </w:p>
    <w:p w14:paraId="4BF1C309" w14:textId="77777777" w:rsidR="004B413C" w:rsidRDefault="00EC2FEA">
      <w:pPr>
        <w:ind w:right="1460"/>
        <w:jc w:val="center"/>
        <w:rPr>
          <w:sz w:val="20"/>
          <w:szCs w:val="20"/>
        </w:rPr>
      </w:pPr>
      <w:r>
        <w:rPr>
          <w:rFonts w:ascii="Arial" w:eastAsia="Arial" w:hAnsi="Arial" w:cs="Arial"/>
          <w:color w:val="1A1A1A"/>
          <w:sz w:val="18"/>
          <w:szCs w:val="18"/>
        </w:rPr>
        <w:t>Myoporum_capraroides</w:t>
      </w:r>
    </w:p>
    <w:p w14:paraId="14D41221" w14:textId="77777777" w:rsidR="004B413C" w:rsidRDefault="004B413C">
      <w:pPr>
        <w:spacing w:line="140" w:lineRule="exact"/>
        <w:rPr>
          <w:sz w:val="20"/>
          <w:szCs w:val="20"/>
        </w:rPr>
      </w:pPr>
    </w:p>
    <w:p w14:paraId="26C83802" w14:textId="77777777" w:rsidR="004B413C" w:rsidRDefault="00EC2FEA">
      <w:pPr>
        <w:ind w:right="1460"/>
        <w:jc w:val="center"/>
        <w:rPr>
          <w:sz w:val="20"/>
          <w:szCs w:val="20"/>
        </w:rPr>
      </w:pPr>
      <w:r>
        <w:rPr>
          <w:rFonts w:ascii="Arial" w:eastAsia="Arial" w:hAnsi="Arial" w:cs="Arial"/>
          <w:color w:val="1A1A1A"/>
          <w:sz w:val="18"/>
          <w:szCs w:val="18"/>
        </w:rPr>
        <w:t>Opercularia_hispida</w:t>
      </w:r>
    </w:p>
    <w:p w14:paraId="6A196B28" w14:textId="77777777" w:rsidR="004B413C" w:rsidRDefault="004B413C">
      <w:pPr>
        <w:spacing w:line="140" w:lineRule="exact"/>
        <w:rPr>
          <w:sz w:val="20"/>
          <w:szCs w:val="20"/>
        </w:rPr>
      </w:pPr>
    </w:p>
    <w:p w14:paraId="6C30D3D7" w14:textId="77777777" w:rsidR="004B413C" w:rsidRDefault="00EC2FEA">
      <w:pPr>
        <w:ind w:right="1460"/>
        <w:jc w:val="center"/>
        <w:rPr>
          <w:sz w:val="20"/>
          <w:szCs w:val="20"/>
        </w:rPr>
      </w:pPr>
      <w:r>
        <w:rPr>
          <w:rFonts w:ascii="Arial" w:eastAsia="Arial" w:hAnsi="Arial" w:cs="Arial"/>
          <w:color w:val="1A1A1A"/>
          <w:sz w:val="18"/>
          <w:szCs w:val="18"/>
        </w:rPr>
        <w:t>Scaevola_sp</w:t>
      </w:r>
    </w:p>
    <w:p w14:paraId="283BD80B" w14:textId="77777777" w:rsidR="004B413C" w:rsidRDefault="004B413C">
      <w:pPr>
        <w:spacing w:line="140" w:lineRule="exact"/>
        <w:rPr>
          <w:sz w:val="20"/>
          <w:szCs w:val="20"/>
        </w:rPr>
      </w:pPr>
    </w:p>
    <w:p w14:paraId="1ADBD811" w14:textId="77777777" w:rsidR="004B413C" w:rsidRDefault="00EC2FEA">
      <w:pPr>
        <w:ind w:left="220"/>
        <w:rPr>
          <w:sz w:val="20"/>
          <w:szCs w:val="20"/>
        </w:rPr>
      </w:pPr>
      <w:r>
        <w:rPr>
          <w:rFonts w:ascii="Arial" w:eastAsia="Arial" w:hAnsi="Arial" w:cs="Arial"/>
          <w:color w:val="1A1A1A"/>
          <w:sz w:val="18"/>
          <w:szCs w:val="18"/>
        </w:rPr>
        <w:t>Spyridium_globulosum</w:t>
      </w:r>
    </w:p>
    <w:p w14:paraId="7EFCD53F" w14:textId="77777777" w:rsidR="004B413C" w:rsidRDefault="004B413C">
      <w:pPr>
        <w:spacing w:line="140" w:lineRule="exact"/>
        <w:rPr>
          <w:sz w:val="20"/>
          <w:szCs w:val="20"/>
        </w:rPr>
      </w:pPr>
    </w:p>
    <w:p w14:paraId="448DC042" w14:textId="77777777" w:rsidR="004B413C" w:rsidRDefault="00EC2FEA">
      <w:pPr>
        <w:ind w:left="260"/>
        <w:rPr>
          <w:sz w:val="20"/>
          <w:szCs w:val="20"/>
        </w:rPr>
      </w:pPr>
      <w:r>
        <w:rPr>
          <w:rFonts w:ascii="Arial" w:eastAsia="Arial" w:hAnsi="Arial" w:cs="Arial"/>
          <w:color w:val="1A1A1A"/>
          <w:sz w:val="18"/>
          <w:szCs w:val="18"/>
        </w:rPr>
        <w:t>Xanthorrhoea_preissii</w:t>
      </w:r>
    </w:p>
    <w:p w14:paraId="0D156CE3" w14:textId="77777777" w:rsidR="004B413C" w:rsidRDefault="004B413C">
      <w:pPr>
        <w:sectPr w:rsidR="004B413C">
          <w:type w:val="continuous"/>
          <w:pgSz w:w="12240" w:h="15840"/>
          <w:pgMar w:top="786" w:right="1440" w:bottom="1055" w:left="1440" w:header="0" w:footer="0" w:gutter="0"/>
          <w:cols w:num="3" w:space="720" w:equalWidth="0">
            <w:col w:w="1800" w:space="720"/>
            <w:col w:w="3040" w:space="80"/>
            <w:col w:w="3720"/>
          </w:cols>
        </w:sectPr>
      </w:pPr>
    </w:p>
    <w:p w14:paraId="09FEE9D4" w14:textId="77777777" w:rsidR="004B413C" w:rsidRDefault="00EC2FEA">
      <w:pPr>
        <w:spacing w:line="275" w:lineRule="auto"/>
        <w:ind w:left="1800" w:right="1800" w:hanging="6"/>
        <w:jc w:val="both"/>
        <w:rPr>
          <w:sz w:val="20"/>
          <w:szCs w:val="20"/>
        </w:rPr>
      </w:pPr>
      <w:bookmarkStart w:id="130" w:name="page93"/>
      <w:bookmarkEnd w:id="130"/>
      <w:r>
        <w:rPr>
          <w:rFonts w:ascii="Arial" w:eastAsia="Arial" w:hAnsi="Arial" w:cs="Arial"/>
          <w:sz w:val="20"/>
          <w:szCs w:val="20"/>
        </w:rPr>
        <w:lastRenderedPageBreak/>
        <w:t>Table 17: Ecological consequences of revised thresholds in terms of compliance of stated site values and site management objectives at Lake Wilgarup.</w:t>
      </w:r>
    </w:p>
    <w:p w14:paraId="135D27AF" w14:textId="77777777" w:rsidR="004B413C" w:rsidRDefault="004B413C">
      <w:pPr>
        <w:spacing w:line="154" w:lineRule="exact"/>
        <w:rPr>
          <w:sz w:val="20"/>
          <w:szCs w:val="20"/>
        </w:rPr>
      </w:pPr>
    </w:p>
    <w:tbl>
      <w:tblPr>
        <w:tblW w:w="0" w:type="auto"/>
        <w:tblInd w:w="160" w:type="dxa"/>
        <w:tblLayout w:type="fixed"/>
        <w:tblCellMar>
          <w:left w:w="0" w:type="dxa"/>
          <w:right w:w="0" w:type="dxa"/>
        </w:tblCellMar>
        <w:tblLook w:val="04A0" w:firstRow="1" w:lastRow="0" w:firstColumn="1" w:lastColumn="0" w:noHBand="0" w:noVBand="1"/>
      </w:tblPr>
      <w:tblGrid>
        <w:gridCol w:w="20"/>
        <w:gridCol w:w="6580"/>
        <w:gridCol w:w="2420"/>
      </w:tblGrid>
      <w:tr w:rsidR="004B413C" w14:paraId="2A6C5E9F" w14:textId="77777777">
        <w:trPr>
          <w:trHeight w:val="239"/>
        </w:trPr>
        <w:tc>
          <w:tcPr>
            <w:tcW w:w="20" w:type="dxa"/>
            <w:vAlign w:val="bottom"/>
          </w:tcPr>
          <w:p w14:paraId="77C82ADB" w14:textId="77777777" w:rsidR="004B413C" w:rsidRDefault="004B413C">
            <w:pPr>
              <w:rPr>
                <w:sz w:val="20"/>
                <w:szCs w:val="20"/>
              </w:rPr>
            </w:pPr>
          </w:p>
        </w:tc>
        <w:tc>
          <w:tcPr>
            <w:tcW w:w="6580" w:type="dxa"/>
            <w:tcBorders>
              <w:top w:val="single" w:sz="8" w:space="0" w:color="auto"/>
            </w:tcBorders>
            <w:vAlign w:val="bottom"/>
          </w:tcPr>
          <w:p w14:paraId="5520FBEF" w14:textId="77777777" w:rsidR="004B413C" w:rsidRDefault="00EC2FEA">
            <w:pPr>
              <w:ind w:left="3620"/>
              <w:rPr>
                <w:sz w:val="20"/>
                <w:szCs w:val="20"/>
              </w:rPr>
            </w:pPr>
            <w:r>
              <w:rPr>
                <w:rFonts w:ascii="Arial" w:eastAsia="Arial" w:hAnsi="Arial" w:cs="Arial"/>
                <w:sz w:val="20"/>
                <w:szCs w:val="20"/>
              </w:rPr>
              <w:t>Likely eﬀect of 2030 revised</w:t>
            </w:r>
          </w:p>
        </w:tc>
        <w:tc>
          <w:tcPr>
            <w:tcW w:w="2420" w:type="dxa"/>
            <w:tcBorders>
              <w:top w:val="single" w:sz="8" w:space="0" w:color="auto"/>
            </w:tcBorders>
            <w:vAlign w:val="bottom"/>
          </w:tcPr>
          <w:p w14:paraId="6D6DDAB6" w14:textId="77777777" w:rsidR="004B413C" w:rsidRDefault="004B413C">
            <w:pPr>
              <w:rPr>
                <w:sz w:val="20"/>
                <w:szCs w:val="20"/>
              </w:rPr>
            </w:pPr>
          </w:p>
        </w:tc>
      </w:tr>
      <w:tr w:rsidR="004B413C" w14:paraId="690AF813" w14:textId="77777777">
        <w:trPr>
          <w:trHeight w:val="281"/>
        </w:trPr>
        <w:tc>
          <w:tcPr>
            <w:tcW w:w="20" w:type="dxa"/>
            <w:vAlign w:val="bottom"/>
          </w:tcPr>
          <w:p w14:paraId="1A76BFD3" w14:textId="77777777" w:rsidR="004B413C" w:rsidRDefault="004B413C">
            <w:pPr>
              <w:rPr>
                <w:sz w:val="24"/>
                <w:szCs w:val="24"/>
              </w:rPr>
            </w:pPr>
          </w:p>
        </w:tc>
        <w:tc>
          <w:tcPr>
            <w:tcW w:w="6580" w:type="dxa"/>
            <w:vAlign w:val="bottom"/>
          </w:tcPr>
          <w:p w14:paraId="58A9AEC2" w14:textId="77777777" w:rsidR="004B413C" w:rsidRDefault="00EC2FEA">
            <w:pPr>
              <w:ind w:left="3620"/>
              <w:rPr>
                <w:sz w:val="20"/>
                <w:szCs w:val="20"/>
              </w:rPr>
            </w:pPr>
            <w:r>
              <w:rPr>
                <w:rFonts w:ascii="Arial" w:eastAsia="Arial" w:hAnsi="Arial" w:cs="Arial"/>
                <w:sz w:val="20"/>
                <w:szCs w:val="20"/>
              </w:rPr>
              <w:t>thresholds</w:t>
            </w:r>
          </w:p>
        </w:tc>
        <w:tc>
          <w:tcPr>
            <w:tcW w:w="2420" w:type="dxa"/>
            <w:vAlign w:val="bottom"/>
          </w:tcPr>
          <w:p w14:paraId="00A22FA8" w14:textId="77777777" w:rsidR="004B413C" w:rsidRDefault="00EC2FEA">
            <w:pPr>
              <w:ind w:left="260"/>
              <w:jc w:val="center"/>
              <w:rPr>
                <w:sz w:val="20"/>
                <w:szCs w:val="20"/>
              </w:rPr>
            </w:pPr>
            <w:r>
              <w:rPr>
                <w:rFonts w:ascii="Arial" w:eastAsia="Arial" w:hAnsi="Arial" w:cs="Arial"/>
                <w:w w:val="98"/>
                <w:sz w:val="20"/>
                <w:szCs w:val="20"/>
              </w:rPr>
              <w:t>Future Compliance</w:t>
            </w:r>
          </w:p>
        </w:tc>
      </w:tr>
      <w:tr w:rsidR="004B413C" w14:paraId="08AE75BA" w14:textId="77777777">
        <w:trPr>
          <w:trHeight w:val="50"/>
        </w:trPr>
        <w:tc>
          <w:tcPr>
            <w:tcW w:w="6600" w:type="dxa"/>
            <w:gridSpan w:val="2"/>
            <w:vAlign w:val="bottom"/>
          </w:tcPr>
          <w:p w14:paraId="64DBEC02" w14:textId="77777777" w:rsidR="004B413C" w:rsidRDefault="004B413C">
            <w:pPr>
              <w:rPr>
                <w:sz w:val="4"/>
                <w:szCs w:val="4"/>
              </w:rPr>
            </w:pPr>
          </w:p>
        </w:tc>
        <w:tc>
          <w:tcPr>
            <w:tcW w:w="2420" w:type="dxa"/>
            <w:vAlign w:val="bottom"/>
          </w:tcPr>
          <w:p w14:paraId="63F9FEBD" w14:textId="77777777" w:rsidR="004B413C" w:rsidRDefault="004B413C">
            <w:pPr>
              <w:rPr>
                <w:sz w:val="4"/>
                <w:szCs w:val="4"/>
              </w:rPr>
            </w:pPr>
          </w:p>
        </w:tc>
      </w:tr>
      <w:tr w:rsidR="004B413C" w14:paraId="13D57611" w14:textId="77777777">
        <w:trPr>
          <w:trHeight w:val="228"/>
        </w:trPr>
        <w:tc>
          <w:tcPr>
            <w:tcW w:w="20" w:type="dxa"/>
            <w:vAlign w:val="bottom"/>
          </w:tcPr>
          <w:p w14:paraId="27E7049D" w14:textId="77777777" w:rsidR="004B413C" w:rsidRDefault="004B413C">
            <w:pPr>
              <w:rPr>
                <w:sz w:val="19"/>
                <w:szCs w:val="19"/>
              </w:rPr>
            </w:pPr>
          </w:p>
        </w:tc>
        <w:tc>
          <w:tcPr>
            <w:tcW w:w="6580" w:type="dxa"/>
            <w:tcBorders>
              <w:top w:val="single" w:sz="8" w:space="0" w:color="auto"/>
            </w:tcBorders>
            <w:vAlign w:val="bottom"/>
          </w:tcPr>
          <w:p w14:paraId="64A8BCAC" w14:textId="77777777" w:rsidR="004B413C" w:rsidRDefault="00EC2FEA">
            <w:pPr>
              <w:spacing w:line="228" w:lineRule="exact"/>
              <w:rPr>
                <w:sz w:val="20"/>
                <w:szCs w:val="20"/>
              </w:rPr>
            </w:pPr>
            <w:r>
              <w:rPr>
                <w:rFonts w:ascii="Arial" w:eastAsia="Arial" w:hAnsi="Arial" w:cs="Arial"/>
                <w:b/>
                <w:bCs/>
                <w:sz w:val="20"/>
                <w:szCs w:val="20"/>
              </w:rPr>
              <w:t>Site values</w:t>
            </w:r>
          </w:p>
        </w:tc>
        <w:tc>
          <w:tcPr>
            <w:tcW w:w="2420" w:type="dxa"/>
            <w:tcBorders>
              <w:top w:val="single" w:sz="8" w:space="0" w:color="auto"/>
            </w:tcBorders>
            <w:vAlign w:val="bottom"/>
          </w:tcPr>
          <w:p w14:paraId="385AF0D2" w14:textId="77777777" w:rsidR="004B413C" w:rsidRDefault="004B413C">
            <w:pPr>
              <w:rPr>
                <w:sz w:val="19"/>
                <w:szCs w:val="19"/>
              </w:rPr>
            </w:pPr>
          </w:p>
        </w:tc>
      </w:tr>
      <w:tr w:rsidR="004B413C" w14:paraId="41371D99" w14:textId="77777777">
        <w:trPr>
          <w:trHeight w:val="239"/>
        </w:trPr>
        <w:tc>
          <w:tcPr>
            <w:tcW w:w="6600" w:type="dxa"/>
            <w:gridSpan w:val="2"/>
            <w:vAlign w:val="bottom"/>
          </w:tcPr>
          <w:p w14:paraId="7F1F327A" w14:textId="77777777" w:rsidR="004B413C" w:rsidRDefault="00EC2FEA">
            <w:pPr>
              <w:rPr>
                <w:sz w:val="20"/>
                <w:szCs w:val="20"/>
              </w:rPr>
            </w:pPr>
            <w:r>
              <w:rPr>
                <w:rFonts w:ascii="Arial" w:eastAsia="Arial" w:hAnsi="Arial" w:cs="Arial"/>
                <w:sz w:val="20"/>
                <w:szCs w:val="20"/>
              </w:rPr>
              <w:t>* One of few remaining undisturbed</w:t>
            </w:r>
          </w:p>
        </w:tc>
        <w:tc>
          <w:tcPr>
            <w:tcW w:w="2420" w:type="dxa"/>
            <w:vAlign w:val="bottom"/>
          </w:tcPr>
          <w:p w14:paraId="6AE07D63" w14:textId="77777777" w:rsidR="004B413C" w:rsidRDefault="00EC2FEA">
            <w:pPr>
              <w:ind w:left="240"/>
              <w:jc w:val="center"/>
              <w:rPr>
                <w:sz w:val="20"/>
                <w:szCs w:val="20"/>
              </w:rPr>
            </w:pPr>
            <w:r>
              <w:rPr>
                <w:rFonts w:ascii="Arial" w:eastAsia="Arial" w:hAnsi="Arial" w:cs="Arial"/>
                <w:w w:val="99"/>
                <w:sz w:val="20"/>
                <w:szCs w:val="20"/>
              </w:rPr>
              <w:t>Not any more</w:t>
            </w:r>
          </w:p>
        </w:tc>
      </w:tr>
      <w:tr w:rsidR="004B413C" w14:paraId="02C61EA5" w14:textId="77777777">
        <w:trPr>
          <w:trHeight w:val="239"/>
        </w:trPr>
        <w:tc>
          <w:tcPr>
            <w:tcW w:w="6600" w:type="dxa"/>
            <w:gridSpan w:val="2"/>
            <w:vAlign w:val="bottom"/>
          </w:tcPr>
          <w:p w14:paraId="7A77604D" w14:textId="77777777" w:rsidR="004B413C" w:rsidRDefault="00EC2FEA">
            <w:pPr>
              <w:ind w:left="20"/>
              <w:rPr>
                <w:sz w:val="20"/>
                <w:szCs w:val="20"/>
              </w:rPr>
            </w:pPr>
            <w:r>
              <w:rPr>
                <w:rFonts w:ascii="Arial" w:eastAsia="Arial" w:hAnsi="Arial" w:cs="Arial"/>
                <w:sz w:val="20"/>
                <w:szCs w:val="20"/>
              </w:rPr>
              <w:t>wetlands within the region</w:t>
            </w:r>
          </w:p>
        </w:tc>
        <w:tc>
          <w:tcPr>
            <w:tcW w:w="2420" w:type="dxa"/>
            <w:vAlign w:val="bottom"/>
          </w:tcPr>
          <w:p w14:paraId="50B6757D" w14:textId="77777777" w:rsidR="004B413C" w:rsidRDefault="004B413C">
            <w:pPr>
              <w:rPr>
                <w:sz w:val="20"/>
                <w:szCs w:val="20"/>
              </w:rPr>
            </w:pPr>
          </w:p>
        </w:tc>
      </w:tr>
      <w:tr w:rsidR="004B413C" w14:paraId="6D90D88D" w14:textId="77777777">
        <w:trPr>
          <w:trHeight w:val="239"/>
        </w:trPr>
        <w:tc>
          <w:tcPr>
            <w:tcW w:w="6600" w:type="dxa"/>
            <w:gridSpan w:val="2"/>
            <w:vAlign w:val="bottom"/>
          </w:tcPr>
          <w:p w14:paraId="05925871" w14:textId="77777777" w:rsidR="004B413C" w:rsidRDefault="00EC2FEA">
            <w:pPr>
              <w:rPr>
                <w:sz w:val="20"/>
                <w:szCs w:val="20"/>
              </w:rPr>
            </w:pPr>
            <w:r>
              <w:rPr>
                <w:rFonts w:ascii="Arial" w:eastAsia="Arial" w:hAnsi="Arial" w:cs="Arial"/>
                <w:sz w:val="20"/>
                <w:szCs w:val="20"/>
              </w:rPr>
              <w:t>* Rich and unusual vegetation (dense</w:t>
            </w:r>
          </w:p>
        </w:tc>
        <w:tc>
          <w:tcPr>
            <w:tcW w:w="2420" w:type="dxa"/>
            <w:vAlign w:val="bottom"/>
          </w:tcPr>
          <w:p w14:paraId="5A5798E1" w14:textId="77777777" w:rsidR="004B413C" w:rsidRDefault="00EC2FEA">
            <w:pPr>
              <w:ind w:left="260"/>
              <w:jc w:val="center"/>
              <w:rPr>
                <w:sz w:val="20"/>
                <w:szCs w:val="20"/>
              </w:rPr>
            </w:pPr>
            <w:r>
              <w:rPr>
                <w:rFonts w:ascii="Arial" w:eastAsia="Arial" w:hAnsi="Arial" w:cs="Arial"/>
                <w:sz w:val="20"/>
                <w:szCs w:val="20"/>
              </w:rPr>
              <w:t>No</w:t>
            </w:r>
          </w:p>
        </w:tc>
      </w:tr>
      <w:tr w:rsidR="004B413C" w14:paraId="4659420D" w14:textId="77777777">
        <w:trPr>
          <w:trHeight w:val="239"/>
        </w:trPr>
        <w:tc>
          <w:tcPr>
            <w:tcW w:w="6600" w:type="dxa"/>
            <w:gridSpan w:val="2"/>
            <w:vAlign w:val="bottom"/>
          </w:tcPr>
          <w:p w14:paraId="68D08E8F" w14:textId="77777777" w:rsidR="004B413C" w:rsidRDefault="00EC2FEA">
            <w:pPr>
              <w:ind w:left="20"/>
              <w:rPr>
                <w:sz w:val="20"/>
                <w:szCs w:val="20"/>
              </w:rPr>
            </w:pPr>
            <w:r>
              <w:rPr>
                <w:rFonts w:ascii="Arial" w:eastAsia="Arial" w:hAnsi="Arial" w:cs="Arial"/>
                <w:sz w:val="20"/>
                <w:szCs w:val="20"/>
              </w:rPr>
              <w:t>monospecific stands of sedges)</w:t>
            </w:r>
          </w:p>
        </w:tc>
        <w:tc>
          <w:tcPr>
            <w:tcW w:w="2420" w:type="dxa"/>
            <w:vAlign w:val="bottom"/>
          </w:tcPr>
          <w:p w14:paraId="23F9EF2C" w14:textId="77777777" w:rsidR="004B413C" w:rsidRDefault="004B413C">
            <w:pPr>
              <w:rPr>
                <w:sz w:val="20"/>
                <w:szCs w:val="20"/>
              </w:rPr>
            </w:pPr>
          </w:p>
        </w:tc>
      </w:tr>
      <w:tr w:rsidR="004B413C" w14:paraId="1791D439" w14:textId="77777777">
        <w:trPr>
          <w:trHeight w:val="281"/>
        </w:trPr>
        <w:tc>
          <w:tcPr>
            <w:tcW w:w="6600" w:type="dxa"/>
            <w:gridSpan w:val="2"/>
            <w:vAlign w:val="bottom"/>
          </w:tcPr>
          <w:p w14:paraId="6947C91B" w14:textId="77777777" w:rsidR="004B413C" w:rsidRDefault="00EC2FEA">
            <w:pPr>
              <w:rPr>
                <w:sz w:val="20"/>
                <w:szCs w:val="20"/>
              </w:rPr>
            </w:pPr>
            <w:r>
              <w:rPr>
                <w:rFonts w:ascii="Arial" w:eastAsia="Arial" w:hAnsi="Arial" w:cs="Arial"/>
                <w:sz w:val="20"/>
                <w:szCs w:val="20"/>
              </w:rPr>
              <w:t>* Likely to support diverse fauna</w:t>
            </w:r>
          </w:p>
        </w:tc>
        <w:tc>
          <w:tcPr>
            <w:tcW w:w="2420" w:type="dxa"/>
            <w:vAlign w:val="bottom"/>
          </w:tcPr>
          <w:p w14:paraId="01FB0F97" w14:textId="77777777" w:rsidR="004B413C" w:rsidRDefault="004B413C">
            <w:pPr>
              <w:rPr>
                <w:sz w:val="24"/>
                <w:szCs w:val="24"/>
              </w:rPr>
            </w:pPr>
          </w:p>
        </w:tc>
      </w:tr>
    </w:tbl>
    <w:p w14:paraId="5087434F" w14:textId="77777777" w:rsidR="004B413C" w:rsidRDefault="00EC2FEA">
      <w:pPr>
        <w:spacing w:line="206" w:lineRule="auto"/>
        <w:ind w:left="180"/>
        <w:rPr>
          <w:sz w:val="20"/>
          <w:szCs w:val="20"/>
        </w:rPr>
      </w:pPr>
      <w:r>
        <w:rPr>
          <w:rFonts w:ascii="Arial" w:eastAsia="Arial" w:hAnsi="Arial" w:cs="Arial"/>
          <w:b/>
          <w:bCs/>
          <w:sz w:val="20"/>
          <w:szCs w:val="20"/>
        </w:rPr>
        <w:t>Site management objectives</w:t>
      </w:r>
    </w:p>
    <w:p w14:paraId="702E0BCE" w14:textId="77777777" w:rsidR="004B413C" w:rsidRDefault="00EC2FEA">
      <w:pPr>
        <w:numPr>
          <w:ilvl w:val="0"/>
          <w:numId w:val="9"/>
        </w:numPr>
        <w:tabs>
          <w:tab w:val="left" w:pos="316"/>
        </w:tabs>
        <w:spacing w:line="249" w:lineRule="auto"/>
        <w:ind w:left="180" w:right="5940" w:hanging="28"/>
        <w:rPr>
          <w:rFonts w:ascii="Arial" w:eastAsia="Arial" w:hAnsi="Arial" w:cs="Arial"/>
          <w:sz w:val="20"/>
          <w:szCs w:val="20"/>
        </w:rPr>
      </w:pPr>
      <w:r>
        <w:rPr>
          <w:rFonts w:ascii="Arial" w:eastAsia="Arial" w:hAnsi="Arial" w:cs="Arial"/>
          <w:sz w:val="20"/>
          <w:szCs w:val="20"/>
        </w:rPr>
        <w:t>Maintain the environmental quality of Lake Wilgarup</w:t>
      </w:r>
    </w:p>
    <w:p w14:paraId="3187E36F" w14:textId="77777777" w:rsidR="004B413C" w:rsidRDefault="004B413C">
      <w:pPr>
        <w:spacing w:line="1" w:lineRule="exact"/>
        <w:rPr>
          <w:sz w:val="20"/>
          <w:szCs w:val="20"/>
        </w:rPr>
      </w:pPr>
    </w:p>
    <w:tbl>
      <w:tblPr>
        <w:tblW w:w="0" w:type="auto"/>
        <w:tblInd w:w="160" w:type="dxa"/>
        <w:tblLayout w:type="fixed"/>
        <w:tblCellMar>
          <w:left w:w="0" w:type="dxa"/>
          <w:right w:w="0" w:type="dxa"/>
        </w:tblCellMar>
        <w:tblLook w:val="04A0" w:firstRow="1" w:lastRow="0" w:firstColumn="1" w:lastColumn="0" w:noHBand="0" w:noVBand="1"/>
      </w:tblPr>
      <w:tblGrid>
        <w:gridCol w:w="20"/>
        <w:gridCol w:w="5420"/>
        <w:gridCol w:w="3580"/>
      </w:tblGrid>
      <w:tr w:rsidR="004B413C" w14:paraId="49475A49" w14:textId="77777777">
        <w:trPr>
          <w:trHeight w:val="239"/>
        </w:trPr>
        <w:tc>
          <w:tcPr>
            <w:tcW w:w="5440" w:type="dxa"/>
            <w:gridSpan w:val="2"/>
            <w:vAlign w:val="bottom"/>
          </w:tcPr>
          <w:p w14:paraId="452CEE11" w14:textId="77777777" w:rsidR="004B413C" w:rsidRDefault="00EC2FEA">
            <w:pPr>
              <w:rPr>
                <w:sz w:val="20"/>
                <w:szCs w:val="20"/>
              </w:rPr>
            </w:pPr>
            <w:r>
              <w:rPr>
                <w:rFonts w:ascii="Arial" w:eastAsia="Arial" w:hAnsi="Arial" w:cs="Arial"/>
                <w:sz w:val="20"/>
                <w:szCs w:val="20"/>
              </w:rPr>
              <w:t>* Maintain the existing extent and</w:t>
            </w:r>
          </w:p>
        </w:tc>
        <w:tc>
          <w:tcPr>
            <w:tcW w:w="3580" w:type="dxa"/>
            <w:vAlign w:val="bottom"/>
          </w:tcPr>
          <w:p w14:paraId="67B5ECB9" w14:textId="77777777" w:rsidR="004B413C" w:rsidRDefault="00EC2FEA">
            <w:pPr>
              <w:ind w:left="2420"/>
              <w:rPr>
                <w:sz w:val="20"/>
                <w:szCs w:val="20"/>
              </w:rPr>
            </w:pPr>
            <w:r>
              <w:rPr>
                <w:rFonts w:ascii="Arial" w:eastAsia="Arial" w:hAnsi="Arial" w:cs="Arial"/>
                <w:sz w:val="20"/>
                <w:szCs w:val="20"/>
              </w:rPr>
              <w:t>No</w:t>
            </w:r>
          </w:p>
        </w:tc>
      </w:tr>
      <w:tr w:rsidR="004B413C" w14:paraId="0E17DCD9" w14:textId="77777777">
        <w:trPr>
          <w:trHeight w:val="281"/>
        </w:trPr>
        <w:tc>
          <w:tcPr>
            <w:tcW w:w="20" w:type="dxa"/>
            <w:vAlign w:val="bottom"/>
          </w:tcPr>
          <w:p w14:paraId="515F7DA2" w14:textId="77777777" w:rsidR="004B413C" w:rsidRDefault="004B413C">
            <w:pPr>
              <w:rPr>
                <w:sz w:val="24"/>
                <w:szCs w:val="24"/>
              </w:rPr>
            </w:pPr>
          </w:p>
        </w:tc>
        <w:tc>
          <w:tcPr>
            <w:tcW w:w="5420" w:type="dxa"/>
            <w:vAlign w:val="bottom"/>
          </w:tcPr>
          <w:p w14:paraId="576384E5" w14:textId="77777777" w:rsidR="004B413C" w:rsidRDefault="00EC2FEA">
            <w:pPr>
              <w:rPr>
                <w:sz w:val="20"/>
                <w:szCs w:val="20"/>
              </w:rPr>
            </w:pPr>
            <w:r>
              <w:rPr>
                <w:rFonts w:ascii="Arial" w:eastAsia="Arial" w:hAnsi="Arial" w:cs="Arial"/>
                <w:sz w:val="20"/>
                <w:szCs w:val="20"/>
              </w:rPr>
              <w:t>variety of wetland vegetation</w:t>
            </w:r>
          </w:p>
        </w:tc>
        <w:tc>
          <w:tcPr>
            <w:tcW w:w="3580" w:type="dxa"/>
            <w:vAlign w:val="bottom"/>
          </w:tcPr>
          <w:p w14:paraId="1FEE2540" w14:textId="77777777" w:rsidR="004B413C" w:rsidRDefault="004B413C">
            <w:pPr>
              <w:rPr>
                <w:sz w:val="24"/>
                <w:szCs w:val="24"/>
              </w:rPr>
            </w:pPr>
          </w:p>
        </w:tc>
      </w:tr>
      <w:tr w:rsidR="004B413C" w14:paraId="643040A5" w14:textId="77777777">
        <w:trPr>
          <w:trHeight w:val="50"/>
        </w:trPr>
        <w:tc>
          <w:tcPr>
            <w:tcW w:w="20" w:type="dxa"/>
            <w:vAlign w:val="bottom"/>
          </w:tcPr>
          <w:p w14:paraId="44802715" w14:textId="77777777" w:rsidR="004B413C" w:rsidRDefault="004B413C">
            <w:pPr>
              <w:rPr>
                <w:sz w:val="4"/>
                <w:szCs w:val="4"/>
              </w:rPr>
            </w:pPr>
          </w:p>
        </w:tc>
        <w:tc>
          <w:tcPr>
            <w:tcW w:w="5420" w:type="dxa"/>
            <w:tcBorders>
              <w:bottom w:val="single" w:sz="8" w:space="0" w:color="auto"/>
            </w:tcBorders>
            <w:vAlign w:val="bottom"/>
          </w:tcPr>
          <w:p w14:paraId="03681797" w14:textId="77777777" w:rsidR="004B413C" w:rsidRDefault="004B413C">
            <w:pPr>
              <w:rPr>
                <w:sz w:val="4"/>
                <w:szCs w:val="4"/>
              </w:rPr>
            </w:pPr>
          </w:p>
        </w:tc>
        <w:tc>
          <w:tcPr>
            <w:tcW w:w="3580" w:type="dxa"/>
            <w:tcBorders>
              <w:bottom w:val="single" w:sz="8" w:space="0" w:color="auto"/>
            </w:tcBorders>
            <w:vAlign w:val="bottom"/>
          </w:tcPr>
          <w:p w14:paraId="4B5DAFDB" w14:textId="77777777" w:rsidR="004B413C" w:rsidRDefault="004B413C">
            <w:pPr>
              <w:rPr>
                <w:sz w:val="4"/>
                <w:szCs w:val="4"/>
              </w:rPr>
            </w:pPr>
          </w:p>
        </w:tc>
      </w:tr>
    </w:tbl>
    <w:p w14:paraId="2A2CDCD9" w14:textId="77777777" w:rsidR="004B413C" w:rsidRDefault="004B413C">
      <w:pPr>
        <w:spacing w:line="200" w:lineRule="exact"/>
        <w:rPr>
          <w:sz w:val="20"/>
          <w:szCs w:val="20"/>
        </w:rPr>
      </w:pPr>
    </w:p>
    <w:p w14:paraId="162141AF" w14:textId="77777777" w:rsidR="004B413C" w:rsidRDefault="004B413C">
      <w:pPr>
        <w:sectPr w:rsidR="004B413C">
          <w:pgSz w:w="12240" w:h="15840"/>
          <w:pgMar w:top="1382" w:right="1440" w:bottom="307" w:left="1440" w:header="0" w:footer="0" w:gutter="0"/>
          <w:cols w:space="720" w:equalWidth="0">
            <w:col w:w="9360"/>
          </w:cols>
        </w:sectPr>
      </w:pPr>
    </w:p>
    <w:p w14:paraId="14E189AE" w14:textId="77777777" w:rsidR="004B413C" w:rsidRDefault="004B413C">
      <w:pPr>
        <w:spacing w:line="200" w:lineRule="exact"/>
        <w:rPr>
          <w:sz w:val="20"/>
          <w:szCs w:val="20"/>
        </w:rPr>
      </w:pPr>
    </w:p>
    <w:p w14:paraId="2B6B870B" w14:textId="77777777" w:rsidR="004B413C" w:rsidRDefault="004B413C">
      <w:pPr>
        <w:spacing w:line="200" w:lineRule="exact"/>
        <w:rPr>
          <w:sz w:val="20"/>
          <w:szCs w:val="20"/>
        </w:rPr>
      </w:pPr>
    </w:p>
    <w:p w14:paraId="572878A0" w14:textId="77777777" w:rsidR="004B413C" w:rsidRDefault="004B413C">
      <w:pPr>
        <w:spacing w:line="200" w:lineRule="exact"/>
        <w:rPr>
          <w:sz w:val="20"/>
          <w:szCs w:val="20"/>
        </w:rPr>
      </w:pPr>
    </w:p>
    <w:p w14:paraId="46A884D7" w14:textId="77777777" w:rsidR="004B413C" w:rsidRDefault="004B413C">
      <w:pPr>
        <w:spacing w:line="200" w:lineRule="exact"/>
        <w:rPr>
          <w:sz w:val="20"/>
          <w:szCs w:val="20"/>
        </w:rPr>
      </w:pPr>
    </w:p>
    <w:p w14:paraId="49FD0977" w14:textId="77777777" w:rsidR="004B413C" w:rsidRDefault="004B413C">
      <w:pPr>
        <w:spacing w:line="200" w:lineRule="exact"/>
        <w:rPr>
          <w:sz w:val="20"/>
          <w:szCs w:val="20"/>
        </w:rPr>
      </w:pPr>
    </w:p>
    <w:p w14:paraId="0B610083" w14:textId="77777777" w:rsidR="004B413C" w:rsidRDefault="004B413C">
      <w:pPr>
        <w:spacing w:line="200" w:lineRule="exact"/>
        <w:rPr>
          <w:sz w:val="20"/>
          <w:szCs w:val="20"/>
        </w:rPr>
      </w:pPr>
    </w:p>
    <w:p w14:paraId="235D52BF" w14:textId="77777777" w:rsidR="004B413C" w:rsidRDefault="004B413C">
      <w:pPr>
        <w:spacing w:line="200" w:lineRule="exact"/>
        <w:rPr>
          <w:sz w:val="20"/>
          <w:szCs w:val="20"/>
        </w:rPr>
      </w:pPr>
    </w:p>
    <w:p w14:paraId="4E3C22DB" w14:textId="77777777" w:rsidR="004B413C" w:rsidRDefault="004B413C">
      <w:pPr>
        <w:spacing w:line="200" w:lineRule="exact"/>
        <w:rPr>
          <w:sz w:val="20"/>
          <w:szCs w:val="20"/>
        </w:rPr>
      </w:pPr>
    </w:p>
    <w:p w14:paraId="7412119C" w14:textId="77777777" w:rsidR="004B413C" w:rsidRDefault="004B413C">
      <w:pPr>
        <w:spacing w:line="200" w:lineRule="exact"/>
        <w:rPr>
          <w:sz w:val="20"/>
          <w:szCs w:val="20"/>
        </w:rPr>
      </w:pPr>
    </w:p>
    <w:p w14:paraId="743A76A5" w14:textId="77777777" w:rsidR="004B413C" w:rsidRDefault="004B413C">
      <w:pPr>
        <w:spacing w:line="200" w:lineRule="exact"/>
        <w:rPr>
          <w:sz w:val="20"/>
          <w:szCs w:val="20"/>
        </w:rPr>
      </w:pPr>
    </w:p>
    <w:p w14:paraId="01E68438" w14:textId="77777777" w:rsidR="004B413C" w:rsidRDefault="004B413C">
      <w:pPr>
        <w:spacing w:line="200" w:lineRule="exact"/>
        <w:rPr>
          <w:sz w:val="20"/>
          <w:szCs w:val="20"/>
        </w:rPr>
      </w:pPr>
    </w:p>
    <w:p w14:paraId="036AF798" w14:textId="77777777" w:rsidR="004B413C" w:rsidRDefault="004B413C">
      <w:pPr>
        <w:spacing w:line="200" w:lineRule="exact"/>
        <w:rPr>
          <w:sz w:val="20"/>
          <w:szCs w:val="20"/>
        </w:rPr>
      </w:pPr>
    </w:p>
    <w:p w14:paraId="39A92BE2" w14:textId="77777777" w:rsidR="004B413C" w:rsidRDefault="004B413C">
      <w:pPr>
        <w:spacing w:line="200" w:lineRule="exact"/>
        <w:rPr>
          <w:sz w:val="20"/>
          <w:szCs w:val="20"/>
        </w:rPr>
      </w:pPr>
    </w:p>
    <w:p w14:paraId="2A054746" w14:textId="77777777" w:rsidR="004B413C" w:rsidRDefault="004B413C">
      <w:pPr>
        <w:spacing w:line="200" w:lineRule="exact"/>
        <w:rPr>
          <w:sz w:val="20"/>
          <w:szCs w:val="20"/>
        </w:rPr>
      </w:pPr>
    </w:p>
    <w:p w14:paraId="278C0C3E" w14:textId="77777777" w:rsidR="004B413C" w:rsidRDefault="004B413C">
      <w:pPr>
        <w:spacing w:line="200" w:lineRule="exact"/>
        <w:rPr>
          <w:sz w:val="20"/>
          <w:szCs w:val="20"/>
        </w:rPr>
      </w:pPr>
    </w:p>
    <w:p w14:paraId="42BE68C3" w14:textId="77777777" w:rsidR="004B413C" w:rsidRDefault="004B413C">
      <w:pPr>
        <w:spacing w:line="200" w:lineRule="exact"/>
        <w:rPr>
          <w:sz w:val="20"/>
          <w:szCs w:val="20"/>
        </w:rPr>
      </w:pPr>
    </w:p>
    <w:p w14:paraId="1DC5CA32" w14:textId="77777777" w:rsidR="004B413C" w:rsidRDefault="004B413C">
      <w:pPr>
        <w:spacing w:line="200" w:lineRule="exact"/>
        <w:rPr>
          <w:sz w:val="20"/>
          <w:szCs w:val="20"/>
        </w:rPr>
      </w:pPr>
    </w:p>
    <w:p w14:paraId="47EAB356" w14:textId="77777777" w:rsidR="004B413C" w:rsidRDefault="004B413C">
      <w:pPr>
        <w:spacing w:line="200" w:lineRule="exact"/>
        <w:rPr>
          <w:sz w:val="20"/>
          <w:szCs w:val="20"/>
        </w:rPr>
      </w:pPr>
    </w:p>
    <w:p w14:paraId="11EEB58C" w14:textId="77777777" w:rsidR="004B413C" w:rsidRDefault="004B413C">
      <w:pPr>
        <w:spacing w:line="200" w:lineRule="exact"/>
        <w:rPr>
          <w:sz w:val="20"/>
          <w:szCs w:val="20"/>
        </w:rPr>
      </w:pPr>
    </w:p>
    <w:p w14:paraId="0DB78465" w14:textId="77777777" w:rsidR="004B413C" w:rsidRDefault="004B413C">
      <w:pPr>
        <w:spacing w:line="200" w:lineRule="exact"/>
        <w:rPr>
          <w:sz w:val="20"/>
          <w:szCs w:val="20"/>
        </w:rPr>
      </w:pPr>
    </w:p>
    <w:p w14:paraId="545EC393" w14:textId="77777777" w:rsidR="004B413C" w:rsidRDefault="004B413C">
      <w:pPr>
        <w:spacing w:line="200" w:lineRule="exact"/>
        <w:rPr>
          <w:sz w:val="20"/>
          <w:szCs w:val="20"/>
        </w:rPr>
      </w:pPr>
    </w:p>
    <w:p w14:paraId="5281B0AC" w14:textId="77777777" w:rsidR="004B413C" w:rsidRDefault="004B413C">
      <w:pPr>
        <w:spacing w:line="200" w:lineRule="exact"/>
        <w:rPr>
          <w:sz w:val="20"/>
          <w:szCs w:val="20"/>
        </w:rPr>
      </w:pPr>
    </w:p>
    <w:p w14:paraId="5463A142" w14:textId="77777777" w:rsidR="004B413C" w:rsidRDefault="004B413C">
      <w:pPr>
        <w:spacing w:line="200" w:lineRule="exact"/>
        <w:rPr>
          <w:sz w:val="20"/>
          <w:szCs w:val="20"/>
        </w:rPr>
      </w:pPr>
    </w:p>
    <w:p w14:paraId="0D2E349A" w14:textId="77777777" w:rsidR="004B413C" w:rsidRDefault="004B413C">
      <w:pPr>
        <w:spacing w:line="200" w:lineRule="exact"/>
        <w:rPr>
          <w:sz w:val="20"/>
          <w:szCs w:val="20"/>
        </w:rPr>
      </w:pPr>
    </w:p>
    <w:p w14:paraId="40A4A055" w14:textId="77777777" w:rsidR="004B413C" w:rsidRDefault="004B413C">
      <w:pPr>
        <w:spacing w:line="200" w:lineRule="exact"/>
        <w:rPr>
          <w:sz w:val="20"/>
          <w:szCs w:val="20"/>
        </w:rPr>
      </w:pPr>
    </w:p>
    <w:p w14:paraId="06A7B30D" w14:textId="77777777" w:rsidR="004B413C" w:rsidRDefault="004B413C">
      <w:pPr>
        <w:spacing w:line="200" w:lineRule="exact"/>
        <w:rPr>
          <w:sz w:val="20"/>
          <w:szCs w:val="20"/>
        </w:rPr>
      </w:pPr>
    </w:p>
    <w:p w14:paraId="6A8CA8DA" w14:textId="77777777" w:rsidR="004B413C" w:rsidRDefault="004B413C">
      <w:pPr>
        <w:spacing w:line="200" w:lineRule="exact"/>
        <w:rPr>
          <w:sz w:val="20"/>
          <w:szCs w:val="20"/>
        </w:rPr>
      </w:pPr>
    </w:p>
    <w:p w14:paraId="313696B4" w14:textId="77777777" w:rsidR="004B413C" w:rsidRDefault="004B413C">
      <w:pPr>
        <w:spacing w:line="200" w:lineRule="exact"/>
        <w:rPr>
          <w:sz w:val="20"/>
          <w:szCs w:val="20"/>
        </w:rPr>
      </w:pPr>
    </w:p>
    <w:p w14:paraId="16403343" w14:textId="77777777" w:rsidR="004B413C" w:rsidRDefault="004B413C">
      <w:pPr>
        <w:spacing w:line="200" w:lineRule="exact"/>
        <w:rPr>
          <w:sz w:val="20"/>
          <w:szCs w:val="20"/>
        </w:rPr>
      </w:pPr>
    </w:p>
    <w:p w14:paraId="37FB49D6" w14:textId="77777777" w:rsidR="004B413C" w:rsidRDefault="004B413C">
      <w:pPr>
        <w:spacing w:line="200" w:lineRule="exact"/>
        <w:rPr>
          <w:sz w:val="20"/>
          <w:szCs w:val="20"/>
        </w:rPr>
      </w:pPr>
    </w:p>
    <w:p w14:paraId="3E4C6EEF" w14:textId="77777777" w:rsidR="004B413C" w:rsidRDefault="004B413C">
      <w:pPr>
        <w:spacing w:line="200" w:lineRule="exact"/>
        <w:rPr>
          <w:sz w:val="20"/>
          <w:szCs w:val="20"/>
        </w:rPr>
      </w:pPr>
    </w:p>
    <w:p w14:paraId="154898A6" w14:textId="77777777" w:rsidR="004B413C" w:rsidRDefault="004B413C">
      <w:pPr>
        <w:spacing w:line="200" w:lineRule="exact"/>
        <w:rPr>
          <w:sz w:val="20"/>
          <w:szCs w:val="20"/>
        </w:rPr>
      </w:pPr>
    </w:p>
    <w:p w14:paraId="1D14D945" w14:textId="77777777" w:rsidR="004B413C" w:rsidRDefault="004B413C">
      <w:pPr>
        <w:spacing w:line="200" w:lineRule="exact"/>
        <w:rPr>
          <w:sz w:val="20"/>
          <w:szCs w:val="20"/>
        </w:rPr>
      </w:pPr>
    </w:p>
    <w:p w14:paraId="43DFF20D" w14:textId="77777777" w:rsidR="004B413C" w:rsidRDefault="004B413C">
      <w:pPr>
        <w:spacing w:line="200" w:lineRule="exact"/>
        <w:rPr>
          <w:sz w:val="20"/>
          <w:szCs w:val="20"/>
        </w:rPr>
      </w:pPr>
    </w:p>
    <w:p w14:paraId="0155A93B" w14:textId="77777777" w:rsidR="004B413C" w:rsidRDefault="004B413C">
      <w:pPr>
        <w:spacing w:line="200" w:lineRule="exact"/>
        <w:rPr>
          <w:sz w:val="20"/>
          <w:szCs w:val="20"/>
        </w:rPr>
      </w:pPr>
    </w:p>
    <w:p w14:paraId="4E49DB01" w14:textId="77777777" w:rsidR="004B413C" w:rsidRDefault="004B413C">
      <w:pPr>
        <w:spacing w:line="200" w:lineRule="exact"/>
        <w:rPr>
          <w:sz w:val="20"/>
          <w:szCs w:val="20"/>
        </w:rPr>
      </w:pPr>
    </w:p>
    <w:p w14:paraId="02639367" w14:textId="77777777" w:rsidR="004B413C" w:rsidRDefault="004B413C">
      <w:pPr>
        <w:spacing w:line="200" w:lineRule="exact"/>
        <w:rPr>
          <w:sz w:val="20"/>
          <w:szCs w:val="20"/>
        </w:rPr>
      </w:pPr>
    </w:p>
    <w:p w14:paraId="411A93C9" w14:textId="77777777" w:rsidR="004B413C" w:rsidRDefault="004B413C">
      <w:pPr>
        <w:spacing w:line="200" w:lineRule="exact"/>
        <w:rPr>
          <w:sz w:val="20"/>
          <w:szCs w:val="20"/>
        </w:rPr>
      </w:pPr>
    </w:p>
    <w:p w14:paraId="33A456CC" w14:textId="77777777" w:rsidR="004B413C" w:rsidRDefault="004B413C">
      <w:pPr>
        <w:spacing w:line="200" w:lineRule="exact"/>
        <w:rPr>
          <w:sz w:val="20"/>
          <w:szCs w:val="20"/>
        </w:rPr>
      </w:pPr>
    </w:p>
    <w:p w14:paraId="42A2933F" w14:textId="77777777" w:rsidR="004B413C" w:rsidRDefault="004B413C">
      <w:pPr>
        <w:spacing w:line="200" w:lineRule="exact"/>
        <w:rPr>
          <w:sz w:val="20"/>
          <w:szCs w:val="20"/>
        </w:rPr>
      </w:pPr>
    </w:p>
    <w:p w14:paraId="71F7A822" w14:textId="77777777" w:rsidR="004B413C" w:rsidRDefault="004B413C">
      <w:pPr>
        <w:spacing w:line="200" w:lineRule="exact"/>
        <w:rPr>
          <w:sz w:val="20"/>
          <w:szCs w:val="20"/>
        </w:rPr>
      </w:pPr>
    </w:p>
    <w:p w14:paraId="44FA0ECC" w14:textId="77777777" w:rsidR="004B413C" w:rsidRDefault="004B413C">
      <w:pPr>
        <w:spacing w:line="200" w:lineRule="exact"/>
        <w:rPr>
          <w:sz w:val="20"/>
          <w:szCs w:val="20"/>
        </w:rPr>
      </w:pPr>
    </w:p>
    <w:p w14:paraId="4816780F" w14:textId="77777777" w:rsidR="004B413C" w:rsidRDefault="004B413C">
      <w:pPr>
        <w:spacing w:line="200" w:lineRule="exact"/>
        <w:rPr>
          <w:sz w:val="20"/>
          <w:szCs w:val="20"/>
        </w:rPr>
      </w:pPr>
    </w:p>
    <w:p w14:paraId="2108AA06" w14:textId="77777777" w:rsidR="004B413C" w:rsidRDefault="004B413C">
      <w:pPr>
        <w:spacing w:line="310" w:lineRule="exact"/>
        <w:rPr>
          <w:sz w:val="20"/>
          <w:szCs w:val="20"/>
        </w:rPr>
      </w:pPr>
    </w:p>
    <w:p w14:paraId="646F6219" w14:textId="77777777" w:rsidR="004B413C" w:rsidRDefault="00EC2FEA">
      <w:pPr>
        <w:jc w:val="center"/>
        <w:rPr>
          <w:sz w:val="20"/>
          <w:szCs w:val="20"/>
        </w:rPr>
      </w:pPr>
      <w:r>
        <w:rPr>
          <w:rFonts w:ascii="Arial" w:eastAsia="Arial" w:hAnsi="Arial" w:cs="Arial"/>
          <w:sz w:val="17"/>
          <w:szCs w:val="17"/>
        </w:rPr>
        <w:t>93</w:t>
      </w:r>
    </w:p>
    <w:p w14:paraId="20134295" w14:textId="77777777" w:rsidR="004B413C" w:rsidRDefault="004B413C">
      <w:pPr>
        <w:sectPr w:rsidR="004B413C">
          <w:type w:val="continuous"/>
          <w:pgSz w:w="12240" w:h="15840"/>
          <w:pgMar w:top="1382" w:right="1440" w:bottom="307" w:left="1440" w:header="0" w:footer="0" w:gutter="0"/>
          <w:cols w:space="720" w:equalWidth="0">
            <w:col w:w="9360"/>
          </w:cols>
        </w:sectPr>
      </w:pPr>
    </w:p>
    <w:p w14:paraId="1DEE1E61" w14:textId="77777777" w:rsidR="004B413C" w:rsidRDefault="00EC2FEA">
      <w:pPr>
        <w:spacing w:line="200" w:lineRule="exact"/>
        <w:rPr>
          <w:sz w:val="20"/>
          <w:szCs w:val="20"/>
        </w:rPr>
      </w:pPr>
      <w:bookmarkStart w:id="131" w:name="page94"/>
      <w:bookmarkEnd w:id="131"/>
      <w:r>
        <w:rPr>
          <w:noProof/>
          <w:sz w:val="20"/>
          <w:szCs w:val="20"/>
        </w:rPr>
        <w:lastRenderedPageBreak/>
        <w:drawing>
          <wp:anchor distT="0" distB="0" distL="114300" distR="114300" simplePos="0" relativeHeight="252216320" behindDoc="1" locked="0" layoutInCell="0" allowOverlap="1" wp14:anchorId="29288AA4" wp14:editId="135B7A97">
            <wp:simplePos x="0" y="0"/>
            <wp:positionH relativeFrom="page">
              <wp:posOffset>1308100</wp:posOffset>
            </wp:positionH>
            <wp:positionV relativeFrom="page">
              <wp:posOffset>2661920</wp:posOffset>
            </wp:positionV>
            <wp:extent cx="4830445" cy="3674745"/>
            <wp:effectExtent l="0" t="0" r="0" b="0"/>
            <wp:wrapNone/>
            <wp:docPr id="1270" name="Picture 1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0"/>
                    <pic:cNvPicPr>
                      <a:picLocks noChangeAspect="1" noChangeArrowheads="1"/>
                    </pic:cNvPicPr>
                  </pic:nvPicPr>
                  <pic:blipFill>
                    <a:blip r:embed="rId831"/>
                    <a:srcRect/>
                    <a:stretch>
                      <a:fillRect/>
                    </a:stretch>
                  </pic:blipFill>
                  <pic:spPr bwMode="auto">
                    <a:xfrm>
                      <a:off x="0" y="0"/>
                      <a:ext cx="4830445" cy="3674745"/>
                    </a:xfrm>
                    <a:prstGeom prst="rect">
                      <a:avLst/>
                    </a:prstGeom>
                    <a:noFill/>
                  </pic:spPr>
                </pic:pic>
              </a:graphicData>
            </a:graphic>
          </wp:anchor>
        </w:drawing>
      </w:r>
    </w:p>
    <w:p w14:paraId="53103752" w14:textId="77777777" w:rsidR="004B413C" w:rsidRDefault="004B413C">
      <w:pPr>
        <w:spacing w:line="200" w:lineRule="exact"/>
        <w:rPr>
          <w:sz w:val="20"/>
          <w:szCs w:val="20"/>
        </w:rPr>
      </w:pPr>
    </w:p>
    <w:p w14:paraId="30271497" w14:textId="77777777" w:rsidR="004B413C" w:rsidRDefault="004B413C">
      <w:pPr>
        <w:spacing w:line="200" w:lineRule="exact"/>
        <w:rPr>
          <w:sz w:val="20"/>
          <w:szCs w:val="20"/>
        </w:rPr>
      </w:pPr>
    </w:p>
    <w:p w14:paraId="664DA97D" w14:textId="77777777" w:rsidR="004B413C" w:rsidRDefault="004B413C">
      <w:pPr>
        <w:spacing w:line="200" w:lineRule="exact"/>
        <w:rPr>
          <w:sz w:val="20"/>
          <w:szCs w:val="20"/>
        </w:rPr>
      </w:pPr>
    </w:p>
    <w:p w14:paraId="4C6C08EF" w14:textId="77777777" w:rsidR="004B413C" w:rsidRDefault="004B413C">
      <w:pPr>
        <w:spacing w:line="200" w:lineRule="exact"/>
        <w:rPr>
          <w:sz w:val="20"/>
          <w:szCs w:val="20"/>
        </w:rPr>
      </w:pPr>
    </w:p>
    <w:p w14:paraId="679FA192" w14:textId="77777777" w:rsidR="004B413C" w:rsidRDefault="004B413C">
      <w:pPr>
        <w:spacing w:line="200" w:lineRule="exact"/>
        <w:rPr>
          <w:sz w:val="20"/>
          <w:szCs w:val="20"/>
        </w:rPr>
      </w:pPr>
    </w:p>
    <w:p w14:paraId="72065BB1" w14:textId="77777777" w:rsidR="004B413C" w:rsidRDefault="004B413C">
      <w:pPr>
        <w:spacing w:line="200" w:lineRule="exact"/>
        <w:rPr>
          <w:sz w:val="20"/>
          <w:szCs w:val="20"/>
        </w:rPr>
      </w:pPr>
    </w:p>
    <w:p w14:paraId="78F88697" w14:textId="77777777" w:rsidR="004B413C" w:rsidRDefault="004B413C">
      <w:pPr>
        <w:spacing w:line="200" w:lineRule="exact"/>
        <w:rPr>
          <w:sz w:val="20"/>
          <w:szCs w:val="20"/>
        </w:rPr>
      </w:pPr>
    </w:p>
    <w:p w14:paraId="71504145" w14:textId="77777777" w:rsidR="004B413C" w:rsidRDefault="004B413C">
      <w:pPr>
        <w:spacing w:line="200" w:lineRule="exact"/>
        <w:rPr>
          <w:sz w:val="20"/>
          <w:szCs w:val="20"/>
        </w:rPr>
      </w:pPr>
    </w:p>
    <w:p w14:paraId="2EE4DBFE" w14:textId="77777777" w:rsidR="004B413C" w:rsidRDefault="004B413C">
      <w:pPr>
        <w:spacing w:line="200" w:lineRule="exact"/>
        <w:rPr>
          <w:sz w:val="20"/>
          <w:szCs w:val="20"/>
        </w:rPr>
      </w:pPr>
    </w:p>
    <w:p w14:paraId="1CD876B8" w14:textId="77777777" w:rsidR="004B413C" w:rsidRDefault="004B413C">
      <w:pPr>
        <w:spacing w:line="200" w:lineRule="exact"/>
        <w:rPr>
          <w:sz w:val="20"/>
          <w:szCs w:val="20"/>
        </w:rPr>
      </w:pPr>
    </w:p>
    <w:p w14:paraId="374F2359" w14:textId="77777777" w:rsidR="004B413C" w:rsidRDefault="004B413C">
      <w:pPr>
        <w:spacing w:line="200" w:lineRule="exact"/>
        <w:rPr>
          <w:sz w:val="20"/>
          <w:szCs w:val="20"/>
        </w:rPr>
      </w:pPr>
    </w:p>
    <w:p w14:paraId="720BD124" w14:textId="77777777" w:rsidR="004B413C" w:rsidRDefault="004B413C">
      <w:pPr>
        <w:spacing w:line="200" w:lineRule="exact"/>
        <w:rPr>
          <w:sz w:val="20"/>
          <w:szCs w:val="20"/>
        </w:rPr>
      </w:pPr>
    </w:p>
    <w:p w14:paraId="4A633AAD" w14:textId="77777777" w:rsidR="004B413C" w:rsidRDefault="004B413C">
      <w:pPr>
        <w:spacing w:line="200" w:lineRule="exact"/>
        <w:rPr>
          <w:sz w:val="20"/>
          <w:szCs w:val="20"/>
        </w:rPr>
      </w:pPr>
    </w:p>
    <w:p w14:paraId="5BCEEE90" w14:textId="77777777" w:rsidR="004B413C" w:rsidRDefault="004B413C">
      <w:pPr>
        <w:spacing w:line="214" w:lineRule="exact"/>
        <w:rPr>
          <w:sz w:val="20"/>
          <w:szCs w:val="20"/>
        </w:rPr>
      </w:pPr>
    </w:p>
    <w:tbl>
      <w:tblPr>
        <w:tblW w:w="0" w:type="auto"/>
        <w:tblInd w:w="120" w:type="dxa"/>
        <w:tblLayout w:type="fixed"/>
        <w:tblCellMar>
          <w:left w:w="0" w:type="dxa"/>
          <w:right w:w="0" w:type="dxa"/>
        </w:tblCellMar>
        <w:tblLook w:val="04A0" w:firstRow="1" w:lastRow="0" w:firstColumn="1" w:lastColumn="0" w:noHBand="0" w:noVBand="1"/>
      </w:tblPr>
      <w:tblGrid>
        <w:gridCol w:w="3140"/>
        <w:gridCol w:w="2380"/>
        <w:gridCol w:w="2180"/>
        <w:gridCol w:w="1180"/>
        <w:gridCol w:w="160"/>
        <w:gridCol w:w="20"/>
      </w:tblGrid>
      <w:tr w:rsidR="004B413C" w14:paraId="5CA78163" w14:textId="77777777">
        <w:trPr>
          <w:trHeight w:val="207"/>
        </w:trPr>
        <w:tc>
          <w:tcPr>
            <w:tcW w:w="3140" w:type="dxa"/>
            <w:vAlign w:val="bottom"/>
          </w:tcPr>
          <w:p w14:paraId="2CA303D9" w14:textId="77777777" w:rsidR="004B413C" w:rsidRDefault="00EC2FEA">
            <w:pPr>
              <w:ind w:right="2561"/>
              <w:jc w:val="right"/>
              <w:rPr>
                <w:sz w:val="20"/>
                <w:szCs w:val="20"/>
              </w:rPr>
            </w:pPr>
            <w:r>
              <w:rPr>
                <w:rFonts w:ascii="Arial" w:eastAsia="Arial" w:hAnsi="Arial" w:cs="Arial"/>
                <w:color w:val="4D4D4D"/>
                <w:sz w:val="18"/>
                <w:szCs w:val="18"/>
              </w:rPr>
              <w:t>2</w:t>
            </w:r>
          </w:p>
        </w:tc>
        <w:tc>
          <w:tcPr>
            <w:tcW w:w="2380" w:type="dxa"/>
            <w:vAlign w:val="bottom"/>
          </w:tcPr>
          <w:p w14:paraId="04D76724" w14:textId="77777777" w:rsidR="004B413C" w:rsidRDefault="004B413C">
            <w:pPr>
              <w:rPr>
                <w:sz w:val="18"/>
                <w:szCs w:val="18"/>
              </w:rPr>
            </w:pPr>
          </w:p>
        </w:tc>
        <w:tc>
          <w:tcPr>
            <w:tcW w:w="2180" w:type="dxa"/>
            <w:vAlign w:val="bottom"/>
          </w:tcPr>
          <w:p w14:paraId="569C723F" w14:textId="77777777" w:rsidR="004B413C" w:rsidRDefault="004B413C">
            <w:pPr>
              <w:rPr>
                <w:sz w:val="18"/>
                <w:szCs w:val="18"/>
              </w:rPr>
            </w:pPr>
          </w:p>
        </w:tc>
        <w:tc>
          <w:tcPr>
            <w:tcW w:w="1180" w:type="dxa"/>
            <w:vAlign w:val="bottom"/>
          </w:tcPr>
          <w:p w14:paraId="4AD7AE22" w14:textId="77777777" w:rsidR="004B413C" w:rsidRDefault="004B413C">
            <w:pPr>
              <w:rPr>
                <w:sz w:val="18"/>
                <w:szCs w:val="18"/>
              </w:rPr>
            </w:pPr>
          </w:p>
        </w:tc>
        <w:tc>
          <w:tcPr>
            <w:tcW w:w="160" w:type="dxa"/>
            <w:vAlign w:val="bottom"/>
          </w:tcPr>
          <w:p w14:paraId="4F40209F" w14:textId="77777777" w:rsidR="004B413C" w:rsidRDefault="004B413C">
            <w:pPr>
              <w:rPr>
                <w:sz w:val="18"/>
                <w:szCs w:val="18"/>
              </w:rPr>
            </w:pPr>
          </w:p>
        </w:tc>
        <w:tc>
          <w:tcPr>
            <w:tcW w:w="0" w:type="dxa"/>
            <w:vAlign w:val="bottom"/>
          </w:tcPr>
          <w:p w14:paraId="6A305E88" w14:textId="77777777" w:rsidR="004B413C" w:rsidRDefault="004B413C">
            <w:pPr>
              <w:rPr>
                <w:sz w:val="1"/>
                <w:szCs w:val="1"/>
              </w:rPr>
            </w:pPr>
          </w:p>
        </w:tc>
      </w:tr>
      <w:tr w:rsidR="004B413C" w14:paraId="1A7260BD" w14:textId="77777777">
        <w:trPr>
          <w:trHeight w:val="915"/>
        </w:trPr>
        <w:tc>
          <w:tcPr>
            <w:tcW w:w="3140" w:type="dxa"/>
            <w:vAlign w:val="bottom"/>
          </w:tcPr>
          <w:p w14:paraId="211BA814" w14:textId="77777777" w:rsidR="004B413C" w:rsidRDefault="004B413C">
            <w:pPr>
              <w:rPr>
                <w:sz w:val="24"/>
                <w:szCs w:val="24"/>
              </w:rPr>
            </w:pPr>
          </w:p>
        </w:tc>
        <w:tc>
          <w:tcPr>
            <w:tcW w:w="2380" w:type="dxa"/>
            <w:vAlign w:val="bottom"/>
          </w:tcPr>
          <w:p w14:paraId="3D0BDD6F" w14:textId="77777777" w:rsidR="004B413C" w:rsidRDefault="00EC2FEA">
            <w:pPr>
              <w:ind w:right="833"/>
              <w:jc w:val="right"/>
              <w:rPr>
                <w:sz w:val="20"/>
                <w:szCs w:val="20"/>
              </w:rPr>
            </w:pPr>
            <w:r>
              <w:rPr>
                <w:rFonts w:ascii="Arial" w:eastAsia="Arial" w:hAnsi="Arial" w:cs="Arial"/>
                <w:color w:val="00BFC4"/>
              </w:rPr>
              <w:t>2019</w:t>
            </w:r>
          </w:p>
        </w:tc>
        <w:tc>
          <w:tcPr>
            <w:tcW w:w="2180" w:type="dxa"/>
            <w:vAlign w:val="bottom"/>
          </w:tcPr>
          <w:p w14:paraId="0B3AC0D2" w14:textId="77777777" w:rsidR="004B413C" w:rsidRDefault="00EC2FEA">
            <w:pPr>
              <w:ind w:right="1317"/>
              <w:jc w:val="right"/>
              <w:rPr>
                <w:sz w:val="20"/>
                <w:szCs w:val="20"/>
              </w:rPr>
            </w:pPr>
            <w:r>
              <w:rPr>
                <w:rFonts w:ascii="Arial" w:eastAsia="Arial" w:hAnsi="Arial" w:cs="Arial"/>
                <w:color w:val="B79F00"/>
              </w:rPr>
              <w:t>2019</w:t>
            </w:r>
          </w:p>
        </w:tc>
        <w:tc>
          <w:tcPr>
            <w:tcW w:w="1180" w:type="dxa"/>
            <w:vAlign w:val="bottom"/>
          </w:tcPr>
          <w:p w14:paraId="6803F56E" w14:textId="77777777" w:rsidR="004B413C" w:rsidRDefault="004B413C">
            <w:pPr>
              <w:rPr>
                <w:sz w:val="24"/>
                <w:szCs w:val="24"/>
              </w:rPr>
            </w:pPr>
          </w:p>
        </w:tc>
        <w:tc>
          <w:tcPr>
            <w:tcW w:w="160" w:type="dxa"/>
            <w:vAlign w:val="bottom"/>
          </w:tcPr>
          <w:p w14:paraId="7AEB5F30" w14:textId="77777777" w:rsidR="004B413C" w:rsidRDefault="004B413C">
            <w:pPr>
              <w:rPr>
                <w:sz w:val="24"/>
                <w:szCs w:val="24"/>
              </w:rPr>
            </w:pPr>
          </w:p>
        </w:tc>
        <w:tc>
          <w:tcPr>
            <w:tcW w:w="0" w:type="dxa"/>
            <w:vAlign w:val="bottom"/>
          </w:tcPr>
          <w:p w14:paraId="32AFB9A9" w14:textId="77777777" w:rsidR="004B413C" w:rsidRDefault="004B413C">
            <w:pPr>
              <w:rPr>
                <w:sz w:val="1"/>
                <w:szCs w:val="1"/>
              </w:rPr>
            </w:pPr>
          </w:p>
        </w:tc>
      </w:tr>
      <w:tr w:rsidR="004B413C" w14:paraId="2E693DDE" w14:textId="77777777">
        <w:trPr>
          <w:trHeight w:val="311"/>
        </w:trPr>
        <w:tc>
          <w:tcPr>
            <w:tcW w:w="3140" w:type="dxa"/>
            <w:vMerge w:val="restart"/>
            <w:vAlign w:val="bottom"/>
          </w:tcPr>
          <w:p w14:paraId="30F5EC0E" w14:textId="77777777" w:rsidR="004B413C" w:rsidRDefault="00EC2FEA">
            <w:pPr>
              <w:ind w:right="821"/>
              <w:jc w:val="right"/>
              <w:rPr>
                <w:sz w:val="20"/>
                <w:szCs w:val="20"/>
              </w:rPr>
            </w:pPr>
            <w:r>
              <w:rPr>
                <w:rFonts w:ascii="Arial" w:eastAsia="Arial" w:hAnsi="Arial" w:cs="Arial"/>
                <w:color w:val="00BFC4"/>
              </w:rPr>
              <w:t>1997</w:t>
            </w:r>
          </w:p>
        </w:tc>
        <w:tc>
          <w:tcPr>
            <w:tcW w:w="2380" w:type="dxa"/>
            <w:vAlign w:val="bottom"/>
          </w:tcPr>
          <w:p w14:paraId="656DB42B" w14:textId="77777777" w:rsidR="004B413C" w:rsidRDefault="00EC2FEA">
            <w:pPr>
              <w:ind w:right="153"/>
              <w:jc w:val="right"/>
              <w:rPr>
                <w:sz w:val="20"/>
                <w:szCs w:val="20"/>
              </w:rPr>
            </w:pPr>
            <w:r>
              <w:rPr>
                <w:rFonts w:ascii="Arial" w:eastAsia="Arial" w:hAnsi="Arial" w:cs="Arial"/>
                <w:color w:val="00BA38"/>
              </w:rPr>
              <w:t>2019</w:t>
            </w:r>
          </w:p>
        </w:tc>
        <w:tc>
          <w:tcPr>
            <w:tcW w:w="2180" w:type="dxa"/>
            <w:vAlign w:val="bottom"/>
          </w:tcPr>
          <w:p w14:paraId="3CA5C2B8" w14:textId="77777777" w:rsidR="004B413C" w:rsidRDefault="004B413C">
            <w:pPr>
              <w:rPr>
                <w:sz w:val="24"/>
                <w:szCs w:val="24"/>
              </w:rPr>
            </w:pPr>
          </w:p>
        </w:tc>
        <w:tc>
          <w:tcPr>
            <w:tcW w:w="1180" w:type="dxa"/>
            <w:vMerge w:val="restart"/>
            <w:vAlign w:val="bottom"/>
          </w:tcPr>
          <w:p w14:paraId="3E2BD24D" w14:textId="77777777" w:rsidR="004B413C" w:rsidRDefault="00EC2FEA">
            <w:pPr>
              <w:ind w:left="610"/>
              <w:jc w:val="center"/>
              <w:rPr>
                <w:sz w:val="20"/>
                <w:szCs w:val="20"/>
              </w:rPr>
            </w:pPr>
            <w:r>
              <w:rPr>
                <w:rFonts w:ascii="Arial" w:eastAsia="Arial" w:hAnsi="Arial" w:cs="Arial"/>
              </w:rPr>
              <w:t>Plot</w:t>
            </w:r>
          </w:p>
        </w:tc>
        <w:tc>
          <w:tcPr>
            <w:tcW w:w="160" w:type="dxa"/>
            <w:vAlign w:val="bottom"/>
          </w:tcPr>
          <w:p w14:paraId="322FBC6D" w14:textId="77777777" w:rsidR="004B413C" w:rsidRDefault="004B413C">
            <w:pPr>
              <w:rPr>
                <w:sz w:val="24"/>
                <w:szCs w:val="24"/>
              </w:rPr>
            </w:pPr>
          </w:p>
        </w:tc>
        <w:tc>
          <w:tcPr>
            <w:tcW w:w="0" w:type="dxa"/>
            <w:vAlign w:val="bottom"/>
          </w:tcPr>
          <w:p w14:paraId="6C5C5D03" w14:textId="77777777" w:rsidR="004B413C" w:rsidRDefault="004B413C">
            <w:pPr>
              <w:rPr>
                <w:sz w:val="1"/>
                <w:szCs w:val="1"/>
              </w:rPr>
            </w:pPr>
          </w:p>
        </w:tc>
      </w:tr>
      <w:tr w:rsidR="004B413C" w14:paraId="64892E09" w14:textId="77777777">
        <w:trPr>
          <w:trHeight w:val="79"/>
        </w:trPr>
        <w:tc>
          <w:tcPr>
            <w:tcW w:w="3140" w:type="dxa"/>
            <w:vMerge/>
            <w:vAlign w:val="bottom"/>
          </w:tcPr>
          <w:p w14:paraId="16773834" w14:textId="77777777" w:rsidR="004B413C" w:rsidRDefault="004B413C">
            <w:pPr>
              <w:rPr>
                <w:sz w:val="6"/>
                <w:szCs w:val="6"/>
              </w:rPr>
            </w:pPr>
          </w:p>
        </w:tc>
        <w:tc>
          <w:tcPr>
            <w:tcW w:w="2380" w:type="dxa"/>
            <w:vAlign w:val="bottom"/>
          </w:tcPr>
          <w:p w14:paraId="76B3F276" w14:textId="77777777" w:rsidR="004B413C" w:rsidRDefault="004B413C">
            <w:pPr>
              <w:rPr>
                <w:sz w:val="6"/>
                <w:szCs w:val="6"/>
              </w:rPr>
            </w:pPr>
          </w:p>
        </w:tc>
        <w:tc>
          <w:tcPr>
            <w:tcW w:w="2180" w:type="dxa"/>
            <w:vAlign w:val="bottom"/>
          </w:tcPr>
          <w:p w14:paraId="70699552" w14:textId="77777777" w:rsidR="004B413C" w:rsidRDefault="004B413C">
            <w:pPr>
              <w:rPr>
                <w:sz w:val="6"/>
                <w:szCs w:val="6"/>
              </w:rPr>
            </w:pPr>
          </w:p>
        </w:tc>
        <w:tc>
          <w:tcPr>
            <w:tcW w:w="1180" w:type="dxa"/>
            <w:vMerge/>
            <w:vAlign w:val="bottom"/>
          </w:tcPr>
          <w:p w14:paraId="1D925FC1" w14:textId="77777777" w:rsidR="004B413C" w:rsidRDefault="004B413C">
            <w:pPr>
              <w:rPr>
                <w:sz w:val="6"/>
                <w:szCs w:val="6"/>
              </w:rPr>
            </w:pPr>
          </w:p>
        </w:tc>
        <w:tc>
          <w:tcPr>
            <w:tcW w:w="160" w:type="dxa"/>
            <w:vAlign w:val="bottom"/>
          </w:tcPr>
          <w:p w14:paraId="1370376C" w14:textId="77777777" w:rsidR="004B413C" w:rsidRDefault="004B413C">
            <w:pPr>
              <w:rPr>
                <w:sz w:val="6"/>
                <w:szCs w:val="6"/>
              </w:rPr>
            </w:pPr>
          </w:p>
        </w:tc>
        <w:tc>
          <w:tcPr>
            <w:tcW w:w="0" w:type="dxa"/>
            <w:vAlign w:val="bottom"/>
          </w:tcPr>
          <w:p w14:paraId="530AE893" w14:textId="77777777" w:rsidR="004B413C" w:rsidRDefault="004B413C">
            <w:pPr>
              <w:rPr>
                <w:sz w:val="1"/>
                <w:szCs w:val="1"/>
              </w:rPr>
            </w:pPr>
          </w:p>
        </w:tc>
      </w:tr>
      <w:tr w:rsidR="004B413C" w14:paraId="4476C417" w14:textId="77777777">
        <w:trPr>
          <w:trHeight w:val="129"/>
        </w:trPr>
        <w:tc>
          <w:tcPr>
            <w:tcW w:w="3140" w:type="dxa"/>
            <w:vMerge w:val="restart"/>
            <w:vAlign w:val="bottom"/>
          </w:tcPr>
          <w:p w14:paraId="7DB7F8EA" w14:textId="77777777" w:rsidR="004B413C" w:rsidRDefault="00EC2FEA">
            <w:pPr>
              <w:ind w:right="2561"/>
              <w:jc w:val="right"/>
              <w:rPr>
                <w:sz w:val="20"/>
                <w:szCs w:val="20"/>
              </w:rPr>
            </w:pPr>
            <w:r>
              <w:rPr>
                <w:rFonts w:ascii="Arial" w:eastAsia="Arial" w:hAnsi="Arial" w:cs="Arial"/>
                <w:color w:val="4D4D4D"/>
                <w:sz w:val="18"/>
                <w:szCs w:val="18"/>
              </w:rPr>
              <w:t>1</w:t>
            </w:r>
          </w:p>
        </w:tc>
        <w:tc>
          <w:tcPr>
            <w:tcW w:w="2380" w:type="dxa"/>
            <w:vAlign w:val="bottom"/>
          </w:tcPr>
          <w:p w14:paraId="15D52D8F" w14:textId="77777777" w:rsidR="004B413C" w:rsidRDefault="004B413C">
            <w:pPr>
              <w:rPr>
                <w:sz w:val="11"/>
                <w:szCs w:val="11"/>
              </w:rPr>
            </w:pPr>
          </w:p>
        </w:tc>
        <w:tc>
          <w:tcPr>
            <w:tcW w:w="2180" w:type="dxa"/>
            <w:vAlign w:val="bottom"/>
          </w:tcPr>
          <w:p w14:paraId="2E4186DD" w14:textId="77777777" w:rsidR="004B413C" w:rsidRDefault="004B413C">
            <w:pPr>
              <w:rPr>
                <w:sz w:val="11"/>
                <w:szCs w:val="11"/>
              </w:rPr>
            </w:pPr>
          </w:p>
        </w:tc>
        <w:tc>
          <w:tcPr>
            <w:tcW w:w="1180" w:type="dxa"/>
            <w:vMerge/>
            <w:vAlign w:val="bottom"/>
          </w:tcPr>
          <w:p w14:paraId="22DFA3CE" w14:textId="77777777" w:rsidR="004B413C" w:rsidRDefault="004B413C">
            <w:pPr>
              <w:rPr>
                <w:sz w:val="11"/>
                <w:szCs w:val="11"/>
              </w:rPr>
            </w:pPr>
          </w:p>
        </w:tc>
        <w:tc>
          <w:tcPr>
            <w:tcW w:w="160" w:type="dxa"/>
            <w:vAlign w:val="bottom"/>
          </w:tcPr>
          <w:p w14:paraId="789BCF4E" w14:textId="77777777" w:rsidR="004B413C" w:rsidRDefault="004B413C">
            <w:pPr>
              <w:rPr>
                <w:sz w:val="11"/>
                <w:szCs w:val="11"/>
              </w:rPr>
            </w:pPr>
          </w:p>
        </w:tc>
        <w:tc>
          <w:tcPr>
            <w:tcW w:w="0" w:type="dxa"/>
            <w:vAlign w:val="bottom"/>
          </w:tcPr>
          <w:p w14:paraId="0C6CC964" w14:textId="77777777" w:rsidR="004B413C" w:rsidRDefault="004B413C">
            <w:pPr>
              <w:rPr>
                <w:sz w:val="1"/>
                <w:szCs w:val="1"/>
              </w:rPr>
            </w:pPr>
          </w:p>
        </w:tc>
      </w:tr>
      <w:tr w:rsidR="004B413C" w14:paraId="4EF6609E" w14:textId="77777777">
        <w:trPr>
          <w:trHeight w:val="132"/>
        </w:trPr>
        <w:tc>
          <w:tcPr>
            <w:tcW w:w="3140" w:type="dxa"/>
            <w:vMerge/>
            <w:vAlign w:val="bottom"/>
          </w:tcPr>
          <w:p w14:paraId="1B4D7A21" w14:textId="77777777" w:rsidR="004B413C" w:rsidRDefault="004B413C">
            <w:pPr>
              <w:rPr>
                <w:sz w:val="11"/>
                <w:szCs w:val="11"/>
              </w:rPr>
            </w:pPr>
          </w:p>
        </w:tc>
        <w:tc>
          <w:tcPr>
            <w:tcW w:w="2380" w:type="dxa"/>
            <w:vAlign w:val="bottom"/>
          </w:tcPr>
          <w:p w14:paraId="0652FA51" w14:textId="77777777" w:rsidR="004B413C" w:rsidRDefault="004B413C">
            <w:pPr>
              <w:rPr>
                <w:sz w:val="11"/>
                <w:szCs w:val="11"/>
              </w:rPr>
            </w:pPr>
          </w:p>
        </w:tc>
        <w:tc>
          <w:tcPr>
            <w:tcW w:w="2180" w:type="dxa"/>
            <w:vAlign w:val="bottom"/>
          </w:tcPr>
          <w:p w14:paraId="38599CFD" w14:textId="77777777" w:rsidR="004B413C" w:rsidRDefault="004B413C">
            <w:pPr>
              <w:rPr>
                <w:sz w:val="11"/>
                <w:szCs w:val="11"/>
              </w:rPr>
            </w:pPr>
          </w:p>
        </w:tc>
        <w:tc>
          <w:tcPr>
            <w:tcW w:w="1180" w:type="dxa"/>
            <w:vAlign w:val="bottom"/>
          </w:tcPr>
          <w:p w14:paraId="60E86C27" w14:textId="77777777" w:rsidR="004B413C" w:rsidRDefault="004B413C">
            <w:pPr>
              <w:rPr>
                <w:sz w:val="11"/>
                <w:szCs w:val="11"/>
              </w:rPr>
            </w:pPr>
          </w:p>
        </w:tc>
        <w:tc>
          <w:tcPr>
            <w:tcW w:w="160" w:type="dxa"/>
            <w:vAlign w:val="bottom"/>
          </w:tcPr>
          <w:p w14:paraId="4F89F0A1" w14:textId="77777777" w:rsidR="004B413C" w:rsidRDefault="004B413C">
            <w:pPr>
              <w:rPr>
                <w:sz w:val="11"/>
                <w:szCs w:val="11"/>
              </w:rPr>
            </w:pPr>
          </w:p>
        </w:tc>
        <w:tc>
          <w:tcPr>
            <w:tcW w:w="0" w:type="dxa"/>
            <w:vAlign w:val="bottom"/>
          </w:tcPr>
          <w:p w14:paraId="79E12FDE" w14:textId="77777777" w:rsidR="004B413C" w:rsidRDefault="004B413C">
            <w:pPr>
              <w:rPr>
                <w:sz w:val="1"/>
                <w:szCs w:val="1"/>
              </w:rPr>
            </w:pPr>
          </w:p>
        </w:tc>
      </w:tr>
      <w:tr w:rsidR="004B413C" w14:paraId="7E6BB04A" w14:textId="77777777">
        <w:trPr>
          <w:trHeight w:val="254"/>
        </w:trPr>
        <w:tc>
          <w:tcPr>
            <w:tcW w:w="3140" w:type="dxa"/>
            <w:vAlign w:val="bottom"/>
          </w:tcPr>
          <w:p w14:paraId="5CE568BC" w14:textId="77777777" w:rsidR="004B413C" w:rsidRDefault="004B413C"/>
        </w:tc>
        <w:tc>
          <w:tcPr>
            <w:tcW w:w="2380" w:type="dxa"/>
            <w:vAlign w:val="bottom"/>
          </w:tcPr>
          <w:p w14:paraId="67EFDE3E" w14:textId="77777777" w:rsidR="004B413C" w:rsidRDefault="004B413C"/>
        </w:tc>
        <w:tc>
          <w:tcPr>
            <w:tcW w:w="2180" w:type="dxa"/>
            <w:vAlign w:val="bottom"/>
          </w:tcPr>
          <w:p w14:paraId="782DEA94" w14:textId="77777777" w:rsidR="004B413C" w:rsidRDefault="004B413C"/>
        </w:tc>
        <w:tc>
          <w:tcPr>
            <w:tcW w:w="1180" w:type="dxa"/>
            <w:vAlign w:val="bottom"/>
          </w:tcPr>
          <w:p w14:paraId="148D2BDA" w14:textId="77777777" w:rsidR="004B413C" w:rsidRDefault="00EC2FEA">
            <w:pPr>
              <w:ind w:left="550"/>
              <w:jc w:val="center"/>
              <w:rPr>
                <w:sz w:val="20"/>
                <w:szCs w:val="20"/>
              </w:rPr>
            </w:pPr>
            <w:r>
              <w:rPr>
                <w:rFonts w:ascii="Arial" w:eastAsia="Arial" w:hAnsi="Arial" w:cs="Arial"/>
                <w:color w:val="F8766D"/>
                <w:w w:val="97"/>
              </w:rPr>
              <w:t>a</w:t>
            </w:r>
          </w:p>
        </w:tc>
        <w:tc>
          <w:tcPr>
            <w:tcW w:w="160" w:type="dxa"/>
            <w:vAlign w:val="bottom"/>
          </w:tcPr>
          <w:p w14:paraId="06D7F5E2" w14:textId="77777777" w:rsidR="004B413C" w:rsidRDefault="00EC2FEA">
            <w:pPr>
              <w:ind w:left="40"/>
              <w:rPr>
                <w:sz w:val="20"/>
                <w:szCs w:val="20"/>
              </w:rPr>
            </w:pPr>
            <w:r>
              <w:rPr>
                <w:rFonts w:ascii="Arial" w:eastAsia="Arial" w:hAnsi="Arial" w:cs="Arial"/>
                <w:w w:val="82"/>
                <w:sz w:val="18"/>
                <w:szCs w:val="18"/>
              </w:rPr>
              <w:t>A</w:t>
            </w:r>
          </w:p>
        </w:tc>
        <w:tc>
          <w:tcPr>
            <w:tcW w:w="0" w:type="dxa"/>
            <w:vAlign w:val="bottom"/>
          </w:tcPr>
          <w:p w14:paraId="26008E9C" w14:textId="77777777" w:rsidR="004B413C" w:rsidRDefault="004B413C">
            <w:pPr>
              <w:rPr>
                <w:sz w:val="1"/>
                <w:szCs w:val="1"/>
              </w:rPr>
            </w:pPr>
          </w:p>
        </w:tc>
      </w:tr>
      <w:tr w:rsidR="004B413C" w14:paraId="1492AA1C" w14:textId="77777777">
        <w:trPr>
          <w:trHeight w:val="346"/>
        </w:trPr>
        <w:tc>
          <w:tcPr>
            <w:tcW w:w="3140" w:type="dxa"/>
            <w:vMerge w:val="restart"/>
            <w:textDirection w:val="btLr"/>
            <w:vAlign w:val="bottom"/>
          </w:tcPr>
          <w:p w14:paraId="0456FAE0" w14:textId="77777777" w:rsidR="004B413C" w:rsidRDefault="00EC2FEA">
            <w:pPr>
              <w:ind w:right="2788"/>
              <w:rPr>
                <w:sz w:val="20"/>
                <w:szCs w:val="20"/>
              </w:rPr>
            </w:pPr>
            <w:r>
              <w:rPr>
                <w:rFonts w:ascii="Arial" w:eastAsia="Arial" w:hAnsi="Arial" w:cs="Arial"/>
                <w:w w:val="91"/>
              </w:rPr>
              <w:t>LV2</w:t>
            </w:r>
          </w:p>
        </w:tc>
        <w:tc>
          <w:tcPr>
            <w:tcW w:w="2380" w:type="dxa"/>
            <w:vAlign w:val="bottom"/>
          </w:tcPr>
          <w:p w14:paraId="17E31DBF" w14:textId="77777777" w:rsidR="004B413C" w:rsidRDefault="00EC2FEA">
            <w:pPr>
              <w:ind w:right="553"/>
              <w:jc w:val="right"/>
              <w:rPr>
                <w:sz w:val="20"/>
                <w:szCs w:val="20"/>
              </w:rPr>
            </w:pPr>
            <w:r>
              <w:rPr>
                <w:rFonts w:ascii="Arial" w:eastAsia="Arial" w:hAnsi="Arial" w:cs="Arial"/>
                <w:color w:val="F8766D"/>
              </w:rPr>
              <w:t>2019</w:t>
            </w:r>
          </w:p>
        </w:tc>
        <w:tc>
          <w:tcPr>
            <w:tcW w:w="2180" w:type="dxa"/>
            <w:vAlign w:val="bottom"/>
          </w:tcPr>
          <w:p w14:paraId="7EF8EEF7" w14:textId="77777777" w:rsidR="004B413C" w:rsidRDefault="00EC2FEA">
            <w:pPr>
              <w:ind w:right="657"/>
              <w:jc w:val="right"/>
              <w:rPr>
                <w:sz w:val="20"/>
                <w:szCs w:val="20"/>
              </w:rPr>
            </w:pPr>
            <w:r>
              <w:rPr>
                <w:rFonts w:ascii="Arial" w:eastAsia="Arial" w:hAnsi="Arial" w:cs="Arial"/>
                <w:color w:val="619CFF"/>
              </w:rPr>
              <w:t>2019</w:t>
            </w:r>
          </w:p>
        </w:tc>
        <w:tc>
          <w:tcPr>
            <w:tcW w:w="1180" w:type="dxa"/>
            <w:vAlign w:val="bottom"/>
          </w:tcPr>
          <w:p w14:paraId="2EF47DFB" w14:textId="77777777" w:rsidR="004B413C" w:rsidRDefault="00EC2FEA">
            <w:pPr>
              <w:ind w:left="550"/>
              <w:jc w:val="center"/>
              <w:rPr>
                <w:sz w:val="20"/>
                <w:szCs w:val="20"/>
              </w:rPr>
            </w:pPr>
            <w:r>
              <w:rPr>
                <w:rFonts w:ascii="Arial" w:eastAsia="Arial" w:hAnsi="Arial" w:cs="Arial"/>
                <w:color w:val="B79F00"/>
                <w:w w:val="97"/>
              </w:rPr>
              <w:t>a</w:t>
            </w:r>
          </w:p>
        </w:tc>
        <w:tc>
          <w:tcPr>
            <w:tcW w:w="160" w:type="dxa"/>
            <w:vAlign w:val="bottom"/>
          </w:tcPr>
          <w:p w14:paraId="7491D096" w14:textId="77777777" w:rsidR="004B413C" w:rsidRDefault="00EC2FEA">
            <w:pPr>
              <w:ind w:left="40"/>
              <w:rPr>
                <w:sz w:val="20"/>
                <w:szCs w:val="20"/>
              </w:rPr>
            </w:pPr>
            <w:r>
              <w:rPr>
                <w:rFonts w:ascii="Arial" w:eastAsia="Arial" w:hAnsi="Arial" w:cs="Arial"/>
                <w:w w:val="82"/>
                <w:sz w:val="18"/>
                <w:szCs w:val="18"/>
              </w:rPr>
              <w:t>B</w:t>
            </w:r>
          </w:p>
        </w:tc>
        <w:tc>
          <w:tcPr>
            <w:tcW w:w="0" w:type="dxa"/>
            <w:vAlign w:val="bottom"/>
          </w:tcPr>
          <w:p w14:paraId="18FBF27F" w14:textId="77777777" w:rsidR="004B413C" w:rsidRDefault="004B413C">
            <w:pPr>
              <w:rPr>
                <w:sz w:val="1"/>
                <w:szCs w:val="1"/>
              </w:rPr>
            </w:pPr>
          </w:p>
        </w:tc>
      </w:tr>
      <w:tr w:rsidR="004B413C" w14:paraId="44862790" w14:textId="77777777">
        <w:trPr>
          <w:trHeight w:val="298"/>
        </w:trPr>
        <w:tc>
          <w:tcPr>
            <w:tcW w:w="3140" w:type="dxa"/>
            <w:vMerge/>
            <w:vAlign w:val="bottom"/>
          </w:tcPr>
          <w:p w14:paraId="5994C1F2" w14:textId="77777777" w:rsidR="004B413C" w:rsidRDefault="004B413C">
            <w:pPr>
              <w:rPr>
                <w:sz w:val="24"/>
                <w:szCs w:val="24"/>
              </w:rPr>
            </w:pPr>
          </w:p>
        </w:tc>
        <w:tc>
          <w:tcPr>
            <w:tcW w:w="2380" w:type="dxa"/>
            <w:vAlign w:val="bottom"/>
          </w:tcPr>
          <w:p w14:paraId="3AE14F95" w14:textId="77777777" w:rsidR="004B413C" w:rsidRDefault="004B413C">
            <w:pPr>
              <w:rPr>
                <w:sz w:val="24"/>
                <w:szCs w:val="24"/>
              </w:rPr>
            </w:pPr>
          </w:p>
        </w:tc>
        <w:tc>
          <w:tcPr>
            <w:tcW w:w="2180" w:type="dxa"/>
            <w:vAlign w:val="bottom"/>
          </w:tcPr>
          <w:p w14:paraId="70B6EBD4" w14:textId="77777777" w:rsidR="004B413C" w:rsidRDefault="004B413C">
            <w:pPr>
              <w:rPr>
                <w:sz w:val="24"/>
                <w:szCs w:val="24"/>
              </w:rPr>
            </w:pPr>
          </w:p>
        </w:tc>
        <w:tc>
          <w:tcPr>
            <w:tcW w:w="1180" w:type="dxa"/>
            <w:vMerge w:val="restart"/>
            <w:vAlign w:val="bottom"/>
          </w:tcPr>
          <w:p w14:paraId="34822904" w14:textId="77777777" w:rsidR="004B413C" w:rsidRDefault="00EC2FEA">
            <w:pPr>
              <w:ind w:left="550"/>
              <w:jc w:val="center"/>
              <w:rPr>
                <w:sz w:val="20"/>
                <w:szCs w:val="20"/>
              </w:rPr>
            </w:pPr>
            <w:r>
              <w:rPr>
                <w:rFonts w:ascii="Arial" w:eastAsia="Arial" w:hAnsi="Arial" w:cs="Arial"/>
                <w:color w:val="00BA38"/>
                <w:w w:val="97"/>
              </w:rPr>
              <w:t>a</w:t>
            </w:r>
          </w:p>
        </w:tc>
        <w:tc>
          <w:tcPr>
            <w:tcW w:w="160" w:type="dxa"/>
            <w:vMerge w:val="restart"/>
            <w:vAlign w:val="bottom"/>
          </w:tcPr>
          <w:p w14:paraId="006C41D1" w14:textId="77777777" w:rsidR="004B413C" w:rsidRDefault="00EC2FEA">
            <w:pPr>
              <w:ind w:left="40"/>
              <w:rPr>
                <w:sz w:val="20"/>
                <w:szCs w:val="20"/>
              </w:rPr>
            </w:pPr>
            <w:r>
              <w:rPr>
                <w:rFonts w:ascii="Arial" w:eastAsia="Arial" w:hAnsi="Arial" w:cs="Arial"/>
                <w:w w:val="76"/>
                <w:sz w:val="18"/>
                <w:szCs w:val="18"/>
              </w:rPr>
              <w:t>C</w:t>
            </w:r>
          </w:p>
        </w:tc>
        <w:tc>
          <w:tcPr>
            <w:tcW w:w="0" w:type="dxa"/>
            <w:vAlign w:val="bottom"/>
          </w:tcPr>
          <w:p w14:paraId="5425ADB7" w14:textId="77777777" w:rsidR="004B413C" w:rsidRDefault="004B413C">
            <w:pPr>
              <w:rPr>
                <w:sz w:val="1"/>
                <w:szCs w:val="1"/>
              </w:rPr>
            </w:pPr>
          </w:p>
        </w:tc>
      </w:tr>
      <w:tr w:rsidR="004B413C" w14:paraId="544B063C" w14:textId="77777777">
        <w:trPr>
          <w:trHeight w:val="48"/>
        </w:trPr>
        <w:tc>
          <w:tcPr>
            <w:tcW w:w="3140" w:type="dxa"/>
            <w:vAlign w:val="bottom"/>
          </w:tcPr>
          <w:p w14:paraId="69A89BB2" w14:textId="77777777" w:rsidR="004B413C" w:rsidRDefault="004B413C">
            <w:pPr>
              <w:rPr>
                <w:sz w:val="4"/>
                <w:szCs w:val="4"/>
              </w:rPr>
            </w:pPr>
          </w:p>
        </w:tc>
        <w:tc>
          <w:tcPr>
            <w:tcW w:w="2380" w:type="dxa"/>
            <w:vAlign w:val="bottom"/>
          </w:tcPr>
          <w:p w14:paraId="0469FA72" w14:textId="77777777" w:rsidR="004B413C" w:rsidRDefault="004B413C">
            <w:pPr>
              <w:rPr>
                <w:sz w:val="4"/>
                <w:szCs w:val="4"/>
              </w:rPr>
            </w:pPr>
          </w:p>
        </w:tc>
        <w:tc>
          <w:tcPr>
            <w:tcW w:w="2180" w:type="dxa"/>
            <w:vAlign w:val="bottom"/>
          </w:tcPr>
          <w:p w14:paraId="70B9A7C6" w14:textId="77777777" w:rsidR="004B413C" w:rsidRDefault="004B413C">
            <w:pPr>
              <w:rPr>
                <w:sz w:val="4"/>
                <w:szCs w:val="4"/>
              </w:rPr>
            </w:pPr>
          </w:p>
        </w:tc>
        <w:tc>
          <w:tcPr>
            <w:tcW w:w="1180" w:type="dxa"/>
            <w:vMerge/>
            <w:vAlign w:val="bottom"/>
          </w:tcPr>
          <w:p w14:paraId="1D665842" w14:textId="77777777" w:rsidR="004B413C" w:rsidRDefault="004B413C">
            <w:pPr>
              <w:rPr>
                <w:sz w:val="4"/>
                <w:szCs w:val="4"/>
              </w:rPr>
            </w:pPr>
          </w:p>
        </w:tc>
        <w:tc>
          <w:tcPr>
            <w:tcW w:w="160" w:type="dxa"/>
            <w:vMerge/>
            <w:vAlign w:val="bottom"/>
          </w:tcPr>
          <w:p w14:paraId="7A54A33B" w14:textId="77777777" w:rsidR="004B413C" w:rsidRDefault="004B413C">
            <w:pPr>
              <w:rPr>
                <w:sz w:val="4"/>
                <w:szCs w:val="4"/>
              </w:rPr>
            </w:pPr>
          </w:p>
        </w:tc>
        <w:tc>
          <w:tcPr>
            <w:tcW w:w="0" w:type="dxa"/>
            <w:vAlign w:val="bottom"/>
          </w:tcPr>
          <w:p w14:paraId="1C0704AC" w14:textId="77777777" w:rsidR="004B413C" w:rsidRDefault="004B413C">
            <w:pPr>
              <w:rPr>
                <w:sz w:val="1"/>
                <w:szCs w:val="1"/>
              </w:rPr>
            </w:pPr>
          </w:p>
        </w:tc>
      </w:tr>
      <w:tr w:rsidR="004B413C" w14:paraId="445B77AC" w14:textId="77777777">
        <w:trPr>
          <w:trHeight w:val="346"/>
        </w:trPr>
        <w:tc>
          <w:tcPr>
            <w:tcW w:w="3140" w:type="dxa"/>
            <w:vAlign w:val="bottom"/>
          </w:tcPr>
          <w:p w14:paraId="5D3B1E23" w14:textId="77777777" w:rsidR="004B413C" w:rsidRDefault="004B413C">
            <w:pPr>
              <w:rPr>
                <w:sz w:val="24"/>
                <w:szCs w:val="24"/>
              </w:rPr>
            </w:pPr>
          </w:p>
        </w:tc>
        <w:tc>
          <w:tcPr>
            <w:tcW w:w="2380" w:type="dxa"/>
            <w:vAlign w:val="bottom"/>
          </w:tcPr>
          <w:p w14:paraId="40000599" w14:textId="77777777" w:rsidR="004B413C" w:rsidRDefault="004B413C">
            <w:pPr>
              <w:rPr>
                <w:sz w:val="24"/>
                <w:szCs w:val="24"/>
              </w:rPr>
            </w:pPr>
          </w:p>
        </w:tc>
        <w:tc>
          <w:tcPr>
            <w:tcW w:w="2180" w:type="dxa"/>
            <w:vAlign w:val="bottom"/>
          </w:tcPr>
          <w:p w14:paraId="5BE3931A" w14:textId="77777777" w:rsidR="004B413C" w:rsidRDefault="004B413C">
            <w:pPr>
              <w:rPr>
                <w:sz w:val="24"/>
                <w:szCs w:val="24"/>
              </w:rPr>
            </w:pPr>
          </w:p>
        </w:tc>
        <w:tc>
          <w:tcPr>
            <w:tcW w:w="1180" w:type="dxa"/>
            <w:vAlign w:val="bottom"/>
          </w:tcPr>
          <w:p w14:paraId="448F2217" w14:textId="77777777" w:rsidR="004B413C" w:rsidRDefault="00EC2FEA">
            <w:pPr>
              <w:ind w:left="550"/>
              <w:jc w:val="center"/>
              <w:rPr>
                <w:sz w:val="20"/>
                <w:szCs w:val="20"/>
              </w:rPr>
            </w:pPr>
            <w:r>
              <w:rPr>
                <w:rFonts w:ascii="Arial" w:eastAsia="Arial" w:hAnsi="Arial" w:cs="Arial"/>
                <w:color w:val="00BFC4"/>
                <w:w w:val="97"/>
              </w:rPr>
              <w:t>a</w:t>
            </w:r>
          </w:p>
        </w:tc>
        <w:tc>
          <w:tcPr>
            <w:tcW w:w="160" w:type="dxa"/>
            <w:vAlign w:val="bottom"/>
          </w:tcPr>
          <w:p w14:paraId="421B976F" w14:textId="77777777" w:rsidR="004B413C" w:rsidRDefault="00EC2FEA">
            <w:pPr>
              <w:ind w:left="40"/>
              <w:rPr>
                <w:sz w:val="20"/>
                <w:szCs w:val="20"/>
              </w:rPr>
            </w:pPr>
            <w:r>
              <w:rPr>
                <w:rFonts w:ascii="Arial" w:eastAsia="Arial" w:hAnsi="Arial" w:cs="Arial"/>
                <w:w w:val="76"/>
                <w:sz w:val="18"/>
                <w:szCs w:val="18"/>
              </w:rPr>
              <w:t>D</w:t>
            </w:r>
          </w:p>
        </w:tc>
        <w:tc>
          <w:tcPr>
            <w:tcW w:w="0" w:type="dxa"/>
            <w:vAlign w:val="bottom"/>
          </w:tcPr>
          <w:p w14:paraId="378D5750" w14:textId="77777777" w:rsidR="004B413C" w:rsidRDefault="004B413C">
            <w:pPr>
              <w:rPr>
                <w:sz w:val="1"/>
                <w:szCs w:val="1"/>
              </w:rPr>
            </w:pPr>
          </w:p>
        </w:tc>
      </w:tr>
      <w:tr w:rsidR="004B413C" w14:paraId="33CDD16F" w14:textId="77777777">
        <w:trPr>
          <w:trHeight w:val="350"/>
        </w:trPr>
        <w:tc>
          <w:tcPr>
            <w:tcW w:w="3140" w:type="dxa"/>
            <w:vAlign w:val="bottom"/>
          </w:tcPr>
          <w:p w14:paraId="040AD2A3" w14:textId="77777777" w:rsidR="004B413C" w:rsidRDefault="00EC2FEA">
            <w:pPr>
              <w:ind w:right="2561"/>
              <w:jc w:val="right"/>
              <w:rPr>
                <w:sz w:val="20"/>
                <w:szCs w:val="20"/>
              </w:rPr>
            </w:pPr>
            <w:r>
              <w:rPr>
                <w:rFonts w:ascii="Arial" w:eastAsia="Arial" w:hAnsi="Arial" w:cs="Arial"/>
                <w:color w:val="4D4D4D"/>
                <w:sz w:val="18"/>
                <w:szCs w:val="18"/>
              </w:rPr>
              <w:t>0</w:t>
            </w:r>
          </w:p>
        </w:tc>
        <w:tc>
          <w:tcPr>
            <w:tcW w:w="2380" w:type="dxa"/>
            <w:vAlign w:val="bottom"/>
          </w:tcPr>
          <w:p w14:paraId="2E3F5FD4" w14:textId="77777777" w:rsidR="004B413C" w:rsidRDefault="00EC2FEA">
            <w:pPr>
              <w:ind w:left="1040"/>
              <w:rPr>
                <w:sz w:val="20"/>
                <w:szCs w:val="20"/>
              </w:rPr>
            </w:pPr>
            <w:r>
              <w:rPr>
                <w:rFonts w:ascii="Arial" w:eastAsia="Arial" w:hAnsi="Arial" w:cs="Arial"/>
                <w:color w:val="F564E3"/>
              </w:rPr>
              <w:t>2019</w:t>
            </w:r>
          </w:p>
        </w:tc>
        <w:tc>
          <w:tcPr>
            <w:tcW w:w="2180" w:type="dxa"/>
            <w:vAlign w:val="bottom"/>
          </w:tcPr>
          <w:p w14:paraId="504C0CB9" w14:textId="77777777" w:rsidR="004B413C" w:rsidRDefault="004B413C">
            <w:pPr>
              <w:rPr>
                <w:sz w:val="24"/>
                <w:szCs w:val="24"/>
              </w:rPr>
            </w:pPr>
          </w:p>
        </w:tc>
        <w:tc>
          <w:tcPr>
            <w:tcW w:w="1180" w:type="dxa"/>
            <w:vAlign w:val="bottom"/>
          </w:tcPr>
          <w:p w14:paraId="109104B4" w14:textId="77777777" w:rsidR="004B413C" w:rsidRDefault="00EC2FEA">
            <w:pPr>
              <w:ind w:left="550"/>
              <w:jc w:val="center"/>
              <w:rPr>
                <w:sz w:val="20"/>
                <w:szCs w:val="20"/>
              </w:rPr>
            </w:pPr>
            <w:r>
              <w:rPr>
                <w:rFonts w:ascii="Arial" w:eastAsia="Arial" w:hAnsi="Arial" w:cs="Arial"/>
                <w:color w:val="619CFF"/>
                <w:w w:val="97"/>
              </w:rPr>
              <w:t>a</w:t>
            </w:r>
          </w:p>
        </w:tc>
        <w:tc>
          <w:tcPr>
            <w:tcW w:w="160" w:type="dxa"/>
            <w:vAlign w:val="bottom"/>
          </w:tcPr>
          <w:p w14:paraId="266E2BA8" w14:textId="77777777" w:rsidR="004B413C" w:rsidRDefault="00EC2FEA">
            <w:pPr>
              <w:ind w:left="40"/>
              <w:rPr>
                <w:sz w:val="20"/>
                <w:szCs w:val="20"/>
              </w:rPr>
            </w:pPr>
            <w:r>
              <w:rPr>
                <w:rFonts w:ascii="Arial" w:eastAsia="Arial" w:hAnsi="Arial" w:cs="Arial"/>
                <w:w w:val="82"/>
                <w:sz w:val="18"/>
                <w:szCs w:val="18"/>
              </w:rPr>
              <w:t>X</w:t>
            </w:r>
          </w:p>
        </w:tc>
        <w:tc>
          <w:tcPr>
            <w:tcW w:w="0" w:type="dxa"/>
            <w:vAlign w:val="bottom"/>
          </w:tcPr>
          <w:p w14:paraId="6B8DA3B2" w14:textId="77777777" w:rsidR="004B413C" w:rsidRDefault="004B413C">
            <w:pPr>
              <w:rPr>
                <w:sz w:val="1"/>
                <w:szCs w:val="1"/>
              </w:rPr>
            </w:pPr>
          </w:p>
        </w:tc>
      </w:tr>
      <w:tr w:rsidR="004B413C" w14:paraId="7A29F5AF" w14:textId="77777777">
        <w:trPr>
          <w:trHeight w:val="342"/>
        </w:trPr>
        <w:tc>
          <w:tcPr>
            <w:tcW w:w="3140" w:type="dxa"/>
            <w:vAlign w:val="bottom"/>
          </w:tcPr>
          <w:p w14:paraId="79E86D35" w14:textId="77777777" w:rsidR="004B413C" w:rsidRDefault="004B413C">
            <w:pPr>
              <w:rPr>
                <w:sz w:val="24"/>
                <w:szCs w:val="24"/>
              </w:rPr>
            </w:pPr>
          </w:p>
        </w:tc>
        <w:tc>
          <w:tcPr>
            <w:tcW w:w="2380" w:type="dxa"/>
            <w:vAlign w:val="bottom"/>
          </w:tcPr>
          <w:p w14:paraId="64B27AF2" w14:textId="77777777" w:rsidR="004B413C" w:rsidRDefault="004B413C">
            <w:pPr>
              <w:rPr>
                <w:sz w:val="24"/>
                <w:szCs w:val="24"/>
              </w:rPr>
            </w:pPr>
          </w:p>
        </w:tc>
        <w:tc>
          <w:tcPr>
            <w:tcW w:w="2180" w:type="dxa"/>
            <w:vAlign w:val="bottom"/>
          </w:tcPr>
          <w:p w14:paraId="2E2376F3" w14:textId="77777777" w:rsidR="004B413C" w:rsidRDefault="004B413C">
            <w:pPr>
              <w:rPr>
                <w:sz w:val="24"/>
                <w:szCs w:val="24"/>
              </w:rPr>
            </w:pPr>
          </w:p>
        </w:tc>
        <w:tc>
          <w:tcPr>
            <w:tcW w:w="1180" w:type="dxa"/>
            <w:vAlign w:val="bottom"/>
          </w:tcPr>
          <w:p w14:paraId="2197045F" w14:textId="77777777" w:rsidR="004B413C" w:rsidRDefault="00EC2FEA">
            <w:pPr>
              <w:ind w:left="550"/>
              <w:jc w:val="center"/>
              <w:rPr>
                <w:sz w:val="20"/>
                <w:szCs w:val="20"/>
              </w:rPr>
            </w:pPr>
            <w:r>
              <w:rPr>
                <w:rFonts w:ascii="Arial" w:eastAsia="Arial" w:hAnsi="Arial" w:cs="Arial"/>
                <w:color w:val="F564E3"/>
                <w:w w:val="97"/>
              </w:rPr>
              <w:t>a</w:t>
            </w:r>
          </w:p>
        </w:tc>
        <w:tc>
          <w:tcPr>
            <w:tcW w:w="160" w:type="dxa"/>
            <w:vAlign w:val="bottom"/>
          </w:tcPr>
          <w:p w14:paraId="398F7DEA" w14:textId="77777777" w:rsidR="004B413C" w:rsidRDefault="00EC2FEA">
            <w:pPr>
              <w:ind w:left="40"/>
              <w:rPr>
                <w:sz w:val="20"/>
                <w:szCs w:val="20"/>
              </w:rPr>
            </w:pPr>
            <w:r>
              <w:rPr>
                <w:rFonts w:ascii="Arial" w:eastAsia="Arial" w:hAnsi="Arial" w:cs="Arial"/>
                <w:w w:val="82"/>
                <w:sz w:val="18"/>
                <w:szCs w:val="18"/>
              </w:rPr>
              <w:t>Y</w:t>
            </w:r>
          </w:p>
        </w:tc>
        <w:tc>
          <w:tcPr>
            <w:tcW w:w="0" w:type="dxa"/>
            <w:vAlign w:val="bottom"/>
          </w:tcPr>
          <w:p w14:paraId="50DE45D6" w14:textId="77777777" w:rsidR="004B413C" w:rsidRDefault="004B413C">
            <w:pPr>
              <w:rPr>
                <w:sz w:val="1"/>
                <w:szCs w:val="1"/>
              </w:rPr>
            </w:pPr>
          </w:p>
        </w:tc>
      </w:tr>
      <w:tr w:rsidR="004B413C" w14:paraId="1D095A39" w14:textId="77777777">
        <w:trPr>
          <w:trHeight w:val="940"/>
        </w:trPr>
        <w:tc>
          <w:tcPr>
            <w:tcW w:w="3140" w:type="dxa"/>
            <w:vAlign w:val="bottom"/>
          </w:tcPr>
          <w:p w14:paraId="36C33DB3" w14:textId="77777777" w:rsidR="004B413C" w:rsidRDefault="00EC2FEA">
            <w:pPr>
              <w:ind w:right="181"/>
              <w:jc w:val="right"/>
              <w:rPr>
                <w:sz w:val="20"/>
                <w:szCs w:val="20"/>
              </w:rPr>
            </w:pPr>
            <w:r>
              <w:rPr>
                <w:rFonts w:ascii="Arial" w:eastAsia="Arial" w:hAnsi="Arial" w:cs="Arial"/>
                <w:color w:val="F8766D"/>
              </w:rPr>
              <w:t>1997</w:t>
            </w:r>
          </w:p>
        </w:tc>
        <w:tc>
          <w:tcPr>
            <w:tcW w:w="2380" w:type="dxa"/>
            <w:vMerge w:val="restart"/>
            <w:vAlign w:val="bottom"/>
          </w:tcPr>
          <w:p w14:paraId="7B22D111" w14:textId="77777777" w:rsidR="004B413C" w:rsidRDefault="00EC2FEA">
            <w:pPr>
              <w:ind w:right="1493"/>
              <w:jc w:val="right"/>
              <w:rPr>
                <w:sz w:val="20"/>
                <w:szCs w:val="20"/>
              </w:rPr>
            </w:pPr>
            <w:r>
              <w:rPr>
                <w:rFonts w:ascii="Arial" w:eastAsia="Arial" w:hAnsi="Arial" w:cs="Arial"/>
                <w:color w:val="B79F00"/>
              </w:rPr>
              <w:t>1997</w:t>
            </w:r>
          </w:p>
        </w:tc>
        <w:tc>
          <w:tcPr>
            <w:tcW w:w="2180" w:type="dxa"/>
            <w:vAlign w:val="bottom"/>
          </w:tcPr>
          <w:p w14:paraId="01BB7F9A" w14:textId="77777777" w:rsidR="004B413C" w:rsidRDefault="004B413C">
            <w:pPr>
              <w:rPr>
                <w:sz w:val="24"/>
                <w:szCs w:val="24"/>
              </w:rPr>
            </w:pPr>
          </w:p>
        </w:tc>
        <w:tc>
          <w:tcPr>
            <w:tcW w:w="1180" w:type="dxa"/>
            <w:vAlign w:val="bottom"/>
          </w:tcPr>
          <w:p w14:paraId="111AE554" w14:textId="77777777" w:rsidR="004B413C" w:rsidRDefault="004B413C">
            <w:pPr>
              <w:rPr>
                <w:sz w:val="24"/>
                <w:szCs w:val="24"/>
              </w:rPr>
            </w:pPr>
          </w:p>
        </w:tc>
        <w:tc>
          <w:tcPr>
            <w:tcW w:w="160" w:type="dxa"/>
            <w:vAlign w:val="bottom"/>
          </w:tcPr>
          <w:p w14:paraId="4FDC8BB4" w14:textId="77777777" w:rsidR="004B413C" w:rsidRDefault="004B413C">
            <w:pPr>
              <w:rPr>
                <w:sz w:val="24"/>
                <w:szCs w:val="24"/>
              </w:rPr>
            </w:pPr>
          </w:p>
        </w:tc>
        <w:tc>
          <w:tcPr>
            <w:tcW w:w="0" w:type="dxa"/>
            <w:vAlign w:val="bottom"/>
          </w:tcPr>
          <w:p w14:paraId="5AE84E1B" w14:textId="77777777" w:rsidR="004B413C" w:rsidRDefault="004B413C">
            <w:pPr>
              <w:rPr>
                <w:sz w:val="1"/>
                <w:szCs w:val="1"/>
              </w:rPr>
            </w:pPr>
          </w:p>
        </w:tc>
      </w:tr>
      <w:tr w:rsidR="004B413C" w14:paraId="1F1BA465" w14:textId="77777777">
        <w:trPr>
          <w:trHeight w:val="207"/>
        </w:trPr>
        <w:tc>
          <w:tcPr>
            <w:tcW w:w="3140" w:type="dxa"/>
            <w:vAlign w:val="bottom"/>
          </w:tcPr>
          <w:p w14:paraId="0AD6EC37" w14:textId="77777777" w:rsidR="004B413C" w:rsidRDefault="00EC2FEA">
            <w:pPr>
              <w:ind w:right="2601"/>
              <w:jc w:val="right"/>
              <w:rPr>
                <w:sz w:val="20"/>
                <w:szCs w:val="20"/>
              </w:rPr>
            </w:pPr>
            <w:r>
              <w:rPr>
                <w:rFonts w:ascii="Arial" w:eastAsia="Arial" w:hAnsi="Arial" w:cs="Arial"/>
                <w:color w:val="4D4D4D"/>
                <w:sz w:val="18"/>
                <w:szCs w:val="18"/>
              </w:rPr>
              <w:t>−1</w:t>
            </w:r>
          </w:p>
        </w:tc>
        <w:tc>
          <w:tcPr>
            <w:tcW w:w="2380" w:type="dxa"/>
            <w:vMerge/>
            <w:vAlign w:val="bottom"/>
          </w:tcPr>
          <w:p w14:paraId="7230B399" w14:textId="77777777" w:rsidR="004B413C" w:rsidRDefault="004B413C">
            <w:pPr>
              <w:rPr>
                <w:sz w:val="18"/>
                <w:szCs w:val="18"/>
              </w:rPr>
            </w:pPr>
          </w:p>
        </w:tc>
        <w:tc>
          <w:tcPr>
            <w:tcW w:w="2180" w:type="dxa"/>
            <w:vAlign w:val="bottom"/>
          </w:tcPr>
          <w:p w14:paraId="5166E892" w14:textId="77777777" w:rsidR="004B413C" w:rsidRDefault="004B413C">
            <w:pPr>
              <w:rPr>
                <w:sz w:val="18"/>
                <w:szCs w:val="18"/>
              </w:rPr>
            </w:pPr>
          </w:p>
        </w:tc>
        <w:tc>
          <w:tcPr>
            <w:tcW w:w="1180" w:type="dxa"/>
            <w:vAlign w:val="bottom"/>
          </w:tcPr>
          <w:p w14:paraId="73F509C5" w14:textId="77777777" w:rsidR="004B413C" w:rsidRDefault="004B413C">
            <w:pPr>
              <w:rPr>
                <w:sz w:val="18"/>
                <w:szCs w:val="18"/>
              </w:rPr>
            </w:pPr>
          </w:p>
        </w:tc>
        <w:tc>
          <w:tcPr>
            <w:tcW w:w="160" w:type="dxa"/>
            <w:vAlign w:val="bottom"/>
          </w:tcPr>
          <w:p w14:paraId="1A84B784" w14:textId="77777777" w:rsidR="004B413C" w:rsidRDefault="004B413C">
            <w:pPr>
              <w:rPr>
                <w:sz w:val="18"/>
                <w:szCs w:val="18"/>
              </w:rPr>
            </w:pPr>
          </w:p>
        </w:tc>
        <w:tc>
          <w:tcPr>
            <w:tcW w:w="0" w:type="dxa"/>
            <w:vAlign w:val="bottom"/>
          </w:tcPr>
          <w:p w14:paraId="7080FA9F" w14:textId="77777777" w:rsidR="004B413C" w:rsidRDefault="004B413C">
            <w:pPr>
              <w:rPr>
                <w:sz w:val="1"/>
                <w:szCs w:val="1"/>
              </w:rPr>
            </w:pPr>
          </w:p>
        </w:tc>
      </w:tr>
      <w:tr w:rsidR="004B413C" w14:paraId="3E0990FC" w14:textId="77777777">
        <w:trPr>
          <w:trHeight w:val="281"/>
        </w:trPr>
        <w:tc>
          <w:tcPr>
            <w:tcW w:w="3140" w:type="dxa"/>
            <w:vAlign w:val="bottom"/>
          </w:tcPr>
          <w:p w14:paraId="027E6946" w14:textId="77777777" w:rsidR="004B413C" w:rsidRDefault="00EC2FEA">
            <w:pPr>
              <w:ind w:right="1341"/>
              <w:jc w:val="right"/>
              <w:rPr>
                <w:sz w:val="20"/>
                <w:szCs w:val="20"/>
              </w:rPr>
            </w:pPr>
            <w:r>
              <w:rPr>
                <w:rFonts w:ascii="Arial" w:eastAsia="Arial" w:hAnsi="Arial" w:cs="Arial"/>
                <w:color w:val="00BA38"/>
              </w:rPr>
              <w:t>1997</w:t>
            </w:r>
          </w:p>
        </w:tc>
        <w:tc>
          <w:tcPr>
            <w:tcW w:w="2380" w:type="dxa"/>
            <w:vAlign w:val="bottom"/>
          </w:tcPr>
          <w:p w14:paraId="469946D8" w14:textId="77777777" w:rsidR="004B413C" w:rsidRDefault="004B413C">
            <w:pPr>
              <w:rPr>
                <w:sz w:val="24"/>
                <w:szCs w:val="24"/>
              </w:rPr>
            </w:pPr>
          </w:p>
        </w:tc>
        <w:tc>
          <w:tcPr>
            <w:tcW w:w="2180" w:type="dxa"/>
            <w:vAlign w:val="bottom"/>
          </w:tcPr>
          <w:p w14:paraId="013FB0F4" w14:textId="77777777" w:rsidR="004B413C" w:rsidRDefault="004B413C">
            <w:pPr>
              <w:rPr>
                <w:sz w:val="24"/>
                <w:szCs w:val="24"/>
              </w:rPr>
            </w:pPr>
          </w:p>
        </w:tc>
        <w:tc>
          <w:tcPr>
            <w:tcW w:w="1180" w:type="dxa"/>
            <w:vAlign w:val="bottom"/>
          </w:tcPr>
          <w:p w14:paraId="03743B04" w14:textId="77777777" w:rsidR="004B413C" w:rsidRDefault="004B413C">
            <w:pPr>
              <w:rPr>
                <w:sz w:val="24"/>
                <w:szCs w:val="24"/>
              </w:rPr>
            </w:pPr>
          </w:p>
        </w:tc>
        <w:tc>
          <w:tcPr>
            <w:tcW w:w="160" w:type="dxa"/>
            <w:vAlign w:val="bottom"/>
          </w:tcPr>
          <w:p w14:paraId="1D08A8AD" w14:textId="77777777" w:rsidR="004B413C" w:rsidRDefault="004B413C">
            <w:pPr>
              <w:rPr>
                <w:sz w:val="24"/>
                <w:szCs w:val="24"/>
              </w:rPr>
            </w:pPr>
          </w:p>
        </w:tc>
        <w:tc>
          <w:tcPr>
            <w:tcW w:w="0" w:type="dxa"/>
            <w:vAlign w:val="bottom"/>
          </w:tcPr>
          <w:p w14:paraId="703BB7DD" w14:textId="77777777" w:rsidR="004B413C" w:rsidRDefault="004B413C">
            <w:pPr>
              <w:rPr>
                <w:sz w:val="1"/>
                <w:szCs w:val="1"/>
              </w:rPr>
            </w:pPr>
          </w:p>
        </w:tc>
      </w:tr>
      <w:tr w:rsidR="004B413C" w14:paraId="60AE8CF7" w14:textId="77777777">
        <w:trPr>
          <w:trHeight w:val="556"/>
        </w:trPr>
        <w:tc>
          <w:tcPr>
            <w:tcW w:w="3140" w:type="dxa"/>
            <w:vAlign w:val="bottom"/>
          </w:tcPr>
          <w:p w14:paraId="100BE0CD" w14:textId="77777777" w:rsidR="004B413C" w:rsidRDefault="00EC2FEA">
            <w:pPr>
              <w:ind w:right="641"/>
              <w:jc w:val="right"/>
              <w:rPr>
                <w:sz w:val="20"/>
                <w:szCs w:val="20"/>
              </w:rPr>
            </w:pPr>
            <w:r>
              <w:rPr>
                <w:rFonts w:ascii="Arial" w:eastAsia="Arial" w:hAnsi="Arial" w:cs="Arial"/>
                <w:color w:val="4D4D4D"/>
                <w:sz w:val="18"/>
                <w:szCs w:val="18"/>
              </w:rPr>
              <w:t>−1</w:t>
            </w:r>
          </w:p>
        </w:tc>
        <w:tc>
          <w:tcPr>
            <w:tcW w:w="2380" w:type="dxa"/>
            <w:vAlign w:val="bottom"/>
          </w:tcPr>
          <w:p w14:paraId="32BBD65D" w14:textId="77777777" w:rsidR="004B413C" w:rsidRDefault="00EC2FEA">
            <w:pPr>
              <w:ind w:right="1053"/>
              <w:jc w:val="right"/>
              <w:rPr>
                <w:sz w:val="20"/>
                <w:szCs w:val="20"/>
              </w:rPr>
            </w:pPr>
            <w:r>
              <w:rPr>
                <w:rFonts w:ascii="Arial" w:eastAsia="Arial" w:hAnsi="Arial" w:cs="Arial"/>
                <w:color w:val="4D4D4D"/>
                <w:sz w:val="18"/>
                <w:szCs w:val="18"/>
              </w:rPr>
              <w:t>0</w:t>
            </w:r>
          </w:p>
        </w:tc>
        <w:tc>
          <w:tcPr>
            <w:tcW w:w="2180" w:type="dxa"/>
            <w:vAlign w:val="bottom"/>
          </w:tcPr>
          <w:p w14:paraId="6B1B88F8" w14:textId="77777777" w:rsidR="004B413C" w:rsidRDefault="00EC2FEA">
            <w:pPr>
              <w:ind w:right="1277"/>
              <w:jc w:val="right"/>
              <w:rPr>
                <w:sz w:val="20"/>
                <w:szCs w:val="20"/>
              </w:rPr>
            </w:pPr>
            <w:r>
              <w:rPr>
                <w:rFonts w:ascii="Arial" w:eastAsia="Arial" w:hAnsi="Arial" w:cs="Arial"/>
                <w:color w:val="4D4D4D"/>
                <w:sz w:val="18"/>
                <w:szCs w:val="18"/>
              </w:rPr>
              <w:t>1</w:t>
            </w:r>
          </w:p>
        </w:tc>
        <w:tc>
          <w:tcPr>
            <w:tcW w:w="1180" w:type="dxa"/>
            <w:vAlign w:val="bottom"/>
          </w:tcPr>
          <w:p w14:paraId="1A629479" w14:textId="77777777" w:rsidR="004B413C" w:rsidRDefault="004B413C">
            <w:pPr>
              <w:rPr>
                <w:sz w:val="24"/>
                <w:szCs w:val="24"/>
              </w:rPr>
            </w:pPr>
          </w:p>
        </w:tc>
        <w:tc>
          <w:tcPr>
            <w:tcW w:w="160" w:type="dxa"/>
            <w:vAlign w:val="bottom"/>
          </w:tcPr>
          <w:p w14:paraId="52E69B88" w14:textId="77777777" w:rsidR="004B413C" w:rsidRDefault="004B413C">
            <w:pPr>
              <w:rPr>
                <w:sz w:val="24"/>
                <w:szCs w:val="24"/>
              </w:rPr>
            </w:pPr>
          </w:p>
        </w:tc>
        <w:tc>
          <w:tcPr>
            <w:tcW w:w="0" w:type="dxa"/>
            <w:vAlign w:val="bottom"/>
          </w:tcPr>
          <w:p w14:paraId="73E9855F" w14:textId="77777777" w:rsidR="004B413C" w:rsidRDefault="004B413C">
            <w:pPr>
              <w:rPr>
                <w:sz w:val="1"/>
                <w:szCs w:val="1"/>
              </w:rPr>
            </w:pPr>
          </w:p>
        </w:tc>
      </w:tr>
      <w:tr w:rsidR="004B413C" w14:paraId="5CF54557" w14:textId="77777777">
        <w:trPr>
          <w:trHeight w:val="260"/>
        </w:trPr>
        <w:tc>
          <w:tcPr>
            <w:tcW w:w="3140" w:type="dxa"/>
            <w:vAlign w:val="bottom"/>
          </w:tcPr>
          <w:p w14:paraId="2362B886" w14:textId="77777777" w:rsidR="004B413C" w:rsidRDefault="004B413C"/>
        </w:tc>
        <w:tc>
          <w:tcPr>
            <w:tcW w:w="2380" w:type="dxa"/>
            <w:vAlign w:val="bottom"/>
          </w:tcPr>
          <w:p w14:paraId="1D4DA986" w14:textId="77777777" w:rsidR="004B413C" w:rsidRDefault="00EC2FEA">
            <w:pPr>
              <w:ind w:left="1020"/>
              <w:rPr>
                <w:sz w:val="20"/>
                <w:szCs w:val="20"/>
              </w:rPr>
            </w:pPr>
            <w:r>
              <w:rPr>
                <w:rFonts w:ascii="Arial" w:eastAsia="Arial" w:hAnsi="Arial" w:cs="Arial"/>
              </w:rPr>
              <w:t>LV1</w:t>
            </w:r>
          </w:p>
        </w:tc>
        <w:tc>
          <w:tcPr>
            <w:tcW w:w="2180" w:type="dxa"/>
            <w:vAlign w:val="bottom"/>
          </w:tcPr>
          <w:p w14:paraId="476D400A" w14:textId="77777777" w:rsidR="004B413C" w:rsidRDefault="004B413C"/>
        </w:tc>
        <w:tc>
          <w:tcPr>
            <w:tcW w:w="1180" w:type="dxa"/>
            <w:vAlign w:val="bottom"/>
          </w:tcPr>
          <w:p w14:paraId="453E889D" w14:textId="77777777" w:rsidR="004B413C" w:rsidRDefault="004B413C"/>
        </w:tc>
        <w:tc>
          <w:tcPr>
            <w:tcW w:w="160" w:type="dxa"/>
            <w:vAlign w:val="bottom"/>
          </w:tcPr>
          <w:p w14:paraId="0B0BC5BB" w14:textId="77777777" w:rsidR="004B413C" w:rsidRDefault="004B413C"/>
        </w:tc>
        <w:tc>
          <w:tcPr>
            <w:tcW w:w="0" w:type="dxa"/>
            <w:vAlign w:val="bottom"/>
          </w:tcPr>
          <w:p w14:paraId="5DAD507A" w14:textId="77777777" w:rsidR="004B413C" w:rsidRDefault="004B413C">
            <w:pPr>
              <w:rPr>
                <w:sz w:val="1"/>
                <w:szCs w:val="1"/>
              </w:rPr>
            </w:pPr>
          </w:p>
        </w:tc>
      </w:tr>
    </w:tbl>
    <w:p w14:paraId="4871FF75" w14:textId="77777777" w:rsidR="004B413C" w:rsidRDefault="00EC2FEA">
      <w:pPr>
        <w:spacing w:line="20" w:lineRule="exact"/>
        <w:rPr>
          <w:sz w:val="20"/>
          <w:szCs w:val="20"/>
        </w:rPr>
      </w:pPr>
      <w:r>
        <w:rPr>
          <w:noProof/>
          <w:sz w:val="20"/>
          <w:szCs w:val="20"/>
        </w:rPr>
        <w:drawing>
          <wp:anchor distT="0" distB="0" distL="114300" distR="114300" simplePos="0" relativeHeight="252217344" behindDoc="1" locked="0" layoutInCell="0" allowOverlap="1" wp14:anchorId="377AB17F" wp14:editId="78F82947">
            <wp:simplePos x="0" y="0"/>
            <wp:positionH relativeFrom="column">
              <wp:posOffset>5467350</wp:posOffset>
            </wp:positionH>
            <wp:positionV relativeFrom="paragraph">
              <wp:posOffset>-2666365</wp:posOffset>
            </wp:positionV>
            <wp:extent cx="175895" cy="126365"/>
            <wp:effectExtent l="0" t="0" r="0" b="0"/>
            <wp:wrapNone/>
            <wp:docPr id="1271" name="Picture 1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1"/>
                    <pic:cNvPicPr>
                      <a:picLocks noChangeAspect="1" noChangeArrowheads="1"/>
                    </pic:cNvPicPr>
                  </pic:nvPicPr>
                  <pic:blipFill>
                    <a:blip r:embed="rId58"/>
                    <a:srcRect/>
                    <a:stretch>
                      <a:fillRect/>
                    </a:stretch>
                  </pic:blipFill>
                  <pic:spPr bwMode="auto">
                    <a:xfrm>
                      <a:off x="0" y="0"/>
                      <a:ext cx="175895" cy="126365"/>
                    </a:xfrm>
                    <a:prstGeom prst="rect">
                      <a:avLst/>
                    </a:prstGeom>
                    <a:noFill/>
                  </pic:spPr>
                </pic:pic>
              </a:graphicData>
            </a:graphic>
          </wp:anchor>
        </w:drawing>
      </w:r>
      <w:r>
        <w:rPr>
          <w:noProof/>
          <w:sz w:val="20"/>
          <w:szCs w:val="20"/>
        </w:rPr>
        <w:drawing>
          <wp:anchor distT="0" distB="0" distL="114300" distR="114300" simplePos="0" relativeHeight="252218368" behindDoc="1" locked="0" layoutInCell="0" allowOverlap="1" wp14:anchorId="63548852" wp14:editId="3CFE919F">
            <wp:simplePos x="0" y="0"/>
            <wp:positionH relativeFrom="column">
              <wp:posOffset>5467350</wp:posOffset>
            </wp:positionH>
            <wp:positionV relativeFrom="paragraph">
              <wp:posOffset>-2446655</wp:posOffset>
            </wp:positionV>
            <wp:extent cx="175895" cy="126365"/>
            <wp:effectExtent l="0" t="0" r="0" b="0"/>
            <wp:wrapNone/>
            <wp:docPr id="1272" name="Picture 1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2"/>
                    <pic:cNvPicPr>
                      <a:picLocks noChangeAspect="1" noChangeArrowheads="1"/>
                    </pic:cNvPicPr>
                  </pic:nvPicPr>
                  <pic:blipFill>
                    <a:blip r:embed="rId832"/>
                    <a:srcRect/>
                    <a:stretch>
                      <a:fillRect/>
                    </a:stretch>
                  </pic:blipFill>
                  <pic:spPr bwMode="auto">
                    <a:xfrm>
                      <a:off x="0" y="0"/>
                      <a:ext cx="175895" cy="126365"/>
                    </a:xfrm>
                    <a:prstGeom prst="rect">
                      <a:avLst/>
                    </a:prstGeom>
                    <a:noFill/>
                  </pic:spPr>
                </pic:pic>
              </a:graphicData>
            </a:graphic>
          </wp:anchor>
        </w:drawing>
      </w:r>
      <w:r>
        <w:rPr>
          <w:noProof/>
          <w:sz w:val="20"/>
          <w:szCs w:val="20"/>
        </w:rPr>
        <w:drawing>
          <wp:anchor distT="0" distB="0" distL="114300" distR="114300" simplePos="0" relativeHeight="252219392" behindDoc="1" locked="0" layoutInCell="0" allowOverlap="1" wp14:anchorId="0D2566D1" wp14:editId="6EE62289">
            <wp:simplePos x="0" y="0"/>
            <wp:positionH relativeFrom="column">
              <wp:posOffset>5467350</wp:posOffset>
            </wp:positionH>
            <wp:positionV relativeFrom="paragraph">
              <wp:posOffset>-2227580</wp:posOffset>
            </wp:positionV>
            <wp:extent cx="175895" cy="126365"/>
            <wp:effectExtent l="0" t="0" r="0" b="0"/>
            <wp:wrapNone/>
            <wp:docPr id="1273" name="Picture 1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3"/>
                    <pic:cNvPicPr>
                      <a:picLocks noChangeAspect="1" noChangeArrowheads="1"/>
                    </pic:cNvPicPr>
                  </pic:nvPicPr>
                  <pic:blipFill>
                    <a:blip r:embed="rId538"/>
                    <a:srcRect/>
                    <a:stretch>
                      <a:fillRect/>
                    </a:stretch>
                  </pic:blipFill>
                  <pic:spPr bwMode="auto">
                    <a:xfrm>
                      <a:off x="0" y="0"/>
                      <a:ext cx="175895" cy="126365"/>
                    </a:xfrm>
                    <a:prstGeom prst="rect">
                      <a:avLst/>
                    </a:prstGeom>
                    <a:noFill/>
                  </pic:spPr>
                </pic:pic>
              </a:graphicData>
            </a:graphic>
          </wp:anchor>
        </w:drawing>
      </w:r>
      <w:r>
        <w:rPr>
          <w:noProof/>
          <w:sz w:val="20"/>
          <w:szCs w:val="20"/>
        </w:rPr>
        <w:drawing>
          <wp:anchor distT="0" distB="0" distL="114300" distR="114300" simplePos="0" relativeHeight="252220416" behindDoc="1" locked="0" layoutInCell="0" allowOverlap="1" wp14:anchorId="0DC7CDF8" wp14:editId="453561A9">
            <wp:simplePos x="0" y="0"/>
            <wp:positionH relativeFrom="column">
              <wp:posOffset>5467350</wp:posOffset>
            </wp:positionH>
            <wp:positionV relativeFrom="paragraph">
              <wp:posOffset>-2007870</wp:posOffset>
            </wp:positionV>
            <wp:extent cx="175895" cy="126365"/>
            <wp:effectExtent l="0" t="0" r="0" b="0"/>
            <wp:wrapNone/>
            <wp:docPr id="1274" name="Picture 1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4"/>
                    <pic:cNvPicPr>
                      <a:picLocks noChangeAspect="1" noChangeArrowheads="1"/>
                    </pic:cNvPicPr>
                  </pic:nvPicPr>
                  <pic:blipFill>
                    <a:blip r:embed="rId60"/>
                    <a:srcRect/>
                    <a:stretch>
                      <a:fillRect/>
                    </a:stretch>
                  </pic:blipFill>
                  <pic:spPr bwMode="auto">
                    <a:xfrm>
                      <a:off x="0" y="0"/>
                      <a:ext cx="175895" cy="126365"/>
                    </a:xfrm>
                    <a:prstGeom prst="rect">
                      <a:avLst/>
                    </a:prstGeom>
                    <a:noFill/>
                  </pic:spPr>
                </pic:pic>
              </a:graphicData>
            </a:graphic>
          </wp:anchor>
        </w:drawing>
      </w:r>
      <w:r>
        <w:rPr>
          <w:noProof/>
          <w:sz w:val="20"/>
          <w:szCs w:val="20"/>
        </w:rPr>
        <w:drawing>
          <wp:anchor distT="0" distB="0" distL="114300" distR="114300" simplePos="0" relativeHeight="252221440" behindDoc="1" locked="0" layoutInCell="0" allowOverlap="1" wp14:anchorId="2BF05D92" wp14:editId="3F428753">
            <wp:simplePos x="0" y="0"/>
            <wp:positionH relativeFrom="column">
              <wp:posOffset>5467350</wp:posOffset>
            </wp:positionH>
            <wp:positionV relativeFrom="paragraph">
              <wp:posOffset>-1788160</wp:posOffset>
            </wp:positionV>
            <wp:extent cx="175895" cy="126365"/>
            <wp:effectExtent l="0" t="0" r="0" b="0"/>
            <wp:wrapNone/>
            <wp:docPr id="1275" name="Picture 1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5"/>
                    <pic:cNvPicPr>
                      <a:picLocks noChangeAspect="1" noChangeArrowheads="1"/>
                    </pic:cNvPicPr>
                  </pic:nvPicPr>
                  <pic:blipFill>
                    <a:blip r:embed="rId539"/>
                    <a:srcRect/>
                    <a:stretch>
                      <a:fillRect/>
                    </a:stretch>
                  </pic:blipFill>
                  <pic:spPr bwMode="auto">
                    <a:xfrm>
                      <a:off x="0" y="0"/>
                      <a:ext cx="175895" cy="126365"/>
                    </a:xfrm>
                    <a:prstGeom prst="rect">
                      <a:avLst/>
                    </a:prstGeom>
                    <a:noFill/>
                  </pic:spPr>
                </pic:pic>
              </a:graphicData>
            </a:graphic>
          </wp:anchor>
        </w:drawing>
      </w:r>
      <w:r>
        <w:rPr>
          <w:noProof/>
          <w:sz w:val="20"/>
          <w:szCs w:val="20"/>
        </w:rPr>
        <w:drawing>
          <wp:anchor distT="0" distB="0" distL="114300" distR="114300" simplePos="0" relativeHeight="252222464" behindDoc="1" locked="0" layoutInCell="0" allowOverlap="1" wp14:anchorId="764E5A75" wp14:editId="36F13C81">
            <wp:simplePos x="0" y="0"/>
            <wp:positionH relativeFrom="column">
              <wp:posOffset>5467350</wp:posOffset>
            </wp:positionH>
            <wp:positionV relativeFrom="paragraph">
              <wp:posOffset>-1569085</wp:posOffset>
            </wp:positionV>
            <wp:extent cx="175895" cy="126365"/>
            <wp:effectExtent l="0" t="0" r="0" b="0"/>
            <wp:wrapNone/>
            <wp:docPr id="1276" name="Picture 1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6"/>
                    <pic:cNvPicPr>
                      <a:picLocks noChangeAspect="1" noChangeArrowheads="1"/>
                    </pic:cNvPicPr>
                  </pic:nvPicPr>
                  <pic:blipFill>
                    <a:blip r:embed="rId833"/>
                    <a:srcRect/>
                    <a:stretch>
                      <a:fillRect/>
                    </a:stretch>
                  </pic:blipFill>
                  <pic:spPr bwMode="auto">
                    <a:xfrm>
                      <a:off x="0" y="0"/>
                      <a:ext cx="175895" cy="126365"/>
                    </a:xfrm>
                    <a:prstGeom prst="rect">
                      <a:avLst/>
                    </a:prstGeom>
                    <a:noFill/>
                  </pic:spPr>
                </pic:pic>
              </a:graphicData>
            </a:graphic>
          </wp:anchor>
        </w:drawing>
      </w:r>
    </w:p>
    <w:p w14:paraId="58621813" w14:textId="77777777" w:rsidR="004B413C" w:rsidRDefault="004B413C">
      <w:pPr>
        <w:spacing w:line="200" w:lineRule="exact"/>
        <w:rPr>
          <w:sz w:val="20"/>
          <w:szCs w:val="20"/>
        </w:rPr>
      </w:pPr>
    </w:p>
    <w:p w14:paraId="4642724F" w14:textId="77777777" w:rsidR="004B413C" w:rsidRDefault="004B413C">
      <w:pPr>
        <w:spacing w:line="343" w:lineRule="exact"/>
        <w:rPr>
          <w:sz w:val="20"/>
          <w:szCs w:val="20"/>
        </w:rPr>
      </w:pPr>
    </w:p>
    <w:p w14:paraId="7E281FA1" w14:textId="77777777" w:rsidR="004B413C" w:rsidRDefault="00EC2FEA">
      <w:pPr>
        <w:spacing w:line="275" w:lineRule="auto"/>
        <w:ind w:firstLine="10"/>
        <w:jc w:val="both"/>
        <w:rPr>
          <w:sz w:val="20"/>
          <w:szCs w:val="20"/>
        </w:rPr>
      </w:pPr>
      <w:r>
        <w:rPr>
          <w:rFonts w:ascii="Arial" w:eastAsia="Arial" w:hAnsi="Arial" w:cs="Arial"/>
          <w:sz w:val="20"/>
          <w:szCs w:val="20"/>
        </w:rPr>
        <w:t>Figure 60: Unconstrained ordination based on the latent variable model for each surveyed year for Lake Wilgarup. Plots are represented as diﬀerent colours and consecutive years are joined by a line with first and last survey years labeled.</w:t>
      </w:r>
    </w:p>
    <w:p w14:paraId="64526902" w14:textId="77777777" w:rsidR="004B413C" w:rsidRDefault="004B413C">
      <w:pPr>
        <w:spacing w:line="200" w:lineRule="exact"/>
        <w:rPr>
          <w:sz w:val="20"/>
          <w:szCs w:val="20"/>
        </w:rPr>
      </w:pPr>
    </w:p>
    <w:p w14:paraId="489365F1" w14:textId="77777777" w:rsidR="004B413C" w:rsidRDefault="004B413C">
      <w:pPr>
        <w:spacing w:line="200" w:lineRule="exact"/>
        <w:rPr>
          <w:sz w:val="20"/>
          <w:szCs w:val="20"/>
        </w:rPr>
      </w:pPr>
    </w:p>
    <w:p w14:paraId="59BA9DD3" w14:textId="77777777" w:rsidR="004B413C" w:rsidRDefault="004B413C">
      <w:pPr>
        <w:spacing w:line="200" w:lineRule="exact"/>
        <w:rPr>
          <w:sz w:val="20"/>
          <w:szCs w:val="20"/>
        </w:rPr>
      </w:pPr>
    </w:p>
    <w:p w14:paraId="6745883C" w14:textId="77777777" w:rsidR="004B413C" w:rsidRDefault="004B413C">
      <w:pPr>
        <w:spacing w:line="200" w:lineRule="exact"/>
        <w:rPr>
          <w:sz w:val="20"/>
          <w:szCs w:val="20"/>
        </w:rPr>
      </w:pPr>
    </w:p>
    <w:p w14:paraId="718844CE" w14:textId="77777777" w:rsidR="004B413C" w:rsidRDefault="004B413C">
      <w:pPr>
        <w:spacing w:line="200" w:lineRule="exact"/>
        <w:rPr>
          <w:sz w:val="20"/>
          <w:szCs w:val="20"/>
        </w:rPr>
      </w:pPr>
    </w:p>
    <w:p w14:paraId="13C478F7" w14:textId="77777777" w:rsidR="004B413C" w:rsidRDefault="004B413C">
      <w:pPr>
        <w:spacing w:line="200" w:lineRule="exact"/>
        <w:rPr>
          <w:sz w:val="20"/>
          <w:szCs w:val="20"/>
        </w:rPr>
      </w:pPr>
    </w:p>
    <w:p w14:paraId="73616562" w14:textId="77777777" w:rsidR="004B413C" w:rsidRDefault="004B413C">
      <w:pPr>
        <w:spacing w:line="200" w:lineRule="exact"/>
        <w:rPr>
          <w:sz w:val="20"/>
          <w:szCs w:val="20"/>
        </w:rPr>
      </w:pPr>
    </w:p>
    <w:p w14:paraId="7A7B4FA4" w14:textId="77777777" w:rsidR="004B413C" w:rsidRDefault="004B413C">
      <w:pPr>
        <w:spacing w:line="200" w:lineRule="exact"/>
        <w:rPr>
          <w:sz w:val="20"/>
          <w:szCs w:val="20"/>
        </w:rPr>
      </w:pPr>
    </w:p>
    <w:p w14:paraId="67AB4E45" w14:textId="77777777" w:rsidR="004B413C" w:rsidRDefault="004B413C">
      <w:pPr>
        <w:spacing w:line="200" w:lineRule="exact"/>
        <w:rPr>
          <w:sz w:val="20"/>
          <w:szCs w:val="20"/>
        </w:rPr>
      </w:pPr>
    </w:p>
    <w:p w14:paraId="31E6AB79" w14:textId="77777777" w:rsidR="004B413C" w:rsidRDefault="004B413C">
      <w:pPr>
        <w:spacing w:line="200" w:lineRule="exact"/>
        <w:rPr>
          <w:sz w:val="20"/>
          <w:szCs w:val="20"/>
        </w:rPr>
      </w:pPr>
    </w:p>
    <w:p w14:paraId="794D04D7" w14:textId="77777777" w:rsidR="004B413C" w:rsidRDefault="004B413C">
      <w:pPr>
        <w:spacing w:line="200" w:lineRule="exact"/>
        <w:rPr>
          <w:sz w:val="20"/>
          <w:szCs w:val="20"/>
        </w:rPr>
      </w:pPr>
    </w:p>
    <w:p w14:paraId="1ABF9BAD" w14:textId="77777777" w:rsidR="004B413C" w:rsidRDefault="004B413C">
      <w:pPr>
        <w:spacing w:line="200" w:lineRule="exact"/>
        <w:rPr>
          <w:sz w:val="20"/>
          <w:szCs w:val="20"/>
        </w:rPr>
      </w:pPr>
    </w:p>
    <w:p w14:paraId="43C40128" w14:textId="77777777" w:rsidR="004B413C" w:rsidRDefault="004B413C">
      <w:pPr>
        <w:spacing w:line="200" w:lineRule="exact"/>
        <w:rPr>
          <w:sz w:val="20"/>
          <w:szCs w:val="20"/>
        </w:rPr>
      </w:pPr>
    </w:p>
    <w:p w14:paraId="516D360B" w14:textId="77777777" w:rsidR="004B413C" w:rsidRDefault="004B413C">
      <w:pPr>
        <w:spacing w:line="367" w:lineRule="exact"/>
        <w:rPr>
          <w:sz w:val="20"/>
          <w:szCs w:val="20"/>
        </w:rPr>
      </w:pPr>
    </w:p>
    <w:p w14:paraId="65BF2E05" w14:textId="77777777" w:rsidR="004B413C" w:rsidRDefault="00EC2FEA">
      <w:pPr>
        <w:ind w:right="-19"/>
        <w:jc w:val="center"/>
        <w:rPr>
          <w:sz w:val="20"/>
          <w:szCs w:val="20"/>
        </w:rPr>
      </w:pPr>
      <w:r>
        <w:rPr>
          <w:rFonts w:ascii="Arial" w:eastAsia="Arial" w:hAnsi="Arial" w:cs="Arial"/>
          <w:sz w:val="20"/>
          <w:szCs w:val="20"/>
        </w:rPr>
        <w:t>94</w:t>
      </w:r>
    </w:p>
    <w:p w14:paraId="7255507A" w14:textId="77777777" w:rsidR="004B413C" w:rsidRDefault="004B413C">
      <w:pPr>
        <w:sectPr w:rsidR="004B413C">
          <w:pgSz w:w="12240" w:h="15840"/>
          <w:pgMar w:top="1440" w:right="1440" w:bottom="272" w:left="1420" w:header="0" w:footer="0" w:gutter="0"/>
          <w:cols w:space="720" w:equalWidth="0">
            <w:col w:w="9380"/>
          </w:cols>
        </w:sectPr>
      </w:pPr>
    </w:p>
    <w:p w14:paraId="4DFD5048" w14:textId="77777777" w:rsidR="004B413C" w:rsidRDefault="004B413C">
      <w:pPr>
        <w:spacing w:line="200" w:lineRule="exact"/>
        <w:rPr>
          <w:sz w:val="20"/>
          <w:szCs w:val="20"/>
        </w:rPr>
      </w:pPr>
      <w:bookmarkStart w:id="132" w:name="page95"/>
      <w:bookmarkEnd w:id="132"/>
    </w:p>
    <w:p w14:paraId="09FDACA8" w14:textId="77777777" w:rsidR="004B413C" w:rsidRDefault="004B413C">
      <w:pPr>
        <w:spacing w:line="200" w:lineRule="exact"/>
        <w:rPr>
          <w:sz w:val="20"/>
          <w:szCs w:val="20"/>
        </w:rPr>
      </w:pPr>
    </w:p>
    <w:p w14:paraId="63D55BFB" w14:textId="77777777" w:rsidR="004B413C" w:rsidRDefault="004B413C">
      <w:pPr>
        <w:spacing w:line="200" w:lineRule="exact"/>
        <w:rPr>
          <w:sz w:val="20"/>
          <w:szCs w:val="20"/>
        </w:rPr>
      </w:pPr>
    </w:p>
    <w:p w14:paraId="0B3699CF" w14:textId="77777777" w:rsidR="004B413C" w:rsidRDefault="004B413C">
      <w:pPr>
        <w:spacing w:line="200" w:lineRule="exact"/>
        <w:rPr>
          <w:sz w:val="20"/>
          <w:szCs w:val="20"/>
        </w:rPr>
      </w:pPr>
    </w:p>
    <w:p w14:paraId="48B743B6" w14:textId="77777777" w:rsidR="004B413C" w:rsidRDefault="004B413C">
      <w:pPr>
        <w:spacing w:line="200" w:lineRule="exact"/>
        <w:rPr>
          <w:sz w:val="20"/>
          <w:szCs w:val="20"/>
        </w:rPr>
      </w:pPr>
    </w:p>
    <w:p w14:paraId="39AD68B8" w14:textId="77777777" w:rsidR="004B413C" w:rsidRDefault="004B413C">
      <w:pPr>
        <w:spacing w:line="200" w:lineRule="exact"/>
        <w:rPr>
          <w:sz w:val="20"/>
          <w:szCs w:val="20"/>
        </w:rPr>
      </w:pPr>
    </w:p>
    <w:p w14:paraId="4C973F3F" w14:textId="77777777" w:rsidR="004B413C" w:rsidRDefault="004B413C">
      <w:pPr>
        <w:spacing w:line="200" w:lineRule="exact"/>
        <w:rPr>
          <w:sz w:val="20"/>
          <w:szCs w:val="20"/>
        </w:rPr>
      </w:pPr>
    </w:p>
    <w:p w14:paraId="61623D02" w14:textId="77777777" w:rsidR="004B413C" w:rsidRDefault="004B413C">
      <w:pPr>
        <w:spacing w:line="200" w:lineRule="exact"/>
        <w:rPr>
          <w:sz w:val="20"/>
          <w:szCs w:val="20"/>
        </w:rPr>
      </w:pPr>
    </w:p>
    <w:p w14:paraId="10CB6FDD" w14:textId="77777777" w:rsidR="004B413C" w:rsidRDefault="004B413C">
      <w:pPr>
        <w:spacing w:line="200" w:lineRule="exact"/>
        <w:rPr>
          <w:sz w:val="20"/>
          <w:szCs w:val="20"/>
        </w:rPr>
      </w:pPr>
    </w:p>
    <w:p w14:paraId="678F279B" w14:textId="77777777" w:rsidR="004B413C" w:rsidRDefault="004B413C">
      <w:pPr>
        <w:spacing w:line="200" w:lineRule="exact"/>
        <w:rPr>
          <w:sz w:val="20"/>
          <w:szCs w:val="20"/>
        </w:rPr>
      </w:pPr>
    </w:p>
    <w:p w14:paraId="79EF5998" w14:textId="77777777" w:rsidR="004B413C" w:rsidRDefault="004B413C">
      <w:pPr>
        <w:spacing w:line="200" w:lineRule="exact"/>
        <w:rPr>
          <w:sz w:val="20"/>
          <w:szCs w:val="20"/>
        </w:rPr>
      </w:pPr>
    </w:p>
    <w:p w14:paraId="6E4D18D2" w14:textId="77777777" w:rsidR="004B413C" w:rsidRDefault="004B413C">
      <w:pPr>
        <w:spacing w:line="200" w:lineRule="exact"/>
        <w:rPr>
          <w:sz w:val="20"/>
          <w:szCs w:val="20"/>
        </w:rPr>
      </w:pPr>
    </w:p>
    <w:p w14:paraId="1EBE3331" w14:textId="77777777" w:rsidR="004B413C" w:rsidRDefault="004B413C">
      <w:pPr>
        <w:spacing w:line="200" w:lineRule="exact"/>
        <w:rPr>
          <w:sz w:val="20"/>
          <w:szCs w:val="20"/>
        </w:rPr>
      </w:pPr>
    </w:p>
    <w:p w14:paraId="01BE9EDE" w14:textId="77777777" w:rsidR="004B413C" w:rsidRDefault="004B413C">
      <w:pPr>
        <w:spacing w:line="200" w:lineRule="exact"/>
        <w:rPr>
          <w:sz w:val="20"/>
          <w:szCs w:val="20"/>
        </w:rPr>
      </w:pPr>
    </w:p>
    <w:p w14:paraId="08E169BE" w14:textId="77777777" w:rsidR="004B413C" w:rsidRDefault="004B413C">
      <w:pPr>
        <w:spacing w:line="200" w:lineRule="exact"/>
        <w:rPr>
          <w:sz w:val="20"/>
          <w:szCs w:val="20"/>
        </w:rPr>
      </w:pPr>
    </w:p>
    <w:p w14:paraId="4AA24F41" w14:textId="77777777" w:rsidR="004B413C" w:rsidRDefault="004B413C">
      <w:pPr>
        <w:spacing w:line="200" w:lineRule="exact"/>
        <w:rPr>
          <w:sz w:val="20"/>
          <w:szCs w:val="20"/>
        </w:rPr>
      </w:pPr>
    </w:p>
    <w:p w14:paraId="4FC7480B" w14:textId="77777777" w:rsidR="004B413C" w:rsidRDefault="004B413C">
      <w:pPr>
        <w:spacing w:line="200" w:lineRule="exact"/>
        <w:rPr>
          <w:sz w:val="20"/>
          <w:szCs w:val="20"/>
        </w:rPr>
      </w:pPr>
    </w:p>
    <w:p w14:paraId="2B23BDF1" w14:textId="77777777" w:rsidR="004B413C" w:rsidRDefault="004B413C">
      <w:pPr>
        <w:spacing w:line="200" w:lineRule="exact"/>
        <w:rPr>
          <w:sz w:val="20"/>
          <w:szCs w:val="20"/>
        </w:rPr>
      </w:pPr>
    </w:p>
    <w:p w14:paraId="153A8844" w14:textId="77777777" w:rsidR="004B413C" w:rsidRDefault="004B413C">
      <w:pPr>
        <w:spacing w:line="200" w:lineRule="exact"/>
        <w:rPr>
          <w:sz w:val="20"/>
          <w:szCs w:val="20"/>
        </w:rPr>
      </w:pPr>
    </w:p>
    <w:p w14:paraId="018A57A6" w14:textId="77777777" w:rsidR="004B413C" w:rsidRDefault="004B413C">
      <w:pPr>
        <w:spacing w:line="200" w:lineRule="exact"/>
        <w:rPr>
          <w:sz w:val="20"/>
          <w:szCs w:val="20"/>
        </w:rPr>
      </w:pPr>
    </w:p>
    <w:p w14:paraId="33511E99" w14:textId="77777777" w:rsidR="004B413C" w:rsidRDefault="004B413C">
      <w:pPr>
        <w:spacing w:line="200" w:lineRule="exact"/>
        <w:rPr>
          <w:sz w:val="20"/>
          <w:szCs w:val="20"/>
        </w:rPr>
      </w:pPr>
    </w:p>
    <w:p w14:paraId="4A0F9C43" w14:textId="77777777" w:rsidR="004B413C" w:rsidRDefault="004B413C">
      <w:pPr>
        <w:spacing w:line="200" w:lineRule="exact"/>
        <w:rPr>
          <w:sz w:val="20"/>
          <w:szCs w:val="20"/>
        </w:rPr>
      </w:pPr>
    </w:p>
    <w:p w14:paraId="53EAA306" w14:textId="77777777" w:rsidR="004B413C" w:rsidRDefault="004B413C">
      <w:pPr>
        <w:spacing w:line="200" w:lineRule="exact"/>
        <w:rPr>
          <w:sz w:val="20"/>
          <w:szCs w:val="20"/>
        </w:rPr>
      </w:pPr>
    </w:p>
    <w:p w14:paraId="6B7CF5E4" w14:textId="77777777" w:rsidR="004B413C" w:rsidRDefault="004B413C">
      <w:pPr>
        <w:spacing w:line="400" w:lineRule="exact"/>
        <w:rPr>
          <w:sz w:val="20"/>
          <w:szCs w:val="20"/>
        </w:rPr>
      </w:pPr>
    </w:p>
    <w:tbl>
      <w:tblPr>
        <w:tblW w:w="0" w:type="auto"/>
        <w:tblInd w:w="62" w:type="dxa"/>
        <w:tblLayout w:type="fixed"/>
        <w:tblCellMar>
          <w:left w:w="0" w:type="dxa"/>
          <w:right w:w="0" w:type="dxa"/>
        </w:tblCellMar>
        <w:tblLook w:val="04A0" w:firstRow="1" w:lastRow="0" w:firstColumn="1" w:lastColumn="0" w:noHBand="0" w:noVBand="1"/>
      </w:tblPr>
      <w:tblGrid>
        <w:gridCol w:w="253"/>
      </w:tblGrid>
      <w:tr w:rsidR="004B413C" w14:paraId="6CEBFC83" w14:textId="77777777">
        <w:trPr>
          <w:trHeight w:val="800"/>
        </w:trPr>
        <w:tc>
          <w:tcPr>
            <w:tcW w:w="253" w:type="dxa"/>
            <w:textDirection w:val="btLr"/>
            <w:vAlign w:val="bottom"/>
          </w:tcPr>
          <w:p w14:paraId="33F22E6E" w14:textId="77777777" w:rsidR="004B413C" w:rsidRDefault="00EC2FEA">
            <w:pPr>
              <w:rPr>
                <w:sz w:val="20"/>
                <w:szCs w:val="20"/>
              </w:rPr>
            </w:pPr>
            <w:r>
              <w:rPr>
                <w:rFonts w:ascii="Arial" w:eastAsia="Arial" w:hAnsi="Arial" w:cs="Arial"/>
              </w:rPr>
              <w:t>Species</w:t>
            </w:r>
          </w:p>
        </w:tc>
      </w:tr>
    </w:tbl>
    <w:p w14:paraId="34432387" w14:textId="77777777" w:rsidR="004B413C" w:rsidRDefault="00EC2FEA">
      <w:pPr>
        <w:spacing w:line="20" w:lineRule="exact"/>
        <w:rPr>
          <w:sz w:val="20"/>
          <w:szCs w:val="20"/>
        </w:rPr>
      </w:pPr>
      <w:r>
        <w:rPr>
          <w:sz w:val="20"/>
          <w:szCs w:val="20"/>
        </w:rPr>
        <w:br w:type="column"/>
      </w:r>
    </w:p>
    <w:p w14:paraId="0EB6C84A" w14:textId="77777777" w:rsidR="004B413C" w:rsidRDefault="004B413C">
      <w:pPr>
        <w:spacing w:line="200" w:lineRule="exact"/>
        <w:rPr>
          <w:sz w:val="20"/>
          <w:szCs w:val="20"/>
        </w:rPr>
      </w:pPr>
    </w:p>
    <w:p w14:paraId="152E74FC" w14:textId="77777777" w:rsidR="004B413C" w:rsidRDefault="004B413C">
      <w:pPr>
        <w:spacing w:line="200" w:lineRule="exact"/>
        <w:rPr>
          <w:sz w:val="20"/>
          <w:szCs w:val="20"/>
        </w:rPr>
      </w:pPr>
    </w:p>
    <w:p w14:paraId="324AA092" w14:textId="77777777" w:rsidR="004B413C" w:rsidRDefault="004B413C">
      <w:pPr>
        <w:spacing w:line="200" w:lineRule="exact"/>
        <w:rPr>
          <w:sz w:val="20"/>
          <w:szCs w:val="20"/>
        </w:rPr>
      </w:pPr>
    </w:p>
    <w:p w14:paraId="73FEBD47" w14:textId="77777777" w:rsidR="004B413C" w:rsidRDefault="004B413C">
      <w:pPr>
        <w:spacing w:line="200" w:lineRule="exact"/>
        <w:rPr>
          <w:sz w:val="20"/>
          <w:szCs w:val="20"/>
        </w:rPr>
      </w:pPr>
    </w:p>
    <w:p w14:paraId="0EB04E7F" w14:textId="77777777" w:rsidR="004B413C" w:rsidRDefault="004B413C">
      <w:pPr>
        <w:spacing w:line="200" w:lineRule="exact"/>
        <w:rPr>
          <w:sz w:val="20"/>
          <w:szCs w:val="20"/>
        </w:rPr>
      </w:pPr>
    </w:p>
    <w:p w14:paraId="1CC021CD" w14:textId="77777777" w:rsidR="004B413C" w:rsidRDefault="004B413C">
      <w:pPr>
        <w:spacing w:line="200" w:lineRule="exact"/>
        <w:rPr>
          <w:sz w:val="20"/>
          <w:szCs w:val="20"/>
        </w:rPr>
      </w:pPr>
    </w:p>
    <w:p w14:paraId="11DD69C7" w14:textId="77777777" w:rsidR="004B413C" w:rsidRDefault="004B413C">
      <w:pPr>
        <w:spacing w:line="200" w:lineRule="exact"/>
        <w:rPr>
          <w:sz w:val="20"/>
          <w:szCs w:val="20"/>
        </w:rPr>
      </w:pPr>
    </w:p>
    <w:p w14:paraId="762FA286" w14:textId="77777777" w:rsidR="004B413C" w:rsidRDefault="004B413C">
      <w:pPr>
        <w:spacing w:line="200" w:lineRule="exact"/>
        <w:rPr>
          <w:sz w:val="20"/>
          <w:szCs w:val="20"/>
        </w:rPr>
      </w:pPr>
    </w:p>
    <w:p w14:paraId="1C7AE777" w14:textId="77777777" w:rsidR="004B413C" w:rsidRDefault="004B413C">
      <w:pPr>
        <w:spacing w:line="200" w:lineRule="exact"/>
        <w:rPr>
          <w:sz w:val="20"/>
          <w:szCs w:val="20"/>
        </w:rPr>
      </w:pPr>
    </w:p>
    <w:p w14:paraId="320E9294" w14:textId="77777777" w:rsidR="004B413C" w:rsidRDefault="004B413C">
      <w:pPr>
        <w:spacing w:line="200" w:lineRule="exact"/>
        <w:rPr>
          <w:sz w:val="20"/>
          <w:szCs w:val="20"/>
        </w:rPr>
      </w:pPr>
    </w:p>
    <w:p w14:paraId="741A0324" w14:textId="77777777" w:rsidR="004B413C" w:rsidRDefault="004B413C">
      <w:pPr>
        <w:spacing w:line="200" w:lineRule="exact"/>
        <w:rPr>
          <w:sz w:val="20"/>
          <w:szCs w:val="20"/>
        </w:rPr>
      </w:pPr>
    </w:p>
    <w:p w14:paraId="24F771F1" w14:textId="77777777" w:rsidR="004B413C" w:rsidRDefault="004B413C">
      <w:pPr>
        <w:spacing w:line="200" w:lineRule="exact"/>
        <w:rPr>
          <w:sz w:val="20"/>
          <w:szCs w:val="20"/>
        </w:rPr>
      </w:pPr>
    </w:p>
    <w:p w14:paraId="43DAF9C0" w14:textId="77777777" w:rsidR="004B413C" w:rsidRDefault="004B413C">
      <w:pPr>
        <w:spacing w:line="200" w:lineRule="exact"/>
        <w:rPr>
          <w:sz w:val="20"/>
          <w:szCs w:val="20"/>
        </w:rPr>
      </w:pPr>
    </w:p>
    <w:p w14:paraId="42AC145D" w14:textId="77777777" w:rsidR="004B413C" w:rsidRDefault="004B413C">
      <w:pPr>
        <w:spacing w:line="200" w:lineRule="exact"/>
        <w:rPr>
          <w:sz w:val="20"/>
          <w:szCs w:val="20"/>
        </w:rPr>
      </w:pPr>
    </w:p>
    <w:p w14:paraId="5E9616EA" w14:textId="77777777" w:rsidR="004B413C" w:rsidRDefault="004B413C">
      <w:pPr>
        <w:spacing w:line="271" w:lineRule="exact"/>
        <w:rPr>
          <w:sz w:val="20"/>
          <w:szCs w:val="20"/>
        </w:rPr>
      </w:pPr>
    </w:p>
    <w:p w14:paraId="3EF9F4C3" w14:textId="77777777" w:rsidR="004B413C" w:rsidRDefault="00EC2FEA">
      <w:pPr>
        <w:ind w:left="20"/>
        <w:rPr>
          <w:sz w:val="20"/>
          <w:szCs w:val="20"/>
        </w:rPr>
      </w:pPr>
      <w:r>
        <w:rPr>
          <w:rFonts w:ascii="Arial" w:eastAsia="Arial" w:hAnsi="Arial" w:cs="Arial"/>
          <w:color w:val="4D4D4D"/>
          <w:sz w:val="17"/>
          <w:szCs w:val="17"/>
        </w:rPr>
        <w:t>X_Sonchus_oleraceus</w:t>
      </w:r>
    </w:p>
    <w:p w14:paraId="162FA9F2" w14:textId="77777777" w:rsidR="004B413C" w:rsidRDefault="00EC2FEA">
      <w:pPr>
        <w:spacing w:line="20" w:lineRule="exact"/>
        <w:rPr>
          <w:sz w:val="20"/>
          <w:szCs w:val="20"/>
        </w:rPr>
      </w:pPr>
      <w:r>
        <w:rPr>
          <w:noProof/>
          <w:sz w:val="20"/>
          <w:szCs w:val="20"/>
        </w:rPr>
        <w:drawing>
          <wp:anchor distT="0" distB="0" distL="114300" distR="114300" simplePos="0" relativeHeight="252223488" behindDoc="1" locked="0" layoutInCell="0" allowOverlap="1" wp14:anchorId="5FAB0065" wp14:editId="3E3B133C">
            <wp:simplePos x="0" y="0"/>
            <wp:positionH relativeFrom="column">
              <wp:posOffset>1179830</wp:posOffset>
            </wp:positionH>
            <wp:positionV relativeFrom="paragraph">
              <wp:posOffset>-478155</wp:posOffset>
            </wp:positionV>
            <wp:extent cx="4452620" cy="3674745"/>
            <wp:effectExtent l="0" t="0" r="0" b="0"/>
            <wp:wrapNone/>
            <wp:docPr id="1277" name="Picture 1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7"/>
                    <pic:cNvPicPr>
                      <a:picLocks noChangeAspect="1" noChangeArrowheads="1"/>
                    </pic:cNvPicPr>
                  </pic:nvPicPr>
                  <pic:blipFill>
                    <a:blip r:embed="rId834"/>
                    <a:srcRect/>
                    <a:stretch>
                      <a:fillRect/>
                    </a:stretch>
                  </pic:blipFill>
                  <pic:spPr bwMode="auto">
                    <a:xfrm>
                      <a:off x="0" y="0"/>
                      <a:ext cx="4452620" cy="3674745"/>
                    </a:xfrm>
                    <a:prstGeom prst="rect">
                      <a:avLst/>
                    </a:prstGeom>
                    <a:noFill/>
                  </pic:spPr>
                </pic:pic>
              </a:graphicData>
            </a:graphic>
          </wp:anchor>
        </w:drawing>
      </w:r>
    </w:p>
    <w:p w14:paraId="3D9758DE" w14:textId="77777777" w:rsidR="004B413C" w:rsidRDefault="004B413C">
      <w:pPr>
        <w:spacing w:line="200" w:lineRule="exact"/>
        <w:rPr>
          <w:sz w:val="20"/>
          <w:szCs w:val="20"/>
        </w:rPr>
      </w:pPr>
    </w:p>
    <w:p w14:paraId="72392013" w14:textId="77777777" w:rsidR="004B413C" w:rsidRDefault="004B413C">
      <w:pPr>
        <w:spacing w:line="200" w:lineRule="exact"/>
        <w:rPr>
          <w:sz w:val="20"/>
          <w:szCs w:val="20"/>
        </w:rPr>
      </w:pPr>
    </w:p>
    <w:p w14:paraId="14907A88" w14:textId="77777777" w:rsidR="004B413C" w:rsidRDefault="004B413C">
      <w:pPr>
        <w:spacing w:line="200" w:lineRule="exact"/>
        <w:rPr>
          <w:sz w:val="20"/>
          <w:szCs w:val="20"/>
        </w:rPr>
      </w:pPr>
    </w:p>
    <w:p w14:paraId="05B9702D" w14:textId="77777777" w:rsidR="004B413C" w:rsidRDefault="004B413C">
      <w:pPr>
        <w:spacing w:line="287" w:lineRule="exact"/>
        <w:rPr>
          <w:sz w:val="20"/>
          <w:szCs w:val="20"/>
        </w:rPr>
      </w:pPr>
    </w:p>
    <w:p w14:paraId="36112DBD" w14:textId="77777777" w:rsidR="004B413C" w:rsidRDefault="00EC2FEA">
      <w:pPr>
        <w:ind w:right="7160"/>
        <w:jc w:val="right"/>
        <w:rPr>
          <w:sz w:val="20"/>
          <w:szCs w:val="20"/>
        </w:rPr>
      </w:pPr>
      <w:r>
        <w:rPr>
          <w:rFonts w:ascii="Arial" w:eastAsia="Arial" w:hAnsi="Arial" w:cs="Arial"/>
          <w:color w:val="4D4D4D"/>
          <w:sz w:val="18"/>
          <w:szCs w:val="18"/>
        </w:rPr>
        <w:t>X_Solanum_nigrum</w:t>
      </w:r>
    </w:p>
    <w:p w14:paraId="4C1478C3" w14:textId="77777777" w:rsidR="004B413C" w:rsidRDefault="004B413C">
      <w:pPr>
        <w:spacing w:line="200" w:lineRule="exact"/>
        <w:rPr>
          <w:sz w:val="20"/>
          <w:szCs w:val="20"/>
        </w:rPr>
      </w:pPr>
    </w:p>
    <w:p w14:paraId="4869A728" w14:textId="77777777" w:rsidR="004B413C" w:rsidRDefault="004B413C">
      <w:pPr>
        <w:spacing w:line="200" w:lineRule="exact"/>
        <w:rPr>
          <w:sz w:val="20"/>
          <w:szCs w:val="20"/>
        </w:rPr>
      </w:pPr>
    </w:p>
    <w:p w14:paraId="183E8CF7" w14:textId="77777777" w:rsidR="004B413C" w:rsidRDefault="004B413C">
      <w:pPr>
        <w:spacing w:line="200" w:lineRule="exact"/>
        <w:rPr>
          <w:sz w:val="20"/>
          <w:szCs w:val="20"/>
        </w:rPr>
      </w:pPr>
    </w:p>
    <w:p w14:paraId="32B294A2" w14:textId="77777777" w:rsidR="004B413C" w:rsidRDefault="004B413C">
      <w:pPr>
        <w:spacing w:line="295" w:lineRule="exact"/>
        <w:rPr>
          <w:sz w:val="20"/>
          <w:szCs w:val="20"/>
        </w:rPr>
      </w:pPr>
    </w:p>
    <w:p w14:paraId="07FCC779" w14:textId="77777777" w:rsidR="004B413C" w:rsidRDefault="00EC2FEA">
      <w:pPr>
        <w:rPr>
          <w:sz w:val="20"/>
          <w:szCs w:val="20"/>
        </w:rPr>
      </w:pPr>
      <w:r>
        <w:rPr>
          <w:rFonts w:ascii="Arial" w:eastAsia="Arial" w:hAnsi="Arial" w:cs="Arial"/>
          <w:color w:val="4D4D4D"/>
          <w:sz w:val="17"/>
          <w:szCs w:val="17"/>
        </w:rPr>
        <w:t>X_Fumaria_capreolata</w:t>
      </w:r>
    </w:p>
    <w:p w14:paraId="077D1E6A" w14:textId="77777777" w:rsidR="004B413C" w:rsidRDefault="004B413C">
      <w:pPr>
        <w:spacing w:line="200" w:lineRule="exact"/>
        <w:rPr>
          <w:sz w:val="20"/>
          <w:szCs w:val="20"/>
        </w:rPr>
      </w:pPr>
    </w:p>
    <w:p w14:paraId="6604777C" w14:textId="77777777" w:rsidR="004B413C" w:rsidRDefault="004B413C">
      <w:pPr>
        <w:spacing w:line="200" w:lineRule="exact"/>
        <w:rPr>
          <w:sz w:val="20"/>
          <w:szCs w:val="20"/>
        </w:rPr>
      </w:pPr>
    </w:p>
    <w:p w14:paraId="5468CBFA" w14:textId="77777777" w:rsidR="004B413C" w:rsidRDefault="004B413C">
      <w:pPr>
        <w:spacing w:line="200" w:lineRule="exact"/>
        <w:rPr>
          <w:sz w:val="20"/>
          <w:szCs w:val="20"/>
        </w:rPr>
      </w:pPr>
    </w:p>
    <w:p w14:paraId="5366204B" w14:textId="77777777" w:rsidR="004B413C" w:rsidRDefault="004B413C">
      <w:pPr>
        <w:spacing w:line="307" w:lineRule="exact"/>
        <w:rPr>
          <w:sz w:val="20"/>
          <w:szCs w:val="20"/>
        </w:rPr>
      </w:pPr>
    </w:p>
    <w:p w14:paraId="0FF1BB5C" w14:textId="77777777" w:rsidR="004B413C" w:rsidRDefault="00EC2FEA">
      <w:pPr>
        <w:ind w:left="60"/>
        <w:rPr>
          <w:sz w:val="20"/>
          <w:szCs w:val="20"/>
        </w:rPr>
      </w:pPr>
      <w:r>
        <w:rPr>
          <w:rFonts w:ascii="Arial" w:eastAsia="Arial" w:hAnsi="Arial" w:cs="Arial"/>
          <w:color w:val="4D4D4D"/>
          <w:sz w:val="18"/>
          <w:szCs w:val="18"/>
        </w:rPr>
        <w:t>X_Ehrharta_longiflora</w:t>
      </w:r>
    </w:p>
    <w:p w14:paraId="47AD714B" w14:textId="77777777" w:rsidR="004B413C" w:rsidRDefault="004B413C">
      <w:pPr>
        <w:spacing w:line="200" w:lineRule="exact"/>
        <w:rPr>
          <w:sz w:val="20"/>
          <w:szCs w:val="20"/>
        </w:rPr>
      </w:pPr>
    </w:p>
    <w:p w14:paraId="63E01EEA" w14:textId="77777777" w:rsidR="004B413C" w:rsidRDefault="004B413C">
      <w:pPr>
        <w:spacing w:line="200" w:lineRule="exact"/>
        <w:rPr>
          <w:sz w:val="20"/>
          <w:szCs w:val="20"/>
        </w:rPr>
      </w:pPr>
    </w:p>
    <w:p w14:paraId="280EDA97" w14:textId="77777777" w:rsidR="004B413C" w:rsidRDefault="004B413C">
      <w:pPr>
        <w:spacing w:line="200" w:lineRule="exact"/>
        <w:rPr>
          <w:sz w:val="20"/>
          <w:szCs w:val="20"/>
        </w:rPr>
      </w:pPr>
    </w:p>
    <w:p w14:paraId="5CE495B1" w14:textId="77777777" w:rsidR="004B413C" w:rsidRDefault="004B413C">
      <w:pPr>
        <w:spacing w:line="295" w:lineRule="exact"/>
        <w:rPr>
          <w:sz w:val="20"/>
          <w:szCs w:val="20"/>
        </w:rPr>
      </w:pPr>
    </w:p>
    <w:p w14:paraId="484F820A" w14:textId="77777777" w:rsidR="004B413C" w:rsidRDefault="00EC2FEA">
      <w:pPr>
        <w:ind w:right="7160"/>
        <w:jc w:val="right"/>
        <w:rPr>
          <w:sz w:val="20"/>
          <w:szCs w:val="20"/>
        </w:rPr>
      </w:pPr>
      <w:r>
        <w:rPr>
          <w:rFonts w:ascii="Arial" w:eastAsia="Arial" w:hAnsi="Arial" w:cs="Arial"/>
          <w:color w:val="4D4D4D"/>
          <w:sz w:val="18"/>
          <w:szCs w:val="18"/>
        </w:rPr>
        <w:t>X_Bromus_diandrus</w:t>
      </w:r>
    </w:p>
    <w:p w14:paraId="2D3C9233" w14:textId="77777777" w:rsidR="004B413C" w:rsidRDefault="004B413C">
      <w:pPr>
        <w:spacing w:line="200" w:lineRule="exact"/>
        <w:rPr>
          <w:sz w:val="20"/>
          <w:szCs w:val="20"/>
        </w:rPr>
      </w:pPr>
    </w:p>
    <w:p w14:paraId="07C17CD5" w14:textId="77777777" w:rsidR="004B413C" w:rsidRDefault="004B413C">
      <w:pPr>
        <w:sectPr w:rsidR="004B413C">
          <w:pgSz w:w="12240" w:h="15840"/>
          <w:pgMar w:top="1440" w:right="1440" w:bottom="307" w:left="1440" w:header="0" w:footer="0" w:gutter="0"/>
          <w:cols w:num="2" w:space="720" w:equalWidth="0">
            <w:col w:w="315" w:space="65"/>
            <w:col w:w="8980"/>
          </w:cols>
        </w:sectPr>
      </w:pPr>
    </w:p>
    <w:p w14:paraId="24DEA3BD" w14:textId="77777777" w:rsidR="004B413C" w:rsidRDefault="004B413C">
      <w:pPr>
        <w:spacing w:line="200" w:lineRule="exact"/>
        <w:rPr>
          <w:sz w:val="20"/>
          <w:szCs w:val="20"/>
        </w:rPr>
      </w:pPr>
    </w:p>
    <w:p w14:paraId="0C3C5185" w14:textId="77777777" w:rsidR="004B413C" w:rsidRDefault="004B413C">
      <w:pPr>
        <w:spacing w:line="218" w:lineRule="exact"/>
        <w:rPr>
          <w:sz w:val="20"/>
          <w:szCs w:val="20"/>
        </w:rPr>
      </w:pPr>
    </w:p>
    <w:p w14:paraId="01101637" w14:textId="77777777" w:rsidR="004B413C" w:rsidRDefault="00EC2FEA">
      <w:pPr>
        <w:tabs>
          <w:tab w:val="left" w:pos="4180"/>
          <w:tab w:val="left" w:pos="5700"/>
          <w:tab w:val="left" w:pos="7220"/>
          <w:tab w:val="left" w:pos="8780"/>
        </w:tabs>
        <w:ind w:left="2680"/>
        <w:rPr>
          <w:sz w:val="20"/>
          <w:szCs w:val="20"/>
        </w:rPr>
      </w:pPr>
      <w:r>
        <w:rPr>
          <w:rFonts w:ascii="Arial" w:eastAsia="Arial" w:hAnsi="Arial" w:cs="Arial"/>
          <w:color w:val="4D4D4D"/>
          <w:sz w:val="18"/>
          <w:szCs w:val="18"/>
        </w:rPr>
        <w:t>−2.0</w:t>
      </w:r>
      <w:r>
        <w:rPr>
          <w:sz w:val="20"/>
          <w:szCs w:val="20"/>
        </w:rPr>
        <w:tab/>
      </w:r>
      <w:r>
        <w:rPr>
          <w:rFonts w:ascii="Arial" w:eastAsia="Arial" w:hAnsi="Arial" w:cs="Arial"/>
          <w:color w:val="4D4D4D"/>
          <w:sz w:val="18"/>
          <w:szCs w:val="18"/>
        </w:rPr>
        <w:t>−1.5</w:t>
      </w:r>
      <w:r>
        <w:rPr>
          <w:sz w:val="20"/>
          <w:szCs w:val="20"/>
        </w:rPr>
        <w:tab/>
      </w:r>
      <w:r>
        <w:rPr>
          <w:rFonts w:ascii="Arial" w:eastAsia="Arial" w:hAnsi="Arial" w:cs="Arial"/>
          <w:color w:val="4D4D4D"/>
          <w:sz w:val="18"/>
          <w:szCs w:val="18"/>
        </w:rPr>
        <w:t>−1.0</w:t>
      </w:r>
      <w:r>
        <w:rPr>
          <w:sz w:val="20"/>
          <w:szCs w:val="20"/>
        </w:rPr>
        <w:tab/>
      </w:r>
      <w:r>
        <w:rPr>
          <w:rFonts w:ascii="Arial" w:eastAsia="Arial" w:hAnsi="Arial" w:cs="Arial"/>
          <w:color w:val="4D4D4D"/>
          <w:sz w:val="18"/>
          <w:szCs w:val="18"/>
        </w:rPr>
        <w:t>−0.5</w:t>
      </w:r>
      <w:r>
        <w:rPr>
          <w:sz w:val="20"/>
          <w:szCs w:val="20"/>
        </w:rPr>
        <w:tab/>
      </w:r>
      <w:r>
        <w:rPr>
          <w:rFonts w:ascii="Arial" w:eastAsia="Arial" w:hAnsi="Arial" w:cs="Arial"/>
          <w:color w:val="4D4D4D"/>
          <w:sz w:val="18"/>
          <w:szCs w:val="18"/>
        </w:rPr>
        <w:t>0.0</w:t>
      </w:r>
    </w:p>
    <w:p w14:paraId="6130E69D" w14:textId="77777777" w:rsidR="004B413C" w:rsidRDefault="004B413C">
      <w:pPr>
        <w:spacing w:line="8" w:lineRule="exact"/>
        <w:rPr>
          <w:sz w:val="20"/>
          <w:szCs w:val="20"/>
        </w:rPr>
      </w:pPr>
    </w:p>
    <w:p w14:paraId="2C0BFC70" w14:textId="77777777" w:rsidR="004B413C" w:rsidRDefault="00EC2FEA">
      <w:pPr>
        <w:ind w:left="5020"/>
        <w:rPr>
          <w:sz w:val="20"/>
          <w:szCs w:val="20"/>
        </w:rPr>
      </w:pPr>
      <w:r>
        <w:rPr>
          <w:rFonts w:ascii="Arial" w:eastAsia="Arial" w:hAnsi="Arial" w:cs="Arial"/>
        </w:rPr>
        <w:t>Posterior Mean</w:t>
      </w:r>
    </w:p>
    <w:p w14:paraId="62E02D1A" w14:textId="77777777" w:rsidR="004B413C" w:rsidRDefault="004B413C">
      <w:pPr>
        <w:spacing w:line="200" w:lineRule="exact"/>
        <w:rPr>
          <w:sz w:val="20"/>
          <w:szCs w:val="20"/>
        </w:rPr>
      </w:pPr>
    </w:p>
    <w:p w14:paraId="4D2F252C" w14:textId="77777777" w:rsidR="004B413C" w:rsidRDefault="004B413C">
      <w:pPr>
        <w:spacing w:line="363" w:lineRule="exact"/>
        <w:rPr>
          <w:sz w:val="20"/>
          <w:szCs w:val="20"/>
        </w:rPr>
      </w:pPr>
    </w:p>
    <w:p w14:paraId="24B1E3F3" w14:textId="77777777" w:rsidR="004B413C" w:rsidRDefault="00EC2FEA">
      <w:pPr>
        <w:spacing w:line="262" w:lineRule="auto"/>
        <w:ind w:firstLine="8"/>
        <w:jc w:val="both"/>
        <w:rPr>
          <w:sz w:val="20"/>
          <w:szCs w:val="20"/>
        </w:rPr>
      </w:pPr>
      <w:r>
        <w:rPr>
          <w:rFonts w:ascii="Arial" w:eastAsia="Arial" w:hAnsi="Arial" w:cs="Arial"/>
          <w:sz w:val="20"/>
          <w:szCs w:val="20"/>
        </w:rPr>
        <w:t>Figure 61: Estimated mean regression coeﬃcients (dots) and 95% credible intervals (bars) for eﬀect of groundwater levels at Lake Wilgarup on vegetation species cover abundances based on Bayesian Regression Analysis (HUI REF 2015). Species with a negative mean posterior value are likely to increase in cover abundance as water levels decline. Only those species with coeﬃcients significanlty diﬀerent to zero are shown.</w:t>
      </w:r>
    </w:p>
    <w:p w14:paraId="5782A862" w14:textId="77777777" w:rsidR="004B413C" w:rsidRDefault="004B413C">
      <w:pPr>
        <w:sectPr w:rsidR="004B413C">
          <w:type w:val="continuous"/>
          <w:pgSz w:w="12240" w:h="15840"/>
          <w:pgMar w:top="1440" w:right="1440" w:bottom="307" w:left="1440" w:header="0" w:footer="0" w:gutter="0"/>
          <w:cols w:space="720" w:equalWidth="0">
            <w:col w:w="9360"/>
          </w:cols>
        </w:sectPr>
      </w:pPr>
    </w:p>
    <w:p w14:paraId="4A829FE7" w14:textId="77777777" w:rsidR="004B413C" w:rsidRDefault="004B413C">
      <w:pPr>
        <w:spacing w:line="200" w:lineRule="exact"/>
        <w:rPr>
          <w:sz w:val="20"/>
          <w:szCs w:val="20"/>
        </w:rPr>
      </w:pPr>
    </w:p>
    <w:p w14:paraId="103D34C4" w14:textId="77777777" w:rsidR="004B413C" w:rsidRDefault="004B413C">
      <w:pPr>
        <w:spacing w:line="200" w:lineRule="exact"/>
        <w:rPr>
          <w:sz w:val="20"/>
          <w:szCs w:val="20"/>
        </w:rPr>
      </w:pPr>
    </w:p>
    <w:p w14:paraId="171E007F" w14:textId="77777777" w:rsidR="004B413C" w:rsidRDefault="004B413C">
      <w:pPr>
        <w:spacing w:line="200" w:lineRule="exact"/>
        <w:rPr>
          <w:sz w:val="20"/>
          <w:szCs w:val="20"/>
        </w:rPr>
      </w:pPr>
    </w:p>
    <w:p w14:paraId="7505D1F0" w14:textId="77777777" w:rsidR="004B413C" w:rsidRDefault="004B413C">
      <w:pPr>
        <w:spacing w:line="200" w:lineRule="exact"/>
        <w:rPr>
          <w:sz w:val="20"/>
          <w:szCs w:val="20"/>
        </w:rPr>
      </w:pPr>
    </w:p>
    <w:p w14:paraId="7B53E12A" w14:textId="77777777" w:rsidR="004B413C" w:rsidRDefault="004B413C">
      <w:pPr>
        <w:spacing w:line="200" w:lineRule="exact"/>
        <w:rPr>
          <w:sz w:val="20"/>
          <w:szCs w:val="20"/>
        </w:rPr>
      </w:pPr>
    </w:p>
    <w:p w14:paraId="5BF2078F" w14:textId="77777777" w:rsidR="004B413C" w:rsidRDefault="004B413C">
      <w:pPr>
        <w:spacing w:line="200" w:lineRule="exact"/>
        <w:rPr>
          <w:sz w:val="20"/>
          <w:szCs w:val="20"/>
        </w:rPr>
      </w:pPr>
    </w:p>
    <w:p w14:paraId="6F18EA2A" w14:textId="77777777" w:rsidR="004B413C" w:rsidRDefault="004B413C">
      <w:pPr>
        <w:spacing w:line="200" w:lineRule="exact"/>
        <w:rPr>
          <w:sz w:val="20"/>
          <w:szCs w:val="20"/>
        </w:rPr>
      </w:pPr>
    </w:p>
    <w:p w14:paraId="29DC38B5" w14:textId="77777777" w:rsidR="004B413C" w:rsidRDefault="004B413C">
      <w:pPr>
        <w:spacing w:line="200" w:lineRule="exact"/>
        <w:rPr>
          <w:sz w:val="20"/>
          <w:szCs w:val="20"/>
        </w:rPr>
      </w:pPr>
    </w:p>
    <w:p w14:paraId="00783D84" w14:textId="77777777" w:rsidR="004B413C" w:rsidRDefault="004B413C">
      <w:pPr>
        <w:spacing w:line="200" w:lineRule="exact"/>
        <w:rPr>
          <w:sz w:val="20"/>
          <w:szCs w:val="20"/>
        </w:rPr>
      </w:pPr>
    </w:p>
    <w:p w14:paraId="1FDCA88D" w14:textId="77777777" w:rsidR="004B413C" w:rsidRDefault="004B413C">
      <w:pPr>
        <w:spacing w:line="200" w:lineRule="exact"/>
        <w:rPr>
          <w:sz w:val="20"/>
          <w:szCs w:val="20"/>
        </w:rPr>
      </w:pPr>
    </w:p>
    <w:p w14:paraId="6F3AFA85" w14:textId="77777777" w:rsidR="004B413C" w:rsidRDefault="004B413C">
      <w:pPr>
        <w:spacing w:line="200" w:lineRule="exact"/>
        <w:rPr>
          <w:sz w:val="20"/>
          <w:szCs w:val="20"/>
        </w:rPr>
      </w:pPr>
    </w:p>
    <w:p w14:paraId="44A9A8BB" w14:textId="77777777" w:rsidR="004B413C" w:rsidRDefault="004B413C">
      <w:pPr>
        <w:spacing w:line="200" w:lineRule="exact"/>
        <w:rPr>
          <w:sz w:val="20"/>
          <w:szCs w:val="20"/>
        </w:rPr>
      </w:pPr>
    </w:p>
    <w:p w14:paraId="3BBAD916" w14:textId="77777777" w:rsidR="004B413C" w:rsidRDefault="004B413C">
      <w:pPr>
        <w:spacing w:line="322" w:lineRule="exact"/>
        <w:rPr>
          <w:sz w:val="20"/>
          <w:szCs w:val="20"/>
        </w:rPr>
      </w:pPr>
    </w:p>
    <w:p w14:paraId="0A2701F4" w14:textId="77777777" w:rsidR="004B413C" w:rsidRDefault="00EC2FEA">
      <w:pPr>
        <w:jc w:val="center"/>
        <w:rPr>
          <w:sz w:val="20"/>
          <w:szCs w:val="20"/>
        </w:rPr>
      </w:pPr>
      <w:r>
        <w:rPr>
          <w:rFonts w:ascii="Arial" w:eastAsia="Arial" w:hAnsi="Arial" w:cs="Arial"/>
          <w:sz w:val="17"/>
          <w:szCs w:val="17"/>
        </w:rPr>
        <w:t>95</w:t>
      </w:r>
    </w:p>
    <w:p w14:paraId="1582A2C5" w14:textId="77777777" w:rsidR="004B413C" w:rsidRDefault="004B413C">
      <w:pPr>
        <w:sectPr w:rsidR="004B413C">
          <w:type w:val="continuous"/>
          <w:pgSz w:w="12240" w:h="15840"/>
          <w:pgMar w:top="1440" w:right="1440" w:bottom="307" w:left="1440" w:header="0" w:footer="0" w:gutter="0"/>
          <w:cols w:space="720" w:equalWidth="0">
            <w:col w:w="9360"/>
          </w:cols>
        </w:sectPr>
      </w:pPr>
    </w:p>
    <w:p w14:paraId="4FAB0AB9" w14:textId="77777777" w:rsidR="004B413C" w:rsidRDefault="004B413C">
      <w:pPr>
        <w:spacing w:line="112" w:lineRule="exact"/>
        <w:rPr>
          <w:sz w:val="20"/>
          <w:szCs w:val="20"/>
        </w:rPr>
      </w:pPr>
      <w:bookmarkStart w:id="133" w:name="page96"/>
      <w:bookmarkEnd w:id="133"/>
    </w:p>
    <w:p w14:paraId="6FC74D05" w14:textId="77777777" w:rsidR="004B413C" w:rsidRDefault="00EC2FEA">
      <w:pPr>
        <w:ind w:right="20"/>
        <w:jc w:val="center"/>
        <w:rPr>
          <w:sz w:val="20"/>
          <w:szCs w:val="20"/>
        </w:rPr>
      </w:pPr>
      <w:r>
        <w:rPr>
          <w:rFonts w:ascii="Arial" w:eastAsia="Arial" w:hAnsi="Arial" w:cs="Arial"/>
          <w:sz w:val="20"/>
          <w:szCs w:val="20"/>
        </w:rPr>
        <w:t>Table 18: Five year summaries of surface water level data at Pipidinny Swamp</w:t>
      </w:r>
    </w:p>
    <w:p w14:paraId="4BE2B5A6" w14:textId="77777777" w:rsidR="004B413C" w:rsidRDefault="004B413C">
      <w:pPr>
        <w:spacing w:line="51" w:lineRule="exact"/>
        <w:rPr>
          <w:sz w:val="20"/>
          <w:szCs w:val="20"/>
        </w:rPr>
      </w:pPr>
    </w:p>
    <w:tbl>
      <w:tblPr>
        <w:tblW w:w="0" w:type="auto"/>
        <w:tblInd w:w="60" w:type="dxa"/>
        <w:tblLayout w:type="fixed"/>
        <w:tblCellMar>
          <w:left w:w="0" w:type="dxa"/>
          <w:right w:w="0" w:type="dxa"/>
        </w:tblCellMar>
        <w:tblLook w:val="04A0" w:firstRow="1" w:lastRow="0" w:firstColumn="1" w:lastColumn="0" w:noHBand="0" w:noVBand="1"/>
      </w:tblPr>
      <w:tblGrid>
        <w:gridCol w:w="1480"/>
        <w:gridCol w:w="1560"/>
        <w:gridCol w:w="1540"/>
        <w:gridCol w:w="1740"/>
        <w:gridCol w:w="940"/>
        <w:gridCol w:w="900"/>
        <w:gridCol w:w="1140"/>
        <w:gridCol w:w="20"/>
      </w:tblGrid>
      <w:tr w:rsidR="004B413C" w14:paraId="6D485219" w14:textId="77777777">
        <w:trPr>
          <w:trHeight w:val="188"/>
        </w:trPr>
        <w:tc>
          <w:tcPr>
            <w:tcW w:w="1480" w:type="dxa"/>
            <w:vMerge w:val="restart"/>
            <w:tcBorders>
              <w:top w:val="single" w:sz="8" w:space="0" w:color="auto"/>
            </w:tcBorders>
            <w:vAlign w:val="bottom"/>
          </w:tcPr>
          <w:p w14:paraId="535F6C75" w14:textId="77777777" w:rsidR="004B413C" w:rsidRDefault="00EC2FEA">
            <w:pPr>
              <w:ind w:left="100"/>
              <w:rPr>
                <w:sz w:val="20"/>
                <w:szCs w:val="20"/>
              </w:rPr>
            </w:pPr>
            <w:r>
              <w:rPr>
                <w:rFonts w:ascii="Arial" w:eastAsia="Arial" w:hAnsi="Arial" w:cs="Arial"/>
                <w:sz w:val="16"/>
                <w:szCs w:val="16"/>
              </w:rPr>
              <w:t>Period</w:t>
            </w:r>
          </w:p>
        </w:tc>
        <w:tc>
          <w:tcPr>
            <w:tcW w:w="1560" w:type="dxa"/>
            <w:tcBorders>
              <w:top w:val="single" w:sz="8" w:space="0" w:color="auto"/>
            </w:tcBorders>
            <w:vAlign w:val="bottom"/>
          </w:tcPr>
          <w:p w14:paraId="0ED0A577" w14:textId="77777777" w:rsidR="004B413C" w:rsidRDefault="00EC2FEA">
            <w:pPr>
              <w:ind w:right="19"/>
              <w:jc w:val="right"/>
              <w:rPr>
                <w:sz w:val="20"/>
                <w:szCs w:val="20"/>
              </w:rPr>
            </w:pPr>
            <w:r>
              <w:rPr>
                <w:rFonts w:ascii="Arial" w:eastAsia="Arial" w:hAnsi="Arial" w:cs="Arial"/>
                <w:sz w:val="16"/>
                <w:szCs w:val="16"/>
              </w:rPr>
              <w:t>Mean max seasonal</w:t>
            </w:r>
          </w:p>
        </w:tc>
        <w:tc>
          <w:tcPr>
            <w:tcW w:w="1540" w:type="dxa"/>
            <w:tcBorders>
              <w:top w:val="single" w:sz="8" w:space="0" w:color="auto"/>
            </w:tcBorders>
            <w:vAlign w:val="bottom"/>
          </w:tcPr>
          <w:p w14:paraId="75687B5A" w14:textId="77777777" w:rsidR="004B413C" w:rsidRDefault="00EC2FEA">
            <w:pPr>
              <w:ind w:right="19"/>
              <w:jc w:val="right"/>
              <w:rPr>
                <w:sz w:val="20"/>
                <w:szCs w:val="20"/>
              </w:rPr>
            </w:pPr>
            <w:r>
              <w:rPr>
                <w:rFonts w:ascii="Arial" w:eastAsia="Arial" w:hAnsi="Arial" w:cs="Arial"/>
                <w:sz w:val="16"/>
                <w:szCs w:val="16"/>
              </w:rPr>
              <w:t>Mean min seasonal</w:t>
            </w:r>
          </w:p>
        </w:tc>
        <w:tc>
          <w:tcPr>
            <w:tcW w:w="1740" w:type="dxa"/>
            <w:tcBorders>
              <w:top w:val="single" w:sz="8" w:space="0" w:color="auto"/>
            </w:tcBorders>
            <w:vAlign w:val="bottom"/>
          </w:tcPr>
          <w:p w14:paraId="44512395" w14:textId="77777777" w:rsidR="004B413C" w:rsidRDefault="00EC2FEA">
            <w:pPr>
              <w:ind w:right="19"/>
              <w:jc w:val="right"/>
              <w:rPr>
                <w:sz w:val="20"/>
                <w:szCs w:val="20"/>
              </w:rPr>
            </w:pPr>
            <w:r>
              <w:rPr>
                <w:rFonts w:ascii="Arial" w:eastAsia="Arial" w:hAnsi="Arial" w:cs="Arial"/>
                <w:w w:val="97"/>
                <w:sz w:val="16"/>
                <w:szCs w:val="16"/>
              </w:rPr>
              <w:t>Mean seasonal change</w:t>
            </w:r>
          </w:p>
        </w:tc>
        <w:tc>
          <w:tcPr>
            <w:tcW w:w="940" w:type="dxa"/>
            <w:tcBorders>
              <w:top w:val="single" w:sz="8" w:space="0" w:color="auto"/>
            </w:tcBorders>
            <w:vAlign w:val="bottom"/>
          </w:tcPr>
          <w:p w14:paraId="77CED694" w14:textId="77777777" w:rsidR="004B413C" w:rsidRDefault="00EC2FEA">
            <w:pPr>
              <w:ind w:left="140"/>
              <w:rPr>
                <w:sz w:val="20"/>
                <w:szCs w:val="20"/>
              </w:rPr>
            </w:pPr>
            <w:r>
              <w:rPr>
                <w:rFonts w:ascii="Arial" w:eastAsia="Arial" w:hAnsi="Arial" w:cs="Arial"/>
                <w:sz w:val="16"/>
                <w:szCs w:val="16"/>
              </w:rPr>
              <w:t>Month of</w:t>
            </w:r>
          </w:p>
        </w:tc>
        <w:tc>
          <w:tcPr>
            <w:tcW w:w="900" w:type="dxa"/>
            <w:tcBorders>
              <w:top w:val="single" w:sz="8" w:space="0" w:color="auto"/>
            </w:tcBorders>
            <w:vAlign w:val="bottom"/>
          </w:tcPr>
          <w:p w14:paraId="550AE898" w14:textId="77777777" w:rsidR="004B413C" w:rsidRDefault="00EC2FEA">
            <w:pPr>
              <w:ind w:left="120"/>
              <w:rPr>
                <w:sz w:val="20"/>
                <w:szCs w:val="20"/>
              </w:rPr>
            </w:pPr>
            <w:r>
              <w:rPr>
                <w:rFonts w:ascii="Arial" w:eastAsia="Arial" w:hAnsi="Arial" w:cs="Arial"/>
                <w:sz w:val="16"/>
                <w:szCs w:val="16"/>
              </w:rPr>
              <w:t>Month of</w:t>
            </w:r>
          </w:p>
        </w:tc>
        <w:tc>
          <w:tcPr>
            <w:tcW w:w="1140" w:type="dxa"/>
            <w:tcBorders>
              <w:top w:val="single" w:sz="8" w:space="0" w:color="auto"/>
            </w:tcBorders>
            <w:vAlign w:val="bottom"/>
          </w:tcPr>
          <w:p w14:paraId="1E8A00BD" w14:textId="77777777" w:rsidR="004B413C" w:rsidRDefault="00EC2FEA">
            <w:pPr>
              <w:ind w:right="19"/>
              <w:jc w:val="right"/>
              <w:rPr>
                <w:sz w:val="20"/>
                <w:szCs w:val="20"/>
              </w:rPr>
            </w:pPr>
            <w:r>
              <w:rPr>
                <w:rFonts w:ascii="Arial" w:eastAsia="Arial" w:hAnsi="Arial" w:cs="Arial"/>
                <w:sz w:val="16"/>
                <w:szCs w:val="16"/>
              </w:rPr>
              <w:t>Mean max to</w:t>
            </w:r>
          </w:p>
        </w:tc>
        <w:tc>
          <w:tcPr>
            <w:tcW w:w="0" w:type="dxa"/>
            <w:vAlign w:val="bottom"/>
          </w:tcPr>
          <w:p w14:paraId="2F4B0D41" w14:textId="77777777" w:rsidR="004B413C" w:rsidRDefault="004B413C">
            <w:pPr>
              <w:rPr>
                <w:sz w:val="1"/>
                <w:szCs w:val="1"/>
              </w:rPr>
            </w:pPr>
          </w:p>
        </w:tc>
      </w:tr>
      <w:tr w:rsidR="004B413C" w14:paraId="37C6AF38" w14:textId="77777777">
        <w:trPr>
          <w:trHeight w:val="133"/>
        </w:trPr>
        <w:tc>
          <w:tcPr>
            <w:tcW w:w="1480" w:type="dxa"/>
            <w:vMerge/>
            <w:vAlign w:val="bottom"/>
          </w:tcPr>
          <w:p w14:paraId="0A8280F9" w14:textId="77777777" w:rsidR="004B413C" w:rsidRDefault="004B413C">
            <w:pPr>
              <w:rPr>
                <w:sz w:val="11"/>
                <w:szCs w:val="11"/>
              </w:rPr>
            </w:pPr>
          </w:p>
        </w:tc>
        <w:tc>
          <w:tcPr>
            <w:tcW w:w="1560" w:type="dxa"/>
            <w:vMerge w:val="restart"/>
            <w:vAlign w:val="bottom"/>
          </w:tcPr>
          <w:p w14:paraId="4B9A758C" w14:textId="77777777" w:rsidR="004B413C" w:rsidRDefault="00EC2FEA">
            <w:pPr>
              <w:ind w:right="199"/>
              <w:jc w:val="right"/>
              <w:rPr>
                <w:sz w:val="20"/>
                <w:szCs w:val="20"/>
              </w:rPr>
            </w:pPr>
            <w:r>
              <w:rPr>
                <w:rFonts w:ascii="Arial" w:eastAsia="Arial" w:hAnsi="Arial" w:cs="Arial"/>
                <w:sz w:val="16"/>
                <w:szCs w:val="16"/>
              </w:rPr>
              <w:t>level (mAHD)</w:t>
            </w:r>
          </w:p>
        </w:tc>
        <w:tc>
          <w:tcPr>
            <w:tcW w:w="1540" w:type="dxa"/>
            <w:vMerge w:val="restart"/>
            <w:vAlign w:val="bottom"/>
          </w:tcPr>
          <w:p w14:paraId="7F9C5253" w14:textId="77777777" w:rsidR="004B413C" w:rsidRDefault="00EC2FEA">
            <w:pPr>
              <w:ind w:right="199"/>
              <w:jc w:val="right"/>
              <w:rPr>
                <w:sz w:val="20"/>
                <w:szCs w:val="20"/>
              </w:rPr>
            </w:pPr>
            <w:r>
              <w:rPr>
                <w:rFonts w:ascii="Arial" w:eastAsia="Arial" w:hAnsi="Arial" w:cs="Arial"/>
                <w:sz w:val="16"/>
                <w:szCs w:val="16"/>
              </w:rPr>
              <w:t>level (mAHD)</w:t>
            </w:r>
          </w:p>
        </w:tc>
        <w:tc>
          <w:tcPr>
            <w:tcW w:w="1740" w:type="dxa"/>
            <w:vMerge w:val="restart"/>
            <w:vAlign w:val="bottom"/>
          </w:tcPr>
          <w:p w14:paraId="2B0F2B85" w14:textId="77777777" w:rsidR="004B413C" w:rsidRDefault="00EC2FEA">
            <w:pPr>
              <w:ind w:right="659"/>
              <w:jc w:val="right"/>
              <w:rPr>
                <w:sz w:val="20"/>
                <w:szCs w:val="20"/>
              </w:rPr>
            </w:pPr>
            <w:r>
              <w:rPr>
                <w:rFonts w:ascii="Arial" w:eastAsia="Arial" w:hAnsi="Arial" w:cs="Arial"/>
                <w:sz w:val="16"/>
                <w:szCs w:val="16"/>
              </w:rPr>
              <w:t>(m)</w:t>
            </w:r>
          </w:p>
        </w:tc>
        <w:tc>
          <w:tcPr>
            <w:tcW w:w="940" w:type="dxa"/>
            <w:vMerge w:val="restart"/>
            <w:vAlign w:val="bottom"/>
          </w:tcPr>
          <w:p w14:paraId="0005606B" w14:textId="77777777" w:rsidR="004B413C" w:rsidRDefault="00EC2FEA">
            <w:pPr>
              <w:ind w:left="120"/>
              <w:rPr>
                <w:sz w:val="20"/>
                <w:szCs w:val="20"/>
              </w:rPr>
            </w:pPr>
            <w:r>
              <w:rPr>
                <w:rFonts w:ascii="Arial" w:eastAsia="Arial" w:hAnsi="Arial" w:cs="Arial"/>
                <w:sz w:val="16"/>
                <w:szCs w:val="16"/>
              </w:rPr>
              <w:t>maximum</w:t>
            </w:r>
          </w:p>
        </w:tc>
        <w:tc>
          <w:tcPr>
            <w:tcW w:w="900" w:type="dxa"/>
            <w:vMerge w:val="restart"/>
            <w:vAlign w:val="bottom"/>
          </w:tcPr>
          <w:p w14:paraId="695086D7" w14:textId="77777777" w:rsidR="004B413C" w:rsidRDefault="00EC2FEA">
            <w:pPr>
              <w:ind w:left="120"/>
              <w:rPr>
                <w:sz w:val="20"/>
                <w:szCs w:val="20"/>
              </w:rPr>
            </w:pPr>
            <w:r>
              <w:rPr>
                <w:rFonts w:ascii="Arial" w:eastAsia="Arial" w:hAnsi="Arial" w:cs="Arial"/>
                <w:sz w:val="16"/>
                <w:szCs w:val="16"/>
              </w:rPr>
              <w:t>minimum</w:t>
            </w:r>
          </w:p>
        </w:tc>
        <w:tc>
          <w:tcPr>
            <w:tcW w:w="1140" w:type="dxa"/>
            <w:vMerge w:val="restart"/>
            <w:vAlign w:val="bottom"/>
          </w:tcPr>
          <w:p w14:paraId="5151D91F" w14:textId="77777777" w:rsidR="004B413C" w:rsidRDefault="00EC2FEA">
            <w:pPr>
              <w:ind w:right="99"/>
              <w:jc w:val="right"/>
              <w:rPr>
                <w:sz w:val="20"/>
                <w:szCs w:val="20"/>
              </w:rPr>
            </w:pPr>
            <w:r>
              <w:rPr>
                <w:rFonts w:ascii="Arial" w:eastAsia="Arial" w:hAnsi="Arial" w:cs="Arial"/>
                <w:sz w:val="16"/>
                <w:szCs w:val="16"/>
              </w:rPr>
              <w:t>min (days)</w:t>
            </w:r>
          </w:p>
        </w:tc>
        <w:tc>
          <w:tcPr>
            <w:tcW w:w="0" w:type="dxa"/>
            <w:vAlign w:val="bottom"/>
          </w:tcPr>
          <w:p w14:paraId="4C035AFE" w14:textId="77777777" w:rsidR="004B413C" w:rsidRDefault="004B413C">
            <w:pPr>
              <w:rPr>
                <w:sz w:val="1"/>
                <w:szCs w:val="1"/>
              </w:rPr>
            </w:pPr>
          </w:p>
        </w:tc>
      </w:tr>
      <w:tr w:rsidR="004B413C" w14:paraId="404C2E29" w14:textId="77777777">
        <w:trPr>
          <w:trHeight w:val="95"/>
        </w:trPr>
        <w:tc>
          <w:tcPr>
            <w:tcW w:w="1480" w:type="dxa"/>
            <w:vAlign w:val="bottom"/>
          </w:tcPr>
          <w:p w14:paraId="5C3CD53A" w14:textId="77777777" w:rsidR="004B413C" w:rsidRDefault="004B413C">
            <w:pPr>
              <w:rPr>
                <w:sz w:val="8"/>
                <w:szCs w:val="8"/>
              </w:rPr>
            </w:pPr>
          </w:p>
        </w:tc>
        <w:tc>
          <w:tcPr>
            <w:tcW w:w="1560" w:type="dxa"/>
            <w:vMerge/>
            <w:vAlign w:val="bottom"/>
          </w:tcPr>
          <w:p w14:paraId="24CD02C4" w14:textId="77777777" w:rsidR="004B413C" w:rsidRDefault="004B413C">
            <w:pPr>
              <w:rPr>
                <w:sz w:val="8"/>
                <w:szCs w:val="8"/>
              </w:rPr>
            </w:pPr>
          </w:p>
        </w:tc>
        <w:tc>
          <w:tcPr>
            <w:tcW w:w="1540" w:type="dxa"/>
            <w:vMerge/>
            <w:vAlign w:val="bottom"/>
          </w:tcPr>
          <w:p w14:paraId="67EFD3DF" w14:textId="77777777" w:rsidR="004B413C" w:rsidRDefault="004B413C">
            <w:pPr>
              <w:rPr>
                <w:sz w:val="8"/>
                <w:szCs w:val="8"/>
              </w:rPr>
            </w:pPr>
          </w:p>
        </w:tc>
        <w:tc>
          <w:tcPr>
            <w:tcW w:w="1740" w:type="dxa"/>
            <w:vMerge/>
            <w:vAlign w:val="bottom"/>
          </w:tcPr>
          <w:p w14:paraId="769FF477" w14:textId="77777777" w:rsidR="004B413C" w:rsidRDefault="004B413C">
            <w:pPr>
              <w:rPr>
                <w:sz w:val="8"/>
                <w:szCs w:val="8"/>
              </w:rPr>
            </w:pPr>
          </w:p>
        </w:tc>
        <w:tc>
          <w:tcPr>
            <w:tcW w:w="940" w:type="dxa"/>
            <w:vMerge/>
            <w:vAlign w:val="bottom"/>
          </w:tcPr>
          <w:p w14:paraId="71726CFE" w14:textId="77777777" w:rsidR="004B413C" w:rsidRDefault="004B413C">
            <w:pPr>
              <w:rPr>
                <w:sz w:val="8"/>
                <w:szCs w:val="8"/>
              </w:rPr>
            </w:pPr>
          </w:p>
        </w:tc>
        <w:tc>
          <w:tcPr>
            <w:tcW w:w="900" w:type="dxa"/>
            <w:vMerge/>
            <w:vAlign w:val="bottom"/>
          </w:tcPr>
          <w:p w14:paraId="4DCC3E8A" w14:textId="77777777" w:rsidR="004B413C" w:rsidRDefault="004B413C">
            <w:pPr>
              <w:rPr>
                <w:sz w:val="8"/>
                <w:szCs w:val="8"/>
              </w:rPr>
            </w:pPr>
          </w:p>
        </w:tc>
        <w:tc>
          <w:tcPr>
            <w:tcW w:w="1140" w:type="dxa"/>
            <w:vMerge/>
            <w:vAlign w:val="bottom"/>
          </w:tcPr>
          <w:p w14:paraId="2F880E1F" w14:textId="77777777" w:rsidR="004B413C" w:rsidRDefault="004B413C">
            <w:pPr>
              <w:rPr>
                <w:sz w:val="8"/>
                <w:szCs w:val="8"/>
              </w:rPr>
            </w:pPr>
          </w:p>
        </w:tc>
        <w:tc>
          <w:tcPr>
            <w:tcW w:w="0" w:type="dxa"/>
            <w:vAlign w:val="bottom"/>
          </w:tcPr>
          <w:p w14:paraId="11929AE0" w14:textId="77777777" w:rsidR="004B413C" w:rsidRDefault="004B413C">
            <w:pPr>
              <w:rPr>
                <w:sz w:val="1"/>
                <w:szCs w:val="1"/>
              </w:rPr>
            </w:pPr>
          </w:p>
        </w:tc>
      </w:tr>
      <w:tr w:rsidR="004B413C" w14:paraId="23C48675" w14:textId="77777777">
        <w:trPr>
          <w:trHeight w:val="40"/>
        </w:trPr>
        <w:tc>
          <w:tcPr>
            <w:tcW w:w="1480" w:type="dxa"/>
            <w:tcBorders>
              <w:bottom w:val="single" w:sz="8" w:space="0" w:color="auto"/>
            </w:tcBorders>
            <w:vAlign w:val="bottom"/>
          </w:tcPr>
          <w:p w14:paraId="4593A9DE" w14:textId="77777777" w:rsidR="004B413C" w:rsidRDefault="004B413C">
            <w:pPr>
              <w:rPr>
                <w:sz w:val="3"/>
                <w:szCs w:val="3"/>
              </w:rPr>
            </w:pPr>
          </w:p>
        </w:tc>
        <w:tc>
          <w:tcPr>
            <w:tcW w:w="1560" w:type="dxa"/>
            <w:tcBorders>
              <w:bottom w:val="single" w:sz="8" w:space="0" w:color="auto"/>
            </w:tcBorders>
            <w:vAlign w:val="bottom"/>
          </w:tcPr>
          <w:p w14:paraId="4CE894B8" w14:textId="77777777" w:rsidR="004B413C" w:rsidRDefault="004B413C">
            <w:pPr>
              <w:rPr>
                <w:sz w:val="3"/>
                <w:szCs w:val="3"/>
              </w:rPr>
            </w:pPr>
          </w:p>
        </w:tc>
        <w:tc>
          <w:tcPr>
            <w:tcW w:w="1540" w:type="dxa"/>
            <w:tcBorders>
              <w:bottom w:val="single" w:sz="8" w:space="0" w:color="auto"/>
            </w:tcBorders>
            <w:vAlign w:val="bottom"/>
          </w:tcPr>
          <w:p w14:paraId="119E4657" w14:textId="77777777" w:rsidR="004B413C" w:rsidRDefault="004B413C">
            <w:pPr>
              <w:rPr>
                <w:sz w:val="3"/>
                <w:szCs w:val="3"/>
              </w:rPr>
            </w:pPr>
          </w:p>
        </w:tc>
        <w:tc>
          <w:tcPr>
            <w:tcW w:w="1740" w:type="dxa"/>
            <w:tcBorders>
              <w:bottom w:val="single" w:sz="8" w:space="0" w:color="auto"/>
            </w:tcBorders>
            <w:vAlign w:val="bottom"/>
          </w:tcPr>
          <w:p w14:paraId="7FFD35DE" w14:textId="77777777" w:rsidR="004B413C" w:rsidRDefault="004B413C">
            <w:pPr>
              <w:rPr>
                <w:sz w:val="3"/>
                <w:szCs w:val="3"/>
              </w:rPr>
            </w:pPr>
          </w:p>
        </w:tc>
        <w:tc>
          <w:tcPr>
            <w:tcW w:w="940" w:type="dxa"/>
            <w:tcBorders>
              <w:bottom w:val="single" w:sz="8" w:space="0" w:color="auto"/>
            </w:tcBorders>
            <w:vAlign w:val="bottom"/>
          </w:tcPr>
          <w:p w14:paraId="300883AE" w14:textId="77777777" w:rsidR="004B413C" w:rsidRDefault="004B413C">
            <w:pPr>
              <w:rPr>
                <w:sz w:val="3"/>
                <w:szCs w:val="3"/>
              </w:rPr>
            </w:pPr>
          </w:p>
        </w:tc>
        <w:tc>
          <w:tcPr>
            <w:tcW w:w="900" w:type="dxa"/>
            <w:tcBorders>
              <w:bottom w:val="single" w:sz="8" w:space="0" w:color="auto"/>
            </w:tcBorders>
            <w:vAlign w:val="bottom"/>
          </w:tcPr>
          <w:p w14:paraId="51B071C4" w14:textId="77777777" w:rsidR="004B413C" w:rsidRDefault="004B413C">
            <w:pPr>
              <w:rPr>
                <w:sz w:val="3"/>
                <w:szCs w:val="3"/>
              </w:rPr>
            </w:pPr>
          </w:p>
        </w:tc>
        <w:tc>
          <w:tcPr>
            <w:tcW w:w="1140" w:type="dxa"/>
            <w:tcBorders>
              <w:bottom w:val="single" w:sz="8" w:space="0" w:color="auto"/>
            </w:tcBorders>
            <w:vAlign w:val="bottom"/>
          </w:tcPr>
          <w:p w14:paraId="790957F2" w14:textId="77777777" w:rsidR="004B413C" w:rsidRDefault="004B413C">
            <w:pPr>
              <w:rPr>
                <w:sz w:val="3"/>
                <w:szCs w:val="3"/>
              </w:rPr>
            </w:pPr>
          </w:p>
        </w:tc>
        <w:tc>
          <w:tcPr>
            <w:tcW w:w="0" w:type="dxa"/>
            <w:vAlign w:val="bottom"/>
          </w:tcPr>
          <w:p w14:paraId="767FE6C2" w14:textId="77777777" w:rsidR="004B413C" w:rsidRDefault="004B413C">
            <w:pPr>
              <w:rPr>
                <w:sz w:val="1"/>
                <w:szCs w:val="1"/>
              </w:rPr>
            </w:pPr>
          </w:p>
        </w:tc>
      </w:tr>
      <w:tr w:rsidR="004B413C" w14:paraId="1E5D710B" w14:textId="77777777">
        <w:trPr>
          <w:trHeight w:val="180"/>
        </w:trPr>
        <w:tc>
          <w:tcPr>
            <w:tcW w:w="1480" w:type="dxa"/>
            <w:vAlign w:val="bottom"/>
          </w:tcPr>
          <w:p w14:paraId="4566F239" w14:textId="77777777" w:rsidR="004B413C" w:rsidRDefault="00EC2FEA">
            <w:pPr>
              <w:spacing w:line="181" w:lineRule="exact"/>
              <w:ind w:left="100"/>
              <w:rPr>
                <w:sz w:val="20"/>
                <w:szCs w:val="20"/>
              </w:rPr>
            </w:pPr>
            <w:r>
              <w:rPr>
                <w:rFonts w:ascii="Arial" w:eastAsia="Arial" w:hAnsi="Arial" w:cs="Arial"/>
                <w:sz w:val="16"/>
                <w:szCs w:val="16"/>
              </w:rPr>
              <w:t>08/1994 - 07/1999</w:t>
            </w:r>
          </w:p>
        </w:tc>
        <w:tc>
          <w:tcPr>
            <w:tcW w:w="1560" w:type="dxa"/>
            <w:vAlign w:val="bottom"/>
          </w:tcPr>
          <w:p w14:paraId="196745A2" w14:textId="77777777" w:rsidR="004B413C" w:rsidRDefault="00EC2FEA">
            <w:pPr>
              <w:spacing w:line="181" w:lineRule="exact"/>
              <w:ind w:right="19"/>
              <w:jc w:val="right"/>
              <w:rPr>
                <w:sz w:val="20"/>
                <w:szCs w:val="20"/>
              </w:rPr>
            </w:pPr>
            <w:r>
              <w:rPr>
                <w:rFonts w:ascii="Arial" w:eastAsia="Arial" w:hAnsi="Arial" w:cs="Arial"/>
                <w:sz w:val="16"/>
                <w:szCs w:val="16"/>
              </w:rPr>
              <w:t>3.2</w:t>
            </w:r>
          </w:p>
        </w:tc>
        <w:tc>
          <w:tcPr>
            <w:tcW w:w="1540" w:type="dxa"/>
            <w:vAlign w:val="bottom"/>
          </w:tcPr>
          <w:p w14:paraId="29E711EC" w14:textId="77777777" w:rsidR="004B413C" w:rsidRDefault="00EC2FEA">
            <w:pPr>
              <w:spacing w:line="181" w:lineRule="exact"/>
              <w:ind w:right="19"/>
              <w:jc w:val="right"/>
              <w:rPr>
                <w:sz w:val="20"/>
                <w:szCs w:val="20"/>
              </w:rPr>
            </w:pPr>
            <w:r>
              <w:rPr>
                <w:rFonts w:ascii="Arial" w:eastAsia="Arial" w:hAnsi="Arial" w:cs="Arial"/>
                <w:sz w:val="16"/>
                <w:szCs w:val="16"/>
              </w:rPr>
              <w:t>1.8</w:t>
            </w:r>
          </w:p>
        </w:tc>
        <w:tc>
          <w:tcPr>
            <w:tcW w:w="1740" w:type="dxa"/>
            <w:vAlign w:val="bottom"/>
          </w:tcPr>
          <w:p w14:paraId="20A75BCF" w14:textId="77777777" w:rsidR="004B413C" w:rsidRDefault="00EC2FEA">
            <w:pPr>
              <w:spacing w:line="181" w:lineRule="exact"/>
              <w:ind w:right="19"/>
              <w:jc w:val="right"/>
              <w:rPr>
                <w:sz w:val="20"/>
                <w:szCs w:val="20"/>
              </w:rPr>
            </w:pPr>
            <w:r>
              <w:rPr>
                <w:rFonts w:ascii="Arial" w:eastAsia="Arial" w:hAnsi="Arial" w:cs="Arial"/>
                <w:sz w:val="16"/>
                <w:szCs w:val="16"/>
              </w:rPr>
              <w:t>1.34</w:t>
            </w:r>
          </w:p>
        </w:tc>
        <w:tc>
          <w:tcPr>
            <w:tcW w:w="940" w:type="dxa"/>
            <w:vAlign w:val="bottom"/>
          </w:tcPr>
          <w:p w14:paraId="4F79DC34" w14:textId="77777777" w:rsidR="004B413C" w:rsidRDefault="00EC2FEA">
            <w:pPr>
              <w:spacing w:line="181" w:lineRule="exact"/>
              <w:ind w:left="100"/>
              <w:rPr>
                <w:sz w:val="20"/>
                <w:szCs w:val="20"/>
              </w:rPr>
            </w:pPr>
            <w:r>
              <w:rPr>
                <w:rFonts w:ascii="Arial" w:eastAsia="Arial" w:hAnsi="Arial" w:cs="Arial"/>
                <w:sz w:val="16"/>
                <w:szCs w:val="16"/>
              </w:rPr>
              <w:t>September</w:t>
            </w:r>
          </w:p>
        </w:tc>
        <w:tc>
          <w:tcPr>
            <w:tcW w:w="900" w:type="dxa"/>
            <w:vAlign w:val="bottom"/>
          </w:tcPr>
          <w:p w14:paraId="1101A616" w14:textId="77777777" w:rsidR="004B413C" w:rsidRDefault="00EC2FEA">
            <w:pPr>
              <w:spacing w:line="181" w:lineRule="exact"/>
              <w:ind w:left="100"/>
              <w:rPr>
                <w:sz w:val="20"/>
                <w:szCs w:val="20"/>
              </w:rPr>
            </w:pPr>
            <w:r>
              <w:rPr>
                <w:rFonts w:ascii="Arial" w:eastAsia="Arial" w:hAnsi="Arial" w:cs="Arial"/>
                <w:sz w:val="16"/>
                <w:szCs w:val="16"/>
              </w:rPr>
              <w:t>May</w:t>
            </w:r>
          </w:p>
        </w:tc>
        <w:tc>
          <w:tcPr>
            <w:tcW w:w="1140" w:type="dxa"/>
            <w:vAlign w:val="bottom"/>
          </w:tcPr>
          <w:p w14:paraId="074D62C0" w14:textId="77777777" w:rsidR="004B413C" w:rsidRDefault="00EC2FEA">
            <w:pPr>
              <w:spacing w:line="181" w:lineRule="exact"/>
              <w:ind w:right="19"/>
              <w:jc w:val="right"/>
              <w:rPr>
                <w:sz w:val="20"/>
                <w:szCs w:val="20"/>
              </w:rPr>
            </w:pPr>
            <w:r>
              <w:rPr>
                <w:rFonts w:ascii="Arial" w:eastAsia="Arial" w:hAnsi="Arial" w:cs="Arial"/>
                <w:sz w:val="16"/>
                <w:szCs w:val="16"/>
              </w:rPr>
              <w:t>213</w:t>
            </w:r>
          </w:p>
        </w:tc>
        <w:tc>
          <w:tcPr>
            <w:tcW w:w="0" w:type="dxa"/>
            <w:vAlign w:val="bottom"/>
          </w:tcPr>
          <w:p w14:paraId="3ED2218A" w14:textId="77777777" w:rsidR="004B413C" w:rsidRDefault="004B413C">
            <w:pPr>
              <w:rPr>
                <w:sz w:val="1"/>
                <w:szCs w:val="1"/>
              </w:rPr>
            </w:pPr>
          </w:p>
        </w:tc>
      </w:tr>
      <w:tr w:rsidR="004B413C" w14:paraId="7B71BFF1" w14:textId="77777777">
        <w:trPr>
          <w:trHeight w:val="194"/>
        </w:trPr>
        <w:tc>
          <w:tcPr>
            <w:tcW w:w="1480" w:type="dxa"/>
            <w:vAlign w:val="bottom"/>
          </w:tcPr>
          <w:p w14:paraId="01C67889" w14:textId="77777777" w:rsidR="004B413C" w:rsidRDefault="00EC2FEA">
            <w:pPr>
              <w:ind w:left="100"/>
              <w:rPr>
                <w:sz w:val="20"/>
                <w:szCs w:val="20"/>
              </w:rPr>
            </w:pPr>
            <w:r>
              <w:rPr>
                <w:rFonts w:ascii="Arial" w:eastAsia="Arial" w:hAnsi="Arial" w:cs="Arial"/>
                <w:sz w:val="16"/>
                <w:szCs w:val="16"/>
              </w:rPr>
              <w:t>08/1999 - 07/2004</w:t>
            </w:r>
          </w:p>
        </w:tc>
        <w:tc>
          <w:tcPr>
            <w:tcW w:w="1560" w:type="dxa"/>
            <w:vAlign w:val="bottom"/>
          </w:tcPr>
          <w:p w14:paraId="360AC276" w14:textId="77777777" w:rsidR="004B413C" w:rsidRDefault="00EC2FEA">
            <w:pPr>
              <w:ind w:right="19"/>
              <w:jc w:val="right"/>
              <w:rPr>
                <w:sz w:val="20"/>
                <w:szCs w:val="20"/>
              </w:rPr>
            </w:pPr>
            <w:r>
              <w:rPr>
                <w:rFonts w:ascii="Arial" w:eastAsia="Arial" w:hAnsi="Arial" w:cs="Arial"/>
                <w:sz w:val="16"/>
                <w:szCs w:val="16"/>
              </w:rPr>
              <w:t>2.8</w:t>
            </w:r>
          </w:p>
        </w:tc>
        <w:tc>
          <w:tcPr>
            <w:tcW w:w="1540" w:type="dxa"/>
            <w:vAlign w:val="bottom"/>
          </w:tcPr>
          <w:p w14:paraId="55D30687" w14:textId="77777777" w:rsidR="004B413C" w:rsidRDefault="00EC2FEA">
            <w:pPr>
              <w:ind w:right="19"/>
              <w:jc w:val="right"/>
              <w:rPr>
                <w:sz w:val="20"/>
                <w:szCs w:val="20"/>
              </w:rPr>
            </w:pPr>
            <w:r>
              <w:rPr>
                <w:rFonts w:ascii="Arial" w:eastAsia="Arial" w:hAnsi="Arial" w:cs="Arial"/>
                <w:sz w:val="16"/>
                <w:szCs w:val="16"/>
              </w:rPr>
              <w:t>1.8</w:t>
            </w:r>
          </w:p>
        </w:tc>
        <w:tc>
          <w:tcPr>
            <w:tcW w:w="1740" w:type="dxa"/>
            <w:vAlign w:val="bottom"/>
          </w:tcPr>
          <w:p w14:paraId="1BAE5BD6" w14:textId="77777777" w:rsidR="004B413C" w:rsidRDefault="00EC2FEA">
            <w:pPr>
              <w:ind w:right="19"/>
              <w:jc w:val="right"/>
              <w:rPr>
                <w:sz w:val="20"/>
                <w:szCs w:val="20"/>
              </w:rPr>
            </w:pPr>
            <w:r>
              <w:rPr>
                <w:rFonts w:ascii="Arial" w:eastAsia="Arial" w:hAnsi="Arial" w:cs="Arial"/>
                <w:sz w:val="16"/>
                <w:szCs w:val="16"/>
              </w:rPr>
              <w:t>0.98</w:t>
            </w:r>
          </w:p>
        </w:tc>
        <w:tc>
          <w:tcPr>
            <w:tcW w:w="940" w:type="dxa"/>
            <w:vAlign w:val="bottom"/>
          </w:tcPr>
          <w:p w14:paraId="0B05DEB6" w14:textId="77777777" w:rsidR="004B413C" w:rsidRDefault="00EC2FEA">
            <w:pPr>
              <w:ind w:left="100"/>
              <w:rPr>
                <w:sz w:val="20"/>
                <w:szCs w:val="20"/>
              </w:rPr>
            </w:pPr>
            <w:r>
              <w:rPr>
                <w:rFonts w:ascii="Arial" w:eastAsia="Arial" w:hAnsi="Arial" w:cs="Arial"/>
                <w:sz w:val="16"/>
                <w:szCs w:val="16"/>
              </w:rPr>
              <w:t>October</w:t>
            </w:r>
          </w:p>
        </w:tc>
        <w:tc>
          <w:tcPr>
            <w:tcW w:w="900" w:type="dxa"/>
            <w:vAlign w:val="bottom"/>
          </w:tcPr>
          <w:p w14:paraId="7B3DA7E8" w14:textId="77777777" w:rsidR="004B413C" w:rsidRDefault="00EC2FEA">
            <w:pPr>
              <w:ind w:left="100"/>
              <w:rPr>
                <w:sz w:val="20"/>
                <w:szCs w:val="20"/>
              </w:rPr>
            </w:pPr>
            <w:r>
              <w:rPr>
                <w:rFonts w:ascii="Arial" w:eastAsia="Arial" w:hAnsi="Arial" w:cs="Arial"/>
                <w:sz w:val="16"/>
                <w:szCs w:val="16"/>
              </w:rPr>
              <w:t>March</w:t>
            </w:r>
          </w:p>
        </w:tc>
        <w:tc>
          <w:tcPr>
            <w:tcW w:w="1140" w:type="dxa"/>
            <w:vAlign w:val="bottom"/>
          </w:tcPr>
          <w:p w14:paraId="075F6D8A" w14:textId="77777777" w:rsidR="004B413C" w:rsidRDefault="00EC2FEA">
            <w:pPr>
              <w:ind w:right="19"/>
              <w:jc w:val="right"/>
              <w:rPr>
                <w:sz w:val="20"/>
                <w:szCs w:val="20"/>
              </w:rPr>
            </w:pPr>
            <w:r>
              <w:rPr>
                <w:rFonts w:ascii="Arial" w:eastAsia="Arial" w:hAnsi="Arial" w:cs="Arial"/>
                <w:sz w:val="16"/>
                <w:szCs w:val="16"/>
              </w:rPr>
              <w:t>168</w:t>
            </w:r>
          </w:p>
        </w:tc>
        <w:tc>
          <w:tcPr>
            <w:tcW w:w="0" w:type="dxa"/>
            <w:vAlign w:val="bottom"/>
          </w:tcPr>
          <w:p w14:paraId="72F9FD27" w14:textId="77777777" w:rsidR="004B413C" w:rsidRDefault="004B413C">
            <w:pPr>
              <w:rPr>
                <w:sz w:val="1"/>
                <w:szCs w:val="1"/>
              </w:rPr>
            </w:pPr>
          </w:p>
        </w:tc>
      </w:tr>
      <w:tr w:rsidR="004B413C" w14:paraId="1E8EA7F5" w14:textId="77777777">
        <w:trPr>
          <w:trHeight w:val="194"/>
        </w:trPr>
        <w:tc>
          <w:tcPr>
            <w:tcW w:w="1480" w:type="dxa"/>
            <w:vAlign w:val="bottom"/>
          </w:tcPr>
          <w:p w14:paraId="55DD8DA4" w14:textId="77777777" w:rsidR="004B413C" w:rsidRDefault="00EC2FEA">
            <w:pPr>
              <w:ind w:left="100"/>
              <w:rPr>
                <w:sz w:val="20"/>
                <w:szCs w:val="20"/>
              </w:rPr>
            </w:pPr>
            <w:r>
              <w:rPr>
                <w:rFonts w:ascii="Arial" w:eastAsia="Arial" w:hAnsi="Arial" w:cs="Arial"/>
                <w:sz w:val="16"/>
                <w:szCs w:val="16"/>
              </w:rPr>
              <w:t>08/2004 - 07/2009</w:t>
            </w:r>
          </w:p>
        </w:tc>
        <w:tc>
          <w:tcPr>
            <w:tcW w:w="1560" w:type="dxa"/>
            <w:vAlign w:val="bottom"/>
          </w:tcPr>
          <w:p w14:paraId="2F8FA79E" w14:textId="77777777" w:rsidR="004B413C" w:rsidRDefault="00EC2FEA">
            <w:pPr>
              <w:ind w:right="19"/>
              <w:jc w:val="right"/>
              <w:rPr>
                <w:sz w:val="20"/>
                <w:szCs w:val="20"/>
              </w:rPr>
            </w:pPr>
            <w:r>
              <w:rPr>
                <w:rFonts w:ascii="Arial" w:eastAsia="Arial" w:hAnsi="Arial" w:cs="Arial"/>
                <w:sz w:val="16"/>
                <w:szCs w:val="16"/>
              </w:rPr>
              <w:t>2.4</w:t>
            </w:r>
          </w:p>
        </w:tc>
        <w:tc>
          <w:tcPr>
            <w:tcW w:w="1540" w:type="dxa"/>
            <w:vAlign w:val="bottom"/>
          </w:tcPr>
          <w:p w14:paraId="351E267A" w14:textId="77777777" w:rsidR="004B413C" w:rsidRDefault="00EC2FEA">
            <w:pPr>
              <w:ind w:right="19"/>
              <w:jc w:val="right"/>
              <w:rPr>
                <w:sz w:val="20"/>
                <w:szCs w:val="20"/>
              </w:rPr>
            </w:pPr>
            <w:r>
              <w:rPr>
                <w:rFonts w:ascii="Arial" w:eastAsia="Arial" w:hAnsi="Arial" w:cs="Arial"/>
                <w:sz w:val="16"/>
                <w:szCs w:val="16"/>
              </w:rPr>
              <w:t>2.0</w:t>
            </w:r>
          </w:p>
        </w:tc>
        <w:tc>
          <w:tcPr>
            <w:tcW w:w="1740" w:type="dxa"/>
            <w:vAlign w:val="bottom"/>
          </w:tcPr>
          <w:p w14:paraId="60B6D422" w14:textId="77777777" w:rsidR="004B413C" w:rsidRDefault="00EC2FEA">
            <w:pPr>
              <w:ind w:right="19"/>
              <w:jc w:val="right"/>
              <w:rPr>
                <w:sz w:val="20"/>
                <w:szCs w:val="20"/>
              </w:rPr>
            </w:pPr>
            <w:r>
              <w:rPr>
                <w:rFonts w:ascii="Arial" w:eastAsia="Arial" w:hAnsi="Arial" w:cs="Arial"/>
                <w:sz w:val="16"/>
                <w:szCs w:val="16"/>
              </w:rPr>
              <w:t>0.39</w:t>
            </w:r>
          </w:p>
        </w:tc>
        <w:tc>
          <w:tcPr>
            <w:tcW w:w="940" w:type="dxa"/>
            <w:vAlign w:val="bottom"/>
          </w:tcPr>
          <w:p w14:paraId="60F516EF" w14:textId="77777777" w:rsidR="004B413C" w:rsidRDefault="00EC2FEA">
            <w:pPr>
              <w:ind w:left="100"/>
              <w:rPr>
                <w:sz w:val="20"/>
                <w:szCs w:val="20"/>
              </w:rPr>
            </w:pPr>
            <w:r>
              <w:rPr>
                <w:rFonts w:ascii="Arial" w:eastAsia="Arial" w:hAnsi="Arial" w:cs="Arial"/>
                <w:sz w:val="16"/>
                <w:szCs w:val="16"/>
              </w:rPr>
              <w:t>September</w:t>
            </w:r>
          </w:p>
        </w:tc>
        <w:tc>
          <w:tcPr>
            <w:tcW w:w="900" w:type="dxa"/>
            <w:vAlign w:val="bottom"/>
          </w:tcPr>
          <w:p w14:paraId="357DAEF5" w14:textId="77777777" w:rsidR="004B413C" w:rsidRDefault="00EC2FEA">
            <w:pPr>
              <w:ind w:left="100"/>
              <w:rPr>
                <w:sz w:val="20"/>
                <w:szCs w:val="20"/>
              </w:rPr>
            </w:pPr>
            <w:r>
              <w:rPr>
                <w:rFonts w:ascii="Arial" w:eastAsia="Arial" w:hAnsi="Arial" w:cs="Arial"/>
                <w:sz w:val="16"/>
                <w:szCs w:val="16"/>
              </w:rPr>
              <w:t>November</w:t>
            </w:r>
          </w:p>
        </w:tc>
        <w:tc>
          <w:tcPr>
            <w:tcW w:w="1140" w:type="dxa"/>
            <w:vAlign w:val="bottom"/>
          </w:tcPr>
          <w:p w14:paraId="31ADC891" w14:textId="77777777" w:rsidR="004B413C" w:rsidRDefault="00EC2FEA">
            <w:pPr>
              <w:ind w:right="19"/>
              <w:jc w:val="right"/>
              <w:rPr>
                <w:sz w:val="20"/>
                <w:szCs w:val="20"/>
              </w:rPr>
            </w:pPr>
            <w:r>
              <w:rPr>
                <w:rFonts w:ascii="Arial" w:eastAsia="Arial" w:hAnsi="Arial" w:cs="Arial"/>
                <w:sz w:val="16"/>
                <w:szCs w:val="16"/>
              </w:rPr>
              <w:t>12</w:t>
            </w:r>
          </w:p>
        </w:tc>
        <w:tc>
          <w:tcPr>
            <w:tcW w:w="0" w:type="dxa"/>
            <w:vAlign w:val="bottom"/>
          </w:tcPr>
          <w:p w14:paraId="72F43B2A" w14:textId="77777777" w:rsidR="004B413C" w:rsidRDefault="004B413C">
            <w:pPr>
              <w:rPr>
                <w:sz w:val="1"/>
                <w:szCs w:val="1"/>
              </w:rPr>
            </w:pPr>
          </w:p>
        </w:tc>
      </w:tr>
      <w:tr w:rsidR="004B413C" w14:paraId="610526DD" w14:textId="77777777">
        <w:trPr>
          <w:trHeight w:val="194"/>
        </w:trPr>
        <w:tc>
          <w:tcPr>
            <w:tcW w:w="1480" w:type="dxa"/>
            <w:vAlign w:val="bottom"/>
          </w:tcPr>
          <w:p w14:paraId="61CE127B" w14:textId="77777777" w:rsidR="004B413C" w:rsidRDefault="00EC2FEA">
            <w:pPr>
              <w:ind w:left="100"/>
              <w:rPr>
                <w:sz w:val="20"/>
                <w:szCs w:val="20"/>
              </w:rPr>
            </w:pPr>
            <w:r>
              <w:rPr>
                <w:rFonts w:ascii="Arial" w:eastAsia="Arial" w:hAnsi="Arial" w:cs="Arial"/>
                <w:sz w:val="16"/>
                <w:szCs w:val="16"/>
              </w:rPr>
              <w:t>08/2009 - 07/2014</w:t>
            </w:r>
          </w:p>
        </w:tc>
        <w:tc>
          <w:tcPr>
            <w:tcW w:w="1560" w:type="dxa"/>
            <w:vAlign w:val="bottom"/>
          </w:tcPr>
          <w:p w14:paraId="39A7E687" w14:textId="77777777" w:rsidR="004B413C" w:rsidRDefault="00EC2FEA">
            <w:pPr>
              <w:ind w:right="19"/>
              <w:jc w:val="right"/>
              <w:rPr>
                <w:sz w:val="20"/>
                <w:szCs w:val="20"/>
              </w:rPr>
            </w:pPr>
            <w:r>
              <w:rPr>
                <w:rFonts w:ascii="Arial" w:eastAsia="Arial" w:hAnsi="Arial" w:cs="Arial"/>
                <w:sz w:val="16"/>
                <w:szCs w:val="16"/>
              </w:rPr>
              <w:t>2.0</w:t>
            </w:r>
          </w:p>
        </w:tc>
        <w:tc>
          <w:tcPr>
            <w:tcW w:w="1540" w:type="dxa"/>
            <w:vAlign w:val="bottom"/>
          </w:tcPr>
          <w:p w14:paraId="7943ADD1" w14:textId="77777777" w:rsidR="004B413C" w:rsidRDefault="00EC2FEA">
            <w:pPr>
              <w:ind w:right="19"/>
              <w:jc w:val="right"/>
              <w:rPr>
                <w:sz w:val="20"/>
                <w:szCs w:val="20"/>
              </w:rPr>
            </w:pPr>
            <w:r>
              <w:rPr>
                <w:rFonts w:ascii="Arial" w:eastAsia="Arial" w:hAnsi="Arial" w:cs="Arial"/>
                <w:sz w:val="16"/>
                <w:szCs w:val="16"/>
              </w:rPr>
              <w:t>1.0</w:t>
            </w:r>
          </w:p>
        </w:tc>
        <w:tc>
          <w:tcPr>
            <w:tcW w:w="1740" w:type="dxa"/>
            <w:vAlign w:val="bottom"/>
          </w:tcPr>
          <w:p w14:paraId="347036E5" w14:textId="77777777" w:rsidR="004B413C" w:rsidRDefault="00EC2FEA">
            <w:pPr>
              <w:ind w:right="19"/>
              <w:jc w:val="right"/>
              <w:rPr>
                <w:sz w:val="20"/>
                <w:szCs w:val="20"/>
              </w:rPr>
            </w:pPr>
            <w:r>
              <w:rPr>
                <w:rFonts w:ascii="Arial" w:eastAsia="Arial" w:hAnsi="Arial" w:cs="Arial"/>
                <w:sz w:val="16"/>
                <w:szCs w:val="16"/>
              </w:rPr>
              <w:t>0.98</w:t>
            </w:r>
          </w:p>
        </w:tc>
        <w:tc>
          <w:tcPr>
            <w:tcW w:w="940" w:type="dxa"/>
            <w:vAlign w:val="bottom"/>
          </w:tcPr>
          <w:p w14:paraId="4FF6AE5B" w14:textId="77777777" w:rsidR="004B413C" w:rsidRDefault="00EC2FEA">
            <w:pPr>
              <w:ind w:left="100"/>
              <w:rPr>
                <w:sz w:val="20"/>
                <w:szCs w:val="20"/>
              </w:rPr>
            </w:pPr>
            <w:r>
              <w:rPr>
                <w:rFonts w:ascii="Arial" w:eastAsia="Arial" w:hAnsi="Arial" w:cs="Arial"/>
                <w:sz w:val="16"/>
                <w:szCs w:val="16"/>
              </w:rPr>
              <w:t>October</w:t>
            </w:r>
          </w:p>
        </w:tc>
        <w:tc>
          <w:tcPr>
            <w:tcW w:w="900" w:type="dxa"/>
            <w:vAlign w:val="bottom"/>
          </w:tcPr>
          <w:p w14:paraId="458BB79E" w14:textId="77777777" w:rsidR="004B413C" w:rsidRDefault="00EC2FEA">
            <w:pPr>
              <w:ind w:left="100"/>
              <w:rPr>
                <w:sz w:val="20"/>
                <w:szCs w:val="20"/>
              </w:rPr>
            </w:pPr>
            <w:r>
              <w:rPr>
                <w:rFonts w:ascii="Arial" w:eastAsia="Arial" w:hAnsi="Arial" w:cs="Arial"/>
                <w:sz w:val="16"/>
                <w:szCs w:val="16"/>
              </w:rPr>
              <w:t>July</w:t>
            </w:r>
          </w:p>
        </w:tc>
        <w:tc>
          <w:tcPr>
            <w:tcW w:w="1140" w:type="dxa"/>
            <w:vAlign w:val="bottom"/>
          </w:tcPr>
          <w:p w14:paraId="1C100B15" w14:textId="77777777" w:rsidR="004B413C" w:rsidRDefault="00EC2FEA">
            <w:pPr>
              <w:ind w:right="19"/>
              <w:jc w:val="right"/>
              <w:rPr>
                <w:sz w:val="20"/>
                <w:szCs w:val="20"/>
              </w:rPr>
            </w:pPr>
            <w:r>
              <w:rPr>
                <w:rFonts w:ascii="Arial" w:eastAsia="Arial" w:hAnsi="Arial" w:cs="Arial"/>
                <w:sz w:val="16"/>
                <w:szCs w:val="16"/>
              </w:rPr>
              <w:t>88</w:t>
            </w:r>
          </w:p>
        </w:tc>
        <w:tc>
          <w:tcPr>
            <w:tcW w:w="0" w:type="dxa"/>
            <w:vAlign w:val="bottom"/>
          </w:tcPr>
          <w:p w14:paraId="2E85E093" w14:textId="77777777" w:rsidR="004B413C" w:rsidRDefault="004B413C">
            <w:pPr>
              <w:rPr>
                <w:sz w:val="1"/>
                <w:szCs w:val="1"/>
              </w:rPr>
            </w:pPr>
          </w:p>
        </w:tc>
      </w:tr>
      <w:tr w:rsidR="004B413C" w14:paraId="724FBFEA" w14:textId="77777777">
        <w:trPr>
          <w:trHeight w:val="228"/>
        </w:trPr>
        <w:tc>
          <w:tcPr>
            <w:tcW w:w="1480" w:type="dxa"/>
            <w:vAlign w:val="bottom"/>
          </w:tcPr>
          <w:p w14:paraId="1DB0E6B8" w14:textId="77777777" w:rsidR="004B413C" w:rsidRDefault="00EC2FEA">
            <w:pPr>
              <w:ind w:left="100"/>
              <w:rPr>
                <w:sz w:val="20"/>
                <w:szCs w:val="20"/>
              </w:rPr>
            </w:pPr>
            <w:r>
              <w:rPr>
                <w:rFonts w:ascii="Arial" w:eastAsia="Arial" w:hAnsi="Arial" w:cs="Arial"/>
                <w:sz w:val="16"/>
                <w:szCs w:val="16"/>
              </w:rPr>
              <w:t>08/2014 - 07/2019</w:t>
            </w:r>
          </w:p>
        </w:tc>
        <w:tc>
          <w:tcPr>
            <w:tcW w:w="1560" w:type="dxa"/>
            <w:vAlign w:val="bottom"/>
          </w:tcPr>
          <w:p w14:paraId="268FF30B" w14:textId="77777777" w:rsidR="004B413C" w:rsidRDefault="00EC2FEA">
            <w:pPr>
              <w:ind w:right="19"/>
              <w:jc w:val="right"/>
              <w:rPr>
                <w:sz w:val="20"/>
                <w:szCs w:val="20"/>
              </w:rPr>
            </w:pPr>
            <w:r>
              <w:rPr>
                <w:rFonts w:ascii="Arial" w:eastAsia="Arial" w:hAnsi="Arial" w:cs="Arial"/>
                <w:sz w:val="16"/>
                <w:szCs w:val="16"/>
              </w:rPr>
              <w:t>2.0</w:t>
            </w:r>
          </w:p>
        </w:tc>
        <w:tc>
          <w:tcPr>
            <w:tcW w:w="1540" w:type="dxa"/>
            <w:vAlign w:val="bottom"/>
          </w:tcPr>
          <w:p w14:paraId="7B6BAA6F" w14:textId="77777777" w:rsidR="004B413C" w:rsidRDefault="00EC2FEA">
            <w:pPr>
              <w:ind w:right="19"/>
              <w:jc w:val="right"/>
              <w:rPr>
                <w:sz w:val="20"/>
                <w:szCs w:val="20"/>
              </w:rPr>
            </w:pPr>
            <w:r>
              <w:rPr>
                <w:rFonts w:ascii="Arial" w:eastAsia="Arial" w:hAnsi="Arial" w:cs="Arial"/>
                <w:sz w:val="16"/>
                <w:szCs w:val="16"/>
              </w:rPr>
              <w:t>1.0</w:t>
            </w:r>
          </w:p>
        </w:tc>
        <w:tc>
          <w:tcPr>
            <w:tcW w:w="1740" w:type="dxa"/>
            <w:vAlign w:val="bottom"/>
          </w:tcPr>
          <w:p w14:paraId="6C76626D" w14:textId="77777777" w:rsidR="004B413C" w:rsidRDefault="00EC2FEA">
            <w:pPr>
              <w:ind w:right="19"/>
              <w:jc w:val="right"/>
              <w:rPr>
                <w:sz w:val="20"/>
                <w:szCs w:val="20"/>
              </w:rPr>
            </w:pPr>
            <w:r>
              <w:rPr>
                <w:rFonts w:ascii="Arial" w:eastAsia="Arial" w:hAnsi="Arial" w:cs="Arial"/>
                <w:sz w:val="16"/>
                <w:szCs w:val="16"/>
              </w:rPr>
              <w:t>0.97</w:t>
            </w:r>
          </w:p>
        </w:tc>
        <w:tc>
          <w:tcPr>
            <w:tcW w:w="940" w:type="dxa"/>
            <w:vAlign w:val="bottom"/>
          </w:tcPr>
          <w:p w14:paraId="14AAE46A" w14:textId="77777777" w:rsidR="004B413C" w:rsidRDefault="00EC2FEA">
            <w:pPr>
              <w:ind w:left="100"/>
              <w:rPr>
                <w:sz w:val="20"/>
                <w:szCs w:val="20"/>
              </w:rPr>
            </w:pPr>
            <w:r>
              <w:rPr>
                <w:rFonts w:ascii="Arial" w:eastAsia="Arial" w:hAnsi="Arial" w:cs="Arial"/>
                <w:sz w:val="16"/>
                <w:szCs w:val="16"/>
              </w:rPr>
              <w:t>September</w:t>
            </w:r>
          </w:p>
        </w:tc>
        <w:tc>
          <w:tcPr>
            <w:tcW w:w="900" w:type="dxa"/>
            <w:vAlign w:val="bottom"/>
          </w:tcPr>
          <w:p w14:paraId="7B0970E0" w14:textId="77777777" w:rsidR="004B413C" w:rsidRDefault="00EC2FEA">
            <w:pPr>
              <w:ind w:left="100"/>
              <w:rPr>
                <w:sz w:val="20"/>
                <w:szCs w:val="20"/>
              </w:rPr>
            </w:pPr>
            <w:r>
              <w:rPr>
                <w:rFonts w:ascii="Arial" w:eastAsia="Arial" w:hAnsi="Arial" w:cs="Arial"/>
                <w:sz w:val="16"/>
                <w:szCs w:val="16"/>
              </w:rPr>
              <w:t>January</w:t>
            </w:r>
          </w:p>
        </w:tc>
        <w:tc>
          <w:tcPr>
            <w:tcW w:w="1140" w:type="dxa"/>
            <w:vAlign w:val="bottom"/>
          </w:tcPr>
          <w:p w14:paraId="343C2E52" w14:textId="77777777" w:rsidR="004B413C" w:rsidRDefault="00EC2FEA">
            <w:pPr>
              <w:ind w:right="19"/>
              <w:jc w:val="right"/>
              <w:rPr>
                <w:sz w:val="20"/>
                <w:szCs w:val="20"/>
              </w:rPr>
            </w:pPr>
            <w:r>
              <w:rPr>
                <w:rFonts w:ascii="Arial" w:eastAsia="Arial" w:hAnsi="Arial" w:cs="Arial"/>
                <w:sz w:val="16"/>
                <w:szCs w:val="16"/>
              </w:rPr>
              <w:t>124</w:t>
            </w:r>
          </w:p>
        </w:tc>
        <w:tc>
          <w:tcPr>
            <w:tcW w:w="0" w:type="dxa"/>
            <w:vAlign w:val="bottom"/>
          </w:tcPr>
          <w:p w14:paraId="03C9DDD4" w14:textId="77777777" w:rsidR="004B413C" w:rsidRDefault="004B413C">
            <w:pPr>
              <w:rPr>
                <w:sz w:val="1"/>
                <w:szCs w:val="1"/>
              </w:rPr>
            </w:pPr>
          </w:p>
        </w:tc>
      </w:tr>
      <w:tr w:rsidR="004B413C" w14:paraId="2BF95D5F" w14:textId="77777777">
        <w:trPr>
          <w:trHeight w:val="40"/>
        </w:trPr>
        <w:tc>
          <w:tcPr>
            <w:tcW w:w="1480" w:type="dxa"/>
            <w:tcBorders>
              <w:bottom w:val="single" w:sz="8" w:space="0" w:color="auto"/>
            </w:tcBorders>
            <w:vAlign w:val="bottom"/>
          </w:tcPr>
          <w:p w14:paraId="78827328" w14:textId="77777777" w:rsidR="004B413C" w:rsidRDefault="004B413C">
            <w:pPr>
              <w:rPr>
                <w:sz w:val="3"/>
                <w:szCs w:val="3"/>
              </w:rPr>
            </w:pPr>
          </w:p>
        </w:tc>
        <w:tc>
          <w:tcPr>
            <w:tcW w:w="1560" w:type="dxa"/>
            <w:tcBorders>
              <w:bottom w:val="single" w:sz="8" w:space="0" w:color="auto"/>
            </w:tcBorders>
            <w:vAlign w:val="bottom"/>
          </w:tcPr>
          <w:p w14:paraId="3F88CF2D" w14:textId="77777777" w:rsidR="004B413C" w:rsidRDefault="004B413C">
            <w:pPr>
              <w:rPr>
                <w:sz w:val="3"/>
                <w:szCs w:val="3"/>
              </w:rPr>
            </w:pPr>
          </w:p>
        </w:tc>
        <w:tc>
          <w:tcPr>
            <w:tcW w:w="1540" w:type="dxa"/>
            <w:tcBorders>
              <w:bottom w:val="single" w:sz="8" w:space="0" w:color="auto"/>
            </w:tcBorders>
            <w:vAlign w:val="bottom"/>
          </w:tcPr>
          <w:p w14:paraId="7E80BEBF" w14:textId="77777777" w:rsidR="004B413C" w:rsidRDefault="004B413C">
            <w:pPr>
              <w:rPr>
                <w:sz w:val="3"/>
                <w:szCs w:val="3"/>
              </w:rPr>
            </w:pPr>
          </w:p>
        </w:tc>
        <w:tc>
          <w:tcPr>
            <w:tcW w:w="1740" w:type="dxa"/>
            <w:tcBorders>
              <w:bottom w:val="single" w:sz="8" w:space="0" w:color="auto"/>
            </w:tcBorders>
            <w:vAlign w:val="bottom"/>
          </w:tcPr>
          <w:p w14:paraId="2C229794" w14:textId="77777777" w:rsidR="004B413C" w:rsidRDefault="004B413C">
            <w:pPr>
              <w:rPr>
                <w:sz w:val="3"/>
                <w:szCs w:val="3"/>
              </w:rPr>
            </w:pPr>
          </w:p>
        </w:tc>
        <w:tc>
          <w:tcPr>
            <w:tcW w:w="940" w:type="dxa"/>
            <w:tcBorders>
              <w:bottom w:val="single" w:sz="8" w:space="0" w:color="auto"/>
            </w:tcBorders>
            <w:vAlign w:val="bottom"/>
          </w:tcPr>
          <w:p w14:paraId="461DDBB6" w14:textId="77777777" w:rsidR="004B413C" w:rsidRDefault="004B413C">
            <w:pPr>
              <w:rPr>
                <w:sz w:val="3"/>
                <w:szCs w:val="3"/>
              </w:rPr>
            </w:pPr>
          </w:p>
        </w:tc>
        <w:tc>
          <w:tcPr>
            <w:tcW w:w="900" w:type="dxa"/>
            <w:tcBorders>
              <w:bottom w:val="single" w:sz="8" w:space="0" w:color="auto"/>
            </w:tcBorders>
            <w:vAlign w:val="bottom"/>
          </w:tcPr>
          <w:p w14:paraId="0282B1E2" w14:textId="77777777" w:rsidR="004B413C" w:rsidRDefault="004B413C">
            <w:pPr>
              <w:rPr>
                <w:sz w:val="3"/>
                <w:szCs w:val="3"/>
              </w:rPr>
            </w:pPr>
          </w:p>
        </w:tc>
        <w:tc>
          <w:tcPr>
            <w:tcW w:w="1140" w:type="dxa"/>
            <w:tcBorders>
              <w:bottom w:val="single" w:sz="8" w:space="0" w:color="auto"/>
            </w:tcBorders>
            <w:vAlign w:val="bottom"/>
          </w:tcPr>
          <w:p w14:paraId="6AEED9A1" w14:textId="77777777" w:rsidR="004B413C" w:rsidRDefault="004B413C">
            <w:pPr>
              <w:rPr>
                <w:sz w:val="3"/>
                <w:szCs w:val="3"/>
              </w:rPr>
            </w:pPr>
          </w:p>
        </w:tc>
        <w:tc>
          <w:tcPr>
            <w:tcW w:w="0" w:type="dxa"/>
            <w:vAlign w:val="bottom"/>
          </w:tcPr>
          <w:p w14:paraId="681FEDF9" w14:textId="77777777" w:rsidR="004B413C" w:rsidRDefault="004B413C">
            <w:pPr>
              <w:rPr>
                <w:sz w:val="1"/>
                <w:szCs w:val="1"/>
              </w:rPr>
            </w:pPr>
          </w:p>
        </w:tc>
      </w:tr>
    </w:tbl>
    <w:p w14:paraId="187FDF47" w14:textId="77777777" w:rsidR="004B413C" w:rsidRDefault="004B413C">
      <w:pPr>
        <w:spacing w:line="326" w:lineRule="exact"/>
        <w:rPr>
          <w:sz w:val="20"/>
          <w:szCs w:val="20"/>
        </w:rPr>
      </w:pPr>
    </w:p>
    <w:p w14:paraId="7CA5717E" w14:textId="77777777" w:rsidR="004B413C" w:rsidRDefault="00EC2FEA">
      <w:pPr>
        <w:rPr>
          <w:sz w:val="20"/>
          <w:szCs w:val="20"/>
        </w:rPr>
      </w:pPr>
      <w:r>
        <w:rPr>
          <w:rFonts w:ascii="Arial" w:eastAsia="Arial" w:hAnsi="Arial" w:cs="Arial"/>
          <w:b/>
          <w:bCs/>
          <w:sz w:val="24"/>
          <w:szCs w:val="24"/>
        </w:rPr>
        <w:t>Pipidinny Swamp</w:t>
      </w:r>
    </w:p>
    <w:p w14:paraId="71FFF2A5" w14:textId="77777777" w:rsidR="004B413C" w:rsidRDefault="004B413C">
      <w:pPr>
        <w:spacing w:line="258" w:lineRule="exact"/>
        <w:rPr>
          <w:sz w:val="20"/>
          <w:szCs w:val="20"/>
        </w:rPr>
      </w:pPr>
    </w:p>
    <w:p w14:paraId="030C9829" w14:textId="77777777" w:rsidR="004B413C" w:rsidRDefault="00EC2FEA">
      <w:pPr>
        <w:spacing w:line="275" w:lineRule="auto"/>
        <w:ind w:right="40" w:hanging="7"/>
        <w:jc w:val="both"/>
        <w:rPr>
          <w:sz w:val="20"/>
          <w:szCs w:val="20"/>
        </w:rPr>
      </w:pPr>
      <w:r>
        <w:rPr>
          <w:rFonts w:ascii="Arial" w:eastAsia="Arial" w:hAnsi="Arial" w:cs="Arial"/>
          <w:sz w:val="20"/>
          <w:szCs w:val="20"/>
        </w:rPr>
        <w:t>Vegetation damaged by a fire in 2005. Macroinvertebrate and water quality monitoring occurred in the 2000s but ceased in 2011 as the wetland was atypical and had little water. A single vegetation survey has been conducted in September 2019 and the results presented here.</w:t>
      </w:r>
    </w:p>
    <w:p w14:paraId="153605E2" w14:textId="77777777" w:rsidR="004B413C" w:rsidRDefault="004B413C">
      <w:pPr>
        <w:spacing w:line="324" w:lineRule="exact"/>
        <w:rPr>
          <w:sz w:val="20"/>
          <w:szCs w:val="20"/>
        </w:rPr>
      </w:pPr>
    </w:p>
    <w:p w14:paraId="548C704A" w14:textId="77777777" w:rsidR="004B413C" w:rsidRDefault="00EC2FEA">
      <w:pPr>
        <w:rPr>
          <w:sz w:val="20"/>
          <w:szCs w:val="20"/>
        </w:rPr>
      </w:pPr>
      <w:r>
        <w:rPr>
          <w:rFonts w:ascii="Arial" w:eastAsia="Arial" w:hAnsi="Arial" w:cs="Arial"/>
          <w:b/>
          <w:bCs/>
          <w:sz w:val="20"/>
          <w:szCs w:val="20"/>
        </w:rPr>
        <w:t>Hydrology</w:t>
      </w:r>
    </w:p>
    <w:p w14:paraId="2ABCB8C7" w14:textId="77777777" w:rsidR="004B413C" w:rsidRDefault="004B413C">
      <w:pPr>
        <w:spacing w:line="258" w:lineRule="exact"/>
        <w:rPr>
          <w:sz w:val="20"/>
          <w:szCs w:val="20"/>
        </w:rPr>
      </w:pPr>
    </w:p>
    <w:p w14:paraId="2509615E" w14:textId="77777777" w:rsidR="004B413C" w:rsidRDefault="00EC2FEA">
      <w:pPr>
        <w:spacing w:line="256" w:lineRule="auto"/>
        <w:ind w:hanging="1"/>
        <w:jc w:val="both"/>
        <w:rPr>
          <w:sz w:val="20"/>
          <w:szCs w:val="20"/>
        </w:rPr>
      </w:pPr>
      <w:r>
        <w:rPr>
          <w:rFonts w:ascii="Arial" w:eastAsia="Arial" w:hAnsi="Arial" w:cs="Arial"/>
          <w:sz w:val="20"/>
          <w:szCs w:val="20"/>
        </w:rPr>
        <w:t>There has been at least a 2 m decline in surface water levels at Pipidinny Swamp since the mid 1990’s, although measurements at the staﬀ gauge were frequently below the minimum recordable level in the mid-late 2000’s to 2019 despite the gauge being moved in 2010 (Figure 62). Mean maximum seasonal surface waters are at least 1.2 m lower now than in the 1994-1999 seasons (Table 18). Records of minimum levels are diﬃcult to interpret due to the water levels frequently being below the staﬀ gauge. Groundwater levels at the nearby bore 61611872 suggest that water levels at the swamp are no longer in decline, however this conclusion assumes groundwater levels at the bore and surface water levels at the staﬀ gauge are related (Figure 62). It is not possible to verify this assumption as groundwater measurements have only been made while the surface water levels have been below detection limits for the staﬀ gauge.</w:t>
      </w:r>
    </w:p>
    <w:p w14:paraId="73E91A07" w14:textId="77777777" w:rsidR="004B413C" w:rsidRDefault="004B413C">
      <w:pPr>
        <w:spacing w:line="64" w:lineRule="exact"/>
        <w:rPr>
          <w:sz w:val="20"/>
          <w:szCs w:val="20"/>
        </w:rPr>
      </w:pPr>
    </w:p>
    <w:p w14:paraId="5098784D" w14:textId="77777777" w:rsidR="004B413C" w:rsidRDefault="00EC2FEA">
      <w:pPr>
        <w:spacing w:line="275" w:lineRule="auto"/>
        <w:ind w:right="40"/>
        <w:jc w:val="both"/>
        <w:rPr>
          <w:sz w:val="20"/>
          <w:szCs w:val="20"/>
        </w:rPr>
      </w:pPr>
      <w:r>
        <w:rPr>
          <w:rFonts w:ascii="Arial" w:eastAsia="Arial" w:hAnsi="Arial" w:cs="Arial"/>
          <w:sz w:val="20"/>
          <w:szCs w:val="20"/>
        </w:rPr>
        <w:t>It is likely that water levels in Yanchep National Park will increase under the proposed 2030 changes in groundwater abstraction. The proposed threshold level of 1.1 m at bore 61611872 is likely to slightly increase or stabilise surface water levels in Pipidinny Swamp.</w:t>
      </w:r>
    </w:p>
    <w:p w14:paraId="044C0242" w14:textId="77777777" w:rsidR="004B413C" w:rsidRDefault="004B413C">
      <w:pPr>
        <w:spacing w:line="324" w:lineRule="exact"/>
        <w:rPr>
          <w:sz w:val="20"/>
          <w:szCs w:val="20"/>
        </w:rPr>
      </w:pPr>
    </w:p>
    <w:p w14:paraId="72FF611C" w14:textId="77777777" w:rsidR="004B413C" w:rsidRDefault="00EC2FEA">
      <w:pPr>
        <w:rPr>
          <w:sz w:val="20"/>
          <w:szCs w:val="20"/>
        </w:rPr>
      </w:pPr>
      <w:r>
        <w:rPr>
          <w:rFonts w:ascii="Arial" w:eastAsia="Arial" w:hAnsi="Arial" w:cs="Arial"/>
          <w:b/>
          <w:bCs/>
          <w:sz w:val="20"/>
          <w:szCs w:val="20"/>
        </w:rPr>
        <w:t>Vegetation character</w:t>
      </w:r>
    </w:p>
    <w:p w14:paraId="4A3D65C8" w14:textId="77777777" w:rsidR="004B413C" w:rsidRDefault="004B413C">
      <w:pPr>
        <w:spacing w:line="258" w:lineRule="exact"/>
        <w:rPr>
          <w:sz w:val="20"/>
          <w:szCs w:val="20"/>
        </w:rPr>
      </w:pPr>
    </w:p>
    <w:p w14:paraId="3076982D" w14:textId="77777777" w:rsidR="004B413C" w:rsidRDefault="00EC2FEA">
      <w:pPr>
        <w:spacing w:line="271" w:lineRule="auto"/>
        <w:ind w:hanging="6"/>
        <w:jc w:val="both"/>
        <w:rPr>
          <w:sz w:val="20"/>
          <w:szCs w:val="20"/>
        </w:rPr>
      </w:pPr>
      <w:r>
        <w:rPr>
          <w:rFonts w:ascii="Arial" w:eastAsia="Arial" w:hAnsi="Arial" w:cs="Arial"/>
          <w:sz w:val="19"/>
          <w:szCs w:val="19"/>
        </w:rPr>
        <w:t xml:space="preserve">The transect at Pipidinny Swamp consists of a series of depressions/swamps interspersed with tracks and grassy banks. The transect was established close to the bore but is only 20 m in length due to the terrain. Subsequently, only four </w:t>
      </w:r>
      <w:r>
        <w:rPr>
          <w:rFonts w:ascii="Arial" w:eastAsia="Arial" w:hAnsi="Arial" w:cs="Arial"/>
          <w:i/>
          <w:iCs/>
          <w:sz w:val="19"/>
          <w:szCs w:val="19"/>
        </w:rPr>
        <w:t>Melaleuca</w:t>
      </w:r>
      <w:r>
        <w:rPr>
          <w:rFonts w:ascii="Arial" w:eastAsia="Arial" w:hAnsi="Arial" w:cs="Arial"/>
          <w:sz w:val="19"/>
          <w:szCs w:val="19"/>
        </w:rPr>
        <w:t xml:space="preserve"> trees could be included. Species richness and diversity on and around the transect was low, with </w:t>
      </w:r>
      <w:r>
        <w:rPr>
          <w:rFonts w:ascii="Arial" w:eastAsia="Arial" w:hAnsi="Arial" w:cs="Arial"/>
          <w:i/>
          <w:iCs/>
          <w:sz w:val="19"/>
          <w:szCs w:val="19"/>
        </w:rPr>
        <w:t>Acacia saligna</w:t>
      </w:r>
      <w:r>
        <w:rPr>
          <w:rFonts w:ascii="Arial" w:eastAsia="Arial" w:hAnsi="Arial" w:cs="Arial"/>
          <w:sz w:val="19"/>
          <w:szCs w:val="19"/>
        </w:rPr>
        <w:t xml:space="preserve"> the dominant overstorey species, although </w:t>
      </w:r>
      <w:r>
        <w:rPr>
          <w:rFonts w:ascii="Arial" w:eastAsia="Arial" w:hAnsi="Arial" w:cs="Arial"/>
          <w:i/>
          <w:iCs/>
          <w:sz w:val="19"/>
          <w:szCs w:val="19"/>
        </w:rPr>
        <w:t>Melaleuca rhaphiophylla</w:t>
      </w:r>
      <w:r>
        <w:rPr>
          <w:rFonts w:ascii="Arial" w:eastAsia="Arial" w:hAnsi="Arial" w:cs="Arial"/>
          <w:sz w:val="19"/>
          <w:szCs w:val="19"/>
        </w:rPr>
        <w:t xml:space="preserve"> appeared in good health (both on and around the transect). </w:t>
      </w:r>
      <w:r>
        <w:rPr>
          <w:rFonts w:ascii="Arial" w:eastAsia="Arial" w:hAnsi="Arial" w:cs="Arial"/>
          <w:i/>
          <w:iCs/>
          <w:sz w:val="19"/>
          <w:szCs w:val="19"/>
        </w:rPr>
        <w:t>Baumea articulata</w:t>
      </w:r>
      <w:r>
        <w:rPr>
          <w:rFonts w:ascii="Arial" w:eastAsia="Arial" w:hAnsi="Arial" w:cs="Arial"/>
          <w:sz w:val="19"/>
          <w:szCs w:val="19"/>
        </w:rPr>
        <w:t xml:space="preserve"> was present, albeit in low abundance, several meters up slope from the surface water, and was in moderate health with a couple of dead stems present. No recruitment was recorded. The location’s potential value as important habitat was indicated by the presence of a south west carpet python in amongst the </w:t>
      </w:r>
      <w:r>
        <w:rPr>
          <w:rFonts w:ascii="Arial" w:eastAsia="Arial" w:hAnsi="Arial" w:cs="Arial"/>
          <w:i/>
          <w:iCs/>
          <w:sz w:val="19"/>
          <w:szCs w:val="19"/>
        </w:rPr>
        <w:t>Typha</w:t>
      </w:r>
      <w:r>
        <w:rPr>
          <w:rFonts w:ascii="Arial" w:eastAsia="Arial" w:hAnsi="Arial" w:cs="Arial"/>
          <w:sz w:val="19"/>
          <w:szCs w:val="19"/>
        </w:rPr>
        <w:t xml:space="preserve">. A number of exotic species are abundant at the site, including </w:t>
      </w:r>
      <w:r>
        <w:rPr>
          <w:rFonts w:ascii="Arial" w:eastAsia="Arial" w:hAnsi="Arial" w:cs="Arial"/>
          <w:i/>
          <w:iCs/>
          <w:sz w:val="19"/>
          <w:szCs w:val="19"/>
        </w:rPr>
        <w:t>Bromus diandrus</w:t>
      </w:r>
      <w:r>
        <w:rPr>
          <w:rFonts w:ascii="Arial" w:eastAsia="Arial" w:hAnsi="Arial" w:cs="Arial"/>
          <w:sz w:val="19"/>
          <w:szCs w:val="19"/>
        </w:rPr>
        <w:t xml:space="preserve">, </w:t>
      </w:r>
      <w:r>
        <w:rPr>
          <w:rFonts w:ascii="Arial" w:eastAsia="Arial" w:hAnsi="Arial" w:cs="Arial"/>
          <w:i/>
          <w:iCs/>
          <w:sz w:val="19"/>
          <w:szCs w:val="19"/>
        </w:rPr>
        <w:t>Ehrharta longiflora</w:t>
      </w:r>
      <w:r>
        <w:rPr>
          <w:rFonts w:ascii="Arial" w:eastAsia="Arial" w:hAnsi="Arial" w:cs="Arial"/>
          <w:sz w:val="19"/>
          <w:szCs w:val="19"/>
        </w:rPr>
        <w:t xml:space="preserve"> and </w:t>
      </w:r>
      <w:r>
        <w:rPr>
          <w:rFonts w:ascii="Arial" w:eastAsia="Arial" w:hAnsi="Arial" w:cs="Arial"/>
          <w:i/>
          <w:iCs/>
          <w:sz w:val="19"/>
          <w:szCs w:val="19"/>
        </w:rPr>
        <w:t>Typha orientalis</w:t>
      </w:r>
      <w:r>
        <w:rPr>
          <w:rFonts w:ascii="Arial" w:eastAsia="Arial" w:hAnsi="Arial" w:cs="Arial"/>
          <w:sz w:val="19"/>
          <w:szCs w:val="19"/>
        </w:rPr>
        <w:t>.</w:t>
      </w:r>
    </w:p>
    <w:p w14:paraId="50B8CD1D" w14:textId="77777777" w:rsidR="004B413C" w:rsidRDefault="004B413C">
      <w:pPr>
        <w:spacing w:line="329" w:lineRule="exact"/>
        <w:rPr>
          <w:sz w:val="20"/>
          <w:szCs w:val="20"/>
        </w:rPr>
      </w:pPr>
    </w:p>
    <w:p w14:paraId="5CA1B869" w14:textId="77777777" w:rsidR="004B413C" w:rsidRDefault="00EC2FEA">
      <w:pPr>
        <w:rPr>
          <w:sz w:val="20"/>
          <w:szCs w:val="20"/>
        </w:rPr>
      </w:pPr>
      <w:r>
        <w:rPr>
          <w:rFonts w:ascii="Arial" w:eastAsia="Arial" w:hAnsi="Arial" w:cs="Arial"/>
          <w:b/>
          <w:bCs/>
          <w:sz w:val="20"/>
          <w:szCs w:val="20"/>
        </w:rPr>
        <w:t>Revised water level threshold eﬀects</w:t>
      </w:r>
    </w:p>
    <w:p w14:paraId="432C7D0B" w14:textId="77777777" w:rsidR="004B413C" w:rsidRDefault="004B413C">
      <w:pPr>
        <w:spacing w:line="258" w:lineRule="exact"/>
        <w:rPr>
          <w:sz w:val="20"/>
          <w:szCs w:val="20"/>
        </w:rPr>
      </w:pPr>
    </w:p>
    <w:p w14:paraId="1CC5F43A" w14:textId="77777777" w:rsidR="004B413C" w:rsidRDefault="00EC2FEA">
      <w:pPr>
        <w:spacing w:line="302" w:lineRule="auto"/>
        <w:ind w:right="40" w:hanging="6"/>
        <w:rPr>
          <w:sz w:val="20"/>
          <w:szCs w:val="20"/>
        </w:rPr>
      </w:pPr>
      <w:r>
        <w:rPr>
          <w:rFonts w:ascii="Arial" w:eastAsia="Arial" w:hAnsi="Arial" w:cs="Arial"/>
          <w:sz w:val="20"/>
          <w:szCs w:val="20"/>
        </w:rPr>
        <w:t>The site values of Pipidinny Swamp are unlikely to be maintained under the proposed changes to groundwater abstraction (Table 20).</w:t>
      </w:r>
    </w:p>
    <w:p w14:paraId="713717C1" w14:textId="77777777" w:rsidR="004B413C" w:rsidRDefault="004B413C">
      <w:pPr>
        <w:sectPr w:rsidR="004B413C">
          <w:pgSz w:w="12240" w:h="15840"/>
          <w:pgMar w:top="1440" w:right="1400" w:bottom="307" w:left="1440" w:header="0" w:footer="0" w:gutter="0"/>
          <w:cols w:space="720" w:equalWidth="0">
            <w:col w:w="9400"/>
          </w:cols>
        </w:sectPr>
      </w:pPr>
    </w:p>
    <w:p w14:paraId="69973A47" w14:textId="77777777" w:rsidR="004B413C" w:rsidRDefault="004B413C">
      <w:pPr>
        <w:spacing w:line="200" w:lineRule="exact"/>
        <w:rPr>
          <w:sz w:val="20"/>
          <w:szCs w:val="20"/>
        </w:rPr>
      </w:pPr>
    </w:p>
    <w:p w14:paraId="69A396AC" w14:textId="77777777" w:rsidR="004B413C" w:rsidRDefault="004B413C">
      <w:pPr>
        <w:spacing w:line="200" w:lineRule="exact"/>
        <w:rPr>
          <w:sz w:val="20"/>
          <w:szCs w:val="20"/>
        </w:rPr>
      </w:pPr>
    </w:p>
    <w:p w14:paraId="43D83F5E" w14:textId="77777777" w:rsidR="004B413C" w:rsidRDefault="004B413C">
      <w:pPr>
        <w:spacing w:line="200" w:lineRule="exact"/>
        <w:rPr>
          <w:sz w:val="20"/>
          <w:szCs w:val="20"/>
        </w:rPr>
      </w:pPr>
    </w:p>
    <w:p w14:paraId="5A03CECA" w14:textId="77777777" w:rsidR="004B413C" w:rsidRDefault="004B413C">
      <w:pPr>
        <w:spacing w:line="200" w:lineRule="exact"/>
        <w:rPr>
          <w:sz w:val="20"/>
          <w:szCs w:val="20"/>
        </w:rPr>
      </w:pPr>
    </w:p>
    <w:p w14:paraId="5F210CD3" w14:textId="77777777" w:rsidR="004B413C" w:rsidRDefault="004B413C">
      <w:pPr>
        <w:spacing w:line="200" w:lineRule="exact"/>
        <w:rPr>
          <w:sz w:val="20"/>
          <w:szCs w:val="20"/>
        </w:rPr>
      </w:pPr>
    </w:p>
    <w:p w14:paraId="11F5D4A5" w14:textId="77777777" w:rsidR="004B413C" w:rsidRDefault="004B413C">
      <w:pPr>
        <w:spacing w:line="200" w:lineRule="exact"/>
        <w:rPr>
          <w:sz w:val="20"/>
          <w:szCs w:val="20"/>
        </w:rPr>
      </w:pPr>
    </w:p>
    <w:p w14:paraId="1EEB7730" w14:textId="77777777" w:rsidR="004B413C" w:rsidRDefault="004B413C">
      <w:pPr>
        <w:spacing w:line="249" w:lineRule="exact"/>
        <w:rPr>
          <w:sz w:val="20"/>
          <w:szCs w:val="20"/>
        </w:rPr>
      </w:pPr>
    </w:p>
    <w:p w14:paraId="4A483D96" w14:textId="77777777" w:rsidR="004B413C" w:rsidRDefault="00EC2FEA">
      <w:pPr>
        <w:ind w:right="40"/>
        <w:jc w:val="center"/>
        <w:rPr>
          <w:sz w:val="20"/>
          <w:szCs w:val="20"/>
        </w:rPr>
      </w:pPr>
      <w:r>
        <w:rPr>
          <w:rFonts w:ascii="Arial" w:eastAsia="Arial" w:hAnsi="Arial" w:cs="Arial"/>
          <w:sz w:val="17"/>
          <w:szCs w:val="17"/>
        </w:rPr>
        <w:t>96</w:t>
      </w:r>
    </w:p>
    <w:p w14:paraId="506F7277" w14:textId="77777777" w:rsidR="004B413C" w:rsidRDefault="004B413C">
      <w:pPr>
        <w:sectPr w:rsidR="004B413C">
          <w:type w:val="continuous"/>
          <w:pgSz w:w="12240" w:h="15840"/>
          <w:pgMar w:top="1440" w:right="1400" w:bottom="307" w:left="1440" w:header="0" w:footer="0" w:gutter="0"/>
          <w:cols w:space="720" w:equalWidth="0">
            <w:col w:w="9400"/>
          </w:cols>
        </w:sectPr>
      </w:pPr>
    </w:p>
    <w:p w14:paraId="5E872A4D" w14:textId="77777777" w:rsidR="004B413C" w:rsidRDefault="00EC2FEA">
      <w:pPr>
        <w:spacing w:line="200" w:lineRule="exact"/>
        <w:rPr>
          <w:sz w:val="20"/>
          <w:szCs w:val="20"/>
        </w:rPr>
      </w:pPr>
      <w:bookmarkStart w:id="134" w:name="page97"/>
      <w:bookmarkEnd w:id="134"/>
      <w:r>
        <w:rPr>
          <w:noProof/>
          <w:sz w:val="20"/>
          <w:szCs w:val="20"/>
        </w:rPr>
        <w:lastRenderedPageBreak/>
        <w:drawing>
          <wp:anchor distT="0" distB="0" distL="114300" distR="114300" simplePos="0" relativeHeight="252224512" behindDoc="1" locked="0" layoutInCell="0" allowOverlap="1" wp14:anchorId="7B5DB7E4" wp14:editId="55649086">
            <wp:simplePos x="0" y="0"/>
            <wp:positionH relativeFrom="page">
              <wp:posOffset>1294765</wp:posOffset>
            </wp:positionH>
            <wp:positionV relativeFrom="page">
              <wp:posOffset>2586355</wp:posOffset>
            </wp:positionV>
            <wp:extent cx="5494020" cy="3674745"/>
            <wp:effectExtent l="0" t="0" r="0" b="0"/>
            <wp:wrapNone/>
            <wp:docPr id="1278" name="Picture 1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8"/>
                    <pic:cNvPicPr>
                      <a:picLocks noChangeAspect="1" noChangeArrowheads="1"/>
                    </pic:cNvPicPr>
                  </pic:nvPicPr>
                  <pic:blipFill>
                    <a:blip r:embed="rId835"/>
                    <a:srcRect/>
                    <a:stretch>
                      <a:fillRect/>
                    </a:stretch>
                  </pic:blipFill>
                  <pic:spPr bwMode="auto">
                    <a:xfrm>
                      <a:off x="0" y="0"/>
                      <a:ext cx="5494020" cy="3674745"/>
                    </a:xfrm>
                    <a:prstGeom prst="rect">
                      <a:avLst/>
                    </a:prstGeom>
                    <a:noFill/>
                  </pic:spPr>
                </pic:pic>
              </a:graphicData>
            </a:graphic>
          </wp:anchor>
        </w:drawing>
      </w:r>
    </w:p>
    <w:p w14:paraId="026EBB78" w14:textId="77777777" w:rsidR="004B413C" w:rsidRDefault="004B413C">
      <w:pPr>
        <w:spacing w:line="200" w:lineRule="exact"/>
        <w:rPr>
          <w:sz w:val="20"/>
          <w:szCs w:val="20"/>
        </w:rPr>
      </w:pPr>
    </w:p>
    <w:p w14:paraId="6D1AA8DB" w14:textId="77777777" w:rsidR="004B413C" w:rsidRDefault="004B413C">
      <w:pPr>
        <w:spacing w:line="200" w:lineRule="exact"/>
        <w:rPr>
          <w:sz w:val="20"/>
          <w:szCs w:val="20"/>
        </w:rPr>
      </w:pPr>
    </w:p>
    <w:p w14:paraId="32CCD797" w14:textId="77777777" w:rsidR="004B413C" w:rsidRDefault="004B413C">
      <w:pPr>
        <w:spacing w:line="200" w:lineRule="exact"/>
        <w:rPr>
          <w:sz w:val="20"/>
          <w:szCs w:val="20"/>
        </w:rPr>
      </w:pPr>
    </w:p>
    <w:p w14:paraId="77779A56" w14:textId="77777777" w:rsidR="004B413C" w:rsidRDefault="004B413C">
      <w:pPr>
        <w:spacing w:line="200" w:lineRule="exact"/>
        <w:rPr>
          <w:sz w:val="20"/>
          <w:szCs w:val="20"/>
        </w:rPr>
      </w:pPr>
    </w:p>
    <w:p w14:paraId="4268D751" w14:textId="77777777" w:rsidR="004B413C" w:rsidRDefault="004B413C">
      <w:pPr>
        <w:spacing w:line="200" w:lineRule="exact"/>
        <w:rPr>
          <w:sz w:val="20"/>
          <w:szCs w:val="20"/>
        </w:rPr>
      </w:pPr>
    </w:p>
    <w:p w14:paraId="4B1924DA" w14:textId="77777777" w:rsidR="004B413C" w:rsidRDefault="004B413C">
      <w:pPr>
        <w:spacing w:line="200" w:lineRule="exact"/>
        <w:rPr>
          <w:sz w:val="20"/>
          <w:szCs w:val="20"/>
        </w:rPr>
      </w:pPr>
    </w:p>
    <w:p w14:paraId="1EA7A4A7" w14:textId="77777777" w:rsidR="004B413C" w:rsidRDefault="004B413C">
      <w:pPr>
        <w:spacing w:line="200" w:lineRule="exact"/>
        <w:rPr>
          <w:sz w:val="20"/>
          <w:szCs w:val="20"/>
        </w:rPr>
      </w:pPr>
    </w:p>
    <w:p w14:paraId="20644BE6" w14:textId="77777777" w:rsidR="004B413C" w:rsidRDefault="004B413C">
      <w:pPr>
        <w:spacing w:line="200" w:lineRule="exact"/>
        <w:rPr>
          <w:sz w:val="20"/>
          <w:szCs w:val="20"/>
        </w:rPr>
      </w:pPr>
    </w:p>
    <w:p w14:paraId="42C076FE" w14:textId="77777777" w:rsidR="004B413C" w:rsidRDefault="004B413C">
      <w:pPr>
        <w:spacing w:line="200" w:lineRule="exact"/>
        <w:rPr>
          <w:sz w:val="20"/>
          <w:szCs w:val="20"/>
        </w:rPr>
      </w:pPr>
    </w:p>
    <w:p w14:paraId="6CA1D034" w14:textId="77777777" w:rsidR="004B413C" w:rsidRDefault="004B413C">
      <w:pPr>
        <w:spacing w:line="200" w:lineRule="exact"/>
        <w:rPr>
          <w:sz w:val="20"/>
          <w:szCs w:val="20"/>
        </w:rPr>
      </w:pPr>
    </w:p>
    <w:p w14:paraId="16BD443E" w14:textId="77777777" w:rsidR="004B413C" w:rsidRDefault="004B413C">
      <w:pPr>
        <w:spacing w:line="200" w:lineRule="exact"/>
        <w:rPr>
          <w:sz w:val="20"/>
          <w:szCs w:val="20"/>
        </w:rPr>
      </w:pPr>
    </w:p>
    <w:p w14:paraId="75EFC0FB" w14:textId="77777777" w:rsidR="004B413C" w:rsidRDefault="004B413C">
      <w:pPr>
        <w:spacing w:line="332" w:lineRule="exact"/>
        <w:rPr>
          <w:sz w:val="20"/>
          <w:szCs w:val="20"/>
        </w:rPr>
      </w:pPr>
    </w:p>
    <w:tbl>
      <w:tblPr>
        <w:tblW w:w="0" w:type="auto"/>
        <w:tblInd w:w="20" w:type="dxa"/>
        <w:tblLayout w:type="fixed"/>
        <w:tblCellMar>
          <w:left w:w="0" w:type="dxa"/>
          <w:right w:w="0" w:type="dxa"/>
        </w:tblCellMar>
        <w:tblLook w:val="04A0" w:firstRow="1" w:lastRow="0" w:firstColumn="1" w:lastColumn="0" w:noHBand="0" w:noVBand="1"/>
      </w:tblPr>
      <w:tblGrid>
        <w:gridCol w:w="360"/>
        <w:gridCol w:w="400"/>
        <w:gridCol w:w="3180"/>
        <w:gridCol w:w="3500"/>
        <w:gridCol w:w="1680"/>
        <w:gridCol w:w="20"/>
      </w:tblGrid>
      <w:tr w:rsidR="004B413C" w14:paraId="339365D7" w14:textId="77777777">
        <w:trPr>
          <w:trHeight w:val="207"/>
        </w:trPr>
        <w:tc>
          <w:tcPr>
            <w:tcW w:w="360" w:type="dxa"/>
            <w:vAlign w:val="bottom"/>
          </w:tcPr>
          <w:p w14:paraId="09CB61CF" w14:textId="77777777" w:rsidR="004B413C" w:rsidRDefault="004B413C">
            <w:pPr>
              <w:rPr>
                <w:sz w:val="18"/>
                <w:szCs w:val="18"/>
              </w:rPr>
            </w:pPr>
          </w:p>
        </w:tc>
        <w:tc>
          <w:tcPr>
            <w:tcW w:w="400" w:type="dxa"/>
            <w:vAlign w:val="bottom"/>
          </w:tcPr>
          <w:p w14:paraId="5A740928" w14:textId="77777777" w:rsidR="004B413C" w:rsidRDefault="00EC2FEA">
            <w:pPr>
              <w:ind w:right="130"/>
              <w:jc w:val="right"/>
              <w:rPr>
                <w:sz w:val="20"/>
                <w:szCs w:val="20"/>
              </w:rPr>
            </w:pPr>
            <w:r>
              <w:rPr>
                <w:rFonts w:ascii="Arial" w:eastAsia="Arial" w:hAnsi="Arial" w:cs="Arial"/>
                <w:color w:val="4D4D4D"/>
                <w:sz w:val="18"/>
                <w:szCs w:val="18"/>
              </w:rPr>
              <w:t>4</w:t>
            </w:r>
          </w:p>
        </w:tc>
        <w:tc>
          <w:tcPr>
            <w:tcW w:w="3180" w:type="dxa"/>
            <w:vAlign w:val="bottom"/>
          </w:tcPr>
          <w:p w14:paraId="30901DE5" w14:textId="77777777" w:rsidR="004B413C" w:rsidRDefault="004B413C">
            <w:pPr>
              <w:rPr>
                <w:sz w:val="18"/>
                <w:szCs w:val="18"/>
              </w:rPr>
            </w:pPr>
          </w:p>
        </w:tc>
        <w:tc>
          <w:tcPr>
            <w:tcW w:w="3500" w:type="dxa"/>
            <w:vAlign w:val="bottom"/>
          </w:tcPr>
          <w:p w14:paraId="23D7B648" w14:textId="77777777" w:rsidR="004B413C" w:rsidRDefault="004B413C">
            <w:pPr>
              <w:rPr>
                <w:sz w:val="18"/>
                <w:szCs w:val="18"/>
              </w:rPr>
            </w:pPr>
          </w:p>
        </w:tc>
        <w:tc>
          <w:tcPr>
            <w:tcW w:w="1680" w:type="dxa"/>
            <w:vAlign w:val="bottom"/>
          </w:tcPr>
          <w:p w14:paraId="2578A4B3" w14:textId="77777777" w:rsidR="004B413C" w:rsidRDefault="004B413C">
            <w:pPr>
              <w:rPr>
                <w:sz w:val="18"/>
                <w:szCs w:val="18"/>
              </w:rPr>
            </w:pPr>
          </w:p>
        </w:tc>
        <w:tc>
          <w:tcPr>
            <w:tcW w:w="0" w:type="dxa"/>
            <w:vAlign w:val="bottom"/>
          </w:tcPr>
          <w:p w14:paraId="205337E1" w14:textId="77777777" w:rsidR="004B413C" w:rsidRDefault="004B413C">
            <w:pPr>
              <w:rPr>
                <w:sz w:val="1"/>
                <w:szCs w:val="1"/>
              </w:rPr>
            </w:pPr>
          </w:p>
        </w:tc>
      </w:tr>
      <w:tr w:rsidR="004B413C" w14:paraId="04C7082D" w14:textId="77777777">
        <w:trPr>
          <w:trHeight w:val="1331"/>
        </w:trPr>
        <w:tc>
          <w:tcPr>
            <w:tcW w:w="360" w:type="dxa"/>
            <w:vAlign w:val="bottom"/>
          </w:tcPr>
          <w:p w14:paraId="38B6BE4D" w14:textId="77777777" w:rsidR="004B413C" w:rsidRDefault="004B413C">
            <w:pPr>
              <w:rPr>
                <w:sz w:val="24"/>
                <w:szCs w:val="24"/>
              </w:rPr>
            </w:pPr>
          </w:p>
        </w:tc>
        <w:tc>
          <w:tcPr>
            <w:tcW w:w="400" w:type="dxa"/>
            <w:vAlign w:val="bottom"/>
          </w:tcPr>
          <w:p w14:paraId="55AF579A" w14:textId="77777777" w:rsidR="004B413C" w:rsidRDefault="00EC2FEA">
            <w:pPr>
              <w:ind w:right="130"/>
              <w:jc w:val="right"/>
              <w:rPr>
                <w:sz w:val="20"/>
                <w:szCs w:val="20"/>
              </w:rPr>
            </w:pPr>
            <w:r>
              <w:rPr>
                <w:rFonts w:ascii="Arial" w:eastAsia="Arial" w:hAnsi="Arial" w:cs="Arial"/>
                <w:color w:val="4D4D4D"/>
                <w:sz w:val="18"/>
                <w:szCs w:val="18"/>
              </w:rPr>
              <w:t>3</w:t>
            </w:r>
          </w:p>
        </w:tc>
        <w:tc>
          <w:tcPr>
            <w:tcW w:w="3180" w:type="dxa"/>
            <w:vAlign w:val="bottom"/>
          </w:tcPr>
          <w:p w14:paraId="42C0A1A9" w14:textId="77777777" w:rsidR="004B413C" w:rsidRDefault="004B413C">
            <w:pPr>
              <w:rPr>
                <w:sz w:val="24"/>
                <w:szCs w:val="24"/>
              </w:rPr>
            </w:pPr>
          </w:p>
        </w:tc>
        <w:tc>
          <w:tcPr>
            <w:tcW w:w="3500" w:type="dxa"/>
            <w:vAlign w:val="bottom"/>
          </w:tcPr>
          <w:p w14:paraId="7306ADC1" w14:textId="77777777" w:rsidR="004B413C" w:rsidRDefault="004B413C">
            <w:pPr>
              <w:rPr>
                <w:sz w:val="24"/>
                <w:szCs w:val="24"/>
              </w:rPr>
            </w:pPr>
          </w:p>
        </w:tc>
        <w:tc>
          <w:tcPr>
            <w:tcW w:w="1680" w:type="dxa"/>
            <w:vAlign w:val="bottom"/>
          </w:tcPr>
          <w:p w14:paraId="6244AB63" w14:textId="77777777" w:rsidR="004B413C" w:rsidRDefault="004B413C">
            <w:pPr>
              <w:rPr>
                <w:sz w:val="24"/>
                <w:szCs w:val="24"/>
              </w:rPr>
            </w:pPr>
          </w:p>
        </w:tc>
        <w:tc>
          <w:tcPr>
            <w:tcW w:w="0" w:type="dxa"/>
            <w:vAlign w:val="bottom"/>
          </w:tcPr>
          <w:p w14:paraId="7F6FF2EA" w14:textId="77777777" w:rsidR="004B413C" w:rsidRDefault="004B413C">
            <w:pPr>
              <w:rPr>
                <w:sz w:val="1"/>
                <w:szCs w:val="1"/>
              </w:rPr>
            </w:pPr>
          </w:p>
        </w:tc>
      </w:tr>
      <w:tr w:rsidR="004B413C" w14:paraId="23AC9EBD" w14:textId="77777777">
        <w:trPr>
          <w:trHeight w:val="1041"/>
        </w:trPr>
        <w:tc>
          <w:tcPr>
            <w:tcW w:w="360" w:type="dxa"/>
            <w:textDirection w:val="btLr"/>
            <w:vAlign w:val="bottom"/>
          </w:tcPr>
          <w:p w14:paraId="629161EA" w14:textId="77777777" w:rsidR="004B413C" w:rsidRDefault="00EC2FEA">
            <w:pPr>
              <w:rPr>
                <w:sz w:val="20"/>
                <w:szCs w:val="20"/>
              </w:rPr>
            </w:pPr>
            <w:r>
              <w:rPr>
                <w:rFonts w:ascii="Symbol" w:eastAsia="Symbol" w:hAnsi="Symbol" w:cs="Symbol"/>
                <w:w w:val="70"/>
                <w:sz w:val="28"/>
                <w:szCs w:val="28"/>
              </w:rPr>
              <w:t>(     )</w:t>
            </w:r>
            <w:r>
              <w:rPr>
                <w:rFonts w:ascii="Arial" w:eastAsia="Arial" w:hAnsi="Arial" w:cs="Arial"/>
                <w:w w:val="70"/>
              </w:rPr>
              <w:t>mAHD</w:t>
            </w:r>
          </w:p>
        </w:tc>
        <w:tc>
          <w:tcPr>
            <w:tcW w:w="400" w:type="dxa"/>
            <w:vAlign w:val="bottom"/>
          </w:tcPr>
          <w:p w14:paraId="7E66375A" w14:textId="77777777" w:rsidR="004B413C" w:rsidRDefault="004B413C">
            <w:pPr>
              <w:rPr>
                <w:sz w:val="24"/>
                <w:szCs w:val="24"/>
              </w:rPr>
            </w:pPr>
          </w:p>
        </w:tc>
        <w:tc>
          <w:tcPr>
            <w:tcW w:w="3180" w:type="dxa"/>
            <w:vAlign w:val="bottom"/>
          </w:tcPr>
          <w:p w14:paraId="326686BC" w14:textId="77777777" w:rsidR="004B413C" w:rsidRDefault="004B413C">
            <w:pPr>
              <w:rPr>
                <w:sz w:val="24"/>
                <w:szCs w:val="24"/>
              </w:rPr>
            </w:pPr>
          </w:p>
        </w:tc>
        <w:tc>
          <w:tcPr>
            <w:tcW w:w="3500" w:type="dxa"/>
            <w:vAlign w:val="bottom"/>
          </w:tcPr>
          <w:p w14:paraId="224BAAB2" w14:textId="77777777" w:rsidR="004B413C" w:rsidRDefault="004B413C">
            <w:pPr>
              <w:rPr>
                <w:sz w:val="24"/>
                <w:szCs w:val="24"/>
              </w:rPr>
            </w:pPr>
          </w:p>
        </w:tc>
        <w:tc>
          <w:tcPr>
            <w:tcW w:w="1680" w:type="dxa"/>
            <w:vAlign w:val="bottom"/>
          </w:tcPr>
          <w:p w14:paraId="4BE044AE" w14:textId="77777777" w:rsidR="004B413C" w:rsidRDefault="004B413C">
            <w:pPr>
              <w:rPr>
                <w:sz w:val="24"/>
                <w:szCs w:val="24"/>
              </w:rPr>
            </w:pPr>
          </w:p>
        </w:tc>
        <w:tc>
          <w:tcPr>
            <w:tcW w:w="0" w:type="dxa"/>
            <w:vAlign w:val="bottom"/>
          </w:tcPr>
          <w:p w14:paraId="75B7B521" w14:textId="77777777" w:rsidR="004B413C" w:rsidRDefault="004B413C">
            <w:pPr>
              <w:rPr>
                <w:sz w:val="1"/>
                <w:szCs w:val="1"/>
              </w:rPr>
            </w:pPr>
          </w:p>
        </w:tc>
      </w:tr>
      <w:tr w:rsidR="004B413C" w14:paraId="6E5917B9" w14:textId="77777777">
        <w:trPr>
          <w:trHeight w:val="290"/>
        </w:trPr>
        <w:tc>
          <w:tcPr>
            <w:tcW w:w="360" w:type="dxa"/>
            <w:vMerge w:val="restart"/>
            <w:textDirection w:val="btLr"/>
            <w:vAlign w:val="bottom"/>
          </w:tcPr>
          <w:p w14:paraId="305273EE" w14:textId="77777777" w:rsidR="004B413C" w:rsidRDefault="00EC2FEA">
            <w:pPr>
              <w:rPr>
                <w:sz w:val="20"/>
                <w:szCs w:val="20"/>
              </w:rPr>
            </w:pPr>
            <w:r>
              <w:rPr>
                <w:rFonts w:ascii="Arial" w:eastAsia="Arial" w:hAnsi="Arial" w:cs="Arial"/>
                <w:w w:val="98"/>
              </w:rPr>
              <w:t>Level</w:t>
            </w:r>
          </w:p>
        </w:tc>
        <w:tc>
          <w:tcPr>
            <w:tcW w:w="400" w:type="dxa"/>
            <w:vAlign w:val="bottom"/>
          </w:tcPr>
          <w:p w14:paraId="66363EEF" w14:textId="77777777" w:rsidR="004B413C" w:rsidRDefault="00EC2FEA">
            <w:pPr>
              <w:ind w:right="130"/>
              <w:jc w:val="right"/>
              <w:rPr>
                <w:sz w:val="20"/>
                <w:szCs w:val="20"/>
              </w:rPr>
            </w:pPr>
            <w:r>
              <w:rPr>
                <w:rFonts w:ascii="Arial" w:eastAsia="Arial" w:hAnsi="Arial" w:cs="Arial"/>
                <w:color w:val="4D4D4D"/>
                <w:sz w:val="18"/>
                <w:szCs w:val="18"/>
              </w:rPr>
              <w:t>2</w:t>
            </w:r>
          </w:p>
        </w:tc>
        <w:tc>
          <w:tcPr>
            <w:tcW w:w="3180" w:type="dxa"/>
            <w:vAlign w:val="bottom"/>
          </w:tcPr>
          <w:p w14:paraId="4A194FFC" w14:textId="77777777" w:rsidR="004B413C" w:rsidRDefault="004B413C">
            <w:pPr>
              <w:rPr>
                <w:sz w:val="24"/>
                <w:szCs w:val="24"/>
              </w:rPr>
            </w:pPr>
          </w:p>
        </w:tc>
        <w:tc>
          <w:tcPr>
            <w:tcW w:w="3500" w:type="dxa"/>
            <w:vAlign w:val="bottom"/>
          </w:tcPr>
          <w:p w14:paraId="481E455F" w14:textId="77777777" w:rsidR="004B413C" w:rsidRDefault="004B413C">
            <w:pPr>
              <w:rPr>
                <w:sz w:val="24"/>
                <w:szCs w:val="24"/>
              </w:rPr>
            </w:pPr>
          </w:p>
        </w:tc>
        <w:tc>
          <w:tcPr>
            <w:tcW w:w="1680" w:type="dxa"/>
            <w:vAlign w:val="bottom"/>
          </w:tcPr>
          <w:p w14:paraId="4C582AA6" w14:textId="77777777" w:rsidR="004B413C" w:rsidRDefault="004B413C">
            <w:pPr>
              <w:rPr>
                <w:sz w:val="24"/>
                <w:szCs w:val="24"/>
              </w:rPr>
            </w:pPr>
          </w:p>
        </w:tc>
        <w:tc>
          <w:tcPr>
            <w:tcW w:w="0" w:type="dxa"/>
            <w:vAlign w:val="bottom"/>
          </w:tcPr>
          <w:p w14:paraId="6D68F3AD" w14:textId="77777777" w:rsidR="004B413C" w:rsidRDefault="004B413C">
            <w:pPr>
              <w:rPr>
                <w:sz w:val="1"/>
                <w:szCs w:val="1"/>
              </w:rPr>
            </w:pPr>
          </w:p>
        </w:tc>
      </w:tr>
      <w:tr w:rsidR="004B413C" w14:paraId="7EC811F8" w14:textId="77777777">
        <w:trPr>
          <w:trHeight w:val="292"/>
        </w:trPr>
        <w:tc>
          <w:tcPr>
            <w:tcW w:w="360" w:type="dxa"/>
            <w:vMerge/>
            <w:vAlign w:val="bottom"/>
          </w:tcPr>
          <w:p w14:paraId="6AF0195A" w14:textId="77777777" w:rsidR="004B413C" w:rsidRDefault="004B413C">
            <w:pPr>
              <w:rPr>
                <w:sz w:val="24"/>
                <w:szCs w:val="24"/>
              </w:rPr>
            </w:pPr>
          </w:p>
        </w:tc>
        <w:tc>
          <w:tcPr>
            <w:tcW w:w="400" w:type="dxa"/>
            <w:vAlign w:val="bottom"/>
          </w:tcPr>
          <w:p w14:paraId="1809895C" w14:textId="77777777" w:rsidR="004B413C" w:rsidRDefault="004B413C">
            <w:pPr>
              <w:rPr>
                <w:sz w:val="24"/>
                <w:szCs w:val="24"/>
              </w:rPr>
            </w:pPr>
          </w:p>
        </w:tc>
        <w:tc>
          <w:tcPr>
            <w:tcW w:w="3180" w:type="dxa"/>
            <w:vAlign w:val="bottom"/>
          </w:tcPr>
          <w:p w14:paraId="40E7450B" w14:textId="77777777" w:rsidR="004B413C" w:rsidRDefault="00EC2FEA">
            <w:pPr>
              <w:ind w:right="1677"/>
              <w:jc w:val="center"/>
              <w:rPr>
                <w:sz w:val="20"/>
                <w:szCs w:val="20"/>
              </w:rPr>
            </w:pPr>
            <w:r>
              <w:rPr>
                <w:rFonts w:ascii="Arial" w:eastAsia="Arial" w:hAnsi="Arial" w:cs="Arial"/>
                <w:w w:val="98"/>
              </w:rPr>
              <w:t>Current</w:t>
            </w:r>
          </w:p>
        </w:tc>
        <w:tc>
          <w:tcPr>
            <w:tcW w:w="3500" w:type="dxa"/>
            <w:vAlign w:val="bottom"/>
          </w:tcPr>
          <w:p w14:paraId="0350A0CD" w14:textId="77777777" w:rsidR="004B413C" w:rsidRDefault="004B413C">
            <w:pPr>
              <w:rPr>
                <w:sz w:val="24"/>
                <w:szCs w:val="24"/>
              </w:rPr>
            </w:pPr>
          </w:p>
        </w:tc>
        <w:tc>
          <w:tcPr>
            <w:tcW w:w="1680" w:type="dxa"/>
            <w:vAlign w:val="bottom"/>
          </w:tcPr>
          <w:p w14:paraId="473577DE" w14:textId="77777777" w:rsidR="004B413C" w:rsidRDefault="004B413C">
            <w:pPr>
              <w:rPr>
                <w:sz w:val="24"/>
                <w:szCs w:val="24"/>
              </w:rPr>
            </w:pPr>
          </w:p>
        </w:tc>
        <w:tc>
          <w:tcPr>
            <w:tcW w:w="0" w:type="dxa"/>
            <w:vAlign w:val="bottom"/>
          </w:tcPr>
          <w:p w14:paraId="69445D9C" w14:textId="77777777" w:rsidR="004B413C" w:rsidRDefault="004B413C">
            <w:pPr>
              <w:rPr>
                <w:sz w:val="1"/>
                <w:szCs w:val="1"/>
              </w:rPr>
            </w:pPr>
          </w:p>
        </w:tc>
      </w:tr>
      <w:tr w:rsidR="004B413C" w14:paraId="15259C39" w14:textId="77777777">
        <w:trPr>
          <w:trHeight w:val="626"/>
        </w:trPr>
        <w:tc>
          <w:tcPr>
            <w:tcW w:w="360" w:type="dxa"/>
            <w:textDirection w:val="btLr"/>
            <w:vAlign w:val="bottom"/>
          </w:tcPr>
          <w:p w14:paraId="5C66514D" w14:textId="77777777" w:rsidR="004B413C" w:rsidRDefault="00EC2FEA">
            <w:pPr>
              <w:rPr>
                <w:sz w:val="20"/>
                <w:szCs w:val="20"/>
              </w:rPr>
            </w:pPr>
            <w:r>
              <w:rPr>
                <w:rFonts w:ascii="Arial" w:eastAsia="Arial" w:hAnsi="Arial" w:cs="Arial"/>
                <w:w w:val="98"/>
              </w:rPr>
              <w:t>Water</w:t>
            </w:r>
          </w:p>
        </w:tc>
        <w:tc>
          <w:tcPr>
            <w:tcW w:w="400" w:type="dxa"/>
            <w:vAlign w:val="bottom"/>
          </w:tcPr>
          <w:p w14:paraId="5C49DAB3" w14:textId="77777777" w:rsidR="004B413C" w:rsidRDefault="004B413C">
            <w:pPr>
              <w:rPr>
                <w:sz w:val="24"/>
                <w:szCs w:val="24"/>
              </w:rPr>
            </w:pPr>
          </w:p>
        </w:tc>
        <w:tc>
          <w:tcPr>
            <w:tcW w:w="3180" w:type="dxa"/>
            <w:vAlign w:val="bottom"/>
          </w:tcPr>
          <w:p w14:paraId="1857FC2B" w14:textId="77777777" w:rsidR="004B413C" w:rsidRDefault="004B413C">
            <w:pPr>
              <w:rPr>
                <w:sz w:val="24"/>
                <w:szCs w:val="24"/>
              </w:rPr>
            </w:pPr>
          </w:p>
        </w:tc>
        <w:tc>
          <w:tcPr>
            <w:tcW w:w="3500" w:type="dxa"/>
            <w:vAlign w:val="bottom"/>
          </w:tcPr>
          <w:p w14:paraId="0271A9C2" w14:textId="77777777" w:rsidR="004B413C" w:rsidRDefault="004B413C">
            <w:pPr>
              <w:rPr>
                <w:sz w:val="24"/>
                <w:szCs w:val="24"/>
              </w:rPr>
            </w:pPr>
          </w:p>
        </w:tc>
        <w:tc>
          <w:tcPr>
            <w:tcW w:w="1680" w:type="dxa"/>
            <w:vAlign w:val="bottom"/>
          </w:tcPr>
          <w:p w14:paraId="5D8A2A6D" w14:textId="77777777" w:rsidR="004B413C" w:rsidRDefault="004B413C">
            <w:pPr>
              <w:rPr>
                <w:sz w:val="24"/>
                <w:szCs w:val="24"/>
              </w:rPr>
            </w:pPr>
          </w:p>
        </w:tc>
        <w:tc>
          <w:tcPr>
            <w:tcW w:w="0" w:type="dxa"/>
            <w:vAlign w:val="bottom"/>
          </w:tcPr>
          <w:p w14:paraId="188A8539" w14:textId="77777777" w:rsidR="004B413C" w:rsidRDefault="004B413C">
            <w:pPr>
              <w:rPr>
                <w:sz w:val="1"/>
                <w:szCs w:val="1"/>
              </w:rPr>
            </w:pPr>
          </w:p>
        </w:tc>
      </w:tr>
      <w:tr w:rsidR="004B413C" w14:paraId="505BF5F5" w14:textId="77777777">
        <w:trPr>
          <w:trHeight w:val="414"/>
        </w:trPr>
        <w:tc>
          <w:tcPr>
            <w:tcW w:w="360" w:type="dxa"/>
            <w:vAlign w:val="bottom"/>
          </w:tcPr>
          <w:p w14:paraId="5EE6F93E" w14:textId="77777777" w:rsidR="004B413C" w:rsidRDefault="004B413C">
            <w:pPr>
              <w:rPr>
                <w:sz w:val="24"/>
                <w:szCs w:val="24"/>
              </w:rPr>
            </w:pPr>
          </w:p>
        </w:tc>
        <w:tc>
          <w:tcPr>
            <w:tcW w:w="400" w:type="dxa"/>
            <w:vAlign w:val="bottom"/>
          </w:tcPr>
          <w:p w14:paraId="5DF4A4C0" w14:textId="77777777" w:rsidR="004B413C" w:rsidRDefault="00EC2FEA">
            <w:pPr>
              <w:ind w:right="130"/>
              <w:jc w:val="right"/>
              <w:rPr>
                <w:sz w:val="20"/>
                <w:szCs w:val="20"/>
              </w:rPr>
            </w:pPr>
            <w:r>
              <w:rPr>
                <w:rFonts w:ascii="Arial" w:eastAsia="Arial" w:hAnsi="Arial" w:cs="Arial"/>
                <w:color w:val="4D4D4D"/>
                <w:sz w:val="18"/>
                <w:szCs w:val="18"/>
              </w:rPr>
              <w:t>1</w:t>
            </w:r>
          </w:p>
        </w:tc>
        <w:tc>
          <w:tcPr>
            <w:tcW w:w="3180" w:type="dxa"/>
            <w:vMerge w:val="restart"/>
            <w:vAlign w:val="bottom"/>
          </w:tcPr>
          <w:p w14:paraId="0D6142CE" w14:textId="77777777" w:rsidR="004B413C" w:rsidRDefault="00EC2FEA">
            <w:pPr>
              <w:ind w:right="1657"/>
              <w:jc w:val="center"/>
              <w:rPr>
                <w:sz w:val="20"/>
                <w:szCs w:val="20"/>
              </w:rPr>
            </w:pPr>
            <w:r>
              <w:rPr>
                <w:rFonts w:ascii="Arial" w:eastAsia="Arial" w:hAnsi="Arial" w:cs="Arial"/>
                <w:w w:val="99"/>
              </w:rPr>
              <w:t>Proposed</w:t>
            </w:r>
          </w:p>
        </w:tc>
        <w:tc>
          <w:tcPr>
            <w:tcW w:w="3500" w:type="dxa"/>
            <w:vAlign w:val="bottom"/>
          </w:tcPr>
          <w:p w14:paraId="674C7F46" w14:textId="77777777" w:rsidR="004B413C" w:rsidRDefault="004B413C">
            <w:pPr>
              <w:rPr>
                <w:sz w:val="24"/>
                <w:szCs w:val="24"/>
              </w:rPr>
            </w:pPr>
          </w:p>
        </w:tc>
        <w:tc>
          <w:tcPr>
            <w:tcW w:w="1680" w:type="dxa"/>
            <w:vAlign w:val="bottom"/>
          </w:tcPr>
          <w:p w14:paraId="7CBB813C" w14:textId="77777777" w:rsidR="004B413C" w:rsidRDefault="004B413C">
            <w:pPr>
              <w:rPr>
                <w:sz w:val="24"/>
                <w:szCs w:val="24"/>
              </w:rPr>
            </w:pPr>
          </w:p>
        </w:tc>
        <w:tc>
          <w:tcPr>
            <w:tcW w:w="0" w:type="dxa"/>
            <w:vAlign w:val="bottom"/>
          </w:tcPr>
          <w:p w14:paraId="4059CEB6" w14:textId="77777777" w:rsidR="004B413C" w:rsidRDefault="004B413C">
            <w:pPr>
              <w:rPr>
                <w:sz w:val="1"/>
                <w:szCs w:val="1"/>
              </w:rPr>
            </w:pPr>
          </w:p>
        </w:tc>
      </w:tr>
      <w:tr w:rsidR="004B413C" w14:paraId="1085ACBF" w14:textId="77777777">
        <w:trPr>
          <w:trHeight w:val="126"/>
        </w:trPr>
        <w:tc>
          <w:tcPr>
            <w:tcW w:w="360" w:type="dxa"/>
            <w:vAlign w:val="bottom"/>
          </w:tcPr>
          <w:p w14:paraId="72F789AC" w14:textId="77777777" w:rsidR="004B413C" w:rsidRDefault="004B413C">
            <w:pPr>
              <w:rPr>
                <w:sz w:val="10"/>
                <w:szCs w:val="10"/>
              </w:rPr>
            </w:pPr>
          </w:p>
        </w:tc>
        <w:tc>
          <w:tcPr>
            <w:tcW w:w="400" w:type="dxa"/>
            <w:vAlign w:val="bottom"/>
          </w:tcPr>
          <w:p w14:paraId="1D698B3D" w14:textId="77777777" w:rsidR="004B413C" w:rsidRDefault="004B413C">
            <w:pPr>
              <w:rPr>
                <w:sz w:val="10"/>
                <w:szCs w:val="10"/>
              </w:rPr>
            </w:pPr>
          </w:p>
        </w:tc>
        <w:tc>
          <w:tcPr>
            <w:tcW w:w="3180" w:type="dxa"/>
            <w:vMerge/>
            <w:vAlign w:val="bottom"/>
          </w:tcPr>
          <w:p w14:paraId="750F7175" w14:textId="77777777" w:rsidR="004B413C" w:rsidRDefault="004B413C">
            <w:pPr>
              <w:rPr>
                <w:sz w:val="10"/>
                <w:szCs w:val="10"/>
              </w:rPr>
            </w:pPr>
          </w:p>
        </w:tc>
        <w:tc>
          <w:tcPr>
            <w:tcW w:w="3500" w:type="dxa"/>
            <w:vAlign w:val="bottom"/>
          </w:tcPr>
          <w:p w14:paraId="6C808E96" w14:textId="77777777" w:rsidR="004B413C" w:rsidRDefault="004B413C">
            <w:pPr>
              <w:rPr>
                <w:sz w:val="10"/>
                <w:szCs w:val="10"/>
              </w:rPr>
            </w:pPr>
          </w:p>
        </w:tc>
        <w:tc>
          <w:tcPr>
            <w:tcW w:w="1680" w:type="dxa"/>
            <w:vAlign w:val="bottom"/>
          </w:tcPr>
          <w:p w14:paraId="1AEAFEB7" w14:textId="77777777" w:rsidR="004B413C" w:rsidRDefault="004B413C">
            <w:pPr>
              <w:rPr>
                <w:sz w:val="10"/>
                <w:szCs w:val="10"/>
              </w:rPr>
            </w:pPr>
          </w:p>
        </w:tc>
        <w:tc>
          <w:tcPr>
            <w:tcW w:w="0" w:type="dxa"/>
            <w:vAlign w:val="bottom"/>
          </w:tcPr>
          <w:p w14:paraId="443A6D73" w14:textId="77777777" w:rsidR="004B413C" w:rsidRDefault="004B413C">
            <w:pPr>
              <w:rPr>
                <w:sz w:val="1"/>
                <w:szCs w:val="1"/>
              </w:rPr>
            </w:pPr>
          </w:p>
        </w:tc>
      </w:tr>
      <w:tr w:rsidR="004B413C" w14:paraId="3E425F4A" w14:textId="77777777">
        <w:trPr>
          <w:trHeight w:val="1205"/>
        </w:trPr>
        <w:tc>
          <w:tcPr>
            <w:tcW w:w="360" w:type="dxa"/>
            <w:vAlign w:val="bottom"/>
          </w:tcPr>
          <w:p w14:paraId="7340D84D" w14:textId="77777777" w:rsidR="004B413C" w:rsidRDefault="004B413C">
            <w:pPr>
              <w:rPr>
                <w:sz w:val="24"/>
                <w:szCs w:val="24"/>
              </w:rPr>
            </w:pPr>
          </w:p>
        </w:tc>
        <w:tc>
          <w:tcPr>
            <w:tcW w:w="400" w:type="dxa"/>
            <w:vAlign w:val="bottom"/>
          </w:tcPr>
          <w:p w14:paraId="19B6F5AA" w14:textId="77777777" w:rsidR="004B413C" w:rsidRDefault="00EC2FEA">
            <w:pPr>
              <w:ind w:right="130"/>
              <w:jc w:val="right"/>
              <w:rPr>
                <w:sz w:val="20"/>
                <w:szCs w:val="20"/>
              </w:rPr>
            </w:pPr>
            <w:r>
              <w:rPr>
                <w:rFonts w:ascii="Arial" w:eastAsia="Arial" w:hAnsi="Arial" w:cs="Arial"/>
                <w:color w:val="4D4D4D"/>
                <w:sz w:val="18"/>
                <w:szCs w:val="18"/>
              </w:rPr>
              <w:t>0</w:t>
            </w:r>
          </w:p>
        </w:tc>
        <w:tc>
          <w:tcPr>
            <w:tcW w:w="3180" w:type="dxa"/>
            <w:vAlign w:val="bottom"/>
          </w:tcPr>
          <w:p w14:paraId="1AFB3F9F" w14:textId="77777777" w:rsidR="004B413C" w:rsidRDefault="004B413C">
            <w:pPr>
              <w:rPr>
                <w:sz w:val="24"/>
                <w:szCs w:val="24"/>
              </w:rPr>
            </w:pPr>
          </w:p>
        </w:tc>
        <w:tc>
          <w:tcPr>
            <w:tcW w:w="3500" w:type="dxa"/>
            <w:vAlign w:val="bottom"/>
          </w:tcPr>
          <w:p w14:paraId="33C46777" w14:textId="77777777" w:rsidR="004B413C" w:rsidRDefault="004B413C">
            <w:pPr>
              <w:rPr>
                <w:sz w:val="24"/>
                <w:szCs w:val="24"/>
              </w:rPr>
            </w:pPr>
          </w:p>
        </w:tc>
        <w:tc>
          <w:tcPr>
            <w:tcW w:w="1680" w:type="dxa"/>
            <w:vAlign w:val="bottom"/>
          </w:tcPr>
          <w:p w14:paraId="10C21C9F" w14:textId="77777777" w:rsidR="004B413C" w:rsidRDefault="004B413C">
            <w:pPr>
              <w:rPr>
                <w:sz w:val="24"/>
                <w:szCs w:val="24"/>
              </w:rPr>
            </w:pPr>
          </w:p>
        </w:tc>
        <w:tc>
          <w:tcPr>
            <w:tcW w:w="0" w:type="dxa"/>
            <w:vAlign w:val="bottom"/>
          </w:tcPr>
          <w:p w14:paraId="01D0B1D1" w14:textId="77777777" w:rsidR="004B413C" w:rsidRDefault="004B413C">
            <w:pPr>
              <w:rPr>
                <w:sz w:val="1"/>
                <w:szCs w:val="1"/>
              </w:rPr>
            </w:pPr>
          </w:p>
        </w:tc>
      </w:tr>
      <w:tr w:rsidR="004B413C" w14:paraId="607C03DA" w14:textId="77777777">
        <w:trPr>
          <w:trHeight w:val="368"/>
        </w:trPr>
        <w:tc>
          <w:tcPr>
            <w:tcW w:w="360" w:type="dxa"/>
            <w:vAlign w:val="bottom"/>
          </w:tcPr>
          <w:p w14:paraId="134E74DA" w14:textId="77777777" w:rsidR="004B413C" w:rsidRDefault="004B413C">
            <w:pPr>
              <w:rPr>
                <w:sz w:val="24"/>
                <w:szCs w:val="24"/>
              </w:rPr>
            </w:pPr>
          </w:p>
        </w:tc>
        <w:tc>
          <w:tcPr>
            <w:tcW w:w="400" w:type="dxa"/>
            <w:vAlign w:val="bottom"/>
          </w:tcPr>
          <w:p w14:paraId="43E586F1" w14:textId="77777777" w:rsidR="004B413C" w:rsidRDefault="004B413C">
            <w:pPr>
              <w:rPr>
                <w:sz w:val="24"/>
                <w:szCs w:val="24"/>
              </w:rPr>
            </w:pPr>
          </w:p>
        </w:tc>
        <w:tc>
          <w:tcPr>
            <w:tcW w:w="3180" w:type="dxa"/>
            <w:vAlign w:val="bottom"/>
          </w:tcPr>
          <w:p w14:paraId="5776AAC9" w14:textId="77777777" w:rsidR="004B413C" w:rsidRDefault="00EC2FEA">
            <w:pPr>
              <w:ind w:right="677"/>
              <w:jc w:val="right"/>
              <w:rPr>
                <w:sz w:val="20"/>
                <w:szCs w:val="20"/>
              </w:rPr>
            </w:pPr>
            <w:r>
              <w:rPr>
                <w:rFonts w:ascii="Arial" w:eastAsia="Arial" w:hAnsi="Arial" w:cs="Arial"/>
                <w:color w:val="4D4D4D"/>
                <w:sz w:val="18"/>
                <w:szCs w:val="18"/>
              </w:rPr>
              <w:t>2000</w:t>
            </w:r>
          </w:p>
        </w:tc>
        <w:tc>
          <w:tcPr>
            <w:tcW w:w="3500" w:type="dxa"/>
            <w:vAlign w:val="bottom"/>
          </w:tcPr>
          <w:p w14:paraId="7E82B5AF" w14:textId="77777777" w:rsidR="004B413C" w:rsidRDefault="00EC2FEA">
            <w:pPr>
              <w:ind w:right="1200"/>
              <w:jc w:val="right"/>
              <w:rPr>
                <w:sz w:val="20"/>
                <w:szCs w:val="20"/>
              </w:rPr>
            </w:pPr>
            <w:r>
              <w:rPr>
                <w:rFonts w:ascii="Arial" w:eastAsia="Arial" w:hAnsi="Arial" w:cs="Arial"/>
                <w:color w:val="4D4D4D"/>
                <w:sz w:val="18"/>
                <w:szCs w:val="18"/>
              </w:rPr>
              <w:t>2010</w:t>
            </w:r>
          </w:p>
        </w:tc>
        <w:tc>
          <w:tcPr>
            <w:tcW w:w="1680" w:type="dxa"/>
            <w:vAlign w:val="bottom"/>
          </w:tcPr>
          <w:p w14:paraId="77810484" w14:textId="77777777" w:rsidR="004B413C" w:rsidRDefault="00EC2FEA">
            <w:pPr>
              <w:jc w:val="right"/>
              <w:rPr>
                <w:sz w:val="20"/>
                <w:szCs w:val="20"/>
              </w:rPr>
            </w:pPr>
            <w:r>
              <w:rPr>
                <w:rFonts w:ascii="Arial" w:eastAsia="Arial" w:hAnsi="Arial" w:cs="Arial"/>
                <w:color w:val="4D4D4D"/>
                <w:sz w:val="18"/>
                <w:szCs w:val="18"/>
              </w:rPr>
              <w:t>2020</w:t>
            </w:r>
          </w:p>
        </w:tc>
        <w:tc>
          <w:tcPr>
            <w:tcW w:w="0" w:type="dxa"/>
            <w:vAlign w:val="bottom"/>
          </w:tcPr>
          <w:p w14:paraId="2B97253B" w14:textId="77777777" w:rsidR="004B413C" w:rsidRDefault="004B413C">
            <w:pPr>
              <w:rPr>
                <w:sz w:val="1"/>
                <w:szCs w:val="1"/>
              </w:rPr>
            </w:pPr>
          </w:p>
        </w:tc>
      </w:tr>
      <w:tr w:rsidR="004B413C" w14:paraId="62E180D4" w14:textId="77777777">
        <w:trPr>
          <w:trHeight w:val="260"/>
        </w:trPr>
        <w:tc>
          <w:tcPr>
            <w:tcW w:w="360" w:type="dxa"/>
            <w:vAlign w:val="bottom"/>
          </w:tcPr>
          <w:p w14:paraId="10AC9D9C" w14:textId="77777777" w:rsidR="004B413C" w:rsidRDefault="004B413C"/>
        </w:tc>
        <w:tc>
          <w:tcPr>
            <w:tcW w:w="400" w:type="dxa"/>
            <w:vAlign w:val="bottom"/>
          </w:tcPr>
          <w:p w14:paraId="4927343A" w14:textId="77777777" w:rsidR="004B413C" w:rsidRDefault="004B413C"/>
        </w:tc>
        <w:tc>
          <w:tcPr>
            <w:tcW w:w="3180" w:type="dxa"/>
            <w:vAlign w:val="bottom"/>
          </w:tcPr>
          <w:p w14:paraId="000B64A6" w14:textId="77777777" w:rsidR="004B413C" w:rsidRDefault="004B413C"/>
        </w:tc>
        <w:tc>
          <w:tcPr>
            <w:tcW w:w="3500" w:type="dxa"/>
            <w:vAlign w:val="bottom"/>
          </w:tcPr>
          <w:p w14:paraId="5020E409" w14:textId="77777777" w:rsidR="004B413C" w:rsidRDefault="00EC2FEA">
            <w:pPr>
              <w:ind w:right="2200"/>
              <w:jc w:val="right"/>
              <w:rPr>
                <w:sz w:val="20"/>
                <w:szCs w:val="20"/>
              </w:rPr>
            </w:pPr>
            <w:r>
              <w:rPr>
                <w:rFonts w:ascii="Arial" w:eastAsia="Arial" w:hAnsi="Arial" w:cs="Arial"/>
              </w:rPr>
              <w:t>Year</w:t>
            </w:r>
          </w:p>
        </w:tc>
        <w:tc>
          <w:tcPr>
            <w:tcW w:w="1680" w:type="dxa"/>
            <w:vAlign w:val="bottom"/>
          </w:tcPr>
          <w:p w14:paraId="18D8FBCC" w14:textId="77777777" w:rsidR="004B413C" w:rsidRDefault="004B413C"/>
        </w:tc>
        <w:tc>
          <w:tcPr>
            <w:tcW w:w="0" w:type="dxa"/>
            <w:vAlign w:val="bottom"/>
          </w:tcPr>
          <w:p w14:paraId="57409002" w14:textId="77777777" w:rsidR="004B413C" w:rsidRDefault="004B413C">
            <w:pPr>
              <w:rPr>
                <w:sz w:val="1"/>
                <w:szCs w:val="1"/>
              </w:rPr>
            </w:pPr>
          </w:p>
        </w:tc>
      </w:tr>
    </w:tbl>
    <w:p w14:paraId="001838A2" w14:textId="77777777" w:rsidR="004B413C" w:rsidRDefault="004B413C">
      <w:pPr>
        <w:spacing w:line="200" w:lineRule="exact"/>
        <w:rPr>
          <w:sz w:val="20"/>
          <w:szCs w:val="20"/>
        </w:rPr>
      </w:pPr>
    </w:p>
    <w:p w14:paraId="3C415CBE" w14:textId="77777777" w:rsidR="004B413C" w:rsidRDefault="004B413C">
      <w:pPr>
        <w:spacing w:line="363" w:lineRule="exact"/>
        <w:rPr>
          <w:sz w:val="20"/>
          <w:szCs w:val="20"/>
        </w:rPr>
      </w:pPr>
    </w:p>
    <w:p w14:paraId="328FC037" w14:textId="77777777" w:rsidR="004B413C" w:rsidRDefault="00EC2FEA">
      <w:pPr>
        <w:spacing w:line="285" w:lineRule="auto"/>
        <w:jc w:val="both"/>
        <w:rPr>
          <w:sz w:val="20"/>
          <w:szCs w:val="20"/>
        </w:rPr>
      </w:pPr>
      <w:r>
        <w:rPr>
          <w:rFonts w:ascii="Arial" w:eastAsia="Arial" w:hAnsi="Arial" w:cs="Arial"/>
          <w:sz w:val="19"/>
          <w:szCs w:val="19"/>
        </w:rPr>
        <w:t>Figure 62: Ground and surface water levels recorded at bore 61611872 (red) and staﬀ gauge 6162624 (blue) that represent fluctuations in water levels at Pipidinny Swamp. Surface water levels were initially only recordable above 2 mAHD and later above 1 mAHD. Red segments of trend line represent periods of significant decline in water levels while blue segments represent periods of significant increases in water levels.</w:t>
      </w:r>
    </w:p>
    <w:p w14:paraId="4FCDC144" w14:textId="77777777" w:rsidR="004B413C" w:rsidRDefault="004B413C">
      <w:pPr>
        <w:spacing w:line="200" w:lineRule="exact"/>
        <w:rPr>
          <w:sz w:val="20"/>
          <w:szCs w:val="20"/>
        </w:rPr>
      </w:pPr>
    </w:p>
    <w:p w14:paraId="237C2BE4" w14:textId="77777777" w:rsidR="004B413C" w:rsidRDefault="004B413C">
      <w:pPr>
        <w:spacing w:line="200" w:lineRule="exact"/>
        <w:rPr>
          <w:sz w:val="20"/>
          <w:szCs w:val="20"/>
        </w:rPr>
      </w:pPr>
    </w:p>
    <w:p w14:paraId="6DAC89AA" w14:textId="77777777" w:rsidR="004B413C" w:rsidRDefault="004B413C">
      <w:pPr>
        <w:spacing w:line="200" w:lineRule="exact"/>
        <w:rPr>
          <w:sz w:val="20"/>
          <w:szCs w:val="20"/>
        </w:rPr>
      </w:pPr>
    </w:p>
    <w:p w14:paraId="0F2A35AC" w14:textId="77777777" w:rsidR="004B413C" w:rsidRDefault="004B413C">
      <w:pPr>
        <w:spacing w:line="200" w:lineRule="exact"/>
        <w:rPr>
          <w:sz w:val="20"/>
          <w:szCs w:val="20"/>
        </w:rPr>
      </w:pPr>
    </w:p>
    <w:p w14:paraId="6159C526" w14:textId="77777777" w:rsidR="004B413C" w:rsidRDefault="004B413C">
      <w:pPr>
        <w:spacing w:line="200" w:lineRule="exact"/>
        <w:rPr>
          <w:sz w:val="20"/>
          <w:szCs w:val="20"/>
        </w:rPr>
      </w:pPr>
    </w:p>
    <w:p w14:paraId="4BED2F73" w14:textId="77777777" w:rsidR="004B413C" w:rsidRDefault="004B413C">
      <w:pPr>
        <w:spacing w:line="200" w:lineRule="exact"/>
        <w:rPr>
          <w:sz w:val="20"/>
          <w:szCs w:val="20"/>
        </w:rPr>
      </w:pPr>
    </w:p>
    <w:p w14:paraId="65423727" w14:textId="77777777" w:rsidR="004B413C" w:rsidRDefault="004B413C">
      <w:pPr>
        <w:spacing w:line="200" w:lineRule="exact"/>
        <w:rPr>
          <w:sz w:val="20"/>
          <w:szCs w:val="20"/>
        </w:rPr>
      </w:pPr>
    </w:p>
    <w:p w14:paraId="384AADFB" w14:textId="77777777" w:rsidR="004B413C" w:rsidRDefault="004B413C">
      <w:pPr>
        <w:spacing w:line="200" w:lineRule="exact"/>
        <w:rPr>
          <w:sz w:val="20"/>
          <w:szCs w:val="20"/>
        </w:rPr>
      </w:pPr>
    </w:p>
    <w:p w14:paraId="240155B8" w14:textId="77777777" w:rsidR="004B413C" w:rsidRDefault="004B413C">
      <w:pPr>
        <w:spacing w:line="200" w:lineRule="exact"/>
        <w:rPr>
          <w:sz w:val="20"/>
          <w:szCs w:val="20"/>
        </w:rPr>
      </w:pPr>
    </w:p>
    <w:p w14:paraId="62423E05" w14:textId="77777777" w:rsidR="004B413C" w:rsidRDefault="004B413C">
      <w:pPr>
        <w:spacing w:line="200" w:lineRule="exact"/>
        <w:rPr>
          <w:sz w:val="20"/>
          <w:szCs w:val="20"/>
        </w:rPr>
      </w:pPr>
    </w:p>
    <w:p w14:paraId="22523F47" w14:textId="77777777" w:rsidR="004B413C" w:rsidRDefault="004B413C">
      <w:pPr>
        <w:spacing w:line="200" w:lineRule="exact"/>
        <w:rPr>
          <w:sz w:val="20"/>
          <w:szCs w:val="20"/>
        </w:rPr>
      </w:pPr>
    </w:p>
    <w:p w14:paraId="48524B21" w14:textId="77777777" w:rsidR="004B413C" w:rsidRDefault="004B413C">
      <w:pPr>
        <w:spacing w:line="200" w:lineRule="exact"/>
        <w:rPr>
          <w:sz w:val="20"/>
          <w:szCs w:val="20"/>
        </w:rPr>
      </w:pPr>
    </w:p>
    <w:p w14:paraId="1818FDA5" w14:textId="77777777" w:rsidR="004B413C" w:rsidRDefault="004B413C">
      <w:pPr>
        <w:spacing w:line="200" w:lineRule="exact"/>
        <w:rPr>
          <w:sz w:val="20"/>
          <w:szCs w:val="20"/>
        </w:rPr>
      </w:pPr>
    </w:p>
    <w:p w14:paraId="11C74F74" w14:textId="77777777" w:rsidR="004B413C" w:rsidRDefault="004B413C">
      <w:pPr>
        <w:spacing w:line="239" w:lineRule="exact"/>
        <w:rPr>
          <w:sz w:val="20"/>
          <w:szCs w:val="20"/>
        </w:rPr>
      </w:pPr>
    </w:p>
    <w:p w14:paraId="263FC492" w14:textId="77777777" w:rsidR="004B413C" w:rsidRDefault="00EC2FEA">
      <w:pPr>
        <w:ind w:right="20"/>
        <w:jc w:val="center"/>
        <w:rPr>
          <w:sz w:val="20"/>
          <w:szCs w:val="20"/>
        </w:rPr>
      </w:pPr>
      <w:r>
        <w:rPr>
          <w:rFonts w:ascii="Arial" w:eastAsia="Arial" w:hAnsi="Arial" w:cs="Arial"/>
          <w:sz w:val="20"/>
          <w:szCs w:val="20"/>
        </w:rPr>
        <w:t>97</w:t>
      </w:r>
    </w:p>
    <w:p w14:paraId="7764EE0D" w14:textId="77777777" w:rsidR="004B413C" w:rsidRDefault="004B413C">
      <w:pPr>
        <w:sectPr w:rsidR="004B413C">
          <w:pgSz w:w="12240" w:h="15840"/>
          <w:pgMar w:top="1440" w:right="1420" w:bottom="272" w:left="1440" w:header="0" w:footer="0" w:gutter="0"/>
          <w:cols w:space="720" w:equalWidth="0">
            <w:col w:w="9380"/>
          </w:cols>
        </w:sectPr>
      </w:pPr>
    </w:p>
    <w:p w14:paraId="760D60D4" w14:textId="77777777" w:rsidR="004B413C" w:rsidRDefault="00EC2FEA">
      <w:pPr>
        <w:spacing w:line="302" w:lineRule="auto"/>
        <w:ind w:left="1800" w:right="1800" w:hanging="6"/>
        <w:jc w:val="both"/>
        <w:rPr>
          <w:sz w:val="20"/>
          <w:szCs w:val="20"/>
        </w:rPr>
      </w:pPr>
      <w:bookmarkStart w:id="135" w:name="page98"/>
      <w:bookmarkEnd w:id="135"/>
      <w:r>
        <w:rPr>
          <w:rFonts w:ascii="Arial" w:eastAsia="Arial" w:hAnsi="Arial" w:cs="Arial"/>
          <w:sz w:val="20"/>
          <w:szCs w:val="20"/>
        </w:rPr>
        <w:lastRenderedPageBreak/>
        <w:t>Table 19: Vegetation cover abundance at the two plots established at Pipidinny Swamp in September 2019.</w:t>
      </w:r>
    </w:p>
    <w:p w14:paraId="7A48ABCF" w14:textId="77777777" w:rsidR="004B413C" w:rsidRDefault="004B413C">
      <w:pPr>
        <w:spacing w:line="143" w:lineRule="exact"/>
        <w:rPr>
          <w:sz w:val="20"/>
          <w:szCs w:val="20"/>
        </w:rPr>
      </w:pPr>
    </w:p>
    <w:tbl>
      <w:tblPr>
        <w:tblW w:w="0" w:type="auto"/>
        <w:tblInd w:w="2220" w:type="dxa"/>
        <w:tblLayout w:type="fixed"/>
        <w:tblCellMar>
          <w:left w:w="0" w:type="dxa"/>
          <w:right w:w="0" w:type="dxa"/>
        </w:tblCellMar>
        <w:tblLook w:val="04A0" w:firstRow="1" w:lastRow="0" w:firstColumn="1" w:lastColumn="0" w:noHBand="0" w:noVBand="1"/>
      </w:tblPr>
      <w:tblGrid>
        <w:gridCol w:w="2600"/>
        <w:gridCol w:w="820"/>
        <w:gridCol w:w="820"/>
        <w:gridCol w:w="680"/>
        <w:gridCol w:w="20"/>
      </w:tblGrid>
      <w:tr w:rsidR="004B413C" w14:paraId="3769D295" w14:textId="77777777">
        <w:trPr>
          <w:trHeight w:val="296"/>
        </w:trPr>
        <w:tc>
          <w:tcPr>
            <w:tcW w:w="2600" w:type="dxa"/>
            <w:tcBorders>
              <w:top w:val="single" w:sz="8" w:space="0" w:color="auto"/>
            </w:tcBorders>
            <w:vAlign w:val="bottom"/>
          </w:tcPr>
          <w:p w14:paraId="50F41BB6" w14:textId="77777777" w:rsidR="004B413C" w:rsidRDefault="00EC2FEA">
            <w:pPr>
              <w:rPr>
                <w:sz w:val="20"/>
                <w:szCs w:val="20"/>
              </w:rPr>
            </w:pPr>
            <w:r>
              <w:rPr>
                <w:rFonts w:ascii="Arial" w:eastAsia="Arial" w:hAnsi="Arial" w:cs="Arial"/>
                <w:sz w:val="20"/>
                <w:szCs w:val="20"/>
              </w:rPr>
              <w:t>Species</w:t>
            </w:r>
          </w:p>
        </w:tc>
        <w:tc>
          <w:tcPr>
            <w:tcW w:w="820" w:type="dxa"/>
            <w:tcBorders>
              <w:top w:val="single" w:sz="8" w:space="0" w:color="auto"/>
            </w:tcBorders>
            <w:vAlign w:val="bottom"/>
          </w:tcPr>
          <w:p w14:paraId="3FD7E42B" w14:textId="77777777" w:rsidR="004B413C" w:rsidRDefault="00EC2FEA">
            <w:pPr>
              <w:jc w:val="center"/>
              <w:rPr>
                <w:sz w:val="20"/>
                <w:szCs w:val="20"/>
              </w:rPr>
            </w:pPr>
            <w:r>
              <w:rPr>
                <w:rFonts w:ascii="Arial" w:eastAsia="Arial" w:hAnsi="Arial" w:cs="Arial"/>
                <w:sz w:val="20"/>
                <w:szCs w:val="20"/>
              </w:rPr>
              <w:t>Plot A</w:t>
            </w:r>
          </w:p>
        </w:tc>
        <w:tc>
          <w:tcPr>
            <w:tcW w:w="820" w:type="dxa"/>
            <w:tcBorders>
              <w:top w:val="single" w:sz="8" w:space="0" w:color="auto"/>
            </w:tcBorders>
            <w:vAlign w:val="bottom"/>
          </w:tcPr>
          <w:p w14:paraId="5859114C" w14:textId="77777777" w:rsidR="004B413C" w:rsidRDefault="00EC2FEA">
            <w:pPr>
              <w:ind w:left="120"/>
              <w:rPr>
                <w:sz w:val="20"/>
                <w:szCs w:val="20"/>
              </w:rPr>
            </w:pPr>
            <w:r>
              <w:rPr>
                <w:rFonts w:ascii="Arial" w:eastAsia="Arial" w:hAnsi="Arial" w:cs="Arial"/>
                <w:sz w:val="20"/>
                <w:szCs w:val="20"/>
              </w:rPr>
              <w:t>Plot B</w:t>
            </w:r>
          </w:p>
        </w:tc>
        <w:tc>
          <w:tcPr>
            <w:tcW w:w="680" w:type="dxa"/>
            <w:tcBorders>
              <w:top w:val="single" w:sz="8" w:space="0" w:color="auto"/>
            </w:tcBorders>
            <w:vAlign w:val="bottom"/>
          </w:tcPr>
          <w:p w14:paraId="6BF97BFB" w14:textId="77777777" w:rsidR="004B413C" w:rsidRDefault="00EC2FEA">
            <w:pPr>
              <w:jc w:val="right"/>
              <w:rPr>
                <w:sz w:val="20"/>
                <w:szCs w:val="20"/>
              </w:rPr>
            </w:pPr>
            <w:r>
              <w:rPr>
                <w:rFonts w:ascii="Arial" w:eastAsia="Arial" w:hAnsi="Arial" w:cs="Arial"/>
                <w:sz w:val="20"/>
                <w:szCs w:val="20"/>
              </w:rPr>
              <w:t>Status</w:t>
            </w:r>
          </w:p>
        </w:tc>
        <w:tc>
          <w:tcPr>
            <w:tcW w:w="20" w:type="dxa"/>
            <w:vAlign w:val="bottom"/>
          </w:tcPr>
          <w:p w14:paraId="5D16312F" w14:textId="77777777" w:rsidR="004B413C" w:rsidRDefault="004B413C">
            <w:pPr>
              <w:rPr>
                <w:sz w:val="24"/>
                <w:szCs w:val="24"/>
              </w:rPr>
            </w:pPr>
          </w:p>
        </w:tc>
      </w:tr>
      <w:tr w:rsidR="004B413C" w14:paraId="5C5CBF9B" w14:textId="77777777">
        <w:trPr>
          <w:trHeight w:val="49"/>
        </w:trPr>
        <w:tc>
          <w:tcPr>
            <w:tcW w:w="2600" w:type="dxa"/>
            <w:vAlign w:val="bottom"/>
          </w:tcPr>
          <w:p w14:paraId="71C0774A" w14:textId="77777777" w:rsidR="004B413C" w:rsidRDefault="004B413C">
            <w:pPr>
              <w:rPr>
                <w:sz w:val="4"/>
                <w:szCs w:val="4"/>
              </w:rPr>
            </w:pPr>
          </w:p>
        </w:tc>
        <w:tc>
          <w:tcPr>
            <w:tcW w:w="820" w:type="dxa"/>
            <w:vAlign w:val="bottom"/>
          </w:tcPr>
          <w:p w14:paraId="7FAD57ED" w14:textId="77777777" w:rsidR="004B413C" w:rsidRDefault="004B413C">
            <w:pPr>
              <w:rPr>
                <w:sz w:val="4"/>
                <w:szCs w:val="4"/>
              </w:rPr>
            </w:pPr>
          </w:p>
        </w:tc>
        <w:tc>
          <w:tcPr>
            <w:tcW w:w="820" w:type="dxa"/>
            <w:vAlign w:val="bottom"/>
          </w:tcPr>
          <w:p w14:paraId="38131DA7" w14:textId="77777777" w:rsidR="004B413C" w:rsidRDefault="004B413C">
            <w:pPr>
              <w:rPr>
                <w:sz w:val="4"/>
                <w:szCs w:val="4"/>
              </w:rPr>
            </w:pPr>
          </w:p>
        </w:tc>
        <w:tc>
          <w:tcPr>
            <w:tcW w:w="700" w:type="dxa"/>
            <w:gridSpan w:val="2"/>
            <w:vAlign w:val="bottom"/>
          </w:tcPr>
          <w:p w14:paraId="50656190" w14:textId="77777777" w:rsidR="004B413C" w:rsidRDefault="004B413C">
            <w:pPr>
              <w:rPr>
                <w:sz w:val="4"/>
                <w:szCs w:val="4"/>
              </w:rPr>
            </w:pPr>
          </w:p>
        </w:tc>
      </w:tr>
      <w:tr w:rsidR="004B413C" w14:paraId="42F1B95F" w14:textId="77777777">
        <w:trPr>
          <w:trHeight w:val="228"/>
        </w:trPr>
        <w:tc>
          <w:tcPr>
            <w:tcW w:w="2600" w:type="dxa"/>
            <w:tcBorders>
              <w:top w:val="single" w:sz="8" w:space="0" w:color="auto"/>
            </w:tcBorders>
            <w:vAlign w:val="bottom"/>
          </w:tcPr>
          <w:p w14:paraId="6D2F8588" w14:textId="77777777" w:rsidR="004B413C" w:rsidRDefault="00EC2FEA">
            <w:pPr>
              <w:spacing w:line="228" w:lineRule="exact"/>
              <w:rPr>
                <w:sz w:val="20"/>
                <w:szCs w:val="20"/>
              </w:rPr>
            </w:pPr>
            <w:r>
              <w:rPr>
                <w:rFonts w:ascii="Arial" w:eastAsia="Arial" w:hAnsi="Arial" w:cs="Arial"/>
                <w:i/>
                <w:iCs/>
                <w:sz w:val="20"/>
                <w:szCs w:val="20"/>
              </w:rPr>
              <w:t>Bromus diandrus</w:t>
            </w:r>
          </w:p>
        </w:tc>
        <w:tc>
          <w:tcPr>
            <w:tcW w:w="820" w:type="dxa"/>
            <w:tcBorders>
              <w:top w:val="single" w:sz="8" w:space="0" w:color="auto"/>
            </w:tcBorders>
            <w:vAlign w:val="bottom"/>
          </w:tcPr>
          <w:p w14:paraId="5322A5A5" w14:textId="77777777" w:rsidR="004B413C" w:rsidRDefault="00EC2FEA">
            <w:pPr>
              <w:spacing w:line="228" w:lineRule="exact"/>
              <w:jc w:val="center"/>
              <w:rPr>
                <w:sz w:val="20"/>
                <w:szCs w:val="20"/>
              </w:rPr>
            </w:pPr>
            <w:r>
              <w:rPr>
                <w:rFonts w:ascii="Arial" w:eastAsia="Arial" w:hAnsi="Arial" w:cs="Arial"/>
                <w:w w:val="89"/>
                <w:sz w:val="20"/>
                <w:szCs w:val="20"/>
              </w:rPr>
              <w:t>4</w:t>
            </w:r>
          </w:p>
        </w:tc>
        <w:tc>
          <w:tcPr>
            <w:tcW w:w="820" w:type="dxa"/>
            <w:tcBorders>
              <w:top w:val="single" w:sz="8" w:space="0" w:color="auto"/>
            </w:tcBorders>
            <w:vAlign w:val="bottom"/>
          </w:tcPr>
          <w:p w14:paraId="733992DD" w14:textId="77777777" w:rsidR="004B413C" w:rsidRDefault="00EC2FEA">
            <w:pPr>
              <w:spacing w:line="228" w:lineRule="exact"/>
              <w:jc w:val="center"/>
              <w:rPr>
                <w:sz w:val="20"/>
                <w:szCs w:val="20"/>
              </w:rPr>
            </w:pPr>
            <w:r>
              <w:rPr>
                <w:rFonts w:ascii="Arial" w:eastAsia="Arial" w:hAnsi="Arial" w:cs="Arial"/>
                <w:w w:val="89"/>
                <w:sz w:val="20"/>
                <w:szCs w:val="20"/>
              </w:rPr>
              <w:t>9</w:t>
            </w:r>
          </w:p>
        </w:tc>
        <w:tc>
          <w:tcPr>
            <w:tcW w:w="680" w:type="dxa"/>
            <w:tcBorders>
              <w:top w:val="single" w:sz="8" w:space="0" w:color="auto"/>
            </w:tcBorders>
            <w:vAlign w:val="bottom"/>
          </w:tcPr>
          <w:p w14:paraId="02C42605" w14:textId="77777777" w:rsidR="004B413C" w:rsidRDefault="00EC2FEA">
            <w:pPr>
              <w:spacing w:line="228" w:lineRule="exact"/>
              <w:jc w:val="right"/>
              <w:rPr>
                <w:sz w:val="20"/>
                <w:szCs w:val="20"/>
              </w:rPr>
            </w:pPr>
            <w:r>
              <w:rPr>
                <w:rFonts w:ascii="Arial" w:eastAsia="Arial" w:hAnsi="Arial" w:cs="Arial"/>
                <w:sz w:val="20"/>
                <w:szCs w:val="20"/>
              </w:rPr>
              <w:t>Exotic</w:t>
            </w:r>
          </w:p>
        </w:tc>
        <w:tc>
          <w:tcPr>
            <w:tcW w:w="20" w:type="dxa"/>
            <w:vAlign w:val="bottom"/>
          </w:tcPr>
          <w:p w14:paraId="39F33980" w14:textId="77777777" w:rsidR="004B413C" w:rsidRDefault="004B413C">
            <w:pPr>
              <w:rPr>
                <w:sz w:val="19"/>
                <w:szCs w:val="19"/>
              </w:rPr>
            </w:pPr>
          </w:p>
        </w:tc>
      </w:tr>
      <w:tr w:rsidR="004B413C" w14:paraId="1C0C8ECA" w14:textId="77777777">
        <w:trPr>
          <w:trHeight w:val="239"/>
        </w:trPr>
        <w:tc>
          <w:tcPr>
            <w:tcW w:w="2600" w:type="dxa"/>
            <w:vAlign w:val="bottom"/>
          </w:tcPr>
          <w:p w14:paraId="4E614222" w14:textId="77777777" w:rsidR="004B413C" w:rsidRDefault="00EC2FEA">
            <w:pPr>
              <w:rPr>
                <w:sz w:val="20"/>
                <w:szCs w:val="20"/>
              </w:rPr>
            </w:pPr>
            <w:r>
              <w:rPr>
                <w:rFonts w:ascii="Arial" w:eastAsia="Arial" w:hAnsi="Arial" w:cs="Arial"/>
                <w:i/>
                <w:iCs/>
                <w:sz w:val="20"/>
                <w:szCs w:val="20"/>
              </w:rPr>
              <w:t>Cirsium vulgare</w:t>
            </w:r>
          </w:p>
        </w:tc>
        <w:tc>
          <w:tcPr>
            <w:tcW w:w="820" w:type="dxa"/>
            <w:vAlign w:val="bottom"/>
          </w:tcPr>
          <w:p w14:paraId="0432FD47" w14:textId="77777777" w:rsidR="004B413C" w:rsidRDefault="00EC2FEA">
            <w:pPr>
              <w:jc w:val="center"/>
              <w:rPr>
                <w:sz w:val="20"/>
                <w:szCs w:val="20"/>
              </w:rPr>
            </w:pPr>
            <w:r>
              <w:rPr>
                <w:rFonts w:ascii="Arial" w:eastAsia="Arial" w:hAnsi="Arial" w:cs="Arial"/>
                <w:w w:val="89"/>
                <w:sz w:val="20"/>
                <w:szCs w:val="20"/>
              </w:rPr>
              <w:t>2</w:t>
            </w:r>
          </w:p>
        </w:tc>
        <w:tc>
          <w:tcPr>
            <w:tcW w:w="820" w:type="dxa"/>
            <w:vAlign w:val="bottom"/>
          </w:tcPr>
          <w:p w14:paraId="332B47FD" w14:textId="77777777" w:rsidR="004B413C" w:rsidRDefault="00EC2FEA">
            <w:pPr>
              <w:jc w:val="center"/>
              <w:rPr>
                <w:sz w:val="20"/>
                <w:szCs w:val="20"/>
              </w:rPr>
            </w:pPr>
            <w:r>
              <w:rPr>
                <w:rFonts w:ascii="Arial" w:eastAsia="Arial" w:hAnsi="Arial" w:cs="Arial"/>
                <w:w w:val="89"/>
                <w:sz w:val="20"/>
                <w:szCs w:val="20"/>
              </w:rPr>
              <w:t>0</w:t>
            </w:r>
          </w:p>
        </w:tc>
        <w:tc>
          <w:tcPr>
            <w:tcW w:w="700" w:type="dxa"/>
            <w:gridSpan w:val="2"/>
            <w:vAlign w:val="bottom"/>
          </w:tcPr>
          <w:p w14:paraId="1E757B6C" w14:textId="77777777" w:rsidR="004B413C" w:rsidRDefault="00EC2FEA">
            <w:pPr>
              <w:ind w:right="20"/>
              <w:jc w:val="right"/>
              <w:rPr>
                <w:sz w:val="20"/>
                <w:szCs w:val="20"/>
              </w:rPr>
            </w:pPr>
            <w:r>
              <w:rPr>
                <w:rFonts w:ascii="Arial" w:eastAsia="Arial" w:hAnsi="Arial" w:cs="Arial"/>
                <w:sz w:val="20"/>
                <w:szCs w:val="20"/>
              </w:rPr>
              <w:t>Exotic</w:t>
            </w:r>
          </w:p>
        </w:tc>
      </w:tr>
      <w:tr w:rsidR="004B413C" w14:paraId="48205125" w14:textId="77777777">
        <w:trPr>
          <w:trHeight w:val="239"/>
        </w:trPr>
        <w:tc>
          <w:tcPr>
            <w:tcW w:w="2600" w:type="dxa"/>
            <w:vAlign w:val="bottom"/>
          </w:tcPr>
          <w:p w14:paraId="28CEA9D6" w14:textId="77777777" w:rsidR="004B413C" w:rsidRDefault="00EC2FEA">
            <w:pPr>
              <w:rPr>
                <w:sz w:val="20"/>
                <w:szCs w:val="20"/>
              </w:rPr>
            </w:pPr>
            <w:r>
              <w:rPr>
                <w:rFonts w:ascii="Arial" w:eastAsia="Arial" w:hAnsi="Arial" w:cs="Arial"/>
                <w:i/>
                <w:iCs/>
                <w:sz w:val="20"/>
                <w:szCs w:val="20"/>
              </w:rPr>
              <w:t>Ehrharta longiflora</w:t>
            </w:r>
          </w:p>
        </w:tc>
        <w:tc>
          <w:tcPr>
            <w:tcW w:w="820" w:type="dxa"/>
            <w:vAlign w:val="bottom"/>
          </w:tcPr>
          <w:p w14:paraId="1B56310A" w14:textId="77777777" w:rsidR="004B413C" w:rsidRDefault="00EC2FEA">
            <w:pPr>
              <w:jc w:val="center"/>
              <w:rPr>
                <w:sz w:val="20"/>
                <w:szCs w:val="20"/>
              </w:rPr>
            </w:pPr>
            <w:r>
              <w:rPr>
                <w:rFonts w:ascii="Arial" w:eastAsia="Arial" w:hAnsi="Arial" w:cs="Arial"/>
                <w:w w:val="89"/>
                <w:sz w:val="20"/>
                <w:szCs w:val="20"/>
              </w:rPr>
              <w:t>7</w:t>
            </w:r>
          </w:p>
        </w:tc>
        <w:tc>
          <w:tcPr>
            <w:tcW w:w="820" w:type="dxa"/>
            <w:vAlign w:val="bottom"/>
          </w:tcPr>
          <w:p w14:paraId="54A40C3F" w14:textId="77777777" w:rsidR="004B413C" w:rsidRDefault="00EC2FEA">
            <w:pPr>
              <w:jc w:val="center"/>
              <w:rPr>
                <w:sz w:val="20"/>
                <w:szCs w:val="20"/>
              </w:rPr>
            </w:pPr>
            <w:r>
              <w:rPr>
                <w:rFonts w:ascii="Arial" w:eastAsia="Arial" w:hAnsi="Arial" w:cs="Arial"/>
                <w:w w:val="89"/>
                <w:sz w:val="20"/>
                <w:szCs w:val="20"/>
              </w:rPr>
              <w:t>9</w:t>
            </w:r>
          </w:p>
        </w:tc>
        <w:tc>
          <w:tcPr>
            <w:tcW w:w="700" w:type="dxa"/>
            <w:gridSpan w:val="2"/>
            <w:vAlign w:val="bottom"/>
          </w:tcPr>
          <w:p w14:paraId="3476AEE5" w14:textId="77777777" w:rsidR="004B413C" w:rsidRDefault="00EC2FEA">
            <w:pPr>
              <w:ind w:right="20"/>
              <w:jc w:val="right"/>
              <w:rPr>
                <w:sz w:val="20"/>
                <w:szCs w:val="20"/>
              </w:rPr>
            </w:pPr>
            <w:r>
              <w:rPr>
                <w:rFonts w:ascii="Arial" w:eastAsia="Arial" w:hAnsi="Arial" w:cs="Arial"/>
                <w:sz w:val="20"/>
                <w:szCs w:val="20"/>
              </w:rPr>
              <w:t>Exotic</w:t>
            </w:r>
          </w:p>
        </w:tc>
      </w:tr>
      <w:tr w:rsidR="004B413C" w14:paraId="7158413E" w14:textId="77777777">
        <w:trPr>
          <w:trHeight w:val="239"/>
        </w:trPr>
        <w:tc>
          <w:tcPr>
            <w:tcW w:w="2600" w:type="dxa"/>
            <w:vAlign w:val="bottom"/>
          </w:tcPr>
          <w:p w14:paraId="1AD5DCFF" w14:textId="77777777" w:rsidR="004B413C" w:rsidRDefault="00EC2FEA">
            <w:pPr>
              <w:rPr>
                <w:sz w:val="20"/>
                <w:szCs w:val="20"/>
              </w:rPr>
            </w:pPr>
            <w:r>
              <w:rPr>
                <w:rFonts w:ascii="Arial" w:eastAsia="Arial" w:hAnsi="Arial" w:cs="Arial"/>
                <w:i/>
                <w:iCs/>
                <w:sz w:val="20"/>
                <w:szCs w:val="20"/>
              </w:rPr>
              <w:t>Euphorbia sp.</w:t>
            </w:r>
          </w:p>
        </w:tc>
        <w:tc>
          <w:tcPr>
            <w:tcW w:w="820" w:type="dxa"/>
            <w:vAlign w:val="bottom"/>
          </w:tcPr>
          <w:p w14:paraId="198BF356" w14:textId="77777777" w:rsidR="004B413C" w:rsidRDefault="00EC2FEA">
            <w:pPr>
              <w:jc w:val="center"/>
              <w:rPr>
                <w:sz w:val="20"/>
                <w:szCs w:val="20"/>
              </w:rPr>
            </w:pPr>
            <w:r>
              <w:rPr>
                <w:rFonts w:ascii="Arial" w:eastAsia="Arial" w:hAnsi="Arial" w:cs="Arial"/>
                <w:w w:val="89"/>
                <w:sz w:val="20"/>
                <w:szCs w:val="20"/>
              </w:rPr>
              <w:t>0</w:t>
            </w:r>
          </w:p>
        </w:tc>
        <w:tc>
          <w:tcPr>
            <w:tcW w:w="820" w:type="dxa"/>
            <w:vAlign w:val="bottom"/>
          </w:tcPr>
          <w:p w14:paraId="2902F5C6" w14:textId="77777777" w:rsidR="004B413C" w:rsidRDefault="00EC2FEA">
            <w:pPr>
              <w:jc w:val="center"/>
              <w:rPr>
                <w:sz w:val="20"/>
                <w:szCs w:val="20"/>
              </w:rPr>
            </w:pPr>
            <w:r>
              <w:rPr>
                <w:rFonts w:ascii="Arial" w:eastAsia="Arial" w:hAnsi="Arial" w:cs="Arial"/>
                <w:w w:val="89"/>
                <w:sz w:val="20"/>
                <w:szCs w:val="20"/>
              </w:rPr>
              <w:t>1</w:t>
            </w:r>
          </w:p>
        </w:tc>
        <w:tc>
          <w:tcPr>
            <w:tcW w:w="700" w:type="dxa"/>
            <w:gridSpan w:val="2"/>
            <w:vAlign w:val="bottom"/>
          </w:tcPr>
          <w:p w14:paraId="719B6400" w14:textId="77777777" w:rsidR="004B413C" w:rsidRDefault="00EC2FEA">
            <w:pPr>
              <w:ind w:right="20"/>
              <w:jc w:val="right"/>
              <w:rPr>
                <w:sz w:val="20"/>
                <w:szCs w:val="20"/>
              </w:rPr>
            </w:pPr>
            <w:r>
              <w:rPr>
                <w:rFonts w:ascii="Arial" w:eastAsia="Arial" w:hAnsi="Arial" w:cs="Arial"/>
                <w:sz w:val="20"/>
                <w:szCs w:val="20"/>
              </w:rPr>
              <w:t>Exotic</w:t>
            </w:r>
          </w:p>
        </w:tc>
      </w:tr>
      <w:tr w:rsidR="004B413C" w14:paraId="1CCDF8D5" w14:textId="77777777">
        <w:trPr>
          <w:trHeight w:val="239"/>
        </w:trPr>
        <w:tc>
          <w:tcPr>
            <w:tcW w:w="2600" w:type="dxa"/>
            <w:vAlign w:val="bottom"/>
          </w:tcPr>
          <w:p w14:paraId="61CBE16E" w14:textId="77777777" w:rsidR="004B413C" w:rsidRDefault="00EC2FEA">
            <w:pPr>
              <w:rPr>
                <w:sz w:val="20"/>
                <w:szCs w:val="20"/>
              </w:rPr>
            </w:pPr>
            <w:r>
              <w:rPr>
                <w:rFonts w:ascii="Arial" w:eastAsia="Arial" w:hAnsi="Arial" w:cs="Arial"/>
                <w:i/>
                <w:iCs/>
                <w:sz w:val="20"/>
                <w:szCs w:val="20"/>
              </w:rPr>
              <w:t>Fumaria muralis</w:t>
            </w:r>
          </w:p>
        </w:tc>
        <w:tc>
          <w:tcPr>
            <w:tcW w:w="820" w:type="dxa"/>
            <w:vAlign w:val="bottom"/>
          </w:tcPr>
          <w:p w14:paraId="6594272E" w14:textId="77777777" w:rsidR="004B413C" w:rsidRDefault="00EC2FEA">
            <w:pPr>
              <w:jc w:val="center"/>
              <w:rPr>
                <w:sz w:val="20"/>
                <w:szCs w:val="20"/>
              </w:rPr>
            </w:pPr>
            <w:r>
              <w:rPr>
                <w:rFonts w:ascii="Arial" w:eastAsia="Arial" w:hAnsi="Arial" w:cs="Arial"/>
                <w:w w:val="89"/>
                <w:sz w:val="20"/>
                <w:szCs w:val="20"/>
              </w:rPr>
              <w:t>2</w:t>
            </w:r>
          </w:p>
        </w:tc>
        <w:tc>
          <w:tcPr>
            <w:tcW w:w="820" w:type="dxa"/>
            <w:vAlign w:val="bottom"/>
          </w:tcPr>
          <w:p w14:paraId="7FAFF0F7" w14:textId="77777777" w:rsidR="004B413C" w:rsidRDefault="00EC2FEA">
            <w:pPr>
              <w:jc w:val="center"/>
              <w:rPr>
                <w:sz w:val="20"/>
                <w:szCs w:val="20"/>
              </w:rPr>
            </w:pPr>
            <w:r>
              <w:rPr>
                <w:rFonts w:ascii="Arial" w:eastAsia="Arial" w:hAnsi="Arial" w:cs="Arial"/>
                <w:w w:val="89"/>
                <w:sz w:val="20"/>
                <w:szCs w:val="20"/>
              </w:rPr>
              <w:t>3</w:t>
            </w:r>
          </w:p>
        </w:tc>
        <w:tc>
          <w:tcPr>
            <w:tcW w:w="700" w:type="dxa"/>
            <w:gridSpan w:val="2"/>
            <w:vAlign w:val="bottom"/>
          </w:tcPr>
          <w:p w14:paraId="1BBC2B18" w14:textId="77777777" w:rsidR="004B413C" w:rsidRDefault="00EC2FEA">
            <w:pPr>
              <w:ind w:right="20"/>
              <w:jc w:val="right"/>
              <w:rPr>
                <w:sz w:val="20"/>
                <w:szCs w:val="20"/>
              </w:rPr>
            </w:pPr>
            <w:r>
              <w:rPr>
                <w:rFonts w:ascii="Arial" w:eastAsia="Arial" w:hAnsi="Arial" w:cs="Arial"/>
                <w:sz w:val="20"/>
                <w:szCs w:val="20"/>
              </w:rPr>
              <w:t>Exotic</w:t>
            </w:r>
          </w:p>
        </w:tc>
      </w:tr>
      <w:tr w:rsidR="004B413C" w14:paraId="4766FB44" w14:textId="77777777">
        <w:trPr>
          <w:trHeight w:val="239"/>
        </w:trPr>
        <w:tc>
          <w:tcPr>
            <w:tcW w:w="2600" w:type="dxa"/>
            <w:vAlign w:val="bottom"/>
          </w:tcPr>
          <w:p w14:paraId="24CFD74D" w14:textId="77777777" w:rsidR="004B413C" w:rsidRDefault="00EC2FEA">
            <w:pPr>
              <w:rPr>
                <w:sz w:val="20"/>
                <w:szCs w:val="20"/>
              </w:rPr>
            </w:pPr>
            <w:r>
              <w:rPr>
                <w:rFonts w:ascii="Arial" w:eastAsia="Arial" w:hAnsi="Arial" w:cs="Arial"/>
                <w:i/>
                <w:iCs/>
                <w:sz w:val="20"/>
                <w:szCs w:val="20"/>
              </w:rPr>
              <w:t>Pelargonium capitatum</w:t>
            </w:r>
          </w:p>
        </w:tc>
        <w:tc>
          <w:tcPr>
            <w:tcW w:w="820" w:type="dxa"/>
            <w:vAlign w:val="bottom"/>
          </w:tcPr>
          <w:p w14:paraId="5483693B" w14:textId="77777777" w:rsidR="004B413C" w:rsidRDefault="00EC2FEA">
            <w:pPr>
              <w:jc w:val="center"/>
              <w:rPr>
                <w:sz w:val="20"/>
                <w:szCs w:val="20"/>
              </w:rPr>
            </w:pPr>
            <w:r>
              <w:rPr>
                <w:rFonts w:ascii="Arial" w:eastAsia="Arial" w:hAnsi="Arial" w:cs="Arial"/>
                <w:w w:val="89"/>
                <w:sz w:val="20"/>
                <w:szCs w:val="20"/>
              </w:rPr>
              <w:t>2</w:t>
            </w:r>
          </w:p>
        </w:tc>
        <w:tc>
          <w:tcPr>
            <w:tcW w:w="820" w:type="dxa"/>
            <w:vAlign w:val="bottom"/>
          </w:tcPr>
          <w:p w14:paraId="5068E87B" w14:textId="77777777" w:rsidR="004B413C" w:rsidRDefault="00EC2FEA">
            <w:pPr>
              <w:jc w:val="center"/>
              <w:rPr>
                <w:sz w:val="20"/>
                <w:szCs w:val="20"/>
              </w:rPr>
            </w:pPr>
            <w:r>
              <w:rPr>
                <w:rFonts w:ascii="Arial" w:eastAsia="Arial" w:hAnsi="Arial" w:cs="Arial"/>
                <w:w w:val="89"/>
                <w:sz w:val="20"/>
                <w:szCs w:val="20"/>
              </w:rPr>
              <w:t>2</w:t>
            </w:r>
          </w:p>
        </w:tc>
        <w:tc>
          <w:tcPr>
            <w:tcW w:w="700" w:type="dxa"/>
            <w:gridSpan w:val="2"/>
            <w:vAlign w:val="bottom"/>
          </w:tcPr>
          <w:p w14:paraId="63AB8DAC" w14:textId="77777777" w:rsidR="004B413C" w:rsidRDefault="00EC2FEA">
            <w:pPr>
              <w:ind w:right="20"/>
              <w:jc w:val="right"/>
              <w:rPr>
                <w:sz w:val="20"/>
                <w:szCs w:val="20"/>
              </w:rPr>
            </w:pPr>
            <w:r>
              <w:rPr>
                <w:rFonts w:ascii="Arial" w:eastAsia="Arial" w:hAnsi="Arial" w:cs="Arial"/>
                <w:sz w:val="20"/>
                <w:szCs w:val="20"/>
              </w:rPr>
              <w:t>Exotic</w:t>
            </w:r>
          </w:p>
        </w:tc>
      </w:tr>
      <w:tr w:rsidR="004B413C" w14:paraId="658A7F76" w14:textId="77777777">
        <w:trPr>
          <w:trHeight w:val="239"/>
        </w:trPr>
        <w:tc>
          <w:tcPr>
            <w:tcW w:w="2600" w:type="dxa"/>
            <w:vAlign w:val="bottom"/>
          </w:tcPr>
          <w:p w14:paraId="54C23C3D" w14:textId="77777777" w:rsidR="004B413C" w:rsidRDefault="00EC2FEA">
            <w:pPr>
              <w:rPr>
                <w:sz w:val="20"/>
                <w:szCs w:val="20"/>
              </w:rPr>
            </w:pPr>
            <w:r>
              <w:rPr>
                <w:rFonts w:ascii="Arial" w:eastAsia="Arial" w:hAnsi="Arial" w:cs="Arial"/>
                <w:i/>
                <w:iCs/>
                <w:sz w:val="20"/>
                <w:szCs w:val="20"/>
              </w:rPr>
              <w:t>Sonchus oleraceus</w:t>
            </w:r>
          </w:p>
        </w:tc>
        <w:tc>
          <w:tcPr>
            <w:tcW w:w="820" w:type="dxa"/>
            <w:vAlign w:val="bottom"/>
          </w:tcPr>
          <w:p w14:paraId="3A8DD683" w14:textId="77777777" w:rsidR="004B413C" w:rsidRDefault="00EC2FEA">
            <w:pPr>
              <w:jc w:val="center"/>
              <w:rPr>
                <w:sz w:val="20"/>
                <w:szCs w:val="20"/>
              </w:rPr>
            </w:pPr>
            <w:r>
              <w:rPr>
                <w:rFonts w:ascii="Arial" w:eastAsia="Arial" w:hAnsi="Arial" w:cs="Arial"/>
                <w:w w:val="89"/>
                <w:sz w:val="20"/>
                <w:szCs w:val="20"/>
              </w:rPr>
              <w:t>2</w:t>
            </w:r>
          </w:p>
        </w:tc>
        <w:tc>
          <w:tcPr>
            <w:tcW w:w="820" w:type="dxa"/>
            <w:vAlign w:val="bottom"/>
          </w:tcPr>
          <w:p w14:paraId="6E6B3E12" w14:textId="77777777" w:rsidR="004B413C" w:rsidRDefault="00EC2FEA">
            <w:pPr>
              <w:jc w:val="center"/>
              <w:rPr>
                <w:sz w:val="20"/>
                <w:szCs w:val="20"/>
              </w:rPr>
            </w:pPr>
            <w:r>
              <w:rPr>
                <w:rFonts w:ascii="Arial" w:eastAsia="Arial" w:hAnsi="Arial" w:cs="Arial"/>
                <w:w w:val="89"/>
                <w:sz w:val="20"/>
                <w:szCs w:val="20"/>
              </w:rPr>
              <w:t>1</w:t>
            </w:r>
          </w:p>
        </w:tc>
        <w:tc>
          <w:tcPr>
            <w:tcW w:w="700" w:type="dxa"/>
            <w:gridSpan w:val="2"/>
            <w:vAlign w:val="bottom"/>
          </w:tcPr>
          <w:p w14:paraId="23393A9E" w14:textId="77777777" w:rsidR="004B413C" w:rsidRDefault="00EC2FEA">
            <w:pPr>
              <w:ind w:right="20"/>
              <w:jc w:val="right"/>
              <w:rPr>
                <w:sz w:val="20"/>
                <w:szCs w:val="20"/>
              </w:rPr>
            </w:pPr>
            <w:r>
              <w:rPr>
                <w:rFonts w:ascii="Arial" w:eastAsia="Arial" w:hAnsi="Arial" w:cs="Arial"/>
                <w:sz w:val="20"/>
                <w:szCs w:val="20"/>
              </w:rPr>
              <w:t>Exotic</w:t>
            </w:r>
          </w:p>
        </w:tc>
      </w:tr>
      <w:tr w:rsidR="004B413C" w14:paraId="0240B6AA" w14:textId="77777777">
        <w:trPr>
          <w:trHeight w:val="239"/>
        </w:trPr>
        <w:tc>
          <w:tcPr>
            <w:tcW w:w="2600" w:type="dxa"/>
            <w:vAlign w:val="bottom"/>
          </w:tcPr>
          <w:p w14:paraId="0D48B753" w14:textId="77777777" w:rsidR="004B413C" w:rsidRDefault="00EC2FEA">
            <w:pPr>
              <w:rPr>
                <w:sz w:val="20"/>
                <w:szCs w:val="20"/>
              </w:rPr>
            </w:pPr>
            <w:r>
              <w:rPr>
                <w:rFonts w:ascii="Arial" w:eastAsia="Arial" w:hAnsi="Arial" w:cs="Arial"/>
                <w:i/>
                <w:iCs/>
                <w:sz w:val="20"/>
                <w:szCs w:val="20"/>
              </w:rPr>
              <w:t>Symphiotrichum squamatum</w:t>
            </w:r>
          </w:p>
        </w:tc>
        <w:tc>
          <w:tcPr>
            <w:tcW w:w="820" w:type="dxa"/>
            <w:vAlign w:val="bottom"/>
          </w:tcPr>
          <w:p w14:paraId="39AD9C62" w14:textId="77777777" w:rsidR="004B413C" w:rsidRDefault="00EC2FEA">
            <w:pPr>
              <w:jc w:val="center"/>
              <w:rPr>
                <w:sz w:val="20"/>
                <w:szCs w:val="20"/>
              </w:rPr>
            </w:pPr>
            <w:r>
              <w:rPr>
                <w:rFonts w:ascii="Arial" w:eastAsia="Arial" w:hAnsi="Arial" w:cs="Arial"/>
                <w:w w:val="89"/>
                <w:sz w:val="20"/>
                <w:szCs w:val="20"/>
              </w:rPr>
              <w:t>1</w:t>
            </w:r>
          </w:p>
        </w:tc>
        <w:tc>
          <w:tcPr>
            <w:tcW w:w="820" w:type="dxa"/>
            <w:vAlign w:val="bottom"/>
          </w:tcPr>
          <w:p w14:paraId="54551C0A" w14:textId="77777777" w:rsidR="004B413C" w:rsidRDefault="00EC2FEA">
            <w:pPr>
              <w:jc w:val="center"/>
              <w:rPr>
                <w:sz w:val="20"/>
                <w:szCs w:val="20"/>
              </w:rPr>
            </w:pPr>
            <w:r>
              <w:rPr>
                <w:rFonts w:ascii="Arial" w:eastAsia="Arial" w:hAnsi="Arial" w:cs="Arial"/>
                <w:w w:val="89"/>
                <w:sz w:val="20"/>
                <w:szCs w:val="20"/>
              </w:rPr>
              <w:t>0</w:t>
            </w:r>
          </w:p>
        </w:tc>
        <w:tc>
          <w:tcPr>
            <w:tcW w:w="700" w:type="dxa"/>
            <w:gridSpan w:val="2"/>
            <w:vAlign w:val="bottom"/>
          </w:tcPr>
          <w:p w14:paraId="60218D90" w14:textId="77777777" w:rsidR="004B413C" w:rsidRDefault="00EC2FEA">
            <w:pPr>
              <w:ind w:right="20"/>
              <w:jc w:val="right"/>
              <w:rPr>
                <w:sz w:val="20"/>
                <w:szCs w:val="20"/>
              </w:rPr>
            </w:pPr>
            <w:r>
              <w:rPr>
                <w:rFonts w:ascii="Arial" w:eastAsia="Arial" w:hAnsi="Arial" w:cs="Arial"/>
                <w:sz w:val="20"/>
                <w:szCs w:val="20"/>
              </w:rPr>
              <w:t>Exotic</w:t>
            </w:r>
          </w:p>
        </w:tc>
      </w:tr>
      <w:tr w:rsidR="004B413C" w14:paraId="2CD64CBB" w14:textId="77777777">
        <w:trPr>
          <w:trHeight w:val="239"/>
        </w:trPr>
        <w:tc>
          <w:tcPr>
            <w:tcW w:w="2600" w:type="dxa"/>
            <w:vAlign w:val="bottom"/>
          </w:tcPr>
          <w:p w14:paraId="07AC5A13" w14:textId="77777777" w:rsidR="004B413C" w:rsidRDefault="00EC2FEA">
            <w:pPr>
              <w:rPr>
                <w:sz w:val="20"/>
                <w:szCs w:val="20"/>
              </w:rPr>
            </w:pPr>
            <w:r>
              <w:rPr>
                <w:rFonts w:ascii="Arial" w:eastAsia="Arial" w:hAnsi="Arial" w:cs="Arial"/>
                <w:i/>
                <w:iCs/>
                <w:sz w:val="20"/>
                <w:szCs w:val="20"/>
              </w:rPr>
              <w:t>Typha orientalis</w:t>
            </w:r>
          </w:p>
        </w:tc>
        <w:tc>
          <w:tcPr>
            <w:tcW w:w="820" w:type="dxa"/>
            <w:vAlign w:val="bottom"/>
          </w:tcPr>
          <w:p w14:paraId="7A0834DC" w14:textId="77777777" w:rsidR="004B413C" w:rsidRDefault="00EC2FEA">
            <w:pPr>
              <w:jc w:val="center"/>
              <w:rPr>
                <w:sz w:val="20"/>
                <w:szCs w:val="20"/>
              </w:rPr>
            </w:pPr>
            <w:r>
              <w:rPr>
                <w:rFonts w:ascii="Arial" w:eastAsia="Arial" w:hAnsi="Arial" w:cs="Arial"/>
                <w:w w:val="89"/>
                <w:sz w:val="20"/>
                <w:szCs w:val="20"/>
              </w:rPr>
              <w:t>6</w:t>
            </w:r>
          </w:p>
        </w:tc>
        <w:tc>
          <w:tcPr>
            <w:tcW w:w="820" w:type="dxa"/>
            <w:vAlign w:val="bottom"/>
          </w:tcPr>
          <w:p w14:paraId="27E0E854" w14:textId="77777777" w:rsidR="004B413C" w:rsidRDefault="00EC2FEA">
            <w:pPr>
              <w:jc w:val="center"/>
              <w:rPr>
                <w:sz w:val="20"/>
                <w:szCs w:val="20"/>
              </w:rPr>
            </w:pPr>
            <w:r>
              <w:rPr>
                <w:rFonts w:ascii="Arial" w:eastAsia="Arial" w:hAnsi="Arial" w:cs="Arial"/>
                <w:w w:val="89"/>
                <w:sz w:val="20"/>
                <w:szCs w:val="20"/>
              </w:rPr>
              <w:t>0</w:t>
            </w:r>
          </w:p>
        </w:tc>
        <w:tc>
          <w:tcPr>
            <w:tcW w:w="700" w:type="dxa"/>
            <w:gridSpan w:val="2"/>
            <w:vAlign w:val="bottom"/>
          </w:tcPr>
          <w:p w14:paraId="7A3DB85A" w14:textId="77777777" w:rsidR="004B413C" w:rsidRDefault="00EC2FEA">
            <w:pPr>
              <w:ind w:right="20"/>
              <w:jc w:val="right"/>
              <w:rPr>
                <w:sz w:val="20"/>
                <w:szCs w:val="20"/>
              </w:rPr>
            </w:pPr>
            <w:r>
              <w:rPr>
                <w:rFonts w:ascii="Arial" w:eastAsia="Arial" w:hAnsi="Arial" w:cs="Arial"/>
                <w:sz w:val="20"/>
                <w:szCs w:val="20"/>
              </w:rPr>
              <w:t>Exotic</w:t>
            </w:r>
          </w:p>
        </w:tc>
      </w:tr>
      <w:tr w:rsidR="004B413C" w14:paraId="1A2CA7DF" w14:textId="77777777">
        <w:trPr>
          <w:trHeight w:val="239"/>
        </w:trPr>
        <w:tc>
          <w:tcPr>
            <w:tcW w:w="2600" w:type="dxa"/>
            <w:vAlign w:val="bottom"/>
          </w:tcPr>
          <w:p w14:paraId="344A7B79" w14:textId="77777777" w:rsidR="004B413C" w:rsidRDefault="00EC2FEA">
            <w:pPr>
              <w:rPr>
                <w:sz w:val="20"/>
                <w:szCs w:val="20"/>
              </w:rPr>
            </w:pPr>
            <w:r>
              <w:rPr>
                <w:rFonts w:ascii="Arial" w:eastAsia="Arial" w:hAnsi="Arial" w:cs="Arial"/>
                <w:i/>
                <w:iCs/>
                <w:sz w:val="20"/>
                <w:szCs w:val="20"/>
              </w:rPr>
              <w:t>Acacia saligna</w:t>
            </w:r>
          </w:p>
        </w:tc>
        <w:tc>
          <w:tcPr>
            <w:tcW w:w="820" w:type="dxa"/>
            <w:vAlign w:val="bottom"/>
          </w:tcPr>
          <w:p w14:paraId="286FAD1F" w14:textId="77777777" w:rsidR="004B413C" w:rsidRDefault="00EC2FEA">
            <w:pPr>
              <w:jc w:val="center"/>
              <w:rPr>
                <w:sz w:val="20"/>
                <w:szCs w:val="20"/>
              </w:rPr>
            </w:pPr>
            <w:r>
              <w:rPr>
                <w:rFonts w:ascii="Arial" w:eastAsia="Arial" w:hAnsi="Arial" w:cs="Arial"/>
                <w:w w:val="89"/>
                <w:sz w:val="20"/>
                <w:szCs w:val="20"/>
              </w:rPr>
              <w:t>6</w:t>
            </w:r>
          </w:p>
        </w:tc>
        <w:tc>
          <w:tcPr>
            <w:tcW w:w="820" w:type="dxa"/>
            <w:vAlign w:val="bottom"/>
          </w:tcPr>
          <w:p w14:paraId="5F5141C5" w14:textId="77777777" w:rsidR="004B413C" w:rsidRDefault="00EC2FEA">
            <w:pPr>
              <w:jc w:val="center"/>
              <w:rPr>
                <w:sz w:val="20"/>
                <w:szCs w:val="20"/>
              </w:rPr>
            </w:pPr>
            <w:r>
              <w:rPr>
                <w:rFonts w:ascii="Arial" w:eastAsia="Arial" w:hAnsi="Arial" w:cs="Arial"/>
                <w:w w:val="89"/>
                <w:sz w:val="20"/>
                <w:szCs w:val="20"/>
              </w:rPr>
              <w:t>10</w:t>
            </w:r>
          </w:p>
        </w:tc>
        <w:tc>
          <w:tcPr>
            <w:tcW w:w="700" w:type="dxa"/>
            <w:gridSpan w:val="2"/>
            <w:vAlign w:val="bottom"/>
          </w:tcPr>
          <w:p w14:paraId="4B5515A8" w14:textId="77777777" w:rsidR="004B413C" w:rsidRDefault="00EC2FEA">
            <w:pPr>
              <w:ind w:right="20"/>
              <w:jc w:val="right"/>
              <w:rPr>
                <w:sz w:val="20"/>
                <w:szCs w:val="20"/>
              </w:rPr>
            </w:pPr>
            <w:r>
              <w:rPr>
                <w:rFonts w:ascii="Arial" w:eastAsia="Arial" w:hAnsi="Arial" w:cs="Arial"/>
                <w:sz w:val="20"/>
                <w:szCs w:val="20"/>
              </w:rPr>
              <w:t>Native</w:t>
            </w:r>
          </w:p>
        </w:tc>
      </w:tr>
      <w:tr w:rsidR="004B413C" w14:paraId="1C8D2275" w14:textId="77777777">
        <w:trPr>
          <w:trHeight w:val="239"/>
        </w:trPr>
        <w:tc>
          <w:tcPr>
            <w:tcW w:w="2600" w:type="dxa"/>
            <w:vAlign w:val="bottom"/>
          </w:tcPr>
          <w:p w14:paraId="3E30E7AF" w14:textId="77777777" w:rsidR="004B413C" w:rsidRDefault="00EC2FEA">
            <w:pPr>
              <w:rPr>
                <w:sz w:val="20"/>
                <w:szCs w:val="20"/>
              </w:rPr>
            </w:pPr>
            <w:r>
              <w:rPr>
                <w:rFonts w:ascii="Arial" w:eastAsia="Arial" w:hAnsi="Arial" w:cs="Arial"/>
                <w:i/>
                <w:iCs/>
                <w:sz w:val="20"/>
                <w:szCs w:val="20"/>
              </w:rPr>
              <w:t>Baumea articulata</w:t>
            </w:r>
          </w:p>
        </w:tc>
        <w:tc>
          <w:tcPr>
            <w:tcW w:w="820" w:type="dxa"/>
            <w:vAlign w:val="bottom"/>
          </w:tcPr>
          <w:p w14:paraId="7534FDF6" w14:textId="77777777" w:rsidR="004B413C" w:rsidRDefault="00EC2FEA">
            <w:pPr>
              <w:jc w:val="center"/>
              <w:rPr>
                <w:sz w:val="20"/>
                <w:szCs w:val="20"/>
              </w:rPr>
            </w:pPr>
            <w:r>
              <w:rPr>
                <w:rFonts w:ascii="Arial" w:eastAsia="Arial" w:hAnsi="Arial" w:cs="Arial"/>
                <w:w w:val="89"/>
                <w:sz w:val="20"/>
                <w:szCs w:val="20"/>
              </w:rPr>
              <w:t>2</w:t>
            </w:r>
          </w:p>
        </w:tc>
        <w:tc>
          <w:tcPr>
            <w:tcW w:w="820" w:type="dxa"/>
            <w:vAlign w:val="bottom"/>
          </w:tcPr>
          <w:p w14:paraId="0CFFBAF6" w14:textId="77777777" w:rsidR="004B413C" w:rsidRDefault="00EC2FEA">
            <w:pPr>
              <w:jc w:val="center"/>
              <w:rPr>
                <w:sz w:val="20"/>
                <w:szCs w:val="20"/>
              </w:rPr>
            </w:pPr>
            <w:r>
              <w:rPr>
                <w:rFonts w:ascii="Arial" w:eastAsia="Arial" w:hAnsi="Arial" w:cs="Arial"/>
                <w:w w:val="89"/>
                <w:sz w:val="20"/>
                <w:szCs w:val="20"/>
              </w:rPr>
              <w:t>0</w:t>
            </w:r>
          </w:p>
        </w:tc>
        <w:tc>
          <w:tcPr>
            <w:tcW w:w="700" w:type="dxa"/>
            <w:gridSpan w:val="2"/>
            <w:vAlign w:val="bottom"/>
          </w:tcPr>
          <w:p w14:paraId="49B414C2" w14:textId="77777777" w:rsidR="004B413C" w:rsidRDefault="00EC2FEA">
            <w:pPr>
              <w:ind w:right="20"/>
              <w:jc w:val="right"/>
              <w:rPr>
                <w:sz w:val="20"/>
                <w:szCs w:val="20"/>
              </w:rPr>
            </w:pPr>
            <w:r>
              <w:rPr>
                <w:rFonts w:ascii="Arial" w:eastAsia="Arial" w:hAnsi="Arial" w:cs="Arial"/>
                <w:sz w:val="20"/>
                <w:szCs w:val="20"/>
              </w:rPr>
              <w:t>Native</w:t>
            </w:r>
          </w:p>
        </w:tc>
      </w:tr>
      <w:tr w:rsidR="004B413C" w14:paraId="11B7B240" w14:textId="77777777">
        <w:trPr>
          <w:trHeight w:val="239"/>
        </w:trPr>
        <w:tc>
          <w:tcPr>
            <w:tcW w:w="2600" w:type="dxa"/>
            <w:vAlign w:val="bottom"/>
          </w:tcPr>
          <w:p w14:paraId="6D6F9D05" w14:textId="77777777" w:rsidR="004B413C" w:rsidRDefault="00EC2FEA">
            <w:pPr>
              <w:rPr>
                <w:sz w:val="20"/>
                <w:szCs w:val="20"/>
              </w:rPr>
            </w:pPr>
            <w:r>
              <w:rPr>
                <w:rFonts w:ascii="Arial" w:eastAsia="Arial" w:hAnsi="Arial" w:cs="Arial"/>
                <w:i/>
                <w:iCs/>
                <w:sz w:val="20"/>
                <w:szCs w:val="20"/>
              </w:rPr>
              <w:t>Melaleuca rhaphiophylla</w:t>
            </w:r>
          </w:p>
        </w:tc>
        <w:tc>
          <w:tcPr>
            <w:tcW w:w="820" w:type="dxa"/>
            <w:vAlign w:val="bottom"/>
          </w:tcPr>
          <w:p w14:paraId="6DE7C3B2" w14:textId="77777777" w:rsidR="004B413C" w:rsidRDefault="00EC2FEA">
            <w:pPr>
              <w:jc w:val="center"/>
              <w:rPr>
                <w:sz w:val="20"/>
                <w:szCs w:val="20"/>
              </w:rPr>
            </w:pPr>
            <w:r>
              <w:rPr>
                <w:rFonts w:ascii="Arial" w:eastAsia="Arial" w:hAnsi="Arial" w:cs="Arial"/>
                <w:w w:val="89"/>
                <w:sz w:val="20"/>
                <w:szCs w:val="20"/>
              </w:rPr>
              <w:t>4</w:t>
            </w:r>
          </w:p>
        </w:tc>
        <w:tc>
          <w:tcPr>
            <w:tcW w:w="820" w:type="dxa"/>
            <w:vAlign w:val="bottom"/>
          </w:tcPr>
          <w:p w14:paraId="6F4B7FAB" w14:textId="77777777" w:rsidR="004B413C" w:rsidRDefault="00EC2FEA">
            <w:pPr>
              <w:jc w:val="center"/>
              <w:rPr>
                <w:sz w:val="20"/>
                <w:szCs w:val="20"/>
              </w:rPr>
            </w:pPr>
            <w:r>
              <w:rPr>
                <w:rFonts w:ascii="Arial" w:eastAsia="Arial" w:hAnsi="Arial" w:cs="Arial"/>
                <w:w w:val="89"/>
                <w:sz w:val="20"/>
                <w:szCs w:val="20"/>
              </w:rPr>
              <w:t>0</w:t>
            </w:r>
          </w:p>
        </w:tc>
        <w:tc>
          <w:tcPr>
            <w:tcW w:w="700" w:type="dxa"/>
            <w:gridSpan w:val="2"/>
            <w:vAlign w:val="bottom"/>
          </w:tcPr>
          <w:p w14:paraId="3E6DB4A3" w14:textId="77777777" w:rsidR="004B413C" w:rsidRDefault="00EC2FEA">
            <w:pPr>
              <w:ind w:right="20"/>
              <w:jc w:val="right"/>
              <w:rPr>
                <w:sz w:val="20"/>
                <w:szCs w:val="20"/>
              </w:rPr>
            </w:pPr>
            <w:r>
              <w:rPr>
                <w:rFonts w:ascii="Arial" w:eastAsia="Arial" w:hAnsi="Arial" w:cs="Arial"/>
                <w:sz w:val="20"/>
                <w:szCs w:val="20"/>
              </w:rPr>
              <w:t>Native</w:t>
            </w:r>
          </w:p>
        </w:tc>
      </w:tr>
      <w:tr w:rsidR="004B413C" w14:paraId="1DE0AFFC" w14:textId="77777777">
        <w:trPr>
          <w:trHeight w:val="239"/>
        </w:trPr>
        <w:tc>
          <w:tcPr>
            <w:tcW w:w="2600" w:type="dxa"/>
            <w:vAlign w:val="bottom"/>
          </w:tcPr>
          <w:p w14:paraId="4F3DFD58" w14:textId="77777777" w:rsidR="004B413C" w:rsidRDefault="00EC2FEA">
            <w:pPr>
              <w:rPr>
                <w:sz w:val="20"/>
                <w:szCs w:val="20"/>
              </w:rPr>
            </w:pPr>
            <w:r>
              <w:rPr>
                <w:rFonts w:ascii="Arial" w:eastAsia="Arial" w:hAnsi="Arial" w:cs="Arial"/>
                <w:i/>
                <w:iCs/>
                <w:sz w:val="20"/>
                <w:szCs w:val="20"/>
              </w:rPr>
              <w:t>Myoporum caprarioides</w:t>
            </w:r>
          </w:p>
        </w:tc>
        <w:tc>
          <w:tcPr>
            <w:tcW w:w="820" w:type="dxa"/>
            <w:vAlign w:val="bottom"/>
          </w:tcPr>
          <w:p w14:paraId="182CE65F" w14:textId="77777777" w:rsidR="004B413C" w:rsidRDefault="00EC2FEA">
            <w:pPr>
              <w:jc w:val="center"/>
              <w:rPr>
                <w:sz w:val="20"/>
                <w:szCs w:val="20"/>
              </w:rPr>
            </w:pPr>
            <w:r>
              <w:rPr>
                <w:rFonts w:ascii="Arial" w:eastAsia="Arial" w:hAnsi="Arial" w:cs="Arial"/>
                <w:w w:val="89"/>
                <w:sz w:val="20"/>
                <w:szCs w:val="20"/>
              </w:rPr>
              <w:t>3</w:t>
            </w:r>
          </w:p>
        </w:tc>
        <w:tc>
          <w:tcPr>
            <w:tcW w:w="820" w:type="dxa"/>
            <w:vAlign w:val="bottom"/>
          </w:tcPr>
          <w:p w14:paraId="0D8E9658" w14:textId="77777777" w:rsidR="004B413C" w:rsidRDefault="00EC2FEA">
            <w:pPr>
              <w:jc w:val="center"/>
              <w:rPr>
                <w:sz w:val="20"/>
                <w:szCs w:val="20"/>
              </w:rPr>
            </w:pPr>
            <w:r>
              <w:rPr>
                <w:rFonts w:ascii="Arial" w:eastAsia="Arial" w:hAnsi="Arial" w:cs="Arial"/>
                <w:w w:val="89"/>
                <w:sz w:val="20"/>
                <w:szCs w:val="20"/>
              </w:rPr>
              <w:t>2</w:t>
            </w:r>
          </w:p>
        </w:tc>
        <w:tc>
          <w:tcPr>
            <w:tcW w:w="700" w:type="dxa"/>
            <w:gridSpan w:val="2"/>
            <w:vAlign w:val="bottom"/>
          </w:tcPr>
          <w:p w14:paraId="322A5A8D" w14:textId="77777777" w:rsidR="004B413C" w:rsidRDefault="00EC2FEA">
            <w:pPr>
              <w:ind w:right="20"/>
              <w:jc w:val="right"/>
              <w:rPr>
                <w:sz w:val="20"/>
                <w:szCs w:val="20"/>
              </w:rPr>
            </w:pPr>
            <w:r>
              <w:rPr>
                <w:rFonts w:ascii="Arial" w:eastAsia="Arial" w:hAnsi="Arial" w:cs="Arial"/>
                <w:sz w:val="20"/>
                <w:szCs w:val="20"/>
              </w:rPr>
              <w:t>Native</w:t>
            </w:r>
          </w:p>
        </w:tc>
      </w:tr>
      <w:tr w:rsidR="004B413C" w14:paraId="3DE81E2B" w14:textId="77777777">
        <w:trPr>
          <w:trHeight w:val="239"/>
        </w:trPr>
        <w:tc>
          <w:tcPr>
            <w:tcW w:w="2600" w:type="dxa"/>
            <w:vAlign w:val="bottom"/>
          </w:tcPr>
          <w:p w14:paraId="4FCC2B71" w14:textId="77777777" w:rsidR="004B413C" w:rsidRDefault="00EC2FEA">
            <w:pPr>
              <w:rPr>
                <w:sz w:val="20"/>
                <w:szCs w:val="20"/>
              </w:rPr>
            </w:pPr>
            <w:r>
              <w:rPr>
                <w:rFonts w:ascii="Arial" w:eastAsia="Arial" w:hAnsi="Arial" w:cs="Arial"/>
                <w:i/>
                <w:iCs/>
                <w:sz w:val="20"/>
                <w:szCs w:val="20"/>
              </w:rPr>
              <w:t>Rhagodia baccata</w:t>
            </w:r>
          </w:p>
        </w:tc>
        <w:tc>
          <w:tcPr>
            <w:tcW w:w="820" w:type="dxa"/>
            <w:vAlign w:val="bottom"/>
          </w:tcPr>
          <w:p w14:paraId="66AB602C" w14:textId="77777777" w:rsidR="004B413C" w:rsidRDefault="00EC2FEA">
            <w:pPr>
              <w:jc w:val="center"/>
              <w:rPr>
                <w:sz w:val="20"/>
                <w:szCs w:val="20"/>
              </w:rPr>
            </w:pPr>
            <w:r>
              <w:rPr>
                <w:rFonts w:ascii="Arial" w:eastAsia="Arial" w:hAnsi="Arial" w:cs="Arial"/>
                <w:w w:val="89"/>
                <w:sz w:val="20"/>
                <w:szCs w:val="20"/>
              </w:rPr>
              <w:t>3</w:t>
            </w:r>
          </w:p>
        </w:tc>
        <w:tc>
          <w:tcPr>
            <w:tcW w:w="820" w:type="dxa"/>
            <w:vAlign w:val="bottom"/>
          </w:tcPr>
          <w:p w14:paraId="579554D2" w14:textId="77777777" w:rsidR="004B413C" w:rsidRDefault="00EC2FEA">
            <w:pPr>
              <w:jc w:val="center"/>
              <w:rPr>
                <w:sz w:val="20"/>
                <w:szCs w:val="20"/>
              </w:rPr>
            </w:pPr>
            <w:r>
              <w:rPr>
                <w:rFonts w:ascii="Arial" w:eastAsia="Arial" w:hAnsi="Arial" w:cs="Arial"/>
                <w:w w:val="89"/>
                <w:sz w:val="20"/>
                <w:szCs w:val="20"/>
              </w:rPr>
              <w:t>4</w:t>
            </w:r>
          </w:p>
        </w:tc>
        <w:tc>
          <w:tcPr>
            <w:tcW w:w="700" w:type="dxa"/>
            <w:gridSpan w:val="2"/>
            <w:vAlign w:val="bottom"/>
          </w:tcPr>
          <w:p w14:paraId="16E3D827" w14:textId="77777777" w:rsidR="004B413C" w:rsidRDefault="00EC2FEA">
            <w:pPr>
              <w:ind w:right="20"/>
              <w:jc w:val="right"/>
              <w:rPr>
                <w:sz w:val="20"/>
                <w:szCs w:val="20"/>
              </w:rPr>
            </w:pPr>
            <w:r>
              <w:rPr>
                <w:rFonts w:ascii="Arial" w:eastAsia="Arial" w:hAnsi="Arial" w:cs="Arial"/>
                <w:sz w:val="20"/>
                <w:szCs w:val="20"/>
              </w:rPr>
              <w:t>Native</w:t>
            </w:r>
          </w:p>
        </w:tc>
      </w:tr>
      <w:tr w:rsidR="004B413C" w14:paraId="0C6305A4" w14:textId="77777777">
        <w:trPr>
          <w:trHeight w:val="281"/>
        </w:trPr>
        <w:tc>
          <w:tcPr>
            <w:tcW w:w="2600" w:type="dxa"/>
            <w:vAlign w:val="bottom"/>
          </w:tcPr>
          <w:p w14:paraId="0CDA34D6" w14:textId="77777777" w:rsidR="004B413C" w:rsidRDefault="00EC2FEA">
            <w:pPr>
              <w:rPr>
                <w:sz w:val="20"/>
                <w:szCs w:val="20"/>
              </w:rPr>
            </w:pPr>
            <w:r>
              <w:rPr>
                <w:rFonts w:ascii="Arial" w:eastAsia="Arial" w:hAnsi="Arial" w:cs="Arial"/>
                <w:i/>
                <w:iCs/>
                <w:sz w:val="20"/>
                <w:szCs w:val="20"/>
              </w:rPr>
              <w:t>Spyridium globulosum</w:t>
            </w:r>
          </w:p>
        </w:tc>
        <w:tc>
          <w:tcPr>
            <w:tcW w:w="820" w:type="dxa"/>
            <w:vAlign w:val="bottom"/>
          </w:tcPr>
          <w:p w14:paraId="2A29A7B9" w14:textId="77777777" w:rsidR="004B413C" w:rsidRDefault="00EC2FEA">
            <w:pPr>
              <w:jc w:val="center"/>
              <w:rPr>
                <w:sz w:val="20"/>
                <w:szCs w:val="20"/>
              </w:rPr>
            </w:pPr>
            <w:r>
              <w:rPr>
                <w:rFonts w:ascii="Arial" w:eastAsia="Arial" w:hAnsi="Arial" w:cs="Arial"/>
                <w:w w:val="89"/>
                <w:sz w:val="20"/>
                <w:szCs w:val="20"/>
              </w:rPr>
              <w:t>3</w:t>
            </w:r>
          </w:p>
        </w:tc>
        <w:tc>
          <w:tcPr>
            <w:tcW w:w="820" w:type="dxa"/>
            <w:vAlign w:val="bottom"/>
          </w:tcPr>
          <w:p w14:paraId="1B141D9B" w14:textId="77777777" w:rsidR="004B413C" w:rsidRDefault="00EC2FEA">
            <w:pPr>
              <w:jc w:val="center"/>
              <w:rPr>
                <w:sz w:val="20"/>
                <w:szCs w:val="20"/>
              </w:rPr>
            </w:pPr>
            <w:r>
              <w:rPr>
                <w:rFonts w:ascii="Arial" w:eastAsia="Arial" w:hAnsi="Arial" w:cs="Arial"/>
                <w:w w:val="89"/>
                <w:sz w:val="20"/>
                <w:szCs w:val="20"/>
              </w:rPr>
              <w:t>3</w:t>
            </w:r>
          </w:p>
        </w:tc>
        <w:tc>
          <w:tcPr>
            <w:tcW w:w="700" w:type="dxa"/>
            <w:gridSpan w:val="2"/>
            <w:vAlign w:val="bottom"/>
          </w:tcPr>
          <w:p w14:paraId="6DC07C07" w14:textId="77777777" w:rsidR="004B413C" w:rsidRDefault="00EC2FEA">
            <w:pPr>
              <w:ind w:right="20"/>
              <w:jc w:val="right"/>
              <w:rPr>
                <w:sz w:val="20"/>
                <w:szCs w:val="20"/>
              </w:rPr>
            </w:pPr>
            <w:r>
              <w:rPr>
                <w:rFonts w:ascii="Arial" w:eastAsia="Arial" w:hAnsi="Arial" w:cs="Arial"/>
                <w:sz w:val="20"/>
                <w:szCs w:val="20"/>
              </w:rPr>
              <w:t>Native</w:t>
            </w:r>
          </w:p>
        </w:tc>
      </w:tr>
      <w:tr w:rsidR="004B413C" w14:paraId="5B2B3B83" w14:textId="77777777">
        <w:trPr>
          <w:trHeight w:val="50"/>
        </w:trPr>
        <w:tc>
          <w:tcPr>
            <w:tcW w:w="2600" w:type="dxa"/>
            <w:tcBorders>
              <w:bottom w:val="single" w:sz="8" w:space="0" w:color="auto"/>
            </w:tcBorders>
            <w:vAlign w:val="bottom"/>
          </w:tcPr>
          <w:p w14:paraId="4DDC2A09" w14:textId="77777777" w:rsidR="004B413C" w:rsidRDefault="004B413C">
            <w:pPr>
              <w:rPr>
                <w:sz w:val="4"/>
                <w:szCs w:val="4"/>
              </w:rPr>
            </w:pPr>
          </w:p>
        </w:tc>
        <w:tc>
          <w:tcPr>
            <w:tcW w:w="820" w:type="dxa"/>
            <w:tcBorders>
              <w:bottom w:val="single" w:sz="8" w:space="0" w:color="auto"/>
            </w:tcBorders>
            <w:vAlign w:val="bottom"/>
          </w:tcPr>
          <w:p w14:paraId="124583B9" w14:textId="77777777" w:rsidR="004B413C" w:rsidRDefault="004B413C">
            <w:pPr>
              <w:rPr>
                <w:sz w:val="4"/>
                <w:szCs w:val="4"/>
              </w:rPr>
            </w:pPr>
          </w:p>
        </w:tc>
        <w:tc>
          <w:tcPr>
            <w:tcW w:w="820" w:type="dxa"/>
            <w:tcBorders>
              <w:bottom w:val="single" w:sz="8" w:space="0" w:color="auto"/>
            </w:tcBorders>
            <w:vAlign w:val="bottom"/>
          </w:tcPr>
          <w:p w14:paraId="0FDB0BA1" w14:textId="77777777" w:rsidR="004B413C" w:rsidRDefault="004B413C">
            <w:pPr>
              <w:rPr>
                <w:sz w:val="4"/>
                <w:szCs w:val="4"/>
              </w:rPr>
            </w:pPr>
          </w:p>
        </w:tc>
        <w:tc>
          <w:tcPr>
            <w:tcW w:w="680" w:type="dxa"/>
            <w:tcBorders>
              <w:bottom w:val="single" w:sz="8" w:space="0" w:color="auto"/>
            </w:tcBorders>
            <w:vAlign w:val="bottom"/>
          </w:tcPr>
          <w:p w14:paraId="6159D489" w14:textId="77777777" w:rsidR="004B413C" w:rsidRDefault="004B413C">
            <w:pPr>
              <w:rPr>
                <w:sz w:val="4"/>
                <w:szCs w:val="4"/>
              </w:rPr>
            </w:pPr>
          </w:p>
        </w:tc>
        <w:tc>
          <w:tcPr>
            <w:tcW w:w="20" w:type="dxa"/>
            <w:tcBorders>
              <w:bottom w:val="single" w:sz="8" w:space="0" w:color="auto"/>
            </w:tcBorders>
            <w:vAlign w:val="bottom"/>
          </w:tcPr>
          <w:p w14:paraId="4E3B7CB0" w14:textId="77777777" w:rsidR="004B413C" w:rsidRDefault="004B413C">
            <w:pPr>
              <w:rPr>
                <w:sz w:val="4"/>
                <w:szCs w:val="4"/>
              </w:rPr>
            </w:pPr>
          </w:p>
        </w:tc>
      </w:tr>
    </w:tbl>
    <w:p w14:paraId="2496E6AF" w14:textId="77777777" w:rsidR="004B413C" w:rsidRDefault="004B413C">
      <w:pPr>
        <w:spacing w:line="200" w:lineRule="exact"/>
        <w:rPr>
          <w:sz w:val="20"/>
          <w:szCs w:val="20"/>
        </w:rPr>
      </w:pPr>
    </w:p>
    <w:p w14:paraId="4C1C9619" w14:textId="77777777" w:rsidR="004B413C" w:rsidRDefault="004B413C">
      <w:pPr>
        <w:spacing w:line="221" w:lineRule="exact"/>
        <w:rPr>
          <w:sz w:val="20"/>
          <w:szCs w:val="20"/>
        </w:rPr>
      </w:pPr>
    </w:p>
    <w:p w14:paraId="7FB724B4" w14:textId="77777777" w:rsidR="004B413C" w:rsidRDefault="00EC2FEA">
      <w:pPr>
        <w:spacing w:line="275" w:lineRule="auto"/>
        <w:ind w:left="1800" w:right="1780" w:hanging="6"/>
        <w:jc w:val="both"/>
        <w:rPr>
          <w:sz w:val="20"/>
          <w:szCs w:val="20"/>
        </w:rPr>
      </w:pPr>
      <w:r>
        <w:rPr>
          <w:rFonts w:ascii="Arial" w:eastAsia="Arial" w:hAnsi="Arial" w:cs="Arial"/>
          <w:sz w:val="20"/>
          <w:szCs w:val="20"/>
        </w:rPr>
        <w:t>Table 20: Ecological consequences of revised thresholds in terms of compliance of stated site management objectives at Pipidinny Swamp.</w:t>
      </w:r>
    </w:p>
    <w:p w14:paraId="3008159D" w14:textId="77777777" w:rsidR="004B413C" w:rsidRDefault="004B413C">
      <w:pPr>
        <w:spacing w:line="154" w:lineRule="exact"/>
        <w:rPr>
          <w:sz w:val="20"/>
          <w:szCs w:val="20"/>
        </w:rPr>
      </w:pPr>
    </w:p>
    <w:tbl>
      <w:tblPr>
        <w:tblW w:w="0" w:type="auto"/>
        <w:tblInd w:w="160" w:type="dxa"/>
        <w:tblLayout w:type="fixed"/>
        <w:tblCellMar>
          <w:left w:w="0" w:type="dxa"/>
          <w:right w:w="0" w:type="dxa"/>
        </w:tblCellMar>
        <w:tblLook w:val="04A0" w:firstRow="1" w:lastRow="0" w:firstColumn="1" w:lastColumn="0" w:noHBand="0" w:noVBand="1"/>
      </w:tblPr>
      <w:tblGrid>
        <w:gridCol w:w="20"/>
        <w:gridCol w:w="3480"/>
        <w:gridCol w:w="3460"/>
        <w:gridCol w:w="2060"/>
      </w:tblGrid>
      <w:tr w:rsidR="004B413C" w14:paraId="641BD073" w14:textId="77777777">
        <w:trPr>
          <w:trHeight w:val="239"/>
        </w:trPr>
        <w:tc>
          <w:tcPr>
            <w:tcW w:w="20" w:type="dxa"/>
            <w:vAlign w:val="bottom"/>
          </w:tcPr>
          <w:p w14:paraId="4131E434" w14:textId="77777777" w:rsidR="004B413C" w:rsidRDefault="004B413C">
            <w:pPr>
              <w:rPr>
                <w:sz w:val="20"/>
                <w:szCs w:val="20"/>
              </w:rPr>
            </w:pPr>
          </w:p>
        </w:tc>
        <w:tc>
          <w:tcPr>
            <w:tcW w:w="3480" w:type="dxa"/>
            <w:tcBorders>
              <w:top w:val="single" w:sz="8" w:space="0" w:color="auto"/>
            </w:tcBorders>
            <w:vAlign w:val="bottom"/>
          </w:tcPr>
          <w:p w14:paraId="320C7343" w14:textId="77777777" w:rsidR="004B413C" w:rsidRDefault="004B413C">
            <w:pPr>
              <w:rPr>
                <w:sz w:val="20"/>
                <w:szCs w:val="20"/>
              </w:rPr>
            </w:pPr>
          </w:p>
        </w:tc>
        <w:tc>
          <w:tcPr>
            <w:tcW w:w="3460" w:type="dxa"/>
            <w:tcBorders>
              <w:top w:val="single" w:sz="8" w:space="0" w:color="auto"/>
            </w:tcBorders>
            <w:vAlign w:val="bottom"/>
          </w:tcPr>
          <w:p w14:paraId="22AE990C" w14:textId="77777777" w:rsidR="004B413C" w:rsidRDefault="00EC2FEA">
            <w:pPr>
              <w:ind w:left="140"/>
              <w:rPr>
                <w:sz w:val="20"/>
                <w:szCs w:val="20"/>
              </w:rPr>
            </w:pPr>
            <w:r>
              <w:rPr>
                <w:rFonts w:ascii="Arial" w:eastAsia="Arial" w:hAnsi="Arial" w:cs="Arial"/>
                <w:sz w:val="20"/>
                <w:szCs w:val="20"/>
              </w:rPr>
              <w:t>Likely eﬀect of 2030 revised</w:t>
            </w:r>
          </w:p>
        </w:tc>
        <w:tc>
          <w:tcPr>
            <w:tcW w:w="2060" w:type="dxa"/>
            <w:tcBorders>
              <w:top w:val="single" w:sz="8" w:space="0" w:color="auto"/>
            </w:tcBorders>
            <w:vAlign w:val="bottom"/>
          </w:tcPr>
          <w:p w14:paraId="1F3234AF" w14:textId="77777777" w:rsidR="004B413C" w:rsidRDefault="004B413C">
            <w:pPr>
              <w:rPr>
                <w:sz w:val="20"/>
                <w:szCs w:val="20"/>
              </w:rPr>
            </w:pPr>
          </w:p>
        </w:tc>
      </w:tr>
      <w:tr w:rsidR="004B413C" w14:paraId="1945F2CA" w14:textId="77777777">
        <w:trPr>
          <w:trHeight w:val="281"/>
        </w:trPr>
        <w:tc>
          <w:tcPr>
            <w:tcW w:w="20" w:type="dxa"/>
            <w:vAlign w:val="bottom"/>
          </w:tcPr>
          <w:p w14:paraId="1A18B26F" w14:textId="77777777" w:rsidR="004B413C" w:rsidRDefault="004B413C">
            <w:pPr>
              <w:rPr>
                <w:sz w:val="24"/>
                <w:szCs w:val="24"/>
              </w:rPr>
            </w:pPr>
          </w:p>
        </w:tc>
        <w:tc>
          <w:tcPr>
            <w:tcW w:w="3480" w:type="dxa"/>
            <w:vAlign w:val="bottom"/>
          </w:tcPr>
          <w:p w14:paraId="4081F9F5" w14:textId="77777777" w:rsidR="004B413C" w:rsidRDefault="004B413C">
            <w:pPr>
              <w:rPr>
                <w:sz w:val="24"/>
                <w:szCs w:val="24"/>
              </w:rPr>
            </w:pPr>
          </w:p>
        </w:tc>
        <w:tc>
          <w:tcPr>
            <w:tcW w:w="3460" w:type="dxa"/>
            <w:vAlign w:val="bottom"/>
          </w:tcPr>
          <w:p w14:paraId="555EF73B" w14:textId="77777777" w:rsidR="004B413C" w:rsidRDefault="00EC2FEA">
            <w:pPr>
              <w:ind w:left="140"/>
              <w:rPr>
                <w:sz w:val="20"/>
                <w:szCs w:val="20"/>
              </w:rPr>
            </w:pPr>
            <w:r>
              <w:rPr>
                <w:rFonts w:ascii="Arial" w:eastAsia="Arial" w:hAnsi="Arial" w:cs="Arial"/>
                <w:sz w:val="20"/>
                <w:szCs w:val="20"/>
              </w:rPr>
              <w:t>thresholds</w:t>
            </w:r>
          </w:p>
        </w:tc>
        <w:tc>
          <w:tcPr>
            <w:tcW w:w="2060" w:type="dxa"/>
            <w:vAlign w:val="bottom"/>
          </w:tcPr>
          <w:p w14:paraId="373F7A5C" w14:textId="77777777" w:rsidR="004B413C" w:rsidRDefault="00EC2FEA">
            <w:pPr>
              <w:jc w:val="center"/>
              <w:rPr>
                <w:sz w:val="20"/>
                <w:szCs w:val="20"/>
              </w:rPr>
            </w:pPr>
            <w:r>
              <w:rPr>
                <w:rFonts w:ascii="Arial" w:eastAsia="Arial" w:hAnsi="Arial" w:cs="Arial"/>
                <w:w w:val="98"/>
                <w:sz w:val="20"/>
                <w:szCs w:val="20"/>
              </w:rPr>
              <w:t>Future Compliance</w:t>
            </w:r>
          </w:p>
        </w:tc>
      </w:tr>
      <w:tr w:rsidR="004B413C" w14:paraId="04989820" w14:textId="77777777">
        <w:trPr>
          <w:trHeight w:val="50"/>
        </w:trPr>
        <w:tc>
          <w:tcPr>
            <w:tcW w:w="20" w:type="dxa"/>
            <w:vAlign w:val="bottom"/>
          </w:tcPr>
          <w:p w14:paraId="2B800148" w14:textId="77777777" w:rsidR="004B413C" w:rsidRDefault="004B413C">
            <w:pPr>
              <w:rPr>
                <w:sz w:val="4"/>
                <w:szCs w:val="4"/>
              </w:rPr>
            </w:pPr>
          </w:p>
        </w:tc>
        <w:tc>
          <w:tcPr>
            <w:tcW w:w="3480" w:type="dxa"/>
            <w:tcBorders>
              <w:bottom w:val="single" w:sz="8" w:space="0" w:color="auto"/>
            </w:tcBorders>
            <w:vAlign w:val="bottom"/>
          </w:tcPr>
          <w:p w14:paraId="68BDEF16" w14:textId="77777777" w:rsidR="004B413C" w:rsidRDefault="004B413C">
            <w:pPr>
              <w:rPr>
                <w:sz w:val="4"/>
                <w:szCs w:val="4"/>
              </w:rPr>
            </w:pPr>
          </w:p>
        </w:tc>
        <w:tc>
          <w:tcPr>
            <w:tcW w:w="3460" w:type="dxa"/>
            <w:tcBorders>
              <w:bottom w:val="single" w:sz="8" w:space="0" w:color="auto"/>
            </w:tcBorders>
            <w:vAlign w:val="bottom"/>
          </w:tcPr>
          <w:p w14:paraId="598A0737" w14:textId="77777777" w:rsidR="004B413C" w:rsidRDefault="004B413C">
            <w:pPr>
              <w:rPr>
                <w:sz w:val="4"/>
                <w:szCs w:val="4"/>
              </w:rPr>
            </w:pPr>
          </w:p>
        </w:tc>
        <w:tc>
          <w:tcPr>
            <w:tcW w:w="2060" w:type="dxa"/>
            <w:tcBorders>
              <w:bottom w:val="single" w:sz="8" w:space="0" w:color="auto"/>
            </w:tcBorders>
            <w:vAlign w:val="bottom"/>
          </w:tcPr>
          <w:p w14:paraId="1F43BC39" w14:textId="77777777" w:rsidR="004B413C" w:rsidRDefault="004B413C">
            <w:pPr>
              <w:rPr>
                <w:sz w:val="4"/>
                <w:szCs w:val="4"/>
              </w:rPr>
            </w:pPr>
          </w:p>
        </w:tc>
      </w:tr>
      <w:tr w:rsidR="004B413C" w14:paraId="07936D02" w14:textId="77777777">
        <w:trPr>
          <w:trHeight w:val="228"/>
        </w:trPr>
        <w:tc>
          <w:tcPr>
            <w:tcW w:w="20" w:type="dxa"/>
            <w:vAlign w:val="bottom"/>
          </w:tcPr>
          <w:p w14:paraId="6D10A6B0" w14:textId="77777777" w:rsidR="004B413C" w:rsidRDefault="004B413C">
            <w:pPr>
              <w:rPr>
                <w:sz w:val="19"/>
                <w:szCs w:val="19"/>
              </w:rPr>
            </w:pPr>
          </w:p>
        </w:tc>
        <w:tc>
          <w:tcPr>
            <w:tcW w:w="3480" w:type="dxa"/>
            <w:vAlign w:val="bottom"/>
          </w:tcPr>
          <w:p w14:paraId="32D7AE71" w14:textId="77777777" w:rsidR="004B413C" w:rsidRDefault="00EC2FEA">
            <w:pPr>
              <w:spacing w:line="228" w:lineRule="exact"/>
              <w:rPr>
                <w:sz w:val="20"/>
                <w:szCs w:val="20"/>
              </w:rPr>
            </w:pPr>
            <w:r>
              <w:rPr>
                <w:rFonts w:ascii="Arial" w:eastAsia="Arial" w:hAnsi="Arial" w:cs="Arial"/>
                <w:b/>
                <w:bCs/>
                <w:sz w:val="20"/>
                <w:szCs w:val="20"/>
              </w:rPr>
              <w:t>Site management objectives</w:t>
            </w:r>
          </w:p>
        </w:tc>
        <w:tc>
          <w:tcPr>
            <w:tcW w:w="3460" w:type="dxa"/>
            <w:vAlign w:val="bottom"/>
          </w:tcPr>
          <w:p w14:paraId="174BEC4F" w14:textId="77777777" w:rsidR="004B413C" w:rsidRDefault="004B413C">
            <w:pPr>
              <w:rPr>
                <w:sz w:val="19"/>
                <w:szCs w:val="19"/>
              </w:rPr>
            </w:pPr>
          </w:p>
        </w:tc>
        <w:tc>
          <w:tcPr>
            <w:tcW w:w="2060" w:type="dxa"/>
            <w:vAlign w:val="bottom"/>
          </w:tcPr>
          <w:p w14:paraId="56B56292" w14:textId="77777777" w:rsidR="004B413C" w:rsidRDefault="004B413C">
            <w:pPr>
              <w:rPr>
                <w:sz w:val="19"/>
                <w:szCs w:val="19"/>
              </w:rPr>
            </w:pPr>
          </w:p>
        </w:tc>
      </w:tr>
      <w:tr w:rsidR="004B413C" w14:paraId="11B2065C" w14:textId="77777777">
        <w:trPr>
          <w:trHeight w:val="239"/>
        </w:trPr>
        <w:tc>
          <w:tcPr>
            <w:tcW w:w="3500" w:type="dxa"/>
            <w:gridSpan w:val="2"/>
            <w:vAlign w:val="bottom"/>
          </w:tcPr>
          <w:p w14:paraId="3DC9A3C5" w14:textId="77777777" w:rsidR="004B413C" w:rsidRDefault="00EC2FEA">
            <w:pPr>
              <w:rPr>
                <w:sz w:val="20"/>
                <w:szCs w:val="20"/>
              </w:rPr>
            </w:pPr>
            <w:r>
              <w:rPr>
                <w:rFonts w:ascii="Arial" w:eastAsia="Arial" w:hAnsi="Arial" w:cs="Arial"/>
                <w:sz w:val="20"/>
                <w:szCs w:val="20"/>
              </w:rPr>
              <w:t>* Improve groundwater levels to</w:t>
            </w:r>
          </w:p>
        </w:tc>
        <w:tc>
          <w:tcPr>
            <w:tcW w:w="3460" w:type="dxa"/>
            <w:vAlign w:val="bottom"/>
          </w:tcPr>
          <w:p w14:paraId="7B9C7F53" w14:textId="77777777" w:rsidR="004B413C" w:rsidRDefault="00EC2FEA">
            <w:pPr>
              <w:ind w:left="120"/>
              <w:rPr>
                <w:sz w:val="20"/>
                <w:szCs w:val="20"/>
              </w:rPr>
            </w:pPr>
            <w:r>
              <w:rPr>
                <w:rFonts w:ascii="Arial" w:eastAsia="Arial" w:hAnsi="Arial" w:cs="Arial"/>
                <w:sz w:val="20"/>
                <w:szCs w:val="20"/>
              </w:rPr>
              <w:t>Water levels are currently more</w:t>
            </w:r>
          </w:p>
        </w:tc>
        <w:tc>
          <w:tcPr>
            <w:tcW w:w="2060" w:type="dxa"/>
            <w:vAlign w:val="bottom"/>
          </w:tcPr>
          <w:p w14:paraId="3DCD8D49" w14:textId="77777777" w:rsidR="004B413C" w:rsidRDefault="00EC2FEA">
            <w:pPr>
              <w:jc w:val="center"/>
              <w:rPr>
                <w:sz w:val="20"/>
                <w:szCs w:val="20"/>
              </w:rPr>
            </w:pPr>
            <w:r>
              <w:rPr>
                <w:rFonts w:ascii="Arial" w:eastAsia="Arial" w:hAnsi="Arial" w:cs="Arial"/>
                <w:sz w:val="20"/>
                <w:szCs w:val="20"/>
              </w:rPr>
              <w:t>No</w:t>
            </w:r>
          </w:p>
        </w:tc>
      </w:tr>
      <w:tr w:rsidR="004B413C" w14:paraId="5C697F53" w14:textId="77777777">
        <w:trPr>
          <w:trHeight w:val="239"/>
        </w:trPr>
        <w:tc>
          <w:tcPr>
            <w:tcW w:w="20" w:type="dxa"/>
            <w:vAlign w:val="bottom"/>
          </w:tcPr>
          <w:p w14:paraId="75AAACEB" w14:textId="77777777" w:rsidR="004B413C" w:rsidRDefault="004B413C">
            <w:pPr>
              <w:rPr>
                <w:sz w:val="20"/>
                <w:szCs w:val="20"/>
              </w:rPr>
            </w:pPr>
          </w:p>
        </w:tc>
        <w:tc>
          <w:tcPr>
            <w:tcW w:w="3480" w:type="dxa"/>
            <w:vAlign w:val="bottom"/>
          </w:tcPr>
          <w:p w14:paraId="2FB8A7BC" w14:textId="77777777" w:rsidR="004B413C" w:rsidRDefault="00EC2FEA">
            <w:pPr>
              <w:rPr>
                <w:sz w:val="20"/>
                <w:szCs w:val="20"/>
              </w:rPr>
            </w:pPr>
            <w:r>
              <w:rPr>
                <w:rFonts w:ascii="Arial" w:eastAsia="Arial" w:hAnsi="Arial" w:cs="Arial"/>
                <w:w w:val="99"/>
                <w:sz w:val="20"/>
                <w:szCs w:val="20"/>
              </w:rPr>
              <w:t>increase area of permanent deep water</w:t>
            </w:r>
          </w:p>
        </w:tc>
        <w:tc>
          <w:tcPr>
            <w:tcW w:w="3460" w:type="dxa"/>
            <w:vAlign w:val="bottom"/>
          </w:tcPr>
          <w:p w14:paraId="5A07B495" w14:textId="77777777" w:rsidR="004B413C" w:rsidRDefault="00EC2FEA">
            <w:pPr>
              <w:ind w:left="140"/>
              <w:rPr>
                <w:sz w:val="20"/>
                <w:szCs w:val="20"/>
              </w:rPr>
            </w:pPr>
            <w:r>
              <w:rPr>
                <w:rFonts w:ascii="Arial" w:eastAsia="Arial" w:hAnsi="Arial" w:cs="Arial"/>
                <w:sz w:val="20"/>
                <w:szCs w:val="20"/>
              </w:rPr>
              <w:t>than 1 m lower than pre-2000 levels.</w:t>
            </w:r>
          </w:p>
        </w:tc>
        <w:tc>
          <w:tcPr>
            <w:tcW w:w="2060" w:type="dxa"/>
            <w:vAlign w:val="bottom"/>
          </w:tcPr>
          <w:p w14:paraId="74A7976F" w14:textId="77777777" w:rsidR="004B413C" w:rsidRDefault="004B413C">
            <w:pPr>
              <w:rPr>
                <w:sz w:val="20"/>
                <w:szCs w:val="20"/>
              </w:rPr>
            </w:pPr>
          </w:p>
        </w:tc>
      </w:tr>
      <w:tr w:rsidR="004B413C" w14:paraId="4C2D6C1C" w14:textId="77777777">
        <w:trPr>
          <w:trHeight w:val="239"/>
        </w:trPr>
        <w:tc>
          <w:tcPr>
            <w:tcW w:w="20" w:type="dxa"/>
            <w:vAlign w:val="bottom"/>
          </w:tcPr>
          <w:p w14:paraId="564672AF" w14:textId="77777777" w:rsidR="004B413C" w:rsidRDefault="004B413C">
            <w:pPr>
              <w:rPr>
                <w:sz w:val="20"/>
                <w:szCs w:val="20"/>
              </w:rPr>
            </w:pPr>
          </w:p>
        </w:tc>
        <w:tc>
          <w:tcPr>
            <w:tcW w:w="3480" w:type="dxa"/>
            <w:vAlign w:val="bottom"/>
          </w:tcPr>
          <w:p w14:paraId="67AA941D" w14:textId="77777777" w:rsidR="004B413C" w:rsidRDefault="00EC2FEA">
            <w:pPr>
              <w:rPr>
                <w:sz w:val="20"/>
                <w:szCs w:val="20"/>
              </w:rPr>
            </w:pPr>
            <w:r>
              <w:rPr>
                <w:rFonts w:ascii="Arial" w:eastAsia="Arial" w:hAnsi="Arial" w:cs="Arial"/>
                <w:sz w:val="20"/>
                <w:szCs w:val="20"/>
              </w:rPr>
              <w:t>habitat for fauna</w:t>
            </w:r>
          </w:p>
        </w:tc>
        <w:tc>
          <w:tcPr>
            <w:tcW w:w="3460" w:type="dxa"/>
            <w:vAlign w:val="bottom"/>
          </w:tcPr>
          <w:p w14:paraId="160115FF" w14:textId="77777777" w:rsidR="004B413C" w:rsidRDefault="00EC2FEA">
            <w:pPr>
              <w:ind w:left="140"/>
              <w:rPr>
                <w:sz w:val="20"/>
                <w:szCs w:val="20"/>
              </w:rPr>
            </w:pPr>
            <w:r>
              <w:rPr>
                <w:rFonts w:ascii="Arial" w:eastAsia="Arial" w:hAnsi="Arial" w:cs="Arial"/>
                <w:sz w:val="20"/>
                <w:szCs w:val="20"/>
              </w:rPr>
              <w:t>Proposed changes to abstraction</w:t>
            </w:r>
          </w:p>
        </w:tc>
        <w:tc>
          <w:tcPr>
            <w:tcW w:w="2060" w:type="dxa"/>
            <w:vAlign w:val="bottom"/>
          </w:tcPr>
          <w:p w14:paraId="42B59BF9" w14:textId="77777777" w:rsidR="004B413C" w:rsidRDefault="004B413C">
            <w:pPr>
              <w:rPr>
                <w:sz w:val="20"/>
                <w:szCs w:val="20"/>
              </w:rPr>
            </w:pPr>
          </w:p>
        </w:tc>
      </w:tr>
      <w:tr w:rsidR="004B413C" w14:paraId="3FE310D5" w14:textId="77777777">
        <w:trPr>
          <w:trHeight w:val="239"/>
        </w:trPr>
        <w:tc>
          <w:tcPr>
            <w:tcW w:w="20" w:type="dxa"/>
            <w:vAlign w:val="bottom"/>
          </w:tcPr>
          <w:p w14:paraId="0599410C" w14:textId="77777777" w:rsidR="004B413C" w:rsidRDefault="004B413C">
            <w:pPr>
              <w:rPr>
                <w:sz w:val="20"/>
                <w:szCs w:val="20"/>
              </w:rPr>
            </w:pPr>
          </w:p>
        </w:tc>
        <w:tc>
          <w:tcPr>
            <w:tcW w:w="3480" w:type="dxa"/>
            <w:vAlign w:val="bottom"/>
          </w:tcPr>
          <w:p w14:paraId="636118CA" w14:textId="77777777" w:rsidR="004B413C" w:rsidRDefault="004B413C">
            <w:pPr>
              <w:rPr>
                <w:sz w:val="20"/>
                <w:szCs w:val="20"/>
              </w:rPr>
            </w:pPr>
          </w:p>
        </w:tc>
        <w:tc>
          <w:tcPr>
            <w:tcW w:w="3460" w:type="dxa"/>
            <w:vAlign w:val="bottom"/>
          </w:tcPr>
          <w:p w14:paraId="1F00D666" w14:textId="77777777" w:rsidR="004B413C" w:rsidRDefault="00EC2FEA">
            <w:pPr>
              <w:ind w:left="140"/>
              <w:rPr>
                <w:sz w:val="20"/>
                <w:szCs w:val="20"/>
              </w:rPr>
            </w:pPr>
            <w:r>
              <w:rPr>
                <w:rFonts w:ascii="Arial" w:eastAsia="Arial" w:hAnsi="Arial" w:cs="Arial"/>
                <w:sz w:val="20"/>
                <w:szCs w:val="20"/>
              </w:rPr>
              <w:t>are unlikely to restore the swamp to</w:t>
            </w:r>
          </w:p>
        </w:tc>
        <w:tc>
          <w:tcPr>
            <w:tcW w:w="2060" w:type="dxa"/>
            <w:vAlign w:val="bottom"/>
          </w:tcPr>
          <w:p w14:paraId="7E2DD8CC" w14:textId="77777777" w:rsidR="004B413C" w:rsidRDefault="004B413C">
            <w:pPr>
              <w:rPr>
                <w:sz w:val="20"/>
                <w:szCs w:val="20"/>
              </w:rPr>
            </w:pPr>
          </w:p>
        </w:tc>
      </w:tr>
      <w:tr w:rsidR="004B413C" w14:paraId="3881ACAB" w14:textId="77777777">
        <w:trPr>
          <w:trHeight w:val="239"/>
        </w:trPr>
        <w:tc>
          <w:tcPr>
            <w:tcW w:w="20" w:type="dxa"/>
            <w:vAlign w:val="bottom"/>
          </w:tcPr>
          <w:p w14:paraId="050985A3" w14:textId="77777777" w:rsidR="004B413C" w:rsidRDefault="004B413C">
            <w:pPr>
              <w:rPr>
                <w:sz w:val="20"/>
                <w:szCs w:val="20"/>
              </w:rPr>
            </w:pPr>
          </w:p>
        </w:tc>
        <w:tc>
          <w:tcPr>
            <w:tcW w:w="3480" w:type="dxa"/>
            <w:vAlign w:val="bottom"/>
          </w:tcPr>
          <w:p w14:paraId="595871EA" w14:textId="77777777" w:rsidR="004B413C" w:rsidRDefault="004B413C">
            <w:pPr>
              <w:rPr>
                <w:sz w:val="20"/>
                <w:szCs w:val="20"/>
              </w:rPr>
            </w:pPr>
          </w:p>
        </w:tc>
        <w:tc>
          <w:tcPr>
            <w:tcW w:w="3460" w:type="dxa"/>
            <w:vAlign w:val="bottom"/>
          </w:tcPr>
          <w:p w14:paraId="31170496" w14:textId="77777777" w:rsidR="004B413C" w:rsidRDefault="00EC2FEA">
            <w:pPr>
              <w:ind w:left="140"/>
              <w:rPr>
                <w:sz w:val="20"/>
                <w:szCs w:val="20"/>
              </w:rPr>
            </w:pPr>
            <w:r>
              <w:rPr>
                <w:rFonts w:ascii="Arial" w:eastAsia="Arial" w:hAnsi="Arial" w:cs="Arial"/>
                <w:sz w:val="20"/>
                <w:szCs w:val="20"/>
              </w:rPr>
              <w:t>these water levels</w:t>
            </w:r>
          </w:p>
        </w:tc>
        <w:tc>
          <w:tcPr>
            <w:tcW w:w="2060" w:type="dxa"/>
            <w:vAlign w:val="bottom"/>
          </w:tcPr>
          <w:p w14:paraId="5B17BB84" w14:textId="77777777" w:rsidR="004B413C" w:rsidRDefault="004B413C">
            <w:pPr>
              <w:rPr>
                <w:sz w:val="20"/>
                <w:szCs w:val="20"/>
              </w:rPr>
            </w:pPr>
          </w:p>
        </w:tc>
      </w:tr>
      <w:tr w:rsidR="004B413C" w14:paraId="0BF626B3" w14:textId="77777777">
        <w:trPr>
          <w:trHeight w:val="239"/>
        </w:trPr>
        <w:tc>
          <w:tcPr>
            <w:tcW w:w="3500" w:type="dxa"/>
            <w:gridSpan w:val="2"/>
            <w:vAlign w:val="bottom"/>
          </w:tcPr>
          <w:p w14:paraId="61C9DD4F" w14:textId="77777777" w:rsidR="004B413C" w:rsidRDefault="00EC2FEA">
            <w:pPr>
              <w:rPr>
                <w:sz w:val="20"/>
                <w:szCs w:val="20"/>
              </w:rPr>
            </w:pPr>
            <w:r>
              <w:rPr>
                <w:rFonts w:ascii="Arial" w:eastAsia="Arial" w:hAnsi="Arial" w:cs="Arial"/>
                <w:sz w:val="20"/>
                <w:szCs w:val="20"/>
              </w:rPr>
              <w:t>* Improve groundwater levels to</w:t>
            </w:r>
          </w:p>
        </w:tc>
        <w:tc>
          <w:tcPr>
            <w:tcW w:w="3460" w:type="dxa"/>
            <w:vAlign w:val="bottom"/>
          </w:tcPr>
          <w:p w14:paraId="183BFA97" w14:textId="77777777" w:rsidR="004B413C" w:rsidRDefault="00EC2FEA">
            <w:pPr>
              <w:ind w:left="140"/>
              <w:rPr>
                <w:sz w:val="20"/>
                <w:szCs w:val="20"/>
              </w:rPr>
            </w:pPr>
            <w:r>
              <w:rPr>
                <w:rFonts w:ascii="Arial" w:eastAsia="Arial" w:hAnsi="Arial" w:cs="Arial"/>
                <w:sz w:val="20"/>
                <w:szCs w:val="20"/>
              </w:rPr>
              <w:t>I have no data</w:t>
            </w:r>
          </w:p>
        </w:tc>
        <w:tc>
          <w:tcPr>
            <w:tcW w:w="2060" w:type="dxa"/>
            <w:vAlign w:val="bottom"/>
          </w:tcPr>
          <w:p w14:paraId="500932FE" w14:textId="77777777" w:rsidR="004B413C" w:rsidRDefault="00EC2FEA">
            <w:pPr>
              <w:jc w:val="center"/>
              <w:rPr>
                <w:sz w:val="20"/>
                <w:szCs w:val="20"/>
              </w:rPr>
            </w:pPr>
            <w:r>
              <w:rPr>
                <w:rFonts w:ascii="Arial" w:eastAsia="Arial" w:hAnsi="Arial" w:cs="Arial"/>
                <w:sz w:val="20"/>
                <w:szCs w:val="20"/>
              </w:rPr>
              <w:t>Unlikely</w:t>
            </w:r>
          </w:p>
        </w:tc>
      </w:tr>
      <w:tr w:rsidR="004B413C" w14:paraId="40FF1A8A" w14:textId="77777777">
        <w:trPr>
          <w:trHeight w:val="239"/>
        </w:trPr>
        <w:tc>
          <w:tcPr>
            <w:tcW w:w="20" w:type="dxa"/>
            <w:vAlign w:val="bottom"/>
          </w:tcPr>
          <w:p w14:paraId="7D374E21" w14:textId="77777777" w:rsidR="004B413C" w:rsidRDefault="004B413C">
            <w:pPr>
              <w:rPr>
                <w:sz w:val="20"/>
                <w:szCs w:val="20"/>
              </w:rPr>
            </w:pPr>
          </w:p>
        </w:tc>
        <w:tc>
          <w:tcPr>
            <w:tcW w:w="3480" w:type="dxa"/>
            <w:vAlign w:val="bottom"/>
          </w:tcPr>
          <w:p w14:paraId="4DBD5587" w14:textId="77777777" w:rsidR="004B413C" w:rsidRDefault="00EC2FEA">
            <w:pPr>
              <w:rPr>
                <w:sz w:val="20"/>
                <w:szCs w:val="20"/>
              </w:rPr>
            </w:pPr>
            <w:r>
              <w:rPr>
                <w:rFonts w:ascii="Arial" w:eastAsia="Arial" w:hAnsi="Arial" w:cs="Arial"/>
                <w:sz w:val="20"/>
                <w:szCs w:val="20"/>
              </w:rPr>
              <w:t>maintain fringing vegetation to support</w:t>
            </w:r>
          </w:p>
        </w:tc>
        <w:tc>
          <w:tcPr>
            <w:tcW w:w="3460" w:type="dxa"/>
            <w:vAlign w:val="bottom"/>
          </w:tcPr>
          <w:p w14:paraId="7386FA86" w14:textId="77777777" w:rsidR="004B413C" w:rsidRDefault="004B413C">
            <w:pPr>
              <w:rPr>
                <w:sz w:val="20"/>
                <w:szCs w:val="20"/>
              </w:rPr>
            </w:pPr>
          </w:p>
        </w:tc>
        <w:tc>
          <w:tcPr>
            <w:tcW w:w="2060" w:type="dxa"/>
            <w:vAlign w:val="bottom"/>
          </w:tcPr>
          <w:p w14:paraId="1C45E8C2" w14:textId="77777777" w:rsidR="004B413C" w:rsidRDefault="004B413C">
            <w:pPr>
              <w:rPr>
                <w:sz w:val="20"/>
                <w:szCs w:val="20"/>
              </w:rPr>
            </w:pPr>
          </w:p>
        </w:tc>
      </w:tr>
      <w:tr w:rsidR="004B413C" w14:paraId="4AAEF840" w14:textId="77777777">
        <w:trPr>
          <w:trHeight w:val="239"/>
        </w:trPr>
        <w:tc>
          <w:tcPr>
            <w:tcW w:w="20" w:type="dxa"/>
            <w:vAlign w:val="bottom"/>
          </w:tcPr>
          <w:p w14:paraId="15AA0597" w14:textId="77777777" w:rsidR="004B413C" w:rsidRDefault="004B413C">
            <w:pPr>
              <w:rPr>
                <w:sz w:val="20"/>
                <w:szCs w:val="20"/>
              </w:rPr>
            </w:pPr>
          </w:p>
        </w:tc>
        <w:tc>
          <w:tcPr>
            <w:tcW w:w="3480" w:type="dxa"/>
            <w:vAlign w:val="bottom"/>
          </w:tcPr>
          <w:p w14:paraId="36A52316" w14:textId="77777777" w:rsidR="004B413C" w:rsidRDefault="00EC2FEA">
            <w:pPr>
              <w:rPr>
                <w:sz w:val="20"/>
                <w:szCs w:val="20"/>
              </w:rPr>
            </w:pPr>
            <w:r>
              <w:rPr>
                <w:rFonts w:ascii="Arial" w:eastAsia="Arial" w:hAnsi="Arial" w:cs="Arial"/>
                <w:sz w:val="20"/>
                <w:szCs w:val="20"/>
              </w:rPr>
              <w:t>a range of habitat types for</w:t>
            </w:r>
          </w:p>
        </w:tc>
        <w:tc>
          <w:tcPr>
            <w:tcW w:w="3460" w:type="dxa"/>
            <w:vAlign w:val="bottom"/>
          </w:tcPr>
          <w:p w14:paraId="783FC36D" w14:textId="77777777" w:rsidR="004B413C" w:rsidRDefault="004B413C">
            <w:pPr>
              <w:rPr>
                <w:sz w:val="20"/>
                <w:szCs w:val="20"/>
              </w:rPr>
            </w:pPr>
          </w:p>
        </w:tc>
        <w:tc>
          <w:tcPr>
            <w:tcW w:w="2060" w:type="dxa"/>
            <w:vAlign w:val="bottom"/>
          </w:tcPr>
          <w:p w14:paraId="413934E4" w14:textId="77777777" w:rsidR="004B413C" w:rsidRDefault="004B413C">
            <w:pPr>
              <w:rPr>
                <w:sz w:val="20"/>
                <w:szCs w:val="20"/>
              </w:rPr>
            </w:pPr>
          </w:p>
        </w:tc>
      </w:tr>
      <w:tr w:rsidR="004B413C" w14:paraId="56774BDA" w14:textId="77777777">
        <w:trPr>
          <w:trHeight w:val="281"/>
        </w:trPr>
        <w:tc>
          <w:tcPr>
            <w:tcW w:w="20" w:type="dxa"/>
            <w:vAlign w:val="bottom"/>
          </w:tcPr>
          <w:p w14:paraId="35769EE5" w14:textId="77777777" w:rsidR="004B413C" w:rsidRDefault="004B413C">
            <w:pPr>
              <w:rPr>
                <w:sz w:val="24"/>
                <w:szCs w:val="24"/>
              </w:rPr>
            </w:pPr>
          </w:p>
        </w:tc>
        <w:tc>
          <w:tcPr>
            <w:tcW w:w="3480" w:type="dxa"/>
            <w:vAlign w:val="bottom"/>
          </w:tcPr>
          <w:p w14:paraId="22BA8365" w14:textId="77777777" w:rsidR="004B413C" w:rsidRDefault="00EC2FEA">
            <w:pPr>
              <w:rPr>
                <w:sz w:val="20"/>
                <w:szCs w:val="20"/>
              </w:rPr>
            </w:pPr>
            <w:r>
              <w:rPr>
                <w:rFonts w:ascii="Arial" w:eastAsia="Arial" w:hAnsi="Arial" w:cs="Arial"/>
                <w:sz w:val="20"/>
                <w:szCs w:val="20"/>
              </w:rPr>
              <w:t>macroinvertebrates</w:t>
            </w:r>
          </w:p>
        </w:tc>
        <w:tc>
          <w:tcPr>
            <w:tcW w:w="3460" w:type="dxa"/>
            <w:vAlign w:val="bottom"/>
          </w:tcPr>
          <w:p w14:paraId="684F891D" w14:textId="77777777" w:rsidR="004B413C" w:rsidRDefault="004B413C">
            <w:pPr>
              <w:rPr>
                <w:sz w:val="24"/>
                <w:szCs w:val="24"/>
              </w:rPr>
            </w:pPr>
          </w:p>
        </w:tc>
        <w:tc>
          <w:tcPr>
            <w:tcW w:w="2060" w:type="dxa"/>
            <w:vAlign w:val="bottom"/>
          </w:tcPr>
          <w:p w14:paraId="4E4C0C0E" w14:textId="77777777" w:rsidR="004B413C" w:rsidRDefault="004B413C">
            <w:pPr>
              <w:rPr>
                <w:sz w:val="24"/>
                <w:szCs w:val="24"/>
              </w:rPr>
            </w:pPr>
          </w:p>
        </w:tc>
      </w:tr>
      <w:tr w:rsidR="004B413C" w14:paraId="417B5B40" w14:textId="77777777">
        <w:trPr>
          <w:trHeight w:val="50"/>
        </w:trPr>
        <w:tc>
          <w:tcPr>
            <w:tcW w:w="20" w:type="dxa"/>
            <w:tcBorders>
              <w:bottom w:val="single" w:sz="8" w:space="0" w:color="auto"/>
            </w:tcBorders>
            <w:vAlign w:val="bottom"/>
          </w:tcPr>
          <w:p w14:paraId="39A5D113" w14:textId="77777777" w:rsidR="004B413C" w:rsidRDefault="004B413C">
            <w:pPr>
              <w:rPr>
                <w:sz w:val="4"/>
                <w:szCs w:val="4"/>
              </w:rPr>
            </w:pPr>
          </w:p>
        </w:tc>
        <w:tc>
          <w:tcPr>
            <w:tcW w:w="3480" w:type="dxa"/>
            <w:tcBorders>
              <w:bottom w:val="single" w:sz="8" w:space="0" w:color="auto"/>
            </w:tcBorders>
            <w:vAlign w:val="bottom"/>
          </w:tcPr>
          <w:p w14:paraId="29528871" w14:textId="77777777" w:rsidR="004B413C" w:rsidRDefault="004B413C">
            <w:pPr>
              <w:rPr>
                <w:sz w:val="4"/>
                <w:szCs w:val="4"/>
              </w:rPr>
            </w:pPr>
          </w:p>
        </w:tc>
        <w:tc>
          <w:tcPr>
            <w:tcW w:w="3460" w:type="dxa"/>
            <w:tcBorders>
              <w:bottom w:val="single" w:sz="8" w:space="0" w:color="auto"/>
            </w:tcBorders>
            <w:vAlign w:val="bottom"/>
          </w:tcPr>
          <w:p w14:paraId="5E4915EA" w14:textId="77777777" w:rsidR="004B413C" w:rsidRDefault="004B413C">
            <w:pPr>
              <w:rPr>
                <w:sz w:val="4"/>
                <w:szCs w:val="4"/>
              </w:rPr>
            </w:pPr>
          </w:p>
        </w:tc>
        <w:tc>
          <w:tcPr>
            <w:tcW w:w="2060" w:type="dxa"/>
            <w:tcBorders>
              <w:bottom w:val="single" w:sz="8" w:space="0" w:color="auto"/>
            </w:tcBorders>
            <w:vAlign w:val="bottom"/>
          </w:tcPr>
          <w:p w14:paraId="34DA9B0F" w14:textId="77777777" w:rsidR="004B413C" w:rsidRDefault="004B413C">
            <w:pPr>
              <w:rPr>
                <w:sz w:val="4"/>
                <w:szCs w:val="4"/>
              </w:rPr>
            </w:pPr>
          </w:p>
        </w:tc>
      </w:tr>
    </w:tbl>
    <w:p w14:paraId="3468870F" w14:textId="77777777" w:rsidR="004B413C" w:rsidRDefault="004B413C">
      <w:pPr>
        <w:spacing w:line="200" w:lineRule="exact"/>
        <w:rPr>
          <w:sz w:val="20"/>
          <w:szCs w:val="20"/>
        </w:rPr>
      </w:pPr>
    </w:p>
    <w:p w14:paraId="29121800" w14:textId="77777777" w:rsidR="004B413C" w:rsidRDefault="004B413C">
      <w:pPr>
        <w:sectPr w:rsidR="004B413C">
          <w:pgSz w:w="12240" w:h="15840"/>
          <w:pgMar w:top="1382" w:right="1440" w:bottom="307" w:left="1440" w:header="0" w:footer="0" w:gutter="0"/>
          <w:cols w:space="720" w:equalWidth="0">
            <w:col w:w="9360"/>
          </w:cols>
        </w:sectPr>
      </w:pPr>
    </w:p>
    <w:p w14:paraId="362F91C4" w14:textId="77777777" w:rsidR="004B413C" w:rsidRDefault="004B413C">
      <w:pPr>
        <w:spacing w:line="200" w:lineRule="exact"/>
        <w:rPr>
          <w:sz w:val="20"/>
          <w:szCs w:val="20"/>
        </w:rPr>
      </w:pPr>
    </w:p>
    <w:p w14:paraId="59F7D6E8" w14:textId="77777777" w:rsidR="004B413C" w:rsidRDefault="004B413C">
      <w:pPr>
        <w:spacing w:line="200" w:lineRule="exact"/>
        <w:rPr>
          <w:sz w:val="20"/>
          <w:szCs w:val="20"/>
        </w:rPr>
      </w:pPr>
    </w:p>
    <w:p w14:paraId="13FC5FCB" w14:textId="77777777" w:rsidR="004B413C" w:rsidRDefault="004B413C">
      <w:pPr>
        <w:spacing w:line="200" w:lineRule="exact"/>
        <w:rPr>
          <w:sz w:val="20"/>
          <w:szCs w:val="20"/>
        </w:rPr>
      </w:pPr>
    </w:p>
    <w:p w14:paraId="53F3BC98" w14:textId="77777777" w:rsidR="004B413C" w:rsidRDefault="004B413C">
      <w:pPr>
        <w:spacing w:line="200" w:lineRule="exact"/>
        <w:rPr>
          <w:sz w:val="20"/>
          <w:szCs w:val="20"/>
        </w:rPr>
      </w:pPr>
    </w:p>
    <w:p w14:paraId="489708DB" w14:textId="77777777" w:rsidR="004B413C" w:rsidRDefault="004B413C">
      <w:pPr>
        <w:spacing w:line="200" w:lineRule="exact"/>
        <w:rPr>
          <w:sz w:val="20"/>
          <w:szCs w:val="20"/>
        </w:rPr>
      </w:pPr>
    </w:p>
    <w:p w14:paraId="653B9A24" w14:textId="77777777" w:rsidR="004B413C" w:rsidRDefault="004B413C">
      <w:pPr>
        <w:spacing w:line="200" w:lineRule="exact"/>
        <w:rPr>
          <w:sz w:val="20"/>
          <w:szCs w:val="20"/>
        </w:rPr>
      </w:pPr>
    </w:p>
    <w:p w14:paraId="3A953616" w14:textId="77777777" w:rsidR="004B413C" w:rsidRDefault="004B413C">
      <w:pPr>
        <w:spacing w:line="200" w:lineRule="exact"/>
        <w:rPr>
          <w:sz w:val="20"/>
          <w:szCs w:val="20"/>
        </w:rPr>
      </w:pPr>
    </w:p>
    <w:p w14:paraId="0948D020" w14:textId="77777777" w:rsidR="004B413C" w:rsidRDefault="004B413C">
      <w:pPr>
        <w:spacing w:line="200" w:lineRule="exact"/>
        <w:rPr>
          <w:sz w:val="20"/>
          <w:szCs w:val="20"/>
        </w:rPr>
      </w:pPr>
    </w:p>
    <w:p w14:paraId="4964FED7" w14:textId="77777777" w:rsidR="004B413C" w:rsidRDefault="004B413C">
      <w:pPr>
        <w:spacing w:line="200" w:lineRule="exact"/>
        <w:rPr>
          <w:sz w:val="20"/>
          <w:szCs w:val="20"/>
        </w:rPr>
      </w:pPr>
    </w:p>
    <w:p w14:paraId="4291662E" w14:textId="77777777" w:rsidR="004B413C" w:rsidRDefault="004B413C">
      <w:pPr>
        <w:spacing w:line="200" w:lineRule="exact"/>
        <w:rPr>
          <w:sz w:val="20"/>
          <w:szCs w:val="20"/>
        </w:rPr>
      </w:pPr>
    </w:p>
    <w:p w14:paraId="5F09D803" w14:textId="77777777" w:rsidR="004B413C" w:rsidRDefault="004B413C">
      <w:pPr>
        <w:spacing w:line="200" w:lineRule="exact"/>
        <w:rPr>
          <w:sz w:val="20"/>
          <w:szCs w:val="20"/>
        </w:rPr>
      </w:pPr>
    </w:p>
    <w:p w14:paraId="17B0DB1C" w14:textId="77777777" w:rsidR="004B413C" w:rsidRDefault="004B413C">
      <w:pPr>
        <w:spacing w:line="200" w:lineRule="exact"/>
        <w:rPr>
          <w:sz w:val="20"/>
          <w:szCs w:val="20"/>
        </w:rPr>
      </w:pPr>
    </w:p>
    <w:p w14:paraId="76D289D9" w14:textId="77777777" w:rsidR="004B413C" w:rsidRDefault="004B413C">
      <w:pPr>
        <w:spacing w:line="200" w:lineRule="exact"/>
        <w:rPr>
          <w:sz w:val="20"/>
          <w:szCs w:val="20"/>
        </w:rPr>
      </w:pPr>
    </w:p>
    <w:p w14:paraId="05FF5162" w14:textId="77777777" w:rsidR="004B413C" w:rsidRDefault="004B413C">
      <w:pPr>
        <w:spacing w:line="200" w:lineRule="exact"/>
        <w:rPr>
          <w:sz w:val="20"/>
          <w:szCs w:val="20"/>
        </w:rPr>
      </w:pPr>
    </w:p>
    <w:p w14:paraId="2EE1C058" w14:textId="77777777" w:rsidR="004B413C" w:rsidRDefault="004B413C">
      <w:pPr>
        <w:spacing w:line="200" w:lineRule="exact"/>
        <w:rPr>
          <w:sz w:val="20"/>
          <w:szCs w:val="20"/>
        </w:rPr>
      </w:pPr>
    </w:p>
    <w:p w14:paraId="259CBC19" w14:textId="77777777" w:rsidR="004B413C" w:rsidRDefault="004B413C">
      <w:pPr>
        <w:spacing w:line="200" w:lineRule="exact"/>
        <w:rPr>
          <w:sz w:val="20"/>
          <w:szCs w:val="20"/>
        </w:rPr>
      </w:pPr>
    </w:p>
    <w:p w14:paraId="08E8D38B" w14:textId="77777777" w:rsidR="004B413C" w:rsidRDefault="004B413C">
      <w:pPr>
        <w:spacing w:line="200" w:lineRule="exact"/>
        <w:rPr>
          <w:sz w:val="20"/>
          <w:szCs w:val="20"/>
        </w:rPr>
      </w:pPr>
    </w:p>
    <w:p w14:paraId="67082168" w14:textId="77777777" w:rsidR="004B413C" w:rsidRDefault="004B413C">
      <w:pPr>
        <w:spacing w:line="200" w:lineRule="exact"/>
        <w:rPr>
          <w:sz w:val="20"/>
          <w:szCs w:val="20"/>
        </w:rPr>
      </w:pPr>
    </w:p>
    <w:p w14:paraId="3DF68F8A" w14:textId="77777777" w:rsidR="004B413C" w:rsidRDefault="004B413C">
      <w:pPr>
        <w:spacing w:line="339" w:lineRule="exact"/>
        <w:rPr>
          <w:sz w:val="20"/>
          <w:szCs w:val="20"/>
        </w:rPr>
      </w:pPr>
    </w:p>
    <w:p w14:paraId="36ED652B" w14:textId="77777777" w:rsidR="004B413C" w:rsidRDefault="00EC2FEA">
      <w:pPr>
        <w:jc w:val="center"/>
        <w:rPr>
          <w:sz w:val="20"/>
          <w:szCs w:val="20"/>
        </w:rPr>
      </w:pPr>
      <w:r>
        <w:rPr>
          <w:rFonts w:ascii="Arial" w:eastAsia="Arial" w:hAnsi="Arial" w:cs="Arial"/>
          <w:sz w:val="17"/>
          <w:szCs w:val="17"/>
        </w:rPr>
        <w:t>98</w:t>
      </w:r>
    </w:p>
    <w:p w14:paraId="4C4EF9C3" w14:textId="77777777" w:rsidR="004B413C" w:rsidRDefault="004B413C">
      <w:pPr>
        <w:sectPr w:rsidR="004B413C">
          <w:type w:val="continuous"/>
          <w:pgSz w:w="12240" w:h="15840"/>
          <w:pgMar w:top="1382" w:right="1440" w:bottom="307" w:left="1440" w:header="0" w:footer="0" w:gutter="0"/>
          <w:cols w:space="720" w:equalWidth="0">
            <w:col w:w="9360"/>
          </w:cols>
        </w:sectPr>
      </w:pPr>
    </w:p>
    <w:p w14:paraId="0CD09133" w14:textId="77777777" w:rsidR="004B413C" w:rsidRDefault="004B413C">
      <w:pPr>
        <w:spacing w:line="112" w:lineRule="exact"/>
        <w:rPr>
          <w:sz w:val="20"/>
          <w:szCs w:val="20"/>
        </w:rPr>
      </w:pPr>
      <w:bookmarkStart w:id="136" w:name="page99"/>
      <w:bookmarkEnd w:id="136"/>
    </w:p>
    <w:p w14:paraId="385EFF76" w14:textId="77777777" w:rsidR="004B413C" w:rsidRDefault="00EC2FEA">
      <w:pPr>
        <w:ind w:right="20"/>
        <w:jc w:val="center"/>
        <w:rPr>
          <w:sz w:val="20"/>
          <w:szCs w:val="20"/>
        </w:rPr>
      </w:pPr>
      <w:r>
        <w:rPr>
          <w:rFonts w:ascii="Arial" w:eastAsia="Arial" w:hAnsi="Arial" w:cs="Arial"/>
          <w:sz w:val="20"/>
          <w:szCs w:val="20"/>
        </w:rPr>
        <w:t>Table 21: Five year summaries of surface water level data at Lexia 186</w:t>
      </w:r>
    </w:p>
    <w:p w14:paraId="2F7B129B" w14:textId="77777777" w:rsidR="004B413C" w:rsidRDefault="004B413C">
      <w:pPr>
        <w:spacing w:line="51" w:lineRule="exact"/>
        <w:rPr>
          <w:sz w:val="20"/>
          <w:szCs w:val="20"/>
        </w:rPr>
      </w:pPr>
    </w:p>
    <w:tbl>
      <w:tblPr>
        <w:tblW w:w="0" w:type="auto"/>
        <w:tblInd w:w="80" w:type="dxa"/>
        <w:tblLayout w:type="fixed"/>
        <w:tblCellMar>
          <w:left w:w="0" w:type="dxa"/>
          <w:right w:w="0" w:type="dxa"/>
        </w:tblCellMar>
        <w:tblLook w:val="04A0" w:firstRow="1" w:lastRow="0" w:firstColumn="1" w:lastColumn="0" w:noHBand="0" w:noVBand="1"/>
      </w:tblPr>
      <w:tblGrid>
        <w:gridCol w:w="1480"/>
        <w:gridCol w:w="1560"/>
        <w:gridCol w:w="1540"/>
        <w:gridCol w:w="1740"/>
        <w:gridCol w:w="940"/>
        <w:gridCol w:w="900"/>
        <w:gridCol w:w="1140"/>
        <w:gridCol w:w="20"/>
      </w:tblGrid>
      <w:tr w:rsidR="004B413C" w14:paraId="081C90CC" w14:textId="77777777">
        <w:trPr>
          <w:trHeight w:val="188"/>
        </w:trPr>
        <w:tc>
          <w:tcPr>
            <w:tcW w:w="1480" w:type="dxa"/>
            <w:vMerge w:val="restart"/>
            <w:tcBorders>
              <w:top w:val="single" w:sz="8" w:space="0" w:color="auto"/>
            </w:tcBorders>
            <w:vAlign w:val="bottom"/>
          </w:tcPr>
          <w:p w14:paraId="1F859BC1" w14:textId="77777777" w:rsidR="004B413C" w:rsidRDefault="00EC2FEA">
            <w:pPr>
              <w:ind w:left="100"/>
              <w:rPr>
                <w:sz w:val="20"/>
                <w:szCs w:val="20"/>
              </w:rPr>
            </w:pPr>
            <w:r>
              <w:rPr>
                <w:rFonts w:ascii="Arial" w:eastAsia="Arial" w:hAnsi="Arial" w:cs="Arial"/>
                <w:sz w:val="16"/>
                <w:szCs w:val="16"/>
              </w:rPr>
              <w:t>Period</w:t>
            </w:r>
          </w:p>
        </w:tc>
        <w:tc>
          <w:tcPr>
            <w:tcW w:w="1560" w:type="dxa"/>
            <w:tcBorders>
              <w:top w:val="single" w:sz="8" w:space="0" w:color="auto"/>
            </w:tcBorders>
            <w:vAlign w:val="bottom"/>
          </w:tcPr>
          <w:p w14:paraId="63B4ED9D" w14:textId="77777777" w:rsidR="004B413C" w:rsidRDefault="00EC2FEA">
            <w:pPr>
              <w:ind w:right="19"/>
              <w:jc w:val="right"/>
              <w:rPr>
                <w:sz w:val="20"/>
                <w:szCs w:val="20"/>
              </w:rPr>
            </w:pPr>
            <w:r>
              <w:rPr>
                <w:rFonts w:ascii="Arial" w:eastAsia="Arial" w:hAnsi="Arial" w:cs="Arial"/>
                <w:sz w:val="16"/>
                <w:szCs w:val="16"/>
              </w:rPr>
              <w:t>Mean max seasonal</w:t>
            </w:r>
          </w:p>
        </w:tc>
        <w:tc>
          <w:tcPr>
            <w:tcW w:w="1540" w:type="dxa"/>
            <w:tcBorders>
              <w:top w:val="single" w:sz="8" w:space="0" w:color="auto"/>
            </w:tcBorders>
            <w:vAlign w:val="bottom"/>
          </w:tcPr>
          <w:p w14:paraId="2F0C8A36" w14:textId="77777777" w:rsidR="004B413C" w:rsidRDefault="00EC2FEA">
            <w:pPr>
              <w:ind w:right="19"/>
              <w:jc w:val="right"/>
              <w:rPr>
                <w:sz w:val="20"/>
                <w:szCs w:val="20"/>
              </w:rPr>
            </w:pPr>
            <w:r>
              <w:rPr>
                <w:rFonts w:ascii="Arial" w:eastAsia="Arial" w:hAnsi="Arial" w:cs="Arial"/>
                <w:sz w:val="16"/>
                <w:szCs w:val="16"/>
              </w:rPr>
              <w:t>Mean min seasonal</w:t>
            </w:r>
          </w:p>
        </w:tc>
        <w:tc>
          <w:tcPr>
            <w:tcW w:w="1740" w:type="dxa"/>
            <w:tcBorders>
              <w:top w:val="single" w:sz="8" w:space="0" w:color="auto"/>
            </w:tcBorders>
            <w:vAlign w:val="bottom"/>
          </w:tcPr>
          <w:p w14:paraId="0F1EFBDB" w14:textId="77777777" w:rsidR="004B413C" w:rsidRDefault="00EC2FEA">
            <w:pPr>
              <w:ind w:right="19"/>
              <w:jc w:val="right"/>
              <w:rPr>
                <w:sz w:val="20"/>
                <w:szCs w:val="20"/>
              </w:rPr>
            </w:pPr>
            <w:r>
              <w:rPr>
                <w:rFonts w:ascii="Arial" w:eastAsia="Arial" w:hAnsi="Arial" w:cs="Arial"/>
                <w:w w:val="97"/>
                <w:sz w:val="16"/>
                <w:szCs w:val="16"/>
              </w:rPr>
              <w:t>Mean seasonal change</w:t>
            </w:r>
          </w:p>
        </w:tc>
        <w:tc>
          <w:tcPr>
            <w:tcW w:w="940" w:type="dxa"/>
            <w:tcBorders>
              <w:top w:val="single" w:sz="8" w:space="0" w:color="auto"/>
            </w:tcBorders>
            <w:vAlign w:val="bottom"/>
          </w:tcPr>
          <w:p w14:paraId="32B0C9EA" w14:textId="77777777" w:rsidR="004B413C" w:rsidRDefault="00EC2FEA">
            <w:pPr>
              <w:ind w:left="140"/>
              <w:rPr>
                <w:sz w:val="20"/>
                <w:szCs w:val="20"/>
              </w:rPr>
            </w:pPr>
            <w:r>
              <w:rPr>
                <w:rFonts w:ascii="Arial" w:eastAsia="Arial" w:hAnsi="Arial" w:cs="Arial"/>
                <w:sz w:val="16"/>
                <w:szCs w:val="16"/>
              </w:rPr>
              <w:t>Month of</w:t>
            </w:r>
          </w:p>
        </w:tc>
        <w:tc>
          <w:tcPr>
            <w:tcW w:w="900" w:type="dxa"/>
            <w:tcBorders>
              <w:top w:val="single" w:sz="8" w:space="0" w:color="auto"/>
            </w:tcBorders>
            <w:vAlign w:val="bottom"/>
          </w:tcPr>
          <w:p w14:paraId="433EE92E" w14:textId="77777777" w:rsidR="004B413C" w:rsidRDefault="00EC2FEA">
            <w:pPr>
              <w:ind w:left="120"/>
              <w:rPr>
                <w:sz w:val="20"/>
                <w:szCs w:val="20"/>
              </w:rPr>
            </w:pPr>
            <w:r>
              <w:rPr>
                <w:rFonts w:ascii="Arial" w:eastAsia="Arial" w:hAnsi="Arial" w:cs="Arial"/>
                <w:sz w:val="16"/>
                <w:szCs w:val="16"/>
              </w:rPr>
              <w:t>Month of</w:t>
            </w:r>
          </w:p>
        </w:tc>
        <w:tc>
          <w:tcPr>
            <w:tcW w:w="1140" w:type="dxa"/>
            <w:tcBorders>
              <w:top w:val="single" w:sz="8" w:space="0" w:color="auto"/>
            </w:tcBorders>
            <w:vAlign w:val="bottom"/>
          </w:tcPr>
          <w:p w14:paraId="5F845503" w14:textId="77777777" w:rsidR="004B413C" w:rsidRDefault="00EC2FEA">
            <w:pPr>
              <w:ind w:right="19"/>
              <w:jc w:val="right"/>
              <w:rPr>
                <w:sz w:val="20"/>
                <w:szCs w:val="20"/>
              </w:rPr>
            </w:pPr>
            <w:r>
              <w:rPr>
                <w:rFonts w:ascii="Arial" w:eastAsia="Arial" w:hAnsi="Arial" w:cs="Arial"/>
                <w:sz w:val="16"/>
                <w:szCs w:val="16"/>
              </w:rPr>
              <w:t>Mean max to</w:t>
            </w:r>
          </w:p>
        </w:tc>
        <w:tc>
          <w:tcPr>
            <w:tcW w:w="0" w:type="dxa"/>
            <w:vAlign w:val="bottom"/>
          </w:tcPr>
          <w:p w14:paraId="72BE42FB" w14:textId="77777777" w:rsidR="004B413C" w:rsidRDefault="004B413C">
            <w:pPr>
              <w:rPr>
                <w:sz w:val="1"/>
                <w:szCs w:val="1"/>
              </w:rPr>
            </w:pPr>
          </w:p>
        </w:tc>
      </w:tr>
      <w:tr w:rsidR="004B413C" w14:paraId="7946A3F9" w14:textId="77777777">
        <w:trPr>
          <w:trHeight w:val="133"/>
        </w:trPr>
        <w:tc>
          <w:tcPr>
            <w:tcW w:w="1480" w:type="dxa"/>
            <w:vMerge/>
            <w:vAlign w:val="bottom"/>
          </w:tcPr>
          <w:p w14:paraId="4AEB8E18" w14:textId="77777777" w:rsidR="004B413C" w:rsidRDefault="004B413C">
            <w:pPr>
              <w:rPr>
                <w:sz w:val="11"/>
                <w:szCs w:val="11"/>
              </w:rPr>
            </w:pPr>
          </w:p>
        </w:tc>
        <w:tc>
          <w:tcPr>
            <w:tcW w:w="1560" w:type="dxa"/>
            <w:vMerge w:val="restart"/>
            <w:vAlign w:val="bottom"/>
          </w:tcPr>
          <w:p w14:paraId="49B6FA19" w14:textId="77777777" w:rsidR="004B413C" w:rsidRDefault="00EC2FEA">
            <w:pPr>
              <w:ind w:right="199"/>
              <w:jc w:val="right"/>
              <w:rPr>
                <w:sz w:val="20"/>
                <w:szCs w:val="20"/>
              </w:rPr>
            </w:pPr>
            <w:r>
              <w:rPr>
                <w:rFonts w:ascii="Arial" w:eastAsia="Arial" w:hAnsi="Arial" w:cs="Arial"/>
                <w:sz w:val="16"/>
                <w:szCs w:val="16"/>
              </w:rPr>
              <w:t>level (mAHD)</w:t>
            </w:r>
          </w:p>
        </w:tc>
        <w:tc>
          <w:tcPr>
            <w:tcW w:w="1540" w:type="dxa"/>
            <w:vMerge w:val="restart"/>
            <w:vAlign w:val="bottom"/>
          </w:tcPr>
          <w:p w14:paraId="0BA56096" w14:textId="77777777" w:rsidR="004B413C" w:rsidRDefault="00EC2FEA">
            <w:pPr>
              <w:ind w:right="199"/>
              <w:jc w:val="right"/>
              <w:rPr>
                <w:sz w:val="20"/>
                <w:szCs w:val="20"/>
              </w:rPr>
            </w:pPr>
            <w:r>
              <w:rPr>
                <w:rFonts w:ascii="Arial" w:eastAsia="Arial" w:hAnsi="Arial" w:cs="Arial"/>
                <w:sz w:val="16"/>
                <w:szCs w:val="16"/>
              </w:rPr>
              <w:t>level (mAHD)</w:t>
            </w:r>
          </w:p>
        </w:tc>
        <w:tc>
          <w:tcPr>
            <w:tcW w:w="1740" w:type="dxa"/>
            <w:vMerge w:val="restart"/>
            <w:vAlign w:val="bottom"/>
          </w:tcPr>
          <w:p w14:paraId="62770340" w14:textId="77777777" w:rsidR="004B413C" w:rsidRDefault="00EC2FEA">
            <w:pPr>
              <w:ind w:right="659"/>
              <w:jc w:val="right"/>
              <w:rPr>
                <w:sz w:val="20"/>
                <w:szCs w:val="20"/>
              </w:rPr>
            </w:pPr>
            <w:r>
              <w:rPr>
                <w:rFonts w:ascii="Arial" w:eastAsia="Arial" w:hAnsi="Arial" w:cs="Arial"/>
                <w:sz w:val="16"/>
                <w:szCs w:val="16"/>
              </w:rPr>
              <w:t>(m)</w:t>
            </w:r>
          </w:p>
        </w:tc>
        <w:tc>
          <w:tcPr>
            <w:tcW w:w="940" w:type="dxa"/>
            <w:vMerge w:val="restart"/>
            <w:vAlign w:val="bottom"/>
          </w:tcPr>
          <w:p w14:paraId="0AC4A743" w14:textId="77777777" w:rsidR="004B413C" w:rsidRDefault="00EC2FEA">
            <w:pPr>
              <w:ind w:left="120"/>
              <w:rPr>
                <w:sz w:val="20"/>
                <w:szCs w:val="20"/>
              </w:rPr>
            </w:pPr>
            <w:r>
              <w:rPr>
                <w:rFonts w:ascii="Arial" w:eastAsia="Arial" w:hAnsi="Arial" w:cs="Arial"/>
                <w:sz w:val="16"/>
                <w:szCs w:val="16"/>
              </w:rPr>
              <w:t>maximum</w:t>
            </w:r>
          </w:p>
        </w:tc>
        <w:tc>
          <w:tcPr>
            <w:tcW w:w="900" w:type="dxa"/>
            <w:vMerge w:val="restart"/>
            <w:vAlign w:val="bottom"/>
          </w:tcPr>
          <w:p w14:paraId="3551763B" w14:textId="77777777" w:rsidR="004B413C" w:rsidRDefault="00EC2FEA">
            <w:pPr>
              <w:ind w:left="120"/>
              <w:rPr>
                <w:sz w:val="20"/>
                <w:szCs w:val="20"/>
              </w:rPr>
            </w:pPr>
            <w:r>
              <w:rPr>
                <w:rFonts w:ascii="Arial" w:eastAsia="Arial" w:hAnsi="Arial" w:cs="Arial"/>
                <w:sz w:val="16"/>
                <w:szCs w:val="16"/>
              </w:rPr>
              <w:t>minimum</w:t>
            </w:r>
          </w:p>
        </w:tc>
        <w:tc>
          <w:tcPr>
            <w:tcW w:w="1140" w:type="dxa"/>
            <w:vMerge w:val="restart"/>
            <w:vAlign w:val="bottom"/>
          </w:tcPr>
          <w:p w14:paraId="11317474" w14:textId="77777777" w:rsidR="004B413C" w:rsidRDefault="00EC2FEA">
            <w:pPr>
              <w:ind w:right="99"/>
              <w:jc w:val="right"/>
              <w:rPr>
                <w:sz w:val="20"/>
                <w:szCs w:val="20"/>
              </w:rPr>
            </w:pPr>
            <w:r>
              <w:rPr>
                <w:rFonts w:ascii="Arial" w:eastAsia="Arial" w:hAnsi="Arial" w:cs="Arial"/>
                <w:sz w:val="16"/>
                <w:szCs w:val="16"/>
              </w:rPr>
              <w:t>min (days)</w:t>
            </w:r>
          </w:p>
        </w:tc>
        <w:tc>
          <w:tcPr>
            <w:tcW w:w="0" w:type="dxa"/>
            <w:vAlign w:val="bottom"/>
          </w:tcPr>
          <w:p w14:paraId="314D3067" w14:textId="77777777" w:rsidR="004B413C" w:rsidRDefault="004B413C">
            <w:pPr>
              <w:rPr>
                <w:sz w:val="1"/>
                <w:szCs w:val="1"/>
              </w:rPr>
            </w:pPr>
          </w:p>
        </w:tc>
      </w:tr>
      <w:tr w:rsidR="004B413C" w14:paraId="4A576C6F" w14:textId="77777777">
        <w:trPr>
          <w:trHeight w:val="95"/>
        </w:trPr>
        <w:tc>
          <w:tcPr>
            <w:tcW w:w="1480" w:type="dxa"/>
            <w:vAlign w:val="bottom"/>
          </w:tcPr>
          <w:p w14:paraId="260D8F61" w14:textId="77777777" w:rsidR="004B413C" w:rsidRDefault="004B413C">
            <w:pPr>
              <w:rPr>
                <w:sz w:val="8"/>
                <w:szCs w:val="8"/>
              </w:rPr>
            </w:pPr>
          </w:p>
        </w:tc>
        <w:tc>
          <w:tcPr>
            <w:tcW w:w="1560" w:type="dxa"/>
            <w:vMerge/>
            <w:vAlign w:val="bottom"/>
          </w:tcPr>
          <w:p w14:paraId="714242E5" w14:textId="77777777" w:rsidR="004B413C" w:rsidRDefault="004B413C">
            <w:pPr>
              <w:rPr>
                <w:sz w:val="8"/>
                <w:szCs w:val="8"/>
              </w:rPr>
            </w:pPr>
          </w:p>
        </w:tc>
        <w:tc>
          <w:tcPr>
            <w:tcW w:w="1540" w:type="dxa"/>
            <w:vMerge/>
            <w:vAlign w:val="bottom"/>
          </w:tcPr>
          <w:p w14:paraId="160D300C" w14:textId="77777777" w:rsidR="004B413C" w:rsidRDefault="004B413C">
            <w:pPr>
              <w:rPr>
                <w:sz w:val="8"/>
                <w:szCs w:val="8"/>
              </w:rPr>
            </w:pPr>
          </w:p>
        </w:tc>
        <w:tc>
          <w:tcPr>
            <w:tcW w:w="1740" w:type="dxa"/>
            <w:vMerge/>
            <w:vAlign w:val="bottom"/>
          </w:tcPr>
          <w:p w14:paraId="12F902B8" w14:textId="77777777" w:rsidR="004B413C" w:rsidRDefault="004B413C">
            <w:pPr>
              <w:rPr>
                <w:sz w:val="8"/>
                <w:szCs w:val="8"/>
              </w:rPr>
            </w:pPr>
          </w:p>
        </w:tc>
        <w:tc>
          <w:tcPr>
            <w:tcW w:w="940" w:type="dxa"/>
            <w:vMerge/>
            <w:vAlign w:val="bottom"/>
          </w:tcPr>
          <w:p w14:paraId="75EA15D2" w14:textId="77777777" w:rsidR="004B413C" w:rsidRDefault="004B413C">
            <w:pPr>
              <w:rPr>
                <w:sz w:val="8"/>
                <w:szCs w:val="8"/>
              </w:rPr>
            </w:pPr>
          </w:p>
        </w:tc>
        <w:tc>
          <w:tcPr>
            <w:tcW w:w="900" w:type="dxa"/>
            <w:vMerge/>
            <w:vAlign w:val="bottom"/>
          </w:tcPr>
          <w:p w14:paraId="30541658" w14:textId="77777777" w:rsidR="004B413C" w:rsidRDefault="004B413C">
            <w:pPr>
              <w:rPr>
                <w:sz w:val="8"/>
                <w:szCs w:val="8"/>
              </w:rPr>
            </w:pPr>
          </w:p>
        </w:tc>
        <w:tc>
          <w:tcPr>
            <w:tcW w:w="1140" w:type="dxa"/>
            <w:vMerge/>
            <w:vAlign w:val="bottom"/>
          </w:tcPr>
          <w:p w14:paraId="24EA0DF4" w14:textId="77777777" w:rsidR="004B413C" w:rsidRDefault="004B413C">
            <w:pPr>
              <w:rPr>
                <w:sz w:val="8"/>
                <w:szCs w:val="8"/>
              </w:rPr>
            </w:pPr>
          </w:p>
        </w:tc>
        <w:tc>
          <w:tcPr>
            <w:tcW w:w="0" w:type="dxa"/>
            <w:vAlign w:val="bottom"/>
          </w:tcPr>
          <w:p w14:paraId="42261744" w14:textId="77777777" w:rsidR="004B413C" w:rsidRDefault="004B413C">
            <w:pPr>
              <w:rPr>
                <w:sz w:val="1"/>
                <w:szCs w:val="1"/>
              </w:rPr>
            </w:pPr>
          </w:p>
        </w:tc>
      </w:tr>
      <w:tr w:rsidR="004B413C" w14:paraId="40ECC4A7" w14:textId="77777777">
        <w:trPr>
          <w:trHeight w:val="40"/>
        </w:trPr>
        <w:tc>
          <w:tcPr>
            <w:tcW w:w="1480" w:type="dxa"/>
            <w:tcBorders>
              <w:bottom w:val="single" w:sz="8" w:space="0" w:color="auto"/>
            </w:tcBorders>
            <w:vAlign w:val="bottom"/>
          </w:tcPr>
          <w:p w14:paraId="16E7CB46" w14:textId="77777777" w:rsidR="004B413C" w:rsidRDefault="004B413C">
            <w:pPr>
              <w:rPr>
                <w:sz w:val="3"/>
                <w:szCs w:val="3"/>
              </w:rPr>
            </w:pPr>
          </w:p>
        </w:tc>
        <w:tc>
          <w:tcPr>
            <w:tcW w:w="1560" w:type="dxa"/>
            <w:tcBorders>
              <w:bottom w:val="single" w:sz="8" w:space="0" w:color="auto"/>
            </w:tcBorders>
            <w:vAlign w:val="bottom"/>
          </w:tcPr>
          <w:p w14:paraId="556DF3F3" w14:textId="77777777" w:rsidR="004B413C" w:rsidRDefault="004B413C">
            <w:pPr>
              <w:rPr>
                <w:sz w:val="3"/>
                <w:szCs w:val="3"/>
              </w:rPr>
            </w:pPr>
          </w:p>
        </w:tc>
        <w:tc>
          <w:tcPr>
            <w:tcW w:w="1540" w:type="dxa"/>
            <w:tcBorders>
              <w:bottom w:val="single" w:sz="8" w:space="0" w:color="auto"/>
            </w:tcBorders>
            <w:vAlign w:val="bottom"/>
          </w:tcPr>
          <w:p w14:paraId="7634A1F7" w14:textId="77777777" w:rsidR="004B413C" w:rsidRDefault="004B413C">
            <w:pPr>
              <w:rPr>
                <w:sz w:val="3"/>
                <w:szCs w:val="3"/>
              </w:rPr>
            </w:pPr>
          </w:p>
        </w:tc>
        <w:tc>
          <w:tcPr>
            <w:tcW w:w="1740" w:type="dxa"/>
            <w:tcBorders>
              <w:bottom w:val="single" w:sz="8" w:space="0" w:color="auto"/>
            </w:tcBorders>
            <w:vAlign w:val="bottom"/>
          </w:tcPr>
          <w:p w14:paraId="5C368820" w14:textId="77777777" w:rsidR="004B413C" w:rsidRDefault="004B413C">
            <w:pPr>
              <w:rPr>
                <w:sz w:val="3"/>
                <w:szCs w:val="3"/>
              </w:rPr>
            </w:pPr>
          </w:p>
        </w:tc>
        <w:tc>
          <w:tcPr>
            <w:tcW w:w="940" w:type="dxa"/>
            <w:tcBorders>
              <w:bottom w:val="single" w:sz="8" w:space="0" w:color="auto"/>
            </w:tcBorders>
            <w:vAlign w:val="bottom"/>
          </w:tcPr>
          <w:p w14:paraId="33111628" w14:textId="77777777" w:rsidR="004B413C" w:rsidRDefault="004B413C">
            <w:pPr>
              <w:rPr>
                <w:sz w:val="3"/>
                <w:szCs w:val="3"/>
              </w:rPr>
            </w:pPr>
          </w:p>
        </w:tc>
        <w:tc>
          <w:tcPr>
            <w:tcW w:w="900" w:type="dxa"/>
            <w:tcBorders>
              <w:bottom w:val="single" w:sz="8" w:space="0" w:color="auto"/>
            </w:tcBorders>
            <w:vAlign w:val="bottom"/>
          </w:tcPr>
          <w:p w14:paraId="318BD0E7" w14:textId="77777777" w:rsidR="004B413C" w:rsidRDefault="004B413C">
            <w:pPr>
              <w:rPr>
                <w:sz w:val="3"/>
                <w:szCs w:val="3"/>
              </w:rPr>
            </w:pPr>
          </w:p>
        </w:tc>
        <w:tc>
          <w:tcPr>
            <w:tcW w:w="1140" w:type="dxa"/>
            <w:tcBorders>
              <w:bottom w:val="single" w:sz="8" w:space="0" w:color="auto"/>
            </w:tcBorders>
            <w:vAlign w:val="bottom"/>
          </w:tcPr>
          <w:p w14:paraId="5BD9F59F" w14:textId="77777777" w:rsidR="004B413C" w:rsidRDefault="004B413C">
            <w:pPr>
              <w:rPr>
                <w:sz w:val="3"/>
                <w:szCs w:val="3"/>
              </w:rPr>
            </w:pPr>
          </w:p>
        </w:tc>
        <w:tc>
          <w:tcPr>
            <w:tcW w:w="0" w:type="dxa"/>
            <w:vAlign w:val="bottom"/>
          </w:tcPr>
          <w:p w14:paraId="53B0CE72" w14:textId="77777777" w:rsidR="004B413C" w:rsidRDefault="004B413C">
            <w:pPr>
              <w:rPr>
                <w:sz w:val="1"/>
                <w:szCs w:val="1"/>
              </w:rPr>
            </w:pPr>
          </w:p>
        </w:tc>
      </w:tr>
      <w:tr w:rsidR="004B413C" w14:paraId="3B85D9B0" w14:textId="77777777">
        <w:trPr>
          <w:trHeight w:val="180"/>
        </w:trPr>
        <w:tc>
          <w:tcPr>
            <w:tcW w:w="1480" w:type="dxa"/>
            <w:vAlign w:val="bottom"/>
          </w:tcPr>
          <w:p w14:paraId="56412152" w14:textId="77777777" w:rsidR="004B413C" w:rsidRDefault="00EC2FEA">
            <w:pPr>
              <w:spacing w:line="181" w:lineRule="exact"/>
              <w:ind w:left="100"/>
              <w:rPr>
                <w:sz w:val="20"/>
                <w:szCs w:val="20"/>
              </w:rPr>
            </w:pPr>
            <w:r>
              <w:rPr>
                <w:rFonts w:ascii="Arial" w:eastAsia="Arial" w:hAnsi="Arial" w:cs="Arial"/>
                <w:sz w:val="16"/>
                <w:szCs w:val="16"/>
              </w:rPr>
              <w:t>08/1994 - 07/1999</w:t>
            </w:r>
          </w:p>
        </w:tc>
        <w:tc>
          <w:tcPr>
            <w:tcW w:w="1560" w:type="dxa"/>
            <w:vAlign w:val="bottom"/>
          </w:tcPr>
          <w:p w14:paraId="1BA81AC9" w14:textId="77777777" w:rsidR="004B413C" w:rsidRDefault="00EC2FEA">
            <w:pPr>
              <w:spacing w:line="181" w:lineRule="exact"/>
              <w:ind w:right="19"/>
              <w:jc w:val="right"/>
              <w:rPr>
                <w:sz w:val="20"/>
                <w:szCs w:val="20"/>
              </w:rPr>
            </w:pPr>
            <w:r>
              <w:rPr>
                <w:rFonts w:ascii="Arial" w:eastAsia="Arial" w:hAnsi="Arial" w:cs="Arial"/>
                <w:sz w:val="16"/>
                <w:szCs w:val="16"/>
              </w:rPr>
              <w:t>3.2</w:t>
            </w:r>
          </w:p>
        </w:tc>
        <w:tc>
          <w:tcPr>
            <w:tcW w:w="1540" w:type="dxa"/>
            <w:vAlign w:val="bottom"/>
          </w:tcPr>
          <w:p w14:paraId="1B185C40" w14:textId="77777777" w:rsidR="004B413C" w:rsidRDefault="00EC2FEA">
            <w:pPr>
              <w:spacing w:line="181" w:lineRule="exact"/>
              <w:ind w:right="19"/>
              <w:jc w:val="right"/>
              <w:rPr>
                <w:sz w:val="20"/>
                <w:szCs w:val="20"/>
              </w:rPr>
            </w:pPr>
            <w:r>
              <w:rPr>
                <w:rFonts w:ascii="Arial" w:eastAsia="Arial" w:hAnsi="Arial" w:cs="Arial"/>
                <w:sz w:val="16"/>
                <w:szCs w:val="16"/>
              </w:rPr>
              <w:t>1.8</w:t>
            </w:r>
          </w:p>
        </w:tc>
        <w:tc>
          <w:tcPr>
            <w:tcW w:w="1740" w:type="dxa"/>
            <w:vAlign w:val="bottom"/>
          </w:tcPr>
          <w:p w14:paraId="1097C4D1" w14:textId="77777777" w:rsidR="004B413C" w:rsidRDefault="00EC2FEA">
            <w:pPr>
              <w:spacing w:line="181" w:lineRule="exact"/>
              <w:ind w:right="19"/>
              <w:jc w:val="right"/>
              <w:rPr>
                <w:sz w:val="20"/>
                <w:szCs w:val="20"/>
              </w:rPr>
            </w:pPr>
            <w:r>
              <w:rPr>
                <w:rFonts w:ascii="Arial" w:eastAsia="Arial" w:hAnsi="Arial" w:cs="Arial"/>
                <w:sz w:val="16"/>
                <w:szCs w:val="16"/>
              </w:rPr>
              <w:t>1.34</w:t>
            </w:r>
          </w:p>
        </w:tc>
        <w:tc>
          <w:tcPr>
            <w:tcW w:w="940" w:type="dxa"/>
            <w:vAlign w:val="bottom"/>
          </w:tcPr>
          <w:p w14:paraId="296636EE" w14:textId="77777777" w:rsidR="004B413C" w:rsidRDefault="00EC2FEA">
            <w:pPr>
              <w:spacing w:line="181" w:lineRule="exact"/>
              <w:ind w:left="100"/>
              <w:rPr>
                <w:sz w:val="20"/>
                <w:szCs w:val="20"/>
              </w:rPr>
            </w:pPr>
            <w:r>
              <w:rPr>
                <w:rFonts w:ascii="Arial" w:eastAsia="Arial" w:hAnsi="Arial" w:cs="Arial"/>
                <w:sz w:val="16"/>
                <w:szCs w:val="16"/>
              </w:rPr>
              <w:t>September</w:t>
            </w:r>
          </w:p>
        </w:tc>
        <w:tc>
          <w:tcPr>
            <w:tcW w:w="900" w:type="dxa"/>
            <w:vAlign w:val="bottom"/>
          </w:tcPr>
          <w:p w14:paraId="51561A5B" w14:textId="77777777" w:rsidR="004B413C" w:rsidRDefault="00EC2FEA">
            <w:pPr>
              <w:spacing w:line="181" w:lineRule="exact"/>
              <w:ind w:left="100"/>
              <w:rPr>
                <w:sz w:val="20"/>
                <w:szCs w:val="20"/>
              </w:rPr>
            </w:pPr>
            <w:r>
              <w:rPr>
                <w:rFonts w:ascii="Arial" w:eastAsia="Arial" w:hAnsi="Arial" w:cs="Arial"/>
                <w:sz w:val="16"/>
                <w:szCs w:val="16"/>
              </w:rPr>
              <w:t>May</w:t>
            </w:r>
          </w:p>
        </w:tc>
        <w:tc>
          <w:tcPr>
            <w:tcW w:w="1140" w:type="dxa"/>
            <w:vAlign w:val="bottom"/>
          </w:tcPr>
          <w:p w14:paraId="6F3E035A" w14:textId="77777777" w:rsidR="004B413C" w:rsidRDefault="00EC2FEA">
            <w:pPr>
              <w:spacing w:line="181" w:lineRule="exact"/>
              <w:ind w:right="19"/>
              <w:jc w:val="right"/>
              <w:rPr>
                <w:sz w:val="20"/>
                <w:szCs w:val="20"/>
              </w:rPr>
            </w:pPr>
            <w:r>
              <w:rPr>
                <w:rFonts w:ascii="Arial" w:eastAsia="Arial" w:hAnsi="Arial" w:cs="Arial"/>
                <w:sz w:val="16"/>
                <w:szCs w:val="16"/>
              </w:rPr>
              <w:t>213</w:t>
            </w:r>
          </w:p>
        </w:tc>
        <w:tc>
          <w:tcPr>
            <w:tcW w:w="0" w:type="dxa"/>
            <w:vAlign w:val="bottom"/>
          </w:tcPr>
          <w:p w14:paraId="39137BEC" w14:textId="77777777" w:rsidR="004B413C" w:rsidRDefault="004B413C">
            <w:pPr>
              <w:rPr>
                <w:sz w:val="1"/>
                <w:szCs w:val="1"/>
              </w:rPr>
            </w:pPr>
          </w:p>
        </w:tc>
      </w:tr>
      <w:tr w:rsidR="004B413C" w14:paraId="394AD0C2" w14:textId="77777777">
        <w:trPr>
          <w:trHeight w:val="194"/>
        </w:trPr>
        <w:tc>
          <w:tcPr>
            <w:tcW w:w="1480" w:type="dxa"/>
            <w:vAlign w:val="bottom"/>
          </w:tcPr>
          <w:p w14:paraId="18FCFD52" w14:textId="77777777" w:rsidR="004B413C" w:rsidRDefault="00EC2FEA">
            <w:pPr>
              <w:ind w:left="100"/>
              <w:rPr>
                <w:sz w:val="20"/>
                <w:szCs w:val="20"/>
              </w:rPr>
            </w:pPr>
            <w:r>
              <w:rPr>
                <w:rFonts w:ascii="Arial" w:eastAsia="Arial" w:hAnsi="Arial" w:cs="Arial"/>
                <w:sz w:val="16"/>
                <w:szCs w:val="16"/>
              </w:rPr>
              <w:t>08/1999 - 07/2004</w:t>
            </w:r>
          </w:p>
        </w:tc>
        <w:tc>
          <w:tcPr>
            <w:tcW w:w="1560" w:type="dxa"/>
            <w:vAlign w:val="bottom"/>
          </w:tcPr>
          <w:p w14:paraId="3C8EF819" w14:textId="77777777" w:rsidR="004B413C" w:rsidRDefault="00EC2FEA">
            <w:pPr>
              <w:ind w:right="19"/>
              <w:jc w:val="right"/>
              <w:rPr>
                <w:sz w:val="20"/>
                <w:szCs w:val="20"/>
              </w:rPr>
            </w:pPr>
            <w:r>
              <w:rPr>
                <w:rFonts w:ascii="Arial" w:eastAsia="Arial" w:hAnsi="Arial" w:cs="Arial"/>
                <w:sz w:val="16"/>
                <w:szCs w:val="16"/>
              </w:rPr>
              <w:t>2.8</w:t>
            </w:r>
          </w:p>
        </w:tc>
        <w:tc>
          <w:tcPr>
            <w:tcW w:w="1540" w:type="dxa"/>
            <w:vAlign w:val="bottom"/>
          </w:tcPr>
          <w:p w14:paraId="53D0B198" w14:textId="77777777" w:rsidR="004B413C" w:rsidRDefault="00EC2FEA">
            <w:pPr>
              <w:ind w:right="19"/>
              <w:jc w:val="right"/>
              <w:rPr>
                <w:sz w:val="20"/>
                <w:szCs w:val="20"/>
              </w:rPr>
            </w:pPr>
            <w:r>
              <w:rPr>
                <w:rFonts w:ascii="Arial" w:eastAsia="Arial" w:hAnsi="Arial" w:cs="Arial"/>
                <w:sz w:val="16"/>
                <w:szCs w:val="16"/>
              </w:rPr>
              <w:t>1.8</w:t>
            </w:r>
          </w:p>
        </w:tc>
        <w:tc>
          <w:tcPr>
            <w:tcW w:w="1740" w:type="dxa"/>
            <w:vAlign w:val="bottom"/>
          </w:tcPr>
          <w:p w14:paraId="0839FE3F" w14:textId="77777777" w:rsidR="004B413C" w:rsidRDefault="00EC2FEA">
            <w:pPr>
              <w:ind w:right="19"/>
              <w:jc w:val="right"/>
              <w:rPr>
                <w:sz w:val="20"/>
                <w:szCs w:val="20"/>
              </w:rPr>
            </w:pPr>
            <w:r>
              <w:rPr>
                <w:rFonts w:ascii="Arial" w:eastAsia="Arial" w:hAnsi="Arial" w:cs="Arial"/>
                <w:sz w:val="16"/>
                <w:szCs w:val="16"/>
              </w:rPr>
              <w:t>0.98</w:t>
            </w:r>
          </w:p>
        </w:tc>
        <w:tc>
          <w:tcPr>
            <w:tcW w:w="940" w:type="dxa"/>
            <w:vAlign w:val="bottom"/>
          </w:tcPr>
          <w:p w14:paraId="33DB6B30" w14:textId="77777777" w:rsidR="004B413C" w:rsidRDefault="00EC2FEA">
            <w:pPr>
              <w:ind w:left="100"/>
              <w:rPr>
                <w:sz w:val="20"/>
                <w:szCs w:val="20"/>
              </w:rPr>
            </w:pPr>
            <w:r>
              <w:rPr>
                <w:rFonts w:ascii="Arial" w:eastAsia="Arial" w:hAnsi="Arial" w:cs="Arial"/>
                <w:sz w:val="16"/>
                <w:szCs w:val="16"/>
              </w:rPr>
              <w:t>October</w:t>
            </w:r>
          </w:p>
        </w:tc>
        <w:tc>
          <w:tcPr>
            <w:tcW w:w="900" w:type="dxa"/>
            <w:vAlign w:val="bottom"/>
          </w:tcPr>
          <w:p w14:paraId="03ABE20A" w14:textId="77777777" w:rsidR="004B413C" w:rsidRDefault="00EC2FEA">
            <w:pPr>
              <w:ind w:left="100"/>
              <w:rPr>
                <w:sz w:val="20"/>
                <w:szCs w:val="20"/>
              </w:rPr>
            </w:pPr>
            <w:r>
              <w:rPr>
                <w:rFonts w:ascii="Arial" w:eastAsia="Arial" w:hAnsi="Arial" w:cs="Arial"/>
                <w:sz w:val="16"/>
                <w:szCs w:val="16"/>
              </w:rPr>
              <w:t>March</w:t>
            </w:r>
          </w:p>
        </w:tc>
        <w:tc>
          <w:tcPr>
            <w:tcW w:w="1140" w:type="dxa"/>
            <w:vAlign w:val="bottom"/>
          </w:tcPr>
          <w:p w14:paraId="740B45B0" w14:textId="77777777" w:rsidR="004B413C" w:rsidRDefault="00EC2FEA">
            <w:pPr>
              <w:ind w:right="19"/>
              <w:jc w:val="right"/>
              <w:rPr>
                <w:sz w:val="20"/>
                <w:szCs w:val="20"/>
              </w:rPr>
            </w:pPr>
            <w:r>
              <w:rPr>
                <w:rFonts w:ascii="Arial" w:eastAsia="Arial" w:hAnsi="Arial" w:cs="Arial"/>
                <w:sz w:val="16"/>
                <w:szCs w:val="16"/>
              </w:rPr>
              <w:t>168</w:t>
            </w:r>
          </w:p>
        </w:tc>
        <w:tc>
          <w:tcPr>
            <w:tcW w:w="0" w:type="dxa"/>
            <w:vAlign w:val="bottom"/>
          </w:tcPr>
          <w:p w14:paraId="6F7D69A5" w14:textId="77777777" w:rsidR="004B413C" w:rsidRDefault="004B413C">
            <w:pPr>
              <w:rPr>
                <w:sz w:val="1"/>
                <w:szCs w:val="1"/>
              </w:rPr>
            </w:pPr>
          </w:p>
        </w:tc>
      </w:tr>
      <w:tr w:rsidR="004B413C" w14:paraId="6517F43B" w14:textId="77777777">
        <w:trPr>
          <w:trHeight w:val="194"/>
        </w:trPr>
        <w:tc>
          <w:tcPr>
            <w:tcW w:w="1480" w:type="dxa"/>
            <w:vAlign w:val="bottom"/>
          </w:tcPr>
          <w:p w14:paraId="06377906" w14:textId="77777777" w:rsidR="004B413C" w:rsidRDefault="00EC2FEA">
            <w:pPr>
              <w:ind w:left="100"/>
              <w:rPr>
                <w:sz w:val="20"/>
                <w:szCs w:val="20"/>
              </w:rPr>
            </w:pPr>
            <w:r>
              <w:rPr>
                <w:rFonts w:ascii="Arial" w:eastAsia="Arial" w:hAnsi="Arial" w:cs="Arial"/>
                <w:sz w:val="16"/>
                <w:szCs w:val="16"/>
              </w:rPr>
              <w:t>08/2004 - 07/2009</w:t>
            </w:r>
          </w:p>
        </w:tc>
        <w:tc>
          <w:tcPr>
            <w:tcW w:w="1560" w:type="dxa"/>
            <w:vAlign w:val="bottom"/>
          </w:tcPr>
          <w:p w14:paraId="192A86CA" w14:textId="77777777" w:rsidR="004B413C" w:rsidRDefault="00EC2FEA">
            <w:pPr>
              <w:ind w:right="19"/>
              <w:jc w:val="right"/>
              <w:rPr>
                <w:sz w:val="20"/>
                <w:szCs w:val="20"/>
              </w:rPr>
            </w:pPr>
            <w:r>
              <w:rPr>
                <w:rFonts w:ascii="Arial" w:eastAsia="Arial" w:hAnsi="Arial" w:cs="Arial"/>
                <w:sz w:val="16"/>
                <w:szCs w:val="16"/>
              </w:rPr>
              <w:t>2.4</w:t>
            </w:r>
          </w:p>
        </w:tc>
        <w:tc>
          <w:tcPr>
            <w:tcW w:w="1540" w:type="dxa"/>
            <w:vAlign w:val="bottom"/>
          </w:tcPr>
          <w:p w14:paraId="0F81C249" w14:textId="77777777" w:rsidR="004B413C" w:rsidRDefault="00EC2FEA">
            <w:pPr>
              <w:ind w:right="19"/>
              <w:jc w:val="right"/>
              <w:rPr>
                <w:sz w:val="20"/>
                <w:szCs w:val="20"/>
              </w:rPr>
            </w:pPr>
            <w:r>
              <w:rPr>
                <w:rFonts w:ascii="Arial" w:eastAsia="Arial" w:hAnsi="Arial" w:cs="Arial"/>
                <w:sz w:val="16"/>
                <w:szCs w:val="16"/>
              </w:rPr>
              <w:t>2.0</w:t>
            </w:r>
          </w:p>
        </w:tc>
        <w:tc>
          <w:tcPr>
            <w:tcW w:w="1740" w:type="dxa"/>
            <w:vAlign w:val="bottom"/>
          </w:tcPr>
          <w:p w14:paraId="00072844" w14:textId="77777777" w:rsidR="004B413C" w:rsidRDefault="00EC2FEA">
            <w:pPr>
              <w:ind w:right="19"/>
              <w:jc w:val="right"/>
              <w:rPr>
                <w:sz w:val="20"/>
                <w:szCs w:val="20"/>
              </w:rPr>
            </w:pPr>
            <w:r>
              <w:rPr>
                <w:rFonts w:ascii="Arial" w:eastAsia="Arial" w:hAnsi="Arial" w:cs="Arial"/>
                <w:sz w:val="16"/>
                <w:szCs w:val="16"/>
              </w:rPr>
              <w:t>0.39</w:t>
            </w:r>
          </w:p>
        </w:tc>
        <w:tc>
          <w:tcPr>
            <w:tcW w:w="940" w:type="dxa"/>
            <w:vAlign w:val="bottom"/>
          </w:tcPr>
          <w:p w14:paraId="2DA05F98" w14:textId="77777777" w:rsidR="004B413C" w:rsidRDefault="00EC2FEA">
            <w:pPr>
              <w:ind w:left="100"/>
              <w:rPr>
                <w:sz w:val="20"/>
                <w:szCs w:val="20"/>
              </w:rPr>
            </w:pPr>
            <w:r>
              <w:rPr>
                <w:rFonts w:ascii="Arial" w:eastAsia="Arial" w:hAnsi="Arial" w:cs="Arial"/>
                <w:sz w:val="16"/>
                <w:szCs w:val="16"/>
              </w:rPr>
              <w:t>September</w:t>
            </w:r>
          </w:p>
        </w:tc>
        <w:tc>
          <w:tcPr>
            <w:tcW w:w="900" w:type="dxa"/>
            <w:vAlign w:val="bottom"/>
          </w:tcPr>
          <w:p w14:paraId="7C80081C" w14:textId="77777777" w:rsidR="004B413C" w:rsidRDefault="00EC2FEA">
            <w:pPr>
              <w:ind w:left="100"/>
              <w:rPr>
                <w:sz w:val="20"/>
                <w:szCs w:val="20"/>
              </w:rPr>
            </w:pPr>
            <w:r>
              <w:rPr>
                <w:rFonts w:ascii="Arial" w:eastAsia="Arial" w:hAnsi="Arial" w:cs="Arial"/>
                <w:sz w:val="16"/>
                <w:szCs w:val="16"/>
              </w:rPr>
              <w:t>November</w:t>
            </w:r>
          </w:p>
        </w:tc>
        <w:tc>
          <w:tcPr>
            <w:tcW w:w="1140" w:type="dxa"/>
            <w:vAlign w:val="bottom"/>
          </w:tcPr>
          <w:p w14:paraId="56C402FF" w14:textId="77777777" w:rsidR="004B413C" w:rsidRDefault="00EC2FEA">
            <w:pPr>
              <w:ind w:right="19"/>
              <w:jc w:val="right"/>
              <w:rPr>
                <w:sz w:val="20"/>
                <w:szCs w:val="20"/>
              </w:rPr>
            </w:pPr>
            <w:r>
              <w:rPr>
                <w:rFonts w:ascii="Arial" w:eastAsia="Arial" w:hAnsi="Arial" w:cs="Arial"/>
                <w:sz w:val="16"/>
                <w:szCs w:val="16"/>
              </w:rPr>
              <w:t>12</w:t>
            </w:r>
          </w:p>
        </w:tc>
        <w:tc>
          <w:tcPr>
            <w:tcW w:w="0" w:type="dxa"/>
            <w:vAlign w:val="bottom"/>
          </w:tcPr>
          <w:p w14:paraId="38B3CEF9" w14:textId="77777777" w:rsidR="004B413C" w:rsidRDefault="004B413C">
            <w:pPr>
              <w:rPr>
                <w:sz w:val="1"/>
                <w:szCs w:val="1"/>
              </w:rPr>
            </w:pPr>
          </w:p>
        </w:tc>
      </w:tr>
      <w:tr w:rsidR="004B413C" w14:paraId="69585172" w14:textId="77777777">
        <w:trPr>
          <w:trHeight w:val="194"/>
        </w:trPr>
        <w:tc>
          <w:tcPr>
            <w:tcW w:w="1480" w:type="dxa"/>
            <w:vAlign w:val="bottom"/>
          </w:tcPr>
          <w:p w14:paraId="63016A1A" w14:textId="77777777" w:rsidR="004B413C" w:rsidRDefault="00EC2FEA">
            <w:pPr>
              <w:ind w:left="100"/>
              <w:rPr>
                <w:sz w:val="20"/>
                <w:szCs w:val="20"/>
              </w:rPr>
            </w:pPr>
            <w:r>
              <w:rPr>
                <w:rFonts w:ascii="Arial" w:eastAsia="Arial" w:hAnsi="Arial" w:cs="Arial"/>
                <w:sz w:val="16"/>
                <w:szCs w:val="16"/>
              </w:rPr>
              <w:t>08/2009 - 07/2014</w:t>
            </w:r>
          </w:p>
        </w:tc>
        <w:tc>
          <w:tcPr>
            <w:tcW w:w="1560" w:type="dxa"/>
            <w:vAlign w:val="bottom"/>
          </w:tcPr>
          <w:p w14:paraId="48504C26" w14:textId="77777777" w:rsidR="004B413C" w:rsidRDefault="00EC2FEA">
            <w:pPr>
              <w:ind w:right="19"/>
              <w:jc w:val="right"/>
              <w:rPr>
                <w:sz w:val="20"/>
                <w:szCs w:val="20"/>
              </w:rPr>
            </w:pPr>
            <w:r>
              <w:rPr>
                <w:rFonts w:ascii="Arial" w:eastAsia="Arial" w:hAnsi="Arial" w:cs="Arial"/>
                <w:sz w:val="16"/>
                <w:szCs w:val="16"/>
              </w:rPr>
              <w:t>2.0</w:t>
            </w:r>
          </w:p>
        </w:tc>
        <w:tc>
          <w:tcPr>
            <w:tcW w:w="1540" w:type="dxa"/>
            <w:vAlign w:val="bottom"/>
          </w:tcPr>
          <w:p w14:paraId="4B862C70" w14:textId="77777777" w:rsidR="004B413C" w:rsidRDefault="00EC2FEA">
            <w:pPr>
              <w:ind w:right="19"/>
              <w:jc w:val="right"/>
              <w:rPr>
                <w:sz w:val="20"/>
                <w:szCs w:val="20"/>
              </w:rPr>
            </w:pPr>
            <w:r>
              <w:rPr>
                <w:rFonts w:ascii="Arial" w:eastAsia="Arial" w:hAnsi="Arial" w:cs="Arial"/>
                <w:sz w:val="16"/>
                <w:szCs w:val="16"/>
              </w:rPr>
              <w:t>1.0</w:t>
            </w:r>
          </w:p>
        </w:tc>
        <w:tc>
          <w:tcPr>
            <w:tcW w:w="1740" w:type="dxa"/>
            <w:vAlign w:val="bottom"/>
          </w:tcPr>
          <w:p w14:paraId="7563AE55" w14:textId="77777777" w:rsidR="004B413C" w:rsidRDefault="00EC2FEA">
            <w:pPr>
              <w:ind w:right="19"/>
              <w:jc w:val="right"/>
              <w:rPr>
                <w:sz w:val="20"/>
                <w:szCs w:val="20"/>
              </w:rPr>
            </w:pPr>
            <w:r>
              <w:rPr>
                <w:rFonts w:ascii="Arial" w:eastAsia="Arial" w:hAnsi="Arial" w:cs="Arial"/>
                <w:sz w:val="16"/>
                <w:szCs w:val="16"/>
              </w:rPr>
              <w:t>0.98</w:t>
            </w:r>
          </w:p>
        </w:tc>
        <w:tc>
          <w:tcPr>
            <w:tcW w:w="940" w:type="dxa"/>
            <w:vAlign w:val="bottom"/>
          </w:tcPr>
          <w:p w14:paraId="0C23F76E" w14:textId="77777777" w:rsidR="004B413C" w:rsidRDefault="00EC2FEA">
            <w:pPr>
              <w:ind w:left="100"/>
              <w:rPr>
                <w:sz w:val="20"/>
                <w:szCs w:val="20"/>
              </w:rPr>
            </w:pPr>
            <w:r>
              <w:rPr>
                <w:rFonts w:ascii="Arial" w:eastAsia="Arial" w:hAnsi="Arial" w:cs="Arial"/>
                <w:sz w:val="16"/>
                <w:szCs w:val="16"/>
              </w:rPr>
              <w:t>October</w:t>
            </w:r>
          </w:p>
        </w:tc>
        <w:tc>
          <w:tcPr>
            <w:tcW w:w="900" w:type="dxa"/>
            <w:vAlign w:val="bottom"/>
          </w:tcPr>
          <w:p w14:paraId="5AD7F6E0" w14:textId="77777777" w:rsidR="004B413C" w:rsidRDefault="00EC2FEA">
            <w:pPr>
              <w:ind w:left="100"/>
              <w:rPr>
                <w:sz w:val="20"/>
                <w:szCs w:val="20"/>
              </w:rPr>
            </w:pPr>
            <w:r>
              <w:rPr>
                <w:rFonts w:ascii="Arial" w:eastAsia="Arial" w:hAnsi="Arial" w:cs="Arial"/>
                <w:sz w:val="16"/>
                <w:szCs w:val="16"/>
              </w:rPr>
              <w:t>July</w:t>
            </w:r>
          </w:p>
        </w:tc>
        <w:tc>
          <w:tcPr>
            <w:tcW w:w="1140" w:type="dxa"/>
            <w:vAlign w:val="bottom"/>
          </w:tcPr>
          <w:p w14:paraId="2A26C6E5" w14:textId="77777777" w:rsidR="004B413C" w:rsidRDefault="00EC2FEA">
            <w:pPr>
              <w:ind w:right="19"/>
              <w:jc w:val="right"/>
              <w:rPr>
                <w:sz w:val="20"/>
                <w:szCs w:val="20"/>
              </w:rPr>
            </w:pPr>
            <w:r>
              <w:rPr>
                <w:rFonts w:ascii="Arial" w:eastAsia="Arial" w:hAnsi="Arial" w:cs="Arial"/>
                <w:sz w:val="16"/>
                <w:szCs w:val="16"/>
              </w:rPr>
              <w:t>88</w:t>
            </w:r>
          </w:p>
        </w:tc>
        <w:tc>
          <w:tcPr>
            <w:tcW w:w="0" w:type="dxa"/>
            <w:vAlign w:val="bottom"/>
          </w:tcPr>
          <w:p w14:paraId="2CA8F8AA" w14:textId="77777777" w:rsidR="004B413C" w:rsidRDefault="004B413C">
            <w:pPr>
              <w:rPr>
                <w:sz w:val="1"/>
                <w:szCs w:val="1"/>
              </w:rPr>
            </w:pPr>
          </w:p>
        </w:tc>
      </w:tr>
      <w:tr w:rsidR="004B413C" w14:paraId="1EDAF478" w14:textId="77777777">
        <w:trPr>
          <w:trHeight w:val="228"/>
        </w:trPr>
        <w:tc>
          <w:tcPr>
            <w:tcW w:w="1480" w:type="dxa"/>
            <w:vAlign w:val="bottom"/>
          </w:tcPr>
          <w:p w14:paraId="7C396B63" w14:textId="77777777" w:rsidR="004B413C" w:rsidRDefault="00EC2FEA">
            <w:pPr>
              <w:ind w:left="100"/>
              <w:rPr>
                <w:sz w:val="20"/>
                <w:szCs w:val="20"/>
              </w:rPr>
            </w:pPr>
            <w:r>
              <w:rPr>
                <w:rFonts w:ascii="Arial" w:eastAsia="Arial" w:hAnsi="Arial" w:cs="Arial"/>
                <w:sz w:val="16"/>
                <w:szCs w:val="16"/>
              </w:rPr>
              <w:t>08/2014 - 07/2019</w:t>
            </w:r>
          </w:p>
        </w:tc>
        <w:tc>
          <w:tcPr>
            <w:tcW w:w="1560" w:type="dxa"/>
            <w:vAlign w:val="bottom"/>
          </w:tcPr>
          <w:p w14:paraId="41D9A129" w14:textId="77777777" w:rsidR="004B413C" w:rsidRDefault="00EC2FEA">
            <w:pPr>
              <w:ind w:right="19"/>
              <w:jc w:val="right"/>
              <w:rPr>
                <w:sz w:val="20"/>
                <w:szCs w:val="20"/>
              </w:rPr>
            </w:pPr>
            <w:r>
              <w:rPr>
                <w:rFonts w:ascii="Arial" w:eastAsia="Arial" w:hAnsi="Arial" w:cs="Arial"/>
                <w:sz w:val="16"/>
                <w:szCs w:val="16"/>
              </w:rPr>
              <w:t>2.0</w:t>
            </w:r>
          </w:p>
        </w:tc>
        <w:tc>
          <w:tcPr>
            <w:tcW w:w="1540" w:type="dxa"/>
            <w:vAlign w:val="bottom"/>
          </w:tcPr>
          <w:p w14:paraId="550886D2" w14:textId="77777777" w:rsidR="004B413C" w:rsidRDefault="00EC2FEA">
            <w:pPr>
              <w:ind w:right="19"/>
              <w:jc w:val="right"/>
              <w:rPr>
                <w:sz w:val="20"/>
                <w:szCs w:val="20"/>
              </w:rPr>
            </w:pPr>
            <w:r>
              <w:rPr>
                <w:rFonts w:ascii="Arial" w:eastAsia="Arial" w:hAnsi="Arial" w:cs="Arial"/>
                <w:sz w:val="16"/>
                <w:szCs w:val="16"/>
              </w:rPr>
              <w:t>1.0</w:t>
            </w:r>
          </w:p>
        </w:tc>
        <w:tc>
          <w:tcPr>
            <w:tcW w:w="1740" w:type="dxa"/>
            <w:vAlign w:val="bottom"/>
          </w:tcPr>
          <w:p w14:paraId="432919D4" w14:textId="77777777" w:rsidR="004B413C" w:rsidRDefault="00EC2FEA">
            <w:pPr>
              <w:ind w:right="19"/>
              <w:jc w:val="right"/>
              <w:rPr>
                <w:sz w:val="20"/>
                <w:szCs w:val="20"/>
              </w:rPr>
            </w:pPr>
            <w:r>
              <w:rPr>
                <w:rFonts w:ascii="Arial" w:eastAsia="Arial" w:hAnsi="Arial" w:cs="Arial"/>
                <w:sz w:val="16"/>
                <w:szCs w:val="16"/>
              </w:rPr>
              <w:t>0.97</w:t>
            </w:r>
          </w:p>
        </w:tc>
        <w:tc>
          <w:tcPr>
            <w:tcW w:w="940" w:type="dxa"/>
            <w:vAlign w:val="bottom"/>
          </w:tcPr>
          <w:p w14:paraId="1AD0B74E" w14:textId="77777777" w:rsidR="004B413C" w:rsidRDefault="00EC2FEA">
            <w:pPr>
              <w:ind w:left="100"/>
              <w:rPr>
                <w:sz w:val="20"/>
                <w:szCs w:val="20"/>
              </w:rPr>
            </w:pPr>
            <w:r>
              <w:rPr>
                <w:rFonts w:ascii="Arial" w:eastAsia="Arial" w:hAnsi="Arial" w:cs="Arial"/>
                <w:sz w:val="16"/>
                <w:szCs w:val="16"/>
              </w:rPr>
              <w:t>September</w:t>
            </w:r>
          </w:p>
        </w:tc>
        <w:tc>
          <w:tcPr>
            <w:tcW w:w="900" w:type="dxa"/>
            <w:vAlign w:val="bottom"/>
          </w:tcPr>
          <w:p w14:paraId="5414E448" w14:textId="77777777" w:rsidR="004B413C" w:rsidRDefault="00EC2FEA">
            <w:pPr>
              <w:ind w:left="100"/>
              <w:rPr>
                <w:sz w:val="20"/>
                <w:szCs w:val="20"/>
              </w:rPr>
            </w:pPr>
            <w:r>
              <w:rPr>
                <w:rFonts w:ascii="Arial" w:eastAsia="Arial" w:hAnsi="Arial" w:cs="Arial"/>
                <w:sz w:val="16"/>
                <w:szCs w:val="16"/>
              </w:rPr>
              <w:t>January</w:t>
            </w:r>
          </w:p>
        </w:tc>
        <w:tc>
          <w:tcPr>
            <w:tcW w:w="1140" w:type="dxa"/>
            <w:vAlign w:val="bottom"/>
          </w:tcPr>
          <w:p w14:paraId="408679CB" w14:textId="77777777" w:rsidR="004B413C" w:rsidRDefault="00EC2FEA">
            <w:pPr>
              <w:ind w:right="19"/>
              <w:jc w:val="right"/>
              <w:rPr>
                <w:sz w:val="20"/>
                <w:szCs w:val="20"/>
              </w:rPr>
            </w:pPr>
            <w:r>
              <w:rPr>
                <w:rFonts w:ascii="Arial" w:eastAsia="Arial" w:hAnsi="Arial" w:cs="Arial"/>
                <w:sz w:val="16"/>
                <w:szCs w:val="16"/>
              </w:rPr>
              <w:t>124</w:t>
            </w:r>
          </w:p>
        </w:tc>
        <w:tc>
          <w:tcPr>
            <w:tcW w:w="0" w:type="dxa"/>
            <w:vAlign w:val="bottom"/>
          </w:tcPr>
          <w:p w14:paraId="01FB4035" w14:textId="77777777" w:rsidR="004B413C" w:rsidRDefault="004B413C">
            <w:pPr>
              <w:rPr>
                <w:sz w:val="1"/>
                <w:szCs w:val="1"/>
              </w:rPr>
            </w:pPr>
          </w:p>
        </w:tc>
      </w:tr>
      <w:tr w:rsidR="004B413C" w14:paraId="7739417C" w14:textId="77777777">
        <w:trPr>
          <w:trHeight w:val="40"/>
        </w:trPr>
        <w:tc>
          <w:tcPr>
            <w:tcW w:w="1480" w:type="dxa"/>
            <w:tcBorders>
              <w:bottom w:val="single" w:sz="8" w:space="0" w:color="auto"/>
            </w:tcBorders>
            <w:vAlign w:val="bottom"/>
          </w:tcPr>
          <w:p w14:paraId="50E15073" w14:textId="77777777" w:rsidR="004B413C" w:rsidRDefault="004B413C">
            <w:pPr>
              <w:rPr>
                <w:sz w:val="3"/>
                <w:szCs w:val="3"/>
              </w:rPr>
            </w:pPr>
          </w:p>
        </w:tc>
        <w:tc>
          <w:tcPr>
            <w:tcW w:w="1560" w:type="dxa"/>
            <w:tcBorders>
              <w:bottom w:val="single" w:sz="8" w:space="0" w:color="auto"/>
            </w:tcBorders>
            <w:vAlign w:val="bottom"/>
          </w:tcPr>
          <w:p w14:paraId="6ED826BD" w14:textId="77777777" w:rsidR="004B413C" w:rsidRDefault="004B413C">
            <w:pPr>
              <w:rPr>
                <w:sz w:val="3"/>
                <w:szCs w:val="3"/>
              </w:rPr>
            </w:pPr>
          </w:p>
        </w:tc>
        <w:tc>
          <w:tcPr>
            <w:tcW w:w="1540" w:type="dxa"/>
            <w:tcBorders>
              <w:bottom w:val="single" w:sz="8" w:space="0" w:color="auto"/>
            </w:tcBorders>
            <w:vAlign w:val="bottom"/>
          </w:tcPr>
          <w:p w14:paraId="75530E21" w14:textId="77777777" w:rsidR="004B413C" w:rsidRDefault="004B413C">
            <w:pPr>
              <w:rPr>
                <w:sz w:val="3"/>
                <w:szCs w:val="3"/>
              </w:rPr>
            </w:pPr>
          </w:p>
        </w:tc>
        <w:tc>
          <w:tcPr>
            <w:tcW w:w="1740" w:type="dxa"/>
            <w:tcBorders>
              <w:bottom w:val="single" w:sz="8" w:space="0" w:color="auto"/>
            </w:tcBorders>
            <w:vAlign w:val="bottom"/>
          </w:tcPr>
          <w:p w14:paraId="0E51F05E" w14:textId="77777777" w:rsidR="004B413C" w:rsidRDefault="004B413C">
            <w:pPr>
              <w:rPr>
                <w:sz w:val="3"/>
                <w:szCs w:val="3"/>
              </w:rPr>
            </w:pPr>
          </w:p>
        </w:tc>
        <w:tc>
          <w:tcPr>
            <w:tcW w:w="940" w:type="dxa"/>
            <w:tcBorders>
              <w:bottom w:val="single" w:sz="8" w:space="0" w:color="auto"/>
            </w:tcBorders>
            <w:vAlign w:val="bottom"/>
          </w:tcPr>
          <w:p w14:paraId="787EFAAC" w14:textId="77777777" w:rsidR="004B413C" w:rsidRDefault="004B413C">
            <w:pPr>
              <w:rPr>
                <w:sz w:val="3"/>
                <w:szCs w:val="3"/>
              </w:rPr>
            </w:pPr>
          </w:p>
        </w:tc>
        <w:tc>
          <w:tcPr>
            <w:tcW w:w="900" w:type="dxa"/>
            <w:tcBorders>
              <w:bottom w:val="single" w:sz="8" w:space="0" w:color="auto"/>
            </w:tcBorders>
            <w:vAlign w:val="bottom"/>
          </w:tcPr>
          <w:p w14:paraId="3A637EFD" w14:textId="77777777" w:rsidR="004B413C" w:rsidRDefault="004B413C">
            <w:pPr>
              <w:rPr>
                <w:sz w:val="3"/>
                <w:szCs w:val="3"/>
              </w:rPr>
            </w:pPr>
          </w:p>
        </w:tc>
        <w:tc>
          <w:tcPr>
            <w:tcW w:w="1140" w:type="dxa"/>
            <w:tcBorders>
              <w:bottom w:val="single" w:sz="8" w:space="0" w:color="auto"/>
            </w:tcBorders>
            <w:vAlign w:val="bottom"/>
          </w:tcPr>
          <w:p w14:paraId="160B75F9" w14:textId="77777777" w:rsidR="004B413C" w:rsidRDefault="004B413C">
            <w:pPr>
              <w:rPr>
                <w:sz w:val="3"/>
                <w:szCs w:val="3"/>
              </w:rPr>
            </w:pPr>
          </w:p>
        </w:tc>
        <w:tc>
          <w:tcPr>
            <w:tcW w:w="0" w:type="dxa"/>
            <w:vAlign w:val="bottom"/>
          </w:tcPr>
          <w:p w14:paraId="50B97E90" w14:textId="77777777" w:rsidR="004B413C" w:rsidRDefault="004B413C">
            <w:pPr>
              <w:rPr>
                <w:sz w:val="1"/>
                <w:szCs w:val="1"/>
              </w:rPr>
            </w:pPr>
          </w:p>
        </w:tc>
      </w:tr>
    </w:tbl>
    <w:p w14:paraId="6A9236D1" w14:textId="77777777" w:rsidR="004B413C" w:rsidRDefault="004B413C">
      <w:pPr>
        <w:spacing w:line="326" w:lineRule="exact"/>
        <w:rPr>
          <w:sz w:val="20"/>
          <w:szCs w:val="20"/>
        </w:rPr>
      </w:pPr>
    </w:p>
    <w:p w14:paraId="064DEB09" w14:textId="77777777" w:rsidR="004B413C" w:rsidRDefault="00EC2FEA">
      <w:pPr>
        <w:ind w:left="20"/>
        <w:rPr>
          <w:sz w:val="20"/>
          <w:szCs w:val="20"/>
        </w:rPr>
      </w:pPr>
      <w:r>
        <w:rPr>
          <w:rFonts w:ascii="Arial" w:eastAsia="Arial" w:hAnsi="Arial" w:cs="Arial"/>
          <w:b/>
          <w:bCs/>
          <w:sz w:val="24"/>
          <w:szCs w:val="24"/>
        </w:rPr>
        <w:t>Lexia 186</w:t>
      </w:r>
    </w:p>
    <w:p w14:paraId="763E7C74" w14:textId="77777777" w:rsidR="004B413C" w:rsidRDefault="004B413C">
      <w:pPr>
        <w:spacing w:line="258" w:lineRule="exact"/>
        <w:rPr>
          <w:sz w:val="20"/>
          <w:szCs w:val="20"/>
        </w:rPr>
      </w:pPr>
    </w:p>
    <w:p w14:paraId="56395338" w14:textId="77777777" w:rsidR="004B413C" w:rsidRDefault="00EC2FEA">
      <w:pPr>
        <w:spacing w:line="262" w:lineRule="auto"/>
        <w:ind w:left="20" w:right="40" w:firstLine="3"/>
        <w:jc w:val="both"/>
        <w:rPr>
          <w:sz w:val="20"/>
          <w:szCs w:val="20"/>
        </w:rPr>
      </w:pPr>
      <w:r>
        <w:rPr>
          <w:rFonts w:ascii="Arial" w:eastAsia="Arial" w:hAnsi="Arial" w:cs="Arial"/>
          <w:sz w:val="20"/>
          <w:szCs w:val="20"/>
        </w:rPr>
        <w:t>The Lexia 186 wetland has a high conservation value because it (R Froend, R. C. Loomes, et al., 2004). The Lexia system of wetlands is composed of three separate wetlands, Lexia 86, Lexia 94 and Lexia 186. Lexia 186 was normally a seasonally waterlogged basin (Dampland), however, prolonged decline of groundwater levels mean water levels are below the level of the basin all year. There has been dramatic shifts in fringing vegetation health and composition as the basin sediments dry and oxidise.</w:t>
      </w:r>
    </w:p>
    <w:p w14:paraId="703A6687" w14:textId="77777777" w:rsidR="004B413C" w:rsidRDefault="004B413C">
      <w:pPr>
        <w:spacing w:line="338" w:lineRule="exact"/>
        <w:rPr>
          <w:sz w:val="20"/>
          <w:szCs w:val="20"/>
        </w:rPr>
      </w:pPr>
    </w:p>
    <w:p w14:paraId="0B7C4B6C" w14:textId="77777777" w:rsidR="004B413C" w:rsidRDefault="00EC2FEA">
      <w:pPr>
        <w:ind w:left="20"/>
        <w:rPr>
          <w:sz w:val="20"/>
          <w:szCs w:val="20"/>
        </w:rPr>
      </w:pPr>
      <w:r>
        <w:rPr>
          <w:rFonts w:ascii="Arial" w:eastAsia="Arial" w:hAnsi="Arial" w:cs="Arial"/>
          <w:b/>
          <w:bCs/>
          <w:sz w:val="20"/>
          <w:szCs w:val="20"/>
        </w:rPr>
        <w:t>Hydrology</w:t>
      </w:r>
    </w:p>
    <w:p w14:paraId="3A6623CF" w14:textId="77777777" w:rsidR="004B413C" w:rsidRDefault="004B413C">
      <w:pPr>
        <w:spacing w:line="258" w:lineRule="exact"/>
        <w:rPr>
          <w:sz w:val="20"/>
          <w:szCs w:val="20"/>
        </w:rPr>
      </w:pPr>
    </w:p>
    <w:p w14:paraId="7B78912A" w14:textId="77777777" w:rsidR="004B413C" w:rsidRDefault="00EC2FEA">
      <w:pPr>
        <w:spacing w:line="274" w:lineRule="auto"/>
        <w:ind w:left="20"/>
        <w:jc w:val="both"/>
        <w:rPr>
          <w:sz w:val="20"/>
          <w:szCs w:val="20"/>
        </w:rPr>
      </w:pPr>
      <w:r>
        <w:rPr>
          <w:rFonts w:ascii="Arial" w:eastAsia="Arial" w:hAnsi="Arial" w:cs="Arial"/>
          <w:sz w:val="19"/>
          <w:szCs w:val="19"/>
        </w:rPr>
        <w:t>There has almost been a significant decline in groundwater levels at Lexia 186 from 1996 to 2015 by approximately 1 m and a significant increases in water levels since 2015 by 0.5 m (Figure 63). Nonetheless, current mean maximum and minimum water levels are 1.2 and 0.8 m below 1994-1999 levels and seasonally minimums are occurring earlier in the year (Table 21). Groundwater levels at Lexia 186 have been non-compliant since 2000. Proposed reductions in groundwater abstraction are not projected to increase water levels in the dampland, therefore a threshold 0.7m below the current threshold has been proposed for 2030. This projection will maintain groundwater at similar levels to the period between 2010-2015.</w:t>
      </w:r>
    </w:p>
    <w:p w14:paraId="5B65F7B6" w14:textId="77777777" w:rsidR="004B413C" w:rsidRDefault="004B413C">
      <w:pPr>
        <w:spacing w:line="325" w:lineRule="exact"/>
        <w:rPr>
          <w:sz w:val="20"/>
          <w:szCs w:val="20"/>
        </w:rPr>
      </w:pPr>
    </w:p>
    <w:p w14:paraId="71DCD9E8" w14:textId="77777777" w:rsidR="004B413C" w:rsidRDefault="00EC2FEA">
      <w:pPr>
        <w:ind w:left="20"/>
        <w:rPr>
          <w:sz w:val="20"/>
          <w:szCs w:val="20"/>
        </w:rPr>
      </w:pPr>
      <w:r>
        <w:rPr>
          <w:rFonts w:ascii="Arial" w:eastAsia="Arial" w:hAnsi="Arial" w:cs="Arial"/>
          <w:b/>
          <w:bCs/>
          <w:sz w:val="20"/>
          <w:szCs w:val="20"/>
        </w:rPr>
        <w:t>Vegetation dynamics</w:t>
      </w:r>
    </w:p>
    <w:p w14:paraId="40A07C7D" w14:textId="77777777" w:rsidR="004B413C" w:rsidRDefault="004B413C">
      <w:pPr>
        <w:spacing w:line="258" w:lineRule="exact"/>
        <w:rPr>
          <w:sz w:val="20"/>
          <w:szCs w:val="20"/>
        </w:rPr>
      </w:pPr>
    </w:p>
    <w:p w14:paraId="67D48DC4" w14:textId="77777777" w:rsidR="004B413C" w:rsidRDefault="00EC2FEA">
      <w:pPr>
        <w:spacing w:line="269" w:lineRule="auto"/>
        <w:ind w:right="20" w:firstLine="16"/>
        <w:jc w:val="both"/>
        <w:rPr>
          <w:sz w:val="20"/>
          <w:szCs w:val="20"/>
        </w:rPr>
      </w:pPr>
      <w:r>
        <w:rPr>
          <w:rFonts w:ascii="Arial" w:eastAsia="Arial" w:hAnsi="Arial" w:cs="Arial"/>
          <w:sz w:val="19"/>
          <w:szCs w:val="19"/>
        </w:rPr>
        <w:t xml:space="preserve">Vegetation monitoring has been occurring at Lexia 186 since 1997 with the last survey conducted in 2018 (Figure 64). Overall canopy health has remained stable with most </w:t>
      </w:r>
      <w:r>
        <w:rPr>
          <w:rFonts w:ascii="Arial" w:eastAsia="Arial" w:hAnsi="Arial" w:cs="Arial"/>
          <w:i/>
          <w:iCs/>
          <w:sz w:val="19"/>
          <w:szCs w:val="19"/>
        </w:rPr>
        <w:t>Melaleuca preissiana</w:t>
      </w:r>
      <w:r>
        <w:rPr>
          <w:rFonts w:ascii="Arial" w:eastAsia="Arial" w:hAnsi="Arial" w:cs="Arial"/>
          <w:sz w:val="19"/>
          <w:szCs w:val="19"/>
        </w:rPr>
        <w:t xml:space="preserve"> in good or excellent condition and most </w:t>
      </w:r>
      <w:r>
        <w:rPr>
          <w:rFonts w:ascii="Arial" w:eastAsia="Arial" w:hAnsi="Arial" w:cs="Arial"/>
          <w:i/>
          <w:iCs/>
          <w:sz w:val="19"/>
          <w:szCs w:val="19"/>
        </w:rPr>
        <w:t>Banksia ilicifolia</w:t>
      </w:r>
      <w:r>
        <w:rPr>
          <w:rFonts w:ascii="Arial" w:eastAsia="Arial" w:hAnsi="Arial" w:cs="Arial"/>
          <w:sz w:val="19"/>
          <w:szCs w:val="19"/>
        </w:rPr>
        <w:t xml:space="preserve"> with average condition (Buller et al., 2018). Exotic richness is very low at Lexia 186 and natives account for approximately 90 % of total cover abundance at the transect. Ordination reveals similar trajectories in compositional change for each plot that reflect the continual changes in cover abundances of species (Figure 65). Regression analyses did not reveal significant eﬀects of groundwater levels on any of the species present at Lexia 186 (Figure </w:t>
      </w:r>
      <w:r>
        <w:rPr>
          <w:rFonts w:ascii="Arial" w:eastAsia="Arial" w:hAnsi="Arial" w:cs="Arial"/>
          <w:b/>
          <w:bCs/>
          <w:sz w:val="19"/>
          <w:szCs w:val="19"/>
        </w:rPr>
        <w:t>??</w:t>
      </w:r>
      <w:r>
        <w:rPr>
          <w:rFonts w:ascii="Arial" w:eastAsia="Arial" w:hAnsi="Arial" w:cs="Arial"/>
          <w:sz w:val="19"/>
          <w:szCs w:val="19"/>
        </w:rPr>
        <w:t>). This result suggests that community composition is changing due to other factors that are independent of groundwater. This is surprising given the significant declines in groundwater at the site. (NOT SURE IF THERE IS ANY Baumea AT THE SITE AND WHETHER IT HAS DECLINED OR DISAPPEARED - PERHAPS WORTH A COMMENT) (ARE THERE ANY OTHER DRAMTIC CHANGES AT THE SITE?) WILL RE RUN ANALYSIS TO CONFIRM.</w:t>
      </w:r>
    </w:p>
    <w:p w14:paraId="604F878B" w14:textId="77777777" w:rsidR="004B413C" w:rsidRDefault="004B413C">
      <w:pPr>
        <w:spacing w:line="334" w:lineRule="exact"/>
        <w:rPr>
          <w:sz w:val="20"/>
          <w:szCs w:val="20"/>
        </w:rPr>
      </w:pPr>
    </w:p>
    <w:p w14:paraId="660FDC8D" w14:textId="77777777" w:rsidR="004B413C" w:rsidRDefault="00EC2FEA">
      <w:pPr>
        <w:ind w:left="20"/>
        <w:rPr>
          <w:sz w:val="20"/>
          <w:szCs w:val="20"/>
        </w:rPr>
      </w:pPr>
      <w:r>
        <w:rPr>
          <w:rFonts w:ascii="Arial" w:eastAsia="Arial" w:hAnsi="Arial" w:cs="Arial"/>
          <w:b/>
          <w:bCs/>
          <w:sz w:val="20"/>
          <w:szCs w:val="20"/>
        </w:rPr>
        <w:t>Revised water level threshold eﬀects</w:t>
      </w:r>
    </w:p>
    <w:p w14:paraId="098CED22" w14:textId="77777777" w:rsidR="004B413C" w:rsidRDefault="004B413C">
      <w:pPr>
        <w:spacing w:line="258" w:lineRule="exact"/>
        <w:rPr>
          <w:sz w:val="20"/>
          <w:szCs w:val="20"/>
        </w:rPr>
      </w:pPr>
    </w:p>
    <w:p w14:paraId="7E71F801" w14:textId="77777777" w:rsidR="004B413C" w:rsidRDefault="00EC2FEA">
      <w:pPr>
        <w:spacing w:line="302" w:lineRule="auto"/>
        <w:ind w:left="20" w:right="40" w:hanging="6"/>
        <w:jc w:val="both"/>
        <w:rPr>
          <w:sz w:val="20"/>
          <w:szCs w:val="20"/>
        </w:rPr>
      </w:pPr>
      <w:r>
        <w:rPr>
          <w:rFonts w:ascii="Arial" w:eastAsia="Arial" w:hAnsi="Arial" w:cs="Arial"/>
          <w:sz w:val="20"/>
          <w:szCs w:val="20"/>
        </w:rPr>
        <w:t>The site values of the Lexia 186 wetland are unlikely to be maintained under the proposed changes to groundwater abstraction (Table 22).</w:t>
      </w:r>
    </w:p>
    <w:p w14:paraId="75444994" w14:textId="77777777" w:rsidR="004B413C" w:rsidRDefault="004B413C">
      <w:pPr>
        <w:sectPr w:rsidR="004B413C">
          <w:pgSz w:w="12240" w:h="15840"/>
          <w:pgMar w:top="1440" w:right="1400" w:bottom="307" w:left="1420" w:header="0" w:footer="0" w:gutter="0"/>
          <w:cols w:space="720" w:equalWidth="0">
            <w:col w:w="9420"/>
          </w:cols>
        </w:sectPr>
      </w:pPr>
    </w:p>
    <w:p w14:paraId="57C79F7C" w14:textId="77777777" w:rsidR="004B413C" w:rsidRDefault="004B413C">
      <w:pPr>
        <w:spacing w:line="200" w:lineRule="exact"/>
        <w:rPr>
          <w:sz w:val="20"/>
          <w:szCs w:val="20"/>
        </w:rPr>
      </w:pPr>
    </w:p>
    <w:p w14:paraId="203E4778" w14:textId="77777777" w:rsidR="004B413C" w:rsidRDefault="004B413C">
      <w:pPr>
        <w:spacing w:line="200" w:lineRule="exact"/>
        <w:rPr>
          <w:sz w:val="20"/>
          <w:szCs w:val="20"/>
        </w:rPr>
      </w:pPr>
    </w:p>
    <w:p w14:paraId="10487DE5" w14:textId="77777777" w:rsidR="004B413C" w:rsidRDefault="004B413C">
      <w:pPr>
        <w:spacing w:line="200" w:lineRule="exact"/>
        <w:rPr>
          <w:sz w:val="20"/>
          <w:szCs w:val="20"/>
        </w:rPr>
      </w:pPr>
    </w:p>
    <w:p w14:paraId="48126F9D" w14:textId="77777777" w:rsidR="004B413C" w:rsidRDefault="004B413C">
      <w:pPr>
        <w:spacing w:line="200" w:lineRule="exact"/>
        <w:rPr>
          <w:sz w:val="20"/>
          <w:szCs w:val="20"/>
        </w:rPr>
      </w:pPr>
    </w:p>
    <w:p w14:paraId="0650C76F" w14:textId="77777777" w:rsidR="004B413C" w:rsidRDefault="004B413C">
      <w:pPr>
        <w:spacing w:line="200" w:lineRule="exact"/>
        <w:rPr>
          <w:sz w:val="20"/>
          <w:szCs w:val="20"/>
        </w:rPr>
      </w:pPr>
    </w:p>
    <w:p w14:paraId="63FFA84A" w14:textId="77777777" w:rsidR="004B413C" w:rsidRDefault="004B413C">
      <w:pPr>
        <w:spacing w:line="200" w:lineRule="exact"/>
        <w:rPr>
          <w:sz w:val="20"/>
          <w:szCs w:val="20"/>
        </w:rPr>
      </w:pPr>
    </w:p>
    <w:p w14:paraId="61E81D36" w14:textId="77777777" w:rsidR="004B413C" w:rsidRDefault="004B413C">
      <w:pPr>
        <w:spacing w:line="200" w:lineRule="exact"/>
        <w:rPr>
          <w:sz w:val="20"/>
          <w:szCs w:val="20"/>
        </w:rPr>
      </w:pPr>
    </w:p>
    <w:p w14:paraId="20B583E6" w14:textId="77777777" w:rsidR="004B413C" w:rsidRDefault="004B413C">
      <w:pPr>
        <w:spacing w:line="200" w:lineRule="exact"/>
        <w:rPr>
          <w:sz w:val="20"/>
          <w:szCs w:val="20"/>
        </w:rPr>
      </w:pPr>
    </w:p>
    <w:p w14:paraId="6E91DBE1" w14:textId="77777777" w:rsidR="004B413C" w:rsidRDefault="004B413C">
      <w:pPr>
        <w:spacing w:line="207" w:lineRule="exact"/>
        <w:rPr>
          <w:sz w:val="20"/>
          <w:szCs w:val="20"/>
        </w:rPr>
      </w:pPr>
    </w:p>
    <w:p w14:paraId="6CAD31F5" w14:textId="77777777" w:rsidR="004B413C" w:rsidRDefault="00EC2FEA">
      <w:pPr>
        <w:ind w:right="20"/>
        <w:jc w:val="center"/>
        <w:rPr>
          <w:sz w:val="20"/>
          <w:szCs w:val="20"/>
        </w:rPr>
      </w:pPr>
      <w:r>
        <w:rPr>
          <w:rFonts w:ascii="Arial" w:eastAsia="Arial" w:hAnsi="Arial" w:cs="Arial"/>
          <w:sz w:val="17"/>
          <w:szCs w:val="17"/>
        </w:rPr>
        <w:t>99</w:t>
      </w:r>
    </w:p>
    <w:p w14:paraId="4B628182" w14:textId="77777777" w:rsidR="004B413C" w:rsidRDefault="004B413C">
      <w:pPr>
        <w:sectPr w:rsidR="004B413C">
          <w:type w:val="continuous"/>
          <w:pgSz w:w="12240" w:h="15840"/>
          <w:pgMar w:top="1440" w:right="1400" w:bottom="307" w:left="1420" w:header="0" w:footer="0" w:gutter="0"/>
          <w:cols w:space="720" w:equalWidth="0">
            <w:col w:w="9420"/>
          </w:cols>
        </w:sectPr>
      </w:pPr>
    </w:p>
    <w:p w14:paraId="1D0F3BA9" w14:textId="77777777" w:rsidR="004B413C" w:rsidRDefault="00EC2FEA">
      <w:pPr>
        <w:spacing w:line="200" w:lineRule="exact"/>
        <w:rPr>
          <w:sz w:val="20"/>
          <w:szCs w:val="20"/>
        </w:rPr>
      </w:pPr>
      <w:bookmarkStart w:id="137" w:name="page100"/>
      <w:bookmarkEnd w:id="137"/>
      <w:r>
        <w:rPr>
          <w:noProof/>
          <w:sz w:val="20"/>
          <w:szCs w:val="20"/>
        </w:rPr>
        <w:lastRenderedPageBreak/>
        <w:drawing>
          <wp:anchor distT="0" distB="0" distL="114300" distR="114300" simplePos="0" relativeHeight="252225536" behindDoc="1" locked="0" layoutInCell="0" allowOverlap="1" wp14:anchorId="0E0957B3" wp14:editId="17761A8A">
            <wp:simplePos x="0" y="0"/>
            <wp:positionH relativeFrom="page">
              <wp:posOffset>1453515</wp:posOffset>
            </wp:positionH>
            <wp:positionV relativeFrom="page">
              <wp:posOffset>2661920</wp:posOffset>
            </wp:positionV>
            <wp:extent cx="5335270" cy="3674745"/>
            <wp:effectExtent l="0" t="0" r="0" b="0"/>
            <wp:wrapNone/>
            <wp:docPr id="1279" name="Picture 1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9"/>
                    <pic:cNvPicPr>
                      <a:picLocks noChangeAspect="1" noChangeArrowheads="1"/>
                    </pic:cNvPicPr>
                  </pic:nvPicPr>
                  <pic:blipFill>
                    <a:blip r:embed="rId836"/>
                    <a:srcRect/>
                    <a:stretch>
                      <a:fillRect/>
                    </a:stretch>
                  </pic:blipFill>
                  <pic:spPr bwMode="auto">
                    <a:xfrm>
                      <a:off x="0" y="0"/>
                      <a:ext cx="5335270" cy="3674745"/>
                    </a:xfrm>
                    <a:prstGeom prst="rect">
                      <a:avLst/>
                    </a:prstGeom>
                    <a:noFill/>
                  </pic:spPr>
                </pic:pic>
              </a:graphicData>
            </a:graphic>
          </wp:anchor>
        </w:drawing>
      </w:r>
    </w:p>
    <w:p w14:paraId="6C70774B" w14:textId="77777777" w:rsidR="004B413C" w:rsidRDefault="004B413C">
      <w:pPr>
        <w:spacing w:line="200" w:lineRule="exact"/>
        <w:rPr>
          <w:sz w:val="20"/>
          <w:szCs w:val="20"/>
        </w:rPr>
      </w:pPr>
    </w:p>
    <w:p w14:paraId="319D5B3A" w14:textId="77777777" w:rsidR="004B413C" w:rsidRDefault="004B413C">
      <w:pPr>
        <w:spacing w:line="200" w:lineRule="exact"/>
        <w:rPr>
          <w:sz w:val="20"/>
          <w:szCs w:val="20"/>
        </w:rPr>
      </w:pPr>
    </w:p>
    <w:p w14:paraId="7CC197F5" w14:textId="77777777" w:rsidR="004B413C" w:rsidRDefault="004B413C">
      <w:pPr>
        <w:spacing w:line="200" w:lineRule="exact"/>
        <w:rPr>
          <w:sz w:val="20"/>
          <w:szCs w:val="20"/>
        </w:rPr>
      </w:pPr>
    </w:p>
    <w:p w14:paraId="29EF94AE" w14:textId="77777777" w:rsidR="004B413C" w:rsidRDefault="004B413C">
      <w:pPr>
        <w:spacing w:line="200" w:lineRule="exact"/>
        <w:rPr>
          <w:sz w:val="20"/>
          <w:szCs w:val="20"/>
        </w:rPr>
      </w:pPr>
    </w:p>
    <w:p w14:paraId="6727A8A8" w14:textId="77777777" w:rsidR="004B413C" w:rsidRDefault="004B413C">
      <w:pPr>
        <w:spacing w:line="200" w:lineRule="exact"/>
        <w:rPr>
          <w:sz w:val="20"/>
          <w:szCs w:val="20"/>
        </w:rPr>
      </w:pPr>
    </w:p>
    <w:p w14:paraId="777E1FE0" w14:textId="77777777" w:rsidR="004B413C" w:rsidRDefault="004B413C">
      <w:pPr>
        <w:spacing w:line="200" w:lineRule="exact"/>
        <w:rPr>
          <w:sz w:val="20"/>
          <w:szCs w:val="20"/>
        </w:rPr>
      </w:pPr>
    </w:p>
    <w:p w14:paraId="3C99D554" w14:textId="77777777" w:rsidR="004B413C" w:rsidRDefault="004B413C">
      <w:pPr>
        <w:spacing w:line="200" w:lineRule="exact"/>
        <w:rPr>
          <w:sz w:val="20"/>
          <w:szCs w:val="20"/>
        </w:rPr>
      </w:pPr>
    </w:p>
    <w:p w14:paraId="7499C237" w14:textId="77777777" w:rsidR="004B413C" w:rsidRDefault="004B413C">
      <w:pPr>
        <w:spacing w:line="200" w:lineRule="exact"/>
        <w:rPr>
          <w:sz w:val="20"/>
          <w:szCs w:val="20"/>
        </w:rPr>
      </w:pPr>
    </w:p>
    <w:p w14:paraId="49BCBBDB" w14:textId="77777777" w:rsidR="004B413C" w:rsidRDefault="004B413C">
      <w:pPr>
        <w:spacing w:line="200" w:lineRule="exact"/>
        <w:rPr>
          <w:sz w:val="20"/>
          <w:szCs w:val="20"/>
        </w:rPr>
      </w:pPr>
    </w:p>
    <w:p w14:paraId="687F8E68" w14:textId="77777777" w:rsidR="004B413C" w:rsidRDefault="004B413C">
      <w:pPr>
        <w:spacing w:line="200" w:lineRule="exact"/>
        <w:rPr>
          <w:sz w:val="20"/>
          <w:szCs w:val="20"/>
        </w:rPr>
      </w:pPr>
    </w:p>
    <w:p w14:paraId="0087216C" w14:textId="77777777" w:rsidR="004B413C" w:rsidRDefault="004B413C">
      <w:pPr>
        <w:spacing w:line="200" w:lineRule="exact"/>
        <w:rPr>
          <w:sz w:val="20"/>
          <w:szCs w:val="20"/>
        </w:rPr>
      </w:pPr>
    </w:p>
    <w:p w14:paraId="5B19E674" w14:textId="77777777" w:rsidR="004B413C" w:rsidRDefault="004B413C">
      <w:pPr>
        <w:spacing w:line="200" w:lineRule="exact"/>
        <w:rPr>
          <w:sz w:val="20"/>
          <w:szCs w:val="20"/>
        </w:rPr>
      </w:pPr>
    </w:p>
    <w:p w14:paraId="0BAACF28" w14:textId="77777777" w:rsidR="004B413C" w:rsidRDefault="004B413C">
      <w:pPr>
        <w:spacing w:line="265" w:lineRule="exact"/>
        <w:rPr>
          <w:sz w:val="20"/>
          <w:szCs w:val="20"/>
        </w:rPr>
      </w:pPr>
    </w:p>
    <w:tbl>
      <w:tblPr>
        <w:tblW w:w="0" w:type="auto"/>
        <w:tblInd w:w="20" w:type="dxa"/>
        <w:tblLayout w:type="fixed"/>
        <w:tblCellMar>
          <w:left w:w="0" w:type="dxa"/>
          <w:right w:w="0" w:type="dxa"/>
        </w:tblCellMar>
        <w:tblLook w:val="04A0" w:firstRow="1" w:lastRow="0" w:firstColumn="1" w:lastColumn="0" w:noHBand="0" w:noVBand="1"/>
      </w:tblPr>
      <w:tblGrid>
        <w:gridCol w:w="360"/>
        <w:gridCol w:w="2920"/>
        <w:gridCol w:w="1280"/>
        <w:gridCol w:w="1960"/>
        <w:gridCol w:w="1620"/>
        <w:gridCol w:w="1000"/>
        <w:gridCol w:w="20"/>
      </w:tblGrid>
      <w:tr w:rsidR="004B413C" w14:paraId="698ADCB6" w14:textId="77777777">
        <w:trPr>
          <w:trHeight w:val="207"/>
        </w:trPr>
        <w:tc>
          <w:tcPr>
            <w:tcW w:w="360" w:type="dxa"/>
            <w:vAlign w:val="bottom"/>
          </w:tcPr>
          <w:p w14:paraId="32D9D666" w14:textId="77777777" w:rsidR="004B413C" w:rsidRDefault="004B413C">
            <w:pPr>
              <w:rPr>
                <w:sz w:val="18"/>
                <w:szCs w:val="18"/>
              </w:rPr>
            </w:pPr>
          </w:p>
        </w:tc>
        <w:tc>
          <w:tcPr>
            <w:tcW w:w="2920" w:type="dxa"/>
            <w:vAlign w:val="bottom"/>
          </w:tcPr>
          <w:p w14:paraId="6A02C89D" w14:textId="77777777" w:rsidR="004B413C" w:rsidRDefault="00EC2FEA">
            <w:pPr>
              <w:ind w:right="2405"/>
              <w:jc w:val="right"/>
              <w:rPr>
                <w:sz w:val="20"/>
                <w:szCs w:val="20"/>
              </w:rPr>
            </w:pPr>
            <w:r>
              <w:rPr>
                <w:rFonts w:ascii="Arial" w:eastAsia="Arial" w:hAnsi="Arial" w:cs="Arial"/>
                <w:color w:val="4D4D4D"/>
                <w:sz w:val="18"/>
                <w:szCs w:val="18"/>
              </w:rPr>
              <w:t>48.5</w:t>
            </w:r>
          </w:p>
        </w:tc>
        <w:tc>
          <w:tcPr>
            <w:tcW w:w="1280" w:type="dxa"/>
            <w:vAlign w:val="bottom"/>
          </w:tcPr>
          <w:p w14:paraId="07D72CC5" w14:textId="77777777" w:rsidR="004B413C" w:rsidRDefault="004B413C">
            <w:pPr>
              <w:rPr>
                <w:sz w:val="18"/>
                <w:szCs w:val="18"/>
              </w:rPr>
            </w:pPr>
          </w:p>
        </w:tc>
        <w:tc>
          <w:tcPr>
            <w:tcW w:w="1960" w:type="dxa"/>
            <w:vAlign w:val="bottom"/>
          </w:tcPr>
          <w:p w14:paraId="64DD2D19" w14:textId="77777777" w:rsidR="004B413C" w:rsidRDefault="004B413C">
            <w:pPr>
              <w:rPr>
                <w:sz w:val="18"/>
                <w:szCs w:val="18"/>
              </w:rPr>
            </w:pPr>
          </w:p>
        </w:tc>
        <w:tc>
          <w:tcPr>
            <w:tcW w:w="1620" w:type="dxa"/>
            <w:vAlign w:val="bottom"/>
          </w:tcPr>
          <w:p w14:paraId="14180661" w14:textId="77777777" w:rsidR="004B413C" w:rsidRDefault="004B413C">
            <w:pPr>
              <w:rPr>
                <w:sz w:val="18"/>
                <w:szCs w:val="18"/>
              </w:rPr>
            </w:pPr>
          </w:p>
        </w:tc>
        <w:tc>
          <w:tcPr>
            <w:tcW w:w="1000" w:type="dxa"/>
            <w:vAlign w:val="bottom"/>
          </w:tcPr>
          <w:p w14:paraId="78B97919" w14:textId="77777777" w:rsidR="004B413C" w:rsidRDefault="004B413C">
            <w:pPr>
              <w:rPr>
                <w:sz w:val="18"/>
                <w:szCs w:val="18"/>
              </w:rPr>
            </w:pPr>
          </w:p>
        </w:tc>
        <w:tc>
          <w:tcPr>
            <w:tcW w:w="0" w:type="dxa"/>
            <w:vAlign w:val="bottom"/>
          </w:tcPr>
          <w:p w14:paraId="7E67A751" w14:textId="77777777" w:rsidR="004B413C" w:rsidRDefault="004B413C">
            <w:pPr>
              <w:rPr>
                <w:sz w:val="1"/>
                <w:szCs w:val="1"/>
              </w:rPr>
            </w:pPr>
          </w:p>
        </w:tc>
      </w:tr>
      <w:tr w:rsidR="004B413C" w14:paraId="7790D5F6" w14:textId="77777777">
        <w:trPr>
          <w:trHeight w:val="1195"/>
        </w:trPr>
        <w:tc>
          <w:tcPr>
            <w:tcW w:w="360" w:type="dxa"/>
            <w:vAlign w:val="bottom"/>
          </w:tcPr>
          <w:p w14:paraId="0F422FED" w14:textId="77777777" w:rsidR="004B413C" w:rsidRDefault="004B413C">
            <w:pPr>
              <w:rPr>
                <w:sz w:val="24"/>
                <w:szCs w:val="24"/>
              </w:rPr>
            </w:pPr>
          </w:p>
        </w:tc>
        <w:tc>
          <w:tcPr>
            <w:tcW w:w="2920" w:type="dxa"/>
            <w:vAlign w:val="bottom"/>
          </w:tcPr>
          <w:p w14:paraId="79354999" w14:textId="77777777" w:rsidR="004B413C" w:rsidRDefault="00EC2FEA">
            <w:pPr>
              <w:ind w:right="2405"/>
              <w:jc w:val="right"/>
              <w:rPr>
                <w:sz w:val="20"/>
                <w:szCs w:val="20"/>
              </w:rPr>
            </w:pPr>
            <w:r>
              <w:rPr>
                <w:rFonts w:ascii="Arial" w:eastAsia="Arial" w:hAnsi="Arial" w:cs="Arial"/>
                <w:color w:val="4D4D4D"/>
                <w:sz w:val="18"/>
                <w:szCs w:val="18"/>
              </w:rPr>
              <w:t>48.0</w:t>
            </w:r>
          </w:p>
        </w:tc>
        <w:tc>
          <w:tcPr>
            <w:tcW w:w="1280" w:type="dxa"/>
            <w:vAlign w:val="bottom"/>
          </w:tcPr>
          <w:p w14:paraId="0C555CC2" w14:textId="77777777" w:rsidR="004B413C" w:rsidRDefault="004B413C">
            <w:pPr>
              <w:rPr>
                <w:sz w:val="24"/>
                <w:szCs w:val="24"/>
              </w:rPr>
            </w:pPr>
          </w:p>
        </w:tc>
        <w:tc>
          <w:tcPr>
            <w:tcW w:w="1960" w:type="dxa"/>
            <w:vAlign w:val="bottom"/>
          </w:tcPr>
          <w:p w14:paraId="41D440CA" w14:textId="77777777" w:rsidR="004B413C" w:rsidRDefault="004B413C">
            <w:pPr>
              <w:rPr>
                <w:sz w:val="24"/>
                <w:szCs w:val="24"/>
              </w:rPr>
            </w:pPr>
          </w:p>
        </w:tc>
        <w:tc>
          <w:tcPr>
            <w:tcW w:w="1620" w:type="dxa"/>
            <w:vAlign w:val="bottom"/>
          </w:tcPr>
          <w:p w14:paraId="06C655B6" w14:textId="77777777" w:rsidR="004B413C" w:rsidRDefault="004B413C">
            <w:pPr>
              <w:rPr>
                <w:sz w:val="24"/>
                <w:szCs w:val="24"/>
              </w:rPr>
            </w:pPr>
          </w:p>
        </w:tc>
        <w:tc>
          <w:tcPr>
            <w:tcW w:w="1000" w:type="dxa"/>
            <w:vAlign w:val="bottom"/>
          </w:tcPr>
          <w:p w14:paraId="01D2CFCF" w14:textId="77777777" w:rsidR="004B413C" w:rsidRDefault="004B413C">
            <w:pPr>
              <w:rPr>
                <w:sz w:val="24"/>
                <w:szCs w:val="24"/>
              </w:rPr>
            </w:pPr>
          </w:p>
        </w:tc>
        <w:tc>
          <w:tcPr>
            <w:tcW w:w="0" w:type="dxa"/>
            <w:vAlign w:val="bottom"/>
          </w:tcPr>
          <w:p w14:paraId="0F7ADD84" w14:textId="77777777" w:rsidR="004B413C" w:rsidRDefault="004B413C">
            <w:pPr>
              <w:rPr>
                <w:sz w:val="1"/>
                <w:szCs w:val="1"/>
              </w:rPr>
            </w:pPr>
          </w:p>
        </w:tc>
      </w:tr>
      <w:tr w:rsidR="004B413C" w14:paraId="294EC224" w14:textId="77777777">
        <w:trPr>
          <w:trHeight w:val="1171"/>
        </w:trPr>
        <w:tc>
          <w:tcPr>
            <w:tcW w:w="360" w:type="dxa"/>
            <w:textDirection w:val="btLr"/>
            <w:vAlign w:val="bottom"/>
          </w:tcPr>
          <w:p w14:paraId="0A6D3A61" w14:textId="77777777" w:rsidR="004B413C" w:rsidRDefault="00EC2FEA">
            <w:pPr>
              <w:rPr>
                <w:sz w:val="20"/>
                <w:szCs w:val="20"/>
              </w:rPr>
            </w:pPr>
            <w:r>
              <w:rPr>
                <w:rFonts w:ascii="Symbol" w:eastAsia="Symbol" w:hAnsi="Symbol" w:cs="Symbol"/>
                <w:w w:val="70"/>
                <w:sz w:val="28"/>
                <w:szCs w:val="28"/>
              </w:rPr>
              <w:t>(     )</w:t>
            </w:r>
            <w:r>
              <w:rPr>
                <w:rFonts w:ascii="Arial" w:eastAsia="Arial" w:hAnsi="Arial" w:cs="Arial"/>
                <w:w w:val="70"/>
              </w:rPr>
              <w:t>mAHD</w:t>
            </w:r>
          </w:p>
        </w:tc>
        <w:tc>
          <w:tcPr>
            <w:tcW w:w="2920" w:type="dxa"/>
            <w:vAlign w:val="bottom"/>
          </w:tcPr>
          <w:p w14:paraId="1B654008" w14:textId="77777777" w:rsidR="004B413C" w:rsidRDefault="00EC2FEA">
            <w:pPr>
              <w:ind w:right="2405"/>
              <w:jc w:val="right"/>
              <w:rPr>
                <w:sz w:val="20"/>
                <w:szCs w:val="20"/>
              </w:rPr>
            </w:pPr>
            <w:r>
              <w:rPr>
                <w:rFonts w:ascii="Arial" w:eastAsia="Arial" w:hAnsi="Arial" w:cs="Arial"/>
                <w:color w:val="4D4D4D"/>
                <w:sz w:val="18"/>
                <w:szCs w:val="18"/>
              </w:rPr>
              <w:t>47.5</w:t>
            </w:r>
          </w:p>
        </w:tc>
        <w:tc>
          <w:tcPr>
            <w:tcW w:w="1280" w:type="dxa"/>
            <w:vAlign w:val="bottom"/>
          </w:tcPr>
          <w:p w14:paraId="16562D81" w14:textId="77777777" w:rsidR="004B413C" w:rsidRDefault="004B413C">
            <w:pPr>
              <w:rPr>
                <w:sz w:val="24"/>
                <w:szCs w:val="24"/>
              </w:rPr>
            </w:pPr>
          </w:p>
        </w:tc>
        <w:tc>
          <w:tcPr>
            <w:tcW w:w="1960" w:type="dxa"/>
            <w:vAlign w:val="bottom"/>
          </w:tcPr>
          <w:p w14:paraId="031C62FE" w14:textId="77777777" w:rsidR="004B413C" w:rsidRDefault="004B413C">
            <w:pPr>
              <w:rPr>
                <w:sz w:val="24"/>
                <w:szCs w:val="24"/>
              </w:rPr>
            </w:pPr>
          </w:p>
        </w:tc>
        <w:tc>
          <w:tcPr>
            <w:tcW w:w="1620" w:type="dxa"/>
            <w:vAlign w:val="bottom"/>
          </w:tcPr>
          <w:p w14:paraId="730E556E" w14:textId="77777777" w:rsidR="004B413C" w:rsidRDefault="004B413C">
            <w:pPr>
              <w:rPr>
                <w:sz w:val="24"/>
                <w:szCs w:val="24"/>
              </w:rPr>
            </w:pPr>
          </w:p>
        </w:tc>
        <w:tc>
          <w:tcPr>
            <w:tcW w:w="1000" w:type="dxa"/>
            <w:vAlign w:val="bottom"/>
          </w:tcPr>
          <w:p w14:paraId="07F04EC8" w14:textId="77777777" w:rsidR="004B413C" w:rsidRDefault="004B413C">
            <w:pPr>
              <w:rPr>
                <w:sz w:val="24"/>
                <w:szCs w:val="24"/>
              </w:rPr>
            </w:pPr>
          </w:p>
        </w:tc>
        <w:tc>
          <w:tcPr>
            <w:tcW w:w="0" w:type="dxa"/>
            <w:vAlign w:val="bottom"/>
          </w:tcPr>
          <w:p w14:paraId="290B15C4" w14:textId="77777777" w:rsidR="004B413C" w:rsidRDefault="004B413C">
            <w:pPr>
              <w:rPr>
                <w:sz w:val="1"/>
                <w:szCs w:val="1"/>
              </w:rPr>
            </w:pPr>
          </w:p>
        </w:tc>
      </w:tr>
      <w:tr w:rsidR="004B413C" w14:paraId="3E4CAB34" w14:textId="77777777">
        <w:trPr>
          <w:trHeight w:val="562"/>
        </w:trPr>
        <w:tc>
          <w:tcPr>
            <w:tcW w:w="360" w:type="dxa"/>
            <w:textDirection w:val="btLr"/>
            <w:vAlign w:val="bottom"/>
          </w:tcPr>
          <w:p w14:paraId="4D7AB2EC" w14:textId="77777777" w:rsidR="004B413C" w:rsidRDefault="00EC2FEA">
            <w:pPr>
              <w:rPr>
                <w:sz w:val="20"/>
                <w:szCs w:val="20"/>
              </w:rPr>
            </w:pPr>
            <w:r>
              <w:rPr>
                <w:rFonts w:ascii="Arial" w:eastAsia="Arial" w:hAnsi="Arial" w:cs="Arial"/>
                <w:w w:val="98"/>
              </w:rPr>
              <w:t>Level</w:t>
            </w:r>
          </w:p>
        </w:tc>
        <w:tc>
          <w:tcPr>
            <w:tcW w:w="2920" w:type="dxa"/>
            <w:vAlign w:val="bottom"/>
          </w:tcPr>
          <w:p w14:paraId="772EEB63" w14:textId="77777777" w:rsidR="004B413C" w:rsidRDefault="004B413C">
            <w:pPr>
              <w:rPr>
                <w:sz w:val="24"/>
                <w:szCs w:val="24"/>
              </w:rPr>
            </w:pPr>
          </w:p>
        </w:tc>
        <w:tc>
          <w:tcPr>
            <w:tcW w:w="1280" w:type="dxa"/>
            <w:vAlign w:val="bottom"/>
          </w:tcPr>
          <w:p w14:paraId="5E092522" w14:textId="77777777" w:rsidR="004B413C" w:rsidRDefault="004B413C">
            <w:pPr>
              <w:rPr>
                <w:sz w:val="24"/>
                <w:szCs w:val="24"/>
              </w:rPr>
            </w:pPr>
          </w:p>
        </w:tc>
        <w:tc>
          <w:tcPr>
            <w:tcW w:w="1960" w:type="dxa"/>
            <w:vAlign w:val="bottom"/>
          </w:tcPr>
          <w:p w14:paraId="1FE2600C" w14:textId="77777777" w:rsidR="004B413C" w:rsidRDefault="004B413C">
            <w:pPr>
              <w:rPr>
                <w:sz w:val="24"/>
                <w:szCs w:val="24"/>
              </w:rPr>
            </w:pPr>
          </w:p>
        </w:tc>
        <w:tc>
          <w:tcPr>
            <w:tcW w:w="1620" w:type="dxa"/>
            <w:vAlign w:val="bottom"/>
          </w:tcPr>
          <w:p w14:paraId="4A8B65E7" w14:textId="77777777" w:rsidR="004B413C" w:rsidRDefault="004B413C">
            <w:pPr>
              <w:rPr>
                <w:sz w:val="24"/>
                <w:szCs w:val="24"/>
              </w:rPr>
            </w:pPr>
          </w:p>
        </w:tc>
        <w:tc>
          <w:tcPr>
            <w:tcW w:w="1000" w:type="dxa"/>
            <w:vAlign w:val="bottom"/>
          </w:tcPr>
          <w:p w14:paraId="60D13BF0" w14:textId="77777777" w:rsidR="004B413C" w:rsidRDefault="004B413C">
            <w:pPr>
              <w:rPr>
                <w:sz w:val="24"/>
                <w:szCs w:val="24"/>
              </w:rPr>
            </w:pPr>
          </w:p>
        </w:tc>
        <w:tc>
          <w:tcPr>
            <w:tcW w:w="0" w:type="dxa"/>
            <w:vAlign w:val="bottom"/>
          </w:tcPr>
          <w:p w14:paraId="55F54B0A" w14:textId="77777777" w:rsidR="004B413C" w:rsidRDefault="004B413C">
            <w:pPr>
              <w:rPr>
                <w:sz w:val="1"/>
                <w:szCs w:val="1"/>
              </w:rPr>
            </w:pPr>
          </w:p>
        </w:tc>
      </w:tr>
      <w:tr w:rsidR="004B413C" w14:paraId="2238E413" w14:textId="77777777">
        <w:trPr>
          <w:trHeight w:val="439"/>
        </w:trPr>
        <w:tc>
          <w:tcPr>
            <w:tcW w:w="360" w:type="dxa"/>
            <w:vMerge w:val="restart"/>
            <w:textDirection w:val="btLr"/>
            <w:vAlign w:val="bottom"/>
          </w:tcPr>
          <w:p w14:paraId="1E50CB4D" w14:textId="77777777" w:rsidR="004B413C" w:rsidRDefault="00EC2FEA">
            <w:pPr>
              <w:rPr>
                <w:sz w:val="20"/>
                <w:szCs w:val="20"/>
              </w:rPr>
            </w:pPr>
            <w:r>
              <w:rPr>
                <w:rFonts w:ascii="Arial" w:eastAsia="Arial" w:hAnsi="Arial" w:cs="Arial"/>
                <w:w w:val="98"/>
              </w:rPr>
              <w:t>Water</w:t>
            </w:r>
          </w:p>
        </w:tc>
        <w:tc>
          <w:tcPr>
            <w:tcW w:w="2920" w:type="dxa"/>
            <w:vAlign w:val="bottom"/>
          </w:tcPr>
          <w:p w14:paraId="1C94018C" w14:textId="77777777" w:rsidR="004B413C" w:rsidRDefault="00EC2FEA">
            <w:pPr>
              <w:ind w:right="1385"/>
              <w:jc w:val="right"/>
              <w:rPr>
                <w:sz w:val="20"/>
                <w:szCs w:val="20"/>
              </w:rPr>
            </w:pPr>
            <w:r>
              <w:rPr>
                <w:rFonts w:ascii="Arial" w:eastAsia="Arial" w:hAnsi="Arial" w:cs="Arial"/>
              </w:rPr>
              <w:t>Current</w:t>
            </w:r>
          </w:p>
        </w:tc>
        <w:tc>
          <w:tcPr>
            <w:tcW w:w="1280" w:type="dxa"/>
            <w:vAlign w:val="bottom"/>
          </w:tcPr>
          <w:p w14:paraId="750C10A7" w14:textId="77777777" w:rsidR="004B413C" w:rsidRDefault="004B413C">
            <w:pPr>
              <w:rPr>
                <w:sz w:val="24"/>
                <w:szCs w:val="24"/>
              </w:rPr>
            </w:pPr>
          </w:p>
        </w:tc>
        <w:tc>
          <w:tcPr>
            <w:tcW w:w="1960" w:type="dxa"/>
            <w:vAlign w:val="bottom"/>
          </w:tcPr>
          <w:p w14:paraId="6AE7CABB" w14:textId="77777777" w:rsidR="004B413C" w:rsidRDefault="004B413C">
            <w:pPr>
              <w:rPr>
                <w:sz w:val="24"/>
                <w:szCs w:val="24"/>
              </w:rPr>
            </w:pPr>
          </w:p>
        </w:tc>
        <w:tc>
          <w:tcPr>
            <w:tcW w:w="1620" w:type="dxa"/>
            <w:vAlign w:val="bottom"/>
          </w:tcPr>
          <w:p w14:paraId="59594FB5" w14:textId="77777777" w:rsidR="004B413C" w:rsidRDefault="004B413C">
            <w:pPr>
              <w:rPr>
                <w:sz w:val="24"/>
                <w:szCs w:val="24"/>
              </w:rPr>
            </w:pPr>
          </w:p>
        </w:tc>
        <w:tc>
          <w:tcPr>
            <w:tcW w:w="1000" w:type="dxa"/>
            <w:vAlign w:val="bottom"/>
          </w:tcPr>
          <w:p w14:paraId="5253C29F" w14:textId="77777777" w:rsidR="004B413C" w:rsidRDefault="004B413C">
            <w:pPr>
              <w:rPr>
                <w:sz w:val="24"/>
                <w:szCs w:val="24"/>
              </w:rPr>
            </w:pPr>
          </w:p>
        </w:tc>
        <w:tc>
          <w:tcPr>
            <w:tcW w:w="0" w:type="dxa"/>
            <w:vAlign w:val="bottom"/>
          </w:tcPr>
          <w:p w14:paraId="725E2EDE" w14:textId="77777777" w:rsidR="004B413C" w:rsidRDefault="004B413C">
            <w:pPr>
              <w:rPr>
                <w:sz w:val="1"/>
                <w:szCs w:val="1"/>
              </w:rPr>
            </w:pPr>
          </w:p>
        </w:tc>
      </w:tr>
      <w:tr w:rsidR="004B413C" w14:paraId="4F4EC428" w14:textId="77777777">
        <w:trPr>
          <w:trHeight w:val="219"/>
        </w:trPr>
        <w:tc>
          <w:tcPr>
            <w:tcW w:w="360" w:type="dxa"/>
            <w:vMerge/>
            <w:vAlign w:val="bottom"/>
          </w:tcPr>
          <w:p w14:paraId="7B927641" w14:textId="77777777" w:rsidR="004B413C" w:rsidRDefault="004B413C">
            <w:pPr>
              <w:rPr>
                <w:sz w:val="19"/>
                <w:szCs w:val="19"/>
              </w:rPr>
            </w:pPr>
          </w:p>
        </w:tc>
        <w:tc>
          <w:tcPr>
            <w:tcW w:w="2920" w:type="dxa"/>
            <w:vAlign w:val="bottom"/>
          </w:tcPr>
          <w:p w14:paraId="3CCF9526" w14:textId="77777777" w:rsidR="004B413C" w:rsidRDefault="00EC2FEA">
            <w:pPr>
              <w:ind w:right="2405"/>
              <w:jc w:val="right"/>
              <w:rPr>
                <w:sz w:val="20"/>
                <w:szCs w:val="20"/>
              </w:rPr>
            </w:pPr>
            <w:r>
              <w:rPr>
                <w:rFonts w:ascii="Arial" w:eastAsia="Arial" w:hAnsi="Arial" w:cs="Arial"/>
                <w:color w:val="4D4D4D"/>
                <w:sz w:val="18"/>
                <w:szCs w:val="18"/>
              </w:rPr>
              <w:t>47.0</w:t>
            </w:r>
          </w:p>
        </w:tc>
        <w:tc>
          <w:tcPr>
            <w:tcW w:w="1280" w:type="dxa"/>
            <w:vAlign w:val="bottom"/>
          </w:tcPr>
          <w:p w14:paraId="02999E43" w14:textId="77777777" w:rsidR="004B413C" w:rsidRDefault="004B413C">
            <w:pPr>
              <w:rPr>
                <w:sz w:val="19"/>
                <w:szCs w:val="19"/>
              </w:rPr>
            </w:pPr>
          </w:p>
        </w:tc>
        <w:tc>
          <w:tcPr>
            <w:tcW w:w="1960" w:type="dxa"/>
            <w:vAlign w:val="bottom"/>
          </w:tcPr>
          <w:p w14:paraId="5A592071" w14:textId="77777777" w:rsidR="004B413C" w:rsidRDefault="004B413C">
            <w:pPr>
              <w:rPr>
                <w:sz w:val="19"/>
                <w:szCs w:val="19"/>
              </w:rPr>
            </w:pPr>
          </w:p>
        </w:tc>
        <w:tc>
          <w:tcPr>
            <w:tcW w:w="1620" w:type="dxa"/>
            <w:vAlign w:val="bottom"/>
          </w:tcPr>
          <w:p w14:paraId="283E806C" w14:textId="77777777" w:rsidR="004B413C" w:rsidRDefault="004B413C">
            <w:pPr>
              <w:rPr>
                <w:sz w:val="19"/>
                <w:szCs w:val="19"/>
              </w:rPr>
            </w:pPr>
          </w:p>
        </w:tc>
        <w:tc>
          <w:tcPr>
            <w:tcW w:w="1000" w:type="dxa"/>
            <w:vAlign w:val="bottom"/>
          </w:tcPr>
          <w:p w14:paraId="00D172E6" w14:textId="77777777" w:rsidR="004B413C" w:rsidRDefault="004B413C">
            <w:pPr>
              <w:rPr>
                <w:sz w:val="19"/>
                <w:szCs w:val="19"/>
              </w:rPr>
            </w:pPr>
          </w:p>
        </w:tc>
        <w:tc>
          <w:tcPr>
            <w:tcW w:w="0" w:type="dxa"/>
            <w:vAlign w:val="bottom"/>
          </w:tcPr>
          <w:p w14:paraId="7E3195DA" w14:textId="77777777" w:rsidR="004B413C" w:rsidRDefault="004B413C">
            <w:pPr>
              <w:rPr>
                <w:sz w:val="1"/>
                <w:szCs w:val="1"/>
              </w:rPr>
            </w:pPr>
          </w:p>
        </w:tc>
      </w:tr>
      <w:tr w:rsidR="004B413C" w14:paraId="2F1855E5" w14:textId="77777777">
        <w:trPr>
          <w:trHeight w:val="981"/>
        </w:trPr>
        <w:tc>
          <w:tcPr>
            <w:tcW w:w="360" w:type="dxa"/>
            <w:vAlign w:val="bottom"/>
          </w:tcPr>
          <w:p w14:paraId="1BC81092" w14:textId="77777777" w:rsidR="004B413C" w:rsidRDefault="004B413C">
            <w:pPr>
              <w:rPr>
                <w:sz w:val="24"/>
                <w:szCs w:val="24"/>
              </w:rPr>
            </w:pPr>
          </w:p>
        </w:tc>
        <w:tc>
          <w:tcPr>
            <w:tcW w:w="2920" w:type="dxa"/>
            <w:vAlign w:val="bottom"/>
          </w:tcPr>
          <w:p w14:paraId="653062F0" w14:textId="77777777" w:rsidR="004B413C" w:rsidRDefault="00EC2FEA">
            <w:pPr>
              <w:ind w:right="1265"/>
              <w:jc w:val="right"/>
              <w:rPr>
                <w:sz w:val="20"/>
                <w:szCs w:val="20"/>
              </w:rPr>
            </w:pPr>
            <w:r>
              <w:rPr>
                <w:rFonts w:ascii="Arial" w:eastAsia="Arial" w:hAnsi="Arial" w:cs="Arial"/>
              </w:rPr>
              <w:t>Proposed</w:t>
            </w:r>
          </w:p>
        </w:tc>
        <w:tc>
          <w:tcPr>
            <w:tcW w:w="1280" w:type="dxa"/>
            <w:vAlign w:val="bottom"/>
          </w:tcPr>
          <w:p w14:paraId="0C509058" w14:textId="77777777" w:rsidR="004B413C" w:rsidRDefault="004B413C">
            <w:pPr>
              <w:rPr>
                <w:sz w:val="24"/>
                <w:szCs w:val="24"/>
              </w:rPr>
            </w:pPr>
          </w:p>
        </w:tc>
        <w:tc>
          <w:tcPr>
            <w:tcW w:w="1960" w:type="dxa"/>
            <w:vAlign w:val="bottom"/>
          </w:tcPr>
          <w:p w14:paraId="09BE3CD0" w14:textId="77777777" w:rsidR="004B413C" w:rsidRDefault="004B413C">
            <w:pPr>
              <w:rPr>
                <w:sz w:val="24"/>
                <w:szCs w:val="24"/>
              </w:rPr>
            </w:pPr>
          </w:p>
        </w:tc>
        <w:tc>
          <w:tcPr>
            <w:tcW w:w="1620" w:type="dxa"/>
            <w:vAlign w:val="bottom"/>
          </w:tcPr>
          <w:p w14:paraId="622FBDEB" w14:textId="77777777" w:rsidR="004B413C" w:rsidRDefault="004B413C">
            <w:pPr>
              <w:rPr>
                <w:sz w:val="24"/>
                <w:szCs w:val="24"/>
              </w:rPr>
            </w:pPr>
          </w:p>
        </w:tc>
        <w:tc>
          <w:tcPr>
            <w:tcW w:w="1000" w:type="dxa"/>
            <w:vAlign w:val="bottom"/>
          </w:tcPr>
          <w:p w14:paraId="5C95CFB7" w14:textId="77777777" w:rsidR="004B413C" w:rsidRDefault="004B413C">
            <w:pPr>
              <w:rPr>
                <w:sz w:val="24"/>
                <w:szCs w:val="24"/>
              </w:rPr>
            </w:pPr>
          </w:p>
        </w:tc>
        <w:tc>
          <w:tcPr>
            <w:tcW w:w="0" w:type="dxa"/>
            <w:vAlign w:val="bottom"/>
          </w:tcPr>
          <w:p w14:paraId="7A4E762B" w14:textId="77777777" w:rsidR="004B413C" w:rsidRDefault="004B413C">
            <w:pPr>
              <w:rPr>
                <w:sz w:val="1"/>
                <w:szCs w:val="1"/>
              </w:rPr>
            </w:pPr>
          </w:p>
        </w:tc>
      </w:tr>
      <w:tr w:rsidR="004B413C" w14:paraId="126EB5C0" w14:textId="77777777">
        <w:trPr>
          <w:trHeight w:val="215"/>
        </w:trPr>
        <w:tc>
          <w:tcPr>
            <w:tcW w:w="360" w:type="dxa"/>
            <w:vAlign w:val="bottom"/>
          </w:tcPr>
          <w:p w14:paraId="53A3F8D9" w14:textId="77777777" w:rsidR="004B413C" w:rsidRDefault="004B413C">
            <w:pPr>
              <w:rPr>
                <w:sz w:val="18"/>
                <w:szCs w:val="18"/>
              </w:rPr>
            </w:pPr>
          </w:p>
        </w:tc>
        <w:tc>
          <w:tcPr>
            <w:tcW w:w="2920" w:type="dxa"/>
            <w:vAlign w:val="bottom"/>
          </w:tcPr>
          <w:p w14:paraId="548E81AF" w14:textId="77777777" w:rsidR="004B413C" w:rsidRDefault="00EC2FEA">
            <w:pPr>
              <w:ind w:right="2405"/>
              <w:jc w:val="right"/>
              <w:rPr>
                <w:sz w:val="20"/>
                <w:szCs w:val="20"/>
              </w:rPr>
            </w:pPr>
            <w:r>
              <w:rPr>
                <w:rFonts w:ascii="Arial" w:eastAsia="Arial" w:hAnsi="Arial" w:cs="Arial"/>
                <w:color w:val="4D4D4D"/>
                <w:sz w:val="18"/>
                <w:szCs w:val="18"/>
              </w:rPr>
              <w:t>46.5</w:t>
            </w:r>
          </w:p>
        </w:tc>
        <w:tc>
          <w:tcPr>
            <w:tcW w:w="1280" w:type="dxa"/>
            <w:vAlign w:val="bottom"/>
          </w:tcPr>
          <w:p w14:paraId="7A120324" w14:textId="77777777" w:rsidR="004B413C" w:rsidRDefault="004B413C">
            <w:pPr>
              <w:rPr>
                <w:sz w:val="18"/>
                <w:szCs w:val="18"/>
              </w:rPr>
            </w:pPr>
          </w:p>
        </w:tc>
        <w:tc>
          <w:tcPr>
            <w:tcW w:w="1960" w:type="dxa"/>
            <w:vAlign w:val="bottom"/>
          </w:tcPr>
          <w:p w14:paraId="200F83DA" w14:textId="77777777" w:rsidR="004B413C" w:rsidRDefault="004B413C">
            <w:pPr>
              <w:rPr>
                <w:sz w:val="18"/>
                <w:szCs w:val="18"/>
              </w:rPr>
            </w:pPr>
          </w:p>
        </w:tc>
        <w:tc>
          <w:tcPr>
            <w:tcW w:w="1620" w:type="dxa"/>
            <w:vAlign w:val="bottom"/>
          </w:tcPr>
          <w:p w14:paraId="0E41FAC5" w14:textId="77777777" w:rsidR="004B413C" w:rsidRDefault="004B413C">
            <w:pPr>
              <w:rPr>
                <w:sz w:val="18"/>
                <w:szCs w:val="18"/>
              </w:rPr>
            </w:pPr>
          </w:p>
        </w:tc>
        <w:tc>
          <w:tcPr>
            <w:tcW w:w="1000" w:type="dxa"/>
            <w:vAlign w:val="bottom"/>
          </w:tcPr>
          <w:p w14:paraId="143E105D" w14:textId="77777777" w:rsidR="004B413C" w:rsidRDefault="004B413C">
            <w:pPr>
              <w:rPr>
                <w:sz w:val="18"/>
                <w:szCs w:val="18"/>
              </w:rPr>
            </w:pPr>
          </w:p>
        </w:tc>
        <w:tc>
          <w:tcPr>
            <w:tcW w:w="0" w:type="dxa"/>
            <w:vAlign w:val="bottom"/>
          </w:tcPr>
          <w:p w14:paraId="2C068D7D" w14:textId="77777777" w:rsidR="004B413C" w:rsidRDefault="004B413C">
            <w:pPr>
              <w:rPr>
                <w:sz w:val="1"/>
                <w:szCs w:val="1"/>
              </w:rPr>
            </w:pPr>
          </w:p>
        </w:tc>
      </w:tr>
      <w:tr w:rsidR="004B413C" w14:paraId="5956F2DC" w14:textId="77777777">
        <w:trPr>
          <w:trHeight w:val="899"/>
        </w:trPr>
        <w:tc>
          <w:tcPr>
            <w:tcW w:w="360" w:type="dxa"/>
            <w:vAlign w:val="bottom"/>
          </w:tcPr>
          <w:p w14:paraId="3C3F4936" w14:textId="77777777" w:rsidR="004B413C" w:rsidRDefault="004B413C">
            <w:pPr>
              <w:rPr>
                <w:sz w:val="24"/>
                <w:szCs w:val="24"/>
              </w:rPr>
            </w:pPr>
          </w:p>
        </w:tc>
        <w:tc>
          <w:tcPr>
            <w:tcW w:w="2920" w:type="dxa"/>
            <w:vAlign w:val="bottom"/>
          </w:tcPr>
          <w:p w14:paraId="62E87AE0" w14:textId="77777777" w:rsidR="004B413C" w:rsidRDefault="00EC2FEA">
            <w:pPr>
              <w:ind w:right="525"/>
              <w:jc w:val="right"/>
              <w:rPr>
                <w:sz w:val="20"/>
                <w:szCs w:val="20"/>
              </w:rPr>
            </w:pPr>
            <w:r>
              <w:rPr>
                <w:rFonts w:ascii="Arial" w:eastAsia="Arial" w:hAnsi="Arial" w:cs="Arial"/>
                <w:color w:val="4D4D4D"/>
                <w:sz w:val="18"/>
                <w:szCs w:val="18"/>
              </w:rPr>
              <w:t>2000</w:t>
            </w:r>
          </w:p>
        </w:tc>
        <w:tc>
          <w:tcPr>
            <w:tcW w:w="1280" w:type="dxa"/>
            <w:vAlign w:val="bottom"/>
          </w:tcPr>
          <w:p w14:paraId="0BBED08D" w14:textId="77777777" w:rsidR="004B413C" w:rsidRDefault="00EC2FEA">
            <w:pPr>
              <w:ind w:right="190"/>
              <w:jc w:val="right"/>
              <w:rPr>
                <w:sz w:val="20"/>
                <w:szCs w:val="20"/>
              </w:rPr>
            </w:pPr>
            <w:r>
              <w:rPr>
                <w:rFonts w:ascii="Arial" w:eastAsia="Arial" w:hAnsi="Arial" w:cs="Arial"/>
                <w:color w:val="4D4D4D"/>
                <w:sz w:val="18"/>
                <w:szCs w:val="18"/>
              </w:rPr>
              <w:t>2005</w:t>
            </w:r>
          </w:p>
        </w:tc>
        <w:tc>
          <w:tcPr>
            <w:tcW w:w="1960" w:type="dxa"/>
            <w:vAlign w:val="bottom"/>
          </w:tcPr>
          <w:p w14:paraId="3253574A" w14:textId="77777777" w:rsidR="004B413C" w:rsidRDefault="00EC2FEA">
            <w:pPr>
              <w:ind w:right="520"/>
              <w:jc w:val="right"/>
              <w:rPr>
                <w:sz w:val="20"/>
                <w:szCs w:val="20"/>
              </w:rPr>
            </w:pPr>
            <w:r>
              <w:rPr>
                <w:rFonts w:ascii="Arial" w:eastAsia="Arial" w:hAnsi="Arial" w:cs="Arial"/>
                <w:color w:val="4D4D4D"/>
                <w:sz w:val="18"/>
                <w:szCs w:val="18"/>
              </w:rPr>
              <w:t>2010</w:t>
            </w:r>
          </w:p>
        </w:tc>
        <w:tc>
          <w:tcPr>
            <w:tcW w:w="1620" w:type="dxa"/>
            <w:vAlign w:val="bottom"/>
          </w:tcPr>
          <w:p w14:paraId="42486FD9" w14:textId="77777777" w:rsidR="004B413C" w:rsidRDefault="00EC2FEA">
            <w:pPr>
              <w:ind w:right="530"/>
              <w:jc w:val="right"/>
              <w:rPr>
                <w:sz w:val="20"/>
                <w:szCs w:val="20"/>
              </w:rPr>
            </w:pPr>
            <w:r>
              <w:rPr>
                <w:rFonts w:ascii="Arial" w:eastAsia="Arial" w:hAnsi="Arial" w:cs="Arial"/>
                <w:color w:val="4D4D4D"/>
                <w:sz w:val="18"/>
                <w:szCs w:val="18"/>
              </w:rPr>
              <w:t>2015</w:t>
            </w:r>
          </w:p>
        </w:tc>
        <w:tc>
          <w:tcPr>
            <w:tcW w:w="1000" w:type="dxa"/>
            <w:vAlign w:val="bottom"/>
          </w:tcPr>
          <w:p w14:paraId="6FF7B9FC" w14:textId="77777777" w:rsidR="004B413C" w:rsidRDefault="00EC2FEA">
            <w:pPr>
              <w:jc w:val="right"/>
              <w:rPr>
                <w:sz w:val="20"/>
                <w:szCs w:val="20"/>
              </w:rPr>
            </w:pPr>
            <w:r>
              <w:rPr>
                <w:rFonts w:ascii="Arial" w:eastAsia="Arial" w:hAnsi="Arial" w:cs="Arial"/>
                <w:color w:val="4D4D4D"/>
                <w:sz w:val="18"/>
                <w:szCs w:val="18"/>
              </w:rPr>
              <w:t>2020</w:t>
            </w:r>
          </w:p>
        </w:tc>
        <w:tc>
          <w:tcPr>
            <w:tcW w:w="0" w:type="dxa"/>
            <w:vAlign w:val="bottom"/>
          </w:tcPr>
          <w:p w14:paraId="0DA6F6CE" w14:textId="77777777" w:rsidR="004B413C" w:rsidRDefault="004B413C">
            <w:pPr>
              <w:rPr>
                <w:sz w:val="1"/>
                <w:szCs w:val="1"/>
              </w:rPr>
            </w:pPr>
          </w:p>
        </w:tc>
      </w:tr>
      <w:tr w:rsidR="004B413C" w14:paraId="39082ED8" w14:textId="77777777">
        <w:trPr>
          <w:trHeight w:val="260"/>
        </w:trPr>
        <w:tc>
          <w:tcPr>
            <w:tcW w:w="360" w:type="dxa"/>
            <w:vAlign w:val="bottom"/>
          </w:tcPr>
          <w:p w14:paraId="77AFBA56" w14:textId="77777777" w:rsidR="004B413C" w:rsidRDefault="004B413C"/>
        </w:tc>
        <w:tc>
          <w:tcPr>
            <w:tcW w:w="2920" w:type="dxa"/>
            <w:vAlign w:val="bottom"/>
          </w:tcPr>
          <w:p w14:paraId="2B8C5BF8" w14:textId="77777777" w:rsidR="004B413C" w:rsidRDefault="004B413C"/>
        </w:tc>
        <w:tc>
          <w:tcPr>
            <w:tcW w:w="1280" w:type="dxa"/>
            <w:vAlign w:val="bottom"/>
          </w:tcPr>
          <w:p w14:paraId="42B11422" w14:textId="77777777" w:rsidR="004B413C" w:rsidRDefault="004B413C"/>
        </w:tc>
        <w:tc>
          <w:tcPr>
            <w:tcW w:w="1960" w:type="dxa"/>
            <w:vAlign w:val="bottom"/>
          </w:tcPr>
          <w:p w14:paraId="1E5E2A6E" w14:textId="77777777" w:rsidR="004B413C" w:rsidRDefault="00EC2FEA">
            <w:pPr>
              <w:ind w:right="1140"/>
              <w:jc w:val="right"/>
              <w:rPr>
                <w:sz w:val="20"/>
                <w:szCs w:val="20"/>
              </w:rPr>
            </w:pPr>
            <w:r>
              <w:rPr>
                <w:rFonts w:ascii="Arial" w:eastAsia="Arial" w:hAnsi="Arial" w:cs="Arial"/>
              </w:rPr>
              <w:t>Year</w:t>
            </w:r>
          </w:p>
        </w:tc>
        <w:tc>
          <w:tcPr>
            <w:tcW w:w="1620" w:type="dxa"/>
            <w:vAlign w:val="bottom"/>
          </w:tcPr>
          <w:p w14:paraId="1D8E7BC7" w14:textId="77777777" w:rsidR="004B413C" w:rsidRDefault="004B413C"/>
        </w:tc>
        <w:tc>
          <w:tcPr>
            <w:tcW w:w="1000" w:type="dxa"/>
            <w:vAlign w:val="bottom"/>
          </w:tcPr>
          <w:p w14:paraId="7E2F5582" w14:textId="77777777" w:rsidR="004B413C" w:rsidRDefault="004B413C"/>
        </w:tc>
        <w:tc>
          <w:tcPr>
            <w:tcW w:w="0" w:type="dxa"/>
            <w:vAlign w:val="bottom"/>
          </w:tcPr>
          <w:p w14:paraId="78F062B8" w14:textId="77777777" w:rsidR="004B413C" w:rsidRDefault="004B413C">
            <w:pPr>
              <w:rPr>
                <w:sz w:val="1"/>
                <w:szCs w:val="1"/>
              </w:rPr>
            </w:pPr>
          </w:p>
        </w:tc>
      </w:tr>
    </w:tbl>
    <w:p w14:paraId="09F9F402" w14:textId="77777777" w:rsidR="004B413C" w:rsidRDefault="004B413C">
      <w:pPr>
        <w:spacing w:line="200" w:lineRule="exact"/>
        <w:rPr>
          <w:sz w:val="20"/>
          <w:szCs w:val="20"/>
        </w:rPr>
      </w:pPr>
    </w:p>
    <w:p w14:paraId="5512948B" w14:textId="77777777" w:rsidR="004B413C" w:rsidRDefault="004B413C">
      <w:pPr>
        <w:spacing w:line="363" w:lineRule="exact"/>
        <w:rPr>
          <w:sz w:val="20"/>
          <w:szCs w:val="20"/>
        </w:rPr>
      </w:pPr>
    </w:p>
    <w:p w14:paraId="44D96B97" w14:textId="77777777" w:rsidR="004B413C" w:rsidRDefault="00EC2FEA">
      <w:pPr>
        <w:spacing w:line="275" w:lineRule="auto"/>
        <w:jc w:val="both"/>
        <w:rPr>
          <w:sz w:val="20"/>
          <w:szCs w:val="20"/>
        </w:rPr>
      </w:pPr>
      <w:r>
        <w:rPr>
          <w:rFonts w:ascii="Arial" w:eastAsia="Arial" w:hAnsi="Arial" w:cs="Arial"/>
          <w:sz w:val="20"/>
          <w:szCs w:val="20"/>
        </w:rPr>
        <w:t>Figure 63: Groundwater levels recorded at bore 61613214 that represent water level fluctuations at Lexia 186. Red segments represent periods of significant decline in water levels while blue segments represent periods of significant increase in water levels.</w:t>
      </w:r>
    </w:p>
    <w:p w14:paraId="64016A8D" w14:textId="77777777" w:rsidR="004B413C" w:rsidRDefault="004B413C">
      <w:pPr>
        <w:spacing w:line="200" w:lineRule="exact"/>
        <w:rPr>
          <w:sz w:val="20"/>
          <w:szCs w:val="20"/>
        </w:rPr>
      </w:pPr>
    </w:p>
    <w:p w14:paraId="2561963D" w14:textId="77777777" w:rsidR="004B413C" w:rsidRDefault="004B413C">
      <w:pPr>
        <w:spacing w:line="200" w:lineRule="exact"/>
        <w:rPr>
          <w:sz w:val="20"/>
          <w:szCs w:val="20"/>
        </w:rPr>
      </w:pPr>
    </w:p>
    <w:p w14:paraId="2BCD7508" w14:textId="77777777" w:rsidR="004B413C" w:rsidRDefault="004B413C">
      <w:pPr>
        <w:spacing w:line="200" w:lineRule="exact"/>
        <w:rPr>
          <w:sz w:val="20"/>
          <w:szCs w:val="20"/>
        </w:rPr>
      </w:pPr>
    </w:p>
    <w:p w14:paraId="040F89B4" w14:textId="77777777" w:rsidR="004B413C" w:rsidRDefault="004B413C">
      <w:pPr>
        <w:spacing w:line="200" w:lineRule="exact"/>
        <w:rPr>
          <w:sz w:val="20"/>
          <w:szCs w:val="20"/>
        </w:rPr>
      </w:pPr>
    </w:p>
    <w:p w14:paraId="6322710A" w14:textId="77777777" w:rsidR="004B413C" w:rsidRDefault="004B413C">
      <w:pPr>
        <w:spacing w:line="200" w:lineRule="exact"/>
        <w:rPr>
          <w:sz w:val="20"/>
          <w:szCs w:val="20"/>
        </w:rPr>
      </w:pPr>
    </w:p>
    <w:p w14:paraId="3B5784BE" w14:textId="77777777" w:rsidR="004B413C" w:rsidRDefault="004B413C">
      <w:pPr>
        <w:spacing w:line="200" w:lineRule="exact"/>
        <w:rPr>
          <w:sz w:val="20"/>
          <w:szCs w:val="20"/>
        </w:rPr>
      </w:pPr>
    </w:p>
    <w:p w14:paraId="278C4D62" w14:textId="77777777" w:rsidR="004B413C" w:rsidRDefault="004B413C">
      <w:pPr>
        <w:spacing w:line="200" w:lineRule="exact"/>
        <w:rPr>
          <w:sz w:val="20"/>
          <w:szCs w:val="20"/>
        </w:rPr>
      </w:pPr>
    </w:p>
    <w:p w14:paraId="4C8172B5" w14:textId="77777777" w:rsidR="004B413C" w:rsidRDefault="004B413C">
      <w:pPr>
        <w:spacing w:line="200" w:lineRule="exact"/>
        <w:rPr>
          <w:sz w:val="20"/>
          <w:szCs w:val="20"/>
        </w:rPr>
      </w:pPr>
    </w:p>
    <w:p w14:paraId="1D1A55E2" w14:textId="77777777" w:rsidR="004B413C" w:rsidRDefault="004B413C">
      <w:pPr>
        <w:spacing w:line="200" w:lineRule="exact"/>
        <w:rPr>
          <w:sz w:val="20"/>
          <w:szCs w:val="20"/>
        </w:rPr>
      </w:pPr>
    </w:p>
    <w:p w14:paraId="165D878F" w14:textId="77777777" w:rsidR="004B413C" w:rsidRDefault="004B413C">
      <w:pPr>
        <w:spacing w:line="200" w:lineRule="exact"/>
        <w:rPr>
          <w:sz w:val="20"/>
          <w:szCs w:val="20"/>
        </w:rPr>
      </w:pPr>
    </w:p>
    <w:p w14:paraId="1D26453B" w14:textId="77777777" w:rsidR="004B413C" w:rsidRDefault="004B413C">
      <w:pPr>
        <w:spacing w:line="200" w:lineRule="exact"/>
        <w:rPr>
          <w:sz w:val="20"/>
          <w:szCs w:val="20"/>
        </w:rPr>
      </w:pPr>
    </w:p>
    <w:p w14:paraId="603A9876" w14:textId="77777777" w:rsidR="004B413C" w:rsidRDefault="004B413C">
      <w:pPr>
        <w:spacing w:line="200" w:lineRule="exact"/>
        <w:rPr>
          <w:sz w:val="20"/>
          <w:szCs w:val="20"/>
        </w:rPr>
      </w:pPr>
    </w:p>
    <w:p w14:paraId="42F7D144" w14:textId="77777777" w:rsidR="004B413C" w:rsidRDefault="004B413C">
      <w:pPr>
        <w:spacing w:line="200" w:lineRule="exact"/>
        <w:rPr>
          <w:sz w:val="20"/>
          <w:szCs w:val="20"/>
        </w:rPr>
      </w:pPr>
    </w:p>
    <w:p w14:paraId="3823F4D8" w14:textId="77777777" w:rsidR="004B413C" w:rsidRDefault="004B413C">
      <w:pPr>
        <w:spacing w:line="367" w:lineRule="exact"/>
        <w:rPr>
          <w:sz w:val="20"/>
          <w:szCs w:val="20"/>
        </w:rPr>
      </w:pPr>
    </w:p>
    <w:p w14:paraId="5674E5D3" w14:textId="77777777" w:rsidR="004B413C" w:rsidRDefault="00EC2FEA">
      <w:pPr>
        <w:ind w:right="40"/>
        <w:jc w:val="center"/>
        <w:rPr>
          <w:sz w:val="20"/>
          <w:szCs w:val="20"/>
        </w:rPr>
      </w:pPr>
      <w:r>
        <w:rPr>
          <w:rFonts w:ascii="Arial" w:eastAsia="Arial" w:hAnsi="Arial" w:cs="Arial"/>
          <w:sz w:val="20"/>
          <w:szCs w:val="20"/>
        </w:rPr>
        <w:t>100</w:t>
      </w:r>
    </w:p>
    <w:p w14:paraId="5DA1A3F2" w14:textId="77777777" w:rsidR="004B413C" w:rsidRDefault="004B413C">
      <w:pPr>
        <w:sectPr w:rsidR="004B413C">
          <w:pgSz w:w="12240" w:h="15840"/>
          <w:pgMar w:top="1440" w:right="1400" w:bottom="272" w:left="1440" w:header="0" w:footer="0" w:gutter="0"/>
          <w:cols w:space="720" w:equalWidth="0">
            <w:col w:w="9400"/>
          </w:cols>
        </w:sectPr>
      </w:pPr>
    </w:p>
    <w:p w14:paraId="1D1B6205" w14:textId="77777777" w:rsidR="004B413C" w:rsidRDefault="004B413C">
      <w:pPr>
        <w:spacing w:line="200" w:lineRule="exact"/>
        <w:rPr>
          <w:sz w:val="20"/>
          <w:szCs w:val="20"/>
        </w:rPr>
      </w:pPr>
      <w:bookmarkStart w:id="138" w:name="page101"/>
      <w:bookmarkEnd w:id="138"/>
    </w:p>
    <w:p w14:paraId="3E8C0AE5" w14:textId="77777777" w:rsidR="004B413C" w:rsidRDefault="004B413C">
      <w:pPr>
        <w:spacing w:line="200" w:lineRule="exact"/>
        <w:rPr>
          <w:sz w:val="20"/>
          <w:szCs w:val="20"/>
        </w:rPr>
      </w:pPr>
    </w:p>
    <w:p w14:paraId="1D8ACC0F" w14:textId="77777777" w:rsidR="004B413C" w:rsidRDefault="004B413C">
      <w:pPr>
        <w:spacing w:line="200" w:lineRule="exact"/>
        <w:rPr>
          <w:sz w:val="20"/>
          <w:szCs w:val="20"/>
        </w:rPr>
      </w:pPr>
    </w:p>
    <w:p w14:paraId="70C31F42" w14:textId="77777777" w:rsidR="004B413C" w:rsidRDefault="004B413C">
      <w:pPr>
        <w:spacing w:line="200" w:lineRule="exact"/>
        <w:rPr>
          <w:sz w:val="20"/>
          <w:szCs w:val="20"/>
        </w:rPr>
      </w:pPr>
    </w:p>
    <w:p w14:paraId="08930F95" w14:textId="77777777" w:rsidR="004B413C" w:rsidRDefault="004B413C">
      <w:pPr>
        <w:spacing w:line="200" w:lineRule="exact"/>
        <w:rPr>
          <w:sz w:val="20"/>
          <w:szCs w:val="20"/>
        </w:rPr>
      </w:pPr>
    </w:p>
    <w:p w14:paraId="0CC96A20" w14:textId="77777777" w:rsidR="004B413C" w:rsidRDefault="004B413C">
      <w:pPr>
        <w:spacing w:line="200" w:lineRule="exact"/>
        <w:rPr>
          <w:sz w:val="20"/>
          <w:szCs w:val="20"/>
        </w:rPr>
      </w:pPr>
    </w:p>
    <w:p w14:paraId="25F8FA6F" w14:textId="77777777" w:rsidR="004B413C" w:rsidRDefault="004B413C">
      <w:pPr>
        <w:spacing w:line="200" w:lineRule="exact"/>
        <w:rPr>
          <w:sz w:val="20"/>
          <w:szCs w:val="20"/>
        </w:rPr>
      </w:pPr>
    </w:p>
    <w:p w14:paraId="5BAC3FA0" w14:textId="77777777" w:rsidR="004B413C" w:rsidRDefault="004B413C">
      <w:pPr>
        <w:spacing w:line="200" w:lineRule="exact"/>
        <w:rPr>
          <w:sz w:val="20"/>
          <w:szCs w:val="20"/>
        </w:rPr>
      </w:pPr>
    </w:p>
    <w:p w14:paraId="7A11CC04" w14:textId="77777777" w:rsidR="004B413C" w:rsidRDefault="004B413C">
      <w:pPr>
        <w:spacing w:line="200" w:lineRule="exact"/>
        <w:rPr>
          <w:sz w:val="20"/>
          <w:szCs w:val="20"/>
        </w:rPr>
      </w:pPr>
    </w:p>
    <w:p w14:paraId="17CCAF11" w14:textId="77777777" w:rsidR="004B413C" w:rsidRDefault="004B413C">
      <w:pPr>
        <w:spacing w:line="200" w:lineRule="exact"/>
        <w:rPr>
          <w:sz w:val="20"/>
          <w:szCs w:val="20"/>
        </w:rPr>
      </w:pPr>
    </w:p>
    <w:p w14:paraId="2264CB29" w14:textId="77777777" w:rsidR="004B413C" w:rsidRDefault="004B413C">
      <w:pPr>
        <w:spacing w:line="200" w:lineRule="exact"/>
        <w:rPr>
          <w:sz w:val="20"/>
          <w:szCs w:val="20"/>
        </w:rPr>
      </w:pPr>
    </w:p>
    <w:p w14:paraId="0FD2AF47" w14:textId="77777777" w:rsidR="004B413C" w:rsidRDefault="004B413C">
      <w:pPr>
        <w:spacing w:line="200" w:lineRule="exact"/>
        <w:rPr>
          <w:sz w:val="20"/>
          <w:szCs w:val="20"/>
        </w:rPr>
      </w:pPr>
    </w:p>
    <w:p w14:paraId="209ADFEE" w14:textId="77777777" w:rsidR="004B413C" w:rsidRDefault="004B413C">
      <w:pPr>
        <w:spacing w:line="200" w:lineRule="exact"/>
        <w:rPr>
          <w:sz w:val="20"/>
          <w:szCs w:val="20"/>
        </w:rPr>
      </w:pPr>
    </w:p>
    <w:p w14:paraId="708D7C95" w14:textId="77777777" w:rsidR="004B413C" w:rsidRDefault="004B413C">
      <w:pPr>
        <w:spacing w:line="200" w:lineRule="exact"/>
        <w:rPr>
          <w:sz w:val="20"/>
          <w:szCs w:val="20"/>
        </w:rPr>
      </w:pPr>
    </w:p>
    <w:p w14:paraId="7EF15922" w14:textId="77777777" w:rsidR="004B413C" w:rsidRDefault="004B413C">
      <w:pPr>
        <w:spacing w:line="200" w:lineRule="exact"/>
        <w:rPr>
          <w:sz w:val="20"/>
          <w:szCs w:val="20"/>
        </w:rPr>
      </w:pPr>
    </w:p>
    <w:p w14:paraId="0BF57B0B" w14:textId="77777777" w:rsidR="004B413C" w:rsidRDefault="004B413C">
      <w:pPr>
        <w:spacing w:line="200" w:lineRule="exact"/>
        <w:rPr>
          <w:sz w:val="20"/>
          <w:szCs w:val="20"/>
        </w:rPr>
      </w:pPr>
    </w:p>
    <w:p w14:paraId="637E1B0D" w14:textId="77777777" w:rsidR="004B413C" w:rsidRDefault="004B413C">
      <w:pPr>
        <w:spacing w:line="200" w:lineRule="exact"/>
        <w:rPr>
          <w:sz w:val="20"/>
          <w:szCs w:val="20"/>
        </w:rPr>
      </w:pPr>
    </w:p>
    <w:p w14:paraId="77E0BB8E" w14:textId="77777777" w:rsidR="004B413C" w:rsidRDefault="004B413C">
      <w:pPr>
        <w:spacing w:line="200" w:lineRule="exact"/>
        <w:rPr>
          <w:sz w:val="20"/>
          <w:szCs w:val="20"/>
        </w:rPr>
      </w:pPr>
    </w:p>
    <w:p w14:paraId="03881DC4" w14:textId="77777777" w:rsidR="004B413C" w:rsidRDefault="004B413C">
      <w:pPr>
        <w:spacing w:line="200" w:lineRule="exact"/>
        <w:rPr>
          <w:sz w:val="20"/>
          <w:szCs w:val="20"/>
        </w:rPr>
      </w:pPr>
    </w:p>
    <w:p w14:paraId="17EAA054" w14:textId="77777777" w:rsidR="004B413C" w:rsidRDefault="004B413C">
      <w:pPr>
        <w:spacing w:line="200" w:lineRule="exact"/>
        <w:rPr>
          <w:sz w:val="20"/>
          <w:szCs w:val="20"/>
        </w:rPr>
      </w:pPr>
    </w:p>
    <w:p w14:paraId="1F156BDE" w14:textId="77777777" w:rsidR="004B413C" w:rsidRDefault="004B413C">
      <w:pPr>
        <w:spacing w:line="200" w:lineRule="exact"/>
        <w:rPr>
          <w:sz w:val="20"/>
          <w:szCs w:val="20"/>
        </w:rPr>
      </w:pPr>
    </w:p>
    <w:p w14:paraId="13D7E3B7" w14:textId="77777777" w:rsidR="004B413C" w:rsidRDefault="004B413C">
      <w:pPr>
        <w:spacing w:line="340" w:lineRule="exact"/>
        <w:rPr>
          <w:sz w:val="20"/>
          <w:szCs w:val="20"/>
        </w:rPr>
      </w:pPr>
    </w:p>
    <w:tbl>
      <w:tblPr>
        <w:tblW w:w="0" w:type="auto"/>
        <w:tblLayout w:type="fixed"/>
        <w:tblCellMar>
          <w:left w:w="0" w:type="dxa"/>
          <w:right w:w="0" w:type="dxa"/>
        </w:tblCellMar>
        <w:tblLook w:val="04A0" w:firstRow="1" w:lastRow="0" w:firstColumn="1" w:lastColumn="0" w:noHBand="0" w:noVBand="1"/>
      </w:tblPr>
      <w:tblGrid>
        <w:gridCol w:w="172"/>
      </w:tblGrid>
      <w:tr w:rsidR="004B413C" w14:paraId="433492A1" w14:textId="77777777">
        <w:trPr>
          <w:trHeight w:val="280"/>
        </w:trPr>
        <w:tc>
          <w:tcPr>
            <w:tcW w:w="172" w:type="dxa"/>
            <w:textDirection w:val="tbRl"/>
            <w:vAlign w:val="bottom"/>
          </w:tcPr>
          <w:p w14:paraId="5C47A292" w14:textId="77777777" w:rsidR="004B413C" w:rsidRDefault="00EC2FEA">
            <w:pPr>
              <w:rPr>
                <w:sz w:val="20"/>
                <w:szCs w:val="20"/>
              </w:rPr>
            </w:pPr>
            <w:r>
              <w:rPr>
                <w:rFonts w:ascii="Arial" w:eastAsia="Arial" w:hAnsi="Arial" w:cs="Arial"/>
                <w:sz w:val="15"/>
                <w:szCs w:val="15"/>
              </w:rPr>
              <w:t>101</w:t>
            </w:r>
          </w:p>
        </w:tc>
      </w:tr>
    </w:tbl>
    <w:p w14:paraId="52EA114A" w14:textId="77777777" w:rsidR="004B413C" w:rsidRDefault="00EC2FEA">
      <w:pPr>
        <w:spacing w:line="20" w:lineRule="exact"/>
        <w:rPr>
          <w:sz w:val="20"/>
          <w:szCs w:val="20"/>
        </w:rPr>
      </w:pPr>
      <w:r>
        <w:rPr>
          <w:sz w:val="20"/>
          <w:szCs w:val="20"/>
        </w:rPr>
        <w:br w:type="column"/>
      </w:r>
    </w:p>
    <w:p w14:paraId="78A625D0" w14:textId="77777777" w:rsidR="004B413C" w:rsidRDefault="004B413C">
      <w:pPr>
        <w:spacing w:line="200" w:lineRule="exact"/>
        <w:rPr>
          <w:sz w:val="20"/>
          <w:szCs w:val="20"/>
        </w:rPr>
      </w:pPr>
    </w:p>
    <w:p w14:paraId="190585EA" w14:textId="77777777" w:rsidR="004B413C" w:rsidRDefault="004B413C">
      <w:pPr>
        <w:spacing w:line="200" w:lineRule="exact"/>
        <w:rPr>
          <w:sz w:val="20"/>
          <w:szCs w:val="20"/>
        </w:rPr>
      </w:pPr>
    </w:p>
    <w:p w14:paraId="03EF2479" w14:textId="77777777" w:rsidR="004B413C" w:rsidRDefault="004B413C">
      <w:pPr>
        <w:spacing w:line="200" w:lineRule="exact"/>
        <w:rPr>
          <w:sz w:val="20"/>
          <w:szCs w:val="20"/>
        </w:rPr>
      </w:pPr>
    </w:p>
    <w:p w14:paraId="0856EDDB" w14:textId="77777777" w:rsidR="004B413C" w:rsidRDefault="004B413C">
      <w:pPr>
        <w:spacing w:line="200" w:lineRule="exact"/>
        <w:rPr>
          <w:sz w:val="20"/>
          <w:szCs w:val="20"/>
        </w:rPr>
      </w:pPr>
    </w:p>
    <w:p w14:paraId="09EFB15F" w14:textId="77777777" w:rsidR="004B413C" w:rsidRDefault="004B413C">
      <w:pPr>
        <w:spacing w:line="200" w:lineRule="exact"/>
        <w:rPr>
          <w:sz w:val="20"/>
          <w:szCs w:val="20"/>
        </w:rPr>
      </w:pPr>
    </w:p>
    <w:p w14:paraId="4B742F93" w14:textId="77777777" w:rsidR="004B413C" w:rsidRDefault="004B413C">
      <w:pPr>
        <w:spacing w:line="200" w:lineRule="exact"/>
        <w:rPr>
          <w:sz w:val="20"/>
          <w:szCs w:val="20"/>
        </w:rPr>
      </w:pPr>
    </w:p>
    <w:p w14:paraId="4351FEBB" w14:textId="77777777" w:rsidR="004B413C" w:rsidRDefault="004B413C">
      <w:pPr>
        <w:spacing w:line="240" w:lineRule="exact"/>
        <w:rPr>
          <w:sz w:val="20"/>
          <w:szCs w:val="20"/>
        </w:rPr>
      </w:pPr>
    </w:p>
    <w:p w14:paraId="3BA62E17" w14:textId="77777777" w:rsidR="004B413C" w:rsidRDefault="004B413C">
      <w:pPr>
        <w:spacing w:line="1" w:lineRule="exact"/>
        <w:rPr>
          <w:sz w:val="1"/>
          <w:szCs w:val="1"/>
        </w:rPr>
      </w:pPr>
    </w:p>
    <w:tbl>
      <w:tblPr>
        <w:tblW w:w="0" w:type="auto"/>
        <w:tblInd w:w="100" w:type="dxa"/>
        <w:tblLayout w:type="fixed"/>
        <w:tblCellMar>
          <w:left w:w="0" w:type="dxa"/>
          <w:right w:w="0" w:type="dxa"/>
        </w:tblCellMar>
        <w:tblLook w:val="04A0" w:firstRow="1" w:lastRow="0" w:firstColumn="1" w:lastColumn="0" w:noHBand="0" w:noVBand="1"/>
      </w:tblPr>
      <w:tblGrid>
        <w:gridCol w:w="180"/>
        <w:gridCol w:w="780"/>
        <w:gridCol w:w="360"/>
        <w:gridCol w:w="340"/>
        <w:gridCol w:w="360"/>
        <w:gridCol w:w="340"/>
        <w:gridCol w:w="360"/>
        <w:gridCol w:w="340"/>
        <w:gridCol w:w="360"/>
        <w:gridCol w:w="340"/>
        <w:gridCol w:w="360"/>
        <w:gridCol w:w="340"/>
        <w:gridCol w:w="360"/>
        <w:gridCol w:w="340"/>
        <w:gridCol w:w="360"/>
        <w:gridCol w:w="340"/>
        <w:gridCol w:w="360"/>
        <w:gridCol w:w="340"/>
        <w:gridCol w:w="360"/>
        <w:gridCol w:w="340"/>
        <w:gridCol w:w="360"/>
        <w:gridCol w:w="340"/>
        <w:gridCol w:w="360"/>
        <w:gridCol w:w="340"/>
        <w:gridCol w:w="360"/>
        <w:gridCol w:w="340"/>
        <w:gridCol w:w="360"/>
        <w:gridCol w:w="340"/>
        <w:gridCol w:w="360"/>
        <w:gridCol w:w="340"/>
        <w:gridCol w:w="360"/>
        <w:gridCol w:w="340"/>
        <w:gridCol w:w="360"/>
        <w:gridCol w:w="340"/>
        <w:gridCol w:w="520"/>
        <w:gridCol w:w="20"/>
      </w:tblGrid>
      <w:tr w:rsidR="004B413C" w14:paraId="254229A4" w14:textId="77777777">
        <w:trPr>
          <w:trHeight w:val="2415"/>
        </w:trPr>
        <w:tc>
          <w:tcPr>
            <w:tcW w:w="180" w:type="dxa"/>
            <w:vAlign w:val="bottom"/>
          </w:tcPr>
          <w:p w14:paraId="7143003E" w14:textId="77777777" w:rsidR="004B413C" w:rsidRDefault="004B413C">
            <w:pPr>
              <w:rPr>
                <w:sz w:val="24"/>
                <w:szCs w:val="24"/>
              </w:rPr>
            </w:pPr>
          </w:p>
        </w:tc>
        <w:tc>
          <w:tcPr>
            <w:tcW w:w="780" w:type="dxa"/>
            <w:textDirection w:val="btLr"/>
            <w:vAlign w:val="bottom"/>
          </w:tcPr>
          <w:p w14:paraId="326D4D33" w14:textId="77777777" w:rsidR="004B413C" w:rsidRDefault="00EC2FEA">
            <w:pPr>
              <w:rPr>
                <w:sz w:val="20"/>
                <w:szCs w:val="20"/>
              </w:rPr>
            </w:pPr>
            <w:r>
              <w:rPr>
                <w:rFonts w:ascii="Arial" w:eastAsia="Arial" w:hAnsi="Arial" w:cs="Arial"/>
                <w:color w:val="1A1A1A"/>
                <w:sz w:val="18"/>
                <w:szCs w:val="18"/>
              </w:rPr>
              <w:t>X Hypochaeris glabra</w:t>
            </w:r>
          </w:p>
        </w:tc>
        <w:tc>
          <w:tcPr>
            <w:tcW w:w="360" w:type="dxa"/>
            <w:textDirection w:val="btLr"/>
            <w:vAlign w:val="bottom"/>
          </w:tcPr>
          <w:p w14:paraId="26376EFA" w14:textId="77777777" w:rsidR="004B413C" w:rsidRDefault="00EC2FEA">
            <w:pPr>
              <w:ind w:left="78"/>
              <w:rPr>
                <w:sz w:val="20"/>
                <w:szCs w:val="20"/>
              </w:rPr>
            </w:pPr>
            <w:r>
              <w:rPr>
                <w:rFonts w:ascii="Arial" w:eastAsia="Arial" w:hAnsi="Arial" w:cs="Arial"/>
                <w:color w:val="1A1A1A"/>
                <w:sz w:val="18"/>
                <w:szCs w:val="18"/>
              </w:rPr>
              <w:t>X Ursinia anthemoides</w:t>
            </w:r>
          </w:p>
        </w:tc>
        <w:tc>
          <w:tcPr>
            <w:tcW w:w="340" w:type="dxa"/>
            <w:textDirection w:val="btLr"/>
            <w:vAlign w:val="bottom"/>
          </w:tcPr>
          <w:p w14:paraId="37A9314E" w14:textId="77777777" w:rsidR="004B413C" w:rsidRDefault="00EC2FEA">
            <w:pPr>
              <w:ind w:left="68"/>
              <w:rPr>
                <w:sz w:val="20"/>
                <w:szCs w:val="20"/>
              </w:rPr>
            </w:pPr>
            <w:r>
              <w:rPr>
                <w:rFonts w:ascii="Arial" w:eastAsia="Arial" w:hAnsi="Arial" w:cs="Arial"/>
                <w:color w:val="1A1A1A"/>
                <w:sz w:val="18"/>
                <w:szCs w:val="18"/>
              </w:rPr>
              <w:t>Acacia pulchella</w:t>
            </w:r>
          </w:p>
        </w:tc>
        <w:tc>
          <w:tcPr>
            <w:tcW w:w="360" w:type="dxa"/>
            <w:textDirection w:val="btLr"/>
            <w:vAlign w:val="bottom"/>
          </w:tcPr>
          <w:p w14:paraId="70D557EC" w14:textId="77777777" w:rsidR="004B413C" w:rsidRDefault="00EC2FEA">
            <w:pPr>
              <w:ind w:left="79"/>
              <w:rPr>
                <w:sz w:val="20"/>
                <w:szCs w:val="20"/>
              </w:rPr>
            </w:pPr>
            <w:r>
              <w:rPr>
                <w:rFonts w:ascii="Arial" w:eastAsia="Arial" w:hAnsi="Arial" w:cs="Arial"/>
                <w:color w:val="1A1A1A"/>
                <w:sz w:val="18"/>
                <w:szCs w:val="18"/>
              </w:rPr>
              <w:t>Adenanthos obovatus</w:t>
            </w:r>
          </w:p>
        </w:tc>
        <w:tc>
          <w:tcPr>
            <w:tcW w:w="340" w:type="dxa"/>
            <w:textDirection w:val="btLr"/>
            <w:vAlign w:val="bottom"/>
          </w:tcPr>
          <w:p w14:paraId="439AE9BA" w14:textId="77777777" w:rsidR="004B413C" w:rsidRDefault="00EC2FEA">
            <w:pPr>
              <w:ind w:left="69"/>
              <w:rPr>
                <w:sz w:val="20"/>
                <w:szCs w:val="20"/>
              </w:rPr>
            </w:pPr>
            <w:r>
              <w:rPr>
                <w:rFonts w:ascii="Arial" w:eastAsia="Arial" w:hAnsi="Arial" w:cs="Arial"/>
                <w:color w:val="1A1A1A"/>
                <w:sz w:val="18"/>
                <w:szCs w:val="18"/>
              </w:rPr>
              <w:t>Astartea scoparia</w:t>
            </w:r>
          </w:p>
        </w:tc>
        <w:tc>
          <w:tcPr>
            <w:tcW w:w="360" w:type="dxa"/>
            <w:textDirection w:val="btLr"/>
            <w:vAlign w:val="bottom"/>
          </w:tcPr>
          <w:p w14:paraId="29055B1D" w14:textId="77777777" w:rsidR="004B413C" w:rsidRDefault="00EC2FEA">
            <w:pPr>
              <w:ind w:left="79"/>
              <w:rPr>
                <w:sz w:val="20"/>
                <w:szCs w:val="20"/>
              </w:rPr>
            </w:pPr>
            <w:r>
              <w:rPr>
                <w:rFonts w:ascii="Arial" w:eastAsia="Arial" w:hAnsi="Arial" w:cs="Arial"/>
                <w:color w:val="1A1A1A"/>
                <w:sz w:val="18"/>
                <w:szCs w:val="18"/>
              </w:rPr>
              <w:t>Banksia attenuata</w:t>
            </w:r>
          </w:p>
        </w:tc>
        <w:tc>
          <w:tcPr>
            <w:tcW w:w="340" w:type="dxa"/>
            <w:textDirection w:val="btLr"/>
            <w:vAlign w:val="bottom"/>
          </w:tcPr>
          <w:p w14:paraId="4D853982" w14:textId="77777777" w:rsidR="004B413C" w:rsidRDefault="00EC2FEA">
            <w:pPr>
              <w:ind w:left="69"/>
              <w:rPr>
                <w:sz w:val="20"/>
                <w:szCs w:val="20"/>
              </w:rPr>
            </w:pPr>
            <w:r>
              <w:rPr>
                <w:rFonts w:ascii="Arial" w:eastAsia="Arial" w:hAnsi="Arial" w:cs="Arial"/>
                <w:color w:val="1A1A1A"/>
                <w:sz w:val="18"/>
                <w:szCs w:val="18"/>
              </w:rPr>
              <w:t>Banksia ilicifolia</w:t>
            </w:r>
          </w:p>
        </w:tc>
        <w:tc>
          <w:tcPr>
            <w:tcW w:w="360" w:type="dxa"/>
            <w:textDirection w:val="btLr"/>
            <w:vAlign w:val="bottom"/>
          </w:tcPr>
          <w:p w14:paraId="0AFBFF21" w14:textId="77777777" w:rsidR="004B413C" w:rsidRDefault="00EC2FEA">
            <w:pPr>
              <w:ind w:left="79"/>
              <w:rPr>
                <w:sz w:val="20"/>
                <w:szCs w:val="20"/>
              </w:rPr>
            </w:pPr>
            <w:r>
              <w:rPr>
                <w:rFonts w:ascii="Arial" w:eastAsia="Arial" w:hAnsi="Arial" w:cs="Arial"/>
                <w:color w:val="1A1A1A"/>
                <w:sz w:val="18"/>
                <w:szCs w:val="18"/>
              </w:rPr>
              <w:t>Chamaescilla corymbosa</w:t>
            </w:r>
          </w:p>
        </w:tc>
        <w:tc>
          <w:tcPr>
            <w:tcW w:w="340" w:type="dxa"/>
            <w:textDirection w:val="btLr"/>
            <w:vAlign w:val="bottom"/>
          </w:tcPr>
          <w:p w14:paraId="007752BC" w14:textId="77777777" w:rsidR="004B413C" w:rsidRDefault="00EC2FEA">
            <w:pPr>
              <w:ind w:left="69"/>
              <w:rPr>
                <w:sz w:val="20"/>
                <w:szCs w:val="20"/>
              </w:rPr>
            </w:pPr>
            <w:r>
              <w:rPr>
                <w:rFonts w:ascii="Arial" w:eastAsia="Arial" w:hAnsi="Arial" w:cs="Arial"/>
                <w:color w:val="1A1A1A"/>
                <w:sz w:val="18"/>
                <w:szCs w:val="18"/>
              </w:rPr>
              <w:t>Dasypogon bromeliifolius</w:t>
            </w:r>
          </w:p>
        </w:tc>
        <w:tc>
          <w:tcPr>
            <w:tcW w:w="360" w:type="dxa"/>
            <w:textDirection w:val="btLr"/>
            <w:vAlign w:val="bottom"/>
          </w:tcPr>
          <w:p w14:paraId="7CAD9D2E" w14:textId="77777777" w:rsidR="004B413C" w:rsidRDefault="00EC2FEA">
            <w:pPr>
              <w:ind w:left="79"/>
              <w:rPr>
                <w:sz w:val="20"/>
                <w:szCs w:val="20"/>
              </w:rPr>
            </w:pPr>
            <w:r>
              <w:rPr>
                <w:rFonts w:ascii="Arial" w:eastAsia="Arial" w:hAnsi="Arial" w:cs="Arial"/>
                <w:color w:val="1A1A1A"/>
                <w:sz w:val="18"/>
                <w:szCs w:val="18"/>
              </w:rPr>
              <w:t>Euchilopsis linearis</w:t>
            </w:r>
          </w:p>
        </w:tc>
        <w:tc>
          <w:tcPr>
            <w:tcW w:w="340" w:type="dxa"/>
            <w:textDirection w:val="btLr"/>
            <w:vAlign w:val="bottom"/>
          </w:tcPr>
          <w:p w14:paraId="2B73F855" w14:textId="77777777" w:rsidR="004B413C" w:rsidRDefault="00EC2FEA">
            <w:pPr>
              <w:ind w:left="69"/>
              <w:rPr>
                <w:sz w:val="20"/>
                <w:szCs w:val="20"/>
              </w:rPr>
            </w:pPr>
            <w:r>
              <w:rPr>
                <w:rFonts w:ascii="Arial" w:eastAsia="Arial" w:hAnsi="Arial" w:cs="Arial"/>
                <w:color w:val="1A1A1A"/>
                <w:sz w:val="18"/>
                <w:szCs w:val="18"/>
              </w:rPr>
              <w:t>Gompholobium tomentoseum</w:t>
            </w:r>
          </w:p>
        </w:tc>
        <w:tc>
          <w:tcPr>
            <w:tcW w:w="360" w:type="dxa"/>
            <w:textDirection w:val="btLr"/>
            <w:vAlign w:val="bottom"/>
          </w:tcPr>
          <w:p w14:paraId="1B0A953F" w14:textId="77777777" w:rsidR="004B413C" w:rsidRDefault="00EC2FEA">
            <w:pPr>
              <w:ind w:left="79"/>
              <w:rPr>
                <w:sz w:val="20"/>
                <w:szCs w:val="20"/>
              </w:rPr>
            </w:pPr>
            <w:r>
              <w:rPr>
                <w:rFonts w:ascii="Arial" w:eastAsia="Arial" w:hAnsi="Arial" w:cs="Arial"/>
                <w:color w:val="1A1A1A"/>
                <w:sz w:val="18"/>
                <w:szCs w:val="18"/>
              </w:rPr>
              <w:t>Hibbertia stellaris</w:t>
            </w:r>
          </w:p>
        </w:tc>
        <w:tc>
          <w:tcPr>
            <w:tcW w:w="340" w:type="dxa"/>
            <w:textDirection w:val="btLr"/>
            <w:vAlign w:val="bottom"/>
          </w:tcPr>
          <w:p w14:paraId="000C467E" w14:textId="77777777" w:rsidR="004B413C" w:rsidRDefault="00EC2FEA">
            <w:pPr>
              <w:ind w:left="69"/>
              <w:rPr>
                <w:sz w:val="20"/>
                <w:szCs w:val="20"/>
              </w:rPr>
            </w:pPr>
            <w:r>
              <w:rPr>
                <w:rFonts w:ascii="Arial" w:eastAsia="Arial" w:hAnsi="Arial" w:cs="Arial"/>
                <w:color w:val="1A1A1A"/>
                <w:sz w:val="18"/>
                <w:szCs w:val="18"/>
              </w:rPr>
              <w:t>Hibbertia subvaginata</w:t>
            </w:r>
          </w:p>
        </w:tc>
        <w:tc>
          <w:tcPr>
            <w:tcW w:w="360" w:type="dxa"/>
            <w:textDirection w:val="btLr"/>
            <w:vAlign w:val="bottom"/>
          </w:tcPr>
          <w:p w14:paraId="71F8F084" w14:textId="77777777" w:rsidR="004B413C" w:rsidRDefault="00EC2FEA">
            <w:pPr>
              <w:ind w:left="79"/>
              <w:rPr>
                <w:sz w:val="20"/>
                <w:szCs w:val="20"/>
              </w:rPr>
            </w:pPr>
            <w:r>
              <w:rPr>
                <w:rFonts w:ascii="Arial" w:eastAsia="Arial" w:hAnsi="Arial" w:cs="Arial"/>
                <w:color w:val="1A1A1A"/>
                <w:sz w:val="18"/>
                <w:szCs w:val="18"/>
              </w:rPr>
              <w:t>Hypocalymma angustifolium</w:t>
            </w:r>
          </w:p>
        </w:tc>
        <w:tc>
          <w:tcPr>
            <w:tcW w:w="340" w:type="dxa"/>
            <w:textDirection w:val="btLr"/>
            <w:vAlign w:val="bottom"/>
          </w:tcPr>
          <w:p w14:paraId="762FE040" w14:textId="77777777" w:rsidR="004B413C" w:rsidRDefault="00EC2FEA">
            <w:pPr>
              <w:ind w:left="69"/>
              <w:rPr>
                <w:sz w:val="20"/>
                <w:szCs w:val="20"/>
              </w:rPr>
            </w:pPr>
            <w:r>
              <w:rPr>
                <w:rFonts w:ascii="Arial" w:eastAsia="Arial" w:hAnsi="Arial" w:cs="Arial"/>
                <w:color w:val="1A1A1A"/>
                <w:sz w:val="18"/>
                <w:szCs w:val="18"/>
              </w:rPr>
              <w:t>Hypolaena exsulca</w:t>
            </w:r>
          </w:p>
        </w:tc>
        <w:tc>
          <w:tcPr>
            <w:tcW w:w="360" w:type="dxa"/>
            <w:textDirection w:val="btLr"/>
            <w:vAlign w:val="bottom"/>
          </w:tcPr>
          <w:p w14:paraId="25BAFF3F" w14:textId="77777777" w:rsidR="004B413C" w:rsidRDefault="00EC2FEA">
            <w:pPr>
              <w:ind w:left="79"/>
              <w:rPr>
                <w:sz w:val="20"/>
                <w:szCs w:val="20"/>
              </w:rPr>
            </w:pPr>
            <w:r>
              <w:rPr>
                <w:rFonts w:ascii="Arial" w:eastAsia="Arial" w:hAnsi="Arial" w:cs="Arial"/>
                <w:color w:val="1A1A1A"/>
                <w:sz w:val="18"/>
                <w:szCs w:val="18"/>
              </w:rPr>
              <w:t>Lagenophora huegelii</w:t>
            </w:r>
          </w:p>
        </w:tc>
        <w:tc>
          <w:tcPr>
            <w:tcW w:w="340" w:type="dxa"/>
            <w:textDirection w:val="btLr"/>
            <w:vAlign w:val="bottom"/>
          </w:tcPr>
          <w:p w14:paraId="11DEE171" w14:textId="77777777" w:rsidR="004B413C" w:rsidRDefault="00EC2FEA">
            <w:pPr>
              <w:ind w:left="70"/>
              <w:rPr>
                <w:sz w:val="20"/>
                <w:szCs w:val="20"/>
              </w:rPr>
            </w:pPr>
            <w:r>
              <w:rPr>
                <w:rFonts w:ascii="Arial" w:eastAsia="Arial" w:hAnsi="Arial" w:cs="Arial"/>
                <w:color w:val="1A1A1A"/>
                <w:sz w:val="18"/>
                <w:szCs w:val="18"/>
              </w:rPr>
              <w:t>Lepidosperma longitudinale</w:t>
            </w:r>
          </w:p>
        </w:tc>
        <w:tc>
          <w:tcPr>
            <w:tcW w:w="360" w:type="dxa"/>
            <w:textDirection w:val="btLr"/>
            <w:vAlign w:val="bottom"/>
          </w:tcPr>
          <w:p w14:paraId="2E7B5F74" w14:textId="77777777" w:rsidR="004B413C" w:rsidRDefault="00EC2FEA">
            <w:pPr>
              <w:ind w:left="80"/>
              <w:rPr>
                <w:sz w:val="20"/>
                <w:szCs w:val="20"/>
              </w:rPr>
            </w:pPr>
            <w:r>
              <w:rPr>
                <w:rFonts w:ascii="Arial" w:eastAsia="Arial" w:hAnsi="Arial" w:cs="Arial"/>
                <w:color w:val="1A1A1A"/>
                <w:sz w:val="18"/>
                <w:szCs w:val="18"/>
              </w:rPr>
              <w:t>Lepidosperma squarrosa</w:t>
            </w:r>
          </w:p>
        </w:tc>
        <w:tc>
          <w:tcPr>
            <w:tcW w:w="340" w:type="dxa"/>
            <w:textDirection w:val="btLr"/>
            <w:vAlign w:val="bottom"/>
          </w:tcPr>
          <w:p w14:paraId="4E09AFD8" w14:textId="77777777" w:rsidR="004B413C" w:rsidRDefault="00EC2FEA">
            <w:pPr>
              <w:ind w:left="70"/>
              <w:rPr>
                <w:sz w:val="20"/>
                <w:szCs w:val="20"/>
              </w:rPr>
            </w:pPr>
            <w:r>
              <w:rPr>
                <w:rFonts w:ascii="Arial" w:eastAsia="Arial" w:hAnsi="Arial" w:cs="Arial"/>
                <w:color w:val="1A1A1A"/>
                <w:sz w:val="18"/>
                <w:szCs w:val="18"/>
              </w:rPr>
              <w:t>Leucopogon racemulosus</w:t>
            </w:r>
          </w:p>
        </w:tc>
        <w:tc>
          <w:tcPr>
            <w:tcW w:w="360" w:type="dxa"/>
            <w:textDirection w:val="btLr"/>
            <w:vAlign w:val="bottom"/>
          </w:tcPr>
          <w:p w14:paraId="64ABCEFA" w14:textId="77777777" w:rsidR="004B413C" w:rsidRDefault="00EC2FEA">
            <w:pPr>
              <w:ind w:left="80"/>
              <w:rPr>
                <w:sz w:val="20"/>
                <w:szCs w:val="20"/>
              </w:rPr>
            </w:pPr>
            <w:r>
              <w:rPr>
                <w:rFonts w:ascii="Arial" w:eastAsia="Arial" w:hAnsi="Arial" w:cs="Arial"/>
                <w:color w:val="1A1A1A"/>
                <w:sz w:val="18"/>
                <w:szCs w:val="18"/>
              </w:rPr>
              <w:t>Levenhookia pusilla</w:t>
            </w:r>
          </w:p>
        </w:tc>
        <w:tc>
          <w:tcPr>
            <w:tcW w:w="340" w:type="dxa"/>
            <w:textDirection w:val="btLr"/>
            <w:vAlign w:val="bottom"/>
          </w:tcPr>
          <w:p w14:paraId="2E304109" w14:textId="77777777" w:rsidR="004B413C" w:rsidRDefault="00EC2FEA">
            <w:pPr>
              <w:ind w:left="70"/>
              <w:rPr>
                <w:sz w:val="20"/>
                <w:szCs w:val="20"/>
              </w:rPr>
            </w:pPr>
            <w:r>
              <w:rPr>
                <w:rFonts w:ascii="Arial" w:eastAsia="Arial" w:hAnsi="Arial" w:cs="Arial"/>
                <w:color w:val="1A1A1A"/>
                <w:sz w:val="18"/>
                <w:szCs w:val="18"/>
              </w:rPr>
              <w:t>Lomandra sp_</w:t>
            </w:r>
          </w:p>
        </w:tc>
        <w:tc>
          <w:tcPr>
            <w:tcW w:w="360" w:type="dxa"/>
            <w:textDirection w:val="btLr"/>
            <w:vAlign w:val="bottom"/>
          </w:tcPr>
          <w:p w14:paraId="0C3BC58C" w14:textId="77777777" w:rsidR="004B413C" w:rsidRDefault="00EC2FEA">
            <w:pPr>
              <w:ind w:left="80"/>
              <w:rPr>
                <w:sz w:val="20"/>
                <w:szCs w:val="20"/>
              </w:rPr>
            </w:pPr>
            <w:r>
              <w:rPr>
                <w:rFonts w:ascii="Arial" w:eastAsia="Arial" w:hAnsi="Arial" w:cs="Arial"/>
                <w:color w:val="1A1A1A"/>
                <w:sz w:val="18"/>
                <w:szCs w:val="18"/>
              </w:rPr>
              <w:t>Macrozamia riedlei</w:t>
            </w:r>
          </w:p>
        </w:tc>
        <w:tc>
          <w:tcPr>
            <w:tcW w:w="340" w:type="dxa"/>
            <w:textDirection w:val="btLr"/>
            <w:vAlign w:val="bottom"/>
          </w:tcPr>
          <w:p w14:paraId="6C164614" w14:textId="77777777" w:rsidR="004B413C" w:rsidRDefault="00EC2FEA">
            <w:pPr>
              <w:ind w:left="70"/>
              <w:rPr>
                <w:sz w:val="20"/>
                <w:szCs w:val="20"/>
              </w:rPr>
            </w:pPr>
            <w:r>
              <w:rPr>
                <w:rFonts w:ascii="Arial" w:eastAsia="Arial" w:hAnsi="Arial" w:cs="Arial"/>
                <w:color w:val="1A1A1A"/>
                <w:sz w:val="18"/>
                <w:szCs w:val="18"/>
              </w:rPr>
              <w:t>Melaleuca preissiana</w:t>
            </w:r>
          </w:p>
        </w:tc>
        <w:tc>
          <w:tcPr>
            <w:tcW w:w="360" w:type="dxa"/>
            <w:textDirection w:val="btLr"/>
            <w:vAlign w:val="bottom"/>
          </w:tcPr>
          <w:p w14:paraId="2D8B4C47" w14:textId="77777777" w:rsidR="004B413C" w:rsidRDefault="00EC2FEA">
            <w:pPr>
              <w:ind w:left="80"/>
              <w:rPr>
                <w:sz w:val="20"/>
                <w:szCs w:val="20"/>
              </w:rPr>
            </w:pPr>
            <w:r>
              <w:rPr>
                <w:rFonts w:ascii="Arial" w:eastAsia="Arial" w:hAnsi="Arial" w:cs="Arial"/>
                <w:color w:val="1A1A1A"/>
                <w:sz w:val="18"/>
                <w:szCs w:val="18"/>
              </w:rPr>
              <w:t>Orthrosanthus laxus</w:t>
            </w:r>
          </w:p>
        </w:tc>
        <w:tc>
          <w:tcPr>
            <w:tcW w:w="340" w:type="dxa"/>
            <w:textDirection w:val="btLr"/>
            <w:vAlign w:val="bottom"/>
          </w:tcPr>
          <w:p w14:paraId="53F9FF8E" w14:textId="77777777" w:rsidR="004B413C" w:rsidRDefault="00EC2FEA">
            <w:pPr>
              <w:ind w:left="70"/>
              <w:rPr>
                <w:sz w:val="20"/>
                <w:szCs w:val="20"/>
              </w:rPr>
            </w:pPr>
            <w:r>
              <w:rPr>
                <w:rFonts w:ascii="Arial" w:eastAsia="Arial" w:hAnsi="Arial" w:cs="Arial"/>
                <w:color w:val="1A1A1A"/>
                <w:sz w:val="18"/>
                <w:szCs w:val="18"/>
              </w:rPr>
              <w:t>Patersonia occidentalis</w:t>
            </w:r>
          </w:p>
        </w:tc>
        <w:tc>
          <w:tcPr>
            <w:tcW w:w="360" w:type="dxa"/>
            <w:textDirection w:val="btLr"/>
            <w:vAlign w:val="bottom"/>
          </w:tcPr>
          <w:p w14:paraId="38CDDA88" w14:textId="77777777" w:rsidR="004B413C" w:rsidRDefault="00EC2FEA">
            <w:pPr>
              <w:ind w:left="80"/>
              <w:rPr>
                <w:sz w:val="20"/>
                <w:szCs w:val="20"/>
              </w:rPr>
            </w:pPr>
            <w:r>
              <w:rPr>
                <w:rFonts w:ascii="Arial" w:eastAsia="Arial" w:hAnsi="Arial" w:cs="Arial"/>
                <w:color w:val="1A1A1A"/>
                <w:sz w:val="18"/>
                <w:szCs w:val="18"/>
              </w:rPr>
              <w:t>Pericalymma ellipticum</w:t>
            </w:r>
          </w:p>
        </w:tc>
        <w:tc>
          <w:tcPr>
            <w:tcW w:w="340" w:type="dxa"/>
            <w:textDirection w:val="btLr"/>
            <w:vAlign w:val="bottom"/>
          </w:tcPr>
          <w:p w14:paraId="4C45551E" w14:textId="77777777" w:rsidR="004B413C" w:rsidRDefault="00EC2FEA">
            <w:pPr>
              <w:ind w:left="70"/>
              <w:rPr>
                <w:sz w:val="20"/>
                <w:szCs w:val="20"/>
              </w:rPr>
            </w:pPr>
            <w:r>
              <w:rPr>
                <w:rFonts w:ascii="Arial" w:eastAsia="Arial" w:hAnsi="Arial" w:cs="Arial"/>
                <w:color w:val="1A1A1A"/>
                <w:sz w:val="18"/>
                <w:szCs w:val="18"/>
              </w:rPr>
              <w:t>Pulteneaea reticulata</w:t>
            </w:r>
          </w:p>
        </w:tc>
        <w:tc>
          <w:tcPr>
            <w:tcW w:w="360" w:type="dxa"/>
            <w:textDirection w:val="btLr"/>
            <w:vAlign w:val="bottom"/>
          </w:tcPr>
          <w:p w14:paraId="1ADF4534" w14:textId="77777777" w:rsidR="004B413C" w:rsidRDefault="00EC2FEA">
            <w:pPr>
              <w:ind w:left="80"/>
              <w:rPr>
                <w:sz w:val="20"/>
                <w:szCs w:val="20"/>
              </w:rPr>
            </w:pPr>
            <w:r>
              <w:rPr>
                <w:rFonts w:ascii="Arial" w:eastAsia="Arial" w:hAnsi="Arial" w:cs="Arial"/>
                <w:color w:val="1A1A1A"/>
                <w:sz w:val="18"/>
                <w:szCs w:val="18"/>
              </w:rPr>
              <w:t>Schoenus sp1</w:t>
            </w:r>
          </w:p>
        </w:tc>
        <w:tc>
          <w:tcPr>
            <w:tcW w:w="340" w:type="dxa"/>
            <w:textDirection w:val="btLr"/>
            <w:vAlign w:val="bottom"/>
          </w:tcPr>
          <w:p w14:paraId="026EA58D" w14:textId="77777777" w:rsidR="004B413C" w:rsidRDefault="00EC2FEA">
            <w:pPr>
              <w:ind w:left="70"/>
              <w:rPr>
                <w:sz w:val="20"/>
                <w:szCs w:val="20"/>
              </w:rPr>
            </w:pPr>
            <w:r>
              <w:rPr>
                <w:rFonts w:ascii="Arial" w:eastAsia="Arial" w:hAnsi="Arial" w:cs="Arial"/>
                <w:color w:val="1A1A1A"/>
                <w:sz w:val="18"/>
                <w:szCs w:val="18"/>
              </w:rPr>
              <w:t>Scholtzia involucrata</w:t>
            </w:r>
          </w:p>
        </w:tc>
        <w:tc>
          <w:tcPr>
            <w:tcW w:w="360" w:type="dxa"/>
            <w:textDirection w:val="btLr"/>
            <w:vAlign w:val="bottom"/>
          </w:tcPr>
          <w:p w14:paraId="69D1B48A" w14:textId="77777777" w:rsidR="004B413C" w:rsidRDefault="00EC2FEA">
            <w:pPr>
              <w:ind w:left="81"/>
              <w:rPr>
                <w:sz w:val="20"/>
                <w:szCs w:val="20"/>
              </w:rPr>
            </w:pPr>
            <w:r>
              <w:rPr>
                <w:rFonts w:ascii="Arial" w:eastAsia="Arial" w:hAnsi="Arial" w:cs="Arial"/>
                <w:color w:val="1A1A1A"/>
                <w:sz w:val="18"/>
                <w:szCs w:val="18"/>
              </w:rPr>
              <w:t>Siloxerus filifolius</w:t>
            </w:r>
          </w:p>
        </w:tc>
        <w:tc>
          <w:tcPr>
            <w:tcW w:w="340" w:type="dxa"/>
            <w:textDirection w:val="btLr"/>
            <w:vAlign w:val="bottom"/>
          </w:tcPr>
          <w:p w14:paraId="2D07F352" w14:textId="77777777" w:rsidR="004B413C" w:rsidRDefault="00EC2FEA">
            <w:pPr>
              <w:ind w:left="71"/>
              <w:rPr>
                <w:sz w:val="20"/>
                <w:szCs w:val="20"/>
              </w:rPr>
            </w:pPr>
            <w:r>
              <w:rPr>
                <w:rFonts w:ascii="Arial" w:eastAsia="Arial" w:hAnsi="Arial" w:cs="Arial"/>
                <w:color w:val="1A1A1A"/>
                <w:sz w:val="18"/>
                <w:szCs w:val="18"/>
              </w:rPr>
              <w:t>Stylidium brunonianum</w:t>
            </w:r>
          </w:p>
        </w:tc>
        <w:tc>
          <w:tcPr>
            <w:tcW w:w="360" w:type="dxa"/>
            <w:textDirection w:val="btLr"/>
            <w:vAlign w:val="bottom"/>
          </w:tcPr>
          <w:p w14:paraId="250E4B76" w14:textId="77777777" w:rsidR="004B413C" w:rsidRDefault="00EC2FEA">
            <w:pPr>
              <w:ind w:left="81"/>
              <w:rPr>
                <w:sz w:val="20"/>
                <w:szCs w:val="20"/>
              </w:rPr>
            </w:pPr>
            <w:r>
              <w:rPr>
                <w:rFonts w:ascii="Arial" w:eastAsia="Arial" w:hAnsi="Arial" w:cs="Arial"/>
                <w:color w:val="1A1A1A"/>
                <w:sz w:val="18"/>
                <w:szCs w:val="18"/>
              </w:rPr>
              <w:t>Stylidium repens</w:t>
            </w:r>
          </w:p>
        </w:tc>
        <w:tc>
          <w:tcPr>
            <w:tcW w:w="340" w:type="dxa"/>
            <w:textDirection w:val="btLr"/>
            <w:vAlign w:val="bottom"/>
          </w:tcPr>
          <w:p w14:paraId="3071A9F6" w14:textId="77777777" w:rsidR="004B413C" w:rsidRDefault="00EC2FEA">
            <w:pPr>
              <w:ind w:left="71"/>
              <w:rPr>
                <w:sz w:val="20"/>
                <w:szCs w:val="20"/>
              </w:rPr>
            </w:pPr>
            <w:r>
              <w:rPr>
                <w:rFonts w:ascii="Arial" w:eastAsia="Arial" w:hAnsi="Arial" w:cs="Arial"/>
                <w:color w:val="1A1A1A"/>
                <w:sz w:val="18"/>
                <w:szCs w:val="18"/>
              </w:rPr>
              <w:t>Trachymene pilosa</w:t>
            </w:r>
          </w:p>
        </w:tc>
        <w:tc>
          <w:tcPr>
            <w:tcW w:w="520" w:type="dxa"/>
            <w:textDirection w:val="btLr"/>
            <w:vAlign w:val="bottom"/>
          </w:tcPr>
          <w:p w14:paraId="13920FC5" w14:textId="77777777" w:rsidR="004B413C" w:rsidRDefault="00EC2FEA">
            <w:pPr>
              <w:ind w:left="81"/>
              <w:rPr>
                <w:sz w:val="20"/>
                <w:szCs w:val="20"/>
              </w:rPr>
            </w:pPr>
            <w:r>
              <w:rPr>
                <w:rFonts w:ascii="Arial" w:eastAsia="Arial" w:hAnsi="Arial" w:cs="Arial"/>
                <w:color w:val="1A1A1A"/>
                <w:sz w:val="18"/>
                <w:szCs w:val="18"/>
              </w:rPr>
              <w:t>Xanthorrhoea preissii</w:t>
            </w:r>
          </w:p>
        </w:tc>
        <w:tc>
          <w:tcPr>
            <w:tcW w:w="0" w:type="dxa"/>
            <w:vAlign w:val="bottom"/>
          </w:tcPr>
          <w:p w14:paraId="6573C464" w14:textId="77777777" w:rsidR="004B413C" w:rsidRDefault="004B413C">
            <w:pPr>
              <w:rPr>
                <w:sz w:val="1"/>
                <w:szCs w:val="1"/>
              </w:rPr>
            </w:pPr>
          </w:p>
        </w:tc>
      </w:tr>
      <w:tr w:rsidR="004B413C" w14:paraId="253057C1" w14:textId="77777777">
        <w:trPr>
          <w:trHeight w:val="248"/>
        </w:trPr>
        <w:tc>
          <w:tcPr>
            <w:tcW w:w="180" w:type="dxa"/>
            <w:vAlign w:val="bottom"/>
          </w:tcPr>
          <w:p w14:paraId="76442EF9" w14:textId="77777777" w:rsidR="004B413C" w:rsidRDefault="004B413C">
            <w:pPr>
              <w:rPr>
                <w:sz w:val="21"/>
                <w:szCs w:val="21"/>
              </w:rPr>
            </w:pPr>
          </w:p>
        </w:tc>
        <w:tc>
          <w:tcPr>
            <w:tcW w:w="780" w:type="dxa"/>
            <w:vAlign w:val="bottom"/>
          </w:tcPr>
          <w:p w14:paraId="30CB01B7" w14:textId="77777777" w:rsidR="004B413C" w:rsidRDefault="00EC2FEA">
            <w:pPr>
              <w:ind w:right="281"/>
              <w:jc w:val="right"/>
              <w:rPr>
                <w:sz w:val="20"/>
                <w:szCs w:val="20"/>
              </w:rPr>
            </w:pPr>
            <w:r>
              <w:rPr>
                <w:rFonts w:ascii="Arial" w:eastAsia="Arial" w:hAnsi="Arial" w:cs="Arial"/>
                <w:color w:val="4D4D4D"/>
                <w:sz w:val="16"/>
                <w:szCs w:val="16"/>
              </w:rPr>
              <w:t>2000</w:t>
            </w:r>
          </w:p>
        </w:tc>
        <w:tc>
          <w:tcPr>
            <w:tcW w:w="360" w:type="dxa"/>
            <w:vAlign w:val="bottom"/>
          </w:tcPr>
          <w:p w14:paraId="770D9BAC" w14:textId="77777777" w:rsidR="004B413C" w:rsidRDefault="004B413C">
            <w:pPr>
              <w:rPr>
                <w:sz w:val="21"/>
                <w:szCs w:val="21"/>
              </w:rPr>
            </w:pPr>
          </w:p>
        </w:tc>
        <w:tc>
          <w:tcPr>
            <w:tcW w:w="340" w:type="dxa"/>
            <w:vAlign w:val="bottom"/>
          </w:tcPr>
          <w:p w14:paraId="601A1FA7" w14:textId="77777777" w:rsidR="004B413C" w:rsidRDefault="004B413C">
            <w:pPr>
              <w:rPr>
                <w:sz w:val="21"/>
                <w:szCs w:val="21"/>
              </w:rPr>
            </w:pPr>
          </w:p>
        </w:tc>
        <w:tc>
          <w:tcPr>
            <w:tcW w:w="360" w:type="dxa"/>
            <w:vAlign w:val="bottom"/>
          </w:tcPr>
          <w:p w14:paraId="653D2168" w14:textId="77777777" w:rsidR="004B413C" w:rsidRDefault="004B413C">
            <w:pPr>
              <w:rPr>
                <w:sz w:val="21"/>
                <w:szCs w:val="21"/>
              </w:rPr>
            </w:pPr>
          </w:p>
        </w:tc>
        <w:tc>
          <w:tcPr>
            <w:tcW w:w="340" w:type="dxa"/>
            <w:vAlign w:val="bottom"/>
          </w:tcPr>
          <w:p w14:paraId="75378784" w14:textId="77777777" w:rsidR="004B413C" w:rsidRDefault="004B413C">
            <w:pPr>
              <w:rPr>
                <w:sz w:val="21"/>
                <w:szCs w:val="21"/>
              </w:rPr>
            </w:pPr>
          </w:p>
        </w:tc>
        <w:tc>
          <w:tcPr>
            <w:tcW w:w="360" w:type="dxa"/>
            <w:vAlign w:val="bottom"/>
          </w:tcPr>
          <w:p w14:paraId="6E56D301" w14:textId="77777777" w:rsidR="004B413C" w:rsidRDefault="004B413C">
            <w:pPr>
              <w:rPr>
                <w:sz w:val="21"/>
                <w:szCs w:val="21"/>
              </w:rPr>
            </w:pPr>
          </w:p>
        </w:tc>
        <w:tc>
          <w:tcPr>
            <w:tcW w:w="340" w:type="dxa"/>
            <w:vAlign w:val="bottom"/>
          </w:tcPr>
          <w:p w14:paraId="13E9B78A" w14:textId="77777777" w:rsidR="004B413C" w:rsidRDefault="004B413C">
            <w:pPr>
              <w:rPr>
                <w:sz w:val="21"/>
                <w:szCs w:val="21"/>
              </w:rPr>
            </w:pPr>
          </w:p>
        </w:tc>
        <w:tc>
          <w:tcPr>
            <w:tcW w:w="360" w:type="dxa"/>
            <w:vAlign w:val="bottom"/>
          </w:tcPr>
          <w:p w14:paraId="0832EB73" w14:textId="77777777" w:rsidR="004B413C" w:rsidRDefault="004B413C">
            <w:pPr>
              <w:rPr>
                <w:sz w:val="21"/>
                <w:szCs w:val="21"/>
              </w:rPr>
            </w:pPr>
          </w:p>
        </w:tc>
        <w:tc>
          <w:tcPr>
            <w:tcW w:w="340" w:type="dxa"/>
            <w:vAlign w:val="bottom"/>
          </w:tcPr>
          <w:p w14:paraId="247F44BD" w14:textId="77777777" w:rsidR="004B413C" w:rsidRDefault="004B413C">
            <w:pPr>
              <w:rPr>
                <w:sz w:val="21"/>
                <w:szCs w:val="21"/>
              </w:rPr>
            </w:pPr>
          </w:p>
        </w:tc>
        <w:tc>
          <w:tcPr>
            <w:tcW w:w="360" w:type="dxa"/>
            <w:vAlign w:val="bottom"/>
          </w:tcPr>
          <w:p w14:paraId="417CD5B6" w14:textId="77777777" w:rsidR="004B413C" w:rsidRDefault="004B413C">
            <w:pPr>
              <w:rPr>
                <w:sz w:val="21"/>
                <w:szCs w:val="21"/>
              </w:rPr>
            </w:pPr>
          </w:p>
        </w:tc>
        <w:tc>
          <w:tcPr>
            <w:tcW w:w="340" w:type="dxa"/>
            <w:vAlign w:val="bottom"/>
          </w:tcPr>
          <w:p w14:paraId="6D1F72CB" w14:textId="77777777" w:rsidR="004B413C" w:rsidRDefault="004B413C">
            <w:pPr>
              <w:rPr>
                <w:sz w:val="21"/>
                <w:szCs w:val="21"/>
              </w:rPr>
            </w:pPr>
          </w:p>
        </w:tc>
        <w:tc>
          <w:tcPr>
            <w:tcW w:w="360" w:type="dxa"/>
            <w:vAlign w:val="bottom"/>
          </w:tcPr>
          <w:p w14:paraId="6A83C11E" w14:textId="77777777" w:rsidR="004B413C" w:rsidRDefault="004B413C">
            <w:pPr>
              <w:rPr>
                <w:sz w:val="21"/>
                <w:szCs w:val="21"/>
              </w:rPr>
            </w:pPr>
          </w:p>
        </w:tc>
        <w:tc>
          <w:tcPr>
            <w:tcW w:w="340" w:type="dxa"/>
            <w:vAlign w:val="bottom"/>
          </w:tcPr>
          <w:p w14:paraId="5B9480FA" w14:textId="77777777" w:rsidR="004B413C" w:rsidRDefault="004B413C">
            <w:pPr>
              <w:rPr>
                <w:sz w:val="21"/>
                <w:szCs w:val="21"/>
              </w:rPr>
            </w:pPr>
          </w:p>
        </w:tc>
        <w:tc>
          <w:tcPr>
            <w:tcW w:w="360" w:type="dxa"/>
            <w:vAlign w:val="bottom"/>
          </w:tcPr>
          <w:p w14:paraId="6B24D1EE" w14:textId="77777777" w:rsidR="004B413C" w:rsidRDefault="004B413C">
            <w:pPr>
              <w:rPr>
                <w:sz w:val="21"/>
                <w:szCs w:val="21"/>
              </w:rPr>
            </w:pPr>
          </w:p>
        </w:tc>
        <w:tc>
          <w:tcPr>
            <w:tcW w:w="340" w:type="dxa"/>
            <w:vAlign w:val="bottom"/>
          </w:tcPr>
          <w:p w14:paraId="7E9692DD" w14:textId="77777777" w:rsidR="004B413C" w:rsidRDefault="004B413C">
            <w:pPr>
              <w:rPr>
                <w:sz w:val="21"/>
                <w:szCs w:val="21"/>
              </w:rPr>
            </w:pPr>
          </w:p>
        </w:tc>
        <w:tc>
          <w:tcPr>
            <w:tcW w:w="360" w:type="dxa"/>
            <w:vAlign w:val="bottom"/>
          </w:tcPr>
          <w:p w14:paraId="718D2EC7" w14:textId="77777777" w:rsidR="004B413C" w:rsidRDefault="004B413C">
            <w:pPr>
              <w:rPr>
                <w:sz w:val="21"/>
                <w:szCs w:val="21"/>
              </w:rPr>
            </w:pPr>
          </w:p>
        </w:tc>
        <w:tc>
          <w:tcPr>
            <w:tcW w:w="340" w:type="dxa"/>
            <w:vAlign w:val="bottom"/>
          </w:tcPr>
          <w:p w14:paraId="50488A4B" w14:textId="77777777" w:rsidR="004B413C" w:rsidRDefault="004B413C">
            <w:pPr>
              <w:rPr>
                <w:sz w:val="21"/>
                <w:szCs w:val="21"/>
              </w:rPr>
            </w:pPr>
          </w:p>
        </w:tc>
        <w:tc>
          <w:tcPr>
            <w:tcW w:w="360" w:type="dxa"/>
            <w:vAlign w:val="bottom"/>
          </w:tcPr>
          <w:p w14:paraId="09EE3EC9" w14:textId="77777777" w:rsidR="004B413C" w:rsidRDefault="004B413C">
            <w:pPr>
              <w:rPr>
                <w:sz w:val="21"/>
                <w:szCs w:val="21"/>
              </w:rPr>
            </w:pPr>
          </w:p>
        </w:tc>
        <w:tc>
          <w:tcPr>
            <w:tcW w:w="340" w:type="dxa"/>
            <w:vAlign w:val="bottom"/>
          </w:tcPr>
          <w:p w14:paraId="13EB48D7" w14:textId="77777777" w:rsidR="004B413C" w:rsidRDefault="004B413C">
            <w:pPr>
              <w:rPr>
                <w:sz w:val="21"/>
                <w:szCs w:val="21"/>
              </w:rPr>
            </w:pPr>
          </w:p>
        </w:tc>
        <w:tc>
          <w:tcPr>
            <w:tcW w:w="360" w:type="dxa"/>
            <w:vAlign w:val="bottom"/>
          </w:tcPr>
          <w:p w14:paraId="44560CD6" w14:textId="77777777" w:rsidR="004B413C" w:rsidRDefault="004B413C">
            <w:pPr>
              <w:rPr>
                <w:sz w:val="21"/>
                <w:szCs w:val="21"/>
              </w:rPr>
            </w:pPr>
          </w:p>
        </w:tc>
        <w:tc>
          <w:tcPr>
            <w:tcW w:w="340" w:type="dxa"/>
            <w:vAlign w:val="bottom"/>
          </w:tcPr>
          <w:p w14:paraId="34375871" w14:textId="77777777" w:rsidR="004B413C" w:rsidRDefault="004B413C">
            <w:pPr>
              <w:rPr>
                <w:sz w:val="21"/>
                <w:szCs w:val="21"/>
              </w:rPr>
            </w:pPr>
          </w:p>
        </w:tc>
        <w:tc>
          <w:tcPr>
            <w:tcW w:w="360" w:type="dxa"/>
            <w:vAlign w:val="bottom"/>
          </w:tcPr>
          <w:p w14:paraId="4A48B3B4" w14:textId="77777777" w:rsidR="004B413C" w:rsidRDefault="004B413C">
            <w:pPr>
              <w:rPr>
                <w:sz w:val="21"/>
                <w:szCs w:val="21"/>
              </w:rPr>
            </w:pPr>
          </w:p>
        </w:tc>
        <w:tc>
          <w:tcPr>
            <w:tcW w:w="340" w:type="dxa"/>
            <w:vAlign w:val="bottom"/>
          </w:tcPr>
          <w:p w14:paraId="6222D342" w14:textId="77777777" w:rsidR="004B413C" w:rsidRDefault="004B413C">
            <w:pPr>
              <w:rPr>
                <w:sz w:val="21"/>
                <w:szCs w:val="21"/>
              </w:rPr>
            </w:pPr>
          </w:p>
        </w:tc>
        <w:tc>
          <w:tcPr>
            <w:tcW w:w="360" w:type="dxa"/>
            <w:vAlign w:val="bottom"/>
          </w:tcPr>
          <w:p w14:paraId="6D0F8721" w14:textId="77777777" w:rsidR="004B413C" w:rsidRDefault="004B413C">
            <w:pPr>
              <w:rPr>
                <w:sz w:val="21"/>
                <w:szCs w:val="21"/>
              </w:rPr>
            </w:pPr>
          </w:p>
        </w:tc>
        <w:tc>
          <w:tcPr>
            <w:tcW w:w="340" w:type="dxa"/>
            <w:vAlign w:val="bottom"/>
          </w:tcPr>
          <w:p w14:paraId="07BFFC5F" w14:textId="77777777" w:rsidR="004B413C" w:rsidRDefault="004B413C">
            <w:pPr>
              <w:rPr>
                <w:sz w:val="21"/>
                <w:szCs w:val="21"/>
              </w:rPr>
            </w:pPr>
          </w:p>
        </w:tc>
        <w:tc>
          <w:tcPr>
            <w:tcW w:w="360" w:type="dxa"/>
            <w:vAlign w:val="bottom"/>
          </w:tcPr>
          <w:p w14:paraId="6B4173E5" w14:textId="77777777" w:rsidR="004B413C" w:rsidRDefault="004B413C">
            <w:pPr>
              <w:rPr>
                <w:sz w:val="21"/>
                <w:szCs w:val="21"/>
              </w:rPr>
            </w:pPr>
          </w:p>
        </w:tc>
        <w:tc>
          <w:tcPr>
            <w:tcW w:w="340" w:type="dxa"/>
            <w:vAlign w:val="bottom"/>
          </w:tcPr>
          <w:p w14:paraId="4907F88D" w14:textId="77777777" w:rsidR="004B413C" w:rsidRDefault="004B413C">
            <w:pPr>
              <w:rPr>
                <w:sz w:val="21"/>
                <w:szCs w:val="21"/>
              </w:rPr>
            </w:pPr>
          </w:p>
        </w:tc>
        <w:tc>
          <w:tcPr>
            <w:tcW w:w="360" w:type="dxa"/>
            <w:vAlign w:val="bottom"/>
          </w:tcPr>
          <w:p w14:paraId="51D7037A" w14:textId="77777777" w:rsidR="004B413C" w:rsidRDefault="004B413C">
            <w:pPr>
              <w:rPr>
                <w:sz w:val="21"/>
                <w:szCs w:val="21"/>
              </w:rPr>
            </w:pPr>
          </w:p>
        </w:tc>
        <w:tc>
          <w:tcPr>
            <w:tcW w:w="340" w:type="dxa"/>
            <w:vAlign w:val="bottom"/>
          </w:tcPr>
          <w:p w14:paraId="40AD3962" w14:textId="77777777" w:rsidR="004B413C" w:rsidRDefault="004B413C">
            <w:pPr>
              <w:rPr>
                <w:sz w:val="21"/>
                <w:szCs w:val="21"/>
              </w:rPr>
            </w:pPr>
          </w:p>
        </w:tc>
        <w:tc>
          <w:tcPr>
            <w:tcW w:w="360" w:type="dxa"/>
            <w:vAlign w:val="bottom"/>
          </w:tcPr>
          <w:p w14:paraId="507F4B2D" w14:textId="77777777" w:rsidR="004B413C" w:rsidRDefault="004B413C">
            <w:pPr>
              <w:rPr>
                <w:sz w:val="21"/>
                <w:szCs w:val="21"/>
              </w:rPr>
            </w:pPr>
          </w:p>
        </w:tc>
        <w:tc>
          <w:tcPr>
            <w:tcW w:w="340" w:type="dxa"/>
            <w:vAlign w:val="bottom"/>
          </w:tcPr>
          <w:p w14:paraId="3E73F0BD" w14:textId="77777777" w:rsidR="004B413C" w:rsidRDefault="004B413C">
            <w:pPr>
              <w:rPr>
                <w:sz w:val="21"/>
                <w:szCs w:val="21"/>
              </w:rPr>
            </w:pPr>
          </w:p>
        </w:tc>
        <w:tc>
          <w:tcPr>
            <w:tcW w:w="360" w:type="dxa"/>
            <w:vAlign w:val="bottom"/>
          </w:tcPr>
          <w:p w14:paraId="00E75203" w14:textId="77777777" w:rsidR="004B413C" w:rsidRDefault="004B413C">
            <w:pPr>
              <w:rPr>
                <w:sz w:val="21"/>
                <w:szCs w:val="21"/>
              </w:rPr>
            </w:pPr>
          </w:p>
        </w:tc>
        <w:tc>
          <w:tcPr>
            <w:tcW w:w="340" w:type="dxa"/>
            <w:vAlign w:val="bottom"/>
          </w:tcPr>
          <w:p w14:paraId="4541FE47" w14:textId="77777777" w:rsidR="004B413C" w:rsidRDefault="004B413C">
            <w:pPr>
              <w:rPr>
                <w:sz w:val="21"/>
                <w:szCs w:val="21"/>
              </w:rPr>
            </w:pPr>
          </w:p>
        </w:tc>
        <w:tc>
          <w:tcPr>
            <w:tcW w:w="520" w:type="dxa"/>
            <w:vAlign w:val="bottom"/>
          </w:tcPr>
          <w:p w14:paraId="0FC4C4AF" w14:textId="77777777" w:rsidR="004B413C" w:rsidRDefault="004B413C">
            <w:pPr>
              <w:rPr>
                <w:sz w:val="21"/>
                <w:szCs w:val="21"/>
              </w:rPr>
            </w:pPr>
          </w:p>
        </w:tc>
        <w:tc>
          <w:tcPr>
            <w:tcW w:w="0" w:type="dxa"/>
            <w:vAlign w:val="bottom"/>
          </w:tcPr>
          <w:p w14:paraId="0ABA392E" w14:textId="77777777" w:rsidR="004B413C" w:rsidRDefault="004B413C">
            <w:pPr>
              <w:rPr>
                <w:sz w:val="1"/>
                <w:szCs w:val="1"/>
              </w:rPr>
            </w:pPr>
          </w:p>
        </w:tc>
      </w:tr>
      <w:tr w:rsidR="004B413C" w14:paraId="3E9D54AF" w14:textId="77777777">
        <w:trPr>
          <w:trHeight w:val="137"/>
        </w:trPr>
        <w:tc>
          <w:tcPr>
            <w:tcW w:w="180" w:type="dxa"/>
            <w:vAlign w:val="bottom"/>
          </w:tcPr>
          <w:p w14:paraId="4AA349E0" w14:textId="77777777" w:rsidR="004B413C" w:rsidRDefault="004B413C">
            <w:pPr>
              <w:rPr>
                <w:sz w:val="11"/>
                <w:szCs w:val="11"/>
              </w:rPr>
            </w:pPr>
          </w:p>
        </w:tc>
        <w:tc>
          <w:tcPr>
            <w:tcW w:w="780" w:type="dxa"/>
            <w:vAlign w:val="bottom"/>
          </w:tcPr>
          <w:p w14:paraId="7555EA24" w14:textId="77777777" w:rsidR="004B413C" w:rsidRDefault="00EC2FEA">
            <w:pPr>
              <w:spacing w:line="137" w:lineRule="exact"/>
              <w:ind w:right="281"/>
              <w:jc w:val="right"/>
              <w:rPr>
                <w:sz w:val="20"/>
                <w:szCs w:val="20"/>
              </w:rPr>
            </w:pPr>
            <w:r>
              <w:rPr>
                <w:rFonts w:ascii="Arial" w:eastAsia="Arial" w:hAnsi="Arial" w:cs="Arial"/>
                <w:color w:val="4D4D4D"/>
                <w:sz w:val="15"/>
                <w:szCs w:val="15"/>
              </w:rPr>
              <w:t>2005</w:t>
            </w:r>
          </w:p>
        </w:tc>
        <w:tc>
          <w:tcPr>
            <w:tcW w:w="360" w:type="dxa"/>
            <w:vAlign w:val="bottom"/>
          </w:tcPr>
          <w:p w14:paraId="7C046A20" w14:textId="77777777" w:rsidR="004B413C" w:rsidRDefault="004B413C">
            <w:pPr>
              <w:rPr>
                <w:sz w:val="11"/>
                <w:szCs w:val="11"/>
              </w:rPr>
            </w:pPr>
          </w:p>
        </w:tc>
        <w:tc>
          <w:tcPr>
            <w:tcW w:w="340" w:type="dxa"/>
            <w:vAlign w:val="bottom"/>
          </w:tcPr>
          <w:p w14:paraId="506841FD" w14:textId="77777777" w:rsidR="004B413C" w:rsidRDefault="004B413C">
            <w:pPr>
              <w:rPr>
                <w:sz w:val="11"/>
                <w:szCs w:val="11"/>
              </w:rPr>
            </w:pPr>
          </w:p>
        </w:tc>
        <w:tc>
          <w:tcPr>
            <w:tcW w:w="360" w:type="dxa"/>
            <w:vAlign w:val="bottom"/>
          </w:tcPr>
          <w:p w14:paraId="4AB86432" w14:textId="77777777" w:rsidR="004B413C" w:rsidRDefault="004B413C">
            <w:pPr>
              <w:rPr>
                <w:sz w:val="11"/>
                <w:szCs w:val="11"/>
              </w:rPr>
            </w:pPr>
          </w:p>
        </w:tc>
        <w:tc>
          <w:tcPr>
            <w:tcW w:w="340" w:type="dxa"/>
            <w:vAlign w:val="bottom"/>
          </w:tcPr>
          <w:p w14:paraId="1EE8B17A" w14:textId="77777777" w:rsidR="004B413C" w:rsidRDefault="004B413C">
            <w:pPr>
              <w:rPr>
                <w:sz w:val="11"/>
                <w:szCs w:val="11"/>
              </w:rPr>
            </w:pPr>
          </w:p>
        </w:tc>
        <w:tc>
          <w:tcPr>
            <w:tcW w:w="360" w:type="dxa"/>
            <w:vAlign w:val="bottom"/>
          </w:tcPr>
          <w:p w14:paraId="5FED4A98" w14:textId="77777777" w:rsidR="004B413C" w:rsidRDefault="004B413C">
            <w:pPr>
              <w:rPr>
                <w:sz w:val="11"/>
                <w:szCs w:val="11"/>
              </w:rPr>
            </w:pPr>
          </w:p>
        </w:tc>
        <w:tc>
          <w:tcPr>
            <w:tcW w:w="340" w:type="dxa"/>
            <w:vAlign w:val="bottom"/>
          </w:tcPr>
          <w:p w14:paraId="2D5388AE" w14:textId="77777777" w:rsidR="004B413C" w:rsidRDefault="004B413C">
            <w:pPr>
              <w:rPr>
                <w:sz w:val="11"/>
                <w:szCs w:val="11"/>
              </w:rPr>
            </w:pPr>
          </w:p>
        </w:tc>
        <w:tc>
          <w:tcPr>
            <w:tcW w:w="360" w:type="dxa"/>
            <w:vAlign w:val="bottom"/>
          </w:tcPr>
          <w:p w14:paraId="78AF3E6B" w14:textId="77777777" w:rsidR="004B413C" w:rsidRDefault="004B413C">
            <w:pPr>
              <w:rPr>
                <w:sz w:val="11"/>
                <w:szCs w:val="11"/>
              </w:rPr>
            </w:pPr>
          </w:p>
        </w:tc>
        <w:tc>
          <w:tcPr>
            <w:tcW w:w="340" w:type="dxa"/>
            <w:vAlign w:val="bottom"/>
          </w:tcPr>
          <w:p w14:paraId="75FA8C73" w14:textId="77777777" w:rsidR="004B413C" w:rsidRDefault="004B413C">
            <w:pPr>
              <w:rPr>
                <w:sz w:val="11"/>
                <w:szCs w:val="11"/>
              </w:rPr>
            </w:pPr>
          </w:p>
        </w:tc>
        <w:tc>
          <w:tcPr>
            <w:tcW w:w="360" w:type="dxa"/>
            <w:vAlign w:val="bottom"/>
          </w:tcPr>
          <w:p w14:paraId="27EB021A" w14:textId="77777777" w:rsidR="004B413C" w:rsidRDefault="004B413C">
            <w:pPr>
              <w:rPr>
                <w:sz w:val="11"/>
                <w:szCs w:val="11"/>
              </w:rPr>
            </w:pPr>
          </w:p>
        </w:tc>
        <w:tc>
          <w:tcPr>
            <w:tcW w:w="340" w:type="dxa"/>
            <w:vAlign w:val="bottom"/>
          </w:tcPr>
          <w:p w14:paraId="7DBC6FB1" w14:textId="77777777" w:rsidR="004B413C" w:rsidRDefault="004B413C">
            <w:pPr>
              <w:rPr>
                <w:sz w:val="11"/>
                <w:szCs w:val="11"/>
              </w:rPr>
            </w:pPr>
          </w:p>
        </w:tc>
        <w:tc>
          <w:tcPr>
            <w:tcW w:w="360" w:type="dxa"/>
            <w:vAlign w:val="bottom"/>
          </w:tcPr>
          <w:p w14:paraId="4115C7BF" w14:textId="77777777" w:rsidR="004B413C" w:rsidRDefault="004B413C">
            <w:pPr>
              <w:rPr>
                <w:sz w:val="11"/>
                <w:szCs w:val="11"/>
              </w:rPr>
            </w:pPr>
          </w:p>
        </w:tc>
        <w:tc>
          <w:tcPr>
            <w:tcW w:w="340" w:type="dxa"/>
            <w:vAlign w:val="bottom"/>
          </w:tcPr>
          <w:p w14:paraId="7B9CBA55" w14:textId="77777777" w:rsidR="004B413C" w:rsidRDefault="004B413C">
            <w:pPr>
              <w:rPr>
                <w:sz w:val="11"/>
                <w:szCs w:val="11"/>
              </w:rPr>
            </w:pPr>
          </w:p>
        </w:tc>
        <w:tc>
          <w:tcPr>
            <w:tcW w:w="360" w:type="dxa"/>
            <w:vAlign w:val="bottom"/>
          </w:tcPr>
          <w:p w14:paraId="46A547D0" w14:textId="77777777" w:rsidR="004B413C" w:rsidRDefault="004B413C">
            <w:pPr>
              <w:rPr>
                <w:sz w:val="11"/>
                <w:szCs w:val="11"/>
              </w:rPr>
            </w:pPr>
          </w:p>
        </w:tc>
        <w:tc>
          <w:tcPr>
            <w:tcW w:w="340" w:type="dxa"/>
            <w:vAlign w:val="bottom"/>
          </w:tcPr>
          <w:p w14:paraId="4DC0D6FF" w14:textId="77777777" w:rsidR="004B413C" w:rsidRDefault="004B413C">
            <w:pPr>
              <w:rPr>
                <w:sz w:val="11"/>
                <w:szCs w:val="11"/>
              </w:rPr>
            </w:pPr>
          </w:p>
        </w:tc>
        <w:tc>
          <w:tcPr>
            <w:tcW w:w="360" w:type="dxa"/>
            <w:vAlign w:val="bottom"/>
          </w:tcPr>
          <w:p w14:paraId="7A04C5B5" w14:textId="77777777" w:rsidR="004B413C" w:rsidRDefault="004B413C">
            <w:pPr>
              <w:rPr>
                <w:sz w:val="11"/>
                <w:szCs w:val="11"/>
              </w:rPr>
            </w:pPr>
          </w:p>
        </w:tc>
        <w:tc>
          <w:tcPr>
            <w:tcW w:w="340" w:type="dxa"/>
            <w:vAlign w:val="bottom"/>
          </w:tcPr>
          <w:p w14:paraId="24219F20" w14:textId="77777777" w:rsidR="004B413C" w:rsidRDefault="004B413C">
            <w:pPr>
              <w:rPr>
                <w:sz w:val="11"/>
                <w:szCs w:val="11"/>
              </w:rPr>
            </w:pPr>
          </w:p>
        </w:tc>
        <w:tc>
          <w:tcPr>
            <w:tcW w:w="360" w:type="dxa"/>
            <w:vAlign w:val="bottom"/>
          </w:tcPr>
          <w:p w14:paraId="38E25788" w14:textId="77777777" w:rsidR="004B413C" w:rsidRDefault="004B413C">
            <w:pPr>
              <w:rPr>
                <w:sz w:val="11"/>
                <w:szCs w:val="11"/>
              </w:rPr>
            </w:pPr>
          </w:p>
        </w:tc>
        <w:tc>
          <w:tcPr>
            <w:tcW w:w="340" w:type="dxa"/>
            <w:vAlign w:val="bottom"/>
          </w:tcPr>
          <w:p w14:paraId="5E44CC21" w14:textId="77777777" w:rsidR="004B413C" w:rsidRDefault="004B413C">
            <w:pPr>
              <w:rPr>
                <w:sz w:val="11"/>
                <w:szCs w:val="11"/>
              </w:rPr>
            </w:pPr>
          </w:p>
        </w:tc>
        <w:tc>
          <w:tcPr>
            <w:tcW w:w="360" w:type="dxa"/>
            <w:vAlign w:val="bottom"/>
          </w:tcPr>
          <w:p w14:paraId="1057F205" w14:textId="77777777" w:rsidR="004B413C" w:rsidRDefault="004B413C">
            <w:pPr>
              <w:rPr>
                <w:sz w:val="11"/>
                <w:szCs w:val="11"/>
              </w:rPr>
            </w:pPr>
          </w:p>
        </w:tc>
        <w:tc>
          <w:tcPr>
            <w:tcW w:w="340" w:type="dxa"/>
            <w:vAlign w:val="bottom"/>
          </w:tcPr>
          <w:p w14:paraId="18EC701A" w14:textId="77777777" w:rsidR="004B413C" w:rsidRDefault="004B413C">
            <w:pPr>
              <w:rPr>
                <w:sz w:val="11"/>
                <w:szCs w:val="11"/>
              </w:rPr>
            </w:pPr>
          </w:p>
        </w:tc>
        <w:tc>
          <w:tcPr>
            <w:tcW w:w="360" w:type="dxa"/>
            <w:vAlign w:val="bottom"/>
          </w:tcPr>
          <w:p w14:paraId="41955775" w14:textId="77777777" w:rsidR="004B413C" w:rsidRDefault="004B413C">
            <w:pPr>
              <w:rPr>
                <w:sz w:val="11"/>
                <w:szCs w:val="11"/>
              </w:rPr>
            </w:pPr>
          </w:p>
        </w:tc>
        <w:tc>
          <w:tcPr>
            <w:tcW w:w="340" w:type="dxa"/>
            <w:vAlign w:val="bottom"/>
          </w:tcPr>
          <w:p w14:paraId="1948FE52" w14:textId="77777777" w:rsidR="004B413C" w:rsidRDefault="004B413C">
            <w:pPr>
              <w:rPr>
                <w:sz w:val="11"/>
                <w:szCs w:val="11"/>
              </w:rPr>
            </w:pPr>
          </w:p>
        </w:tc>
        <w:tc>
          <w:tcPr>
            <w:tcW w:w="360" w:type="dxa"/>
            <w:vAlign w:val="bottom"/>
          </w:tcPr>
          <w:p w14:paraId="205148F6" w14:textId="77777777" w:rsidR="004B413C" w:rsidRDefault="004B413C">
            <w:pPr>
              <w:rPr>
                <w:sz w:val="11"/>
                <w:szCs w:val="11"/>
              </w:rPr>
            </w:pPr>
          </w:p>
        </w:tc>
        <w:tc>
          <w:tcPr>
            <w:tcW w:w="340" w:type="dxa"/>
            <w:vAlign w:val="bottom"/>
          </w:tcPr>
          <w:p w14:paraId="6968CF8B" w14:textId="77777777" w:rsidR="004B413C" w:rsidRDefault="004B413C">
            <w:pPr>
              <w:rPr>
                <w:sz w:val="11"/>
                <w:szCs w:val="11"/>
              </w:rPr>
            </w:pPr>
          </w:p>
        </w:tc>
        <w:tc>
          <w:tcPr>
            <w:tcW w:w="360" w:type="dxa"/>
            <w:vAlign w:val="bottom"/>
          </w:tcPr>
          <w:p w14:paraId="74EF00F4" w14:textId="77777777" w:rsidR="004B413C" w:rsidRDefault="004B413C">
            <w:pPr>
              <w:rPr>
                <w:sz w:val="11"/>
                <w:szCs w:val="11"/>
              </w:rPr>
            </w:pPr>
          </w:p>
        </w:tc>
        <w:tc>
          <w:tcPr>
            <w:tcW w:w="340" w:type="dxa"/>
            <w:vAlign w:val="bottom"/>
          </w:tcPr>
          <w:p w14:paraId="10047B57" w14:textId="77777777" w:rsidR="004B413C" w:rsidRDefault="004B413C">
            <w:pPr>
              <w:rPr>
                <w:sz w:val="11"/>
                <w:szCs w:val="11"/>
              </w:rPr>
            </w:pPr>
          </w:p>
        </w:tc>
        <w:tc>
          <w:tcPr>
            <w:tcW w:w="360" w:type="dxa"/>
            <w:vAlign w:val="bottom"/>
          </w:tcPr>
          <w:p w14:paraId="16FC8543" w14:textId="77777777" w:rsidR="004B413C" w:rsidRDefault="004B413C">
            <w:pPr>
              <w:rPr>
                <w:sz w:val="11"/>
                <w:szCs w:val="11"/>
              </w:rPr>
            </w:pPr>
          </w:p>
        </w:tc>
        <w:tc>
          <w:tcPr>
            <w:tcW w:w="340" w:type="dxa"/>
            <w:vAlign w:val="bottom"/>
          </w:tcPr>
          <w:p w14:paraId="709107D8" w14:textId="77777777" w:rsidR="004B413C" w:rsidRDefault="004B413C">
            <w:pPr>
              <w:rPr>
                <w:sz w:val="11"/>
                <w:szCs w:val="11"/>
              </w:rPr>
            </w:pPr>
          </w:p>
        </w:tc>
        <w:tc>
          <w:tcPr>
            <w:tcW w:w="360" w:type="dxa"/>
            <w:vAlign w:val="bottom"/>
          </w:tcPr>
          <w:p w14:paraId="06E6E5A1" w14:textId="77777777" w:rsidR="004B413C" w:rsidRDefault="004B413C">
            <w:pPr>
              <w:rPr>
                <w:sz w:val="11"/>
                <w:szCs w:val="11"/>
              </w:rPr>
            </w:pPr>
          </w:p>
        </w:tc>
        <w:tc>
          <w:tcPr>
            <w:tcW w:w="340" w:type="dxa"/>
            <w:vAlign w:val="bottom"/>
          </w:tcPr>
          <w:p w14:paraId="63040437" w14:textId="77777777" w:rsidR="004B413C" w:rsidRDefault="004B413C">
            <w:pPr>
              <w:rPr>
                <w:sz w:val="11"/>
                <w:szCs w:val="11"/>
              </w:rPr>
            </w:pPr>
          </w:p>
        </w:tc>
        <w:tc>
          <w:tcPr>
            <w:tcW w:w="360" w:type="dxa"/>
            <w:vAlign w:val="bottom"/>
          </w:tcPr>
          <w:p w14:paraId="2C228AB2" w14:textId="77777777" w:rsidR="004B413C" w:rsidRDefault="004B413C">
            <w:pPr>
              <w:rPr>
                <w:sz w:val="11"/>
                <w:szCs w:val="11"/>
              </w:rPr>
            </w:pPr>
          </w:p>
        </w:tc>
        <w:tc>
          <w:tcPr>
            <w:tcW w:w="340" w:type="dxa"/>
            <w:vAlign w:val="bottom"/>
          </w:tcPr>
          <w:p w14:paraId="442FAAE7" w14:textId="77777777" w:rsidR="004B413C" w:rsidRDefault="004B413C">
            <w:pPr>
              <w:rPr>
                <w:sz w:val="11"/>
                <w:szCs w:val="11"/>
              </w:rPr>
            </w:pPr>
          </w:p>
        </w:tc>
        <w:tc>
          <w:tcPr>
            <w:tcW w:w="520" w:type="dxa"/>
            <w:vMerge w:val="restart"/>
            <w:vAlign w:val="bottom"/>
          </w:tcPr>
          <w:p w14:paraId="73BC2A65" w14:textId="77777777" w:rsidR="004B413C" w:rsidRDefault="00EC2FEA">
            <w:pPr>
              <w:ind w:left="420"/>
              <w:rPr>
                <w:sz w:val="20"/>
                <w:szCs w:val="20"/>
              </w:rPr>
            </w:pPr>
            <w:r>
              <w:rPr>
                <w:rFonts w:ascii="Arial" w:eastAsia="Arial" w:hAnsi="Arial" w:cs="Arial"/>
                <w:color w:val="1A1A1A"/>
                <w:w w:val="74"/>
                <w:sz w:val="16"/>
                <w:szCs w:val="16"/>
              </w:rPr>
              <w:t>A</w:t>
            </w:r>
          </w:p>
        </w:tc>
        <w:tc>
          <w:tcPr>
            <w:tcW w:w="0" w:type="dxa"/>
            <w:vAlign w:val="bottom"/>
          </w:tcPr>
          <w:p w14:paraId="14B353AA" w14:textId="77777777" w:rsidR="004B413C" w:rsidRDefault="004B413C">
            <w:pPr>
              <w:rPr>
                <w:sz w:val="1"/>
                <w:szCs w:val="1"/>
              </w:rPr>
            </w:pPr>
          </w:p>
        </w:tc>
      </w:tr>
      <w:tr w:rsidR="004B413C" w14:paraId="785CAAC5" w14:textId="77777777">
        <w:trPr>
          <w:trHeight w:val="105"/>
        </w:trPr>
        <w:tc>
          <w:tcPr>
            <w:tcW w:w="180" w:type="dxa"/>
            <w:vAlign w:val="bottom"/>
          </w:tcPr>
          <w:p w14:paraId="34C692B2" w14:textId="77777777" w:rsidR="004B413C" w:rsidRDefault="004B413C">
            <w:pPr>
              <w:rPr>
                <w:sz w:val="9"/>
                <w:szCs w:val="9"/>
              </w:rPr>
            </w:pPr>
          </w:p>
        </w:tc>
        <w:tc>
          <w:tcPr>
            <w:tcW w:w="780" w:type="dxa"/>
            <w:vMerge w:val="restart"/>
            <w:vAlign w:val="bottom"/>
          </w:tcPr>
          <w:p w14:paraId="40F67754" w14:textId="77777777" w:rsidR="004B413C" w:rsidRDefault="00EC2FEA">
            <w:pPr>
              <w:spacing w:line="137" w:lineRule="exact"/>
              <w:ind w:right="281"/>
              <w:jc w:val="right"/>
              <w:rPr>
                <w:sz w:val="20"/>
                <w:szCs w:val="20"/>
              </w:rPr>
            </w:pPr>
            <w:r>
              <w:rPr>
                <w:rFonts w:ascii="Arial" w:eastAsia="Arial" w:hAnsi="Arial" w:cs="Arial"/>
                <w:color w:val="4D4D4D"/>
                <w:sz w:val="15"/>
                <w:szCs w:val="15"/>
              </w:rPr>
              <w:t>2010</w:t>
            </w:r>
          </w:p>
        </w:tc>
        <w:tc>
          <w:tcPr>
            <w:tcW w:w="360" w:type="dxa"/>
            <w:vAlign w:val="bottom"/>
          </w:tcPr>
          <w:p w14:paraId="4A4CA1FD" w14:textId="77777777" w:rsidR="004B413C" w:rsidRDefault="004B413C">
            <w:pPr>
              <w:rPr>
                <w:sz w:val="9"/>
                <w:szCs w:val="9"/>
              </w:rPr>
            </w:pPr>
          </w:p>
        </w:tc>
        <w:tc>
          <w:tcPr>
            <w:tcW w:w="340" w:type="dxa"/>
            <w:vAlign w:val="bottom"/>
          </w:tcPr>
          <w:p w14:paraId="78EF43E5" w14:textId="77777777" w:rsidR="004B413C" w:rsidRDefault="004B413C">
            <w:pPr>
              <w:rPr>
                <w:sz w:val="9"/>
                <w:szCs w:val="9"/>
              </w:rPr>
            </w:pPr>
          </w:p>
        </w:tc>
        <w:tc>
          <w:tcPr>
            <w:tcW w:w="360" w:type="dxa"/>
            <w:vAlign w:val="bottom"/>
          </w:tcPr>
          <w:p w14:paraId="0E0C91FE" w14:textId="77777777" w:rsidR="004B413C" w:rsidRDefault="004B413C">
            <w:pPr>
              <w:rPr>
                <w:sz w:val="9"/>
                <w:szCs w:val="9"/>
              </w:rPr>
            </w:pPr>
          </w:p>
        </w:tc>
        <w:tc>
          <w:tcPr>
            <w:tcW w:w="340" w:type="dxa"/>
            <w:vAlign w:val="bottom"/>
          </w:tcPr>
          <w:p w14:paraId="13498309" w14:textId="77777777" w:rsidR="004B413C" w:rsidRDefault="004B413C">
            <w:pPr>
              <w:rPr>
                <w:sz w:val="9"/>
                <w:szCs w:val="9"/>
              </w:rPr>
            </w:pPr>
          </w:p>
        </w:tc>
        <w:tc>
          <w:tcPr>
            <w:tcW w:w="360" w:type="dxa"/>
            <w:vAlign w:val="bottom"/>
          </w:tcPr>
          <w:p w14:paraId="0634A7DF" w14:textId="77777777" w:rsidR="004B413C" w:rsidRDefault="004B413C">
            <w:pPr>
              <w:rPr>
                <w:sz w:val="9"/>
                <w:szCs w:val="9"/>
              </w:rPr>
            </w:pPr>
          </w:p>
        </w:tc>
        <w:tc>
          <w:tcPr>
            <w:tcW w:w="340" w:type="dxa"/>
            <w:vAlign w:val="bottom"/>
          </w:tcPr>
          <w:p w14:paraId="2D18C0F2" w14:textId="77777777" w:rsidR="004B413C" w:rsidRDefault="004B413C">
            <w:pPr>
              <w:rPr>
                <w:sz w:val="9"/>
                <w:szCs w:val="9"/>
              </w:rPr>
            </w:pPr>
          </w:p>
        </w:tc>
        <w:tc>
          <w:tcPr>
            <w:tcW w:w="360" w:type="dxa"/>
            <w:vAlign w:val="bottom"/>
          </w:tcPr>
          <w:p w14:paraId="29AEE0D4" w14:textId="77777777" w:rsidR="004B413C" w:rsidRDefault="004B413C">
            <w:pPr>
              <w:rPr>
                <w:sz w:val="9"/>
                <w:szCs w:val="9"/>
              </w:rPr>
            </w:pPr>
          </w:p>
        </w:tc>
        <w:tc>
          <w:tcPr>
            <w:tcW w:w="340" w:type="dxa"/>
            <w:vAlign w:val="bottom"/>
          </w:tcPr>
          <w:p w14:paraId="34F3E17C" w14:textId="77777777" w:rsidR="004B413C" w:rsidRDefault="004B413C">
            <w:pPr>
              <w:rPr>
                <w:sz w:val="9"/>
                <w:szCs w:val="9"/>
              </w:rPr>
            </w:pPr>
          </w:p>
        </w:tc>
        <w:tc>
          <w:tcPr>
            <w:tcW w:w="360" w:type="dxa"/>
            <w:vAlign w:val="bottom"/>
          </w:tcPr>
          <w:p w14:paraId="0B1E1BEE" w14:textId="77777777" w:rsidR="004B413C" w:rsidRDefault="004B413C">
            <w:pPr>
              <w:rPr>
                <w:sz w:val="9"/>
                <w:szCs w:val="9"/>
              </w:rPr>
            </w:pPr>
          </w:p>
        </w:tc>
        <w:tc>
          <w:tcPr>
            <w:tcW w:w="340" w:type="dxa"/>
            <w:vAlign w:val="bottom"/>
          </w:tcPr>
          <w:p w14:paraId="1D2230AF" w14:textId="77777777" w:rsidR="004B413C" w:rsidRDefault="004B413C">
            <w:pPr>
              <w:rPr>
                <w:sz w:val="9"/>
                <w:szCs w:val="9"/>
              </w:rPr>
            </w:pPr>
          </w:p>
        </w:tc>
        <w:tc>
          <w:tcPr>
            <w:tcW w:w="360" w:type="dxa"/>
            <w:vAlign w:val="bottom"/>
          </w:tcPr>
          <w:p w14:paraId="43B27E65" w14:textId="77777777" w:rsidR="004B413C" w:rsidRDefault="004B413C">
            <w:pPr>
              <w:rPr>
                <w:sz w:val="9"/>
                <w:szCs w:val="9"/>
              </w:rPr>
            </w:pPr>
          </w:p>
        </w:tc>
        <w:tc>
          <w:tcPr>
            <w:tcW w:w="340" w:type="dxa"/>
            <w:vAlign w:val="bottom"/>
          </w:tcPr>
          <w:p w14:paraId="31A7B3D8" w14:textId="77777777" w:rsidR="004B413C" w:rsidRDefault="004B413C">
            <w:pPr>
              <w:rPr>
                <w:sz w:val="9"/>
                <w:szCs w:val="9"/>
              </w:rPr>
            </w:pPr>
          </w:p>
        </w:tc>
        <w:tc>
          <w:tcPr>
            <w:tcW w:w="360" w:type="dxa"/>
            <w:vAlign w:val="bottom"/>
          </w:tcPr>
          <w:p w14:paraId="09AB466E" w14:textId="77777777" w:rsidR="004B413C" w:rsidRDefault="004B413C">
            <w:pPr>
              <w:rPr>
                <w:sz w:val="9"/>
                <w:szCs w:val="9"/>
              </w:rPr>
            </w:pPr>
          </w:p>
        </w:tc>
        <w:tc>
          <w:tcPr>
            <w:tcW w:w="340" w:type="dxa"/>
            <w:vAlign w:val="bottom"/>
          </w:tcPr>
          <w:p w14:paraId="0AB99F17" w14:textId="77777777" w:rsidR="004B413C" w:rsidRDefault="004B413C">
            <w:pPr>
              <w:rPr>
                <w:sz w:val="9"/>
                <w:szCs w:val="9"/>
              </w:rPr>
            </w:pPr>
          </w:p>
        </w:tc>
        <w:tc>
          <w:tcPr>
            <w:tcW w:w="360" w:type="dxa"/>
            <w:vAlign w:val="bottom"/>
          </w:tcPr>
          <w:p w14:paraId="0E18E084" w14:textId="77777777" w:rsidR="004B413C" w:rsidRDefault="004B413C">
            <w:pPr>
              <w:rPr>
                <w:sz w:val="9"/>
                <w:szCs w:val="9"/>
              </w:rPr>
            </w:pPr>
          </w:p>
        </w:tc>
        <w:tc>
          <w:tcPr>
            <w:tcW w:w="340" w:type="dxa"/>
            <w:vAlign w:val="bottom"/>
          </w:tcPr>
          <w:p w14:paraId="6B69F367" w14:textId="77777777" w:rsidR="004B413C" w:rsidRDefault="004B413C">
            <w:pPr>
              <w:rPr>
                <w:sz w:val="9"/>
                <w:szCs w:val="9"/>
              </w:rPr>
            </w:pPr>
          </w:p>
        </w:tc>
        <w:tc>
          <w:tcPr>
            <w:tcW w:w="360" w:type="dxa"/>
            <w:vAlign w:val="bottom"/>
          </w:tcPr>
          <w:p w14:paraId="5AABB33F" w14:textId="77777777" w:rsidR="004B413C" w:rsidRDefault="004B413C">
            <w:pPr>
              <w:rPr>
                <w:sz w:val="9"/>
                <w:szCs w:val="9"/>
              </w:rPr>
            </w:pPr>
          </w:p>
        </w:tc>
        <w:tc>
          <w:tcPr>
            <w:tcW w:w="340" w:type="dxa"/>
            <w:vAlign w:val="bottom"/>
          </w:tcPr>
          <w:p w14:paraId="08086968" w14:textId="77777777" w:rsidR="004B413C" w:rsidRDefault="004B413C">
            <w:pPr>
              <w:rPr>
                <w:sz w:val="9"/>
                <w:szCs w:val="9"/>
              </w:rPr>
            </w:pPr>
          </w:p>
        </w:tc>
        <w:tc>
          <w:tcPr>
            <w:tcW w:w="360" w:type="dxa"/>
            <w:vAlign w:val="bottom"/>
          </w:tcPr>
          <w:p w14:paraId="45C07560" w14:textId="77777777" w:rsidR="004B413C" w:rsidRDefault="004B413C">
            <w:pPr>
              <w:rPr>
                <w:sz w:val="9"/>
                <w:szCs w:val="9"/>
              </w:rPr>
            </w:pPr>
          </w:p>
        </w:tc>
        <w:tc>
          <w:tcPr>
            <w:tcW w:w="340" w:type="dxa"/>
            <w:vAlign w:val="bottom"/>
          </w:tcPr>
          <w:p w14:paraId="0363BF5E" w14:textId="77777777" w:rsidR="004B413C" w:rsidRDefault="004B413C">
            <w:pPr>
              <w:rPr>
                <w:sz w:val="9"/>
                <w:szCs w:val="9"/>
              </w:rPr>
            </w:pPr>
          </w:p>
        </w:tc>
        <w:tc>
          <w:tcPr>
            <w:tcW w:w="360" w:type="dxa"/>
            <w:vAlign w:val="bottom"/>
          </w:tcPr>
          <w:p w14:paraId="24B1244F" w14:textId="77777777" w:rsidR="004B413C" w:rsidRDefault="004B413C">
            <w:pPr>
              <w:rPr>
                <w:sz w:val="9"/>
                <w:szCs w:val="9"/>
              </w:rPr>
            </w:pPr>
          </w:p>
        </w:tc>
        <w:tc>
          <w:tcPr>
            <w:tcW w:w="340" w:type="dxa"/>
            <w:vAlign w:val="bottom"/>
          </w:tcPr>
          <w:p w14:paraId="3ACAB627" w14:textId="77777777" w:rsidR="004B413C" w:rsidRDefault="004B413C">
            <w:pPr>
              <w:rPr>
                <w:sz w:val="9"/>
                <w:szCs w:val="9"/>
              </w:rPr>
            </w:pPr>
          </w:p>
        </w:tc>
        <w:tc>
          <w:tcPr>
            <w:tcW w:w="360" w:type="dxa"/>
            <w:vAlign w:val="bottom"/>
          </w:tcPr>
          <w:p w14:paraId="0DBACCA3" w14:textId="77777777" w:rsidR="004B413C" w:rsidRDefault="004B413C">
            <w:pPr>
              <w:rPr>
                <w:sz w:val="9"/>
                <w:szCs w:val="9"/>
              </w:rPr>
            </w:pPr>
          </w:p>
        </w:tc>
        <w:tc>
          <w:tcPr>
            <w:tcW w:w="340" w:type="dxa"/>
            <w:vAlign w:val="bottom"/>
          </w:tcPr>
          <w:p w14:paraId="52495438" w14:textId="77777777" w:rsidR="004B413C" w:rsidRDefault="004B413C">
            <w:pPr>
              <w:rPr>
                <w:sz w:val="9"/>
                <w:szCs w:val="9"/>
              </w:rPr>
            </w:pPr>
          </w:p>
        </w:tc>
        <w:tc>
          <w:tcPr>
            <w:tcW w:w="360" w:type="dxa"/>
            <w:vAlign w:val="bottom"/>
          </w:tcPr>
          <w:p w14:paraId="6230BB5D" w14:textId="77777777" w:rsidR="004B413C" w:rsidRDefault="004B413C">
            <w:pPr>
              <w:rPr>
                <w:sz w:val="9"/>
                <w:szCs w:val="9"/>
              </w:rPr>
            </w:pPr>
          </w:p>
        </w:tc>
        <w:tc>
          <w:tcPr>
            <w:tcW w:w="340" w:type="dxa"/>
            <w:vAlign w:val="bottom"/>
          </w:tcPr>
          <w:p w14:paraId="0290C285" w14:textId="77777777" w:rsidR="004B413C" w:rsidRDefault="004B413C">
            <w:pPr>
              <w:rPr>
                <w:sz w:val="9"/>
                <w:szCs w:val="9"/>
              </w:rPr>
            </w:pPr>
          </w:p>
        </w:tc>
        <w:tc>
          <w:tcPr>
            <w:tcW w:w="360" w:type="dxa"/>
            <w:vAlign w:val="bottom"/>
          </w:tcPr>
          <w:p w14:paraId="068312BB" w14:textId="77777777" w:rsidR="004B413C" w:rsidRDefault="004B413C">
            <w:pPr>
              <w:rPr>
                <w:sz w:val="9"/>
                <w:szCs w:val="9"/>
              </w:rPr>
            </w:pPr>
          </w:p>
        </w:tc>
        <w:tc>
          <w:tcPr>
            <w:tcW w:w="340" w:type="dxa"/>
            <w:vAlign w:val="bottom"/>
          </w:tcPr>
          <w:p w14:paraId="6D723C11" w14:textId="77777777" w:rsidR="004B413C" w:rsidRDefault="004B413C">
            <w:pPr>
              <w:rPr>
                <w:sz w:val="9"/>
                <w:szCs w:val="9"/>
              </w:rPr>
            </w:pPr>
          </w:p>
        </w:tc>
        <w:tc>
          <w:tcPr>
            <w:tcW w:w="360" w:type="dxa"/>
            <w:vAlign w:val="bottom"/>
          </w:tcPr>
          <w:p w14:paraId="5277487C" w14:textId="77777777" w:rsidR="004B413C" w:rsidRDefault="004B413C">
            <w:pPr>
              <w:rPr>
                <w:sz w:val="9"/>
                <w:szCs w:val="9"/>
              </w:rPr>
            </w:pPr>
          </w:p>
        </w:tc>
        <w:tc>
          <w:tcPr>
            <w:tcW w:w="340" w:type="dxa"/>
            <w:vAlign w:val="bottom"/>
          </w:tcPr>
          <w:p w14:paraId="45249264" w14:textId="77777777" w:rsidR="004B413C" w:rsidRDefault="004B413C">
            <w:pPr>
              <w:rPr>
                <w:sz w:val="9"/>
                <w:szCs w:val="9"/>
              </w:rPr>
            </w:pPr>
          </w:p>
        </w:tc>
        <w:tc>
          <w:tcPr>
            <w:tcW w:w="360" w:type="dxa"/>
            <w:vAlign w:val="bottom"/>
          </w:tcPr>
          <w:p w14:paraId="2710DBE6" w14:textId="77777777" w:rsidR="004B413C" w:rsidRDefault="004B413C">
            <w:pPr>
              <w:rPr>
                <w:sz w:val="9"/>
                <w:szCs w:val="9"/>
              </w:rPr>
            </w:pPr>
          </w:p>
        </w:tc>
        <w:tc>
          <w:tcPr>
            <w:tcW w:w="340" w:type="dxa"/>
            <w:vAlign w:val="bottom"/>
          </w:tcPr>
          <w:p w14:paraId="4CD0CAAA" w14:textId="77777777" w:rsidR="004B413C" w:rsidRDefault="004B413C">
            <w:pPr>
              <w:rPr>
                <w:sz w:val="9"/>
                <w:szCs w:val="9"/>
              </w:rPr>
            </w:pPr>
          </w:p>
        </w:tc>
        <w:tc>
          <w:tcPr>
            <w:tcW w:w="520" w:type="dxa"/>
            <w:vMerge/>
            <w:vAlign w:val="bottom"/>
          </w:tcPr>
          <w:p w14:paraId="00FBB9DF" w14:textId="77777777" w:rsidR="004B413C" w:rsidRDefault="004B413C">
            <w:pPr>
              <w:rPr>
                <w:sz w:val="9"/>
                <w:szCs w:val="9"/>
              </w:rPr>
            </w:pPr>
          </w:p>
        </w:tc>
        <w:tc>
          <w:tcPr>
            <w:tcW w:w="0" w:type="dxa"/>
            <w:vAlign w:val="bottom"/>
          </w:tcPr>
          <w:p w14:paraId="541658E2" w14:textId="77777777" w:rsidR="004B413C" w:rsidRDefault="004B413C">
            <w:pPr>
              <w:rPr>
                <w:sz w:val="1"/>
                <w:szCs w:val="1"/>
              </w:rPr>
            </w:pPr>
          </w:p>
        </w:tc>
      </w:tr>
      <w:tr w:rsidR="004B413C" w14:paraId="114FF5FC" w14:textId="77777777">
        <w:trPr>
          <w:trHeight w:val="33"/>
        </w:trPr>
        <w:tc>
          <w:tcPr>
            <w:tcW w:w="180" w:type="dxa"/>
            <w:vAlign w:val="bottom"/>
          </w:tcPr>
          <w:p w14:paraId="1610369D" w14:textId="77777777" w:rsidR="004B413C" w:rsidRDefault="004B413C">
            <w:pPr>
              <w:rPr>
                <w:sz w:val="2"/>
                <w:szCs w:val="2"/>
              </w:rPr>
            </w:pPr>
          </w:p>
        </w:tc>
        <w:tc>
          <w:tcPr>
            <w:tcW w:w="780" w:type="dxa"/>
            <w:vMerge/>
            <w:vAlign w:val="bottom"/>
          </w:tcPr>
          <w:p w14:paraId="070BE002" w14:textId="77777777" w:rsidR="004B413C" w:rsidRDefault="004B413C">
            <w:pPr>
              <w:rPr>
                <w:sz w:val="2"/>
                <w:szCs w:val="2"/>
              </w:rPr>
            </w:pPr>
          </w:p>
        </w:tc>
        <w:tc>
          <w:tcPr>
            <w:tcW w:w="360" w:type="dxa"/>
            <w:vAlign w:val="bottom"/>
          </w:tcPr>
          <w:p w14:paraId="6D9D5E54" w14:textId="77777777" w:rsidR="004B413C" w:rsidRDefault="004B413C">
            <w:pPr>
              <w:rPr>
                <w:sz w:val="2"/>
                <w:szCs w:val="2"/>
              </w:rPr>
            </w:pPr>
          </w:p>
        </w:tc>
        <w:tc>
          <w:tcPr>
            <w:tcW w:w="340" w:type="dxa"/>
            <w:vAlign w:val="bottom"/>
          </w:tcPr>
          <w:p w14:paraId="49389FCC" w14:textId="77777777" w:rsidR="004B413C" w:rsidRDefault="004B413C">
            <w:pPr>
              <w:rPr>
                <w:sz w:val="2"/>
                <w:szCs w:val="2"/>
              </w:rPr>
            </w:pPr>
          </w:p>
        </w:tc>
        <w:tc>
          <w:tcPr>
            <w:tcW w:w="360" w:type="dxa"/>
            <w:vAlign w:val="bottom"/>
          </w:tcPr>
          <w:p w14:paraId="1C572283" w14:textId="77777777" w:rsidR="004B413C" w:rsidRDefault="004B413C">
            <w:pPr>
              <w:rPr>
                <w:sz w:val="2"/>
                <w:szCs w:val="2"/>
              </w:rPr>
            </w:pPr>
          </w:p>
        </w:tc>
        <w:tc>
          <w:tcPr>
            <w:tcW w:w="340" w:type="dxa"/>
            <w:vAlign w:val="bottom"/>
          </w:tcPr>
          <w:p w14:paraId="55D3C76B" w14:textId="77777777" w:rsidR="004B413C" w:rsidRDefault="004B413C">
            <w:pPr>
              <w:rPr>
                <w:sz w:val="2"/>
                <w:szCs w:val="2"/>
              </w:rPr>
            </w:pPr>
          </w:p>
        </w:tc>
        <w:tc>
          <w:tcPr>
            <w:tcW w:w="360" w:type="dxa"/>
            <w:vAlign w:val="bottom"/>
          </w:tcPr>
          <w:p w14:paraId="389626D1" w14:textId="77777777" w:rsidR="004B413C" w:rsidRDefault="004B413C">
            <w:pPr>
              <w:rPr>
                <w:sz w:val="2"/>
                <w:szCs w:val="2"/>
              </w:rPr>
            </w:pPr>
          </w:p>
        </w:tc>
        <w:tc>
          <w:tcPr>
            <w:tcW w:w="340" w:type="dxa"/>
            <w:vAlign w:val="bottom"/>
          </w:tcPr>
          <w:p w14:paraId="735BFCAF" w14:textId="77777777" w:rsidR="004B413C" w:rsidRDefault="004B413C">
            <w:pPr>
              <w:rPr>
                <w:sz w:val="2"/>
                <w:szCs w:val="2"/>
              </w:rPr>
            </w:pPr>
          </w:p>
        </w:tc>
        <w:tc>
          <w:tcPr>
            <w:tcW w:w="360" w:type="dxa"/>
            <w:vAlign w:val="bottom"/>
          </w:tcPr>
          <w:p w14:paraId="2AF9C0D5" w14:textId="77777777" w:rsidR="004B413C" w:rsidRDefault="004B413C">
            <w:pPr>
              <w:rPr>
                <w:sz w:val="2"/>
                <w:szCs w:val="2"/>
              </w:rPr>
            </w:pPr>
          </w:p>
        </w:tc>
        <w:tc>
          <w:tcPr>
            <w:tcW w:w="340" w:type="dxa"/>
            <w:vAlign w:val="bottom"/>
          </w:tcPr>
          <w:p w14:paraId="4A677D93" w14:textId="77777777" w:rsidR="004B413C" w:rsidRDefault="004B413C">
            <w:pPr>
              <w:rPr>
                <w:sz w:val="2"/>
                <w:szCs w:val="2"/>
              </w:rPr>
            </w:pPr>
          </w:p>
        </w:tc>
        <w:tc>
          <w:tcPr>
            <w:tcW w:w="360" w:type="dxa"/>
            <w:vAlign w:val="bottom"/>
          </w:tcPr>
          <w:p w14:paraId="7F495434" w14:textId="77777777" w:rsidR="004B413C" w:rsidRDefault="004B413C">
            <w:pPr>
              <w:rPr>
                <w:sz w:val="2"/>
                <w:szCs w:val="2"/>
              </w:rPr>
            </w:pPr>
          </w:p>
        </w:tc>
        <w:tc>
          <w:tcPr>
            <w:tcW w:w="340" w:type="dxa"/>
            <w:vAlign w:val="bottom"/>
          </w:tcPr>
          <w:p w14:paraId="3B304CFF" w14:textId="77777777" w:rsidR="004B413C" w:rsidRDefault="004B413C">
            <w:pPr>
              <w:rPr>
                <w:sz w:val="2"/>
                <w:szCs w:val="2"/>
              </w:rPr>
            </w:pPr>
          </w:p>
        </w:tc>
        <w:tc>
          <w:tcPr>
            <w:tcW w:w="360" w:type="dxa"/>
            <w:vAlign w:val="bottom"/>
          </w:tcPr>
          <w:p w14:paraId="4706A116" w14:textId="77777777" w:rsidR="004B413C" w:rsidRDefault="004B413C">
            <w:pPr>
              <w:rPr>
                <w:sz w:val="2"/>
                <w:szCs w:val="2"/>
              </w:rPr>
            </w:pPr>
          </w:p>
        </w:tc>
        <w:tc>
          <w:tcPr>
            <w:tcW w:w="340" w:type="dxa"/>
            <w:vAlign w:val="bottom"/>
          </w:tcPr>
          <w:p w14:paraId="645EA9A6" w14:textId="77777777" w:rsidR="004B413C" w:rsidRDefault="004B413C">
            <w:pPr>
              <w:rPr>
                <w:sz w:val="2"/>
                <w:szCs w:val="2"/>
              </w:rPr>
            </w:pPr>
          </w:p>
        </w:tc>
        <w:tc>
          <w:tcPr>
            <w:tcW w:w="360" w:type="dxa"/>
            <w:vAlign w:val="bottom"/>
          </w:tcPr>
          <w:p w14:paraId="1E9F2B49" w14:textId="77777777" w:rsidR="004B413C" w:rsidRDefault="004B413C">
            <w:pPr>
              <w:rPr>
                <w:sz w:val="2"/>
                <w:szCs w:val="2"/>
              </w:rPr>
            </w:pPr>
          </w:p>
        </w:tc>
        <w:tc>
          <w:tcPr>
            <w:tcW w:w="340" w:type="dxa"/>
            <w:vAlign w:val="bottom"/>
          </w:tcPr>
          <w:p w14:paraId="5B4C4B29" w14:textId="77777777" w:rsidR="004B413C" w:rsidRDefault="004B413C">
            <w:pPr>
              <w:rPr>
                <w:sz w:val="2"/>
                <w:szCs w:val="2"/>
              </w:rPr>
            </w:pPr>
          </w:p>
        </w:tc>
        <w:tc>
          <w:tcPr>
            <w:tcW w:w="360" w:type="dxa"/>
            <w:vAlign w:val="bottom"/>
          </w:tcPr>
          <w:p w14:paraId="18EC5437" w14:textId="77777777" w:rsidR="004B413C" w:rsidRDefault="004B413C">
            <w:pPr>
              <w:rPr>
                <w:sz w:val="2"/>
                <w:szCs w:val="2"/>
              </w:rPr>
            </w:pPr>
          </w:p>
        </w:tc>
        <w:tc>
          <w:tcPr>
            <w:tcW w:w="340" w:type="dxa"/>
            <w:vAlign w:val="bottom"/>
          </w:tcPr>
          <w:p w14:paraId="3D67802C" w14:textId="77777777" w:rsidR="004B413C" w:rsidRDefault="004B413C">
            <w:pPr>
              <w:rPr>
                <w:sz w:val="2"/>
                <w:szCs w:val="2"/>
              </w:rPr>
            </w:pPr>
          </w:p>
        </w:tc>
        <w:tc>
          <w:tcPr>
            <w:tcW w:w="360" w:type="dxa"/>
            <w:vAlign w:val="bottom"/>
          </w:tcPr>
          <w:p w14:paraId="46ACE8AF" w14:textId="77777777" w:rsidR="004B413C" w:rsidRDefault="004B413C">
            <w:pPr>
              <w:rPr>
                <w:sz w:val="2"/>
                <w:szCs w:val="2"/>
              </w:rPr>
            </w:pPr>
          </w:p>
        </w:tc>
        <w:tc>
          <w:tcPr>
            <w:tcW w:w="340" w:type="dxa"/>
            <w:vAlign w:val="bottom"/>
          </w:tcPr>
          <w:p w14:paraId="72674D19" w14:textId="77777777" w:rsidR="004B413C" w:rsidRDefault="004B413C">
            <w:pPr>
              <w:rPr>
                <w:sz w:val="2"/>
                <w:szCs w:val="2"/>
              </w:rPr>
            </w:pPr>
          </w:p>
        </w:tc>
        <w:tc>
          <w:tcPr>
            <w:tcW w:w="360" w:type="dxa"/>
            <w:vAlign w:val="bottom"/>
          </w:tcPr>
          <w:p w14:paraId="0005BBE3" w14:textId="77777777" w:rsidR="004B413C" w:rsidRDefault="004B413C">
            <w:pPr>
              <w:rPr>
                <w:sz w:val="2"/>
                <w:szCs w:val="2"/>
              </w:rPr>
            </w:pPr>
          </w:p>
        </w:tc>
        <w:tc>
          <w:tcPr>
            <w:tcW w:w="340" w:type="dxa"/>
            <w:vAlign w:val="bottom"/>
          </w:tcPr>
          <w:p w14:paraId="7705940E" w14:textId="77777777" w:rsidR="004B413C" w:rsidRDefault="004B413C">
            <w:pPr>
              <w:rPr>
                <w:sz w:val="2"/>
                <w:szCs w:val="2"/>
              </w:rPr>
            </w:pPr>
          </w:p>
        </w:tc>
        <w:tc>
          <w:tcPr>
            <w:tcW w:w="360" w:type="dxa"/>
            <w:vAlign w:val="bottom"/>
          </w:tcPr>
          <w:p w14:paraId="2C0DDDD1" w14:textId="77777777" w:rsidR="004B413C" w:rsidRDefault="004B413C">
            <w:pPr>
              <w:rPr>
                <w:sz w:val="2"/>
                <w:szCs w:val="2"/>
              </w:rPr>
            </w:pPr>
          </w:p>
        </w:tc>
        <w:tc>
          <w:tcPr>
            <w:tcW w:w="340" w:type="dxa"/>
            <w:vAlign w:val="bottom"/>
          </w:tcPr>
          <w:p w14:paraId="2B035E96" w14:textId="77777777" w:rsidR="004B413C" w:rsidRDefault="004B413C">
            <w:pPr>
              <w:rPr>
                <w:sz w:val="2"/>
                <w:szCs w:val="2"/>
              </w:rPr>
            </w:pPr>
          </w:p>
        </w:tc>
        <w:tc>
          <w:tcPr>
            <w:tcW w:w="360" w:type="dxa"/>
            <w:vAlign w:val="bottom"/>
          </w:tcPr>
          <w:p w14:paraId="3B507B28" w14:textId="77777777" w:rsidR="004B413C" w:rsidRDefault="004B413C">
            <w:pPr>
              <w:rPr>
                <w:sz w:val="2"/>
                <w:szCs w:val="2"/>
              </w:rPr>
            </w:pPr>
          </w:p>
        </w:tc>
        <w:tc>
          <w:tcPr>
            <w:tcW w:w="340" w:type="dxa"/>
            <w:vAlign w:val="bottom"/>
          </w:tcPr>
          <w:p w14:paraId="19917F21" w14:textId="77777777" w:rsidR="004B413C" w:rsidRDefault="004B413C">
            <w:pPr>
              <w:rPr>
                <w:sz w:val="2"/>
                <w:szCs w:val="2"/>
              </w:rPr>
            </w:pPr>
          </w:p>
        </w:tc>
        <w:tc>
          <w:tcPr>
            <w:tcW w:w="360" w:type="dxa"/>
            <w:vAlign w:val="bottom"/>
          </w:tcPr>
          <w:p w14:paraId="7DC6E768" w14:textId="77777777" w:rsidR="004B413C" w:rsidRDefault="004B413C">
            <w:pPr>
              <w:rPr>
                <w:sz w:val="2"/>
                <w:szCs w:val="2"/>
              </w:rPr>
            </w:pPr>
          </w:p>
        </w:tc>
        <w:tc>
          <w:tcPr>
            <w:tcW w:w="340" w:type="dxa"/>
            <w:vAlign w:val="bottom"/>
          </w:tcPr>
          <w:p w14:paraId="52A8797D" w14:textId="77777777" w:rsidR="004B413C" w:rsidRDefault="004B413C">
            <w:pPr>
              <w:rPr>
                <w:sz w:val="2"/>
                <w:szCs w:val="2"/>
              </w:rPr>
            </w:pPr>
          </w:p>
        </w:tc>
        <w:tc>
          <w:tcPr>
            <w:tcW w:w="360" w:type="dxa"/>
            <w:vAlign w:val="bottom"/>
          </w:tcPr>
          <w:p w14:paraId="2449A23A" w14:textId="77777777" w:rsidR="004B413C" w:rsidRDefault="004B413C">
            <w:pPr>
              <w:rPr>
                <w:sz w:val="2"/>
                <w:szCs w:val="2"/>
              </w:rPr>
            </w:pPr>
          </w:p>
        </w:tc>
        <w:tc>
          <w:tcPr>
            <w:tcW w:w="340" w:type="dxa"/>
            <w:vAlign w:val="bottom"/>
          </w:tcPr>
          <w:p w14:paraId="37E1618A" w14:textId="77777777" w:rsidR="004B413C" w:rsidRDefault="004B413C">
            <w:pPr>
              <w:rPr>
                <w:sz w:val="2"/>
                <w:szCs w:val="2"/>
              </w:rPr>
            </w:pPr>
          </w:p>
        </w:tc>
        <w:tc>
          <w:tcPr>
            <w:tcW w:w="360" w:type="dxa"/>
            <w:vAlign w:val="bottom"/>
          </w:tcPr>
          <w:p w14:paraId="5C67B622" w14:textId="77777777" w:rsidR="004B413C" w:rsidRDefault="004B413C">
            <w:pPr>
              <w:rPr>
                <w:sz w:val="2"/>
                <w:szCs w:val="2"/>
              </w:rPr>
            </w:pPr>
          </w:p>
        </w:tc>
        <w:tc>
          <w:tcPr>
            <w:tcW w:w="340" w:type="dxa"/>
            <w:vAlign w:val="bottom"/>
          </w:tcPr>
          <w:p w14:paraId="11C32FBD" w14:textId="77777777" w:rsidR="004B413C" w:rsidRDefault="004B413C">
            <w:pPr>
              <w:rPr>
                <w:sz w:val="2"/>
                <w:szCs w:val="2"/>
              </w:rPr>
            </w:pPr>
          </w:p>
        </w:tc>
        <w:tc>
          <w:tcPr>
            <w:tcW w:w="360" w:type="dxa"/>
            <w:vAlign w:val="bottom"/>
          </w:tcPr>
          <w:p w14:paraId="080B2308" w14:textId="77777777" w:rsidR="004B413C" w:rsidRDefault="004B413C">
            <w:pPr>
              <w:rPr>
                <w:sz w:val="2"/>
                <w:szCs w:val="2"/>
              </w:rPr>
            </w:pPr>
          </w:p>
        </w:tc>
        <w:tc>
          <w:tcPr>
            <w:tcW w:w="340" w:type="dxa"/>
            <w:vAlign w:val="bottom"/>
          </w:tcPr>
          <w:p w14:paraId="2E4B9451" w14:textId="77777777" w:rsidR="004B413C" w:rsidRDefault="004B413C">
            <w:pPr>
              <w:rPr>
                <w:sz w:val="2"/>
                <w:szCs w:val="2"/>
              </w:rPr>
            </w:pPr>
          </w:p>
        </w:tc>
        <w:tc>
          <w:tcPr>
            <w:tcW w:w="520" w:type="dxa"/>
            <w:vAlign w:val="bottom"/>
          </w:tcPr>
          <w:p w14:paraId="2485B9ED" w14:textId="77777777" w:rsidR="004B413C" w:rsidRDefault="004B413C">
            <w:pPr>
              <w:rPr>
                <w:sz w:val="2"/>
                <w:szCs w:val="2"/>
              </w:rPr>
            </w:pPr>
          </w:p>
        </w:tc>
        <w:tc>
          <w:tcPr>
            <w:tcW w:w="0" w:type="dxa"/>
            <w:vAlign w:val="bottom"/>
          </w:tcPr>
          <w:p w14:paraId="393A6C0D" w14:textId="77777777" w:rsidR="004B413C" w:rsidRDefault="004B413C">
            <w:pPr>
              <w:spacing w:line="20" w:lineRule="exact"/>
              <w:rPr>
                <w:sz w:val="1"/>
                <w:szCs w:val="1"/>
              </w:rPr>
            </w:pPr>
          </w:p>
        </w:tc>
      </w:tr>
      <w:tr w:rsidR="004B413C" w14:paraId="4BB74DB2" w14:textId="77777777">
        <w:trPr>
          <w:trHeight w:val="186"/>
        </w:trPr>
        <w:tc>
          <w:tcPr>
            <w:tcW w:w="180" w:type="dxa"/>
            <w:vAlign w:val="bottom"/>
          </w:tcPr>
          <w:p w14:paraId="439C6E0F" w14:textId="77777777" w:rsidR="004B413C" w:rsidRDefault="004B413C">
            <w:pPr>
              <w:rPr>
                <w:sz w:val="16"/>
                <w:szCs w:val="16"/>
              </w:rPr>
            </w:pPr>
          </w:p>
        </w:tc>
        <w:tc>
          <w:tcPr>
            <w:tcW w:w="780" w:type="dxa"/>
            <w:vAlign w:val="bottom"/>
          </w:tcPr>
          <w:p w14:paraId="6337010D" w14:textId="77777777" w:rsidR="004B413C" w:rsidRDefault="00EC2FEA">
            <w:pPr>
              <w:ind w:right="281"/>
              <w:jc w:val="right"/>
              <w:rPr>
                <w:sz w:val="20"/>
                <w:szCs w:val="20"/>
              </w:rPr>
            </w:pPr>
            <w:r>
              <w:rPr>
                <w:rFonts w:ascii="Arial" w:eastAsia="Arial" w:hAnsi="Arial" w:cs="Arial"/>
                <w:color w:val="4D4D4D"/>
                <w:sz w:val="16"/>
                <w:szCs w:val="16"/>
              </w:rPr>
              <w:t>2015</w:t>
            </w:r>
          </w:p>
        </w:tc>
        <w:tc>
          <w:tcPr>
            <w:tcW w:w="360" w:type="dxa"/>
            <w:vAlign w:val="bottom"/>
          </w:tcPr>
          <w:p w14:paraId="50303420" w14:textId="77777777" w:rsidR="004B413C" w:rsidRDefault="004B413C">
            <w:pPr>
              <w:rPr>
                <w:sz w:val="16"/>
                <w:szCs w:val="16"/>
              </w:rPr>
            </w:pPr>
          </w:p>
        </w:tc>
        <w:tc>
          <w:tcPr>
            <w:tcW w:w="340" w:type="dxa"/>
            <w:vAlign w:val="bottom"/>
          </w:tcPr>
          <w:p w14:paraId="644C98BF" w14:textId="77777777" w:rsidR="004B413C" w:rsidRDefault="004B413C">
            <w:pPr>
              <w:rPr>
                <w:sz w:val="16"/>
                <w:szCs w:val="16"/>
              </w:rPr>
            </w:pPr>
          </w:p>
        </w:tc>
        <w:tc>
          <w:tcPr>
            <w:tcW w:w="360" w:type="dxa"/>
            <w:vAlign w:val="bottom"/>
          </w:tcPr>
          <w:p w14:paraId="698CD185" w14:textId="77777777" w:rsidR="004B413C" w:rsidRDefault="004B413C">
            <w:pPr>
              <w:rPr>
                <w:sz w:val="16"/>
                <w:szCs w:val="16"/>
              </w:rPr>
            </w:pPr>
          </w:p>
        </w:tc>
        <w:tc>
          <w:tcPr>
            <w:tcW w:w="340" w:type="dxa"/>
            <w:vAlign w:val="bottom"/>
          </w:tcPr>
          <w:p w14:paraId="5A4EB800" w14:textId="77777777" w:rsidR="004B413C" w:rsidRDefault="004B413C">
            <w:pPr>
              <w:rPr>
                <w:sz w:val="16"/>
                <w:szCs w:val="16"/>
              </w:rPr>
            </w:pPr>
          </w:p>
        </w:tc>
        <w:tc>
          <w:tcPr>
            <w:tcW w:w="360" w:type="dxa"/>
            <w:vAlign w:val="bottom"/>
          </w:tcPr>
          <w:p w14:paraId="18F5CC4B" w14:textId="77777777" w:rsidR="004B413C" w:rsidRDefault="004B413C">
            <w:pPr>
              <w:rPr>
                <w:sz w:val="16"/>
                <w:szCs w:val="16"/>
              </w:rPr>
            </w:pPr>
          </w:p>
        </w:tc>
        <w:tc>
          <w:tcPr>
            <w:tcW w:w="340" w:type="dxa"/>
            <w:vAlign w:val="bottom"/>
          </w:tcPr>
          <w:p w14:paraId="28AB0921" w14:textId="77777777" w:rsidR="004B413C" w:rsidRDefault="004B413C">
            <w:pPr>
              <w:rPr>
                <w:sz w:val="16"/>
                <w:szCs w:val="16"/>
              </w:rPr>
            </w:pPr>
          </w:p>
        </w:tc>
        <w:tc>
          <w:tcPr>
            <w:tcW w:w="360" w:type="dxa"/>
            <w:vAlign w:val="bottom"/>
          </w:tcPr>
          <w:p w14:paraId="4489ED16" w14:textId="77777777" w:rsidR="004B413C" w:rsidRDefault="004B413C">
            <w:pPr>
              <w:rPr>
                <w:sz w:val="16"/>
                <w:szCs w:val="16"/>
              </w:rPr>
            </w:pPr>
          </w:p>
        </w:tc>
        <w:tc>
          <w:tcPr>
            <w:tcW w:w="340" w:type="dxa"/>
            <w:vAlign w:val="bottom"/>
          </w:tcPr>
          <w:p w14:paraId="7A59445F" w14:textId="77777777" w:rsidR="004B413C" w:rsidRDefault="004B413C">
            <w:pPr>
              <w:rPr>
                <w:sz w:val="16"/>
                <w:szCs w:val="16"/>
              </w:rPr>
            </w:pPr>
          </w:p>
        </w:tc>
        <w:tc>
          <w:tcPr>
            <w:tcW w:w="360" w:type="dxa"/>
            <w:vAlign w:val="bottom"/>
          </w:tcPr>
          <w:p w14:paraId="4DA0F97B" w14:textId="77777777" w:rsidR="004B413C" w:rsidRDefault="004B413C">
            <w:pPr>
              <w:rPr>
                <w:sz w:val="16"/>
                <w:szCs w:val="16"/>
              </w:rPr>
            </w:pPr>
          </w:p>
        </w:tc>
        <w:tc>
          <w:tcPr>
            <w:tcW w:w="340" w:type="dxa"/>
            <w:vAlign w:val="bottom"/>
          </w:tcPr>
          <w:p w14:paraId="338FBF06" w14:textId="77777777" w:rsidR="004B413C" w:rsidRDefault="004B413C">
            <w:pPr>
              <w:rPr>
                <w:sz w:val="16"/>
                <w:szCs w:val="16"/>
              </w:rPr>
            </w:pPr>
          </w:p>
        </w:tc>
        <w:tc>
          <w:tcPr>
            <w:tcW w:w="360" w:type="dxa"/>
            <w:vAlign w:val="bottom"/>
          </w:tcPr>
          <w:p w14:paraId="2CA00CC4" w14:textId="77777777" w:rsidR="004B413C" w:rsidRDefault="004B413C">
            <w:pPr>
              <w:rPr>
                <w:sz w:val="16"/>
                <w:szCs w:val="16"/>
              </w:rPr>
            </w:pPr>
          </w:p>
        </w:tc>
        <w:tc>
          <w:tcPr>
            <w:tcW w:w="340" w:type="dxa"/>
            <w:vAlign w:val="bottom"/>
          </w:tcPr>
          <w:p w14:paraId="13168EE7" w14:textId="77777777" w:rsidR="004B413C" w:rsidRDefault="004B413C">
            <w:pPr>
              <w:rPr>
                <w:sz w:val="16"/>
                <w:szCs w:val="16"/>
              </w:rPr>
            </w:pPr>
          </w:p>
        </w:tc>
        <w:tc>
          <w:tcPr>
            <w:tcW w:w="360" w:type="dxa"/>
            <w:vAlign w:val="bottom"/>
          </w:tcPr>
          <w:p w14:paraId="6374E345" w14:textId="77777777" w:rsidR="004B413C" w:rsidRDefault="004B413C">
            <w:pPr>
              <w:rPr>
                <w:sz w:val="16"/>
                <w:szCs w:val="16"/>
              </w:rPr>
            </w:pPr>
          </w:p>
        </w:tc>
        <w:tc>
          <w:tcPr>
            <w:tcW w:w="340" w:type="dxa"/>
            <w:vAlign w:val="bottom"/>
          </w:tcPr>
          <w:p w14:paraId="163FC67B" w14:textId="77777777" w:rsidR="004B413C" w:rsidRDefault="004B413C">
            <w:pPr>
              <w:rPr>
                <w:sz w:val="16"/>
                <w:szCs w:val="16"/>
              </w:rPr>
            </w:pPr>
          </w:p>
        </w:tc>
        <w:tc>
          <w:tcPr>
            <w:tcW w:w="360" w:type="dxa"/>
            <w:vAlign w:val="bottom"/>
          </w:tcPr>
          <w:p w14:paraId="27AE0C31" w14:textId="77777777" w:rsidR="004B413C" w:rsidRDefault="004B413C">
            <w:pPr>
              <w:rPr>
                <w:sz w:val="16"/>
                <w:szCs w:val="16"/>
              </w:rPr>
            </w:pPr>
          </w:p>
        </w:tc>
        <w:tc>
          <w:tcPr>
            <w:tcW w:w="340" w:type="dxa"/>
            <w:vAlign w:val="bottom"/>
          </w:tcPr>
          <w:p w14:paraId="5B166D6B" w14:textId="77777777" w:rsidR="004B413C" w:rsidRDefault="004B413C">
            <w:pPr>
              <w:rPr>
                <w:sz w:val="16"/>
                <w:szCs w:val="16"/>
              </w:rPr>
            </w:pPr>
          </w:p>
        </w:tc>
        <w:tc>
          <w:tcPr>
            <w:tcW w:w="360" w:type="dxa"/>
            <w:vAlign w:val="bottom"/>
          </w:tcPr>
          <w:p w14:paraId="067095DD" w14:textId="77777777" w:rsidR="004B413C" w:rsidRDefault="004B413C">
            <w:pPr>
              <w:rPr>
                <w:sz w:val="16"/>
                <w:szCs w:val="16"/>
              </w:rPr>
            </w:pPr>
          </w:p>
        </w:tc>
        <w:tc>
          <w:tcPr>
            <w:tcW w:w="340" w:type="dxa"/>
            <w:vAlign w:val="bottom"/>
          </w:tcPr>
          <w:p w14:paraId="2831F9A8" w14:textId="77777777" w:rsidR="004B413C" w:rsidRDefault="004B413C">
            <w:pPr>
              <w:rPr>
                <w:sz w:val="16"/>
                <w:szCs w:val="16"/>
              </w:rPr>
            </w:pPr>
          </w:p>
        </w:tc>
        <w:tc>
          <w:tcPr>
            <w:tcW w:w="360" w:type="dxa"/>
            <w:vAlign w:val="bottom"/>
          </w:tcPr>
          <w:p w14:paraId="2043689E" w14:textId="77777777" w:rsidR="004B413C" w:rsidRDefault="004B413C">
            <w:pPr>
              <w:rPr>
                <w:sz w:val="16"/>
                <w:szCs w:val="16"/>
              </w:rPr>
            </w:pPr>
          </w:p>
        </w:tc>
        <w:tc>
          <w:tcPr>
            <w:tcW w:w="340" w:type="dxa"/>
            <w:vAlign w:val="bottom"/>
          </w:tcPr>
          <w:p w14:paraId="55112CEB" w14:textId="77777777" w:rsidR="004B413C" w:rsidRDefault="004B413C">
            <w:pPr>
              <w:rPr>
                <w:sz w:val="16"/>
                <w:szCs w:val="16"/>
              </w:rPr>
            </w:pPr>
          </w:p>
        </w:tc>
        <w:tc>
          <w:tcPr>
            <w:tcW w:w="360" w:type="dxa"/>
            <w:vAlign w:val="bottom"/>
          </w:tcPr>
          <w:p w14:paraId="0EF52411" w14:textId="77777777" w:rsidR="004B413C" w:rsidRDefault="004B413C">
            <w:pPr>
              <w:rPr>
                <w:sz w:val="16"/>
                <w:szCs w:val="16"/>
              </w:rPr>
            </w:pPr>
          </w:p>
        </w:tc>
        <w:tc>
          <w:tcPr>
            <w:tcW w:w="340" w:type="dxa"/>
            <w:vAlign w:val="bottom"/>
          </w:tcPr>
          <w:p w14:paraId="6D755AD8" w14:textId="77777777" w:rsidR="004B413C" w:rsidRDefault="004B413C">
            <w:pPr>
              <w:rPr>
                <w:sz w:val="16"/>
                <w:szCs w:val="16"/>
              </w:rPr>
            </w:pPr>
          </w:p>
        </w:tc>
        <w:tc>
          <w:tcPr>
            <w:tcW w:w="360" w:type="dxa"/>
            <w:vAlign w:val="bottom"/>
          </w:tcPr>
          <w:p w14:paraId="4A2AF2ED" w14:textId="77777777" w:rsidR="004B413C" w:rsidRDefault="004B413C">
            <w:pPr>
              <w:rPr>
                <w:sz w:val="16"/>
                <w:szCs w:val="16"/>
              </w:rPr>
            </w:pPr>
          </w:p>
        </w:tc>
        <w:tc>
          <w:tcPr>
            <w:tcW w:w="340" w:type="dxa"/>
            <w:vAlign w:val="bottom"/>
          </w:tcPr>
          <w:p w14:paraId="6CB63BA5" w14:textId="77777777" w:rsidR="004B413C" w:rsidRDefault="004B413C">
            <w:pPr>
              <w:rPr>
                <w:sz w:val="16"/>
                <w:szCs w:val="16"/>
              </w:rPr>
            </w:pPr>
          </w:p>
        </w:tc>
        <w:tc>
          <w:tcPr>
            <w:tcW w:w="360" w:type="dxa"/>
            <w:vAlign w:val="bottom"/>
          </w:tcPr>
          <w:p w14:paraId="261B2912" w14:textId="77777777" w:rsidR="004B413C" w:rsidRDefault="004B413C">
            <w:pPr>
              <w:rPr>
                <w:sz w:val="16"/>
                <w:szCs w:val="16"/>
              </w:rPr>
            </w:pPr>
          </w:p>
        </w:tc>
        <w:tc>
          <w:tcPr>
            <w:tcW w:w="340" w:type="dxa"/>
            <w:vAlign w:val="bottom"/>
          </w:tcPr>
          <w:p w14:paraId="7B036264" w14:textId="77777777" w:rsidR="004B413C" w:rsidRDefault="004B413C">
            <w:pPr>
              <w:rPr>
                <w:sz w:val="16"/>
                <w:szCs w:val="16"/>
              </w:rPr>
            </w:pPr>
          </w:p>
        </w:tc>
        <w:tc>
          <w:tcPr>
            <w:tcW w:w="360" w:type="dxa"/>
            <w:vAlign w:val="bottom"/>
          </w:tcPr>
          <w:p w14:paraId="4BE281C6" w14:textId="77777777" w:rsidR="004B413C" w:rsidRDefault="004B413C">
            <w:pPr>
              <w:rPr>
                <w:sz w:val="16"/>
                <w:szCs w:val="16"/>
              </w:rPr>
            </w:pPr>
          </w:p>
        </w:tc>
        <w:tc>
          <w:tcPr>
            <w:tcW w:w="340" w:type="dxa"/>
            <w:vAlign w:val="bottom"/>
          </w:tcPr>
          <w:p w14:paraId="4B99750D" w14:textId="77777777" w:rsidR="004B413C" w:rsidRDefault="004B413C">
            <w:pPr>
              <w:rPr>
                <w:sz w:val="16"/>
                <w:szCs w:val="16"/>
              </w:rPr>
            </w:pPr>
          </w:p>
        </w:tc>
        <w:tc>
          <w:tcPr>
            <w:tcW w:w="360" w:type="dxa"/>
            <w:vAlign w:val="bottom"/>
          </w:tcPr>
          <w:p w14:paraId="592C51AE" w14:textId="77777777" w:rsidR="004B413C" w:rsidRDefault="004B413C">
            <w:pPr>
              <w:rPr>
                <w:sz w:val="16"/>
                <w:szCs w:val="16"/>
              </w:rPr>
            </w:pPr>
          </w:p>
        </w:tc>
        <w:tc>
          <w:tcPr>
            <w:tcW w:w="340" w:type="dxa"/>
            <w:vAlign w:val="bottom"/>
          </w:tcPr>
          <w:p w14:paraId="144677E0" w14:textId="77777777" w:rsidR="004B413C" w:rsidRDefault="004B413C">
            <w:pPr>
              <w:rPr>
                <w:sz w:val="16"/>
                <w:szCs w:val="16"/>
              </w:rPr>
            </w:pPr>
          </w:p>
        </w:tc>
        <w:tc>
          <w:tcPr>
            <w:tcW w:w="360" w:type="dxa"/>
            <w:vAlign w:val="bottom"/>
          </w:tcPr>
          <w:p w14:paraId="6E7182EC" w14:textId="77777777" w:rsidR="004B413C" w:rsidRDefault="004B413C">
            <w:pPr>
              <w:rPr>
                <w:sz w:val="16"/>
                <w:szCs w:val="16"/>
              </w:rPr>
            </w:pPr>
          </w:p>
        </w:tc>
        <w:tc>
          <w:tcPr>
            <w:tcW w:w="340" w:type="dxa"/>
            <w:vAlign w:val="bottom"/>
          </w:tcPr>
          <w:p w14:paraId="13B87A91" w14:textId="77777777" w:rsidR="004B413C" w:rsidRDefault="004B413C">
            <w:pPr>
              <w:rPr>
                <w:sz w:val="16"/>
                <w:szCs w:val="16"/>
              </w:rPr>
            </w:pPr>
          </w:p>
        </w:tc>
        <w:tc>
          <w:tcPr>
            <w:tcW w:w="520" w:type="dxa"/>
            <w:vAlign w:val="bottom"/>
          </w:tcPr>
          <w:p w14:paraId="2742D6A2" w14:textId="77777777" w:rsidR="004B413C" w:rsidRDefault="004B413C">
            <w:pPr>
              <w:rPr>
                <w:sz w:val="16"/>
                <w:szCs w:val="16"/>
              </w:rPr>
            </w:pPr>
          </w:p>
        </w:tc>
        <w:tc>
          <w:tcPr>
            <w:tcW w:w="0" w:type="dxa"/>
            <w:vAlign w:val="bottom"/>
          </w:tcPr>
          <w:p w14:paraId="4A30C30B" w14:textId="77777777" w:rsidR="004B413C" w:rsidRDefault="004B413C">
            <w:pPr>
              <w:rPr>
                <w:sz w:val="1"/>
                <w:szCs w:val="1"/>
              </w:rPr>
            </w:pPr>
          </w:p>
        </w:tc>
      </w:tr>
      <w:tr w:rsidR="004B413C" w14:paraId="2A665ECF" w14:textId="77777777">
        <w:trPr>
          <w:trHeight w:val="272"/>
        </w:trPr>
        <w:tc>
          <w:tcPr>
            <w:tcW w:w="180" w:type="dxa"/>
            <w:vAlign w:val="bottom"/>
          </w:tcPr>
          <w:p w14:paraId="522C7131" w14:textId="77777777" w:rsidR="004B413C" w:rsidRDefault="004B413C">
            <w:pPr>
              <w:rPr>
                <w:sz w:val="23"/>
                <w:szCs w:val="23"/>
              </w:rPr>
            </w:pPr>
          </w:p>
        </w:tc>
        <w:tc>
          <w:tcPr>
            <w:tcW w:w="780" w:type="dxa"/>
            <w:vAlign w:val="bottom"/>
          </w:tcPr>
          <w:p w14:paraId="0DFF423D" w14:textId="77777777" w:rsidR="004B413C" w:rsidRDefault="00EC2FEA">
            <w:pPr>
              <w:ind w:right="281"/>
              <w:jc w:val="right"/>
              <w:rPr>
                <w:sz w:val="20"/>
                <w:szCs w:val="20"/>
              </w:rPr>
            </w:pPr>
            <w:r>
              <w:rPr>
                <w:rFonts w:ascii="Arial" w:eastAsia="Arial" w:hAnsi="Arial" w:cs="Arial"/>
                <w:color w:val="4D4D4D"/>
                <w:sz w:val="16"/>
                <w:szCs w:val="16"/>
              </w:rPr>
              <w:t>2000</w:t>
            </w:r>
          </w:p>
        </w:tc>
        <w:tc>
          <w:tcPr>
            <w:tcW w:w="360" w:type="dxa"/>
            <w:vAlign w:val="bottom"/>
          </w:tcPr>
          <w:p w14:paraId="149CE50C" w14:textId="77777777" w:rsidR="004B413C" w:rsidRDefault="004B413C">
            <w:pPr>
              <w:rPr>
                <w:sz w:val="23"/>
                <w:szCs w:val="23"/>
              </w:rPr>
            </w:pPr>
          </w:p>
        </w:tc>
        <w:tc>
          <w:tcPr>
            <w:tcW w:w="340" w:type="dxa"/>
            <w:vAlign w:val="bottom"/>
          </w:tcPr>
          <w:p w14:paraId="620BAA64" w14:textId="77777777" w:rsidR="004B413C" w:rsidRDefault="004B413C">
            <w:pPr>
              <w:rPr>
                <w:sz w:val="23"/>
                <w:szCs w:val="23"/>
              </w:rPr>
            </w:pPr>
          </w:p>
        </w:tc>
        <w:tc>
          <w:tcPr>
            <w:tcW w:w="360" w:type="dxa"/>
            <w:vAlign w:val="bottom"/>
          </w:tcPr>
          <w:p w14:paraId="74949E88" w14:textId="77777777" w:rsidR="004B413C" w:rsidRDefault="004B413C">
            <w:pPr>
              <w:rPr>
                <w:sz w:val="23"/>
                <w:szCs w:val="23"/>
              </w:rPr>
            </w:pPr>
          </w:p>
        </w:tc>
        <w:tc>
          <w:tcPr>
            <w:tcW w:w="340" w:type="dxa"/>
            <w:vAlign w:val="bottom"/>
          </w:tcPr>
          <w:p w14:paraId="0492D04E" w14:textId="77777777" w:rsidR="004B413C" w:rsidRDefault="004B413C">
            <w:pPr>
              <w:rPr>
                <w:sz w:val="23"/>
                <w:szCs w:val="23"/>
              </w:rPr>
            </w:pPr>
          </w:p>
        </w:tc>
        <w:tc>
          <w:tcPr>
            <w:tcW w:w="360" w:type="dxa"/>
            <w:vAlign w:val="bottom"/>
          </w:tcPr>
          <w:p w14:paraId="0F4DEE6C" w14:textId="77777777" w:rsidR="004B413C" w:rsidRDefault="004B413C">
            <w:pPr>
              <w:rPr>
                <w:sz w:val="23"/>
                <w:szCs w:val="23"/>
              </w:rPr>
            </w:pPr>
          </w:p>
        </w:tc>
        <w:tc>
          <w:tcPr>
            <w:tcW w:w="340" w:type="dxa"/>
            <w:vAlign w:val="bottom"/>
          </w:tcPr>
          <w:p w14:paraId="3BC04D8C" w14:textId="77777777" w:rsidR="004B413C" w:rsidRDefault="004B413C">
            <w:pPr>
              <w:rPr>
                <w:sz w:val="23"/>
                <w:szCs w:val="23"/>
              </w:rPr>
            </w:pPr>
          </w:p>
        </w:tc>
        <w:tc>
          <w:tcPr>
            <w:tcW w:w="360" w:type="dxa"/>
            <w:vAlign w:val="bottom"/>
          </w:tcPr>
          <w:p w14:paraId="5B6BC30F" w14:textId="77777777" w:rsidR="004B413C" w:rsidRDefault="004B413C">
            <w:pPr>
              <w:rPr>
                <w:sz w:val="23"/>
                <w:szCs w:val="23"/>
              </w:rPr>
            </w:pPr>
          </w:p>
        </w:tc>
        <w:tc>
          <w:tcPr>
            <w:tcW w:w="340" w:type="dxa"/>
            <w:vAlign w:val="bottom"/>
          </w:tcPr>
          <w:p w14:paraId="5026F010" w14:textId="77777777" w:rsidR="004B413C" w:rsidRDefault="004B413C">
            <w:pPr>
              <w:rPr>
                <w:sz w:val="23"/>
                <w:szCs w:val="23"/>
              </w:rPr>
            </w:pPr>
          </w:p>
        </w:tc>
        <w:tc>
          <w:tcPr>
            <w:tcW w:w="360" w:type="dxa"/>
            <w:vAlign w:val="bottom"/>
          </w:tcPr>
          <w:p w14:paraId="00D478F2" w14:textId="77777777" w:rsidR="004B413C" w:rsidRDefault="004B413C">
            <w:pPr>
              <w:rPr>
                <w:sz w:val="23"/>
                <w:szCs w:val="23"/>
              </w:rPr>
            </w:pPr>
          </w:p>
        </w:tc>
        <w:tc>
          <w:tcPr>
            <w:tcW w:w="340" w:type="dxa"/>
            <w:vAlign w:val="bottom"/>
          </w:tcPr>
          <w:p w14:paraId="72309B4D" w14:textId="77777777" w:rsidR="004B413C" w:rsidRDefault="004B413C">
            <w:pPr>
              <w:rPr>
                <w:sz w:val="23"/>
                <w:szCs w:val="23"/>
              </w:rPr>
            </w:pPr>
          </w:p>
        </w:tc>
        <w:tc>
          <w:tcPr>
            <w:tcW w:w="360" w:type="dxa"/>
            <w:vAlign w:val="bottom"/>
          </w:tcPr>
          <w:p w14:paraId="4DC2CC70" w14:textId="77777777" w:rsidR="004B413C" w:rsidRDefault="004B413C">
            <w:pPr>
              <w:rPr>
                <w:sz w:val="23"/>
                <w:szCs w:val="23"/>
              </w:rPr>
            </w:pPr>
          </w:p>
        </w:tc>
        <w:tc>
          <w:tcPr>
            <w:tcW w:w="340" w:type="dxa"/>
            <w:vAlign w:val="bottom"/>
          </w:tcPr>
          <w:p w14:paraId="4529C69E" w14:textId="77777777" w:rsidR="004B413C" w:rsidRDefault="004B413C">
            <w:pPr>
              <w:rPr>
                <w:sz w:val="23"/>
                <w:szCs w:val="23"/>
              </w:rPr>
            </w:pPr>
          </w:p>
        </w:tc>
        <w:tc>
          <w:tcPr>
            <w:tcW w:w="360" w:type="dxa"/>
            <w:vAlign w:val="bottom"/>
          </w:tcPr>
          <w:p w14:paraId="6EB584BF" w14:textId="77777777" w:rsidR="004B413C" w:rsidRDefault="004B413C">
            <w:pPr>
              <w:rPr>
                <w:sz w:val="23"/>
                <w:szCs w:val="23"/>
              </w:rPr>
            </w:pPr>
          </w:p>
        </w:tc>
        <w:tc>
          <w:tcPr>
            <w:tcW w:w="340" w:type="dxa"/>
            <w:vAlign w:val="bottom"/>
          </w:tcPr>
          <w:p w14:paraId="44B27C10" w14:textId="77777777" w:rsidR="004B413C" w:rsidRDefault="004B413C">
            <w:pPr>
              <w:rPr>
                <w:sz w:val="23"/>
                <w:szCs w:val="23"/>
              </w:rPr>
            </w:pPr>
          </w:p>
        </w:tc>
        <w:tc>
          <w:tcPr>
            <w:tcW w:w="360" w:type="dxa"/>
            <w:vAlign w:val="bottom"/>
          </w:tcPr>
          <w:p w14:paraId="0E4E4237" w14:textId="77777777" w:rsidR="004B413C" w:rsidRDefault="004B413C">
            <w:pPr>
              <w:rPr>
                <w:sz w:val="23"/>
                <w:szCs w:val="23"/>
              </w:rPr>
            </w:pPr>
          </w:p>
        </w:tc>
        <w:tc>
          <w:tcPr>
            <w:tcW w:w="340" w:type="dxa"/>
            <w:vAlign w:val="bottom"/>
          </w:tcPr>
          <w:p w14:paraId="6B4EE7A2" w14:textId="77777777" w:rsidR="004B413C" w:rsidRDefault="004B413C">
            <w:pPr>
              <w:rPr>
                <w:sz w:val="23"/>
                <w:szCs w:val="23"/>
              </w:rPr>
            </w:pPr>
          </w:p>
        </w:tc>
        <w:tc>
          <w:tcPr>
            <w:tcW w:w="360" w:type="dxa"/>
            <w:vAlign w:val="bottom"/>
          </w:tcPr>
          <w:p w14:paraId="4D191FC5" w14:textId="77777777" w:rsidR="004B413C" w:rsidRDefault="004B413C">
            <w:pPr>
              <w:rPr>
                <w:sz w:val="23"/>
                <w:szCs w:val="23"/>
              </w:rPr>
            </w:pPr>
          </w:p>
        </w:tc>
        <w:tc>
          <w:tcPr>
            <w:tcW w:w="340" w:type="dxa"/>
            <w:vAlign w:val="bottom"/>
          </w:tcPr>
          <w:p w14:paraId="57E4B463" w14:textId="77777777" w:rsidR="004B413C" w:rsidRDefault="004B413C">
            <w:pPr>
              <w:rPr>
                <w:sz w:val="23"/>
                <w:szCs w:val="23"/>
              </w:rPr>
            </w:pPr>
          </w:p>
        </w:tc>
        <w:tc>
          <w:tcPr>
            <w:tcW w:w="360" w:type="dxa"/>
            <w:vAlign w:val="bottom"/>
          </w:tcPr>
          <w:p w14:paraId="7BE92269" w14:textId="77777777" w:rsidR="004B413C" w:rsidRDefault="004B413C">
            <w:pPr>
              <w:rPr>
                <w:sz w:val="23"/>
                <w:szCs w:val="23"/>
              </w:rPr>
            </w:pPr>
          </w:p>
        </w:tc>
        <w:tc>
          <w:tcPr>
            <w:tcW w:w="340" w:type="dxa"/>
            <w:vAlign w:val="bottom"/>
          </w:tcPr>
          <w:p w14:paraId="39DA1E4A" w14:textId="77777777" w:rsidR="004B413C" w:rsidRDefault="004B413C">
            <w:pPr>
              <w:rPr>
                <w:sz w:val="23"/>
                <w:szCs w:val="23"/>
              </w:rPr>
            </w:pPr>
          </w:p>
        </w:tc>
        <w:tc>
          <w:tcPr>
            <w:tcW w:w="360" w:type="dxa"/>
            <w:vAlign w:val="bottom"/>
          </w:tcPr>
          <w:p w14:paraId="7FC8D85E" w14:textId="77777777" w:rsidR="004B413C" w:rsidRDefault="004B413C">
            <w:pPr>
              <w:rPr>
                <w:sz w:val="23"/>
                <w:szCs w:val="23"/>
              </w:rPr>
            </w:pPr>
          </w:p>
        </w:tc>
        <w:tc>
          <w:tcPr>
            <w:tcW w:w="340" w:type="dxa"/>
            <w:vAlign w:val="bottom"/>
          </w:tcPr>
          <w:p w14:paraId="57218608" w14:textId="77777777" w:rsidR="004B413C" w:rsidRDefault="004B413C">
            <w:pPr>
              <w:rPr>
                <w:sz w:val="23"/>
                <w:szCs w:val="23"/>
              </w:rPr>
            </w:pPr>
          </w:p>
        </w:tc>
        <w:tc>
          <w:tcPr>
            <w:tcW w:w="360" w:type="dxa"/>
            <w:vAlign w:val="bottom"/>
          </w:tcPr>
          <w:p w14:paraId="3C1FD2B9" w14:textId="77777777" w:rsidR="004B413C" w:rsidRDefault="004B413C">
            <w:pPr>
              <w:rPr>
                <w:sz w:val="23"/>
                <w:szCs w:val="23"/>
              </w:rPr>
            </w:pPr>
          </w:p>
        </w:tc>
        <w:tc>
          <w:tcPr>
            <w:tcW w:w="340" w:type="dxa"/>
            <w:vAlign w:val="bottom"/>
          </w:tcPr>
          <w:p w14:paraId="2BE3D9AD" w14:textId="77777777" w:rsidR="004B413C" w:rsidRDefault="004B413C">
            <w:pPr>
              <w:rPr>
                <w:sz w:val="23"/>
                <w:szCs w:val="23"/>
              </w:rPr>
            </w:pPr>
          </w:p>
        </w:tc>
        <w:tc>
          <w:tcPr>
            <w:tcW w:w="360" w:type="dxa"/>
            <w:vAlign w:val="bottom"/>
          </w:tcPr>
          <w:p w14:paraId="5F228CD9" w14:textId="77777777" w:rsidR="004B413C" w:rsidRDefault="004B413C">
            <w:pPr>
              <w:rPr>
                <w:sz w:val="23"/>
                <w:szCs w:val="23"/>
              </w:rPr>
            </w:pPr>
          </w:p>
        </w:tc>
        <w:tc>
          <w:tcPr>
            <w:tcW w:w="340" w:type="dxa"/>
            <w:vAlign w:val="bottom"/>
          </w:tcPr>
          <w:p w14:paraId="4B825A37" w14:textId="77777777" w:rsidR="004B413C" w:rsidRDefault="004B413C">
            <w:pPr>
              <w:rPr>
                <w:sz w:val="23"/>
                <w:szCs w:val="23"/>
              </w:rPr>
            </w:pPr>
          </w:p>
        </w:tc>
        <w:tc>
          <w:tcPr>
            <w:tcW w:w="360" w:type="dxa"/>
            <w:vAlign w:val="bottom"/>
          </w:tcPr>
          <w:p w14:paraId="62CBD3B5" w14:textId="77777777" w:rsidR="004B413C" w:rsidRDefault="004B413C">
            <w:pPr>
              <w:rPr>
                <w:sz w:val="23"/>
                <w:szCs w:val="23"/>
              </w:rPr>
            </w:pPr>
          </w:p>
        </w:tc>
        <w:tc>
          <w:tcPr>
            <w:tcW w:w="340" w:type="dxa"/>
            <w:vAlign w:val="bottom"/>
          </w:tcPr>
          <w:p w14:paraId="4085BDE4" w14:textId="77777777" w:rsidR="004B413C" w:rsidRDefault="004B413C">
            <w:pPr>
              <w:rPr>
                <w:sz w:val="23"/>
                <w:szCs w:val="23"/>
              </w:rPr>
            </w:pPr>
          </w:p>
        </w:tc>
        <w:tc>
          <w:tcPr>
            <w:tcW w:w="360" w:type="dxa"/>
            <w:vAlign w:val="bottom"/>
          </w:tcPr>
          <w:p w14:paraId="65D2A652" w14:textId="77777777" w:rsidR="004B413C" w:rsidRDefault="004B413C">
            <w:pPr>
              <w:rPr>
                <w:sz w:val="23"/>
                <w:szCs w:val="23"/>
              </w:rPr>
            </w:pPr>
          </w:p>
        </w:tc>
        <w:tc>
          <w:tcPr>
            <w:tcW w:w="340" w:type="dxa"/>
            <w:vAlign w:val="bottom"/>
          </w:tcPr>
          <w:p w14:paraId="5D439777" w14:textId="77777777" w:rsidR="004B413C" w:rsidRDefault="004B413C">
            <w:pPr>
              <w:rPr>
                <w:sz w:val="23"/>
                <w:szCs w:val="23"/>
              </w:rPr>
            </w:pPr>
          </w:p>
        </w:tc>
        <w:tc>
          <w:tcPr>
            <w:tcW w:w="360" w:type="dxa"/>
            <w:vAlign w:val="bottom"/>
          </w:tcPr>
          <w:p w14:paraId="05169DDB" w14:textId="77777777" w:rsidR="004B413C" w:rsidRDefault="004B413C">
            <w:pPr>
              <w:rPr>
                <w:sz w:val="23"/>
                <w:szCs w:val="23"/>
              </w:rPr>
            </w:pPr>
          </w:p>
        </w:tc>
        <w:tc>
          <w:tcPr>
            <w:tcW w:w="340" w:type="dxa"/>
            <w:vAlign w:val="bottom"/>
          </w:tcPr>
          <w:p w14:paraId="4FB28411" w14:textId="77777777" w:rsidR="004B413C" w:rsidRDefault="004B413C">
            <w:pPr>
              <w:rPr>
                <w:sz w:val="23"/>
                <w:szCs w:val="23"/>
              </w:rPr>
            </w:pPr>
          </w:p>
        </w:tc>
        <w:tc>
          <w:tcPr>
            <w:tcW w:w="520" w:type="dxa"/>
            <w:vAlign w:val="bottom"/>
          </w:tcPr>
          <w:p w14:paraId="0E817225" w14:textId="77777777" w:rsidR="004B413C" w:rsidRDefault="004B413C">
            <w:pPr>
              <w:rPr>
                <w:sz w:val="23"/>
                <w:szCs w:val="23"/>
              </w:rPr>
            </w:pPr>
          </w:p>
        </w:tc>
        <w:tc>
          <w:tcPr>
            <w:tcW w:w="0" w:type="dxa"/>
            <w:vAlign w:val="bottom"/>
          </w:tcPr>
          <w:p w14:paraId="1704B37C" w14:textId="77777777" w:rsidR="004B413C" w:rsidRDefault="004B413C">
            <w:pPr>
              <w:rPr>
                <w:sz w:val="1"/>
                <w:szCs w:val="1"/>
              </w:rPr>
            </w:pPr>
          </w:p>
        </w:tc>
      </w:tr>
      <w:tr w:rsidR="004B413C" w14:paraId="00A00789" w14:textId="77777777">
        <w:trPr>
          <w:trHeight w:val="137"/>
        </w:trPr>
        <w:tc>
          <w:tcPr>
            <w:tcW w:w="180" w:type="dxa"/>
            <w:vAlign w:val="bottom"/>
          </w:tcPr>
          <w:p w14:paraId="344FFEF8" w14:textId="77777777" w:rsidR="004B413C" w:rsidRDefault="004B413C">
            <w:pPr>
              <w:rPr>
                <w:sz w:val="11"/>
                <w:szCs w:val="11"/>
              </w:rPr>
            </w:pPr>
          </w:p>
        </w:tc>
        <w:tc>
          <w:tcPr>
            <w:tcW w:w="780" w:type="dxa"/>
            <w:vAlign w:val="bottom"/>
          </w:tcPr>
          <w:p w14:paraId="7BF54CC7" w14:textId="77777777" w:rsidR="004B413C" w:rsidRDefault="00EC2FEA">
            <w:pPr>
              <w:spacing w:line="137" w:lineRule="exact"/>
              <w:ind w:right="281"/>
              <w:jc w:val="right"/>
              <w:rPr>
                <w:sz w:val="20"/>
                <w:szCs w:val="20"/>
              </w:rPr>
            </w:pPr>
            <w:r>
              <w:rPr>
                <w:rFonts w:ascii="Arial" w:eastAsia="Arial" w:hAnsi="Arial" w:cs="Arial"/>
                <w:color w:val="4D4D4D"/>
                <w:sz w:val="15"/>
                <w:szCs w:val="15"/>
              </w:rPr>
              <w:t>2005</w:t>
            </w:r>
          </w:p>
        </w:tc>
        <w:tc>
          <w:tcPr>
            <w:tcW w:w="360" w:type="dxa"/>
            <w:vAlign w:val="bottom"/>
          </w:tcPr>
          <w:p w14:paraId="0C8F6296" w14:textId="77777777" w:rsidR="004B413C" w:rsidRDefault="004B413C">
            <w:pPr>
              <w:rPr>
                <w:sz w:val="11"/>
                <w:szCs w:val="11"/>
              </w:rPr>
            </w:pPr>
          </w:p>
        </w:tc>
        <w:tc>
          <w:tcPr>
            <w:tcW w:w="340" w:type="dxa"/>
            <w:vAlign w:val="bottom"/>
          </w:tcPr>
          <w:p w14:paraId="73C5C45E" w14:textId="77777777" w:rsidR="004B413C" w:rsidRDefault="004B413C">
            <w:pPr>
              <w:rPr>
                <w:sz w:val="11"/>
                <w:szCs w:val="11"/>
              </w:rPr>
            </w:pPr>
          </w:p>
        </w:tc>
        <w:tc>
          <w:tcPr>
            <w:tcW w:w="360" w:type="dxa"/>
            <w:vAlign w:val="bottom"/>
          </w:tcPr>
          <w:p w14:paraId="050B4CFA" w14:textId="77777777" w:rsidR="004B413C" w:rsidRDefault="004B413C">
            <w:pPr>
              <w:rPr>
                <w:sz w:val="11"/>
                <w:szCs w:val="11"/>
              </w:rPr>
            </w:pPr>
          </w:p>
        </w:tc>
        <w:tc>
          <w:tcPr>
            <w:tcW w:w="340" w:type="dxa"/>
            <w:vAlign w:val="bottom"/>
          </w:tcPr>
          <w:p w14:paraId="1D94CBFE" w14:textId="77777777" w:rsidR="004B413C" w:rsidRDefault="004B413C">
            <w:pPr>
              <w:rPr>
                <w:sz w:val="11"/>
                <w:szCs w:val="11"/>
              </w:rPr>
            </w:pPr>
          </w:p>
        </w:tc>
        <w:tc>
          <w:tcPr>
            <w:tcW w:w="360" w:type="dxa"/>
            <w:vAlign w:val="bottom"/>
          </w:tcPr>
          <w:p w14:paraId="70629973" w14:textId="77777777" w:rsidR="004B413C" w:rsidRDefault="004B413C">
            <w:pPr>
              <w:rPr>
                <w:sz w:val="11"/>
                <w:szCs w:val="11"/>
              </w:rPr>
            </w:pPr>
          </w:p>
        </w:tc>
        <w:tc>
          <w:tcPr>
            <w:tcW w:w="340" w:type="dxa"/>
            <w:vAlign w:val="bottom"/>
          </w:tcPr>
          <w:p w14:paraId="11A5CA3D" w14:textId="77777777" w:rsidR="004B413C" w:rsidRDefault="004B413C">
            <w:pPr>
              <w:rPr>
                <w:sz w:val="11"/>
                <w:szCs w:val="11"/>
              </w:rPr>
            </w:pPr>
          </w:p>
        </w:tc>
        <w:tc>
          <w:tcPr>
            <w:tcW w:w="360" w:type="dxa"/>
            <w:vAlign w:val="bottom"/>
          </w:tcPr>
          <w:p w14:paraId="204C4A92" w14:textId="77777777" w:rsidR="004B413C" w:rsidRDefault="004B413C">
            <w:pPr>
              <w:rPr>
                <w:sz w:val="11"/>
                <w:szCs w:val="11"/>
              </w:rPr>
            </w:pPr>
          </w:p>
        </w:tc>
        <w:tc>
          <w:tcPr>
            <w:tcW w:w="340" w:type="dxa"/>
            <w:vAlign w:val="bottom"/>
          </w:tcPr>
          <w:p w14:paraId="29D596A9" w14:textId="77777777" w:rsidR="004B413C" w:rsidRDefault="004B413C">
            <w:pPr>
              <w:rPr>
                <w:sz w:val="11"/>
                <w:szCs w:val="11"/>
              </w:rPr>
            </w:pPr>
          </w:p>
        </w:tc>
        <w:tc>
          <w:tcPr>
            <w:tcW w:w="360" w:type="dxa"/>
            <w:vAlign w:val="bottom"/>
          </w:tcPr>
          <w:p w14:paraId="0201A026" w14:textId="77777777" w:rsidR="004B413C" w:rsidRDefault="004B413C">
            <w:pPr>
              <w:rPr>
                <w:sz w:val="11"/>
                <w:szCs w:val="11"/>
              </w:rPr>
            </w:pPr>
          </w:p>
        </w:tc>
        <w:tc>
          <w:tcPr>
            <w:tcW w:w="340" w:type="dxa"/>
            <w:vAlign w:val="bottom"/>
          </w:tcPr>
          <w:p w14:paraId="1369819D" w14:textId="77777777" w:rsidR="004B413C" w:rsidRDefault="004B413C">
            <w:pPr>
              <w:rPr>
                <w:sz w:val="11"/>
                <w:szCs w:val="11"/>
              </w:rPr>
            </w:pPr>
          </w:p>
        </w:tc>
        <w:tc>
          <w:tcPr>
            <w:tcW w:w="360" w:type="dxa"/>
            <w:vAlign w:val="bottom"/>
          </w:tcPr>
          <w:p w14:paraId="519E132B" w14:textId="77777777" w:rsidR="004B413C" w:rsidRDefault="004B413C">
            <w:pPr>
              <w:rPr>
                <w:sz w:val="11"/>
                <w:szCs w:val="11"/>
              </w:rPr>
            </w:pPr>
          </w:p>
        </w:tc>
        <w:tc>
          <w:tcPr>
            <w:tcW w:w="340" w:type="dxa"/>
            <w:vAlign w:val="bottom"/>
          </w:tcPr>
          <w:p w14:paraId="38522CC4" w14:textId="77777777" w:rsidR="004B413C" w:rsidRDefault="004B413C">
            <w:pPr>
              <w:rPr>
                <w:sz w:val="11"/>
                <w:szCs w:val="11"/>
              </w:rPr>
            </w:pPr>
          </w:p>
        </w:tc>
        <w:tc>
          <w:tcPr>
            <w:tcW w:w="360" w:type="dxa"/>
            <w:vAlign w:val="bottom"/>
          </w:tcPr>
          <w:p w14:paraId="438C345E" w14:textId="77777777" w:rsidR="004B413C" w:rsidRDefault="004B413C">
            <w:pPr>
              <w:rPr>
                <w:sz w:val="11"/>
                <w:szCs w:val="11"/>
              </w:rPr>
            </w:pPr>
          </w:p>
        </w:tc>
        <w:tc>
          <w:tcPr>
            <w:tcW w:w="340" w:type="dxa"/>
            <w:vAlign w:val="bottom"/>
          </w:tcPr>
          <w:p w14:paraId="74C1D9D4" w14:textId="77777777" w:rsidR="004B413C" w:rsidRDefault="004B413C">
            <w:pPr>
              <w:rPr>
                <w:sz w:val="11"/>
                <w:szCs w:val="11"/>
              </w:rPr>
            </w:pPr>
          </w:p>
        </w:tc>
        <w:tc>
          <w:tcPr>
            <w:tcW w:w="360" w:type="dxa"/>
            <w:vAlign w:val="bottom"/>
          </w:tcPr>
          <w:p w14:paraId="4BCE987F" w14:textId="77777777" w:rsidR="004B413C" w:rsidRDefault="004B413C">
            <w:pPr>
              <w:rPr>
                <w:sz w:val="11"/>
                <w:szCs w:val="11"/>
              </w:rPr>
            </w:pPr>
          </w:p>
        </w:tc>
        <w:tc>
          <w:tcPr>
            <w:tcW w:w="340" w:type="dxa"/>
            <w:vAlign w:val="bottom"/>
          </w:tcPr>
          <w:p w14:paraId="4FBD0AFD" w14:textId="77777777" w:rsidR="004B413C" w:rsidRDefault="004B413C">
            <w:pPr>
              <w:rPr>
                <w:sz w:val="11"/>
                <w:szCs w:val="11"/>
              </w:rPr>
            </w:pPr>
          </w:p>
        </w:tc>
        <w:tc>
          <w:tcPr>
            <w:tcW w:w="360" w:type="dxa"/>
            <w:vAlign w:val="bottom"/>
          </w:tcPr>
          <w:p w14:paraId="225B775C" w14:textId="77777777" w:rsidR="004B413C" w:rsidRDefault="004B413C">
            <w:pPr>
              <w:rPr>
                <w:sz w:val="11"/>
                <w:szCs w:val="11"/>
              </w:rPr>
            </w:pPr>
          </w:p>
        </w:tc>
        <w:tc>
          <w:tcPr>
            <w:tcW w:w="340" w:type="dxa"/>
            <w:vAlign w:val="bottom"/>
          </w:tcPr>
          <w:p w14:paraId="29FECA08" w14:textId="77777777" w:rsidR="004B413C" w:rsidRDefault="004B413C">
            <w:pPr>
              <w:rPr>
                <w:sz w:val="11"/>
                <w:szCs w:val="11"/>
              </w:rPr>
            </w:pPr>
          </w:p>
        </w:tc>
        <w:tc>
          <w:tcPr>
            <w:tcW w:w="360" w:type="dxa"/>
            <w:vAlign w:val="bottom"/>
          </w:tcPr>
          <w:p w14:paraId="2E9964EE" w14:textId="77777777" w:rsidR="004B413C" w:rsidRDefault="004B413C">
            <w:pPr>
              <w:rPr>
                <w:sz w:val="11"/>
                <w:szCs w:val="11"/>
              </w:rPr>
            </w:pPr>
          </w:p>
        </w:tc>
        <w:tc>
          <w:tcPr>
            <w:tcW w:w="340" w:type="dxa"/>
            <w:vAlign w:val="bottom"/>
          </w:tcPr>
          <w:p w14:paraId="4DC1D800" w14:textId="77777777" w:rsidR="004B413C" w:rsidRDefault="004B413C">
            <w:pPr>
              <w:rPr>
                <w:sz w:val="11"/>
                <w:szCs w:val="11"/>
              </w:rPr>
            </w:pPr>
          </w:p>
        </w:tc>
        <w:tc>
          <w:tcPr>
            <w:tcW w:w="360" w:type="dxa"/>
            <w:vAlign w:val="bottom"/>
          </w:tcPr>
          <w:p w14:paraId="2088542A" w14:textId="77777777" w:rsidR="004B413C" w:rsidRDefault="004B413C">
            <w:pPr>
              <w:rPr>
                <w:sz w:val="11"/>
                <w:szCs w:val="11"/>
              </w:rPr>
            </w:pPr>
          </w:p>
        </w:tc>
        <w:tc>
          <w:tcPr>
            <w:tcW w:w="340" w:type="dxa"/>
            <w:vAlign w:val="bottom"/>
          </w:tcPr>
          <w:p w14:paraId="291192C5" w14:textId="77777777" w:rsidR="004B413C" w:rsidRDefault="004B413C">
            <w:pPr>
              <w:rPr>
                <w:sz w:val="11"/>
                <w:szCs w:val="11"/>
              </w:rPr>
            </w:pPr>
          </w:p>
        </w:tc>
        <w:tc>
          <w:tcPr>
            <w:tcW w:w="360" w:type="dxa"/>
            <w:vAlign w:val="bottom"/>
          </w:tcPr>
          <w:p w14:paraId="22385C4C" w14:textId="77777777" w:rsidR="004B413C" w:rsidRDefault="004B413C">
            <w:pPr>
              <w:rPr>
                <w:sz w:val="11"/>
                <w:szCs w:val="11"/>
              </w:rPr>
            </w:pPr>
          </w:p>
        </w:tc>
        <w:tc>
          <w:tcPr>
            <w:tcW w:w="340" w:type="dxa"/>
            <w:vAlign w:val="bottom"/>
          </w:tcPr>
          <w:p w14:paraId="67398315" w14:textId="77777777" w:rsidR="004B413C" w:rsidRDefault="004B413C">
            <w:pPr>
              <w:rPr>
                <w:sz w:val="11"/>
                <w:szCs w:val="11"/>
              </w:rPr>
            </w:pPr>
          </w:p>
        </w:tc>
        <w:tc>
          <w:tcPr>
            <w:tcW w:w="360" w:type="dxa"/>
            <w:vAlign w:val="bottom"/>
          </w:tcPr>
          <w:p w14:paraId="2466B4AB" w14:textId="77777777" w:rsidR="004B413C" w:rsidRDefault="004B413C">
            <w:pPr>
              <w:rPr>
                <w:sz w:val="11"/>
                <w:szCs w:val="11"/>
              </w:rPr>
            </w:pPr>
          </w:p>
        </w:tc>
        <w:tc>
          <w:tcPr>
            <w:tcW w:w="340" w:type="dxa"/>
            <w:vAlign w:val="bottom"/>
          </w:tcPr>
          <w:p w14:paraId="132DB726" w14:textId="77777777" w:rsidR="004B413C" w:rsidRDefault="004B413C">
            <w:pPr>
              <w:rPr>
                <w:sz w:val="11"/>
                <w:szCs w:val="11"/>
              </w:rPr>
            </w:pPr>
          </w:p>
        </w:tc>
        <w:tc>
          <w:tcPr>
            <w:tcW w:w="360" w:type="dxa"/>
            <w:vAlign w:val="bottom"/>
          </w:tcPr>
          <w:p w14:paraId="5BD7FB07" w14:textId="77777777" w:rsidR="004B413C" w:rsidRDefault="004B413C">
            <w:pPr>
              <w:rPr>
                <w:sz w:val="11"/>
                <w:szCs w:val="11"/>
              </w:rPr>
            </w:pPr>
          </w:p>
        </w:tc>
        <w:tc>
          <w:tcPr>
            <w:tcW w:w="340" w:type="dxa"/>
            <w:vAlign w:val="bottom"/>
          </w:tcPr>
          <w:p w14:paraId="07C62DAA" w14:textId="77777777" w:rsidR="004B413C" w:rsidRDefault="004B413C">
            <w:pPr>
              <w:rPr>
                <w:sz w:val="11"/>
                <w:szCs w:val="11"/>
              </w:rPr>
            </w:pPr>
          </w:p>
        </w:tc>
        <w:tc>
          <w:tcPr>
            <w:tcW w:w="360" w:type="dxa"/>
            <w:vAlign w:val="bottom"/>
          </w:tcPr>
          <w:p w14:paraId="58D2785F" w14:textId="77777777" w:rsidR="004B413C" w:rsidRDefault="004B413C">
            <w:pPr>
              <w:rPr>
                <w:sz w:val="11"/>
                <w:szCs w:val="11"/>
              </w:rPr>
            </w:pPr>
          </w:p>
        </w:tc>
        <w:tc>
          <w:tcPr>
            <w:tcW w:w="340" w:type="dxa"/>
            <w:vAlign w:val="bottom"/>
          </w:tcPr>
          <w:p w14:paraId="1D60B565" w14:textId="77777777" w:rsidR="004B413C" w:rsidRDefault="004B413C">
            <w:pPr>
              <w:rPr>
                <w:sz w:val="11"/>
                <w:szCs w:val="11"/>
              </w:rPr>
            </w:pPr>
          </w:p>
        </w:tc>
        <w:tc>
          <w:tcPr>
            <w:tcW w:w="360" w:type="dxa"/>
            <w:vAlign w:val="bottom"/>
          </w:tcPr>
          <w:p w14:paraId="221BB836" w14:textId="77777777" w:rsidR="004B413C" w:rsidRDefault="004B413C">
            <w:pPr>
              <w:rPr>
                <w:sz w:val="11"/>
                <w:szCs w:val="11"/>
              </w:rPr>
            </w:pPr>
          </w:p>
        </w:tc>
        <w:tc>
          <w:tcPr>
            <w:tcW w:w="340" w:type="dxa"/>
            <w:vAlign w:val="bottom"/>
          </w:tcPr>
          <w:p w14:paraId="1C76C543" w14:textId="77777777" w:rsidR="004B413C" w:rsidRDefault="004B413C">
            <w:pPr>
              <w:rPr>
                <w:sz w:val="11"/>
                <w:szCs w:val="11"/>
              </w:rPr>
            </w:pPr>
          </w:p>
        </w:tc>
        <w:tc>
          <w:tcPr>
            <w:tcW w:w="520" w:type="dxa"/>
            <w:vMerge w:val="restart"/>
            <w:vAlign w:val="bottom"/>
          </w:tcPr>
          <w:p w14:paraId="137A666C" w14:textId="77777777" w:rsidR="004B413C" w:rsidRDefault="00EC2FEA">
            <w:pPr>
              <w:ind w:left="420"/>
              <w:rPr>
                <w:sz w:val="20"/>
                <w:szCs w:val="20"/>
              </w:rPr>
            </w:pPr>
            <w:r>
              <w:rPr>
                <w:rFonts w:ascii="Arial" w:eastAsia="Arial" w:hAnsi="Arial" w:cs="Arial"/>
                <w:color w:val="1A1A1A"/>
                <w:w w:val="74"/>
                <w:sz w:val="16"/>
                <w:szCs w:val="16"/>
              </w:rPr>
              <w:t>B</w:t>
            </w:r>
          </w:p>
        </w:tc>
        <w:tc>
          <w:tcPr>
            <w:tcW w:w="0" w:type="dxa"/>
            <w:vAlign w:val="bottom"/>
          </w:tcPr>
          <w:p w14:paraId="59B7F0DC" w14:textId="77777777" w:rsidR="004B413C" w:rsidRDefault="004B413C">
            <w:pPr>
              <w:rPr>
                <w:sz w:val="1"/>
                <w:szCs w:val="1"/>
              </w:rPr>
            </w:pPr>
          </w:p>
        </w:tc>
      </w:tr>
      <w:tr w:rsidR="004B413C" w14:paraId="2AB3FAA5" w14:textId="77777777">
        <w:trPr>
          <w:trHeight w:val="105"/>
        </w:trPr>
        <w:tc>
          <w:tcPr>
            <w:tcW w:w="180" w:type="dxa"/>
            <w:vAlign w:val="bottom"/>
          </w:tcPr>
          <w:p w14:paraId="164DBD8E" w14:textId="77777777" w:rsidR="004B413C" w:rsidRDefault="004B413C">
            <w:pPr>
              <w:rPr>
                <w:sz w:val="9"/>
                <w:szCs w:val="9"/>
              </w:rPr>
            </w:pPr>
          </w:p>
        </w:tc>
        <w:tc>
          <w:tcPr>
            <w:tcW w:w="780" w:type="dxa"/>
            <w:vMerge w:val="restart"/>
            <w:vAlign w:val="bottom"/>
          </w:tcPr>
          <w:p w14:paraId="3F6DBF90" w14:textId="77777777" w:rsidR="004B413C" w:rsidRDefault="00EC2FEA">
            <w:pPr>
              <w:spacing w:line="137" w:lineRule="exact"/>
              <w:ind w:right="281"/>
              <w:jc w:val="right"/>
              <w:rPr>
                <w:sz w:val="20"/>
                <w:szCs w:val="20"/>
              </w:rPr>
            </w:pPr>
            <w:r>
              <w:rPr>
                <w:rFonts w:ascii="Arial" w:eastAsia="Arial" w:hAnsi="Arial" w:cs="Arial"/>
                <w:color w:val="4D4D4D"/>
                <w:sz w:val="15"/>
                <w:szCs w:val="15"/>
              </w:rPr>
              <w:t>2010</w:t>
            </w:r>
          </w:p>
        </w:tc>
        <w:tc>
          <w:tcPr>
            <w:tcW w:w="360" w:type="dxa"/>
            <w:vAlign w:val="bottom"/>
          </w:tcPr>
          <w:p w14:paraId="705AC785" w14:textId="77777777" w:rsidR="004B413C" w:rsidRDefault="004B413C">
            <w:pPr>
              <w:rPr>
                <w:sz w:val="9"/>
                <w:szCs w:val="9"/>
              </w:rPr>
            </w:pPr>
          </w:p>
        </w:tc>
        <w:tc>
          <w:tcPr>
            <w:tcW w:w="340" w:type="dxa"/>
            <w:vAlign w:val="bottom"/>
          </w:tcPr>
          <w:p w14:paraId="65A5377E" w14:textId="77777777" w:rsidR="004B413C" w:rsidRDefault="004B413C">
            <w:pPr>
              <w:rPr>
                <w:sz w:val="9"/>
                <w:szCs w:val="9"/>
              </w:rPr>
            </w:pPr>
          </w:p>
        </w:tc>
        <w:tc>
          <w:tcPr>
            <w:tcW w:w="360" w:type="dxa"/>
            <w:vAlign w:val="bottom"/>
          </w:tcPr>
          <w:p w14:paraId="0E4ED87C" w14:textId="77777777" w:rsidR="004B413C" w:rsidRDefault="004B413C">
            <w:pPr>
              <w:rPr>
                <w:sz w:val="9"/>
                <w:szCs w:val="9"/>
              </w:rPr>
            </w:pPr>
          </w:p>
        </w:tc>
        <w:tc>
          <w:tcPr>
            <w:tcW w:w="340" w:type="dxa"/>
            <w:vAlign w:val="bottom"/>
          </w:tcPr>
          <w:p w14:paraId="01D3BC41" w14:textId="77777777" w:rsidR="004B413C" w:rsidRDefault="004B413C">
            <w:pPr>
              <w:rPr>
                <w:sz w:val="9"/>
                <w:szCs w:val="9"/>
              </w:rPr>
            </w:pPr>
          </w:p>
        </w:tc>
        <w:tc>
          <w:tcPr>
            <w:tcW w:w="360" w:type="dxa"/>
            <w:vAlign w:val="bottom"/>
          </w:tcPr>
          <w:p w14:paraId="32E9CDB9" w14:textId="77777777" w:rsidR="004B413C" w:rsidRDefault="004B413C">
            <w:pPr>
              <w:rPr>
                <w:sz w:val="9"/>
                <w:szCs w:val="9"/>
              </w:rPr>
            </w:pPr>
          </w:p>
        </w:tc>
        <w:tc>
          <w:tcPr>
            <w:tcW w:w="340" w:type="dxa"/>
            <w:vAlign w:val="bottom"/>
          </w:tcPr>
          <w:p w14:paraId="4E861052" w14:textId="77777777" w:rsidR="004B413C" w:rsidRDefault="004B413C">
            <w:pPr>
              <w:rPr>
                <w:sz w:val="9"/>
                <w:szCs w:val="9"/>
              </w:rPr>
            </w:pPr>
          </w:p>
        </w:tc>
        <w:tc>
          <w:tcPr>
            <w:tcW w:w="360" w:type="dxa"/>
            <w:vAlign w:val="bottom"/>
          </w:tcPr>
          <w:p w14:paraId="082CE9AB" w14:textId="77777777" w:rsidR="004B413C" w:rsidRDefault="004B413C">
            <w:pPr>
              <w:rPr>
                <w:sz w:val="9"/>
                <w:szCs w:val="9"/>
              </w:rPr>
            </w:pPr>
          </w:p>
        </w:tc>
        <w:tc>
          <w:tcPr>
            <w:tcW w:w="340" w:type="dxa"/>
            <w:vAlign w:val="bottom"/>
          </w:tcPr>
          <w:p w14:paraId="3E0CEA5C" w14:textId="77777777" w:rsidR="004B413C" w:rsidRDefault="004B413C">
            <w:pPr>
              <w:rPr>
                <w:sz w:val="9"/>
                <w:szCs w:val="9"/>
              </w:rPr>
            </w:pPr>
          </w:p>
        </w:tc>
        <w:tc>
          <w:tcPr>
            <w:tcW w:w="360" w:type="dxa"/>
            <w:vAlign w:val="bottom"/>
          </w:tcPr>
          <w:p w14:paraId="1087AFD4" w14:textId="77777777" w:rsidR="004B413C" w:rsidRDefault="004B413C">
            <w:pPr>
              <w:rPr>
                <w:sz w:val="9"/>
                <w:szCs w:val="9"/>
              </w:rPr>
            </w:pPr>
          </w:p>
        </w:tc>
        <w:tc>
          <w:tcPr>
            <w:tcW w:w="340" w:type="dxa"/>
            <w:vAlign w:val="bottom"/>
          </w:tcPr>
          <w:p w14:paraId="40711AC7" w14:textId="77777777" w:rsidR="004B413C" w:rsidRDefault="004B413C">
            <w:pPr>
              <w:rPr>
                <w:sz w:val="9"/>
                <w:szCs w:val="9"/>
              </w:rPr>
            </w:pPr>
          </w:p>
        </w:tc>
        <w:tc>
          <w:tcPr>
            <w:tcW w:w="360" w:type="dxa"/>
            <w:vAlign w:val="bottom"/>
          </w:tcPr>
          <w:p w14:paraId="4E1D1810" w14:textId="77777777" w:rsidR="004B413C" w:rsidRDefault="004B413C">
            <w:pPr>
              <w:rPr>
                <w:sz w:val="9"/>
                <w:szCs w:val="9"/>
              </w:rPr>
            </w:pPr>
          </w:p>
        </w:tc>
        <w:tc>
          <w:tcPr>
            <w:tcW w:w="340" w:type="dxa"/>
            <w:vAlign w:val="bottom"/>
          </w:tcPr>
          <w:p w14:paraId="4D30FA80" w14:textId="77777777" w:rsidR="004B413C" w:rsidRDefault="004B413C">
            <w:pPr>
              <w:rPr>
                <w:sz w:val="9"/>
                <w:szCs w:val="9"/>
              </w:rPr>
            </w:pPr>
          </w:p>
        </w:tc>
        <w:tc>
          <w:tcPr>
            <w:tcW w:w="360" w:type="dxa"/>
            <w:vAlign w:val="bottom"/>
          </w:tcPr>
          <w:p w14:paraId="6B06CE6C" w14:textId="77777777" w:rsidR="004B413C" w:rsidRDefault="004B413C">
            <w:pPr>
              <w:rPr>
                <w:sz w:val="9"/>
                <w:szCs w:val="9"/>
              </w:rPr>
            </w:pPr>
          </w:p>
        </w:tc>
        <w:tc>
          <w:tcPr>
            <w:tcW w:w="340" w:type="dxa"/>
            <w:vAlign w:val="bottom"/>
          </w:tcPr>
          <w:p w14:paraId="7F2A01D6" w14:textId="77777777" w:rsidR="004B413C" w:rsidRDefault="004B413C">
            <w:pPr>
              <w:rPr>
                <w:sz w:val="9"/>
                <w:szCs w:val="9"/>
              </w:rPr>
            </w:pPr>
          </w:p>
        </w:tc>
        <w:tc>
          <w:tcPr>
            <w:tcW w:w="360" w:type="dxa"/>
            <w:vAlign w:val="bottom"/>
          </w:tcPr>
          <w:p w14:paraId="099571A5" w14:textId="77777777" w:rsidR="004B413C" w:rsidRDefault="004B413C">
            <w:pPr>
              <w:rPr>
                <w:sz w:val="9"/>
                <w:szCs w:val="9"/>
              </w:rPr>
            </w:pPr>
          </w:p>
        </w:tc>
        <w:tc>
          <w:tcPr>
            <w:tcW w:w="340" w:type="dxa"/>
            <w:vAlign w:val="bottom"/>
          </w:tcPr>
          <w:p w14:paraId="45358701" w14:textId="77777777" w:rsidR="004B413C" w:rsidRDefault="004B413C">
            <w:pPr>
              <w:rPr>
                <w:sz w:val="9"/>
                <w:szCs w:val="9"/>
              </w:rPr>
            </w:pPr>
          </w:p>
        </w:tc>
        <w:tc>
          <w:tcPr>
            <w:tcW w:w="360" w:type="dxa"/>
            <w:vAlign w:val="bottom"/>
          </w:tcPr>
          <w:p w14:paraId="318916D1" w14:textId="77777777" w:rsidR="004B413C" w:rsidRDefault="004B413C">
            <w:pPr>
              <w:rPr>
                <w:sz w:val="9"/>
                <w:szCs w:val="9"/>
              </w:rPr>
            </w:pPr>
          </w:p>
        </w:tc>
        <w:tc>
          <w:tcPr>
            <w:tcW w:w="340" w:type="dxa"/>
            <w:vAlign w:val="bottom"/>
          </w:tcPr>
          <w:p w14:paraId="733D2784" w14:textId="77777777" w:rsidR="004B413C" w:rsidRDefault="004B413C">
            <w:pPr>
              <w:rPr>
                <w:sz w:val="9"/>
                <w:szCs w:val="9"/>
              </w:rPr>
            </w:pPr>
          </w:p>
        </w:tc>
        <w:tc>
          <w:tcPr>
            <w:tcW w:w="360" w:type="dxa"/>
            <w:vAlign w:val="bottom"/>
          </w:tcPr>
          <w:p w14:paraId="0C21D9C2" w14:textId="77777777" w:rsidR="004B413C" w:rsidRDefault="004B413C">
            <w:pPr>
              <w:rPr>
                <w:sz w:val="9"/>
                <w:szCs w:val="9"/>
              </w:rPr>
            </w:pPr>
          </w:p>
        </w:tc>
        <w:tc>
          <w:tcPr>
            <w:tcW w:w="340" w:type="dxa"/>
            <w:vAlign w:val="bottom"/>
          </w:tcPr>
          <w:p w14:paraId="09ABA30C" w14:textId="77777777" w:rsidR="004B413C" w:rsidRDefault="004B413C">
            <w:pPr>
              <w:rPr>
                <w:sz w:val="9"/>
                <w:szCs w:val="9"/>
              </w:rPr>
            </w:pPr>
          </w:p>
        </w:tc>
        <w:tc>
          <w:tcPr>
            <w:tcW w:w="360" w:type="dxa"/>
            <w:vAlign w:val="bottom"/>
          </w:tcPr>
          <w:p w14:paraId="189AC659" w14:textId="77777777" w:rsidR="004B413C" w:rsidRDefault="004B413C">
            <w:pPr>
              <w:rPr>
                <w:sz w:val="9"/>
                <w:szCs w:val="9"/>
              </w:rPr>
            </w:pPr>
          </w:p>
        </w:tc>
        <w:tc>
          <w:tcPr>
            <w:tcW w:w="340" w:type="dxa"/>
            <w:vAlign w:val="bottom"/>
          </w:tcPr>
          <w:p w14:paraId="04B806A6" w14:textId="77777777" w:rsidR="004B413C" w:rsidRDefault="004B413C">
            <w:pPr>
              <w:rPr>
                <w:sz w:val="9"/>
                <w:szCs w:val="9"/>
              </w:rPr>
            </w:pPr>
          </w:p>
        </w:tc>
        <w:tc>
          <w:tcPr>
            <w:tcW w:w="360" w:type="dxa"/>
            <w:vAlign w:val="bottom"/>
          </w:tcPr>
          <w:p w14:paraId="22E3B844" w14:textId="77777777" w:rsidR="004B413C" w:rsidRDefault="004B413C">
            <w:pPr>
              <w:rPr>
                <w:sz w:val="9"/>
                <w:szCs w:val="9"/>
              </w:rPr>
            </w:pPr>
          </w:p>
        </w:tc>
        <w:tc>
          <w:tcPr>
            <w:tcW w:w="340" w:type="dxa"/>
            <w:vAlign w:val="bottom"/>
          </w:tcPr>
          <w:p w14:paraId="1520D7C1" w14:textId="77777777" w:rsidR="004B413C" w:rsidRDefault="004B413C">
            <w:pPr>
              <w:rPr>
                <w:sz w:val="9"/>
                <w:szCs w:val="9"/>
              </w:rPr>
            </w:pPr>
          </w:p>
        </w:tc>
        <w:tc>
          <w:tcPr>
            <w:tcW w:w="360" w:type="dxa"/>
            <w:vAlign w:val="bottom"/>
          </w:tcPr>
          <w:p w14:paraId="2801D2CB" w14:textId="77777777" w:rsidR="004B413C" w:rsidRDefault="004B413C">
            <w:pPr>
              <w:rPr>
                <w:sz w:val="9"/>
                <w:szCs w:val="9"/>
              </w:rPr>
            </w:pPr>
          </w:p>
        </w:tc>
        <w:tc>
          <w:tcPr>
            <w:tcW w:w="340" w:type="dxa"/>
            <w:vAlign w:val="bottom"/>
          </w:tcPr>
          <w:p w14:paraId="69007AC1" w14:textId="77777777" w:rsidR="004B413C" w:rsidRDefault="004B413C">
            <w:pPr>
              <w:rPr>
                <w:sz w:val="9"/>
                <w:szCs w:val="9"/>
              </w:rPr>
            </w:pPr>
          </w:p>
        </w:tc>
        <w:tc>
          <w:tcPr>
            <w:tcW w:w="360" w:type="dxa"/>
            <w:vAlign w:val="bottom"/>
          </w:tcPr>
          <w:p w14:paraId="5272231E" w14:textId="77777777" w:rsidR="004B413C" w:rsidRDefault="004B413C">
            <w:pPr>
              <w:rPr>
                <w:sz w:val="9"/>
                <w:szCs w:val="9"/>
              </w:rPr>
            </w:pPr>
          </w:p>
        </w:tc>
        <w:tc>
          <w:tcPr>
            <w:tcW w:w="340" w:type="dxa"/>
            <w:vAlign w:val="bottom"/>
          </w:tcPr>
          <w:p w14:paraId="7FBA0A0A" w14:textId="77777777" w:rsidR="004B413C" w:rsidRDefault="004B413C">
            <w:pPr>
              <w:rPr>
                <w:sz w:val="9"/>
                <w:szCs w:val="9"/>
              </w:rPr>
            </w:pPr>
          </w:p>
        </w:tc>
        <w:tc>
          <w:tcPr>
            <w:tcW w:w="360" w:type="dxa"/>
            <w:vAlign w:val="bottom"/>
          </w:tcPr>
          <w:p w14:paraId="1F20212A" w14:textId="77777777" w:rsidR="004B413C" w:rsidRDefault="004B413C">
            <w:pPr>
              <w:rPr>
                <w:sz w:val="9"/>
                <w:szCs w:val="9"/>
              </w:rPr>
            </w:pPr>
          </w:p>
        </w:tc>
        <w:tc>
          <w:tcPr>
            <w:tcW w:w="340" w:type="dxa"/>
            <w:vAlign w:val="bottom"/>
          </w:tcPr>
          <w:p w14:paraId="2EA501BB" w14:textId="77777777" w:rsidR="004B413C" w:rsidRDefault="004B413C">
            <w:pPr>
              <w:rPr>
                <w:sz w:val="9"/>
                <w:szCs w:val="9"/>
              </w:rPr>
            </w:pPr>
          </w:p>
        </w:tc>
        <w:tc>
          <w:tcPr>
            <w:tcW w:w="360" w:type="dxa"/>
            <w:vAlign w:val="bottom"/>
          </w:tcPr>
          <w:p w14:paraId="0B4022A0" w14:textId="77777777" w:rsidR="004B413C" w:rsidRDefault="004B413C">
            <w:pPr>
              <w:rPr>
                <w:sz w:val="9"/>
                <w:szCs w:val="9"/>
              </w:rPr>
            </w:pPr>
          </w:p>
        </w:tc>
        <w:tc>
          <w:tcPr>
            <w:tcW w:w="340" w:type="dxa"/>
            <w:vAlign w:val="bottom"/>
          </w:tcPr>
          <w:p w14:paraId="367D16BD" w14:textId="77777777" w:rsidR="004B413C" w:rsidRDefault="004B413C">
            <w:pPr>
              <w:rPr>
                <w:sz w:val="9"/>
                <w:szCs w:val="9"/>
              </w:rPr>
            </w:pPr>
          </w:p>
        </w:tc>
        <w:tc>
          <w:tcPr>
            <w:tcW w:w="520" w:type="dxa"/>
            <w:vMerge/>
            <w:vAlign w:val="bottom"/>
          </w:tcPr>
          <w:p w14:paraId="77DE167E" w14:textId="77777777" w:rsidR="004B413C" w:rsidRDefault="004B413C">
            <w:pPr>
              <w:rPr>
                <w:sz w:val="9"/>
                <w:szCs w:val="9"/>
              </w:rPr>
            </w:pPr>
          </w:p>
        </w:tc>
        <w:tc>
          <w:tcPr>
            <w:tcW w:w="0" w:type="dxa"/>
            <w:vAlign w:val="bottom"/>
          </w:tcPr>
          <w:p w14:paraId="1E11C4B4" w14:textId="77777777" w:rsidR="004B413C" w:rsidRDefault="004B413C">
            <w:pPr>
              <w:rPr>
                <w:sz w:val="1"/>
                <w:szCs w:val="1"/>
              </w:rPr>
            </w:pPr>
          </w:p>
        </w:tc>
      </w:tr>
      <w:tr w:rsidR="004B413C" w14:paraId="33697E07" w14:textId="77777777">
        <w:trPr>
          <w:trHeight w:val="33"/>
        </w:trPr>
        <w:tc>
          <w:tcPr>
            <w:tcW w:w="180" w:type="dxa"/>
            <w:vAlign w:val="bottom"/>
          </w:tcPr>
          <w:p w14:paraId="55A349D5" w14:textId="77777777" w:rsidR="004B413C" w:rsidRDefault="004B413C">
            <w:pPr>
              <w:rPr>
                <w:sz w:val="2"/>
                <w:szCs w:val="2"/>
              </w:rPr>
            </w:pPr>
          </w:p>
        </w:tc>
        <w:tc>
          <w:tcPr>
            <w:tcW w:w="780" w:type="dxa"/>
            <w:vMerge/>
            <w:vAlign w:val="bottom"/>
          </w:tcPr>
          <w:p w14:paraId="74544B90" w14:textId="77777777" w:rsidR="004B413C" w:rsidRDefault="004B413C">
            <w:pPr>
              <w:rPr>
                <w:sz w:val="2"/>
                <w:szCs w:val="2"/>
              </w:rPr>
            </w:pPr>
          </w:p>
        </w:tc>
        <w:tc>
          <w:tcPr>
            <w:tcW w:w="360" w:type="dxa"/>
            <w:vAlign w:val="bottom"/>
          </w:tcPr>
          <w:p w14:paraId="60E3D5B0" w14:textId="77777777" w:rsidR="004B413C" w:rsidRDefault="004B413C">
            <w:pPr>
              <w:rPr>
                <w:sz w:val="2"/>
                <w:szCs w:val="2"/>
              </w:rPr>
            </w:pPr>
          </w:p>
        </w:tc>
        <w:tc>
          <w:tcPr>
            <w:tcW w:w="340" w:type="dxa"/>
            <w:vAlign w:val="bottom"/>
          </w:tcPr>
          <w:p w14:paraId="1F899CE0" w14:textId="77777777" w:rsidR="004B413C" w:rsidRDefault="004B413C">
            <w:pPr>
              <w:rPr>
                <w:sz w:val="2"/>
                <w:szCs w:val="2"/>
              </w:rPr>
            </w:pPr>
          </w:p>
        </w:tc>
        <w:tc>
          <w:tcPr>
            <w:tcW w:w="360" w:type="dxa"/>
            <w:vAlign w:val="bottom"/>
          </w:tcPr>
          <w:p w14:paraId="7D541257" w14:textId="77777777" w:rsidR="004B413C" w:rsidRDefault="004B413C">
            <w:pPr>
              <w:rPr>
                <w:sz w:val="2"/>
                <w:szCs w:val="2"/>
              </w:rPr>
            </w:pPr>
          </w:p>
        </w:tc>
        <w:tc>
          <w:tcPr>
            <w:tcW w:w="340" w:type="dxa"/>
            <w:vAlign w:val="bottom"/>
          </w:tcPr>
          <w:p w14:paraId="1D509310" w14:textId="77777777" w:rsidR="004B413C" w:rsidRDefault="004B413C">
            <w:pPr>
              <w:rPr>
                <w:sz w:val="2"/>
                <w:szCs w:val="2"/>
              </w:rPr>
            </w:pPr>
          </w:p>
        </w:tc>
        <w:tc>
          <w:tcPr>
            <w:tcW w:w="360" w:type="dxa"/>
            <w:vAlign w:val="bottom"/>
          </w:tcPr>
          <w:p w14:paraId="37267F3D" w14:textId="77777777" w:rsidR="004B413C" w:rsidRDefault="004B413C">
            <w:pPr>
              <w:rPr>
                <w:sz w:val="2"/>
                <w:szCs w:val="2"/>
              </w:rPr>
            </w:pPr>
          </w:p>
        </w:tc>
        <w:tc>
          <w:tcPr>
            <w:tcW w:w="340" w:type="dxa"/>
            <w:vAlign w:val="bottom"/>
          </w:tcPr>
          <w:p w14:paraId="5AEC2A5D" w14:textId="77777777" w:rsidR="004B413C" w:rsidRDefault="004B413C">
            <w:pPr>
              <w:rPr>
                <w:sz w:val="2"/>
                <w:szCs w:val="2"/>
              </w:rPr>
            </w:pPr>
          </w:p>
        </w:tc>
        <w:tc>
          <w:tcPr>
            <w:tcW w:w="360" w:type="dxa"/>
            <w:vAlign w:val="bottom"/>
          </w:tcPr>
          <w:p w14:paraId="31221E82" w14:textId="77777777" w:rsidR="004B413C" w:rsidRDefault="004B413C">
            <w:pPr>
              <w:rPr>
                <w:sz w:val="2"/>
                <w:szCs w:val="2"/>
              </w:rPr>
            </w:pPr>
          </w:p>
        </w:tc>
        <w:tc>
          <w:tcPr>
            <w:tcW w:w="340" w:type="dxa"/>
            <w:vAlign w:val="bottom"/>
          </w:tcPr>
          <w:p w14:paraId="04F92A36" w14:textId="77777777" w:rsidR="004B413C" w:rsidRDefault="004B413C">
            <w:pPr>
              <w:rPr>
                <w:sz w:val="2"/>
                <w:szCs w:val="2"/>
              </w:rPr>
            </w:pPr>
          </w:p>
        </w:tc>
        <w:tc>
          <w:tcPr>
            <w:tcW w:w="360" w:type="dxa"/>
            <w:vAlign w:val="bottom"/>
          </w:tcPr>
          <w:p w14:paraId="65D509F2" w14:textId="77777777" w:rsidR="004B413C" w:rsidRDefault="004B413C">
            <w:pPr>
              <w:rPr>
                <w:sz w:val="2"/>
                <w:szCs w:val="2"/>
              </w:rPr>
            </w:pPr>
          </w:p>
        </w:tc>
        <w:tc>
          <w:tcPr>
            <w:tcW w:w="340" w:type="dxa"/>
            <w:vAlign w:val="bottom"/>
          </w:tcPr>
          <w:p w14:paraId="38EB68D3" w14:textId="77777777" w:rsidR="004B413C" w:rsidRDefault="004B413C">
            <w:pPr>
              <w:rPr>
                <w:sz w:val="2"/>
                <w:szCs w:val="2"/>
              </w:rPr>
            </w:pPr>
          </w:p>
        </w:tc>
        <w:tc>
          <w:tcPr>
            <w:tcW w:w="360" w:type="dxa"/>
            <w:vAlign w:val="bottom"/>
          </w:tcPr>
          <w:p w14:paraId="3A212D4F" w14:textId="77777777" w:rsidR="004B413C" w:rsidRDefault="004B413C">
            <w:pPr>
              <w:rPr>
                <w:sz w:val="2"/>
                <w:szCs w:val="2"/>
              </w:rPr>
            </w:pPr>
          </w:p>
        </w:tc>
        <w:tc>
          <w:tcPr>
            <w:tcW w:w="340" w:type="dxa"/>
            <w:vAlign w:val="bottom"/>
          </w:tcPr>
          <w:p w14:paraId="25D4148E" w14:textId="77777777" w:rsidR="004B413C" w:rsidRDefault="004B413C">
            <w:pPr>
              <w:rPr>
                <w:sz w:val="2"/>
                <w:szCs w:val="2"/>
              </w:rPr>
            </w:pPr>
          </w:p>
        </w:tc>
        <w:tc>
          <w:tcPr>
            <w:tcW w:w="360" w:type="dxa"/>
            <w:vAlign w:val="bottom"/>
          </w:tcPr>
          <w:p w14:paraId="542551CB" w14:textId="77777777" w:rsidR="004B413C" w:rsidRDefault="004B413C">
            <w:pPr>
              <w:rPr>
                <w:sz w:val="2"/>
                <w:szCs w:val="2"/>
              </w:rPr>
            </w:pPr>
          </w:p>
        </w:tc>
        <w:tc>
          <w:tcPr>
            <w:tcW w:w="340" w:type="dxa"/>
            <w:vAlign w:val="bottom"/>
          </w:tcPr>
          <w:p w14:paraId="36BFBA27" w14:textId="77777777" w:rsidR="004B413C" w:rsidRDefault="004B413C">
            <w:pPr>
              <w:rPr>
                <w:sz w:val="2"/>
                <w:szCs w:val="2"/>
              </w:rPr>
            </w:pPr>
          </w:p>
        </w:tc>
        <w:tc>
          <w:tcPr>
            <w:tcW w:w="360" w:type="dxa"/>
            <w:vAlign w:val="bottom"/>
          </w:tcPr>
          <w:p w14:paraId="74554919" w14:textId="77777777" w:rsidR="004B413C" w:rsidRDefault="004B413C">
            <w:pPr>
              <w:rPr>
                <w:sz w:val="2"/>
                <w:szCs w:val="2"/>
              </w:rPr>
            </w:pPr>
          </w:p>
        </w:tc>
        <w:tc>
          <w:tcPr>
            <w:tcW w:w="340" w:type="dxa"/>
            <w:vAlign w:val="bottom"/>
          </w:tcPr>
          <w:p w14:paraId="06E2499C" w14:textId="77777777" w:rsidR="004B413C" w:rsidRDefault="004B413C">
            <w:pPr>
              <w:rPr>
                <w:sz w:val="2"/>
                <w:szCs w:val="2"/>
              </w:rPr>
            </w:pPr>
          </w:p>
        </w:tc>
        <w:tc>
          <w:tcPr>
            <w:tcW w:w="360" w:type="dxa"/>
            <w:vAlign w:val="bottom"/>
          </w:tcPr>
          <w:p w14:paraId="322E8D29" w14:textId="77777777" w:rsidR="004B413C" w:rsidRDefault="004B413C">
            <w:pPr>
              <w:rPr>
                <w:sz w:val="2"/>
                <w:szCs w:val="2"/>
              </w:rPr>
            </w:pPr>
          </w:p>
        </w:tc>
        <w:tc>
          <w:tcPr>
            <w:tcW w:w="340" w:type="dxa"/>
            <w:vAlign w:val="bottom"/>
          </w:tcPr>
          <w:p w14:paraId="3EEA2D2B" w14:textId="77777777" w:rsidR="004B413C" w:rsidRDefault="004B413C">
            <w:pPr>
              <w:rPr>
                <w:sz w:val="2"/>
                <w:szCs w:val="2"/>
              </w:rPr>
            </w:pPr>
          </w:p>
        </w:tc>
        <w:tc>
          <w:tcPr>
            <w:tcW w:w="360" w:type="dxa"/>
            <w:vAlign w:val="bottom"/>
          </w:tcPr>
          <w:p w14:paraId="38D3AB34" w14:textId="77777777" w:rsidR="004B413C" w:rsidRDefault="004B413C">
            <w:pPr>
              <w:rPr>
                <w:sz w:val="2"/>
                <w:szCs w:val="2"/>
              </w:rPr>
            </w:pPr>
          </w:p>
        </w:tc>
        <w:tc>
          <w:tcPr>
            <w:tcW w:w="340" w:type="dxa"/>
            <w:vAlign w:val="bottom"/>
          </w:tcPr>
          <w:p w14:paraId="2B5BC8E7" w14:textId="77777777" w:rsidR="004B413C" w:rsidRDefault="004B413C">
            <w:pPr>
              <w:rPr>
                <w:sz w:val="2"/>
                <w:szCs w:val="2"/>
              </w:rPr>
            </w:pPr>
          </w:p>
        </w:tc>
        <w:tc>
          <w:tcPr>
            <w:tcW w:w="360" w:type="dxa"/>
            <w:vAlign w:val="bottom"/>
          </w:tcPr>
          <w:p w14:paraId="7B3705AE" w14:textId="77777777" w:rsidR="004B413C" w:rsidRDefault="004B413C">
            <w:pPr>
              <w:rPr>
                <w:sz w:val="2"/>
                <w:szCs w:val="2"/>
              </w:rPr>
            </w:pPr>
          </w:p>
        </w:tc>
        <w:tc>
          <w:tcPr>
            <w:tcW w:w="340" w:type="dxa"/>
            <w:vAlign w:val="bottom"/>
          </w:tcPr>
          <w:p w14:paraId="08E1D428" w14:textId="77777777" w:rsidR="004B413C" w:rsidRDefault="004B413C">
            <w:pPr>
              <w:rPr>
                <w:sz w:val="2"/>
                <w:szCs w:val="2"/>
              </w:rPr>
            </w:pPr>
          </w:p>
        </w:tc>
        <w:tc>
          <w:tcPr>
            <w:tcW w:w="360" w:type="dxa"/>
            <w:vAlign w:val="bottom"/>
          </w:tcPr>
          <w:p w14:paraId="5A94C464" w14:textId="77777777" w:rsidR="004B413C" w:rsidRDefault="004B413C">
            <w:pPr>
              <w:rPr>
                <w:sz w:val="2"/>
                <w:szCs w:val="2"/>
              </w:rPr>
            </w:pPr>
          </w:p>
        </w:tc>
        <w:tc>
          <w:tcPr>
            <w:tcW w:w="340" w:type="dxa"/>
            <w:vAlign w:val="bottom"/>
          </w:tcPr>
          <w:p w14:paraId="183F2392" w14:textId="77777777" w:rsidR="004B413C" w:rsidRDefault="004B413C">
            <w:pPr>
              <w:rPr>
                <w:sz w:val="2"/>
                <w:szCs w:val="2"/>
              </w:rPr>
            </w:pPr>
          </w:p>
        </w:tc>
        <w:tc>
          <w:tcPr>
            <w:tcW w:w="360" w:type="dxa"/>
            <w:vAlign w:val="bottom"/>
          </w:tcPr>
          <w:p w14:paraId="49445974" w14:textId="77777777" w:rsidR="004B413C" w:rsidRDefault="004B413C">
            <w:pPr>
              <w:rPr>
                <w:sz w:val="2"/>
                <w:szCs w:val="2"/>
              </w:rPr>
            </w:pPr>
          </w:p>
        </w:tc>
        <w:tc>
          <w:tcPr>
            <w:tcW w:w="340" w:type="dxa"/>
            <w:vAlign w:val="bottom"/>
          </w:tcPr>
          <w:p w14:paraId="5E288092" w14:textId="77777777" w:rsidR="004B413C" w:rsidRDefault="004B413C">
            <w:pPr>
              <w:rPr>
                <w:sz w:val="2"/>
                <w:szCs w:val="2"/>
              </w:rPr>
            </w:pPr>
          </w:p>
        </w:tc>
        <w:tc>
          <w:tcPr>
            <w:tcW w:w="360" w:type="dxa"/>
            <w:vAlign w:val="bottom"/>
          </w:tcPr>
          <w:p w14:paraId="52D93B2D" w14:textId="77777777" w:rsidR="004B413C" w:rsidRDefault="004B413C">
            <w:pPr>
              <w:rPr>
                <w:sz w:val="2"/>
                <w:szCs w:val="2"/>
              </w:rPr>
            </w:pPr>
          </w:p>
        </w:tc>
        <w:tc>
          <w:tcPr>
            <w:tcW w:w="340" w:type="dxa"/>
            <w:vAlign w:val="bottom"/>
          </w:tcPr>
          <w:p w14:paraId="72C01AE4" w14:textId="77777777" w:rsidR="004B413C" w:rsidRDefault="004B413C">
            <w:pPr>
              <w:rPr>
                <w:sz w:val="2"/>
                <w:szCs w:val="2"/>
              </w:rPr>
            </w:pPr>
          </w:p>
        </w:tc>
        <w:tc>
          <w:tcPr>
            <w:tcW w:w="360" w:type="dxa"/>
            <w:vAlign w:val="bottom"/>
          </w:tcPr>
          <w:p w14:paraId="4ED48C19" w14:textId="77777777" w:rsidR="004B413C" w:rsidRDefault="004B413C">
            <w:pPr>
              <w:rPr>
                <w:sz w:val="2"/>
                <w:szCs w:val="2"/>
              </w:rPr>
            </w:pPr>
          </w:p>
        </w:tc>
        <w:tc>
          <w:tcPr>
            <w:tcW w:w="340" w:type="dxa"/>
            <w:vAlign w:val="bottom"/>
          </w:tcPr>
          <w:p w14:paraId="4B0F6AE1" w14:textId="77777777" w:rsidR="004B413C" w:rsidRDefault="004B413C">
            <w:pPr>
              <w:rPr>
                <w:sz w:val="2"/>
                <w:szCs w:val="2"/>
              </w:rPr>
            </w:pPr>
          </w:p>
        </w:tc>
        <w:tc>
          <w:tcPr>
            <w:tcW w:w="360" w:type="dxa"/>
            <w:vAlign w:val="bottom"/>
          </w:tcPr>
          <w:p w14:paraId="298424BD" w14:textId="77777777" w:rsidR="004B413C" w:rsidRDefault="004B413C">
            <w:pPr>
              <w:rPr>
                <w:sz w:val="2"/>
                <w:szCs w:val="2"/>
              </w:rPr>
            </w:pPr>
          </w:p>
        </w:tc>
        <w:tc>
          <w:tcPr>
            <w:tcW w:w="340" w:type="dxa"/>
            <w:vAlign w:val="bottom"/>
          </w:tcPr>
          <w:p w14:paraId="4D8228D2" w14:textId="77777777" w:rsidR="004B413C" w:rsidRDefault="004B413C">
            <w:pPr>
              <w:rPr>
                <w:sz w:val="2"/>
                <w:szCs w:val="2"/>
              </w:rPr>
            </w:pPr>
          </w:p>
        </w:tc>
        <w:tc>
          <w:tcPr>
            <w:tcW w:w="520" w:type="dxa"/>
            <w:vAlign w:val="bottom"/>
          </w:tcPr>
          <w:p w14:paraId="1564E90B" w14:textId="77777777" w:rsidR="004B413C" w:rsidRDefault="004B413C">
            <w:pPr>
              <w:rPr>
                <w:sz w:val="2"/>
                <w:szCs w:val="2"/>
              </w:rPr>
            </w:pPr>
          </w:p>
        </w:tc>
        <w:tc>
          <w:tcPr>
            <w:tcW w:w="0" w:type="dxa"/>
            <w:vAlign w:val="bottom"/>
          </w:tcPr>
          <w:p w14:paraId="5B4CFBEC" w14:textId="77777777" w:rsidR="004B413C" w:rsidRDefault="004B413C">
            <w:pPr>
              <w:spacing w:line="20" w:lineRule="exact"/>
              <w:rPr>
                <w:sz w:val="1"/>
                <w:szCs w:val="1"/>
              </w:rPr>
            </w:pPr>
          </w:p>
        </w:tc>
      </w:tr>
      <w:tr w:rsidR="004B413C" w14:paraId="2A1A36A4" w14:textId="77777777">
        <w:trPr>
          <w:trHeight w:val="186"/>
        </w:trPr>
        <w:tc>
          <w:tcPr>
            <w:tcW w:w="180" w:type="dxa"/>
            <w:vMerge w:val="restart"/>
            <w:textDirection w:val="btLr"/>
            <w:vAlign w:val="bottom"/>
          </w:tcPr>
          <w:p w14:paraId="71149E98" w14:textId="77777777" w:rsidR="004B413C" w:rsidRDefault="00EC2FEA">
            <w:pPr>
              <w:rPr>
                <w:sz w:val="20"/>
                <w:szCs w:val="20"/>
              </w:rPr>
            </w:pPr>
            <w:r>
              <w:rPr>
                <w:rFonts w:ascii="Arial" w:eastAsia="Arial" w:hAnsi="Arial" w:cs="Arial"/>
                <w:w w:val="89"/>
                <w:sz w:val="20"/>
                <w:szCs w:val="20"/>
              </w:rPr>
              <w:t>Year</w:t>
            </w:r>
          </w:p>
        </w:tc>
        <w:tc>
          <w:tcPr>
            <w:tcW w:w="780" w:type="dxa"/>
            <w:vAlign w:val="bottom"/>
          </w:tcPr>
          <w:p w14:paraId="3F151512" w14:textId="77777777" w:rsidR="004B413C" w:rsidRDefault="00EC2FEA">
            <w:pPr>
              <w:ind w:right="281"/>
              <w:jc w:val="right"/>
              <w:rPr>
                <w:sz w:val="20"/>
                <w:szCs w:val="20"/>
              </w:rPr>
            </w:pPr>
            <w:r>
              <w:rPr>
                <w:rFonts w:ascii="Arial" w:eastAsia="Arial" w:hAnsi="Arial" w:cs="Arial"/>
                <w:color w:val="4D4D4D"/>
                <w:sz w:val="16"/>
                <w:szCs w:val="16"/>
              </w:rPr>
              <w:t>2015</w:t>
            </w:r>
          </w:p>
        </w:tc>
        <w:tc>
          <w:tcPr>
            <w:tcW w:w="360" w:type="dxa"/>
            <w:vAlign w:val="bottom"/>
          </w:tcPr>
          <w:p w14:paraId="26D62417" w14:textId="77777777" w:rsidR="004B413C" w:rsidRDefault="004B413C">
            <w:pPr>
              <w:rPr>
                <w:sz w:val="16"/>
                <w:szCs w:val="16"/>
              </w:rPr>
            </w:pPr>
          </w:p>
        </w:tc>
        <w:tc>
          <w:tcPr>
            <w:tcW w:w="340" w:type="dxa"/>
            <w:vAlign w:val="bottom"/>
          </w:tcPr>
          <w:p w14:paraId="003343F3" w14:textId="77777777" w:rsidR="004B413C" w:rsidRDefault="004B413C">
            <w:pPr>
              <w:rPr>
                <w:sz w:val="16"/>
                <w:szCs w:val="16"/>
              </w:rPr>
            </w:pPr>
          </w:p>
        </w:tc>
        <w:tc>
          <w:tcPr>
            <w:tcW w:w="360" w:type="dxa"/>
            <w:vAlign w:val="bottom"/>
          </w:tcPr>
          <w:p w14:paraId="49C28097" w14:textId="77777777" w:rsidR="004B413C" w:rsidRDefault="004B413C">
            <w:pPr>
              <w:rPr>
                <w:sz w:val="16"/>
                <w:szCs w:val="16"/>
              </w:rPr>
            </w:pPr>
          </w:p>
        </w:tc>
        <w:tc>
          <w:tcPr>
            <w:tcW w:w="340" w:type="dxa"/>
            <w:vAlign w:val="bottom"/>
          </w:tcPr>
          <w:p w14:paraId="45CC0D5A" w14:textId="77777777" w:rsidR="004B413C" w:rsidRDefault="004B413C">
            <w:pPr>
              <w:rPr>
                <w:sz w:val="16"/>
                <w:szCs w:val="16"/>
              </w:rPr>
            </w:pPr>
          </w:p>
        </w:tc>
        <w:tc>
          <w:tcPr>
            <w:tcW w:w="360" w:type="dxa"/>
            <w:vAlign w:val="bottom"/>
          </w:tcPr>
          <w:p w14:paraId="40291E85" w14:textId="77777777" w:rsidR="004B413C" w:rsidRDefault="004B413C">
            <w:pPr>
              <w:rPr>
                <w:sz w:val="16"/>
                <w:szCs w:val="16"/>
              </w:rPr>
            </w:pPr>
          </w:p>
        </w:tc>
        <w:tc>
          <w:tcPr>
            <w:tcW w:w="340" w:type="dxa"/>
            <w:vAlign w:val="bottom"/>
          </w:tcPr>
          <w:p w14:paraId="0484B295" w14:textId="77777777" w:rsidR="004B413C" w:rsidRDefault="004B413C">
            <w:pPr>
              <w:rPr>
                <w:sz w:val="16"/>
                <w:szCs w:val="16"/>
              </w:rPr>
            </w:pPr>
          </w:p>
        </w:tc>
        <w:tc>
          <w:tcPr>
            <w:tcW w:w="360" w:type="dxa"/>
            <w:vAlign w:val="bottom"/>
          </w:tcPr>
          <w:p w14:paraId="71C39E92" w14:textId="77777777" w:rsidR="004B413C" w:rsidRDefault="004B413C">
            <w:pPr>
              <w:rPr>
                <w:sz w:val="16"/>
                <w:szCs w:val="16"/>
              </w:rPr>
            </w:pPr>
          </w:p>
        </w:tc>
        <w:tc>
          <w:tcPr>
            <w:tcW w:w="340" w:type="dxa"/>
            <w:vAlign w:val="bottom"/>
          </w:tcPr>
          <w:p w14:paraId="78A739D3" w14:textId="77777777" w:rsidR="004B413C" w:rsidRDefault="004B413C">
            <w:pPr>
              <w:rPr>
                <w:sz w:val="16"/>
                <w:szCs w:val="16"/>
              </w:rPr>
            </w:pPr>
          </w:p>
        </w:tc>
        <w:tc>
          <w:tcPr>
            <w:tcW w:w="360" w:type="dxa"/>
            <w:vAlign w:val="bottom"/>
          </w:tcPr>
          <w:p w14:paraId="42625E58" w14:textId="77777777" w:rsidR="004B413C" w:rsidRDefault="004B413C">
            <w:pPr>
              <w:rPr>
                <w:sz w:val="16"/>
                <w:szCs w:val="16"/>
              </w:rPr>
            </w:pPr>
          </w:p>
        </w:tc>
        <w:tc>
          <w:tcPr>
            <w:tcW w:w="340" w:type="dxa"/>
            <w:vAlign w:val="bottom"/>
          </w:tcPr>
          <w:p w14:paraId="52CA3833" w14:textId="77777777" w:rsidR="004B413C" w:rsidRDefault="004B413C">
            <w:pPr>
              <w:rPr>
                <w:sz w:val="16"/>
                <w:szCs w:val="16"/>
              </w:rPr>
            </w:pPr>
          </w:p>
        </w:tc>
        <w:tc>
          <w:tcPr>
            <w:tcW w:w="360" w:type="dxa"/>
            <w:vAlign w:val="bottom"/>
          </w:tcPr>
          <w:p w14:paraId="32DADB63" w14:textId="77777777" w:rsidR="004B413C" w:rsidRDefault="004B413C">
            <w:pPr>
              <w:rPr>
                <w:sz w:val="16"/>
                <w:szCs w:val="16"/>
              </w:rPr>
            </w:pPr>
          </w:p>
        </w:tc>
        <w:tc>
          <w:tcPr>
            <w:tcW w:w="340" w:type="dxa"/>
            <w:vAlign w:val="bottom"/>
          </w:tcPr>
          <w:p w14:paraId="111F3D29" w14:textId="77777777" w:rsidR="004B413C" w:rsidRDefault="004B413C">
            <w:pPr>
              <w:rPr>
                <w:sz w:val="16"/>
                <w:szCs w:val="16"/>
              </w:rPr>
            </w:pPr>
          </w:p>
        </w:tc>
        <w:tc>
          <w:tcPr>
            <w:tcW w:w="360" w:type="dxa"/>
            <w:vAlign w:val="bottom"/>
          </w:tcPr>
          <w:p w14:paraId="7679F95A" w14:textId="77777777" w:rsidR="004B413C" w:rsidRDefault="004B413C">
            <w:pPr>
              <w:rPr>
                <w:sz w:val="16"/>
                <w:szCs w:val="16"/>
              </w:rPr>
            </w:pPr>
          </w:p>
        </w:tc>
        <w:tc>
          <w:tcPr>
            <w:tcW w:w="340" w:type="dxa"/>
            <w:vAlign w:val="bottom"/>
          </w:tcPr>
          <w:p w14:paraId="405FD906" w14:textId="77777777" w:rsidR="004B413C" w:rsidRDefault="004B413C">
            <w:pPr>
              <w:rPr>
                <w:sz w:val="16"/>
                <w:szCs w:val="16"/>
              </w:rPr>
            </w:pPr>
          </w:p>
        </w:tc>
        <w:tc>
          <w:tcPr>
            <w:tcW w:w="360" w:type="dxa"/>
            <w:vAlign w:val="bottom"/>
          </w:tcPr>
          <w:p w14:paraId="3815813D" w14:textId="77777777" w:rsidR="004B413C" w:rsidRDefault="004B413C">
            <w:pPr>
              <w:rPr>
                <w:sz w:val="16"/>
                <w:szCs w:val="16"/>
              </w:rPr>
            </w:pPr>
          </w:p>
        </w:tc>
        <w:tc>
          <w:tcPr>
            <w:tcW w:w="340" w:type="dxa"/>
            <w:vAlign w:val="bottom"/>
          </w:tcPr>
          <w:p w14:paraId="2C0BD4A2" w14:textId="77777777" w:rsidR="004B413C" w:rsidRDefault="004B413C">
            <w:pPr>
              <w:rPr>
                <w:sz w:val="16"/>
                <w:szCs w:val="16"/>
              </w:rPr>
            </w:pPr>
          </w:p>
        </w:tc>
        <w:tc>
          <w:tcPr>
            <w:tcW w:w="360" w:type="dxa"/>
            <w:vAlign w:val="bottom"/>
          </w:tcPr>
          <w:p w14:paraId="5CE90BAA" w14:textId="77777777" w:rsidR="004B413C" w:rsidRDefault="004B413C">
            <w:pPr>
              <w:rPr>
                <w:sz w:val="16"/>
                <w:szCs w:val="16"/>
              </w:rPr>
            </w:pPr>
          </w:p>
        </w:tc>
        <w:tc>
          <w:tcPr>
            <w:tcW w:w="340" w:type="dxa"/>
            <w:vAlign w:val="bottom"/>
          </w:tcPr>
          <w:p w14:paraId="7371572A" w14:textId="77777777" w:rsidR="004B413C" w:rsidRDefault="004B413C">
            <w:pPr>
              <w:rPr>
                <w:sz w:val="16"/>
                <w:szCs w:val="16"/>
              </w:rPr>
            </w:pPr>
          </w:p>
        </w:tc>
        <w:tc>
          <w:tcPr>
            <w:tcW w:w="360" w:type="dxa"/>
            <w:vAlign w:val="bottom"/>
          </w:tcPr>
          <w:p w14:paraId="5E29E15D" w14:textId="77777777" w:rsidR="004B413C" w:rsidRDefault="004B413C">
            <w:pPr>
              <w:rPr>
                <w:sz w:val="16"/>
                <w:szCs w:val="16"/>
              </w:rPr>
            </w:pPr>
          </w:p>
        </w:tc>
        <w:tc>
          <w:tcPr>
            <w:tcW w:w="340" w:type="dxa"/>
            <w:vAlign w:val="bottom"/>
          </w:tcPr>
          <w:p w14:paraId="07B79769" w14:textId="77777777" w:rsidR="004B413C" w:rsidRDefault="004B413C">
            <w:pPr>
              <w:rPr>
                <w:sz w:val="16"/>
                <w:szCs w:val="16"/>
              </w:rPr>
            </w:pPr>
          </w:p>
        </w:tc>
        <w:tc>
          <w:tcPr>
            <w:tcW w:w="360" w:type="dxa"/>
            <w:vAlign w:val="bottom"/>
          </w:tcPr>
          <w:p w14:paraId="29385CD4" w14:textId="77777777" w:rsidR="004B413C" w:rsidRDefault="004B413C">
            <w:pPr>
              <w:rPr>
                <w:sz w:val="16"/>
                <w:szCs w:val="16"/>
              </w:rPr>
            </w:pPr>
          </w:p>
        </w:tc>
        <w:tc>
          <w:tcPr>
            <w:tcW w:w="340" w:type="dxa"/>
            <w:vAlign w:val="bottom"/>
          </w:tcPr>
          <w:p w14:paraId="724E0801" w14:textId="77777777" w:rsidR="004B413C" w:rsidRDefault="004B413C">
            <w:pPr>
              <w:rPr>
                <w:sz w:val="16"/>
                <w:szCs w:val="16"/>
              </w:rPr>
            </w:pPr>
          </w:p>
        </w:tc>
        <w:tc>
          <w:tcPr>
            <w:tcW w:w="360" w:type="dxa"/>
            <w:vAlign w:val="bottom"/>
          </w:tcPr>
          <w:p w14:paraId="36960A25" w14:textId="77777777" w:rsidR="004B413C" w:rsidRDefault="004B413C">
            <w:pPr>
              <w:rPr>
                <w:sz w:val="16"/>
                <w:szCs w:val="16"/>
              </w:rPr>
            </w:pPr>
          </w:p>
        </w:tc>
        <w:tc>
          <w:tcPr>
            <w:tcW w:w="340" w:type="dxa"/>
            <w:vAlign w:val="bottom"/>
          </w:tcPr>
          <w:p w14:paraId="351009FB" w14:textId="77777777" w:rsidR="004B413C" w:rsidRDefault="004B413C">
            <w:pPr>
              <w:rPr>
                <w:sz w:val="16"/>
                <w:szCs w:val="16"/>
              </w:rPr>
            </w:pPr>
          </w:p>
        </w:tc>
        <w:tc>
          <w:tcPr>
            <w:tcW w:w="360" w:type="dxa"/>
            <w:vAlign w:val="bottom"/>
          </w:tcPr>
          <w:p w14:paraId="435BA22C" w14:textId="77777777" w:rsidR="004B413C" w:rsidRDefault="004B413C">
            <w:pPr>
              <w:rPr>
                <w:sz w:val="16"/>
                <w:szCs w:val="16"/>
              </w:rPr>
            </w:pPr>
          </w:p>
        </w:tc>
        <w:tc>
          <w:tcPr>
            <w:tcW w:w="340" w:type="dxa"/>
            <w:vAlign w:val="bottom"/>
          </w:tcPr>
          <w:p w14:paraId="2D695078" w14:textId="77777777" w:rsidR="004B413C" w:rsidRDefault="004B413C">
            <w:pPr>
              <w:rPr>
                <w:sz w:val="16"/>
                <w:szCs w:val="16"/>
              </w:rPr>
            </w:pPr>
          </w:p>
        </w:tc>
        <w:tc>
          <w:tcPr>
            <w:tcW w:w="360" w:type="dxa"/>
            <w:vAlign w:val="bottom"/>
          </w:tcPr>
          <w:p w14:paraId="3C40E74E" w14:textId="77777777" w:rsidR="004B413C" w:rsidRDefault="004B413C">
            <w:pPr>
              <w:rPr>
                <w:sz w:val="16"/>
                <w:szCs w:val="16"/>
              </w:rPr>
            </w:pPr>
          </w:p>
        </w:tc>
        <w:tc>
          <w:tcPr>
            <w:tcW w:w="340" w:type="dxa"/>
            <w:vAlign w:val="bottom"/>
          </w:tcPr>
          <w:p w14:paraId="20F681C4" w14:textId="77777777" w:rsidR="004B413C" w:rsidRDefault="004B413C">
            <w:pPr>
              <w:rPr>
                <w:sz w:val="16"/>
                <w:szCs w:val="16"/>
              </w:rPr>
            </w:pPr>
          </w:p>
        </w:tc>
        <w:tc>
          <w:tcPr>
            <w:tcW w:w="360" w:type="dxa"/>
            <w:vAlign w:val="bottom"/>
          </w:tcPr>
          <w:p w14:paraId="2BDCFB4B" w14:textId="77777777" w:rsidR="004B413C" w:rsidRDefault="004B413C">
            <w:pPr>
              <w:rPr>
                <w:sz w:val="16"/>
                <w:szCs w:val="16"/>
              </w:rPr>
            </w:pPr>
          </w:p>
        </w:tc>
        <w:tc>
          <w:tcPr>
            <w:tcW w:w="340" w:type="dxa"/>
            <w:vAlign w:val="bottom"/>
          </w:tcPr>
          <w:p w14:paraId="57A143D6" w14:textId="77777777" w:rsidR="004B413C" w:rsidRDefault="004B413C">
            <w:pPr>
              <w:rPr>
                <w:sz w:val="16"/>
                <w:szCs w:val="16"/>
              </w:rPr>
            </w:pPr>
          </w:p>
        </w:tc>
        <w:tc>
          <w:tcPr>
            <w:tcW w:w="360" w:type="dxa"/>
            <w:vAlign w:val="bottom"/>
          </w:tcPr>
          <w:p w14:paraId="60B44F8B" w14:textId="77777777" w:rsidR="004B413C" w:rsidRDefault="004B413C">
            <w:pPr>
              <w:rPr>
                <w:sz w:val="16"/>
                <w:szCs w:val="16"/>
              </w:rPr>
            </w:pPr>
          </w:p>
        </w:tc>
        <w:tc>
          <w:tcPr>
            <w:tcW w:w="340" w:type="dxa"/>
            <w:vAlign w:val="bottom"/>
          </w:tcPr>
          <w:p w14:paraId="005C696E" w14:textId="77777777" w:rsidR="004B413C" w:rsidRDefault="004B413C">
            <w:pPr>
              <w:rPr>
                <w:sz w:val="16"/>
                <w:szCs w:val="16"/>
              </w:rPr>
            </w:pPr>
          </w:p>
        </w:tc>
        <w:tc>
          <w:tcPr>
            <w:tcW w:w="520" w:type="dxa"/>
            <w:vAlign w:val="bottom"/>
          </w:tcPr>
          <w:p w14:paraId="744563F2" w14:textId="77777777" w:rsidR="004B413C" w:rsidRDefault="004B413C">
            <w:pPr>
              <w:rPr>
                <w:sz w:val="16"/>
                <w:szCs w:val="16"/>
              </w:rPr>
            </w:pPr>
          </w:p>
        </w:tc>
        <w:tc>
          <w:tcPr>
            <w:tcW w:w="0" w:type="dxa"/>
            <w:vAlign w:val="bottom"/>
          </w:tcPr>
          <w:p w14:paraId="25182398" w14:textId="77777777" w:rsidR="004B413C" w:rsidRDefault="004B413C">
            <w:pPr>
              <w:rPr>
                <w:sz w:val="1"/>
                <w:szCs w:val="1"/>
              </w:rPr>
            </w:pPr>
          </w:p>
        </w:tc>
      </w:tr>
      <w:tr w:rsidR="004B413C" w14:paraId="7A1444D3" w14:textId="77777777">
        <w:trPr>
          <w:trHeight w:val="248"/>
        </w:trPr>
        <w:tc>
          <w:tcPr>
            <w:tcW w:w="180" w:type="dxa"/>
            <w:vMerge/>
            <w:vAlign w:val="bottom"/>
          </w:tcPr>
          <w:p w14:paraId="4AAF02CD" w14:textId="77777777" w:rsidR="004B413C" w:rsidRDefault="004B413C">
            <w:pPr>
              <w:rPr>
                <w:sz w:val="21"/>
                <w:szCs w:val="21"/>
              </w:rPr>
            </w:pPr>
          </w:p>
        </w:tc>
        <w:tc>
          <w:tcPr>
            <w:tcW w:w="780" w:type="dxa"/>
            <w:vMerge w:val="restart"/>
            <w:vAlign w:val="bottom"/>
          </w:tcPr>
          <w:p w14:paraId="370B486B" w14:textId="77777777" w:rsidR="004B413C" w:rsidRDefault="00EC2FEA">
            <w:pPr>
              <w:ind w:right="281"/>
              <w:jc w:val="right"/>
              <w:rPr>
                <w:sz w:val="20"/>
                <w:szCs w:val="20"/>
              </w:rPr>
            </w:pPr>
            <w:r>
              <w:rPr>
                <w:rFonts w:ascii="Arial" w:eastAsia="Arial" w:hAnsi="Arial" w:cs="Arial"/>
                <w:color w:val="4D4D4D"/>
                <w:sz w:val="16"/>
                <w:szCs w:val="16"/>
              </w:rPr>
              <w:t>2000</w:t>
            </w:r>
          </w:p>
        </w:tc>
        <w:tc>
          <w:tcPr>
            <w:tcW w:w="360" w:type="dxa"/>
            <w:vAlign w:val="bottom"/>
          </w:tcPr>
          <w:p w14:paraId="46E5F176" w14:textId="77777777" w:rsidR="004B413C" w:rsidRDefault="004B413C">
            <w:pPr>
              <w:rPr>
                <w:sz w:val="21"/>
                <w:szCs w:val="21"/>
              </w:rPr>
            </w:pPr>
          </w:p>
        </w:tc>
        <w:tc>
          <w:tcPr>
            <w:tcW w:w="340" w:type="dxa"/>
            <w:vAlign w:val="bottom"/>
          </w:tcPr>
          <w:p w14:paraId="7E6D055E" w14:textId="77777777" w:rsidR="004B413C" w:rsidRDefault="004B413C">
            <w:pPr>
              <w:rPr>
                <w:sz w:val="21"/>
                <w:szCs w:val="21"/>
              </w:rPr>
            </w:pPr>
          </w:p>
        </w:tc>
        <w:tc>
          <w:tcPr>
            <w:tcW w:w="360" w:type="dxa"/>
            <w:vAlign w:val="bottom"/>
          </w:tcPr>
          <w:p w14:paraId="3773EE9F" w14:textId="77777777" w:rsidR="004B413C" w:rsidRDefault="004B413C">
            <w:pPr>
              <w:rPr>
                <w:sz w:val="21"/>
                <w:szCs w:val="21"/>
              </w:rPr>
            </w:pPr>
          </w:p>
        </w:tc>
        <w:tc>
          <w:tcPr>
            <w:tcW w:w="340" w:type="dxa"/>
            <w:vAlign w:val="bottom"/>
          </w:tcPr>
          <w:p w14:paraId="75960CD2" w14:textId="77777777" w:rsidR="004B413C" w:rsidRDefault="004B413C">
            <w:pPr>
              <w:rPr>
                <w:sz w:val="21"/>
                <w:szCs w:val="21"/>
              </w:rPr>
            </w:pPr>
          </w:p>
        </w:tc>
        <w:tc>
          <w:tcPr>
            <w:tcW w:w="360" w:type="dxa"/>
            <w:vAlign w:val="bottom"/>
          </w:tcPr>
          <w:p w14:paraId="1876C3EF" w14:textId="77777777" w:rsidR="004B413C" w:rsidRDefault="004B413C">
            <w:pPr>
              <w:rPr>
                <w:sz w:val="21"/>
                <w:szCs w:val="21"/>
              </w:rPr>
            </w:pPr>
          </w:p>
        </w:tc>
        <w:tc>
          <w:tcPr>
            <w:tcW w:w="340" w:type="dxa"/>
            <w:vAlign w:val="bottom"/>
          </w:tcPr>
          <w:p w14:paraId="1F47742E" w14:textId="77777777" w:rsidR="004B413C" w:rsidRDefault="004B413C">
            <w:pPr>
              <w:rPr>
                <w:sz w:val="21"/>
                <w:szCs w:val="21"/>
              </w:rPr>
            </w:pPr>
          </w:p>
        </w:tc>
        <w:tc>
          <w:tcPr>
            <w:tcW w:w="360" w:type="dxa"/>
            <w:vAlign w:val="bottom"/>
          </w:tcPr>
          <w:p w14:paraId="1340BFB6" w14:textId="77777777" w:rsidR="004B413C" w:rsidRDefault="004B413C">
            <w:pPr>
              <w:rPr>
                <w:sz w:val="21"/>
                <w:szCs w:val="21"/>
              </w:rPr>
            </w:pPr>
          </w:p>
        </w:tc>
        <w:tc>
          <w:tcPr>
            <w:tcW w:w="340" w:type="dxa"/>
            <w:vAlign w:val="bottom"/>
          </w:tcPr>
          <w:p w14:paraId="36076908" w14:textId="77777777" w:rsidR="004B413C" w:rsidRDefault="004B413C">
            <w:pPr>
              <w:rPr>
                <w:sz w:val="21"/>
                <w:szCs w:val="21"/>
              </w:rPr>
            </w:pPr>
          </w:p>
        </w:tc>
        <w:tc>
          <w:tcPr>
            <w:tcW w:w="360" w:type="dxa"/>
            <w:vAlign w:val="bottom"/>
          </w:tcPr>
          <w:p w14:paraId="55552F6C" w14:textId="77777777" w:rsidR="004B413C" w:rsidRDefault="004B413C">
            <w:pPr>
              <w:rPr>
                <w:sz w:val="21"/>
                <w:szCs w:val="21"/>
              </w:rPr>
            </w:pPr>
          </w:p>
        </w:tc>
        <w:tc>
          <w:tcPr>
            <w:tcW w:w="340" w:type="dxa"/>
            <w:vAlign w:val="bottom"/>
          </w:tcPr>
          <w:p w14:paraId="40092211" w14:textId="77777777" w:rsidR="004B413C" w:rsidRDefault="004B413C">
            <w:pPr>
              <w:rPr>
                <w:sz w:val="21"/>
                <w:szCs w:val="21"/>
              </w:rPr>
            </w:pPr>
          </w:p>
        </w:tc>
        <w:tc>
          <w:tcPr>
            <w:tcW w:w="360" w:type="dxa"/>
            <w:vAlign w:val="bottom"/>
          </w:tcPr>
          <w:p w14:paraId="396CCC3B" w14:textId="77777777" w:rsidR="004B413C" w:rsidRDefault="004B413C">
            <w:pPr>
              <w:rPr>
                <w:sz w:val="21"/>
                <w:szCs w:val="21"/>
              </w:rPr>
            </w:pPr>
          </w:p>
        </w:tc>
        <w:tc>
          <w:tcPr>
            <w:tcW w:w="340" w:type="dxa"/>
            <w:vAlign w:val="bottom"/>
          </w:tcPr>
          <w:p w14:paraId="1DE3B60C" w14:textId="77777777" w:rsidR="004B413C" w:rsidRDefault="004B413C">
            <w:pPr>
              <w:rPr>
                <w:sz w:val="21"/>
                <w:szCs w:val="21"/>
              </w:rPr>
            </w:pPr>
          </w:p>
        </w:tc>
        <w:tc>
          <w:tcPr>
            <w:tcW w:w="360" w:type="dxa"/>
            <w:vAlign w:val="bottom"/>
          </w:tcPr>
          <w:p w14:paraId="43CBB031" w14:textId="77777777" w:rsidR="004B413C" w:rsidRDefault="004B413C">
            <w:pPr>
              <w:rPr>
                <w:sz w:val="21"/>
                <w:szCs w:val="21"/>
              </w:rPr>
            </w:pPr>
          </w:p>
        </w:tc>
        <w:tc>
          <w:tcPr>
            <w:tcW w:w="340" w:type="dxa"/>
            <w:vAlign w:val="bottom"/>
          </w:tcPr>
          <w:p w14:paraId="78332CBA" w14:textId="77777777" w:rsidR="004B413C" w:rsidRDefault="004B413C">
            <w:pPr>
              <w:rPr>
                <w:sz w:val="21"/>
                <w:szCs w:val="21"/>
              </w:rPr>
            </w:pPr>
          </w:p>
        </w:tc>
        <w:tc>
          <w:tcPr>
            <w:tcW w:w="360" w:type="dxa"/>
            <w:vAlign w:val="bottom"/>
          </w:tcPr>
          <w:p w14:paraId="5E47CF1C" w14:textId="77777777" w:rsidR="004B413C" w:rsidRDefault="004B413C">
            <w:pPr>
              <w:rPr>
                <w:sz w:val="21"/>
                <w:szCs w:val="21"/>
              </w:rPr>
            </w:pPr>
          </w:p>
        </w:tc>
        <w:tc>
          <w:tcPr>
            <w:tcW w:w="340" w:type="dxa"/>
            <w:vAlign w:val="bottom"/>
          </w:tcPr>
          <w:p w14:paraId="03E1429D" w14:textId="77777777" w:rsidR="004B413C" w:rsidRDefault="004B413C">
            <w:pPr>
              <w:rPr>
                <w:sz w:val="21"/>
                <w:szCs w:val="21"/>
              </w:rPr>
            </w:pPr>
          </w:p>
        </w:tc>
        <w:tc>
          <w:tcPr>
            <w:tcW w:w="360" w:type="dxa"/>
            <w:vAlign w:val="bottom"/>
          </w:tcPr>
          <w:p w14:paraId="73C5218D" w14:textId="77777777" w:rsidR="004B413C" w:rsidRDefault="004B413C">
            <w:pPr>
              <w:rPr>
                <w:sz w:val="21"/>
                <w:szCs w:val="21"/>
              </w:rPr>
            </w:pPr>
          </w:p>
        </w:tc>
        <w:tc>
          <w:tcPr>
            <w:tcW w:w="340" w:type="dxa"/>
            <w:vAlign w:val="bottom"/>
          </w:tcPr>
          <w:p w14:paraId="6CA517FB" w14:textId="77777777" w:rsidR="004B413C" w:rsidRDefault="004B413C">
            <w:pPr>
              <w:rPr>
                <w:sz w:val="21"/>
                <w:szCs w:val="21"/>
              </w:rPr>
            </w:pPr>
          </w:p>
        </w:tc>
        <w:tc>
          <w:tcPr>
            <w:tcW w:w="360" w:type="dxa"/>
            <w:vAlign w:val="bottom"/>
          </w:tcPr>
          <w:p w14:paraId="1495D878" w14:textId="77777777" w:rsidR="004B413C" w:rsidRDefault="004B413C">
            <w:pPr>
              <w:rPr>
                <w:sz w:val="21"/>
                <w:szCs w:val="21"/>
              </w:rPr>
            </w:pPr>
          </w:p>
        </w:tc>
        <w:tc>
          <w:tcPr>
            <w:tcW w:w="340" w:type="dxa"/>
            <w:vAlign w:val="bottom"/>
          </w:tcPr>
          <w:p w14:paraId="539E36CE" w14:textId="77777777" w:rsidR="004B413C" w:rsidRDefault="004B413C">
            <w:pPr>
              <w:rPr>
                <w:sz w:val="21"/>
                <w:szCs w:val="21"/>
              </w:rPr>
            </w:pPr>
          </w:p>
        </w:tc>
        <w:tc>
          <w:tcPr>
            <w:tcW w:w="360" w:type="dxa"/>
            <w:vAlign w:val="bottom"/>
          </w:tcPr>
          <w:p w14:paraId="77A9540D" w14:textId="77777777" w:rsidR="004B413C" w:rsidRDefault="004B413C">
            <w:pPr>
              <w:rPr>
                <w:sz w:val="21"/>
                <w:szCs w:val="21"/>
              </w:rPr>
            </w:pPr>
          </w:p>
        </w:tc>
        <w:tc>
          <w:tcPr>
            <w:tcW w:w="340" w:type="dxa"/>
            <w:vAlign w:val="bottom"/>
          </w:tcPr>
          <w:p w14:paraId="360A610C" w14:textId="77777777" w:rsidR="004B413C" w:rsidRDefault="004B413C">
            <w:pPr>
              <w:rPr>
                <w:sz w:val="21"/>
                <w:szCs w:val="21"/>
              </w:rPr>
            </w:pPr>
          </w:p>
        </w:tc>
        <w:tc>
          <w:tcPr>
            <w:tcW w:w="360" w:type="dxa"/>
            <w:vAlign w:val="bottom"/>
          </w:tcPr>
          <w:p w14:paraId="4739D99C" w14:textId="77777777" w:rsidR="004B413C" w:rsidRDefault="004B413C">
            <w:pPr>
              <w:rPr>
                <w:sz w:val="21"/>
                <w:szCs w:val="21"/>
              </w:rPr>
            </w:pPr>
          </w:p>
        </w:tc>
        <w:tc>
          <w:tcPr>
            <w:tcW w:w="340" w:type="dxa"/>
            <w:vAlign w:val="bottom"/>
          </w:tcPr>
          <w:p w14:paraId="115DFDC2" w14:textId="77777777" w:rsidR="004B413C" w:rsidRDefault="004B413C">
            <w:pPr>
              <w:rPr>
                <w:sz w:val="21"/>
                <w:szCs w:val="21"/>
              </w:rPr>
            </w:pPr>
          </w:p>
        </w:tc>
        <w:tc>
          <w:tcPr>
            <w:tcW w:w="360" w:type="dxa"/>
            <w:vAlign w:val="bottom"/>
          </w:tcPr>
          <w:p w14:paraId="5DDCA4E9" w14:textId="77777777" w:rsidR="004B413C" w:rsidRDefault="004B413C">
            <w:pPr>
              <w:rPr>
                <w:sz w:val="21"/>
                <w:szCs w:val="21"/>
              </w:rPr>
            </w:pPr>
          </w:p>
        </w:tc>
        <w:tc>
          <w:tcPr>
            <w:tcW w:w="340" w:type="dxa"/>
            <w:vAlign w:val="bottom"/>
          </w:tcPr>
          <w:p w14:paraId="74AF69A4" w14:textId="77777777" w:rsidR="004B413C" w:rsidRDefault="004B413C">
            <w:pPr>
              <w:rPr>
                <w:sz w:val="21"/>
                <w:szCs w:val="21"/>
              </w:rPr>
            </w:pPr>
          </w:p>
        </w:tc>
        <w:tc>
          <w:tcPr>
            <w:tcW w:w="360" w:type="dxa"/>
            <w:vAlign w:val="bottom"/>
          </w:tcPr>
          <w:p w14:paraId="0874A11B" w14:textId="77777777" w:rsidR="004B413C" w:rsidRDefault="004B413C">
            <w:pPr>
              <w:rPr>
                <w:sz w:val="21"/>
                <w:szCs w:val="21"/>
              </w:rPr>
            </w:pPr>
          </w:p>
        </w:tc>
        <w:tc>
          <w:tcPr>
            <w:tcW w:w="340" w:type="dxa"/>
            <w:vAlign w:val="bottom"/>
          </w:tcPr>
          <w:p w14:paraId="7D554B44" w14:textId="77777777" w:rsidR="004B413C" w:rsidRDefault="004B413C">
            <w:pPr>
              <w:rPr>
                <w:sz w:val="21"/>
                <w:szCs w:val="21"/>
              </w:rPr>
            </w:pPr>
          </w:p>
        </w:tc>
        <w:tc>
          <w:tcPr>
            <w:tcW w:w="360" w:type="dxa"/>
            <w:vAlign w:val="bottom"/>
          </w:tcPr>
          <w:p w14:paraId="4C357453" w14:textId="77777777" w:rsidR="004B413C" w:rsidRDefault="004B413C">
            <w:pPr>
              <w:rPr>
                <w:sz w:val="21"/>
                <w:szCs w:val="21"/>
              </w:rPr>
            </w:pPr>
          </w:p>
        </w:tc>
        <w:tc>
          <w:tcPr>
            <w:tcW w:w="340" w:type="dxa"/>
            <w:vAlign w:val="bottom"/>
          </w:tcPr>
          <w:p w14:paraId="39BC8179" w14:textId="77777777" w:rsidR="004B413C" w:rsidRDefault="004B413C">
            <w:pPr>
              <w:rPr>
                <w:sz w:val="21"/>
                <w:szCs w:val="21"/>
              </w:rPr>
            </w:pPr>
          </w:p>
        </w:tc>
        <w:tc>
          <w:tcPr>
            <w:tcW w:w="360" w:type="dxa"/>
            <w:vAlign w:val="bottom"/>
          </w:tcPr>
          <w:p w14:paraId="0FBFD953" w14:textId="77777777" w:rsidR="004B413C" w:rsidRDefault="004B413C">
            <w:pPr>
              <w:rPr>
                <w:sz w:val="21"/>
                <w:szCs w:val="21"/>
              </w:rPr>
            </w:pPr>
          </w:p>
        </w:tc>
        <w:tc>
          <w:tcPr>
            <w:tcW w:w="340" w:type="dxa"/>
            <w:vAlign w:val="bottom"/>
          </w:tcPr>
          <w:p w14:paraId="4E00FAE0" w14:textId="77777777" w:rsidR="004B413C" w:rsidRDefault="004B413C">
            <w:pPr>
              <w:rPr>
                <w:sz w:val="21"/>
                <w:szCs w:val="21"/>
              </w:rPr>
            </w:pPr>
          </w:p>
        </w:tc>
        <w:tc>
          <w:tcPr>
            <w:tcW w:w="520" w:type="dxa"/>
            <w:vAlign w:val="bottom"/>
          </w:tcPr>
          <w:p w14:paraId="16A54648" w14:textId="77777777" w:rsidR="004B413C" w:rsidRDefault="004B413C">
            <w:pPr>
              <w:rPr>
                <w:sz w:val="21"/>
                <w:szCs w:val="21"/>
              </w:rPr>
            </w:pPr>
          </w:p>
        </w:tc>
        <w:tc>
          <w:tcPr>
            <w:tcW w:w="0" w:type="dxa"/>
            <w:vAlign w:val="bottom"/>
          </w:tcPr>
          <w:p w14:paraId="5D860901" w14:textId="77777777" w:rsidR="004B413C" w:rsidRDefault="004B413C">
            <w:pPr>
              <w:rPr>
                <w:sz w:val="1"/>
                <w:szCs w:val="1"/>
              </w:rPr>
            </w:pPr>
          </w:p>
        </w:tc>
      </w:tr>
      <w:tr w:rsidR="004B413C" w14:paraId="2F46198F" w14:textId="77777777">
        <w:trPr>
          <w:trHeight w:val="23"/>
        </w:trPr>
        <w:tc>
          <w:tcPr>
            <w:tcW w:w="180" w:type="dxa"/>
            <w:vAlign w:val="bottom"/>
          </w:tcPr>
          <w:p w14:paraId="76A14E35" w14:textId="77777777" w:rsidR="004B413C" w:rsidRDefault="004B413C">
            <w:pPr>
              <w:rPr>
                <w:sz w:val="2"/>
                <w:szCs w:val="2"/>
              </w:rPr>
            </w:pPr>
          </w:p>
        </w:tc>
        <w:tc>
          <w:tcPr>
            <w:tcW w:w="780" w:type="dxa"/>
            <w:vMerge/>
            <w:vAlign w:val="bottom"/>
          </w:tcPr>
          <w:p w14:paraId="25423553" w14:textId="77777777" w:rsidR="004B413C" w:rsidRDefault="004B413C">
            <w:pPr>
              <w:rPr>
                <w:sz w:val="2"/>
                <w:szCs w:val="2"/>
              </w:rPr>
            </w:pPr>
          </w:p>
        </w:tc>
        <w:tc>
          <w:tcPr>
            <w:tcW w:w="360" w:type="dxa"/>
            <w:vAlign w:val="bottom"/>
          </w:tcPr>
          <w:p w14:paraId="7804848B" w14:textId="77777777" w:rsidR="004B413C" w:rsidRDefault="004B413C">
            <w:pPr>
              <w:rPr>
                <w:sz w:val="2"/>
                <w:szCs w:val="2"/>
              </w:rPr>
            </w:pPr>
          </w:p>
        </w:tc>
        <w:tc>
          <w:tcPr>
            <w:tcW w:w="340" w:type="dxa"/>
            <w:vAlign w:val="bottom"/>
          </w:tcPr>
          <w:p w14:paraId="605DCF11" w14:textId="77777777" w:rsidR="004B413C" w:rsidRDefault="004B413C">
            <w:pPr>
              <w:rPr>
                <w:sz w:val="2"/>
                <w:szCs w:val="2"/>
              </w:rPr>
            </w:pPr>
          </w:p>
        </w:tc>
        <w:tc>
          <w:tcPr>
            <w:tcW w:w="360" w:type="dxa"/>
            <w:vAlign w:val="bottom"/>
          </w:tcPr>
          <w:p w14:paraId="09DDA1B6" w14:textId="77777777" w:rsidR="004B413C" w:rsidRDefault="004B413C">
            <w:pPr>
              <w:rPr>
                <w:sz w:val="2"/>
                <w:szCs w:val="2"/>
              </w:rPr>
            </w:pPr>
          </w:p>
        </w:tc>
        <w:tc>
          <w:tcPr>
            <w:tcW w:w="340" w:type="dxa"/>
            <w:vAlign w:val="bottom"/>
          </w:tcPr>
          <w:p w14:paraId="16917120" w14:textId="77777777" w:rsidR="004B413C" w:rsidRDefault="004B413C">
            <w:pPr>
              <w:rPr>
                <w:sz w:val="2"/>
                <w:szCs w:val="2"/>
              </w:rPr>
            </w:pPr>
          </w:p>
        </w:tc>
        <w:tc>
          <w:tcPr>
            <w:tcW w:w="360" w:type="dxa"/>
            <w:vAlign w:val="bottom"/>
          </w:tcPr>
          <w:p w14:paraId="64ADA054" w14:textId="77777777" w:rsidR="004B413C" w:rsidRDefault="004B413C">
            <w:pPr>
              <w:rPr>
                <w:sz w:val="2"/>
                <w:szCs w:val="2"/>
              </w:rPr>
            </w:pPr>
          </w:p>
        </w:tc>
        <w:tc>
          <w:tcPr>
            <w:tcW w:w="340" w:type="dxa"/>
            <w:vAlign w:val="bottom"/>
          </w:tcPr>
          <w:p w14:paraId="73ECB032" w14:textId="77777777" w:rsidR="004B413C" w:rsidRDefault="004B413C">
            <w:pPr>
              <w:rPr>
                <w:sz w:val="2"/>
                <w:szCs w:val="2"/>
              </w:rPr>
            </w:pPr>
          </w:p>
        </w:tc>
        <w:tc>
          <w:tcPr>
            <w:tcW w:w="360" w:type="dxa"/>
            <w:vAlign w:val="bottom"/>
          </w:tcPr>
          <w:p w14:paraId="5A306DC4" w14:textId="77777777" w:rsidR="004B413C" w:rsidRDefault="004B413C">
            <w:pPr>
              <w:rPr>
                <w:sz w:val="2"/>
                <w:szCs w:val="2"/>
              </w:rPr>
            </w:pPr>
          </w:p>
        </w:tc>
        <w:tc>
          <w:tcPr>
            <w:tcW w:w="340" w:type="dxa"/>
            <w:vAlign w:val="bottom"/>
          </w:tcPr>
          <w:p w14:paraId="0EEFDEEF" w14:textId="77777777" w:rsidR="004B413C" w:rsidRDefault="004B413C">
            <w:pPr>
              <w:rPr>
                <w:sz w:val="2"/>
                <w:szCs w:val="2"/>
              </w:rPr>
            </w:pPr>
          </w:p>
        </w:tc>
        <w:tc>
          <w:tcPr>
            <w:tcW w:w="360" w:type="dxa"/>
            <w:vAlign w:val="bottom"/>
          </w:tcPr>
          <w:p w14:paraId="23482B6D" w14:textId="77777777" w:rsidR="004B413C" w:rsidRDefault="004B413C">
            <w:pPr>
              <w:rPr>
                <w:sz w:val="2"/>
                <w:szCs w:val="2"/>
              </w:rPr>
            </w:pPr>
          </w:p>
        </w:tc>
        <w:tc>
          <w:tcPr>
            <w:tcW w:w="340" w:type="dxa"/>
            <w:vAlign w:val="bottom"/>
          </w:tcPr>
          <w:p w14:paraId="22B6BBB5" w14:textId="77777777" w:rsidR="004B413C" w:rsidRDefault="004B413C">
            <w:pPr>
              <w:rPr>
                <w:sz w:val="2"/>
                <w:szCs w:val="2"/>
              </w:rPr>
            </w:pPr>
          </w:p>
        </w:tc>
        <w:tc>
          <w:tcPr>
            <w:tcW w:w="360" w:type="dxa"/>
            <w:vAlign w:val="bottom"/>
          </w:tcPr>
          <w:p w14:paraId="574BD0B1" w14:textId="77777777" w:rsidR="004B413C" w:rsidRDefault="004B413C">
            <w:pPr>
              <w:rPr>
                <w:sz w:val="2"/>
                <w:szCs w:val="2"/>
              </w:rPr>
            </w:pPr>
          </w:p>
        </w:tc>
        <w:tc>
          <w:tcPr>
            <w:tcW w:w="340" w:type="dxa"/>
            <w:vAlign w:val="bottom"/>
          </w:tcPr>
          <w:p w14:paraId="1291EA26" w14:textId="77777777" w:rsidR="004B413C" w:rsidRDefault="004B413C">
            <w:pPr>
              <w:rPr>
                <w:sz w:val="2"/>
                <w:szCs w:val="2"/>
              </w:rPr>
            </w:pPr>
          </w:p>
        </w:tc>
        <w:tc>
          <w:tcPr>
            <w:tcW w:w="360" w:type="dxa"/>
            <w:vAlign w:val="bottom"/>
          </w:tcPr>
          <w:p w14:paraId="02D0711A" w14:textId="77777777" w:rsidR="004B413C" w:rsidRDefault="004B413C">
            <w:pPr>
              <w:rPr>
                <w:sz w:val="2"/>
                <w:szCs w:val="2"/>
              </w:rPr>
            </w:pPr>
          </w:p>
        </w:tc>
        <w:tc>
          <w:tcPr>
            <w:tcW w:w="340" w:type="dxa"/>
            <w:vAlign w:val="bottom"/>
          </w:tcPr>
          <w:p w14:paraId="118F95E4" w14:textId="77777777" w:rsidR="004B413C" w:rsidRDefault="004B413C">
            <w:pPr>
              <w:rPr>
                <w:sz w:val="2"/>
                <w:szCs w:val="2"/>
              </w:rPr>
            </w:pPr>
          </w:p>
        </w:tc>
        <w:tc>
          <w:tcPr>
            <w:tcW w:w="360" w:type="dxa"/>
            <w:vAlign w:val="bottom"/>
          </w:tcPr>
          <w:p w14:paraId="4C75FC15" w14:textId="77777777" w:rsidR="004B413C" w:rsidRDefault="004B413C">
            <w:pPr>
              <w:rPr>
                <w:sz w:val="2"/>
                <w:szCs w:val="2"/>
              </w:rPr>
            </w:pPr>
          </w:p>
        </w:tc>
        <w:tc>
          <w:tcPr>
            <w:tcW w:w="340" w:type="dxa"/>
            <w:vAlign w:val="bottom"/>
          </w:tcPr>
          <w:p w14:paraId="6554A192" w14:textId="77777777" w:rsidR="004B413C" w:rsidRDefault="004B413C">
            <w:pPr>
              <w:rPr>
                <w:sz w:val="2"/>
                <w:szCs w:val="2"/>
              </w:rPr>
            </w:pPr>
          </w:p>
        </w:tc>
        <w:tc>
          <w:tcPr>
            <w:tcW w:w="360" w:type="dxa"/>
            <w:vAlign w:val="bottom"/>
          </w:tcPr>
          <w:p w14:paraId="7AC7461C" w14:textId="77777777" w:rsidR="004B413C" w:rsidRDefault="004B413C">
            <w:pPr>
              <w:rPr>
                <w:sz w:val="2"/>
                <w:szCs w:val="2"/>
              </w:rPr>
            </w:pPr>
          </w:p>
        </w:tc>
        <w:tc>
          <w:tcPr>
            <w:tcW w:w="340" w:type="dxa"/>
            <w:vAlign w:val="bottom"/>
          </w:tcPr>
          <w:p w14:paraId="49D9ABD7" w14:textId="77777777" w:rsidR="004B413C" w:rsidRDefault="004B413C">
            <w:pPr>
              <w:rPr>
                <w:sz w:val="2"/>
                <w:szCs w:val="2"/>
              </w:rPr>
            </w:pPr>
          </w:p>
        </w:tc>
        <w:tc>
          <w:tcPr>
            <w:tcW w:w="360" w:type="dxa"/>
            <w:vAlign w:val="bottom"/>
          </w:tcPr>
          <w:p w14:paraId="3EA220C3" w14:textId="77777777" w:rsidR="004B413C" w:rsidRDefault="004B413C">
            <w:pPr>
              <w:rPr>
                <w:sz w:val="2"/>
                <w:szCs w:val="2"/>
              </w:rPr>
            </w:pPr>
          </w:p>
        </w:tc>
        <w:tc>
          <w:tcPr>
            <w:tcW w:w="340" w:type="dxa"/>
            <w:vAlign w:val="bottom"/>
          </w:tcPr>
          <w:p w14:paraId="6CCFA185" w14:textId="77777777" w:rsidR="004B413C" w:rsidRDefault="004B413C">
            <w:pPr>
              <w:rPr>
                <w:sz w:val="2"/>
                <w:szCs w:val="2"/>
              </w:rPr>
            </w:pPr>
          </w:p>
        </w:tc>
        <w:tc>
          <w:tcPr>
            <w:tcW w:w="360" w:type="dxa"/>
            <w:vAlign w:val="bottom"/>
          </w:tcPr>
          <w:p w14:paraId="74744C7F" w14:textId="77777777" w:rsidR="004B413C" w:rsidRDefault="004B413C">
            <w:pPr>
              <w:rPr>
                <w:sz w:val="2"/>
                <w:szCs w:val="2"/>
              </w:rPr>
            </w:pPr>
          </w:p>
        </w:tc>
        <w:tc>
          <w:tcPr>
            <w:tcW w:w="340" w:type="dxa"/>
            <w:vAlign w:val="bottom"/>
          </w:tcPr>
          <w:p w14:paraId="2CA7949B" w14:textId="77777777" w:rsidR="004B413C" w:rsidRDefault="004B413C">
            <w:pPr>
              <w:rPr>
                <w:sz w:val="2"/>
                <w:szCs w:val="2"/>
              </w:rPr>
            </w:pPr>
          </w:p>
        </w:tc>
        <w:tc>
          <w:tcPr>
            <w:tcW w:w="360" w:type="dxa"/>
            <w:vAlign w:val="bottom"/>
          </w:tcPr>
          <w:p w14:paraId="33FCCA83" w14:textId="77777777" w:rsidR="004B413C" w:rsidRDefault="004B413C">
            <w:pPr>
              <w:rPr>
                <w:sz w:val="2"/>
                <w:szCs w:val="2"/>
              </w:rPr>
            </w:pPr>
          </w:p>
        </w:tc>
        <w:tc>
          <w:tcPr>
            <w:tcW w:w="340" w:type="dxa"/>
            <w:vAlign w:val="bottom"/>
          </w:tcPr>
          <w:p w14:paraId="03F1D305" w14:textId="77777777" w:rsidR="004B413C" w:rsidRDefault="004B413C">
            <w:pPr>
              <w:rPr>
                <w:sz w:val="2"/>
                <w:szCs w:val="2"/>
              </w:rPr>
            </w:pPr>
          </w:p>
        </w:tc>
        <w:tc>
          <w:tcPr>
            <w:tcW w:w="360" w:type="dxa"/>
            <w:vAlign w:val="bottom"/>
          </w:tcPr>
          <w:p w14:paraId="6F39089B" w14:textId="77777777" w:rsidR="004B413C" w:rsidRDefault="004B413C">
            <w:pPr>
              <w:rPr>
                <w:sz w:val="2"/>
                <w:szCs w:val="2"/>
              </w:rPr>
            </w:pPr>
          </w:p>
        </w:tc>
        <w:tc>
          <w:tcPr>
            <w:tcW w:w="340" w:type="dxa"/>
            <w:vAlign w:val="bottom"/>
          </w:tcPr>
          <w:p w14:paraId="7A0C1F70" w14:textId="77777777" w:rsidR="004B413C" w:rsidRDefault="004B413C">
            <w:pPr>
              <w:rPr>
                <w:sz w:val="2"/>
                <w:szCs w:val="2"/>
              </w:rPr>
            </w:pPr>
          </w:p>
        </w:tc>
        <w:tc>
          <w:tcPr>
            <w:tcW w:w="360" w:type="dxa"/>
            <w:vAlign w:val="bottom"/>
          </w:tcPr>
          <w:p w14:paraId="3E1EF2B7" w14:textId="77777777" w:rsidR="004B413C" w:rsidRDefault="004B413C">
            <w:pPr>
              <w:rPr>
                <w:sz w:val="2"/>
                <w:szCs w:val="2"/>
              </w:rPr>
            </w:pPr>
          </w:p>
        </w:tc>
        <w:tc>
          <w:tcPr>
            <w:tcW w:w="340" w:type="dxa"/>
            <w:vAlign w:val="bottom"/>
          </w:tcPr>
          <w:p w14:paraId="44522707" w14:textId="77777777" w:rsidR="004B413C" w:rsidRDefault="004B413C">
            <w:pPr>
              <w:rPr>
                <w:sz w:val="2"/>
                <w:szCs w:val="2"/>
              </w:rPr>
            </w:pPr>
          </w:p>
        </w:tc>
        <w:tc>
          <w:tcPr>
            <w:tcW w:w="360" w:type="dxa"/>
            <w:vAlign w:val="bottom"/>
          </w:tcPr>
          <w:p w14:paraId="1EB01B80" w14:textId="77777777" w:rsidR="004B413C" w:rsidRDefault="004B413C">
            <w:pPr>
              <w:rPr>
                <w:sz w:val="2"/>
                <w:szCs w:val="2"/>
              </w:rPr>
            </w:pPr>
          </w:p>
        </w:tc>
        <w:tc>
          <w:tcPr>
            <w:tcW w:w="340" w:type="dxa"/>
            <w:vAlign w:val="bottom"/>
          </w:tcPr>
          <w:p w14:paraId="651BBCD0" w14:textId="77777777" w:rsidR="004B413C" w:rsidRDefault="004B413C">
            <w:pPr>
              <w:rPr>
                <w:sz w:val="2"/>
                <w:szCs w:val="2"/>
              </w:rPr>
            </w:pPr>
          </w:p>
        </w:tc>
        <w:tc>
          <w:tcPr>
            <w:tcW w:w="360" w:type="dxa"/>
            <w:vAlign w:val="bottom"/>
          </w:tcPr>
          <w:p w14:paraId="7427640E" w14:textId="77777777" w:rsidR="004B413C" w:rsidRDefault="004B413C">
            <w:pPr>
              <w:rPr>
                <w:sz w:val="2"/>
                <w:szCs w:val="2"/>
              </w:rPr>
            </w:pPr>
          </w:p>
        </w:tc>
        <w:tc>
          <w:tcPr>
            <w:tcW w:w="340" w:type="dxa"/>
            <w:vAlign w:val="bottom"/>
          </w:tcPr>
          <w:p w14:paraId="26366DE4" w14:textId="77777777" w:rsidR="004B413C" w:rsidRDefault="004B413C">
            <w:pPr>
              <w:rPr>
                <w:sz w:val="2"/>
                <w:szCs w:val="2"/>
              </w:rPr>
            </w:pPr>
          </w:p>
        </w:tc>
        <w:tc>
          <w:tcPr>
            <w:tcW w:w="520" w:type="dxa"/>
            <w:vAlign w:val="bottom"/>
          </w:tcPr>
          <w:p w14:paraId="11228099" w14:textId="77777777" w:rsidR="004B413C" w:rsidRDefault="004B413C">
            <w:pPr>
              <w:rPr>
                <w:sz w:val="2"/>
                <w:szCs w:val="2"/>
              </w:rPr>
            </w:pPr>
          </w:p>
        </w:tc>
        <w:tc>
          <w:tcPr>
            <w:tcW w:w="0" w:type="dxa"/>
            <w:vAlign w:val="bottom"/>
          </w:tcPr>
          <w:p w14:paraId="73AC2CF8" w14:textId="77777777" w:rsidR="004B413C" w:rsidRDefault="004B413C">
            <w:pPr>
              <w:spacing w:line="20" w:lineRule="exact"/>
              <w:rPr>
                <w:sz w:val="1"/>
                <w:szCs w:val="1"/>
              </w:rPr>
            </w:pPr>
          </w:p>
        </w:tc>
      </w:tr>
      <w:tr w:rsidR="004B413C" w14:paraId="6C096F59" w14:textId="77777777">
        <w:trPr>
          <w:trHeight w:val="137"/>
        </w:trPr>
        <w:tc>
          <w:tcPr>
            <w:tcW w:w="180" w:type="dxa"/>
            <w:vAlign w:val="bottom"/>
          </w:tcPr>
          <w:p w14:paraId="2F4F5958" w14:textId="77777777" w:rsidR="004B413C" w:rsidRDefault="004B413C">
            <w:pPr>
              <w:rPr>
                <w:sz w:val="11"/>
                <w:szCs w:val="11"/>
              </w:rPr>
            </w:pPr>
          </w:p>
        </w:tc>
        <w:tc>
          <w:tcPr>
            <w:tcW w:w="780" w:type="dxa"/>
            <w:vAlign w:val="bottom"/>
          </w:tcPr>
          <w:p w14:paraId="12234902" w14:textId="77777777" w:rsidR="004B413C" w:rsidRDefault="00EC2FEA">
            <w:pPr>
              <w:spacing w:line="137" w:lineRule="exact"/>
              <w:ind w:right="281"/>
              <w:jc w:val="right"/>
              <w:rPr>
                <w:sz w:val="20"/>
                <w:szCs w:val="20"/>
              </w:rPr>
            </w:pPr>
            <w:r>
              <w:rPr>
                <w:rFonts w:ascii="Arial" w:eastAsia="Arial" w:hAnsi="Arial" w:cs="Arial"/>
                <w:color w:val="4D4D4D"/>
                <w:sz w:val="15"/>
                <w:szCs w:val="15"/>
              </w:rPr>
              <w:t>2005</w:t>
            </w:r>
          </w:p>
        </w:tc>
        <w:tc>
          <w:tcPr>
            <w:tcW w:w="360" w:type="dxa"/>
            <w:vAlign w:val="bottom"/>
          </w:tcPr>
          <w:p w14:paraId="6EB48281" w14:textId="77777777" w:rsidR="004B413C" w:rsidRDefault="004B413C">
            <w:pPr>
              <w:rPr>
                <w:sz w:val="11"/>
                <w:szCs w:val="11"/>
              </w:rPr>
            </w:pPr>
          </w:p>
        </w:tc>
        <w:tc>
          <w:tcPr>
            <w:tcW w:w="340" w:type="dxa"/>
            <w:vAlign w:val="bottom"/>
          </w:tcPr>
          <w:p w14:paraId="1DFF7238" w14:textId="77777777" w:rsidR="004B413C" w:rsidRDefault="004B413C">
            <w:pPr>
              <w:rPr>
                <w:sz w:val="11"/>
                <w:szCs w:val="11"/>
              </w:rPr>
            </w:pPr>
          </w:p>
        </w:tc>
        <w:tc>
          <w:tcPr>
            <w:tcW w:w="360" w:type="dxa"/>
            <w:vAlign w:val="bottom"/>
          </w:tcPr>
          <w:p w14:paraId="6BCDA2C9" w14:textId="77777777" w:rsidR="004B413C" w:rsidRDefault="004B413C">
            <w:pPr>
              <w:rPr>
                <w:sz w:val="11"/>
                <w:szCs w:val="11"/>
              </w:rPr>
            </w:pPr>
          </w:p>
        </w:tc>
        <w:tc>
          <w:tcPr>
            <w:tcW w:w="340" w:type="dxa"/>
            <w:vAlign w:val="bottom"/>
          </w:tcPr>
          <w:p w14:paraId="4AEAEE0F" w14:textId="77777777" w:rsidR="004B413C" w:rsidRDefault="004B413C">
            <w:pPr>
              <w:rPr>
                <w:sz w:val="11"/>
                <w:szCs w:val="11"/>
              </w:rPr>
            </w:pPr>
          </w:p>
        </w:tc>
        <w:tc>
          <w:tcPr>
            <w:tcW w:w="360" w:type="dxa"/>
            <w:vAlign w:val="bottom"/>
          </w:tcPr>
          <w:p w14:paraId="31BB84CD" w14:textId="77777777" w:rsidR="004B413C" w:rsidRDefault="004B413C">
            <w:pPr>
              <w:rPr>
                <w:sz w:val="11"/>
                <w:szCs w:val="11"/>
              </w:rPr>
            </w:pPr>
          </w:p>
        </w:tc>
        <w:tc>
          <w:tcPr>
            <w:tcW w:w="340" w:type="dxa"/>
            <w:vAlign w:val="bottom"/>
          </w:tcPr>
          <w:p w14:paraId="01E26DAA" w14:textId="77777777" w:rsidR="004B413C" w:rsidRDefault="004B413C">
            <w:pPr>
              <w:rPr>
                <w:sz w:val="11"/>
                <w:szCs w:val="11"/>
              </w:rPr>
            </w:pPr>
          </w:p>
        </w:tc>
        <w:tc>
          <w:tcPr>
            <w:tcW w:w="360" w:type="dxa"/>
            <w:vAlign w:val="bottom"/>
          </w:tcPr>
          <w:p w14:paraId="6695C748" w14:textId="77777777" w:rsidR="004B413C" w:rsidRDefault="004B413C">
            <w:pPr>
              <w:rPr>
                <w:sz w:val="11"/>
                <w:szCs w:val="11"/>
              </w:rPr>
            </w:pPr>
          </w:p>
        </w:tc>
        <w:tc>
          <w:tcPr>
            <w:tcW w:w="340" w:type="dxa"/>
            <w:vAlign w:val="bottom"/>
          </w:tcPr>
          <w:p w14:paraId="1B0AFBAA" w14:textId="77777777" w:rsidR="004B413C" w:rsidRDefault="004B413C">
            <w:pPr>
              <w:rPr>
                <w:sz w:val="11"/>
                <w:szCs w:val="11"/>
              </w:rPr>
            </w:pPr>
          </w:p>
        </w:tc>
        <w:tc>
          <w:tcPr>
            <w:tcW w:w="360" w:type="dxa"/>
            <w:vAlign w:val="bottom"/>
          </w:tcPr>
          <w:p w14:paraId="0F655F75" w14:textId="77777777" w:rsidR="004B413C" w:rsidRDefault="004B413C">
            <w:pPr>
              <w:rPr>
                <w:sz w:val="11"/>
                <w:szCs w:val="11"/>
              </w:rPr>
            </w:pPr>
          </w:p>
        </w:tc>
        <w:tc>
          <w:tcPr>
            <w:tcW w:w="340" w:type="dxa"/>
            <w:vAlign w:val="bottom"/>
          </w:tcPr>
          <w:p w14:paraId="3F0BD5E8" w14:textId="77777777" w:rsidR="004B413C" w:rsidRDefault="004B413C">
            <w:pPr>
              <w:rPr>
                <w:sz w:val="11"/>
                <w:szCs w:val="11"/>
              </w:rPr>
            </w:pPr>
          </w:p>
        </w:tc>
        <w:tc>
          <w:tcPr>
            <w:tcW w:w="360" w:type="dxa"/>
            <w:vAlign w:val="bottom"/>
          </w:tcPr>
          <w:p w14:paraId="441A0D48" w14:textId="77777777" w:rsidR="004B413C" w:rsidRDefault="004B413C">
            <w:pPr>
              <w:rPr>
                <w:sz w:val="11"/>
                <w:szCs w:val="11"/>
              </w:rPr>
            </w:pPr>
          </w:p>
        </w:tc>
        <w:tc>
          <w:tcPr>
            <w:tcW w:w="340" w:type="dxa"/>
            <w:vAlign w:val="bottom"/>
          </w:tcPr>
          <w:p w14:paraId="367C617E" w14:textId="77777777" w:rsidR="004B413C" w:rsidRDefault="004B413C">
            <w:pPr>
              <w:rPr>
                <w:sz w:val="11"/>
                <w:szCs w:val="11"/>
              </w:rPr>
            </w:pPr>
          </w:p>
        </w:tc>
        <w:tc>
          <w:tcPr>
            <w:tcW w:w="360" w:type="dxa"/>
            <w:vAlign w:val="bottom"/>
          </w:tcPr>
          <w:p w14:paraId="5CB4EC8C" w14:textId="77777777" w:rsidR="004B413C" w:rsidRDefault="004B413C">
            <w:pPr>
              <w:rPr>
                <w:sz w:val="11"/>
                <w:szCs w:val="11"/>
              </w:rPr>
            </w:pPr>
          </w:p>
        </w:tc>
        <w:tc>
          <w:tcPr>
            <w:tcW w:w="340" w:type="dxa"/>
            <w:vAlign w:val="bottom"/>
          </w:tcPr>
          <w:p w14:paraId="23E3A588" w14:textId="77777777" w:rsidR="004B413C" w:rsidRDefault="004B413C">
            <w:pPr>
              <w:rPr>
                <w:sz w:val="11"/>
                <w:szCs w:val="11"/>
              </w:rPr>
            </w:pPr>
          </w:p>
        </w:tc>
        <w:tc>
          <w:tcPr>
            <w:tcW w:w="360" w:type="dxa"/>
            <w:vAlign w:val="bottom"/>
          </w:tcPr>
          <w:p w14:paraId="6F5210BE" w14:textId="77777777" w:rsidR="004B413C" w:rsidRDefault="004B413C">
            <w:pPr>
              <w:rPr>
                <w:sz w:val="11"/>
                <w:szCs w:val="11"/>
              </w:rPr>
            </w:pPr>
          </w:p>
        </w:tc>
        <w:tc>
          <w:tcPr>
            <w:tcW w:w="340" w:type="dxa"/>
            <w:vAlign w:val="bottom"/>
          </w:tcPr>
          <w:p w14:paraId="3A594E06" w14:textId="77777777" w:rsidR="004B413C" w:rsidRDefault="004B413C">
            <w:pPr>
              <w:rPr>
                <w:sz w:val="11"/>
                <w:szCs w:val="11"/>
              </w:rPr>
            </w:pPr>
          </w:p>
        </w:tc>
        <w:tc>
          <w:tcPr>
            <w:tcW w:w="360" w:type="dxa"/>
            <w:vAlign w:val="bottom"/>
          </w:tcPr>
          <w:p w14:paraId="0F12FF8B" w14:textId="77777777" w:rsidR="004B413C" w:rsidRDefault="004B413C">
            <w:pPr>
              <w:rPr>
                <w:sz w:val="11"/>
                <w:szCs w:val="11"/>
              </w:rPr>
            </w:pPr>
          </w:p>
        </w:tc>
        <w:tc>
          <w:tcPr>
            <w:tcW w:w="340" w:type="dxa"/>
            <w:vAlign w:val="bottom"/>
          </w:tcPr>
          <w:p w14:paraId="66E23649" w14:textId="77777777" w:rsidR="004B413C" w:rsidRDefault="004B413C">
            <w:pPr>
              <w:rPr>
                <w:sz w:val="11"/>
                <w:szCs w:val="11"/>
              </w:rPr>
            </w:pPr>
          </w:p>
        </w:tc>
        <w:tc>
          <w:tcPr>
            <w:tcW w:w="360" w:type="dxa"/>
            <w:vAlign w:val="bottom"/>
          </w:tcPr>
          <w:p w14:paraId="0F49709B" w14:textId="77777777" w:rsidR="004B413C" w:rsidRDefault="004B413C">
            <w:pPr>
              <w:rPr>
                <w:sz w:val="11"/>
                <w:szCs w:val="11"/>
              </w:rPr>
            </w:pPr>
          </w:p>
        </w:tc>
        <w:tc>
          <w:tcPr>
            <w:tcW w:w="340" w:type="dxa"/>
            <w:vAlign w:val="bottom"/>
          </w:tcPr>
          <w:p w14:paraId="0F7194DF" w14:textId="77777777" w:rsidR="004B413C" w:rsidRDefault="004B413C">
            <w:pPr>
              <w:rPr>
                <w:sz w:val="11"/>
                <w:szCs w:val="11"/>
              </w:rPr>
            </w:pPr>
          </w:p>
        </w:tc>
        <w:tc>
          <w:tcPr>
            <w:tcW w:w="360" w:type="dxa"/>
            <w:vAlign w:val="bottom"/>
          </w:tcPr>
          <w:p w14:paraId="1368E916" w14:textId="77777777" w:rsidR="004B413C" w:rsidRDefault="004B413C">
            <w:pPr>
              <w:rPr>
                <w:sz w:val="11"/>
                <w:szCs w:val="11"/>
              </w:rPr>
            </w:pPr>
          </w:p>
        </w:tc>
        <w:tc>
          <w:tcPr>
            <w:tcW w:w="340" w:type="dxa"/>
            <w:vAlign w:val="bottom"/>
          </w:tcPr>
          <w:p w14:paraId="3AC29BB4" w14:textId="77777777" w:rsidR="004B413C" w:rsidRDefault="004B413C">
            <w:pPr>
              <w:rPr>
                <w:sz w:val="11"/>
                <w:szCs w:val="11"/>
              </w:rPr>
            </w:pPr>
          </w:p>
        </w:tc>
        <w:tc>
          <w:tcPr>
            <w:tcW w:w="360" w:type="dxa"/>
            <w:vAlign w:val="bottom"/>
          </w:tcPr>
          <w:p w14:paraId="56DC1065" w14:textId="77777777" w:rsidR="004B413C" w:rsidRDefault="004B413C">
            <w:pPr>
              <w:rPr>
                <w:sz w:val="11"/>
                <w:szCs w:val="11"/>
              </w:rPr>
            </w:pPr>
          </w:p>
        </w:tc>
        <w:tc>
          <w:tcPr>
            <w:tcW w:w="340" w:type="dxa"/>
            <w:vAlign w:val="bottom"/>
          </w:tcPr>
          <w:p w14:paraId="536DE1E2" w14:textId="77777777" w:rsidR="004B413C" w:rsidRDefault="004B413C">
            <w:pPr>
              <w:rPr>
                <w:sz w:val="11"/>
                <w:szCs w:val="11"/>
              </w:rPr>
            </w:pPr>
          </w:p>
        </w:tc>
        <w:tc>
          <w:tcPr>
            <w:tcW w:w="360" w:type="dxa"/>
            <w:vAlign w:val="bottom"/>
          </w:tcPr>
          <w:p w14:paraId="397F8A39" w14:textId="77777777" w:rsidR="004B413C" w:rsidRDefault="004B413C">
            <w:pPr>
              <w:rPr>
                <w:sz w:val="11"/>
                <w:szCs w:val="11"/>
              </w:rPr>
            </w:pPr>
          </w:p>
        </w:tc>
        <w:tc>
          <w:tcPr>
            <w:tcW w:w="340" w:type="dxa"/>
            <w:vAlign w:val="bottom"/>
          </w:tcPr>
          <w:p w14:paraId="6CE66E7E" w14:textId="77777777" w:rsidR="004B413C" w:rsidRDefault="004B413C">
            <w:pPr>
              <w:rPr>
                <w:sz w:val="11"/>
                <w:szCs w:val="11"/>
              </w:rPr>
            </w:pPr>
          </w:p>
        </w:tc>
        <w:tc>
          <w:tcPr>
            <w:tcW w:w="360" w:type="dxa"/>
            <w:vAlign w:val="bottom"/>
          </w:tcPr>
          <w:p w14:paraId="5F29C40B" w14:textId="77777777" w:rsidR="004B413C" w:rsidRDefault="004B413C">
            <w:pPr>
              <w:rPr>
                <w:sz w:val="11"/>
                <w:szCs w:val="11"/>
              </w:rPr>
            </w:pPr>
          </w:p>
        </w:tc>
        <w:tc>
          <w:tcPr>
            <w:tcW w:w="340" w:type="dxa"/>
            <w:vAlign w:val="bottom"/>
          </w:tcPr>
          <w:p w14:paraId="6052C5F7" w14:textId="77777777" w:rsidR="004B413C" w:rsidRDefault="004B413C">
            <w:pPr>
              <w:rPr>
                <w:sz w:val="11"/>
                <w:szCs w:val="11"/>
              </w:rPr>
            </w:pPr>
          </w:p>
        </w:tc>
        <w:tc>
          <w:tcPr>
            <w:tcW w:w="360" w:type="dxa"/>
            <w:vAlign w:val="bottom"/>
          </w:tcPr>
          <w:p w14:paraId="62818B1E" w14:textId="77777777" w:rsidR="004B413C" w:rsidRDefault="004B413C">
            <w:pPr>
              <w:rPr>
                <w:sz w:val="11"/>
                <w:szCs w:val="11"/>
              </w:rPr>
            </w:pPr>
          </w:p>
        </w:tc>
        <w:tc>
          <w:tcPr>
            <w:tcW w:w="340" w:type="dxa"/>
            <w:vAlign w:val="bottom"/>
          </w:tcPr>
          <w:p w14:paraId="1EC2D771" w14:textId="77777777" w:rsidR="004B413C" w:rsidRDefault="004B413C">
            <w:pPr>
              <w:rPr>
                <w:sz w:val="11"/>
                <w:szCs w:val="11"/>
              </w:rPr>
            </w:pPr>
          </w:p>
        </w:tc>
        <w:tc>
          <w:tcPr>
            <w:tcW w:w="360" w:type="dxa"/>
            <w:vAlign w:val="bottom"/>
          </w:tcPr>
          <w:p w14:paraId="33CFBFDA" w14:textId="77777777" w:rsidR="004B413C" w:rsidRDefault="004B413C">
            <w:pPr>
              <w:rPr>
                <w:sz w:val="11"/>
                <w:szCs w:val="11"/>
              </w:rPr>
            </w:pPr>
          </w:p>
        </w:tc>
        <w:tc>
          <w:tcPr>
            <w:tcW w:w="340" w:type="dxa"/>
            <w:vAlign w:val="bottom"/>
          </w:tcPr>
          <w:p w14:paraId="43FFD1B5" w14:textId="77777777" w:rsidR="004B413C" w:rsidRDefault="004B413C">
            <w:pPr>
              <w:rPr>
                <w:sz w:val="11"/>
                <w:szCs w:val="11"/>
              </w:rPr>
            </w:pPr>
          </w:p>
        </w:tc>
        <w:tc>
          <w:tcPr>
            <w:tcW w:w="520" w:type="dxa"/>
            <w:vMerge w:val="restart"/>
            <w:vAlign w:val="bottom"/>
          </w:tcPr>
          <w:p w14:paraId="481CD97B" w14:textId="77777777" w:rsidR="004B413C" w:rsidRDefault="00EC2FEA">
            <w:pPr>
              <w:ind w:left="400"/>
              <w:rPr>
                <w:sz w:val="20"/>
                <w:szCs w:val="20"/>
              </w:rPr>
            </w:pPr>
            <w:r>
              <w:rPr>
                <w:rFonts w:ascii="Arial" w:eastAsia="Arial" w:hAnsi="Arial" w:cs="Arial"/>
                <w:color w:val="1A1A1A"/>
                <w:w w:val="86"/>
                <w:sz w:val="16"/>
                <w:szCs w:val="16"/>
              </w:rPr>
              <w:t>C</w:t>
            </w:r>
          </w:p>
        </w:tc>
        <w:tc>
          <w:tcPr>
            <w:tcW w:w="0" w:type="dxa"/>
            <w:vAlign w:val="bottom"/>
          </w:tcPr>
          <w:p w14:paraId="15D01D87" w14:textId="77777777" w:rsidR="004B413C" w:rsidRDefault="004B413C">
            <w:pPr>
              <w:rPr>
                <w:sz w:val="1"/>
                <w:szCs w:val="1"/>
              </w:rPr>
            </w:pPr>
          </w:p>
        </w:tc>
      </w:tr>
      <w:tr w:rsidR="004B413C" w14:paraId="1A0FCC6F" w14:textId="77777777">
        <w:trPr>
          <w:trHeight w:val="105"/>
        </w:trPr>
        <w:tc>
          <w:tcPr>
            <w:tcW w:w="180" w:type="dxa"/>
            <w:vAlign w:val="bottom"/>
          </w:tcPr>
          <w:p w14:paraId="4101A916" w14:textId="77777777" w:rsidR="004B413C" w:rsidRDefault="004B413C">
            <w:pPr>
              <w:rPr>
                <w:sz w:val="9"/>
                <w:szCs w:val="9"/>
              </w:rPr>
            </w:pPr>
          </w:p>
        </w:tc>
        <w:tc>
          <w:tcPr>
            <w:tcW w:w="780" w:type="dxa"/>
            <w:vMerge w:val="restart"/>
            <w:vAlign w:val="bottom"/>
          </w:tcPr>
          <w:p w14:paraId="77C07F4A" w14:textId="77777777" w:rsidR="004B413C" w:rsidRDefault="00EC2FEA">
            <w:pPr>
              <w:spacing w:line="137" w:lineRule="exact"/>
              <w:ind w:right="281"/>
              <w:jc w:val="right"/>
              <w:rPr>
                <w:sz w:val="20"/>
                <w:szCs w:val="20"/>
              </w:rPr>
            </w:pPr>
            <w:r>
              <w:rPr>
                <w:rFonts w:ascii="Arial" w:eastAsia="Arial" w:hAnsi="Arial" w:cs="Arial"/>
                <w:color w:val="4D4D4D"/>
                <w:sz w:val="15"/>
                <w:szCs w:val="15"/>
              </w:rPr>
              <w:t>2010</w:t>
            </w:r>
          </w:p>
        </w:tc>
        <w:tc>
          <w:tcPr>
            <w:tcW w:w="360" w:type="dxa"/>
            <w:vAlign w:val="bottom"/>
          </w:tcPr>
          <w:p w14:paraId="2EE032F8" w14:textId="77777777" w:rsidR="004B413C" w:rsidRDefault="004B413C">
            <w:pPr>
              <w:rPr>
                <w:sz w:val="9"/>
                <w:szCs w:val="9"/>
              </w:rPr>
            </w:pPr>
          </w:p>
        </w:tc>
        <w:tc>
          <w:tcPr>
            <w:tcW w:w="340" w:type="dxa"/>
            <w:vAlign w:val="bottom"/>
          </w:tcPr>
          <w:p w14:paraId="6A101BF3" w14:textId="77777777" w:rsidR="004B413C" w:rsidRDefault="004B413C">
            <w:pPr>
              <w:rPr>
                <w:sz w:val="9"/>
                <w:szCs w:val="9"/>
              </w:rPr>
            </w:pPr>
          </w:p>
        </w:tc>
        <w:tc>
          <w:tcPr>
            <w:tcW w:w="360" w:type="dxa"/>
            <w:vAlign w:val="bottom"/>
          </w:tcPr>
          <w:p w14:paraId="070D1A8A" w14:textId="77777777" w:rsidR="004B413C" w:rsidRDefault="004B413C">
            <w:pPr>
              <w:rPr>
                <w:sz w:val="9"/>
                <w:szCs w:val="9"/>
              </w:rPr>
            </w:pPr>
          </w:p>
        </w:tc>
        <w:tc>
          <w:tcPr>
            <w:tcW w:w="340" w:type="dxa"/>
            <w:vAlign w:val="bottom"/>
          </w:tcPr>
          <w:p w14:paraId="1CBFCAC5" w14:textId="77777777" w:rsidR="004B413C" w:rsidRDefault="004B413C">
            <w:pPr>
              <w:rPr>
                <w:sz w:val="9"/>
                <w:szCs w:val="9"/>
              </w:rPr>
            </w:pPr>
          </w:p>
        </w:tc>
        <w:tc>
          <w:tcPr>
            <w:tcW w:w="360" w:type="dxa"/>
            <w:vAlign w:val="bottom"/>
          </w:tcPr>
          <w:p w14:paraId="04D2A89C" w14:textId="77777777" w:rsidR="004B413C" w:rsidRDefault="004B413C">
            <w:pPr>
              <w:rPr>
                <w:sz w:val="9"/>
                <w:szCs w:val="9"/>
              </w:rPr>
            </w:pPr>
          </w:p>
        </w:tc>
        <w:tc>
          <w:tcPr>
            <w:tcW w:w="340" w:type="dxa"/>
            <w:vAlign w:val="bottom"/>
          </w:tcPr>
          <w:p w14:paraId="209B0F43" w14:textId="77777777" w:rsidR="004B413C" w:rsidRDefault="004B413C">
            <w:pPr>
              <w:rPr>
                <w:sz w:val="9"/>
                <w:szCs w:val="9"/>
              </w:rPr>
            </w:pPr>
          </w:p>
        </w:tc>
        <w:tc>
          <w:tcPr>
            <w:tcW w:w="360" w:type="dxa"/>
            <w:vAlign w:val="bottom"/>
          </w:tcPr>
          <w:p w14:paraId="77A545B8" w14:textId="77777777" w:rsidR="004B413C" w:rsidRDefault="004B413C">
            <w:pPr>
              <w:rPr>
                <w:sz w:val="9"/>
                <w:szCs w:val="9"/>
              </w:rPr>
            </w:pPr>
          </w:p>
        </w:tc>
        <w:tc>
          <w:tcPr>
            <w:tcW w:w="340" w:type="dxa"/>
            <w:vAlign w:val="bottom"/>
          </w:tcPr>
          <w:p w14:paraId="1A708F85" w14:textId="77777777" w:rsidR="004B413C" w:rsidRDefault="004B413C">
            <w:pPr>
              <w:rPr>
                <w:sz w:val="9"/>
                <w:szCs w:val="9"/>
              </w:rPr>
            </w:pPr>
          </w:p>
        </w:tc>
        <w:tc>
          <w:tcPr>
            <w:tcW w:w="360" w:type="dxa"/>
            <w:vAlign w:val="bottom"/>
          </w:tcPr>
          <w:p w14:paraId="6B3E958A" w14:textId="77777777" w:rsidR="004B413C" w:rsidRDefault="004B413C">
            <w:pPr>
              <w:rPr>
                <w:sz w:val="9"/>
                <w:szCs w:val="9"/>
              </w:rPr>
            </w:pPr>
          </w:p>
        </w:tc>
        <w:tc>
          <w:tcPr>
            <w:tcW w:w="340" w:type="dxa"/>
            <w:vAlign w:val="bottom"/>
          </w:tcPr>
          <w:p w14:paraId="5AFBC020" w14:textId="77777777" w:rsidR="004B413C" w:rsidRDefault="004B413C">
            <w:pPr>
              <w:rPr>
                <w:sz w:val="9"/>
                <w:szCs w:val="9"/>
              </w:rPr>
            </w:pPr>
          </w:p>
        </w:tc>
        <w:tc>
          <w:tcPr>
            <w:tcW w:w="360" w:type="dxa"/>
            <w:vAlign w:val="bottom"/>
          </w:tcPr>
          <w:p w14:paraId="0706622C" w14:textId="77777777" w:rsidR="004B413C" w:rsidRDefault="004B413C">
            <w:pPr>
              <w:rPr>
                <w:sz w:val="9"/>
                <w:szCs w:val="9"/>
              </w:rPr>
            </w:pPr>
          </w:p>
        </w:tc>
        <w:tc>
          <w:tcPr>
            <w:tcW w:w="340" w:type="dxa"/>
            <w:vAlign w:val="bottom"/>
          </w:tcPr>
          <w:p w14:paraId="1AF0DD98" w14:textId="77777777" w:rsidR="004B413C" w:rsidRDefault="004B413C">
            <w:pPr>
              <w:rPr>
                <w:sz w:val="9"/>
                <w:szCs w:val="9"/>
              </w:rPr>
            </w:pPr>
          </w:p>
        </w:tc>
        <w:tc>
          <w:tcPr>
            <w:tcW w:w="360" w:type="dxa"/>
            <w:vAlign w:val="bottom"/>
          </w:tcPr>
          <w:p w14:paraId="2571DF1F" w14:textId="77777777" w:rsidR="004B413C" w:rsidRDefault="004B413C">
            <w:pPr>
              <w:rPr>
                <w:sz w:val="9"/>
                <w:szCs w:val="9"/>
              </w:rPr>
            </w:pPr>
          </w:p>
        </w:tc>
        <w:tc>
          <w:tcPr>
            <w:tcW w:w="340" w:type="dxa"/>
            <w:vAlign w:val="bottom"/>
          </w:tcPr>
          <w:p w14:paraId="1C896601" w14:textId="77777777" w:rsidR="004B413C" w:rsidRDefault="004B413C">
            <w:pPr>
              <w:rPr>
                <w:sz w:val="9"/>
                <w:szCs w:val="9"/>
              </w:rPr>
            </w:pPr>
          </w:p>
        </w:tc>
        <w:tc>
          <w:tcPr>
            <w:tcW w:w="360" w:type="dxa"/>
            <w:vAlign w:val="bottom"/>
          </w:tcPr>
          <w:p w14:paraId="5E1B019D" w14:textId="77777777" w:rsidR="004B413C" w:rsidRDefault="004B413C">
            <w:pPr>
              <w:rPr>
                <w:sz w:val="9"/>
                <w:szCs w:val="9"/>
              </w:rPr>
            </w:pPr>
          </w:p>
        </w:tc>
        <w:tc>
          <w:tcPr>
            <w:tcW w:w="340" w:type="dxa"/>
            <w:vAlign w:val="bottom"/>
          </w:tcPr>
          <w:p w14:paraId="4D19C84A" w14:textId="77777777" w:rsidR="004B413C" w:rsidRDefault="004B413C">
            <w:pPr>
              <w:rPr>
                <w:sz w:val="9"/>
                <w:szCs w:val="9"/>
              </w:rPr>
            </w:pPr>
          </w:p>
        </w:tc>
        <w:tc>
          <w:tcPr>
            <w:tcW w:w="360" w:type="dxa"/>
            <w:vAlign w:val="bottom"/>
          </w:tcPr>
          <w:p w14:paraId="71259A11" w14:textId="77777777" w:rsidR="004B413C" w:rsidRDefault="004B413C">
            <w:pPr>
              <w:rPr>
                <w:sz w:val="9"/>
                <w:szCs w:val="9"/>
              </w:rPr>
            </w:pPr>
          </w:p>
        </w:tc>
        <w:tc>
          <w:tcPr>
            <w:tcW w:w="340" w:type="dxa"/>
            <w:vAlign w:val="bottom"/>
          </w:tcPr>
          <w:p w14:paraId="4A94808D" w14:textId="77777777" w:rsidR="004B413C" w:rsidRDefault="004B413C">
            <w:pPr>
              <w:rPr>
                <w:sz w:val="9"/>
                <w:szCs w:val="9"/>
              </w:rPr>
            </w:pPr>
          </w:p>
        </w:tc>
        <w:tc>
          <w:tcPr>
            <w:tcW w:w="360" w:type="dxa"/>
            <w:vAlign w:val="bottom"/>
          </w:tcPr>
          <w:p w14:paraId="3E147D29" w14:textId="77777777" w:rsidR="004B413C" w:rsidRDefault="004B413C">
            <w:pPr>
              <w:rPr>
                <w:sz w:val="9"/>
                <w:szCs w:val="9"/>
              </w:rPr>
            </w:pPr>
          </w:p>
        </w:tc>
        <w:tc>
          <w:tcPr>
            <w:tcW w:w="340" w:type="dxa"/>
            <w:vAlign w:val="bottom"/>
          </w:tcPr>
          <w:p w14:paraId="331262DD" w14:textId="77777777" w:rsidR="004B413C" w:rsidRDefault="004B413C">
            <w:pPr>
              <w:rPr>
                <w:sz w:val="9"/>
                <w:szCs w:val="9"/>
              </w:rPr>
            </w:pPr>
          </w:p>
        </w:tc>
        <w:tc>
          <w:tcPr>
            <w:tcW w:w="360" w:type="dxa"/>
            <w:vAlign w:val="bottom"/>
          </w:tcPr>
          <w:p w14:paraId="63679160" w14:textId="77777777" w:rsidR="004B413C" w:rsidRDefault="004B413C">
            <w:pPr>
              <w:rPr>
                <w:sz w:val="9"/>
                <w:szCs w:val="9"/>
              </w:rPr>
            </w:pPr>
          </w:p>
        </w:tc>
        <w:tc>
          <w:tcPr>
            <w:tcW w:w="340" w:type="dxa"/>
            <w:vAlign w:val="bottom"/>
          </w:tcPr>
          <w:p w14:paraId="1740E898" w14:textId="77777777" w:rsidR="004B413C" w:rsidRDefault="004B413C">
            <w:pPr>
              <w:rPr>
                <w:sz w:val="9"/>
                <w:szCs w:val="9"/>
              </w:rPr>
            </w:pPr>
          </w:p>
        </w:tc>
        <w:tc>
          <w:tcPr>
            <w:tcW w:w="360" w:type="dxa"/>
            <w:vAlign w:val="bottom"/>
          </w:tcPr>
          <w:p w14:paraId="3027C518" w14:textId="77777777" w:rsidR="004B413C" w:rsidRDefault="004B413C">
            <w:pPr>
              <w:rPr>
                <w:sz w:val="9"/>
                <w:szCs w:val="9"/>
              </w:rPr>
            </w:pPr>
          </w:p>
        </w:tc>
        <w:tc>
          <w:tcPr>
            <w:tcW w:w="340" w:type="dxa"/>
            <w:vAlign w:val="bottom"/>
          </w:tcPr>
          <w:p w14:paraId="00C0F434" w14:textId="77777777" w:rsidR="004B413C" w:rsidRDefault="004B413C">
            <w:pPr>
              <w:rPr>
                <w:sz w:val="9"/>
                <w:szCs w:val="9"/>
              </w:rPr>
            </w:pPr>
          </w:p>
        </w:tc>
        <w:tc>
          <w:tcPr>
            <w:tcW w:w="360" w:type="dxa"/>
            <w:vAlign w:val="bottom"/>
          </w:tcPr>
          <w:p w14:paraId="05651123" w14:textId="77777777" w:rsidR="004B413C" w:rsidRDefault="004B413C">
            <w:pPr>
              <w:rPr>
                <w:sz w:val="9"/>
                <w:szCs w:val="9"/>
              </w:rPr>
            </w:pPr>
          </w:p>
        </w:tc>
        <w:tc>
          <w:tcPr>
            <w:tcW w:w="340" w:type="dxa"/>
            <w:vAlign w:val="bottom"/>
          </w:tcPr>
          <w:p w14:paraId="114F1F92" w14:textId="77777777" w:rsidR="004B413C" w:rsidRDefault="004B413C">
            <w:pPr>
              <w:rPr>
                <w:sz w:val="9"/>
                <w:szCs w:val="9"/>
              </w:rPr>
            </w:pPr>
          </w:p>
        </w:tc>
        <w:tc>
          <w:tcPr>
            <w:tcW w:w="360" w:type="dxa"/>
            <w:vAlign w:val="bottom"/>
          </w:tcPr>
          <w:p w14:paraId="237AD753" w14:textId="77777777" w:rsidR="004B413C" w:rsidRDefault="004B413C">
            <w:pPr>
              <w:rPr>
                <w:sz w:val="9"/>
                <w:szCs w:val="9"/>
              </w:rPr>
            </w:pPr>
          </w:p>
        </w:tc>
        <w:tc>
          <w:tcPr>
            <w:tcW w:w="340" w:type="dxa"/>
            <w:vAlign w:val="bottom"/>
          </w:tcPr>
          <w:p w14:paraId="3AA356F6" w14:textId="77777777" w:rsidR="004B413C" w:rsidRDefault="004B413C">
            <w:pPr>
              <w:rPr>
                <w:sz w:val="9"/>
                <w:szCs w:val="9"/>
              </w:rPr>
            </w:pPr>
          </w:p>
        </w:tc>
        <w:tc>
          <w:tcPr>
            <w:tcW w:w="360" w:type="dxa"/>
            <w:vAlign w:val="bottom"/>
          </w:tcPr>
          <w:p w14:paraId="274BF62F" w14:textId="77777777" w:rsidR="004B413C" w:rsidRDefault="004B413C">
            <w:pPr>
              <w:rPr>
                <w:sz w:val="9"/>
                <w:szCs w:val="9"/>
              </w:rPr>
            </w:pPr>
          </w:p>
        </w:tc>
        <w:tc>
          <w:tcPr>
            <w:tcW w:w="340" w:type="dxa"/>
            <w:vAlign w:val="bottom"/>
          </w:tcPr>
          <w:p w14:paraId="2830223F" w14:textId="77777777" w:rsidR="004B413C" w:rsidRDefault="004B413C">
            <w:pPr>
              <w:rPr>
                <w:sz w:val="9"/>
                <w:szCs w:val="9"/>
              </w:rPr>
            </w:pPr>
          </w:p>
        </w:tc>
        <w:tc>
          <w:tcPr>
            <w:tcW w:w="360" w:type="dxa"/>
            <w:vAlign w:val="bottom"/>
          </w:tcPr>
          <w:p w14:paraId="599E9511" w14:textId="77777777" w:rsidR="004B413C" w:rsidRDefault="004B413C">
            <w:pPr>
              <w:rPr>
                <w:sz w:val="9"/>
                <w:szCs w:val="9"/>
              </w:rPr>
            </w:pPr>
          </w:p>
        </w:tc>
        <w:tc>
          <w:tcPr>
            <w:tcW w:w="340" w:type="dxa"/>
            <w:vAlign w:val="bottom"/>
          </w:tcPr>
          <w:p w14:paraId="33C98046" w14:textId="77777777" w:rsidR="004B413C" w:rsidRDefault="004B413C">
            <w:pPr>
              <w:rPr>
                <w:sz w:val="9"/>
                <w:szCs w:val="9"/>
              </w:rPr>
            </w:pPr>
          </w:p>
        </w:tc>
        <w:tc>
          <w:tcPr>
            <w:tcW w:w="520" w:type="dxa"/>
            <w:vMerge/>
            <w:vAlign w:val="bottom"/>
          </w:tcPr>
          <w:p w14:paraId="544AC1C3" w14:textId="77777777" w:rsidR="004B413C" w:rsidRDefault="004B413C">
            <w:pPr>
              <w:rPr>
                <w:sz w:val="9"/>
                <w:szCs w:val="9"/>
              </w:rPr>
            </w:pPr>
          </w:p>
        </w:tc>
        <w:tc>
          <w:tcPr>
            <w:tcW w:w="0" w:type="dxa"/>
            <w:vAlign w:val="bottom"/>
          </w:tcPr>
          <w:p w14:paraId="52F848DB" w14:textId="77777777" w:rsidR="004B413C" w:rsidRDefault="004B413C">
            <w:pPr>
              <w:rPr>
                <w:sz w:val="1"/>
                <w:szCs w:val="1"/>
              </w:rPr>
            </w:pPr>
          </w:p>
        </w:tc>
      </w:tr>
      <w:tr w:rsidR="004B413C" w14:paraId="66F4F3DA" w14:textId="77777777">
        <w:trPr>
          <w:trHeight w:val="33"/>
        </w:trPr>
        <w:tc>
          <w:tcPr>
            <w:tcW w:w="180" w:type="dxa"/>
            <w:vAlign w:val="bottom"/>
          </w:tcPr>
          <w:p w14:paraId="6B226DC0" w14:textId="77777777" w:rsidR="004B413C" w:rsidRDefault="004B413C">
            <w:pPr>
              <w:rPr>
                <w:sz w:val="2"/>
                <w:szCs w:val="2"/>
              </w:rPr>
            </w:pPr>
          </w:p>
        </w:tc>
        <w:tc>
          <w:tcPr>
            <w:tcW w:w="780" w:type="dxa"/>
            <w:vMerge/>
            <w:vAlign w:val="bottom"/>
          </w:tcPr>
          <w:p w14:paraId="22D95E21" w14:textId="77777777" w:rsidR="004B413C" w:rsidRDefault="004B413C">
            <w:pPr>
              <w:rPr>
                <w:sz w:val="2"/>
                <w:szCs w:val="2"/>
              </w:rPr>
            </w:pPr>
          </w:p>
        </w:tc>
        <w:tc>
          <w:tcPr>
            <w:tcW w:w="360" w:type="dxa"/>
            <w:vAlign w:val="bottom"/>
          </w:tcPr>
          <w:p w14:paraId="07FCE9BD" w14:textId="77777777" w:rsidR="004B413C" w:rsidRDefault="004B413C">
            <w:pPr>
              <w:rPr>
                <w:sz w:val="2"/>
                <w:szCs w:val="2"/>
              </w:rPr>
            </w:pPr>
          </w:p>
        </w:tc>
        <w:tc>
          <w:tcPr>
            <w:tcW w:w="340" w:type="dxa"/>
            <w:vAlign w:val="bottom"/>
          </w:tcPr>
          <w:p w14:paraId="0C9FB1A8" w14:textId="77777777" w:rsidR="004B413C" w:rsidRDefault="004B413C">
            <w:pPr>
              <w:rPr>
                <w:sz w:val="2"/>
                <w:szCs w:val="2"/>
              </w:rPr>
            </w:pPr>
          </w:p>
        </w:tc>
        <w:tc>
          <w:tcPr>
            <w:tcW w:w="360" w:type="dxa"/>
            <w:vAlign w:val="bottom"/>
          </w:tcPr>
          <w:p w14:paraId="656F4422" w14:textId="77777777" w:rsidR="004B413C" w:rsidRDefault="004B413C">
            <w:pPr>
              <w:rPr>
                <w:sz w:val="2"/>
                <w:szCs w:val="2"/>
              </w:rPr>
            </w:pPr>
          </w:p>
        </w:tc>
        <w:tc>
          <w:tcPr>
            <w:tcW w:w="340" w:type="dxa"/>
            <w:vAlign w:val="bottom"/>
          </w:tcPr>
          <w:p w14:paraId="7895BED7" w14:textId="77777777" w:rsidR="004B413C" w:rsidRDefault="004B413C">
            <w:pPr>
              <w:rPr>
                <w:sz w:val="2"/>
                <w:szCs w:val="2"/>
              </w:rPr>
            </w:pPr>
          </w:p>
        </w:tc>
        <w:tc>
          <w:tcPr>
            <w:tcW w:w="360" w:type="dxa"/>
            <w:vAlign w:val="bottom"/>
          </w:tcPr>
          <w:p w14:paraId="23C72CED" w14:textId="77777777" w:rsidR="004B413C" w:rsidRDefault="004B413C">
            <w:pPr>
              <w:rPr>
                <w:sz w:val="2"/>
                <w:szCs w:val="2"/>
              </w:rPr>
            </w:pPr>
          </w:p>
        </w:tc>
        <w:tc>
          <w:tcPr>
            <w:tcW w:w="340" w:type="dxa"/>
            <w:vAlign w:val="bottom"/>
          </w:tcPr>
          <w:p w14:paraId="2B134C74" w14:textId="77777777" w:rsidR="004B413C" w:rsidRDefault="004B413C">
            <w:pPr>
              <w:rPr>
                <w:sz w:val="2"/>
                <w:szCs w:val="2"/>
              </w:rPr>
            </w:pPr>
          </w:p>
        </w:tc>
        <w:tc>
          <w:tcPr>
            <w:tcW w:w="360" w:type="dxa"/>
            <w:vAlign w:val="bottom"/>
          </w:tcPr>
          <w:p w14:paraId="1E68B524" w14:textId="77777777" w:rsidR="004B413C" w:rsidRDefault="004B413C">
            <w:pPr>
              <w:rPr>
                <w:sz w:val="2"/>
                <w:szCs w:val="2"/>
              </w:rPr>
            </w:pPr>
          </w:p>
        </w:tc>
        <w:tc>
          <w:tcPr>
            <w:tcW w:w="340" w:type="dxa"/>
            <w:vAlign w:val="bottom"/>
          </w:tcPr>
          <w:p w14:paraId="31F9E5FE" w14:textId="77777777" w:rsidR="004B413C" w:rsidRDefault="004B413C">
            <w:pPr>
              <w:rPr>
                <w:sz w:val="2"/>
                <w:szCs w:val="2"/>
              </w:rPr>
            </w:pPr>
          </w:p>
        </w:tc>
        <w:tc>
          <w:tcPr>
            <w:tcW w:w="360" w:type="dxa"/>
            <w:vAlign w:val="bottom"/>
          </w:tcPr>
          <w:p w14:paraId="5AF918CA" w14:textId="77777777" w:rsidR="004B413C" w:rsidRDefault="004B413C">
            <w:pPr>
              <w:rPr>
                <w:sz w:val="2"/>
                <w:szCs w:val="2"/>
              </w:rPr>
            </w:pPr>
          </w:p>
        </w:tc>
        <w:tc>
          <w:tcPr>
            <w:tcW w:w="340" w:type="dxa"/>
            <w:vAlign w:val="bottom"/>
          </w:tcPr>
          <w:p w14:paraId="2138DD38" w14:textId="77777777" w:rsidR="004B413C" w:rsidRDefault="004B413C">
            <w:pPr>
              <w:rPr>
                <w:sz w:val="2"/>
                <w:szCs w:val="2"/>
              </w:rPr>
            </w:pPr>
          </w:p>
        </w:tc>
        <w:tc>
          <w:tcPr>
            <w:tcW w:w="360" w:type="dxa"/>
            <w:vAlign w:val="bottom"/>
          </w:tcPr>
          <w:p w14:paraId="1D8B6D09" w14:textId="77777777" w:rsidR="004B413C" w:rsidRDefault="004B413C">
            <w:pPr>
              <w:rPr>
                <w:sz w:val="2"/>
                <w:szCs w:val="2"/>
              </w:rPr>
            </w:pPr>
          </w:p>
        </w:tc>
        <w:tc>
          <w:tcPr>
            <w:tcW w:w="340" w:type="dxa"/>
            <w:vAlign w:val="bottom"/>
          </w:tcPr>
          <w:p w14:paraId="08E2B4E2" w14:textId="77777777" w:rsidR="004B413C" w:rsidRDefault="004B413C">
            <w:pPr>
              <w:rPr>
                <w:sz w:val="2"/>
                <w:szCs w:val="2"/>
              </w:rPr>
            </w:pPr>
          </w:p>
        </w:tc>
        <w:tc>
          <w:tcPr>
            <w:tcW w:w="360" w:type="dxa"/>
            <w:vAlign w:val="bottom"/>
          </w:tcPr>
          <w:p w14:paraId="7C4207EE" w14:textId="77777777" w:rsidR="004B413C" w:rsidRDefault="004B413C">
            <w:pPr>
              <w:rPr>
                <w:sz w:val="2"/>
                <w:szCs w:val="2"/>
              </w:rPr>
            </w:pPr>
          </w:p>
        </w:tc>
        <w:tc>
          <w:tcPr>
            <w:tcW w:w="340" w:type="dxa"/>
            <w:vAlign w:val="bottom"/>
          </w:tcPr>
          <w:p w14:paraId="0C3740C2" w14:textId="77777777" w:rsidR="004B413C" w:rsidRDefault="004B413C">
            <w:pPr>
              <w:rPr>
                <w:sz w:val="2"/>
                <w:szCs w:val="2"/>
              </w:rPr>
            </w:pPr>
          </w:p>
        </w:tc>
        <w:tc>
          <w:tcPr>
            <w:tcW w:w="360" w:type="dxa"/>
            <w:vAlign w:val="bottom"/>
          </w:tcPr>
          <w:p w14:paraId="3EBBF95D" w14:textId="77777777" w:rsidR="004B413C" w:rsidRDefault="004B413C">
            <w:pPr>
              <w:rPr>
                <w:sz w:val="2"/>
                <w:szCs w:val="2"/>
              </w:rPr>
            </w:pPr>
          </w:p>
        </w:tc>
        <w:tc>
          <w:tcPr>
            <w:tcW w:w="340" w:type="dxa"/>
            <w:vAlign w:val="bottom"/>
          </w:tcPr>
          <w:p w14:paraId="4C5A490A" w14:textId="77777777" w:rsidR="004B413C" w:rsidRDefault="004B413C">
            <w:pPr>
              <w:rPr>
                <w:sz w:val="2"/>
                <w:szCs w:val="2"/>
              </w:rPr>
            </w:pPr>
          </w:p>
        </w:tc>
        <w:tc>
          <w:tcPr>
            <w:tcW w:w="360" w:type="dxa"/>
            <w:vAlign w:val="bottom"/>
          </w:tcPr>
          <w:p w14:paraId="3EB0DFD2" w14:textId="77777777" w:rsidR="004B413C" w:rsidRDefault="004B413C">
            <w:pPr>
              <w:rPr>
                <w:sz w:val="2"/>
                <w:szCs w:val="2"/>
              </w:rPr>
            </w:pPr>
          </w:p>
        </w:tc>
        <w:tc>
          <w:tcPr>
            <w:tcW w:w="340" w:type="dxa"/>
            <w:vAlign w:val="bottom"/>
          </w:tcPr>
          <w:p w14:paraId="2287574E" w14:textId="77777777" w:rsidR="004B413C" w:rsidRDefault="004B413C">
            <w:pPr>
              <w:rPr>
                <w:sz w:val="2"/>
                <w:szCs w:val="2"/>
              </w:rPr>
            </w:pPr>
          </w:p>
        </w:tc>
        <w:tc>
          <w:tcPr>
            <w:tcW w:w="360" w:type="dxa"/>
            <w:vAlign w:val="bottom"/>
          </w:tcPr>
          <w:p w14:paraId="3D2D00E9" w14:textId="77777777" w:rsidR="004B413C" w:rsidRDefault="004B413C">
            <w:pPr>
              <w:rPr>
                <w:sz w:val="2"/>
                <w:szCs w:val="2"/>
              </w:rPr>
            </w:pPr>
          </w:p>
        </w:tc>
        <w:tc>
          <w:tcPr>
            <w:tcW w:w="340" w:type="dxa"/>
            <w:vAlign w:val="bottom"/>
          </w:tcPr>
          <w:p w14:paraId="0288BF9E" w14:textId="77777777" w:rsidR="004B413C" w:rsidRDefault="004B413C">
            <w:pPr>
              <w:rPr>
                <w:sz w:val="2"/>
                <w:szCs w:val="2"/>
              </w:rPr>
            </w:pPr>
          </w:p>
        </w:tc>
        <w:tc>
          <w:tcPr>
            <w:tcW w:w="360" w:type="dxa"/>
            <w:vAlign w:val="bottom"/>
          </w:tcPr>
          <w:p w14:paraId="532BC320" w14:textId="77777777" w:rsidR="004B413C" w:rsidRDefault="004B413C">
            <w:pPr>
              <w:rPr>
                <w:sz w:val="2"/>
                <w:szCs w:val="2"/>
              </w:rPr>
            </w:pPr>
          </w:p>
        </w:tc>
        <w:tc>
          <w:tcPr>
            <w:tcW w:w="340" w:type="dxa"/>
            <w:vAlign w:val="bottom"/>
          </w:tcPr>
          <w:p w14:paraId="50E97B57" w14:textId="77777777" w:rsidR="004B413C" w:rsidRDefault="004B413C">
            <w:pPr>
              <w:rPr>
                <w:sz w:val="2"/>
                <w:szCs w:val="2"/>
              </w:rPr>
            </w:pPr>
          </w:p>
        </w:tc>
        <w:tc>
          <w:tcPr>
            <w:tcW w:w="360" w:type="dxa"/>
            <w:vAlign w:val="bottom"/>
          </w:tcPr>
          <w:p w14:paraId="282DABD9" w14:textId="77777777" w:rsidR="004B413C" w:rsidRDefault="004B413C">
            <w:pPr>
              <w:rPr>
                <w:sz w:val="2"/>
                <w:szCs w:val="2"/>
              </w:rPr>
            </w:pPr>
          </w:p>
        </w:tc>
        <w:tc>
          <w:tcPr>
            <w:tcW w:w="340" w:type="dxa"/>
            <w:vAlign w:val="bottom"/>
          </w:tcPr>
          <w:p w14:paraId="7B26653E" w14:textId="77777777" w:rsidR="004B413C" w:rsidRDefault="004B413C">
            <w:pPr>
              <w:rPr>
                <w:sz w:val="2"/>
                <w:szCs w:val="2"/>
              </w:rPr>
            </w:pPr>
          </w:p>
        </w:tc>
        <w:tc>
          <w:tcPr>
            <w:tcW w:w="360" w:type="dxa"/>
            <w:vAlign w:val="bottom"/>
          </w:tcPr>
          <w:p w14:paraId="0B06EB52" w14:textId="77777777" w:rsidR="004B413C" w:rsidRDefault="004B413C">
            <w:pPr>
              <w:rPr>
                <w:sz w:val="2"/>
                <w:szCs w:val="2"/>
              </w:rPr>
            </w:pPr>
          </w:p>
        </w:tc>
        <w:tc>
          <w:tcPr>
            <w:tcW w:w="340" w:type="dxa"/>
            <w:vAlign w:val="bottom"/>
          </w:tcPr>
          <w:p w14:paraId="237E5C91" w14:textId="77777777" w:rsidR="004B413C" w:rsidRDefault="004B413C">
            <w:pPr>
              <w:rPr>
                <w:sz w:val="2"/>
                <w:szCs w:val="2"/>
              </w:rPr>
            </w:pPr>
          </w:p>
        </w:tc>
        <w:tc>
          <w:tcPr>
            <w:tcW w:w="360" w:type="dxa"/>
            <w:vAlign w:val="bottom"/>
          </w:tcPr>
          <w:p w14:paraId="41B1EDDC" w14:textId="77777777" w:rsidR="004B413C" w:rsidRDefault="004B413C">
            <w:pPr>
              <w:rPr>
                <w:sz w:val="2"/>
                <w:szCs w:val="2"/>
              </w:rPr>
            </w:pPr>
          </w:p>
        </w:tc>
        <w:tc>
          <w:tcPr>
            <w:tcW w:w="340" w:type="dxa"/>
            <w:vAlign w:val="bottom"/>
          </w:tcPr>
          <w:p w14:paraId="61FED9D3" w14:textId="77777777" w:rsidR="004B413C" w:rsidRDefault="004B413C">
            <w:pPr>
              <w:rPr>
                <w:sz w:val="2"/>
                <w:szCs w:val="2"/>
              </w:rPr>
            </w:pPr>
          </w:p>
        </w:tc>
        <w:tc>
          <w:tcPr>
            <w:tcW w:w="360" w:type="dxa"/>
            <w:vAlign w:val="bottom"/>
          </w:tcPr>
          <w:p w14:paraId="08F769BE" w14:textId="77777777" w:rsidR="004B413C" w:rsidRDefault="004B413C">
            <w:pPr>
              <w:rPr>
                <w:sz w:val="2"/>
                <w:szCs w:val="2"/>
              </w:rPr>
            </w:pPr>
          </w:p>
        </w:tc>
        <w:tc>
          <w:tcPr>
            <w:tcW w:w="340" w:type="dxa"/>
            <w:vAlign w:val="bottom"/>
          </w:tcPr>
          <w:p w14:paraId="16A05BB1" w14:textId="77777777" w:rsidR="004B413C" w:rsidRDefault="004B413C">
            <w:pPr>
              <w:rPr>
                <w:sz w:val="2"/>
                <w:szCs w:val="2"/>
              </w:rPr>
            </w:pPr>
          </w:p>
        </w:tc>
        <w:tc>
          <w:tcPr>
            <w:tcW w:w="360" w:type="dxa"/>
            <w:vAlign w:val="bottom"/>
          </w:tcPr>
          <w:p w14:paraId="20EA5B96" w14:textId="77777777" w:rsidR="004B413C" w:rsidRDefault="004B413C">
            <w:pPr>
              <w:rPr>
                <w:sz w:val="2"/>
                <w:szCs w:val="2"/>
              </w:rPr>
            </w:pPr>
          </w:p>
        </w:tc>
        <w:tc>
          <w:tcPr>
            <w:tcW w:w="340" w:type="dxa"/>
            <w:vAlign w:val="bottom"/>
          </w:tcPr>
          <w:p w14:paraId="59C84B81" w14:textId="77777777" w:rsidR="004B413C" w:rsidRDefault="004B413C">
            <w:pPr>
              <w:rPr>
                <w:sz w:val="2"/>
                <w:szCs w:val="2"/>
              </w:rPr>
            </w:pPr>
          </w:p>
        </w:tc>
        <w:tc>
          <w:tcPr>
            <w:tcW w:w="520" w:type="dxa"/>
            <w:vAlign w:val="bottom"/>
          </w:tcPr>
          <w:p w14:paraId="74056EAC" w14:textId="77777777" w:rsidR="004B413C" w:rsidRDefault="004B413C">
            <w:pPr>
              <w:rPr>
                <w:sz w:val="2"/>
                <w:szCs w:val="2"/>
              </w:rPr>
            </w:pPr>
          </w:p>
        </w:tc>
        <w:tc>
          <w:tcPr>
            <w:tcW w:w="0" w:type="dxa"/>
            <w:vAlign w:val="bottom"/>
          </w:tcPr>
          <w:p w14:paraId="0F73C262" w14:textId="77777777" w:rsidR="004B413C" w:rsidRDefault="004B413C">
            <w:pPr>
              <w:spacing w:line="20" w:lineRule="exact"/>
              <w:rPr>
                <w:sz w:val="1"/>
                <w:szCs w:val="1"/>
              </w:rPr>
            </w:pPr>
          </w:p>
        </w:tc>
      </w:tr>
      <w:tr w:rsidR="004B413C" w14:paraId="39E5925C" w14:textId="77777777">
        <w:trPr>
          <w:trHeight w:val="186"/>
        </w:trPr>
        <w:tc>
          <w:tcPr>
            <w:tcW w:w="180" w:type="dxa"/>
            <w:vAlign w:val="bottom"/>
          </w:tcPr>
          <w:p w14:paraId="5E3BF29F" w14:textId="77777777" w:rsidR="004B413C" w:rsidRDefault="004B413C">
            <w:pPr>
              <w:rPr>
                <w:sz w:val="16"/>
                <w:szCs w:val="16"/>
              </w:rPr>
            </w:pPr>
          </w:p>
        </w:tc>
        <w:tc>
          <w:tcPr>
            <w:tcW w:w="780" w:type="dxa"/>
            <w:vAlign w:val="bottom"/>
          </w:tcPr>
          <w:p w14:paraId="3CD7A457" w14:textId="77777777" w:rsidR="004B413C" w:rsidRDefault="00EC2FEA">
            <w:pPr>
              <w:ind w:right="281"/>
              <w:jc w:val="right"/>
              <w:rPr>
                <w:sz w:val="20"/>
                <w:szCs w:val="20"/>
              </w:rPr>
            </w:pPr>
            <w:r>
              <w:rPr>
                <w:rFonts w:ascii="Arial" w:eastAsia="Arial" w:hAnsi="Arial" w:cs="Arial"/>
                <w:color w:val="4D4D4D"/>
                <w:sz w:val="16"/>
                <w:szCs w:val="16"/>
              </w:rPr>
              <w:t>2015</w:t>
            </w:r>
          </w:p>
        </w:tc>
        <w:tc>
          <w:tcPr>
            <w:tcW w:w="360" w:type="dxa"/>
            <w:vAlign w:val="bottom"/>
          </w:tcPr>
          <w:p w14:paraId="37C86AA2" w14:textId="77777777" w:rsidR="004B413C" w:rsidRDefault="004B413C">
            <w:pPr>
              <w:rPr>
                <w:sz w:val="16"/>
                <w:szCs w:val="16"/>
              </w:rPr>
            </w:pPr>
          </w:p>
        </w:tc>
        <w:tc>
          <w:tcPr>
            <w:tcW w:w="340" w:type="dxa"/>
            <w:vAlign w:val="bottom"/>
          </w:tcPr>
          <w:p w14:paraId="1EAF9834" w14:textId="77777777" w:rsidR="004B413C" w:rsidRDefault="004B413C">
            <w:pPr>
              <w:rPr>
                <w:sz w:val="16"/>
                <w:szCs w:val="16"/>
              </w:rPr>
            </w:pPr>
          </w:p>
        </w:tc>
        <w:tc>
          <w:tcPr>
            <w:tcW w:w="360" w:type="dxa"/>
            <w:vAlign w:val="bottom"/>
          </w:tcPr>
          <w:p w14:paraId="516EC414" w14:textId="77777777" w:rsidR="004B413C" w:rsidRDefault="004B413C">
            <w:pPr>
              <w:rPr>
                <w:sz w:val="16"/>
                <w:szCs w:val="16"/>
              </w:rPr>
            </w:pPr>
          </w:p>
        </w:tc>
        <w:tc>
          <w:tcPr>
            <w:tcW w:w="340" w:type="dxa"/>
            <w:vAlign w:val="bottom"/>
          </w:tcPr>
          <w:p w14:paraId="21650E28" w14:textId="77777777" w:rsidR="004B413C" w:rsidRDefault="004B413C">
            <w:pPr>
              <w:rPr>
                <w:sz w:val="16"/>
                <w:szCs w:val="16"/>
              </w:rPr>
            </w:pPr>
          </w:p>
        </w:tc>
        <w:tc>
          <w:tcPr>
            <w:tcW w:w="360" w:type="dxa"/>
            <w:vAlign w:val="bottom"/>
          </w:tcPr>
          <w:p w14:paraId="3CDCD4AC" w14:textId="77777777" w:rsidR="004B413C" w:rsidRDefault="004B413C">
            <w:pPr>
              <w:rPr>
                <w:sz w:val="16"/>
                <w:szCs w:val="16"/>
              </w:rPr>
            </w:pPr>
          </w:p>
        </w:tc>
        <w:tc>
          <w:tcPr>
            <w:tcW w:w="340" w:type="dxa"/>
            <w:vAlign w:val="bottom"/>
          </w:tcPr>
          <w:p w14:paraId="7ED7908A" w14:textId="77777777" w:rsidR="004B413C" w:rsidRDefault="004B413C">
            <w:pPr>
              <w:rPr>
                <w:sz w:val="16"/>
                <w:szCs w:val="16"/>
              </w:rPr>
            </w:pPr>
          </w:p>
        </w:tc>
        <w:tc>
          <w:tcPr>
            <w:tcW w:w="360" w:type="dxa"/>
            <w:vAlign w:val="bottom"/>
          </w:tcPr>
          <w:p w14:paraId="2ED0F7F8" w14:textId="77777777" w:rsidR="004B413C" w:rsidRDefault="004B413C">
            <w:pPr>
              <w:rPr>
                <w:sz w:val="16"/>
                <w:szCs w:val="16"/>
              </w:rPr>
            </w:pPr>
          </w:p>
        </w:tc>
        <w:tc>
          <w:tcPr>
            <w:tcW w:w="340" w:type="dxa"/>
            <w:vAlign w:val="bottom"/>
          </w:tcPr>
          <w:p w14:paraId="21C5A60F" w14:textId="77777777" w:rsidR="004B413C" w:rsidRDefault="004B413C">
            <w:pPr>
              <w:rPr>
                <w:sz w:val="16"/>
                <w:szCs w:val="16"/>
              </w:rPr>
            </w:pPr>
          </w:p>
        </w:tc>
        <w:tc>
          <w:tcPr>
            <w:tcW w:w="360" w:type="dxa"/>
            <w:vAlign w:val="bottom"/>
          </w:tcPr>
          <w:p w14:paraId="3680536F" w14:textId="77777777" w:rsidR="004B413C" w:rsidRDefault="004B413C">
            <w:pPr>
              <w:rPr>
                <w:sz w:val="16"/>
                <w:szCs w:val="16"/>
              </w:rPr>
            </w:pPr>
          </w:p>
        </w:tc>
        <w:tc>
          <w:tcPr>
            <w:tcW w:w="340" w:type="dxa"/>
            <w:vAlign w:val="bottom"/>
          </w:tcPr>
          <w:p w14:paraId="740D95D3" w14:textId="77777777" w:rsidR="004B413C" w:rsidRDefault="004B413C">
            <w:pPr>
              <w:rPr>
                <w:sz w:val="16"/>
                <w:szCs w:val="16"/>
              </w:rPr>
            </w:pPr>
          </w:p>
        </w:tc>
        <w:tc>
          <w:tcPr>
            <w:tcW w:w="360" w:type="dxa"/>
            <w:vAlign w:val="bottom"/>
          </w:tcPr>
          <w:p w14:paraId="4839AAF3" w14:textId="77777777" w:rsidR="004B413C" w:rsidRDefault="004B413C">
            <w:pPr>
              <w:rPr>
                <w:sz w:val="16"/>
                <w:szCs w:val="16"/>
              </w:rPr>
            </w:pPr>
          </w:p>
        </w:tc>
        <w:tc>
          <w:tcPr>
            <w:tcW w:w="340" w:type="dxa"/>
            <w:vAlign w:val="bottom"/>
          </w:tcPr>
          <w:p w14:paraId="67600A4F" w14:textId="77777777" w:rsidR="004B413C" w:rsidRDefault="004B413C">
            <w:pPr>
              <w:rPr>
                <w:sz w:val="16"/>
                <w:szCs w:val="16"/>
              </w:rPr>
            </w:pPr>
          </w:p>
        </w:tc>
        <w:tc>
          <w:tcPr>
            <w:tcW w:w="360" w:type="dxa"/>
            <w:vAlign w:val="bottom"/>
          </w:tcPr>
          <w:p w14:paraId="6A787753" w14:textId="77777777" w:rsidR="004B413C" w:rsidRDefault="004B413C">
            <w:pPr>
              <w:rPr>
                <w:sz w:val="16"/>
                <w:szCs w:val="16"/>
              </w:rPr>
            </w:pPr>
          </w:p>
        </w:tc>
        <w:tc>
          <w:tcPr>
            <w:tcW w:w="340" w:type="dxa"/>
            <w:vAlign w:val="bottom"/>
          </w:tcPr>
          <w:p w14:paraId="2A86AA4F" w14:textId="77777777" w:rsidR="004B413C" w:rsidRDefault="004B413C">
            <w:pPr>
              <w:rPr>
                <w:sz w:val="16"/>
                <w:szCs w:val="16"/>
              </w:rPr>
            </w:pPr>
          </w:p>
        </w:tc>
        <w:tc>
          <w:tcPr>
            <w:tcW w:w="360" w:type="dxa"/>
            <w:vAlign w:val="bottom"/>
          </w:tcPr>
          <w:p w14:paraId="0B40558B" w14:textId="77777777" w:rsidR="004B413C" w:rsidRDefault="004B413C">
            <w:pPr>
              <w:rPr>
                <w:sz w:val="16"/>
                <w:szCs w:val="16"/>
              </w:rPr>
            </w:pPr>
          </w:p>
        </w:tc>
        <w:tc>
          <w:tcPr>
            <w:tcW w:w="340" w:type="dxa"/>
            <w:vAlign w:val="bottom"/>
          </w:tcPr>
          <w:p w14:paraId="3E1E7BDB" w14:textId="77777777" w:rsidR="004B413C" w:rsidRDefault="004B413C">
            <w:pPr>
              <w:rPr>
                <w:sz w:val="16"/>
                <w:szCs w:val="16"/>
              </w:rPr>
            </w:pPr>
          </w:p>
        </w:tc>
        <w:tc>
          <w:tcPr>
            <w:tcW w:w="360" w:type="dxa"/>
            <w:vAlign w:val="bottom"/>
          </w:tcPr>
          <w:p w14:paraId="3282498A" w14:textId="77777777" w:rsidR="004B413C" w:rsidRDefault="004B413C">
            <w:pPr>
              <w:rPr>
                <w:sz w:val="16"/>
                <w:szCs w:val="16"/>
              </w:rPr>
            </w:pPr>
          </w:p>
        </w:tc>
        <w:tc>
          <w:tcPr>
            <w:tcW w:w="340" w:type="dxa"/>
            <w:vAlign w:val="bottom"/>
          </w:tcPr>
          <w:p w14:paraId="4B4C09D3" w14:textId="77777777" w:rsidR="004B413C" w:rsidRDefault="004B413C">
            <w:pPr>
              <w:rPr>
                <w:sz w:val="16"/>
                <w:szCs w:val="16"/>
              </w:rPr>
            </w:pPr>
          </w:p>
        </w:tc>
        <w:tc>
          <w:tcPr>
            <w:tcW w:w="360" w:type="dxa"/>
            <w:vAlign w:val="bottom"/>
          </w:tcPr>
          <w:p w14:paraId="3F21C390" w14:textId="77777777" w:rsidR="004B413C" w:rsidRDefault="004B413C">
            <w:pPr>
              <w:rPr>
                <w:sz w:val="16"/>
                <w:szCs w:val="16"/>
              </w:rPr>
            </w:pPr>
          </w:p>
        </w:tc>
        <w:tc>
          <w:tcPr>
            <w:tcW w:w="340" w:type="dxa"/>
            <w:vAlign w:val="bottom"/>
          </w:tcPr>
          <w:p w14:paraId="0D5831F9" w14:textId="77777777" w:rsidR="004B413C" w:rsidRDefault="004B413C">
            <w:pPr>
              <w:rPr>
                <w:sz w:val="16"/>
                <w:szCs w:val="16"/>
              </w:rPr>
            </w:pPr>
          </w:p>
        </w:tc>
        <w:tc>
          <w:tcPr>
            <w:tcW w:w="360" w:type="dxa"/>
            <w:vAlign w:val="bottom"/>
          </w:tcPr>
          <w:p w14:paraId="0B81DBF3" w14:textId="77777777" w:rsidR="004B413C" w:rsidRDefault="004B413C">
            <w:pPr>
              <w:rPr>
                <w:sz w:val="16"/>
                <w:szCs w:val="16"/>
              </w:rPr>
            </w:pPr>
          </w:p>
        </w:tc>
        <w:tc>
          <w:tcPr>
            <w:tcW w:w="340" w:type="dxa"/>
            <w:vAlign w:val="bottom"/>
          </w:tcPr>
          <w:p w14:paraId="0FDFBF7D" w14:textId="77777777" w:rsidR="004B413C" w:rsidRDefault="004B413C">
            <w:pPr>
              <w:rPr>
                <w:sz w:val="16"/>
                <w:szCs w:val="16"/>
              </w:rPr>
            </w:pPr>
          </w:p>
        </w:tc>
        <w:tc>
          <w:tcPr>
            <w:tcW w:w="360" w:type="dxa"/>
            <w:vAlign w:val="bottom"/>
          </w:tcPr>
          <w:p w14:paraId="15C1D975" w14:textId="77777777" w:rsidR="004B413C" w:rsidRDefault="004B413C">
            <w:pPr>
              <w:rPr>
                <w:sz w:val="16"/>
                <w:szCs w:val="16"/>
              </w:rPr>
            </w:pPr>
          </w:p>
        </w:tc>
        <w:tc>
          <w:tcPr>
            <w:tcW w:w="340" w:type="dxa"/>
            <w:vAlign w:val="bottom"/>
          </w:tcPr>
          <w:p w14:paraId="48C01613" w14:textId="77777777" w:rsidR="004B413C" w:rsidRDefault="004B413C">
            <w:pPr>
              <w:rPr>
                <w:sz w:val="16"/>
                <w:szCs w:val="16"/>
              </w:rPr>
            </w:pPr>
          </w:p>
        </w:tc>
        <w:tc>
          <w:tcPr>
            <w:tcW w:w="360" w:type="dxa"/>
            <w:vAlign w:val="bottom"/>
          </w:tcPr>
          <w:p w14:paraId="0C1BB611" w14:textId="77777777" w:rsidR="004B413C" w:rsidRDefault="004B413C">
            <w:pPr>
              <w:rPr>
                <w:sz w:val="16"/>
                <w:szCs w:val="16"/>
              </w:rPr>
            </w:pPr>
          </w:p>
        </w:tc>
        <w:tc>
          <w:tcPr>
            <w:tcW w:w="340" w:type="dxa"/>
            <w:vAlign w:val="bottom"/>
          </w:tcPr>
          <w:p w14:paraId="1E245184" w14:textId="77777777" w:rsidR="004B413C" w:rsidRDefault="004B413C">
            <w:pPr>
              <w:rPr>
                <w:sz w:val="16"/>
                <w:szCs w:val="16"/>
              </w:rPr>
            </w:pPr>
          </w:p>
        </w:tc>
        <w:tc>
          <w:tcPr>
            <w:tcW w:w="360" w:type="dxa"/>
            <w:vAlign w:val="bottom"/>
          </w:tcPr>
          <w:p w14:paraId="7257F64A" w14:textId="77777777" w:rsidR="004B413C" w:rsidRDefault="004B413C">
            <w:pPr>
              <w:rPr>
                <w:sz w:val="16"/>
                <w:szCs w:val="16"/>
              </w:rPr>
            </w:pPr>
          </w:p>
        </w:tc>
        <w:tc>
          <w:tcPr>
            <w:tcW w:w="340" w:type="dxa"/>
            <w:vAlign w:val="bottom"/>
          </w:tcPr>
          <w:p w14:paraId="33905DB5" w14:textId="77777777" w:rsidR="004B413C" w:rsidRDefault="004B413C">
            <w:pPr>
              <w:rPr>
                <w:sz w:val="16"/>
                <w:szCs w:val="16"/>
              </w:rPr>
            </w:pPr>
          </w:p>
        </w:tc>
        <w:tc>
          <w:tcPr>
            <w:tcW w:w="360" w:type="dxa"/>
            <w:vAlign w:val="bottom"/>
          </w:tcPr>
          <w:p w14:paraId="4467C717" w14:textId="77777777" w:rsidR="004B413C" w:rsidRDefault="004B413C">
            <w:pPr>
              <w:rPr>
                <w:sz w:val="16"/>
                <w:szCs w:val="16"/>
              </w:rPr>
            </w:pPr>
          </w:p>
        </w:tc>
        <w:tc>
          <w:tcPr>
            <w:tcW w:w="340" w:type="dxa"/>
            <w:vAlign w:val="bottom"/>
          </w:tcPr>
          <w:p w14:paraId="5C4D8B21" w14:textId="77777777" w:rsidR="004B413C" w:rsidRDefault="004B413C">
            <w:pPr>
              <w:rPr>
                <w:sz w:val="16"/>
                <w:szCs w:val="16"/>
              </w:rPr>
            </w:pPr>
          </w:p>
        </w:tc>
        <w:tc>
          <w:tcPr>
            <w:tcW w:w="360" w:type="dxa"/>
            <w:vAlign w:val="bottom"/>
          </w:tcPr>
          <w:p w14:paraId="25DF5FA9" w14:textId="77777777" w:rsidR="004B413C" w:rsidRDefault="004B413C">
            <w:pPr>
              <w:rPr>
                <w:sz w:val="16"/>
                <w:szCs w:val="16"/>
              </w:rPr>
            </w:pPr>
          </w:p>
        </w:tc>
        <w:tc>
          <w:tcPr>
            <w:tcW w:w="340" w:type="dxa"/>
            <w:vAlign w:val="bottom"/>
          </w:tcPr>
          <w:p w14:paraId="056594BD" w14:textId="77777777" w:rsidR="004B413C" w:rsidRDefault="004B413C">
            <w:pPr>
              <w:rPr>
                <w:sz w:val="16"/>
                <w:szCs w:val="16"/>
              </w:rPr>
            </w:pPr>
          </w:p>
        </w:tc>
        <w:tc>
          <w:tcPr>
            <w:tcW w:w="520" w:type="dxa"/>
            <w:vAlign w:val="bottom"/>
          </w:tcPr>
          <w:p w14:paraId="2507CEEF" w14:textId="77777777" w:rsidR="004B413C" w:rsidRDefault="004B413C">
            <w:pPr>
              <w:rPr>
                <w:sz w:val="16"/>
                <w:szCs w:val="16"/>
              </w:rPr>
            </w:pPr>
          </w:p>
        </w:tc>
        <w:tc>
          <w:tcPr>
            <w:tcW w:w="0" w:type="dxa"/>
            <w:vAlign w:val="bottom"/>
          </w:tcPr>
          <w:p w14:paraId="379A6A1C" w14:textId="77777777" w:rsidR="004B413C" w:rsidRDefault="004B413C">
            <w:pPr>
              <w:rPr>
                <w:sz w:val="1"/>
                <w:szCs w:val="1"/>
              </w:rPr>
            </w:pPr>
          </w:p>
        </w:tc>
      </w:tr>
      <w:tr w:rsidR="004B413C" w14:paraId="2DA73091" w14:textId="77777777">
        <w:trPr>
          <w:trHeight w:val="272"/>
        </w:trPr>
        <w:tc>
          <w:tcPr>
            <w:tcW w:w="180" w:type="dxa"/>
            <w:vAlign w:val="bottom"/>
          </w:tcPr>
          <w:p w14:paraId="372C9343" w14:textId="77777777" w:rsidR="004B413C" w:rsidRDefault="004B413C">
            <w:pPr>
              <w:rPr>
                <w:sz w:val="23"/>
                <w:szCs w:val="23"/>
              </w:rPr>
            </w:pPr>
          </w:p>
        </w:tc>
        <w:tc>
          <w:tcPr>
            <w:tcW w:w="780" w:type="dxa"/>
            <w:vAlign w:val="bottom"/>
          </w:tcPr>
          <w:p w14:paraId="441A41E3" w14:textId="77777777" w:rsidR="004B413C" w:rsidRDefault="00EC2FEA">
            <w:pPr>
              <w:ind w:right="281"/>
              <w:jc w:val="right"/>
              <w:rPr>
                <w:sz w:val="20"/>
                <w:szCs w:val="20"/>
              </w:rPr>
            </w:pPr>
            <w:r>
              <w:rPr>
                <w:rFonts w:ascii="Arial" w:eastAsia="Arial" w:hAnsi="Arial" w:cs="Arial"/>
                <w:color w:val="4D4D4D"/>
                <w:sz w:val="16"/>
                <w:szCs w:val="16"/>
              </w:rPr>
              <w:t>2000</w:t>
            </w:r>
          </w:p>
        </w:tc>
        <w:tc>
          <w:tcPr>
            <w:tcW w:w="360" w:type="dxa"/>
            <w:vAlign w:val="bottom"/>
          </w:tcPr>
          <w:p w14:paraId="3E5E856B" w14:textId="77777777" w:rsidR="004B413C" w:rsidRDefault="004B413C">
            <w:pPr>
              <w:rPr>
                <w:sz w:val="23"/>
                <w:szCs w:val="23"/>
              </w:rPr>
            </w:pPr>
          </w:p>
        </w:tc>
        <w:tc>
          <w:tcPr>
            <w:tcW w:w="340" w:type="dxa"/>
            <w:vAlign w:val="bottom"/>
          </w:tcPr>
          <w:p w14:paraId="4B313F8C" w14:textId="77777777" w:rsidR="004B413C" w:rsidRDefault="004B413C">
            <w:pPr>
              <w:rPr>
                <w:sz w:val="23"/>
                <w:szCs w:val="23"/>
              </w:rPr>
            </w:pPr>
          </w:p>
        </w:tc>
        <w:tc>
          <w:tcPr>
            <w:tcW w:w="360" w:type="dxa"/>
            <w:vAlign w:val="bottom"/>
          </w:tcPr>
          <w:p w14:paraId="3B5FCA5B" w14:textId="77777777" w:rsidR="004B413C" w:rsidRDefault="004B413C">
            <w:pPr>
              <w:rPr>
                <w:sz w:val="23"/>
                <w:szCs w:val="23"/>
              </w:rPr>
            </w:pPr>
          </w:p>
        </w:tc>
        <w:tc>
          <w:tcPr>
            <w:tcW w:w="340" w:type="dxa"/>
            <w:vAlign w:val="bottom"/>
          </w:tcPr>
          <w:p w14:paraId="64E2DF7F" w14:textId="77777777" w:rsidR="004B413C" w:rsidRDefault="004B413C">
            <w:pPr>
              <w:rPr>
                <w:sz w:val="23"/>
                <w:szCs w:val="23"/>
              </w:rPr>
            </w:pPr>
          </w:p>
        </w:tc>
        <w:tc>
          <w:tcPr>
            <w:tcW w:w="360" w:type="dxa"/>
            <w:vAlign w:val="bottom"/>
          </w:tcPr>
          <w:p w14:paraId="6EA4EE30" w14:textId="77777777" w:rsidR="004B413C" w:rsidRDefault="004B413C">
            <w:pPr>
              <w:rPr>
                <w:sz w:val="23"/>
                <w:szCs w:val="23"/>
              </w:rPr>
            </w:pPr>
          </w:p>
        </w:tc>
        <w:tc>
          <w:tcPr>
            <w:tcW w:w="340" w:type="dxa"/>
            <w:vAlign w:val="bottom"/>
          </w:tcPr>
          <w:p w14:paraId="4852AC96" w14:textId="77777777" w:rsidR="004B413C" w:rsidRDefault="004B413C">
            <w:pPr>
              <w:rPr>
                <w:sz w:val="23"/>
                <w:szCs w:val="23"/>
              </w:rPr>
            </w:pPr>
          </w:p>
        </w:tc>
        <w:tc>
          <w:tcPr>
            <w:tcW w:w="360" w:type="dxa"/>
            <w:vAlign w:val="bottom"/>
          </w:tcPr>
          <w:p w14:paraId="26B3C7CB" w14:textId="77777777" w:rsidR="004B413C" w:rsidRDefault="004B413C">
            <w:pPr>
              <w:rPr>
                <w:sz w:val="23"/>
                <w:szCs w:val="23"/>
              </w:rPr>
            </w:pPr>
          </w:p>
        </w:tc>
        <w:tc>
          <w:tcPr>
            <w:tcW w:w="340" w:type="dxa"/>
            <w:vAlign w:val="bottom"/>
          </w:tcPr>
          <w:p w14:paraId="5A046D4B" w14:textId="77777777" w:rsidR="004B413C" w:rsidRDefault="004B413C">
            <w:pPr>
              <w:rPr>
                <w:sz w:val="23"/>
                <w:szCs w:val="23"/>
              </w:rPr>
            </w:pPr>
          </w:p>
        </w:tc>
        <w:tc>
          <w:tcPr>
            <w:tcW w:w="360" w:type="dxa"/>
            <w:vAlign w:val="bottom"/>
          </w:tcPr>
          <w:p w14:paraId="76E1B913" w14:textId="77777777" w:rsidR="004B413C" w:rsidRDefault="004B413C">
            <w:pPr>
              <w:rPr>
                <w:sz w:val="23"/>
                <w:szCs w:val="23"/>
              </w:rPr>
            </w:pPr>
          </w:p>
        </w:tc>
        <w:tc>
          <w:tcPr>
            <w:tcW w:w="340" w:type="dxa"/>
            <w:vAlign w:val="bottom"/>
          </w:tcPr>
          <w:p w14:paraId="4C85FE25" w14:textId="77777777" w:rsidR="004B413C" w:rsidRDefault="004B413C">
            <w:pPr>
              <w:rPr>
                <w:sz w:val="23"/>
                <w:szCs w:val="23"/>
              </w:rPr>
            </w:pPr>
          </w:p>
        </w:tc>
        <w:tc>
          <w:tcPr>
            <w:tcW w:w="360" w:type="dxa"/>
            <w:vAlign w:val="bottom"/>
          </w:tcPr>
          <w:p w14:paraId="4B73AF2D" w14:textId="77777777" w:rsidR="004B413C" w:rsidRDefault="004B413C">
            <w:pPr>
              <w:rPr>
                <w:sz w:val="23"/>
                <w:szCs w:val="23"/>
              </w:rPr>
            </w:pPr>
          </w:p>
        </w:tc>
        <w:tc>
          <w:tcPr>
            <w:tcW w:w="340" w:type="dxa"/>
            <w:vAlign w:val="bottom"/>
          </w:tcPr>
          <w:p w14:paraId="3014341B" w14:textId="77777777" w:rsidR="004B413C" w:rsidRDefault="004B413C">
            <w:pPr>
              <w:rPr>
                <w:sz w:val="23"/>
                <w:szCs w:val="23"/>
              </w:rPr>
            </w:pPr>
          </w:p>
        </w:tc>
        <w:tc>
          <w:tcPr>
            <w:tcW w:w="360" w:type="dxa"/>
            <w:vAlign w:val="bottom"/>
          </w:tcPr>
          <w:p w14:paraId="121FB2B9" w14:textId="77777777" w:rsidR="004B413C" w:rsidRDefault="004B413C">
            <w:pPr>
              <w:rPr>
                <w:sz w:val="23"/>
                <w:szCs w:val="23"/>
              </w:rPr>
            </w:pPr>
          </w:p>
        </w:tc>
        <w:tc>
          <w:tcPr>
            <w:tcW w:w="340" w:type="dxa"/>
            <w:vAlign w:val="bottom"/>
          </w:tcPr>
          <w:p w14:paraId="65181E8C" w14:textId="77777777" w:rsidR="004B413C" w:rsidRDefault="004B413C">
            <w:pPr>
              <w:rPr>
                <w:sz w:val="23"/>
                <w:szCs w:val="23"/>
              </w:rPr>
            </w:pPr>
          </w:p>
        </w:tc>
        <w:tc>
          <w:tcPr>
            <w:tcW w:w="360" w:type="dxa"/>
            <w:vAlign w:val="bottom"/>
          </w:tcPr>
          <w:p w14:paraId="6958DBAA" w14:textId="77777777" w:rsidR="004B413C" w:rsidRDefault="004B413C">
            <w:pPr>
              <w:rPr>
                <w:sz w:val="23"/>
                <w:szCs w:val="23"/>
              </w:rPr>
            </w:pPr>
          </w:p>
        </w:tc>
        <w:tc>
          <w:tcPr>
            <w:tcW w:w="340" w:type="dxa"/>
            <w:vAlign w:val="bottom"/>
          </w:tcPr>
          <w:p w14:paraId="10EFFDCD" w14:textId="77777777" w:rsidR="004B413C" w:rsidRDefault="004B413C">
            <w:pPr>
              <w:rPr>
                <w:sz w:val="23"/>
                <w:szCs w:val="23"/>
              </w:rPr>
            </w:pPr>
          </w:p>
        </w:tc>
        <w:tc>
          <w:tcPr>
            <w:tcW w:w="360" w:type="dxa"/>
            <w:vAlign w:val="bottom"/>
          </w:tcPr>
          <w:p w14:paraId="61E84A4F" w14:textId="77777777" w:rsidR="004B413C" w:rsidRDefault="004B413C">
            <w:pPr>
              <w:rPr>
                <w:sz w:val="23"/>
                <w:szCs w:val="23"/>
              </w:rPr>
            </w:pPr>
          </w:p>
        </w:tc>
        <w:tc>
          <w:tcPr>
            <w:tcW w:w="340" w:type="dxa"/>
            <w:vAlign w:val="bottom"/>
          </w:tcPr>
          <w:p w14:paraId="27779251" w14:textId="77777777" w:rsidR="004B413C" w:rsidRDefault="004B413C">
            <w:pPr>
              <w:rPr>
                <w:sz w:val="23"/>
                <w:szCs w:val="23"/>
              </w:rPr>
            </w:pPr>
          </w:p>
        </w:tc>
        <w:tc>
          <w:tcPr>
            <w:tcW w:w="360" w:type="dxa"/>
            <w:vAlign w:val="bottom"/>
          </w:tcPr>
          <w:p w14:paraId="3134EA32" w14:textId="77777777" w:rsidR="004B413C" w:rsidRDefault="004B413C">
            <w:pPr>
              <w:rPr>
                <w:sz w:val="23"/>
                <w:szCs w:val="23"/>
              </w:rPr>
            </w:pPr>
          </w:p>
        </w:tc>
        <w:tc>
          <w:tcPr>
            <w:tcW w:w="340" w:type="dxa"/>
            <w:vAlign w:val="bottom"/>
          </w:tcPr>
          <w:p w14:paraId="56093F8D" w14:textId="77777777" w:rsidR="004B413C" w:rsidRDefault="004B413C">
            <w:pPr>
              <w:rPr>
                <w:sz w:val="23"/>
                <w:szCs w:val="23"/>
              </w:rPr>
            </w:pPr>
          </w:p>
        </w:tc>
        <w:tc>
          <w:tcPr>
            <w:tcW w:w="360" w:type="dxa"/>
            <w:vAlign w:val="bottom"/>
          </w:tcPr>
          <w:p w14:paraId="3BD7F7B0" w14:textId="77777777" w:rsidR="004B413C" w:rsidRDefault="004B413C">
            <w:pPr>
              <w:rPr>
                <w:sz w:val="23"/>
                <w:szCs w:val="23"/>
              </w:rPr>
            </w:pPr>
          </w:p>
        </w:tc>
        <w:tc>
          <w:tcPr>
            <w:tcW w:w="340" w:type="dxa"/>
            <w:vAlign w:val="bottom"/>
          </w:tcPr>
          <w:p w14:paraId="6745F141" w14:textId="77777777" w:rsidR="004B413C" w:rsidRDefault="004B413C">
            <w:pPr>
              <w:rPr>
                <w:sz w:val="23"/>
                <w:szCs w:val="23"/>
              </w:rPr>
            </w:pPr>
          </w:p>
        </w:tc>
        <w:tc>
          <w:tcPr>
            <w:tcW w:w="360" w:type="dxa"/>
            <w:vAlign w:val="bottom"/>
          </w:tcPr>
          <w:p w14:paraId="01452E0C" w14:textId="77777777" w:rsidR="004B413C" w:rsidRDefault="004B413C">
            <w:pPr>
              <w:rPr>
                <w:sz w:val="23"/>
                <w:szCs w:val="23"/>
              </w:rPr>
            </w:pPr>
          </w:p>
        </w:tc>
        <w:tc>
          <w:tcPr>
            <w:tcW w:w="340" w:type="dxa"/>
            <w:vAlign w:val="bottom"/>
          </w:tcPr>
          <w:p w14:paraId="56043742" w14:textId="77777777" w:rsidR="004B413C" w:rsidRDefault="004B413C">
            <w:pPr>
              <w:rPr>
                <w:sz w:val="23"/>
                <w:szCs w:val="23"/>
              </w:rPr>
            </w:pPr>
          </w:p>
        </w:tc>
        <w:tc>
          <w:tcPr>
            <w:tcW w:w="360" w:type="dxa"/>
            <w:vAlign w:val="bottom"/>
          </w:tcPr>
          <w:p w14:paraId="7AC8C1F4" w14:textId="77777777" w:rsidR="004B413C" w:rsidRDefault="004B413C">
            <w:pPr>
              <w:rPr>
                <w:sz w:val="23"/>
                <w:szCs w:val="23"/>
              </w:rPr>
            </w:pPr>
          </w:p>
        </w:tc>
        <w:tc>
          <w:tcPr>
            <w:tcW w:w="340" w:type="dxa"/>
            <w:vAlign w:val="bottom"/>
          </w:tcPr>
          <w:p w14:paraId="02C5B74A" w14:textId="77777777" w:rsidR="004B413C" w:rsidRDefault="004B413C">
            <w:pPr>
              <w:rPr>
                <w:sz w:val="23"/>
                <w:szCs w:val="23"/>
              </w:rPr>
            </w:pPr>
          </w:p>
        </w:tc>
        <w:tc>
          <w:tcPr>
            <w:tcW w:w="360" w:type="dxa"/>
            <w:vAlign w:val="bottom"/>
          </w:tcPr>
          <w:p w14:paraId="761538EB" w14:textId="77777777" w:rsidR="004B413C" w:rsidRDefault="004B413C">
            <w:pPr>
              <w:rPr>
                <w:sz w:val="23"/>
                <w:szCs w:val="23"/>
              </w:rPr>
            </w:pPr>
          </w:p>
        </w:tc>
        <w:tc>
          <w:tcPr>
            <w:tcW w:w="340" w:type="dxa"/>
            <w:vAlign w:val="bottom"/>
          </w:tcPr>
          <w:p w14:paraId="27358191" w14:textId="77777777" w:rsidR="004B413C" w:rsidRDefault="004B413C">
            <w:pPr>
              <w:rPr>
                <w:sz w:val="23"/>
                <w:szCs w:val="23"/>
              </w:rPr>
            </w:pPr>
          </w:p>
        </w:tc>
        <w:tc>
          <w:tcPr>
            <w:tcW w:w="360" w:type="dxa"/>
            <w:vAlign w:val="bottom"/>
          </w:tcPr>
          <w:p w14:paraId="4AB85B56" w14:textId="77777777" w:rsidR="004B413C" w:rsidRDefault="004B413C">
            <w:pPr>
              <w:rPr>
                <w:sz w:val="23"/>
                <w:szCs w:val="23"/>
              </w:rPr>
            </w:pPr>
          </w:p>
        </w:tc>
        <w:tc>
          <w:tcPr>
            <w:tcW w:w="340" w:type="dxa"/>
            <w:vAlign w:val="bottom"/>
          </w:tcPr>
          <w:p w14:paraId="1D94CCE8" w14:textId="77777777" w:rsidR="004B413C" w:rsidRDefault="004B413C">
            <w:pPr>
              <w:rPr>
                <w:sz w:val="23"/>
                <w:szCs w:val="23"/>
              </w:rPr>
            </w:pPr>
          </w:p>
        </w:tc>
        <w:tc>
          <w:tcPr>
            <w:tcW w:w="360" w:type="dxa"/>
            <w:vAlign w:val="bottom"/>
          </w:tcPr>
          <w:p w14:paraId="7085B1E0" w14:textId="77777777" w:rsidR="004B413C" w:rsidRDefault="004B413C">
            <w:pPr>
              <w:rPr>
                <w:sz w:val="23"/>
                <w:szCs w:val="23"/>
              </w:rPr>
            </w:pPr>
          </w:p>
        </w:tc>
        <w:tc>
          <w:tcPr>
            <w:tcW w:w="340" w:type="dxa"/>
            <w:vAlign w:val="bottom"/>
          </w:tcPr>
          <w:p w14:paraId="5405D729" w14:textId="77777777" w:rsidR="004B413C" w:rsidRDefault="004B413C">
            <w:pPr>
              <w:rPr>
                <w:sz w:val="23"/>
                <w:szCs w:val="23"/>
              </w:rPr>
            </w:pPr>
          </w:p>
        </w:tc>
        <w:tc>
          <w:tcPr>
            <w:tcW w:w="520" w:type="dxa"/>
            <w:vAlign w:val="bottom"/>
          </w:tcPr>
          <w:p w14:paraId="7F1C123D" w14:textId="77777777" w:rsidR="004B413C" w:rsidRDefault="004B413C">
            <w:pPr>
              <w:rPr>
                <w:sz w:val="23"/>
                <w:szCs w:val="23"/>
              </w:rPr>
            </w:pPr>
          </w:p>
        </w:tc>
        <w:tc>
          <w:tcPr>
            <w:tcW w:w="0" w:type="dxa"/>
            <w:vAlign w:val="bottom"/>
          </w:tcPr>
          <w:p w14:paraId="72F49FE6" w14:textId="77777777" w:rsidR="004B413C" w:rsidRDefault="004B413C">
            <w:pPr>
              <w:rPr>
                <w:sz w:val="1"/>
                <w:szCs w:val="1"/>
              </w:rPr>
            </w:pPr>
          </w:p>
        </w:tc>
      </w:tr>
      <w:tr w:rsidR="004B413C" w14:paraId="33115EE1" w14:textId="77777777">
        <w:trPr>
          <w:trHeight w:val="137"/>
        </w:trPr>
        <w:tc>
          <w:tcPr>
            <w:tcW w:w="180" w:type="dxa"/>
            <w:vAlign w:val="bottom"/>
          </w:tcPr>
          <w:p w14:paraId="01FF07D1" w14:textId="77777777" w:rsidR="004B413C" w:rsidRDefault="004B413C">
            <w:pPr>
              <w:rPr>
                <w:sz w:val="11"/>
                <w:szCs w:val="11"/>
              </w:rPr>
            </w:pPr>
          </w:p>
        </w:tc>
        <w:tc>
          <w:tcPr>
            <w:tcW w:w="780" w:type="dxa"/>
            <w:vAlign w:val="bottom"/>
          </w:tcPr>
          <w:p w14:paraId="2FDB87F0" w14:textId="77777777" w:rsidR="004B413C" w:rsidRDefault="00EC2FEA">
            <w:pPr>
              <w:spacing w:line="137" w:lineRule="exact"/>
              <w:ind w:right="281"/>
              <w:jc w:val="right"/>
              <w:rPr>
                <w:sz w:val="20"/>
                <w:szCs w:val="20"/>
              </w:rPr>
            </w:pPr>
            <w:r>
              <w:rPr>
                <w:rFonts w:ascii="Arial" w:eastAsia="Arial" w:hAnsi="Arial" w:cs="Arial"/>
                <w:color w:val="4D4D4D"/>
                <w:sz w:val="15"/>
                <w:szCs w:val="15"/>
              </w:rPr>
              <w:t>2005</w:t>
            </w:r>
          </w:p>
        </w:tc>
        <w:tc>
          <w:tcPr>
            <w:tcW w:w="360" w:type="dxa"/>
            <w:vAlign w:val="bottom"/>
          </w:tcPr>
          <w:p w14:paraId="13FABFB6" w14:textId="77777777" w:rsidR="004B413C" w:rsidRDefault="004B413C">
            <w:pPr>
              <w:rPr>
                <w:sz w:val="11"/>
                <w:szCs w:val="11"/>
              </w:rPr>
            </w:pPr>
          </w:p>
        </w:tc>
        <w:tc>
          <w:tcPr>
            <w:tcW w:w="340" w:type="dxa"/>
            <w:vAlign w:val="bottom"/>
          </w:tcPr>
          <w:p w14:paraId="1599521B" w14:textId="77777777" w:rsidR="004B413C" w:rsidRDefault="004B413C">
            <w:pPr>
              <w:rPr>
                <w:sz w:val="11"/>
                <w:szCs w:val="11"/>
              </w:rPr>
            </w:pPr>
          </w:p>
        </w:tc>
        <w:tc>
          <w:tcPr>
            <w:tcW w:w="360" w:type="dxa"/>
            <w:vAlign w:val="bottom"/>
          </w:tcPr>
          <w:p w14:paraId="35EF96FF" w14:textId="77777777" w:rsidR="004B413C" w:rsidRDefault="004B413C">
            <w:pPr>
              <w:rPr>
                <w:sz w:val="11"/>
                <w:szCs w:val="11"/>
              </w:rPr>
            </w:pPr>
          </w:p>
        </w:tc>
        <w:tc>
          <w:tcPr>
            <w:tcW w:w="340" w:type="dxa"/>
            <w:vAlign w:val="bottom"/>
          </w:tcPr>
          <w:p w14:paraId="43808F86" w14:textId="77777777" w:rsidR="004B413C" w:rsidRDefault="004B413C">
            <w:pPr>
              <w:rPr>
                <w:sz w:val="11"/>
                <w:szCs w:val="11"/>
              </w:rPr>
            </w:pPr>
          </w:p>
        </w:tc>
        <w:tc>
          <w:tcPr>
            <w:tcW w:w="360" w:type="dxa"/>
            <w:vAlign w:val="bottom"/>
          </w:tcPr>
          <w:p w14:paraId="360EEE2F" w14:textId="77777777" w:rsidR="004B413C" w:rsidRDefault="004B413C">
            <w:pPr>
              <w:rPr>
                <w:sz w:val="11"/>
                <w:szCs w:val="11"/>
              </w:rPr>
            </w:pPr>
          </w:p>
        </w:tc>
        <w:tc>
          <w:tcPr>
            <w:tcW w:w="340" w:type="dxa"/>
            <w:vAlign w:val="bottom"/>
          </w:tcPr>
          <w:p w14:paraId="75D44721" w14:textId="77777777" w:rsidR="004B413C" w:rsidRDefault="004B413C">
            <w:pPr>
              <w:rPr>
                <w:sz w:val="11"/>
                <w:szCs w:val="11"/>
              </w:rPr>
            </w:pPr>
          </w:p>
        </w:tc>
        <w:tc>
          <w:tcPr>
            <w:tcW w:w="360" w:type="dxa"/>
            <w:vAlign w:val="bottom"/>
          </w:tcPr>
          <w:p w14:paraId="6BB9B6D2" w14:textId="77777777" w:rsidR="004B413C" w:rsidRDefault="004B413C">
            <w:pPr>
              <w:rPr>
                <w:sz w:val="11"/>
                <w:szCs w:val="11"/>
              </w:rPr>
            </w:pPr>
          </w:p>
        </w:tc>
        <w:tc>
          <w:tcPr>
            <w:tcW w:w="340" w:type="dxa"/>
            <w:vAlign w:val="bottom"/>
          </w:tcPr>
          <w:p w14:paraId="4EA77D9D" w14:textId="77777777" w:rsidR="004B413C" w:rsidRDefault="004B413C">
            <w:pPr>
              <w:rPr>
                <w:sz w:val="11"/>
                <w:szCs w:val="11"/>
              </w:rPr>
            </w:pPr>
          </w:p>
        </w:tc>
        <w:tc>
          <w:tcPr>
            <w:tcW w:w="360" w:type="dxa"/>
            <w:vAlign w:val="bottom"/>
          </w:tcPr>
          <w:p w14:paraId="0A8ADC76" w14:textId="77777777" w:rsidR="004B413C" w:rsidRDefault="004B413C">
            <w:pPr>
              <w:rPr>
                <w:sz w:val="11"/>
                <w:szCs w:val="11"/>
              </w:rPr>
            </w:pPr>
          </w:p>
        </w:tc>
        <w:tc>
          <w:tcPr>
            <w:tcW w:w="340" w:type="dxa"/>
            <w:vAlign w:val="bottom"/>
          </w:tcPr>
          <w:p w14:paraId="0C3847FA" w14:textId="77777777" w:rsidR="004B413C" w:rsidRDefault="004B413C">
            <w:pPr>
              <w:rPr>
                <w:sz w:val="11"/>
                <w:szCs w:val="11"/>
              </w:rPr>
            </w:pPr>
          </w:p>
        </w:tc>
        <w:tc>
          <w:tcPr>
            <w:tcW w:w="360" w:type="dxa"/>
            <w:vAlign w:val="bottom"/>
          </w:tcPr>
          <w:p w14:paraId="662E02A2" w14:textId="77777777" w:rsidR="004B413C" w:rsidRDefault="004B413C">
            <w:pPr>
              <w:rPr>
                <w:sz w:val="11"/>
                <w:szCs w:val="11"/>
              </w:rPr>
            </w:pPr>
          </w:p>
        </w:tc>
        <w:tc>
          <w:tcPr>
            <w:tcW w:w="340" w:type="dxa"/>
            <w:vAlign w:val="bottom"/>
          </w:tcPr>
          <w:p w14:paraId="0E27DF44" w14:textId="77777777" w:rsidR="004B413C" w:rsidRDefault="004B413C">
            <w:pPr>
              <w:rPr>
                <w:sz w:val="11"/>
                <w:szCs w:val="11"/>
              </w:rPr>
            </w:pPr>
          </w:p>
        </w:tc>
        <w:tc>
          <w:tcPr>
            <w:tcW w:w="360" w:type="dxa"/>
            <w:vAlign w:val="bottom"/>
          </w:tcPr>
          <w:p w14:paraId="2AACE216" w14:textId="77777777" w:rsidR="004B413C" w:rsidRDefault="004B413C">
            <w:pPr>
              <w:rPr>
                <w:sz w:val="11"/>
                <w:szCs w:val="11"/>
              </w:rPr>
            </w:pPr>
          </w:p>
        </w:tc>
        <w:tc>
          <w:tcPr>
            <w:tcW w:w="340" w:type="dxa"/>
            <w:vAlign w:val="bottom"/>
          </w:tcPr>
          <w:p w14:paraId="456A2A2D" w14:textId="77777777" w:rsidR="004B413C" w:rsidRDefault="004B413C">
            <w:pPr>
              <w:rPr>
                <w:sz w:val="11"/>
                <w:szCs w:val="11"/>
              </w:rPr>
            </w:pPr>
          </w:p>
        </w:tc>
        <w:tc>
          <w:tcPr>
            <w:tcW w:w="360" w:type="dxa"/>
            <w:vAlign w:val="bottom"/>
          </w:tcPr>
          <w:p w14:paraId="14E0E56E" w14:textId="77777777" w:rsidR="004B413C" w:rsidRDefault="004B413C">
            <w:pPr>
              <w:rPr>
                <w:sz w:val="11"/>
                <w:szCs w:val="11"/>
              </w:rPr>
            </w:pPr>
          </w:p>
        </w:tc>
        <w:tc>
          <w:tcPr>
            <w:tcW w:w="340" w:type="dxa"/>
            <w:vAlign w:val="bottom"/>
          </w:tcPr>
          <w:p w14:paraId="12CE61B7" w14:textId="77777777" w:rsidR="004B413C" w:rsidRDefault="004B413C">
            <w:pPr>
              <w:rPr>
                <w:sz w:val="11"/>
                <w:szCs w:val="11"/>
              </w:rPr>
            </w:pPr>
          </w:p>
        </w:tc>
        <w:tc>
          <w:tcPr>
            <w:tcW w:w="360" w:type="dxa"/>
            <w:vAlign w:val="bottom"/>
          </w:tcPr>
          <w:p w14:paraId="1287582A" w14:textId="77777777" w:rsidR="004B413C" w:rsidRDefault="004B413C">
            <w:pPr>
              <w:rPr>
                <w:sz w:val="11"/>
                <w:szCs w:val="11"/>
              </w:rPr>
            </w:pPr>
          </w:p>
        </w:tc>
        <w:tc>
          <w:tcPr>
            <w:tcW w:w="340" w:type="dxa"/>
            <w:vAlign w:val="bottom"/>
          </w:tcPr>
          <w:p w14:paraId="6D4DFCF3" w14:textId="77777777" w:rsidR="004B413C" w:rsidRDefault="004B413C">
            <w:pPr>
              <w:rPr>
                <w:sz w:val="11"/>
                <w:szCs w:val="11"/>
              </w:rPr>
            </w:pPr>
          </w:p>
        </w:tc>
        <w:tc>
          <w:tcPr>
            <w:tcW w:w="360" w:type="dxa"/>
            <w:vAlign w:val="bottom"/>
          </w:tcPr>
          <w:p w14:paraId="63EDF13C" w14:textId="77777777" w:rsidR="004B413C" w:rsidRDefault="004B413C">
            <w:pPr>
              <w:rPr>
                <w:sz w:val="11"/>
                <w:szCs w:val="11"/>
              </w:rPr>
            </w:pPr>
          </w:p>
        </w:tc>
        <w:tc>
          <w:tcPr>
            <w:tcW w:w="340" w:type="dxa"/>
            <w:vAlign w:val="bottom"/>
          </w:tcPr>
          <w:p w14:paraId="3A4C677C" w14:textId="77777777" w:rsidR="004B413C" w:rsidRDefault="004B413C">
            <w:pPr>
              <w:rPr>
                <w:sz w:val="11"/>
                <w:szCs w:val="11"/>
              </w:rPr>
            </w:pPr>
          </w:p>
        </w:tc>
        <w:tc>
          <w:tcPr>
            <w:tcW w:w="360" w:type="dxa"/>
            <w:vAlign w:val="bottom"/>
          </w:tcPr>
          <w:p w14:paraId="202ACDF9" w14:textId="77777777" w:rsidR="004B413C" w:rsidRDefault="004B413C">
            <w:pPr>
              <w:rPr>
                <w:sz w:val="11"/>
                <w:szCs w:val="11"/>
              </w:rPr>
            </w:pPr>
          </w:p>
        </w:tc>
        <w:tc>
          <w:tcPr>
            <w:tcW w:w="340" w:type="dxa"/>
            <w:vAlign w:val="bottom"/>
          </w:tcPr>
          <w:p w14:paraId="252C9FB4" w14:textId="77777777" w:rsidR="004B413C" w:rsidRDefault="004B413C">
            <w:pPr>
              <w:rPr>
                <w:sz w:val="11"/>
                <w:szCs w:val="11"/>
              </w:rPr>
            </w:pPr>
          </w:p>
        </w:tc>
        <w:tc>
          <w:tcPr>
            <w:tcW w:w="360" w:type="dxa"/>
            <w:vAlign w:val="bottom"/>
          </w:tcPr>
          <w:p w14:paraId="3BF7727D" w14:textId="77777777" w:rsidR="004B413C" w:rsidRDefault="004B413C">
            <w:pPr>
              <w:rPr>
                <w:sz w:val="11"/>
                <w:szCs w:val="11"/>
              </w:rPr>
            </w:pPr>
          </w:p>
        </w:tc>
        <w:tc>
          <w:tcPr>
            <w:tcW w:w="340" w:type="dxa"/>
            <w:vAlign w:val="bottom"/>
          </w:tcPr>
          <w:p w14:paraId="1EF004CC" w14:textId="77777777" w:rsidR="004B413C" w:rsidRDefault="004B413C">
            <w:pPr>
              <w:rPr>
                <w:sz w:val="11"/>
                <w:szCs w:val="11"/>
              </w:rPr>
            </w:pPr>
          </w:p>
        </w:tc>
        <w:tc>
          <w:tcPr>
            <w:tcW w:w="360" w:type="dxa"/>
            <w:vAlign w:val="bottom"/>
          </w:tcPr>
          <w:p w14:paraId="78F4C259" w14:textId="77777777" w:rsidR="004B413C" w:rsidRDefault="004B413C">
            <w:pPr>
              <w:rPr>
                <w:sz w:val="11"/>
                <w:szCs w:val="11"/>
              </w:rPr>
            </w:pPr>
          </w:p>
        </w:tc>
        <w:tc>
          <w:tcPr>
            <w:tcW w:w="340" w:type="dxa"/>
            <w:vAlign w:val="bottom"/>
          </w:tcPr>
          <w:p w14:paraId="60D0D208" w14:textId="77777777" w:rsidR="004B413C" w:rsidRDefault="004B413C">
            <w:pPr>
              <w:rPr>
                <w:sz w:val="11"/>
                <w:szCs w:val="11"/>
              </w:rPr>
            </w:pPr>
          </w:p>
        </w:tc>
        <w:tc>
          <w:tcPr>
            <w:tcW w:w="360" w:type="dxa"/>
            <w:vAlign w:val="bottom"/>
          </w:tcPr>
          <w:p w14:paraId="461666EE" w14:textId="77777777" w:rsidR="004B413C" w:rsidRDefault="004B413C">
            <w:pPr>
              <w:rPr>
                <w:sz w:val="11"/>
                <w:szCs w:val="11"/>
              </w:rPr>
            </w:pPr>
          </w:p>
        </w:tc>
        <w:tc>
          <w:tcPr>
            <w:tcW w:w="340" w:type="dxa"/>
            <w:vAlign w:val="bottom"/>
          </w:tcPr>
          <w:p w14:paraId="6477931F" w14:textId="77777777" w:rsidR="004B413C" w:rsidRDefault="004B413C">
            <w:pPr>
              <w:rPr>
                <w:sz w:val="11"/>
                <w:szCs w:val="11"/>
              </w:rPr>
            </w:pPr>
          </w:p>
        </w:tc>
        <w:tc>
          <w:tcPr>
            <w:tcW w:w="360" w:type="dxa"/>
            <w:vAlign w:val="bottom"/>
          </w:tcPr>
          <w:p w14:paraId="5A540438" w14:textId="77777777" w:rsidR="004B413C" w:rsidRDefault="004B413C">
            <w:pPr>
              <w:rPr>
                <w:sz w:val="11"/>
                <w:szCs w:val="11"/>
              </w:rPr>
            </w:pPr>
          </w:p>
        </w:tc>
        <w:tc>
          <w:tcPr>
            <w:tcW w:w="340" w:type="dxa"/>
            <w:vAlign w:val="bottom"/>
          </w:tcPr>
          <w:p w14:paraId="6432D120" w14:textId="77777777" w:rsidR="004B413C" w:rsidRDefault="004B413C">
            <w:pPr>
              <w:rPr>
                <w:sz w:val="11"/>
                <w:szCs w:val="11"/>
              </w:rPr>
            </w:pPr>
          </w:p>
        </w:tc>
        <w:tc>
          <w:tcPr>
            <w:tcW w:w="360" w:type="dxa"/>
            <w:vAlign w:val="bottom"/>
          </w:tcPr>
          <w:p w14:paraId="0C8DB157" w14:textId="77777777" w:rsidR="004B413C" w:rsidRDefault="004B413C">
            <w:pPr>
              <w:rPr>
                <w:sz w:val="11"/>
                <w:szCs w:val="11"/>
              </w:rPr>
            </w:pPr>
          </w:p>
        </w:tc>
        <w:tc>
          <w:tcPr>
            <w:tcW w:w="340" w:type="dxa"/>
            <w:vAlign w:val="bottom"/>
          </w:tcPr>
          <w:p w14:paraId="32D8FB9F" w14:textId="77777777" w:rsidR="004B413C" w:rsidRDefault="004B413C">
            <w:pPr>
              <w:rPr>
                <w:sz w:val="11"/>
                <w:szCs w:val="11"/>
              </w:rPr>
            </w:pPr>
          </w:p>
        </w:tc>
        <w:tc>
          <w:tcPr>
            <w:tcW w:w="520" w:type="dxa"/>
            <w:vMerge w:val="restart"/>
            <w:vAlign w:val="bottom"/>
          </w:tcPr>
          <w:p w14:paraId="4939D243" w14:textId="77777777" w:rsidR="004B413C" w:rsidRDefault="00EC2FEA">
            <w:pPr>
              <w:ind w:left="400"/>
              <w:rPr>
                <w:sz w:val="20"/>
                <w:szCs w:val="20"/>
              </w:rPr>
            </w:pPr>
            <w:r>
              <w:rPr>
                <w:rFonts w:ascii="Arial" w:eastAsia="Arial" w:hAnsi="Arial" w:cs="Arial"/>
                <w:color w:val="1A1A1A"/>
                <w:w w:val="86"/>
                <w:sz w:val="16"/>
                <w:szCs w:val="16"/>
              </w:rPr>
              <w:t>D</w:t>
            </w:r>
          </w:p>
        </w:tc>
        <w:tc>
          <w:tcPr>
            <w:tcW w:w="0" w:type="dxa"/>
            <w:vAlign w:val="bottom"/>
          </w:tcPr>
          <w:p w14:paraId="4A442377" w14:textId="77777777" w:rsidR="004B413C" w:rsidRDefault="004B413C">
            <w:pPr>
              <w:rPr>
                <w:sz w:val="1"/>
                <w:szCs w:val="1"/>
              </w:rPr>
            </w:pPr>
          </w:p>
        </w:tc>
      </w:tr>
      <w:tr w:rsidR="004B413C" w14:paraId="3C4B1B6B" w14:textId="77777777">
        <w:trPr>
          <w:trHeight w:val="105"/>
        </w:trPr>
        <w:tc>
          <w:tcPr>
            <w:tcW w:w="180" w:type="dxa"/>
            <w:vAlign w:val="bottom"/>
          </w:tcPr>
          <w:p w14:paraId="3C719EA0" w14:textId="77777777" w:rsidR="004B413C" w:rsidRDefault="004B413C">
            <w:pPr>
              <w:rPr>
                <w:sz w:val="9"/>
                <w:szCs w:val="9"/>
              </w:rPr>
            </w:pPr>
          </w:p>
        </w:tc>
        <w:tc>
          <w:tcPr>
            <w:tcW w:w="780" w:type="dxa"/>
            <w:vMerge w:val="restart"/>
            <w:vAlign w:val="bottom"/>
          </w:tcPr>
          <w:p w14:paraId="6DDF4580" w14:textId="77777777" w:rsidR="004B413C" w:rsidRDefault="00EC2FEA">
            <w:pPr>
              <w:spacing w:line="137" w:lineRule="exact"/>
              <w:ind w:right="281"/>
              <w:jc w:val="right"/>
              <w:rPr>
                <w:sz w:val="20"/>
                <w:szCs w:val="20"/>
              </w:rPr>
            </w:pPr>
            <w:r>
              <w:rPr>
                <w:rFonts w:ascii="Arial" w:eastAsia="Arial" w:hAnsi="Arial" w:cs="Arial"/>
                <w:color w:val="4D4D4D"/>
                <w:sz w:val="15"/>
                <w:szCs w:val="15"/>
              </w:rPr>
              <w:t>2010</w:t>
            </w:r>
          </w:p>
        </w:tc>
        <w:tc>
          <w:tcPr>
            <w:tcW w:w="360" w:type="dxa"/>
            <w:vAlign w:val="bottom"/>
          </w:tcPr>
          <w:p w14:paraId="297A367D" w14:textId="77777777" w:rsidR="004B413C" w:rsidRDefault="004B413C">
            <w:pPr>
              <w:rPr>
                <w:sz w:val="9"/>
                <w:szCs w:val="9"/>
              </w:rPr>
            </w:pPr>
          </w:p>
        </w:tc>
        <w:tc>
          <w:tcPr>
            <w:tcW w:w="340" w:type="dxa"/>
            <w:vAlign w:val="bottom"/>
          </w:tcPr>
          <w:p w14:paraId="50891DF8" w14:textId="77777777" w:rsidR="004B413C" w:rsidRDefault="004B413C">
            <w:pPr>
              <w:rPr>
                <w:sz w:val="9"/>
                <w:szCs w:val="9"/>
              </w:rPr>
            </w:pPr>
          </w:p>
        </w:tc>
        <w:tc>
          <w:tcPr>
            <w:tcW w:w="360" w:type="dxa"/>
            <w:vAlign w:val="bottom"/>
          </w:tcPr>
          <w:p w14:paraId="374F94A7" w14:textId="77777777" w:rsidR="004B413C" w:rsidRDefault="004B413C">
            <w:pPr>
              <w:rPr>
                <w:sz w:val="9"/>
                <w:szCs w:val="9"/>
              </w:rPr>
            </w:pPr>
          </w:p>
        </w:tc>
        <w:tc>
          <w:tcPr>
            <w:tcW w:w="340" w:type="dxa"/>
            <w:vAlign w:val="bottom"/>
          </w:tcPr>
          <w:p w14:paraId="0306912E" w14:textId="77777777" w:rsidR="004B413C" w:rsidRDefault="004B413C">
            <w:pPr>
              <w:rPr>
                <w:sz w:val="9"/>
                <w:szCs w:val="9"/>
              </w:rPr>
            </w:pPr>
          </w:p>
        </w:tc>
        <w:tc>
          <w:tcPr>
            <w:tcW w:w="360" w:type="dxa"/>
            <w:vAlign w:val="bottom"/>
          </w:tcPr>
          <w:p w14:paraId="2DFC4244" w14:textId="77777777" w:rsidR="004B413C" w:rsidRDefault="004B413C">
            <w:pPr>
              <w:rPr>
                <w:sz w:val="9"/>
                <w:szCs w:val="9"/>
              </w:rPr>
            </w:pPr>
          </w:p>
        </w:tc>
        <w:tc>
          <w:tcPr>
            <w:tcW w:w="340" w:type="dxa"/>
            <w:vAlign w:val="bottom"/>
          </w:tcPr>
          <w:p w14:paraId="4186F928" w14:textId="77777777" w:rsidR="004B413C" w:rsidRDefault="004B413C">
            <w:pPr>
              <w:rPr>
                <w:sz w:val="9"/>
                <w:szCs w:val="9"/>
              </w:rPr>
            </w:pPr>
          </w:p>
        </w:tc>
        <w:tc>
          <w:tcPr>
            <w:tcW w:w="360" w:type="dxa"/>
            <w:vAlign w:val="bottom"/>
          </w:tcPr>
          <w:p w14:paraId="721144D3" w14:textId="77777777" w:rsidR="004B413C" w:rsidRDefault="004B413C">
            <w:pPr>
              <w:rPr>
                <w:sz w:val="9"/>
                <w:szCs w:val="9"/>
              </w:rPr>
            </w:pPr>
          </w:p>
        </w:tc>
        <w:tc>
          <w:tcPr>
            <w:tcW w:w="340" w:type="dxa"/>
            <w:vAlign w:val="bottom"/>
          </w:tcPr>
          <w:p w14:paraId="1B8A55EE" w14:textId="77777777" w:rsidR="004B413C" w:rsidRDefault="004B413C">
            <w:pPr>
              <w:rPr>
                <w:sz w:val="9"/>
                <w:szCs w:val="9"/>
              </w:rPr>
            </w:pPr>
          </w:p>
        </w:tc>
        <w:tc>
          <w:tcPr>
            <w:tcW w:w="360" w:type="dxa"/>
            <w:vAlign w:val="bottom"/>
          </w:tcPr>
          <w:p w14:paraId="250F47EE" w14:textId="77777777" w:rsidR="004B413C" w:rsidRDefault="004B413C">
            <w:pPr>
              <w:rPr>
                <w:sz w:val="9"/>
                <w:szCs w:val="9"/>
              </w:rPr>
            </w:pPr>
          </w:p>
        </w:tc>
        <w:tc>
          <w:tcPr>
            <w:tcW w:w="340" w:type="dxa"/>
            <w:vAlign w:val="bottom"/>
          </w:tcPr>
          <w:p w14:paraId="56473F57" w14:textId="77777777" w:rsidR="004B413C" w:rsidRDefault="004B413C">
            <w:pPr>
              <w:rPr>
                <w:sz w:val="9"/>
                <w:szCs w:val="9"/>
              </w:rPr>
            </w:pPr>
          </w:p>
        </w:tc>
        <w:tc>
          <w:tcPr>
            <w:tcW w:w="360" w:type="dxa"/>
            <w:vAlign w:val="bottom"/>
          </w:tcPr>
          <w:p w14:paraId="0655CA32" w14:textId="77777777" w:rsidR="004B413C" w:rsidRDefault="004B413C">
            <w:pPr>
              <w:rPr>
                <w:sz w:val="9"/>
                <w:szCs w:val="9"/>
              </w:rPr>
            </w:pPr>
          </w:p>
        </w:tc>
        <w:tc>
          <w:tcPr>
            <w:tcW w:w="340" w:type="dxa"/>
            <w:vAlign w:val="bottom"/>
          </w:tcPr>
          <w:p w14:paraId="243A8E9F" w14:textId="77777777" w:rsidR="004B413C" w:rsidRDefault="004B413C">
            <w:pPr>
              <w:rPr>
                <w:sz w:val="9"/>
                <w:szCs w:val="9"/>
              </w:rPr>
            </w:pPr>
          </w:p>
        </w:tc>
        <w:tc>
          <w:tcPr>
            <w:tcW w:w="360" w:type="dxa"/>
            <w:vAlign w:val="bottom"/>
          </w:tcPr>
          <w:p w14:paraId="757E34E9" w14:textId="77777777" w:rsidR="004B413C" w:rsidRDefault="004B413C">
            <w:pPr>
              <w:rPr>
                <w:sz w:val="9"/>
                <w:szCs w:val="9"/>
              </w:rPr>
            </w:pPr>
          </w:p>
        </w:tc>
        <w:tc>
          <w:tcPr>
            <w:tcW w:w="340" w:type="dxa"/>
            <w:vAlign w:val="bottom"/>
          </w:tcPr>
          <w:p w14:paraId="05C0D5F8" w14:textId="77777777" w:rsidR="004B413C" w:rsidRDefault="004B413C">
            <w:pPr>
              <w:rPr>
                <w:sz w:val="9"/>
                <w:szCs w:val="9"/>
              </w:rPr>
            </w:pPr>
          </w:p>
        </w:tc>
        <w:tc>
          <w:tcPr>
            <w:tcW w:w="360" w:type="dxa"/>
            <w:vAlign w:val="bottom"/>
          </w:tcPr>
          <w:p w14:paraId="51DD405E" w14:textId="77777777" w:rsidR="004B413C" w:rsidRDefault="004B413C">
            <w:pPr>
              <w:rPr>
                <w:sz w:val="9"/>
                <w:szCs w:val="9"/>
              </w:rPr>
            </w:pPr>
          </w:p>
        </w:tc>
        <w:tc>
          <w:tcPr>
            <w:tcW w:w="340" w:type="dxa"/>
            <w:vAlign w:val="bottom"/>
          </w:tcPr>
          <w:p w14:paraId="2FFB359C" w14:textId="77777777" w:rsidR="004B413C" w:rsidRDefault="004B413C">
            <w:pPr>
              <w:rPr>
                <w:sz w:val="9"/>
                <w:szCs w:val="9"/>
              </w:rPr>
            </w:pPr>
          </w:p>
        </w:tc>
        <w:tc>
          <w:tcPr>
            <w:tcW w:w="360" w:type="dxa"/>
            <w:vAlign w:val="bottom"/>
          </w:tcPr>
          <w:p w14:paraId="534464E2" w14:textId="77777777" w:rsidR="004B413C" w:rsidRDefault="004B413C">
            <w:pPr>
              <w:rPr>
                <w:sz w:val="9"/>
                <w:szCs w:val="9"/>
              </w:rPr>
            </w:pPr>
          </w:p>
        </w:tc>
        <w:tc>
          <w:tcPr>
            <w:tcW w:w="340" w:type="dxa"/>
            <w:vAlign w:val="bottom"/>
          </w:tcPr>
          <w:p w14:paraId="01DF0952" w14:textId="77777777" w:rsidR="004B413C" w:rsidRDefault="004B413C">
            <w:pPr>
              <w:rPr>
                <w:sz w:val="9"/>
                <w:szCs w:val="9"/>
              </w:rPr>
            </w:pPr>
          </w:p>
        </w:tc>
        <w:tc>
          <w:tcPr>
            <w:tcW w:w="360" w:type="dxa"/>
            <w:vAlign w:val="bottom"/>
          </w:tcPr>
          <w:p w14:paraId="647552BF" w14:textId="77777777" w:rsidR="004B413C" w:rsidRDefault="004B413C">
            <w:pPr>
              <w:rPr>
                <w:sz w:val="9"/>
                <w:szCs w:val="9"/>
              </w:rPr>
            </w:pPr>
          </w:p>
        </w:tc>
        <w:tc>
          <w:tcPr>
            <w:tcW w:w="340" w:type="dxa"/>
            <w:vAlign w:val="bottom"/>
          </w:tcPr>
          <w:p w14:paraId="03F45FEE" w14:textId="77777777" w:rsidR="004B413C" w:rsidRDefault="004B413C">
            <w:pPr>
              <w:rPr>
                <w:sz w:val="9"/>
                <w:szCs w:val="9"/>
              </w:rPr>
            </w:pPr>
          </w:p>
        </w:tc>
        <w:tc>
          <w:tcPr>
            <w:tcW w:w="360" w:type="dxa"/>
            <w:vAlign w:val="bottom"/>
          </w:tcPr>
          <w:p w14:paraId="5110DF36" w14:textId="77777777" w:rsidR="004B413C" w:rsidRDefault="004B413C">
            <w:pPr>
              <w:rPr>
                <w:sz w:val="9"/>
                <w:szCs w:val="9"/>
              </w:rPr>
            </w:pPr>
          </w:p>
        </w:tc>
        <w:tc>
          <w:tcPr>
            <w:tcW w:w="340" w:type="dxa"/>
            <w:vAlign w:val="bottom"/>
          </w:tcPr>
          <w:p w14:paraId="0F500BD6" w14:textId="77777777" w:rsidR="004B413C" w:rsidRDefault="004B413C">
            <w:pPr>
              <w:rPr>
                <w:sz w:val="9"/>
                <w:szCs w:val="9"/>
              </w:rPr>
            </w:pPr>
          </w:p>
        </w:tc>
        <w:tc>
          <w:tcPr>
            <w:tcW w:w="360" w:type="dxa"/>
            <w:vAlign w:val="bottom"/>
          </w:tcPr>
          <w:p w14:paraId="0CE2D5D4" w14:textId="77777777" w:rsidR="004B413C" w:rsidRDefault="004B413C">
            <w:pPr>
              <w:rPr>
                <w:sz w:val="9"/>
                <w:szCs w:val="9"/>
              </w:rPr>
            </w:pPr>
          </w:p>
        </w:tc>
        <w:tc>
          <w:tcPr>
            <w:tcW w:w="340" w:type="dxa"/>
            <w:vAlign w:val="bottom"/>
          </w:tcPr>
          <w:p w14:paraId="7531EB9F" w14:textId="77777777" w:rsidR="004B413C" w:rsidRDefault="004B413C">
            <w:pPr>
              <w:rPr>
                <w:sz w:val="9"/>
                <w:szCs w:val="9"/>
              </w:rPr>
            </w:pPr>
          </w:p>
        </w:tc>
        <w:tc>
          <w:tcPr>
            <w:tcW w:w="360" w:type="dxa"/>
            <w:vAlign w:val="bottom"/>
          </w:tcPr>
          <w:p w14:paraId="17292927" w14:textId="77777777" w:rsidR="004B413C" w:rsidRDefault="004B413C">
            <w:pPr>
              <w:rPr>
                <w:sz w:val="9"/>
                <w:szCs w:val="9"/>
              </w:rPr>
            </w:pPr>
          </w:p>
        </w:tc>
        <w:tc>
          <w:tcPr>
            <w:tcW w:w="340" w:type="dxa"/>
            <w:vAlign w:val="bottom"/>
          </w:tcPr>
          <w:p w14:paraId="211C7059" w14:textId="77777777" w:rsidR="004B413C" w:rsidRDefault="004B413C">
            <w:pPr>
              <w:rPr>
                <w:sz w:val="9"/>
                <w:szCs w:val="9"/>
              </w:rPr>
            </w:pPr>
          </w:p>
        </w:tc>
        <w:tc>
          <w:tcPr>
            <w:tcW w:w="360" w:type="dxa"/>
            <w:vAlign w:val="bottom"/>
          </w:tcPr>
          <w:p w14:paraId="5B0EBC21" w14:textId="77777777" w:rsidR="004B413C" w:rsidRDefault="004B413C">
            <w:pPr>
              <w:rPr>
                <w:sz w:val="9"/>
                <w:szCs w:val="9"/>
              </w:rPr>
            </w:pPr>
          </w:p>
        </w:tc>
        <w:tc>
          <w:tcPr>
            <w:tcW w:w="340" w:type="dxa"/>
            <w:vAlign w:val="bottom"/>
          </w:tcPr>
          <w:p w14:paraId="5F5427DC" w14:textId="77777777" w:rsidR="004B413C" w:rsidRDefault="004B413C">
            <w:pPr>
              <w:rPr>
                <w:sz w:val="9"/>
                <w:szCs w:val="9"/>
              </w:rPr>
            </w:pPr>
          </w:p>
        </w:tc>
        <w:tc>
          <w:tcPr>
            <w:tcW w:w="360" w:type="dxa"/>
            <w:vAlign w:val="bottom"/>
          </w:tcPr>
          <w:p w14:paraId="3A8A1603" w14:textId="77777777" w:rsidR="004B413C" w:rsidRDefault="004B413C">
            <w:pPr>
              <w:rPr>
                <w:sz w:val="9"/>
                <w:szCs w:val="9"/>
              </w:rPr>
            </w:pPr>
          </w:p>
        </w:tc>
        <w:tc>
          <w:tcPr>
            <w:tcW w:w="340" w:type="dxa"/>
            <w:vAlign w:val="bottom"/>
          </w:tcPr>
          <w:p w14:paraId="5E7B4AED" w14:textId="77777777" w:rsidR="004B413C" w:rsidRDefault="004B413C">
            <w:pPr>
              <w:rPr>
                <w:sz w:val="9"/>
                <w:szCs w:val="9"/>
              </w:rPr>
            </w:pPr>
          </w:p>
        </w:tc>
        <w:tc>
          <w:tcPr>
            <w:tcW w:w="360" w:type="dxa"/>
            <w:vAlign w:val="bottom"/>
          </w:tcPr>
          <w:p w14:paraId="3AF65E22" w14:textId="77777777" w:rsidR="004B413C" w:rsidRDefault="004B413C">
            <w:pPr>
              <w:rPr>
                <w:sz w:val="9"/>
                <w:szCs w:val="9"/>
              </w:rPr>
            </w:pPr>
          </w:p>
        </w:tc>
        <w:tc>
          <w:tcPr>
            <w:tcW w:w="340" w:type="dxa"/>
            <w:vAlign w:val="bottom"/>
          </w:tcPr>
          <w:p w14:paraId="188617BE" w14:textId="77777777" w:rsidR="004B413C" w:rsidRDefault="004B413C">
            <w:pPr>
              <w:rPr>
                <w:sz w:val="9"/>
                <w:szCs w:val="9"/>
              </w:rPr>
            </w:pPr>
          </w:p>
        </w:tc>
        <w:tc>
          <w:tcPr>
            <w:tcW w:w="520" w:type="dxa"/>
            <w:vMerge/>
            <w:vAlign w:val="bottom"/>
          </w:tcPr>
          <w:p w14:paraId="6B49A23F" w14:textId="77777777" w:rsidR="004B413C" w:rsidRDefault="004B413C">
            <w:pPr>
              <w:rPr>
                <w:sz w:val="9"/>
                <w:szCs w:val="9"/>
              </w:rPr>
            </w:pPr>
          </w:p>
        </w:tc>
        <w:tc>
          <w:tcPr>
            <w:tcW w:w="0" w:type="dxa"/>
            <w:vAlign w:val="bottom"/>
          </w:tcPr>
          <w:p w14:paraId="02E23D02" w14:textId="77777777" w:rsidR="004B413C" w:rsidRDefault="004B413C">
            <w:pPr>
              <w:rPr>
                <w:sz w:val="1"/>
                <w:szCs w:val="1"/>
              </w:rPr>
            </w:pPr>
          </w:p>
        </w:tc>
      </w:tr>
      <w:tr w:rsidR="004B413C" w14:paraId="633BC78B" w14:textId="77777777">
        <w:trPr>
          <w:trHeight w:val="33"/>
        </w:trPr>
        <w:tc>
          <w:tcPr>
            <w:tcW w:w="180" w:type="dxa"/>
            <w:vAlign w:val="bottom"/>
          </w:tcPr>
          <w:p w14:paraId="2867995D" w14:textId="77777777" w:rsidR="004B413C" w:rsidRDefault="004B413C">
            <w:pPr>
              <w:rPr>
                <w:sz w:val="2"/>
                <w:szCs w:val="2"/>
              </w:rPr>
            </w:pPr>
          </w:p>
        </w:tc>
        <w:tc>
          <w:tcPr>
            <w:tcW w:w="780" w:type="dxa"/>
            <w:vMerge/>
            <w:vAlign w:val="bottom"/>
          </w:tcPr>
          <w:p w14:paraId="297345D3" w14:textId="77777777" w:rsidR="004B413C" w:rsidRDefault="004B413C">
            <w:pPr>
              <w:rPr>
                <w:sz w:val="2"/>
                <w:szCs w:val="2"/>
              </w:rPr>
            </w:pPr>
          </w:p>
        </w:tc>
        <w:tc>
          <w:tcPr>
            <w:tcW w:w="360" w:type="dxa"/>
            <w:vAlign w:val="bottom"/>
          </w:tcPr>
          <w:p w14:paraId="464A7C9B" w14:textId="77777777" w:rsidR="004B413C" w:rsidRDefault="004B413C">
            <w:pPr>
              <w:rPr>
                <w:sz w:val="2"/>
                <w:szCs w:val="2"/>
              </w:rPr>
            </w:pPr>
          </w:p>
        </w:tc>
        <w:tc>
          <w:tcPr>
            <w:tcW w:w="340" w:type="dxa"/>
            <w:vAlign w:val="bottom"/>
          </w:tcPr>
          <w:p w14:paraId="329B0EB1" w14:textId="77777777" w:rsidR="004B413C" w:rsidRDefault="004B413C">
            <w:pPr>
              <w:rPr>
                <w:sz w:val="2"/>
                <w:szCs w:val="2"/>
              </w:rPr>
            </w:pPr>
          </w:p>
        </w:tc>
        <w:tc>
          <w:tcPr>
            <w:tcW w:w="360" w:type="dxa"/>
            <w:vAlign w:val="bottom"/>
          </w:tcPr>
          <w:p w14:paraId="018F619D" w14:textId="77777777" w:rsidR="004B413C" w:rsidRDefault="004B413C">
            <w:pPr>
              <w:rPr>
                <w:sz w:val="2"/>
                <w:szCs w:val="2"/>
              </w:rPr>
            </w:pPr>
          </w:p>
        </w:tc>
        <w:tc>
          <w:tcPr>
            <w:tcW w:w="340" w:type="dxa"/>
            <w:vAlign w:val="bottom"/>
          </w:tcPr>
          <w:p w14:paraId="74A0782F" w14:textId="77777777" w:rsidR="004B413C" w:rsidRDefault="004B413C">
            <w:pPr>
              <w:rPr>
                <w:sz w:val="2"/>
                <w:szCs w:val="2"/>
              </w:rPr>
            </w:pPr>
          </w:p>
        </w:tc>
        <w:tc>
          <w:tcPr>
            <w:tcW w:w="360" w:type="dxa"/>
            <w:vAlign w:val="bottom"/>
          </w:tcPr>
          <w:p w14:paraId="4B2F8D19" w14:textId="77777777" w:rsidR="004B413C" w:rsidRDefault="004B413C">
            <w:pPr>
              <w:rPr>
                <w:sz w:val="2"/>
                <w:szCs w:val="2"/>
              </w:rPr>
            </w:pPr>
          </w:p>
        </w:tc>
        <w:tc>
          <w:tcPr>
            <w:tcW w:w="340" w:type="dxa"/>
            <w:vAlign w:val="bottom"/>
          </w:tcPr>
          <w:p w14:paraId="7A44DE5B" w14:textId="77777777" w:rsidR="004B413C" w:rsidRDefault="004B413C">
            <w:pPr>
              <w:rPr>
                <w:sz w:val="2"/>
                <w:szCs w:val="2"/>
              </w:rPr>
            </w:pPr>
          </w:p>
        </w:tc>
        <w:tc>
          <w:tcPr>
            <w:tcW w:w="360" w:type="dxa"/>
            <w:vAlign w:val="bottom"/>
          </w:tcPr>
          <w:p w14:paraId="3F1346F0" w14:textId="77777777" w:rsidR="004B413C" w:rsidRDefault="004B413C">
            <w:pPr>
              <w:rPr>
                <w:sz w:val="2"/>
                <w:szCs w:val="2"/>
              </w:rPr>
            </w:pPr>
          </w:p>
        </w:tc>
        <w:tc>
          <w:tcPr>
            <w:tcW w:w="340" w:type="dxa"/>
            <w:vAlign w:val="bottom"/>
          </w:tcPr>
          <w:p w14:paraId="61954505" w14:textId="77777777" w:rsidR="004B413C" w:rsidRDefault="004B413C">
            <w:pPr>
              <w:rPr>
                <w:sz w:val="2"/>
                <w:szCs w:val="2"/>
              </w:rPr>
            </w:pPr>
          </w:p>
        </w:tc>
        <w:tc>
          <w:tcPr>
            <w:tcW w:w="360" w:type="dxa"/>
            <w:vAlign w:val="bottom"/>
          </w:tcPr>
          <w:p w14:paraId="3685B6DF" w14:textId="77777777" w:rsidR="004B413C" w:rsidRDefault="004B413C">
            <w:pPr>
              <w:rPr>
                <w:sz w:val="2"/>
                <w:szCs w:val="2"/>
              </w:rPr>
            </w:pPr>
          </w:p>
        </w:tc>
        <w:tc>
          <w:tcPr>
            <w:tcW w:w="340" w:type="dxa"/>
            <w:vAlign w:val="bottom"/>
          </w:tcPr>
          <w:p w14:paraId="42C54BA0" w14:textId="77777777" w:rsidR="004B413C" w:rsidRDefault="004B413C">
            <w:pPr>
              <w:rPr>
                <w:sz w:val="2"/>
                <w:szCs w:val="2"/>
              </w:rPr>
            </w:pPr>
          </w:p>
        </w:tc>
        <w:tc>
          <w:tcPr>
            <w:tcW w:w="360" w:type="dxa"/>
            <w:vAlign w:val="bottom"/>
          </w:tcPr>
          <w:p w14:paraId="25F2FEF6" w14:textId="77777777" w:rsidR="004B413C" w:rsidRDefault="004B413C">
            <w:pPr>
              <w:rPr>
                <w:sz w:val="2"/>
                <w:szCs w:val="2"/>
              </w:rPr>
            </w:pPr>
          </w:p>
        </w:tc>
        <w:tc>
          <w:tcPr>
            <w:tcW w:w="340" w:type="dxa"/>
            <w:vAlign w:val="bottom"/>
          </w:tcPr>
          <w:p w14:paraId="762BE1EE" w14:textId="77777777" w:rsidR="004B413C" w:rsidRDefault="004B413C">
            <w:pPr>
              <w:rPr>
                <w:sz w:val="2"/>
                <w:szCs w:val="2"/>
              </w:rPr>
            </w:pPr>
          </w:p>
        </w:tc>
        <w:tc>
          <w:tcPr>
            <w:tcW w:w="360" w:type="dxa"/>
            <w:vAlign w:val="bottom"/>
          </w:tcPr>
          <w:p w14:paraId="0C875B01" w14:textId="77777777" w:rsidR="004B413C" w:rsidRDefault="004B413C">
            <w:pPr>
              <w:rPr>
                <w:sz w:val="2"/>
                <w:szCs w:val="2"/>
              </w:rPr>
            </w:pPr>
          </w:p>
        </w:tc>
        <w:tc>
          <w:tcPr>
            <w:tcW w:w="340" w:type="dxa"/>
            <w:vAlign w:val="bottom"/>
          </w:tcPr>
          <w:p w14:paraId="3FBAEC70" w14:textId="77777777" w:rsidR="004B413C" w:rsidRDefault="004B413C">
            <w:pPr>
              <w:rPr>
                <w:sz w:val="2"/>
                <w:szCs w:val="2"/>
              </w:rPr>
            </w:pPr>
          </w:p>
        </w:tc>
        <w:tc>
          <w:tcPr>
            <w:tcW w:w="360" w:type="dxa"/>
            <w:vAlign w:val="bottom"/>
          </w:tcPr>
          <w:p w14:paraId="010D4B93" w14:textId="77777777" w:rsidR="004B413C" w:rsidRDefault="004B413C">
            <w:pPr>
              <w:rPr>
                <w:sz w:val="2"/>
                <w:szCs w:val="2"/>
              </w:rPr>
            </w:pPr>
          </w:p>
        </w:tc>
        <w:tc>
          <w:tcPr>
            <w:tcW w:w="340" w:type="dxa"/>
            <w:vAlign w:val="bottom"/>
          </w:tcPr>
          <w:p w14:paraId="7618F36E" w14:textId="77777777" w:rsidR="004B413C" w:rsidRDefault="004B413C">
            <w:pPr>
              <w:rPr>
                <w:sz w:val="2"/>
                <w:szCs w:val="2"/>
              </w:rPr>
            </w:pPr>
          </w:p>
        </w:tc>
        <w:tc>
          <w:tcPr>
            <w:tcW w:w="360" w:type="dxa"/>
            <w:vAlign w:val="bottom"/>
          </w:tcPr>
          <w:p w14:paraId="363FC989" w14:textId="77777777" w:rsidR="004B413C" w:rsidRDefault="004B413C">
            <w:pPr>
              <w:rPr>
                <w:sz w:val="2"/>
                <w:szCs w:val="2"/>
              </w:rPr>
            </w:pPr>
          </w:p>
        </w:tc>
        <w:tc>
          <w:tcPr>
            <w:tcW w:w="340" w:type="dxa"/>
            <w:vAlign w:val="bottom"/>
          </w:tcPr>
          <w:p w14:paraId="4823547A" w14:textId="77777777" w:rsidR="004B413C" w:rsidRDefault="004B413C">
            <w:pPr>
              <w:rPr>
                <w:sz w:val="2"/>
                <w:szCs w:val="2"/>
              </w:rPr>
            </w:pPr>
          </w:p>
        </w:tc>
        <w:tc>
          <w:tcPr>
            <w:tcW w:w="360" w:type="dxa"/>
            <w:vAlign w:val="bottom"/>
          </w:tcPr>
          <w:p w14:paraId="0E6C9FA5" w14:textId="77777777" w:rsidR="004B413C" w:rsidRDefault="004B413C">
            <w:pPr>
              <w:rPr>
                <w:sz w:val="2"/>
                <w:szCs w:val="2"/>
              </w:rPr>
            </w:pPr>
          </w:p>
        </w:tc>
        <w:tc>
          <w:tcPr>
            <w:tcW w:w="340" w:type="dxa"/>
            <w:vAlign w:val="bottom"/>
          </w:tcPr>
          <w:p w14:paraId="78352FD1" w14:textId="77777777" w:rsidR="004B413C" w:rsidRDefault="004B413C">
            <w:pPr>
              <w:rPr>
                <w:sz w:val="2"/>
                <w:szCs w:val="2"/>
              </w:rPr>
            </w:pPr>
          </w:p>
        </w:tc>
        <w:tc>
          <w:tcPr>
            <w:tcW w:w="360" w:type="dxa"/>
            <w:vAlign w:val="bottom"/>
          </w:tcPr>
          <w:p w14:paraId="2B784B94" w14:textId="77777777" w:rsidR="004B413C" w:rsidRDefault="004B413C">
            <w:pPr>
              <w:rPr>
                <w:sz w:val="2"/>
                <w:szCs w:val="2"/>
              </w:rPr>
            </w:pPr>
          </w:p>
        </w:tc>
        <w:tc>
          <w:tcPr>
            <w:tcW w:w="340" w:type="dxa"/>
            <w:vAlign w:val="bottom"/>
          </w:tcPr>
          <w:p w14:paraId="40F840E9" w14:textId="77777777" w:rsidR="004B413C" w:rsidRDefault="004B413C">
            <w:pPr>
              <w:rPr>
                <w:sz w:val="2"/>
                <w:szCs w:val="2"/>
              </w:rPr>
            </w:pPr>
          </w:p>
        </w:tc>
        <w:tc>
          <w:tcPr>
            <w:tcW w:w="360" w:type="dxa"/>
            <w:vAlign w:val="bottom"/>
          </w:tcPr>
          <w:p w14:paraId="0EDF03D0" w14:textId="77777777" w:rsidR="004B413C" w:rsidRDefault="004B413C">
            <w:pPr>
              <w:rPr>
                <w:sz w:val="2"/>
                <w:szCs w:val="2"/>
              </w:rPr>
            </w:pPr>
          </w:p>
        </w:tc>
        <w:tc>
          <w:tcPr>
            <w:tcW w:w="340" w:type="dxa"/>
            <w:vAlign w:val="bottom"/>
          </w:tcPr>
          <w:p w14:paraId="1CA1FBE3" w14:textId="77777777" w:rsidR="004B413C" w:rsidRDefault="004B413C">
            <w:pPr>
              <w:rPr>
                <w:sz w:val="2"/>
                <w:szCs w:val="2"/>
              </w:rPr>
            </w:pPr>
          </w:p>
        </w:tc>
        <w:tc>
          <w:tcPr>
            <w:tcW w:w="360" w:type="dxa"/>
            <w:vAlign w:val="bottom"/>
          </w:tcPr>
          <w:p w14:paraId="0D48E538" w14:textId="77777777" w:rsidR="004B413C" w:rsidRDefault="004B413C">
            <w:pPr>
              <w:rPr>
                <w:sz w:val="2"/>
                <w:szCs w:val="2"/>
              </w:rPr>
            </w:pPr>
          </w:p>
        </w:tc>
        <w:tc>
          <w:tcPr>
            <w:tcW w:w="340" w:type="dxa"/>
            <w:vAlign w:val="bottom"/>
          </w:tcPr>
          <w:p w14:paraId="408E6033" w14:textId="77777777" w:rsidR="004B413C" w:rsidRDefault="004B413C">
            <w:pPr>
              <w:rPr>
                <w:sz w:val="2"/>
                <w:szCs w:val="2"/>
              </w:rPr>
            </w:pPr>
          </w:p>
        </w:tc>
        <w:tc>
          <w:tcPr>
            <w:tcW w:w="360" w:type="dxa"/>
            <w:vAlign w:val="bottom"/>
          </w:tcPr>
          <w:p w14:paraId="310D499D" w14:textId="77777777" w:rsidR="004B413C" w:rsidRDefault="004B413C">
            <w:pPr>
              <w:rPr>
                <w:sz w:val="2"/>
                <w:szCs w:val="2"/>
              </w:rPr>
            </w:pPr>
          </w:p>
        </w:tc>
        <w:tc>
          <w:tcPr>
            <w:tcW w:w="340" w:type="dxa"/>
            <w:vAlign w:val="bottom"/>
          </w:tcPr>
          <w:p w14:paraId="65CDD1A4" w14:textId="77777777" w:rsidR="004B413C" w:rsidRDefault="004B413C">
            <w:pPr>
              <w:rPr>
                <w:sz w:val="2"/>
                <w:szCs w:val="2"/>
              </w:rPr>
            </w:pPr>
          </w:p>
        </w:tc>
        <w:tc>
          <w:tcPr>
            <w:tcW w:w="360" w:type="dxa"/>
            <w:vAlign w:val="bottom"/>
          </w:tcPr>
          <w:p w14:paraId="23F076F8" w14:textId="77777777" w:rsidR="004B413C" w:rsidRDefault="004B413C">
            <w:pPr>
              <w:rPr>
                <w:sz w:val="2"/>
                <w:szCs w:val="2"/>
              </w:rPr>
            </w:pPr>
          </w:p>
        </w:tc>
        <w:tc>
          <w:tcPr>
            <w:tcW w:w="340" w:type="dxa"/>
            <w:vAlign w:val="bottom"/>
          </w:tcPr>
          <w:p w14:paraId="5B10BB45" w14:textId="77777777" w:rsidR="004B413C" w:rsidRDefault="004B413C">
            <w:pPr>
              <w:rPr>
                <w:sz w:val="2"/>
                <w:szCs w:val="2"/>
              </w:rPr>
            </w:pPr>
          </w:p>
        </w:tc>
        <w:tc>
          <w:tcPr>
            <w:tcW w:w="360" w:type="dxa"/>
            <w:vAlign w:val="bottom"/>
          </w:tcPr>
          <w:p w14:paraId="2BED223B" w14:textId="77777777" w:rsidR="004B413C" w:rsidRDefault="004B413C">
            <w:pPr>
              <w:rPr>
                <w:sz w:val="2"/>
                <w:szCs w:val="2"/>
              </w:rPr>
            </w:pPr>
          </w:p>
        </w:tc>
        <w:tc>
          <w:tcPr>
            <w:tcW w:w="340" w:type="dxa"/>
            <w:vAlign w:val="bottom"/>
          </w:tcPr>
          <w:p w14:paraId="4346F4F2" w14:textId="77777777" w:rsidR="004B413C" w:rsidRDefault="004B413C">
            <w:pPr>
              <w:rPr>
                <w:sz w:val="2"/>
                <w:szCs w:val="2"/>
              </w:rPr>
            </w:pPr>
          </w:p>
        </w:tc>
        <w:tc>
          <w:tcPr>
            <w:tcW w:w="520" w:type="dxa"/>
            <w:vAlign w:val="bottom"/>
          </w:tcPr>
          <w:p w14:paraId="142FB4A5" w14:textId="77777777" w:rsidR="004B413C" w:rsidRDefault="004B413C">
            <w:pPr>
              <w:rPr>
                <w:sz w:val="2"/>
                <w:szCs w:val="2"/>
              </w:rPr>
            </w:pPr>
          </w:p>
        </w:tc>
        <w:tc>
          <w:tcPr>
            <w:tcW w:w="0" w:type="dxa"/>
            <w:vAlign w:val="bottom"/>
          </w:tcPr>
          <w:p w14:paraId="0531D16C" w14:textId="77777777" w:rsidR="004B413C" w:rsidRDefault="004B413C">
            <w:pPr>
              <w:spacing w:line="20" w:lineRule="exact"/>
              <w:rPr>
                <w:sz w:val="1"/>
                <w:szCs w:val="1"/>
              </w:rPr>
            </w:pPr>
          </w:p>
        </w:tc>
      </w:tr>
      <w:tr w:rsidR="004B413C" w14:paraId="79FC434F" w14:textId="77777777">
        <w:trPr>
          <w:trHeight w:val="186"/>
        </w:trPr>
        <w:tc>
          <w:tcPr>
            <w:tcW w:w="180" w:type="dxa"/>
            <w:vAlign w:val="bottom"/>
          </w:tcPr>
          <w:p w14:paraId="0762F8E4" w14:textId="77777777" w:rsidR="004B413C" w:rsidRDefault="004B413C">
            <w:pPr>
              <w:rPr>
                <w:sz w:val="16"/>
                <w:szCs w:val="16"/>
              </w:rPr>
            </w:pPr>
          </w:p>
        </w:tc>
        <w:tc>
          <w:tcPr>
            <w:tcW w:w="780" w:type="dxa"/>
            <w:vAlign w:val="bottom"/>
          </w:tcPr>
          <w:p w14:paraId="7AF2EAB0" w14:textId="77777777" w:rsidR="004B413C" w:rsidRDefault="00EC2FEA">
            <w:pPr>
              <w:ind w:right="281"/>
              <w:jc w:val="right"/>
              <w:rPr>
                <w:sz w:val="20"/>
                <w:szCs w:val="20"/>
              </w:rPr>
            </w:pPr>
            <w:r>
              <w:rPr>
                <w:rFonts w:ascii="Arial" w:eastAsia="Arial" w:hAnsi="Arial" w:cs="Arial"/>
                <w:color w:val="4D4D4D"/>
                <w:sz w:val="16"/>
                <w:szCs w:val="16"/>
              </w:rPr>
              <w:t>2015</w:t>
            </w:r>
          </w:p>
        </w:tc>
        <w:tc>
          <w:tcPr>
            <w:tcW w:w="360" w:type="dxa"/>
            <w:vAlign w:val="bottom"/>
          </w:tcPr>
          <w:p w14:paraId="5422540D" w14:textId="77777777" w:rsidR="004B413C" w:rsidRDefault="004B413C">
            <w:pPr>
              <w:rPr>
                <w:sz w:val="16"/>
                <w:szCs w:val="16"/>
              </w:rPr>
            </w:pPr>
          </w:p>
        </w:tc>
        <w:tc>
          <w:tcPr>
            <w:tcW w:w="340" w:type="dxa"/>
            <w:vAlign w:val="bottom"/>
          </w:tcPr>
          <w:p w14:paraId="43FF6923" w14:textId="77777777" w:rsidR="004B413C" w:rsidRDefault="004B413C">
            <w:pPr>
              <w:rPr>
                <w:sz w:val="16"/>
                <w:szCs w:val="16"/>
              </w:rPr>
            </w:pPr>
          </w:p>
        </w:tc>
        <w:tc>
          <w:tcPr>
            <w:tcW w:w="360" w:type="dxa"/>
            <w:vAlign w:val="bottom"/>
          </w:tcPr>
          <w:p w14:paraId="38714B91" w14:textId="77777777" w:rsidR="004B413C" w:rsidRDefault="004B413C">
            <w:pPr>
              <w:rPr>
                <w:sz w:val="16"/>
                <w:szCs w:val="16"/>
              </w:rPr>
            </w:pPr>
          </w:p>
        </w:tc>
        <w:tc>
          <w:tcPr>
            <w:tcW w:w="340" w:type="dxa"/>
            <w:vAlign w:val="bottom"/>
          </w:tcPr>
          <w:p w14:paraId="6D6CCA12" w14:textId="77777777" w:rsidR="004B413C" w:rsidRDefault="004B413C">
            <w:pPr>
              <w:rPr>
                <w:sz w:val="16"/>
                <w:szCs w:val="16"/>
              </w:rPr>
            </w:pPr>
          </w:p>
        </w:tc>
        <w:tc>
          <w:tcPr>
            <w:tcW w:w="360" w:type="dxa"/>
            <w:vAlign w:val="bottom"/>
          </w:tcPr>
          <w:p w14:paraId="019110ED" w14:textId="77777777" w:rsidR="004B413C" w:rsidRDefault="004B413C">
            <w:pPr>
              <w:rPr>
                <w:sz w:val="16"/>
                <w:szCs w:val="16"/>
              </w:rPr>
            </w:pPr>
          </w:p>
        </w:tc>
        <w:tc>
          <w:tcPr>
            <w:tcW w:w="340" w:type="dxa"/>
            <w:vAlign w:val="bottom"/>
          </w:tcPr>
          <w:p w14:paraId="3542F54B" w14:textId="77777777" w:rsidR="004B413C" w:rsidRDefault="004B413C">
            <w:pPr>
              <w:rPr>
                <w:sz w:val="16"/>
                <w:szCs w:val="16"/>
              </w:rPr>
            </w:pPr>
          </w:p>
        </w:tc>
        <w:tc>
          <w:tcPr>
            <w:tcW w:w="360" w:type="dxa"/>
            <w:vAlign w:val="bottom"/>
          </w:tcPr>
          <w:p w14:paraId="64C903A1" w14:textId="77777777" w:rsidR="004B413C" w:rsidRDefault="004B413C">
            <w:pPr>
              <w:rPr>
                <w:sz w:val="16"/>
                <w:szCs w:val="16"/>
              </w:rPr>
            </w:pPr>
          </w:p>
        </w:tc>
        <w:tc>
          <w:tcPr>
            <w:tcW w:w="340" w:type="dxa"/>
            <w:vAlign w:val="bottom"/>
          </w:tcPr>
          <w:p w14:paraId="0E9D247A" w14:textId="77777777" w:rsidR="004B413C" w:rsidRDefault="004B413C">
            <w:pPr>
              <w:rPr>
                <w:sz w:val="16"/>
                <w:szCs w:val="16"/>
              </w:rPr>
            </w:pPr>
          </w:p>
        </w:tc>
        <w:tc>
          <w:tcPr>
            <w:tcW w:w="360" w:type="dxa"/>
            <w:vAlign w:val="bottom"/>
          </w:tcPr>
          <w:p w14:paraId="3D8D042F" w14:textId="77777777" w:rsidR="004B413C" w:rsidRDefault="004B413C">
            <w:pPr>
              <w:rPr>
                <w:sz w:val="16"/>
                <w:szCs w:val="16"/>
              </w:rPr>
            </w:pPr>
          </w:p>
        </w:tc>
        <w:tc>
          <w:tcPr>
            <w:tcW w:w="340" w:type="dxa"/>
            <w:vAlign w:val="bottom"/>
          </w:tcPr>
          <w:p w14:paraId="65E64AD3" w14:textId="77777777" w:rsidR="004B413C" w:rsidRDefault="004B413C">
            <w:pPr>
              <w:rPr>
                <w:sz w:val="16"/>
                <w:szCs w:val="16"/>
              </w:rPr>
            </w:pPr>
          </w:p>
        </w:tc>
        <w:tc>
          <w:tcPr>
            <w:tcW w:w="360" w:type="dxa"/>
            <w:vAlign w:val="bottom"/>
          </w:tcPr>
          <w:p w14:paraId="4ED172FE" w14:textId="77777777" w:rsidR="004B413C" w:rsidRDefault="004B413C">
            <w:pPr>
              <w:rPr>
                <w:sz w:val="16"/>
                <w:szCs w:val="16"/>
              </w:rPr>
            </w:pPr>
          </w:p>
        </w:tc>
        <w:tc>
          <w:tcPr>
            <w:tcW w:w="340" w:type="dxa"/>
            <w:vAlign w:val="bottom"/>
          </w:tcPr>
          <w:p w14:paraId="54355B28" w14:textId="77777777" w:rsidR="004B413C" w:rsidRDefault="004B413C">
            <w:pPr>
              <w:rPr>
                <w:sz w:val="16"/>
                <w:szCs w:val="16"/>
              </w:rPr>
            </w:pPr>
          </w:p>
        </w:tc>
        <w:tc>
          <w:tcPr>
            <w:tcW w:w="360" w:type="dxa"/>
            <w:vAlign w:val="bottom"/>
          </w:tcPr>
          <w:p w14:paraId="1DF6E20E" w14:textId="77777777" w:rsidR="004B413C" w:rsidRDefault="004B413C">
            <w:pPr>
              <w:rPr>
                <w:sz w:val="16"/>
                <w:szCs w:val="16"/>
              </w:rPr>
            </w:pPr>
          </w:p>
        </w:tc>
        <w:tc>
          <w:tcPr>
            <w:tcW w:w="340" w:type="dxa"/>
            <w:vAlign w:val="bottom"/>
          </w:tcPr>
          <w:p w14:paraId="234AE25E" w14:textId="77777777" w:rsidR="004B413C" w:rsidRDefault="004B413C">
            <w:pPr>
              <w:rPr>
                <w:sz w:val="16"/>
                <w:szCs w:val="16"/>
              </w:rPr>
            </w:pPr>
          </w:p>
        </w:tc>
        <w:tc>
          <w:tcPr>
            <w:tcW w:w="360" w:type="dxa"/>
            <w:vAlign w:val="bottom"/>
          </w:tcPr>
          <w:p w14:paraId="0ADAFB3B" w14:textId="77777777" w:rsidR="004B413C" w:rsidRDefault="004B413C">
            <w:pPr>
              <w:rPr>
                <w:sz w:val="16"/>
                <w:szCs w:val="16"/>
              </w:rPr>
            </w:pPr>
          </w:p>
        </w:tc>
        <w:tc>
          <w:tcPr>
            <w:tcW w:w="340" w:type="dxa"/>
            <w:vAlign w:val="bottom"/>
          </w:tcPr>
          <w:p w14:paraId="0DE4BA10" w14:textId="77777777" w:rsidR="004B413C" w:rsidRDefault="004B413C">
            <w:pPr>
              <w:rPr>
                <w:sz w:val="16"/>
                <w:szCs w:val="16"/>
              </w:rPr>
            </w:pPr>
          </w:p>
        </w:tc>
        <w:tc>
          <w:tcPr>
            <w:tcW w:w="360" w:type="dxa"/>
            <w:vAlign w:val="bottom"/>
          </w:tcPr>
          <w:p w14:paraId="1AC2B10F" w14:textId="77777777" w:rsidR="004B413C" w:rsidRDefault="004B413C">
            <w:pPr>
              <w:rPr>
                <w:sz w:val="16"/>
                <w:szCs w:val="16"/>
              </w:rPr>
            </w:pPr>
          </w:p>
        </w:tc>
        <w:tc>
          <w:tcPr>
            <w:tcW w:w="340" w:type="dxa"/>
            <w:vAlign w:val="bottom"/>
          </w:tcPr>
          <w:p w14:paraId="3A0F5D99" w14:textId="77777777" w:rsidR="004B413C" w:rsidRDefault="004B413C">
            <w:pPr>
              <w:rPr>
                <w:sz w:val="16"/>
                <w:szCs w:val="16"/>
              </w:rPr>
            </w:pPr>
          </w:p>
        </w:tc>
        <w:tc>
          <w:tcPr>
            <w:tcW w:w="360" w:type="dxa"/>
            <w:vAlign w:val="bottom"/>
          </w:tcPr>
          <w:p w14:paraId="7A86858E" w14:textId="77777777" w:rsidR="004B413C" w:rsidRDefault="004B413C">
            <w:pPr>
              <w:rPr>
                <w:sz w:val="16"/>
                <w:szCs w:val="16"/>
              </w:rPr>
            </w:pPr>
          </w:p>
        </w:tc>
        <w:tc>
          <w:tcPr>
            <w:tcW w:w="340" w:type="dxa"/>
            <w:vAlign w:val="bottom"/>
          </w:tcPr>
          <w:p w14:paraId="15BE83A9" w14:textId="77777777" w:rsidR="004B413C" w:rsidRDefault="004B413C">
            <w:pPr>
              <w:rPr>
                <w:sz w:val="16"/>
                <w:szCs w:val="16"/>
              </w:rPr>
            </w:pPr>
          </w:p>
        </w:tc>
        <w:tc>
          <w:tcPr>
            <w:tcW w:w="360" w:type="dxa"/>
            <w:vAlign w:val="bottom"/>
          </w:tcPr>
          <w:p w14:paraId="48CDB399" w14:textId="77777777" w:rsidR="004B413C" w:rsidRDefault="004B413C">
            <w:pPr>
              <w:rPr>
                <w:sz w:val="16"/>
                <w:szCs w:val="16"/>
              </w:rPr>
            </w:pPr>
          </w:p>
        </w:tc>
        <w:tc>
          <w:tcPr>
            <w:tcW w:w="340" w:type="dxa"/>
            <w:vAlign w:val="bottom"/>
          </w:tcPr>
          <w:p w14:paraId="166FE02F" w14:textId="77777777" w:rsidR="004B413C" w:rsidRDefault="004B413C">
            <w:pPr>
              <w:rPr>
                <w:sz w:val="16"/>
                <w:szCs w:val="16"/>
              </w:rPr>
            </w:pPr>
          </w:p>
        </w:tc>
        <w:tc>
          <w:tcPr>
            <w:tcW w:w="360" w:type="dxa"/>
            <w:vAlign w:val="bottom"/>
          </w:tcPr>
          <w:p w14:paraId="5CF81841" w14:textId="77777777" w:rsidR="004B413C" w:rsidRDefault="004B413C">
            <w:pPr>
              <w:rPr>
                <w:sz w:val="16"/>
                <w:szCs w:val="16"/>
              </w:rPr>
            </w:pPr>
          </w:p>
        </w:tc>
        <w:tc>
          <w:tcPr>
            <w:tcW w:w="340" w:type="dxa"/>
            <w:vAlign w:val="bottom"/>
          </w:tcPr>
          <w:p w14:paraId="34C763C2" w14:textId="77777777" w:rsidR="004B413C" w:rsidRDefault="004B413C">
            <w:pPr>
              <w:rPr>
                <w:sz w:val="16"/>
                <w:szCs w:val="16"/>
              </w:rPr>
            </w:pPr>
          </w:p>
        </w:tc>
        <w:tc>
          <w:tcPr>
            <w:tcW w:w="360" w:type="dxa"/>
            <w:vAlign w:val="bottom"/>
          </w:tcPr>
          <w:p w14:paraId="604AE3C3" w14:textId="77777777" w:rsidR="004B413C" w:rsidRDefault="004B413C">
            <w:pPr>
              <w:rPr>
                <w:sz w:val="16"/>
                <w:szCs w:val="16"/>
              </w:rPr>
            </w:pPr>
          </w:p>
        </w:tc>
        <w:tc>
          <w:tcPr>
            <w:tcW w:w="340" w:type="dxa"/>
            <w:vAlign w:val="bottom"/>
          </w:tcPr>
          <w:p w14:paraId="3410AB53" w14:textId="77777777" w:rsidR="004B413C" w:rsidRDefault="004B413C">
            <w:pPr>
              <w:rPr>
                <w:sz w:val="16"/>
                <w:szCs w:val="16"/>
              </w:rPr>
            </w:pPr>
          </w:p>
        </w:tc>
        <w:tc>
          <w:tcPr>
            <w:tcW w:w="360" w:type="dxa"/>
            <w:vAlign w:val="bottom"/>
          </w:tcPr>
          <w:p w14:paraId="7E894FD0" w14:textId="77777777" w:rsidR="004B413C" w:rsidRDefault="004B413C">
            <w:pPr>
              <w:rPr>
                <w:sz w:val="16"/>
                <w:szCs w:val="16"/>
              </w:rPr>
            </w:pPr>
          </w:p>
        </w:tc>
        <w:tc>
          <w:tcPr>
            <w:tcW w:w="340" w:type="dxa"/>
            <w:vAlign w:val="bottom"/>
          </w:tcPr>
          <w:p w14:paraId="74C7D565" w14:textId="77777777" w:rsidR="004B413C" w:rsidRDefault="004B413C">
            <w:pPr>
              <w:rPr>
                <w:sz w:val="16"/>
                <w:szCs w:val="16"/>
              </w:rPr>
            </w:pPr>
          </w:p>
        </w:tc>
        <w:tc>
          <w:tcPr>
            <w:tcW w:w="360" w:type="dxa"/>
            <w:vAlign w:val="bottom"/>
          </w:tcPr>
          <w:p w14:paraId="31528731" w14:textId="77777777" w:rsidR="004B413C" w:rsidRDefault="004B413C">
            <w:pPr>
              <w:rPr>
                <w:sz w:val="16"/>
                <w:szCs w:val="16"/>
              </w:rPr>
            </w:pPr>
          </w:p>
        </w:tc>
        <w:tc>
          <w:tcPr>
            <w:tcW w:w="340" w:type="dxa"/>
            <w:vAlign w:val="bottom"/>
          </w:tcPr>
          <w:p w14:paraId="4619343F" w14:textId="77777777" w:rsidR="004B413C" w:rsidRDefault="004B413C">
            <w:pPr>
              <w:rPr>
                <w:sz w:val="16"/>
                <w:szCs w:val="16"/>
              </w:rPr>
            </w:pPr>
          </w:p>
        </w:tc>
        <w:tc>
          <w:tcPr>
            <w:tcW w:w="360" w:type="dxa"/>
            <w:vAlign w:val="bottom"/>
          </w:tcPr>
          <w:p w14:paraId="4FF63FBC" w14:textId="77777777" w:rsidR="004B413C" w:rsidRDefault="004B413C">
            <w:pPr>
              <w:rPr>
                <w:sz w:val="16"/>
                <w:szCs w:val="16"/>
              </w:rPr>
            </w:pPr>
          </w:p>
        </w:tc>
        <w:tc>
          <w:tcPr>
            <w:tcW w:w="340" w:type="dxa"/>
            <w:vAlign w:val="bottom"/>
          </w:tcPr>
          <w:p w14:paraId="34F7E9E3" w14:textId="77777777" w:rsidR="004B413C" w:rsidRDefault="004B413C">
            <w:pPr>
              <w:rPr>
                <w:sz w:val="16"/>
                <w:szCs w:val="16"/>
              </w:rPr>
            </w:pPr>
          </w:p>
        </w:tc>
        <w:tc>
          <w:tcPr>
            <w:tcW w:w="520" w:type="dxa"/>
            <w:vAlign w:val="bottom"/>
          </w:tcPr>
          <w:p w14:paraId="25D47418" w14:textId="77777777" w:rsidR="004B413C" w:rsidRDefault="004B413C">
            <w:pPr>
              <w:rPr>
                <w:sz w:val="16"/>
                <w:szCs w:val="16"/>
              </w:rPr>
            </w:pPr>
          </w:p>
        </w:tc>
        <w:tc>
          <w:tcPr>
            <w:tcW w:w="0" w:type="dxa"/>
            <w:vAlign w:val="bottom"/>
          </w:tcPr>
          <w:p w14:paraId="62769342" w14:textId="77777777" w:rsidR="004B413C" w:rsidRDefault="004B413C">
            <w:pPr>
              <w:rPr>
                <w:sz w:val="1"/>
                <w:szCs w:val="1"/>
              </w:rPr>
            </w:pPr>
          </w:p>
        </w:tc>
      </w:tr>
    </w:tbl>
    <w:p w14:paraId="5DAF22F6" w14:textId="77777777" w:rsidR="004B413C" w:rsidRDefault="00EC2FEA">
      <w:pPr>
        <w:spacing w:line="20" w:lineRule="exact"/>
        <w:rPr>
          <w:sz w:val="20"/>
          <w:szCs w:val="20"/>
        </w:rPr>
      </w:pPr>
      <w:r>
        <w:rPr>
          <w:noProof/>
          <w:sz w:val="20"/>
          <w:szCs w:val="20"/>
        </w:rPr>
        <w:drawing>
          <wp:anchor distT="0" distB="0" distL="114300" distR="114300" simplePos="0" relativeHeight="252226560" behindDoc="1" locked="0" layoutInCell="0" allowOverlap="1" wp14:anchorId="28E4CF90" wp14:editId="6CFBA053">
            <wp:simplePos x="0" y="0"/>
            <wp:positionH relativeFrom="column">
              <wp:posOffset>465455</wp:posOffset>
            </wp:positionH>
            <wp:positionV relativeFrom="paragraph">
              <wp:posOffset>-1794510</wp:posOffset>
            </wp:positionV>
            <wp:extent cx="7526655" cy="1804035"/>
            <wp:effectExtent l="0" t="0" r="0" b="0"/>
            <wp:wrapNone/>
            <wp:docPr id="1280" name="Picture 1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0"/>
                    <pic:cNvPicPr>
                      <a:picLocks noChangeAspect="1" noChangeArrowheads="1"/>
                    </pic:cNvPicPr>
                  </pic:nvPicPr>
                  <pic:blipFill>
                    <a:blip r:embed="rId837"/>
                    <a:srcRect/>
                    <a:stretch>
                      <a:fillRect/>
                    </a:stretch>
                  </pic:blipFill>
                  <pic:spPr bwMode="auto">
                    <a:xfrm>
                      <a:off x="0" y="0"/>
                      <a:ext cx="7526655" cy="1804035"/>
                    </a:xfrm>
                    <a:prstGeom prst="rect">
                      <a:avLst/>
                    </a:prstGeom>
                    <a:noFill/>
                  </pic:spPr>
                </pic:pic>
              </a:graphicData>
            </a:graphic>
          </wp:anchor>
        </w:drawing>
      </w:r>
    </w:p>
    <w:p w14:paraId="22DD1B8C" w14:textId="77777777" w:rsidR="004B413C" w:rsidRDefault="00EC2FEA">
      <w:pPr>
        <w:ind w:left="5900"/>
        <w:rPr>
          <w:sz w:val="20"/>
          <w:szCs w:val="20"/>
        </w:rPr>
      </w:pPr>
      <w:r>
        <w:rPr>
          <w:rFonts w:ascii="Arial" w:eastAsia="Arial" w:hAnsi="Arial" w:cs="Arial"/>
          <w:sz w:val="20"/>
          <w:szCs w:val="20"/>
        </w:rPr>
        <w:t>Cover Abundance</w:t>
      </w:r>
    </w:p>
    <w:p w14:paraId="17769E15" w14:textId="77777777" w:rsidR="004B413C" w:rsidRDefault="004B413C">
      <w:pPr>
        <w:spacing w:line="200" w:lineRule="exact"/>
        <w:rPr>
          <w:sz w:val="20"/>
          <w:szCs w:val="20"/>
        </w:rPr>
      </w:pPr>
    </w:p>
    <w:p w14:paraId="3C9B4566" w14:textId="77777777" w:rsidR="004B413C" w:rsidRDefault="004B413C">
      <w:pPr>
        <w:spacing w:line="351" w:lineRule="exact"/>
        <w:rPr>
          <w:sz w:val="20"/>
          <w:szCs w:val="20"/>
        </w:rPr>
      </w:pPr>
    </w:p>
    <w:p w14:paraId="2BC2359E" w14:textId="77777777" w:rsidR="004B413C" w:rsidRDefault="00EC2FEA">
      <w:pPr>
        <w:spacing w:line="302" w:lineRule="auto"/>
        <w:rPr>
          <w:sz w:val="20"/>
          <w:szCs w:val="20"/>
        </w:rPr>
      </w:pPr>
      <w:r>
        <w:rPr>
          <w:rFonts w:ascii="Arial" w:eastAsia="Arial" w:hAnsi="Arial" w:cs="Arial"/>
          <w:sz w:val="20"/>
          <w:szCs w:val="20"/>
        </w:rPr>
        <w:t xml:space="preserve">Figure 64: Cover abundances for each species across the four plots (A, B, C, D) at the Lexia 186 transect. Invasive species are denoted by ‘X’. Only the </w:t>
      </w:r>
      <w:r>
        <w:rPr>
          <w:rFonts w:ascii="Arial" w:eastAsia="Arial" w:hAnsi="Arial" w:cs="Arial"/>
          <w:sz w:val="19"/>
          <w:szCs w:val="19"/>
        </w:rPr>
        <w:t>most common species are included.</w:t>
      </w:r>
    </w:p>
    <w:p w14:paraId="548FC6E3" w14:textId="77777777" w:rsidR="004B413C" w:rsidRDefault="004B413C">
      <w:pPr>
        <w:sectPr w:rsidR="004B413C">
          <w:pgSz w:w="15840" w:h="12240" w:orient="landscape"/>
          <w:pgMar w:top="1440" w:right="1440" w:bottom="1440" w:left="950" w:header="0" w:footer="0" w:gutter="0"/>
          <w:cols w:num="2" w:space="720" w:equalWidth="0">
            <w:col w:w="172" w:space="317"/>
            <w:col w:w="12960"/>
          </w:cols>
        </w:sectPr>
      </w:pPr>
    </w:p>
    <w:p w14:paraId="2ACDE029" w14:textId="77777777" w:rsidR="004B413C" w:rsidRDefault="00EC2FEA">
      <w:pPr>
        <w:spacing w:line="275" w:lineRule="auto"/>
        <w:ind w:left="2500" w:right="2500"/>
        <w:jc w:val="both"/>
        <w:rPr>
          <w:sz w:val="20"/>
          <w:szCs w:val="20"/>
        </w:rPr>
      </w:pPr>
      <w:bookmarkStart w:id="139" w:name="page102"/>
      <w:bookmarkEnd w:id="139"/>
      <w:r>
        <w:rPr>
          <w:rFonts w:ascii="Arial" w:eastAsia="Arial" w:hAnsi="Arial" w:cs="Arial"/>
          <w:sz w:val="20"/>
          <w:szCs w:val="20"/>
        </w:rPr>
        <w:lastRenderedPageBreak/>
        <w:t>Table 22: Ecological consequences of revised thresholds in terms of compliance of stated site management objectives at the Lexia 186 wetland.</w:t>
      </w:r>
    </w:p>
    <w:p w14:paraId="371D5BBD" w14:textId="77777777" w:rsidR="004B413C" w:rsidRDefault="00EC2FEA">
      <w:pPr>
        <w:spacing w:line="20" w:lineRule="exact"/>
        <w:rPr>
          <w:sz w:val="20"/>
          <w:szCs w:val="20"/>
        </w:rPr>
      </w:pPr>
      <w:r>
        <w:rPr>
          <w:noProof/>
          <w:sz w:val="20"/>
          <w:szCs w:val="20"/>
        </w:rPr>
        <mc:AlternateContent>
          <mc:Choice Requires="wps">
            <w:drawing>
              <wp:anchor distT="0" distB="0" distL="114300" distR="114300" simplePos="0" relativeHeight="252227584" behindDoc="1" locked="0" layoutInCell="0" allowOverlap="1" wp14:anchorId="0C428844" wp14:editId="6F7252C5">
                <wp:simplePos x="0" y="0"/>
                <wp:positionH relativeFrom="column">
                  <wp:posOffset>0</wp:posOffset>
                </wp:positionH>
                <wp:positionV relativeFrom="paragraph">
                  <wp:posOffset>100965</wp:posOffset>
                </wp:positionV>
                <wp:extent cx="6833235" cy="0"/>
                <wp:effectExtent l="0" t="0" r="0" b="0"/>
                <wp:wrapNone/>
                <wp:docPr id="1281" name="Shape 128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833235" cy="4763"/>
                        </a:xfrm>
                        <a:prstGeom prst="line">
                          <a:avLst/>
                        </a:prstGeom>
                        <a:solidFill>
                          <a:srgbClr val="FFFFFF"/>
                        </a:solidFill>
                        <a:ln w="10121">
                          <a:solidFill>
                            <a:srgbClr val="000000"/>
                          </a:solidFill>
                          <a:miter lim="800000"/>
                          <a:headEnd/>
                          <a:tailEnd/>
                        </a:ln>
                      </wps:spPr>
                      <wps:bodyPr/>
                    </wps:wsp>
                  </a:graphicData>
                </a:graphic>
              </wp:anchor>
            </w:drawing>
          </mc:Choice>
          <mc:Fallback>
            <w:pict>
              <v:line w14:anchorId="3CE6D783" id="Shape 1281" o:spid="_x0000_s1026" style="position:absolute;z-index:-251088896;visibility:visible;mso-wrap-style:square;mso-wrap-distance-left:9pt;mso-wrap-distance-top:0;mso-wrap-distance-right:9pt;mso-wrap-distance-bottom:0;mso-position-horizontal:absolute;mso-position-horizontal-relative:text;mso-position-vertical:absolute;mso-position-vertical-relative:text" from="0,7.95pt" to="538.05pt,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" o:allowincell="f" filled="t" strokeweight=".28114mm">
                <v:stroke joinstyle="miter"/>
                <o:lock v:ext="edit" shapetype="f"/>
              </v:line>
            </w:pict>
          </mc:Fallback>
        </mc:AlternateContent>
      </w:r>
    </w:p>
    <w:p w14:paraId="7C552923" w14:textId="77777777" w:rsidR="004B413C" w:rsidRDefault="004B413C">
      <w:pPr>
        <w:spacing w:line="146" w:lineRule="exact"/>
        <w:rPr>
          <w:sz w:val="20"/>
          <w:szCs w:val="20"/>
        </w:rPr>
      </w:pPr>
    </w:p>
    <w:p w14:paraId="6A182EDB" w14:textId="77777777" w:rsidR="004B413C" w:rsidRDefault="00EC2FEA">
      <w:pPr>
        <w:tabs>
          <w:tab w:val="left" w:pos="1640"/>
        </w:tabs>
        <w:jc w:val="right"/>
        <w:rPr>
          <w:sz w:val="20"/>
          <w:szCs w:val="20"/>
        </w:rPr>
      </w:pPr>
      <w:r>
        <w:rPr>
          <w:rFonts w:ascii="Arial" w:eastAsia="Arial" w:hAnsi="Arial" w:cs="Arial"/>
          <w:sz w:val="20"/>
          <w:szCs w:val="20"/>
        </w:rPr>
        <w:t>Likely eﬀect of 2030 revised thresholds</w:t>
      </w:r>
      <w:r>
        <w:rPr>
          <w:sz w:val="20"/>
          <w:szCs w:val="20"/>
        </w:rPr>
        <w:tab/>
      </w:r>
      <w:r>
        <w:rPr>
          <w:rFonts w:ascii="Arial" w:eastAsia="Arial" w:hAnsi="Arial" w:cs="Arial"/>
          <w:sz w:val="19"/>
          <w:szCs w:val="19"/>
        </w:rPr>
        <w:t>Future Compliance</w:t>
      </w:r>
    </w:p>
    <w:p w14:paraId="3CCA6D3D" w14:textId="77777777" w:rsidR="004B413C" w:rsidRDefault="00EC2FEA">
      <w:pPr>
        <w:spacing w:line="20" w:lineRule="exact"/>
        <w:rPr>
          <w:sz w:val="20"/>
          <w:szCs w:val="20"/>
        </w:rPr>
      </w:pPr>
      <w:r>
        <w:rPr>
          <w:noProof/>
          <w:sz w:val="20"/>
          <w:szCs w:val="20"/>
        </w:rPr>
        <mc:AlternateContent>
          <mc:Choice Requires="wps">
            <w:drawing>
              <wp:anchor distT="0" distB="0" distL="114300" distR="114300" simplePos="0" relativeHeight="252228608" behindDoc="1" locked="0" layoutInCell="0" allowOverlap="1" wp14:anchorId="0FDE4701" wp14:editId="5D56B985">
                <wp:simplePos x="0" y="0"/>
                <wp:positionH relativeFrom="column">
                  <wp:posOffset>0</wp:posOffset>
                </wp:positionH>
                <wp:positionV relativeFrom="paragraph">
                  <wp:posOffset>66675</wp:posOffset>
                </wp:positionV>
                <wp:extent cx="6833235" cy="0"/>
                <wp:effectExtent l="0" t="0" r="0" b="0"/>
                <wp:wrapNone/>
                <wp:docPr id="1282" name="Shape 128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833235" cy="4763"/>
                        </a:xfrm>
                        <a:prstGeom prst="line">
                          <a:avLst/>
                        </a:prstGeom>
                        <a:solidFill>
                          <a:srgbClr val="FFFFFF"/>
                        </a:solidFill>
                        <a:ln w="6324">
                          <a:solidFill>
                            <a:srgbClr val="000000"/>
                          </a:solidFill>
                          <a:miter lim="800000"/>
                          <a:headEnd/>
                          <a:tailEnd/>
                        </a:ln>
                      </wps:spPr>
                      <wps:bodyPr/>
                    </wps:wsp>
                  </a:graphicData>
                </a:graphic>
              </wp:anchor>
            </w:drawing>
          </mc:Choice>
          <mc:Fallback>
            <w:pict>
              <v:line w14:anchorId="0EAAE2B9" id="Shape 1282" o:spid="_x0000_s1026" style="position:absolute;z-index:-251087872;visibility:visible;mso-wrap-style:square;mso-wrap-distance-left:9pt;mso-wrap-distance-top:0;mso-wrap-distance-right:9pt;mso-wrap-distance-bottom:0;mso-position-horizontal:absolute;mso-position-horizontal-relative:text;mso-position-vertical:absolute;mso-position-vertical-relative:text" from="0,5.25pt" to="538.05pt,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" o:allowincell="f" filled="t" strokeweight=".17567mm">
                <v:stroke joinstyle="miter"/>
                <o:lock v:ext="edit" shapetype="f"/>
              </v:line>
            </w:pict>
          </mc:Fallback>
        </mc:AlternateContent>
      </w:r>
    </w:p>
    <w:p w14:paraId="3CCD834B" w14:textId="77777777" w:rsidR="004B413C" w:rsidRDefault="004B413C">
      <w:pPr>
        <w:spacing w:line="88" w:lineRule="exact"/>
        <w:rPr>
          <w:sz w:val="20"/>
          <w:szCs w:val="20"/>
        </w:rPr>
      </w:pPr>
    </w:p>
    <w:p w14:paraId="3332AEB0" w14:textId="77777777" w:rsidR="004B413C" w:rsidRDefault="00EC2FEA">
      <w:pPr>
        <w:rPr>
          <w:sz w:val="20"/>
          <w:szCs w:val="20"/>
        </w:rPr>
      </w:pPr>
      <w:r>
        <w:rPr>
          <w:rFonts w:ascii="Arial" w:eastAsia="Arial" w:hAnsi="Arial" w:cs="Arial"/>
          <w:b/>
          <w:bCs/>
          <w:sz w:val="20"/>
          <w:szCs w:val="20"/>
        </w:rPr>
        <w:t>Site values</w:t>
      </w:r>
    </w:p>
    <w:p w14:paraId="3A6452A1" w14:textId="77777777" w:rsidR="004B413C" w:rsidRDefault="004B413C">
      <w:pPr>
        <w:spacing w:line="10" w:lineRule="exact"/>
        <w:rPr>
          <w:sz w:val="20"/>
          <w:szCs w:val="20"/>
        </w:rPr>
      </w:pPr>
    </w:p>
    <w:p w14:paraId="35C2C946" w14:textId="77777777" w:rsidR="004B413C" w:rsidRDefault="00EC2FEA">
      <w:pPr>
        <w:tabs>
          <w:tab w:val="left" w:pos="9780"/>
        </w:tabs>
        <w:rPr>
          <w:sz w:val="20"/>
          <w:szCs w:val="20"/>
        </w:rPr>
      </w:pPr>
      <w:r>
        <w:rPr>
          <w:rFonts w:ascii="Arial" w:eastAsia="Arial" w:hAnsi="Arial" w:cs="Arial"/>
          <w:sz w:val="20"/>
          <w:szCs w:val="20"/>
        </w:rPr>
        <w:t>Undisturbed by typical impacts</w:t>
      </w:r>
      <w:r>
        <w:rPr>
          <w:sz w:val="20"/>
          <w:szCs w:val="20"/>
        </w:rPr>
        <w:tab/>
      </w:r>
      <w:r>
        <w:rPr>
          <w:rFonts w:ascii="Arial" w:eastAsia="Arial" w:hAnsi="Arial" w:cs="Arial"/>
          <w:sz w:val="20"/>
          <w:szCs w:val="20"/>
        </w:rPr>
        <w:t>No</w:t>
      </w:r>
    </w:p>
    <w:p w14:paraId="0CB053A8" w14:textId="77777777" w:rsidR="004B413C" w:rsidRDefault="004B413C">
      <w:pPr>
        <w:spacing w:line="9" w:lineRule="exact"/>
        <w:rPr>
          <w:sz w:val="20"/>
          <w:szCs w:val="20"/>
        </w:rPr>
      </w:pPr>
    </w:p>
    <w:p w14:paraId="6386039C" w14:textId="77777777" w:rsidR="004B413C" w:rsidRDefault="00EC2FEA">
      <w:pPr>
        <w:rPr>
          <w:sz w:val="20"/>
          <w:szCs w:val="20"/>
        </w:rPr>
      </w:pPr>
      <w:r>
        <w:rPr>
          <w:rFonts w:ascii="Arial" w:eastAsia="Arial" w:hAnsi="Arial" w:cs="Arial"/>
          <w:sz w:val="20"/>
          <w:szCs w:val="20"/>
        </w:rPr>
        <w:t>Supports diverse vegetation</w:t>
      </w:r>
    </w:p>
    <w:p w14:paraId="27455EA0" w14:textId="77777777" w:rsidR="004B413C" w:rsidRDefault="004B413C">
      <w:pPr>
        <w:spacing w:line="9" w:lineRule="exact"/>
        <w:rPr>
          <w:sz w:val="20"/>
          <w:szCs w:val="20"/>
        </w:rPr>
      </w:pPr>
    </w:p>
    <w:p w14:paraId="2B4BE9A2" w14:textId="77777777" w:rsidR="004B413C" w:rsidRDefault="00EC2FEA">
      <w:pPr>
        <w:rPr>
          <w:sz w:val="20"/>
          <w:szCs w:val="20"/>
        </w:rPr>
      </w:pPr>
      <w:r>
        <w:rPr>
          <w:rFonts w:ascii="Arial" w:eastAsia="Arial" w:hAnsi="Arial" w:cs="Arial"/>
          <w:sz w:val="20"/>
          <w:szCs w:val="20"/>
        </w:rPr>
        <w:t>Significant fauna habitat</w:t>
      </w:r>
    </w:p>
    <w:p w14:paraId="1A4EA699" w14:textId="77777777" w:rsidR="004B413C" w:rsidRDefault="004B413C">
      <w:pPr>
        <w:spacing w:line="18" w:lineRule="exact"/>
        <w:rPr>
          <w:sz w:val="20"/>
          <w:szCs w:val="20"/>
        </w:rPr>
      </w:pPr>
    </w:p>
    <w:p w14:paraId="5659FEA4" w14:textId="77777777" w:rsidR="004B413C" w:rsidRDefault="00EC2FEA">
      <w:pPr>
        <w:rPr>
          <w:sz w:val="20"/>
          <w:szCs w:val="20"/>
        </w:rPr>
      </w:pPr>
      <w:r>
        <w:rPr>
          <w:rFonts w:ascii="Arial" w:eastAsia="Arial" w:hAnsi="Arial" w:cs="Arial"/>
          <w:b/>
          <w:bCs/>
          <w:sz w:val="20"/>
          <w:szCs w:val="20"/>
        </w:rPr>
        <w:t>Site management objectives</w:t>
      </w:r>
    </w:p>
    <w:p w14:paraId="558AC938" w14:textId="77777777" w:rsidR="004B413C" w:rsidRDefault="00EC2FEA">
      <w:pPr>
        <w:spacing w:line="287" w:lineRule="auto"/>
        <w:ind w:right="700"/>
        <w:rPr>
          <w:sz w:val="20"/>
          <w:szCs w:val="20"/>
        </w:rPr>
      </w:pPr>
      <w:r>
        <w:rPr>
          <w:rFonts w:ascii="Arial" w:eastAsia="Arial" w:hAnsi="Arial" w:cs="Arial"/>
          <w:sz w:val="20"/>
          <w:szCs w:val="20"/>
        </w:rPr>
        <w:t>Conserve ecological values No Protect vegetation assemblages in and fringing the wetland Protect invertebrate communities dependent on the wetland</w:t>
      </w:r>
    </w:p>
    <w:p w14:paraId="48565BE9" w14:textId="77777777" w:rsidR="004B413C" w:rsidRDefault="00EC2FEA">
      <w:pPr>
        <w:spacing w:line="20" w:lineRule="exact"/>
        <w:rPr>
          <w:sz w:val="20"/>
          <w:szCs w:val="20"/>
        </w:rPr>
      </w:pPr>
      <w:r>
        <w:rPr>
          <w:noProof/>
          <w:sz w:val="20"/>
          <w:szCs w:val="20"/>
        </w:rPr>
        <mc:AlternateContent>
          <mc:Choice Requires="wps">
            <w:drawing>
              <wp:anchor distT="0" distB="0" distL="114300" distR="114300" simplePos="0" relativeHeight="252229632" behindDoc="1" locked="0" layoutInCell="0" allowOverlap="1" wp14:anchorId="6317FA15" wp14:editId="29E1DE82">
                <wp:simplePos x="0" y="0"/>
                <wp:positionH relativeFrom="column">
                  <wp:posOffset>0</wp:posOffset>
                </wp:positionH>
                <wp:positionV relativeFrom="paragraph">
                  <wp:posOffset>168910</wp:posOffset>
                </wp:positionV>
                <wp:extent cx="6833235" cy="0"/>
                <wp:effectExtent l="0" t="0" r="0" b="0"/>
                <wp:wrapNone/>
                <wp:docPr id="1283" name="Shape 128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833235" cy="4763"/>
                        </a:xfrm>
                        <a:prstGeom prst="line">
                          <a:avLst/>
                        </a:prstGeom>
                        <a:solidFill>
                          <a:srgbClr val="FFFFFF"/>
                        </a:solidFill>
                        <a:ln w="10121">
                          <a:solidFill>
                            <a:srgbClr val="000000"/>
                          </a:solidFill>
                          <a:miter lim="800000"/>
                          <a:headEnd/>
                          <a:tailEnd/>
                        </a:ln>
                      </wps:spPr>
                      <wps:bodyPr/>
                    </wps:wsp>
                  </a:graphicData>
                </a:graphic>
              </wp:anchor>
            </w:drawing>
          </mc:Choice>
          <mc:Fallback>
            <w:pict>
              <v:line w14:anchorId="19889521" id="Shape 1283" o:spid="_x0000_s1026" style="position:absolute;z-index:-251086848;visibility:visible;mso-wrap-style:square;mso-wrap-distance-left:9pt;mso-wrap-distance-top:0;mso-wrap-distance-right:9pt;mso-wrap-distance-bottom:0;mso-position-horizontal:absolute;mso-position-horizontal-relative:text;mso-position-vertical:absolute;mso-position-vertical-relative:text" from="0,13.3pt" to="538.05pt,1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" o:allowincell="f" filled="t" strokeweight=".28114mm">
                <v:stroke joinstyle="miter"/>
                <o:lock v:ext="edit" shapetype="f"/>
              </v:line>
            </w:pict>
          </mc:Fallback>
        </mc:AlternateContent>
      </w:r>
    </w:p>
    <w:p w14:paraId="3410C912" w14:textId="77777777" w:rsidR="004B413C" w:rsidRDefault="004B413C">
      <w:pPr>
        <w:sectPr w:rsidR="004B413C">
          <w:pgSz w:w="12240" w:h="15840"/>
          <w:pgMar w:top="1382" w:right="40" w:bottom="330" w:left="1440" w:header="0" w:footer="0" w:gutter="0"/>
          <w:cols w:space="720" w:equalWidth="0">
            <w:col w:w="10760"/>
          </w:cols>
        </w:sectPr>
      </w:pPr>
    </w:p>
    <w:p w14:paraId="02FE7FB3" w14:textId="77777777" w:rsidR="004B413C" w:rsidRDefault="004B413C">
      <w:pPr>
        <w:spacing w:line="200" w:lineRule="exact"/>
        <w:rPr>
          <w:sz w:val="20"/>
          <w:szCs w:val="20"/>
        </w:rPr>
      </w:pPr>
    </w:p>
    <w:p w14:paraId="7875A66E" w14:textId="77777777" w:rsidR="004B413C" w:rsidRDefault="004B413C">
      <w:pPr>
        <w:spacing w:line="200" w:lineRule="exact"/>
        <w:rPr>
          <w:sz w:val="20"/>
          <w:szCs w:val="20"/>
        </w:rPr>
      </w:pPr>
    </w:p>
    <w:p w14:paraId="547EB0D7" w14:textId="77777777" w:rsidR="004B413C" w:rsidRDefault="004B413C">
      <w:pPr>
        <w:spacing w:line="200" w:lineRule="exact"/>
        <w:rPr>
          <w:sz w:val="20"/>
          <w:szCs w:val="20"/>
        </w:rPr>
      </w:pPr>
    </w:p>
    <w:p w14:paraId="1B5301A6" w14:textId="77777777" w:rsidR="004B413C" w:rsidRDefault="004B413C">
      <w:pPr>
        <w:spacing w:line="200" w:lineRule="exact"/>
        <w:rPr>
          <w:sz w:val="20"/>
          <w:szCs w:val="20"/>
        </w:rPr>
      </w:pPr>
    </w:p>
    <w:p w14:paraId="5A72F31A" w14:textId="77777777" w:rsidR="004B413C" w:rsidRDefault="004B413C">
      <w:pPr>
        <w:spacing w:line="200" w:lineRule="exact"/>
        <w:rPr>
          <w:sz w:val="20"/>
          <w:szCs w:val="20"/>
        </w:rPr>
      </w:pPr>
    </w:p>
    <w:p w14:paraId="06E51653" w14:textId="77777777" w:rsidR="004B413C" w:rsidRDefault="004B413C">
      <w:pPr>
        <w:spacing w:line="200" w:lineRule="exact"/>
        <w:rPr>
          <w:sz w:val="20"/>
          <w:szCs w:val="20"/>
        </w:rPr>
      </w:pPr>
    </w:p>
    <w:p w14:paraId="1D961485" w14:textId="77777777" w:rsidR="004B413C" w:rsidRDefault="004B413C">
      <w:pPr>
        <w:spacing w:line="200" w:lineRule="exact"/>
        <w:rPr>
          <w:sz w:val="20"/>
          <w:szCs w:val="20"/>
        </w:rPr>
      </w:pPr>
    </w:p>
    <w:p w14:paraId="219DE5CB" w14:textId="77777777" w:rsidR="004B413C" w:rsidRDefault="004B413C">
      <w:pPr>
        <w:spacing w:line="200" w:lineRule="exact"/>
        <w:rPr>
          <w:sz w:val="20"/>
          <w:szCs w:val="20"/>
        </w:rPr>
      </w:pPr>
    </w:p>
    <w:p w14:paraId="41856E6B" w14:textId="77777777" w:rsidR="004B413C" w:rsidRDefault="004B413C">
      <w:pPr>
        <w:spacing w:line="200" w:lineRule="exact"/>
        <w:rPr>
          <w:sz w:val="20"/>
          <w:szCs w:val="20"/>
        </w:rPr>
      </w:pPr>
    </w:p>
    <w:p w14:paraId="36E9D843" w14:textId="77777777" w:rsidR="004B413C" w:rsidRDefault="004B413C">
      <w:pPr>
        <w:spacing w:line="200" w:lineRule="exact"/>
        <w:rPr>
          <w:sz w:val="20"/>
          <w:szCs w:val="20"/>
        </w:rPr>
      </w:pPr>
    </w:p>
    <w:p w14:paraId="441A5091" w14:textId="77777777" w:rsidR="004B413C" w:rsidRDefault="004B413C">
      <w:pPr>
        <w:spacing w:line="200" w:lineRule="exact"/>
        <w:rPr>
          <w:sz w:val="20"/>
          <w:szCs w:val="20"/>
        </w:rPr>
      </w:pPr>
    </w:p>
    <w:p w14:paraId="4091966E" w14:textId="77777777" w:rsidR="004B413C" w:rsidRDefault="004B413C">
      <w:pPr>
        <w:spacing w:line="200" w:lineRule="exact"/>
        <w:rPr>
          <w:sz w:val="20"/>
          <w:szCs w:val="20"/>
        </w:rPr>
      </w:pPr>
    </w:p>
    <w:p w14:paraId="2C44C5F1" w14:textId="77777777" w:rsidR="004B413C" w:rsidRDefault="004B413C">
      <w:pPr>
        <w:spacing w:line="200" w:lineRule="exact"/>
        <w:rPr>
          <w:sz w:val="20"/>
          <w:szCs w:val="20"/>
        </w:rPr>
      </w:pPr>
    </w:p>
    <w:p w14:paraId="656A6911" w14:textId="77777777" w:rsidR="004B413C" w:rsidRDefault="004B413C">
      <w:pPr>
        <w:spacing w:line="200" w:lineRule="exact"/>
        <w:rPr>
          <w:sz w:val="20"/>
          <w:szCs w:val="20"/>
        </w:rPr>
      </w:pPr>
    </w:p>
    <w:p w14:paraId="3E4DAC0F" w14:textId="77777777" w:rsidR="004B413C" w:rsidRDefault="004B413C">
      <w:pPr>
        <w:spacing w:line="200" w:lineRule="exact"/>
        <w:rPr>
          <w:sz w:val="20"/>
          <w:szCs w:val="20"/>
        </w:rPr>
      </w:pPr>
    </w:p>
    <w:p w14:paraId="44CE9118" w14:textId="77777777" w:rsidR="004B413C" w:rsidRDefault="004B413C">
      <w:pPr>
        <w:spacing w:line="200" w:lineRule="exact"/>
        <w:rPr>
          <w:sz w:val="20"/>
          <w:szCs w:val="20"/>
        </w:rPr>
      </w:pPr>
    </w:p>
    <w:p w14:paraId="43A110CC" w14:textId="77777777" w:rsidR="004B413C" w:rsidRDefault="004B413C">
      <w:pPr>
        <w:spacing w:line="200" w:lineRule="exact"/>
        <w:rPr>
          <w:sz w:val="20"/>
          <w:szCs w:val="20"/>
        </w:rPr>
      </w:pPr>
    </w:p>
    <w:p w14:paraId="150E3C1A" w14:textId="77777777" w:rsidR="004B413C" w:rsidRDefault="004B413C">
      <w:pPr>
        <w:spacing w:line="200" w:lineRule="exact"/>
        <w:rPr>
          <w:sz w:val="20"/>
          <w:szCs w:val="20"/>
        </w:rPr>
      </w:pPr>
    </w:p>
    <w:p w14:paraId="5E246AB0" w14:textId="77777777" w:rsidR="004B413C" w:rsidRDefault="004B413C">
      <w:pPr>
        <w:spacing w:line="200" w:lineRule="exact"/>
        <w:rPr>
          <w:sz w:val="20"/>
          <w:szCs w:val="20"/>
        </w:rPr>
      </w:pPr>
    </w:p>
    <w:p w14:paraId="361DD973" w14:textId="77777777" w:rsidR="004B413C" w:rsidRDefault="004B413C">
      <w:pPr>
        <w:spacing w:line="200" w:lineRule="exact"/>
        <w:rPr>
          <w:sz w:val="20"/>
          <w:szCs w:val="20"/>
        </w:rPr>
      </w:pPr>
    </w:p>
    <w:p w14:paraId="322BDFC1" w14:textId="77777777" w:rsidR="004B413C" w:rsidRDefault="004B413C">
      <w:pPr>
        <w:spacing w:line="200" w:lineRule="exact"/>
        <w:rPr>
          <w:sz w:val="20"/>
          <w:szCs w:val="20"/>
        </w:rPr>
      </w:pPr>
    </w:p>
    <w:p w14:paraId="5833B3D2" w14:textId="77777777" w:rsidR="004B413C" w:rsidRDefault="004B413C">
      <w:pPr>
        <w:spacing w:line="200" w:lineRule="exact"/>
        <w:rPr>
          <w:sz w:val="20"/>
          <w:szCs w:val="20"/>
        </w:rPr>
      </w:pPr>
    </w:p>
    <w:p w14:paraId="52866EC8" w14:textId="77777777" w:rsidR="004B413C" w:rsidRDefault="004B413C">
      <w:pPr>
        <w:spacing w:line="200" w:lineRule="exact"/>
        <w:rPr>
          <w:sz w:val="20"/>
          <w:szCs w:val="20"/>
        </w:rPr>
      </w:pPr>
    </w:p>
    <w:p w14:paraId="0A54D34A" w14:textId="77777777" w:rsidR="004B413C" w:rsidRDefault="004B413C">
      <w:pPr>
        <w:spacing w:line="200" w:lineRule="exact"/>
        <w:rPr>
          <w:sz w:val="20"/>
          <w:szCs w:val="20"/>
        </w:rPr>
      </w:pPr>
    </w:p>
    <w:p w14:paraId="733A6F2F" w14:textId="77777777" w:rsidR="004B413C" w:rsidRDefault="004B413C">
      <w:pPr>
        <w:spacing w:line="200" w:lineRule="exact"/>
        <w:rPr>
          <w:sz w:val="20"/>
          <w:szCs w:val="20"/>
        </w:rPr>
      </w:pPr>
    </w:p>
    <w:p w14:paraId="23C84BD9" w14:textId="77777777" w:rsidR="004B413C" w:rsidRDefault="004B413C">
      <w:pPr>
        <w:spacing w:line="200" w:lineRule="exact"/>
        <w:rPr>
          <w:sz w:val="20"/>
          <w:szCs w:val="20"/>
        </w:rPr>
      </w:pPr>
    </w:p>
    <w:p w14:paraId="56127B5A" w14:textId="77777777" w:rsidR="004B413C" w:rsidRDefault="004B413C">
      <w:pPr>
        <w:spacing w:line="200" w:lineRule="exact"/>
        <w:rPr>
          <w:sz w:val="20"/>
          <w:szCs w:val="20"/>
        </w:rPr>
      </w:pPr>
    </w:p>
    <w:p w14:paraId="1E131C64" w14:textId="77777777" w:rsidR="004B413C" w:rsidRDefault="004B413C">
      <w:pPr>
        <w:spacing w:line="200" w:lineRule="exact"/>
        <w:rPr>
          <w:sz w:val="20"/>
          <w:szCs w:val="20"/>
        </w:rPr>
      </w:pPr>
    </w:p>
    <w:p w14:paraId="5E34E2FF" w14:textId="77777777" w:rsidR="004B413C" w:rsidRDefault="004B413C">
      <w:pPr>
        <w:spacing w:line="200" w:lineRule="exact"/>
        <w:rPr>
          <w:sz w:val="20"/>
          <w:szCs w:val="20"/>
        </w:rPr>
      </w:pPr>
    </w:p>
    <w:p w14:paraId="2DF53318" w14:textId="77777777" w:rsidR="004B413C" w:rsidRDefault="004B413C">
      <w:pPr>
        <w:spacing w:line="200" w:lineRule="exact"/>
        <w:rPr>
          <w:sz w:val="20"/>
          <w:szCs w:val="20"/>
        </w:rPr>
      </w:pPr>
    </w:p>
    <w:p w14:paraId="32B5ED1F" w14:textId="77777777" w:rsidR="004B413C" w:rsidRDefault="004B413C">
      <w:pPr>
        <w:spacing w:line="200" w:lineRule="exact"/>
        <w:rPr>
          <w:sz w:val="20"/>
          <w:szCs w:val="20"/>
        </w:rPr>
      </w:pPr>
    </w:p>
    <w:p w14:paraId="08568A18" w14:textId="77777777" w:rsidR="004B413C" w:rsidRDefault="004B413C">
      <w:pPr>
        <w:spacing w:line="200" w:lineRule="exact"/>
        <w:rPr>
          <w:sz w:val="20"/>
          <w:szCs w:val="20"/>
        </w:rPr>
      </w:pPr>
    </w:p>
    <w:p w14:paraId="7AFC674C" w14:textId="77777777" w:rsidR="004B413C" w:rsidRDefault="004B413C">
      <w:pPr>
        <w:spacing w:line="200" w:lineRule="exact"/>
        <w:rPr>
          <w:sz w:val="20"/>
          <w:szCs w:val="20"/>
        </w:rPr>
      </w:pPr>
    </w:p>
    <w:p w14:paraId="4013D1BC" w14:textId="77777777" w:rsidR="004B413C" w:rsidRDefault="004B413C">
      <w:pPr>
        <w:spacing w:line="200" w:lineRule="exact"/>
        <w:rPr>
          <w:sz w:val="20"/>
          <w:szCs w:val="20"/>
        </w:rPr>
      </w:pPr>
    </w:p>
    <w:p w14:paraId="5361EE57" w14:textId="77777777" w:rsidR="004B413C" w:rsidRDefault="004B413C">
      <w:pPr>
        <w:spacing w:line="200" w:lineRule="exact"/>
        <w:rPr>
          <w:sz w:val="20"/>
          <w:szCs w:val="20"/>
        </w:rPr>
      </w:pPr>
    </w:p>
    <w:p w14:paraId="6F015FA9" w14:textId="77777777" w:rsidR="004B413C" w:rsidRDefault="004B413C">
      <w:pPr>
        <w:spacing w:line="200" w:lineRule="exact"/>
        <w:rPr>
          <w:sz w:val="20"/>
          <w:szCs w:val="20"/>
        </w:rPr>
      </w:pPr>
    </w:p>
    <w:p w14:paraId="22BFD15B" w14:textId="77777777" w:rsidR="004B413C" w:rsidRDefault="004B413C">
      <w:pPr>
        <w:spacing w:line="200" w:lineRule="exact"/>
        <w:rPr>
          <w:sz w:val="20"/>
          <w:szCs w:val="20"/>
        </w:rPr>
      </w:pPr>
    </w:p>
    <w:p w14:paraId="33CF4662" w14:textId="77777777" w:rsidR="004B413C" w:rsidRDefault="004B413C">
      <w:pPr>
        <w:spacing w:line="200" w:lineRule="exact"/>
        <w:rPr>
          <w:sz w:val="20"/>
          <w:szCs w:val="20"/>
        </w:rPr>
      </w:pPr>
    </w:p>
    <w:p w14:paraId="31CBEB87" w14:textId="77777777" w:rsidR="004B413C" w:rsidRDefault="004B413C">
      <w:pPr>
        <w:spacing w:line="200" w:lineRule="exact"/>
        <w:rPr>
          <w:sz w:val="20"/>
          <w:szCs w:val="20"/>
        </w:rPr>
      </w:pPr>
    </w:p>
    <w:p w14:paraId="77177048" w14:textId="77777777" w:rsidR="004B413C" w:rsidRDefault="004B413C">
      <w:pPr>
        <w:spacing w:line="200" w:lineRule="exact"/>
        <w:rPr>
          <w:sz w:val="20"/>
          <w:szCs w:val="20"/>
        </w:rPr>
      </w:pPr>
    </w:p>
    <w:p w14:paraId="593B7CFB" w14:textId="77777777" w:rsidR="004B413C" w:rsidRDefault="004B413C">
      <w:pPr>
        <w:spacing w:line="200" w:lineRule="exact"/>
        <w:rPr>
          <w:sz w:val="20"/>
          <w:szCs w:val="20"/>
        </w:rPr>
      </w:pPr>
    </w:p>
    <w:p w14:paraId="5A3688B7" w14:textId="77777777" w:rsidR="004B413C" w:rsidRDefault="004B413C">
      <w:pPr>
        <w:spacing w:line="200" w:lineRule="exact"/>
        <w:rPr>
          <w:sz w:val="20"/>
          <w:szCs w:val="20"/>
        </w:rPr>
      </w:pPr>
    </w:p>
    <w:p w14:paraId="7927C505" w14:textId="77777777" w:rsidR="004B413C" w:rsidRDefault="004B413C">
      <w:pPr>
        <w:spacing w:line="200" w:lineRule="exact"/>
        <w:rPr>
          <w:sz w:val="20"/>
          <w:szCs w:val="20"/>
        </w:rPr>
      </w:pPr>
    </w:p>
    <w:p w14:paraId="05BE4A47" w14:textId="77777777" w:rsidR="004B413C" w:rsidRDefault="004B413C">
      <w:pPr>
        <w:spacing w:line="200" w:lineRule="exact"/>
        <w:rPr>
          <w:sz w:val="20"/>
          <w:szCs w:val="20"/>
        </w:rPr>
      </w:pPr>
    </w:p>
    <w:p w14:paraId="70344A33" w14:textId="77777777" w:rsidR="004B413C" w:rsidRDefault="004B413C">
      <w:pPr>
        <w:spacing w:line="200" w:lineRule="exact"/>
        <w:rPr>
          <w:sz w:val="20"/>
          <w:szCs w:val="20"/>
        </w:rPr>
      </w:pPr>
    </w:p>
    <w:p w14:paraId="210F8083" w14:textId="77777777" w:rsidR="004B413C" w:rsidRDefault="004B413C">
      <w:pPr>
        <w:spacing w:line="200" w:lineRule="exact"/>
        <w:rPr>
          <w:sz w:val="20"/>
          <w:szCs w:val="20"/>
        </w:rPr>
      </w:pPr>
    </w:p>
    <w:p w14:paraId="6AC1F056" w14:textId="77777777" w:rsidR="004B413C" w:rsidRDefault="004B413C">
      <w:pPr>
        <w:spacing w:line="200" w:lineRule="exact"/>
        <w:rPr>
          <w:sz w:val="20"/>
          <w:szCs w:val="20"/>
        </w:rPr>
      </w:pPr>
    </w:p>
    <w:p w14:paraId="2D2E0FC6" w14:textId="77777777" w:rsidR="004B413C" w:rsidRDefault="004B413C">
      <w:pPr>
        <w:spacing w:line="200" w:lineRule="exact"/>
        <w:rPr>
          <w:sz w:val="20"/>
          <w:szCs w:val="20"/>
        </w:rPr>
      </w:pPr>
    </w:p>
    <w:p w14:paraId="5B1FF46C" w14:textId="77777777" w:rsidR="004B413C" w:rsidRDefault="004B413C">
      <w:pPr>
        <w:spacing w:line="200" w:lineRule="exact"/>
        <w:rPr>
          <w:sz w:val="20"/>
          <w:szCs w:val="20"/>
        </w:rPr>
      </w:pPr>
    </w:p>
    <w:p w14:paraId="73F0B6BC" w14:textId="77777777" w:rsidR="004B413C" w:rsidRDefault="004B413C">
      <w:pPr>
        <w:spacing w:line="200" w:lineRule="exact"/>
        <w:rPr>
          <w:sz w:val="20"/>
          <w:szCs w:val="20"/>
        </w:rPr>
      </w:pPr>
    </w:p>
    <w:p w14:paraId="749F52E3" w14:textId="77777777" w:rsidR="004B413C" w:rsidRDefault="004B413C">
      <w:pPr>
        <w:spacing w:line="349" w:lineRule="exact"/>
        <w:rPr>
          <w:sz w:val="20"/>
          <w:szCs w:val="20"/>
        </w:rPr>
      </w:pPr>
    </w:p>
    <w:p w14:paraId="1F3BD3C4" w14:textId="77777777" w:rsidR="004B413C" w:rsidRDefault="00EC2FEA">
      <w:pPr>
        <w:ind w:left="4540"/>
        <w:rPr>
          <w:sz w:val="20"/>
          <w:szCs w:val="20"/>
        </w:rPr>
      </w:pPr>
      <w:r>
        <w:rPr>
          <w:rFonts w:ascii="Arial" w:eastAsia="Arial" w:hAnsi="Arial" w:cs="Arial"/>
          <w:sz w:val="15"/>
          <w:szCs w:val="15"/>
        </w:rPr>
        <w:t>102</w:t>
      </w:r>
    </w:p>
    <w:p w14:paraId="5537BF13" w14:textId="77777777" w:rsidR="004B413C" w:rsidRDefault="004B413C">
      <w:pPr>
        <w:sectPr w:rsidR="004B413C">
          <w:type w:val="continuous"/>
          <w:pgSz w:w="12240" w:h="15840"/>
          <w:pgMar w:top="1382" w:right="40" w:bottom="330" w:left="1440" w:header="0" w:footer="0" w:gutter="0"/>
          <w:cols w:space="720" w:equalWidth="0">
            <w:col w:w="10760"/>
          </w:cols>
        </w:sectPr>
      </w:pPr>
    </w:p>
    <w:p w14:paraId="56AA1092" w14:textId="77777777" w:rsidR="004B413C" w:rsidRDefault="00EC2FEA">
      <w:pPr>
        <w:spacing w:line="200" w:lineRule="exact"/>
        <w:rPr>
          <w:sz w:val="20"/>
          <w:szCs w:val="20"/>
        </w:rPr>
      </w:pPr>
      <w:bookmarkStart w:id="140" w:name="page103"/>
      <w:bookmarkEnd w:id="140"/>
      <w:r>
        <w:rPr>
          <w:noProof/>
          <w:sz w:val="20"/>
          <w:szCs w:val="20"/>
        </w:rPr>
        <w:lastRenderedPageBreak/>
        <w:drawing>
          <wp:anchor distT="0" distB="0" distL="114300" distR="114300" simplePos="0" relativeHeight="252230656" behindDoc="1" locked="0" layoutInCell="0" allowOverlap="1" wp14:anchorId="5921E3C3" wp14:editId="042B9512">
            <wp:simplePos x="0" y="0"/>
            <wp:positionH relativeFrom="page">
              <wp:posOffset>1308100</wp:posOffset>
            </wp:positionH>
            <wp:positionV relativeFrom="page">
              <wp:posOffset>2661920</wp:posOffset>
            </wp:positionV>
            <wp:extent cx="4830445" cy="3674745"/>
            <wp:effectExtent l="0" t="0" r="0" b="0"/>
            <wp:wrapNone/>
            <wp:docPr id="1284" name="Picture 1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4"/>
                    <pic:cNvPicPr>
                      <a:picLocks noChangeAspect="1" noChangeArrowheads="1"/>
                    </pic:cNvPicPr>
                  </pic:nvPicPr>
                  <pic:blipFill>
                    <a:blip r:embed="rId838"/>
                    <a:srcRect/>
                    <a:stretch>
                      <a:fillRect/>
                    </a:stretch>
                  </pic:blipFill>
                  <pic:spPr bwMode="auto">
                    <a:xfrm>
                      <a:off x="0" y="0"/>
                      <a:ext cx="4830445" cy="3674745"/>
                    </a:xfrm>
                    <a:prstGeom prst="rect">
                      <a:avLst/>
                    </a:prstGeom>
                    <a:noFill/>
                  </pic:spPr>
                </pic:pic>
              </a:graphicData>
            </a:graphic>
          </wp:anchor>
        </w:drawing>
      </w:r>
    </w:p>
    <w:p w14:paraId="554A949E" w14:textId="77777777" w:rsidR="004B413C" w:rsidRDefault="004B413C">
      <w:pPr>
        <w:spacing w:line="200" w:lineRule="exact"/>
        <w:rPr>
          <w:sz w:val="20"/>
          <w:szCs w:val="20"/>
        </w:rPr>
      </w:pPr>
    </w:p>
    <w:p w14:paraId="29345A99" w14:textId="77777777" w:rsidR="004B413C" w:rsidRDefault="004B413C">
      <w:pPr>
        <w:spacing w:line="200" w:lineRule="exact"/>
        <w:rPr>
          <w:sz w:val="20"/>
          <w:szCs w:val="20"/>
        </w:rPr>
      </w:pPr>
    </w:p>
    <w:p w14:paraId="58847A52" w14:textId="77777777" w:rsidR="004B413C" w:rsidRDefault="004B413C">
      <w:pPr>
        <w:spacing w:line="200" w:lineRule="exact"/>
        <w:rPr>
          <w:sz w:val="20"/>
          <w:szCs w:val="20"/>
        </w:rPr>
      </w:pPr>
    </w:p>
    <w:p w14:paraId="6D55745A" w14:textId="77777777" w:rsidR="004B413C" w:rsidRDefault="004B413C">
      <w:pPr>
        <w:spacing w:line="200" w:lineRule="exact"/>
        <w:rPr>
          <w:sz w:val="20"/>
          <w:szCs w:val="20"/>
        </w:rPr>
      </w:pPr>
    </w:p>
    <w:p w14:paraId="025D955D" w14:textId="77777777" w:rsidR="004B413C" w:rsidRDefault="004B413C">
      <w:pPr>
        <w:spacing w:line="200" w:lineRule="exact"/>
        <w:rPr>
          <w:sz w:val="20"/>
          <w:szCs w:val="20"/>
        </w:rPr>
      </w:pPr>
    </w:p>
    <w:p w14:paraId="5B37BD37" w14:textId="77777777" w:rsidR="004B413C" w:rsidRDefault="004B413C">
      <w:pPr>
        <w:spacing w:line="200" w:lineRule="exact"/>
        <w:rPr>
          <w:sz w:val="20"/>
          <w:szCs w:val="20"/>
        </w:rPr>
      </w:pPr>
    </w:p>
    <w:p w14:paraId="0462DC2D" w14:textId="77777777" w:rsidR="004B413C" w:rsidRDefault="004B413C">
      <w:pPr>
        <w:spacing w:line="200" w:lineRule="exact"/>
        <w:rPr>
          <w:sz w:val="20"/>
          <w:szCs w:val="20"/>
        </w:rPr>
      </w:pPr>
    </w:p>
    <w:p w14:paraId="5FA551C2" w14:textId="77777777" w:rsidR="004B413C" w:rsidRDefault="004B413C">
      <w:pPr>
        <w:spacing w:line="200" w:lineRule="exact"/>
        <w:rPr>
          <w:sz w:val="20"/>
          <w:szCs w:val="20"/>
        </w:rPr>
      </w:pPr>
    </w:p>
    <w:p w14:paraId="643E6E25" w14:textId="77777777" w:rsidR="004B413C" w:rsidRDefault="004B413C">
      <w:pPr>
        <w:spacing w:line="200" w:lineRule="exact"/>
        <w:rPr>
          <w:sz w:val="20"/>
          <w:szCs w:val="20"/>
        </w:rPr>
      </w:pPr>
    </w:p>
    <w:p w14:paraId="4A146625" w14:textId="77777777" w:rsidR="004B413C" w:rsidRDefault="004B413C">
      <w:pPr>
        <w:spacing w:line="200" w:lineRule="exact"/>
        <w:rPr>
          <w:sz w:val="20"/>
          <w:szCs w:val="20"/>
        </w:rPr>
      </w:pPr>
    </w:p>
    <w:p w14:paraId="0B9F7814" w14:textId="77777777" w:rsidR="004B413C" w:rsidRDefault="004B413C">
      <w:pPr>
        <w:spacing w:line="200" w:lineRule="exact"/>
        <w:rPr>
          <w:sz w:val="20"/>
          <w:szCs w:val="20"/>
        </w:rPr>
      </w:pPr>
    </w:p>
    <w:p w14:paraId="7FCE5A8C" w14:textId="77777777" w:rsidR="004B413C" w:rsidRDefault="004B413C">
      <w:pPr>
        <w:spacing w:line="200" w:lineRule="exact"/>
        <w:rPr>
          <w:sz w:val="20"/>
          <w:szCs w:val="20"/>
        </w:rPr>
      </w:pPr>
    </w:p>
    <w:p w14:paraId="2A74B169" w14:textId="77777777" w:rsidR="004B413C" w:rsidRDefault="004B413C">
      <w:pPr>
        <w:spacing w:line="200" w:lineRule="exact"/>
        <w:rPr>
          <w:sz w:val="20"/>
          <w:szCs w:val="20"/>
        </w:rPr>
      </w:pPr>
    </w:p>
    <w:p w14:paraId="59C6C90F" w14:textId="77777777" w:rsidR="004B413C" w:rsidRDefault="004B413C">
      <w:pPr>
        <w:spacing w:line="220" w:lineRule="exact"/>
        <w:rPr>
          <w:sz w:val="20"/>
          <w:szCs w:val="20"/>
        </w:rPr>
      </w:pPr>
    </w:p>
    <w:tbl>
      <w:tblPr>
        <w:tblW w:w="0" w:type="auto"/>
        <w:tblInd w:w="100" w:type="dxa"/>
        <w:tblLayout w:type="fixed"/>
        <w:tblCellMar>
          <w:left w:w="0" w:type="dxa"/>
          <w:right w:w="0" w:type="dxa"/>
        </w:tblCellMar>
        <w:tblLook w:val="04A0" w:firstRow="1" w:lastRow="0" w:firstColumn="1" w:lastColumn="0" w:noHBand="0" w:noVBand="1"/>
      </w:tblPr>
      <w:tblGrid>
        <w:gridCol w:w="880"/>
        <w:gridCol w:w="1340"/>
        <w:gridCol w:w="1600"/>
        <w:gridCol w:w="1880"/>
        <w:gridCol w:w="3180"/>
        <w:gridCol w:w="160"/>
        <w:gridCol w:w="20"/>
      </w:tblGrid>
      <w:tr w:rsidR="004B413C" w14:paraId="33B46ECE" w14:textId="77777777">
        <w:trPr>
          <w:trHeight w:val="207"/>
        </w:trPr>
        <w:tc>
          <w:tcPr>
            <w:tcW w:w="880" w:type="dxa"/>
            <w:vAlign w:val="bottom"/>
          </w:tcPr>
          <w:p w14:paraId="3A1C1BF7" w14:textId="77777777" w:rsidR="004B413C" w:rsidRDefault="00EC2FEA">
            <w:pPr>
              <w:ind w:right="306"/>
              <w:jc w:val="right"/>
              <w:rPr>
                <w:sz w:val="20"/>
                <w:szCs w:val="20"/>
              </w:rPr>
            </w:pPr>
            <w:r>
              <w:rPr>
                <w:rFonts w:ascii="Arial" w:eastAsia="Arial" w:hAnsi="Arial" w:cs="Arial"/>
                <w:color w:val="4D4D4D"/>
                <w:sz w:val="18"/>
                <w:szCs w:val="18"/>
              </w:rPr>
              <w:t>2</w:t>
            </w:r>
          </w:p>
        </w:tc>
        <w:tc>
          <w:tcPr>
            <w:tcW w:w="1340" w:type="dxa"/>
            <w:vAlign w:val="bottom"/>
          </w:tcPr>
          <w:p w14:paraId="6369B290" w14:textId="77777777" w:rsidR="004B413C" w:rsidRDefault="004B413C">
            <w:pPr>
              <w:rPr>
                <w:sz w:val="18"/>
                <w:szCs w:val="18"/>
              </w:rPr>
            </w:pPr>
          </w:p>
        </w:tc>
        <w:tc>
          <w:tcPr>
            <w:tcW w:w="1600" w:type="dxa"/>
            <w:vAlign w:val="bottom"/>
          </w:tcPr>
          <w:p w14:paraId="68F4245D" w14:textId="77777777" w:rsidR="004B413C" w:rsidRDefault="004B413C">
            <w:pPr>
              <w:rPr>
                <w:sz w:val="18"/>
                <w:szCs w:val="18"/>
              </w:rPr>
            </w:pPr>
          </w:p>
        </w:tc>
        <w:tc>
          <w:tcPr>
            <w:tcW w:w="1880" w:type="dxa"/>
            <w:vAlign w:val="bottom"/>
          </w:tcPr>
          <w:p w14:paraId="7923ECC2" w14:textId="77777777" w:rsidR="004B413C" w:rsidRDefault="004B413C">
            <w:pPr>
              <w:rPr>
                <w:sz w:val="18"/>
                <w:szCs w:val="18"/>
              </w:rPr>
            </w:pPr>
          </w:p>
        </w:tc>
        <w:tc>
          <w:tcPr>
            <w:tcW w:w="3180" w:type="dxa"/>
            <w:vAlign w:val="bottom"/>
          </w:tcPr>
          <w:p w14:paraId="723EBAAC" w14:textId="77777777" w:rsidR="004B413C" w:rsidRDefault="004B413C">
            <w:pPr>
              <w:rPr>
                <w:sz w:val="18"/>
                <w:szCs w:val="18"/>
              </w:rPr>
            </w:pPr>
          </w:p>
        </w:tc>
        <w:tc>
          <w:tcPr>
            <w:tcW w:w="160" w:type="dxa"/>
            <w:vAlign w:val="bottom"/>
          </w:tcPr>
          <w:p w14:paraId="6B8C3D69" w14:textId="77777777" w:rsidR="004B413C" w:rsidRDefault="004B413C">
            <w:pPr>
              <w:rPr>
                <w:sz w:val="18"/>
                <w:szCs w:val="18"/>
              </w:rPr>
            </w:pPr>
          </w:p>
        </w:tc>
        <w:tc>
          <w:tcPr>
            <w:tcW w:w="0" w:type="dxa"/>
            <w:vAlign w:val="bottom"/>
          </w:tcPr>
          <w:p w14:paraId="7E1CD8C1" w14:textId="77777777" w:rsidR="004B413C" w:rsidRDefault="004B413C">
            <w:pPr>
              <w:rPr>
                <w:sz w:val="1"/>
                <w:szCs w:val="1"/>
              </w:rPr>
            </w:pPr>
          </w:p>
        </w:tc>
      </w:tr>
      <w:tr w:rsidR="004B413C" w14:paraId="74288BFB" w14:textId="77777777">
        <w:trPr>
          <w:trHeight w:val="776"/>
        </w:trPr>
        <w:tc>
          <w:tcPr>
            <w:tcW w:w="880" w:type="dxa"/>
            <w:vAlign w:val="bottom"/>
          </w:tcPr>
          <w:p w14:paraId="2C0BB712" w14:textId="77777777" w:rsidR="004B413C" w:rsidRDefault="004B413C">
            <w:pPr>
              <w:rPr>
                <w:sz w:val="24"/>
                <w:szCs w:val="24"/>
              </w:rPr>
            </w:pPr>
          </w:p>
        </w:tc>
        <w:tc>
          <w:tcPr>
            <w:tcW w:w="1340" w:type="dxa"/>
            <w:vAlign w:val="bottom"/>
          </w:tcPr>
          <w:p w14:paraId="587AE609" w14:textId="77777777" w:rsidR="004B413C" w:rsidRDefault="004B413C">
            <w:pPr>
              <w:rPr>
                <w:sz w:val="24"/>
                <w:szCs w:val="24"/>
              </w:rPr>
            </w:pPr>
          </w:p>
        </w:tc>
        <w:tc>
          <w:tcPr>
            <w:tcW w:w="1600" w:type="dxa"/>
            <w:vAlign w:val="bottom"/>
          </w:tcPr>
          <w:p w14:paraId="7DD7BF75" w14:textId="77777777" w:rsidR="004B413C" w:rsidRDefault="004B413C">
            <w:pPr>
              <w:rPr>
                <w:sz w:val="24"/>
                <w:szCs w:val="24"/>
              </w:rPr>
            </w:pPr>
          </w:p>
        </w:tc>
        <w:tc>
          <w:tcPr>
            <w:tcW w:w="1880" w:type="dxa"/>
            <w:vAlign w:val="bottom"/>
          </w:tcPr>
          <w:p w14:paraId="58D8E3B0" w14:textId="77777777" w:rsidR="004B413C" w:rsidRDefault="004B413C">
            <w:pPr>
              <w:rPr>
                <w:sz w:val="24"/>
                <w:szCs w:val="24"/>
              </w:rPr>
            </w:pPr>
          </w:p>
        </w:tc>
        <w:tc>
          <w:tcPr>
            <w:tcW w:w="3180" w:type="dxa"/>
            <w:vAlign w:val="bottom"/>
          </w:tcPr>
          <w:p w14:paraId="13A3BE44" w14:textId="77777777" w:rsidR="004B413C" w:rsidRDefault="00EC2FEA">
            <w:pPr>
              <w:ind w:right="1795"/>
              <w:jc w:val="right"/>
              <w:rPr>
                <w:sz w:val="20"/>
                <w:szCs w:val="20"/>
              </w:rPr>
            </w:pPr>
            <w:r>
              <w:rPr>
                <w:rFonts w:ascii="Arial" w:eastAsia="Arial" w:hAnsi="Arial" w:cs="Arial"/>
                <w:color w:val="F8766D"/>
              </w:rPr>
              <w:t>2018</w:t>
            </w:r>
          </w:p>
        </w:tc>
        <w:tc>
          <w:tcPr>
            <w:tcW w:w="160" w:type="dxa"/>
            <w:vAlign w:val="bottom"/>
          </w:tcPr>
          <w:p w14:paraId="0BC6FCB1" w14:textId="77777777" w:rsidR="004B413C" w:rsidRDefault="004B413C">
            <w:pPr>
              <w:rPr>
                <w:sz w:val="24"/>
                <w:szCs w:val="24"/>
              </w:rPr>
            </w:pPr>
          </w:p>
        </w:tc>
        <w:tc>
          <w:tcPr>
            <w:tcW w:w="0" w:type="dxa"/>
            <w:vAlign w:val="bottom"/>
          </w:tcPr>
          <w:p w14:paraId="6BD8B870" w14:textId="77777777" w:rsidR="004B413C" w:rsidRDefault="004B413C">
            <w:pPr>
              <w:rPr>
                <w:sz w:val="1"/>
                <w:szCs w:val="1"/>
              </w:rPr>
            </w:pPr>
          </w:p>
        </w:tc>
      </w:tr>
      <w:tr w:rsidR="004B413C" w14:paraId="3C72A260" w14:textId="77777777">
        <w:trPr>
          <w:trHeight w:val="672"/>
        </w:trPr>
        <w:tc>
          <w:tcPr>
            <w:tcW w:w="880" w:type="dxa"/>
            <w:vMerge w:val="restart"/>
            <w:vAlign w:val="bottom"/>
          </w:tcPr>
          <w:p w14:paraId="528F2095" w14:textId="77777777" w:rsidR="004B413C" w:rsidRDefault="00EC2FEA">
            <w:pPr>
              <w:ind w:right="306"/>
              <w:jc w:val="right"/>
              <w:rPr>
                <w:sz w:val="20"/>
                <w:szCs w:val="20"/>
              </w:rPr>
            </w:pPr>
            <w:r>
              <w:rPr>
                <w:rFonts w:ascii="Arial" w:eastAsia="Arial" w:hAnsi="Arial" w:cs="Arial"/>
                <w:color w:val="4D4D4D"/>
                <w:sz w:val="18"/>
                <w:szCs w:val="18"/>
              </w:rPr>
              <w:t>1</w:t>
            </w:r>
          </w:p>
        </w:tc>
        <w:tc>
          <w:tcPr>
            <w:tcW w:w="1340" w:type="dxa"/>
            <w:vAlign w:val="bottom"/>
          </w:tcPr>
          <w:p w14:paraId="57E1CC78" w14:textId="77777777" w:rsidR="004B413C" w:rsidRDefault="00EC2FEA">
            <w:pPr>
              <w:ind w:right="317"/>
              <w:jc w:val="right"/>
              <w:rPr>
                <w:sz w:val="20"/>
                <w:szCs w:val="20"/>
              </w:rPr>
            </w:pPr>
            <w:r>
              <w:rPr>
                <w:rFonts w:ascii="Arial" w:eastAsia="Arial" w:hAnsi="Arial" w:cs="Arial"/>
                <w:color w:val="F8766D"/>
              </w:rPr>
              <w:t>1997</w:t>
            </w:r>
          </w:p>
        </w:tc>
        <w:tc>
          <w:tcPr>
            <w:tcW w:w="1600" w:type="dxa"/>
            <w:vAlign w:val="bottom"/>
          </w:tcPr>
          <w:p w14:paraId="0C6DF75B" w14:textId="77777777" w:rsidR="004B413C" w:rsidRDefault="004B413C">
            <w:pPr>
              <w:rPr>
                <w:sz w:val="24"/>
                <w:szCs w:val="24"/>
              </w:rPr>
            </w:pPr>
          </w:p>
        </w:tc>
        <w:tc>
          <w:tcPr>
            <w:tcW w:w="1880" w:type="dxa"/>
            <w:vAlign w:val="bottom"/>
          </w:tcPr>
          <w:p w14:paraId="71B716C7" w14:textId="77777777" w:rsidR="004B413C" w:rsidRDefault="004B413C">
            <w:pPr>
              <w:rPr>
                <w:sz w:val="24"/>
                <w:szCs w:val="24"/>
              </w:rPr>
            </w:pPr>
          </w:p>
        </w:tc>
        <w:tc>
          <w:tcPr>
            <w:tcW w:w="3180" w:type="dxa"/>
            <w:vAlign w:val="bottom"/>
          </w:tcPr>
          <w:p w14:paraId="17F1BD64" w14:textId="77777777" w:rsidR="004B413C" w:rsidRDefault="004B413C">
            <w:pPr>
              <w:rPr>
                <w:sz w:val="24"/>
                <w:szCs w:val="24"/>
              </w:rPr>
            </w:pPr>
          </w:p>
        </w:tc>
        <w:tc>
          <w:tcPr>
            <w:tcW w:w="160" w:type="dxa"/>
            <w:vAlign w:val="bottom"/>
          </w:tcPr>
          <w:p w14:paraId="2FFB6ACA" w14:textId="77777777" w:rsidR="004B413C" w:rsidRDefault="004B413C">
            <w:pPr>
              <w:rPr>
                <w:sz w:val="24"/>
                <w:szCs w:val="24"/>
              </w:rPr>
            </w:pPr>
          </w:p>
        </w:tc>
        <w:tc>
          <w:tcPr>
            <w:tcW w:w="0" w:type="dxa"/>
            <w:vAlign w:val="bottom"/>
          </w:tcPr>
          <w:p w14:paraId="5B3C8978" w14:textId="77777777" w:rsidR="004B413C" w:rsidRDefault="004B413C">
            <w:pPr>
              <w:rPr>
                <w:sz w:val="1"/>
                <w:szCs w:val="1"/>
              </w:rPr>
            </w:pPr>
          </w:p>
        </w:tc>
      </w:tr>
      <w:tr w:rsidR="004B413C" w14:paraId="69BB618A" w14:textId="77777777">
        <w:trPr>
          <w:trHeight w:val="97"/>
        </w:trPr>
        <w:tc>
          <w:tcPr>
            <w:tcW w:w="880" w:type="dxa"/>
            <w:vMerge/>
            <w:vAlign w:val="bottom"/>
          </w:tcPr>
          <w:p w14:paraId="14CC184A" w14:textId="77777777" w:rsidR="004B413C" w:rsidRDefault="004B413C">
            <w:pPr>
              <w:rPr>
                <w:sz w:val="8"/>
                <w:szCs w:val="8"/>
              </w:rPr>
            </w:pPr>
          </w:p>
        </w:tc>
        <w:tc>
          <w:tcPr>
            <w:tcW w:w="1340" w:type="dxa"/>
            <w:vAlign w:val="bottom"/>
          </w:tcPr>
          <w:p w14:paraId="74CC996F" w14:textId="77777777" w:rsidR="004B413C" w:rsidRDefault="004B413C">
            <w:pPr>
              <w:rPr>
                <w:sz w:val="8"/>
                <w:szCs w:val="8"/>
              </w:rPr>
            </w:pPr>
          </w:p>
        </w:tc>
        <w:tc>
          <w:tcPr>
            <w:tcW w:w="1600" w:type="dxa"/>
            <w:vAlign w:val="bottom"/>
          </w:tcPr>
          <w:p w14:paraId="68272D42" w14:textId="77777777" w:rsidR="004B413C" w:rsidRDefault="004B413C">
            <w:pPr>
              <w:rPr>
                <w:sz w:val="8"/>
                <w:szCs w:val="8"/>
              </w:rPr>
            </w:pPr>
          </w:p>
        </w:tc>
        <w:tc>
          <w:tcPr>
            <w:tcW w:w="1880" w:type="dxa"/>
            <w:vAlign w:val="bottom"/>
          </w:tcPr>
          <w:p w14:paraId="42003995" w14:textId="77777777" w:rsidR="004B413C" w:rsidRDefault="004B413C">
            <w:pPr>
              <w:rPr>
                <w:sz w:val="8"/>
                <w:szCs w:val="8"/>
              </w:rPr>
            </w:pPr>
          </w:p>
        </w:tc>
        <w:tc>
          <w:tcPr>
            <w:tcW w:w="3180" w:type="dxa"/>
            <w:vMerge w:val="restart"/>
            <w:vAlign w:val="bottom"/>
          </w:tcPr>
          <w:p w14:paraId="1DADE598" w14:textId="77777777" w:rsidR="004B413C" w:rsidRDefault="00EC2FEA">
            <w:pPr>
              <w:ind w:left="2615"/>
              <w:jc w:val="center"/>
              <w:rPr>
                <w:sz w:val="20"/>
                <w:szCs w:val="20"/>
              </w:rPr>
            </w:pPr>
            <w:r>
              <w:rPr>
                <w:rFonts w:ascii="Arial" w:eastAsia="Arial" w:hAnsi="Arial" w:cs="Arial"/>
              </w:rPr>
              <w:t>Plot</w:t>
            </w:r>
          </w:p>
        </w:tc>
        <w:tc>
          <w:tcPr>
            <w:tcW w:w="160" w:type="dxa"/>
            <w:vAlign w:val="bottom"/>
          </w:tcPr>
          <w:p w14:paraId="334DB13E" w14:textId="77777777" w:rsidR="004B413C" w:rsidRDefault="004B413C">
            <w:pPr>
              <w:rPr>
                <w:sz w:val="8"/>
                <w:szCs w:val="8"/>
              </w:rPr>
            </w:pPr>
          </w:p>
        </w:tc>
        <w:tc>
          <w:tcPr>
            <w:tcW w:w="0" w:type="dxa"/>
            <w:vAlign w:val="bottom"/>
          </w:tcPr>
          <w:p w14:paraId="469553C4" w14:textId="77777777" w:rsidR="004B413C" w:rsidRDefault="004B413C">
            <w:pPr>
              <w:rPr>
                <w:sz w:val="1"/>
                <w:szCs w:val="1"/>
              </w:rPr>
            </w:pPr>
          </w:p>
        </w:tc>
      </w:tr>
      <w:tr w:rsidR="004B413C" w14:paraId="2600674D" w14:textId="77777777">
        <w:trPr>
          <w:trHeight w:val="227"/>
        </w:trPr>
        <w:tc>
          <w:tcPr>
            <w:tcW w:w="880" w:type="dxa"/>
            <w:vAlign w:val="bottom"/>
          </w:tcPr>
          <w:p w14:paraId="5499D515" w14:textId="77777777" w:rsidR="004B413C" w:rsidRDefault="004B413C">
            <w:pPr>
              <w:rPr>
                <w:sz w:val="19"/>
                <w:szCs w:val="19"/>
              </w:rPr>
            </w:pPr>
          </w:p>
        </w:tc>
        <w:tc>
          <w:tcPr>
            <w:tcW w:w="1340" w:type="dxa"/>
            <w:vAlign w:val="bottom"/>
          </w:tcPr>
          <w:p w14:paraId="2C905A53" w14:textId="77777777" w:rsidR="004B413C" w:rsidRDefault="004B413C">
            <w:pPr>
              <w:rPr>
                <w:sz w:val="19"/>
                <w:szCs w:val="19"/>
              </w:rPr>
            </w:pPr>
          </w:p>
        </w:tc>
        <w:tc>
          <w:tcPr>
            <w:tcW w:w="1600" w:type="dxa"/>
            <w:vAlign w:val="bottom"/>
          </w:tcPr>
          <w:p w14:paraId="38E5F7DF" w14:textId="77777777" w:rsidR="004B413C" w:rsidRDefault="004B413C">
            <w:pPr>
              <w:rPr>
                <w:sz w:val="19"/>
                <w:szCs w:val="19"/>
              </w:rPr>
            </w:pPr>
          </w:p>
        </w:tc>
        <w:tc>
          <w:tcPr>
            <w:tcW w:w="1880" w:type="dxa"/>
            <w:vAlign w:val="bottom"/>
          </w:tcPr>
          <w:p w14:paraId="6962F80E" w14:textId="77777777" w:rsidR="004B413C" w:rsidRDefault="004B413C">
            <w:pPr>
              <w:rPr>
                <w:sz w:val="19"/>
                <w:szCs w:val="19"/>
              </w:rPr>
            </w:pPr>
          </w:p>
        </w:tc>
        <w:tc>
          <w:tcPr>
            <w:tcW w:w="3180" w:type="dxa"/>
            <w:vMerge/>
            <w:vAlign w:val="bottom"/>
          </w:tcPr>
          <w:p w14:paraId="14D32D52" w14:textId="77777777" w:rsidR="004B413C" w:rsidRDefault="004B413C">
            <w:pPr>
              <w:rPr>
                <w:sz w:val="19"/>
                <w:szCs w:val="19"/>
              </w:rPr>
            </w:pPr>
          </w:p>
        </w:tc>
        <w:tc>
          <w:tcPr>
            <w:tcW w:w="160" w:type="dxa"/>
            <w:vAlign w:val="bottom"/>
          </w:tcPr>
          <w:p w14:paraId="047E5C6A" w14:textId="77777777" w:rsidR="004B413C" w:rsidRDefault="004B413C">
            <w:pPr>
              <w:rPr>
                <w:sz w:val="19"/>
                <w:szCs w:val="19"/>
              </w:rPr>
            </w:pPr>
          </w:p>
        </w:tc>
        <w:tc>
          <w:tcPr>
            <w:tcW w:w="0" w:type="dxa"/>
            <w:vAlign w:val="bottom"/>
          </w:tcPr>
          <w:p w14:paraId="7EABF5C4" w14:textId="77777777" w:rsidR="004B413C" w:rsidRDefault="004B413C">
            <w:pPr>
              <w:rPr>
                <w:sz w:val="1"/>
                <w:szCs w:val="1"/>
              </w:rPr>
            </w:pPr>
          </w:p>
        </w:tc>
      </w:tr>
      <w:tr w:rsidR="004B413C" w14:paraId="5F05EDF7" w14:textId="77777777">
        <w:trPr>
          <w:trHeight w:val="386"/>
        </w:trPr>
        <w:tc>
          <w:tcPr>
            <w:tcW w:w="880" w:type="dxa"/>
            <w:vMerge w:val="restart"/>
            <w:textDirection w:val="btLr"/>
            <w:vAlign w:val="bottom"/>
          </w:tcPr>
          <w:p w14:paraId="7887BBA0" w14:textId="77777777" w:rsidR="004B413C" w:rsidRDefault="00EC2FEA">
            <w:pPr>
              <w:ind w:right="533"/>
              <w:rPr>
                <w:sz w:val="20"/>
                <w:szCs w:val="20"/>
              </w:rPr>
            </w:pPr>
            <w:r>
              <w:rPr>
                <w:rFonts w:ascii="Arial" w:eastAsia="Arial" w:hAnsi="Arial" w:cs="Arial"/>
                <w:w w:val="91"/>
              </w:rPr>
              <w:t>LV2</w:t>
            </w:r>
          </w:p>
        </w:tc>
        <w:tc>
          <w:tcPr>
            <w:tcW w:w="1340" w:type="dxa"/>
            <w:vAlign w:val="bottom"/>
          </w:tcPr>
          <w:p w14:paraId="0A35F458" w14:textId="77777777" w:rsidR="004B413C" w:rsidRDefault="004B413C">
            <w:pPr>
              <w:rPr>
                <w:sz w:val="24"/>
                <w:szCs w:val="24"/>
              </w:rPr>
            </w:pPr>
          </w:p>
        </w:tc>
        <w:tc>
          <w:tcPr>
            <w:tcW w:w="1600" w:type="dxa"/>
            <w:vAlign w:val="bottom"/>
          </w:tcPr>
          <w:p w14:paraId="52EB9A53" w14:textId="77777777" w:rsidR="004B413C" w:rsidRDefault="004B413C">
            <w:pPr>
              <w:rPr>
                <w:sz w:val="24"/>
                <w:szCs w:val="24"/>
              </w:rPr>
            </w:pPr>
          </w:p>
        </w:tc>
        <w:tc>
          <w:tcPr>
            <w:tcW w:w="1880" w:type="dxa"/>
            <w:vAlign w:val="bottom"/>
          </w:tcPr>
          <w:p w14:paraId="338C517F" w14:textId="77777777" w:rsidR="004B413C" w:rsidRDefault="004B413C">
            <w:pPr>
              <w:rPr>
                <w:sz w:val="24"/>
                <w:szCs w:val="24"/>
              </w:rPr>
            </w:pPr>
          </w:p>
        </w:tc>
        <w:tc>
          <w:tcPr>
            <w:tcW w:w="3180" w:type="dxa"/>
            <w:vAlign w:val="bottom"/>
          </w:tcPr>
          <w:p w14:paraId="291F4BD5" w14:textId="77777777" w:rsidR="004B413C" w:rsidRDefault="00EC2FEA">
            <w:pPr>
              <w:ind w:left="2555"/>
              <w:jc w:val="center"/>
              <w:rPr>
                <w:sz w:val="20"/>
                <w:szCs w:val="20"/>
              </w:rPr>
            </w:pPr>
            <w:r>
              <w:rPr>
                <w:rFonts w:ascii="Arial" w:eastAsia="Arial" w:hAnsi="Arial" w:cs="Arial"/>
                <w:color w:val="F8766D"/>
                <w:w w:val="97"/>
              </w:rPr>
              <w:t>a</w:t>
            </w:r>
          </w:p>
        </w:tc>
        <w:tc>
          <w:tcPr>
            <w:tcW w:w="160" w:type="dxa"/>
            <w:vAlign w:val="bottom"/>
          </w:tcPr>
          <w:p w14:paraId="30ACE3ED" w14:textId="77777777" w:rsidR="004B413C" w:rsidRDefault="00EC2FEA">
            <w:pPr>
              <w:ind w:left="40"/>
              <w:rPr>
                <w:sz w:val="20"/>
                <w:szCs w:val="20"/>
              </w:rPr>
            </w:pPr>
            <w:r>
              <w:rPr>
                <w:rFonts w:ascii="Arial" w:eastAsia="Arial" w:hAnsi="Arial" w:cs="Arial"/>
                <w:w w:val="82"/>
                <w:sz w:val="18"/>
                <w:szCs w:val="18"/>
              </w:rPr>
              <w:t>A</w:t>
            </w:r>
          </w:p>
        </w:tc>
        <w:tc>
          <w:tcPr>
            <w:tcW w:w="0" w:type="dxa"/>
            <w:vAlign w:val="bottom"/>
          </w:tcPr>
          <w:p w14:paraId="73B0C1C1" w14:textId="77777777" w:rsidR="004B413C" w:rsidRDefault="004B413C">
            <w:pPr>
              <w:rPr>
                <w:sz w:val="1"/>
                <w:szCs w:val="1"/>
              </w:rPr>
            </w:pPr>
          </w:p>
        </w:tc>
      </w:tr>
      <w:tr w:rsidR="004B413C" w14:paraId="27F8DF0C" w14:textId="77777777">
        <w:trPr>
          <w:trHeight w:val="298"/>
        </w:trPr>
        <w:tc>
          <w:tcPr>
            <w:tcW w:w="880" w:type="dxa"/>
            <w:vMerge/>
            <w:vAlign w:val="bottom"/>
          </w:tcPr>
          <w:p w14:paraId="01870975" w14:textId="77777777" w:rsidR="004B413C" w:rsidRDefault="004B413C">
            <w:pPr>
              <w:rPr>
                <w:sz w:val="24"/>
                <w:szCs w:val="24"/>
              </w:rPr>
            </w:pPr>
          </w:p>
        </w:tc>
        <w:tc>
          <w:tcPr>
            <w:tcW w:w="1340" w:type="dxa"/>
            <w:vAlign w:val="bottom"/>
          </w:tcPr>
          <w:p w14:paraId="3482701F" w14:textId="77777777" w:rsidR="004B413C" w:rsidRDefault="004B413C">
            <w:pPr>
              <w:rPr>
                <w:sz w:val="24"/>
                <w:szCs w:val="24"/>
              </w:rPr>
            </w:pPr>
          </w:p>
        </w:tc>
        <w:tc>
          <w:tcPr>
            <w:tcW w:w="1600" w:type="dxa"/>
            <w:vAlign w:val="bottom"/>
          </w:tcPr>
          <w:p w14:paraId="0B142BF5" w14:textId="77777777" w:rsidR="004B413C" w:rsidRDefault="004B413C">
            <w:pPr>
              <w:rPr>
                <w:sz w:val="24"/>
                <w:szCs w:val="24"/>
              </w:rPr>
            </w:pPr>
          </w:p>
        </w:tc>
        <w:tc>
          <w:tcPr>
            <w:tcW w:w="1880" w:type="dxa"/>
            <w:vAlign w:val="bottom"/>
          </w:tcPr>
          <w:p w14:paraId="1FE71B0D" w14:textId="77777777" w:rsidR="004B413C" w:rsidRDefault="004B413C">
            <w:pPr>
              <w:rPr>
                <w:sz w:val="24"/>
                <w:szCs w:val="24"/>
              </w:rPr>
            </w:pPr>
          </w:p>
        </w:tc>
        <w:tc>
          <w:tcPr>
            <w:tcW w:w="3180" w:type="dxa"/>
            <w:vAlign w:val="bottom"/>
          </w:tcPr>
          <w:p w14:paraId="00059708" w14:textId="77777777" w:rsidR="004B413C" w:rsidRDefault="00EC2FEA">
            <w:pPr>
              <w:ind w:left="2555"/>
              <w:jc w:val="center"/>
              <w:rPr>
                <w:sz w:val="20"/>
                <w:szCs w:val="20"/>
              </w:rPr>
            </w:pPr>
            <w:r>
              <w:rPr>
                <w:rFonts w:ascii="Arial" w:eastAsia="Arial" w:hAnsi="Arial" w:cs="Arial"/>
                <w:color w:val="7CAE00"/>
                <w:w w:val="97"/>
              </w:rPr>
              <w:t>a</w:t>
            </w:r>
          </w:p>
        </w:tc>
        <w:tc>
          <w:tcPr>
            <w:tcW w:w="160" w:type="dxa"/>
            <w:vAlign w:val="bottom"/>
          </w:tcPr>
          <w:p w14:paraId="717FCCCE" w14:textId="77777777" w:rsidR="004B413C" w:rsidRDefault="00EC2FEA">
            <w:pPr>
              <w:ind w:left="40"/>
              <w:rPr>
                <w:sz w:val="20"/>
                <w:szCs w:val="20"/>
              </w:rPr>
            </w:pPr>
            <w:r>
              <w:rPr>
                <w:rFonts w:ascii="Arial" w:eastAsia="Arial" w:hAnsi="Arial" w:cs="Arial"/>
                <w:w w:val="82"/>
                <w:sz w:val="18"/>
                <w:szCs w:val="18"/>
              </w:rPr>
              <w:t>B</w:t>
            </w:r>
          </w:p>
        </w:tc>
        <w:tc>
          <w:tcPr>
            <w:tcW w:w="0" w:type="dxa"/>
            <w:vAlign w:val="bottom"/>
          </w:tcPr>
          <w:p w14:paraId="4EE0FA8D" w14:textId="77777777" w:rsidR="004B413C" w:rsidRDefault="004B413C">
            <w:pPr>
              <w:rPr>
                <w:sz w:val="1"/>
                <w:szCs w:val="1"/>
              </w:rPr>
            </w:pPr>
          </w:p>
        </w:tc>
      </w:tr>
      <w:tr w:rsidR="004B413C" w14:paraId="1030AAF8" w14:textId="77777777">
        <w:trPr>
          <w:trHeight w:val="149"/>
        </w:trPr>
        <w:tc>
          <w:tcPr>
            <w:tcW w:w="880" w:type="dxa"/>
            <w:vAlign w:val="bottom"/>
          </w:tcPr>
          <w:p w14:paraId="11919173" w14:textId="77777777" w:rsidR="004B413C" w:rsidRDefault="004B413C">
            <w:pPr>
              <w:rPr>
                <w:sz w:val="12"/>
                <w:szCs w:val="12"/>
              </w:rPr>
            </w:pPr>
          </w:p>
        </w:tc>
        <w:tc>
          <w:tcPr>
            <w:tcW w:w="1340" w:type="dxa"/>
            <w:vAlign w:val="bottom"/>
          </w:tcPr>
          <w:p w14:paraId="1885A433" w14:textId="77777777" w:rsidR="004B413C" w:rsidRDefault="004B413C">
            <w:pPr>
              <w:rPr>
                <w:sz w:val="12"/>
                <w:szCs w:val="12"/>
              </w:rPr>
            </w:pPr>
          </w:p>
        </w:tc>
        <w:tc>
          <w:tcPr>
            <w:tcW w:w="1600" w:type="dxa"/>
            <w:vAlign w:val="bottom"/>
          </w:tcPr>
          <w:p w14:paraId="59F8ED93" w14:textId="77777777" w:rsidR="004B413C" w:rsidRDefault="004B413C">
            <w:pPr>
              <w:rPr>
                <w:sz w:val="12"/>
                <w:szCs w:val="12"/>
              </w:rPr>
            </w:pPr>
          </w:p>
        </w:tc>
        <w:tc>
          <w:tcPr>
            <w:tcW w:w="1880" w:type="dxa"/>
            <w:vAlign w:val="bottom"/>
          </w:tcPr>
          <w:p w14:paraId="3DBF1152" w14:textId="77777777" w:rsidR="004B413C" w:rsidRDefault="004B413C">
            <w:pPr>
              <w:rPr>
                <w:sz w:val="12"/>
                <w:szCs w:val="12"/>
              </w:rPr>
            </w:pPr>
          </w:p>
        </w:tc>
        <w:tc>
          <w:tcPr>
            <w:tcW w:w="3180" w:type="dxa"/>
            <w:vAlign w:val="bottom"/>
          </w:tcPr>
          <w:p w14:paraId="6608465C" w14:textId="77777777" w:rsidR="004B413C" w:rsidRDefault="00EC2FEA">
            <w:pPr>
              <w:spacing w:line="150" w:lineRule="exact"/>
              <w:ind w:right="1095"/>
              <w:jc w:val="right"/>
              <w:rPr>
                <w:sz w:val="20"/>
                <w:szCs w:val="20"/>
              </w:rPr>
            </w:pPr>
            <w:r>
              <w:rPr>
                <w:rFonts w:ascii="Arial" w:eastAsia="Arial" w:hAnsi="Arial" w:cs="Arial"/>
                <w:color w:val="7CAE00"/>
                <w:sz w:val="17"/>
                <w:szCs w:val="17"/>
              </w:rPr>
              <w:t>2018</w:t>
            </w:r>
          </w:p>
        </w:tc>
        <w:tc>
          <w:tcPr>
            <w:tcW w:w="160" w:type="dxa"/>
            <w:vAlign w:val="bottom"/>
          </w:tcPr>
          <w:p w14:paraId="668033E0" w14:textId="77777777" w:rsidR="004B413C" w:rsidRDefault="004B413C">
            <w:pPr>
              <w:rPr>
                <w:sz w:val="12"/>
                <w:szCs w:val="12"/>
              </w:rPr>
            </w:pPr>
          </w:p>
        </w:tc>
        <w:tc>
          <w:tcPr>
            <w:tcW w:w="0" w:type="dxa"/>
            <w:vAlign w:val="bottom"/>
          </w:tcPr>
          <w:p w14:paraId="5F530D43" w14:textId="77777777" w:rsidR="004B413C" w:rsidRDefault="004B413C">
            <w:pPr>
              <w:rPr>
                <w:sz w:val="1"/>
                <w:szCs w:val="1"/>
              </w:rPr>
            </w:pPr>
          </w:p>
        </w:tc>
      </w:tr>
      <w:tr w:rsidR="004B413C" w14:paraId="5AFF9927" w14:textId="77777777">
        <w:trPr>
          <w:trHeight w:val="252"/>
        </w:trPr>
        <w:tc>
          <w:tcPr>
            <w:tcW w:w="880" w:type="dxa"/>
            <w:vAlign w:val="bottom"/>
          </w:tcPr>
          <w:p w14:paraId="361BA796" w14:textId="77777777" w:rsidR="004B413C" w:rsidRDefault="004B413C">
            <w:pPr>
              <w:rPr>
                <w:sz w:val="21"/>
                <w:szCs w:val="21"/>
              </w:rPr>
            </w:pPr>
          </w:p>
        </w:tc>
        <w:tc>
          <w:tcPr>
            <w:tcW w:w="1340" w:type="dxa"/>
            <w:vAlign w:val="bottom"/>
          </w:tcPr>
          <w:p w14:paraId="5DF907DF" w14:textId="77777777" w:rsidR="004B413C" w:rsidRDefault="004B413C">
            <w:pPr>
              <w:rPr>
                <w:sz w:val="21"/>
                <w:szCs w:val="21"/>
              </w:rPr>
            </w:pPr>
          </w:p>
        </w:tc>
        <w:tc>
          <w:tcPr>
            <w:tcW w:w="1600" w:type="dxa"/>
            <w:vAlign w:val="bottom"/>
          </w:tcPr>
          <w:p w14:paraId="35AFE2CF" w14:textId="77777777" w:rsidR="004B413C" w:rsidRDefault="004B413C">
            <w:pPr>
              <w:rPr>
                <w:sz w:val="21"/>
                <w:szCs w:val="21"/>
              </w:rPr>
            </w:pPr>
          </w:p>
        </w:tc>
        <w:tc>
          <w:tcPr>
            <w:tcW w:w="1880" w:type="dxa"/>
            <w:vAlign w:val="bottom"/>
          </w:tcPr>
          <w:p w14:paraId="379CEF26" w14:textId="77777777" w:rsidR="004B413C" w:rsidRDefault="004B413C">
            <w:pPr>
              <w:rPr>
                <w:sz w:val="21"/>
                <w:szCs w:val="21"/>
              </w:rPr>
            </w:pPr>
          </w:p>
        </w:tc>
        <w:tc>
          <w:tcPr>
            <w:tcW w:w="3180" w:type="dxa"/>
            <w:vAlign w:val="bottom"/>
          </w:tcPr>
          <w:p w14:paraId="1A8F5761" w14:textId="77777777" w:rsidR="004B413C" w:rsidRDefault="00EC2FEA">
            <w:pPr>
              <w:spacing w:line="252" w:lineRule="exact"/>
              <w:ind w:left="2555"/>
              <w:jc w:val="center"/>
              <w:rPr>
                <w:sz w:val="20"/>
                <w:szCs w:val="20"/>
              </w:rPr>
            </w:pPr>
            <w:r>
              <w:rPr>
                <w:rFonts w:ascii="Arial" w:eastAsia="Arial" w:hAnsi="Arial" w:cs="Arial"/>
                <w:color w:val="00BFC4"/>
                <w:w w:val="97"/>
              </w:rPr>
              <w:t>a</w:t>
            </w:r>
          </w:p>
        </w:tc>
        <w:tc>
          <w:tcPr>
            <w:tcW w:w="160" w:type="dxa"/>
            <w:vAlign w:val="bottom"/>
          </w:tcPr>
          <w:p w14:paraId="0817DE29" w14:textId="77777777" w:rsidR="004B413C" w:rsidRDefault="00EC2FEA">
            <w:pPr>
              <w:ind w:left="40"/>
              <w:rPr>
                <w:sz w:val="20"/>
                <w:szCs w:val="20"/>
              </w:rPr>
            </w:pPr>
            <w:r>
              <w:rPr>
                <w:rFonts w:ascii="Arial" w:eastAsia="Arial" w:hAnsi="Arial" w:cs="Arial"/>
                <w:w w:val="76"/>
                <w:sz w:val="18"/>
                <w:szCs w:val="18"/>
              </w:rPr>
              <w:t>C</w:t>
            </w:r>
          </w:p>
        </w:tc>
        <w:tc>
          <w:tcPr>
            <w:tcW w:w="0" w:type="dxa"/>
            <w:vAlign w:val="bottom"/>
          </w:tcPr>
          <w:p w14:paraId="16B28E08" w14:textId="77777777" w:rsidR="004B413C" w:rsidRDefault="004B413C">
            <w:pPr>
              <w:rPr>
                <w:sz w:val="1"/>
                <w:szCs w:val="1"/>
              </w:rPr>
            </w:pPr>
          </w:p>
        </w:tc>
      </w:tr>
      <w:tr w:rsidR="004B413C" w14:paraId="6115606C" w14:textId="77777777">
        <w:trPr>
          <w:trHeight w:val="290"/>
        </w:trPr>
        <w:tc>
          <w:tcPr>
            <w:tcW w:w="880" w:type="dxa"/>
            <w:vAlign w:val="bottom"/>
          </w:tcPr>
          <w:p w14:paraId="1AA35B9D" w14:textId="77777777" w:rsidR="004B413C" w:rsidRDefault="00EC2FEA">
            <w:pPr>
              <w:ind w:right="306"/>
              <w:jc w:val="right"/>
              <w:rPr>
                <w:sz w:val="20"/>
                <w:szCs w:val="20"/>
              </w:rPr>
            </w:pPr>
            <w:r>
              <w:rPr>
                <w:rFonts w:ascii="Arial" w:eastAsia="Arial" w:hAnsi="Arial" w:cs="Arial"/>
                <w:color w:val="4D4D4D"/>
                <w:sz w:val="18"/>
                <w:szCs w:val="18"/>
              </w:rPr>
              <w:t>0</w:t>
            </w:r>
          </w:p>
        </w:tc>
        <w:tc>
          <w:tcPr>
            <w:tcW w:w="1340" w:type="dxa"/>
            <w:vAlign w:val="bottom"/>
          </w:tcPr>
          <w:p w14:paraId="07FE65D6" w14:textId="77777777" w:rsidR="004B413C" w:rsidRDefault="004B413C">
            <w:pPr>
              <w:rPr>
                <w:sz w:val="24"/>
                <w:szCs w:val="24"/>
              </w:rPr>
            </w:pPr>
          </w:p>
        </w:tc>
        <w:tc>
          <w:tcPr>
            <w:tcW w:w="1600" w:type="dxa"/>
            <w:vAlign w:val="bottom"/>
          </w:tcPr>
          <w:p w14:paraId="45958760" w14:textId="77777777" w:rsidR="004B413C" w:rsidRDefault="00EC2FEA">
            <w:pPr>
              <w:ind w:left="760"/>
              <w:rPr>
                <w:sz w:val="20"/>
                <w:szCs w:val="20"/>
              </w:rPr>
            </w:pPr>
            <w:r>
              <w:rPr>
                <w:rFonts w:ascii="Arial" w:eastAsia="Arial" w:hAnsi="Arial" w:cs="Arial"/>
                <w:color w:val="7CAE00"/>
              </w:rPr>
              <w:t>1997</w:t>
            </w:r>
          </w:p>
        </w:tc>
        <w:tc>
          <w:tcPr>
            <w:tcW w:w="1880" w:type="dxa"/>
            <w:vAlign w:val="bottom"/>
          </w:tcPr>
          <w:p w14:paraId="14775667" w14:textId="77777777" w:rsidR="004B413C" w:rsidRDefault="004B413C">
            <w:pPr>
              <w:rPr>
                <w:sz w:val="24"/>
                <w:szCs w:val="24"/>
              </w:rPr>
            </w:pPr>
          </w:p>
        </w:tc>
        <w:tc>
          <w:tcPr>
            <w:tcW w:w="3180" w:type="dxa"/>
            <w:vAlign w:val="bottom"/>
          </w:tcPr>
          <w:p w14:paraId="413A6FCE" w14:textId="77777777" w:rsidR="004B413C" w:rsidRDefault="00EC2FEA">
            <w:pPr>
              <w:ind w:left="2555"/>
              <w:jc w:val="center"/>
              <w:rPr>
                <w:sz w:val="20"/>
                <w:szCs w:val="20"/>
              </w:rPr>
            </w:pPr>
            <w:r>
              <w:rPr>
                <w:rFonts w:ascii="Arial" w:eastAsia="Arial" w:hAnsi="Arial" w:cs="Arial"/>
                <w:color w:val="C77CFF"/>
                <w:w w:val="97"/>
              </w:rPr>
              <w:t>a</w:t>
            </w:r>
          </w:p>
        </w:tc>
        <w:tc>
          <w:tcPr>
            <w:tcW w:w="160" w:type="dxa"/>
            <w:vAlign w:val="bottom"/>
          </w:tcPr>
          <w:p w14:paraId="79E00920" w14:textId="77777777" w:rsidR="004B413C" w:rsidRDefault="00EC2FEA">
            <w:pPr>
              <w:ind w:left="40"/>
              <w:rPr>
                <w:sz w:val="20"/>
                <w:szCs w:val="20"/>
              </w:rPr>
            </w:pPr>
            <w:r>
              <w:rPr>
                <w:rFonts w:ascii="Arial" w:eastAsia="Arial" w:hAnsi="Arial" w:cs="Arial"/>
                <w:w w:val="76"/>
                <w:sz w:val="18"/>
                <w:szCs w:val="18"/>
              </w:rPr>
              <w:t>D</w:t>
            </w:r>
          </w:p>
        </w:tc>
        <w:tc>
          <w:tcPr>
            <w:tcW w:w="0" w:type="dxa"/>
            <w:vAlign w:val="bottom"/>
          </w:tcPr>
          <w:p w14:paraId="22CB01EB" w14:textId="77777777" w:rsidR="004B413C" w:rsidRDefault="004B413C">
            <w:pPr>
              <w:rPr>
                <w:sz w:val="1"/>
                <w:szCs w:val="1"/>
              </w:rPr>
            </w:pPr>
          </w:p>
        </w:tc>
      </w:tr>
      <w:tr w:rsidR="004B413C" w14:paraId="6CCFC9C9" w14:textId="77777777">
        <w:trPr>
          <w:trHeight w:val="252"/>
        </w:trPr>
        <w:tc>
          <w:tcPr>
            <w:tcW w:w="880" w:type="dxa"/>
            <w:vAlign w:val="bottom"/>
          </w:tcPr>
          <w:p w14:paraId="0C20F717" w14:textId="77777777" w:rsidR="004B413C" w:rsidRDefault="004B413C">
            <w:pPr>
              <w:rPr>
                <w:sz w:val="21"/>
                <w:szCs w:val="21"/>
              </w:rPr>
            </w:pPr>
          </w:p>
        </w:tc>
        <w:tc>
          <w:tcPr>
            <w:tcW w:w="1340" w:type="dxa"/>
            <w:vAlign w:val="bottom"/>
          </w:tcPr>
          <w:p w14:paraId="67B3D763" w14:textId="77777777" w:rsidR="004B413C" w:rsidRDefault="004B413C">
            <w:pPr>
              <w:rPr>
                <w:sz w:val="21"/>
                <w:szCs w:val="21"/>
              </w:rPr>
            </w:pPr>
          </w:p>
        </w:tc>
        <w:tc>
          <w:tcPr>
            <w:tcW w:w="1600" w:type="dxa"/>
            <w:vAlign w:val="bottom"/>
          </w:tcPr>
          <w:p w14:paraId="795AED58" w14:textId="77777777" w:rsidR="004B413C" w:rsidRDefault="004B413C">
            <w:pPr>
              <w:rPr>
                <w:sz w:val="21"/>
                <w:szCs w:val="21"/>
              </w:rPr>
            </w:pPr>
          </w:p>
        </w:tc>
        <w:tc>
          <w:tcPr>
            <w:tcW w:w="1880" w:type="dxa"/>
            <w:vAlign w:val="bottom"/>
          </w:tcPr>
          <w:p w14:paraId="305036E4" w14:textId="77777777" w:rsidR="004B413C" w:rsidRDefault="004B413C">
            <w:pPr>
              <w:rPr>
                <w:sz w:val="21"/>
                <w:szCs w:val="21"/>
              </w:rPr>
            </w:pPr>
          </w:p>
        </w:tc>
        <w:tc>
          <w:tcPr>
            <w:tcW w:w="3180" w:type="dxa"/>
            <w:vAlign w:val="bottom"/>
          </w:tcPr>
          <w:p w14:paraId="10568E4A" w14:textId="77777777" w:rsidR="004B413C" w:rsidRDefault="00EC2FEA">
            <w:pPr>
              <w:spacing w:line="252" w:lineRule="exact"/>
              <w:ind w:right="935"/>
              <w:jc w:val="right"/>
              <w:rPr>
                <w:sz w:val="20"/>
                <w:szCs w:val="20"/>
              </w:rPr>
            </w:pPr>
            <w:r>
              <w:rPr>
                <w:rFonts w:ascii="Arial" w:eastAsia="Arial" w:hAnsi="Arial" w:cs="Arial"/>
                <w:color w:val="00BFC4"/>
              </w:rPr>
              <w:t>2018</w:t>
            </w:r>
          </w:p>
        </w:tc>
        <w:tc>
          <w:tcPr>
            <w:tcW w:w="160" w:type="dxa"/>
            <w:vAlign w:val="bottom"/>
          </w:tcPr>
          <w:p w14:paraId="639D6EF8" w14:textId="77777777" w:rsidR="004B413C" w:rsidRDefault="004B413C">
            <w:pPr>
              <w:rPr>
                <w:sz w:val="21"/>
                <w:szCs w:val="21"/>
              </w:rPr>
            </w:pPr>
          </w:p>
        </w:tc>
        <w:tc>
          <w:tcPr>
            <w:tcW w:w="0" w:type="dxa"/>
            <w:vAlign w:val="bottom"/>
          </w:tcPr>
          <w:p w14:paraId="29B701E0" w14:textId="77777777" w:rsidR="004B413C" w:rsidRDefault="004B413C">
            <w:pPr>
              <w:rPr>
                <w:sz w:val="1"/>
                <w:szCs w:val="1"/>
              </w:rPr>
            </w:pPr>
          </w:p>
        </w:tc>
      </w:tr>
      <w:tr w:rsidR="004B413C" w14:paraId="34DEF3D5" w14:textId="77777777">
        <w:trPr>
          <w:trHeight w:val="270"/>
        </w:trPr>
        <w:tc>
          <w:tcPr>
            <w:tcW w:w="880" w:type="dxa"/>
            <w:vAlign w:val="bottom"/>
          </w:tcPr>
          <w:p w14:paraId="7A7D14EF" w14:textId="77777777" w:rsidR="004B413C" w:rsidRDefault="004B413C">
            <w:pPr>
              <w:rPr>
                <w:sz w:val="23"/>
                <w:szCs w:val="23"/>
              </w:rPr>
            </w:pPr>
          </w:p>
        </w:tc>
        <w:tc>
          <w:tcPr>
            <w:tcW w:w="1340" w:type="dxa"/>
            <w:vAlign w:val="bottom"/>
          </w:tcPr>
          <w:p w14:paraId="2B990AD6" w14:textId="77777777" w:rsidR="004B413C" w:rsidRDefault="004B413C">
            <w:pPr>
              <w:rPr>
                <w:sz w:val="23"/>
                <w:szCs w:val="23"/>
              </w:rPr>
            </w:pPr>
          </w:p>
        </w:tc>
        <w:tc>
          <w:tcPr>
            <w:tcW w:w="1600" w:type="dxa"/>
            <w:vAlign w:val="bottom"/>
          </w:tcPr>
          <w:p w14:paraId="294190E1" w14:textId="77777777" w:rsidR="004B413C" w:rsidRDefault="004B413C">
            <w:pPr>
              <w:rPr>
                <w:sz w:val="23"/>
                <w:szCs w:val="23"/>
              </w:rPr>
            </w:pPr>
          </w:p>
        </w:tc>
        <w:tc>
          <w:tcPr>
            <w:tcW w:w="1880" w:type="dxa"/>
            <w:vAlign w:val="bottom"/>
          </w:tcPr>
          <w:p w14:paraId="535FD91C" w14:textId="77777777" w:rsidR="004B413C" w:rsidRDefault="004B413C">
            <w:pPr>
              <w:rPr>
                <w:sz w:val="23"/>
                <w:szCs w:val="23"/>
              </w:rPr>
            </w:pPr>
          </w:p>
        </w:tc>
        <w:tc>
          <w:tcPr>
            <w:tcW w:w="3180" w:type="dxa"/>
            <w:vAlign w:val="bottom"/>
          </w:tcPr>
          <w:p w14:paraId="1F18EB0E" w14:textId="77777777" w:rsidR="004B413C" w:rsidRDefault="00EC2FEA">
            <w:pPr>
              <w:ind w:right="715"/>
              <w:jc w:val="right"/>
              <w:rPr>
                <w:sz w:val="20"/>
                <w:szCs w:val="20"/>
              </w:rPr>
            </w:pPr>
            <w:r>
              <w:rPr>
                <w:rFonts w:ascii="Arial" w:eastAsia="Arial" w:hAnsi="Arial" w:cs="Arial"/>
                <w:color w:val="C77CFF"/>
              </w:rPr>
              <w:t>2018</w:t>
            </w:r>
          </w:p>
        </w:tc>
        <w:tc>
          <w:tcPr>
            <w:tcW w:w="160" w:type="dxa"/>
            <w:vAlign w:val="bottom"/>
          </w:tcPr>
          <w:p w14:paraId="19FE306F" w14:textId="77777777" w:rsidR="004B413C" w:rsidRDefault="004B413C">
            <w:pPr>
              <w:rPr>
                <w:sz w:val="23"/>
                <w:szCs w:val="23"/>
              </w:rPr>
            </w:pPr>
          </w:p>
        </w:tc>
        <w:tc>
          <w:tcPr>
            <w:tcW w:w="0" w:type="dxa"/>
            <w:vAlign w:val="bottom"/>
          </w:tcPr>
          <w:p w14:paraId="4794DC94" w14:textId="77777777" w:rsidR="004B413C" w:rsidRDefault="004B413C">
            <w:pPr>
              <w:rPr>
                <w:sz w:val="1"/>
                <w:szCs w:val="1"/>
              </w:rPr>
            </w:pPr>
          </w:p>
        </w:tc>
      </w:tr>
      <w:tr w:rsidR="004B413C" w14:paraId="0AC6724E" w14:textId="77777777">
        <w:trPr>
          <w:trHeight w:val="285"/>
        </w:trPr>
        <w:tc>
          <w:tcPr>
            <w:tcW w:w="880" w:type="dxa"/>
            <w:vAlign w:val="bottom"/>
          </w:tcPr>
          <w:p w14:paraId="683CF297" w14:textId="77777777" w:rsidR="004B413C" w:rsidRDefault="004B413C">
            <w:pPr>
              <w:rPr>
                <w:sz w:val="24"/>
                <w:szCs w:val="24"/>
              </w:rPr>
            </w:pPr>
          </w:p>
        </w:tc>
        <w:tc>
          <w:tcPr>
            <w:tcW w:w="1340" w:type="dxa"/>
            <w:vAlign w:val="bottom"/>
          </w:tcPr>
          <w:p w14:paraId="05337E40" w14:textId="77777777" w:rsidR="004B413C" w:rsidRDefault="004B413C">
            <w:pPr>
              <w:rPr>
                <w:sz w:val="24"/>
                <w:szCs w:val="24"/>
              </w:rPr>
            </w:pPr>
          </w:p>
        </w:tc>
        <w:tc>
          <w:tcPr>
            <w:tcW w:w="1600" w:type="dxa"/>
            <w:vAlign w:val="bottom"/>
          </w:tcPr>
          <w:p w14:paraId="237F063D" w14:textId="77777777" w:rsidR="004B413C" w:rsidRDefault="00EC2FEA">
            <w:pPr>
              <w:ind w:right="857"/>
              <w:jc w:val="right"/>
              <w:rPr>
                <w:sz w:val="20"/>
                <w:szCs w:val="20"/>
              </w:rPr>
            </w:pPr>
            <w:r>
              <w:rPr>
                <w:rFonts w:ascii="Arial" w:eastAsia="Arial" w:hAnsi="Arial" w:cs="Arial"/>
                <w:color w:val="00BFC4"/>
              </w:rPr>
              <w:t>1997</w:t>
            </w:r>
          </w:p>
        </w:tc>
        <w:tc>
          <w:tcPr>
            <w:tcW w:w="1880" w:type="dxa"/>
            <w:vAlign w:val="bottom"/>
          </w:tcPr>
          <w:p w14:paraId="5B1F1359" w14:textId="77777777" w:rsidR="004B413C" w:rsidRDefault="004B413C">
            <w:pPr>
              <w:rPr>
                <w:sz w:val="24"/>
                <w:szCs w:val="24"/>
              </w:rPr>
            </w:pPr>
          </w:p>
        </w:tc>
        <w:tc>
          <w:tcPr>
            <w:tcW w:w="3180" w:type="dxa"/>
            <w:vAlign w:val="bottom"/>
          </w:tcPr>
          <w:p w14:paraId="52361838" w14:textId="77777777" w:rsidR="004B413C" w:rsidRDefault="004B413C">
            <w:pPr>
              <w:rPr>
                <w:sz w:val="24"/>
                <w:szCs w:val="24"/>
              </w:rPr>
            </w:pPr>
          </w:p>
        </w:tc>
        <w:tc>
          <w:tcPr>
            <w:tcW w:w="160" w:type="dxa"/>
            <w:vAlign w:val="bottom"/>
          </w:tcPr>
          <w:p w14:paraId="004C02DA" w14:textId="77777777" w:rsidR="004B413C" w:rsidRDefault="004B413C">
            <w:pPr>
              <w:rPr>
                <w:sz w:val="24"/>
                <w:szCs w:val="24"/>
              </w:rPr>
            </w:pPr>
          </w:p>
        </w:tc>
        <w:tc>
          <w:tcPr>
            <w:tcW w:w="0" w:type="dxa"/>
            <w:vAlign w:val="bottom"/>
          </w:tcPr>
          <w:p w14:paraId="7F1604E3" w14:textId="77777777" w:rsidR="004B413C" w:rsidRDefault="004B413C">
            <w:pPr>
              <w:rPr>
                <w:sz w:val="1"/>
                <w:szCs w:val="1"/>
              </w:rPr>
            </w:pPr>
          </w:p>
        </w:tc>
      </w:tr>
      <w:tr w:rsidR="004B413C" w14:paraId="76529E25" w14:textId="77777777">
        <w:trPr>
          <w:trHeight w:val="604"/>
        </w:trPr>
        <w:tc>
          <w:tcPr>
            <w:tcW w:w="880" w:type="dxa"/>
            <w:vMerge w:val="restart"/>
            <w:vAlign w:val="bottom"/>
          </w:tcPr>
          <w:p w14:paraId="7A1BC32B" w14:textId="77777777" w:rsidR="004B413C" w:rsidRDefault="00EC2FEA">
            <w:pPr>
              <w:ind w:right="346"/>
              <w:jc w:val="right"/>
              <w:rPr>
                <w:sz w:val="20"/>
                <w:szCs w:val="20"/>
              </w:rPr>
            </w:pPr>
            <w:r>
              <w:rPr>
                <w:rFonts w:ascii="Arial" w:eastAsia="Arial" w:hAnsi="Arial" w:cs="Arial"/>
                <w:color w:val="4D4D4D"/>
                <w:sz w:val="18"/>
                <w:szCs w:val="18"/>
              </w:rPr>
              <w:t>−1</w:t>
            </w:r>
          </w:p>
        </w:tc>
        <w:tc>
          <w:tcPr>
            <w:tcW w:w="1340" w:type="dxa"/>
            <w:vAlign w:val="bottom"/>
          </w:tcPr>
          <w:p w14:paraId="161B489A" w14:textId="77777777" w:rsidR="004B413C" w:rsidRDefault="00EC2FEA">
            <w:pPr>
              <w:ind w:right="37"/>
              <w:jc w:val="right"/>
              <w:rPr>
                <w:sz w:val="20"/>
                <w:szCs w:val="20"/>
              </w:rPr>
            </w:pPr>
            <w:r>
              <w:rPr>
                <w:rFonts w:ascii="Arial" w:eastAsia="Arial" w:hAnsi="Arial" w:cs="Arial"/>
                <w:color w:val="C77CFF"/>
              </w:rPr>
              <w:t>1997</w:t>
            </w:r>
          </w:p>
        </w:tc>
        <w:tc>
          <w:tcPr>
            <w:tcW w:w="1600" w:type="dxa"/>
            <w:vAlign w:val="bottom"/>
          </w:tcPr>
          <w:p w14:paraId="2FBCF8B7" w14:textId="77777777" w:rsidR="004B413C" w:rsidRDefault="004B413C">
            <w:pPr>
              <w:rPr>
                <w:sz w:val="24"/>
                <w:szCs w:val="24"/>
              </w:rPr>
            </w:pPr>
          </w:p>
        </w:tc>
        <w:tc>
          <w:tcPr>
            <w:tcW w:w="1880" w:type="dxa"/>
            <w:vAlign w:val="bottom"/>
          </w:tcPr>
          <w:p w14:paraId="7F9E43DE" w14:textId="77777777" w:rsidR="004B413C" w:rsidRDefault="004B413C">
            <w:pPr>
              <w:rPr>
                <w:sz w:val="24"/>
                <w:szCs w:val="24"/>
              </w:rPr>
            </w:pPr>
          </w:p>
        </w:tc>
        <w:tc>
          <w:tcPr>
            <w:tcW w:w="3180" w:type="dxa"/>
            <w:vAlign w:val="bottom"/>
          </w:tcPr>
          <w:p w14:paraId="759E8F1C" w14:textId="77777777" w:rsidR="004B413C" w:rsidRDefault="004B413C">
            <w:pPr>
              <w:rPr>
                <w:sz w:val="24"/>
                <w:szCs w:val="24"/>
              </w:rPr>
            </w:pPr>
          </w:p>
        </w:tc>
        <w:tc>
          <w:tcPr>
            <w:tcW w:w="160" w:type="dxa"/>
            <w:vAlign w:val="bottom"/>
          </w:tcPr>
          <w:p w14:paraId="5EE521ED" w14:textId="77777777" w:rsidR="004B413C" w:rsidRDefault="004B413C">
            <w:pPr>
              <w:rPr>
                <w:sz w:val="24"/>
                <w:szCs w:val="24"/>
              </w:rPr>
            </w:pPr>
          </w:p>
        </w:tc>
        <w:tc>
          <w:tcPr>
            <w:tcW w:w="0" w:type="dxa"/>
            <w:vAlign w:val="bottom"/>
          </w:tcPr>
          <w:p w14:paraId="17536B93" w14:textId="77777777" w:rsidR="004B413C" w:rsidRDefault="004B413C">
            <w:pPr>
              <w:rPr>
                <w:sz w:val="1"/>
                <w:szCs w:val="1"/>
              </w:rPr>
            </w:pPr>
          </w:p>
        </w:tc>
      </w:tr>
      <w:tr w:rsidR="004B413C" w14:paraId="3D14DC2B" w14:textId="77777777">
        <w:trPr>
          <w:trHeight w:val="79"/>
        </w:trPr>
        <w:tc>
          <w:tcPr>
            <w:tcW w:w="880" w:type="dxa"/>
            <w:vMerge/>
            <w:vAlign w:val="bottom"/>
          </w:tcPr>
          <w:p w14:paraId="5A89F70A" w14:textId="77777777" w:rsidR="004B413C" w:rsidRDefault="004B413C">
            <w:pPr>
              <w:rPr>
                <w:sz w:val="6"/>
                <w:szCs w:val="6"/>
              </w:rPr>
            </w:pPr>
          </w:p>
        </w:tc>
        <w:tc>
          <w:tcPr>
            <w:tcW w:w="1340" w:type="dxa"/>
            <w:vAlign w:val="bottom"/>
          </w:tcPr>
          <w:p w14:paraId="79D70F60" w14:textId="77777777" w:rsidR="004B413C" w:rsidRDefault="004B413C">
            <w:pPr>
              <w:rPr>
                <w:sz w:val="6"/>
                <w:szCs w:val="6"/>
              </w:rPr>
            </w:pPr>
          </w:p>
        </w:tc>
        <w:tc>
          <w:tcPr>
            <w:tcW w:w="1600" w:type="dxa"/>
            <w:vAlign w:val="bottom"/>
          </w:tcPr>
          <w:p w14:paraId="4A75C06C" w14:textId="77777777" w:rsidR="004B413C" w:rsidRDefault="004B413C">
            <w:pPr>
              <w:rPr>
                <w:sz w:val="6"/>
                <w:szCs w:val="6"/>
              </w:rPr>
            </w:pPr>
          </w:p>
        </w:tc>
        <w:tc>
          <w:tcPr>
            <w:tcW w:w="1880" w:type="dxa"/>
            <w:vAlign w:val="bottom"/>
          </w:tcPr>
          <w:p w14:paraId="2263D477" w14:textId="77777777" w:rsidR="004B413C" w:rsidRDefault="004B413C">
            <w:pPr>
              <w:rPr>
                <w:sz w:val="6"/>
                <w:szCs w:val="6"/>
              </w:rPr>
            </w:pPr>
          </w:p>
        </w:tc>
        <w:tc>
          <w:tcPr>
            <w:tcW w:w="3180" w:type="dxa"/>
            <w:vAlign w:val="bottom"/>
          </w:tcPr>
          <w:p w14:paraId="6ADA9BEA" w14:textId="77777777" w:rsidR="004B413C" w:rsidRDefault="004B413C">
            <w:pPr>
              <w:rPr>
                <w:sz w:val="6"/>
                <w:szCs w:val="6"/>
              </w:rPr>
            </w:pPr>
          </w:p>
        </w:tc>
        <w:tc>
          <w:tcPr>
            <w:tcW w:w="160" w:type="dxa"/>
            <w:vAlign w:val="bottom"/>
          </w:tcPr>
          <w:p w14:paraId="5F9C532C" w14:textId="77777777" w:rsidR="004B413C" w:rsidRDefault="004B413C">
            <w:pPr>
              <w:rPr>
                <w:sz w:val="6"/>
                <w:szCs w:val="6"/>
              </w:rPr>
            </w:pPr>
          </w:p>
        </w:tc>
        <w:tc>
          <w:tcPr>
            <w:tcW w:w="0" w:type="dxa"/>
            <w:vAlign w:val="bottom"/>
          </w:tcPr>
          <w:p w14:paraId="0B2F9FDF" w14:textId="77777777" w:rsidR="004B413C" w:rsidRDefault="004B413C">
            <w:pPr>
              <w:rPr>
                <w:sz w:val="1"/>
                <w:szCs w:val="1"/>
              </w:rPr>
            </w:pPr>
          </w:p>
        </w:tc>
      </w:tr>
      <w:tr w:rsidR="004B413C" w14:paraId="3C1F5064" w14:textId="77777777">
        <w:trPr>
          <w:trHeight w:val="889"/>
        </w:trPr>
        <w:tc>
          <w:tcPr>
            <w:tcW w:w="880" w:type="dxa"/>
            <w:vAlign w:val="bottom"/>
          </w:tcPr>
          <w:p w14:paraId="644F3343" w14:textId="77777777" w:rsidR="004B413C" w:rsidRDefault="004B413C">
            <w:pPr>
              <w:rPr>
                <w:sz w:val="24"/>
                <w:szCs w:val="24"/>
              </w:rPr>
            </w:pPr>
          </w:p>
        </w:tc>
        <w:tc>
          <w:tcPr>
            <w:tcW w:w="1340" w:type="dxa"/>
            <w:vAlign w:val="bottom"/>
          </w:tcPr>
          <w:p w14:paraId="4D6E82C8" w14:textId="77777777" w:rsidR="004B413C" w:rsidRDefault="00EC2FEA">
            <w:pPr>
              <w:ind w:right="697"/>
              <w:jc w:val="right"/>
              <w:rPr>
                <w:sz w:val="20"/>
                <w:szCs w:val="20"/>
              </w:rPr>
            </w:pPr>
            <w:r>
              <w:rPr>
                <w:rFonts w:ascii="Arial" w:eastAsia="Arial" w:hAnsi="Arial" w:cs="Arial"/>
                <w:color w:val="4D4D4D"/>
                <w:sz w:val="18"/>
                <w:szCs w:val="18"/>
              </w:rPr>
              <w:t>−2</w:t>
            </w:r>
          </w:p>
        </w:tc>
        <w:tc>
          <w:tcPr>
            <w:tcW w:w="1600" w:type="dxa"/>
            <w:vAlign w:val="bottom"/>
          </w:tcPr>
          <w:p w14:paraId="239C0CA6" w14:textId="77777777" w:rsidR="004B413C" w:rsidRDefault="00EC2FEA">
            <w:pPr>
              <w:ind w:left="800"/>
              <w:rPr>
                <w:sz w:val="20"/>
                <w:szCs w:val="20"/>
              </w:rPr>
            </w:pPr>
            <w:r>
              <w:rPr>
                <w:rFonts w:ascii="Arial" w:eastAsia="Arial" w:hAnsi="Arial" w:cs="Arial"/>
                <w:color w:val="4D4D4D"/>
                <w:sz w:val="18"/>
                <w:szCs w:val="18"/>
              </w:rPr>
              <w:t>−1</w:t>
            </w:r>
          </w:p>
        </w:tc>
        <w:tc>
          <w:tcPr>
            <w:tcW w:w="1880" w:type="dxa"/>
            <w:vAlign w:val="bottom"/>
          </w:tcPr>
          <w:p w14:paraId="349DF58D" w14:textId="77777777" w:rsidR="004B413C" w:rsidRDefault="00EC2FEA">
            <w:pPr>
              <w:ind w:right="680"/>
              <w:jc w:val="right"/>
              <w:rPr>
                <w:sz w:val="20"/>
                <w:szCs w:val="20"/>
              </w:rPr>
            </w:pPr>
            <w:r>
              <w:rPr>
                <w:rFonts w:ascii="Arial" w:eastAsia="Arial" w:hAnsi="Arial" w:cs="Arial"/>
                <w:color w:val="4D4D4D"/>
                <w:sz w:val="18"/>
                <w:szCs w:val="18"/>
              </w:rPr>
              <w:t>0</w:t>
            </w:r>
          </w:p>
        </w:tc>
        <w:tc>
          <w:tcPr>
            <w:tcW w:w="3180" w:type="dxa"/>
            <w:vAlign w:val="bottom"/>
          </w:tcPr>
          <w:p w14:paraId="2AE1F35F" w14:textId="77777777" w:rsidR="004B413C" w:rsidRDefault="00EC2FEA">
            <w:pPr>
              <w:ind w:right="2115"/>
              <w:jc w:val="right"/>
              <w:rPr>
                <w:sz w:val="20"/>
                <w:szCs w:val="20"/>
              </w:rPr>
            </w:pPr>
            <w:r>
              <w:rPr>
                <w:rFonts w:ascii="Arial" w:eastAsia="Arial" w:hAnsi="Arial" w:cs="Arial"/>
                <w:color w:val="4D4D4D"/>
                <w:sz w:val="18"/>
                <w:szCs w:val="18"/>
              </w:rPr>
              <w:t>1</w:t>
            </w:r>
          </w:p>
        </w:tc>
        <w:tc>
          <w:tcPr>
            <w:tcW w:w="160" w:type="dxa"/>
            <w:vAlign w:val="bottom"/>
          </w:tcPr>
          <w:p w14:paraId="3942527D" w14:textId="77777777" w:rsidR="004B413C" w:rsidRDefault="004B413C">
            <w:pPr>
              <w:rPr>
                <w:sz w:val="24"/>
                <w:szCs w:val="24"/>
              </w:rPr>
            </w:pPr>
          </w:p>
        </w:tc>
        <w:tc>
          <w:tcPr>
            <w:tcW w:w="0" w:type="dxa"/>
            <w:vAlign w:val="bottom"/>
          </w:tcPr>
          <w:p w14:paraId="40634A1F" w14:textId="77777777" w:rsidR="004B413C" w:rsidRDefault="004B413C">
            <w:pPr>
              <w:rPr>
                <w:sz w:val="1"/>
                <w:szCs w:val="1"/>
              </w:rPr>
            </w:pPr>
          </w:p>
        </w:tc>
      </w:tr>
      <w:tr w:rsidR="004B413C" w14:paraId="66D298EF" w14:textId="77777777">
        <w:trPr>
          <w:trHeight w:val="260"/>
        </w:trPr>
        <w:tc>
          <w:tcPr>
            <w:tcW w:w="880" w:type="dxa"/>
            <w:vAlign w:val="bottom"/>
          </w:tcPr>
          <w:p w14:paraId="185BF0F6" w14:textId="77777777" w:rsidR="004B413C" w:rsidRDefault="004B413C"/>
        </w:tc>
        <w:tc>
          <w:tcPr>
            <w:tcW w:w="1340" w:type="dxa"/>
            <w:vAlign w:val="bottom"/>
          </w:tcPr>
          <w:p w14:paraId="1A37BEAC" w14:textId="77777777" w:rsidR="004B413C" w:rsidRDefault="004B413C"/>
        </w:tc>
        <w:tc>
          <w:tcPr>
            <w:tcW w:w="1600" w:type="dxa"/>
            <w:vAlign w:val="bottom"/>
          </w:tcPr>
          <w:p w14:paraId="679A93E4" w14:textId="77777777" w:rsidR="004B413C" w:rsidRDefault="004B413C"/>
        </w:tc>
        <w:tc>
          <w:tcPr>
            <w:tcW w:w="1880" w:type="dxa"/>
            <w:vAlign w:val="bottom"/>
          </w:tcPr>
          <w:p w14:paraId="30286FA4" w14:textId="77777777" w:rsidR="004B413C" w:rsidRDefault="00EC2FEA">
            <w:pPr>
              <w:ind w:right="1060"/>
              <w:jc w:val="right"/>
              <w:rPr>
                <w:sz w:val="20"/>
                <w:szCs w:val="20"/>
              </w:rPr>
            </w:pPr>
            <w:r>
              <w:rPr>
                <w:rFonts w:ascii="Arial" w:eastAsia="Arial" w:hAnsi="Arial" w:cs="Arial"/>
              </w:rPr>
              <w:t>LV1</w:t>
            </w:r>
          </w:p>
        </w:tc>
        <w:tc>
          <w:tcPr>
            <w:tcW w:w="3180" w:type="dxa"/>
            <w:vAlign w:val="bottom"/>
          </w:tcPr>
          <w:p w14:paraId="1A4FA9F1" w14:textId="77777777" w:rsidR="004B413C" w:rsidRDefault="004B413C"/>
        </w:tc>
        <w:tc>
          <w:tcPr>
            <w:tcW w:w="160" w:type="dxa"/>
            <w:vAlign w:val="bottom"/>
          </w:tcPr>
          <w:p w14:paraId="7D374156" w14:textId="77777777" w:rsidR="004B413C" w:rsidRDefault="004B413C"/>
        </w:tc>
        <w:tc>
          <w:tcPr>
            <w:tcW w:w="0" w:type="dxa"/>
            <w:vAlign w:val="bottom"/>
          </w:tcPr>
          <w:p w14:paraId="4BD288B0" w14:textId="77777777" w:rsidR="004B413C" w:rsidRDefault="004B413C">
            <w:pPr>
              <w:rPr>
                <w:sz w:val="1"/>
                <w:szCs w:val="1"/>
              </w:rPr>
            </w:pPr>
          </w:p>
        </w:tc>
      </w:tr>
    </w:tbl>
    <w:p w14:paraId="3841F03A" w14:textId="77777777" w:rsidR="004B413C" w:rsidRDefault="00EC2FEA">
      <w:pPr>
        <w:spacing w:line="20" w:lineRule="exact"/>
        <w:rPr>
          <w:sz w:val="20"/>
          <w:szCs w:val="20"/>
        </w:rPr>
      </w:pPr>
      <w:r>
        <w:rPr>
          <w:noProof/>
          <w:sz w:val="20"/>
          <w:szCs w:val="20"/>
        </w:rPr>
        <w:drawing>
          <wp:anchor distT="0" distB="0" distL="114300" distR="114300" simplePos="0" relativeHeight="252231680" behindDoc="1" locked="0" layoutInCell="0" allowOverlap="1" wp14:anchorId="1702963A" wp14:editId="5949FBDF">
            <wp:simplePos x="0" y="0"/>
            <wp:positionH relativeFrom="column">
              <wp:posOffset>5454650</wp:posOffset>
            </wp:positionH>
            <wp:positionV relativeFrom="paragraph">
              <wp:posOffset>-2446655</wp:posOffset>
            </wp:positionV>
            <wp:extent cx="175895" cy="126365"/>
            <wp:effectExtent l="0" t="0" r="0" b="0"/>
            <wp:wrapNone/>
            <wp:docPr id="1285" name="Picture 1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5"/>
                    <pic:cNvPicPr>
                      <a:picLocks noChangeAspect="1" noChangeArrowheads="1"/>
                    </pic:cNvPicPr>
                  </pic:nvPicPr>
                  <pic:blipFill>
                    <a:blip r:embed="rId58"/>
                    <a:srcRect/>
                    <a:stretch>
                      <a:fillRect/>
                    </a:stretch>
                  </pic:blipFill>
                  <pic:spPr bwMode="auto">
                    <a:xfrm>
                      <a:off x="0" y="0"/>
                      <a:ext cx="175895" cy="126365"/>
                    </a:xfrm>
                    <a:prstGeom prst="rect">
                      <a:avLst/>
                    </a:prstGeom>
                    <a:noFill/>
                  </pic:spPr>
                </pic:pic>
              </a:graphicData>
            </a:graphic>
          </wp:anchor>
        </w:drawing>
      </w:r>
      <w:r>
        <w:rPr>
          <w:noProof/>
          <w:sz w:val="20"/>
          <w:szCs w:val="20"/>
        </w:rPr>
        <w:drawing>
          <wp:anchor distT="0" distB="0" distL="114300" distR="114300" simplePos="0" relativeHeight="252232704" behindDoc="1" locked="0" layoutInCell="0" allowOverlap="1" wp14:anchorId="06507AD3" wp14:editId="588497D7">
            <wp:simplePos x="0" y="0"/>
            <wp:positionH relativeFrom="column">
              <wp:posOffset>5454650</wp:posOffset>
            </wp:positionH>
            <wp:positionV relativeFrom="paragraph">
              <wp:posOffset>-2227580</wp:posOffset>
            </wp:positionV>
            <wp:extent cx="175895" cy="126365"/>
            <wp:effectExtent l="0" t="0" r="0" b="0"/>
            <wp:wrapNone/>
            <wp:docPr id="1286" name="Picture 1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6"/>
                    <pic:cNvPicPr>
                      <a:picLocks noChangeAspect="1" noChangeArrowheads="1"/>
                    </pic:cNvPicPr>
                  </pic:nvPicPr>
                  <pic:blipFill>
                    <a:blip r:embed="rId59"/>
                    <a:srcRect/>
                    <a:stretch>
                      <a:fillRect/>
                    </a:stretch>
                  </pic:blipFill>
                  <pic:spPr bwMode="auto">
                    <a:xfrm>
                      <a:off x="0" y="0"/>
                      <a:ext cx="175895" cy="126365"/>
                    </a:xfrm>
                    <a:prstGeom prst="rect">
                      <a:avLst/>
                    </a:prstGeom>
                    <a:noFill/>
                  </pic:spPr>
                </pic:pic>
              </a:graphicData>
            </a:graphic>
          </wp:anchor>
        </w:drawing>
      </w:r>
      <w:r>
        <w:rPr>
          <w:noProof/>
          <w:sz w:val="20"/>
          <w:szCs w:val="20"/>
        </w:rPr>
        <w:drawing>
          <wp:anchor distT="0" distB="0" distL="114300" distR="114300" simplePos="0" relativeHeight="252233728" behindDoc="1" locked="0" layoutInCell="0" allowOverlap="1" wp14:anchorId="71C1ECDE" wp14:editId="37A8F1B7">
            <wp:simplePos x="0" y="0"/>
            <wp:positionH relativeFrom="column">
              <wp:posOffset>5454650</wp:posOffset>
            </wp:positionH>
            <wp:positionV relativeFrom="paragraph">
              <wp:posOffset>-2007870</wp:posOffset>
            </wp:positionV>
            <wp:extent cx="175895" cy="126365"/>
            <wp:effectExtent l="0" t="0" r="0" b="0"/>
            <wp:wrapNone/>
            <wp:docPr id="1287" name="Picture 1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7"/>
                    <pic:cNvPicPr>
                      <a:picLocks noChangeAspect="1" noChangeArrowheads="1"/>
                    </pic:cNvPicPr>
                  </pic:nvPicPr>
                  <pic:blipFill>
                    <a:blip r:embed="rId60"/>
                    <a:srcRect/>
                    <a:stretch>
                      <a:fillRect/>
                    </a:stretch>
                  </pic:blipFill>
                  <pic:spPr bwMode="auto">
                    <a:xfrm>
                      <a:off x="0" y="0"/>
                      <a:ext cx="175895" cy="126365"/>
                    </a:xfrm>
                    <a:prstGeom prst="rect">
                      <a:avLst/>
                    </a:prstGeom>
                    <a:noFill/>
                  </pic:spPr>
                </pic:pic>
              </a:graphicData>
            </a:graphic>
          </wp:anchor>
        </w:drawing>
      </w:r>
      <w:r>
        <w:rPr>
          <w:noProof/>
          <w:sz w:val="20"/>
          <w:szCs w:val="20"/>
        </w:rPr>
        <w:drawing>
          <wp:anchor distT="0" distB="0" distL="114300" distR="114300" simplePos="0" relativeHeight="252234752" behindDoc="1" locked="0" layoutInCell="0" allowOverlap="1" wp14:anchorId="674DD710" wp14:editId="30407BFF">
            <wp:simplePos x="0" y="0"/>
            <wp:positionH relativeFrom="column">
              <wp:posOffset>5454650</wp:posOffset>
            </wp:positionH>
            <wp:positionV relativeFrom="paragraph">
              <wp:posOffset>-1788160</wp:posOffset>
            </wp:positionV>
            <wp:extent cx="175895" cy="126365"/>
            <wp:effectExtent l="0" t="0" r="0" b="0"/>
            <wp:wrapNone/>
            <wp:docPr id="1288" name="Picture 1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8"/>
                    <pic:cNvPicPr>
                      <a:picLocks noChangeAspect="1" noChangeArrowheads="1"/>
                    </pic:cNvPicPr>
                  </pic:nvPicPr>
                  <pic:blipFill>
                    <a:blip r:embed="rId61"/>
                    <a:srcRect/>
                    <a:stretch>
                      <a:fillRect/>
                    </a:stretch>
                  </pic:blipFill>
                  <pic:spPr bwMode="auto">
                    <a:xfrm>
                      <a:off x="0" y="0"/>
                      <a:ext cx="175895" cy="126365"/>
                    </a:xfrm>
                    <a:prstGeom prst="rect">
                      <a:avLst/>
                    </a:prstGeom>
                    <a:noFill/>
                  </pic:spPr>
                </pic:pic>
              </a:graphicData>
            </a:graphic>
          </wp:anchor>
        </w:drawing>
      </w:r>
    </w:p>
    <w:p w14:paraId="54A9AE05" w14:textId="77777777" w:rsidR="004B413C" w:rsidRDefault="004B413C">
      <w:pPr>
        <w:spacing w:line="200" w:lineRule="exact"/>
        <w:rPr>
          <w:sz w:val="20"/>
          <w:szCs w:val="20"/>
        </w:rPr>
      </w:pPr>
    </w:p>
    <w:p w14:paraId="0C85E490" w14:textId="77777777" w:rsidR="004B413C" w:rsidRDefault="004B413C">
      <w:pPr>
        <w:spacing w:line="343" w:lineRule="exact"/>
        <w:rPr>
          <w:sz w:val="20"/>
          <w:szCs w:val="20"/>
        </w:rPr>
      </w:pPr>
    </w:p>
    <w:p w14:paraId="079E2DA0" w14:textId="77777777" w:rsidR="004B413C" w:rsidRDefault="00EC2FEA">
      <w:pPr>
        <w:spacing w:line="275" w:lineRule="auto"/>
        <w:ind w:firstLine="5"/>
        <w:jc w:val="both"/>
        <w:rPr>
          <w:sz w:val="20"/>
          <w:szCs w:val="20"/>
        </w:rPr>
      </w:pPr>
      <w:r>
        <w:rPr>
          <w:rFonts w:ascii="Arial" w:eastAsia="Arial" w:hAnsi="Arial" w:cs="Arial"/>
          <w:sz w:val="20"/>
          <w:szCs w:val="20"/>
        </w:rPr>
        <w:t>Figure 65: Unconstrained ordination based on the latent variable model for each surveyed year for Lexia 186. Plots are represented as diﬀerent colours and consecutive years are joined by a line with first and last survey years labeled.</w:t>
      </w:r>
    </w:p>
    <w:p w14:paraId="5A490746" w14:textId="77777777" w:rsidR="004B413C" w:rsidRDefault="004B413C">
      <w:pPr>
        <w:spacing w:line="200" w:lineRule="exact"/>
        <w:rPr>
          <w:sz w:val="20"/>
          <w:szCs w:val="20"/>
        </w:rPr>
      </w:pPr>
    </w:p>
    <w:p w14:paraId="3EA8F274" w14:textId="77777777" w:rsidR="004B413C" w:rsidRDefault="004B413C">
      <w:pPr>
        <w:spacing w:line="200" w:lineRule="exact"/>
        <w:rPr>
          <w:sz w:val="20"/>
          <w:szCs w:val="20"/>
        </w:rPr>
      </w:pPr>
    </w:p>
    <w:p w14:paraId="726A26CD" w14:textId="77777777" w:rsidR="004B413C" w:rsidRDefault="004B413C">
      <w:pPr>
        <w:spacing w:line="200" w:lineRule="exact"/>
        <w:rPr>
          <w:sz w:val="20"/>
          <w:szCs w:val="20"/>
        </w:rPr>
      </w:pPr>
    </w:p>
    <w:p w14:paraId="6D5F7E6E" w14:textId="77777777" w:rsidR="004B413C" w:rsidRDefault="004B413C">
      <w:pPr>
        <w:spacing w:line="200" w:lineRule="exact"/>
        <w:rPr>
          <w:sz w:val="20"/>
          <w:szCs w:val="20"/>
        </w:rPr>
      </w:pPr>
    </w:p>
    <w:p w14:paraId="03823AD3" w14:textId="77777777" w:rsidR="004B413C" w:rsidRDefault="004B413C">
      <w:pPr>
        <w:spacing w:line="200" w:lineRule="exact"/>
        <w:rPr>
          <w:sz w:val="20"/>
          <w:szCs w:val="20"/>
        </w:rPr>
      </w:pPr>
    </w:p>
    <w:p w14:paraId="361763AE" w14:textId="77777777" w:rsidR="004B413C" w:rsidRDefault="004B413C">
      <w:pPr>
        <w:spacing w:line="200" w:lineRule="exact"/>
        <w:rPr>
          <w:sz w:val="20"/>
          <w:szCs w:val="20"/>
        </w:rPr>
      </w:pPr>
    </w:p>
    <w:p w14:paraId="3A57D870" w14:textId="77777777" w:rsidR="004B413C" w:rsidRDefault="004B413C">
      <w:pPr>
        <w:spacing w:line="200" w:lineRule="exact"/>
        <w:rPr>
          <w:sz w:val="20"/>
          <w:szCs w:val="20"/>
        </w:rPr>
      </w:pPr>
    </w:p>
    <w:p w14:paraId="57170C70" w14:textId="77777777" w:rsidR="004B413C" w:rsidRDefault="004B413C">
      <w:pPr>
        <w:spacing w:line="200" w:lineRule="exact"/>
        <w:rPr>
          <w:sz w:val="20"/>
          <w:szCs w:val="20"/>
        </w:rPr>
      </w:pPr>
    </w:p>
    <w:p w14:paraId="2A451708" w14:textId="77777777" w:rsidR="004B413C" w:rsidRDefault="004B413C">
      <w:pPr>
        <w:spacing w:line="200" w:lineRule="exact"/>
        <w:rPr>
          <w:sz w:val="20"/>
          <w:szCs w:val="20"/>
        </w:rPr>
      </w:pPr>
    </w:p>
    <w:p w14:paraId="3791486D" w14:textId="77777777" w:rsidR="004B413C" w:rsidRDefault="004B413C">
      <w:pPr>
        <w:spacing w:line="200" w:lineRule="exact"/>
        <w:rPr>
          <w:sz w:val="20"/>
          <w:szCs w:val="20"/>
        </w:rPr>
      </w:pPr>
    </w:p>
    <w:p w14:paraId="5B94521E" w14:textId="77777777" w:rsidR="004B413C" w:rsidRDefault="004B413C">
      <w:pPr>
        <w:spacing w:line="200" w:lineRule="exact"/>
        <w:rPr>
          <w:sz w:val="20"/>
          <w:szCs w:val="20"/>
        </w:rPr>
      </w:pPr>
    </w:p>
    <w:p w14:paraId="641F1E8A" w14:textId="77777777" w:rsidR="004B413C" w:rsidRDefault="004B413C">
      <w:pPr>
        <w:spacing w:line="200" w:lineRule="exact"/>
        <w:rPr>
          <w:sz w:val="20"/>
          <w:szCs w:val="20"/>
        </w:rPr>
      </w:pPr>
    </w:p>
    <w:p w14:paraId="18E38594" w14:textId="77777777" w:rsidR="004B413C" w:rsidRDefault="004B413C">
      <w:pPr>
        <w:spacing w:line="200" w:lineRule="exact"/>
        <w:rPr>
          <w:sz w:val="20"/>
          <w:szCs w:val="20"/>
        </w:rPr>
      </w:pPr>
    </w:p>
    <w:p w14:paraId="6B883264" w14:textId="77777777" w:rsidR="004B413C" w:rsidRDefault="004B413C">
      <w:pPr>
        <w:spacing w:line="367" w:lineRule="exact"/>
        <w:rPr>
          <w:sz w:val="20"/>
          <w:szCs w:val="20"/>
        </w:rPr>
      </w:pPr>
    </w:p>
    <w:p w14:paraId="630205EF" w14:textId="77777777" w:rsidR="004B413C" w:rsidRDefault="00EC2FEA">
      <w:pPr>
        <w:ind w:right="40"/>
        <w:jc w:val="center"/>
        <w:rPr>
          <w:sz w:val="20"/>
          <w:szCs w:val="20"/>
        </w:rPr>
      </w:pPr>
      <w:r>
        <w:rPr>
          <w:rFonts w:ascii="Arial" w:eastAsia="Arial" w:hAnsi="Arial" w:cs="Arial"/>
          <w:sz w:val="20"/>
          <w:szCs w:val="20"/>
        </w:rPr>
        <w:t>103</w:t>
      </w:r>
    </w:p>
    <w:p w14:paraId="5FAA9955" w14:textId="77777777" w:rsidR="004B413C" w:rsidRDefault="004B413C">
      <w:pPr>
        <w:sectPr w:rsidR="004B413C">
          <w:pgSz w:w="12240" w:h="15840"/>
          <w:pgMar w:top="1440" w:right="1400" w:bottom="272" w:left="1440" w:header="0" w:footer="0" w:gutter="0"/>
          <w:cols w:space="720" w:equalWidth="0">
            <w:col w:w="9400"/>
          </w:cols>
        </w:sectPr>
      </w:pPr>
    </w:p>
    <w:p w14:paraId="2EC94738" w14:textId="77777777" w:rsidR="004B413C" w:rsidRDefault="00EC2FEA">
      <w:pPr>
        <w:rPr>
          <w:sz w:val="20"/>
          <w:szCs w:val="20"/>
        </w:rPr>
      </w:pPr>
      <w:bookmarkStart w:id="141" w:name="page104"/>
      <w:bookmarkEnd w:id="141"/>
      <w:r>
        <w:rPr>
          <w:rFonts w:ascii="Arial" w:eastAsia="Arial" w:hAnsi="Arial" w:cs="Arial"/>
          <w:b/>
          <w:bCs/>
          <w:sz w:val="24"/>
          <w:szCs w:val="24"/>
        </w:rPr>
        <w:lastRenderedPageBreak/>
        <w:t>Melaleuca Park 173</w:t>
      </w:r>
    </w:p>
    <w:p w14:paraId="7ABDF40D" w14:textId="77777777" w:rsidR="004B413C" w:rsidRDefault="004B413C">
      <w:pPr>
        <w:spacing w:line="258" w:lineRule="exact"/>
        <w:rPr>
          <w:sz w:val="20"/>
          <w:szCs w:val="20"/>
        </w:rPr>
      </w:pPr>
    </w:p>
    <w:p w14:paraId="64488637" w14:textId="77777777" w:rsidR="004B413C" w:rsidRDefault="00EC2FEA">
      <w:pPr>
        <w:spacing w:line="257" w:lineRule="auto"/>
        <w:ind w:firstLine="5"/>
        <w:jc w:val="both"/>
        <w:rPr>
          <w:sz w:val="20"/>
          <w:szCs w:val="20"/>
        </w:rPr>
      </w:pPr>
      <w:r>
        <w:rPr>
          <w:rFonts w:ascii="Arial" w:eastAsia="Arial" w:hAnsi="Arial" w:cs="Arial"/>
          <w:sz w:val="20"/>
          <w:szCs w:val="20"/>
        </w:rPr>
        <w:t>Melaleuca Park 173 (EPP 173) is located within the Bassendean North Vegetation Complex and represents a regionally significant wetland (Hill et al., 1996). Normally, the site represents a permanently filled lake that is fed from a series of springs along the western margin of the basin (R Froend, R. C. Loomes, et al., 2004; Judd and Horwitz, 2019). The waters supported a rich macroinvertebrate community and an endemic population of the black-striped minnow (</w:t>
      </w:r>
      <w:r>
        <w:rPr>
          <w:rFonts w:ascii="Arial" w:eastAsia="Arial" w:hAnsi="Arial" w:cs="Arial"/>
          <w:i/>
          <w:iCs/>
          <w:sz w:val="20"/>
          <w:szCs w:val="20"/>
        </w:rPr>
        <w:t>Galaxiella nigrostriata</w:t>
      </w:r>
      <w:r>
        <w:rPr>
          <w:rFonts w:ascii="Arial" w:eastAsia="Arial" w:hAnsi="Arial" w:cs="Arial"/>
          <w:sz w:val="20"/>
          <w:szCs w:val="20"/>
        </w:rPr>
        <w:t>). There have been dramatic decreases in surface and groundwater levels in recent decades, to the point where the lake is almost dry during the summer months. Declining water levels are thought to have caused the local extinction of the black-striped minnow and degradation of fringing vegetation.</w:t>
      </w:r>
    </w:p>
    <w:p w14:paraId="4D51D09C" w14:textId="77777777" w:rsidR="004B413C" w:rsidRDefault="004B413C">
      <w:pPr>
        <w:spacing w:line="340" w:lineRule="exact"/>
        <w:rPr>
          <w:sz w:val="20"/>
          <w:szCs w:val="20"/>
        </w:rPr>
      </w:pPr>
    </w:p>
    <w:p w14:paraId="56BCC856" w14:textId="77777777" w:rsidR="004B413C" w:rsidRDefault="00EC2FEA">
      <w:pPr>
        <w:rPr>
          <w:sz w:val="20"/>
          <w:szCs w:val="20"/>
        </w:rPr>
      </w:pPr>
      <w:r>
        <w:rPr>
          <w:rFonts w:ascii="Arial" w:eastAsia="Arial" w:hAnsi="Arial" w:cs="Arial"/>
          <w:b/>
          <w:bCs/>
          <w:sz w:val="20"/>
          <w:szCs w:val="20"/>
        </w:rPr>
        <w:t>Hydrology and water quality</w:t>
      </w:r>
    </w:p>
    <w:p w14:paraId="235E7904" w14:textId="77777777" w:rsidR="004B413C" w:rsidRDefault="004B413C">
      <w:pPr>
        <w:spacing w:line="258" w:lineRule="exact"/>
        <w:rPr>
          <w:sz w:val="20"/>
          <w:szCs w:val="20"/>
        </w:rPr>
      </w:pPr>
    </w:p>
    <w:p w14:paraId="7A5545E6" w14:textId="77777777" w:rsidR="004B413C" w:rsidRDefault="00EC2FEA">
      <w:pPr>
        <w:spacing w:line="272" w:lineRule="auto"/>
        <w:ind w:hanging="6"/>
        <w:jc w:val="both"/>
        <w:rPr>
          <w:sz w:val="20"/>
          <w:szCs w:val="20"/>
        </w:rPr>
      </w:pPr>
      <w:r>
        <w:rPr>
          <w:rFonts w:ascii="Arial" w:eastAsia="Arial" w:hAnsi="Arial" w:cs="Arial"/>
          <w:sz w:val="19"/>
          <w:szCs w:val="19"/>
        </w:rPr>
        <w:t>There has been a prolonged decline in surface water levels since 1990 that show similar trends with fluctuations in groundwater levels (bore 61613213; Figure 66). Surface water level measurements are now unreliable at staﬀ 6162628 due to water levels usually being below the minimum level of the staﬀ. Since 2011, groundwater levels have been stable. Mean maximum and minimum water levels have decreased by 0.8 m and 0.5 m, respectively, since 1994 (Table 23). The latest 5 year period (2014-2019) suggests that groundwaters are reaching annual minimums earlier in the year than in previous seasons. Groundwater levels have been non-compliant during the monitoring period. The proposed threshold level of 48.5 mAHD is 1.7 m lower than the current threshold. Managing the wetland to these levels may result in further declines in water levels.</w:t>
      </w:r>
    </w:p>
    <w:p w14:paraId="34677248" w14:textId="77777777" w:rsidR="004B413C" w:rsidRDefault="004B413C">
      <w:pPr>
        <w:spacing w:line="51" w:lineRule="exact"/>
        <w:rPr>
          <w:sz w:val="20"/>
          <w:szCs w:val="20"/>
        </w:rPr>
      </w:pPr>
    </w:p>
    <w:p w14:paraId="7F97F304" w14:textId="77777777" w:rsidR="004B413C" w:rsidRDefault="00EC2FEA">
      <w:pPr>
        <w:spacing w:line="267" w:lineRule="auto"/>
        <w:ind w:firstLine="7"/>
        <w:jc w:val="both"/>
        <w:rPr>
          <w:sz w:val="20"/>
          <w:szCs w:val="20"/>
        </w:rPr>
      </w:pPr>
      <w:r>
        <w:rPr>
          <w:rFonts w:ascii="Arial" w:eastAsia="Arial" w:hAnsi="Arial" w:cs="Arial"/>
          <w:sz w:val="20"/>
          <w:szCs w:val="20"/>
        </w:rPr>
        <w:t xml:space="preserve">Melaleuca Park 173 is the only monitored wetland to show organic acidity (Judd and Horwitz, 2019). The waters are dark and have high gilvin levels (94.7 FTU). The acidic water have a pH between 3.4 and 5.1. Recent monitoring suggests current pH is low (3.7). The lake usually has total nitrogen levels between 2000 and 2800 </w:t>
      </w:r>
      <w:r>
        <w:rPr>
          <w:rFonts w:ascii="Arial" w:eastAsia="Arial" w:hAnsi="Arial" w:cs="Arial"/>
          <w:i/>
          <w:iCs/>
          <w:sz w:val="20"/>
          <w:szCs w:val="20"/>
        </w:rPr>
        <w:t>µ</w:t>
      </w:r>
      <w:r>
        <w:rPr>
          <w:rFonts w:ascii="Arial" w:eastAsia="Arial" w:hAnsi="Arial" w:cs="Arial"/>
          <w:sz w:val="20"/>
          <w:szCs w:val="20"/>
        </w:rPr>
        <w:t>g/L.</w:t>
      </w:r>
    </w:p>
    <w:p w14:paraId="0352EFDF" w14:textId="77777777" w:rsidR="004B413C" w:rsidRDefault="004B413C">
      <w:pPr>
        <w:spacing w:line="331" w:lineRule="exact"/>
        <w:rPr>
          <w:sz w:val="20"/>
          <w:szCs w:val="20"/>
        </w:rPr>
      </w:pPr>
    </w:p>
    <w:p w14:paraId="1FC8E49A" w14:textId="77777777" w:rsidR="004B413C" w:rsidRDefault="00EC2FEA">
      <w:pPr>
        <w:rPr>
          <w:sz w:val="20"/>
          <w:szCs w:val="20"/>
        </w:rPr>
      </w:pPr>
      <w:r>
        <w:rPr>
          <w:rFonts w:ascii="Arial" w:eastAsia="Arial" w:hAnsi="Arial" w:cs="Arial"/>
          <w:b/>
          <w:bCs/>
          <w:sz w:val="20"/>
          <w:szCs w:val="20"/>
        </w:rPr>
        <w:t>Vegetation dynamics</w:t>
      </w:r>
    </w:p>
    <w:p w14:paraId="78F6B053" w14:textId="77777777" w:rsidR="004B413C" w:rsidRDefault="004B413C">
      <w:pPr>
        <w:spacing w:line="258" w:lineRule="exact"/>
        <w:rPr>
          <w:sz w:val="20"/>
          <w:szCs w:val="20"/>
        </w:rPr>
      </w:pPr>
    </w:p>
    <w:p w14:paraId="2AD762D4" w14:textId="77777777" w:rsidR="004B413C" w:rsidRDefault="00EC2FEA">
      <w:pPr>
        <w:spacing w:line="269" w:lineRule="auto"/>
        <w:ind w:right="20" w:hanging="7"/>
        <w:jc w:val="both"/>
        <w:rPr>
          <w:sz w:val="20"/>
          <w:szCs w:val="20"/>
        </w:rPr>
      </w:pPr>
      <w:r>
        <w:rPr>
          <w:rFonts w:ascii="Arial" w:eastAsia="Arial" w:hAnsi="Arial" w:cs="Arial"/>
          <w:sz w:val="19"/>
          <w:szCs w:val="19"/>
        </w:rPr>
        <w:t xml:space="preserve">Vegetation monitoring has been occurring at Melaleuca Park from 1997 to 2018 (Buller et al., 2019). There has been marked changes in vegetation composition along the transect during this monitoring period (Figure 67). In 2014, </w:t>
      </w:r>
      <w:r>
        <w:rPr>
          <w:rFonts w:ascii="Arial" w:eastAsia="Arial" w:hAnsi="Arial" w:cs="Arial"/>
          <w:i/>
          <w:iCs/>
          <w:sz w:val="19"/>
          <w:szCs w:val="19"/>
        </w:rPr>
        <w:t>Baumea articulata</w:t>
      </w:r>
      <w:r>
        <w:rPr>
          <w:rFonts w:ascii="Arial" w:eastAsia="Arial" w:hAnsi="Arial" w:cs="Arial"/>
          <w:sz w:val="19"/>
          <w:szCs w:val="19"/>
        </w:rPr>
        <w:t xml:space="preserve"> was absent from the transect, however, due to a wet season which saw Plot A and B submerged in 2018, </w:t>
      </w:r>
      <w:r>
        <w:rPr>
          <w:rFonts w:ascii="Arial" w:eastAsia="Arial" w:hAnsi="Arial" w:cs="Arial"/>
          <w:i/>
          <w:iCs/>
          <w:sz w:val="19"/>
          <w:szCs w:val="19"/>
        </w:rPr>
        <w:t>B. articulata</w:t>
      </w:r>
      <w:r>
        <w:rPr>
          <w:rFonts w:ascii="Arial" w:eastAsia="Arial" w:hAnsi="Arial" w:cs="Arial"/>
          <w:sz w:val="19"/>
          <w:szCs w:val="19"/>
        </w:rPr>
        <w:t xml:space="preserve"> was recorded in low abundance. Similar changes have been observed for </w:t>
      </w:r>
      <w:r>
        <w:rPr>
          <w:rFonts w:ascii="Arial" w:eastAsia="Arial" w:hAnsi="Arial" w:cs="Arial"/>
          <w:i/>
          <w:iCs/>
          <w:sz w:val="19"/>
          <w:szCs w:val="19"/>
        </w:rPr>
        <w:t>Astartea scoparia</w:t>
      </w:r>
      <w:r>
        <w:rPr>
          <w:rFonts w:ascii="Arial" w:eastAsia="Arial" w:hAnsi="Arial" w:cs="Arial"/>
          <w:sz w:val="19"/>
          <w:szCs w:val="19"/>
        </w:rPr>
        <w:t xml:space="preserve">, which prior to 2018 was recorded wither dead or in poor condition. Since 2018, many of the </w:t>
      </w:r>
      <w:r>
        <w:rPr>
          <w:rFonts w:ascii="Arial" w:eastAsia="Arial" w:hAnsi="Arial" w:cs="Arial"/>
          <w:i/>
          <w:iCs/>
          <w:sz w:val="19"/>
          <w:szCs w:val="19"/>
        </w:rPr>
        <w:t>A. scoparia</w:t>
      </w:r>
      <w:r>
        <w:rPr>
          <w:rFonts w:ascii="Arial" w:eastAsia="Arial" w:hAnsi="Arial" w:cs="Arial"/>
          <w:sz w:val="19"/>
          <w:szCs w:val="19"/>
        </w:rPr>
        <w:t xml:space="preserve"> plants were observed with new shoots. Other important vegetation components in Plot A include </w:t>
      </w:r>
      <w:r>
        <w:rPr>
          <w:rFonts w:ascii="Arial" w:eastAsia="Arial" w:hAnsi="Arial" w:cs="Arial"/>
          <w:i/>
          <w:iCs/>
          <w:sz w:val="19"/>
          <w:szCs w:val="19"/>
        </w:rPr>
        <w:t>Lepidosperma longitudinale</w:t>
      </w:r>
      <w:r>
        <w:rPr>
          <w:rFonts w:ascii="Arial" w:eastAsia="Arial" w:hAnsi="Arial" w:cs="Arial"/>
          <w:sz w:val="19"/>
          <w:szCs w:val="19"/>
        </w:rPr>
        <w:t xml:space="preserve"> and </w:t>
      </w:r>
      <w:r>
        <w:rPr>
          <w:rFonts w:ascii="Arial" w:eastAsia="Arial" w:hAnsi="Arial" w:cs="Arial"/>
          <w:i/>
          <w:iCs/>
          <w:sz w:val="19"/>
          <w:szCs w:val="19"/>
        </w:rPr>
        <w:t>Leptocarpus scariosus</w:t>
      </w:r>
      <w:r>
        <w:rPr>
          <w:rFonts w:ascii="Arial" w:eastAsia="Arial" w:hAnsi="Arial" w:cs="Arial"/>
          <w:sz w:val="19"/>
          <w:szCs w:val="19"/>
        </w:rPr>
        <w:t xml:space="preserve">, both of which are also present in Plot B, whilst the former is present throughout the transect. The long-term decline in water levels has had an adverse eﬀect on the health of the </w:t>
      </w:r>
      <w:r>
        <w:rPr>
          <w:rFonts w:ascii="Arial" w:eastAsia="Arial" w:hAnsi="Arial" w:cs="Arial"/>
          <w:i/>
          <w:iCs/>
          <w:sz w:val="19"/>
          <w:szCs w:val="19"/>
        </w:rPr>
        <w:t>Melaleuca preissiana</w:t>
      </w:r>
      <w:r>
        <w:rPr>
          <w:rFonts w:ascii="Arial" w:eastAsia="Arial" w:hAnsi="Arial" w:cs="Arial"/>
          <w:sz w:val="19"/>
          <w:szCs w:val="19"/>
        </w:rPr>
        <w:t xml:space="preserve"> population. Generally, this important canopy forming species has been declining in health, despite slight increases in plant health for 2018. The slight increase in </w:t>
      </w:r>
      <w:r>
        <w:rPr>
          <w:rFonts w:ascii="Arial" w:eastAsia="Arial" w:hAnsi="Arial" w:cs="Arial"/>
          <w:i/>
          <w:iCs/>
          <w:sz w:val="19"/>
          <w:szCs w:val="19"/>
        </w:rPr>
        <w:t>M. preissiana</w:t>
      </w:r>
      <w:r>
        <w:rPr>
          <w:rFonts w:ascii="Arial" w:eastAsia="Arial" w:hAnsi="Arial" w:cs="Arial"/>
          <w:sz w:val="19"/>
          <w:szCs w:val="19"/>
        </w:rPr>
        <w:t xml:space="preserve"> health may be attributed to the recent stabilisation of groundwater in levels.</w:t>
      </w:r>
    </w:p>
    <w:p w14:paraId="23F73077" w14:textId="77777777" w:rsidR="004B413C" w:rsidRDefault="004B413C">
      <w:pPr>
        <w:spacing w:line="56" w:lineRule="exact"/>
        <w:rPr>
          <w:sz w:val="20"/>
          <w:szCs w:val="20"/>
        </w:rPr>
      </w:pPr>
    </w:p>
    <w:p w14:paraId="5D0B09B7" w14:textId="77777777" w:rsidR="004B413C" w:rsidRDefault="00EC2FEA">
      <w:pPr>
        <w:spacing w:line="274" w:lineRule="auto"/>
        <w:ind w:right="20"/>
        <w:jc w:val="both"/>
        <w:rPr>
          <w:sz w:val="20"/>
          <w:szCs w:val="20"/>
        </w:rPr>
      </w:pPr>
      <w:r>
        <w:rPr>
          <w:rFonts w:ascii="Arial" w:eastAsia="Arial" w:hAnsi="Arial" w:cs="Arial"/>
          <w:sz w:val="19"/>
          <w:szCs w:val="19"/>
        </w:rPr>
        <w:t xml:space="preserve">Ordination reveals distinct shifts in community composition since 1997 (Figure 68). Although Plot A is distinct, in terms of vegetation cover abundances, to Plots B, C and D, all plots display an upwards trajectory along the second axis (LV2). For Plot A, this the shift in composition is likely due to the loss of </w:t>
      </w:r>
      <w:r>
        <w:rPr>
          <w:rFonts w:ascii="Arial" w:eastAsia="Arial" w:hAnsi="Arial" w:cs="Arial"/>
          <w:i/>
          <w:iCs/>
          <w:sz w:val="19"/>
          <w:szCs w:val="19"/>
        </w:rPr>
        <w:t>B. articulata</w:t>
      </w:r>
      <w:r>
        <w:rPr>
          <w:rFonts w:ascii="Arial" w:eastAsia="Arial" w:hAnsi="Arial" w:cs="Arial"/>
          <w:sz w:val="19"/>
          <w:szCs w:val="19"/>
        </w:rPr>
        <w:t xml:space="preserve"> from the plot. Modeling compositional changes in vegetation with changes in groundwater levels suggests a number of species which are likely to increase in cover abundance with declining groundwater levels (Figure 69). These species, such as </w:t>
      </w:r>
      <w:r>
        <w:rPr>
          <w:rFonts w:ascii="Arial" w:eastAsia="Arial" w:hAnsi="Arial" w:cs="Arial"/>
          <w:i/>
          <w:iCs/>
          <w:sz w:val="19"/>
          <w:szCs w:val="19"/>
        </w:rPr>
        <w:t>Xanthorrhoea preissii</w:t>
      </w:r>
      <w:r>
        <w:rPr>
          <w:rFonts w:ascii="Arial" w:eastAsia="Arial" w:hAnsi="Arial" w:cs="Arial"/>
          <w:sz w:val="19"/>
          <w:szCs w:val="19"/>
        </w:rPr>
        <w:t xml:space="preserve"> and </w:t>
      </w:r>
      <w:r>
        <w:rPr>
          <w:rFonts w:ascii="Arial" w:eastAsia="Arial" w:hAnsi="Arial" w:cs="Arial"/>
          <w:i/>
          <w:iCs/>
          <w:sz w:val="19"/>
          <w:szCs w:val="19"/>
        </w:rPr>
        <w:t>Dielsia stenostachya</w:t>
      </w:r>
      <w:r>
        <w:rPr>
          <w:rFonts w:ascii="Arial" w:eastAsia="Arial" w:hAnsi="Arial" w:cs="Arial"/>
          <w:sz w:val="19"/>
          <w:szCs w:val="19"/>
        </w:rPr>
        <w:t>, are likely to increase in cover abundance in lower areas of the basin under a scenario of continuing declining groundwater levels.</w:t>
      </w:r>
    </w:p>
    <w:p w14:paraId="0B808C13" w14:textId="77777777" w:rsidR="004B413C" w:rsidRDefault="004B413C">
      <w:pPr>
        <w:spacing w:line="325" w:lineRule="exact"/>
        <w:rPr>
          <w:sz w:val="20"/>
          <w:szCs w:val="20"/>
        </w:rPr>
      </w:pPr>
    </w:p>
    <w:p w14:paraId="5D8A592B" w14:textId="77777777" w:rsidR="004B413C" w:rsidRDefault="00EC2FEA">
      <w:pPr>
        <w:rPr>
          <w:sz w:val="20"/>
          <w:szCs w:val="20"/>
        </w:rPr>
      </w:pPr>
      <w:r>
        <w:rPr>
          <w:rFonts w:ascii="Arial" w:eastAsia="Arial" w:hAnsi="Arial" w:cs="Arial"/>
          <w:b/>
          <w:bCs/>
          <w:sz w:val="20"/>
          <w:szCs w:val="20"/>
        </w:rPr>
        <w:t>Aquatic Invertebrates</w:t>
      </w:r>
    </w:p>
    <w:p w14:paraId="1F8B9D2A" w14:textId="77777777" w:rsidR="004B413C" w:rsidRDefault="004B413C">
      <w:pPr>
        <w:spacing w:line="258" w:lineRule="exact"/>
        <w:rPr>
          <w:sz w:val="20"/>
          <w:szCs w:val="20"/>
        </w:rPr>
      </w:pPr>
    </w:p>
    <w:p w14:paraId="4A19263B" w14:textId="77777777" w:rsidR="004B413C" w:rsidRDefault="00EC2FEA">
      <w:pPr>
        <w:spacing w:line="330" w:lineRule="auto"/>
        <w:ind w:right="40" w:hanging="7"/>
        <w:jc w:val="both"/>
        <w:rPr>
          <w:sz w:val="20"/>
          <w:szCs w:val="20"/>
        </w:rPr>
      </w:pPr>
      <w:r>
        <w:rPr>
          <w:rFonts w:ascii="Arial" w:eastAsia="Arial" w:hAnsi="Arial" w:cs="Arial"/>
          <w:sz w:val="19"/>
          <w:szCs w:val="19"/>
        </w:rPr>
        <w:t>Aquatic macroinvertebrate family richness has been declining since the late 2000’s when water levels began declining (Figure 71). As water chemistry has changed little during this period, the decline in richness is</w:t>
      </w:r>
    </w:p>
    <w:p w14:paraId="41DC7455" w14:textId="77777777" w:rsidR="004B413C" w:rsidRDefault="004B413C">
      <w:pPr>
        <w:sectPr w:rsidR="004B413C">
          <w:pgSz w:w="12240" w:h="15840"/>
          <w:pgMar w:top="1367" w:right="1400" w:bottom="330" w:left="1440" w:header="0" w:footer="0" w:gutter="0"/>
          <w:cols w:space="720" w:equalWidth="0">
            <w:col w:w="9400"/>
          </w:cols>
        </w:sectPr>
      </w:pPr>
    </w:p>
    <w:p w14:paraId="4167C4FC" w14:textId="77777777" w:rsidR="004B413C" w:rsidRDefault="004B413C">
      <w:pPr>
        <w:spacing w:line="288" w:lineRule="exact"/>
        <w:rPr>
          <w:sz w:val="20"/>
          <w:szCs w:val="20"/>
        </w:rPr>
      </w:pPr>
    </w:p>
    <w:p w14:paraId="44FCC4CC" w14:textId="77777777" w:rsidR="004B413C" w:rsidRDefault="00EC2FEA">
      <w:pPr>
        <w:ind w:right="40"/>
        <w:jc w:val="center"/>
        <w:rPr>
          <w:sz w:val="20"/>
          <w:szCs w:val="20"/>
        </w:rPr>
      </w:pPr>
      <w:r>
        <w:rPr>
          <w:rFonts w:ascii="Arial" w:eastAsia="Arial" w:hAnsi="Arial" w:cs="Arial"/>
          <w:sz w:val="15"/>
          <w:szCs w:val="15"/>
        </w:rPr>
        <w:t>104</w:t>
      </w:r>
    </w:p>
    <w:p w14:paraId="3016AA5D" w14:textId="77777777" w:rsidR="004B413C" w:rsidRDefault="004B413C">
      <w:pPr>
        <w:sectPr w:rsidR="004B413C">
          <w:type w:val="continuous"/>
          <w:pgSz w:w="12240" w:h="15840"/>
          <w:pgMar w:top="1367" w:right="1400" w:bottom="330" w:left="1440" w:header="0" w:footer="0" w:gutter="0"/>
          <w:cols w:space="720" w:equalWidth="0">
            <w:col w:w="9400"/>
          </w:cols>
        </w:sectPr>
      </w:pPr>
    </w:p>
    <w:p w14:paraId="70928CF8" w14:textId="77777777" w:rsidR="004B413C" w:rsidRDefault="00EC2FEA">
      <w:pPr>
        <w:spacing w:line="200" w:lineRule="exact"/>
        <w:rPr>
          <w:sz w:val="20"/>
          <w:szCs w:val="20"/>
        </w:rPr>
      </w:pPr>
      <w:bookmarkStart w:id="142" w:name="page105"/>
      <w:bookmarkEnd w:id="142"/>
      <w:r>
        <w:rPr>
          <w:noProof/>
          <w:sz w:val="20"/>
          <w:szCs w:val="20"/>
        </w:rPr>
        <w:lastRenderedPageBreak/>
        <w:drawing>
          <wp:anchor distT="0" distB="0" distL="114300" distR="114300" simplePos="0" relativeHeight="252235776" behindDoc="1" locked="0" layoutInCell="0" allowOverlap="1" wp14:anchorId="34E1B0CA" wp14:editId="51481657">
            <wp:simplePos x="0" y="0"/>
            <wp:positionH relativeFrom="page">
              <wp:posOffset>1358265</wp:posOffset>
            </wp:positionH>
            <wp:positionV relativeFrom="page">
              <wp:posOffset>984250</wp:posOffset>
            </wp:positionV>
            <wp:extent cx="5430520" cy="3674745"/>
            <wp:effectExtent l="0" t="0" r="0" b="0"/>
            <wp:wrapNone/>
            <wp:docPr id="1289" name="Picture 1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9"/>
                    <pic:cNvPicPr>
                      <a:picLocks noChangeAspect="1" noChangeArrowheads="1"/>
                    </pic:cNvPicPr>
                  </pic:nvPicPr>
                  <pic:blipFill>
                    <a:blip r:embed="rId839"/>
                    <a:srcRect/>
                    <a:stretch>
                      <a:fillRect/>
                    </a:stretch>
                  </pic:blipFill>
                  <pic:spPr bwMode="auto">
                    <a:xfrm>
                      <a:off x="0" y="0"/>
                      <a:ext cx="5430520" cy="3674745"/>
                    </a:xfrm>
                    <a:prstGeom prst="rect">
                      <a:avLst/>
                    </a:prstGeom>
                    <a:noFill/>
                  </pic:spPr>
                </pic:pic>
              </a:graphicData>
            </a:graphic>
          </wp:anchor>
        </w:drawing>
      </w:r>
    </w:p>
    <w:p w14:paraId="41370878" w14:textId="77777777" w:rsidR="004B413C" w:rsidRDefault="004B413C">
      <w:pPr>
        <w:spacing w:line="336" w:lineRule="exact"/>
        <w:rPr>
          <w:sz w:val="20"/>
          <w:szCs w:val="20"/>
        </w:rPr>
      </w:pPr>
    </w:p>
    <w:tbl>
      <w:tblPr>
        <w:tblW w:w="0" w:type="auto"/>
        <w:tblInd w:w="40" w:type="dxa"/>
        <w:tblLayout w:type="fixed"/>
        <w:tblCellMar>
          <w:left w:w="0" w:type="dxa"/>
          <w:right w:w="0" w:type="dxa"/>
        </w:tblCellMar>
        <w:tblLook w:val="04A0" w:firstRow="1" w:lastRow="0" w:firstColumn="1" w:lastColumn="0" w:noHBand="0" w:noVBand="1"/>
      </w:tblPr>
      <w:tblGrid>
        <w:gridCol w:w="360"/>
        <w:gridCol w:w="3360"/>
        <w:gridCol w:w="3240"/>
        <w:gridCol w:w="2260"/>
        <w:gridCol w:w="20"/>
      </w:tblGrid>
      <w:tr w:rsidR="004B413C" w14:paraId="0CBECA8E" w14:textId="77777777">
        <w:trPr>
          <w:trHeight w:val="207"/>
        </w:trPr>
        <w:tc>
          <w:tcPr>
            <w:tcW w:w="360" w:type="dxa"/>
            <w:vAlign w:val="bottom"/>
          </w:tcPr>
          <w:p w14:paraId="774CBF87" w14:textId="77777777" w:rsidR="004B413C" w:rsidRDefault="004B413C">
            <w:pPr>
              <w:rPr>
                <w:sz w:val="18"/>
                <w:szCs w:val="18"/>
              </w:rPr>
            </w:pPr>
          </w:p>
        </w:tc>
        <w:tc>
          <w:tcPr>
            <w:tcW w:w="3360" w:type="dxa"/>
            <w:vAlign w:val="bottom"/>
          </w:tcPr>
          <w:p w14:paraId="565C9960" w14:textId="77777777" w:rsidR="004B413C" w:rsidRDefault="00EC2FEA">
            <w:pPr>
              <w:ind w:right="2990"/>
              <w:jc w:val="right"/>
              <w:rPr>
                <w:sz w:val="20"/>
                <w:szCs w:val="20"/>
              </w:rPr>
            </w:pPr>
            <w:r>
              <w:rPr>
                <w:rFonts w:ascii="Arial" w:eastAsia="Arial" w:hAnsi="Arial" w:cs="Arial"/>
                <w:color w:val="4D4D4D"/>
                <w:sz w:val="18"/>
                <w:szCs w:val="18"/>
              </w:rPr>
              <w:t>51</w:t>
            </w:r>
          </w:p>
        </w:tc>
        <w:tc>
          <w:tcPr>
            <w:tcW w:w="3240" w:type="dxa"/>
            <w:vAlign w:val="bottom"/>
          </w:tcPr>
          <w:p w14:paraId="3974D11E" w14:textId="77777777" w:rsidR="004B413C" w:rsidRDefault="004B413C">
            <w:pPr>
              <w:rPr>
                <w:sz w:val="18"/>
                <w:szCs w:val="18"/>
              </w:rPr>
            </w:pPr>
          </w:p>
        </w:tc>
        <w:tc>
          <w:tcPr>
            <w:tcW w:w="2260" w:type="dxa"/>
            <w:vAlign w:val="bottom"/>
          </w:tcPr>
          <w:p w14:paraId="51872C30" w14:textId="77777777" w:rsidR="004B413C" w:rsidRDefault="004B413C">
            <w:pPr>
              <w:rPr>
                <w:sz w:val="18"/>
                <w:szCs w:val="18"/>
              </w:rPr>
            </w:pPr>
          </w:p>
        </w:tc>
        <w:tc>
          <w:tcPr>
            <w:tcW w:w="0" w:type="dxa"/>
            <w:vAlign w:val="bottom"/>
          </w:tcPr>
          <w:p w14:paraId="49B7016F" w14:textId="77777777" w:rsidR="004B413C" w:rsidRDefault="004B413C">
            <w:pPr>
              <w:rPr>
                <w:sz w:val="1"/>
                <w:szCs w:val="1"/>
              </w:rPr>
            </w:pPr>
          </w:p>
        </w:tc>
      </w:tr>
      <w:tr w:rsidR="004B413C" w14:paraId="04EBFF4F" w14:textId="77777777">
        <w:trPr>
          <w:trHeight w:val="1364"/>
        </w:trPr>
        <w:tc>
          <w:tcPr>
            <w:tcW w:w="360" w:type="dxa"/>
            <w:vMerge w:val="restart"/>
            <w:textDirection w:val="btLr"/>
            <w:vAlign w:val="bottom"/>
          </w:tcPr>
          <w:p w14:paraId="0E6D6B27" w14:textId="77777777" w:rsidR="004B413C" w:rsidRDefault="00EC2FEA">
            <w:pPr>
              <w:rPr>
                <w:sz w:val="20"/>
                <w:szCs w:val="20"/>
              </w:rPr>
            </w:pPr>
            <w:r>
              <w:rPr>
                <w:rFonts w:ascii="Symbol" w:eastAsia="Symbol" w:hAnsi="Symbol" w:cs="Symbol"/>
                <w:w w:val="72"/>
                <w:sz w:val="27"/>
                <w:szCs w:val="27"/>
              </w:rPr>
              <w:t>(     )</w:t>
            </w:r>
            <w:r>
              <w:rPr>
                <w:rFonts w:ascii="Arial" w:eastAsia="Arial" w:hAnsi="Arial" w:cs="Arial"/>
                <w:w w:val="72"/>
                <w:sz w:val="21"/>
                <w:szCs w:val="21"/>
              </w:rPr>
              <w:t>mAHD</w:t>
            </w:r>
          </w:p>
        </w:tc>
        <w:tc>
          <w:tcPr>
            <w:tcW w:w="3360" w:type="dxa"/>
            <w:vAlign w:val="bottom"/>
          </w:tcPr>
          <w:p w14:paraId="16B4682D" w14:textId="77777777" w:rsidR="004B413C" w:rsidRDefault="004B413C">
            <w:pPr>
              <w:rPr>
                <w:sz w:val="24"/>
                <w:szCs w:val="24"/>
              </w:rPr>
            </w:pPr>
          </w:p>
        </w:tc>
        <w:tc>
          <w:tcPr>
            <w:tcW w:w="3240" w:type="dxa"/>
            <w:vAlign w:val="bottom"/>
          </w:tcPr>
          <w:p w14:paraId="220D31E2" w14:textId="77777777" w:rsidR="004B413C" w:rsidRDefault="004B413C">
            <w:pPr>
              <w:rPr>
                <w:sz w:val="24"/>
                <w:szCs w:val="24"/>
              </w:rPr>
            </w:pPr>
          </w:p>
        </w:tc>
        <w:tc>
          <w:tcPr>
            <w:tcW w:w="2260" w:type="dxa"/>
            <w:vAlign w:val="bottom"/>
          </w:tcPr>
          <w:p w14:paraId="6F3F7308" w14:textId="77777777" w:rsidR="004B413C" w:rsidRDefault="00EC2FEA">
            <w:pPr>
              <w:ind w:left="1417"/>
              <w:jc w:val="center"/>
              <w:rPr>
                <w:sz w:val="20"/>
                <w:szCs w:val="20"/>
              </w:rPr>
            </w:pPr>
            <w:r>
              <w:rPr>
                <w:rFonts w:ascii="Arial" w:eastAsia="Arial" w:hAnsi="Arial" w:cs="Arial"/>
              </w:rPr>
              <w:t>Current</w:t>
            </w:r>
          </w:p>
        </w:tc>
        <w:tc>
          <w:tcPr>
            <w:tcW w:w="0" w:type="dxa"/>
            <w:vAlign w:val="bottom"/>
          </w:tcPr>
          <w:p w14:paraId="702CE221" w14:textId="77777777" w:rsidR="004B413C" w:rsidRDefault="004B413C">
            <w:pPr>
              <w:rPr>
                <w:sz w:val="1"/>
                <w:szCs w:val="1"/>
              </w:rPr>
            </w:pPr>
          </w:p>
        </w:tc>
      </w:tr>
      <w:tr w:rsidR="004B413C" w14:paraId="5D913BAA" w14:textId="77777777">
        <w:trPr>
          <w:trHeight w:val="609"/>
        </w:trPr>
        <w:tc>
          <w:tcPr>
            <w:tcW w:w="360" w:type="dxa"/>
            <w:vMerge/>
            <w:vAlign w:val="bottom"/>
          </w:tcPr>
          <w:p w14:paraId="6CAE1BCA" w14:textId="77777777" w:rsidR="004B413C" w:rsidRDefault="004B413C">
            <w:pPr>
              <w:rPr>
                <w:sz w:val="24"/>
                <w:szCs w:val="24"/>
              </w:rPr>
            </w:pPr>
          </w:p>
        </w:tc>
        <w:tc>
          <w:tcPr>
            <w:tcW w:w="3360" w:type="dxa"/>
            <w:vAlign w:val="bottom"/>
          </w:tcPr>
          <w:p w14:paraId="6E6D0705" w14:textId="77777777" w:rsidR="004B413C" w:rsidRDefault="00EC2FEA">
            <w:pPr>
              <w:ind w:right="2990"/>
              <w:jc w:val="right"/>
              <w:rPr>
                <w:sz w:val="20"/>
                <w:szCs w:val="20"/>
              </w:rPr>
            </w:pPr>
            <w:r>
              <w:rPr>
                <w:rFonts w:ascii="Arial" w:eastAsia="Arial" w:hAnsi="Arial" w:cs="Arial"/>
                <w:color w:val="4D4D4D"/>
                <w:sz w:val="18"/>
                <w:szCs w:val="18"/>
              </w:rPr>
              <w:t>50</w:t>
            </w:r>
          </w:p>
        </w:tc>
        <w:tc>
          <w:tcPr>
            <w:tcW w:w="3240" w:type="dxa"/>
            <w:vAlign w:val="bottom"/>
          </w:tcPr>
          <w:p w14:paraId="67B347B8" w14:textId="77777777" w:rsidR="004B413C" w:rsidRDefault="004B413C">
            <w:pPr>
              <w:rPr>
                <w:sz w:val="24"/>
                <w:szCs w:val="24"/>
              </w:rPr>
            </w:pPr>
          </w:p>
        </w:tc>
        <w:tc>
          <w:tcPr>
            <w:tcW w:w="2260" w:type="dxa"/>
            <w:vAlign w:val="bottom"/>
          </w:tcPr>
          <w:p w14:paraId="63D35640" w14:textId="77777777" w:rsidR="004B413C" w:rsidRDefault="004B413C">
            <w:pPr>
              <w:rPr>
                <w:sz w:val="24"/>
                <w:szCs w:val="24"/>
              </w:rPr>
            </w:pPr>
          </w:p>
        </w:tc>
        <w:tc>
          <w:tcPr>
            <w:tcW w:w="0" w:type="dxa"/>
            <w:vAlign w:val="bottom"/>
          </w:tcPr>
          <w:p w14:paraId="3DA0D17B" w14:textId="77777777" w:rsidR="004B413C" w:rsidRDefault="004B413C">
            <w:pPr>
              <w:rPr>
                <w:sz w:val="1"/>
                <w:szCs w:val="1"/>
              </w:rPr>
            </w:pPr>
          </w:p>
        </w:tc>
      </w:tr>
      <w:tr w:rsidR="004B413C" w14:paraId="4DC1AEFF" w14:textId="77777777">
        <w:trPr>
          <w:trHeight w:val="73"/>
        </w:trPr>
        <w:tc>
          <w:tcPr>
            <w:tcW w:w="360" w:type="dxa"/>
            <w:vMerge/>
            <w:vAlign w:val="bottom"/>
          </w:tcPr>
          <w:p w14:paraId="27AADCC0" w14:textId="77777777" w:rsidR="004B413C" w:rsidRDefault="004B413C">
            <w:pPr>
              <w:rPr>
                <w:sz w:val="6"/>
                <w:szCs w:val="6"/>
              </w:rPr>
            </w:pPr>
          </w:p>
        </w:tc>
        <w:tc>
          <w:tcPr>
            <w:tcW w:w="3360" w:type="dxa"/>
            <w:vAlign w:val="bottom"/>
          </w:tcPr>
          <w:p w14:paraId="60E36C1E" w14:textId="77777777" w:rsidR="004B413C" w:rsidRDefault="004B413C">
            <w:pPr>
              <w:rPr>
                <w:sz w:val="6"/>
                <w:szCs w:val="6"/>
              </w:rPr>
            </w:pPr>
          </w:p>
        </w:tc>
        <w:tc>
          <w:tcPr>
            <w:tcW w:w="3240" w:type="dxa"/>
            <w:vAlign w:val="bottom"/>
          </w:tcPr>
          <w:p w14:paraId="0FB7A7D9" w14:textId="77777777" w:rsidR="004B413C" w:rsidRDefault="004B413C">
            <w:pPr>
              <w:rPr>
                <w:sz w:val="6"/>
                <w:szCs w:val="6"/>
              </w:rPr>
            </w:pPr>
          </w:p>
        </w:tc>
        <w:tc>
          <w:tcPr>
            <w:tcW w:w="2260" w:type="dxa"/>
            <w:vAlign w:val="bottom"/>
          </w:tcPr>
          <w:p w14:paraId="13AEE75B" w14:textId="77777777" w:rsidR="004B413C" w:rsidRDefault="004B413C">
            <w:pPr>
              <w:rPr>
                <w:sz w:val="6"/>
                <w:szCs w:val="6"/>
              </w:rPr>
            </w:pPr>
          </w:p>
        </w:tc>
        <w:tc>
          <w:tcPr>
            <w:tcW w:w="0" w:type="dxa"/>
            <w:vAlign w:val="bottom"/>
          </w:tcPr>
          <w:p w14:paraId="37EE5863" w14:textId="77777777" w:rsidR="004B413C" w:rsidRDefault="004B413C">
            <w:pPr>
              <w:rPr>
                <w:sz w:val="1"/>
                <w:szCs w:val="1"/>
              </w:rPr>
            </w:pPr>
          </w:p>
        </w:tc>
      </w:tr>
      <w:tr w:rsidR="004B413C" w14:paraId="19E1DA31" w14:textId="77777777">
        <w:trPr>
          <w:trHeight w:val="1208"/>
        </w:trPr>
        <w:tc>
          <w:tcPr>
            <w:tcW w:w="360" w:type="dxa"/>
            <w:textDirection w:val="btLr"/>
            <w:vAlign w:val="bottom"/>
          </w:tcPr>
          <w:p w14:paraId="1A634F18" w14:textId="77777777" w:rsidR="004B413C" w:rsidRDefault="00EC2FEA">
            <w:pPr>
              <w:rPr>
                <w:sz w:val="20"/>
                <w:szCs w:val="20"/>
              </w:rPr>
            </w:pPr>
            <w:r>
              <w:rPr>
                <w:rFonts w:ascii="Arial" w:eastAsia="Arial" w:hAnsi="Arial" w:cs="Arial"/>
                <w:w w:val="98"/>
              </w:rPr>
              <w:t>Water Level</w:t>
            </w:r>
          </w:p>
        </w:tc>
        <w:tc>
          <w:tcPr>
            <w:tcW w:w="3360" w:type="dxa"/>
            <w:vAlign w:val="bottom"/>
          </w:tcPr>
          <w:p w14:paraId="6EDE191E" w14:textId="77777777" w:rsidR="004B413C" w:rsidRDefault="004B413C">
            <w:pPr>
              <w:rPr>
                <w:sz w:val="24"/>
                <w:szCs w:val="24"/>
              </w:rPr>
            </w:pPr>
          </w:p>
        </w:tc>
        <w:tc>
          <w:tcPr>
            <w:tcW w:w="3240" w:type="dxa"/>
            <w:vAlign w:val="bottom"/>
          </w:tcPr>
          <w:p w14:paraId="59768617" w14:textId="77777777" w:rsidR="004B413C" w:rsidRDefault="004B413C">
            <w:pPr>
              <w:rPr>
                <w:sz w:val="24"/>
                <w:szCs w:val="24"/>
              </w:rPr>
            </w:pPr>
          </w:p>
        </w:tc>
        <w:tc>
          <w:tcPr>
            <w:tcW w:w="2260" w:type="dxa"/>
            <w:vAlign w:val="bottom"/>
          </w:tcPr>
          <w:p w14:paraId="3302F34D" w14:textId="77777777" w:rsidR="004B413C" w:rsidRDefault="004B413C">
            <w:pPr>
              <w:rPr>
                <w:sz w:val="24"/>
                <w:szCs w:val="24"/>
              </w:rPr>
            </w:pPr>
          </w:p>
        </w:tc>
        <w:tc>
          <w:tcPr>
            <w:tcW w:w="0" w:type="dxa"/>
            <w:vAlign w:val="bottom"/>
          </w:tcPr>
          <w:p w14:paraId="133CADBD" w14:textId="77777777" w:rsidR="004B413C" w:rsidRDefault="004B413C">
            <w:pPr>
              <w:rPr>
                <w:sz w:val="1"/>
                <w:szCs w:val="1"/>
              </w:rPr>
            </w:pPr>
          </w:p>
        </w:tc>
      </w:tr>
      <w:tr w:rsidR="004B413C" w14:paraId="4E03CF79" w14:textId="77777777">
        <w:trPr>
          <w:trHeight w:val="693"/>
        </w:trPr>
        <w:tc>
          <w:tcPr>
            <w:tcW w:w="360" w:type="dxa"/>
            <w:vAlign w:val="bottom"/>
          </w:tcPr>
          <w:p w14:paraId="087C5BED" w14:textId="77777777" w:rsidR="004B413C" w:rsidRDefault="004B413C">
            <w:pPr>
              <w:rPr>
                <w:sz w:val="24"/>
                <w:szCs w:val="24"/>
              </w:rPr>
            </w:pPr>
          </w:p>
        </w:tc>
        <w:tc>
          <w:tcPr>
            <w:tcW w:w="3360" w:type="dxa"/>
            <w:vAlign w:val="bottom"/>
          </w:tcPr>
          <w:p w14:paraId="25DF4993" w14:textId="77777777" w:rsidR="004B413C" w:rsidRDefault="00EC2FEA">
            <w:pPr>
              <w:ind w:right="2990"/>
              <w:jc w:val="right"/>
              <w:rPr>
                <w:sz w:val="20"/>
                <w:szCs w:val="20"/>
              </w:rPr>
            </w:pPr>
            <w:r>
              <w:rPr>
                <w:rFonts w:ascii="Arial" w:eastAsia="Arial" w:hAnsi="Arial" w:cs="Arial"/>
                <w:color w:val="4D4D4D"/>
                <w:sz w:val="18"/>
                <w:szCs w:val="18"/>
              </w:rPr>
              <w:t>49</w:t>
            </w:r>
          </w:p>
        </w:tc>
        <w:tc>
          <w:tcPr>
            <w:tcW w:w="3240" w:type="dxa"/>
            <w:vAlign w:val="bottom"/>
          </w:tcPr>
          <w:p w14:paraId="021641E8" w14:textId="77777777" w:rsidR="004B413C" w:rsidRDefault="004B413C">
            <w:pPr>
              <w:rPr>
                <w:sz w:val="24"/>
                <w:szCs w:val="24"/>
              </w:rPr>
            </w:pPr>
          </w:p>
        </w:tc>
        <w:tc>
          <w:tcPr>
            <w:tcW w:w="2260" w:type="dxa"/>
            <w:vAlign w:val="bottom"/>
          </w:tcPr>
          <w:p w14:paraId="2AEB08EC" w14:textId="77777777" w:rsidR="004B413C" w:rsidRDefault="004B413C">
            <w:pPr>
              <w:rPr>
                <w:sz w:val="24"/>
                <w:szCs w:val="24"/>
              </w:rPr>
            </w:pPr>
          </w:p>
        </w:tc>
        <w:tc>
          <w:tcPr>
            <w:tcW w:w="0" w:type="dxa"/>
            <w:vAlign w:val="bottom"/>
          </w:tcPr>
          <w:p w14:paraId="15C1FC96" w14:textId="77777777" w:rsidR="004B413C" w:rsidRDefault="004B413C">
            <w:pPr>
              <w:rPr>
                <w:sz w:val="1"/>
                <w:szCs w:val="1"/>
              </w:rPr>
            </w:pPr>
          </w:p>
        </w:tc>
      </w:tr>
      <w:tr w:rsidR="004B413C" w14:paraId="49D61A3A" w14:textId="77777777">
        <w:trPr>
          <w:trHeight w:val="772"/>
        </w:trPr>
        <w:tc>
          <w:tcPr>
            <w:tcW w:w="360" w:type="dxa"/>
            <w:vAlign w:val="bottom"/>
          </w:tcPr>
          <w:p w14:paraId="033B2BA7" w14:textId="77777777" w:rsidR="004B413C" w:rsidRDefault="004B413C">
            <w:pPr>
              <w:rPr>
                <w:sz w:val="24"/>
                <w:szCs w:val="24"/>
              </w:rPr>
            </w:pPr>
          </w:p>
        </w:tc>
        <w:tc>
          <w:tcPr>
            <w:tcW w:w="3360" w:type="dxa"/>
            <w:vAlign w:val="bottom"/>
          </w:tcPr>
          <w:p w14:paraId="10065F37" w14:textId="77777777" w:rsidR="004B413C" w:rsidRDefault="004B413C">
            <w:pPr>
              <w:rPr>
                <w:sz w:val="24"/>
                <w:szCs w:val="24"/>
              </w:rPr>
            </w:pPr>
          </w:p>
        </w:tc>
        <w:tc>
          <w:tcPr>
            <w:tcW w:w="3240" w:type="dxa"/>
            <w:vAlign w:val="bottom"/>
          </w:tcPr>
          <w:p w14:paraId="5F7F87A3" w14:textId="77777777" w:rsidR="004B413C" w:rsidRDefault="004B413C">
            <w:pPr>
              <w:rPr>
                <w:sz w:val="24"/>
                <w:szCs w:val="24"/>
              </w:rPr>
            </w:pPr>
          </w:p>
        </w:tc>
        <w:tc>
          <w:tcPr>
            <w:tcW w:w="2260" w:type="dxa"/>
            <w:vAlign w:val="bottom"/>
          </w:tcPr>
          <w:p w14:paraId="3A837412" w14:textId="77777777" w:rsidR="004B413C" w:rsidRDefault="00EC2FEA">
            <w:pPr>
              <w:ind w:left="1100"/>
              <w:rPr>
                <w:sz w:val="20"/>
                <w:szCs w:val="20"/>
              </w:rPr>
            </w:pPr>
            <w:r>
              <w:rPr>
                <w:rFonts w:ascii="Arial" w:eastAsia="Arial" w:hAnsi="Arial" w:cs="Arial"/>
              </w:rPr>
              <w:t>Proposed</w:t>
            </w:r>
          </w:p>
        </w:tc>
        <w:tc>
          <w:tcPr>
            <w:tcW w:w="0" w:type="dxa"/>
            <w:vAlign w:val="bottom"/>
          </w:tcPr>
          <w:p w14:paraId="6008BA0B" w14:textId="77777777" w:rsidR="004B413C" w:rsidRDefault="004B413C">
            <w:pPr>
              <w:rPr>
                <w:sz w:val="1"/>
                <w:szCs w:val="1"/>
              </w:rPr>
            </w:pPr>
          </w:p>
        </w:tc>
      </w:tr>
      <w:tr w:rsidR="004B413C" w14:paraId="757AB771" w14:textId="77777777">
        <w:trPr>
          <w:trHeight w:val="648"/>
        </w:trPr>
        <w:tc>
          <w:tcPr>
            <w:tcW w:w="360" w:type="dxa"/>
            <w:vAlign w:val="bottom"/>
          </w:tcPr>
          <w:p w14:paraId="35B901EE" w14:textId="77777777" w:rsidR="004B413C" w:rsidRDefault="004B413C">
            <w:pPr>
              <w:rPr>
                <w:sz w:val="24"/>
                <w:szCs w:val="24"/>
              </w:rPr>
            </w:pPr>
          </w:p>
        </w:tc>
        <w:tc>
          <w:tcPr>
            <w:tcW w:w="3360" w:type="dxa"/>
            <w:vAlign w:val="bottom"/>
          </w:tcPr>
          <w:p w14:paraId="158BDFA8" w14:textId="77777777" w:rsidR="004B413C" w:rsidRDefault="00EC2FEA">
            <w:pPr>
              <w:ind w:right="950"/>
              <w:jc w:val="right"/>
              <w:rPr>
                <w:sz w:val="20"/>
                <w:szCs w:val="20"/>
              </w:rPr>
            </w:pPr>
            <w:r>
              <w:rPr>
                <w:rFonts w:ascii="Arial" w:eastAsia="Arial" w:hAnsi="Arial" w:cs="Arial"/>
                <w:color w:val="4D4D4D"/>
                <w:sz w:val="18"/>
                <w:szCs w:val="18"/>
              </w:rPr>
              <w:t>2000</w:t>
            </w:r>
          </w:p>
        </w:tc>
        <w:tc>
          <w:tcPr>
            <w:tcW w:w="3240" w:type="dxa"/>
            <w:vAlign w:val="bottom"/>
          </w:tcPr>
          <w:p w14:paraId="320FDB7E" w14:textId="77777777" w:rsidR="004B413C" w:rsidRDefault="00EC2FEA">
            <w:pPr>
              <w:ind w:right="1000"/>
              <w:jc w:val="right"/>
              <w:rPr>
                <w:sz w:val="20"/>
                <w:szCs w:val="20"/>
              </w:rPr>
            </w:pPr>
            <w:r>
              <w:rPr>
                <w:rFonts w:ascii="Arial" w:eastAsia="Arial" w:hAnsi="Arial" w:cs="Arial"/>
                <w:color w:val="4D4D4D"/>
                <w:sz w:val="18"/>
                <w:szCs w:val="18"/>
              </w:rPr>
              <w:t>2010</w:t>
            </w:r>
          </w:p>
        </w:tc>
        <w:tc>
          <w:tcPr>
            <w:tcW w:w="2260" w:type="dxa"/>
            <w:vAlign w:val="bottom"/>
          </w:tcPr>
          <w:p w14:paraId="256431BD" w14:textId="77777777" w:rsidR="004B413C" w:rsidRDefault="00EC2FEA">
            <w:pPr>
              <w:ind w:right="77"/>
              <w:jc w:val="right"/>
              <w:rPr>
                <w:sz w:val="20"/>
                <w:szCs w:val="20"/>
              </w:rPr>
            </w:pPr>
            <w:r>
              <w:rPr>
                <w:rFonts w:ascii="Arial" w:eastAsia="Arial" w:hAnsi="Arial" w:cs="Arial"/>
                <w:color w:val="4D4D4D"/>
                <w:sz w:val="18"/>
                <w:szCs w:val="18"/>
              </w:rPr>
              <w:t>2020</w:t>
            </w:r>
          </w:p>
        </w:tc>
        <w:tc>
          <w:tcPr>
            <w:tcW w:w="0" w:type="dxa"/>
            <w:vAlign w:val="bottom"/>
          </w:tcPr>
          <w:p w14:paraId="0FD4E5A5" w14:textId="77777777" w:rsidR="004B413C" w:rsidRDefault="004B413C">
            <w:pPr>
              <w:rPr>
                <w:sz w:val="1"/>
                <w:szCs w:val="1"/>
              </w:rPr>
            </w:pPr>
          </w:p>
        </w:tc>
      </w:tr>
      <w:tr w:rsidR="004B413C" w14:paraId="6F79747C" w14:textId="77777777">
        <w:trPr>
          <w:trHeight w:val="260"/>
        </w:trPr>
        <w:tc>
          <w:tcPr>
            <w:tcW w:w="360" w:type="dxa"/>
            <w:vAlign w:val="bottom"/>
          </w:tcPr>
          <w:p w14:paraId="7FDC5558" w14:textId="77777777" w:rsidR="004B413C" w:rsidRDefault="004B413C"/>
        </w:tc>
        <w:tc>
          <w:tcPr>
            <w:tcW w:w="3360" w:type="dxa"/>
            <w:vAlign w:val="bottom"/>
          </w:tcPr>
          <w:p w14:paraId="42C3155E" w14:textId="77777777" w:rsidR="004B413C" w:rsidRDefault="004B413C"/>
        </w:tc>
        <w:tc>
          <w:tcPr>
            <w:tcW w:w="3240" w:type="dxa"/>
            <w:vAlign w:val="bottom"/>
          </w:tcPr>
          <w:p w14:paraId="51178F7D" w14:textId="77777777" w:rsidR="004B413C" w:rsidRDefault="00EC2FEA">
            <w:pPr>
              <w:ind w:right="1660"/>
              <w:jc w:val="right"/>
              <w:rPr>
                <w:sz w:val="20"/>
                <w:szCs w:val="20"/>
              </w:rPr>
            </w:pPr>
            <w:r>
              <w:rPr>
                <w:rFonts w:ascii="Arial" w:eastAsia="Arial" w:hAnsi="Arial" w:cs="Arial"/>
              </w:rPr>
              <w:t>Year</w:t>
            </w:r>
          </w:p>
        </w:tc>
        <w:tc>
          <w:tcPr>
            <w:tcW w:w="2260" w:type="dxa"/>
            <w:vAlign w:val="bottom"/>
          </w:tcPr>
          <w:p w14:paraId="0FE88E2C" w14:textId="77777777" w:rsidR="004B413C" w:rsidRDefault="004B413C"/>
        </w:tc>
        <w:tc>
          <w:tcPr>
            <w:tcW w:w="0" w:type="dxa"/>
            <w:vAlign w:val="bottom"/>
          </w:tcPr>
          <w:p w14:paraId="67A2E6B4" w14:textId="77777777" w:rsidR="004B413C" w:rsidRDefault="004B413C">
            <w:pPr>
              <w:rPr>
                <w:sz w:val="1"/>
                <w:szCs w:val="1"/>
              </w:rPr>
            </w:pPr>
          </w:p>
        </w:tc>
      </w:tr>
    </w:tbl>
    <w:p w14:paraId="2176A4DF" w14:textId="77777777" w:rsidR="004B413C" w:rsidRDefault="004B413C">
      <w:pPr>
        <w:spacing w:line="200" w:lineRule="exact"/>
        <w:rPr>
          <w:sz w:val="20"/>
          <w:szCs w:val="20"/>
        </w:rPr>
      </w:pPr>
    </w:p>
    <w:p w14:paraId="5F9FC12C" w14:textId="77777777" w:rsidR="004B413C" w:rsidRDefault="004B413C">
      <w:pPr>
        <w:spacing w:line="363" w:lineRule="exact"/>
        <w:rPr>
          <w:sz w:val="20"/>
          <w:szCs w:val="20"/>
        </w:rPr>
      </w:pPr>
    </w:p>
    <w:p w14:paraId="0EC29DBD" w14:textId="77777777" w:rsidR="004B413C" w:rsidRDefault="00EC2FEA">
      <w:pPr>
        <w:spacing w:line="262" w:lineRule="auto"/>
        <w:ind w:left="20" w:right="20"/>
        <w:jc w:val="both"/>
        <w:rPr>
          <w:sz w:val="20"/>
          <w:szCs w:val="20"/>
        </w:rPr>
      </w:pPr>
      <w:r>
        <w:rPr>
          <w:rFonts w:ascii="Arial" w:eastAsia="Arial" w:hAnsi="Arial" w:cs="Arial"/>
          <w:sz w:val="20"/>
          <w:szCs w:val="20"/>
        </w:rPr>
        <w:t>Figure 66: Ground and surface water levels for Melaleuca Park 173 recorded at bore 61613213 (red) and staﬀ 6162628 (blue). The minimum recordable water level for the staﬀ gaugue is 50.4 mAHD. Blue dots at 50.4 mAHD represent water levels below the minimum level measurable by the staﬀ. Red segments on fitted line represent statistically significant periods of declining water levels. Current and proposed threshold levels for bore 61613213 are represented by dotted and dashed lines, respectively.</w:t>
      </w:r>
    </w:p>
    <w:p w14:paraId="5B2A0C96" w14:textId="77777777" w:rsidR="004B413C" w:rsidRDefault="004B413C">
      <w:pPr>
        <w:spacing w:line="338" w:lineRule="exact"/>
        <w:rPr>
          <w:sz w:val="20"/>
          <w:szCs w:val="20"/>
        </w:rPr>
      </w:pPr>
    </w:p>
    <w:p w14:paraId="7731C7C8" w14:textId="77777777" w:rsidR="004B413C" w:rsidRDefault="00EC2FEA">
      <w:pPr>
        <w:spacing w:line="279" w:lineRule="auto"/>
        <w:ind w:firstLine="23"/>
        <w:jc w:val="both"/>
        <w:rPr>
          <w:sz w:val="20"/>
          <w:szCs w:val="20"/>
        </w:rPr>
      </w:pPr>
      <w:r>
        <w:rPr>
          <w:rFonts w:ascii="Arial" w:eastAsia="Arial" w:hAnsi="Arial" w:cs="Arial"/>
          <w:sz w:val="19"/>
          <w:szCs w:val="19"/>
        </w:rPr>
        <w:t>likely due to the degradation of habitats caused by the lower surface waters and extended dry periods during summer (GMEMP 2019). Macroinvertebrate assemblage composition has shifted since the initial 2000 survey (Figure 72). Since 2011, assemblage composition has been shifting away from the 2000 community, suggesting further shifts in composition are likely due to sustained low water levels. Taxa that have disappeared from the wetland include Chydoridae, Leptoceridae, Orthocladiinae and Unioncolidae (Figure 70).</w:t>
      </w:r>
    </w:p>
    <w:p w14:paraId="4BCA3612" w14:textId="77777777" w:rsidR="004B413C" w:rsidRDefault="004B413C">
      <w:pPr>
        <w:spacing w:line="323" w:lineRule="exact"/>
        <w:rPr>
          <w:sz w:val="20"/>
          <w:szCs w:val="20"/>
        </w:rPr>
      </w:pPr>
    </w:p>
    <w:p w14:paraId="27893877" w14:textId="77777777" w:rsidR="004B413C" w:rsidRDefault="00EC2FEA">
      <w:pPr>
        <w:ind w:left="20"/>
        <w:rPr>
          <w:sz w:val="20"/>
          <w:szCs w:val="20"/>
        </w:rPr>
      </w:pPr>
      <w:r>
        <w:rPr>
          <w:rFonts w:ascii="Arial" w:eastAsia="Arial" w:hAnsi="Arial" w:cs="Arial"/>
          <w:b/>
          <w:bCs/>
          <w:sz w:val="20"/>
          <w:szCs w:val="20"/>
        </w:rPr>
        <w:t>Revised water level threshold eﬀects</w:t>
      </w:r>
    </w:p>
    <w:p w14:paraId="56480499" w14:textId="77777777" w:rsidR="004B413C" w:rsidRDefault="004B413C">
      <w:pPr>
        <w:spacing w:line="258" w:lineRule="exact"/>
        <w:rPr>
          <w:sz w:val="20"/>
          <w:szCs w:val="20"/>
        </w:rPr>
      </w:pPr>
    </w:p>
    <w:p w14:paraId="23E5337B" w14:textId="77777777" w:rsidR="004B413C" w:rsidRDefault="00EC2FEA">
      <w:pPr>
        <w:spacing w:line="302" w:lineRule="auto"/>
        <w:ind w:left="20" w:right="20"/>
        <w:rPr>
          <w:sz w:val="20"/>
          <w:szCs w:val="20"/>
        </w:rPr>
      </w:pPr>
      <w:r>
        <w:rPr>
          <w:rFonts w:ascii="Arial" w:eastAsia="Arial" w:hAnsi="Arial" w:cs="Arial"/>
          <w:sz w:val="20"/>
          <w:szCs w:val="20"/>
        </w:rPr>
        <w:t>It is likely that management many of the site values of the Melaleuca Park wetland will be achievable given the projected decline in groundwater levels (Table 24).</w:t>
      </w:r>
    </w:p>
    <w:p w14:paraId="2AF4BD9E" w14:textId="77777777" w:rsidR="004B413C" w:rsidRDefault="004B413C">
      <w:pPr>
        <w:spacing w:line="200" w:lineRule="exact"/>
        <w:rPr>
          <w:sz w:val="20"/>
          <w:szCs w:val="20"/>
        </w:rPr>
      </w:pPr>
    </w:p>
    <w:p w14:paraId="0A1B1844" w14:textId="77777777" w:rsidR="004B413C" w:rsidRDefault="004B413C">
      <w:pPr>
        <w:spacing w:line="200" w:lineRule="exact"/>
        <w:rPr>
          <w:sz w:val="20"/>
          <w:szCs w:val="20"/>
        </w:rPr>
      </w:pPr>
    </w:p>
    <w:p w14:paraId="4C7E8F37" w14:textId="77777777" w:rsidR="004B413C" w:rsidRDefault="004B413C">
      <w:pPr>
        <w:spacing w:line="200" w:lineRule="exact"/>
        <w:rPr>
          <w:sz w:val="20"/>
          <w:szCs w:val="20"/>
        </w:rPr>
      </w:pPr>
    </w:p>
    <w:p w14:paraId="2E4918C2" w14:textId="77777777" w:rsidR="004B413C" w:rsidRDefault="004B413C">
      <w:pPr>
        <w:spacing w:line="200" w:lineRule="exact"/>
        <w:rPr>
          <w:sz w:val="20"/>
          <w:szCs w:val="20"/>
        </w:rPr>
      </w:pPr>
    </w:p>
    <w:p w14:paraId="454793E8" w14:textId="77777777" w:rsidR="004B413C" w:rsidRDefault="004B413C">
      <w:pPr>
        <w:spacing w:line="200" w:lineRule="exact"/>
        <w:rPr>
          <w:sz w:val="20"/>
          <w:szCs w:val="20"/>
        </w:rPr>
      </w:pPr>
    </w:p>
    <w:p w14:paraId="6602056B" w14:textId="77777777" w:rsidR="004B413C" w:rsidRDefault="004B413C">
      <w:pPr>
        <w:spacing w:line="200" w:lineRule="exact"/>
        <w:rPr>
          <w:sz w:val="20"/>
          <w:szCs w:val="20"/>
        </w:rPr>
      </w:pPr>
    </w:p>
    <w:p w14:paraId="7696C76A" w14:textId="77777777" w:rsidR="004B413C" w:rsidRDefault="004B413C">
      <w:pPr>
        <w:spacing w:line="200" w:lineRule="exact"/>
        <w:rPr>
          <w:sz w:val="20"/>
          <w:szCs w:val="20"/>
        </w:rPr>
      </w:pPr>
    </w:p>
    <w:p w14:paraId="116D1CC8" w14:textId="77777777" w:rsidR="004B413C" w:rsidRDefault="004B413C">
      <w:pPr>
        <w:spacing w:line="200" w:lineRule="exact"/>
        <w:rPr>
          <w:sz w:val="20"/>
          <w:szCs w:val="20"/>
        </w:rPr>
      </w:pPr>
    </w:p>
    <w:p w14:paraId="21F5CE18" w14:textId="77777777" w:rsidR="004B413C" w:rsidRDefault="004B413C">
      <w:pPr>
        <w:spacing w:line="200" w:lineRule="exact"/>
        <w:rPr>
          <w:sz w:val="20"/>
          <w:szCs w:val="20"/>
        </w:rPr>
      </w:pPr>
    </w:p>
    <w:p w14:paraId="6DF0335A" w14:textId="77777777" w:rsidR="004B413C" w:rsidRDefault="004B413C">
      <w:pPr>
        <w:spacing w:line="347" w:lineRule="exact"/>
        <w:rPr>
          <w:sz w:val="20"/>
          <w:szCs w:val="20"/>
        </w:rPr>
      </w:pPr>
    </w:p>
    <w:p w14:paraId="32EEEC39" w14:textId="77777777" w:rsidR="004B413C" w:rsidRDefault="00EC2FEA">
      <w:pPr>
        <w:jc w:val="center"/>
        <w:rPr>
          <w:sz w:val="20"/>
          <w:szCs w:val="20"/>
        </w:rPr>
      </w:pPr>
      <w:r>
        <w:rPr>
          <w:rFonts w:ascii="Arial" w:eastAsia="Arial" w:hAnsi="Arial" w:cs="Arial"/>
          <w:sz w:val="20"/>
          <w:szCs w:val="20"/>
        </w:rPr>
        <w:t>105</w:t>
      </w:r>
    </w:p>
    <w:p w14:paraId="12E9092C" w14:textId="77777777" w:rsidR="004B413C" w:rsidRDefault="004B413C">
      <w:pPr>
        <w:sectPr w:rsidR="004B413C">
          <w:pgSz w:w="12240" w:h="15840"/>
          <w:pgMar w:top="1440" w:right="1420" w:bottom="272" w:left="1420" w:header="0" w:footer="0" w:gutter="0"/>
          <w:cols w:space="720" w:equalWidth="0">
            <w:col w:w="9400"/>
          </w:cols>
        </w:sectPr>
      </w:pPr>
    </w:p>
    <w:p w14:paraId="111194E2" w14:textId="77777777" w:rsidR="004B413C" w:rsidRDefault="004B413C">
      <w:pPr>
        <w:spacing w:line="200" w:lineRule="exact"/>
        <w:rPr>
          <w:sz w:val="20"/>
          <w:szCs w:val="20"/>
        </w:rPr>
      </w:pPr>
      <w:bookmarkStart w:id="143" w:name="page106"/>
      <w:bookmarkEnd w:id="143"/>
    </w:p>
    <w:p w14:paraId="6A8968E8" w14:textId="77777777" w:rsidR="004B413C" w:rsidRDefault="004B413C">
      <w:pPr>
        <w:spacing w:line="200" w:lineRule="exact"/>
        <w:rPr>
          <w:sz w:val="20"/>
          <w:szCs w:val="20"/>
        </w:rPr>
      </w:pPr>
    </w:p>
    <w:p w14:paraId="348A7F13" w14:textId="77777777" w:rsidR="004B413C" w:rsidRDefault="004B413C">
      <w:pPr>
        <w:spacing w:line="200" w:lineRule="exact"/>
        <w:rPr>
          <w:sz w:val="20"/>
          <w:szCs w:val="20"/>
        </w:rPr>
      </w:pPr>
    </w:p>
    <w:p w14:paraId="4039B9DE" w14:textId="77777777" w:rsidR="004B413C" w:rsidRDefault="004B413C">
      <w:pPr>
        <w:spacing w:line="200" w:lineRule="exact"/>
        <w:rPr>
          <w:sz w:val="20"/>
          <w:szCs w:val="20"/>
        </w:rPr>
      </w:pPr>
    </w:p>
    <w:p w14:paraId="019C5BCF" w14:textId="77777777" w:rsidR="004B413C" w:rsidRDefault="004B413C">
      <w:pPr>
        <w:spacing w:line="200" w:lineRule="exact"/>
        <w:rPr>
          <w:sz w:val="20"/>
          <w:szCs w:val="20"/>
        </w:rPr>
      </w:pPr>
    </w:p>
    <w:p w14:paraId="667AC5BA" w14:textId="77777777" w:rsidR="004B413C" w:rsidRDefault="004B413C">
      <w:pPr>
        <w:spacing w:line="200" w:lineRule="exact"/>
        <w:rPr>
          <w:sz w:val="20"/>
          <w:szCs w:val="20"/>
        </w:rPr>
      </w:pPr>
    </w:p>
    <w:p w14:paraId="0F004CE3" w14:textId="77777777" w:rsidR="004B413C" w:rsidRDefault="004B413C">
      <w:pPr>
        <w:spacing w:line="200" w:lineRule="exact"/>
        <w:rPr>
          <w:sz w:val="20"/>
          <w:szCs w:val="20"/>
        </w:rPr>
      </w:pPr>
    </w:p>
    <w:p w14:paraId="19925704" w14:textId="77777777" w:rsidR="004B413C" w:rsidRDefault="004B413C">
      <w:pPr>
        <w:spacing w:line="200" w:lineRule="exact"/>
        <w:rPr>
          <w:sz w:val="20"/>
          <w:szCs w:val="20"/>
        </w:rPr>
      </w:pPr>
    </w:p>
    <w:p w14:paraId="1E20F0EC" w14:textId="77777777" w:rsidR="004B413C" w:rsidRDefault="004B413C">
      <w:pPr>
        <w:spacing w:line="200" w:lineRule="exact"/>
        <w:rPr>
          <w:sz w:val="20"/>
          <w:szCs w:val="20"/>
        </w:rPr>
      </w:pPr>
    </w:p>
    <w:p w14:paraId="70C7579C" w14:textId="77777777" w:rsidR="004B413C" w:rsidRDefault="004B413C">
      <w:pPr>
        <w:spacing w:line="200" w:lineRule="exact"/>
        <w:rPr>
          <w:sz w:val="20"/>
          <w:szCs w:val="20"/>
        </w:rPr>
      </w:pPr>
    </w:p>
    <w:p w14:paraId="2A78FF9F" w14:textId="77777777" w:rsidR="004B413C" w:rsidRDefault="004B413C">
      <w:pPr>
        <w:spacing w:line="200" w:lineRule="exact"/>
        <w:rPr>
          <w:sz w:val="20"/>
          <w:szCs w:val="20"/>
        </w:rPr>
      </w:pPr>
    </w:p>
    <w:p w14:paraId="7EF34BA7" w14:textId="77777777" w:rsidR="004B413C" w:rsidRDefault="004B413C">
      <w:pPr>
        <w:spacing w:line="200" w:lineRule="exact"/>
        <w:rPr>
          <w:sz w:val="20"/>
          <w:szCs w:val="20"/>
        </w:rPr>
      </w:pPr>
    </w:p>
    <w:p w14:paraId="56AA3E27" w14:textId="77777777" w:rsidR="004B413C" w:rsidRDefault="004B413C">
      <w:pPr>
        <w:spacing w:line="200" w:lineRule="exact"/>
        <w:rPr>
          <w:sz w:val="20"/>
          <w:szCs w:val="20"/>
        </w:rPr>
      </w:pPr>
    </w:p>
    <w:p w14:paraId="5C1F3B01" w14:textId="77777777" w:rsidR="004B413C" w:rsidRDefault="004B413C">
      <w:pPr>
        <w:spacing w:line="200" w:lineRule="exact"/>
        <w:rPr>
          <w:sz w:val="20"/>
          <w:szCs w:val="20"/>
        </w:rPr>
      </w:pPr>
    </w:p>
    <w:p w14:paraId="3527713A" w14:textId="77777777" w:rsidR="004B413C" w:rsidRDefault="004B413C">
      <w:pPr>
        <w:spacing w:line="200" w:lineRule="exact"/>
        <w:rPr>
          <w:sz w:val="20"/>
          <w:szCs w:val="20"/>
        </w:rPr>
      </w:pPr>
    </w:p>
    <w:p w14:paraId="452F8C12" w14:textId="77777777" w:rsidR="004B413C" w:rsidRDefault="004B413C">
      <w:pPr>
        <w:spacing w:line="200" w:lineRule="exact"/>
        <w:rPr>
          <w:sz w:val="20"/>
          <w:szCs w:val="20"/>
        </w:rPr>
      </w:pPr>
    </w:p>
    <w:p w14:paraId="4C1D6BC0" w14:textId="77777777" w:rsidR="004B413C" w:rsidRDefault="004B413C">
      <w:pPr>
        <w:spacing w:line="200" w:lineRule="exact"/>
        <w:rPr>
          <w:sz w:val="20"/>
          <w:szCs w:val="20"/>
        </w:rPr>
      </w:pPr>
    </w:p>
    <w:p w14:paraId="1FBB7D18" w14:textId="77777777" w:rsidR="004B413C" w:rsidRDefault="004B413C">
      <w:pPr>
        <w:spacing w:line="200" w:lineRule="exact"/>
        <w:rPr>
          <w:sz w:val="20"/>
          <w:szCs w:val="20"/>
        </w:rPr>
      </w:pPr>
    </w:p>
    <w:p w14:paraId="76BABB1C" w14:textId="77777777" w:rsidR="004B413C" w:rsidRDefault="004B413C">
      <w:pPr>
        <w:spacing w:line="200" w:lineRule="exact"/>
        <w:rPr>
          <w:sz w:val="20"/>
          <w:szCs w:val="20"/>
        </w:rPr>
      </w:pPr>
    </w:p>
    <w:p w14:paraId="74A9269E" w14:textId="77777777" w:rsidR="004B413C" w:rsidRDefault="004B413C">
      <w:pPr>
        <w:spacing w:line="200" w:lineRule="exact"/>
        <w:rPr>
          <w:sz w:val="20"/>
          <w:szCs w:val="20"/>
        </w:rPr>
      </w:pPr>
    </w:p>
    <w:p w14:paraId="183B6892" w14:textId="77777777" w:rsidR="004B413C" w:rsidRDefault="004B413C">
      <w:pPr>
        <w:spacing w:line="200" w:lineRule="exact"/>
        <w:rPr>
          <w:sz w:val="20"/>
          <w:szCs w:val="20"/>
        </w:rPr>
      </w:pPr>
    </w:p>
    <w:p w14:paraId="3A27758B" w14:textId="77777777" w:rsidR="004B413C" w:rsidRDefault="004B413C">
      <w:pPr>
        <w:spacing w:line="200" w:lineRule="exact"/>
        <w:rPr>
          <w:sz w:val="20"/>
          <w:szCs w:val="20"/>
        </w:rPr>
      </w:pPr>
    </w:p>
    <w:p w14:paraId="16D51A6F" w14:textId="77777777" w:rsidR="004B413C" w:rsidRDefault="004B413C">
      <w:pPr>
        <w:spacing w:line="200" w:lineRule="exact"/>
        <w:rPr>
          <w:sz w:val="20"/>
          <w:szCs w:val="20"/>
        </w:rPr>
      </w:pPr>
    </w:p>
    <w:p w14:paraId="0863CC00" w14:textId="77777777" w:rsidR="004B413C" w:rsidRDefault="004B413C">
      <w:pPr>
        <w:spacing w:line="200" w:lineRule="exact"/>
        <w:rPr>
          <w:sz w:val="20"/>
          <w:szCs w:val="20"/>
        </w:rPr>
      </w:pPr>
    </w:p>
    <w:p w14:paraId="7795CDE6" w14:textId="77777777" w:rsidR="004B413C" w:rsidRDefault="004B413C">
      <w:pPr>
        <w:spacing w:line="200" w:lineRule="exact"/>
        <w:rPr>
          <w:sz w:val="20"/>
          <w:szCs w:val="20"/>
        </w:rPr>
      </w:pPr>
    </w:p>
    <w:p w14:paraId="4908EFB5" w14:textId="77777777" w:rsidR="004B413C" w:rsidRDefault="004B413C">
      <w:pPr>
        <w:spacing w:line="200" w:lineRule="exact"/>
        <w:rPr>
          <w:sz w:val="20"/>
          <w:szCs w:val="20"/>
        </w:rPr>
      </w:pPr>
    </w:p>
    <w:p w14:paraId="76E0D608" w14:textId="77777777" w:rsidR="004B413C" w:rsidRDefault="004B413C">
      <w:pPr>
        <w:spacing w:line="204" w:lineRule="exact"/>
        <w:rPr>
          <w:sz w:val="20"/>
          <w:szCs w:val="20"/>
        </w:rPr>
      </w:pPr>
    </w:p>
    <w:p w14:paraId="2A7FE499" w14:textId="77777777" w:rsidR="004B413C" w:rsidRDefault="00EC2FEA">
      <w:pPr>
        <w:spacing w:line="257" w:lineRule="auto"/>
        <w:ind w:hanging="6"/>
        <w:jc w:val="both"/>
        <w:rPr>
          <w:sz w:val="20"/>
          <w:szCs w:val="20"/>
        </w:rPr>
      </w:pPr>
      <w:r>
        <w:rPr>
          <w:rFonts w:ascii="Arial" w:eastAsia="Arial" w:hAnsi="Arial" w:cs="Arial"/>
          <w:sz w:val="20"/>
          <w:szCs w:val="20"/>
        </w:rPr>
        <w:t>Table 23: Five year summaries of groundwater level data at Melaleuca Park 173. Data is based from bore 61613213 due to many readings on surface water staﬀ 6162628 being below the minimum reading level of 50.4 mAHD.</w:t>
      </w:r>
    </w:p>
    <w:tbl>
      <w:tblPr>
        <w:tblW w:w="0" w:type="auto"/>
        <w:tblInd w:w="60" w:type="dxa"/>
        <w:tblLayout w:type="fixed"/>
        <w:tblCellMar>
          <w:left w:w="0" w:type="dxa"/>
          <w:right w:w="0" w:type="dxa"/>
        </w:tblCellMar>
        <w:tblLook w:val="04A0" w:firstRow="1" w:lastRow="0" w:firstColumn="1" w:lastColumn="0" w:noHBand="0" w:noVBand="1"/>
      </w:tblPr>
      <w:tblGrid>
        <w:gridCol w:w="1480"/>
        <w:gridCol w:w="1580"/>
        <w:gridCol w:w="1540"/>
        <w:gridCol w:w="1760"/>
        <w:gridCol w:w="940"/>
        <w:gridCol w:w="860"/>
        <w:gridCol w:w="1140"/>
        <w:gridCol w:w="20"/>
      </w:tblGrid>
      <w:tr w:rsidR="004B413C" w14:paraId="515BE418" w14:textId="77777777">
        <w:trPr>
          <w:trHeight w:val="170"/>
        </w:trPr>
        <w:tc>
          <w:tcPr>
            <w:tcW w:w="1480" w:type="dxa"/>
            <w:vMerge w:val="restart"/>
            <w:tcBorders>
              <w:top w:val="single" w:sz="8" w:space="0" w:color="auto"/>
            </w:tcBorders>
            <w:vAlign w:val="bottom"/>
          </w:tcPr>
          <w:p w14:paraId="07718672" w14:textId="77777777" w:rsidR="004B413C" w:rsidRDefault="00EC2FEA">
            <w:pPr>
              <w:ind w:left="100"/>
              <w:rPr>
                <w:sz w:val="20"/>
                <w:szCs w:val="20"/>
              </w:rPr>
            </w:pPr>
            <w:r>
              <w:rPr>
                <w:rFonts w:ascii="Arial" w:eastAsia="Arial" w:hAnsi="Arial" w:cs="Arial"/>
                <w:sz w:val="16"/>
                <w:szCs w:val="16"/>
              </w:rPr>
              <w:t>Period</w:t>
            </w:r>
          </w:p>
        </w:tc>
        <w:tc>
          <w:tcPr>
            <w:tcW w:w="1580" w:type="dxa"/>
            <w:tcBorders>
              <w:top w:val="single" w:sz="8" w:space="0" w:color="auto"/>
            </w:tcBorders>
            <w:vAlign w:val="bottom"/>
          </w:tcPr>
          <w:p w14:paraId="293F741F" w14:textId="77777777" w:rsidR="004B413C" w:rsidRDefault="00EC2FEA">
            <w:pPr>
              <w:spacing w:line="170" w:lineRule="exact"/>
              <w:ind w:right="19"/>
              <w:jc w:val="right"/>
              <w:rPr>
                <w:sz w:val="20"/>
                <w:szCs w:val="20"/>
              </w:rPr>
            </w:pPr>
            <w:r>
              <w:rPr>
                <w:rFonts w:ascii="Arial" w:eastAsia="Arial" w:hAnsi="Arial" w:cs="Arial"/>
                <w:sz w:val="16"/>
                <w:szCs w:val="16"/>
              </w:rPr>
              <w:t>Mean max seasonal</w:t>
            </w:r>
          </w:p>
        </w:tc>
        <w:tc>
          <w:tcPr>
            <w:tcW w:w="1540" w:type="dxa"/>
            <w:tcBorders>
              <w:top w:val="single" w:sz="8" w:space="0" w:color="auto"/>
            </w:tcBorders>
            <w:vAlign w:val="bottom"/>
          </w:tcPr>
          <w:p w14:paraId="02567F4A" w14:textId="77777777" w:rsidR="004B413C" w:rsidRDefault="00EC2FEA">
            <w:pPr>
              <w:spacing w:line="170" w:lineRule="exact"/>
              <w:ind w:right="19"/>
              <w:jc w:val="right"/>
              <w:rPr>
                <w:sz w:val="20"/>
                <w:szCs w:val="20"/>
              </w:rPr>
            </w:pPr>
            <w:r>
              <w:rPr>
                <w:rFonts w:ascii="Arial" w:eastAsia="Arial" w:hAnsi="Arial" w:cs="Arial"/>
                <w:sz w:val="16"/>
                <w:szCs w:val="16"/>
              </w:rPr>
              <w:t>Mean min seasonal</w:t>
            </w:r>
          </w:p>
        </w:tc>
        <w:tc>
          <w:tcPr>
            <w:tcW w:w="1760" w:type="dxa"/>
            <w:tcBorders>
              <w:top w:val="single" w:sz="8" w:space="0" w:color="auto"/>
            </w:tcBorders>
            <w:vAlign w:val="bottom"/>
          </w:tcPr>
          <w:p w14:paraId="4B5DEBEF" w14:textId="77777777" w:rsidR="004B413C" w:rsidRDefault="00EC2FEA">
            <w:pPr>
              <w:spacing w:line="170" w:lineRule="exact"/>
              <w:ind w:right="19"/>
              <w:jc w:val="right"/>
              <w:rPr>
                <w:sz w:val="20"/>
                <w:szCs w:val="20"/>
              </w:rPr>
            </w:pPr>
            <w:r>
              <w:rPr>
                <w:rFonts w:ascii="Arial" w:eastAsia="Arial" w:hAnsi="Arial" w:cs="Arial"/>
                <w:w w:val="99"/>
                <w:sz w:val="16"/>
                <w:szCs w:val="16"/>
              </w:rPr>
              <w:t>Mean seasonal change</w:t>
            </w:r>
          </w:p>
        </w:tc>
        <w:tc>
          <w:tcPr>
            <w:tcW w:w="940" w:type="dxa"/>
            <w:tcBorders>
              <w:top w:val="single" w:sz="8" w:space="0" w:color="auto"/>
            </w:tcBorders>
            <w:vAlign w:val="bottom"/>
          </w:tcPr>
          <w:p w14:paraId="6D31168D" w14:textId="77777777" w:rsidR="004B413C" w:rsidRDefault="00EC2FEA">
            <w:pPr>
              <w:spacing w:line="170" w:lineRule="exact"/>
              <w:ind w:left="140"/>
              <w:rPr>
                <w:sz w:val="20"/>
                <w:szCs w:val="20"/>
              </w:rPr>
            </w:pPr>
            <w:r>
              <w:rPr>
                <w:rFonts w:ascii="Arial" w:eastAsia="Arial" w:hAnsi="Arial" w:cs="Arial"/>
                <w:sz w:val="16"/>
                <w:szCs w:val="16"/>
              </w:rPr>
              <w:t>Month of</w:t>
            </w:r>
          </w:p>
        </w:tc>
        <w:tc>
          <w:tcPr>
            <w:tcW w:w="860" w:type="dxa"/>
            <w:tcBorders>
              <w:top w:val="single" w:sz="8" w:space="0" w:color="auto"/>
            </w:tcBorders>
            <w:vAlign w:val="bottom"/>
          </w:tcPr>
          <w:p w14:paraId="0F3B1131" w14:textId="77777777" w:rsidR="004B413C" w:rsidRDefault="00EC2FEA">
            <w:pPr>
              <w:spacing w:line="170" w:lineRule="exact"/>
              <w:ind w:left="100"/>
              <w:rPr>
                <w:sz w:val="20"/>
                <w:szCs w:val="20"/>
              </w:rPr>
            </w:pPr>
            <w:r>
              <w:rPr>
                <w:rFonts w:ascii="Arial" w:eastAsia="Arial" w:hAnsi="Arial" w:cs="Arial"/>
                <w:sz w:val="16"/>
                <w:szCs w:val="16"/>
              </w:rPr>
              <w:t>Month of</w:t>
            </w:r>
          </w:p>
        </w:tc>
        <w:tc>
          <w:tcPr>
            <w:tcW w:w="1140" w:type="dxa"/>
            <w:tcBorders>
              <w:top w:val="single" w:sz="8" w:space="0" w:color="auto"/>
            </w:tcBorders>
            <w:vAlign w:val="bottom"/>
          </w:tcPr>
          <w:p w14:paraId="680F42EA" w14:textId="77777777" w:rsidR="004B413C" w:rsidRDefault="00EC2FEA">
            <w:pPr>
              <w:spacing w:line="170" w:lineRule="exact"/>
              <w:ind w:right="19"/>
              <w:jc w:val="right"/>
              <w:rPr>
                <w:sz w:val="20"/>
                <w:szCs w:val="20"/>
              </w:rPr>
            </w:pPr>
            <w:r>
              <w:rPr>
                <w:rFonts w:ascii="Arial" w:eastAsia="Arial" w:hAnsi="Arial" w:cs="Arial"/>
                <w:sz w:val="16"/>
                <w:szCs w:val="16"/>
              </w:rPr>
              <w:t>Mean max to</w:t>
            </w:r>
          </w:p>
        </w:tc>
        <w:tc>
          <w:tcPr>
            <w:tcW w:w="0" w:type="dxa"/>
            <w:vAlign w:val="bottom"/>
          </w:tcPr>
          <w:p w14:paraId="2C86FB1A" w14:textId="77777777" w:rsidR="004B413C" w:rsidRDefault="004B413C">
            <w:pPr>
              <w:rPr>
                <w:sz w:val="1"/>
                <w:szCs w:val="1"/>
              </w:rPr>
            </w:pPr>
          </w:p>
        </w:tc>
      </w:tr>
      <w:tr w:rsidR="004B413C" w14:paraId="259B65AB" w14:textId="77777777">
        <w:trPr>
          <w:trHeight w:val="133"/>
        </w:trPr>
        <w:tc>
          <w:tcPr>
            <w:tcW w:w="1480" w:type="dxa"/>
            <w:vMerge/>
            <w:vAlign w:val="bottom"/>
          </w:tcPr>
          <w:p w14:paraId="4D4A49C7" w14:textId="77777777" w:rsidR="004B413C" w:rsidRDefault="004B413C">
            <w:pPr>
              <w:rPr>
                <w:sz w:val="11"/>
                <w:szCs w:val="11"/>
              </w:rPr>
            </w:pPr>
          </w:p>
        </w:tc>
        <w:tc>
          <w:tcPr>
            <w:tcW w:w="1580" w:type="dxa"/>
            <w:vMerge w:val="restart"/>
            <w:vAlign w:val="bottom"/>
          </w:tcPr>
          <w:p w14:paraId="35FD4810" w14:textId="77777777" w:rsidR="004B413C" w:rsidRDefault="00EC2FEA">
            <w:pPr>
              <w:ind w:right="199"/>
              <w:jc w:val="right"/>
              <w:rPr>
                <w:sz w:val="20"/>
                <w:szCs w:val="20"/>
              </w:rPr>
            </w:pPr>
            <w:r>
              <w:rPr>
                <w:rFonts w:ascii="Arial" w:eastAsia="Arial" w:hAnsi="Arial" w:cs="Arial"/>
                <w:sz w:val="16"/>
                <w:szCs w:val="16"/>
              </w:rPr>
              <w:t>level (mAHD)</w:t>
            </w:r>
          </w:p>
        </w:tc>
        <w:tc>
          <w:tcPr>
            <w:tcW w:w="1540" w:type="dxa"/>
            <w:vMerge w:val="restart"/>
            <w:vAlign w:val="bottom"/>
          </w:tcPr>
          <w:p w14:paraId="50C24F73" w14:textId="77777777" w:rsidR="004B413C" w:rsidRDefault="00EC2FEA">
            <w:pPr>
              <w:ind w:right="199"/>
              <w:jc w:val="right"/>
              <w:rPr>
                <w:sz w:val="20"/>
                <w:szCs w:val="20"/>
              </w:rPr>
            </w:pPr>
            <w:r>
              <w:rPr>
                <w:rFonts w:ascii="Arial" w:eastAsia="Arial" w:hAnsi="Arial" w:cs="Arial"/>
                <w:sz w:val="16"/>
                <w:szCs w:val="16"/>
              </w:rPr>
              <w:t>level (mAHD)</w:t>
            </w:r>
          </w:p>
        </w:tc>
        <w:tc>
          <w:tcPr>
            <w:tcW w:w="1760" w:type="dxa"/>
            <w:vMerge w:val="restart"/>
            <w:vAlign w:val="bottom"/>
          </w:tcPr>
          <w:p w14:paraId="496ECD1D" w14:textId="77777777" w:rsidR="004B413C" w:rsidRDefault="00EC2FEA">
            <w:pPr>
              <w:ind w:right="679"/>
              <w:jc w:val="right"/>
              <w:rPr>
                <w:sz w:val="20"/>
                <w:szCs w:val="20"/>
              </w:rPr>
            </w:pPr>
            <w:r>
              <w:rPr>
                <w:rFonts w:ascii="Arial" w:eastAsia="Arial" w:hAnsi="Arial" w:cs="Arial"/>
                <w:sz w:val="16"/>
                <w:szCs w:val="16"/>
              </w:rPr>
              <w:t>(m)</w:t>
            </w:r>
          </w:p>
        </w:tc>
        <w:tc>
          <w:tcPr>
            <w:tcW w:w="940" w:type="dxa"/>
            <w:vMerge w:val="restart"/>
            <w:vAlign w:val="bottom"/>
          </w:tcPr>
          <w:p w14:paraId="3ABF9F50" w14:textId="77777777" w:rsidR="004B413C" w:rsidRDefault="00EC2FEA">
            <w:pPr>
              <w:ind w:left="100"/>
              <w:rPr>
                <w:sz w:val="20"/>
                <w:szCs w:val="20"/>
              </w:rPr>
            </w:pPr>
            <w:r>
              <w:rPr>
                <w:rFonts w:ascii="Arial" w:eastAsia="Arial" w:hAnsi="Arial" w:cs="Arial"/>
                <w:sz w:val="16"/>
                <w:szCs w:val="16"/>
              </w:rPr>
              <w:t>maximum</w:t>
            </w:r>
          </w:p>
        </w:tc>
        <w:tc>
          <w:tcPr>
            <w:tcW w:w="860" w:type="dxa"/>
            <w:vMerge w:val="restart"/>
            <w:vAlign w:val="bottom"/>
          </w:tcPr>
          <w:p w14:paraId="644F885E" w14:textId="77777777" w:rsidR="004B413C" w:rsidRDefault="00EC2FEA">
            <w:pPr>
              <w:ind w:left="100"/>
              <w:rPr>
                <w:sz w:val="20"/>
                <w:szCs w:val="20"/>
              </w:rPr>
            </w:pPr>
            <w:r>
              <w:rPr>
                <w:rFonts w:ascii="Arial" w:eastAsia="Arial" w:hAnsi="Arial" w:cs="Arial"/>
                <w:sz w:val="16"/>
                <w:szCs w:val="16"/>
              </w:rPr>
              <w:t>minimum</w:t>
            </w:r>
          </w:p>
        </w:tc>
        <w:tc>
          <w:tcPr>
            <w:tcW w:w="1140" w:type="dxa"/>
            <w:vMerge w:val="restart"/>
            <w:vAlign w:val="bottom"/>
          </w:tcPr>
          <w:p w14:paraId="5A2F62DA" w14:textId="77777777" w:rsidR="004B413C" w:rsidRDefault="00EC2FEA">
            <w:pPr>
              <w:ind w:right="99"/>
              <w:jc w:val="right"/>
              <w:rPr>
                <w:sz w:val="20"/>
                <w:szCs w:val="20"/>
              </w:rPr>
            </w:pPr>
            <w:r>
              <w:rPr>
                <w:rFonts w:ascii="Arial" w:eastAsia="Arial" w:hAnsi="Arial" w:cs="Arial"/>
                <w:sz w:val="16"/>
                <w:szCs w:val="16"/>
              </w:rPr>
              <w:t>min (days)</w:t>
            </w:r>
          </w:p>
        </w:tc>
        <w:tc>
          <w:tcPr>
            <w:tcW w:w="0" w:type="dxa"/>
            <w:vAlign w:val="bottom"/>
          </w:tcPr>
          <w:p w14:paraId="66F023D4" w14:textId="77777777" w:rsidR="004B413C" w:rsidRDefault="004B413C">
            <w:pPr>
              <w:rPr>
                <w:sz w:val="1"/>
                <w:szCs w:val="1"/>
              </w:rPr>
            </w:pPr>
          </w:p>
        </w:tc>
      </w:tr>
      <w:tr w:rsidR="004B413C" w14:paraId="2F102120" w14:textId="77777777">
        <w:trPr>
          <w:trHeight w:val="96"/>
        </w:trPr>
        <w:tc>
          <w:tcPr>
            <w:tcW w:w="1480" w:type="dxa"/>
            <w:vAlign w:val="bottom"/>
          </w:tcPr>
          <w:p w14:paraId="559808F1" w14:textId="77777777" w:rsidR="004B413C" w:rsidRDefault="004B413C">
            <w:pPr>
              <w:rPr>
                <w:sz w:val="8"/>
                <w:szCs w:val="8"/>
              </w:rPr>
            </w:pPr>
          </w:p>
        </w:tc>
        <w:tc>
          <w:tcPr>
            <w:tcW w:w="1580" w:type="dxa"/>
            <w:vMerge/>
            <w:vAlign w:val="bottom"/>
          </w:tcPr>
          <w:p w14:paraId="449BEBC1" w14:textId="77777777" w:rsidR="004B413C" w:rsidRDefault="004B413C">
            <w:pPr>
              <w:rPr>
                <w:sz w:val="8"/>
                <w:szCs w:val="8"/>
              </w:rPr>
            </w:pPr>
          </w:p>
        </w:tc>
        <w:tc>
          <w:tcPr>
            <w:tcW w:w="1540" w:type="dxa"/>
            <w:vMerge/>
            <w:vAlign w:val="bottom"/>
          </w:tcPr>
          <w:p w14:paraId="2CB01BAA" w14:textId="77777777" w:rsidR="004B413C" w:rsidRDefault="004B413C">
            <w:pPr>
              <w:rPr>
                <w:sz w:val="8"/>
                <w:szCs w:val="8"/>
              </w:rPr>
            </w:pPr>
          </w:p>
        </w:tc>
        <w:tc>
          <w:tcPr>
            <w:tcW w:w="1760" w:type="dxa"/>
            <w:vMerge/>
            <w:vAlign w:val="bottom"/>
          </w:tcPr>
          <w:p w14:paraId="7B220658" w14:textId="77777777" w:rsidR="004B413C" w:rsidRDefault="004B413C">
            <w:pPr>
              <w:rPr>
                <w:sz w:val="8"/>
                <w:szCs w:val="8"/>
              </w:rPr>
            </w:pPr>
          </w:p>
        </w:tc>
        <w:tc>
          <w:tcPr>
            <w:tcW w:w="940" w:type="dxa"/>
            <w:vMerge/>
            <w:vAlign w:val="bottom"/>
          </w:tcPr>
          <w:p w14:paraId="635A6A02" w14:textId="77777777" w:rsidR="004B413C" w:rsidRDefault="004B413C">
            <w:pPr>
              <w:rPr>
                <w:sz w:val="8"/>
                <w:szCs w:val="8"/>
              </w:rPr>
            </w:pPr>
          </w:p>
        </w:tc>
        <w:tc>
          <w:tcPr>
            <w:tcW w:w="860" w:type="dxa"/>
            <w:vMerge/>
            <w:vAlign w:val="bottom"/>
          </w:tcPr>
          <w:p w14:paraId="1EA1BB4D" w14:textId="77777777" w:rsidR="004B413C" w:rsidRDefault="004B413C">
            <w:pPr>
              <w:rPr>
                <w:sz w:val="8"/>
                <w:szCs w:val="8"/>
              </w:rPr>
            </w:pPr>
          </w:p>
        </w:tc>
        <w:tc>
          <w:tcPr>
            <w:tcW w:w="1140" w:type="dxa"/>
            <w:vMerge/>
            <w:vAlign w:val="bottom"/>
          </w:tcPr>
          <w:p w14:paraId="3D9B3404" w14:textId="77777777" w:rsidR="004B413C" w:rsidRDefault="004B413C">
            <w:pPr>
              <w:rPr>
                <w:sz w:val="8"/>
                <w:szCs w:val="8"/>
              </w:rPr>
            </w:pPr>
          </w:p>
        </w:tc>
        <w:tc>
          <w:tcPr>
            <w:tcW w:w="0" w:type="dxa"/>
            <w:vAlign w:val="bottom"/>
          </w:tcPr>
          <w:p w14:paraId="06275C64" w14:textId="77777777" w:rsidR="004B413C" w:rsidRDefault="004B413C">
            <w:pPr>
              <w:rPr>
                <w:sz w:val="1"/>
                <w:szCs w:val="1"/>
              </w:rPr>
            </w:pPr>
          </w:p>
        </w:tc>
      </w:tr>
      <w:tr w:rsidR="004B413C" w14:paraId="15CDEE05" w14:textId="77777777">
        <w:trPr>
          <w:trHeight w:val="40"/>
        </w:trPr>
        <w:tc>
          <w:tcPr>
            <w:tcW w:w="1480" w:type="dxa"/>
            <w:tcBorders>
              <w:bottom w:val="single" w:sz="8" w:space="0" w:color="auto"/>
            </w:tcBorders>
            <w:vAlign w:val="bottom"/>
          </w:tcPr>
          <w:p w14:paraId="18D39654" w14:textId="77777777" w:rsidR="004B413C" w:rsidRDefault="004B413C">
            <w:pPr>
              <w:rPr>
                <w:sz w:val="3"/>
                <w:szCs w:val="3"/>
              </w:rPr>
            </w:pPr>
          </w:p>
        </w:tc>
        <w:tc>
          <w:tcPr>
            <w:tcW w:w="1580" w:type="dxa"/>
            <w:tcBorders>
              <w:bottom w:val="single" w:sz="8" w:space="0" w:color="auto"/>
            </w:tcBorders>
            <w:vAlign w:val="bottom"/>
          </w:tcPr>
          <w:p w14:paraId="083AD5DB" w14:textId="77777777" w:rsidR="004B413C" w:rsidRDefault="004B413C">
            <w:pPr>
              <w:rPr>
                <w:sz w:val="3"/>
                <w:szCs w:val="3"/>
              </w:rPr>
            </w:pPr>
          </w:p>
        </w:tc>
        <w:tc>
          <w:tcPr>
            <w:tcW w:w="1540" w:type="dxa"/>
            <w:tcBorders>
              <w:bottom w:val="single" w:sz="8" w:space="0" w:color="auto"/>
            </w:tcBorders>
            <w:vAlign w:val="bottom"/>
          </w:tcPr>
          <w:p w14:paraId="542AF505" w14:textId="77777777" w:rsidR="004B413C" w:rsidRDefault="004B413C">
            <w:pPr>
              <w:rPr>
                <w:sz w:val="3"/>
                <w:szCs w:val="3"/>
              </w:rPr>
            </w:pPr>
          </w:p>
        </w:tc>
        <w:tc>
          <w:tcPr>
            <w:tcW w:w="1760" w:type="dxa"/>
            <w:tcBorders>
              <w:bottom w:val="single" w:sz="8" w:space="0" w:color="auto"/>
            </w:tcBorders>
            <w:vAlign w:val="bottom"/>
          </w:tcPr>
          <w:p w14:paraId="0F069F14" w14:textId="77777777" w:rsidR="004B413C" w:rsidRDefault="004B413C">
            <w:pPr>
              <w:rPr>
                <w:sz w:val="3"/>
                <w:szCs w:val="3"/>
              </w:rPr>
            </w:pPr>
          </w:p>
        </w:tc>
        <w:tc>
          <w:tcPr>
            <w:tcW w:w="940" w:type="dxa"/>
            <w:tcBorders>
              <w:bottom w:val="single" w:sz="8" w:space="0" w:color="auto"/>
            </w:tcBorders>
            <w:vAlign w:val="bottom"/>
          </w:tcPr>
          <w:p w14:paraId="0C118914" w14:textId="77777777" w:rsidR="004B413C" w:rsidRDefault="004B413C">
            <w:pPr>
              <w:rPr>
                <w:sz w:val="3"/>
                <w:szCs w:val="3"/>
              </w:rPr>
            </w:pPr>
          </w:p>
        </w:tc>
        <w:tc>
          <w:tcPr>
            <w:tcW w:w="860" w:type="dxa"/>
            <w:tcBorders>
              <w:bottom w:val="single" w:sz="8" w:space="0" w:color="auto"/>
            </w:tcBorders>
            <w:vAlign w:val="bottom"/>
          </w:tcPr>
          <w:p w14:paraId="17C46A55" w14:textId="77777777" w:rsidR="004B413C" w:rsidRDefault="004B413C">
            <w:pPr>
              <w:rPr>
                <w:sz w:val="3"/>
                <w:szCs w:val="3"/>
              </w:rPr>
            </w:pPr>
          </w:p>
        </w:tc>
        <w:tc>
          <w:tcPr>
            <w:tcW w:w="1140" w:type="dxa"/>
            <w:tcBorders>
              <w:bottom w:val="single" w:sz="8" w:space="0" w:color="auto"/>
            </w:tcBorders>
            <w:vAlign w:val="bottom"/>
          </w:tcPr>
          <w:p w14:paraId="652FFCD8" w14:textId="77777777" w:rsidR="004B413C" w:rsidRDefault="004B413C">
            <w:pPr>
              <w:rPr>
                <w:sz w:val="3"/>
                <w:szCs w:val="3"/>
              </w:rPr>
            </w:pPr>
          </w:p>
        </w:tc>
        <w:tc>
          <w:tcPr>
            <w:tcW w:w="0" w:type="dxa"/>
            <w:vAlign w:val="bottom"/>
          </w:tcPr>
          <w:p w14:paraId="7D03CC9F" w14:textId="77777777" w:rsidR="004B413C" w:rsidRDefault="004B413C">
            <w:pPr>
              <w:rPr>
                <w:sz w:val="1"/>
                <w:szCs w:val="1"/>
              </w:rPr>
            </w:pPr>
          </w:p>
        </w:tc>
      </w:tr>
      <w:tr w:rsidR="004B413C" w14:paraId="560E49B8" w14:textId="77777777">
        <w:trPr>
          <w:trHeight w:val="181"/>
        </w:trPr>
        <w:tc>
          <w:tcPr>
            <w:tcW w:w="1480" w:type="dxa"/>
            <w:vAlign w:val="bottom"/>
          </w:tcPr>
          <w:p w14:paraId="1830EBD8" w14:textId="77777777" w:rsidR="004B413C" w:rsidRDefault="00EC2FEA">
            <w:pPr>
              <w:spacing w:line="181" w:lineRule="exact"/>
              <w:ind w:left="100"/>
              <w:rPr>
                <w:sz w:val="20"/>
                <w:szCs w:val="20"/>
              </w:rPr>
            </w:pPr>
            <w:r>
              <w:rPr>
                <w:rFonts w:ascii="Arial" w:eastAsia="Arial" w:hAnsi="Arial" w:cs="Arial"/>
                <w:sz w:val="16"/>
                <w:szCs w:val="16"/>
              </w:rPr>
              <w:t>08/1994 - 07/1999</w:t>
            </w:r>
          </w:p>
        </w:tc>
        <w:tc>
          <w:tcPr>
            <w:tcW w:w="1580" w:type="dxa"/>
            <w:vAlign w:val="bottom"/>
          </w:tcPr>
          <w:p w14:paraId="27D46F86" w14:textId="77777777" w:rsidR="004B413C" w:rsidRDefault="00EC2FEA">
            <w:pPr>
              <w:spacing w:line="181" w:lineRule="exact"/>
              <w:ind w:right="19"/>
              <w:jc w:val="right"/>
              <w:rPr>
                <w:sz w:val="20"/>
                <w:szCs w:val="20"/>
              </w:rPr>
            </w:pPr>
            <w:r>
              <w:rPr>
                <w:rFonts w:ascii="Arial" w:eastAsia="Arial" w:hAnsi="Arial" w:cs="Arial"/>
                <w:sz w:val="16"/>
                <w:szCs w:val="16"/>
              </w:rPr>
              <w:t>50.9</w:t>
            </w:r>
          </w:p>
        </w:tc>
        <w:tc>
          <w:tcPr>
            <w:tcW w:w="1540" w:type="dxa"/>
            <w:vAlign w:val="bottom"/>
          </w:tcPr>
          <w:p w14:paraId="1BC7280C" w14:textId="77777777" w:rsidR="004B413C" w:rsidRDefault="00EC2FEA">
            <w:pPr>
              <w:spacing w:line="181" w:lineRule="exact"/>
              <w:ind w:right="19"/>
              <w:jc w:val="right"/>
              <w:rPr>
                <w:sz w:val="20"/>
                <w:szCs w:val="20"/>
              </w:rPr>
            </w:pPr>
            <w:r>
              <w:rPr>
                <w:rFonts w:ascii="Arial" w:eastAsia="Arial" w:hAnsi="Arial" w:cs="Arial"/>
                <w:sz w:val="16"/>
                <w:szCs w:val="16"/>
              </w:rPr>
              <w:t>49.2</w:t>
            </w:r>
          </w:p>
        </w:tc>
        <w:tc>
          <w:tcPr>
            <w:tcW w:w="1760" w:type="dxa"/>
            <w:vAlign w:val="bottom"/>
          </w:tcPr>
          <w:p w14:paraId="425808F6" w14:textId="77777777" w:rsidR="004B413C" w:rsidRDefault="00EC2FEA">
            <w:pPr>
              <w:spacing w:line="181" w:lineRule="exact"/>
              <w:ind w:right="19"/>
              <w:jc w:val="right"/>
              <w:rPr>
                <w:sz w:val="20"/>
                <w:szCs w:val="20"/>
              </w:rPr>
            </w:pPr>
            <w:r>
              <w:rPr>
                <w:rFonts w:ascii="Arial" w:eastAsia="Arial" w:hAnsi="Arial" w:cs="Arial"/>
                <w:sz w:val="16"/>
                <w:szCs w:val="16"/>
              </w:rPr>
              <w:t>1.73</w:t>
            </w:r>
          </w:p>
        </w:tc>
        <w:tc>
          <w:tcPr>
            <w:tcW w:w="940" w:type="dxa"/>
            <w:vAlign w:val="bottom"/>
          </w:tcPr>
          <w:p w14:paraId="465C8C79" w14:textId="77777777" w:rsidR="004B413C" w:rsidRDefault="00EC2FEA">
            <w:pPr>
              <w:spacing w:line="181" w:lineRule="exact"/>
              <w:ind w:left="100"/>
              <w:rPr>
                <w:sz w:val="20"/>
                <w:szCs w:val="20"/>
              </w:rPr>
            </w:pPr>
            <w:r>
              <w:rPr>
                <w:rFonts w:ascii="Arial" w:eastAsia="Arial" w:hAnsi="Arial" w:cs="Arial"/>
                <w:sz w:val="16"/>
                <w:szCs w:val="16"/>
              </w:rPr>
              <w:t>September</w:t>
            </w:r>
          </w:p>
        </w:tc>
        <w:tc>
          <w:tcPr>
            <w:tcW w:w="860" w:type="dxa"/>
            <w:vAlign w:val="bottom"/>
          </w:tcPr>
          <w:p w14:paraId="6785E641" w14:textId="77777777" w:rsidR="004B413C" w:rsidRDefault="00EC2FEA">
            <w:pPr>
              <w:spacing w:line="181" w:lineRule="exact"/>
              <w:ind w:left="100"/>
              <w:rPr>
                <w:sz w:val="20"/>
                <w:szCs w:val="20"/>
              </w:rPr>
            </w:pPr>
            <w:r>
              <w:rPr>
                <w:rFonts w:ascii="Arial" w:eastAsia="Arial" w:hAnsi="Arial" w:cs="Arial"/>
                <w:sz w:val="16"/>
                <w:szCs w:val="16"/>
              </w:rPr>
              <w:t>May</w:t>
            </w:r>
          </w:p>
        </w:tc>
        <w:tc>
          <w:tcPr>
            <w:tcW w:w="1140" w:type="dxa"/>
            <w:vAlign w:val="bottom"/>
          </w:tcPr>
          <w:p w14:paraId="16DF45D3" w14:textId="77777777" w:rsidR="004B413C" w:rsidRDefault="00EC2FEA">
            <w:pPr>
              <w:spacing w:line="181" w:lineRule="exact"/>
              <w:ind w:right="19"/>
              <w:jc w:val="right"/>
              <w:rPr>
                <w:sz w:val="20"/>
                <w:szCs w:val="20"/>
              </w:rPr>
            </w:pPr>
            <w:r>
              <w:rPr>
                <w:rFonts w:ascii="Arial" w:eastAsia="Arial" w:hAnsi="Arial" w:cs="Arial"/>
                <w:sz w:val="16"/>
                <w:szCs w:val="16"/>
              </w:rPr>
              <w:t>242</w:t>
            </w:r>
          </w:p>
        </w:tc>
        <w:tc>
          <w:tcPr>
            <w:tcW w:w="0" w:type="dxa"/>
            <w:vAlign w:val="bottom"/>
          </w:tcPr>
          <w:p w14:paraId="0E866CF2" w14:textId="77777777" w:rsidR="004B413C" w:rsidRDefault="004B413C">
            <w:pPr>
              <w:rPr>
                <w:sz w:val="1"/>
                <w:szCs w:val="1"/>
              </w:rPr>
            </w:pPr>
          </w:p>
        </w:tc>
      </w:tr>
      <w:tr w:rsidR="004B413C" w14:paraId="489C14DA" w14:textId="77777777">
        <w:trPr>
          <w:trHeight w:val="194"/>
        </w:trPr>
        <w:tc>
          <w:tcPr>
            <w:tcW w:w="1480" w:type="dxa"/>
            <w:vAlign w:val="bottom"/>
          </w:tcPr>
          <w:p w14:paraId="7D2EEE75" w14:textId="77777777" w:rsidR="004B413C" w:rsidRDefault="00EC2FEA">
            <w:pPr>
              <w:ind w:left="100"/>
              <w:rPr>
                <w:sz w:val="20"/>
                <w:szCs w:val="20"/>
              </w:rPr>
            </w:pPr>
            <w:r>
              <w:rPr>
                <w:rFonts w:ascii="Arial" w:eastAsia="Arial" w:hAnsi="Arial" w:cs="Arial"/>
                <w:sz w:val="16"/>
                <w:szCs w:val="16"/>
              </w:rPr>
              <w:t>08/1999 - 07/2004</w:t>
            </w:r>
          </w:p>
        </w:tc>
        <w:tc>
          <w:tcPr>
            <w:tcW w:w="1580" w:type="dxa"/>
            <w:vAlign w:val="bottom"/>
          </w:tcPr>
          <w:p w14:paraId="0C7EFDD0" w14:textId="77777777" w:rsidR="004B413C" w:rsidRDefault="00EC2FEA">
            <w:pPr>
              <w:ind w:right="19"/>
              <w:jc w:val="right"/>
              <w:rPr>
                <w:sz w:val="20"/>
                <w:szCs w:val="20"/>
              </w:rPr>
            </w:pPr>
            <w:r>
              <w:rPr>
                <w:rFonts w:ascii="Arial" w:eastAsia="Arial" w:hAnsi="Arial" w:cs="Arial"/>
                <w:sz w:val="16"/>
                <w:szCs w:val="16"/>
              </w:rPr>
              <w:t>50.8</w:t>
            </w:r>
          </w:p>
        </w:tc>
        <w:tc>
          <w:tcPr>
            <w:tcW w:w="1540" w:type="dxa"/>
            <w:vAlign w:val="bottom"/>
          </w:tcPr>
          <w:p w14:paraId="7EDBB90D" w14:textId="77777777" w:rsidR="004B413C" w:rsidRDefault="00EC2FEA">
            <w:pPr>
              <w:ind w:right="19"/>
              <w:jc w:val="right"/>
              <w:rPr>
                <w:sz w:val="20"/>
                <w:szCs w:val="20"/>
              </w:rPr>
            </w:pPr>
            <w:r>
              <w:rPr>
                <w:rFonts w:ascii="Arial" w:eastAsia="Arial" w:hAnsi="Arial" w:cs="Arial"/>
                <w:sz w:val="16"/>
                <w:szCs w:val="16"/>
              </w:rPr>
              <w:t>49.1</w:t>
            </w:r>
          </w:p>
        </w:tc>
        <w:tc>
          <w:tcPr>
            <w:tcW w:w="1760" w:type="dxa"/>
            <w:vAlign w:val="bottom"/>
          </w:tcPr>
          <w:p w14:paraId="4E57132B" w14:textId="77777777" w:rsidR="004B413C" w:rsidRDefault="00EC2FEA">
            <w:pPr>
              <w:ind w:right="19"/>
              <w:jc w:val="right"/>
              <w:rPr>
                <w:sz w:val="20"/>
                <w:szCs w:val="20"/>
              </w:rPr>
            </w:pPr>
            <w:r>
              <w:rPr>
                <w:rFonts w:ascii="Arial" w:eastAsia="Arial" w:hAnsi="Arial" w:cs="Arial"/>
                <w:sz w:val="16"/>
                <w:szCs w:val="16"/>
              </w:rPr>
              <w:t>1.66</w:t>
            </w:r>
          </w:p>
        </w:tc>
        <w:tc>
          <w:tcPr>
            <w:tcW w:w="940" w:type="dxa"/>
            <w:vAlign w:val="bottom"/>
          </w:tcPr>
          <w:p w14:paraId="7D8744BD" w14:textId="77777777" w:rsidR="004B413C" w:rsidRDefault="00EC2FEA">
            <w:pPr>
              <w:ind w:left="100"/>
              <w:rPr>
                <w:sz w:val="20"/>
                <w:szCs w:val="20"/>
              </w:rPr>
            </w:pPr>
            <w:r>
              <w:rPr>
                <w:rFonts w:ascii="Arial" w:eastAsia="Arial" w:hAnsi="Arial" w:cs="Arial"/>
                <w:sz w:val="16"/>
                <w:szCs w:val="16"/>
              </w:rPr>
              <w:t>September</w:t>
            </w:r>
          </w:p>
        </w:tc>
        <w:tc>
          <w:tcPr>
            <w:tcW w:w="860" w:type="dxa"/>
            <w:vAlign w:val="bottom"/>
          </w:tcPr>
          <w:p w14:paraId="49650AFC" w14:textId="77777777" w:rsidR="004B413C" w:rsidRDefault="00EC2FEA">
            <w:pPr>
              <w:ind w:left="100"/>
              <w:rPr>
                <w:sz w:val="20"/>
                <w:szCs w:val="20"/>
              </w:rPr>
            </w:pPr>
            <w:r>
              <w:rPr>
                <w:rFonts w:ascii="Arial" w:eastAsia="Arial" w:hAnsi="Arial" w:cs="Arial"/>
                <w:sz w:val="16"/>
                <w:szCs w:val="16"/>
              </w:rPr>
              <w:t>May</w:t>
            </w:r>
          </w:p>
        </w:tc>
        <w:tc>
          <w:tcPr>
            <w:tcW w:w="1140" w:type="dxa"/>
            <w:vAlign w:val="bottom"/>
          </w:tcPr>
          <w:p w14:paraId="446336FE" w14:textId="77777777" w:rsidR="004B413C" w:rsidRDefault="00EC2FEA">
            <w:pPr>
              <w:ind w:right="19"/>
              <w:jc w:val="right"/>
              <w:rPr>
                <w:sz w:val="20"/>
                <w:szCs w:val="20"/>
              </w:rPr>
            </w:pPr>
            <w:r>
              <w:rPr>
                <w:rFonts w:ascii="Arial" w:eastAsia="Arial" w:hAnsi="Arial" w:cs="Arial"/>
                <w:sz w:val="16"/>
                <w:szCs w:val="16"/>
              </w:rPr>
              <w:t>220</w:t>
            </w:r>
          </w:p>
        </w:tc>
        <w:tc>
          <w:tcPr>
            <w:tcW w:w="0" w:type="dxa"/>
            <w:vAlign w:val="bottom"/>
          </w:tcPr>
          <w:p w14:paraId="2D41991F" w14:textId="77777777" w:rsidR="004B413C" w:rsidRDefault="004B413C">
            <w:pPr>
              <w:rPr>
                <w:sz w:val="1"/>
                <w:szCs w:val="1"/>
              </w:rPr>
            </w:pPr>
          </w:p>
        </w:tc>
      </w:tr>
      <w:tr w:rsidR="004B413C" w14:paraId="6F77921F" w14:textId="77777777">
        <w:trPr>
          <w:trHeight w:val="194"/>
        </w:trPr>
        <w:tc>
          <w:tcPr>
            <w:tcW w:w="1480" w:type="dxa"/>
            <w:vAlign w:val="bottom"/>
          </w:tcPr>
          <w:p w14:paraId="26D8B9D3" w14:textId="77777777" w:rsidR="004B413C" w:rsidRDefault="00EC2FEA">
            <w:pPr>
              <w:ind w:left="100"/>
              <w:rPr>
                <w:sz w:val="20"/>
                <w:szCs w:val="20"/>
              </w:rPr>
            </w:pPr>
            <w:r>
              <w:rPr>
                <w:rFonts w:ascii="Arial" w:eastAsia="Arial" w:hAnsi="Arial" w:cs="Arial"/>
                <w:sz w:val="16"/>
                <w:szCs w:val="16"/>
              </w:rPr>
              <w:t>08/2004 - 07/2009</w:t>
            </w:r>
          </w:p>
        </w:tc>
        <w:tc>
          <w:tcPr>
            <w:tcW w:w="1580" w:type="dxa"/>
            <w:vAlign w:val="bottom"/>
          </w:tcPr>
          <w:p w14:paraId="635DAA31" w14:textId="77777777" w:rsidR="004B413C" w:rsidRDefault="00EC2FEA">
            <w:pPr>
              <w:ind w:right="19"/>
              <w:jc w:val="right"/>
              <w:rPr>
                <w:sz w:val="20"/>
                <w:szCs w:val="20"/>
              </w:rPr>
            </w:pPr>
            <w:r>
              <w:rPr>
                <w:rFonts w:ascii="Arial" w:eastAsia="Arial" w:hAnsi="Arial" w:cs="Arial"/>
                <w:sz w:val="16"/>
                <w:szCs w:val="16"/>
              </w:rPr>
              <w:t>50.6</w:t>
            </w:r>
          </w:p>
        </w:tc>
        <w:tc>
          <w:tcPr>
            <w:tcW w:w="1540" w:type="dxa"/>
            <w:vAlign w:val="bottom"/>
          </w:tcPr>
          <w:p w14:paraId="1B571223" w14:textId="77777777" w:rsidR="004B413C" w:rsidRDefault="00EC2FEA">
            <w:pPr>
              <w:ind w:right="19"/>
              <w:jc w:val="right"/>
              <w:rPr>
                <w:sz w:val="20"/>
                <w:szCs w:val="20"/>
              </w:rPr>
            </w:pPr>
            <w:r>
              <w:rPr>
                <w:rFonts w:ascii="Arial" w:eastAsia="Arial" w:hAnsi="Arial" w:cs="Arial"/>
                <w:sz w:val="16"/>
                <w:szCs w:val="16"/>
              </w:rPr>
              <w:t>49.0</w:t>
            </w:r>
          </w:p>
        </w:tc>
        <w:tc>
          <w:tcPr>
            <w:tcW w:w="1760" w:type="dxa"/>
            <w:vAlign w:val="bottom"/>
          </w:tcPr>
          <w:p w14:paraId="765F979D" w14:textId="77777777" w:rsidR="004B413C" w:rsidRDefault="00EC2FEA">
            <w:pPr>
              <w:ind w:right="19"/>
              <w:jc w:val="right"/>
              <w:rPr>
                <w:sz w:val="20"/>
                <w:szCs w:val="20"/>
              </w:rPr>
            </w:pPr>
            <w:r>
              <w:rPr>
                <w:rFonts w:ascii="Arial" w:eastAsia="Arial" w:hAnsi="Arial" w:cs="Arial"/>
                <w:sz w:val="16"/>
                <w:szCs w:val="16"/>
              </w:rPr>
              <w:t>1.59</w:t>
            </w:r>
          </w:p>
        </w:tc>
        <w:tc>
          <w:tcPr>
            <w:tcW w:w="940" w:type="dxa"/>
            <w:vAlign w:val="bottom"/>
          </w:tcPr>
          <w:p w14:paraId="4C484624" w14:textId="77777777" w:rsidR="004B413C" w:rsidRDefault="00EC2FEA">
            <w:pPr>
              <w:ind w:left="100"/>
              <w:rPr>
                <w:sz w:val="20"/>
                <w:szCs w:val="20"/>
              </w:rPr>
            </w:pPr>
            <w:r>
              <w:rPr>
                <w:rFonts w:ascii="Arial" w:eastAsia="Arial" w:hAnsi="Arial" w:cs="Arial"/>
                <w:sz w:val="16"/>
                <w:szCs w:val="16"/>
              </w:rPr>
              <w:t>September</w:t>
            </w:r>
          </w:p>
        </w:tc>
        <w:tc>
          <w:tcPr>
            <w:tcW w:w="860" w:type="dxa"/>
            <w:vAlign w:val="bottom"/>
          </w:tcPr>
          <w:p w14:paraId="0BB7A055" w14:textId="77777777" w:rsidR="004B413C" w:rsidRDefault="00EC2FEA">
            <w:pPr>
              <w:ind w:left="100"/>
              <w:rPr>
                <w:sz w:val="20"/>
                <w:szCs w:val="20"/>
              </w:rPr>
            </w:pPr>
            <w:r>
              <w:rPr>
                <w:rFonts w:ascii="Arial" w:eastAsia="Arial" w:hAnsi="Arial" w:cs="Arial"/>
                <w:sz w:val="16"/>
                <w:szCs w:val="16"/>
              </w:rPr>
              <w:t>May</w:t>
            </w:r>
          </w:p>
        </w:tc>
        <w:tc>
          <w:tcPr>
            <w:tcW w:w="1140" w:type="dxa"/>
            <w:vAlign w:val="bottom"/>
          </w:tcPr>
          <w:p w14:paraId="1E8E9AC6" w14:textId="77777777" w:rsidR="004B413C" w:rsidRDefault="00EC2FEA">
            <w:pPr>
              <w:ind w:right="19"/>
              <w:jc w:val="right"/>
              <w:rPr>
                <w:sz w:val="20"/>
                <w:szCs w:val="20"/>
              </w:rPr>
            </w:pPr>
            <w:r>
              <w:rPr>
                <w:rFonts w:ascii="Arial" w:eastAsia="Arial" w:hAnsi="Arial" w:cs="Arial"/>
                <w:sz w:val="16"/>
                <w:szCs w:val="16"/>
              </w:rPr>
              <w:t>168</w:t>
            </w:r>
          </w:p>
        </w:tc>
        <w:tc>
          <w:tcPr>
            <w:tcW w:w="0" w:type="dxa"/>
            <w:vAlign w:val="bottom"/>
          </w:tcPr>
          <w:p w14:paraId="5FD452C1" w14:textId="77777777" w:rsidR="004B413C" w:rsidRDefault="004B413C">
            <w:pPr>
              <w:rPr>
                <w:sz w:val="1"/>
                <w:szCs w:val="1"/>
              </w:rPr>
            </w:pPr>
          </w:p>
        </w:tc>
      </w:tr>
      <w:tr w:rsidR="004B413C" w14:paraId="6E6A5586" w14:textId="77777777">
        <w:trPr>
          <w:trHeight w:val="194"/>
        </w:trPr>
        <w:tc>
          <w:tcPr>
            <w:tcW w:w="1480" w:type="dxa"/>
            <w:vAlign w:val="bottom"/>
          </w:tcPr>
          <w:p w14:paraId="592DB190" w14:textId="77777777" w:rsidR="004B413C" w:rsidRDefault="00EC2FEA">
            <w:pPr>
              <w:ind w:left="100"/>
              <w:rPr>
                <w:sz w:val="20"/>
                <w:szCs w:val="20"/>
              </w:rPr>
            </w:pPr>
            <w:r>
              <w:rPr>
                <w:rFonts w:ascii="Arial" w:eastAsia="Arial" w:hAnsi="Arial" w:cs="Arial"/>
                <w:sz w:val="16"/>
                <w:szCs w:val="16"/>
              </w:rPr>
              <w:t>08/2009 - 07/2014</w:t>
            </w:r>
          </w:p>
        </w:tc>
        <w:tc>
          <w:tcPr>
            <w:tcW w:w="1580" w:type="dxa"/>
            <w:vAlign w:val="bottom"/>
          </w:tcPr>
          <w:p w14:paraId="4901B65B" w14:textId="77777777" w:rsidR="004B413C" w:rsidRDefault="00EC2FEA">
            <w:pPr>
              <w:ind w:right="19"/>
              <w:jc w:val="right"/>
              <w:rPr>
                <w:sz w:val="20"/>
                <w:szCs w:val="20"/>
              </w:rPr>
            </w:pPr>
            <w:r>
              <w:rPr>
                <w:rFonts w:ascii="Arial" w:eastAsia="Arial" w:hAnsi="Arial" w:cs="Arial"/>
                <w:sz w:val="16"/>
                <w:szCs w:val="16"/>
              </w:rPr>
              <w:t>50.0</w:t>
            </w:r>
          </w:p>
        </w:tc>
        <w:tc>
          <w:tcPr>
            <w:tcW w:w="1540" w:type="dxa"/>
            <w:vAlign w:val="bottom"/>
          </w:tcPr>
          <w:p w14:paraId="61BDA11D" w14:textId="77777777" w:rsidR="004B413C" w:rsidRDefault="00EC2FEA">
            <w:pPr>
              <w:ind w:right="19"/>
              <w:jc w:val="right"/>
              <w:rPr>
                <w:sz w:val="20"/>
                <w:szCs w:val="20"/>
              </w:rPr>
            </w:pPr>
            <w:r>
              <w:rPr>
                <w:rFonts w:ascii="Arial" w:eastAsia="Arial" w:hAnsi="Arial" w:cs="Arial"/>
                <w:sz w:val="16"/>
                <w:szCs w:val="16"/>
              </w:rPr>
              <w:t>48.7</w:t>
            </w:r>
          </w:p>
        </w:tc>
        <w:tc>
          <w:tcPr>
            <w:tcW w:w="1760" w:type="dxa"/>
            <w:vAlign w:val="bottom"/>
          </w:tcPr>
          <w:p w14:paraId="42DAD07E" w14:textId="77777777" w:rsidR="004B413C" w:rsidRDefault="00EC2FEA">
            <w:pPr>
              <w:ind w:right="19"/>
              <w:jc w:val="right"/>
              <w:rPr>
                <w:sz w:val="20"/>
                <w:szCs w:val="20"/>
              </w:rPr>
            </w:pPr>
            <w:r>
              <w:rPr>
                <w:rFonts w:ascii="Arial" w:eastAsia="Arial" w:hAnsi="Arial" w:cs="Arial"/>
                <w:sz w:val="16"/>
                <w:szCs w:val="16"/>
              </w:rPr>
              <w:t>1.27</w:t>
            </w:r>
          </w:p>
        </w:tc>
        <w:tc>
          <w:tcPr>
            <w:tcW w:w="940" w:type="dxa"/>
            <w:vAlign w:val="bottom"/>
          </w:tcPr>
          <w:p w14:paraId="5F7D4E62" w14:textId="77777777" w:rsidR="004B413C" w:rsidRDefault="00EC2FEA">
            <w:pPr>
              <w:ind w:left="100"/>
              <w:rPr>
                <w:sz w:val="20"/>
                <w:szCs w:val="20"/>
              </w:rPr>
            </w:pPr>
            <w:r>
              <w:rPr>
                <w:rFonts w:ascii="Arial" w:eastAsia="Arial" w:hAnsi="Arial" w:cs="Arial"/>
                <w:sz w:val="16"/>
                <w:szCs w:val="16"/>
              </w:rPr>
              <w:t>October</w:t>
            </w:r>
          </w:p>
        </w:tc>
        <w:tc>
          <w:tcPr>
            <w:tcW w:w="860" w:type="dxa"/>
            <w:vAlign w:val="bottom"/>
          </w:tcPr>
          <w:p w14:paraId="6534F2EC" w14:textId="77777777" w:rsidR="004B413C" w:rsidRDefault="00EC2FEA">
            <w:pPr>
              <w:ind w:left="100"/>
              <w:rPr>
                <w:sz w:val="20"/>
                <w:szCs w:val="20"/>
              </w:rPr>
            </w:pPr>
            <w:r>
              <w:rPr>
                <w:rFonts w:ascii="Arial" w:eastAsia="Arial" w:hAnsi="Arial" w:cs="Arial"/>
                <w:sz w:val="16"/>
                <w:szCs w:val="16"/>
              </w:rPr>
              <w:t>June</w:t>
            </w:r>
          </w:p>
        </w:tc>
        <w:tc>
          <w:tcPr>
            <w:tcW w:w="1140" w:type="dxa"/>
            <w:vAlign w:val="bottom"/>
          </w:tcPr>
          <w:p w14:paraId="3B582219" w14:textId="77777777" w:rsidR="004B413C" w:rsidRDefault="00EC2FEA">
            <w:pPr>
              <w:ind w:right="19"/>
              <w:jc w:val="right"/>
              <w:rPr>
                <w:sz w:val="20"/>
                <w:szCs w:val="20"/>
              </w:rPr>
            </w:pPr>
            <w:r>
              <w:rPr>
                <w:rFonts w:ascii="Arial" w:eastAsia="Arial" w:hAnsi="Arial" w:cs="Arial"/>
                <w:sz w:val="16"/>
                <w:szCs w:val="16"/>
              </w:rPr>
              <w:t>224</w:t>
            </w:r>
          </w:p>
        </w:tc>
        <w:tc>
          <w:tcPr>
            <w:tcW w:w="0" w:type="dxa"/>
            <w:vAlign w:val="bottom"/>
          </w:tcPr>
          <w:p w14:paraId="3F20F52B" w14:textId="77777777" w:rsidR="004B413C" w:rsidRDefault="004B413C">
            <w:pPr>
              <w:rPr>
                <w:sz w:val="1"/>
                <w:szCs w:val="1"/>
              </w:rPr>
            </w:pPr>
          </w:p>
        </w:tc>
      </w:tr>
      <w:tr w:rsidR="004B413C" w14:paraId="27A8FA85" w14:textId="77777777">
        <w:trPr>
          <w:trHeight w:val="229"/>
        </w:trPr>
        <w:tc>
          <w:tcPr>
            <w:tcW w:w="1480" w:type="dxa"/>
            <w:vAlign w:val="bottom"/>
          </w:tcPr>
          <w:p w14:paraId="005FECE5" w14:textId="77777777" w:rsidR="004B413C" w:rsidRDefault="00EC2FEA">
            <w:pPr>
              <w:ind w:left="100"/>
              <w:rPr>
                <w:sz w:val="20"/>
                <w:szCs w:val="20"/>
              </w:rPr>
            </w:pPr>
            <w:r>
              <w:rPr>
                <w:rFonts w:ascii="Arial" w:eastAsia="Arial" w:hAnsi="Arial" w:cs="Arial"/>
                <w:sz w:val="16"/>
                <w:szCs w:val="16"/>
              </w:rPr>
              <w:t>08/2014 - 07/2019</w:t>
            </w:r>
          </w:p>
        </w:tc>
        <w:tc>
          <w:tcPr>
            <w:tcW w:w="1580" w:type="dxa"/>
            <w:vAlign w:val="bottom"/>
          </w:tcPr>
          <w:p w14:paraId="7B0FC05D" w14:textId="77777777" w:rsidR="004B413C" w:rsidRDefault="00EC2FEA">
            <w:pPr>
              <w:ind w:right="19"/>
              <w:jc w:val="right"/>
              <w:rPr>
                <w:sz w:val="20"/>
                <w:szCs w:val="20"/>
              </w:rPr>
            </w:pPr>
            <w:r>
              <w:rPr>
                <w:rFonts w:ascii="Arial" w:eastAsia="Arial" w:hAnsi="Arial" w:cs="Arial"/>
                <w:sz w:val="16"/>
                <w:szCs w:val="16"/>
              </w:rPr>
              <w:t>50.1</w:t>
            </w:r>
          </w:p>
        </w:tc>
        <w:tc>
          <w:tcPr>
            <w:tcW w:w="1540" w:type="dxa"/>
            <w:vAlign w:val="bottom"/>
          </w:tcPr>
          <w:p w14:paraId="2653B250" w14:textId="77777777" w:rsidR="004B413C" w:rsidRDefault="00EC2FEA">
            <w:pPr>
              <w:ind w:right="19"/>
              <w:jc w:val="right"/>
              <w:rPr>
                <w:sz w:val="20"/>
                <w:szCs w:val="20"/>
              </w:rPr>
            </w:pPr>
            <w:r>
              <w:rPr>
                <w:rFonts w:ascii="Arial" w:eastAsia="Arial" w:hAnsi="Arial" w:cs="Arial"/>
                <w:sz w:val="16"/>
                <w:szCs w:val="16"/>
              </w:rPr>
              <w:t>48.7</w:t>
            </w:r>
          </w:p>
        </w:tc>
        <w:tc>
          <w:tcPr>
            <w:tcW w:w="1760" w:type="dxa"/>
            <w:vAlign w:val="bottom"/>
          </w:tcPr>
          <w:p w14:paraId="73EC78F5" w14:textId="77777777" w:rsidR="004B413C" w:rsidRDefault="00EC2FEA">
            <w:pPr>
              <w:ind w:right="19"/>
              <w:jc w:val="right"/>
              <w:rPr>
                <w:sz w:val="20"/>
                <w:szCs w:val="20"/>
              </w:rPr>
            </w:pPr>
            <w:r>
              <w:rPr>
                <w:rFonts w:ascii="Arial" w:eastAsia="Arial" w:hAnsi="Arial" w:cs="Arial"/>
                <w:sz w:val="16"/>
                <w:szCs w:val="16"/>
              </w:rPr>
              <w:t>1.38</w:t>
            </w:r>
          </w:p>
        </w:tc>
        <w:tc>
          <w:tcPr>
            <w:tcW w:w="940" w:type="dxa"/>
            <w:vAlign w:val="bottom"/>
          </w:tcPr>
          <w:p w14:paraId="51E93D4C" w14:textId="77777777" w:rsidR="004B413C" w:rsidRDefault="00EC2FEA">
            <w:pPr>
              <w:ind w:left="100"/>
              <w:rPr>
                <w:sz w:val="20"/>
                <w:szCs w:val="20"/>
              </w:rPr>
            </w:pPr>
            <w:r>
              <w:rPr>
                <w:rFonts w:ascii="Arial" w:eastAsia="Arial" w:hAnsi="Arial" w:cs="Arial"/>
                <w:sz w:val="16"/>
                <w:szCs w:val="16"/>
              </w:rPr>
              <w:t>September</w:t>
            </w:r>
          </w:p>
        </w:tc>
        <w:tc>
          <w:tcPr>
            <w:tcW w:w="860" w:type="dxa"/>
            <w:vAlign w:val="bottom"/>
          </w:tcPr>
          <w:p w14:paraId="7BE174D5" w14:textId="77777777" w:rsidR="004B413C" w:rsidRDefault="00EC2FEA">
            <w:pPr>
              <w:ind w:left="100"/>
              <w:rPr>
                <w:sz w:val="20"/>
                <w:szCs w:val="20"/>
              </w:rPr>
            </w:pPr>
            <w:r>
              <w:rPr>
                <w:rFonts w:ascii="Arial" w:eastAsia="Arial" w:hAnsi="Arial" w:cs="Arial"/>
                <w:sz w:val="16"/>
                <w:szCs w:val="16"/>
              </w:rPr>
              <w:t>April</w:t>
            </w:r>
          </w:p>
        </w:tc>
        <w:tc>
          <w:tcPr>
            <w:tcW w:w="1140" w:type="dxa"/>
            <w:vAlign w:val="bottom"/>
          </w:tcPr>
          <w:p w14:paraId="134C029F" w14:textId="77777777" w:rsidR="004B413C" w:rsidRDefault="00EC2FEA">
            <w:pPr>
              <w:ind w:right="19"/>
              <w:jc w:val="right"/>
              <w:rPr>
                <w:sz w:val="20"/>
                <w:szCs w:val="20"/>
              </w:rPr>
            </w:pPr>
            <w:r>
              <w:rPr>
                <w:rFonts w:ascii="Arial" w:eastAsia="Arial" w:hAnsi="Arial" w:cs="Arial"/>
                <w:sz w:val="16"/>
                <w:szCs w:val="16"/>
              </w:rPr>
              <w:t>225</w:t>
            </w:r>
          </w:p>
        </w:tc>
        <w:tc>
          <w:tcPr>
            <w:tcW w:w="0" w:type="dxa"/>
            <w:vAlign w:val="bottom"/>
          </w:tcPr>
          <w:p w14:paraId="660D4F52" w14:textId="77777777" w:rsidR="004B413C" w:rsidRDefault="004B413C">
            <w:pPr>
              <w:rPr>
                <w:sz w:val="1"/>
                <w:szCs w:val="1"/>
              </w:rPr>
            </w:pPr>
          </w:p>
        </w:tc>
      </w:tr>
      <w:tr w:rsidR="004B413C" w14:paraId="6DED5102" w14:textId="77777777">
        <w:trPr>
          <w:trHeight w:val="40"/>
        </w:trPr>
        <w:tc>
          <w:tcPr>
            <w:tcW w:w="1480" w:type="dxa"/>
            <w:tcBorders>
              <w:bottom w:val="single" w:sz="8" w:space="0" w:color="auto"/>
            </w:tcBorders>
            <w:vAlign w:val="bottom"/>
          </w:tcPr>
          <w:p w14:paraId="189F9237" w14:textId="77777777" w:rsidR="004B413C" w:rsidRDefault="004B413C">
            <w:pPr>
              <w:rPr>
                <w:sz w:val="3"/>
                <w:szCs w:val="3"/>
              </w:rPr>
            </w:pPr>
          </w:p>
        </w:tc>
        <w:tc>
          <w:tcPr>
            <w:tcW w:w="1580" w:type="dxa"/>
            <w:tcBorders>
              <w:bottom w:val="single" w:sz="8" w:space="0" w:color="auto"/>
            </w:tcBorders>
            <w:vAlign w:val="bottom"/>
          </w:tcPr>
          <w:p w14:paraId="3CB90FEA" w14:textId="77777777" w:rsidR="004B413C" w:rsidRDefault="004B413C">
            <w:pPr>
              <w:rPr>
                <w:sz w:val="3"/>
                <w:szCs w:val="3"/>
              </w:rPr>
            </w:pPr>
          </w:p>
        </w:tc>
        <w:tc>
          <w:tcPr>
            <w:tcW w:w="1540" w:type="dxa"/>
            <w:tcBorders>
              <w:bottom w:val="single" w:sz="8" w:space="0" w:color="auto"/>
            </w:tcBorders>
            <w:vAlign w:val="bottom"/>
          </w:tcPr>
          <w:p w14:paraId="22A445DF" w14:textId="77777777" w:rsidR="004B413C" w:rsidRDefault="004B413C">
            <w:pPr>
              <w:rPr>
                <w:sz w:val="3"/>
                <w:szCs w:val="3"/>
              </w:rPr>
            </w:pPr>
          </w:p>
        </w:tc>
        <w:tc>
          <w:tcPr>
            <w:tcW w:w="1760" w:type="dxa"/>
            <w:tcBorders>
              <w:bottom w:val="single" w:sz="8" w:space="0" w:color="auto"/>
            </w:tcBorders>
            <w:vAlign w:val="bottom"/>
          </w:tcPr>
          <w:p w14:paraId="131948E4" w14:textId="77777777" w:rsidR="004B413C" w:rsidRDefault="004B413C">
            <w:pPr>
              <w:rPr>
                <w:sz w:val="3"/>
                <w:szCs w:val="3"/>
              </w:rPr>
            </w:pPr>
          </w:p>
        </w:tc>
        <w:tc>
          <w:tcPr>
            <w:tcW w:w="940" w:type="dxa"/>
            <w:tcBorders>
              <w:bottom w:val="single" w:sz="8" w:space="0" w:color="auto"/>
            </w:tcBorders>
            <w:vAlign w:val="bottom"/>
          </w:tcPr>
          <w:p w14:paraId="4C0E143D" w14:textId="77777777" w:rsidR="004B413C" w:rsidRDefault="004B413C">
            <w:pPr>
              <w:rPr>
                <w:sz w:val="3"/>
                <w:szCs w:val="3"/>
              </w:rPr>
            </w:pPr>
          </w:p>
        </w:tc>
        <w:tc>
          <w:tcPr>
            <w:tcW w:w="860" w:type="dxa"/>
            <w:tcBorders>
              <w:bottom w:val="single" w:sz="8" w:space="0" w:color="auto"/>
            </w:tcBorders>
            <w:vAlign w:val="bottom"/>
          </w:tcPr>
          <w:p w14:paraId="532B57F4" w14:textId="77777777" w:rsidR="004B413C" w:rsidRDefault="004B413C">
            <w:pPr>
              <w:rPr>
                <w:sz w:val="3"/>
                <w:szCs w:val="3"/>
              </w:rPr>
            </w:pPr>
          </w:p>
        </w:tc>
        <w:tc>
          <w:tcPr>
            <w:tcW w:w="1140" w:type="dxa"/>
            <w:tcBorders>
              <w:bottom w:val="single" w:sz="8" w:space="0" w:color="auto"/>
            </w:tcBorders>
            <w:vAlign w:val="bottom"/>
          </w:tcPr>
          <w:p w14:paraId="40DA05C8" w14:textId="77777777" w:rsidR="004B413C" w:rsidRDefault="004B413C">
            <w:pPr>
              <w:rPr>
                <w:sz w:val="3"/>
                <w:szCs w:val="3"/>
              </w:rPr>
            </w:pPr>
          </w:p>
        </w:tc>
        <w:tc>
          <w:tcPr>
            <w:tcW w:w="0" w:type="dxa"/>
            <w:vAlign w:val="bottom"/>
          </w:tcPr>
          <w:p w14:paraId="071C90D8" w14:textId="77777777" w:rsidR="004B413C" w:rsidRDefault="004B413C">
            <w:pPr>
              <w:rPr>
                <w:sz w:val="1"/>
                <w:szCs w:val="1"/>
              </w:rPr>
            </w:pPr>
          </w:p>
        </w:tc>
      </w:tr>
    </w:tbl>
    <w:p w14:paraId="4449AFD0" w14:textId="77777777" w:rsidR="004B413C" w:rsidRDefault="004B413C">
      <w:pPr>
        <w:spacing w:line="200" w:lineRule="exact"/>
        <w:rPr>
          <w:sz w:val="20"/>
          <w:szCs w:val="20"/>
        </w:rPr>
      </w:pPr>
    </w:p>
    <w:p w14:paraId="59EAA297" w14:textId="77777777" w:rsidR="004B413C" w:rsidRDefault="004B413C">
      <w:pPr>
        <w:sectPr w:rsidR="004B413C">
          <w:pgSz w:w="12240" w:h="15840"/>
          <w:pgMar w:top="1440" w:right="1420" w:bottom="330" w:left="1440" w:header="0" w:footer="0" w:gutter="0"/>
          <w:cols w:space="720" w:equalWidth="0">
            <w:col w:w="9380"/>
          </w:cols>
        </w:sectPr>
      </w:pPr>
    </w:p>
    <w:p w14:paraId="196C6781" w14:textId="77777777" w:rsidR="004B413C" w:rsidRDefault="004B413C">
      <w:pPr>
        <w:spacing w:line="200" w:lineRule="exact"/>
        <w:rPr>
          <w:sz w:val="20"/>
          <w:szCs w:val="20"/>
        </w:rPr>
      </w:pPr>
    </w:p>
    <w:p w14:paraId="6ECB81DF" w14:textId="77777777" w:rsidR="004B413C" w:rsidRDefault="004B413C">
      <w:pPr>
        <w:spacing w:line="200" w:lineRule="exact"/>
        <w:rPr>
          <w:sz w:val="20"/>
          <w:szCs w:val="20"/>
        </w:rPr>
      </w:pPr>
    </w:p>
    <w:p w14:paraId="10424931" w14:textId="77777777" w:rsidR="004B413C" w:rsidRDefault="004B413C">
      <w:pPr>
        <w:spacing w:line="200" w:lineRule="exact"/>
        <w:rPr>
          <w:sz w:val="20"/>
          <w:szCs w:val="20"/>
        </w:rPr>
      </w:pPr>
    </w:p>
    <w:p w14:paraId="59FE95F8" w14:textId="77777777" w:rsidR="004B413C" w:rsidRDefault="004B413C">
      <w:pPr>
        <w:spacing w:line="200" w:lineRule="exact"/>
        <w:rPr>
          <w:sz w:val="20"/>
          <w:szCs w:val="20"/>
        </w:rPr>
      </w:pPr>
    </w:p>
    <w:p w14:paraId="16CC3BA4" w14:textId="77777777" w:rsidR="004B413C" w:rsidRDefault="004B413C">
      <w:pPr>
        <w:spacing w:line="200" w:lineRule="exact"/>
        <w:rPr>
          <w:sz w:val="20"/>
          <w:szCs w:val="20"/>
        </w:rPr>
      </w:pPr>
    </w:p>
    <w:p w14:paraId="3418AF50" w14:textId="77777777" w:rsidR="004B413C" w:rsidRDefault="004B413C">
      <w:pPr>
        <w:spacing w:line="200" w:lineRule="exact"/>
        <w:rPr>
          <w:sz w:val="20"/>
          <w:szCs w:val="20"/>
        </w:rPr>
      </w:pPr>
    </w:p>
    <w:p w14:paraId="320A5466" w14:textId="77777777" w:rsidR="004B413C" w:rsidRDefault="004B413C">
      <w:pPr>
        <w:spacing w:line="200" w:lineRule="exact"/>
        <w:rPr>
          <w:sz w:val="20"/>
          <w:szCs w:val="20"/>
        </w:rPr>
      </w:pPr>
    </w:p>
    <w:p w14:paraId="515499B5" w14:textId="77777777" w:rsidR="004B413C" w:rsidRDefault="004B413C">
      <w:pPr>
        <w:spacing w:line="200" w:lineRule="exact"/>
        <w:rPr>
          <w:sz w:val="20"/>
          <w:szCs w:val="20"/>
        </w:rPr>
      </w:pPr>
    </w:p>
    <w:p w14:paraId="359987A0" w14:textId="77777777" w:rsidR="004B413C" w:rsidRDefault="004B413C">
      <w:pPr>
        <w:spacing w:line="200" w:lineRule="exact"/>
        <w:rPr>
          <w:sz w:val="20"/>
          <w:szCs w:val="20"/>
        </w:rPr>
      </w:pPr>
    </w:p>
    <w:p w14:paraId="5DF4DAEB" w14:textId="77777777" w:rsidR="004B413C" w:rsidRDefault="004B413C">
      <w:pPr>
        <w:spacing w:line="200" w:lineRule="exact"/>
        <w:rPr>
          <w:sz w:val="20"/>
          <w:szCs w:val="20"/>
        </w:rPr>
      </w:pPr>
    </w:p>
    <w:p w14:paraId="157F4264" w14:textId="77777777" w:rsidR="004B413C" w:rsidRDefault="004B413C">
      <w:pPr>
        <w:spacing w:line="200" w:lineRule="exact"/>
        <w:rPr>
          <w:sz w:val="20"/>
          <w:szCs w:val="20"/>
        </w:rPr>
      </w:pPr>
    </w:p>
    <w:p w14:paraId="4E22A1B6" w14:textId="77777777" w:rsidR="004B413C" w:rsidRDefault="004B413C">
      <w:pPr>
        <w:spacing w:line="200" w:lineRule="exact"/>
        <w:rPr>
          <w:sz w:val="20"/>
          <w:szCs w:val="20"/>
        </w:rPr>
      </w:pPr>
    </w:p>
    <w:p w14:paraId="21A2A37A" w14:textId="77777777" w:rsidR="004B413C" w:rsidRDefault="004B413C">
      <w:pPr>
        <w:spacing w:line="200" w:lineRule="exact"/>
        <w:rPr>
          <w:sz w:val="20"/>
          <w:szCs w:val="20"/>
        </w:rPr>
      </w:pPr>
    </w:p>
    <w:p w14:paraId="7766496C" w14:textId="77777777" w:rsidR="004B413C" w:rsidRDefault="004B413C">
      <w:pPr>
        <w:spacing w:line="200" w:lineRule="exact"/>
        <w:rPr>
          <w:sz w:val="20"/>
          <w:szCs w:val="20"/>
        </w:rPr>
      </w:pPr>
    </w:p>
    <w:p w14:paraId="2A1BA6BA" w14:textId="77777777" w:rsidR="004B413C" w:rsidRDefault="004B413C">
      <w:pPr>
        <w:spacing w:line="200" w:lineRule="exact"/>
        <w:rPr>
          <w:sz w:val="20"/>
          <w:szCs w:val="20"/>
        </w:rPr>
      </w:pPr>
    </w:p>
    <w:p w14:paraId="01D7F608" w14:textId="77777777" w:rsidR="004B413C" w:rsidRDefault="004B413C">
      <w:pPr>
        <w:spacing w:line="200" w:lineRule="exact"/>
        <w:rPr>
          <w:sz w:val="20"/>
          <w:szCs w:val="20"/>
        </w:rPr>
      </w:pPr>
    </w:p>
    <w:p w14:paraId="550636D2" w14:textId="77777777" w:rsidR="004B413C" w:rsidRDefault="004B413C">
      <w:pPr>
        <w:spacing w:line="200" w:lineRule="exact"/>
        <w:rPr>
          <w:sz w:val="20"/>
          <w:szCs w:val="20"/>
        </w:rPr>
      </w:pPr>
    </w:p>
    <w:p w14:paraId="6A71ECAE" w14:textId="77777777" w:rsidR="004B413C" w:rsidRDefault="004B413C">
      <w:pPr>
        <w:spacing w:line="200" w:lineRule="exact"/>
        <w:rPr>
          <w:sz w:val="20"/>
          <w:szCs w:val="20"/>
        </w:rPr>
      </w:pPr>
    </w:p>
    <w:p w14:paraId="2F91D09D" w14:textId="77777777" w:rsidR="004B413C" w:rsidRDefault="004B413C">
      <w:pPr>
        <w:spacing w:line="200" w:lineRule="exact"/>
        <w:rPr>
          <w:sz w:val="20"/>
          <w:szCs w:val="20"/>
        </w:rPr>
      </w:pPr>
    </w:p>
    <w:p w14:paraId="07FCE51D" w14:textId="77777777" w:rsidR="004B413C" w:rsidRDefault="004B413C">
      <w:pPr>
        <w:spacing w:line="200" w:lineRule="exact"/>
        <w:rPr>
          <w:sz w:val="20"/>
          <w:szCs w:val="20"/>
        </w:rPr>
      </w:pPr>
    </w:p>
    <w:p w14:paraId="0BEE475B" w14:textId="77777777" w:rsidR="004B413C" w:rsidRDefault="004B413C">
      <w:pPr>
        <w:spacing w:line="200" w:lineRule="exact"/>
        <w:rPr>
          <w:sz w:val="20"/>
          <w:szCs w:val="20"/>
        </w:rPr>
      </w:pPr>
    </w:p>
    <w:p w14:paraId="4F341BEA" w14:textId="77777777" w:rsidR="004B413C" w:rsidRDefault="004B413C">
      <w:pPr>
        <w:spacing w:line="200" w:lineRule="exact"/>
        <w:rPr>
          <w:sz w:val="20"/>
          <w:szCs w:val="20"/>
        </w:rPr>
      </w:pPr>
    </w:p>
    <w:p w14:paraId="1D1FC025" w14:textId="77777777" w:rsidR="004B413C" w:rsidRDefault="004B413C">
      <w:pPr>
        <w:spacing w:line="200" w:lineRule="exact"/>
        <w:rPr>
          <w:sz w:val="20"/>
          <w:szCs w:val="20"/>
        </w:rPr>
      </w:pPr>
    </w:p>
    <w:p w14:paraId="661B00A3" w14:textId="77777777" w:rsidR="004B413C" w:rsidRDefault="004B413C">
      <w:pPr>
        <w:spacing w:line="200" w:lineRule="exact"/>
        <w:rPr>
          <w:sz w:val="20"/>
          <w:szCs w:val="20"/>
        </w:rPr>
      </w:pPr>
    </w:p>
    <w:p w14:paraId="34F46C12" w14:textId="77777777" w:rsidR="004B413C" w:rsidRDefault="004B413C">
      <w:pPr>
        <w:spacing w:line="200" w:lineRule="exact"/>
        <w:rPr>
          <w:sz w:val="20"/>
          <w:szCs w:val="20"/>
        </w:rPr>
      </w:pPr>
    </w:p>
    <w:p w14:paraId="1FE2B5E0" w14:textId="77777777" w:rsidR="004B413C" w:rsidRDefault="004B413C">
      <w:pPr>
        <w:spacing w:line="200" w:lineRule="exact"/>
        <w:rPr>
          <w:sz w:val="20"/>
          <w:szCs w:val="20"/>
        </w:rPr>
      </w:pPr>
    </w:p>
    <w:p w14:paraId="576802DA" w14:textId="77777777" w:rsidR="004B413C" w:rsidRDefault="004B413C">
      <w:pPr>
        <w:spacing w:line="265" w:lineRule="exact"/>
        <w:rPr>
          <w:sz w:val="20"/>
          <w:szCs w:val="20"/>
        </w:rPr>
      </w:pPr>
    </w:p>
    <w:p w14:paraId="4C42530A" w14:textId="77777777" w:rsidR="004B413C" w:rsidRDefault="00EC2FEA">
      <w:pPr>
        <w:ind w:right="20"/>
        <w:jc w:val="center"/>
        <w:rPr>
          <w:sz w:val="20"/>
          <w:szCs w:val="20"/>
        </w:rPr>
      </w:pPr>
      <w:r>
        <w:rPr>
          <w:rFonts w:ascii="Arial" w:eastAsia="Arial" w:hAnsi="Arial" w:cs="Arial"/>
          <w:sz w:val="15"/>
          <w:szCs w:val="15"/>
        </w:rPr>
        <w:t>106</w:t>
      </w:r>
    </w:p>
    <w:p w14:paraId="27788B6A" w14:textId="77777777" w:rsidR="004B413C" w:rsidRDefault="004B413C">
      <w:pPr>
        <w:sectPr w:rsidR="004B413C">
          <w:type w:val="continuous"/>
          <w:pgSz w:w="12240" w:h="15840"/>
          <w:pgMar w:top="1440" w:right="1420" w:bottom="330" w:left="1440" w:header="0" w:footer="0" w:gutter="0"/>
          <w:cols w:space="720" w:equalWidth="0">
            <w:col w:w="9380"/>
          </w:cols>
        </w:sectPr>
      </w:pPr>
    </w:p>
    <w:p w14:paraId="568920BF" w14:textId="77777777" w:rsidR="004B413C" w:rsidRDefault="004B413C">
      <w:pPr>
        <w:spacing w:line="200" w:lineRule="exact"/>
        <w:rPr>
          <w:sz w:val="20"/>
          <w:szCs w:val="20"/>
        </w:rPr>
      </w:pPr>
      <w:bookmarkStart w:id="144" w:name="page107"/>
      <w:bookmarkEnd w:id="144"/>
    </w:p>
    <w:p w14:paraId="65BA24EA" w14:textId="77777777" w:rsidR="004B413C" w:rsidRDefault="004B413C">
      <w:pPr>
        <w:spacing w:line="200" w:lineRule="exact"/>
        <w:rPr>
          <w:sz w:val="20"/>
          <w:szCs w:val="20"/>
        </w:rPr>
      </w:pPr>
    </w:p>
    <w:p w14:paraId="31270392" w14:textId="77777777" w:rsidR="004B413C" w:rsidRDefault="004B413C">
      <w:pPr>
        <w:spacing w:line="200" w:lineRule="exact"/>
        <w:rPr>
          <w:sz w:val="20"/>
          <w:szCs w:val="20"/>
        </w:rPr>
      </w:pPr>
    </w:p>
    <w:p w14:paraId="40C0B45B" w14:textId="77777777" w:rsidR="004B413C" w:rsidRDefault="004B413C">
      <w:pPr>
        <w:spacing w:line="200" w:lineRule="exact"/>
        <w:rPr>
          <w:sz w:val="20"/>
          <w:szCs w:val="20"/>
        </w:rPr>
      </w:pPr>
    </w:p>
    <w:p w14:paraId="3BD3E95D" w14:textId="77777777" w:rsidR="004B413C" w:rsidRDefault="004B413C">
      <w:pPr>
        <w:spacing w:line="200" w:lineRule="exact"/>
        <w:rPr>
          <w:sz w:val="20"/>
          <w:szCs w:val="20"/>
        </w:rPr>
      </w:pPr>
    </w:p>
    <w:p w14:paraId="4BAC7A9D" w14:textId="77777777" w:rsidR="004B413C" w:rsidRDefault="004B413C">
      <w:pPr>
        <w:spacing w:line="200" w:lineRule="exact"/>
        <w:rPr>
          <w:sz w:val="20"/>
          <w:szCs w:val="20"/>
        </w:rPr>
      </w:pPr>
    </w:p>
    <w:p w14:paraId="32E8AD1B" w14:textId="77777777" w:rsidR="004B413C" w:rsidRDefault="004B413C">
      <w:pPr>
        <w:spacing w:line="200" w:lineRule="exact"/>
        <w:rPr>
          <w:sz w:val="20"/>
          <w:szCs w:val="20"/>
        </w:rPr>
      </w:pPr>
    </w:p>
    <w:p w14:paraId="2345B702" w14:textId="77777777" w:rsidR="004B413C" w:rsidRDefault="004B413C">
      <w:pPr>
        <w:spacing w:line="200" w:lineRule="exact"/>
        <w:rPr>
          <w:sz w:val="20"/>
          <w:szCs w:val="20"/>
        </w:rPr>
      </w:pPr>
    </w:p>
    <w:p w14:paraId="448A852B" w14:textId="77777777" w:rsidR="004B413C" w:rsidRDefault="004B413C">
      <w:pPr>
        <w:spacing w:line="200" w:lineRule="exact"/>
        <w:rPr>
          <w:sz w:val="20"/>
          <w:szCs w:val="20"/>
        </w:rPr>
      </w:pPr>
    </w:p>
    <w:p w14:paraId="11239A5E" w14:textId="77777777" w:rsidR="004B413C" w:rsidRDefault="004B413C">
      <w:pPr>
        <w:spacing w:line="200" w:lineRule="exact"/>
        <w:rPr>
          <w:sz w:val="20"/>
          <w:szCs w:val="20"/>
        </w:rPr>
      </w:pPr>
    </w:p>
    <w:p w14:paraId="1DE5B02A" w14:textId="77777777" w:rsidR="004B413C" w:rsidRDefault="004B413C">
      <w:pPr>
        <w:spacing w:line="200" w:lineRule="exact"/>
        <w:rPr>
          <w:sz w:val="20"/>
          <w:szCs w:val="20"/>
        </w:rPr>
      </w:pPr>
    </w:p>
    <w:p w14:paraId="0FA3EE96" w14:textId="77777777" w:rsidR="004B413C" w:rsidRDefault="004B413C">
      <w:pPr>
        <w:spacing w:line="200" w:lineRule="exact"/>
        <w:rPr>
          <w:sz w:val="20"/>
          <w:szCs w:val="20"/>
        </w:rPr>
      </w:pPr>
    </w:p>
    <w:p w14:paraId="1F04B43B" w14:textId="77777777" w:rsidR="004B413C" w:rsidRDefault="004B413C">
      <w:pPr>
        <w:spacing w:line="200" w:lineRule="exact"/>
        <w:rPr>
          <w:sz w:val="20"/>
          <w:szCs w:val="20"/>
        </w:rPr>
      </w:pPr>
    </w:p>
    <w:p w14:paraId="1282F6B4" w14:textId="77777777" w:rsidR="004B413C" w:rsidRDefault="004B413C">
      <w:pPr>
        <w:spacing w:line="200" w:lineRule="exact"/>
        <w:rPr>
          <w:sz w:val="20"/>
          <w:szCs w:val="20"/>
        </w:rPr>
      </w:pPr>
    </w:p>
    <w:p w14:paraId="453F24DE" w14:textId="77777777" w:rsidR="004B413C" w:rsidRDefault="004B413C">
      <w:pPr>
        <w:spacing w:line="200" w:lineRule="exact"/>
        <w:rPr>
          <w:sz w:val="20"/>
          <w:szCs w:val="20"/>
        </w:rPr>
      </w:pPr>
    </w:p>
    <w:p w14:paraId="22762B72" w14:textId="77777777" w:rsidR="004B413C" w:rsidRDefault="004B413C">
      <w:pPr>
        <w:spacing w:line="200" w:lineRule="exact"/>
        <w:rPr>
          <w:sz w:val="20"/>
          <w:szCs w:val="20"/>
        </w:rPr>
      </w:pPr>
    </w:p>
    <w:p w14:paraId="2A6D833E" w14:textId="77777777" w:rsidR="004B413C" w:rsidRDefault="004B413C">
      <w:pPr>
        <w:spacing w:line="200" w:lineRule="exact"/>
        <w:rPr>
          <w:sz w:val="20"/>
          <w:szCs w:val="20"/>
        </w:rPr>
      </w:pPr>
    </w:p>
    <w:p w14:paraId="4650984C" w14:textId="77777777" w:rsidR="004B413C" w:rsidRDefault="004B413C">
      <w:pPr>
        <w:spacing w:line="200" w:lineRule="exact"/>
        <w:rPr>
          <w:sz w:val="20"/>
          <w:szCs w:val="20"/>
        </w:rPr>
      </w:pPr>
    </w:p>
    <w:p w14:paraId="1CEF6CFC" w14:textId="77777777" w:rsidR="004B413C" w:rsidRDefault="004B413C">
      <w:pPr>
        <w:spacing w:line="200" w:lineRule="exact"/>
        <w:rPr>
          <w:sz w:val="20"/>
          <w:szCs w:val="20"/>
        </w:rPr>
      </w:pPr>
    </w:p>
    <w:p w14:paraId="2834BD11" w14:textId="77777777" w:rsidR="004B413C" w:rsidRDefault="004B413C">
      <w:pPr>
        <w:spacing w:line="200" w:lineRule="exact"/>
        <w:rPr>
          <w:sz w:val="20"/>
          <w:szCs w:val="20"/>
        </w:rPr>
      </w:pPr>
    </w:p>
    <w:p w14:paraId="0A45ED87" w14:textId="77777777" w:rsidR="004B413C" w:rsidRDefault="004B413C">
      <w:pPr>
        <w:spacing w:line="200" w:lineRule="exact"/>
        <w:rPr>
          <w:sz w:val="20"/>
          <w:szCs w:val="20"/>
        </w:rPr>
      </w:pPr>
    </w:p>
    <w:p w14:paraId="37B5F7EF" w14:textId="77777777" w:rsidR="004B413C" w:rsidRDefault="004B413C">
      <w:pPr>
        <w:spacing w:line="340" w:lineRule="exact"/>
        <w:rPr>
          <w:sz w:val="20"/>
          <w:szCs w:val="20"/>
        </w:rPr>
      </w:pPr>
    </w:p>
    <w:tbl>
      <w:tblPr>
        <w:tblW w:w="0" w:type="auto"/>
        <w:tblLayout w:type="fixed"/>
        <w:tblCellMar>
          <w:left w:w="0" w:type="dxa"/>
          <w:right w:w="0" w:type="dxa"/>
        </w:tblCellMar>
        <w:tblLook w:val="04A0" w:firstRow="1" w:lastRow="0" w:firstColumn="1" w:lastColumn="0" w:noHBand="0" w:noVBand="1"/>
      </w:tblPr>
      <w:tblGrid>
        <w:gridCol w:w="172"/>
      </w:tblGrid>
      <w:tr w:rsidR="004B413C" w14:paraId="13529C0B" w14:textId="77777777">
        <w:trPr>
          <w:trHeight w:val="280"/>
        </w:trPr>
        <w:tc>
          <w:tcPr>
            <w:tcW w:w="172" w:type="dxa"/>
            <w:textDirection w:val="tbRl"/>
            <w:vAlign w:val="bottom"/>
          </w:tcPr>
          <w:p w14:paraId="5AF565E3" w14:textId="77777777" w:rsidR="004B413C" w:rsidRDefault="00EC2FEA">
            <w:pPr>
              <w:rPr>
                <w:sz w:val="20"/>
                <w:szCs w:val="20"/>
              </w:rPr>
            </w:pPr>
            <w:r>
              <w:rPr>
                <w:rFonts w:ascii="Arial" w:eastAsia="Arial" w:hAnsi="Arial" w:cs="Arial"/>
                <w:sz w:val="15"/>
                <w:szCs w:val="15"/>
              </w:rPr>
              <w:t>107</w:t>
            </w:r>
          </w:p>
        </w:tc>
      </w:tr>
    </w:tbl>
    <w:p w14:paraId="63391F05" w14:textId="77777777" w:rsidR="004B413C" w:rsidRDefault="00EC2FEA">
      <w:pPr>
        <w:spacing w:line="20" w:lineRule="exact"/>
        <w:rPr>
          <w:sz w:val="20"/>
          <w:szCs w:val="20"/>
        </w:rPr>
      </w:pPr>
      <w:r>
        <w:rPr>
          <w:sz w:val="20"/>
          <w:szCs w:val="20"/>
        </w:rPr>
        <w:br w:type="column"/>
      </w:r>
    </w:p>
    <w:p w14:paraId="2167F888" w14:textId="77777777" w:rsidR="004B413C" w:rsidRDefault="004B413C">
      <w:pPr>
        <w:spacing w:line="200" w:lineRule="exact"/>
        <w:rPr>
          <w:sz w:val="20"/>
          <w:szCs w:val="20"/>
        </w:rPr>
      </w:pPr>
    </w:p>
    <w:p w14:paraId="2CB63A98" w14:textId="77777777" w:rsidR="004B413C" w:rsidRDefault="004B413C">
      <w:pPr>
        <w:spacing w:line="200" w:lineRule="exact"/>
        <w:rPr>
          <w:sz w:val="20"/>
          <w:szCs w:val="20"/>
        </w:rPr>
      </w:pPr>
    </w:p>
    <w:p w14:paraId="65F2B41B" w14:textId="77777777" w:rsidR="004B413C" w:rsidRDefault="004B413C">
      <w:pPr>
        <w:spacing w:line="200" w:lineRule="exact"/>
        <w:rPr>
          <w:sz w:val="20"/>
          <w:szCs w:val="20"/>
        </w:rPr>
      </w:pPr>
    </w:p>
    <w:p w14:paraId="2AF45650" w14:textId="77777777" w:rsidR="004B413C" w:rsidRDefault="004B413C">
      <w:pPr>
        <w:spacing w:line="200" w:lineRule="exact"/>
        <w:rPr>
          <w:sz w:val="20"/>
          <w:szCs w:val="20"/>
        </w:rPr>
      </w:pPr>
    </w:p>
    <w:p w14:paraId="7AA0011E" w14:textId="77777777" w:rsidR="004B413C" w:rsidRDefault="004B413C">
      <w:pPr>
        <w:spacing w:line="200" w:lineRule="exact"/>
        <w:rPr>
          <w:sz w:val="20"/>
          <w:szCs w:val="20"/>
        </w:rPr>
      </w:pPr>
    </w:p>
    <w:p w14:paraId="6757D5BB" w14:textId="77777777" w:rsidR="004B413C" w:rsidRDefault="004B413C">
      <w:pPr>
        <w:spacing w:line="200" w:lineRule="exact"/>
        <w:rPr>
          <w:sz w:val="20"/>
          <w:szCs w:val="20"/>
        </w:rPr>
      </w:pPr>
    </w:p>
    <w:p w14:paraId="2FAF4E43" w14:textId="77777777" w:rsidR="004B413C" w:rsidRDefault="004B413C">
      <w:pPr>
        <w:spacing w:line="240" w:lineRule="exact"/>
        <w:rPr>
          <w:sz w:val="20"/>
          <w:szCs w:val="20"/>
        </w:rPr>
      </w:pPr>
    </w:p>
    <w:p w14:paraId="735A2652" w14:textId="77777777" w:rsidR="004B413C" w:rsidRDefault="004B413C">
      <w:pPr>
        <w:spacing w:line="1" w:lineRule="exact"/>
        <w:rPr>
          <w:sz w:val="1"/>
          <w:szCs w:val="1"/>
        </w:rPr>
      </w:pPr>
    </w:p>
    <w:tbl>
      <w:tblPr>
        <w:tblW w:w="0" w:type="auto"/>
        <w:tblInd w:w="100" w:type="dxa"/>
        <w:tblLayout w:type="fixed"/>
        <w:tblCellMar>
          <w:left w:w="0" w:type="dxa"/>
          <w:right w:w="0" w:type="dxa"/>
        </w:tblCellMar>
        <w:tblLook w:val="04A0" w:firstRow="1" w:lastRow="0" w:firstColumn="1" w:lastColumn="0" w:noHBand="0" w:noVBand="1"/>
      </w:tblPr>
      <w:tblGrid>
        <w:gridCol w:w="180"/>
        <w:gridCol w:w="700"/>
        <w:gridCol w:w="300"/>
        <w:gridCol w:w="280"/>
        <w:gridCol w:w="300"/>
        <w:gridCol w:w="280"/>
        <w:gridCol w:w="300"/>
        <w:gridCol w:w="280"/>
        <w:gridCol w:w="300"/>
        <w:gridCol w:w="280"/>
        <w:gridCol w:w="300"/>
        <w:gridCol w:w="280"/>
        <w:gridCol w:w="300"/>
        <w:gridCol w:w="280"/>
        <w:gridCol w:w="300"/>
        <w:gridCol w:w="280"/>
        <w:gridCol w:w="300"/>
        <w:gridCol w:w="280"/>
        <w:gridCol w:w="300"/>
        <w:gridCol w:w="280"/>
        <w:gridCol w:w="300"/>
        <w:gridCol w:w="300"/>
        <w:gridCol w:w="280"/>
        <w:gridCol w:w="300"/>
        <w:gridCol w:w="280"/>
        <w:gridCol w:w="300"/>
        <w:gridCol w:w="280"/>
        <w:gridCol w:w="300"/>
        <w:gridCol w:w="280"/>
        <w:gridCol w:w="300"/>
        <w:gridCol w:w="280"/>
        <w:gridCol w:w="300"/>
        <w:gridCol w:w="280"/>
        <w:gridCol w:w="300"/>
        <w:gridCol w:w="280"/>
        <w:gridCol w:w="300"/>
        <w:gridCol w:w="280"/>
        <w:gridCol w:w="300"/>
        <w:gridCol w:w="280"/>
        <w:gridCol w:w="300"/>
        <w:gridCol w:w="280"/>
        <w:gridCol w:w="480"/>
        <w:gridCol w:w="20"/>
      </w:tblGrid>
      <w:tr w:rsidR="004B413C" w14:paraId="49DFD74C" w14:textId="77777777">
        <w:trPr>
          <w:trHeight w:val="2299"/>
        </w:trPr>
        <w:tc>
          <w:tcPr>
            <w:tcW w:w="180" w:type="dxa"/>
            <w:vAlign w:val="bottom"/>
          </w:tcPr>
          <w:p w14:paraId="647D0AA7" w14:textId="77777777" w:rsidR="004B413C" w:rsidRDefault="004B413C">
            <w:pPr>
              <w:rPr>
                <w:sz w:val="24"/>
                <w:szCs w:val="24"/>
              </w:rPr>
            </w:pPr>
          </w:p>
        </w:tc>
        <w:tc>
          <w:tcPr>
            <w:tcW w:w="700" w:type="dxa"/>
            <w:textDirection w:val="btLr"/>
            <w:vAlign w:val="bottom"/>
          </w:tcPr>
          <w:p w14:paraId="2C0E940B" w14:textId="77777777" w:rsidR="004B413C" w:rsidRDefault="00EC2FEA">
            <w:pPr>
              <w:rPr>
                <w:sz w:val="20"/>
                <w:szCs w:val="20"/>
              </w:rPr>
            </w:pPr>
            <w:r>
              <w:rPr>
                <w:rFonts w:ascii="Arial" w:eastAsia="Arial" w:hAnsi="Arial" w:cs="Arial"/>
                <w:color w:val="1A1A1A"/>
                <w:sz w:val="18"/>
                <w:szCs w:val="18"/>
              </w:rPr>
              <w:t>X Briza maxima</w:t>
            </w:r>
          </w:p>
        </w:tc>
        <w:tc>
          <w:tcPr>
            <w:tcW w:w="300" w:type="dxa"/>
            <w:textDirection w:val="btLr"/>
            <w:vAlign w:val="bottom"/>
          </w:tcPr>
          <w:p w14:paraId="465228A3" w14:textId="77777777" w:rsidR="004B413C" w:rsidRDefault="00EC2FEA">
            <w:pPr>
              <w:ind w:left="39"/>
              <w:rPr>
                <w:sz w:val="20"/>
                <w:szCs w:val="20"/>
              </w:rPr>
            </w:pPr>
            <w:r>
              <w:rPr>
                <w:rFonts w:ascii="Arial" w:eastAsia="Arial" w:hAnsi="Arial" w:cs="Arial"/>
                <w:color w:val="1A1A1A"/>
                <w:sz w:val="18"/>
                <w:szCs w:val="18"/>
              </w:rPr>
              <w:t>X Hypochaeris glabra</w:t>
            </w:r>
          </w:p>
        </w:tc>
        <w:tc>
          <w:tcPr>
            <w:tcW w:w="280" w:type="dxa"/>
            <w:textDirection w:val="btLr"/>
            <w:vAlign w:val="bottom"/>
          </w:tcPr>
          <w:p w14:paraId="58EDC95C" w14:textId="77777777" w:rsidR="004B413C" w:rsidRDefault="00EC2FEA">
            <w:pPr>
              <w:ind w:left="29"/>
              <w:rPr>
                <w:sz w:val="20"/>
                <w:szCs w:val="20"/>
              </w:rPr>
            </w:pPr>
            <w:r>
              <w:rPr>
                <w:rFonts w:ascii="Arial" w:eastAsia="Arial" w:hAnsi="Arial" w:cs="Arial"/>
                <w:color w:val="1A1A1A"/>
                <w:sz w:val="18"/>
                <w:szCs w:val="18"/>
              </w:rPr>
              <w:t>X Moraea sp_</w:t>
            </w:r>
          </w:p>
        </w:tc>
        <w:tc>
          <w:tcPr>
            <w:tcW w:w="300" w:type="dxa"/>
            <w:textDirection w:val="btLr"/>
            <w:vAlign w:val="bottom"/>
          </w:tcPr>
          <w:p w14:paraId="3552A796" w14:textId="77777777" w:rsidR="004B413C" w:rsidRDefault="00EC2FEA">
            <w:pPr>
              <w:ind w:left="40"/>
              <w:rPr>
                <w:sz w:val="20"/>
                <w:szCs w:val="20"/>
              </w:rPr>
            </w:pPr>
            <w:r>
              <w:rPr>
                <w:rFonts w:ascii="Arial" w:eastAsia="Arial" w:hAnsi="Arial" w:cs="Arial"/>
                <w:color w:val="1A1A1A"/>
                <w:sz w:val="18"/>
                <w:szCs w:val="18"/>
              </w:rPr>
              <w:t>Acacia pulchella</w:t>
            </w:r>
          </w:p>
        </w:tc>
        <w:tc>
          <w:tcPr>
            <w:tcW w:w="280" w:type="dxa"/>
            <w:textDirection w:val="btLr"/>
            <w:vAlign w:val="bottom"/>
          </w:tcPr>
          <w:p w14:paraId="3EF4052D" w14:textId="77777777" w:rsidR="004B413C" w:rsidRDefault="00EC2FEA">
            <w:pPr>
              <w:ind w:left="30"/>
              <w:rPr>
                <w:sz w:val="20"/>
                <w:szCs w:val="20"/>
              </w:rPr>
            </w:pPr>
            <w:r>
              <w:rPr>
                <w:rFonts w:ascii="Arial" w:eastAsia="Arial" w:hAnsi="Arial" w:cs="Arial"/>
                <w:color w:val="1A1A1A"/>
                <w:sz w:val="18"/>
                <w:szCs w:val="18"/>
              </w:rPr>
              <w:t>Amphipogon laguroides</w:t>
            </w:r>
          </w:p>
        </w:tc>
        <w:tc>
          <w:tcPr>
            <w:tcW w:w="300" w:type="dxa"/>
            <w:textDirection w:val="btLr"/>
            <w:vAlign w:val="bottom"/>
          </w:tcPr>
          <w:p w14:paraId="32776777" w14:textId="77777777" w:rsidR="004B413C" w:rsidRDefault="00EC2FEA">
            <w:pPr>
              <w:ind w:left="40"/>
              <w:rPr>
                <w:sz w:val="20"/>
                <w:szCs w:val="20"/>
              </w:rPr>
            </w:pPr>
            <w:r>
              <w:rPr>
                <w:rFonts w:ascii="Arial" w:eastAsia="Arial" w:hAnsi="Arial" w:cs="Arial"/>
                <w:color w:val="1A1A1A"/>
                <w:sz w:val="18"/>
                <w:szCs w:val="18"/>
              </w:rPr>
              <w:t>Aotus gracillima</w:t>
            </w:r>
          </w:p>
        </w:tc>
        <w:tc>
          <w:tcPr>
            <w:tcW w:w="280" w:type="dxa"/>
            <w:textDirection w:val="btLr"/>
            <w:vAlign w:val="bottom"/>
          </w:tcPr>
          <w:p w14:paraId="29C90B16" w14:textId="77777777" w:rsidR="004B413C" w:rsidRDefault="00EC2FEA">
            <w:pPr>
              <w:ind w:left="31"/>
              <w:rPr>
                <w:sz w:val="20"/>
                <w:szCs w:val="20"/>
              </w:rPr>
            </w:pPr>
            <w:r>
              <w:rPr>
                <w:rFonts w:ascii="Arial" w:eastAsia="Arial" w:hAnsi="Arial" w:cs="Arial"/>
                <w:color w:val="1A1A1A"/>
                <w:sz w:val="18"/>
                <w:szCs w:val="18"/>
              </w:rPr>
              <w:t>Astartea scoparia</w:t>
            </w:r>
          </w:p>
        </w:tc>
        <w:tc>
          <w:tcPr>
            <w:tcW w:w="300" w:type="dxa"/>
            <w:textDirection w:val="btLr"/>
            <w:vAlign w:val="bottom"/>
          </w:tcPr>
          <w:p w14:paraId="20BB1014" w14:textId="77777777" w:rsidR="004B413C" w:rsidRDefault="00EC2FEA">
            <w:pPr>
              <w:ind w:left="41"/>
              <w:rPr>
                <w:sz w:val="20"/>
                <w:szCs w:val="20"/>
              </w:rPr>
            </w:pPr>
            <w:r>
              <w:rPr>
                <w:rFonts w:ascii="Arial" w:eastAsia="Arial" w:hAnsi="Arial" w:cs="Arial"/>
                <w:color w:val="1A1A1A"/>
                <w:sz w:val="18"/>
                <w:szCs w:val="18"/>
              </w:rPr>
              <w:t>Baumea articulata</w:t>
            </w:r>
          </w:p>
        </w:tc>
        <w:tc>
          <w:tcPr>
            <w:tcW w:w="280" w:type="dxa"/>
            <w:textDirection w:val="btLr"/>
            <w:vAlign w:val="bottom"/>
          </w:tcPr>
          <w:p w14:paraId="436494E0" w14:textId="77777777" w:rsidR="004B413C" w:rsidRDefault="00EC2FEA">
            <w:pPr>
              <w:ind w:left="31"/>
              <w:rPr>
                <w:sz w:val="20"/>
                <w:szCs w:val="20"/>
              </w:rPr>
            </w:pPr>
            <w:r>
              <w:rPr>
                <w:rFonts w:ascii="Arial" w:eastAsia="Arial" w:hAnsi="Arial" w:cs="Arial"/>
                <w:color w:val="1A1A1A"/>
                <w:sz w:val="18"/>
                <w:szCs w:val="18"/>
              </w:rPr>
              <w:t>Caladenia marginata</w:t>
            </w:r>
          </w:p>
        </w:tc>
        <w:tc>
          <w:tcPr>
            <w:tcW w:w="300" w:type="dxa"/>
            <w:textDirection w:val="btLr"/>
            <w:vAlign w:val="bottom"/>
          </w:tcPr>
          <w:p w14:paraId="04B02567" w14:textId="77777777" w:rsidR="004B413C" w:rsidRDefault="00EC2FEA">
            <w:pPr>
              <w:ind w:left="42"/>
              <w:rPr>
                <w:sz w:val="20"/>
                <w:szCs w:val="20"/>
              </w:rPr>
            </w:pPr>
            <w:r>
              <w:rPr>
                <w:rFonts w:ascii="Arial" w:eastAsia="Arial" w:hAnsi="Arial" w:cs="Arial"/>
                <w:color w:val="1A1A1A"/>
                <w:sz w:val="18"/>
                <w:szCs w:val="18"/>
              </w:rPr>
              <w:t>Calothamnus lateralis</w:t>
            </w:r>
          </w:p>
        </w:tc>
        <w:tc>
          <w:tcPr>
            <w:tcW w:w="280" w:type="dxa"/>
            <w:textDirection w:val="btLr"/>
            <w:vAlign w:val="bottom"/>
          </w:tcPr>
          <w:p w14:paraId="74979397" w14:textId="77777777" w:rsidR="004B413C" w:rsidRDefault="00EC2FEA">
            <w:pPr>
              <w:ind w:left="32"/>
              <w:rPr>
                <w:sz w:val="20"/>
                <w:szCs w:val="20"/>
              </w:rPr>
            </w:pPr>
            <w:r>
              <w:rPr>
                <w:rFonts w:ascii="Arial" w:eastAsia="Arial" w:hAnsi="Arial" w:cs="Arial"/>
                <w:color w:val="1A1A1A"/>
                <w:sz w:val="18"/>
                <w:szCs w:val="18"/>
              </w:rPr>
              <w:t>Cassytha racemosa</w:t>
            </w:r>
          </w:p>
        </w:tc>
        <w:tc>
          <w:tcPr>
            <w:tcW w:w="300" w:type="dxa"/>
            <w:textDirection w:val="btLr"/>
            <w:vAlign w:val="bottom"/>
          </w:tcPr>
          <w:p w14:paraId="76060A61" w14:textId="77777777" w:rsidR="004B413C" w:rsidRDefault="00EC2FEA">
            <w:pPr>
              <w:ind w:left="42"/>
              <w:rPr>
                <w:sz w:val="20"/>
                <w:szCs w:val="20"/>
              </w:rPr>
            </w:pPr>
            <w:r>
              <w:rPr>
                <w:rFonts w:ascii="Arial" w:eastAsia="Arial" w:hAnsi="Arial" w:cs="Arial"/>
                <w:color w:val="1A1A1A"/>
                <w:sz w:val="18"/>
                <w:szCs w:val="18"/>
              </w:rPr>
              <w:t>Chamaescilla corymbosa</w:t>
            </w:r>
          </w:p>
        </w:tc>
        <w:tc>
          <w:tcPr>
            <w:tcW w:w="280" w:type="dxa"/>
            <w:textDirection w:val="btLr"/>
            <w:vAlign w:val="bottom"/>
          </w:tcPr>
          <w:p w14:paraId="60C91543" w14:textId="77777777" w:rsidR="004B413C" w:rsidRDefault="00EC2FEA">
            <w:pPr>
              <w:ind w:left="32"/>
              <w:rPr>
                <w:sz w:val="20"/>
                <w:szCs w:val="20"/>
              </w:rPr>
            </w:pPr>
            <w:r>
              <w:rPr>
                <w:rFonts w:ascii="Arial" w:eastAsia="Arial" w:hAnsi="Arial" w:cs="Arial"/>
                <w:color w:val="1A1A1A"/>
                <w:sz w:val="18"/>
                <w:szCs w:val="18"/>
              </w:rPr>
              <w:t>Corymbia calophylla</w:t>
            </w:r>
          </w:p>
        </w:tc>
        <w:tc>
          <w:tcPr>
            <w:tcW w:w="300" w:type="dxa"/>
            <w:textDirection w:val="btLr"/>
            <w:vAlign w:val="bottom"/>
          </w:tcPr>
          <w:p w14:paraId="1D418615" w14:textId="77777777" w:rsidR="004B413C" w:rsidRDefault="00EC2FEA">
            <w:pPr>
              <w:ind w:left="43"/>
              <w:rPr>
                <w:sz w:val="20"/>
                <w:szCs w:val="20"/>
              </w:rPr>
            </w:pPr>
            <w:r>
              <w:rPr>
                <w:rFonts w:ascii="Arial" w:eastAsia="Arial" w:hAnsi="Arial" w:cs="Arial"/>
                <w:color w:val="1A1A1A"/>
                <w:sz w:val="18"/>
                <w:szCs w:val="18"/>
              </w:rPr>
              <w:t>Dampiera linearis</w:t>
            </w:r>
          </w:p>
        </w:tc>
        <w:tc>
          <w:tcPr>
            <w:tcW w:w="280" w:type="dxa"/>
            <w:textDirection w:val="btLr"/>
            <w:vAlign w:val="bottom"/>
          </w:tcPr>
          <w:p w14:paraId="75C185D4" w14:textId="77777777" w:rsidR="004B413C" w:rsidRDefault="00EC2FEA">
            <w:pPr>
              <w:ind w:left="33"/>
              <w:rPr>
                <w:sz w:val="20"/>
                <w:szCs w:val="20"/>
              </w:rPr>
            </w:pPr>
            <w:r>
              <w:rPr>
                <w:rFonts w:ascii="Arial" w:eastAsia="Arial" w:hAnsi="Arial" w:cs="Arial"/>
                <w:color w:val="1A1A1A"/>
                <w:sz w:val="18"/>
                <w:szCs w:val="18"/>
              </w:rPr>
              <w:t>Dasypogon bromeliifolius</w:t>
            </w:r>
          </w:p>
        </w:tc>
        <w:tc>
          <w:tcPr>
            <w:tcW w:w="300" w:type="dxa"/>
            <w:textDirection w:val="btLr"/>
            <w:vAlign w:val="bottom"/>
          </w:tcPr>
          <w:p w14:paraId="1C380AAE" w14:textId="77777777" w:rsidR="004B413C" w:rsidRDefault="00EC2FEA">
            <w:pPr>
              <w:ind w:left="43"/>
              <w:rPr>
                <w:sz w:val="20"/>
                <w:szCs w:val="20"/>
              </w:rPr>
            </w:pPr>
            <w:r>
              <w:rPr>
                <w:rFonts w:ascii="Arial" w:eastAsia="Arial" w:hAnsi="Arial" w:cs="Arial"/>
                <w:color w:val="1A1A1A"/>
                <w:sz w:val="18"/>
                <w:szCs w:val="18"/>
              </w:rPr>
              <w:t>Dielsia stenostachya</w:t>
            </w:r>
          </w:p>
        </w:tc>
        <w:tc>
          <w:tcPr>
            <w:tcW w:w="280" w:type="dxa"/>
            <w:textDirection w:val="btLr"/>
            <w:vAlign w:val="bottom"/>
          </w:tcPr>
          <w:p w14:paraId="2CFE8802" w14:textId="77777777" w:rsidR="004B413C" w:rsidRDefault="00EC2FEA">
            <w:pPr>
              <w:ind w:left="34"/>
              <w:rPr>
                <w:sz w:val="20"/>
                <w:szCs w:val="20"/>
              </w:rPr>
            </w:pPr>
            <w:r>
              <w:rPr>
                <w:rFonts w:ascii="Arial" w:eastAsia="Arial" w:hAnsi="Arial" w:cs="Arial"/>
                <w:color w:val="1A1A1A"/>
                <w:sz w:val="18"/>
                <w:szCs w:val="18"/>
              </w:rPr>
              <w:t>Drosera macrantha</w:t>
            </w:r>
          </w:p>
        </w:tc>
        <w:tc>
          <w:tcPr>
            <w:tcW w:w="300" w:type="dxa"/>
            <w:textDirection w:val="btLr"/>
            <w:vAlign w:val="bottom"/>
          </w:tcPr>
          <w:p w14:paraId="3BB4838D" w14:textId="77777777" w:rsidR="004B413C" w:rsidRDefault="00EC2FEA">
            <w:pPr>
              <w:ind w:left="44"/>
              <w:rPr>
                <w:sz w:val="20"/>
                <w:szCs w:val="20"/>
              </w:rPr>
            </w:pPr>
            <w:r>
              <w:rPr>
                <w:rFonts w:ascii="Arial" w:eastAsia="Arial" w:hAnsi="Arial" w:cs="Arial"/>
                <w:color w:val="1A1A1A"/>
                <w:sz w:val="18"/>
                <w:szCs w:val="18"/>
              </w:rPr>
              <w:t>Drosera pallida</w:t>
            </w:r>
          </w:p>
        </w:tc>
        <w:tc>
          <w:tcPr>
            <w:tcW w:w="280" w:type="dxa"/>
            <w:textDirection w:val="btLr"/>
            <w:vAlign w:val="bottom"/>
          </w:tcPr>
          <w:p w14:paraId="1727955D" w14:textId="77777777" w:rsidR="004B413C" w:rsidRDefault="00EC2FEA">
            <w:pPr>
              <w:ind w:left="34"/>
              <w:rPr>
                <w:sz w:val="20"/>
                <w:szCs w:val="20"/>
              </w:rPr>
            </w:pPr>
            <w:r>
              <w:rPr>
                <w:rFonts w:ascii="Arial" w:eastAsia="Arial" w:hAnsi="Arial" w:cs="Arial"/>
                <w:color w:val="1A1A1A"/>
                <w:sz w:val="18"/>
                <w:szCs w:val="18"/>
              </w:rPr>
              <w:t>Euchilopsis linearis</w:t>
            </w:r>
          </w:p>
        </w:tc>
        <w:tc>
          <w:tcPr>
            <w:tcW w:w="300" w:type="dxa"/>
            <w:textDirection w:val="btLr"/>
            <w:vAlign w:val="bottom"/>
          </w:tcPr>
          <w:p w14:paraId="6499BBCB" w14:textId="77777777" w:rsidR="004B413C" w:rsidRDefault="00EC2FEA">
            <w:pPr>
              <w:ind w:left="45"/>
              <w:rPr>
                <w:sz w:val="20"/>
                <w:szCs w:val="20"/>
              </w:rPr>
            </w:pPr>
            <w:r>
              <w:rPr>
                <w:rFonts w:ascii="Arial" w:eastAsia="Arial" w:hAnsi="Arial" w:cs="Arial"/>
                <w:color w:val="1A1A1A"/>
                <w:sz w:val="18"/>
                <w:szCs w:val="18"/>
              </w:rPr>
              <w:t>Gonocarpus pithyoides</w:t>
            </w:r>
          </w:p>
        </w:tc>
        <w:tc>
          <w:tcPr>
            <w:tcW w:w="300" w:type="dxa"/>
            <w:textDirection w:val="btLr"/>
            <w:vAlign w:val="bottom"/>
          </w:tcPr>
          <w:p w14:paraId="78C63E9F" w14:textId="77777777" w:rsidR="004B413C" w:rsidRDefault="00EC2FEA">
            <w:pPr>
              <w:ind w:left="35"/>
              <w:rPr>
                <w:sz w:val="20"/>
                <w:szCs w:val="20"/>
              </w:rPr>
            </w:pPr>
            <w:r>
              <w:rPr>
                <w:rFonts w:ascii="Arial" w:eastAsia="Arial" w:hAnsi="Arial" w:cs="Arial"/>
                <w:color w:val="1A1A1A"/>
                <w:sz w:val="18"/>
                <w:szCs w:val="18"/>
              </w:rPr>
              <w:t>Hibbertia stellaris</w:t>
            </w:r>
          </w:p>
        </w:tc>
        <w:tc>
          <w:tcPr>
            <w:tcW w:w="280" w:type="dxa"/>
            <w:textDirection w:val="btLr"/>
            <w:vAlign w:val="bottom"/>
          </w:tcPr>
          <w:p w14:paraId="685D5ED5" w14:textId="77777777" w:rsidR="004B413C" w:rsidRDefault="00EC2FEA">
            <w:pPr>
              <w:ind w:left="25"/>
              <w:rPr>
                <w:sz w:val="20"/>
                <w:szCs w:val="20"/>
              </w:rPr>
            </w:pPr>
            <w:r>
              <w:rPr>
                <w:rFonts w:ascii="Arial" w:eastAsia="Arial" w:hAnsi="Arial" w:cs="Arial"/>
                <w:color w:val="1A1A1A"/>
                <w:sz w:val="18"/>
                <w:szCs w:val="18"/>
              </w:rPr>
              <w:t>Hypocalymma angustifolium</w:t>
            </w:r>
          </w:p>
        </w:tc>
        <w:tc>
          <w:tcPr>
            <w:tcW w:w="300" w:type="dxa"/>
            <w:textDirection w:val="btLr"/>
            <w:vAlign w:val="bottom"/>
          </w:tcPr>
          <w:p w14:paraId="610C01FF" w14:textId="77777777" w:rsidR="004B413C" w:rsidRDefault="00EC2FEA">
            <w:pPr>
              <w:ind w:left="35"/>
              <w:rPr>
                <w:sz w:val="20"/>
                <w:szCs w:val="20"/>
              </w:rPr>
            </w:pPr>
            <w:r>
              <w:rPr>
                <w:rFonts w:ascii="Arial" w:eastAsia="Arial" w:hAnsi="Arial" w:cs="Arial"/>
                <w:color w:val="1A1A1A"/>
                <w:sz w:val="18"/>
                <w:szCs w:val="18"/>
              </w:rPr>
              <w:t>Hypolaena exsulca</w:t>
            </w:r>
          </w:p>
        </w:tc>
        <w:tc>
          <w:tcPr>
            <w:tcW w:w="280" w:type="dxa"/>
            <w:textDirection w:val="btLr"/>
            <w:vAlign w:val="bottom"/>
          </w:tcPr>
          <w:p w14:paraId="24B56DB4" w14:textId="77777777" w:rsidR="004B413C" w:rsidRDefault="00EC2FEA">
            <w:pPr>
              <w:ind w:left="26"/>
              <w:rPr>
                <w:sz w:val="20"/>
                <w:szCs w:val="20"/>
              </w:rPr>
            </w:pPr>
            <w:r>
              <w:rPr>
                <w:rFonts w:ascii="Arial" w:eastAsia="Arial" w:hAnsi="Arial" w:cs="Arial"/>
                <w:color w:val="1A1A1A"/>
                <w:sz w:val="18"/>
                <w:szCs w:val="18"/>
              </w:rPr>
              <w:t>Lepidosperma longitudinale</w:t>
            </w:r>
          </w:p>
        </w:tc>
        <w:tc>
          <w:tcPr>
            <w:tcW w:w="300" w:type="dxa"/>
            <w:textDirection w:val="btLr"/>
            <w:vAlign w:val="bottom"/>
          </w:tcPr>
          <w:p w14:paraId="5F3E529A" w14:textId="77777777" w:rsidR="004B413C" w:rsidRDefault="00EC2FEA">
            <w:pPr>
              <w:ind w:left="36"/>
              <w:rPr>
                <w:sz w:val="20"/>
                <w:szCs w:val="20"/>
              </w:rPr>
            </w:pPr>
            <w:r>
              <w:rPr>
                <w:rFonts w:ascii="Arial" w:eastAsia="Arial" w:hAnsi="Arial" w:cs="Arial"/>
                <w:color w:val="1A1A1A"/>
                <w:sz w:val="18"/>
                <w:szCs w:val="18"/>
              </w:rPr>
              <w:t>Leptocarpus scariosus</w:t>
            </w:r>
          </w:p>
        </w:tc>
        <w:tc>
          <w:tcPr>
            <w:tcW w:w="280" w:type="dxa"/>
            <w:textDirection w:val="btLr"/>
            <w:vAlign w:val="bottom"/>
          </w:tcPr>
          <w:p w14:paraId="74F3D155" w14:textId="77777777" w:rsidR="004B413C" w:rsidRDefault="00EC2FEA">
            <w:pPr>
              <w:ind w:left="27"/>
              <w:rPr>
                <w:sz w:val="20"/>
                <w:szCs w:val="20"/>
              </w:rPr>
            </w:pPr>
            <w:r>
              <w:rPr>
                <w:rFonts w:ascii="Arial" w:eastAsia="Arial" w:hAnsi="Arial" w:cs="Arial"/>
                <w:color w:val="1A1A1A"/>
                <w:sz w:val="18"/>
                <w:szCs w:val="18"/>
              </w:rPr>
              <w:t>Leucopogon australis</w:t>
            </w:r>
          </w:p>
        </w:tc>
        <w:tc>
          <w:tcPr>
            <w:tcW w:w="300" w:type="dxa"/>
            <w:textDirection w:val="btLr"/>
            <w:vAlign w:val="bottom"/>
          </w:tcPr>
          <w:p w14:paraId="48B29F97" w14:textId="77777777" w:rsidR="004B413C" w:rsidRDefault="00EC2FEA">
            <w:pPr>
              <w:ind w:left="37"/>
              <w:rPr>
                <w:sz w:val="20"/>
                <w:szCs w:val="20"/>
              </w:rPr>
            </w:pPr>
            <w:r>
              <w:rPr>
                <w:rFonts w:ascii="Arial" w:eastAsia="Arial" w:hAnsi="Arial" w:cs="Arial"/>
                <w:color w:val="1A1A1A"/>
                <w:sz w:val="18"/>
                <w:szCs w:val="18"/>
              </w:rPr>
              <w:t>Loxocarya flexuosa</w:t>
            </w:r>
          </w:p>
        </w:tc>
        <w:tc>
          <w:tcPr>
            <w:tcW w:w="280" w:type="dxa"/>
            <w:textDirection w:val="btLr"/>
            <w:vAlign w:val="bottom"/>
          </w:tcPr>
          <w:p w14:paraId="07A14B7C" w14:textId="77777777" w:rsidR="004B413C" w:rsidRDefault="00EC2FEA">
            <w:pPr>
              <w:ind w:left="27"/>
              <w:rPr>
                <w:sz w:val="20"/>
                <w:szCs w:val="20"/>
              </w:rPr>
            </w:pPr>
            <w:r>
              <w:rPr>
                <w:rFonts w:ascii="Arial" w:eastAsia="Arial" w:hAnsi="Arial" w:cs="Arial"/>
                <w:color w:val="1A1A1A"/>
                <w:sz w:val="18"/>
                <w:szCs w:val="18"/>
              </w:rPr>
              <w:t>Melaleuca preissiana</w:t>
            </w:r>
          </w:p>
        </w:tc>
        <w:tc>
          <w:tcPr>
            <w:tcW w:w="300" w:type="dxa"/>
            <w:textDirection w:val="btLr"/>
            <w:vAlign w:val="bottom"/>
          </w:tcPr>
          <w:p w14:paraId="51D98F8A" w14:textId="77777777" w:rsidR="004B413C" w:rsidRDefault="00EC2FEA">
            <w:pPr>
              <w:ind w:left="37"/>
              <w:rPr>
                <w:sz w:val="20"/>
                <w:szCs w:val="20"/>
              </w:rPr>
            </w:pPr>
            <w:r>
              <w:rPr>
                <w:rFonts w:ascii="Arial" w:eastAsia="Arial" w:hAnsi="Arial" w:cs="Arial"/>
                <w:color w:val="1A1A1A"/>
                <w:sz w:val="18"/>
                <w:szCs w:val="18"/>
              </w:rPr>
              <w:t>Orthrosanthus laxus</w:t>
            </w:r>
          </w:p>
        </w:tc>
        <w:tc>
          <w:tcPr>
            <w:tcW w:w="280" w:type="dxa"/>
            <w:textDirection w:val="btLr"/>
            <w:vAlign w:val="bottom"/>
          </w:tcPr>
          <w:p w14:paraId="22648384" w14:textId="77777777" w:rsidR="004B413C" w:rsidRDefault="00EC2FEA">
            <w:pPr>
              <w:ind w:left="28"/>
              <w:rPr>
                <w:sz w:val="20"/>
                <w:szCs w:val="20"/>
              </w:rPr>
            </w:pPr>
            <w:r>
              <w:rPr>
                <w:rFonts w:ascii="Arial" w:eastAsia="Arial" w:hAnsi="Arial" w:cs="Arial"/>
                <w:color w:val="1A1A1A"/>
                <w:sz w:val="18"/>
                <w:szCs w:val="18"/>
              </w:rPr>
              <w:t>Patersonia occidentalis</w:t>
            </w:r>
          </w:p>
        </w:tc>
        <w:tc>
          <w:tcPr>
            <w:tcW w:w="300" w:type="dxa"/>
            <w:textDirection w:val="btLr"/>
            <w:vAlign w:val="bottom"/>
          </w:tcPr>
          <w:p w14:paraId="05162564" w14:textId="77777777" w:rsidR="004B413C" w:rsidRDefault="00EC2FEA">
            <w:pPr>
              <w:ind w:left="38"/>
              <w:rPr>
                <w:sz w:val="20"/>
                <w:szCs w:val="20"/>
              </w:rPr>
            </w:pPr>
            <w:r>
              <w:rPr>
                <w:rFonts w:ascii="Arial" w:eastAsia="Arial" w:hAnsi="Arial" w:cs="Arial"/>
                <w:color w:val="1A1A1A"/>
                <w:sz w:val="18"/>
                <w:szCs w:val="18"/>
              </w:rPr>
              <w:t>Pericalymma ellipticum</w:t>
            </w:r>
          </w:p>
        </w:tc>
        <w:tc>
          <w:tcPr>
            <w:tcW w:w="280" w:type="dxa"/>
            <w:textDirection w:val="btLr"/>
            <w:vAlign w:val="bottom"/>
          </w:tcPr>
          <w:p w14:paraId="3DA516EA" w14:textId="77777777" w:rsidR="004B413C" w:rsidRDefault="00EC2FEA">
            <w:pPr>
              <w:ind w:left="28"/>
              <w:rPr>
                <w:sz w:val="20"/>
                <w:szCs w:val="20"/>
              </w:rPr>
            </w:pPr>
            <w:r>
              <w:rPr>
                <w:rFonts w:ascii="Arial" w:eastAsia="Arial" w:hAnsi="Arial" w:cs="Arial"/>
                <w:color w:val="1A1A1A"/>
                <w:sz w:val="18"/>
                <w:szCs w:val="18"/>
              </w:rPr>
              <w:t>Platytheca galioides</w:t>
            </w:r>
          </w:p>
        </w:tc>
        <w:tc>
          <w:tcPr>
            <w:tcW w:w="300" w:type="dxa"/>
            <w:textDirection w:val="btLr"/>
            <w:vAlign w:val="bottom"/>
          </w:tcPr>
          <w:p w14:paraId="016CE195" w14:textId="77777777" w:rsidR="004B413C" w:rsidRDefault="00EC2FEA">
            <w:pPr>
              <w:ind w:left="39"/>
              <w:rPr>
                <w:sz w:val="20"/>
                <w:szCs w:val="20"/>
              </w:rPr>
            </w:pPr>
            <w:r>
              <w:rPr>
                <w:rFonts w:ascii="Arial" w:eastAsia="Arial" w:hAnsi="Arial" w:cs="Arial"/>
                <w:color w:val="1A1A1A"/>
                <w:sz w:val="18"/>
                <w:szCs w:val="18"/>
              </w:rPr>
              <w:t>Pterostylis nana</w:t>
            </w:r>
          </w:p>
        </w:tc>
        <w:tc>
          <w:tcPr>
            <w:tcW w:w="280" w:type="dxa"/>
            <w:textDirection w:val="btLr"/>
            <w:vAlign w:val="bottom"/>
          </w:tcPr>
          <w:p w14:paraId="4916CB0C" w14:textId="77777777" w:rsidR="004B413C" w:rsidRDefault="00EC2FEA">
            <w:pPr>
              <w:ind w:left="29"/>
              <w:rPr>
                <w:sz w:val="20"/>
                <w:szCs w:val="20"/>
              </w:rPr>
            </w:pPr>
            <w:r>
              <w:rPr>
                <w:rFonts w:ascii="Arial" w:eastAsia="Arial" w:hAnsi="Arial" w:cs="Arial"/>
                <w:color w:val="1A1A1A"/>
                <w:sz w:val="18"/>
                <w:szCs w:val="18"/>
              </w:rPr>
              <w:t>Schoenus sp1</w:t>
            </w:r>
          </w:p>
        </w:tc>
        <w:tc>
          <w:tcPr>
            <w:tcW w:w="300" w:type="dxa"/>
            <w:textDirection w:val="btLr"/>
            <w:vAlign w:val="bottom"/>
          </w:tcPr>
          <w:p w14:paraId="0A7874DD" w14:textId="77777777" w:rsidR="004B413C" w:rsidRDefault="00EC2FEA">
            <w:pPr>
              <w:ind w:left="39"/>
              <w:rPr>
                <w:sz w:val="20"/>
                <w:szCs w:val="20"/>
              </w:rPr>
            </w:pPr>
            <w:r>
              <w:rPr>
                <w:rFonts w:ascii="Arial" w:eastAsia="Arial" w:hAnsi="Arial" w:cs="Arial"/>
                <w:color w:val="1A1A1A"/>
                <w:sz w:val="18"/>
                <w:szCs w:val="18"/>
              </w:rPr>
              <w:t>Sphaerolobium sp_</w:t>
            </w:r>
          </w:p>
        </w:tc>
        <w:tc>
          <w:tcPr>
            <w:tcW w:w="280" w:type="dxa"/>
            <w:textDirection w:val="btLr"/>
            <w:vAlign w:val="bottom"/>
          </w:tcPr>
          <w:p w14:paraId="4A27F7A2" w14:textId="77777777" w:rsidR="004B413C" w:rsidRDefault="00EC2FEA">
            <w:pPr>
              <w:ind w:left="29"/>
              <w:rPr>
                <w:sz w:val="20"/>
                <w:szCs w:val="20"/>
              </w:rPr>
            </w:pPr>
            <w:r>
              <w:rPr>
                <w:rFonts w:ascii="Arial" w:eastAsia="Arial" w:hAnsi="Arial" w:cs="Arial"/>
                <w:color w:val="1A1A1A"/>
                <w:sz w:val="18"/>
                <w:szCs w:val="18"/>
              </w:rPr>
              <w:t>Stylidium brunonianum</w:t>
            </w:r>
          </w:p>
        </w:tc>
        <w:tc>
          <w:tcPr>
            <w:tcW w:w="300" w:type="dxa"/>
            <w:textDirection w:val="btLr"/>
            <w:vAlign w:val="bottom"/>
          </w:tcPr>
          <w:p w14:paraId="7A53E846" w14:textId="77777777" w:rsidR="004B413C" w:rsidRDefault="00EC2FEA">
            <w:pPr>
              <w:ind w:left="40"/>
              <w:rPr>
                <w:sz w:val="20"/>
                <w:szCs w:val="20"/>
              </w:rPr>
            </w:pPr>
            <w:r>
              <w:rPr>
                <w:rFonts w:ascii="Arial" w:eastAsia="Arial" w:hAnsi="Arial" w:cs="Arial"/>
                <w:color w:val="1A1A1A"/>
                <w:sz w:val="18"/>
                <w:szCs w:val="18"/>
              </w:rPr>
              <w:t>Taxandria linearifolia</w:t>
            </w:r>
          </w:p>
        </w:tc>
        <w:tc>
          <w:tcPr>
            <w:tcW w:w="280" w:type="dxa"/>
            <w:textDirection w:val="btLr"/>
            <w:vAlign w:val="bottom"/>
          </w:tcPr>
          <w:p w14:paraId="0002D140" w14:textId="77777777" w:rsidR="004B413C" w:rsidRDefault="00EC2FEA">
            <w:pPr>
              <w:ind w:left="30"/>
              <w:rPr>
                <w:sz w:val="20"/>
                <w:szCs w:val="20"/>
              </w:rPr>
            </w:pPr>
            <w:r>
              <w:rPr>
                <w:rFonts w:ascii="Arial" w:eastAsia="Arial" w:hAnsi="Arial" w:cs="Arial"/>
                <w:color w:val="1A1A1A"/>
                <w:sz w:val="18"/>
                <w:szCs w:val="18"/>
              </w:rPr>
              <w:t>Thelymitra macrophylla</w:t>
            </w:r>
          </w:p>
        </w:tc>
        <w:tc>
          <w:tcPr>
            <w:tcW w:w="300" w:type="dxa"/>
            <w:textDirection w:val="btLr"/>
            <w:vAlign w:val="bottom"/>
          </w:tcPr>
          <w:p w14:paraId="072235A2" w14:textId="77777777" w:rsidR="004B413C" w:rsidRDefault="00EC2FEA">
            <w:pPr>
              <w:ind w:left="40"/>
              <w:rPr>
                <w:sz w:val="20"/>
                <w:szCs w:val="20"/>
              </w:rPr>
            </w:pPr>
            <w:r>
              <w:rPr>
                <w:rFonts w:ascii="Arial" w:eastAsia="Arial" w:hAnsi="Arial" w:cs="Arial"/>
                <w:color w:val="1A1A1A"/>
                <w:sz w:val="18"/>
                <w:szCs w:val="18"/>
              </w:rPr>
              <w:t>Thysanotus multiflorus</w:t>
            </w:r>
          </w:p>
        </w:tc>
        <w:tc>
          <w:tcPr>
            <w:tcW w:w="280" w:type="dxa"/>
            <w:textDirection w:val="btLr"/>
            <w:vAlign w:val="bottom"/>
          </w:tcPr>
          <w:p w14:paraId="46702FDD" w14:textId="77777777" w:rsidR="004B413C" w:rsidRDefault="00EC2FEA">
            <w:pPr>
              <w:ind w:left="30"/>
              <w:rPr>
                <w:sz w:val="20"/>
                <w:szCs w:val="20"/>
              </w:rPr>
            </w:pPr>
            <w:r>
              <w:rPr>
                <w:rFonts w:ascii="Arial" w:eastAsia="Arial" w:hAnsi="Arial" w:cs="Arial"/>
                <w:color w:val="1A1A1A"/>
                <w:sz w:val="18"/>
                <w:szCs w:val="18"/>
              </w:rPr>
              <w:t>Xanthorrhoea preissii</w:t>
            </w:r>
          </w:p>
        </w:tc>
        <w:tc>
          <w:tcPr>
            <w:tcW w:w="480" w:type="dxa"/>
            <w:textDirection w:val="btLr"/>
            <w:vAlign w:val="bottom"/>
          </w:tcPr>
          <w:p w14:paraId="58E918CF" w14:textId="77777777" w:rsidR="004B413C" w:rsidRDefault="00EC2FEA">
            <w:pPr>
              <w:ind w:right="149"/>
              <w:rPr>
                <w:sz w:val="20"/>
                <w:szCs w:val="20"/>
              </w:rPr>
            </w:pPr>
            <w:r>
              <w:rPr>
                <w:rFonts w:ascii="Arial" w:eastAsia="Arial" w:hAnsi="Arial" w:cs="Arial"/>
                <w:color w:val="1A1A1A"/>
                <w:sz w:val="18"/>
                <w:szCs w:val="18"/>
              </w:rPr>
              <w:t>Xanthosia huegelii</w:t>
            </w:r>
          </w:p>
        </w:tc>
        <w:tc>
          <w:tcPr>
            <w:tcW w:w="0" w:type="dxa"/>
            <w:vAlign w:val="bottom"/>
          </w:tcPr>
          <w:p w14:paraId="016990AC" w14:textId="77777777" w:rsidR="004B413C" w:rsidRDefault="004B413C">
            <w:pPr>
              <w:rPr>
                <w:sz w:val="1"/>
                <w:szCs w:val="1"/>
              </w:rPr>
            </w:pPr>
          </w:p>
        </w:tc>
      </w:tr>
      <w:tr w:rsidR="004B413C" w14:paraId="748798F6" w14:textId="77777777">
        <w:trPr>
          <w:trHeight w:val="253"/>
        </w:trPr>
        <w:tc>
          <w:tcPr>
            <w:tcW w:w="180" w:type="dxa"/>
            <w:vAlign w:val="bottom"/>
          </w:tcPr>
          <w:p w14:paraId="2B535D06" w14:textId="77777777" w:rsidR="004B413C" w:rsidRDefault="004B413C"/>
        </w:tc>
        <w:tc>
          <w:tcPr>
            <w:tcW w:w="700" w:type="dxa"/>
            <w:vAlign w:val="bottom"/>
          </w:tcPr>
          <w:p w14:paraId="38246906" w14:textId="77777777" w:rsidR="004B413C" w:rsidRDefault="00EC2FEA">
            <w:pPr>
              <w:ind w:right="198"/>
              <w:jc w:val="right"/>
              <w:rPr>
                <w:sz w:val="20"/>
                <w:szCs w:val="20"/>
              </w:rPr>
            </w:pPr>
            <w:r>
              <w:rPr>
                <w:rFonts w:ascii="Arial" w:eastAsia="Arial" w:hAnsi="Arial" w:cs="Arial"/>
                <w:color w:val="4D4D4D"/>
                <w:sz w:val="16"/>
                <w:szCs w:val="16"/>
              </w:rPr>
              <w:t>2000</w:t>
            </w:r>
          </w:p>
        </w:tc>
        <w:tc>
          <w:tcPr>
            <w:tcW w:w="300" w:type="dxa"/>
            <w:vAlign w:val="bottom"/>
          </w:tcPr>
          <w:p w14:paraId="67DDEDB5" w14:textId="77777777" w:rsidR="004B413C" w:rsidRDefault="004B413C"/>
        </w:tc>
        <w:tc>
          <w:tcPr>
            <w:tcW w:w="280" w:type="dxa"/>
            <w:vAlign w:val="bottom"/>
          </w:tcPr>
          <w:p w14:paraId="47F5337C" w14:textId="77777777" w:rsidR="004B413C" w:rsidRDefault="004B413C"/>
        </w:tc>
        <w:tc>
          <w:tcPr>
            <w:tcW w:w="300" w:type="dxa"/>
            <w:vAlign w:val="bottom"/>
          </w:tcPr>
          <w:p w14:paraId="24C50A1E" w14:textId="77777777" w:rsidR="004B413C" w:rsidRDefault="004B413C"/>
        </w:tc>
        <w:tc>
          <w:tcPr>
            <w:tcW w:w="280" w:type="dxa"/>
            <w:vAlign w:val="bottom"/>
          </w:tcPr>
          <w:p w14:paraId="3621F438" w14:textId="77777777" w:rsidR="004B413C" w:rsidRDefault="004B413C"/>
        </w:tc>
        <w:tc>
          <w:tcPr>
            <w:tcW w:w="300" w:type="dxa"/>
            <w:vAlign w:val="bottom"/>
          </w:tcPr>
          <w:p w14:paraId="4FA2E195" w14:textId="77777777" w:rsidR="004B413C" w:rsidRDefault="004B413C"/>
        </w:tc>
        <w:tc>
          <w:tcPr>
            <w:tcW w:w="280" w:type="dxa"/>
            <w:vAlign w:val="bottom"/>
          </w:tcPr>
          <w:p w14:paraId="36B4F7C8" w14:textId="77777777" w:rsidR="004B413C" w:rsidRDefault="004B413C"/>
        </w:tc>
        <w:tc>
          <w:tcPr>
            <w:tcW w:w="300" w:type="dxa"/>
            <w:vAlign w:val="bottom"/>
          </w:tcPr>
          <w:p w14:paraId="579287A6" w14:textId="77777777" w:rsidR="004B413C" w:rsidRDefault="004B413C"/>
        </w:tc>
        <w:tc>
          <w:tcPr>
            <w:tcW w:w="280" w:type="dxa"/>
            <w:vAlign w:val="bottom"/>
          </w:tcPr>
          <w:p w14:paraId="2B6ADCE6" w14:textId="77777777" w:rsidR="004B413C" w:rsidRDefault="004B413C"/>
        </w:tc>
        <w:tc>
          <w:tcPr>
            <w:tcW w:w="300" w:type="dxa"/>
            <w:vAlign w:val="bottom"/>
          </w:tcPr>
          <w:p w14:paraId="3DA9251E" w14:textId="77777777" w:rsidR="004B413C" w:rsidRDefault="004B413C"/>
        </w:tc>
        <w:tc>
          <w:tcPr>
            <w:tcW w:w="280" w:type="dxa"/>
            <w:vAlign w:val="bottom"/>
          </w:tcPr>
          <w:p w14:paraId="1D01C744" w14:textId="77777777" w:rsidR="004B413C" w:rsidRDefault="004B413C"/>
        </w:tc>
        <w:tc>
          <w:tcPr>
            <w:tcW w:w="300" w:type="dxa"/>
            <w:vAlign w:val="bottom"/>
          </w:tcPr>
          <w:p w14:paraId="68464D99" w14:textId="77777777" w:rsidR="004B413C" w:rsidRDefault="004B413C"/>
        </w:tc>
        <w:tc>
          <w:tcPr>
            <w:tcW w:w="280" w:type="dxa"/>
            <w:vAlign w:val="bottom"/>
          </w:tcPr>
          <w:p w14:paraId="6C1BD4E0" w14:textId="77777777" w:rsidR="004B413C" w:rsidRDefault="004B413C"/>
        </w:tc>
        <w:tc>
          <w:tcPr>
            <w:tcW w:w="300" w:type="dxa"/>
            <w:vAlign w:val="bottom"/>
          </w:tcPr>
          <w:p w14:paraId="02C27D9B" w14:textId="77777777" w:rsidR="004B413C" w:rsidRDefault="004B413C"/>
        </w:tc>
        <w:tc>
          <w:tcPr>
            <w:tcW w:w="280" w:type="dxa"/>
            <w:vAlign w:val="bottom"/>
          </w:tcPr>
          <w:p w14:paraId="7A5949E5" w14:textId="77777777" w:rsidR="004B413C" w:rsidRDefault="004B413C"/>
        </w:tc>
        <w:tc>
          <w:tcPr>
            <w:tcW w:w="300" w:type="dxa"/>
            <w:vAlign w:val="bottom"/>
          </w:tcPr>
          <w:p w14:paraId="4E74C4F0" w14:textId="77777777" w:rsidR="004B413C" w:rsidRDefault="004B413C"/>
        </w:tc>
        <w:tc>
          <w:tcPr>
            <w:tcW w:w="280" w:type="dxa"/>
            <w:vAlign w:val="bottom"/>
          </w:tcPr>
          <w:p w14:paraId="70B40792" w14:textId="77777777" w:rsidR="004B413C" w:rsidRDefault="004B413C"/>
        </w:tc>
        <w:tc>
          <w:tcPr>
            <w:tcW w:w="300" w:type="dxa"/>
            <w:vAlign w:val="bottom"/>
          </w:tcPr>
          <w:p w14:paraId="45936AD1" w14:textId="77777777" w:rsidR="004B413C" w:rsidRDefault="004B413C"/>
        </w:tc>
        <w:tc>
          <w:tcPr>
            <w:tcW w:w="280" w:type="dxa"/>
            <w:vAlign w:val="bottom"/>
          </w:tcPr>
          <w:p w14:paraId="4375BAA7" w14:textId="77777777" w:rsidR="004B413C" w:rsidRDefault="004B413C"/>
        </w:tc>
        <w:tc>
          <w:tcPr>
            <w:tcW w:w="300" w:type="dxa"/>
            <w:vAlign w:val="bottom"/>
          </w:tcPr>
          <w:p w14:paraId="168673A2" w14:textId="77777777" w:rsidR="004B413C" w:rsidRDefault="004B413C"/>
        </w:tc>
        <w:tc>
          <w:tcPr>
            <w:tcW w:w="300" w:type="dxa"/>
            <w:vAlign w:val="bottom"/>
          </w:tcPr>
          <w:p w14:paraId="3F0ED4F5" w14:textId="77777777" w:rsidR="004B413C" w:rsidRDefault="004B413C"/>
        </w:tc>
        <w:tc>
          <w:tcPr>
            <w:tcW w:w="280" w:type="dxa"/>
            <w:vAlign w:val="bottom"/>
          </w:tcPr>
          <w:p w14:paraId="370CA34E" w14:textId="77777777" w:rsidR="004B413C" w:rsidRDefault="004B413C"/>
        </w:tc>
        <w:tc>
          <w:tcPr>
            <w:tcW w:w="300" w:type="dxa"/>
            <w:vAlign w:val="bottom"/>
          </w:tcPr>
          <w:p w14:paraId="7AE1BB2D" w14:textId="77777777" w:rsidR="004B413C" w:rsidRDefault="004B413C"/>
        </w:tc>
        <w:tc>
          <w:tcPr>
            <w:tcW w:w="280" w:type="dxa"/>
            <w:vAlign w:val="bottom"/>
          </w:tcPr>
          <w:p w14:paraId="40D6B75E" w14:textId="77777777" w:rsidR="004B413C" w:rsidRDefault="004B413C"/>
        </w:tc>
        <w:tc>
          <w:tcPr>
            <w:tcW w:w="300" w:type="dxa"/>
            <w:vAlign w:val="bottom"/>
          </w:tcPr>
          <w:p w14:paraId="08455B1B" w14:textId="77777777" w:rsidR="004B413C" w:rsidRDefault="004B413C"/>
        </w:tc>
        <w:tc>
          <w:tcPr>
            <w:tcW w:w="280" w:type="dxa"/>
            <w:vAlign w:val="bottom"/>
          </w:tcPr>
          <w:p w14:paraId="67C4D8FF" w14:textId="77777777" w:rsidR="004B413C" w:rsidRDefault="004B413C"/>
        </w:tc>
        <w:tc>
          <w:tcPr>
            <w:tcW w:w="300" w:type="dxa"/>
            <w:vAlign w:val="bottom"/>
          </w:tcPr>
          <w:p w14:paraId="05C5A5B4" w14:textId="77777777" w:rsidR="004B413C" w:rsidRDefault="004B413C"/>
        </w:tc>
        <w:tc>
          <w:tcPr>
            <w:tcW w:w="280" w:type="dxa"/>
            <w:vAlign w:val="bottom"/>
          </w:tcPr>
          <w:p w14:paraId="0A728F8F" w14:textId="77777777" w:rsidR="004B413C" w:rsidRDefault="004B413C"/>
        </w:tc>
        <w:tc>
          <w:tcPr>
            <w:tcW w:w="300" w:type="dxa"/>
            <w:vAlign w:val="bottom"/>
          </w:tcPr>
          <w:p w14:paraId="67FA1805" w14:textId="77777777" w:rsidR="004B413C" w:rsidRDefault="004B413C"/>
        </w:tc>
        <w:tc>
          <w:tcPr>
            <w:tcW w:w="280" w:type="dxa"/>
            <w:vAlign w:val="bottom"/>
          </w:tcPr>
          <w:p w14:paraId="00786511" w14:textId="77777777" w:rsidR="004B413C" w:rsidRDefault="004B413C"/>
        </w:tc>
        <w:tc>
          <w:tcPr>
            <w:tcW w:w="300" w:type="dxa"/>
            <w:vAlign w:val="bottom"/>
          </w:tcPr>
          <w:p w14:paraId="25C9EA36" w14:textId="77777777" w:rsidR="004B413C" w:rsidRDefault="004B413C"/>
        </w:tc>
        <w:tc>
          <w:tcPr>
            <w:tcW w:w="280" w:type="dxa"/>
            <w:vAlign w:val="bottom"/>
          </w:tcPr>
          <w:p w14:paraId="4E2AD376" w14:textId="77777777" w:rsidR="004B413C" w:rsidRDefault="004B413C"/>
        </w:tc>
        <w:tc>
          <w:tcPr>
            <w:tcW w:w="300" w:type="dxa"/>
            <w:vAlign w:val="bottom"/>
          </w:tcPr>
          <w:p w14:paraId="5BFF43E6" w14:textId="77777777" w:rsidR="004B413C" w:rsidRDefault="004B413C"/>
        </w:tc>
        <w:tc>
          <w:tcPr>
            <w:tcW w:w="280" w:type="dxa"/>
            <w:vAlign w:val="bottom"/>
          </w:tcPr>
          <w:p w14:paraId="6ADCB19C" w14:textId="77777777" w:rsidR="004B413C" w:rsidRDefault="004B413C"/>
        </w:tc>
        <w:tc>
          <w:tcPr>
            <w:tcW w:w="300" w:type="dxa"/>
            <w:vAlign w:val="bottom"/>
          </w:tcPr>
          <w:p w14:paraId="2F968C75" w14:textId="77777777" w:rsidR="004B413C" w:rsidRDefault="004B413C"/>
        </w:tc>
        <w:tc>
          <w:tcPr>
            <w:tcW w:w="280" w:type="dxa"/>
            <w:vAlign w:val="bottom"/>
          </w:tcPr>
          <w:p w14:paraId="3D9735CD" w14:textId="77777777" w:rsidR="004B413C" w:rsidRDefault="004B413C"/>
        </w:tc>
        <w:tc>
          <w:tcPr>
            <w:tcW w:w="300" w:type="dxa"/>
            <w:vAlign w:val="bottom"/>
          </w:tcPr>
          <w:p w14:paraId="6CF7D662" w14:textId="77777777" w:rsidR="004B413C" w:rsidRDefault="004B413C"/>
        </w:tc>
        <w:tc>
          <w:tcPr>
            <w:tcW w:w="280" w:type="dxa"/>
            <w:vAlign w:val="bottom"/>
          </w:tcPr>
          <w:p w14:paraId="7AE8506E" w14:textId="77777777" w:rsidR="004B413C" w:rsidRDefault="004B413C"/>
        </w:tc>
        <w:tc>
          <w:tcPr>
            <w:tcW w:w="300" w:type="dxa"/>
            <w:vAlign w:val="bottom"/>
          </w:tcPr>
          <w:p w14:paraId="3D627C47" w14:textId="77777777" w:rsidR="004B413C" w:rsidRDefault="004B413C"/>
        </w:tc>
        <w:tc>
          <w:tcPr>
            <w:tcW w:w="280" w:type="dxa"/>
            <w:vAlign w:val="bottom"/>
          </w:tcPr>
          <w:p w14:paraId="0646946D" w14:textId="77777777" w:rsidR="004B413C" w:rsidRDefault="004B413C"/>
        </w:tc>
        <w:tc>
          <w:tcPr>
            <w:tcW w:w="480" w:type="dxa"/>
            <w:vAlign w:val="bottom"/>
          </w:tcPr>
          <w:p w14:paraId="5CB8CAE6" w14:textId="77777777" w:rsidR="004B413C" w:rsidRDefault="004B413C"/>
        </w:tc>
        <w:tc>
          <w:tcPr>
            <w:tcW w:w="0" w:type="dxa"/>
            <w:vAlign w:val="bottom"/>
          </w:tcPr>
          <w:p w14:paraId="384CC753" w14:textId="77777777" w:rsidR="004B413C" w:rsidRDefault="004B413C">
            <w:pPr>
              <w:rPr>
                <w:sz w:val="1"/>
                <w:szCs w:val="1"/>
              </w:rPr>
            </w:pPr>
          </w:p>
        </w:tc>
      </w:tr>
      <w:tr w:rsidR="004B413C" w14:paraId="1CC2A2DF" w14:textId="77777777">
        <w:trPr>
          <w:trHeight w:val="143"/>
        </w:trPr>
        <w:tc>
          <w:tcPr>
            <w:tcW w:w="180" w:type="dxa"/>
            <w:vAlign w:val="bottom"/>
          </w:tcPr>
          <w:p w14:paraId="1103FF18" w14:textId="77777777" w:rsidR="004B413C" w:rsidRDefault="004B413C">
            <w:pPr>
              <w:rPr>
                <w:sz w:val="12"/>
                <w:szCs w:val="12"/>
              </w:rPr>
            </w:pPr>
          </w:p>
        </w:tc>
        <w:tc>
          <w:tcPr>
            <w:tcW w:w="700" w:type="dxa"/>
            <w:vAlign w:val="bottom"/>
          </w:tcPr>
          <w:p w14:paraId="615DFA95" w14:textId="77777777" w:rsidR="004B413C" w:rsidRDefault="00EC2FEA">
            <w:pPr>
              <w:spacing w:line="144" w:lineRule="exact"/>
              <w:ind w:right="198"/>
              <w:jc w:val="right"/>
              <w:rPr>
                <w:sz w:val="20"/>
                <w:szCs w:val="20"/>
              </w:rPr>
            </w:pPr>
            <w:r>
              <w:rPr>
                <w:rFonts w:ascii="Arial" w:eastAsia="Arial" w:hAnsi="Arial" w:cs="Arial"/>
                <w:color w:val="4D4D4D"/>
                <w:sz w:val="16"/>
                <w:szCs w:val="16"/>
              </w:rPr>
              <w:t>2005</w:t>
            </w:r>
          </w:p>
        </w:tc>
        <w:tc>
          <w:tcPr>
            <w:tcW w:w="300" w:type="dxa"/>
            <w:vAlign w:val="bottom"/>
          </w:tcPr>
          <w:p w14:paraId="6D630F2D" w14:textId="77777777" w:rsidR="004B413C" w:rsidRDefault="004B413C">
            <w:pPr>
              <w:rPr>
                <w:sz w:val="12"/>
                <w:szCs w:val="12"/>
              </w:rPr>
            </w:pPr>
          </w:p>
        </w:tc>
        <w:tc>
          <w:tcPr>
            <w:tcW w:w="280" w:type="dxa"/>
            <w:vAlign w:val="bottom"/>
          </w:tcPr>
          <w:p w14:paraId="0C4A2484" w14:textId="77777777" w:rsidR="004B413C" w:rsidRDefault="004B413C">
            <w:pPr>
              <w:rPr>
                <w:sz w:val="12"/>
                <w:szCs w:val="12"/>
              </w:rPr>
            </w:pPr>
          </w:p>
        </w:tc>
        <w:tc>
          <w:tcPr>
            <w:tcW w:w="300" w:type="dxa"/>
            <w:vAlign w:val="bottom"/>
          </w:tcPr>
          <w:p w14:paraId="1367967A" w14:textId="77777777" w:rsidR="004B413C" w:rsidRDefault="004B413C">
            <w:pPr>
              <w:rPr>
                <w:sz w:val="12"/>
                <w:szCs w:val="12"/>
              </w:rPr>
            </w:pPr>
          </w:p>
        </w:tc>
        <w:tc>
          <w:tcPr>
            <w:tcW w:w="280" w:type="dxa"/>
            <w:vAlign w:val="bottom"/>
          </w:tcPr>
          <w:p w14:paraId="0804747B" w14:textId="77777777" w:rsidR="004B413C" w:rsidRDefault="004B413C">
            <w:pPr>
              <w:rPr>
                <w:sz w:val="12"/>
                <w:szCs w:val="12"/>
              </w:rPr>
            </w:pPr>
          </w:p>
        </w:tc>
        <w:tc>
          <w:tcPr>
            <w:tcW w:w="300" w:type="dxa"/>
            <w:vAlign w:val="bottom"/>
          </w:tcPr>
          <w:p w14:paraId="2DF541F7" w14:textId="77777777" w:rsidR="004B413C" w:rsidRDefault="004B413C">
            <w:pPr>
              <w:rPr>
                <w:sz w:val="12"/>
                <w:szCs w:val="12"/>
              </w:rPr>
            </w:pPr>
          </w:p>
        </w:tc>
        <w:tc>
          <w:tcPr>
            <w:tcW w:w="280" w:type="dxa"/>
            <w:vAlign w:val="bottom"/>
          </w:tcPr>
          <w:p w14:paraId="34F06BCF" w14:textId="77777777" w:rsidR="004B413C" w:rsidRDefault="004B413C">
            <w:pPr>
              <w:rPr>
                <w:sz w:val="12"/>
                <w:szCs w:val="12"/>
              </w:rPr>
            </w:pPr>
          </w:p>
        </w:tc>
        <w:tc>
          <w:tcPr>
            <w:tcW w:w="300" w:type="dxa"/>
            <w:vAlign w:val="bottom"/>
          </w:tcPr>
          <w:p w14:paraId="0664BE31" w14:textId="77777777" w:rsidR="004B413C" w:rsidRDefault="004B413C">
            <w:pPr>
              <w:rPr>
                <w:sz w:val="12"/>
                <w:szCs w:val="12"/>
              </w:rPr>
            </w:pPr>
          </w:p>
        </w:tc>
        <w:tc>
          <w:tcPr>
            <w:tcW w:w="280" w:type="dxa"/>
            <w:vAlign w:val="bottom"/>
          </w:tcPr>
          <w:p w14:paraId="61E1170B" w14:textId="77777777" w:rsidR="004B413C" w:rsidRDefault="004B413C">
            <w:pPr>
              <w:rPr>
                <w:sz w:val="12"/>
                <w:szCs w:val="12"/>
              </w:rPr>
            </w:pPr>
          </w:p>
        </w:tc>
        <w:tc>
          <w:tcPr>
            <w:tcW w:w="300" w:type="dxa"/>
            <w:vAlign w:val="bottom"/>
          </w:tcPr>
          <w:p w14:paraId="133DF883" w14:textId="77777777" w:rsidR="004B413C" w:rsidRDefault="004B413C">
            <w:pPr>
              <w:rPr>
                <w:sz w:val="12"/>
                <w:szCs w:val="12"/>
              </w:rPr>
            </w:pPr>
          </w:p>
        </w:tc>
        <w:tc>
          <w:tcPr>
            <w:tcW w:w="280" w:type="dxa"/>
            <w:vAlign w:val="bottom"/>
          </w:tcPr>
          <w:p w14:paraId="4B736233" w14:textId="77777777" w:rsidR="004B413C" w:rsidRDefault="004B413C">
            <w:pPr>
              <w:rPr>
                <w:sz w:val="12"/>
                <w:szCs w:val="12"/>
              </w:rPr>
            </w:pPr>
          </w:p>
        </w:tc>
        <w:tc>
          <w:tcPr>
            <w:tcW w:w="300" w:type="dxa"/>
            <w:vAlign w:val="bottom"/>
          </w:tcPr>
          <w:p w14:paraId="248B299A" w14:textId="77777777" w:rsidR="004B413C" w:rsidRDefault="004B413C">
            <w:pPr>
              <w:rPr>
                <w:sz w:val="12"/>
                <w:szCs w:val="12"/>
              </w:rPr>
            </w:pPr>
          </w:p>
        </w:tc>
        <w:tc>
          <w:tcPr>
            <w:tcW w:w="280" w:type="dxa"/>
            <w:vAlign w:val="bottom"/>
          </w:tcPr>
          <w:p w14:paraId="09C7C214" w14:textId="77777777" w:rsidR="004B413C" w:rsidRDefault="004B413C">
            <w:pPr>
              <w:rPr>
                <w:sz w:val="12"/>
                <w:szCs w:val="12"/>
              </w:rPr>
            </w:pPr>
          </w:p>
        </w:tc>
        <w:tc>
          <w:tcPr>
            <w:tcW w:w="300" w:type="dxa"/>
            <w:vAlign w:val="bottom"/>
          </w:tcPr>
          <w:p w14:paraId="4F6D3788" w14:textId="77777777" w:rsidR="004B413C" w:rsidRDefault="004B413C">
            <w:pPr>
              <w:rPr>
                <w:sz w:val="12"/>
                <w:szCs w:val="12"/>
              </w:rPr>
            </w:pPr>
          </w:p>
        </w:tc>
        <w:tc>
          <w:tcPr>
            <w:tcW w:w="280" w:type="dxa"/>
            <w:vAlign w:val="bottom"/>
          </w:tcPr>
          <w:p w14:paraId="2BF83413" w14:textId="77777777" w:rsidR="004B413C" w:rsidRDefault="004B413C">
            <w:pPr>
              <w:rPr>
                <w:sz w:val="12"/>
                <w:szCs w:val="12"/>
              </w:rPr>
            </w:pPr>
          </w:p>
        </w:tc>
        <w:tc>
          <w:tcPr>
            <w:tcW w:w="300" w:type="dxa"/>
            <w:vAlign w:val="bottom"/>
          </w:tcPr>
          <w:p w14:paraId="6BF2844F" w14:textId="77777777" w:rsidR="004B413C" w:rsidRDefault="004B413C">
            <w:pPr>
              <w:rPr>
                <w:sz w:val="12"/>
                <w:szCs w:val="12"/>
              </w:rPr>
            </w:pPr>
          </w:p>
        </w:tc>
        <w:tc>
          <w:tcPr>
            <w:tcW w:w="280" w:type="dxa"/>
            <w:vAlign w:val="bottom"/>
          </w:tcPr>
          <w:p w14:paraId="51CAA882" w14:textId="77777777" w:rsidR="004B413C" w:rsidRDefault="004B413C">
            <w:pPr>
              <w:rPr>
                <w:sz w:val="12"/>
                <w:szCs w:val="12"/>
              </w:rPr>
            </w:pPr>
          </w:p>
        </w:tc>
        <w:tc>
          <w:tcPr>
            <w:tcW w:w="300" w:type="dxa"/>
            <w:vAlign w:val="bottom"/>
          </w:tcPr>
          <w:p w14:paraId="66AF6CF3" w14:textId="77777777" w:rsidR="004B413C" w:rsidRDefault="004B413C">
            <w:pPr>
              <w:rPr>
                <w:sz w:val="12"/>
                <w:szCs w:val="12"/>
              </w:rPr>
            </w:pPr>
          </w:p>
        </w:tc>
        <w:tc>
          <w:tcPr>
            <w:tcW w:w="280" w:type="dxa"/>
            <w:vAlign w:val="bottom"/>
          </w:tcPr>
          <w:p w14:paraId="72F38B6E" w14:textId="77777777" w:rsidR="004B413C" w:rsidRDefault="004B413C">
            <w:pPr>
              <w:rPr>
                <w:sz w:val="12"/>
                <w:szCs w:val="12"/>
              </w:rPr>
            </w:pPr>
          </w:p>
        </w:tc>
        <w:tc>
          <w:tcPr>
            <w:tcW w:w="300" w:type="dxa"/>
            <w:vAlign w:val="bottom"/>
          </w:tcPr>
          <w:p w14:paraId="0438DD0C" w14:textId="77777777" w:rsidR="004B413C" w:rsidRDefault="004B413C">
            <w:pPr>
              <w:rPr>
                <w:sz w:val="12"/>
                <w:szCs w:val="12"/>
              </w:rPr>
            </w:pPr>
          </w:p>
        </w:tc>
        <w:tc>
          <w:tcPr>
            <w:tcW w:w="300" w:type="dxa"/>
            <w:vAlign w:val="bottom"/>
          </w:tcPr>
          <w:p w14:paraId="1484BFFF" w14:textId="77777777" w:rsidR="004B413C" w:rsidRDefault="004B413C">
            <w:pPr>
              <w:rPr>
                <w:sz w:val="12"/>
                <w:szCs w:val="12"/>
              </w:rPr>
            </w:pPr>
          </w:p>
        </w:tc>
        <w:tc>
          <w:tcPr>
            <w:tcW w:w="280" w:type="dxa"/>
            <w:vAlign w:val="bottom"/>
          </w:tcPr>
          <w:p w14:paraId="43C65AAD" w14:textId="77777777" w:rsidR="004B413C" w:rsidRDefault="004B413C">
            <w:pPr>
              <w:rPr>
                <w:sz w:val="12"/>
                <w:szCs w:val="12"/>
              </w:rPr>
            </w:pPr>
          </w:p>
        </w:tc>
        <w:tc>
          <w:tcPr>
            <w:tcW w:w="300" w:type="dxa"/>
            <w:vAlign w:val="bottom"/>
          </w:tcPr>
          <w:p w14:paraId="2B916BCD" w14:textId="77777777" w:rsidR="004B413C" w:rsidRDefault="004B413C">
            <w:pPr>
              <w:rPr>
                <w:sz w:val="12"/>
                <w:szCs w:val="12"/>
              </w:rPr>
            </w:pPr>
          </w:p>
        </w:tc>
        <w:tc>
          <w:tcPr>
            <w:tcW w:w="280" w:type="dxa"/>
            <w:vAlign w:val="bottom"/>
          </w:tcPr>
          <w:p w14:paraId="04E15FDB" w14:textId="77777777" w:rsidR="004B413C" w:rsidRDefault="004B413C">
            <w:pPr>
              <w:rPr>
                <w:sz w:val="12"/>
                <w:szCs w:val="12"/>
              </w:rPr>
            </w:pPr>
          </w:p>
        </w:tc>
        <w:tc>
          <w:tcPr>
            <w:tcW w:w="300" w:type="dxa"/>
            <w:vAlign w:val="bottom"/>
          </w:tcPr>
          <w:p w14:paraId="552719DE" w14:textId="77777777" w:rsidR="004B413C" w:rsidRDefault="004B413C">
            <w:pPr>
              <w:rPr>
                <w:sz w:val="12"/>
                <w:szCs w:val="12"/>
              </w:rPr>
            </w:pPr>
          </w:p>
        </w:tc>
        <w:tc>
          <w:tcPr>
            <w:tcW w:w="280" w:type="dxa"/>
            <w:vAlign w:val="bottom"/>
          </w:tcPr>
          <w:p w14:paraId="58183429" w14:textId="77777777" w:rsidR="004B413C" w:rsidRDefault="004B413C">
            <w:pPr>
              <w:rPr>
                <w:sz w:val="12"/>
                <w:szCs w:val="12"/>
              </w:rPr>
            </w:pPr>
          </w:p>
        </w:tc>
        <w:tc>
          <w:tcPr>
            <w:tcW w:w="300" w:type="dxa"/>
            <w:vAlign w:val="bottom"/>
          </w:tcPr>
          <w:p w14:paraId="3395F2EB" w14:textId="77777777" w:rsidR="004B413C" w:rsidRDefault="004B413C">
            <w:pPr>
              <w:rPr>
                <w:sz w:val="12"/>
                <w:szCs w:val="12"/>
              </w:rPr>
            </w:pPr>
          </w:p>
        </w:tc>
        <w:tc>
          <w:tcPr>
            <w:tcW w:w="280" w:type="dxa"/>
            <w:vAlign w:val="bottom"/>
          </w:tcPr>
          <w:p w14:paraId="1A94FC09" w14:textId="77777777" w:rsidR="004B413C" w:rsidRDefault="004B413C">
            <w:pPr>
              <w:rPr>
                <w:sz w:val="12"/>
                <w:szCs w:val="12"/>
              </w:rPr>
            </w:pPr>
          </w:p>
        </w:tc>
        <w:tc>
          <w:tcPr>
            <w:tcW w:w="300" w:type="dxa"/>
            <w:vAlign w:val="bottom"/>
          </w:tcPr>
          <w:p w14:paraId="6095B6DD" w14:textId="77777777" w:rsidR="004B413C" w:rsidRDefault="004B413C">
            <w:pPr>
              <w:rPr>
                <w:sz w:val="12"/>
                <w:szCs w:val="12"/>
              </w:rPr>
            </w:pPr>
          </w:p>
        </w:tc>
        <w:tc>
          <w:tcPr>
            <w:tcW w:w="280" w:type="dxa"/>
            <w:vAlign w:val="bottom"/>
          </w:tcPr>
          <w:p w14:paraId="6A953511" w14:textId="77777777" w:rsidR="004B413C" w:rsidRDefault="004B413C">
            <w:pPr>
              <w:rPr>
                <w:sz w:val="12"/>
                <w:szCs w:val="12"/>
              </w:rPr>
            </w:pPr>
          </w:p>
        </w:tc>
        <w:tc>
          <w:tcPr>
            <w:tcW w:w="300" w:type="dxa"/>
            <w:vAlign w:val="bottom"/>
          </w:tcPr>
          <w:p w14:paraId="7921C5E2" w14:textId="77777777" w:rsidR="004B413C" w:rsidRDefault="004B413C">
            <w:pPr>
              <w:rPr>
                <w:sz w:val="12"/>
                <w:szCs w:val="12"/>
              </w:rPr>
            </w:pPr>
          </w:p>
        </w:tc>
        <w:tc>
          <w:tcPr>
            <w:tcW w:w="280" w:type="dxa"/>
            <w:vAlign w:val="bottom"/>
          </w:tcPr>
          <w:p w14:paraId="1FB160D8" w14:textId="77777777" w:rsidR="004B413C" w:rsidRDefault="004B413C">
            <w:pPr>
              <w:rPr>
                <w:sz w:val="12"/>
                <w:szCs w:val="12"/>
              </w:rPr>
            </w:pPr>
          </w:p>
        </w:tc>
        <w:tc>
          <w:tcPr>
            <w:tcW w:w="300" w:type="dxa"/>
            <w:vAlign w:val="bottom"/>
          </w:tcPr>
          <w:p w14:paraId="72DD0E1D" w14:textId="77777777" w:rsidR="004B413C" w:rsidRDefault="004B413C">
            <w:pPr>
              <w:rPr>
                <w:sz w:val="12"/>
                <w:szCs w:val="12"/>
              </w:rPr>
            </w:pPr>
          </w:p>
        </w:tc>
        <w:tc>
          <w:tcPr>
            <w:tcW w:w="280" w:type="dxa"/>
            <w:vAlign w:val="bottom"/>
          </w:tcPr>
          <w:p w14:paraId="257371F6" w14:textId="77777777" w:rsidR="004B413C" w:rsidRDefault="004B413C">
            <w:pPr>
              <w:rPr>
                <w:sz w:val="12"/>
                <w:szCs w:val="12"/>
              </w:rPr>
            </w:pPr>
          </w:p>
        </w:tc>
        <w:tc>
          <w:tcPr>
            <w:tcW w:w="300" w:type="dxa"/>
            <w:vAlign w:val="bottom"/>
          </w:tcPr>
          <w:p w14:paraId="58E7B4EB" w14:textId="77777777" w:rsidR="004B413C" w:rsidRDefault="004B413C">
            <w:pPr>
              <w:rPr>
                <w:sz w:val="12"/>
                <w:szCs w:val="12"/>
              </w:rPr>
            </w:pPr>
          </w:p>
        </w:tc>
        <w:tc>
          <w:tcPr>
            <w:tcW w:w="280" w:type="dxa"/>
            <w:vAlign w:val="bottom"/>
          </w:tcPr>
          <w:p w14:paraId="4C14914F" w14:textId="77777777" w:rsidR="004B413C" w:rsidRDefault="004B413C">
            <w:pPr>
              <w:rPr>
                <w:sz w:val="12"/>
                <w:szCs w:val="12"/>
              </w:rPr>
            </w:pPr>
          </w:p>
        </w:tc>
        <w:tc>
          <w:tcPr>
            <w:tcW w:w="300" w:type="dxa"/>
            <w:vAlign w:val="bottom"/>
          </w:tcPr>
          <w:p w14:paraId="4C1759CB" w14:textId="77777777" w:rsidR="004B413C" w:rsidRDefault="004B413C">
            <w:pPr>
              <w:rPr>
                <w:sz w:val="12"/>
                <w:szCs w:val="12"/>
              </w:rPr>
            </w:pPr>
          </w:p>
        </w:tc>
        <w:tc>
          <w:tcPr>
            <w:tcW w:w="280" w:type="dxa"/>
            <w:vAlign w:val="bottom"/>
          </w:tcPr>
          <w:p w14:paraId="36DC8F46" w14:textId="77777777" w:rsidR="004B413C" w:rsidRDefault="004B413C">
            <w:pPr>
              <w:rPr>
                <w:sz w:val="12"/>
                <w:szCs w:val="12"/>
              </w:rPr>
            </w:pPr>
          </w:p>
        </w:tc>
        <w:tc>
          <w:tcPr>
            <w:tcW w:w="300" w:type="dxa"/>
            <w:vAlign w:val="bottom"/>
          </w:tcPr>
          <w:p w14:paraId="467131B1" w14:textId="77777777" w:rsidR="004B413C" w:rsidRDefault="004B413C">
            <w:pPr>
              <w:rPr>
                <w:sz w:val="12"/>
                <w:szCs w:val="12"/>
              </w:rPr>
            </w:pPr>
          </w:p>
        </w:tc>
        <w:tc>
          <w:tcPr>
            <w:tcW w:w="280" w:type="dxa"/>
            <w:vAlign w:val="bottom"/>
          </w:tcPr>
          <w:p w14:paraId="7F8C3527" w14:textId="77777777" w:rsidR="004B413C" w:rsidRDefault="004B413C">
            <w:pPr>
              <w:rPr>
                <w:sz w:val="12"/>
                <w:szCs w:val="12"/>
              </w:rPr>
            </w:pPr>
          </w:p>
        </w:tc>
        <w:tc>
          <w:tcPr>
            <w:tcW w:w="480" w:type="dxa"/>
            <w:vMerge w:val="restart"/>
            <w:vAlign w:val="bottom"/>
          </w:tcPr>
          <w:p w14:paraId="40E021EA" w14:textId="77777777" w:rsidR="004B413C" w:rsidRDefault="00EC2FEA">
            <w:pPr>
              <w:jc w:val="right"/>
              <w:rPr>
                <w:sz w:val="20"/>
                <w:szCs w:val="20"/>
              </w:rPr>
            </w:pPr>
            <w:r>
              <w:rPr>
                <w:rFonts w:ascii="Arial" w:eastAsia="Arial" w:hAnsi="Arial" w:cs="Arial"/>
                <w:color w:val="1A1A1A"/>
                <w:sz w:val="16"/>
                <w:szCs w:val="16"/>
              </w:rPr>
              <w:t>A</w:t>
            </w:r>
          </w:p>
        </w:tc>
        <w:tc>
          <w:tcPr>
            <w:tcW w:w="0" w:type="dxa"/>
            <w:vAlign w:val="bottom"/>
          </w:tcPr>
          <w:p w14:paraId="7181D483" w14:textId="77777777" w:rsidR="004B413C" w:rsidRDefault="004B413C">
            <w:pPr>
              <w:rPr>
                <w:sz w:val="1"/>
                <w:szCs w:val="1"/>
              </w:rPr>
            </w:pPr>
          </w:p>
        </w:tc>
      </w:tr>
      <w:tr w:rsidR="004B413C" w14:paraId="431CA766" w14:textId="77777777">
        <w:trPr>
          <w:trHeight w:val="108"/>
        </w:trPr>
        <w:tc>
          <w:tcPr>
            <w:tcW w:w="180" w:type="dxa"/>
            <w:vAlign w:val="bottom"/>
          </w:tcPr>
          <w:p w14:paraId="71EF1375" w14:textId="77777777" w:rsidR="004B413C" w:rsidRDefault="004B413C">
            <w:pPr>
              <w:rPr>
                <w:sz w:val="9"/>
                <w:szCs w:val="9"/>
              </w:rPr>
            </w:pPr>
          </w:p>
        </w:tc>
        <w:tc>
          <w:tcPr>
            <w:tcW w:w="700" w:type="dxa"/>
            <w:vMerge w:val="restart"/>
            <w:vAlign w:val="bottom"/>
          </w:tcPr>
          <w:p w14:paraId="7BCA7685" w14:textId="77777777" w:rsidR="004B413C" w:rsidRDefault="00EC2FEA">
            <w:pPr>
              <w:spacing w:line="144" w:lineRule="exact"/>
              <w:ind w:right="198"/>
              <w:jc w:val="right"/>
              <w:rPr>
                <w:sz w:val="20"/>
                <w:szCs w:val="20"/>
              </w:rPr>
            </w:pPr>
            <w:r>
              <w:rPr>
                <w:rFonts w:ascii="Arial" w:eastAsia="Arial" w:hAnsi="Arial" w:cs="Arial"/>
                <w:color w:val="4D4D4D"/>
                <w:sz w:val="16"/>
                <w:szCs w:val="16"/>
              </w:rPr>
              <w:t>2010</w:t>
            </w:r>
          </w:p>
        </w:tc>
        <w:tc>
          <w:tcPr>
            <w:tcW w:w="300" w:type="dxa"/>
            <w:vAlign w:val="bottom"/>
          </w:tcPr>
          <w:p w14:paraId="2131D8CF" w14:textId="77777777" w:rsidR="004B413C" w:rsidRDefault="004B413C">
            <w:pPr>
              <w:rPr>
                <w:sz w:val="9"/>
                <w:szCs w:val="9"/>
              </w:rPr>
            </w:pPr>
          </w:p>
        </w:tc>
        <w:tc>
          <w:tcPr>
            <w:tcW w:w="280" w:type="dxa"/>
            <w:vAlign w:val="bottom"/>
          </w:tcPr>
          <w:p w14:paraId="105746DB" w14:textId="77777777" w:rsidR="004B413C" w:rsidRDefault="004B413C">
            <w:pPr>
              <w:rPr>
                <w:sz w:val="9"/>
                <w:szCs w:val="9"/>
              </w:rPr>
            </w:pPr>
          </w:p>
        </w:tc>
        <w:tc>
          <w:tcPr>
            <w:tcW w:w="300" w:type="dxa"/>
            <w:vAlign w:val="bottom"/>
          </w:tcPr>
          <w:p w14:paraId="7F46083C" w14:textId="77777777" w:rsidR="004B413C" w:rsidRDefault="004B413C">
            <w:pPr>
              <w:rPr>
                <w:sz w:val="9"/>
                <w:szCs w:val="9"/>
              </w:rPr>
            </w:pPr>
          </w:p>
        </w:tc>
        <w:tc>
          <w:tcPr>
            <w:tcW w:w="280" w:type="dxa"/>
            <w:vAlign w:val="bottom"/>
          </w:tcPr>
          <w:p w14:paraId="3CB6ED58" w14:textId="77777777" w:rsidR="004B413C" w:rsidRDefault="004B413C">
            <w:pPr>
              <w:rPr>
                <w:sz w:val="9"/>
                <w:szCs w:val="9"/>
              </w:rPr>
            </w:pPr>
          </w:p>
        </w:tc>
        <w:tc>
          <w:tcPr>
            <w:tcW w:w="300" w:type="dxa"/>
            <w:vAlign w:val="bottom"/>
          </w:tcPr>
          <w:p w14:paraId="50BC1312" w14:textId="77777777" w:rsidR="004B413C" w:rsidRDefault="004B413C">
            <w:pPr>
              <w:rPr>
                <w:sz w:val="9"/>
                <w:szCs w:val="9"/>
              </w:rPr>
            </w:pPr>
          </w:p>
        </w:tc>
        <w:tc>
          <w:tcPr>
            <w:tcW w:w="280" w:type="dxa"/>
            <w:vAlign w:val="bottom"/>
          </w:tcPr>
          <w:p w14:paraId="5A348C07" w14:textId="77777777" w:rsidR="004B413C" w:rsidRDefault="004B413C">
            <w:pPr>
              <w:rPr>
                <w:sz w:val="9"/>
                <w:szCs w:val="9"/>
              </w:rPr>
            </w:pPr>
          </w:p>
        </w:tc>
        <w:tc>
          <w:tcPr>
            <w:tcW w:w="300" w:type="dxa"/>
            <w:vAlign w:val="bottom"/>
          </w:tcPr>
          <w:p w14:paraId="2CECD75D" w14:textId="77777777" w:rsidR="004B413C" w:rsidRDefault="004B413C">
            <w:pPr>
              <w:rPr>
                <w:sz w:val="9"/>
                <w:szCs w:val="9"/>
              </w:rPr>
            </w:pPr>
          </w:p>
        </w:tc>
        <w:tc>
          <w:tcPr>
            <w:tcW w:w="280" w:type="dxa"/>
            <w:vAlign w:val="bottom"/>
          </w:tcPr>
          <w:p w14:paraId="150ED711" w14:textId="77777777" w:rsidR="004B413C" w:rsidRDefault="004B413C">
            <w:pPr>
              <w:rPr>
                <w:sz w:val="9"/>
                <w:szCs w:val="9"/>
              </w:rPr>
            </w:pPr>
          </w:p>
        </w:tc>
        <w:tc>
          <w:tcPr>
            <w:tcW w:w="300" w:type="dxa"/>
            <w:vAlign w:val="bottom"/>
          </w:tcPr>
          <w:p w14:paraId="755D5734" w14:textId="77777777" w:rsidR="004B413C" w:rsidRDefault="004B413C">
            <w:pPr>
              <w:rPr>
                <w:sz w:val="9"/>
                <w:szCs w:val="9"/>
              </w:rPr>
            </w:pPr>
          </w:p>
        </w:tc>
        <w:tc>
          <w:tcPr>
            <w:tcW w:w="280" w:type="dxa"/>
            <w:vAlign w:val="bottom"/>
          </w:tcPr>
          <w:p w14:paraId="18E7504B" w14:textId="77777777" w:rsidR="004B413C" w:rsidRDefault="004B413C">
            <w:pPr>
              <w:rPr>
                <w:sz w:val="9"/>
                <w:szCs w:val="9"/>
              </w:rPr>
            </w:pPr>
          </w:p>
        </w:tc>
        <w:tc>
          <w:tcPr>
            <w:tcW w:w="300" w:type="dxa"/>
            <w:vAlign w:val="bottom"/>
          </w:tcPr>
          <w:p w14:paraId="7CFFFE05" w14:textId="77777777" w:rsidR="004B413C" w:rsidRDefault="004B413C">
            <w:pPr>
              <w:rPr>
                <w:sz w:val="9"/>
                <w:szCs w:val="9"/>
              </w:rPr>
            </w:pPr>
          </w:p>
        </w:tc>
        <w:tc>
          <w:tcPr>
            <w:tcW w:w="280" w:type="dxa"/>
            <w:vAlign w:val="bottom"/>
          </w:tcPr>
          <w:p w14:paraId="03C10F8A" w14:textId="77777777" w:rsidR="004B413C" w:rsidRDefault="004B413C">
            <w:pPr>
              <w:rPr>
                <w:sz w:val="9"/>
                <w:szCs w:val="9"/>
              </w:rPr>
            </w:pPr>
          </w:p>
        </w:tc>
        <w:tc>
          <w:tcPr>
            <w:tcW w:w="300" w:type="dxa"/>
            <w:vAlign w:val="bottom"/>
          </w:tcPr>
          <w:p w14:paraId="207DCF37" w14:textId="77777777" w:rsidR="004B413C" w:rsidRDefault="004B413C">
            <w:pPr>
              <w:rPr>
                <w:sz w:val="9"/>
                <w:szCs w:val="9"/>
              </w:rPr>
            </w:pPr>
          </w:p>
        </w:tc>
        <w:tc>
          <w:tcPr>
            <w:tcW w:w="280" w:type="dxa"/>
            <w:vAlign w:val="bottom"/>
          </w:tcPr>
          <w:p w14:paraId="15833FA8" w14:textId="77777777" w:rsidR="004B413C" w:rsidRDefault="004B413C">
            <w:pPr>
              <w:rPr>
                <w:sz w:val="9"/>
                <w:szCs w:val="9"/>
              </w:rPr>
            </w:pPr>
          </w:p>
        </w:tc>
        <w:tc>
          <w:tcPr>
            <w:tcW w:w="300" w:type="dxa"/>
            <w:vAlign w:val="bottom"/>
          </w:tcPr>
          <w:p w14:paraId="672DDF3A" w14:textId="77777777" w:rsidR="004B413C" w:rsidRDefault="004B413C">
            <w:pPr>
              <w:rPr>
                <w:sz w:val="9"/>
                <w:szCs w:val="9"/>
              </w:rPr>
            </w:pPr>
          </w:p>
        </w:tc>
        <w:tc>
          <w:tcPr>
            <w:tcW w:w="280" w:type="dxa"/>
            <w:vAlign w:val="bottom"/>
          </w:tcPr>
          <w:p w14:paraId="65D9B40C" w14:textId="77777777" w:rsidR="004B413C" w:rsidRDefault="004B413C">
            <w:pPr>
              <w:rPr>
                <w:sz w:val="9"/>
                <w:szCs w:val="9"/>
              </w:rPr>
            </w:pPr>
          </w:p>
        </w:tc>
        <w:tc>
          <w:tcPr>
            <w:tcW w:w="300" w:type="dxa"/>
            <w:vAlign w:val="bottom"/>
          </w:tcPr>
          <w:p w14:paraId="6BDD137D" w14:textId="77777777" w:rsidR="004B413C" w:rsidRDefault="004B413C">
            <w:pPr>
              <w:rPr>
                <w:sz w:val="9"/>
                <w:szCs w:val="9"/>
              </w:rPr>
            </w:pPr>
          </w:p>
        </w:tc>
        <w:tc>
          <w:tcPr>
            <w:tcW w:w="280" w:type="dxa"/>
            <w:vAlign w:val="bottom"/>
          </w:tcPr>
          <w:p w14:paraId="1B41882A" w14:textId="77777777" w:rsidR="004B413C" w:rsidRDefault="004B413C">
            <w:pPr>
              <w:rPr>
                <w:sz w:val="9"/>
                <w:szCs w:val="9"/>
              </w:rPr>
            </w:pPr>
          </w:p>
        </w:tc>
        <w:tc>
          <w:tcPr>
            <w:tcW w:w="300" w:type="dxa"/>
            <w:vAlign w:val="bottom"/>
          </w:tcPr>
          <w:p w14:paraId="3C118082" w14:textId="77777777" w:rsidR="004B413C" w:rsidRDefault="004B413C">
            <w:pPr>
              <w:rPr>
                <w:sz w:val="9"/>
                <w:szCs w:val="9"/>
              </w:rPr>
            </w:pPr>
          </w:p>
        </w:tc>
        <w:tc>
          <w:tcPr>
            <w:tcW w:w="300" w:type="dxa"/>
            <w:vAlign w:val="bottom"/>
          </w:tcPr>
          <w:p w14:paraId="067BDF7C" w14:textId="77777777" w:rsidR="004B413C" w:rsidRDefault="004B413C">
            <w:pPr>
              <w:rPr>
                <w:sz w:val="9"/>
                <w:szCs w:val="9"/>
              </w:rPr>
            </w:pPr>
          </w:p>
        </w:tc>
        <w:tc>
          <w:tcPr>
            <w:tcW w:w="280" w:type="dxa"/>
            <w:vAlign w:val="bottom"/>
          </w:tcPr>
          <w:p w14:paraId="59394CDF" w14:textId="77777777" w:rsidR="004B413C" w:rsidRDefault="004B413C">
            <w:pPr>
              <w:rPr>
                <w:sz w:val="9"/>
                <w:szCs w:val="9"/>
              </w:rPr>
            </w:pPr>
          </w:p>
        </w:tc>
        <w:tc>
          <w:tcPr>
            <w:tcW w:w="300" w:type="dxa"/>
            <w:vAlign w:val="bottom"/>
          </w:tcPr>
          <w:p w14:paraId="0646E307" w14:textId="77777777" w:rsidR="004B413C" w:rsidRDefault="004B413C">
            <w:pPr>
              <w:rPr>
                <w:sz w:val="9"/>
                <w:szCs w:val="9"/>
              </w:rPr>
            </w:pPr>
          </w:p>
        </w:tc>
        <w:tc>
          <w:tcPr>
            <w:tcW w:w="280" w:type="dxa"/>
            <w:vAlign w:val="bottom"/>
          </w:tcPr>
          <w:p w14:paraId="6880391D" w14:textId="77777777" w:rsidR="004B413C" w:rsidRDefault="004B413C">
            <w:pPr>
              <w:rPr>
                <w:sz w:val="9"/>
                <w:szCs w:val="9"/>
              </w:rPr>
            </w:pPr>
          </w:p>
        </w:tc>
        <w:tc>
          <w:tcPr>
            <w:tcW w:w="300" w:type="dxa"/>
            <w:vAlign w:val="bottom"/>
          </w:tcPr>
          <w:p w14:paraId="1A1C08DF" w14:textId="77777777" w:rsidR="004B413C" w:rsidRDefault="004B413C">
            <w:pPr>
              <w:rPr>
                <w:sz w:val="9"/>
                <w:szCs w:val="9"/>
              </w:rPr>
            </w:pPr>
          </w:p>
        </w:tc>
        <w:tc>
          <w:tcPr>
            <w:tcW w:w="280" w:type="dxa"/>
            <w:vAlign w:val="bottom"/>
          </w:tcPr>
          <w:p w14:paraId="408D05BD" w14:textId="77777777" w:rsidR="004B413C" w:rsidRDefault="004B413C">
            <w:pPr>
              <w:rPr>
                <w:sz w:val="9"/>
                <w:szCs w:val="9"/>
              </w:rPr>
            </w:pPr>
          </w:p>
        </w:tc>
        <w:tc>
          <w:tcPr>
            <w:tcW w:w="300" w:type="dxa"/>
            <w:vAlign w:val="bottom"/>
          </w:tcPr>
          <w:p w14:paraId="7D21FC5F" w14:textId="77777777" w:rsidR="004B413C" w:rsidRDefault="004B413C">
            <w:pPr>
              <w:rPr>
                <w:sz w:val="9"/>
                <w:szCs w:val="9"/>
              </w:rPr>
            </w:pPr>
          </w:p>
        </w:tc>
        <w:tc>
          <w:tcPr>
            <w:tcW w:w="280" w:type="dxa"/>
            <w:vAlign w:val="bottom"/>
          </w:tcPr>
          <w:p w14:paraId="1BDBCB1D" w14:textId="77777777" w:rsidR="004B413C" w:rsidRDefault="004B413C">
            <w:pPr>
              <w:rPr>
                <w:sz w:val="9"/>
                <w:szCs w:val="9"/>
              </w:rPr>
            </w:pPr>
          </w:p>
        </w:tc>
        <w:tc>
          <w:tcPr>
            <w:tcW w:w="300" w:type="dxa"/>
            <w:vAlign w:val="bottom"/>
          </w:tcPr>
          <w:p w14:paraId="5A0BE216" w14:textId="77777777" w:rsidR="004B413C" w:rsidRDefault="004B413C">
            <w:pPr>
              <w:rPr>
                <w:sz w:val="9"/>
                <w:szCs w:val="9"/>
              </w:rPr>
            </w:pPr>
          </w:p>
        </w:tc>
        <w:tc>
          <w:tcPr>
            <w:tcW w:w="280" w:type="dxa"/>
            <w:vAlign w:val="bottom"/>
          </w:tcPr>
          <w:p w14:paraId="14ED5BEF" w14:textId="77777777" w:rsidR="004B413C" w:rsidRDefault="004B413C">
            <w:pPr>
              <w:rPr>
                <w:sz w:val="9"/>
                <w:szCs w:val="9"/>
              </w:rPr>
            </w:pPr>
          </w:p>
        </w:tc>
        <w:tc>
          <w:tcPr>
            <w:tcW w:w="300" w:type="dxa"/>
            <w:vAlign w:val="bottom"/>
          </w:tcPr>
          <w:p w14:paraId="70EC8F8D" w14:textId="77777777" w:rsidR="004B413C" w:rsidRDefault="004B413C">
            <w:pPr>
              <w:rPr>
                <w:sz w:val="9"/>
                <w:szCs w:val="9"/>
              </w:rPr>
            </w:pPr>
          </w:p>
        </w:tc>
        <w:tc>
          <w:tcPr>
            <w:tcW w:w="280" w:type="dxa"/>
            <w:vAlign w:val="bottom"/>
          </w:tcPr>
          <w:p w14:paraId="3E4C091C" w14:textId="77777777" w:rsidR="004B413C" w:rsidRDefault="004B413C">
            <w:pPr>
              <w:rPr>
                <w:sz w:val="9"/>
                <w:szCs w:val="9"/>
              </w:rPr>
            </w:pPr>
          </w:p>
        </w:tc>
        <w:tc>
          <w:tcPr>
            <w:tcW w:w="300" w:type="dxa"/>
            <w:vAlign w:val="bottom"/>
          </w:tcPr>
          <w:p w14:paraId="06065ECD" w14:textId="77777777" w:rsidR="004B413C" w:rsidRDefault="004B413C">
            <w:pPr>
              <w:rPr>
                <w:sz w:val="9"/>
                <w:szCs w:val="9"/>
              </w:rPr>
            </w:pPr>
          </w:p>
        </w:tc>
        <w:tc>
          <w:tcPr>
            <w:tcW w:w="280" w:type="dxa"/>
            <w:vAlign w:val="bottom"/>
          </w:tcPr>
          <w:p w14:paraId="3D6F99F7" w14:textId="77777777" w:rsidR="004B413C" w:rsidRDefault="004B413C">
            <w:pPr>
              <w:rPr>
                <w:sz w:val="9"/>
                <w:szCs w:val="9"/>
              </w:rPr>
            </w:pPr>
          </w:p>
        </w:tc>
        <w:tc>
          <w:tcPr>
            <w:tcW w:w="300" w:type="dxa"/>
            <w:vAlign w:val="bottom"/>
          </w:tcPr>
          <w:p w14:paraId="7D727B1C" w14:textId="77777777" w:rsidR="004B413C" w:rsidRDefault="004B413C">
            <w:pPr>
              <w:rPr>
                <w:sz w:val="9"/>
                <w:szCs w:val="9"/>
              </w:rPr>
            </w:pPr>
          </w:p>
        </w:tc>
        <w:tc>
          <w:tcPr>
            <w:tcW w:w="280" w:type="dxa"/>
            <w:vAlign w:val="bottom"/>
          </w:tcPr>
          <w:p w14:paraId="2BE9CDF8" w14:textId="77777777" w:rsidR="004B413C" w:rsidRDefault="004B413C">
            <w:pPr>
              <w:rPr>
                <w:sz w:val="9"/>
                <w:szCs w:val="9"/>
              </w:rPr>
            </w:pPr>
          </w:p>
        </w:tc>
        <w:tc>
          <w:tcPr>
            <w:tcW w:w="300" w:type="dxa"/>
            <w:vAlign w:val="bottom"/>
          </w:tcPr>
          <w:p w14:paraId="438F730B" w14:textId="77777777" w:rsidR="004B413C" w:rsidRDefault="004B413C">
            <w:pPr>
              <w:rPr>
                <w:sz w:val="9"/>
                <w:szCs w:val="9"/>
              </w:rPr>
            </w:pPr>
          </w:p>
        </w:tc>
        <w:tc>
          <w:tcPr>
            <w:tcW w:w="280" w:type="dxa"/>
            <w:vAlign w:val="bottom"/>
          </w:tcPr>
          <w:p w14:paraId="713D3F90" w14:textId="77777777" w:rsidR="004B413C" w:rsidRDefault="004B413C">
            <w:pPr>
              <w:rPr>
                <w:sz w:val="9"/>
                <w:szCs w:val="9"/>
              </w:rPr>
            </w:pPr>
          </w:p>
        </w:tc>
        <w:tc>
          <w:tcPr>
            <w:tcW w:w="300" w:type="dxa"/>
            <w:vAlign w:val="bottom"/>
          </w:tcPr>
          <w:p w14:paraId="55BC7DF5" w14:textId="77777777" w:rsidR="004B413C" w:rsidRDefault="004B413C">
            <w:pPr>
              <w:rPr>
                <w:sz w:val="9"/>
                <w:szCs w:val="9"/>
              </w:rPr>
            </w:pPr>
          </w:p>
        </w:tc>
        <w:tc>
          <w:tcPr>
            <w:tcW w:w="280" w:type="dxa"/>
            <w:vAlign w:val="bottom"/>
          </w:tcPr>
          <w:p w14:paraId="3B390994" w14:textId="77777777" w:rsidR="004B413C" w:rsidRDefault="004B413C">
            <w:pPr>
              <w:rPr>
                <w:sz w:val="9"/>
                <w:szCs w:val="9"/>
              </w:rPr>
            </w:pPr>
          </w:p>
        </w:tc>
        <w:tc>
          <w:tcPr>
            <w:tcW w:w="480" w:type="dxa"/>
            <w:vMerge/>
            <w:vAlign w:val="bottom"/>
          </w:tcPr>
          <w:p w14:paraId="163149FC" w14:textId="77777777" w:rsidR="004B413C" w:rsidRDefault="004B413C">
            <w:pPr>
              <w:rPr>
                <w:sz w:val="9"/>
                <w:szCs w:val="9"/>
              </w:rPr>
            </w:pPr>
          </w:p>
        </w:tc>
        <w:tc>
          <w:tcPr>
            <w:tcW w:w="0" w:type="dxa"/>
            <w:vAlign w:val="bottom"/>
          </w:tcPr>
          <w:p w14:paraId="7BF00C81" w14:textId="77777777" w:rsidR="004B413C" w:rsidRDefault="004B413C">
            <w:pPr>
              <w:rPr>
                <w:sz w:val="1"/>
                <w:szCs w:val="1"/>
              </w:rPr>
            </w:pPr>
          </w:p>
        </w:tc>
      </w:tr>
      <w:tr w:rsidR="004B413C" w14:paraId="0BCEBC10" w14:textId="77777777">
        <w:trPr>
          <w:trHeight w:val="36"/>
        </w:trPr>
        <w:tc>
          <w:tcPr>
            <w:tcW w:w="180" w:type="dxa"/>
            <w:vAlign w:val="bottom"/>
          </w:tcPr>
          <w:p w14:paraId="3D4EDBAE" w14:textId="77777777" w:rsidR="004B413C" w:rsidRDefault="004B413C">
            <w:pPr>
              <w:rPr>
                <w:sz w:val="3"/>
                <w:szCs w:val="3"/>
              </w:rPr>
            </w:pPr>
          </w:p>
        </w:tc>
        <w:tc>
          <w:tcPr>
            <w:tcW w:w="700" w:type="dxa"/>
            <w:vMerge/>
            <w:vAlign w:val="bottom"/>
          </w:tcPr>
          <w:p w14:paraId="154E8412" w14:textId="77777777" w:rsidR="004B413C" w:rsidRDefault="004B413C">
            <w:pPr>
              <w:rPr>
                <w:sz w:val="3"/>
                <w:szCs w:val="3"/>
              </w:rPr>
            </w:pPr>
          </w:p>
        </w:tc>
        <w:tc>
          <w:tcPr>
            <w:tcW w:w="300" w:type="dxa"/>
            <w:vAlign w:val="bottom"/>
          </w:tcPr>
          <w:p w14:paraId="002D6290" w14:textId="77777777" w:rsidR="004B413C" w:rsidRDefault="004B413C">
            <w:pPr>
              <w:rPr>
                <w:sz w:val="3"/>
                <w:szCs w:val="3"/>
              </w:rPr>
            </w:pPr>
          </w:p>
        </w:tc>
        <w:tc>
          <w:tcPr>
            <w:tcW w:w="280" w:type="dxa"/>
            <w:vAlign w:val="bottom"/>
          </w:tcPr>
          <w:p w14:paraId="682ACE61" w14:textId="77777777" w:rsidR="004B413C" w:rsidRDefault="004B413C">
            <w:pPr>
              <w:rPr>
                <w:sz w:val="3"/>
                <w:szCs w:val="3"/>
              </w:rPr>
            </w:pPr>
          </w:p>
        </w:tc>
        <w:tc>
          <w:tcPr>
            <w:tcW w:w="300" w:type="dxa"/>
            <w:vAlign w:val="bottom"/>
          </w:tcPr>
          <w:p w14:paraId="4D3C558D" w14:textId="77777777" w:rsidR="004B413C" w:rsidRDefault="004B413C">
            <w:pPr>
              <w:rPr>
                <w:sz w:val="3"/>
                <w:szCs w:val="3"/>
              </w:rPr>
            </w:pPr>
          </w:p>
        </w:tc>
        <w:tc>
          <w:tcPr>
            <w:tcW w:w="280" w:type="dxa"/>
            <w:vAlign w:val="bottom"/>
          </w:tcPr>
          <w:p w14:paraId="1EAAE32F" w14:textId="77777777" w:rsidR="004B413C" w:rsidRDefault="004B413C">
            <w:pPr>
              <w:rPr>
                <w:sz w:val="3"/>
                <w:szCs w:val="3"/>
              </w:rPr>
            </w:pPr>
          </w:p>
        </w:tc>
        <w:tc>
          <w:tcPr>
            <w:tcW w:w="300" w:type="dxa"/>
            <w:vAlign w:val="bottom"/>
          </w:tcPr>
          <w:p w14:paraId="1CDA3733" w14:textId="77777777" w:rsidR="004B413C" w:rsidRDefault="004B413C">
            <w:pPr>
              <w:rPr>
                <w:sz w:val="3"/>
                <w:szCs w:val="3"/>
              </w:rPr>
            </w:pPr>
          </w:p>
        </w:tc>
        <w:tc>
          <w:tcPr>
            <w:tcW w:w="280" w:type="dxa"/>
            <w:vAlign w:val="bottom"/>
          </w:tcPr>
          <w:p w14:paraId="7A84710C" w14:textId="77777777" w:rsidR="004B413C" w:rsidRDefault="004B413C">
            <w:pPr>
              <w:rPr>
                <w:sz w:val="3"/>
                <w:szCs w:val="3"/>
              </w:rPr>
            </w:pPr>
          </w:p>
        </w:tc>
        <w:tc>
          <w:tcPr>
            <w:tcW w:w="300" w:type="dxa"/>
            <w:vAlign w:val="bottom"/>
          </w:tcPr>
          <w:p w14:paraId="45F1CB2D" w14:textId="77777777" w:rsidR="004B413C" w:rsidRDefault="004B413C">
            <w:pPr>
              <w:rPr>
                <w:sz w:val="3"/>
                <w:szCs w:val="3"/>
              </w:rPr>
            </w:pPr>
          </w:p>
        </w:tc>
        <w:tc>
          <w:tcPr>
            <w:tcW w:w="280" w:type="dxa"/>
            <w:vAlign w:val="bottom"/>
          </w:tcPr>
          <w:p w14:paraId="680C53E3" w14:textId="77777777" w:rsidR="004B413C" w:rsidRDefault="004B413C">
            <w:pPr>
              <w:rPr>
                <w:sz w:val="3"/>
                <w:szCs w:val="3"/>
              </w:rPr>
            </w:pPr>
          </w:p>
        </w:tc>
        <w:tc>
          <w:tcPr>
            <w:tcW w:w="300" w:type="dxa"/>
            <w:vAlign w:val="bottom"/>
          </w:tcPr>
          <w:p w14:paraId="3BFB23CD" w14:textId="77777777" w:rsidR="004B413C" w:rsidRDefault="004B413C">
            <w:pPr>
              <w:rPr>
                <w:sz w:val="3"/>
                <w:szCs w:val="3"/>
              </w:rPr>
            </w:pPr>
          </w:p>
        </w:tc>
        <w:tc>
          <w:tcPr>
            <w:tcW w:w="280" w:type="dxa"/>
            <w:vAlign w:val="bottom"/>
          </w:tcPr>
          <w:p w14:paraId="2C993E60" w14:textId="77777777" w:rsidR="004B413C" w:rsidRDefault="004B413C">
            <w:pPr>
              <w:rPr>
                <w:sz w:val="3"/>
                <w:szCs w:val="3"/>
              </w:rPr>
            </w:pPr>
          </w:p>
        </w:tc>
        <w:tc>
          <w:tcPr>
            <w:tcW w:w="300" w:type="dxa"/>
            <w:vAlign w:val="bottom"/>
          </w:tcPr>
          <w:p w14:paraId="0DFAA69F" w14:textId="77777777" w:rsidR="004B413C" w:rsidRDefault="004B413C">
            <w:pPr>
              <w:rPr>
                <w:sz w:val="3"/>
                <w:szCs w:val="3"/>
              </w:rPr>
            </w:pPr>
          </w:p>
        </w:tc>
        <w:tc>
          <w:tcPr>
            <w:tcW w:w="280" w:type="dxa"/>
            <w:vAlign w:val="bottom"/>
          </w:tcPr>
          <w:p w14:paraId="63D6C8A6" w14:textId="77777777" w:rsidR="004B413C" w:rsidRDefault="004B413C">
            <w:pPr>
              <w:rPr>
                <w:sz w:val="3"/>
                <w:szCs w:val="3"/>
              </w:rPr>
            </w:pPr>
          </w:p>
        </w:tc>
        <w:tc>
          <w:tcPr>
            <w:tcW w:w="300" w:type="dxa"/>
            <w:vAlign w:val="bottom"/>
          </w:tcPr>
          <w:p w14:paraId="41DC6C8F" w14:textId="77777777" w:rsidR="004B413C" w:rsidRDefault="004B413C">
            <w:pPr>
              <w:rPr>
                <w:sz w:val="3"/>
                <w:szCs w:val="3"/>
              </w:rPr>
            </w:pPr>
          </w:p>
        </w:tc>
        <w:tc>
          <w:tcPr>
            <w:tcW w:w="280" w:type="dxa"/>
            <w:vAlign w:val="bottom"/>
          </w:tcPr>
          <w:p w14:paraId="403D8523" w14:textId="77777777" w:rsidR="004B413C" w:rsidRDefault="004B413C">
            <w:pPr>
              <w:rPr>
                <w:sz w:val="3"/>
                <w:szCs w:val="3"/>
              </w:rPr>
            </w:pPr>
          </w:p>
        </w:tc>
        <w:tc>
          <w:tcPr>
            <w:tcW w:w="300" w:type="dxa"/>
            <w:vAlign w:val="bottom"/>
          </w:tcPr>
          <w:p w14:paraId="13296BBB" w14:textId="77777777" w:rsidR="004B413C" w:rsidRDefault="004B413C">
            <w:pPr>
              <w:rPr>
                <w:sz w:val="3"/>
                <w:szCs w:val="3"/>
              </w:rPr>
            </w:pPr>
          </w:p>
        </w:tc>
        <w:tc>
          <w:tcPr>
            <w:tcW w:w="280" w:type="dxa"/>
            <w:vAlign w:val="bottom"/>
          </w:tcPr>
          <w:p w14:paraId="37169A82" w14:textId="77777777" w:rsidR="004B413C" w:rsidRDefault="004B413C">
            <w:pPr>
              <w:rPr>
                <w:sz w:val="3"/>
                <w:szCs w:val="3"/>
              </w:rPr>
            </w:pPr>
          </w:p>
        </w:tc>
        <w:tc>
          <w:tcPr>
            <w:tcW w:w="300" w:type="dxa"/>
            <w:vAlign w:val="bottom"/>
          </w:tcPr>
          <w:p w14:paraId="79324231" w14:textId="77777777" w:rsidR="004B413C" w:rsidRDefault="004B413C">
            <w:pPr>
              <w:rPr>
                <w:sz w:val="3"/>
                <w:szCs w:val="3"/>
              </w:rPr>
            </w:pPr>
          </w:p>
        </w:tc>
        <w:tc>
          <w:tcPr>
            <w:tcW w:w="280" w:type="dxa"/>
            <w:vAlign w:val="bottom"/>
          </w:tcPr>
          <w:p w14:paraId="18225142" w14:textId="77777777" w:rsidR="004B413C" w:rsidRDefault="004B413C">
            <w:pPr>
              <w:rPr>
                <w:sz w:val="3"/>
                <w:szCs w:val="3"/>
              </w:rPr>
            </w:pPr>
          </w:p>
        </w:tc>
        <w:tc>
          <w:tcPr>
            <w:tcW w:w="300" w:type="dxa"/>
            <w:vAlign w:val="bottom"/>
          </w:tcPr>
          <w:p w14:paraId="77940366" w14:textId="77777777" w:rsidR="004B413C" w:rsidRDefault="004B413C">
            <w:pPr>
              <w:rPr>
                <w:sz w:val="3"/>
                <w:szCs w:val="3"/>
              </w:rPr>
            </w:pPr>
          </w:p>
        </w:tc>
        <w:tc>
          <w:tcPr>
            <w:tcW w:w="300" w:type="dxa"/>
            <w:vAlign w:val="bottom"/>
          </w:tcPr>
          <w:p w14:paraId="045369A1" w14:textId="77777777" w:rsidR="004B413C" w:rsidRDefault="004B413C">
            <w:pPr>
              <w:rPr>
                <w:sz w:val="3"/>
                <w:szCs w:val="3"/>
              </w:rPr>
            </w:pPr>
          </w:p>
        </w:tc>
        <w:tc>
          <w:tcPr>
            <w:tcW w:w="280" w:type="dxa"/>
            <w:vAlign w:val="bottom"/>
          </w:tcPr>
          <w:p w14:paraId="0F07E57C" w14:textId="77777777" w:rsidR="004B413C" w:rsidRDefault="004B413C">
            <w:pPr>
              <w:rPr>
                <w:sz w:val="3"/>
                <w:szCs w:val="3"/>
              </w:rPr>
            </w:pPr>
          </w:p>
        </w:tc>
        <w:tc>
          <w:tcPr>
            <w:tcW w:w="300" w:type="dxa"/>
            <w:vAlign w:val="bottom"/>
          </w:tcPr>
          <w:p w14:paraId="3CFB8F07" w14:textId="77777777" w:rsidR="004B413C" w:rsidRDefault="004B413C">
            <w:pPr>
              <w:rPr>
                <w:sz w:val="3"/>
                <w:szCs w:val="3"/>
              </w:rPr>
            </w:pPr>
          </w:p>
        </w:tc>
        <w:tc>
          <w:tcPr>
            <w:tcW w:w="280" w:type="dxa"/>
            <w:vAlign w:val="bottom"/>
          </w:tcPr>
          <w:p w14:paraId="19AAD63D" w14:textId="77777777" w:rsidR="004B413C" w:rsidRDefault="004B413C">
            <w:pPr>
              <w:rPr>
                <w:sz w:val="3"/>
                <w:szCs w:val="3"/>
              </w:rPr>
            </w:pPr>
          </w:p>
        </w:tc>
        <w:tc>
          <w:tcPr>
            <w:tcW w:w="300" w:type="dxa"/>
            <w:vAlign w:val="bottom"/>
          </w:tcPr>
          <w:p w14:paraId="49E99BB4" w14:textId="77777777" w:rsidR="004B413C" w:rsidRDefault="004B413C">
            <w:pPr>
              <w:rPr>
                <w:sz w:val="3"/>
                <w:szCs w:val="3"/>
              </w:rPr>
            </w:pPr>
          </w:p>
        </w:tc>
        <w:tc>
          <w:tcPr>
            <w:tcW w:w="280" w:type="dxa"/>
            <w:vAlign w:val="bottom"/>
          </w:tcPr>
          <w:p w14:paraId="2207356A" w14:textId="77777777" w:rsidR="004B413C" w:rsidRDefault="004B413C">
            <w:pPr>
              <w:rPr>
                <w:sz w:val="3"/>
                <w:szCs w:val="3"/>
              </w:rPr>
            </w:pPr>
          </w:p>
        </w:tc>
        <w:tc>
          <w:tcPr>
            <w:tcW w:w="300" w:type="dxa"/>
            <w:vAlign w:val="bottom"/>
          </w:tcPr>
          <w:p w14:paraId="0998E200" w14:textId="77777777" w:rsidR="004B413C" w:rsidRDefault="004B413C">
            <w:pPr>
              <w:rPr>
                <w:sz w:val="3"/>
                <w:szCs w:val="3"/>
              </w:rPr>
            </w:pPr>
          </w:p>
        </w:tc>
        <w:tc>
          <w:tcPr>
            <w:tcW w:w="280" w:type="dxa"/>
            <w:vAlign w:val="bottom"/>
          </w:tcPr>
          <w:p w14:paraId="4922E035" w14:textId="77777777" w:rsidR="004B413C" w:rsidRDefault="004B413C">
            <w:pPr>
              <w:rPr>
                <w:sz w:val="3"/>
                <w:szCs w:val="3"/>
              </w:rPr>
            </w:pPr>
          </w:p>
        </w:tc>
        <w:tc>
          <w:tcPr>
            <w:tcW w:w="300" w:type="dxa"/>
            <w:vAlign w:val="bottom"/>
          </w:tcPr>
          <w:p w14:paraId="5A0032A9" w14:textId="77777777" w:rsidR="004B413C" w:rsidRDefault="004B413C">
            <w:pPr>
              <w:rPr>
                <w:sz w:val="3"/>
                <w:szCs w:val="3"/>
              </w:rPr>
            </w:pPr>
          </w:p>
        </w:tc>
        <w:tc>
          <w:tcPr>
            <w:tcW w:w="280" w:type="dxa"/>
            <w:vAlign w:val="bottom"/>
          </w:tcPr>
          <w:p w14:paraId="54A45C54" w14:textId="77777777" w:rsidR="004B413C" w:rsidRDefault="004B413C">
            <w:pPr>
              <w:rPr>
                <w:sz w:val="3"/>
                <w:szCs w:val="3"/>
              </w:rPr>
            </w:pPr>
          </w:p>
        </w:tc>
        <w:tc>
          <w:tcPr>
            <w:tcW w:w="300" w:type="dxa"/>
            <w:vAlign w:val="bottom"/>
          </w:tcPr>
          <w:p w14:paraId="4076E1AD" w14:textId="77777777" w:rsidR="004B413C" w:rsidRDefault="004B413C">
            <w:pPr>
              <w:rPr>
                <w:sz w:val="3"/>
                <w:szCs w:val="3"/>
              </w:rPr>
            </w:pPr>
          </w:p>
        </w:tc>
        <w:tc>
          <w:tcPr>
            <w:tcW w:w="280" w:type="dxa"/>
            <w:vAlign w:val="bottom"/>
          </w:tcPr>
          <w:p w14:paraId="2BBC778D" w14:textId="77777777" w:rsidR="004B413C" w:rsidRDefault="004B413C">
            <w:pPr>
              <w:rPr>
                <w:sz w:val="3"/>
                <w:szCs w:val="3"/>
              </w:rPr>
            </w:pPr>
          </w:p>
        </w:tc>
        <w:tc>
          <w:tcPr>
            <w:tcW w:w="300" w:type="dxa"/>
            <w:vAlign w:val="bottom"/>
          </w:tcPr>
          <w:p w14:paraId="78431D8F" w14:textId="77777777" w:rsidR="004B413C" w:rsidRDefault="004B413C">
            <w:pPr>
              <w:rPr>
                <w:sz w:val="3"/>
                <w:szCs w:val="3"/>
              </w:rPr>
            </w:pPr>
          </w:p>
        </w:tc>
        <w:tc>
          <w:tcPr>
            <w:tcW w:w="280" w:type="dxa"/>
            <w:vAlign w:val="bottom"/>
          </w:tcPr>
          <w:p w14:paraId="41D1DFC6" w14:textId="77777777" w:rsidR="004B413C" w:rsidRDefault="004B413C">
            <w:pPr>
              <w:rPr>
                <w:sz w:val="3"/>
                <w:szCs w:val="3"/>
              </w:rPr>
            </w:pPr>
          </w:p>
        </w:tc>
        <w:tc>
          <w:tcPr>
            <w:tcW w:w="300" w:type="dxa"/>
            <w:vAlign w:val="bottom"/>
          </w:tcPr>
          <w:p w14:paraId="2B828D44" w14:textId="77777777" w:rsidR="004B413C" w:rsidRDefault="004B413C">
            <w:pPr>
              <w:rPr>
                <w:sz w:val="3"/>
                <w:szCs w:val="3"/>
              </w:rPr>
            </w:pPr>
          </w:p>
        </w:tc>
        <w:tc>
          <w:tcPr>
            <w:tcW w:w="280" w:type="dxa"/>
            <w:vAlign w:val="bottom"/>
          </w:tcPr>
          <w:p w14:paraId="4A72377A" w14:textId="77777777" w:rsidR="004B413C" w:rsidRDefault="004B413C">
            <w:pPr>
              <w:rPr>
                <w:sz w:val="3"/>
                <w:szCs w:val="3"/>
              </w:rPr>
            </w:pPr>
          </w:p>
        </w:tc>
        <w:tc>
          <w:tcPr>
            <w:tcW w:w="300" w:type="dxa"/>
            <w:vAlign w:val="bottom"/>
          </w:tcPr>
          <w:p w14:paraId="1AC731FE" w14:textId="77777777" w:rsidR="004B413C" w:rsidRDefault="004B413C">
            <w:pPr>
              <w:rPr>
                <w:sz w:val="3"/>
                <w:szCs w:val="3"/>
              </w:rPr>
            </w:pPr>
          </w:p>
        </w:tc>
        <w:tc>
          <w:tcPr>
            <w:tcW w:w="280" w:type="dxa"/>
            <w:vAlign w:val="bottom"/>
          </w:tcPr>
          <w:p w14:paraId="66D59B9D" w14:textId="77777777" w:rsidR="004B413C" w:rsidRDefault="004B413C">
            <w:pPr>
              <w:rPr>
                <w:sz w:val="3"/>
                <w:szCs w:val="3"/>
              </w:rPr>
            </w:pPr>
          </w:p>
        </w:tc>
        <w:tc>
          <w:tcPr>
            <w:tcW w:w="300" w:type="dxa"/>
            <w:vAlign w:val="bottom"/>
          </w:tcPr>
          <w:p w14:paraId="2BBFB4AC" w14:textId="77777777" w:rsidR="004B413C" w:rsidRDefault="004B413C">
            <w:pPr>
              <w:rPr>
                <w:sz w:val="3"/>
                <w:szCs w:val="3"/>
              </w:rPr>
            </w:pPr>
          </w:p>
        </w:tc>
        <w:tc>
          <w:tcPr>
            <w:tcW w:w="280" w:type="dxa"/>
            <w:vAlign w:val="bottom"/>
          </w:tcPr>
          <w:p w14:paraId="7482EDC4" w14:textId="77777777" w:rsidR="004B413C" w:rsidRDefault="004B413C">
            <w:pPr>
              <w:rPr>
                <w:sz w:val="3"/>
                <w:szCs w:val="3"/>
              </w:rPr>
            </w:pPr>
          </w:p>
        </w:tc>
        <w:tc>
          <w:tcPr>
            <w:tcW w:w="480" w:type="dxa"/>
            <w:vAlign w:val="bottom"/>
          </w:tcPr>
          <w:p w14:paraId="5DE87CC0" w14:textId="77777777" w:rsidR="004B413C" w:rsidRDefault="004B413C">
            <w:pPr>
              <w:rPr>
                <w:sz w:val="3"/>
                <w:szCs w:val="3"/>
              </w:rPr>
            </w:pPr>
          </w:p>
        </w:tc>
        <w:tc>
          <w:tcPr>
            <w:tcW w:w="0" w:type="dxa"/>
            <w:vAlign w:val="bottom"/>
          </w:tcPr>
          <w:p w14:paraId="3B06B807" w14:textId="77777777" w:rsidR="004B413C" w:rsidRDefault="004B413C">
            <w:pPr>
              <w:spacing w:line="20" w:lineRule="exact"/>
              <w:rPr>
                <w:sz w:val="1"/>
                <w:szCs w:val="1"/>
              </w:rPr>
            </w:pPr>
          </w:p>
        </w:tc>
      </w:tr>
      <w:tr w:rsidR="004B413C" w14:paraId="7D312694" w14:textId="77777777">
        <w:trPr>
          <w:trHeight w:val="186"/>
        </w:trPr>
        <w:tc>
          <w:tcPr>
            <w:tcW w:w="180" w:type="dxa"/>
            <w:vAlign w:val="bottom"/>
          </w:tcPr>
          <w:p w14:paraId="15116B49" w14:textId="77777777" w:rsidR="004B413C" w:rsidRDefault="004B413C">
            <w:pPr>
              <w:rPr>
                <w:sz w:val="16"/>
                <w:szCs w:val="16"/>
              </w:rPr>
            </w:pPr>
          </w:p>
        </w:tc>
        <w:tc>
          <w:tcPr>
            <w:tcW w:w="700" w:type="dxa"/>
            <w:vAlign w:val="bottom"/>
          </w:tcPr>
          <w:p w14:paraId="584D8F35" w14:textId="77777777" w:rsidR="004B413C" w:rsidRDefault="00EC2FEA">
            <w:pPr>
              <w:ind w:right="198"/>
              <w:jc w:val="right"/>
              <w:rPr>
                <w:sz w:val="20"/>
                <w:szCs w:val="20"/>
              </w:rPr>
            </w:pPr>
            <w:r>
              <w:rPr>
                <w:rFonts w:ascii="Arial" w:eastAsia="Arial" w:hAnsi="Arial" w:cs="Arial"/>
                <w:color w:val="4D4D4D"/>
                <w:sz w:val="16"/>
                <w:szCs w:val="16"/>
              </w:rPr>
              <w:t>2015</w:t>
            </w:r>
          </w:p>
        </w:tc>
        <w:tc>
          <w:tcPr>
            <w:tcW w:w="300" w:type="dxa"/>
            <w:vAlign w:val="bottom"/>
          </w:tcPr>
          <w:p w14:paraId="327BCD3B" w14:textId="77777777" w:rsidR="004B413C" w:rsidRDefault="004B413C">
            <w:pPr>
              <w:rPr>
                <w:sz w:val="16"/>
                <w:szCs w:val="16"/>
              </w:rPr>
            </w:pPr>
          </w:p>
        </w:tc>
        <w:tc>
          <w:tcPr>
            <w:tcW w:w="280" w:type="dxa"/>
            <w:vAlign w:val="bottom"/>
          </w:tcPr>
          <w:p w14:paraId="527D1644" w14:textId="77777777" w:rsidR="004B413C" w:rsidRDefault="004B413C">
            <w:pPr>
              <w:rPr>
                <w:sz w:val="16"/>
                <w:szCs w:val="16"/>
              </w:rPr>
            </w:pPr>
          </w:p>
        </w:tc>
        <w:tc>
          <w:tcPr>
            <w:tcW w:w="300" w:type="dxa"/>
            <w:vAlign w:val="bottom"/>
          </w:tcPr>
          <w:p w14:paraId="23CC13A2" w14:textId="77777777" w:rsidR="004B413C" w:rsidRDefault="004B413C">
            <w:pPr>
              <w:rPr>
                <w:sz w:val="16"/>
                <w:szCs w:val="16"/>
              </w:rPr>
            </w:pPr>
          </w:p>
        </w:tc>
        <w:tc>
          <w:tcPr>
            <w:tcW w:w="280" w:type="dxa"/>
            <w:vAlign w:val="bottom"/>
          </w:tcPr>
          <w:p w14:paraId="6719FB07" w14:textId="77777777" w:rsidR="004B413C" w:rsidRDefault="004B413C">
            <w:pPr>
              <w:rPr>
                <w:sz w:val="16"/>
                <w:szCs w:val="16"/>
              </w:rPr>
            </w:pPr>
          </w:p>
        </w:tc>
        <w:tc>
          <w:tcPr>
            <w:tcW w:w="300" w:type="dxa"/>
            <w:vAlign w:val="bottom"/>
          </w:tcPr>
          <w:p w14:paraId="6AC018D4" w14:textId="77777777" w:rsidR="004B413C" w:rsidRDefault="004B413C">
            <w:pPr>
              <w:rPr>
                <w:sz w:val="16"/>
                <w:szCs w:val="16"/>
              </w:rPr>
            </w:pPr>
          </w:p>
        </w:tc>
        <w:tc>
          <w:tcPr>
            <w:tcW w:w="280" w:type="dxa"/>
            <w:vAlign w:val="bottom"/>
          </w:tcPr>
          <w:p w14:paraId="66855C53" w14:textId="77777777" w:rsidR="004B413C" w:rsidRDefault="004B413C">
            <w:pPr>
              <w:rPr>
                <w:sz w:val="16"/>
                <w:szCs w:val="16"/>
              </w:rPr>
            </w:pPr>
          </w:p>
        </w:tc>
        <w:tc>
          <w:tcPr>
            <w:tcW w:w="300" w:type="dxa"/>
            <w:vAlign w:val="bottom"/>
          </w:tcPr>
          <w:p w14:paraId="2533B7CB" w14:textId="77777777" w:rsidR="004B413C" w:rsidRDefault="004B413C">
            <w:pPr>
              <w:rPr>
                <w:sz w:val="16"/>
                <w:szCs w:val="16"/>
              </w:rPr>
            </w:pPr>
          </w:p>
        </w:tc>
        <w:tc>
          <w:tcPr>
            <w:tcW w:w="280" w:type="dxa"/>
            <w:vAlign w:val="bottom"/>
          </w:tcPr>
          <w:p w14:paraId="4C1E9FD7" w14:textId="77777777" w:rsidR="004B413C" w:rsidRDefault="004B413C">
            <w:pPr>
              <w:rPr>
                <w:sz w:val="16"/>
                <w:szCs w:val="16"/>
              </w:rPr>
            </w:pPr>
          </w:p>
        </w:tc>
        <w:tc>
          <w:tcPr>
            <w:tcW w:w="300" w:type="dxa"/>
            <w:vAlign w:val="bottom"/>
          </w:tcPr>
          <w:p w14:paraId="4DE6E4AE" w14:textId="77777777" w:rsidR="004B413C" w:rsidRDefault="004B413C">
            <w:pPr>
              <w:rPr>
                <w:sz w:val="16"/>
                <w:szCs w:val="16"/>
              </w:rPr>
            </w:pPr>
          </w:p>
        </w:tc>
        <w:tc>
          <w:tcPr>
            <w:tcW w:w="280" w:type="dxa"/>
            <w:vAlign w:val="bottom"/>
          </w:tcPr>
          <w:p w14:paraId="2DDFBE6E" w14:textId="77777777" w:rsidR="004B413C" w:rsidRDefault="004B413C">
            <w:pPr>
              <w:rPr>
                <w:sz w:val="16"/>
                <w:szCs w:val="16"/>
              </w:rPr>
            </w:pPr>
          </w:p>
        </w:tc>
        <w:tc>
          <w:tcPr>
            <w:tcW w:w="300" w:type="dxa"/>
            <w:vAlign w:val="bottom"/>
          </w:tcPr>
          <w:p w14:paraId="7B9945EB" w14:textId="77777777" w:rsidR="004B413C" w:rsidRDefault="004B413C">
            <w:pPr>
              <w:rPr>
                <w:sz w:val="16"/>
                <w:szCs w:val="16"/>
              </w:rPr>
            </w:pPr>
          </w:p>
        </w:tc>
        <w:tc>
          <w:tcPr>
            <w:tcW w:w="280" w:type="dxa"/>
            <w:vAlign w:val="bottom"/>
          </w:tcPr>
          <w:p w14:paraId="421C3EE8" w14:textId="77777777" w:rsidR="004B413C" w:rsidRDefault="004B413C">
            <w:pPr>
              <w:rPr>
                <w:sz w:val="16"/>
                <w:szCs w:val="16"/>
              </w:rPr>
            </w:pPr>
          </w:p>
        </w:tc>
        <w:tc>
          <w:tcPr>
            <w:tcW w:w="300" w:type="dxa"/>
            <w:vAlign w:val="bottom"/>
          </w:tcPr>
          <w:p w14:paraId="50A631E8" w14:textId="77777777" w:rsidR="004B413C" w:rsidRDefault="004B413C">
            <w:pPr>
              <w:rPr>
                <w:sz w:val="16"/>
                <w:szCs w:val="16"/>
              </w:rPr>
            </w:pPr>
          </w:p>
        </w:tc>
        <w:tc>
          <w:tcPr>
            <w:tcW w:w="280" w:type="dxa"/>
            <w:vAlign w:val="bottom"/>
          </w:tcPr>
          <w:p w14:paraId="12D57324" w14:textId="77777777" w:rsidR="004B413C" w:rsidRDefault="004B413C">
            <w:pPr>
              <w:rPr>
                <w:sz w:val="16"/>
                <w:szCs w:val="16"/>
              </w:rPr>
            </w:pPr>
          </w:p>
        </w:tc>
        <w:tc>
          <w:tcPr>
            <w:tcW w:w="300" w:type="dxa"/>
            <w:vAlign w:val="bottom"/>
          </w:tcPr>
          <w:p w14:paraId="21AEE819" w14:textId="77777777" w:rsidR="004B413C" w:rsidRDefault="004B413C">
            <w:pPr>
              <w:rPr>
                <w:sz w:val="16"/>
                <w:szCs w:val="16"/>
              </w:rPr>
            </w:pPr>
          </w:p>
        </w:tc>
        <w:tc>
          <w:tcPr>
            <w:tcW w:w="280" w:type="dxa"/>
            <w:vAlign w:val="bottom"/>
          </w:tcPr>
          <w:p w14:paraId="4E0ACD84" w14:textId="77777777" w:rsidR="004B413C" w:rsidRDefault="004B413C">
            <w:pPr>
              <w:rPr>
                <w:sz w:val="16"/>
                <w:szCs w:val="16"/>
              </w:rPr>
            </w:pPr>
          </w:p>
        </w:tc>
        <w:tc>
          <w:tcPr>
            <w:tcW w:w="300" w:type="dxa"/>
            <w:vAlign w:val="bottom"/>
          </w:tcPr>
          <w:p w14:paraId="0F7B10E8" w14:textId="77777777" w:rsidR="004B413C" w:rsidRDefault="004B413C">
            <w:pPr>
              <w:rPr>
                <w:sz w:val="16"/>
                <w:szCs w:val="16"/>
              </w:rPr>
            </w:pPr>
          </w:p>
        </w:tc>
        <w:tc>
          <w:tcPr>
            <w:tcW w:w="280" w:type="dxa"/>
            <w:vAlign w:val="bottom"/>
          </w:tcPr>
          <w:p w14:paraId="7F44407C" w14:textId="77777777" w:rsidR="004B413C" w:rsidRDefault="004B413C">
            <w:pPr>
              <w:rPr>
                <w:sz w:val="16"/>
                <w:szCs w:val="16"/>
              </w:rPr>
            </w:pPr>
          </w:p>
        </w:tc>
        <w:tc>
          <w:tcPr>
            <w:tcW w:w="300" w:type="dxa"/>
            <w:vAlign w:val="bottom"/>
          </w:tcPr>
          <w:p w14:paraId="786ADBB1" w14:textId="77777777" w:rsidR="004B413C" w:rsidRDefault="004B413C">
            <w:pPr>
              <w:rPr>
                <w:sz w:val="16"/>
                <w:szCs w:val="16"/>
              </w:rPr>
            </w:pPr>
          </w:p>
        </w:tc>
        <w:tc>
          <w:tcPr>
            <w:tcW w:w="300" w:type="dxa"/>
            <w:vAlign w:val="bottom"/>
          </w:tcPr>
          <w:p w14:paraId="367AFEE0" w14:textId="77777777" w:rsidR="004B413C" w:rsidRDefault="004B413C">
            <w:pPr>
              <w:rPr>
                <w:sz w:val="16"/>
                <w:szCs w:val="16"/>
              </w:rPr>
            </w:pPr>
          </w:p>
        </w:tc>
        <w:tc>
          <w:tcPr>
            <w:tcW w:w="280" w:type="dxa"/>
            <w:vAlign w:val="bottom"/>
          </w:tcPr>
          <w:p w14:paraId="2790AEAB" w14:textId="77777777" w:rsidR="004B413C" w:rsidRDefault="004B413C">
            <w:pPr>
              <w:rPr>
                <w:sz w:val="16"/>
                <w:szCs w:val="16"/>
              </w:rPr>
            </w:pPr>
          </w:p>
        </w:tc>
        <w:tc>
          <w:tcPr>
            <w:tcW w:w="300" w:type="dxa"/>
            <w:vAlign w:val="bottom"/>
          </w:tcPr>
          <w:p w14:paraId="7489A10C" w14:textId="77777777" w:rsidR="004B413C" w:rsidRDefault="004B413C">
            <w:pPr>
              <w:rPr>
                <w:sz w:val="16"/>
                <w:szCs w:val="16"/>
              </w:rPr>
            </w:pPr>
          </w:p>
        </w:tc>
        <w:tc>
          <w:tcPr>
            <w:tcW w:w="280" w:type="dxa"/>
            <w:vAlign w:val="bottom"/>
          </w:tcPr>
          <w:p w14:paraId="5EF43BC6" w14:textId="77777777" w:rsidR="004B413C" w:rsidRDefault="004B413C">
            <w:pPr>
              <w:rPr>
                <w:sz w:val="16"/>
                <w:szCs w:val="16"/>
              </w:rPr>
            </w:pPr>
          </w:p>
        </w:tc>
        <w:tc>
          <w:tcPr>
            <w:tcW w:w="300" w:type="dxa"/>
            <w:vAlign w:val="bottom"/>
          </w:tcPr>
          <w:p w14:paraId="5AA602DB" w14:textId="77777777" w:rsidR="004B413C" w:rsidRDefault="004B413C">
            <w:pPr>
              <w:rPr>
                <w:sz w:val="16"/>
                <w:szCs w:val="16"/>
              </w:rPr>
            </w:pPr>
          </w:p>
        </w:tc>
        <w:tc>
          <w:tcPr>
            <w:tcW w:w="280" w:type="dxa"/>
            <w:vAlign w:val="bottom"/>
          </w:tcPr>
          <w:p w14:paraId="2DC862ED" w14:textId="77777777" w:rsidR="004B413C" w:rsidRDefault="004B413C">
            <w:pPr>
              <w:rPr>
                <w:sz w:val="16"/>
                <w:szCs w:val="16"/>
              </w:rPr>
            </w:pPr>
          </w:p>
        </w:tc>
        <w:tc>
          <w:tcPr>
            <w:tcW w:w="300" w:type="dxa"/>
            <w:vAlign w:val="bottom"/>
          </w:tcPr>
          <w:p w14:paraId="7B87EFFE" w14:textId="77777777" w:rsidR="004B413C" w:rsidRDefault="004B413C">
            <w:pPr>
              <w:rPr>
                <w:sz w:val="16"/>
                <w:szCs w:val="16"/>
              </w:rPr>
            </w:pPr>
          </w:p>
        </w:tc>
        <w:tc>
          <w:tcPr>
            <w:tcW w:w="280" w:type="dxa"/>
            <w:vAlign w:val="bottom"/>
          </w:tcPr>
          <w:p w14:paraId="290ED192" w14:textId="77777777" w:rsidR="004B413C" w:rsidRDefault="004B413C">
            <w:pPr>
              <w:rPr>
                <w:sz w:val="16"/>
                <w:szCs w:val="16"/>
              </w:rPr>
            </w:pPr>
          </w:p>
        </w:tc>
        <w:tc>
          <w:tcPr>
            <w:tcW w:w="300" w:type="dxa"/>
            <w:vAlign w:val="bottom"/>
          </w:tcPr>
          <w:p w14:paraId="388A8FE7" w14:textId="77777777" w:rsidR="004B413C" w:rsidRDefault="004B413C">
            <w:pPr>
              <w:rPr>
                <w:sz w:val="16"/>
                <w:szCs w:val="16"/>
              </w:rPr>
            </w:pPr>
          </w:p>
        </w:tc>
        <w:tc>
          <w:tcPr>
            <w:tcW w:w="280" w:type="dxa"/>
            <w:vAlign w:val="bottom"/>
          </w:tcPr>
          <w:p w14:paraId="36BF5DCC" w14:textId="77777777" w:rsidR="004B413C" w:rsidRDefault="004B413C">
            <w:pPr>
              <w:rPr>
                <w:sz w:val="16"/>
                <w:szCs w:val="16"/>
              </w:rPr>
            </w:pPr>
          </w:p>
        </w:tc>
        <w:tc>
          <w:tcPr>
            <w:tcW w:w="300" w:type="dxa"/>
            <w:vAlign w:val="bottom"/>
          </w:tcPr>
          <w:p w14:paraId="667E1C85" w14:textId="77777777" w:rsidR="004B413C" w:rsidRDefault="004B413C">
            <w:pPr>
              <w:rPr>
                <w:sz w:val="16"/>
                <w:szCs w:val="16"/>
              </w:rPr>
            </w:pPr>
          </w:p>
        </w:tc>
        <w:tc>
          <w:tcPr>
            <w:tcW w:w="280" w:type="dxa"/>
            <w:vAlign w:val="bottom"/>
          </w:tcPr>
          <w:p w14:paraId="0F190A1D" w14:textId="77777777" w:rsidR="004B413C" w:rsidRDefault="004B413C">
            <w:pPr>
              <w:rPr>
                <w:sz w:val="16"/>
                <w:szCs w:val="16"/>
              </w:rPr>
            </w:pPr>
          </w:p>
        </w:tc>
        <w:tc>
          <w:tcPr>
            <w:tcW w:w="300" w:type="dxa"/>
            <w:vAlign w:val="bottom"/>
          </w:tcPr>
          <w:p w14:paraId="4EA5AE4F" w14:textId="77777777" w:rsidR="004B413C" w:rsidRDefault="004B413C">
            <w:pPr>
              <w:rPr>
                <w:sz w:val="16"/>
                <w:szCs w:val="16"/>
              </w:rPr>
            </w:pPr>
          </w:p>
        </w:tc>
        <w:tc>
          <w:tcPr>
            <w:tcW w:w="280" w:type="dxa"/>
            <w:vAlign w:val="bottom"/>
          </w:tcPr>
          <w:p w14:paraId="451CFA3F" w14:textId="77777777" w:rsidR="004B413C" w:rsidRDefault="004B413C">
            <w:pPr>
              <w:rPr>
                <w:sz w:val="16"/>
                <w:szCs w:val="16"/>
              </w:rPr>
            </w:pPr>
          </w:p>
        </w:tc>
        <w:tc>
          <w:tcPr>
            <w:tcW w:w="300" w:type="dxa"/>
            <w:vAlign w:val="bottom"/>
          </w:tcPr>
          <w:p w14:paraId="03B90BCC" w14:textId="77777777" w:rsidR="004B413C" w:rsidRDefault="004B413C">
            <w:pPr>
              <w:rPr>
                <w:sz w:val="16"/>
                <w:szCs w:val="16"/>
              </w:rPr>
            </w:pPr>
          </w:p>
        </w:tc>
        <w:tc>
          <w:tcPr>
            <w:tcW w:w="280" w:type="dxa"/>
            <w:vAlign w:val="bottom"/>
          </w:tcPr>
          <w:p w14:paraId="6D063A78" w14:textId="77777777" w:rsidR="004B413C" w:rsidRDefault="004B413C">
            <w:pPr>
              <w:rPr>
                <w:sz w:val="16"/>
                <w:szCs w:val="16"/>
              </w:rPr>
            </w:pPr>
          </w:p>
        </w:tc>
        <w:tc>
          <w:tcPr>
            <w:tcW w:w="300" w:type="dxa"/>
            <w:vAlign w:val="bottom"/>
          </w:tcPr>
          <w:p w14:paraId="22FDF1A0" w14:textId="77777777" w:rsidR="004B413C" w:rsidRDefault="004B413C">
            <w:pPr>
              <w:rPr>
                <w:sz w:val="16"/>
                <w:szCs w:val="16"/>
              </w:rPr>
            </w:pPr>
          </w:p>
        </w:tc>
        <w:tc>
          <w:tcPr>
            <w:tcW w:w="280" w:type="dxa"/>
            <w:vAlign w:val="bottom"/>
          </w:tcPr>
          <w:p w14:paraId="032B4D7D" w14:textId="77777777" w:rsidR="004B413C" w:rsidRDefault="004B413C">
            <w:pPr>
              <w:rPr>
                <w:sz w:val="16"/>
                <w:szCs w:val="16"/>
              </w:rPr>
            </w:pPr>
          </w:p>
        </w:tc>
        <w:tc>
          <w:tcPr>
            <w:tcW w:w="300" w:type="dxa"/>
            <w:vAlign w:val="bottom"/>
          </w:tcPr>
          <w:p w14:paraId="2F485707" w14:textId="77777777" w:rsidR="004B413C" w:rsidRDefault="004B413C">
            <w:pPr>
              <w:rPr>
                <w:sz w:val="16"/>
                <w:szCs w:val="16"/>
              </w:rPr>
            </w:pPr>
          </w:p>
        </w:tc>
        <w:tc>
          <w:tcPr>
            <w:tcW w:w="280" w:type="dxa"/>
            <w:vAlign w:val="bottom"/>
          </w:tcPr>
          <w:p w14:paraId="053F7E3E" w14:textId="77777777" w:rsidR="004B413C" w:rsidRDefault="004B413C">
            <w:pPr>
              <w:rPr>
                <w:sz w:val="16"/>
                <w:szCs w:val="16"/>
              </w:rPr>
            </w:pPr>
          </w:p>
        </w:tc>
        <w:tc>
          <w:tcPr>
            <w:tcW w:w="480" w:type="dxa"/>
            <w:vAlign w:val="bottom"/>
          </w:tcPr>
          <w:p w14:paraId="6FDABAB5" w14:textId="77777777" w:rsidR="004B413C" w:rsidRDefault="004B413C">
            <w:pPr>
              <w:rPr>
                <w:sz w:val="16"/>
                <w:szCs w:val="16"/>
              </w:rPr>
            </w:pPr>
          </w:p>
        </w:tc>
        <w:tc>
          <w:tcPr>
            <w:tcW w:w="0" w:type="dxa"/>
            <w:vAlign w:val="bottom"/>
          </w:tcPr>
          <w:p w14:paraId="353995B6" w14:textId="77777777" w:rsidR="004B413C" w:rsidRDefault="004B413C">
            <w:pPr>
              <w:rPr>
                <w:sz w:val="1"/>
                <w:szCs w:val="1"/>
              </w:rPr>
            </w:pPr>
          </w:p>
        </w:tc>
      </w:tr>
      <w:tr w:rsidR="004B413C" w14:paraId="0BBC93E2" w14:textId="77777777">
        <w:trPr>
          <w:trHeight w:val="288"/>
        </w:trPr>
        <w:tc>
          <w:tcPr>
            <w:tcW w:w="180" w:type="dxa"/>
            <w:vAlign w:val="bottom"/>
          </w:tcPr>
          <w:p w14:paraId="61A1F632" w14:textId="77777777" w:rsidR="004B413C" w:rsidRDefault="004B413C">
            <w:pPr>
              <w:rPr>
                <w:sz w:val="24"/>
                <w:szCs w:val="24"/>
              </w:rPr>
            </w:pPr>
          </w:p>
        </w:tc>
        <w:tc>
          <w:tcPr>
            <w:tcW w:w="700" w:type="dxa"/>
            <w:vAlign w:val="bottom"/>
          </w:tcPr>
          <w:p w14:paraId="1D6ED4E0" w14:textId="77777777" w:rsidR="004B413C" w:rsidRDefault="00EC2FEA">
            <w:pPr>
              <w:ind w:right="198"/>
              <w:jc w:val="right"/>
              <w:rPr>
                <w:sz w:val="20"/>
                <w:szCs w:val="20"/>
              </w:rPr>
            </w:pPr>
            <w:r>
              <w:rPr>
                <w:rFonts w:ascii="Arial" w:eastAsia="Arial" w:hAnsi="Arial" w:cs="Arial"/>
                <w:color w:val="4D4D4D"/>
                <w:sz w:val="16"/>
                <w:szCs w:val="16"/>
              </w:rPr>
              <w:t>2000</w:t>
            </w:r>
          </w:p>
        </w:tc>
        <w:tc>
          <w:tcPr>
            <w:tcW w:w="300" w:type="dxa"/>
            <w:vAlign w:val="bottom"/>
          </w:tcPr>
          <w:p w14:paraId="3FE960C1" w14:textId="77777777" w:rsidR="004B413C" w:rsidRDefault="004B413C">
            <w:pPr>
              <w:rPr>
                <w:sz w:val="24"/>
                <w:szCs w:val="24"/>
              </w:rPr>
            </w:pPr>
          </w:p>
        </w:tc>
        <w:tc>
          <w:tcPr>
            <w:tcW w:w="280" w:type="dxa"/>
            <w:vAlign w:val="bottom"/>
          </w:tcPr>
          <w:p w14:paraId="77319B9C" w14:textId="77777777" w:rsidR="004B413C" w:rsidRDefault="004B413C">
            <w:pPr>
              <w:rPr>
                <w:sz w:val="24"/>
                <w:szCs w:val="24"/>
              </w:rPr>
            </w:pPr>
          </w:p>
        </w:tc>
        <w:tc>
          <w:tcPr>
            <w:tcW w:w="300" w:type="dxa"/>
            <w:vAlign w:val="bottom"/>
          </w:tcPr>
          <w:p w14:paraId="452BA529" w14:textId="77777777" w:rsidR="004B413C" w:rsidRDefault="004B413C">
            <w:pPr>
              <w:rPr>
                <w:sz w:val="24"/>
                <w:szCs w:val="24"/>
              </w:rPr>
            </w:pPr>
          </w:p>
        </w:tc>
        <w:tc>
          <w:tcPr>
            <w:tcW w:w="280" w:type="dxa"/>
            <w:vAlign w:val="bottom"/>
          </w:tcPr>
          <w:p w14:paraId="366BE88B" w14:textId="77777777" w:rsidR="004B413C" w:rsidRDefault="004B413C">
            <w:pPr>
              <w:rPr>
                <w:sz w:val="24"/>
                <w:szCs w:val="24"/>
              </w:rPr>
            </w:pPr>
          </w:p>
        </w:tc>
        <w:tc>
          <w:tcPr>
            <w:tcW w:w="300" w:type="dxa"/>
            <w:vAlign w:val="bottom"/>
          </w:tcPr>
          <w:p w14:paraId="64C4DD62" w14:textId="77777777" w:rsidR="004B413C" w:rsidRDefault="004B413C">
            <w:pPr>
              <w:rPr>
                <w:sz w:val="24"/>
                <w:szCs w:val="24"/>
              </w:rPr>
            </w:pPr>
          </w:p>
        </w:tc>
        <w:tc>
          <w:tcPr>
            <w:tcW w:w="280" w:type="dxa"/>
            <w:vAlign w:val="bottom"/>
          </w:tcPr>
          <w:p w14:paraId="6F6DDDFA" w14:textId="77777777" w:rsidR="004B413C" w:rsidRDefault="004B413C">
            <w:pPr>
              <w:rPr>
                <w:sz w:val="24"/>
                <w:szCs w:val="24"/>
              </w:rPr>
            </w:pPr>
          </w:p>
        </w:tc>
        <w:tc>
          <w:tcPr>
            <w:tcW w:w="300" w:type="dxa"/>
            <w:vAlign w:val="bottom"/>
          </w:tcPr>
          <w:p w14:paraId="64E9B6CE" w14:textId="77777777" w:rsidR="004B413C" w:rsidRDefault="004B413C">
            <w:pPr>
              <w:rPr>
                <w:sz w:val="24"/>
                <w:szCs w:val="24"/>
              </w:rPr>
            </w:pPr>
          </w:p>
        </w:tc>
        <w:tc>
          <w:tcPr>
            <w:tcW w:w="280" w:type="dxa"/>
            <w:vAlign w:val="bottom"/>
          </w:tcPr>
          <w:p w14:paraId="7516E7C1" w14:textId="77777777" w:rsidR="004B413C" w:rsidRDefault="004B413C">
            <w:pPr>
              <w:rPr>
                <w:sz w:val="24"/>
                <w:szCs w:val="24"/>
              </w:rPr>
            </w:pPr>
          </w:p>
        </w:tc>
        <w:tc>
          <w:tcPr>
            <w:tcW w:w="300" w:type="dxa"/>
            <w:vAlign w:val="bottom"/>
          </w:tcPr>
          <w:p w14:paraId="0AC5DF09" w14:textId="77777777" w:rsidR="004B413C" w:rsidRDefault="004B413C">
            <w:pPr>
              <w:rPr>
                <w:sz w:val="24"/>
                <w:szCs w:val="24"/>
              </w:rPr>
            </w:pPr>
          </w:p>
        </w:tc>
        <w:tc>
          <w:tcPr>
            <w:tcW w:w="280" w:type="dxa"/>
            <w:vAlign w:val="bottom"/>
          </w:tcPr>
          <w:p w14:paraId="640A22ED" w14:textId="77777777" w:rsidR="004B413C" w:rsidRDefault="004B413C">
            <w:pPr>
              <w:rPr>
                <w:sz w:val="24"/>
                <w:szCs w:val="24"/>
              </w:rPr>
            </w:pPr>
          </w:p>
        </w:tc>
        <w:tc>
          <w:tcPr>
            <w:tcW w:w="300" w:type="dxa"/>
            <w:vAlign w:val="bottom"/>
          </w:tcPr>
          <w:p w14:paraId="73EAC2F3" w14:textId="77777777" w:rsidR="004B413C" w:rsidRDefault="004B413C">
            <w:pPr>
              <w:rPr>
                <w:sz w:val="24"/>
                <w:szCs w:val="24"/>
              </w:rPr>
            </w:pPr>
          </w:p>
        </w:tc>
        <w:tc>
          <w:tcPr>
            <w:tcW w:w="280" w:type="dxa"/>
            <w:vAlign w:val="bottom"/>
          </w:tcPr>
          <w:p w14:paraId="1045D0DA" w14:textId="77777777" w:rsidR="004B413C" w:rsidRDefault="004B413C">
            <w:pPr>
              <w:rPr>
                <w:sz w:val="24"/>
                <w:szCs w:val="24"/>
              </w:rPr>
            </w:pPr>
          </w:p>
        </w:tc>
        <w:tc>
          <w:tcPr>
            <w:tcW w:w="300" w:type="dxa"/>
            <w:vAlign w:val="bottom"/>
          </w:tcPr>
          <w:p w14:paraId="6169F650" w14:textId="77777777" w:rsidR="004B413C" w:rsidRDefault="004B413C">
            <w:pPr>
              <w:rPr>
                <w:sz w:val="24"/>
                <w:szCs w:val="24"/>
              </w:rPr>
            </w:pPr>
          </w:p>
        </w:tc>
        <w:tc>
          <w:tcPr>
            <w:tcW w:w="280" w:type="dxa"/>
            <w:vAlign w:val="bottom"/>
          </w:tcPr>
          <w:p w14:paraId="391B40F7" w14:textId="77777777" w:rsidR="004B413C" w:rsidRDefault="004B413C">
            <w:pPr>
              <w:rPr>
                <w:sz w:val="24"/>
                <w:szCs w:val="24"/>
              </w:rPr>
            </w:pPr>
          </w:p>
        </w:tc>
        <w:tc>
          <w:tcPr>
            <w:tcW w:w="300" w:type="dxa"/>
            <w:vAlign w:val="bottom"/>
          </w:tcPr>
          <w:p w14:paraId="65981EC4" w14:textId="77777777" w:rsidR="004B413C" w:rsidRDefault="004B413C">
            <w:pPr>
              <w:rPr>
                <w:sz w:val="24"/>
                <w:szCs w:val="24"/>
              </w:rPr>
            </w:pPr>
          </w:p>
        </w:tc>
        <w:tc>
          <w:tcPr>
            <w:tcW w:w="280" w:type="dxa"/>
            <w:vAlign w:val="bottom"/>
          </w:tcPr>
          <w:p w14:paraId="17E139A5" w14:textId="77777777" w:rsidR="004B413C" w:rsidRDefault="004B413C">
            <w:pPr>
              <w:rPr>
                <w:sz w:val="24"/>
                <w:szCs w:val="24"/>
              </w:rPr>
            </w:pPr>
          </w:p>
        </w:tc>
        <w:tc>
          <w:tcPr>
            <w:tcW w:w="300" w:type="dxa"/>
            <w:vAlign w:val="bottom"/>
          </w:tcPr>
          <w:p w14:paraId="366D2CC2" w14:textId="77777777" w:rsidR="004B413C" w:rsidRDefault="004B413C">
            <w:pPr>
              <w:rPr>
                <w:sz w:val="24"/>
                <w:szCs w:val="24"/>
              </w:rPr>
            </w:pPr>
          </w:p>
        </w:tc>
        <w:tc>
          <w:tcPr>
            <w:tcW w:w="280" w:type="dxa"/>
            <w:vAlign w:val="bottom"/>
          </w:tcPr>
          <w:p w14:paraId="155AE2B3" w14:textId="77777777" w:rsidR="004B413C" w:rsidRDefault="004B413C">
            <w:pPr>
              <w:rPr>
                <w:sz w:val="24"/>
                <w:szCs w:val="24"/>
              </w:rPr>
            </w:pPr>
          </w:p>
        </w:tc>
        <w:tc>
          <w:tcPr>
            <w:tcW w:w="300" w:type="dxa"/>
            <w:vAlign w:val="bottom"/>
          </w:tcPr>
          <w:p w14:paraId="5AB7A6CC" w14:textId="77777777" w:rsidR="004B413C" w:rsidRDefault="004B413C">
            <w:pPr>
              <w:rPr>
                <w:sz w:val="24"/>
                <w:szCs w:val="24"/>
              </w:rPr>
            </w:pPr>
          </w:p>
        </w:tc>
        <w:tc>
          <w:tcPr>
            <w:tcW w:w="300" w:type="dxa"/>
            <w:vAlign w:val="bottom"/>
          </w:tcPr>
          <w:p w14:paraId="5286BBAC" w14:textId="77777777" w:rsidR="004B413C" w:rsidRDefault="004B413C">
            <w:pPr>
              <w:rPr>
                <w:sz w:val="24"/>
                <w:szCs w:val="24"/>
              </w:rPr>
            </w:pPr>
          </w:p>
        </w:tc>
        <w:tc>
          <w:tcPr>
            <w:tcW w:w="280" w:type="dxa"/>
            <w:vAlign w:val="bottom"/>
          </w:tcPr>
          <w:p w14:paraId="15DA8DFA" w14:textId="77777777" w:rsidR="004B413C" w:rsidRDefault="004B413C">
            <w:pPr>
              <w:rPr>
                <w:sz w:val="24"/>
                <w:szCs w:val="24"/>
              </w:rPr>
            </w:pPr>
          </w:p>
        </w:tc>
        <w:tc>
          <w:tcPr>
            <w:tcW w:w="300" w:type="dxa"/>
            <w:vAlign w:val="bottom"/>
          </w:tcPr>
          <w:p w14:paraId="7C857726" w14:textId="77777777" w:rsidR="004B413C" w:rsidRDefault="004B413C">
            <w:pPr>
              <w:rPr>
                <w:sz w:val="24"/>
                <w:szCs w:val="24"/>
              </w:rPr>
            </w:pPr>
          </w:p>
        </w:tc>
        <w:tc>
          <w:tcPr>
            <w:tcW w:w="280" w:type="dxa"/>
            <w:vAlign w:val="bottom"/>
          </w:tcPr>
          <w:p w14:paraId="2738EA03" w14:textId="77777777" w:rsidR="004B413C" w:rsidRDefault="004B413C">
            <w:pPr>
              <w:rPr>
                <w:sz w:val="24"/>
                <w:szCs w:val="24"/>
              </w:rPr>
            </w:pPr>
          </w:p>
        </w:tc>
        <w:tc>
          <w:tcPr>
            <w:tcW w:w="300" w:type="dxa"/>
            <w:vAlign w:val="bottom"/>
          </w:tcPr>
          <w:p w14:paraId="4D763CA5" w14:textId="77777777" w:rsidR="004B413C" w:rsidRDefault="004B413C">
            <w:pPr>
              <w:rPr>
                <w:sz w:val="24"/>
                <w:szCs w:val="24"/>
              </w:rPr>
            </w:pPr>
          </w:p>
        </w:tc>
        <w:tc>
          <w:tcPr>
            <w:tcW w:w="280" w:type="dxa"/>
            <w:vAlign w:val="bottom"/>
          </w:tcPr>
          <w:p w14:paraId="4C0171B0" w14:textId="77777777" w:rsidR="004B413C" w:rsidRDefault="004B413C">
            <w:pPr>
              <w:rPr>
                <w:sz w:val="24"/>
                <w:szCs w:val="24"/>
              </w:rPr>
            </w:pPr>
          </w:p>
        </w:tc>
        <w:tc>
          <w:tcPr>
            <w:tcW w:w="300" w:type="dxa"/>
            <w:vAlign w:val="bottom"/>
          </w:tcPr>
          <w:p w14:paraId="6E734E6B" w14:textId="77777777" w:rsidR="004B413C" w:rsidRDefault="004B413C">
            <w:pPr>
              <w:rPr>
                <w:sz w:val="24"/>
                <w:szCs w:val="24"/>
              </w:rPr>
            </w:pPr>
          </w:p>
        </w:tc>
        <w:tc>
          <w:tcPr>
            <w:tcW w:w="280" w:type="dxa"/>
            <w:vAlign w:val="bottom"/>
          </w:tcPr>
          <w:p w14:paraId="589444C6" w14:textId="77777777" w:rsidR="004B413C" w:rsidRDefault="004B413C">
            <w:pPr>
              <w:rPr>
                <w:sz w:val="24"/>
                <w:szCs w:val="24"/>
              </w:rPr>
            </w:pPr>
          </w:p>
        </w:tc>
        <w:tc>
          <w:tcPr>
            <w:tcW w:w="300" w:type="dxa"/>
            <w:vAlign w:val="bottom"/>
          </w:tcPr>
          <w:p w14:paraId="4B1F3AF8" w14:textId="77777777" w:rsidR="004B413C" w:rsidRDefault="004B413C">
            <w:pPr>
              <w:rPr>
                <w:sz w:val="24"/>
                <w:szCs w:val="24"/>
              </w:rPr>
            </w:pPr>
          </w:p>
        </w:tc>
        <w:tc>
          <w:tcPr>
            <w:tcW w:w="280" w:type="dxa"/>
            <w:vAlign w:val="bottom"/>
          </w:tcPr>
          <w:p w14:paraId="08260A2C" w14:textId="77777777" w:rsidR="004B413C" w:rsidRDefault="004B413C">
            <w:pPr>
              <w:rPr>
                <w:sz w:val="24"/>
                <w:szCs w:val="24"/>
              </w:rPr>
            </w:pPr>
          </w:p>
        </w:tc>
        <w:tc>
          <w:tcPr>
            <w:tcW w:w="300" w:type="dxa"/>
            <w:vAlign w:val="bottom"/>
          </w:tcPr>
          <w:p w14:paraId="3660F7CD" w14:textId="77777777" w:rsidR="004B413C" w:rsidRDefault="004B413C">
            <w:pPr>
              <w:rPr>
                <w:sz w:val="24"/>
                <w:szCs w:val="24"/>
              </w:rPr>
            </w:pPr>
          </w:p>
        </w:tc>
        <w:tc>
          <w:tcPr>
            <w:tcW w:w="280" w:type="dxa"/>
            <w:vAlign w:val="bottom"/>
          </w:tcPr>
          <w:p w14:paraId="410F47B1" w14:textId="77777777" w:rsidR="004B413C" w:rsidRDefault="004B413C">
            <w:pPr>
              <w:rPr>
                <w:sz w:val="24"/>
                <w:szCs w:val="24"/>
              </w:rPr>
            </w:pPr>
          </w:p>
        </w:tc>
        <w:tc>
          <w:tcPr>
            <w:tcW w:w="300" w:type="dxa"/>
            <w:vAlign w:val="bottom"/>
          </w:tcPr>
          <w:p w14:paraId="023E3170" w14:textId="77777777" w:rsidR="004B413C" w:rsidRDefault="004B413C">
            <w:pPr>
              <w:rPr>
                <w:sz w:val="24"/>
                <w:szCs w:val="24"/>
              </w:rPr>
            </w:pPr>
          </w:p>
        </w:tc>
        <w:tc>
          <w:tcPr>
            <w:tcW w:w="280" w:type="dxa"/>
            <w:vAlign w:val="bottom"/>
          </w:tcPr>
          <w:p w14:paraId="26FB4AE3" w14:textId="77777777" w:rsidR="004B413C" w:rsidRDefault="004B413C">
            <w:pPr>
              <w:rPr>
                <w:sz w:val="24"/>
                <w:szCs w:val="24"/>
              </w:rPr>
            </w:pPr>
          </w:p>
        </w:tc>
        <w:tc>
          <w:tcPr>
            <w:tcW w:w="300" w:type="dxa"/>
            <w:vAlign w:val="bottom"/>
          </w:tcPr>
          <w:p w14:paraId="1174BEF6" w14:textId="77777777" w:rsidR="004B413C" w:rsidRDefault="004B413C">
            <w:pPr>
              <w:rPr>
                <w:sz w:val="24"/>
                <w:szCs w:val="24"/>
              </w:rPr>
            </w:pPr>
          </w:p>
        </w:tc>
        <w:tc>
          <w:tcPr>
            <w:tcW w:w="280" w:type="dxa"/>
            <w:vAlign w:val="bottom"/>
          </w:tcPr>
          <w:p w14:paraId="46CE9B57" w14:textId="77777777" w:rsidR="004B413C" w:rsidRDefault="004B413C">
            <w:pPr>
              <w:rPr>
                <w:sz w:val="24"/>
                <w:szCs w:val="24"/>
              </w:rPr>
            </w:pPr>
          </w:p>
        </w:tc>
        <w:tc>
          <w:tcPr>
            <w:tcW w:w="300" w:type="dxa"/>
            <w:vAlign w:val="bottom"/>
          </w:tcPr>
          <w:p w14:paraId="7F2A2661" w14:textId="77777777" w:rsidR="004B413C" w:rsidRDefault="004B413C">
            <w:pPr>
              <w:rPr>
                <w:sz w:val="24"/>
                <w:szCs w:val="24"/>
              </w:rPr>
            </w:pPr>
          </w:p>
        </w:tc>
        <w:tc>
          <w:tcPr>
            <w:tcW w:w="280" w:type="dxa"/>
            <w:vAlign w:val="bottom"/>
          </w:tcPr>
          <w:p w14:paraId="0F0F45E9" w14:textId="77777777" w:rsidR="004B413C" w:rsidRDefault="004B413C">
            <w:pPr>
              <w:rPr>
                <w:sz w:val="24"/>
                <w:szCs w:val="24"/>
              </w:rPr>
            </w:pPr>
          </w:p>
        </w:tc>
        <w:tc>
          <w:tcPr>
            <w:tcW w:w="300" w:type="dxa"/>
            <w:vAlign w:val="bottom"/>
          </w:tcPr>
          <w:p w14:paraId="57F9BA0F" w14:textId="77777777" w:rsidR="004B413C" w:rsidRDefault="004B413C">
            <w:pPr>
              <w:rPr>
                <w:sz w:val="24"/>
                <w:szCs w:val="24"/>
              </w:rPr>
            </w:pPr>
          </w:p>
        </w:tc>
        <w:tc>
          <w:tcPr>
            <w:tcW w:w="280" w:type="dxa"/>
            <w:vAlign w:val="bottom"/>
          </w:tcPr>
          <w:p w14:paraId="2263B70E" w14:textId="77777777" w:rsidR="004B413C" w:rsidRDefault="004B413C">
            <w:pPr>
              <w:rPr>
                <w:sz w:val="24"/>
                <w:szCs w:val="24"/>
              </w:rPr>
            </w:pPr>
          </w:p>
        </w:tc>
        <w:tc>
          <w:tcPr>
            <w:tcW w:w="480" w:type="dxa"/>
            <w:vAlign w:val="bottom"/>
          </w:tcPr>
          <w:p w14:paraId="66725340" w14:textId="77777777" w:rsidR="004B413C" w:rsidRDefault="004B413C">
            <w:pPr>
              <w:rPr>
                <w:sz w:val="24"/>
                <w:szCs w:val="24"/>
              </w:rPr>
            </w:pPr>
          </w:p>
        </w:tc>
        <w:tc>
          <w:tcPr>
            <w:tcW w:w="0" w:type="dxa"/>
            <w:vAlign w:val="bottom"/>
          </w:tcPr>
          <w:p w14:paraId="4AF09CCF" w14:textId="77777777" w:rsidR="004B413C" w:rsidRDefault="004B413C">
            <w:pPr>
              <w:rPr>
                <w:sz w:val="1"/>
                <w:szCs w:val="1"/>
              </w:rPr>
            </w:pPr>
          </w:p>
        </w:tc>
      </w:tr>
      <w:tr w:rsidR="004B413C" w14:paraId="00BE3620" w14:textId="77777777">
        <w:trPr>
          <w:trHeight w:val="143"/>
        </w:trPr>
        <w:tc>
          <w:tcPr>
            <w:tcW w:w="180" w:type="dxa"/>
            <w:vAlign w:val="bottom"/>
          </w:tcPr>
          <w:p w14:paraId="5C82010B" w14:textId="77777777" w:rsidR="004B413C" w:rsidRDefault="004B413C">
            <w:pPr>
              <w:rPr>
                <w:sz w:val="12"/>
                <w:szCs w:val="12"/>
              </w:rPr>
            </w:pPr>
          </w:p>
        </w:tc>
        <w:tc>
          <w:tcPr>
            <w:tcW w:w="700" w:type="dxa"/>
            <w:vAlign w:val="bottom"/>
          </w:tcPr>
          <w:p w14:paraId="026EE8D4" w14:textId="77777777" w:rsidR="004B413C" w:rsidRDefault="00EC2FEA">
            <w:pPr>
              <w:spacing w:line="144" w:lineRule="exact"/>
              <w:ind w:right="198"/>
              <w:jc w:val="right"/>
              <w:rPr>
                <w:sz w:val="20"/>
                <w:szCs w:val="20"/>
              </w:rPr>
            </w:pPr>
            <w:r>
              <w:rPr>
                <w:rFonts w:ascii="Arial" w:eastAsia="Arial" w:hAnsi="Arial" w:cs="Arial"/>
                <w:color w:val="4D4D4D"/>
                <w:sz w:val="16"/>
                <w:szCs w:val="16"/>
              </w:rPr>
              <w:t>2005</w:t>
            </w:r>
          </w:p>
        </w:tc>
        <w:tc>
          <w:tcPr>
            <w:tcW w:w="300" w:type="dxa"/>
            <w:vAlign w:val="bottom"/>
          </w:tcPr>
          <w:p w14:paraId="73E6BAB8" w14:textId="77777777" w:rsidR="004B413C" w:rsidRDefault="004B413C">
            <w:pPr>
              <w:rPr>
                <w:sz w:val="12"/>
                <w:szCs w:val="12"/>
              </w:rPr>
            </w:pPr>
          </w:p>
        </w:tc>
        <w:tc>
          <w:tcPr>
            <w:tcW w:w="280" w:type="dxa"/>
            <w:vAlign w:val="bottom"/>
          </w:tcPr>
          <w:p w14:paraId="75961D67" w14:textId="77777777" w:rsidR="004B413C" w:rsidRDefault="004B413C">
            <w:pPr>
              <w:rPr>
                <w:sz w:val="12"/>
                <w:szCs w:val="12"/>
              </w:rPr>
            </w:pPr>
          </w:p>
        </w:tc>
        <w:tc>
          <w:tcPr>
            <w:tcW w:w="300" w:type="dxa"/>
            <w:vAlign w:val="bottom"/>
          </w:tcPr>
          <w:p w14:paraId="1AF2F33A" w14:textId="77777777" w:rsidR="004B413C" w:rsidRDefault="004B413C">
            <w:pPr>
              <w:rPr>
                <w:sz w:val="12"/>
                <w:szCs w:val="12"/>
              </w:rPr>
            </w:pPr>
          </w:p>
        </w:tc>
        <w:tc>
          <w:tcPr>
            <w:tcW w:w="280" w:type="dxa"/>
            <w:vAlign w:val="bottom"/>
          </w:tcPr>
          <w:p w14:paraId="7569C6D1" w14:textId="77777777" w:rsidR="004B413C" w:rsidRDefault="004B413C">
            <w:pPr>
              <w:rPr>
                <w:sz w:val="12"/>
                <w:szCs w:val="12"/>
              </w:rPr>
            </w:pPr>
          </w:p>
        </w:tc>
        <w:tc>
          <w:tcPr>
            <w:tcW w:w="300" w:type="dxa"/>
            <w:vAlign w:val="bottom"/>
          </w:tcPr>
          <w:p w14:paraId="75FD3C74" w14:textId="77777777" w:rsidR="004B413C" w:rsidRDefault="004B413C">
            <w:pPr>
              <w:rPr>
                <w:sz w:val="12"/>
                <w:szCs w:val="12"/>
              </w:rPr>
            </w:pPr>
          </w:p>
        </w:tc>
        <w:tc>
          <w:tcPr>
            <w:tcW w:w="280" w:type="dxa"/>
            <w:vAlign w:val="bottom"/>
          </w:tcPr>
          <w:p w14:paraId="0F052A26" w14:textId="77777777" w:rsidR="004B413C" w:rsidRDefault="004B413C">
            <w:pPr>
              <w:rPr>
                <w:sz w:val="12"/>
                <w:szCs w:val="12"/>
              </w:rPr>
            </w:pPr>
          </w:p>
        </w:tc>
        <w:tc>
          <w:tcPr>
            <w:tcW w:w="300" w:type="dxa"/>
            <w:vAlign w:val="bottom"/>
          </w:tcPr>
          <w:p w14:paraId="542EBEF5" w14:textId="77777777" w:rsidR="004B413C" w:rsidRDefault="004B413C">
            <w:pPr>
              <w:rPr>
                <w:sz w:val="12"/>
                <w:szCs w:val="12"/>
              </w:rPr>
            </w:pPr>
          </w:p>
        </w:tc>
        <w:tc>
          <w:tcPr>
            <w:tcW w:w="280" w:type="dxa"/>
            <w:vAlign w:val="bottom"/>
          </w:tcPr>
          <w:p w14:paraId="20609DF7" w14:textId="77777777" w:rsidR="004B413C" w:rsidRDefault="004B413C">
            <w:pPr>
              <w:rPr>
                <w:sz w:val="12"/>
                <w:szCs w:val="12"/>
              </w:rPr>
            </w:pPr>
          </w:p>
        </w:tc>
        <w:tc>
          <w:tcPr>
            <w:tcW w:w="300" w:type="dxa"/>
            <w:vAlign w:val="bottom"/>
          </w:tcPr>
          <w:p w14:paraId="3598C1DB" w14:textId="77777777" w:rsidR="004B413C" w:rsidRDefault="004B413C">
            <w:pPr>
              <w:rPr>
                <w:sz w:val="12"/>
                <w:szCs w:val="12"/>
              </w:rPr>
            </w:pPr>
          </w:p>
        </w:tc>
        <w:tc>
          <w:tcPr>
            <w:tcW w:w="280" w:type="dxa"/>
            <w:vAlign w:val="bottom"/>
          </w:tcPr>
          <w:p w14:paraId="4051C015" w14:textId="77777777" w:rsidR="004B413C" w:rsidRDefault="004B413C">
            <w:pPr>
              <w:rPr>
                <w:sz w:val="12"/>
                <w:szCs w:val="12"/>
              </w:rPr>
            </w:pPr>
          </w:p>
        </w:tc>
        <w:tc>
          <w:tcPr>
            <w:tcW w:w="300" w:type="dxa"/>
            <w:vAlign w:val="bottom"/>
          </w:tcPr>
          <w:p w14:paraId="1B42B116" w14:textId="77777777" w:rsidR="004B413C" w:rsidRDefault="004B413C">
            <w:pPr>
              <w:rPr>
                <w:sz w:val="12"/>
                <w:szCs w:val="12"/>
              </w:rPr>
            </w:pPr>
          </w:p>
        </w:tc>
        <w:tc>
          <w:tcPr>
            <w:tcW w:w="280" w:type="dxa"/>
            <w:vAlign w:val="bottom"/>
          </w:tcPr>
          <w:p w14:paraId="68904918" w14:textId="77777777" w:rsidR="004B413C" w:rsidRDefault="004B413C">
            <w:pPr>
              <w:rPr>
                <w:sz w:val="12"/>
                <w:szCs w:val="12"/>
              </w:rPr>
            </w:pPr>
          </w:p>
        </w:tc>
        <w:tc>
          <w:tcPr>
            <w:tcW w:w="300" w:type="dxa"/>
            <w:vAlign w:val="bottom"/>
          </w:tcPr>
          <w:p w14:paraId="02510F17" w14:textId="77777777" w:rsidR="004B413C" w:rsidRDefault="004B413C">
            <w:pPr>
              <w:rPr>
                <w:sz w:val="12"/>
                <w:szCs w:val="12"/>
              </w:rPr>
            </w:pPr>
          </w:p>
        </w:tc>
        <w:tc>
          <w:tcPr>
            <w:tcW w:w="280" w:type="dxa"/>
            <w:vAlign w:val="bottom"/>
          </w:tcPr>
          <w:p w14:paraId="7ABC9202" w14:textId="77777777" w:rsidR="004B413C" w:rsidRDefault="004B413C">
            <w:pPr>
              <w:rPr>
                <w:sz w:val="12"/>
                <w:szCs w:val="12"/>
              </w:rPr>
            </w:pPr>
          </w:p>
        </w:tc>
        <w:tc>
          <w:tcPr>
            <w:tcW w:w="300" w:type="dxa"/>
            <w:vAlign w:val="bottom"/>
          </w:tcPr>
          <w:p w14:paraId="2F3A60D3" w14:textId="77777777" w:rsidR="004B413C" w:rsidRDefault="004B413C">
            <w:pPr>
              <w:rPr>
                <w:sz w:val="12"/>
                <w:szCs w:val="12"/>
              </w:rPr>
            </w:pPr>
          </w:p>
        </w:tc>
        <w:tc>
          <w:tcPr>
            <w:tcW w:w="280" w:type="dxa"/>
            <w:vAlign w:val="bottom"/>
          </w:tcPr>
          <w:p w14:paraId="6DA14010" w14:textId="77777777" w:rsidR="004B413C" w:rsidRDefault="004B413C">
            <w:pPr>
              <w:rPr>
                <w:sz w:val="12"/>
                <w:szCs w:val="12"/>
              </w:rPr>
            </w:pPr>
          </w:p>
        </w:tc>
        <w:tc>
          <w:tcPr>
            <w:tcW w:w="300" w:type="dxa"/>
            <w:vAlign w:val="bottom"/>
          </w:tcPr>
          <w:p w14:paraId="5E23959B" w14:textId="77777777" w:rsidR="004B413C" w:rsidRDefault="004B413C">
            <w:pPr>
              <w:rPr>
                <w:sz w:val="12"/>
                <w:szCs w:val="12"/>
              </w:rPr>
            </w:pPr>
          </w:p>
        </w:tc>
        <w:tc>
          <w:tcPr>
            <w:tcW w:w="280" w:type="dxa"/>
            <w:vAlign w:val="bottom"/>
          </w:tcPr>
          <w:p w14:paraId="162F3573" w14:textId="77777777" w:rsidR="004B413C" w:rsidRDefault="004B413C">
            <w:pPr>
              <w:rPr>
                <w:sz w:val="12"/>
                <w:szCs w:val="12"/>
              </w:rPr>
            </w:pPr>
          </w:p>
        </w:tc>
        <w:tc>
          <w:tcPr>
            <w:tcW w:w="300" w:type="dxa"/>
            <w:vAlign w:val="bottom"/>
          </w:tcPr>
          <w:p w14:paraId="2C2243F6" w14:textId="77777777" w:rsidR="004B413C" w:rsidRDefault="004B413C">
            <w:pPr>
              <w:rPr>
                <w:sz w:val="12"/>
                <w:szCs w:val="12"/>
              </w:rPr>
            </w:pPr>
          </w:p>
        </w:tc>
        <w:tc>
          <w:tcPr>
            <w:tcW w:w="300" w:type="dxa"/>
            <w:vAlign w:val="bottom"/>
          </w:tcPr>
          <w:p w14:paraId="3995FD46" w14:textId="77777777" w:rsidR="004B413C" w:rsidRDefault="004B413C">
            <w:pPr>
              <w:rPr>
                <w:sz w:val="12"/>
                <w:szCs w:val="12"/>
              </w:rPr>
            </w:pPr>
          </w:p>
        </w:tc>
        <w:tc>
          <w:tcPr>
            <w:tcW w:w="280" w:type="dxa"/>
            <w:vAlign w:val="bottom"/>
          </w:tcPr>
          <w:p w14:paraId="4A223627" w14:textId="77777777" w:rsidR="004B413C" w:rsidRDefault="004B413C">
            <w:pPr>
              <w:rPr>
                <w:sz w:val="12"/>
                <w:szCs w:val="12"/>
              </w:rPr>
            </w:pPr>
          </w:p>
        </w:tc>
        <w:tc>
          <w:tcPr>
            <w:tcW w:w="300" w:type="dxa"/>
            <w:vAlign w:val="bottom"/>
          </w:tcPr>
          <w:p w14:paraId="1D845A33" w14:textId="77777777" w:rsidR="004B413C" w:rsidRDefault="004B413C">
            <w:pPr>
              <w:rPr>
                <w:sz w:val="12"/>
                <w:szCs w:val="12"/>
              </w:rPr>
            </w:pPr>
          </w:p>
        </w:tc>
        <w:tc>
          <w:tcPr>
            <w:tcW w:w="280" w:type="dxa"/>
            <w:vAlign w:val="bottom"/>
          </w:tcPr>
          <w:p w14:paraId="79851CCF" w14:textId="77777777" w:rsidR="004B413C" w:rsidRDefault="004B413C">
            <w:pPr>
              <w:rPr>
                <w:sz w:val="12"/>
                <w:szCs w:val="12"/>
              </w:rPr>
            </w:pPr>
          </w:p>
        </w:tc>
        <w:tc>
          <w:tcPr>
            <w:tcW w:w="300" w:type="dxa"/>
            <w:vAlign w:val="bottom"/>
          </w:tcPr>
          <w:p w14:paraId="02AF1994" w14:textId="77777777" w:rsidR="004B413C" w:rsidRDefault="004B413C">
            <w:pPr>
              <w:rPr>
                <w:sz w:val="12"/>
                <w:szCs w:val="12"/>
              </w:rPr>
            </w:pPr>
          </w:p>
        </w:tc>
        <w:tc>
          <w:tcPr>
            <w:tcW w:w="280" w:type="dxa"/>
            <w:vAlign w:val="bottom"/>
          </w:tcPr>
          <w:p w14:paraId="1274F74B" w14:textId="77777777" w:rsidR="004B413C" w:rsidRDefault="004B413C">
            <w:pPr>
              <w:rPr>
                <w:sz w:val="12"/>
                <w:szCs w:val="12"/>
              </w:rPr>
            </w:pPr>
          </w:p>
        </w:tc>
        <w:tc>
          <w:tcPr>
            <w:tcW w:w="300" w:type="dxa"/>
            <w:vAlign w:val="bottom"/>
          </w:tcPr>
          <w:p w14:paraId="2C3FB863" w14:textId="77777777" w:rsidR="004B413C" w:rsidRDefault="004B413C">
            <w:pPr>
              <w:rPr>
                <w:sz w:val="12"/>
                <w:szCs w:val="12"/>
              </w:rPr>
            </w:pPr>
          </w:p>
        </w:tc>
        <w:tc>
          <w:tcPr>
            <w:tcW w:w="280" w:type="dxa"/>
            <w:vAlign w:val="bottom"/>
          </w:tcPr>
          <w:p w14:paraId="23918B07" w14:textId="77777777" w:rsidR="004B413C" w:rsidRDefault="004B413C">
            <w:pPr>
              <w:rPr>
                <w:sz w:val="12"/>
                <w:szCs w:val="12"/>
              </w:rPr>
            </w:pPr>
          </w:p>
        </w:tc>
        <w:tc>
          <w:tcPr>
            <w:tcW w:w="300" w:type="dxa"/>
            <w:vAlign w:val="bottom"/>
          </w:tcPr>
          <w:p w14:paraId="218F55F3" w14:textId="77777777" w:rsidR="004B413C" w:rsidRDefault="004B413C">
            <w:pPr>
              <w:rPr>
                <w:sz w:val="12"/>
                <w:szCs w:val="12"/>
              </w:rPr>
            </w:pPr>
          </w:p>
        </w:tc>
        <w:tc>
          <w:tcPr>
            <w:tcW w:w="280" w:type="dxa"/>
            <w:vAlign w:val="bottom"/>
          </w:tcPr>
          <w:p w14:paraId="12E10CEB" w14:textId="77777777" w:rsidR="004B413C" w:rsidRDefault="004B413C">
            <w:pPr>
              <w:rPr>
                <w:sz w:val="12"/>
                <w:szCs w:val="12"/>
              </w:rPr>
            </w:pPr>
          </w:p>
        </w:tc>
        <w:tc>
          <w:tcPr>
            <w:tcW w:w="300" w:type="dxa"/>
            <w:vAlign w:val="bottom"/>
          </w:tcPr>
          <w:p w14:paraId="5EB94B57" w14:textId="77777777" w:rsidR="004B413C" w:rsidRDefault="004B413C">
            <w:pPr>
              <w:rPr>
                <w:sz w:val="12"/>
                <w:szCs w:val="12"/>
              </w:rPr>
            </w:pPr>
          </w:p>
        </w:tc>
        <w:tc>
          <w:tcPr>
            <w:tcW w:w="280" w:type="dxa"/>
            <w:vAlign w:val="bottom"/>
          </w:tcPr>
          <w:p w14:paraId="058C3CC0" w14:textId="77777777" w:rsidR="004B413C" w:rsidRDefault="004B413C">
            <w:pPr>
              <w:rPr>
                <w:sz w:val="12"/>
                <w:szCs w:val="12"/>
              </w:rPr>
            </w:pPr>
          </w:p>
        </w:tc>
        <w:tc>
          <w:tcPr>
            <w:tcW w:w="300" w:type="dxa"/>
            <w:vAlign w:val="bottom"/>
          </w:tcPr>
          <w:p w14:paraId="700333B1" w14:textId="77777777" w:rsidR="004B413C" w:rsidRDefault="004B413C">
            <w:pPr>
              <w:rPr>
                <w:sz w:val="12"/>
                <w:szCs w:val="12"/>
              </w:rPr>
            </w:pPr>
          </w:p>
        </w:tc>
        <w:tc>
          <w:tcPr>
            <w:tcW w:w="280" w:type="dxa"/>
            <w:vAlign w:val="bottom"/>
          </w:tcPr>
          <w:p w14:paraId="45E2F201" w14:textId="77777777" w:rsidR="004B413C" w:rsidRDefault="004B413C">
            <w:pPr>
              <w:rPr>
                <w:sz w:val="12"/>
                <w:szCs w:val="12"/>
              </w:rPr>
            </w:pPr>
          </w:p>
        </w:tc>
        <w:tc>
          <w:tcPr>
            <w:tcW w:w="300" w:type="dxa"/>
            <w:vAlign w:val="bottom"/>
          </w:tcPr>
          <w:p w14:paraId="2E6AEF00" w14:textId="77777777" w:rsidR="004B413C" w:rsidRDefault="004B413C">
            <w:pPr>
              <w:rPr>
                <w:sz w:val="12"/>
                <w:szCs w:val="12"/>
              </w:rPr>
            </w:pPr>
          </w:p>
        </w:tc>
        <w:tc>
          <w:tcPr>
            <w:tcW w:w="280" w:type="dxa"/>
            <w:vAlign w:val="bottom"/>
          </w:tcPr>
          <w:p w14:paraId="575F9649" w14:textId="77777777" w:rsidR="004B413C" w:rsidRDefault="004B413C">
            <w:pPr>
              <w:rPr>
                <w:sz w:val="12"/>
                <w:szCs w:val="12"/>
              </w:rPr>
            </w:pPr>
          </w:p>
        </w:tc>
        <w:tc>
          <w:tcPr>
            <w:tcW w:w="300" w:type="dxa"/>
            <w:vAlign w:val="bottom"/>
          </w:tcPr>
          <w:p w14:paraId="09154CB5" w14:textId="77777777" w:rsidR="004B413C" w:rsidRDefault="004B413C">
            <w:pPr>
              <w:rPr>
                <w:sz w:val="12"/>
                <w:szCs w:val="12"/>
              </w:rPr>
            </w:pPr>
          </w:p>
        </w:tc>
        <w:tc>
          <w:tcPr>
            <w:tcW w:w="280" w:type="dxa"/>
            <w:vAlign w:val="bottom"/>
          </w:tcPr>
          <w:p w14:paraId="112C7B99" w14:textId="77777777" w:rsidR="004B413C" w:rsidRDefault="004B413C">
            <w:pPr>
              <w:rPr>
                <w:sz w:val="12"/>
                <w:szCs w:val="12"/>
              </w:rPr>
            </w:pPr>
          </w:p>
        </w:tc>
        <w:tc>
          <w:tcPr>
            <w:tcW w:w="300" w:type="dxa"/>
            <w:vAlign w:val="bottom"/>
          </w:tcPr>
          <w:p w14:paraId="728E46C4" w14:textId="77777777" w:rsidR="004B413C" w:rsidRDefault="004B413C">
            <w:pPr>
              <w:rPr>
                <w:sz w:val="12"/>
                <w:szCs w:val="12"/>
              </w:rPr>
            </w:pPr>
          </w:p>
        </w:tc>
        <w:tc>
          <w:tcPr>
            <w:tcW w:w="280" w:type="dxa"/>
            <w:vAlign w:val="bottom"/>
          </w:tcPr>
          <w:p w14:paraId="573DB128" w14:textId="77777777" w:rsidR="004B413C" w:rsidRDefault="004B413C">
            <w:pPr>
              <w:rPr>
                <w:sz w:val="12"/>
                <w:szCs w:val="12"/>
              </w:rPr>
            </w:pPr>
          </w:p>
        </w:tc>
        <w:tc>
          <w:tcPr>
            <w:tcW w:w="480" w:type="dxa"/>
            <w:vMerge w:val="restart"/>
            <w:vAlign w:val="bottom"/>
          </w:tcPr>
          <w:p w14:paraId="74C2315B" w14:textId="77777777" w:rsidR="004B413C" w:rsidRDefault="00EC2FEA">
            <w:pPr>
              <w:jc w:val="right"/>
              <w:rPr>
                <w:sz w:val="20"/>
                <w:szCs w:val="20"/>
              </w:rPr>
            </w:pPr>
            <w:r>
              <w:rPr>
                <w:rFonts w:ascii="Arial" w:eastAsia="Arial" w:hAnsi="Arial" w:cs="Arial"/>
                <w:color w:val="1A1A1A"/>
                <w:sz w:val="16"/>
                <w:szCs w:val="16"/>
              </w:rPr>
              <w:t>B</w:t>
            </w:r>
          </w:p>
        </w:tc>
        <w:tc>
          <w:tcPr>
            <w:tcW w:w="0" w:type="dxa"/>
            <w:vAlign w:val="bottom"/>
          </w:tcPr>
          <w:p w14:paraId="58EC6A7E" w14:textId="77777777" w:rsidR="004B413C" w:rsidRDefault="004B413C">
            <w:pPr>
              <w:rPr>
                <w:sz w:val="1"/>
                <w:szCs w:val="1"/>
              </w:rPr>
            </w:pPr>
          </w:p>
        </w:tc>
      </w:tr>
      <w:tr w:rsidR="004B413C" w14:paraId="1BC1A6CA" w14:textId="77777777">
        <w:trPr>
          <w:trHeight w:val="108"/>
        </w:trPr>
        <w:tc>
          <w:tcPr>
            <w:tcW w:w="180" w:type="dxa"/>
            <w:vAlign w:val="bottom"/>
          </w:tcPr>
          <w:p w14:paraId="1C2F0EA4" w14:textId="77777777" w:rsidR="004B413C" w:rsidRDefault="004B413C">
            <w:pPr>
              <w:rPr>
                <w:sz w:val="9"/>
                <w:szCs w:val="9"/>
              </w:rPr>
            </w:pPr>
          </w:p>
        </w:tc>
        <w:tc>
          <w:tcPr>
            <w:tcW w:w="700" w:type="dxa"/>
            <w:vMerge w:val="restart"/>
            <w:vAlign w:val="bottom"/>
          </w:tcPr>
          <w:p w14:paraId="54517914" w14:textId="77777777" w:rsidR="004B413C" w:rsidRDefault="00EC2FEA">
            <w:pPr>
              <w:spacing w:line="144" w:lineRule="exact"/>
              <w:ind w:right="198"/>
              <w:jc w:val="right"/>
              <w:rPr>
                <w:sz w:val="20"/>
                <w:szCs w:val="20"/>
              </w:rPr>
            </w:pPr>
            <w:r>
              <w:rPr>
                <w:rFonts w:ascii="Arial" w:eastAsia="Arial" w:hAnsi="Arial" w:cs="Arial"/>
                <w:color w:val="4D4D4D"/>
                <w:sz w:val="16"/>
                <w:szCs w:val="16"/>
              </w:rPr>
              <w:t>2010</w:t>
            </w:r>
          </w:p>
        </w:tc>
        <w:tc>
          <w:tcPr>
            <w:tcW w:w="300" w:type="dxa"/>
            <w:vAlign w:val="bottom"/>
          </w:tcPr>
          <w:p w14:paraId="549ECEE4" w14:textId="77777777" w:rsidR="004B413C" w:rsidRDefault="004B413C">
            <w:pPr>
              <w:rPr>
                <w:sz w:val="9"/>
                <w:szCs w:val="9"/>
              </w:rPr>
            </w:pPr>
          </w:p>
        </w:tc>
        <w:tc>
          <w:tcPr>
            <w:tcW w:w="280" w:type="dxa"/>
            <w:vAlign w:val="bottom"/>
          </w:tcPr>
          <w:p w14:paraId="6B73E215" w14:textId="77777777" w:rsidR="004B413C" w:rsidRDefault="004B413C">
            <w:pPr>
              <w:rPr>
                <w:sz w:val="9"/>
                <w:szCs w:val="9"/>
              </w:rPr>
            </w:pPr>
          </w:p>
        </w:tc>
        <w:tc>
          <w:tcPr>
            <w:tcW w:w="300" w:type="dxa"/>
            <w:vAlign w:val="bottom"/>
          </w:tcPr>
          <w:p w14:paraId="57B536FD" w14:textId="77777777" w:rsidR="004B413C" w:rsidRDefault="004B413C">
            <w:pPr>
              <w:rPr>
                <w:sz w:val="9"/>
                <w:szCs w:val="9"/>
              </w:rPr>
            </w:pPr>
          </w:p>
        </w:tc>
        <w:tc>
          <w:tcPr>
            <w:tcW w:w="280" w:type="dxa"/>
            <w:vAlign w:val="bottom"/>
          </w:tcPr>
          <w:p w14:paraId="5E0B6F62" w14:textId="77777777" w:rsidR="004B413C" w:rsidRDefault="004B413C">
            <w:pPr>
              <w:rPr>
                <w:sz w:val="9"/>
                <w:szCs w:val="9"/>
              </w:rPr>
            </w:pPr>
          </w:p>
        </w:tc>
        <w:tc>
          <w:tcPr>
            <w:tcW w:w="300" w:type="dxa"/>
            <w:vAlign w:val="bottom"/>
          </w:tcPr>
          <w:p w14:paraId="77BCFCE2" w14:textId="77777777" w:rsidR="004B413C" w:rsidRDefault="004B413C">
            <w:pPr>
              <w:rPr>
                <w:sz w:val="9"/>
                <w:szCs w:val="9"/>
              </w:rPr>
            </w:pPr>
          </w:p>
        </w:tc>
        <w:tc>
          <w:tcPr>
            <w:tcW w:w="280" w:type="dxa"/>
            <w:vAlign w:val="bottom"/>
          </w:tcPr>
          <w:p w14:paraId="283E54BA" w14:textId="77777777" w:rsidR="004B413C" w:rsidRDefault="004B413C">
            <w:pPr>
              <w:rPr>
                <w:sz w:val="9"/>
                <w:szCs w:val="9"/>
              </w:rPr>
            </w:pPr>
          </w:p>
        </w:tc>
        <w:tc>
          <w:tcPr>
            <w:tcW w:w="300" w:type="dxa"/>
            <w:vAlign w:val="bottom"/>
          </w:tcPr>
          <w:p w14:paraId="7A452953" w14:textId="77777777" w:rsidR="004B413C" w:rsidRDefault="004B413C">
            <w:pPr>
              <w:rPr>
                <w:sz w:val="9"/>
                <w:szCs w:val="9"/>
              </w:rPr>
            </w:pPr>
          </w:p>
        </w:tc>
        <w:tc>
          <w:tcPr>
            <w:tcW w:w="280" w:type="dxa"/>
            <w:vAlign w:val="bottom"/>
          </w:tcPr>
          <w:p w14:paraId="4A4F597A" w14:textId="77777777" w:rsidR="004B413C" w:rsidRDefault="004B413C">
            <w:pPr>
              <w:rPr>
                <w:sz w:val="9"/>
                <w:szCs w:val="9"/>
              </w:rPr>
            </w:pPr>
          </w:p>
        </w:tc>
        <w:tc>
          <w:tcPr>
            <w:tcW w:w="300" w:type="dxa"/>
            <w:vAlign w:val="bottom"/>
          </w:tcPr>
          <w:p w14:paraId="61286EC4" w14:textId="77777777" w:rsidR="004B413C" w:rsidRDefault="004B413C">
            <w:pPr>
              <w:rPr>
                <w:sz w:val="9"/>
                <w:szCs w:val="9"/>
              </w:rPr>
            </w:pPr>
          </w:p>
        </w:tc>
        <w:tc>
          <w:tcPr>
            <w:tcW w:w="280" w:type="dxa"/>
            <w:vAlign w:val="bottom"/>
          </w:tcPr>
          <w:p w14:paraId="672E400C" w14:textId="77777777" w:rsidR="004B413C" w:rsidRDefault="004B413C">
            <w:pPr>
              <w:rPr>
                <w:sz w:val="9"/>
                <w:szCs w:val="9"/>
              </w:rPr>
            </w:pPr>
          </w:p>
        </w:tc>
        <w:tc>
          <w:tcPr>
            <w:tcW w:w="300" w:type="dxa"/>
            <w:vAlign w:val="bottom"/>
          </w:tcPr>
          <w:p w14:paraId="745C0D4F" w14:textId="77777777" w:rsidR="004B413C" w:rsidRDefault="004B413C">
            <w:pPr>
              <w:rPr>
                <w:sz w:val="9"/>
                <w:szCs w:val="9"/>
              </w:rPr>
            </w:pPr>
          </w:p>
        </w:tc>
        <w:tc>
          <w:tcPr>
            <w:tcW w:w="280" w:type="dxa"/>
            <w:vAlign w:val="bottom"/>
          </w:tcPr>
          <w:p w14:paraId="0A7780B2" w14:textId="77777777" w:rsidR="004B413C" w:rsidRDefault="004B413C">
            <w:pPr>
              <w:rPr>
                <w:sz w:val="9"/>
                <w:szCs w:val="9"/>
              </w:rPr>
            </w:pPr>
          </w:p>
        </w:tc>
        <w:tc>
          <w:tcPr>
            <w:tcW w:w="300" w:type="dxa"/>
            <w:vAlign w:val="bottom"/>
          </w:tcPr>
          <w:p w14:paraId="2590DCD8" w14:textId="77777777" w:rsidR="004B413C" w:rsidRDefault="004B413C">
            <w:pPr>
              <w:rPr>
                <w:sz w:val="9"/>
                <w:szCs w:val="9"/>
              </w:rPr>
            </w:pPr>
          </w:p>
        </w:tc>
        <w:tc>
          <w:tcPr>
            <w:tcW w:w="280" w:type="dxa"/>
            <w:vAlign w:val="bottom"/>
          </w:tcPr>
          <w:p w14:paraId="41751C71" w14:textId="77777777" w:rsidR="004B413C" w:rsidRDefault="004B413C">
            <w:pPr>
              <w:rPr>
                <w:sz w:val="9"/>
                <w:szCs w:val="9"/>
              </w:rPr>
            </w:pPr>
          </w:p>
        </w:tc>
        <w:tc>
          <w:tcPr>
            <w:tcW w:w="300" w:type="dxa"/>
            <w:vAlign w:val="bottom"/>
          </w:tcPr>
          <w:p w14:paraId="44D0E9F3" w14:textId="77777777" w:rsidR="004B413C" w:rsidRDefault="004B413C">
            <w:pPr>
              <w:rPr>
                <w:sz w:val="9"/>
                <w:szCs w:val="9"/>
              </w:rPr>
            </w:pPr>
          </w:p>
        </w:tc>
        <w:tc>
          <w:tcPr>
            <w:tcW w:w="280" w:type="dxa"/>
            <w:vAlign w:val="bottom"/>
          </w:tcPr>
          <w:p w14:paraId="1DABF362" w14:textId="77777777" w:rsidR="004B413C" w:rsidRDefault="004B413C">
            <w:pPr>
              <w:rPr>
                <w:sz w:val="9"/>
                <w:szCs w:val="9"/>
              </w:rPr>
            </w:pPr>
          </w:p>
        </w:tc>
        <w:tc>
          <w:tcPr>
            <w:tcW w:w="300" w:type="dxa"/>
            <w:vAlign w:val="bottom"/>
          </w:tcPr>
          <w:p w14:paraId="68A4C3DA" w14:textId="77777777" w:rsidR="004B413C" w:rsidRDefault="004B413C">
            <w:pPr>
              <w:rPr>
                <w:sz w:val="9"/>
                <w:szCs w:val="9"/>
              </w:rPr>
            </w:pPr>
          </w:p>
        </w:tc>
        <w:tc>
          <w:tcPr>
            <w:tcW w:w="280" w:type="dxa"/>
            <w:vAlign w:val="bottom"/>
          </w:tcPr>
          <w:p w14:paraId="13FA6674" w14:textId="77777777" w:rsidR="004B413C" w:rsidRDefault="004B413C">
            <w:pPr>
              <w:rPr>
                <w:sz w:val="9"/>
                <w:szCs w:val="9"/>
              </w:rPr>
            </w:pPr>
          </w:p>
        </w:tc>
        <w:tc>
          <w:tcPr>
            <w:tcW w:w="300" w:type="dxa"/>
            <w:vAlign w:val="bottom"/>
          </w:tcPr>
          <w:p w14:paraId="083924F8" w14:textId="77777777" w:rsidR="004B413C" w:rsidRDefault="004B413C">
            <w:pPr>
              <w:rPr>
                <w:sz w:val="9"/>
                <w:szCs w:val="9"/>
              </w:rPr>
            </w:pPr>
          </w:p>
        </w:tc>
        <w:tc>
          <w:tcPr>
            <w:tcW w:w="300" w:type="dxa"/>
            <w:vAlign w:val="bottom"/>
          </w:tcPr>
          <w:p w14:paraId="134BF3BF" w14:textId="77777777" w:rsidR="004B413C" w:rsidRDefault="004B413C">
            <w:pPr>
              <w:rPr>
                <w:sz w:val="9"/>
                <w:szCs w:val="9"/>
              </w:rPr>
            </w:pPr>
          </w:p>
        </w:tc>
        <w:tc>
          <w:tcPr>
            <w:tcW w:w="280" w:type="dxa"/>
            <w:vAlign w:val="bottom"/>
          </w:tcPr>
          <w:p w14:paraId="63D29BF5" w14:textId="77777777" w:rsidR="004B413C" w:rsidRDefault="004B413C">
            <w:pPr>
              <w:rPr>
                <w:sz w:val="9"/>
                <w:szCs w:val="9"/>
              </w:rPr>
            </w:pPr>
          </w:p>
        </w:tc>
        <w:tc>
          <w:tcPr>
            <w:tcW w:w="300" w:type="dxa"/>
            <w:vAlign w:val="bottom"/>
          </w:tcPr>
          <w:p w14:paraId="21B60157" w14:textId="77777777" w:rsidR="004B413C" w:rsidRDefault="004B413C">
            <w:pPr>
              <w:rPr>
                <w:sz w:val="9"/>
                <w:szCs w:val="9"/>
              </w:rPr>
            </w:pPr>
          </w:p>
        </w:tc>
        <w:tc>
          <w:tcPr>
            <w:tcW w:w="280" w:type="dxa"/>
            <w:vAlign w:val="bottom"/>
          </w:tcPr>
          <w:p w14:paraId="5E5E1955" w14:textId="77777777" w:rsidR="004B413C" w:rsidRDefault="004B413C">
            <w:pPr>
              <w:rPr>
                <w:sz w:val="9"/>
                <w:szCs w:val="9"/>
              </w:rPr>
            </w:pPr>
          </w:p>
        </w:tc>
        <w:tc>
          <w:tcPr>
            <w:tcW w:w="300" w:type="dxa"/>
            <w:vAlign w:val="bottom"/>
          </w:tcPr>
          <w:p w14:paraId="5AFEAA98" w14:textId="77777777" w:rsidR="004B413C" w:rsidRDefault="004B413C">
            <w:pPr>
              <w:rPr>
                <w:sz w:val="9"/>
                <w:szCs w:val="9"/>
              </w:rPr>
            </w:pPr>
          </w:p>
        </w:tc>
        <w:tc>
          <w:tcPr>
            <w:tcW w:w="280" w:type="dxa"/>
            <w:vAlign w:val="bottom"/>
          </w:tcPr>
          <w:p w14:paraId="76E36574" w14:textId="77777777" w:rsidR="004B413C" w:rsidRDefault="004B413C">
            <w:pPr>
              <w:rPr>
                <w:sz w:val="9"/>
                <w:szCs w:val="9"/>
              </w:rPr>
            </w:pPr>
          </w:p>
        </w:tc>
        <w:tc>
          <w:tcPr>
            <w:tcW w:w="300" w:type="dxa"/>
            <w:vAlign w:val="bottom"/>
          </w:tcPr>
          <w:p w14:paraId="0CB803FC" w14:textId="77777777" w:rsidR="004B413C" w:rsidRDefault="004B413C">
            <w:pPr>
              <w:rPr>
                <w:sz w:val="9"/>
                <w:szCs w:val="9"/>
              </w:rPr>
            </w:pPr>
          </w:p>
        </w:tc>
        <w:tc>
          <w:tcPr>
            <w:tcW w:w="280" w:type="dxa"/>
            <w:vAlign w:val="bottom"/>
          </w:tcPr>
          <w:p w14:paraId="0A7DA34E" w14:textId="77777777" w:rsidR="004B413C" w:rsidRDefault="004B413C">
            <w:pPr>
              <w:rPr>
                <w:sz w:val="9"/>
                <w:szCs w:val="9"/>
              </w:rPr>
            </w:pPr>
          </w:p>
        </w:tc>
        <w:tc>
          <w:tcPr>
            <w:tcW w:w="300" w:type="dxa"/>
            <w:vAlign w:val="bottom"/>
          </w:tcPr>
          <w:p w14:paraId="10EEA920" w14:textId="77777777" w:rsidR="004B413C" w:rsidRDefault="004B413C">
            <w:pPr>
              <w:rPr>
                <w:sz w:val="9"/>
                <w:szCs w:val="9"/>
              </w:rPr>
            </w:pPr>
          </w:p>
        </w:tc>
        <w:tc>
          <w:tcPr>
            <w:tcW w:w="280" w:type="dxa"/>
            <w:vAlign w:val="bottom"/>
          </w:tcPr>
          <w:p w14:paraId="2EDAF689" w14:textId="77777777" w:rsidR="004B413C" w:rsidRDefault="004B413C">
            <w:pPr>
              <w:rPr>
                <w:sz w:val="9"/>
                <w:szCs w:val="9"/>
              </w:rPr>
            </w:pPr>
          </w:p>
        </w:tc>
        <w:tc>
          <w:tcPr>
            <w:tcW w:w="300" w:type="dxa"/>
            <w:vAlign w:val="bottom"/>
          </w:tcPr>
          <w:p w14:paraId="2130AB4E" w14:textId="77777777" w:rsidR="004B413C" w:rsidRDefault="004B413C">
            <w:pPr>
              <w:rPr>
                <w:sz w:val="9"/>
                <w:szCs w:val="9"/>
              </w:rPr>
            </w:pPr>
          </w:p>
        </w:tc>
        <w:tc>
          <w:tcPr>
            <w:tcW w:w="280" w:type="dxa"/>
            <w:vAlign w:val="bottom"/>
          </w:tcPr>
          <w:p w14:paraId="63289864" w14:textId="77777777" w:rsidR="004B413C" w:rsidRDefault="004B413C">
            <w:pPr>
              <w:rPr>
                <w:sz w:val="9"/>
                <w:szCs w:val="9"/>
              </w:rPr>
            </w:pPr>
          </w:p>
        </w:tc>
        <w:tc>
          <w:tcPr>
            <w:tcW w:w="300" w:type="dxa"/>
            <w:vAlign w:val="bottom"/>
          </w:tcPr>
          <w:p w14:paraId="276B11FE" w14:textId="77777777" w:rsidR="004B413C" w:rsidRDefault="004B413C">
            <w:pPr>
              <w:rPr>
                <w:sz w:val="9"/>
                <w:szCs w:val="9"/>
              </w:rPr>
            </w:pPr>
          </w:p>
        </w:tc>
        <w:tc>
          <w:tcPr>
            <w:tcW w:w="280" w:type="dxa"/>
            <w:vAlign w:val="bottom"/>
          </w:tcPr>
          <w:p w14:paraId="519DF2B2" w14:textId="77777777" w:rsidR="004B413C" w:rsidRDefault="004B413C">
            <w:pPr>
              <w:rPr>
                <w:sz w:val="9"/>
                <w:szCs w:val="9"/>
              </w:rPr>
            </w:pPr>
          </w:p>
        </w:tc>
        <w:tc>
          <w:tcPr>
            <w:tcW w:w="300" w:type="dxa"/>
            <w:vAlign w:val="bottom"/>
          </w:tcPr>
          <w:p w14:paraId="3374840F" w14:textId="77777777" w:rsidR="004B413C" w:rsidRDefault="004B413C">
            <w:pPr>
              <w:rPr>
                <w:sz w:val="9"/>
                <w:szCs w:val="9"/>
              </w:rPr>
            </w:pPr>
          </w:p>
        </w:tc>
        <w:tc>
          <w:tcPr>
            <w:tcW w:w="280" w:type="dxa"/>
            <w:vAlign w:val="bottom"/>
          </w:tcPr>
          <w:p w14:paraId="17FB14C9" w14:textId="77777777" w:rsidR="004B413C" w:rsidRDefault="004B413C">
            <w:pPr>
              <w:rPr>
                <w:sz w:val="9"/>
                <w:szCs w:val="9"/>
              </w:rPr>
            </w:pPr>
          </w:p>
        </w:tc>
        <w:tc>
          <w:tcPr>
            <w:tcW w:w="300" w:type="dxa"/>
            <w:vAlign w:val="bottom"/>
          </w:tcPr>
          <w:p w14:paraId="165914A0" w14:textId="77777777" w:rsidR="004B413C" w:rsidRDefault="004B413C">
            <w:pPr>
              <w:rPr>
                <w:sz w:val="9"/>
                <w:szCs w:val="9"/>
              </w:rPr>
            </w:pPr>
          </w:p>
        </w:tc>
        <w:tc>
          <w:tcPr>
            <w:tcW w:w="280" w:type="dxa"/>
            <w:vAlign w:val="bottom"/>
          </w:tcPr>
          <w:p w14:paraId="7278FB0A" w14:textId="77777777" w:rsidR="004B413C" w:rsidRDefault="004B413C">
            <w:pPr>
              <w:rPr>
                <w:sz w:val="9"/>
                <w:szCs w:val="9"/>
              </w:rPr>
            </w:pPr>
          </w:p>
        </w:tc>
        <w:tc>
          <w:tcPr>
            <w:tcW w:w="300" w:type="dxa"/>
            <w:vAlign w:val="bottom"/>
          </w:tcPr>
          <w:p w14:paraId="2643A253" w14:textId="77777777" w:rsidR="004B413C" w:rsidRDefault="004B413C">
            <w:pPr>
              <w:rPr>
                <w:sz w:val="9"/>
                <w:szCs w:val="9"/>
              </w:rPr>
            </w:pPr>
          </w:p>
        </w:tc>
        <w:tc>
          <w:tcPr>
            <w:tcW w:w="280" w:type="dxa"/>
            <w:vAlign w:val="bottom"/>
          </w:tcPr>
          <w:p w14:paraId="0BB70F04" w14:textId="77777777" w:rsidR="004B413C" w:rsidRDefault="004B413C">
            <w:pPr>
              <w:rPr>
                <w:sz w:val="9"/>
                <w:szCs w:val="9"/>
              </w:rPr>
            </w:pPr>
          </w:p>
        </w:tc>
        <w:tc>
          <w:tcPr>
            <w:tcW w:w="480" w:type="dxa"/>
            <w:vMerge/>
            <w:vAlign w:val="bottom"/>
          </w:tcPr>
          <w:p w14:paraId="08C7BD29" w14:textId="77777777" w:rsidR="004B413C" w:rsidRDefault="004B413C">
            <w:pPr>
              <w:rPr>
                <w:sz w:val="9"/>
                <w:szCs w:val="9"/>
              </w:rPr>
            </w:pPr>
          </w:p>
        </w:tc>
        <w:tc>
          <w:tcPr>
            <w:tcW w:w="0" w:type="dxa"/>
            <w:vAlign w:val="bottom"/>
          </w:tcPr>
          <w:p w14:paraId="71B083EA" w14:textId="77777777" w:rsidR="004B413C" w:rsidRDefault="004B413C">
            <w:pPr>
              <w:rPr>
                <w:sz w:val="1"/>
                <w:szCs w:val="1"/>
              </w:rPr>
            </w:pPr>
          </w:p>
        </w:tc>
      </w:tr>
      <w:tr w:rsidR="004B413C" w14:paraId="63212435" w14:textId="77777777">
        <w:trPr>
          <w:trHeight w:val="36"/>
        </w:trPr>
        <w:tc>
          <w:tcPr>
            <w:tcW w:w="180" w:type="dxa"/>
            <w:vAlign w:val="bottom"/>
          </w:tcPr>
          <w:p w14:paraId="6F2853BE" w14:textId="77777777" w:rsidR="004B413C" w:rsidRDefault="004B413C">
            <w:pPr>
              <w:rPr>
                <w:sz w:val="3"/>
                <w:szCs w:val="3"/>
              </w:rPr>
            </w:pPr>
          </w:p>
        </w:tc>
        <w:tc>
          <w:tcPr>
            <w:tcW w:w="700" w:type="dxa"/>
            <w:vMerge/>
            <w:vAlign w:val="bottom"/>
          </w:tcPr>
          <w:p w14:paraId="7921A159" w14:textId="77777777" w:rsidR="004B413C" w:rsidRDefault="004B413C">
            <w:pPr>
              <w:rPr>
                <w:sz w:val="3"/>
                <w:szCs w:val="3"/>
              </w:rPr>
            </w:pPr>
          </w:p>
        </w:tc>
        <w:tc>
          <w:tcPr>
            <w:tcW w:w="300" w:type="dxa"/>
            <w:vAlign w:val="bottom"/>
          </w:tcPr>
          <w:p w14:paraId="1A37C0F4" w14:textId="77777777" w:rsidR="004B413C" w:rsidRDefault="004B413C">
            <w:pPr>
              <w:rPr>
                <w:sz w:val="3"/>
                <w:szCs w:val="3"/>
              </w:rPr>
            </w:pPr>
          </w:p>
        </w:tc>
        <w:tc>
          <w:tcPr>
            <w:tcW w:w="280" w:type="dxa"/>
            <w:vAlign w:val="bottom"/>
          </w:tcPr>
          <w:p w14:paraId="67F22096" w14:textId="77777777" w:rsidR="004B413C" w:rsidRDefault="004B413C">
            <w:pPr>
              <w:rPr>
                <w:sz w:val="3"/>
                <w:szCs w:val="3"/>
              </w:rPr>
            </w:pPr>
          </w:p>
        </w:tc>
        <w:tc>
          <w:tcPr>
            <w:tcW w:w="300" w:type="dxa"/>
            <w:vAlign w:val="bottom"/>
          </w:tcPr>
          <w:p w14:paraId="4ED9136D" w14:textId="77777777" w:rsidR="004B413C" w:rsidRDefault="004B413C">
            <w:pPr>
              <w:rPr>
                <w:sz w:val="3"/>
                <w:szCs w:val="3"/>
              </w:rPr>
            </w:pPr>
          </w:p>
        </w:tc>
        <w:tc>
          <w:tcPr>
            <w:tcW w:w="280" w:type="dxa"/>
            <w:vAlign w:val="bottom"/>
          </w:tcPr>
          <w:p w14:paraId="78CB1CE1" w14:textId="77777777" w:rsidR="004B413C" w:rsidRDefault="004B413C">
            <w:pPr>
              <w:rPr>
                <w:sz w:val="3"/>
                <w:szCs w:val="3"/>
              </w:rPr>
            </w:pPr>
          </w:p>
        </w:tc>
        <w:tc>
          <w:tcPr>
            <w:tcW w:w="300" w:type="dxa"/>
            <w:vAlign w:val="bottom"/>
          </w:tcPr>
          <w:p w14:paraId="231FCD3D" w14:textId="77777777" w:rsidR="004B413C" w:rsidRDefault="004B413C">
            <w:pPr>
              <w:rPr>
                <w:sz w:val="3"/>
                <w:szCs w:val="3"/>
              </w:rPr>
            </w:pPr>
          </w:p>
        </w:tc>
        <w:tc>
          <w:tcPr>
            <w:tcW w:w="280" w:type="dxa"/>
            <w:vAlign w:val="bottom"/>
          </w:tcPr>
          <w:p w14:paraId="16116D69" w14:textId="77777777" w:rsidR="004B413C" w:rsidRDefault="004B413C">
            <w:pPr>
              <w:rPr>
                <w:sz w:val="3"/>
                <w:szCs w:val="3"/>
              </w:rPr>
            </w:pPr>
          </w:p>
        </w:tc>
        <w:tc>
          <w:tcPr>
            <w:tcW w:w="300" w:type="dxa"/>
            <w:vAlign w:val="bottom"/>
          </w:tcPr>
          <w:p w14:paraId="359F1D3A" w14:textId="77777777" w:rsidR="004B413C" w:rsidRDefault="004B413C">
            <w:pPr>
              <w:rPr>
                <w:sz w:val="3"/>
                <w:szCs w:val="3"/>
              </w:rPr>
            </w:pPr>
          </w:p>
        </w:tc>
        <w:tc>
          <w:tcPr>
            <w:tcW w:w="280" w:type="dxa"/>
            <w:vAlign w:val="bottom"/>
          </w:tcPr>
          <w:p w14:paraId="343109DF" w14:textId="77777777" w:rsidR="004B413C" w:rsidRDefault="004B413C">
            <w:pPr>
              <w:rPr>
                <w:sz w:val="3"/>
                <w:szCs w:val="3"/>
              </w:rPr>
            </w:pPr>
          </w:p>
        </w:tc>
        <w:tc>
          <w:tcPr>
            <w:tcW w:w="300" w:type="dxa"/>
            <w:vAlign w:val="bottom"/>
          </w:tcPr>
          <w:p w14:paraId="585474A5" w14:textId="77777777" w:rsidR="004B413C" w:rsidRDefault="004B413C">
            <w:pPr>
              <w:rPr>
                <w:sz w:val="3"/>
                <w:szCs w:val="3"/>
              </w:rPr>
            </w:pPr>
          </w:p>
        </w:tc>
        <w:tc>
          <w:tcPr>
            <w:tcW w:w="280" w:type="dxa"/>
            <w:vAlign w:val="bottom"/>
          </w:tcPr>
          <w:p w14:paraId="3B0BC678" w14:textId="77777777" w:rsidR="004B413C" w:rsidRDefault="004B413C">
            <w:pPr>
              <w:rPr>
                <w:sz w:val="3"/>
                <w:szCs w:val="3"/>
              </w:rPr>
            </w:pPr>
          </w:p>
        </w:tc>
        <w:tc>
          <w:tcPr>
            <w:tcW w:w="300" w:type="dxa"/>
            <w:vAlign w:val="bottom"/>
          </w:tcPr>
          <w:p w14:paraId="4DC9ABFB" w14:textId="77777777" w:rsidR="004B413C" w:rsidRDefault="004B413C">
            <w:pPr>
              <w:rPr>
                <w:sz w:val="3"/>
                <w:szCs w:val="3"/>
              </w:rPr>
            </w:pPr>
          </w:p>
        </w:tc>
        <w:tc>
          <w:tcPr>
            <w:tcW w:w="280" w:type="dxa"/>
            <w:vAlign w:val="bottom"/>
          </w:tcPr>
          <w:p w14:paraId="4CD79379" w14:textId="77777777" w:rsidR="004B413C" w:rsidRDefault="004B413C">
            <w:pPr>
              <w:rPr>
                <w:sz w:val="3"/>
                <w:szCs w:val="3"/>
              </w:rPr>
            </w:pPr>
          </w:p>
        </w:tc>
        <w:tc>
          <w:tcPr>
            <w:tcW w:w="300" w:type="dxa"/>
            <w:vAlign w:val="bottom"/>
          </w:tcPr>
          <w:p w14:paraId="05417A41" w14:textId="77777777" w:rsidR="004B413C" w:rsidRDefault="004B413C">
            <w:pPr>
              <w:rPr>
                <w:sz w:val="3"/>
                <w:szCs w:val="3"/>
              </w:rPr>
            </w:pPr>
          </w:p>
        </w:tc>
        <w:tc>
          <w:tcPr>
            <w:tcW w:w="280" w:type="dxa"/>
            <w:vAlign w:val="bottom"/>
          </w:tcPr>
          <w:p w14:paraId="3BFBB54E" w14:textId="77777777" w:rsidR="004B413C" w:rsidRDefault="004B413C">
            <w:pPr>
              <w:rPr>
                <w:sz w:val="3"/>
                <w:szCs w:val="3"/>
              </w:rPr>
            </w:pPr>
          </w:p>
        </w:tc>
        <w:tc>
          <w:tcPr>
            <w:tcW w:w="300" w:type="dxa"/>
            <w:vAlign w:val="bottom"/>
          </w:tcPr>
          <w:p w14:paraId="426732D3" w14:textId="77777777" w:rsidR="004B413C" w:rsidRDefault="004B413C">
            <w:pPr>
              <w:rPr>
                <w:sz w:val="3"/>
                <w:szCs w:val="3"/>
              </w:rPr>
            </w:pPr>
          </w:p>
        </w:tc>
        <w:tc>
          <w:tcPr>
            <w:tcW w:w="280" w:type="dxa"/>
            <w:vAlign w:val="bottom"/>
          </w:tcPr>
          <w:p w14:paraId="0C15990E" w14:textId="77777777" w:rsidR="004B413C" w:rsidRDefault="004B413C">
            <w:pPr>
              <w:rPr>
                <w:sz w:val="3"/>
                <w:szCs w:val="3"/>
              </w:rPr>
            </w:pPr>
          </w:p>
        </w:tc>
        <w:tc>
          <w:tcPr>
            <w:tcW w:w="300" w:type="dxa"/>
            <w:vAlign w:val="bottom"/>
          </w:tcPr>
          <w:p w14:paraId="339D5DBE" w14:textId="77777777" w:rsidR="004B413C" w:rsidRDefault="004B413C">
            <w:pPr>
              <w:rPr>
                <w:sz w:val="3"/>
                <w:szCs w:val="3"/>
              </w:rPr>
            </w:pPr>
          </w:p>
        </w:tc>
        <w:tc>
          <w:tcPr>
            <w:tcW w:w="280" w:type="dxa"/>
            <w:vAlign w:val="bottom"/>
          </w:tcPr>
          <w:p w14:paraId="37220995" w14:textId="77777777" w:rsidR="004B413C" w:rsidRDefault="004B413C">
            <w:pPr>
              <w:rPr>
                <w:sz w:val="3"/>
                <w:szCs w:val="3"/>
              </w:rPr>
            </w:pPr>
          </w:p>
        </w:tc>
        <w:tc>
          <w:tcPr>
            <w:tcW w:w="300" w:type="dxa"/>
            <w:vAlign w:val="bottom"/>
          </w:tcPr>
          <w:p w14:paraId="2FD65E84" w14:textId="77777777" w:rsidR="004B413C" w:rsidRDefault="004B413C">
            <w:pPr>
              <w:rPr>
                <w:sz w:val="3"/>
                <w:szCs w:val="3"/>
              </w:rPr>
            </w:pPr>
          </w:p>
        </w:tc>
        <w:tc>
          <w:tcPr>
            <w:tcW w:w="300" w:type="dxa"/>
            <w:vAlign w:val="bottom"/>
          </w:tcPr>
          <w:p w14:paraId="4DF4A912" w14:textId="77777777" w:rsidR="004B413C" w:rsidRDefault="004B413C">
            <w:pPr>
              <w:rPr>
                <w:sz w:val="3"/>
                <w:szCs w:val="3"/>
              </w:rPr>
            </w:pPr>
          </w:p>
        </w:tc>
        <w:tc>
          <w:tcPr>
            <w:tcW w:w="280" w:type="dxa"/>
            <w:vAlign w:val="bottom"/>
          </w:tcPr>
          <w:p w14:paraId="3E06FD71" w14:textId="77777777" w:rsidR="004B413C" w:rsidRDefault="004B413C">
            <w:pPr>
              <w:rPr>
                <w:sz w:val="3"/>
                <w:szCs w:val="3"/>
              </w:rPr>
            </w:pPr>
          </w:p>
        </w:tc>
        <w:tc>
          <w:tcPr>
            <w:tcW w:w="300" w:type="dxa"/>
            <w:vAlign w:val="bottom"/>
          </w:tcPr>
          <w:p w14:paraId="2D35B317" w14:textId="77777777" w:rsidR="004B413C" w:rsidRDefault="004B413C">
            <w:pPr>
              <w:rPr>
                <w:sz w:val="3"/>
                <w:szCs w:val="3"/>
              </w:rPr>
            </w:pPr>
          </w:p>
        </w:tc>
        <w:tc>
          <w:tcPr>
            <w:tcW w:w="280" w:type="dxa"/>
            <w:vAlign w:val="bottom"/>
          </w:tcPr>
          <w:p w14:paraId="0024476F" w14:textId="77777777" w:rsidR="004B413C" w:rsidRDefault="004B413C">
            <w:pPr>
              <w:rPr>
                <w:sz w:val="3"/>
                <w:szCs w:val="3"/>
              </w:rPr>
            </w:pPr>
          </w:p>
        </w:tc>
        <w:tc>
          <w:tcPr>
            <w:tcW w:w="300" w:type="dxa"/>
            <w:vAlign w:val="bottom"/>
          </w:tcPr>
          <w:p w14:paraId="0AD52B25" w14:textId="77777777" w:rsidR="004B413C" w:rsidRDefault="004B413C">
            <w:pPr>
              <w:rPr>
                <w:sz w:val="3"/>
                <w:szCs w:val="3"/>
              </w:rPr>
            </w:pPr>
          </w:p>
        </w:tc>
        <w:tc>
          <w:tcPr>
            <w:tcW w:w="280" w:type="dxa"/>
            <w:vAlign w:val="bottom"/>
          </w:tcPr>
          <w:p w14:paraId="2EE4D84D" w14:textId="77777777" w:rsidR="004B413C" w:rsidRDefault="004B413C">
            <w:pPr>
              <w:rPr>
                <w:sz w:val="3"/>
                <w:szCs w:val="3"/>
              </w:rPr>
            </w:pPr>
          </w:p>
        </w:tc>
        <w:tc>
          <w:tcPr>
            <w:tcW w:w="300" w:type="dxa"/>
            <w:vAlign w:val="bottom"/>
          </w:tcPr>
          <w:p w14:paraId="1C4ACA1F" w14:textId="77777777" w:rsidR="004B413C" w:rsidRDefault="004B413C">
            <w:pPr>
              <w:rPr>
                <w:sz w:val="3"/>
                <w:szCs w:val="3"/>
              </w:rPr>
            </w:pPr>
          </w:p>
        </w:tc>
        <w:tc>
          <w:tcPr>
            <w:tcW w:w="280" w:type="dxa"/>
            <w:vAlign w:val="bottom"/>
          </w:tcPr>
          <w:p w14:paraId="7C38CEC7" w14:textId="77777777" w:rsidR="004B413C" w:rsidRDefault="004B413C">
            <w:pPr>
              <w:rPr>
                <w:sz w:val="3"/>
                <w:szCs w:val="3"/>
              </w:rPr>
            </w:pPr>
          </w:p>
        </w:tc>
        <w:tc>
          <w:tcPr>
            <w:tcW w:w="300" w:type="dxa"/>
            <w:vAlign w:val="bottom"/>
          </w:tcPr>
          <w:p w14:paraId="2A61A3BD" w14:textId="77777777" w:rsidR="004B413C" w:rsidRDefault="004B413C">
            <w:pPr>
              <w:rPr>
                <w:sz w:val="3"/>
                <w:szCs w:val="3"/>
              </w:rPr>
            </w:pPr>
          </w:p>
        </w:tc>
        <w:tc>
          <w:tcPr>
            <w:tcW w:w="280" w:type="dxa"/>
            <w:vAlign w:val="bottom"/>
          </w:tcPr>
          <w:p w14:paraId="7ED35A0E" w14:textId="77777777" w:rsidR="004B413C" w:rsidRDefault="004B413C">
            <w:pPr>
              <w:rPr>
                <w:sz w:val="3"/>
                <w:szCs w:val="3"/>
              </w:rPr>
            </w:pPr>
          </w:p>
        </w:tc>
        <w:tc>
          <w:tcPr>
            <w:tcW w:w="300" w:type="dxa"/>
            <w:vAlign w:val="bottom"/>
          </w:tcPr>
          <w:p w14:paraId="0D32C778" w14:textId="77777777" w:rsidR="004B413C" w:rsidRDefault="004B413C">
            <w:pPr>
              <w:rPr>
                <w:sz w:val="3"/>
                <w:szCs w:val="3"/>
              </w:rPr>
            </w:pPr>
          </w:p>
        </w:tc>
        <w:tc>
          <w:tcPr>
            <w:tcW w:w="280" w:type="dxa"/>
            <w:vAlign w:val="bottom"/>
          </w:tcPr>
          <w:p w14:paraId="701B0E26" w14:textId="77777777" w:rsidR="004B413C" w:rsidRDefault="004B413C">
            <w:pPr>
              <w:rPr>
                <w:sz w:val="3"/>
                <w:szCs w:val="3"/>
              </w:rPr>
            </w:pPr>
          </w:p>
        </w:tc>
        <w:tc>
          <w:tcPr>
            <w:tcW w:w="300" w:type="dxa"/>
            <w:vAlign w:val="bottom"/>
          </w:tcPr>
          <w:p w14:paraId="58FAB38D" w14:textId="77777777" w:rsidR="004B413C" w:rsidRDefault="004B413C">
            <w:pPr>
              <w:rPr>
                <w:sz w:val="3"/>
                <w:szCs w:val="3"/>
              </w:rPr>
            </w:pPr>
          </w:p>
        </w:tc>
        <w:tc>
          <w:tcPr>
            <w:tcW w:w="280" w:type="dxa"/>
            <w:vAlign w:val="bottom"/>
          </w:tcPr>
          <w:p w14:paraId="24C709DB" w14:textId="77777777" w:rsidR="004B413C" w:rsidRDefault="004B413C">
            <w:pPr>
              <w:rPr>
                <w:sz w:val="3"/>
                <w:szCs w:val="3"/>
              </w:rPr>
            </w:pPr>
          </w:p>
        </w:tc>
        <w:tc>
          <w:tcPr>
            <w:tcW w:w="300" w:type="dxa"/>
            <w:vAlign w:val="bottom"/>
          </w:tcPr>
          <w:p w14:paraId="02D1E40A" w14:textId="77777777" w:rsidR="004B413C" w:rsidRDefault="004B413C">
            <w:pPr>
              <w:rPr>
                <w:sz w:val="3"/>
                <w:szCs w:val="3"/>
              </w:rPr>
            </w:pPr>
          </w:p>
        </w:tc>
        <w:tc>
          <w:tcPr>
            <w:tcW w:w="280" w:type="dxa"/>
            <w:vAlign w:val="bottom"/>
          </w:tcPr>
          <w:p w14:paraId="49260011" w14:textId="77777777" w:rsidR="004B413C" w:rsidRDefault="004B413C">
            <w:pPr>
              <w:rPr>
                <w:sz w:val="3"/>
                <w:szCs w:val="3"/>
              </w:rPr>
            </w:pPr>
          </w:p>
        </w:tc>
        <w:tc>
          <w:tcPr>
            <w:tcW w:w="300" w:type="dxa"/>
            <w:vAlign w:val="bottom"/>
          </w:tcPr>
          <w:p w14:paraId="51DD5B00" w14:textId="77777777" w:rsidR="004B413C" w:rsidRDefault="004B413C">
            <w:pPr>
              <w:rPr>
                <w:sz w:val="3"/>
                <w:szCs w:val="3"/>
              </w:rPr>
            </w:pPr>
          </w:p>
        </w:tc>
        <w:tc>
          <w:tcPr>
            <w:tcW w:w="280" w:type="dxa"/>
            <w:vAlign w:val="bottom"/>
          </w:tcPr>
          <w:p w14:paraId="33F90324" w14:textId="77777777" w:rsidR="004B413C" w:rsidRDefault="004B413C">
            <w:pPr>
              <w:rPr>
                <w:sz w:val="3"/>
                <w:szCs w:val="3"/>
              </w:rPr>
            </w:pPr>
          </w:p>
        </w:tc>
        <w:tc>
          <w:tcPr>
            <w:tcW w:w="300" w:type="dxa"/>
            <w:vAlign w:val="bottom"/>
          </w:tcPr>
          <w:p w14:paraId="72FA4462" w14:textId="77777777" w:rsidR="004B413C" w:rsidRDefault="004B413C">
            <w:pPr>
              <w:rPr>
                <w:sz w:val="3"/>
                <w:szCs w:val="3"/>
              </w:rPr>
            </w:pPr>
          </w:p>
        </w:tc>
        <w:tc>
          <w:tcPr>
            <w:tcW w:w="280" w:type="dxa"/>
            <w:vAlign w:val="bottom"/>
          </w:tcPr>
          <w:p w14:paraId="061E484F" w14:textId="77777777" w:rsidR="004B413C" w:rsidRDefault="004B413C">
            <w:pPr>
              <w:rPr>
                <w:sz w:val="3"/>
                <w:szCs w:val="3"/>
              </w:rPr>
            </w:pPr>
          </w:p>
        </w:tc>
        <w:tc>
          <w:tcPr>
            <w:tcW w:w="480" w:type="dxa"/>
            <w:vAlign w:val="bottom"/>
          </w:tcPr>
          <w:p w14:paraId="52C8B6F8" w14:textId="77777777" w:rsidR="004B413C" w:rsidRDefault="004B413C">
            <w:pPr>
              <w:rPr>
                <w:sz w:val="3"/>
                <w:szCs w:val="3"/>
              </w:rPr>
            </w:pPr>
          </w:p>
        </w:tc>
        <w:tc>
          <w:tcPr>
            <w:tcW w:w="0" w:type="dxa"/>
            <w:vAlign w:val="bottom"/>
          </w:tcPr>
          <w:p w14:paraId="792031BD" w14:textId="77777777" w:rsidR="004B413C" w:rsidRDefault="004B413C">
            <w:pPr>
              <w:spacing w:line="20" w:lineRule="exact"/>
              <w:rPr>
                <w:sz w:val="1"/>
                <w:szCs w:val="1"/>
              </w:rPr>
            </w:pPr>
          </w:p>
        </w:tc>
      </w:tr>
      <w:tr w:rsidR="004B413C" w14:paraId="0BB4C8E5" w14:textId="77777777">
        <w:trPr>
          <w:trHeight w:val="186"/>
        </w:trPr>
        <w:tc>
          <w:tcPr>
            <w:tcW w:w="180" w:type="dxa"/>
            <w:vMerge w:val="restart"/>
            <w:textDirection w:val="btLr"/>
            <w:vAlign w:val="bottom"/>
          </w:tcPr>
          <w:p w14:paraId="0976EB89" w14:textId="77777777" w:rsidR="004B413C" w:rsidRDefault="00EC2FEA">
            <w:pPr>
              <w:rPr>
                <w:sz w:val="20"/>
                <w:szCs w:val="20"/>
              </w:rPr>
            </w:pPr>
            <w:r>
              <w:rPr>
                <w:rFonts w:ascii="Arial" w:eastAsia="Arial" w:hAnsi="Arial" w:cs="Arial"/>
                <w:w w:val="89"/>
                <w:sz w:val="20"/>
                <w:szCs w:val="20"/>
              </w:rPr>
              <w:t>Year</w:t>
            </w:r>
          </w:p>
        </w:tc>
        <w:tc>
          <w:tcPr>
            <w:tcW w:w="700" w:type="dxa"/>
            <w:vAlign w:val="bottom"/>
          </w:tcPr>
          <w:p w14:paraId="323697EC" w14:textId="77777777" w:rsidR="004B413C" w:rsidRDefault="00EC2FEA">
            <w:pPr>
              <w:ind w:right="198"/>
              <w:jc w:val="right"/>
              <w:rPr>
                <w:sz w:val="20"/>
                <w:szCs w:val="20"/>
              </w:rPr>
            </w:pPr>
            <w:r>
              <w:rPr>
                <w:rFonts w:ascii="Arial" w:eastAsia="Arial" w:hAnsi="Arial" w:cs="Arial"/>
                <w:color w:val="4D4D4D"/>
                <w:sz w:val="16"/>
                <w:szCs w:val="16"/>
              </w:rPr>
              <w:t>2015</w:t>
            </w:r>
          </w:p>
        </w:tc>
        <w:tc>
          <w:tcPr>
            <w:tcW w:w="300" w:type="dxa"/>
            <w:vAlign w:val="bottom"/>
          </w:tcPr>
          <w:p w14:paraId="736F1891" w14:textId="77777777" w:rsidR="004B413C" w:rsidRDefault="004B413C">
            <w:pPr>
              <w:rPr>
                <w:sz w:val="16"/>
                <w:szCs w:val="16"/>
              </w:rPr>
            </w:pPr>
          </w:p>
        </w:tc>
        <w:tc>
          <w:tcPr>
            <w:tcW w:w="280" w:type="dxa"/>
            <w:vAlign w:val="bottom"/>
          </w:tcPr>
          <w:p w14:paraId="080E58BB" w14:textId="77777777" w:rsidR="004B413C" w:rsidRDefault="004B413C">
            <w:pPr>
              <w:rPr>
                <w:sz w:val="16"/>
                <w:szCs w:val="16"/>
              </w:rPr>
            </w:pPr>
          </w:p>
        </w:tc>
        <w:tc>
          <w:tcPr>
            <w:tcW w:w="300" w:type="dxa"/>
            <w:vAlign w:val="bottom"/>
          </w:tcPr>
          <w:p w14:paraId="296EC0B2" w14:textId="77777777" w:rsidR="004B413C" w:rsidRDefault="004B413C">
            <w:pPr>
              <w:rPr>
                <w:sz w:val="16"/>
                <w:szCs w:val="16"/>
              </w:rPr>
            </w:pPr>
          </w:p>
        </w:tc>
        <w:tc>
          <w:tcPr>
            <w:tcW w:w="280" w:type="dxa"/>
            <w:vAlign w:val="bottom"/>
          </w:tcPr>
          <w:p w14:paraId="18E34070" w14:textId="77777777" w:rsidR="004B413C" w:rsidRDefault="004B413C">
            <w:pPr>
              <w:rPr>
                <w:sz w:val="16"/>
                <w:szCs w:val="16"/>
              </w:rPr>
            </w:pPr>
          </w:p>
        </w:tc>
        <w:tc>
          <w:tcPr>
            <w:tcW w:w="300" w:type="dxa"/>
            <w:vAlign w:val="bottom"/>
          </w:tcPr>
          <w:p w14:paraId="612BBF02" w14:textId="77777777" w:rsidR="004B413C" w:rsidRDefault="004B413C">
            <w:pPr>
              <w:rPr>
                <w:sz w:val="16"/>
                <w:szCs w:val="16"/>
              </w:rPr>
            </w:pPr>
          </w:p>
        </w:tc>
        <w:tc>
          <w:tcPr>
            <w:tcW w:w="280" w:type="dxa"/>
            <w:vAlign w:val="bottom"/>
          </w:tcPr>
          <w:p w14:paraId="664BA403" w14:textId="77777777" w:rsidR="004B413C" w:rsidRDefault="004B413C">
            <w:pPr>
              <w:rPr>
                <w:sz w:val="16"/>
                <w:szCs w:val="16"/>
              </w:rPr>
            </w:pPr>
          </w:p>
        </w:tc>
        <w:tc>
          <w:tcPr>
            <w:tcW w:w="300" w:type="dxa"/>
            <w:vAlign w:val="bottom"/>
          </w:tcPr>
          <w:p w14:paraId="7EE003B1" w14:textId="77777777" w:rsidR="004B413C" w:rsidRDefault="004B413C">
            <w:pPr>
              <w:rPr>
                <w:sz w:val="16"/>
                <w:szCs w:val="16"/>
              </w:rPr>
            </w:pPr>
          </w:p>
        </w:tc>
        <w:tc>
          <w:tcPr>
            <w:tcW w:w="280" w:type="dxa"/>
            <w:vAlign w:val="bottom"/>
          </w:tcPr>
          <w:p w14:paraId="72FAA01F" w14:textId="77777777" w:rsidR="004B413C" w:rsidRDefault="004B413C">
            <w:pPr>
              <w:rPr>
                <w:sz w:val="16"/>
                <w:szCs w:val="16"/>
              </w:rPr>
            </w:pPr>
          </w:p>
        </w:tc>
        <w:tc>
          <w:tcPr>
            <w:tcW w:w="300" w:type="dxa"/>
            <w:vAlign w:val="bottom"/>
          </w:tcPr>
          <w:p w14:paraId="13DDCB29" w14:textId="77777777" w:rsidR="004B413C" w:rsidRDefault="004B413C">
            <w:pPr>
              <w:rPr>
                <w:sz w:val="16"/>
                <w:szCs w:val="16"/>
              </w:rPr>
            </w:pPr>
          </w:p>
        </w:tc>
        <w:tc>
          <w:tcPr>
            <w:tcW w:w="280" w:type="dxa"/>
            <w:vAlign w:val="bottom"/>
          </w:tcPr>
          <w:p w14:paraId="3EC7AE26" w14:textId="77777777" w:rsidR="004B413C" w:rsidRDefault="004B413C">
            <w:pPr>
              <w:rPr>
                <w:sz w:val="16"/>
                <w:szCs w:val="16"/>
              </w:rPr>
            </w:pPr>
          </w:p>
        </w:tc>
        <w:tc>
          <w:tcPr>
            <w:tcW w:w="300" w:type="dxa"/>
            <w:vAlign w:val="bottom"/>
          </w:tcPr>
          <w:p w14:paraId="0D70C1DF" w14:textId="77777777" w:rsidR="004B413C" w:rsidRDefault="004B413C">
            <w:pPr>
              <w:rPr>
                <w:sz w:val="16"/>
                <w:szCs w:val="16"/>
              </w:rPr>
            </w:pPr>
          </w:p>
        </w:tc>
        <w:tc>
          <w:tcPr>
            <w:tcW w:w="280" w:type="dxa"/>
            <w:vAlign w:val="bottom"/>
          </w:tcPr>
          <w:p w14:paraId="39CA483A" w14:textId="77777777" w:rsidR="004B413C" w:rsidRDefault="004B413C">
            <w:pPr>
              <w:rPr>
                <w:sz w:val="16"/>
                <w:szCs w:val="16"/>
              </w:rPr>
            </w:pPr>
          </w:p>
        </w:tc>
        <w:tc>
          <w:tcPr>
            <w:tcW w:w="300" w:type="dxa"/>
            <w:vAlign w:val="bottom"/>
          </w:tcPr>
          <w:p w14:paraId="2041A619" w14:textId="77777777" w:rsidR="004B413C" w:rsidRDefault="004B413C">
            <w:pPr>
              <w:rPr>
                <w:sz w:val="16"/>
                <w:szCs w:val="16"/>
              </w:rPr>
            </w:pPr>
          </w:p>
        </w:tc>
        <w:tc>
          <w:tcPr>
            <w:tcW w:w="280" w:type="dxa"/>
            <w:vAlign w:val="bottom"/>
          </w:tcPr>
          <w:p w14:paraId="118DDC6F" w14:textId="77777777" w:rsidR="004B413C" w:rsidRDefault="004B413C">
            <w:pPr>
              <w:rPr>
                <w:sz w:val="16"/>
                <w:szCs w:val="16"/>
              </w:rPr>
            </w:pPr>
          </w:p>
        </w:tc>
        <w:tc>
          <w:tcPr>
            <w:tcW w:w="300" w:type="dxa"/>
            <w:vAlign w:val="bottom"/>
          </w:tcPr>
          <w:p w14:paraId="0A4E4F84" w14:textId="77777777" w:rsidR="004B413C" w:rsidRDefault="004B413C">
            <w:pPr>
              <w:rPr>
                <w:sz w:val="16"/>
                <w:szCs w:val="16"/>
              </w:rPr>
            </w:pPr>
          </w:p>
        </w:tc>
        <w:tc>
          <w:tcPr>
            <w:tcW w:w="280" w:type="dxa"/>
            <w:vAlign w:val="bottom"/>
          </w:tcPr>
          <w:p w14:paraId="794D2F7A" w14:textId="77777777" w:rsidR="004B413C" w:rsidRDefault="004B413C">
            <w:pPr>
              <w:rPr>
                <w:sz w:val="16"/>
                <w:szCs w:val="16"/>
              </w:rPr>
            </w:pPr>
          </w:p>
        </w:tc>
        <w:tc>
          <w:tcPr>
            <w:tcW w:w="300" w:type="dxa"/>
            <w:vAlign w:val="bottom"/>
          </w:tcPr>
          <w:p w14:paraId="212341D3" w14:textId="77777777" w:rsidR="004B413C" w:rsidRDefault="004B413C">
            <w:pPr>
              <w:rPr>
                <w:sz w:val="16"/>
                <w:szCs w:val="16"/>
              </w:rPr>
            </w:pPr>
          </w:p>
        </w:tc>
        <w:tc>
          <w:tcPr>
            <w:tcW w:w="280" w:type="dxa"/>
            <w:vAlign w:val="bottom"/>
          </w:tcPr>
          <w:p w14:paraId="60A101B5" w14:textId="77777777" w:rsidR="004B413C" w:rsidRDefault="004B413C">
            <w:pPr>
              <w:rPr>
                <w:sz w:val="16"/>
                <w:szCs w:val="16"/>
              </w:rPr>
            </w:pPr>
          </w:p>
        </w:tc>
        <w:tc>
          <w:tcPr>
            <w:tcW w:w="300" w:type="dxa"/>
            <w:vAlign w:val="bottom"/>
          </w:tcPr>
          <w:p w14:paraId="1BCB7697" w14:textId="77777777" w:rsidR="004B413C" w:rsidRDefault="004B413C">
            <w:pPr>
              <w:rPr>
                <w:sz w:val="16"/>
                <w:szCs w:val="16"/>
              </w:rPr>
            </w:pPr>
          </w:p>
        </w:tc>
        <w:tc>
          <w:tcPr>
            <w:tcW w:w="300" w:type="dxa"/>
            <w:vAlign w:val="bottom"/>
          </w:tcPr>
          <w:p w14:paraId="67913FAB" w14:textId="77777777" w:rsidR="004B413C" w:rsidRDefault="004B413C">
            <w:pPr>
              <w:rPr>
                <w:sz w:val="16"/>
                <w:szCs w:val="16"/>
              </w:rPr>
            </w:pPr>
          </w:p>
        </w:tc>
        <w:tc>
          <w:tcPr>
            <w:tcW w:w="280" w:type="dxa"/>
            <w:vAlign w:val="bottom"/>
          </w:tcPr>
          <w:p w14:paraId="4A446188" w14:textId="77777777" w:rsidR="004B413C" w:rsidRDefault="004B413C">
            <w:pPr>
              <w:rPr>
                <w:sz w:val="16"/>
                <w:szCs w:val="16"/>
              </w:rPr>
            </w:pPr>
          </w:p>
        </w:tc>
        <w:tc>
          <w:tcPr>
            <w:tcW w:w="300" w:type="dxa"/>
            <w:vAlign w:val="bottom"/>
          </w:tcPr>
          <w:p w14:paraId="3C5E7327" w14:textId="77777777" w:rsidR="004B413C" w:rsidRDefault="004B413C">
            <w:pPr>
              <w:rPr>
                <w:sz w:val="16"/>
                <w:szCs w:val="16"/>
              </w:rPr>
            </w:pPr>
          </w:p>
        </w:tc>
        <w:tc>
          <w:tcPr>
            <w:tcW w:w="280" w:type="dxa"/>
            <w:vAlign w:val="bottom"/>
          </w:tcPr>
          <w:p w14:paraId="0E74635B" w14:textId="77777777" w:rsidR="004B413C" w:rsidRDefault="004B413C">
            <w:pPr>
              <w:rPr>
                <w:sz w:val="16"/>
                <w:szCs w:val="16"/>
              </w:rPr>
            </w:pPr>
          </w:p>
        </w:tc>
        <w:tc>
          <w:tcPr>
            <w:tcW w:w="300" w:type="dxa"/>
            <w:vAlign w:val="bottom"/>
          </w:tcPr>
          <w:p w14:paraId="221458C7" w14:textId="77777777" w:rsidR="004B413C" w:rsidRDefault="004B413C">
            <w:pPr>
              <w:rPr>
                <w:sz w:val="16"/>
                <w:szCs w:val="16"/>
              </w:rPr>
            </w:pPr>
          </w:p>
        </w:tc>
        <w:tc>
          <w:tcPr>
            <w:tcW w:w="280" w:type="dxa"/>
            <w:vAlign w:val="bottom"/>
          </w:tcPr>
          <w:p w14:paraId="019E7F0C" w14:textId="77777777" w:rsidR="004B413C" w:rsidRDefault="004B413C">
            <w:pPr>
              <w:rPr>
                <w:sz w:val="16"/>
                <w:szCs w:val="16"/>
              </w:rPr>
            </w:pPr>
          </w:p>
        </w:tc>
        <w:tc>
          <w:tcPr>
            <w:tcW w:w="300" w:type="dxa"/>
            <w:vAlign w:val="bottom"/>
          </w:tcPr>
          <w:p w14:paraId="387C9E0A" w14:textId="77777777" w:rsidR="004B413C" w:rsidRDefault="004B413C">
            <w:pPr>
              <w:rPr>
                <w:sz w:val="16"/>
                <w:szCs w:val="16"/>
              </w:rPr>
            </w:pPr>
          </w:p>
        </w:tc>
        <w:tc>
          <w:tcPr>
            <w:tcW w:w="280" w:type="dxa"/>
            <w:vAlign w:val="bottom"/>
          </w:tcPr>
          <w:p w14:paraId="1FC7C5B2" w14:textId="77777777" w:rsidR="004B413C" w:rsidRDefault="004B413C">
            <w:pPr>
              <w:rPr>
                <w:sz w:val="16"/>
                <w:szCs w:val="16"/>
              </w:rPr>
            </w:pPr>
          </w:p>
        </w:tc>
        <w:tc>
          <w:tcPr>
            <w:tcW w:w="300" w:type="dxa"/>
            <w:vAlign w:val="bottom"/>
          </w:tcPr>
          <w:p w14:paraId="4DF7F75C" w14:textId="77777777" w:rsidR="004B413C" w:rsidRDefault="004B413C">
            <w:pPr>
              <w:rPr>
                <w:sz w:val="16"/>
                <w:szCs w:val="16"/>
              </w:rPr>
            </w:pPr>
          </w:p>
        </w:tc>
        <w:tc>
          <w:tcPr>
            <w:tcW w:w="280" w:type="dxa"/>
            <w:vAlign w:val="bottom"/>
          </w:tcPr>
          <w:p w14:paraId="3CD95904" w14:textId="77777777" w:rsidR="004B413C" w:rsidRDefault="004B413C">
            <w:pPr>
              <w:rPr>
                <w:sz w:val="16"/>
                <w:szCs w:val="16"/>
              </w:rPr>
            </w:pPr>
          </w:p>
        </w:tc>
        <w:tc>
          <w:tcPr>
            <w:tcW w:w="300" w:type="dxa"/>
            <w:vAlign w:val="bottom"/>
          </w:tcPr>
          <w:p w14:paraId="7938CB10" w14:textId="77777777" w:rsidR="004B413C" w:rsidRDefault="004B413C">
            <w:pPr>
              <w:rPr>
                <w:sz w:val="16"/>
                <w:szCs w:val="16"/>
              </w:rPr>
            </w:pPr>
          </w:p>
        </w:tc>
        <w:tc>
          <w:tcPr>
            <w:tcW w:w="280" w:type="dxa"/>
            <w:vAlign w:val="bottom"/>
          </w:tcPr>
          <w:p w14:paraId="12D31223" w14:textId="77777777" w:rsidR="004B413C" w:rsidRDefault="004B413C">
            <w:pPr>
              <w:rPr>
                <w:sz w:val="16"/>
                <w:szCs w:val="16"/>
              </w:rPr>
            </w:pPr>
          </w:p>
        </w:tc>
        <w:tc>
          <w:tcPr>
            <w:tcW w:w="300" w:type="dxa"/>
            <w:vAlign w:val="bottom"/>
          </w:tcPr>
          <w:p w14:paraId="466B7CCA" w14:textId="77777777" w:rsidR="004B413C" w:rsidRDefault="004B413C">
            <w:pPr>
              <w:rPr>
                <w:sz w:val="16"/>
                <w:szCs w:val="16"/>
              </w:rPr>
            </w:pPr>
          </w:p>
        </w:tc>
        <w:tc>
          <w:tcPr>
            <w:tcW w:w="280" w:type="dxa"/>
            <w:vAlign w:val="bottom"/>
          </w:tcPr>
          <w:p w14:paraId="249F3471" w14:textId="77777777" w:rsidR="004B413C" w:rsidRDefault="004B413C">
            <w:pPr>
              <w:rPr>
                <w:sz w:val="16"/>
                <w:szCs w:val="16"/>
              </w:rPr>
            </w:pPr>
          </w:p>
        </w:tc>
        <w:tc>
          <w:tcPr>
            <w:tcW w:w="300" w:type="dxa"/>
            <w:vAlign w:val="bottom"/>
          </w:tcPr>
          <w:p w14:paraId="0AAB8B7A" w14:textId="77777777" w:rsidR="004B413C" w:rsidRDefault="004B413C">
            <w:pPr>
              <w:rPr>
                <w:sz w:val="16"/>
                <w:szCs w:val="16"/>
              </w:rPr>
            </w:pPr>
          </w:p>
        </w:tc>
        <w:tc>
          <w:tcPr>
            <w:tcW w:w="280" w:type="dxa"/>
            <w:vAlign w:val="bottom"/>
          </w:tcPr>
          <w:p w14:paraId="7212722D" w14:textId="77777777" w:rsidR="004B413C" w:rsidRDefault="004B413C">
            <w:pPr>
              <w:rPr>
                <w:sz w:val="16"/>
                <w:szCs w:val="16"/>
              </w:rPr>
            </w:pPr>
          </w:p>
        </w:tc>
        <w:tc>
          <w:tcPr>
            <w:tcW w:w="300" w:type="dxa"/>
            <w:vAlign w:val="bottom"/>
          </w:tcPr>
          <w:p w14:paraId="48B324A7" w14:textId="77777777" w:rsidR="004B413C" w:rsidRDefault="004B413C">
            <w:pPr>
              <w:rPr>
                <w:sz w:val="16"/>
                <w:szCs w:val="16"/>
              </w:rPr>
            </w:pPr>
          </w:p>
        </w:tc>
        <w:tc>
          <w:tcPr>
            <w:tcW w:w="280" w:type="dxa"/>
            <w:vAlign w:val="bottom"/>
          </w:tcPr>
          <w:p w14:paraId="1B9201B2" w14:textId="77777777" w:rsidR="004B413C" w:rsidRDefault="004B413C">
            <w:pPr>
              <w:rPr>
                <w:sz w:val="16"/>
                <w:szCs w:val="16"/>
              </w:rPr>
            </w:pPr>
          </w:p>
        </w:tc>
        <w:tc>
          <w:tcPr>
            <w:tcW w:w="300" w:type="dxa"/>
            <w:vAlign w:val="bottom"/>
          </w:tcPr>
          <w:p w14:paraId="4B57DA23" w14:textId="77777777" w:rsidR="004B413C" w:rsidRDefault="004B413C">
            <w:pPr>
              <w:rPr>
                <w:sz w:val="16"/>
                <w:szCs w:val="16"/>
              </w:rPr>
            </w:pPr>
          </w:p>
        </w:tc>
        <w:tc>
          <w:tcPr>
            <w:tcW w:w="280" w:type="dxa"/>
            <w:vAlign w:val="bottom"/>
          </w:tcPr>
          <w:p w14:paraId="04584DB4" w14:textId="77777777" w:rsidR="004B413C" w:rsidRDefault="004B413C">
            <w:pPr>
              <w:rPr>
                <w:sz w:val="16"/>
                <w:szCs w:val="16"/>
              </w:rPr>
            </w:pPr>
          </w:p>
        </w:tc>
        <w:tc>
          <w:tcPr>
            <w:tcW w:w="480" w:type="dxa"/>
            <w:vAlign w:val="bottom"/>
          </w:tcPr>
          <w:p w14:paraId="4AA9B5D3" w14:textId="77777777" w:rsidR="004B413C" w:rsidRDefault="004B413C">
            <w:pPr>
              <w:rPr>
                <w:sz w:val="16"/>
                <w:szCs w:val="16"/>
              </w:rPr>
            </w:pPr>
          </w:p>
        </w:tc>
        <w:tc>
          <w:tcPr>
            <w:tcW w:w="0" w:type="dxa"/>
            <w:vAlign w:val="bottom"/>
          </w:tcPr>
          <w:p w14:paraId="6BB14BC6" w14:textId="77777777" w:rsidR="004B413C" w:rsidRDefault="004B413C">
            <w:pPr>
              <w:rPr>
                <w:sz w:val="1"/>
                <w:szCs w:val="1"/>
              </w:rPr>
            </w:pPr>
          </w:p>
        </w:tc>
      </w:tr>
      <w:tr w:rsidR="004B413C" w14:paraId="4EA83731" w14:textId="77777777">
        <w:trPr>
          <w:trHeight w:val="260"/>
        </w:trPr>
        <w:tc>
          <w:tcPr>
            <w:tcW w:w="180" w:type="dxa"/>
            <w:vMerge/>
            <w:vAlign w:val="bottom"/>
          </w:tcPr>
          <w:p w14:paraId="318BA447" w14:textId="77777777" w:rsidR="004B413C" w:rsidRDefault="004B413C"/>
        </w:tc>
        <w:tc>
          <w:tcPr>
            <w:tcW w:w="700" w:type="dxa"/>
            <w:vMerge w:val="restart"/>
            <w:vAlign w:val="bottom"/>
          </w:tcPr>
          <w:p w14:paraId="5529FC47" w14:textId="77777777" w:rsidR="004B413C" w:rsidRDefault="00EC2FEA">
            <w:pPr>
              <w:ind w:right="198"/>
              <w:jc w:val="right"/>
              <w:rPr>
                <w:sz w:val="20"/>
                <w:szCs w:val="20"/>
              </w:rPr>
            </w:pPr>
            <w:r>
              <w:rPr>
                <w:rFonts w:ascii="Arial" w:eastAsia="Arial" w:hAnsi="Arial" w:cs="Arial"/>
                <w:color w:val="4D4D4D"/>
                <w:sz w:val="16"/>
                <w:szCs w:val="16"/>
              </w:rPr>
              <w:t>2000</w:t>
            </w:r>
          </w:p>
        </w:tc>
        <w:tc>
          <w:tcPr>
            <w:tcW w:w="300" w:type="dxa"/>
            <w:vAlign w:val="bottom"/>
          </w:tcPr>
          <w:p w14:paraId="46C00A62" w14:textId="77777777" w:rsidR="004B413C" w:rsidRDefault="004B413C"/>
        </w:tc>
        <w:tc>
          <w:tcPr>
            <w:tcW w:w="280" w:type="dxa"/>
            <w:vAlign w:val="bottom"/>
          </w:tcPr>
          <w:p w14:paraId="505B1C3B" w14:textId="77777777" w:rsidR="004B413C" w:rsidRDefault="004B413C"/>
        </w:tc>
        <w:tc>
          <w:tcPr>
            <w:tcW w:w="300" w:type="dxa"/>
            <w:vAlign w:val="bottom"/>
          </w:tcPr>
          <w:p w14:paraId="5256D9FA" w14:textId="77777777" w:rsidR="004B413C" w:rsidRDefault="004B413C"/>
        </w:tc>
        <w:tc>
          <w:tcPr>
            <w:tcW w:w="280" w:type="dxa"/>
            <w:vAlign w:val="bottom"/>
          </w:tcPr>
          <w:p w14:paraId="68F51DCA" w14:textId="77777777" w:rsidR="004B413C" w:rsidRDefault="004B413C"/>
        </w:tc>
        <w:tc>
          <w:tcPr>
            <w:tcW w:w="300" w:type="dxa"/>
            <w:vAlign w:val="bottom"/>
          </w:tcPr>
          <w:p w14:paraId="1E84C3A6" w14:textId="77777777" w:rsidR="004B413C" w:rsidRDefault="004B413C"/>
        </w:tc>
        <w:tc>
          <w:tcPr>
            <w:tcW w:w="280" w:type="dxa"/>
            <w:vAlign w:val="bottom"/>
          </w:tcPr>
          <w:p w14:paraId="6652750B" w14:textId="77777777" w:rsidR="004B413C" w:rsidRDefault="004B413C"/>
        </w:tc>
        <w:tc>
          <w:tcPr>
            <w:tcW w:w="300" w:type="dxa"/>
            <w:vAlign w:val="bottom"/>
          </w:tcPr>
          <w:p w14:paraId="04611A9D" w14:textId="77777777" w:rsidR="004B413C" w:rsidRDefault="004B413C"/>
        </w:tc>
        <w:tc>
          <w:tcPr>
            <w:tcW w:w="280" w:type="dxa"/>
            <w:vAlign w:val="bottom"/>
          </w:tcPr>
          <w:p w14:paraId="1C46B6EE" w14:textId="77777777" w:rsidR="004B413C" w:rsidRDefault="004B413C"/>
        </w:tc>
        <w:tc>
          <w:tcPr>
            <w:tcW w:w="300" w:type="dxa"/>
            <w:vAlign w:val="bottom"/>
          </w:tcPr>
          <w:p w14:paraId="5FE47D49" w14:textId="77777777" w:rsidR="004B413C" w:rsidRDefault="004B413C"/>
        </w:tc>
        <w:tc>
          <w:tcPr>
            <w:tcW w:w="280" w:type="dxa"/>
            <w:vAlign w:val="bottom"/>
          </w:tcPr>
          <w:p w14:paraId="5BA73588" w14:textId="77777777" w:rsidR="004B413C" w:rsidRDefault="004B413C"/>
        </w:tc>
        <w:tc>
          <w:tcPr>
            <w:tcW w:w="300" w:type="dxa"/>
            <w:vAlign w:val="bottom"/>
          </w:tcPr>
          <w:p w14:paraId="38BD7E58" w14:textId="77777777" w:rsidR="004B413C" w:rsidRDefault="004B413C"/>
        </w:tc>
        <w:tc>
          <w:tcPr>
            <w:tcW w:w="280" w:type="dxa"/>
            <w:vAlign w:val="bottom"/>
          </w:tcPr>
          <w:p w14:paraId="58A4CAF0" w14:textId="77777777" w:rsidR="004B413C" w:rsidRDefault="004B413C"/>
        </w:tc>
        <w:tc>
          <w:tcPr>
            <w:tcW w:w="300" w:type="dxa"/>
            <w:vAlign w:val="bottom"/>
          </w:tcPr>
          <w:p w14:paraId="450A3247" w14:textId="77777777" w:rsidR="004B413C" w:rsidRDefault="004B413C"/>
        </w:tc>
        <w:tc>
          <w:tcPr>
            <w:tcW w:w="280" w:type="dxa"/>
            <w:vAlign w:val="bottom"/>
          </w:tcPr>
          <w:p w14:paraId="3337A682" w14:textId="77777777" w:rsidR="004B413C" w:rsidRDefault="004B413C"/>
        </w:tc>
        <w:tc>
          <w:tcPr>
            <w:tcW w:w="300" w:type="dxa"/>
            <w:vAlign w:val="bottom"/>
          </w:tcPr>
          <w:p w14:paraId="78FBA576" w14:textId="77777777" w:rsidR="004B413C" w:rsidRDefault="004B413C"/>
        </w:tc>
        <w:tc>
          <w:tcPr>
            <w:tcW w:w="280" w:type="dxa"/>
            <w:vAlign w:val="bottom"/>
          </w:tcPr>
          <w:p w14:paraId="690790B5" w14:textId="77777777" w:rsidR="004B413C" w:rsidRDefault="004B413C"/>
        </w:tc>
        <w:tc>
          <w:tcPr>
            <w:tcW w:w="300" w:type="dxa"/>
            <w:vAlign w:val="bottom"/>
          </w:tcPr>
          <w:p w14:paraId="62475EDF" w14:textId="77777777" w:rsidR="004B413C" w:rsidRDefault="004B413C"/>
        </w:tc>
        <w:tc>
          <w:tcPr>
            <w:tcW w:w="280" w:type="dxa"/>
            <w:vAlign w:val="bottom"/>
          </w:tcPr>
          <w:p w14:paraId="670F7929" w14:textId="77777777" w:rsidR="004B413C" w:rsidRDefault="004B413C"/>
        </w:tc>
        <w:tc>
          <w:tcPr>
            <w:tcW w:w="300" w:type="dxa"/>
            <w:vAlign w:val="bottom"/>
          </w:tcPr>
          <w:p w14:paraId="57A8062A" w14:textId="77777777" w:rsidR="004B413C" w:rsidRDefault="004B413C"/>
        </w:tc>
        <w:tc>
          <w:tcPr>
            <w:tcW w:w="300" w:type="dxa"/>
            <w:vAlign w:val="bottom"/>
          </w:tcPr>
          <w:p w14:paraId="64016527" w14:textId="77777777" w:rsidR="004B413C" w:rsidRDefault="004B413C"/>
        </w:tc>
        <w:tc>
          <w:tcPr>
            <w:tcW w:w="280" w:type="dxa"/>
            <w:vAlign w:val="bottom"/>
          </w:tcPr>
          <w:p w14:paraId="24927897" w14:textId="77777777" w:rsidR="004B413C" w:rsidRDefault="004B413C"/>
        </w:tc>
        <w:tc>
          <w:tcPr>
            <w:tcW w:w="300" w:type="dxa"/>
            <w:vAlign w:val="bottom"/>
          </w:tcPr>
          <w:p w14:paraId="2228F028" w14:textId="77777777" w:rsidR="004B413C" w:rsidRDefault="004B413C"/>
        </w:tc>
        <w:tc>
          <w:tcPr>
            <w:tcW w:w="280" w:type="dxa"/>
            <w:vAlign w:val="bottom"/>
          </w:tcPr>
          <w:p w14:paraId="1791E3F5" w14:textId="77777777" w:rsidR="004B413C" w:rsidRDefault="004B413C"/>
        </w:tc>
        <w:tc>
          <w:tcPr>
            <w:tcW w:w="300" w:type="dxa"/>
            <w:vAlign w:val="bottom"/>
          </w:tcPr>
          <w:p w14:paraId="52E2F509" w14:textId="77777777" w:rsidR="004B413C" w:rsidRDefault="004B413C"/>
        </w:tc>
        <w:tc>
          <w:tcPr>
            <w:tcW w:w="280" w:type="dxa"/>
            <w:vAlign w:val="bottom"/>
          </w:tcPr>
          <w:p w14:paraId="67DF3B99" w14:textId="77777777" w:rsidR="004B413C" w:rsidRDefault="004B413C"/>
        </w:tc>
        <w:tc>
          <w:tcPr>
            <w:tcW w:w="300" w:type="dxa"/>
            <w:vAlign w:val="bottom"/>
          </w:tcPr>
          <w:p w14:paraId="79FE5AE8" w14:textId="77777777" w:rsidR="004B413C" w:rsidRDefault="004B413C"/>
        </w:tc>
        <w:tc>
          <w:tcPr>
            <w:tcW w:w="280" w:type="dxa"/>
            <w:vAlign w:val="bottom"/>
          </w:tcPr>
          <w:p w14:paraId="2DF27FED" w14:textId="77777777" w:rsidR="004B413C" w:rsidRDefault="004B413C"/>
        </w:tc>
        <w:tc>
          <w:tcPr>
            <w:tcW w:w="300" w:type="dxa"/>
            <w:vAlign w:val="bottom"/>
          </w:tcPr>
          <w:p w14:paraId="4B227480" w14:textId="77777777" w:rsidR="004B413C" w:rsidRDefault="004B413C"/>
        </w:tc>
        <w:tc>
          <w:tcPr>
            <w:tcW w:w="280" w:type="dxa"/>
            <w:vAlign w:val="bottom"/>
          </w:tcPr>
          <w:p w14:paraId="03DC1E55" w14:textId="77777777" w:rsidR="004B413C" w:rsidRDefault="004B413C"/>
        </w:tc>
        <w:tc>
          <w:tcPr>
            <w:tcW w:w="300" w:type="dxa"/>
            <w:vAlign w:val="bottom"/>
          </w:tcPr>
          <w:p w14:paraId="2E844F76" w14:textId="77777777" w:rsidR="004B413C" w:rsidRDefault="004B413C"/>
        </w:tc>
        <w:tc>
          <w:tcPr>
            <w:tcW w:w="280" w:type="dxa"/>
            <w:vAlign w:val="bottom"/>
          </w:tcPr>
          <w:p w14:paraId="24E93EA1" w14:textId="77777777" w:rsidR="004B413C" w:rsidRDefault="004B413C"/>
        </w:tc>
        <w:tc>
          <w:tcPr>
            <w:tcW w:w="300" w:type="dxa"/>
            <w:vAlign w:val="bottom"/>
          </w:tcPr>
          <w:p w14:paraId="23147B62" w14:textId="77777777" w:rsidR="004B413C" w:rsidRDefault="004B413C"/>
        </w:tc>
        <w:tc>
          <w:tcPr>
            <w:tcW w:w="280" w:type="dxa"/>
            <w:vAlign w:val="bottom"/>
          </w:tcPr>
          <w:p w14:paraId="63CE30B9" w14:textId="77777777" w:rsidR="004B413C" w:rsidRDefault="004B413C"/>
        </w:tc>
        <w:tc>
          <w:tcPr>
            <w:tcW w:w="300" w:type="dxa"/>
            <w:vAlign w:val="bottom"/>
          </w:tcPr>
          <w:p w14:paraId="7830060A" w14:textId="77777777" w:rsidR="004B413C" w:rsidRDefault="004B413C"/>
        </w:tc>
        <w:tc>
          <w:tcPr>
            <w:tcW w:w="280" w:type="dxa"/>
            <w:vAlign w:val="bottom"/>
          </w:tcPr>
          <w:p w14:paraId="6564AFDB" w14:textId="77777777" w:rsidR="004B413C" w:rsidRDefault="004B413C"/>
        </w:tc>
        <w:tc>
          <w:tcPr>
            <w:tcW w:w="300" w:type="dxa"/>
            <w:vAlign w:val="bottom"/>
          </w:tcPr>
          <w:p w14:paraId="62BB5912" w14:textId="77777777" w:rsidR="004B413C" w:rsidRDefault="004B413C"/>
        </w:tc>
        <w:tc>
          <w:tcPr>
            <w:tcW w:w="280" w:type="dxa"/>
            <w:vAlign w:val="bottom"/>
          </w:tcPr>
          <w:p w14:paraId="4854F2B0" w14:textId="77777777" w:rsidR="004B413C" w:rsidRDefault="004B413C"/>
        </w:tc>
        <w:tc>
          <w:tcPr>
            <w:tcW w:w="300" w:type="dxa"/>
            <w:vAlign w:val="bottom"/>
          </w:tcPr>
          <w:p w14:paraId="7DEF1A08" w14:textId="77777777" w:rsidR="004B413C" w:rsidRDefault="004B413C"/>
        </w:tc>
        <w:tc>
          <w:tcPr>
            <w:tcW w:w="280" w:type="dxa"/>
            <w:vAlign w:val="bottom"/>
          </w:tcPr>
          <w:p w14:paraId="58C6ABC7" w14:textId="77777777" w:rsidR="004B413C" w:rsidRDefault="004B413C"/>
        </w:tc>
        <w:tc>
          <w:tcPr>
            <w:tcW w:w="480" w:type="dxa"/>
            <w:vAlign w:val="bottom"/>
          </w:tcPr>
          <w:p w14:paraId="58B8C955" w14:textId="77777777" w:rsidR="004B413C" w:rsidRDefault="004B413C"/>
        </w:tc>
        <w:tc>
          <w:tcPr>
            <w:tcW w:w="0" w:type="dxa"/>
            <w:vAlign w:val="bottom"/>
          </w:tcPr>
          <w:p w14:paraId="4410AC21" w14:textId="77777777" w:rsidR="004B413C" w:rsidRDefault="004B413C">
            <w:pPr>
              <w:rPr>
                <w:sz w:val="1"/>
                <w:szCs w:val="1"/>
              </w:rPr>
            </w:pPr>
          </w:p>
        </w:tc>
      </w:tr>
      <w:tr w:rsidR="004B413C" w14:paraId="26B5A405" w14:textId="77777777">
        <w:trPr>
          <w:trHeight w:val="28"/>
        </w:trPr>
        <w:tc>
          <w:tcPr>
            <w:tcW w:w="180" w:type="dxa"/>
            <w:vAlign w:val="bottom"/>
          </w:tcPr>
          <w:p w14:paraId="265A3E66" w14:textId="77777777" w:rsidR="004B413C" w:rsidRDefault="004B413C">
            <w:pPr>
              <w:rPr>
                <w:sz w:val="2"/>
                <w:szCs w:val="2"/>
              </w:rPr>
            </w:pPr>
          </w:p>
        </w:tc>
        <w:tc>
          <w:tcPr>
            <w:tcW w:w="700" w:type="dxa"/>
            <w:vMerge/>
            <w:vAlign w:val="bottom"/>
          </w:tcPr>
          <w:p w14:paraId="6F18A299" w14:textId="77777777" w:rsidR="004B413C" w:rsidRDefault="004B413C">
            <w:pPr>
              <w:rPr>
                <w:sz w:val="2"/>
                <w:szCs w:val="2"/>
              </w:rPr>
            </w:pPr>
          </w:p>
        </w:tc>
        <w:tc>
          <w:tcPr>
            <w:tcW w:w="300" w:type="dxa"/>
            <w:vAlign w:val="bottom"/>
          </w:tcPr>
          <w:p w14:paraId="1F22B5BB" w14:textId="77777777" w:rsidR="004B413C" w:rsidRDefault="004B413C">
            <w:pPr>
              <w:rPr>
                <w:sz w:val="2"/>
                <w:szCs w:val="2"/>
              </w:rPr>
            </w:pPr>
          </w:p>
        </w:tc>
        <w:tc>
          <w:tcPr>
            <w:tcW w:w="280" w:type="dxa"/>
            <w:vAlign w:val="bottom"/>
          </w:tcPr>
          <w:p w14:paraId="11A27B03" w14:textId="77777777" w:rsidR="004B413C" w:rsidRDefault="004B413C">
            <w:pPr>
              <w:rPr>
                <w:sz w:val="2"/>
                <w:szCs w:val="2"/>
              </w:rPr>
            </w:pPr>
          </w:p>
        </w:tc>
        <w:tc>
          <w:tcPr>
            <w:tcW w:w="300" w:type="dxa"/>
            <w:vAlign w:val="bottom"/>
          </w:tcPr>
          <w:p w14:paraId="2155DEC9" w14:textId="77777777" w:rsidR="004B413C" w:rsidRDefault="004B413C">
            <w:pPr>
              <w:rPr>
                <w:sz w:val="2"/>
                <w:szCs w:val="2"/>
              </w:rPr>
            </w:pPr>
          </w:p>
        </w:tc>
        <w:tc>
          <w:tcPr>
            <w:tcW w:w="280" w:type="dxa"/>
            <w:vAlign w:val="bottom"/>
          </w:tcPr>
          <w:p w14:paraId="76507D70" w14:textId="77777777" w:rsidR="004B413C" w:rsidRDefault="004B413C">
            <w:pPr>
              <w:rPr>
                <w:sz w:val="2"/>
                <w:szCs w:val="2"/>
              </w:rPr>
            </w:pPr>
          </w:p>
        </w:tc>
        <w:tc>
          <w:tcPr>
            <w:tcW w:w="300" w:type="dxa"/>
            <w:vAlign w:val="bottom"/>
          </w:tcPr>
          <w:p w14:paraId="08E92947" w14:textId="77777777" w:rsidR="004B413C" w:rsidRDefault="004B413C">
            <w:pPr>
              <w:rPr>
                <w:sz w:val="2"/>
                <w:szCs w:val="2"/>
              </w:rPr>
            </w:pPr>
          </w:p>
        </w:tc>
        <w:tc>
          <w:tcPr>
            <w:tcW w:w="280" w:type="dxa"/>
            <w:vAlign w:val="bottom"/>
          </w:tcPr>
          <w:p w14:paraId="73E1385F" w14:textId="77777777" w:rsidR="004B413C" w:rsidRDefault="004B413C">
            <w:pPr>
              <w:rPr>
                <w:sz w:val="2"/>
                <w:szCs w:val="2"/>
              </w:rPr>
            </w:pPr>
          </w:p>
        </w:tc>
        <w:tc>
          <w:tcPr>
            <w:tcW w:w="300" w:type="dxa"/>
            <w:vAlign w:val="bottom"/>
          </w:tcPr>
          <w:p w14:paraId="223C7B77" w14:textId="77777777" w:rsidR="004B413C" w:rsidRDefault="004B413C">
            <w:pPr>
              <w:rPr>
                <w:sz w:val="2"/>
                <w:szCs w:val="2"/>
              </w:rPr>
            </w:pPr>
          </w:p>
        </w:tc>
        <w:tc>
          <w:tcPr>
            <w:tcW w:w="280" w:type="dxa"/>
            <w:vAlign w:val="bottom"/>
          </w:tcPr>
          <w:p w14:paraId="05594DE4" w14:textId="77777777" w:rsidR="004B413C" w:rsidRDefault="004B413C">
            <w:pPr>
              <w:rPr>
                <w:sz w:val="2"/>
                <w:szCs w:val="2"/>
              </w:rPr>
            </w:pPr>
          </w:p>
        </w:tc>
        <w:tc>
          <w:tcPr>
            <w:tcW w:w="300" w:type="dxa"/>
            <w:vAlign w:val="bottom"/>
          </w:tcPr>
          <w:p w14:paraId="4E0DC625" w14:textId="77777777" w:rsidR="004B413C" w:rsidRDefault="004B413C">
            <w:pPr>
              <w:rPr>
                <w:sz w:val="2"/>
                <w:szCs w:val="2"/>
              </w:rPr>
            </w:pPr>
          </w:p>
        </w:tc>
        <w:tc>
          <w:tcPr>
            <w:tcW w:w="280" w:type="dxa"/>
            <w:vAlign w:val="bottom"/>
          </w:tcPr>
          <w:p w14:paraId="01775AA1" w14:textId="77777777" w:rsidR="004B413C" w:rsidRDefault="004B413C">
            <w:pPr>
              <w:rPr>
                <w:sz w:val="2"/>
                <w:szCs w:val="2"/>
              </w:rPr>
            </w:pPr>
          </w:p>
        </w:tc>
        <w:tc>
          <w:tcPr>
            <w:tcW w:w="300" w:type="dxa"/>
            <w:vAlign w:val="bottom"/>
          </w:tcPr>
          <w:p w14:paraId="5ADC7627" w14:textId="77777777" w:rsidR="004B413C" w:rsidRDefault="004B413C">
            <w:pPr>
              <w:rPr>
                <w:sz w:val="2"/>
                <w:szCs w:val="2"/>
              </w:rPr>
            </w:pPr>
          </w:p>
        </w:tc>
        <w:tc>
          <w:tcPr>
            <w:tcW w:w="280" w:type="dxa"/>
            <w:vAlign w:val="bottom"/>
          </w:tcPr>
          <w:p w14:paraId="56ADA1B1" w14:textId="77777777" w:rsidR="004B413C" w:rsidRDefault="004B413C">
            <w:pPr>
              <w:rPr>
                <w:sz w:val="2"/>
                <w:szCs w:val="2"/>
              </w:rPr>
            </w:pPr>
          </w:p>
        </w:tc>
        <w:tc>
          <w:tcPr>
            <w:tcW w:w="300" w:type="dxa"/>
            <w:vAlign w:val="bottom"/>
          </w:tcPr>
          <w:p w14:paraId="5E20DB57" w14:textId="77777777" w:rsidR="004B413C" w:rsidRDefault="004B413C">
            <w:pPr>
              <w:rPr>
                <w:sz w:val="2"/>
                <w:szCs w:val="2"/>
              </w:rPr>
            </w:pPr>
          </w:p>
        </w:tc>
        <w:tc>
          <w:tcPr>
            <w:tcW w:w="280" w:type="dxa"/>
            <w:vAlign w:val="bottom"/>
          </w:tcPr>
          <w:p w14:paraId="2D8B82DB" w14:textId="77777777" w:rsidR="004B413C" w:rsidRDefault="004B413C">
            <w:pPr>
              <w:rPr>
                <w:sz w:val="2"/>
                <w:szCs w:val="2"/>
              </w:rPr>
            </w:pPr>
          </w:p>
        </w:tc>
        <w:tc>
          <w:tcPr>
            <w:tcW w:w="300" w:type="dxa"/>
            <w:vAlign w:val="bottom"/>
          </w:tcPr>
          <w:p w14:paraId="5C27D4C3" w14:textId="77777777" w:rsidR="004B413C" w:rsidRDefault="004B413C">
            <w:pPr>
              <w:rPr>
                <w:sz w:val="2"/>
                <w:szCs w:val="2"/>
              </w:rPr>
            </w:pPr>
          </w:p>
        </w:tc>
        <w:tc>
          <w:tcPr>
            <w:tcW w:w="280" w:type="dxa"/>
            <w:vAlign w:val="bottom"/>
          </w:tcPr>
          <w:p w14:paraId="7F1A286F" w14:textId="77777777" w:rsidR="004B413C" w:rsidRDefault="004B413C">
            <w:pPr>
              <w:rPr>
                <w:sz w:val="2"/>
                <w:szCs w:val="2"/>
              </w:rPr>
            </w:pPr>
          </w:p>
        </w:tc>
        <w:tc>
          <w:tcPr>
            <w:tcW w:w="300" w:type="dxa"/>
            <w:vAlign w:val="bottom"/>
          </w:tcPr>
          <w:p w14:paraId="298E243C" w14:textId="77777777" w:rsidR="004B413C" w:rsidRDefault="004B413C">
            <w:pPr>
              <w:rPr>
                <w:sz w:val="2"/>
                <w:szCs w:val="2"/>
              </w:rPr>
            </w:pPr>
          </w:p>
        </w:tc>
        <w:tc>
          <w:tcPr>
            <w:tcW w:w="280" w:type="dxa"/>
            <w:vAlign w:val="bottom"/>
          </w:tcPr>
          <w:p w14:paraId="4D10D9A7" w14:textId="77777777" w:rsidR="004B413C" w:rsidRDefault="004B413C">
            <w:pPr>
              <w:rPr>
                <w:sz w:val="2"/>
                <w:szCs w:val="2"/>
              </w:rPr>
            </w:pPr>
          </w:p>
        </w:tc>
        <w:tc>
          <w:tcPr>
            <w:tcW w:w="300" w:type="dxa"/>
            <w:vAlign w:val="bottom"/>
          </w:tcPr>
          <w:p w14:paraId="1A7ABCED" w14:textId="77777777" w:rsidR="004B413C" w:rsidRDefault="004B413C">
            <w:pPr>
              <w:rPr>
                <w:sz w:val="2"/>
                <w:szCs w:val="2"/>
              </w:rPr>
            </w:pPr>
          </w:p>
        </w:tc>
        <w:tc>
          <w:tcPr>
            <w:tcW w:w="300" w:type="dxa"/>
            <w:vAlign w:val="bottom"/>
          </w:tcPr>
          <w:p w14:paraId="71AEA118" w14:textId="77777777" w:rsidR="004B413C" w:rsidRDefault="004B413C">
            <w:pPr>
              <w:rPr>
                <w:sz w:val="2"/>
                <w:szCs w:val="2"/>
              </w:rPr>
            </w:pPr>
          </w:p>
        </w:tc>
        <w:tc>
          <w:tcPr>
            <w:tcW w:w="280" w:type="dxa"/>
            <w:vAlign w:val="bottom"/>
          </w:tcPr>
          <w:p w14:paraId="5366FD1E" w14:textId="77777777" w:rsidR="004B413C" w:rsidRDefault="004B413C">
            <w:pPr>
              <w:rPr>
                <w:sz w:val="2"/>
                <w:szCs w:val="2"/>
              </w:rPr>
            </w:pPr>
          </w:p>
        </w:tc>
        <w:tc>
          <w:tcPr>
            <w:tcW w:w="300" w:type="dxa"/>
            <w:vAlign w:val="bottom"/>
          </w:tcPr>
          <w:p w14:paraId="31095B37" w14:textId="77777777" w:rsidR="004B413C" w:rsidRDefault="004B413C">
            <w:pPr>
              <w:rPr>
                <w:sz w:val="2"/>
                <w:szCs w:val="2"/>
              </w:rPr>
            </w:pPr>
          </w:p>
        </w:tc>
        <w:tc>
          <w:tcPr>
            <w:tcW w:w="280" w:type="dxa"/>
            <w:vAlign w:val="bottom"/>
          </w:tcPr>
          <w:p w14:paraId="4EFD155C" w14:textId="77777777" w:rsidR="004B413C" w:rsidRDefault="004B413C">
            <w:pPr>
              <w:rPr>
                <w:sz w:val="2"/>
                <w:szCs w:val="2"/>
              </w:rPr>
            </w:pPr>
          </w:p>
        </w:tc>
        <w:tc>
          <w:tcPr>
            <w:tcW w:w="300" w:type="dxa"/>
            <w:vAlign w:val="bottom"/>
          </w:tcPr>
          <w:p w14:paraId="5E295618" w14:textId="77777777" w:rsidR="004B413C" w:rsidRDefault="004B413C">
            <w:pPr>
              <w:rPr>
                <w:sz w:val="2"/>
                <w:szCs w:val="2"/>
              </w:rPr>
            </w:pPr>
          </w:p>
        </w:tc>
        <w:tc>
          <w:tcPr>
            <w:tcW w:w="280" w:type="dxa"/>
            <w:vAlign w:val="bottom"/>
          </w:tcPr>
          <w:p w14:paraId="72D8B13B" w14:textId="77777777" w:rsidR="004B413C" w:rsidRDefault="004B413C">
            <w:pPr>
              <w:rPr>
                <w:sz w:val="2"/>
                <w:szCs w:val="2"/>
              </w:rPr>
            </w:pPr>
          </w:p>
        </w:tc>
        <w:tc>
          <w:tcPr>
            <w:tcW w:w="300" w:type="dxa"/>
            <w:vAlign w:val="bottom"/>
          </w:tcPr>
          <w:p w14:paraId="7E140E74" w14:textId="77777777" w:rsidR="004B413C" w:rsidRDefault="004B413C">
            <w:pPr>
              <w:rPr>
                <w:sz w:val="2"/>
                <w:szCs w:val="2"/>
              </w:rPr>
            </w:pPr>
          </w:p>
        </w:tc>
        <w:tc>
          <w:tcPr>
            <w:tcW w:w="280" w:type="dxa"/>
            <w:vAlign w:val="bottom"/>
          </w:tcPr>
          <w:p w14:paraId="627B793E" w14:textId="77777777" w:rsidR="004B413C" w:rsidRDefault="004B413C">
            <w:pPr>
              <w:rPr>
                <w:sz w:val="2"/>
                <w:szCs w:val="2"/>
              </w:rPr>
            </w:pPr>
          </w:p>
        </w:tc>
        <w:tc>
          <w:tcPr>
            <w:tcW w:w="300" w:type="dxa"/>
            <w:vAlign w:val="bottom"/>
          </w:tcPr>
          <w:p w14:paraId="35E7182A" w14:textId="77777777" w:rsidR="004B413C" w:rsidRDefault="004B413C">
            <w:pPr>
              <w:rPr>
                <w:sz w:val="2"/>
                <w:szCs w:val="2"/>
              </w:rPr>
            </w:pPr>
          </w:p>
        </w:tc>
        <w:tc>
          <w:tcPr>
            <w:tcW w:w="280" w:type="dxa"/>
            <w:vAlign w:val="bottom"/>
          </w:tcPr>
          <w:p w14:paraId="7D96D886" w14:textId="77777777" w:rsidR="004B413C" w:rsidRDefault="004B413C">
            <w:pPr>
              <w:rPr>
                <w:sz w:val="2"/>
                <w:szCs w:val="2"/>
              </w:rPr>
            </w:pPr>
          </w:p>
        </w:tc>
        <w:tc>
          <w:tcPr>
            <w:tcW w:w="300" w:type="dxa"/>
            <w:vAlign w:val="bottom"/>
          </w:tcPr>
          <w:p w14:paraId="1EFD81A5" w14:textId="77777777" w:rsidR="004B413C" w:rsidRDefault="004B413C">
            <w:pPr>
              <w:rPr>
                <w:sz w:val="2"/>
                <w:szCs w:val="2"/>
              </w:rPr>
            </w:pPr>
          </w:p>
        </w:tc>
        <w:tc>
          <w:tcPr>
            <w:tcW w:w="280" w:type="dxa"/>
            <w:vAlign w:val="bottom"/>
          </w:tcPr>
          <w:p w14:paraId="7E635F3E" w14:textId="77777777" w:rsidR="004B413C" w:rsidRDefault="004B413C">
            <w:pPr>
              <w:rPr>
                <w:sz w:val="2"/>
                <w:szCs w:val="2"/>
              </w:rPr>
            </w:pPr>
          </w:p>
        </w:tc>
        <w:tc>
          <w:tcPr>
            <w:tcW w:w="300" w:type="dxa"/>
            <w:vAlign w:val="bottom"/>
          </w:tcPr>
          <w:p w14:paraId="4549D897" w14:textId="77777777" w:rsidR="004B413C" w:rsidRDefault="004B413C">
            <w:pPr>
              <w:rPr>
                <w:sz w:val="2"/>
                <w:szCs w:val="2"/>
              </w:rPr>
            </w:pPr>
          </w:p>
        </w:tc>
        <w:tc>
          <w:tcPr>
            <w:tcW w:w="280" w:type="dxa"/>
            <w:vAlign w:val="bottom"/>
          </w:tcPr>
          <w:p w14:paraId="3D06F77E" w14:textId="77777777" w:rsidR="004B413C" w:rsidRDefault="004B413C">
            <w:pPr>
              <w:rPr>
                <w:sz w:val="2"/>
                <w:szCs w:val="2"/>
              </w:rPr>
            </w:pPr>
          </w:p>
        </w:tc>
        <w:tc>
          <w:tcPr>
            <w:tcW w:w="300" w:type="dxa"/>
            <w:vAlign w:val="bottom"/>
          </w:tcPr>
          <w:p w14:paraId="4F51600F" w14:textId="77777777" w:rsidR="004B413C" w:rsidRDefault="004B413C">
            <w:pPr>
              <w:rPr>
                <w:sz w:val="2"/>
                <w:szCs w:val="2"/>
              </w:rPr>
            </w:pPr>
          </w:p>
        </w:tc>
        <w:tc>
          <w:tcPr>
            <w:tcW w:w="280" w:type="dxa"/>
            <w:vAlign w:val="bottom"/>
          </w:tcPr>
          <w:p w14:paraId="7FDEFDA1" w14:textId="77777777" w:rsidR="004B413C" w:rsidRDefault="004B413C">
            <w:pPr>
              <w:rPr>
                <w:sz w:val="2"/>
                <w:szCs w:val="2"/>
              </w:rPr>
            </w:pPr>
          </w:p>
        </w:tc>
        <w:tc>
          <w:tcPr>
            <w:tcW w:w="300" w:type="dxa"/>
            <w:vAlign w:val="bottom"/>
          </w:tcPr>
          <w:p w14:paraId="28B5160E" w14:textId="77777777" w:rsidR="004B413C" w:rsidRDefault="004B413C">
            <w:pPr>
              <w:rPr>
                <w:sz w:val="2"/>
                <w:szCs w:val="2"/>
              </w:rPr>
            </w:pPr>
          </w:p>
        </w:tc>
        <w:tc>
          <w:tcPr>
            <w:tcW w:w="280" w:type="dxa"/>
            <w:vAlign w:val="bottom"/>
          </w:tcPr>
          <w:p w14:paraId="461BE7A2" w14:textId="77777777" w:rsidR="004B413C" w:rsidRDefault="004B413C">
            <w:pPr>
              <w:rPr>
                <w:sz w:val="2"/>
                <w:szCs w:val="2"/>
              </w:rPr>
            </w:pPr>
          </w:p>
        </w:tc>
        <w:tc>
          <w:tcPr>
            <w:tcW w:w="300" w:type="dxa"/>
            <w:vAlign w:val="bottom"/>
          </w:tcPr>
          <w:p w14:paraId="379215CF" w14:textId="77777777" w:rsidR="004B413C" w:rsidRDefault="004B413C">
            <w:pPr>
              <w:rPr>
                <w:sz w:val="2"/>
                <w:szCs w:val="2"/>
              </w:rPr>
            </w:pPr>
          </w:p>
        </w:tc>
        <w:tc>
          <w:tcPr>
            <w:tcW w:w="280" w:type="dxa"/>
            <w:vAlign w:val="bottom"/>
          </w:tcPr>
          <w:p w14:paraId="7A5B6583" w14:textId="77777777" w:rsidR="004B413C" w:rsidRDefault="004B413C">
            <w:pPr>
              <w:rPr>
                <w:sz w:val="2"/>
                <w:szCs w:val="2"/>
              </w:rPr>
            </w:pPr>
          </w:p>
        </w:tc>
        <w:tc>
          <w:tcPr>
            <w:tcW w:w="480" w:type="dxa"/>
            <w:vAlign w:val="bottom"/>
          </w:tcPr>
          <w:p w14:paraId="1F523F17" w14:textId="77777777" w:rsidR="004B413C" w:rsidRDefault="004B413C">
            <w:pPr>
              <w:rPr>
                <w:sz w:val="2"/>
                <w:szCs w:val="2"/>
              </w:rPr>
            </w:pPr>
          </w:p>
        </w:tc>
        <w:tc>
          <w:tcPr>
            <w:tcW w:w="0" w:type="dxa"/>
            <w:vAlign w:val="bottom"/>
          </w:tcPr>
          <w:p w14:paraId="314B096F" w14:textId="77777777" w:rsidR="004B413C" w:rsidRDefault="004B413C">
            <w:pPr>
              <w:spacing w:line="20" w:lineRule="exact"/>
              <w:rPr>
                <w:sz w:val="1"/>
                <w:szCs w:val="1"/>
              </w:rPr>
            </w:pPr>
          </w:p>
        </w:tc>
      </w:tr>
      <w:tr w:rsidR="004B413C" w14:paraId="4BF05EE1" w14:textId="77777777">
        <w:trPr>
          <w:trHeight w:val="143"/>
        </w:trPr>
        <w:tc>
          <w:tcPr>
            <w:tcW w:w="180" w:type="dxa"/>
            <w:vAlign w:val="bottom"/>
          </w:tcPr>
          <w:p w14:paraId="21620C3D" w14:textId="77777777" w:rsidR="004B413C" w:rsidRDefault="004B413C">
            <w:pPr>
              <w:rPr>
                <w:sz w:val="12"/>
                <w:szCs w:val="12"/>
              </w:rPr>
            </w:pPr>
          </w:p>
        </w:tc>
        <w:tc>
          <w:tcPr>
            <w:tcW w:w="700" w:type="dxa"/>
            <w:vAlign w:val="bottom"/>
          </w:tcPr>
          <w:p w14:paraId="497C5162" w14:textId="77777777" w:rsidR="004B413C" w:rsidRDefault="00EC2FEA">
            <w:pPr>
              <w:spacing w:line="143" w:lineRule="exact"/>
              <w:ind w:right="198"/>
              <w:jc w:val="right"/>
              <w:rPr>
                <w:sz w:val="20"/>
                <w:szCs w:val="20"/>
              </w:rPr>
            </w:pPr>
            <w:r>
              <w:rPr>
                <w:rFonts w:ascii="Arial" w:eastAsia="Arial" w:hAnsi="Arial" w:cs="Arial"/>
                <w:color w:val="4D4D4D"/>
                <w:sz w:val="16"/>
                <w:szCs w:val="16"/>
              </w:rPr>
              <w:t>2005</w:t>
            </w:r>
          </w:p>
        </w:tc>
        <w:tc>
          <w:tcPr>
            <w:tcW w:w="300" w:type="dxa"/>
            <w:vAlign w:val="bottom"/>
          </w:tcPr>
          <w:p w14:paraId="414AF28B" w14:textId="77777777" w:rsidR="004B413C" w:rsidRDefault="004B413C">
            <w:pPr>
              <w:rPr>
                <w:sz w:val="12"/>
                <w:szCs w:val="12"/>
              </w:rPr>
            </w:pPr>
          </w:p>
        </w:tc>
        <w:tc>
          <w:tcPr>
            <w:tcW w:w="280" w:type="dxa"/>
            <w:vAlign w:val="bottom"/>
          </w:tcPr>
          <w:p w14:paraId="7347A572" w14:textId="77777777" w:rsidR="004B413C" w:rsidRDefault="004B413C">
            <w:pPr>
              <w:rPr>
                <w:sz w:val="12"/>
                <w:szCs w:val="12"/>
              </w:rPr>
            </w:pPr>
          </w:p>
        </w:tc>
        <w:tc>
          <w:tcPr>
            <w:tcW w:w="300" w:type="dxa"/>
            <w:vAlign w:val="bottom"/>
          </w:tcPr>
          <w:p w14:paraId="1EA2F649" w14:textId="77777777" w:rsidR="004B413C" w:rsidRDefault="004B413C">
            <w:pPr>
              <w:rPr>
                <w:sz w:val="12"/>
                <w:szCs w:val="12"/>
              </w:rPr>
            </w:pPr>
          </w:p>
        </w:tc>
        <w:tc>
          <w:tcPr>
            <w:tcW w:w="280" w:type="dxa"/>
            <w:vAlign w:val="bottom"/>
          </w:tcPr>
          <w:p w14:paraId="6CCF0956" w14:textId="77777777" w:rsidR="004B413C" w:rsidRDefault="004B413C">
            <w:pPr>
              <w:rPr>
                <w:sz w:val="12"/>
                <w:szCs w:val="12"/>
              </w:rPr>
            </w:pPr>
          </w:p>
        </w:tc>
        <w:tc>
          <w:tcPr>
            <w:tcW w:w="300" w:type="dxa"/>
            <w:vAlign w:val="bottom"/>
          </w:tcPr>
          <w:p w14:paraId="5DA618A2" w14:textId="77777777" w:rsidR="004B413C" w:rsidRDefault="004B413C">
            <w:pPr>
              <w:rPr>
                <w:sz w:val="12"/>
                <w:szCs w:val="12"/>
              </w:rPr>
            </w:pPr>
          </w:p>
        </w:tc>
        <w:tc>
          <w:tcPr>
            <w:tcW w:w="280" w:type="dxa"/>
            <w:vAlign w:val="bottom"/>
          </w:tcPr>
          <w:p w14:paraId="480BEA60" w14:textId="77777777" w:rsidR="004B413C" w:rsidRDefault="004B413C">
            <w:pPr>
              <w:rPr>
                <w:sz w:val="12"/>
                <w:szCs w:val="12"/>
              </w:rPr>
            </w:pPr>
          </w:p>
        </w:tc>
        <w:tc>
          <w:tcPr>
            <w:tcW w:w="300" w:type="dxa"/>
            <w:vAlign w:val="bottom"/>
          </w:tcPr>
          <w:p w14:paraId="0C2B3175" w14:textId="77777777" w:rsidR="004B413C" w:rsidRDefault="004B413C">
            <w:pPr>
              <w:rPr>
                <w:sz w:val="12"/>
                <w:szCs w:val="12"/>
              </w:rPr>
            </w:pPr>
          </w:p>
        </w:tc>
        <w:tc>
          <w:tcPr>
            <w:tcW w:w="280" w:type="dxa"/>
            <w:vAlign w:val="bottom"/>
          </w:tcPr>
          <w:p w14:paraId="7014FB0A" w14:textId="77777777" w:rsidR="004B413C" w:rsidRDefault="004B413C">
            <w:pPr>
              <w:rPr>
                <w:sz w:val="12"/>
                <w:szCs w:val="12"/>
              </w:rPr>
            </w:pPr>
          </w:p>
        </w:tc>
        <w:tc>
          <w:tcPr>
            <w:tcW w:w="300" w:type="dxa"/>
            <w:vAlign w:val="bottom"/>
          </w:tcPr>
          <w:p w14:paraId="6FEFAEE8" w14:textId="77777777" w:rsidR="004B413C" w:rsidRDefault="004B413C">
            <w:pPr>
              <w:rPr>
                <w:sz w:val="12"/>
                <w:szCs w:val="12"/>
              </w:rPr>
            </w:pPr>
          </w:p>
        </w:tc>
        <w:tc>
          <w:tcPr>
            <w:tcW w:w="280" w:type="dxa"/>
            <w:vAlign w:val="bottom"/>
          </w:tcPr>
          <w:p w14:paraId="5915F949" w14:textId="77777777" w:rsidR="004B413C" w:rsidRDefault="004B413C">
            <w:pPr>
              <w:rPr>
                <w:sz w:val="12"/>
                <w:szCs w:val="12"/>
              </w:rPr>
            </w:pPr>
          </w:p>
        </w:tc>
        <w:tc>
          <w:tcPr>
            <w:tcW w:w="300" w:type="dxa"/>
            <w:vAlign w:val="bottom"/>
          </w:tcPr>
          <w:p w14:paraId="3B093ADD" w14:textId="77777777" w:rsidR="004B413C" w:rsidRDefault="004B413C">
            <w:pPr>
              <w:rPr>
                <w:sz w:val="12"/>
                <w:szCs w:val="12"/>
              </w:rPr>
            </w:pPr>
          </w:p>
        </w:tc>
        <w:tc>
          <w:tcPr>
            <w:tcW w:w="280" w:type="dxa"/>
            <w:vAlign w:val="bottom"/>
          </w:tcPr>
          <w:p w14:paraId="6C2405DA" w14:textId="77777777" w:rsidR="004B413C" w:rsidRDefault="004B413C">
            <w:pPr>
              <w:rPr>
                <w:sz w:val="12"/>
                <w:szCs w:val="12"/>
              </w:rPr>
            </w:pPr>
          </w:p>
        </w:tc>
        <w:tc>
          <w:tcPr>
            <w:tcW w:w="300" w:type="dxa"/>
            <w:vAlign w:val="bottom"/>
          </w:tcPr>
          <w:p w14:paraId="3D0166AB" w14:textId="77777777" w:rsidR="004B413C" w:rsidRDefault="004B413C">
            <w:pPr>
              <w:rPr>
                <w:sz w:val="12"/>
                <w:szCs w:val="12"/>
              </w:rPr>
            </w:pPr>
          </w:p>
        </w:tc>
        <w:tc>
          <w:tcPr>
            <w:tcW w:w="280" w:type="dxa"/>
            <w:vAlign w:val="bottom"/>
          </w:tcPr>
          <w:p w14:paraId="79CC8C4E" w14:textId="77777777" w:rsidR="004B413C" w:rsidRDefault="004B413C">
            <w:pPr>
              <w:rPr>
                <w:sz w:val="12"/>
                <w:szCs w:val="12"/>
              </w:rPr>
            </w:pPr>
          </w:p>
        </w:tc>
        <w:tc>
          <w:tcPr>
            <w:tcW w:w="300" w:type="dxa"/>
            <w:vAlign w:val="bottom"/>
          </w:tcPr>
          <w:p w14:paraId="372F728A" w14:textId="77777777" w:rsidR="004B413C" w:rsidRDefault="004B413C">
            <w:pPr>
              <w:rPr>
                <w:sz w:val="12"/>
                <w:szCs w:val="12"/>
              </w:rPr>
            </w:pPr>
          </w:p>
        </w:tc>
        <w:tc>
          <w:tcPr>
            <w:tcW w:w="280" w:type="dxa"/>
            <w:vAlign w:val="bottom"/>
          </w:tcPr>
          <w:p w14:paraId="3249E8AF" w14:textId="77777777" w:rsidR="004B413C" w:rsidRDefault="004B413C">
            <w:pPr>
              <w:rPr>
                <w:sz w:val="12"/>
                <w:szCs w:val="12"/>
              </w:rPr>
            </w:pPr>
          </w:p>
        </w:tc>
        <w:tc>
          <w:tcPr>
            <w:tcW w:w="300" w:type="dxa"/>
            <w:vAlign w:val="bottom"/>
          </w:tcPr>
          <w:p w14:paraId="58703F2A" w14:textId="77777777" w:rsidR="004B413C" w:rsidRDefault="004B413C">
            <w:pPr>
              <w:rPr>
                <w:sz w:val="12"/>
                <w:szCs w:val="12"/>
              </w:rPr>
            </w:pPr>
          </w:p>
        </w:tc>
        <w:tc>
          <w:tcPr>
            <w:tcW w:w="280" w:type="dxa"/>
            <w:vAlign w:val="bottom"/>
          </w:tcPr>
          <w:p w14:paraId="653413EF" w14:textId="77777777" w:rsidR="004B413C" w:rsidRDefault="004B413C">
            <w:pPr>
              <w:rPr>
                <w:sz w:val="12"/>
                <w:szCs w:val="12"/>
              </w:rPr>
            </w:pPr>
          </w:p>
        </w:tc>
        <w:tc>
          <w:tcPr>
            <w:tcW w:w="300" w:type="dxa"/>
            <w:vAlign w:val="bottom"/>
          </w:tcPr>
          <w:p w14:paraId="19EDA453" w14:textId="77777777" w:rsidR="004B413C" w:rsidRDefault="004B413C">
            <w:pPr>
              <w:rPr>
                <w:sz w:val="12"/>
                <w:szCs w:val="12"/>
              </w:rPr>
            </w:pPr>
          </w:p>
        </w:tc>
        <w:tc>
          <w:tcPr>
            <w:tcW w:w="300" w:type="dxa"/>
            <w:vAlign w:val="bottom"/>
          </w:tcPr>
          <w:p w14:paraId="4CC5B83A" w14:textId="77777777" w:rsidR="004B413C" w:rsidRDefault="004B413C">
            <w:pPr>
              <w:rPr>
                <w:sz w:val="12"/>
                <w:szCs w:val="12"/>
              </w:rPr>
            </w:pPr>
          </w:p>
        </w:tc>
        <w:tc>
          <w:tcPr>
            <w:tcW w:w="280" w:type="dxa"/>
            <w:vAlign w:val="bottom"/>
          </w:tcPr>
          <w:p w14:paraId="58396C20" w14:textId="77777777" w:rsidR="004B413C" w:rsidRDefault="004B413C">
            <w:pPr>
              <w:rPr>
                <w:sz w:val="12"/>
                <w:szCs w:val="12"/>
              </w:rPr>
            </w:pPr>
          </w:p>
        </w:tc>
        <w:tc>
          <w:tcPr>
            <w:tcW w:w="300" w:type="dxa"/>
            <w:vAlign w:val="bottom"/>
          </w:tcPr>
          <w:p w14:paraId="2DF5E669" w14:textId="77777777" w:rsidR="004B413C" w:rsidRDefault="004B413C">
            <w:pPr>
              <w:rPr>
                <w:sz w:val="12"/>
                <w:szCs w:val="12"/>
              </w:rPr>
            </w:pPr>
          </w:p>
        </w:tc>
        <w:tc>
          <w:tcPr>
            <w:tcW w:w="280" w:type="dxa"/>
            <w:vAlign w:val="bottom"/>
          </w:tcPr>
          <w:p w14:paraId="4D951B5E" w14:textId="77777777" w:rsidR="004B413C" w:rsidRDefault="004B413C">
            <w:pPr>
              <w:rPr>
                <w:sz w:val="12"/>
                <w:szCs w:val="12"/>
              </w:rPr>
            </w:pPr>
          </w:p>
        </w:tc>
        <w:tc>
          <w:tcPr>
            <w:tcW w:w="300" w:type="dxa"/>
            <w:vAlign w:val="bottom"/>
          </w:tcPr>
          <w:p w14:paraId="6C47BB17" w14:textId="77777777" w:rsidR="004B413C" w:rsidRDefault="004B413C">
            <w:pPr>
              <w:rPr>
                <w:sz w:val="12"/>
                <w:szCs w:val="12"/>
              </w:rPr>
            </w:pPr>
          </w:p>
        </w:tc>
        <w:tc>
          <w:tcPr>
            <w:tcW w:w="280" w:type="dxa"/>
            <w:vAlign w:val="bottom"/>
          </w:tcPr>
          <w:p w14:paraId="16E1484F" w14:textId="77777777" w:rsidR="004B413C" w:rsidRDefault="004B413C">
            <w:pPr>
              <w:rPr>
                <w:sz w:val="12"/>
                <w:szCs w:val="12"/>
              </w:rPr>
            </w:pPr>
          </w:p>
        </w:tc>
        <w:tc>
          <w:tcPr>
            <w:tcW w:w="300" w:type="dxa"/>
            <w:vAlign w:val="bottom"/>
          </w:tcPr>
          <w:p w14:paraId="5B9FC85A" w14:textId="77777777" w:rsidR="004B413C" w:rsidRDefault="004B413C">
            <w:pPr>
              <w:rPr>
                <w:sz w:val="12"/>
                <w:szCs w:val="12"/>
              </w:rPr>
            </w:pPr>
          </w:p>
        </w:tc>
        <w:tc>
          <w:tcPr>
            <w:tcW w:w="280" w:type="dxa"/>
            <w:vAlign w:val="bottom"/>
          </w:tcPr>
          <w:p w14:paraId="1BD613BE" w14:textId="77777777" w:rsidR="004B413C" w:rsidRDefault="004B413C">
            <w:pPr>
              <w:rPr>
                <w:sz w:val="12"/>
                <w:szCs w:val="12"/>
              </w:rPr>
            </w:pPr>
          </w:p>
        </w:tc>
        <w:tc>
          <w:tcPr>
            <w:tcW w:w="300" w:type="dxa"/>
            <w:vAlign w:val="bottom"/>
          </w:tcPr>
          <w:p w14:paraId="7EC01AD7" w14:textId="77777777" w:rsidR="004B413C" w:rsidRDefault="004B413C">
            <w:pPr>
              <w:rPr>
                <w:sz w:val="12"/>
                <w:szCs w:val="12"/>
              </w:rPr>
            </w:pPr>
          </w:p>
        </w:tc>
        <w:tc>
          <w:tcPr>
            <w:tcW w:w="280" w:type="dxa"/>
            <w:vAlign w:val="bottom"/>
          </w:tcPr>
          <w:p w14:paraId="2AD29A80" w14:textId="77777777" w:rsidR="004B413C" w:rsidRDefault="004B413C">
            <w:pPr>
              <w:rPr>
                <w:sz w:val="12"/>
                <w:szCs w:val="12"/>
              </w:rPr>
            </w:pPr>
          </w:p>
        </w:tc>
        <w:tc>
          <w:tcPr>
            <w:tcW w:w="300" w:type="dxa"/>
            <w:vAlign w:val="bottom"/>
          </w:tcPr>
          <w:p w14:paraId="6C7DE5A8" w14:textId="77777777" w:rsidR="004B413C" w:rsidRDefault="004B413C">
            <w:pPr>
              <w:rPr>
                <w:sz w:val="12"/>
                <w:szCs w:val="12"/>
              </w:rPr>
            </w:pPr>
          </w:p>
        </w:tc>
        <w:tc>
          <w:tcPr>
            <w:tcW w:w="280" w:type="dxa"/>
            <w:vAlign w:val="bottom"/>
          </w:tcPr>
          <w:p w14:paraId="34E050F9" w14:textId="77777777" w:rsidR="004B413C" w:rsidRDefault="004B413C">
            <w:pPr>
              <w:rPr>
                <w:sz w:val="12"/>
                <w:szCs w:val="12"/>
              </w:rPr>
            </w:pPr>
          </w:p>
        </w:tc>
        <w:tc>
          <w:tcPr>
            <w:tcW w:w="300" w:type="dxa"/>
            <w:vAlign w:val="bottom"/>
          </w:tcPr>
          <w:p w14:paraId="1C8F2C83" w14:textId="77777777" w:rsidR="004B413C" w:rsidRDefault="004B413C">
            <w:pPr>
              <w:rPr>
                <w:sz w:val="12"/>
                <w:szCs w:val="12"/>
              </w:rPr>
            </w:pPr>
          </w:p>
        </w:tc>
        <w:tc>
          <w:tcPr>
            <w:tcW w:w="280" w:type="dxa"/>
            <w:vAlign w:val="bottom"/>
          </w:tcPr>
          <w:p w14:paraId="3BAB5F14" w14:textId="77777777" w:rsidR="004B413C" w:rsidRDefault="004B413C">
            <w:pPr>
              <w:rPr>
                <w:sz w:val="12"/>
                <w:szCs w:val="12"/>
              </w:rPr>
            </w:pPr>
          </w:p>
        </w:tc>
        <w:tc>
          <w:tcPr>
            <w:tcW w:w="300" w:type="dxa"/>
            <w:vAlign w:val="bottom"/>
          </w:tcPr>
          <w:p w14:paraId="386B52AA" w14:textId="77777777" w:rsidR="004B413C" w:rsidRDefault="004B413C">
            <w:pPr>
              <w:rPr>
                <w:sz w:val="12"/>
                <w:szCs w:val="12"/>
              </w:rPr>
            </w:pPr>
          </w:p>
        </w:tc>
        <w:tc>
          <w:tcPr>
            <w:tcW w:w="280" w:type="dxa"/>
            <w:vAlign w:val="bottom"/>
          </w:tcPr>
          <w:p w14:paraId="084F19C7" w14:textId="77777777" w:rsidR="004B413C" w:rsidRDefault="004B413C">
            <w:pPr>
              <w:rPr>
                <w:sz w:val="12"/>
                <w:szCs w:val="12"/>
              </w:rPr>
            </w:pPr>
          </w:p>
        </w:tc>
        <w:tc>
          <w:tcPr>
            <w:tcW w:w="300" w:type="dxa"/>
            <w:vAlign w:val="bottom"/>
          </w:tcPr>
          <w:p w14:paraId="5D9CAED9" w14:textId="77777777" w:rsidR="004B413C" w:rsidRDefault="004B413C">
            <w:pPr>
              <w:rPr>
                <w:sz w:val="12"/>
                <w:szCs w:val="12"/>
              </w:rPr>
            </w:pPr>
          </w:p>
        </w:tc>
        <w:tc>
          <w:tcPr>
            <w:tcW w:w="280" w:type="dxa"/>
            <w:vAlign w:val="bottom"/>
          </w:tcPr>
          <w:p w14:paraId="5EECA694" w14:textId="77777777" w:rsidR="004B413C" w:rsidRDefault="004B413C">
            <w:pPr>
              <w:rPr>
                <w:sz w:val="12"/>
                <w:szCs w:val="12"/>
              </w:rPr>
            </w:pPr>
          </w:p>
        </w:tc>
        <w:tc>
          <w:tcPr>
            <w:tcW w:w="300" w:type="dxa"/>
            <w:vAlign w:val="bottom"/>
          </w:tcPr>
          <w:p w14:paraId="37BF5D40" w14:textId="77777777" w:rsidR="004B413C" w:rsidRDefault="004B413C">
            <w:pPr>
              <w:rPr>
                <w:sz w:val="12"/>
                <w:szCs w:val="12"/>
              </w:rPr>
            </w:pPr>
          </w:p>
        </w:tc>
        <w:tc>
          <w:tcPr>
            <w:tcW w:w="280" w:type="dxa"/>
            <w:vAlign w:val="bottom"/>
          </w:tcPr>
          <w:p w14:paraId="43691FCA" w14:textId="77777777" w:rsidR="004B413C" w:rsidRDefault="004B413C">
            <w:pPr>
              <w:rPr>
                <w:sz w:val="12"/>
                <w:szCs w:val="12"/>
              </w:rPr>
            </w:pPr>
          </w:p>
        </w:tc>
        <w:tc>
          <w:tcPr>
            <w:tcW w:w="480" w:type="dxa"/>
            <w:vMerge w:val="restart"/>
            <w:vAlign w:val="bottom"/>
          </w:tcPr>
          <w:p w14:paraId="32F5636C" w14:textId="77777777" w:rsidR="004B413C" w:rsidRDefault="00EC2FEA">
            <w:pPr>
              <w:jc w:val="right"/>
              <w:rPr>
                <w:sz w:val="20"/>
                <w:szCs w:val="20"/>
              </w:rPr>
            </w:pPr>
            <w:r>
              <w:rPr>
                <w:rFonts w:ascii="Arial" w:eastAsia="Arial" w:hAnsi="Arial" w:cs="Arial"/>
                <w:color w:val="1A1A1A"/>
                <w:sz w:val="16"/>
                <w:szCs w:val="16"/>
              </w:rPr>
              <w:t>C</w:t>
            </w:r>
          </w:p>
        </w:tc>
        <w:tc>
          <w:tcPr>
            <w:tcW w:w="0" w:type="dxa"/>
            <w:vAlign w:val="bottom"/>
          </w:tcPr>
          <w:p w14:paraId="0AF3F450" w14:textId="77777777" w:rsidR="004B413C" w:rsidRDefault="004B413C">
            <w:pPr>
              <w:rPr>
                <w:sz w:val="1"/>
                <w:szCs w:val="1"/>
              </w:rPr>
            </w:pPr>
          </w:p>
        </w:tc>
      </w:tr>
      <w:tr w:rsidR="004B413C" w14:paraId="3E2635A0" w14:textId="77777777">
        <w:trPr>
          <w:trHeight w:val="108"/>
        </w:trPr>
        <w:tc>
          <w:tcPr>
            <w:tcW w:w="180" w:type="dxa"/>
            <w:vAlign w:val="bottom"/>
          </w:tcPr>
          <w:p w14:paraId="5F74B1F5" w14:textId="77777777" w:rsidR="004B413C" w:rsidRDefault="004B413C">
            <w:pPr>
              <w:rPr>
                <w:sz w:val="9"/>
                <w:szCs w:val="9"/>
              </w:rPr>
            </w:pPr>
          </w:p>
        </w:tc>
        <w:tc>
          <w:tcPr>
            <w:tcW w:w="700" w:type="dxa"/>
            <w:vMerge w:val="restart"/>
            <w:vAlign w:val="bottom"/>
          </w:tcPr>
          <w:p w14:paraId="1ADBE424" w14:textId="77777777" w:rsidR="004B413C" w:rsidRDefault="00EC2FEA">
            <w:pPr>
              <w:spacing w:line="144" w:lineRule="exact"/>
              <w:ind w:right="198"/>
              <w:jc w:val="right"/>
              <w:rPr>
                <w:sz w:val="20"/>
                <w:szCs w:val="20"/>
              </w:rPr>
            </w:pPr>
            <w:r>
              <w:rPr>
                <w:rFonts w:ascii="Arial" w:eastAsia="Arial" w:hAnsi="Arial" w:cs="Arial"/>
                <w:color w:val="4D4D4D"/>
                <w:sz w:val="16"/>
                <w:szCs w:val="16"/>
              </w:rPr>
              <w:t>2010</w:t>
            </w:r>
          </w:p>
        </w:tc>
        <w:tc>
          <w:tcPr>
            <w:tcW w:w="300" w:type="dxa"/>
            <w:vAlign w:val="bottom"/>
          </w:tcPr>
          <w:p w14:paraId="00CBEE48" w14:textId="77777777" w:rsidR="004B413C" w:rsidRDefault="004B413C">
            <w:pPr>
              <w:rPr>
                <w:sz w:val="9"/>
                <w:szCs w:val="9"/>
              </w:rPr>
            </w:pPr>
          </w:p>
        </w:tc>
        <w:tc>
          <w:tcPr>
            <w:tcW w:w="280" w:type="dxa"/>
            <w:vAlign w:val="bottom"/>
          </w:tcPr>
          <w:p w14:paraId="2A80F249" w14:textId="77777777" w:rsidR="004B413C" w:rsidRDefault="004B413C">
            <w:pPr>
              <w:rPr>
                <w:sz w:val="9"/>
                <w:szCs w:val="9"/>
              </w:rPr>
            </w:pPr>
          </w:p>
        </w:tc>
        <w:tc>
          <w:tcPr>
            <w:tcW w:w="300" w:type="dxa"/>
            <w:vAlign w:val="bottom"/>
          </w:tcPr>
          <w:p w14:paraId="2FDBA1DB" w14:textId="77777777" w:rsidR="004B413C" w:rsidRDefault="004B413C">
            <w:pPr>
              <w:rPr>
                <w:sz w:val="9"/>
                <w:szCs w:val="9"/>
              </w:rPr>
            </w:pPr>
          </w:p>
        </w:tc>
        <w:tc>
          <w:tcPr>
            <w:tcW w:w="280" w:type="dxa"/>
            <w:vAlign w:val="bottom"/>
          </w:tcPr>
          <w:p w14:paraId="17DD0A8B" w14:textId="77777777" w:rsidR="004B413C" w:rsidRDefault="004B413C">
            <w:pPr>
              <w:rPr>
                <w:sz w:val="9"/>
                <w:szCs w:val="9"/>
              </w:rPr>
            </w:pPr>
          </w:p>
        </w:tc>
        <w:tc>
          <w:tcPr>
            <w:tcW w:w="300" w:type="dxa"/>
            <w:vAlign w:val="bottom"/>
          </w:tcPr>
          <w:p w14:paraId="15EA2644" w14:textId="77777777" w:rsidR="004B413C" w:rsidRDefault="004B413C">
            <w:pPr>
              <w:rPr>
                <w:sz w:val="9"/>
                <w:szCs w:val="9"/>
              </w:rPr>
            </w:pPr>
          </w:p>
        </w:tc>
        <w:tc>
          <w:tcPr>
            <w:tcW w:w="280" w:type="dxa"/>
            <w:vAlign w:val="bottom"/>
          </w:tcPr>
          <w:p w14:paraId="52CABD88" w14:textId="77777777" w:rsidR="004B413C" w:rsidRDefault="004B413C">
            <w:pPr>
              <w:rPr>
                <w:sz w:val="9"/>
                <w:szCs w:val="9"/>
              </w:rPr>
            </w:pPr>
          </w:p>
        </w:tc>
        <w:tc>
          <w:tcPr>
            <w:tcW w:w="300" w:type="dxa"/>
            <w:vAlign w:val="bottom"/>
          </w:tcPr>
          <w:p w14:paraId="46D5DCCA" w14:textId="77777777" w:rsidR="004B413C" w:rsidRDefault="004B413C">
            <w:pPr>
              <w:rPr>
                <w:sz w:val="9"/>
                <w:szCs w:val="9"/>
              </w:rPr>
            </w:pPr>
          </w:p>
        </w:tc>
        <w:tc>
          <w:tcPr>
            <w:tcW w:w="280" w:type="dxa"/>
            <w:vAlign w:val="bottom"/>
          </w:tcPr>
          <w:p w14:paraId="15841364" w14:textId="77777777" w:rsidR="004B413C" w:rsidRDefault="004B413C">
            <w:pPr>
              <w:rPr>
                <w:sz w:val="9"/>
                <w:szCs w:val="9"/>
              </w:rPr>
            </w:pPr>
          </w:p>
        </w:tc>
        <w:tc>
          <w:tcPr>
            <w:tcW w:w="300" w:type="dxa"/>
            <w:vAlign w:val="bottom"/>
          </w:tcPr>
          <w:p w14:paraId="06E8AD49" w14:textId="77777777" w:rsidR="004B413C" w:rsidRDefault="004B413C">
            <w:pPr>
              <w:rPr>
                <w:sz w:val="9"/>
                <w:szCs w:val="9"/>
              </w:rPr>
            </w:pPr>
          </w:p>
        </w:tc>
        <w:tc>
          <w:tcPr>
            <w:tcW w:w="280" w:type="dxa"/>
            <w:vAlign w:val="bottom"/>
          </w:tcPr>
          <w:p w14:paraId="274C87B6" w14:textId="77777777" w:rsidR="004B413C" w:rsidRDefault="004B413C">
            <w:pPr>
              <w:rPr>
                <w:sz w:val="9"/>
                <w:szCs w:val="9"/>
              </w:rPr>
            </w:pPr>
          </w:p>
        </w:tc>
        <w:tc>
          <w:tcPr>
            <w:tcW w:w="300" w:type="dxa"/>
            <w:vAlign w:val="bottom"/>
          </w:tcPr>
          <w:p w14:paraId="3DFF21D1" w14:textId="77777777" w:rsidR="004B413C" w:rsidRDefault="004B413C">
            <w:pPr>
              <w:rPr>
                <w:sz w:val="9"/>
                <w:szCs w:val="9"/>
              </w:rPr>
            </w:pPr>
          </w:p>
        </w:tc>
        <w:tc>
          <w:tcPr>
            <w:tcW w:w="280" w:type="dxa"/>
            <w:vAlign w:val="bottom"/>
          </w:tcPr>
          <w:p w14:paraId="7FC11A73" w14:textId="77777777" w:rsidR="004B413C" w:rsidRDefault="004B413C">
            <w:pPr>
              <w:rPr>
                <w:sz w:val="9"/>
                <w:szCs w:val="9"/>
              </w:rPr>
            </w:pPr>
          </w:p>
        </w:tc>
        <w:tc>
          <w:tcPr>
            <w:tcW w:w="300" w:type="dxa"/>
            <w:vAlign w:val="bottom"/>
          </w:tcPr>
          <w:p w14:paraId="2E20B194" w14:textId="77777777" w:rsidR="004B413C" w:rsidRDefault="004B413C">
            <w:pPr>
              <w:rPr>
                <w:sz w:val="9"/>
                <w:szCs w:val="9"/>
              </w:rPr>
            </w:pPr>
          </w:p>
        </w:tc>
        <w:tc>
          <w:tcPr>
            <w:tcW w:w="280" w:type="dxa"/>
            <w:vAlign w:val="bottom"/>
          </w:tcPr>
          <w:p w14:paraId="374941B9" w14:textId="77777777" w:rsidR="004B413C" w:rsidRDefault="004B413C">
            <w:pPr>
              <w:rPr>
                <w:sz w:val="9"/>
                <w:szCs w:val="9"/>
              </w:rPr>
            </w:pPr>
          </w:p>
        </w:tc>
        <w:tc>
          <w:tcPr>
            <w:tcW w:w="300" w:type="dxa"/>
            <w:vAlign w:val="bottom"/>
          </w:tcPr>
          <w:p w14:paraId="106B3093" w14:textId="77777777" w:rsidR="004B413C" w:rsidRDefault="004B413C">
            <w:pPr>
              <w:rPr>
                <w:sz w:val="9"/>
                <w:szCs w:val="9"/>
              </w:rPr>
            </w:pPr>
          </w:p>
        </w:tc>
        <w:tc>
          <w:tcPr>
            <w:tcW w:w="280" w:type="dxa"/>
            <w:vAlign w:val="bottom"/>
          </w:tcPr>
          <w:p w14:paraId="7B332D1F" w14:textId="77777777" w:rsidR="004B413C" w:rsidRDefault="004B413C">
            <w:pPr>
              <w:rPr>
                <w:sz w:val="9"/>
                <w:szCs w:val="9"/>
              </w:rPr>
            </w:pPr>
          </w:p>
        </w:tc>
        <w:tc>
          <w:tcPr>
            <w:tcW w:w="300" w:type="dxa"/>
            <w:vAlign w:val="bottom"/>
          </w:tcPr>
          <w:p w14:paraId="75570787" w14:textId="77777777" w:rsidR="004B413C" w:rsidRDefault="004B413C">
            <w:pPr>
              <w:rPr>
                <w:sz w:val="9"/>
                <w:szCs w:val="9"/>
              </w:rPr>
            </w:pPr>
          </w:p>
        </w:tc>
        <w:tc>
          <w:tcPr>
            <w:tcW w:w="280" w:type="dxa"/>
            <w:vAlign w:val="bottom"/>
          </w:tcPr>
          <w:p w14:paraId="26C8BD41" w14:textId="77777777" w:rsidR="004B413C" w:rsidRDefault="004B413C">
            <w:pPr>
              <w:rPr>
                <w:sz w:val="9"/>
                <w:szCs w:val="9"/>
              </w:rPr>
            </w:pPr>
          </w:p>
        </w:tc>
        <w:tc>
          <w:tcPr>
            <w:tcW w:w="300" w:type="dxa"/>
            <w:vAlign w:val="bottom"/>
          </w:tcPr>
          <w:p w14:paraId="7E114026" w14:textId="77777777" w:rsidR="004B413C" w:rsidRDefault="004B413C">
            <w:pPr>
              <w:rPr>
                <w:sz w:val="9"/>
                <w:szCs w:val="9"/>
              </w:rPr>
            </w:pPr>
          </w:p>
        </w:tc>
        <w:tc>
          <w:tcPr>
            <w:tcW w:w="300" w:type="dxa"/>
            <w:vAlign w:val="bottom"/>
          </w:tcPr>
          <w:p w14:paraId="76D6F454" w14:textId="77777777" w:rsidR="004B413C" w:rsidRDefault="004B413C">
            <w:pPr>
              <w:rPr>
                <w:sz w:val="9"/>
                <w:szCs w:val="9"/>
              </w:rPr>
            </w:pPr>
          </w:p>
        </w:tc>
        <w:tc>
          <w:tcPr>
            <w:tcW w:w="280" w:type="dxa"/>
            <w:vAlign w:val="bottom"/>
          </w:tcPr>
          <w:p w14:paraId="2F68248A" w14:textId="77777777" w:rsidR="004B413C" w:rsidRDefault="004B413C">
            <w:pPr>
              <w:rPr>
                <w:sz w:val="9"/>
                <w:szCs w:val="9"/>
              </w:rPr>
            </w:pPr>
          </w:p>
        </w:tc>
        <w:tc>
          <w:tcPr>
            <w:tcW w:w="300" w:type="dxa"/>
            <w:vAlign w:val="bottom"/>
          </w:tcPr>
          <w:p w14:paraId="494E9CDF" w14:textId="77777777" w:rsidR="004B413C" w:rsidRDefault="004B413C">
            <w:pPr>
              <w:rPr>
                <w:sz w:val="9"/>
                <w:szCs w:val="9"/>
              </w:rPr>
            </w:pPr>
          </w:p>
        </w:tc>
        <w:tc>
          <w:tcPr>
            <w:tcW w:w="280" w:type="dxa"/>
            <w:vAlign w:val="bottom"/>
          </w:tcPr>
          <w:p w14:paraId="67E4EF93" w14:textId="77777777" w:rsidR="004B413C" w:rsidRDefault="004B413C">
            <w:pPr>
              <w:rPr>
                <w:sz w:val="9"/>
                <w:szCs w:val="9"/>
              </w:rPr>
            </w:pPr>
          </w:p>
        </w:tc>
        <w:tc>
          <w:tcPr>
            <w:tcW w:w="300" w:type="dxa"/>
            <w:vAlign w:val="bottom"/>
          </w:tcPr>
          <w:p w14:paraId="54C7CF11" w14:textId="77777777" w:rsidR="004B413C" w:rsidRDefault="004B413C">
            <w:pPr>
              <w:rPr>
                <w:sz w:val="9"/>
                <w:szCs w:val="9"/>
              </w:rPr>
            </w:pPr>
          </w:p>
        </w:tc>
        <w:tc>
          <w:tcPr>
            <w:tcW w:w="280" w:type="dxa"/>
            <w:vAlign w:val="bottom"/>
          </w:tcPr>
          <w:p w14:paraId="105F91E6" w14:textId="77777777" w:rsidR="004B413C" w:rsidRDefault="004B413C">
            <w:pPr>
              <w:rPr>
                <w:sz w:val="9"/>
                <w:szCs w:val="9"/>
              </w:rPr>
            </w:pPr>
          </w:p>
        </w:tc>
        <w:tc>
          <w:tcPr>
            <w:tcW w:w="300" w:type="dxa"/>
            <w:vAlign w:val="bottom"/>
          </w:tcPr>
          <w:p w14:paraId="3D6CEC69" w14:textId="77777777" w:rsidR="004B413C" w:rsidRDefault="004B413C">
            <w:pPr>
              <w:rPr>
                <w:sz w:val="9"/>
                <w:szCs w:val="9"/>
              </w:rPr>
            </w:pPr>
          </w:p>
        </w:tc>
        <w:tc>
          <w:tcPr>
            <w:tcW w:w="280" w:type="dxa"/>
            <w:vAlign w:val="bottom"/>
          </w:tcPr>
          <w:p w14:paraId="16B65968" w14:textId="77777777" w:rsidR="004B413C" w:rsidRDefault="004B413C">
            <w:pPr>
              <w:rPr>
                <w:sz w:val="9"/>
                <w:szCs w:val="9"/>
              </w:rPr>
            </w:pPr>
          </w:p>
        </w:tc>
        <w:tc>
          <w:tcPr>
            <w:tcW w:w="300" w:type="dxa"/>
            <w:vAlign w:val="bottom"/>
          </w:tcPr>
          <w:p w14:paraId="6C90956A" w14:textId="77777777" w:rsidR="004B413C" w:rsidRDefault="004B413C">
            <w:pPr>
              <w:rPr>
                <w:sz w:val="9"/>
                <w:szCs w:val="9"/>
              </w:rPr>
            </w:pPr>
          </w:p>
        </w:tc>
        <w:tc>
          <w:tcPr>
            <w:tcW w:w="280" w:type="dxa"/>
            <w:vAlign w:val="bottom"/>
          </w:tcPr>
          <w:p w14:paraId="01C0EAEA" w14:textId="77777777" w:rsidR="004B413C" w:rsidRDefault="004B413C">
            <w:pPr>
              <w:rPr>
                <w:sz w:val="9"/>
                <w:szCs w:val="9"/>
              </w:rPr>
            </w:pPr>
          </w:p>
        </w:tc>
        <w:tc>
          <w:tcPr>
            <w:tcW w:w="300" w:type="dxa"/>
            <w:vAlign w:val="bottom"/>
          </w:tcPr>
          <w:p w14:paraId="6100B998" w14:textId="77777777" w:rsidR="004B413C" w:rsidRDefault="004B413C">
            <w:pPr>
              <w:rPr>
                <w:sz w:val="9"/>
                <w:szCs w:val="9"/>
              </w:rPr>
            </w:pPr>
          </w:p>
        </w:tc>
        <w:tc>
          <w:tcPr>
            <w:tcW w:w="280" w:type="dxa"/>
            <w:vAlign w:val="bottom"/>
          </w:tcPr>
          <w:p w14:paraId="73DCEAF6" w14:textId="77777777" w:rsidR="004B413C" w:rsidRDefault="004B413C">
            <w:pPr>
              <w:rPr>
                <w:sz w:val="9"/>
                <w:szCs w:val="9"/>
              </w:rPr>
            </w:pPr>
          </w:p>
        </w:tc>
        <w:tc>
          <w:tcPr>
            <w:tcW w:w="300" w:type="dxa"/>
            <w:vAlign w:val="bottom"/>
          </w:tcPr>
          <w:p w14:paraId="7D2EE20A" w14:textId="77777777" w:rsidR="004B413C" w:rsidRDefault="004B413C">
            <w:pPr>
              <w:rPr>
                <w:sz w:val="9"/>
                <w:szCs w:val="9"/>
              </w:rPr>
            </w:pPr>
          </w:p>
        </w:tc>
        <w:tc>
          <w:tcPr>
            <w:tcW w:w="280" w:type="dxa"/>
            <w:vAlign w:val="bottom"/>
          </w:tcPr>
          <w:p w14:paraId="0AA29172" w14:textId="77777777" w:rsidR="004B413C" w:rsidRDefault="004B413C">
            <w:pPr>
              <w:rPr>
                <w:sz w:val="9"/>
                <w:szCs w:val="9"/>
              </w:rPr>
            </w:pPr>
          </w:p>
        </w:tc>
        <w:tc>
          <w:tcPr>
            <w:tcW w:w="300" w:type="dxa"/>
            <w:vAlign w:val="bottom"/>
          </w:tcPr>
          <w:p w14:paraId="19B286FA" w14:textId="77777777" w:rsidR="004B413C" w:rsidRDefault="004B413C">
            <w:pPr>
              <w:rPr>
                <w:sz w:val="9"/>
                <w:szCs w:val="9"/>
              </w:rPr>
            </w:pPr>
          </w:p>
        </w:tc>
        <w:tc>
          <w:tcPr>
            <w:tcW w:w="280" w:type="dxa"/>
            <w:vAlign w:val="bottom"/>
          </w:tcPr>
          <w:p w14:paraId="70F0E003" w14:textId="77777777" w:rsidR="004B413C" w:rsidRDefault="004B413C">
            <w:pPr>
              <w:rPr>
                <w:sz w:val="9"/>
                <w:szCs w:val="9"/>
              </w:rPr>
            </w:pPr>
          </w:p>
        </w:tc>
        <w:tc>
          <w:tcPr>
            <w:tcW w:w="300" w:type="dxa"/>
            <w:vAlign w:val="bottom"/>
          </w:tcPr>
          <w:p w14:paraId="63CEBFF5" w14:textId="77777777" w:rsidR="004B413C" w:rsidRDefault="004B413C">
            <w:pPr>
              <w:rPr>
                <w:sz w:val="9"/>
                <w:szCs w:val="9"/>
              </w:rPr>
            </w:pPr>
          </w:p>
        </w:tc>
        <w:tc>
          <w:tcPr>
            <w:tcW w:w="280" w:type="dxa"/>
            <w:vAlign w:val="bottom"/>
          </w:tcPr>
          <w:p w14:paraId="0DA7175D" w14:textId="77777777" w:rsidR="004B413C" w:rsidRDefault="004B413C">
            <w:pPr>
              <w:rPr>
                <w:sz w:val="9"/>
                <w:szCs w:val="9"/>
              </w:rPr>
            </w:pPr>
          </w:p>
        </w:tc>
        <w:tc>
          <w:tcPr>
            <w:tcW w:w="300" w:type="dxa"/>
            <w:vAlign w:val="bottom"/>
          </w:tcPr>
          <w:p w14:paraId="5E37F9D7" w14:textId="77777777" w:rsidR="004B413C" w:rsidRDefault="004B413C">
            <w:pPr>
              <w:rPr>
                <w:sz w:val="9"/>
                <w:szCs w:val="9"/>
              </w:rPr>
            </w:pPr>
          </w:p>
        </w:tc>
        <w:tc>
          <w:tcPr>
            <w:tcW w:w="280" w:type="dxa"/>
            <w:vAlign w:val="bottom"/>
          </w:tcPr>
          <w:p w14:paraId="247889A5" w14:textId="77777777" w:rsidR="004B413C" w:rsidRDefault="004B413C">
            <w:pPr>
              <w:rPr>
                <w:sz w:val="9"/>
                <w:szCs w:val="9"/>
              </w:rPr>
            </w:pPr>
          </w:p>
        </w:tc>
        <w:tc>
          <w:tcPr>
            <w:tcW w:w="480" w:type="dxa"/>
            <w:vMerge/>
            <w:vAlign w:val="bottom"/>
          </w:tcPr>
          <w:p w14:paraId="3F453EEE" w14:textId="77777777" w:rsidR="004B413C" w:rsidRDefault="004B413C">
            <w:pPr>
              <w:rPr>
                <w:sz w:val="9"/>
                <w:szCs w:val="9"/>
              </w:rPr>
            </w:pPr>
          </w:p>
        </w:tc>
        <w:tc>
          <w:tcPr>
            <w:tcW w:w="0" w:type="dxa"/>
            <w:vAlign w:val="bottom"/>
          </w:tcPr>
          <w:p w14:paraId="5E8C0EF2" w14:textId="77777777" w:rsidR="004B413C" w:rsidRDefault="004B413C">
            <w:pPr>
              <w:rPr>
                <w:sz w:val="1"/>
                <w:szCs w:val="1"/>
              </w:rPr>
            </w:pPr>
          </w:p>
        </w:tc>
      </w:tr>
      <w:tr w:rsidR="004B413C" w14:paraId="3D17A487" w14:textId="77777777">
        <w:trPr>
          <w:trHeight w:val="36"/>
        </w:trPr>
        <w:tc>
          <w:tcPr>
            <w:tcW w:w="180" w:type="dxa"/>
            <w:vAlign w:val="bottom"/>
          </w:tcPr>
          <w:p w14:paraId="5AE4218D" w14:textId="77777777" w:rsidR="004B413C" w:rsidRDefault="004B413C">
            <w:pPr>
              <w:rPr>
                <w:sz w:val="3"/>
                <w:szCs w:val="3"/>
              </w:rPr>
            </w:pPr>
          </w:p>
        </w:tc>
        <w:tc>
          <w:tcPr>
            <w:tcW w:w="700" w:type="dxa"/>
            <w:vMerge/>
            <w:vAlign w:val="bottom"/>
          </w:tcPr>
          <w:p w14:paraId="7CE803AC" w14:textId="77777777" w:rsidR="004B413C" w:rsidRDefault="004B413C">
            <w:pPr>
              <w:rPr>
                <w:sz w:val="3"/>
                <w:szCs w:val="3"/>
              </w:rPr>
            </w:pPr>
          </w:p>
        </w:tc>
        <w:tc>
          <w:tcPr>
            <w:tcW w:w="300" w:type="dxa"/>
            <w:vAlign w:val="bottom"/>
          </w:tcPr>
          <w:p w14:paraId="6BE1DB70" w14:textId="77777777" w:rsidR="004B413C" w:rsidRDefault="004B413C">
            <w:pPr>
              <w:rPr>
                <w:sz w:val="3"/>
                <w:szCs w:val="3"/>
              </w:rPr>
            </w:pPr>
          </w:p>
        </w:tc>
        <w:tc>
          <w:tcPr>
            <w:tcW w:w="280" w:type="dxa"/>
            <w:vAlign w:val="bottom"/>
          </w:tcPr>
          <w:p w14:paraId="52AC3E90" w14:textId="77777777" w:rsidR="004B413C" w:rsidRDefault="004B413C">
            <w:pPr>
              <w:rPr>
                <w:sz w:val="3"/>
                <w:szCs w:val="3"/>
              </w:rPr>
            </w:pPr>
          </w:p>
        </w:tc>
        <w:tc>
          <w:tcPr>
            <w:tcW w:w="300" w:type="dxa"/>
            <w:vAlign w:val="bottom"/>
          </w:tcPr>
          <w:p w14:paraId="34E9034A" w14:textId="77777777" w:rsidR="004B413C" w:rsidRDefault="004B413C">
            <w:pPr>
              <w:rPr>
                <w:sz w:val="3"/>
                <w:szCs w:val="3"/>
              </w:rPr>
            </w:pPr>
          </w:p>
        </w:tc>
        <w:tc>
          <w:tcPr>
            <w:tcW w:w="280" w:type="dxa"/>
            <w:vAlign w:val="bottom"/>
          </w:tcPr>
          <w:p w14:paraId="6A2FF3B7" w14:textId="77777777" w:rsidR="004B413C" w:rsidRDefault="004B413C">
            <w:pPr>
              <w:rPr>
                <w:sz w:val="3"/>
                <w:szCs w:val="3"/>
              </w:rPr>
            </w:pPr>
          </w:p>
        </w:tc>
        <w:tc>
          <w:tcPr>
            <w:tcW w:w="300" w:type="dxa"/>
            <w:vAlign w:val="bottom"/>
          </w:tcPr>
          <w:p w14:paraId="4CA59869" w14:textId="77777777" w:rsidR="004B413C" w:rsidRDefault="004B413C">
            <w:pPr>
              <w:rPr>
                <w:sz w:val="3"/>
                <w:szCs w:val="3"/>
              </w:rPr>
            </w:pPr>
          </w:p>
        </w:tc>
        <w:tc>
          <w:tcPr>
            <w:tcW w:w="280" w:type="dxa"/>
            <w:vAlign w:val="bottom"/>
          </w:tcPr>
          <w:p w14:paraId="07D4C153" w14:textId="77777777" w:rsidR="004B413C" w:rsidRDefault="004B413C">
            <w:pPr>
              <w:rPr>
                <w:sz w:val="3"/>
                <w:szCs w:val="3"/>
              </w:rPr>
            </w:pPr>
          </w:p>
        </w:tc>
        <w:tc>
          <w:tcPr>
            <w:tcW w:w="300" w:type="dxa"/>
            <w:vAlign w:val="bottom"/>
          </w:tcPr>
          <w:p w14:paraId="08094414" w14:textId="77777777" w:rsidR="004B413C" w:rsidRDefault="004B413C">
            <w:pPr>
              <w:rPr>
                <w:sz w:val="3"/>
                <w:szCs w:val="3"/>
              </w:rPr>
            </w:pPr>
          </w:p>
        </w:tc>
        <w:tc>
          <w:tcPr>
            <w:tcW w:w="280" w:type="dxa"/>
            <w:vAlign w:val="bottom"/>
          </w:tcPr>
          <w:p w14:paraId="66856C36" w14:textId="77777777" w:rsidR="004B413C" w:rsidRDefault="004B413C">
            <w:pPr>
              <w:rPr>
                <w:sz w:val="3"/>
                <w:szCs w:val="3"/>
              </w:rPr>
            </w:pPr>
          </w:p>
        </w:tc>
        <w:tc>
          <w:tcPr>
            <w:tcW w:w="300" w:type="dxa"/>
            <w:vAlign w:val="bottom"/>
          </w:tcPr>
          <w:p w14:paraId="27952F42" w14:textId="77777777" w:rsidR="004B413C" w:rsidRDefault="004B413C">
            <w:pPr>
              <w:rPr>
                <w:sz w:val="3"/>
                <w:szCs w:val="3"/>
              </w:rPr>
            </w:pPr>
          </w:p>
        </w:tc>
        <w:tc>
          <w:tcPr>
            <w:tcW w:w="280" w:type="dxa"/>
            <w:vAlign w:val="bottom"/>
          </w:tcPr>
          <w:p w14:paraId="2142B013" w14:textId="77777777" w:rsidR="004B413C" w:rsidRDefault="004B413C">
            <w:pPr>
              <w:rPr>
                <w:sz w:val="3"/>
                <w:szCs w:val="3"/>
              </w:rPr>
            </w:pPr>
          </w:p>
        </w:tc>
        <w:tc>
          <w:tcPr>
            <w:tcW w:w="300" w:type="dxa"/>
            <w:vAlign w:val="bottom"/>
          </w:tcPr>
          <w:p w14:paraId="16698C1E" w14:textId="77777777" w:rsidR="004B413C" w:rsidRDefault="004B413C">
            <w:pPr>
              <w:rPr>
                <w:sz w:val="3"/>
                <w:szCs w:val="3"/>
              </w:rPr>
            </w:pPr>
          </w:p>
        </w:tc>
        <w:tc>
          <w:tcPr>
            <w:tcW w:w="280" w:type="dxa"/>
            <w:vAlign w:val="bottom"/>
          </w:tcPr>
          <w:p w14:paraId="6A310BC0" w14:textId="77777777" w:rsidR="004B413C" w:rsidRDefault="004B413C">
            <w:pPr>
              <w:rPr>
                <w:sz w:val="3"/>
                <w:szCs w:val="3"/>
              </w:rPr>
            </w:pPr>
          </w:p>
        </w:tc>
        <w:tc>
          <w:tcPr>
            <w:tcW w:w="300" w:type="dxa"/>
            <w:vAlign w:val="bottom"/>
          </w:tcPr>
          <w:p w14:paraId="769CAF12" w14:textId="77777777" w:rsidR="004B413C" w:rsidRDefault="004B413C">
            <w:pPr>
              <w:rPr>
                <w:sz w:val="3"/>
                <w:szCs w:val="3"/>
              </w:rPr>
            </w:pPr>
          </w:p>
        </w:tc>
        <w:tc>
          <w:tcPr>
            <w:tcW w:w="280" w:type="dxa"/>
            <w:vAlign w:val="bottom"/>
          </w:tcPr>
          <w:p w14:paraId="73F53C13" w14:textId="77777777" w:rsidR="004B413C" w:rsidRDefault="004B413C">
            <w:pPr>
              <w:rPr>
                <w:sz w:val="3"/>
                <w:szCs w:val="3"/>
              </w:rPr>
            </w:pPr>
          </w:p>
        </w:tc>
        <w:tc>
          <w:tcPr>
            <w:tcW w:w="300" w:type="dxa"/>
            <w:vAlign w:val="bottom"/>
          </w:tcPr>
          <w:p w14:paraId="220E8C88" w14:textId="77777777" w:rsidR="004B413C" w:rsidRDefault="004B413C">
            <w:pPr>
              <w:rPr>
                <w:sz w:val="3"/>
                <w:szCs w:val="3"/>
              </w:rPr>
            </w:pPr>
          </w:p>
        </w:tc>
        <w:tc>
          <w:tcPr>
            <w:tcW w:w="280" w:type="dxa"/>
            <w:vAlign w:val="bottom"/>
          </w:tcPr>
          <w:p w14:paraId="2331F8FA" w14:textId="77777777" w:rsidR="004B413C" w:rsidRDefault="004B413C">
            <w:pPr>
              <w:rPr>
                <w:sz w:val="3"/>
                <w:szCs w:val="3"/>
              </w:rPr>
            </w:pPr>
          </w:p>
        </w:tc>
        <w:tc>
          <w:tcPr>
            <w:tcW w:w="300" w:type="dxa"/>
            <w:vAlign w:val="bottom"/>
          </w:tcPr>
          <w:p w14:paraId="4F2951CE" w14:textId="77777777" w:rsidR="004B413C" w:rsidRDefault="004B413C">
            <w:pPr>
              <w:rPr>
                <w:sz w:val="3"/>
                <w:szCs w:val="3"/>
              </w:rPr>
            </w:pPr>
          </w:p>
        </w:tc>
        <w:tc>
          <w:tcPr>
            <w:tcW w:w="280" w:type="dxa"/>
            <w:vAlign w:val="bottom"/>
          </w:tcPr>
          <w:p w14:paraId="7F343482" w14:textId="77777777" w:rsidR="004B413C" w:rsidRDefault="004B413C">
            <w:pPr>
              <w:rPr>
                <w:sz w:val="3"/>
                <w:szCs w:val="3"/>
              </w:rPr>
            </w:pPr>
          </w:p>
        </w:tc>
        <w:tc>
          <w:tcPr>
            <w:tcW w:w="300" w:type="dxa"/>
            <w:vAlign w:val="bottom"/>
          </w:tcPr>
          <w:p w14:paraId="10CF55EB" w14:textId="77777777" w:rsidR="004B413C" w:rsidRDefault="004B413C">
            <w:pPr>
              <w:rPr>
                <w:sz w:val="3"/>
                <w:szCs w:val="3"/>
              </w:rPr>
            </w:pPr>
          </w:p>
        </w:tc>
        <w:tc>
          <w:tcPr>
            <w:tcW w:w="300" w:type="dxa"/>
            <w:vAlign w:val="bottom"/>
          </w:tcPr>
          <w:p w14:paraId="7D1FC10E" w14:textId="77777777" w:rsidR="004B413C" w:rsidRDefault="004B413C">
            <w:pPr>
              <w:rPr>
                <w:sz w:val="3"/>
                <w:szCs w:val="3"/>
              </w:rPr>
            </w:pPr>
          </w:p>
        </w:tc>
        <w:tc>
          <w:tcPr>
            <w:tcW w:w="280" w:type="dxa"/>
            <w:vAlign w:val="bottom"/>
          </w:tcPr>
          <w:p w14:paraId="463E2820" w14:textId="77777777" w:rsidR="004B413C" w:rsidRDefault="004B413C">
            <w:pPr>
              <w:rPr>
                <w:sz w:val="3"/>
                <w:szCs w:val="3"/>
              </w:rPr>
            </w:pPr>
          </w:p>
        </w:tc>
        <w:tc>
          <w:tcPr>
            <w:tcW w:w="300" w:type="dxa"/>
            <w:vAlign w:val="bottom"/>
          </w:tcPr>
          <w:p w14:paraId="59963F25" w14:textId="77777777" w:rsidR="004B413C" w:rsidRDefault="004B413C">
            <w:pPr>
              <w:rPr>
                <w:sz w:val="3"/>
                <w:szCs w:val="3"/>
              </w:rPr>
            </w:pPr>
          </w:p>
        </w:tc>
        <w:tc>
          <w:tcPr>
            <w:tcW w:w="280" w:type="dxa"/>
            <w:vAlign w:val="bottom"/>
          </w:tcPr>
          <w:p w14:paraId="74016161" w14:textId="77777777" w:rsidR="004B413C" w:rsidRDefault="004B413C">
            <w:pPr>
              <w:rPr>
                <w:sz w:val="3"/>
                <w:szCs w:val="3"/>
              </w:rPr>
            </w:pPr>
          </w:p>
        </w:tc>
        <w:tc>
          <w:tcPr>
            <w:tcW w:w="300" w:type="dxa"/>
            <w:vAlign w:val="bottom"/>
          </w:tcPr>
          <w:p w14:paraId="7401B880" w14:textId="77777777" w:rsidR="004B413C" w:rsidRDefault="004B413C">
            <w:pPr>
              <w:rPr>
                <w:sz w:val="3"/>
                <w:szCs w:val="3"/>
              </w:rPr>
            </w:pPr>
          </w:p>
        </w:tc>
        <w:tc>
          <w:tcPr>
            <w:tcW w:w="280" w:type="dxa"/>
            <w:vAlign w:val="bottom"/>
          </w:tcPr>
          <w:p w14:paraId="011006DB" w14:textId="77777777" w:rsidR="004B413C" w:rsidRDefault="004B413C">
            <w:pPr>
              <w:rPr>
                <w:sz w:val="3"/>
                <w:szCs w:val="3"/>
              </w:rPr>
            </w:pPr>
          </w:p>
        </w:tc>
        <w:tc>
          <w:tcPr>
            <w:tcW w:w="300" w:type="dxa"/>
            <w:vAlign w:val="bottom"/>
          </w:tcPr>
          <w:p w14:paraId="5EE3B8E1" w14:textId="77777777" w:rsidR="004B413C" w:rsidRDefault="004B413C">
            <w:pPr>
              <w:rPr>
                <w:sz w:val="3"/>
                <w:szCs w:val="3"/>
              </w:rPr>
            </w:pPr>
          </w:p>
        </w:tc>
        <w:tc>
          <w:tcPr>
            <w:tcW w:w="280" w:type="dxa"/>
            <w:vAlign w:val="bottom"/>
          </w:tcPr>
          <w:p w14:paraId="613867DA" w14:textId="77777777" w:rsidR="004B413C" w:rsidRDefault="004B413C">
            <w:pPr>
              <w:rPr>
                <w:sz w:val="3"/>
                <w:szCs w:val="3"/>
              </w:rPr>
            </w:pPr>
          </w:p>
        </w:tc>
        <w:tc>
          <w:tcPr>
            <w:tcW w:w="300" w:type="dxa"/>
            <w:vAlign w:val="bottom"/>
          </w:tcPr>
          <w:p w14:paraId="4BF512E0" w14:textId="77777777" w:rsidR="004B413C" w:rsidRDefault="004B413C">
            <w:pPr>
              <w:rPr>
                <w:sz w:val="3"/>
                <w:szCs w:val="3"/>
              </w:rPr>
            </w:pPr>
          </w:p>
        </w:tc>
        <w:tc>
          <w:tcPr>
            <w:tcW w:w="280" w:type="dxa"/>
            <w:vAlign w:val="bottom"/>
          </w:tcPr>
          <w:p w14:paraId="13E1FECF" w14:textId="77777777" w:rsidR="004B413C" w:rsidRDefault="004B413C">
            <w:pPr>
              <w:rPr>
                <w:sz w:val="3"/>
                <w:szCs w:val="3"/>
              </w:rPr>
            </w:pPr>
          </w:p>
        </w:tc>
        <w:tc>
          <w:tcPr>
            <w:tcW w:w="300" w:type="dxa"/>
            <w:vAlign w:val="bottom"/>
          </w:tcPr>
          <w:p w14:paraId="5FF90019" w14:textId="77777777" w:rsidR="004B413C" w:rsidRDefault="004B413C">
            <w:pPr>
              <w:rPr>
                <w:sz w:val="3"/>
                <w:szCs w:val="3"/>
              </w:rPr>
            </w:pPr>
          </w:p>
        </w:tc>
        <w:tc>
          <w:tcPr>
            <w:tcW w:w="280" w:type="dxa"/>
            <w:vAlign w:val="bottom"/>
          </w:tcPr>
          <w:p w14:paraId="6E85A20F" w14:textId="77777777" w:rsidR="004B413C" w:rsidRDefault="004B413C">
            <w:pPr>
              <w:rPr>
                <w:sz w:val="3"/>
                <w:szCs w:val="3"/>
              </w:rPr>
            </w:pPr>
          </w:p>
        </w:tc>
        <w:tc>
          <w:tcPr>
            <w:tcW w:w="300" w:type="dxa"/>
            <w:vAlign w:val="bottom"/>
          </w:tcPr>
          <w:p w14:paraId="17A717A2" w14:textId="77777777" w:rsidR="004B413C" w:rsidRDefault="004B413C">
            <w:pPr>
              <w:rPr>
                <w:sz w:val="3"/>
                <w:szCs w:val="3"/>
              </w:rPr>
            </w:pPr>
          </w:p>
        </w:tc>
        <w:tc>
          <w:tcPr>
            <w:tcW w:w="280" w:type="dxa"/>
            <w:vAlign w:val="bottom"/>
          </w:tcPr>
          <w:p w14:paraId="004250D6" w14:textId="77777777" w:rsidR="004B413C" w:rsidRDefault="004B413C">
            <w:pPr>
              <w:rPr>
                <w:sz w:val="3"/>
                <w:szCs w:val="3"/>
              </w:rPr>
            </w:pPr>
          </w:p>
        </w:tc>
        <w:tc>
          <w:tcPr>
            <w:tcW w:w="300" w:type="dxa"/>
            <w:vAlign w:val="bottom"/>
          </w:tcPr>
          <w:p w14:paraId="0B23D0F3" w14:textId="77777777" w:rsidR="004B413C" w:rsidRDefault="004B413C">
            <w:pPr>
              <w:rPr>
                <w:sz w:val="3"/>
                <w:szCs w:val="3"/>
              </w:rPr>
            </w:pPr>
          </w:p>
        </w:tc>
        <w:tc>
          <w:tcPr>
            <w:tcW w:w="280" w:type="dxa"/>
            <w:vAlign w:val="bottom"/>
          </w:tcPr>
          <w:p w14:paraId="7813BE63" w14:textId="77777777" w:rsidR="004B413C" w:rsidRDefault="004B413C">
            <w:pPr>
              <w:rPr>
                <w:sz w:val="3"/>
                <w:szCs w:val="3"/>
              </w:rPr>
            </w:pPr>
          </w:p>
        </w:tc>
        <w:tc>
          <w:tcPr>
            <w:tcW w:w="300" w:type="dxa"/>
            <w:vAlign w:val="bottom"/>
          </w:tcPr>
          <w:p w14:paraId="287BC874" w14:textId="77777777" w:rsidR="004B413C" w:rsidRDefault="004B413C">
            <w:pPr>
              <w:rPr>
                <w:sz w:val="3"/>
                <w:szCs w:val="3"/>
              </w:rPr>
            </w:pPr>
          </w:p>
        </w:tc>
        <w:tc>
          <w:tcPr>
            <w:tcW w:w="280" w:type="dxa"/>
            <w:vAlign w:val="bottom"/>
          </w:tcPr>
          <w:p w14:paraId="2FC5D572" w14:textId="77777777" w:rsidR="004B413C" w:rsidRDefault="004B413C">
            <w:pPr>
              <w:rPr>
                <w:sz w:val="3"/>
                <w:szCs w:val="3"/>
              </w:rPr>
            </w:pPr>
          </w:p>
        </w:tc>
        <w:tc>
          <w:tcPr>
            <w:tcW w:w="300" w:type="dxa"/>
            <w:vAlign w:val="bottom"/>
          </w:tcPr>
          <w:p w14:paraId="539A3EF2" w14:textId="77777777" w:rsidR="004B413C" w:rsidRDefault="004B413C">
            <w:pPr>
              <w:rPr>
                <w:sz w:val="3"/>
                <w:szCs w:val="3"/>
              </w:rPr>
            </w:pPr>
          </w:p>
        </w:tc>
        <w:tc>
          <w:tcPr>
            <w:tcW w:w="280" w:type="dxa"/>
            <w:vAlign w:val="bottom"/>
          </w:tcPr>
          <w:p w14:paraId="5F6D9D28" w14:textId="77777777" w:rsidR="004B413C" w:rsidRDefault="004B413C">
            <w:pPr>
              <w:rPr>
                <w:sz w:val="3"/>
                <w:szCs w:val="3"/>
              </w:rPr>
            </w:pPr>
          </w:p>
        </w:tc>
        <w:tc>
          <w:tcPr>
            <w:tcW w:w="480" w:type="dxa"/>
            <w:vAlign w:val="bottom"/>
          </w:tcPr>
          <w:p w14:paraId="0B33002B" w14:textId="77777777" w:rsidR="004B413C" w:rsidRDefault="004B413C">
            <w:pPr>
              <w:rPr>
                <w:sz w:val="3"/>
                <w:szCs w:val="3"/>
              </w:rPr>
            </w:pPr>
          </w:p>
        </w:tc>
        <w:tc>
          <w:tcPr>
            <w:tcW w:w="0" w:type="dxa"/>
            <w:vAlign w:val="bottom"/>
          </w:tcPr>
          <w:p w14:paraId="3E9A3608" w14:textId="77777777" w:rsidR="004B413C" w:rsidRDefault="004B413C">
            <w:pPr>
              <w:spacing w:line="20" w:lineRule="exact"/>
              <w:rPr>
                <w:sz w:val="1"/>
                <w:szCs w:val="1"/>
              </w:rPr>
            </w:pPr>
          </w:p>
        </w:tc>
      </w:tr>
      <w:tr w:rsidR="004B413C" w14:paraId="695C669C" w14:textId="77777777">
        <w:trPr>
          <w:trHeight w:val="186"/>
        </w:trPr>
        <w:tc>
          <w:tcPr>
            <w:tcW w:w="180" w:type="dxa"/>
            <w:vAlign w:val="bottom"/>
          </w:tcPr>
          <w:p w14:paraId="4F0F9DCB" w14:textId="77777777" w:rsidR="004B413C" w:rsidRDefault="004B413C">
            <w:pPr>
              <w:rPr>
                <w:sz w:val="16"/>
                <w:szCs w:val="16"/>
              </w:rPr>
            </w:pPr>
          </w:p>
        </w:tc>
        <w:tc>
          <w:tcPr>
            <w:tcW w:w="700" w:type="dxa"/>
            <w:vAlign w:val="bottom"/>
          </w:tcPr>
          <w:p w14:paraId="25254AEA" w14:textId="77777777" w:rsidR="004B413C" w:rsidRDefault="00EC2FEA">
            <w:pPr>
              <w:ind w:right="198"/>
              <w:jc w:val="right"/>
              <w:rPr>
                <w:sz w:val="20"/>
                <w:szCs w:val="20"/>
              </w:rPr>
            </w:pPr>
            <w:r>
              <w:rPr>
                <w:rFonts w:ascii="Arial" w:eastAsia="Arial" w:hAnsi="Arial" w:cs="Arial"/>
                <w:color w:val="4D4D4D"/>
                <w:sz w:val="16"/>
                <w:szCs w:val="16"/>
              </w:rPr>
              <w:t>2015</w:t>
            </w:r>
          </w:p>
        </w:tc>
        <w:tc>
          <w:tcPr>
            <w:tcW w:w="300" w:type="dxa"/>
            <w:vAlign w:val="bottom"/>
          </w:tcPr>
          <w:p w14:paraId="22B7C881" w14:textId="77777777" w:rsidR="004B413C" w:rsidRDefault="004B413C">
            <w:pPr>
              <w:rPr>
                <w:sz w:val="16"/>
                <w:szCs w:val="16"/>
              </w:rPr>
            </w:pPr>
          </w:p>
        </w:tc>
        <w:tc>
          <w:tcPr>
            <w:tcW w:w="280" w:type="dxa"/>
            <w:vAlign w:val="bottom"/>
          </w:tcPr>
          <w:p w14:paraId="7F93BA00" w14:textId="77777777" w:rsidR="004B413C" w:rsidRDefault="004B413C">
            <w:pPr>
              <w:rPr>
                <w:sz w:val="16"/>
                <w:szCs w:val="16"/>
              </w:rPr>
            </w:pPr>
          </w:p>
        </w:tc>
        <w:tc>
          <w:tcPr>
            <w:tcW w:w="300" w:type="dxa"/>
            <w:vAlign w:val="bottom"/>
          </w:tcPr>
          <w:p w14:paraId="61539A98" w14:textId="77777777" w:rsidR="004B413C" w:rsidRDefault="004B413C">
            <w:pPr>
              <w:rPr>
                <w:sz w:val="16"/>
                <w:szCs w:val="16"/>
              </w:rPr>
            </w:pPr>
          </w:p>
        </w:tc>
        <w:tc>
          <w:tcPr>
            <w:tcW w:w="280" w:type="dxa"/>
            <w:vAlign w:val="bottom"/>
          </w:tcPr>
          <w:p w14:paraId="5F5E9827" w14:textId="77777777" w:rsidR="004B413C" w:rsidRDefault="004B413C">
            <w:pPr>
              <w:rPr>
                <w:sz w:val="16"/>
                <w:szCs w:val="16"/>
              </w:rPr>
            </w:pPr>
          </w:p>
        </w:tc>
        <w:tc>
          <w:tcPr>
            <w:tcW w:w="300" w:type="dxa"/>
            <w:vAlign w:val="bottom"/>
          </w:tcPr>
          <w:p w14:paraId="4AFFEF54" w14:textId="77777777" w:rsidR="004B413C" w:rsidRDefault="004B413C">
            <w:pPr>
              <w:rPr>
                <w:sz w:val="16"/>
                <w:szCs w:val="16"/>
              </w:rPr>
            </w:pPr>
          </w:p>
        </w:tc>
        <w:tc>
          <w:tcPr>
            <w:tcW w:w="280" w:type="dxa"/>
            <w:vAlign w:val="bottom"/>
          </w:tcPr>
          <w:p w14:paraId="578D3737" w14:textId="77777777" w:rsidR="004B413C" w:rsidRDefault="004B413C">
            <w:pPr>
              <w:rPr>
                <w:sz w:val="16"/>
                <w:szCs w:val="16"/>
              </w:rPr>
            </w:pPr>
          </w:p>
        </w:tc>
        <w:tc>
          <w:tcPr>
            <w:tcW w:w="300" w:type="dxa"/>
            <w:vAlign w:val="bottom"/>
          </w:tcPr>
          <w:p w14:paraId="5F8C20AE" w14:textId="77777777" w:rsidR="004B413C" w:rsidRDefault="004B413C">
            <w:pPr>
              <w:rPr>
                <w:sz w:val="16"/>
                <w:szCs w:val="16"/>
              </w:rPr>
            </w:pPr>
          </w:p>
        </w:tc>
        <w:tc>
          <w:tcPr>
            <w:tcW w:w="280" w:type="dxa"/>
            <w:vAlign w:val="bottom"/>
          </w:tcPr>
          <w:p w14:paraId="1DCE9C0A" w14:textId="77777777" w:rsidR="004B413C" w:rsidRDefault="004B413C">
            <w:pPr>
              <w:rPr>
                <w:sz w:val="16"/>
                <w:szCs w:val="16"/>
              </w:rPr>
            </w:pPr>
          </w:p>
        </w:tc>
        <w:tc>
          <w:tcPr>
            <w:tcW w:w="300" w:type="dxa"/>
            <w:vAlign w:val="bottom"/>
          </w:tcPr>
          <w:p w14:paraId="1A44E388" w14:textId="77777777" w:rsidR="004B413C" w:rsidRDefault="004B413C">
            <w:pPr>
              <w:rPr>
                <w:sz w:val="16"/>
                <w:szCs w:val="16"/>
              </w:rPr>
            </w:pPr>
          </w:p>
        </w:tc>
        <w:tc>
          <w:tcPr>
            <w:tcW w:w="280" w:type="dxa"/>
            <w:vAlign w:val="bottom"/>
          </w:tcPr>
          <w:p w14:paraId="5FD99F36" w14:textId="77777777" w:rsidR="004B413C" w:rsidRDefault="004B413C">
            <w:pPr>
              <w:rPr>
                <w:sz w:val="16"/>
                <w:szCs w:val="16"/>
              </w:rPr>
            </w:pPr>
          </w:p>
        </w:tc>
        <w:tc>
          <w:tcPr>
            <w:tcW w:w="300" w:type="dxa"/>
            <w:vAlign w:val="bottom"/>
          </w:tcPr>
          <w:p w14:paraId="3ABDCD68" w14:textId="77777777" w:rsidR="004B413C" w:rsidRDefault="004B413C">
            <w:pPr>
              <w:rPr>
                <w:sz w:val="16"/>
                <w:szCs w:val="16"/>
              </w:rPr>
            </w:pPr>
          </w:p>
        </w:tc>
        <w:tc>
          <w:tcPr>
            <w:tcW w:w="280" w:type="dxa"/>
            <w:vAlign w:val="bottom"/>
          </w:tcPr>
          <w:p w14:paraId="1E7DF31D" w14:textId="77777777" w:rsidR="004B413C" w:rsidRDefault="004B413C">
            <w:pPr>
              <w:rPr>
                <w:sz w:val="16"/>
                <w:szCs w:val="16"/>
              </w:rPr>
            </w:pPr>
          </w:p>
        </w:tc>
        <w:tc>
          <w:tcPr>
            <w:tcW w:w="300" w:type="dxa"/>
            <w:vAlign w:val="bottom"/>
          </w:tcPr>
          <w:p w14:paraId="60E45B54" w14:textId="77777777" w:rsidR="004B413C" w:rsidRDefault="004B413C">
            <w:pPr>
              <w:rPr>
                <w:sz w:val="16"/>
                <w:szCs w:val="16"/>
              </w:rPr>
            </w:pPr>
          </w:p>
        </w:tc>
        <w:tc>
          <w:tcPr>
            <w:tcW w:w="280" w:type="dxa"/>
            <w:vAlign w:val="bottom"/>
          </w:tcPr>
          <w:p w14:paraId="33907D68" w14:textId="77777777" w:rsidR="004B413C" w:rsidRDefault="004B413C">
            <w:pPr>
              <w:rPr>
                <w:sz w:val="16"/>
                <w:szCs w:val="16"/>
              </w:rPr>
            </w:pPr>
          </w:p>
        </w:tc>
        <w:tc>
          <w:tcPr>
            <w:tcW w:w="300" w:type="dxa"/>
            <w:vAlign w:val="bottom"/>
          </w:tcPr>
          <w:p w14:paraId="4927DB18" w14:textId="77777777" w:rsidR="004B413C" w:rsidRDefault="004B413C">
            <w:pPr>
              <w:rPr>
                <w:sz w:val="16"/>
                <w:szCs w:val="16"/>
              </w:rPr>
            </w:pPr>
          </w:p>
        </w:tc>
        <w:tc>
          <w:tcPr>
            <w:tcW w:w="280" w:type="dxa"/>
            <w:vAlign w:val="bottom"/>
          </w:tcPr>
          <w:p w14:paraId="190CF92B" w14:textId="77777777" w:rsidR="004B413C" w:rsidRDefault="004B413C">
            <w:pPr>
              <w:rPr>
                <w:sz w:val="16"/>
                <w:szCs w:val="16"/>
              </w:rPr>
            </w:pPr>
          </w:p>
        </w:tc>
        <w:tc>
          <w:tcPr>
            <w:tcW w:w="300" w:type="dxa"/>
            <w:vAlign w:val="bottom"/>
          </w:tcPr>
          <w:p w14:paraId="21BFAB1C" w14:textId="77777777" w:rsidR="004B413C" w:rsidRDefault="004B413C">
            <w:pPr>
              <w:rPr>
                <w:sz w:val="16"/>
                <w:szCs w:val="16"/>
              </w:rPr>
            </w:pPr>
          </w:p>
        </w:tc>
        <w:tc>
          <w:tcPr>
            <w:tcW w:w="280" w:type="dxa"/>
            <w:vAlign w:val="bottom"/>
          </w:tcPr>
          <w:p w14:paraId="51140565" w14:textId="77777777" w:rsidR="004B413C" w:rsidRDefault="004B413C">
            <w:pPr>
              <w:rPr>
                <w:sz w:val="16"/>
                <w:szCs w:val="16"/>
              </w:rPr>
            </w:pPr>
          </w:p>
        </w:tc>
        <w:tc>
          <w:tcPr>
            <w:tcW w:w="300" w:type="dxa"/>
            <w:vAlign w:val="bottom"/>
          </w:tcPr>
          <w:p w14:paraId="081FE4B0" w14:textId="77777777" w:rsidR="004B413C" w:rsidRDefault="004B413C">
            <w:pPr>
              <w:rPr>
                <w:sz w:val="16"/>
                <w:szCs w:val="16"/>
              </w:rPr>
            </w:pPr>
          </w:p>
        </w:tc>
        <w:tc>
          <w:tcPr>
            <w:tcW w:w="300" w:type="dxa"/>
            <w:vAlign w:val="bottom"/>
          </w:tcPr>
          <w:p w14:paraId="4A94E41E" w14:textId="77777777" w:rsidR="004B413C" w:rsidRDefault="004B413C">
            <w:pPr>
              <w:rPr>
                <w:sz w:val="16"/>
                <w:szCs w:val="16"/>
              </w:rPr>
            </w:pPr>
          </w:p>
        </w:tc>
        <w:tc>
          <w:tcPr>
            <w:tcW w:w="280" w:type="dxa"/>
            <w:vAlign w:val="bottom"/>
          </w:tcPr>
          <w:p w14:paraId="4D0024DF" w14:textId="77777777" w:rsidR="004B413C" w:rsidRDefault="004B413C">
            <w:pPr>
              <w:rPr>
                <w:sz w:val="16"/>
                <w:szCs w:val="16"/>
              </w:rPr>
            </w:pPr>
          </w:p>
        </w:tc>
        <w:tc>
          <w:tcPr>
            <w:tcW w:w="300" w:type="dxa"/>
            <w:vAlign w:val="bottom"/>
          </w:tcPr>
          <w:p w14:paraId="19934DEA" w14:textId="77777777" w:rsidR="004B413C" w:rsidRDefault="004B413C">
            <w:pPr>
              <w:rPr>
                <w:sz w:val="16"/>
                <w:szCs w:val="16"/>
              </w:rPr>
            </w:pPr>
          </w:p>
        </w:tc>
        <w:tc>
          <w:tcPr>
            <w:tcW w:w="280" w:type="dxa"/>
            <w:vAlign w:val="bottom"/>
          </w:tcPr>
          <w:p w14:paraId="4320C7C0" w14:textId="77777777" w:rsidR="004B413C" w:rsidRDefault="004B413C">
            <w:pPr>
              <w:rPr>
                <w:sz w:val="16"/>
                <w:szCs w:val="16"/>
              </w:rPr>
            </w:pPr>
          </w:p>
        </w:tc>
        <w:tc>
          <w:tcPr>
            <w:tcW w:w="300" w:type="dxa"/>
            <w:vAlign w:val="bottom"/>
          </w:tcPr>
          <w:p w14:paraId="5B9BDE00" w14:textId="77777777" w:rsidR="004B413C" w:rsidRDefault="004B413C">
            <w:pPr>
              <w:rPr>
                <w:sz w:val="16"/>
                <w:szCs w:val="16"/>
              </w:rPr>
            </w:pPr>
          </w:p>
        </w:tc>
        <w:tc>
          <w:tcPr>
            <w:tcW w:w="280" w:type="dxa"/>
            <w:vAlign w:val="bottom"/>
          </w:tcPr>
          <w:p w14:paraId="05A08A42" w14:textId="77777777" w:rsidR="004B413C" w:rsidRDefault="004B413C">
            <w:pPr>
              <w:rPr>
                <w:sz w:val="16"/>
                <w:szCs w:val="16"/>
              </w:rPr>
            </w:pPr>
          </w:p>
        </w:tc>
        <w:tc>
          <w:tcPr>
            <w:tcW w:w="300" w:type="dxa"/>
            <w:vAlign w:val="bottom"/>
          </w:tcPr>
          <w:p w14:paraId="7AE4BACC" w14:textId="77777777" w:rsidR="004B413C" w:rsidRDefault="004B413C">
            <w:pPr>
              <w:rPr>
                <w:sz w:val="16"/>
                <w:szCs w:val="16"/>
              </w:rPr>
            </w:pPr>
          </w:p>
        </w:tc>
        <w:tc>
          <w:tcPr>
            <w:tcW w:w="280" w:type="dxa"/>
            <w:vAlign w:val="bottom"/>
          </w:tcPr>
          <w:p w14:paraId="33DF267C" w14:textId="77777777" w:rsidR="004B413C" w:rsidRDefault="004B413C">
            <w:pPr>
              <w:rPr>
                <w:sz w:val="16"/>
                <w:szCs w:val="16"/>
              </w:rPr>
            </w:pPr>
          </w:p>
        </w:tc>
        <w:tc>
          <w:tcPr>
            <w:tcW w:w="300" w:type="dxa"/>
            <w:vAlign w:val="bottom"/>
          </w:tcPr>
          <w:p w14:paraId="12D43EFD" w14:textId="77777777" w:rsidR="004B413C" w:rsidRDefault="004B413C">
            <w:pPr>
              <w:rPr>
                <w:sz w:val="16"/>
                <w:szCs w:val="16"/>
              </w:rPr>
            </w:pPr>
          </w:p>
        </w:tc>
        <w:tc>
          <w:tcPr>
            <w:tcW w:w="280" w:type="dxa"/>
            <w:vAlign w:val="bottom"/>
          </w:tcPr>
          <w:p w14:paraId="73811E83" w14:textId="77777777" w:rsidR="004B413C" w:rsidRDefault="004B413C">
            <w:pPr>
              <w:rPr>
                <w:sz w:val="16"/>
                <w:szCs w:val="16"/>
              </w:rPr>
            </w:pPr>
          </w:p>
        </w:tc>
        <w:tc>
          <w:tcPr>
            <w:tcW w:w="300" w:type="dxa"/>
            <w:vAlign w:val="bottom"/>
          </w:tcPr>
          <w:p w14:paraId="3B7C870B" w14:textId="77777777" w:rsidR="004B413C" w:rsidRDefault="004B413C">
            <w:pPr>
              <w:rPr>
                <w:sz w:val="16"/>
                <w:szCs w:val="16"/>
              </w:rPr>
            </w:pPr>
          </w:p>
        </w:tc>
        <w:tc>
          <w:tcPr>
            <w:tcW w:w="280" w:type="dxa"/>
            <w:vAlign w:val="bottom"/>
          </w:tcPr>
          <w:p w14:paraId="335589CA" w14:textId="77777777" w:rsidR="004B413C" w:rsidRDefault="004B413C">
            <w:pPr>
              <w:rPr>
                <w:sz w:val="16"/>
                <w:szCs w:val="16"/>
              </w:rPr>
            </w:pPr>
          </w:p>
        </w:tc>
        <w:tc>
          <w:tcPr>
            <w:tcW w:w="300" w:type="dxa"/>
            <w:vAlign w:val="bottom"/>
          </w:tcPr>
          <w:p w14:paraId="7393C739" w14:textId="77777777" w:rsidR="004B413C" w:rsidRDefault="004B413C">
            <w:pPr>
              <w:rPr>
                <w:sz w:val="16"/>
                <w:szCs w:val="16"/>
              </w:rPr>
            </w:pPr>
          </w:p>
        </w:tc>
        <w:tc>
          <w:tcPr>
            <w:tcW w:w="280" w:type="dxa"/>
            <w:vAlign w:val="bottom"/>
          </w:tcPr>
          <w:p w14:paraId="074EC26F" w14:textId="77777777" w:rsidR="004B413C" w:rsidRDefault="004B413C">
            <w:pPr>
              <w:rPr>
                <w:sz w:val="16"/>
                <w:szCs w:val="16"/>
              </w:rPr>
            </w:pPr>
          </w:p>
        </w:tc>
        <w:tc>
          <w:tcPr>
            <w:tcW w:w="300" w:type="dxa"/>
            <w:vAlign w:val="bottom"/>
          </w:tcPr>
          <w:p w14:paraId="7385BF03" w14:textId="77777777" w:rsidR="004B413C" w:rsidRDefault="004B413C">
            <w:pPr>
              <w:rPr>
                <w:sz w:val="16"/>
                <w:szCs w:val="16"/>
              </w:rPr>
            </w:pPr>
          </w:p>
        </w:tc>
        <w:tc>
          <w:tcPr>
            <w:tcW w:w="280" w:type="dxa"/>
            <w:vAlign w:val="bottom"/>
          </w:tcPr>
          <w:p w14:paraId="6CFDDA1C" w14:textId="77777777" w:rsidR="004B413C" w:rsidRDefault="004B413C">
            <w:pPr>
              <w:rPr>
                <w:sz w:val="16"/>
                <w:szCs w:val="16"/>
              </w:rPr>
            </w:pPr>
          </w:p>
        </w:tc>
        <w:tc>
          <w:tcPr>
            <w:tcW w:w="300" w:type="dxa"/>
            <w:vAlign w:val="bottom"/>
          </w:tcPr>
          <w:p w14:paraId="61A56678" w14:textId="77777777" w:rsidR="004B413C" w:rsidRDefault="004B413C">
            <w:pPr>
              <w:rPr>
                <w:sz w:val="16"/>
                <w:szCs w:val="16"/>
              </w:rPr>
            </w:pPr>
          </w:p>
        </w:tc>
        <w:tc>
          <w:tcPr>
            <w:tcW w:w="280" w:type="dxa"/>
            <w:vAlign w:val="bottom"/>
          </w:tcPr>
          <w:p w14:paraId="21590501" w14:textId="77777777" w:rsidR="004B413C" w:rsidRDefault="004B413C">
            <w:pPr>
              <w:rPr>
                <w:sz w:val="16"/>
                <w:szCs w:val="16"/>
              </w:rPr>
            </w:pPr>
          </w:p>
        </w:tc>
        <w:tc>
          <w:tcPr>
            <w:tcW w:w="300" w:type="dxa"/>
            <w:vAlign w:val="bottom"/>
          </w:tcPr>
          <w:p w14:paraId="6F21B10E" w14:textId="77777777" w:rsidR="004B413C" w:rsidRDefault="004B413C">
            <w:pPr>
              <w:rPr>
                <w:sz w:val="16"/>
                <w:szCs w:val="16"/>
              </w:rPr>
            </w:pPr>
          </w:p>
        </w:tc>
        <w:tc>
          <w:tcPr>
            <w:tcW w:w="280" w:type="dxa"/>
            <w:vAlign w:val="bottom"/>
          </w:tcPr>
          <w:p w14:paraId="7A92610A" w14:textId="77777777" w:rsidR="004B413C" w:rsidRDefault="004B413C">
            <w:pPr>
              <w:rPr>
                <w:sz w:val="16"/>
                <w:szCs w:val="16"/>
              </w:rPr>
            </w:pPr>
          </w:p>
        </w:tc>
        <w:tc>
          <w:tcPr>
            <w:tcW w:w="480" w:type="dxa"/>
            <w:vAlign w:val="bottom"/>
          </w:tcPr>
          <w:p w14:paraId="5CA1BFAE" w14:textId="77777777" w:rsidR="004B413C" w:rsidRDefault="004B413C">
            <w:pPr>
              <w:rPr>
                <w:sz w:val="16"/>
                <w:szCs w:val="16"/>
              </w:rPr>
            </w:pPr>
          </w:p>
        </w:tc>
        <w:tc>
          <w:tcPr>
            <w:tcW w:w="0" w:type="dxa"/>
            <w:vAlign w:val="bottom"/>
          </w:tcPr>
          <w:p w14:paraId="44436A93" w14:textId="77777777" w:rsidR="004B413C" w:rsidRDefault="004B413C">
            <w:pPr>
              <w:rPr>
                <w:sz w:val="1"/>
                <w:szCs w:val="1"/>
              </w:rPr>
            </w:pPr>
          </w:p>
        </w:tc>
      </w:tr>
      <w:tr w:rsidR="004B413C" w14:paraId="41F3B6FF" w14:textId="77777777">
        <w:trPr>
          <w:trHeight w:val="288"/>
        </w:trPr>
        <w:tc>
          <w:tcPr>
            <w:tcW w:w="180" w:type="dxa"/>
            <w:vAlign w:val="bottom"/>
          </w:tcPr>
          <w:p w14:paraId="18D96D61" w14:textId="77777777" w:rsidR="004B413C" w:rsidRDefault="004B413C">
            <w:pPr>
              <w:rPr>
                <w:sz w:val="24"/>
                <w:szCs w:val="24"/>
              </w:rPr>
            </w:pPr>
          </w:p>
        </w:tc>
        <w:tc>
          <w:tcPr>
            <w:tcW w:w="700" w:type="dxa"/>
            <w:vAlign w:val="bottom"/>
          </w:tcPr>
          <w:p w14:paraId="6845DBA2" w14:textId="77777777" w:rsidR="004B413C" w:rsidRDefault="00EC2FEA">
            <w:pPr>
              <w:ind w:right="198"/>
              <w:jc w:val="right"/>
              <w:rPr>
                <w:sz w:val="20"/>
                <w:szCs w:val="20"/>
              </w:rPr>
            </w:pPr>
            <w:r>
              <w:rPr>
                <w:rFonts w:ascii="Arial" w:eastAsia="Arial" w:hAnsi="Arial" w:cs="Arial"/>
                <w:color w:val="4D4D4D"/>
                <w:sz w:val="16"/>
                <w:szCs w:val="16"/>
              </w:rPr>
              <w:t>2000</w:t>
            </w:r>
          </w:p>
        </w:tc>
        <w:tc>
          <w:tcPr>
            <w:tcW w:w="300" w:type="dxa"/>
            <w:vAlign w:val="bottom"/>
          </w:tcPr>
          <w:p w14:paraId="5B07B4EF" w14:textId="77777777" w:rsidR="004B413C" w:rsidRDefault="004B413C">
            <w:pPr>
              <w:rPr>
                <w:sz w:val="24"/>
                <w:szCs w:val="24"/>
              </w:rPr>
            </w:pPr>
          </w:p>
        </w:tc>
        <w:tc>
          <w:tcPr>
            <w:tcW w:w="280" w:type="dxa"/>
            <w:vAlign w:val="bottom"/>
          </w:tcPr>
          <w:p w14:paraId="51B521EB" w14:textId="77777777" w:rsidR="004B413C" w:rsidRDefault="004B413C">
            <w:pPr>
              <w:rPr>
                <w:sz w:val="24"/>
                <w:szCs w:val="24"/>
              </w:rPr>
            </w:pPr>
          </w:p>
        </w:tc>
        <w:tc>
          <w:tcPr>
            <w:tcW w:w="300" w:type="dxa"/>
            <w:vAlign w:val="bottom"/>
          </w:tcPr>
          <w:p w14:paraId="2CE32032" w14:textId="77777777" w:rsidR="004B413C" w:rsidRDefault="004B413C">
            <w:pPr>
              <w:rPr>
                <w:sz w:val="24"/>
                <w:szCs w:val="24"/>
              </w:rPr>
            </w:pPr>
          </w:p>
        </w:tc>
        <w:tc>
          <w:tcPr>
            <w:tcW w:w="280" w:type="dxa"/>
            <w:vAlign w:val="bottom"/>
          </w:tcPr>
          <w:p w14:paraId="2056E041" w14:textId="77777777" w:rsidR="004B413C" w:rsidRDefault="004B413C">
            <w:pPr>
              <w:rPr>
                <w:sz w:val="24"/>
                <w:szCs w:val="24"/>
              </w:rPr>
            </w:pPr>
          </w:p>
        </w:tc>
        <w:tc>
          <w:tcPr>
            <w:tcW w:w="300" w:type="dxa"/>
            <w:vAlign w:val="bottom"/>
          </w:tcPr>
          <w:p w14:paraId="3FE5D908" w14:textId="77777777" w:rsidR="004B413C" w:rsidRDefault="004B413C">
            <w:pPr>
              <w:rPr>
                <w:sz w:val="24"/>
                <w:szCs w:val="24"/>
              </w:rPr>
            </w:pPr>
          </w:p>
        </w:tc>
        <w:tc>
          <w:tcPr>
            <w:tcW w:w="280" w:type="dxa"/>
            <w:vAlign w:val="bottom"/>
          </w:tcPr>
          <w:p w14:paraId="6FC3E351" w14:textId="77777777" w:rsidR="004B413C" w:rsidRDefault="004B413C">
            <w:pPr>
              <w:rPr>
                <w:sz w:val="24"/>
                <w:szCs w:val="24"/>
              </w:rPr>
            </w:pPr>
          </w:p>
        </w:tc>
        <w:tc>
          <w:tcPr>
            <w:tcW w:w="300" w:type="dxa"/>
            <w:vAlign w:val="bottom"/>
          </w:tcPr>
          <w:p w14:paraId="48F48B58" w14:textId="77777777" w:rsidR="004B413C" w:rsidRDefault="004B413C">
            <w:pPr>
              <w:rPr>
                <w:sz w:val="24"/>
                <w:szCs w:val="24"/>
              </w:rPr>
            </w:pPr>
          </w:p>
        </w:tc>
        <w:tc>
          <w:tcPr>
            <w:tcW w:w="280" w:type="dxa"/>
            <w:vAlign w:val="bottom"/>
          </w:tcPr>
          <w:p w14:paraId="68927E9E" w14:textId="77777777" w:rsidR="004B413C" w:rsidRDefault="004B413C">
            <w:pPr>
              <w:rPr>
                <w:sz w:val="24"/>
                <w:szCs w:val="24"/>
              </w:rPr>
            </w:pPr>
          </w:p>
        </w:tc>
        <w:tc>
          <w:tcPr>
            <w:tcW w:w="300" w:type="dxa"/>
            <w:vAlign w:val="bottom"/>
          </w:tcPr>
          <w:p w14:paraId="57105075" w14:textId="77777777" w:rsidR="004B413C" w:rsidRDefault="004B413C">
            <w:pPr>
              <w:rPr>
                <w:sz w:val="24"/>
                <w:szCs w:val="24"/>
              </w:rPr>
            </w:pPr>
          </w:p>
        </w:tc>
        <w:tc>
          <w:tcPr>
            <w:tcW w:w="280" w:type="dxa"/>
            <w:vAlign w:val="bottom"/>
          </w:tcPr>
          <w:p w14:paraId="27EB8946" w14:textId="77777777" w:rsidR="004B413C" w:rsidRDefault="004B413C">
            <w:pPr>
              <w:rPr>
                <w:sz w:val="24"/>
                <w:szCs w:val="24"/>
              </w:rPr>
            </w:pPr>
          </w:p>
        </w:tc>
        <w:tc>
          <w:tcPr>
            <w:tcW w:w="300" w:type="dxa"/>
            <w:vAlign w:val="bottom"/>
          </w:tcPr>
          <w:p w14:paraId="11FE0412" w14:textId="77777777" w:rsidR="004B413C" w:rsidRDefault="004B413C">
            <w:pPr>
              <w:rPr>
                <w:sz w:val="24"/>
                <w:szCs w:val="24"/>
              </w:rPr>
            </w:pPr>
          </w:p>
        </w:tc>
        <w:tc>
          <w:tcPr>
            <w:tcW w:w="280" w:type="dxa"/>
            <w:vAlign w:val="bottom"/>
          </w:tcPr>
          <w:p w14:paraId="58EEDE82" w14:textId="77777777" w:rsidR="004B413C" w:rsidRDefault="004B413C">
            <w:pPr>
              <w:rPr>
                <w:sz w:val="24"/>
                <w:szCs w:val="24"/>
              </w:rPr>
            </w:pPr>
          </w:p>
        </w:tc>
        <w:tc>
          <w:tcPr>
            <w:tcW w:w="300" w:type="dxa"/>
            <w:vAlign w:val="bottom"/>
          </w:tcPr>
          <w:p w14:paraId="5EDB155D" w14:textId="77777777" w:rsidR="004B413C" w:rsidRDefault="004B413C">
            <w:pPr>
              <w:rPr>
                <w:sz w:val="24"/>
                <w:szCs w:val="24"/>
              </w:rPr>
            </w:pPr>
          </w:p>
        </w:tc>
        <w:tc>
          <w:tcPr>
            <w:tcW w:w="280" w:type="dxa"/>
            <w:vAlign w:val="bottom"/>
          </w:tcPr>
          <w:p w14:paraId="15CF7F75" w14:textId="77777777" w:rsidR="004B413C" w:rsidRDefault="004B413C">
            <w:pPr>
              <w:rPr>
                <w:sz w:val="24"/>
                <w:szCs w:val="24"/>
              </w:rPr>
            </w:pPr>
          </w:p>
        </w:tc>
        <w:tc>
          <w:tcPr>
            <w:tcW w:w="300" w:type="dxa"/>
            <w:vAlign w:val="bottom"/>
          </w:tcPr>
          <w:p w14:paraId="545969D8" w14:textId="77777777" w:rsidR="004B413C" w:rsidRDefault="004B413C">
            <w:pPr>
              <w:rPr>
                <w:sz w:val="24"/>
                <w:szCs w:val="24"/>
              </w:rPr>
            </w:pPr>
          </w:p>
        </w:tc>
        <w:tc>
          <w:tcPr>
            <w:tcW w:w="280" w:type="dxa"/>
            <w:vAlign w:val="bottom"/>
          </w:tcPr>
          <w:p w14:paraId="053E621B" w14:textId="77777777" w:rsidR="004B413C" w:rsidRDefault="004B413C">
            <w:pPr>
              <w:rPr>
                <w:sz w:val="24"/>
                <w:szCs w:val="24"/>
              </w:rPr>
            </w:pPr>
          </w:p>
        </w:tc>
        <w:tc>
          <w:tcPr>
            <w:tcW w:w="300" w:type="dxa"/>
            <w:vAlign w:val="bottom"/>
          </w:tcPr>
          <w:p w14:paraId="45466918" w14:textId="77777777" w:rsidR="004B413C" w:rsidRDefault="004B413C">
            <w:pPr>
              <w:rPr>
                <w:sz w:val="24"/>
                <w:szCs w:val="24"/>
              </w:rPr>
            </w:pPr>
          </w:p>
        </w:tc>
        <w:tc>
          <w:tcPr>
            <w:tcW w:w="280" w:type="dxa"/>
            <w:vAlign w:val="bottom"/>
          </w:tcPr>
          <w:p w14:paraId="393A9BE8" w14:textId="77777777" w:rsidR="004B413C" w:rsidRDefault="004B413C">
            <w:pPr>
              <w:rPr>
                <w:sz w:val="24"/>
                <w:szCs w:val="24"/>
              </w:rPr>
            </w:pPr>
          </w:p>
        </w:tc>
        <w:tc>
          <w:tcPr>
            <w:tcW w:w="300" w:type="dxa"/>
            <w:vAlign w:val="bottom"/>
          </w:tcPr>
          <w:p w14:paraId="187BD31F" w14:textId="77777777" w:rsidR="004B413C" w:rsidRDefault="004B413C">
            <w:pPr>
              <w:rPr>
                <w:sz w:val="24"/>
                <w:szCs w:val="24"/>
              </w:rPr>
            </w:pPr>
          </w:p>
        </w:tc>
        <w:tc>
          <w:tcPr>
            <w:tcW w:w="300" w:type="dxa"/>
            <w:vAlign w:val="bottom"/>
          </w:tcPr>
          <w:p w14:paraId="615F1CCF" w14:textId="77777777" w:rsidR="004B413C" w:rsidRDefault="004B413C">
            <w:pPr>
              <w:rPr>
                <w:sz w:val="24"/>
                <w:szCs w:val="24"/>
              </w:rPr>
            </w:pPr>
          </w:p>
        </w:tc>
        <w:tc>
          <w:tcPr>
            <w:tcW w:w="280" w:type="dxa"/>
            <w:vAlign w:val="bottom"/>
          </w:tcPr>
          <w:p w14:paraId="18E11528" w14:textId="77777777" w:rsidR="004B413C" w:rsidRDefault="004B413C">
            <w:pPr>
              <w:rPr>
                <w:sz w:val="24"/>
                <w:szCs w:val="24"/>
              </w:rPr>
            </w:pPr>
          </w:p>
        </w:tc>
        <w:tc>
          <w:tcPr>
            <w:tcW w:w="300" w:type="dxa"/>
            <w:vAlign w:val="bottom"/>
          </w:tcPr>
          <w:p w14:paraId="0DF55ED9" w14:textId="77777777" w:rsidR="004B413C" w:rsidRDefault="004B413C">
            <w:pPr>
              <w:rPr>
                <w:sz w:val="24"/>
                <w:szCs w:val="24"/>
              </w:rPr>
            </w:pPr>
          </w:p>
        </w:tc>
        <w:tc>
          <w:tcPr>
            <w:tcW w:w="280" w:type="dxa"/>
            <w:vAlign w:val="bottom"/>
          </w:tcPr>
          <w:p w14:paraId="194470F8" w14:textId="77777777" w:rsidR="004B413C" w:rsidRDefault="004B413C">
            <w:pPr>
              <w:rPr>
                <w:sz w:val="24"/>
                <w:szCs w:val="24"/>
              </w:rPr>
            </w:pPr>
          </w:p>
        </w:tc>
        <w:tc>
          <w:tcPr>
            <w:tcW w:w="300" w:type="dxa"/>
            <w:vAlign w:val="bottom"/>
          </w:tcPr>
          <w:p w14:paraId="71AE8E2B" w14:textId="77777777" w:rsidR="004B413C" w:rsidRDefault="004B413C">
            <w:pPr>
              <w:rPr>
                <w:sz w:val="24"/>
                <w:szCs w:val="24"/>
              </w:rPr>
            </w:pPr>
          </w:p>
        </w:tc>
        <w:tc>
          <w:tcPr>
            <w:tcW w:w="280" w:type="dxa"/>
            <w:vAlign w:val="bottom"/>
          </w:tcPr>
          <w:p w14:paraId="5090EAAD" w14:textId="77777777" w:rsidR="004B413C" w:rsidRDefault="004B413C">
            <w:pPr>
              <w:rPr>
                <w:sz w:val="24"/>
                <w:szCs w:val="24"/>
              </w:rPr>
            </w:pPr>
          </w:p>
        </w:tc>
        <w:tc>
          <w:tcPr>
            <w:tcW w:w="300" w:type="dxa"/>
            <w:vAlign w:val="bottom"/>
          </w:tcPr>
          <w:p w14:paraId="6287CDC8" w14:textId="77777777" w:rsidR="004B413C" w:rsidRDefault="004B413C">
            <w:pPr>
              <w:rPr>
                <w:sz w:val="24"/>
                <w:szCs w:val="24"/>
              </w:rPr>
            </w:pPr>
          </w:p>
        </w:tc>
        <w:tc>
          <w:tcPr>
            <w:tcW w:w="280" w:type="dxa"/>
            <w:vAlign w:val="bottom"/>
          </w:tcPr>
          <w:p w14:paraId="0EEE50D2" w14:textId="77777777" w:rsidR="004B413C" w:rsidRDefault="004B413C">
            <w:pPr>
              <w:rPr>
                <w:sz w:val="24"/>
                <w:szCs w:val="24"/>
              </w:rPr>
            </w:pPr>
          </w:p>
        </w:tc>
        <w:tc>
          <w:tcPr>
            <w:tcW w:w="300" w:type="dxa"/>
            <w:vAlign w:val="bottom"/>
          </w:tcPr>
          <w:p w14:paraId="679F2FA0" w14:textId="77777777" w:rsidR="004B413C" w:rsidRDefault="004B413C">
            <w:pPr>
              <w:rPr>
                <w:sz w:val="24"/>
                <w:szCs w:val="24"/>
              </w:rPr>
            </w:pPr>
          </w:p>
        </w:tc>
        <w:tc>
          <w:tcPr>
            <w:tcW w:w="280" w:type="dxa"/>
            <w:vAlign w:val="bottom"/>
          </w:tcPr>
          <w:p w14:paraId="60F2F4D3" w14:textId="77777777" w:rsidR="004B413C" w:rsidRDefault="004B413C">
            <w:pPr>
              <w:rPr>
                <w:sz w:val="24"/>
                <w:szCs w:val="24"/>
              </w:rPr>
            </w:pPr>
          </w:p>
        </w:tc>
        <w:tc>
          <w:tcPr>
            <w:tcW w:w="300" w:type="dxa"/>
            <w:vAlign w:val="bottom"/>
          </w:tcPr>
          <w:p w14:paraId="63A72B7A" w14:textId="77777777" w:rsidR="004B413C" w:rsidRDefault="004B413C">
            <w:pPr>
              <w:rPr>
                <w:sz w:val="24"/>
                <w:szCs w:val="24"/>
              </w:rPr>
            </w:pPr>
          </w:p>
        </w:tc>
        <w:tc>
          <w:tcPr>
            <w:tcW w:w="280" w:type="dxa"/>
            <w:vAlign w:val="bottom"/>
          </w:tcPr>
          <w:p w14:paraId="1F3BC595" w14:textId="77777777" w:rsidR="004B413C" w:rsidRDefault="004B413C">
            <w:pPr>
              <w:rPr>
                <w:sz w:val="24"/>
                <w:szCs w:val="24"/>
              </w:rPr>
            </w:pPr>
          </w:p>
        </w:tc>
        <w:tc>
          <w:tcPr>
            <w:tcW w:w="300" w:type="dxa"/>
            <w:vAlign w:val="bottom"/>
          </w:tcPr>
          <w:p w14:paraId="5317ABEF" w14:textId="77777777" w:rsidR="004B413C" w:rsidRDefault="004B413C">
            <w:pPr>
              <w:rPr>
                <w:sz w:val="24"/>
                <w:szCs w:val="24"/>
              </w:rPr>
            </w:pPr>
          </w:p>
        </w:tc>
        <w:tc>
          <w:tcPr>
            <w:tcW w:w="280" w:type="dxa"/>
            <w:vAlign w:val="bottom"/>
          </w:tcPr>
          <w:p w14:paraId="4E2BE29D" w14:textId="77777777" w:rsidR="004B413C" w:rsidRDefault="004B413C">
            <w:pPr>
              <w:rPr>
                <w:sz w:val="24"/>
                <w:szCs w:val="24"/>
              </w:rPr>
            </w:pPr>
          </w:p>
        </w:tc>
        <w:tc>
          <w:tcPr>
            <w:tcW w:w="300" w:type="dxa"/>
            <w:vAlign w:val="bottom"/>
          </w:tcPr>
          <w:p w14:paraId="04A1855E" w14:textId="77777777" w:rsidR="004B413C" w:rsidRDefault="004B413C">
            <w:pPr>
              <w:rPr>
                <w:sz w:val="24"/>
                <w:szCs w:val="24"/>
              </w:rPr>
            </w:pPr>
          </w:p>
        </w:tc>
        <w:tc>
          <w:tcPr>
            <w:tcW w:w="280" w:type="dxa"/>
            <w:vAlign w:val="bottom"/>
          </w:tcPr>
          <w:p w14:paraId="438622F1" w14:textId="77777777" w:rsidR="004B413C" w:rsidRDefault="004B413C">
            <w:pPr>
              <w:rPr>
                <w:sz w:val="24"/>
                <w:szCs w:val="24"/>
              </w:rPr>
            </w:pPr>
          </w:p>
        </w:tc>
        <w:tc>
          <w:tcPr>
            <w:tcW w:w="300" w:type="dxa"/>
            <w:vAlign w:val="bottom"/>
          </w:tcPr>
          <w:p w14:paraId="0BF74F72" w14:textId="77777777" w:rsidR="004B413C" w:rsidRDefault="004B413C">
            <w:pPr>
              <w:rPr>
                <w:sz w:val="24"/>
                <w:szCs w:val="24"/>
              </w:rPr>
            </w:pPr>
          </w:p>
        </w:tc>
        <w:tc>
          <w:tcPr>
            <w:tcW w:w="280" w:type="dxa"/>
            <w:vAlign w:val="bottom"/>
          </w:tcPr>
          <w:p w14:paraId="29AF7E5D" w14:textId="77777777" w:rsidR="004B413C" w:rsidRDefault="004B413C">
            <w:pPr>
              <w:rPr>
                <w:sz w:val="24"/>
                <w:szCs w:val="24"/>
              </w:rPr>
            </w:pPr>
          </w:p>
        </w:tc>
        <w:tc>
          <w:tcPr>
            <w:tcW w:w="300" w:type="dxa"/>
            <w:vAlign w:val="bottom"/>
          </w:tcPr>
          <w:p w14:paraId="4C8F873B" w14:textId="77777777" w:rsidR="004B413C" w:rsidRDefault="004B413C">
            <w:pPr>
              <w:rPr>
                <w:sz w:val="24"/>
                <w:szCs w:val="24"/>
              </w:rPr>
            </w:pPr>
          </w:p>
        </w:tc>
        <w:tc>
          <w:tcPr>
            <w:tcW w:w="280" w:type="dxa"/>
            <w:vAlign w:val="bottom"/>
          </w:tcPr>
          <w:p w14:paraId="3943CD48" w14:textId="77777777" w:rsidR="004B413C" w:rsidRDefault="004B413C">
            <w:pPr>
              <w:rPr>
                <w:sz w:val="24"/>
                <w:szCs w:val="24"/>
              </w:rPr>
            </w:pPr>
          </w:p>
        </w:tc>
        <w:tc>
          <w:tcPr>
            <w:tcW w:w="480" w:type="dxa"/>
            <w:vAlign w:val="bottom"/>
          </w:tcPr>
          <w:p w14:paraId="79271DBE" w14:textId="77777777" w:rsidR="004B413C" w:rsidRDefault="004B413C">
            <w:pPr>
              <w:rPr>
                <w:sz w:val="24"/>
                <w:szCs w:val="24"/>
              </w:rPr>
            </w:pPr>
          </w:p>
        </w:tc>
        <w:tc>
          <w:tcPr>
            <w:tcW w:w="0" w:type="dxa"/>
            <w:vAlign w:val="bottom"/>
          </w:tcPr>
          <w:p w14:paraId="6CACF303" w14:textId="77777777" w:rsidR="004B413C" w:rsidRDefault="004B413C">
            <w:pPr>
              <w:rPr>
                <w:sz w:val="1"/>
                <w:szCs w:val="1"/>
              </w:rPr>
            </w:pPr>
          </w:p>
        </w:tc>
      </w:tr>
      <w:tr w:rsidR="004B413C" w14:paraId="6DB4F5C2" w14:textId="77777777">
        <w:trPr>
          <w:trHeight w:val="143"/>
        </w:trPr>
        <w:tc>
          <w:tcPr>
            <w:tcW w:w="180" w:type="dxa"/>
            <w:vAlign w:val="bottom"/>
          </w:tcPr>
          <w:p w14:paraId="3DC026AF" w14:textId="77777777" w:rsidR="004B413C" w:rsidRDefault="004B413C">
            <w:pPr>
              <w:rPr>
                <w:sz w:val="12"/>
                <w:szCs w:val="12"/>
              </w:rPr>
            </w:pPr>
          </w:p>
        </w:tc>
        <w:tc>
          <w:tcPr>
            <w:tcW w:w="700" w:type="dxa"/>
            <w:vAlign w:val="bottom"/>
          </w:tcPr>
          <w:p w14:paraId="0F98DD72" w14:textId="77777777" w:rsidR="004B413C" w:rsidRDefault="00EC2FEA">
            <w:pPr>
              <w:spacing w:line="144" w:lineRule="exact"/>
              <w:ind w:right="198"/>
              <w:jc w:val="right"/>
              <w:rPr>
                <w:sz w:val="20"/>
                <w:szCs w:val="20"/>
              </w:rPr>
            </w:pPr>
            <w:r>
              <w:rPr>
                <w:rFonts w:ascii="Arial" w:eastAsia="Arial" w:hAnsi="Arial" w:cs="Arial"/>
                <w:color w:val="4D4D4D"/>
                <w:sz w:val="16"/>
                <w:szCs w:val="16"/>
              </w:rPr>
              <w:t>2005</w:t>
            </w:r>
          </w:p>
        </w:tc>
        <w:tc>
          <w:tcPr>
            <w:tcW w:w="300" w:type="dxa"/>
            <w:vAlign w:val="bottom"/>
          </w:tcPr>
          <w:p w14:paraId="76741808" w14:textId="77777777" w:rsidR="004B413C" w:rsidRDefault="004B413C">
            <w:pPr>
              <w:rPr>
                <w:sz w:val="12"/>
                <w:szCs w:val="12"/>
              </w:rPr>
            </w:pPr>
          </w:p>
        </w:tc>
        <w:tc>
          <w:tcPr>
            <w:tcW w:w="280" w:type="dxa"/>
            <w:vAlign w:val="bottom"/>
          </w:tcPr>
          <w:p w14:paraId="5ECADEE5" w14:textId="77777777" w:rsidR="004B413C" w:rsidRDefault="004B413C">
            <w:pPr>
              <w:rPr>
                <w:sz w:val="12"/>
                <w:szCs w:val="12"/>
              </w:rPr>
            </w:pPr>
          </w:p>
        </w:tc>
        <w:tc>
          <w:tcPr>
            <w:tcW w:w="300" w:type="dxa"/>
            <w:vAlign w:val="bottom"/>
          </w:tcPr>
          <w:p w14:paraId="27D5D7ED" w14:textId="77777777" w:rsidR="004B413C" w:rsidRDefault="004B413C">
            <w:pPr>
              <w:rPr>
                <w:sz w:val="12"/>
                <w:szCs w:val="12"/>
              </w:rPr>
            </w:pPr>
          </w:p>
        </w:tc>
        <w:tc>
          <w:tcPr>
            <w:tcW w:w="280" w:type="dxa"/>
            <w:vAlign w:val="bottom"/>
          </w:tcPr>
          <w:p w14:paraId="51C965AE" w14:textId="77777777" w:rsidR="004B413C" w:rsidRDefault="004B413C">
            <w:pPr>
              <w:rPr>
                <w:sz w:val="12"/>
                <w:szCs w:val="12"/>
              </w:rPr>
            </w:pPr>
          </w:p>
        </w:tc>
        <w:tc>
          <w:tcPr>
            <w:tcW w:w="300" w:type="dxa"/>
            <w:vAlign w:val="bottom"/>
          </w:tcPr>
          <w:p w14:paraId="364EA219" w14:textId="77777777" w:rsidR="004B413C" w:rsidRDefault="004B413C">
            <w:pPr>
              <w:rPr>
                <w:sz w:val="12"/>
                <w:szCs w:val="12"/>
              </w:rPr>
            </w:pPr>
          </w:p>
        </w:tc>
        <w:tc>
          <w:tcPr>
            <w:tcW w:w="280" w:type="dxa"/>
            <w:vAlign w:val="bottom"/>
          </w:tcPr>
          <w:p w14:paraId="01AD636A" w14:textId="77777777" w:rsidR="004B413C" w:rsidRDefault="004B413C">
            <w:pPr>
              <w:rPr>
                <w:sz w:val="12"/>
                <w:szCs w:val="12"/>
              </w:rPr>
            </w:pPr>
          </w:p>
        </w:tc>
        <w:tc>
          <w:tcPr>
            <w:tcW w:w="300" w:type="dxa"/>
            <w:vAlign w:val="bottom"/>
          </w:tcPr>
          <w:p w14:paraId="73CB942D" w14:textId="77777777" w:rsidR="004B413C" w:rsidRDefault="004B413C">
            <w:pPr>
              <w:rPr>
                <w:sz w:val="12"/>
                <w:szCs w:val="12"/>
              </w:rPr>
            </w:pPr>
          </w:p>
        </w:tc>
        <w:tc>
          <w:tcPr>
            <w:tcW w:w="280" w:type="dxa"/>
            <w:vAlign w:val="bottom"/>
          </w:tcPr>
          <w:p w14:paraId="640064CE" w14:textId="77777777" w:rsidR="004B413C" w:rsidRDefault="004B413C">
            <w:pPr>
              <w:rPr>
                <w:sz w:val="12"/>
                <w:szCs w:val="12"/>
              </w:rPr>
            </w:pPr>
          </w:p>
        </w:tc>
        <w:tc>
          <w:tcPr>
            <w:tcW w:w="300" w:type="dxa"/>
            <w:vAlign w:val="bottom"/>
          </w:tcPr>
          <w:p w14:paraId="7E281750" w14:textId="77777777" w:rsidR="004B413C" w:rsidRDefault="004B413C">
            <w:pPr>
              <w:rPr>
                <w:sz w:val="12"/>
                <w:szCs w:val="12"/>
              </w:rPr>
            </w:pPr>
          </w:p>
        </w:tc>
        <w:tc>
          <w:tcPr>
            <w:tcW w:w="280" w:type="dxa"/>
            <w:vAlign w:val="bottom"/>
          </w:tcPr>
          <w:p w14:paraId="63134827" w14:textId="77777777" w:rsidR="004B413C" w:rsidRDefault="004B413C">
            <w:pPr>
              <w:rPr>
                <w:sz w:val="12"/>
                <w:szCs w:val="12"/>
              </w:rPr>
            </w:pPr>
          </w:p>
        </w:tc>
        <w:tc>
          <w:tcPr>
            <w:tcW w:w="300" w:type="dxa"/>
            <w:vAlign w:val="bottom"/>
          </w:tcPr>
          <w:p w14:paraId="75C3F62D" w14:textId="77777777" w:rsidR="004B413C" w:rsidRDefault="004B413C">
            <w:pPr>
              <w:rPr>
                <w:sz w:val="12"/>
                <w:szCs w:val="12"/>
              </w:rPr>
            </w:pPr>
          </w:p>
        </w:tc>
        <w:tc>
          <w:tcPr>
            <w:tcW w:w="280" w:type="dxa"/>
            <w:vAlign w:val="bottom"/>
          </w:tcPr>
          <w:p w14:paraId="79C81FC5" w14:textId="77777777" w:rsidR="004B413C" w:rsidRDefault="004B413C">
            <w:pPr>
              <w:rPr>
                <w:sz w:val="12"/>
                <w:szCs w:val="12"/>
              </w:rPr>
            </w:pPr>
          </w:p>
        </w:tc>
        <w:tc>
          <w:tcPr>
            <w:tcW w:w="300" w:type="dxa"/>
            <w:vAlign w:val="bottom"/>
          </w:tcPr>
          <w:p w14:paraId="0D77B97D" w14:textId="77777777" w:rsidR="004B413C" w:rsidRDefault="004B413C">
            <w:pPr>
              <w:rPr>
                <w:sz w:val="12"/>
                <w:szCs w:val="12"/>
              </w:rPr>
            </w:pPr>
          </w:p>
        </w:tc>
        <w:tc>
          <w:tcPr>
            <w:tcW w:w="280" w:type="dxa"/>
            <w:vAlign w:val="bottom"/>
          </w:tcPr>
          <w:p w14:paraId="451399B2" w14:textId="77777777" w:rsidR="004B413C" w:rsidRDefault="004B413C">
            <w:pPr>
              <w:rPr>
                <w:sz w:val="12"/>
                <w:szCs w:val="12"/>
              </w:rPr>
            </w:pPr>
          </w:p>
        </w:tc>
        <w:tc>
          <w:tcPr>
            <w:tcW w:w="300" w:type="dxa"/>
            <w:vAlign w:val="bottom"/>
          </w:tcPr>
          <w:p w14:paraId="1BFC1EBA" w14:textId="77777777" w:rsidR="004B413C" w:rsidRDefault="004B413C">
            <w:pPr>
              <w:rPr>
                <w:sz w:val="12"/>
                <w:szCs w:val="12"/>
              </w:rPr>
            </w:pPr>
          </w:p>
        </w:tc>
        <w:tc>
          <w:tcPr>
            <w:tcW w:w="280" w:type="dxa"/>
            <w:vAlign w:val="bottom"/>
          </w:tcPr>
          <w:p w14:paraId="32338FFA" w14:textId="77777777" w:rsidR="004B413C" w:rsidRDefault="004B413C">
            <w:pPr>
              <w:rPr>
                <w:sz w:val="12"/>
                <w:szCs w:val="12"/>
              </w:rPr>
            </w:pPr>
          </w:p>
        </w:tc>
        <w:tc>
          <w:tcPr>
            <w:tcW w:w="300" w:type="dxa"/>
            <w:vAlign w:val="bottom"/>
          </w:tcPr>
          <w:p w14:paraId="7F272B74" w14:textId="77777777" w:rsidR="004B413C" w:rsidRDefault="004B413C">
            <w:pPr>
              <w:rPr>
                <w:sz w:val="12"/>
                <w:szCs w:val="12"/>
              </w:rPr>
            </w:pPr>
          </w:p>
        </w:tc>
        <w:tc>
          <w:tcPr>
            <w:tcW w:w="280" w:type="dxa"/>
            <w:vAlign w:val="bottom"/>
          </w:tcPr>
          <w:p w14:paraId="1CBB05D7" w14:textId="77777777" w:rsidR="004B413C" w:rsidRDefault="004B413C">
            <w:pPr>
              <w:rPr>
                <w:sz w:val="12"/>
                <w:szCs w:val="12"/>
              </w:rPr>
            </w:pPr>
          </w:p>
        </w:tc>
        <w:tc>
          <w:tcPr>
            <w:tcW w:w="300" w:type="dxa"/>
            <w:vAlign w:val="bottom"/>
          </w:tcPr>
          <w:p w14:paraId="4DDBD6F5" w14:textId="77777777" w:rsidR="004B413C" w:rsidRDefault="004B413C">
            <w:pPr>
              <w:rPr>
                <w:sz w:val="12"/>
                <w:szCs w:val="12"/>
              </w:rPr>
            </w:pPr>
          </w:p>
        </w:tc>
        <w:tc>
          <w:tcPr>
            <w:tcW w:w="300" w:type="dxa"/>
            <w:vAlign w:val="bottom"/>
          </w:tcPr>
          <w:p w14:paraId="05D24448" w14:textId="77777777" w:rsidR="004B413C" w:rsidRDefault="004B413C">
            <w:pPr>
              <w:rPr>
                <w:sz w:val="12"/>
                <w:szCs w:val="12"/>
              </w:rPr>
            </w:pPr>
          </w:p>
        </w:tc>
        <w:tc>
          <w:tcPr>
            <w:tcW w:w="280" w:type="dxa"/>
            <w:vAlign w:val="bottom"/>
          </w:tcPr>
          <w:p w14:paraId="6E92385F" w14:textId="77777777" w:rsidR="004B413C" w:rsidRDefault="004B413C">
            <w:pPr>
              <w:rPr>
                <w:sz w:val="12"/>
                <w:szCs w:val="12"/>
              </w:rPr>
            </w:pPr>
          </w:p>
        </w:tc>
        <w:tc>
          <w:tcPr>
            <w:tcW w:w="300" w:type="dxa"/>
            <w:vAlign w:val="bottom"/>
          </w:tcPr>
          <w:p w14:paraId="7A8999E1" w14:textId="77777777" w:rsidR="004B413C" w:rsidRDefault="004B413C">
            <w:pPr>
              <w:rPr>
                <w:sz w:val="12"/>
                <w:szCs w:val="12"/>
              </w:rPr>
            </w:pPr>
          </w:p>
        </w:tc>
        <w:tc>
          <w:tcPr>
            <w:tcW w:w="280" w:type="dxa"/>
            <w:vAlign w:val="bottom"/>
          </w:tcPr>
          <w:p w14:paraId="0BE1593B" w14:textId="77777777" w:rsidR="004B413C" w:rsidRDefault="004B413C">
            <w:pPr>
              <w:rPr>
                <w:sz w:val="12"/>
                <w:szCs w:val="12"/>
              </w:rPr>
            </w:pPr>
          </w:p>
        </w:tc>
        <w:tc>
          <w:tcPr>
            <w:tcW w:w="300" w:type="dxa"/>
            <w:vAlign w:val="bottom"/>
          </w:tcPr>
          <w:p w14:paraId="5F28F616" w14:textId="77777777" w:rsidR="004B413C" w:rsidRDefault="004B413C">
            <w:pPr>
              <w:rPr>
                <w:sz w:val="12"/>
                <w:szCs w:val="12"/>
              </w:rPr>
            </w:pPr>
          </w:p>
        </w:tc>
        <w:tc>
          <w:tcPr>
            <w:tcW w:w="280" w:type="dxa"/>
            <w:vAlign w:val="bottom"/>
          </w:tcPr>
          <w:p w14:paraId="41759909" w14:textId="77777777" w:rsidR="004B413C" w:rsidRDefault="004B413C">
            <w:pPr>
              <w:rPr>
                <w:sz w:val="12"/>
                <w:szCs w:val="12"/>
              </w:rPr>
            </w:pPr>
          </w:p>
        </w:tc>
        <w:tc>
          <w:tcPr>
            <w:tcW w:w="300" w:type="dxa"/>
            <w:vAlign w:val="bottom"/>
          </w:tcPr>
          <w:p w14:paraId="577CCF73" w14:textId="77777777" w:rsidR="004B413C" w:rsidRDefault="004B413C">
            <w:pPr>
              <w:rPr>
                <w:sz w:val="12"/>
                <w:szCs w:val="12"/>
              </w:rPr>
            </w:pPr>
          </w:p>
        </w:tc>
        <w:tc>
          <w:tcPr>
            <w:tcW w:w="280" w:type="dxa"/>
            <w:vAlign w:val="bottom"/>
          </w:tcPr>
          <w:p w14:paraId="6A2F5F2B" w14:textId="77777777" w:rsidR="004B413C" w:rsidRDefault="004B413C">
            <w:pPr>
              <w:rPr>
                <w:sz w:val="12"/>
                <w:szCs w:val="12"/>
              </w:rPr>
            </w:pPr>
          </w:p>
        </w:tc>
        <w:tc>
          <w:tcPr>
            <w:tcW w:w="300" w:type="dxa"/>
            <w:vAlign w:val="bottom"/>
          </w:tcPr>
          <w:p w14:paraId="3662E025" w14:textId="77777777" w:rsidR="004B413C" w:rsidRDefault="004B413C">
            <w:pPr>
              <w:rPr>
                <w:sz w:val="12"/>
                <w:szCs w:val="12"/>
              </w:rPr>
            </w:pPr>
          </w:p>
        </w:tc>
        <w:tc>
          <w:tcPr>
            <w:tcW w:w="280" w:type="dxa"/>
            <w:vAlign w:val="bottom"/>
          </w:tcPr>
          <w:p w14:paraId="0A3DB806" w14:textId="77777777" w:rsidR="004B413C" w:rsidRDefault="004B413C">
            <w:pPr>
              <w:rPr>
                <w:sz w:val="12"/>
                <w:szCs w:val="12"/>
              </w:rPr>
            </w:pPr>
          </w:p>
        </w:tc>
        <w:tc>
          <w:tcPr>
            <w:tcW w:w="300" w:type="dxa"/>
            <w:vAlign w:val="bottom"/>
          </w:tcPr>
          <w:p w14:paraId="7CC963B7" w14:textId="77777777" w:rsidR="004B413C" w:rsidRDefault="004B413C">
            <w:pPr>
              <w:rPr>
                <w:sz w:val="12"/>
                <w:szCs w:val="12"/>
              </w:rPr>
            </w:pPr>
          </w:p>
        </w:tc>
        <w:tc>
          <w:tcPr>
            <w:tcW w:w="280" w:type="dxa"/>
            <w:vAlign w:val="bottom"/>
          </w:tcPr>
          <w:p w14:paraId="550363C2" w14:textId="77777777" w:rsidR="004B413C" w:rsidRDefault="004B413C">
            <w:pPr>
              <w:rPr>
                <w:sz w:val="12"/>
                <w:szCs w:val="12"/>
              </w:rPr>
            </w:pPr>
          </w:p>
        </w:tc>
        <w:tc>
          <w:tcPr>
            <w:tcW w:w="300" w:type="dxa"/>
            <w:vAlign w:val="bottom"/>
          </w:tcPr>
          <w:p w14:paraId="7E16E21D" w14:textId="77777777" w:rsidR="004B413C" w:rsidRDefault="004B413C">
            <w:pPr>
              <w:rPr>
                <w:sz w:val="12"/>
                <w:szCs w:val="12"/>
              </w:rPr>
            </w:pPr>
          </w:p>
        </w:tc>
        <w:tc>
          <w:tcPr>
            <w:tcW w:w="280" w:type="dxa"/>
            <w:vAlign w:val="bottom"/>
          </w:tcPr>
          <w:p w14:paraId="4EED6E2B" w14:textId="77777777" w:rsidR="004B413C" w:rsidRDefault="004B413C">
            <w:pPr>
              <w:rPr>
                <w:sz w:val="12"/>
                <w:szCs w:val="12"/>
              </w:rPr>
            </w:pPr>
          </w:p>
        </w:tc>
        <w:tc>
          <w:tcPr>
            <w:tcW w:w="300" w:type="dxa"/>
            <w:vAlign w:val="bottom"/>
          </w:tcPr>
          <w:p w14:paraId="05A83660" w14:textId="77777777" w:rsidR="004B413C" w:rsidRDefault="004B413C">
            <w:pPr>
              <w:rPr>
                <w:sz w:val="12"/>
                <w:szCs w:val="12"/>
              </w:rPr>
            </w:pPr>
          </w:p>
        </w:tc>
        <w:tc>
          <w:tcPr>
            <w:tcW w:w="280" w:type="dxa"/>
            <w:vAlign w:val="bottom"/>
          </w:tcPr>
          <w:p w14:paraId="213AB0AE" w14:textId="77777777" w:rsidR="004B413C" w:rsidRDefault="004B413C">
            <w:pPr>
              <w:rPr>
                <w:sz w:val="12"/>
                <w:szCs w:val="12"/>
              </w:rPr>
            </w:pPr>
          </w:p>
        </w:tc>
        <w:tc>
          <w:tcPr>
            <w:tcW w:w="300" w:type="dxa"/>
            <w:vAlign w:val="bottom"/>
          </w:tcPr>
          <w:p w14:paraId="6398D8B4" w14:textId="77777777" w:rsidR="004B413C" w:rsidRDefault="004B413C">
            <w:pPr>
              <w:rPr>
                <w:sz w:val="12"/>
                <w:szCs w:val="12"/>
              </w:rPr>
            </w:pPr>
          </w:p>
        </w:tc>
        <w:tc>
          <w:tcPr>
            <w:tcW w:w="280" w:type="dxa"/>
            <w:vAlign w:val="bottom"/>
          </w:tcPr>
          <w:p w14:paraId="79BE54E4" w14:textId="77777777" w:rsidR="004B413C" w:rsidRDefault="004B413C">
            <w:pPr>
              <w:rPr>
                <w:sz w:val="12"/>
                <w:szCs w:val="12"/>
              </w:rPr>
            </w:pPr>
          </w:p>
        </w:tc>
        <w:tc>
          <w:tcPr>
            <w:tcW w:w="300" w:type="dxa"/>
            <w:vAlign w:val="bottom"/>
          </w:tcPr>
          <w:p w14:paraId="15CBB76D" w14:textId="77777777" w:rsidR="004B413C" w:rsidRDefault="004B413C">
            <w:pPr>
              <w:rPr>
                <w:sz w:val="12"/>
                <w:szCs w:val="12"/>
              </w:rPr>
            </w:pPr>
          </w:p>
        </w:tc>
        <w:tc>
          <w:tcPr>
            <w:tcW w:w="280" w:type="dxa"/>
            <w:vAlign w:val="bottom"/>
          </w:tcPr>
          <w:p w14:paraId="4348892B" w14:textId="77777777" w:rsidR="004B413C" w:rsidRDefault="004B413C">
            <w:pPr>
              <w:rPr>
                <w:sz w:val="12"/>
                <w:szCs w:val="12"/>
              </w:rPr>
            </w:pPr>
          </w:p>
        </w:tc>
        <w:tc>
          <w:tcPr>
            <w:tcW w:w="480" w:type="dxa"/>
            <w:vMerge w:val="restart"/>
            <w:vAlign w:val="bottom"/>
          </w:tcPr>
          <w:p w14:paraId="50C315C8" w14:textId="77777777" w:rsidR="004B413C" w:rsidRDefault="00EC2FEA">
            <w:pPr>
              <w:jc w:val="right"/>
              <w:rPr>
                <w:sz w:val="20"/>
                <w:szCs w:val="20"/>
              </w:rPr>
            </w:pPr>
            <w:r>
              <w:rPr>
                <w:rFonts w:ascii="Arial" w:eastAsia="Arial" w:hAnsi="Arial" w:cs="Arial"/>
                <w:color w:val="1A1A1A"/>
                <w:sz w:val="16"/>
                <w:szCs w:val="16"/>
              </w:rPr>
              <w:t>D</w:t>
            </w:r>
          </w:p>
        </w:tc>
        <w:tc>
          <w:tcPr>
            <w:tcW w:w="0" w:type="dxa"/>
            <w:vAlign w:val="bottom"/>
          </w:tcPr>
          <w:p w14:paraId="6727675B" w14:textId="77777777" w:rsidR="004B413C" w:rsidRDefault="004B413C">
            <w:pPr>
              <w:rPr>
                <w:sz w:val="1"/>
                <w:szCs w:val="1"/>
              </w:rPr>
            </w:pPr>
          </w:p>
        </w:tc>
      </w:tr>
      <w:tr w:rsidR="004B413C" w14:paraId="74B3F24C" w14:textId="77777777">
        <w:trPr>
          <w:trHeight w:val="108"/>
        </w:trPr>
        <w:tc>
          <w:tcPr>
            <w:tcW w:w="180" w:type="dxa"/>
            <w:vAlign w:val="bottom"/>
          </w:tcPr>
          <w:p w14:paraId="5244FC4D" w14:textId="77777777" w:rsidR="004B413C" w:rsidRDefault="004B413C">
            <w:pPr>
              <w:rPr>
                <w:sz w:val="9"/>
                <w:szCs w:val="9"/>
              </w:rPr>
            </w:pPr>
          </w:p>
        </w:tc>
        <w:tc>
          <w:tcPr>
            <w:tcW w:w="700" w:type="dxa"/>
            <w:vMerge w:val="restart"/>
            <w:vAlign w:val="bottom"/>
          </w:tcPr>
          <w:p w14:paraId="3B8FF44F" w14:textId="77777777" w:rsidR="004B413C" w:rsidRDefault="00EC2FEA">
            <w:pPr>
              <w:spacing w:line="144" w:lineRule="exact"/>
              <w:ind w:right="198"/>
              <w:jc w:val="right"/>
              <w:rPr>
                <w:sz w:val="20"/>
                <w:szCs w:val="20"/>
              </w:rPr>
            </w:pPr>
            <w:r>
              <w:rPr>
                <w:rFonts w:ascii="Arial" w:eastAsia="Arial" w:hAnsi="Arial" w:cs="Arial"/>
                <w:color w:val="4D4D4D"/>
                <w:sz w:val="16"/>
                <w:szCs w:val="16"/>
              </w:rPr>
              <w:t>2010</w:t>
            </w:r>
          </w:p>
        </w:tc>
        <w:tc>
          <w:tcPr>
            <w:tcW w:w="300" w:type="dxa"/>
            <w:vAlign w:val="bottom"/>
          </w:tcPr>
          <w:p w14:paraId="1C9C487A" w14:textId="77777777" w:rsidR="004B413C" w:rsidRDefault="004B413C">
            <w:pPr>
              <w:rPr>
                <w:sz w:val="9"/>
                <w:szCs w:val="9"/>
              </w:rPr>
            </w:pPr>
          </w:p>
        </w:tc>
        <w:tc>
          <w:tcPr>
            <w:tcW w:w="280" w:type="dxa"/>
            <w:vAlign w:val="bottom"/>
          </w:tcPr>
          <w:p w14:paraId="329538A1" w14:textId="77777777" w:rsidR="004B413C" w:rsidRDefault="004B413C">
            <w:pPr>
              <w:rPr>
                <w:sz w:val="9"/>
                <w:szCs w:val="9"/>
              </w:rPr>
            </w:pPr>
          </w:p>
        </w:tc>
        <w:tc>
          <w:tcPr>
            <w:tcW w:w="300" w:type="dxa"/>
            <w:vAlign w:val="bottom"/>
          </w:tcPr>
          <w:p w14:paraId="21AA36D5" w14:textId="77777777" w:rsidR="004B413C" w:rsidRDefault="004B413C">
            <w:pPr>
              <w:rPr>
                <w:sz w:val="9"/>
                <w:szCs w:val="9"/>
              </w:rPr>
            </w:pPr>
          </w:p>
        </w:tc>
        <w:tc>
          <w:tcPr>
            <w:tcW w:w="280" w:type="dxa"/>
            <w:vAlign w:val="bottom"/>
          </w:tcPr>
          <w:p w14:paraId="1A0641A7" w14:textId="77777777" w:rsidR="004B413C" w:rsidRDefault="004B413C">
            <w:pPr>
              <w:rPr>
                <w:sz w:val="9"/>
                <w:szCs w:val="9"/>
              </w:rPr>
            </w:pPr>
          </w:p>
        </w:tc>
        <w:tc>
          <w:tcPr>
            <w:tcW w:w="300" w:type="dxa"/>
            <w:vAlign w:val="bottom"/>
          </w:tcPr>
          <w:p w14:paraId="7D1166F3" w14:textId="77777777" w:rsidR="004B413C" w:rsidRDefault="004B413C">
            <w:pPr>
              <w:rPr>
                <w:sz w:val="9"/>
                <w:szCs w:val="9"/>
              </w:rPr>
            </w:pPr>
          </w:p>
        </w:tc>
        <w:tc>
          <w:tcPr>
            <w:tcW w:w="280" w:type="dxa"/>
            <w:vAlign w:val="bottom"/>
          </w:tcPr>
          <w:p w14:paraId="1FA77CD4" w14:textId="77777777" w:rsidR="004B413C" w:rsidRDefault="004B413C">
            <w:pPr>
              <w:rPr>
                <w:sz w:val="9"/>
                <w:szCs w:val="9"/>
              </w:rPr>
            </w:pPr>
          </w:p>
        </w:tc>
        <w:tc>
          <w:tcPr>
            <w:tcW w:w="300" w:type="dxa"/>
            <w:vAlign w:val="bottom"/>
          </w:tcPr>
          <w:p w14:paraId="776C90ED" w14:textId="77777777" w:rsidR="004B413C" w:rsidRDefault="004B413C">
            <w:pPr>
              <w:rPr>
                <w:sz w:val="9"/>
                <w:szCs w:val="9"/>
              </w:rPr>
            </w:pPr>
          </w:p>
        </w:tc>
        <w:tc>
          <w:tcPr>
            <w:tcW w:w="280" w:type="dxa"/>
            <w:vAlign w:val="bottom"/>
          </w:tcPr>
          <w:p w14:paraId="1B00D1FB" w14:textId="77777777" w:rsidR="004B413C" w:rsidRDefault="004B413C">
            <w:pPr>
              <w:rPr>
                <w:sz w:val="9"/>
                <w:szCs w:val="9"/>
              </w:rPr>
            </w:pPr>
          </w:p>
        </w:tc>
        <w:tc>
          <w:tcPr>
            <w:tcW w:w="300" w:type="dxa"/>
            <w:vAlign w:val="bottom"/>
          </w:tcPr>
          <w:p w14:paraId="098443A8" w14:textId="77777777" w:rsidR="004B413C" w:rsidRDefault="004B413C">
            <w:pPr>
              <w:rPr>
                <w:sz w:val="9"/>
                <w:szCs w:val="9"/>
              </w:rPr>
            </w:pPr>
          </w:p>
        </w:tc>
        <w:tc>
          <w:tcPr>
            <w:tcW w:w="280" w:type="dxa"/>
            <w:vAlign w:val="bottom"/>
          </w:tcPr>
          <w:p w14:paraId="322443B9" w14:textId="77777777" w:rsidR="004B413C" w:rsidRDefault="004B413C">
            <w:pPr>
              <w:rPr>
                <w:sz w:val="9"/>
                <w:szCs w:val="9"/>
              </w:rPr>
            </w:pPr>
          </w:p>
        </w:tc>
        <w:tc>
          <w:tcPr>
            <w:tcW w:w="300" w:type="dxa"/>
            <w:vAlign w:val="bottom"/>
          </w:tcPr>
          <w:p w14:paraId="3446D2D2" w14:textId="77777777" w:rsidR="004B413C" w:rsidRDefault="004B413C">
            <w:pPr>
              <w:rPr>
                <w:sz w:val="9"/>
                <w:szCs w:val="9"/>
              </w:rPr>
            </w:pPr>
          </w:p>
        </w:tc>
        <w:tc>
          <w:tcPr>
            <w:tcW w:w="280" w:type="dxa"/>
            <w:vAlign w:val="bottom"/>
          </w:tcPr>
          <w:p w14:paraId="1C128820" w14:textId="77777777" w:rsidR="004B413C" w:rsidRDefault="004B413C">
            <w:pPr>
              <w:rPr>
                <w:sz w:val="9"/>
                <w:szCs w:val="9"/>
              </w:rPr>
            </w:pPr>
          </w:p>
        </w:tc>
        <w:tc>
          <w:tcPr>
            <w:tcW w:w="300" w:type="dxa"/>
            <w:vAlign w:val="bottom"/>
          </w:tcPr>
          <w:p w14:paraId="0DFCF232" w14:textId="77777777" w:rsidR="004B413C" w:rsidRDefault="004B413C">
            <w:pPr>
              <w:rPr>
                <w:sz w:val="9"/>
                <w:szCs w:val="9"/>
              </w:rPr>
            </w:pPr>
          </w:p>
        </w:tc>
        <w:tc>
          <w:tcPr>
            <w:tcW w:w="280" w:type="dxa"/>
            <w:vAlign w:val="bottom"/>
          </w:tcPr>
          <w:p w14:paraId="3BE40EFA" w14:textId="77777777" w:rsidR="004B413C" w:rsidRDefault="004B413C">
            <w:pPr>
              <w:rPr>
                <w:sz w:val="9"/>
                <w:szCs w:val="9"/>
              </w:rPr>
            </w:pPr>
          </w:p>
        </w:tc>
        <w:tc>
          <w:tcPr>
            <w:tcW w:w="300" w:type="dxa"/>
            <w:vAlign w:val="bottom"/>
          </w:tcPr>
          <w:p w14:paraId="371F6A1B" w14:textId="77777777" w:rsidR="004B413C" w:rsidRDefault="004B413C">
            <w:pPr>
              <w:rPr>
                <w:sz w:val="9"/>
                <w:szCs w:val="9"/>
              </w:rPr>
            </w:pPr>
          </w:p>
        </w:tc>
        <w:tc>
          <w:tcPr>
            <w:tcW w:w="280" w:type="dxa"/>
            <w:vAlign w:val="bottom"/>
          </w:tcPr>
          <w:p w14:paraId="4B366D1E" w14:textId="77777777" w:rsidR="004B413C" w:rsidRDefault="004B413C">
            <w:pPr>
              <w:rPr>
                <w:sz w:val="9"/>
                <w:szCs w:val="9"/>
              </w:rPr>
            </w:pPr>
          </w:p>
        </w:tc>
        <w:tc>
          <w:tcPr>
            <w:tcW w:w="300" w:type="dxa"/>
            <w:vAlign w:val="bottom"/>
          </w:tcPr>
          <w:p w14:paraId="0204F38A" w14:textId="77777777" w:rsidR="004B413C" w:rsidRDefault="004B413C">
            <w:pPr>
              <w:rPr>
                <w:sz w:val="9"/>
                <w:szCs w:val="9"/>
              </w:rPr>
            </w:pPr>
          </w:p>
        </w:tc>
        <w:tc>
          <w:tcPr>
            <w:tcW w:w="280" w:type="dxa"/>
            <w:vAlign w:val="bottom"/>
          </w:tcPr>
          <w:p w14:paraId="12FFAE3B" w14:textId="77777777" w:rsidR="004B413C" w:rsidRDefault="004B413C">
            <w:pPr>
              <w:rPr>
                <w:sz w:val="9"/>
                <w:szCs w:val="9"/>
              </w:rPr>
            </w:pPr>
          </w:p>
        </w:tc>
        <w:tc>
          <w:tcPr>
            <w:tcW w:w="300" w:type="dxa"/>
            <w:vAlign w:val="bottom"/>
          </w:tcPr>
          <w:p w14:paraId="75CBD0A5" w14:textId="77777777" w:rsidR="004B413C" w:rsidRDefault="004B413C">
            <w:pPr>
              <w:rPr>
                <w:sz w:val="9"/>
                <w:szCs w:val="9"/>
              </w:rPr>
            </w:pPr>
          </w:p>
        </w:tc>
        <w:tc>
          <w:tcPr>
            <w:tcW w:w="300" w:type="dxa"/>
            <w:vAlign w:val="bottom"/>
          </w:tcPr>
          <w:p w14:paraId="2710382A" w14:textId="77777777" w:rsidR="004B413C" w:rsidRDefault="004B413C">
            <w:pPr>
              <w:rPr>
                <w:sz w:val="9"/>
                <w:szCs w:val="9"/>
              </w:rPr>
            </w:pPr>
          </w:p>
        </w:tc>
        <w:tc>
          <w:tcPr>
            <w:tcW w:w="280" w:type="dxa"/>
            <w:vAlign w:val="bottom"/>
          </w:tcPr>
          <w:p w14:paraId="34475E3A" w14:textId="77777777" w:rsidR="004B413C" w:rsidRDefault="004B413C">
            <w:pPr>
              <w:rPr>
                <w:sz w:val="9"/>
                <w:szCs w:val="9"/>
              </w:rPr>
            </w:pPr>
          </w:p>
        </w:tc>
        <w:tc>
          <w:tcPr>
            <w:tcW w:w="300" w:type="dxa"/>
            <w:vAlign w:val="bottom"/>
          </w:tcPr>
          <w:p w14:paraId="30F6AF0A" w14:textId="77777777" w:rsidR="004B413C" w:rsidRDefault="004B413C">
            <w:pPr>
              <w:rPr>
                <w:sz w:val="9"/>
                <w:szCs w:val="9"/>
              </w:rPr>
            </w:pPr>
          </w:p>
        </w:tc>
        <w:tc>
          <w:tcPr>
            <w:tcW w:w="280" w:type="dxa"/>
            <w:vAlign w:val="bottom"/>
          </w:tcPr>
          <w:p w14:paraId="02A5CF8E" w14:textId="77777777" w:rsidR="004B413C" w:rsidRDefault="004B413C">
            <w:pPr>
              <w:rPr>
                <w:sz w:val="9"/>
                <w:szCs w:val="9"/>
              </w:rPr>
            </w:pPr>
          </w:p>
        </w:tc>
        <w:tc>
          <w:tcPr>
            <w:tcW w:w="300" w:type="dxa"/>
            <w:vAlign w:val="bottom"/>
          </w:tcPr>
          <w:p w14:paraId="2E18218D" w14:textId="77777777" w:rsidR="004B413C" w:rsidRDefault="004B413C">
            <w:pPr>
              <w:rPr>
                <w:sz w:val="9"/>
                <w:szCs w:val="9"/>
              </w:rPr>
            </w:pPr>
          </w:p>
        </w:tc>
        <w:tc>
          <w:tcPr>
            <w:tcW w:w="280" w:type="dxa"/>
            <w:vAlign w:val="bottom"/>
          </w:tcPr>
          <w:p w14:paraId="6ECBE315" w14:textId="77777777" w:rsidR="004B413C" w:rsidRDefault="004B413C">
            <w:pPr>
              <w:rPr>
                <w:sz w:val="9"/>
                <w:szCs w:val="9"/>
              </w:rPr>
            </w:pPr>
          </w:p>
        </w:tc>
        <w:tc>
          <w:tcPr>
            <w:tcW w:w="300" w:type="dxa"/>
            <w:vAlign w:val="bottom"/>
          </w:tcPr>
          <w:p w14:paraId="1ED38AB3" w14:textId="77777777" w:rsidR="004B413C" w:rsidRDefault="004B413C">
            <w:pPr>
              <w:rPr>
                <w:sz w:val="9"/>
                <w:szCs w:val="9"/>
              </w:rPr>
            </w:pPr>
          </w:p>
        </w:tc>
        <w:tc>
          <w:tcPr>
            <w:tcW w:w="280" w:type="dxa"/>
            <w:vAlign w:val="bottom"/>
          </w:tcPr>
          <w:p w14:paraId="347CC86C" w14:textId="77777777" w:rsidR="004B413C" w:rsidRDefault="004B413C">
            <w:pPr>
              <w:rPr>
                <w:sz w:val="9"/>
                <w:szCs w:val="9"/>
              </w:rPr>
            </w:pPr>
          </w:p>
        </w:tc>
        <w:tc>
          <w:tcPr>
            <w:tcW w:w="300" w:type="dxa"/>
            <w:vAlign w:val="bottom"/>
          </w:tcPr>
          <w:p w14:paraId="3221B772" w14:textId="77777777" w:rsidR="004B413C" w:rsidRDefault="004B413C">
            <w:pPr>
              <w:rPr>
                <w:sz w:val="9"/>
                <w:szCs w:val="9"/>
              </w:rPr>
            </w:pPr>
          </w:p>
        </w:tc>
        <w:tc>
          <w:tcPr>
            <w:tcW w:w="280" w:type="dxa"/>
            <w:vAlign w:val="bottom"/>
          </w:tcPr>
          <w:p w14:paraId="52874C95" w14:textId="77777777" w:rsidR="004B413C" w:rsidRDefault="004B413C">
            <w:pPr>
              <w:rPr>
                <w:sz w:val="9"/>
                <w:szCs w:val="9"/>
              </w:rPr>
            </w:pPr>
          </w:p>
        </w:tc>
        <w:tc>
          <w:tcPr>
            <w:tcW w:w="300" w:type="dxa"/>
            <w:vAlign w:val="bottom"/>
          </w:tcPr>
          <w:p w14:paraId="2B91C480" w14:textId="77777777" w:rsidR="004B413C" w:rsidRDefault="004B413C">
            <w:pPr>
              <w:rPr>
                <w:sz w:val="9"/>
                <w:szCs w:val="9"/>
              </w:rPr>
            </w:pPr>
          </w:p>
        </w:tc>
        <w:tc>
          <w:tcPr>
            <w:tcW w:w="280" w:type="dxa"/>
            <w:vAlign w:val="bottom"/>
          </w:tcPr>
          <w:p w14:paraId="122C2A36" w14:textId="77777777" w:rsidR="004B413C" w:rsidRDefault="004B413C">
            <w:pPr>
              <w:rPr>
                <w:sz w:val="9"/>
                <w:szCs w:val="9"/>
              </w:rPr>
            </w:pPr>
          </w:p>
        </w:tc>
        <w:tc>
          <w:tcPr>
            <w:tcW w:w="300" w:type="dxa"/>
            <w:vAlign w:val="bottom"/>
          </w:tcPr>
          <w:p w14:paraId="435C0693" w14:textId="77777777" w:rsidR="004B413C" w:rsidRDefault="004B413C">
            <w:pPr>
              <w:rPr>
                <w:sz w:val="9"/>
                <w:szCs w:val="9"/>
              </w:rPr>
            </w:pPr>
          </w:p>
        </w:tc>
        <w:tc>
          <w:tcPr>
            <w:tcW w:w="280" w:type="dxa"/>
            <w:vAlign w:val="bottom"/>
          </w:tcPr>
          <w:p w14:paraId="3C750EA4" w14:textId="77777777" w:rsidR="004B413C" w:rsidRDefault="004B413C">
            <w:pPr>
              <w:rPr>
                <w:sz w:val="9"/>
                <w:szCs w:val="9"/>
              </w:rPr>
            </w:pPr>
          </w:p>
        </w:tc>
        <w:tc>
          <w:tcPr>
            <w:tcW w:w="300" w:type="dxa"/>
            <w:vAlign w:val="bottom"/>
          </w:tcPr>
          <w:p w14:paraId="71BF903A" w14:textId="77777777" w:rsidR="004B413C" w:rsidRDefault="004B413C">
            <w:pPr>
              <w:rPr>
                <w:sz w:val="9"/>
                <w:szCs w:val="9"/>
              </w:rPr>
            </w:pPr>
          </w:p>
        </w:tc>
        <w:tc>
          <w:tcPr>
            <w:tcW w:w="280" w:type="dxa"/>
            <w:vAlign w:val="bottom"/>
          </w:tcPr>
          <w:p w14:paraId="5D0CFB6D" w14:textId="77777777" w:rsidR="004B413C" w:rsidRDefault="004B413C">
            <w:pPr>
              <w:rPr>
                <w:sz w:val="9"/>
                <w:szCs w:val="9"/>
              </w:rPr>
            </w:pPr>
          </w:p>
        </w:tc>
        <w:tc>
          <w:tcPr>
            <w:tcW w:w="300" w:type="dxa"/>
            <w:vAlign w:val="bottom"/>
          </w:tcPr>
          <w:p w14:paraId="56167643" w14:textId="77777777" w:rsidR="004B413C" w:rsidRDefault="004B413C">
            <w:pPr>
              <w:rPr>
                <w:sz w:val="9"/>
                <w:szCs w:val="9"/>
              </w:rPr>
            </w:pPr>
          </w:p>
        </w:tc>
        <w:tc>
          <w:tcPr>
            <w:tcW w:w="280" w:type="dxa"/>
            <w:vAlign w:val="bottom"/>
          </w:tcPr>
          <w:p w14:paraId="36C3D73C" w14:textId="77777777" w:rsidR="004B413C" w:rsidRDefault="004B413C">
            <w:pPr>
              <w:rPr>
                <w:sz w:val="9"/>
                <w:szCs w:val="9"/>
              </w:rPr>
            </w:pPr>
          </w:p>
        </w:tc>
        <w:tc>
          <w:tcPr>
            <w:tcW w:w="300" w:type="dxa"/>
            <w:vAlign w:val="bottom"/>
          </w:tcPr>
          <w:p w14:paraId="1224EC0C" w14:textId="77777777" w:rsidR="004B413C" w:rsidRDefault="004B413C">
            <w:pPr>
              <w:rPr>
                <w:sz w:val="9"/>
                <w:szCs w:val="9"/>
              </w:rPr>
            </w:pPr>
          </w:p>
        </w:tc>
        <w:tc>
          <w:tcPr>
            <w:tcW w:w="280" w:type="dxa"/>
            <w:vAlign w:val="bottom"/>
          </w:tcPr>
          <w:p w14:paraId="2D803445" w14:textId="77777777" w:rsidR="004B413C" w:rsidRDefault="004B413C">
            <w:pPr>
              <w:rPr>
                <w:sz w:val="9"/>
                <w:szCs w:val="9"/>
              </w:rPr>
            </w:pPr>
          </w:p>
        </w:tc>
        <w:tc>
          <w:tcPr>
            <w:tcW w:w="480" w:type="dxa"/>
            <w:vMerge/>
            <w:vAlign w:val="bottom"/>
          </w:tcPr>
          <w:p w14:paraId="2A61FF7A" w14:textId="77777777" w:rsidR="004B413C" w:rsidRDefault="004B413C">
            <w:pPr>
              <w:rPr>
                <w:sz w:val="9"/>
                <w:szCs w:val="9"/>
              </w:rPr>
            </w:pPr>
          </w:p>
        </w:tc>
        <w:tc>
          <w:tcPr>
            <w:tcW w:w="0" w:type="dxa"/>
            <w:vAlign w:val="bottom"/>
          </w:tcPr>
          <w:p w14:paraId="0C92BEF2" w14:textId="77777777" w:rsidR="004B413C" w:rsidRDefault="004B413C">
            <w:pPr>
              <w:rPr>
                <w:sz w:val="1"/>
                <w:szCs w:val="1"/>
              </w:rPr>
            </w:pPr>
          </w:p>
        </w:tc>
      </w:tr>
      <w:tr w:rsidR="004B413C" w14:paraId="643D0BA0" w14:textId="77777777">
        <w:trPr>
          <w:trHeight w:val="36"/>
        </w:trPr>
        <w:tc>
          <w:tcPr>
            <w:tcW w:w="180" w:type="dxa"/>
            <w:vAlign w:val="bottom"/>
          </w:tcPr>
          <w:p w14:paraId="36634A24" w14:textId="77777777" w:rsidR="004B413C" w:rsidRDefault="004B413C">
            <w:pPr>
              <w:rPr>
                <w:sz w:val="3"/>
                <w:szCs w:val="3"/>
              </w:rPr>
            </w:pPr>
          </w:p>
        </w:tc>
        <w:tc>
          <w:tcPr>
            <w:tcW w:w="700" w:type="dxa"/>
            <w:vMerge/>
            <w:vAlign w:val="bottom"/>
          </w:tcPr>
          <w:p w14:paraId="1A201CB9" w14:textId="77777777" w:rsidR="004B413C" w:rsidRDefault="004B413C">
            <w:pPr>
              <w:rPr>
                <w:sz w:val="3"/>
                <w:szCs w:val="3"/>
              </w:rPr>
            </w:pPr>
          </w:p>
        </w:tc>
        <w:tc>
          <w:tcPr>
            <w:tcW w:w="300" w:type="dxa"/>
            <w:vAlign w:val="bottom"/>
          </w:tcPr>
          <w:p w14:paraId="5CFAB049" w14:textId="77777777" w:rsidR="004B413C" w:rsidRDefault="004B413C">
            <w:pPr>
              <w:rPr>
                <w:sz w:val="3"/>
                <w:szCs w:val="3"/>
              </w:rPr>
            </w:pPr>
          </w:p>
        </w:tc>
        <w:tc>
          <w:tcPr>
            <w:tcW w:w="280" w:type="dxa"/>
            <w:vAlign w:val="bottom"/>
          </w:tcPr>
          <w:p w14:paraId="1849BA83" w14:textId="77777777" w:rsidR="004B413C" w:rsidRDefault="004B413C">
            <w:pPr>
              <w:rPr>
                <w:sz w:val="3"/>
                <w:szCs w:val="3"/>
              </w:rPr>
            </w:pPr>
          </w:p>
        </w:tc>
        <w:tc>
          <w:tcPr>
            <w:tcW w:w="300" w:type="dxa"/>
            <w:vAlign w:val="bottom"/>
          </w:tcPr>
          <w:p w14:paraId="5F84ECD5" w14:textId="77777777" w:rsidR="004B413C" w:rsidRDefault="004B413C">
            <w:pPr>
              <w:rPr>
                <w:sz w:val="3"/>
                <w:szCs w:val="3"/>
              </w:rPr>
            </w:pPr>
          </w:p>
        </w:tc>
        <w:tc>
          <w:tcPr>
            <w:tcW w:w="280" w:type="dxa"/>
            <w:vAlign w:val="bottom"/>
          </w:tcPr>
          <w:p w14:paraId="097E9EE5" w14:textId="77777777" w:rsidR="004B413C" w:rsidRDefault="004B413C">
            <w:pPr>
              <w:rPr>
                <w:sz w:val="3"/>
                <w:szCs w:val="3"/>
              </w:rPr>
            </w:pPr>
          </w:p>
        </w:tc>
        <w:tc>
          <w:tcPr>
            <w:tcW w:w="300" w:type="dxa"/>
            <w:vAlign w:val="bottom"/>
          </w:tcPr>
          <w:p w14:paraId="59A25FCD" w14:textId="77777777" w:rsidR="004B413C" w:rsidRDefault="004B413C">
            <w:pPr>
              <w:rPr>
                <w:sz w:val="3"/>
                <w:szCs w:val="3"/>
              </w:rPr>
            </w:pPr>
          </w:p>
        </w:tc>
        <w:tc>
          <w:tcPr>
            <w:tcW w:w="280" w:type="dxa"/>
            <w:vAlign w:val="bottom"/>
          </w:tcPr>
          <w:p w14:paraId="4542268C" w14:textId="77777777" w:rsidR="004B413C" w:rsidRDefault="004B413C">
            <w:pPr>
              <w:rPr>
                <w:sz w:val="3"/>
                <w:szCs w:val="3"/>
              </w:rPr>
            </w:pPr>
          </w:p>
        </w:tc>
        <w:tc>
          <w:tcPr>
            <w:tcW w:w="300" w:type="dxa"/>
            <w:vAlign w:val="bottom"/>
          </w:tcPr>
          <w:p w14:paraId="15CD91FE" w14:textId="77777777" w:rsidR="004B413C" w:rsidRDefault="004B413C">
            <w:pPr>
              <w:rPr>
                <w:sz w:val="3"/>
                <w:szCs w:val="3"/>
              </w:rPr>
            </w:pPr>
          </w:p>
        </w:tc>
        <w:tc>
          <w:tcPr>
            <w:tcW w:w="280" w:type="dxa"/>
            <w:vAlign w:val="bottom"/>
          </w:tcPr>
          <w:p w14:paraId="0A667B8B" w14:textId="77777777" w:rsidR="004B413C" w:rsidRDefault="004B413C">
            <w:pPr>
              <w:rPr>
                <w:sz w:val="3"/>
                <w:szCs w:val="3"/>
              </w:rPr>
            </w:pPr>
          </w:p>
        </w:tc>
        <w:tc>
          <w:tcPr>
            <w:tcW w:w="300" w:type="dxa"/>
            <w:vAlign w:val="bottom"/>
          </w:tcPr>
          <w:p w14:paraId="189E34CD" w14:textId="77777777" w:rsidR="004B413C" w:rsidRDefault="004B413C">
            <w:pPr>
              <w:rPr>
                <w:sz w:val="3"/>
                <w:szCs w:val="3"/>
              </w:rPr>
            </w:pPr>
          </w:p>
        </w:tc>
        <w:tc>
          <w:tcPr>
            <w:tcW w:w="280" w:type="dxa"/>
            <w:vAlign w:val="bottom"/>
          </w:tcPr>
          <w:p w14:paraId="085C63E2" w14:textId="77777777" w:rsidR="004B413C" w:rsidRDefault="004B413C">
            <w:pPr>
              <w:rPr>
                <w:sz w:val="3"/>
                <w:szCs w:val="3"/>
              </w:rPr>
            </w:pPr>
          </w:p>
        </w:tc>
        <w:tc>
          <w:tcPr>
            <w:tcW w:w="300" w:type="dxa"/>
            <w:vAlign w:val="bottom"/>
          </w:tcPr>
          <w:p w14:paraId="5B708C8C" w14:textId="77777777" w:rsidR="004B413C" w:rsidRDefault="004B413C">
            <w:pPr>
              <w:rPr>
                <w:sz w:val="3"/>
                <w:szCs w:val="3"/>
              </w:rPr>
            </w:pPr>
          </w:p>
        </w:tc>
        <w:tc>
          <w:tcPr>
            <w:tcW w:w="280" w:type="dxa"/>
            <w:vAlign w:val="bottom"/>
          </w:tcPr>
          <w:p w14:paraId="07CCC096" w14:textId="77777777" w:rsidR="004B413C" w:rsidRDefault="004B413C">
            <w:pPr>
              <w:rPr>
                <w:sz w:val="3"/>
                <w:szCs w:val="3"/>
              </w:rPr>
            </w:pPr>
          </w:p>
        </w:tc>
        <w:tc>
          <w:tcPr>
            <w:tcW w:w="300" w:type="dxa"/>
            <w:vAlign w:val="bottom"/>
          </w:tcPr>
          <w:p w14:paraId="5504F948" w14:textId="77777777" w:rsidR="004B413C" w:rsidRDefault="004B413C">
            <w:pPr>
              <w:rPr>
                <w:sz w:val="3"/>
                <w:szCs w:val="3"/>
              </w:rPr>
            </w:pPr>
          </w:p>
        </w:tc>
        <w:tc>
          <w:tcPr>
            <w:tcW w:w="280" w:type="dxa"/>
            <w:vAlign w:val="bottom"/>
          </w:tcPr>
          <w:p w14:paraId="3ADC213D" w14:textId="77777777" w:rsidR="004B413C" w:rsidRDefault="004B413C">
            <w:pPr>
              <w:rPr>
                <w:sz w:val="3"/>
                <w:szCs w:val="3"/>
              </w:rPr>
            </w:pPr>
          </w:p>
        </w:tc>
        <w:tc>
          <w:tcPr>
            <w:tcW w:w="300" w:type="dxa"/>
            <w:vAlign w:val="bottom"/>
          </w:tcPr>
          <w:p w14:paraId="29F3F216" w14:textId="77777777" w:rsidR="004B413C" w:rsidRDefault="004B413C">
            <w:pPr>
              <w:rPr>
                <w:sz w:val="3"/>
                <w:szCs w:val="3"/>
              </w:rPr>
            </w:pPr>
          </w:p>
        </w:tc>
        <w:tc>
          <w:tcPr>
            <w:tcW w:w="280" w:type="dxa"/>
            <w:vAlign w:val="bottom"/>
          </w:tcPr>
          <w:p w14:paraId="0E9AF011" w14:textId="77777777" w:rsidR="004B413C" w:rsidRDefault="004B413C">
            <w:pPr>
              <w:rPr>
                <w:sz w:val="3"/>
                <w:szCs w:val="3"/>
              </w:rPr>
            </w:pPr>
          </w:p>
        </w:tc>
        <w:tc>
          <w:tcPr>
            <w:tcW w:w="300" w:type="dxa"/>
            <w:vAlign w:val="bottom"/>
          </w:tcPr>
          <w:p w14:paraId="68F866E2" w14:textId="77777777" w:rsidR="004B413C" w:rsidRDefault="004B413C">
            <w:pPr>
              <w:rPr>
                <w:sz w:val="3"/>
                <w:szCs w:val="3"/>
              </w:rPr>
            </w:pPr>
          </w:p>
        </w:tc>
        <w:tc>
          <w:tcPr>
            <w:tcW w:w="280" w:type="dxa"/>
            <w:vAlign w:val="bottom"/>
          </w:tcPr>
          <w:p w14:paraId="1C8FDA79" w14:textId="77777777" w:rsidR="004B413C" w:rsidRDefault="004B413C">
            <w:pPr>
              <w:rPr>
                <w:sz w:val="3"/>
                <w:szCs w:val="3"/>
              </w:rPr>
            </w:pPr>
          </w:p>
        </w:tc>
        <w:tc>
          <w:tcPr>
            <w:tcW w:w="300" w:type="dxa"/>
            <w:vAlign w:val="bottom"/>
          </w:tcPr>
          <w:p w14:paraId="55BD1CC9" w14:textId="77777777" w:rsidR="004B413C" w:rsidRDefault="004B413C">
            <w:pPr>
              <w:rPr>
                <w:sz w:val="3"/>
                <w:szCs w:val="3"/>
              </w:rPr>
            </w:pPr>
          </w:p>
        </w:tc>
        <w:tc>
          <w:tcPr>
            <w:tcW w:w="300" w:type="dxa"/>
            <w:vAlign w:val="bottom"/>
          </w:tcPr>
          <w:p w14:paraId="53063A23" w14:textId="77777777" w:rsidR="004B413C" w:rsidRDefault="004B413C">
            <w:pPr>
              <w:rPr>
                <w:sz w:val="3"/>
                <w:szCs w:val="3"/>
              </w:rPr>
            </w:pPr>
          </w:p>
        </w:tc>
        <w:tc>
          <w:tcPr>
            <w:tcW w:w="280" w:type="dxa"/>
            <w:vAlign w:val="bottom"/>
          </w:tcPr>
          <w:p w14:paraId="30F138DE" w14:textId="77777777" w:rsidR="004B413C" w:rsidRDefault="004B413C">
            <w:pPr>
              <w:rPr>
                <w:sz w:val="3"/>
                <w:szCs w:val="3"/>
              </w:rPr>
            </w:pPr>
          </w:p>
        </w:tc>
        <w:tc>
          <w:tcPr>
            <w:tcW w:w="300" w:type="dxa"/>
            <w:vAlign w:val="bottom"/>
          </w:tcPr>
          <w:p w14:paraId="311F628F" w14:textId="77777777" w:rsidR="004B413C" w:rsidRDefault="004B413C">
            <w:pPr>
              <w:rPr>
                <w:sz w:val="3"/>
                <w:szCs w:val="3"/>
              </w:rPr>
            </w:pPr>
          </w:p>
        </w:tc>
        <w:tc>
          <w:tcPr>
            <w:tcW w:w="280" w:type="dxa"/>
            <w:vAlign w:val="bottom"/>
          </w:tcPr>
          <w:p w14:paraId="1C14CD7C" w14:textId="77777777" w:rsidR="004B413C" w:rsidRDefault="004B413C">
            <w:pPr>
              <w:rPr>
                <w:sz w:val="3"/>
                <w:szCs w:val="3"/>
              </w:rPr>
            </w:pPr>
          </w:p>
        </w:tc>
        <w:tc>
          <w:tcPr>
            <w:tcW w:w="300" w:type="dxa"/>
            <w:vAlign w:val="bottom"/>
          </w:tcPr>
          <w:p w14:paraId="651BD71A" w14:textId="77777777" w:rsidR="004B413C" w:rsidRDefault="004B413C">
            <w:pPr>
              <w:rPr>
                <w:sz w:val="3"/>
                <w:szCs w:val="3"/>
              </w:rPr>
            </w:pPr>
          </w:p>
        </w:tc>
        <w:tc>
          <w:tcPr>
            <w:tcW w:w="280" w:type="dxa"/>
            <w:vAlign w:val="bottom"/>
          </w:tcPr>
          <w:p w14:paraId="7817DE1A" w14:textId="77777777" w:rsidR="004B413C" w:rsidRDefault="004B413C">
            <w:pPr>
              <w:rPr>
                <w:sz w:val="3"/>
                <w:szCs w:val="3"/>
              </w:rPr>
            </w:pPr>
          </w:p>
        </w:tc>
        <w:tc>
          <w:tcPr>
            <w:tcW w:w="300" w:type="dxa"/>
            <w:vAlign w:val="bottom"/>
          </w:tcPr>
          <w:p w14:paraId="46B08D98" w14:textId="77777777" w:rsidR="004B413C" w:rsidRDefault="004B413C">
            <w:pPr>
              <w:rPr>
                <w:sz w:val="3"/>
                <w:szCs w:val="3"/>
              </w:rPr>
            </w:pPr>
          </w:p>
        </w:tc>
        <w:tc>
          <w:tcPr>
            <w:tcW w:w="280" w:type="dxa"/>
            <w:vAlign w:val="bottom"/>
          </w:tcPr>
          <w:p w14:paraId="7E34EDAF" w14:textId="77777777" w:rsidR="004B413C" w:rsidRDefault="004B413C">
            <w:pPr>
              <w:rPr>
                <w:sz w:val="3"/>
                <w:szCs w:val="3"/>
              </w:rPr>
            </w:pPr>
          </w:p>
        </w:tc>
        <w:tc>
          <w:tcPr>
            <w:tcW w:w="300" w:type="dxa"/>
            <w:vAlign w:val="bottom"/>
          </w:tcPr>
          <w:p w14:paraId="4F8F613D" w14:textId="77777777" w:rsidR="004B413C" w:rsidRDefault="004B413C">
            <w:pPr>
              <w:rPr>
                <w:sz w:val="3"/>
                <w:szCs w:val="3"/>
              </w:rPr>
            </w:pPr>
          </w:p>
        </w:tc>
        <w:tc>
          <w:tcPr>
            <w:tcW w:w="280" w:type="dxa"/>
            <w:vAlign w:val="bottom"/>
          </w:tcPr>
          <w:p w14:paraId="4A923501" w14:textId="77777777" w:rsidR="004B413C" w:rsidRDefault="004B413C">
            <w:pPr>
              <w:rPr>
                <w:sz w:val="3"/>
                <w:szCs w:val="3"/>
              </w:rPr>
            </w:pPr>
          </w:p>
        </w:tc>
        <w:tc>
          <w:tcPr>
            <w:tcW w:w="300" w:type="dxa"/>
            <w:vAlign w:val="bottom"/>
          </w:tcPr>
          <w:p w14:paraId="66084B04" w14:textId="77777777" w:rsidR="004B413C" w:rsidRDefault="004B413C">
            <w:pPr>
              <w:rPr>
                <w:sz w:val="3"/>
                <w:szCs w:val="3"/>
              </w:rPr>
            </w:pPr>
          </w:p>
        </w:tc>
        <w:tc>
          <w:tcPr>
            <w:tcW w:w="280" w:type="dxa"/>
            <w:vAlign w:val="bottom"/>
          </w:tcPr>
          <w:p w14:paraId="6732C89E" w14:textId="77777777" w:rsidR="004B413C" w:rsidRDefault="004B413C">
            <w:pPr>
              <w:rPr>
                <w:sz w:val="3"/>
                <w:szCs w:val="3"/>
              </w:rPr>
            </w:pPr>
          </w:p>
        </w:tc>
        <w:tc>
          <w:tcPr>
            <w:tcW w:w="300" w:type="dxa"/>
            <w:vAlign w:val="bottom"/>
          </w:tcPr>
          <w:p w14:paraId="22475262" w14:textId="77777777" w:rsidR="004B413C" w:rsidRDefault="004B413C">
            <w:pPr>
              <w:rPr>
                <w:sz w:val="3"/>
                <w:szCs w:val="3"/>
              </w:rPr>
            </w:pPr>
          </w:p>
        </w:tc>
        <w:tc>
          <w:tcPr>
            <w:tcW w:w="280" w:type="dxa"/>
            <w:vAlign w:val="bottom"/>
          </w:tcPr>
          <w:p w14:paraId="25302C2E" w14:textId="77777777" w:rsidR="004B413C" w:rsidRDefault="004B413C">
            <w:pPr>
              <w:rPr>
                <w:sz w:val="3"/>
                <w:szCs w:val="3"/>
              </w:rPr>
            </w:pPr>
          </w:p>
        </w:tc>
        <w:tc>
          <w:tcPr>
            <w:tcW w:w="300" w:type="dxa"/>
            <w:vAlign w:val="bottom"/>
          </w:tcPr>
          <w:p w14:paraId="441BAB7D" w14:textId="77777777" w:rsidR="004B413C" w:rsidRDefault="004B413C">
            <w:pPr>
              <w:rPr>
                <w:sz w:val="3"/>
                <w:szCs w:val="3"/>
              </w:rPr>
            </w:pPr>
          </w:p>
        </w:tc>
        <w:tc>
          <w:tcPr>
            <w:tcW w:w="280" w:type="dxa"/>
            <w:vAlign w:val="bottom"/>
          </w:tcPr>
          <w:p w14:paraId="748EBEE3" w14:textId="77777777" w:rsidR="004B413C" w:rsidRDefault="004B413C">
            <w:pPr>
              <w:rPr>
                <w:sz w:val="3"/>
                <w:szCs w:val="3"/>
              </w:rPr>
            </w:pPr>
          </w:p>
        </w:tc>
        <w:tc>
          <w:tcPr>
            <w:tcW w:w="300" w:type="dxa"/>
            <w:vAlign w:val="bottom"/>
          </w:tcPr>
          <w:p w14:paraId="233DFA8F" w14:textId="77777777" w:rsidR="004B413C" w:rsidRDefault="004B413C">
            <w:pPr>
              <w:rPr>
                <w:sz w:val="3"/>
                <w:szCs w:val="3"/>
              </w:rPr>
            </w:pPr>
          </w:p>
        </w:tc>
        <w:tc>
          <w:tcPr>
            <w:tcW w:w="280" w:type="dxa"/>
            <w:vAlign w:val="bottom"/>
          </w:tcPr>
          <w:p w14:paraId="1BC20F9A" w14:textId="77777777" w:rsidR="004B413C" w:rsidRDefault="004B413C">
            <w:pPr>
              <w:rPr>
                <w:sz w:val="3"/>
                <w:szCs w:val="3"/>
              </w:rPr>
            </w:pPr>
          </w:p>
        </w:tc>
        <w:tc>
          <w:tcPr>
            <w:tcW w:w="300" w:type="dxa"/>
            <w:vAlign w:val="bottom"/>
          </w:tcPr>
          <w:p w14:paraId="7EDD3DA4" w14:textId="77777777" w:rsidR="004B413C" w:rsidRDefault="004B413C">
            <w:pPr>
              <w:rPr>
                <w:sz w:val="3"/>
                <w:szCs w:val="3"/>
              </w:rPr>
            </w:pPr>
          </w:p>
        </w:tc>
        <w:tc>
          <w:tcPr>
            <w:tcW w:w="280" w:type="dxa"/>
            <w:vAlign w:val="bottom"/>
          </w:tcPr>
          <w:p w14:paraId="0892AD59" w14:textId="77777777" w:rsidR="004B413C" w:rsidRDefault="004B413C">
            <w:pPr>
              <w:rPr>
                <w:sz w:val="3"/>
                <w:szCs w:val="3"/>
              </w:rPr>
            </w:pPr>
          </w:p>
        </w:tc>
        <w:tc>
          <w:tcPr>
            <w:tcW w:w="480" w:type="dxa"/>
            <w:vAlign w:val="bottom"/>
          </w:tcPr>
          <w:p w14:paraId="7E10F10A" w14:textId="77777777" w:rsidR="004B413C" w:rsidRDefault="004B413C">
            <w:pPr>
              <w:rPr>
                <w:sz w:val="3"/>
                <w:szCs w:val="3"/>
              </w:rPr>
            </w:pPr>
          </w:p>
        </w:tc>
        <w:tc>
          <w:tcPr>
            <w:tcW w:w="0" w:type="dxa"/>
            <w:vAlign w:val="bottom"/>
          </w:tcPr>
          <w:p w14:paraId="6AFC184C" w14:textId="77777777" w:rsidR="004B413C" w:rsidRDefault="004B413C">
            <w:pPr>
              <w:spacing w:line="20" w:lineRule="exact"/>
              <w:rPr>
                <w:sz w:val="1"/>
                <w:szCs w:val="1"/>
              </w:rPr>
            </w:pPr>
          </w:p>
        </w:tc>
      </w:tr>
      <w:tr w:rsidR="004B413C" w14:paraId="6AE48712" w14:textId="77777777">
        <w:trPr>
          <w:trHeight w:val="186"/>
        </w:trPr>
        <w:tc>
          <w:tcPr>
            <w:tcW w:w="180" w:type="dxa"/>
            <w:vAlign w:val="bottom"/>
          </w:tcPr>
          <w:p w14:paraId="14F3E83F" w14:textId="77777777" w:rsidR="004B413C" w:rsidRDefault="004B413C">
            <w:pPr>
              <w:rPr>
                <w:sz w:val="16"/>
                <w:szCs w:val="16"/>
              </w:rPr>
            </w:pPr>
          </w:p>
        </w:tc>
        <w:tc>
          <w:tcPr>
            <w:tcW w:w="700" w:type="dxa"/>
            <w:vAlign w:val="bottom"/>
          </w:tcPr>
          <w:p w14:paraId="6C217AAC" w14:textId="77777777" w:rsidR="004B413C" w:rsidRDefault="00EC2FEA">
            <w:pPr>
              <w:ind w:right="198"/>
              <w:jc w:val="right"/>
              <w:rPr>
                <w:sz w:val="20"/>
                <w:szCs w:val="20"/>
              </w:rPr>
            </w:pPr>
            <w:r>
              <w:rPr>
                <w:rFonts w:ascii="Arial" w:eastAsia="Arial" w:hAnsi="Arial" w:cs="Arial"/>
                <w:color w:val="4D4D4D"/>
                <w:sz w:val="16"/>
                <w:szCs w:val="16"/>
              </w:rPr>
              <w:t>2015</w:t>
            </w:r>
          </w:p>
        </w:tc>
        <w:tc>
          <w:tcPr>
            <w:tcW w:w="300" w:type="dxa"/>
            <w:vAlign w:val="bottom"/>
          </w:tcPr>
          <w:p w14:paraId="5B6C04C1" w14:textId="77777777" w:rsidR="004B413C" w:rsidRDefault="004B413C">
            <w:pPr>
              <w:rPr>
                <w:sz w:val="16"/>
                <w:szCs w:val="16"/>
              </w:rPr>
            </w:pPr>
          </w:p>
        </w:tc>
        <w:tc>
          <w:tcPr>
            <w:tcW w:w="280" w:type="dxa"/>
            <w:vAlign w:val="bottom"/>
          </w:tcPr>
          <w:p w14:paraId="59FF4C15" w14:textId="77777777" w:rsidR="004B413C" w:rsidRDefault="004B413C">
            <w:pPr>
              <w:rPr>
                <w:sz w:val="16"/>
                <w:szCs w:val="16"/>
              </w:rPr>
            </w:pPr>
          </w:p>
        </w:tc>
        <w:tc>
          <w:tcPr>
            <w:tcW w:w="300" w:type="dxa"/>
            <w:vAlign w:val="bottom"/>
          </w:tcPr>
          <w:p w14:paraId="3216B804" w14:textId="77777777" w:rsidR="004B413C" w:rsidRDefault="004B413C">
            <w:pPr>
              <w:rPr>
                <w:sz w:val="16"/>
                <w:szCs w:val="16"/>
              </w:rPr>
            </w:pPr>
          </w:p>
        </w:tc>
        <w:tc>
          <w:tcPr>
            <w:tcW w:w="280" w:type="dxa"/>
            <w:vAlign w:val="bottom"/>
          </w:tcPr>
          <w:p w14:paraId="2C9E4AFE" w14:textId="77777777" w:rsidR="004B413C" w:rsidRDefault="004B413C">
            <w:pPr>
              <w:rPr>
                <w:sz w:val="16"/>
                <w:szCs w:val="16"/>
              </w:rPr>
            </w:pPr>
          </w:p>
        </w:tc>
        <w:tc>
          <w:tcPr>
            <w:tcW w:w="300" w:type="dxa"/>
            <w:vAlign w:val="bottom"/>
          </w:tcPr>
          <w:p w14:paraId="4FAFCE6F" w14:textId="77777777" w:rsidR="004B413C" w:rsidRDefault="004B413C">
            <w:pPr>
              <w:rPr>
                <w:sz w:val="16"/>
                <w:szCs w:val="16"/>
              </w:rPr>
            </w:pPr>
          </w:p>
        </w:tc>
        <w:tc>
          <w:tcPr>
            <w:tcW w:w="280" w:type="dxa"/>
            <w:vAlign w:val="bottom"/>
          </w:tcPr>
          <w:p w14:paraId="268F6233" w14:textId="77777777" w:rsidR="004B413C" w:rsidRDefault="004B413C">
            <w:pPr>
              <w:rPr>
                <w:sz w:val="16"/>
                <w:szCs w:val="16"/>
              </w:rPr>
            </w:pPr>
          </w:p>
        </w:tc>
        <w:tc>
          <w:tcPr>
            <w:tcW w:w="300" w:type="dxa"/>
            <w:vAlign w:val="bottom"/>
          </w:tcPr>
          <w:p w14:paraId="65B70B40" w14:textId="77777777" w:rsidR="004B413C" w:rsidRDefault="004B413C">
            <w:pPr>
              <w:rPr>
                <w:sz w:val="16"/>
                <w:szCs w:val="16"/>
              </w:rPr>
            </w:pPr>
          </w:p>
        </w:tc>
        <w:tc>
          <w:tcPr>
            <w:tcW w:w="280" w:type="dxa"/>
            <w:vAlign w:val="bottom"/>
          </w:tcPr>
          <w:p w14:paraId="3A379674" w14:textId="77777777" w:rsidR="004B413C" w:rsidRDefault="004B413C">
            <w:pPr>
              <w:rPr>
                <w:sz w:val="16"/>
                <w:szCs w:val="16"/>
              </w:rPr>
            </w:pPr>
          </w:p>
        </w:tc>
        <w:tc>
          <w:tcPr>
            <w:tcW w:w="300" w:type="dxa"/>
            <w:vAlign w:val="bottom"/>
          </w:tcPr>
          <w:p w14:paraId="0193B1D1" w14:textId="77777777" w:rsidR="004B413C" w:rsidRDefault="004B413C">
            <w:pPr>
              <w:rPr>
                <w:sz w:val="16"/>
                <w:szCs w:val="16"/>
              </w:rPr>
            </w:pPr>
          </w:p>
        </w:tc>
        <w:tc>
          <w:tcPr>
            <w:tcW w:w="280" w:type="dxa"/>
            <w:vAlign w:val="bottom"/>
          </w:tcPr>
          <w:p w14:paraId="1A1951F4" w14:textId="77777777" w:rsidR="004B413C" w:rsidRDefault="004B413C">
            <w:pPr>
              <w:rPr>
                <w:sz w:val="16"/>
                <w:szCs w:val="16"/>
              </w:rPr>
            </w:pPr>
          </w:p>
        </w:tc>
        <w:tc>
          <w:tcPr>
            <w:tcW w:w="300" w:type="dxa"/>
            <w:vAlign w:val="bottom"/>
          </w:tcPr>
          <w:p w14:paraId="5869CBDE" w14:textId="77777777" w:rsidR="004B413C" w:rsidRDefault="004B413C">
            <w:pPr>
              <w:rPr>
                <w:sz w:val="16"/>
                <w:szCs w:val="16"/>
              </w:rPr>
            </w:pPr>
          </w:p>
        </w:tc>
        <w:tc>
          <w:tcPr>
            <w:tcW w:w="280" w:type="dxa"/>
            <w:vAlign w:val="bottom"/>
          </w:tcPr>
          <w:p w14:paraId="6DBEDAE6" w14:textId="77777777" w:rsidR="004B413C" w:rsidRDefault="004B413C">
            <w:pPr>
              <w:rPr>
                <w:sz w:val="16"/>
                <w:szCs w:val="16"/>
              </w:rPr>
            </w:pPr>
          </w:p>
        </w:tc>
        <w:tc>
          <w:tcPr>
            <w:tcW w:w="300" w:type="dxa"/>
            <w:vAlign w:val="bottom"/>
          </w:tcPr>
          <w:p w14:paraId="4DE0AA95" w14:textId="77777777" w:rsidR="004B413C" w:rsidRDefault="004B413C">
            <w:pPr>
              <w:rPr>
                <w:sz w:val="16"/>
                <w:szCs w:val="16"/>
              </w:rPr>
            </w:pPr>
          </w:p>
        </w:tc>
        <w:tc>
          <w:tcPr>
            <w:tcW w:w="280" w:type="dxa"/>
            <w:vAlign w:val="bottom"/>
          </w:tcPr>
          <w:p w14:paraId="3EFCE7E0" w14:textId="77777777" w:rsidR="004B413C" w:rsidRDefault="004B413C">
            <w:pPr>
              <w:rPr>
                <w:sz w:val="16"/>
                <w:szCs w:val="16"/>
              </w:rPr>
            </w:pPr>
          </w:p>
        </w:tc>
        <w:tc>
          <w:tcPr>
            <w:tcW w:w="300" w:type="dxa"/>
            <w:vAlign w:val="bottom"/>
          </w:tcPr>
          <w:p w14:paraId="07585CBD" w14:textId="77777777" w:rsidR="004B413C" w:rsidRDefault="004B413C">
            <w:pPr>
              <w:rPr>
                <w:sz w:val="16"/>
                <w:szCs w:val="16"/>
              </w:rPr>
            </w:pPr>
          </w:p>
        </w:tc>
        <w:tc>
          <w:tcPr>
            <w:tcW w:w="280" w:type="dxa"/>
            <w:vAlign w:val="bottom"/>
          </w:tcPr>
          <w:p w14:paraId="63EA6266" w14:textId="77777777" w:rsidR="004B413C" w:rsidRDefault="004B413C">
            <w:pPr>
              <w:rPr>
                <w:sz w:val="16"/>
                <w:szCs w:val="16"/>
              </w:rPr>
            </w:pPr>
          </w:p>
        </w:tc>
        <w:tc>
          <w:tcPr>
            <w:tcW w:w="300" w:type="dxa"/>
            <w:vAlign w:val="bottom"/>
          </w:tcPr>
          <w:p w14:paraId="31CDD58C" w14:textId="77777777" w:rsidR="004B413C" w:rsidRDefault="004B413C">
            <w:pPr>
              <w:rPr>
                <w:sz w:val="16"/>
                <w:szCs w:val="16"/>
              </w:rPr>
            </w:pPr>
          </w:p>
        </w:tc>
        <w:tc>
          <w:tcPr>
            <w:tcW w:w="280" w:type="dxa"/>
            <w:vAlign w:val="bottom"/>
          </w:tcPr>
          <w:p w14:paraId="40862451" w14:textId="77777777" w:rsidR="004B413C" w:rsidRDefault="004B413C">
            <w:pPr>
              <w:rPr>
                <w:sz w:val="16"/>
                <w:szCs w:val="16"/>
              </w:rPr>
            </w:pPr>
          </w:p>
        </w:tc>
        <w:tc>
          <w:tcPr>
            <w:tcW w:w="300" w:type="dxa"/>
            <w:vAlign w:val="bottom"/>
          </w:tcPr>
          <w:p w14:paraId="752C03B3" w14:textId="77777777" w:rsidR="004B413C" w:rsidRDefault="004B413C">
            <w:pPr>
              <w:rPr>
                <w:sz w:val="16"/>
                <w:szCs w:val="16"/>
              </w:rPr>
            </w:pPr>
          </w:p>
        </w:tc>
        <w:tc>
          <w:tcPr>
            <w:tcW w:w="300" w:type="dxa"/>
            <w:vAlign w:val="bottom"/>
          </w:tcPr>
          <w:p w14:paraId="3496E6C9" w14:textId="77777777" w:rsidR="004B413C" w:rsidRDefault="004B413C">
            <w:pPr>
              <w:rPr>
                <w:sz w:val="16"/>
                <w:szCs w:val="16"/>
              </w:rPr>
            </w:pPr>
          </w:p>
        </w:tc>
        <w:tc>
          <w:tcPr>
            <w:tcW w:w="280" w:type="dxa"/>
            <w:vAlign w:val="bottom"/>
          </w:tcPr>
          <w:p w14:paraId="1C207122" w14:textId="77777777" w:rsidR="004B413C" w:rsidRDefault="004B413C">
            <w:pPr>
              <w:rPr>
                <w:sz w:val="16"/>
                <w:szCs w:val="16"/>
              </w:rPr>
            </w:pPr>
          </w:p>
        </w:tc>
        <w:tc>
          <w:tcPr>
            <w:tcW w:w="300" w:type="dxa"/>
            <w:vAlign w:val="bottom"/>
          </w:tcPr>
          <w:p w14:paraId="23A0DD1A" w14:textId="77777777" w:rsidR="004B413C" w:rsidRDefault="004B413C">
            <w:pPr>
              <w:rPr>
                <w:sz w:val="16"/>
                <w:szCs w:val="16"/>
              </w:rPr>
            </w:pPr>
          </w:p>
        </w:tc>
        <w:tc>
          <w:tcPr>
            <w:tcW w:w="280" w:type="dxa"/>
            <w:vAlign w:val="bottom"/>
          </w:tcPr>
          <w:p w14:paraId="6D4EE750" w14:textId="77777777" w:rsidR="004B413C" w:rsidRDefault="004B413C">
            <w:pPr>
              <w:rPr>
                <w:sz w:val="16"/>
                <w:szCs w:val="16"/>
              </w:rPr>
            </w:pPr>
          </w:p>
        </w:tc>
        <w:tc>
          <w:tcPr>
            <w:tcW w:w="300" w:type="dxa"/>
            <w:vAlign w:val="bottom"/>
          </w:tcPr>
          <w:p w14:paraId="070CE319" w14:textId="77777777" w:rsidR="004B413C" w:rsidRDefault="004B413C">
            <w:pPr>
              <w:rPr>
                <w:sz w:val="16"/>
                <w:szCs w:val="16"/>
              </w:rPr>
            </w:pPr>
          </w:p>
        </w:tc>
        <w:tc>
          <w:tcPr>
            <w:tcW w:w="280" w:type="dxa"/>
            <w:vAlign w:val="bottom"/>
          </w:tcPr>
          <w:p w14:paraId="1470F374" w14:textId="77777777" w:rsidR="004B413C" w:rsidRDefault="004B413C">
            <w:pPr>
              <w:rPr>
                <w:sz w:val="16"/>
                <w:szCs w:val="16"/>
              </w:rPr>
            </w:pPr>
          </w:p>
        </w:tc>
        <w:tc>
          <w:tcPr>
            <w:tcW w:w="300" w:type="dxa"/>
            <w:vAlign w:val="bottom"/>
          </w:tcPr>
          <w:p w14:paraId="4C38538D" w14:textId="77777777" w:rsidR="004B413C" w:rsidRDefault="004B413C">
            <w:pPr>
              <w:rPr>
                <w:sz w:val="16"/>
                <w:szCs w:val="16"/>
              </w:rPr>
            </w:pPr>
          </w:p>
        </w:tc>
        <w:tc>
          <w:tcPr>
            <w:tcW w:w="280" w:type="dxa"/>
            <w:vAlign w:val="bottom"/>
          </w:tcPr>
          <w:p w14:paraId="27EA1AB8" w14:textId="77777777" w:rsidR="004B413C" w:rsidRDefault="004B413C">
            <w:pPr>
              <w:rPr>
                <w:sz w:val="16"/>
                <w:szCs w:val="16"/>
              </w:rPr>
            </w:pPr>
          </w:p>
        </w:tc>
        <w:tc>
          <w:tcPr>
            <w:tcW w:w="300" w:type="dxa"/>
            <w:vAlign w:val="bottom"/>
          </w:tcPr>
          <w:p w14:paraId="5B0FDE28" w14:textId="77777777" w:rsidR="004B413C" w:rsidRDefault="004B413C">
            <w:pPr>
              <w:rPr>
                <w:sz w:val="16"/>
                <w:szCs w:val="16"/>
              </w:rPr>
            </w:pPr>
          </w:p>
        </w:tc>
        <w:tc>
          <w:tcPr>
            <w:tcW w:w="280" w:type="dxa"/>
            <w:vAlign w:val="bottom"/>
          </w:tcPr>
          <w:p w14:paraId="0ACA9228" w14:textId="77777777" w:rsidR="004B413C" w:rsidRDefault="004B413C">
            <w:pPr>
              <w:rPr>
                <w:sz w:val="16"/>
                <w:szCs w:val="16"/>
              </w:rPr>
            </w:pPr>
          </w:p>
        </w:tc>
        <w:tc>
          <w:tcPr>
            <w:tcW w:w="300" w:type="dxa"/>
            <w:vAlign w:val="bottom"/>
          </w:tcPr>
          <w:p w14:paraId="1855B20B" w14:textId="77777777" w:rsidR="004B413C" w:rsidRDefault="004B413C">
            <w:pPr>
              <w:rPr>
                <w:sz w:val="16"/>
                <w:szCs w:val="16"/>
              </w:rPr>
            </w:pPr>
          </w:p>
        </w:tc>
        <w:tc>
          <w:tcPr>
            <w:tcW w:w="280" w:type="dxa"/>
            <w:vAlign w:val="bottom"/>
          </w:tcPr>
          <w:p w14:paraId="2A9C1B9A" w14:textId="77777777" w:rsidR="004B413C" w:rsidRDefault="004B413C">
            <w:pPr>
              <w:rPr>
                <w:sz w:val="16"/>
                <w:szCs w:val="16"/>
              </w:rPr>
            </w:pPr>
          </w:p>
        </w:tc>
        <w:tc>
          <w:tcPr>
            <w:tcW w:w="300" w:type="dxa"/>
            <w:vAlign w:val="bottom"/>
          </w:tcPr>
          <w:p w14:paraId="41DBA0FC" w14:textId="77777777" w:rsidR="004B413C" w:rsidRDefault="004B413C">
            <w:pPr>
              <w:rPr>
                <w:sz w:val="16"/>
                <w:szCs w:val="16"/>
              </w:rPr>
            </w:pPr>
          </w:p>
        </w:tc>
        <w:tc>
          <w:tcPr>
            <w:tcW w:w="280" w:type="dxa"/>
            <w:vAlign w:val="bottom"/>
          </w:tcPr>
          <w:p w14:paraId="21BBCCAC" w14:textId="77777777" w:rsidR="004B413C" w:rsidRDefault="004B413C">
            <w:pPr>
              <w:rPr>
                <w:sz w:val="16"/>
                <w:szCs w:val="16"/>
              </w:rPr>
            </w:pPr>
          </w:p>
        </w:tc>
        <w:tc>
          <w:tcPr>
            <w:tcW w:w="300" w:type="dxa"/>
            <w:vAlign w:val="bottom"/>
          </w:tcPr>
          <w:p w14:paraId="3CA7B641" w14:textId="77777777" w:rsidR="004B413C" w:rsidRDefault="004B413C">
            <w:pPr>
              <w:rPr>
                <w:sz w:val="16"/>
                <w:szCs w:val="16"/>
              </w:rPr>
            </w:pPr>
          </w:p>
        </w:tc>
        <w:tc>
          <w:tcPr>
            <w:tcW w:w="280" w:type="dxa"/>
            <w:vAlign w:val="bottom"/>
          </w:tcPr>
          <w:p w14:paraId="0907B84E" w14:textId="77777777" w:rsidR="004B413C" w:rsidRDefault="004B413C">
            <w:pPr>
              <w:rPr>
                <w:sz w:val="16"/>
                <w:szCs w:val="16"/>
              </w:rPr>
            </w:pPr>
          </w:p>
        </w:tc>
        <w:tc>
          <w:tcPr>
            <w:tcW w:w="300" w:type="dxa"/>
            <w:vAlign w:val="bottom"/>
          </w:tcPr>
          <w:p w14:paraId="08362FE7" w14:textId="77777777" w:rsidR="004B413C" w:rsidRDefault="004B413C">
            <w:pPr>
              <w:rPr>
                <w:sz w:val="16"/>
                <w:szCs w:val="16"/>
              </w:rPr>
            </w:pPr>
          </w:p>
        </w:tc>
        <w:tc>
          <w:tcPr>
            <w:tcW w:w="280" w:type="dxa"/>
            <w:vAlign w:val="bottom"/>
          </w:tcPr>
          <w:p w14:paraId="21D860CD" w14:textId="77777777" w:rsidR="004B413C" w:rsidRDefault="004B413C">
            <w:pPr>
              <w:rPr>
                <w:sz w:val="16"/>
                <w:szCs w:val="16"/>
              </w:rPr>
            </w:pPr>
          </w:p>
        </w:tc>
        <w:tc>
          <w:tcPr>
            <w:tcW w:w="300" w:type="dxa"/>
            <w:vAlign w:val="bottom"/>
          </w:tcPr>
          <w:p w14:paraId="05064E93" w14:textId="77777777" w:rsidR="004B413C" w:rsidRDefault="004B413C">
            <w:pPr>
              <w:rPr>
                <w:sz w:val="16"/>
                <w:szCs w:val="16"/>
              </w:rPr>
            </w:pPr>
          </w:p>
        </w:tc>
        <w:tc>
          <w:tcPr>
            <w:tcW w:w="280" w:type="dxa"/>
            <w:vAlign w:val="bottom"/>
          </w:tcPr>
          <w:p w14:paraId="5E01166C" w14:textId="77777777" w:rsidR="004B413C" w:rsidRDefault="004B413C">
            <w:pPr>
              <w:rPr>
                <w:sz w:val="16"/>
                <w:szCs w:val="16"/>
              </w:rPr>
            </w:pPr>
          </w:p>
        </w:tc>
        <w:tc>
          <w:tcPr>
            <w:tcW w:w="480" w:type="dxa"/>
            <w:vAlign w:val="bottom"/>
          </w:tcPr>
          <w:p w14:paraId="6AC60FD6" w14:textId="77777777" w:rsidR="004B413C" w:rsidRDefault="004B413C">
            <w:pPr>
              <w:rPr>
                <w:sz w:val="16"/>
                <w:szCs w:val="16"/>
              </w:rPr>
            </w:pPr>
          </w:p>
        </w:tc>
        <w:tc>
          <w:tcPr>
            <w:tcW w:w="0" w:type="dxa"/>
            <w:vAlign w:val="bottom"/>
          </w:tcPr>
          <w:p w14:paraId="4B5A8671" w14:textId="77777777" w:rsidR="004B413C" w:rsidRDefault="004B413C">
            <w:pPr>
              <w:rPr>
                <w:sz w:val="1"/>
                <w:szCs w:val="1"/>
              </w:rPr>
            </w:pPr>
          </w:p>
        </w:tc>
      </w:tr>
    </w:tbl>
    <w:p w14:paraId="5C1EBE90" w14:textId="77777777" w:rsidR="004B413C" w:rsidRDefault="00EC2FEA">
      <w:pPr>
        <w:spacing w:line="20" w:lineRule="exact"/>
        <w:rPr>
          <w:sz w:val="20"/>
          <w:szCs w:val="20"/>
        </w:rPr>
      </w:pPr>
      <w:r>
        <w:rPr>
          <w:noProof/>
          <w:sz w:val="20"/>
          <w:szCs w:val="20"/>
        </w:rPr>
        <w:drawing>
          <wp:anchor distT="0" distB="0" distL="114300" distR="114300" simplePos="0" relativeHeight="252236800" behindDoc="1" locked="0" layoutInCell="0" allowOverlap="1" wp14:anchorId="558DE318" wp14:editId="3F4DE13E">
            <wp:simplePos x="0" y="0"/>
            <wp:positionH relativeFrom="column">
              <wp:posOffset>465455</wp:posOffset>
            </wp:positionH>
            <wp:positionV relativeFrom="paragraph">
              <wp:posOffset>-1861185</wp:posOffset>
            </wp:positionV>
            <wp:extent cx="7526655" cy="1877060"/>
            <wp:effectExtent l="0" t="0" r="0" b="0"/>
            <wp:wrapNone/>
            <wp:docPr id="1290" name="Picture 1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0"/>
                    <pic:cNvPicPr>
                      <a:picLocks noChangeAspect="1" noChangeArrowheads="1"/>
                    </pic:cNvPicPr>
                  </pic:nvPicPr>
                  <pic:blipFill>
                    <a:blip r:embed="rId840"/>
                    <a:srcRect/>
                    <a:stretch>
                      <a:fillRect/>
                    </a:stretch>
                  </pic:blipFill>
                  <pic:spPr bwMode="auto">
                    <a:xfrm>
                      <a:off x="0" y="0"/>
                      <a:ext cx="7526655" cy="1877060"/>
                    </a:xfrm>
                    <a:prstGeom prst="rect">
                      <a:avLst/>
                    </a:prstGeom>
                    <a:noFill/>
                  </pic:spPr>
                </pic:pic>
              </a:graphicData>
            </a:graphic>
          </wp:anchor>
        </w:drawing>
      </w:r>
    </w:p>
    <w:p w14:paraId="2281926D" w14:textId="77777777" w:rsidR="004B413C" w:rsidRDefault="004B413C">
      <w:pPr>
        <w:spacing w:line="1" w:lineRule="exact"/>
        <w:rPr>
          <w:sz w:val="20"/>
          <w:szCs w:val="20"/>
        </w:rPr>
      </w:pPr>
    </w:p>
    <w:p w14:paraId="5FDB1997" w14:textId="77777777" w:rsidR="004B413C" w:rsidRDefault="00EC2FEA">
      <w:pPr>
        <w:ind w:left="5900"/>
        <w:rPr>
          <w:sz w:val="20"/>
          <w:szCs w:val="20"/>
        </w:rPr>
      </w:pPr>
      <w:r>
        <w:rPr>
          <w:rFonts w:ascii="Arial" w:eastAsia="Arial" w:hAnsi="Arial" w:cs="Arial"/>
          <w:sz w:val="20"/>
          <w:szCs w:val="20"/>
        </w:rPr>
        <w:t>Cover Abundance</w:t>
      </w:r>
    </w:p>
    <w:p w14:paraId="7371A652" w14:textId="77777777" w:rsidR="004B413C" w:rsidRDefault="004B413C">
      <w:pPr>
        <w:spacing w:line="200" w:lineRule="exact"/>
        <w:rPr>
          <w:sz w:val="20"/>
          <w:szCs w:val="20"/>
        </w:rPr>
      </w:pPr>
    </w:p>
    <w:p w14:paraId="6A068A47" w14:textId="77777777" w:rsidR="004B413C" w:rsidRDefault="004B413C">
      <w:pPr>
        <w:spacing w:line="351" w:lineRule="exact"/>
        <w:rPr>
          <w:sz w:val="20"/>
          <w:szCs w:val="20"/>
        </w:rPr>
      </w:pPr>
    </w:p>
    <w:p w14:paraId="17F3B49D" w14:textId="77777777" w:rsidR="004B413C" w:rsidRDefault="00EC2FEA">
      <w:pPr>
        <w:rPr>
          <w:sz w:val="20"/>
          <w:szCs w:val="20"/>
        </w:rPr>
      </w:pPr>
      <w:r>
        <w:rPr>
          <w:rFonts w:ascii="Arial" w:eastAsia="Arial" w:hAnsi="Arial" w:cs="Arial"/>
          <w:sz w:val="19"/>
          <w:szCs w:val="19"/>
        </w:rPr>
        <w:t>Figure 67: Cover abundances for each species across the four plots (A, B, C, D) at the Melaleuca Park 173 transect recorded for the survey period.</w:t>
      </w:r>
    </w:p>
    <w:p w14:paraId="7B64B74F" w14:textId="77777777" w:rsidR="004B413C" w:rsidRDefault="004B413C">
      <w:pPr>
        <w:spacing w:line="21" w:lineRule="exact"/>
        <w:rPr>
          <w:sz w:val="20"/>
          <w:szCs w:val="20"/>
        </w:rPr>
      </w:pPr>
    </w:p>
    <w:p w14:paraId="61D94E74" w14:textId="77777777" w:rsidR="004B413C" w:rsidRDefault="00EC2FEA">
      <w:pPr>
        <w:rPr>
          <w:sz w:val="20"/>
          <w:szCs w:val="20"/>
        </w:rPr>
      </w:pPr>
      <w:r>
        <w:rPr>
          <w:rFonts w:ascii="Arial" w:eastAsia="Arial" w:hAnsi="Arial" w:cs="Arial"/>
          <w:sz w:val="20"/>
          <w:szCs w:val="20"/>
        </w:rPr>
        <w:t>Invasive species are denoted by ‘X’. Only the most common species are included.</w:t>
      </w:r>
    </w:p>
    <w:p w14:paraId="68A3A29D" w14:textId="77777777" w:rsidR="004B413C" w:rsidRDefault="004B413C">
      <w:pPr>
        <w:sectPr w:rsidR="004B413C">
          <w:pgSz w:w="15840" w:h="12240" w:orient="landscape"/>
          <w:pgMar w:top="1440" w:right="1400" w:bottom="1440" w:left="950" w:header="0" w:footer="0" w:gutter="0"/>
          <w:cols w:num="2" w:space="720" w:equalWidth="0">
            <w:col w:w="172" w:space="317"/>
            <w:col w:w="13000"/>
          </w:cols>
        </w:sectPr>
      </w:pPr>
    </w:p>
    <w:p w14:paraId="68A23F25" w14:textId="77777777" w:rsidR="004B413C" w:rsidRDefault="00EC2FEA">
      <w:pPr>
        <w:spacing w:line="200" w:lineRule="exact"/>
        <w:rPr>
          <w:sz w:val="20"/>
          <w:szCs w:val="20"/>
        </w:rPr>
      </w:pPr>
      <w:bookmarkStart w:id="145" w:name="page108"/>
      <w:bookmarkEnd w:id="145"/>
      <w:r>
        <w:rPr>
          <w:noProof/>
          <w:sz w:val="20"/>
          <w:szCs w:val="20"/>
        </w:rPr>
        <w:lastRenderedPageBreak/>
        <w:drawing>
          <wp:anchor distT="0" distB="0" distL="114300" distR="114300" simplePos="0" relativeHeight="252237824" behindDoc="1" locked="0" layoutInCell="0" allowOverlap="1" wp14:anchorId="29C6D2FA" wp14:editId="4B98974A">
            <wp:simplePos x="0" y="0"/>
            <wp:positionH relativeFrom="page">
              <wp:posOffset>1308100</wp:posOffset>
            </wp:positionH>
            <wp:positionV relativeFrom="page">
              <wp:posOffset>2661920</wp:posOffset>
            </wp:positionV>
            <wp:extent cx="4830445" cy="3674745"/>
            <wp:effectExtent l="0" t="0" r="0" b="0"/>
            <wp:wrapNone/>
            <wp:docPr id="1291" name="Picture 1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1"/>
                    <pic:cNvPicPr>
                      <a:picLocks noChangeAspect="1" noChangeArrowheads="1"/>
                    </pic:cNvPicPr>
                  </pic:nvPicPr>
                  <pic:blipFill>
                    <a:blip r:embed="rId841"/>
                    <a:srcRect/>
                    <a:stretch>
                      <a:fillRect/>
                    </a:stretch>
                  </pic:blipFill>
                  <pic:spPr bwMode="auto">
                    <a:xfrm>
                      <a:off x="0" y="0"/>
                      <a:ext cx="4830445" cy="3674745"/>
                    </a:xfrm>
                    <a:prstGeom prst="rect">
                      <a:avLst/>
                    </a:prstGeom>
                    <a:noFill/>
                  </pic:spPr>
                </pic:pic>
              </a:graphicData>
            </a:graphic>
          </wp:anchor>
        </w:drawing>
      </w:r>
    </w:p>
    <w:p w14:paraId="335D4DAD" w14:textId="77777777" w:rsidR="004B413C" w:rsidRDefault="004B413C">
      <w:pPr>
        <w:spacing w:line="200" w:lineRule="exact"/>
        <w:rPr>
          <w:sz w:val="20"/>
          <w:szCs w:val="20"/>
        </w:rPr>
      </w:pPr>
    </w:p>
    <w:p w14:paraId="1D79BA85" w14:textId="77777777" w:rsidR="004B413C" w:rsidRDefault="004B413C">
      <w:pPr>
        <w:spacing w:line="200" w:lineRule="exact"/>
        <w:rPr>
          <w:sz w:val="20"/>
          <w:szCs w:val="20"/>
        </w:rPr>
      </w:pPr>
    </w:p>
    <w:p w14:paraId="61F53D88" w14:textId="77777777" w:rsidR="004B413C" w:rsidRDefault="004B413C">
      <w:pPr>
        <w:spacing w:line="200" w:lineRule="exact"/>
        <w:rPr>
          <w:sz w:val="20"/>
          <w:szCs w:val="20"/>
        </w:rPr>
      </w:pPr>
    </w:p>
    <w:p w14:paraId="1846739C" w14:textId="77777777" w:rsidR="004B413C" w:rsidRDefault="004B413C">
      <w:pPr>
        <w:spacing w:line="200" w:lineRule="exact"/>
        <w:rPr>
          <w:sz w:val="20"/>
          <w:szCs w:val="20"/>
        </w:rPr>
      </w:pPr>
    </w:p>
    <w:p w14:paraId="61CDDC0C" w14:textId="77777777" w:rsidR="004B413C" w:rsidRDefault="004B413C">
      <w:pPr>
        <w:spacing w:line="200" w:lineRule="exact"/>
        <w:rPr>
          <w:sz w:val="20"/>
          <w:szCs w:val="20"/>
        </w:rPr>
      </w:pPr>
    </w:p>
    <w:p w14:paraId="317F90ED" w14:textId="77777777" w:rsidR="004B413C" w:rsidRDefault="004B413C">
      <w:pPr>
        <w:spacing w:line="200" w:lineRule="exact"/>
        <w:rPr>
          <w:sz w:val="20"/>
          <w:szCs w:val="20"/>
        </w:rPr>
      </w:pPr>
    </w:p>
    <w:p w14:paraId="05E7A267" w14:textId="77777777" w:rsidR="004B413C" w:rsidRDefault="004B413C">
      <w:pPr>
        <w:spacing w:line="200" w:lineRule="exact"/>
        <w:rPr>
          <w:sz w:val="20"/>
          <w:szCs w:val="20"/>
        </w:rPr>
      </w:pPr>
    </w:p>
    <w:p w14:paraId="224DF5C7" w14:textId="77777777" w:rsidR="004B413C" w:rsidRDefault="004B413C">
      <w:pPr>
        <w:spacing w:line="200" w:lineRule="exact"/>
        <w:rPr>
          <w:sz w:val="20"/>
          <w:szCs w:val="20"/>
        </w:rPr>
      </w:pPr>
    </w:p>
    <w:p w14:paraId="23DA9B27" w14:textId="77777777" w:rsidR="004B413C" w:rsidRDefault="004B413C">
      <w:pPr>
        <w:spacing w:line="200" w:lineRule="exact"/>
        <w:rPr>
          <w:sz w:val="20"/>
          <w:szCs w:val="20"/>
        </w:rPr>
      </w:pPr>
    </w:p>
    <w:p w14:paraId="147EE211" w14:textId="77777777" w:rsidR="004B413C" w:rsidRDefault="004B413C">
      <w:pPr>
        <w:spacing w:line="200" w:lineRule="exact"/>
        <w:rPr>
          <w:sz w:val="20"/>
          <w:szCs w:val="20"/>
        </w:rPr>
      </w:pPr>
    </w:p>
    <w:p w14:paraId="62B350CF" w14:textId="77777777" w:rsidR="004B413C" w:rsidRDefault="004B413C">
      <w:pPr>
        <w:spacing w:line="200" w:lineRule="exact"/>
        <w:rPr>
          <w:sz w:val="20"/>
          <w:szCs w:val="20"/>
        </w:rPr>
      </w:pPr>
    </w:p>
    <w:p w14:paraId="142FFC9A" w14:textId="77777777" w:rsidR="004B413C" w:rsidRDefault="004B413C">
      <w:pPr>
        <w:spacing w:line="378" w:lineRule="exact"/>
        <w:rPr>
          <w:sz w:val="20"/>
          <w:szCs w:val="20"/>
        </w:rPr>
      </w:pPr>
    </w:p>
    <w:tbl>
      <w:tblPr>
        <w:tblW w:w="0" w:type="auto"/>
        <w:tblInd w:w="100" w:type="dxa"/>
        <w:tblLayout w:type="fixed"/>
        <w:tblCellMar>
          <w:left w:w="0" w:type="dxa"/>
          <w:right w:w="0" w:type="dxa"/>
        </w:tblCellMar>
        <w:tblLook w:val="04A0" w:firstRow="1" w:lastRow="0" w:firstColumn="1" w:lastColumn="0" w:noHBand="0" w:noVBand="1"/>
      </w:tblPr>
      <w:tblGrid>
        <w:gridCol w:w="560"/>
        <w:gridCol w:w="2540"/>
        <w:gridCol w:w="960"/>
        <w:gridCol w:w="1760"/>
        <w:gridCol w:w="1740"/>
        <w:gridCol w:w="1320"/>
        <w:gridCol w:w="160"/>
        <w:gridCol w:w="20"/>
      </w:tblGrid>
      <w:tr w:rsidR="004B413C" w14:paraId="790A93A8" w14:textId="77777777">
        <w:trPr>
          <w:trHeight w:val="254"/>
        </w:trPr>
        <w:tc>
          <w:tcPr>
            <w:tcW w:w="560" w:type="dxa"/>
            <w:vAlign w:val="bottom"/>
          </w:tcPr>
          <w:p w14:paraId="0FFA6CE6" w14:textId="77777777" w:rsidR="004B413C" w:rsidRDefault="004B413C"/>
        </w:tc>
        <w:tc>
          <w:tcPr>
            <w:tcW w:w="2540" w:type="dxa"/>
            <w:vAlign w:val="bottom"/>
          </w:tcPr>
          <w:p w14:paraId="15307BF0" w14:textId="77777777" w:rsidR="004B413C" w:rsidRDefault="00EC2FEA">
            <w:pPr>
              <w:ind w:right="597"/>
              <w:jc w:val="right"/>
              <w:rPr>
                <w:sz w:val="20"/>
                <w:szCs w:val="20"/>
              </w:rPr>
            </w:pPr>
            <w:r>
              <w:rPr>
                <w:rFonts w:ascii="Arial" w:eastAsia="Arial" w:hAnsi="Arial" w:cs="Arial"/>
                <w:color w:val="F8766D"/>
              </w:rPr>
              <w:t>2018</w:t>
            </w:r>
          </w:p>
        </w:tc>
        <w:tc>
          <w:tcPr>
            <w:tcW w:w="960" w:type="dxa"/>
            <w:vAlign w:val="bottom"/>
          </w:tcPr>
          <w:p w14:paraId="000F6B80" w14:textId="77777777" w:rsidR="004B413C" w:rsidRDefault="004B413C"/>
        </w:tc>
        <w:tc>
          <w:tcPr>
            <w:tcW w:w="1760" w:type="dxa"/>
            <w:vAlign w:val="bottom"/>
          </w:tcPr>
          <w:p w14:paraId="6A9BC1A6" w14:textId="77777777" w:rsidR="004B413C" w:rsidRDefault="004B413C"/>
        </w:tc>
        <w:tc>
          <w:tcPr>
            <w:tcW w:w="1740" w:type="dxa"/>
            <w:vAlign w:val="bottom"/>
          </w:tcPr>
          <w:p w14:paraId="7460E754" w14:textId="77777777" w:rsidR="004B413C" w:rsidRDefault="00EC2FEA">
            <w:pPr>
              <w:ind w:right="334"/>
              <w:jc w:val="right"/>
              <w:rPr>
                <w:sz w:val="20"/>
                <w:szCs w:val="20"/>
              </w:rPr>
            </w:pPr>
            <w:r>
              <w:rPr>
                <w:rFonts w:ascii="Arial" w:eastAsia="Arial" w:hAnsi="Arial" w:cs="Arial"/>
                <w:color w:val="7CAE00"/>
              </w:rPr>
              <w:t>2018</w:t>
            </w:r>
          </w:p>
        </w:tc>
        <w:tc>
          <w:tcPr>
            <w:tcW w:w="1320" w:type="dxa"/>
            <w:vMerge w:val="restart"/>
            <w:vAlign w:val="bottom"/>
          </w:tcPr>
          <w:p w14:paraId="449769D1" w14:textId="77777777" w:rsidR="004B413C" w:rsidRDefault="00EC2FEA">
            <w:pPr>
              <w:ind w:right="710"/>
              <w:jc w:val="right"/>
              <w:rPr>
                <w:sz w:val="20"/>
                <w:szCs w:val="20"/>
              </w:rPr>
            </w:pPr>
            <w:r>
              <w:rPr>
                <w:rFonts w:ascii="Arial" w:eastAsia="Arial" w:hAnsi="Arial" w:cs="Arial"/>
                <w:color w:val="C77CFF"/>
                <w:w w:val="98"/>
              </w:rPr>
              <w:t>2018</w:t>
            </w:r>
          </w:p>
        </w:tc>
        <w:tc>
          <w:tcPr>
            <w:tcW w:w="160" w:type="dxa"/>
            <w:vAlign w:val="bottom"/>
          </w:tcPr>
          <w:p w14:paraId="7FC34AC4" w14:textId="77777777" w:rsidR="004B413C" w:rsidRDefault="004B413C"/>
        </w:tc>
        <w:tc>
          <w:tcPr>
            <w:tcW w:w="0" w:type="dxa"/>
            <w:vAlign w:val="bottom"/>
          </w:tcPr>
          <w:p w14:paraId="02184B3A" w14:textId="77777777" w:rsidR="004B413C" w:rsidRDefault="004B413C">
            <w:pPr>
              <w:rPr>
                <w:sz w:val="1"/>
                <w:szCs w:val="1"/>
              </w:rPr>
            </w:pPr>
          </w:p>
        </w:tc>
      </w:tr>
      <w:tr w:rsidR="004B413C" w14:paraId="008C7175" w14:textId="77777777">
        <w:trPr>
          <w:trHeight w:val="107"/>
        </w:trPr>
        <w:tc>
          <w:tcPr>
            <w:tcW w:w="560" w:type="dxa"/>
            <w:vAlign w:val="bottom"/>
          </w:tcPr>
          <w:p w14:paraId="25CF9EF4" w14:textId="77777777" w:rsidR="004B413C" w:rsidRDefault="004B413C">
            <w:pPr>
              <w:rPr>
                <w:sz w:val="9"/>
                <w:szCs w:val="9"/>
              </w:rPr>
            </w:pPr>
          </w:p>
        </w:tc>
        <w:tc>
          <w:tcPr>
            <w:tcW w:w="2540" w:type="dxa"/>
            <w:vAlign w:val="bottom"/>
          </w:tcPr>
          <w:p w14:paraId="2911B80E" w14:textId="77777777" w:rsidR="004B413C" w:rsidRDefault="004B413C">
            <w:pPr>
              <w:rPr>
                <w:sz w:val="9"/>
                <w:szCs w:val="9"/>
              </w:rPr>
            </w:pPr>
          </w:p>
        </w:tc>
        <w:tc>
          <w:tcPr>
            <w:tcW w:w="960" w:type="dxa"/>
            <w:vAlign w:val="bottom"/>
          </w:tcPr>
          <w:p w14:paraId="27CEBA84" w14:textId="77777777" w:rsidR="004B413C" w:rsidRDefault="004B413C">
            <w:pPr>
              <w:rPr>
                <w:sz w:val="9"/>
                <w:szCs w:val="9"/>
              </w:rPr>
            </w:pPr>
          </w:p>
        </w:tc>
        <w:tc>
          <w:tcPr>
            <w:tcW w:w="1760" w:type="dxa"/>
            <w:vAlign w:val="bottom"/>
          </w:tcPr>
          <w:p w14:paraId="40D63418" w14:textId="77777777" w:rsidR="004B413C" w:rsidRDefault="004B413C">
            <w:pPr>
              <w:rPr>
                <w:sz w:val="9"/>
                <w:szCs w:val="9"/>
              </w:rPr>
            </w:pPr>
          </w:p>
        </w:tc>
        <w:tc>
          <w:tcPr>
            <w:tcW w:w="1740" w:type="dxa"/>
            <w:vAlign w:val="bottom"/>
          </w:tcPr>
          <w:p w14:paraId="749943E6" w14:textId="77777777" w:rsidR="004B413C" w:rsidRDefault="004B413C">
            <w:pPr>
              <w:rPr>
                <w:sz w:val="9"/>
                <w:szCs w:val="9"/>
              </w:rPr>
            </w:pPr>
          </w:p>
        </w:tc>
        <w:tc>
          <w:tcPr>
            <w:tcW w:w="1320" w:type="dxa"/>
            <w:vMerge/>
            <w:vAlign w:val="bottom"/>
          </w:tcPr>
          <w:p w14:paraId="36CEBDD3" w14:textId="77777777" w:rsidR="004B413C" w:rsidRDefault="004B413C">
            <w:pPr>
              <w:rPr>
                <w:sz w:val="9"/>
                <w:szCs w:val="9"/>
              </w:rPr>
            </w:pPr>
          </w:p>
        </w:tc>
        <w:tc>
          <w:tcPr>
            <w:tcW w:w="160" w:type="dxa"/>
            <w:vAlign w:val="bottom"/>
          </w:tcPr>
          <w:p w14:paraId="34551774" w14:textId="77777777" w:rsidR="004B413C" w:rsidRDefault="004B413C">
            <w:pPr>
              <w:rPr>
                <w:sz w:val="9"/>
                <w:szCs w:val="9"/>
              </w:rPr>
            </w:pPr>
          </w:p>
        </w:tc>
        <w:tc>
          <w:tcPr>
            <w:tcW w:w="0" w:type="dxa"/>
            <w:vAlign w:val="bottom"/>
          </w:tcPr>
          <w:p w14:paraId="3F7181C6" w14:textId="77777777" w:rsidR="004B413C" w:rsidRDefault="004B413C">
            <w:pPr>
              <w:rPr>
                <w:sz w:val="1"/>
                <w:szCs w:val="1"/>
              </w:rPr>
            </w:pPr>
          </w:p>
        </w:tc>
      </w:tr>
      <w:tr w:rsidR="004B413C" w14:paraId="198D2A4E" w14:textId="77777777">
        <w:trPr>
          <w:trHeight w:val="404"/>
        </w:trPr>
        <w:tc>
          <w:tcPr>
            <w:tcW w:w="560" w:type="dxa"/>
            <w:vAlign w:val="bottom"/>
          </w:tcPr>
          <w:p w14:paraId="26E957E4" w14:textId="77777777" w:rsidR="004B413C" w:rsidRDefault="004B413C">
            <w:pPr>
              <w:rPr>
                <w:sz w:val="24"/>
                <w:szCs w:val="24"/>
              </w:rPr>
            </w:pPr>
          </w:p>
        </w:tc>
        <w:tc>
          <w:tcPr>
            <w:tcW w:w="2540" w:type="dxa"/>
            <w:vAlign w:val="bottom"/>
          </w:tcPr>
          <w:p w14:paraId="60DD9D1E" w14:textId="77777777" w:rsidR="004B413C" w:rsidRDefault="004B413C">
            <w:pPr>
              <w:rPr>
                <w:sz w:val="24"/>
                <w:szCs w:val="24"/>
              </w:rPr>
            </w:pPr>
          </w:p>
        </w:tc>
        <w:tc>
          <w:tcPr>
            <w:tcW w:w="960" w:type="dxa"/>
            <w:vAlign w:val="bottom"/>
          </w:tcPr>
          <w:p w14:paraId="30E184B1" w14:textId="77777777" w:rsidR="004B413C" w:rsidRDefault="004B413C">
            <w:pPr>
              <w:rPr>
                <w:sz w:val="24"/>
                <w:szCs w:val="24"/>
              </w:rPr>
            </w:pPr>
          </w:p>
        </w:tc>
        <w:tc>
          <w:tcPr>
            <w:tcW w:w="1760" w:type="dxa"/>
            <w:vAlign w:val="bottom"/>
          </w:tcPr>
          <w:p w14:paraId="56AC54F7" w14:textId="77777777" w:rsidR="004B413C" w:rsidRDefault="004B413C">
            <w:pPr>
              <w:rPr>
                <w:sz w:val="24"/>
                <w:szCs w:val="24"/>
              </w:rPr>
            </w:pPr>
          </w:p>
        </w:tc>
        <w:tc>
          <w:tcPr>
            <w:tcW w:w="1740" w:type="dxa"/>
            <w:vAlign w:val="bottom"/>
          </w:tcPr>
          <w:p w14:paraId="2C445954" w14:textId="77777777" w:rsidR="004B413C" w:rsidRDefault="00EC2FEA">
            <w:pPr>
              <w:jc w:val="right"/>
              <w:rPr>
                <w:sz w:val="20"/>
                <w:szCs w:val="20"/>
              </w:rPr>
            </w:pPr>
            <w:r>
              <w:rPr>
                <w:rFonts w:ascii="Arial" w:eastAsia="Arial" w:hAnsi="Arial" w:cs="Arial"/>
                <w:color w:val="00BFC4"/>
              </w:rPr>
              <w:t>2018</w:t>
            </w:r>
          </w:p>
        </w:tc>
        <w:tc>
          <w:tcPr>
            <w:tcW w:w="1320" w:type="dxa"/>
            <w:vAlign w:val="bottom"/>
          </w:tcPr>
          <w:p w14:paraId="5523BDF0" w14:textId="77777777" w:rsidR="004B413C" w:rsidRDefault="004B413C">
            <w:pPr>
              <w:rPr>
                <w:sz w:val="24"/>
                <w:szCs w:val="24"/>
              </w:rPr>
            </w:pPr>
          </w:p>
        </w:tc>
        <w:tc>
          <w:tcPr>
            <w:tcW w:w="160" w:type="dxa"/>
            <w:vAlign w:val="bottom"/>
          </w:tcPr>
          <w:p w14:paraId="573A7288" w14:textId="77777777" w:rsidR="004B413C" w:rsidRDefault="004B413C">
            <w:pPr>
              <w:rPr>
                <w:sz w:val="24"/>
                <w:szCs w:val="24"/>
              </w:rPr>
            </w:pPr>
          </w:p>
        </w:tc>
        <w:tc>
          <w:tcPr>
            <w:tcW w:w="0" w:type="dxa"/>
            <w:vAlign w:val="bottom"/>
          </w:tcPr>
          <w:p w14:paraId="7848BD25" w14:textId="77777777" w:rsidR="004B413C" w:rsidRDefault="004B413C">
            <w:pPr>
              <w:rPr>
                <w:sz w:val="1"/>
                <w:szCs w:val="1"/>
              </w:rPr>
            </w:pPr>
          </w:p>
        </w:tc>
      </w:tr>
      <w:tr w:rsidR="004B413C" w14:paraId="4C4C5C2C" w14:textId="77777777">
        <w:trPr>
          <w:trHeight w:val="466"/>
        </w:trPr>
        <w:tc>
          <w:tcPr>
            <w:tcW w:w="560" w:type="dxa"/>
            <w:vAlign w:val="bottom"/>
          </w:tcPr>
          <w:p w14:paraId="579CC189" w14:textId="77777777" w:rsidR="004B413C" w:rsidRDefault="00EC2FEA">
            <w:pPr>
              <w:jc w:val="right"/>
              <w:rPr>
                <w:sz w:val="20"/>
                <w:szCs w:val="20"/>
              </w:rPr>
            </w:pPr>
            <w:r>
              <w:rPr>
                <w:rFonts w:ascii="Arial" w:eastAsia="Arial" w:hAnsi="Arial" w:cs="Arial"/>
                <w:color w:val="4D4D4D"/>
                <w:sz w:val="18"/>
                <w:szCs w:val="18"/>
              </w:rPr>
              <w:t>1</w:t>
            </w:r>
          </w:p>
        </w:tc>
        <w:tc>
          <w:tcPr>
            <w:tcW w:w="2540" w:type="dxa"/>
            <w:vAlign w:val="bottom"/>
          </w:tcPr>
          <w:p w14:paraId="33B97E63" w14:textId="77777777" w:rsidR="004B413C" w:rsidRDefault="004B413C">
            <w:pPr>
              <w:rPr>
                <w:sz w:val="24"/>
                <w:szCs w:val="24"/>
              </w:rPr>
            </w:pPr>
          </w:p>
        </w:tc>
        <w:tc>
          <w:tcPr>
            <w:tcW w:w="960" w:type="dxa"/>
            <w:vAlign w:val="bottom"/>
          </w:tcPr>
          <w:p w14:paraId="6E3258BB" w14:textId="77777777" w:rsidR="004B413C" w:rsidRDefault="004B413C">
            <w:pPr>
              <w:rPr>
                <w:sz w:val="24"/>
                <w:szCs w:val="24"/>
              </w:rPr>
            </w:pPr>
          </w:p>
        </w:tc>
        <w:tc>
          <w:tcPr>
            <w:tcW w:w="1760" w:type="dxa"/>
            <w:vAlign w:val="bottom"/>
          </w:tcPr>
          <w:p w14:paraId="1C82E3B0" w14:textId="77777777" w:rsidR="004B413C" w:rsidRDefault="004B413C">
            <w:pPr>
              <w:rPr>
                <w:sz w:val="24"/>
                <w:szCs w:val="24"/>
              </w:rPr>
            </w:pPr>
          </w:p>
        </w:tc>
        <w:tc>
          <w:tcPr>
            <w:tcW w:w="1740" w:type="dxa"/>
            <w:vAlign w:val="bottom"/>
          </w:tcPr>
          <w:p w14:paraId="6465A430" w14:textId="77777777" w:rsidR="004B413C" w:rsidRDefault="004B413C">
            <w:pPr>
              <w:rPr>
                <w:sz w:val="24"/>
                <w:szCs w:val="24"/>
              </w:rPr>
            </w:pPr>
          </w:p>
        </w:tc>
        <w:tc>
          <w:tcPr>
            <w:tcW w:w="1320" w:type="dxa"/>
            <w:vAlign w:val="bottom"/>
          </w:tcPr>
          <w:p w14:paraId="2A58A9B1" w14:textId="77777777" w:rsidR="004B413C" w:rsidRDefault="004B413C">
            <w:pPr>
              <w:rPr>
                <w:sz w:val="24"/>
                <w:szCs w:val="24"/>
              </w:rPr>
            </w:pPr>
          </w:p>
        </w:tc>
        <w:tc>
          <w:tcPr>
            <w:tcW w:w="160" w:type="dxa"/>
            <w:vAlign w:val="bottom"/>
          </w:tcPr>
          <w:p w14:paraId="2672C67E" w14:textId="77777777" w:rsidR="004B413C" w:rsidRDefault="004B413C">
            <w:pPr>
              <w:rPr>
                <w:sz w:val="24"/>
                <w:szCs w:val="24"/>
              </w:rPr>
            </w:pPr>
          </w:p>
        </w:tc>
        <w:tc>
          <w:tcPr>
            <w:tcW w:w="0" w:type="dxa"/>
            <w:vAlign w:val="bottom"/>
          </w:tcPr>
          <w:p w14:paraId="1C35856D" w14:textId="77777777" w:rsidR="004B413C" w:rsidRDefault="004B413C">
            <w:pPr>
              <w:rPr>
                <w:sz w:val="1"/>
                <w:szCs w:val="1"/>
              </w:rPr>
            </w:pPr>
          </w:p>
        </w:tc>
      </w:tr>
      <w:tr w:rsidR="004B413C" w14:paraId="62EA1CD6" w14:textId="77777777">
        <w:trPr>
          <w:trHeight w:val="990"/>
        </w:trPr>
        <w:tc>
          <w:tcPr>
            <w:tcW w:w="560" w:type="dxa"/>
            <w:vAlign w:val="bottom"/>
          </w:tcPr>
          <w:p w14:paraId="2878D8F4" w14:textId="77777777" w:rsidR="004B413C" w:rsidRDefault="004B413C">
            <w:pPr>
              <w:rPr>
                <w:sz w:val="24"/>
                <w:szCs w:val="24"/>
              </w:rPr>
            </w:pPr>
          </w:p>
        </w:tc>
        <w:tc>
          <w:tcPr>
            <w:tcW w:w="2540" w:type="dxa"/>
            <w:vAlign w:val="bottom"/>
          </w:tcPr>
          <w:p w14:paraId="3F27E1BB" w14:textId="77777777" w:rsidR="004B413C" w:rsidRDefault="004B413C">
            <w:pPr>
              <w:rPr>
                <w:sz w:val="24"/>
                <w:szCs w:val="24"/>
              </w:rPr>
            </w:pPr>
          </w:p>
        </w:tc>
        <w:tc>
          <w:tcPr>
            <w:tcW w:w="960" w:type="dxa"/>
            <w:vAlign w:val="bottom"/>
          </w:tcPr>
          <w:p w14:paraId="780B9BA5" w14:textId="77777777" w:rsidR="004B413C" w:rsidRDefault="004B413C">
            <w:pPr>
              <w:rPr>
                <w:sz w:val="24"/>
                <w:szCs w:val="24"/>
              </w:rPr>
            </w:pPr>
          </w:p>
        </w:tc>
        <w:tc>
          <w:tcPr>
            <w:tcW w:w="1760" w:type="dxa"/>
            <w:vAlign w:val="bottom"/>
          </w:tcPr>
          <w:p w14:paraId="705F0B8A" w14:textId="77777777" w:rsidR="004B413C" w:rsidRDefault="004B413C">
            <w:pPr>
              <w:rPr>
                <w:sz w:val="24"/>
                <w:szCs w:val="24"/>
              </w:rPr>
            </w:pPr>
          </w:p>
        </w:tc>
        <w:tc>
          <w:tcPr>
            <w:tcW w:w="1740" w:type="dxa"/>
            <w:vAlign w:val="bottom"/>
          </w:tcPr>
          <w:p w14:paraId="094A9E0E" w14:textId="77777777" w:rsidR="004B413C" w:rsidRDefault="004B413C">
            <w:pPr>
              <w:rPr>
                <w:sz w:val="24"/>
                <w:szCs w:val="24"/>
              </w:rPr>
            </w:pPr>
          </w:p>
        </w:tc>
        <w:tc>
          <w:tcPr>
            <w:tcW w:w="1320" w:type="dxa"/>
            <w:vAlign w:val="bottom"/>
          </w:tcPr>
          <w:p w14:paraId="0E9E2860" w14:textId="77777777" w:rsidR="004B413C" w:rsidRDefault="00EC2FEA">
            <w:pPr>
              <w:ind w:left="750"/>
              <w:jc w:val="center"/>
              <w:rPr>
                <w:sz w:val="20"/>
                <w:szCs w:val="20"/>
              </w:rPr>
            </w:pPr>
            <w:r>
              <w:rPr>
                <w:rFonts w:ascii="Arial" w:eastAsia="Arial" w:hAnsi="Arial" w:cs="Arial"/>
              </w:rPr>
              <w:t>Plot</w:t>
            </w:r>
          </w:p>
        </w:tc>
        <w:tc>
          <w:tcPr>
            <w:tcW w:w="160" w:type="dxa"/>
            <w:vAlign w:val="bottom"/>
          </w:tcPr>
          <w:p w14:paraId="647FA192" w14:textId="77777777" w:rsidR="004B413C" w:rsidRDefault="004B413C">
            <w:pPr>
              <w:rPr>
                <w:sz w:val="24"/>
                <w:szCs w:val="24"/>
              </w:rPr>
            </w:pPr>
          </w:p>
        </w:tc>
        <w:tc>
          <w:tcPr>
            <w:tcW w:w="0" w:type="dxa"/>
            <w:vAlign w:val="bottom"/>
          </w:tcPr>
          <w:p w14:paraId="0F664ECF" w14:textId="77777777" w:rsidR="004B413C" w:rsidRDefault="004B413C">
            <w:pPr>
              <w:rPr>
                <w:sz w:val="1"/>
                <w:szCs w:val="1"/>
              </w:rPr>
            </w:pPr>
          </w:p>
        </w:tc>
      </w:tr>
      <w:tr w:rsidR="004B413C" w14:paraId="14932D01" w14:textId="77777777">
        <w:trPr>
          <w:trHeight w:val="387"/>
        </w:trPr>
        <w:tc>
          <w:tcPr>
            <w:tcW w:w="560" w:type="dxa"/>
            <w:vAlign w:val="bottom"/>
          </w:tcPr>
          <w:p w14:paraId="4A611C14" w14:textId="77777777" w:rsidR="004B413C" w:rsidRDefault="00EC2FEA">
            <w:pPr>
              <w:jc w:val="right"/>
              <w:rPr>
                <w:sz w:val="20"/>
                <w:szCs w:val="20"/>
              </w:rPr>
            </w:pPr>
            <w:r>
              <w:rPr>
                <w:rFonts w:ascii="Arial" w:eastAsia="Arial" w:hAnsi="Arial" w:cs="Arial"/>
                <w:color w:val="4D4D4D"/>
                <w:sz w:val="18"/>
                <w:szCs w:val="18"/>
              </w:rPr>
              <w:t>0</w:t>
            </w:r>
          </w:p>
        </w:tc>
        <w:tc>
          <w:tcPr>
            <w:tcW w:w="2540" w:type="dxa"/>
            <w:vAlign w:val="bottom"/>
          </w:tcPr>
          <w:p w14:paraId="0A7EF90B" w14:textId="77777777" w:rsidR="004B413C" w:rsidRDefault="00EC2FEA">
            <w:pPr>
              <w:ind w:right="1857"/>
              <w:jc w:val="right"/>
              <w:rPr>
                <w:sz w:val="20"/>
                <w:szCs w:val="20"/>
              </w:rPr>
            </w:pPr>
            <w:r>
              <w:rPr>
                <w:rFonts w:ascii="Arial" w:eastAsia="Arial" w:hAnsi="Arial" w:cs="Arial"/>
                <w:color w:val="F8766D"/>
              </w:rPr>
              <w:t>1997</w:t>
            </w:r>
          </w:p>
        </w:tc>
        <w:tc>
          <w:tcPr>
            <w:tcW w:w="960" w:type="dxa"/>
            <w:vAlign w:val="bottom"/>
          </w:tcPr>
          <w:p w14:paraId="4424E34D" w14:textId="77777777" w:rsidR="004B413C" w:rsidRDefault="004B413C">
            <w:pPr>
              <w:rPr>
                <w:sz w:val="24"/>
                <w:szCs w:val="24"/>
              </w:rPr>
            </w:pPr>
          </w:p>
        </w:tc>
        <w:tc>
          <w:tcPr>
            <w:tcW w:w="1760" w:type="dxa"/>
            <w:vAlign w:val="bottom"/>
          </w:tcPr>
          <w:p w14:paraId="5630E5AD" w14:textId="77777777" w:rsidR="004B413C" w:rsidRDefault="004B413C">
            <w:pPr>
              <w:rPr>
                <w:sz w:val="24"/>
                <w:szCs w:val="24"/>
              </w:rPr>
            </w:pPr>
          </w:p>
        </w:tc>
        <w:tc>
          <w:tcPr>
            <w:tcW w:w="1740" w:type="dxa"/>
            <w:vAlign w:val="bottom"/>
          </w:tcPr>
          <w:p w14:paraId="2CE7FC7C" w14:textId="77777777" w:rsidR="004B413C" w:rsidRDefault="004B413C">
            <w:pPr>
              <w:rPr>
                <w:sz w:val="24"/>
                <w:szCs w:val="24"/>
              </w:rPr>
            </w:pPr>
          </w:p>
        </w:tc>
        <w:tc>
          <w:tcPr>
            <w:tcW w:w="1320" w:type="dxa"/>
            <w:vAlign w:val="bottom"/>
          </w:tcPr>
          <w:p w14:paraId="5ACDE455" w14:textId="77777777" w:rsidR="004B413C" w:rsidRDefault="00EC2FEA">
            <w:pPr>
              <w:ind w:left="690"/>
              <w:jc w:val="center"/>
              <w:rPr>
                <w:sz w:val="20"/>
                <w:szCs w:val="20"/>
              </w:rPr>
            </w:pPr>
            <w:r>
              <w:rPr>
                <w:rFonts w:ascii="Arial" w:eastAsia="Arial" w:hAnsi="Arial" w:cs="Arial"/>
                <w:color w:val="F8766D"/>
                <w:w w:val="97"/>
              </w:rPr>
              <w:t>a</w:t>
            </w:r>
          </w:p>
        </w:tc>
        <w:tc>
          <w:tcPr>
            <w:tcW w:w="160" w:type="dxa"/>
            <w:vAlign w:val="bottom"/>
          </w:tcPr>
          <w:p w14:paraId="27BD6F11" w14:textId="77777777" w:rsidR="004B413C" w:rsidRDefault="00EC2FEA">
            <w:pPr>
              <w:ind w:left="40"/>
              <w:rPr>
                <w:sz w:val="20"/>
                <w:szCs w:val="20"/>
              </w:rPr>
            </w:pPr>
            <w:r>
              <w:rPr>
                <w:rFonts w:ascii="Arial" w:eastAsia="Arial" w:hAnsi="Arial" w:cs="Arial"/>
                <w:w w:val="82"/>
                <w:sz w:val="18"/>
                <w:szCs w:val="18"/>
              </w:rPr>
              <w:t>A</w:t>
            </w:r>
          </w:p>
        </w:tc>
        <w:tc>
          <w:tcPr>
            <w:tcW w:w="0" w:type="dxa"/>
            <w:vAlign w:val="bottom"/>
          </w:tcPr>
          <w:p w14:paraId="295A9F04" w14:textId="77777777" w:rsidR="004B413C" w:rsidRDefault="004B413C">
            <w:pPr>
              <w:rPr>
                <w:sz w:val="1"/>
                <w:szCs w:val="1"/>
              </w:rPr>
            </w:pPr>
          </w:p>
        </w:tc>
      </w:tr>
      <w:tr w:rsidR="004B413C" w14:paraId="7F53147F" w14:textId="77777777">
        <w:trPr>
          <w:trHeight w:val="296"/>
        </w:trPr>
        <w:tc>
          <w:tcPr>
            <w:tcW w:w="560" w:type="dxa"/>
            <w:textDirection w:val="btLr"/>
            <w:vAlign w:val="bottom"/>
          </w:tcPr>
          <w:p w14:paraId="6D323CF4" w14:textId="77777777" w:rsidR="004B413C" w:rsidRDefault="00EC2FEA">
            <w:pPr>
              <w:ind w:right="213"/>
              <w:rPr>
                <w:sz w:val="20"/>
                <w:szCs w:val="20"/>
              </w:rPr>
            </w:pPr>
            <w:r>
              <w:rPr>
                <w:rFonts w:ascii="Arial" w:eastAsia="Arial" w:hAnsi="Arial" w:cs="Arial"/>
                <w:w w:val="76"/>
              </w:rPr>
              <w:t>LV2</w:t>
            </w:r>
          </w:p>
        </w:tc>
        <w:tc>
          <w:tcPr>
            <w:tcW w:w="2540" w:type="dxa"/>
            <w:vAlign w:val="bottom"/>
          </w:tcPr>
          <w:p w14:paraId="3B594252" w14:textId="77777777" w:rsidR="004B413C" w:rsidRDefault="004B413C">
            <w:pPr>
              <w:rPr>
                <w:sz w:val="24"/>
                <w:szCs w:val="24"/>
              </w:rPr>
            </w:pPr>
          </w:p>
        </w:tc>
        <w:tc>
          <w:tcPr>
            <w:tcW w:w="960" w:type="dxa"/>
            <w:vAlign w:val="bottom"/>
          </w:tcPr>
          <w:p w14:paraId="6A5209FF" w14:textId="77777777" w:rsidR="004B413C" w:rsidRDefault="004B413C">
            <w:pPr>
              <w:rPr>
                <w:sz w:val="24"/>
                <w:szCs w:val="24"/>
              </w:rPr>
            </w:pPr>
          </w:p>
        </w:tc>
        <w:tc>
          <w:tcPr>
            <w:tcW w:w="1760" w:type="dxa"/>
            <w:vAlign w:val="bottom"/>
          </w:tcPr>
          <w:p w14:paraId="68565D0B" w14:textId="77777777" w:rsidR="004B413C" w:rsidRDefault="004B413C">
            <w:pPr>
              <w:rPr>
                <w:sz w:val="24"/>
                <w:szCs w:val="24"/>
              </w:rPr>
            </w:pPr>
          </w:p>
        </w:tc>
        <w:tc>
          <w:tcPr>
            <w:tcW w:w="1740" w:type="dxa"/>
            <w:vAlign w:val="bottom"/>
          </w:tcPr>
          <w:p w14:paraId="543C4DEE" w14:textId="77777777" w:rsidR="004B413C" w:rsidRDefault="004B413C">
            <w:pPr>
              <w:rPr>
                <w:sz w:val="24"/>
                <w:szCs w:val="24"/>
              </w:rPr>
            </w:pPr>
          </w:p>
        </w:tc>
        <w:tc>
          <w:tcPr>
            <w:tcW w:w="1320" w:type="dxa"/>
            <w:vMerge w:val="restart"/>
            <w:vAlign w:val="bottom"/>
          </w:tcPr>
          <w:p w14:paraId="2886829F" w14:textId="77777777" w:rsidR="004B413C" w:rsidRDefault="00EC2FEA">
            <w:pPr>
              <w:ind w:left="690"/>
              <w:jc w:val="center"/>
              <w:rPr>
                <w:sz w:val="20"/>
                <w:szCs w:val="20"/>
              </w:rPr>
            </w:pPr>
            <w:r>
              <w:rPr>
                <w:rFonts w:ascii="Arial" w:eastAsia="Arial" w:hAnsi="Arial" w:cs="Arial"/>
                <w:color w:val="7CAE00"/>
                <w:w w:val="97"/>
              </w:rPr>
              <w:t>a</w:t>
            </w:r>
          </w:p>
        </w:tc>
        <w:tc>
          <w:tcPr>
            <w:tcW w:w="160" w:type="dxa"/>
            <w:vMerge w:val="restart"/>
            <w:vAlign w:val="bottom"/>
          </w:tcPr>
          <w:p w14:paraId="4B4DDB76" w14:textId="77777777" w:rsidR="004B413C" w:rsidRDefault="00EC2FEA">
            <w:pPr>
              <w:ind w:left="40"/>
              <w:rPr>
                <w:sz w:val="20"/>
                <w:szCs w:val="20"/>
              </w:rPr>
            </w:pPr>
            <w:r>
              <w:rPr>
                <w:rFonts w:ascii="Arial" w:eastAsia="Arial" w:hAnsi="Arial" w:cs="Arial"/>
                <w:w w:val="82"/>
                <w:sz w:val="18"/>
                <w:szCs w:val="18"/>
              </w:rPr>
              <w:t>B</w:t>
            </w:r>
          </w:p>
        </w:tc>
        <w:tc>
          <w:tcPr>
            <w:tcW w:w="0" w:type="dxa"/>
            <w:vAlign w:val="bottom"/>
          </w:tcPr>
          <w:p w14:paraId="04E92592" w14:textId="77777777" w:rsidR="004B413C" w:rsidRDefault="004B413C">
            <w:pPr>
              <w:rPr>
                <w:sz w:val="1"/>
                <w:szCs w:val="1"/>
              </w:rPr>
            </w:pPr>
          </w:p>
        </w:tc>
      </w:tr>
      <w:tr w:rsidR="004B413C" w14:paraId="19DEDC3E" w14:textId="77777777">
        <w:trPr>
          <w:trHeight w:val="48"/>
        </w:trPr>
        <w:tc>
          <w:tcPr>
            <w:tcW w:w="560" w:type="dxa"/>
            <w:vAlign w:val="bottom"/>
          </w:tcPr>
          <w:p w14:paraId="314650C3" w14:textId="77777777" w:rsidR="004B413C" w:rsidRDefault="004B413C">
            <w:pPr>
              <w:rPr>
                <w:sz w:val="4"/>
                <w:szCs w:val="4"/>
              </w:rPr>
            </w:pPr>
          </w:p>
        </w:tc>
        <w:tc>
          <w:tcPr>
            <w:tcW w:w="2540" w:type="dxa"/>
            <w:vAlign w:val="bottom"/>
          </w:tcPr>
          <w:p w14:paraId="71950FCB" w14:textId="77777777" w:rsidR="004B413C" w:rsidRDefault="004B413C">
            <w:pPr>
              <w:rPr>
                <w:sz w:val="4"/>
                <w:szCs w:val="4"/>
              </w:rPr>
            </w:pPr>
          </w:p>
        </w:tc>
        <w:tc>
          <w:tcPr>
            <w:tcW w:w="960" w:type="dxa"/>
            <w:vAlign w:val="bottom"/>
          </w:tcPr>
          <w:p w14:paraId="7E8BDF78" w14:textId="77777777" w:rsidR="004B413C" w:rsidRDefault="004B413C">
            <w:pPr>
              <w:rPr>
                <w:sz w:val="4"/>
                <w:szCs w:val="4"/>
              </w:rPr>
            </w:pPr>
          </w:p>
        </w:tc>
        <w:tc>
          <w:tcPr>
            <w:tcW w:w="1760" w:type="dxa"/>
            <w:vAlign w:val="bottom"/>
          </w:tcPr>
          <w:p w14:paraId="57090131" w14:textId="77777777" w:rsidR="004B413C" w:rsidRDefault="004B413C">
            <w:pPr>
              <w:rPr>
                <w:sz w:val="4"/>
                <w:szCs w:val="4"/>
              </w:rPr>
            </w:pPr>
          </w:p>
        </w:tc>
        <w:tc>
          <w:tcPr>
            <w:tcW w:w="1740" w:type="dxa"/>
            <w:vAlign w:val="bottom"/>
          </w:tcPr>
          <w:p w14:paraId="0F7FA5B9" w14:textId="77777777" w:rsidR="004B413C" w:rsidRDefault="004B413C">
            <w:pPr>
              <w:rPr>
                <w:sz w:val="4"/>
                <w:szCs w:val="4"/>
              </w:rPr>
            </w:pPr>
          </w:p>
        </w:tc>
        <w:tc>
          <w:tcPr>
            <w:tcW w:w="1320" w:type="dxa"/>
            <w:vMerge/>
            <w:vAlign w:val="bottom"/>
          </w:tcPr>
          <w:p w14:paraId="2F05536B" w14:textId="77777777" w:rsidR="004B413C" w:rsidRDefault="004B413C">
            <w:pPr>
              <w:rPr>
                <w:sz w:val="4"/>
                <w:szCs w:val="4"/>
              </w:rPr>
            </w:pPr>
          </w:p>
        </w:tc>
        <w:tc>
          <w:tcPr>
            <w:tcW w:w="160" w:type="dxa"/>
            <w:vMerge/>
            <w:vAlign w:val="bottom"/>
          </w:tcPr>
          <w:p w14:paraId="7A5E05F6" w14:textId="77777777" w:rsidR="004B413C" w:rsidRDefault="004B413C">
            <w:pPr>
              <w:rPr>
                <w:sz w:val="4"/>
                <w:szCs w:val="4"/>
              </w:rPr>
            </w:pPr>
          </w:p>
        </w:tc>
        <w:tc>
          <w:tcPr>
            <w:tcW w:w="0" w:type="dxa"/>
            <w:vAlign w:val="bottom"/>
          </w:tcPr>
          <w:p w14:paraId="0417A342" w14:textId="77777777" w:rsidR="004B413C" w:rsidRDefault="004B413C">
            <w:pPr>
              <w:rPr>
                <w:sz w:val="1"/>
                <w:szCs w:val="1"/>
              </w:rPr>
            </w:pPr>
          </w:p>
        </w:tc>
      </w:tr>
      <w:tr w:rsidR="004B413C" w14:paraId="6A74FADD" w14:textId="77777777">
        <w:trPr>
          <w:trHeight w:val="346"/>
        </w:trPr>
        <w:tc>
          <w:tcPr>
            <w:tcW w:w="560" w:type="dxa"/>
            <w:vAlign w:val="bottom"/>
          </w:tcPr>
          <w:p w14:paraId="15B3F205" w14:textId="77777777" w:rsidR="004B413C" w:rsidRDefault="004B413C">
            <w:pPr>
              <w:rPr>
                <w:sz w:val="24"/>
                <w:szCs w:val="24"/>
              </w:rPr>
            </w:pPr>
          </w:p>
        </w:tc>
        <w:tc>
          <w:tcPr>
            <w:tcW w:w="2540" w:type="dxa"/>
            <w:vAlign w:val="bottom"/>
          </w:tcPr>
          <w:p w14:paraId="335865D6" w14:textId="77777777" w:rsidR="004B413C" w:rsidRDefault="004B413C">
            <w:pPr>
              <w:rPr>
                <w:sz w:val="24"/>
                <w:szCs w:val="24"/>
              </w:rPr>
            </w:pPr>
          </w:p>
        </w:tc>
        <w:tc>
          <w:tcPr>
            <w:tcW w:w="960" w:type="dxa"/>
            <w:vAlign w:val="bottom"/>
          </w:tcPr>
          <w:p w14:paraId="6147892C" w14:textId="77777777" w:rsidR="004B413C" w:rsidRDefault="004B413C">
            <w:pPr>
              <w:rPr>
                <w:sz w:val="24"/>
                <w:szCs w:val="24"/>
              </w:rPr>
            </w:pPr>
          </w:p>
        </w:tc>
        <w:tc>
          <w:tcPr>
            <w:tcW w:w="1760" w:type="dxa"/>
            <w:vAlign w:val="bottom"/>
          </w:tcPr>
          <w:p w14:paraId="1066534D" w14:textId="77777777" w:rsidR="004B413C" w:rsidRDefault="004B413C">
            <w:pPr>
              <w:rPr>
                <w:sz w:val="24"/>
                <w:szCs w:val="24"/>
              </w:rPr>
            </w:pPr>
          </w:p>
        </w:tc>
        <w:tc>
          <w:tcPr>
            <w:tcW w:w="1740" w:type="dxa"/>
            <w:vAlign w:val="bottom"/>
          </w:tcPr>
          <w:p w14:paraId="40965D2E" w14:textId="77777777" w:rsidR="004B413C" w:rsidRDefault="004B413C">
            <w:pPr>
              <w:rPr>
                <w:sz w:val="24"/>
                <w:szCs w:val="24"/>
              </w:rPr>
            </w:pPr>
          </w:p>
        </w:tc>
        <w:tc>
          <w:tcPr>
            <w:tcW w:w="1320" w:type="dxa"/>
            <w:vAlign w:val="bottom"/>
          </w:tcPr>
          <w:p w14:paraId="63818DFE" w14:textId="77777777" w:rsidR="004B413C" w:rsidRDefault="00EC2FEA">
            <w:pPr>
              <w:ind w:left="690"/>
              <w:jc w:val="center"/>
              <w:rPr>
                <w:sz w:val="20"/>
                <w:szCs w:val="20"/>
              </w:rPr>
            </w:pPr>
            <w:r>
              <w:rPr>
                <w:rFonts w:ascii="Arial" w:eastAsia="Arial" w:hAnsi="Arial" w:cs="Arial"/>
                <w:color w:val="00BFC4"/>
                <w:w w:val="97"/>
              </w:rPr>
              <w:t>a</w:t>
            </w:r>
          </w:p>
        </w:tc>
        <w:tc>
          <w:tcPr>
            <w:tcW w:w="160" w:type="dxa"/>
            <w:vAlign w:val="bottom"/>
          </w:tcPr>
          <w:p w14:paraId="7C3132C5" w14:textId="77777777" w:rsidR="004B413C" w:rsidRDefault="00EC2FEA">
            <w:pPr>
              <w:ind w:left="40"/>
              <w:rPr>
                <w:sz w:val="20"/>
                <w:szCs w:val="20"/>
              </w:rPr>
            </w:pPr>
            <w:r>
              <w:rPr>
                <w:rFonts w:ascii="Arial" w:eastAsia="Arial" w:hAnsi="Arial" w:cs="Arial"/>
                <w:w w:val="76"/>
                <w:sz w:val="18"/>
                <w:szCs w:val="18"/>
              </w:rPr>
              <w:t>C</w:t>
            </w:r>
          </w:p>
        </w:tc>
        <w:tc>
          <w:tcPr>
            <w:tcW w:w="0" w:type="dxa"/>
            <w:vAlign w:val="bottom"/>
          </w:tcPr>
          <w:p w14:paraId="0675A62F" w14:textId="77777777" w:rsidR="004B413C" w:rsidRDefault="004B413C">
            <w:pPr>
              <w:rPr>
                <w:sz w:val="1"/>
                <w:szCs w:val="1"/>
              </w:rPr>
            </w:pPr>
          </w:p>
        </w:tc>
      </w:tr>
      <w:tr w:rsidR="004B413C" w14:paraId="612E1737" w14:textId="77777777">
        <w:trPr>
          <w:trHeight w:val="346"/>
        </w:trPr>
        <w:tc>
          <w:tcPr>
            <w:tcW w:w="560" w:type="dxa"/>
            <w:vAlign w:val="bottom"/>
          </w:tcPr>
          <w:p w14:paraId="24C8ED6B" w14:textId="77777777" w:rsidR="004B413C" w:rsidRDefault="004B413C">
            <w:pPr>
              <w:rPr>
                <w:sz w:val="24"/>
                <w:szCs w:val="24"/>
              </w:rPr>
            </w:pPr>
          </w:p>
        </w:tc>
        <w:tc>
          <w:tcPr>
            <w:tcW w:w="2540" w:type="dxa"/>
            <w:vAlign w:val="bottom"/>
          </w:tcPr>
          <w:p w14:paraId="4B48E262" w14:textId="77777777" w:rsidR="004B413C" w:rsidRDefault="004B413C">
            <w:pPr>
              <w:rPr>
                <w:sz w:val="24"/>
                <w:szCs w:val="24"/>
              </w:rPr>
            </w:pPr>
          </w:p>
        </w:tc>
        <w:tc>
          <w:tcPr>
            <w:tcW w:w="960" w:type="dxa"/>
            <w:vAlign w:val="bottom"/>
          </w:tcPr>
          <w:p w14:paraId="4621B280" w14:textId="77777777" w:rsidR="004B413C" w:rsidRDefault="004B413C">
            <w:pPr>
              <w:rPr>
                <w:sz w:val="24"/>
                <w:szCs w:val="24"/>
              </w:rPr>
            </w:pPr>
          </w:p>
        </w:tc>
        <w:tc>
          <w:tcPr>
            <w:tcW w:w="1760" w:type="dxa"/>
            <w:vAlign w:val="bottom"/>
          </w:tcPr>
          <w:p w14:paraId="15C9BDBB" w14:textId="77777777" w:rsidR="004B413C" w:rsidRDefault="004B413C">
            <w:pPr>
              <w:rPr>
                <w:sz w:val="24"/>
                <w:szCs w:val="24"/>
              </w:rPr>
            </w:pPr>
          </w:p>
        </w:tc>
        <w:tc>
          <w:tcPr>
            <w:tcW w:w="1740" w:type="dxa"/>
            <w:vAlign w:val="bottom"/>
          </w:tcPr>
          <w:p w14:paraId="7780719E" w14:textId="77777777" w:rsidR="004B413C" w:rsidRDefault="004B413C">
            <w:pPr>
              <w:rPr>
                <w:sz w:val="24"/>
                <w:szCs w:val="24"/>
              </w:rPr>
            </w:pPr>
          </w:p>
        </w:tc>
        <w:tc>
          <w:tcPr>
            <w:tcW w:w="1320" w:type="dxa"/>
            <w:vAlign w:val="bottom"/>
          </w:tcPr>
          <w:p w14:paraId="1593AD91" w14:textId="77777777" w:rsidR="004B413C" w:rsidRDefault="00EC2FEA">
            <w:pPr>
              <w:ind w:left="690"/>
              <w:jc w:val="center"/>
              <w:rPr>
                <w:sz w:val="20"/>
                <w:szCs w:val="20"/>
              </w:rPr>
            </w:pPr>
            <w:r>
              <w:rPr>
                <w:rFonts w:ascii="Arial" w:eastAsia="Arial" w:hAnsi="Arial" w:cs="Arial"/>
                <w:color w:val="C77CFF"/>
                <w:w w:val="97"/>
              </w:rPr>
              <w:t>a</w:t>
            </w:r>
          </w:p>
        </w:tc>
        <w:tc>
          <w:tcPr>
            <w:tcW w:w="160" w:type="dxa"/>
            <w:vAlign w:val="bottom"/>
          </w:tcPr>
          <w:p w14:paraId="5D764E31" w14:textId="77777777" w:rsidR="004B413C" w:rsidRDefault="00EC2FEA">
            <w:pPr>
              <w:ind w:left="40"/>
              <w:rPr>
                <w:sz w:val="20"/>
                <w:szCs w:val="20"/>
              </w:rPr>
            </w:pPr>
            <w:r>
              <w:rPr>
                <w:rFonts w:ascii="Arial" w:eastAsia="Arial" w:hAnsi="Arial" w:cs="Arial"/>
                <w:w w:val="76"/>
                <w:sz w:val="18"/>
                <w:szCs w:val="18"/>
              </w:rPr>
              <w:t>D</w:t>
            </w:r>
          </w:p>
        </w:tc>
        <w:tc>
          <w:tcPr>
            <w:tcW w:w="0" w:type="dxa"/>
            <w:vAlign w:val="bottom"/>
          </w:tcPr>
          <w:p w14:paraId="1EA2A8AF" w14:textId="77777777" w:rsidR="004B413C" w:rsidRDefault="004B413C">
            <w:pPr>
              <w:rPr>
                <w:sz w:val="1"/>
                <w:szCs w:val="1"/>
              </w:rPr>
            </w:pPr>
          </w:p>
        </w:tc>
      </w:tr>
      <w:tr w:rsidR="004B413C" w14:paraId="00E1ECD1" w14:textId="77777777">
        <w:trPr>
          <w:trHeight w:val="345"/>
        </w:trPr>
        <w:tc>
          <w:tcPr>
            <w:tcW w:w="560" w:type="dxa"/>
            <w:vAlign w:val="bottom"/>
          </w:tcPr>
          <w:p w14:paraId="403D8A6C" w14:textId="77777777" w:rsidR="004B413C" w:rsidRDefault="00EC2FEA">
            <w:pPr>
              <w:ind w:right="26"/>
              <w:jc w:val="right"/>
              <w:rPr>
                <w:sz w:val="20"/>
                <w:szCs w:val="20"/>
              </w:rPr>
            </w:pPr>
            <w:r>
              <w:rPr>
                <w:rFonts w:ascii="Arial" w:eastAsia="Arial" w:hAnsi="Arial" w:cs="Arial"/>
                <w:color w:val="4D4D4D"/>
                <w:sz w:val="18"/>
                <w:szCs w:val="18"/>
              </w:rPr>
              <w:t>−1</w:t>
            </w:r>
          </w:p>
        </w:tc>
        <w:tc>
          <w:tcPr>
            <w:tcW w:w="2540" w:type="dxa"/>
            <w:vAlign w:val="bottom"/>
          </w:tcPr>
          <w:p w14:paraId="13F42B3A" w14:textId="77777777" w:rsidR="004B413C" w:rsidRDefault="004B413C">
            <w:pPr>
              <w:rPr>
                <w:sz w:val="24"/>
                <w:szCs w:val="24"/>
              </w:rPr>
            </w:pPr>
          </w:p>
        </w:tc>
        <w:tc>
          <w:tcPr>
            <w:tcW w:w="960" w:type="dxa"/>
            <w:vAlign w:val="bottom"/>
          </w:tcPr>
          <w:p w14:paraId="192B0951" w14:textId="77777777" w:rsidR="004B413C" w:rsidRDefault="004B413C">
            <w:pPr>
              <w:rPr>
                <w:sz w:val="24"/>
                <w:szCs w:val="24"/>
              </w:rPr>
            </w:pPr>
          </w:p>
        </w:tc>
        <w:tc>
          <w:tcPr>
            <w:tcW w:w="1760" w:type="dxa"/>
            <w:vAlign w:val="bottom"/>
          </w:tcPr>
          <w:p w14:paraId="23113993" w14:textId="77777777" w:rsidR="004B413C" w:rsidRDefault="004B413C">
            <w:pPr>
              <w:rPr>
                <w:sz w:val="24"/>
                <w:szCs w:val="24"/>
              </w:rPr>
            </w:pPr>
          </w:p>
        </w:tc>
        <w:tc>
          <w:tcPr>
            <w:tcW w:w="1740" w:type="dxa"/>
            <w:vAlign w:val="bottom"/>
          </w:tcPr>
          <w:p w14:paraId="66DA8B60" w14:textId="77777777" w:rsidR="004B413C" w:rsidRDefault="004B413C">
            <w:pPr>
              <w:rPr>
                <w:sz w:val="24"/>
                <w:szCs w:val="24"/>
              </w:rPr>
            </w:pPr>
          </w:p>
        </w:tc>
        <w:tc>
          <w:tcPr>
            <w:tcW w:w="1320" w:type="dxa"/>
            <w:vAlign w:val="bottom"/>
          </w:tcPr>
          <w:p w14:paraId="6921CCF2" w14:textId="77777777" w:rsidR="004B413C" w:rsidRDefault="004B413C">
            <w:pPr>
              <w:rPr>
                <w:sz w:val="24"/>
                <w:szCs w:val="24"/>
              </w:rPr>
            </w:pPr>
          </w:p>
        </w:tc>
        <w:tc>
          <w:tcPr>
            <w:tcW w:w="160" w:type="dxa"/>
            <w:vAlign w:val="bottom"/>
          </w:tcPr>
          <w:p w14:paraId="50C04F68" w14:textId="77777777" w:rsidR="004B413C" w:rsidRDefault="004B413C">
            <w:pPr>
              <w:rPr>
                <w:sz w:val="24"/>
                <w:szCs w:val="24"/>
              </w:rPr>
            </w:pPr>
          </w:p>
        </w:tc>
        <w:tc>
          <w:tcPr>
            <w:tcW w:w="0" w:type="dxa"/>
            <w:vAlign w:val="bottom"/>
          </w:tcPr>
          <w:p w14:paraId="7CB32D68" w14:textId="77777777" w:rsidR="004B413C" w:rsidRDefault="004B413C">
            <w:pPr>
              <w:rPr>
                <w:sz w:val="1"/>
                <w:szCs w:val="1"/>
              </w:rPr>
            </w:pPr>
          </w:p>
        </w:tc>
      </w:tr>
      <w:tr w:rsidR="004B413C" w14:paraId="0B78DF79" w14:textId="77777777">
        <w:trPr>
          <w:trHeight w:val="444"/>
        </w:trPr>
        <w:tc>
          <w:tcPr>
            <w:tcW w:w="560" w:type="dxa"/>
            <w:vAlign w:val="bottom"/>
          </w:tcPr>
          <w:p w14:paraId="7646AF1E" w14:textId="77777777" w:rsidR="004B413C" w:rsidRDefault="004B413C">
            <w:pPr>
              <w:rPr>
                <w:sz w:val="24"/>
                <w:szCs w:val="24"/>
              </w:rPr>
            </w:pPr>
          </w:p>
        </w:tc>
        <w:tc>
          <w:tcPr>
            <w:tcW w:w="2540" w:type="dxa"/>
            <w:vAlign w:val="bottom"/>
          </w:tcPr>
          <w:p w14:paraId="10B8FDA6" w14:textId="77777777" w:rsidR="004B413C" w:rsidRDefault="004B413C">
            <w:pPr>
              <w:rPr>
                <w:sz w:val="24"/>
                <w:szCs w:val="24"/>
              </w:rPr>
            </w:pPr>
          </w:p>
        </w:tc>
        <w:tc>
          <w:tcPr>
            <w:tcW w:w="960" w:type="dxa"/>
            <w:vAlign w:val="bottom"/>
          </w:tcPr>
          <w:p w14:paraId="23E78FF7" w14:textId="77777777" w:rsidR="004B413C" w:rsidRDefault="004B413C">
            <w:pPr>
              <w:rPr>
                <w:sz w:val="24"/>
                <w:szCs w:val="24"/>
              </w:rPr>
            </w:pPr>
          </w:p>
        </w:tc>
        <w:tc>
          <w:tcPr>
            <w:tcW w:w="1760" w:type="dxa"/>
            <w:vAlign w:val="bottom"/>
          </w:tcPr>
          <w:p w14:paraId="058AB539" w14:textId="77777777" w:rsidR="004B413C" w:rsidRDefault="004B413C">
            <w:pPr>
              <w:rPr>
                <w:sz w:val="24"/>
                <w:szCs w:val="24"/>
              </w:rPr>
            </w:pPr>
          </w:p>
        </w:tc>
        <w:tc>
          <w:tcPr>
            <w:tcW w:w="1740" w:type="dxa"/>
            <w:vAlign w:val="bottom"/>
          </w:tcPr>
          <w:p w14:paraId="355711EA" w14:textId="77777777" w:rsidR="004B413C" w:rsidRDefault="00EC2FEA">
            <w:pPr>
              <w:ind w:right="1054"/>
              <w:jc w:val="right"/>
              <w:rPr>
                <w:sz w:val="20"/>
                <w:szCs w:val="20"/>
              </w:rPr>
            </w:pPr>
            <w:r>
              <w:rPr>
                <w:rFonts w:ascii="Arial" w:eastAsia="Arial" w:hAnsi="Arial" w:cs="Arial"/>
                <w:color w:val="C77CFF"/>
              </w:rPr>
              <w:t>1997</w:t>
            </w:r>
          </w:p>
        </w:tc>
        <w:tc>
          <w:tcPr>
            <w:tcW w:w="1320" w:type="dxa"/>
            <w:vAlign w:val="bottom"/>
          </w:tcPr>
          <w:p w14:paraId="68571F6A" w14:textId="77777777" w:rsidR="004B413C" w:rsidRDefault="004B413C">
            <w:pPr>
              <w:rPr>
                <w:sz w:val="24"/>
                <w:szCs w:val="24"/>
              </w:rPr>
            </w:pPr>
          </w:p>
        </w:tc>
        <w:tc>
          <w:tcPr>
            <w:tcW w:w="160" w:type="dxa"/>
            <w:vAlign w:val="bottom"/>
          </w:tcPr>
          <w:p w14:paraId="715D0470" w14:textId="77777777" w:rsidR="004B413C" w:rsidRDefault="004B413C">
            <w:pPr>
              <w:rPr>
                <w:sz w:val="24"/>
                <w:szCs w:val="24"/>
              </w:rPr>
            </w:pPr>
          </w:p>
        </w:tc>
        <w:tc>
          <w:tcPr>
            <w:tcW w:w="0" w:type="dxa"/>
            <w:vAlign w:val="bottom"/>
          </w:tcPr>
          <w:p w14:paraId="18804236" w14:textId="77777777" w:rsidR="004B413C" w:rsidRDefault="004B413C">
            <w:pPr>
              <w:rPr>
                <w:sz w:val="1"/>
                <w:szCs w:val="1"/>
              </w:rPr>
            </w:pPr>
          </w:p>
        </w:tc>
      </w:tr>
      <w:tr w:rsidR="004B413C" w14:paraId="6D5DF8BD" w14:textId="77777777">
        <w:trPr>
          <w:trHeight w:val="304"/>
        </w:trPr>
        <w:tc>
          <w:tcPr>
            <w:tcW w:w="560" w:type="dxa"/>
            <w:vAlign w:val="bottom"/>
          </w:tcPr>
          <w:p w14:paraId="3721CDDE" w14:textId="77777777" w:rsidR="004B413C" w:rsidRDefault="004B413C">
            <w:pPr>
              <w:rPr>
                <w:sz w:val="24"/>
                <w:szCs w:val="24"/>
              </w:rPr>
            </w:pPr>
          </w:p>
        </w:tc>
        <w:tc>
          <w:tcPr>
            <w:tcW w:w="2540" w:type="dxa"/>
            <w:vAlign w:val="bottom"/>
          </w:tcPr>
          <w:p w14:paraId="26E39E3C" w14:textId="77777777" w:rsidR="004B413C" w:rsidRDefault="004B413C">
            <w:pPr>
              <w:rPr>
                <w:sz w:val="24"/>
                <w:szCs w:val="24"/>
              </w:rPr>
            </w:pPr>
          </w:p>
        </w:tc>
        <w:tc>
          <w:tcPr>
            <w:tcW w:w="960" w:type="dxa"/>
            <w:vAlign w:val="bottom"/>
          </w:tcPr>
          <w:p w14:paraId="053A1C72" w14:textId="77777777" w:rsidR="004B413C" w:rsidRDefault="004B413C">
            <w:pPr>
              <w:rPr>
                <w:sz w:val="24"/>
                <w:szCs w:val="24"/>
              </w:rPr>
            </w:pPr>
          </w:p>
        </w:tc>
        <w:tc>
          <w:tcPr>
            <w:tcW w:w="1760" w:type="dxa"/>
            <w:vAlign w:val="bottom"/>
          </w:tcPr>
          <w:p w14:paraId="2162012E" w14:textId="77777777" w:rsidR="004B413C" w:rsidRDefault="004B413C">
            <w:pPr>
              <w:rPr>
                <w:sz w:val="24"/>
                <w:szCs w:val="24"/>
              </w:rPr>
            </w:pPr>
          </w:p>
        </w:tc>
        <w:tc>
          <w:tcPr>
            <w:tcW w:w="1740" w:type="dxa"/>
            <w:vAlign w:val="bottom"/>
          </w:tcPr>
          <w:p w14:paraId="47D40B4A" w14:textId="77777777" w:rsidR="004B413C" w:rsidRDefault="00EC2FEA">
            <w:pPr>
              <w:ind w:right="814"/>
              <w:jc w:val="right"/>
              <w:rPr>
                <w:sz w:val="20"/>
                <w:szCs w:val="20"/>
              </w:rPr>
            </w:pPr>
            <w:r>
              <w:rPr>
                <w:rFonts w:ascii="Arial" w:eastAsia="Arial" w:hAnsi="Arial" w:cs="Arial"/>
                <w:color w:val="00BFC4"/>
              </w:rPr>
              <w:t>1997</w:t>
            </w:r>
          </w:p>
        </w:tc>
        <w:tc>
          <w:tcPr>
            <w:tcW w:w="1320" w:type="dxa"/>
            <w:vAlign w:val="bottom"/>
          </w:tcPr>
          <w:p w14:paraId="2CC1FDF6" w14:textId="77777777" w:rsidR="004B413C" w:rsidRDefault="004B413C">
            <w:pPr>
              <w:rPr>
                <w:sz w:val="24"/>
                <w:szCs w:val="24"/>
              </w:rPr>
            </w:pPr>
          </w:p>
        </w:tc>
        <w:tc>
          <w:tcPr>
            <w:tcW w:w="160" w:type="dxa"/>
            <w:vAlign w:val="bottom"/>
          </w:tcPr>
          <w:p w14:paraId="2938854F" w14:textId="77777777" w:rsidR="004B413C" w:rsidRDefault="004B413C">
            <w:pPr>
              <w:rPr>
                <w:sz w:val="24"/>
                <w:szCs w:val="24"/>
              </w:rPr>
            </w:pPr>
          </w:p>
        </w:tc>
        <w:tc>
          <w:tcPr>
            <w:tcW w:w="0" w:type="dxa"/>
            <w:vAlign w:val="bottom"/>
          </w:tcPr>
          <w:p w14:paraId="785EF15A" w14:textId="77777777" w:rsidR="004B413C" w:rsidRDefault="004B413C">
            <w:pPr>
              <w:rPr>
                <w:sz w:val="1"/>
                <w:szCs w:val="1"/>
              </w:rPr>
            </w:pPr>
          </w:p>
        </w:tc>
      </w:tr>
      <w:tr w:rsidR="004B413C" w14:paraId="627749A1" w14:textId="77777777">
        <w:trPr>
          <w:trHeight w:val="631"/>
        </w:trPr>
        <w:tc>
          <w:tcPr>
            <w:tcW w:w="560" w:type="dxa"/>
            <w:vAlign w:val="bottom"/>
          </w:tcPr>
          <w:p w14:paraId="491C4BFE" w14:textId="77777777" w:rsidR="004B413C" w:rsidRDefault="00EC2FEA">
            <w:pPr>
              <w:ind w:right="26"/>
              <w:jc w:val="right"/>
              <w:rPr>
                <w:sz w:val="20"/>
                <w:szCs w:val="20"/>
              </w:rPr>
            </w:pPr>
            <w:r>
              <w:rPr>
                <w:rFonts w:ascii="Arial" w:eastAsia="Arial" w:hAnsi="Arial" w:cs="Arial"/>
                <w:color w:val="4D4D4D"/>
                <w:sz w:val="18"/>
                <w:szCs w:val="18"/>
              </w:rPr>
              <w:t>−2</w:t>
            </w:r>
          </w:p>
        </w:tc>
        <w:tc>
          <w:tcPr>
            <w:tcW w:w="2540" w:type="dxa"/>
            <w:vAlign w:val="bottom"/>
          </w:tcPr>
          <w:p w14:paraId="5D9C2750" w14:textId="77777777" w:rsidR="004B413C" w:rsidRDefault="004B413C">
            <w:pPr>
              <w:rPr>
                <w:sz w:val="24"/>
                <w:szCs w:val="24"/>
              </w:rPr>
            </w:pPr>
          </w:p>
        </w:tc>
        <w:tc>
          <w:tcPr>
            <w:tcW w:w="960" w:type="dxa"/>
            <w:vAlign w:val="bottom"/>
          </w:tcPr>
          <w:p w14:paraId="4A9D124F" w14:textId="77777777" w:rsidR="004B413C" w:rsidRDefault="004B413C">
            <w:pPr>
              <w:rPr>
                <w:sz w:val="24"/>
                <w:szCs w:val="24"/>
              </w:rPr>
            </w:pPr>
          </w:p>
        </w:tc>
        <w:tc>
          <w:tcPr>
            <w:tcW w:w="1760" w:type="dxa"/>
            <w:vMerge w:val="restart"/>
            <w:vAlign w:val="bottom"/>
          </w:tcPr>
          <w:p w14:paraId="06D45045" w14:textId="77777777" w:rsidR="004B413C" w:rsidRDefault="00EC2FEA">
            <w:pPr>
              <w:ind w:right="1097"/>
              <w:jc w:val="right"/>
              <w:rPr>
                <w:sz w:val="20"/>
                <w:szCs w:val="20"/>
              </w:rPr>
            </w:pPr>
            <w:r>
              <w:rPr>
                <w:rFonts w:ascii="Arial" w:eastAsia="Arial" w:hAnsi="Arial" w:cs="Arial"/>
                <w:color w:val="7CAE00"/>
              </w:rPr>
              <w:t>1997</w:t>
            </w:r>
          </w:p>
        </w:tc>
        <w:tc>
          <w:tcPr>
            <w:tcW w:w="1740" w:type="dxa"/>
            <w:vAlign w:val="bottom"/>
          </w:tcPr>
          <w:p w14:paraId="1A182C4E" w14:textId="77777777" w:rsidR="004B413C" w:rsidRDefault="004B413C">
            <w:pPr>
              <w:rPr>
                <w:sz w:val="24"/>
                <w:szCs w:val="24"/>
              </w:rPr>
            </w:pPr>
          </w:p>
        </w:tc>
        <w:tc>
          <w:tcPr>
            <w:tcW w:w="1320" w:type="dxa"/>
            <w:vAlign w:val="bottom"/>
          </w:tcPr>
          <w:p w14:paraId="2C685985" w14:textId="77777777" w:rsidR="004B413C" w:rsidRDefault="004B413C">
            <w:pPr>
              <w:rPr>
                <w:sz w:val="24"/>
                <w:szCs w:val="24"/>
              </w:rPr>
            </w:pPr>
          </w:p>
        </w:tc>
        <w:tc>
          <w:tcPr>
            <w:tcW w:w="160" w:type="dxa"/>
            <w:vAlign w:val="bottom"/>
          </w:tcPr>
          <w:p w14:paraId="3A3F0B19" w14:textId="77777777" w:rsidR="004B413C" w:rsidRDefault="004B413C">
            <w:pPr>
              <w:rPr>
                <w:sz w:val="24"/>
                <w:szCs w:val="24"/>
              </w:rPr>
            </w:pPr>
          </w:p>
        </w:tc>
        <w:tc>
          <w:tcPr>
            <w:tcW w:w="0" w:type="dxa"/>
            <w:vAlign w:val="bottom"/>
          </w:tcPr>
          <w:p w14:paraId="1F99985F" w14:textId="77777777" w:rsidR="004B413C" w:rsidRDefault="004B413C">
            <w:pPr>
              <w:rPr>
                <w:sz w:val="1"/>
                <w:szCs w:val="1"/>
              </w:rPr>
            </w:pPr>
          </w:p>
        </w:tc>
      </w:tr>
      <w:tr w:rsidR="004B413C" w14:paraId="4DB88873" w14:textId="77777777">
        <w:trPr>
          <w:trHeight w:val="201"/>
        </w:trPr>
        <w:tc>
          <w:tcPr>
            <w:tcW w:w="560" w:type="dxa"/>
            <w:vAlign w:val="bottom"/>
          </w:tcPr>
          <w:p w14:paraId="15508C85" w14:textId="77777777" w:rsidR="004B413C" w:rsidRDefault="004B413C">
            <w:pPr>
              <w:rPr>
                <w:sz w:val="17"/>
                <w:szCs w:val="17"/>
              </w:rPr>
            </w:pPr>
          </w:p>
        </w:tc>
        <w:tc>
          <w:tcPr>
            <w:tcW w:w="2540" w:type="dxa"/>
            <w:vAlign w:val="bottom"/>
          </w:tcPr>
          <w:p w14:paraId="4E2B746D" w14:textId="77777777" w:rsidR="004B413C" w:rsidRDefault="004B413C">
            <w:pPr>
              <w:rPr>
                <w:sz w:val="17"/>
                <w:szCs w:val="17"/>
              </w:rPr>
            </w:pPr>
          </w:p>
        </w:tc>
        <w:tc>
          <w:tcPr>
            <w:tcW w:w="960" w:type="dxa"/>
            <w:vAlign w:val="bottom"/>
          </w:tcPr>
          <w:p w14:paraId="741E5695" w14:textId="77777777" w:rsidR="004B413C" w:rsidRDefault="004B413C">
            <w:pPr>
              <w:rPr>
                <w:sz w:val="17"/>
                <w:szCs w:val="17"/>
              </w:rPr>
            </w:pPr>
          </w:p>
        </w:tc>
        <w:tc>
          <w:tcPr>
            <w:tcW w:w="1760" w:type="dxa"/>
            <w:vMerge/>
            <w:vAlign w:val="bottom"/>
          </w:tcPr>
          <w:p w14:paraId="4AEC7BED" w14:textId="77777777" w:rsidR="004B413C" w:rsidRDefault="004B413C">
            <w:pPr>
              <w:rPr>
                <w:sz w:val="17"/>
                <w:szCs w:val="17"/>
              </w:rPr>
            </w:pPr>
          </w:p>
        </w:tc>
        <w:tc>
          <w:tcPr>
            <w:tcW w:w="1740" w:type="dxa"/>
            <w:vAlign w:val="bottom"/>
          </w:tcPr>
          <w:p w14:paraId="6D5B1F37" w14:textId="77777777" w:rsidR="004B413C" w:rsidRDefault="004B413C">
            <w:pPr>
              <w:rPr>
                <w:sz w:val="17"/>
                <w:szCs w:val="17"/>
              </w:rPr>
            </w:pPr>
          </w:p>
        </w:tc>
        <w:tc>
          <w:tcPr>
            <w:tcW w:w="1320" w:type="dxa"/>
            <w:vAlign w:val="bottom"/>
          </w:tcPr>
          <w:p w14:paraId="5BC9854D" w14:textId="77777777" w:rsidR="004B413C" w:rsidRDefault="004B413C">
            <w:pPr>
              <w:rPr>
                <w:sz w:val="17"/>
                <w:szCs w:val="17"/>
              </w:rPr>
            </w:pPr>
          </w:p>
        </w:tc>
        <w:tc>
          <w:tcPr>
            <w:tcW w:w="160" w:type="dxa"/>
            <w:vAlign w:val="bottom"/>
          </w:tcPr>
          <w:p w14:paraId="5D0BD2C8" w14:textId="77777777" w:rsidR="004B413C" w:rsidRDefault="004B413C">
            <w:pPr>
              <w:rPr>
                <w:sz w:val="17"/>
                <w:szCs w:val="17"/>
              </w:rPr>
            </w:pPr>
          </w:p>
        </w:tc>
        <w:tc>
          <w:tcPr>
            <w:tcW w:w="0" w:type="dxa"/>
            <w:vAlign w:val="bottom"/>
          </w:tcPr>
          <w:p w14:paraId="29A22D81" w14:textId="77777777" w:rsidR="004B413C" w:rsidRDefault="004B413C">
            <w:pPr>
              <w:rPr>
                <w:sz w:val="1"/>
                <w:szCs w:val="1"/>
              </w:rPr>
            </w:pPr>
          </w:p>
        </w:tc>
      </w:tr>
      <w:tr w:rsidR="004B413C" w14:paraId="4EC12B8F" w14:textId="77777777">
        <w:trPr>
          <w:trHeight w:val="406"/>
        </w:trPr>
        <w:tc>
          <w:tcPr>
            <w:tcW w:w="560" w:type="dxa"/>
            <w:vAlign w:val="bottom"/>
          </w:tcPr>
          <w:p w14:paraId="3B5794C5" w14:textId="77777777" w:rsidR="004B413C" w:rsidRDefault="004B413C">
            <w:pPr>
              <w:rPr>
                <w:sz w:val="24"/>
                <w:szCs w:val="24"/>
              </w:rPr>
            </w:pPr>
          </w:p>
        </w:tc>
        <w:tc>
          <w:tcPr>
            <w:tcW w:w="2540" w:type="dxa"/>
            <w:vAlign w:val="bottom"/>
          </w:tcPr>
          <w:p w14:paraId="29F3201C" w14:textId="77777777" w:rsidR="004B413C" w:rsidRDefault="00EC2FEA">
            <w:pPr>
              <w:ind w:right="797"/>
              <w:jc w:val="right"/>
              <w:rPr>
                <w:sz w:val="20"/>
                <w:szCs w:val="20"/>
              </w:rPr>
            </w:pPr>
            <w:r>
              <w:rPr>
                <w:rFonts w:ascii="Arial" w:eastAsia="Arial" w:hAnsi="Arial" w:cs="Arial"/>
                <w:color w:val="4D4D4D"/>
                <w:sz w:val="18"/>
                <w:szCs w:val="18"/>
              </w:rPr>
              <w:t>−2</w:t>
            </w:r>
          </w:p>
        </w:tc>
        <w:tc>
          <w:tcPr>
            <w:tcW w:w="960" w:type="dxa"/>
            <w:vAlign w:val="bottom"/>
          </w:tcPr>
          <w:p w14:paraId="6F23A424" w14:textId="77777777" w:rsidR="004B413C" w:rsidRDefault="00EC2FEA">
            <w:pPr>
              <w:ind w:left="720"/>
              <w:rPr>
                <w:sz w:val="20"/>
                <w:szCs w:val="20"/>
              </w:rPr>
            </w:pPr>
            <w:r>
              <w:rPr>
                <w:rFonts w:ascii="Arial" w:eastAsia="Arial" w:hAnsi="Arial" w:cs="Arial"/>
                <w:color w:val="4D4D4D"/>
                <w:sz w:val="18"/>
                <w:szCs w:val="18"/>
              </w:rPr>
              <w:t>−1</w:t>
            </w:r>
          </w:p>
        </w:tc>
        <w:tc>
          <w:tcPr>
            <w:tcW w:w="1760" w:type="dxa"/>
            <w:vAlign w:val="bottom"/>
          </w:tcPr>
          <w:p w14:paraId="455CEE57" w14:textId="77777777" w:rsidR="004B413C" w:rsidRDefault="00EC2FEA">
            <w:pPr>
              <w:jc w:val="right"/>
              <w:rPr>
                <w:sz w:val="20"/>
                <w:szCs w:val="20"/>
              </w:rPr>
            </w:pPr>
            <w:r>
              <w:rPr>
                <w:rFonts w:ascii="Arial" w:eastAsia="Arial" w:hAnsi="Arial" w:cs="Arial"/>
                <w:color w:val="4D4D4D"/>
                <w:sz w:val="18"/>
                <w:szCs w:val="18"/>
              </w:rPr>
              <w:t>0</w:t>
            </w:r>
          </w:p>
        </w:tc>
        <w:tc>
          <w:tcPr>
            <w:tcW w:w="1740" w:type="dxa"/>
            <w:vAlign w:val="bottom"/>
          </w:tcPr>
          <w:p w14:paraId="193063CA" w14:textId="77777777" w:rsidR="004B413C" w:rsidRDefault="00EC2FEA">
            <w:pPr>
              <w:jc w:val="right"/>
              <w:rPr>
                <w:sz w:val="20"/>
                <w:szCs w:val="20"/>
              </w:rPr>
            </w:pPr>
            <w:r>
              <w:rPr>
                <w:rFonts w:ascii="Arial" w:eastAsia="Arial" w:hAnsi="Arial" w:cs="Arial"/>
                <w:color w:val="4D4D4D"/>
                <w:sz w:val="18"/>
                <w:szCs w:val="18"/>
              </w:rPr>
              <w:t>1</w:t>
            </w:r>
          </w:p>
        </w:tc>
        <w:tc>
          <w:tcPr>
            <w:tcW w:w="1320" w:type="dxa"/>
            <w:vAlign w:val="bottom"/>
          </w:tcPr>
          <w:p w14:paraId="7070EA3C" w14:textId="77777777" w:rsidR="004B413C" w:rsidRDefault="004B413C">
            <w:pPr>
              <w:rPr>
                <w:sz w:val="24"/>
                <w:szCs w:val="24"/>
              </w:rPr>
            </w:pPr>
          </w:p>
        </w:tc>
        <w:tc>
          <w:tcPr>
            <w:tcW w:w="160" w:type="dxa"/>
            <w:vAlign w:val="bottom"/>
          </w:tcPr>
          <w:p w14:paraId="36D7064B" w14:textId="77777777" w:rsidR="004B413C" w:rsidRDefault="004B413C">
            <w:pPr>
              <w:rPr>
                <w:sz w:val="24"/>
                <w:szCs w:val="24"/>
              </w:rPr>
            </w:pPr>
          </w:p>
        </w:tc>
        <w:tc>
          <w:tcPr>
            <w:tcW w:w="0" w:type="dxa"/>
            <w:vAlign w:val="bottom"/>
          </w:tcPr>
          <w:p w14:paraId="721946E1" w14:textId="77777777" w:rsidR="004B413C" w:rsidRDefault="004B413C">
            <w:pPr>
              <w:rPr>
                <w:sz w:val="1"/>
                <w:szCs w:val="1"/>
              </w:rPr>
            </w:pPr>
          </w:p>
        </w:tc>
      </w:tr>
      <w:tr w:rsidR="004B413C" w14:paraId="422EA69A" w14:textId="77777777">
        <w:trPr>
          <w:trHeight w:val="260"/>
        </w:trPr>
        <w:tc>
          <w:tcPr>
            <w:tcW w:w="560" w:type="dxa"/>
            <w:vAlign w:val="bottom"/>
          </w:tcPr>
          <w:p w14:paraId="63B0F6AC" w14:textId="77777777" w:rsidR="004B413C" w:rsidRDefault="004B413C"/>
        </w:tc>
        <w:tc>
          <w:tcPr>
            <w:tcW w:w="2540" w:type="dxa"/>
            <w:vAlign w:val="bottom"/>
          </w:tcPr>
          <w:p w14:paraId="16F409A4" w14:textId="77777777" w:rsidR="004B413C" w:rsidRDefault="004B413C"/>
        </w:tc>
        <w:tc>
          <w:tcPr>
            <w:tcW w:w="960" w:type="dxa"/>
            <w:vAlign w:val="bottom"/>
          </w:tcPr>
          <w:p w14:paraId="2B22944C" w14:textId="77777777" w:rsidR="004B413C" w:rsidRDefault="004B413C"/>
        </w:tc>
        <w:tc>
          <w:tcPr>
            <w:tcW w:w="1760" w:type="dxa"/>
            <w:vAlign w:val="bottom"/>
          </w:tcPr>
          <w:p w14:paraId="689FF888" w14:textId="77777777" w:rsidR="004B413C" w:rsidRDefault="00EC2FEA">
            <w:pPr>
              <w:ind w:right="1077"/>
              <w:jc w:val="center"/>
              <w:rPr>
                <w:sz w:val="20"/>
                <w:szCs w:val="20"/>
              </w:rPr>
            </w:pPr>
            <w:r>
              <w:rPr>
                <w:rFonts w:ascii="Arial" w:eastAsia="Arial" w:hAnsi="Arial" w:cs="Arial"/>
                <w:w w:val="96"/>
              </w:rPr>
              <w:t>LV1</w:t>
            </w:r>
          </w:p>
        </w:tc>
        <w:tc>
          <w:tcPr>
            <w:tcW w:w="1740" w:type="dxa"/>
            <w:vAlign w:val="bottom"/>
          </w:tcPr>
          <w:p w14:paraId="5C0E59D6" w14:textId="77777777" w:rsidR="004B413C" w:rsidRDefault="004B413C"/>
        </w:tc>
        <w:tc>
          <w:tcPr>
            <w:tcW w:w="1320" w:type="dxa"/>
            <w:vAlign w:val="bottom"/>
          </w:tcPr>
          <w:p w14:paraId="2D995E2E" w14:textId="77777777" w:rsidR="004B413C" w:rsidRDefault="004B413C"/>
        </w:tc>
        <w:tc>
          <w:tcPr>
            <w:tcW w:w="160" w:type="dxa"/>
            <w:vAlign w:val="bottom"/>
          </w:tcPr>
          <w:p w14:paraId="6FBED2B7" w14:textId="77777777" w:rsidR="004B413C" w:rsidRDefault="004B413C"/>
        </w:tc>
        <w:tc>
          <w:tcPr>
            <w:tcW w:w="0" w:type="dxa"/>
            <w:vAlign w:val="bottom"/>
          </w:tcPr>
          <w:p w14:paraId="06A6A5AE" w14:textId="77777777" w:rsidR="004B413C" w:rsidRDefault="004B413C">
            <w:pPr>
              <w:rPr>
                <w:sz w:val="1"/>
                <w:szCs w:val="1"/>
              </w:rPr>
            </w:pPr>
          </w:p>
        </w:tc>
      </w:tr>
    </w:tbl>
    <w:p w14:paraId="12BA4A19" w14:textId="77777777" w:rsidR="004B413C" w:rsidRDefault="00EC2FEA">
      <w:pPr>
        <w:spacing w:line="20" w:lineRule="exact"/>
        <w:rPr>
          <w:sz w:val="20"/>
          <w:szCs w:val="20"/>
        </w:rPr>
      </w:pPr>
      <w:r>
        <w:rPr>
          <w:noProof/>
          <w:sz w:val="20"/>
          <w:szCs w:val="20"/>
        </w:rPr>
        <w:drawing>
          <wp:anchor distT="0" distB="0" distL="114300" distR="114300" simplePos="0" relativeHeight="252238848" behindDoc="1" locked="0" layoutInCell="0" allowOverlap="1" wp14:anchorId="37F0BCE3" wp14:editId="298B237D">
            <wp:simplePos x="0" y="0"/>
            <wp:positionH relativeFrom="column">
              <wp:posOffset>5454650</wp:posOffset>
            </wp:positionH>
            <wp:positionV relativeFrom="paragraph">
              <wp:posOffset>-2446655</wp:posOffset>
            </wp:positionV>
            <wp:extent cx="175895" cy="126365"/>
            <wp:effectExtent l="0" t="0" r="0" b="0"/>
            <wp:wrapNone/>
            <wp:docPr id="1292" name="Picture 1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2"/>
                    <pic:cNvPicPr>
                      <a:picLocks noChangeAspect="1" noChangeArrowheads="1"/>
                    </pic:cNvPicPr>
                  </pic:nvPicPr>
                  <pic:blipFill>
                    <a:blip r:embed="rId58"/>
                    <a:srcRect/>
                    <a:stretch>
                      <a:fillRect/>
                    </a:stretch>
                  </pic:blipFill>
                  <pic:spPr bwMode="auto">
                    <a:xfrm>
                      <a:off x="0" y="0"/>
                      <a:ext cx="175895" cy="126365"/>
                    </a:xfrm>
                    <a:prstGeom prst="rect">
                      <a:avLst/>
                    </a:prstGeom>
                    <a:noFill/>
                  </pic:spPr>
                </pic:pic>
              </a:graphicData>
            </a:graphic>
          </wp:anchor>
        </w:drawing>
      </w:r>
      <w:r>
        <w:rPr>
          <w:noProof/>
          <w:sz w:val="20"/>
          <w:szCs w:val="20"/>
        </w:rPr>
        <w:drawing>
          <wp:anchor distT="0" distB="0" distL="114300" distR="114300" simplePos="0" relativeHeight="252239872" behindDoc="1" locked="0" layoutInCell="0" allowOverlap="1" wp14:anchorId="59DD2FC6" wp14:editId="157EB612">
            <wp:simplePos x="0" y="0"/>
            <wp:positionH relativeFrom="column">
              <wp:posOffset>5454650</wp:posOffset>
            </wp:positionH>
            <wp:positionV relativeFrom="paragraph">
              <wp:posOffset>-2227580</wp:posOffset>
            </wp:positionV>
            <wp:extent cx="175895" cy="126365"/>
            <wp:effectExtent l="0" t="0" r="0" b="0"/>
            <wp:wrapNone/>
            <wp:docPr id="1293" name="Picture 1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3"/>
                    <pic:cNvPicPr>
                      <a:picLocks noChangeAspect="1" noChangeArrowheads="1"/>
                    </pic:cNvPicPr>
                  </pic:nvPicPr>
                  <pic:blipFill>
                    <a:blip r:embed="rId59"/>
                    <a:srcRect/>
                    <a:stretch>
                      <a:fillRect/>
                    </a:stretch>
                  </pic:blipFill>
                  <pic:spPr bwMode="auto">
                    <a:xfrm>
                      <a:off x="0" y="0"/>
                      <a:ext cx="175895" cy="126365"/>
                    </a:xfrm>
                    <a:prstGeom prst="rect">
                      <a:avLst/>
                    </a:prstGeom>
                    <a:noFill/>
                  </pic:spPr>
                </pic:pic>
              </a:graphicData>
            </a:graphic>
          </wp:anchor>
        </w:drawing>
      </w:r>
      <w:r>
        <w:rPr>
          <w:noProof/>
          <w:sz w:val="20"/>
          <w:szCs w:val="20"/>
        </w:rPr>
        <w:drawing>
          <wp:anchor distT="0" distB="0" distL="114300" distR="114300" simplePos="0" relativeHeight="252240896" behindDoc="1" locked="0" layoutInCell="0" allowOverlap="1" wp14:anchorId="391B7CAC" wp14:editId="6E8AABCC">
            <wp:simplePos x="0" y="0"/>
            <wp:positionH relativeFrom="column">
              <wp:posOffset>5454650</wp:posOffset>
            </wp:positionH>
            <wp:positionV relativeFrom="paragraph">
              <wp:posOffset>-2007870</wp:posOffset>
            </wp:positionV>
            <wp:extent cx="175895" cy="126365"/>
            <wp:effectExtent l="0" t="0" r="0" b="0"/>
            <wp:wrapNone/>
            <wp:docPr id="1294" name="Picture 1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4"/>
                    <pic:cNvPicPr>
                      <a:picLocks noChangeAspect="1" noChangeArrowheads="1"/>
                    </pic:cNvPicPr>
                  </pic:nvPicPr>
                  <pic:blipFill>
                    <a:blip r:embed="rId60"/>
                    <a:srcRect/>
                    <a:stretch>
                      <a:fillRect/>
                    </a:stretch>
                  </pic:blipFill>
                  <pic:spPr bwMode="auto">
                    <a:xfrm>
                      <a:off x="0" y="0"/>
                      <a:ext cx="175895" cy="126365"/>
                    </a:xfrm>
                    <a:prstGeom prst="rect">
                      <a:avLst/>
                    </a:prstGeom>
                    <a:noFill/>
                  </pic:spPr>
                </pic:pic>
              </a:graphicData>
            </a:graphic>
          </wp:anchor>
        </w:drawing>
      </w:r>
      <w:r>
        <w:rPr>
          <w:noProof/>
          <w:sz w:val="20"/>
          <w:szCs w:val="20"/>
        </w:rPr>
        <w:drawing>
          <wp:anchor distT="0" distB="0" distL="114300" distR="114300" simplePos="0" relativeHeight="252241920" behindDoc="1" locked="0" layoutInCell="0" allowOverlap="1" wp14:anchorId="58ED9EBA" wp14:editId="2EEF3BE2">
            <wp:simplePos x="0" y="0"/>
            <wp:positionH relativeFrom="column">
              <wp:posOffset>5454650</wp:posOffset>
            </wp:positionH>
            <wp:positionV relativeFrom="paragraph">
              <wp:posOffset>-1788160</wp:posOffset>
            </wp:positionV>
            <wp:extent cx="175895" cy="126365"/>
            <wp:effectExtent l="0" t="0" r="0" b="0"/>
            <wp:wrapNone/>
            <wp:docPr id="1295" name="Picture 1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5"/>
                    <pic:cNvPicPr>
                      <a:picLocks noChangeAspect="1" noChangeArrowheads="1"/>
                    </pic:cNvPicPr>
                  </pic:nvPicPr>
                  <pic:blipFill>
                    <a:blip r:embed="rId61"/>
                    <a:srcRect/>
                    <a:stretch>
                      <a:fillRect/>
                    </a:stretch>
                  </pic:blipFill>
                  <pic:spPr bwMode="auto">
                    <a:xfrm>
                      <a:off x="0" y="0"/>
                      <a:ext cx="175895" cy="126365"/>
                    </a:xfrm>
                    <a:prstGeom prst="rect">
                      <a:avLst/>
                    </a:prstGeom>
                    <a:noFill/>
                  </pic:spPr>
                </pic:pic>
              </a:graphicData>
            </a:graphic>
          </wp:anchor>
        </w:drawing>
      </w:r>
    </w:p>
    <w:p w14:paraId="0FB966FE" w14:textId="77777777" w:rsidR="004B413C" w:rsidRDefault="004B413C">
      <w:pPr>
        <w:spacing w:line="200" w:lineRule="exact"/>
        <w:rPr>
          <w:sz w:val="20"/>
          <w:szCs w:val="20"/>
        </w:rPr>
      </w:pPr>
    </w:p>
    <w:p w14:paraId="56B0E3CE" w14:textId="77777777" w:rsidR="004B413C" w:rsidRDefault="004B413C">
      <w:pPr>
        <w:spacing w:line="343" w:lineRule="exact"/>
        <w:rPr>
          <w:sz w:val="20"/>
          <w:szCs w:val="20"/>
        </w:rPr>
      </w:pPr>
    </w:p>
    <w:p w14:paraId="5B204541" w14:textId="77777777" w:rsidR="004B413C" w:rsidRDefault="00EC2FEA">
      <w:pPr>
        <w:spacing w:line="275" w:lineRule="auto"/>
        <w:jc w:val="both"/>
        <w:rPr>
          <w:sz w:val="20"/>
          <w:szCs w:val="20"/>
        </w:rPr>
      </w:pPr>
      <w:r>
        <w:rPr>
          <w:rFonts w:ascii="Arial" w:eastAsia="Arial" w:hAnsi="Arial" w:cs="Arial"/>
          <w:sz w:val="20"/>
          <w:szCs w:val="20"/>
        </w:rPr>
        <w:t>Figure 68: Unconstrained ordination based on the latent variable model for each surveyed year for Melaleuca Park 173. Plots are represented as diﬀerent colours and consecutive years are joined by a line with first and last survey years labeled.</w:t>
      </w:r>
    </w:p>
    <w:p w14:paraId="000DAC47" w14:textId="77777777" w:rsidR="004B413C" w:rsidRDefault="004B413C">
      <w:pPr>
        <w:spacing w:line="200" w:lineRule="exact"/>
        <w:rPr>
          <w:sz w:val="20"/>
          <w:szCs w:val="20"/>
        </w:rPr>
      </w:pPr>
    </w:p>
    <w:p w14:paraId="2796D538" w14:textId="77777777" w:rsidR="004B413C" w:rsidRDefault="004B413C">
      <w:pPr>
        <w:spacing w:line="200" w:lineRule="exact"/>
        <w:rPr>
          <w:sz w:val="20"/>
          <w:szCs w:val="20"/>
        </w:rPr>
      </w:pPr>
    </w:p>
    <w:p w14:paraId="607E8C60" w14:textId="77777777" w:rsidR="004B413C" w:rsidRDefault="004B413C">
      <w:pPr>
        <w:spacing w:line="200" w:lineRule="exact"/>
        <w:rPr>
          <w:sz w:val="20"/>
          <w:szCs w:val="20"/>
        </w:rPr>
      </w:pPr>
    </w:p>
    <w:p w14:paraId="71DC2DD7" w14:textId="77777777" w:rsidR="004B413C" w:rsidRDefault="004B413C">
      <w:pPr>
        <w:spacing w:line="200" w:lineRule="exact"/>
        <w:rPr>
          <w:sz w:val="20"/>
          <w:szCs w:val="20"/>
        </w:rPr>
      </w:pPr>
    </w:p>
    <w:p w14:paraId="26D791AF" w14:textId="77777777" w:rsidR="004B413C" w:rsidRDefault="004B413C">
      <w:pPr>
        <w:spacing w:line="200" w:lineRule="exact"/>
        <w:rPr>
          <w:sz w:val="20"/>
          <w:szCs w:val="20"/>
        </w:rPr>
      </w:pPr>
    </w:p>
    <w:p w14:paraId="36FCB4BA" w14:textId="77777777" w:rsidR="004B413C" w:rsidRDefault="004B413C">
      <w:pPr>
        <w:spacing w:line="200" w:lineRule="exact"/>
        <w:rPr>
          <w:sz w:val="20"/>
          <w:szCs w:val="20"/>
        </w:rPr>
      </w:pPr>
    </w:p>
    <w:p w14:paraId="17AE085B" w14:textId="77777777" w:rsidR="004B413C" w:rsidRDefault="004B413C">
      <w:pPr>
        <w:spacing w:line="200" w:lineRule="exact"/>
        <w:rPr>
          <w:sz w:val="20"/>
          <w:szCs w:val="20"/>
        </w:rPr>
      </w:pPr>
    </w:p>
    <w:p w14:paraId="0A835B29" w14:textId="77777777" w:rsidR="004B413C" w:rsidRDefault="004B413C">
      <w:pPr>
        <w:spacing w:line="200" w:lineRule="exact"/>
        <w:rPr>
          <w:sz w:val="20"/>
          <w:szCs w:val="20"/>
        </w:rPr>
      </w:pPr>
    </w:p>
    <w:p w14:paraId="6C4CEE09" w14:textId="77777777" w:rsidR="004B413C" w:rsidRDefault="004B413C">
      <w:pPr>
        <w:spacing w:line="200" w:lineRule="exact"/>
        <w:rPr>
          <w:sz w:val="20"/>
          <w:szCs w:val="20"/>
        </w:rPr>
      </w:pPr>
    </w:p>
    <w:p w14:paraId="5E54CDAC" w14:textId="77777777" w:rsidR="004B413C" w:rsidRDefault="004B413C">
      <w:pPr>
        <w:spacing w:line="200" w:lineRule="exact"/>
        <w:rPr>
          <w:sz w:val="20"/>
          <w:szCs w:val="20"/>
        </w:rPr>
      </w:pPr>
    </w:p>
    <w:p w14:paraId="766329CE" w14:textId="77777777" w:rsidR="004B413C" w:rsidRDefault="004B413C">
      <w:pPr>
        <w:spacing w:line="200" w:lineRule="exact"/>
        <w:rPr>
          <w:sz w:val="20"/>
          <w:szCs w:val="20"/>
        </w:rPr>
      </w:pPr>
    </w:p>
    <w:p w14:paraId="5547BA5F" w14:textId="77777777" w:rsidR="004B413C" w:rsidRDefault="004B413C">
      <w:pPr>
        <w:spacing w:line="200" w:lineRule="exact"/>
        <w:rPr>
          <w:sz w:val="20"/>
          <w:szCs w:val="20"/>
        </w:rPr>
      </w:pPr>
    </w:p>
    <w:p w14:paraId="3BC5B623" w14:textId="77777777" w:rsidR="004B413C" w:rsidRDefault="004B413C">
      <w:pPr>
        <w:spacing w:line="200" w:lineRule="exact"/>
        <w:rPr>
          <w:sz w:val="20"/>
          <w:szCs w:val="20"/>
        </w:rPr>
      </w:pPr>
    </w:p>
    <w:p w14:paraId="2AE93E93" w14:textId="77777777" w:rsidR="004B413C" w:rsidRDefault="004B413C">
      <w:pPr>
        <w:spacing w:line="367" w:lineRule="exact"/>
        <w:rPr>
          <w:sz w:val="20"/>
          <w:szCs w:val="20"/>
        </w:rPr>
      </w:pPr>
    </w:p>
    <w:p w14:paraId="5112496B" w14:textId="77777777" w:rsidR="004B413C" w:rsidRDefault="00EC2FEA">
      <w:pPr>
        <w:jc w:val="center"/>
        <w:rPr>
          <w:sz w:val="20"/>
          <w:szCs w:val="20"/>
        </w:rPr>
      </w:pPr>
      <w:r>
        <w:rPr>
          <w:rFonts w:ascii="Arial" w:eastAsia="Arial" w:hAnsi="Arial" w:cs="Arial"/>
          <w:sz w:val="20"/>
          <w:szCs w:val="20"/>
        </w:rPr>
        <w:t>108</w:t>
      </w:r>
    </w:p>
    <w:p w14:paraId="45977AAB" w14:textId="77777777" w:rsidR="004B413C" w:rsidRDefault="004B413C">
      <w:pPr>
        <w:sectPr w:rsidR="004B413C">
          <w:pgSz w:w="12240" w:h="15840"/>
          <w:pgMar w:top="1440" w:right="1440" w:bottom="272" w:left="1440" w:header="0" w:footer="0" w:gutter="0"/>
          <w:cols w:space="720" w:equalWidth="0">
            <w:col w:w="9360"/>
          </w:cols>
        </w:sectPr>
      </w:pPr>
    </w:p>
    <w:p w14:paraId="5F49C211" w14:textId="77777777" w:rsidR="004B413C" w:rsidRDefault="00EC2FEA">
      <w:pPr>
        <w:spacing w:line="200" w:lineRule="exact"/>
        <w:rPr>
          <w:sz w:val="20"/>
          <w:szCs w:val="20"/>
        </w:rPr>
      </w:pPr>
      <w:bookmarkStart w:id="146" w:name="page109"/>
      <w:bookmarkEnd w:id="146"/>
      <w:r>
        <w:rPr>
          <w:noProof/>
          <w:sz w:val="20"/>
          <w:szCs w:val="20"/>
        </w:rPr>
        <w:lastRenderedPageBreak/>
        <w:drawing>
          <wp:anchor distT="0" distB="0" distL="114300" distR="114300" simplePos="0" relativeHeight="252242944" behindDoc="1" locked="0" layoutInCell="0" allowOverlap="1" wp14:anchorId="2AD91FAD" wp14:editId="66A0E9C4">
            <wp:simplePos x="0" y="0"/>
            <wp:positionH relativeFrom="page">
              <wp:posOffset>2489200</wp:posOffset>
            </wp:positionH>
            <wp:positionV relativeFrom="page">
              <wp:posOffset>2522855</wp:posOffset>
            </wp:positionV>
            <wp:extent cx="4298950" cy="3674745"/>
            <wp:effectExtent l="0" t="0" r="0" b="0"/>
            <wp:wrapNone/>
            <wp:docPr id="1296" name="Picture 1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6"/>
                    <pic:cNvPicPr>
                      <a:picLocks noChangeAspect="1" noChangeArrowheads="1"/>
                    </pic:cNvPicPr>
                  </pic:nvPicPr>
                  <pic:blipFill>
                    <a:blip r:embed="rId842"/>
                    <a:srcRect/>
                    <a:stretch>
                      <a:fillRect/>
                    </a:stretch>
                  </pic:blipFill>
                  <pic:spPr bwMode="auto">
                    <a:xfrm>
                      <a:off x="0" y="0"/>
                      <a:ext cx="4298950" cy="3674745"/>
                    </a:xfrm>
                    <a:prstGeom prst="rect">
                      <a:avLst/>
                    </a:prstGeom>
                    <a:noFill/>
                  </pic:spPr>
                </pic:pic>
              </a:graphicData>
            </a:graphic>
          </wp:anchor>
        </w:drawing>
      </w:r>
    </w:p>
    <w:p w14:paraId="2BA6FF1D" w14:textId="77777777" w:rsidR="004B413C" w:rsidRDefault="004B413C">
      <w:pPr>
        <w:spacing w:line="200" w:lineRule="exact"/>
        <w:rPr>
          <w:sz w:val="20"/>
          <w:szCs w:val="20"/>
        </w:rPr>
      </w:pPr>
    </w:p>
    <w:p w14:paraId="4095B574" w14:textId="77777777" w:rsidR="004B413C" w:rsidRDefault="004B413C">
      <w:pPr>
        <w:spacing w:line="200" w:lineRule="exact"/>
        <w:rPr>
          <w:sz w:val="20"/>
          <w:szCs w:val="20"/>
        </w:rPr>
      </w:pPr>
    </w:p>
    <w:p w14:paraId="4A5F0CA4" w14:textId="77777777" w:rsidR="004B413C" w:rsidRDefault="004B413C">
      <w:pPr>
        <w:spacing w:line="200" w:lineRule="exact"/>
        <w:rPr>
          <w:sz w:val="20"/>
          <w:szCs w:val="20"/>
        </w:rPr>
      </w:pPr>
    </w:p>
    <w:p w14:paraId="3B74BFD4" w14:textId="77777777" w:rsidR="004B413C" w:rsidRDefault="004B413C">
      <w:pPr>
        <w:spacing w:line="200" w:lineRule="exact"/>
        <w:rPr>
          <w:sz w:val="20"/>
          <w:szCs w:val="20"/>
        </w:rPr>
      </w:pPr>
    </w:p>
    <w:p w14:paraId="08EFF01A" w14:textId="77777777" w:rsidR="004B413C" w:rsidRDefault="004B413C">
      <w:pPr>
        <w:spacing w:line="200" w:lineRule="exact"/>
        <w:rPr>
          <w:sz w:val="20"/>
          <w:szCs w:val="20"/>
        </w:rPr>
      </w:pPr>
    </w:p>
    <w:p w14:paraId="77DABEE1" w14:textId="77777777" w:rsidR="004B413C" w:rsidRDefault="004B413C">
      <w:pPr>
        <w:spacing w:line="200" w:lineRule="exact"/>
        <w:rPr>
          <w:sz w:val="20"/>
          <w:szCs w:val="20"/>
        </w:rPr>
      </w:pPr>
    </w:p>
    <w:p w14:paraId="1DD9A8BD" w14:textId="77777777" w:rsidR="004B413C" w:rsidRDefault="004B413C">
      <w:pPr>
        <w:spacing w:line="200" w:lineRule="exact"/>
        <w:rPr>
          <w:sz w:val="20"/>
          <w:szCs w:val="20"/>
        </w:rPr>
      </w:pPr>
    </w:p>
    <w:p w14:paraId="422B1CD2" w14:textId="77777777" w:rsidR="004B413C" w:rsidRDefault="004B413C">
      <w:pPr>
        <w:spacing w:line="200" w:lineRule="exact"/>
        <w:rPr>
          <w:sz w:val="20"/>
          <w:szCs w:val="20"/>
        </w:rPr>
      </w:pPr>
    </w:p>
    <w:p w14:paraId="0AFD8D0B" w14:textId="77777777" w:rsidR="004B413C" w:rsidRDefault="004B413C">
      <w:pPr>
        <w:spacing w:line="200" w:lineRule="exact"/>
        <w:rPr>
          <w:sz w:val="20"/>
          <w:szCs w:val="20"/>
        </w:rPr>
      </w:pPr>
    </w:p>
    <w:p w14:paraId="3C188FED" w14:textId="77777777" w:rsidR="004B413C" w:rsidRDefault="004B413C">
      <w:pPr>
        <w:spacing w:line="200" w:lineRule="exact"/>
        <w:rPr>
          <w:sz w:val="20"/>
          <w:szCs w:val="20"/>
        </w:rPr>
      </w:pPr>
    </w:p>
    <w:p w14:paraId="15564207" w14:textId="77777777" w:rsidR="004B413C" w:rsidRDefault="004B413C">
      <w:pPr>
        <w:spacing w:line="200" w:lineRule="exact"/>
        <w:rPr>
          <w:sz w:val="20"/>
          <w:szCs w:val="20"/>
        </w:rPr>
      </w:pPr>
    </w:p>
    <w:p w14:paraId="292FD299" w14:textId="77777777" w:rsidR="004B413C" w:rsidRDefault="004B413C">
      <w:pPr>
        <w:spacing w:line="200" w:lineRule="exact"/>
        <w:rPr>
          <w:sz w:val="20"/>
          <w:szCs w:val="20"/>
        </w:rPr>
      </w:pPr>
    </w:p>
    <w:p w14:paraId="2AAEF912" w14:textId="77777777" w:rsidR="004B413C" w:rsidRDefault="004B413C">
      <w:pPr>
        <w:spacing w:line="385" w:lineRule="exact"/>
        <w:rPr>
          <w:sz w:val="20"/>
          <w:szCs w:val="20"/>
        </w:rPr>
      </w:pPr>
    </w:p>
    <w:p w14:paraId="1595F7F1" w14:textId="77777777" w:rsidR="004B413C" w:rsidRDefault="00EC2FEA">
      <w:pPr>
        <w:ind w:left="680"/>
        <w:rPr>
          <w:sz w:val="20"/>
          <w:szCs w:val="20"/>
        </w:rPr>
      </w:pPr>
      <w:r>
        <w:rPr>
          <w:rFonts w:ascii="Arial" w:eastAsia="Arial" w:hAnsi="Arial" w:cs="Arial"/>
          <w:color w:val="4D4D4D"/>
          <w:sz w:val="18"/>
          <w:szCs w:val="18"/>
        </w:rPr>
        <w:t>Xanthorrhoea_preissii</w:t>
      </w:r>
    </w:p>
    <w:p w14:paraId="35558835" w14:textId="77777777" w:rsidR="004B413C" w:rsidRDefault="004B413C">
      <w:pPr>
        <w:spacing w:line="200" w:lineRule="exact"/>
        <w:rPr>
          <w:sz w:val="20"/>
          <w:szCs w:val="20"/>
        </w:rPr>
      </w:pPr>
    </w:p>
    <w:p w14:paraId="2D5720D0" w14:textId="77777777" w:rsidR="004B413C" w:rsidRDefault="004B413C">
      <w:pPr>
        <w:spacing w:line="200" w:lineRule="exact"/>
        <w:rPr>
          <w:sz w:val="20"/>
          <w:szCs w:val="20"/>
        </w:rPr>
      </w:pPr>
    </w:p>
    <w:p w14:paraId="029290F3" w14:textId="77777777" w:rsidR="004B413C" w:rsidRDefault="004B413C">
      <w:pPr>
        <w:spacing w:line="317" w:lineRule="exact"/>
        <w:rPr>
          <w:sz w:val="20"/>
          <w:szCs w:val="20"/>
        </w:rPr>
      </w:pPr>
    </w:p>
    <w:p w14:paraId="4BCF7565" w14:textId="77777777" w:rsidR="004B413C" w:rsidRDefault="00EC2FEA">
      <w:pPr>
        <w:ind w:left="540"/>
        <w:rPr>
          <w:sz w:val="20"/>
          <w:szCs w:val="20"/>
        </w:rPr>
      </w:pPr>
      <w:r>
        <w:rPr>
          <w:rFonts w:ascii="Arial" w:eastAsia="Arial" w:hAnsi="Arial" w:cs="Arial"/>
          <w:color w:val="4D4D4D"/>
          <w:sz w:val="18"/>
          <w:szCs w:val="18"/>
        </w:rPr>
        <w:t>Patersonia_occidentalis</w:t>
      </w:r>
    </w:p>
    <w:p w14:paraId="70D78998" w14:textId="77777777" w:rsidR="004B413C" w:rsidRDefault="004B413C">
      <w:pPr>
        <w:spacing w:line="200" w:lineRule="exact"/>
        <w:rPr>
          <w:sz w:val="20"/>
          <w:szCs w:val="20"/>
        </w:rPr>
      </w:pPr>
    </w:p>
    <w:p w14:paraId="17C67E43" w14:textId="77777777" w:rsidR="004B413C" w:rsidRDefault="004B413C">
      <w:pPr>
        <w:spacing w:line="200" w:lineRule="exact"/>
        <w:rPr>
          <w:sz w:val="20"/>
          <w:szCs w:val="20"/>
        </w:rPr>
      </w:pPr>
    </w:p>
    <w:p w14:paraId="34E69580" w14:textId="77777777" w:rsidR="004B413C" w:rsidRDefault="004B413C">
      <w:pPr>
        <w:spacing w:line="284" w:lineRule="exact"/>
        <w:rPr>
          <w:sz w:val="20"/>
          <w:szCs w:val="20"/>
        </w:rPr>
      </w:pPr>
    </w:p>
    <w:p w14:paraId="0D021C15" w14:textId="77777777" w:rsidR="004B413C" w:rsidRDefault="00EC2FEA">
      <w:pPr>
        <w:ind w:left="740"/>
        <w:rPr>
          <w:sz w:val="20"/>
          <w:szCs w:val="20"/>
        </w:rPr>
      </w:pPr>
      <w:r>
        <w:rPr>
          <w:rFonts w:ascii="Arial" w:eastAsia="Arial" w:hAnsi="Arial" w:cs="Arial"/>
          <w:color w:val="4D4D4D"/>
          <w:sz w:val="18"/>
          <w:szCs w:val="18"/>
        </w:rPr>
        <w:t>Dielsia_stenostachya</w:t>
      </w:r>
    </w:p>
    <w:tbl>
      <w:tblPr>
        <w:tblW w:w="0" w:type="auto"/>
        <w:tblInd w:w="62" w:type="dxa"/>
        <w:tblLayout w:type="fixed"/>
        <w:tblCellMar>
          <w:left w:w="0" w:type="dxa"/>
          <w:right w:w="0" w:type="dxa"/>
        </w:tblCellMar>
        <w:tblLook w:val="04A0" w:firstRow="1" w:lastRow="0" w:firstColumn="1" w:lastColumn="0" w:noHBand="0" w:noVBand="1"/>
      </w:tblPr>
      <w:tblGrid>
        <w:gridCol w:w="253"/>
      </w:tblGrid>
      <w:tr w:rsidR="004B413C" w14:paraId="71460688" w14:textId="77777777">
        <w:trPr>
          <w:trHeight w:val="800"/>
        </w:trPr>
        <w:tc>
          <w:tcPr>
            <w:tcW w:w="253" w:type="dxa"/>
            <w:textDirection w:val="btLr"/>
            <w:vAlign w:val="bottom"/>
          </w:tcPr>
          <w:p w14:paraId="24FBF72C" w14:textId="77777777" w:rsidR="004B413C" w:rsidRDefault="00EC2FEA">
            <w:pPr>
              <w:rPr>
                <w:sz w:val="20"/>
                <w:szCs w:val="20"/>
              </w:rPr>
            </w:pPr>
            <w:r>
              <w:rPr>
                <w:rFonts w:ascii="Arial" w:eastAsia="Arial" w:hAnsi="Arial" w:cs="Arial"/>
              </w:rPr>
              <w:t>Species</w:t>
            </w:r>
          </w:p>
        </w:tc>
      </w:tr>
    </w:tbl>
    <w:p w14:paraId="26758E69" w14:textId="77777777" w:rsidR="004B413C" w:rsidRDefault="00EC2FEA">
      <w:pPr>
        <w:spacing w:line="203" w:lineRule="auto"/>
        <w:ind w:left="380"/>
        <w:rPr>
          <w:sz w:val="20"/>
          <w:szCs w:val="20"/>
        </w:rPr>
      </w:pPr>
      <w:r>
        <w:rPr>
          <w:rFonts w:ascii="Arial" w:eastAsia="Arial" w:hAnsi="Arial" w:cs="Arial"/>
          <w:color w:val="4D4D4D"/>
          <w:sz w:val="18"/>
          <w:szCs w:val="18"/>
        </w:rPr>
        <w:t>Dasypogon_bromeliifolius</w:t>
      </w:r>
    </w:p>
    <w:p w14:paraId="06E5277E" w14:textId="77777777" w:rsidR="004B413C" w:rsidRDefault="004B413C">
      <w:pPr>
        <w:spacing w:line="200" w:lineRule="exact"/>
        <w:rPr>
          <w:sz w:val="20"/>
          <w:szCs w:val="20"/>
        </w:rPr>
      </w:pPr>
    </w:p>
    <w:p w14:paraId="2028BBFB" w14:textId="77777777" w:rsidR="004B413C" w:rsidRDefault="004B413C">
      <w:pPr>
        <w:spacing w:line="200" w:lineRule="exact"/>
        <w:rPr>
          <w:sz w:val="20"/>
          <w:szCs w:val="20"/>
        </w:rPr>
      </w:pPr>
    </w:p>
    <w:p w14:paraId="55C0504B" w14:textId="77777777" w:rsidR="004B413C" w:rsidRDefault="004B413C">
      <w:pPr>
        <w:spacing w:line="318" w:lineRule="exact"/>
        <w:rPr>
          <w:sz w:val="20"/>
          <w:szCs w:val="20"/>
        </w:rPr>
      </w:pPr>
    </w:p>
    <w:p w14:paraId="4DD52B5B" w14:textId="77777777" w:rsidR="004B413C" w:rsidRDefault="00EC2FEA">
      <w:pPr>
        <w:ind w:left="760"/>
        <w:rPr>
          <w:sz w:val="20"/>
          <w:szCs w:val="20"/>
        </w:rPr>
      </w:pPr>
      <w:r>
        <w:rPr>
          <w:rFonts w:ascii="Arial" w:eastAsia="Arial" w:hAnsi="Arial" w:cs="Arial"/>
          <w:color w:val="4D4D4D"/>
          <w:sz w:val="18"/>
          <w:szCs w:val="18"/>
        </w:rPr>
        <w:t>Corymbia_calophylla</w:t>
      </w:r>
    </w:p>
    <w:p w14:paraId="05ED214C" w14:textId="77777777" w:rsidR="004B413C" w:rsidRDefault="004B413C">
      <w:pPr>
        <w:spacing w:line="200" w:lineRule="exact"/>
        <w:rPr>
          <w:sz w:val="20"/>
          <w:szCs w:val="20"/>
        </w:rPr>
      </w:pPr>
    </w:p>
    <w:p w14:paraId="75230EEA" w14:textId="77777777" w:rsidR="004B413C" w:rsidRDefault="004B413C">
      <w:pPr>
        <w:spacing w:line="200" w:lineRule="exact"/>
        <w:rPr>
          <w:sz w:val="20"/>
          <w:szCs w:val="20"/>
        </w:rPr>
      </w:pPr>
    </w:p>
    <w:p w14:paraId="5D000A96" w14:textId="77777777" w:rsidR="004B413C" w:rsidRDefault="004B413C">
      <w:pPr>
        <w:spacing w:line="317" w:lineRule="exact"/>
        <w:rPr>
          <w:sz w:val="20"/>
          <w:szCs w:val="20"/>
        </w:rPr>
      </w:pPr>
    </w:p>
    <w:p w14:paraId="65A305C4" w14:textId="77777777" w:rsidR="004B413C" w:rsidRDefault="00EC2FEA">
      <w:pPr>
        <w:ind w:left="380"/>
        <w:rPr>
          <w:sz w:val="20"/>
          <w:szCs w:val="20"/>
        </w:rPr>
      </w:pPr>
      <w:r>
        <w:rPr>
          <w:rFonts w:ascii="Arial" w:eastAsia="Arial" w:hAnsi="Arial" w:cs="Arial"/>
          <w:color w:val="4D4D4D"/>
          <w:sz w:val="18"/>
          <w:szCs w:val="18"/>
        </w:rPr>
        <w:t>Chamaescilla_corymbosa</w:t>
      </w:r>
    </w:p>
    <w:p w14:paraId="3A2111E9" w14:textId="77777777" w:rsidR="004B413C" w:rsidRDefault="004B413C">
      <w:pPr>
        <w:spacing w:line="200" w:lineRule="exact"/>
        <w:rPr>
          <w:sz w:val="20"/>
          <w:szCs w:val="20"/>
        </w:rPr>
      </w:pPr>
    </w:p>
    <w:p w14:paraId="21B8EC17" w14:textId="77777777" w:rsidR="004B413C" w:rsidRDefault="004B413C">
      <w:pPr>
        <w:spacing w:line="311" w:lineRule="exact"/>
        <w:rPr>
          <w:sz w:val="20"/>
          <w:szCs w:val="20"/>
        </w:rPr>
      </w:pPr>
    </w:p>
    <w:p w14:paraId="4E45FD08" w14:textId="77777777" w:rsidR="004B413C" w:rsidRDefault="00EC2FEA">
      <w:pPr>
        <w:tabs>
          <w:tab w:val="left" w:pos="4860"/>
          <w:tab w:val="left" w:pos="6840"/>
          <w:tab w:val="left" w:pos="8880"/>
        </w:tabs>
        <w:ind w:left="2900"/>
        <w:rPr>
          <w:sz w:val="20"/>
          <w:szCs w:val="20"/>
        </w:rPr>
      </w:pPr>
      <w:r>
        <w:rPr>
          <w:rFonts w:ascii="Arial" w:eastAsia="Arial" w:hAnsi="Arial" w:cs="Arial"/>
          <w:color w:val="4D4D4D"/>
          <w:sz w:val="18"/>
          <w:szCs w:val="18"/>
        </w:rPr>
        <w:t>−3</w:t>
      </w:r>
      <w:r>
        <w:rPr>
          <w:sz w:val="20"/>
          <w:szCs w:val="20"/>
        </w:rPr>
        <w:tab/>
      </w:r>
      <w:r>
        <w:rPr>
          <w:rFonts w:ascii="Arial" w:eastAsia="Arial" w:hAnsi="Arial" w:cs="Arial"/>
          <w:color w:val="4D4D4D"/>
          <w:sz w:val="18"/>
          <w:szCs w:val="18"/>
        </w:rPr>
        <w:t>−2</w:t>
      </w:r>
      <w:r>
        <w:rPr>
          <w:sz w:val="20"/>
          <w:szCs w:val="20"/>
        </w:rPr>
        <w:tab/>
      </w:r>
      <w:r>
        <w:rPr>
          <w:rFonts w:ascii="Arial" w:eastAsia="Arial" w:hAnsi="Arial" w:cs="Arial"/>
          <w:color w:val="4D4D4D"/>
          <w:sz w:val="18"/>
          <w:szCs w:val="18"/>
        </w:rPr>
        <w:t>−1</w:t>
      </w:r>
      <w:r>
        <w:rPr>
          <w:sz w:val="20"/>
          <w:szCs w:val="20"/>
        </w:rPr>
        <w:tab/>
      </w:r>
      <w:r>
        <w:rPr>
          <w:rFonts w:ascii="Arial" w:eastAsia="Arial" w:hAnsi="Arial" w:cs="Arial"/>
          <w:color w:val="4D4D4D"/>
          <w:sz w:val="17"/>
          <w:szCs w:val="17"/>
        </w:rPr>
        <w:t>0</w:t>
      </w:r>
    </w:p>
    <w:p w14:paraId="6E08EB1A" w14:textId="77777777" w:rsidR="004B413C" w:rsidRDefault="004B413C">
      <w:pPr>
        <w:spacing w:line="8" w:lineRule="exact"/>
        <w:rPr>
          <w:sz w:val="20"/>
          <w:szCs w:val="20"/>
        </w:rPr>
      </w:pPr>
    </w:p>
    <w:p w14:paraId="6730446C" w14:textId="77777777" w:rsidR="004B413C" w:rsidRDefault="00EC2FEA">
      <w:pPr>
        <w:ind w:left="5160"/>
        <w:rPr>
          <w:sz w:val="20"/>
          <w:szCs w:val="20"/>
        </w:rPr>
      </w:pPr>
      <w:r>
        <w:rPr>
          <w:rFonts w:ascii="Arial" w:eastAsia="Arial" w:hAnsi="Arial" w:cs="Arial"/>
        </w:rPr>
        <w:t>Posterior Mean</w:t>
      </w:r>
    </w:p>
    <w:p w14:paraId="41BDC65D" w14:textId="77777777" w:rsidR="004B413C" w:rsidRDefault="004B413C">
      <w:pPr>
        <w:spacing w:line="200" w:lineRule="exact"/>
        <w:rPr>
          <w:sz w:val="20"/>
          <w:szCs w:val="20"/>
        </w:rPr>
      </w:pPr>
    </w:p>
    <w:p w14:paraId="286FC38A" w14:textId="77777777" w:rsidR="004B413C" w:rsidRDefault="004B413C">
      <w:pPr>
        <w:spacing w:line="363" w:lineRule="exact"/>
        <w:rPr>
          <w:sz w:val="20"/>
          <w:szCs w:val="20"/>
        </w:rPr>
      </w:pPr>
    </w:p>
    <w:p w14:paraId="62AD523B" w14:textId="77777777" w:rsidR="004B413C" w:rsidRDefault="00EC2FEA">
      <w:pPr>
        <w:spacing w:line="262" w:lineRule="auto"/>
        <w:jc w:val="both"/>
        <w:rPr>
          <w:sz w:val="20"/>
          <w:szCs w:val="20"/>
        </w:rPr>
      </w:pPr>
      <w:r>
        <w:rPr>
          <w:rFonts w:ascii="Arial" w:eastAsia="Arial" w:hAnsi="Arial" w:cs="Arial"/>
          <w:sz w:val="20"/>
          <w:szCs w:val="20"/>
        </w:rPr>
        <w:t>Figure 69: Estimated mean regression coeﬃcients (dots) and 95% credible intervals (bars) for eﬀect of groundwater levels at Melaleuca Park 173 on vegetation species cover abundances based on Bayesian Regression Analysis (HUI REF 2015). Species with a negative mean posterior value are likely to increase in cover abundance as water levels decline. Only those species with coeﬃcients significanlty diﬀerent to zero are shown.</w:t>
      </w:r>
    </w:p>
    <w:p w14:paraId="2E389E1E" w14:textId="77777777" w:rsidR="004B413C" w:rsidRDefault="004B413C">
      <w:pPr>
        <w:sectPr w:rsidR="004B413C">
          <w:pgSz w:w="12240" w:h="15840"/>
          <w:pgMar w:top="1440" w:right="1440" w:bottom="330" w:left="1440" w:header="0" w:footer="0" w:gutter="0"/>
          <w:cols w:space="720" w:equalWidth="0">
            <w:col w:w="9360"/>
          </w:cols>
        </w:sectPr>
      </w:pPr>
    </w:p>
    <w:p w14:paraId="4D16A1F7" w14:textId="77777777" w:rsidR="004B413C" w:rsidRDefault="004B413C">
      <w:pPr>
        <w:spacing w:line="200" w:lineRule="exact"/>
        <w:rPr>
          <w:sz w:val="20"/>
          <w:szCs w:val="20"/>
        </w:rPr>
      </w:pPr>
    </w:p>
    <w:p w14:paraId="78505BFD" w14:textId="77777777" w:rsidR="004B413C" w:rsidRDefault="004B413C">
      <w:pPr>
        <w:spacing w:line="200" w:lineRule="exact"/>
        <w:rPr>
          <w:sz w:val="20"/>
          <w:szCs w:val="20"/>
        </w:rPr>
      </w:pPr>
    </w:p>
    <w:p w14:paraId="3DE60241" w14:textId="77777777" w:rsidR="004B413C" w:rsidRDefault="004B413C">
      <w:pPr>
        <w:spacing w:line="200" w:lineRule="exact"/>
        <w:rPr>
          <w:sz w:val="20"/>
          <w:szCs w:val="20"/>
        </w:rPr>
      </w:pPr>
    </w:p>
    <w:p w14:paraId="3BF14F81" w14:textId="77777777" w:rsidR="004B413C" w:rsidRDefault="004B413C">
      <w:pPr>
        <w:spacing w:line="200" w:lineRule="exact"/>
        <w:rPr>
          <w:sz w:val="20"/>
          <w:szCs w:val="20"/>
        </w:rPr>
      </w:pPr>
    </w:p>
    <w:p w14:paraId="3383E42D" w14:textId="77777777" w:rsidR="004B413C" w:rsidRDefault="004B413C">
      <w:pPr>
        <w:spacing w:line="200" w:lineRule="exact"/>
        <w:rPr>
          <w:sz w:val="20"/>
          <w:szCs w:val="20"/>
        </w:rPr>
      </w:pPr>
    </w:p>
    <w:p w14:paraId="65D563CB" w14:textId="77777777" w:rsidR="004B413C" w:rsidRDefault="004B413C">
      <w:pPr>
        <w:spacing w:line="200" w:lineRule="exact"/>
        <w:rPr>
          <w:sz w:val="20"/>
          <w:szCs w:val="20"/>
        </w:rPr>
      </w:pPr>
    </w:p>
    <w:p w14:paraId="46624D98" w14:textId="77777777" w:rsidR="004B413C" w:rsidRDefault="004B413C">
      <w:pPr>
        <w:spacing w:line="200" w:lineRule="exact"/>
        <w:rPr>
          <w:sz w:val="20"/>
          <w:szCs w:val="20"/>
        </w:rPr>
      </w:pPr>
    </w:p>
    <w:p w14:paraId="44479ACF" w14:textId="77777777" w:rsidR="004B413C" w:rsidRDefault="004B413C">
      <w:pPr>
        <w:spacing w:line="200" w:lineRule="exact"/>
        <w:rPr>
          <w:sz w:val="20"/>
          <w:szCs w:val="20"/>
        </w:rPr>
      </w:pPr>
    </w:p>
    <w:p w14:paraId="0A0AC1D5" w14:textId="77777777" w:rsidR="004B413C" w:rsidRDefault="004B413C">
      <w:pPr>
        <w:spacing w:line="200" w:lineRule="exact"/>
        <w:rPr>
          <w:sz w:val="20"/>
          <w:szCs w:val="20"/>
        </w:rPr>
      </w:pPr>
    </w:p>
    <w:p w14:paraId="59BAB88E" w14:textId="77777777" w:rsidR="004B413C" w:rsidRDefault="004B413C">
      <w:pPr>
        <w:spacing w:line="200" w:lineRule="exact"/>
        <w:rPr>
          <w:sz w:val="20"/>
          <w:szCs w:val="20"/>
        </w:rPr>
      </w:pPr>
    </w:p>
    <w:p w14:paraId="6B4717EB" w14:textId="77777777" w:rsidR="004B413C" w:rsidRDefault="004B413C">
      <w:pPr>
        <w:spacing w:line="200" w:lineRule="exact"/>
        <w:rPr>
          <w:sz w:val="20"/>
          <w:szCs w:val="20"/>
        </w:rPr>
      </w:pPr>
    </w:p>
    <w:p w14:paraId="216D87A3" w14:textId="77777777" w:rsidR="004B413C" w:rsidRDefault="004B413C">
      <w:pPr>
        <w:spacing w:line="200" w:lineRule="exact"/>
        <w:rPr>
          <w:sz w:val="20"/>
          <w:szCs w:val="20"/>
        </w:rPr>
      </w:pPr>
    </w:p>
    <w:p w14:paraId="01F93609" w14:textId="77777777" w:rsidR="004B413C" w:rsidRDefault="004B413C">
      <w:pPr>
        <w:spacing w:line="322" w:lineRule="exact"/>
        <w:rPr>
          <w:sz w:val="20"/>
          <w:szCs w:val="20"/>
        </w:rPr>
      </w:pPr>
    </w:p>
    <w:p w14:paraId="509AA520" w14:textId="77777777" w:rsidR="004B413C" w:rsidRDefault="00EC2FEA">
      <w:pPr>
        <w:jc w:val="center"/>
        <w:rPr>
          <w:sz w:val="20"/>
          <w:szCs w:val="20"/>
        </w:rPr>
      </w:pPr>
      <w:r>
        <w:rPr>
          <w:rFonts w:ascii="Arial" w:eastAsia="Arial" w:hAnsi="Arial" w:cs="Arial"/>
          <w:sz w:val="15"/>
          <w:szCs w:val="15"/>
        </w:rPr>
        <w:t>109</w:t>
      </w:r>
    </w:p>
    <w:p w14:paraId="57BD9CC2" w14:textId="77777777" w:rsidR="004B413C" w:rsidRDefault="004B413C">
      <w:pPr>
        <w:sectPr w:rsidR="004B413C">
          <w:type w:val="continuous"/>
          <w:pgSz w:w="12240" w:h="15840"/>
          <w:pgMar w:top="1440" w:right="1440" w:bottom="330" w:left="1440" w:header="0" w:footer="0" w:gutter="0"/>
          <w:cols w:space="720" w:equalWidth="0">
            <w:col w:w="9360"/>
          </w:cols>
        </w:sectPr>
      </w:pPr>
    </w:p>
    <w:p w14:paraId="2033B10B" w14:textId="77777777" w:rsidR="004B413C" w:rsidRDefault="004B413C">
      <w:pPr>
        <w:spacing w:line="200" w:lineRule="exact"/>
        <w:rPr>
          <w:sz w:val="20"/>
          <w:szCs w:val="20"/>
        </w:rPr>
      </w:pPr>
      <w:bookmarkStart w:id="147" w:name="page110"/>
      <w:bookmarkEnd w:id="147"/>
    </w:p>
    <w:p w14:paraId="7A1BC26B" w14:textId="77777777" w:rsidR="004B413C" w:rsidRDefault="004B413C">
      <w:pPr>
        <w:spacing w:line="200" w:lineRule="exact"/>
        <w:rPr>
          <w:sz w:val="20"/>
          <w:szCs w:val="20"/>
        </w:rPr>
      </w:pPr>
    </w:p>
    <w:p w14:paraId="15FE7165" w14:textId="77777777" w:rsidR="004B413C" w:rsidRDefault="004B413C">
      <w:pPr>
        <w:spacing w:line="200" w:lineRule="exact"/>
        <w:rPr>
          <w:sz w:val="20"/>
          <w:szCs w:val="20"/>
        </w:rPr>
      </w:pPr>
    </w:p>
    <w:p w14:paraId="5D50E02B" w14:textId="77777777" w:rsidR="004B413C" w:rsidRDefault="004B413C">
      <w:pPr>
        <w:spacing w:line="200" w:lineRule="exact"/>
        <w:rPr>
          <w:sz w:val="20"/>
          <w:szCs w:val="20"/>
        </w:rPr>
      </w:pPr>
    </w:p>
    <w:p w14:paraId="02B4BF78" w14:textId="77777777" w:rsidR="004B413C" w:rsidRDefault="004B413C">
      <w:pPr>
        <w:spacing w:line="200" w:lineRule="exact"/>
        <w:rPr>
          <w:sz w:val="20"/>
          <w:szCs w:val="20"/>
        </w:rPr>
      </w:pPr>
    </w:p>
    <w:p w14:paraId="6B221D02" w14:textId="77777777" w:rsidR="004B413C" w:rsidRDefault="004B413C">
      <w:pPr>
        <w:spacing w:line="399" w:lineRule="exact"/>
        <w:rPr>
          <w:sz w:val="20"/>
          <w:szCs w:val="20"/>
        </w:rPr>
      </w:pPr>
    </w:p>
    <w:tbl>
      <w:tblPr>
        <w:tblW w:w="0" w:type="auto"/>
        <w:tblInd w:w="3130" w:type="dxa"/>
        <w:tblLayout w:type="fixed"/>
        <w:tblCellMar>
          <w:left w:w="0" w:type="dxa"/>
          <w:right w:w="0" w:type="dxa"/>
        </w:tblCellMar>
        <w:tblLook w:val="04A0" w:firstRow="1" w:lastRow="0" w:firstColumn="1" w:lastColumn="0" w:noHBand="0" w:noVBand="1"/>
      </w:tblPr>
      <w:tblGrid>
        <w:gridCol w:w="220"/>
        <w:gridCol w:w="300"/>
        <w:gridCol w:w="320"/>
        <w:gridCol w:w="320"/>
        <w:gridCol w:w="320"/>
        <w:gridCol w:w="300"/>
        <w:gridCol w:w="320"/>
        <w:gridCol w:w="320"/>
        <w:gridCol w:w="300"/>
        <w:gridCol w:w="320"/>
        <w:gridCol w:w="320"/>
        <w:gridCol w:w="320"/>
        <w:gridCol w:w="300"/>
        <w:gridCol w:w="320"/>
        <w:gridCol w:w="320"/>
        <w:gridCol w:w="300"/>
        <w:gridCol w:w="320"/>
        <w:gridCol w:w="320"/>
        <w:gridCol w:w="320"/>
        <w:gridCol w:w="300"/>
        <w:gridCol w:w="320"/>
        <w:gridCol w:w="320"/>
        <w:gridCol w:w="320"/>
        <w:gridCol w:w="300"/>
        <w:gridCol w:w="320"/>
        <w:gridCol w:w="320"/>
        <w:gridCol w:w="200"/>
      </w:tblGrid>
      <w:tr w:rsidR="004B413C" w14:paraId="2BAB4548" w14:textId="77777777">
        <w:trPr>
          <w:trHeight w:val="1314"/>
        </w:trPr>
        <w:tc>
          <w:tcPr>
            <w:tcW w:w="220" w:type="dxa"/>
            <w:textDirection w:val="btLr"/>
            <w:vAlign w:val="bottom"/>
          </w:tcPr>
          <w:p w14:paraId="16BFBB56" w14:textId="77777777" w:rsidR="004B413C" w:rsidRDefault="00EC2FEA">
            <w:pPr>
              <w:rPr>
                <w:sz w:val="20"/>
                <w:szCs w:val="20"/>
              </w:rPr>
            </w:pPr>
            <w:r>
              <w:rPr>
                <w:rFonts w:ascii="Arial" w:eastAsia="Arial" w:hAnsi="Arial" w:cs="Arial"/>
                <w:color w:val="1A1A1A"/>
                <w:w w:val="99"/>
                <w:sz w:val="20"/>
                <w:szCs w:val="20"/>
              </w:rPr>
              <w:t>Limnesiidae</w:t>
            </w:r>
          </w:p>
        </w:tc>
        <w:tc>
          <w:tcPr>
            <w:tcW w:w="300" w:type="dxa"/>
            <w:textDirection w:val="btLr"/>
            <w:vAlign w:val="bottom"/>
          </w:tcPr>
          <w:p w14:paraId="5482821F" w14:textId="77777777" w:rsidR="004B413C" w:rsidRDefault="00EC2FEA">
            <w:pPr>
              <w:ind w:left="23"/>
              <w:rPr>
                <w:sz w:val="20"/>
                <w:szCs w:val="20"/>
              </w:rPr>
            </w:pPr>
            <w:r>
              <w:rPr>
                <w:rFonts w:ascii="Arial" w:eastAsia="Arial" w:hAnsi="Arial" w:cs="Arial"/>
                <w:color w:val="1A1A1A"/>
                <w:sz w:val="20"/>
                <w:szCs w:val="20"/>
              </w:rPr>
              <w:t>Unioncolidae</w:t>
            </w:r>
          </w:p>
        </w:tc>
        <w:tc>
          <w:tcPr>
            <w:tcW w:w="320" w:type="dxa"/>
            <w:textDirection w:val="btLr"/>
            <w:vAlign w:val="bottom"/>
          </w:tcPr>
          <w:p w14:paraId="2DC6BBBA" w14:textId="77777777" w:rsidR="004B413C" w:rsidRDefault="00EC2FEA">
            <w:pPr>
              <w:ind w:left="37"/>
              <w:rPr>
                <w:sz w:val="20"/>
                <w:szCs w:val="20"/>
              </w:rPr>
            </w:pPr>
            <w:r>
              <w:rPr>
                <w:rFonts w:ascii="Arial" w:eastAsia="Arial" w:hAnsi="Arial" w:cs="Arial"/>
                <w:color w:val="1A1A1A"/>
                <w:w w:val="99"/>
                <w:sz w:val="20"/>
                <w:szCs w:val="20"/>
              </w:rPr>
              <w:t>Parastacidae</w:t>
            </w:r>
          </w:p>
        </w:tc>
        <w:tc>
          <w:tcPr>
            <w:tcW w:w="320" w:type="dxa"/>
            <w:textDirection w:val="btLr"/>
            <w:vAlign w:val="bottom"/>
          </w:tcPr>
          <w:p w14:paraId="3C1C8797" w14:textId="77777777" w:rsidR="004B413C" w:rsidRDefault="00EC2FEA">
            <w:pPr>
              <w:ind w:left="32"/>
              <w:rPr>
                <w:sz w:val="20"/>
                <w:szCs w:val="20"/>
              </w:rPr>
            </w:pPr>
            <w:r>
              <w:rPr>
                <w:rFonts w:ascii="Arial" w:eastAsia="Arial" w:hAnsi="Arial" w:cs="Arial"/>
                <w:color w:val="1A1A1A"/>
                <w:w w:val="99"/>
                <w:sz w:val="20"/>
                <w:szCs w:val="20"/>
              </w:rPr>
              <w:t>Aeshnidae</w:t>
            </w:r>
          </w:p>
        </w:tc>
        <w:tc>
          <w:tcPr>
            <w:tcW w:w="320" w:type="dxa"/>
            <w:textDirection w:val="btLr"/>
            <w:vAlign w:val="bottom"/>
          </w:tcPr>
          <w:p w14:paraId="2D8A8E76" w14:textId="77777777" w:rsidR="004B413C" w:rsidRDefault="00EC2FEA">
            <w:pPr>
              <w:ind w:left="26"/>
              <w:rPr>
                <w:sz w:val="20"/>
                <w:szCs w:val="20"/>
              </w:rPr>
            </w:pPr>
            <w:r>
              <w:rPr>
                <w:rFonts w:ascii="Arial" w:eastAsia="Arial" w:hAnsi="Arial" w:cs="Arial"/>
                <w:color w:val="1A1A1A"/>
                <w:sz w:val="20"/>
                <w:szCs w:val="20"/>
              </w:rPr>
              <w:t>Lestidae</w:t>
            </w:r>
          </w:p>
        </w:tc>
        <w:tc>
          <w:tcPr>
            <w:tcW w:w="300" w:type="dxa"/>
            <w:textDirection w:val="btLr"/>
            <w:vAlign w:val="bottom"/>
          </w:tcPr>
          <w:p w14:paraId="37882035" w14:textId="77777777" w:rsidR="004B413C" w:rsidRDefault="00EC2FEA">
            <w:pPr>
              <w:ind w:left="21"/>
              <w:rPr>
                <w:sz w:val="20"/>
                <w:szCs w:val="20"/>
              </w:rPr>
            </w:pPr>
            <w:r>
              <w:rPr>
                <w:rFonts w:ascii="Arial" w:eastAsia="Arial" w:hAnsi="Arial" w:cs="Arial"/>
                <w:color w:val="1A1A1A"/>
                <w:w w:val="99"/>
                <w:sz w:val="20"/>
                <w:szCs w:val="20"/>
              </w:rPr>
              <w:t>Ecnomidae</w:t>
            </w:r>
          </w:p>
        </w:tc>
        <w:tc>
          <w:tcPr>
            <w:tcW w:w="320" w:type="dxa"/>
            <w:textDirection w:val="btLr"/>
            <w:vAlign w:val="bottom"/>
          </w:tcPr>
          <w:p w14:paraId="7C4854D6" w14:textId="77777777" w:rsidR="004B413C" w:rsidRDefault="00EC2FEA">
            <w:pPr>
              <w:ind w:left="35"/>
              <w:rPr>
                <w:sz w:val="20"/>
                <w:szCs w:val="20"/>
              </w:rPr>
            </w:pPr>
            <w:r>
              <w:rPr>
                <w:rFonts w:ascii="Arial" w:eastAsia="Arial" w:hAnsi="Arial" w:cs="Arial"/>
                <w:color w:val="1A1A1A"/>
                <w:sz w:val="20"/>
                <w:szCs w:val="20"/>
              </w:rPr>
              <w:t>Leptoceridae</w:t>
            </w:r>
          </w:p>
        </w:tc>
        <w:tc>
          <w:tcPr>
            <w:tcW w:w="320" w:type="dxa"/>
            <w:textDirection w:val="btLr"/>
            <w:vAlign w:val="bottom"/>
          </w:tcPr>
          <w:p w14:paraId="7DEB8FCC" w14:textId="77777777" w:rsidR="004B413C" w:rsidRDefault="00EC2FEA">
            <w:pPr>
              <w:ind w:left="30"/>
              <w:rPr>
                <w:sz w:val="20"/>
                <w:szCs w:val="20"/>
              </w:rPr>
            </w:pPr>
            <w:r>
              <w:rPr>
                <w:rFonts w:ascii="Arial" w:eastAsia="Arial" w:hAnsi="Arial" w:cs="Arial"/>
                <w:color w:val="1A1A1A"/>
                <w:w w:val="99"/>
                <w:sz w:val="20"/>
                <w:szCs w:val="20"/>
              </w:rPr>
              <w:t>Corixidae</w:t>
            </w:r>
          </w:p>
        </w:tc>
        <w:tc>
          <w:tcPr>
            <w:tcW w:w="300" w:type="dxa"/>
            <w:textDirection w:val="btLr"/>
            <w:vAlign w:val="bottom"/>
          </w:tcPr>
          <w:p w14:paraId="50F88144" w14:textId="77777777" w:rsidR="004B413C" w:rsidRDefault="00EC2FEA">
            <w:pPr>
              <w:ind w:left="24"/>
              <w:rPr>
                <w:sz w:val="20"/>
                <w:szCs w:val="20"/>
              </w:rPr>
            </w:pPr>
            <w:r>
              <w:rPr>
                <w:rFonts w:ascii="Arial" w:eastAsia="Arial" w:hAnsi="Arial" w:cs="Arial"/>
                <w:color w:val="1A1A1A"/>
                <w:w w:val="99"/>
                <w:sz w:val="20"/>
                <w:szCs w:val="20"/>
              </w:rPr>
              <w:t>Mesoveliidae</w:t>
            </w:r>
          </w:p>
        </w:tc>
        <w:tc>
          <w:tcPr>
            <w:tcW w:w="320" w:type="dxa"/>
            <w:textDirection w:val="btLr"/>
            <w:vAlign w:val="bottom"/>
          </w:tcPr>
          <w:p w14:paraId="6883E6CA" w14:textId="77777777" w:rsidR="004B413C" w:rsidRDefault="00EC2FEA">
            <w:pPr>
              <w:ind w:left="39"/>
              <w:rPr>
                <w:sz w:val="20"/>
                <w:szCs w:val="20"/>
              </w:rPr>
            </w:pPr>
            <w:r>
              <w:rPr>
                <w:rFonts w:ascii="Arial" w:eastAsia="Arial" w:hAnsi="Arial" w:cs="Arial"/>
                <w:color w:val="1A1A1A"/>
                <w:sz w:val="20"/>
                <w:szCs w:val="20"/>
              </w:rPr>
              <w:t>Notonectidae</w:t>
            </w:r>
          </w:p>
        </w:tc>
        <w:tc>
          <w:tcPr>
            <w:tcW w:w="320" w:type="dxa"/>
            <w:textDirection w:val="btLr"/>
            <w:vAlign w:val="bottom"/>
          </w:tcPr>
          <w:p w14:paraId="2739D277" w14:textId="77777777" w:rsidR="004B413C" w:rsidRDefault="00EC2FEA">
            <w:pPr>
              <w:ind w:left="33"/>
              <w:rPr>
                <w:sz w:val="20"/>
                <w:szCs w:val="20"/>
              </w:rPr>
            </w:pPr>
            <w:r>
              <w:rPr>
                <w:rFonts w:ascii="Arial" w:eastAsia="Arial" w:hAnsi="Arial" w:cs="Arial"/>
                <w:color w:val="1A1A1A"/>
                <w:w w:val="98"/>
                <w:sz w:val="20"/>
                <w:szCs w:val="20"/>
              </w:rPr>
              <w:t>Veliidae</w:t>
            </w:r>
          </w:p>
        </w:tc>
        <w:tc>
          <w:tcPr>
            <w:tcW w:w="320" w:type="dxa"/>
            <w:textDirection w:val="btLr"/>
            <w:vAlign w:val="bottom"/>
          </w:tcPr>
          <w:p w14:paraId="704BD51A" w14:textId="77777777" w:rsidR="004B413C" w:rsidRDefault="00EC2FEA">
            <w:pPr>
              <w:ind w:left="28"/>
              <w:rPr>
                <w:sz w:val="20"/>
                <w:szCs w:val="20"/>
              </w:rPr>
            </w:pPr>
            <w:r>
              <w:rPr>
                <w:rFonts w:ascii="Arial" w:eastAsia="Arial" w:hAnsi="Arial" w:cs="Arial"/>
                <w:color w:val="1A1A1A"/>
                <w:w w:val="99"/>
                <w:sz w:val="20"/>
                <w:szCs w:val="20"/>
              </w:rPr>
              <w:t>Chaoborinae</w:t>
            </w:r>
          </w:p>
        </w:tc>
        <w:tc>
          <w:tcPr>
            <w:tcW w:w="300" w:type="dxa"/>
            <w:textDirection w:val="btLr"/>
            <w:vAlign w:val="bottom"/>
          </w:tcPr>
          <w:p w14:paraId="283B374A" w14:textId="77777777" w:rsidR="004B413C" w:rsidRDefault="00EC2FEA">
            <w:pPr>
              <w:ind w:left="22"/>
              <w:rPr>
                <w:sz w:val="20"/>
                <w:szCs w:val="20"/>
              </w:rPr>
            </w:pPr>
            <w:r>
              <w:rPr>
                <w:rFonts w:ascii="Arial" w:eastAsia="Arial" w:hAnsi="Arial" w:cs="Arial"/>
                <w:color w:val="1A1A1A"/>
                <w:w w:val="99"/>
                <w:sz w:val="20"/>
                <w:szCs w:val="20"/>
              </w:rPr>
              <w:t>Chironominae</w:t>
            </w:r>
          </w:p>
        </w:tc>
        <w:tc>
          <w:tcPr>
            <w:tcW w:w="320" w:type="dxa"/>
            <w:textDirection w:val="btLr"/>
            <w:vAlign w:val="bottom"/>
          </w:tcPr>
          <w:p w14:paraId="02C4DAA4" w14:textId="77777777" w:rsidR="004B413C" w:rsidRDefault="00EC2FEA">
            <w:pPr>
              <w:ind w:left="36"/>
              <w:rPr>
                <w:sz w:val="20"/>
                <w:szCs w:val="20"/>
              </w:rPr>
            </w:pPr>
            <w:r>
              <w:rPr>
                <w:rFonts w:ascii="Arial" w:eastAsia="Arial" w:hAnsi="Arial" w:cs="Arial"/>
                <w:color w:val="1A1A1A"/>
                <w:w w:val="99"/>
                <w:sz w:val="20"/>
                <w:szCs w:val="20"/>
              </w:rPr>
              <w:t>Culicidae</w:t>
            </w:r>
          </w:p>
        </w:tc>
        <w:tc>
          <w:tcPr>
            <w:tcW w:w="320" w:type="dxa"/>
            <w:textDirection w:val="btLr"/>
            <w:vAlign w:val="bottom"/>
          </w:tcPr>
          <w:p w14:paraId="5504875D" w14:textId="77777777" w:rsidR="004B413C" w:rsidRDefault="00EC2FEA">
            <w:pPr>
              <w:ind w:left="31"/>
              <w:rPr>
                <w:sz w:val="20"/>
                <w:szCs w:val="20"/>
              </w:rPr>
            </w:pPr>
            <w:r>
              <w:rPr>
                <w:rFonts w:ascii="Arial" w:eastAsia="Arial" w:hAnsi="Arial" w:cs="Arial"/>
                <w:color w:val="1A1A1A"/>
                <w:sz w:val="20"/>
                <w:szCs w:val="20"/>
              </w:rPr>
              <w:t>Orthocladiinae</w:t>
            </w:r>
          </w:p>
        </w:tc>
        <w:tc>
          <w:tcPr>
            <w:tcW w:w="300" w:type="dxa"/>
            <w:textDirection w:val="btLr"/>
            <w:vAlign w:val="bottom"/>
          </w:tcPr>
          <w:p w14:paraId="29C9E710" w14:textId="77777777" w:rsidR="004B413C" w:rsidRDefault="00EC2FEA">
            <w:pPr>
              <w:ind w:left="25"/>
              <w:rPr>
                <w:sz w:val="20"/>
                <w:szCs w:val="20"/>
              </w:rPr>
            </w:pPr>
            <w:r>
              <w:rPr>
                <w:rFonts w:ascii="Arial" w:eastAsia="Arial" w:hAnsi="Arial" w:cs="Arial"/>
                <w:color w:val="1A1A1A"/>
                <w:w w:val="96"/>
                <w:sz w:val="20"/>
                <w:szCs w:val="20"/>
              </w:rPr>
              <w:t>Tanypodinae</w:t>
            </w:r>
          </w:p>
        </w:tc>
        <w:tc>
          <w:tcPr>
            <w:tcW w:w="320" w:type="dxa"/>
            <w:textDirection w:val="btLr"/>
            <w:vAlign w:val="bottom"/>
          </w:tcPr>
          <w:p w14:paraId="41B206FC" w14:textId="77777777" w:rsidR="004B413C" w:rsidRDefault="00EC2FEA">
            <w:pPr>
              <w:ind w:left="40"/>
              <w:rPr>
                <w:sz w:val="20"/>
                <w:szCs w:val="20"/>
              </w:rPr>
            </w:pPr>
            <w:r>
              <w:rPr>
                <w:rFonts w:ascii="Arial" w:eastAsia="Arial" w:hAnsi="Arial" w:cs="Arial"/>
                <w:color w:val="1A1A1A"/>
                <w:w w:val="99"/>
                <w:sz w:val="20"/>
                <w:szCs w:val="20"/>
              </w:rPr>
              <w:t>Curculionidae</w:t>
            </w:r>
          </w:p>
        </w:tc>
        <w:tc>
          <w:tcPr>
            <w:tcW w:w="320" w:type="dxa"/>
            <w:textDirection w:val="btLr"/>
            <w:vAlign w:val="bottom"/>
          </w:tcPr>
          <w:p w14:paraId="65C2D7E6" w14:textId="77777777" w:rsidR="004B413C" w:rsidRDefault="00EC2FEA">
            <w:pPr>
              <w:ind w:left="34"/>
              <w:rPr>
                <w:sz w:val="20"/>
                <w:szCs w:val="20"/>
              </w:rPr>
            </w:pPr>
            <w:r>
              <w:rPr>
                <w:rFonts w:ascii="Arial" w:eastAsia="Arial" w:hAnsi="Arial" w:cs="Arial"/>
                <w:color w:val="1A1A1A"/>
                <w:w w:val="99"/>
                <w:sz w:val="20"/>
                <w:szCs w:val="20"/>
              </w:rPr>
              <w:t>Dytiscidae</w:t>
            </w:r>
          </w:p>
        </w:tc>
        <w:tc>
          <w:tcPr>
            <w:tcW w:w="320" w:type="dxa"/>
            <w:textDirection w:val="btLr"/>
            <w:vAlign w:val="bottom"/>
          </w:tcPr>
          <w:p w14:paraId="7EE17109" w14:textId="77777777" w:rsidR="004B413C" w:rsidRDefault="00EC2FEA">
            <w:pPr>
              <w:ind w:left="29"/>
              <w:rPr>
                <w:sz w:val="20"/>
                <w:szCs w:val="20"/>
              </w:rPr>
            </w:pPr>
            <w:r>
              <w:rPr>
                <w:rFonts w:ascii="Arial" w:eastAsia="Arial" w:hAnsi="Arial" w:cs="Arial"/>
                <w:color w:val="1A1A1A"/>
                <w:w w:val="99"/>
                <w:sz w:val="20"/>
                <w:szCs w:val="20"/>
              </w:rPr>
              <w:t>Hydrophilidae</w:t>
            </w:r>
          </w:p>
        </w:tc>
        <w:tc>
          <w:tcPr>
            <w:tcW w:w="300" w:type="dxa"/>
            <w:textDirection w:val="btLr"/>
            <w:vAlign w:val="bottom"/>
          </w:tcPr>
          <w:p w14:paraId="29BA6859" w14:textId="77777777" w:rsidR="004B413C" w:rsidRDefault="00EC2FEA">
            <w:pPr>
              <w:ind w:left="23"/>
              <w:rPr>
                <w:sz w:val="20"/>
                <w:szCs w:val="20"/>
              </w:rPr>
            </w:pPr>
            <w:r>
              <w:rPr>
                <w:rFonts w:ascii="Arial" w:eastAsia="Arial" w:hAnsi="Arial" w:cs="Arial"/>
                <w:color w:val="1A1A1A"/>
                <w:w w:val="99"/>
                <w:sz w:val="20"/>
                <w:szCs w:val="20"/>
              </w:rPr>
              <w:t>Limnichidae</w:t>
            </w:r>
          </w:p>
        </w:tc>
        <w:tc>
          <w:tcPr>
            <w:tcW w:w="320" w:type="dxa"/>
            <w:textDirection w:val="btLr"/>
            <w:vAlign w:val="bottom"/>
          </w:tcPr>
          <w:p w14:paraId="6F41DE65" w14:textId="77777777" w:rsidR="004B413C" w:rsidRDefault="00EC2FEA">
            <w:pPr>
              <w:ind w:left="38"/>
              <w:rPr>
                <w:sz w:val="20"/>
                <w:szCs w:val="20"/>
              </w:rPr>
            </w:pPr>
            <w:r>
              <w:rPr>
                <w:rFonts w:ascii="Arial" w:eastAsia="Arial" w:hAnsi="Arial" w:cs="Arial"/>
                <w:color w:val="1A1A1A"/>
                <w:sz w:val="20"/>
                <w:szCs w:val="20"/>
              </w:rPr>
              <w:t>Scirtidae</w:t>
            </w:r>
          </w:p>
        </w:tc>
        <w:tc>
          <w:tcPr>
            <w:tcW w:w="320" w:type="dxa"/>
            <w:textDirection w:val="btLr"/>
            <w:vAlign w:val="bottom"/>
          </w:tcPr>
          <w:p w14:paraId="4CFDAE25" w14:textId="77777777" w:rsidR="004B413C" w:rsidRDefault="00EC2FEA">
            <w:pPr>
              <w:ind w:left="32"/>
              <w:rPr>
                <w:sz w:val="20"/>
                <w:szCs w:val="20"/>
              </w:rPr>
            </w:pPr>
            <w:r>
              <w:rPr>
                <w:rFonts w:ascii="Arial" w:eastAsia="Arial" w:hAnsi="Arial" w:cs="Arial"/>
                <w:color w:val="1A1A1A"/>
                <w:w w:val="99"/>
                <w:sz w:val="20"/>
                <w:szCs w:val="20"/>
              </w:rPr>
              <w:t>Calanoida</w:t>
            </w:r>
          </w:p>
        </w:tc>
        <w:tc>
          <w:tcPr>
            <w:tcW w:w="320" w:type="dxa"/>
            <w:textDirection w:val="btLr"/>
            <w:vAlign w:val="bottom"/>
          </w:tcPr>
          <w:p w14:paraId="3B0E992F" w14:textId="77777777" w:rsidR="004B413C" w:rsidRDefault="00EC2FEA">
            <w:pPr>
              <w:ind w:left="27"/>
              <w:rPr>
                <w:sz w:val="20"/>
                <w:szCs w:val="20"/>
              </w:rPr>
            </w:pPr>
            <w:r>
              <w:rPr>
                <w:rFonts w:ascii="Arial" w:eastAsia="Arial" w:hAnsi="Arial" w:cs="Arial"/>
                <w:color w:val="1A1A1A"/>
                <w:sz w:val="20"/>
                <w:szCs w:val="20"/>
              </w:rPr>
              <w:t>Cyclopoida</w:t>
            </w:r>
          </w:p>
        </w:tc>
        <w:tc>
          <w:tcPr>
            <w:tcW w:w="300" w:type="dxa"/>
            <w:textDirection w:val="btLr"/>
            <w:vAlign w:val="bottom"/>
          </w:tcPr>
          <w:p w14:paraId="3A176E73" w14:textId="77777777" w:rsidR="004B413C" w:rsidRDefault="00EC2FEA">
            <w:pPr>
              <w:ind w:left="21"/>
              <w:rPr>
                <w:sz w:val="20"/>
                <w:szCs w:val="20"/>
              </w:rPr>
            </w:pPr>
            <w:r>
              <w:rPr>
                <w:rFonts w:ascii="Arial" w:eastAsia="Arial" w:hAnsi="Arial" w:cs="Arial"/>
                <w:color w:val="1A1A1A"/>
                <w:sz w:val="20"/>
                <w:szCs w:val="20"/>
              </w:rPr>
              <w:t>Cyprididae</w:t>
            </w:r>
          </w:p>
        </w:tc>
        <w:tc>
          <w:tcPr>
            <w:tcW w:w="320" w:type="dxa"/>
            <w:textDirection w:val="btLr"/>
            <w:vAlign w:val="bottom"/>
          </w:tcPr>
          <w:p w14:paraId="2FF50B78" w14:textId="77777777" w:rsidR="004B413C" w:rsidRDefault="00EC2FEA">
            <w:pPr>
              <w:ind w:left="35"/>
              <w:rPr>
                <w:sz w:val="20"/>
                <w:szCs w:val="20"/>
              </w:rPr>
            </w:pPr>
            <w:r>
              <w:rPr>
                <w:rFonts w:ascii="Arial" w:eastAsia="Arial" w:hAnsi="Arial" w:cs="Arial"/>
                <w:color w:val="1A1A1A"/>
                <w:w w:val="99"/>
                <w:sz w:val="20"/>
                <w:szCs w:val="20"/>
              </w:rPr>
              <w:t>Chydoridae</w:t>
            </w:r>
          </w:p>
        </w:tc>
        <w:tc>
          <w:tcPr>
            <w:tcW w:w="320" w:type="dxa"/>
            <w:textDirection w:val="btLr"/>
            <w:vAlign w:val="bottom"/>
          </w:tcPr>
          <w:p w14:paraId="66C5BE54" w14:textId="77777777" w:rsidR="004B413C" w:rsidRDefault="00EC2FEA">
            <w:pPr>
              <w:ind w:left="30"/>
              <w:rPr>
                <w:sz w:val="20"/>
                <w:szCs w:val="20"/>
              </w:rPr>
            </w:pPr>
            <w:r>
              <w:rPr>
                <w:rFonts w:ascii="Arial" w:eastAsia="Arial" w:hAnsi="Arial" w:cs="Arial"/>
                <w:color w:val="1A1A1A"/>
                <w:w w:val="98"/>
                <w:sz w:val="20"/>
                <w:szCs w:val="20"/>
              </w:rPr>
              <w:t>Daphniidae</w:t>
            </w:r>
          </w:p>
        </w:tc>
        <w:tc>
          <w:tcPr>
            <w:tcW w:w="200" w:type="dxa"/>
            <w:textDirection w:val="btLr"/>
            <w:vAlign w:val="bottom"/>
          </w:tcPr>
          <w:p w14:paraId="4B237E26" w14:textId="77777777" w:rsidR="004B413C" w:rsidRDefault="00EC2FEA">
            <w:pPr>
              <w:spacing w:line="183" w:lineRule="auto"/>
              <w:ind w:left="25"/>
              <w:rPr>
                <w:sz w:val="20"/>
                <w:szCs w:val="20"/>
              </w:rPr>
            </w:pPr>
            <w:r>
              <w:rPr>
                <w:rFonts w:ascii="Arial" w:eastAsia="Arial" w:hAnsi="Arial" w:cs="Arial"/>
                <w:color w:val="1A1A1A"/>
                <w:sz w:val="20"/>
                <w:szCs w:val="20"/>
              </w:rPr>
              <w:t>Macrothricidae</w:t>
            </w:r>
          </w:p>
        </w:tc>
      </w:tr>
    </w:tbl>
    <w:p w14:paraId="648DADF3" w14:textId="77777777" w:rsidR="004B413C" w:rsidRDefault="00EC2FEA">
      <w:pPr>
        <w:spacing w:line="20" w:lineRule="exact"/>
        <w:rPr>
          <w:sz w:val="20"/>
          <w:szCs w:val="20"/>
        </w:rPr>
      </w:pPr>
      <w:r>
        <w:rPr>
          <w:noProof/>
          <w:sz w:val="20"/>
          <w:szCs w:val="20"/>
        </w:rPr>
        <w:drawing>
          <wp:anchor distT="0" distB="0" distL="114300" distR="114300" simplePos="0" relativeHeight="252243968" behindDoc="1" locked="0" layoutInCell="0" allowOverlap="1" wp14:anchorId="4634EDB4" wp14:editId="778FE2A3">
            <wp:simplePos x="0" y="0"/>
            <wp:positionH relativeFrom="column">
              <wp:posOffset>1950085</wp:posOffset>
            </wp:positionH>
            <wp:positionV relativeFrom="paragraph">
              <wp:posOffset>55880</wp:posOffset>
            </wp:positionV>
            <wp:extent cx="165100" cy="2870835"/>
            <wp:effectExtent l="0" t="0" r="0" b="0"/>
            <wp:wrapNone/>
            <wp:docPr id="1297" name="Picture 1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7"/>
                    <pic:cNvPicPr>
                      <a:picLocks noChangeAspect="1" noChangeArrowheads="1"/>
                    </pic:cNvPicPr>
                  </pic:nvPicPr>
                  <pic:blipFill>
                    <a:blip r:embed="rId843"/>
                    <a:srcRect/>
                    <a:stretch>
                      <a:fillRect/>
                    </a:stretch>
                  </pic:blipFill>
                  <pic:spPr bwMode="auto">
                    <a:xfrm>
                      <a:off x="0" y="0"/>
                      <a:ext cx="165100" cy="2870835"/>
                    </a:xfrm>
                    <a:prstGeom prst="rect">
                      <a:avLst/>
                    </a:prstGeom>
                    <a:noFill/>
                  </pic:spPr>
                </pic:pic>
              </a:graphicData>
            </a:graphic>
          </wp:anchor>
        </w:drawing>
      </w:r>
    </w:p>
    <w:p w14:paraId="2A573878" w14:textId="77777777" w:rsidR="004B413C" w:rsidRDefault="004B413C">
      <w:pPr>
        <w:spacing w:line="170" w:lineRule="exact"/>
        <w:rPr>
          <w:sz w:val="20"/>
          <w:szCs w:val="20"/>
        </w:rPr>
      </w:pPr>
    </w:p>
    <w:p w14:paraId="6F1E0A5D" w14:textId="77777777" w:rsidR="004B413C" w:rsidRDefault="00EC2FEA">
      <w:pPr>
        <w:ind w:left="2630"/>
        <w:rPr>
          <w:sz w:val="20"/>
          <w:szCs w:val="20"/>
        </w:rPr>
      </w:pPr>
      <w:r>
        <w:rPr>
          <w:rFonts w:ascii="Arial" w:eastAsia="Arial" w:hAnsi="Arial" w:cs="Arial"/>
          <w:color w:val="4D4D4D"/>
          <w:sz w:val="18"/>
          <w:szCs w:val="18"/>
        </w:rPr>
        <w:t>2000</w:t>
      </w:r>
    </w:p>
    <w:p w14:paraId="6E808985" w14:textId="77777777" w:rsidR="004B413C" w:rsidRDefault="00EC2FEA">
      <w:pPr>
        <w:spacing w:line="20" w:lineRule="exact"/>
        <w:rPr>
          <w:sz w:val="20"/>
          <w:szCs w:val="20"/>
        </w:rPr>
      </w:pPr>
      <w:r>
        <w:rPr>
          <w:noProof/>
          <w:sz w:val="20"/>
          <w:szCs w:val="20"/>
        </w:rPr>
        <w:drawing>
          <wp:anchor distT="0" distB="0" distL="114300" distR="114300" simplePos="0" relativeHeight="252244992" behindDoc="1" locked="0" layoutInCell="0" allowOverlap="1" wp14:anchorId="65F675A8" wp14:editId="3B0CA458">
            <wp:simplePos x="0" y="0"/>
            <wp:positionH relativeFrom="column">
              <wp:posOffset>2185035</wp:posOffset>
            </wp:positionH>
            <wp:positionV relativeFrom="paragraph">
              <wp:posOffset>-92710</wp:posOffset>
            </wp:positionV>
            <wp:extent cx="92075" cy="2657475"/>
            <wp:effectExtent l="0" t="0" r="0" b="0"/>
            <wp:wrapNone/>
            <wp:docPr id="1298" name="Picture 1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8"/>
                    <pic:cNvPicPr>
                      <a:picLocks noChangeAspect="1" noChangeArrowheads="1"/>
                    </pic:cNvPicPr>
                  </pic:nvPicPr>
                  <pic:blipFill>
                    <a:blip r:embed="rId844"/>
                    <a:srcRect/>
                    <a:stretch>
                      <a:fillRect/>
                    </a:stretch>
                  </pic:blipFill>
                  <pic:spPr bwMode="auto">
                    <a:xfrm>
                      <a:off x="0" y="0"/>
                      <a:ext cx="92075" cy="2657475"/>
                    </a:xfrm>
                    <a:prstGeom prst="rect">
                      <a:avLst/>
                    </a:prstGeom>
                    <a:noFill/>
                  </pic:spPr>
                </pic:pic>
              </a:graphicData>
            </a:graphic>
          </wp:anchor>
        </w:drawing>
      </w:r>
      <w:r>
        <w:rPr>
          <w:noProof/>
          <w:sz w:val="20"/>
          <w:szCs w:val="20"/>
        </w:rPr>
        <w:drawing>
          <wp:anchor distT="0" distB="0" distL="114300" distR="114300" simplePos="0" relativeHeight="252246016" behindDoc="1" locked="0" layoutInCell="0" allowOverlap="1" wp14:anchorId="6F09968A" wp14:editId="5DE10C6A">
            <wp:simplePos x="0" y="0"/>
            <wp:positionH relativeFrom="column">
              <wp:posOffset>2384425</wp:posOffset>
            </wp:positionH>
            <wp:positionV relativeFrom="paragraph">
              <wp:posOffset>-92710</wp:posOffset>
            </wp:positionV>
            <wp:extent cx="92075" cy="2657475"/>
            <wp:effectExtent l="0" t="0" r="0" b="0"/>
            <wp:wrapNone/>
            <wp:docPr id="1299" name="Picture 1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9"/>
                    <pic:cNvPicPr>
                      <a:picLocks noChangeAspect="1" noChangeArrowheads="1"/>
                    </pic:cNvPicPr>
                  </pic:nvPicPr>
                  <pic:blipFill>
                    <a:blip r:embed="rId845"/>
                    <a:srcRect/>
                    <a:stretch>
                      <a:fillRect/>
                    </a:stretch>
                  </pic:blipFill>
                  <pic:spPr bwMode="auto">
                    <a:xfrm>
                      <a:off x="0" y="0"/>
                      <a:ext cx="92075" cy="2657475"/>
                    </a:xfrm>
                    <a:prstGeom prst="rect">
                      <a:avLst/>
                    </a:prstGeom>
                    <a:noFill/>
                  </pic:spPr>
                </pic:pic>
              </a:graphicData>
            </a:graphic>
          </wp:anchor>
        </w:drawing>
      </w:r>
      <w:r>
        <w:rPr>
          <w:noProof/>
          <w:sz w:val="20"/>
          <w:szCs w:val="20"/>
        </w:rPr>
        <w:drawing>
          <wp:anchor distT="0" distB="0" distL="114300" distR="114300" simplePos="0" relativeHeight="252247040" behindDoc="1" locked="0" layoutInCell="0" allowOverlap="1" wp14:anchorId="1DA62816" wp14:editId="0A5C84D9">
            <wp:simplePos x="0" y="0"/>
            <wp:positionH relativeFrom="column">
              <wp:posOffset>2583815</wp:posOffset>
            </wp:positionH>
            <wp:positionV relativeFrom="paragraph">
              <wp:posOffset>-92710</wp:posOffset>
            </wp:positionV>
            <wp:extent cx="62865" cy="2657475"/>
            <wp:effectExtent l="0" t="0" r="0" b="0"/>
            <wp:wrapNone/>
            <wp:docPr id="1300" name="Picture 1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0"/>
                    <pic:cNvPicPr>
                      <a:picLocks noChangeAspect="1" noChangeArrowheads="1"/>
                    </pic:cNvPicPr>
                  </pic:nvPicPr>
                  <pic:blipFill>
                    <a:blip r:embed="rId846"/>
                    <a:srcRect/>
                    <a:stretch>
                      <a:fillRect/>
                    </a:stretch>
                  </pic:blipFill>
                  <pic:spPr bwMode="auto">
                    <a:xfrm>
                      <a:off x="0" y="0"/>
                      <a:ext cx="62865" cy="2657475"/>
                    </a:xfrm>
                    <a:prstGeom prst="rect">
                      <a:avLst/>
                    </a:prstGeom>
                    <a:noFill/>
                  </pic:spPr>
                </pic:pic>
              </a:graphicData>
            </a:graphic>
          </wp:anchor>
        </w:drawing>
      </w:r>
      <w:r>
        <w:rPr>
          <w:noProof/>
          <w:sz w:val="20"/>
          <w:szCs w:val="20"/>
        </w:rPr>
        <w:drawing>
          <wp:anchor distT="0" distB="0" distL="114300" distR="114300" simplePos="0" relativeHeight="252248064" behindDoc="1" locked="0" layoutInCell="0" allowOverlap="1" wp14:anchorId="1A613CCB" wp14:editId="1F6607EC">
            <wp:simplePos x="0" y="0"/>
            <wp:positionH relativeFrom="column">
              <wp:posOffset>2783840</wp:posOffset>
            </wp:positionH>
            <wp:positionV relativeFrom="paragraph">
              <wp:posOffset>-92710</wp:posOffset>
            </wp:positionV>
            <wp:extent cx="92075" cy="2657475"/>
            <wp:effectExtent l="0" t="0" r="0" b="0"/>
            <wp:wrapNone/>
            <wp:docPr id="1301" name="Picture 1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1"/>
                    <pic:cNvPicPr>
                      <a:picLocks noChangeAspect="1" noChangeArrowheads="1"/>
                    </pic:cNvPicPr>
                  </pic:nvPicPr>
                  <pic:blipFill>
                    <a:blip r:embed="rId847"/>
                    <a:srcRect/>
                    <a:stretch>
                      <a:fillRect/>
                    </a:stretch>
                  </pic:blipFill>
                  <pic:spPr bwMode="auto">
                    <a:xfrm>
                      <a:off x="0" y="0"/>
                      <a:ext cx="92075" cy="2657475"/>
                    </a:xfrm>
                    <a:prstGeom prst="rect">
                      <a:avLst/>
                    </a:prstGeom>
                    <a:noFill/>
                  </pic:spPr>
                </pic:pic>
              </a:graphicData>
            </a:graphic>
          </wp:anchor>
        </w:drawing>
      </w:r>
      <w:r>
        <w:rPr>
          <w:noProof/>
          <w:sz w:val="20"/>
          <w:szCs w:val="20"/>
        </w:rPr>
        <w:drawing>
          <wp:anchor distT="0" distB="0" distL="114300" distR="114300" simplePos="0" relativeHeight="252249088" behindDoc="1" locked="0" layoutInCell="0" allowOverlap="1" wp14:anchorId="284AA9D9" wp14:editId="5362BDC0">
            <wp:simplePos x="0" y="0"/>
            <wp:positionH relativeFrom="column">
              <wp:posOffset>2983230</wp:posOffset>
            </wp:positionH>
            <wp:positionV relativeFrom="paragraph">
              <wp:posOffset>-92710</wp:posOffset>
            </wp:positionV>
            <wp:extent cx="62865" cy="2657475"/>
            <wp:effectExtent l="0" t="0" r="0" b="0"/>
            <wp:wrapNone/>
            <wp:docPr id="1302" name="Picture 1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2"/>
                    <pic:cNvPicPr>
                      <a:picLocks noChangeAspect="1" noChangeArrowheads="1"/>
                    </pic:cNvPicPr>
                  </pic:nvPicPr>
                  <pic:blipFill>
                    <a:blip r:embed="rId848"/>
                    <a:srcRect/>
                    <a:stretch>
                      <a:fillRect/>
                    </a:stretch>
                  </pic:blipFill>
                  <pic:spPr bwMode="auto">
                    <a:xfrm>
                      <a:off x="0" y="0"/>
                      <a:ext cx="62865" cy="2657475"/>
                    </a:xfrm>
                    <a:prstGeom prst="rect">
                      <a:avLst/>
                    </a:prstGeom>
                    <a:noFill/>
                  </pic:spPr>
                </pic:pic>
              </a:graphicData>
            </a:graphic>
          </wp:anchor>
        </w:drawing>
      </w:r>
      <w:r>
        <w:rPr>
          <w:noProof/>
          <w:sz w:val="20"/>
          <w:szCs w:val="20"/>
        </w:rPr>
        <w:drawing>
          <wp:anchor distT="0" distB="0" distL="114300" distR="114300" simplePos="0" relativeHeight="252250112" behindDoc="1" locked="0" layoutInCell="0" allowOverlap="1" wp14:anchorId="0E165960" wp14:editId="0A6F7D90">
            <wp:simplePos x="0" y="0"/>
            <wp:positionH relativeFrom="column">
              <wp:posOffset>3183255</wp:posOffset>
            </wp:positionH>
            <wp:positionV relativeFrom="paragraph">
              <wp:posOffset>-92710</wp:posOffset>
            </wp:positionV>
            <wp:extent cx="92075" cy="2657475"/>
            <wp:effectExtent l="0" t="0" r="0" b="0"/>
            <wp:wrapNone/>
            <wp:docPr id="1303" name="Picture 1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3"/>
                    <pic:cNvPicPr>
                      <a:picLocks noChangeAspect="1" noChangeArrowheads="1"/>
                    </pic:cNvPicPr>
                  </pic:nvPicPr>
                  <pic:blipFill>
                    <a:blip r:embed="rId849"/>
                    <a:srcRect/>
                    <a:stretch>
                      <a:fillRect/>
                    </a:stretch>
                  </pic:blipFill>
                  <pic:spPr bwMode="auto">
                    <a:xfrm>
                      <a:off x="0" y="0"/>
                      <a:ext cx="92075" cy="2657475"/>
                    </a:xfrm>
                    <a:prstGeom prst="rect">
                      <a:avLst/>
                    </a:prstGeom>
                    <a:noFill/>
                  </pic:spPr>
                </pic:pic>
              </a:graphicData>
            </a:graphic>
          </wp:anchor>
        </w:drawing>
      </w:r>
      <w:r>
        <w:rPr>
          <w:noProof/>
          <w:sz w:val="20"/>
          <w:szCs w:val="20"/>
        </w:rPr>
        <w:drawing>
          <wp:anchor distT="0" distB="0" distL="114300" distR="114300" simplePos="0" relativeHeight="252251136" behindDoc="1" locked="0" layoutInCell="0" allowOverlap="1" wp14:anchorId="7230ADF0" wp14:editId="508DCBF8">
            <wp:simplePos x="0" y="0"/>
            <wp:positionH relativeFrom="column">
              <wp:posOffset>3382645</wp:posOffset>
            </wp:positionH>
            <wp:positionV relativeFrom="paragraph">
              <wp:posOffset>-92710</wp:posOffset>
            </wp:positionV>
            <wp:extent cx="62865" cy="2657475"/>
            <wp:effectExtent l="0" t="0" r="0" b="0"/>
            <wp:wrapNone/>
            <wp:docPr id="1304" name="Picture 1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4"/>
                    <pic:cNvPicPr>
                      <a:picLocks noChangeAspect="1" noChangeArrowheads="1"/>
                    </pic:cNvPicPr>
                  </pic:nvPicPr>
                  <pic:blipFill>
                    <a:blip r:embed="rId850"/>
                    <a:srcRect/>
                    <a:stretch>
                      <a:fillRect/>
                    </a:stretch>
                  </pic:blipFill>
                  <pic:spPr bwMode="auto">
                    <a:xfrm>
                      <a:off x="0" y="0"/>
                      <a:ext cx="62865" cy="2657475"/>
                    </a:xfrm>
                    <a:prstGeom prst="rect">
                      <a:avLst/>
                    </a:prstGeom>
                    <a:noFill/>
                  </pic:spPr>
                </pic:pic>
              </a:graphicData>
            </a:graphic>
          </wp:anchor>
        </w:drawing>
      </w:r>
      <w:r>
        <w:rPr>
          <w:noProof/>
          <w:sz w:val="20"/>
          <w:szCs w:val="20"/>
        </w:rPr>
        <w:drawing>
          <wp:anchor distT="0" distB="0" distL="114300" distR="114300" simplePos="0" relativeHeight="252252160" behindDoc="1" locked="0" layoutInCell="0" allowOverlap="1" wp14:anchorId="6AD6C5A1" wp14:editId="4C6897D7">
            <wp:simplePos x="0" y="0"/>
            <wp:positionH relativeFrom="column">
              <wp:posOffset>3582670</wp:posOffset>
            </wp:positionH>
            <wp:positionV relativeFrom="paragraph">
              <wp:posOffset>-92710</wp:posOffset>
            </wp:positionV>
            <wp:extent cx="62865" cy="2657475"/>
            <wp:effectExtent l="0" t="0" r="0" b="0"/>
            <wp:wrapNone/>
            <wp:docPr id="1305" name="Picture 1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5"/>
                    <pic:cNvPicPr>
                      <a:picLocks noChangeAspect="1" noChangeArrowheads="1"/>
                    </pic:cNvPicPr>
                  </pic:nvPicPr>
                  <pic:blipFill>
                    <a:blip r:embed="rId851"/>
                    <a:srcRect/>
                    <a:stretch>
                      <a:fillRect/>
                    </a:stretch>
                  </pic:blipFill>
                  <pic:spPr bwMode="auto">
                    <a:xfrm>
                      <a:off x="0" y="0"/>
                      <a:ext cx="62865" cy="2657475"/>
                    </a:xfrm>
                    <a:prstGeom prst="rect">
                      <a:avLst/>
                    </a:prstGeom>
                    <a:noFill/>
                  </pic:spPr>
                </pic:pic>
              </a:graphicData>
            </a:graphic>
          </wp:anchor>
        </w:drawing>
      </w:r>
      <w:r>
        <w:rPr>
          <w:noProof/>
          <w:sz w:val="20"/>
          <w:szCs w:val="20"/>
        </w:rPr>
        <w:drawing>
          <wp:anchor distT="0" distB="0" distL="114300" distR="114300" simplePos="0" relativeHeight="252253184" behindDoc="1" locked="0" layoutInCell="0" allowOverlap="1" wp14:anchorId="6395F1BD" wp14:editId="0A67C950">
            <wp:simplePos x="0" y="0"/>
            <wp:positionH relativeFrom="column">
              <wp:posOffset>3782060</wp:posOffset>
            </wp:positionH>
            <wp:positionV relativeFrom="paragraph">
              <wp:posOffset>-92710</wp:posOffset>
            </wp:positionV>
            <wp:extent cx="92075" cy="2657475"/>
            <wp:effectExtent l="0" t="0" r="0" b="0"/>
            <wp:wrapNone/>
            <wp:docPr id="1306" name="Picture 1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6"/>
                    <pic:cNvPicPr>
                      <a:picLocks noChangeAspect="1" noChangeArrowheads="1"/>
                    </pic:cNvPicPr>
                  </pic:nvPicPr>
                  <pic:blipFill>
                    <a:blip r:embed="rId852"/>
                    <a:srcRect/>
                    <a:stretch>
                      <a:fillRect/>
                    </a:stretch>
                  </pic:blipFill>
                  <pic:spPr bwMode="auto">
                    <a:xfrm>
                      <a:off x="0" y="0"/>
                      <a:ext cx="92075" cy="2657475"/>
                    </a:xfrm>
                    <a:prstGeom prst="rect">
                      <a:avLst/>
                    </a:prstGeom>
                    <a:noFill/>
                  </pic:spPr>
                </pic:pic>
              </a:graphicData>
            </a:graphic>
          </wp:anchor>
        </w:drawing>
      </w:r>
      <w:r>
        <w:rPr>
          <w:noProof/>
          <w:sz w:val="20"/>
          <w:szCs w:val="20"/>
        </w:rPr>
        <w:drawing>
          <wp:anchor distT="0" distB="0" distL="114300" distR="114300" simplePos="0" relativeHeight="252254208" behindDoc="1" locked="0" layoutInCell="0" allowOverlap="1" wp14:anchorId="4AA2B9E2" wp14:editId="5FC1F94D">
            <wp:simplePos x="0" y="0"/>
            <wp:positionH relativeFrom="column">
              <wp:posOffset>3982085</wp:posOffset>
            </wp:positionH>
            <wp:positionV relativeFrom="paragraph">
              <wp:posOffset>-92710</wp:posOffset>
            </wp:positionV>
            <wp:extent cx="121920" cy="2657475"/>
            <wp:effectExtent l="0" t="0" r="0" b="0"/>
            <wp:wrapNone/>
            <wp:docPr id="1307" name="Picture 1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7"/>
                    <pic:cNvPicPr>
                      <a:picLocks noChangeAspect="1" noChangeArrowheads="1"/>
                    </pic:cNvPicPr>
                  </pic:nvPicPr>
                  <pic:blipFill>
                    <a:blip r:embed="rId853"/>
                    <a:srcRect/>
                    <a:stretch>
                      <a:fillRect/>
                    </a:stretch>
                  </pic:blipFill>
                  <pic:spPr bwMode="auto">
                    <a:xfrm>
                      <a:off x="0" y="0"/>
                      <a:ext cx="121920" cy="2657475"/>
                    </a:xfrm>
                    <a:prstGeom prst="rect">
                      <a:avLst/>
                    </a:prstGeom>
                    <a:noFill/>
                  </pic:spPr>
                </pic:pic>
              </a:graphicData>
            </a:graphic>
          </wp:anchor>
        </w:drawing>
      </w:r>
      <w:r>
        <w:rPr>
          <w:noProof/>
          <w:sz w:val="20"/>
          <w:szCs w:val="20"/>
        </w:rPr>
        <w:drawing>
          <wp:anchor distT="0" distB="0" distL="114300" distR="114300" simplePos="0" relativeHeight="252255232" behindDoc="1" locked="0" layoutInCell="0" allowOverlap="1" wp14:anchorId="2F85F5E3" wp14:editId="4136C30E">
            <wp:simplePos x="0" y="0"/>
            <wp:positionH relativeFrom="column">
              <wp:posOffset>4181475</wp:posOffset>
            </wp:positionH>
            <wp:positionV relativeFrom="paragraph">
              <wp:posOffset>-92710</wp:posOffset>
            </wp:positionV>
            <wp:extent cx="62865" cy="2657475"/>
            <wp:effectExtent l="0" t="0" r="0" b="0"/>
            <wp:wrapNone/>
            <wp:docPr id="1308" name="Picture 1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8"/>
                    <pic:cNvPicPr>
                      <a:picLocks noChangeAspect="1" noChangeArrowheads="1"/>
                    </pic:cNvPicPr>
                  </pic:nvPicPr>
                  <pic:blipFill>
                    <a:blip r:embed="rId854"/>
                    <a:srcRect/>
                    <a:stretch>
                      <a:fillRect/>
                    </a:stretch>
                  </pic:blipFill>
                  <pic:spPr bwMode="auto">
                    <a:xfrm>
                      <a:off x="0" y="0"/>
                      <a:ext cx="62865" cy="2657475"/>
                    </a:xfrm>
                    <a:prstGeom prst="rect">
                      <a:avLst/>
                    </a:prstGeom>
                    <a:noFill/>
                  </pic:spPr>
                </pic:pic>
              </a:graphicData>
            </a:graphic>
          </wp:anchor>
        </w:drawing>
      </w:r>
      <w:r>
        <w:rPr>
          <w:noProof/>
          <w:sz w:val="20"/>
          <w:szCs w:val="20"/>
        </w:rPr>
        <w:drawing>
          <wp:anchor distT="0" distB="0" distL="114300" distR="114300" simplePos="0" relativeHeight="252256256" behindDoc="1" locked="0" layoutInCell="0" allowOverlap="1" wp14:anchorId="6CE5D5C3" wp14:editId="48468656">
            <wp:simplePos x="0" y="0"/>
            <wp:positionH relativeFrom="column">
              <wp:posOffset>4381500</wp:posOffset>
            </wp:positionH>
            <wp:positionV relativeFrom="paragraph">
              <wp:posOffset>-92710</wp:posOffset>
            </wp:positionV>
            <wp:extent cx="92075" cy="2657475"/>
            <wp:effectExtent l="0" t="0" r="0" b="0"/>
            <wp:wrapNone/>
            <wp:docPr id="1309" name="Picture 1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9"/>
                    <pic:cNvPicPr>
                      <a:picLocks noChangeAspect="1" noChangeArrowheads="1"/>
                    </pic:cNvPicPr>
                  </pic:nvPicPr>
                  <pic:blipFill>
                    <a:blip r:embed="rId855"/>
                    <a:srcRect/>
                    <a:stretch>
                      <a:fillRect/>
                    </a:stretch>
                  </pic:blipFill>
                  <pic:spPr bwMode="auto">
                    <a:xfrm>
                      <a:off x="0" y="0"/>
                      <a:ext cx="92075" cy="2657475"/>
                    </a:xfrm>
                    <a:prstGeom prst="rect">
                      <a:avLst/>
                    </a:prstGeom>
                    <a:noFill/>
                  </pic:spPr>
                </pic:pic>
              </a:graphicData>
            </a:graphic>
          </wp:anchor>
        </w:drawing>
      </w:r>
      <w:r>
        <w:rPr>
          <w:noProof/>
          <w:sz w:val="20"/>
          <w:szCs w:val="20"/>
        </w:rPr>
        <w:drawing>
          <wp:anchor distT="0" distB="0" distL="114300" distR="114300" simplePos="0" relativeHeight="252257280" behindDoc="1" locked="0" layoutInCell="0" allowOverlap="1" wp14:anchorId="549C6BAE" wp14:editId="0FDBD545">
            <wp:simplePos x="0" y="0"/>
            <wp:positionH relativeFrom="column">
              <wp:posOffset>4580890</wp:posOffset>
            </wp:positionH>
            <wp:positionV relativeFrom="paragraph">
              <wp:posOffset>-92710</wp:posOffset>
            </wp:positionV>
            <wp:extent cx="121920" cy="2657475"/>
            <wp:effectExtent l="0" t="0" r="0" b="0"/>
            <wp:wrapNone/>
            <wp:docPr id="1310" name="Picture 1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0"/>
                    <pic:cNvPicPr>
                      <a:picLocks noChangeAspect="1" noChangeArrowheads="1"/>
                    </pic:cNvPicPr>
                  </pic:nvPicPr>
                  <pic:blipFill>
                    <a:blip r:embed="rId856"/>
                    <a:srcRect/>
                    <a:stretch>
                      <a:fillRect/>
                    </a:stretch>
                  </pic:blipFill>
                  <pic:spPr bwMode="auto">
                    <a:xfrm>
                      <a:off x="0" y="0"/>
                      <a:ext cx="121920" cy="2657475"/>
                    </a:xfrm>
                    <a:prstGeom prst="rect">
                      <a:avLst/>
                    </a:prstGeom>
                    <a:noFill/>
                  </pic:spPr>
                </pic:pic>
              </a:graphicData>
            </a:graphic>
          </wp:anchor>
        </w:drawing>
      </w:r>
      <w:r>
        <w:rPr>
          <w:noProof/>
          <w:sz w:val="20"/>
          <w:szCs w:val="20"/>
        </w:rPr>
        <w:drawing>
          <wp:anchor distT="0" distB="0" distL="114300" distR="114300" simplePos="0" relativeHeight="252258304" behindDoc="1" locked="0" layoutInCell="0" allowOverlap="1" wp14:anchorId="7F91707C" wp14:editId="09953CA3">
            <wp:simplePos x="0" y="0"/>
            <wp:positionH relativeFrom="column">
              <wp:posOffset>4780280</wp:posOffset>
            </wp:positionH>
            <wp:positionV relativeFrom="paragraph">
              <wp:posOffset>-92710</wp:posOffset>
            </wp:positionV>
            <wp:extent cx="62865" cy="2657475"/>
            <wp:effectExtent l="0" t="0" r="0" b="0"/>
            <wp:wrapNone/>
            <wp:docPr id="1311" name="Picture 1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1"/>
                    <pic:cNvPicPr>
                      <a:picLocks noChangeAspect="1" noChangeArrowheads="1"/>
                    </pic:cNvPicPr>
                  </pic:nvPicPr>
                  <pic:blipFill>
                    <a:blip r:embed="rId857"/>
                    <a:srcRect/>
                    <a:stretch>
                      <a:fillRect/>
                    </a:stretch>
                  </pic:blipFill>
                  <pic:spPr bwMode="auto">
                    <a:xfrm>
                      <a:off x="0" y="0"/>
                      <a:ext cx="62865" cy="2657475"/>
                    </a:xfrm>
                    <a:prstGeom prst="rect">
                      <a:avLst/>
                    </a:prstGeom>
                    <a:noFill/>
                  </pic:spPr>
                </pic:pic>
              </a:graphicData>
            </a:graphic>
          </wp:anchor>
        </w:drawing>
      </w:r>
      <w:r>
        <w:rPr>
          <w:noProof/>
          <w:sz w:val="20"/>
          <w:szCs w:val="20"/>
        </w:rPr>
        <w:drawing>
          <wp:anchor distT="0" distB="0" distL="114300" distR="114300" simplePos="0" relativeHeight="252259328" behindDoc="1" locked="0" layoutInCell="0" allowOverlap="1" wp14:anchorId="3D43E8CB" wp14:editId="71469AB2">
            <wp:simplePos x="0" y="0"/>
            <wp:positionH relativeFrom="column">
              <wp:posOffset>4980305</wp:posOffset>
            </wp:positionH>
            <wp:positionV relativeFrom="paragraph">
              <wp:posOffset>-92710</wp:posOffset>
            </wp:positionV>
            <wp:extent cx="92075" cy="2657475"/>
            <wp:effectExtent l="0" t="0" r="0" b="0"/>
            <wp:wrapNone/>
            <wp:docPr id="1312" name="Picture 1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2"/>
                    <pic:cNvPicPr>
                      <a:picLocks noChangeAspect="1" noChangeArrowheads="1"/>
                    </pic:cNvPicPr>
                  </pic:nvPicPr>
                  <pic:blipFill>
                    <a:blip r:embed="rId858"/>
                    <a:srcRect/>
                    <a:stretch>
                      <a:fillRect/>
                    </a:stretch>
                  </pic:blipFill>
                  <pic:spPr bwMode="auto">
                    <a:xfrm>
                      <a:off x="0" y="0"/>
                      <a:ext cx="92075" cy="2657475"/>
                    </a:xfrm>
                    <a:prstGeom prst="rect">
                      <a:avLst/>
                    </a:prstGeom>
                    <a:noFill/>
                  </pic:spPr>
                </pic:pic>
              </a:graphicData>
            </a:graphic>
          </wp:anchor>
        </w:drawing>
      </w:r>
      <w:r>
        <w:rPr>
          <w:noProof/>
          <w:sz w:val="20"/>
          <w:szCs w:val="20"/>
        </w:rPr>
        <w:drawing>
          <wp:anchor distT="0" distB="0" distL="114300" distR="114300" simplePos="0" relativeHeight="252260352" behindDoc="1" locked="0" layoutInCell="0" allowOverlap="1" wp14:anchorId="3CA98E88" wp14:editId="4FCDD896">
            <wp:simplePos x="0" y="0"/>
            <wp:positionH relativeFrom="column">
              <wp:posOffset>5179695</wp:posOffset>
            </wp:positionH>
            <wp:positionV relativeFrom="paragraph">
              <wp:posOffset>-92710</wp:posOffset>
            </wp:positionV>
            <wp:extent cx="92075" cy="2657475"/>
            <wp:effectExtent l="0" t="0" r="0" b="0"/>
            <wp:wrapNone/>
            <wp:docPr id="1313" name="Picture 1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3"/>
                    <pic:cNvPicPr>
                      <a:picLocks noChangeAspect="1" noChangeArrowheads="1"/>
                    </pic:cNvPicPr>
                  </pic:nvPicPr>
                  <pic:blipFill>
                    <a:blip r:embed="rId859"/>
                    <a:srcRect/>
                    <a:stretch>
                      <a:fillRect/>
                    </a:stretch>
                  </pic:blipFill>
                  <pic:spPr bwMode="auto">
                    <a:xfrm>
                      <a:off x="0" y="0"/>
                      <a:ext cx="92075" cy="2657475"/>
                    </a:xfrm>
                    <a:prstGeom prst="rect">
                      <a:avLst/>
                    </a:prstGeom>
                    <a:noFill/>
                  </pic:spPr>
                </pic:pic>
              </a:graphicData>
            </a:graphic>
          </wp:anchor>
        </w:drawing>
      </w:r>
      <w:r>
        <w:rPr>
          <w:noProof/>
          <w:sz w:val="20"/>
          <w:szCs w:val="20"/>
        </w:rPr>
        <w:drawing>
          <wp:anchor distT="0" distB="0" distL="114300" distR="114300" simplePos="0" relativeHeight="252261376" behindDoc="1" locked="0" layoutInCell="0" allowOverlap="1" wp14:anchorId="26FAE2E3" wp14:editId="01DEE3A1">
            <wp:simplePos x="0" y="0"/>
            <wp:positionH relativeFrom="column">
              <wp:posOffset>5379720</wp:posOffset>
            </wp:positionH>
            <wp:positionV relativeFrom="paragraph">
              <wp:posOffset>-92710</wp:posOffset>
            </wp:positionV>
            <wp:extent cx="130175" cy="2657475"/>
            <wp:effectExtent l="0" t="0" r="0" b="0"/>
            <wp:wrapNone/>
            <wp:docPr id="1314" name="Picture 1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4"/>
                    <pic:cNvPicPr>
                      <a:picLocks noChangeAspect="1" noChangeArrowheads="1"/>
                    </pic:cNvPicPr>
                  </pic:nvPicPr>
                  <pic:blipFill>
                    <a:blip r:embed="rId860"/>
                    <a:srcRect/>
                    <a:stretch>
                      <a:fillRect/>
                    </a:stretch>
                  </pic:blipFill>
                  <pic:spPr bwMode="auto">
                    <a:xfrm>
                      <a:off x="0" y="0"/>
                      <a:ext cx="130175" cy="2657475"/>
                    </a:xfrm>
                    <a:prstGeom prst="rect">
                      <a:avLst/>
                    </a:prstGeom>
                    <a:noFill/>
                  </pic:spPr>
                </pic:pic>
              </a:graphicData>
            </a:graphic>
          </wp:anchor>
        </w:drawing>
      </w:r>
      <w:r>
        <w:rPr>
          <w:noProof/>
          <w:sz w:val="20"/>
          <w:szCs w:val="20"/>
        </w:rPr>
        <w:drawing>
          <wp:anchor distT="0" distB="0" distL="114300" distR="114300" simplePos="0" relativeHeight="252262400" behindDoc="1" locked="0" layoutInCell="0" allowOverlap="1" wp14:anchorId="5ECF3DB3" wp14:editId="4F7EEE4B">
            <wp:simplePos x="0" y="0"/>
            <wp:positionH relativeFrom="column">
              <wp:posOffset>5579110</wp:posOffset>
            </wp:positionH>
            <wp:positionV relativeFrom="paragraph">
              <wp:posOffset>-92710</wp:posOffset>
            </wp:positionV>
            <wp:extent cx="62865" cy="2657475"/>
            <wp:effectExtent l="0" t="0" r="0" b="0"/>
            <wp:wrapNone/>
            <wp:docPr id="1315" name="Picture 1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5"/>
                    <pic:cNvPicPr>
                      <a:picLocks noChangeAspect="1" noChangeArrowheads="1"/>
                    </pic:cNvPicPr>
                  </pic:nvPicPr>
                  <pic:blipFill>
                    <a:blip r:embed="rId861"/>
                    <a:srcRect/>
                    <a:stretch>
                      <a:fillRect/>
                    </a:stretch>
                  </pic:blipFill>
                  <pic:spPr bwMode="auto">
                    <a:xfrm>
                      <a:off x="0" y="0"/>
                      <a:ext cx="62865" cy="2657475"/>
                    </a:xfrm>
                    <a:prstGeom prst="rect">
                      <a:avLst/>
                    </a:prstGeom>
                    <a:noFill/>
                  </pic:spPr>
                </pic:pic>
              </a:graphicData>
            </a:graphic>
          </wp:anchor>
        </w:drawing>
      </w:r>
      <w:r>
        <w:rPr>
          <w:noProof/>
          <w:sz w:val="20"/>
          <w:szCs w:val="20"/>
        </w:rPr>
        <w:drawing>
          <wp:anchor distT="0" distB="0" distL="114300" distR="114300" simplePos="0" relativeHeight="252263424" behindDoc="1" locked="0" layoutInCell="0" allowOverlap="1" wp14:anchorId="5388A42A" wp14:editId="3C0EAED5">
            <wp:simplePos x="0" y="0"/>
            <wp:positionH relativeFrom="column">
              <wp:posOffset>5779135</wp:posOffset>
            </wp:positionH>
            <wp:positionV relativeFrom="paragraph">
              <wp:posOffset>-92710</wp:posOffset>
            </wp:positionV>
            <wp:extent cx="62865" cy="2657475"/>
            <wp:effectExtent l="0" t="0" r="0" b="0"/>
            <wp:wrapNone/>
            <wp:docPr id="1316" name="Picture 1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6"/>
                    <pic:cNvPicPr>
                      <a:picLocks noChangeAspect="1" noChangeArrowheads="1"/>
                    </pic:cNvPicPr>
                  </pic:nvPicPr>
                  <pic:blipFill>
                    <a:blip r:embed="rId862"/>
                    <a:srcRect/>
                    <a:stretch>
                      <a:fillRect/>
                    </a:stretch>
                  </pic:blipFill>
                  <pic:spPr bwMode="auto">
                    <a:xfrm>
                      <a:off x="0" y="0"/>
                      <a:ext cx="62865" cy="2657475"/>
                    </a:xfrm>
                    <a:prstGeom prst="rect">
                      <a:avLst/>
                    </a:prstGeom>
                    <a:noFill/>
                  </pic:spPr>
                </pic:pic>
              </a:graphicData>
            </a:graphic>
          </wp:anchor>
        </w:drawing>
      </w:r>
      <w:r>
        <w:rPr>
          <w:noProof/>
          <w:sz w:val="20"/>
          <w:szCs w:val="20"/>
        </w:rPr>
        <w:drawing>
          <wp:anchor distT="0" distB="0" distL="114300" distR="114300" simplePos="0" relativeHeight="252264448" behindDoc="1" locked="0" layoutInCell="0" allowOverlap="1" wp14:anchorId="1A55F779" wp14:editId="6F03AB7B">
            <wp:simplePos x="0" y="0"/>
            <wp:positionH relativeFrom="column">
              <wp:posOffset>5978525</wp:posOffset>
            </wp:positionH>
            <wp:positionV relativeFrom="paragraph">
              <wp:posOffset>-92710</wp:posOffset>
            </wp:positionV>
            <wp:extent cx="92075" cy="2657475"/>
            <wp:effectExtent l="0" t="0" r="0" b="0"/>
            <wp:wrapNone/>
            <wp:docPr id="1317" name="Picture 1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7"/>
                    <pic:cNvPicPr>
                      <a:picLocks noChangeAspect="1" noChangeArrowheads="1"/>
                    </pic:cNvPicPr>
                  </pic:nvPicPr>
                  <pic:blipFill>
                    <a:blip r:embed="rId863"/>
                    <a:srcRect/>
                    <a:stretch>
                      <a:fillRect/>
                    </a:stretch>
                  </pic:blipFill>
                  <pic:spPr bwMode="auto">
                    <a:xfrm>
                      <a:off x="0" y="0"/>
                      <a:ext cx="92075" cy="2657475"/>
                    </a:xfrm>
                    <a:prstGeom prst="rect">
                      <a:avLst/>
                    </a:prstGeom>
                    <a:noFill/>
                  </pic:spPr>
                </pic:pic>
              </a:graphicData>
            </a:graphic>
          </wp:anchor>
        </w:drawing>
      </w:r>
      <w:r>
        <w:rPr>
          <w:noProof/>
          <w:sz w:val="20"/>
          <w:szCs w:val="20"/>
        </w:rPr>
        <w:drawing>
          <wp:anchor distT="0" distB="0" distL="114300" distR="114300" simplePos="0" relativeHeight="252265472" behindDoc="1" locked="0" layoutInCell="0" allowOverlap="1" wp14:anchorId="7AD6754E" wp14:editId="105F39A2">
            <wp:simplePos x="0" y="0"/>
            <wp:positionH relativeFrom="column">
              <wp:posOffset>6178550</wp:posOffset>
            </wp:positionH>
            <wp:positionV relativeFrom="paragraph">
              <wp:posOffset>-92710</wp:posOffset>
            </wp:positionV>
            <wp:extent cx="1061085" cy="2657475"/>
            <wp:effectExtent l="0" t="0" r="0" b="0"/>
            <wp:wrapNone/>
            <wp:docPr id="1318" name="Picture 1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8"/>
                    <pic:cNvPicPr>
                      <a:picLocks noChangeAspect="1" noChangeArrowheads="1"/>
                    </pic:cNvPicPr>
                  </pic:nvPicPr>
                  <pic:blipFill>
                    <a:blip r:embed="rId864"/>
                    <a:srcRect/>
                    <a:stretch>
                      <a:fillRect/>
                    </a:stretch>
                  </pic:blipFill>
                  <pic:spPr bwMode="auto">
                    <a:xfrm>
                      <a:off x="0" y="0"/>
                      <a:ext cx="1061085" cy="2657475"/>
                    </a:xfrm>
                    <a:prstGeom prst="rect">
                      <a:avLst/>
                    </a:prstGeom>
                    <a:noFill/>
                  </pic:spPr>
                </pic:pic>
              </a:graphicData>
            </a:graphic>
          </wp:anchor>
        </w:drawing>
      </w:r>
    </w:p>
    <w:p w14:paraId="54289758" w14:textId="77777777" w:rsidR="004B413C" w:rsidRDefault="004B413C">
      <w:pPr>
        <w:spacing w:line="200" w:lineRule="exact"/>
        <w:rPr>
          <w:sz w:val="20"/>
          <w:szCs w:val="20"/>
        </w:rPr>
      </w:pPr>
    </w:p>
    <w:p w14:paraId="3442F7B1" w14:textId="77777777" w:rsidR="004B413C" w:rsidRDefault="004B413C">
      <w:pPr>
        <w:spacing w:line="200" w:lineRule="exact"/>
        <w:rPr>
          <w:sz w:val="20"/>
          <w:szCs w:val="20"/>
        </w:rPr>
      </w:pPr>
    </w:p>
    <w:p w14:paraId="08250A49" w14:textId="77777777" w:rsidR="004B413C" w:rsidRDefault="004B413C">
      <w:pPr>
        <w:spacing w:line="200" w:lineRule="exact"/>
        <w:rPr>
          <w:sz w:val="20"/>
          <w:szCs w:val="20"/>
        </w:rPr>
      </w:pPr>
    </w:p>
    <w:p w14:paraId="100842DA" w14:textId="77777777" w:rsidR="004B413C" w:rsidRDefault="004B413C">
      <w:pPr>
        <w:spacing w:line="312" w:lineRule="exact"/>
        <w:rPr>
          <w:sz w:val="20"/>
          <w:szCs w:val="20"/>
        </w:rPr>
      </w:pPr>
    </w:p>
    <w:p w14:paraId="27F95EBE" w14:textId="77777777" w:rsidR="004B413C" w:rsidRDefault="00EC2FEA">
      <w:pPr>
        <w:ind w:left="2630"/>
        <w:rPr>
          <w:sz w:val="20"/>
          <w:szCs w:val="20"/>
        </w:rPr>
      </w:pPr>
      <w:r>
        <w:rPr>
          <w:rFonts w:ascii="Arial" w:eastAsia="Arial" w:hAnsi="Arial" w:cs="Arial"/>
          <w:color w:val="4D4D4D"/>
          <w:sz w:val="18"/>
          <w:szCs w:val="18"/>
        </w:rPr>
        <w:t>2005</w:t>
      </w:r>
    </w:p>
    <w:p w14:paraId="24B465AF" w14:textId="77777777" w:rsidR="004B413C" w:rsidRDefault="004B413C">
      <w:pPr>
        <w:sectPr w:rsidR="004B413C">
          <w:pgSz w:w="15840" w:h="12240" w:orient="landscape"/>
          <w:pgMar w:top="1440" w:right="1440" w:bottom="1440" w:left="950" w:header="0" w:footer="0" w:gutter="0"/>
          <w:cols w:space="720" w:equalWidth="0">
            <w:col w:w="13450"/>
          </w:cols>
        </w:sectPr>
      </w:pPr>
    </w:p>
    <w:p w14:paraId="37ADA911" w14:textId="77777777" w:rsidR="004B413C" w:rsidRDefault="004B413C">
      <w:pPr>
        <w:spacing w:line="291" w:lineRule="exact"/>
        <w:rPr>
          <w:sz w:val="20"/>
          <w:szCs w:val="20"/>
        </w:rPr>
      </w:pPr>
    </w:p>
    <w:tbl>
      <w:tblPr>
        <w:tblW w:w="0" w:type="auto"/>
        <w:tblLayout w:type="fixed"/>
        <w:tblCellMar>
          <w:left w:w="0" w:type="dxa"/>
          <w:right w:w="0" w:type="dxa"/>
        </w:tblCellMar>
        <w:tblLook w:val="04A0" w:firstRow="1" w:lastRow="0" w:firstColumn="1" w:lastColumn="0" w:noHBand="0" w:noVBand="1"/>
      </w:tblPr>
      <w:tblGrid>
        <w:gridCol w:w="172"/>
      </w:tblGrid>
      <w:tr w:rsidR="004B413C" w14:paraId="39F70C02" w14:textId="77777777">
        <w:trPr>
          <w:trHeight w:val="280"/>
        </w:trPr>
        <w:tc>
          <w:tcPr>
            <w:tcW w:w="172" w:type="dxa"/>
            <w:textDirection w:val="tbRl"/>
            <w:vAlign w:val="bottom"/>
          </w:tcPr>
          <w:p w14:paraId="1C3BB763" w14:textId="77777777" w:rsidR="004B413C" w:rsidRDefault="00EC2FEA">
            <w:pPr>
              <w:rPr>
                <w:sz w:val="20"/>
                <w:szCs w:val="20"/>
              </w:rPr>
            </w:pPr>
            <w:r>
              <w:rPr>
                <w:rFonts w:ascii="Arial" w:eastAsia="Arial" w:hAnsi="Arial" w:cs="Arial"/>
                <w:sz w:val="15"/>
                <w:szCs w:val="15"/>
              </w:rPr>
              <w:t>110</w:t>
            </w:r>
          </w:p>
        </w:tc>
      </w:tr>
    </w:tbl>
    <w:p w14:paraId="559487A9" w14:textId="77777777" w:rsidR="004B413C" w:rsidRDefault="004B413C">
      <w:pPr>
        <w:spacing w:line="20" w:lineRule="exact"/>
        <w:rPr>
          <w:sz w:val="20"/>
          <w:szCs w:val="20"/>
        </w:rPr>
      </w:pPr>
    </w:p>
    <w:tbl>
      <w:tblPr>
        <w:tblW w:w="0" w:type="auto"/>
        <w:tblInd w:w="2340" w:type="dxa"/>
        <w:tblLayout w:type="fixed"/>
        <w:tblCellMar>
          <w:left w:w="0" w:type="dxa"/>
          <w:right w:w="0" w:type="dxa"/>
        </w:tblCellMar>
        <w:tblLook w:val="04A0" w:firstRow="1" w:lastRow="0" w:firstColumn="1" w:lastColumn="0" w:noHBand="0" w:noVBand="1"/>
      </w:tblPr>
      <w:tblGrid>
        <w:gridCol w:w="230"/>
      </w:tblGrid>
      <w:tr w:rsidR="004B413C" w14:paraId="35B73E4A" w14:textId="77777777">
        <w:trPr>
          <w:trHeight w:val="440"/>
        </w:trPr>
        <w:tc>
          <w:tcPr>
            <w:tcW w:w="230" w:type="dxa"/>
            <w:textDirection w:val="btLr"/>
            <w:vAlign w:val="bottom"/>
          </w:tcPr>
          <w:p w14:paraId="3E253D8E" w14:textId="77777777" w:rsidR="004B413C" w:rsidRDefault="00EC2FEA">
            <w:pPr>
              <w:rPr>
                <w:sz w:val="20"/>
                <w:szCs w:val="20"/>
              </w:rPr>
            </w:pPr>
            <w:r>
              <w:rPr>
                <w:rFonts w:ascii="Arial" w:eastAsia="Arial" w:hAnsi="Arial" w:cs="Arial"/>
                <w:sz w:val="20"/>
                <w:szCs w:val="20"/>
              </w:rPr>
              <w:t>Year</w:t>
            </w:r>
          </w:p>
        </w:tc>
      </w:tr>
    </w:tbl>
    <w:p w14:paraId="51DD5E38" w14:textId="77777777" w:rsidR="004B413C" w:rsidRDefault="00EC2FEA">
      <w:pPr>
        <w:spacing w:line="20" w:lineRule="exact"/>
        <w:rPr>
          <w:sz w:val="20"/>
          <w:szCs w:val="20"/>
        </w:rPr>
      </w:pPr>
      <w:r>
        <w:rPr>
          <w:sz w:val="20"/>
          <w:szCs w:val="20"/>
        </w:rPr>
        <w:br w:type="column"/>
      </w:r>
    </w:p>
    <w:p w14:paraId="3474732B" w14:textId="77777777" w:rsidR="004B413C" w:rsidRDefault="004B413C">
      <w:pPr>
        <w:spacing w:line="200" w:lineRule="exact"/>
        <w:rPr>
          <w:sz w:val="20"/>
          <w:szCs w:val="20"/>
        </w:rPr>
      </w:pPr>
    </w:p>
    <w:p w14:paraId="727316E1" w14:textId="77777777" w:rsidR="004B413C" w:rsidRDefault="004B413C">
      <w:pPr>
        <w:spacing w:line="200" w:lineRule="exact"/>
        <w:rPr>
          <w:sz w:val="20"/>
          <w:szCs w:val="20"/>
        </w:rPr>
      </w:pPr>
    </w:p>
    <w:p w14:paraId="4441A2E9" w14:textId="77777777" w:rsidR="004B413C" w:rsidRDefault="004B413C">
      <w:pPr>
        <w:spacing w:line="200" w:lineRule="exact"/>
        <w:rPr>
          <w:sz w:val="20"/>
          <w:szCs w:val="20"/>
        </w:rPr>
      </w:pPr>
    </w:p>
    <w:p w14:paraId="25139126" w14:textId="77777777" w:rsidR="004B413C" w:rsidRDefault="004B413C">
      <w:pPr>
        <w:spacing w:line="312" w:lineRule="exact"/>
        <w:rPr>
          <w:sz w:val="20"/>
          <w:szCs w:val="20"/>
        </w:rPr>
      </w:pPr>
    </w:p>
    <w:p w14:paraId="7AB423BC" w14:textId="77777777" w:rsidR="004B413C" w:rsidRDefault="00EC2FEA">
      <w:pPr>
        <w:rPr>
          <w:sz w:val="20"/>
          <w:szCs w:val="20"/>
        </w:rPr>
      </w:pPr>
      <w:r>
        <w:rPr>
          <w:rFonts w:ascii="Arial" w:eastAsia="Arial" w:hAnsi="Arial" w:cs="Arial"/>
          <w:color w:val="4D4D4D"/>
          <w:sz w:val="17"/>
          <w:szCs w:val="17"/>
        </w:rPr>
        <w:t>2010</w:t>
      </w:r>
    </w:p>
    <w:p w14:paraId="6BCBE7B1" w14:textId="77777777" w:rsidR="004B413C" w:rsidRDefault="004B413C">
      <w:pPr>
        <w:spacing w:line="200" w:lineRule="exact"/>
        <w:rPr>
          <w:sz w:val="20"/>
          <w:szCs w:val="20"/>
        </w:rPr>
      </w:pPr>
    </w:p>
    <w:p w14:paraId="08847002" w14:textId="77777777" w:rsidR="004B413C" w:rsidRDefault="004B413C">
      <w:pPr>
        <w:spacing w:line="200" w:lineRule="exact"/>
        <w:rPr>
          <w:sz w:val="20"/>
          <w:szCs w:val="20"/>
        </w:rPr>
      </w:pPr>
    </w:p>
    <w:p w14:paraId="5BC9B632" w14:textId="77777777" w:rsidR="004B413C" w:rsidRDefault="004B413C">
      <w:pPr>
        <w:spacing w:line="200" w:lineRule="exact"/>
        <w:rPr>
          <w:sz w:val="20"/>
          <w:szCs w:val="20"/>
        </w:rPr>
      </w:pPr>
    </w:p>
    <w:p w14:paraId="645F8237" w14:textId="77777777" w:rsidR="004B413C" w:rsidRDefault="004B413C">
      <w:pPr>
        <w:spacing w:line="344" w:lineRule="exact"/>
        <w:rPr>
          <w:sz w:val="20"/>
          <w:szCs w:val="20"/>
        </w:rPr>
      </w:pPr>
    </w:p>
    <w:p w14:paraId="3F1360F5" w14:textId="77777777" w:rsidR="004B413C" w:rsidRDefault="00EC2FEA">
      <w:pPr>
        <w:rPr>
          <w:sz w:val="20"/>
          <w:szCs w:val="20"/>
        </w:rPr>
      </w:pPr>
      <w:r>
        <w:rPr>
          <w:rFonts w:ascii="Arial" w:eastAsia="Arial" w:hAnsi="Arial" w:cs="Arial"/>
          <w:color w:val="4D4D4D"/>
          <w:sz w:val="17"/>
          <w:szCs w:val="17"/>
        </w:rPr>
        <w:t>2015</w:t>
      </w:r>
    </w:p>
    <w:p w14:paraId="657B5CD6" w14:textId="77777777" w:rsidR="004B413C" w:rsidRDefault="00EC2FEA">
      <w:pPr>
        <w:spacing w:line="20" w:lineRule="exact"/>
        <w:rPr>
          <w:sz w:val="20"/>
          <w:szCs w:val="20"/>
        </w:rPr>
      </w:pPr>
      <w:r>
        <w:rPr>
          <w:noProof/>
          <w:sz w:val="20"/>
          <w:szCs w:val="20"/>
        </w:rPr>
        <mc:AlternateContent>
          <mc:Choice Requires="wps">
            <w:drawing>
              <wp:anchor distT="0" distB="0" distL="114300" distR="114300" simplePos="0" relativeHeight="252266496" behindDoc="1" locked="0" layoutInCell="0" allowOverlap="1" wp14:anchorId="3032BEEA" wp14:editId="25D2E04A">
                <wp:simplePos x="0" y="0"/>
                <wp:positionH relativeFrom="column">
                  <wp:posOffset>514985</wp:posOffset>
                </wp:positionH>
                <wp:positionV relativeFrom="paragraph">
                  <wp:posOffset>504825</wp:posOffset>
                </wp:positionV>
                <wp:extent cx="129540" cy="0"/>
                <wp:effectExtent l="0" t="0" r="0" b="0"/>
                <wp:wrapNone/>
                <wp:docPr id="1319" name="Shape 131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29540" cy="4763"/>
                        </a:xfrm>
                        <a:prstGeom prst="line">
                          <a:avLst/>
                        </a:prstGeom>
                        <a:solidFill>
                          <a:srgbClr val="FFFFFF"/>
                        </a:solidFill>
                        <a:ln w="13589">
                          <a:solidFill>
                            <a:srgbClr val="000000"/>
                          </a:solidFill>
                          <a:miter lim="800000"/>
                          <a:headEnd/>
                          <a:tailEnd/>
                        </a:ln>
                      </wps:spPr>
                      <wps:bodyPr/>
                    </wps:wsp>
                  </a:graphicData>
                </a:graphic>
              </wp:anchor>
            </w:drawing>
          </mc:Choice>
          <mc:Fallback>
            <w:pict>
              <v:line w14:anchorId="7B04C2DB" id="Shape 1319" o:spid="_x0000_s1026" style="position:absolute;z-index:-251049984;visibility:visible;mso-wrap-style:square;mso-wrap-distance-left:9pt;mso-wrap-distance-top:0;mso-wrap-distance-right:9pt;mso-wrap-distance-bottom:0;mso-position-horizontal:absolute;mso-position-horizontal-relative:text;mso-position-vertical:absolute;mso-position-vertical-relative:text" from="40.55pt,39.75pt" to="50.75pt,3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" o:allowincell="f" filled="t" strokeweight="1.07pt">
                <v:stroke joinstyle="miter"/>
                <o:lock v:ext="edit" shapetype="f"/>
              </v:line>
            </w:pict>
          </mc:Fallback>
        </mc:AlternateContent>
      </w:r>
      <w:r>
        <w:rPr>
          <w:noProof/>
          <w:sz w:val="20"/>
          <w:szCs w:val="20"/>
        </w:rPr>
        <mc:AlternateContent>
          <mc:Choice Requires="wps">
            <w:drawing>
              <wp:anchor distT="0" distB="0" distL="114300" distR="114300" simplePos="0" relativeHeight="252267520" behindDoc="1" locked="0" layoutInCell="0" allowOverlap="1" wp14:anchorId="25F34316" wp14:editId="0061726C">
                <wp:simplePos x="0" y="0"/>
                <wp:positionH relativeFrom="column">
                  <wp:posOffset>714375</wp:posOffset>
                </wp:positionH>
                <wp:positionV relativeFrom="paragraph">
                  <wp:posOffset>504825</wp:posOffset>
                </wp:positionV>
                <wp:extent cx="130175" cy="0"/>
                <wp:effectExtent l="0" t="0" r="0" b="0"/>
                <wp:wrapNone/>
                <wp:docPr id="1320" name="Shape 132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30175" cy="4763"/>
                        </a:xfrm>
                        <a:prstGeom prst="line">
                          <a:avLst/>
                        </a:prstGeom>
                        <a:solidFill>
                          <a:srgbClr val="FFFFFF"/>
                        </a:solidFill>
                        <a:ln w="13589">
                          <a:solidFill>
                            <a:srgbClr val="000000"/>
                          </a:solidFill>
                          <a:miter lim="800000"/>
                          <a:headEnd/>
                          <a:tailEnd/>
                        </a:ln>
                      </wps:spPr>
                      <wps:bodyPr/>
                    </wps:wsp>
                  </a:graphicData>
                </a:graphic>
              </wp:anchor>
            </w:drawing>
          </mc:Choice>
          <mc:Fallback>
            <w:pict>
              <v:line w14:anchorId="77B40454" id="Shape 1320" o:spid="_x0000_s1026" style="position:absolute;z-index:-251048960;visibility:visible;mso-wrap-style:square;mso-wrap-distance-left:9pt;mso-wrap-distance-top:0;mso-wrap-distance-right:9pt;mso-wrap-distance-bottom:0;mso-position-horizontal:absolute;mso-position-horizontal-relative:text;mso-position-vertical:absolute;mso-position-vertical-relative:text" from="56.25pt,39.75pt" to="66.5pt,3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" o:allowincell="f" filled="t" strokeweight="1.07pt">
                <v:stroke joinstyle="miter"/>
                <o:lock v:ext="edit" shapetype="f"/>
              </v:line>
            </w:pict>
          </mc:Fallback>
        </mc:AlternateContent>
      </w:r>
      <w:r>
        <w:rPr>
          <w:noProof/>
          <w:sz w:val="20"/>
          <w:szCs w:val="20"/>
        </w:rPr>
        <mc:AlternateContent>
          <mc:Choice Requires="wps">
            <w:drawing>
              <wp:anchor distT="0" distB="0" distL="114300" distR="114300" simplePos="0" relativeHeight="252268544" behindDoc="1" locked="0" layoutInCell="0" allowOverlap="1" wp14:anchorId="356F3B07" wp14:editId="07385251">
                <wp:simplePos x="0" y="0"/>
                <wp:positionH relativeFrom="column">
                  <wp:posOffset>913765</wp:posOffset>
                </wp:positionH>
                <wp:positionV relativeFrom="paragraph">
                  <wp:posOffset>504825</wp:posOffset>
                </wp:positionV>
                <wp:extent cx="130175" cy="0"/>
                <wp:effectExtent l="0" t="0" r="0" b="0"/>
                <wp:wrapNone/>
                <wp:docPr id="1321" name="Shape 132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30175" cy="4763"/>
                        </a:xfrm>
                        <a:prstGeom prst="line">
                          <a:avLst/>
                        </a:prstGeom>
                        <a:solidFill>
                          <a:srgbClr val="FFFFFF"/>
                        </a:solidFill>
                        <a:ln w="13589">
                          <a:solidFill>
                            <a:srgbClr val="000000"/>
                          </a:solidFill>
                          <a:miter lim="800000"/>
                          <a:headEnd/>
                          <a:tailEnd/>
                        </a:ln>
                      </wps:spPr>
                      <wps:bodyPr/>
                    </wps:wsp>
                  </a:graphicData>
                </a:graphic>
              </wp:anchor>
            </w:drawing>
          </mc:Choice>
          <mc:Fallback>
            <w:pict>
              <v:line w14:anchorId="14603353" id="Shape 1321" o:spid="_x0000_s1026" style="position:absolute;z-index:-251047936;visibility:visible;mso-wrap-style:square;mso-wrap-distance-left:9pt;mso-wrap-distance-top:0;mso-wrap-distance-right:9pt;mso-wrap-distance-bottom:0;mso-position-horizontal:absolute;mso-position-horizontal-relative:text;mso-position-vertical:absolute;mso-position-vertical-relative:text" from="71.95pt,39.75pt" to="82.2pt,3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" o:allowincell="f" filled="t" strokeweight="1.07pt">
                <v:stroke joinstyle="miter"/>
                <o:lock v:ext="edit" shapetype="f"/>
              </v:line>
            </w:pict>
          </mc:Fallback>
        </mc:AlternateContent>
      </w:r>
      <w:r>
        <w:rPr>
          <w:noProof/>
          <w:sz w:val="20"/>
          <w:szCs w:val="20"/>
        </w:rPr>
        <mc:AlternateContent>
          <mc:Choice Requires="wps">
            <w:drawing>
              <wp:anchor distT="0" distB="0" distL="114300" distR="114300" simplePos="0" relativeHeight="252269568" behindDoc="1" locked="0" layoutInCell="0" allowOverlap="1" wp14:anchorId="16BA95F7" wp14:editId="0F17E27A">
                <wp:simplePos x="0" y="0"/>
                <wp:positionH relativeFrom="column">
                  <wp:posOffset>1113790</wp:posOffset>
                </wp:positionH>
                <wp:positionV relativeFrom="paragraph">
                  <wp:posOffset>504825</wp:posOffset>
                </wp:positionV>
                <wp:extent cx="130175" cy="0"/>
                <wp:effectExtent l="0" t="0" r="0" b="0"/>
                <wp:wrapNone/>
                <wp:docPr id="1322" name="Shape 132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30175" cy="4763"/>
                        </a:xfrm>
                        <a:prstGeom prst="line">
                          <a:avLst/>
                        </a:prstGeom>
                        <a:solidFill>
                          <a:srgbClr val="FFFFFF"/>
                        </a:solidFill>
                        <a:ln w="13589">
                          <a:solidFill>
                            <a:srgbClr val="000000"/>
                          </a:solidFill>
                          <a:miter lim="800000"/>
                          <a:headEnd/>
                          <a:tailEnd/>
                        </a:ln>
                      </wps:spPr>
                      <wps:bodyPr/>
                    </wps:wsp>
                  </a:graphicData>
                </a:graphic>
              </wp:anchor>
            </w:drawing>
          </mc:Choice>
          <mc:Fallback>
            <w:pict>
              <v:line w14:anchorId="1D779F57" id="Shape 1322" o:spid="_x0000_s1026" style="position:absolute;z-index:-251046912;visibility:visible;mso-wrap-style:square;mso-wrap-distance-left:9pt;mso-wrap-distance-top:0;mso-wrap-distance-right:9pt;mso-wrap-distance-bottom:0;mso-position-horizontal:absolute;mso-position-horizontal-relative:text;mso-position-vertical:absolute;mso-position-vertical-relative:text" from="87.7pt,39.75pt" to="97.95pt,3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" o:allowincell="f" filled="t" strokeweight="1.07pt">
                <v:stroke joinstyle="miter"/>
                <o:lock v:ext="edit" shapetype="f"/>
              </v:line>
            </w:pict>
          </mc:Fallback>
        </mc:AlternateContent>
      </w:r>
      <w:r>
        <w:rPr>
          <w:noProof/>
          <w:sz w:val="20"/>
          <w:szCs w:val="20"/>
        </w:rPr>
        <mc:AlternateContent>
          <mc:Choice Requires="wps">
            <w:drawing>
              <wp:anchor distT="0" distB="0" distL="114300" distR="114300" simplePos="0" relativeHeight="252270592" behindDoc="1" locked="0" layoutInCell="0" allowOverlap="1" wp14:anchorId="22580936" wp14:editId="26661A83">
                <wp:simplePos x="0" y="0"/>
                <wp:positionH relativeFrom="column">
                  <wp:posOffset>1313180</wp:posOffset>
                </wp:positionH>
                <wp:positionV relativeFrom="paragraph">
                  <wp:posOffset>504825</wp:posOffset>
                </wp:positionV>
                <wp:extent cx="130175" cy="0"/>
                <wp:effectExtent l="0" t="0" r="0" b="0"/>
                <wp:wrapNone/>
                <wp:docPr id="1323" name="Shape 132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30175" cy="4763"/>
                        </a:xfrm>
                        <a:prstGeom prst="line">
                          <a:avLst/>
                        </a:prstGeom>
                        <a:solidFill>
                          <a:srgbClr val="FFFFFF"/>
                        </a:solidFill>
                        <a:ln w="13589">
                          <a:solidFill>
                            <a:srgbClr val="000000"/>
                          </a:solidFill>
                          <a:miter lim="800000"/>
                          <a:headEnd/>
                          <a:tailEnd/>
                        </a:ln>
                      </wps:spPr>
                      <wps:bodyPr/>
                    </wps:wsp>
                  </a:graphicData>
                </a:graphic>
              </wp:anchor>
            </w:drawing>
          </mc:Choice>
          <mc:Fallback>
            <w:pict>
              <v:line w14:anchorId="64C9651A" id="Shape 1323" o:spid="_x0000_s1026" style="position:absolute;z-index:-251045888;visibility:visible;mso-wrap-style:square;mso-wrap-distance-left:9pt;mso-wrap-distance-top:0;mso-wrap-distance-right:9pt;mso-wrap-distance-bottom:0;mso-position-horizontal:absolute;mso-position-horizontal-relative:text;mso-position-vertical:absolute;mso-position-vertical-relative:text" from="103.4pt,39.75pt" to="113.65pt,3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" o:allowincell="f" filled="t" strokeweight="1.07pt">
                <v:stroke joinstyle="miter"/>
                <o:lock v:ext="edit" shapetype="f"/>
              </v:line>
            </w:pict>
          </mc:Fallback>
        </mc:AlternateContent>
      </w:r>
      <w:r>
        <w:rPr>
          <w:noProof/>
          <w:sz w:val="20"/>
          <w:szCs w:val="20"/>
        </w:rPr>
        <mc:AlternateContent>
          <mc:Choice Requires="wps">
            <w:drawing>
              <wp:anchor distT="0" distB="0" distL="114300" distR="114300" simplePos="0" relativeHeight="252271616" behindDoc="1" locked="0" layoutInCell="0" allowOverlap="1" wp14:anchorId="3613C86A" wp14:editId="2FFC6685">
                <wp:simplePos x="0" y="0"/>
                <wp:positionH relativeFrom="column">
                  <wp:posOffset>1513205</wp:posOffset>
                </wp:positionH>
                <wp:positionV relativeFrom="paragraph">
                  <wp:posOffset>504825</wp:posOffset>
                </wp:positionV>
                <wp:extent cx="130175" cy="0"/>
                <wp:effectExtent l="0" t="0" r="0" b="0"/>
                <wp:wrapNone/>
                <wp:docPr id="1324" name="Shape 132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30175" cy="4763"/>
                        </a:xfrm>
                        <a:prstGeom prst="line">
                          <a:avLst/>
                        </a:prstGeom>
                        <a:solidFill>
                          <a:srgbClr val="FFFFFF"/>
                        </a:solidFill>
                        <a:ln w="13589">
                          <a:solidFill>
                            <a:srgbClr val="000000"/>
                          </a:solidFill>
                          <a:miter lim="800000"/>
                          <a:headEnd/>
                          <a:tailEnd/>
                        </a:ln>
                      </wps:spPr>
                      <wps:bodyPr/>
                    </wps:wsp>
                  </a:graphicData>
                </a:graphic>
              </wp:anchor>
            </w:drawing>
          </mc:Choice>
          <mc:Fallback>
            <w:pict>
              <v:line w14:anchorId="07269B4F" id="Shape 1324" o:spid="_x0000_s1026" style="position:absolute;z-index:-251044864;visibility:visible;mso-wrap-style:square;mso-wrap-distance-left:9pt;mso-wrap-distance-top:0;mso-wrap-distance-right:9pt;mso-wrap-distance-bottom:0;mso-position-horizontal:absolute;mso-position-horizontal-relative:text;mso-position-vertical:absolute;mso-position-vertical-relative:text" from="119.15pt,39.75pt" to="129.4pt,3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" o:allowincell="f" filled="t" strokeweight="1.07pt">
                <v:stroke joinstyle="miter"/>
                <o:lock v:ext="edit" shapetype="f"/>
              </v:line>
            </w:pict>
          </mc:Fallback>
        </mc:AlternateContent>
      </w:r>
      <w:r>
        <w:rPr>
          <w:noProof/>
          <w:sz w:val="20"/>
          <w:szCs w:val="20"/>
        </w:rPr>
        <mc:AlternateContent>
          <mc:Choice Requires="wps">
            <w:drawing>
              <wp:anchor distT="0" distB="0" distL="114300" distR="114300" simplePos="0" relativeHeight="252272640" behindDoc="1" locked="0" layoutInCell="0" allowOverlap="1" wp14:anchorId="00F5D842" wp14:editId="72760A94">
                <wp:simplePos x="0" y="0"/>
                <wp:positionH relativeFrom="column">
                  <wp:posOffset>1712595</wp:posOffset>
                </wp:positionH>
                <wp:positionV relativeFrom="paragraph">
                  <wp:posOffset>504825</wp:posOffset>
                </wp:positionV>
                <wp:extent cx="130175" cy="0"/>
                <wp:effectExtent l="0" t="0" r="0" b="0"/>
                <wp:wrapNone/>
                <wp:docPr id="1325" name="Shape 132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30175" cy="4763"/>
                        </a:xfrm>
                        <a:prstGeom prst="line">
                          <a:avLst/>
                        </a:prstGeom>
                        <a:solidFill>
                          <a:srgbClr val="FFFFFF"/>
                        </a:solidFill>
                        <a:ln w="13589">
                          <a:solidFill>
                            <a:srgbClr val="000000"/>
                          </a:solidFill>
                          <a:miter lim="800000"/>
                          <a:headEnd/>
                          <a:tailEnd/>
                        </a:ln>
                      </wps:spPr>
                      <wps:bodyPr/>
                    </wps:wsp>
                  </a:graphicData>
                </a:graphic>
              </wp:anchor>
            </w:drawing>
          </mc:Choice>
          <mc:Fallback>
            <w:pict>
              <v:line w14:anchorId="13715607" id="Shape 1325" o:spid="_x0000_s1026" style="position:absolute;z-index:-251043840;visibility:visible;mso-wrap-style:square;mso-wrap-distance-left:9pt;mso-wrap-distance-top:0;mso-wrap-distance-right:9pt;mso-wrap-distance-bottom:0;mso-position-horizontal:absolute;mso-position-horizontal-relative:text;mso-position-vertical:absolute;mso-position-vertical-relative:text" from="134.85pt,39.75pt" to="145.1pt,3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" o:allowincell="f" filled="t" strokeweight="1.07pt">
                <v:stroke joinstyle="miter"/>
                <o:lock v:ext="edit" shapetype="f"/>
              </v:line>
            </w:pict>
          </mc:Fallback>
        </mc:AlternateContent>
      </w:r>
      <w:r>
        <w:rPr>
          <w:noProof/>
          <w:sz w:val="20"/>
          <w:szCs w:val="20"/>
        </w:rPr>
        <mc:AlternateContent>
          <mc:Choice Requires="wps">
            <w:drawing>
              <wp:anchor distT="0" distB="0" distL="114300" distR="114300" simplePos="0" relativeHeight="252273664" behindDoc="1" locked="0" layoutInCell="0" allowOverlap="1" wp14:anchorId="3580CF39" wp14:editId="299A7BAD">
                <wp:simplePos x="0" y="0"/>
                <wp:positionH relativeFrom="column">
                  <wp:posOffset>1912620</wp:posOffset>
                </wp:positionH>
                <wp:positionV relativeFrom="paragraph">
                  <wp:posOffset>504825</wp:posOffset>
                </wp:positionV>
                <wp:extent cx="130175" cy="0"/>
                <wp:effectExtent l="0" t="0" r="0" b="0"/>
                <wp:wrapNone/>
                <wp:docPr id="1326" name="Shape 132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30175" cy="4763"/>
                        </a:xfrm>
                        <a:prstGeom prst="line">
                          <a:avLst/>
                        </a:prstGeom>
                        <a:solidFill>
                          <a:srgbClr val="FFFFFF"/>
                        </a:solidFill>
                        <a:ln w="13589">
                          <a:solidFill>
                            <a:srgbClr val="000000"/>
                          </a:solidFill>
                          <a:miter lim="800000"/>
                          <a:headEnd/>
                          <a:tailEnd/>
                        </a:ln>
                      </wps:spPr>
                      <wps:bodyPr/>
                    </wps:wsp>
                  </a:graphicData>
                </a:graphic>
              </wp:anchor>
            </w:drawing>
          </mc:Choice>
          <mc:Fallback>
            <w:pict>
              <v:line w14:anchorId="36BA8C07" id="Shape 1326" o:spid="_x0000_s1026" style="position:absolute;z-index:-251042816;visibility:visible;mso-wrap-style:square;mso-wrap-distance-left:9pt;mso-wrap-distance-top:0;mso-wrap-distance-right:9pt;mso-wrap-distance-bottom:0;mso-position-horizontal:absolute;mso-position-horizontal-relative:text;mso-position-vertical:absolute;mso-position-vertical-relative:text" from="150.6pt,39.75pt" to="160.85pt,3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" o:allowincell="f" filled="t" strokeweight="1.07pt">
                <v:stroke joinstyle="miter"/>
                <o:lock v:ext="edit" shapetype="f"/>
              </v:line>
            </w:pict>
          </mc:Fallback>
        </mc:AlternateContent>
      </w:r>
      <w:r>
        <w:rPr>
          <w:noProof/>
          <w:sz w:val="20"/>
          <w:szCs w:val="20"/>
        </w:rPr>
        <mc:AlternateContent>
          <mc:Choice Requires="wps">
            <w:drawing>
              <wp:anchor distT="0" distB="0" distL="114300" distR="114300" simplePos="0" relativeHeight="252274688" behindDoc="1" locked="0" layoutInCell="0" allowOverlap="1" wp14:anchorId="268757A4" wp14:editId="313A0678">
                <wp:simplePos x="0" y="0"/>
                <wp:positionH relativeFrom="column">
                  <wp:posOffset>2112010</wp:posOffset>
                </wp:positionH>
                <wp:positionV relativeFrom="paragraph">
                  <wp:posOffset>504825</wp:posOffset>
                </wp:positionV>
                <wp:extent cx="130175" cy="0"/>
                <wp:effectExtent l="0" t="0" r="0" b="0"/>
                <wp:wrapNone/>
                <wp:docPr id="1327" name="Shape 132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30175" cy="4763"/>
                        </a:xfrm>
                        <a:prstGeom prst="line">
                          <a:avLst/>
                        </a:prstGeom>
                        <a:solidFill>
                          <a:srgbClr val="FFFFFF"/>
                        </a:solidFill>
                        <a:ln w="13589">
                          <a:solidFill>
                            <a:srgbClr val="000000"/>
                          </a:solidFill>
                          <a:miter lim="800000"/>
                          <a:headEnd/>
                          <a:tailEnd/>
                        </a:ln>
                      </wps:spPr>
                      <wps:bodyPr/>
                    </wps:wsp>
                  </a:graphicData>
                </a:graphic>
              </wp:anchor>
            </w:drawing>
          </mc:Choice>
          <mc:Fallback>
            <w:pict>
              <v:line w14:anchorId="568823BA" id="Shape 1327" o:spid="_x0000_s1026" style="position:absolute;z-index:-251041792;visibility:visible;mso-wrap-style:square;mso-wrap-distance-left:9pt;mso-wrap-distance-top:0;mso-wrap-distance-right:9pt;mso-wrap-distance-bottom:0;mso-position-horizontal:absolute;mso-position-horizontal-relative:text;mso-position-vertical:absolute;mso-position-vertical-relative:text" from="166.3pt,39.75pt" to="176.55pt,3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" o:allowincell="f" filled="t" strokeweight="1.07pt">
                <v:stroke joinstyle="miter"/>
                <o:lock v:ext="edit" shapetype="f"/>
              </v:line>
            </w:pict>
          </mc:Fallback>
        </mc:AlternateContent>
      </w:r>
      <w:r>
        <w:rPr>
          <w:noProof/>
          <w:sz w:val="20"/>
          <w:szCs w:val="20"/>
        </w:rPr>
        <mc:AlternateContent>
          <mc:Choice Requires="wps">
            <w:drawing>
              <wp:anchor distT="0" distB="0" distL="114300" distR="114300" simplePos="0" relativeHeight="252275712" behindDoc="1" locked="0" layoutInCell="0" allowOverlap="1" wp14:anchorId="1A1705E8" wp14:editId="004A66BC">
                <wp:simplePos x="0" y="0"/>
                <wp:positionH relativeFrom="column">
                  <wp:posOffset>2311400</wp:posOffset>
                </wp:positionH>
                <wp:positionV relativeFrom="paragraph">
                  <wp:posOffset>504825</wp:posOffset>
                </wp:positionV>
                <wp:extent cx="130175" cy="0"/>
                <wp:effectExtent l="0" t="0" r="0" b="0"/>
                <wp:wrapNone/>
                <wp:docPr id="1328" name="Shape 132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30175" cy="4763"/>
                        </a:xfrm>
                        <a:prstGeom prst="line">
                          <a:avLst/>
                        </a:prstGeom>
                        <a:solidFill>
                          <a:srgbClr val="FFFFFF"/>
                        </a:solidFill>
                        <a:ln w="13589">
                          <a:solidFill>
                            <a:srgbClr val="000000"/>
                          </a:solidFill>
                          <a:miter lim="800000"/>
                          <a:headEnd/>
                          <a:tailEnd/>
                        </a:ln>
                      </wps:spPr>
                      <wps:bodyPr/>
                    </wps:wsp>
                  </a:graphicData>
                </a:graphic>
              </wp:anchor>
            </w:drawing>
          </mc:Choice>
          <mc:Fallback>
            <w:pict>
              <v:line w14:anchorId="4FD2B129" id="Shape 1328" o:spid="_x0000_s1026" style="position:absolute;z-index:-251040768;visibility:visible;mso-wrap-style:square;mso-wrap-distance-left:9pt;mso-wrap-distance-top:0;mso-wrap-distance-right:9pt;mso-wrap-distance-bottom:0;mso-position-horizontal:absolute;mso-position-horizontal-relative:text;mso-position-vertical:absolute;mso-position-vertical-relative:text" from="182pt,39.75pt" to="192.25pt,3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" o:allowincell="f" filled="t" strokeweight="1.07pt">
                <v:stroke joinstyle="miter"/>
                <o:lock v:ext="edit" shapetype="f"/>
              </v:line>
            </w:pict>
          </mc:Fallback>
        </mc:AlternateContent>
      </w:r>
      <w:r>
        <w:rPr>
          <w:noProof/>
          <w:sz w:val="20"/>
          <w:szCs w:val="20"/>
        </w:rPr>
        <mc:AlternateContent>
          <mc:Choice Requires="wps">
            <w:drawing>
              <wp:anchor distT="0" distB="0" distL="114300" distR="114300" simplePos="0" relativeHeight="252276736" behindDoc="1" locked="0" layoutInCell="0" allowOverlap="1" wp14:anchorId="4153D86B" wp14:editId="48A25B76">
                <wp:simplePos x="0" y="0"/>
                <wp:positionH relativeFrom="column">
                  <wp:posOffset>2511425</wp:posOffset>
                </wp:positionH>
                <wp:positionV relativeFrom="paragraph">
                  <wp:posOffset>504825</wp:posOffset>
                </wp:positionV>
                <wp:extent cx="130175" cy="0"/>
                <wp:effectExtent l="0" t="0" r="0" b="0"/>
                <wp:wrapNone/>
                <wp:docPr id="1329" name="Shape 132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30175" cy="4763"/>
                        </a:xfrm>
                        <a:prstGeom prst="line">
                          <a:avLst/>
                        </a:prstGeom>
                        <a:solidFill>
                          <a:srgbClr val="FFFFFF"/>
                        </a:solidFill>
                        <a:ln w="13589">
                          <a:solidFill>
                            <a:srgbClr val="000000"/>
                          </a:solidFill>
                          <a:miter lim="800000"/>
                          <a:headEnd/>
                          <a:tailEnd/>
                        </a:ln>
                      </wps:spPr>
                      <wps:bodyPr/>
                    </wps:wsp>
                  </a:graphicData>
                </a:graphic>
              </wp:anchor>
            </w:drawing>
          </mc:Choice>
          <mc:Fallback>
            <w:pict>
              <v:line w14:anchorId="3AF34B53" id="Shape 1329" o:spid="_x0000_s1026" style="position:absolute;z-index:-251039744;visibility:visible;mso-wrap-style:square;mso-wrap-distance-left:9pt;mso-wrap-distance-top:0;mso-wrap-distance-right:9pt;mso-wrap-distance-bottom:0;mso-position-horizontal:absolute;mso-position-horizontal-relative:text;mso-position-vertical:absolute;mso-position-vertical-relative:text" from="197.75pt,39.75pt" to="208pt,3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" o:allowincell="f" filled="t" strokeweight="1.07pt">
                <v:stroke joinstyle="miter"/>
                <o:lock v:ext="edit" shapetype="f"/>
              </v:line>
            </w:pict>
          </mc:Fallback>
        </mc:AlternateContent>
      </w:r>
      <w:r>
        <w:rPr>
          <w:noProof/>
          <w:sz w:val="20"/>
          <w:szCs w:val="20"/>
        </w:rPr>
        <mc:AlternateContent>
          <mc:Choice Requires="wps">
            <w:drawing>
              <wp:anchor distT="0" distB="0" distL="114300" distR="114300" simplePos="0" relativeHeight="252277760" behindDoc="1" locked="0" layoutInCell="0" allowOverlap="1" wp14:anchorId="179B96E3" wp14:editId="46F82DD9">
                <wp:simplePos x="0" y="0"/>
                <wp:positionH relativeFrom="column">
                  <wp:posOffset>2711450</wp:posOffset>
                </wp:positionH>
                <wp:positionV relativeFrom="paragraph">
                  <wp:posOffset>504825</wp:posOffset>
                </wp:positionV>
                <wp:extent cx="129540" cy="0"/>
                <wp:effectExtent l="0" t="0" r="0" b="0"/>
                <wp:wrapNone/>
                <wp:docPr id="1330" name="Shape 133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29540" cy="4763"/>
                        </a:xfrm>
                        <a:prstGeom prst="line">
                          <a:avLst/>
                        </a:prstGeom>
                        <a:solidFill>
                          <a:srgbClr val="FFFFFF"/>
                        </a:solidFill>
                        <a:ln w="13589">
                          <a:solidFill>
                            <a:srgbClr val="000000"/>
                          </a:solidFill>
                          <a:miter lim="800000"/>
                          <a:headEnd/>
                          <a:tailEnd/>
                        </a:ln>
                      </wps:spPr>
                      <wps:bodyPr/>
                    </wps:wsp>
                  </a:graphicData>
                </a:graphic>
              </wp:anchor>
            </w:drawing>
          </mc:Choice>
          <mc:Fallback>
            <w:pict>
              <v:line w14:anchorId="7080062D" id="Shape 1330" o:spid="_x0000_s1026" style="position:absolute;z-index:-251038720;visibility:visible;mso-wrap-style:square;mso-wrap-distance-left:9pt;mso-wrap-distance-top:0;mso-wrap-distance-right:9pt;mso-wrap-distance-bottom:0;mso-position-horizontal:absolute;mso-position-horizontal-relative:text;mso-position-vertical:absolute;mso-position-vertical-relative:text" from="213.5pt,39.75pt" to="223.7pt,3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" o:allowincell="f" filled="t" strokeweight="1.07pt">
                <v:stroke joinstyle="miter"/>
                <o:lock v:ext="edit" shapetype="f"/>
              </v:line>
            </w:pict>
          </mc:Fallback>
        </mc:AlternateContent>
      </w:r>
      <w:r>
        <w:rPr>
          <w:noProof/>
          <w:sz w:val="20"/>
          <w:szCs w:val="20"/>
        </w:rPr>
        <mc:AlternateContent>
          <mc:Choice Requires="wps">
            <w:drawing>
              <wp:anchor distT="0" distB="0" distL="114300" distR="114300" simplePos="0" relativeHeight="252278784" behindDoc="1" locked="0" layoutInCell="0" allowOverlap="1" wp14:anchorId="3A03BE31" wp14:editId="3CA427E8">
                <wp:simplePos x="0" y="0"/>
                <wp:positionH relativeFrom="column">
                  <wp:posOffset>2910840</wp:posOffset>
                </wp:positionH>
                <wp:positionV relativeFrom="paragraph">
                  <wp:posOffset>504825</wp:posOffset>
                </wp:positionV>
                <wp:extent cx="130175" cy="0"/>
                <wp:effectExtent l="0" t="0" r="0" b="0"/>
                <wp:wrapNone/>
                <wp:docPr id="1331" name="Shape 133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30175" cy="4763"/>
                        </a:xfrm>
                        <a:prstGeom prst="line">
                          <a:avLst/>
                        </a:prstGeom>
                        <a:solidFill>
                          <a:srgbClr val="FFFFFF"/>
                        </a:solidFill>
                        <a:ln w="13589">
                          <a:solidFill>
                            <a:srgbClr val="000000"/>
                          </a:solidFill>
                          <a:miter lim="800000"/>
                          <a:headEnd/>
                          <a:tailEnd/>
                        </a:ln>
                      </wps:spPr>
                      <wps:bodyPr/>
                    </wps:wsp>
                  </a:graphicData>
                </a:graphic>
              </wp:anchor>
            </w:drawing>
          </mc:Choice>
          <mc:Fallback>
            <w:pict>
              <v:line w14:anchorId="51D653F5" id="Shape 1331" o:spid="_x0000_s1026" style="position:absolute;z-index:-251037696;visibility:visible;mso-wrap-style:square;mso-wrap-distance-left:9pt;mso-wrap-distance-top:0;mso-wrap-distance-right:9pt;mso-wrap-distance-bottom:0;mso-position-horizontal:absolute;mso-position-horizontal-relative:text;mso-position-vertical:absolute;mso-position-vertical-relative:text" from="229.2pt,39.75pt" to="239.45pt,3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" o:allowincell="f" filled="t" strokeweight="1.07pt">
                <v:stroke joinstyle="miter"/>
                <o:lock v:ext="edit" shapetype="f"/>
              </v:line>
            </w:pict>
          </mc:Fallback>
        </mc:AlternateContent>
      </w:r>
      <w:r>
        <w:rPr>
          <w:noProof/>
          <w:sz w:val="20"/>
          <w:szCs w:val="20"/>
        </w:rPr>
        <mc:AlternateContent>
          <mc:Choice Requires="wps">
            <w:drawing>
              <wp:anchor distT="0" distB="0" distL="114300" distR="114300" simplePos="0" relativeHeight="252279808" behindDoc="1" locked="0" layoutInCell="0" allowOverlap="1" wp14:anchorId="009BBB6A" wp14:editId="71717399">
                <wp:simplePos x="0" y="0"/>
                <wp:positionH relativeFrom="column">
                  <wp:posOffset>3110230</wp:posOffset>
                </wp:positionH>
                <wp:positionV relativeFrom="paragraph">
                  <wp:posOffset>504825</wp:posOffset>
                </wp:positionV>
                <wp:extent cx="130175" cy="0"/>
                <wp:effectExtent l="0" t="0" r="0" b="0"/>
                <wp:wrapNone/>
                <wp:docPr id="1332" name="Shape 133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30175" cy="4763"/>
                        </a:xfrm>
                        <a:prstGeom prst="line">
                          <a:avLst/>
                        </a:prstGeom>
                        <a:solidFill>
                          <a:srgbClr val="FFFFFF"/>
                        </a:solidFill>
                        <a:ln w="13589">
                          <a:solidFill>
                            <a:srgbClr val="000000"/>
                          </a:solidFill>
                          <a:miter lim="800000"/>
                          <a:headEnd/>
                          <a:tailEnd/>
                        </a:ln>
                      </wps:spPr>
                      <wps:bodyPr/>
                    </wps:wsp>
                  </a:graphicData>
                </a:graphic>
              </wp:anchor>
            </w:drawing>
          </mc:Choice>
          <mc:Fallback>
            <w:pict>
              <v:line w14:anchorId="2DE6C3C3" id="Shape 1332" o:spid="_x0000_s1026" style="position:absolute;z-index:-251036672;visibility:visible;mso-wrap-style:square;mso-wrap-distance-left:9pt;mso-wrap-distance-top:0;mso-wrap-distance-right:9pt;mso-wrap-distance-bottom:0;mso-position-horizontal:absolute;mso-position-horizontal-relative:text;mso-position-vertical:absolute;mso-position-vertical-relative:text" from="244.9pt,39.75pt" to="255.15pt,3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" o:allowincell="f" filled="t" strokeweight="1.07pt">
                <v:stroke joinstyle="miter"/>
                <o:lock v:ext="edit" shapetype="f"/>
              </v:line>
            </w:pict>
          </mc:Fallback>
        </mc:AlternateContent>
      </w:r>
      <w:r>
        <w:rPr>
          <w:noProof/>
          <w:sz w:val="20"/>
          <w:szCs w:val="20"/>
        </w:rPr>
        <mc:AlternateContent>
          <mc:Choice Requires="wps">
            <w:drawing>
              <wp:anchor distT="0" distB="0" distL="114300" distR="114300" simplePos="0" relativeHeight="252280832" behindDoc="1" locked="0" layoutInCell="0" allowOverlap="1" wp14:anchorId="286CA73A" wp14:editId="6B5817A3">
                <wp:simplePos x="0" y="0"/>
                <wp:positionH relativeFrom="column">
                  <wp:posOffset>3310255</wp:posOffset>
                </wp:positionH>
                <wp:positionV relativeFrom="paragraph">
                  <wp:posOffset>504825</wp:posOffset>
                </wp:positionV>
                <wp:extent cx="130175" cy="0"/>
                <wp:effectExtent l="0" t="0" r="0" b="0"/>
                <wp:wrapNone/>
                <wp:docPr id="1333" name="Shape 133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30175" cy="4763"/>
                        </a:xfrm>
                        <a:prstGeom prst="line">
                          <a:avLst/>
                        </a:prstGeom>
                        <a:solidFill>
                          <a:srgbClr val="FFFFFF"/>
                        </a:solidFill>
                        <a:ln w="13589">
                          <a:solidFill>
                            <a:srgbClr val="000000"/>
                          </a:solidFill>
                          <a:miter lim="800000"/>
                          <a:headEnd/>
                          <a:tailEnd/>
                        </a:ln>
                      </wps:spPr>
                      <wps:bodyPr/>
                    </wps:wsp>
                  </a:graphicData>
                </a:graphic>
              </wp:anchor>
            </w:drawing>
          </mc:Choice>
          <mc:Fallback>
            <w:pict>
              <v:line w14:anchorId="098E0C0F" id="Shape 1333" o:spid="_x0000_s1026" style="position:absolute;z-index:-251035648;visibility:visible;mso-wrap-style:square;mso-wrap-distance-left:9pt;mso-wrap-distance-top:0;mso-wrap-distance-right:9pt;mso-wrap-distance-bottom:0;mso-position-horizontal:absolute;mso-position-horizontal-relative:text;mso-position-vertical:absolute;mso-position-vertical-relative:text" from="260.65pt,39.75pt" to="270.9pt,3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" o:allowincell="f" filled="t" strokeweight="1.07pt">
                <v:stroke joinstyle="miter"/>
                <o:lock v:ext="edit" shapetype="f"/>
              </v:line>
            </w:pict>
          </mc:Fallback>
        </mc:AlternateContent>
      </w:r>
      <w:r>
        <w:rPr>
          <w:noProof/>
          <w:sz w:val="20"/>
          <w:szCs w:val="20"/>
        </w:rPr>
        <mc:AlternateContent>
          <mc:Choice Requires="wps">
            <w:drawing>
              <wp:anchor distT="0" distB="0" distL="114300" distR="114300" simplePos="0" relativeHeight="252281856" behindDoc="1" locked="0" layoutInCell="0" allowOverlap="1" wp14:anchorId="2D8FB191" wp14:editId="7C9BCA22">
                <wp:simplePos x="0" y="0"/>
                <wp:positionH relativeFrom="column">
                  <wp:posOffset>3509645</wp:posOffset>
                </wp:positionH>
                <wp:positionV relativeFrom="paragraph">
                  <wp:posOffset>504825</wp:posOffset>
                </wp:positionV>
                <wp:extent cx="130175" cy="0"/>
                <wp:effectExtent l="0" t="0" r="0" b="0"/>
                <wp:wrapNone/>
                <wp:docPr id="1334" name="Shape 133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30175" cy="4763"/>
                        </a:xfrm>
                        <a:prstGeom prst="line">
                          <a:avLst/>
                        </a:prstGeom>
                        <a:solidFill>
                          <a:srgbClr val="FFFFFF"/>
                        </a:solidFill>
                        <a:ln w="13589">
                          <a:solidFill>
                            <a:srgbClr val="000000"/>
                          </a:solidFill>
                          <a:miter lim="800000"/>
                          <a:headEnd/>
                          <a:tailEnd/>
                        </a:ln>
                      </wps:spPr>
                      <wps:bodyPr/>
                    </wps:wsp>
                  </a:graphicData>
                </a:graphic>
              </wp:anchor>
            </w:drawing>
          </mc:Choice>
          <mc:Fallback>
            <w:pict>
              <v:line w14:anchorId="5C88EA8C" id="Shape 1334" o:spid="_x0000_s1026" style="position:absolute;z-index:-251034624;visibility:visible;mso-wrap-style:square;mso-wrap-distance-left:9pt;mso-wrap-distance-top:0;mso-wrap-distance-right:9pt;mso-wrap-distance-bottom:0;mso-position-horizontal:absolute;mso-position-horizontal-relative:text;mso-position-vertical:absolute;mso-position-vertical-relative:text" from="276.35pt,39.75pt" to="286.6pt,3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" o:allowincell="f" filled="t" strokeweight="1.07pt">
                <v:stroke joinstyle="miter"/>
                <o:lock v:ext="edit" shapetype="f"/>
              </v:line>
            </w:pict>
          </mc:Fallback>
        </mc:AlternateContent>
      </w:r>
      <w:r>
        <w:rPr>
          <w:noProof/>
          <w:sz w:val="20"/>
          <w:szCs w:val="20"/>
        </w:rPr>
        <mc:AlternateContent>
          <mc:Choice Requires="wps">
            <w:drawing>
              <wp:anchor distT="0" distB="0" distL="114300" distR="114300" simplePos="0" relativeHeight="252282880" behindDoc="1" locked="0" layoutInCell="0" allowOverlap="1" wp14:anchorId="7FA67EF9" wp14:editId="316203C7">
                <wp:simplePos x="0" y="0"/>
                <wp:positionH relativeFrom="column">
                  <wp:posOffset>3709670</wp:posOffset>
                </wp:positionH>
                <wp:positionV relativeFrom="paragraph">
                  <wp:posOffset>504825</wp:posOffset>
                </wp:positionV>
                <wp:extent cx="130175" cy="0"/>
                <wp:effectExtent l="0" t="0" r="0" b="0"/>
                <wp:wrapNone/>
                <wp:docPr id="1335" name="Shape 133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30175" cy="4763"/>
                        </a:xfrm>
                        <a:prstGeom prst="line">
                          <a:avLst/>
                        </a:prstGeom>
                        <a:solidFill>
                          <a:srgbClr val="FFFFFF"/>
                        </a:solidFill>
                        <a:ln w="13589">
                          <a:solidFill>
                            <a:srgbClr val="000000"/>
                          </a:solidFill>
                          <a:miter lim="800000"/>
                          <a:headEnd/>
                          <a:tailEnd/>
                        </a:ln>
                      </wps:spPr>
                      <wps:bodyPr/>
                    </wps:wsp>
                  </a:graphicData>
                </a:graphic>
              </wp:anchor>
            </w:drawing>
          </mc:Choice>
          <mc:Fallback>
            <w:pict>
              <v:line w14:anchorId="46A242D9" id="Shape 1335" o:spid="_x0000_s1026" style="position:absolute;z-index:-251033600;visibility:visible;mso-wrap-style:square;mso-wrap-distance-left:9pt;mso-wrap-distance-top:0;mso-wrap-distance-right:9pt;mso-wrap-distance-bottom:0;mso-position-horizontal:absolute;mso-position-horizontal-relative:text;mso-position-vertical:absolute;mso-position-vertical-relative:text" from="292.1pt,39.75pt" to="302.35pt,3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" o:allowincell="f" filled="t" strokeweight="1.07pt">
                <v:stroke joinstyle="miter"/>
                <o:lock v:ext="edit" shapetype="f"/>
              </v:line>
            </w:pict>
          </mc:Fallback>
        </mc:AlternateContent>
      </w:r>
      <w:r>
        <w:rPr>
          <w:noProof/>
          <w:sz w:val="20"/>
          <w:szCs w:val="20"/>
        </w:rPr>
        <mc:AlternateContent>
          <mc:Choice Requires="wps">
            <w:drawing>
              <wp:anchor distT="0" distB="0" distL="114300" distR="114300" simplePos="0" relativeHeight="252283904" behindDoc="1" locked="0" layoutInCell="0" allowOverlap="1" wp14:anchorId="1837C3BC" wp14:editId="2E5CBFFD">
                <wp:simplePos x="0" y="0"/>
                <wp:positionH relativeFrom="column">
                  <wp:posOffset>3909060</wp:posOffset>
                </wp:positionH>
                <wp:positionV relativeFrom="paragraph">
                  <wp:posOffset>504825</wp:posOffset>
                </wp:positionV>
                <wp:extent cx="130175" cy="0"/>
                <wp:effectExtent l="0" t="0" r="0" b="0"/>
                <wp:wrapNone/>
                <wp:docPr id="1336" name="Shape 133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30175" cy="4763"/>
                        </a:xfrm>
                        <a:prstGeom prst="line">
                          <a:avLst/>
                        </a:prstGeom>
                        <a:solidFill>
                          <a:srgbClr val="FFFFFF"/>
                        </a:solidFill>
                        <a:ln w="13589">
                          <a:solidFill>
                            <a:srgbClr val="000000"/>
                          </a:solidFill>
                          <a:miter lim="800000"/>
                          <a:headEnd/>
                          <a:tailEnd/>
                        </a:ln>
                      </wps:spPr>
                      <wps:bodyPr/>
                    </wps:wsp>
                  </a:graphicData>
                </a:graphic>
              </wp:anchor>
            </w:drawing>
          </mc:Choice>
          <mc:Fallback>
            <w:pict>
              <v:line w14:anchorId="71CCBA6A" id="Shape 1336" o:spid="_x0000_s1026" style="position:absolute;z-index:-251032576;visibility:visible;mso-wrap-style:square;mso-wrap-distance-left:9pt;mso-wrap-distance-top:0;mso-wrap-distance-right:9pt;mso-wrap-distance-bottom:0;mso-position-horizontal:absolute;mso-position-horizontal-relative:text;mso-position-vertical:absolute;mso-position-vertical-relative:text" from="307.8pt,39.75pt" to="318.05pt,3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" o:allowincell="f" filled="t" strokeweight="1.07pt">
                <v:stroke joinstyle="miter"/>
                <o:lock v:ext="edit" shapetype="f"/>
              </v:line>
            </w:pict>
          </mc:Fallback>
        </mc:AlternateContent>
      </w:r>
      <w:r>
        <w:rPr>
          <w:noProof/>
          <w:sz w:val="20"/>
          <w:szCs w:val="20"/>
        </w:rPr>
        <mc:AlternateContent>
          <mc:Choice Requires="wps">
            <w:drawing>
              <wp:anchor distT="0" distB="0" distL="114300" distR="114300" simplePos="0" relativeHeight="252284928" behindDoc="1" locked="0" layoutInCell="0" allowOverlap="1" wp14:anchorId="373E2BB2" wp14:editId="671F1CE2">
                <wp:simplePos x="0" y="0"/>
                <wp:positionH relativeFrom="column">
                  <wp:posOffset>4109085</wp:posOffset>
                </wp:positionH>
                <wp:positionV relativeFrom="paragraph">
                  <wp:posOffset>504825</wp:posOffset>
                </wp:positionV>
                <wp:extent cx="130175" cy="0"/>
                <wp:effectExtent l="0" t="0" r="0" b="0"/>
                <wp:wrapNone/>
                <wp:docPr id="1337" name="Shape 133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30175" cy="4763"/>
                        </a:xfrm>
                        <a:prstGeom prst="line">
                          <a:avLst/>
                        </a:prstGeom>
                        <a:solidFill>
                          <a:srgbClr val="FFFFFF"/>
                        </a:solidFill>
                        <a:ln w="13589">
                          <a:solidFill>
                            <a:srgbClr val="000000"/>
                          </a:solidFill>
                          <a:miter lim="800000"/>
                          <a:headEnd/>
                          <a:tailEnd/>
                        </a:ln>
                      </wps:spPr>
                      <wps:bodyPr/>
                    </wps:wsp>
                  </a:graphicData>
                </a:graphic>
              </wp:anchor>
            </w:drawing>
          </mc:Choice>
          <mc:Fallback>
            <w:pict>
              <v:line w14:anchorId="1ACCC167" id="Shape 1337" o:spid="_x0000_s1026" style="position:absolute;z-index:-251031552;visibility:visible;mso-wrap-style:square;mso-wrap-distance-left:9pt;mso-wrap-distance-top:0;mso-wrap-distance-right:9pt;mso-wrap-distance-bottom:0;mso-position-horizontal:absolute;mso-position-horizontal-relative:text;mso-position-vertical:absolute;mso-position-vertical-relative:text" from="323.55pt,39.75pt" to="333.8pt,3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" o:allowincell="f" filled="t" strokeweight="1.07pt">
                <v:stroke joinstyle="miter"/>
                <o:lock v:ext="edit" shapetype="f"/>
              </v:line>
            </w:pict>
          </mc:Fallback>
        </mc:AlternateContent>
      </w:r>
      <w:r>
        <w:rPr>
          <w:noProof/>
          <w:sz w:val="20"/>
          <w:szCs w:val="20"/>
        </w:rPr>
        <mc:AlternateContent>
          <mc:Choice Requires="wps">
            <w:drawing>
              <wp:anchor distT="0" distB="0" distL="114300" distR="114300" simplePos="0" relativeHeight="252285952" behindDoc="1" locked="0" layoutInCell="0" allowOverlap="1" wp14:anchorId="2FA40669" wp14:editId="4296AABC">
                <wp:simplePos x="0" y="0"/>
                <wp:positionH relativeFrom="column">
                  <wp:posOffset>4308475</wp:posOffset>
                </wp:positionH>
                <wp:positionV relativeFrom="paragraph">
                  <wp:posOffset>504825</wp:posOffset>
                </wp:positionV>
                <wp:extent cx="130175" cy="0"/>
                <wp:effectExtent l="0" t="0" r="0" b="0"/>
                <wp:wrapNone/>
                <wp:docPr id="1338" name="Shape 133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30175" cy="4763"/>
                        </a:xfrm>
                        <a:prstGeom prst="line">
                          <a:avLst/>
                        </a:prstGeom>
                        <a:solidFill>
                          <a:srgbClr val="FFFFFF"/>
                        </a:solidFill>
                        <a:ln w="13589">
                          <a:solidFill>
                            <a:srgbClr val="000000"/>
                          </a:solidFill>
                          <a:miter lim="800000"/>
                          <a:headEnd/>
                          <a:tailEnd/>
                        </a:ln>
                      </wps:spPr>
                      <wps:bodyPr/>
                    </wps:wsp>
                  </a:graphicData>
                </a:graphic>
              </wp:anchor>
            </w:drawing>
          </mc:Choice>
          <mc:Fallback>
            <w:pict>
              <v:line w14:anchorId="4832F222" id="Shape 1338" o:spid="_x0000_s1026" style="position:absolute;z-index:-251030528;visibility:visible;mso-wrap-style:square;mso-wrap-distance-left:9pt;mso-wrap-distance-top:0;mso-wrap-distance-right:9pt;mso-wrap-distance-bottom:0;mso-position-horizontal:absolute;mso-position-horizontal-relative:text;mso-position-vertical:absolute;mso-position-vertical-relative:text" from="339.25pt,39.75pt" to="349.5pt,3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" o:allowincell="f" filled="t" strokeweight="1.07pt">
                <v:stroke joinstyle="miter"/>
                <o:lock v:ext="edit" shapetype="f"/>
              </v:line>
            </w:pict>
          </mc:Fallback>
        </mc:AlternateContent>
      </w:r>
      <w:r>
        <w:rPr>
          <w:noProof/>
          <w:sz w:val="20"/>
          <w:szCs w:val="20"/>
        </w:rPr>
        <mc:AlternateContent>
          <mc:Choice Requires="wps">
            <w:drawing>
              <wp:anchor distT="0" distB="0" distL="114300" distR="114300" simplePos="0" relativeHeight="252286976" behindDoc="1" locked="0" layoutInCell="0" allowOverlap="1" wp14:anchorId="2920B7CE" wp14:editId="67381494">
                <wp:simplePos x="0" y="0"/>
                <wp:positionH relativeFrom="column">
                  <wp:posOffset>4508500</wp:posOffset>
                </wp:positionH>
                <wp:positionV relativeFrom="paragraph">
                  <wp:posOffset>504825</wp:posOffset>
                </wp:positionV>
                <wp:extent cx="130175" cy="0"/>
                <wp:effectExtent l="0" t="0" r="0" b="0"/>
                <wp:wrapNone/>
                <wp:docPr id="1339" name="Shape 133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30175" cy="4763"/>
                        </a:xfrm>
                        <a:prstGeom prst="line">
                          <a:avLst/>
                        </a:prstGeom>
                        <a:solidFill>
                          <a:srgbClr val="FFFFFF"/>
                        </a:solidFill>
                        <a:ln w="13589">
                          <a:solidFill>
                            <a:srgbClr val="000000"/>
                          </a:solidFill>
                          <a:miter lim="800000"/>
                          <a:headEnd/>
                          <a:tailEnd/>
                        </a:ln>
                      </wps:spPr>
                      <wps:bodyPr/>
                    </wps:wsp>
                  </a:graphicData>
                </a:graphic>
              </wp:anchor>
            </w:drawing>
          </mc:Choice>
          <mc:Fallback>
            <w:pict>
              <v:line w14:anchorId="48BDE691" id="Shape 1339" o:spid="_x0000_s1026" style="position:absolute;z-index:-251029504;visibility:visible;mso-wrap-style:square;mso-wrap-distance-left:9pt;mso-wrap-distance-top:0;mso-wrap-distance-right:9pt;mso-wrap-distance-bottom:0;mso-position-horizontal:absolute;mso-position-horizontal-relative:text;mso-position-vertical:absolute;mso-position-vertical-relative:text" from="355pt,39.75pt" to="365.25pt,3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" o:allowincell="f" filled="t" strokeweight="1.07pt">
                <v:stroke joinstyle="miter"/>
                <o:lock v:ext="edit" shapetype="f"/>
              </v:line>
            </w:pict>
          </mc:Fallback>
        </mc:AlternateContent>
      </w:r>
      <w:r>
        <w:rPr>
          <w:noProof/>
          <w:sz w:val="20"/>
          <w:szCs w:val="20"/>
        </w:rPr>
        <mc:AlternateContent>
          <mc:Choice Requires="wps">
            <w:drawing>
              <wp:anchor distT="0" distB="0" distL="114300" distR="114300" simplePos="0" relativeHeight="252288000" behindDoc="1" locked="0" layoutInCell="0" allowOverlap="1" wp14:anchorId="6D7A5B30" wp14:editId="0A093016">
                <wp:simplePos x="0" y="0"/>
                <wp:positionH relativeFrom="column">
                  <wp:posOffset>4707890</wp:posOffset>
                </wp:positionH>
                <wp:positionV relativeFrom="paragraph">
                  <wp:posOffset>504825</wp:posOffset>
                </wp:positionV>
                <wp:extent cx="130175" cy="0"/>
                <wp:effectExtent l="0" t="0" r="0" b="0"/>
                <wp:wrapNone/>
                <wp:docPr id="1340" name="Shape 134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30175" cy="4763"/>
                        </a:xfrm>
                        <a:prstGeom prst="line">
                          <a:avLst/>
                        </a:prstGeom>
                        <a:solidFill>
                          <a:srgbClr val="FFFFFF"/>
                        </a:solidFill>
                        <a:ln w="13589">
                          <a:solidFill>
                            <a:srgbClr val="000000"/>
                          </a:solidFill>
                          <a:miter lim="800000"/>
                          <a:headEnd/>
                          <a:tailEnd/>
                        </a:ln>
                      </wps:spPr>
                      <wps:bodyPr/>
                    </wps:wsp>
                  </a:graphicData>
                </a:graphic>
              </wp:anchor>
            </w:drawing>
          </mc:Choice>
          <mc:Fallback>
            <w:pict>
              <v:line w14:anchorId="186EFEFD" id="Shape 1340" o:spid="_x0000_s1026" style="position:absolute;z-index:-251028480;visibility:visible;mso-wrap-style:square;mso-wrap-distance-left:9pt;mso-wrap-distance-top:0;mso-wrap-distance-right:9pt;mso-wrap-distance-bottom:0;mso-position-horizontal:absolute;mso-position-horizontal-relative:text;mso-position-vertical:absolute;mso-position-vertical-relative:text" from="370.7pt,39.75pt" to="380.95pt,3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" o:allowincell="f" filled="t" strokeweight="1.07pt">
                <v:stroke joinstyle="miter"/>
                <o:lock v:ext="edit" shapetype="f"/>
              </v:line>
            </w:pict>
          </mc:Fallback>
        </mc:AlternateContent>
      </w:r>
      <w:r>
        <w:rPr>
          <w:noProof/>
          <w:sz w:val="20"/>
          <w:szCs w:val="20"/>
        </w:rPr>
        <mc:AlternateContent>
          <mc:Choice Requires="wps">
            <w:drawing>
              <wp:anchor distT="0" distB="0" distL="114300" distR="114300" simplePos="0" relativeHeight="252289024" behindDoc="1" locked="0" layoutInCell="0" allowOverlap="1" wp14:anchorId="1D8661FC" wp14:editId="4769B78B">
                <wp:simplePos x="0" y="0"/>
                <wp:positionH relativeFrom="column">
                  <wp:posOffset>4907915</wp:posOffset>
                </wp:positionH>
                <wp:positionV relativeFrom="paragraph">
                  <wp:posOffset>504825</wp:posOffset>
                </wp:positionV>
                <wp:extent cx="129540" cy="0"/>
                <wp:effectExtent l="0" t="0" r="0" b="0"/>
                <wp:wrapNone/>
                <wp:docPr id="1341" name="Shape 134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29540" cy="4763"/>
                        </a:xfrm>
                        <a:prstGeom prst="line">
                          <a:avLst/>
                        </a:prstGeom>
                        <a:solidFill>
                          <a:srgbClr val="FFFFFF"/>
                        </a:solidFill>
                        <a:ln w="13589">
                          <a:solidFill>
                            <a:srgbClr val="000000"/>
                          </a:solidFill>
                          <a:miter lim="800000"/>
                          <a:headEnd/>
                          <a:tailEnd/>
                        </a:ln>
                      </wps:spPr>
                      <wps:bodyPr/>
                    </wps:wsp>
                  </a:graphicData>
                </a:graphic>
              </wp:anchor>
            </w:drawing>
          </mc:Choice>
          <mc:Fallback>
            <w:pict>
              <v:line w14:anchorId="066CF2CC" id="Shape 1341" o:spid="_x0000_s1026" style="position:absolute;z-index:-251027456;visibility:visible;mso-wrap-style:square;mso-wrap-distance-left:9pt;mso-wrap-distance-top:0;mso-wrap-distance-right:9pt;mso-wrap-distance-bottom:0;mso-position-horizontal:absolute;mso-position-horizontal-relative:text;mso-position-vertical:absolute;mso-position-vertical-relative:text" from="386.45pt,39.75pt" to="396.65pt,3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" o:allowincell="f" filled="t" strokeweight="1.07pt">
                <v:stroke joinstyle="miter"/>
                <o:lock v:ext="edit" shapetype="f"/>
              </v:line>
            </w:pict>
          </mc:Fallback>
        </mc:AlternateContent>
      </w:r>
      <w:r>
        <w:rPr>
          <w:noProof/>
          <w:sz w:val="20"/>
          <w:szCs w:val="20"/>
        </w:rPr>
        <mc:AlternateContent>
          <mc:Choice Requires="wps">
            <w:drawing>
              <wp:anchor distT="0" distB="0" distL="114300" distR="114300" simplePos="0" relativeHeight="252290048" behindDoc="1" locked="0" layoutInCell="0" allowOverlap="1" wp14:anchorId="3DB335C6" wp14:editId="1F22C473">
                <wp:simplePos x="0" y="0"/>
                <wp:positionH relativeFrom="column">
                  <wp:posOffset>5107305</wp:posOffset>
                </wp:positionH>
                <wp:positionV relativeFrom="paragraph">
                  <wp:posOffset>504825</wp:posOffset>
                </wp:positionV>
                <wp:extent cx="130175" cy="0"/>
                <wp:effectExtent l="0" t="0" r="0" b="0"/>
                <wp:wrapNone/>
                <wp:docPr id="1342" name="Shape 134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30175" cy="4763"/>
                        </a:xfrm>
                        <a:prstGeom prst="line">
                          <a:avLst/>
                        </a:prstGeom>
                        <a:solidFill>
                          <a:srgbClr val="FFFFFF"/>
                        </a:solidFill>
                        <a:ln w="13589">
                          <a:solidFill>
                            <a:srgbClr val="000000"/>
                          </a:solidFill>
                          <a:miter lim="800000"/>
                          <a:headEnd/>
                          <a:tailEnd/>
                        </a:ln>
                      </wps:spPr>
                      <wps:bodyPr/>
                    </wps:wsp>
                  </a:graphicData>
                </a:graphic>
              </wp:anchor>
            </w:drawing>
          </mc:Choice>
          <mc:Fallback>
            <w:pict>
              <v:line w14:anchorId="0CADC493" id="Shape 1342" o:spid="_x0000_s1026" style="position:absolute;z-index:-251026432;visibility:visible;mso-wrap-style:square;mso-wrap-distance-left:9pt;mso-wrap-distance-top:0;mso-wrap-distance-right:9pt;mso-wrap-distance-bottom:0;mso-position-horizontal:absolute;mso-position-horizontal-relative:text;mso-position-vertical:absolute;mso-position-vertical-relative:text" from="402.15pt,39.75pt" to="412.4pt,3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" o:allowincell="f" filled="t" strokeweight="1.07pt">
                <v:stroke joinstyle="miter"/>
                <o:lock v:ext="edit" shapetype="f"/>
              </v:line>
            </w:pict>
          </mc:Fallback>
        </mc:AlternateContent>
      </w:r>
      <w:r>
        <w:rPr>
          <w:noProof/>
          <w:sz w:val="20"/>
          <w:szCs w:val="20"/>
        </w:rPr>
        <mc:AlternateContent>
          <mc:Choice Requires="wps">
            <w:drawing>
              <wp:anchor distT="0" distB="0" distL="114300" distR="114300" simplePos="0" relativeHeight="252291072" behindDoc="1" locked="0" layoutInCell="0" allowOverlap="1" wp14:anchorId="13D72940" wp14:editId="40563BF0">
                <wp:simplePos x="0" y="0"/>
                <wp:positionH relativeFrom="column">
                  <wp:posOffset>5306695</wp:posOffset>
                </wp:positionH>
                <wp:positionV relativeFrom="paragraph">
                  <wp:posOffset>504825</wp:posOffset>
                </wp:positionV>
                <wp:extent cx="130175" cy="0"/>
                <wp:effectExtent l="0" t="0" r="0" b="0"/>
                <wp:wrapNone/>
                <wp:docPr id="1343" name="Shape 134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30175" cy="4763"/>
                        </a:xfrm>
                        <a:prstGeom prst="line">
                          <a:avLst/>
                        </a:prstGeom>
                        <a:solidFill>
                          <a:srgbClr val="FFFFFF"/>
                        </a:solidFill>
                        <a:ln w="13589">
                          <a:solidFill>
                            <a:srgbClr val="000000"/>
                          </a:solidFill>
                          <a:miter lim="800000"/>
                          <a:headEnd/>
                          <a:tailEnd/>
                        </a:ln>
                      </wps:spPr>
                      <wps:bodyPr/>
                    </wps:wsp>
                  </a:graphicData>
                </a:graphic>
              </wp:anchor>
            </w:drawing>
          </mc:Choice>
          <mc:Fallback>
            <w:pict>
              <v:line w14:anchorId="0909D9DD" id="Shape 1343" o:spid="_x0000_s1026" style="position:absolute;z-index:-251025408;visibility:visible;mso-wrap-style:square;mso-wrap-distance-left:9pt;mso-wrap-distance-top:0;mso-wrap-distance-right:9pt;mso-wrap-distance-bottom:0;mso-position-horizontal:absolute;mso-position-horizontal-relative:text;mso-position-vertical:absolute;mso-position-vertical-relative:text" from="417.85pt,39.75pt" to="428.1pt,3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" o:allowincell="f" filled="t" strokeweight="1.07pt">
                <v:stroke joinstyle="miter"/>
                <o:lock v:ext="edit" shapetype="f"/>
              </v:line>
            </w:pict>
          </mc:Fallback>
        </mc:AlternateContent>
      </w:r>
      <w:r>
        <w:rPr>
          <w:noProof/>
          <w:sz w:val="20"/>
          <w:szCs w:val="20"/>
        </w:rPr>
        <mc:AlternateContent>
          <mc:Choice Requires="wps">
            <w:drawing>
              <wp:anchor distT="0" distB="0" distL="114300" distR="114300" simplePos="0" relativeHeight="252292096" behindDoc="1" locked="0" layoutInCell="0" allowOverlap="1" wp14:anchorId="47464F29" wp14:editId="6F57C417">
                <wp:simplePos x="0" y="0"/>
                <wp:positionH relativeFrom="column">
                  <wp:posOffset>5506720</wp:posOffset>
                </wp:positionH>
                <wp:positionV relativeFrom="paragraph">
                  <wp:posOffset>504825</wp:posOffset>
                </wp:positionV>
                <wp:extent cx="130175" cy="0"/>
                <wp:effectExtent l="0" t="0" r="0" b="0"/>
                <wp:wrapNone/>
                <wp:docPr id="1344" name="Shape 134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30175" cy="4763"/>
                        </a:xfrm>
                        <a:prstGeom prst="line">
                          <a:avLst/>
                        </a:prstGeom>
                        <a:solidFill>
                          <a:srgbClr val="FFFFFF"/>
                        </a:solidFill>
                        <a:ln w="13589">
                          <a:solidFill>
                            <a:srgbClr val="000000"/>
                          </a:solidFill>
                          <a:miter lim="800000"/>
                          <a:headEnd/>
                          <a:tailEnd/>
                        </a:ln>
                      </wps:spPr>
                      <wps:bodyPr/>
                    </wps:wsp>
                  </a:graphicData>
                </a:graphic>
              </wp:anchor>
            </w:drawing>
          </mc:Choice>
          <mc:Fallback>
            <w:pict>
              <v:line w14:anchorId="281468A7" id="Shape 1344" o:spid="_x0000_s1026" style="position:absolute;z-index:-251024384;visibility:visible;mso-wrap-style:square;mso-wrap-distance-left:9pt;mso-wrap-distance-top:0;mso-wrap-distance-right:9pt;mso-wrap-distance-bottom:0;mso-position-horizontal:absolute;mso-position-horizontal-relative:text;mso-position-vertical:absolute;mso-position-vertical-relative:text" from="433.6pt,39.75pt" to="443.85pt,3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" o:allowincell="f" filled="t" strokeweight="1.07pt">
                <v:stroke joinstyle="miter"/>
                <o:lock v:ext="edit" shapetype="f"/>
              </v:line>
            </w:pict>
          </mc:Fallback>
        </mc:AlternateContent>
      </w:r>
    </w:p>
    <w:p w14:paraId="48A562AC" w14:textId="77777777" w:rsidR="004B413C" w:rsidRDefault="004B413C">
      <w:pPr>
        <w:spacing w:line="200" w:lineRule="exact"/>
        <w:rPr>
          <w:sz w:val="20"/>
          <w:szCs w:val="20"/>
        </w:rPr>
      </w:pPr>
    </w:p>
    <w:p w14:paraId="0BC72DAA" w14:textId="77777777" w:rsidR="004B413C" w:rsidRDefault="004B413C">
      <w:pPr>
        <w:sectPr w:rsidR="004B413C">
          <w:type w:val="continuous"/>
          <w:pgSz w:w="15840" w:h="12240" w:orient="landscape"/>
          <w:pgMar w:top="1440" w:right="1440" w:bottom="1440" w:left="950" w:header="0" w:footer="0" w:gutter="0"/>
          <w:cols w:num="2" w:space="720" w:equalWidth="0">
            <w:col w:w="2570" w:space="60"/>
            <w:col w:w="10820"/>
          </w:cols>
        </w:sectPr>
      </w:pPr>
    </w:p>
    <w:p w14:paraId="732F89AD" w14:textId="77777777" w:rsidR="004B413C" w:rsidRDefault="004B413C">
      <w:pPr>
        <w:spacing w:line="200" w:lineRule="exact"/>
        <w:rPr>
          <w:sz w:val="20"/>
          <w:szCs w:val="20"/>
        </w:rPr>
      </w:pPr>
    </w:p>
    <w:p w14:paraId="01C1B786" w14:textId="77777777" w:rsidR="004B413C" w:rsidRDefault="004B413C">
      <w:pPr>
        <w:spacing w:line="200" w:lineRule="exact"/>
        <w:rPr>
          <w:sz w:val="20"/>
          <w:szCs w:val="20"/>
        </w:rPr>
      </w:pPr>
    </w:p>
    <w:p w14:paraId="7FAA44F3" w14:textId="77777777" w:rsidR="004B413C" w:rsidRDefault="004B413C">
      <w:pPr>
        <w:spacing w:line="203" w:lineRule="exact"/>
        <w:rPr>
          <w:sz w:val="20"/>
          <w:szCs w:val="20"/>
        </w:rPr>
      </w:pPr>
    </w:p>
    <w:p w14:paraId="4224241A" w14:textId="77777777" w:rsidR="004B413C" w:rsidRDefault="00EC2FEA">
      <w:pPr>
        <w:ind w:left="6770"/>
        <w:rPr>
          <w:sz w:val="20"/>
          <w:szCs w:val="20"/>
        </w:rPr>
      </w:pPr>
      <w:r>
        <w:rPr>
          <w:rFonts w:ascii="Arial" w:eastAsia="Arial" w:hAnsi="Arial" w:cs="Arial"/>
        </w:rPr>
        <w:t>Abundance</w:t>
      </w:r>
    </w:p>
    <w:p w14:paraId="7F89D3BB" w14:textId="77777777" w:rsidR="004B413C" w:rsidRDefault="004B413C">
      <w:pPr>
        <w:spacing w:line="324" w:lineRule="exact"/>
        <w:rPr>
          <w:sz w:val="20"/>
          <w:szCs w:val="20"/>
        </w:rPr>
      </w:pPr>
    </w:p>
    <w:p w14:paraId="658CA86A" w14:textId="77777777" w:rsidR="004B413C" w:rsidRDefault="00EC2FEA">
      <w:pPr>
        <w:ind w:left="2530"/>
        <w:rPr>
          <w:sz w:val="20"/>
          <w:szCs w:val="20"/>
        </w:rPr>
      </w:pPr>
      <w:r>
        <w:rPr>
          <w:rFonts w:ascii="Arial" w:eastAsia="Arial" w:hAnsi="Arial" w:cs="Arial"/>
          <w:sz w:val="19"/>
          <w:szCs w:val="19"/>
        </w:rPr>
        <w:t>Figure 70: Cover abundances for each aquatic macroinvertebrate familiy at Lake Melaleuca Park 173.</w:t>
      </w:r>
    </w:p>
    <w:p w14:paraId="6025D188" w14:textId="77777777" w:rsidR="004B413C" w:rsidRDefault="004B413C">
      <w:pPr>
        <w:sectPr w:rsidR="004B413C">
          <w:type w:val="continuous"/>
          <w:pgSz w:w="15840" w:h="12240" w:orient="landscape"/>
          <w:pgMar w:top="1440" w:right="1440" w:bottom="1440" w:left="950" w:header="0" w:footer="0" w:gutter="0"/>
          <w:cols w:space="720" w:equalWidth="0">
            <w:col w:w="13450"/>
          </w:cols>
        </w:sectPr>
      </w:pPr>
    </w:p>
    <w:p w14:paraId="25E4453F" w14:textId="77777777" w:rsidR="004B413C" w:rsidRDefault="00EC2FEA">
      <w:pPr>
        <w:spacing w:line="275" w:lineRule="auto"/>
        <w:ind w:left="1800" w:right="1800" w:hanging="6"/>
        <w:jc w:val="both"/>
        <w:rPr>
          <w:sz w:val="20"/>
          <w:szCs w:val="20"/>
        </w:rPr>
      </w:pPr>
      <w:bookmarkStart w:id="148" w:name="page111"/>
      <w:bookmarkEnd w:id="148"/>
      <w:r>
        <w:rPr>
          <w:rFonts w:ascii="Arial" w:eastAsia="Arial" w:hAnsi="Arial" w:cs="Arial"/>
          <w:sz w:val="20"/>
          <w:szCs w:val="20"/>
        </w:rPr>
        <w:lastRenderedPageBreak/>
        <w:t>Table 24: Ecological consequences of revised thresholds in terms of compliance of stated site management objectives at the Melaleuca Park 172 wetland.</w:t>
      </w:r>
    </w:p>
    <w:p w14:paraId="41413882" w14:textId="77777777" w:rsidR="004B413C" w:rsidRDefault="004B413C">
      <w:pPr>
        <w:spacing w:line="116" w:lineRule="exact"/>
        <w:rPr>
          <w:sz w:val="20"/>
          <w:szCs w:val="20"/>
        </w:rPr>
      </w:pPr>
    </w:p>
    <w:tbl>
      <w:tblPr>
        <w:tblW w:w="0" w:type="auto"/>
        <w:tblInd w:w="160" w:type="dxa"/>
        <w:tblLayout w:type="fixed"/>
        <w:tblCellMar>
          <w:left w:w="0" w:type="dxa"/>
          <w:right w:w="0" w:type="dxa"/>
        </w:tblCellMar>
        <w:tblLook w:val="04A0" w:firstRow="1" w:lastRow="0" w:firstColumn="1" w:lastColumn="0" w:noHBand="0" w:noVBand="1"/>
      </w:tblPr>
      <w:tblGrid>
        <w:gridCol w:w="20"/>
        <w:gridCol w:w="6580"/>
        <w:gridCol w:w="2420"/>
      </w:tblGrid>
      <w:tr w:rsidR="004B413C" w14:paraId="4B8F8011" w14:textId="77777777">
        <w:trPr>
          <w:trHeight w:val="239"/>
        </w:trPr>
        <w:tc>
          <w:tcPr>
            <w:tcW w:w="20" w:type="dxa"/>
            <w:vAlign w:val="bottom"/>
          </w:tcPr>
          <w:p w14:paraId="7E21BD06" w14:textId="77777777" w:rsidR="004B413C" w:rsidRDefault="004B413C">
            <w:pPr>
              <w:rPr>
                <w:sz w:val="20"/>
                <w:szCs w:val="20"/>
              </w:rPr>
            </w:pPr>
          </w:p>
        </w:tc>
        <w:tc>
          <w:tcPr>
            <w:tcW w:w="6580" w:type="dxa"/>
            <w:tcBorders>
              <w:top w:val="single" w:sz="8" w:space="0" w:color="auto"/>
            </w:tcBorders>
            <w:vAlign w:val="bottom"/>
          </w:tcPr>
          <w:p w14:paraId="6F5D7B4C" w14:textId="77777777" w:rsidR="004B413C" w:rsidRDefault="00EC2FEA">
            <w:pPr>
              <w:ind w:left="3620"/>
              <w:rPr>
                <w:sz w:val="20"/>
                <w:szCs w:val="20"/>
              </w:rPr>
            </w:pPr>
            <w:r>
              <w:rPr>
                <w:rFonts w:ascii="Arial" w:eastAsia="Arial" w:hAnsi="Arial" w:cs="Arial"/>
                <w:sz w:val="20"/>
                <w:szCs w:val="20"/>
              </w:rPr>
              <w:t>Likely eﬀect of 2030 revised</w:t>
            </w:r>
          </w:p>
        </w:tc>
        <w:tc>
          <w:tcPr>
            <w:tcW w:w="2420" w:type="dxa"/>
            <w:tcBorders>
              <w:top w:val="single" w:sz="8" w:space="0" w:color="auto"/>
            </w:tcBorders>
            <w:vAlign w:val="bottom"/>
          </w:tcPr>
          <w:p w14:paraId="70501701" w14:textId="77777777" w:rsidR="004B413C" w:rsidRDefault="004B413C">
            <w:pPr>
              <w:rPr>
                <w:sz w:val="20"/>
                <w:szCs w:val="20"/>
              </w:rPr>
            </w:pPr>
          </w:p>
        </w:tc>
      </w:tr>
      <w:tr w:rsidR="004B413C" w14:paraId="1EF9E9FA" w14:textId="77777777">
        <w:trPr>
          <w:trHeight w:val="281"/>
        </w:trPr>
        <w:tc>
          <w:tcPr>
            <w:tcW w:w="20" w:type="dxa"/>
            <w:vAlign w:val="bottom"/>
          </w:tcPr>
          <w:p w14:paraId="5B30EC02" w14:textId="77777777" w:rsidR="004B413C" w:rsidRDefault="004B413C">
            <w:pPr>
              <w:rPr>
                <w:sz w:val="24"/>
                <w:szCs w:val="24"/>
              </w:rPr>
            </w:pPr>
          </w:p>
        </w:tc>
        <w:tc>
          <w:tcPr>
            <w:tcW w:w="6580" w:type="dxa"/>
            <w:vAlign w:val="bottom"/>
          </w:tcPr>
          <w:p w14:paraId="7EDAEEC6" w14:textId="77777777" w:rsidR="004B413C" w:rsidRDefault="00EC2FEA">
            <w:pPr>
              <w:ind w:left="3620"/>
              <w:rPr>
                <w:sz w:val="20"/>
                <w:szCs w:val="20"/>
              </w:rPr>
            </w:pPr>
            <w:r>
              <w:rPr>
                <w:rFonts w:ascii="Arial" w:eastAsia="Arial" w:hAnsi="Arial" w:cs="Arial"/>
                <w:sz w:val="20"/>
                <w:szCs w:val="20"/>
              </w:rPr>
              <w:t>thresholds</w:t>
            </w:r>
          </w:p>
        </w:tc>
        <w:tc>
          <w:tcPr>
            <w:tcW w:w="2420" w:type="dxa"/>
            <w:vAlign w:val="bottom"/>
          </w:tcPr>
          <w:p w14:paraId="30073145" w14:textId="77777777" w:rsidR="004B413C" w:rsidRDefault="00EC2FEA">
            <w:pPr>
              <w:ind w:left="260"/>
              <w:jc w:val="center"/>
              <w:rPr>
                <w:sz w:val="20"/>
                <w:szCs w:val="20"/>
              </w:rPr>
            </w:pPr>
            <w:r>
              <w:rPr>
                <w:rFonts w:ascii="Arial" w:eastAsia="Arial" w:hAnsi="Arial" w:cs="Arial"/>
                <w:w w:val="98"/>
                <w:sz w:val="20"/>
                <w:szCs w:val="20"/>
              </w:rPr>
              <w:t>Future Compliance</w:t>
            </w:r>
          </w:p>
        </w:tc>
      </w:tr>
      <w:tr w:rsidR="004B413C" w14:paraId="78591B44" w14:textId="77777777">
        <w:trPr>
          <w:trHeight w:val="50"/>
        </w:trPr>
        <w:tc>
          <w:tcPr>
            <w:tcW w:w="6600" w:type="dxa"/>
            <w:gridSpan w:val="2"/>
            <w:vAlign w:val="bottom"/>
          </w:tcPr>
          <w:p w14:paraId="7491E15A" w14:textId="77777777" w:rsidR="004B413C" w:rsidRDefault="004B413C">
            <w:pPr>
              <w:rPr>
                <w:sz w:val="4"/>
                <w:szCs w:val="4"/>
              </w:rPr>
            </w:pPr>
          </w:p>
        </w:tc>
        <w:tc>
          <w:tcPr>
            <w:tcW w:w="2420" w:type="dxa"/>
            <w:vAlign w:val="bottom"/>
          </w:tcPr>
          <w:p w14:paraId="1B7F291E" w14:textId="77777777" w:rsidR="004B413C" w:rsidRDefault="004B413C">
            <w:pPr>
              <w:rPr>
                <w:sz w:val="4"/>
                <w:szCs w:val="4"/>
              </w:rPr>
            </w:pPr>
          </w:p>
        </w:tc>
      </w:tr>
      <w:tr w:rsidR="004B413C" w14:paraId="0AB0970C" w14:textId="77777777">
        <w:trPr>
          <w:trHeight w:val="228"/>
        </w:trPr>
        <w:tc>
          <w:tcPr>
            <w:tcW w:w="20" w:type="dxa"/>
            <w:vAlign w:val="bottom"/>
          </w:tcPr>
          <w:p w14:paraId="0D7808D3" w14:textId="77777777" w:rsidR="004B413C" w:rsidRDefault="004B413C">
            <w:pPr>
              <w:rPr>
                <w:sz w:val="19"/>
                <w:szCs w:val="19"/>
              </w:rPr>
            </w:pPr>
          </w:p>
        </w:tc>
        <w:tc>
          <w:tcPr>
            <w:tcW w:w="6580" w:type="dxa"/>
            <w:tcBorders>
              <w:top w:val="single" w:sz="8" w:space="0" w:color="auto"/>
            </w:tcBorders>
            <w:vAlign w:val="bottom"/>
          </w:tcPr>
          <w:p w14:paraId="50F749B6" w14:textId="77777777" w:rsidR="004B413C" w:rsidRDefault="00EC2FEA">
            <w:pPr>
              <w:spacing w:line="228" w:lineRule="exact"/>
              <w:rPr>
                <w:sz w:val="20"/>
                <w:szCs w:val="20"/>
              </w:rPr>
            </w:pPr>
            <w:r>
              <w:rPr>
                <w:rFonts w:ascii="Arial" w:eastAsia="Arial" w:hAnsi="Arial" w:cs="Arial"/>
                <w:b/>
                <w:bCs/>
                <w:sz w:val="20"/>
                <w:szCs w:val="20"/>
              </w:rPr>
              <w:t>Site values</w:t>
            </w:r>
          </w:p>
        </w:tc>
        <w:tc>
          <w:tcPr>
            <w:tcW w:w="2420" w:type="dxa"/>
            <w:tcBorders>
              <w:top w:val="single" w:sz="8" w:space="0" w:color="auto"/>
            </w:tcBorders>
            <w:vAlign w:val="bottom"/>
          </w:tcPr>
          <w:p w14:paraId="39D3BAC3" w14:textId="77777777" w:rsidR="004B413C" w:rsidRDefault="004B413C">
            <w:pPr>
              <w:rPr>
                <w:sz w:val="19"/>
                <w:szCs w:val="19"/>
              </w:rPr>
            </w:pPr>
          </w:p>
        </w:tc>
      </w:tr>
      <w:tr w:rsidR="004B413C" w14:paraId="17715E19" w14:textId="77777777">
        <w:trPr>
          <w:trHeight w:val="239"/>
        </w:trPr>
        <w:tc>
          <w:tcPr>
            <w:tcW w:w="6600" w:type="dxa"/>
            <w:gridSpan w:val="2"/>
            <w:vAlign w:val="bottom"/>
          </w:tcPr>
          <w:p w14:paraId="339F506C" w14:textId="77777777" w:rsidR="004B413C" w:rsidRDefault="00EC2FEA">
            <w:pPr>
              <w:rPr>
                <w:sz w:val="20"/>
                <w:szCs w:val="20"/>
              </w:rPr>
            </w:pPr>
            <w:r>
              <w:rPr>
                <w:rFonts w:ascii="Arial" w:eastAsia="Arial" w:hAnsi="Arial" w:cs="Arial"/>
                <w:sz w:val="20"/>
                <w:szCs w:val="20"/>
              </w:rPr>
              <w:t>* Unique hydrology</w:t>
            </w:r>
          </w:p>
        </w:tc>
        <w:tc>
          <w:tcPr>
            <w:tcW w:w="2420" w:type="dxa"/>
            <w:vAlign w:val="bottom"/>
          </w:tcPr>
          <w:p w14:paraId="01DD0765" w14:textId="77777777" w:rsidR="004B413C" w:rsidRDefault="004B413C">
            <w:pPr>
              <w:rPr>
                <w:sz w:val="20"/>
                <w:szCs w:val="20"/>
              </w:rPr>
            </w:pPr>
          </w:p>
        </w:tc>
      </w:tr>
      <w:tr w:rsidR="004B413C" w14:paraId="75F8597F" w14:textId="77777777">
        <w:trPr>
          <w:trHeight w:val="239"/>
        </w:trPr>
        <w:tc>
          <w:tcPr>
            <w:tcW w:w="6600" w:type="dxa"/>
            <w:gridSpan w:val="2"/>
            <w:vAlign w:val="bottom"/>
          </w:tcPr>
          <w:p w14:paraId="7333A598" w14:textId="77777777" w:rsidR="004B413C" w:rsidRDefault="00EC2FEA">
            <w:pPr>
              <w:rPr>
                <w:sz w:val="20"/>
                <w:szCs w:val="20"/>
              </w:rPr>
            </w:pPr>
            <w:r>
              <w:rPr>
                <w:rFonts w:ascii="Arial" w:eastAsia="Arial" w:hAnsi="Arial" w:cs="Arial"/>
                <w:sz w:val="20"/>
                <w:szCs w:val="20"/>
              </w:rPr>
              <w:t>* High vertebrate and macro</w:t>
            </w:r>
          </w:p>
        </w:tc>
        <w:tc>
          <w:tcPr>
            <w:tcW w:w="2420" w:type="dxa"/>
            <w:vAlign w:val="bottom"/>
          </w:tcPr>
          <w:p w14:paraId="1F64B820" w14:textId="77777777" w:rsidR="004B413C" w:rsidRDefault="004B413C">
            <w:pPr>
              <w:rPr>
                <w:sz w:val="20"/>
                <w:szCs w:val="20"/>
              </w:rPr>
            </w:pPr>
          </w:p>
        </w:tc>
      </w:tr>
      <w:tr w:rsidR="004B413C" w14:paraId="14110557" w14:textId="77777777">
        <w:trPr>
          <w:trHeight w:val="239"/>
        </w:trPr>
        <w:tc>
          <w:tcPr>
            <w:tcW w:w="6600" w:type="dxa"/>
            <w:gridSpan w:val="2"/>
            <w:vAlign w:val="bottom"/>
          </w:tcPr>
          <w:p w14:paraId="538E4DFA" w14:textId="77777777" w:rsidR="004B413C" w:rsidRDefault="00EC2FEA">
            <w:pPr>
              <w:ind w:left="20"/>
              <w:rPr>
                <w:sz w:val="20"/>
                <w:szCs w:val="20"/>
              </w:rPr>
            </w:pPr>
            <w:r>
              <w:rPr>
                <w:rFonts w:ascii="Arial" w:eastAsia="Arial" w:hAnsi="Arial" w:cs="Arial"/>
                <w:sz w:val="20"/>
                <w:szCs w:val="20"/>
              </w:rPr>
              <w:t>invertebrate species richness</w:t>
            </w:r>
          </w:p>
        </w:tc>
        <w:tc>
          <w:tcPr>
            <w:tcW w:w="2420" w:type="dxa"/>
            <w:vAlign w:val="bottom"/>
          </w:tcPr>
          <w:p w14:paraId="15525EF1" w14:textId="77777777" w:rsidR="004B413C" w:rsidRDefault="004B413C">
            <w:pPr>
              <w:rPr>
                <w:sz w:val="20"/>
                <w:szCs w:val="20"/>
              </w:rPr>
            </w:pPr>
          </w:p>
        </w:tc>
      </w:tr>
      <w:tr w:rsidR="004B413C" w14:paraId="60345D77" w14:textId="77777777">
        <w:trPr>
          <w:trHeight w:val="239"/>
        </w:trPr>
        <w:tc>
          <w:tcPr>
            <w:tcW w:w="6600" w:type="dxa"/>
            <w:gridSpan w:val="2"/>
            <w:vAlign w:val="bottom"/>
          </w:tcPr>
          <w:p w14:paraId="6C06A083" w14:textId="77777777" w:rsidR="004B413C" w:rsidRDefault="00EC2FEA">
            <w:pPr>
              <w:rPr>
                <w:sz w:val="20"/>
                <w:szCs w:val="20"/>
              </w:rPr>
            </w:pPr>
            <w:r>
              <w:rPr>
                <w:rFonts w:ascii="Arial" w:eastAsia="Arial" w:hAnsi="Arial" w:cs="Arial"/>
                <w:sz w:val="20"/>
                <w:szCs w:val="20"/>
              </w:rPr>
              <w:t>* Contains most northern population of</w:t>
            </w:r>
          </w:p>
        </w:tc>
        <w:tc>
          <w:tcPr>
            <w:tcW w:w="2420" w:type="dxa"/>
            <w:vAlign w:val="bottom"/>
          </w:tcPr>
          <w:p w14:paraId="5548AD7C" w14:textId="77777777" w:rsidR="004B413C" w:rsidRDefault="004B413C">
            <w:pPr>
              <w:rPr>
                <w:sz w:val="20"/>
                <w:szCs w:val="20"/>
              </w:rPr>
            </w:pPr>
          </w:p>
        </w:tc>
      </w:tr>
      <w:tr w:rsidR="004B413C" w14:paraId="294F356F" w14:textId="77777777">
        <w:trPr>
          <w:trHeight w:val="239"/>
        </w:trPr>
        <w:tc>
          <w:tcPr>
            <w:tcW w:w="6600" w:type="dxa"/>
            <w:gridSpan w:val="2"/>
            <w:vAlign w:val="bottom"/>
          </w:tcPr>
          <w:p w14:paraId="53F27BE4" w14:textId="77777777" w:rsidR="004B413C" w:rsidRDefault="00EC2FEA">
            <w:pPr>
              <w:ind w:left="20"/>
              <w:rPr>
                <w:sz w:val="20"/>
                <w:szCs w:val="20"/>
              </w:rPr>
            </w:pPr>
            <w:r>
              <w:rPr>
                <w:rFonts w:ascii="Arial" w:eastAsia="Arial" w:hAnsi="Arial" w:cs="Arial"/>
                <w:sz w:val="20"/>
                <w:szCs w:val="20"/>
              </w:rPr>
              <w:t>black stripe minnow (</w:t>
            </w:r>
            <w:r>
              <w:rPr>
                <w:rFonts w:ascii="Arial" w:eastAsia="Arial" w:hAnsi="Arial" w:cs="Arial"/>
                <w:i/>
                <w:iCs/>
                <w:sz w:val="20"/>
                <w:szCs w:val="20"/>
              </w:rPr>
              <w:t>Galaxiella</w:t>
            </w:r>
          </w:p>
        </w:tc>
        <w:tc>
          <w:tcPr>
            <w:tcW w:w="2420" w:type="dxa"/>
            <w:vAlign w:val="bottom"/>
          </w:tcPr>
          <w:p w14:paraId="1887B59E" w14:textId="77777777" w:rsidR="004B413C" w:rsidRDefault="004B413C">
            <w:pPr>
              <w:rPr>
                <w:sz w:val="20"/>
                <w:szCs w:val="20"/>
              </w:rPr>
            </w:pPr>
          </w:p>
        </w:tc>
      </w:tr>
      <w:tr w:rsidR="004B413C" w14:paraId="3F9DA9E6" w14:textId="77777777">
        <w:trPr>
          <w:trHeight w:val="238"/>
        </w:trPr>
        <w:tc>
          <w:tcPr>
            <w:tcW w:w="6600" w:type="dxa"/>
            <w:gridSpan w:val="2"/>
            <w:vAlign w:val="bottom"/>
          </w:tcPr>
          <w:p w14:paraId="5EC19E4B" w14:textId="77777777" w:rsidR="004B413C" w:rsidRDefault="00EC2FEA">
            <w:pPr>
              <w:rPr>
                <w:sz w:val="20"/>
                <w:szCs w:val="20"/>
              </w:rPr>
            </w:pPr>
            <w:r>
              <w:rPr>
                <w:rFonts w:ascii="Arial" w:eastAsia="Arial" w:hAnsi="Arial" w:cs="Arial"/>
                <w:i/>
                <w:iCs/>
                <w:sz w:val="20"/>
                <w:szCs w:val="20"/>
              </w:rPr>
              <w:t>nigrostriata</w:t>
            </w:r>
            <w:r>
              <w:rPr>
                <w:rFonts w:ascii="Arial" w:eastAsia="Arial" w:hAnsi="Arial" w:cs="Arial"/>
                <w:sz w:val="20"/>
                <w:szCs w:val="20"/>
              </w:rPr>
              <w:t>)</w:t>
            </w:r>
          </w:p>
        </w:tc>
        <w:tc>
          <w:tcPr>
            <w:tcW w:w="2420" w:type="dxa"/>
            <w:vAlign w:val="bottom"/>
          </w:tcPr>
          <w:p w14:paraId="44E27B36" w14:textId="77777777" w:rsidR="004B413C" w:rsidRDefault="004B413C">
            <w:pPr>
              <w:rPr>
                <w:sz w:val="20"/>
                <w:szCs w:val="20"/>
              </w:rPr>
            </w:pPr>
          </w:p>
        </w:tc>
      </w:tr>
      <w:tr w:rsidR="004B413C" w14:paraId="159B3F70" w14:textId="77777777">
        <w:trPr>
          <w:trHeight w:val="240"/>
        </w:trPr>
        <w:tc>
          <w:tcPr>
            <w:tcW w:w="6600" w:type="dxa"/>
            <w:gridSpan w:val="2"/>
            <w:vAlign w:val="bottom"/>
          </w:tcPr>
          <w:p w14:paraId="1E8BA9E2" w14:textId="77777777" w:rsidR="004B413C" w:rsidRDefault="00EC2FEA">
            <w:pPr>
              <w:ind w:left="20"/>
              <w:rPr>
                <w:sz w:val="20"/>
                <w:szCs w:val="20"/>
              </w:rPr>
            </w:pPr>
            <w:r>
              <w:rPr>
                <w:rFonts w:ascii="Arial" w:eastAsia="Arial" w:hAnsi="Arial" w:cs="Arial"/>
                <w:b/>
                <w:bCs/>
                <w:sz w:val="20"/>
                <w:szCs w:val="20"/>
              </w:rPr>
              <w:t>Site management objectives</w:t>
            </w:r>
          </w:p>
        </w:tc>
        <w:tc>
          <w:tcPr>
            <w:tcW w:w="2420" w:type="dxa"/>
            <w:vAlign w:val="bottom"/>
          </w:tcPr>
          <w:p w14:paraId="6F0107F5" w14:textId="77777777" w:rsidR="004B413C" w:rsidRDefault="004B413C">
            <w:pPr>
              <w:rPr>
                <w:sz w:val="20"/>
                <w:szCs w:val="20"/>
              </w:rPr>
            </w:pPr>
          </w:p>
        </w:tc>
      </w:tr>
      <w:tr w:rsidR="004B413C" w14:paraId="7E232B10" w14:textId="77777777">
        <w:trPr>
          <w:trHeight w:val="239"/>
        </w:trPr>
        <w:tc>
          <w:tcPr>
            <w:tcW w:w="6600" w:type="dxa"/>
            <w:gridSpan w:val="2"/>
            <w:vAlign w:val="bottom"/>
          </w:tcPr>
          <w:p w14:paraId="7FDD61DB" w14:textId="77777777" w:rsidR="004B413C" w:rsidRDefault="00EC2FEA">
            <w:pPr>
              <w:rPr>
                <w:sz w:val="20"/>
                <w:szCs w:val="20"/>
              </w:rPr>
            </w:pPr>
            <w:r>
              <w:rPr>
                <w:rFonts w:ascii="Arial" w:eastAsia="Arial" w:hAnsi="Arial" w:cs="Arial"/>
                <w:sz w:val="20"/>
                <w:szCs w:val="20"/>
              </w:rPr>
              <w:t>* Maintain wildlife and landscape</w:t>
            </w:r>
          </w:p>
        </w:tc>
        <w:tc>
          <w:tcPr>
            <w:tcW w:w="2420" w:type="dxa"/>
            <w:vAlign w:val="bottom"/>
          </w:tcPr>
          <w:p w14:paraId="6B001B46" w14:textId="77777777" w:rsidR="004B413C" w:rsidRDefault="004B413C">
            <w:pPr>
              <w:rPr>
                <w:sz w:val="20"/>
                <w:szCs w:val="20"/>
              </w:rPr>
            </w:pPr>
          </w:p>
        </w:tc>
      </w:tr>
      <w:tr w:rsidR="004B413C" w14:paraId="4AFF39B0" w14:textId="77777777">
        <w:trPr>
          <w:trHeight w:val="239"/>
        </w:trPr>
        <w:tc>
          <w:tcPr>
            <w:tcW w:w="6600" w:type="dxa"/>
            <w:gridSpan w:val="2"/>
            <w:vAlign w:val="bottom"/>
          </w:tcPr>
          <w:p w14:paraId="2637EE8A" w14:textId="77777777" w:rsidR="004B413C" w:rsidRDefault="00EC2FEA">
            <w:pPr>
              <w:ind w:left="20"/>
              <w:rPr>
                <w:sz w:val="20"/>
                <w:szCs w:val="20"/>
              </w:rPr>
            </w:pPr>
            <w:r>
              <w:rPr>
                <w:rFonts w:ascii="Arial" w:eastAsia="Arial" w:hAnsi="Arial" w:cs="Arial"/>
                <w:sz w:val="20"/>
                <w:szCs w:val="20"/>
              </w:rPr>
              <w:t>values of the wetlands</w:t>
            </w:r>
          </w:p>
        </w:tc>
        <w:tc>
          <w:tcPr>
            <w:tcW w:w="2420" w:type="dxa"/>
            <w:vAlign w:val="bottom"/>
          </w:tcPr>
          <w:p w14:paraId="4AC6E2FF" w14:textId="77777777" w:rsidR="004B413C" w:rsidRDefault="004B413C">
            <w:pPr>
              <w:rPr>
                <w:sz w:val="20"/>
                <w:szCs w:val="20"/>
              </w:rPr>
            </w:pPr>
          </w:p>
        </w:tc>
      </w:tr>
      <w:tr w:rsidR="004B413C" w14:paraId="7E69F924" w14:textId="77777777">
        <w:trPr>
          <w:trHeight w:val="239"/>
        </w:trPr>
        <w:tc>
          <w:tcPr>
            <w:tcW w:w="6600" w:type="dxa"/>
            <w:gridSpan w:val="2"/>
            <w:vAlign w:val="bottom"/>
          </w:tcPr>
          <w:p w14:paraId="3C54E1BD" w14:textId="77777777" w:rsidR="004B413C" w:rsidRDefault="00EC2FEA">
            <w:pPr>
              <w:rPr>
                <w:sz w:val="20"/>
                <w:szCs w:val="20"/>
              </w:rPr>
            </w:pPr>
            <w:r>
              <w:rPr>
                <w:rFonts w:ascii="Arial" w:eastAsia="Arial" w:hAnsi="Arial" w:cs="Arial"/>
                <w:sz w:val="20"/>
                <w:szCs w:val="20"/>
              </w:rPr>
              <w:t>* Maintain the existing areas of</w:t>
            </w:r>
          </w:p>
        </w:tc>
        <w:tc>
          <w:tcPr>
            <w:tcW w:w="2420" w:type="dxa"/>
            <w:vAlign w:val="bottom"/>
          </w:tcPr>
          <w:p w14:paraId="1F64F078" w14:textId="77777777" w:rsidR="004B413C" w:rsidRDefault="004B413C">
            <w:pPr>
              <w:rPr>
                <w:sz w:val="20"/>
                <w:szCs w:val="20"/>
              </w:rPr>
            </w:pPr>
          </w:p>
        </w:tc>
      </w:tr>
      <w:tr w:rsidR="004B413C" w14:paraId="341D6D42" w14:textId="77777777">
        <w:trPr>
          <w:trHeight w:val="239"/>
        </w:trPr>
        <w:tc>
          <w:tcPr>
            <w:tcW w:w="6600" w:type="dxa"/>
            <w:gridSpan w:val="2"/>
            <w:vAlign w:val="bottom"/>
          </w:tcPr>
          <w:p w14:paraId="4287DA35" w14:textId="77777777" w:rsidR="004B413C" w:rsidRDefault="00EC2FEA">
            <w:pPr>
              <w:ind w:left="20"/>
              <w:rPr>
                <w:sz w:val="20"/>
                <w:szCs w:val="20"/>
              </w:rPr>
            </w:pPr>
            <w:r>
              <w:rPr>
                <w:rFonts w:ascii="Arial" w:eastAsia="Arial" w:hAnsi="Arial" w:cs="Arial"/>
                <w:sz w:val="20"/>
                <w:szCs w:val="20"/>
              </w:rPr>
              <w:t>wetland and stream vegetation they</w:t>
            </w:r>
          </w:p>
        </w:tc>
        <w:tc>
          <w:tcPr>
            <w:tcW w:w="2420" w:type="dxa"/>
            <w:vAlign w:val="bottom"/>
          </w:tcPr>
          <w:p w14:paraId="70CAEE1B" w14:textId="77777777" w:rsidR="004B413C" w:rsidRDefault="004B413C">
            <w:pPr>
              <w:rPr>
                <w:sz w:val="20"/>
                <w:szCs w:val="20"/>
              </w:rPr>
            </w:pPr>
          </w:p>
        </w:tc>
      </w:tr>
      <w:tr w:rsidR="004B413C" w14:paraId="7FC62945" w14:textId="77777777">
        <w:trPr>
          <w:trHeight w:val="239"/>
        </w:trPr>
        <w:tc>
          <w:tcPr>
            <w:tcW w:w="6600" w:type="dxa"/>
            <w:gridSpan w:val="2"/>
            <w:vAlign w:val="bottom"/>
          </w:tcPr>
          <w:p w14:paraId="67F542BC" w14:textId="77777777" w:rsidR="004B413C" w:rsidRDefault="00EC2FEA">
            <w:pPr>
              <w:ind w:left="20"/>
              <w:rPr>
                <w:sz w:val="20"/>
                <w:szCs w:val="20"/>
              </w:rPr>
            </w:pPr>
            <w:r>
              <w:rPr>
                <w:rFonts w:ascii="Arial" w:eastAsia="Arial" w:hAnsi="Arial" w:cs="Arial"/>
                <w:sz w:val="20"/>
                <w:szCs w:val="20"/>
              </w:rPr>
              <w:t>support</w:t>
            </w:r>
          </w:p>
        </w:tc>
        <w:tc>
          <w:tcPr>
            <w:tcW w:w="2420" w:type="dxa"/>
            <w:vAlign w:val="bottom"/>
          </w:tcPr>
          <w:p w14:paraId="470E0442" w14:textId="77777777" w:rsidR="004B413C" w:rsidRDefault="004B413C">
            <w:pPr>
              <w:rPr>
                <w:sz w:val="20"/>
                <w:szCs w:val="20"/>
              </w:rPr>
            </w:pPr>
          </w:p>
        </w:tc>
      </w:tr>
      <w:tr w:rsidR="004B413C" w14:paraId="0F3EC5A5" w14:textId="77777777">
        <w:trPr>
          <w:trHeight w:val="239"/>
        </w:trPr>
        <w:tc>
          <w:tcPr>
            <w:tcW w:w="6600" w:type="dxa"/>
            <w:gridSpan w:val="2"/>
            <w:vAlign w:val="bottom"/>
          </w:tcPr>
          <w:p w14:paraId="702A3F57" w14:textId="77777777" w:rsidR="004B413C" w:rsidRDefault="00EC2FEA">
            <w:pPr>
              <w:rPr>
                <w:sz w:val="20"/>
                <w:szCs w:val="20"/>
              </w:rPr>
            </w:pPr>
            <w:r>
              <w:rPr>
                <w:rFonts w:ascii="Arial" w:eastAsia="Arial" w:hAnsi="Arial" w:cs="Arial"/>
                <w:sz w:val="20"/>
                <w:szCs w:val="20"/>
              </w:rPr>
              <w:t>* To protect invertebrate communities</w:t>
            </w:r>
          </w:p>
        </w:tc>
        <w:tc>
          <w:tcPr>
            <w:tcW w:w="2420" w:type="dxa"/>
            <w:vAlign w:val="bottom"/>
          </w:tcPr>
          <w:p w14:paraId="1FCCCF70" w14:textId="77777777" w:rsidR="004B413C" w:rsidRDefault="00EC2FEA">
            <w:pPr>
              <w:ind w:left="260"/>
              <w:jc w:val="center"/>
              <w:rPr>
                <w:sz w:val="20"/>
                <w:szCs w:val="20"/>
              </w:rPr>
            </w:pPr>
            <w:r>
              <w:rPr>
                <w:rFonts w:ascii="Arial" w:eastAsia="Arial" w:hAnsi="Arial" w:cs="Arial"/>
                <w:sz w:val="20"/>
                <w:szCs w:val="20"/>
              </w:rPr>
              <w:t>No</w:t>
            </w:r>
          </w:p>
        </w:tc>
      </w:tr>
      <w:tr w:rsidR="004B413C" w14:paraId="504B7453" w14:textId="77777777">
        <w:trPr>
          <w:trHeight w:val="239"/>
        </w:trPr>
        <w:tc>
          <w:tcPr>
            <w:tcW w:w="6600" w:type="dxa"/>
            <w:gridSpan w:val="2"/>
            <w:vAlign w:val="bottom"/>
          </w:tcPr>
          <w:p w14:paraId="76310921" w14:textId="77777777" w:rsidR="004B413C" w:rsidRDefault="00EC2FEA">
            <w:pPr>
              <w:ind w:left="20"/>
              <w:rPr>
                <w:sz w:val="20"/>
                <w:szCs w:val="20"/>
              </w:rPr>
            </w:pPr>
            <w:r>
              <w:rPr>
                <w:rFonts w:ascii="Arial" w:eastAsia="Arial" w:hAnsi="Arial" w:cs="Arial"/>
                <w:sz w:val="20"/>
                <w:szCs w:val="20"/>
              </w:rPr>
              <w:t>dependent on the wetland and stream</w:t>
            </w:r>
          </w:p>
        </w:tc>
        <w:tc>
          <w:tcPr>
            <w:tcW w:w="2420" w:type="dxa"/>
            <w:vAlign w:val="bottom"/>
          </w:tcPr>
          <w:p w14:paraId="52382E0C" w14:textId="77777777" w:rsidR="004B413C" w:rsidRDefault="004B413C">
            <w:pPr>
              <w:rPr>
                <w:sz w:val="20"/>
                <w:szCs w:val="20"/>
              </w:rPr>
            </w:pPr>
          </w:p>
        </w:tc>
      </w:tr>
      <w:tr w:rsidR="004B413C" w14:paraId="4FB3C1F6" w14:textId="77777777">
        <w:trPr>
          <w:trHeight w:val="240"/>
        </w:trPr>
        <w:tc>
          <w:tcPr>
            <w:tcW w:w="6600" w:type="dxa"/>
            <w:gridSpan w:val="2"/>
            <w:vAlign w:val="bottom"/>
          </w:tcPr>
          <w:p w14:paraId="79BA788E" w14:textId="77777777" w:rsidR="004B413C" w:rsidRDefault="00EC2FEA">
            <w:pPr>
              <w:rPr>
                <w:sz w:val="20"/>
                <w:szCs w:val="20"/>
              </w:rPr>
            </w:pPr>
            <w:r>
              <w:rPr>
                <w:rFonts w:ascii="Arial" w:eastAsia="Arial" w:hAnsi="Arial" w:cs="Arial"/>
                <w:sz w:val="20"/>
                <w:szCs w:val="20"/>
              </w:rPr>
              <w:t xml:space="preserve">* To protect the fish species, </w:t>
            </w:r>
            <w:r>
              <w:rPr>
                <w:rFonts w:ascii="Arial" w:eastAsia="Arial" w:hAnsi="Arial" w:cs="Arial"/>
                <w:i/>
                <w:iCs/>
                <w:sz w:val="20"/>
                <w:szCs w:val="20"/>
              </w:rPr>
              <w:t>Galaxiella</w:t>
            </w:r>
          </w:p>
        </w:tc>
        <w:tc>
          <w:tcPr>
            <w:tcW w:w="2420" w:type="dxa"/>
            <w:vAlign w:val="bottom"/>
          </w:tcPr>
          <w:p w14:paraId="01AFC8B7" w14:textId="77777777" w:rsidR="004B413C" w:rsidRDefault="00EC2FEA">
            <w:pPr>
              <w:ind w:left="260"/>
              <w:jc w:val="center"/>
              <w:rPr>
                <w:sz w:val="20"/>
                <w:szCs w:val="20"/>
              </w:rPr>
            </w:pPr>
            <w:r>
              <w:rPr>
                <w:rFonts w:ascii="Arial" w:eastAsia="Arial" w:hAnsi="Arial" w:cs="Arial"/>
                <w:sz w:val="20"/>
                <w:szCs w:val="20"/>
              </w:rPr>
              <w:t>No</w:t>
            </w:r>
          </w:p>
        </w:tc>
      </w:tr>
      <w:tr w:rsidR="004B413C" w14:paraId="1F6FF377" w14:textId="77777777">
        <w:trPr>
          <w:trHeight w:val="279"/>
        </w:trPr>
        <w:tc>
          <w:tcPr>
            <w:tcW w:w="6600" w:type="dxa"/>
            <w:gridSpan w:val="2"/>
            <w:vAlign w:val="bottom"/>
          </w:tcPr>
          <w:p w14:paraId="3E24DE06" w14:textId="77777777" w:rsidR="004B413C" w:rsidRDefault="00EC2FEA">
            <w:pPr>
              <w:rPr>
                <w:sz w:val="20"/>
                <w:szCs w:val="20"/>
              </w:rPr>
            </w:pPr>
            <w:r>
              <w:rPr>
                <w:rFonts w:ascii="Arial" w:eastAsia="Arial" w:hAnsi="Arial" w:cs="Arial"/>
                <w:i/>
                <w:iCs/>
                <w:sz w:val="20"/>
                <w:szCs w:val="20"/>
              </w:rPr>
              <w:t>nigrostriata</w:t>
            </w:r>
          </w:p>
        </w:tc>
        <w:tc>
          <w:tcPr>
            <w:tcW w:w="2420" w:type="dxa"/>
            <w:vAlign w:val="bottom"/>
          </w:tcPr>
          <w:p w14:paraId="27666CFD" w14:textId="77777777" w:rsidR="004B413C" w:rsidRDefault="004B413C">
            <w:pPr>
              <w:rPr>
                <w:sz w:val="24"/>
                <w:szCs w:val="24"/>
              </w:rPr>
            </w:pPr>
          </w:p>
        </w:tc>
      </w:tr>
      <w:tr w:rsidR="004B413C" w14:paraId="73A061EE" w14:textId="77777777">
        <w:trPr>
          <w:trHeight w:val="50"/>
        </w:trPr>
        <w:tc>
          <w:tcPr>
            <w:tcW w:w="20" w:type="dxa"/>
            <w:tcBorders>
              <w:bottom w:val="single" w:sz="8" w:space="0" w:color="auto"/>
            </w:tcBorders>
            <w:vAlign w:val="bottom"/>
          </w:tcPr>
          <w:p w14:paraId="24DBCFA2" w14:textId="77777777" w:rsidR="004B413C" w:rsidRDefault="004B413C">
            <w:pPr>
              <w:rPr>
                <w:sz w:val="4"/>
                <w:szCs w:val="4"/>
              </w:rPr>
            </w:pPr>
          </w:p>
        </w:tc>
        <w:tc>
          <w:tcPr>
            <w:tcW w:w="6580" w:type="dxa"/>
            <w:tcBorders>
              <w:bottom w:val="single" w:sz="8" w:space="0" w:color="auto"/>
            </w:tcBorders>
            <w:vAlign w:val="bottom"/>
          </w:tcPr>
          <w:p w14:paraId="1FB9448F" w14:textId="77777777" w:rsidR="004B413C" w:rsidRDefault="004B413C">
            <w:pPr>
              <w:rPr>
                <w:sz w:val="4"/>
                <w:szCs w:val="4"/>
              </w:rPr>
            </w:pPr>
          </w:p>
        </w:tc>
        <w:tc>
          <w:tcPr>
            <w:tcW w:w="2420" w:type="dxa"/>
            <w:tcBorders>
              <w:bottom w:val="single" w:sz="8" w:space="0" w:color="auto"/>
            </w:tcBorders>
            <w:vAlign w:val="bottom"/>
          </w:tcPr>
          <w:p w14:paraId="2187D919" w14:textId="77777777" w:rsidR="004B413C" w:rsidRDefault="004B413C">
            <w:pPr>
              <w:rPr>
                <w:sz w:val="4"/>
                <w:szCs w:val="4"/>
              </w:rPr>
            </w:pPr>
          </w:p>
        </w:tc>
      </w:tr>
    </w:tbl>
    <w:p w14:paraId="6AD9DD19" w14:textId="77777777" w:rsidR="004B413C" w:rsidRDefault="004B413C">
      <w:pPr>
        <w:spacing w:line="200" w:lineRule="exact"/>
        <w:rPr>
          <w:sz w:val="20"/>
          <w:szCs w:val="20"/>
        </w:rPr>
      </w:pPr>
    </w:p>
    <w:p w14:paraId="4303E8D1" w14:textId="77777777" w:rsidR="004B413C" w:rsidRDefault="004B413C">
      <w:pPr>
        <w:sectPr w:rsidR="004B413C">
          <w:pgSz w:w="12240" w:h="15840"/>
          <w:pgMar w:top="1382" w:right="1440" w:bottom="330" w:left="1440" w:header="0" w:footer="0" w:gutter="0"/>
          <w:cols w:space="720" w:equalWidth="0">
            <w:col w:w="9360"/>
          </w:cols>
        </w:sectPr>
      </w:pPr>
    </w:p>
    <w:p w14:paraId="08076096" w14:textId="77777777" w:rsidR="004B413C" w:rsidRDefault="004B413C">
      <w:pPr>
        <w:spacing w:line="200" w:lineRule="exact"/>
        <w:rPr>
          <w:sz w:val="20"/>
          <w:szCs w:val="20"/>
        </w:rPr>
      </w:pPr>
    </w:p>
    <w:p w14:paraId="1E1118FC" w14:textId="77777777" w:rsidR="004B413C" w:rsidRDefault="004B413C">
      <w:pPr>
        <w:spacing w:line="200" w:lineRule="exact"/>
        <w:rPr>
          <w:sz w:val="20"/>
          <w:szCs w:val="20"/>
        </w:rPr>
      </w:pPr>
    </w:p>
    <w:p w14:paraId="10F841C2" w14:textId="77777777" w:rsidR="004B413C" w:rsidRDefault="004B413C">
      <w:pPr>
        <w:spacing w:line="200" w:lineRule="exact"/>
        <w:rPr>
          <w:sz w:val="20"/>
          <w:szCs w:val="20"/>
        </w:rPr>
      </w:pPr>
    </w:p>
    <w:p w14:paraId="1EFF6A86" w14:textId="77777777" w:rsidR="004B413C" w:rsidRDefault="004B413C">
      <w:pPr>
        <w:spacing w:line="200" w:lineRule="exact"/>
        <w:rPr>
          <w:sz w:val="20"/>
          <w:szCs w:val="20"/>
        </w:rPr>
      </w:pPr>
    </w:p>
    <w:p w14:paraId="47A64F40" w14:textId="77777777" w:rsidR="004B413C" w:rsidRDefault="004B413C">
      <w:pPr>
        <w:spacing w:line="200" w:lineRule="exact"/>
        <w:rPr>
          <w:sz w:val="20"/>
          <w:szCs w:val="20"/>
        </w:rPr>
      </w:pPr>
    </w:p>
    <w:p w14:paraId="523B2968" w14:textId="77777777" w:rsidR="004B413C" w:rsidRDefault="004B413C">
      <w:pPr>
        <w:spacing w:line="200" w:lineRule="exact"/>
        <w:rPr>
          <w:sz w:val="20"/>
          <w:szCs w:val="20"/>
        </w:rPr>
      </w:pPr>
    </w:p>
    <w:p w14:paraId="42B06ED8" w14:textId="77777777" w:rsidR="004B413C" w:rsidRDefault="004B413C">
      <w:pPr>
        <w:spacing w:line="200" w:lineRule="exact"/>
        <w:rPr>
          <w:sz w:val="20"/>
          <w:szCs w:val="20"/>
        </w:rPr>
      </w:pPr>
    </w:p>
    <w:p w14:paraId="05993C2C" w14:textId="77777777" w:rsidR="004B413C" w:rsidRDefault="004B413C">
      <w:pPr>
        <w:spacing w:line="200" w:lineRule="exact"/>
        <w:rPr>
          <w:sz w:val="20"/>
          <w:szCs w:val="20"/>
        </w:rPr>
      </w:pPr>
    </w:p>
    <w:p w14:paraId="62A62672" w14:textId="77777777" w:rsidR="004B413C" w:rsidRDefault="004B413C">
      <w:pPr>
        <w:spacing w:line="200" w:lineRule="exact"/>
        <w:rPr>
          <w:sz w:val="20"/>
          <w:szCs w:val="20"/>
        </w:rPr>
      </w:pPr>
    </w:p>
    <w:p w14:paraId="1B1DC1AD" w14:textId="77777777" w:rsidR="004B413C" w:rsidRDefault="004B413C">
      <w:pPr>
        <w:spacing w:line="200" w:lineRule="exact"/>
        <w:rPr>
          <w:sz w:val="20"/>
          <w:szCs w:val="20"/>
        </w:rPr>
      </w:pPr>
    </w:p>
    <w:p w14:paraId="5F9BD0A7" w14:textId="77777777" w:rsidR="004B413C" w:rsidRDefault="004B413C">
      <w:pPr>
        <w:spacing w:line="200" w:lineRule="exact"/>
        <w:rPr>
          <w:sz w:val="20"/>
          <w:szCs w:val="20"/>
        </w:rPr>
      </w:pPr>
    </w:p>
    <w:p w14:paraId="77A08974" w14:textId="77777777" w:rsidR="004B413C" w:rsidRDefault="004B413C">
      <w:pPr>
        <w:spacing w:line="200" w:lineRule="exact"/>
        <w:rPr>
          <w:sz w:val="20"/>
          <w:szCs w:val="20"/>
        </w:rPr>
      </w:pPr>
    </w:p>
    <w:p w14:paraId="64C631D5" w14:textId="77777777" w:rsidR="004B413C" w:rsidRDefault="004B413C">
      <w:pPr>
        <w:spacing w:line="200" w:lineRule="exact"/>
        <w:rPr>
          <w:sz w:val="20"/>
          <w:szCs w:val="20"/>
        </w:rPr>
      </w:pPr>
    </w:p>
    <w:p w14:paraId="22729A9D" w14:textId="77777777" w:rsidR="004B413C" w:rsidRDefault="004B413C">
      <w:pPr>
        <w:spacing w:line="200" w:lineRule="exact"/>
        <w:rPr>
          <w:sz w:val="20"/>
          <w:szCs w:val="20"/>
        </w:rPr>
      </w:pPr>
    </w:p>
    <w:p w14:paraId="21A23189" w14:textId="77777777" w:rsidR="004B413C" w:rsidRDefault="004B413C">
      <w:pPr>
        <w:spacing w:line="200" w:lineRule="exact"/>
        <w:rPr>
          <w:sz w:val="20"/>
          <w:szCs w:val="20"/>
        </w:rPr>
      </w:pPr>
    </w:p>
    <w:p w14:paraId="66530698" w14:textId="77777777" w:rsidR="004B413C" w:rsidRDefault="004B413C">
      <w:pPr>
        <w:spacing w:line="200" w:lineRule="exact"/>
        <w:rPr>
          <w:sz w:val="20"/>
          <w:szCs w:val="20"/>
        </w:rPr>
      </w:pPr>
    </w:p>
    <w:p w14:paraId="1A30ED68" w14:textId="77777777" w:rsidR="004B413C" w:rsidRDefault="004B413C">
      <w:pPr>
        <w:spacing w:line="200" w:lineRule="exact"/>
        <w:rPr>
          <w:sz w:val="20"/>
          <w:szCs w:val="20"/>
        </w:rPr>
      </w:pPr>
    </w:p>
    <w:p w14:paraId="62106FBE" w14:textId="77777777" w:rsidR="004B413C" w:rsidRDefault="004B413C">
      <w:pPr>
        <w:spacing w:line="200" w:lineRule="exact"/>
        <w:rPr>
          <w:sz w:val="20"/>
          <w:szCs w:val="20"/>
        </w:rPr>
      </w:pPr>
    </w:p>
    <w:p w14:paraId="2B9BB85F" w14:textId="77777777" w:rsidR="004B413C" w:rsidRDefault="004B413C">
      <w:pPr>
        <w:spacing w:line="200" w:lineRule="exact"/>
        <w:rPr>
          <w:sz w:val="20"/>
          <w:szCs w:val="20"/>
        </w:rPr>
      </w:pPr>
    </w:p>
    <w:p w14:paraId="0FFCE104" w14:textId="77777777" w:rsidR="004B413C" w:rsidRDefault="004B413C">
      <w:pPr>
        <w:spacing w:line="200" w:lineRule="exact"/>
        <w:rPr>
          <w:sz w:val="20"/>
          <w:szCs w:val="20"/>
        </w:rPr>
      </w:pPr>
    </w:p>
    <w:p w14:paraId="73511B62" w14:textId="77777777" w:rsidR="004B413C" w:rsidRDefault="004B413C">
      <w:pPr>
        <w:spacing w:line="200" w:lineRule="exact"/>
        <w:rPr>
          <w:sz w:val="20"/>
          <w:szCs w:val="20"/>
        </w:rPr>
      </w:pPr>
    </w:p>
    <w:p w14:paraId="09948301" w14:textId="77777777" w:rsidR="004B413C" w:rsidRDefault="004B413C">
      <w:pPr>
        <w:spacing w:line="200" w:lineRule="exact"/>
        <w:rPr>
          <w:sz w:val="20"/>
          <w:szCs w:val="20"/>
        </w:rPr>
      </w:pPr>
    </w:p>
    <w:p w14:paraId="21726F58" w14:textId="77777777" w:rsidR="004B413C" w:rsidRDefault="004B413C">
      <w:pPr>
        <w:spacing w:line="200" w:lineRule="exact"/>
        <w:rPr>
          <w:sz w:val="20"/>
          <w:szCs w:val="20"/>
        </w:rPr>
      </w:pPr>
    </w:p>
    <w:p w14:paraId="3E263C5D" w14:textId="77777777" w:rsidR="004B413C" w:rsidRDefault="004B413C">
      <w:pPr>
        <w:spacing w:line="200" w:lineRule="exact"/>
        <w:rPr>
          <w:sz w:val="20"/>
          <w:szCs w:val="20"/>
        </w:rPr>
      </w:pPr>
    </w:p>
    <w:p w14:paraId="5BE69ADE" w14:textId="77777777" w:rsidR="004B413C" w:rsidRDefault="004B413C">
      <w:pPr>
        <w:spacing w:line="200" w:lineRule="exact"/>
        <w:rPr>
          <w:sz w:val="20"/>
          <w:szCs w:val="20"/>
        </w:rPr>
      </w:pPr>
    </w:p>
    <w:p w14:paraId="38D023BF" w14:textId="77777777" w:rsidR="004B413C" w:rsidRDefault="004B413C">
      <w:pPr>
        <w:spacing w:line="200" w:lineRule="exact"/>
        <w:rPr>
          <w:sz w:val="20"/>
          <w:szCs w:val="20"/>
        </w:rPr>
      </w:pPr>
    </w:p>
    <w:p w14:paraId="23F81BD9" w14:textId="77777777" w:rsidR="004B413C" w:rsidRDefault="004B413C">
      <w:pPr>
        <w:spacing w:line="200" w:lineRule="exact"/>
        <w:rPr>
          <w:sz w:val="20"/>
          <w:szCs w:val="20"/>
        </w:rPr>
      </w:pPr>
    </w:p>
    <w:p w14:paraId="005115EC" w14:textId="77777777" w:rsidR="004B413C" w:rsidRDefault="004B413C">
      <w:pPr>
        <w:spacing w:line="200" w:lineRule="exact"/>
        <w:rPr>
          <w:sz w:val="20"/>
          <w:szCs w:val="20"/>
        </w:rPr>
      </w:pPr>
    </w:p>
    <w:p w14:paraId="41C2BA27" w14:textId="77777777" w:rsidR="004B413C" w:rsidRDefault="004B413C">
      <w:pPr>
        <w:spacing w:line="200" w:lineRule="exact"/>
        <w:rPr>
          <w:sz w:val="20"/>
          <w:szCs w:val="20"/>
        </w:rPr>
      </w:pPr>
    </w:p>
    <w:p w14:paraId="666C4594" w14:textId="77777777" w:rsidR="004B413C" w:rsidRDefault="004B413C">
      <w:pPr>
        <w:spacing w:line="200" w:lineRule="exact"/>
        <w:rPr>
          <w:sz w:val="20"/>
          <w:szCs w:val="20"/>
        </w:rPr>
      </w:pPr>
    </w:p>
    <w:p w14:paraId="62B63E11" w14:textId="77777777" w:rsidR="004B413C" w:rsidRDefault="004B413C">
      <w:pPr>
        <w:spacing w:line="200" w:lineRule="exact"/>
        <w:rPr>
          <w:sz w:val="20"/>
          <w:szCs w:val="20"/>
        </w:rPr>
      </w:pPr>
    </w:p>
    <w:p w14:paraId="04780352" w14:textId="77777777" w:rsidR="004B413C" w:rsidRDefault="004B413C">
      <w:pPr>
        <w:spacing w:line="200" w:lineRule="exact"/>
        <w:rPr>
          <w:sz w:val="20"/>
          <w:szCs w:val="20"/>
        </w:rPr>
      </w:pPr>
    </w:p>
    <w:p w14:paraId="0B241EE8" w14:textId="77777777" w:rsidR="004B413C" w:rsidRDefault="004B413C">
      <w:pPr>
        <w:spacing w:line="200" w:lineRule="exact"/>
        <w:rPr>
          <w:sz w:val="20"/>
          <w:szCs w:val="20"/>
        </w:rPr>
      </w:pPr>
    </w:p>
    <w:p w14:paraId="03C27404" w14:textId="77777777" w:rsidR="004B413C" w:rsidRDefault="004B413C">
      <w:pPr>
        <w:spacing w:line="200" w:lineRule="exact"/>
        <w:rPr>
          <w:sz w:val="20"/>
          <w:szCs w:val="20"/>
        </w:rPr>
      </w:pPr>
    </w:p>
    <w:p w14:paraId="55E966BD" w14:textId="77777777" w:rsidR="004B413C" w:rsidRDefault="004B413C">
      <w:pPr>
        <w:spacing w:line="200" w:lineRule="exact"/>
        <w:rPr>
          <w:sz w:val="20"/>
          <w:szCs w:val="20"/>
        </w:rPr>
      </w:pPr>
    </w:p>
    <w:p w14:paraId="76173DB8" w14:textId="77777777" w:rsidR="004B413C" w:rsidRDefault="004B413C">
      <w:pPr>
        <w:spacing w:line="200" w:lineRule="exact"/>
        <w:rPr>
          <w:sz w:val="20"/>
          <w:szCs w:val="20"/>
        </w:rPr>
      </w:pPr>
    </w:p>
    <w:p w14:paraId="74A7AC9C" w14:textId="77777777" w:rsidR="004B413C" w:rsidRDefault="004B413C">
      <w:pPr>
        <w:spacing w:line="314" w:lineRule="exact"/>
        <w:rPr>
          <w:sz w:val="20"/>
          <w:szCs w:val="20"/>
        </w:rPr>
      </w:pPr>
    </w:p>
    <w:p w14:paraId="5F95C4BF" w14:textId="77777777" w:rsidR="004B413C" w:rsidRDefault="00EC2FEA">
      <w:pPr>
        <w:jc w:val="center"/>
        <w:rPr>
          <w:sz w:val="20"/>
          <w:szCs w:val="20"/>
        </w:rPr>
      </w:pPr>
      <w:r>
        <w:rPr>
          <w:rFonts w:ascii="Arial" w:eastAsia="Arial" w:hAnsi="Arial" w:cs="Arial"/>
          <w:sz w:val="15"/>
          <w:szCs w:val="15"/>
        </w:rPr>
        <w:t>111</w:t>
      </w:r>
    </w:p>
    <w:p w14:paraId="0FA9B8C5" w14:textId="77777777" w:rsidR="004B413C" w:rsidRDefault="004B413C">
      <w:pPr>
        <w:sectPr w:rsidR="004B413C">
          <w:type w:val="continuous"/>
          <w:pgSz w:w="12240" w:h="15840"/>
          <w:pgMar w:top="1382" w:right="1440" w:bottom="330" w:left="1440" w:header="0" w:footer="0" w:gutter="0"/>
          <w:cols w:space="720" w:equalWidth="0">
            <w:col w:w="9360"/>
          </w:cols>
        </w:sectPr>
      </w:pPr>
    </w:p>
    <w:p w14:paraId="7D2207D3" w14:textId="77777777" w:rsidR="004B413C" w:rsidRDefault="00EC2FEA">
      <w:pPr>
        <w:spacing w:line="200" w:lineRule="exact"/>
        <w:rPr>
          <w:sz w:val="20"/>
          <w:szCs w:val="20"/>
        </w:rPr>
      </w:pPr>
      <w:bookmarkStart w:id="149" w:name="page112"/>
      <w:bookmarkEnd w:id="149"/>
      <w:r>
        <w:rPr>
          <w:noProof/>
          <w:sz w:val="20"/>
          <w:szCs w:val="20"/>
        </w:rPr>
        <w:lastRenderedPageBreak/>
        <w:drawing>
          <wp:anchor distT="0" distB="0" distL="114300" distR="114300" simplePos="0" relativeHeight="252293120" behindDoc="1" locked="0" layoutInCell="0" allowOverlap="1" wp14:anchorId="150A8B49" wp14:editId="508E3CC5">
            <wp:simplePos x="0" y="0"/>
            <wp:positionH relativeFrom="page">
              <wp:posOffset>1304925</wp:posOffset>
            </wp:positionH>
            <wp:positionV relativeFrom="page">
              <wp:posOffset>2738120</wp:posOffset>
            </wp:positionV>
            <wp:extent cx="5483860" cy="3674745"/>
            <wp:effectExtent l="0" t="0" r="0" b="0"/>
            <wp:wrapNone/>
            <wp:docPr id="1345" name="Picture 1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5"/>
                    <pic:cNvPicPr>
                      <a:picLocks noChangeAspect="1" noChangeArrowheads="1"/>
                    </pic:cNvPicPr>
                  </pic:nvPicPr>
                  <pic:blipFill>
                    <a:blip r:embed="rId865"/>
                    <a:srcRect/>
                    <a:stretch>
                      <a:fillRect/>
                    </a:stretch>
                  </pic:blipFill>
                  <pic:spPr bwMode="auto">
                    <a:xfrm>
                      <a:off x="0" y="0"/>
                      <a:ext cx="5483860" cy="3674745"/>
                    </a:xfrm>
                    <a:prstGeom prst="rect">
                      <a:avLst/>
                    </a:prstGeom>
                    <a:noFill/>
                  </pic:spPr>
                </pic:pic>
              </a:graphicData>
            </a:graphic>
          </wp:anchor>
        </w:drawing>
      </w:r>
    </w:p>
    <w:p w14:paraId="1D931494" w14:textId="77777777" w:rsidR="004B413C" w:rsidRDefault="004B413C">
      <w:pPr>
        <w:spacing w:line="200" w:lineRule="exact"/>
        <w:rPr>
          <w:sz w:val="20"/>
          <w:szCs w:val="20"/>
        </w:rPr>
      </w:pPr>
    </w:p>
    <w:p w14:paraId="2E892D09" w14:textId="77777777" w:rsidR="004B413C" w:rsidRDefault="004B413C">
      <w:pPr>
        <w:spacing w:line="200" w:lineRule="exact"/>
        <w:rPr>
          <w:sz w:val="20"/>
          <w:szCs w:val="20"/>
        </w:rPr>
      </w:pPr>
    </w:p>
    <w:p w14:paraId="5F917FBE" w14:textId="77777777" w:rsidR="004B413C" w:rsidRDefault="004B413C">
      <w:pPr>
        <w:spacing w:line="200" w:lineRule="exact"/>
        <w:rPr>
          <w:sz w:val="20"/>
          <w:szCs w:val="20"/>
        </w:rPr>
      </w:pPr>
    </w:p>
    <w:p w14:paraId="6BDE952E" w14:textId="77777777" w:rsidR="004B413C" w:rsidRDefault="004B413C">
      <w:pPr>
        <w:spacing w:line="200" w:lineRule="exact"/>
        <w:rPr>
          <w:sz w:val="20"/>
          <w:szCs w:val="20"/>
        </w:rPr>
      </w:pPr>
    </w:p>
    <w:p w14:paraId="550DFAE6" w14:textId="77777777" w:rsidR="004B413C" w:rsidRDefault="004B413C">
      <w:pPr>
        <w:spacing w:line="200" w:lineRule="exact"/>
        <w:rPr>
          <w:sz w:val="20"/>
          <w:szCs w:val="20"/>
        </w:rPr>
      </w:pPr>
    </w:p>
    <w:p w14:paraId="145F26B2" w14:textId="77777777" w:rsidR="004B413C" w:rsidRDefault="004B413C">
      <w:pPr>
        <w:spacing w:line="200" w:lineRule="exact"/>
        <w:rPr>
          <w:sz w:val="20"/>
          <w:szCs w:val="20"/>
        </w:rPr>
      </w:pPr>
    </w:p>
    <w:p w14:paraId="215C25AD" w14:textId="77777777" w:rsidR="004B413C" w:rsidRDefault="004B413C">
      <w:pPr>
        <w:spacing w:line="200" w:lineRule="exact"/>
        <w:rPr>
          <w:sz w:val="20"/>
          <w:szCs w:val="20"/>
        </w:rPr>
      </w:pPr>
    </w:p>
    <w:p w14:paraId="671E1B5D" w14:textId="77777777" w:rsidR="004B413C" w:rsidRDefault="004B413C">
      <w:pPr>
        <w:spacing w:line="200" w:lineRule="exact"/>
        <w:rPr>
          <w:sz w:val="20"/>
          <w:szCs w:val="20"/>
        </w:rPr>
      </w:pPr>
    </w:p>
    <w:p w14:paraId="090C9D80" w14:textId="77777777" w:rsidR="004B413C" w:rsidRDefault="004B413C">
      <w:pPr>
        <w:spacing w:line="200" w:lineRule="exact"/>
        <w:rPr>
          <w:sz w:val="20"/>
          <w:szCs w:val="20"/>
        </w:rPr>
      </w:pPr>
    </w:p>
    <w:p w14:paraId="4402DB64" w14:textId="77777777" w:rsidR="004B413C" w:rsidRDefault="004B413C">
      <w:pPr>
        <w:spacing w:line="200" w:lineRule="exact"/>
        <w:rPr>
          <w:sz w:val="20"/>
          <w:szCs w:val="20"/>
        </w:rPr>
      </w:pPr>
    </w:p>
    <w:p w14:paraId="3CA76564" w14:textId="77777777" w:rsidR="004B413C" w:rsidRDefault="004B413C">
      <w:pPr>
        <w:spacing w:line="200" w:lineRule="exact"/>
        <w:rPr>
          <w:sz w:val="20"/>
          <w:szCs w:val="20"/>
        </w:rPr>
      </w:pPr>
    </w:p>
    <w:p w14:paraId="7CE993E7" w14:textId="77777777" w:rsidR="004B413C" w:rsidRDefault="004B413C">
      <w:pPr>
        <w:spacing w:line="200" w:lineRule="exact"/>
        <w:rPr>
          <w:sz w:val="20"/>
          <w:szCs w:val="20"/>
        </w:rPr>
      </w:pPr>
    </w:p>
    <w:p w14:paraId="27DBF84F" w14:textId="77777777" w:rsidR="004B413C" w:rsidRDefault="004B413C">
      <w:pPr>
        <w:spacing w:line="200" w:lineRule="exact"/>
        <w:rPr>
          <w:sz w:val="20"/>
          <w:szCs w:val="20"/>
        </w:rPr>
      </w:pPr>
    </w:p>
    <w:p w14:paraId="3CD1BE0C" w14:textId="77777777" w:rsidR="004B413C" w:rsidRDefault="004B413C">
      <w:pPr>
        <w:spacing w:line="320" w:lineRule="exact"/>
        <w:rPr>
          <w:sz w:val="20"/>
          <w:szCs w:val="20"/>
        </w:rPr>
      </w:pPr>
    </w:p>
    <w:tbl>
      <w:tblPr>
        <w:tblW w:w="0" w:type="auto"/>
        <w:tblInd w:w="100" w:type="dxa"/>
        <w:tblLayout w:type="fixed"/>
        <w:tblCellMar>
          <w:left w:w="0" w:type="dxa"/>
          <w:right w:w="0" w:type="dxa"/>
        </w:tblCellMar>
        <w:tblLook w:val="04A0" w:firstRow="1" w:lastRow="0" w:firstColumn="1" w:lastColumn="0" w:noHBand="0" w:noVBand="1"/>
      </w:tblPr>
      <w:tblGrid>
        <w:gridCol w:w="220"/>
        <w:gridCol w:w="1160"/>
        <w:gridCol w:w="840"/>
        <w:gridCol w:w="840"/>
        <w:gridCol w:w="860"/>
        <w:gridCol w:w="660"/>
        <w:gridCol w:w="1020"/>
        <w:gridCol w:w="840"/>
        <w:gridCol w:w="840"/>
        <w:gridCol w:w="860"/>
        <w:gridCol w:w="620"/>
        <w:gridCol w:w="20"/>
      </w:tblGrid>
      <w:tr w:rsidR="004B413C" w14:paraId="3B69D515" w14:textId="77777777">
        <w:trPr>
          <w:trHeight w:val="207"/>
        </w:trPr>
        <w:tc>
          <w:tcPr>
            <w:tcW w:w="220" w:type="dxa"/>
            <w:vAlign w:val="bottom"/>
          </w:tcPr>
          <w:p w14:paraId="5574B9E9" w14:textId="77777777" w:rsidR="004B413C" w:rsidRDefault="004B413C">
            <w:pPr>
              <w:rPr>
                <w:sz w:val="18"/>
                <w:szCs w:val="18"/>
              </w:rPr>
            </w:pPr>
          </w:p>
        </w:tc>
        <w:tc>
          <w:tcPr>
            <w:tcW w:w="1160" w:type="dxa"/>
            <w:vAlign w:val="bottom"/>
          </w:tcPr>
          <w:p w14:paraId="7A0CFA88" w14:textId="77777777" w:rsidR="004B413C" w:rsidRDefault="00EC2FEA">
            <w:pPr>
              <w:ind w:right="810"/>
              <w:jc w:val="right"/>
              <w:rPr>
                <w:sz w:val="20"/>
                <w:szCs w:val="20"/>
              </w:rPr>
            </w:pPr>
            <w:r>
              <w:rPr>
                <w:rFonts w:ascii="Arial" w:eastAsia="Arial" w:hAnsi="Arial" w:cs="Arial"/>
                <w:color w:val="4D4D4D"/>
                <w:sz w:val="18"/>
                <w:szCs w:val="18"/>
              </w:rPr>
              <w:t>25</w:t>
            </w:r>
          </w:p>
        </w:tc>
        <w:tc>
          <w:tcPr>
            <w:tcW w:w="840" w:type="dxa"/>
            <w:vAlign w:val="bottom"/>
          </w:tcPr>
          <w:p w14:paraId="5EF419E8" w14:textId="77777777" w:rsidR="004B413C" w:rsidRDefault="004B413C">
            <w:pPr>
              <w:rPr>
                <w:sz w:val="18"/>
                <w:szCs w:val="18"/>
              </w:rPr>
            </w:pPr>
          </w:p>
        </w:tc>
        <w:tc>
          <w:tcPr>
            <w:tcW w:w="840" w:type="dxa"/>
            <w:vAlign w:val="bottom"/>
          </w:tcPr>
          <w:p w14:paraId="5592C5B4" w14:textId="77777777" w:rsidR="004B413C" w:rsidRDefault="004B413C">
            <w:pPr>
              <w:rPr>
                <w:sz w:val="18"/>
                <w:szCs w:val="18"/>
              </w:rPr>
            </w:pPr>
          </w:p>
        </w:tc>
        <w:tc>
          <w:tcPr>
            <w:tcW w:w="860" w:type="dxa"/>
            <w:vAlign w:val="bottom"/>
          </w:tcPr>
          <w:p w14:paraId="7AB75DDC" w14:textId="77777777" w:rsidR="004B413C" w:rsidRDefault="004B413C">
            <w:pPr>
              <w:rPr>
                <w:sz w:val="18"/>
                <w:szCs w:val="18"/>
              </w:rPr>
            </w:pPr>
          </w:p>
        </w:tc>
        <w:tc>
          <w:tcPr>
            <w:tcW w:w="660" w:type="dxa"/>
            <w:vAlign w:val="bottom"/>
          </w:tcPr>
          <w:p w14:paraId="6798A819" w14:textId="77777777" w:rsidR="004B413C" w:rsidRDefault="004B413C">
            <w:pPr>
              <w:rPr>
                <w:sz w:val="18"/>
                <w:szCs w:val="18"/>
              </w:rPr>
            </w:pPr>
          </w:p>
        </w:tc>
        <w:tc>
          <w:tcPr>
            <w:tcW w:w="1020" w:type="dxa"/>
            <w:vAlign w:val="bottom"/>
          </w:tcPr>
          <w:p w14:paraId="6675A591" w14:textId="77777777" w:rsidR="004B413C" w:rsidRDefault="004B413C">
            <w:pPr>
              <w:rPr>
                <w:sz w:val="18"/>
                <w:szCs w:val="18"/>
              </w:rPr>
            </w:pPr>
          </w:p>
        </w:tc>
        <w:tc>
          <w:tcPr>
            <w:tcW w:w="840" w:type="dxa"/>
            <w:vAlign w:val="bottom"/>
          </w:tcPr>
          <w:p w14:paraId="4A5D8763" w14:textId="77777777" w:rsidR="004B413C" w:rsidRDefault="004B413C">
            <w:pPr>
              <w:rPr>
                <w:sz w:val="18"/>
                <w:szCs w:val="18"/>
              </w:rPr>
            </w:pPr>
          </w:p>
        </w:tc>
        <w:tc>
          <w:tcPr>
            <w:tcW w:w="840" w:type="dxa"/>
            <w:vAlign w:val="bottom"/>
          </w:tcPr>
          <w:p w14:paraId="011FC765" w14:textId="77777777" w:rsidR="004B413C" w:rsidRDefault="004B413C">
            <w:pPr>
              <w:rPr>
                <w:sz w:val="18"/>
                <w:szCs w:val="18"/>
              </w:rPr>
            </w:pPr>
          </w:p>
        </w:tc>
        <w:tc>
          <w:tcPr>
            <w:tcW w:w="860" w:type="dxa"/>
            <w:vAlign w:val="bottom"/>
          </w:tcPr>
          <w:p w14:paraId="3B312CC8" w14:textId="77777777" w:rsidR="004B413C" w:rsidRDefault="004B413C">
            <w:pPr>
              <w:rPr>
                <w:sz w:val="18"/>
                <w:szCs w:val="18"/>
              </w:rPr>
            </w:pPr>
          </w:p>
        </w:tc>
        <w:tc>
          <w:tcPr>
            <w:tcW w:w="620" w:type="dxa"/>
            <w:vAlign w:val="bottom"/>
          </w:tcPr>
          <w:p w14:paraId="688FCC3F" w14:textId="77777777" w:rsidR="004B413C" w:rsidRDefault="004B413C">
            <w:pPr>
              <w:rPr>
                <w:sz w:val="18"/>
                <w:szCs w:val="18"/>
              </w:rPr>
            </w:pPr>
          </w:p>
        </w:tc>
        <w:tc>
          <w:tcPr>
            <w:tcW w:w="0" w:type="dxa"/>
            <w:vAlign w:val="bottom"/>
          </w:tcPr>
          <w:p w14:paraId="6F9B7F26" w14:textId="77777777" w:rsidR="004B413C" w:rsidRDefault="004B413C">
            <w:pPr>
              <w:rPr>
                <w:sz w:val="1"/>
                <w:szCs w:val="1"/>
              </w:rPr>
            </w:pPr>
          </w:p>
        </w:tc>
      </w:tr>
      <w:tr w:rsidR="004B413C" w14:paraId="5A9A89C2" w14:textId="77777777">
        <w:trPr>
          <w:trHeight w:val="1442"/>
        </w:trPr>
        <w:tc>
          <w:tcPr>
            <w:tcW w:w="220" w:type="dxa"/>
            <w:vAlign w:val="bottom"/>
          </w:tcPr>
          <w:p w14:paraId="66205F44" w14:textId="77777777" w:rsidR="004B413C" w:rsidRDefault="004B413C">
            <w:pPr>
              <w:rPr>
                <w:sz w:val="24"/>
                <w:szCs w:val="24"/>
              </w:rPr>
            </w:pPr>
          </w:p>
        </w:tc>
        <w:tc>
          <w:tcPr>
            <w:tcW w:w="1160" w:type="dxa"/>
            <w:vAlign w:val="bottom"/>
          </w:tcPr>
          <w:p w14:paraId="02F3AF57" w14:textId="77777777" w:rsidR="004B413C" w:rsidRDefault="00EC2FEA">
            <w:pPr>
              <w:ind w:right="810"/>
              <w:jc w:val="right"/>
              <w:rPr>
                <w:sz w:val="20"/>
                <w:szCs w:val="20"/>
              </w:rPr>
            </w:pPr>
            <w:r>
              <w:rPr>
                <w:rFonts w:ascii="Arial" w:eastAsia="Arial" w:hAnsi="Arial" w:cs="Arial"/>
                <w:color w:val="4D4D4D"/>
                <w:sz w:val="18"/>
                <w:szCs w:val="18"/>
              </w:rPr>
              <w:t>20</w:t>
            </w:r>
          </w:p>
        </w:tc>
        <w:tc>
          <w:tcPr>
            <w:tcW w:w="840" w:type="dxa"/>
            <w:vAlign w:val="bottom"/>
          </w:tcPr>
          <w:p w14:paraId="599A44D7" w14:textId="77777777" w:rsidR="004B413C" w:rsidRDefault="004B413C">
            <w:pPr>
              <w:rPr>
                <w:sz w:val="24"/>
                <w:szCs w:val="24"/>
              </w:rPr>
            </w:pPr>
          </w:p>
        </w:tc>
        <w:tc>
          <w:tcPr>
            <w:tcW w:w="840" w:type="dxa"/>
            <w:vAlign w:val="bottom"/>
          </w:tcPr>
          <w:p w14:paraId="0E4FDAB5" w14:textId="77777777" w:rsidR="004B413C" w:rsidRDefault="004B413C">
            <w:pPr>
              <w:rPr>
                <w:sz w:val="24"/>
                <w:szCs w:val="24"/>
              </w:rPr>
            </w:pPr>
          </w:p>
        </w:tc>
        <w:tc>
          <w:tcPr>
            <w:tcW w:w="860" w:type="dxa"/>
            <w:vAlign w:val="bottom"/>
          </w:tcPr>
          <w:p w14:paraId="2885F9C4" w14:textId="77777777" w:rsidR="004B413C" w:rsidRDefault="004B413C">
            <w:pPr>
              <w:rPr>
                <w:sz w:val="24"/>
                <w:szCs w:val="24"/>
              </w:rPr>
            </w:pPr>
          </w:p>
        </w:tc>
        <w:tc>
          <w:tcPr>
            <w:tcW w:w="660" w:type="dxa"/>
            <w:vAlign w:val="bottom"/>
          </w:tcPr>
          <w:p w14:paraId="36CBADE5" w14:textId="77777777" w:rsidR="004B413C" w:rsidRDefault="004B413C">
            <w:pPr>
              <w:rPr>
                <w:sz w:val="24"/>
                <w:szCs w:val="24"/>
              </w:rPr>
            </w:pPr>
          </w:p>
        </w:tc>
        <w:tc>
          <w:tcPr>
            <w:tcW w:w="1020" w:type="dxa"/>
            <w:vAlign w:val="bottom"/>
          </w:tcPr>
          <w:p w14:paraId="3EDAEDED" w14:textId="77777777" w:rsidR="004B413C" w:rsidRDefault="004B413C">
            <w:pPr>
              <w:rPr>
                <w:sz w:val="24"/>
                <w:szCs w:val="24"/>
              </w:rPr>
            </w:pPr>
          </w:p>
        </w:tc>
        <w:tc>
          <w:tcPr>
            <w:tcW w:w="840" w:type="dxa"/>
            <w:vAlign w:val="bottom"/>
          </w:tcPr>
          <w:p w14:paraId="6FE67EBA" w14:textId="77777777" w:rsidR="004B413C" w:rsidRDefault="004B413C">
            <w:pPr>
              <w:rPr>
                <w:sz w:val="24"/>
                <w:szCs w:val="24"/>
              </w:rPr>
            </w:pPr>
          </w:p>
        </w:tc>
        <w:tc>
          <w:tcPr>
            <w:tcW w:w="840" w:type="dxa"/>
            <w:vAlign w:val="bottom"/>
          </w:tcPr>
          <w:p w14:paraId="78989968" w14:textId="77777777" w:rsidR="004B413C" w:rsidRDefault="004B413C">
            <w:pPr>
              <w:rPr>
                <w:sz w:val="24"/>
                <w:szCs w:val="24"/>
              </w:rPr>
            </w:pPr>
          </w:p>
        </w:tc>
        <w:tc>
          <w:tcPr>
            <w:tcW w:w="860" w:type="dxa"/>
            <w:vAlign w:val="bottom"/>
          </w:tcPr>
          <w:p w14:paraId="11422418" w14:textId="77777777" w:rsidR="004B413C" w:rsidRDefault="004B413C">
            <w:pPr>
              <w:rPr>
                <w:sz w:val="24"/>
                <w:szCs w:val="24"/>
              </w:rPr>
            </w:pPr>
          </w:p>
        </w:tc>
        <w:tc>
          <w:tcPr>
            <w:tcW w:w="620" w:type="dxa"/>
            <w:vAlign w:val="bottom"/>
          </w:tcPr>
          <w:p w14:paraId="316F6331" w14:textId="77777777" w:rsidR="004B413C" w:rsidRDefault="004B413C">
            <w:pPr>
              <w:rPr>
                <w:sz w:val="24"/>
                <w:szCs w:val="24"/>
              </w:rPr>
            </w:pPr>
          </w:p>
        </w:tc>
        <w:tc>
          <w:tcPr>
            <w:tcW w:w="0" w:type="dxa"/>
            <w:vAlign w:val="bottom"/>
          </w:tcPr>
          <w:p w14:paraId="193D2AAA" w14:textId="77777777" w:rsidR="004B413C" w:rsidRDefault="004B413C">
            <w:pPr>
              <w:rPr>
                <w:sz w:val="1"/>
                <w:szCs w:val="1"/>
              </w:rPr>
            </w:pPr>
          </w:p>
        </w:tc>
      </w:tr>
      <w:tr w:rsidR="004B413C" w14:paraId="3881A383" w14:textId="77777777">
        <w:trPr>
          <w:trHeight w:val="1031"/>
        </w:trPr>
        <w:tc>
          <w:tcPr>
            <w:tcW w:w="220" w:type="dxa"/>
            <w:textDirection w:val="btLr"/>
            <w:vAlign w:val="bottom"/>
          </w:tcPr>
          <w:p w14:paraId="75A3B4AF" w14:textId="77777777" w:rsidR="004B413C" w:rsidRDefault="00EC2FEA">
            <w:pPr>
              <w:rPr>
                <w:sz w:val="20"/>
                <w:szCs w:val="20"/>
              </w:rPr>
            </w:pPr>
            <w:r>
              <w:rPr>
                <w:rFonts w:ascii="Arial" w:eastAsia="Arial" w:hAnsi="Arial" w:cs="Arial"/>
              </w:rPr>
              <w:t>richness</w:t>
            </w:r>
          </w:p>
        </w:tc>
        <w:tc>
          <w:tcPr>
            <w:tcW w:w="1160" w:type="dxa"/>
            <w:vAlign w:val="bottom"/>
          </w:tcPr>
          <w:p w14:paraId="24579C48" w14:textId="77777777" w:rsidR="004B413C" w:rsidRDefault="004B413C">
            <w:pPr>
              <w:rPr>
                <w:sz w:val="24"/>
                <w:szCs w:val="24"/>
              </w:rPr>
            </w:pPr>
          </w:p>
        </w:tc>
        <w:tc>
          <w:tcPr>
            <w:tcW w:w="840" w:type="dxa"/>
            <w:vAlign w:val="bottom"/>
          </w:tcPr>
          <w:p w14:paraId="50132FA0" w14:textId="77777777" w:rsidR="004B413C" w:rsidRDefault="004B413C">
            <w:pPr>
              <w:rPr>
                <w:sz w:val="24"/>
                <w:szCs w:val="24"/>
              </w:rPr>
            </w:pPr>
          </w:p>
        </w:tc>
        <w:tc>
          <w:tcPr>
            <w:tcW w:w="840" w:type="dxa"/>
            <w:vAlign w:val="bottom"/>
          </w:tcPr>
          <w:p w14:paraId="0B16F32E" w14:textId="77777777" w:rsidR="004B413C" w:rsidRDefault="004B413C">
            <w:pPr>
              <w:rPr>
                <w:sz w:val="24"/>
                <w:szCs w:val="24"/>
              </w:rPr>
            </w:pPr>
          </w:p>
        </w:tc>
        <w:tc>
          <w:tcPr>
            <w:tcW w:w="860" w:type="dxa"/>
            <w:vAlign w:val="bottom"/>
          </w:tcPr>
          <w:p w14:paraId="0A7BEE53" w14:textId="77777777" w:rsidR="004B413C" w:rsidRDefault="004B413C">
            <w:pPr>
              <w:rPr>
                <w:sz w:val="24"/>
                <w:szCs w:val="24"/>
              </w:rPr>
            </w:pPr>
          </w:p>
        </w:tc>
        <w:tc>
          <w:tcPr>
            <w:tcW w:w="660" w:type="dxa"/>
            <w:vAlign w:val="bottom"/>
          </w:tcPr>
          <w:p w14:paraId="4F72ABFC" w14:textId="77777777" w:rsidR="004B413C" w:rsidRDefault="004B413C">
            <w:pPr>
              <w:rPr>
                <w:sz w:val="24"/>
                <w:szCs w:val="24"/>
              </w:rPr>
            </w:pPr>
          </w:p>
        </w:tc>
        <w:tc>
          <w:tcPr>
            <w:tcW w:w="1020" w:type="dxa"/>
            <w:vAlign w:val="bottom"/>
          </w:tcPr>
          <w:p w14:paraId="7D3CC779" w14:textId="77777777" w:rsidR="004B413C" w:rsidRDefault="004B413C">
            <w:pPr>
              <w:rPr>
                <w:sz w:val="24"/>
                <w:szCs w:val="24"/>
              </w:rPr>
            </w:pPr>
          </w:p>
        </w:tc>
        <w:tc>
          <w:tcPr>
            <w:tcW w:w="840" w:type="dxa"/>
            <w:vAlign w:val="bottom"/>
          </w:tcPr>
          <w:p w14:paraId="1FBD6080" w14:textId="77777777" w:rsidR="004B413C" w:rsidRDefault="004B413C">
            <w:pPr>
              <w:rPr>
                <w:sz w:val="24"/>
                <w:szCs w:val="24"/>
              </w:rPr>
            </w:pPr>
          </w:p>
        </w:tc>
        <w:tc>
          <w:tcPr>
            <w:tcW w:w="840" w:type="dxa"/>
            <w:vAlign w:val="bottom"/>
          </w:tcPr>
          <w:p w14:paraId="3F2BC593" w14:textId="77777777" w:rsidR="004B413C" w:rsidRDefault="004B413C">
            <w:pPr>
              <w:rPr>
                <w:sz w:val="24"/>
                <w:szCs w:val="24"/>
              </w:rPr>
            </w:pPr>
          </w:p>
        </w:tc>
        <w:tc>
          <w:tcPr>
            <w:tcW w:w="860" w:type="dxa"/>
            <w:vAlign w:val="bottom"/>
          </w:tcPr>
          <w:p w14:paraId="0D475F4A" w14:textId="77777777" w:rsidR="004B413C" w:rsidRDefault="004B413C">
            <w:pPr>
              <w:rPr>
                <w:sz w:val="24"/>
                <w:szCs w:val="24"/>
              </w:rPr>
            </w:pPr>
          </w:p>
        </w:tc>
        <w:tc>
          <w:tcPr>
            <w:tcW w:w="620" w:type="dxa"/>
            <w:vAlign w:val="bottom"/>
          </w:tcPr>
          <w:p w14:paraId="061F46EB" w14:textId="77777777" w:rsidR="004B413C" w:rsidRDefault="004B413C">
            <w:pPr>
              <w:rPr>
                <w:sz w:val="24"/>
                <w:szCs w:val="24"/>
              </w:rPr>
            </w:pPr>
          </w:p>
        </w:tc>
        <w:tc>
          <w:tcPr>
            <w:tcW w:w="0" w:type="dxa"/>
            <w:vAlign w:val="bottom"/>
          </w:tcPr>
          <w:p w14:paraId="78F05F36" w14:textId="77777777" w:rsidR="004B413C" w:rsidRDefault="004B413C">
            <w:pPr>
              <w:rPr>
                <w:sz w:val="1"/>
                <w:szCs w:val="1"/>
              </w:rPr>
            </w:pPr>
          </w:p>
        </w:tc>
      </w:tr>
      <w:tr w:rsidR="004B413C" w14:paraId="6615DF57" w14:textId="77777777">
        <w:trPr>
          <w:trHeight w:val="411"/>
        </w:trPr>
        <w:tc>
          <w:tcPr>
            <w:tcW w:w="220" w:type="dxa"/>
            <w:vMerge w:val="restart"/>
            <w:textDirection w:val="btLr"/>
            <w:vAlign w:val="bottom"/>
          </w:tcPr>
          <w:p w14:paraId="606AAD08" w14:textId="77777777" w:rsidR="004B413C" w:rsidRDefault="00EC2FEA">
            <w:pPr>
              <w:rPr>
                <w:sz w:val="20"/>
                <w:szCs w:val="20"/>
              </w:rPr>
            </w:pPr>
            <w:r>
              <w:rPr>
                <w:rFonts w:ascii="Arial" w:eastAsia="Arial" w:hAnsi="Arial" w:cs="Arial"/>
                <w:w w:val="98"/>
              </w:rPr>
              <w:t>Family</w:t>
            </w:r>
          </w:p>
        </w:tc>
        <w:tc>
          <w:tcPr>
            <w:tcW w:w="1160" w:type="dxa"/>
            <w:vAlign w:val="bottom"/>
          </w:tcPr>
          <w:p w14:paraId="777D00F1" w14:textId="77777777" w:rsidR="004B413C" w:rsidRDefault="00EC2FEA">
            <w:pPr>
              <w:ind w:right="810"/>
              <w:jc w:val="right"/>
              <w:rPr>
                <w:sz w:val="20"/>
                <w:szCs w:val="20"/>
              </w:rPr>
            </w:pPr>
            <w:r>
              <w:rPr>
                <w:rFonts w:ascii="Arial" w:eastAsia="Arial" w:hAnsi="Arial" w:cs="Arial"/>
                <w:color w:val="4D4D4D"/>
                <w:sz w:val="18"/>
                <w:szCs w:val="18"/>
              </w:rPr>
              <w:t>15</w:t>
            </w:r>
          </w:p>
        </w:tc>
        <w:tc>
          <w:tcPr>
            <w:tcW w:w="840" w:type="dxa"/>
            <w:vAlign w:val="bottom"/>
          </w:tcPr>
          <w:p w14:paraId="119A131E" w14:textId="77777777" w:rsidR="004B413C" w:rsidRDefault="004B413C">
            <w:pPr>
              <w:rPr>
                <w:sz w:val="24"/>
                <w:szCs w:val="24"/>
              </w:rPr>
            </w:pPr>
          </w:p>
        </w:tc>
        <w:tc>
          <w:tcPr>
            <w:tcW w:w="840" w:type="dxa"/>
            <w:vAlign w:val="bottom"/>
          </w:tcPr>
          <w:p w14:paraId="5EDC1939" w14:textId="77777777" w:rsidR="004B413C" w:rsidRDefault="004B413C">
            <w:pPr>
              <w:rPr>
                <w:sz w:val="24"/>
                <w:szCs w:val="24"/>
              </w:rPr>
            </w:pPr>
          </w:p>
        </w:tc>
        <w:tc>
          <w:tcPr>
            <w:tcW w:w="860" w:type="dxa"/>
            <w:vAlign w:val="bottom"/>
          </w:tcPr>
          <w:p w14:paraId="3CC089CE" w14:textId="77777777" w:rsidR="004B413C" w:rsidRDefault="004B413C">
            <w:pPr>
              <w:rPr>
                <w:sz w:val="24"/>
                <w:szCs w:val="24"/>
              </w:rPr>
            </w:pPr>
          </w:p>
        </w:tc>
        <w:tc>
          <w:tcPr>
            <w:tcW w:w="660" w:type="dxa"/>
            <w:vAlign w:val="bottom"/>
          </w:tcPr>
          <w:p w14:paraId="41738578" w14:textId="77777777" w:rsidR="004B413C" w:rsidRDefault="004B413C">
            <w:pPr>
              <w:rPr>
                <w:sz w:val="24"/>
                <w:szCs w:val="24"/>
              </w:rPr>
            </w:pPr>
          </w:p>
        </w:tc>
        <w:tc>
          <w:tcPr>
            <w:tcW w:w="1020" w:type="dxa"/>
            <w:vAlign w:val="bottom"/>
          </w:tcPr>
          <w:p w14:paraId="07D41A13" w14:textId="77777777" w:rsidR="004B413C" w:rsidRDefault="004B413C">
            <w:pPr>
              <w:rPr>
                <w:sz w:val="24"/>
                <w:szCs w:val="24"/>
              </w:rPr>
            </w:pPr>
          </w:p>
        </w:tc>
        <w:tc>
          <w:tcPr>
            <w:tcW w:w="840" w:type="dxa"/>
            <w:vAlign w:val="bottom"/>
          </w:tcPr>
          <w:p w14:paraId="6EF8F755" w14:textId="77777777" w:rsidR="004B413C" w:rsidRDefault="004B413C">
            <w:pPr>
              <w:rPr>
                <w:sz w:val="24"/>
                <w:szCs w:val="24"/>
              </w:rPr>
            </w:pPr>
          </w:p>
        </w:tc>
        <w:tc>
          <w:tcPr>
            <w:tcW w:w="840" w:type="dxa"/>
            <w:vAlign w:val="bottom"/>
          </w:tcPr>
          <w:p w14:paraId="60356D11" w14:textId="77777777" w:rsidR="004B413C" w:rsidRDefault="004B413C">
            <w:pPr>
              <w:rPr>
                <w:sz w:val="24"/>
                <w:szCs w:val="24"/>
              </w:rPr>
            </w:pPr>
          </w:p>
        </w:tc>
        <w:tc>
          <w:tcPr>
            <w:tcW w:w="860" w:type="dxa"/>
            <w:vAlign w:val="bottom"/>
          </w:tcPr>
          <w:p w14:paraId="7CA6024F" w14:textId="77777777" w:rsidR="004B413C" w:rsidRDefault="004B413C">
            <w:pPr>
              <w:rPr>
                <w:sz w:val="24"/>
                <w:szCs w:val="24"/>
              </w:rPr>
            </w:pPr>
          </w:p>
        </w:tc>
        <w:tc>
          <w:tcPr>
            <w:tcW w:w="620" w:type="dxa"/>
            <w:vAlign w:val="bottom"/>
          </w:tcPr>
          <w:p w14:paraId="07B38870" w14:textId="77777777" w:rsidR="004B413C" w:rsidRDefault="004B413C">
            <w:pPr>
              <w:rPr>
                <w:sz w:val="24"/>
                <w:szCs w:val="24"/>
              </w:rPr>
            </w:pPr>
          </w:p>
        </w:tc>
        <w:tc>
          <w:tcPr>
            <w:tcW w:w="0" w:type="dxa"/>
            <w:vAlign w:val="bottom"/>
          </w:tcPr>
          <w:p w14:paraId="0D85EE5B" w14:textId="77777777" w:rsidR="004B413C" w:rsidRDefault="004B413C">
            <w:pPr>
              <w:rPr>
                <w:sz w:val="1"/>
                <w:szCs w:val="1"/>
              </w:rPr>
            </w:pPr>
          </w:p>
        </w:tc>
      </w:tr>
      <w:tr w:rsidR="004B413C" w14:paraId="739BFAD1" w14:textId="77777777">
        <w:trPr>
          <w:trHeight w:val="287"/>
        </w:trPr>
        <w:tc>
          <w:tcPr>
            <w:tcW w:w="220" w:type="dxa"/>
            <w:vMerge/>
            <w:vAlign w:val="bottom"/>
          </w:tcPr>
          <w:p w14:paraId="7025F4FA" w14:textId="77777777" w:rsidR="004B413C" w:rsidRDefault="004B413C">
            <w:pPr>
              <w:rPr>
                <w:sz w:val="24"/>
                <w:szCs w:val="24"/>
              </w:rPr>
            </w:pPr>
          </w:p>
        </w:tc>
        <w:tc>
          <w:tcPr>
            <w:tcW w:w="1160" w:type="dxa"/>
            <w:vAlign w:val="bottom"/>
          </w:tcPr>
          <w:p w14:paraId="7B341BFE" w14:textId="77777777" w:rsidR="004B413C" w:rsidRDefault="004B413C">
            <w:pPr>
              <w:rPr>
                <w:sz w:val="24"/>
                <w:szCs w:val="24"/>
              </w:rPr>
            </w:pPr>
          </w:p>
        </w:tc>
        <w:tc>
          <w:tcPr>
            <w:tcW w:w="840" w:type="dxa"/>
            <w:vAlign w:val="bottom"/>
          </w:tcPr>
          <w:p w14:paraId="1922E52C" w14:textId="77777777" w:rsidR="004B413C" w:rsidRDefault="004B413C">
            <w:pPr>
              <w:rPr>
                <w:sz w:val="24"/>
                <w:szCs w:val="24"/>
              </w:rPr>
            </w:pPr>
          </w:p>
        </w:tc>
        <w:tc>
          <w:tcPr>
            <w:tcW w:w="840" w:type="dxa"/>
            <w:vAlign w:val="bottom"/>
          </w:tcPr>
          <w:p w14:paraId="6ABE933C" w14:textId="77777777" w:rsidR="004B413C" w:rsidRDefault="004B413C">
            <w:pPr>
              <w:rPr>
                <w:sz w:val="24"/>
                <w:szCs w:val="24"/>
              </w:rPr>
            </w:pPr>
          </w:p>
        </w:tc>
        <w:tc>
          <w:tcPr>
            <w:tcW w:w="860" w:type="dxa"/>
            <w:vAlign w:val="bottom"/>
          </w:tcPr>
          <w:p w14:paraId="2C23653A" w14:textId="77777777" w:rsidR="004B413C" w:rsidRDefault="004B413C">
            <w:pPr>
              <w:rPr>
                <w:sz w:val="24"/>
                <w:szCs w:val="24"/>
              </w:rPr>
            </w:pPr>
          </w:p>
        </w:tc>
        <w:tc>
          <w:tcPr>
            <w:tcW w:w="660" w:type="dxa"/>
            <w:vAlign w:val="bottom"/>
          </w:tcPr>
          <w:p w14:paraId="64EF2248" w14:textId="77777777" w:rsidR="004B413C" w:rsidRDefault="004B413C">
            <w:pPr>
              <w:rPr>
                <w:sz w:val="24"/>
                <w:szCs w:val="24"/>
              </w:rPr>
            </w:pPr>
          </w:p>
        </w:tc>
        <w:tc>
          <w:tcPr>
            <w:tcW w:w="1020" w:type="dxa"/>
            <w:vAlign w:val="bottom"/>
          </w:tcPr>
          <w:p w14:paraId="4503178C" w14:textId="77777777" w:rsidR="004B413C" w:rsidRDefault="004B413C">
            <w:pPr>
              <w:rPr>
                <w:sz w:val="24"/>
                <w:szCs w:val="24"/>
              </w:rPr>
            </w:pPr>
          </w:p>
        </w:tc>
        <w:tc>
          <w:tcPr>
            <w:tcW w:w="840" w:type="dxa"/>
            <w:vAlign w:val="bottom"/>
          </w:tcPr>
          <w:p w14:paraId="22AB2536" w14:textId="77777777" w:rsidR="004B413C" w:rsidRDefault="004B413C">
            <w:pPr>
              <w:rPr>
                <w:sz w:val="24"/>
                <w:szCs w:val="24"/>
              </w:rPr>
            </w:pPr>
          </w:p>
        </w:tc>
        <w:tc>
          <w:tcPr>
            <w:tcW w:w="840" w:type="dxa"/>
            <w:vAlign w:val="bottom"/>
          </w:tcPr>
          <w:p w14:paraId="1ABF49CF" w14:textId="77777777" w:rsidR="004B413C" w:rsidRDefault="004B413C">
            <w:pPr>
              <w:rPr>
                <w:sz w:val="24"/>
                <w:szCs w:val="24"/>
              </w:rPr>
            </w:pPr>
          </w:p>
        </w:tc>
        <w:tc>
          <w:tcPr>
            <w:tcW w:w="860" w:type="dxa"/>
            <w:vAlign w:val="bottom"/>
          </w:tcPr>
          <w:p w14:paraId="377F3EBA" w14:textId="77777777" w:rsidR="004B413C" w:rsidRDefault="004B413C">
            <w:pPr>
              <w:rPr>
                <w:sz w:val="24"/>
                <w:szCs w:val="24"/>
              </w:rPr>
            </w:pPr>
          </w:p>
        </w:tc>
        <w:tc>
          <w:tcPr>
            <w:tcW w:w="620" w:type="dxa"/>
            <w:vAlign w:val="bottom"/>
          </w:tcPr>
          <w:p w14:paraId="279625B6" w14:textId="77777777" w:rsidR="004B413C" w:rsidRDefault="004B413C">
            <w:pPr>
              <w:rPr>
                <w:sz w:val="24"/>
                <w:szCs w:val="24"/>
              </w:rPr>
            </w:pPr>
          </w:p>
        </w:tc>
        <w:tc>
          <w:tcPr>
            <w:tcW w:w="0" w:type="dxa"/>
            <w:vAlign w:val="bottom"/>
          </w:tcPr>
          <w:p w14:paraId="46317D2D" w14:textId="77777777" w:rsidR="004B413C" w:rsidRDefault="004B413C">
            <w:pPr>
              <w:rPr>
                <w:sz w:val="1"/>
                <w:szCs w:val="1"/>
              </w:rPr>
            </w:pPr>
          </w:p>
        </w:tc>
      </w:tr>
      <w:tr w:rsidR="004B413C" w14:paraId="67740098" w14:textId="77777777">
        <w:trPr>
          <w:trHeight w:val="1155"/>
        </w:trPr>
        <w:tc>
          <w:tcPr>
            <w:tcW w:w="220" w:type="dxa"/>
            <w:vAlign w:val="bottom"/>
          </w:tcPr>
          <w:p w14:paraId="41F20B1A" w14:textId="77777777" w:rsidR="004B413C" w:rsidRDefault="004B413C">
            <w:pPr>
              <w:rPr>
                <w:sz w:val="24"/>
                <w:szCs w:val="24"/>
              </w:rPr>
            </w:pPr>
          </w:p>
        </w:tc>
        <w:tc>
          <w:tcPr>
            <w:tcW w:w="1160" w:type="dxa"/>
            <w:vAlign w:val="bottom"/>
          </w:tcPr>
          <w:p w14:paraId="7DA0C2ED" w14:textId="77777777" w:rsidR="004B413C" w:rsidRDefault="00EC2FEA">
            <w:pPr>
              <w:ind w:right="810"/>
              <w:jc w:val="right"/>
              <w:rPr>
                <w:sz w:val="20"/>
                <w:szCs w:val="20"/>
              </w:rPr>
            </w:pPr>
            <w:r>
              <w:rPr>
                <w:rFonts w:ascii="Arial" w:eastAsia="Arial" w:hAnsi="Arial" w:cs="Arial"/>
                <w:color w:val="4D4D4D"/>
                <w:sz w:val="18"/>
                <w:szCs w:val="18"/>
              </w:rPr>
              <w:t>10</w:t>
            </w:r>
          </w:p>
        </w:tc>
        <w:tc>
          <w:tcPr>
            <w:tcW w:w="840" w:type="dxa"/>
            <w:vAlign w:val="bottom"/>
          </w:tcPr>
          <w:p w14:paraId="1B63002D" w14:textId="77777777" w:rsidR="004B413C" w:rsidRDefault="004B413C">
            <w:pPr>
              <w:rPr>
                <w:sz w:val="24"/>
                <w:szCs w:val="24"/>
              </w:rPr>
            </w:pPr>
          </w:p>
        </w:tc>
        <w:tc>
          <w:tcPr>
            <w:tcW w:w="840" w:type="dxa"/>
            <w:vAlign w:val="bottom"/>
          </w:tcPr>
          <w:p w14:paraId="400A7E69" w14:textId="77777777" w:rsidR="004B413C" w:rsidRDefault="004B413C">
            <w:pPr>
              <w:rPr>
                <w:sz w:val="24"/>
                <w:szCs w:val="24"/>
              </w:rPr>
            </w:pPr>
          </w:p>
        </w:tc>
        <w:tc>
          <w:tcPr>
            <w:tcW w:w="860" w:type="dxa"/>
            <w:vAlign w:val="bottom"/>
          </w:tcPr>
          <w:p w14:paraId="6DA06798" w14:textId="77777777" w:rsidR="004B413C" w:rsidRDefault="004B413C">
            <w:pPr>
              <w:rPr>
                <w:sz w:val="24"/>
                <w:szCs w:val="24"/>
              </w:rPr>
            </w:pPr>
          </w:p>
        </w:tc>
        <w:tc>
          <w:tcPr>
            <w:tcW w:w="660" w:type="dxa"/>
            <w:vAlign w:val="bottom"/>
          </w:tcPr>
          <w:p w14:paraId="3DB3302C" w14:textId="77777777" w:rsidR="004B413C" w:rsidRDefault="004B413C">
            <w:pPr>
              <w:rPr>
                <w:sz w:val="24"/>
                <w:szCs w:val="24"/>
              </w:rPr>
            </w:pPr>
          </w:p>
        </w:tc>
        <w:tc>
          <w:tcPr>
            <w:tcW w:w="1020" w:type="dxa"/>
            <w:vAlign w:val="bottom"/>
          </w:tcPr>
          <w:p w14:paraId="1E4BEEDD" w14:textId="77777777" w:rsidR="004B413C" w:rsidRDefault="004B413C">
            <w:pPr>
              <w:rPr>
                <w:sz w:val="24"/>
                <w:szCs w:val="24"/>
              </w:rPr>
            </w:pPr>
          </w:p>
        </w:tc>
        <w:tc>
          <w:tcPr>
            <w:tcW w:w="840" w:type="dxa"/>
            <w:vAlign w:val="bottom"/>
          </w:tcPr>
          <w:p w14:paraId="621756D2" w14:textId="77777777" w:rsidR="004B413C" w:rsidRDefault="004B413C">
            <w:pPr>
              <w:rPr>
                <w:sz w:val="24"/>
                <w:szCs w:val="24"/>
              </w:rPr>
            </w:pPr>
          </w:p>
        </w:tc>
        <w:tc>
          <w:tcPr>
            <w:tcW w:w="840" w:type="dxa"/>
            <w:vAlign w:val="bottom"/>
          </w:tcPr>
          <w:p w14:paraId="346A9B85" w14:textId="77777777" w:rsidR="004B413C" w:rsidRDefault="004B413C">
            <w:pPr>
              <w:rPr>
                <w:sz w:val="24"/>
                <w:szCs w:val="24"/>
              </w:rPr>
            </w:pPr>
          </w:p>
        </w:tc>
        <w:tc>
          <w:tcPr>
            <w:tcW w:w="860" w:type="dxa"/>
            <w:vAlign w:val="bottom"/>
          </w:tcPr>
          <w:p w14:paraId="78DD0000" w14:textId="77777777" w:rsidR="004B413C" w:rsidRDefault="004B413C">
            <w:pPr>
              <w:rPr>
                <w:sz w:val="24"/>
                <w:szCs w:val="24"/>
              </w:rPr>
            </w:pPr>
          </w:p>
        </w:tc>
        <w:tc>
          <w:tcPr>
            <w:tcW w:w="620" w:type="dxa"/>
            <w:vAlign w:val="bottom"/>
          </w:tcPr>
          <w:p w14:paraId="5155F32A" w14:textId="77777777" w:rsidR="004B413C" w:rsidRDefault="004B413C">
            <w:pPr>
              <w:rPr>
                <w:sz w:val="24"/>
                <w:szCs w:val="24"/>
              </w:rPr>
            </w:pPr>
          </w:p>
        </w:tc>
        <w:tc>
          <w:tcPr>
            <w:tcW w:w="0" w:type="dxa"/>
            <w:vAlign w:val="bottom"/>
          </w:tcPr>
          <w:p w14:paraId="695E7323" w14:textId="77777777" w:rsidR="004B413C" w:rsidRDefault="004B413C">
            <w:pPr>
              <w:rPr>
                <w:sz w:val="1"/>
                <w:szCs w:val="1"/>
              </w:rPr>
            </w:pPr>
          </w:p>
        </w:tc>
      </w:tr>
      <w:tr w:rsidR="004B413C" w14:paraId="7A381091" w14:textId="77777777">
        <w:trPr>
          <w:trHeight w:val="1219"/>
        </w:trPr>
        <w:tc>
          <w:tcPr>
            <w:tcW w:w="220" w:type="dxa"/>
            <w:vAlign w:val="bottom"/>
          </w:tcPr>
          <w:p w14:paraId="6847C339" w14:textId="77777777" w:rsidR="004B413C" w:rsidRDefault="004B413C">
            <w:pPr>
              <w:rPr>
                <w:sz w:val="24"/>
                <w:szCs w:val="24"/>
              </w:rPr>
            </w:pPr>
          </w:p>
        </w:tc>
        <w:tc>
          <w:tcPr>
            <w:tcW w:w="1160" w:type="dxa"/>
            <w:vAlign w:val="bottom"/>
          </w:tcPr>
          <w:p w14:paraId="24195327" w14:textId="77777777" w:rsidR="004B413C" w:rsidRDefault="00EC2FEA">
            <w:pPr>
              <w:ind w:right="130"/>
              <w:jc w:val="right"/>
              <w:rPr>
                <w:sz w:val="20"/>
                <w:szCs w:val="20"/>
              </w:rPr>
            </w:pPr>
            <w:r>
              <w:rPr>
                <w:rFonts w:ascii="Arial" w:eastAsia="Arial" w:hAnsi="Arial" w:cs="Arial"/>
                <w:color w:val="4D4D4D"/>
                <w:sz w:val="18"/>
                <w:szCs w:val="18"/>
              </w:rPr>
              <w:t>2000</w:t>
            </w:r>
          </w:p>
        </w:tc>
        <w:tc>
          <w:tcPr>
            <w:tcW w:w="840" w:type="dxa"/>
            <w:vAlign w:val="bottom"/>
          </w:tcPr>
          <w:p w14:paraId="7A97B2CA" w14:textId="77777777" w:rsidR="004B413C" w:rsidRDefault="00EC2FEA">
            <w:pPr>
              <w:ind w:right="130"/>
              <w:jc w:val="right"/>
              <w:rPr>
                <w:sz w:val="20"/>
                <w:szCs w:val="20"/>
              </w:rPr>
            </w:pPr>
            <w:r>
              <w:rPr>
                <w:rFonts w:ascii="Arial" w:eastAsia="Arial" w:hAnsi="Arial" w:cs="Arial"/>
                <w:color w:val="4D4D4D"/>
                <w:sz w:val="18"/>
                <w:szCs w:val="18"/>
              </w:rPr>
              <w:t>2002</w:t>
            </w:r>
          </w:p>
        </w:tc>
        <w:tc>
          <w:tcPr>
            <w:tcW w:w="840" w:type="dxa"/>
            <w:vAlign w:val="bottom"/>
          </w:tcPr>
          <w:p w14:paraId="28B2F55B" w14:textId="77777777" w:rsidR="004B413C" w:rsidRDefault="00EC2FEA">
            <w:pPr>
              <w:ind w:right="130"/>
              <w:jc w:val="right"/>
              <w:rPr>
                <w:sz w:val="20"/>
                <w:szCs w:val="20"/>
              </w:rPr>
            </w:pPr>
            <w:r>
              <w:rPr>
                <w:rFonts w:ascii="Arial" w:eastAsia="Arial" w:hAnsi="Arial" w:cs="Arial"/>
                <w:color w:val="4D4D4D"/>
                <w:sz w:val="18"/>
                <w:szCs w:val="18"/>
              </w:rPr>
              <w:t>2004</w:t>
            </w:r>
          </w:p>
        </w:tc>
        <w:tc>
          <w:tcPr>
            <w:tcW w:w="860" w:type="dxa"/>
            <w:vAlign w:val="bottom"/>
          </w:tcPr>
          <w:p w14:paraId="747B7534" w14:textId="77777777" w:rsidR="004B413C" w:rsidRDefault="00EC2FEA">
            <w:pPr>
              <w:ind w:right="130"/>
              <w:jc w:val="right"/>
              <w:rPr>
                <w:sz w:val="20"/>
                <w:szCs w:val="20"/>
              </w:rPr>
            </w:pPr>
            <w:r>
              <w:rPr>
                <w:rFonts w:ascii="Arial" w:eastAsia="Arial" w:hAnsi="Arial" w:cs="Arial"/>
                <w:color w:val="4D4D4D"/>
                <w:sz w:val="18"/>
                <w:szCs w:val="18"/>
              </w:rPr>
              <w:t>2006</w:t>
            </w:r>
          </w:p>
        </w:tc>
        <w:tc>
          <w:tcPr>
            <w:tcW w:w="660" w:type="dxa"/>
            <w:vAlign w:val="bottom"/>
          </w:tcPr>
          <w:p w14:paraId="3F4C413B" w14:textId="77777777" w:rsidR="004B413C" w:rsidRDefault="00EC2FEA">
            <w:pPr>
              <w:jc w:val="right"/>
              <w:rPr>
                <w:sz w:val="20"/>
                <w:szCs w:val="20"/>
              </w:rPr>
            </w:pPr>
            <w:r>
              <w:rPr>
                <w:rFonts w:ascii="Arial" w:eastAsia="Arial" w:hAnsi="Arial" w:cs="Arial"/>
                <w:color w:val="4D4D4D"/>
                <w:sz w:val="18"/>
                <w:szCs w:val="18"/>
              </w:rPr>
              <w:t>2008</w:t>
            </w:r>
          </w:p>
        </w:tc>
        <w:tc>
          <w:tcPr>
            <w:tcW w:w="1020" w:type="dxa"/>
            <w:vAlign w:val="bottom"/>
          </w:tcPr>
          <w:p w14:paraId="6B6F394A" w14:textId="77777777" w:rsidR="004B413C" w:rsidRDefault="00EC2FEA">
            <w:pPr>
              <w:ind w:right="120"/>
              <w:jc w:val="right"/>
              <w:rPr>
                <w:sz w:val="20"/>
                <w:szCs w:val="20"/>
              </w:rPr>
            </w:pPr>
            <w:r>
              <w:rPr>
                <w:rFonts w:ascii="Arial" w:eastAsia="Arial" w:hAnsi="Arial" w:cs="Arial"/>
                <w:color w:val="4D4D4D"/>
                <w:sz w:val="18"/>
                <w:szCs w:val="18"/>
              </w:rPr>
              <w:t>2010</w:t>
            </w:r>
          </w:p>
        </w:tc>
        <w:tc>
          <w:tcPr>
            <w:tcW w:w="840" w:type="dxa"/>
            <w:vAlign w:val="bottom"/>
          </w:tcPr>
          <w:p w14:paraId="24F5C951" w14:textId="77777777" w:rsidR="004B413C" w:rsidRDefault="00EC2FEA">
            <w:pPr>
              <w:ind w:right="130"/>
              <w:jc w:val="right"/>
              <w:rPr>
                <w:sz w:val="20"/>
                <w:szCs w:val="20"/>
              </w:rPr>
            </w:pPr>
            <w:r>
              <w:rPr>
                <w:rFonts w:ascii="Arial" w:eastAsia="Arial" w:hAnsi="Arial" w:cs="Arial"/>
                <w:color w:val="4D4D4D"/>
                <w:sz w:val="18"/>
                <w:szCs w:val="18"/>
              </w:rPr>
              <w:t>2012</w:t>
            </w:r>
          </w:p>
        </w:tc>
        <w:tc>
          <w:tcPr>
            <w:tcW w:w="840" w:type="dxa"/>
            <w:vAlign w:val="bottom"/>
          </w:tcPr>
          <w:p w14:paraId="0438DE9A" w14:textId="77777777" w:rsidR="004B413C" w:rsidRDefault="00EC2FEA">
            <w:pPr>
              <w:ind w:right="130"/>
              <w:jc w:val="right"/>
              <w:rPr>
                <w:sz w:val="20"/>
                <w:szCs w:val="20"/>
              </w:rPr>
            </w:pPr>
            <w:r>
              <w:rPr>
                <w:rFonts w:ascii="Arial" w:eastAsia="Arial" w:hAnsi="Arial" w:cs="Arial"/>
                <w:color w:val="4D4D4D"/>
                <w:sz w:val="18"/>
                <w:szCs w:val="18"/>
              </w:rPr>
              <w:t>2014</w:t>
            </w:r>
          </w:p>
        </w:tc>
        <w:tc>
          <w:tcPr>
            <w:tcW w:w="860" w:type="dxa"/>
            <w:vAlign w:val="bottom"/>
          </w:tcPr>
          <w:p w14:paraId="14C079F0" w14:textId="77777777" w:rsidR="004B413C" w:rsidRDefault="00EC2FEA">
            <w:pPr>
              <w:ind w:right="130"/>
              <w:jc w:val="right"/>
              <w:rPr>
                <w:sz w:val="20"/>
                <w:szCs w:val="20"/>
              </w:rPr>
            </w:pPr>
            <w:r>
              <w:rPr>
                <w:rFonts w:ascii="Arial" w:eastAsia="Arial" w:hAnsi="Arial" w:cs="Arial"/>
                <w:color w:val="4D4D4D"/>
                <w:sz w:val="18"/>
                <w:szCs w:val="18"/>
              </w:rPr>
              <w:t>2016</w:t>
            </w:r>
          </w:p>
        </w:tc>
        <w:tc>
          <w:tcPr>
            <w:tcW w:w="620" w:type="dxa"/>
            <w:vAlign w:val="bottom"/>
          </w:tcPr>
          <w:p w14:paraId="3712A44F" w14:textId="77777777" w:rsidR="004B413C" w:rsidRDefault="00EC2FEA">
            <w:pPr>
              <w:jc w:val="right"/>
              <w:rPr>
                <w:sz w:val="20"/>
                <w:szCs w:val="20"/>
              </w:rPr>
            </w:pPr>
            <w:r>
              <w:rPr>
                <w:rFonts w:ascii="Arial" w:eastAsia="Arial" w:hAnsi="Arial" w:cs="Arial"/>
                <w:color w:val="4D4D4D"/>
                <w:sz w:val="18"/>
                <w:szCs w:val="18"/>
              </w:rPr>
              <w:t>2018</w:t>
            </w:r>
          </w:p>
        </w:tc>
        <w:tc>
          <w:tcPr>
            <w:tcW w:w="0" w:type="dxa"/>
            <w:vAlign w:val="bottom"/>
          </w:tcPr>
          <w:p w14:paraId="61364669" w14:textId="77777777" w:rsidR="004B413C" w:rsidRDefault="004B413C">
            <w:pPr>
              <w:rPr>
                <w:sz w:val="1"/>
                <w:szCs w:val="1"/>
              </w:rPr>
            </w:pPr>
          </w:p>
        </w:tc>
      </w:tr>
      <w:tr w:rsidR="004B413C" w14:paraId="35F95558" w14:textId="77777777">
        <w:trPr>
          <w:trHeight w:val="260"/>
        </w:trPr>
        <w:tc>
          <w:tcPr>
            <w:tcW w:w="220" w:type="dxa"/>
            <w:vAlign w:val="bottom"/>
          </w:tcPr>
          <w:p w14:paraId="53E0967E" w14:textId="77777777" w:rsidR="004B413C" w:rsidRDefault="004B413C"/>
        </w:tc>
        <w:tc>
          <w:tcPr>
            <w:tcW w:w="1160" w:type="dxa"/>
            <w:vAlign w:val="bottom"/>
          </w:tcPr>
          <w:p w14:paraId="69FA3783" w14:textId="77777777" w:rsidR="004B413C" w:rsidRDefault="004B413C"/>
        </w:tc>
        <w:tc>
          <w:tcPr>
            <w:tcW w:w="840" w:type="dxa"/>
            <w:vAlign w:val="bottom"/>
          </w:tcPr>
          <w:p w14:paraId="3F309154" w14:textId="77777777" w:rsidR="004B413C" w:rsidRDefault="004B413C"/>
        </w:tc>
        <w:tc>
          <w:tcPr>
            <w:tcW w:w="840" w:type="dxa"/>
            <w:vAlign w:val="bottom"/>
          </w:tcPr>
          <w:p w14:paraId="45441D34" w14:textId="77777777" w:rsidR="004B413C" w:rsidRDefault="004B413C"/>
        </w:tc>
        <w:tc>
          <w:tcPr>
            <w:tcW w:w="860" w:type="dxa"/>
            <w:vAlign w:val="bottom"/>
          </w:tcPr>
          <w:p w14:paraId="61213DFD" w14:textId="77777777" w:rsidR="004B413C" w:rsidRDefault="004B413C"/>
        </w:tc>
        <w:tc>
          <w:tcPr>
            <w:tcW w:w="660" w:type="dxa"/>
            <w:vAlign w:val="bottom"/>
          </w:tcPr>
          <w:p w14:paraId="5353F48A" w14:textId="77777777" w:rsidR="004B413C" w:rsidRDefault="004B413C"/>
        </w:tc>
        <w:tc>
          <w:tcPr>
            <w:tcW w:w="1020" w:type="dxa"/>
            <w:vAlign w:val="bottom"/>
          </w:tcPr>
          <w:p w14:paraId="56D945F9" w14:textId="77777777" w:rsidR="004B413C" w:rsidRDefault="00EC2FEA">
            <w:pPr>
              <w:ind w:right="420"/>
              <w:jc w:val="right"/>
              <w:rPr>
                <w:sz w:val="20"/>
                <w:szCs w:val="20"/>
              </w:rPr>
            </w:pPr>
            <w:r>
              <w:rPr>
                <w:rFonts w:ascii="Arial" w:eastAsia="Arial" w:hAnsi="Arial" w:cs="Arial"/>
              </w:rPr>
              <w:t>Year</w:t>
            </w:r>
          </w:p>
        </w:tc>
        <w:tc>
          <w:tcPr>
            <w:tcW w:w="840" w:type="dxa"/>
            <w:vAlign w:val="bottom"/>
          </w:tcPr>
          <w:p w14:paraId="685E3440" w14:textId="77777777" w:rsidR="004B413C" w:rsidRDefault="004B413C"/>
        </w:tc>
        <w:tc>
          <w:tcPr>
            <w:tcW w:w="840" w:type="dxa"/>
            <w:vAlign w:val="bottom"/>
          </w:tcPr>
          <w:p w14:paraId="01077071" w14:textId="77777777" w:rsidR="004B413C" w:rsidRDefault="004B413C"/>
        </w:tc>
        <w:tc>
          <w:tcPr>
            <w:tcW w:w="860" w:type="dxa"/>
            <w:vAlign w:val="bottom"/>
          </w:tcPr>
          <w:p w14:paraId="157155D4" w14:textId="77777777" w:rsidR="004B413C" w:rsidRDefault="004B413C"/>
        </w:tc>
        <w:tc>
          <w:tcPr>
            <w:tcW w:w="620" w:type="dxa"/>
            <w:vAlign w:val="bottom"/>
          </w:tcPr>
          <w:p w14:paraId="37F65107" w14:textId="77777777" w:rsidR="004B413C" w:rsidRDefault="004B413C"/>
        </w:tc>
        <w:tc>
          <w:tcPr>
            <w:tcW w:w="0" w:type="dxa"/>
            <w:vAlign w:val="bottom"/>
          </w:tcPr>
          <w:p w14:paraId="7F8F428F" w14:textId="77777777" w:rsidR="004B413C" w:rsidRDefault="004B413C">
            <w:pPr>
              <w:rPr>
                <w:sz w:val="1"/>
                <w:szCs w:val="1"/>
              </w:rPr>
            </w:pPr>
          </w:p>
        </w:tc>
      </w:tr>
    </w:tbl>
    <w:p w14:paraId="394BF24D" w14:textId="77777777" w:rsidR="004B413C" w:rsidRDefault="004B413C">
      <w:pPr>
        <w:spacing w:line="200" w:lineRule="exact"/>
        <w:rPr>
          <w:sz w:val="20"/>
          <w:szCs w:val="20"/>
        </w:rPr>
      </w:pPr>
    </w:p>
    <w:p w14:paraId="319B4BF1" w14:textId="77777777" w:rsidR="004B413C" w:rsidRDefault="004B413C">
      <w:pPr>
        <w:spacing w:line="363" w:lineRule="exact"/>
        <w:rPr>
          <w:sz w:val="20"/>
          <w:szCs w:val="20"/>
        </w:rPr>
      </w:pPr>
    </w:p>
    <w:p w14:paraId="2DBD1978" w14:textId="77777777" w:rsidR="004B413C" w:rsidRDefault="00EC2FEA">
      <w:pPr>
        <w:spacing w:line="302" w:lineRule="auto"/>
        <w:rPr>
          <w:sz w:val="20"/>
          <w:szCs w:val="20"/>
        </w:rPr>
      </w:pPr>
      <w:r>
        <w:rPr>
          <w:rFonts w:ascii="Arial" w:eastAsia="Arial" w:hAnsi="Arial" w:cs="Arial"/>
          <w:sz w:val="20"/>
          <w:szCs w:val="20"/>
        </w:rPr>
        <w:t>Figure 71: Richness of aquatic invertebrate families for each year at Lake Melaleuca Park 173. Line is a moving 3-year averavge.</w:t>
      </w:r>
    </w:p>
    <w:p w14:paraId="4A86DDEB" w14:textId="77777777" w:rsidR="004B413C" w:rsidRDefault="004B413C">
      <w:pPr>
        <w:spacing w:line="200" w:lineRule="exact"/>
        <w:rPr>
          <w:sz w:val="20"/>
          <w:szCs w:val="20"/>
        </w:rPr>
      </w:pPr>
    </w:p>
    <w:p w14:paraId="32FC6B98" w14:textId="77777777" w:rsidR="004B413C" w:rsidRDefault="004B413C">
      <w:pPr>
        <w:spacing w:line="200" w:lineRule="exact"/>
        <w:rPr>
          <w:sz w:val="20"/>
          <w:szCs w:val="20"/>
        </w:rPr>
      </w:pPr>
    </w:p>
    <w:p w14:paraId="18B87D4A" w14:textId="77777777" w:rsidR="004B413C" w:rsidRDefault="004B413C">
      <w:pPr>
        <w:spacing w:line="200" w:lineRule="exact"/>
        <w:rPr>
          <w:sz w:val="20"/>
          <w:szCs w:val="20"/>
        </w:rPr>
      </w:pPr>
    </w:p>
    <w:p w14:paraId="78AB35E7" w14:textId="77777777" w:rsidR="004B413C" w:rsidRDefault="004B413C">
      <w:pPr>
        <w:spacing w:line="200" w:lineRule="exact"/>
        <w:rPr>
          <w:sz w:val="20"/>
          <w:szCs w:val="20"/>
        </w:rPr>
      </w:pPr>
    </w:p>
    <w:p w14:paraId="5B3FDDB2" w14:textId="77777777" w:rsidR="004B413C" w:rsidRDefault="004B413C">
      <w:pPr>
        <w:spacing w:line="200" w:lineRule="exact"/>
        <w:rPr>
          <w:sz w:val="20"/>
          <w:szCs w:val="20"/>
        </w:rPr>
      </w:pPr>
    </w:p>
    <w:p w14:paraId="3C28DC64" w14:textId="77777777" w:rsidR="004B413C" w:rsidRDefault="004B413C">
      <w:pPr>
        <w:spacing w:line="200" w:lineRule="exact"/>
        <w:rPr>
          <w:sz w:val="20"/>
          <w:szCs w:val="20"/>
        </w:rPr>
      </w:pPr>
    </w:p>
    <w:p w14:paraId="069BC34B" w14:textId="77777777" w:rsidR="004B413C" w:rsidRDefault="004B413C">
      <w:pPr>
        <w:spacing w:line="200" w:lineRule="exact"/>
        <w:rPr>
          <w:sz w:val="20"/>
          <w:szCs w:val="20"/>
        </w:rPr>
      </w:pPr>
    </w:p>
    <w:p w14:paraId="209FDB5B" w14:textId="77777777" w:rsidR="004B413C" w:rsidRDefault="004B413C">
      <w:pPr>
        <w:spacing w:line="200" w:lineRule="exact"/>
        <w:rPr>
          <w:sz w:val="20"/>
          <w:szCs w:val="20"/>
        </w:rPr>
      </w:pPr>
    </w:p>
    <w:p w14:paraId="2FAEF3FF" w14:textId="77777777" w:rsidR="004B413C" w:rsidRDefault="004B413C">
      <w:pPr>
        <w:spacing w:line="200" w:lineRule="exact"/>
        <w:rPr>
          <w:sz w:val="20"/>
          <w:szCs w:val="20"/>
        </w:rPr>
      </w:pPr>
    </w:p>
    <w:p w14:paraId="65D3517B" w14:textId="77777777" w:rsidR="004B413C" w:rsidRDefault="004B413C">
      <w:pPr>
        <w:spacing w:line="200" w:lineRule="exact"/>
        <w:rPr>
          <w:sz w:val="20"/>
          <w:szCs w:val="20"/>
        </w:rPr>
      </w:pPr>
    </w:p>
    <w:p w14:paraId="76E9BF56" w14:textId="77777777" w:rsidR="004B413C" w:rsidRDefault="004B413C">
      <w:pPr>
        <w:spacing w:line="200" w:lineRule="exact"/>
        <w:rPr>
          <w:sz w:val="20"/>
          <w:szCs w:val="20"/>
        </w:rPr>
      </w:pPr>
    </w:p>
    <w:p w14:paraId="005E366A" w14:textId="77777777" w:rsidR="004B413C" w:rsidRDefault="004B413C">
      <w:pPr>
        <w:spacing w:line="200" w:lineRule="exact"/>
        <w:rPr>
          <w:sz w:val="20"/>
          <w:szCs w:val="20"/>
        </w:rPr>
      </w:pPr>
    </w:p>
    <w:p w14:paraId="395A30D6" w14:textId="77777777" w:rsidR="004B413C" w:rsidRDefault="004B413C">
      <w:pPr>
        <w:spacing w:line="200" w:lineRule="exact"/>
        <w:rPr>
          <w:sz w:val="20"/>
          <w:szCs w:val="20"/>
        </w:rPr>
      </w:pPr>
    </w:p>
    <w:p w14:paraId="541061A7" w14:textId="77777777" w:rsidR="004B413C" w:rsidRDefault="004B413C">
      <w:pPr>
        <w:spacing w:line="200" w:lineRule="exact"/>
        <w:rPr>
          <w:sz w:val="20"/>
          <w:szCs w:val="20"/>
        </w:rPr>
      </w:pPr>
    </w:p>
    <w:p w14:paraId="137F18B7" w14:textId="77777777" w:rsidR="004B413C" w:rsidRDefault="004B413C">
      <w:pPr>
        <w:spacing w:line="259" w:lineRule="exact"/>
        <w:rPr>
          <w:sz w:val="20"/>
          <w:szCs w:val="20"/>
        </w:rPr>
      </w:pPr>
    </w:p>
    <w:p w14:paraId="0DE3DE2E" w14:textId="77777777" w:rsidR="004B413C" w:rsidRDefault="00EC2FEA">
      <w:pPr>
        <w:jc w:val="center"/>
        <w:rPr>
          <w:sz w:val="20"/>
          <w:szCs w:val="20"/>
        </w:rPr>
      </w:pPr>
      <w:r>
        <w:rPr>
          <w:rFonts w:ascii="Arial" w:eastAsia="Arial" w:hAnsi="Arial" w:cs="Arial"/>
          <w:sz w:val="20"/>
          <w:szCs w:val="20"/>
        </w:rPr>
        <w:t>112</w:t>
      </w:r>
    </w:p>
    <w:p w14:paraId="79CF38F0" w14:textId="77777777" w:rsidR="004B413C" w:rsidRDefault="004B413C">
      <w:pPr>
        <w:sectPr w:rsidR="004B413C">
          <w:pgSz w:w="12240" w:h="15840"/>
          <w:pgMar w:top="1440" w:right="1440" w:bottom="272" w:left="1440" w:header="0" w:footer="0" w:gutter="0"/>
          <w:cols w:space="720" w:equalWidth="0">
            <w:col w:w="9360"/>
          </w:cols>
        </w:sectPr>
      </w:pPr>
    </w:p>
    <w:p w14:paraId="1DC8522A" w14:textId="77777777" w:rsidR="004B413C" w:rsidRDefault="00EC2FEA">
      <w:pPr>
        <w:spacing w:line="200" w:lineRule="exact"/>
        <w:rPr>
          <w:sz w:val="20"/>
          <w:szCs w:val="20"/>
        </w:rPr>
      </w:pPr>
      <w:bookmarkStart w:id="150" w:name="page113"/>
      <w:bookmarkEnd w:id="150"/>
      <w:r>
        <w:rPr>
          <w:noProof/>
          <w:sz w:val="20"/>
          <w:szCs w:val="20"/>
        </w:rPr>
        <w:lastRenderedPageBreak/>
        <w:drawing>
          <wp:anchor distT="0" distB="0" distL="114300" distR="114300" simplePos="0" relativeHeight="252294144" behindDoc="1" locked="0" layoutInCell="0" allowOverlap="1" wp14:anchorId="7BBE35D1" wp14:editId="4B23947A">
            <wp:simplePos x="0" y="0"/>
            <wp:positionH relativeFrom="page">
              <wp:posOffset>1403350</wp:posOffset>
            </wp:positionH>
            <wp:positionV relativeFrom="page">
              <wp:posOffset>2738120</wp:posOffset>
            </wp:positionV>
            <wp:extent cx="5385435" cy="3674745"/>
            <wp:effectExtent l="0" t="0" r="0" b="0"/>
            <wp:wrapNone/>
            <wp:docPr id="1346" name="Picture 1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6"/>
                    <pic:cNvPicPr>
                      <a:picLocks noChangeAspect="1" noChangeArrowheads="1"/>
                    </pic:cNvPicPr>
                  </pic:nvPicPr>
                  <pic:blipFill>
                    <a:blip r:embed="rId866"/>
                    <a:srcRect/>
                    <a:stretch>
                      <a:fillRect/>
                    </a:stretch>
                  </pic:blipFill>
                  <pic:spPr bwMode="auto">
                    <a:xfrm>
                      <a:off x="0" y="0"/>
                      <a:ext cx="5385435" cy="3674745"/>
                    </a:xfrm>
                    <a:prstGeom prst="rect">
                      <a:avLst/>
                    </a:prstGeom>
                    <a:noFill/>
                  </pic:spPr>
                </pic:pic>
              </a:graphicData>
            </a:graphic>
          </wp:anchor>
        </w:drawing>
      </w:r>
    </w:p>
    <w:p w14:paraId="2904DC37" w14:textId="77777777" w:rsidR="004B413C" w:rsidRDefault="004B413C">
      <w:pPr>
        <w:spacing w:line="200" w:lineRule="exact"/>
        <w:rPr>
          <w:sz w:val="20"/>
          <w:szCs w:val="20"/>
        </w:rPr>
      </w:pPr>
    </w:p>
    <w:p w14:paraId="3A810458" w14:textId="77777777" w:rsidR="004B413C" w:rsidRDefault="004B413C">
      <w:pPr>
        <w:spacing w:line="200" w:lineRule="exact"/>
        <w:rPr>
          <w:sz w:val="20"/>
          <w:szCs w:val="20"/>
        </w:rPr>
      </w:pPr>
    </w:p>
    <w:p w14:paraId="0290800F" w14:textId="77777777" w:rsidR="004B413C" w:rsidRDefault="004B413C">
      <w:pPr>
        <w:spacing w:line="200" w:lineRule="exact"/>
        <w:rPr>
          <w:sz w:val="20"/>
          <w:szCs w:val="20"/>
        </w:rPr>
      </w:pPr>
    </w:p>
    <w:p w14:paraId="7C8D7BFD" w14:textId="77777777" w:rsidR="004B413C" w:rsidRDefault="004B413C">
      <w:pPr>
        <w:spacing w:line="200" w:lineRule="exact"/>
        <w:rPr>
          <w:sz w:val="20"/>
          <w:szCs w:val="20"/>
        </w:rPr>
      </w:pPr>
    </w:p>
    <w:p w14:paraId="5ADA901F" w14:textId="77777777" w:rsidR="004B413C" w:rsidRDefault="004B413C">
      <w:pPr>
        <w:spacing w:line="200" w:lineRule="exact"/>
        <w:rPr>
          <w:sz w:val="20"/>
          <w:szCs w:val="20"/>
        </w:rPr>
      </w:pPr>
    </w:p>
    <w:p w14:paraId="0DD7E5BC" w14:textId="77777777" w:rsidR="004B413C" w:rsidRDefault="004B413C">
      <w:pPr>
        <w:spacing w:line="200" w:lineRule="exact"/>
        <w:rPr>
          <w:sz w:val="20"/>
          <w:szCs w:val="20"/>
        </w:rPr>
      </w:pPr>
    </w:p>
    <w:p w14:paraId="2E950310" w14:textId="77777777" w:rsidR="004B413C" w:rsidRDefault="004B413C">
      <w:pPr>
        <w:spacing w:line="200" w:lineRule="exact"/>
        <w:rPr>
          <w:sz w:val="20"/>
          <w:szCs w:val="20"/>
        </w:rPr>
      </w:pPr>
    </w:p>
    <w:p w14:paraId="25A34545" w14:textId="77777777" w:rsidR="004B413C" w:rsidRDefault="004B413C">
      <w:pPr>
        <w:spacing w:line="200" w:lineRule="exact"/>
        <w:rPr>
          <w:sz w:val="20"/>
          <w:szCs w:val="20"/>
        </w:rPr>
      </w:pPr>
    </w:p>
    <w:p w14:paraId="03A53459" w14:textId="77777777" w:rsidR="004B413C" w:rsidRDefault="004B413C">
      <w:pPr>
        <w:spacing w:line="200" w:lineRule="exact"/>
        <w:rPr>
          <w:sz w:val="20"/>
          <w:szCs w:val="20"/>
        </w:rPr>
      </w:pPr>
    </w:p>
    <w:p w14:paraId="73D5EA5C" w14:textId="77777777" w:rsidR="004B413C" w:rsidRDefault="004B413C">
      <w:pPr>
        <w:spacing w:line="200" w:lineRule="exact"/>
        <w:rPr>
          <w:sz w:val="20"/>
          <w:szCs w:val="20"/>
        </w:rPr>
      </w:pPr>
    </w:p>
    <w:p w14:paraId="708CB5D1" w14:textId="77777777" w:rsidR="004B413C" w:rsidRDefault="004B413C">
      <w:pPr>
        <w:spacing w:line="200" w:lineRule="exact"/>
        <w:rPr>
          <w:sz w:val="20"/>
          <w:szCs w:val="20"/>
        </w:rPr>
      </w:pPr>
    </w:p>
    <w:p w14:paraId="6128106E" w14:textId="77777777" w:rsidR="004B413C" w:rsidRDefault="004B413C">
      <w:pPr>
        <w:spacing w:line="200" w:lineRule="exact"/>
        <w:rPr>
          <w:sz w:val="20"/>
          <w:szCs w:val="20"/>
        </w:rPr>
      </w:pPr>
    </w:p>
    <w:p w14:paraId="590B2F64" w14:textId="77777777" w:rsidR="004B413C" w:rsidRDefault="004B413C">
      <w:pPr>
        <w:spacing w:line="297" w:lineRule="exact"/>
        <w:rPr>
          <w:sz w:val="20"/>
          <w:szCs w:val="20"/>
        </w:rPr>
      </w:pPr>
    </w:p>
    <w:tbl>
      <w:tblPr>
        <w:tblW w:w="0" w:type="auto"/>
        <w:tblInd w:w="100" w:type="dxa"/>
        <w:tblLayout w:type="fixed"/>
        <w:tblCellMar>
          <w:left w:w="0" w:type="dxa"/>
          <w:right w:w="0" w:type="dxa"/>
        </w:tblCellMar>
        <w:tblLook w:val="04A0" w:firstRow="1" w:lastRow="0" w:firstColumn="1" w:lastColumn="0" w:noHBand="0" w:noVBand="1"/>
      </w:tblPr>
      <w:tblGrid>
        <w:gridCol w:w="3420"/>
        <w:gridCol w:w="2160"/>
        <w:gridCol w:w="1640"/>
      </w:tblGrid>
      <w:tr w:rsidR="004B413C" w14:paraId="772F554A" w14:textId="77777777">
        <w:trPr>
          <w:trHeight w:val="253"/>
        </w:trPr>
        <w:tc>
          <w:tcPr>
            <w:tcW w:w="3420" w:type="dxa"/>
            <w:vAlign w:val="bottom"/>
          </w:tcPr>
          <w:p w14:paraId="1D25EA98" w14:textId="77777777" w:rsidR="004B413C" w:rsidRDefault="004B413C">
            <w:pPr>
              <w:rPr>
                <w:sz w:val="21"/>
                <w:szCs w:val="21"/>
              </w:rPr>
            </w:pPr>
          </w:p>
        </w:tc>
        <w:tc>
          <w:tcPr>
            <w:tcW w:w="2160" w:type="dxa"/>
            <w:vAlign w:val="bottom"/>
          </w:tcPr>
          <w:p w14:paraId="52A585D6" w14:textId="77777777" w:rsidR="004B413C" w:rsidRDefault="004B413C">
            <w:pPr>
              <w:rPr>
                <w:sz w:val="21"/>
                <w:szCs w:val="21"/>
              </w:rPr>
            </w:pPr>
          </w:p>
        </w:tc>
        <w:tc>
          <w:tcPr>
            <w:tcW w:w="1640" w:type="dxa"/>
            <w:vAlign w:val="bottom"/>
          </w:tcPr>
          <w:p w14:paraId="330C3A8F" w14:textId="77777777" w:rsidR="004B413C" w:rsidRDefault="00EC2FEA">
            <w:pPr>
              <w:ind w:right="580"/>
              <w:jc w:val="right"/>
              <w:rPr>
                <w:sz w:val="20"/>
                <w:szCs w:val="20"/>
              </w:rPr>
            </w:pPr>
            <w:r>
              <w:rPr>
                <w:rFonts w:ascii="Arial" w:eastAsia="Arial" w:hAnsi="Arial" w:cs="Arial"/>
              </w:rPr>
              <w:t>2000</w:t>
            </w:r>
          </w:p>
        </w:tc>
      </w:tr>
      <w:tr w:rsidR="004B413C" w14:paraId="583A1C33" w14:textId="77777777">
        <w:trPr>
          <w:trHeight w:val="758"/>
        </w:trPr>
        <w:tc>
          <w:tcPr>
            <w:tcW w:w="3420" w:type="dxa"/>
            <w:vAlign w:val="bottom"/>
          </w:tcPr>
          <w:p w14:paraId="6DE7F3D0" w14:textId="77777777" w:rsidR="004B413C" w:rsidRDefault="00EC2FEA">
            <w:pPr>
              <w:ind w:right="2704"/>
              <w:jc w:val="right"/>
              <w:rPr>
                <w:sz w:val="20"/>
                <w:szCs w:val="20"/>
              </w:rPr>
            </w:pPr>
            <w:r>
              <w:rPr>
                <w:rFonts w:ascii="Arial" w:eastAsia="Arial" w:hAnsi="Arial" w:cs="Arial"/>
                <w:color w:val="4D4D4D"/>
                <w:sz w:val="18"/>
                <w:szCs w:val="18"/>
              </w:rPr>
              <w:t>0.1</w:t>
            </w:r>
          </w:p>
        </w:tc>
        <w:tc>
          <w:tcPr>
            <w:tcW w:w="2160" w:type="dxa"/>
            <w:vAlign w:val="bottom"/>
          </w:tcPr>
          <w:p w14:paraId="76815D2F" w14:textId="77777777" w:rsidR="004B413C" w:rsidRDefault="004B413C">
            <w:pPr>
              <w:rPr>
                <w:sz w:val="24"/>
                <w:szCs w:val="24"/>
              </w:rPr>
            </w:pPr>
          </w:p>
        </w:tc>
        <w:tc>
          <w:tcPr>
            <w:tcW w:w="1640" w:type="dxa"/>
            <w:vAlign w:val="bottom"/>
          </w:tcPr>
          <w:p w14:paraId="5BE0C032" w14:textId="77777777" w:rsidR="004B413C" w:rsidRDefault="004B413C">
            <w:pPr>
              <w:rPr>
                <w:sz w:val="24"/>
                <w:szCs w:val="24"/>
              </w:rPr>
            </w:pPr>
          </w:p>
        </w:tc>
      </w:tr>
      <w:tr w:rsidR="004B413C" w14:paraId="13396B2E" w14:textId="77777777">
        <w:trPr>
          <w:trHeight w:val="1263"/>
        </w:trPr>
        <w:tc>
          <w:tcPr>
            <w:tcW w:w="3420" w:type="dxa"/>
            <w:vAlign w:val="bottom"/>
          </w:tcPr>
          <w:p w14:paraId="4858A8CB" w14:textId="77777777" w:rsidR="004B413C" w:rsidRDefault="00EC2FEA">
            <w:pPr>
              <w:ind w:right="2704"/>
              <w:jc w:val="right"/>
              <w:rPr>
                <w:sz w:val="20"/>
                <w:szCs w:val="20"/>
              </w:rPr>
            </w:pPr>
            <w:r>
              <w:rPr>
                <w:rFonts w:ascii="Arial" w:eastAsia="Arial" w:hAnsi="Arial" w:cs="Arial"/>
                <w:color w:val="4D4D4D"/>
                <w:sz w:val="18"/>
                <w:szCs w:val="18"/>
              </w:rPr>
              <w:t>0.0</w:t>
            </w:r>
          </w:p>
        </w:tc>
        <w:tc>
          <w:tcPr>
            <w:tcW w:w="2160" w:type="dxa"/>
            <w:vAlign w:val="bottom"/>
          </w:tcPr>
          <w:p w14:paraId="0C504C8A" w14:textId="77777777" w:rsidR="004B413C" w:rsidRDefault="004B413C">
            <w:pPr>
              <w:rPr>
                <w:sz w:val="24"/>
                <w:szCs w:val="24"/>
              </w:rPr>
            </w:pPr>
          </w:p>
        </w:tc>
        <w:tc>
          <w:tcPr>
            <w:tcW w:w="1640" w:type="dxa"/>
            <w:vAlign w:val="bottom"/>
          </w:tcPr>
          <w:p w14:paraId="7F9506F9" w14:textId="77777777" w:rsidR="004B413C" w:rsidRDefault="004B413C">
            <w:pPr>
              <w:rPr>
                <w:sz w:val="24"/>
                <w:szCs w:val="24"/>
              </w:rPr>
            </w:pPr>
          </w:p>
        </w:tc>
      </w:tr>
      <w:tr w:rsidR="004B413C" w14:paraId="3DCC49EF" w14:textId="77777777">
        <w:trPr>
          <w:trHeight w:val="750"/>
        </w:trPr>
        <w:tc>
          <w:tcPr>
            <w:tcW w:w="3420" w:type="dxa"/>
            <w:textDirection w:val="btLr"/>
            <w:vAlign w:val="bottom"/>
          </w:tcPr>
          <w:p w14:paraId="1CD18CC5" w14:textId="77777777" w:rsidR="004B413C" w:rsidRDefault="00EC2FEA">
            <w:pPr>
              <w:ind w:right="3071"/>
              <w:rPr>
                <w:sz w:val="20"/>
                <w:szCs w:val="20"/>
              </w:rPr>
            </w:pPr>
            <w:r>
              <w:rPr>
                <w:rFonts w:ascii="Arial" w:eastAsia="Arial" w:hAnsi="Arial" w:cs="Arial"/>
                <w:w w:val="91"/>
              </w:rPr>
              <w:t>LV2</w:t>
            </w:r>
          </w:p>
        </w:tc>
        <w:tc>
          <w:tcPr>
            <w:tcW w:w="2160" w:type="dxa"/>
            <w:vAlign w:val="bottom"/>
          </w:tcPr>
          <w:p w14:paraId="2E1218DD" w14:textId="77777777" w:rsidR="004B413C" w:rsidRDefault="004B413C">
            <w:pPr>
              <w:rPr>
                <w:sz w:val="24"/>
                <w:szCs w:val="24"/>
              </w:rPr>
            </w:pPr>
          </w:p>
        </w:tc>
        <w:tc>
          <w:tcPr>
            <w:tcW w:w="1640" w:type="dxa"/>
            <w:vAlign w:val="bottom"/>
          </w:tcPr>
          <w:p w14:paraId="0750B213" w14:textId="77777777" w:rsidR="004B413C" w:rsidRDefault="004B413C">
            <w:pPr>
              <w:rPr>
                <w:sz w:val="24"/>
                <w:szCs w:val="24"/>
              </w:rPr>
            </w:pPr>
          </w:p>
        </w:tc>
      </w:tr>
      <w:tr w:rsidR="004B413C" w14:paraId="14894E33" w14:textId="77777777">
        <w:trPr>
          <w:trHeight w:val="514"/>
        </w:trPr>
        <w:tc>
          <w:tcPr>
            <w:tcW w:w="3420" w:type="dxa"/>
            <w:vAlign w:val="bottom"/>
          </w:tcPr>
          <w:p w14:paraId="613D3728" w14:textId="77777777" w:rsidR="004B413C" w:rsidRDefault="00EC2FEA">
            <w:pPr>
              <w:ind w:right="2744"/>
              <w:jc w:val="right"/>
              <w:rPr>
                <w:sz w:val="20"/>
                <w:szCs w:val="20"/>
              </w:rPr>
            </w:pPr>
            <w:r>
              <w:rPr>
                <w:rFonts w:ascii="Arial" w:eastAsia="Arial" w:hAnsi="Arial" w:cs="Arial"/>
                <w:color w:val="4D4D4D"/>
                <w:sz w:val="18"/>
                <w:szCs w:val="18"/>
              </w:rPr>
              <w:t>−0.1</w:t>
            </w:r>
          </w:p>
        </w:tc>
        <w:tc>
          <w:tcPr>
            <w:tcW w:w="2160" w:type="dxa"/>
            <w:vAlign w:val="bottom"/>
          </w:tcPr>
          <w:p w14:paraId="0479D180" w14:textId="77777777" w:rsidR="004B413C" w:rsidRDefault="004B413C">
            <w:pPr>
              <w:rPr>
                <w:sz w:val="24"/>
                <w:szCs w:val="24"/>
              </w:rPr>
            </w:pPr>
          </w:p>
        </w:tc>
        <w:tc>
          <w:tcPr>
            <w:tcW w:w="1640" w:type="dxa"/>
            <w:vAlign w:val="bottom"/>
          </w:tcPr>
          <w:p w14:paraId="5066D86B" w14:textId="77777777" w:rsidR="004B413C" w:rsidRDefault="004B413C">
            <w:pPr>
              <w:rPr>
                <w:sz w:val="24"/>
                <w:szCs w:val="24"/>
              </w:rPr>
            </w:pPr>
          </w:p>
        </w:tc>
      </w:tr>
      <w:tr w:rsidR="004B413C" w14:paraId="16CFD868" w14:textId="77777777">
        <w:trPr>
          <w:trHeight w:val="490"/>
        </w:trPr>
        <w:tc>
          <w:tcPr>
            <w:tcW w:w="3420" w:type="dxa"/>
            <w:vAlign w:val="bottom"/>
          </w:tcPr>
          <w:p w14:paraId="7289BF62" w14:textId="77777777" w:rsidR="004B413C" w:rsidRDefault="00EC2FEA">
            <w:pPr>
              <w:ind w:right="1204"/>
              <w:jc w:val="right"/>
              <w:rPr>
                <w:sz w:val="20"/>
                <w:szCs w:val="20"/>
              </w:rPr>
            </w:pPr>
            <w:r>
              <w:rPr>
                <w:rFonts w:ascii="Arial" w:eastAsia="Arial" w:hAnsi="Arial" w:cs="Arial"/>
              </w:rPr>
              <w:t>2018</w:t>
            </w:r>
          </w:p>
        </w:tc>
        <w:tc>
          <w:tcPr>
            <w:tcW w:w="2160" w:type="dxa"/>
            <w:vAlign w:val="bottom"/>
          </w:tcPr>
          <w:p w14:paraId="29801009" w14:textId="77777777" w:rsidR="004B413C" w:rsidRDefault="004B413C">
            <w:pPr>
              <w:rPr>
                <w:sz w:val="24"/>
                <w:szCs w:val="24"/>
              </w:rPr>
            </w:pPr>
          </w:p>
        </w:tc>
        <w:tc>
          <w:tcPr>
            <w:tcW w:w="1640" w:type="dxa"/>
            <w:vAlign w:val="bottom"/>
          </w:tcPr>
          <w:p w14:paraId="30F3DF72" w14:textId="77777777" w:rsidR="004B413C" w:rsidRDefault="004B413C">
            <w:pPr>
              <w:rPr>
                <w:sz w:val="24"/>
                <w:szCs w:val="24"/>
              </w:rPr>
            </w:pPr>
          </w:p>
        </w:tc>
      </w:tr>
      <w:tr w:rsidR="004B413C" w14:paraId="7C6EFE75" w14:textId="77777777">
        <w:trPr>
          <w:trHeight w:val="773"/>
        </w:trPr>
        <w:tc>
          <w:tcPr>
            <w:tcW w:w="3420" w:type="dxa"/>
            <w:vAlign w:val="bottom"/>
          </w:tcPr>
          <w:p w14:paraId="3EADC5E7" w14:textId="77777777" w:rsidR="004B413C" w:rsidRDefault="00EC2FEA">
            <w:pPr>
              <w:ind w:right="2744"/>
              <w:jc w:val="right"/>
              <w:rPr>
                <w:sz w:val="20"/>
                <w:szCs w:val="20"/>
              </w:rPr>
            </w:pPr>
            <w:r>
              <w:rPr>
                <w:rFonts w:ascii="Arial" w:eastAsia="Arial" w:hAnsi="Arial" w:cs="Arial"/>
                <w:color w:val="4D4D4D"/>
                <w:sz w:val="18"/>
                <w:szCs w:val="18"/>
              </w:rPr>
              <w:t>−0.2</w:t>
            </w:r>
          </w:p>
        </w:tc>
        <w:tc>
          <w:tcPr>
            <w:tcW w:w="2160" w:type="dxa"/>
            <w:vAlign w:val="bottom"/>
          </w:tcPr>
          <w:p w14:paraId="2B8E0AA2" w14:textId="77777777" w:rsidR="004B413C" w:rsidRDefault="004B413C">
            <w:pPr>
              <w:rPr>
                <w:sz w:val="24"/>
                <w:szCs w:val="24"/>
              </w:rPr>
            </w:pPr>
          </w:p>
        </w:tc>
        <w:tc>
          <w:tcPr>
            <w:tcW w:w="1640" w:type="dxa"/>
            <w:vAlign w:val="bottom"/>
          </w:tcPr>
          <w:p w14:paraId="033AA8EB" w14:textId="77777777" w:rsidR="004B413C" w:rsidRDefault="004B413C">
            <w:pPr>
              <w:rPr>
                <w:sz w:val="24"/>
                <w:szCs w:val="24"/>
              </w:rPr>
            </w:pPr>
          </w:p>
        </w:tc>
      </w:tr>
      <w:tr w:rsidR="004B413C" w14:paraId="3C11437D" w14:textId="77777777">
        <w:trPr>
          <w:trHeight w:val="1174"/>
        </w:trPr>
        <w:tc>
          <w:tcPr>
            <w:tcW w:w="3420" w:type="dxa"/>
            <w:vAlign w:val="bottom"/>
          </w:tcPr>
          <w:p w14:paraId="4924CC76" w14:textId="77777777" w:rsidR="004B413C" w:rsidRDefault="00EC2FEA">
            <w:pPr>
              <w:ind w:right="1004"/>
              <w:jc w:val="right"/>
              <w:rPr>
                <w:sz w:val="20"/>
                <w:szCs w:val="20"/>
              </w:rPr>
            </w:pPr>
            <w:r>
              <w:rPr>
                <w:rFonts w:ascii="Arial" w:eastAsia="Arial" w:hAnsi="Arial" w:cs="Arial"/>
                <w:color w:val="4D4D4D"/>
                <w:sz w:val="18"/>
                <w:szCs w:val="18"/>
              </w:rPr>
              <w:t>−0.4</w:t>
            </w:r>
          </w:p>
        </w:tc>
        <w:tc>
          <w:tcPr>
            <w:tcW w:w="2160" w:type="dxa"/>
            <w:vAlign w:val="bottom"/>
          </w:tcPr>
          <w:p w14:paraId="23C4A250" w14:textId="77777777" w:rsidR="004B413C" w:rsidRDefault="00EC2FEA">
            <w:pPr>
              <w:ind w:right="720"/>
              <w:jc w:val="right"/>
              <w:rPr>
                <w:sz w:val="20"/>
                <w:szCs w:val="20"/>
              </w:rPr>
            </w:pPr>
            <w:r>
              <w:rPr>
                <w:rFonts w:ascii="Arial" w:eastAsia="Arial" w:hAnsi="Arial" w:cs="Arial"/>
                <w:color w:val="4D4D4D"/>
                <w:sz w:val="18"/>
                <w:szCs w:val="18"/>
              </w:rPr>
              <w:t>0.0</w:t>
            </w:r>
          </w:p>
        </w:tc>
        <w:tc>
          <w:tcPr>
            <w:tcW w:w="1640" w:type="dxa"/>
            <w:vAlign w:val="bottom"/>
          </w:tcPr>
          <w:p w14:paraId="49938990" w14:textId="77777777" w:rsidR="004B413C" w:rsidRDefault="00EC2FEA">
            <w:pPr>
              <w:jc w:val="right"/>
              <w:rPr>
                <w:sz w:val="20"/>
                <w:szCs w:val="20"/>
              </w:rPr>
            </w:pPr>
            <w:r>
              <w:rPr>
                <w:rFonts w:ascii="Arial" w:eastAsia="Arial" w:hAnsi="Arial" w:cs="Arial"/>
                <w:color w:val="4D4D4D"/>
                <w:sz w:val="18"/>
                <w:szCs w:val="18"/>
              </w:rPr>
              <w:t>0.4</w:t>
            </w:r>
          </w:p>
        </w:tc>
      </w:tr>
      <w:tr w:rsidR="004B413C" w14:paraId="5B4E08D9" w14:textId="77777777">
        <w:trPr>
          <w:trHeight w:val="260"/>
        </w:trPr>
        <w:tc>
          <w:tcPr>
            <w:tcW w:w="3420" w:type="dxa"/>
            <w:vAlign w:val="bottom"/>
          </w:tcPr>
          <w:p w14:paraId="7D56D4A5" w14:textId="77777777" w:rsidR="004B413C" w:rsidRDefault="004B413C"/>
        </w:tc>
        <w:tc>
          <w:tcPr>
            <w:tcW w:w="2160" w:type="dxa"/>
            <w:vAlign w:val="bottom"/>
          </w:tcPr>
          <w:p w14:paraId="0728ADAA" w14:textId="77777777" w:rsidR="004B413C" w:rsidRDefault="00EC2FEA">
            <w:pPr>
              <w:ind w:right="360"/>
              <w:jc w:val="right"/>
              <w:rPr>
                <w:sz w:val="20"/>
                <w:szCs w:val="20"/>
              </w:rPr>
            </w:pPr>
            <w:r>
              <w:rPr>
                <w:rFonts w:ascii="Arial" w:eastAsia="Arial" w:hAnsi="Arial" w:cs="Arial"/>
              </w:rPr>
              <w:t>LV1</w:t>
            </w:r>
          </w:p>
        </w:tc>
        <w:tc>
          <w:tcPr>
            <w:tcW w:w="1640" w:type="dxa"/>
            <w:vAlign w:val="bottom"/>
          </w:tcPr>
          <w:p w14:paraId="3E9AFFA4" w14:textId="77777777" w:rsidR="004B413C" w:rsidRDefault="004B413C"/>
        </w:tc>
      </w:tr>
    </w:tbl>
    <w:p w14:paraId="5BB6579A" w14:textId="77777777" w:rsidR="004B413C" w:rsidRDefault="004B413C">
      <w:pPr>
        <w:spacing w:line="200" w:lineRule="exact"/>
        <w:rPr>
          <w:sz w:val="20"/>
          <w:szCs w:val="20"/>
        </w:rPr>
      </w:pPr>
    </w:p>
    <w:p w14:paraId="7D4BA8ED" w14:textId="77777777" w:rsidR="004B413C" w:rsidRDefault="004B413C">
      <w:pPr>
        <w:spacing w:line="363" w:lineRule="exact"/>
        <w:rPr>
          <w:sz w:val="20"/>
          <w:szCs w:val="20"/>
        </w:rPr>
      </w:pPr>
    </w:p>
    <w:p w14:paraId="5A9C8136" w14:textId="77777777" w:rsidR="004B413C" w:rsidRDefault="00EC2FEA">
      <w:pPr>
        <w:spacing w:line="302" w:lineRule="auto"/>
        <w:rPr>
          <w:sz w:val="20"/>
          <w:szCs w:val="20"/>
        </w:rPr>
      </w:pPr>
      <w:r>
        <w:rPr>
          <w:rFonts w:ascii="Arial" w:eastAsia="Arial" w:hAnsi="Arial" w:cs="Arial"/>
          <w:sz w:val="20"/>
          <w:szCs w:val="20"/>
        </w:rPr>
        <w:t>Figure 72: Unconstrained ordination based on invertebrate data for each surveyed year for Lake Melaleuca Park 173. Consecutive years are joined by a line with first and last survey years labeled.</w:t>
      </w:r>
    </w:p>
    <w:p w14:paraId="4115CADC" w14:textId="77777777" w:rsidR="004B413C" w:rsidRDefault="004B413C">
      <w:pPr>
        <w:spacing w:line="200" w:lineRule="exact"/>
        <w:rPr>
          <w:sz w:val="20"/>
          <w:szCs w:val="20"/>
        </w:rPr>
      </w:pPr>
    </w:p>
    <w:p w14:paraId="7C143661" w14:textId="77777777" w:rsidR="004B413C" w:rsidRDefault="004B413C">
      <w:pPr>
        <w:spacing w:line="200" w:lineRule="exact"/>
        <w:rPr>
          <w:sz w:val="20"/>
          <w:szCs w:val="20"/>
        </w:rPr>
      </w:pPr>
    </w:p>
    <w:p w14:paraId="2E772CFD" w14:textId="77777777" w:rsidR="004B413C" w:rsidRDefault="004B413C">
      <w:pPr>
        <w:spacing w:line="200" w:lineRule="exact"/>
        <w:rPr>
          <w:sz w:val="20"/>
          <w:szCs w:val="20"/>
        </w:rPr>
      </w:pPr>
    </w:p>
    <w:p w14:paraId="2D05A23B" w14:textId="77777777" w:rsidR="004B413C" w:rsidRDefault="004B413C">
      <w:pPr>
        <w:spacing w:line="200" w:lineRule="exact"/>
        <w:rPr>
          <w:sz w:val="20"/>
          <w:szCs w:val="20"/>
        </w:rPr>
      </w:pPr>
    </w:p>
    <w:p w14:paraId="4C2D6D60" w14:textId="77777777" w:rsidR="004B413C" w:rsidRDefault="004B413C">
      <w:pPr>
        <w:spacing w:line="200" w:lineRule="exact"/>
        <w:rPr>
          <w:sz w:val="20"/>
          <w:szCs w:val="20"/>
        </w:rPr>
      </w:pPr>
    </w:p>
    <w:p w14:paraId="05C9E1B5" w14:textId="77777777" w:rsidR="004B413C" w:rsidRDefault="004B413C">
      <w:pPr>
        <w:spacing w:line="200" w:lineRule="exact"/>
        <w:rPr>
          <w:sz w:val="20"/>
          <w:szCs w:val="20"/>
        </w:rPr>
      </w:pPr>
    </w:p>
    <w:p w14:paraId="2CE48A76" w14:textId="77777777" w:rsidR="004B413C" w:rsidRDefault="004B413C">
      <w:pPr>
        <w:spacing w:line="200" w:lineRule="exact"/>
        <w:rPr>
          <w:sz w:val="20"/>
          <w:szCs w:val="20"/>
        </w:rPr>
      </w:pPr>
    </w:p>
    <w:p w14:paraId="56A0A310" w14:textId="77777777" w:rsidR="004B413C" w:rsidRDefault="004B413C">
      <w:pPr>
        <w:spacing w:line="200" w:lineRule="exact"/>
        <w:rPr>
          <w:sz w:val="20"/>
          <w:szCs w:val="20"/>
        </w:rPr>
      </w:pPr>
    </w:p>
    <w:p w14:paraId="6B9C809D" w14:textId="77777777" w:rsidR="004B413C" w:rsidRDefault="004B413C">
      <w:pPr>
        <w:spacing w:line="200" w:lineRule="exact"/>
        <w:rPr>
          <w:sz w:val="20"/>
          <w:szCs w:val="20"/>
        </w:rPr>
      </w:pPr>
    </w:p>
    <w:p w14:paraId="6DFF0523" w14:textId="77777777" w:rsidR="004B413C" w:rsidRDefault="004B413C">
      <w:pPr>
        <w:spacing w:line="200" w:lineRule="exact"/>
        <w:rPr>
          <w:sz w:val="20"/>
          <w:szCs w:val="20"/>
        </w:rPr>
      </w:pPr>
    </w:p>
    <w:p w14:paraId="6B750487" w14:textId="77777777" w:rsidR="004B413C" w:rsidRDefault="004B413C">
      <w:pPr>
        <w:spacing w:line="200" w:lineRule="exact"/>
        <w:rPr>
          <w:sz w:val="20"/>
          <w:szCs w:val="20"/>
        </w:rPr>
      </w:pPr>
    </w:p>
    <w:p w14:paraId="033B8FC8" w14:textId="77777777" w:rsidR="004B413C" w:rsidRDefault="004B413C">
      <w:pPr>
        <w:spacing w:line="200" w:lineRule="exact"/>
        <w:rPr>
          <w:sz w:val="20"/>
          <w:szCs w:val="20"/>
        </w:rPr>
      </w:pPr>
    </w:p>
    <w:p w14:paraId="1F078BF4" w14:textId="77777777" w:rsidR="004B413C" w:rsidRDefault="004B413C">
      <w:pPr>
        <w:spacing w:line="200" w:lineRule="exact"/>
        <w:rPr>
          <w:sz w:val="20"/>
          <w:szCs w:val="20"/>
        </w:rPr>
      </w:pPr>
    </w:p>
    <w:p w14:paraId="7F90CE21" w14:textId="77777777" w:rsidR="004B413C" w:rsidRDefault="004B413C">
      <w:pPr>
        <w:spacing w:line="200" w:lineRule="exact"/>
        <w:rPr>
          <w:sz w:val="20"/>
          <w:szCs w:val="20"/>
        </w:rPr>
      </w:pPr>
    </w:p>
    <w:p w14:paraId="7140CB8F" w14:textId="77777777" w:rsidR="004B413C" w:rsidRDefault="004B413C">
      <w:pPr>
        <w:spacing w:line="259" w:lineRule="exact"/>
        <w:rPr>
          <w:sz w:val="20"/>
          <w:szCs w:val="20"/>
        </w:rPr>
      </w:pPr>
    </w:p>
    <w:p w14:paraId="5DCE2BA7" w14:textId="77777777" w:rsidR="004B413C" w:rsidRDefault="00EC2FEA">
      <w:pPr>
        <w:jc w:val="center"/>
        <w:rPr>
          <w:sz w:val="20"/>
          <w:szCs w:val="20"/>
        </w:rPr>
      </w:pPr>
      <w:r>
        <w:rPr>
          <w:rFonts w:ascii="Arial" w:eastAsia="Arial" w:hAnsi="Arial" w:cs="Arial"/>
          <w:sz w:val="20"/>
          <w:szCs w:val="20"/>
        </w:rPr>
        <w:t>113</w:t>
      </w:r>
    </w:p>
    <w:p w14:paraId="496D8580" w14:textId="77777777" w:rsidR="004B413C" w:rsidRDefault="004B413C">
      <w:pPr>
        <w:sectPr w:rsidR="004B413C">
          <w:pgSz w:w="12240" w:h="15840"/>
          <w:pgMar w:top="1440" w:right="1440" w:bottom="272" w:left="1440" w:header="0" w:footer="0" w:gutter="0"/>
          <w:cols w:space="720" w:equalWidth="0">
            <w:col w:w="9360"/>
          </w:cols>
        </w:sectPr>
      </w:pPr>
    </w:p>
    <w:p w14:paraId="09A7658E" w14:textId="77777777" w:rsidR="004B413C" w:rsidRDefault="00EC2FEA">
      <w:pPr>
        <w:ind w:left="20"/>
        <w:rPr>
          <w:sz w:val="20"/>
          <w:szCs w:val="20"/>
        </w:rPr>
      </w:pPr>
      <w:bookmarkStart w:id="151" w:name="page114"/>
      <w:bookmarkEnd w:id="151"/>
      <w:r>
        <w:rPr>
          <w:rFonts w:ascii="Arial" w:eastAsia="Arial" w:hAnsi="Arial" w:cs="Arial"/>
          <w:b/>
          <w:bCs/>
          <w:sz w:val="24"/>
          <w:szCs w:val="24"/>
        </w:rPr>
        <w:lastRenderedPageBreak/>
        <w:t>Melaleuca Park 78</w:t>
      </w:r>
    </w:p>
    <w:p w14:paraId="75EFBB32" w14:textId="77777777" w:rsidR="004B413C" w:rsidRDefault="004B413C">
      <w:pPr>
        <w:spacing w:line="258" w:lineRule="exact"/>
        <w:rPr>
          <w:sz w:val="20"/>
          <w:szCs w:val="20"/>
        </w:rPr>
      </w:pPr>
    </w:p>
    <w:p w14:paraId="08ED595D" w14:textId="77777777" w:rsidR="004B413C" w:rsidRDefault="00EC2FEA">
      <w:pPr>
        <w:spacing w:line="260" w:lineRule="auto"/>
        <w:ind w:left="20" w:right="20"/>
        <w:jc w:val="both"/>
        <w:rPr>
          <w:sz w:val="20"/>
          <w:szCs w:val="20"/>
        </w:rPr>
      </w:pPr>
      <w:r>
        <w:rPr>
          <w:rFonts w:ascii="Arial" w:eastAsia="Arial" w:hAnsi="Arial" w:cs="Arial"/>
          <w:sz w:val="20"/>
          <w:szCs w:val="20"/>
        </w:rPr>
        <w:t>Melaleuca Park 78 (also referred to as EPP 78 or Dampland 78) is located north-west of the Lexia wetlands in the southern area of Melaleuca Park. The site is approximately 6.7 ha in area and represents a regionally significant wetland (Hill et al., 1996). Melaleuca Park 78 is classified as a Dampland habitat, meaning the basin has seasonally waterlogged soils that are not often inundated with surface waters (Semeniuk and Semeniuk, 1996). The site is an important habitat for a unique assemblage of phreatophytic vegetation which provides important habitat for native populations of fauna.</w:t>
      </w:r>
    </w:p>
    <w:p w14:paraId="148A035A" w14:textId="77777777" w:rsidR="004B413C" w:rsidRDefault="004B413C">
      <w:pPr>
        <w:spacing w:line="337" w:lineRule="exact"/>
        <w:rPr>
          <w:sz w:val="20"/>
          <w:szCs w:val="20"/>
        </w:rPr>
      </w:pPr>
    </w:p>
    <w:p w14:paraId="0DAF60E0" w14:textId="77777777" w:rsidR="004B413C" w:rsidRDefault="00EC2FEA">
      <w:pPr>
        <w:ind w:left="20"/>
        <w:rPr>
          <w:sz w:val="20"/>
          <w:szCs w:val="20"/>
        </w:rPr>
      </w:pPr>
      <w:r>
        <w:rPr>
          <w:rFonts w:ascii="Arial" w:eastAsia="Arial" w:hAnsi="Arial" w:cs="Arial"/>
          <w:b/>
          <w:bCs/>
          <w:sz w:val="20"/>
          <w:szCs w:val="20"/>
        </w:rPr>
        <w:t>Hydrology</w:t>
      </w:r>
    </w:p>
    <w:p w14:paraId="1C24284D" w14:textId="77777777" w:rsidR="004B413C" w:rsidRDefault="004B413C">
      <w:pPr>
        <w:spacing w:line="258" w:lineRule="exact"/>
        <w:rPr>
          <w:sz w:val="20"/>
          <w:szCs w:val="20"/>
        </w:rPr>
      </w:pPr>
    </w:p>
    <w:p w14:paraId="322ACAEB" w14:textId="77777777" w:rsidR="004B413C" w:rsidRDefault="00EC2FEA">
      <w:pPr>
        <w:spacing w:line="260" w:lineRule="auto"/>
        <w:ind w:left="20" w:right="40" w:hanging="9"/>
        <w:jc w:val="both"/>
        <w:rPr>
          <w:sz w:val="20"/>
          <w:szCs w:val="20"/>
        </w:rPr>
      </w:pPr>
      <w:r>
        <w:rPr>
          <w:rFonts w:ascii="Arial" w:eastAsia="Arial" w:hAnsi="Arial" w:cs="Arial"/>
          <w:sz w:val="20"/>
          <w:szCs w:val="20"/>
        </w:rPr>
        <w:t>Water levels at the site have been declining since the beginning of monitoring in 1999 up until 2014, although absolute minimum levels were recorded in 2016. Bore 61613231 indicates that groundwaters in the dampland may have declined by about 1.3 m since 1999, although there has been a recent increase in groundwater levels since 2016 due to increased rainfall (Figure 73). Current 5 year mean maximum and minimum groundwater levels in the bore are about 1 m lower than when monitoring began in 1999, with peak levels occurring in October/November and minimums occurring between April-May (Table 25).</w:t>
      </w:r>
    </w:p>
    <w:p w14:paraId="2EB77503" w14:textId="77777777" w:rsidR="004B413C" w:rsidRDefault="004B413C">
      <w:pPr>
        <w:spacing w:line="59" w:lineRule="exact"/>
        <w:rPr>
          <w:sz w:val="20"/>
          <w:szCs w:val="20"/>
        </w:rPr>
      </w:pPr>
    </w:p>
    <w:p w14:paraId="4F10AD2F" w14:textId="77777777" w:rsidR="004B413C" w:rsidRDefault="00EC2FEA">
      <w:pPr>
        <w:spacing w:line="267" w:lineRule="auto"/>
        <w:ind w:left="20" w:firstLine="7"/>
        <w:jc w:val="both"/>
        <w:rPr>
          <w:sz w:val="20"/>
          <w:szCs w:val="20"/>
        </w:rPr>
      </w:pPr>
      <w:r>
        <w:rPr>
          <w:rFonts w:ascii="Arial" w:eastAsia="Arial" w:hAnsi="Arial" w:cs="Arial"/>
          <w:sz w:val="20"/>
          <w:szCs w:val="20"/>
        </w:rPr>
        <w:t>Groundwater levels have mostly been non-compliant since 2012 after a significant decline from 2009 levels. The eﬀects of reduced abstraction are unlikely to arrest the decline in groundwater levels at this wetland. The proposed threshold is 0.4 m lower than the current threshold. Further declines in groundwater levels are expected by 2030 under a drying climate scenario.</w:t>
      </w:r>
    </w:p>
    <w:p w14:paraId="4DD0CDA6" w14:textId="77777777" w:rsidR="004B413C" w:rsidRDefault="004B413C">
      <w:pPr>
        <w:spacing w:line="331" w:lineRule="exact"/>
        <w:rPr>
          <w:sz w:val="20"/>
          <w:szCs w:val="20"/>
        </w:rPr>
      </w:pPr>
    </w:p>
    <w:p w14:paraId="5E6E3085" w14:textId="77777777" w:rsidR="004B413C" w:rsidRDefault="00EC2FEA">
      <w:pPr>
        <w:ind w:left="20"/>
        <w:rPr>
          <w:sz w:val="20"/>
          <w:szCs w:val="20"/>
        </w:rPr>
      </w:pPr>
      <w:r>
        <w:rPr>
          <w:rFonts w:ascii="Arial" w:eastAsia="Arial" w:hAnsi="Arial" w:cs="Arial"/>
          <w:b/>
          <w:bCs/>
          <w:sz w:val="20"/>
          <w:szCs w:val="20"/>
        </w:rPr>
        <w:t>Vegetation dynamics</w:t>
      </w:r>
    </w:p>
    <w:p w14:paraId="444848A4" w14:textId="77777777" w:rsidR="004B413C" w:rsidRDefault="004B413C">
      <w:pPr>
        <w:spacing w:line="258" w:lineRule="exact"/>
        <w:rPr>
          <w:sz w:val="20"/>
          <w:szCs w:val="20"/>
        </w:rPr>
      </w:pPr>
    </w:p>
    <w:p w14:paraId="24178BC1" w14:textId="77777777" w:rsidR="004B413C" w:rsidRDefault="00EC2FEA">
      <w:pPr>
        <w:spacing w:line="271" w:lineRule="auto"/>
        <w:ind w:firstLine="4"/>
        <w:jc w:val="both"/>
        <w:rPr>
          <w:sz w:val="20"/>
          <w:szCs w:val="20"/>
        </w:rPr>
      </w:pPr>
      <w:r>
        <w:rPr>
          <w:rFonts w:ascii="Arial" w:eastAsia="Arial" w:hAnsi="Arial" w:cs="Arial"/>
          <w:sz w:val="19"/>
          <w:szCs w:val="19"/>
        </w:rPr>
        <w:t xml:space="preserve">The vegetation transect has been monitored at Melaleuca Park 78 since 1997 and was last surveyed in 2018 (Buller et al. (2019); Figure 74). The site is largely dominated by native species that include a dense understorey of </w:t>
      </w:r>
      <w:r>
        <w:rPr>
          <w:rFonts w:ascii="Arial" w:eastAsia="Arial" w:hAnsi="Arial" w:cs="Arial"/>
          <w:i/>
          <w:iCs/>
          <w:sz w:val="19"/>
          <w:szCs w:val="19"/>
        </w:rPr>
        <w:t>Beaufortia elegans</w:t>
      </w:r>
      <w:r>
        <w:rPr>
          <w:rFonts w:ascii="Arial" w:eastAsia="Arial" w:hAnsi="Arial" w:cs="Arial"/>
          <w:sz w:val="19"/>
          <w:szCs w:val="19"/>
        </w:rPr>
        <w:t xml:space="preserve">, </w:t>
      </w:r>
      <w:r>
        <w:rPr>
          <w:rFonts w:ascii="Arial" w:eastAsia="Arial" w:hAnsi="Arial" w:cs="Arial"/>
          <w:i/>
          <w:iCs/>
          <w:sz w:val="19"/>
          <w:szCs w:val="19"/>
        </w:rPr>
        <w:t>Pultenea reticulata</w:t>
      </w:r>
      <w:r>
        <w:rPr>
          <w:rFonts w:ascii="Arial" w:eastAsia="Arial" w:hAnsi="Arial" w:cs="Arial"/>
          <w:sz w:val="19"/>
          <w:szCs w:val="19"/>
        </w:rPr>
        <w:t xml:space="preserve"> and </w:t>
      </w:r>
      <w:r>
        <w:rPr>
          <w:rFonts w:ascii="Arial" w:eastAsia="Arial" w:hAnsi="Arial" w:cs="Arial"/>
          <w:i/>
          <w:iCs/>
          <w:sz w:val="19"/>
          <w:szCs w:val="19"/>
        </w:rPr>
        <w:t>Kunzea glabrescens</w:t>
      </w:r>
      <w:r>
        <w:rPr>
          <w:rFonts w:ascii="Arial" w:eastAsia="Arial" w:hAnsi="Arial" w:cs="Arial"/>
          <w:sz w:val="19"/>
          <w:szCs w:val="19"/>
        </w:rPr>
        <w:t xml:space="preserve">. The overstorey is largely composed of </w:t>
      </w:r>
      <w:r>
        <w:rPr>
          <w:rFonts w:ascii="Arial" w:eastAsia="Arial" w:hAnsi="Arial" w:cs="Arial"/>
          <w:i/>
          <w:iCs/>
          <w:sz w:val="19"/>
          <w:szCs w:val="19"/>
        </w:rPr>
        <w:t>Melaleuca preissiana</w:t>
      </w:r>
      <w:r>
        <w:rPr>
          <w:rFonts w:ascii="Arial" w:eastAsia="Arial" w:hAnsi="Arial" w:cs="Arial"/>
          <w:sz w:val="19"/>
          <w:szCs w:val="19"/>
        </w:rPr>
        <w:t xml:space="preserve"> throughout the transect and </w:t>
      </w:r>
      <w:r>
        <w:rPr>
          <w:rFonts w:ascii="Arial" w:eastAsia="Arial" w:hAnsi="Arial" w:cs="Arial"/>
          <w:i/>
          <w:iCs/>
          <w:sz w:val="19"/>
          <w:szCs w:val="19"/>
        </w:rPr>
        <w:t>Banksia attenuata</w:t>
      </w:r>
      <w:r>
        <w:rPr>
          <w:rFonts w:ascii="Arial" w:eastAsia="Arial" w:hAnsi="Arial" w:cs="Arial"/>
          <w:sz w:val="19"/>
          <w:szCs w:val="19"/>
        </w:rPr>
        <w:t xml:space="preserve">, </w:t>
      </w:r>
      <w:r>
        <w:rPr>
          <w:rFonts w:ascii="Arial" w:eastAsia="Arial" w:hAnsi="Arial" w:cs="Arial"/>
          <w:i/>
          <w:iCs/>
          <w:sz w:val="19"/>
          <w:szCs w:val="19"/>
        </w:rPr>
        <w:t>Banksia ilicifolia</w:t>
      </w:r>
      <w:r>
        <w:rPr>
          <w:rFonts w:ascii="Arial" w:eastAsia="Arial" w:hAnsi="Arial" w:cs="Arial"/>
          <w:sz w:val="19"/>
          <w:szCs w:val="19"/>
        </w:rPr>
        <w:t xml:space="preserve"> and </w:t>
      </w:r>
      <w:r>
        <w:rPr>
          <w:rFonts w:ascii="Arial" w:eastAsia="Arial" w:hAnsi="Arial" w:cs="Arial"/>
          <w:i/>
          <w:iCs/>
          <w:sz w:val="19"/>
          <w:szCs w:val="19"/>
        </w:rPr>
        <w:t xml:space="preserve">Banksia menziesii </w:t>
      </w:r>
      <w:r>
        <w:rPr>
          <w:rFonts w:ascii="Arial" w:eastAsia="Arial" w:hAnsi="Arial" w:cs="Arial"/>
          <w:sz w:val="19"/>
          <w:szCs w:val="19"/>
        </w:rPr>
        <w:t>in the higher parts of the basin. In 2006, the transect was heavily aﬀected by a fire but the</w:t>
      </w:r>
      <w:r>
        <w:rPr>
          <w:rFonts w:ascii="Arial" w:eastAsia="Arial" w:hAnsi="Arial" w:cs="Arial"/>
          <w:i/>
          <w:iCs/>
          <w:sz w:val="19"/>
          <w:szCs w:val="19"/>
        </w:rPr>
        <w:t xml:space="preserve"> </w:t>
      </w:r>
      <w:r>
        <w:rPr>
          <w:rFonts w:ascii="Arial" w:eastAsia="Arial" w:hAnsi="Arial" w:cs="Arial"/>
          <w:sz w:val="19"/>
          <w:szCs w:val="19"/>
        </w:rPr>
        <w:t xml:space="preserve">vegetation has since made some recovery. </w:t>
      </w:r>
      <w:r>
        <w:rPr>
          <w:rFonts w:ascii="Arial" w:eastAsia="Arial" w:hAnsi="Arial" w:cs="Arial"/>
          <w:i/>
          <w:iCs/>
          <w:sz w:val="19"/>
          <w:szCs w:val="19"/>
        </w:rPr>
        <w:t>Baumea articulata</w:t>
      </w:r>
      <w:r>
        <w:rPr>
          <w:rFonts w:ascii="Arial" w:eastAsia="Arial" w:hAnsi="Arial" w:cs="Arial"/>
          <w:sz w:val="19"/>
          <w:szCs w:val="19"/>
        </w:rPr>
        <w:t xml:space="preserve"> disappeared from the transect during this period. A number of tree deaths were reported following the fire but there is evidence of recovery, particularly for low-lying stands of </w:t>
      </w:r>
      <w:r>
        <w:rPr>
          <w:rFonts w:ascii="Arial" w:eastAsia="Arial" w:hAnsi="Arial" w:cs="Arial"/>
          <w:i/>
          <w:iCs/>
          <w:sz w:val="19"/>
          <w:szCs w:val="19"/>
        </w:rPr>
        <w:t>M. preissiana</w:t>
      </w:r>
      <w:r>
        <w:rPr>
          <w:rFonts w:ascii="Arial" w:eastAsia="Arial" w:hAnsi="Arial" w:cs="Arial"/>
          <w:sz w:val="19"/>
          <w:szCs w:val="19"/>
        </w:rPr>
        <w:t>. Trajectories of compositional change provide further evidence for post-fire recovery as recent plot assemblages are becoming more similar to those recorded before the fire (Figure 75).</w:t>
      </w:r>
    </w:p>
    <w:p w14:paraId="36592C3A" w14:textId="77777777" w:rsidR="004B413C" w:rsidRDefault="004B413C">
      <w:pPr>
        <w:spacing w:line="51" w:lineRule="exact"/>
        <w:rPr>
          <w:sz w:val="20"/>
          <w:szCs w:val="20"/>
        </w:rPr>
      </w:pPr>
    </w:p>
    <w:p w14:paraId="160280FE" w14:textId="77777777" w:rsidR="004B413C" w:rsidRDefault="00EC2FEA">
      <w:pPr>
        <w:spacing w:line="256" w:lineRule="auto"/>
        <w:ind w:left="20" w:right="20" w:firstLine="10"/>
        <w:jc w:val="both"/>
        <w:rPr>
          <w:sz w:val="20"/>
          <w:szCs w:val="20"/>
        </w:rPr>
      </w:pPr>
      <w:r>
        <w:rPr>
          <w:rFonts w:ascii="Arial" w:eastAsia="Arial" w:hAnsi="Arial" w:cs="Arial"/>
          <w:sz w:val="20"/>
          <w:szCs w:val="20"/>
        </w:rPr>
        <w:t xml:space="preserve">Bayesian regression modelling suggests a number of species associated with low groundwater levels (Figure 76). In particular, some natives, including </w:t>
      </w:r>
      <w:r>
        <w:rPr>
          <w:rFonts w:ascii="Arial" w:eastAsia="Arial" w:hAnsi="Arial" w:cs="Arial"/>
          <w:i/>
          <w:iCs/>
          <w:sz w:val="20"/>
          <w:szCs w:val="20"/>
        </w:rPr>
        <w:t>B. attenuata</w:t>
      </w:r>
      <w:r>
        <w:rPr>
          <w:rFonts w:ascii="Arial" w:eastAsia="Arial" w:hAnsi="Arial" w:cs="Arial"/>
          <w:sz w:val="20"/>
          <w:szCs w:val="20"/>
        </w:rPr>
        <w:t xml:space="preserve">, </w:t>
      </w:r>
      <w:r>
        <w:rPr>
          <w:rFonts w:ascii="Arial" w:eastAsia="Arial" w:hAnsi="Arial" w:cs="Arial"/>
          <w:i/>
          <w:iCs/>
          <w:sz w:val="20"/>
          <w:szCs w:val="20"/>
        </w:rPr>
        <w:t>Hibbertia subvaginata</w:t>
      </w:r>
      <w:r>
        <w:rPr>
          <w:rFonts w:ascii="Arial" w:eastAsia="Arial" w:hAnsi="Arial" w:cs="Arial"/>
          <w:sz w:val="20"/>
          <w:szCs w:val="20"/>
        </w:rPr>
        <w:t xml:space="preserve"> and </w:t>
      </w:r>
      <w:r>
        <w:rPr>
          <w:rFonts w:ascii="Arial" w:eastAsia="Arial" w:hAnsi="Arial" w:cs="Arial"/>
          <w:i/>
          <w:iCs/>
          <w:sz w:val="20"/>
          <w:szCs w:val="20"/>
        </w:rPr>
        <w:t>M. preissiana</w:t>
      </w:r>
      <w:r>
        <w:rPr>
          <w:rFonts w:ascii="Arial" w:eastAsia="Arial" w:hAnsi="Arial" w:cs="Arial"/>
          <w:sz w:val="20"/>
          <w:szCs w:val="20"/>
        </w:rPr>
        <w:t xml:space="preserve">, are likely to increase in cover abundance under a scenario of further decreasing groundwaters. The cover abundance of exotics, including </w:t>
      </w:r>
      <w:r>
        <w:rPr>
          <w:rFonts w:ascii="Arial" w:eastAsia="Arial" w:hAnsi="Arial" w:cs="Arial"/>
          <w:i/>
          <w:iCs/>
          <w:sz w:val="20"/>
          <w:szCs w:val="20"/>
        </w:rPr>
        <w:t>Aira caryophyllea</w:t>
      </w:r>
      <w:r>
        <w:rPr>
          <w:rFonts w:ascii="Arial" w:eastAsia="Arial" w:hAnsi="Arial" w:cs="Arial"/>
          <w:sz w:val="20"/>
          <w:szCs w:val="20"/>
        </w:rPr>
        <w:t xml:space="preserve">, </w:t>
      </w:r>
      <w:r>
        <w:rPr>
          <w:rFonts w:ascii="Arial" w:eastAsia="Arial" w:hAnsi="Arial" w:cs="Arial"/>
          <w:i/>
          <w:iCs/>
          <w:sz w:val="20"/>
          <w:szCs w:val="20"/>
        </w:rPr>
        <w:t>Briza maxima</w:t>
      </w:r>
      <w:r>
        <w:rPr>
          <w:rFonts w:ascii="Arial" w:eastAsia="Arial" w:hAnsi="Arial" w:cs="Arial"/>
          <w:sz w:val="20"/>
          <w:szCs w:val="20"/>
        </w:rPr>
        <w:t xml:space="preserve">, </w:t>
      </w:r>
      <w:r>
        <w:rPr>
          <w:rFonts w:ascii="Arial" w:eastAsia="Arial" w:hAnsi="Arial" w:cs="Arial"/>
          <w:i/>
          <w:iCs/>
          <w:sz w:val="20"/>
          <w:szCs w:val="20"/>
        </w:rPr>
        <w:t>Ehrharta calycina</w:t>
      </w:r>
      <w:r>
        <w:rPr>
          <w:rFonts w:ascii="Arial" w:eastAsia="Arial" w:hAnsi="Arial" w:cs="Arial"/>
          <w:sz w:val="20"/>
          <w:szCs w:val="20"/>
        </w:rPr>
        <w:t xml:space="preserve">, </w:t>
      </w:r>
      <w:r>
        <w:rPr>
          <w:rFonts w:ascii="Arial" w:eastAsia="Arial" w:hAnsi="Arial" w:cs="Arial"/>
          <w:i/>
          <w:iCs/>
          <w:sz w:val="20"/>
          <w:szCs w:val="20"/>
        </w:rPr>
        <w:t>Hypochaeris glabra</w:t>
      </w:r>
      <w:r>
        <w:rPr>
          <w:rFonts w:ascii="Arial" w:eastAsia="Arial" w:hAnsi="Arial" w:cs="Arial"/>
          <w:sz w:val="20"/>
          <w:szCs w:val="20"/>
        </w:rPr>
        <w:t xml:space="preserve">, </w:t>
      </w:r>
      <w:r>
        <w:rPr>
          <w:rFonts w:ascii="Arial" w:eastAsia="Arial" w:hAnsi="Arial" w:cs="Arial"/>
          <w:i/>
          <w:iCs/>
          <w:sz w:val="20"/>
          <w:szCs w:val="20"/>
        </w:rPr>
        <w:t>Poa annua</w:t>
      </w:r>
      <w:r>
        <w:rPr>
          <w:rFonts w:ascii="Arial" w:eastAsia="Arial" w:hAnsi="Arial" w:cs="Arial"/>
          <w:sz w:val="20"/>
          <w:szCs w:val="20"/>
        </w:rPr>
        <w:t xml:space="preserve">, </w:t>
      </w:r>
      <w:r>
        <w:rPr>
          <w:rFonts w:ascii="Arial" w:eastAsia="Arial" w:hAnsi="Arial" w:cs="Arial"/>
          <w:i/>
          <w:iCs/>
          <w:sz w:val="20"/>
          <w:szCs w:val="20"/>
        </w:rPr>
        <w:t xml:space="preserve">Sonchus oleraceus </w:t>
      </w:r>
      <w:r>
        <w:rPr>
          <w:rFonts w:ascii="Arial" w:eastAsia="Arial" w:hAnsi="Arial" w:cs="Arial"/>
          <w:sz w:val="20"/>
          <w:szCs w:val="20"/>
        </w:rPr>
        <w:t>and</w:t>
      </w:r>
      <w:r>
        <w:rPr>
          <w:rFonts w:ascii="Arial" w:eastAsia="Arial" w:hAnsi="Arial" w:cs="Arial"/>
          <w:i/>
          <w:iCs/>
          <w:sz w:val="20"/>
          <w:szCs w:val="20"/>
        </w:rPr>
        <w:t xml:space="preserve"> Ursinia anthemoides</w:t>
      </w:r>
      <w:r>
        <w:rPr>
          <w:rFonts w:ascii="Arial" w:eastAsia="Arial" w:hAnsi="Arial" w:cs="Arial"/>
          <w:sz w:val="20"/>
          <w:szCs w:val="20"/>
        </w:rPr>
        <w:t>, are also likely to increase in cover abundance withd declining</w:t>
      </w:r>
      <w:r>
        <w:rPr>
          <w:rFonts w:ascii="Arial" w:eastAsia="Arial" w:hAnsi="Arial" w:cs="Arial"/>
          <w:i/>
          <w:iCs/>
          <w:sz w:val="20"/>
          <w:szCs w:val="20"/>
        </w:rPr>
        <w:t xml:space="preserve"> </w:t>
      </w:r>
      <w:r>
        <w:rPr>
          <w:rFonts w:ascii="Arial" w:eastAsia="Arial" w:hAnsi="Arial" w:cs="Arial"/>
          <w:sz w:val="20"/>
          <w:szCs w:val="20"/>
        </w:rPr>
        <w:t xml:space="preserve">groundwaters. Some of the species are groundwater dependent, such as the </w:t>
      </w:r>
      <w:r>
        <w:rPr>
          <w:rFonts w:ascii="Arial" w:eastAsia="Arial" w:hAnsi="Arial" w:cs="Arial"/>
          <w:i/>
          <w:iCs/>
          <w:sz w:val="20"/>
          <w:szCs w:val="20"/>
        </w:rPr>
        <w:t>Banksia</w:t>
      </w:r>
      <w:r>
        <w:rPr>
          <w:rFonts w:ascii="Arial" w:eastAsia="Arial" w:hAnsi="Arial" w:cs="Arial"/>
          <w:sz w:val="20"/>
          <w:szCs w:val="20"/>
        </w:rPr>
        <w:t xml:space="preserve"> species, suggesting that despite being in decline, groundwater will remain important in determining the vegetation composition of the wetland It is also likely that the richness of exotic species will increase with groundwater decline as the site becomes invaded by exotics not currently recorded at the site.</w:t>
      </w:r>
    </w:p>
    <w:p w14:paraId="791B5488" w14:textId="77777777" w:rsidR="004B413C" w:rsidRDefault="004B413C">
      <w:pPr>
        <w:spacing w:line="342" w:lineRule="exact"/>
        <w:rPr>
          <w:sz w:val="20"/>
          <w:szCs w:val="20"/>
        </w:rPr>
      </w:pPr>
    </w:p>
    <w:p w14:paraId="2886D174" w14:textId="77777777" w:rsidR="004B413C" w:rsidRDefault="00EC2FEA">
      <w:pPr>
        <w:ind w:left="20"/>
        <w:rPr>
          <w:sz w:val="20"/>
          <w:szCs w:val="20"/>
        </w:rPr>
      </w:pPr>
      <w:r>
        <w:rPr>
          <w:rFonts w:ascii="Arial" w:eastAsia="Arial" w:hAnsi="Arial" w:cs="Arial"/>
          <w:b/>
          <w:bCs/>
          <w:sz w:val="20"/>
          <w:szCs w:val="20"/>
        </w:rPr>
        <w:t>Revised water level threshold eﬀects</w:t>
      </w:r>
    </w:p>
    <w:p w14:paraId="571E2648" w14:textId="77777777" w:rsidR="004B413C" w:rsidRDefault="004B413C">
      <w:pPr>
        <w:spacing w:line="258" w:lineRule="exact"/>
        <w:rPr>
          <w:sz w:val="20"/>
          <w:szCs w:val="20"/>
        </w:rPr>
      </w:pPr>
    </w:p>
    <w:p w14:paraId="3AAF7B83" w14:textId="77777777" w:rsidR="004B413C" w:rsidRDefault="00EC2FEA">
      <w:pPr>
        <w:spacing w:line="302" w:lineRule="auto"/>
        <w:ind w:left="20" w:right="40"/>
        <w:rPr>
          <w:sz w:val="20"/>
          <w:szCs w:val="20"/>
        </w:rPr>
      </w:pPr>
      <w:r>
        <w:rPr>
          <w:rFonts w:ascii="Arial" w:eastAsia="Arial" w:hAnsi="Arial" w:cs="Arial"/>
          <w:sz w:val="20"/>
          <w:szCs w:val="20"/>
        </w:rPr>
        <w:t>Further declines in groundwater levels will make it unlikely that site values will be maintained at Melaleuca Park 78 (Table 26).</w:t>
      </w:r>
    </w:p>
    <w:p w14:paraId="792224E2" w14:textId="77777777" w:rsidR="004B413C" w:rsidRDefault="004B413C">
      <w:pPr>
        <w:sectPr w:rsidR="004B413C">
          <w:pgSz w:w="12240" w:h="15840"/>
          <w:pgMar w:top="1367" w:right="1400" w:bottom="330" w:left="1420" w:header="0" w:footer="0" w:gutter="0"/>
          <w:cols w:space="720" w:equalWidth="0">
            <w:col w:w="9420"/>
          </w:cols>
        </w:sectPr>
      </w:pPr>
    </w:p>
    <w:p w14:paraId="2DEDD934" w14:textId="77777777" w:rsidR="004B413C" w:rsidRDefault="004B413C">
      <w:pPr>
        <w:spacing w:line="200" w:lineRule="exact"/>
        <w:rPr>
          <w:sz w:val="20"/>
          <w:szCs w:val="20"/>
        </w:rPr>
      </w:pPr>
    </w:p>
    <w:p w14:paraId="18B27756" w14:textId="77777777" w:rsidR="004B413C" w:rsidRDefault="004B413C">
      <w:pPr>
        <w:spacing w:line="200" w:lineRule="exact"/>
        <w:rPr>
          <w:sz w:val="20"/>
          <w:szCs w:val="20"/>
        </w:rPr>
      </w:pPr>
    </w:p>
    <w:p w14:paraId="1198D0BF" w14:textId="77777777" w:rsidR="004B413C" w:rsidRDefault="004B413C">
      <w:pPr>
        <w:spacing w:line="200" w:lineRule="exact"/>
        <w:rPr>
          <w:sz w:val="20"/>
          <w:szCs w:val="20"/>
        </w:rPr>
      </w:pPr>
    </w:p>
    <w:p w14:paraId="2E8CF333" w14:textId="77777777" w:rsidR="004B413C" w:rsidRDefault="004B413C">
      <w:pPr>
        <w:spacing w:line="200" w:lineRule="exact"/>
        <w:rPr>
          <w:sz w:val="20"/>
          <w:szCs w:val="20"/>
        </w:rPr>
      </w:pPr>
    </w:p>
    <w:p w14:paraId="705AADC3" w14:textId="77777777" w:rsidR="004B413C" w:rsidRDefault="004B413C">
      <w:pPr>
        <w:spacing w:line="200" w:lineRule="exact"/>
        <w:rPr>
          <w:sz w:val="20"/>
          <w:szCs w:val="20"/>
        </w:rPr>
      </w:pPr>
    </w:p>
    <w:p w14:paraId="61C9018E" w14:textId="77777777" w:rsidR="004B413C" w:rsidRDefault="004B413C">
      <w:pPr>
        <w:spacing w:line="267" w:lineRule="exact"/>
        <w:rPr>
          <w:sz w:val="20"/>
          <w:szCs w:val="20"/>
        </w:rPr>
      </w:pPr>
    </w:p>
    <w:p w14:paraId="774D9E31" w14:textId="77777777" w:rsidR="004B413C" w:rsidRDefault="00EC2FEA">
      <w:pPr>
        <w:ind w:right="20"/>
        <w:jc w:val="center"/>
        <w:rPr>
          <w:sz w:val="20"/>
          <w:szCs w:val="20"/>
        </w:rPr>
      </w:pPr>
      <w:r>
        <w:rPr>
          <w:rFonts w:ascii="Arial" w:eastAsia="Arial" w:hAnsi="Arial" w:cs="Arial"/>
          <w:sz w:val="15"/>
          <w:szCs w:val="15"/>
        </w:rPr>
        <w:t>114</w:t>
      </w:r>
    </w:p>
    <w:p w14:paraId="77BAB66F" w14:textId="77777777" w:rsidR="004B413C" w:rsidRDefault="004B413C">
      <w:pPr>
        <w:sectPr w:rsidR="004B413C">
          <w:type w:val="continuous"/>
          <w:pgSz w:w="12240" w:h="15840"/>
          <w:pgMar w:top="1367" w:right="1400" w:bottom="330" w:left="1420" w:header="0" w:footer="0" w:gutter="0"/>
          <w:cols w:space="720" w:equalWidth="0">
            <w:col w:w="9420"/>
          </w:cols>
        </w:sectPr>
      </w:pPr>
    </w:p>
    <w:p w14:paraId="50F5AB3F" w14:textId="77777777" w:rsidR="004B413C" w:rsidRDefault="00EC2FEA">
      <w:pPr>
        <w:spacing w:line="200" w:lineRule="exact"/>
        <w:rPr>
          <w:sz w:val="20"/>
          <w:szCs w:val="20"/>
        </w:rPr>
      </w:pPr>
      <w:bookmarkStart w:id="152" w:name="page115"/>
      <w:bookmarkEnd w:id="152"/>
      <w:r>
        <w:rPr>
          <w:noProof/>
          <w:sz w:val="20"/>
          <w:szCs w:val="20"/>
        </w:rPr>
        <w:lastRenderedPageBreak/>
        <w:drawing>
          <wp:anchor distT="0" distB="0" distL="114300" distR="114300" simplePos="0" relativeHeight="252295168" behindDoc="1" locked="0" layoutInCell="0" allowOverlap="1" wp14:anchorId="2F03E869" wp14:editId="43F7C0B0">
            <wp:simplePos x="0" y="0"/>
            <wp:positionH relativeFrom="page">
              <wp:posOffset>1453515</wp:posOffset>
            </wp:positionH>
            <wp:positionV relativeFrom="page">
              <wp:posOffset>2661920</wp:posOffset>
            </wp:positionV>
            <wp:extent cx="5335270" cy="3674745"/>
            <wp:effectExtent l="0" t="0" r="0" b="0"/>
            <wp:wrapNone/>
            <wp:docPr id="1347" name="Picture 1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7"/>
                    <pic:cNvPicPr>
                      <a:picLocks noChangeAspect="1" noChangeArrowheads="1"/>
                    </pic:cNvPicPr>
                  </pic:nvPicPr>
                  <pic:blipFill>
                    <a:blip r:embed="rId867"/>
                    <a:srcRect/>
                    <a:stretch>
                      <a:fillRect/>
                    </a:stretch>
                  </pic:blipFill>
                  <pic:spPr bwMode="auto">
                    <a:xfrm>
                      <a:off x="0" y="0"/>
                      <a:ext cx="5335270" cy="3674745"/>
                    </a:xfrm>
                    <a:prstGeom prst="rect">
                      <a:avLst/>
                    </a:prstGeom>
                    <a:noFill/>
                  </pic:spPr>
                </pic:pic>
              </a:graphicData>
            </a:graphic>
          </wp:anchor>
        </w:drawing>
      </w:r>
    </w:p>
    <w:p w14:paraId="7BB77184" w14:textId="77777777" w:rsidR="004B413C" w:rsidRDefault="004B413C">
      <w:pPr>
        <w:spacing w:line="200" w:lineRule="exact"/>
        <w:rPr>
          <w:sz w:val="20"/>
          <w:szCs w:val="20"/>
        </w:rPr>
      </w:pPr>
    </w:p>
    <w:p w14:paraId="478AC8CB" w14:textId="77777777" w:rsidR="004B413C" w:rsidRDefault="004B413C">
      <w:pPr>
        <w:spacing w:line="200" w:lineRule="exact"/>
        <w:rPr>
          <w:sz w:val="20"/>
          <w:szCs w:val="20"/>
        </w:rPr>
      </w:pPr>
    </w:p>
    <w:p w14:paraId="3245E6B1" w14:textId="77777777" w:rsidR="004B413C" w:rsidRDefault="004B413C">
      <w:pPr>
        <w:spacing w:line="200" w:lineRule="exact"/>
        <w:rPr>
          <w:sz w:val="20"/>
          <w:szCs w:val="20"/>
        </w:rPr>
      </w:pPr>
    </w:p>
    <w:p w14:paraId="3EAFF110" w14:textId="77777777" w:rsidR="004B413C" w:rsidRDefault="004B413C">
      <w:pPr>
        <w:spacing w:line="200" w:lineRule="exact"/>
        <w:rPr>
          <w:sz w:val="20"/>
          <w:szCs w:val="20"/>
        </w:rPr>
      </w:pPr>
    </w:p>
    <w:p w14:paraId="7EBFC7B4" w14:textId="77777777" w:rsidR="004B413C" w:rsidRDefault="004B413C">
      <w:pPr>
        <w:spacing w:line="200" w:lineRule="exact"/>
        <w:rPr>
          <w:sz w:val="20"/>
          <w:szCs w:val="20"/>
        </w:rPr>
      </w:pPr>
    </w:p>
    <w:p w14:paraId="1E5D3CE1" w14:textId="77777777" w:rsidR="004B413C" w:rsidRDefault="004B413C">
      <w:pPr>
        <w:spacing w:line="200" w:lineRule="exact"/>
        <w:rPr>
          <w:sz w:val="20"/>
          <w:szCs w:val="20"/>
        </w:rPr>
      </w:pPr>
    </w:p>
    <w:p w14:paraId="79F53A35" w14:textId="77777777" w:rsidR="004B413C" w:rsidRDefault="004B413C">
      <w:pPr>
        <w:spacing w:line="200" w:lineRule="exact"/>
        <w:rPr>
          <w:sz w:val="20"/>
          <w:szCs w:val="20"/>
        </w:rPr>
      </w:pPr>
    </w:p>
    <w:p w14:paraId="4FC7057B" w14:textId="77777777" w:rsidR="004B413C" w:rsidRDefault="004B413C">
      <w:pPr>
        <w:spacing w:line="200" w:lineRule="exact"/>
        <w:rPr>
          <w:sz w:val="20"/>
          <w:szCs w:val="20"/>
        </w:rPr>
      </w:pPr>
    </w:p>
    <w:p w14:paraId="212A0DD6" w14:textId="77777777" w:rsidR="004B413C" w:rsidRDefault="004B413C">
      <w:pPr>
        <w:spacing w:line="200" w:lineRule="exact"/>
        <w:rPr>
          <w:sz w:val="20"/>
          <w:szCs w:val="20"/>
        </w:rPr>
      </w:pPr>
    </w:p>
    <w:p w14:paraId="65618F86" w14:textId="77777777" w:rsidR="004B413C" w:rsidRDefault="004B413C">
      <w:pPr>
        <w:spacing w:line="200" w:lineRule="exact"/>
        <w:rPr>
          <w:sz w:val="20"/>
          <w:szCs w:val="20"/>
        </w:rPr>
      </w:pPr>
    </w:p>
    <w:p w14:paraId="6ACBFE24" w14:textId="77777777" w:rsidR="004B413C" w:rsidRDefault="004B413C">
      <w:pPr>
        <w:spacing w:line="200" w:lineRule="exact"/>
        <w:rPr>
          <w:sz w:val="20"/>
          <w:szCs w:val="20"/>
        </w:rPr>
      </w:pPr>
    </w:p>
    <w:p w14:paraId="2EE18B96" w14:textId="77777777" w:rsidR="004B413C" w:rsidRDefault="004B413C">
      <w:pPr>
        <w:spacing w:line="200" w:lineRule="exact"/>
        <w:rPr>
          <w:sz w:val="20"/>
          <w:szCs w:val="20"/>
        </w:rPr>
      </w:pPr>
    </w:p>
    <w:p w14:paraId="1DB4D189" w14:textId="77777777" w:rsidR="004B413C" w:rsidRDefault="004B413C">
      <w:pPr>
        <w:spacing w:line="398" w:lineRule="exact"/>
        <w:rPr>
          <w:sz w:val="20"/>
          <w:szCs w:val="20"/>
        </w:rPr>
      </w:pPr>
    </w:p>
    <w:tbl>
      <w:tblPr>
        <w:tblW w:w="0" w:type="auto"/>
        <w:tblInd w:w="20" w:type="dxa"/>
        <w:tblLayout w:type="fixed"/>
        <w:tblCellMar>
          <w:left w:w="0" w:type="dxa"/>
          <w:right w:w="0" w:type="dxa"/>
        </w:tblCellMar>
        <w:tblLook w:val="04A0" w:firstRow="1" w:lastRow="0" w:firstColumn="1" w:lastColumn="0" w:noHBand="0" w:noVBand="1"/>
      </w:tblPr>
      <w:tblGrid>
        <w:gridCol w:w="360"/>
        <w:gridCol w:w="600"/>
        <w:gridCol w:w="1680"/>
        <w:gridCol w:w="1600"/>
        <w:gridCol w:w="1960"/>
        <w:gridCol w:w="1840"/>
        <w:gridCol w:w="1120"/>
        <w:gridCol w:w="20"/>
      </w:tblGrid>
      <w:tr w:rsidR="004B413C" w14:paraId="31AFD1C5" w14:textId="77777777">
        <w:trPr>
          <w:trHeight w:val="207"/>
        </w:trPr>
        <w:tc>
          <w:tcPr>
            <w:tcW w:w="360" w:type="dxa"/>
            <w:vAlign w:val="bottom"/>
          </w:tcPr>
          <w:p w14:paraId="3CD738A8" w14:textId="77777777" w:rsidR="004B413C" w:rsidRDefault="004B413C">
            <w:pPr>
              <w:rPr>
                <w:sz w:val="18"/>
                <w:szCs w:val="18"/>
              </w:rPr>
            </w:pPr>
          </w:p>
        </w:tc>
        <w:tc>
          <w:tcPr>
            <w:tcW w:w="600" w:type="dxa"/>
            <w:vAlign w:val="bottom"/>
          </w:tcPr>
          <w:p w14:paraId="27A54E3D" w14:textId="77777777" w:rsidR="004B413C" w:rsidRDefault="00EC2FEA">
            <w:pPr>
              <w:ind w:right="90"/>
              <w:jc w:val="right"/>
              <w:rPr>
                <w:sz w:val="20"/>
                <w:szCs w:val="20"/>
              </w:rPr>
            </w:pPr>
            <w:r>
              <w:rPr>
                <w:rFonts w:ascii="Arial" w:eastAsia="Arial" w:hAnsi="Arial" w:cs="Arial"/>
                <w:color w:val="4D4D4D"/>
                <w:sz w:val="18"/>
                <w:szCs w:val="18"/>
              </w:rPr>
              <w:t>66.5</w:t>
            </w:r>
          </w:p>
        </w:tc>
        <w:tc>
          <w:tcPr>
            <w:tcW w:w="1680" w:type="dxa"/>
            <w:vAlign w:val="bottom"/>
          </w:tcPr>
          <w:p w14:paraId="0BB73F66" w14:textId="77777777" w:rsidR="004B413C" w:rsidRDefault="004B413C">
            <w:pPr>
              <w:rPr>
                <w:sz w:val="18"/>
                <w:szCs w:val="18"/>
              </w:rPr>
            </w:pPr>
          </w:p>
        </w:tc>
        <w:tc>
          <w:tcPr>
            <w:tcW w:w="1600" w:type="dxa"/>
            <w:vAlign w:val="bottom"/>
          </w:tcPr>
          <w:p w14:paraId="1007D93D" w14:textId="77777777" w:rsidR="004B413C" w:rsidRDefault="004B413C">
            <w:pPr>
              <w:rPr>
                <w:sz w:val="18"/>
                <w:szCs w:val="18"/>
              </w:rPr>
            </w:pPr>
          </w:p>
        </w:tc>
        <w:tc>
          <w:tcPr>
            <w:tcW w:w="1960" w:type="dxa"/>
            <w:vAlign w:val="bottom"/>
          </w:tcPr>
          <w:p w14:paraId="1825C0F2" w14:textId="77777777" w:rsidR="004B413C" w:rsidRDefault="004B413C">
            <w:pPr>
              <w:rPr>
                <w:sz w:val="18"/>
                <w:szCs w:val="18"/>
              </w:rPr>
            </w:pPr>
          </w:p>
        </w:tc>
        <w:tc>
          <w:tcPr>
            <w:tcW w:w="1840" w:type="dxa"/>
            <w:vAlign w:val="bottom"/>
          </w:tcPr>
          <w:p w14:paraId="7B67B7D6" w14:textId="77777777" w:rsidR="004B413C" w:rsidRDefault="004B413C">
            <w:pPr>
              <w:rPr>
                <w:sz w:val="18"/>
                <w:szCs w:val="18"/>
              </w:rPr>
            </w:pPr>
          </w:p>
        </w:tc>
        <w:tc>
          <w:tcPr>
            <w:tcW w:w="1120" w:type="dxa"/>
            <w:vAlign w:val="bottom"/>
          </w:tcPr>
          <w:p w14:paraId="55048839" w14:textId="77777777" w:rsidR="004B413C" w:rsidRDefault="004B413C">
            <w:pPr>
              <w:rPr>
                <w:sz w:val="18"/>
                <w:szCs w:val="18"/>
              </w:rPr>
            </w:pPr>
          </w:p>
        </w:tc>
        <w:tc>
          <w:tcPr>
            <w:tcW w:w="0" w:type="dxa"/>
            <w:vAlign w:val="bottom"/>
          </w:tcPr>
          <w:p w14:paraId="29EAD9BC" w14:textId="77777777" w:rsidR="004B413C" w:rsidRDefault="004B413C">
            <w:pPr>
              <w:rPr>
                <w:sz w:val="1"/>
                <w:szCs w:val="1"/>
              </w:rPr>
            </w:pPr>
          </w:p>
        </w:tc>
      </w:tr>
      <w:tr w:rsidR="004B413C" w14:paraId="5A19FF6E" w14:textId="77777777">
        <w:trPr>
          <w:trHeight w:val="1417"/>
        </w:trPr>
        <w:tc>
          <w:tcPr>
            <w:tcW w:w="360" w:type="dxa"/>
            <w:vMerge w:val="restart"/>
            <w:textDirection w:val="btLr"/>
            <w:vAlign w:val="bottom"/>
          </w:tcPr>
          <w:p w14:paraId="410F4F8D" w14:textId="77777777" w:rsidR="004B413C" w:rsidRDefault="00EC2FEA">
            <w:pPr>
              <w:rPr>
                <w:sz w:val="20"/>
                <w:szCs w:val="20"/>
              </w:rPr>
            </w:pPr>
            <w:r>
              <w:rPr>
                <w:rFonts w:ascii="Symbol" w:eastAsia="Symbol" w:hAnsi="Symbol" w:cs="Symbol"/>
                <w:w w:val="70"/>
                <w:sz w:val="28"/>
                <w:szCs w:val="28"/>
              </w:rPr>
              <w:t>(     )</w:t>
            </w:r>
            <w:r>
              <w:rPr>
                <w:rFonts w:ascii="Arial" w:eastAsia="Arial" w:hAnsi="Arial" w:cs="Arial"/>
                <w:w w:val="70"/>
              </w:rPr>
              <w:t>mAHD</w:t>
            </w:r>
          </w:p>
        </w:tc>
        <w:tc>
          <w:tcPr>
            <w:tcW w:w="600" w:type="dxa"/>
            <w:vAlign w:val="bottom"/>
          </w:tcPr>
          <w:p w14:paraId="036BBE07" w14:textId="77777777" w:rsidR="004B413C" w:rsidRDefault="00EC2FEA">
            <w:pPr>
              <w:ind w:right="90"/>
              <w:jc w:val="right"/>
              <w:rPr>
                <w:sz w:val="20"/>
                <w:szCs w:val="20"/>
              </w:rPr>
            </w:pPr>
            <w:r>
              <w:rPr>
                <w:rFonts w:ascii="Arial" w:eastAsia="Arial" w:hAnsi="Arial" w:cs="Arial"/>
                <w:color w:val="4D4D4D"/>
                <w:sz w:val="18"/>
                <w:szCs w:val="18"/>
              </w:rPr>
              <w:t>66.0</w:t>
            </w:r>
          </w:p>
        </w:tc>
        <w:tc>
          <w:tcPr>
            <w:tcW w:w="1680" w:type="dxa"/>
            <w:vAlign w:val="bottom"/>
          </w:tcPr>
          <w:p w14:paraId="5765B1F0" w14:textId="77777777" w:rsidR="004B413C" w:rsidRDefault="004B413C">
            <w:pPr>
              <w:rPr>
                <w:sz w:val="24"/>
                <w:szCs w:val="24"/>
              </w:rPr>
            </w:pPr>
          </w:p>
        </w:tc>
        <w:tc>
          <w:tcPr>
            <w:tcW w:w="1600" w:type="dxa"/>
            <w:vAlign w:val="bottom"/>
          </w:tcPr>
          <w:p w14:paraId="73682225" w14:textId="77777777" w:rsidR="004B413C" w:rsidRDefault="004B413C">
            <w:pPr>
              <w:rPr>
                <w:sz w:val="24"/>
                <w:szCs w:val="24"/>
              </w:rPr>
            </w:pPr>
          </w:p>
        </w:tc>
        <w:tc>
          <w:tcPr>
            <w:tcW w:w="1960" w:type="dxa"/>
            <w:vAlign w:val="bottom"/>
          </w:tcPr>
          <w:p w14:paraId="7CF2DD19" w14:textId="77777777" w:rsidR="004B413C" w:rsidRDefault="004B413C">
            <w:pPr>
              <w:rPr>
                <w:sz w:val="24"/>
                <w:szCs w:val="24"/>
              </w:rPr>
            </w:pPr>
          </w:p>
        </w:tc>
        <w:tc>
          <w:tcPr>
            <w:tcW w:w="1840" w:type="dxa"/>
            <w:vAlign w:val="bottom"/>
          </w:tcPr>
          <w:p w14:paraId="0C190B6F" w14:textId="77777777" w:rsidR="004B413C" w:rsidRDefault="004B413C">
            <w:pPr>
              <w:rPr>
                <w:sz w:val="24"/>
                <w:szCs w:val="24"/>
              </w:rPr>
            </w:pPr>
          </w:p>
        </w:tc>
        <w:tc>
          <w:tcPr>
            <w:tcW w:w="1120" w:type="dxa"/>
            <w:vAlign w:val="bottom"/>
          </w:tcPr>
          <w:p w14:paraId="37D864D6" w14:textId="77777777" w:rsidR="004B413C" w:rsidRDefault="004B413C">
            <w:pPr>
              <w:rPr>
                <w:sz w:val="24"/>
                <w:szCs w:val="24"/>
              </w:rPr>
            </w:pPr>
          </w:p>
        </w:tc>
        <w:tc>
          <w:tcPr>
            <w:tcW w:w="0" w:type="dxa"/>
            <w:vAlign w:val="bottom"/>
          </w:tcPr>
          <w:p w14:paraId="03A13279" w14:textId="77777777" w:rsidR="004B413C" w:rsidRDefault="004B413C">
            <w:pPr>
              <w:rPr>
                <w:sz w:val="1"/>
                <w:szCs w:val="1"/>
              </w:rPr>
            </w:pPr>
          </w:p>
        </w:tc>
      </w:tr>
      <w:tr w:rsidR="004B413C" w14:paraId="607EF5E0" w14:textId="77777777">
        <w:trPr>
          <w:trHeight w:val="809"/>
        </w:trPr>
        <w:tc>
          <w:tcPr>
            <w:tcW w:w="360" w:type="dxa"/>
            <w:vMerge/>
            <w:vAlign w:val="bottom"/>
          </w:tcPr>
          <w:p w14:paraId="326916FF" w14:textId="77777777" w:rsidR="004B413C" w:rsidRDefault="004B413C">
            <w:pPr>
              <w:rPr>
                <w:sz w:val="24"/>
                <w:szCs w:val="24"/>
              </w:rPr>
            </w:pPr>
          </w:p>
        </w:tc>
        <w:tc>
          <w:tcPr>
            <w:tcW w:w="600" w:type="dxa"/>
            <w:vAlign w:val="bottom"/>
          </w:tcPr>
          <w:p w14:paraId="04A40E08" w14:textId="77777777" w:rsidR="004B413C" w:rsidRDefault="004B413C">
            <w:pPr>
              <w:rPr>
                <w:sz w:val="24"/>
                <w:szCs w:val="24"/>
              </w:rPr>
            </w:pPr>
          </w:p>
        </w:tc>
        <w:tc>
          <w:tcPr>
            <w:tcW w:w="1680" w:type="dxa"/>
            <w:vAlign w:val="bottom"/>
          </w:tcPr>
          <w:p w14:paraId="24BAF0C5" w14:textId="77777777" w:rsidR="004B413C" w:rsidRDefault="004B413C">
            <w:pPr>
              <w:rPr>
                <w:sz w:val="24"/>
                <w:szCs w:val="24"/>
              </w:rPr>
            </w:pPr>
          </w:p>
        </w:tc>
        <w:tc>
          <w:tcPr>
            <w:tcW w:w="1600" w:type="dxa"/>
            <w:vAlign w:val="bottom"/>
          </w:tcPr>
          <w:p w14:paraId="32B38152" w14:textId="77777777" w:rsidR="004B413C" w:rsidRDefault="004B413C">
            <w:pPr>
              <w:rPr>
                <w:sz w:val="24"/>
                <w:szCs w:val="24"/>
              </w:rPr>
            </w:pPr>
          </w:p>
        </w:tc>
        <w:tc>
          <w:tcPr>
            <w:tcW w:w="1960" w:type="dxa"/>
            <w:vAlign w:val="bottom"/>
          </w:tcPr>
          <w:p w14:paraId="2B74F2C5" w14:textId="77777777" w:rsidR="004B413C" w:rsidRDefault="004B413C">
            <w:pPr>
              <w:rPr>
                <w:sz w:val="24"/>
                <w:szCs w:val="24"/>
              </w:rPr>
            </w:pPr>
          </w:p>
        </w:tc>
        <w:tc>
          <w:tcPr>
            <w:tcW w:w="1840" w:type="dxa"/>
            <w:vAlign w:val="bottom"/>
          </w:tcPr>
          <w:p w14:paraId="40922A16" w14:textId="77777777" w:rsidR="004B413C" w:rsidRDefault="004B413C">
            <w:pPr>
              <w:rPr>
                <w:sz w:val="24"/>
                <w:szCs w:val="24"/>
              </w:rPr>
            </w:pPr>
          </w:p>
        </w:tc>
        <w:tc>
          <w:tcPr>
            <w:tcW w:w="1120" w:type="dxa"/>
            <w:vAlign w:val="bottom"/>
          </w:tcPr>
          <w:p w14:paraId="42656283" w14:textId="77777777" w:rsidR="004B413C" w:rsidRDefault="004B413C">
            <w:pPr>
              <w:rPr>
                <w:sz w:val="24"/>
                <w:szCs w:val="24"/>
              </w:rPr>
            </w:pPr>
          </w:p>
        </w:tc>
        <w:tc>
          <w:tcPr>
            <w:tcW w:w="0" w:type="dxa"/>
            <w:vAlign w:val="bottom"/>
          </w:tcPr>
          <w:p w14:paraId="4681113C" w14:textId="77777777" w:rsidR="004B413C" w:rsidRDefault="004B413C">
            <w:pPr>
              <w:rPr>
                <w:sz w:val="1"/>
                <w:szCs w:val="1"/>
              </w:rPr>
            </w:pPr>
          </w:p>
        </w:tc>
      </w:tr>
      <w:tr w:rsidR="004B413C" w14:paraId="69A342E3" w14:textId="77777777">
        <w:trPr>
          <w:trHeight w:val="582"/>
        </w:trPr>
        <w:tc>
          <w:tcPr>
            <w:tcW w:w="360" w:type="dxa"/>
            <w:textDirection w:val="btLr"/>
            <w:vAlign w:val="bottom"/>
          </w:tcPr>
          <w:p w14:paraId="01AB6C5E" w14:textId="77777777" w:rsidR="004B413C" w:rsidRDefault="00EC2FEA">
            <w:pPr>
              <w:rPr>
                <w:sz w:val="20"/>
                <w:szCs w:val="20"/>
              </w:rPr>
            </w:pPr>
            <w:r>
              <w:rPr>
                <w:rFonts w:ascii="Arial" w:eastAsia="Arial" w:hAnsi="Arial" w:cs="Arial"/>
                <w:w w:val="98"/>
              </w:rPr>
              <w:t>Level</w:t>
            </w:r>
          </w:p>
        </w:tc>
        <w:tc>
          <w:tcPr>
            <w:tcW w:w="600" w:type="dxa"/>
            <w:vAlign w:val="bottom"/>
          </w:tcPr>
          <w:p w14:paraId="28690B65" w14:textId="77777777" w:rsidR="004B413C" w:rsidRDefault="00EC2FEA">
            <w:pPr>
              <w:ind w:right="90"/>
              <w:jc w:val="right"/>
              <w:rPr>
                <w:sz w:val="20"/>
                <w:szCs w:val="20"/>
              </w:rPr>
            </w:pPr>
            <w:r>
              <w:rPr>
                <w:rFonts w:ascii="Arial" w:eastAsia="Arial" w:hAnsi="Arial" w:cs="Arial"/>
                <w:color w:val="4D4D4D"/>
                <w:sz w:val="18"/>
                <w:szCs w:val="18"/>
              </w:rPr>
              <w:t>65.5</w:t>
            </w:r>
          </w:p>
        </w:tc>
        <w:tc>
          <w:tcPr>
            <w:tcW w:w="1680" w:type="dxa"/>
            <w:vAlign w:val="bottom"/>
          </w:tcPr>
          <w:p w14:paraId="60E6F2D7" w14:textId="77777777" w:rsidR="004B413C" w:rsidRDefault="004B413C">
            <w:pPr>
              <w:rPr>
                <w:sz w:val="24"/>
                <w:szCs w:val="24"/>
              </w:rPr>
            </w:pPr>
          </w:p>
        </w:tc>
        <w:tc>
          <w:tcPr>
            <w:tcW w:w="1600" w:type="dxa"/>
            <w:vAlign w:val="bottom"/>
          </w:tcPr>
          <w:p w14:paraId="16FF0816" w14:textId="77777777" w:rsidR="004B413C" w:rsidRDefault="004B413C">
            <w:pPr>
              <w:rPr>
                <w:sz w:val="24"/>
                <w:szCs w:val="24"/>
              </w:rPr>
            </w:pPr>
          </w:p>
        </w:tc>
        <w:tc>
          <w:tcPr>
            <w:tcW w:w="1960" w:type="dxa"/>
            <w:vAlign w:val="bottom"/>
          </w:tcPr>
          <w:p w14:paraId="50E5EFA2" w14:textId="77777777" w:rsidR="004B413C" w:rsidRDefault="004B413C">
            <w:pPr>
              <w:rPr>
                <w:sz w:val="24"/>
                <w:szCs w:val="24"/>
              </w:rPr>
            </w:pPr>
          </w:p>
        </w:tc>
        <w:tc>
          <w:tcPr>
            <w:tcW w:w="1840" w:type="dxa"/>
            <w:vAlign w:val="bottom"/>
          </w:tcPr>
          <w:p w14:paraId="20270A2C" w14:textId="77777777" w:rsidR="004B413C" w:rsidRDefault="004B413C">
            <w:pPr>
              <w:rPr>
                <w:sz w:val="24"/>
                <w:szCs w:val="24"/>
              </w:rPr>
            </w:pPr>
          </w:p>
        </w:tc>
        <w:tc>
          <w:tcPr>
            <w:tcW w:w="1120" w:type="dxa"/>
            <w:vAlign w:val="bottom"/>
          </w:tcPr>
          <w:p w14:paraId="14BDF82E" w14:textId="77777777" w:rsidR="004B413C" w:rsidRDefault="004B413C">
            <w:pPr>
              <w:rPr>
                <w:sz w:val="24"/>
                <w:szCs w:val="24"/>
              </w:rPr>
            </w:pPr>
          </w:p>
        </w:tc>
        <w:tc>
          <w:tcPr>
            <w:tcW w:w="0" w:type="dxa"/>
            <w:vAlign w:val="bottom"/>
          </w:tcPr>
          <w:p w14:paraId="56E6A70B" w14:textId="77777777" w:rsidR="004B413C" w:rsidRDefault="004B413C">
            <w:pPr>
              <w:rPr>
                <w:sz w:val="1"/>
                <w:szCs w:val="1"/>
              </w:rPr>
            </w:pPr>
          </w:p>
        </w:tc>
      </w:tr>
      <w:tr w:rsidR="004B413C" w14:paraId="3886B3C7" w14:textId="77777777">
        <w:trPr>
          <w:trHeight w:val="626"/>
        </w:trPr>
        <w:tc>
          <w:tcPr>
            <w:tcW w:w="360" w:type="dxa"/>
            <w:textDirection w:val="btLr"/>
            <w:vAlign w:val="bottom"/>
          </w:tcPr>
          <w:p w14:paraId="3749DBE7" w14:textId="77777777" w:rsidR="004B413C" w:rsidRDefault="00EC2FEA">
            <w:pPr>
              <w:rPr>
                <w:sz w:val="20"/>
                <w:szCs w:val="20"/>
              </w:rPr>
            </w:pPr>
            <w:r>
              <w:rPr>
                <w:rFonts w:ascii="Arial" w:eastAsia="Arial" w:hAnsi="Arial" w:cs="Arial"/>
                <w:w w:val="98"/>
              </w:rPr>
              <w:t>Water</w:t>
            </w:r>
          </w:p>
        </w:tc>
        <w:tc>
          <w:tcPr>
            <w:tcW w:w="600" w:type="dxa"/>
            <w:vAlign w:val="bottom"/>
          </w:tcPr>
          <w:p w14:paraId="2785F3CD" w14:textId="77777777" w:rsidR="004B413C" w:rsidRDefault="004B413C">
            <w:pPr>
              <w:rPr>
                <w:sz w:val="24"/>
                <w:szCs w:val="24"/>
              </w:rPr>
            </w:pPr>
          </w:p>
        </w:tc>
        <w:tc>
          <w:tcPr>
            <w:tcW w:w="1680" w:type="dxa"/>
            <w:vAlign w:val="bottom"/>
          </w:tcPr>
          <w:p w14:paraId="58E6D2DE" w14:textId="77777777" w:rsidR="004B413C" w:rsidRDefault="004B413C">
            <w:pPr>
              <w:rPr>
                <w:sz w:val="24"/>
                <w:szCs w:val="24"/>
              </w:rPr>
            </w:pPr>
          </w:p>
        </w:tc>
        <w:tc>
          <w:tcPr>
            <w:tcW w:w="1600" w:type="dxa"/>
            <w:vAlign w:val="bottom"/>
          </w:tcPr>
          <w:p w14:paraId="2A346EDC" w14:textId="77777777" w:rsidR="004B413C" w:rsidRDefault="004B413C">
            <w:pPr>
              <w:rPr>
                <w:sz w:val="24"/>
                <w:szCs w:val="24"/>
              </w:rPr>
            </w:pPr>
          </w:p>
        </w:tc>
        <w:tc>
          <w:tcPr>
            <w:tcW w:w="1960" w:type="dxa"/>
            <w:vAlign w:val="bottom"/>
          </w:tcPr>
          <w:p w14:paraId="388DAA17" w14:textId="77777777" w:rsidR="004B413C" w:rsidRDefault="004B413C">
            <w:pPr>
              <w:rPr>
                <w:sz w:val="24"/>
                <w:szCs w:val="24"/>
              </w:rPr>
            </w:pPr>
          </w:p>
        </w:tc>
        <w:tc>
          <w:tcPr>
            <w:tcW w:w="1840" w:type="dxa"/>
            <w:vAlign w:val="bottom"/>
          </w:tcPr>
          <w:p w14:paraId="2DC308BA" w14:textId="77777777" w:rsidR="004B413C" w:rsidRDefault="004B413C">
            <w:pPr>
              <w:rPr>
                <w:sz w:val="24"/>
                <w:szCs w:val="24"/>
              </w:rPr>
            </w:pPr>
          </w:p>
        </w:tc>
        <w:tc>
          <w:tcPr>
            <w:tcW w:w="1120" w:type="dxa"/>
            <w:vAlign w:val="bottom"/>
          </w:tcPr>
          <w:p w14:paraId="2E328F47" w14:textId="77777777" w:rsidR="004B413C" w:rsidRDefault="004B413C">
            <w:pPr>
              <w:rPr>
                <w:sz w:val="24"/>
                <w:szCs w:val="24"/>
              </w:rPr>
            </w:pPr>
          </w:p>
        </w:tc>
        <w:tc>
          <w:tcPr>
            <w:tcW w:w="0" w:type="dxa"/>
            <w:vAlign w:val="bottom"/>
          </w:tcPr>
          <w:p w14:paraId="64AF6A1C" w14:textId="77777777" w:rsidR="004B413C" w:rsidRDefault="004B413C">
            <w:pPr>
              <w:rPr>
                <w:sz w:val="1"/>
                <w:szCs w:val="1"/>
              </w:rPr>
            </w:pPr>
          </w:p>
        </w:tc>
      </w:tr>
      <w:tr w:rsidR="004B413C" w14:paraId="12D7AF9F" w14:textId="77777777">
        <w:trPr>
          <w:trHeight w:val="713"/>
        </w:trPr>
        <w:tc>
          <w:tcPr>
            <w:tcW w:w="360" w:type="dxa"/>
            <w:vAlign w:val="bottom"/>
          </w:tcPr>
          <w:p w14:paraId="22AB9995" w14:textId="77777777" w:rsidR="004B413C" w:rsidRDefault="004B413C">
            <w:pPr>
              <w:rPr>
                <w:sz w:val="24"/>
                <w:szCs w:val="24"/>
              </w:rPr>
            </w:pPr>
          </w:p>
        </w:tc>
        <w:tc>
          <w:tcPr>
            <w:tcW w:w="600" w:type="dxa"/>
            <w:vMerge w:val="restart"/>
            <w:vAlign w:val="bottom"/>
          </w:tcPr>
          <w:p w14:paraId="2C2FBD20" w14:textId="77777777" w:rsidR="004B413C" w:rsidRDefault="00EC2FEA">
            <w:pPr>
              <w:ind w:right="90"/>
              <w:jc w:val="right"/>
              <w:rPr>
                <w:sz w:val="20"/>
                <w:szCs w:val="20"/>
              </w:rPr>
            </w:pPr>
            <w:r>
              <w:rPr>
                <w:rFonts w:ascii="Arial" w:eastAsia="Arial" w:hAnsi="Arial" w:cs="Arial"/>
                <w:color w:val="4D4D4D"/>
                <w:sz w:val="18"/>
                <w:szCs w:val="18"/>
              </w:rPr>
              <w:t>65.0</w:t>
            </w:r>
          </w:p>
        </w:tc>
        <w:tc>
          <w:tcPr>
            <w:tcW w:w="1680" w:type="dxa"/>
            <w:vAlign w:val="bottom"/>
          </w:tcPr>
          <w:p w14:paraId="3E773FDA" w14:textId="77777777" w:rsidR="004B413C" w:rsidRDefault="00EC2FEA">
            <w:pPr>
              <w:ind w:right="317"/>
              <w:jc w:val="center"/>
              <w:rPr>
                <w:sz w:val="20"/>
                <w:szCs w:val="20"/>
              </w:rPr>
            </w:pPr>
            <w:r>
              <w:rPr>
                <w:rFonts w:ascii="Arial" w:eastAsia="Arial" w:hAnsi="Arial" w:cs="Arial"/>
              </w:rPr>
              <w:t>Current</w:t>
            </w:r>
          </w:p>
        </w:tc>
        <w:tc>
          <w:tcPr>
            <w:tcW w:w="1600" w:type="dxa"/>
            <w:vAlign w:val="bottom"/>
          </w:tcPr>
          <w:p w14:paraId="7FD9761E" w14:textId="77777777" w:rsidR="004B413C" w:rsidRDefault="004B413C">
            <w:pPr>
              <w:rPr>
                <w:sz w:val="24"/>
                <w:szCs w:val="24"/>
              </w:rPr>
            </w:pPr>
          </w:p>
        </w:tc>
        <w:tc>
          <w:tcPr>
            <w:tcW w:w="1960" w:type="dxa"/>
            <w:vAlign w:val="bottom"/>
          </w:tcPr>
          <w:p w14:paraId="54955AA1" w14:textId="77777777" w:rsidR="004B413C" w:rsidRDefault="004B413C">
            <w:pPr>
              <w:rPr>
                <w:sz w:val="24"/>
                <w:szCs w:val="24"/>
              </w:rPr>
            </w:pPr>
          </w:p>
        </w:tc>
        <w:tc>
          <w:tcPr>
            <w:tcW w:w="1840" w:type="dxa"/>
            <w:vAlign w:val="bottom"/>
          </w:tcPr>
          <w:p w14:paraId="00C2A48A" w14:textId="77777777" w:rsidR="004B413C" w:rsidRDefault="004B413C">
            <w:pPr>
              <w:rPr>
                <w:sz w:val="24"/>
                <w:szCs w:val="24"/>
              </w:rPr>
            </w:pPr>
          </w:p>
        </w:tc>
        <w:tc>
          <w:tcPr>
            <w:tcW w:w="1120" w:type="dxa"/>
            <w:vAlign w:val="bottom"/>
          </w:tcPr>
          <w:p w14:paraId="462EF1A3" w14:textId="77777777" w:rsidR="004B413C" w:rsidRDefault="004B413C">
            <w:pPr>
              <w:rPr>
                <w:sz w:val="24"/>
                <w:szCs w:val="24"/>
              </w:rPr>
            </w:pPr>
          </w:p>
        </w:tc>
        <w:tc>
          <w:tcPr>
            <w:tcW w:w="0" w:type="dxa"/>
            <w:vAlign w:val="bottom"/>
          </w:tcPr>
          <w:p w14:paraId="11F8DA34" w14:textId="77777777" w:rsidR="004B413C" w:rsidRDefault="004B413C">
            <w:pPr>
              <w:rPr>
                <w:sz w:val="1"/>
                <w:szCs w:val="1"/>
              </w:rPr>
            </w:pPr>
          </w:p>
        </w:tc>
      </w:tr>
      <w:tr w:rsidR="004B413C" w14:paraId="179648E2" w14:textId="77777777">
        <w:trPr>
          <w:trHeight w:val="103"/>
        </w:trPr>
        <w:tc>
          <w:tcPr>
            <w:tcW w:w="360" w:type="dxa"/>
            <w:vAlign w:val="bottom"/>
          </w:tcPr>
          <w:p w14:paraId="7779191C" w14:textId="77777777" w:rsidR="004B413C" w:rsidRDefault="004B413C">
            <w:pPr>
              <w:rPr>
                <w:sz w:val="8"/>
                <w:szCs w:val="8"/>
              </w:rPr>
            </w:pPr>
          </w:p>
        </w:tc>
        <w:tc>
          <w:tcPr>
            <w:tcW w:w="600" w:type="dxa"/>
            <w:vMerge/>
            <w:vAlign w:val="bottom"/>
          </w:tcPr>
          <w:p w14:paraId="7BC549C5" w14:textId="77777777" w:rsidR="004B413C" w:rsidRDefault="004B413C">
            <w:pPr>
              <w:rPr>
                <w:sz w:val="8"/>
                <w:szCs w:val="8"/>
              </w:rPr>
            </w:pPr>
          </w:p>
        </w:tc>
        <w:tc>
          <w:tcPr>
            <w:tcW w:w="1680" w:type="dxa"/>
            <w:vAlign w:val="bottom"/>
          </w:tcPr>
          <w:p w14:paraId="5AABFB7B" w14:textId="77777777" w:rsidR="004B413C" w:rsidRDefault="004B413C">
            <w:pPr>
              <w:rPr>
                <w:sz w:val="8"/>
                <w:szCs w:val="8"/>
              </w:rPr>
            </w:pPr>
          </w:p>
        </w:tc>
        <w:tc>
          <w:tcPr>
            <w:tcW w:w="1600" w:type="dxa"/>
            <w:vAlign w:val="bottom"/>
          </w:tcPr>
          <w:p w14:paraId="12DB93B3" w14:textId="77777777" w:rsidR="004B413C" w:rsidRDefault="004B413C">
            <w:pPr>
              <w:rPr>
                <w:sz w:val="8"/>
                <w:szCs w:val="8"/>
              </w:rPr>
            </w:pPr>
          </w:p>
        </w:tc>
        <w:tc>
          <w:tcPr>
            <w:tcW w:w="1960" w:type="dxa"/>
            <w:vAlign w:val="bottom"/>
          </w:tcPr>
          <w:p w14:paraId="0CBDF0BA" w14:textId="77777777" w:rsidR="004B413C" w:rsidRDefault="004B413C">
            <w:pPr>
              <w:rPr>
                <w:sz w:val="8"/>
                <w:szCs w:val="8"/>
              </w:rPr>
            </w:pPr>
          </w:p>
        </w:tc>
        <w:tc>
          <w:tcPr>
            <w:tcW w:w="1840" w:type="dxa"/>
            <w:vAlign w:val="bottom"/>
          </w:tcPr>
          <w:p w14:paraId="6DC8D9F9" w14:textId="77777777" w:rsidR="004B413C" w:rsidRDefault="004B413C">
            <w:pPr>
              <w:rPr>
                <w:sz w:val="8"/>
                <w:szCs w:val="8"/>
              </w:rPr>
            </w:pPr>
          </w:p>
        </w:tc>
        <w:tc>
          <w:tcPr>
            <w:tcW w:w="1120" w:type="dxa"/>
            <w:vAlign w:val="bottom"/>
          </w:tcPr>
          <w:p w14:paraId="4D5F0D75" w14:textId="77777777" w:rsidR="004B413C" w:rsidRDefault="004B413C">
            <w:pPr>
              <w:rPr>
                <w:sz w:val="8"/>
                <w:szCs w:val="8"/>
              </w:rPr>
            </w:pPr>
          </w:p>
        </w:tc>
        <w:tc>
          <w:tcPr>
            <w:tcW w:w="0" w:type="dxa"/>
            <w:vAlign w:val="bottom"/>
          </w:tcPr>
          <w:p w14:paraId="52941FD6" w14:textId="77777777" w:rsidR="004B413C" w:rsidRDefault="004B413C">
            <w:pPr>
              <w:rPr>
                <w:sz w:val="1"/>
                <w:szCs w:val="1"/>
              </w:rPr>
            </w:pPr>
          </w:p>
        </w:tc>
      </w:tr>
      <w:tr w:rsidR="004B413C" w14:paraId="28EC3681" w14:textId="77777777">
        <w:trPr>
          <w:trHeight w:val="636"/>
        </w:trPr>
        <w:tc>
          <w:tcPr>
            <w:tcW w:w="360" w:type="dxa"/>
            <w:vAlign w:val="bottom"/>
          </w:tcPr>
          <w:p w14:paraId="7B76CE67" w14:textId="77777777" w:rsidR="004B413C" w:rsidRDefault="004B413C">
            <w:pPr>
              <w:rPr>
                <w:sz w:val="24"/>
                <w:szCs w:val="24"/>
              </w:rPr>
            </w:pPr>
          </w:p>
        </w:tc>
        <w:tc>
          <w:tcPr>
            <w:tcW w:w="600" w:type="dxa"/>
            <w:vAlign w:val="bottom"/>
          </w:tcPr>
          <w:p w14:paraId="17D9507D" w14:textId="77777777" w:rsidR="004B413C" w:rsidRDefault="004B413C">
            <w:pPr>
              <w:rPr>
                <w:sz w:val="24"/>
                <w:szCs w:val="24"/>
              </w:rPr>
            </w:pPr>
          </w:p>
        </w:tc>
        <w:tc>
          <w:tcPr>
            <w:tcW w:w="1680" w:type="dxa"/>
            <w:vAlign w:val="bottom"/>
          </w:tcPr>
          <w:p w14:paraId="06F183AF" w14:textId="77777777" w:rsidR="004B413C" w:rsidRDefault="00EC2FEA">
            <w:pPr>
              <w:ind w:right="317"/>
              <w:jc w:val="center"/>
              <w:rPr>
                <w:sz w:val="20"/>
                <w:szCs w:val="20"/>
              </w:rPr>
            </w:pPr>
            <w:r>
              <w:rPr>
                <w:rFonts w:ascii="Arial" w:eastAsia="Arial" w:hAnsi="Arial" w:cs="Arial"/>
                <w:w w:val="99"/>
              </w:rPr>
              <w:t>Proposed</w:t>
            </w:r>
          </w:p>
        </w:tc>
        <w:tc>
          <w:tcPr>
            <w:tcW w:w="1600" w:type="dxa"/>
            <w:vAlign w:val="bottom"/>
          </w:tcPr>
          <w:p w14:paraId="7A5593DB" w14:textId="77777777" w:rsidR="004B413C" w:rsidRDefault="004B413C">
            <w:pPr>
              <w:rPr>
                <w:sz w:val="24"/>
                <w:szCs w:val="24"/>
              </w:rPr>
            </w:pPr>
          </w:p>
        </w:tc>
        <w:tc>
          <w:tcPr>
            <w:tcW w:w="1960" w:type="dxa"/>
            <w:vAlign w:val="bottom"/>
          </w:tcPr>
          <w:p w14:paraId="40163D1B" w14:textId="77777777" w:rsidR="004B413C" w:rsidRDefault="004B413C">
            <w:pPr>
              <w:rPr>
                <w:sz w:val="24"/>
                <w:szCs w:val="24"/>
              </w:rPr>
            </w:pPr>
          </w:p>
        </w:tc>
        <w:tc>
          <w:tcPr>
            <w:tcW w:w="1840" w:type="dxa"/>
            <w:vAlign w:val="bottom"/>
          </w:tcPr>
          <w:p w14:paraId="30331B16" w14:textId="77777777" w:rsidR="004B413C" w:rsidRDefault="004B413C">
            <w:pPr>
              <w:rPr>
                <w:sz w:val="24"/>
                <w:szCs w:val="24"/>
              </w:rPr>
            </w:pPr>
          </w:p>
        </w:tc>
        <w:tc>
          <w:tcPr>
            <w:tcW w:w="1120" w:type="dxa"/>
            <w:vAlign w:val="bottom"/>
          </w:tcPr>
          <w:p w14:paraId="33A2F282" w14:textId="77777777" w:rsidR="004B413C" w:rsidRDefault="004B413C">
            <w:pPr>
              <w:rPr>
                <w:sz w:val="24"/>
                <w:szCs w:val="24"/>
              </w:rPr>
            </w:pPr>
          </w:p>
        </w:tc>
        <w:tc>
          <w:tcPr>
            <w:tcW w:w="0" w:type="dxa"/>
            <w:vAlign w:val="bottom"/>
          </w:tcPr>
          <w:p w14:paraId="0D3E4510" w14:textId="77777777" w:rsidR="004B413C" w:rsidRDefault="004B413C">
            <w:pPr>
              <w:rPr>
                <w:sz w:val="1"/>
                <w:szCs w:val="1"/>
              </w:rPr>
            </w:pPr>
          </w:p>
        </w:tc>
      </w:tr>
      <w:tr w:rsidR="004B413C" w14:paraId="3A2C1C4D" w14:textId="77777777">
        <w:trPr>
          <w:trHeight w:val="661"/>
        </w:trPr>
        <w:tc>
          <w:tcPr>
            <w:tcW w:w="360" w:type="dxa"/>
            <w:vAlign w:val="bottom"/>
          </w:tcPr>
          <w:p w14:paraId="08F3B57A" w14:textId="77777777" w:rsidR="004B413C" w:rsidRDefault="004B413C">
            <w:pPr>
              <w:rPr>
                <w:sz w:val="24"/>
                <w:szCs w:val="24"/>
              </w:rPr>
            </w:pPr>
          </w:p>
        </w:tc>
        <w:tc>
          <w:tcPr>
            <w:tcW w:w="600" w:type="dxa"/>
            <w:vAlign w:val="bottom"/>
          </w:tcPr>
          <w:p w14:paraId="0885CF28" w14:textId="77777777" w:rsidR="004B413C" w:rsidRDefault="004B413C">
            <w:pPr>
              <w:rPr>
                <w:sz w:val="24"/>
                <w:szCs w:val="24"/>
              </w:rPr>
            </w:pPr>
          </w:p>
        </w:tc>
        <w:tc>
          <w:tcPr>
            <w:tcW w:w="1680" w:type="dxa"/>
            <w:vAlign w:val="bottom"/>
          </w:tcPr>
          <w:p w14:paraId="1068F019" w14:textId="77777777" w:rsidR="004B413C" w:rsidRDefault="00EC2FEA">
            <w:pPr>
              <w:ind w:right="337"/>
              <w:jc w:val="center"/>
              <w:rPr>
                <w:sz w:val="20"/>
                <w:szCs w:val="20"/>
              </w:rPr>
            </w:pPr>
            <w:r>
              <w:rPr>
                <w:rFonts w:ascii="Arial" w:eastAsia="Arial" w:hAnsi="Arial" w:cs="Arial"/>
                <w:color w:val="4D4D4D"/>
                <w:w w:val="99"/>
                <w:sz w:val="18"/>
                <w:szCs w:val="18"/>
              </w:rPr>
              <w:t>2000</w:t>
            </w:r>
          </w:p>
        </w:tc>
        <w:tc>
          <w:tcPr>
            <w:tcW w:w="1600" w:type="dxa"/>
            <w:vAlign w:val="bottom"/>
          </w:tcPr>
          <w:p w14:paraId="24CFBC43" w14:textId="77777777" w:rsidR="004B413C" w:rsidRDefault="00EC2FEA">
            <w:pPr>
              <w:ind w:right="510"/>
              <w:jc w:val="right"/>
              <w:rPr>
                <w:sz w:val="20"/>
                <w:szCs w:val="20"/>
              </w:rPr>
            </w:pPr>
            <w:r>
              <w:rPr>
                <w:rFonts w:ascii="Arial" w:eastAsia="Arial" w:hAnsi="Arial" w:cs="Arial"/>
                <w:color w:val="4D4D4D"/>
                <w:sz w:val="18"/>
                <w:szCs w:val="18"/>
              </w:rPr>
              <w:t>2005</w:t>
            </w:r>
          </w:p>
        </w:tc>
        <w:tc>
          <w:tcPr>
            <w:tcW w:w="1960" w:type="dxa"/>
            <w:vAlign w:val="bottom"/>
          </w:tcPr>
          <w:p w14:paraId="50760D43" w14:textId="77777777" w:rsidR="004B413C" w:rsidRDefault="00EC2FEA">
            <w:pPr>
              <w:ind w:right="620"/>
              <w:jc w:val="right"/>
              <w:rPr>
                <w:sz w:val="20"/>
                <w:szCs w:val="20"/>
              </w:rPr>
            </w:pPr>
            <w:r>
              <w:rPr>
                <w:rFonts w:ascii="Arial" w:eastAsia="Arial" w:hAnsi="Arial" w:cs="Arial"/>
                <w:color w:val="4D4D4D"/>
                <w:sz w:val="18"/>
                <w:szCs w:val="18"/>
              </w:rPr>
              <w:t>2010</w:t>
            </w:r>
          </w:p>
        </w:tc>
        <w:tc>
          <w:tcPr>
            <w:tcW w:w="1840" w:type="dxa"/>
            <w:vAlign w:val="bottom"/>
          </w:tcPr>
          <w:p w14:paraId="5BE7A2A6" w14:textId="77777777" w:rsidR="004B413C" w:rsidRDefault="00EC2FEA">
            <w:pPr>
              <w:ind w:right="630"/>
              <w:jc w:val="right"/>
              <w:rPr>
                <w:sz w:val="20"/>
                <w:szCs w:val="20"/>
              </w:rPr>
            </w:pPr>
            <w:r>
              <w:rPr>
                <w:rFonts w:ascii="Arial" w:eastAsia="Arial" w:hAnsi="Arial" w:cs="Arial"/>
                <w:color w:val="4D4D4D"/>
                <w:sz w:val="18"/>
                <w:szCs w:val="18"/>
              </w:rPr>
              <w:t>2015</w:t>
            </w:r>
          </w:p>
        </w:tc>
        <w:tc>
          <w:tcPr>
            <w:tcW w:w="1120" w:type="dxa"/>
            <w:vAlign w:val="bottom"/>
          </w:tcPr>
          <w:p w14:paraId="605795F1" w14:textId="77777777" w:rsidR="004B413C" w:rsidRDefault="00EC2FEA">
            <w:pPr>
              <w:jc w:val="right"/>
              <w:rPr>
                <w:sz w:val="20"/>
                <w:szCs w:val="20"/>
              </w:rPr>
            </w:pPr>
            <w:r>
              <w:rPr>
                <w:rFonts w:ascii="Arial" w:eastAsia="Arial" w:hAnsi="Arial" w:cs="Arial"/>
                <w:color w:val="4D4D4D"/>
                <w:sz w:val="18"/>
                <w:szCs w:val="18"/>
              </w:rPr>
              <w:t>2020</w:t>
            </w:r>
          </w:p>
        </w:tc>
        <w:tc>
          <w:tcPr>
            <w:tcW w:w="0" w:type="dxa"/>
            <w:vAlign w:val="bottom"/>
          </w:tcPr>
          <w:p w14:paraId="1B201E03" w14:textId="77777777" w:rsidR="004B413C" w:rsidRDefault="004B413C">
            <w:pPr>
              <w:rPr>
                <w:sz w:val="1"/>
                <w:szCs w:val="1"/>
              </w:rPr>
            </w:pPr>
          </w:p>
        </w:tc>
      </w:tr>
      <w:tr w:rsidR="004B413C" w14:paraId="675F4B50" w14:textId="77777777">
        <w:trPr>
          <w:trHeight w:val="260"/>
        </w:trPr>
        <w:tc>
          <w:tcPr>
            <w:tcW w:w="360" w:type="dxa"/>
            <w:vAlign w:val="bottom"/>
          </w:tcPr>
          <w:p w14:paraId="49468D30" w14:textId="77777777" w:rsidR="004B413C" w:rsidRDefault="004B413C"/>
        </w:tc>
        <w:tc>
          <w:tcPr>
            <w:tcW w:w="600" w:type="dxa"/>
            <w:vAlign w:val="bottom"/>
          </w:tcPr>
          <w:p w14:paraId="32A354C3" w14:textId="77777777" w:rsidR="004B413C" w:rsidRDefault="004B413C"/>
        </w:tc>
        <w:tc>
          <w:tcPr>
            <w:tcW w:w="1680" w:type="dxa"/>
            <w:vAlign w:val="bottom"/>
          </w:tcPr>
          <w:p w14:paraId="3EF78D03" w14:textId="77777777" w:rsidR="004B413C" w:rsidRDefault="004B413C"/>
        </w:tc>
        <w:tc>
          <w:tcPr>
            <w:tcW w:w="1600" w:type="dxa"/>
            <w:vAlign w:val="bottom"/>
          </w:tcPr>
          <w:p w14:paraId="39E99391" w14:textId="77777777" w:rsidR="004B413C" w:rsidRDefault="004B413C"/>
        </w:tc>
        <w:tc>
          <w:tcPr>
            <w:tcW w:w="1960" w:type="dxa"/>
            <w:vAlign w:val="bottom"/>
          </w:tcPr>
          <w:p w14:paraId="50CEF598" w14:textId="77777777" w:rsidR="004B413C" w:rsidRDefault="00EC2FEA">
            <w:pPr>
              <w:ind w:right="820"/>
              <w:jc w:val="right"/>
              <w:rPr>
                <w:sz w:val="20"/>
                <w:szCs w:val="20"/>
              </w:rPr>
            </w:pPr>
            <w:r>
              <w:rPr>
                <w:rFonts w:ascii="Arial" w:eastAsia="Arial" w:hAnsi="Arial" w:cs="Arial"/>
              </w:rPr>
              <w:t>Year</w:t>
            </w:r>
          </w:p>
        </w:tc>
        <w:tc>
          <w:tcPr>
            <w:tcW w:w="1840" w:type="dxa"/>
            <w:vAlign w:val="bottom"/>
          </w:tcPr>
          <w:p w14:paraId="2EB0B2D8" w14:textId="77777777" w:rsidR="004B413C" w:rsidRDefault="004B413C"/>
        </w:tc>
        <w:tc>
          <w:tcPr>
            <w:tcW w:w="1120" w:type="dxa"/>
            <w:vAlign w:val="bottom"/>
          </w:tcPr>
          <w:p w14:paraId="4BC9CE27" w14:textId="77777777" w:rsidR="004B413C" w:rsidRDefault="004B413C"/>
        </w:tc>
        <w:tc>
          <w:tcPr>
            <w:tcW w:w="0" w:type="dxa"/>
            <w:vAlign w:val="bottom"/>
          </w:tcPr>
          <w:p w14:paraId="17F6852A" w14:textId="77777777" w:rsidR="004B413C" w:rsidRDefault="004B413C">
            <w:pPr>
              <w:rPr>
                <w:sz w:val="1"/>
                <w:szCs w:val="1"/>
              </w:rPr>
            </w:pPr>
          </w:p>
        </w:tc>
      </w:tr>
    </w:tbl>
    <w:p w14:paraId="4DD91899" w14:textId="77777777" w:rsidR="004B413C" w:rsidRDefault="004B413C">
      <w:pPr>
        <w:spacing w:line="200" w:lineRule="exact"/>
        <w:rPr>
          <w:sz w:val="20"/>
          <w:szCs w:val="20"/>
        </w:rPr>
      </w:pPr>
    </w:p>
    <w:p w14:paraId="1C918BF0" w14:textId="77777777" w:rsidR="004B413C" w:rsidRDefault="004B413C">
      <w:pPr>
        <w:spacing w:line="363" w:lineRule="exact"/>
        <w:rPr>
          <w:sz w:val="20"/>
          <w:szCs w:val="20"/>
        </w:rPr>
      </w:pPr>
    </w:p>
    <w:p w14:paraId="16B22E50" w14:textId="77777777" w:rsidR="004B413C" w:rsidRDefault="00EC2FEA">
      <w:pPr>
        <w:spacing w:line="275" w:lineRule="auto"/>
        <w:jc w:val="both"/>
        <w:rPr>
          <w:sz w:val="20"/>
          <w:szCs w:val="20"/>
        </w:rPr>
      </w:pPr>
      <w:r>
        <w:rPr>
          <w:rFonts w:ascii="Arial" w:eastAsia="Arial" w:hAnsi="Arial" w:cs="Arial"/>
          <w:sz w:val="20"/>
          <w:szCs w:val="20"/>
        </w:rPr>
        <w:t>Figure 73: Groundwater levels recorded at bore 61613231 in the vicinity of the Melaleuca Park 78 wetland. Red segments on fitted line represent statistically significant periods of decline and blue represent statistically significant periods of increasing water levels.</w:t>
      </w:r>
    </w:p>
    <w:p w14:paraId="4CA76869" w14:textId="77777777" w:rsidR="004B413C" w:rsidRDefault="004B413C">
      <w:pPr>
        <w:spacing w:line="200" w:lineRule="exact"/>
        <w:rPr>
          <w:sz w:val="20"/>
          <w:szCs w:val="20"/>
        </w:rPr>
      </w:pPr>
    </w:p>
    <w:p w14:paraId="4D5D6A92" w14:textId="77777777" w:rsidR="004B413C" w:rsidRDefault="004B413C">
      <w:pPr>
        <w:spacing w:line="200" w:lineRule="exact"/>
        <w:rPr>
          <w:sz w:val="20"/>
          <w:szCs w:val="20"/>
        </w:rPr>
      </w:pPr>
    </w:p>
    <w:p w14:paraId="13CE487F" w14:textId="77777777" w:rsidR="004B413C" w:rsidRDefault="004B413C">
      <w:pPr>
        <w:spacing w:line="200" w:lineRule="exact"/>
        <w:rPr>
          <w:sz w:val="20"/>
          <w:szCs w:val="20"/>
        </w:rPr>
      </w:pPr>
    </w:p>
    <w:p w14:paraId="6BBFE15D" w14:textId="77777777" w:rsidR="004B413C" w:rsidRDefault="004B413C">
      <w:pPr>
        <w:spacing w:line="200" w:lineRule="exact"/>
        <w:rPr>
          <w:sz w:val="20"/>
          <w:szCs w:val="20"/>
        </w:rPr>
      </w:pPr>
    </w:p>
    <w:p w14:paraId="3B359396" w14:textId="77777777" w:rsidR="004B413C" w:rsidRDefault="004B413C">
      <w:pPr>
        <w:spacing w:line="200" w:lineRule="exact"/>
        <w:rPr>
          <w:sz w:val="20"/>
          <w:szCs w:val="20"/>
        </w:rPr>
      </w:pPr>
    </w:p>
    <w:p w14:paraId="116BC36D" w14:textId="77777777" w:rsidR="004B413C" w:rsidRDefault="004B413C">
      <w:pPr>
        <w:spacing w:line="200" w:lineRule="exact"/>
        <w:rPr>
          <w:sz w:val="20"/>
          <w:szCs w:val="20"/>
        </w:rPr>
      </w:pPr>
    </w:p>
    <w:p w14:paraId="6E34EF95" w14:textId="77777777" w:rsidR="004B413C" w:rsidRDefault="004B413C">
      <w:pPr>
        <w:spacing w:line="200" w:lineRule="exact"/>
        <w:rPr>
          <w:sz w:val="20"/>
          <w:szCs w:val="20"/>
        </w:rPr>
      </w:pPr>
    </w:p>
    <w:p w14:paraId="7FD80FCD" w14:textId="77777777" w:rsidR="004B413C" w:rsidRDefault="004B413C">
      <w:pPr>
        <w:spacing w:line="200" w:lineRule="exact"/>
        <w:rPr>
          <w:sz w:val="20"/>
          <w:szCs w:val="20"/>
        </w:rPr>
      </w:pPr>
    </w:p>
    <w:p w14:paraId="1EE3223D" w14:textId="77777777" w:rsidR="004B413C" w:rsidRDefault="004B413C">
      <w:pPr>
        <w:spacing w:line="200" w:lineRule="exact"/>
        <w:rPr>
          <w:sz w:val="20"/>
          <w:szCs w:val="20"/>
        </w:rPr>
      </w:pPr>
    </w:p>
    <w:p w14:paraId="0AA52DE5" w14:textId="77777777" w:rsidR="004B413C" w:rsidRDefault="004B413C">
      <w:pPr>
        <w:spacing w:line="200" w:lineRule="exact"/>
        <w:rPr>
          <w:sz w:val="20"/>
          <w:szCs w:val="20"/>
        </w:rPr>
      </w:pPr>
    </w:p>
    <w:p w14:paraId="7DDE5259" w14:textId="77777777" w:rsidR="004B413C" w:rsidRDefault="004B413C">
      <w:pPr>
        <w:spacing w:line="200" w:lineRule="exact"/>
        <w:rPr>
          <w:sz w:val="20"/>
          <w:szCs w:val="20"/>
        </w:rPr>
      </w:pPr>
    </w:p>
    <w:p w14:paraId="550A2E52" w14:textId="77777777" w:rsidR="004B413C" w:rsidRDefault="004B413C">
      <w:pPr>
        <w:spacing w:line="200" w:lineRule="exact"/>
        <w:rPr>
          <w:sz w:val="20"/>
          <w:szCs w:val="20"/>
        </w:rPr>
      </w:pPr>
    </w:p>
    <w:p w14:paraId="029FE1B9" w14:textId="77777777" w:rsidR="004B413C" w:rsidRDefault="004B413C">
      <w:pPr>
        <w:spacing w:line="200" w:lineRule="exact"/>
        <w:rPr>
          <w:sz w:val="20"/>
          <w:szCs w:val="20"/>
        </w:rPr>
      </w:pPr>
    </w:p>
    <w:p w14:paraId="4AA33931" w14:textId="77777777" w:rsidR="004B413C" w:rsidRDefault="004B413C">
      <w:pPr>
        <w:spacing w:line="367" w:lineRule="exact"/>
        <w:rPr>
          <w:sz w:val="20"/>
          <w:szCs w:val="20"/>
        </w:rPr>
      </w:pPr>
    </w:p>
    <w:p w14:paraId="72D5F57A" w14:textId="77777777" w:rsidR="004B413C" w:rsidRDefault="00EC2FEA">
      <w:pPr>
        <w:ind w:right="40"/>
        <w:jc w:val="center"/>
        <w:rPr>
          <w:sz w:val="20"/>
          <w:szCs w:val="20"/>
        </w:rPr>
      </w:pPr>
      <w:r>
        <w:rPr>
          <w:rFonts w:ascii="Arial" w:eastAsia="Arial" w:hAnsi="Arial" w:cs="Arial"/>
          <w:sz w:val="20"/>
          <w:szCs w:val="20"/>
        </w:rPr>
        <w:t>115</w:t>
      </w:r>
    </w:p>
    <w:p w14:paraId="153730A6" w14:textId="77777777" w:rsidR="004B413C" w:rsidRDefault="004B413C">
      <w:pPr>
        <w:sectPr w:rsidR="004B413C">
          <w:pgSz w:w="12240" w:h="15840"/>
          <w:pgMar w:top="1440" w:right="1400" w:bottom="272" w:left="1440" w:header="0" w:footer="0" w:gutter="0"/>
          <w:cols w:space="720" w:equalWidth="0">
            <w:col w:w="9400"/>
          </w:cols>
        </w:sectPr>
      </w:pPr>
    </w:p>
    <w:p w14:paraId="0152165E" w14:textId="77777777" w:rsidR="004B413C" w:rsidRDefault="004B413C">
      <w:pPr>
        <w:spacing w:line="200" w:lineRule="exact"/>
        <w:rPr>
          <w:sz w:val="20"/>
          <w:szCs w:val="20"/>
        </w:rPr>
      </w:pPr>
      <w:bookmarkStart w:id="153" w:name="page116"/>
      <w:bookmarkEnd w:id="153"/>
    </w:p>
    <w:p w14:paraId="4530C141" w14:textId="77777777" w:rsidR="004B413C" w:rsidRDefault="004B413C">
      <w:pPr>
        <w:spacing w:line="200" w:lineRule="exact"/>
        <w:rPr>
          <w:sz w:val="20"/>
          <w:szCs w:val="20"/>
        </w:rPr>
      </w:pPr>
    </w:p>
    <w:p w14:paraId="7A72C1CA" w14:textId="77777777" w:rsidR="004B413C" w:rsidRDefault="004B413C">
      <w:pPr>
        <w:spacing w:line="200" w:lineRule="exact"/>
        <w:rPr>
          <w:sz w:val="20"/>
          <w:szCs w:val="20"/>
        </w:rPr>
      </w:pPr>
    </w:p>
    <w:p w14:paraId="1F814C42" w14:textId="77777777" w:rsidR="004B413C" w:rsidRDefault="004B413C">
      <w:pPr>
        <w:spacing w:line="200" w:lineRule="exact"/>
        <w:rPr>
          <w:sz w:val="20"/>
          <w:szCs w:val="20"/>
        </w:rPr>
      </w:pPr>
    </w:p>
    <w:p w14:paraId="3E574CC7" w14:textId="77777777" w:rsidR="004B413C" w:rsidRDefault="004B413C">
      <w:pPr>
        <w:spacing w:line="200" w:lineRule="exact"/>
        <w:rPr>
          <w:sz w:val="20"/>
          <w:szCs w:val="20"/>
        </w:rPr>
      </w:pPr>
    </w:p>
    <w:p w14:paraId="36294F1A" w14:textId="77777777" w:rsidR="004B413C" w:rsidRDefault="004B413C">
      <w:pPr>
        <w:spacing w:line="200" w:lineRule="exact"/>
        <w:rPr>
          <w:sz w:val="20"/>
          <w:szCs w:val="20"/>
        </w:rPr>
      </w:pPr>
    </w:p>
    <w:p w14:paraId="69CC65FE" w14:textId="77777777" w:rsidR="004B413C" w:rsidRDefault="004B413C">
      <w:pPr>
        <w:spacing w:line="200" w:lineRule="exact"/>
        <w:rPr>
          <w:sz w:val="20"/>
          <w:szCs w:val="20"/>
        </w:rPr>
      </w:pPr>
    </w:p>
    <w:p w14:paraId="6171C166" w14:textId="77777777" w:rsidR="004B413C" w:rsidRDefault="004B413C">
      <w:pPr>
        <w:spacing w:line="200" w:lineRule="exact"/>
        <w:rPr>
          <w:sz w:val="20"/>
          <w:szCs w:val="20"/>
        </w:rPr>
      </w:pPr>
    </w:p>
    <w:p w14:paraId="6415571F" w14:textId="77777777" w:rsidR="004B413C" w:rsidRDefault="004B413C">
      <w:pPr>
        <w:spacing w:line="200" w:lineRule="exact"/>
        <w:rPr>
          <w:sz w:val="20"/>
          <w:szCs w:val="20"/>
        </w:rPr>
      </w:pPr>
    </w:p>
    <w:p w14:paraId="21BC1DC6" w14:textId="77777777" w:rsidR="004B413C" w:rsidRDefault="004B413C">
      <w:pPr>
        <w:spacing w:line="200" w:lineRule="exact"/>
        <w:rPr>
          <w:sz w:val="20"/>
          <w:szCs w:val="20"/>
        </w:rPr>
      </w:pPr>
    </w:p>
    <w:p w14:paraId="48CF02C8" w14:textId="77777777" w:rsidR="004B413C" w:rsidRDefault="004B413C">
      <w:pPr>
        <w:spacing w:line="200" w:lineRule="exact"/>
        <w:rPr>
          <w:sz w:val="20"/>
          <w:szCs w:val="20"/>
        </w:rPr>
      </w:pPr>
    </w:p>
    <w:p w14:paraId="48AA81EE" w14:textId="77777777" w:rsidR="004B413C" w:rsidRDefault="004B413C">
      <w:pPr>
        <w:spacing w:line="200" w:lineRule="exact"/>
        <w:rPr>
          <w:sz w:val="20"/>
          <w:szCs w:val="20"/>
        </w:rPr>
      </w:pPr>
    </w:p>
    <w:p w14:paraId="5047680B" w14:textId="77777777" w:rsidR="004B413C" w:rsidRDefault="004B413C">
      <w:pPr>
        <w:spacing w:line="200" w:lineRule="exact"/>
        <w:rPr>
          <w:sz w:val="20"/>
          <w:szCs w:val="20"/>
        </w:rPr>
      </w:pPr>
    </w:p>
    <w:p w14:paraId="5E6F4D01" w14:textId="77777777" w:rsidR="004B413C" w:rsidRDefault="004B413C">
      <w:pPr>
        <w:spacing w:line="200" w:lineRule="exact"/>
        <w:rPr>
          <w:sz w:val="20"/>
          <w:szCs w:val="20"/>
        </w:rPr>
      </w:pPr>
    </w:p>
    <w:p w14:paraId="6EEA057D" w14:textId="77777777" w:rsidR="004B413C" w:rsidRDefault="004B413C">
      <w:pPr>
        <w:spacing w:line="200" w:lineRule="exact"/>
        <w:rPr>
          <w:sz w:val="20"/>
          <w:szCs w:val="20"/>
        </w:rPr>
      </w:pPr>
    </w:p>
    <w:p w14:paraId="22E17C5B" w14:textId="77777777" w:rsidR="004B413C" w:rsidRDefault="004B413C">
      <w:pPr>
        <w:spacing w:line="200" w:lineRule="exact"/>
        <w:rPr>
          <w:sz w:val="20"/>
          <w:szCs w:val="20"/>
        </w:rPr>
      </w:pPr>
    </w:p>
    <w:p w14:paraId="3F6C70EC" w14:textId="77777777" w:rsidR="004B413C" w:rsidRDefault="004B413C">
      <w:pPr>
        <w:spacing w:line="200" w:lineRule="exact"/>
        <w:rPr>
          <w:sz w:val="20"/>
          <w:szCs w:val="20"/>
        </w:rPr>
      </w:pPr>
    </w:p>
    <w:p w14:paraId="3E34DA9C" w14:textId="77777777" w:rsidR="004B413C" w:rsidRDefault="004B413C">
      <w:pPr>
        <w:spacing w:line="200" w:lineRule="exact"/>
        <w:rPr>
          <w:sz w:val="20"/>
          <w:szCs w:val="20"/>
        </w:rPr>
      </w:pPr>
    </w:p>
    <w:p w14:paraId="0CB37A73" w14:textId="77777777" w:rsidR="004B413C" w:rsidRDefault="004B413C">
      <w:pPr>
        <w:spacing w:line="200" w:lineRule="exact"/>
        <w:rPr>
          <w:sz w:val="20"/>
          <w:szCs w:val="20"/>
        </w:rPr>
      </w:pPr>
    </w:p>
    <w:p w14:paraId="5C6D5735" w14:textId="77777777" w:rsidR="004B413C" w:rsidRDefault="004B413C">
      <w:pPr>
        <w:spacing w:line="200" w:lineRule="exact"/>
        <w:rPr>
          <w:sz w:val="20"/>
          <w:szCs w:val="20"/>
        </w:rPr>
      </w:pPr>
    </w:p>
    <w:p w14:paraId="69B76664" w14:textId="77777777" w:rsidR="004B413C" w:rsidRDefault="004B413C">
      <w:pPr>
        <w:spacing w:line="200" w:lineRule="exact"/>
        <w:rPr>
          <w:sz w:val="20"/>
          <w:szCs w:val="20"/>
        </w:rPr>
      </w:pPr>
    </w:p>
    <w:p w14:paraId="3BDFF7E0" w14:textId="77777777" w:rsidR="004B413C" w:rsidRDefault="004B413C">
      <w:pPr>
        <w:spacing w:line="200" w:lineRule="exact"/>
        <w:rPr>
          <w:sz w:val="20"/>
          <w:szCs w:val="20"/>
        </w:rPr>
      </w:pPr>
    </w:p>
    <w:p w14:paraId="1A351548" w14:textId="77777777" w:rsidR="004B413C" w:rsidRDefault="004B413C">
      <w:pPr>
        <w:spacing w:line="200" w:lineRule="exact"/>
        <w:rPr>
          <w:sz w:val="20"/>
          <w:szCs w:val="20"/>
        </w:rPr>
      </w:pPr>
    </w:p>
    <w:p w14:paraId="017E3AE2" w14:textId="77777777" w:rsidR="004B413C" w:rsidRDefault="004B413C">
      <w:pPr>
        <w:spacing w:line="200" w:lineRule="exact"/>
        <w:rPr>
          <w:sz w:val="20"/>
          <w:szCs w:val="20"/>
        </w:rPr>
      </w:pPr>
    </w:p>
    <w:p w14:paraId="62A5ADC4" w14:textId="77777777" w:rsidR="004B413C" w:rsidRDefault="004B413C">
      <w:pPr>
        <w:spacing w:line="200" w:lineRule="exact"/>
        <w:rPr>
          <w:sz w:val="20"/>
          <w:szCs w:val="20"/>
        </w:rPr>
      </w:pPr>
    </w:p>
    <w:p w14:paraId="090824DB" w14:textId="77777777" w:rsidR="004B413C" w:rsidRDefault="004B413C">
      <w:pPr>
        <w:spacing w:line="200" w:lineRule="exact"/>
        <w:rPr>
          <w:sz w:val="20"/>
          <w:szCs w:val="20"/>
        </w:rPr>
      </w:pPr>
    </w:p>
    <w:p w14:paraId="187A8CAD" w14:textId="77777777" w:rsidR="004B413C" w:rsidRDefault="004B413C">
      <w:pPr>
        <w:spacing w:line="200" w:lineRule="exact"/>
        <w:rPr>
          <w:sz w:val="20"/>
          <w:szCs w:val="20"/>
        </w:rPr>
      </w:pPr>
    </w:p>
    <w:p w14:paraId="30737548" w14:textId="77777777" w:rsidR="004B413C" w:rsidRDefault="004B413C">
      <w:pPr>
        <w:spacing w:line="318" w:lineRule="exact"/>
        <w:rPr>
          <w:sz w:val="20"/>
          <w:szCs w:val="20"/>
        </w:rPr>
      </w:pPr>
    </w:p>
    <w:p w14:paraId="586719FB" w14:textId="77777777" w:rsidR="004B413C" w:rsidRDefault="00EC2FEA">
      <w:pPr>
        <w:ind w:left="20"/>
        <w:rPr>
          <w:sz w:val="20"/>
          <w:szCs w:val="20"/>
        </w:rPr>
      </w:pPr>
      <w:r>
        <w:rPr>
          <w:rFonts w:ascii="Arial" w:eastAsia="Arial" w:hAnsi="Arial" w:cs="Arial"/>
          <w:sz w:val="19"/>
          <w:szCs w:val="19"/>
        </w:rPr>
        <w:t>Table 25: Five year summaries of groundwater level data at Maleleuca Park 78 recorded at bore 61613231.</w:t>
      </w:r>
    </w:p>
    <w:p w14:paraId="065C8F53" w14:textId="77777777" w:rsidR="004B413C" w:rsidRDefault="004B413C">
      <w:pPr>
        <w:spacing w:line="62" w:lineRule="exact"/>
        <w:rPr>
          <w:sz w:val="20"/>
          <w:szCs w:val="20"/>
        </w:rPr>
      </w:pPr>
    </w:p>
    <w:tbl>
      <w:tblPr>
        <w:tblW w:w="0" w:type="auto"/>
        <w:tblInd w:w="60" w:type="dxa"/>
        <w:tblLayout w:type="fixed"/>
        <w:tblCellMar>
          <w:left w:w="0" w:type="dxa"/>
          <w:right w:w="0" w:type="dxa"/>
        </w:tblCellMar>
        <w:tblLook w:val="04A0" w:firstRow="1" w:lastRow="0" w:firstColumn="1" w:lastColumn="0" w:noHBand="0" w:noVBand="1"/>
      </w:tblPr>
      <w:tblGrid>
        <w:gridCol w:w="1500"/>
        <w:gridCol w:w="1580"/>
        <w:gridCol w:w="1540"/>
        <w:gridCol w:w="1760"/>
        <w:gridCol w:w="900"/>
        <w:gridCol w:w="880"/>
        <w:gridCol w:w="1140"/>
        <w:gridCol w:w="20"/>
      </w:tblGrid>
      <w:tr w:rsidR="004B413C" w14:paraId="44FB6886" w14:textId="77777777">
        <w:trPr>
          <w:trHeight w:val="190"/>
        </w:trPr>
        <w:tc>
          <w:tcPr>
            <w:tcW w:w="1500" w:type="dxa"/>
            <w:vMerge w:val="restart"/>
            <w:tcBorders>
              <w:top w:val="single" w:sz="8" w:space="0" w:color="auto"/>
            </w:tcBorders>
            <w:vAlign w:val="bottom"/>
          </w:tcPr>
          <w:p w14:paraId="27F30E2A" w14:textId="77777777" w:rsidR="004B413C" w:rsidRDefault="00EC2FEA">
            <w:pPr>
              <w:ind w:left="100"/>
              <w:rPr>
                <w:sz w:val="20"/>
                <w:szCs w:val="20"/>
              </w:rPr>
            </w:pPr>
            <w:r>
              <w:rPr>
                <w:rFonts w:ascii="Arial" w:eastAsia="Arial" w:hAnsi="Arial" w:cs="Arial"/>
                <w:sz w:val="16"/>
                <w:szCs w:val="16"/>
              </w:rPr>
              <w:t>Period</w:t>
            </w:r>
          </w:p>
        </w:tc>
        <w:tc>
          <w:tcPr>
            <w:tcW w:w="1580" w:type="dxa"/>
            <w:tcBorders>
              <w:top w:val="single" w:sz="8" w:space="0" w:color="auto"/>
            </w:tcBorders>
            <w:vAlign w:val="bottom"/>
          </w:tcPr>
          <w:p w14:paraId="32731EC6" w14:textId="77777777" w:rsidR="004B413C" w:rsidRDefault="00EC2FEA">
            <w:pPr>
              <w:ind w:right="19"/>
              <w:jc w:val="right"/>
              <w:rPr>
                <w:sz w:val="20"/>
                <w:szCs w:val="20"/>
              </w:rPr>
            </w:pPr>
            <w:r>
              <w:rPr>
                <w:rFonts w:ascii="Arial" w:eastAsia="Arial" w:hAnsi="Arial" w:cs="Arial"/>
                <w:sz w:val="16"/>
                <w:szCs w:val="16"/>
              </w:rPr>
              <w:t>Mean max seasonal</w:t>
            </w:r>
          </w:p>
        </w:tc>
        <w:tc>
          <w:tcPr>
            <w:tcW w:w="1540" w:type="dxa"/>
            <w:tcBorders>
              <w:top w:val="single" w:sz="8" w:space="0" w:color="auto"/>
            </w:tcBorders>
            <w:vAlign w:val="bottom"/>
          </w:tcPr>
          <w:p w14:paraId="057070A5" w14:textId="77777777" w:rsidR="004B413C" w:rsidRDefault="00EC2FEA">
            <w:pPr>
              <w:ind w:right="19"/>
              <w:jc w:val="right"/>
              <w:rPr>
                <w:sz w:val="20"/>
                <w:szCs w:val="20"/>
              </w:rPr>
            </w:pPr>
            <w:r>
              <w:rPr>
                <w:rFonts w:ascii="Arial" w:eastAsia="Arial" w:hAnsi="Arial" w:cs="Arial"/>
                <w:sz w:val="16"/>
                <w:szCs w:val="16"/>
              </w:rPr>
              <w:t>Mean min seasonal</w:t>
            </w:r>
          </w:p>
        </w:tc>
        <w:tc>
          <w:tcPr>
            <w:tcW w:w="1760" w:type="dxa"/>
            <w:tcBorders>
              <w:top w:val="single" w:sz="8" w:space="0" w:color="auto"/>
            </w:tcBorders>
            <w:vAlign w:val="bottom"/>
          </w:tcPr>
          <w:p w14:paraId="459E0DD5" w14:textId="77777777" w:rsidR="004B413C" w:rsidRDefault="00EC2FEA">
            <w:pPr>
              <w:ind w:right="19"/>
              <w:jc w:val="right"/>
              <w:rPr>
                <w:sz w:val="20"/>
                <w:szCs w:val="20"/>
              </w:rPr>
            </w:pPr>
            <w:r>
              <w:rPr>
                <w:rFonts w:ascii="Arial" w:eastAsia="Arial" w:hAnsi="Arial" w:cs="Arial"/>
                <w:w w:val="99"/>
                <w:sz w:val="16"/>
                <w:szCs w:val="16"/>
              </w:rPr>
              <w:t>Mean seasonal change</w:t>
            </w:r>
          </w:p>
        </w:tc>
        <w:tc>
          <w:tcPr>
            <w:tcW w:w="900" w:type="dxa"/>
            <w:tcBorders>
              <w:top w:val="single" w:sz="8" w:space="0" w:color="auto"/>
            </w:tcBorders>
            <w:vAlign w:val="bottom"/>
          </w:tcPr>
          <w:p w14:paraId="5B857E71" w14:textId="77777777" w:rsidR="004B413C" w:rsidRDefault="00EC2FEA">
            <w:pPr>
              <w:ind w:left="120"/>
              <w:rPr>
                <w:sz w:val="20"/>
                <w:szCs w:val="20"/>
              </w:rPr>
            </w:pPr>
            <w:r>
              <w:rPr>
                <w:rFonts w:ascii="Arial" w:eastAsia="Arial" w:hAnsi="Arial" w:cs="Arial"/>
                <w:sz w:val="16"/>
                <w:szCs w:val="16"/>
              </w:rPr>
              <w:t>Month of</w:t>
            </w:r>
          </w:p>
        </w:tc>
        <w:tc>
          <w:tcPr>
            <w:tcW w:w="880" w:type="dxa"/>
            <w:tcBorders>
              <w:top w:val="single" w:sz="8" w:space="0" w:color="auto"/>
            </w:tcBorders>
            <w:vAlign w:val="bottom"/>
          </w:tcPr>
          <w:p w14:paraId="2B509BA1" w14:textId="77777777" w:rsidR="004B413C" w:rsidRDefault="00EC2FEA">
            <w:pPr>
              <w:ind w:left="120"/>
              <w:rPr>
                <w:sz w:val="20"/>
                <w:szCs w:val="20"/>
              </w:rPr>
            </w:pPr>
            <w:r>
              <w:rPr>
                <w:rFonts w:ascii="Arial" w:eastAsia="Arial" w:hAnsi="Arial" w:cs="Arial"/>
                <w:sz w:val="16"/>
                <w:szCs w:val="16"/>
              </w:rPr>
              <w:t>Month of</w:t>
            </w:r>
          </w:p>
        </w:tc>
        <w:tc>
          <w:tcPr>
            <w:tcW w:w="1140" w:type="dxa"/>
            <w:tcBorders>
              <w:top w:val="single" w:sz="8" w:space="0" w:color="auto"/>
            </w:tcBorders>
            <w:vAlign w:val="bottom"/>
          </w:tcPr>
          <w:p w14:paraId="4E6F3C84" w14:textId="77777777" w:rsidR="004B413C" w:rsidRDefault="00EC2FEA">
            <w:pPr>
              <w:ind w:right="19"/>
              <w:jc w:val="right"/>
              <w:rPr>
                <w:sz w:val="20"/>
                <w:szCs w:val="20"/>
              </w:rPr>
            </w:pPr>
            <w:r>
              <w:rPr>
                <w:rFonts w:ascii="Arial" w:eastAsia="Arial" w:hAnsi="Arial" w:cs="Arial"/>
                <w:sz w:val="16"/>
                <w:szCs w:val="16"/>
              </w:rPr>
              <w:t>Mean max to</w:t>
            </w:r>
          </w:p>
        </w:tc>
        <w:tc>
          <w:tcPr>
            <w:tcW w:w="0" w:type="dxa"/>
            <w:vAlign w:val="bottom"/>
          </w:tcPr>
          <w:p w14:paraId="1C71634E" w14:textId="77777777" w:rsidR="004B413C" w:rsidRDefault="004B413C">
            <w:pPr>
              <w:rPr>
                <w:sz w:val="1"/>
                <w:szCs w:val="1"/>
              </w:rPr>
            </w:pPr>
          </w:p>
        </w:tc>
      </w:tr>
      <w:tr w:rsidR="004B413C" w14:paraId="04588591" w14:textId="77777777">
        <w:trPr>
          <w:trHeight w:val="133"/>
        </w:trPr>
        <w:tc>
          <w:tcPr>
            <w:tcW w:w="1500" w:type="dxa"/>
            <w:vMerge/>
            <w:vAlign w:val="bottom"/>
          </w:tcPr>
          <w:p w14:paraId="7BE5B790" w14:textId="77777777" w:rsidR="004B413C" w:rsidRDefault="004B413C">
            <w:pPr>
              <w:rPr>
                <w:sz w:val="11"/>
                <w:szCs w:val="11"/>
              </w:rPr>
            </w:pPr>
          </w:p>
        </w:tc>
        <w:tc>
          <w:tcPr>
            <w:tcW w:w="1580" w:type="dxa"/>
            <w:vMerge w:val="restart"/>
            <w:vAlign w:val="bottom"/>
          </w:tcPr>
          <w:p w14:paraId="36C01C2E" w14:textId="77777777" w:rsidR="004B413C" w:rsidRDefault="00EC2FEA">
            <w:pPr>
              <w:ind w:right="219"/>
              <w:jc w:val="right"/>
              <w:rPr>
                <w:sz w:val="20"/>
                <w:szCs w:val="20"/>
              </w:rPr>
            </w:pPr>
            <w:r>
              <w:rPr>
                <w:rFonts w:ascii="Arial" w:eastAsia="Arial" w:hAnsi="Arial" w:cs="Arial"/>
                <w:sz w:val="16"/>
                <w:szCs w:val="16"/>
              </w:rPr>
              <w:t>level (mAHD)</w:t>
            </w:r>
          </w:p>
        </w:tc>
        <w:tc>
          <w:tcPr>
            <w:tcW w:w="1540" w:type="dxa"/>
            <w:vMerge w:val="restart"/>
            <w:vAlign w:val="bottom"/>
          </w:tcPr>
          <w:p w14:paraId="0305D6C6" w14:textId="77777777" w:rsidR="004B413C" w:rsidRDefault="00EC2FEA">
            <w:pPr>
              <w:ind w:right="199"/>
              <w:jc w:val="right"/>
              <w:rPr>
                <w:sz w:val="20"/>
                <w:szCs w:val="20"/>
              </w:rPr>
            </w:pPr>
            <w:r>
              <w:rPr>
                <w:rFonts w:ascii="Arial" w:eastAsia="Arial" w:hAnsi="Arial" w:cs="Arial"/>
                <w:sz w:val="16"/>
                <w:szCs w:val="16"/>
              </w:rPr>
              <w:t>level (mAHD)</w:t>
            </w:r>
          </w:p>
        </w:tc>
        <w:tc>
          <w:tcPr>
            <w:tcW w:w="1760" w:type="dxa"/>
            <w:vMerge w:val="restart"/>
            <w:vAlign w:val="bottom"/>
          </w:tcPr>
          <w:p w14:paraId="120D170A" w14:textId="77777777" w:rsidR="004B413C" w:rsidRDefault="00EC2FEA">
            <w:pPr>
              <w:ind w:right="679"/>
              <w:jc w:val="right"/>
              <w:rPr>
                <w:sz w:val="20"/>
                <w:szCs w:val="20"/>
              </w:rPr>
            </w:pPr>
            <w:r>
              <w:rPr>
                <w:rFonts w:ascii="Arial" w:eastAsia="Arial" w:hAnsi="Arial" w:cs="Arial"/>
                <w:sz w:val="16"/>
                <w:szCs w:val="16"/>
              </w:rPr>
              <w:t>(m)</w:t>
            </w:r>
          </w:p>
        </w:tc>
        <w:tc>
          <w:tcPr>
            <w:tcW w:w="900" w:type="dxa"/>
            <w:vMerge w:val="restart"/>
            <w:vAlign w:val="bottom"/>
          </w:tcPr>
          <w:p w14:paraId="1B399B73" w14:textId="77777777" w:rsidR="004B413C" w:rsidRDefault="00EC2FEA">
            <w:pPr>
              <w:ind w:left="100"/>
              <w:rPr>
                <w:sz w:val="20"/>
                <w:szCs w:val="20"/>
              </w:rPr>
            </w:pPr>
            <w:r>
              <w:rPr>
                <w:rFonts w:ascii="Arial" w:eastAsia="Arial" w:hAnsi="Arial" w:cs="Arial"/>
                <w:sz w:val="16"/>
                <w:szCs w:val="16"/>
              </w:rPr>
              <w:t>maximum</w:t>
            </w:r>
          </w:p>
        </w:tc>
        <w:tc>
          <w:tcPr>
            <w:tcW w:w="880" w:type="dxa"/>
            <w:vMerge w:val="restart"/>
            <w:vAlign w:val="bottom"/>
          </w:tcPr>
          <w:p w14:paraId="0C0D59D5" w14:textId="77777777" w:rsidR="004B413C" w:rsidRDefault="00EC2FEA">
            <w:pPr>
              <w:ind w:left="100"/>
              <w:rPr>
                <w:sz w:val="20"/>
                <w:szCs w:val="20"/>
              </w:rPr>
            </w:pPr>
            <w:r>
              <w:rPr>
                <w:rFonts w:ascii="Arial" w:eastAsia="Arial" w:hAnsi="Arial" w:cs="Arial"/>
                <w:sz w:val="16"/>
                <w:szCs w:val="16"/>
              </w:rPr>
              <w:t>minimum</w:t>
            </w:r>
          </w:p>
        </w:tc>
        <w:tc>
          <w:tcPr>
            <w:tcW w:w="1140" w:type="dxa"/>
            <w:vMerge w:val="restart"/>
            <w:vAlign w:val="bottom"/>
          </w:tcPr>
          <w:p w14:paraId="773BE5B1" w14:textId="77777777" w:rsidR="004B413C" w:rsidRDefault="00EC2FEA">
            <w:pPr>
              <w:ind w:right="99"/>
              <w:jc w:val="right"/>
              <w:rPr>
                <w:sz w:val="20"/>
                <w:szCs w:val="20"/>
              </w:rPr>
            </w:pPr>
            <w:r>
              <w:rPr>
                <w:rFonts w:ascii="Arial" w:eastAsia="Arial" w:hAnsi="Arial" w:cs="Arial"/>
                <w:sz w:val="16"/>
                <w:szCs w:val="16"/>
              </w:rPr>
              <w:t>min (days)</w:t>
            </w:r>
          </w:p>
        </w:tc>
        <w:tc>
          <w:tcPr>
            <w:tcW w:w="0" w:type="dxa"/>
            <w:vAlign w:val="bottom"/>
          </w:tcPr>
          <w:p w14:paraId="4FE7A2AC" w14:textId="77777777" w:rsidR="004B413C" w:rsidRDefault="004B413C">
            <w:pPr>
              <w:rPr>
                <w:sz w:val="1"/>
                <w:szCs w:val="1"/>
              </w:rPr>
            </w:pPr>
          </w:p>
        </w:tc>
      </w:tr>
      <w:tr w:rsidR="004B413C" w14:paraId="5545F2E0" w14:textId="77777777">
        <w:trPr>
          <w:trHeight w:val="96"/>
        </w:trPr>
        <w:tc>
          <w:tcPr>
            <w:tcW w:w="1500" w:type="dxa"/>
            <w:vAlign w:val="bottom"/>
          </w:tcPr>
          <w:p w14:paraId="5308C06D" w14:textId="77777777" w:rsidR="004B413C" w:rsidRDefault="004B413C">
            <w:pPr>
              <w:rPr>
                <w:sz w:val="8"/>
                <w:szCs w:val="8"/>
              </w:rPr>
            </w:pPr>
          </w:p>
        </w:tc>
        <w:tc>
          <w:tcPr>
            <w:tcW w:w="1580" w:type="dxa"/>
            <w:vMerge/>
            <w:vAlign w:val="bottom"/>
          </w:tcPr>
          <w:p w14:paraId="11CAEAA5" w14:textId="77777777" w:rsidR="004B413C" w:rsidRDefault="004B413C">
            <w:pPr>
              <w:rPr>
                <w:sz w:val="8"/>
                <w:szCs w:val="8"/>
              </w:rPr>
            </w:pPr>
          </w:p>
        </w:tc>
        <w:tc>
          <w:tcPr>
            <w:tcW w:w="1540" w:type="dxa"/>
            <w:vMerge/>
            <w:vAlign w:val="bottom"/>
          </w:tcPr>
          <w:p w14:paraId="309875A3" w14:textId="77777777" w:rsidR="004B413C" w:rsidRDefault="004B413C">
            <w:pPr>
              <w:rPr>
                <w:sz w:val="8"/>
                <w:szCs w:val="8"/>
              </w:rPr>
            </w:pPr>
          </w:p>
        </w:tc>
        <w:tc>
          <w:tcPr>
            <w:tcW w:w="1760" w:type="dxa"/>
            <w:vMerge/>
            <w:vAlign w:val="bottom"/>
          </w:tcPr>
          <w:p w14:paraId="63E5C2CF" w14:textId="77777777" w:rsidR="004B413C" w:rsidRDefault="004B413C">
            <w:pPr>
              <w:rPr>
                <w:sz w:val="8"/>
                <w:szCs w:val="8"/>
              </w:rPr>
            </w:pPr>
          </w:p>
        </w:tc>
        <w:tc>
          <w:tcPr>
            <w:tcW w:w="900" w:type="dxa"/>
            <w:vMerge/>
            <w:vAlign w:val="bottom"/>
          </w:tcPr>
          <w:p w14:paraId="006F5BD1" w14:textId="77777777" w:rsidR="004B413C" w:rsidRDefault="004B413C">
            <w:pPr>
              <w:rPr>
                <w:sz w:val="8"/>
                <w:szCs w:val="8"/>
              </w:rPr>
            </w:pPr>
          </w:p>
        </w:tc>
        <w:tc>
          <w:tcPr>
            <w:tcW w:w="880" w:type="dxa"/>
            <w:vMerge/>
            <w:vAlign w:val="bottom"/>
          </w:tcPr>
          <w:p w14:paraId="4B220185" w14:textId="77777777" w:rsidR="004B413C" w:rsidRDefault="004B413C">
            <w:pPr>
              <w:rPr>
                <w:sz w:val="8"/>
                <w:szCs w:val="8"/>
              </w:rPr>
            </w:pPr>
          </w:p>
        </w:tc>
        <w:tc>
          <w:tcPr>
            <w:tcW w:w="1140" w:type="dxa"/>
            <w:vMerge/>
            <w:vAlign w:val="bottom"/>
          </w:tcPr>
          <w:p w14:paraId="72A125AE" w14:textId="77777777" w:rsidR="004B413C" w:rsidRDefault="004B413C">
            <w:pPr>
              <w:rPr>
                <w:sz w:val="8"/>
                <w:szCs w:val="8"/>
              </w:rPr>
            </w:pPr>
          </w:p>
        </w:tc>
        <w:tc>
          <w:tcPr>
            <w:tcW w:w="0" w:type="dxa"/>
            <w:vAlign w:val="bottom"/>
          </w:tcPr>
          <w:p w14:paraId="2B2F6BC3" w14:textId="77777777" w:rsidR="004B413C" w:rsidRDefault="004B413C">
            <w:pPr>
              <w:rPr>
                <w:sz w:val="1"/>
                <w:szCs w:val="1"/>
              </w:rPr>
            </w:pPr>
          </w:p>
        </w:tc>
      </w:tr>
      <w:tr w:rsidR="004B413C" w14:paraId="74902E65" w14:textId="77777777">
        <w:trPr>
          <w:trHeight w:val="41"/>
        </w:trPr>
        <w:tc>
          <w:tcPr>
            <w:tcW w:w="1500" w:type="dxa"/>
            <w:tcBorders>
              <w:bottom w:val="single" w:sz="8" w:space="0" w:color="auto"/>
            </w:tcBorders>
            <w:vAlign w:val="bottom"/>
          </w:tcPr>
          <w:p w14:paraId="77836FCF" w14:textId="77777777" w:rsidR="004B413C" w:rsidRDefault="004B413C">
            <w:pPr>
              <w:rPr>
                <w:sz w:val="3"/>
                <w:szCs w:val="3"/>
              </w:rPr>
            </w:pPr>
          </w:p>
        </w:tc>
        <w:tc>
          <w:tcPr>
            <w:tcW w:w="1580" w:type="dxa"/>
            <w:tcBorders>
              <w:bottom w:val="single" w:sz="8" w:space="0" w:color="auto"/>
            </w:tcBorders>
            <w:vAlign w:val="bottom"/>
          </w:tcPr>
          <w:p w14:paraId="086562BF" w14:textId="77777777" w:rsidR="004B413C" w:rsidRDefault="004B413C">
            <w:pPr>
              <w:rPr>
                <w:sz w:val="3"/>
                <w:szCs w:val="3"/>
              </w:rPr>
            </w:pPr>
          </w:p>
        </w:tc>
        <w:tc>
          <w:tcPr>
            <w:tcW w:w="1540" w:type="dxa"/>
            <w:tcBorders>
              <w:bottom w:val="single" w:sz="8" w:space="0" w:color="auto"/>
            </w:tcBorders>
            <w:vAlign w:val="bottom"/>
          </w:tcPr>
          <w:p w14:paraId="3489E752" w14:textId="77777777" w:rsidR="004B413C" w:rsidRDefault="004B413C">
            <w:pPr>
              <w:rPr>
                <w:sz w:val="3"/>
                <w:szCs w:val="3"/>
              </w:rPr>
            </w:pPr>
          </w:p>
        </w:tc>
        <w:tc>
          <w:tcPr>
            <w:tcW w:w="1760" w:type="dxa"/>
            <w:tcBorders>
              <w:bottom w:val="single" w:sz="8" w:space="0" w:color="auto"/>
            </w:tcBorders>
            <w:vAlign w:val="bottom"/>
          </w:tcPr>
          <w:p w14:paraId="297BF587" w14:textId="77777777" w:rsidR="004B413C" w:rsidRDefault="004B413C">
            <w:pPr>
              <w:rPr>
                <w:sz w:val="3"/>
                <w:szCs w:val="3"/>
              </w:rPr>
            </w:pPr>
          </w:p>
        </w:tc>
        <w:tc>
          <w:tcPr>
            <w:tcW w:w="900" w:type="dxa"/>
            <w:tcBorders>
              <w:bottom w:val="single" w:sz="8" w:space="0" w:color="auto"/>
            </w:tcBorders>
            <w:vAlign w:val="bottom"/>
          </w:tcPr>
          <w:p w14:paraId="1387137D" w14:textId="77777777" w:rsidR="004B413C" w:rsidRDefault="004B413C">
            <w:pPr>
              <w:rPr>
                <w:sz w:val="3"/>
                <w:szCs w:val="3"/>
              </w:rPr>
            </w:pPr>
          </w:p>
        </w:tc>
        <w:tc>
          <w:tcPr>
            <w:tcW w:w="880" w:type="dxa"/>
            <w:tcBorders>
              <w:bottom w:val="single" w:sz="8" w:space="0" w:color="auto"/>
            </w:tcBorders>
            <w:vAlign w:val="bottom"/>
          </w:tcPr>
          <w:p w14:paraId="400354EA" w14:textId="77777777" w:rsidR="004B413C" w:rsidRDefault="004B413C">
            <w:pPr>
              <w:rPr>
                <w:sz w:val="3"/>
                <w:szCs w:val="3"/>
              </w:rPr>
            </w:pPr>
          </w:p>
        </w:tc>
        <w:tc>
          <w:tcPr>
            <w:tcW w:w="1140" w:type="dxa"/>
            <w:tcBorders>
              <w:bottom w:val="single" w:sz="8" w:space="0" w:color="auto"/>
            </w:tcBorders>
            <w:vAlign w:val="bottom"/>
          </w:tcPr>
          <w:p w14:paraId="5ADD58D1" w14:textId="77777777" w:rsidR="004B413C" w:rsidRDefault="004B413C">
            <w:pPr>
              <w:rPr>
                <w:sz w:val="3"/>
                <w:szCs w:val="3"/>
              </w:rPr>
            </w:pPr>
          </w:p>
        </w:tc>
        <w:tc>
          <w:tcPr>
            <w:tcW w:w="0" w:type="dxa"/>
            <w:vAlign w:val="bottom"/>
          </w:tcPr>
          <w:p w14:paraId="78A53286" w14:textId="77777777" w:rsidR="004B413C" w:rsidRDefault="004B413C">
            <w:pPr>
              <w:rPr>
                <w:sz w:val="1"/>
                <w:szCs w:val="1"/>
              </w:rPr>
            </w:pPr>
          </w:p>
        </w:tc>
      </w:tr>
      <w:tr w:rsidR="004B413C" w14:paraId="7FA21328" w14:textId="77777777">
        <w:trPr>
          <w:trHeight w:val="182"/>
        </w:trPr>
        <w:tc>
          <w:tcPr>
            <w:tcW w:w="1500" w:type="dxa"/>
            <w:vAlign w:val="bottom"/>
          </w:tcPr>
          <w:p w14:paraId="5A50D24C" w14:textId="77777777" w:rsidR="004B413C" w:rsidRDefault="00EC2FEA">
            <w:pPr>
              <w:spacing w:line="182" w:lineRule="exact"/>
              <w:ind w:left="100"/>
              <w:rPr>
                <w:sz w:val="20"/>
                <w:szCs w:val="20"/>
              </w:rPr>
            </w:pPr>
            <w:r>
              <w:rPr>
                <w:rFonts w:ascii="Arial" w:eastAsia="Arial" w:hAnsi="Arial" w:cs="Arial"/>
                <w:sz w:val="16"/>
                <w:szCs w:val="16"/>
              </w:rPr>
              <w:t>08/1999 - 07/2004</w:t>
            </w:r>
          </w:p>
        </w:tc>
        <w:tc>
          <w:tcPr>
            <w:tcW w:w="1580" w:type="dxa"/>
            <w:vAlign w:val="bottom"/>
          </w:tcPr>
          <w:p w14:paraId="69A0A651" w14:textId="77777777" w:rsidR="004B413C" w:rsidRDefault="00EC2FEA">
            <w:pPr>
              <w:spacing w:line="182" w:lineRule="exact"/>
              <w:ind w:right="19"/>
              <w:jc w:val="right"/>
              <w:rPr>
                <w:sz w:val="20"/>
                <w:szCs w:val="20"/>
              </w:rPr>
            </w:pPr>
            <w:r>
              <w:rPr>
                <w:rFonts w:ascii="Arial" w:eastAsia="Arial" w:hAnsi="Arial" w:cs="Arial"/>
                <w:sz w:val="16"/>
                <w:szCs w:val="16"/>
              </w:rPr>
              <w:t>66.2</w:t>
            </w:r>
          </w:p>
        </w:tc>
        <w:tc>
          <w:tcPr>
            <w:tcW w:w="1540" w:type="dxa"/>
            <w:vAlign w:val="bottom"/>
          </w:tcPr>
          <w:p w14:paraId="5319632B" w14:textId="77777777" w:rsidR="004B413C" w:rsidRDefault="00EC2FEA">
            <w:pPr>
              <w:spacing w:line="182" w:lineRule="exact"/>
              <w:ind w:right="19"/>
              <w:jc w:val="right"/>
              <w:rPr>
                <w:sz w:val="20"/>
                <w:szCs w:val="20"/>
              </w:rPr>
            </w:pPr>
            <w:r>
              <w:rPr>
                <w:rFonts w:ascii="Arial" w:eastAsia="Arial" w:hAnsi="Arial" w:cs="Arial"/>
                <w:sz w:val="16"/>
                <w:szCs w:val="16"/>
              </w:rPr>
              <w:t>65.8</w:t>
            </w:r>
          </w:p>
        </w:tc>
        <w:tc>
          <w:tcPr>
            <w:tcW w:w="1760" w:type="dxa"/>
            <w:vAlign w:val="bottom"/>
          </w:tcPr>
          <w:p w14:paraId="0FFE3820" w14:textId="77777777" w:rsidR="004B413C" w:rsidRDefault="00EC2FEA">
            <w:pPr>
              <w:spacing w:line="182" w:lineRule="exact"/>
              <w:ind w:right="19"/>
              <w:jc w:val="right"/>
              <w:rPr>
                <w:sz w:val="20"/>
                <w:szCs w:val="20"/>
              </w:rPr>
            </w:pPr>
            <w:r>
              <w:rPr>
                <w:rFonts w:ascii="Arial" w:eastAsia="Arial" w:hAnsi="Arial" w:cs="Arial"/>
                <w:sz w:val="16"/>
                <w:szCs w:val="16"/>
              </w:rPr>
              <w:t>0.40</w:t>
            </w:r>
          </w:p>
        </w:tc>
        <w:tc>
          <w:tcPr>
            <w:tcW w:w="900" w:type="dxa"/>
            <w:vAlign w:val="bottom"/>
          </w:tcPr>
          <w:p w14:paraId="26BBCC63" w14:textId="77777777" w:rsidR="004B413C" w:rsidRDefault="00EC2FEA">
            <w:pPr>
              <w:spacing w:line="182" w:lineRule="exact"/>
              <w:ind w:left="100"/>
              <w:rPr>
                <w:sz w:val="20"/>
                <w:szCs w:val="20"/>
              </w:rPr>
            </w:pPr>
            <w:r>
              <w:rPr>
                <w:rFonts w:ascii="Arial" w:eastAsia="Arial" w:hAnsi="Arial" w:cs="Arial"/>
                <w:sz w:val="16"/>
                <w:szCs w:val="16"/>
              </w:rPr>
              <w:t>October</w:t>
            </w:r>
          </w:p>
        </w:tc>
        <w:tc>
          <w:tcPr>
            <w:tcW w:w="880" w:type="dxa"/>
            <w:vAlign w:val="bottom"/>
          </w:tcPr>
          <w:p w14:paraId="0D9CC49D" w14:textId="77777777" w:rsidR="004B413C" w:rsidRDefault="00EC2FEA">
            <w:pPr>
              <w:spacing w:line="182" w:lineRule="exact"/>
              <w:ind w:left="100"/>
              <w:rPr>
                <w:sz w:val="20"/>
                <w:szCs w:val="20"/>
              </w:rPr>
            </w:pPr>
            <w:r>
              <w:rPr>
                <w:rFonts w:ascii="Arial" w:eastAsia="Arial" w:hAnsi="Arial" w:cs="Arial"/>
                <w:sz w:val="16"/>
                <w:szCs w:val="16"/>
              </w:rPr>
              <w:t>May</w:t>
            </w:r>
          </w:p>
        </w:tc>
        <w:tc>
          <w:tcPr>
            <w:tcW w:w="1140" w:type="dxa"/>
            <w:vAlign w:val="bottom"/>
          </w:tcPr>
          <w:p w14:paraId="522F7BEC" w14:textId="77777777" w:rsidR="004B413C" w:rsidRDefault="00EC2FEA">
            <w:pPr>
              <w:spacing w:line="182" w:lineRule="exact"/>
              <w:ind w:right="19"/>
              <w:jc w:val="right"/>
              <w:rPr>
                <w:sz w:val="20"/>
                <w:szCs w:val="20"/>
              </w:rPr>
            </w:pPr>
            <w:r>
              <w:rPr>
                <w:rFonts w:ascii="Arial" w:eastAsia="Arial" w:hAnsi="Arial" w:cs="Arial"/>
                <w:sz w:val="16"/>
                <w:szCs w:val="16"/>
              </w:rPr>
              <w:t>235</w:t>
            </w:r>
          </w:p>
        </w:tc>
        <w:tc>
          <w:tcPr>
            <w:tcW w:w="0" w:type="dxa"/>
            <w:vAlign w:val="bottom"/>
          </w:tcPr>
          <w:p w14:paraId="02B1F21E" w14:textId="77777777" w:rsidR="004B413C" w:rsidRDefault="004B413C">
            <w:pPr>
              <w:rPr>
                <w:sz w:val="1"/>
                <w:szCs w:val="1"/>
              </w:rPr>
            </w:pPr>
          </w:p>
        </w:tc>
      </w:tr>
      <w:tr w:rsidR="004B413C" w14:paraId="6A705077" w14:textId="77777777">
        <w:trPr>
          <w:trHeight w:val="195"/>
        </w:trPr>
        <w:tc>
          <w:tcPr>
            <w:tcW w:w="1500" w:type="dxa"/>
            <w:vAlign w:val="bottom"/>
          </w:tcPr>
          <w:p w14:paraId="07C5D076" w14:textId="77777777" w:rsidR="004B413C" w:rsidRDefault="00EC2FEA">
            <w:pPr>
              <w:ind w:left="100"/>
              <w:rPr>
                <w:sz w:val="20"/>
                <w:szCs w:val="20"/>
              </w:rPr>
            </w:pPr>
            <w:r>
              <w:rPr>
                <w:rFonts w:ascii="Arial" w:eastAsia="Arial" w:hAnsi="Arial" w:cs="Arial"/>
                <w:sz w:val="16"/>
                <w:szCs w:val="16"/>
              </w:rPr>
              <w:t>08/2004 - 07/2009</w:t>
            </w:r>
          </w:p>
        </w:tc>
        <w:tc>
          <w:tcPr>
            <w:tcW w:w="1580" w:type="dxa"/>
            <w:vAlign w:val="bottom"/>
          </w:tcPr>
          <w:p w14:paraId="4ADAEAB3" w14:textId="77777777" w:rsidR="004B413C" w:rsidRDefault="00EC2FEA">
            <w:pPr>
              <w:ind w:right="19"/>
              <w:jc w:val="right"/>
              <w:rPr>
                <w:sz w:val="20"/>
                <w:szCs w:val="20"/>
              </w:rPr>
            </w:pPr>
            <w:r>
              <w:rPr>
                <w:rFonts w:ascii="Arial" w:eastAsia="Arial" w:hAnsi="Arial" w:cs="Arial"/>
                <w:sz w:val="16"/>
                <w:szCs w:val="16"/>
              </w:rPr>
              <w:t>66.0</w:t>
            </w:r>
          </w:p>
        </w:tc>
        <w:tc>
          <w:tcPr>
            <w:tcW w:w="1540" w:type="dxa"/>
            <w:vAlign w:val="bottom"/>
          </w:tcPr>
          <w:p w14:paraId="4B6AB8D5" w14:textId="77777777" w:rsidR="004B413C" w:rsidRDefault="00EC2FEA">
            <w:pPr>
              <w:ind w:right="19"/>
              <w:jc w:val="right"/>
              <w:rPr>
                <w:sz w:val="20"/>
                <w:szCs w:val="20"/>
              </w:rPr>
            </w:pPr>
            <w:r>
              <w:rPr>
                <w:rFonts w:ascii="Arial" w:eastAsia="Arial" w:hAnsi="Arial" w:cs="Arial"/>
                <w:sz w:val="16"/>
                <w:szCs w:val="16"/>
              </w:rPr>
              <w:t>65.6</w:t>
            </w:r>
          </w:p>
        </w:tc>
        <w:tc>
          <w:tcPr>
            <w:tcW w:w="1760" w:type="dxa"/>
            <w:vAlign w:val="bottom"/>
          </w:tcPr>
          <w:p w14:paraId="58419B1E" w14:textId="77777777" w:rsidR="004B413C" w:rsidRDefault="00EC2FEA">
            <w:pPr>
              <w:ind w:right="19"/>
              <w:jc w:val="right"/>
              <w:rPr>
                <w:sz w:val="20"/>
                <w:szCs w:val="20"/>
              </w:rPr>
            </w:pPr>
            <w:r>
              <w:rPr>
                <w:rFonts w:ascii="Arial" w:eastAsia="Arial" w:hAnsi="Arial" w:cs="Arial"/>
                <w:sz w:val="16"/>
                <w:szCs w:val="16"/>
              </w:rPr>
              <w:t>0.36</w:t>
            </w:r>
          </w:p>
        </w:tc>
        <w:tc>
          <w:tcPr>
            <w:tcW w:w="900" w:type="dxa"/>
            <w:vAlign w:val="bottom"/>
          </w:tcPr>
          <w:p w14:paraId="67E8C2A2" w14:textId="77777777" w:rsidR="004B413C" w:rsidRDefault="00EC2FEA">
            <w:pPr>
              <w:ind w:left="100"/>
              <w:rPr>
                <w:sz w:val="20"/>
                <w:szCs w:val="20"/>
              </w:rPr>
            </w:pPr>
            <w:r>
              <w:rPr>
                <w:rFonts w:ascii="Arial" w:eastAsia="Arial" w:hAnsi="Arial" w:cs="Arial"/>
                <w:sz w:val="16"/>
                <w:szCs w:val="16"/>
              </w:rPr>
              <w:t>November</w:t>
            </w:r>
          </w:p>
        </w:tc>
        <w:tc>
          <w:tcPr>
            <w:tcW w:w="880" w:type="dxa"/>
            <w:vAlign w:val="bottom"/>
          </w:tcPr>
          <w:p w14:paraId="677FC0E7" w14:textId="77777777" w:rsidR="004B413C" w:rsidRDefault="00EC2FEA">
            <w:pPr>
              <w:ind w:left="100"/>
              <w:rPr>
                <w:sz w:val="20"/>
                <w:szCs w:val="20"/>
              </w:rPr>
            </w:pPr>
            <w:r>
              <w:rPr>
                <w:rFonts w:ascii="Arial" w:eastAsia="Arial" w:hAnsi="Arial" w:cs="Arial"/>
                <w:sz w:val="16"/>
                <w:szCs w:val="16"/>
              </w:rPr>
              <w:t>April</w:t>
            </w:r>
          </w:p>
        </w:tc>
        <w:tc>
          <w:tcPr>
            <w:tcW w:w="1140" w:type="dxa"/>
            <w:vAlign w:val="bottom"/>
          </w:tcPr>
          <w:p w14:paraId="2B184805" w14:textId="77777777" w:rsidR="004B413C" w:rsidRDefault="00EC2FEA">
            <w:pPr>
              <w:ind w:right="19"/>
              <w:jc w:val="right"/>
              <w:rPr>
                <w:sz w:val="20"/>
                <w:szCs w:val="20"/>
              </w:rPr>
            </w:pPr>
            <w:r>
              <w:rPr>
                <w:rFonts w:ascii="Arial" w:eastAsia="Arial" w:hAnsi="Arial" w:cs="Arial"/>
                <w:sz w:val="16"/>
                <w:szCs w:val="16"/>
              </w:rPr>
              <w:t>228</w:t>
            </w:r>
          </w:p>
        </w:tc>
        <w:tc>
          <w:tcPr>
            <w:tcW w:w="0" w:type="dxa"/>
            <w:vAlign w:val="bottom"/>
          </w:tcPr>
          <w:p w14:paraId="5D8FA315" w14:textId="77777777" w:rsidR="004B413C" w:rsidRDefault="004B413C">
            <w:pPr>
              <w:rPr>
                <w:sz w:val="1"/>
                <w:szCs w:val="1"/>
              </w:rPr>
            </w:pPr>
          </w:p>
        </w:tc>
      </w:tr>
      <w:tr w:rsidR="004B413C" w14:paraId="3CEBF034" w14:textId="77777777">
        <w:trPr>
          <w:trHeight w:val="195"/>
        </w:trPr>
        <w:tc>
          <w:tcPr>
            <w:tcW w:w="1500" w:type="dxa"/>
            <w:vAlign w:val="bottom"/>
          </w:tcPr>
          <w:p w14:paraId="71CBDE63" w14:textId="77777777" w:rsidR="004B413C" w:rsidRDefault="00EC2FEA">
            <w:pPr>
              <w:ind w:left="100"/>
              <w:rPr>
                <w:sz w:val="20"/>
                <w:szCs w:val="20"/>
              </w:rPr>
            </w:pPr>
            <w:r>
              <w:rPr>
                <w:rFonts w:ascii="Arial" w:eastAsia="Arial" w:hAnsi="Arial" w:cs="Arial"/>
                <w:sz w:val="16"/>
                <w:szCs w:val="16"/>
              </w:rPr>
              <w:t>08/2009 - 07/2014</w:t>
            </w:r>
          </w:p>
        </w:tc>
        <w:tc>
          <w:tcPr>
            <w:tcW w:w="1580" w:type="dxa"/>
            <w:vAlign w:val="bottom"/>
          </w:tcPr>
          <w:p w14:paraId="351F7127" w14:textId="77777777" w:rsidR="004B413C" w:rsidRDefault="00EC2FEA">
            <w:pPr>
              <w:ind w:right="19"/>
              <w:jc w:val="right"/>
              <w:rPr>
                <w:sz w:val="20"/>
                <w:szCs w:val="20"/>
              </w:rPr>
            </w:pPr>
            <w:r>
              <w:rPr>
                <w:rFonts w:ascii="Arial" w:eastAsia="Arial" w:hAnsi="Arial" w:cs="Arial"/>
                <w:sz w:val="16"/>
                <w:szCs w:val="16"/>
              </w:rPr>
              <w:t>65.4</w:t>
            </w:r>
          </w:p>
        </w:tc>
        <w:tc>
          <w:tcPr>
            <w:tcW w:w="1540" w:type="dxa"/>
            <w:vAlign w:val="bottom"/>
          </w:tcPr>
          <w:p w14:paraId="1244C24F" w14:textId="77777777" w:rsidR="004B413C" w:rsidRDefault="00EC2FEA">
            <w:pPr>
              <w:ind w:right="19"/>
              <w:jc w:val="right"/>
              <w:rPr>
                <w:sz w:val="20"/>
                <w:szCs w:val="20"/>
              </w:rPr>
            </w:pPr>
            <w:r>
              <w:rPr>
                <w:rFonts w:ascii="Arial" w:eastAsia="Arial" w:hAnsi="Arial" w:cs="Arial"/>
                <w:sz w:val="16"/>
                <w:szCs w:val="16"/>
              </w:rPr>
              <w:t>65.1</w:t>
            </w:r>
          </w:p>
        </w:tc>
        <w:tc>
          <w:tcPr>
            <w:tcW w:w="1760" w:type="dxa"/>
            <w:vAlign w:val="bottom"/>
          </w:tcPr>
          <w:p w14:paraId="72DEFBB5" w14:textId="77777777" w:rsidR="004B413C" w:rsidRDefault="00EC2FEA">
            <w:pPr>
              <w:ind w:right="19"/>
              <w:jc w:val="right"/>
              <w:rPr>
                <w:sz w:val="20"/>
                <w:szCs w:val="20"/>
              </w:rPr>
            </w:pPr>
            <w:r>
              <w:rPr>
                <w:rFonts w:ascii="Arial" w:eastAsia="Arial" w:hAnsi="Arial" w:cs="Arial"/>
                <w:sz w:val="16"/>
                <w:szCs w:val="16"/>
              </w:rPr>
              <w:t>0.31</w:t>
            </w:r>
          </w:p>
        </w:tc>
        <w:tc>
          <w:tcPr>
            <w:tcW w:w="900" w:type="dxa"/>
            <w:vAlign w:val="bottom"/>
          </w:tcPr>
          <w:p w14:paraId="6F6B32A1" w14:textId="77777777" w:rsidR="004B413C" w:rsidRDefault="00EC2FEA">
            <w:pPr>
              <w:ind w:left="100"/>
              <w:rPr>
                <w:sz w:val="20"/>
                <w:szCs w:val="20"/>
              </w:rPr>
            </w:pPr>
            <w:r>
              <w:rPr>
                <w:rFonts w:ascii="Arial" w:eastAsia="Arial" w:hAnsi="Arial" w:cs="Arial"/>
                <w:sz w:val="16"/>
                <w:szCs w:val="16"/>
              </w:rPr>
              <w:t>October</w:t>
            </w:r>
          </w:p>
        </w:tc>
        <w:tc>
          <w:tcPr>
            <w:tcW w:w="880" w:type="dxa"/>
            <w:vAlign w:val="bottom"/>
          </w:tcPr>
          <w:p w14:paraId="7E824FA2" w14:textId="77777777" w:rsidR="004B413C" w:rsidRDefault="00EC2FEA">
            <w:pPr>
              <w:ind w:left="100"/>
              <w:rPr>
                <w:sz w:val="20"/>
                <w:szCs w:val="20"/>
              </w:rPr>
            </w:pPr>
            <w:r>
              <w:rPr>
                <w:rFonts w:ascii="Arial" w:eastAsia="Arial" w:hAnsi="Arial" w:cs="Arial"/>
                <w:sz w:val="16"/>
                <w:szCs w:val="16"/>
              </w:rPr>
              <w:t>July</w:t>
            </w:r>
          </w:p>
        </w:tc>
        <w:tc>
          <w:tcPr>
            <w:tcW w:w="1140" w:type="dxa"/>
            <w:vAlign w:val="bottom"/>
          </w:tcPr>
          <w:p w14:paraId="6835F183" w14:textId="77777777" w:rsidR="004B413C" w:rsidRDefault="00EC2FEA">
            <w:pPr>
              <w:ind w:right="19"/>
              <w:jc w:val="right"/>
              <w:rPr>
                <w:sz w:val="20"/>
                <w:szCs w:val="20"/>
              </w:rPr>
            </w:pPr>
            <w:r>
              <w:rPr>
                <w:rFonts w:ascii="Arial" w:eastAsia="Arial" w:hAnsi="Arial" w:cs="Arial"/>
                <w:sz w:val="16"/>
                <w:szCs w:val="16"/>
              </w:rPr>
              <w:t>213</w:t>
            </w:r>
          </w:p>
        </w:tc>
        <w:tc>
          <w:tcPr>
            <w:tcW w:w="0" w:type="dxa"/>
            <w:vAlign w:val="bottom"/>
          </w:tcPr>
          <w:p w14:paraId="787F0B93" w14:textId="77777777" w:rsidR="004B413C" w:rsidRDefault="004B413C">
            <w:pPr>
              <w:rPr>
                <w:sz w:val="1"/>
                <w:szCs w:val="1"/>
              </w:rPr>
            </w:pPr>
          </w:p>
        </w:tc>
      </w:tr>
      <w:tr w:rsidR="004B413C" w14:paraId="6F7AC436" w14:textId="77777777">
        <w:trPr>
          <w:trHeight w:val="229"/>
        </w:trPr>
        <w:tc>
          <w:tcPr>
            <w:tcW w:w="1500" w:type="dxa"/>
            <w:vAlign w:val="bottom"/>
          </w:tcPr>
          <w:p w14:paraId="426AC0A6" w14:textId="77777777" w:rsidR="004B413C" w:rsidRDefault="00EC2FEA">
            <w:pPr>
              <w:ind w:left="100"/>
              <w:rPr>
                <w:sz w:val="20"/>
                <w:szCs w:val="20"/>
              </w:rPr>
            </w:pPr>
            <w:r>
              <w:rPr>
                <w:rFonts w:ascii="Arial" w:eastAsia="Arial" w:hAnsi="Arial" w:cs="Arial"/>
                <w:sz w:val="16"/>
                <w:szCs w:val="16"/>
              </w:rPr>
              <w:t>08/2014 - 07/2019</w:t>
            </w:r>
          </w:p>
        </w:tc>
        <w:tc>
          <w:tcPr>
            <w:tcW w:w="1580" w:type="dxa"/>
            <w:vAlign w:val="bottom"/>
          </w:tcPr>
          <w:p w14:paraId="146D7E45" w14:textId="77777777" w:rsidR="004B413C" w:rsidRDefault="00EC2FEA">
            <w:pPr>
              <w:ind w:right="19"/>
              <w:jc w:val="right"/>
              <w:rPr>
                <w:sz w:val="20"/>
                <w:szCs w:val="20"/>
              </w:rPr>
            </w:pPr>
            <w:r>
              <w:rPr>
                <w:rFonts w:ascii="Arial" w:eastAsia="Arial" w:hAnsi="Arial" w:cs="Arial"/>
                <w:sz w:val="16"/>
                <w:szCs w:val="16"/>
              </w:rPr>
              <w:t>65.2</w:t>
            </w:r>
          </w:p>
        </w:tc>
        <w:tc>
          <w:tcPr>
            <w:tcW w:w="1540" w:type="dxa"/>
            <w:vAlign w:val="bottom"/>
          </w:tcPr>
          <w:p w14:paraId="4791C800" w14:textId="77777777" w:rsidR="004B413C" w:rsidRDefault="00EC2FEA">
            <w:pPr>
              <w:ind w:right="19"/>
              <w:jc w:val="right"/>
              <w:rPr>
                <w:sz w:val="20"/>
                <w:szCs w:val="20"/>
              </w:rPr>
            </w:pPr>
            <w:r>
              <w:rPr>
                <w:rFonts w:ascii="Arial" w:eastAsia="Arial" w:hAnsi="Arial" w:cs="Arial"/>
                <w:sz w:val="16"/>
                <w:szCs w:val="16"/>
              </w:rPr>
              <w:t>64.9</w:t>
            </w:r>
          </w:p>
        </w:tc>
        <w:tc>
          <w:tcPr>
            <w:tcW w:w="1760" w:type="dxa"/>
            <w:vAlign w:val="bottom"/>
          </w:tcPr>
          <w:p w14:paraId="3EB284E9" w14:textId="77777777" w:rsidR="004B413C" w:rsidRDefault="00EC2FEA">
            <w:pPr>
              <w:ind w:right="19"/>
              <w:jc w:val="right"/>
              <w:rPr>
                <w:sz w:val="20"/>
                <w:szCs w:val="20"/>
              </w:rPr>
            </w:pPr>
            <w:r>
              <w:rPr>
                <w:rFonts w:ascii="Arial" w:eastAsia="Arial" w:hAnsi="Arial" w:cs="Arial"/>
                <w:sz w:val="16"/>
                <w:szCs w:val="16"/>
              </w:rPr>
              <w:t>0.29</w:t>
            </w:r>
          </w:p>
        </w:tc>
        <w:tc>
          <w:tcPr>
            <w:tcW w:w="900" w:type="dxa"/>
            <w:vAlign w:val="bottom"/>
          </w:tcPr>
          <w:p w14:paraId="61A1C179" w14:textId="77777777" w:rsidR="004B413C" w:rsidRDefault="00EC2FEA">
            <w:pPr>
              <w:ind w:left="100"/>
              <w:rPr>
                <w:sz w:val="20"/>
                <w:szCs w:val="20"/>
              </w:rPr>
            </w:pPr>
            <w:r>
              <w:rPr>
                <w:rFonts w:ascii="Arial" w:eastAsia="Arial" w:hAnsi="Arial" w:cs="Arial"/>
                <w:sz w:val="16"/>
                <w:szCs w:val="16"/>
              </w:rPr>
              <w:t>November</w:t>
            </w:r>
          </w:p>
        </w:tc>
        <w:tc>
          <w:tcPr>
            <w:tcW w:w="880" w:type="dxa"/>
            <w:vAlign w:val="bottom"/>
          </w:tcPr>
          <w:p w14:paraId="15882F34" w14:textId="77777777" w:rsidR="004B413C" w:rsidRDefault="00EC2FEA">
            <w:pPr>
              <w:ind w:left="100"/>
              <w:rPr>
                <w:sz w:val="20"/>
                <w:szCs w:val="20"/>
              </w:rPr>
            </w:pPr>
            <w:r>
              <w:rPr>
                <w:rFonts w:ascii="Arial" w:eastAsia="Arial" w:hAnsi="Arial" w:cs="Arial"/>
                <w:sz w:val="16"/>
                <w:szCs w:val="16"/>
              </w:rPr>
              <w:t>May</w:t>
            </w:r>
          </w:p>
        </w:tc>
        <w:tc>
          <w:tcPr>
            <w:tcW w:w="1140" w:type="dxa"/>
            <w:vAlign w:val="bottom"/>
          </w:tcPr>
          <w:p w14:paraId="2487951D" w14:textId="77777777" w:rsidR="004B413C" w:rsidRDefault="00EC2FEA">
            <w:pPr>
              <w:ind w:right="19"/>
              <w:jc w:val="right"/>
              <w:rPr>
                <w:sz w:val="20"/>
                <w:szCs w:val="20"/>
              </w:rPr>
            </w:pPr>
            <w:r>
              <w:rPr>
                <w:rFonts w:ascii="Arial" w:eastAsia="Arial" w:hAnsi="Arial" w:cs="Arial"/>
                <w:sz w:val="16"/>
                <w:szCs w:val="16"/>
              </w:rPr>
              <w:t>170</w:t>
            </w:r>
          </w:p>
        </w:tc>
        <w:tc>
          <w:tcPr>
            <w:tcW w:w="0" w:type="dxa"/>
            <w:vAlign w:val="bottom"/>
          </w:tcPr>
          <w:p w14:paraId="00704E5C" w14:textId="77777777" w:rsidR="004B413C" w:rsidRDefault="004B413C">
            <w:pPr>
              <w:rPr>
                <w:sz w:val="1"/>
                <w:szCs w:val="1"/>
              </w:rPr>
            </w:pPr>
          </w:p>
        </w:tc>
      </w:tr>
      <w:tr w:rsidR="004B413C" w14:paraId="40A3DDC5" w14:textId="77777777">
        <w:trPr>
          <w:trHeight w:val="41"/>
        </w:trPr>
        <w:tc>
          <w:tcPr>
            <w:tcW w:w="1500" w:type="dxa"/>
            <w:tcBorders>
              <w:bottom w:val="single" w:sz="8" w:space="0" w:color="auto"/>
            </w:tcBorders>
            <w:vAlign w:val="bottom"/>
          </w:tcPr>
          <w:p w14:paraId="53C62C93" w14:textId="77777777" w:rsidR="004B413C" w:rsidRDefault="004B413C">
            <w:pPr>
              <w:rPr>
                <w:sz w:val="3"/>
                <w:szCs w:val="3"/>
              </w:rPr>
            </w:pPr>
          </w:p>
        </w:tc>
        <w:tc>
          <w:tcPr>
            <w:tcW w:w="1580" w:type="dxa"/>
            <w:tcBorders>
              <w:bottom w:val="single" w:sz="8" w:space="0" w:color="auto"/>
            </w:tcBorders>
            <w:vAlign w:val="bottom"/>
          </w:tcPr>
          <w:p w14:paraId="74A8EA6D" w14:textId="77777777" w:rsidR="004B413C" w:rsidRDefault="004B413C">
            <w:pPr>
              <w:rPr>
                <w:sz w:val="3"/>
                <w:szCs w:val="3"/>
              </w:rPr>
            </w:pPr>
          </w:p>
        </w:tc>
        <w:tc>
          <w:tcPr>
            <w:tcW w:w="1540" w:type="dxa"/>
            <w:tcBorders>
              <w:bottom w:val="single" w:sz="8" w:space="0" w:color="auto"/>
            </w:tcBorders>
            <w:vAlign w:val="bottom"/>
          </w:tcPr>
          <w:p w14:paraId="0F364E70" w14:textId="77777777" w:rsidR="004B413C" w:rsidRDefault="004B413C">
            <w:pPr>
              <w:rPr>
                <w:sz w:val="3"/>
                <w:szCs w:val="3"/>
              </w:rPr>
            </w:pPr>
          </w:p>
        </w:tc>
        <w:tc>
          <w:tcPr>
            <w:tcW w:w="1760" w:type="dxa"/>
            <w:tcBorders>
              <w:bottom w:val="single" w:sz="8" w:space="0" w:color="auto"/>
            </w:tcBorders>
            <w:vAlign w:val="bottom"/>
          </w:tcPr>
          <w:p w14:paraId="316BD576" w14:textId="77777777" w:rsidR="004B413C" w:rsidRDefault="004B413C">
            <w:pPr>
              <w:rPr>
                <w:sz w:val="3"/>
                <w:szCs w:val="3"/>
              </w:rPr>
            </w:pPr>
          </w:p>
        </w:tc>
        <w:tc>
          <w:tcPr>
            <w:tcW w:w="900" w:type="dxa"/>
            <w:tcBorders>
              <w:bottom w:val="single" w:sz="8" w:space="0" w:color="auto"/>
            </w:tcBorders>
            <w:vAlign w:val="bottom"/>
          </w:tcPr>
          <w:p w14:paraId="10E8E13E" w14:textId="77777777" w:rsidR="004B413C" w:rsidRDefault="004B413C">
            <w:pPr>
              <w:rPr>
                <w:sz w:val="3"/>
                <w:szCs w:val="3"/>
              </w:rPr>
            </w:pPr>
          </w:p>
        </w:tc>
        <w:tc>
          <w:tcPr>
            <w:tcW w:w="880" w:type="dxa"/>
            <w:tcBorders>
              <w:bottom w:val="single" w:sz="8" w:space="0" w:color="auto"/>
            </w:tcBorders>
            <w:vAlign w:val="bottom"/>
          </w:tcPr>
          <w:p w14:paraId="5115C50A" w14:textId="77777777" w:rsidR="004B413C" w:rsidRDefault="004B413C">
            <w:pPr>
              <w:rPr>
                <w:sz w:val="3"/>
                <w:szCs w:val="3"/>
              </w:rPr>
            </w:pPr>
          </w:p>
        </w:tc>
        <w:tc>
          <w:tcPr>
            <w:tcW w:w="1140" w:type="dxa"/>
            <w:tcBorders>
              <w:bottom w:val="single" w:sz="8" w:space="0" w:color="auto"/>
            </w:tcBorders>
            <w:vAlign w:val="bottom"/>
          </w:tcPr>
          <w:p w14:paraId="4B34EF58" w14:textId="77777777" w:rsidR="004B413C" w:rsidRDefault="004B413C">
            <w:pPr>
              <w:rPr>
                <w:sz w:val="3"/>
                <w:szCs w:val="3"/>
              </w:rPr>
            </w:pPr>
          </w:p>
        </w:tc>
        <w:tc>
          <w:tcPr>
            <w:tcW w:w="0" w:type="dxa"/>
            <w:vAlign w:val="bottom"/>
          </w:tcPr>
          <w:p w14:paraId="48CECD39" w14:textId="77777777" w:rsidR="004B413C" w:rsidRDefault="004B413C">
            <w:pPr>
              <w:rPr>
                <w:sz w:val="1"/>
                <w:szCs w:val="1"/>
              </w:rPr>
            </w:pPr>
          </w:p>
        </w:tc>
      </w:tr>
    </w:tbl>
    <w:p w14:paraId="697FB524" w14:textId="77777777" w:rsidR="004B413C" w:rsidRDefault="004B413C">
      <w:pPr>
        <w:spacing w:line="200" w:lineRule="exact"/>
        <w:rPr>
          <w:sz w:val="20"/>
          <w:szCs w:val="20"/>
        </w:rPr>
      </w:pPr>
    </w:p>
    <w:p w14:paraId="63551977" w14:textId="77777777" w:rsidR="004B413C" w:rsidRDefault="004B413C">
      <w:pPr>
        <w:sectPr w:rsidR="004B413C">
          <w:pgSz w:w="12240" w:h="15840"/>
          <w:pgMar w:top="1440" w:right="1440" w:bottom="330" w:left="1440" w:header="0" w:footer="0" w:gutter="0"/>
          <w:cols w:space="720" w:equalWidth="0">
            <w:col w:w="9360"/>
          </w:cols>
        </w:sectPr>
      </w:pPr>
    </w:p>
    <w:p w14:paraId="52BEDFF1" w14:textId="77777777" w:rsidR="004B413C" w:rsidRDefault="004B413C">
      <w:pPr>
        <w:spacing w:line="200" w:lineRule="exact"/>
        <w:rPr>
          <w:sz w:val="20"/>
          <w:szCs w:val="20"/>
        </w:rPr>
      </w:pPr>
    </w:p>
    <w:p w14:paraId="7FA20819" w14:textId="77777777" w:rsidR="004B413C" w:rsidRDefault="004B413C">
      <w:pPr>
        <w:spacing w:line="200" w:lineRule="exact"/>
        <w:rPr>
          <w:sz w:val="20"/>
          <w:szCs w:val="20"/>
        </w:rPr>
      </w:pPr>
    </w:p>
    <w:p w14:paraId="061DA856" w14:textId="77777777" w:rsidR="004B413C" w:rsidRDefault="004B413C">
      <w:pPr>
        <w:spacing w:line="200" w:lineRule="exact"/>
        <w:rPr>
          <w:sz w:val="20"/>
          <w:szCs w:val="20"/>
        </w:rPr>
      </w:pPr>
    </w:p>
    <w:p w14:paraId="3ACFAB75" w14:textId="77777777" w:rsidR="004B413C" w:rsidRDefault="004B413C">
      <w:pPr>
        <w:spacing w:line="200" w:lineRule="exact"/>
        <w:rPr>
          <w:sz w:val="20"/>
          <w:szCs w:val="20"/>
        </w:rPr>
      </w:pPr>
    </w:p>
    <w:p w14:paraId="4BF17488" w14:textId="77777777" w:rsidR="004B413C" w:rsidRDefault="004B413C">
      <w:pPr>
        <w:spacing w:line="200" w:lineRule="exact"/>
        <w:rPr>
          <w:sz w:val="20"/>
          <w:szCs w:val="20"/>
        </w:rPr>
      </w:pPr>
    </w:p>
    <w:p w14:paraId="091054C2" w14:textId="77777777" w:rsidR="004B413C" w:rsidRDefault="004B413C">
      <w:pPr>
        <w:spacing w:line="200" w:lineRule="exact"/>
        <w:rPr>
          <w:sz w:val="20"/>
          <w:szCs w:val="20"/>
        </w:rPr>
      </w:pPr>
    </w:p>
    <w:p w14:paraId="529057AA" w14:textId="77777777" w:rsidR="004B413C" w:rsidRDefault="004B413C">
      <w:pPr>
        <w:spacing w:line="200" w:lineRule="exact"/>
        <w:rPr>
          <w:sz w:val="20"/>
          <w:szCs w:val="20"/>
        </w:rPr>
      </w:pPr>
    </w:p>
    <w:p w14:paraId="067FEFA6" w14:textId="77777777" w:rsidR="004B413C" w:rsidRDefault="004B413C">
      <w:pPr>
        <w:spacing w:line="200" w:lineRule="exact"/>
        <w:rPr>
          <w:sz w:val="20"/>
          <w:szCs w:val="20"/>
        </w:rPr>
      </w:pPr>
    </w:p>
    <w:p w14:paraId="75197371" w14:textId="77777777" w:rsidR="004B413C" w:rsidRDefault="004B413C">
      <w:pPr>
        <w:spacing w:line="200" w:lineRule="exact"/>
        <w:rPr>
          <w:sz w:val="20"/>
          <w:szCs w:val="20"/>
        </w:rPr>
      </w:pPr>
    </w:p>
    <w:p w14:paraId="6C6EA278" w14:textId="77777777" w:rsidR="004B413C" w:rsidRDefault="004B413C">
      <w:pPr>
        <w:spacing w:line="200" w:lineRule="exact"/>
        <w:rPr>
          <w:sz w:val="20"/>
          <w:szCs w:val="20"/>
        </w:rPr>
      </w:pPr>
    </w:p>
    <w:p w14:paraId="6B5BCF80" w14:textId="77777777" w:rsidR="004B413C" w:rsidRDefault="004B413C">
      <w:pPr>
        <w:spacing w:line="200" w:lineRule="exact"/>
        <w:rPr>
          <w:sz w:val="20"/>
          <w:szCs w:val="20"/>
        </w:rPr>
      </w:pPr>
    </w:p>
    <w:p w14:paraId="3C344FB8" w14:textId="77777777" w:rsidR="004B413C" w:rsidRDefault="004B413C">
      <w:pPr>
        <w:spacing w:line="200" w:lineRule="exact"/>
        <w:rPr>
          <w:sz w:val="20"/>
          <w:szCs w:val="20"/>
        </w:rPr>
      </w:pPr>
    </w:p>
    <w:p w14:paraId="3DE3272D" w14:textId="77777777" w:rsidR="004B413C" w:rsidRDefault="004B413C">
      <w:pPr>
        <w:spacing w:line="200" w:lineRule="exact"/>
        <w:rPr>
          <w:sz w:val="20"/>
          <w:szCs w:val="20"/>
        </w:rPr>
      </w:pPr>
    </w:p>
    <w:p w14:paraId="4E62C150" w14:textId="77777777" w:rsidR="004B413C" w:rsidRDefault="004B413C">
      <w:pPr>
        <w:spacing w:line="200" w:lineRule="exact"/>
        <w:rPr>
          <w:sz w:val="20"/>
          <w:szCs w:val="20"/>
        </w:rPr>
      </w:pPr>
    </w:p>
    <w:p w14:paraId="3D9EFD58" w14:textId="77777777" w:rsidR="004B413C" w:rsidRDefault="004B413C">
      <w:pPr>
        <w:spacing w:line="200" w:lineRule="exact"/>
        <w:rPr>
          <w:sz w:val="20"/>
          <w:szCs w:val="20"/>
        </w:rPr>
      </w:pPr>
    </w:p>
    <w:p w14:paraId="1769E64C" w14:textId="77777777" w:rsidR="004B413C" w:rsidRDefault="004B413C">
      <w:pPr>
        <w:spacing w:line="200" w:lineRule="exact"/>
        <w:rPr>
          <w:sz w:val="20"/>
          <w:szCs w:val="20"/>
        </w:rPr>
      </w:pPr>
    </w:p>
    <w:p w14:paraId="54B4B678" w14:textId="77777777" w:rsidR="004B413C" w:rsidRDefault="004B413C">
      <w:pPr>
        <w:spacing w:line="200" w:lineRule="exact"/>
        <w:rPr>
          <w:sz w:val="20"/>
          <w:szCs w:val="20"/>
        </w:rPr>
      </w:pPr>
    </w:p>
    <w:p w14:paraId="33C8F0A9" w14:textId="77777777" w:rsidR="004B413C" w:rsidRDefault="004B413C">
      <w:pPr>
        <w:spacing w:line="200" w:lineRule="exact"/>
        <w:rPr>
          <w:sz w:val="20"/>
          <w:szCs w:val="20"/>
        </w:rPr>
      </w:pPr>
    </w:p>
    <w:p w14:paraId="3EC55FC8" w14:textId="77777777" w:rsidR="004B413C" w:rsidRDefault="004B413C">
      <w:pPr>
        <w:spacing w:line="200" w:lineRule="exact"/>
        <w:rPr>
          <w:sz w:val="20"/>
          <w:szCs w:val="20"/>
        </w:rPr>
      </w:pPr>
    </w:p>
    <w:p w14:paraId="34F85413" w14:textId="77777777" w:rsidR="004B413C" w:rsidRDefault="004B413C">
      <w:pPr>
        <w:spacing w:line="200" w:lineRule="exact"/>
        <w:rPr>
          <w:sz w:val="20"/>
          <w:szCs w:val="20"/>
        </w:rPr>
      </w:pPr>
    </w:p>
    <w:p w14:paraId="35BE1D44" w14:textId="77777777" w:rsidR="004B413C" w:rsidRDefault="004B413C">
      <w:pPr>
        <w:spacing w:line="200" w:lineRule="exact"/>
        <w:rPr>
          <w:sz w:val="20"/>
          <w:szCs w:val="20"/>
        </w:rPr>
      </w:pPr>
    </w:p>
    <w:p w14:paraId="597594AA" w14:textId="77777777" w:rsidR="004B413C" w:rsidRDefault="004B413C">
      <w:pPr>
        <w:spacing w:line="200" w:lineRule="exact"/>
        <w:rPr>
          <w:sz w:val="20"/>
          <w:szCs w:val="20"/>
        </w:rPr>
      </w:pPr>
    </w:p>
    <w:p w14:paraId="0ED52B3B" w14:textId="77777777" w:rsidR="004B413C" w:rsidRDefault="004B413C">
      <w:pPr>
        <w:spacing w:line="200" w:lineRule="exact"/>
        <w:rPr>
          <w:sz w:val="20"/>
          <w:szCs w:val="20"/>
        </w:rPr>
      </w:pPr>
    </w:p>
    <w:p w14:paraId="22E8385F" w14:textId="77777777" w:rsidR="004B413C" w:rsidRDefault="004B413C">
      <w:pPr>
        <w:spacing w:line="200" w:lineRule="exact"/>
        <w:rPr>
          <w:sz w:val="20"/>
          <w:szCs w:val="20"/>
        </w:rPr>
      </w:pPr>
    </w:p>
    <w:p w14:paraId="41C7685B" w14:textId="77777777" w:rsidR="004B413C" w:rsidRDefault="004B413C">
      <w:pPr>
        <w:spacing w:line="200" w:lineRule="exact"/>
        <w:rPr>
          <w:sz w:val="20"/>
          <w:szCs w:val="20"/>
        </w:rPr>
      </w:pPr>
    </w:p>
    <w:p w14:paraId="19FB4EB7" w14:textId="77777777" w:rsidR="004B413C" w:rsidRDefault="004B413C">
      <w:pPr>
        <w:spacing w:line="200" w:lineRule="exact"/>
        <w:rPr>
          <w:sz w:val="20"/>
          <w:szCs w:val="20"/>
        </w:rPr>
      </w:pPr>
    </w:p>
    <w:p w14:paraId="59078C49" w14:textId="77777777" w:rsidR="004B413C" w:rsidRDefault="004B413C">
      <w:pPr>
        <w:spacing w:line="200" w:lineRule="exact"/>
        <w:rPr>
          <w:sz w:val="20"/>
          <w:szCs w:val="20"/>
        </w:rPr>
      </w:pPr>
    </w:p>
    <w:p w14:paraId="119DA324" w14:textId="77777777" w:rsidR="004B413C" w:rsidRDefault="004B413C">
      <w:pPr>
        <w:spacing w:line="379" w:lineRule="exact"/>
        <w:rPr>
          <w:sz w:val="20"/>
          <w:szCs w:val="20"/>
        </w:rPr>
      </w:pPr>
    </w:p>
    <w:p w14:paraId="67884EA7" w14:textId="77777777" w:rsidR="004B413C" w:rsidRDefault="00EC2FEA">
      <w:pPr>
        <w:jc w:val="center"/>
        <w:rPr>
          <w:sz w:val="20"/>
          <w:szCs w:val="20"/>
        </w:rPr>
      </w:pPr>
      <w:r>
        <w:rPr>
          <w:rFonts w:ascii="Arial" w:eastAsia="Arial" w:hAnsi="Arial" w:cs="Arial"/>
          <w:sz w:val="15"/>
          <w:szCs w:val="15"/>
        </w:rPr>
        <w:t>116</w:t>
      </w:r>
    </w:p>
    <w:p w14:paraId="733E4DCF" w14:textId="77777777" w:rsidR="004B413C" w:rsidRDefault="004B413C">
      <w:pPr>
        <w:sectPr w:rsidR="004B413C">
          <w:type w:val="continuous"/>
          <w:pgSz w:w="12240" w:h="15840"/>
          <w:pgMar w:top="1440" w:right="1440" w:bottom="330" w:left="1440" w:header="0" w:footer="0" w:gutter="0"/>
          <w:cols w:space="720" w:equalWidth="0">
            <w:col w:w="9360"/>
          </w:cols>
        </w:sectPr>
      </w:pPr>
    </w:p>
    <w:p w14:paraId="383BE2AE" w14:textId="77777777" w:rsidR="004B413C" w:rsidRDefault="004B413C">
      <w:pPr>
        <w:spacing w:line="200" w:lineRule="exact"/>
        <w:rPr>
          <w:sz w:val="20"/>
          <w:szCs w:val="20"/>
        </w:rPr>
      </w:pPr>
      <w:bookmarkStart w:id="154" w:name="page117"/>
      <w:bookmarkEnd w:id="154"/>
    </w:p>
    <w:p w14:paraId="6C73F703" w14:textId="77777777" w:rsidR="004B413C" w:rsidRDefault="004B413C">
      <w:pPr>
        <w:spacing w:line="200" w:lineRule="exact"/>
        <w:rPr>
          <w:sz w:val="20"/>
          <w:szCs w:val="20"/>
        </w:rPr>
      </w:pPr>
    </w:p>
    <w:p w14:paraId="37D82B12" w14:textId="77777777" w:rsidR="004B413C" w:rsidRDefault="004B413C">
      <w:pPr>
        <w:spacing w:line="200" w:lineRule="exact"/>
        <w:rPr>
          <w:sz w:val="20"/>
          <w:szCs w:val="20"/>
        </w:rPr>
      </w:pPr>
    </w:p>
    <w:p w14:paraId="7AF92A7A" w14:textId="77777777" w:rsidR="004B413C" w:rsidRDefault="004B413C">
      <w:pPr>
        <w:spacing w:line="200" w:lineRule="exact"/>
        <w:rPr>
          <w:sz w:val="20"/>
          <w:szCs w:val="20"/>
        </w:rPr>
      </w:pPr>
    </w:p>
    <w:p w14:paraId="43DF7B76" w14:textId="77777777" w:rsidR="004B413C" w:rsidRDefault="004B413C">
      <w:pPr>
        <w:spacing w:line="200" w:lineRule="exact"/>
        <w:rPr>
          <w:sz w:val="20"/>
          <w:szCs w:val="20"/>
        </w:rPr>
      </w:pPr>
    </w:p>
    <w:p w14:paraId="6F90427E" w14:textId="77777777" w:rsidR="004B413C" w:rsidRDefault="004B413C">
      <w:pPr>
        <w:spacing w:line="200" w:lineRule="exact"/>
        <w:rPr>
          <w:sz w:val="20"/>
          <w:szCs w:val="20"/>
        </w:rPr>
      </w:pPr>
    </w:p>
    <w:p w14:paraId="0C53D9CE" w14:textId="77777777" w:rsidR="004B413C" w:rsidRDefault="004B413C">
      <w:pPr>
        <w:spacing w:line="200" w:lineRule="exact"/>
        <w:rPr>
          <w:sz w:val="20"/>
          <w:szCs w:val="20"/>
        </w:rPr>
      </w:pPr>
    </w:p>
    <w:p w14:paraId="07D77B65" w14:textId="77777777" w:rsidR="004B413C" w:rsidRDefault="004B413C">
      <w:pPr>
        <w:spacing w:line="200" w:lineRule="exact"/>
        <w:rPr>
          <w:sz w:val="20"/>
          <w:szCs w:val="20"/>
        </w:rPr>
      </w:pPr>
    </w:p>
    <w:p w14:paraId="70A59713" w14:textId="77777777" w:rsidR="004B413C" w:rsidRDefault="004B413C">
      <w:pPr>
        <w:spacing w:line="200" w:lineRule="exact"/>
        <w:rPr>
          <w:sz w:val="20"/>
          <w:szCs w:val="20"/>
        </w:rPr>
      </w:pPr>
    </w:p>
    <w:p w14:paraId="1BA19563" w14:textId="77777777" w:rsidR="004B413C" w:rsidRDefault="004B413C">
      <w:pPr>
        <w:spacing w:line="200" w:lineRule="exact"/>
        <w:rPr>
          <w:sz w:val="20"/>
          <w:szCs w:val="20"/>
        </w:rPr>
      </w:pPr>
    </w:p>
    <w:p w14:paraId="20ECB695" w14:textId="77777777" w:rsidR="004B413C" w:rsidRDefault="004B413C">
      <w:pPr>
        <w:spacing w:line="200" w:lineRule="exact"/>
        <w:rPr>
          <w:sz w:val="20"/>
          <w:szCs w:val="20"/>
        </w:rPr>
      </w:pPr>
    </w:p>
    <w:p w14:paraId="34252DC6" w14:textId="77777777" w:rsidR="004B413C" w:rsidRDefault="004B413C">
      <w:pPr>
        <w:spacing w:line="200" w:lineRule="exact"/>
        <w:rPr>
          <w:sz w:val="20"/>
          <w:szCs w:val="20"/>
        </w:rPr>
      </w:pPr>
    </w:p>
    <w:p w14:paraId="1159CEE3" w14:textId="77777777" w:rsidR="004B413C" w:rsidRDefault="004B413C">
      <w:pPr>
        <w:spacing w:line="200" w:lineRule="exact"/>
        <w:rPr>
          <w:sz w:val="20"/>
          <w:szCs w:val="20"/>
        </w:rPr>
      </w:pPr>
    </w:p>
    <w:p w14:paraId="3D6298A8" w14:textId="77777777" w:rsidR="004B413C" w:rsidRDefault="004B413C">
      <w:pPr>
        <w:spacing w:line="200" w:lineRule="exact"/>
        <w:rPr>
          <w:sz w:val="20"/>
          <w:szCs w:val="20"/>
        </w:rPr>
      </w:pPr>
    </w:p>
    <w:p w14:paraId="0A8735BC" w14:textId="77777777" w:rsidR="004B413C" w:rsidRDefault="004B413C">
      <w:pPr>
        <w:spacing w:line="200" w:lineRule="exact"/>
        <w:rPr>
          <w:sz w:val="20"/>
          <w:szCs w:val="20"/>
        </w:rPr>
      </w:pPr>
    </w:p>
    <w:p w14:paraId="00251277" w14:textId="77777777" w:rsidR="004B413C" w:rsidRDefault="004B413C">
      <w:pPr>
        <w:spacing w:line="200" w:lineRule="exact"/>
        <w:rPr>
          <w:sz w:val="20"/>
          <w:szCs w:val="20"/>
        </w:rPr>
      </w:pPr>
    </w:p>
    <w:p w14:paraId="2942164E" w14:textId="77777777" w:rsidR="004B413C" w:rsidRDefault="004B413C">
      <w:pPr>
        <w:spacing w:line="200" w:lineRule="exact"/>
        <w:rPr>
          <w:sz w:val="20"/>
          <w:szCs w:val="20"/>
        </w:rPr>
      </w:pPr>
    </w:p>
    <w:p w14:paraId="675E7538" w14:textId="77777777" w:rsidR="004B413C" w:rsidRDefault="004B413C">
      <w:pPr>
        <w:spacing w:line="200" w:lineRule="exact"/>
        <w:rPr>
          <w:sz w:val="20"/>
          <w:szCs w:val="20"/>
        </w:rPr>
      </w:pPr>
    </w:p>
    <w:p w14:paraId="2DC3C720" w14:textId="77777777" w:rsidR="004B413C" w:rsidRDefault="004B413C">
      <w:pPr>
        <w:spacing w:line="200" w:lineRule="exact"/>
        <w:rPr>
          <w:sz w:val="20"/>
          <w:szCs w:val="20"/>
        </w:rPr>
      </w:pPr>
    </w:p>
    <w:p w14:paraId="4ABAF20A" w14:textId="77777777" w:rsidR="004B413C" w:rsidRDefault="004B413C">
      <w:pPr>
        <w:spacing w:line="200" w:lineRule="exact"/>
        <w:rPr>
          <w:sz w:val="20"/>
          <w:szCs w:val="20"/>
        </w:rPr>
      </w:pPr>
    </w:p>
    <w:p w14:paraId="00E43431" w14:textId="77777777" w:rsidR="004B413C" w:rsidRDefault="004B413C">
      <w:pPr>
        <w:spacing w:line="200" w:lineRule="exact"/>
        <w:rPr>
          <w:sz w:val="20"/>
          <w:szCs w:val="20"/>
        </w:rPr>
      </w:pPr>
    </w:p>
    <w:p w14:paraId="4DB2E503" w14:textId="77777777" w:rsidR="004B413C" w:rsidRDefault="004B413C">
      <w:pPr>
        <w:spacing w:line="340" w:lineRule="exact"/>
        <w:rPr>
          <w:sz w:val="20"/>
          <w:szCs w:val="20"/>
        </w:rPr>
      </w:pPr>
    </w:p>
    <w:tbl>
      <w:tblPr>
        <w:tblW w:w="0" w:type="auto"/>
        <w:tblLayout w:type="fixed"/>
        <w:tblCellMar>
          <w:left w:w="0" w:type="dxa"/>
          <w:right w:w="0" w:type="dxa"/>
        </w:tblCellMar>
        <w:tblLook w:val="04A0" w:firstRow="1" w:lastRow="0" w:firstColumn="1" w:lastColumn="0" w:noHBand="0" w:noVBand="1"/>
      </w:tblPr>
      <w:tblGrid>
        <w:gridCol w:w="172"/>
      </w:tblGrid>
      <w:tr w:rsidR="004B413C" w14:paraId="57443710" w14:textId="77777777">
        <w:trPr>
          <w:trHeight w:val="280"/>
        </w:trPr>
        <w:tc>
          <w:tcPr>
            <w:tcW w:w="172" w:type="dxa"/>
            <w:textDirection w:val="tbRl"/>
            <w:vAlign w:val="bottom"/>
          </w:tcPr>
          <w:p w14:paraId="63087A2F" w14:textId="77777777" w:rsidR="004B413C" w:rsidRDefault="00EC2FEA">
            <w:pPr>
              <w:rPr>
                <w:sz w:val="20"/>
                <w:szCs w:val="20"/>
              </w:rPr>
            </w:pPr>
            <w:r>
              <w:rPr>
                <w:rFonts w:ascii="Arial" w:eastAsia="Arial" w:hAnsi="Arial" w:cs="Arial"/>
                <w:sz w:val="15"/>
                <w:szCs w:val="15"/>
              </w:rPr>
              <w:t>117</w:t>
            </w:r>
          </w:p>
        </w:tc>
      </w:tr>
    </w:tbl>
    <w:p w14:paraId="6F01406B" w14:textId="77777777" w:rsidR="004B413C" w:rsidRDefault="00EC2FEA">
      <w:pPr>
        <w:spacing w:line="20" w:lineRule="exact"/>
        <w:rPr>
          <w:sz w:val="20"/>
          <w:szCs w:val="20"/>
        </w:rPr>
      </w:pPr>
      <w:r>
        <w:rPr>
          <w:sz w:val="20"/>
          <w:szCs w:val="20"/>
        </w:rPr>
        <w:br w:type="column"/>
      </w:r>
    </w:p>
    <w:p w14:paraId="1E114062" w14:textId="77777777" w:rsidR="004B413C" w:rsidRDefault="004B413C">
      <w:pPr>
        <w:spacing w:line="200" w:lineRule="exact"/>
        <w:rPr>
          <w:sz w:val="20"/>
          <w:szCs w:val="20"/>
        </w:rPr>
      </w:pPr>
    </w:p>
    <w:p w14:paraId="16DFBEA7" w14:textId="77777777" w:rsidR="004B413C" w:rsidRDefault="004B413C">
      <w:pPr>
        <w:spacing w:line="200" w:lineRule="exact"/>
        <w:rPr>
          <w:sz w:val="20"/>
          <w:szCs w:val="20"/>
        </w:rPr>
      </w:pPr>
    </w:p>
    <w:p w14:paraId="20A1D859" w14:textId="77777777" w:rsidR="004B413C" w:rsidRDefault="004B413C">
      <w:pPr>
        <w:spacing w:line="200" w:lineRule="exact"/>
        <w:rPr>
          <w:sz w:val="20"/>
          <w:szCs w:val="20"/>
        </w:rPr>
      </w:pPr>
    </w:p>
    <w:p w14:paraId="7BF59356" w14:textId="77777777" w:rsidR="004B413C" w:rsidRDefault="004B413C">
      <w:pPr>
        <w:spacing w:line="200" w:lineRule="exact"/>
        <w:rPr>
          <w:sz w:val="20"/>
          <w:szCs w:val="20"/>
        </w:rPr>
      </w:pPr>
    </w:p>
    <w:p w14:paraId="1722559D" w14:textId="77777777" w:rsidR="004B413C" w:rsidRDefault="004B413C">
      <w:pPr>
        <w:spacing w:line="200" w:lineRule="exact"/>
        <w:rPr>
          <w:sz w:val="20"/>
          <w:szCs w:val="20"/>
        </w:rPr>
      </w:pPr>
    </w:p>
    <w:p w14:paraId="1B3B15D2" w14:textId="77777777" w:rsidR="004B413C" w:rsidRDefault="004B413C">
      <w:pPr>
        <w:spacing w:line="200" w:lineRule="exact"/>
        <w:rPr>
          <w:sz w:val="20"/>
          <w:szCs w:val="20"/>
        </w:rPr>
      </w:pPr>
    </w:p>
    <w:p w14:paraId="44C0CC17" w14:textId="77777777" w:rsidR="004B413C" w:rsidRDefault="004B413C">
      <w:pPr>
        <w:spacing w:line="240" w:lineRule="exact"/>
        <w:rPr>
          <w:sz w:val="20"/>
          <w:szCs w:val="20"/>
        </w:rPr>
      </w:pPr>
    </w:p>
    <w:p w14:paraId="33626E0A" w14:textId="77777777" w:rsidR="004B413C" w:rsidRDefault="004B413C">
      <w:pPr>
        <w:spacing w:line="1" w:lineRule="exact"/>
        <w:rPr>
          <w:sz w:val="1"/>
          <w:szCs w:val="1"/>
        </w:rPr>
      </w:pPr>
    </w:p>
    <w:tbl>
      <w:tblPr>
        <w:tblW w:w="0" w:type="auto"/>
        <w:tblInd w:w="100" w:type="dxa"/>
        <w:tblLayout w:type="fixed"/>
        <w:tblCellMar>
          <w:left w:w="0" w:type="dxa"/>
          <w:right w:w="0" w:type="dxa"/>
        </w:tblCellMar>
        <w:tblLook w:val="04A0" w:firstRow="1" w:lastRow="0" w:firstColumn="1" w:lastColumn="0" w:noHBand="0" w:noVBand="1"/>
      </w:tblPr>
      <w:tblGrid>
        <w:gridCol w:w="180"/>
        <w:gridCol w:w="1040"/>
        <w:gridCol w:w="520"/>
        <w:gridCol w:w="520"/>
        <w:gridCol w:w="500"/>
        <w:gridCol w:w="520"/>
        <w:gridCol w:w="520"/>
        <w:gridCol w:w="520"/>
        <w:gridCol w:w="520"/>
        <w:gridCol w:w="520"/>
        <w:gridCol w:w="520"/>
        <w:gridCol w:w="520"/>
        <w:gridCol w:w="500"/>
        <w:gridCol w:w="520"/>
        <w:gridCol w:w="520"/>
        <w:gridCol w:w="520"/>
        <w:gridCol w:w="520"/>
        <w:gridCol w:w="520"/>
        <w:gridCol w:w="520"/>
        <w:gridCol w:w="520"/>
        <w:gridCol w:w="500"/>
        <w:gridCol w:w="520"/>
        <w:gridCol w:w="520"/>
        <w:gridCol w:w="600"/>
        <w:gridCol w:w="20"/>
      </w:tblGrid>
      <w:tr w:rsidR="004B413C" w14:paraId="495A9799" w14:textId="77777777">
        <w:trPr>
          <w:trHeight w:val="2138"/>
        </w:trPr>
        <w:tc>
          <w:tcPr>
            <w:tcW w:w="180" w:type="dxa"/>
            <w:vAlign w:val="bottom"/>
          </w:tcPr>
          <w:p w14:paraId="62244DBF" w14:textId="77777777" w:rsidR="004B413C" w:rsidRDefault="004B413C">
            <w:pPr>
              <w:rPr>
                <w:sz w:val="24"/>
                <w:szCs w:val="24"/>
              </w:rPr>
            </w:pPr>
          </w:p>
        </w:tc>
        <w:tc>
          <w:tcPr>
            <w:tcW w:w="1040" w:type="dxa"/>
            <w:textDirection w:val="btLr"/>
            <w:vAlign w:val="bottom"/>
          </w:tcPr>
          <w:p w14:paraId="25C7899B" w14:textId="77777777" w:rsidR="004B413C" w:rsidRDefault="00EC2FEA">
            <w:pPr>
              <w:ind w:right="76"/>
              <w:rPr>
                <w:sz w:val="20"/>
                <w:szCs w:val="20"/>
              </w:rPr>
            </w:pPr>
            <w:r>
              <w:rPr>
                <w:rFonts w:ascii="Arial" w:eastAsia="Arial" w:hAnsi="Arial" w:cs="Arial"/>
                <w:color w:val="1A1A1A"/>
                <w:sz w:val="18"/>
                <w:szCs w:val="18"/>
              </w:rPr>
              <w:t>X Aira caryophyllea</w:t>
            </w:r>
          </w:p>
        </w:tc>
        <w:tc>
          <w:tcPr>
            <w:tcW w:w="520" w:type="dxa"/>
            <w:textDirection w:val="btLr"/>
            <w:vAlign w:val="bottom"/>
          </w:tcPr>
          <w:p w14:paraId="72F6C464" w14:textId="77777777" w:rsidR="004B413C" w:rsidRDefault="00EC2FEA">
            <w:pPr>
              <w:ind w:left="153"/>
              <w:rPr>
                <w:sz w:val="20"/>
                <w:szCs w:val="20"/>
              </w:rPr>
            </w:pPr>
            <w:r>
              <w:rPr>
                <w:rFonts w:ascii="Arial" w:eastAsia="Arial" w:hAnsi="Arial" w:cs="Arial"/>
                <w:color w:val="1A1A1A"/>
                <w:sz w:val="18"/>
                <w:szCs w:val="18"/>
              </w:rPr>
              <w:t>X Hypochaeris glabra</w:t>
            </w:r>
          </w:p>
        </w:tc>
        <w:tc>
          <w:tcPr>
            <w:tcW w:w="520" w:type="dxa"/>
            <w:textDirection w:val="btLr"/>
            <w:vAlign w:val="bottom"/>
          </w:tcPr>
          <w:p w14:paraId="7FD91C4C" w14:textId="77777777" w:rsidR="004B413C" w:rsidRDefault="00EC2FEA">
            <w:pPr>
              <w:ind w:left="151"/>
              <w:rPr>
                <w:sz w:val="20"/>
                <w:szCs w:val="20"/>
              </w:rPr>
            </w:pPr>
            <w:r>
              <w:rPr>
                <w:rFonts w:ascii="Arial" w:eastAsia="Arial" w:hAnsi="Arial" w:cs="Arial"/>
                <w:color w:val="1A1A1A"/>
                <w:sz w:val="18"/>
                <w:szCs w:val="18"/>
              </w:rPr>
              <w:t>X Ursinia anthemoides</w:t>
            </w:r>
          </w:p>
        </w:tc>
        <w:tc>
          <w:tcPr>
            <w:tcW w:w="500" w:type="dxa"/>
            <w:textDirection w:val="btLr"/>
            <w:vAlign w:val="bottom"/>
          </w:tcPr>
          <w:p w14:paraId="471F8612" w14:textId="77777777" w:rsidR="004B413C" w:rsidRDefault="00EC2FEA">
            <w:pPr>
              <w:ind w:left="148"/>
              <w:rPr>
                <w:sz w:val="20"/>
                <w:szCs w:val="20"/>
              </w:rPr>
            </w:pPr>
            <w:r>
              <w:rPr>
                <w:rFonts w:ascii="Arial" w:eastAsia="Arial" w:hAnsi="Arial" w:cs="Arial"/>
                <w:color w:val="1A1A1A"/>
                <w:sz w:val="18"/>
                <w:szCs w:val="18"/>
              </w:rPr>
              <w:t>Adenanthos cygnorum</w:t>
            </w:r>
          </w:p>
        </w:tc>
        <w:tc>
          <w:tcPr>
            <w:tcW w:w="520" w:type="dxa"/>
            <w:textDirection w:val="btLr"/>
            <w:vAlign w:val="bottom"/>
          </w:tcPr>
          <w:p w14:paraId="1F674120" w14:textId="77777777" w:rsidR="004B413C" w:rsidRDefault="00EC2FEA">
            <w:pPr>
              <w:ind w:left="166"/>
              <w:rPr>
                <w:sz w:val="20"/>
                <w:szCs w:val="20"/>
              </w:rPr>
            </w:pPr>
            <w:r>
              <w:rPr>
                <w:rFonts w:ascii="Arial" w:eastAsia="Arial" w:hAnsi="Arial" w:cs="Arial"/>
                <w:color w:val="1A1A1A"/>
                <w:sz w:val="18"/>
                <w:szCs w:val="18"/>
              </w:rPr>
              <w:t>Aotus gracillima</w:t>
            </w:r>
          </w:p>
        </w:tc>
        <w:tc>
          <w:tcPr>
            <w:tcW w:w="520" w:type="dxa"/>
            <w:textDirection w:val="btLr"/>
            <w:vAlign w:val="bottom"/>
          </w:tcPr>
          <w:p w14:paraId="573A2145" w14:textId="77777777" w:rsidR="004B413C" w:rsidRDefault="00EC2FEA">
            <w:pPr>
              <w:ind w:left="163"/>
              <w:rPr>
                <w:sz w:val="20"/>
                <w:szCs w:val="20"/>
              </w:rPr>
            </w:pPr>
            <w:r>
              <w:rPr>
                <w:rFonts w:ascii="Arial" w:eastAsia="Arial" w:hAnsi="Arial" w:cs="Arial"/>
                <w:color w:val="1A1A1A"/>
                <w:sz w:val="18"/>
                <w:szCs w:val="18"/>
              </w:rPr>
              <w:t>Astartea scoparia</w:t>
            </w:r>
          </w:p>
        </w:tc>
        <w:tc>
          <w:tcPr>
            <w:tcW w:w="520" w:type="dxa"/>
            <w:textDirection w:val="btLr"/>
            <w:vAlign w:val="bottom"/>
          </w:tcPr>
          <w:p w14:paraId="6C1B3A31" w14:textId="77777777" w:rsidR="004B413C" w:rsidRDefault="00EC2FEA">
            <w:pPr>
              <w:ind w:left="161"/>
              <w:rPr>
                <w:sz w:val="20"/>
                <w:szCs w:val="20"/>
              </w:rPr>
            </w:pPr>
            <w:r>
              <w:rPr>
                <w:rFonts w:ascii="Arial" w:eastAsia="Arial" w:hAnsi="Arial" w:cs="Arial"/>
                <w:color w:val="1A1A1A"/>
                <w:sz w:val="18"/>
                <w:szCs w:val="18"/>
              </w:rPr>
              <w:t>Austrostipa compressa</w:t>
            </w:r>
          </w:p>
        </w:tc>
        <w:tc>
          <w:tcPr>
            <w:tcW w:w="520" w:type="dxa"/>
            <w:textDirection w:val="btLr"/>
            <w:vAlign w:val="bottom"/>
          </w:tcPr>
          <w:p w14:paraId="6B9459BE" w14:textId="77777777" w:rsidR="004B413C" w:rsidRDefault="00EC2FEA">
            <w:pPr>
              <w:ind w:left="158"/>
              <w:rPr>
                <w:sz w:val="20"/>
                <w:szCs w:val="20"/>
              </w:rPr>
            </w:pPr>
            <w:r>
              <w:rPr>
                <w:rFonts w:ascii="Arial" w:eastAsia="Arial" w:hAnsi="Arial" w:cs="Arial"/>
                <w:color w:val="1A1A1A"/>
                <w:sz w:val="18"/>
                <w:szCs w:val="18"/>
              </w:rPr>
              <w:t>Banksia attenuata</w:t>
            </w:r>
          </w:p>
        </w:tc>
        <w:tc>
          <w:tcPr>
            <w:tcW w:w="520" w:type="dxa"/>
            <w:textDirection w:val="btLr"/>
            <w:vAlign w:val="bottom"/>
          </w:tcPr>
          <w:p w14:paraId="3543B640" w14:textId="77777777" w:rsidR="004B413C" w:rsidRDefault="00EC2FEA">
            <w:pPr>
              <w:ind w:left="156"/>
              <w:rPr>
                <w:sz w:val="20"/>
                <w:szCs w:val="20"/>
              </w:rPr>
            </w:pPr>
            <w:r>
              <w:rPr>
                <w:rFonts w:ascii="Arial" w:eastAsia="Arial" w:hAnsi="Arial" w:cs="Arial"/>
                <w:color w:val="1A1A1A"/>
                <w:sz w:val="18"/>
                <w:szCs w:val="18"/>
              </w:rPr>
              <w:t>Banksia ilicifolia</w:t>
            </w:r>
          </w:p>
        </w:tc>
        <w:tc>
          <w:tcPr>
            <w:tcW w:w="520" w:type="dxa"/>
            <w:textDirection w:val="btLr"/>
            <w:vAlign w:val="bottom"/>
          </w:tcPr>
          <w:p w14:paraId="01B38235" w14:textId="77777777" w:rsidR="004B413C" w:rsidRDefault="00EC2FEA">
            <w:pPr>
              <w:ind w:left="153"/>
              <w:rPr>
                <w:sz w:val="20"/>
                <w:szCs w:val="20"/>
              </w:rPr>
            </w:pPr>
            <w:r>
              <w:rPr>
                <w:rFonts w:ascii="Arial" w:eastAsia="Arial" w:hAnsi="Arial" w:cs="Arial"/>
                <w:color w:val="1A1A1A"/>
                <w:sz w:val="18"/>
                <w:szCs w:val="18"/>
              </w:rPr>
              <w:t>Banksia menziesii</w:t>
            </w:r>
          </w:p>
        </w:tc>
        <w:tc>
          <w:tcPr>
            <w:tcW w:w="520" w:type="dxa"/>
            <w:textDirection w:val="btLr"/>
            <w:vAlign w:val="bottom"/>
          </w:tcPr>
          <w:p w14:paraId="5E96CD45" w14:textId="77777777" w:rsidR="004B413C" w:rsidRDefault="00EC2FEA">
            <w:pPr>
              <w:ind w:left="151"/>
              <w:rPr>
                <w:sz w:val="20"/>
                <w:szCs w:val="20"/>
              </w:rPr>
            </w:pPr>
            <w:r>
              <w:rPr>
                <w:rFonts w:ascii="Arial" w:eastAsia="Arial" w:hAnsi="Arial" w:cs="Arial"/>
                <w:color w:val="1A1A1A"/>
                <w:sz w:val="18"/>
                <w:szCs w:val="18"/>
              </w:rPr>
              <w:t>Beaufortia elegans</w:t>
            </w:r>
          </w:p>
        </w:tc>
        <w:tc>
          <w:tcPr>
            <w:tcW w:w="500" w:type="dxa"/>
            <w:textDirection w:val="btLr"/>
            <w:vAlign w:val="bottom"/>
          </w:tcPr>
          <w:p w14:paraId="5A4DBBBD" w14:textId="77777777" w:rsidR="004B413C" w:rsidRDefault="00EC2FEA">
            <w:pPr>
              <w:ind w:left="148"/>
              <w:rPr>
                <w:sz w:val="20"/>
                <w:szCs w:val="20"/>
              </w:rPr>
            </w:pPr>
            <w:r>
              <w:rPr>
                <w:rFonts w:ascii="Arial" w:eastAsia="Arial" w:hAnsi="Arial" w:cs="Arial"/>
                <w:color w:val="1A1A1A"/>
                <w:sz w:val="18"/>
                <w:szCs w:val="18"/>
              </w:rPr>
              <w:t>Dasypogon bromeliifolius</w:t>
            </w:r>
          </w:p>
        </w:tc>
        <w:tc>
          <w:tcPr>
            <w:tcW w:w="520" w:type="dxa"/>
            <w:textDirection w:val="btLr"/>
            <w:vAlign w:val="bottom"/>
          </w:tcPr>
          <w:p w14:paraId="7328332C" w14:textId="77777777" w:rsidR="004B413C" w:rsidRDefault="00EC2FEA">
            <w:pPr>
              <w:ind w:left="166"/>
              <w:rPr>
                <w:sz w:val="20"/>
                <w:szCs w:val="20"/>
              </w:rPr>
            </w:pPr>
            <w:r>
              <w:rPr>
                <w:rFonts w:ascii="Arial" w:eastAsia="Arial" w:hAnsi="Arial" w:cs="Arial"/>
                <w:color w:val="1A1A1A"/>
                <w:sz w:val="18"/>
                <w:szCs w:val="18"/>
              </w:rPr>
              <w:t>Hibbertia sp_</w:t>
            </w:r>
          </w:p>
        </w:tc>
        <w:tc>
          <w:tcPr>
            <w:tcW w:w="520" w:type="dxa"/>
            <w:textDirection w:val="btLr"/>
            <w:vAlign w:val="bottom"/>
          </w:tcPr>
          <w:p w14:paraId="6840264E" w14:textId="77777777" w:rsidR="004B413C" w:rsidRDefault="00EC2FEA">
            <w:pPr>
              <w:ind w:left="163"/>
              <w:rPr>
                <w:sz w:val="20"/>
                <w:szCs w:val="20"/>
              </w:rPr>
            </w:pPr>
            <w:r>
              <w:rPr>
                <w:rFonts w:ascii="Arial" w:eastAsia="Arial" w:hAnsi="Arial" w:cs="Arial"/>
                <w:color w:val="1A1A1A"/>
                <w:sz w:val="18"/>
                <w:szCs w:val="18"/>
              </w:rPr>
              <w:t>Hibbertia subvaginata</w:t>
            </w:r>
          </w:p>
        </w:tc>
        <w:tc>
          <w:tcPr>
            <w:tcW w:w="520" w:type="dxa"/>
            <w:textDirection w:val="btLr"/>
            <w:vAlign w:val="bottom"/>
          </w:tcPr>
          <w:p w14:paraId="000A59FA" w14:textId="77777777" w:rsidR="004B413C" w:rsidRDefault="00EC2FEA">
            <w:pPr>
              <w:ind w:left="161"/>
              <w:rPr>
                <w:sz w:val="20"/>
                <w:szCs w:val="20"/>
              </w:rPr>
            </w:pPr>
            <w:r>
              <w:rPr>
                <w:rFonts w:ascii="Arial" w:eastAsia="Arial" w:hAnsi="Arial" w:cs="Arial"/>
                <w:color w:val="1A1A1A"/>
                <w:sz w:val="18"/>
                <w:szCs w:val="18"/>
              </w:rPr>
              <w:t>Isolepis cernua</w:t>
            </w:r>
          </w:p>
        </w:tc>
        <w:tc>
          <w:tcPr>
            <w:tcW w:w="520" w:type="dxa"/>
            <w:textDirection w:val="btLr"/>
            <w:vAlign w:val="bottom"/>
          </w:tcPr>
          <w:p w14:paraId="282A84EB" w14:textId="77777777" w:rsidR="004B413C" w:rsidRDefault="00EC2FEA">
            <w:pPr>
              <w:ind w:left="158"/>
              <w:rPr>
                <w:sz w:val="20"/>
                <w:szCs w:val="20"/>
              </w:rPr>
            </w:pPr>
            <w:r>
              <w:rPr>
                <w:rFonts w:ascii="Arial" w:eastAsia="Arial" w:hAnsi="Arial" w:cs="Arial"/>
                <w:color w:val="1A1A1A"/>
                <w:sz w:val="18"/>
                <w:szCs w:val="18"/>
              </w:rPr>
              <w:t>Kunzea glabrescens</w:t>
            </w:r>
          </w:p>
        </w:tc>
        <w:tc>
          <w:tcPr>
            <w:tcW w:w="520" w:type="dxa"/>
            <w:textDirection w:val="btLr"/>
            <w:vAlign w:val="bottom"/>
          </w:tcPr>
          <w:p w14:paraId="0239EE96" w14:textId="77777777" w:rsidR="004B413C" w:rsidRDefault="00EC2FEA">
            <w:pPr>
              <w:ind w:left="156"/>
              <w:rPr>
                <w:sz w:val="20"/>
                <w:szCs w:val="20"/>
              </w:rPr>
            </w:pPr>
            <w:r>
              <w:rPr>
                <w:rFonts w:ascii="Arial" w:eastAsia="Arial" w:hAnsi="Arial" w:cs="Arial"/>
                <w:color w:val="1A1A1A"/>
                <w:sz w:val="18"/>
                <w:szCs w:val="18"/>
              </w:rPr>
              <w:t>Melaleuca preissiana</w:t>
            </w:r>
          </w:p>
        </w:tc>
        <w:tc>
          <w:tcPr>
            <w:tcW w:w="520" w:type="dxa"/>
            <w:textDirection w:val="btLr"/>
            <w:vAlign w:val="bottom"/>
          </w:tcPr>
          <w:p w14:paraId="0382AEFD" w14:textId="77777777" w:rsidR="004B413C" w:rsidRDefault="00EC2FEA">
            <w:pPr>
              <w:ind w:left="153"/>
              <w:rPr>
                <w:sz w:val="20"/>
                <w:szCs w:val="20"/>
              </w:rPr>
            </w:pPr>
            <w:r>
              <w:rPr>
                <w:rFonts w:ascii="Arial" w:eastAsia="Arial" w:hAnsi="Arial" w:cs="Arial"/>
                <w:color w:val="1A1A1A"/>
                <w:sz w:val="18"/>
                <w:szCs w:val="18"/>
              </w:rPr>
              <w:t>Podotheca gnaphalioides</w:t>
            </w:r>
          </w:p>
        </w:tc>
        <w:tc>
          <w:tcPr>
            <w:tcW w:w="520" w:type="dxa"/>
            <w:textDirection w:val="btLr"/>
            <w:vAlign w:val="bottom"/>
          </w:tcPr>
          <w:p w14:paraId="477FBFC2" w14:textId="77777777" w:rsidR="004B413C" w:rsidRDefault="00EC2FEA">
            <w:pPr>
              <w:ind w:left="151"/>
              <w:rPr>
                <w:sz w:val="20"/>
                <w:szCs w:val="20"/>
              </w:rPr>
            </w:pPr>
            <w:r>
              <w:rPr>
                <w:rFonts w:ascii="Arial" w:eastAsia="Arial" w:hAnsi="Arial" w:cs="Arial"/>
                <w:color w:val="1A1A1A"/>
                <w:sz w:val="18"/>
                <w:szCs w:val="18"/>
              </w:rPr>
              <w:t>Pteridium esculentum</w:t>
            </w:r>
          </w:p>
        </w:tc>
        <w:tc>
          <w:tcPr>
            <w:tcW w:w="500" w:type="dxa"/>
            <w:textDirection w:val="btLr"/>
            <w:vAlign w:val="bottom"/>
          </w:tcPr>
          <w:p w14:paraId="0AEC4784" w14:textId="77777777" w:rsidR="004B413C" w:rsidRDefault="00EC2FEA">
            <w:pPr>
              <w:ind w:left="148"/>
              <w:rPr>
                <w:sz w:val="20"/>
                <w:szCs w:val="20"/>
              </w:rPr>
            </w:pPr>
            <w:r>
              <w:rPr>
                <w:rFonts w:ascii="Arial" w:eastAsia="Arial" w:hAnsi="Arial" w:cs="Arial"/>
                <w:color w:val="1A1A1A"/>
                <w:sz w:val="18"/>
                <w:szCs w:val="18"/>
              </w:rPr>
              <w:t>Pultenaea reticulata</w:t>
            </w:r>
          </w:p>
        </w:tc>
        <w:tc>
          <w:tcPr>
            <w:tcW w:w="520" w:type="dxa"/>
            <w:textDirection w:val="btLr"/>
            <w:vAlign w:val="bottom"/>
          </w:tcPr>
          <w:p w14:paraId="2580598A" w14:textId="77777777" w:rsidR="004B413C" w:rsidRDefault="00EC2FEA">
            <w:pPr>
              <w:ind w:left="166"/>
              <w:rPr>
                <w:sz w:val="20"/>
                <w:szCs w:val="20"/>
              </w:rPr>
            </w:pPr>
            <w:r>
              <w:rPr>
                <w:rFonts w:ascii="Arial" w:eastAsia="Arial" w:hAnsi="Arial" w:cs="Arial"/>
                <w:color w:val="1A1A1A"/>
                <w:sz w:val="18"/>
                <w:szCs w:val="18"/>
              </w:rPr>
              <w:t>Regelia inops</w:t>
            </w:r>
          </w:p>
        </w:tc>
        <w:tc>
          <w:tcPr>
            <w:tcW w:w="520" w:type="dxa"/>
            <w:textDirection w:val="btLr"/>
            <w:vAlign w:val="bottom"/>
          </w:tcPr>
          <w:p w14:paraId="47F7BAA8" w14:textId="77777777" w:rsidR="004B413C" w:rsidRDefault="00EC2FEA">
            <w:pPr>
              <w:ind w:left="163"/>
              <w:rPr>
                <w:sz w:val="20"/>
                <w:szCs w:val="20"/>
              </w:rPr>
            </w:pPr>
            <w:r>
              <w:rPr>
                <w:rFonts w:ascii="Arial" w:eastAsia="Arial" w:hAnsi="Arial" w:cs="Arial"/>
                <w:color w:val="1A1A1A"/>
                <w:sz w:val="18"/>
                <w:szCs w:val="18"/>
              </w:rPr>
              <w:t>Thysanotus manglesianus</w:t>
            </w:r>
          </w:p>
        </w:tc>
        <w:tc>
          <w:tcPr>
            <w:tcW w:w="600" w:type="dxa"/>
            <w:textDirection w:val="btLr"/>
            <w:vAlign w:val="bottom"/>
          </w:tcPr>
          <w:p w14:paraId="05C0895D" w14:textId="77777777" w:rsidR="004B413C" w:rsidRDefault="00EC2FEA">
            <w:pPr>
              <w:ind w:left="161"/>
              <w:rPr>
                <w:sz w:val="20"/>
                <w:szCs w:val="20"/>
              </w:rPr>
            </w:pPr>
            <w:r>
              <w:rPr>
                <w:rFonts w:ascii="Arial" w:eastAsia="Arial" w:hAnsi="Arial" w:cs="Arial"/>
                <w:color w:val="1A1A1A"/>
                <w:sz w:val="18"/>
                <w:szCs w:val="18"/>
              </w:rPr>
              <w:t>Trachymene pilosa</w:t>
            </w:r>
          </w:p>
        </w:tc>
        <w:tc>
          <w:tcPr>
            <w:tcW w:w="0" w:type="dxa"/>
            <w:vAlign w:val="bottom"/>
          </w:tcPr>
          <w:p w14:paraId="46626F74" w14:textId="77777777" w:rsidR="004B413C" w:rsidRDefault="004B413C">
            <w:pPr>
              <w:rPr>
                <w:sz w:val="1"/>
                <w:szCs w:val="1"/>
              </w:rPr>
            </w:pPr>
          </w:p>
        </w:tc>
      </w:tr>
      <w:tr w:rsidR="004B413C" w14:paraId="246D3410" w14:textId="77777777">
        <w:trPr>
          <w:trHeight w:val="221"/>
        </w:trPr>
        <w:tc>
          <w:tcPr>
            <w:tcW w:w="180" w:type="dxa"/>
            <w:vAlign w:val="bottom"/>
          </w:tcPr>
          <w:p w14:paraId="337695FC" w14:textId="77777777" w:rsidR="004B413C" w:rsidRDefault="004B413C">
            <w:pPr>
              <w:rPr>
                <w:sz w:val="19"/>
                <w:szCs w:val="19"/>
              </w:rPr>
            </w:pPr>
          </w:p>
        </w:tc>
        <w:tc>
          <w:tcPr>
            <w:tcW w:w="1040" w:type="dxa"/>
            <w:vAlign w:val="bottom"/>
          </w:tcPr>
          <w:p w14:paraId="6764B05F" w14:textId="77777777" w:rsidR="004B413C" w:rsidRDefault="00EC2FEA">
            <w:pPr>
              <w:ind w:right="538"/>
              <w:jc w:val="right"/>
              <w:rPr>
                <w:sz w:val="20"/>
                <w:szCs w:val="20"/>
              </w:rPr>
            </w:pPr>
            <w:r>
              <w:rPr>
                <w:rFonts w:ascii="Arial" w:eastAsia="Arial" w:hAnsi="Arial" w:cs="Arial"/>
                <w:color w:val="4D4D4D"/>
                <w:sz w:val="16"/>
                <w:szCs w:val="16"/>
              </w:rPr>
              <w:t>2000</w:t>
            </w:r>
          </w:p>
        </w:tc>
        <w:tc>
          <w:tcPr>
            <w:tcW w:w="520" w:type="dxa"/>
            <w:vAlign w:val="bottom"/>
          </w:tcPr>
          <w:p w14:paraId="1CCF25D3" w14:textId="77777777" w:rsidR="004B413C" w:rsidRDefault="004B413C">
            <w:pPr>
              <w:rPr>
                <w:sz w:val="19"/>
                <w:szCs w:val="19"/>
              </w:rPr>
            </w:pPr>
          </w:p>
        </w:tc>
        <w:tc>
          <w:tcPr>
            <w:tcW w:w="520" w:type="dxa"/>
            <w:vAlign w:val="bottom"/>
          </w:tcPr>
          <w:p w14:paraId="51EAC60D" w14:textId="77777777" w:rsidR="004B413C" w:rsidRDefault="004B413C">
            <w:pPr>
              <w:rPr>
                <w:sz w:val="19"/>
                <w:szCs w:val="19"/>
              </w:rPr>
            </w:pPr>
          </w:p>
        </w:tc>
        <w:tc>
          <w:tcPr>
            <w:tcW w:w="500" w:type="dxa"/>
            <w:vAlign w:val="bottom"/>
          </w:tcPr>
          <w:p w14:paraId="36BCB59E" w14:textId="77777777" w:rsidR="004B413C" w:rsidRDefault="004B413C">
            <w:pPr>
              <w:rPr>
                <w:sz w:val="19"/>
                <w:szCs w:val="19"/>
              </w:rPr>
            </w:pPr>
          </w:p>
        </w:tc>
        <w:tc>
          <w:tcPr>
            <w:tcW w:w="520" w:type="dxa"/>
            <w:vAlign w:val="bottom"/>
          </w:tcPr>
          <w:p w14:paraId="00904086" w14:textId="77777777" w:rsidR="004B413C" w:rsidRDefault="004B413C">
            <w:pPr>
              <w:rPr>
                <w:sz w:val="19"/>
                <w:szCs w:val="19"/>
              </w:rPr>
            </w:pPr>
          </w:p>
        </w:tc>
        <w:tc>
          <w:tcPr>
            <w:tcW w:w="520" w:type="dxa"/>
            <w:vAlign w:val="bottom"/>
          </w:tcPr>
          <w:p w14:paraId="39080B27" w14:textId="77777777" w:rsidR="004B413C" w:rsidRDefault="004B413C">
            <w:pPr>
              <w:rPr>
                <w:sz w:val="19"/>
                <w:szCs w:val="19"/>
              </w:rPr>
            </w:pPr>
          </w:p>
        </w:tc>
        <w:tc>
          <w:tcPr>
            <w:tcW w:w="520" w:type="dxa"/>
            <w:vAlign w:val="bottom"/>
          </w:tcPr>
          <w:p w14:paraId="04A0B309" w14:textId="77777777" w:rsidR="004B413C" w:rsidRDefault="004B413C">
            <w:pPr>
              <w:rPr>
                <w:sz w:val="19"/>
                <w:szCs w:val="19"/>
              </w:rPr>
            </w:pPr>
          </w:p>
        </w:tc>
        <w:tc>
          <w:tcPr>
            <w:tcW w:w="520" w:type="dxa"/>
            <w:vAlign w:val="bottom"/>
          </w:tcPr>
          <w:p w14:paraId="2401135F" w14:textId="77777777" w:rsidR="004B413C" w:rsidRDefault="004B413C">
            <w:pPr>
              <w:rPr>
                <w:sz w:val="19"/>
                <w:szCs w:val="19"/>
              </w:rPr>
            </w:pPr>
          </w:p>
        </w:tc>
        <w:tc>
          <w:tcPr>
            <w:tcW w:w="520" w:type="dxa"/>
            <w:vAlign w:val="bottom"/>
          </w:tcPr>
          <w:p w14:paraId="5850F8B4" w14:textId="77777777" w:rsidR="004B413C" w:rsidRDefault="004B413C">
            <w:pPr>
              <w:rPr>
                <w:sz w:val="19"/>
                <w:szCs w:val="19"/>
              </w:rPr>
            </w:pPr>
          </w:p>
        </w:tc>
        <w:tc>
          <w:tcPr>
            <w:tcW w:w="520" w:type="dxa"/>
            <w:vAlign w:val="bottom"/>
          </w:tcPr>
          <w:p w14:paraId="3561FF63" w14:textId="77777777" w:rsidR="004B413C" w:rsidRDefault="004B413C">
            <w:pPr>
              <w:rPr>
                <w:sz w:val="19"/>
                <w:szCs w:val="19"/>
              </w:rPr>
            </w:pPr>
          </w:p>
        </w:tc>
        <w:tc>
          <w:tcPr>
            <w:tcW w:w="520" w:type="dxa"/>
            <w:vAlign w:val="bottom"/>
          </w:tcPr>
          <w:p w14:paraId="0B8F4552" w14:textId="77777777" w:rsidR="004B413C" w:rsidRDefault="004B413C">
            <w:pPr>
              <w:rPr>
                <w:sz w:val="19"/>
                <w:szCs w:val="19"/>
              </w:rPr>
            </w:pPr>
          </w:p>
        </w:tc>
        <w:tc>
          <w:tcPr>
            <w:tcW w:w="500" w:type="dxa"/>
            <w:vAlign w:val="bottom"/>
          </w:tcPr>
          <w:p w14:paraId="126311CA" w14:textId="77777777" w:rsidR="004B413C" w:rsidRDefault="004B413C">
            <w:pPr>
              <w:rPr>
                <w:sz w:val="19"/>
                <w:szCs w:val="19"/>
              </w:rPr>
            </w:pPr>
          </w:p>
        </w:tc>
        <w:tc>
          <w:tcPr>
            <w:tcW w:w="520" w:type="dxa"/>
            <w:vAlign w:val="bottom"/>
          </w:tcPr>
          <w:p w14:paraId="7DAE324B" w14:textId="77777777" w:rsidR="004B413C" w:rsidRDefault="004B413C">
            <w:pPr>
              <w:rPr>
                <w:sz w:val="19"/>
                <w:szCs w:val="19"/>
              </w:rPr>
            </w:pPr>
          </w:p>
        </w:tc>
        <w:tc>
          <w:tcPr>
            <w:tcW w:w="520" w:type="dxa"/>
            <w:vAlign w:val="bottom"/>
          </w:tcPr>
          <w:p w14:paraId="1ECC6521" w14:textId="77777777" w:rsidR="004B413C" w:rsidRDefault="004B413C">
            <w:pPr>
              <w:rPr>
                <w:sz w:val="19"/>
                <w:szCs w:val="19"/>
              </w:rPr>
            </w:pPr>
          </w:p>
        </w:tc>
        <w:tc>
          <w:tcPr>
            <w:tcW w:w="520" w:type="dxa"/>
            <w:vAlign w:val="bottom"/>
          </w:tcPr>
          <w:p w14:paraId="22505C76" w14:textId="77777777" w:rsidR="004B413C" w:rsidRDefault="004B413C">
            <w:pPr>
              <w:rPr>
                <w:sz w:val="19"/>
                <w:szCs w:val="19"/>
              </w:rPr>
            </w:pPr>
          </w:p>
        </w:tc>
        <w:tc>
          <w:tcPr>
            <w:tcW w:w="520" w:type="dxa"/>
            <w:vAlign w:val="bottom"/>
          </w:tcPr>
          <w:p w14:paraId="7FF7DA8D" w14:textId="77777777" w:rsidR="004B413C" w:rsidRDefault="004B413C">
            <w:pPr>
              <w:rPr>
                <w:sz w:val="19"/>
                <w:szCs w:val="19"/>
              </w:rPr>
            </w:pPr>
          </w:p>
        </w:tc>
        <w:tc>
          <w:tcPr>
            <w:tcW w:w="520" w:type="dxa"/>
            <w:vAlign w:val="bottom"/>
          </w:tcPr>
          <w:p w14:paraId="6288628F" w14:textId="77777777" w:rsidR="004B413C" w:rsidRDefault="004B413C">
            <w:pPr>
              <w:rPr>
                <w:sz w:val="19"/>
                <w:szCs w:val="19"/>
              </w:rPr>
            </w:pPr>
          </w:p>
        </w:tc>
        <w:tc>
          <w:tcPr>
            <w:tcW w:w="520" w:type="dxa"/>
            <w:vAlign w:val="bottom"/>
          </w:tcPr>
          <w:p w14:paraId="2539F439" w14:textId="77777777" w:rsidR="004B413C" w:rsidRDefault="004B413C">
            <w:pPr>
              <w:rPr>
                <w:sz w:val="19"/>
                <w:szCs w:val="19"/>
              </w:rPr>
            </w:pPr>
          </w:p>
        </w:tc>
        <w:tc>
          <w:tcPr>
            <w:tcW w:w="520" w:type="dxa"/>
            <w:vAlign w:val="bottom"/>
          </w:tcPr>
          <w:p w14:paraId="3B5AF43E" w14:textId="77777777" w:rsidR="004B413C" w:rsidRDefault="004B413C">
            <w:pPr>
              <w:rPr>
                <w:sz w:val="19"/>
                <w:szCs w:val="19"/>
              </w:rPr>
            </w:pPr>
          </w:p>
        </w:tc>
        <w:tc>
          <w:tcPr>
            <w:tcW w:w="500" w:type="dxa"/>
            <w:vAlign w:val="bottom"/>
          </w:tcPr>
          <w:p w14:paraId="2B58B795" w14:textId="77777777" w:rsidR="004B413C" w:rsidRDefault="004B413C">
            <w:pPr>
              <w:rPr>
                <w:sz w:val="19"/>
                <w:szCs w:val="19"/>
              </w:rPr>
            </w:pPr>
          </w:p>
        </w:tc>
        <w:tc>
          <w:tcPr>
            <w:tcW w:w="520" w:type="dxa"/>
            <w:vAlign w:val="bottom"/>
          </w:tcPr>
          <w:p w14:paraId="0587866E" w14:textId="77777777" w:rsidR="004B413C" w:rsidRDefault="004B413C">
            <w:pPr>
              <w:rPr>
                <w:sz w:val="19"/>
                <w:szCs w:val="19"/>
              </w:rPr>
            </w:pPr>
          </w:p>
        </w:tc>
        <w:tc>
          <w:tcPr>
            <w:tcW w:w="520" w:type="dxa"/>
            <w:vAlign w:val="bottom"/>
          </w:tcPr>
          <w:p w14:paraId="3B3CDF63" w14:textId="77777777" w:rsidR="004B413C" w:rsidRDefault="004B413C">
            <w:pPr>
              <w:rPr>
                <w:sz w:val="19"/>
                <w:szCs w:val="19"/>
              </w:rPr>
            </w:pPr>
          </w:p>
        </w:tc>
        <w:tc>
          <w:tcPr>
            <w:tcW w:w="600" w:type="dxa"/>
            <w:vAlign w:val="bottom"/>
          </w:tcPr>
          <w:p w14:paraId="2952A000" w14:textId="77777777" w:rsidR="004B413C" w:rsidRDefault="004B413C">
            <w:pPr>
              <w:rPr>
                <w:sz w:val="19"/>
                <w:szCs w:val="19"/>
              </w:rPr>
            </w:pPr>
          </w:p>
        </w:tc>
        <w:tc>
          <w:tcPr>
            <w:tcW w:w="0" w:type="dxa"/>
            <w:vAlign w:val="bottom"/>
          </w:tcPr>
          <w:p w14:paraId="61D0DAF8" w14:textId="77777777" w:rsidR="004B413C" w:rsidRDefault="004B413C">
            <w:pPr>
              <w:rPr>
                <w:sz w:val="1"/>
                <w:szCs w:val="1"/>
              </w:rPr>
            </w:pPr>
          </w:p>
        </w:tc>
      </w:tr>
      <w:tr w:rsidR="004B413C" w14:paraId="2D146200" w14:textId="77777777">
        <w:trPr>
          <w:trHeight w:val="168"/>
        </w:trPr>
        <w:tc>
          <w:tcPr>
            <w:tcW w:w="180" w:type="dxa"/>
            <w:vAlign w:val="bottom"/>
          </w:tcPr>
          <w:p w14:paraId="0C7306BC" w14:textId="77777777" w:rsidR="004B413C" w:rsidRDefault="004B413C">
            <w:pPr>
              <w:rPr>
                <w:sz w:val="14"/>
                <w:szCs w:val="14"/>
              </w:rPr>
            </w:pPr>
          </w:p>
        </w:tc>
        <w:tc>
          <w:tcPr>
            <w:tcW w:w="1040" w:type="dxa"/>
            <w:vAlign w:val="bottom"/>
          </w:tcPr>
          <w:p w14:paraId="33D60143" w14:textId="77777777" w:rsidR="004B413C" w:rsidRDefault="00EC2FEA">
            <w:pPr>
              <w:spacing w:line="168" w:lineRule="exact"/>
              <w:ind w:right="538"/>
              <w:jc w:val="right"/>
              <w:rPr>
                <w:sz w:val="20"/>
                <w:szCs w:val="20"/>
              </w:rPr>
            </w:pPr>
            <w:r>
              <w:rPr>
                <w:rFonts w:ascii="Arial" w:eastAsia="Arial" w:hAnsi="Arial" w:cs="Arial"/>
                <w:color w:val="4D4D4D"/>
                <w:sz w:val="16"/>
                <w:szCs w:val="16"/>
              </w:rPr>
              <w:t>2005</w:t>
            </w:r>
          </w:p>
        </w:tc>
        <w:tc>
          <w:tcPr>
            <w:tcW w:w="520" w:type="dxa"/>
            <w:vAlign w:val="bottom"/>
          </w:tcPr>
          <w:p w14:paraId="33FB2C33" w14:textId="77777777" w:rsidR="004B413C" w:rsidRDefault="004B413C">
            <w:pPr>
              <w:rPr>
                <w:sz w:val="14"/>
                <w:szCs w:val="14"/>
              </w:rPr>
            </w:pPr>
          </w:p>
        </w:tc>
        <w:tc>
          <w:tcPr>
            <w:tcW w:w="520" w:type="dxa"/>
            <w:vAlign w:val="bottom"/>
          </w:tcPr>
          <w:p w14:paraId="45DB7798" w14:textId="77777777" w:rsidR="004B413C" w:rsidRDefault="004B413C">
            <w:pPr>
              <w:rPr>
                <w:sz w:val="14"/>
                <w:szCs w:val="14"/>
              </w:rPr>
            </w:pPr>
          </w:p>
        </w:tc>
        <w:tc>
          <w:tcPr>
            <w:tcW w:w="500" w:type="dxa"/>
            <w:vAlign w:val="bottom"/>
          </w:tcPr>
          <w:p w14:paraId="0F87DE9C" w14:textId="77777777" w:rsidR="004B413C" w:rsidRDefault="004B413C">
            <w:pPr>
              <w:rPr>
                <w:sz w:val="14"/>
                <w:szCs w:val="14"/>
              </w:rPr>
            </w:pPr>
          </w:p>
        </w:tc>
        <w:tc>
          <w:tcPr>
            <w:tcW w:w="520" w:type="dxa"/>
            <w:vAlign w:val="bottom"/>
          </w:tcPr>
          <w:p w14:paraId="6A73B8B9" w14:textId="77777777" w:rsidR="004B413C" w:rsidRDefault="004B413C">
            <w:pPr>
              <w:rPr>
                <w:sz w:val="14"/>
                <w:szCs w:val="14"/>
              </w:rPr>
            </w:pPr>
          </w:p>
        </w:tc>
        <w:tc>
          <w:tcPr>
            <w:tcW w:w="520" w:type="dxa"/>
            <w:vAlign w:val="bottom"/>
          </w:tcPr>
          <w:p w14:paraId="748277EE" w14:textId="77777777" w:rsidR="004B413C" w:rsidRDefault="004B413C">
            <w:pPr>
              <w:rPr>
                <w:sz w:val="14"/>
                <w:szCs w:val="14"/>
              </w:rPr>
            </w:pPr>
          </w:p>
        </w:tc>
        <w:tc>
          <w:tcPr>
            <w:tcW w:w="520" w:type="dxa"/>
            <w:vAlign w:val="bottom"/>
          </w:tcPr>
          <w:p w14:paraId="4C3FE6C9" w14:textId="77777777" w:rsidR="004B413C" w:rsidRDefault="004B413C">
            <w:pPr>
              <w:rPr>
                <w:sz w:val="14"/>
                <w:szCs w:val="14"/>
              </w:rPr>
            </w:pPr>
          </w:p>
        </w:tc>
        <w:tc>
          <w:tcPr>
            <w:tcW w:w="520" w:type="dxa"/>
            <w:vAlign w:val="bottom"/>
          </w:tcPr>
          <w:p w14:paraId="4A859AA4" w14:textId="77777777" w:rsidR="004B413C" w:rsidRDefault="004B413C">
            <w:pPr>
              <w:rPr>
                <w:sz w:val="14"/>
                <w:szCs w:val="14"/>
              </w:rPr>
            </w:pPr>
          </w:p>
        </w:tc>
        <w:tc>
          <w:tcPr>
            <w:tcW w:w="520" w:type="dxa"/>
            <w:vAlign w:val="bottom"/>
          </w:tcPr>
          <w:p w14:paraId="028A5575" w14:textId="77777777" w:rsidR="004B413C" w:rsidRDefault="004B413C">
            <w:pPr>
              <w:rPr>
                <w:sz w:val="14"/>
                <w:szCs w:val="14"/>
              </w:rPr>
            </w:pPr>
          </w:p>
        </w:tc>
        <w:tc>
          <w:tcPr>
            <w:tcW w:w="520" w:type="dxa"/>
            <w:vAlign w:val="bottom"/>
          </w:tcPr>
          <w:p w14:paraId="0FFD0EBF" w14:textId="77777777" w:rsidR="004B413C" w:rsidRDefault="004B413C">
            <w:pPr>
              <w:rPr>
                <w:sz w:val="14"/>
                <w:szCs w:val="14"/>
              </w:rPr>
            </w:pPr>
          </w:p>
        </w:tc>
        <w:tc>
          <w:tcPr>
            <w:tcW w:w="520" w:type="dxa"/>
            <w:vAlign w:val="bottom"/>
          </w:tcPr>
          <w:p w14:paraId="7A2B736D" w14:textId="77777777" w:rsidR="004B413C" w:rsidRDefault="004B413C">
            <w:pPr>
              <w:rPr>
                <w:sz w:val="14"/>
                <w:szCs w:val="14"/>
              </w:rPr>
            </w:pPr>
          </w:p>
        </w:tc>
        <w:tc>
          <w:tcPr>
            <w:tcW w:w="500" w:type="dxa"/>
            <w:vAlign w:val="bottom"/>
          </w:tcPr>
          <w:p w14:paraId="6FF81CB9" w14:textId="77777777" w:rsidR="004B413C" w:rsidRDefault="004B413C">
            <w:pPr>
              <w:rPr>
                <w:sz w:val="14"/>
                <w:szCs w:val="14"/>
              </w:rPr>
            </w:pPr>
          </w:p>
        </w:tc>
        <w:tc>
          <w:tcPr>
            <w:tcW w:w="520" w:type="dxa"/>
            <w:vAlign w:val="bottom"/>
          </w:tcPr>
          <w:p w14:paraId="1C72D66D" w14:textId="77777777" w:rsidR="004B413C" w:rsidRDefault="004B413C">
            <w:pPr>
              <w:rPr>
                <w:sz w:val="14"/>
                <w:szCs w:val="14"/>
              </w:rPr>
            </w:pPr>
          </w:p>
        </w:tc>
        <w:tc>
          <w:tcPr>
            <w:tcW w:w="520" w:type="dxa"/>
            <w:vAlign w:val="bottom"/>
          </w:tcPr>
          <w:p w14:paraId="7C98D8C1" w14:textId="77777777" w:rsidR="004B413C" w:rsidRDefault="004B413C">
            <w:pPr>
              <w:rPr>
                <w:sz w:val="14"/>
                <w:szCs w:val="14"/>
              </w:rPr>
            </w:pPr>
          </w:p>
        </w:tc>
        <w:tc>
          <w:tcPr>
            <w:tcW w:w="520" w:type="dxa"/>
            <w:vAlign w:val="bottom"/>
          </w:tcPr>
          <w:p w14:paraId="0EC0570E" w14:textId="77777777" w:rsidR="004B413C" w:rsidRDefault="004B413C">
            <w:pPr>
              <w:rPr>
                <w:sz w:val="14"/>
                <w:szCs w:val="14"/>
              </w:rPr>
            </w:pPr>
          </w:p>
        </w:tc>
        <w:tc>
          <w:tcPr>
            <w:tcW w:w="520" w:type="dxa"/>
            <w:vAlign w:val="bottom"/>
          </w:tcPr>
          <w:p w14:paraId="03D88024" w14:textId="77777777" w:rsidR="004B413C" w:rsidRDefault="004B413C">
            <w:pPr>
              <w:rPr>
                <w:sz w:val="14"/>
                <w:szCs w:val="14"/>
              </w:rPr>
            </w:pPr>
          </w:p>
        </w:tc>
        <w:tc>
          <w:tcPr>
            <w:tcW w:w="520" w:type="dxa"/>
            <w:vAlign w:val="bottom"/>
          </w:tcPr>
          <w:p w14:paraId="23B8A691" w14:textId="77777777" w:rsidR="004B413C" w:rsidRDefault="004B413C">
            <w:pPr>
              <w:rPr>
                <w:sz w:val="14"/>
                <w:szCs w:val="14"/>
              </w:rPr>
            </w:pPr>
          </w:p>
        </w:tc>
        <w:tc>
          <w:tcPr>
            <w:tcW w:w="520" w:type="dxa"/>
            <w:vAlign w:val="bottom"/>
          </w:tcPr>
          <w:p w14:paraId="7DDAD912" w14:textId="77777777" w:rsidR="004B413C" w:rsidRDefault="004B413C">
            <w:pPr>
              <w:rPr>
                <w:sz w:val="14"/>
                <w:szCs w:val="14"/>
              </w:rPr>
            </w:pPr>
          </w:p>
        </w:tc>
        <w:tc>
          <w:tcPr>
            <w:tcW w:w="520" w:type="dxa"/>
            <w:vAlign w:val="bottom"/>
          </w:tcPr>
          <w:p w14:paraId="4FC683EB" w14:textId="77777777" w:rsidR="004B413C" w:rsidRDefault="004B413C">
            <w:pPr>
              <w:rPr>
                <w:sz w:val="14"/>
                <w:szCs w:val="14"/>
              </w:rPr>
            </w:pPr>
          </w:p>
        </w:tc>
        <w:tc>
          <w:tcPr>
            <w:tcW w:w="500" w:type="dxa"/>
            <w:vAlign w:val="bottom"/>
          </w:tcPr>
          <w:p w14:paraId="0DBFBC4B" w14:textId="77777777" w:rsidR="004B413C" w:rsidRDefault="004B413C">
            <w:pPr>
              <w:rPr>
                <w:sz w:val="14"/>
                <w:szCs w:val="14"/>
              </w:rPr>
            </w:pPr>
          </w:p>
        </w:tc>
        <w:tc>
          <w:tcPr>
            <w:tcW w:w="520" w:type="dxa"/>
            <w:vAlign w:val="bottom"/>
          </w:tcPr>
          <w:p w14:paraId="0FA74EA2" w14:textId="77777777" w:rsidR="004B413C" w:rsidRDefault="004B413C">
            <w:pPr>
              <w:rPr>
                <w:sz w:val="14"/>
                <w:szCs w:val="14"/>
              </w:rPr>
            </w:pPr>
          </w:p>
        </w:tc>
        <w:tc>
          <w:tcPr>
            <w:tcW w:w="520" w:type="dxa"/>
            <w:vAlign w:val="bottom"/>
          </w:tcPr>
          <w:p w14:paraId="208057F9" w14:textId="77777777" w:rsidR="004B413C" w:rsidRDefault="004B413C">
            <w:pPr>
              <w:rPr>
                <w:sz w:val="14"/>
                <w:szCs w:val="14"/>
              </w:rPr>
            </w:pPr>
          </w:p>
        </w:tc>
        <w:tc>
          <w:tcPr>
            <w:tcW w:w="600" w:type="dxa"/>
            <w:vMerge w:val="restart"/>
            <w:vAlign w:val="bottom"/>
          </w:tcPr>
          <w:p w14:paraId="76BBAAFE" w14:textId="77777777" w:rsidR="004B413C" w:rsidRDefault="00EC2FEA">
            <w:pPr>
              <w:ind w:left="500"/>
              <w:rPr>
                <w:sz w:val="20"/>
                <w:szCs w:val="20"/>
              </w:rPr>
            </w:pPr>
            <w:r>
              <w:rPr>
                <w:rFonts w:ascii="Arial" w:eastAsia="Arial" w:hAnsi="Arial" w:cs="Arial"/>
                <w:color w:val="1A1A1A"/>
                <w:w w:val="74"/>
                <w:sz w:val="16"/>
                <w:szCs w:val="16"/>
              </w:rPr>
              <w:t>A</w:t>
            </w:r>
          </w:p>
        </w:tc>
        <w:tc>
          <w:tcPr>
            <w:tcW w:w="0" w:type="dxa"/>
            <w:vAlign w:val="bottom"/>
          </w:tcPr>
          <w:p w14:paraId="189BD3AD" w14:textId="77777777" w:rsidR="004B413C" w:rsidRDefault="004B413C">
            <w:pPr>
              <w:rPr>
                <w:sz w:val="1"/>
                <w:szCs w:val="1"/>
              </w:rPr>
            </w:pPr>
          </w:p>
        </w:tc>
      </w:tr>
      <w:tr w:rsidR="004B413C" w14:paraId="683BAA16" w14:textId="77777777">
        <w:trPr>
          <w:trHeight w:val="168"/>
        </w:trPr>
        <w:tc>
          <w:tcPr>
            <w:tcW w:w="180" w:type="dxa"/>
            <w:vAlign w:val="bottom"/>
          </w:tcPr>
          <w:p w14:paraId="02005ECA" w14:textId="77777777" w:rsidR="004B413C" w:rsidRDefault="004B413C">
            <w:pPr>
              <w:rPr>
                <w:sz w:val="14"/>
                <w:szCs w:val="14"/>
              </w:rPr>
            </w:pPr>
          </w:p>
        </w:tc>
        <w:tc>
          <w:tcPr>
            <w:tcW w:w="1040" w:type="dxa"/>
            <w:vAlign w:val="bottom"/>
          </w:tcPr>
          <w:p w14:paraId="6341151E" w14:textId="77777777" w:rsidR="004B413C" w:rsidRDefault="00EC2FEA">
            <w:pPr>
              <w:spacing w:line="168" w:lineRule="exact"/>
              <w:ind w:right="538"/>
              <w:jc w:val="right"/>
              <w:rPr>
                <w:sz w:val="20"/>
                <w:szCs w:val="20"/>
              </w:rPr>
            </w:pPr>
            <w:r>
              <w:rPr>
                <w:rFonts w:ascii="Arial" w:eastAsia="Arial" w:hAnsi="Arial" w:cs="Arial"/>
                <w:color w:val="4D4D4D"/>
                <w:sz w:val="16"/>
                <w:szCs w:val="16"/>
              </w:rPr>
              <w:t>2010</w:t>
            </w:r>
          </w:p>
        </w:tc>
        <w:tc>
          <w:tcPr>
            <w:tcW w:w="520" w:type="dxa"/>
            <w:vAlign w:val="bottom"/>
          </w:tcPr>
          <w:p w14:paraId="52D40068" w14:textId="77777777" w:rsidR="004B413C" w:rsidRDefault="004B413C">
            <w:pPr>
              <w:rPr>
                <w:sz w:val="14"/>
                <w:szCs w:val="14"/>
              </w:rPr>
            </w:pPr>
          </w:p>
        </w:tc>
        <w:tc>
          <w:tcPr>
            <w:tcW w:w="520" w:type="dxa"/>
            <w:vAlign w:val="bottom"/>
          </w:tcPr>
          <w:p w14:paraId="2A2084D4" w14:textId="77777777" w:rsidR="004B413C" w:rsidRDefault="004B413C">
            <w:pPr>
              <w:rPr>
                <w:sz w:val="14"/>
                <w:szCs w:val="14"/>
              </w:rPr>
            </w:pPr>
          </w:p>
        </w:tc>
        <w:tc>
          <w:tcPr>
            <w:tcW w:w="500" w:type="dxa"/>
            <w:vAlign w:val="bottom"/>
          </w:tcPr>
          <w:p w14:paraId="3C9473D6" w14:textId="77777777" w:rsidR="004B413C" w:rsidRDefault="004B413C">
            <w:pPr>
              <w:rPr>
                <w:sz w:val="14"/>
                <w:szCs w:val="14"/>
              </w:rPr>
            </w:pPr>
          </w:p>
        </w:tc>
        <w:tc>
          <w:tcPr>
            <w:tcW w:w="520" w:type="dxa"/>
            <w:vAlign w:val="bottom"/>
          </w:tcPr>
          <w:p w14:paraId="262CA2C6" w14:textId="77777777" w:rsidR="004B413C" w:rsidRDefault="004B413C">
            <w:pPr>
              <w:rPr>
                <w:sz w:val="14"/>
                <w:szCs w:val="14"/>
              </w:rPr>
            </w:pPr>
          </w:p>
        </w:tc>
        <w:tc>
          <w:tcPr>
            <w:tcW w:w="520" w:type="dxa"/>
            <w:vAlign w:val="bottom"/>
          </w:tcPr>
          <w:p w14:paraId="196D4B17" w14:textId="77777777" w:rsidR="004B413C" w:rsidRDefault="004B413C">
            <w:pPr>
              <w:rPr>
                <w:sz w:val="14"/>
                <w:szCs w:val="14"/>
              </w:rPr>
            </w:pPr>
          </w:p>
        </w:tc>
        <w:tc>
          <w:tcPr>
            <w:tcW w:w="520" w:type="dxa"/>
            <w:vAlign w:val="bottom"/>
          </w:tcPr>
          <w:p w14:paraId="10E67DEF" w14:textId="77777777" w:rsidR="004B413C" w:rsidRDefault="004B413C">
            <w:pPr>
              <w:rPr>
                <w:sz w:val="14"/>
                <w:szCs w:val="14"/>
              </w:rPr>
            </w:pPr>
          </w:p>
        </w:tc>
        <w:tc>
          <w:tcPr>
            <w:tcW w:w="520" w:type="dxa"/>
            <w:vAlign w:val="bottom"/>
          </w:tcPr>
          <w:p w14:paraId="757A05B9" w14:textId="77777777" w:rsidR="004B413C" w:rsidRDefault="004B413C">
            <w:pPr>
              <w:rPr>
                <w:sz w:val="14"/>
                <w:szCs w:val="14"/>
              </w:rPr>
            </w:pPr>
          </w:p>
        </w:tc>
        <w:tc>
          <w:tcPr>
            <w:tcW w:w="520" w:type="dxa"/>
            <w:vAlign w:val="bottom"/>
          </w:tcPr>
          <w:p w14:paraId="653A8A7B" w14:textId="77777777" w:rsidR="004B413C" w:rsidRDefault="004B413C">
            <w:pPr>
              <w:rPr>
                <w:sz w:val="14"/>
                <w:szCs w:val="14"/>
              </w:rPr>
            </w:pPr>
          </w:p>
        </w:tc>
        <w:tc>
          <w:tcPr>
            <w:tcW w:w="520" w:type="dxa"/>
            <w:vAlign w:val="bottom"/>
          </w:tcPr>
          <w:p w14:paraId="11DF8FB1" w14:textId="77777777" w:rsidR="004B413C" w:rsidRDefault="004B413C">
            <w:pPr>
              <w:rPr>
                <w:sz w:val="14"/>
                <w:szCs w:val="14"/>
              </w:rPr>
            </w:pPr>
          </w:p>
        </w:tc>
        <w:tc>
          <w:tcPr>
            <w:tcW w:w="520" w:type="dxa"/>
            <w:vAlign w:val="bottom"/>
          </w:tcPr>
          <w:p w14:paraId="48982835" w14:textId="77777777" w:rsidR="004B413C" w:rsidRDefault="004B413C">
            <w:pPr>
              <w:rPr>
                <w:sz w:val="14"/>
                <w:szCs w:val="14"/>
              </w:rPr>
            </w:pPr>
          </w:p>
        </w:tc>
        <w:tc>
          <w:tcPr>
            <w:tcW w:w="500" w:type="dxa"/>
            <w:vAlign w:val="bottom"/>
          </w:tcPr>
          <w:p w14:paraId="104B47DB" w14:textId="77777777" w:rsidR="004B413C" w:rsidRDefault="004B413C">
            <w:pPr>
              <w:rPr>
                <w:sz w:val="14"/>
                <w:szCs w:val="14"/>
              </w:rPr>
            </w:pPr>
          </w:p>
        </w:tc>
        <w:tc>
          <w:tcPr>
            <w:tcW w:w="520" w:type="dxa"/>
            <w:vAlign w:val="bottom"/>
          </w:tcPr>
          <w:p w14:paraId="331064CA" w14:textId="77777777" w:rsidR="004B413C" w:rsidRDefault="004B413C">
            <w:pPr>
              <w:rPr>
                <w:sz w:val="14"/>
                <w:szCs w:val="14"/>
              </w:rPr>
            </w:pPr>
          </w:p>
        </w:tc>
        <w:tc>
          <w:tcPr>
            <w:tcW w:w="520" w:type="dxa"/>
            <w:vAlign w:val="bottom"/>
          </w:tcPr>
          <w:p w14:paraId="16F7771F" w14:textId="77777777" w:rsidR="004B413C" w:rsidRDefault="004B413C">
            <w:pPr>
              <w:rPr>
                <w:sz w:val="14"/>
                <w:szCs w:val="14"/>
              </w:rPr>
            </w:pPr>
          </w:p>
        </w:tc>
        <w:tc>
          <w:tcPr>
            <w:tcW w:w="520" w:type="dxa"/>
            <w:vAlign w:val="bottom"/>
          </w:tcPr>
          <w:p w14:paraId="2EA19CA8" w14:textId="77777777" w:rsidR="004B413C" w:rsidRDefault="004B413C">
            <w:pPr>
              <w:rPr>
                <w:sz w:val="14"/>
                <w:szCs w:val="14"/>
              </w:rPr>
            </w:pPr>
          </w:p>
        </w:tc>
        <w:tc>
          <w:tcPr>
            <w:tcW w:w="520" w:type="dxa"/>
            <w:vAlign w:val="bottom"/>
          </w:tcPr>
          <w:p w14:paraId="09039BF2" w14:textId="77777777" w:rsidR="004B413C" w:rsidRDefault="004B413C">
            <w:pPr>
              <w:rPr>
                <w:sz w:val="14"/>
                <w:szCs w:val="14"/>
              </w:rPr>
            </w:pPr>
          </w:p>
        </w:tc>
        <w:tc>
          <w:tcPr>
            <w:tcW w:w="520" w:type="dxa"/>
            <w:vAlign w:val="bottom"/>
          </w:tcPr>
          <w:p w14:paraId="6A824E41" w14:textId="77777777" w:rsidR="004B413C" w:rsidRDefault="004B413C">
            <w:pPr>
              <w:rPr>
                <w:sz w:val="14"/>
                <w:szCs w:val="14"/>
              </w:rPr>
            </w:pPr>
          </w:p>
        </w:tc>
        <w:tc>
          <w:tcPr>
            <w:tcW w:w="520" w:type="dxa"/>
            <w:vAlign w:val="bottom"/>
          </w:tcPr>
          <w:p w14:paraId="24010E6C" w14:textId="77777777" w:rsidR="004B413C" w:rsidRDefault="004B413C">
            <w:pPr>
              <w:rPr>
                <w:sz w:val="14"/>
                <w:szCs w:val="14"/>
              </w:rPr>
            </w:pPr>
          </w:p>
        </w:tc>
        <w:tc>
          <w:tcPr>
            <w:tcW w:w="520" w:type="dxa"/>
            <w:vAlign w:val="bottom"/>
          </w:tcPr>
          <w:p w14:paraId="579313E8" w14:textId="77777777" w:rsidR="004B413C" w:rsidRDefault="004B413C">
            <w:pPr>
              <w:rPr>
                <w:sz w:val="14"/>
                <w:szCs w:val="14"/>
              </w:rPr>
            </w:pPr>
          </w:p>
        </w:tc>
        <w:tc>
          <w:tcPr>
            <w:tcW w:w="500" w:type="dxa"/>
            <w:vAlign w:val="bottom"/>
          </w:tcPr>
          <w:p w14:paraId="406FA0D8" w14:textId="77777777" w:rsidR="004B413C" w:rsidRDefault="004B413C">
            <w:pPr>
              <w:rPr>
                <w:sz w:val="14"/>
                <w:szCs w:val="14"/>
              </w:rPr>
            </w:pPr>
          </w:p>
        </w:tc>
        <w:tc>
          <w:tcPr>
            <w:tcW w:w="520" w:type="dxa"/>
            <w:vAlign w:val="bottom"/>
          </w:tcPr>
          <w:p w14:paraId="157A5816" w14:textId="77777777" w:rsidR="004B413C" w:rsidRDefault="004B413C">
            <w:pPr>
              <w:rPr>
                <w:sz w:val="14"/>
                <w:szCs w:val="14"/>
              </w:rPr>
            </w:pPr>
          </w:p>
        </w:tc>
        <w:tc>
          <w:tcPr>
            <w:tcW w:w="520" w:type="dxa"/>
            <w:vAlign w:val="bottom"/>
          </w:tcPr>
          <w:p w14:paraId="119200C3" w14:textId="77777777" w:rsidR="004B413C" w:rsidRDefault="004B413C">
            <w:pPr>
              <w:rPr>
                <w:sz w:val="14"/>
                <w:szCs w:val="14"/>
              </w:rPr>
            </w:pPr>
          </w:p>
        </w:tc>
        <w:tc>
          <w:tcPr>
            <w:tcW w:w="600" w:type="dxa"/>
            <w:vMerge/>
            <w:vAlign w:val="bottom"/>
          </w:tcPr>
          <w:p w14:paraId="2933F83B" w14:textId="77777777" w:rsidR="004B413C" w:rsidRDefault="004B413C">
            <w:pPr>
              <w:rPr>
                <w:sz w:val="14"/>
                <w:szCs w:val="14"/>
              </w:rPr>
            </w:pPr>
          </w:p>
        </w:tc>
        <w:tc>
          <w:tcPr>
            <w:tcW w:w="0" w:type="dxa"/>
            <w:vAlign w:val="bottom"/>
          </w:tcPr>
          <w:p w14:paraId="49C6BC89" w14:textId="77777777" w:rsidR="004B413C" w:rsidRDefault="004B413C">
            <w:pPr>
              <w:rPr>
                <w:sz w:val="1"/>
                <w:szCs w:val="1"/>
              </w:rPr>
            </w:pPr>
          </w:p>
        </w:tc>
      </w:tr>
      <w:tr w:rsidR="004B413C" w14:paraId="401CCC82" w14:textId="77777777">
        <w:trPr>
          <w:trHeight w:val="186"/>
        </w:trPr>
        <w:tc>
          <w:tcPr>
            <w:tcW w:w="180" w:type="dxa"/>
            <w:vAlign w:val="bottom"/>
          </w:tcPr>
          <w:p w14:paraId="53F8F16C" w14:textId="77777777" w:rsidR="004B413C" w:rsidRDefault="004B413C">
            <w:pPr>
              <w:rPr>
                <w:sz w:val="16"/>
                <w:szCs w:val="16"/>
              </w:rPr>
            </w:pPr>
          </w:p>
        </w:tc>
        <w:tc>
          <w:tcPr>
            <w:tcW w:w="1040" w:type="dxa"/>
            <w:vAlign w:val="bottom"/>
          </w:tcPr>
          <w:p w14:paraId="10529780" w14:textId="77777777" w:rsidR="004B413C" w:rsidRDefault="00EC2FEA">
            <w:pPr>
              <w:ind w:right="538"/>
              <w:jc w:val="right"/>
              <w:rPr>
                <w:sz w:val="20"/>
                <w:szCs w:val="20"/>
              </w:rPr>
            </w:pPr>
            <w:r>
              <w:rPr>
                <w:rFonts w:ascii="Arial" w:eastAsia="Arial" w:hAnsi="Arial" w:cs="Arial"/>
                <w:color w:val="4D4D4D"/>
                <w:sz w:val="16"/>
                <w:szCs w:val="16"/>
              </w:rPr>
              <w:t>2015</w:t>
            </w:r>
          </w:p>
        </w:tc>
        <w:tc>
          <w:tcPr>
            <w:tcW w:w="520" w:type="dxa"/>
            <w:vAlign w:val="bottom"/>
          </w:tcPr>
          <w:p w14:paraId="4B8AC61E" w14:textId="77777777" w:rsidR="004B413C" w:rsidRDefault="004B413C">
            <w:pPr>
              <w:rPr>
                <w:sz w:val="16"/>
                <w:szCs w:val="16"/>
              </w:rPr>
            </w:pPr>
          </w:p>
        </w:tc>
        <w:tc>
          <w:tcPr>
            <w:tcW w:w="520" w:type="dxa"/>
            <w:vAlign w:val="bottom"/>
          </w:tcPr>
          <w:p w14:paraId="25DF44B7" w14:textId="77777777" w:rsidR="004B413C" w:rsidRDefault="004B413C">
            <w:pPr>
              <w:rPr>
                <w:sz w:val="16"/>
                <w:szCs w:val="16"/>
              </w:rPr>
            </w:pPr>
          </w:p>
        </w:tc>
        <w:tc>
          <w:tcPr>
            <w:tcW w:w="500" w:type="dxa"/>
            <w:vAlign w:val="bottom"/>
          </w:tcPr>
          <w:p w14:paraId="015BF5D4" w14:textId="77777777" w:rsidR="004B413C" w:rsidRDefault="004B413C">
            <w:pPr>
              <w:rPr>
                <w:sz w:val="16"/>
                <w:szCs w:val="16"/>
              </w:rPr>
            </w:pPr>
          </w:p>
        </w:tc>
        <w:tc>
          <w:tcPr>
            <w:tcW w:w="520" w:type="dxa"/>
            <w:vAlign w:val="bottom"/>
          </w:tcPr>
          <w:p w14:paraId="3FF27539" w14:textId="77777777" w:rsidR="004B413C" w:rsidRDefault="004B413C">
            <w:pPr>
              <w:rPr>
                <w:sz w:val="16"/>
                <w:szCs w:val="16"/>
              </w:rPr>
            </w:pPr>
          </w:p>
        </w:tc>
        <w:tc>
          <w:tcPr>
            <w:tcW w:w="520" w:type="dxa"/>
            <w:vAlign w:val="bottom"/>
          </w:tcPr>
          <w:p w14:paraId="5387CFD1" w14:textId="77777777" w:rsidR="004B413C" w:rsidRDefault="004B413C">
            <w:pPr>
              <w:rPr>
                <w:sz w:val="16"/>
                <w:szCs w:val="16"/>
              </w:rPr>
            </w:pPr>
          </w:p>
        </w:tc>
        <w:tc>
          <w:tcPr>
            <w:tcW w:w="520" w:type="dxa"/>
            <w:vAlign w:val="bottom"/>
          </w:tcPr>
          <w:p w14:paraId="1C3C6E81" w14:textId="77777777" w:rsidR="004B413C" w:rsidRDefault="004B413C">
            <w:pPr>
              <w:rPr>
                <w:sz w:val="16"/>
                <w:szCs w:val="16"/>
              </w:rPr>
            </w:pPr>
          </w:p>
        </w:tc>
        <w:tc>
          <w:tcPr>
            <w:tcW w:w="520" w:type="dxa"/>
            <w:vAlign w:val="bottom"/>
          </w:tcPr>
          <w:p w14:paraId="5567FBB7" w14:textId="77777777" w:rsidR="004B413C" w:rsidRDefault="004B413C">
            <w:pPr>
              <w:rPr>
                <w:sz w:val="16"/>
                <w:szCs w:val="16"/>
              </w:rPr>
            </w:pPr>
          </w:p>
        </w:tc>
        <w:tc>
          <w:tcPr>
            <w:tcW w:w="520" w:type="dxa"/>
            <w:vAlign w:val="bottom"/>
          </w:tcPr>
          <w:p w14:paraId="113085CF" w14:textId="77777777" w:rsidR="004B413C" w:rsidRDefault="004B413C">
            <w:pPr>
              <w:rPr>
                <w:sz w:val="16"/>
                <w:szCs w:val="16"/>
              </w:rPr>
            </w:pPr>
          </w:p>
        </w:tc>
        <w:tc>
          <w:tcPr>
            <w:tcW w:w="520" w:type="dxa"/>
            <w:vAlign w:val="bottom"/>
          </w:tcPr>
          <w:p w14:paraId="0D8A0003" w14:textId="77777777" w:rsidR="004B413C" w:rsidRDefault="004B413C">
            <w:pPr>
              <w:rPr>
                <w:sz w:val="16"/>
                <w:szCs w:val="16"/>
              </w:rPr>
            </w:pPr>
          </w:p>
        </w:tc>
        <w:tc>
          <w:tcPr>
            <w:tcW w:w="520" w:type="dxa"/>
            <w:vAlign w:val="bottom"/>
          </w:tcPr>
          <w:p w14:paraId="022F3435" w14:textId="77777777" w:rsidR="004B413C" w:rsidRDefault="004B413C">
            <w:pPr>
              <w:rPr>
                <w:sz w:val="16"/>
                <w:szCs w:val="16"/>
              </w:rPr>
            </w:pPr>
          </w:p>
        </w:tc>
        <w:tc>
          <w:tcPr>
            <w:tcW w:w="500" w:type="dxa"/>
            <w:vAlign w:val="bottom"/>
          </w:tcPr>
          <w:p w14:paraId="67F282CF" w14:textId="77777777" w:rsidR="004B413C" w:rsidRDefault="004B413C">
            <w:pPr>
              <w:rPr>
                <w:sz w:val="16"/>
                <w:szCs w:val="16"/>
              </w:rPr>
            </w:pPr>
          </w:p>
        </w:tc>
        <w:tc>
          <w:tcPr>
            <w:tcW w:w="520" w:type="dxa"/>
            <w:vAlign w:val="bottom"/>
          </w:tcPr>
          <w:p w14:paraId="5D9129D3" w14:textId="77777777" w:rsidR="004B413C" w:rsidRDefault="004B413C">
            <w:pPr>
              <w:rPr>
                <w:sz w:val="16"/>
                <w:szCs w:val="16"/>
              </w:rPr>
            </w:pPr>
          </w:p>
        </w:tc>
        <w:tc>
          <w:tcPr>
            <w:tcW w:w="520" w:type="dxa"/>
            <w:vAlign w:val="bottom"/>
          </w:tcPr>
          <w:p w14:paraId="24FE6057" w14:textId="77777777" w:rsidR="004B413C" w:rsidRDefault="004B413C">
            <w:pPr>
              <w:rPr>
                <w:sz w:val="16"/>
                <w:szCs w:val="16"/>
              </w:rPr>
            </w:pPr>
          </w:p>
        </w:tc>
        <w:tc>
          <w:tcPr>
            <w:tcW w:w="520" w:type="dxa"/>
            <w:vAlign w:val="bottom"/>
          </w:tcPr>
          <w:p w14:paraId="4DC2B788" w14:textId="77777777" w:rsidR="004B413C" w:rsidRDefault="004B413C">
            <w:pPr>
              <w:rPr>
                <w:sz w:val="16"/>
                <w:szCs w:val="16"/>
              </w:rPr>
            </w:pPr>
          </w:p>
        </w:tc>
        <w:tc>
          <w:tcPr>
            <w:tcW w:w="520" w:type="dxa"/>
            <w:vAlign w:val="bottom"/>
          </w:tcPr>
          <w:p w14:paraId="4207B2A6" w14:textId="77777777" w:rsidR="004B413C" w:rsidRDefault="004B413C">
            <w:pPr>
              <w:rPr>
                <w:sz w:val="16"/>
                <w:szCs w:val="16"/>
              </w:rPr>
            </w:pPr>
          </w:p>
        </w:tc>
        <w:tc>
          <w:tcPr>
            <w:tcW w:w="520" w:type="dxa"/>
            <w:vAlign w:val="bottom"/>
          </w:tcPr>
          <w:p w14:paraId="3C5D66C4" w14:textId="77777777" w:rsidR="004B413C" w:rsidRDefault="004B413C">
            <w:pPr>
              <w:rPr>
                <w:sz w:val="16"/>
                <w:szCs w:val="16"/>
              </w:rPr>
            </w:pPr>
          </w:p>
        </w:tc>
        <w:tc>
          <w:tcPr>
            <w:tcW w:w="520" w:type="dxa"/>
            <w:vAlign w:val="bottom"/>
          </w:tcPr>
          <w:p w14:paraId="663C4C96" w14:textId="77777777" w:rsidR="004B413C" w:rsidRDefault="004B413C">
            <w:pPr>
              <w:rPr>
                <w:sz w:val="16"/>
                <w:szCs w:val="16"/>
              </w:rPr>
            </w:pPr>
          </w:p>
        </w:tc>
        <w:tc>
          <w:tcPr>
            <w:tcW w:w="520" w:type="dxa"/>
            <w:vAlign w:val="bottom"/>
          </w:tcPr>
          <w:p w14:paraId="3252F919" w14:textId="77777777" w:rsidR="004B413C" w:rsidRDefault="004B413C">
            <w:pPr>
              <w:rPr>
                <w:sz w:val="16"/>
                <w:szCs w:val="16"/>
              </w:rPr>
            </w:pPr>
          </w:p>
        </w:tc>
        <w:tc>
          <w:tcPr>
            <w:tcW w:w="500" w:type="dxa"/>
            <w:vAlign w:val="bottom"/>
          </w:tcPr>
          <w:p w14:paraId="342B0F6C" w14:textId="77777777" w:rsidR="004B413C" w:rsidRDefault="004B413C">
            <w:pPr>
              <w:rPr>
                <w:sz w:val="16"/>
                <w:szCs w:val="16"/>
              </w:rPr>
            </w:pPr>
          </w:p>
        </w:tc>
        <w:tc>
          <w:tcPr>
            <w:tcW w:w="520" w:type="dxa"/>
            <w:vAlign w:val="bottom"/>
          </w:tcPr>
          <w:p w14:paraId="72FB65D1" w14:textId="77777777" w:rsidR="004B413C" w:rsidRDefault="004B413C">
            <w:pPr>
              <w:rPr>
                <w:sz w:val="16"/>
                <w:szCs w:val="16"/>
              </w:rPr>
            </w:pPr>
          </w:p>
        </w:tc>
        <w:tc>
          <w:tcPr>
            <w:tcW w:w="520" w:type="dxa"/>
            <w:vAlign w:val="bottom"/>
          </w:tcPr>
          <w:p w14:paraId="317DFCFC" w14:textId="77777777" w:rsidR="004B413C" w:rsidRDefault="004B413C">
            <w:pPr>
              <w:rPr>
                <w:sz w:val="16"/>
                <w:szCs w:val="16"/>
              </w:rPr>
            </w:pPr>
          </w:p>
        </w:tc>
        <w:tc>
          <w:tcPr>
            <w:tcW w:w="600" w:type="dxa"/>
            <w:vAlign w:val="bottom"/>
          </w:tcPr>
          <w:p w14:paraId="495F2557" w14:textId="77777777" w:rsidR="004B413C" w:rsidRDefault="004B413C">
            <w:pPr>
              <w:rPr>
                <w:sz w:val="16"/>
                <w:szCs w:val="16"/>
              </w:rPr>
            </w:pPr>
          </w:p>
        </w:tc>
        <w:tc>
          <w:tcPr>
            <w:tcW w:w="0" w:type="dxa"/>
            <w:vAlign w:val="bottom"/>
          </w:tcPr>
          <w:p w14:paraId="6228539E" w14:textId="77777777" w:rsidR="004B413C" w:rsidRDefault="004B413C">
            <w:pPr>
              <w:rPr>
                <w:sz w:val="1"/>
                <w:szCs w:val="1"/>
              </w:rPr>
            </w:pPr>
          </w:p>
        </w:tc>
      </w:tr>
      <w:tr w:rsidR="004B413C" w14:paraId="029D6014" w14:textId="77777777">
        <w:trPr>
          <w:trHeight w:val="279"/>
        </w:trPr>
        <w:tc>
          <w:tcPr>
            <w:tcW w:w="180" w:type="dxa"/>
            <w:vAlign w:val="bottom"/>
          </w:tcPr>
          <w:p w14:paraId="2BDE7796" w14:textId="77777777" w:rsidR="004B413C" w:rsidRDefault="004B413C">
            <w:pPr>
              <w:rPr>
                <w:sz w:val="24"/>
                <w:szCs w:val="24"/>
              </w:rPr>
            </w:pPr>
          </w:p>
        </w:tc>
        <w:tc>
          <w:tcPr>
            <w:tcW w:w="1040" w:type="dxa"/>
            <w:vAlign w:val="bottom"/>
          </w:tcPr>
          <w:p w14:paraId="109E7F99" w14:textId="77777777" w:rsidR="004B413C" w:rsidRDefault="00EC2FEA">
            <w:pPr>
              <w:ind w:right="538"/>
              <w:jc w:val="right"/>
              <w:rPr>
                <w:sz w:val="20"/>
                <w:szCs w:val="20"/>
              </w:rPr>
            </w:pPr>
            <w:r>
              <w:rPr>
                <w:rFonts w:ascii="Arial" w:eastAsia="Arial" w:hAnsi="Arial" w:cs="Arial"/>
                <w:color w:val="4D4D4D"/>
                <w:sz w:val="16"/>
                <w:szCs w:val="16"/>
              </w:rPr>
              <w:t>2000</w:t>
            </w:r>
          </w:p>
        </w:tc>
        <w:tc>
          <w:tcPr>
            <w:tcW w:w="520" w:type="dxa"/>
            <w:vAlign w:val="bottom"/>
          </w:tcPr>
          <w:p w14:paraId="2B91DCB6" w14:textId="77777777" w:rsidR="004B413C" w:rsidRDefault="004B413C">
            <w:pPr>
              <w:rPr>
                <w:sz w:val="24"/>
                <w:szCs w:val="24"/>
              </w:rPr>
            </w:pPr>
          </w:p>
        </w:tc>
        <w:tc>
          <w:tcPr>
            <w:tcW w:w="520" w:type="dxa"/>
            <w:vAlign w:val="bottom"/>
          </w:tcPr>
          <w:p w14:paraId="15CCFA93" w14:textId="77777777" w:rsidR="004B413C" w:rsidRDefault="004B413C">
            <w:pPr>
              <w:rPr>
                <w:sz w:val="24"/>
                <w:szCs w:val="24"/>
              </w:rPr>
            </w:pPr>
          </w:p>
        </w:tc>
        <w:tc>
          <w:tcPr>
            <w:tcW w:w="500" w:type="dxa"/>
            <w:vAlign w:val="bottom"/>
          </w:tcPr>
          <w:p w14:paraId="73B5A5AD" w14:textId="77777777" w:rsidR="004B413C" w:rsidRDefault="004B413C">
            <w:pPr>
              <w:rPr>
                <w:sz w:val="24"/>
                <w:szCs w:val="24"/>
              </w:rPr>
            </w:pPr>
          </w:p>
        </w:tc>
        <w:tc>
          <w:tcPr>
            <w:tcW w:w="520" w:type="dxa"/>
            <w:vAlign w:val="bottom"/>
          </w:tcPr>
          <w:p w14:paraId="1AA1DA9B" w14:textId="77777777" w:rsidR="004B413C" w:rsidRDefault="004B413C">
            <w:pPr>
              <w:rPr>
                <w:sz w:val="24"/>
                <w:szCs w:val="24"/>
              </w:rPr>
            </w:pPr>
          </w:p>
        </w:tc>
        <w:tc>
          <w:tcPr>
            <w:tcW w:w="520" w:type="dxa"/>
            <w:vAlign w:val="bottom"/>
          </w:tcPr>
          <w:p w14:paraId="4E4C306B" w14:textId="77777777" w:rsidR="004B413C" w:rsidRDefault="004B413C">
            <w:pPr>
              <w:rPr>
                <w:sz w:val="24"/>
                <w:szCs w:val="24"/>
              </w:rPr>
            </w:pPr>
          </w:p>
        </w:tc>
        <w:tc>
          <w:tcPr>
            <w:tcW w:w="520" w:type="dxa"/>
            <w:vAlign w:val="bottom"/>
          </w:tcPr>
          <w:p w14:paraId="5BEA56FB" w14:textId="77777777" w:rsidR="004B413C" w:rsidRDefault="004B413C">
            <w:pPr>
              <w:rPr>
                <w:sz w:val="24"/>
                <w:szCs w:val="24"/>
              </w:rPr>
            </w:pPr>
          </w:p>
        </w:tc>
        <w:tc>
          <w:tcPr>
            <w:tcW w:w="520" w:type="dxa"/>
            <w:vAlign w:val="bottom"/>
          </w:tcPr>
          <w:p w14:paraId="4817BA6B" w14:textId="77777777" w:rsidR="004B413C" w:rsidRDefault="004B413C">
            <w:pPr>
              <w:rPr>
                <w:sz w:val="24"/>
                <w:szCs w:val="24"/>
              </w:rPr>
            </w:pPr>
          </w:p>
        </w:tc>
        <w:tc>
          <w:tcPr>
            <w:tcW w:w="520" w:type="dxa"/>
            <w:vAlign w:val="bottom"/>
          </w:tcPr>
          <w:p w14:paraId="51576F8A" w14:textId="77777777" w:rsidR="004B413C" w:rsidRDefault="004B413C">
            <w:pPr>
              <w:rPr>
                <w:sz w:val="24"/>
                <w:szCs w:val="24"/>
              </w:rPr>
            </w:pPr>
          </w:p>
        </w:tc>
        <w:tc>
          <w:tcPr>
            <w:tcW w:w="520" w:type="dxa"/>
            <w:vAlign w:val="bottom"/>
          </w:tcPr>
          <w:p w14:paraId="225EE4B7" w14:textId="77777777" w:rsidR="004B413C" w:rsidRDefault="004B413C">
            <w:pPr>
              <w:rPr>
                <w:sz w:val="24"/>
                <w:szCs w:val="24"/>
              </w:rPr>
            </w:pPr>
          </w:p>
        </w:tc>
        <w:tc>
          <w:tcPr>
            <w:tcW w:w="520" w:type="dxa"/>
            <w:vAlign w:val="bottom"/>
          </w:tcPr>
          <w:p w14:paraId="2D790351" w14:textId="77777777" w:rsidR="004B413C" w:rsidRDefault="004B413C">
            <w:pPr>
              <w:rPr>
                <w:sz w:val="24"/>
                <w:szCs w:val="24"/>
              </w:rPr>
            </w:pPr>
          </w:p>
        </w:tc>
        <w:tc>
          <w:tcPr>
            <w:tcW w:w="500" w:type="dxa"/>
            <w:vAlign w:val="bottom"/>
          </w:tcPr>
          <w:p w14:paraId="1681152B" w14:textId="77777777" w:rsidR="004B413C" w:rsidRDefault="004B413C">
            <w:pPr>
              <w:rPr>
                <w:sz w:val="24"/>
                <w:szCs w:val="24"/>
              </w:rPr>
            </w:pPr>
          </w:p>
        </w:tc>
        <w:tc>
          <w:tcPr>
            <w:tcW w:w="520" w:type="dxa"/>
            <w:vAlign w:val="bottom"/>
          </w:tcPr>
          <w:p w14:paraId="7115C4D2" w14:textId="77777777" w:rsidR="004B413C" w:rsidRDefault="004B413C">
            <w:pPr>
              <w:rPr>
                <w:sz w:val="24"/>
                <w:szCs w:val="24"/>
              </w:rPr>
            </w:pPr>
          </w:p>
        </w:tc>
        <w:tc>
          <w:tcPr>
            <w:tcW w:w="520" w:type="dxa"/>
            <w:vAlign w:val="bottom"/>
          </w:tcPr>
          <w:p w14:paraId="6B2CA0F3" w14:textId="77777777" w:rsidR="004B413C" w:rsidRDefault="004B413C">
            <w:pPr>
              <w:rPr>
                <w:sz w:val="24"/>
                <w:szCs w:val="24"/>
              </w:rPr>
            </w:pPr>
          </w:p>
        </w:tc>
        <w:tc>
          <w:tcPr>
            <w:tcW w:w="520" w:type="dxa"/>
            <w:vAlign w:val="bottom"/>
          </w:tcPr>
          <w:p w14:paraId="2A278370" w14:textId="77777777" w:rsidR="004B413C" w:rsidRDefault="004B413C">
            <w:pPr>
              <w:rPr>
                <w:sz w:val="24"/>
                <w:szCs w:val="24"/>
              </w:rPr>
            </w:pPr>
          </w:p>
        </w:tc>
        <w:tc>
          <w:tcPr>
            <w:tcW w:w="520" w:type="dxa"/>
            <w:vAlign w:val="bottom"/>
          </w:tcPr>
          <w:p w14:paraId="48EA2E96" w14:textId="77777777" w:rsidR="004B413C" w:rsidRDefault="004B413C">
            <w:pPr>
              <w:rPr>
                <w:sz w:val="24"/>
                <w:szCs w:val="24"/>
              </w:rPr>
            </w:pPr>
          </w:p>
        </w:tc>
        <w:tc>
          <w:tcPr>
            <w:tcW w:w="520" w:type="dxa"/>
            <w:vAlign w:val="bottom"/>
          </w:tcPr>
          <w:p w14:paraId="5B0A1498" w14:textId="77777777" w:rsidR="004B413C" w:rsidRDefault="004B413C">
            <w:pPr>
              <w:rPr>
                <w:sz w:val="24"/>
                <w:szCs w:val="24"/>
              </w:rPr>
            </w:pPr>
          </w:p>
        </w:tc>
        <w:tc>
          <w:tcPr>
            <w:tcW w:w="520" w:type="dxa"/>
            <w:vAlign w:val="bottom"/>
          </w:tcPr>
          <w:p w14:paraId="2CC4FED6" w14:textId="77777777" w:rsidR="004B413C" w:rsidRDefault="004B413C">
            <w:pPr>
              <w:rPr>
                <w:sz w:val="24"/>
                <w:szCs w:val="24"/>
              </w:rPr>
            </w:pPr>
          </w:p>
        </w:tc>
        <w:tc>
          <w:tcPr>
            <w:tcW w:w="520" w:type="dxa"/>
            <w:vAlign w:val="bottom"/>
          </w:tcPr>
          <w:p w14:paraId="1C7115A3" w14:textId="77777777" w:rsidR="004B413C" w:rsidRDefault="004B413C">
            <w:pPr>
              <w:rPr>
                <w:sz w:val="24"/>
                <w:szCs w:val="24"/>
              </w:rPr>
            </w:pPr>
          </w:p>
        </w:tc>
        <w:tc>
          <w:tcPr>
            <w:tcW w:w="500" w:type="dxa"/>
            <w:vAlign w:val="bottom"/>
          </w:tcPr>
          <w:p w14:paraId="3957C30A" w14:textId="77777777" w:rsidR="004B413C" w:rsidRDefault="004B413C">
            <w:pPr>
              <w:rPr>
                <w:sz w:val="24"/>
                <w:szCs w:val="24"/>
              </w:rPr>
            </w:pPr>
          </w:p>
        </w:tc>
        <w:tc>
          <w:tcPr>
            <w:tcW w:w="520" w:type="dxa"/>
            <w:vAlign w:val="bottom"/>
          </w:tcPr>
          <w:p w14:paraId="76E232A4" w14:textId="77777777" w:rsidR="004B413C" w:rsidRDefault="004B413C">
            <w:pPr>
              <w:rPr>
                <w:sz w:val="24"/>
                <w:szCs w:val="24"/>
              </w:rPr>
            </w:pPr>
          </w:p>
        </w:tc>
        <w:tc>
          <w:tcPr>
            <w:tcW w:w="520" w:type="dxa"/>
            <w:vAlign w:val="bottom"/>
          </w:tcPr>
          <w:p w14:paraId="5EBDBFE0" w14:textId="77777777" w:rsidR="004B413C" w:rsidRDefault="004B413C">
            <w:pPr>
              <w:rPr>
                <w:sz w:val="24"/>
                <w:szCs w:val="24"/>
              </w:rPr>
            </w:pPr>
          </w:p>
        </w:tc>
        <w:tc>
          <w:tcPr>
            <w:tcW w:w="600" w:type="dxa"/>
            <w:vAlign w:val="bottom"/>
          </w:tcPr>
          <w:p w14:paraId="3076EFC8" w14:textId="77777777" w:rsidR="004B413C" w:rsidRDefault="004B413C">
            <w:pPr>
              <w:rPr>
                <w:sz w:val="24"/>
                <w:szCs w:val="24"/>
              </w:rPr>
            </w:pPr>
          </w:p>
        </w:tc>
        <w:tc>
          <w:tcPr>
            <w:tcW w:w="0" w:type="dxa"/>
            <w:vAlign w:val="bottom"/>
          </w:tcPr>
          <w:p w14:paraId="5DD9ABB6" w14:textId="77777777" w:rsidR="004B413C" w:rsidRDefault="004B413C">
            <w:pPr>
              <w:rPr>
                <w:sz w:val="1"/>
                <w:szCs w:val="1"/>
              </w:rPr>
            </w:pPr>
          </w:p>
        </w:tc>
      </w:tr>
      <w:tr w:rsidR="004B413C" w14:paraId="4623453A" w14:textId="77777777">
        <w:trPr>
          <w:trHeight w:val="168"/>
        </w:trPr>
        <w:tc>
          <w:tcPr>
            <w:tcW w:w="180" w:type="dxa"/>
            <w:vAlign w:val="bottom"/>
          </w:tcPr>
          <w:p w14:paraId="6A7B9583" w14:textId="77777777" w:rsidR="004B413C" w:rsidRDefault="004B413C">
            <w:pPr>
              <w:rPr>
                <w:sz w:val="14"/>
                <w:szCs w:val="14"/>
              </w:rPr>
            </w:pPr>
          </w:p>
        </w:tc>
        <w:tc>
          <w:tcPr>
            <w:tcW w:w="1040" w:type="dxa"/>
            <w:vAlign w:val="bottom"/>
          </w:tcPr>
          <w:p w14:paraId="2223AFEA" w14:textId="77777777" w:rsidR="004B413C" w:rsidRDefault="00EC2FEA">
            <w:pPr>
              <w:spacing w:line="168" w:lineRule="exact"/>
              <w:ind w:right="538"/>
              <w:jc w:val="right"/>
              <w:rPr>
                <w:sz w:val="20"/>
                <w:szCs w:val="20"/>
              </w:rPr>
            </w:pPr>
            <w:r>
              <w:rPr>
                <w:rFonts w:ascii="Arial" w:eastAsia="Arial" w:hAnsi="Arial" w:cs="Arial"/>
                <w:color w:val="4D4D4D"/>
                <w:sz w:val="16"/>
                <w:szCs w:val="16"/>
              </w:rPr>
              <w:t>2005</w:t>
            </w:r>
          </w:p>
        </w:tc>
        <w:tc>
          <w:tcPr>
            <w:tcW w:w="520" w:type="dxa"/>
            <w:vAlign w:val="bottom"/>
          </w:tcPr>
          <w:p w14:paraId="4E206F03" w14:textId="77777777" w:rsidR="004B413C" w:rsidRDefault="004B413C">
            <w:pPr>
              <w:rPr>
                <w:sz w:val="14"/>
                <w:szCs w:val="14"/>
              </w:rPr>
            </w:pPr>
          </w:p>
        </w:tc>
        <w:tc>
          <w:tcPr>
            <w:tcW w:w="520" w:type="dxa"/>
            <w:vAlign w:val="bottom"/>
          </w:tcPr>
          <w:p w14:paraId="4D4F991C" w14:textId="77777777" w:rsidR="004B413C" w:rsidRDefault="004B413C">
            <w:pPr>
              <w:rPr>
                <w:sz w:val="14"/>
                <w:szCs w:val="14"/>
              </w:rPr>
            </w:pPr>
          </w:p>
        </w:tc>
        <w:tc>
          <w:tcPr>
            <w:tcW w:w="500" w:type="dxa"/>
            <w:vAlign w:val="bottom"/>
          </w:tcPr>
          <w:p w14:paraId="01B1AAE8" w14:textId="77777777" w:rsidR="004B413C" w:rsidRDefault="004B413C">
            <w:pPr>
              <w:rPr>
                <w:sz w:val="14"/>
                <w:szCs w:val="14"/>
              </w:rPr>
            </w:pPr>
          </w:p>
        </w:tc>
        <w:tc>
          <w:tcPr>
            <w:tcW w:w="520" w:type="dxa"/>
            <w:vAlign w:val="bottom"/>
          </w:tcPr>
          <w:p w14:paraId="17F630B2" w14:textId="77777777" w:rsidR="004B413C" w:rsidRDefault="004B413C">
            <w:pPr>
              <w:rPr>
                <w:sz w:val="14"/>
                <w:szCs w:val="14"/>
              </w:rPr>
            </w:pPr>
          </w:p>
        </w:tc>
        <w:tc>
          <w:tcPr>
            <w:tcW w:w="520" w:type="dxa"/>
            <w:vAlign w:val="bottom"/>
          </w:tcPr>
          <w:p w14:paraId="5AB6C8CC" w14:textId="77777777" w:rsidR="004B413C" w:rsidRDefault="004B413C">
            <w:pPr>
              <w:rPr>
                <w:sz w:val="14"/>
                <w:szCs w:val="14"/>
              </w:rPr>
            </w:pPr>
          </w:p>
        </w:tc>
        <w:tc>
          <w:tcPr>
            <w:tcW w:w="520" w:type="dxa"/>
            <w:vAlign w:val="bottom"/>
          </w:tcPr>
          <w:p w14:paraId="31422A6E" w14:textId="77777777" w:rsidR="004B413C" w:rsidRDefault="004B413C">
            <w:pPr>
              <w:rPr>
                <w:sz w:val="14"/>
                <w:szCs w:val="14"/>
              </w:rPr>
            </w:pPr>
          </w:p>
        </w:tc>
        <w:tc>
          <w:tcPr>
            <w:tcW w:w="520" w:type="dxa"/>
            <w:vAlign w:val="bottom"/>
          </w:tcPr>
          <w:p w14:paraId="52627C27" w14:textId="77777777" w:rsidR="004B413C" w:rsidRDefault="004B413C">
            <w:pPr>
              <w:rPr>
                <w:sz w:val="14"/>
                <w:szCs w:val="14"/>
              </w:rPr>
            </w:pPr>
          </w:p>
        </w:tc>
        <w:tc>
          <w:tcPr>
            <w:tcW w:w="520" w:type="dxa"/>
            <w:vAlign w:val="bottom"/>
          </w:tcPr>
          <w:p w14:paraId="2741B4DE" w14:textId="77777777" w:rsidR="004B413C" w:rsidRDefault="004B413C">
            <w:pPr>
              <w:rPr>
                <w:sz w:val="14"/>
                <w:szCs w:val="14"/>
              </w:rPr>
            </w:pPr>
          </w:p>
        </w:tc>
        <w:tc>
          <w:tcPr>
            <w:tcW w:w="520" w:type="dxa"/>
            <w:vAlign w:val="bottom"/>
          </w:tcPr>
          <w:p w14:paraId="1EC4742E" w14:textId="77777777" w:rsidR="004B413C" w:rsidRDefault="004B413C">
            <w:pPr>
              <w:rPr>
                <w:sz w:val="14"/>
                <w:szCs w:val="14"/>
              </w:rPr>
            </w:pPr>
          </w:p>
        </w:tc>
        <w:tc>
          <w:tcPr>
            <w:tcW w:w="520" w:type="dxa"/>
            <w:vAlign w:val="bottom"/>
          </w:tcPr>
          <w:p w14:paraId="71A9BFC8" w14:textId="77777777" w:rsidR="004B413C" w:rsidRDefault="004B413C">
            <w:pPr>
              <w:rPr>
                <w:sz w:val="14"/>
                <w:szCs w:val="14"/>
              </w:rPr>
            </w:pPr>
          </w:p>
        </w:tc>
        <w:tc>
          <w:tcPr>
            <w:tcW w:w="500" w:type="dxa"/>
            <w:vAlign w:val="bottom"/>
          </w:tcPr>
          <w:p w14:paraId="182F48E8" w14:textId="77777777" w:rsidR="004B413C" w:rsidRDefault="004B413C">
            <w:pPr>
              <w:rPr>
                <w:sz w:val="14"/>
                <w:szCs w:val="14"/>
              </w:rPr>
            </w:pPr>
          </w:p>
        </w:tc>
        <w:tc>
          <w:tcPr>
            <w:tcW w:w="520" w:type="dxa"/>
            <w:vAlign w:val="bottom"/>
          </w:tcPr>
          <w:p w14:paraId="690C9976" w14:textId="77777777" w:rsidR="004B413C" w:rsidRDefault="004B413C">
            <w:pPr>
              <w:rPr>
                <w:sz w:val="14"/>
                <w:szCs w:val="14"/>
              </w:rPr>
            </w:pPr>
          </w:p>
        </w:tc>
        <w:tc>
          <w:tcPr>
            <w:tcW w:w="520" w:type="dxa"/>
            <w:vAlign w:val="bottom"/>
          </w:tcPr>
          <w:p w14:paraId="23683204" w14:textId="77777777" w:rsidR="004B413C" w:rsidRDefault="004B413C">
            <w:pPr>
              <w:rPr>
                <w:sz w:val="14"/>
                <w:szCs w:val="14"/>
              </w:rPr>
            </w:pPr>
          </w:p>
        </w:tc>
        <w:tc>
          <w:tcPr>
            <w:tcW w:w="520" w:type="dxa"/>
            <w:vAlign w:val="bottom"/>
          </w:tcPr>
          <w:p w14:paraId="6F537760" w14:textId="77777777" w:rsidR="004B413C" w:rsidRDefault="004B413C">
            <w:pPr>
              <w:rPr>
                <w:sz w:val="14"/>
                <w:szCs w:val="14"/>
              </w:rPr>
            </w:pPr>
          </w:p>
        </w:tc>
        <w:tc>
          <w:tcPr>
            <w:tcW w:w="520" w:type="dxa"/>
            <w:vAlign w:val="bottom"/>
          </w:tcPr>
          <w:p w14:paraId="7017995B" w14:textId="77777777" w:rsidR="004B413C" w:rsidRDefault="004B413C">
            <w:pPr>
              <w:rPr>
                <w:sz w:val="14"/>
                <w:szCs w:val="14"/>
              </w:rPr>
            </w:pPr>
          </w:p>
        </w:tc>
        <w:tc>
          <w:tcPr>
            <w:tcW w:w="520" w:type="dxa"/>
            <w:vAlign w:val="bottom"/>
          </w:tcPr>
          <w:p w14:paraId="54631F16" w14:textId="77777777" w:rsidR="004B413C" w:rsidRDefault="004B413C">
            <w:pPr>
              <w:rPr>
                <w:sz w:val="14"/>
                <w:szCs w:val="14"/>
              </w:rPr>
            </w:pPr>
          </w:p>
        </w:tc>
        <w:tc>
          <w:tcPr>
            <w:tcW w:w="520" w:type="dxa"/>
            <w:vAlign w:val="bottom"/>
          </w:tcPr>
          <w:p w14:paraId="79AC5F89" w14:textId="77777777" w:rsidR="004B413C" w:rsidRDefault="004B413C">
            <w:pPr>
              <w:rPr>
                <w:sz w:val="14"/>
                <w:szCs w:val="14"/>
              </w:rPr>
            </w:pPr>
          </w:p>
        </w:tc>
        <w:tc>
          <w:tcPr>
            <w:tcW w:w="520" w:type="dxa"/>
            <w:vAlign w:val="bottom"/>
          </w:tcPr>
          <w:p w14:paraId="64DA1516" w14:textId="77777777" w:rsidR="004B413C" w:rsidRDefault="004B413C">
            <w:pPr>
              <w:rPr>
                <w:sz w:val="14"/>
                <w:szCs w:val="14"/>
              </w:rPr>
            </w:pPr>
          </w:p>
        </w:tc>
        <w:tc>
          <w:tcPr>
            <w:tcW w:w="500" w:type="dxa"/>
            <w:vAlign w:val="bottom"/>
          </w:tcPr>
          <w:p w14:paraId="1D67D2D2" w14:textId="77777777" w:rsidR="004B413C" w:rsidRDefault="004B413C">
            <w:pPr>
              <w:rPr>
                <w:sz w:val="14"/>
                <w:szCs w:val="14"/>
              </w:rPr>
            </w:pPr>
          </w:p>
        </w:tc>
        <w:tc>
          <w:tcPr>
            <w:tcW w:w="520" w:type="dxa"/>
            <w:vAlign w:val="bottom"/>
          </w:tcPr>
          <w:p w14:paraId="330F965C" w14:textId="77777777" w:rsidR="004B413C" w:rsidRDefault="004B413C">
            <w:pPr>
              <w:rPr>
                <w:sz w:val="14"/>
                <w:szCs w:val="14"/>
              </w:rPr>
            </w:pPr>
          </w:p>
        </w:tc>
        <w:tc>
          <w:tcPr>
            <w:tcW w:w="520" w:type="dxa"/>
            <w:vAlign w:val="bottom"/>
          </w:tcPr>
          <w:p w14:paraId="7808199D" w14:textId="77777777" w:rsidR="004B413C" w:rsidRDefault="004B413C">
            <w:pPr>
              <w:rPr>
                <w:sz w:val="14"/>
                <w:szCs w:val="14"/>
              </w:rPr>
            </w:pPr>
          </w:p>
        </w:tc>
        <w:tc>
          <w:tcPr>
            <w:tcW w:w="600" w:type="dxa"/>
            <w:vMerge w:val="restart"/>
            <w:vAlign w:val="bottom"/>
          </w:tcPr>
          <w:p w14:paraId="69CBA633" w14:textId="77777777" w:rsidR="004B413C" w:rsidRDefault="00EC2FEA">
            <w:pPr>
              <w:ind w:left="500"/>
              <w:rPr>
                <w:sz w:val="20"/>
                <w:szCs w:val="20"/>
              </w:rPr>
            </w:pPr>
            <w:r>
              <w:rPr>
                <w:rFonts w:ascii="Arial" w:eastAsia="Arial" w:hAnsi="Arial" w:cs="Arial"/>
                <w:color w:val="1A1A1A"/>
                <w:w w:val="74"/>
                <w:sz w:val="16"/>
                <w:szCs w:val="16"/>
              </w:rPr>
              <w:t>B</w:t>
            </w:r>
          </w:p>
        </w:tc>
        <w:tc>
          <w:tcPr>
            <w:tcW w:w="0" w:type="dxa"/>
            <w:vAlign w:val="bottom"/>
          </w:tcPr>
          <w:p w14:paraId="44B3F0A2" w14:textId="77777777" w:rsidR="004B413C" w:rsidRDefault="004B413C">
            <w:pPr>
              <w:rPr>
                <w:sz w:val="1"/>
                <w:szCs w:val="1"/>
              </w:rPr>
            </w:pPr>
          </w:p>
        </w:tc>
      </w:tr>
      <w:tr w:rsidR="004B413C" w14:paraId="01AE031F" w14:textId="77777777">
        <w:trPr>
          <w:trHeight w:val="168"/>
        </w:trPr>
        <w:tc>
          <w:tcPr>
            <w:tcW w:w="180" w:type="dxa"/>
            <w:vAlign w:val="bottom"/>
          </w:tcPr>
          <w:p w14:paraId="52239BC2" w14:textId="77777777" w:rsidR="004B413C" w:rsidRDefault="004B413C">
            <w:pPr>
              <w:rPr>
                <w:sz w:val="14"/>
                <w:szCs w:val="14"/>
              </w:rPr>
            </w:pPr>
          </w:p>
        </w:tc>
        <w:tc>
          <w:tcPr>
            <w:tcW w:w="1040" w:type="dxa"/>
            <w:vAlign w:val="bottom"/>
          </w:tcPr>
          <w:p w14:paraId="3B1B4B93" w14:textId="77777777" w:rsidR="004B413C" w:rsidRDefault="00EC2FEA">
            <w:pPr>
              <w:spacing w:line="168" w:lineRule="exact"/>
              <w:ind w:right="538"/>
              <w:jc w:val="right"/>
              <w:rPr>
                <w:sz w:val="20"/>
                <w:szCs w:val="20"/>
              </w:rPr>
            </w:pPr>
            <w:r>
              <w:rPr>
                <w:rFonts w:ascii="Arial" w:eastAsia="Arial" w:hAnsi="Arial" w:cs="Arial"/>
                <w:color w:val="4D4D4D"/>
                <w:sz w:val="16"/>
                <w:szCs w:val="16"/>
              </w:rPr>
              <w:t>2010</w:t>
            </w:r>
          </w:p>
        </w:tc>
        <w:tc>
          <w:tcPr>
            <w:tcW w:w="520" w:type="dxa"/>
            <w:vAlign w:val="bottom"/>
          </w:tcPr>
          <w:p w14:paraId="212F2809" w14:textId="77777777" w:rsidR="004B413C" w:rsidRDefault="004B413C">
            <w:pPr>
              <w:rPr>
                <w:sz w:val="14"/>
                <w:szCs w:val="14"/>
              </w:rPr>
            </w:pPr>
          </w:p>
        </w:tc>
        <w:tc>
          <w:tcPr>
            <w:tcW w:w="520" w:type="dxa"/>
            <w:vAlign w:val="bottom"/>
          </w:tcPr>
          <w:p w14:paraId="291FAEBF" w14:textId="77777777" w:rsidR="004B413C" w:rsidRDefault="004B413C">
            <w:pPr>
              <w:rPr>
                <w:sz w:val="14"/>
                <w:szCs w:val="14"/>
              </w:rPr>
            </w:pPr>
          </w:p>
        </w:tc>
        <w:tc>
          <w:tcPr>
            <w:tcW w:w="500" w:type="dxa"/>
            <w:vAlign w:val="bottom"/>
          </w:tcPr>
          <w:p w14:paraId="3F7FA82F" w14:textId="77777777" w:rsidR="004B413C" w:rsidRDefault="004B413C">
            <w:pPr>
              <w:rPr>
                <w:sz w:val="14"/>
                <w:szCs w:val="14"/>
              </w:rPr>
            </w:pPr>
          </w:p>
        </w:tc>
        <w:tc>
          <w:tcPr>
            <w:tcW w:w="520" w:type="dxa"/>
            <w:vAlign w:val="bottom"/>
          </w:tcPr>
          <w:p w14:paraId="1F63E1E7" w14:textId="77777777" w:rsidR="004B413C" w:rsidRDefault="004B413C">
            <w:pPr>
              <w:rPr>
                <w:sz w:val="14"/>
                <w:szCs w:val="14"/>
              </w:rPr>
            </w:pPr>
          </w:p>
        </w:tc>
        <w:tc>
          <w:tcPr>
            <w:tcW w:w="520" w:type="dxa"/>
            <w:vAlign w:val="bottom"/>
          </w:tcPr>
          <w:p w14:paraId="55DE11B1" w14:textId="77777777" w:rsidR="004B413C" w:rsidRDefault="004B413C">
            <w:pPr>
              <w:rPr>
                <w:sz w:val="14"/>
                <w:szCs w:val="14"/>
              </w:rPr>
            </w:pPr>
          </w:p>
        </w:tc>
        <w:tc>
          <w:tcPr>
            <w:tcW w:w="520" w:type="dxa"/>
            <w:vAlign w:val="bottom"/>
          </w:tcPr>
          <w:p w14:paraId="435984AC" w14:textId="77777777" w:rsidR="004B413C" w:rsidRDefault="004B413C">
            <w:pPr>
              <w:rPr>
                <w:sz w:val="14"/>
                <w:szCs w:val="14"/>
              </w:rPr>
            </w:pPr>
          </w:p>
        </w:tc>
        <w:tc>
          <w:tcPr>
            <w:tcW w:w="520" w:type="dxa"/>
            <w:vAlign w:val="bottom"/>
          </w:tcPr>
          <w:p w14:paraId="5C439E5D" w14:textId="77777777" w:rsidR="004B413C" w:rsidRDefault="004B413C">
            <w:pPr>
              <w:rPr>
                <w:sz w:val="14"/>
                <w:szCs w:val="14"/>
              </w:rPr>
            </w:pPr>
          </w:p>
        </w:tc>
        <w:tc>
          <w:tcPr>
            <w:tcW w:w="520" w:type="dxa"/>
            <w:vAlign w:val="bottom"/>
          </w:tcPr>
          <w:p w14:paraId="291F347F" w14:textId="77777777" w:rsidR="004B413C" w:rsidRDefault="004B413C">
            <w:pPr>
              <w:rPr>
                <w:sz w:val="14"/>
                <w:szCs w:val="14"/>
              </w:rPr>
            </w:pPr>
          </w:p>
        </w:tc>
        <w:tc>
          <w:tcPr>
            <w:tcW w:w="520" w:type="dxa"/>
            <w:vAlign w:val="bottom"/>
          </w:tcPr>
          <w:p w14:paraId="2D2DB664" w14:textId="77777777" w:rsidR="004B413C" w:rsidRDefault="004B413C">
            <w:pPr>
              <w:rPr>
                <w:sz w:val="14"/>
                <w:szCs w:val="14"/>
              </w:rPr>
            </w:pPr>
          </w:p>
        </w:tc>
        <w:tc>
          <w:tcPr>
            <w:tcW w:w="520" w:type="dxa"/>
            <w:vAlign w:val="bottom"/>
          </w:tcPr>
          <w:p w14:paraId="4DBAF464" w14:textId="77777777" w:rsidR="004B413C" w:rsidRDefault="004B413C">
            <w:pPr>
              <w:rPr>
                <w:sz w:val="14"/>
                <w:szCs w:val="14"/>
              </w:rPr>
            </w:pPr>
          </w:p>
        </w:tc>
        <w:tc>
          <w:tcPr>
            <w:tcW w:w="500" w:type="dxa"/>
            <w:vAlign w:val="bottom"/>
          </w:tcPr>
          <w:p w14:paraId="183E86E8" w14:textId="77777777" w:rsidR="004B413C" w:rsidRDefault="004B413C">
            <w:pPr>
              <w:rPr>
                <w:sz w:val="14"/>
                <w:szCs w:val="14"/>
              </w:rPr>
            </w:pPr>
          </w:p>
        </w:tc>
        <w:tc>
          <w:tcPr>
            <w:tcW w:w="520" w:type="dxa"/>
            <w:vAlign w:val="bottom"/>
          </w:tcPr>
          <w:p w14:paraId="31CA3F4F" w14:textId="77777777" w:rsidR="004B413C" w:rsidRDefault="004B413C">
            <w:pPr>
              <w:rPr>
                <w:sz w:val="14"/>
                <w:szCs w:val="14"/>
              </w:rPr>
            </w:pPr>
          </w:p>
        </w:tc>
        <w:tc>
          <w:tcPr>
            <w:tcW w:w="520" w:type="dxa"/>
            <w:vAlign w:val="bottom"/>
          </w:tcPr>
          <w:p w14:paraId="36EB890D" w14:textId="77777777" w:rsidR="004B413C" w:rsidRDefault="004B413C">
            <w:pPr>
              <w:rPr>
                <w:sz w:val="14"/>
                <w:szCs w:val="14"/>
              </w:rPr>
            </w:pPr>
          </w:p>
        </w:tc>
        <w:tc>
          <w:tcPr>
            <w:tcW w:w="520" w:type="dxa"/>
            <w:vAlign w:val="bottom"/>
          </w:tcPr>
          <w:p w14:paraId="04F578EA" w14:textId="77777777" w:rsidR="004B413C" w:rsidRDefault="004B413C">
            <w:pPr>
              <w:rPr>
                <w:sz w:val="14"/>
                <w:szCs w:val="14"/>
              </w:rPr>
            </w:pPr>
          </w:p>
        </w:tc>
        <w:tc>
          <w:tcPr>
            <w:tcW w:w="520" w:type="dxa"/>
            <w:vAlign w:val="bottom"/>
          </w:tcPr>
          <w:p w14:paraId="582C5D88" w14:textId="77777777" w:rsidR="004B413C" w:rsidRDefault="004B413C">
            <w:pPr>
              <w:rPr>
                <w:sz w:val="14"/>
                <w:szCs w:val="14"/>
              </w:rPr>
            </w:pPr>
          </w:p>
        </w:tc>
        <w:tc>
          <w:tcPr>
            <w:tcW w:w="520" w:type="dxa"/>
            <w:vAlign w:val="bottom"/>
          </w:tcPr>
          <w:p w14:paraId="390D10E9" w14:textId="77777777" w:rsidR="004B413C" w:rsidRDefault="004B413C">
            <w:pPr>
              <w:rPr>
                <w:sz w:val="14"/>
                <w:szCs w:val="14"/>
              </w:rPr>
            </w:pPr>
          </w:p>
        </w:tc>
        <w:tc>
          <w:tcPr>
            <w:tcW w:w="520" w:type="dxa"/>
            <w:vAlign w:val="bottom"/>
          </w:tcPr>
          <w:p w14:paraId="454E80B4" w14:textId="77777777" w:rsidR="004B413C" w:rsidRDefault="004B413C">
            <w:pPr>
              <w:rPr>
                <w:sz w:val="14"/>
                <w:szCs w:val="14"/>
              </w:rPr>
            </w:pPr>
          </w:p>
        </w:tc>
        <w:tc>
          <w:tcPr>
            <w:tcW w:w="520" w:type="dxa"/>
            <w:vAlign w:val="bottom"/>
          </w:tcPr>
          <w:p w14:paraId="6FAC4CDC" w14:textId="77777777" w:rsidR="004B413C" w:rsidRDefault="004B413C">
            <w:pPr>
              <w:rPr>
                <w:sz w:val="14"/>
                <w:szCs w:val="14"/>
              </w:rPr>
            </w:pPr>
          </w:p>
        </w:tc>
        <w:tc>
          <w:tcPr>
            <w:tcW w:w="500" w:type="dxa"/>
            <w:vAlign w:val="bottom"/>
          </w:tcPr>
          <w:p w14:paraId="400D7B19" w14:textId="77777777" w:rsidR="004B413C" w:rsidRDefault="004B413C">
            <w:pPr>
              <w:rPr>
                <w:sz w:val="14"/>
                <w:szCs w:val="14"/>
              </w:rPr>
            </w:pPr>
          </w:p>
        </w:tc>
        <w:tc>
          <w:tcPr>
            <w:tcW w:w="520" w:type="dxa"/>
            <w:vAlign w:val="bottom"/>
          </w:tcPr>
          <w:p w14:paraId="60384C91" w14:textId="77777777" w:rsidR="004B413C" w:rsidRDefault="004B413C">
            <w:pPr>
              <w:rPr>
                <w:sz w:val="14"/>
                <w:szCs w:val="14"/>
              </w:rPr>
            </w:pPr>
          </w:p>
        </w:tc>
        <w:tc>
          <w:tcPr>
            <w:tcW w:w="520" w:type="dxa"/>
            <w:vAlign w:val="bottom"/>
          </w:tcPr>
          <w:p w14:paraId="6ADE3263" w14:textId="77777777" w:rsidR="004B413C" w:rsidRDefault="004B413C">
            <w:pPr>
              <w:rPr>
                <w:sz w:val="14"/>
                <w:szCs w:val="14"/>
              </w:rPr>
            </w:pPr>
          </w:p>
        </w:tc>
        <w:tc>
          <w:tcPr>
            <w:tcW w:w="600" w:type="dxa"/>
            <w:vMerge/>
            <w:vAlign w:val="bottom"/>
          </w:tcPr>
          <w:p w14:paraId="693FE664" w14:textId="77777777" w:rsidR="004B413C" w:rsidRDefault="004B413C">
            <w:pPr>
              <w:rPr>
                <w:sz w:val="14"/>
                <w:szCs w:val="14"/>
              </w:rPr>
            </w:pPr>
          </w:p>
        </w:tc>
        <w:tc>
          <w:tcPr>
            <w:tcW w:w="0" w:type="dxa"/>
            <w:vAlign w:val="bottom"/>
          </w:tcPr>
          <w:p w14:paraId="53766FDB" w14:textId="77777777" w:rsidR="004B413C" w:rsidRDefault="004B413C">
            <w:pPr>
              <w:rPr>
                <w:sz w:val="1"/>
                <w:szCs w:val="1"/>
              </w:rPr>
            </w:pPr>
          </w:p>
        </w:tc>
      </w:tr>
      <w:tr w:rsidR="004B413C" w14:paraId="7B5128E9" w14:textId="77777777">
        <w:trPr>
          <w:trHeight w:val="186"/>
        </w:trPr>
        <w:tc>
          <w:tcPr>
            <w:tcW w:w="180" w:type="dxa"/>
            <w:vMerge w:val="restart"/>
            <w:textDirection w:val="btLr"/>
            <w:vAlign w:val="bottom"/>
          </w:tcPr>
          <w:p w14:paraId="0BBA7895" w14:textId="77777777" w:rsidR="004B413C" w:rsidRDefault="00EC2FEA">
            <w:pPr>
              <w:rPr>
                <w:sz w:val="20"/>
                <w:szCs w:val="20"/>
              </w:rPr>
            </w:pPr>
            <w:r>
              <w:rPr>
                <w:rFonts w:ascii="Arial" w:eastAsia="Arial" w:hAnsi="Arial" w:cs="Arial"/>
                <w:w w:val="89"/>
                <w:sz w:val="20"/>
                <w:szCs w:val="20"/>
              </w:rPr>
              <w:t>Year</w:t>
            </w:r>
          </w:p>
        </w:tc>
        <w:tc>
          <w:tcPr>
            <w:tcW w:w="1040" w:type="dxa"/>
            <w:vAlign w:val="bottom"/>
          </w:tcPr>
          <w:p w14:paraId="0BB0A814" w14:textId="77777777" w:rsidR="004B413C" w:rsidRDefault="00EC2FEA">
            <w:pPr>
              <w:ind w:right="538"/>
              <w:jc w:val="right"/>
              <w:rPr>
                <w:sz w:val="20"/>
                <w:szCs w:val="20"/>
              </w:rPr>
            </w:pPr>
            <w:r>
              <w:rPr>
                <w:rFonts w:ascii="Arial" w:eastAsia="Arial" w:hAnsi="Arial" w:cs="Arial"/>
                <w:color w:val="4D4D4D"/>
                <w:sz w:val="16"/>
                <w:szCs w:val="16"/>
              </w:rPr>
              <w:t>2015</w:t>
            </w:r>
          </w:p>
        </w:tc>
        <w:tc>
          <w:tcPr>
            <w:tcW w:w="520" w:type="dxa"/>
            <w:vAlign w:val="bottom"/>
          </w:tcPr>
          <w:p w14:paraId="132CB75D" w14:textId="77777777" w:rsidR="004B413C" w:rsidRDefault="004B413C">
            <w:pPr>
              <w:rPr>
                <w:sz w:val="16"/>
                <w:szCs w:val="16"/>
              </w:rPr>
            </w:pPr>
          </w:p>
        </w:tc>
        <w:tc>
          <w:tcPr>
            <w:tcW w:w="520" w:type="dxa"/>
            <w:vAlign w:val="bottom"/>
          </w:tcPr>
          <w:p w14:paraId="35832688" w14:textId="77777777" w:rsidR="004B413C" w:rsidRDefault="004B413C">
            <w:pPr>
              <w:rPr>
                <w:sz w:val="16"/>
                <w:szCs w:val="16"/>
              </w:rPr>
            </w:pPr>
          </w:p>
        </w:tc>
        <w:tc>
          <w:tcPr>
            <w:tcW w:w="500" w:type="dxa"/>
            <w:vAlign w:val="bottom"/>
          </w:tcPr>
          <w:p w14:paraId="036A07C0" w14:textId="77777777" w:rsidR="004B413C" w:rsidRDefault="004B413C">
            <w:pPr>
              <w:rPr>
                <w:sz w:val="16"/>
                <w:szCs w:val="16"/>
              </w:rPr>
            </w:pPr>
          </w:p>
        </w:tc>
        <w:tc>
          <w:tcPr>
            <w:tcW w:w="520" w:type="dxa"/>
            <w:vAlign w:val="bottom"/>
          </w:tcPr>
          <w:p w14:paraId="15B80A26" w14:textId="77777777" w:rsidR="004B413C" w:rsidRDefault="004B413C">
            <w:pPr>
              <w:rPr>
                <w:sz w:val="16"/>
                <w:szCs w:val="16"/>
              </w:rPr>
            </w:pPr>
          </w:p>
        </w:tc>
        <w:tc>
          <w:tcPr>
            <w:tcW w:w="520" w:type="dxa"/>
            <w:vAlign w:val="bottom"/>
          </w:tcPr>
          <w:p w14:paraId="506A0C86" w14:textId="77777777" w:rsidR="004B413C" w:rsidRDefault="004B413C">
            <w:pPr>
              <w:rPr>
                <w:sz w:val="16"/>
                <w:szCs w:val="16"/>
              </w:rPr>
            </w:pPr>
          </w:p>
        </w:tc>
        <w:tc>
          <w:tcPr>
            <w:tcW w:w="520" w:type="dxa"/>
            <w:vAlign w:val="bottom"/>
          </w:tcPr>
          <w:p w14:paraId="0F6F5DC7" w14:textId="77777777" w:rsidR="004B413C" w:rsidRDefault="004B413C">
            <w:pPr>
              <w:rPr>
                <w:sz w:val="16"/>
                <w:szCs w:val="16"/>
              </w:rPr>
            </w:pPr>
          </w:p>
        </w:tc>
        <w:tc>
          <w:tcPr>
            <w:tcW w:w="520" w:type="dxa"/>
            <w:vAlign w:val="bottom"/>
          </w:tcPr>
          <w:p w14:paraId="3E6D60C0" w14:textId="77777777" w:rsidR="004B413C" w:rsidRDefault="004B413C">
            <w:pPr>
              <w:rPr>
                <w:sz w:val="16"/>
                <w:szCs w:val="16"/>
              </w:rPr>
            </w:pPr>
          </w:p>
        </w:tc>
        <w:tc>
          <w:tcPr>
            <w:tcW w:w="520" w:type="dxa"/>
            <w:vAlign w:val="bottom"/>
          </w:tcPr>
          <w:p w14:paraId="05258E34" w14:textId="77777777" w:rsidR="004B413C" w:rsidRDefault="004B413C">
            <w:pPr>
              <w:rPr>
                <w:sz w:val="16"/>
                <w:szCs w:val="16"/>
              </w:rPr>
            </w:pPr>
          </w:p>
        </w:tc>
        <w:tc>
          <w:tcPr>
            <w:tcW w:w="520" w:type="dxa"/>
            <w:vAlign w:val="bottom"/>
          </w:tcPr>
          <w:p w14:paraId="0CCD1C50" w14:textId="77777777" w:rsidR="004B413C" w:rsidRDefault="004B413C">
            <w:pPr>
              <w:rPr>
                <w:sz w:val="16"/>
                <w:szCs w:val="16"/>
              </w:rPr>
            </w:pPr>
          </w:p>
        </w:tc>
        <w:tc>
          <w:tcPr>
            <w:tcW w:w="520" w:type="dxa"/>
            <w:vAlign w:val="bottom"/>
          </w:tcPr>
          <w:p w14:paraId="33C3DE1D" w14:textId="77777777" w:rsidR="004B413C" w:rsidRDefault="004B413C">
            <w:pPr>
              <w:rPr>
                <w:sz w:val="16"/>
                <w:szCs w:val="16"/>
              </w:rPr>
            </w:pPr>
          </w:p>
        </w:tc>
        <w:tc>
          <w:tcPr>
            <w:tcW w:w="500" w:type="dxa"/>
            <w:vAlign w:val="bottom"/>
          </w:tcPr>
          <w:p w14:paraId="7C2CC916" w14:textId="77777777" w:rsidR="004B413C" w:rsidRDefault="004B413C">
            <w:pPr>
              <w:rPr>
                <w:sz w:val="16"/>
                <w:szCs w:val="16"/>
              </w:rPr>
            </w:pPr>
          </w:p>
        </w:tc>
        <w:tc>
          <w:tcPr>
            <w:tcW w:w="520" w:type="dxa"/>
            <w:vAlign w:val="bottom"/>
          </w:tcPr>
          <w:p w14:paraId="5D2B46EE" w14:textId="77777777" w:rsidR="004B413C" w:rsidRDefault="004B413C">
            <w:pPr>
              <w:rPr>
                <w:sz w:val="16"/>
                <w:szCs w:val="16"/>
              </w:rPr>
            </w:pPr>
          </w:p>
        </w:tc>
        <w:tc>
          <w:tcPr>
            <w:tcW w:w="520" w:type="dxa"/>
            <w:vAlign w:val="bottom"/>
          </w:tcPr>
          <w:p w14:paraId="604CEEB4" w14:textId="77777777" w:rsidR="004B413C" w:rsidRDefault="004B413C">
            <w:pPr>
              <w:rPr>
                <w:sz w:val="16"/>
                <w:szCs w:val="16"/>
              </w:rPr>
            </w:pPr>
          </w:p>
        </w:tc>
        <w:tc>
          <w:tcPr>
            <w:tcW w:w="520" w:type="dxa"/>
            <w:vAlign w:val="bottom"/>
          </w:tcPr>
          <w:p w14:paraId="026E4BDB" w14:textId="77777777" w:rsidR="004B413C" w:rsidRDefault="004B413C">
            <w:pPr>
              <w:rPr>
                <w:sz w:val="16"/>
                <w:szCs w:val="16"/>
              </w:rPr>
            </w:pPr>
          </w:p>
        </w:tc>
        <w:tc>
          <w:tcPr>
            <w:tcW w:w="520" w:type="dxa"/>
            <w:vAlign w:val="bottom"/>
          </w:tcPr>
          <w:p w14:paraId="5C60C994" w14:textId="77777777" w:rsidR="004B413C" w:rsidRDefault="004B413C">
            <w:pPr>
              <w:rPr>
                <w:sz w:val="16"/>
                <w:szCs w:val="16"/>
              </w:rPr>
            </w:pPr>
          </w:p>
        </w:tc>
        <w:tc>
          <w:tcPr>
            <w:tcW w:w="520" w:type="dxa"/>
            <w:vAlign w:val="bottom"/>
          </w:tcPr>
          <w:p w14:paraId="08221561" w14:textId="77777777" w:rsidR="004B413C" w:rsidRDefault="004B413C">
            <w:pPr>
              <w:rPr>
                <w:sz w:val="16"/>
                <w:szCs w:val="16"/>
              </w:rPr>
            </w:pPr>
          </w:p>
        </w:tc>
        <w:tc>
          <w:tcPr>
            <w:tcW w:w="520" w:type="dxa"/>
            <w:vAlign w:val="bottom"/>
          </w:tcPr>
          <w:p w14:paraId="1E9ACFDB" w14:textId="77777777" w:rsidR="004B413C" w:rsidRDefault="004B413C">
            <w:pPr>
              <w:rPr>
                <w:sz w:val="16"/>
                <w:szCs w:val="16"/>
              </w:rPr>
            </w:pPr>
          </w:p>
        </w:tc>
        <w:tc>
          <w:tcPr>
            <w:tcW w:w="520" w:type="dxa"/>
            <w:vAlign w:val="bottom"/>
          </w:tcPr>
          <w:p w14:paraId="3424BF14" w14:textId="77777777" w:rsidR="004B413C" w:rsidRDefault="004B413C">
            <w:pPr>
              <w:rPr>
                <w:sz w:val="16"/>
                <w:szCs w:val="16"/>
              </w:rPr>
            </w:pPr>
          </w:p>
        </w:tc>
        <w:tc>
          <w:tcPr>
            <w:tcW w:w="500" w:type="dxa"/>
            <w:vAlign w:val="bottom"/>
          </w:tcPr>
          <w:p w14:paraId="00C336CA" w14:textId="77777777" w:rsidR="004B413C" w:rsidRDefault="004B413C">
            <w:pPr>
              <w:rPr>
                <w:sz w:val="16"/>
                <w:szCs w:val="16"/>
              </w:rPr>
            </w:pPr>
          </w:p>
        </w:tc>
        <w:tc>
          <w:tcPr>
            <w:tcW w:w="520" w:type="dxa"/>
            <w:vAlign w:val="bottom"/>
          </w:tcPr>
          <w:p w14:paraId="5C1992A9" w14:textId="77777777" w:rsidR="004B413C" w:rsidRDefault="004B413C">
            <w:pPr>
              <w:rPr>
                <w:sz w:val="16"/>
                <w:szCs w:val="16"/>
              </w:rPr>
            </w:pPr>
          </w:p>
        </w:tc>
        <w:tc>
          <w:tcPr>
            <w:tcW w:w="520" w:type="dxa"/>
            <w:vAlign w:val="bottom"/>
          </w:tcPr>
          <w:p w14:paraId="5C1C4ED6" w14:textId="77777777" w:rsidR="004B413C" w:rsidRDefault="004B413C">
            <w:pPr>
              <w:rPr>
                <w:sz w:val="16"/>
                <w:szCs w:val="16"/>
              </w:rPr>
            </w:pPr>
          </w:p>
        </w:tc>
        <w:tc>
          <w:tcPr>
            <w:tcW w:w="600" w:type="dxa"/>
            <w:vAlign w:val="bottom"/>
          </w:tcPr>
          <w:p w14:paraId="45094D32" w14:textId="77777777" w:rsidR="004B413C" w:rsidRDefault="004B413C">
            <w:pPr>
              <w:rPr>
                <w:sz w:val="16"/>
                <w:szCs w:val="16"/>
              </w:rPr>
            </w:pPr>
          </w:p>
        </w:tc>
        <w:tc>
          <w:tcPr>
            <w:tcW w:w="0" w:type="dxa"/>
            <w:vAlign w:val="bottom"/>
          </w:tcPr>
          <w:p w14:paraId="10E34EC2" w14:textId="77777777" w:rsidR="004B413C" w:rsidRDefault="004B413C">
            <w:pPr>
              <w:rPr>
                <w:sz w:val="1"/>
                <w:szCs w:val="1"/>
              </w:rPr>
            </w:pPr>
          </w:p>
        </w:tc>
      </w:tr>
      <w:tr w:rsidR="004B413C" w14:paraId="5ECEF135" w14:textId="77777777">
        <w:trPr>
          <w:trHeight w:val="283"/>
        </w:trPr>
        <w:tc>
          <w:tcPr>
            <w:tcW w:w="180" w:type="dxa"/>
            <w:vMerge/>
            <w:vAlign w:val="bottom"/>
          </w:tcPr>
          <w:p w14:paraId="739B7AF0" w14:textId="77777777" w:rsidR="004B413C" w:rsidRDefault="004B413C">
            <w:pPr>
              <w:rPr>
                <w:sz w:val="24"/>
                <w:szCs w:val="24"/>
              </w:rPr>
            </w:pPr>
          </w:p>
        </w:tc>
        <w:tc>
          <w:tcPr>
            <w:tcW w:w="1040" w:type="dxa"/>
            <w:vAlign w:val="bottom"/>
          </w:tcPr>
          <w:p w14:paraId="2EC8329D" w14:textId="77777777" w:rsidR="004B413C" w:rsidRDefault="00EC2FEA">
            <w:pPr>
              <w:ind w:right="538"/>
              <w:jc w:val="right"/>
              <w:rPr>
                <w:sz w:val="20"/>
                <w:szCs w:val="20"/>
              </w:rPr>
            </w:pPr>
            <w:r>
              <w:rPr>
                <w:rFonts w:ascii="Arial" w:eastAsia="Arial" w:hAnsi="Arial" w:cs="Arial"/>
                <w:color w:val="4D4D4D"/>
                <w:sz w:val="16"/>
                <w:szCs w:val="16"/>
              </w:rPr>
              <w:t>2000</w:t>
            </w:r>
          </w:p>
        </w:tc>
        <w:tc>
          <w:tcPr>
            <w:tcW w:w="520" w:type="dxa"/>
            <w:vAlign w:val="bottom"/>
          </w:tcPr>
          <w:p w14:paraId="514A7A64" w14:textId="77777777" w:rsidR="004B413C" w:rsidRDefault="004B413C">
            <w:pPr>
              <w:rPr>
                <w:sz w:val="24"/>
                <w:szCs w:val="24"/>
              </w:rPr>
            </w:pPr>
          </w:p>
        </w:tc>
        <w:tc>
          <w:tcPr>
            <w:tcW w:w="520" w:type="dxa"/>
            <w:vAlign w:val="bottom"/>
          </w:tcPr>
          <w:p w14:paraId="31462180" w14:textId="77777777" w:rsidR="004B413C" w:rsidRDefault="004B413C">
            <w:pPr>
              <w:rPr>
                <w:sz w:val="24"/>
                <w:szCs w:val="24"/>
              </w:rPr>
            </w:pPr>
          </w:p>
        </w:tc>
        <w:tc>
          <w:tcPr>
            <w:tcW w:w="500" w:type="dxa"/>
            <w:vAlign w:val="bottom"/>
          </w:tcPr>
          <w:p w14:paraId="6A7FF6CD" w14:textId="77777777" w:rsidR="004B413C" w:rsidRDefault="004B413C">
            <w:pPr>
              <w:rPr>
                <w:sz w:val="24"/>
                <w:szCs w:val="24"/>
              </w:rPr>
            </w:pPr>
          </w:p>
        </w:tc>
        <w:tc>
          <w:tcPr>
            <w:tcW w:w="520" w:type="dxa"/>
            <w:vAlign w:val="bottom"/>
          </w:tcPr>
          <w:p w14:paraId="4A2C055E" w14:textId="77777777" w:rsidR="004B413C" w:rsidRDefault="004B413C">
            <w:pPr>
              <w:rPr>
                <w:sz w:val="24"/>
                <w:szCs w:val="24"/>
              </w:rPr>
            </w:pPr>
          </w:p>
        </w:tc>
        <w:tc>
          <w:tcPr>
            <w:tcW w:w="520" w:type="dxa"/>
            <w:vAlign w:val="bottom"/>
          </w:tcPr>
          <w:p w14:paraId="15D6BA66" w14:textId="77777777" w:rsidR="004B413C" w:rsidRDefault="004B413C">
            <w:pPr>
              <w:rPr>
                <w:sz w:val="24"/>
                <w:szCs w:val="24"/>
              </w:rPr>
            </w:pPr>
          </w:p>
        </w:tc>
        <w:tc>
          <w:tcPr>
            <w:tcW w:w="520" w:type="dxa"/>
            <w:vAlign w:val="bottom"/>
          </w:tcPr>
          <w:p w14:paraId="69B986F6" w14:textId="77777777" w:rsidR="004B413C" w:rsidRDefault="004B413C">
            <w:pPr>
              <w:rPr>
                <w:sz w:val="24"/>
                <w:szCs w:val="24"/>
              </w:rPr>
            </w:pPr>
          </w:p>
        </w:tc>
        <w:tc>
          <w:tcPr>
            <w:tcW w:w="520" w:type="dxa"/>
            <w:vAlign w:val="bottom"/>
          </w:tcPr>
          <w:p w14:paraId="0D7B7625" w14:textId="77777777" w:rsidR="004B413C" w:rsidRDefault="004B413C">
            <w:pPr>
              <w:rPr>
                <w:sz w:val="24"/>
                <w:szCs w:val="24"/>
              </w:rPr>
            </w:pPr>
          </w:p>
        </w:tc>
        <w:tc>
          <w:tcPr>
            <w:tcW w:w="520" w:type="dxa"/>
            <w:vAlign w:val="bottom"/>
          </w:tcPr>
          <w:p w14:paraId="547016B2" w14:textId="77777777" w:rsidR="004B413C" w:rsidRDefault="004B413C">
            <w:pPr>
              <w:rPr>
                <w:sz w:val="24"/>
                <w:szCs w:val="24"/>
              </w:rPr>
            </w:pPr>
          </w:p>
        </w:tc>
        <w:tc>
          <w:tcPr>
            <w:tcW w:w="520" w:type="dxa"/>
            <w:vAlign w:val="bottom"/>
          </w:tcPr>
          <w:p w14:paraId="6B239FC6" w14:textId="77777777" w:rsidR="004B413C" w:rsidRDefault="004B413C">
            <w:pPr>
              <w:rPr>
                <w:sz w:val="24"/>
                <w:szCs w:val="24"/>
              </w:rPr>
            </w:pPr>
          </w:p>
        </w:tc>
        <w:tc>
          <w:tcPr>
            <w:tcW w:w="520" w:type="dxa"/>
            <w:vAlign w:val="bottom"/>
          </w:tcPr>
          <w:p w14:paraId="50B56B76" w14:textId="77777777" w:rsidR="004B413C" w:rsidRDefault="004B413C">
            <w:pPr>
              <w:rPr>
                <w:sz w:val="24"/>
                <w:szCs w:val="24"/>
              </w:rPr>
            </w:pPr>
          </w:p>
        </w:tc>
        <w:tc>
          <w:tcPr>
            <w:tcW w:w="500" w:type="dxa"/>
            <w:vAlign w:val="bottom"/>
          </w:tcPr>
          <w:p w14:paraId="5AE86382" w14:textId="77777777" w:rsidR="004B413C" w:rsidRDefault="004B413C">
            <w:pPr>
              <w:rPr>
                <w:sz w:val="24"/>
                <w:szCs w:val="24"/>
              </w:rPr>
            </w:pPr>
          </w:p>
        </w:tc>
        <w:tc>
          <w:tcPr>
            <w:tcW w:w="520" w:type="dxa"/>
            <w:vAlign w:val="bottom"/>
          </w:tcPr>
          <w:p w14:paraId="203E63AC" w14:textId="77777777" w:rsidR="004B413C" w:rsidRDefault="004B413C">
            <w:pPr>
              <w:rPr>
                <w:sz w:val="24"/>
                <w:szCs w:val="24"/>
              </w:rPr>
            </w:pPr>
          </w:p>
        </w:tc>
        <w:tc>
          <w:tcPr>
            <w:tcW w:w="520" w:type="dxa"/>
            <w:vAlign w:val="bottom"/>
          </w:tcPr>
          <w:p w14:paraId="1482711D" w14:textId="77777777" w:rsidR="004B413C" w:rsidRDefault="004B413C">
            <w:pPr>
              <w:rPr>
                <w:sz w:val="24"/>
                <w:szCs w:val="24"/>
              </w:rPr>
            </w:pPr>
          </w:p>
        </w:tc>
        <w:tc>
          <w:tcPr>
            <w:tcW w:w="520" w:type="dxa"/>
            <w:vAlign w:val="bottom"/>
          </w:tcPr>
          <w:p w14:paraId="6B3A1EC7" w14:textId="77777777" w:rsidR="004B413C" w:rsidRDefault="004B413C">
            <w:pPr>
              <w:rPr>
                <w:sz w:val="24"/>
                <w:szCs w:val="24"/>
              </w:rPr>
            </w:pPr>
          </w:p>
        </w:tc>
        <w:tc>
          <w:tcPr>
            <w:tcW w:w="520" w:type="dxa"/>
            <w:vAlign w:val="bottom"/>
          </w:tcPr>
          <w:p w14:paraId="2FBBAFCE" w14:textId="77777777" w:rsidR="004B413C" w:rsidRDefault="004B413C">
            <w:pPr>
              <w:rPr>
                <w:sz w:val="24"/>
                <w:szCs w:val="24"/>
              </w:rPr>
            </w:pPr>
          </w:p>
        </w:tc>
        <w:tc>
          <w:tcPr>
            <w:tcW w:w="520" w:type="dxa"/>
            <w:vAlign w:val="bottom"/>
          </w:tcPr>
          <w:p w14:paraId="4E5440E2" w14:textId="77777777" w:rsidR="004B413C" w:rsidRDefault="004B413C">
            <w:pPr>
              <w:rPr>
                <w:sz w:val="24"/>
                <w:szCs w:val="24"/>
              </w:rPr>
            </w:pPr>
          </w:p>
        </w:tc>
        <w:tc>
          <w:tcPr>
            <w:tcW w:w="520" w:type="dxa"/>
            <w:vAlign w:val="bottom"/>
          </w:tcPr>
          <w:p w14:paraId="114A1025" w14:textId="77777777" w:rsidR="004B413C" w:rsidRDefault="004B413C">
            <w:pPr>
              <w:rPr>
                <w:sz w:val="24"/>
                <w:szCs w:val="24"/>
              </w:rPr>
            </w:pPr>
          </w:p>
        </w:tc>
        <w:tc>
          <w:tcPr>
            <w:tcW w:w="520" w:type="dxa"/>
            <w:vAlign w:val="bottom"/>
          </w:tcPr>
          <w:p w14:paraId="615A2073" w14:textId="77777777" w:rsidR="004B413C" w:rsidRDefault="004B413C">
            <w:pPr>
              <w:rPr>
                <w:sz w:val="24"/>
                <w:szCs w:val="24"/>
              </w:rPr>
            </w:pPr>
          </w:p>
        </w:tc>
        <w:tc>
          <w:tcPr>
            <w:tcW w:w="500" w:type="dxa"/>
            <w:vAlign w:val="bottom"/>
          </w:tcPr>
          <w:p w14:paraId="599BC0C8" w14:textId="77777777" w:rsidR="004B413C" w:rsidRDefault="004B413C">
            <w:pPr>
              <w:rPr>
                <w:sz w:val="24"/>
                <w:szCs w:val="24"/>
              </w:rPr>
            </w:pPr>
          </w:p>
        </w:tc>
        <w:tc>
          <w:tcPr>
            <w:tcW w:w="520" w:type="dxa"/>
            <w:vAlign w:val="bottom"/>
          </w:tcPr>
          <w:p w14:paraId="473F8CCD" w14:textId="77777777" w:rsidR="004B413C" w:rsidRDefault="004B413C">
            <w:pPr>
              <w:rPr>
                <w:sz w:val="24"/>
                <w:szCs w:val="24"/>
              </w:rPr>
            </w:pPr>
          </w:p>
        </w:tc>
        <w:tc>
          <w:tcPr>
            <w:tcW w:w="520" w:type="dxa"/>
            <w:vAlign w:val="bottom"/>
          </w:tcPr>
          <w:p w14:paraId="6C096DA3" w14:textId="77777777" w:rsidR="004B413C" w:rsidRDefault="004B413C">
            <w:pPr>
              <w:rPr>
                <w:sz w:val="24"/>
                <w:szCs w:val="24"/>
              </w:rPr>
            </w:pPr>
          </w:p>
        </w:tc>
        <w:tc>
          <w:tcPr>
            <w:tcW w:w="600" w:type="dxa"/>
            <w:vAlign w:val="bottom"/>
          </w:tcPr>
          <w:p w14:paraId="40BFE5E6" w14:textId="77777777" w:rsidR="004B413C" w:rsidRDefault="004B413C">
            <w:pPr>
              <w:rPr>
                <w:sz w:val="24"/>
                <w:szCs w:val="24"/>
              </w:rPr>
            </w:pPr>
          </w:p>
        </w:tc>
        <w:tc>
          <w:tcPr>
            <w:tcW w:w="0" w:type="dxa"/>
            <w:vAlign w:val="bottom"/>
          </w:tcPr>
          <w:p w14:paraId="1CE380BF" w14:textId="77777777" w:rsidR="004B413C" w:rsidRDefault="004B413C">
            <w:pPr>
              <w:rPr>
                <w:sz w:val="1"/>
                <w:szCs w:val="1"/>
              </w:rPr>
            </w:pPr>
          </w:p>
        </w:tc>
      </w:tr>
      <w:tr w:rsidR="004B413C" w14:paraId="0C8BA701" w14:textId="77777777">
        <w:trPr>
          <w:trHeight w:val="164"/>
        </w:trPr>
        <w:tc>
          <w:tcPr>
            <w:tcW w:w="180" w:type="dxa"/>
            <w:vAlign w:val="bottom"/>
          </w:tcPr>
          <w:p w14:paraId="44086595" w14:textId="77777777" w:rsidR="004B413C" w:rsidRDefault="004B413C">
            <w:pPr>
              <w:rPr>
                <w:sz w:val="14"/>
                <w:szCs w:val="14"/>
              </w:rPr>
            </w:pPr>
          </w:p>
        </w:tc>
        <w:tc>
          <w:tcPr>
            <w:tcW w:w="1040" w:type="dxa"/>
            <w:vAlign w:val="bottom"/>
          </w:tcPr>
          <w:p w14:paraId="112DCB1D" w14:textId="77777777" w:rsidR="004B413C" w:rsidRDefault="00EC2FEA">
            <w:pPr>
              <w:spacing w:line="164" w:lineRule="exact"/>
              <w:ind w:right="538"/>
              <w:jc w:val="right"/>
              <w:rPr>
                <w:sz w:val="20"/>
                <w:szCs w:val="20"/>
              </w:rPr>
            </w:pPr>
            <w:r>
              <w:rPr>
                <w:rFonts w:ascii="Arial" w:eastAsia="Arial" w:hAnsi="Arial" w:cs="Arial"/>
                <w:color w:val="4D4D4D"/>
                <w:sz w:val="16"/>
                <w:szCs w:val="16"/>
              </w:rPr>
              <w:t>2005</w:t>
            </w:r>
          </w:p>
        </w:tc>
        <w:tc>
          <w:tcPr>
            <w:tcW w:w="520" w:type="dxa"/>
            <w:vAlign w:val="bottom"/>
          </w:tcPr>
          <w:p w14:paraId="24D5E40A" w14:textId="77777777" w:rsidR="004B413C" w:rsidRDefault="004B413C">
            <w:pPr>
              <w:rPr>
                <w:sz w:val="14"/>
                <w:szCs w:val="14"/>
              </w:rPr>
            </w:pPr>
          </w:p>
        </w:tc>
        <w:tc>
          <w:tcPr>
            <w:tcW w:w="520" w:type="dxa"/>
            <w:vAlign w:val="bottom"/>
          </w:tcPr>
          <w:p w14:paraId="3C9A1891" w14:textId="77777777" w:rsidR="004B413C" w:rsidRDefault="004B413C">
            <w:pPr>
              <w:rPr>
                <w:sz w:val="14"/>
                <w:szCs w:val="14"/>
              </w:rPr>
            </w:pPr>
          </w:p>
        </w:tc>
        <w:tc>
          <w:tcPr>
            <w:tcW w:w="500" w:type="dxa"/>
            <w:vAlign w:val="bottom"/>
          </w:tcPr>
          <w:p w14:paraId="7EAD50B5" w14:textId="77777777" w:rsidR="004B413C" w:rsidRDefault="004B413C">
            <w:pPr>
              <w:rPr>
                <w:sz w:val="14"/>
                <w:szCs w:val="14"/>
              </w:rPr>
            </w:pPr>
          </w:p>
        </w:tc>
        <w:tc>
          <w:tcPr>
            <w:tcW w:w="520" w:type="dxa"/>
            <w:vAlign w:val="bottom"/>
          </w:tcPr>
          <w:p w14:paraId="59FE2E62" w14:textId="77777777" w:rsidR="004B413C" w:rsidRDefault="004B413C">
            <w:pPr>
              <w:rPr>
                <w:sz w:val="14"/>
                <w:szCs w:val="14"/>
              </w:rPr>
            </w:pPr>
          </w:p>
        </w:tc>
        <w:tc>
          <w:tcPr>
            <w:tcW w:w="520" w:type="dxa"/>
            <w:vAlign w:val="bottom"/>
          </w:tcPr>
          <w:p w14:paraId="07463E8C" w14:textId="77777777" w:rsidR="004B413C" w:rsidRDefault="004B413C">
            <w:pPr>
              <w:rPr>
                <w:sz w:val="14"/>
                <w:szCs w:val="14"/>
              </w:rPr>
            </w:pPr>
          </w:p>
        </w:tc>
        <w:tc>
          <w:tcPr>
            <w:tcW w:w="520" w:type="dxa"/>
            <w:vAlign w:val="bottom"/>
          </w:tcPr>
          <w:p w14:paraId="2CDA2547" w14:textId="77777777" w:rsidR="004B413C" w:rsidRDefault="004B413C">
            <w:pPr>
              <w:rPr>
                <w:sz w:val="14"/>
                <w:szCs w:val="14"/>
              </w:rPr>
            </w:pPr>
          </w:p>
        </w:tc>
        <w:tc>
          <w:tcPr>
            <w:tcW w:w="520" w:type="dxa"/>
            <w:vAlign w:val="bottom"/>
          </w:tcPr>
          <w:p w14:paraId="47D4D2E9" w14:textId="77777777" w:rsidR="004B413C" w:rsidRDefault="004B413C">
            <w:pPr>
              <w:rPr>
                <w:sz w:val="14"/>
                <w:szCs w:val="14"/>
              </w:rPr>
            </w:pPr>
          </w:p>
        </w:tc>
        <w:tc>
          <w:tcPr>
            <w:tcW w:w="520" w:type="dxa"/>
            <w:vAlign w:val="bottom"/>
          </w:tcPr>
          <w:p w14:paraId="4AABFE60" w14:textId="77777777" w:rsidR="004B413C" w:rsidRDefault="004B413C">
            <w:pPr>
              <w:rPr>
                <w:sz w:val="14"/>
                <w:szCs w:val="14"/>
              </w:rPr>
            </w:pPr>
          </w:p>
        </w:tc>
        <w:tc>
          <w:tcPr>
            <w:tcW w:w="520" w:type="dxa"/>
            <w:vAlign w:val="bottom"/>
          </w:tcPr>
          <w:p w14:paraId="434A7886" w14:textId="77777777" w:rsidR="004B413C" w:rsidRDefault="004B413C">
            <w:pPr>
              <w:rPr>
                <w:sz w:val="14"/>
                <w:szCs w:val="14"/>
              </w:rPr>
            </w:pPr>
          </w:p>
        </w:tc>
        <w:tc>
          <w:tcPr>
            <w:tcW w:w="520" w:type="dxa"/>
            <w:vAlign w:val="bottom"/>
          </w:tcPr>
          <w:p w14:paraId="1AFE89BE" w14:textId="77777777" w:rsidR="004B413C" w:rsidRDefault="004B413C">
            <w:pPr>
              <w:rPr>
                <w:sz w:val="14"/>
                <w:szCs w:val="14"/>
              </w:rPr>
            </w:pPr>
          </w:p>
        </w:tc>
        <w:tc>
          <w:tcPr>
            <w:tcW w:w="500" w:type="dxa"/>
            <w:vAlign w:val="bottom"/>
          </w:tcPr>
          <w:p w14:paraId="31F7086E" w14:textId="77777777" w:rsidR="004B413C" w:rsidRDefault="004B413C">
            <w:pPr>
              <w:rPr>
                <w:sz w:val="14"/>
                <w:szCs w:val="14"/>
              </w:rPr>
            </w:pPr>
          </w:p>
        </w:tc>
        <w:tc>
          <w:tcPr>
            <w:tcW w:w="520" w:type="dxa"/>
            <w:vAlign w:val="bottom"/>
          </w:tcPr>
          <w:p w14:paraId="6D0B2598" w14:textId="77777777" w:rsidR="004B413C" w:rsidRDefault="004B413C">
            <w:pPr>
              <w:rPr>
                <w:sz w:val="14"/>
                <w:szCs w:val="14"/>
              </w:rPr>
            </w:pPr>
          </w:p>
        </w:tc>
        <w:tc>
          <w:tcPr>
            <w:tcW w:w="520" w:type="dxa"/>
            <w:vAlign w:val="bottom"/>
          </w:tcPr>
          <w:p w14:paraId="5FAE3CEA" w14:textId="77777777" w:rsidR="004B413C" w:rsidRDefault="004B413C">
            <w:pPr>
              <w:rPr>
                <w:sz w:val="14"/>
                <w:szCs w:val="14"/>
              </w:rPr>
            </w:pPr>
          </w:p>
        </w:tc>
        <w:tc>
          <w:tcPr>
            <w:tcW w:w="520" w:type="dxa"/>
            <w:vAlign w:val="bottom"/>
          </w:tcPr>
          <w:p w14:paraId="3A63D139" w14:textId="77777777" w:rsidR="004B413C" w:rsidRDefault="004B413C">
            <w:pPr>
              <w:rPr>
                <w:sz w:val="14"/>
                <w:szCs w:val="14"/>
              </w:rPr>
            </w:pPr>
          </w:p>
        </w:tc>
        <w:tc>
          <w:tcPr>
            <w:tcW w:w="520" w:type="dxa"/>
            <w:vAlign w:val="bottom"/>
          </w:tcPr>
          <w:p w14:paraId="225E46FC" w14:textId="77777777" w:rsidR="004B413C" w:rsidRDefault="004B413C">
            <w:pPr>
              <w:rPr>
                <w:sz w:val="14"/>
                <w:szCs w:val="14"/>
              </w:rPr>
            </w:pPr>
          </w:p>
        </w:tc>
        <w:tc>
          <w:tcPr>
            <w:tcW w:w="520" w:type="dxa"/>
            <w:vAlign w:val="bottom"/>
          </w:tcPr>
          <w:p w14:paraId="15D5EBC5" w14:textId="77777777" w:rsidR="004B413C" w:rsidRDefault="004B413C">
            <w:pPr>
              <w:rPr>
                <w:sz w:val="14"/>
                <w:szCs w:val="14"/>
              </w:rPr>
            </w:pPr>
          </w:p>
        </w:tc>
        <w:tc>
          <w:tcPr>
            <w:tcW w:w="520" w:type="dxa"/>
            <w:vAlign w:val="bottom"/>
          </w:tcPr>
          <w:p w14:paraId="4AC29D36" w14:textId="77777777" w:rsidR="004B413C" w:rsidRDefault="004B413C">
            <w:pPr>
              <w:rPr>
                <w:sz w:val="14"/>
                <w:szCs w:val="14"/>
              </w:rPr>
            </w:pPr>
          </w:p>
        </w:tc>
        <w:tc>
          <w:tcPr>
            <w:tcW w:w="520" w:type="dxa"/>
            <w:vAlign w:val="bottom"/>
          </w:tcPr>
          <w:p w14:paraId="271606BF" w14:textId="77777777" w:rsidR="004B413C" w:rsidRDefault="004B413C">
            <w:pPr>
              <w:rPr>
                <w:sz w:val="14"/>
                <w:szCs w:val="14"/>
              </w:rPr>
            </w:pPr>
          </w:p>
        </w:tc>
        <w:tc>
          <w:tcPr>
            <w:tcW w:w="500" w:type="dxa"/>
            <w:vAlign w:val="bottom"/>
          </w:tcPr>
          <w:p w14:paraId="130D96F8" w14:textId="77777777" w:rsidR="004B413C" w:rsidRDefault="004B413C">
            <w:pPr>
              <w:rPr>
                <w:sz w:val="14"/>
                <w:szCs w:val="14"/>
              </w:rPr>
            </w:pPr>
          </w:p>
        </w:tc>
        <w:tc>
          <w:tcPr>
            <w:tcW w:w="520" w:type="dxa"/>
            <w:vAlign w:val="bottom"/>
          </w:tcPr>
          <w:p w14:paraId="0B6569CF" w14:textId="77777777" w:rsidR="004B413C" w:rsidRDefault="004B413C">
            <w:pPr>
              <w:rPr>
                <w:sz w:val="14"/>
                <w:szCs w:val="14"/>
              </w:rPr>
            </w:pPr>
          </w:p>
        </w:tc>
        <w:tc>
          <w:tcPr>
            <w:tcW w:w="520" w:type="dxa"/>
            <w:vAlign w:val="bottom"/>
          </w:tcPr>
          <w:p w14:paraId="4C98E923" w14:textId="77777777" w:rsidR="004B413C" w:rsidRDefault="004B413C">
            <w:pPr>
              <w:rPr>
                <w:sz w:val="14"/>
                <w:szCs w:val="14"/>
              </w:rPr>
            </w:pPr>
          </w:p>
        </w:tc>
        <w:tc>
          <w:tcPr>
            <w:tcW w:w="600" w:type="dxa"/>
            <w:vMerge w:val="restart"/>
            <w:vAlign w:val="bottom"/>
          </w:tcPr>
          <w:p w14:paraId="2134D3BC" w14:textId="77777777" w:rsidR="004B413C" w:rsidRDefault="00EC2FEA">
            <w:pPr>
              <w:ind w:left="480"/>
              <w:rPr>
                <w:sz w:val="20"/>
                <w:szCs w:val="20"/>
              </w:rPr>
            </w:pPr>
            <w:r>
              <w:rPr>
                <w:rFonts w:ascii="Arial" w:eastAsia="Arial" w:hAnsi="Arial" w:cs="Arial"/>
                <w:color w:val="1A1A1A"/>
                <w:w w:val="86"/>
                <w:sz w:val="16"/>
                <w:szCs w:val="16"/>
              </w:rPr>
              <w:t>C</w:t>
            </w:r>
          </w:p>
        </w:tc>
        <w:tc>
          <w:tcPr>
            <w:tcW w:w="0" w:type="dxa"/>
            <w:vAlign w:val="bottom"/>
          </w:tcPr>
          <w:p w14:paraId="02AB9BFB" w14:textId="77777777" w:rsidR="004B413C" w:rsidRDefault="004B413C">
            <w:pPr>
              <w:rPr>
                <w:sz w:val="1"/>
                <w:szCs w:val="1"/>
              </w:rPr>
            </w:pPr>
          </w:p>
        </w:tc>
      </w:tr>
      <w:tr w:rsidR="004B413C" w14:paraId="253B5800" w14:textId="77777777">
        <w:trPr>
          <w:trHeight w:val="168"/>
        </w:trPr>
        <w:tc>
          <w:tcPr>
            <w:tcW w:w="180" w:type="dxa"/>
            <w:vAlign w:val="bottom"/>
          </w:tcPr>
          <w:p w14:paraId="64929B65" w14:textId="77777777" w:rsidR="004B413C" w:rsidRDefault="004B413C">
            <w:pPr>
              <w:rPr>
                <w:sz w:val="14"/>
                <w:szCs w:val="14"/>
              </w:rPr>
            </w:pPr>
          </w:p>
        </w:tc>
        <w:tc>
          <w:tcPr>
            <w:tcW w:w="1040" w:type="dxa"/>
            <w:vAlign w:val="bottom"/>
          </w:tcPr>
          <w:p w14:paraId="67604DD7" w14:textId="77777777" w:rsidR="004B413C" w:rsidRDefault="00EC2FEA">
            <w:pPr>
              <w:spacing w:line="168" w:lineRule="exact"/>
              <w:ind w:right="538"/>
              <w:jc w:val="right"/>
              <w:rPr>
                <w:sz w:val="20"/>
                <w:szCs w:val="20"/>
              </w:rPr>
            </w:pPr>
            <w:r>
              <w:rPr>
                <w:rFonts w:ascii="Arial" w:eastAsia="Arial" w:hAnsi="Arial" w:cs="Arial"/>
                <w:color w:val="4D4D4D"/>
                <w:sz w:val="16"/>
                <w:szCs w:val="16"/>
              </w:rPr>
              <w:t>2010</w:t>
            </w:r>
          </w:p>
        </w:tc>
        <w:tc>
          <w:tcPr>
            <w:tcW w:w="520" w:type="dxa"/>
            <w:vAlign w:val="bottom"/>
          </w:tcPr>
          <w:p w14:paraId="7497320E" w14:textId="77777777" w:rsidR="004B413C" w:rsidRDefault="004B413C">
            <w:pPr>
              <w:rPr>
                <w:sz w:val="14"/>
                <w:szCs w:val="14"/>
              </w:rPr>
            </w:pPr>
          </w:p>
        </w:tc>
        <w:tc>
          <w:tcPr>
            <w:tcW w:w="520" w:type="dxa"/>
            <w:vAlign w:val="bottom"/>
          </w:tcPr>
          <w:p w14:paraId="67683413" w14:textId="77777777" w:rsidR="004B413C" w:rsidRDefault="004B413C">
            <w:pPr>
              <w:rPr>
                <w:sz w:val="14"/>
                <w:szCs w:val="14"/>
              </w:rPr>
            </w:pPr>
          </w:p>
        </w:tc>
        <w:tc>
          <w:tcPr>
            <w:tcW w:w="500" w:type="dxa"/>
            <w:vAlign w:val="bottom"/>
          </w:tcPr>
          <w:p w14:paraId="23A2B9CF" w14:textId="77777777" w:rsidR="004B413C" w:rsidRDefault="004B413C">
            <w:pPr>
              <w:rPr>
                <w:sz w:val="14"/>
                <w:szCs w:val="14"/>
              </w:rPr>
            </w:pPr>
          </w:p>
        </w:tc>
        <w:tc>
          <w:tcPr>
            <w:tcW w:w="520" w:type="dxa"/>
            <w:vAlign w:val="bottom"/>
          </w:tcPr>
          <w:p w14:paraId="34BF0C2C" w14:textId="77777777" w:rsidR="004B413C" w:rsidRDefault="004B413C">
            <w:pPr>
              <w:rPr>
                <w:sz w:val="14"/>
                <w:szCs w:val="14"/>
              </w:rPr>
            </w:pPr>
          </w:p>
        </w:tc>
        <w:tc>
          <w:tcPr>
            <w:tcW w:w="520" w:type="dxa"/>
            <w:vAlign w:val="bottom"/>
          </w:tcPr>
          <w:p w14:paraId="2042C2E3" w14:textId="77777777" w:rsidR="004B413C" w:rsidRDefault="004B413C">
            <w:pPr>
              <w:rPr>
                <w:sz w:val="14"/>
                <w:szCs w:val="14"/>
              </w:rPr>
            </w:pPr>
          </w:p>
        </w:tc>
        <w:tc>
          <w:tcPr>
            <w:tcW w:w="520" w:type="dxa"/>
            <w:vAlign w:val="bottom"/>
          </w:tcPr>
          <w:p w14:paraId="3C3B3C35" w14:textId="77777777" w:rsidR="004B413C" w:rsidRDefault="004B413C">
            <w:pPr>
              <w:rPr>
                <w:sz w:val="14"/>
                <w:szCs w:val="14"/>
              </w:rPr>
            </w:pPr>
          </w:p>
        </w:tc>
        <w:tc>
          <w:tcPr>
            <w:tcW w:w="520" w:type="dxa"/>
            <w:vAlign w:val="bottom"/>
          </w:tcPr>
          <w:p w14:paraId="47818A81" w14:textId="77777777" w:rsidR="004B413C" w:rsidRDefault="004B413C">
            <w:pPr>
              <w:rPr>
                <w:sz w:val="14"/>
                <w:szCs w:val="14"/>
              </w:rPr>
            </w:pPr>
          </w:p>
        </w:tc>
        <w:tc>
          <w:tcPr>
            <w:tcW w:w="520" w:type="dxa"/>
            <w:vAlign w:val="bottom"/>
          </w:tcPr>
          <w:p w14:paraId="4FAB5B1E" w14:textId="77777777" w:rsidR="004B413C" w:rsidRDefault="004B413C">
            <w:pPr>
              <w:rPr>
                <w:sz w:val="14"/>
                <w:szCs w:val="14"/>
              </w:rPr>
            </w:pPr>
          </w:p>
        </w:tc>
        <w:tc>
          <w:tcPr>
            <w:tcW w:w="520" w:type="dxa"/>
            <w:vAlign w:val="bottom"/>
          </w:tcPr>
          <w:p w14:paraId="7BD36915" w14:textId="77777777" w:rsidR="004B413C" w:rsidRDefault="004B413C">
            <w:pPr>
              <w:rPr>
                <w:sz w:val="14"/>
                <w:szCs w:val="14"/>
              </w:rPr>
            </w:pPr>
          </w:p>
        </w:tc>
        <w:tc>
          <w:tcPr>
            <w:tcW w:w="520" w:type="dxa"/>
            <w:vAlign w:val="bottom"/>
          </w:tcPr>
          <w:p w14:paraId="78734D00" w14:textId="77777777" w:rsidR="004B413C" w:rsidRDefault="004B413C">
            <w:pPr>
              <w:rPr>
                <w:sz w:val="14"/>
                <w:szCs w:val="14"/>
              </w:rPr>
            </w:pPr>
          </w:p>
        </w:tc>
        <w:tc>
          <w:tcPr>
            <w:tcW w:w="500" w:type="dxa"/>
            <w:vAlign w:val="bottom"/>
          </w:tcPr>
          <w:p w14:paraId="7A5DFB4C" w14:textId="77777777" w:rsidR="004B413C" w:rsidRDefault="004B413C">
            <w:pPr>
              <w:rPr>
                <w:sz w:val="14"/>
                <w:szCs w:val="14"/>
              </w:rPr>
            </w:pPr>
          </w:p>
        </w:tc>
        <w:tc>
          <w:tcPr>
            <w:tcW w:w="520" w:type="dxa"/>
            <w:vAlign w:val="bottom"/>
          </w:tcPr>
          <w:p w14:paraId="027E8E05" w14:textId="77777777" w:rsidR="004B413C" w:rsidRDefault="004B413C">
            <w:pPr>
              <w:rPr>
                <w:sz w:val="14"/>
                <w:szCs w:val="14"/>
              </w:rPr>
            </w:pPr>
          </w:p>
        </w:tc>
        <w:tc>
          <w:tcPr>
            <w:tcW w:w="520" w:type="dxa"/>
            <w:vAlign w:val="bottom"/>
          </w:tcPr>
          <w:p w14:paraId="4C1B0F96" w14:textId="77777777" w:rsidR="004B413C" w:rsidRDefault="004B413C">
            <w:pPr>
              <w:rPr>
                <w:sz w:val="14"/>
                <w:szCs w:val="14"/>
              </w:rPr>
            </w:pPr>
          </w:p>
        </w:tc>
        <w:tc>
          <w:tcPr>
            <w:tcW w:w="520" w:type="dxa"/>
            <w:vAlign w:val="bottom"/>
          </w:tcPr>
          <w:p w14:paraId="4531C90F" w14:textId="77777777" w:rsidR="004B413C" w:rsidRDefault="004B413C">
            <w:pPr>
              <w:rPr>
                <w:sz w:val="14"/>
                <w:szCs w:val="14"/>
              </w:rPr>
            </w:pPr>
          </w:p>
        </w:tc>
        <w:tc>
          <w:tcPr>
            <w:tcW w:w="520" w:type="dxa"/>
            <w:vAlign w:val="bottom"/>
          </w:tcPr>
          <w:p w14:paraId="21FB0D95" w14:textId="77777777" w:rsidR="004B413C" w:rsidRDefault="004B413C">
            <w:pPr>
              <w:rPr>
                <w:sz w:val="14"/>
                <w:szCs w:val="14"/>
              </w:rPr>
            </w:pPr>
          </w:p>
        </w:tc>
        <w:tc>
          <w:tcPr>
            <w:tcW w:w="520" w:type="dxa"/>
            <w:vAlign w:val="bottom"/>
          </w:tcPr>
          <w:p w14:paraId="3744CB65" w14:textId="77777777" w:rsidR="004B413C" w:rsidRDefault="004B413C">
            <w:pPr>
              <w:rPr>
                <w:sz w:val="14"/>
                <w:szCs w:val="14"/>
              </w:rPr>
            </w:pPr>
          </w:p>
        </w:tc>
        <w:tc>
          <w:tcPr>
            <w:tcW w:w="520" w:type="dxa"/>
            <w:vAlign w:val="bottom"/>
          </w:tcPr>
          <w:p w14:paraId="653BB95B" w14:textId="77777777" w:rsidR="004B413C" w:rsidRDefault="004B413C">
            <w:pPr>
              <w:rPr>
                <w:sz w:val="14"/>
                <w:szCs w:val="14"/>
              </w:rPr>
            </w:pPr>
          </w:p>
        </w:tc>
        <w:tc>
          <w:tcPr>
            <w:tcW w:w="520" w:type="dxa"/>
            <w:vAlign w:val="bottom"/>
          </w:tcPr>
          <w:p w14:paraId="3F42C5D4" w14:textId="77777777" w:rsidR="004B413C" w:rsidRDefault="004B413C">
            <w:pPr>
              <w:rPr>
                <w:sz w:val="14"/>
                <w:szCs w:val="14"/>
              </w:rPr>
            </w:pPr>
          </w:p>
        </w:tc>
        <w:tc>
          <w:tcPr>
            <w:tcW w:w="500" w:type="dxa"/>
            <w:vAlign w:val="bottom"/>
          </w:tcPr>
          <w:p w14:paraId="7FAC33D3" w14:textId="77777777" w:rsidR="004B413C" w:rsidRDefault="004B413C">
            <w:pPr>
              <w:rPr>
                <w:sz w:val="14"/>
                <w:szCs w:val="14"/>
              </w:rPr>
            </w:pPr>
          </w:p>
        </w:tc>
        <w:tc>
          <w:tcPr>
            <w:tcW w:w="520" w:type="dxa"/>
            <w:vAlign w:val="bottom"/>
          </w:tcPr>
          <w:p w14:paraId="0C4D0F61" w14:textId="77777777" w:rsidR="004B413C" w:rsidRDefault="004B413C">
            <w:pPr>
              <w:rPr>
                <w:sz w:val="14"/>
                <w:szCs w:val="14"/>
              </w:rPr>
            </w:pPr>
          </w:p>
        </w:tc>
        <w:tc>
          <w:tcPr>
            <w:tcW w:w="520" w:type="dxa"/>
            <w:vAlign w:val="bottom"/>
          </w:tcPr>
          <w:p w14:paraId="0353BB1B" w14:textId="77777777" w:rsidR="004B413C" w:rsidRDefault="004B413C">
            <w:pPr>
              <w:rPr>
                <w:sz w:val="14"/>
                <w:szCs w:val="14"/>
              </w:rPr>
            </w:pPr>
          </w:p>
        </w:tc>
        <w:tc>
          <w:tcPr>
            <w:tcW w:w="600" w:type="dxa"/>
            <w:vMerge/>
            <w:vAlign w:val="bottom"/>
          </w:tcPr>
          <w:p w14:paraId="3E3DBD7F" w14:textId="77777777" w:rsidR="004B413C" w:rsidRDefault="004B413C">
            <w:pPr>
              <w:rPr>
                <w:sz w:val="14"/>
                <w:szCs w:val="14"/>
              </w:rPr>
            </w:pPr>
          </w:p>
        </w:tc>
        <w:tc>
          <w:tcPr>
            <w:tcW w:w="0" w:type="dxa"/>
            <w:vAlign w:val="bottom"/>
          </w:tcPr>
          <w:p w14:paraId="619B7DF0" w14:textId="77777777" w:rsidR="004B413C" w:rsidRDefault="004B413C">
            <w:pPr>
              <w:rPr>
                <w:sz w:val="1"/>
                <w:szCs w:val="1"/>
              </w:rPr>
            </w:pPr>
          </w:p>
        </w:tc>
      </w:tr>
      <w:tr w:rsidR="004B413C" w14:paraId="50A7ADD2" w14:textId="77777777">
        <w:trPr>
          <w:trHeight w:val="186"/>
        </w:trPr>
        <w:tc>
          <w:tcPr>
            <w:tcW w:w="180" w:type="dxa"/>
            <w:vAlign w:val="bottom"/>
          </w:tcPr>
          <w:p w14:paraId="70ABBC7B" w14:textId="77777777" w:rsidR="004B413C" w:rsidRDefault="004B413C">
            <w:pPr>
              <w:rPr>
                <w:sz w:val="16"/>
                <w:szCs w:val="16"/>
              </w:rPr>
            </w:pPr>
          </w:p>
        </w:tc>
        <w:tc>
          <w:tcPr>
            <w:tcW w:w="1040" w:type="dxa"/>
            <w:vAlign w:val="bottom"/>
          </w:tcPr>
          <w:p w14:paraId="076ABBA4" w14:textId="77777777" w:rsidR="004B413C" w:rsidRDefault="00EC2FEA">
            <w:pPr>
              <w:ind w:right="538"/>
              <w:jc w:val="right"/>
              <w:rPr>
                <w:sz w:val="20"/>
                <w:szCs w:val="20"/>
              </w:rPr>
            </w:pPr>
            <w:r>
              <w:rPr>
                <w:rFonts w:ascii="Arial" w:eastAsia="Arial" w:hAnsi="Arial" w:cs="Arial"/>
                <w:color w:val="4D4D4D"/>
                <w:sz w:val="16"/>
                <w:szCs w:val="16"/>
              </w:rPr>
              <w:t>2015</w:t>
            </w:r>
          </w:p>
        </w:tc>
        <w:tc>
          <w:tcPr>
            <w:tcW w:w="520" w:type="dxa"/>
            <w:vAlign w:val="bottom"/>
          </w:tcPr>
          <w:p w14:paraId="24AD26EC" w14:textId="77777777" w:rsidR="004B413C" w:rsidRDefault="004B413C">
            <w:pPr>
              <w:rPr>
                <w:sz w:val="16"/>
                <w:szCs w:val="16"/>
              </w:rPr>
            </w:pPr>
          </w:p>
        </w:tc>
        <w:tc>
          <w:tcPr>
            <w:tcW w:w="520" w:type="dxa"/>
            <w:vAlign w:val="bottom"/>
          </w:tcPr>
          <w:p w14:paraId="21BAE2E2" w14:textId="77777777" w:rsidR="004B413C" w:rsidRDefault="004B413C">
            <w:pPr>
              <w:rPr>
                <w:sz w:val="16"/>
                <w:szCs w:val="16"/>
              </w:rPr>
            </w:pPr>
          </w:p>
        </w:tc>
        <w:tc>
          <w:tcPr>
            <w:tcW w:w="500" w:type="dxa"/>
            <w:vAlign w:val="bottom"/>
          </w:tcPr>
          <w:p w14:paraId="199EC5F4" w14:textId="77777777" w:rsidR="004B413C" w:rsidRDefault="004B413C">
            <w:pPr>
              <w:rPr>
                <w:sz w:val="16"/>
                <w:szCs w:val="16"/>
              </w:rPr>
            </w:pPr>
          </w:p>
        </w:tc>
        <w:tc>
          <w:tcPr>
            <w:tcW w:w="520" w:type="dxa"/>
            <w:vAlign w:val="bottom"/>
          </w:tcPr>
          <w:p w14:paraId="7B1CF0E9" w14:textId="77777777" w:rsidR="004B413C" w:rsidRDefault="004B413C">
            <w:pPr>
              <w:rPr>
                <w:sz w:val="16"/>
                <w:szCs w:val="16"/>
              </w:rPr>
            </w:pPr>
          </w:p>
        </w:tc>
        <w:tc>
          <w:tcPr>
            <w:tcW w:w="520" w:type="dxa"/>
            <w:vAlign w:val="bottom"/>
          </w:tcPr>
          <w:p w14:paraId="20532198" w14:textId="77777777" w:rsidR="004B413C" w:rsidRDefault="004B413C">
            <w:pPr>
              <w:rPr>
                <w:sz w:val="16"/>
                <w:szCs w:val="16"/>
              </w:rPr>
            </w:pPr>
          </w:p>
        </w:tc>
        <w:tc>
          <w:tcPr>
            <w:tcW w:w="520" w:type="dxa"/>
            <w:vAlign w:val="bottom"/>
          </w:tcPr>
          <w:p w14:paraId="303C7CF1" w14:textId="77777777" w:rsidR="004B413C" w:rsidRDefault="004B413C">
            <w:pPr>
              <w:rPr>
                <w:sz w:val="16"/>
                <w:szCs w:val="16"/>
              </w:rPr>
            </w:pPr>
          </w:p>
        </w:tc>
        <w:tc>
          <w:tcPr>
            <w:tcW w:w="520" w:type="dxa"/>
            <w:vAlign w:val="bottom"/>
          </w:tcPr>
          <w:p w14:paraId="1B91F049" w14:textId="77777777" w:rsidR="004B413C" w:rsidRDefault="004B413C">
            <w:pPr>
              <w:rPr>
                <w:sz w:val="16"/>
                <w:szCs w:val="16"/>
              </w:rPr>
            </w:pPr>
          </w:p>
        </w:tc>
        <w:tc>
          <w:tcPr>
            <w:tcW w:w="520" w:type="dxa"/>
            <w:vAlign w:val="bottom"/>
          </w:tcPr>
          <w:p w14:paraId="48BBE5FA" w14:textId="77777777" w:rsidR="004B413C" w:rsidRDefault="004B413C">
            <w:pPr>
              <w:rPr>
                <w:sz w:val="16"/>
                <w:szCs w:val="16"/>
              </w:rPr>
            </w:pPr>
          </w:p>
        </w:tc>
        <w:tc>
          <w:tcPr>
            <w:tcW w:w="520" w:type="dxa"/>
            <w:vAlign w:val="bottom"/>
          </w:tcPr>
          <w:p w14:paraId="6B729045" w14:textId="77777777" w:rsidR="004B413C" w:rsidRDefault="004B413C">
            <w:pPr>
              <w:rPr>
                <w:sz w:val="16"/>
                <w:szCs w:val="16"/>
              </w:rPr>
            </w:pPr>
          </w:p>
        </w:tc>
        <w:tc>
          <w:tcPr>
            <w:tcW w:w="520" w:type="dxa"/>
            <w:vAlign w:val="bottom"/>
          </w:tcPr>
          <w:p w14:paraId="251588DA" w14:textId="77777777" w:rsidR="004B413C" w:rsidRDefault="004B413C">
            <w:pPr>
              <w:rPr>
                <w:sz w:val="16"/>
                <w:szCs w:val="16"/>
              </w:rPr>
            </w:pPr>
          </w:p>
        </w:tc>
        <w:tc>
          <w:tcPr>
            <w:tcW w:w="500" w:type="dxa"/>
            <w:vAlign w:val="bottom"/>
          </w:tcPr>
          <w:p w14:paraId="462FC852" w14:textId="77777777" w:rsidR="004B413C" w:rsidRDefault="004B413C">
            <w:pPr>
              <w:rPr>
                <w:sz w:val="16"/>
                <w:szCs w:val="16"/>
              </w:rPr>
            </w:pPr>
          </w:p>
        </w:tc>
        <w:tc>
          <w:tcPr>
            <w:tcW w:w="520" w:type="dxa"/>
            <w:vAlign w:val="bottom"/>
          </w:tcPr>
          <w:p w14:paraId="3224C350" w14:textId="77777777" w:rsidR="004B413C" w:rsidRDefault="004B413C">
            <w:pPr>
              <w:rPr>
                <w:sz w:val="16"/>
                <w:szCs w:val="16"/>
              </w:rPr>
            </w:pPr>
          </w:p>
        </w:tc>
        <w:tc>
          <w:tcPr>
            <w:tcW w:w="520" w:type="dxa"/>
            <w:vAlign w:val="bottom"/>
          </w:tcPr>
          <w:p w14:paraId="47659F84" w14:textId="77777777" w:rsidR="004B413C" w:rsidRDefault="004B413C">
            <w:pPr>
              <w:rPr>
                <w:sz w:val="16"/>
                <w:szCs w:val="16"/>
              </w:rPr>
            </w:pPr>
          </w:p>
        </w:tc>
        <w:tc>
          <w:tcPr>
            <w:tcW w:w="520" w:type="dxa"/>
            <w:vAlign w:val="bottom"/>
          </w:tcPr>
          <w:p w14:paraId="20A5616C" w14:textId="77777777" w:rsidR="004B413C" w:rsidRDefault="004B413C">
            <w:pPr>
              <w:rPr>
                <w:sz w:val="16"/>
                <w:szCs w:val="16"/>
              </w:rPr>
            </w:pPr>
          </w:p>
        </w:tc>
        <w:tc>
          <w:tcPr>
            <w:tcW w:w="520" w:type="dxa"/>
            <w:vAlign w:val="bottom"/>
          </w:tcPr>
          <w:p w14:paraId="0397373E" w14:textId="77777777" w:rsidR="004B413C" w:rsidRDefault="004B413C">
            <w:pPr>
              <w:rPr>
                <w:sz w:val="16"/>
                <w:szCs w:val="16"/>
              </w:rPr>
            </w:pPr>
          </w:p>
        </w:tc>
        <w:tc>
          <w:tcPr>
            <w:tcW w:w="520" w:type="dxa"/>
            <w:vAlign w:val="bottom"/>
          </w:tcPr>
          <w:p w14:paraId="5B2EF22E" w14:textId="77777777" w:rsidR="004B413C" w:rsidRDefault="004B413C">
            <w:pPr>
              <w:rPr>
                <w:sz w:val="16"/>
                <w:szCs w:val="16"/>
              </w:rPr>
            </w:pPr>
          </w:p>
        </w:tc>
        <w:tc>
          <w:tcPr>
            <w:tcW w:w="520" w:type="dxa"/>
            <w:vAlign w:val="bottom"/>
          </w:tcPr>
          <w:p w14:paraId="330DB271" w14:textId="77777777" w:rsidR="004B413C" w:rsidRDefault="004B413C">
            <w:pPr>
              <w:rPr>
                <w:sz w:val="16"/>
                <w:szCs w:val="16"/>
              </w:rPr>
            </w:pPr>
          </w:p>
        </w:tc>
        <w:tc>
          <w:tcPr>
            <w:tcW w:w="520" w:type="dxa"/>
            <w:vAlign w:val="bottom"/>
          </w:tcPr>
          <w:p w14:paraId="2F8369D3" w14:textId="77777777" w:rsidR="004B413C" w:rsidRDefault="004B413C">
            <w:pPr>
              <w:rPr>
                <w:sz w:val="16"/>
                <w:szCs w:val="16"/>
              </w:rPr>
            </w:pPr>
          </w:p>
        </w:tc>
        <w:tc>
          <w:tcPr>
            <w:tcW w:w="500" w:type="dxa"/>
            <w:vAlign w:val="bottom"/>
          </w:tcPr>
          <w:p w14:paraId="5F7F9626" w14:textId="77777777" w:rsidR="004B413C" w:rsidRDefault="004B413C">
            <w:pPr>
              <w:rPr>
                <w:sz w:val="16"/>
                <w:szCs w:val="16"/>
              </w:rPr>
            </w:pPr>
          </w:p>
        </w:tc>
        <w:tc>
          <w:tcPr>
            <w:tcW w:w="520" w:type="dxa"/>
            <w:vAlign w:val="bottom"/>
          </w:tcPr>
          <w:p w14:paraId="3CB0091F" w14:textId="77777777" w:rsidR="004B413C" w:rsidRDefault="004B413C">
            <w:pPr>
              <w:rPr>
                <w:sz w:val="16"/>
                <w:szCs w:val="16"/>
              </w:rPr>
            </w:pPr>
          </w:p>
        </w:tc>
        <w:tc>
          <w:tcPr>
            <w:tcW w:w="520" w:type="dxa"/>
            <w:vAlign w:val="bottom"/>
          </w:tcPr>
          <w:p w14:paraId="485AB185" w14:textId="77777777" w:rsidR="004B413C" w:rsidRDefault="004B413C">
            <w:pPr>
              <w:rPr>
                <w:sz w:val="16"/>
                <w:szCs w:val="16"/>
              </w:rPr>
            </w:pPr>
          </w:p>
        </w:tc>
        <w:tc>
          <w:tcPr>
            <w:tcW w:w="600" w:type="dxa"/>
            <w:vAlign w:val="bottom"/>
          </w:tcPr>
          <w:p w14:paraId="5A590B30" w14:textId="77777777" w:rsidR="004B413C" w:rsidRDefault="004B413C">
            <w:pPr>
              <w:rPr>
                <w:sz w:val="16"/>
                <w:szCs w:val="16"/>
              </w:rPr>
            </w:pPr>
          </w:p>
        </w:tc>
        <w:tc>
          <w:tcPr>
            <w:tcW w:w="0" w:type="dxa"/>
            <w:vAlign w:val="bottom"/>
          </w:tcPr>
          <w:p w14:paraId="250F2268" w14:textId="77777777" w:rsidR="004B413C" w:rsidRDefault="004B413C">
            <w:pPr>
              <w:rPr>
                <w:sz w:val="1"/>
                <w:szCs w:val="1"/>
              </w:rPr>
            </w:pPr>
          </w:p>
        </w:tc>
      </w:tr>
    </w:tbl>
    <w:p w14:paraId="4BC43A6A" w14:textId="77777777" w:rsidR="004B413C" w:rsidRDefault="00EC2FEA">
      <w:pPr>
        <w:spacing w:line="20" w:lineRule="exact"/>
        <w:rPr>
          <w:sz w:val="20"/>
          <w:szCs w:val="20"/>
        </w:rPr>
      </w:pPr>
      <w:r>
        <w:rPr>
          <w:noProof/>
          <w:sz w:val="20"/>
          <w:szCs w:val="20"/>
        </w:rPr>
        <w:drawing>
          <wp:anchor distT="0" distB="0" distL="114300" distR="114300" simplePos="0" relativeHeight="252296192" behindDoc="1" locked="0" layoutInCell="0" allowOverlap="1" wp14:anchorId="12A7F0CA" wp14:editId="4FCD287C">
            <wp:simplePos x="0" y="0"/>
            <wp:positionH relativeFrom="column">
              <wp:posOffset>825500</wp:posOffset>
            </wp:positionH>
            <wp:positionV relativeFrom="paragraph">
              <wp:posOffset>-1439545</wp:posOffset>
            </wp:positionV>
            <wp:extent cx="109220" cy="1464310"/>
            <wp:effectExtent l="0" t="0" r="0" b="0"/>
            <wp:wrapNone/>
            <wp:docPr id="1348" name="Picture 1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8"/>
                    <pic:cNvPicPr>
                      <a:picLocks noChangeAspect="1" noChangeArrowheads="1"/>
                    </pic:cNvPicPr>
                  </pic:nvPicPr>
                  <pic:blipFill>
                    <a:blip r:embed="rId868"/>
                    <a:srcRect/>
                    <a:stretch>
                      <a:fillRect/>
                    </a:stretch>
                  </pic:blipFill>
                  <pic:spPr bwMode="auto">
                    <a:xfrm>
                      <a:off x="0" y="0"/>
                      <a:ext cx="109220" cy="1464310"/>
                    </a:xfrm>
                    <a:prstGeom prst="rect">
                      <a:avLst/>
                    </a:prstGeom>
                    <a:noFill/>
                  </pic:spPr>
                </pic:pic>
              </a:graphicData>
            </a:graphic>
          </wp:anchor>
        </w:drawing>
      </w:r>
      <w:r>
        <w:rPr>
          <w:noProof/>
          <w:sz w:val="20"/>
          <w:szCs w:val="20"/>
        </w:rPr>
        <w:drawing>
          <wp:anchor distT="0" distB="0" distL="114300" distR="114300" simplePos="0" relativeHeight="252297216" behindDoc="1" locked="0" layoutInCell="0" allowOverlap="1" wp14:anchorId="0C96F23E" wp14:editId="15D7FC28">
            <wp:simplePos x="0" y="0"/>
            <wp:positionH relativeFrom="column">
              <wp:posOffset>1154430</wp:posOffset>
            </wp:positionH>
            <wp:positionV relativeFrom="paragraph">
              <wp:posOffset>-1439545</wp:posOffset>
            </wp:positionV>
            <wp:extent cx="109220" cy="1464310"/>
            <wp:effectExtent l="0" t="0" r="0" b="0"/>
            <wp:wrapNone/>
            <wp:docPr id="1349" name="Picture 1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9"/>
                    <pic:cNvPicPr>
                      <a:picLocks noChangeAspect="1" noChangeArrowheads="1"/>
                    </pic:cNvPicPr>
                  </pic:nvPicPr>
                  <pic:blipFill>
                    <a:blip r:embed="rId869"/>
                    <a:srcRect/>
                    <a:stretch>
                      <a:fillRect/>
                    </a:stretch>
                  </pic:blipFill>
                  <pic:spPr bwMode="auto">
                    <a:xfrm>
                      <a:off x="0" y="0"/>
                      <a:ext cx="109220" cy="1464310"/>
                    </a:xfrm>
                    <a:prstGeom prst="rect">
                      <a:avLst/>
                    </a:prstGeom>
                    <a:noFill/>
                  </pic:spPr>
                </pic:pic>
              </a:graphicData>
            </a:graphic>
          </wp:anchor>
        </w:drawing>
      </w:r>
      <w:r>
        <w:rPr>
          <w:noProof/>
          <w:sz w:val="20"/>
          <w:szCs w:val="20"/>
        </w:rPr>
        <w:drawing>
          <wp:anchor distT="0" distB="0" distL="114300" distR="114300" simplePos="0" relativeHeight="252298240" behindDoc="1" locked="0" layoutInCell="0" allowOverlap="1" wp14:anchorId="19F156E3" wp14:editId="5A9EF976">
            <wp:simplePos x="0" y="0"/>
            <wp:positionH relativeFrom="column">
              <wp:posOffset>1482725</wp:posOffset>
            </wp:positionH>
            <wp:positionV relativeFrom="paragraph">
              <wp:posOffset>-1439545</wp:posOffset>
            </wp:positionV>
            <wp:extent cx="109220" cy="1464310"/>
            <wp:effectExtent l="0" t="0" r="0" b="0"/>
            <wp:wrapNone/>
            <wp:docPr id="1350" name="Picture 1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0"/>
                    <pic:cNvPicPr>
                      <a:picLocks noChangeAspect="1" noChangeArrowheads="1"/>
                    </pic:cNvPicPr>
                  </pic:nvPicPr>
                  <pic:blipFill>
                    <a:blip r:embed="rId870"/>
                    <a:srcRect/>
                    <a:stretch>
                      <a:fillRect/>
                    </a:stretch>
                  </pic:blipFill>
                  <pic:spPr bwMode="auto">
                    <a:xfrm>
                      <a:off x="0" y="0"/>
                      <a:ext cx="109220" cy="1464310"/>
                    </a:xfrm>
                    <a:prstGeom prst="rect">
                      <a:avLst/>
                    </a:prstGeom>
                    <a:noFill/>
                  </pic:spPr>
                </pic:pic>
              </a:graphicData>
            </a:graphic>
          </wp:anchor>
        </w:drawing>
      </w:r>
      <w:r>
        <w:rPr>
          <w:noProof/>
          <w:sz w:val="20"/>
          <w:szCs w:val="20"/>
        </w:rPr>
        <w:drawing>
          <wp:anchor distT="0" distB="0" distL="114300" distR="114300" simplePos="0" relativeHeight="252299264" behindDoc="1" locked="0" layoutInCell="0" allowOverlap="1" wp14:anchorId="1FD50A26" wp14:editId="4AF304F5">
            <wp:simplePos x="0" y="0"/>
            <wp:positionH relativeFrom="column">
              <wp:posOffset>1811655</wp:posOffset>
            </wp:positionH>
            <wp:positionV relativeFrom="paragraph">
              <wp:posOffset>-1439545</wp:posOffset>
            </wp:positionV>
            <wp:extent cx="157480" cy="1464310"/>
            <wp:effectExtent l="0" t="0" r="0" b="0"/>
            <wp:wrapNone/>
            <wp:docPr id="1351" name="Picture 1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1"/>
                    <pic:cNvPicPr>
                      <a:picLocks noChangeAspect="1" noChangeArrowheads="1"/>
                    </pic:cNvPicPr>
                  </pic:nvPicPr>
                  <pic:blipFill>
                    <a:blip r:embed="rId871"/>
                    <a:srcRect/>
                    <a:stretch>
                      <a:fillRect/>
                    </a:stretch>
                  </pic:blipFill>
                  <pic:spPr bwMode="auto">
                    <a:xfrm>
                      <a:off x="0" y="0"/>
                      <a:ext cx="157480" cy="1464310"/>
                    </a:xfrm>
                    <a:prstGeom prst="rect">
                      <a:avLst/>
                    </a:prstGeom>
                    <a:noFill/>
                  </pic:spPr>
                </pic:pic>
              </a:graphicData>
            </a:graphic>
          </wp:anchor>
        </w:drawing>
      </w:r>
      <w:r>
        <w:rPr>
          <w:noProof/>
          <w:sz w:val="20"/>
          <w:szCs w:val="20"/>
        </w:rPr>
        <w:drawing>
          <wp:anchor distT="0" distB="0" distL="114300" distR="114300" simplePos="0" relativeHeight="252300288" behindDoc="1" locked="0" layoutInCell="0" allowOverlap="1" wp14:anchorId="68120AD6" wp14:editId="173699CC">
            <wp:simplePos x="0" y="0"/>
            <wp:positionH relativeFrom="column">
              <wp:posOffset>2139950</wp:posOffset>
            </wp:positionH>
            <wp:positionV relativeFrom="paragraph">
              <wp:posOffset>-1439545</wp:posOffset>
            </wp:positionV>
            <wp:extent cx="133350" cy="1464310"/>
            <wp:effectExtent l="0" t="0" r="0" b="0"/>
            <wp:wrapNone/>
            <wp:docPr id="1352" name="Picture 1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2"/>
                    <pic:cNvPicPr>
                      <a:picLocks noChangeAspect="1" noChangeArrowheads="1"/>
                    </pic:cNvPicPr>
                  </pic:nvPicPr>
                  <pic:blipFill>
                    <a:blip r:embed="rId872"/>
                    <a:srcRect/>
                    <a:stretch>
                      <a:fillRect/>
                    </a:stretch>
                  </pic:blipFill>
                  <pic:spPr bwMode="auto">
                    <a:xfrm>
                      <a:off x="0" y="0"/>
                      <a:ext cx="133350" cy="1464310"/>
                    </a:xfrm>
                    <a:prstGeom prst="rect">
                      <a:avLst/>
                    </a:prstGeom>
                    <a:noFill/>
                  </pic:spPr>
                </pic:pic>
              </a:graphicData>
            </a:graphic>
          </wp:anchor>
        </w:drawing>
      </w:r>
      <w:r>
        <w:rPr>
          <w:noProof/>
          <w:sz w:val="20"/>
          <w:szCs w:val="20"/>
        </w:rPr>
        <w:drawing>
          <wp:anchor distT="0" distB="0" distL="114300" distR="114300" simplePos="0" relativeHeight="252301312" behindDoc="1" locked="0" layoutInCell="0" allowOverlap="1" wp14:anchorId="24B6E9B9" wp14:editId="1831240B">
            <wp:simplePos x="0" y="0"/>
            <wp:positionH relativeFrom="column">
              <wp:posOffset>2468880</wp:posOffset>
            </wp:positionH>
            <wp:positionV relativeFrom="paragraph">
              <wp:posOffset>-1439545</wp:posOffset>
            </wp:positionV>
            <wp:extent cx="109220" cy="1464310"/>
            <wp:effectExtent l="0" t="0" r="0" b="0"/>
            <wp:wrapNone/>
            <wp:docPr id="1353" name="Picture 1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3"/>
                    <pic:cNvPicPr>
                      <a:picLocks noChangeAspect="1" noChangeArrowheads="1"/>
                    </pic:cNvPicPr>
                  </pic:nvPicPr>
                  <pic:blipFill>
                    <a:blip r:embed="rId873"/>
                    <a:srcRect/>
                    <a:stretch>
                      <a:fillRect/>
                    </a:stretch>
                  </pic:blipFill>
                  <pic:spPr bwMode="auto">
                    <a:xfrm>
                      <a:off x="0" y="0"/>
                      <a:ext cx="109220" cy="1464310"/>
                    </a:xfrm>
                    <a:prstGeom prst="rect">
                      <a:avLst/>
                    </a:prstGeom>
                    <a:noFill/>
                  </pic:spPr>
                </pic:pic>
              </a:graphicData>
            </a:graphic>
          </wp:anchor>
        </w:drawing>
      </w:r>
      <w:r>
        <w:rPr>
          <w:noProof/>
          <w:sz w:val="20"/>
          <w:szCs w:val="20"/>
        </w:rPr>
        <w:drawing>
          <wp:anchor distT="0" distB="0" distL="114300" distR="114300" simplePos="0" relativeHeight="252302336" behindDoc="1" locked="0" layoutInCell="0" allowOverlap="1" wp14:anchorId="30407890" wp14:editId="345DF97D">
            <wp:simplePos x="0" y="0"/>
            <wp:positionH relativeFrom="column">
              <wp:posOffset>2797175</wp:posOffset>
            </wp:positionH>
            <wp:positionV relativeFrom="paragraph">
              <wp:posOffset>-1439545</wp:posOffset>
            </wp:positionV>
            <wp:extent cx="85090" cy="1464310"/>
            <wp:effectExtent l="0" t="0" r="0" b="0"/>
            <wp:wrapNone/>
            <wp:docPr id="1354" name="Picture 1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4"/>
                    <pic:cNvPicPr>
                      <a:picLocks noChangeAspect="1" noChangeArrowheads="1"/>
                    </pic:cNvPicPr>
                  </pic:nvPicPr>
                  <pic:blipFill>
                    <a:blip r:embed="rId874"/>
                    <a:srcRect/>
                    <a:stretch>
                      <a:fillRect/>
                    </a:stretch>
                  </pic:blipFill>
                  <pic:spPr bwMode="auto">
                    <a:xfrm>
                      <a:off x="0" y="0"/>
                      <a:ext cx="85090" cy="1464310"/>
                    </a:xfrm>
                    <a:prstGeom prst="rect">
                      <a:avLst/>
                    </a:prstGeom>
                    <a:noFill/>
                  </pic:spPr>
                </pic:pic>
              </a:graphicData>
            </a:graphic>
          </wp:anchor>
        </w:drawing>
      </w:r>
      <w:r>
        <w:rPr>
          <w:noProof/>
          <w:sz w:val="20"/>
          <w:szCs w:val="20"/>
        </w:rPr>
        <w:drawing>
          <wp:anchor distT="0" distB="0" distL="114300" distR="114300" simplePos="0" relativeHeight="252303360" behindDoc="1" locked="0" layoutInCell="0" allowOverlap="1" wp14:anchorId="14390DB3" wp14:editId="6BCF44F8">
            <wp:simplePos x="0" y="0"/>
            <wp:positionH relativeFrom="column">
              <wp:posOffset>3126105</wp:posOffset>
            </wp:positionH>
            <wp:positionV relativeFrom="paragraph">
              <wp:posOffset>-1439545</wp:posOffset>
            </wp:positionV>
            <wp:extent cx="109220" cy="1464310"/>
            <wp:effectExtent l="0" t="0" r="0" b="0"/>
            <wp:wrapNone/>
            <wp:docPr id="1355" name="Picture 1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5"/>
                    <pic:cNvPicPr>
                      <a:picLocks noChangeAspect="1" noChangeArrowheads="1"/>
                    </pic:cNvPicPr>
                  </pic:nvPicPr>
                  <pic:blipFill>
                    <a:blip r:embed="rId875"/>
                    <a:srcRect/>
                    <a:stretch>
                      <a:fillRect/>
                    </a:stretch>
                  </pic:blipFill>
                  <pic:spPr bwMode="auto">
                    <a:xfrm>
                      <a:off x="0" y="0"/>
                      <a:ext cx="109220" cy="1464310"/>
                    </a:xfrm>
                    <a:prstGeom prst="rect">
                      <a:avLst/>
                    </a:prstGeom>
                    <a:noFill/>
                  </pic:spPr>
                </pic:pic>
              </a:graphicData>
            </a:graphic>
          </wp:anchor>
        </w:drawing>
      </w:r>
      <w:r>
        <w:rPr>
          <w:noProof/>
          <w:sz w:val="20"/>
          <w:szCs w:val="20"/>
        </w:rPr>
        <w:drawing>
          <wp:anchor distT="0" distB="0" distL="114300" distR="114300" simplePos="0" relativeHeight="252304384" behindDoc="1" locked="0" layoutInCell="0" allowOverlap="1" wp14:anchorId="0995E019" wp14:editId="55C2D840">
            <wp:simplePos x="0" y="0"/>
            <wp:positionH relativeFrom="column">
              <wp:posOffset>3454400</wp:posOffset>
            </wp:positionH>
            <wp:positionV relativeFrom="paragraph">
              <wp:posOffset>-1439545</wp:posOffset>
            </wp:positionV>
            <wp:extent cx="60960" cy="1464310"/>
            <wp:effectExtent l="0" t="0" r="0" b="0"/>
            <wp:wrapNone/>
            <wp:docPr id="1356" name="Picture 1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6"/>
                    <pic:cNvPicPr>
                      <a:picLocks noChangeAspect="1" noChangeArrowheads="1"/>
                    </pic:cNvPicPr>
                  </pic:nvPicPr>
                  <pic:blipFill>
                    <a:blip r:embed="rId876"/>
                    <a:srcRect/>
                    <a:stretch>
                      <a:fillRect/>
                    </a:stretch>
                  </pic:blipFill>
                  <pic:spPr bwMode="auto">
                    <a:xfrm>
                      <a:off x="0" y="0"/>
                      <a:ext cx="60960" cy="1464310"/>
                    </a:xfrm>
                    <a:prstGeom prst="rect">
                      <a:avLst/>
                    </a:prstGeom>
                    <a:noFill/>
                  </pic:spPr>
                </pic:pic>
              </a:graphicData>
            </a:graphic>
          </wp:anchor>
        </w:drawing>
      </w:r>
      <w:r>
        <w:rPr>
          <w:noProof/>
          <w:sz w:val="20"/>
          <w:szCs w:val="20"/>
        </w:rPr>
        <w:drawing>
          <wp:anchor distT="0" distB="0" distL="114300" distR="114300" simplePos="0" relativeHeight="252305408" behindDoc="1" locked="0" layoutInCell="0" allowOverlap="1" wp14:anchorId="2EEEFFCB" wp14:editId="21D7E1D8">
            <wp:simplePos x="0" y="0"/>
            <wp:positionH relativeFrom="column">
              <wp:posOffset>3783330</wp:posOffset>
            </wp:positionH>
            <wp:positionV relativeFrom="paragraph">
              <wp:posOffset>-1439545</wp:posOffset>
            </wp:positionV>
            <wp:extent cx="389255" cy="1464310"/>
            <wp:effectExtent l="0" t="0" r="0" b="0"/>
            <wp:wrapNone/>
            <wp:docPr id="1357" name="Picture 1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7"/>
                    <pic:cNvPicPr>
                      <a:picLocks noChangeAspect="1" noChangeArrowheads="1"/>
                    </pic:cNvPicPr>
                  </pic:nvPicPr>
                  <pic:blipFill>
                    <a:blip r:embed="rId877"/>
                    <a:srcRect/>
                    <a:stretch>
                      <a:fillRect/>
                    </a:stretch>
                  </pic:blipFill>
                  <pic:spPr bwMode="auto">
                    <a:xfrm>
                      <a:off x="0" y="0"/>
                      <a:ext cx="389255" cy="1464310"/>
                    </a:xfrm>
                    <a:prstGeom prst="rect">
                      <a:avLst/>
                    </a:prstGeom>
                    <a:noFill/>
                  </pic:spPr>
                </pic:pic>
              </a:graphicData>
            </a:graphic>
          </wp:anchor>
        </w:drawing>
      </w:r>
      <w:r>
        <w:rPr>
          <w:noProof/>
          <w:sz w:val="20"/>
          <w:szCs w:val="20"/>
        </w:rPr>
        <w:drawing>
          <wp:anchor distT="0" distB="0" distL="114300" distR="114300" simplePos="0" relativeHeight="252306432" behindDoc="1" locked="0" layoutInCell="0" allowOverlap="1" wp14:anchorId="71FFDFCD" wp14:editId="0039AE7E">
            <wp:simplePos x="0" y="0"/>
            <wp:positionH relativeFrom="column">
              <wp:posOffset>4440555</wp:posOffset>
            </wp:positionH>
            <wp:positionV relativeFrom="paragraph">
              <wp:posOffset>-1439545</wp:posOffset>
            </wp:positionV>
            <wp:extent cx="85090" cy="1464310"/>
            <wp:effectExtent l="0" t="0" r="0" b="0"/>
            <wp:wrapNone/>
            <wp:docPr id="1358" name="Picture 1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8"/>
                    <pic:cNvPicPr>
                      <a:picLocks noChangeAspect="1" noChangeArrowheads="1"/>
                    </pic:cNvPicPr>
                  </pic:nvPicPr>
                  <pic:blipFill>
                    <a:blip r:embed="rId878"/>
                    <a:srcRect/>
                    <a:stretch>
                      <a:fillRect/>
                    </a:stretch>
                  </pic:blipFill>
                  <pic:spPr bwMode="auto">
                    <a:xfrm>
                      <a:off x="0" y="0"/>
                      <a:ext cx="85090" cy="1464310"/>
                    </a:xfrm>
                    <a:prstGeom prst="rect">
                      <a:avLst/>
                    </a:prstGeom>
                    <a:noFill/>
                  </pic:spPr>
                </pic:pic>
              </a:graphicData>
            </a:graphic>
          </wp:anchor>
        </w:drawing>
      </w:r>
      <w:r>
        <w:rPr>
          <w:noProof/>
          <w:sz w:val="20"/>
          <w:szCs w:val="20"/>
        </w:rPr>
        <w:drawing>
          <wp:anchor distT="0" distB="0" distL="114300" distR="114300" simplePos="0" relativeHeight="252307456" behindDoc="1" locked="0" layoutInCell="0" allowOverlap="1" wp14:anchorId="3FE7C45B" wp14:editId="3964B3D2">
            <wp:simplePos x="0" y="0"/>
            <wp:positionH relativeFrom="column">
              <wp:posOffset>4768850</wp:posOffset>
            </wp:positionH>
            <wp:positionV relativeFrom="paragraph">
              <wp:posOffset>-1439545</wp:posOffset>
            </wp:positionV>
            <wp:extent cx="109220" cy="1464310"/>
            <wp:effectExtent l="0" t="0" r="0" b="0"/>
            <wp:wrapNone/>
            <wp:docPr id="1359" name="Picture 1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9"/>
                    <pic:cNvPicPr>
                      <a:picLocks noChangeAspect="1" noChangeArrowheads="1"/>
                    </pic:cNvPicPr>
                  </pic:nvPicPr>
                  <pic:blipFill>
                    <a:blip r:embed="rId879"/>
                    <a:srcRect/>
                    <a:stretch>
                      <a:fillRect/>
                    </a:stretch>
                  </pic:blipFill>
                  <pic:spPr bwMode="auto">
                    <a:xfrm>
                      <a:off x="0" y="0"/>
                      <a:ext cx="109220" cy="1464310"/>
                    </a:xfrm>
                    <a:prstGeom prst="rect">
                      <a:avLst/>
                    </a:prstGeom>
                    <a:noFill/>
                  </pic:spPr>
                </pic:pic>
              </a:graphicData>
            </a:graphic>
          </wp:anchor>
        </w:drawing>
      </w:r>
      <w:r>
        <w:rPr>
          <w:noProof/>
          <w:sz w:val="20"/>
          <w:szCs w:val="20"/>
        </w:rPr>
        <w:drawing>
          <wp:anchor distT="0" distB="0" distL="114300" distR="114300" simplePos="0" relativeHeight="252308480" behindDoc="1" locked="0" layoutInCell="0" allowOverlap="1" wp14:anchorId="67536291" wp14:editId="04F9485E">
            <wp:simplePos x="0" y="0"/>
            <wp:positionH relativeFrom="column">
              <wp:posOffset>5097780</wp:posOffset>
            </wp:positionH>
            <wp:positionV relativeFrom="paragraph">
              <wp:posOffset>-1439545</wp:posOffset>
            </wp:positionV>
            <wp:extent cx="109220" cy="1464310"/>
            <wp:effectExtent l="0" t="0" r="0" b="0"/>
            <wp:wrapNone/>
            <wp:docPr id="1360" name="Picture 1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0"/>
                    <pic:cNvPicPr>
                      <a:picLocks noChangeAspect="1" noChangeArrowheads="1"/>
                    </pic:cNvPicPr>
                  </pic:nvPicPr>
                  <pic:blipFill>
                    <a:blip r:embed="rId880"/>
                    <a:srcRect/>
                    <a:stretch>
                      <a:fillRect/>
                    </a:stretch>
                  </pic:blipFill>
                  <pic:spPr bwMode="auto">
                    <a:xfrm>
                      <a:off x="0" y="0"/>
                      <a:ext cx="109220" cy="1464310"/>
                    </a:xfrm>
                    <a:prstGeom prst="rect">
                      <a:avLst/>
                    </a:prstGeom>
                    <a:noFill/>
                  </pic:spPr>
                </pic:pic>
              </a:graphicData>
            </a:graphic>
          </wp:anchor>
        </w:drawing>
      </w:r>
      <w:r>
        <w:rPr>
          <w:noProof/>
          <w:sz w:val="20"/>
          <w:szCs w:val="20"/>
        </w:rPr>
        <w:drawing>
          <wp:anchor distT="0" distB="0" distL="114300" distR="114300" simplePos="0" relativeHeight="252309504" behindDoc="1" locked="0" layoutInCell="0" allowOverlap="1" wp14:anchorId="6A5A0301" wp14:editId="1A323ACC">
            <wp:simplePos x="0" y="0"/>
            <wp:positionH relativeFrom="column">
              <wp:posOffset>5426075</wp:posOffset>
            </wp:positionH>
            <wp:positionV relativeFrom="paragraph">
              <wp:posOffset>-1439545</wp:posOffset>
            </wp:positionV>
            <wp:extent cx="133350" cy="1464310"/>
            <wp:effectExtent l="0" t="0" r="0" b="0"/>
            <wp:wrapNone/>
            <wp:docPr id="1361" name="Picture 1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1"/>
                    <pic:cNvPicPr>
                      <a:picLocks noChangeAspect="1" noChangeArrowheads="1"/>
                    </pic:cNvPicPr>
                  </pic:nvPicPr>
                  <pic:blipFill>
                    <a:blip r:embed="rId881"/>
                    <a:srcRect/>
                    <a:stretch>
                      <a:fillRect/>
                    </a:stretch>
                  </pic:blipFill>
                  <pic:spPr bwMode="auto">
                    <a:xfrm>
                      <a:off x="0" y="0"/>
                      <a:ext cx="133350" cy="1464310"/>
                    </a:xfrm>
                    <a:prstGeom prst="rect">
                      <a:avLst/>
                    </a:prstGeom>
                    <a:noFill/>
                  </pic:spPr>
                </pic:pic>
              </a:graphicData>
            </a:graphic>
          </wp:anchor>
        </w:drawing>
      </w:r>
      <w:r>
        <w:rPr>
          <w:noProof/>
          <w:sz w:val="20"/>
          <w:szCs w:val="20"/>
        </w:rPr>
        <w:drawing>
          <wp:anchor distT="0" distB="0" distL="114300" distR="114300" simplePos="0" relativeHeight="252310528" behindDoc="1" locked="0" layoutInCell="0" allowOverlap="1" wp14:anchorId="14065A23" wp14:editId="52BCA2C4">
            <wp:simplePos x="0" y="0"/>
            <wp:positionH relativeFrom="column">
              <wp:posOffset>5755005</wp:posOffset>
            </wp:positionH>
            <wp:positionV relativeFrom="paragraph">
              <wp:posOffset>-1439545</wp:posOffset>
            </wp:positionV>
            <wp:extent cx="205740" cy="1464310"/>
            <wp:effectExtent l="0" t="0" r="0" b="0"/>
            <wp:wrapNone/>
            <wp:docPr id="1362" name="Picture 1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2"/>
                    <pic:cNvPicPr>
                      <a:picLocks noChangeAspect="1" noChangeArrowheads="1"/>
                    </pic:cNvPicPr>
                  </pic:nvPicPr>
                  <pic:blipFill>
                    <a:blip r:embed="rId882"/>
                    <a:srcRect/>
                    <a:stretch>
                      <a:fillRect/>
                    </a:stretch>
                  </pic:blipFill>
                  <pic:spPr bwMode="auto">
                    <a:xfrm>
                      <a:off x="0" y="0"/>
                      <a:ext cx="205740" cy="1464310"/>
                    </a:xfrm>
                    <a:prstGeom prst="rect">
                      <a:avLst/>
                    </a:prstGeom>
                    <a:noFill/>
                  </pic:spPr>
                </pic:pic>
              </a:graphicData>
            </a:graphic>
          </wp:anchor>
        </w:drawing>
      </w:r>
      <w:r>
        <w:rPr>
          <w:noProof/>
          <w:sz w:val="20"/>
          <w:szCs w:val="20"/>
        </w:rPr>
        <w:drawing>
          <wp:anchor distT="0" distB="0" distL="114300" distR="114300" simplePos="0" relativeHeight="252311552" behindDoc="1" locked="0" layoutInCell="0" allowOverlap="1" wp14:anchorId="29BD1FEE" wp14:editId="577EC86C">
            <wp:simplePos x="0" y="0"/>
            <wp:positionH relativeFrom="column">
              <wp:posOffset>6083300</wp:posOffset>
            </wp:positionH>
            <wp:positionV relativeFrom="paragraph">
              <wp:posOffset>-1439545</wp:posOffset>
            </wp:positionV>
            <wp:extent cx="85090" cy="1464310"/>
            <wp:effectExtent l="0" t="0" r="0" b="0"/>
            <wp:wrapNone/>
            <wp:docPr id="1363" name="Picture 1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3"/>
                    <pic:cNvPicPr>
                      <a:picLocks noChangeAspect="1" noChangeArrowheads="1"/>
                    </pic:cNvPicPr>
                  </pic:nvPicPr>
                  <pic:blipFill>
                    <a:blip r:embed="rId883"/>
                    <a:srcRect/>
                    <a:stretch>
                      <a:fillRect/>
                    </a:stretch>
                  </pic:blipFill>
                  <pic:spPr bwMode="auto">
                    <a:xfrm>
                      <a:off x="0" y="0"/>
                      <a:ext cx="85090" cy="1464310"/>
                    </a:xfrm>
                    <a:prstGeom prst="rect">
                      <a:avLst/>
                    </a:prstGeom>
                    <a:noFill/>
                  </pic:spPr>
                </pic:pic>
              </a:graphicData>
            </a:graphic>
          </wp:anchor>
        </w:drawing>
      </w:r>
      <w:r>
        <w:rPr>
          <w:noProof/>
          <w:sz w:val="20"/>
          <w:szCs w:val="20"/>
        </w:rPr>
        <w:drawing>
          <wp:anchor distT="0" distB="0" distL="114300" distR="114300" simplePos="0" relativeHeight="252312576" behindDoc="1" locked="0" layoutInCell="0" allowOverlap="1" wp14:anchorId="35DBC4B5" wp14:editId="4B1615B1">
            <wp:simplePos x="0" y="0"/>
            <wp:positionH relativeFrom="column">
              <wp:posOffset>6412230</wp:posOffset>
            </wp:positionH>
            <wp:positionV relativeFrom="paragraph">
              <wp:posOffset>-1439545</wp:posOffset>
            </wp:positionV>
            <wp:extent cx="133350" cy="1464310"/>
            <wp:effectExtent l="0" t="0" r="0" b="0"/>
            <wp:wrapNone/>
            <wp:docPr id="1364" name="Picture 1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4"/>
                    <pic:cNvPicPr>
                      <a:picLocks noChangeAspect="1" noChangeArrowheads="1"/>
                    </pic:cNvPicPr>
                  </pic:nvPicPr>
                  <pic:blipFill>
                    <a:blip r:embed="rId884"/>
                    <a:srcRect/>
                    <a:stretch>
                      <a:fillRect/>
                    </a:stretch>
                  </pic:blipFill>
                  <pic:spPr bwMode="auto">
                    <a:xfrm>
                      <a:off x="0" y="0"/>
                      <a:ext cx="133350" cy="1464310"/>
                    </a:xfrm>
                    <a:prstGeom prst="rect">
                      <a:avLst/>
                    </a:prstGeom>
                    <a:noFill/>
                  </pic:spPr>
                </pic:pic>
              </a:graphicData>
            </a:graphic>
          </wp:anchor>
        </w:drawing>
      </w:r>
      <w:r>
        <w:rPr>
          <w:noProof/>
          <w:sz w:val="20"/>
          <w:szCs w:val="20"/>
        </w:rPr>
        <w:drawing>
          <wp:anchor distT="0" distB="0" distL="114300" distR="114300" simplePos="0" relativeHeight="252313600" behindDoc="1" locked="0" layoutInCell="0" allowOverlap="1" wp14:anchorId="294AFB26" wp14:editId="3C919E19">
            <wp:simplePos x="0" y="0"/>
            <wp:positionH relativeFrom="column">
              <wp:posOffset>6740525</wp:posOffset>
            </wp:positionH>
            <wp:positionV relativeFrom="paragraph">
              <wp:posOffset>-1439545</wp:posOffset>
            </wp:positionV>
            <wp:extent cx="413385" cy="1464310"/>
            <wp:effectExtent l="0" t="0" r="0" b="0"/>
            <wp:wrapNone/>
            <wp:docPr id="1365" name="Picture 1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5"/>
                    <pic:cNvPicPr>
                      <a:picLocks noChangeAspect="1" noChangeArrowheads="1"/>
                    </pic:cNvPicPr>
                  </pic:nvPicPr>
                  <pic:blipFill>
                    <a:blip r:embed="rId885"/>
                    <a:srcRect/>
                    <a:stretch>
                      <a:fillRect/>
                    </a:stretch>
                  </pic:blipFill>
                  <pic:spPr bwMode="auto">
                    <a:xfrm>
                      <a:off x="0" y="0"/>
                      <a:ext cx="413385" cy="1464310"/>
                    </a:xfrm>
                    <a:prstGeom prst="rect">
                      <a:avLst/>
                    </a:prstGeom>
                    <a:noFill/>
                  </pic:spPr>
                </pic:pic>
              </a:graphicData>
            </a:graphic>
          </wp:anchor>
        </w:drawing>
      </w:r>
      <w:r>
        <w:rPr>
          <w:noProof/>
          <w:sz w:val="20"/>
          <w:szCs w:val="20"/>
        </w:rPr>
        <w:drawing>
          <wp:anchor distT="0" distB="0" distL="114300" distR="114300" simplePos="0" relativeHeight="252314624" behindDoc="1" locked="0" layoutInCell="0" allowOverlap="1" wp14:anchorId="396AEEE3" wp14:editId="565B5115">
            <wp:simplePos x="0" y="0"/>
            <wp:positionH relativeFrom="column">
              <wp:posOffset>7397750</wp:posOffset>
            </wp:positionH>
            <wp:positionV relativeFrom="paragraph">
              <wp:posOffset>-1439545</wp:posOffset>
            </wp:positionV>
            <wp:extent cx="60960" cy="1464310"/>
            <wp:effectExtent l="0" t="0" r="0" b="0"/>
            <wp:wrapNone/>
            <wp:docPr id="1366" name="Picture 1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6"/>
                    <pic:cNvPicPr>
                      <a:picLocks noChangeAspect="1" noChangeArrowheads="1"/>
                    </pic:cNvPicPr>
                  </pic:nvPicPr>
                  <pic:blipFill>
                    <a:blip r:embed="rId886"/>
                    <a:srcRect/>
                    <a:stretch>
                      <a:fillRect/>
                    </a:stretch>
                  </pic:blipFill>
                  <pic:spPr bwMode="auto">
                    <a:xfrm>
                      <a:off x="0" y="0"/>
                      <a:ext cx="60960" cy="1464310"/>
                    </a:xfrm>
                    <a:prstGeom prst="rect">
                      <a:avLst/>
                    </a:prstGeom>
                    <a:noFill/>
                  </pic:spPr>
                </pic:pic>
              </a:graphicData>
            </a:graphic>
          </wp:anchor>
        </w:drawing>
      </w:r>
      <w:r>
        <w:rPr>
          <w:noProof/>
          <w:sz w:val="20"/>
          <w:szCs w:val="20"/>
        </w:rPr>
        <w:drawing>
          <wp:anchor distT="0" distB="0" distL="114300" distR="114300" simplePos="0" relativeHeight="252315648" behindDoc="1" locked="0" layoutInCell="0" allowOverlap="1" wp14:anchorId="08426B93" wp14:editId="77258AD1">
            <wp:simplePos x="0" y="0"/>
            <wp:positionH relativeFrom="column">
              <wp:posOffset>7726680</wp:posOffset>
            </wp:positionH>
            <wp:positionV relativeFrom="paragraph">
              <wp:posOffset>-1439545</wp:posOffset>
            </wp:positionV>
            <wp:extent cx="109220" cy="1464310"/>
            <wp:effectExtent l="0" t="0" r="0" b="0"/>
            <wp:wrapNone/>
            <wp:docPr id="1367" name="Picture 1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7"/>
                    <pic:cNvPicPr>
                      <a:picLocks noChangeAspect="1" noChangeArrowheads="1"/>
                    </pic:cNvPicPr>
                  </pic:nvPicPr>
                  <pic:blipFill>
                    <a:blip r:embed="rId887"/>
                    <a:srcRect/>
                    <a:stretch>
                      <a:fillRect/>
                    </a:stretch>
                  </pic:blipFill>
                  <pic:spPr bwMode="auto">
                    <a:xfrm>
                      <a:off x="0" y="0"/>
                      <a:ext cx="109220" cy="1464310"/>
                    </a:xfrm>
                    <a:prstGeom prst="rect">
                      <a:avLst/>
                    </a:prstGeom>
                    <a:noFill/>
                  </pic:spPr>
                </pic:pic>
              </a:graphicData>
            </a:graphic>
          </wp:anchor>
        </w:drawing>
      </w:r>
      <w:r>
        <w:rPr>
          <w:noProof/>
          <w:sz w:val="20"/>
          <w:szCs w:val="20"/>
        </w:rPr>
        <w:drawing>
          <wp:anchor distT="0" distB="0" distL="114300" distR="114300" simplePos="0" relativeHeight="252316672" behindDoc="1" locked="0" layoutInCell="0" allowOverlap="1" wp14:anchorId="764B5867" wp14:editId="438B5796">
            <wp:simplePos x="0" y="0"/>
            <wp:positionH relativeFrom="column">
              <wp:posOffset>465455</wp:posOffset>
            </wp:positionH>
            <wp:positionV relativeFrom="paragraph">
              <wp:posOffset>-1439545</wp:posOffset>
            </wp:positionV>
            <wp:extent cx="116205" cy="1464310"/>
            <wp:effectExtent l="0" t="0" r="0" b="0"/>
            <wp:wrapNone/>
            <wp:docPr id="1368" name="Picture 1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8"/>
                    <pic:cNvPicPr>
                      <a:picLocks noChangeAspect="1" noChangeArrowheads="1"/>
                    </pic:cNvPicPr>
                  </pic:nvPicPr>
                  <pic:blipFill>
                    <a:blip r:embed="rId888"/>
                    <a:srcRect/>
                    <a:stretch>
                      <a:fillRect/>
                    </a:stretch>
                  </pic:blipFill>
                  <pic:spPr bwMode="auto">
                    <a:xfrm>
                      <a:off x="0" y="0"/>
                      <a:ext cx="116205" cy="1464310"/>
                    </a:xfrm>
                    <a:prstGeom prst="rect">
                      <a:avLst/>
                    </a:prstGeom>
                    <a:noFill/>
                  </pic:spPr>
                </pic:pic>
              </a:graphicData>
            </a:graphic>
          </wp:anchor>
        </w:drawing>
      </w:r>
    </w:p>
    <w:p w14:paraId="4201C847" w14:textId="77777777" w:rsidR="004B413C" w:rsidRDefault="004B413C">
      <w:pPr>
        <w:spacing w:line="91" w:lineRule="exact"/>
        <w:rPr>
          <w:sz w:val="20"/>
          <w:szCs w:val="20"/>
        </w:rPr>
      </w:pPr>
    </w:p>
    <w:p w14:paraId="596D287A" w14:textId="77777777" w:rsidR="004B413C" w:rsidRDefault="00EC2FEA">
      <w:pPr>
        <w:ind w:left="340"/>
        <w:rPr>
          <w:sz w:val="20"/>
          <w:szCs w:val="20"/>
        </w:rPr>
      </w:pPr>
      <w:r>
        <w:rPr>
          <w:rFonts w:ascii="Arial" w:eastAsia="Arial" w:hAnsi="Arial" w:cs="Arial"/>
          <w:color w:val="4D4D4D"/>
          <w:sz w:val="16"/>
          <w:szCs w:val="16"/>
        </w:rPr>
        <w:t>2000</w:t>
      </w:r>
    </w:p>
    <w:p w14:paraId="4BB6C49C" w14:textId="77777777" w:rsidR="004B413C" w:rsidRDefault="00EC2FEA">
      <w:pPr>
        <w:spacing w:line="20" w:lineRule="exact"/>
        <w:rPr>
          <w:sz w:val="20"/>
          <w:szCs w:val="20"/>
        </w:rPr>
      </w:pPr>
      <w:r>
        <w:rPr>
          <w:noProof/>
          <w:sz w:val="20"/>
          <w:szCs w:val="20"/>
        </w:rPr>
        <w:drawing>
          <wp:anchor distT="0" distB="0" distL="114300" distR="114300" simplePos="0" relativeHeight="252317696" behindDoc="1" locked="0" layoutInCell="0" allowOverlap="1" wp14:anchorId="53ABEC2F" wp14:editId="0590A6FC">
            <wp:simplePos x="0" y="0"/>
            <wp:positionH relativeFrom="column">
              <wp:posOffset>465455</wp:posOffset>
            </wp:positionH>
            <wp:positionV relativeFrom="paragraph">
              <wp:posOffset>-99695</wp:posOffset>
            </wp:positionV>
            <wp:extent cx="7526655" cy="452755"/>
            <wp:effectExtent l="0" t="0" r="0" b="0"/>
            <wp:wrapNone/>
            <wp:docPr id="1369" name="Picture 1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9"/>
                    <pic:cNvPicPr>
                      <a:picLocks noChangeAspect="1" noChangeArrowheads="1"/>
                    </pic:cNvPicPr>
                  </pic:nvPicPr>
                  <pic:blipFill>
                    <a:blip r:embed="rId889"/>
                    <a:srcRect/>
                    <a:stretch>
                      <a:fillRect/>
                    </a:stretch>
                  </pic:blipFill>
                  <pic:spPr bwMode="auto">
                    <a:xfrm>
                      <a:off x="0" y="0"/>
                      <a:ext cx="7526655" cy="452755"/>
                    </a:xfrm>
                    <a:prstGeom prst="rect">
                      <a:avLst/>
                    </a:prstGeom>
                    <a:noFill/>
                  </pic:spPr>
                </pic:pic>
              </a:graphicData>
            </a:graphic>
          </wp:anchor>
        </w:drawing>
      </w:r>
    </w:p>
    <w:p w14:paraId="3DA16AEA" w14:textId="77777777" w:rsidR="004B413C" w:rsidRDefault="00EC2FEA">
      <w:pPr>
        <w:spacing w:line="189" w:lineRule="auto"/>
        <w:ind w:left="340"/>
        <w:rPr>
          <w:sz w:val="20"/>
          <w:szCs w:val="20"/>
        </w:rPr>
      </w:pPr>
      <w:r>
        <w:rPr>
          <w:rFonts w:ascii="Arial" w:eastAsia="Arial" w:hAnsi="Arial" w:cs="Arial"/>
          <w:color w:val="4D4D4D"/>
          <w:sz w:val="15"/>
          <w:szCs w:val="15"/>
        </w:rPr>
        <w:t>2005</w:t>
      </w:r>
    </w:p>
    <w:p w14:paraId="748F6F77" w14:textId="77777777" w:rsidR="004B413C" w:rsidRDefault="00EC2FEA">
      <w:pPr>
        <w:tabs>
          <w:tab w:val="left" w:pos="12640"/>
        </w:tabs>
        <w:spacing w:line="182" w:lineRule="auto"/>
        <w:ind w:left="340"/>
        <w:rPr>
          <w:sz w:val="20"/>
          <w:szCs w:val="20"/>
        </w:rPr>
      </w:pPr>
      <w:r>
        <w:rPr>
          <w:rFonts w:ascii="Arial" w:eastAsia="Arial" w:hAnsi="Arial" w:cs="Arial"/>
          <w:color w:val="4D4D4D"/>
          <w:sz w:val="14"/>
          <w:szCs w:val="14"/>
        </w:rPr>
        <w:t>2010</w:t>
      </w:r>
      <w:r>
        <w:rPr>
          <w:sz w:val="20"/>
          <w:szCs w:val="20"/>
        </w:rPr>
        <w:tab/>
      </w:r>
      <w:r>
        <w:rPr>
          <w:rFonts w:ascii="Arial" w:eastAsia="Arial" w:hAnsi="Arial" w:cs="Arial"/>
          <w:color w:val="1A1A1A"/>
          <w:sz w:val="25"/>
          <w:szCs w:val="25"/>
          <w:vertAlign w:val="superscript"/>
        </w:rPr>
        <w:t>D</w:t>
      </w:r>
    </w:p>
    <w:p w14:paraId="3DB42DFA" w14:textId="77777777" w:rsidR="004B413C" w:rsidRDefault="00EC2FEA">
      <w:pPr>
        <w:spacing w:line="199" w:lineRule="auto"/>
        <w:ind w:left="340"/>
        <w:rPr>
          <w:sz w:val="20"/>
          <w:szCs w:val="20"/>
        </w:rPr>
      </w:pPr>
      <w:r>
        <w:rPr>
          <w:rFonts w:ascii="Arial" w:eastAsia="Arial" w:hAnsi="Arial" w:cs="Arial"/>
          <w:color w:val="4D4D4D"/>
          <w:sz w:val="16"/>
          <w:szCs w:val="16"/>
        </w:rPr>
        <w:t>2015</w:t>
      </w:r>
    </w:p>
    <w:p w14:paraId="4454B280" w14:textId="77777777" w:rsidR="004B413C" w:rsidRDefault="004B413C">
      <w:pPr>
        <w:spacing w:line="45" w:lineRule="exact"/>
        <w:rPr>
          <w:sz w:val="20"/>
          <w:szCs w:val="20"/>
        </w:rPr>
      </w:pPr>
    </w:p>
    <w:p w14:paraId="0050BACF" w14:textId="77777777" w:rsidR="004B413C" w:rsidRDefault="00EC2FEA">
      <w:pPr>
        <w:ind w:left="5900"/>
        <w:rPr>
          <w:sz w:val="20"/>
          <w:szCs w:val="20"/>
        </w:rPr>
      </w:pPr>
      <w:r>
        <w:rPr>
          <w:rFonts w:ascii="Arial" w:eastAsia="Arial" w:hAnsi="Arial" w:cs="Arial"/>
          <w:sz w:val="20"/>
          <w:szCs w:val="20"/>
        </w:rPr>
        <w:t>Cover Abundance</w:t>
      </w:r>
    </w:p>
    <w:p w14:paraId="341B56AA" w14:textId="77777777" w:rsidR="004B413C" w:rsidRDefault="004B413C">
      <w:pPr>
        <w:spacing w:line="200" w:lineRule="exact"/>
        <w:rPr>
          <w:sz w:val="20"/>
          <w:szCs w:val="20"/>
        </w:rPr>
      </w:pPr>
    </w:p>
    <w:p w14:paraId="17D88BD5" w14:textId="77777777" w:rsidR="004B413C" w:rsidRDefault="004B413C">
      <w:pPr>
        <w:spacing w:line="351" w:lineRule="exact"/>
        <w:rPr>
          <w:sz w:val="20"/>
          <w:szCs w:val="20"/>
        </w:rPr>
      </w:pPr>
    </w:p>
    <w:p w14:paraId="69792499" w14:textId="77777777" w:rsidR="004B413C" w:rsidRDefault="00EC2FEA">
      <w:pPr>
        <w:rPr>
          <w:sz w:val="20"/>
          <w:szCs w:val="20"/>
        </w:rPr>
      </w:pPr>
      <w:r>
        <w:rPr>
          <w:rFonts w:ascii="Arial" w:eastAsia="Arial" w:hAnsi="Arial" w:cs="Arial"/>
          <w:sz w:val="18"/>
          <w:szCs w:val="18"/>
        </w:rPr>
        <w:t>Figure 74: Cover abundances for each species across the four plots (A, B, C, D) at the Melaleuca Park 78 transect. Invasive species are denoted by ‘X’.</w:t>
      </w:r>
    </w:p>
    <w:p w14:paraId="677DE097" w14:textId="77777777" w:rsidR="004B413C" w:rsidRDefault="004B413C">
      <w:pPr>
        <w:spacing w:line="32" w:lineRule="exact"/>
        <w:rPr>
          <w:sz w:val="20"/>
          <w:szCs w:val="20"/>
        </w:rPr>
      </w:pPr>
    </w:p>
    <w:p w14:paraId="631DE6FB" w14:textId="77777777" w:rsidR="004B413C" w:rsidRDefault="00EC2FEA">
      <w:pPr>
        <w:rPr>
          <w:sz w:val="20"/>
          <w:szCs w:val="20"/>
        </w:rPr>
      </w:pPr>
      <w:r>
        <w:rPr>
          <w:rFonts w:ascii="Arial" w:eastAsia="Arial" w:hAnsi="Arial" w:cs="Arial"/>
          <w:sz w:val="20"/>
          <w:szCs w:val="20"/>
        </w:rPr>
        <w:t>Only the most common species are included.</w:t>
      </w:r>
    </w:p>
    <w:p w14:paraId="0D331B21" w14:textId="77777777" w:rsidR="004B413C" w:rsidRDefault="004B413C">
      <w:pPr>
        <w:sectPr w:rsidR="004B413C">
          <w:pgSz w:w="15840" w:h="12240" w:orient="landscape"/>
          <w:pgMar w:top="1440" w:right="1400" w:bottom="1440" w:left="950" w:header="0" w:footer="0" w:gutter="0"/>
          <w:cols w:num="2" w:space="720" w:equalWidth="0">
            <w:col w:w="172" w:space="317"/>
            <w:col w:w="13000"/>
          </w:cols>
        </w:sectPr>
      </w:pPr>
    </w:p>
    <w:p w14:paraId="7CA482B2" w14:textId="77777777" w:rsidR="004B413C" w:rsidRDefault="00EC2FEA">
      <w:pPr>
        <w:spacing w:line="275" w:lineRule="auto"/>
        <w:ind w:left="2640" w:right="2360" w:hanging="6"/>
        <w:jc w:val="both"/>
        <w:rPr>
          <w:sz w:val="20"/>
          <w:szCs w:val="20"/>
        </w:rPr>
      </w:pPr>
      <w:bookmarkStart w:id="155" w:name="page118"/>
      <w:bookmarkEnd w:id="155"/>
      <w:r>
        <w:rPr>
          <w:rFonts w:ascii="Arial" w:eastAsia="Arial" w:hAnsi="Arial" w:cs="Arial"/>
          <w:sz w:val="20"/>
          <w:szCs w:val="20"/>
        </w:rPr>
        <w:lastRenderedPageBreak/>
        <w:t>Table 26: Ecological consequences of revised thresholds in terms of compliance of stated site management objectives at the Melaleuca Park 78 wetland.</w:t>
      </w:r>
    </w:p>
    <w:p w14:paraId="4E36F254" w14:textId="77777777" w:rsidR="004B413C" w:rsidRDefault="00EC2FEA">
      <w:pPr>
        <w:spacing w:line="20" w:lineRule="exact"/>
        <w:rPr>
          <w:sz w:val="20"/>
          <w:szCs w:val="20"/>
        </w:rPr>
      </w:pPr>
      <w:r>
        <w:rPr>
          <w:noProof/>
          <w:sz w:val="20"/>
          <w:szCs w:val="20"/>
        </w:rPr>
        <mc:AlternateContent>
          <mc:Choice Requires="wps">
            <w:drawing>
              <wp:anchor distT="0" distB="0" distL="114300" distR="114300" simplePos="0" relativeHeight="252318720" behindDoc="1" locked="0" layoutInCell="0" allowOverlap="1" wp14:anchorId="1962D835" wp14:editId="000D27C0">
                <wp:simplePos x="0" y="0"/>
                <wp:positionH relativeFrom="column">
                  <wp:posOffset>0</wp:posOffset>
                </wp:positionH>
                <wp:positionV relativeFrom="paragraph">
                  <wp:posOffset>100965</wp:posOffset>
                </wp:positionV>
                <wp:extent cx="6858000" cy="0"/>
                <wp:effectExtent l="0" t="0" r="0" b="0"/>
                <wp:wrapNone/>
                <wp:docPr id="1370" name="Shape 137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858000" cy="4763"/>
                        </a:xfrm>
                        <a:prstGeom prst="line">
                          <a:avLst/>
                        </a:prstGeom>
                        <a:solidFill>
                          <a:srgbClr val="FFFFFF"/>
                        </a:solidFill>
                        <a:ln w="10121">
                          <a:solidFill>
                            <a:srgbClr val="000000"/>
                          </a:solidFill>
                          <a:miter lim="800000"/>
                          <a:headEnd/>
                          <a:tailEnd/>
                        </a:ln>
                      </wps:spPr>
                      <wps:bodyPr/>
                    </wps:wsp>
                  </a:graphicData>
                </a:graphic>
              </wp:anchor>
            </w:drawing>
          </mc:Choice>
          <mc:Fallback>
            <w:pict>
              <v:line w14:anchorId="398C6C52" id="Shape 1370" o:spid="_x0000_s1026" style="position:absolute;z-index:-250997760;visibility:visible;mso-wrap-style:square;mso-wrap-distance-left:9pt;mso-wrap-distance-top:0;mso-wrap-distance-right:9pt;mso-wrap-distance-bottom:0;mso-position-horizontal:absolute;mso-position-horizontal-relative:text;mso-position-vertical:absolute;mso-position-vertical-relative:text" from="0,7.95pt" to="540pt,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" o:allowincell="f" filled="t" strokeweight=".28114mm">
                <v:stroke joinstyle="miter"/>
                <o:lock v:ext="edit" shapetype="f"/>
              </v:line>
            </w:pict>
          </mc:Fallback>
        </mc:AlternateContent>
      </w:r>
    </w:p>
    <w:p w14:paraId="2CFB7089" w14:textId="77777777" w:rsidR="004B413C" w:rsidRDefault="004B413C">
      <w:pPr>
        <w:spacing w:line="146" w:lineRule="exact"/>
        <w:rPr>
          <w:sz w:val="20"/>
          <w:szCs w:val="20"/>
        </w:rPr>
      </w:pPr>
    </w:p>
    <w:p w14:paraId="45190073" w14:textId="77777777" w:rsidR="004B413C" w:rsidRDefault="00EC2FEA">
      <w:pPr>
        <w:tabs>
          <w:tab w:val="left" w:pos="1360"/>
        </w:tabs>
        <w:jc w:val="right"/>
        <w:rPr>
          <w:sz w:val="20"/>
          <w:szCs w:val="20"/>
        </w:rPr>
      </w:pPr>
      <w:r>
        <w:rPr>
          <w:rFonts w:ascii="Arial" w:eastAsia="Arial" w:hAnsi="Arial" w:cs="Arial"/>
          <w:sz w:val="20"/>
          <w:szCs w:val="20"/>
        </w:rPr>
        <w:t>Likely eﬀect of 2030 revised thresholds</w:t>
      </w:r>
      <w:r>
        <w:rPr>
          <w:rFonts w:ascii="Arial" w:eastAsia="Arial" w:hAnsi="Arial" w:cs="Arial"/>
          <w:sz w:val="20"/>
          <w:szCs w:val="20"/>
        </w:rPr>
        <w:tab/>
        <w:t>Future Complia</w:t>
      </w:r>
    </w:p>
    <w:p w14:paraId="6B331CF5" w14:textId="77777777" w:rsidR="004B413C" w:rsidRDefault="00EC2FEA">
      <w:pPr>
        <w:spacing w:line="20" w:lineRule="exact"/>
        <w:rPr>
          <w:sz w:val="20"/>
          <w:szCs w:val="20"/>
        </w:rPr>
      </w:pPr>
      <w:r>
        <w:rPr>
          <w:noProof/>
          <w:sz w:val="20"/>
          <w:szCs w:val="20"/>
        </w:rPr>
        <mc:AlternateContent>
          <mc:Choice Requires="wps">
            <w:drawing>
              <wp:anchor distT="0" distB="0" distL="114300" distR="114300" simplePos="0" relativeHeight="252319744" behindDoc="1" locked="0" layoutInCell="0" allowOverlap="1" wp14:anchorId="13BA9099" wp14:editId="7749F8A0">
                <wp:simplePos x="0" y="0"/>
                <wp:positionH relativeFrom="column">
                  <wp:posOffset>0</wp:posOffset>
                </wp:positionH>
                <wp:positionV relativeFrom="paragraph">
                  <wp:posOffset>66675</wp:posOffset>
                </wp:positionV>
                <wp:extent cx="6858000" cy="0"/>
                <wp:effectExtent l="0" t="0" r="0" b="0"/>
                <wp:wrapNone/>
                <wp:docPr id="1371" name="Shape 137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858000" cy="4763"/>
                        </a:xfrm>
                        <a:prstGeom prst="line">
                          <a:avLst/>
                        </a:prstGeom>
                        <a:solidFill>
                          <a:srgbClr val="FFFFFF"/>
                        </a:solidFill>
                        <a:ln w="6324">
                          <a:solidFill>
                            <a:srgbClr val="000000"/>
                          </a:solidFill>
                          <a:miter lim="800000"/>
                          <a:headEnd/>
                          <a:tailEnd/>
                        </a:ln>
                      </wps:spPr>
                      <wps:bodyPr/>
                    </wps:wsp>
                  </a:graphicData>
                </a:graphic>
              </wp:anchor>
            </w:drawing>
          </mc:Choice>
          <mc:Fallback>
            <w:pict>
              <v:line w14:anchorId="28C53B7A" id="Shape 1371" o:spid="_x0000_s1026" style="position:absolute;z-index:-250996736;visibility:visible;mso-wrap-style:square;mso-wrap-distance-left:9pt;mso-wrap-distance-top:0;mso-wrap-distance-right:9pt;mso-wrap-distance-bottom:0;mso-position-horizontal:absolute;mso-position-horizontal-relative:text;mso-position-vertical:absolute;mso-position-vertical-relative:text" from="0,5.25pt" to="540pt,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" o:allowincell="f" filled="t" strokeweight=".17567mm">
                <v:stroke joinstyle="miter"/>
                <o:lock v:ext="edit" shapetype="f"/>
              </v:line>
            </w:pict>
          </mc:Fallback>
        </mc:AlternateContent>
      </w:r>
    </w:p>
    <w:p w14:paraId="22EAD366" w14:textId="77777777" w:rsidR="004B413C" w:rsidRDefault="004B413C">
      <w:pPr>
        <w:spacing w:line="88" w:lineRule="exact"/>
        <w:rPr>
          <w:sz w:val="20"/>
          <w:szCs w:val="20"/>
        </w:rPr>
      </w:pPr>
    </w:p>
    <w:p w14:paraId="25BCB537" w14:textId="77777777" w:rsidR="004B413C" w:rsidRDefault="00EC2FEA">
      <w:pPr>
        <w:rPr>
          <w:sz w:val="20"/>
          <w:szCs w:val="20"/>
        </w:rPr>
      </w:pPr>
      <w:r>
        <w:rPr>
          <w:rFonts w:ascii="Arial" w:eastAsia="Arial" w:hAnsi="Arial" w:cs="Arial"/>
          <w:b/>
          <w:bCs/>
          <w:sz w:val="20"/>
          <w:szCs w:val="20"/>
        </w:rPr>
        <w:t>Site values</w:t>
      </w:r>
    </w:p>
    <w:p w14:paraId="5380CB8E" w14:textId="77777777" w:rsidR="004B413C" w:rsidRDefault="004B413C">
      <w:pPr>
        <w:spacing w:line="10" w:lineRule="exact"/>
        <w:rPr>
          <w:sz w:val="20"/>
          <w:szCs w:val="20"/>
        </w:rPr>
      </w:pPr>
    </w:p>
    <w:p w14:paraId="0F0DF8DB" w14:textId="77777777" w:rsidR="004B413C" w:rsidRDefault="00EC2FEA">
      <w:pPr>
        <w:rPr>
          <w:sz w:val="20"/>
          <w:szCs w:val="20"/>
        </w:rPr>
      </w:pPr>
      <w:r>
        <w:rPr>
          <w:rFonts w:ascii="Arial" w:eastAsia="Arial" w:hAnsi="Arial" w:cs="Arial"/>
          <w:sz w:val="20"/>
          <w:szCs w:val="20"/>
        </w:rPr>
        <w:t>Supports wetland vegetation</w:t>
      </w:r>
    </w:p>
    <w:p w14:paraId="26109D1C" w14:textId="77777777" w:rsidR="004B413C" w:rsidRDefault="004B413C">
      <w:pPr>
        <w:spacing w:line="18" w:lineRule="exact"/>
        <w:rPr>
          <w:sz w:val="20"/>
          <w:szCs w:val="20"/>
        </w:rPr>
      </w:pPr>
    </w:p>
    <w:p w14:paraId="666813CF" w14:textId="77777777" w:rsidR="004B413C" w:rsidRDefault="00EC2FEA">
      <w:pPr>
        <w:rPr>
          <w:sz w:val="20"/>
          <w:szCs w:val="20"/>
        </w:rPr>
      </w:pPr>
      <w:r>
        <w:rPr>
          <w:rFonts w:ascii="Arial" w:eastAsia="Arial" w:hAnsi="Arial" w:cs="Arial"/>
          <w:b/>
          <w:bCs/>
          <w:sz w:val="20"/>
          <w:szCs w:val="20"/>
        </w:rPr>
        <w:t>Site management objectives</w:t>
      </w:r>
    </w:p>
    <w:p w14:paraId="41CCE7D5" w14:textId="77777777" w:rsidR="004B413C" w:rsidRDefault="00EC2FEA">
      <w:pPr>
        <w:rPr>
          <w:sz w:val="20"/>
          <w:szCs w:val="20"/>
        </w:rPr>
      </w:pPr>
      <w:r>
        <w:rPr>
          <w:rFonts w:ascii="Arial" w:eastAsia="Arial" w:hAnsi="Arial" w:cs="Arial"/>
          <w:sz w:val="20"/>
          <w:szCs w:val="20"/>
        </w:rPr>
        <w:t>Maintain wildlife and landscape values of the wetlands</w:t>
      </w:r>
    </w:p>
    <w:p w14:paraId="6CE6A4FA" w14:textId="77777777" w:rsidR="004B413C" w:rsidRDefault="004B413C">
      <w:pPr>
        <w:spacing w:line="9" w:lineRule="exact"/>
        <w:rPr>
          <w:sz w:val="20"/>
          <w:szCs w:val="20"/>
        </w:rPr>
      </w:pPr>
    </w:p>
    <w:p w14:paraId="6753F96A" w14:textId="77777777" w:rsidR="004B413C" w:rsidRDefault="00EC2FEA">
      <w:pPr>
        <w:rPr>
          <w:sz w:val="20"/>
          <w:szCs w:val="20"/>
        </w:rPr>
      </w:pPr>
      <w:r>
        <w:rPr>
          <w:rFonts w:ascii="Arial" w:eastAsia="Arial" w:hAnsi="Arial" w:cs="Arial"/>
          <w:sz w:val="20"/>
          <w:szCs w:val="20"/>
        </w:rPr>
        <w:t>Maintain the existing areas of wetlands and wetland vegetation</w:t>
      </w:r>
    </w:p>
    <w:p w14:paraId="1B94353F" w14:textId="77777777" w:rsidR="004B413C" w:rsidRDefault="00EC2FEA">
      <w:pPr>
        <w:spacing w:line="20" w:lineRule="exact"/>
        <w:rPr>
          <w:sz w:val="20"/>
          <w:szCs w:val="20"/>
        </w:rPr>
      </w:pPr>
      <w:r>
        <w:rPr>
          <w:noProof/>
          <w:sz w:val="20"/>
          <w:szCs w:val="20"/>
        </w:rPr>
        <mc:AlternateContent>
          <mc:Choice Requires="wps">
            <w:drawing>
              <wp:anchor distT="0" distB="0" distL="114300" distR="114300" simplePos="0" relativeHeight="252320768" behindDoc="1" locked="0" layoutInCell="0" allowOverlap="1" wp14:anchorId="6BD3FEB6" wp14:editId="3EDF8C2C">
                <wp:simplePos x="0" y="0"/>
                <wp:positionH relativeFrom="column">
                  <wp:posOffset>0</wp:posOffset>
                </wp:positionH>
                <wp:positionV relativeFrom="paragraph">
                  <wp:posOffset>68580</wp:posOffset>
                </wp:positionV>
                <wp:extent cx="6858000" cy="0"/>
                <wp:effectExtent l="0" t="0" r="0" b="0"/>
                <wp:wrapNone/>
                <wp:docPr id="1372" name="Shape 137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858000" cy="4763"/>
                        </a:xfrm>
                        <a:prstGeom prst="line">
                          <a:avLst/>
                        </a:prstGeom>
                        <a:solidFill>
                          <a:srgbClr val="FFFFFF"/>
                        </a:solidFill>
                        <a:ln w="10121">
                          <a:solidFill>
                            <a:srgbClr val="000000"/>
                          </a:solidFill>
                          <a:miter lim="800000"/>
                          <a:headEnd/>
                          <a:tailEnd/>
                        </a:ln>
                      </wps:spPr>
                      <wps:bodyPr/>
                    </wps:wsp>
                  </a:graphicData>
                </a:graphic>
              </wp:anchor>
            </w:drawing>
          </mc:Choice>
          <mc:Fallback>
            <w:pict>
              <v:line w14:anchorId="1835CD92" id="Shape 1372" o:spid="_x0000_s1026" style="position:absolute;z-index:-250995712;visibility:visible;mso-wrap-style:square;mso-wrap-distance-left:9pt;mso-wrap-distance-top:0;mso-wrap-distance-right:9pt;mso-wrap-distance-bottom:0;mso-position-horizontal:absolute;mso-position-horizontal-relative:text;mso-position-vertical:absolute;mso-position-vertical-relative:text" from="0,5.4pt" to="540pt,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" o:allowincell="f" filled="t" strokeweight=".28114mm">
                <v:stroke joinstyle="miter"/>
                <o:lock v:ext="edit" shapetype="f"/>
              </v:line>
            </w:pict>
          </mc:Fallback>
        </mc:AlternateContent>
      </w:r>
    </w:p>
    <w:p w14:paraId="1FCB6E48" w14:textId="77777777" w:rsidR="004B413C" w:rsidRDefault="004B413C">
      <w:pPr>
        <w:sectPr w:rsidR="004B413C">
          <w:pgSz w:w="12240" w:h="15840"/>
          <w:pgMar w:top="1382" w:right="40" w:bottom="330" w:left="1440" w:header="0" w:footer="0" w:gutter="0"/>
          <w:cols w:space="720" w:equalWidth="0">
            <w:col w:w="10760"/>
          </w:cols>
        </w:sectPr>
      </w:pPr>
    </w:p>
    <w:p w14:paraId="5A528311" w14:textId="77777777" w:rsidR="004B413C" w:rsidRDefault="004B413C">
      <w:pPr>
        <w:spacing w:line="200" w:lineRule="exact"/>
        <w:rPr>
          <w:sz w:val="20"/>
          <w:szCs w:val="20"/>
        </w:rPr>
      </w:pPr>
    </w:p>
    <w:p w14:paraId="2A7B04E2" w14:textId="77777777" w:rsidR="004B413C" w:rsidRDefault="004B413C">
      <w:pPr>
        <w:spacing w:line="200" w:lineRule="exact"/>
        <w:rPr>
          <w:sz w:val="20"/>
          <w:szCs w:val="20"/>
        </w:rPr>
      </w:pPr>
    </w:p>
    <w:p w14:paraId="4C77268C" w14:textId="77777777" w:rsidR="004B413C" w:rsidRDefault="004B413C">
      <w:pPr>
        <w:spacing w:line="200" w:lineRule="exact"/>
        <w:rPr>
          <w:sz w:val="20"/>
          <w:szCs w:val="20"/>
        </w:rPr>
      </w:pPr>
    </w:p>
    <w:p w14:paraId="120E978A" w14:textId="77777777" w:rsidR="004B413C" w:rsidRDefault="004B413C">
      <w:pPr>
        <w:spacing w:line="200" w:lineRule="exact"/>
        <w:rPr>
          <w:sz w:val="20"/>
          <w:szCs w:val="20"/>
        </w:rPr>
      </w:pPr>
    </w:p>
    <w:p w14:paraId="54D831F8" w14:textId="77777777" w:rsidR="004B413C" w:rsidRDefault="004B413C">
      <w:pPr>
        <w:spacing w:line="200" w:lineRule="exact"/>
        <w:rPr>
          <w:sz w:val="20"/>
          <w:szCs w:val="20"/>
        </w:rPr>
      </w:pPr>
    </w:p>
    <w:p w14:paraId="0501D0B6" w14:textId="77777777" w:rsidR="004B413C" w:rsidRDefault="004B413C">
      <w:pPr>
        <w:spacing w:line="200" w:lineRule="exact"/>
        <w:rPr>
          <w:sz w:val="20"/>
          <w:szCs w:val="20"/>
        </w:rPr>
      </w:pPr>
    </w:p>
    <w:p w14:paraId="31B092E3" w14:textId="77777777" w:rsidR="004B413C" w:rsidRDefault="004B413C">
      <w:pPr>
        <w:spacing w:line="200" w:lineRule="exact"/>
        <w:rPr>
          <w:sz w:val="20"/>
          <w:szCs w:val="20"/>
        </w:rPr>
      </w:pPr>
    </w:p>
    <w:p w14:paraId="5DFFCDDA" w14:textId="77777777" w:rsidR="004B413C" w:rsidRDefault="004B413C">
      <w:pPr>
        <w:spacing w:line="200" w:lineRule="exact"/>
        <w:rPr>
          <w:sz w:val="20"/>
          <w:szCs w:val="20"/>
        </w:rPr>
      </w:pPr>
    </w:p>
    <w:p w14:paraId="398917A9" w14:textId="77777777" w:rsidR="004B413C" w:rsidRDefault="004B413C">
      <w:pPr>
        <w:spacing w:line="200" w:lineRule="exact"/>
        <w:rPr>
          <w:sz w:val="20"/>
          <w:szCs w:val="20"/>
        </w:rPr>
      </w:pPr>
    </w:p>
    <w:p w14:paraId="5B5D84B6" w14:textId="77777777" w:rsidR="004B413C" w:rsidRDefault="004B413C">
      <w:pPr>
        <w:spacing w:line="200" w:lineRule="exact"/>
        <w:rPr>
          <w:sz w:val="20"/>
          <w:szCs w:val="20"/>
        </w:rPr>
      </w:pPr>
    </w:p>
    <w:p w14:paraId="2DB91D8C" w14:textId="77777777" w:rsidR="004B413C" w:rsidRDefault="004B413C">
      <w:pPr>
        <w:spacing w:line="200" w:lineRule="exact"/>
        <w:rPr>
          <w:sz w:val="20"/>
          <w:szCs w:val="20"/>
        </w:rPr>
      </w:pPr>
    </w:p>
    <w:p w14:paraId="31AF5F20" w14:textId="77777777" w:rsidR="004B413C" w:rsidRDefault="004B413C">
      <w:pPr>
        <w:spacing w:line="200" w:lineRule="exact"/>
        <w:rPr>
          <w:sz w:val="20"/>
          <w:szCs w:val="20"/>
        </w:rPr>
      </w:pPr>
    </w:p>
    <w:p w14:paraId="2FE10B3E" w14:textId="77777777" w:rsidR="004B413C" w:rsidRDefault="004B413C">
      <w:pPr>
        <w:spacing w:line="200" w:lineRule="exact"/>
        <w:rPr>
          <w:sz w:val="20"/>
          <w:szCs w:val="20"/>
        </w:rPr>
      </w:pPr>
    </w:p>
    <w:p w14:paraId="67792156" w14:textId="77777777" w:rsidR="004B413C" w:rsidRDefault="004B413C">
      <w:pPr>
        <w:spacing w:line="200" w:lineRule="exact"/>
        <w:rPr>
          <w:sz w:val="20"/>
          <w:szCs w:val="20"/>
        </w:rPr>
      </w:pPr>
    </w:p>
    <w:p w14:paraId="2D00DBF3" w14:textId="77777777" w:rsidR="004B413C" w:rsidRDefault="004B413C">
      <w:pPr>
        <w:spacing w:line="200" w:lineRule="exact"/>
        <w:rPr>
          <w:sz w:val="20"/>
          <w:szCs w:val="20"/>
        </w:rPr>
      </w:pPr>
    </w:p>
    <w:p w14:paraId="1502CED9" w14:textId="77777777" w:rsidR="004B413C" w:rsidRDefault="004B413C">
      <w:pPr>
        <w:spacing w:line="200" w:lineRule="exact"/>
        <w:rPr>
          <w:sz w:val="20"/>
          <w:szCs w:val="20"/>
        </w:rPr>
      </w:pPr>
    </w:p>
    <w:p w14:paraId="27C61EF2" w14:textId="77777777" w:rsidR="004B413C" w:rsidRDefault="004B413C">
      <w:pPr>
        <w:spacing w:line="200" w:lineRule="exact"/>
        <w:rPr>
          <w:sz w:val="20"/>
          <w:szCs w:val="20"/>
        </w:rPr>
      </w:pPr>
    </w:p>
    <w:p w14:paraId="769DE1A8" w14:textId="77777777" w:rsidR="004B413C" w:rsidRDefault="004B413C">
      <w:pPr>
        <w:spacing w:line="200" w:lineRule="exact"/>
        <w:rPr>
          <w:sz w:val="20"/>
          <w:szCs w:val="20"/>
        </w:rPr>
      </w:pPr>
    </w:p>
    <w:p w14:paraId="21E6EFA1" w14:textId="77777777" w:rsidR="004B413C" w:rsidRDefault="004B413C">
      <w:pPr>
        <w:spacing w:line="200" w:lineRule="exact"/>
        <w:rPr>
          <w:sz w:val="20"/>
          <w:szCs w:val="20"/>
        </w:rPr>
      </w:pPr>
    </w:p>
    <w:p w14:paraId="3383C83C" w14:textId="77777777" w:rsidR="004B413C" w:rsidRDefault="004B413C">
      <w:pPr>
        <w:spacing w:line="200" w:lineRule="exact"/>
        <w:rPr>
          <w:sz w:val="20"/>
          <w:szCs w:val="20"/>
        </w:rPr>
      </w:pPr>
    </w:p>
    <w:p w14:paraId="61A569FB" w14:textId="77777777" w:rsidR="004B413C" w:rsidRDefault="004B413C">
      <w:pPr>
        <w:spacing w:line="200" w:lineRule="exact"/>
        <w:rPr>
          <w:sz w:val="20"/>
          <w:szCs w:val="20"/>
        </w:rPr>
      </w:pPr>
    </w:p>
    <w:p w14:paraId="21DFA744" w14:textId="77777777" w:rsidR="004B413C" w:rsidRDefault="004B413C">
      <w:pPr>
        <w:spacing w:line="200" w:lineRule="exact"/>
        <w:rPr>
          <w:sz w:val="20"/>
          <w:szCs w:val="20"/>
        </w:rPr>
      </w:pPr>
    </w:p>
    <w:p w14:paraId="1C209075" w14:textId="77777777" w:rsidR="004B413C" w:rsidRDefault="004B413C">
      <w:pPr>
        <w:spacing w:line="200" w:lineRule="exact"/>
        <w:rPr>
          <w:sz w:val="20"/>
          <w:szCs w:val="20"/>
        </w:rPr>
      </w:pPr>
    </w:p>
    <w:p w14:paraId="28528730" w14:textId="77777777" w:rsidR="004B413C" w:rsidRDefault="004B413C">
      <w:pPr>
        <w:spacing w:line="200" w:lineRule="exact"/>
        <w:rPr>
          <w:sz w:val="20"/>
          <w:szCs w:val="20"/>
        </w:rPr>
      </w:pPr>
    </w:p>
    <w:p w14:paraId="0118F623" w14:textId="77777777" w:rsidR="004B413C" w:rsidRDefault="004B413C">
      <w:pPr>
        <w:spacing w:line="200" w:lineRule="exact"/>
        <w:rPr>
          <w:sz w:val="20"/>
          <w:szCs w:val="20"/>
        </w:rPr>
      </w:pPr>
    </w:p>
    <w:p w14:paraId="35A74AF2" w14:textId="77777777" w:rsidR="004B413C" w:rsidRDefault="004B413C">
      <w:pPr>
        <w:spacing w:line="200" w:lineRule="exact"/>
        <w:rPr>
          <w:sz w:val="20"/>
          <w:szCs w:val="20"/>
        </w:rPr>
      </w:pPr>
    </w:p>
    <w:p w14:paraId="6DF30286" w14:textId="77777777" w:rsidR="004B413C" w:rsidRDefault="004B413C">
      <w:pPr>
        <w:spacing w:line="200" w:lineRule="exact"/>
        <w:rPr>
          <w:sz w:val="20"/>
          <w:szCs w:val="20"/>
        </w:rPr>
      </w:pPr>
    </w:p>
    <w:p w14:paraId="1EB4C777" w14:textId="77777777" w:rsidR="004B413C" w:rsidRDefault="004B413C">
      <w:pPr>
        <w:spacing w:line="200" w:lineRule="exact"/>
        <w:rPr>
          <w:sz w:val="20"/>
          <w:szCs w:val="20"/>
        </w:rPr>
      </w:pPr>
    </w:p>
    <w:p w14:paraId="1854F294" w14:textId="77777777" w:rsidR="004B413C" w:rsidRDefault="004B413C">
      <w:pPr>
        <w:spacing w:line="200" w:lineRule="exact"/>
        <w:rPr>
          <w:sz w:val="20"/>
          <w:szCs w:val="20"/>
        </w:rPr>
      </w:pPr>
    </w:p>
    <w:p w14:paraId="0DEAE326" w14:textId="77777777" w:rsidR="004B413C" w:rsidRDefault="004B413C">
      <w:pPr>
        <w:spacing w:line="200" w:lineRule="exact"/>
        <w:rPr>
          <w:sz w:val="20"/>
          <w:szCs w:val="20"/>
        </w:rPr>
      </w:pPr>
    </w:p>
    <w:p w14:paraId="0718D1F2" w14:textId="77777777" w:rsidR="004B413C" w:rsidRDefault="004B413C">
      <w:pPr>
        <w:spacing w:line="200" w:lineRule="exact"/>
        <w:rPr>
          <w:sz w:val="20"/>
          <w:szCs w:val="20"/>
        </w:rPr>
      </w:pPr>
    </w:p>
    <w:p w14:paraId="5E3AD9AC" w14:textId="77777777" w:rsidR="004B413C" w:rsidRDefault="004B413C">
      <w:pPr>
        <w:spacing w:line="200" w:lineRule="exact"/>
        <w:rPr>
          <w:sz w:val="20"/>
          <w:szCs w:val="20"/>
        </w:rPr>
      </w:pPr>
    </w:p>
    <w:p w14:paraId="12BD947F" w14:textId="77777777" w:rsidR="004B413C" w:rsidRDefault="004B413C">
      <w:pPr>
        <w:spacing w:line="200" w:lineRule="exact"/>
        <w:rPr>
          <w:sz w:val="20"/>
          <w:szCs w:val="20"/>
        </w:rPr>
      </w:pPr>
    </w:p>
    <w:p w14:paraId="0DF68D07" w14:textId="77777777" w:rsidR="004B413C" w:rsidRDefault="004B413C">
      <w:pPr>
        <w:spacing w:line="200" w:lineRule="exact"/>
        <w:rPr>
          <w:sz w:val="20"/>
          <w:szCs w:val="20"/>
        </w:rPr>
      </w:pPr>
    </w:p>
    <w:p w14:paraId="468D048F" w14:textId="77777777" w:rsidR="004B413C" w:rsidRDefault="004B413C">
      <w:pPr>
        <w:spacing w:line="200" w:lineRule="exact"/>
        <w:rPr>
          <w:sz w:val="20"/>
          <w:szCs w:val="20"/>
        </w:rPr>
      </w:pPr>
    </w:p>
    <w:p w14:paraId="2AF4B293" w14:textId="77777777" w:rsidR="004B413C" w:rsidRDefault="004B413C">
      <w:pPr>
        <w:spacing w:line="200" w:lineRule="exact"/>
        <w:rPr>
          <w:sz w:val="20"/>
          <w:szCs w:val="20"/>
        </w:rPr>
      </w:pPr>
    </w:p>
    <w:p w14:paraId="087375F7" w14:textId="77777777" w:rsidR="004B413C" w:rsidRDefault="004B413C">
      <w:pPr>
        <w:spacing w:line="200" w:lineRule="exact"/>
        <w:rPr>
          <w:sz w:val="20"/>
          <w:szCs w:val="20"/>
        </w:rPr>
      </w:pPr>
    </w:p>
    <w:p w14:paraId="50813FEC" w14:textId="77777777" w:rsidR="004B413C" w:rsidRDefault="004B413C">
      <w:pPr>
        <w:spacing w:line="200" w:lineRule="exact"/>
        <w:rPr>
          <w:sz w:val="20"/>
          <w:szCs w:val="20"/>
        </w:rPr>
      </w:pPr>
    </w:p>
    <w:p w14:paraId="097E2D9C" w14:textId="77777777" w:rsidR="004B413C" w:rsidRDefault="004B413C">
      <w:pPr>
        <w:spacing w:line="200" w:lineRule="exact"/>
        <w:rPr>
          <w:sz w:val="20"/>
          <w:szCs w:val="20"/>
        </w:rPr>
      </w:pPr>
    </w:p>
    <w:p w14:paraId="48A86A3A" w14:textId="77777777" w:rsidR="004B413C" w:rsidRDefault="004B413C">
      <w:pPr>
        <w:spacing w:line="200" w:lineRule="exact"/>
        <w:rPr>
          <w:sz w:val="20"/>
          <w:szCs w:val="20"/>
        </w:rPr>
      </w:pPr>
    </w:p>
    <w:p w14:paraId="00000186" w14:textId="77777777" w:rsidR="004B413C" w:rsidRDefault="004B413C">
      <w:pPr>
        <w:spacing w:line="200" w:lineRule="exact"/>
        <w:rPr>
          <w:sz w:val="20"/>
          <w:szCs w:val="20"/>
        </w:rPr>
      </w:pPr>
    </w:p>
    <w:p w14:paraId="1B472BFA" w14:textId="77777777" w:rsidR="004B413C" w:rsidRDefault="004B413C">
      <w:pPr>
        <w:spacing w:line="200" w:lineRule="exact"/>
        <w:rPr>
          <w:sz w:val="20"/>
          <w:szCs w:val="20"/>
        </w:rPr>
      </w:pPr>
    </w:p>
    <w:p w14:paraId="146ED570" w14:textId="77777777" w:rsidR="004B413C" w:rsidRDefault="004B413C">
      <w:pPr>
        <w:spacing w:line="200" w:lineRule="exact"/>
        <w:rPr>
          <w:sz w:val="20"/>
          <w:szCs w:val="20"/>
        </w:rPr>
      </w:pPr>
    </w:p>
    <w:p w14:paraId="7AFEF31D" w14:textId="77777777" w:rsidR="004B413C" w:rsidRDefault="004B413C">
      <w:pPr>
        <w:spacing w:line="200" w:lineRule="exact"/>
        <w:rPr>
          <w:sz w:val="20"/>
          <w:szCs w:val="20"/>
        </w:rPr>
      </w:pPr>
    </w:p>
    <w:p w14:paraId="21C1A00A" w14:textId="77777777" w:rsidR="004B413C" w:rsidRDefault="004B413C">
      <w:pPr>
        <w:spacing w:line="200" w:lineRule="exact"/>
        <w:rPr>
          <w:sz w:val="20"/>
          <w:szCs w:val="20"/>
        </w:rPr>
      </w:pPr>
    </w:p>
    <w:p w14:paraId="1C2566E4" w14:textId="77777777" w:rsidR="004B413C" w:rsidRDefault="004B413C">
      <w:pPr>
        <w:spacing w:line="200" w:lineRule="exact"/>
        <w:rPr>
          <w:sz w:val="20"/>
          <w:szCs w:val="20"/>
        </w:rPr>
      </w:pPr>
    </w:p>
    <w:p w14:paraId="61E908B3" w14:textId="77777777" w:rsidR="004B413C" w:rsidRDefault="004B413C">
      <w:pPr>
        <w:spacing w:line="200" w:lineRule="exact"/>
        <w:rPr>
          <w:sz w:val="20"/>
          <w:szCs w:val="20"/>
        </w:rPr>
      </w:pPr>
    </w:p>
    <w:p w14:paraId="43FFACFE" w14:textId="77777777" w:rsidR="004B413C" w:rsidRDefault="004B413C">
      <w:pPr>
        <w:spacing w:line="200" w:lineRule="exact"/>
        <w:rPr>
          <w:sz w:val="20"/>
          <w:szCs w:val="20"/>
        </w:rPr>
      </w:pPr>
    </w:p>
    <w:p w14:paraId="429C70AD" w14:textId="77777777" w:rsidR="004B413C" w:rsidRDefault="004B413C">
      <w:pPr>
        <w:spacing w:line="200" w:lineRule="exact"/>
        <w:rPr>
          <w:sz w:val="20"/>
          <w:szCs w:val="20"/>
        </w:rPr>
      </w:pPr>
    </w:p>
    <w:p w14:paraId="069B85FA" w14:textId="77777777" w:rsidR="004B413C" w:rsidRDefault="004B413C">
      <w:pPr>
        <w:spacing w:line="200" w:lineRule="exact"/>
        <w:rPr>
          <w:sz w:val="20"/>
          <w:szCs w:val="20"/>
        </w:rPr>
      </w:pPr>
    </w:p>
    <w:p w14:paraId="176F753B" w14:textId="77777777" w:rsidR="004B413C" w:rsidRDefault="004B413C">
      <w:pPr>
        <w:spacing w:line="200" w:lineRule="exact"/>
        <w:rPr>
          <w:sz w:val="20"/>
          <w:szCs w:val="20"/>
        </w:rPr>
      </w:pPr>
    </w:p>
    <w:p w14:paraId="29F10EC2" w14:textId="77777777" w:rsidR="004B413C" w:rsidRDefault="004B413C">
      <w:pPr>
        <w:spacing w:line="200" w:lineRule="exact"/>
        <w:rPr>
          <w:sz w:val="20"/>
          <w:szCs w:val="20"/>
        </w:rPr>
      </w:pPr>
    </w:p>
    <w:p w14:paraId="1FCFF667" w14:textId="77777777" w:rsidR="004B413C" w:rsidRDefault="004B413C">
      <w:pPr>
        <w:spacing w:line="200" w:lineRule="exact"/>
        <w:rPr>
          <w:sz w:val="20"/>
          <w:szCs w:val="20"/>
        </w:rPr>
      </w:pPr>
    </w:p>
    <w:p w14:paraId="082CA3AA" w14:textId="77777777" w:rsidR="004B413C" w:rsidRDefault="004B413C">
      <w:pPr>
        <w:spacing w:line="309" w:lineRule="exact"/>
        <w:rPr>
          <w:sz w:val="20"/>
          <w:szCs w:val="20"/>
        </w:rPr>
      </w:pPr>
    </w:p>
    <w:p w14:paraId="338F66DB" w14:textId="77777777" w:rsidR="004B413C" w:rsidRDefault="00EC2FEA">
      <w:pPr>
        <w:ind w:left="4540"/>
        <w:rPr>
          <w:sz w:val="20"/>
          <w:szCs w:val="20"/>
        </w:rPr>
      </w:pPr>
      <w:r>
        <w:rPr>
          <w:rFonts w:ascii="Arial" w:eastAsia="Arial" w:hAnsi="Arial" w:cs="Arial"/>
          <w:sz w:val="15"/>
          <w:szCs w:val="15"/>
        </w:rPr>
        <w:t>118</w:t>
      </w:r>
    </w:p>
    <w:p w14:paraId="1F69BEF2" w14:textId="77777777" w:rsidR="004B413C" w:rsidRDefault="004B413C">
      <w:pPr>
        <w:sectPr w:rsidR="004B413C">
          <w:type w:val="continuous"/>
          <w:pgSz w:w="12240" w:h="15840"/>
          <w:pgMar w:top="1382" w:right="40" w:bottom="330" w:left="1440" w:header="0" w:footer="0" w:gutter="0"/>
          <w:cols w:space="720" w:equalWidth="0">
            <w:col w:w="10760"/>
          </w:cols>
        </w:sectPr>
      </w:pPr>
    </w:p>
    <w:p w14:paraId="36CF0628" w14:textId="77777777" w:rsidR="004B413C" w:rsidRDefault="004B413C">
      <w:pPr>
        <w:spacing w:line="200" w:lineRule="exact"/>
        <w:rPr>
          <w:sz w:val="20"/>
          <w:szCs w:val="20"/>
        </w:rPr>
      </w:pPr>
      <w:bookmarkStart w:id="156" w:name="page119"/>
      <w:bookmarkEnd w:id="156"/>
    </w:p>
    <w:p w14:paraId="3F2C07DF" w14:textId="77777777" w:rsidR="004B413C" w:rsidRDefault="004B413C">
      <w:pPr>
        <w:spacing w:line="200" w:lineRule="exact"/>
        <w:rPr>
          <w:sz w:val="20"/>
          <w:szCs w:val="20"/>
        </w:rPr>
      </w:pPr>
    </w:p>
    <w:p w14:paraId="1736B99A" w14:textId="77777777" w:rsidR="004B413C" w:rsidRDefault="004B413C">
      <w:pPr>
        <w:spacing w:line="200" w:lineRule="exact"/>
        <w:rPr>
          <w:sz w:val="20"/>
          <w:szCs w:val="20"/>
        </w:rPr>
      </w:pPr>
    </w:p>
    <w:p w14:paraId="297AF647" w14:textId="77777777" w:rsidR="004B413C" w:rsidRDefault="004B413C">
      <w:pPr>
        <w:spacing w:line="200" w:lineRule="exact"/>
        <w:rPr>
          <w:sz w:val="20"/>
          <w:szCs w:val="20"/>
        </w:rPr>
      </w:pPr>
    </w:p>
    <w:p w14:paraId="6D46D782" w14:textId="77777777" w:rsidR="004B413C" w:rsidRDefault="004B413C">
      <w:pPr>
        <w:spacing w:line="200" w:lineRule="exact"/>
        <w:rPr>
          <w:sz w:val="20"/>
          <w:szCs w:val="20"/>
        </w:rPr>
      </w:pPr>
    </w:p>
    <w:p w14:paraId="51C68EA3" w14:textId="77777777" w:rsidR="004B413C" w:rsidRDefault="004B413C">
      <w:pPr>
        <w:spacing w:line="200" w:lineRule="exact"/>
        <w:rPr>
          <w:sz w:val="20"/>
          <w:szCs w:val="20"/>
        </w:rPr>
      </w:pPr>
    </w:p>
    <w:p w14:paraId="495AD928" w14:textId="77777777" w:rsidR="004B413C" w:rsidRDefault="004B413C">
      <w:pPr>
        <w:spacing w:line="200" w:lineRule="exact"/>
        <w:rPr>
          <w:sz w:val="20"/>
          <w:szCs w:val="20"/>
        </w:rPr>
      </w:pPr>
    </w:p>
    <w:p w14:paraId="3D49BA7C" w14:textId="77777777" w:rsidR="004B413C" w:rsidRDefault="004B413C">
      <w:pPr>
        <w:spacing w:line="200" w:lineRule="exact"/>
        <w:rPr>
          <w:sz w:val="20"/>
          <w:szCs w:val="20"/>
        </w:rPr>
      </w:pPr>
    </w:p>
    <w:p w14:paraId="5083F08D" w14:textId="77777777" w:rsidR="004B413C" w:rsidRDefault="004B413C">
      <w:pPr>
        <w:spacing w:line="200" w:lineRule="exact"/>
        <w:rPr>
          <w:sz w:val="20"/>
          <w:szCs w:val="20"/>
        </w:rPr>
      </w:pPr>
    </w:p>
    <w:p w14:paraId="70B03254" w14:textId="77777777" w:rsidR="004B413C" w:rsidRDefault="004B413C">
      <w:pPr>
        <w:spacing w:line="200" w:lineRule="exact"/>
        <w:rPr>
          <w:sz w:val="20"/>
          <w:szCs w:val="20"/>
        </w:rPr>
      </w:pPr>
    </w:p>
    <w:p w14:paraId="3287A9F1" w14:textId="77777777" w:rsidR="004B413C" w:rsidRDefault="004B413C">
      <w:pPr>
        <w:spacing w:line="200" w:lineRule="exact"/>
        <w:rPr>
          <w:sz w:val="20"/>
          <w:szCs w:val="20"/>
        </w:rPr>
      </w:pPr>
    </w:p>
    <w:p w14:paraId="198F4BE9" w14:textId="77777777" w:rsidR="004B413C" w:rsidRDefault="004B413C">
      <w:pPr>
        <w:spacing w:line="200" w:lineRule="exact"/>
        <w:rPr>
          <w:sz w:val="20"/>
          <w:szCs w:val="20"/>
        </w:rPr>
      </w:pPr>
    </w:p>
    <w:p w14:paraId="295FD674" w14:textId="77777777" w:rsidR="004B413C" w:rsidRDefault="004B413C">
      <w:pPr>
        <w:spacing w:line="286" w:lineRule="exact"/>
        <w:rPr>
          <w:sz w:val="20"/>
          <w:szCs w:val="20"/>
        </w:rPr>
      </w:pPr>
    </w:p>
    <w:tbl>
      <w:tblPr>
        <w:tblW w:w="0" w:type="auto"/>
        <w:tblInd w:w="100" w:type="dxa"/>
        <w:tblLayout w:type="fixed"/>
        <w:tblCellMar>
          <w:left w:w="0" w:type="dxa"/>
          <w:right w:w="0" w:type="dxa"/>
        </w:tblCellMar>
        <w:tblLook w:val="04A0" w:firstRow="1" w:lastRow="0" w:firstColumn="1" w:lastColumn="0" w:noHBand="0" w:noVBand="1"/>
      </w:tblPr>
      <w:tblGrid>
        <w:gridCol w:w="2620"/>
        <w:gridCol w:w="4020"/>
        <w:gridCol w:w="2240"/>
        <w:gridCol w:w="160"/>
        <w:gridCol w:w="20"/>
      </w:tblGrid>
      <w:tr w:rsidR="004B413C" w14:paraId="64BD0286" w14:textId="77777777">
        <w:trPr>
          <w:trHeight w:val="207"/>
        </w:trPr>
        <w:tc>
          <w:tcPr>
            <w:tcW w:w="2620" w:type="dxa"/>
            <w:vAlign w:val="bottom"/>
          </w:tcPr>
          <w:p w14:paraId="5CB2EB71" w14:textId="77777777" w:rsidR="004B413C" w:rsidRDefault="00EC2FEA">
            <w:pPr>
              <w:ind w:right="2043"/>
              <w:jc w:val="right"/>
              <w:rPr>
                <w:sz w:val="20"/>
                <w:szCs w:val="20"/>
              </w:rPr>
            </w:pPr>
            <w:r>
              <w:rPr>
                <w:rFonts w:ascii="Arial" w:eastAsia="Arial" w:hAnsi="Arial" w:cs="Arial"/>
                <w:color w:val="4D4D4D"/>
                <w:sz w:val="18"/>
                <w:szCs w:val="18"/>
              </w:rPr>
              <w:t>1</w:t>
            </w:r>
          </w:p>
        </w:tc>
        <w:tc>
          <w:tcPr>
            <w:tcW w:w="4020" w:type="dxa"/>
            <w:vAlign w:val="bottom"/>
          </w:tcPr>
          <w:p w14:paraId="56FF3CF2" w14:textId="77777777" w:rsidR="004B413C" w:rsidRDefault="004B413C">
            <w:pPr>
              <w:rPr>
                <w:sz w:val="18"/>
                <w:szCs w:val="18"/>
              </w:rPr>
            </w:pPr>
          </w:p>
        </w:tc>
        <w:tc>
          <w:tcPr>
            <w:tcW w:w="2240" w:type="dxa"/>
            <w:vAlign w:val="bottom"/>
          </w:tcPr>
          <w:p w14:paraId="18D1E32A" w14:textId="77777777" w:rsidR="004B413C" w:rsidRDefault="004B413C">
            <w:pPr>
              <w:rPr>
                <w:sz w:val="18"/>
                <w:szCs w:val="18"/>
              </w:rPr>
            </w:pPr>
          </w:p>
        </w:tc>
        <w:tc>
          <w:tcPr>
            <w:tcW w:w="160" w:type="dxa"/>
            <w:vAlign w:val="bottom"/>
          </w:tcPr>
          <w:p w14:paraId="47046E2A" w14:textId="77777777" w:rsidR="004B413C" w:rsidRDefault="004B413C">
            <w:pPr>
              <w:rPr>
                <w:sz w:val="18"/>
                <w:szCs w:val="18"/>
              </w:rPr>
            </w:pPr>
          </w:p>
        </w:tc>
        <w:tc>
          <w:tcPr>
            <w:tcW w:w="0" w:type="dxa"/>
            <w:vAlign w:val="bottom"/>
          </w:tcPr>
          <w:p w14:paraId="10032C09" w14:textId="77777777" w:rsidR="004B413C" w:rsidRDefault="004B413C">
            <w:pPr>
              <w:rPr>
                <w:sz w:val="1"/>
                <w:szCs w:val="1"/>
              </w:rPr>
            </w:pPr>
          </w:p>
        </w:tc>
      </w:tr>
      <w:tr w:rsidR="004B413C" w14:paraId="5F2B2FF8" w14:textId="77777777">
        <w:trPr>
          <w:trHeight w:val="300"/>
        </w:trPr>
        <w:tc>
          <w:tcPr>
            <w:tcW w:w="2620" w:type="dxa"/>
            <w:vAlign w:val="bottom"/>
          </w:tcPr>
          <w:p w14:paraId="4216C3CB" w14:textId="77777777" w:rsidR="004B413C" w:rsidRDefault="00EC2FEA">
            <w:pPr>
              <w:ind w:right="783"/>
              <w:jc w:val="right"/>
              <w:rPr>
                <w:sz w:val="20"/>
                <w:szCs w:val="20"/>
              </w:rPr>
            </w:pPr>
            <w:r>
              <w:rPr>
                <w:rFonts w:ascii="Arial" w:eastAsia="Arial" w:hAnsi="Arial" w:cs="Arial"/>
                <w:color w:val="7CAE00"/>
              </w:rPr>
              <w:t>1999</w:t>
            </w:r>
          </w:p>
        </w:tc>
        <w:tc>
          <w:tcPr>
            <w:tcW w:w="4020" w:type="dxa"/>
            <w:vAlign w:val="bottom"/>
          </w:tcPr>
          <w:p w14:paraId="7E6218E9" w14:textId="77777777" w:rsidR="004B413C" w:rsidRDefault="004B413C">
            <w:pPr>
              <w:rPr>
                <w:sz w:val="24"/>
                <w:szCs w:val="24"/>
              </w:rPr>
            </w:pPr>
          </w:p>
        </w:tc>
        <w:tc>
          <w:tcPr>
            <w:tcW w:w="2240" w:type="dxa"/>
            <w:vAlign w:val="bottom"/>
          </w:tcPr>
          <w:p w14:paraId="14629E81" w14:textId="77777777" w:rsidR="004B413C" w:rsidRDefault="004B413C">
            <w:pPr>
              <w:rPr>
                <w:sz w:val="24"/>
                <w:szCs w:val="24"/>
              </w:rPr>
            </w:pPr>
          </w:p>
        </w:tc>
        <w:tc>
          <w:tcPr>
            <w:tcW w:w="160" w:type="dxa"/>
            <w:vAlign w:val="bottom"/>
          </w:tcPr>
          <w:p w14:paraId="26677815" w14:textId="77777777" w:rsidR="004B413C" w:rsidRDefault="004B413C">
            <w:pPr>
              <w:rPr>
                <w:sz w:val="24"/>
                <w:szCs w:val="24"/>
              </w:rPr>
            </w:pPr>
          </w:p>
        </w:tc>
        <w:tc>
          <w:tcPr>
            <w:tcW w:w="0" w:type="dxa"/>
            <w:vAlign w:val="bottom"/>
          </w:tcPr>
          <w:p w14:paraId="6A768076" w14:textId="77777777" w:rsidR="004B413C" w:rsidRDefault="004B413C">
            <w:pPr>
              <w:rPr>
                <w:sz w:val="1"/>
                <w:szCs w:val="1"/>
              </w:rPr>
            </w:pPr>
          </w:p>
        </w:tc>
      </w:tr>
      <w:tr w:rsidR="004B413C" w14:paraId="1E9C42DC" w14:textId="77777777">
        <w:trPr>
          <w:trHeight w:val="593"/>
        </w:trPr>
        <w:tc>
          <w:tcPr>
            <w:tcW w:w="2620" w:type="dxa"/>
            <w:vAlign w:val="bottom"/>
          </w:tcPr>
          <w:p w14:paraId="16DC15A9" w14:textId="77777777" w:rsidR="004B413C" w:rsidRDefault="004B413C">
            <w:pPr>
              <w:rPr>
                <w:sz w:val="24"/>
                <w:szCs w:val="24"/>
              </w:rPr>
            </w:pPr>
          </w:p>
        </w:tc>
        <w:tc>
          <w:tcPr>
            <w:tcW w:w="4020" w:type="dxa"/>
            <w:vAlign w:val="bottom"/>
          </w:tcPr>
          <w:p w14:paraId="1437C2B3" w14:textId="77777777" w:rsidR="004B413C" w:rsidRDefault="00EC2FEA">
            <w:pPr>
              <w:ind w:right="1793"/>
              <w:jc w:val="right"/>
              <w:rPr>
                <w:sz w:val="20"/>
                <w:szCs w:val="20"/>
              </w:rPr>
            </w:pPr>
            <w:r>
              <w:rPr>
                <w:rFonts w:ascii="Arial" w:eastAsia="Arial" w:hAnsi="Arial" w:cs="Arial"/>
                <w:color w:val="7CAE00"/>
              </w:rPr>
              <w:t>2018</w:t>
            </w:r>
          </w:p>
        </w:tc>
        <w:tc>
          <w:tcPr>
            <w:tcW w:w="2240" w:type="dxa"/>
            <w:vAlign w:val="bottom"/>
          </w:tcPr>
          <w:p w14:paraId="3A34F963" w14:textId="77777777" w:rsidR="004B413C" w:rsidRDefault="004B413C">
            <w:pPr>
              <w:rPr>
                <w:sz w:val="24"/>
                <w:szCs w:val="24"/>
              </w:rPr>
            </w:pPr>
          </w:p>
        </w:tc>
        <w:tc>
          <w:tcPr>
            <w:tcW w:w="160" w:type="dxa"/>
            <w:vAlign w:val="bottom"/>
          </w:tcPr>
          <w:p w14:paraId="1D5012D3" w14:textId="77777777" w:rsidR="004B413C" w:rsidRDefault="004B413C">
            <w:pPr>
              <w:rPr>
                <w:sz w:val="24"/>
                <w:szCs w:val="24"/>
              </w:rPr>
            </w:pPr>
          </w:p>
        </w:tc>
        <w:tc>
          <w:tcPr>
            <w:tcW w:w="0" w:type="dxa"/>
            <w:vAlign w:val="bottom"/>
          </w:tcPr>
          <w:p w14:paraId="23EEE38C" w14:textId="77777777" w:rsidR="004B413C" w:rsidRDefault="004B413C">
            <w:pPr>
              <w:rPr>
                <w:sz w:val="1"/>
                <w:szCs w:val="1"/>
              </w:rPr>
            </w:pPr>
          </w:p>
        </w:tc>
      </w:tr>
      <w:tr w:rsidR="004B413C" w14:paraId="66529AB3" w14:textId="77777777">
        <w:trPr>
          <w:trHeight w:val="252"/>
        </w:trPr>
        <w:tc>
          <w:tcPr>
            <w:tcW w:w="2620" w:type="dxa"/>
            <w:vAlign w:val="bottom"/>
          </w:tcPr>
          <w:p w14:paraId="6BBDB2F5" w14:textId="77777777" w:rsidR="004B413C" w:rsidRDefault="004B413C">
            <w:pPr>
              <w:rPr>
                <w:sz w:val="21"/>
                <w:szCs w:val="21"/>
              </w:rPr>
            </w:pPr>
          </w:p>
        </w:tc>
        <w:tc>
          <w:tcPr>
            <w:tcW w:w="4020" w:type="dxa"/>
            <w:vAlign w:val="bottom"/>
          </w:tcPr>
          <w:p w14:paraId="67875451" w14:textId="77777777" w:rsidR="004B413C" w:rsidRDefault="00EC2FEA">
            <w:pPr>
              <w:spacing w:line="252" w:lineRule="exact"/>
              <w:ind w:right="2933"/>
              <w:jc w:val="right"/>
              <w:rPr>
                <w:sz w:val="20"/>
                <w:szCs w:val="20"/>
              </w:rPr>
            </w:pPr>
            <w:r>
              <w:rPr>
                <w:rFonts w:ascii="Arial" w:eastAsia="Arial" w:hAnsi="Arial" w:cs="Arial"/>
                <w:color w:val="F8766D"/>
              </w:rPr>
              <w:t>2018</w:t>
            </w:r>
          </w:p>
        </w:tc>
        <w:tc>
          <w:tcPr>
            <w:tcW w:w="2240" w:type="dxa"/>
            <w:vAlign w:val="bottom"/>
          </w:tcPr>
          <w:p w14:paraId="4DBA963F" w14:textId="77777777" w:rsidR="004B413C" w:rsidRDefault="004B413C">
            <w:pPr>
              <w:rPr>
                <w:sz w:val="21"/>
                <w:szCs w:val="21"/>
              </w:rPr>
            </w:pPr>
          </w:p>
        </w:tc>
        <w:tc>
          <w:tcPr>
            <w:tcW w:w="160" w:type="dxa"/>
            <w:vAlign w:val="bottom"/>
          </w:tcPr>
          <w:p w14:paraId="0A22BB2B" w14:textId="77777777" w:rsidR="004B413C" w:rsidRDefault="004B413C">
            <w:pPr>
              <w:rPr>
                <w:sz w:val="21"/>
                <w:szCs w:val="21"/>
              </w:rPr>
            </w:pPr>
          </w:p>
        </w:tc>
        <w:tc>
          <w:tcPr>
            <w:tcW w:w="0" w:type="dxa"/>
            <w:vAlign w:val="bottom"/>
          </w:tcPr>
          <w:p w14:paraId="717310A6" w14:textId="77777777" w:rsidR="004B413C" w:rsidRDefault="004B413C">
            <w:pPr>
              <w:rPr>
                <w:sz w:val="1"/>
                <w:szCs w:val="1"/>
              </w:rPr>
            </w:pPr>
          </w:p>
        </w:tc>
      </w:tr>
      <w:tr w:rsidR="004B413C" w14:paraId="3C4377FF" w14:textId="77777777">
        <w:trPr>
          <w:trHeight w:val="282"/>
        </w:trPr>
        <w:tc>
          <w:tcPr>
            <w:tcW w:w="2620" w:type="dxa"/>
            <w:vAlign w:val="bottom"/>
          </w:tcPr>
          <w:p w14:paraId="0A05C289" w14:textId="77777777" w:rsidR="004B413C" w:rsidRDefault="004B413C">
            <w:pPr>
              <w:rPr>
                <w:sz w:val="24"/>
                <w:szCs w:val="24"/>
              </w:rPr>
            </w:pPr>
          </w:p>
        </w:tc>
        <w:tc>
          <w:tcPr>
            <w:tcW w:w="4020" w:type="dxa"/>
            <w:vAlign w:val="bottom"/>
          </w:tcPr>
          <w:p w14:paraId="1A04BEC4" w14:textId="77777777" w:rsidR="004B413C" w:rsidRDefault="00EC2FEA">
            <w:pPr>
              <w:jc w:val="right"/>
              <w:rPr>
                <w:sz w:val="20"/>
                <w:szCs w:val="20"/>
              </w:rPr>
            </w:pPr>
            <w:r>
              <w:rPr>
                <w:rFonts w:ascii="Arial" w:eastAsia="Arial" w:hAnsi="Arial" w:cs="Arial"/>
                <w:color w:val="00BFC4"/>
              </w:rPr>
              <w:t>2018</w:t>
            </w:r>
          </w:p>
        </w:tc>
        <w:tc>
          <w:tcPr>
            <w:tcW w:w="2240" w:type="dxa"/>
            <w:vAlign w:val="bottom"/>
          </w:tcPr>
          <w:p w14:paraId="43171322" w14:textId="77777777" w:rsidR="004B413C" w:rsidRDefault="004B413C">
            <w:pPr>
              <w:rPr>
                <w:sz w:val="24"/>
                <w:szCs w:val="24"/>
              </w:rPr>
            </w:pPr>
          </w:p>
        </w:tc>
        <w:tc>
          <w:tcPr>
            <w:tcW w:w="160" w:type="dxa"/>
            <w:vAlign w:val="bottom"/>
          </w:tcPr>
          <w:p w14:paraId="6745E673" w14:textId="77777777" w:rsidR="004B413C" w:rsidRDefault="004B413C">
            <w:pPr>
              <w:rPr>
                <w:sz w:val="24"/>
                <w:szCs w:val="24"/>
              </w:rPr>
            </w:pPr>
          </w:p>
        </w:tc>
        <w:tc>
          <w:tcPr>
            <w:tcW w:w="0" w:type="dxa"/>
            <w:vAlign w:val="bottom"/>
          </w:tcPr>
          <w:p w14:paraId="7FA6C794" w14:textId="77777777" w:rsidR="004B413C" w:rsidRDefault="004B413C">
            <w:pPr>
              <w:rPr>
                <w:sz w:val="1"/>
                <w:szCs w:val="1"/>
              </w:rPr>
            </w:pPr>
          </w:p>
        </w:tc>
      </w:tr>
      <w:tr w:rsidR="004B413C" w14:paraId="1890862A" w14:textId="77777777">
        <w:trPr>
          <w:trHeight w:val="436"/>
        </w:trPr>
        <w:tc>
          <w:tcPr>
            <w:tcW w:w="2620" w:type="dxa"/>
            <w:vMerge w:val="restart"/>
            <w:vAlign w:val="bottom"/>
          </w:tcPr>
          <w:p w14:paraId="035F359A" w14:textId="77777777" w:rsidR="004B413C" w:rsidRDefault="00EC2FEA">
            <w:pPr>
              <w:ind w:right="2043"/>
              <w:jc w:val="right"/>
              <w:rPr>
                <w:sz w:val="20"/>
                <w:szCs w:val="20"/>
              </w:rPr>
            </w:pPr>
            <w:r>
              <w:rPr>
                <w:rFonts w:ascii="Arial" w:eastAsia="Arial" w:hAnsi="Arial" w:cs="Arial"/>
                <w:color w:val="4D4D4D"/>
                <w:sz w:val="18"/>
                <w:szCs w:val="18"/>
              </w:rPr>
              <w:t>0</w:t>
            </w:r>
          </w:p>
        </w:tc>
        <w:tc>
          <w:tcPr>
            <w:tcW w:w="4020" w:type="dxa"/>
            <w:vAlign w:val="bottom"/>
          </w:tcPr>
          <w:p w14:paraId="7697FEC1" w14:textId="77777777" w:rsidR="004B413C" w:rsidRDefault="004B413C">
            <w:pPr>
              <w:rPr>
                <w:sz w:val="24"/>
                <w:szCs w:val="24"/>
              </w:rPr>
            </w:pPr>
          </w:p>
        </w:tc>
        <w:tc>
          <w:tcPr>
            <w:tcW w:w="2240" w:type="dxa"/>
            <w:vAlign w:val="bottom"/>
          </w:tcPr>
          <w:p w14:paraId="40151997" w14:textId="77777777" w:rsidR="004B413C" w:rsidRDefault="00EC2FEA">
            <w:pPr>
              <w:ind w:right="993"/>
              <w:jc w:val="right"/>
              <w:rPr>
                <w:sz w:val="20"/>
                <w:szCs w:val="20"/>
              </w:rPr>
            </w:pPr>
            <w:r>
              <w:rPr>
                <w:rFonts w:ascii="Arial" w:eastAsia="Arial" w:hAnsi="Arial" w:cs="Arial"/>
                <w:color w:val="C77CFF"/>
              </w:rPr>
              <w:t>2018</w:t>
            </w:r>
          </w:p>
        </w:tc>
        <w:tc>
          <w:tcPr>
            <w:tcW w:w="160" w:type="dxa"/>
            <w:vAlign w:val="bottom"/>
          </w:tcPr>
          <w:p w14:paraId="048389DB" w14:textId="77777777" w:rsidR="004B413C" w:rsidRDefault="004B413C">
            <w:pPr>
              <w:rPr>
                <w:sz w:val="24"/>
                <w:szCs w:val="24"/>
              </w:rPr>
            </w:pPr>
          </w:p>
        </w:tc>
        <w:tc>
          <w:tcPr>
            <w:tcW w:w="0" w:type="dxa"/>
            <w:vAlign w:val="bottom"/>
          </w:tcPr>
          <w:p w14:paraId="454C3B6C" w14:textId="77777777" w:rsidR="004B413C" w:rsidRDefault="004B413C">
            <w:pPr>
              <w:rPr>
                <w:sz w:val="1"/>
                <w:szCs w:val="1"/>
              </w:rPr>
            </w:pPr>
          </w:p>
        </w:tc>
      </w:tr>
      <w:tr w:rsidR="004B413C" w14:paraId="5FE69F57" w14:textId="77777777">
        <w:trPr>
          <w:trHeight w:val="133"/>
        </w:trPr>
        <w:tc>
          <w:tcPr>
            <w:tcW w:w="2620" w:type="dxa"/>
            <w:vMerge/>
            <w:vAlign w:val="bottom"/>
          </w:tcPr>
          <w:p w14:paraId="7B77AA42" w14:textId="77777777" w:rsidR="004B413C" w:rsidRDefault="004B413C">
            <w:pPr>
              <w:rPr>
                <w:sz w:val="11"/>
                <w:szCs w:val="11"/>
              </w:rPr>
            </w:pPr>
          </w:p>
        </w:tc>
        <w:tc>
          <w:tcPr>
            <w:tcW w:w="4020" w:type="dxa"/>
            <w:vMerge w:val="restart"/>
            <w:vAlign w:val="bottom"/>
          </w:tcPr>
          <w:p w14:paraId="38CB9E3D" w14:textId="77777777" w:rsidR="004B413C" w:rsidRDefault="00EC2FEA">
            <w:pPr>
              <w:ind w:right="2953"/>
              <w:jc w:val="right"/>
              <w:rPr>
                <w:sz w:val="20"/>
                <w:szCs w:val="20"/>
              </w:rPr>
            </w:pPr>
            <w:r>
              <w:rPr>
                <w:rFonts w:ascii="Arial" w:eastAsia="Arial" w:hAnsi="Arial" w:cs="Arial"/>
                <w:color w:val="F8766D"/>
              </w:rPr>
              <w:t>1999</w:t>
            </w:r>
          </w:p>
        </w:tc>
        <w:tc>
          <w:tcPr>
            <w:tcW w:w="2240" w:type="dxa"/>
            <w:vMerge w:val="restart"/>
            <w:vAlign w:val="bottom"/>
          </w:tcPr>
          <w:p w14:paraId="7682522A" w14:textId="77777777" w:rsidR="004B413C" w:rsidRDefault="00EC2FEA">
            <w:pPr>
              <w:spacing w:line="252" w:lineRule="exact"/>
              <w:ind w:left="1673"/>
              <w:jc w:val="center"/>
              <w:rPr>
                <w:sz w:val="20"/>
                <w:szCs w:val="20"/>
              </w:rPr>
            </w:pPr>
            <w:r>
              <w:rPr>
                <w:rFonts w:ascii="Arial" w:eastAsia="Arial" w:hAnsi="Arial" w:cs="Arial"/>
              </w:rPr>
              <w:t>Plot</w:t>
            </w:r>
          </w:p>
        </w:tc>
        <w:tc>
          <w:tcPr>
            <w:tcW w:w="160" w:type="dxa"/>
            <w:vAlign w:val="bottom"/>
          </w:tcPr>
          <w:p w14:paraId="00970475" w14:textId="77777777" w:rsidR="004B413C" w:rsidRDefault="004B413C">
            <w:pPr>
              <w:rPr>
                <w:sz w:val="11"/>
                <w:szCs w:val="11"/>
              </w:rPr>
            </w:pPr>
          </w:p>
        </w:tc>
        <w:tc>
          <w:tcPr>
            <w:tcW w:w="0" w:type="dxa"/>
            <w:vAlign w:val="bottom"/>
          </w:tcPr>
          <w:p w14:paraId="3C929EE6" w14:textId="77777777" w:rsidR="004B413C" w:rsidRDefault="004B413C">
            <w:pPr>
              <w:rPr>
                <w:sz w:val="1"/>
                <w:szCs w:val="1"/>
              </w:rPr>
            </w:pPr>
          </w:p>
        </w:tc>
      </w:tr>
      <w:tr w:rsidR="004B413C" w14:paraId="3416F389" w14:textId="77777777">
        <w:trPr>
          <w:trHeight w:val="119"/>
        </w:trPr>
        <w:tc>
          <w:tcPr>
            <w:tcW w:w="2620" w:type="dxa"/>
            <w:vAlign w:val="bottom"/>
          </w:tcPr>
          <w:p w14:paraId="2D7BC458" w14:textId="77777777" w:rsidR="004B413C" w:rsidRDefault="004B413C">
            <w:pPr>
              <w:rPr>
                <w:sz w:val="10"/>
                <w:szCs w:val="10"/>
              </w:rPr>
            </w:pPr>
          </w:p>
        </w:tc>
        <w:tc>
          <w:tcPr>
            <w:tcW w:w="4020" w:type="dxa"/>
            <w:vMerge/>
            <w:vAlign w:val="bottom"/>
          </w:tcPr>
          <w:p w14:paraId="0028217D" w14:textId="77777777" w:rsidR="004B413C" w:rsidRDefault="004B413C">
            <w:pPr>
              <w:rPr>
                <w:sz w:val="10"/>
                <w:szCs w:val="10"/>
              </w:rPr>
            </w:pPr>
          </w:p>
        </w:tc>
        <w:tc>
          <w:tcPr>
            <w:tcW w:w="2240" w:type="dxa"/>
            <w:vMerge/>
            <w:vAlign w:val="bottom"/>
          </w:tcPr>
          <w:p w14:paraId="1E9970C2" w14:textId="77777777" w:rsidR="004B413C" w:rsidRDefault="004B413C">
            <w:pPr>
              <w:rPr>
                <w:sz w:val="10"/>
                <w:szCs w:val="10"/>
              </w:rPr>
            </w:pPr>
          </w:p>
        </w:tc>
        <w:tc>
          <w:tcPr>
            <w:tcW w:w="160" w:type="dxa"/>
            <w:vAlign w:val="bottom"/>
          </w:tcPr>
          <w:p w14:paraId="7F878CBA" w14:textId="77777777" w:rsidR="004B413C" w:rsidRDefault="004B413C">
            <w:pPr>
              <w:rPr>
                <w:sz w:val="10"/>
                <w:szCs w:val="10"/>
              </w:rPr>
            </w:pPr>
          </w:p>
        </w:tc>
        <w:tc>
          <w:tcPr>
            <w:tcW w:w="0" w:type="dxa"/>
            <w:vAlign w:val="bottom"/>
          </w:tcPr>
          <w:p w14:paraId="0E2ECA63" w14:textId="77777777" w:rsidR="004B413C" w:rsidRDefault="004B413C">
            <w:pPr>
              <w:rPr>
                <w:sz w:val="1"/>
                <w:szCs w:val="1"/>
              </w:rPr>
            </w:pPr>
          </w:p>
        </w:tc>
      </w:tr>
      <w:tr w:rsidR="004B413C" w14:paraId="2F1E42A1" w14:textId="77777777">
        <w:trPr>
          <w:trHeight w:val="94"/>
        </w:trPr>
        <w:tc>
          <w:tcPr>
            <w:tcW w:w="2620" w:type="dxa"/>
            <w:vAlign w:val="bottom"/>
          </w:tcPr>
          <w:p w14:paraId="6F8991C1" w14:textId="77777777" w:rsidR="004B413C" w:rsidRDefault="004B413C">
            <w:pPr>
              <w:rPr>
                <w:sz w:val="8"/>
                <w:szCs w:val="8"/>
              </w:rPr>
            </w:pPr>
          </w:p>
        </w:tc>
        <w:tc>
          <w:tcPr>
            <w:tcW w:w="4020" w:type="dxa"/>
            <w:vMerge/>
            <w:vAlign w:val="bottom"/>
          </w:tcPr>
          <w:p w14:paraId="0BA981CB" w14:textId="77777777" w:rsidR="004B413C" w:rsidRDefault="004B413C">
            <w:pPr>
              <w:rPr>
                <w:sz w:val="8"/>
                <w:szCs w:val="8"/>
              </w:rPr>
            </w:pPr>
          </w:p>
        </w:tc>
        <w:tc>
          <w:tcPr>
            <w:tcW w:w="2240" w:type="dxa"/>
            <w:vAlign w:val="bottom"/>
          </w:tcPr>
          <w:p w14:paraId="00E4F2C9" w14:textId="77777777" w:rsidR="004B413C" w:rsidRDefault="004B413C">
            <w:pPr>
              <w:rPr>
                <w:sz w:val="8"/>
                <w:szCs w:val="8"/>
              </w:rPr>
            </w:pPr>
          </w:p>
        </w:tc>
        <w:tc>
          <w:tcPr>
            <w:tcW w:w="160" w:type="dxa"/>
            <w:vAlign w:val="bottom"/>
          </w:tcPr>
          <w:p w14:paraId="6A42B8AC" w14:textId="77777777" w:rsidR="004B413C" w:rsidRDefault="004B413C">
            <w:pPr>
              <w:rPr>
                <w:sz w:val="8"/>
                <w:szCs w:val="8"/>
              </w:rPr>
            </w:pPr>
          </w:p>
        </w:tc>
        <w:tc>
          <w:tcPr>
            <w:tcW w:w="0" w:type="dxa"/>
            <w:vAlign w:val="bottom"/>
          </w:tcPr>
          <w:p w14:paraId="1CB38C68" w14:textId="77777777" w:rsidR="004B413C" w:rsidRDefault="004B413C">
            <w:pPr>
              <w:rPr>
                <w:sz w:val="1"/>
                <w:szCs w:val="1"/>
              </w:rPr>
            </w:pPr>
          </w:p>
        </w:tc>
      </w:tr>
      <w:tr w:rsidR="004B413C" w14:paraId="2F1A883D" w14:textId="77777777">
        <w:trPr>
          <w:trHeight w:val="283"/>
        </w:trPr>
        <w:tc>
          <w:tcPr>
            <w:tcW w:w="2620" w:type="dxa"/>
            <w:vMerge w:val="restart"/>
            <w:textDirection w:val="btLr"/>
            <w:vAlign w:val="bottom"/>
          </w:tcPr>
          <w:p w14:paraId="36EEF3F4" w14:textId="77777777" w:rsidR="004B413C" w:rsidRDefault="00EC2FEA">
            <w:pPr>
              <w:ind w:right="2270"/>
              <w:rPr>
                <w:sz w:val="20"/>
                <w:szCs w:val="20"/>
              </w:rPr>
            </w:pPr>
            <w:r>
              <w:rPr>
                <w:rFonts w:ascii="Arial" w:eastAsia="Arial" w:hAnsi="Arial" w:cs="Arial"/>
                <w:w w:val="91"/>
              </w:rPr>
              <w:t>LV2</w:t>
            </w:r>
          </w:p>
        </w:tc>
        <w:tc>
          <w:tcPr>
            <w:tcW w:w="4020" w:type="dxa"/>
            <w:vAlign w:val="bottom"/>
          </w:tcPr>
          <w:p w14:paraId="0811ACD6" w14:textId="77777777" w:rsidR="004B413C" w:rsidRDefault="00EC2FEA">
            <w:pPr>
              <w:jc w:val="right"/>
              <w:rPr>
                <w:sz w:val="20"/>
                <w:szCs w:val="20"/>
              </w:rPr>
            </w:pPr>
            <w:r>
              <w:rPr>
                <w:rFonts w:ascii="Arial" w:eastAsia="Arial" w:hAnsi="Arial" w:cs="Arial"/>
                <w:color w:val="C77CFF"/>
              </w:rPr>
              <w:t>1999</w:t>
            </w:r>
          </w:p>
        </w:tc>
        <w:tc>
          <w:tcPr>
            <w:tcW w:w="2240" w:type="dxa"/>
            <w:vAlign w:val="bottom"/>
          </w:tcPr>
          <w:p w14:paraId="29205560" w14:textId="77777777" w:rsidR="004B413C" w:rsidRDefault="00EC2FEA">
            <w:pPr>
              <w:ind w:left="1613"/>
              <w:jc w:val="center"/>
              <w:rPr>
                <w:sz w:val="20"/>
                <w:szCs w:val="20"/>
              </w:rPr>
            </w:pPr>
            <w:r>
              <w:rPr>
                <w:rFonts w:ascii="Arial" w:eastAsia="Arial" w:hAnsi="Arial" w:cs="Arial"/>
                <w:color w:val="F8766D"/>
                <w:w w:val="97"/>
              </w:rPr>
              <w:t>a</w:t>
            </w:r>
          </w:p>
        </w:tc>
        <w:tc>
          <w:tcPr>
            <w:tcW w:w="160" w:type="dxa"/>
            <w:vAlign w:val="bottom"/>
          </w:tcPr>
          <w:p w14:paraId="5878103A" w14:textId="77777777" w:rsidR="004B413C" w:rsidRDefault="00EC2FEA">
            <w:pPr>
              <w:ind w:left="40"/>
              <w:rPr>
                <w:sz w:val="20"/>
                <w:szCs w:val="20"/>
              </w:rPr>
            </w:pPr>
            <w:r>
              <w:rPr>
                <w:rFonts w:ascii="Arial" w:eastAsia="Arial" w:hAnsi="Arial" w:cs="Arial"/>
                <w:w w:val="82"/>
                <w:sz w:val="18"/>
                <w:szCs w:val="18"/>
              </w:rPr>
              <w:t>A</w:t>
            </w:r>
          </w:p>
        </w:tc>
        <w:tc>
          <w:tcPr>
            <w:tcW w:w="0" w:type="dxa"/>
            <w:vAlign w:val="bottom"/>
          </w:tcPr>
          <w:p w14:paraId="11135E6F" w14:textId="77777777" w:rsidR="004B413C" w:rsidRDefault="004B413C">
            <w:pPr>
              <w:rPr>
                <w:sz w:val="1"/>
                <w:szCs w:val="1"/>
              </w:rPr>
            </w:pPr>
          </w:p>
        </w:tc>
      </w:tr>
      <w:tr w:rsidR="004B413C" w14:paraId="46F548E8" w14:textId="77777777">
        <w:trPr>
          <w:trHeight w:val="283"/>
        </w:trPr>
        <w:tc>
          <w:tcPr>
            <w:tcW w:w="2620" w:type="dxa"/>
            <w:vMerge/>
            <w:vAlign w:val="bottom"/>
          </w:tcPr>
          <w:p w14:paraId="27E963AE" w14:textId="77777777" w:rsidR="004B413C" w:rsidRDefault="004B413C">
            <w:pPr>
              <w:rPr>
                <w:sz w:val="24"/>
                <w:szCs w:val="24"/>
              </w:rPr>
            </w:pPr>
          </w:p>
        </w:tc>
        <w:tc>
          <w:tcPr>
            <w:tcW w:w="4020" w:type="dxa"/>
            <w:vAlign w:val="bottom"/>
          </w:tcPr>
          <w:p w14:paraId="3FA1C3AE" w14:textId="77777777" w:rsidR="004B413C" w:rsidRDefault="00EC2FEA">
            <w:pPr>
              <w:ind w:right="573"/>
              <w:jc w:val="right"/>
              <w:rPr>
                <w:sz w:val="20"/>
                <w:szCs w:val="20"/>
              </w:rPr>
            </w:pPr>
            <w:r>
              <w:rPr>
                <w:rFonts w:ascii="Arial" w:eastAsia="Arial" w:hAnsi="Arial" w:cs="Arial"/>
                <w:color w:val="00BFC4"/>
              </w:rPr>
              <w:t>1999</w:t>
            </w:r>
          </w:p>
        </w:tc>
        <w:tc>
          <w:tcPr>
            <w:tcW w:w="2240" w:type="dxa"/>
            <w:vAlign w:val="bottom"/>
          </w:tcPr>
          <w:p w14:paraId="3BDCD044" w14:textId="77777777" w:rsidR="004B413C" w:rsidRDefault="00EC2FEA">
            <w:pPr>
              <w:ind w:left="1613"/>
              <w:jc w:val="center"/>
              <w:rPr>
                <w:sz w:val="20"/>
                <w:szCs w:val="20"/>
              </w:rPr>
            </w:pPr>
            <w:r>
              <w:rPr>
                <w:rFonts w:ascii="Arial" w:eastAsia="Arial" w:hAnsi="Arial" w:cs="Arial"/>
                <w:color w:val="7CAE00"/>
                <w:w w:val="97"/>
              </w:rPr>
              <w:t>a</w:t>
            </w:r>
          </w:p>
        </w:tc>
        <w:tc>
          <w:tcPr>
            <w:tcW w:w="160" w:type="dxa"/>
            <w:vMerge w:val="restart"/>
            <w:vAlign w:val="bottom"/>
          </w:tcPr>
          <w:p w14:paraId="212E8351" w14:textId="77777777" w:rsidR="004B413C" w:rsidRDefault="00EC2FEA">
            <w:pPr>
              <w:ind w:left="40"/>
              <w:rPr>
                <w:sz w:val="20"/>
                <w:szCs w:val="20"/>
              </w:rPr>
            </w:pPr>
            <w:r>
              <w:rPr>
                <w:rFonts w:ascii="Arial" w:eastAsia="Arial" w:hAnsi="Arial" w:cs="Arial"/>
                <w:w w:val="82"/>
                <w:sz w:val="18"/>
                <w:szCs w:val="18"/>
              </w:rPr>
              <w:t>B</w:t>
            </w:r>
          </w:p>
        </w:tc>
        <w:tc>
          <w:tcPr>
            <w:tcW w:w="0" w:type="dxa"/>
            <w:vAlign w:val="bottom"/>
          </w:tcPr>
          <w:p w14:paraId="10708043" w14:textId="77777777" w:rsidR="004B413C" w:rsidRDefault="004B413C">
            <w:pPr>
              <w:rPr>
                <w:sz w:val="1"/>
                <w:szCs w:val="1"/>
              </w:rPr>
            </w:pPr>
          </w:p>
        </w:tc>
      </w:tr>
      <w:tr w:rsidR="004B413C" w14:paraId="2D96D863" w14:textId="77777777">
        <w:trPr>
          <w:trHeight w:val="40"/>
        </w:trPr>
        <w:tc>
          <w:tcPr>
            <w:tcW w:w="2620" w:type="dxa"/>
            <w:vAlign w:val="bottom"/>
          </w:tcPr>
          <w:p w14:paraId="4AFAB975" w14:textId="77777777" w:rsidR="004B413C" w:rsidRDefault="004B413C">
            <w:pPr>
              <w:rPr>
                <w:sz w:val="3"/>
                <w:szCs w:val="3"/>
              </w:rPr>
            </w:pPr>
          </w:p>
        </w:tc>
        <w:tc>
          <w:tcPr>
            <w:tcW w:w="4020" w:type="dxa"/>
            <w:vAlign w:val="bottom"/>
          </w:tcPr>
          <w:p w14:paraId="0FA99ACB" w14:textId="77777777" w:rsidR="004B413C" w:rsidRDefault="004B413C">
            <w:pPr>
              <w:rPr>
                <w:sz w:val="3"/>
                <w:szCs w:val="3"/>
              </w:rPr>
            </w:pPr>
          </w:p>
        </w:tc>
        <w:tc>
          <w:tcPr>
            <w:tcW w:w="2240" w:type="dxa"/>
            <w:vAlign w:val="bottom"/>
          </w:tcPr>
          <w:p w14:paraId="78A416B0" w14:textId="77777777" w:rsidR="004B413C" w:rsidRDefault="004B413C">
            <w:pPr>
              <w:rPr>
                <w:sz w:val="3"/>
                <w:szCs w:val="3"/>
              </w:rPr>
            </w:pPr>
          </w:p>
        </w:tc>
        <w:tc>
          <w:tcPr>
            <w:tcW w:w="160" w:type="dxa"/>
            <w:vMerge/>
            <w:vAlign w:val="bottom"/>
          </w:tcPr>
          <w:p w14:paraId="4A075FF0" w14:textId="77777777" w:rsidR="004B413C" w:rsidRDefault="004B413C">
            <w:pPr>
              <w:rPr>
                <w:sz w:val="3"/>
                <w:szCs w:val="3"/>
              </w:rPr>
            </w:pPr>
          </w:p>
        </w:tc>
        <w:tc>
          <w:tcPr>
            <w:tcW w:w="0" w:type="dxa"/>
            <w:vAlign w:val="bottom"/>
          </w:tcPr>
          <w:p w14:paraId="17F859B9" w14:textId="77777777" w:rsidR="004B413C" w:rsidRDefault="004B413C">
            <w:pPr>
              <w:spacing w:line="20" w:lineRule="exact"/>
              <w:rPr>
                <w:sz w:val="1"/>
                <w:szCs w:val="1"/>
              </w:rPr>
            </w:pPr>
          </w:p>
        </w:tc>
      </w:tr>
      <w:tr w:rsidR="004B413C" w14:paraId="5E649122" w14:textId="77777777">
        <w:trPr>
          <w:trHeight w:val="368"/>
        </w:trPr>
        <w:tc>
          <w:tcPr>
            <w:tcW w:w="2620" w:type="dxa"/>
            <w:vAlign w:val="bottom"/>
          </w:tcPr>
          <w:p w14:paraId="0EF82110" w14:textId="77777777" w:rsidR="004B413C" w:rsidRDefault="004B413C">
            <w:pPr>
              <w:rPr>
                <w:sz w:val="24"/>
                <w:szCs w:val="24"/>
              </w:rPr>
            </w:pPr>
          </w:p>
        </w:tc>
        <w:tc>
          <w:tcPr>
            <w:tcW w:w="4020" w:type="dxa"/>
            <w:vAlign w:val="bottom"/>
          </w:tcPr>
          <w:p w14:paraId="60192725" w14:textId="77777777" w:rsidR="004B413C" w:rsidRDefault="004B413C">
            <w:pPr>
              <w:rPr>
                <w:sz w:val="24"/>
                <w:szCs w:val="24"/>
              </w:rPr>
            </w:pPr>
          </w:p>
        </w:tc>
        <w:tc>
          <w:tcPr>
            <w:tcW w:w="2240" w:type="dxa"/>
            <w:vAlign w:val="bottom"/>
          </w:tcPr>
          <w:p w14:paraId="3FFFA975" w14:textId="77777777" w:rsidR="004B413C" w:rsidRDefault="00EC2FEA">
            <w:pPr>
              <w:ind w:left="1613"/>
              <w:jc w:val="center"/>
              <w:rPr>
                <w:sz w:val="20"/>
                <w:szCs w:val="20"/>
              </w:rPr>
            </w:pPr>
            <w:r>
              <w:rPr>
                <w:rFonts w:ascii="Arial" w:eastAsia="Arial" w:hAnsi="Arial" w:cs="Arial"/>
                <w:color w:val="00BFC4"/>
                <w:w w:val="97"/>
              </w:rPr>
              <w:t>a</w:t>
            </w:r>
          </w:p>
        </w:tc>
        <w:tc>
          <w:tcPr>
            <w:tcW w:w="160" w:type="dxa"/>
            <w:vAlign w:val="bottom"/>
          </w:tcPr>
          <w:p w14:paraId="4E14C060" w14:textId="77777777" w:rsidR="004B413C" w:rsidRDefault="00EC2FEA">
            <w:pPr>
              <w:ind w:left="40"/>
              <w:rPr>
                <w:sz w:val="20"/>
                <w:szCs w:val="20"/>
              </w:rPr>
            </w:pPr>
            <w:r>
              <w:rPr>
                <w:rFonts w:ascii="Arial" w:eastAsia="Arial" w:hAnsi="Arial" w:cs="Arial"/>
                <w:w w:val="76"/>
                <w:sz w:val="18"/>
                <w:szCs w:val="18"/>
              </w:rPr>
              <w:t>C</w:t>
            </w:r>
          </w:p>
        </w:tc>
        <w:tc>
          <w:tcPr>
            <w:tcW w:w="0" w:type="dxa"/>
            <w:vAlign w:val="bottom"/>
          </w:tcPr>
          <w:p w14:paraId="0D24F8AC" w14:textId="77777777" w:rsidR="004B413C" w:rsidRDefault="004B413C">
            <w:pPr>
              <w:rPr>
                <w:sz w:val="1"/>
                <w:szCs w:val="1"/>
              </w:rPr>
            </w:pPr>
          </w:p>
        </w:tc>
      </w:tr>
      <w:tr w:rsidR="004B413C" w14:paraId="2D26E792" w14:textId="77777777">
        <w:trPr>
          <w:trHeight w:val="346"/>
        </w:trPr>
        <w:tc>
          <w:tcPr>
            <w:tcW w:w="2620" w:type="dxa"/>
            <w:vAlign w:val="bottom"/>
          </w:tcPr>
          <w:p w14:paraId="5320BD76" w14:textId="77777777" w:rsidR="004B413C" w:rsidRDefault="004B413C">
            <w:pPr>
              <w:rPr>
                <w:sz w:val="24"/>
                <w:szCs w:val="24"/>
              </w:rPr>
            </w:pPr>
          </w:p>
        </w:tc>
        <w:tc>
          <w:tcPr>
            <w:tcW w:w="4020" w:type="dxa"/>
            <w:vAlign w:val="bottom"/>
          </w:tcPr>
          <w:p w14:paraId="2A11383A" w14:textId="77777777" w:rsidR="004B413C" w:rsidRDefault="004B413C">
            <w:pPr>
              <w:rPr>
                <w:sz w:val="24"/>
                <w:szCs w:val="24"/>
              </w:rPr>
            </w:pPr>
          </w:p>
        </w:tc>
        <w:tc>
          <w:tcPr>
            <w:tcW w:w="2240" w:type="dxa"/>
            <w:vAlign w:val="bottom"/>
          </w:tcPr>
          <w:p w14:paraId="71A6D32C" w14:textId="77777777" w:rsidR="004B413C" w:rsidRDefault="00EC2FEA">
            <w:pPr>
              <w:ind w:left="1613"/>
              <w:jc w:val="center"/>
              <w:rPr>
                <w:sz w:val="20"/>
                <w:szCs w:val="20"/>
              </w:rPr>
            </w:pPr>
            <w:r>
              <w:rPr>
                <w:rFonts w:ascii="Arial" w:eastAsia="Arial" w:hAnsi="Arial" w:cs="Arial"/>
                <w:color w:val="C77CFF"/>
                <w:w w:val="97"/>
              </w:rPr>
              <w:t>a</w:t>
            </w:r>
          </w:p>
        </w:tc>
        <w:tc>
          <w:tcPr>
            <w:tcW w:w="160" w:type="dxa"/>
            <w:vAlign w:val="bottom"/>
          </w:tcPr>
          <w:p w14:paraId="2800317A" w14:textId="77777777" w:rsidR="004B413C" w:rsidRDefault="00EC2FEA">
            <w:pPr>
              <w:ind w:left="40"/>
              <w:rPr>
                <w:sz w:val="20"/>
                <w:szCs w:val="20"/>
              </w:rPr>
            </w:pPr>
            <w:r>
              <w:rPr>
                <w:rFonts w:ascii="Arial" w:eastAsia="Arial" w:hAnsi="Arial" w:cs="Arial"/>
                <w:w w:val="76"/>
                <w:sz w:val="18"/>
                <w:szCs w:val="18"/>
              </w:rPr>
              <w:t>D</w:t>
            </w:r>
          </w:p>
        </w:tc>
        <w:tc>
          <w:tcPr>
            <w:tcW w:w="0" w:type="dxa"/>
            <w:vAlign w:val="bottom"/>
          </w:tcPr>
          <w:p w14:paraId="2A76DDC7" w14:textId="77777777" w:rsidR="004B413C" w:rsidRDefault="004B413C">
            <w:pPr>
              <w:rPr>
                <w:sz w:val="1"/>
                <w:szCs w:val="1"/>
              </w:rPr>
            </w:pPr>
          </w:p>
        </w:tc>
      </w:tr>
      <w:tr w:rsidR="004B413C" w14:paraId="28D07C5A" w14:textId="77777777">
        <w:trPr>
          <w:trHeight w:val="462"/>
        </w:trPr>
        <w:tc>
          <w:tcPr>
            <w:tcW w:w="2620" w:type="dxa"/>
            <w:vAlign w:val="bottom"/>
          </w:tcPr>
          <w:p w14:paraId="488EA26E" w14:textId="77777777" w:rsidR="004B413C" w:rsidRDefault="00EC2FEA">
            <w:pPr>
              <w:ind w:right="2083"/>
              <w:jc w:val="right"/>
              <w:rPr>
                <w:sz w:val="20"/>
                <w:szCs w:val="20"/>
              </w:rPr>
            </w:pPr>
            <w:r>
              <w:rPr>
                <w:rFonts w:ascii="Arial" w:eastAsia="Arial" w:hAnsi="Arial" w:cs="Arial"/>
                <w:color w:val="4D4D4D"/>
                <w:sz w:val="18"/>
                <w:szCs w:val="18"/>
              </w:rPr>
              <w:t>−1</w:t>
            </w:r>
          </w:p>
        </w:tc>
        <w:tc>
          <w:tcPr>
            <w:tcW w:w="4020" w:type="dxa"/>
            <w:vAlign w:val="bottom"/>
          </w:tcPr>
          <w:p w14:paraId="22FA405C" w14:textId="77777777" w:rsidR="004B413C" w:rsidRDefault="004B413C">
            <w:pPr>
              <w:rPr>
                <w:sz w:val="24"/>
                <w:szCs w:val="24"/>
              </w:rPr>
            </w:pPr>
          </w:p>
        </w:tc>
        <w:tc>
          <w:tcPr>
            <w:tcW w:w="2240" w:type="dxa"/>
            <w:vAlign w:val="bottom"/>
          </w:tcPr>
          <w:p w14:paraId="7583E08F" w14:textId="77777777" w:rsidR="004B413C" w:rsidRDefault="004B413C">
            <w:pPr>
              <w:rPr>
                <w:sz w:val="24"/>
                <w:szCs w:val="24"/>
              </w:rPr>
            </w:pPr>
          </w:p>
        </w:tc>
        <w:tc>
          <w:tcPr>
            <w:tcW w:w="160" w:type="dxa"/>
            <w:vAlign w:val="bottom"/>
          </w:tcPr>
          <w:p w14:paraId="5F4AD7AA" w14:textId="77777777" w:rsidR="004B413C" w:rsidRDefault="004B413C">
            <w:pPr>
              <w:rPr>
                <w:sz w:val="24"/>
                <w:szCs w:val="24"/>
              </w:rPr>
            </w:pPr>
          </w:p>
        </w:tc>
        <w:tc>
          <w:tcPr>
            <w:tcW w:w="0" w:type="dxa"/>
            <w:vAlign w:val="bottom"/>
          </w:tcPr>
          <w:p w14:paraId="55408F90" w14:textId="77777777" w:rsidR="004B413C" w:rsidRDefault="004B413C">
            <w:pPr>
              <w:rPr>
                <w:sz w:val="1"/>
                <w:szCs w:val="1"/>
              </w:rPr>
            </w:pPr>
          </w:p>
        </w:tc>
      </w:tr>
      <w:tr w:rsidR="004B413C" w14:paraId="0ACBC421" w14:textId="77777777">
        <w:trPr>
          <w:trHeight w:val="1869"/>
        </w:trPr>
        <w:tc>
          <w:tcPr>
            <w:tcW w:w="2620" w:type="dxa"/>
            <w:vAlign w:val="bottom"/>
          </w:tcPr>
          <w:p w14:paraId="613F57E5" w14:textId="77777777" w:rsidR="004B413C" w:rsidRDefault="00EC2FEA">
            <w:pPr>
              <w:ind w:right="363"/>
              <w:jc w:val="right"/>
              <w:rPr>
                <w:sz w:val="20"/>
                <w:szCs w:val="20"/>
              </w:rPr>
            </w:pPr>
            <w:r>
              <w:rPr>
                <w:rFonts w:ascii="Arial" w:eastAsia="Arial" w:hAnsi="Arial" w:cs="Arial"/>
                <w:color w:val="4D4D4D"/>
                <w:sz w:val="18"/>
                <w:szCs w:val="18"/>
              </w:rPr>
              <w:t>−1</w:t>
            </w:r>
          </w:p>
        </w:tc>
        <w:tc>
          <w:tcPr>
            <w:tcW w:w="4020" w:type="dxa"/>
            <w:vAlign w:val="bottom"/>
          </w:tcPr>
          <w:p w14:paraId="561BC5CE" w14:textId="77777777" w:rsidR="004B413C" w:rsidRDefault="00EC2FEA">
            <w:pPr>
              <w:ind w:right="2073"/>
              <w:jc w:val="right"/>
              <w:rPr>
                <w:sz w:val="20"/>
                <w:szCs w:val="20"/>
              </w:rPr>
            </w:pPr>
            <w:r>
              <w:rPr>
                <w:rFonts w:ascii="Arial" w:eastAsia="Arial" w:hAnsi="Arial" w:cs="Arial"/>
                <w:color w:val="4D4D4D"/>
                <w:sz w:val="18"/>
                <w:szCs w:val="18"/>
              </w:rPr>
              <w:t>0</w:t>
            </w:r>
          </w:p>
        </w:tc>
        <w:tc>
          <w:tcPr>
            <w:tcW w:w="2240" w:type="dxa"/>
            <w:vAlign w:val="bottom"/>
          </w:tcPr>
          <w:p w14:paraId="028052F8" w14:textId="77777777" w:rsidR="004B413C" w:rsidRDefault="00EC2FEA">
            <w:pPr>
              <w:ind w:right="2013"/>
              <w:jc w:val="right"/>
              <w:rPr>
                <w:sz w:val="20"/>
                <w:szCs w:val="20"/>
              </w:rPr>
            </w:pPr>
            <w:r>
              <w:rPr>
                <w:rFonts w:ascii="Arial" w:eastAsia="Arial" w:hAnsi="Arial" w:cs="Arial"/>
                <w:color w:val="4D4D4D"/>
                <w:w w:val="99"/>
                <w:sz w:val="18"/>
                <w:szCs w:val="18"/>
              </w:rPr>
              <w:t>1</w:t>
            </w:r>
          </w:p>
        </w:tc>
        <w:tc>
          <w:tcPr>
            <w:tcW w:w="160" w:type="dxa"/>
            <w:vAlign w:val="bottom"/>
          </w:tcPr>
          <w:p w14:paraId="0FFBB37D" w14:textId="77777777" w:rsidR="004B413C" w:rsidRDefault="004B413C">
            <w:pPr>
              <w:rPr>
                <w:sz w:val="24"/>
                <w:szCs w:val="24"/>
              </w:rPr>
            </w:pPr>
          </w:p>
        </w:tc>
        <w:tc>
          <w:tcPr>
            <w:tcW w:w="0" w:type="dxa"/>
            <w:vAlign w:val="bottom"/>
          </w:tcPr>
          <w:p w14:paraId="46216926" w14:textId="77777777" w:rsidR="004B413C" w:rsidRDefault="004B413C">
            <w:pPr>
              <w:rPr>
                <w:sz w:val="1"/>
                <w:szCs w:val="1"/>
              </w:rPr>
            </w:pPr>
          </w:p>
        </w:tc>
      </w:tr>
      <w:tr w:rsidR="004B413C" w14:paraId="7C0980AA" w14:textId="77777777">
        <w:trPr>
          <w:trHeight w:val="260"/>
        </w:trPr>
        <w:tc>
          <w:tcPr>
            <w:tcW w:w="2620" w:type="dxa"/>
            <w:vAlign w:val="bottom"/>
          </w:tcPr>
          <w:p w14:paraId="462FD9FD" w14:textId="77777777" w:rsidR="004B413C" w:rsidRDefault="004B413C"/>
        </w:tc>
        <w:tc>
          <w:tcPr>
            <w:tcW w:w="4020" w:type="dxa"/>
            <w:vAlign w:val="bottom"/>
          </w:tcPr>
          <w:p w14:paraId="34CA9AFF" w14:textId="77777777" w:rsidR="004B413C" w:rsidRDefault="00EC2FEA">
            <w:pPr>
              <w:ind w:right="1993"/>
              <w:jc w:val="right"/>
              <w:rPr>
                <w:sz w:val="20"/>
                <w:szCs w:val="20"/>
              </w:rPr>
            </w:pPr>
            <w:r>
              <w:rPr>
                <w:rFonts w:ascii="Arial" w:eastAsia="Arial" w:hAnsi="Arial" w:cs="Arial"/>
              </w:rPr>
              <w:t>LV1</w:t>
            </w:r>
          </w:p>
        </w:tc>
        <w:tc>
          <w:tcPr>
            <w:tcW w:w="2240" w:type="dxa"/>
            <w:vAlign w:val="bottom"/>
          </w:tcPr>
          <w:p w14:paraId="5BA90B8A" w14:textId="77777777" w:rsidR="004B413C" w:rsidRDefault="004B413C"/>
        </w:tc>
        <w:tc>
          <w:tcPr>
            <w:tcW w:w="160" w:type="dxa"/>
            <w:vAlign w:val="bottom"/>
          </w:tcPr>
          <w:p w14:paraId="7F2CA457" w14:textId="77777777" w:rsidR="004B413C" w:rsidRDefault="004B413C"/>
        </w:tc>
        <w:tc>
          <w:tcPr>
            <w:tcW w:w="0" w:type="dxa"/>
            <w:vAlign w:val="bottom"/>
          </w:tcPr>
          <w:p w14:paraId="6EA99D6E" w14:textId="77777777" w:rsidR="004B413C" w:rsidRDefault="004B413C">
            <w:pPr>
              <w:rPr>
                <w:sz w:val="1"/>
                <w:szCs w:val="1"/>
              </w:rPr>
            </w:pPr>
          </w:p>
        </w:tc>
      </w:tr>
    </w:tbl>
    <w:p w14:paraId="1399F5C4" w14:textId="77777777" w:rsidR="004B413C" w:rsidRDefault="00EC2FEA">
      <w:pPr>
        <w:spacing w:line="20" w:lineRule="exact"/>
        <w:rPr>
          <w:sz w:val="20"/>
          <w:szCs w:val="20"/>
        </w:rPr>
      </w:pPr>
      <w:r>
        <w:rPr>
          <w:noProof/>
          <w:sz w:val="20"/>
          <w:szCs w:val="20"/>
        </w:rPr>
        <w:drawing>
          <wp:anchor distT="0" distB="0" distL="114300" distR="114300" simplePos="0" relativeHeight="252321792" behindDoc="1" locked="0" layoutInCell="0" allowOverlap="1" wp14:anchorId="211137CC" wp14:editId="2C964F59">
            <wp:simplePos x="0" y="0"/>
            <wp:positionH relativeFrom="column">
              <wp:posOffset>393700</wp:posOffset>
            </wp:positionH>
            <wp:positionV relativeFrom="paragraph">
              <wp:posOffset>-3974465</wp:posOffset>
            </wp:positionV>
            <wp:extent cx="5236845" cy="3674745"/>
            <wp:effectExtent l="0" t="0" r="0" b="0"/>
            <wp:wrapNone/>
            <wp:docPr id="1373" name="Picture 1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3"/>
                    <pic:cNvPicPr>
                      <a:picLocks noChangeAspect="1" noChangeArrowheads="1"/>
                    </pic:cNvPicPr>
                  </pic:nvPicPr>
                  <pic:blipFill>
                    <a:blip r:embed="rId890"/>
                    <a:srcRect/>
                    <a:stretch>
                      <a:fillRect/>
                    </a:stretch>
                  </pic:blipFill>
                  <pic:spPr bwMode="auto">
                    <a:xfrm>
                      <a:off x="0" y="0"/>
                      <a:ext cx="5236845" cy="3674745"/>
                    </a:xfrm>
                    <a:prstGeom prst="rect">
                      <a:avLst/>
                    </a:prstGeom>
                    <a:noFill/>
                  </pic:spPr>
                </pic:pic>
              </a:graphicData>
            </a:graphic>
          </wp:anchor>
        </w:drawing>
      </w:r>
    </w:p>
    <w:p w14:paraId="14762B5C" w14:textId="77777777" w:rsidR="004B413C" w:rsidRDefault="004B413C">
      <w:pPr>
        <w:spacing w:line="200" w:lineRule="exact"/>
        <w:rPr>
          <w:sz w:val="20"/>
          <w:szCs w:val="20"/>
        </w:rPr>
      </w:pPr>
    </w:p>
    <w:p w14:paraId="146A2305" w14:textId="77777777" w:rsidR="004B413C" w:rsidRDefault="004B413C">
      <w:pPr>
        <w:spacing w:line="343" w:lineRule="exact"/>
        <w:rPr>
          <w:sz w:val="20"/>
          <w:szCs w:val="20"/>
        </w:rPr>
      </w:pPr>
    </w:p>
    <w:p w14:paraId="46CE2BF1" w14:textId="77777777" w:rsidR="004B413C" w:rsidRDefault="00EC2FEA">
      <w:pPr>
        <w:spacing w:line="275" w:lineRule="auto"/>
        <w:jc w:val="both"/>
        <w:rPr>
          <w:sz w:val="20"/>
          <w:szCs w:val="20"/>
        </w:rPr>
      </w:pPr>
      <w:r>
        <w:rPr>
          <w:rFonts w:ascii="Arial" w:eastAsia="Arial" w:hAnsi="Arial" w:cs="Arial"/>
          <w:sz w:val="20"/>
          <w:szCs w:val="20"/>
        </w:rPr>
        <w:t>Figure 75: Unconstrained ordination based on the latent variable model for each surveyed year for Melaleuca Park 78. Plots are represented as diﬀerent colours and consecutive years are joined by a line with first and last survey years labeled.</w:t>
      </w:r>
    </w:p>
    <w:p w14:paraId="6E788E12" w14:textId="77777777" w:rsidR="004B413C" w:rsidRDefault="004B413C">
      <w:pPr>
        <w:sectPr w:rsidR="004B413C">
          <w:pgSz w:w="12240" w:h="15840"/>
          <w:pgMar w:top="1440" w:right="1440" w:bottom="330" w:left="1440" w:header="0" w:footer="0" w:gutter="0"/>
          <w:cols w:space="720" w:equalWidth="0">
            <w:col w:w="9360"/>
          </w:cols>
        </w:sectPr>
      </w:pPr>
    </w:p>
    <w:p w14:paraId="21EF3A5B" w14:textId="77777777" w:rsidR="004B413C" w:rsidRDefault="004B413C">
      <w:pPr>
        <w:spacing w:line="200" w:lineRule="exact"/>
        <w:rPr>
          <w:sz w:val="20"/>
          <w:szCs w:val="20"/>
        </w:rPr>
      </w:pPr>
    </w:p>
    <w:p w14:paraId="719E8B99" w14:textId="77777777" w:rsidR="004B413C" w:rsidRDefault="004B413C">
      <w:pPr>
        <w:spacing w:line="200" w:lineRule="exact"/>
        <w:rPr>
          <w:sz w:val="20"/>
          <w:szCs w:val="20"/>
        </w:rPr>
      </w:pPr>
    </w:p>
    <w:p w14:paraId="6A5E64EA" w14:textId="77777777" w:rsidR="004B413C" w:rsidRDefault="004B413C">
      <w:pPr>
        <w:spacing w:line="200" w:lineRule="exact"/>
        <w:rPr>
          <w:sz w:val="20"/>
          <w:szCs w:val="20"/>
        </w:rPr>
      </w:pPr>
    </w:p>
    <w:p w14:paraId="42525A6C" w14:textId="77777777" w:rsidR="004B413C" w:rsidRDefault="004B413C">
      <w:pPr>
        <w:spacing w:line="200" w:lineRule="exact"/>
        <w:rPr>
          <w:sz w:val="20"/>
          <w:szCs w:val="20"/>
        </w:rPr>
      </w:pPr>
    </w:p>
    <w:p w14:paraId="6C63ACE9" w14:textId="77777777" w:rsidR="004B413C" w:rsidRDefault="004B413C">
      <w:pPr>
        <w:spacing w:line="200" w:lineRule="exact"/>
        <w:rPr>
          <w:sz w:val="20"/>
          <w:szCs w:val="20"/>
        </w:rPr>
      </w:pPr>
    </w:p>
    <w:p w14:paraId="46ED5204" w14:textId="77777777" w:rsidR="004B413C" w:rsidRDefault="004B413C">
      <w:pPr>
        <w:spacing w:line="200" w:lineRule="exact"/>
        <w:rPr>
          <w:sz w:val="20"/>
          <w:szCs w:val="20"/>
        </w:rPr>
      </w:pPr>
    </w:p>
    <w:p w14:paraId="19704889" w14:textId="77777777" w:rsidR="004B413C" w:rsidRDefault="004B413C">
      <w:pPr>
        <w:spacing w:line="200" w:lineRule="exact"/>
        <w:rPr>
          <w:sz w:val="20"/>
          <w:szCs w:val="20"/>
        </w:rPr>
      </w:pPr>
    </w:p>
    <w:p w14:paraId="039B6486" w14:textId="77777777" w:rsidR="004B413C" w:rsidRDefault="004B413C">
      <w:pPr>
        <w:spacing w:line="200" w:lineRule="exact"/>
        <w:rPr>
          <w:sz w:val="20"/>
          <w:szCs w:val="20"/>
        </w:rPr>
      </w:pPr>
    </w:p>
    <w:p w14:paraId="7B6C175B" w14:textId="77777777" w:rsidR="004B413C" w:rsidRDefault="004B413C">
      <w:pPr>
        <w:spacing w:line="200" w:lineRule="exact"/>
        <w:rPr>
          <w:sz w:val="20"/>
          <w:szCs w:val="20"/>
        </w:rPr>
      </w:pPr>
    </w:p>
    <w:p w14:paraId="7CC9047A" w14:textId="77777777" w:rsidR="004B413C" w:rsidRDefault="004B413C">
      <w:pPr>
        <w:spacing w:line="200" w:lineRule="exact"/>
        <w:rPr>
          <w:sz w:val="20"/>
          <w:szCs w:val="20"/>
        </w:rPr>
      </w:pPr>
    </w:p>
    <w:p w14:paraId="46BDB76D" w14:textId="77777777" w:rsidR="004B413C" w:rsidRDefault="004B413C">
      <w:pPr>
        <w:spacing w:line="200" w:lineRule="exact"/>
        <w:rPr>
          <w:sz w:val="20"/>
          <w:szCs w:val="20"/>
        </w:rPr>
      </w:pPr>
    </w:p>
    <w:p w14:paraId="7732BB38" w14:textId="77777777" w:rsidR="004B413C" w:rsidRDefault="004B413C">
      <w:pPr>
        <w:spacing w:line="200" w:lineRule="exact"/>
        <w:rPr>
          <w:sz w:val="20"/>
          <w:szCs w:val="20"/>
        </w:rPr>
      </w:pPr>
    </w:p>
    <w:p w14:paraId="70453F63" w14:textId="77777777" w:rsidR="004B413C" w:rsidRDefault="004B413C">
      <w:pPr>
        <w:spacing w:line="200" w:lineRule="exact"/>
        <w:rPr>
          <w:sz w:val="20"/>
          <w:szCs w:val="20"/>
        </w:rPr>
      </w:pPr>
    </w:p>
    <w:p w14:paraId="2B9DB679" w14:textId="77777777" w:rsidR="004B413C" w:rsidRDefault="004B413C">
      <w:pPr>
        <w:spacing w:line="367" w:lineRule="exact"/>
        <w:rPr>
          <w:sz w:val="20"/>
          <w:szCs w:val="20"/>
        </w:rPr>
      </w:pPr>
    </w:p>
    <w:p w14:paraId="5C6DFD06" w14:textId="77777777" w:rsidR="004B413C" w:rsidRDefault="00EC2FEA">
      <w:pPr>
        <w:jc w:val="center"/>
        <w:rPr>
          <w:sz w:val="20"/>
          <w:szCs w:val="20"/>
        </w:rPr>
      </w:pPr>
      <w:r>
        <w:rPr>
          <w:rFonts w:ascii="Arial" w:eastAsia="Arial" w:hAnsi="Arial" w:cs="Arial"/>
          <w:sz w:val="15"/>
          <w:szCs w:val="15"/>
        </w:rPr>
        <w:t>119</w:t>
      </w:r>
    </w:p>
    <w:p w14:paraId="0290AA72" w14:textId="77777777" w:rsidR="004B413C" w:rsidRDefault="004B413C">
      <w:pPr>
        <w:sectPr w:rsidR="004B413C">
          <w:type w:val="continuous"/>
          <w:pgSz w:w="12240" w:h="15840"/>
          <w:pgMar w:top="1440" w:right="1440" w:bottom="330" w:left="1440" w:header="0" w:footer="0" w:gutter="0"/>
          <w:cols w:space="720" w:equalWidth="0">
            <w:col w:w="9360"/>
          </w:cols>
        </w:sectPr>
      </w:pPr>
    </w:p>
    <w:p w14:paraId="02E79409" w14:textId="77777777" w:rsidR="004B413C" w:rsidRDefault="004B413C">
      <w:pPr>
        <w:spacing w:line="200" w:lineRule="exact"/>
        <w:rPr>
          <w:sz w:val="20"/>
          <w:szCs w:val="20"/>
        </w:rPr>
      </w:pPr>
      <w:bookmarkStart w:id="157" w:name="page120"/>
      <w:bookmarkEnd w:id="157"/>
    </w:p>
    <w:p w14:paraId="0926CEBA" w14:textId="77777777" w:rsidR="004B413C" w:rsidRDefault="004B413C">
      <w:pPr>
        <w:spacing w:line="200" w:lineRule="exact"/>
        <w:rPr>
          <w:sz w:val="20"/>
          <w:szCs w:val="20"/>
        </w:rPr>
      </w:pPr>
    </w:p>
    <w:p w14:paraId="30D57B8D" w14:textId="77777777" w:rsidR="004B413C" w:rsidRDefault="004B413C">
      <w:pPr>
        <w:spacing w:line="200" w:lineRule="exact"/>
        <w:rPr>
          <w:sz w:val="20"/>
          <w:szCs w:val="20"/>
        </w:rPr>
      </w:pPr>
    </w:p>
    <w:p w14:paraId="08F1951B" w14:textId="77777777" w:rsidR="004B413C" w:rsidRDefault="004B413C">
      <w:pPr>
        <w:spacing w:line="200" w:lineRule="exact"/>
        <w:rPr>
          <w:sz w:val="20"/>
          <w:szCs w:val="20"/>
        </w:rPr>
      </w:pPr>
    </w:p>
    <w:p w14:paraId="36F1D5A5" w14:textId="77777777" w:rsidR="004B413C" w:rsidRDefault="004B413C">
      <w:pPr>
        <w:spacing w:line="200" w:lineRule="exact"/>
        <w:rPr>
          <w:sz w:val="20"/>
          <w:szCs w:val="20"/>
        </w:rPr>
      </w:pPr>
    </w:p>
    <w:p w14:paraId="769DF48D" w14:textId="77777777" w:rsidR="004B413C" w:rsidRDefault="004B413C">
      <w:pPr>
        <w:spacing w:line="200" w:lineRule="exact"/>
        <w:rPr>
          <w:sz w:val="20"/>
          <w:szCs w:val="20"/>
        </w:rPr>
      </w:pPr>
    </w:p>
    <w:p w14:paraId="24BBCEB8" w14:textId="77777777" w:rsidR="004B413C" w:rsidRDefault="004B413C">
      <w:pPr>
        <w:spacing w:line="200" w:lineRule="exact"/>
        <w:rPr>
          <w:sz w:val="20"/>
          <w:szCs w:val="20"/>
        </w:rPr>
      </w:pPr>
    </w:p>
    <w:p w14:paraId="53F6284F" w14:textId="77777777" w:rsidR="004B413C" w:rsidRDefault="004B413C">
      <w:pPr>
        <w:spacing w:line="200" w:lineRule="exact"/>
        <w:rPr>
          <w:sz w:val="20"/>
          <w:szCs w:val="20"/>
        </w:rPr>
      </w:pPr>
    </w:p>
    <w:p w14:paraId="257532C5" w14:textId="77777777" w:rsidR="004B413C" w:rsidRDefault="004B413C">
      <w:pPr>
        <w:spacing w:line="200" w:lineRule="exact"/>
        <w:rPr>
          <w:sz w:val="20"/>
          <w:szCs w:val="20"/>
        </w:rPr>
      </w:pPr>
    </w:p>
    <w:p w14:paraId="1C2981C4" w14:textId="77777777" w:rsidR="004B413C" w:rsidRDefault="004B413C">
      <w:pPr>
        <w:spacing w:line="200" w:lineRule="exact"/>
        <w:rPr>
          <w:sz w:val="20"/>
          <w:szCs w:val="20"/>
        </w:rPr>
      </w:pPr>
    </w:p>
    <w:p w14:paraId="7F63F9A4" w14:textId="77777777" w:rsidR="004B413C" w:rsidRDefault="004B413C">
      <w:pPr>
        <w:spacing w:line="200" w:lineRule="exact"/>
        <w:rPr>
          <w:sz w:val="20"/>
          <w:szCs w:val="20"/>
        </w:rPr>
      </w:pPr>
    </w:p>
    <w:p w14:paraId="396D06AF" w14:textId="77777777" w:rsidR="004B413C" w:rsidRDefault="004B413C">
      <w:pPr>
        <w:spacing w:line="200" w:lineRule="exact"/>
        <w:rPr>
          <w:sz w:val="20"/>
          <w:szCs w:val="20"/>
        </w:rPr>
      </w:pPr>
    </w:p>
    <w:p w14:paraId="26A63607" w14:textId="77777777" w:rsidR="004B413C" w:rsidRDefault="004B413C">
      <w:pPr>
        <w:spacing w:line="200" w:lineRule="exact"/>
        <w:rPr>
          <w:sz w:val="20"/>
          <w:szCs w:val="20"/>
        </w:rPr>
      </w:pPr>
    </w:p>
    <w:p w14:paraId="517364D6" w14:textId="77777777" w:rsidR="004B413C" w:rsidRDefault="004B413C">
      <w:pPr>
        <w:spacing w:line="200" w:lineRule="exact"/>
        <w:rPr>
          <w:sz w:val="20"/>
          <w:szCs w:val="20"/>
        </w:rPr>
      </w:pPr>
    </w:p>
    <w:p w14:paraId="52F04BB8" w14:textId="77777777" w:rsidR="004B413C" w:rsidRDefault="004B413C">
      <w:pPr>
        <w:spacing w:line="200" w:lineRule="exact"/>
        <w:rPr>
          <w:sz w:val="20"/>
          <w:szCs w:val="20"/>
        </w:rPr>
      </w:pPr>
    </w:p>
    <w:p w14:paraId="6795B3D9" w14:textId="77777777" w:rsidR="004B413C" w:rsidRDefault="004B413C">
      <w:pPr>
        <w:spacing w:line="200" w:lineRule="exact"/>
        <w:rPr>
          <w:sz w:val="20"/>
          <w:szCs w:val="20"/>
        </w:rPr>
      </w:pPr>
    </w:p>
    <w:p w14:paraId="75217C26" w14:textId="77777777" w:rsidR="004B413C" w:rsidRDefault="004B413C">
      <w:pPr>
        <w:spacing w:line="200" w:lineRule="exact"/>
        <w:rPr>
          <w:sz w:val="20"/>
          <w:szCs w:val="20"/>
        </w:rPr>
      </w:pPr>
    </w:p>
    <w:p w14:paraId="20A4A25C" w14:textId="77777777" w:rsidR="004B413C" w:rsidRDefault="004B413C">
      <w:pPr>
        <w:spacing w:line="200" w:lineRule="exact"/>
        <w:rPr>
          <w:sz w:val="20"/>
          <w:szCs w:val="20"/>
        </w:rPr>
      </w:pPr>
    </w:p>
    <w:p w14:paraId="66F57444" w14:textId="77777777" w:rsidR="004B413C" w:rsidRDefault="004B413C">
      <w:pPr>
        <w:spacing w:line="200" w:lineRule="exact"/>
        <w:rPr>
          <w:sz w:val="20"/>
          <w:szCs w:val="20"/>
        </w:rPr>
      </w:pPr>
    </w:p>
    <w:p w14:paraId="717A5487" w14:textId="77777777" w:rsidR="004B413C" w:rsidRDefault="004B413C">
      <w:pPr>
        <w:spacing w:line="200" w:lineRule="exact"/>
        <w:rPr>
          <w:sz w:val="20"/>
          <w:szCs w:val="20"/>
        </w:rPr>
      </w:pPr>
    </w:p>
    <w:p w14:paraId="7D09BA99" w14:textId="77777777" w:rsidR="004B413C" w:rsidRDefault="004B413C">
      <w:pPr>
        <w:spacing w:line="200" w:lineRule="exact"/>
        <w:rPr>
          <w:sz w:val="20"/>
          <w:szCs w:val="20"/>
        </w:rPr>
      </w:pPr>
    </w:p>
    <w:p w14:paraId="79486DA6" w14:textId="77777777" w:rsidR="004B413C" w:rsidRDefault="004B413C">
      <w:pPr>
        <w:spacing w:line="200" w:lineRule="exact"/>
        <w:rPr>
          <w:sz w:val="20"/>
          <w:szCs w:val="20"/>
        </w:rPr>
      </w:pPr>
    </w:p>
    <w:p w14:paraId="6AA37310" w14:textId="77777777" w:rsidR="004B413C" w:rsidRDefault="004B413C">
      <w:pPr>
        <w:spacing w:line="200" w:lineRule="exact"/>
        <w:rPr>
          <w:sz w:val="20"/>
          <w:szCs w:val="20"/>
        </w:rPr>
      </w:pPr>
    </w:p>
    <w:p w14:paraId="1B820D19" w14:textId="77777777" w:rsidR="004B413C" w:rsidRDefault="004B413C">
      <w:pPr>
        <w:spacing w:line="400" w:lineRule="exact"/>
        <w:rPr>
          <w:sz w:val="20"/>
          <w:szCs w:val="20"/>
        </w:rPr>
      </w:pPr>
    </w:p>
    <w:tbl>
      <w:tblPr>
        <w:tblW w:w="0" w:type="auto"/>
        <w:tblInd w:w="62" w:type="dxa"/>
        <w:tblLayout w:type="fixed"/>
        <w:tblCellMar>
          <w:left w:w="0" w:type="dxa"/>
          <w:right w:w="0" w:type="dxa"/>
        </w:tblCellMar>
        <w:tblLook w:val="04A0" w:firstRow="1" w:lastRow="0" w:firstColumn="1" w:lastColumn="0" w:noHBand="0" w:noVBand="1"/>
      </w:tblPr>
      <w:tblGrid>
        <w:gridCol w:w="253"/>
      </w:tblGrid>
      <w:tr w:rsidR="004B413C" w14:paraId="3315A398" w14:textId="77777777">
        <w:trPr>
          <w:trHeight w:val="800"/>
        </w:trPr>
        <w:tc>
          <w:tcPr>
            <w:tcW w:w="253" w:type="dxa"/>
            <w:textDirection w:val="btLr"/>
            <w:vAlign w:val="bottom"/>
          </w:tcPr>
          <w:p w14:paraId="673D3B37" w14:textId="77777777" w:rsidR="004B413C" w:rsidRDefault="00EC2FEA">
            <w:pPr>
              <w:rPr>
                <w:sz w:val="20"/>
                <w:szCs w:val="20"/>
              </w:rPr>
            </w:pPr>
            <w:r>
              <w:rPr>
                <w:rFonts w:ascii="Arial" w:eastAsia="Arial" w:hAnsi="Arial" w:cs="Arial"/>
              </w:rPr>
              <w:t>Species</w:t>
            </w:r>
          </w:p>
        </w:tc>
      </w:tr>
    </w:tbl>
    <w:p w14:paraId="6031C64C" w14:textId="77777777" w:rsidR="004B413C" w:rsidRDefault="00EC2FEA">
      <w:pPr>
        <w:spacing w:line="20" w:lineRule="exact"/>
        <w:rPr>
          <w:sz w:val="20"/>
          <w:szCs w:val="20"/>
        </w:rPr>
      </w:pPr>
      <w:r>
        <w:rPr>
          <w:sz w:val="20"/>
          <w:szCs w:val="20"/>
        </w:rPr>
        <w:br w:type="column"/>
      </w:r>
    </w:p>
    <w:p w14:paraId="709147C5" w14:textId="77777777" w:rsidR="004B413C" w:rsidRDefault="004B413C">
      <w:pPr>
        <w:spacing w:line="200" w:lineRule="exact"/>
        <w:rPr>
          <w:sz w:val="20"/>
          <w:szCs w:val="20"/>
        </w:rPr>
      </w:pPr>
    </w:p>
    <w:p w14:paraId="107B3B91" w14:textId="77777777" w:rsidR="004B413C" w:rsidRDefault="004B413C">
      <w:pPr>
        <w:spacing w:line="200" w:lineRule="exact"/>
        <w:rPr>
          <w:sz w:val="20"/>
          <w:szCs w:val="20"/>
        </w:rPr>
      </w:pPr>
    </w:p>
    <w:p w14:paraId="62A8EBD6" w14:textId="77777777" w:rsidR="004B413C" w:rsidRDefault="004B413C">
      <w:pPr>
        <w:spacing w:line="200" w:lineRule="exact"/>
        <w:rPr>
          <w:sz w:val="20"/>
          <w:szCs w:val="20"/>
        </w:rPr>
      </w:pPr>
    </w:p>
    <w:p w14:paraId="056C597F" w14:textId="77777777" w:rsidR="004B413C" w:rsidRDefault="004B413C">
      <w:pPr>
        <w:spacing w:line="200" w:lineRule="exact"/>
        <w:rPr>
          <w:sz w:val="20"/>
          <w:szCs w:val="20"/>
        </w:rPr>
      </w:pPr>
    </w:p>
    <w:p w14:paraId="28B20E11" w14:textId="77777777" w:rsidR="004B413C" w:rsidRDefault="004B413C">
      <w:pPr>
        <w:spacing w:line="200" w:lineRule="exact"/>
        <w:rPr>
          <w:sz w:val="20"/>
          <w:szCs w:val="20"/>
        </w:rPr>
      </w:pPr>
    </w:p>
    <w:p w14:paraId="51D26D1A" w14:textId="77777777" w:rsidR="004B413C" w:rsidRDefault="004B413C">
      <w:pPr>
        <w:spacing w:line="200" w:lineRule="exact"/>
        <w:rPr>
          <w:sz w:val="20"/>
          <w:szCs w:val="20"/>
        </w:rPr>
      </w:pPr>
    </w:p>
    <w:p w14:paraId="10B070DD" w14:textId="77777777" w:rsidR="004B413C" w:rsidRDefault="004B413C">
      <w:pPr>
        <w:spacing w:line="200" w:lineRule="exact"/>
        <w:rPr>
          <w:sz w:val="20"/>
          <w:szCs w:val="20"/>
        </w:rPr>
      </w:pPr>
    </w:p>
    <w:p w14:paraId="5BE68FC5" w14:textId="77777777" w:rsidR="004B413C" w:rsidRDefault="004B413C">
      <w:pPr>
        <w:spacing w:line="200" w:lineRule="exact"/>
        <w:rPr>
          <w:sz w:val="20"/>
          <w:szCs w:val="20"/>
        </w:rPr>
      </w:pPr>
    </w:p>
    <w:p w14:paraId="37266F54" w14:textId="77777777" w:rsidR="004B413C" w:rsidRDefault="004B413C">
      <w:pPr>
        <w:spacing w:line="200" w:lineRule="exact"/>
        <w:rPr>
          <w:sz w:val="20"/>
          <w:szCs w:val="20"/>
        </w:rPr>
      </w:pPr>
    </w:p>
    <w:p w14:paraId="5889BF88" w14:textId="77777777" w:rsidR="004B413C" w:rsidRDefault="004B413C">
      <w:pPr>
        <w:spacing w:line="200" w:lineRule="exact"/>
        <w:rPr>
          <w:sz w:val="20"/>
          <w:szCs w:val="20"/>
        </w:rPr>
      </w:pPr>
    </w:p>
    <w:p w14:paraId="3785B254" w14:textId="77777777" w:rsidR="004B413C" w:rsidRDefault="004B413C">
      <w:pPr>
        <w:spacing w:line="200" w:lineRule="exact"/>
        <w:rPr>
          <w:sz w:val="20"/>
          <w:szCs w:val="20"/>
        </w:rPr>
      </w:pPr>
    </w:p>
    <w:p w14:paraId="1F1705E7" w14:textId="77777777" w:rsidR="004B413C" w:rsidRDefault="004B413C">
      <w:pPr>
        <w:spacing w:line="324" w:lineRule="exact"/>
        <w:rPr>
          <w:sz w:val="20"/>
          <w:szCs w:val="20"/>
        </w:rPr>
      </w:pPr>
    </w:p>
    <w:p w14:paraId="514A2A09" w14:textId="77777777" w:rsidR="004B413C" w:rsidRDefault="00EC2FEA">
      <w:pPr>
        <w:ind w:right="6860"/>
        <w:jc w:val="right"/>
        <w:rPr>
          <w:sz w:val="20"/>
          <w:szCs w:val="20"/>
        </w:rPr>
      </w:pPr>
      <w:r>
        <w:rPr>
          <w:rFonts w:ascii="Arial" w:eastAsia="Arial" w:hAnsi="Arial" w:cs="Arial"/>
          <w:color w:val="4D4D4D"/>
          <w:sz w:val="18"/>
          <w:szCs w:val="18"/>
        </w:rPr>
        <w:t>X_Ursinia_anthemoides</w:t>
      </w:r>
    </w:p>
    <w:p w14:paraId="253B812D" w14:textId="77777777" w:rsidR="004B413C" w:rsidRDefault="00EC2FEA">
      <w:pPr>
        <w:spacing w:line="20" w:lineRule="exact"/>
        <w:rPr>
          <w:sz w:val="20"/>
          <w:szCs w:val="20"/>
        </w:rPr>
      </w:pPr>
      <w:r>
        <w:rPr>
          <w:noProof/>
          <w:sz w:val="20"/>
          <w:szCs w:val="20"/>
        </w:rPr>
        <w:drawing>
          <wp:anchor distT="0" distB="0" distL="114300" distR="114300" simplePos="0" relativeHeight="252322816" behindDoc="1" locked="0" layoutInCell="0" allowOverlap="1" wp14:anchorId="1D6ED2B0" wp14:editId="3F957D1C">
            <wp:simplePos x="0" y="0"/>
            <wp:positionH relativeFrom="column">
              <wp:posOffset>1376680</wp:posOffset>
            </wp:positionH>
            <wp:positionV relativeFrom="paragraph">
              <wp:posOffset>-137795</wp:posOffset>
            </wp:positionV>
            <wp:extent cx="4255770" cy="3674745"/>
            <wp:effectExtent l="0" t="0" r="0" b="0"/>
            <wp:wrapNone/>
            <wp:docPr id="1374" name="Picture 1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4"/>
                    <pic:cNvPicPr>
                      <a:picLocks noChangeAspect="1" noChangeArrowheads="1"/>
                    </pic:cNvPicPr>
                  </pic:nvPicPr>
                  <pic:blipFill>
                    <a:blip r:embed="rId891"/>
                    <a:srcRect/>
                    <a:stretch>
                      <a:fillRect/>
                    </a:stretch>
                  </pic:blipFill>
                  <pic:spPr bwMode="auto">
                    <a:xfrm>
                      <a:off x="0" y="0"/>
                      <a:ext cx="4255770" cy="3674745"/>
                    </a:xfrm>
                    <a:prstGeom prst="rect">
                      <a:avLst/>
                    </a:prstGeom>
                    <a:noFill/>
                  </pic:spPr>
                </pic:pic>
              </a:graphicData>
            </a:graphic>
          </wp:anchor>
        </w:drawing>
      </w:r>
    </w:p>
    <w:p w14:paraId="76D75005" w14:textId="77777777" w:rsidR="004B413C" w:rsidRDefault="00EC2FEA">
      <w:pPr>
        <w:spacing w:line="220" w:lineRule="auto"/>
        <w:ind w:right="6860"/>
        <w:jc w:val="right"/>
        <w:rPr>
          <w:sz w:val="20"/>
          <w:szCs w:val="20"/>
        </w:rPr>
      </w:pPr>
      <w:r>
        <w:rPr>
          <w:rFonts w:ascii="Arial" w:eastAsia="Arial" w:hAnsi="Arial" w:cs="Arial"/>
          <w:color w:val="4D4D4D"/>
          <w:sz w:val="18"/>
          <w:szCs w:val="18"/>
        </w:rPr>
        <w:t>X_Sonchus_oleraceus</w:t>
      </w:r>
    </w:p>
    <w:p w14:paraId="3D25C441" w14:textId="77777777" w:rsidR="004B413C" w:rsidRDefault="00EC2FEA">
      <w:pPr>
        <w:spacing w:line="220" w:lineRule="auto"/>
        <w:ind w:right="6860"/>
        <w:jc w:val="right"/>
        <w:rPr>
          <w:sz w:val="20"/>
          <w:szCs w:val="20"/>
        </w:rPr>
      </w:pPr>
      <w:r>
        <w:rPr>
          <w:rFonts w:ascii="Arial" w:eastAsia="Arial" w:hAnsi="Arial" w:cs="Arial"/>
          <w:color w:val="4D4D4D"/>
          <w:sz w:val="18"/>
          <w:szCs w:val="18"/>
        </w:rPr>
        <w:t>X_Poa_annua</w:t>
      </w:r>
    </w:p>
    <w:p w14:paraId="6CE6D5F1" w14:textId="77777777" w:rsidR="004B413C" w:rsidRDefault="00EC2FEA">
      <w:pPr>
        <w:spacing w:line="220" w:lineRule="auto"/>
        <w:ind w:right="6860"/>
        <w:jc w:val="right"/>
        <w:rPr>
          <w:sz w:val="20"/>
          <w:szCs w:val="20"/>
        </w:rPr>
      </w:pPr>
      <w:r>
        <w:rPr>
          <w:rFonts w:ascii="Arial" w:eastAsia="Arial" w:hAnsi="Arial" w:cs="Arial"/>
          <w:color w:val="4D4D4D"/>
          <w:sz w:val="18"/>
          <w:szCs w:val="18"/>
        </w:rPr>
        <w:t>X_Hypochaeris_glabra</w:t>
      </w:r>
    </w:p>
    <w:p w14:paraId="6EAA60B4" w14:textId="77777777" w:rsidR="004B413C" w:rsidRDefault="00EC2FEA">
      <w:pPr>
        <w:spacing w:line="220" w:lineRule="auto"/>
        <w:ind w:right="6860"/>
        <w:jc w:val="right"/>
        <w:rPr>
          <w:sz w:val="20"/>
          <w:szCs w:val="20"/>
        </w:rPr>
      </w:pPr>
      <w:r>
        <w:rPr>
          <w:rFonts w:ascii="Arial" w:eastAsia="Arial" w:hAnsi="Arial" w:cs="Arial"/>
          <w:color w:val="4D4D4D"/>
          <w:sz w:val="18"/>
          <w:szCs w:val="18"/>
        </w:rPr>
        <w:t>X_Ehrharta_calycina</w:t>
      </w:r>
    </w:p>
    <w:p w14:paraId="194CD7CC" w14:textId="77777777" w:rsidR="004B413C" w:rsidRDefault="00EC2FEA">
      <w:pPr>
        <w:spacing w:line="220" w:lineRule="auto"/>
        <w:ind w:right="6860"/>
        <w:jc w:val="right"/>
        <w:rPr>
          <w:sz w:val="20"/>
          <w:szCs w:val="20"/>
        </w:rPr>
      </w:pPr>
      <w:r>
        <w:rPr>
          <w:rFonts w:ascii="Arial" w:eastAsia="Arial" w:hAnsi="Arial" w:cs="Arial"/>
          <w:color w:val="4D4D4D"/>
          <w:sz w:val="18"/>
          <w:szCs w:val="18"/>
        </w:rPr>
        <w:t>X_Briza_maxima</w:t>
      </w:r>
    </w:p>
    <w:p w14:paraId="33FF7112" w14:textId="77777777" w:rsidR="004B413C" w:rsidRDefault="00EC2FEA">
      <w:pPr>
        <w:spacing w:line="220" w:lineRule="auto"/>
        <w:ind w:right="6860"/>
        <w:jc w:val="right"/>
        <w:rPr>
          <w:sz w:val="20"/>
          <w:szCs w:val="20"/>
        </w:rPr>
      </w:pPr>
      <w:r>
        <w:rPr>
          <w:rFonts w:ascii="Arial" w:eastAsia="Arial" w:hAnsi="Arial" w:cs="Arial"/>
          <w:color w:val="4D4D4D"/>
          <w:sz w:val="18"/>
          <w:szCs w:val="18"/>
        </w:rPr>
        <w:t>X_Aira_caryophyllea</w:t>
      </w:r>
    </w:p>
    <w:p w14:paraId="69A18FB6" w14:textId="77777777" w:rsidR="004B413C" w:rsidRDefault="00EC2FEA">
      <w:pPr>
        <w:spacing w:line="221" w:lineRule="auto"/>
        <w:ind w:right="6860"/>
        <w:jc w:val="right"/>
        <w:rPr>
          <w:sz w:val="20"/>
          <w:szCs w:val="20"/>
        </w:rPr>
      </w:pPr>
      <w:r>
        <w:rPr>
          <w:rFonts w:ascii="Arial" w:eastAsia="Arial" w:hAnsi="Arial" w:cs="Arial"/>
          <w:color w:val="4D4D4D"/>
          <w:sz w:val="18"/>
          <w:szCs w:val="18"/>
        </w:rPr>
        <w:t>Trachymene_pilosa</w:t>
      </w:r>
    </w:p>
    <w:p w14:paraId="76132097" w14:textId="77777777" w:rsidR="004B413C" w:rsidRDefault="00EC2FEA">
      <w:pPr>
        <w:spacing w:line="233" w:lineRule="auto"/>
        <w:ind w:right="6860"/>
        <w:jc w:val="right"/>
        <w:rPr>
          <w:sz w:val="20"/>
          <w:szCs w:val="20"/>
        </w:rPr>
      </w:pPr>
      <w:r>
        <w:rPr>
          <w:rFonts w:ascii="Arial" w:eastAsia="Arial" w:hAnsi="Arial" w:cs="Arial"/>
          <w:color w:val="4D4D4D"/>
          <w:sz w:val="17"/>
          <w:szCs w:val="17"/>
        </w:rPr>
        <w:t>Thysanotus_manglesianus</w:t>
      </w:r>
    </w:p>
    <w:p w14:paraId="56D63B23" w14:textId="77777777" w:rsidR="004B413C" w:rsidRDefault="00EC2FEA">
      <w:pPr>
        <w:spacing w:line="220" w:lineRule="auto"/>
        <w:ind w:right="6860"/>
        <w:jc w:val="right"/>
        <w:rPr>
          <w:sz w:val="20"/>
          <w:szCs w:val="20"/>
        </w:rPr>
      </w:pPr>
      <w:r>
        <w:rPr>
          <w:rFonts w:ascii="Arial" w:eastAsia="Arial" w:hAnsi="Arial" w:cs="Arial"/>
          <w:color w:val="4D4D4D"/>
          <w:sz w:val="18"/>
          <w:szCs w:val="18"/>
        </w:rPr>
        <w:t>Stylidium_repens</w:t>
      </w:r>
    </w:p>
    <w:p w14:paraId="73A79856" w14:textId="77777777" w:rsidR="004B413C" w:rsidRDefault="00EC2FEA">
      <w:pPr>
        <w:spacing w:line="220" w:lineRule="auto"/>
        <w:ind w:right="6860"/>
        <w:jc w:val="right"/>
        <w:rPr>
          <w:sz w:val="20"/>
          <w:szCs w:val="20"/>
        </w:rPr>
      </w:pPr>
      <w:r>
        <w:rPr>
          <w:rFonts w:ascii="Arial" w:eastAsia="Arial" w:hAnsi="Arial" w:cs="Arial"/>
          <w:color w:val="4D4D4D"/>
          <w:sz w:val="18"/>
          <w:szCs w:val="18"/>
        </w:rPr>
        <w:t>Restionaceae_sp_</w:t>
      </w:r>
    </w:p>
    <w:p w14:paraId="7F8C0749" w14:textId="77777777" w:rsidR="004B413C" w:rsidRDefault="00EC2FEA">
      <w:pPr>
        <w:spacing w:line="220" w:lineRule="auto"/>
        <w:ind w:right="6860"/>
        <w:jc w:val="right"/>
        <w:rPr>
          <w:sz w:val="20"/>
          <w:szCs w:val="20"/>
        </w:rPr>
      </w:pPr>
      <w:r>
        <w:rPr>
          <w:rFonts w:ascii="Arial" w:eastAsia="Arial" w:hAnsi="Arial" w:cs="Arial"/>
          <w:color w:val="4D4D4D"/>
          <w:sz w:val="18"/>
          <w:szCs w:val="18"/>
        </w:rPr>
        <w:t>Regelia_inops</w:t>
      </w:r>
    </w:p>
    <w:p w14:paraId="3A007906" w14:textId="77777777" w:rsidR="004B413C" w:rsidRDefault="00EC2FEA">
      <w:pPr>
        <w:spacing w:line="220" w:lineRule="auto"/>
        <w:ind w:right="6860"/>
        <w:jc w:val="right"/>
        <w:rPr>
          <w:sz w:val="20"/>
          <w:szCs w:val="20"/>
        </w:rPr>
      </w:pPr>
      <w:r>
        <w:rPr>
          <w:rFonts w:ascii="Arial" w:eastAsia="Arial" w:hAnsi="Arial" w:cs="Arial"/>
          <w:color w:val="4D4D4D"/>
          <w:sz w:val="18"/>
          <w:szCs w:val="18"/>
        </w:rPr>
        <w:t>Pultenaea_reticulata</w:t>
      </w:r>
    </w:p>
    <w:p w14:paraId="3F2FBE9C" w14:textId="77777777" w:rsidR="004B413C" w:rsidRDefault="00EC2FEA">
      <w:pPr>
        <w:spacing w:line="220" w:lineRule="auto"/>
        <w:ind w:right="6860"/>
        <w:jc w:val="right"/>
        <w:rPr>
          <w:sz w:val="20"/>
          <w:szCs w:val="20"/>
        </w:rPr>
      </w:pPr>
      <w:r>
        <w:rPr>
          <w:rFonts w:ascii="Arial" w:eastAsia="Arial" w:hAnsi="Arial" w:cs="Arial"/>
          <w:color w:val="4D4D4D"/>
          <w:sz w:val="18"/>
          <w:szCs w:val="18"/>
        </w:rPr>
        <w:t>Podotheca_gnaphalioides</w:t>
      </w:r>
    </w:p>
    <w:p w14:paraId="25B041F0" w14:textId="77777777" w:rsidR="004B413C" w:rsidRDefault="00EC2FEA">
      <w:pPr>
        <w:spacing w:line="220" w:lineRule="auto"/>
        <w:ind w:right="6860"/>
        <w:jc w:val="right"/>
        <w:rPr>
          <w:sz w:val="20"/>
          <w:szCs w:val="20"/>
        </w:rPr>
      </w:pPr>
      <w:r>
        <w:rPr>
          <w:rFonts w:ascii="Arial" w:eastAsia="Arial" w:hAnsi="Arial" w:cs="Arial"/>
          <w:color w:val="4D4D4D"/>
          <w:sz w:val="18"/>
          <w:szCs w:val="18"/>
        </w:rPr>
        <w:t>Melaleuca_preissiana</w:t>
      </w:r>
    </w:p>
    <w:p w14:paraId="75DE50CD" w14:textId="77777777" w:rsidR="004B413C" w:rsidRDefault="00EC2FEA">
      <w:pPr>
        <w:spacing w:line="220" w:lineRule="auto"/>
        <w:ind w:right="6860"/>
        <w:jc w:val="right"/>
        <w:rPr>
          <w:sz w:val="20"/>
          <w:szCs w:val="20"/>
        </w:rPr>
      </w:pPr>
      <w:r>
        <w:rPr>
          <w:rFonts w:ascii="Arial" w:eastAsia="Arial" w:hAnsi="Arial" w:cs="Arial"/>
          <w:color w:val="4D4D4D"/>
          <w:sz w:val="18"/>
          <w:szCs w:val="18"/>
        </w:rPr>
        <w:t>Kunzea_glabrescens</w:t>
      </w:r>
    </w:p>
    <w:p w14:paraId="6CCEC6A6" w14:textId="77777777" w:rsidR="004B413C" w:rsidRDefault="00EC2FEA">
      <w:pPr>
        <w:spacing w:line="220" w:lineRule="auto"/>
        <w:ind w:right="6860"/>
        <w:jc w:val="right"/>
        <w:rPr>
          <w:sz w:val="20"/>
          <w:szCs w:val="20"/>
        </w:rPr>
      </w:pPr>
      <w:r>
        <w:rPr>
          <w:rFonts w:ascii="Arial" w:eastAsia="Arial" w:hAnsi="Arial" w:cs="Arial"/>
          <w:color w:val="4D4D4D"/>
          <w:sz w:val="18"/>
          <w:szCs w:val="18"/>
        </w:rPr>
        <w:t>Isolepis_cernua</w:t>
      </w:r>
    </w:p>
    <w:p w14:paraId="53A7CA03" w14:textId="77777777" w:rsidR="004B413C" w:rsidRDefault="00EC2FEA">
      <w:pPr>
        <w:spacing w:line="220" w:lineRule="auto"/>
        <w:ind w:right="6860"/>
        <w:jc w:val="right"/>
        <w:rPr>
          <w:sz w:val="20"/>
          <w:szCs w:val="20"/>
        </w:rPr>
      </w:pPr>
      <w:r>
        <w:rPr>
          <w:rFonts w:ascii="Arial" w:eastAsia="Arial" w:hAnsi="Arial" w:cs="Arial"/>
          <w:color w:val="4D4D4D"/>
          <w:sz w:val="18"/>
          <w:szCs w:val="18"/>
        </w:rPr>
        <w:t>Hypolaena_exsulca</w:t>
      </w:r>
    </w:p>
    <w:p w14:paraId="66FDAABB" w14:textId="77777777" w:rsidR="004B413C" w:rsidRDefault="00EC2FEA">
      <w:pPr>
        <w:spacing w:line="220" w:lineRule="auto"/>
        <w:ind w:right="6860"/>
        <w:jc w:val="right"/>
        <w:rPr>
          <w:sz w:val="20"/>
          <w:szCs w:val="20"/>
        </w:rPr>
      </w:pPr>
      <w:r>
        <w:rPr>
          <w:rFonts w:ascii="Arial" w:eastAsia="Arial" w:hAnsi="Arial" w:cs="Arial"/>
          <w:color w:val="4D4D4D"/>
          <w:sz w:val="18"/>
          <w:szCs w:val="18"/>
        </w:rPr>
        <w:t>Hibbertia_subvaginata</w:t>
      </w:r>
    </w:p>
    <w:p w14:paraId="2C8BB960" w14:textId="77777777" w:rsidR="004B413C" w:rsidRDefault="00EC2FEA">
      <w:pPr>
        <w:spacing w:line="220" w:lineRule="auto"/>
        <w:ind w:right="6860"/>
        <w:jc w:val="right"/>
        <w:rPr>
          <w:sz w:val="20"/>
          <w:szCs w:val="20"/>
        </w:rPr>
      </w:pPr>
      <w:r>
        <w:rPr>
          <w:rFonts w:ascii="Arial" w:eastAsia="Arial" w:hAnsi="Arial" w:cs="Arial"/>
          <w:color w:val="4D4D4D"/>
          <w:sz w:val="18"/>
          <w:szCs w:val="18"/>
        </w:rPr>
        <w:t>Dryandra_sp_</w:t>
      </w:r>
    </w:p>
    <w:p w14:paraId="075371DE" w14:textId="77777777" w:rsidR="004B413C" w:rsidRDefault="00EC2FEA">
      <w:pPr>
        <w:spacing w:line="220" w:lineRule="auto"/>
        <w:ind w:right="6860"/>
        <w:jc w:val="right"/>
        <w:rPr>
          <w:sz w:val="20"/>
          <w:szCs w:val="20"/>
        </w:rPr>
      </w:pPr>
      <w:r>
        <w:rPr>
          <w:rFonts w:ascii="Arial" w:eastAsia="Arial" w:hAnsi="Arial" w:cs="Arial"/>
          <w:color w:val="4D4D4D"/>
          <w:sz w:val="18"/>
          <w:szCs w:val="18"/>
        </w:rPr>
        <w:t>Dasypogon_bromeliifolius</w:t>
      </w:r>
    </w:p>
    <w:p w14:paraId="27440AE5" w14:textId="77777777" w:rsidR="004B413C" w:rsidRDefault="00EC2FEA">
      <w:pPr>
        <w:spacing w:line="221" w:lineRule="auto"/>
        <w:ind w:right="6860"/>
        <w:jc w:val="right"/>
        <w:rPr>
          <w:sz w:val="20"/>
          <w:szCs w:val="20"/>
        </w:rPr>
      </w:pPr>
      <w:r>
        <w:rPr>
          <w:rFonts w:ascii="Arial" w:eastAsia="Arial" w:hAnsi="Arial" w:cs="Arial"/>
          <w:color w:val="4D4D4D"/>
          <w:sz w:val="18"/>
          <w:szCs w:val="18"/>
        </w:rPr>
        <w:t>Caladenia_flava</w:t>
      </w:r>
    </w:p>
    <w:p w14:paraId="7862C456" w14:textId="77777777" w:rsidR="004B413C" w:rsidRDefault="00EC2FEA">
      <w:pPr>
        <w:spacing w:line="220" w:lineRule="auto"/>
        <w:ind w:right="6860"/>
        <w:jc w:val="right"/>
        <w:rPr>
          <w:sz w:val="20"/>
          <w:szCs w:val="20"/>
        </w:rPr>
      </w:pPr>
      <w:r>
        <w:rPr>
          <w:rFonts w:ascii="Arial" w:eastAsia="Arial" w:hAnsi="Arial" w:cs="Arial"/>
          <w:color w:val="4D4D4D"/>
          <w:sz w:val="18"/>
          <w:szCs w:val="18"/>
        </w:rPr>
        <w:t>Beaufortia_elegans</w:t>
      </w:r>
    </w:p>
    <w:p w14:paraId="00130C96" w14:textId="77777777" w:rsidR="004B413C" w:rsidRDefault="00EC2FEA">
      <w:pPr>
        <w:spacing w:line="220" w:lineRule="auto"/>
        <w:ind w:right="6860"/>
        <w:jc w:val="right"/>
        <w:rPr>
          <w:sz w:val="20"/>
          <w:szCs w:val="20"/>
        </w:rPr>
      </w:pPr>
      <w:r>
        <w:rPr>
          <w:rFonts w:ascii="Arial" w:eastAsia="Arial" w:hAnsi="Arial" w:cs="Arial"/>
          <w:color w:val="4D4D4D"/>
          <w:sz w:val="18"/>
          <w:szCs w:val="18"/>
        </w:rPr>
        <w:t>Banksia_menziesii</w:t>
      </w:r>
    </w:p>
    <w:p w14:paraId="75D674FC" w14:textId="77777777" w:rsidR="004B413C" w:rsidRDefault="00EC2FEA">
      <w:pPr>
        <w:spacing w:line="220" w:lineRule="auto"/>
        <w:ind w:right="6860"/>
        <w:jc w:val="right"/>
        <w:rPr>
          <w:sz w:val="20"/>
          <w:szCs w:val="20"/>
        </w:rPr>
      </w:pPr>
      <w:r>
        <w:rPr>
          <w:rFonts w:ascii="Arial" w:eastAsia="Arial" w:hAnsi="Arial" w:cs="Arial"/>
          <w:color w:val="4D4D4D"/>
          <w:sz w:val="18"/>
          <w:szCs w:val="18"/>
        </w:rPr>
        <w:t>Banksia_ilicifolia</w:t>
      </w:r>
    </w:p>
    <w:p w14:paraId="3F52E4FB" w14:textId="77777777" w:rsidR="004B413C" w:rsidRDefault="00EC2FEA">
      <w:pPr>
        <w:spacing w:line="220" w:lineRule="auto"/>
        <w:ind w:right="6860"/>
        <w:jc w:val="right"/>
        <w:rPr>
          <w:sz w:val="20"/>
          <w:szCs w:val="20"/>
        </w:rPr>
      </w:pPr>
      <w:r>
        <w:rPr>
          <w:rFonts w:ascii="Arial" w:eastAsia="Arial" w:hAnsi="Arial" w:cs="Arial"/>
          <w:color w:val="4D4D4D"/>
          <w:sz w:val="18"/>
          <w:szCs w:val="18"/>
        </w:rPr>
        <w:t>Banksia_attenuata</w:t>
      </w:r>
    </w:p>
    <w:p w14:paraId="6A2734FE" w14:textId="77777777" w:rsidR="004B413C" w:rsidRDefault="00EC2FEA">
      <w:pPr>
        <w:spacing w:line="220" w:lineRule="auto"/>
        <w:ind w:right="6860"/>
        <w:jc w:val="right"/>
        <w:rPr>
          <w:sz w:val="20"/>
          <w:szCs w:val="20"/>
        </w:rPr>
      </w:pPr>
      <w:r>
        <w:rPr>
          <w:rFonts w:ascii="Arial" w:eastAsia="Arial" w:hAnsi="Arial" w:cs="Arial"/>
          <w:color w:val="4D4D4D"/>
          <w:sz w:val="18"/>
          <w:szCs w:val="18"/>
        </w:rPr>
        <w:t>Austrostipa_compressa</w:t>
      </w:r>
    </w:p>
    <w:p w14:paraId="7D28DCDF" w14:textId="77777777" w:rsidR="004B413C" w:rsidRDefault="00EC2FEA">
      <w:pPr>
        <w:spacing w:line="220" w:lineRule="auto"/>
        <w:ind w:right="6860"/>
        <w:jc w:val="right"/>
        <w:rPr>
          <w:sz w:val="20"/>
          <w:szCs w:val="20"/>
        </w:rPr>
      </w:pPr>
      <w:r>
        <w:rPr>
          <w:rFonts w:ascii="Arial" w:eastAsia="Arial" w:hAnsi="Arial" w:cs="Arial"/>
          <w:color w:val="4D4D4D"/>
          <w:sz w:val="18"/>
          <w:szCs w:val="18"/>
        </w:rPr>
        <w:t>Astartea_scoparia</w:t>
      </w:r>
    </w:p>
    <w:p w14:paraId="23AE46BB" w14:textId="77777777" w:rsidR="004B413C" w:rsidRDefault="00EC2FEA">
      <w:pPr>
        <w:spacing w:line="220" w:lineRule="auto"/>
        <w:ind w:right="6860"/>
        <w:jc w:val="right"/>
        <w:rPr>
          <w:sz w:val="20"/>
          <w:szCs w:val="20"/>
        </w:rPr>
      </w:pPr>
      <w:r>
        <w:rPr>
          <w:rFonts w:ascii="Arial" w:eastAsia="Arial" w:hAnsi="Arial" w:cs="Arial"/>
          <w:color w:val="4D4D4D"/>
          <w:sz w:val="18"/>
          <w:szCs w:val="18"/>
        </w:rPr>
        <w:t>Aotus_gracillima</w:t>
      </w:r>
    </w:p>
    <w:p w14:paraId="6FDC472D" w14:textId="77777777" w:rsidR="004B413C" w:rsidRDefault="00EC2FEA">
      <w:pPr>
        <w:spacing w:line="220" w:lineRule="auto"/>
        <w:ind w:right="6860"/>
        <w:jc w:val="right"/>
        <w:rPr>
          <w:sz w:val="20"/>
          <w:szCs w:val="20"/>
        </w:rPr>
      </w:pPr>
      <w:r>
        <w:rPr>
          <w:rFonts w:ascii="Arial" w:eastAsia="Arial" w:hAnsi="Arial" w:cs="Arial"/>
          <w:color w:val="4D4D4D"/>
          <w:sz w:val="18"/>
          <w:szCs w:val="18"/>
        </w:rPr>
        <w:t>Adenanthos_cygnorum</w:t>
      </w:r>
    </w:p>
    <w:p w14:paraId="70A381FB" w14:textId="77777777" w:rsidR="004B413C" w:rsidRDefault="004B413C">
      <w:pPr>
        <w:spacing w:line="71" w:lineRule="exact"/>
        <w:rPr>
          <w:sz w:val="20"/>
          <w:szCs w:val="20"/>
        </w:rPr>
      </w:pPr>
    </w:p>
    <w:p w14:paraId="4BBE651B" w14:textId="77777777" w:rsidR="004B413C" w:rsidRDefault="00EC2FEA">
      <w:pPr>
        <w:tabs>
          <w:tab w:val="left" w:pos="4020"/>
          <w:tab w:val="left" w:pos="5460"/>
          <w:tab w:val="left" w:pos="6920"/>
          <w:tab w:val="left" w:pos="8420"/>
        </w:tabs>
        <w:ind w:left="2580"/>
        <w:jc w:val="both"/>
        <w:rPr>
          <w:sz w:val="20"/>
          <w:szCs w:val="20"/>
        </w:rPr>
      </w:pPr>
      <w:r>
        <w:rPr>
          <w:rFonts w:ascii="Arial" w:eastAsia="Arial" w:hAnsi="Arial" w:cs="Arial"/>
          <w:color w:val="4D4D4D"/>
          <w:sz w:val="18"/>
          <w:szCs w:val="18"/>
        </w:rPr>
        <w:t>−2.0</w:t>
      </w:r>
      <w:r>
        <w:rPr>
          <w:sz w:val="20"/>
          <w:szCs w:val="20"/>
        </w:rPr>
        <w:tab/>
      </w:r>
      <w:r>
        <w:rPr>
          <w:rFonts w:ascii="Arial" w:eastAsia="Arial" w:hAnsi="Arial" w:cs="Arial"/>
          <w:color w:val="4D4D4D"/>
          <w:sz w:val="18"/>
          <w:szCs w:val="18"/>
        </w:rPr>
        <w:t>−1.5</w:t>
      </w:r>
      <w:r>
        <w:rPr>
          <w:sz w:val="20"/>
          <w:szCs w:val="20"/>
        </w:rPr>
        <w:tab/>
      </w:r>
      <w:r>
        <w:rPr>
          <w:rFonts w:ascii="Arial" w:eastAsia="Arial" w:hAnsi="Arial" w:cs="Arial"/>
          <w:color w:val="4D4D4D"/>
          <w:sz w:val="18"/>
          <w:szCs w:val="18"/>
        </w:rPr>
        <w:t>−1.0</w:t>
      </w:r>
      <w:r>
        <w:rPr>
          <w:sz w:val="20"/>
          <w:szCs w:val="20"/>
        </w:rPr>
        <w:tab/>
      </w:r>
      <w:r>
        <w:rPr>
          <w:rFonts w:ascii="Arial" w:eastAsia="Arial" w:hAnsi="Arial" w:cs="Arial"/>
          <w:color w:val="4D4D4D"/>
          <w:sz w:val="18"/>
          <w:szCs w:val="18"/>
        </w:rPr>
        <w:t>−0.5</w:t>
      </w:r>
      <w:r>
        <w:rPr>
          <w:sz w:val="20"/>
          <w:szCs w:val="20"/>
        </w:rPr>
        <w:tab/>
      </w:r>
      <w:r>
        <w:rPr>
          <w:rFonts w:ascii="Arial" w:eastAsia="Arial" w:hAnsi="Arial" w:cs="Arial"/>
          <w:color w:val="4D4D4D"/>
          <w:sz w:val="18"/>
          <w:szCs w:val="18"/>
        </w:rPr>
        <w:t>0.0</w:t>
      </w:r>
    </w:p>
    <w:p w14:paraId="62399E70" w14:textId="77777777" w:rsidR="004B413C" w:rsidRDefault="004B413C">
      <w:pPr>
        <w:spacing w:line="8" w:lineRule="exact"/>
        <w:rPr>
          <w:sz w:val="20"/>
          <w:szCs w:val="20"/>
        </w:rPr>
      </w:pPr>
    </w:p>
    <w:p w14:paraId="57802287" w14:textId="77777777" w:rsidR="004B413C" w:rsidRDefault="00EC2FEA">
      <w:pPr>
        <w:ind w:left="4800"/>
        <w:rPr>
          <w:sz w:val="20"/>
          <w:szCs w:val="20"/>
        </w:rPr>
      </w:pPr>
      <w:r>
        <w:rPr>
          <w:rFonts w:ascii="Arial" w:eastAsia="Arial" w:hAnsi="Arial" w:cs="Arial"/>
        </w:rPr>
        <w:t>Posterior Mean</w:t>
      </w:r>
    </w:p>
    <w:p w14:paraId="69B967D6" w14:textId="77777777" w:rsidR="004B413C" w:rsidRDefault="004B413C">
      <w:pPr>
        <w:spacing w:line="200" w:lineRule="exact"/>
        <w:rPr>
          <w:sz w:val="20"/>
          <w:szCs w:val="20"/>
        </w:rPr>
      </w:pPr>
    </w:p>
    <w:p w14:paraId="08D171EF" w14:textId="77777777" w:rsidR="004B413C" w:rsidRDefault="004B413C">
      <w:pPr>
        <w:sectPr w:rsidR="004B413C">
          <w:pgSz w:w="12240" w:h="15840"/>
          <w:pgMar w:top="1440" w:right="1440" w:bottom="272" w:left="1440" w:header="0" w:footer="0" w:gutter="0"/>
          <w:cols w:num="2" w:space="720" w:equalWidth="0">
            <w:col w:w="315" w:space="65"/>
            <w:col w:w="8980"/>
          </w:cols>
        </w:sectPr>
      </w:pPr>
    </w:p>
    <w:p w14:paraId="660C9498" w14:textId="77777777" w:rsidR="004B413C" w:rsidRDefault="004B413C">
      <w:pPr>
        <w:spacing w:line="363" w:lineRule="exact"/>
        <w:rPr>
          <w:sz w:val="20"/>
          <w:szCs w:val="20"/>
        </w:rPr>
      </w:pPr>
    </w:p>
    <w:p w14:paraId="0BAD82F5" w14:textId="77777777" w:rsidR="004B413C" w:rsidRDefault="00EC2FEA">
      <w:pPr>
        <w:spacing w:line="262" w:lineRule="auto"/>
        <w:ind w:firstLine="8"/>
        <w:jc w:val="both"/>
        <w:rPr>
          <w:sz w:val="20"/>
          <w:szCs w:val="20"/>
        </w:rPr>
      </w:pPr>
      <w:r>
        <w:rPr>
          <w:rFonts w:ascii="Arial" w:eastAsia="Arial" w:hAnsi="Arial" w:cs="Arial"/>
          <w:sz w:val="20"/>
          <w:szCs w:val="20"/>
        </w:rPr>
        <w:t>Figure 76: Estimated mean regression coeﬃcients (dots) and 95% credible intervals (bars) for eﬀect of groundwater levels at Melaleuca Park 78 on vegetation species cover abundances based on Bayesian Regression Analysis (HUI REF 2015). Species with a negative mean posterior value are likely to increase in cover abundance as water levels decline. Only those species with coeﬃcients significanlty diﬀerent to zero are shown.</w:t>
      </w:r>
    </w:p>
    <w:p w14:paraId="1A85AE86" w14:textId="77777777" w:rsidR="004B413C" w:rsidRDefault="004B413C">
      <w:pPr>
        <w:spacing w:line="200" w:lineRule="exact"/>
        <w:rPr>
          <w:sz w:val="20"/>
          <w:szCs w:val="20"/>
        </w:rPr>
      </w:pPr>
    </w:p>
    <w:p w14:paraId="15850307" w14:textId="77777777" w:rsidR="004B413C" w:rsidRDefault="004B413C">
      <w:pPr>
        <w:spacing w:line="200" w:lineRule="exact"/>
        <w:rPr>
          <w:sz w:val="20"/>
          <w:szCs w:val="20"/>
        </w:rPr>
      </w:pPr>
    </w:p>
    <w:p w14:paraId="2AD1EDCC" w14:textId="77777777" w:rsidR="004B413C" w:rsidRDefault="004B413C">
      <w:pPr>
        <w:spacing w:line="200" w:lineRule="exact"/>
        <w:rPr>
          <w:sz w:val="20"/>
          <w:szCs w:val="20"/>
        </w:rPr>
      </w:pPr>
    </w:p>
    <w:p w14:paraId="529C852C" w14:textId="77777777" w:rsidR="004B413C" w:rsidRDefault="004B413C">
      <w:pPr>
        <w:spacing w:line="200" w:lineRule="exact"/>
        <w:rPr>
          <w:sz w:val="20"/>
          <w:szCs w:val="20"/>
        </w:rPr>
      </w:pPr>
    </w:p>
    <w:p w14:paraId="59ADCF8F" w14:textId="77777777" w:rsidR="004B413C" w:rsidRDefault="004B413C">
      <w:pPr>
        <w:spacing w:line="200" w:lineRule="exact"/>
        <w:rPr>
          <w:sz w:val="20"/>
          <w:szCs w:val="20"/>
        </w:rPr>
      </w:pPr>
    </w:p>
    <w:p w14:paraId="7C009456" w14:textId="77777777" w:rsidR="004B413C" w:rsidRDefault="004B413C">
      <w:pPr>
        <w:spacing w:line="200" w:lineRule="exact"/>
        <w:rPr>
          <w:sz w:val="20"/>
          <w:szCs w:val="20"/>
        </w:rPr>
      </w:pPr>
    </w:p>
    <w:p w14:paraId="3D479CF4" w14:textId="77777777" w:rsidR="004B413C" w:rsidRDefault="004B413C">
      <w:pPr>
        <w:spacing w:line="200" w:lineRule="exact"/>
        <w:rPr>
          <w:sz w:val="20"/>
          <w:szCs w:val="20"/>
        </w:rPr>
      </w:pPr>
    </w:p>
    <w:p w14:paraId="7F5D2443" w14:textId="77777777" w:rsidR="004B413C" w:rsidRDefault="004B413C">
      <w:pPr>
        <w:spacing w:line="200" w:lineRule="exact"/>
        <w:rPr>
          <w:sz w:val="20"/>
          <w:szCs w:val="20"/>
        </w:rPr>
      </w:pPr>
    </w:p>
    <w:p w14:paraId="33452690" w14:textId="77777777" w:rsidR="004B413C" w:rsidRDefault="004B413C">
      <w:pPr>
        <w:spacing w:line="200" w:lineRule="exact"/>
        <w:rPr>
          <w:sz w:val="20"/>
          <w:szCs w:val="20"/>
        </w:rPr>
      </w:pPr>
    </w:p>
    <w:p w14:paraId="7EE51E7A" w14:textId="77777777" w:rsidR="004B413C" w:rsidRDefault="004B413C">
      <w:pPr>
        <w:spacing w:line="200" w:lineRule="exact"/>
        <w:rPr>
          <w:sz w:val="20"/>
          <w:szCs w:val="20"/>
        </w:rPr>
      </w:pPr>
    </w:p>
    <w:p w14:paraId="36CF290E" w14:textId="77777777" w:rsidR="004B413C" w:rsidRDefault="004B413C">
      <w:pPr>
        <w:spacing w:line="200" w:lineRule="exact"/>
        <w:rPr>
          <w:sz w:val="20"/>
          <w:szCs w:val="20"/>
        </w:rPr>
      </w:pPr>
    </w:p>
    <w:p w14:paraId="4466C5F1" w14:textId="77777777" w:rsidR="004B413C" w:rsidRDefault="004B413C">
      <w:pPr>
        <w:spacing w:line="200" w:lineRule="exact"/>
        <w:rPr>
          <w:sz w:val="20"/>
          <w:szCs w:val="20"/>
        </w:rPr>
      </w:pPr>
    </w:p>
    <w:p w14:paraId="35C48FCF" w14:textId="77777777" w:rsidR="004B413C" w:rsidRDefault="004B413C">
      <w:pPr>
        <w:spacing w:line="322" w:lineRule="exact"/>
        <w:rPr>
          <w:sz w:val="20"/>
          <w:szCs w:val="20"/>
        </w:rPr>
      </w:pPr>
    </w:p>
    <w:p w14:paraId="50CDC932" w14:textId="77777777" w:rsidR="004B413C" w:rsidRDefault="00EC2FEA">
      <w:pPr>
        <w:jc w:val="center"/>
        <w:rPr>
          <w:sz w:val="20"/>
          <w:szCs w:val="20"/>
        </w:rPr>
      </w:pPr>
      <w:r>
        <w:rPr>
          <w:rFonts w:ascii="Arial" w:eastAsia="Arial" w:hAnsi="Arial" w:cs="Arial"/>
          <w:sz w:val="20"/>
          <w:szCs w:val="20"/>
        </w:rPr>
        <w:t>120</w:t>
      </w:r>
    </w:p>
    <w:p w14:paraId="01AC6A92" w14:textId="77777777" w:rsidR="004B413C" w:rsidRDefault="004B413C">
      <w:pPr>
        <w:sectPr w:rsidR="004B413C">
          <w:type w:val="continuous"/>
          <w:pgSz w:w="12240" w:h="15840"/>
          <w:pgMar w:top="1440" w:right="1440" w:bottom="272" w:left="1440" w:header="0" w:footer="0" w:gutter="0"/>
          <w:cols w:space="720" w:equalWidth="0">
            <w:col w:w="9360"/>
          </w:cols>
        </w:sectPr>
      </w:pPr>
    </w:p>
    <w:p w14:paraId="4E8109A0" w14:textId="77777777" w:rsidR="004B413C" w:rsidRDefault="004B413C">
      <w:pPr>
        <w:spacing w:line="112" w:lineRule="exact"/>
        <w:rPr>
          <w:sz w:val="20"/>
          <w:szCs w:val="20"/>
        </w:rPr>
      </w:pPr>
      <w:bookmarkStart w:id="158" w:name="page121"/>
      <w:bookmarkEnd w:id="158"/>
    </w:p>
    <w:p w14:paraId="475B2DDF" w14:textId="77777777" w:rsidR="004B413C" w:rsidRDefault="00EC2FEA">
      <w:pPr>
        <w:jc w:val="center"/>
        <w:rPr>
          <w:sz w:val="20"/>
          <w:szCs w:val="20"/>
        </w:rPr>
      </w:pPr>
      <w:r>
        <w:rPr>
          <w:rFonts w:ascii="Arial" w:eastAsia="Arial" w:hAnsi="Arial" w:cs="Arial"/>
          <w:sz w:val="20"/>
          <w:szCs w:val="20"/>
        </w:rPr>
        <w:t>Table 27: Five year summaries of surface water level data at MM59B</w:t>
      </w:r>
    </w:p>
    <w:p w14:paraId="0FFBA054" w14:textId="77777777" w:rsidR="004B413C" w:rsidRDefault="004B413C">
      <w:pPr>
        <w:spacing w:line="51" w:lineRule="exact"/>
        <w:rPr>
          <w:sz w:val="20"/>
          <w:szCs w:val="20"/>
        </w:rPr>
      </w:pPr>
    </w:p>
    <w:tbl>
      <w:tblPr>
        <w:tblW w:w="0" w:type="auto"/>
        <w:tblInd w:w="80" w:type="dxa"/>
        <w:tblLayout w:type="fixed"/>
        <w:tblCellMar>
          <w:left w:w="0" w:type="dxa"/>
          <w:right w:w="0" w:type="dxa"/>
        </w:tblCellMar>
        <w:tblLook w:val="04A0" w:firstRow="1" w:lastRow="0" w:firstColumn="1" w:lastColumn="0" w:noHBand="0" w:noVBand="1"/>
      </w:tblPr>
      <w:tblGrid>
        <w:gridCol w:w="1480"/>
        <w:gridCol w:w="1580"/>
        <w:gridCol w:w="1540"/>
        <w:gridCol w:w="1760"/>
        <w:gridCol w:w="940"/>
        <w:gridCol w:w="860"/>
        <w:gridCol w:w="1140"/>
        <w:gridCol w:w="20"/>
      </w:tblGrid>
      <w:tr w:rsidR="004B413C" w14:paraId="36E733CF" w14:textId="77777777">
        <w:trPr>
          <w:trHeight w:val="189"/>
        </w:trPr>
        <w:tc>
          <w:tcPr>
            <w:tcW w:w="1480" w:type="dxa"/>
            <w:vMerge w:val="restart"/>
            <w:tcBorders>
              <w:top w:val="single" w:sz="8" w:space="0" w:color="auto"/>
            </w:tcBorders>
            <w:vAlign w:val="bottom"/>
          </w:tcPr>
          <w:p w14:paraId="43426199" w14:textId="77777777" w:rsidR="004B413C" w:rsidRDefault="00EC2FEA">
            <w:pPr>
              <w:ind w:left="100"/>
              <w:rPr>
                <w:sz w:val="20"/>
                <w:szCs w:val="20"/>
              </w:rPr>
            </w:pPr>
            <w:r>
              <w:rPr>
                <w:rFonts w:ascii="Arial" w:eastAsia="Arial" w:hAnsi="Arial" w:cs="Arial"/>
                <w:sz w:val="16"/>
                <w:szCs w:val="16"/>
              </w:rPr>
              <w:t>Period</w:t>
            </w:r>
          </w:p>
        </w:tc>
        <w:tc>
          <w:tcPr>
            <w:tcW w:w="1580" w:type="dxa"/>
            <w:tcBorders>
              <w:top w:val="single" w:sz="8" w:space="0" w:color="auto"/>
            </w:tcBorders>
            <w:vAlign w:val="bottom"/>
          </w:tcPr>
          <w:p w14:paraId="64A7156E" w14:textId="77777777" w:rsidR="004B413C" w:rsidRDefault="00EC2FEA">
            <w:pPr>
              <w:ind w:right="19"/>
              <w:jc w:val="right"/>
              <w:rPr>
                <w:sz w:val="20"/>
                <w:szCs w:val="20"/>
              </w:rPr>
            </w:pPr>
            <w:r>
              <w:rPr>
                <w:rFonts w:ascii="Arial" w:eastAsia="Arial" w:hAnsi="Arial" w:cs="Arial"/>
                <w:sz w:val="16"/>
                <w:szCs w:val="16"/>
              </w:rPr>
              <w:t>Mean max seasonal</w:t>
            </w:r>
          </w:p>
        </w:tc>
        <w:tc>
          <w:tcPr>
            <w:tcW w:w="1540" w:type="dxa"/>
            <w:tcBorders>
              <w:top w:val="single" w:sz="8" w:space="0" w:color="auto"/>
            </w:tcBorders>
            <w:vAlign w:val="bottom"/>
          </w:tcPr>
          <w:p w14:paraId="78EDF78C" w14:textId="77777777" w:rsidR="004B413C" w:rsidRDefault="00EC2FEA">
            <w:pPr>
              <w:ind w:right="19"/>
              <w:jc w:val="right"/>
              <w:rPr>
                <w:sz w:val="20"/>
                <w:szCs w:val="20"/>
              </w:rPr>
            </w:pPr>
            <w:r>
              <w:rPr>
                <w:rFonts w:ascii="Arial" w:eastAsia="Arial" w:hAnsi="Arial" w:cs="Arial"/>
                <w:sz w:val="16"/>
                <w:szCs w:val="16"/>
              </w:rPr>
              <w:t>Mean min seasonal</w:t>
            </w:r>
          </w:p>
        </w:tc>
        <w:tc>
          <w:tcPr>
            <w:tcW w:w="1760" w:type="dxa"/>
            <w:tcBorders>
              <w:top w:val="single" w:sz="8" w:space="0" w:color="auto"/>
            </w:tcBorders>
            <w:vAlign w:val="bottom"/>
          </w:tcPr>
          <w:p w14:paraId="5C3EA6DA" w14:textId="77777777" w:rsidR="004B413C" w:rsidRDefault="00EC2FEA">
            <w:pPr>
              <w:ind w:right="19"/>
              <w:jc w:val="right"/>
              <w:rPr>
                <w:sz w:val="20"/>
                <w:szCs w:val="20"/>
              </w:rPr>
            </w:pPr>
            <w:r>
              <w:rPr>
                <w:rFonts w:ascii="Arial" w:eastAsia="Arial" w:hAnsi="Arial" w:cs="Arial"/>
                <w:w w:val="99"/>
                <w:sz w:val="16"/>
                <w:szCs w:val="16"/>
              </w:rPr>
              <w:t>Mean seasonal change</w:t>
            </w:r>
          </w:p>
        </w:tc>
        <w:tc>
          <w:tcPr>
            <w:tcW w:w="940" w:type="dxa"/>
            <w:tcBorders>
              <w:top w:val="single" w:sz="8" w:space="0" w:color="auto"/>
            </w:tcBorders>
            <w:vAlign w:val="bottom"/>
          </w:tcPr>
          <w:p w14:paraId="6A93CFBC" w14:textId="77777777" w:rsidR="004B413C" w:rsidRDefault="00EC2FEA">
            <w:pPr>
              <w:ind w:left="140"/>
              <w:rPr>
                <w:sz w:val="20"/>
                <w:szCs w:val="20"/>
              </w:rPr>
            </w:pPr>
            <w:r>
              <w:rPr>
                <w:rFonts w:ascii="Arial" w:eastAsia="Arial" w:hAnsi="Arial" w:cs="Arial"/>
                <w:sz w:val="16"/>
                <w:szCs w:val="16"/>
              </w:rPr>
              <w:t>Month of</w:t>
            </w:r>
          </w:p>
        </w:tc>
        <w:tc>
          <w:tcPr>
            <w:tcW w:w="860" w:type="dxa"/>
            <w:tcBorders>
              <w:top w:val="single" w:sz="8" w:space="0" w:color="auto"/>
            </w:tcBorders>
            <w:vAlign w:val="bottom"/>
          </w:tcPr>
          <w:p w14:paraId="439557A2" w14:textId="77777777" w:rsidR="004B413C" w:rsidRDefault="00EC2FEA">
            <w:pPr>
              <w:ind w:left="100"/>
              <w:rPr>
                <w:sz w:val="20"/>
                <w:szCs w:val="20"/>
              </w:rPr>
            </w:pPr>
            <w:r>
              <w:rPr>
                <w:rFonts w:ascii="Arial" w:eastAsia="Arial" w:hAnsi="Arial" w:cs="Arial"/>
                <w:sz w:val="16"/>
                <w:szCs w:val="16"/>
              </w:rPr>
              <w:t>Month of</w:t>
            </w:r>
          </w:p>
        </w:tc>
        <w:tc>
          <w:tcPr>
            <w:tcW w:w="1140" w:type="dxa"/>
            <w:tcBorders>
              <w:top w:val="single" w:sz="8" w:space="0" w:color="auto"/>
            </w:tcBorders>
            <w:vAlign w:val="bottom"/>
          </w:tcPr>
          <w:p w14:paraId="534FB0C0" w14:textId="77777777" w:rsidR="004B413C" w:rsidRDefault="00EC2FEA">
            <w:pPr>
              <w:ind w:right="19"/>
              <w:jc w:val="right"/>
              <w:rPr>
                <w:sz w:val="20"/>
                <w:szCs w:val="20"/>
              </w:rPr>
            </w:pPr>
            <w:r>
              <w:rPr>
                <w:rFonts w:ascii="Arial" w:eastAsia="Arial" w:hAnsi="Arial" w:cs="Arial"/>
                <w:sz w:val="16"/>
                <w:szCs w:val="16"/>
              </w:rPr>
              <w:t>Mean max to</w:t>
            </w:r>
          </w:p>
        </w:tc>
        <w:tc>
          <w:tcPr>
            <w:tcW w:w="0" w:type="dxa"/>
            <w:vAlign w:val="bottom"/>
          </w:tcPr>
          <w:p w14:paraId="333C99DB" w14:textId="77777777" w:rsidR="004B413C" w:rsidRDefault="004B413C">
            <w:pPr>
              <w:rPr>
                <w:sz w:val="1"/>
                <w:szCs w:val="1"/>
              </w:rPr>
            </w:pPr>
          </w:p>
        </w:tc>
      </w:tr>
      <w:tr w:rsidR="004B413C" w14:paraId="1081C718" w14:textId="77777777">
        <w:trPr>
          <w:trHeight w:val="133"/>
        </w:trPr>
        <w:tc>
          <w:tcPr>
            <w:tcW w:w="1480" w:type="dxa"/>
            <w:vMerge/>
            <w:vAlign w:val="bottom"/>
          </w:tcPr>
          <w:p w14:paraId="5EBB7074" w14:textId="77777777" w:rsidR="004B413C" w:rsidRDefault="004B413C">
            <w:pPr>
              <w:rPr>
                <w:sz w:val="11"/>
                <w:szCs w:val="11"/>
              </w:rPr>
            </w:pPr>
          </w:p>
        </w:tc>
        <w:tc>
          <w:tcPr>
            <w:tcW w:w="1580" w:type="dxa"/>
            <w:vMerge w:val="restart"/>
            <w:vAlign w:val="bottom"/>
          </w:tcPr>
          <w:p w14:paraId="57D5ED54" w14:textId="77777777" w:rsidR="004B413C" w:rsidRDefault="00EC2FEA">
            <w:pPr>
              <w:ind w:right="199"/>
              <w:jc w:val="right"/>
              <w:rPr>
                <w:sz w:val="20"/>
                <w:szCs w:val="20"/>
              </w:rPr>
            </w:pPr>
            <w:r>
              <w:rPr>
                <w:rFonts w:ascii="Arial" w:eastAsia="Arial" w:hAnsi="Arial" w:cs="Arial"/>
                <w:sz w:val="16"/>
                <w:szCs w:val="16"/>
              </w:rPr>
              <w:t>level (mAHD)</w:t>
            </w:r>
          </w:p>
        </w:tc>
        <w:tc>
          <w:tcPr>
            <w:tcW w:w="1540" w:type="dxa"/>
            <w:vMerge w:val="restart"/>
            <w:vAlign w:val="bottom"/>
          </w:tcPr>
          <w:p w14:paraId="44FE8B87" w14:textId="77777777" w:rsidR="004B413C" w:rsidRDefault="00EC2FEA">
            <w:pPr>
              <w:ind w:right="199"/>
              <w:jc w:val="right"/>
              <w:rPr>
                <w:sz w:val="20"/>
                <w:szCs w:val="20"/>
              </w:rPr>
            </w:pPr>
            <w:r>
              <w:rPr>
                <w:rFonts w:ascii="Arial" w:eastAsia="Arial" w:hAnsi="Arial" w:cs="Arial"/>
                <w:sz w:val="16"/>
                <w:szCs w:val="16"/>
              </w:rPr>
              <w:t>level (mAHD)</w:t>
            </w:r>
          </w:p>
        </w:tc>
        <w:tc>
          <w:tcPr>
            <w:tcW w:w="1760" w:type="dxa"/>
            <w:vMerge w:val="restart"/>
            <w:vAlign w:val="bottom"/>
          </w:tcPr>
          <w:p w14:paraId="743B95FA" w14:textId="77777777" w:rsidR="004B413C" w:rsidRDefault="00EC2FEA">
            <w:pPr>
              <w:ind w:right="679"/>
              <w:jc w:val="right"/>
              <w:rPr>
                <w:sz w:val="20"/>
                <w:szCs w:val="20"/>
              </w:rPr>
            </w:pPr>
            <w:r>
              <w:rPr>
                <w:rFonts w:ascii="Arial" w:eastAsia="Arial" w:hAnsi="Arial" w:cs="Arial"/>
                <w:sz w:val="16"/>
                <w:szCs w:val="16"/>
              </w:rPr>
              <w:t>(m)</w:t>
            </w:r>
          </w:p>
        </w:tc>
        <w:tc>
          <w:tcPr>
            <w:tcW w:w="940" w:type="dxa"/>
            <w:vMerge w:val="restart"/>
            <w:vAlign w:val="bottom"/>
          </w:tcPr>
          <w:p w14:paraId="2CF59327" w14:textId="77777777" w:rsidR="004B413C" w:rsidRDefault="00EC2FEA">
            <w:pPr>
              <w:ind w:left="100"/>
              <w:rPr>
                <w:sz w:val="20"/>
                <w:szCs w:val="20"/>
              </w:rPr>
            </w:pPr>
            <w:r>
              <w:rPr>
                <w:rFonts w:ascii="Arial" w:eastAsia="Arial" w:hAnsi="Arial" w:cs="Arial"/>
                <w:sz w:val="16"/>
                <w:szCs w:val="16"/>
              </w:rPr>
              <w:t>maximum</w:t>
            </w:r>
          </w:p>
        </w:tc>
        <w:tc>
          <w:tcPr>
            <w:tcW w:w="860" w:type="dxa"/>
            <w:vMerge w:val="restart"/>
            <w:vAlign w:val="bottom"/>
          </w:tcPr>
          <w:p w14:paraId="641B1868" w14:textId="77777777" w:rsidR="004B413C" w:rsidRDefault="00EC2FEA">
            <w:pPr>
              <w:ind w:left="100"/>
              <w:rPr>
                <w:sz w:val="20"/>
                <w:szCs w:val="20"/>
              </w:rPr>
            </w:pPr>
            <w:r>
              <w:rPr>
                <w:rFonts w:ascii="Arial" w:eastAsia="Arial" w:hAnsi="Arial" w:cs="Arial"/>
                <w:sz w:val="16"/>
                <w:szCs w:val="16"/>
              </w:rPr>
              <w:t>minimum</w:t>
            </w:r>
          </w:p>
        </w:tc>
        <w:tc>
          <w:tcPr>
            <w:tcW w:w="1140" w:type="dxa"/>
            <w:vMerge w:val="restart"/>
            <w:vAlign w:val="bottom"/>
          </w:tcPr>
          <w:p w14:paraId="7E84346E" w14:textId="77777777" w:rsidR="004B413C" w:rsidRDefault="00EC2FEA">
            <w:pPr>
              <w:ind w:right="99"/>
              <w:jc w:val="right"/>
              <w:rPr>
                <w:sz w:val="20"/>
                <w:szCs w:val="20"/>
              </w:rPr>
            </w:pPr>
            <w:r>
              <w:rPr>
                <w:rFonts w:ascii="Arial" w:eastAsia="Arial" w:hAnsi="Arial" w:cs="Arial"/>
                <w:sz w:val="16"/>
                <w:szCs w:val="16"/>
              </w:rPr>
              <w:t>min (days)</w:t>
            </w:r>
          </w:p>
        </w:tc>
        <w:tc>
          <w:tcPr>
            <w:tcW w:w="0" w:type="dxa"/>
            <w:vAlign w:val="bottom"/>
          </w:tcPr>
          <w:p w14:paraId="30DC5A52" w14:textId="77777777" w:rsidR="004B413C" w:rsidRDefault="004B413C">
            <w:pPr>
              <w:rPr>
                <w:sz w:val="1"/>
                <w:szCs w:val="1"/>
              </w:rPr>
            </w:pPr>
          </w:p>
        </w:tc>
      </w:tr>
      <w:tr w:rsidR="004B413C" w14:paraId="67754822" w14:textId="77777777">
        <w:trPr>
          <w:trHeight w:val="96"/>
        </w:trPr>
        <w:tc>
          <w:tcPr>
            <w:tcW w:w="1480" w:type="dxa"/>
            <w:vAlign w:val="bottom"/>
          </w:tcPr>
          <w:p w14:paraId="5DBFAC3F" w14:textId="77777777" w:rsidR="004B413C" w:rsidRDefault="004B413C">
            <w:pPr>
              <w:rPr>
                <w:sz w:val="8"/>
                <w:szCs w:val="8"/>
              </w:rPr>
            </w:pPr>
          </w:p>
        </w:tc>
        <w:tc>
          <w:tcPr>
            <w:tcW w:w="1580" w:type="dxa"/>
            <w:vMerge/>
            <w:vAlign w:val="bottom"/>
          </w:tcPr>
          <w:p w14:paraId="1D3FE67F" w14:textId="77777777" w:rsidR="004B413C" w:rsidRDefault="004B413C">
            <w:pPr>
              <w:rPr>
                <w:sz w:val="8"/>
                <w:szCs w:val="8"/>
              </w:rPr>
            </w:pPr>
          </w:p>
        </w:tc>
        <w:tc>
          <w:tcPr>
            <w:tcW w:w="1540" w:type="dxa"/>
            <w:vMerge/>
            <w:vAlign w:val="bottom"/>
          </w:tcPr>
          <w:p w14:paraId="377A6869" w14:textId="77777777" w:rsidR="004B413C" w:rsidRDefault="004B413C">
            <w:pPr>
              <w:rPr>
                <w:sz w:val="8"/>
                <w:szCs w:val="8"/>
              </w:rPr>
            </w:pPr>
          </w:p>
        </w:tc>
        <w:tc>
          <w:tcPr>
            <w:tcW w:w="1760" w:type="dxa"/>
            <w:vMerge/>
            <w:vAlign w:val="bottom"/>
          </w:tcPr>
          <w:p w14:paraId="6E04488D" w14:textId="77777777" w:rsidR="004B413C" w:rsidRDefault="004B413C">
            <w:pPr>
              <w:rPr>
                <w:sz w:val="8"/>
                <w:szCs w:val="8"/>
              </w:rPr>
            </w:pPr>
          </w:p>
        </w:tc>
        <w:tc>
          <w:tcPr>
            <w:tcW w:w="940" w:type="dxa"/>
            <w:vMerge/>
            <w:vAlign w:val="bottom"/>
          </w:tcPr>
          <w:p w14:paraId="35604335" w14:textId="77777777" w:rsidR="004B413C" w:rsidRDefault="004B413C">
            <w:pPr>
              <w:rPr>
                <w:sz w:val="8"/>
                <w:szCs w:val="8"/>
              </w:rPr>
            </w:pPr>
          </w:p>
        </w:tc>
        <w:tc>
          <w:tcPr>
            <w:tcW w:w="860" w:type="dxa"/>
            <w:vMerge/>
            <w:vAlign w:val="bottom"/>
          </w:tcPr>
          <w:p w14:paraId="48FF1701" w14:textId="77777777" w:rsidR="004B413C" w:rsidRDefault="004B413C">
            <w:pPr>
              <w:rPr>
                <w:sz w:val="8"/>
                <w:szCs w:val="8"/>
              </w:rPr>
            </w:pPr>
          </w:p>
        </w:tc>
        <w:tc>
          <w:tcPr>
            <w:tcW w:w="1140" w:type="dxa"/>
            <w:vMerge/>
            <w:vAlign w:val="bottom"/>
          </w:tcPr>
          <w:p w14:paraId="7D225787" w14:textId="77777777" w:rsidR="004B413C" w:rsidRDefault="004B413C">
            <w:pPr>
              <w:rPr>
                <w:sz w:val="8"/>
                <w:szCs w:val="8"/>
              </w:rPr>
            </w:pPr>
          </w:p>
        </w:tc>
        <w:tc>
          <w:tcPr>
            <w:tcW w:w="0" w:type="dxa"/>
            <w:vAlign w:val="bottom"/>
          </w:tcPr>
          <w:p w14:paraId="2984D1E7" w14:textId="77777777" w:rsidR="004B413C" w:rsidRDefault="004B413C">
            <w:pPr>
              <w:rPr>
                <w:sz w:val="1"/>
                <w:szCs w:val="1"/>
              </w:rPr>
            </w:pPr>
          </w:p>
        </w:tc>
      </w:tr>
      <w:tr w:rsidR="004B413C" w14:paraId="7C245989" w14:textId="77777777">
        <w:trPr>
          <w:trHeight w:val="40"/>
        </w:trPr>
        <w:tc>
          <w:tcPr>
            <w:tcW w:w="1480" w:type="dxa"/>
            <w:tcBorders>
              <w:bottom w:val="single" w:sz="8" w:space="0" w:color="auto"/>
            </w:tcBorders>
            <w:vAlign w:val="bottom"/>
          </w:tcPr>
          <w:p w14:paraId="195D298E" w14:textId="77777777" w:rsidR="004B413C" w:rsidRDefault="004B413C">
            <w:pPr>
              <w:rPr>
                <w:sz w:val="3"/>
                <w:szCs w:val="3"/>
              </w:rPr>
            </w:pPr>
          </w:p>
        </w:tc>
        <w:tc>
          <w:tcPr>
            <w:tcW w:w="1580" w:type="dxa"/>
            <w:tcBorders>
              <w:bottom w:val="single" w:sz="8" w:space="0" w:color="auto"/>
            </w:tcBorders>
            <w:vAlign w:val="bottom"/>
          </w:tcPr>
          <w:p w14:paraId="260FE0F6" w14:textId="77777777" w:rsidR="004B413C" w:rsidRDefault="004B413C">
            <w:pPr>
              <w:rPr>
                <w:sz w:val="3"/>
                <w:szCs w:val="3"/>
              </w:rPr>
            </w:pPr>
          </w:p>
        </w:tc>
        <w:tc>
          <w:tcPr>
            <w:tcW w:w="1540" w:type="dxa"/>
            <w:tcBorders>
              <w:bottom w:val="single" w:sz="8" w:space="0" w:color="auto"/>
            </w:tcBorders>
            <w:vAlign w:val="bottom"/>
          </w:tcPr>
          <w:p w14:paraId="4A3615EF" w14:textId="77777777" w:rsidR="004B413C" w:rsidRDefault="004B413C">
            <w:pPr>
              <w:rPr>
                <w:sz w:val="3"/>
                <w:szCs w:val="3"/>
              </w:rPr>
            </w:pPr>
          </w:p>
        </w:tc>
        <w:tc>
          <w:tcPr>
            <w:tcW w:w="1760" w:type="dxa"/>
            <w:tcBorders>
              <w:bottom w:val="single" w:sz="8" w:space="0" w:color="auto"/>
            </w:tcBorders>
            <w:vAlign w:val="bottom"/>
          </w:tcPr>
          <w:p w14:paraId="17F44021" w14:textId="77777777" w:rsidR="004B413C" w:rsidRDefault="004B413C">
            <w:pPr>
              <w:rPr>
                <w:sz w:val="3"/>
                <w:szCs w:val="3"/>
              </w:rPr>
            </w:pPr>
          </w:p>
        </w:tc>
        <w:tc>
          <w:tcPr>
            <w:tcW w:w="940" w:type="dxa"/>
            <w:tcBorders>
              <w:bottom w:val="single" w:sz="8" w:space="0" w:color="auto"/>
            </w:tcBorders>
            <w:vAlign w:val="bottom"/>
          </w:tcPr>
          <w:p w14:paraId="104CDE59" w14:textId="77777777" w:rsidR="004B413C" w:rsidRDefault="004B413C">
            <w:pPr>
              <w:rPr>
                <w:sz w:val="3"/>
                <w:szCs w:val="3"/>
              </w:rPr>
            </w:pPr>
          </w:p>
        </w:tc>
        <w:tc>
          <w:tcPr>
            <w:tcW w:w="860" w:type="dxa"/>
            <w:tcBorders>
              <w:bottom w:val="single" w:sz="8" w:space="0" w:color="auto"/>
            </w:tcBorders>
            <w:vAlign w:val="bottom"/>
          </w:tcPr>
          <w:p w14:paraId="6FFAC430" w14:textId="77777777" w:rsidR="004B413C" w:rsidRDefault="004B413C">
            <w:pPr>
              <w:rPr>
                <w:sz w:val="3"/>
                <w:szCs w:val="3"/>
              </w:rPr>
            </w:pPr>
          </w:p>
        </w:tc>
        <w:tc>
          <w:tcPr>
            <w:tcW w:w="1140" w:type="dxa"/>
            <w:tcBorders>
              <w:bottom w:val="single" w:sz="8" w:space="0" w:color="auto"/>
            </w:tcBorders>
            <w:vAlign w:val="bottom"/>
          </w:tcPr>
          <w:p w14:paraId="024546B3" w14:textId="77777777" w:rsidR="004B413C" w:rsidRDefault="004B413C">
            <w:pPr>
              <w:rPr>
                <w:sz w:val="3"/>
                <w:szCs w:val="3"/>
              </w:rPr>
            </w:pPr>
          </w:p>
        </w:tc>
        <w:tc>
          <w:tcPr>
            <w:tcW w:w="0" w:type="dxa"/>
            <w:vAlign w:val="bottom"/>
          </w:tcPr>
          <w:p w14:paraId="36B5EBD0" w14:textId="77777777" w:rsidR="004B413C" w:rsidRDefault="004B413C">
            <w:pPr>
              <w:rPr>
                <w:sz w:val="1"/>
                <w:szCs w:val="1"/>
              </w:rPr>
            </w:pPr>
          </w:p>
        </w:tc>
      </w:tr>
      <w:tr w:rsidR="004B413C" w14:paraId="5C1645F7" w14:textId="77777777">
        <w:trPr>
          <w:trHeight w:val="181"/>
        </w:trPr>
        <w:tc>
          <w:tcPr>
            <w:tcW w:w="1480" w:type="dxa"/>
            <w:vAlign w:val="bottom"/>
          </w:tcPr>
          <w:p w14:paraId="198BDED9" w14:textId="77777777" w:rsidR="004B413C" w:rsidRDefault="00EC2FEA">
            <w:pPr>
              <w:spacing w:line="181" w:lineRule="exact"/>
              <w:ind w:left="100"/>
              <w:rPr>
                <w:sz w:val="20"/>
                <w:szCs w:val="20"/>
              </w:rPr>
            </w:pPr>
            <w:r>
              <w:rPr>
                <w:rFonts w:ascii="Arial" w:eastAsia="Arial" w:hAnsi="Arial" w:cs="Arial"/>
                <w:sz w:val="16"/>
                <w:szCs w:val="16"/>
              </w:rPr>
              <w:t>08/1994 - 07/1999</w:t>
            </w:r>
          </w:p>
        </w:tc>
        <w:tc>
          <w:tcPr>
            <w:tcW w:w="1580" w:type="dxa"/>
            <w:vAlign w:val="bottom"/>
          </w:tcPr>
          <w:p w14:paraId="25F0EAE6" w14:textId="77777777" w:rsidR="004B413C" w:rsidRDefault="00EC2FEA">
            <w:pPr>
              <w:spacing w:line="181" w:lineRule="exact"/>
              <w:ind w:right="19"/>
              <w:jc w:val="right"/>
              <w:rPr>
                <w:sz w:val="20"/>
                <w:szCs w:val="20"/>
              </w:rPr>
            </w:pPr>
            <w:r>
              <w:rPr>
                <w:rFonts w:ascii="Arial" w:eastAsia="Arial" w:hAnsi="Arial" w:cs="Arial"/>
                <w:sz w:val="16"/>
                <w:szCs w:val="16"/>
              </w:rPr>
              <w:t>37.2</w:t>
            </w:r>
          </w:p>
        </w:tc>
        <w:tc>
          <w:tcPr>
            <w:tcW w:w="1540" w:type="dxa"/>
            <w:vAlign w:val="bottom"/>
          </w:tcPr>
          <w:p w14:paraId="267038A5" w14:textId="77777777" w:rsidR="004B413C" w:rsidRDefault="00EC2FEA">
            <w:pPr>
              <w:spacing w:line="181" w:lineRule="exact"/>
              <w:ind w:right="19"/>
              <w:jc w:val="right"/>
              <w:rPr>
                <w:sz w:val="20"/>
                <w:szCs w:val="20"/>
              </w:rPr>
            </w:pPr>
            <w:r>
              <w:rPr>
                <w:rFonts w:ascii="Arial" w:eastAsia="Arial" w:hAnsi="Arial" w:cs="Arial"/>
                <w:sz w:val="16"/>
                <w:szCs w:val="16"/>
              </w:rPr>
              <w:t>36.2</w:t>
            </w:r>
          </w:p>
        </w:tc>
        <w:tc>
          <w:tcPr>
            <w:tcW w:w="1760" w:type="dxa"/>
            <w:vAlign w:val="bottom"/>
          </w:tcPr>
          <w:p w14:paraId="3A39E989" w14:textId="77777777" w:rsidR="004B413C" w:rsidRDefault="00EC2FEA">
            <w:pPr>
              <w:spacing w:line="181" w:lineRule="exact"/>
              <w:ind w:right="19"/>
              <w:jc w:val="right"/>
              <w:rPr>
                <w:sz w:val="20"/>
                <w:szCs w:val="20"/>
              </w:rPr>
            </w:pPr>
            <w:r>
              <w:rPr>
                <w:rFonts w:ascii="Arial" w:eastAsia="Arial" w:hAnsi="Arial" w:cs="Arial"/>
                <w:sz w:val="16"/>
                <w:szCs w:val="16"/>
              </w:rPr>
              <w:t>1.08</w:t>
            </w:r>
          </w:p>
        </w:tc>
        <w:tc>
          <w:tcPr>
            <w:tcW w:w="940" w:type="dxa"/>
            <w:vAlign w:val="bottom"/>
          </w:tcPr>
          <w:p w14:paraId="5AC0ED35" w14:textId="77777777" w:rsidR="004B413C" w:rsidRDefault="00EC2FEA">
            <w:pPr>
              <w:spacing w:line="181" w:lineRule="exact"/>
              <w:ind w:left="100"/>
              <w:rPr>
                <w:sz w:val="20"/>
                <w:szCs w:val="20"/>
              </w:rPr>
            </w:pPr>
            <w:r>
              <w:rPr>
                <w:rFonts w:ascii="Arial" w:eastAsia="Arial" w:hAnsi="Arial" w:cs="Arial"/>
                <w:sz w:val="16"/>
                <w:szCs w:val="16"/>
              </w:rPr>
              <w:t>October</w:t>
            </w:r>
          </w:p>
        </w:tc>
        <w:tc>
          <w:tcPr>
            <w:tcW w:w="860" w:type="dxa"/>
            <w:vAlign w:val="bottom"/>
          </w:tcPr>
          <w:p w14:paraId="3658EC30" w14:textId="77777777" w:rsidR="004B413C" w:rsidRDefault="00EC2FEA">
            <w:pPr>
              <w:spacing w:line="181" w:lineRule="exact"/>
              <w:ind w:left="100"/>
              <w:rPr>
                <w:sz w:val="20"/>
                <w:szCs w:val="20"/>
              </w:rPr>
            </w:pPr>
            <w:r>
              <w:rPr>
                <w:rFonts w:ascii="Arial" w:eastAsia="Arial" w:hAnsi="Arial" w:cs="Arial"/>
                <w:sz w:val="16"/>
                <w:szCs w:val="16"/>
              </w:rPr>
              <w:t>June</w:t>
            </w:r>
          </w:p>
        </w:tc>
        <w:tc>
          <w:tcPr>
            <w:tcW w:w="1140" w:type="dxa"/>
            <w:vAlign w:val="bottom"/>
          </w:tcPr>
          <w:p w14:paraId="0C69B06D" w14:textId="77777777" w:rsidR="004B413C" w:rsidRDefault="00EC2FEA">
            <w:pPr>
              <w:spacing w:line="181" w:lineRule="exact"/>
              <w:ind w:right="19"/>
              <w:jc w:val="right"/>
              <w:rPr>
                <w:sz w:val="20"/>
                <w:szCs w:val="20"/>
              </w:rPr>
            </w:pPr>
            <w:r>
              <w:rPr>
                <w:rFonts w:ascii="Arial" w:eastAsia="Arial" w:hAnsi="Arial" w:cs="Arial"/>
                <w:sz w:val="16"/>
                <w:szCs w:val="16"/>
              </w:rPr>
              <w:t>229</w:t>
            </w:r>
          </w:p>
        </w:tc>
        <w:tc>
          <w:tcPr>
            <w:tcW w:w="0" w:type="dxa"/>
            <w:vAlign w:val="bottom"/>
          </w:tcPr>
          <w:p w14:paraId="4DA207E9" w14:textId="77777777" w:rsidR="004B413C" w:rsidRDefault="004B413C">
            <w:pPr>
              <w:rPr>
                <w:sz w:val="1"/>
                <w:szCs w:val="1"/>
              </w:rPr>
            </w:pPr>
          </w:p>
        </w:tc>
      </w:tr>
      <w:tr w:rsidR="004B413C" w14:paraId="3D7E53D9" w14:textId="77777777">
        <w:trPr>
          <w:trHeight w:val="194"/>
        </w:trPr>
        <w:tc>
          <w:tcPr>
            <w:tcW w:w="1480" w:type="dxa"/>
            <w:vAlign w:val="bottom"/>
          </w:tcPr>
          <w:p w14:paraId="5D870A24" w14:textId="77777777" w:rsidR="004B413C" w:rsidRDefault="00EC2FEA">
            <w:pPr>
              <w:ind w:left="100"/>
              <w:rPr>
                <w:sz w:val="20"/>
                <w:szCs w:val="20"/>
              </w:rPr>
            </w:pPr>
            <w:r>
              <w:rPr>
                <w:rFonts w:ascii="Arial" w:eastAsia="Arial" w:hAnsi="Arial" w:cs="Arial"/>
                <w:sz w:val="16"/>
                <w:szCs w:val="16"/>
              </w:rPr>
              <w:t>08/1999 - 07/2004</w:t>
            </w:r>
          </w:p>
        </w:tc>
        <w:tc>
          <w:tcPr>
            <w:tcW w:w="1580" w:type="dxa"/>
            <w:vAlign w:val="bottom"/>
          </w:tcPr>
          <w:p w14:paraId="209CF91F" w14:textId="77777777" w:rsidR="004B413C" w:rsidRDefault="00EC2FEA">
            <w:pPr>
              <w:ind w:right="19"/>
              <w:jc w:val="right"/>
              <w:rPr>
                <w:sz w:val="20"/>
                <w:szCs w:val="20"/>
              </w:rPr>
            </w:pPr>
            <w:r>
              <w:rPr>
                <w:rFonts w:ascii="Arial" w:eastAsia="Arial" w:hAnsi="Arial" w:cs="Arial"/>
                <w:sz w:val="16"/>
                <w:szCs w:val="16"/>
              </w:rPr>
              <w:t>37.2</w:t>
            </w:r>
          </w:p>
        </w:tc>
        <w:tc>
          <w:tcPr>
            <w:tcW w:w="1540" w:type="dxa"/>
            <w:vAlign w:val="bottom"/>
          </w:tcPr>
          <w:p w14:paraId="410DDF45" w14:textId="77777777" w:rsidR="004B413C" w:rsidRDefault="00EC2FEA">
            <w:pPr>
              <w:ind w:right="19"/>
              <w:jc w:val="right"/>
              <w:rPr>
                <w:sz w:val="20"/>
                <w:szCs w:val="20"/>
              </w:rPr>
            </w:pPr>
            <w:r>
              <w:rPr>
                <w:rFonts w:ascii="Arial" w:eastAsia="Arial" w:hAnsi="Arial" w:cs="Arial"/>
                <w:sz w:val="16"/>
                <w:szCs w:val="16"/>
              </w:rPr>
              <w:t>36.1</w:t>
            </w:r>
          </w:p>
        </w:tc>
        <w:tc>
          <w:tcPr>
            <w:tcW w:w="1760" w:type="dxa"/>
            <w:vAlign w:val="bottom"/>
          </w:tcPr>
          <w:p w14:paraId="4C3B3F12" w14:textId="77777777" w:rsidR="004B413C" w:rsidRDefault="00EC2FEA">
            <w:pPr>
              <w:ind w:right="19"/>
              <w:jc w:val="right"/>
              <w:rPr>
                <w:sz w:val="20"/>
                <w:szCs w:val="20"/>
              </w:rPr>
            </w:pPr>
            <w:r>
              <w:rPr>
                <w:rFonts w:ascii="Arial" w:eastAsia="Arial" w:hAnsi="Arial" w:cs="Arial"/>
                <w:sz w:val="16"/>
                <w:szCs w:val="16"/>
              </w:rPr>
              <w:t>1.11</w:t>
            </w:r>
          </w:p>
        </w:tc>
        <w:tc>
          <w:tcPr>
            <w:tcW w:w="940" w:type="dxa"/>
            <w:vAlign w:val="bottom"/>
          </w:tcPr>
          <w:p w14:paraId="17EF69B0" w14:textId="77777777" w:rsidR="004B413C" w:rsidRDefault="00EC2FEA">
            <w:pPr>
              <w:ind w:left="100"/>
              <w:rPr>
                <w:sz w:val="20"/>
                <w:szCs w:val="20"/>
              </w:rPr>
            </w:pPr>
            <w:r>
              <w:rPr>
                <w:rFonts w:ascii="Arial" w:eastAsia="Arial" w:hAnsi="Arial" w:cs="Arial"/>
                <w:sz w:val="16"/>
                <w:szCs w:val="16"/>
              </w:rPr>
              <w:t>October</w:t>
            </w:r>
          </w:p>
        </w:tc>
        <w:tc>
          <w:tcPr>
            <w:tcW w:w="860" w:type="dxa"/>
            <w:vAlign w:val="bottom"/>
          </w:tcPr>
          <w:p w14:paraId="56B637BD" w14:textId="77777777" w:rsidR="004B413C" w:rsidRDefault="00EC2FEA">
            <w:pPr>
              <w:ind w:left="100"/>
              <w:rPr>
                <w:sz w:val="20"/>
                <w:szCs w:val="20"/>
              </w:rPr>
            </w:pPr>
            <w:r>
              <w:rPr>
                <w:rFonts w:ascii="Arial" w:eastAsia="Arial" w:hAnsi="Arial" w:cs="Arial"/>
                <w:sz w:val="16"/>
                <w:szCs w:val="16"/>
              </w:rPr>
              <w:t>June</w:t>
            </w:r>
          </w:p>
        </w:tc>
        <w:tc>
          <w:tcPr>
            <w:tcW w:w="1140" w:type="dxa"/>
            <w:vAlign w:val="bottom"/>
          </w:tcPr>
          <w:p w14:paraId="27852D58" w14:textId="77777777" w:rsidR="004B413C" w:rsidRDefault="00EC2FEA">
            <w:pPr>
              <w:ind w:right="19"/>
              <w:jc w:val="right"/>
              <w:rPr>
                <w:sz w:val="20"/>
                <w:szCs w:val="20"/>
              </w:rPr>
            </w:pPr>
            <w:r>
              <w:rPr>
                <w:rFonts w:ascii="Arial" w:eastAsia="Arial" w:hAnsi="Arial" w:cs="Arial"/>
                <w:sz w:val="16"/>
                <w:szCs w:val="16"/>
              </w:rPr>
              <w:t>244</w:t>
            </w:r>
          </w:p>
        </w:tc>
        <w:tc>
          <w:tcPr>
            <w:tcW w:w="0" w:type="dxa"/>
            <w:vAlign w:val="bottom"/>
          </w:tcPr>
          <w:p w14:paraId="3B296116" w14:textId="77777777" w:rsidR="004B413C" w:rsidRDefault="004B413C">
            <w:pPr>
              <w:rPr>
                <w:sz w:val="1"/>
                <w:szCs w:val="1"/>
              </w:rPr>
            </w:pPr>
          </w:p>
        </w:tc>
      </w:tr>
      <w:tr w:rsidR="004B413C" w14:paraId="07B24F9A" w14:textId="77777777">
        <w:trPr>
          <w:trHeight w:val="194"/>
        </w:trPr>
        <w:tc>
          <w:tcPr>
            <w:tcW w:w="1480" w:type="dxa"/>
            <w:vAlign w:val="bottom"/>
          </w:tcPr>
          <w:p w14:paraId="326370EB" w14:textId="77777777" w:rsidR="004B413C" w:rsidRDefault="00EC2FEA">
            <w:pPr>
              <w:ind w:left="100"/>
              <w:rPr>
                <w:sz w:val="20"/>
                <w:szCs w:val="20"/>
              </w:rPr>
            </w:pPr>
            <w:r>
              <w:rPr>
                <w:rFonts w:ascii="Arial" w:eastAsia="Arial" w:hAnsi="Arial" w:cs="Arial"/>
                <w:sz w:val="16"/>
                <w:szCs w:val="16"/>
              </w:rPr>
              <w:t>08/2004 - 07/2009</w:t>
            </w:r>
          </w:p>
        </w:tc>
        <w:tc>
          <w:tcPr>
            <w:tcW w:w="1580" w:type="dxa"/>
            <w:vAlign w:val="bottom"/>
          </w:tcPr>
          <w:p w14:paraId="2BEFACFB" w14:textId="77777777" w:rsidR="004B413C" w:rsidRDefault="00EC2FEA">
            <w:pPr>
              <w:ind w:right="19"/>
              <w:jc w:val="right"/>
              <w:rPr>
                <w:sz w:val="20"/>
                <w:szCs w:val="20"/>
              </w:rPr>
            </w:pPr>
            <w:r>
              <w:rPr>
                <w:rFonts w:ascii="Arial" w:eastAsia="Arial" w:hAnsi="Arial" w:cs="Arial"/>
                <w:sz w:val="16"/>
                <w:szCs w:val="16"/>
              </w:rPr>
              <w:t>36.6</w:t>
            </w:r>
          </w:p>
        </w:tc>
        <w:tc>
          <w:tcPr>
            <w:tcW w:w="1540" w:type="dxa"/>
            <w:vAlign w:val="bottom"/>
          </w:tcPr>
          <w:p w14:paraId="24CBE936" w14:textId="77777777" w:rsidR="004B413C" w:rsidRDefault="00EC2FEA">
            <w:pPr>
              <w:ind w:right="19"/>
              <w:jc w:val="right"/>
              <w:rPr>
                <w:sz w:val="20"/>
                <w:szCs w:val="20"/>
              </w:rPr>
            </w:pPr>
            <w:r>
              <w:rPr>
                <w:rFonts w:ascii="Arial" w:eastAsia="Arial" w:hAnsi="Arial" w:cs="Arial"/>
                <w:sz w:val="16"/>
                <w:szCs w:val="16"/>
              </w:rPr>
              <w:t>35.8</w:t>
            </w:r>
          </w:p>
        </w:tc>
        <w:tc>
          <w:tcPr>
            <w:tcW w:w="1760" w:type="dxa"/>
            <w:vAlign w:val="bottom"/>
          </w:tcPr>
          <w:p w14:paraId="3DBE6FCB" w14:textId="77777777" w:rsidR="004B413C" w:rsidRDefault="00EC2FEA">
            <w:pPr>
              <w:ind w:right="19"/>
              <w:jc w:val="right"/>
              <w:rPr>
                <w:sz w:val="20"/>
                <w:szCs w:val="20"/>
              </w:rPr>
            </w:pPr>
            <w:r>
              <w:rPr>
                <w:rFonts w:ascii="Arial" w:eastAsia="Arial" w:hAnsi="Arial" w:cs="Arial"/>
                <w:sz w:val="16"/>
                <w:szCs w:val="16"/>
              </w:rPr>
              <w:t>0.86</w:t>
            </w:r>
          </w:p>
        </w:tc>
        <w:tc>
          <w:tcPr>
            <w:tcW w:w="940" w:type="dxa"/>
            <w:vAlign w:val="bottom"/>
          </w:tcPr>
          <w:p w14:paraId="4DD39AE8" w14:textId="77777777" w:rsidR="004B413C" w:rsidRDefault="00EC2FEA">
            <w:pPr>
              <w:ind w:left="100"/>
              <w:rPr>
                <w:sz w:val="20"/>
                <w:szCs w:val="20"/>
              </w:rPr>
            </w:pPr>
            <w:r>
              <w:rPr>
                <w:rFonts w:ascii="Arial" w:eastAsia="Arial" w:hAnsi="Arial" w:cs="Arial"/>
                <w:sz w:val="16"/>
                <w:szCs w:val="16"/>
              </w:rPr>
              <w:t>September</w:t>
            </w:r>
          </w:p>
        </w:tc>
        <w:tc>
          <w:tcPr>
            <w:tcW w:w="860" w:type="dxa"/>
            <w:vAlign w:val="bottom"/>
          </w:tcPr>
          <w:p w14:paraId="49EAA028" w14:textId="77777777" w:rsidR="004B413C" w:rsidRDefault="00EC2FEA">
            <w:pPr>
              <w:ind w:left="100"/>
              <w:rPr>
                <w:sz w:val="20"/>
                <w:szCs w:val="20"/>
              </w:rPr>
            </w:pPr>
            <w:r>
              <w:rPr>
                <w:rFonts w:ascii="Arial" w:eastAsia="Arial" w:hAnsi="Arial" w:cs="Arial"/>
                <w:sz w:val="16"/>
                <w:szCs w:val="16"/>
              </w:rPr>
              <w:t>June</w:t>
            </w:r>
          </w:p>
        </w:tc>
        <w:tc>
          <w:tcPr>
            <w:tcW w:w="1140" w:type="dxa"/>
            <w:vAlign w:val="bottom"/>
          </w:tcPr>
          <w:p w14:paraId="490EEB42" w14:textId="77777777" w:rsidR="004B413C" w:rsidRDefault="00EC2FEA">
            <w:pPr>
              <w:ind w:right="19"/>
              <w:jc w:val="right"/>
              <w:rPr>
                <w:sz w:val="20"/>
                <w:szCs w:val="20"/>
              </w:rPr>
            </w:pPr>
            <w:r>
              <w:rPr>
                <w:rFonts w:ascii="Arial" w:eastAsia="Arial" w:hAnsi="Arial" w:cs="Arial"/>
                <w:sz w:val="16"/>
                <w:szCs w:val="16"/>
              </w:rPr>
              <w:t>244</w:t>
            </w:r>
          </w:p>
        </w:tc>
        <w:tc>
          <w:tcPr>
            <w:tcW w:w="0" w:type="dxa"/>
            <w:vAlign w:val="bottom"/>
          </w:tcPr>
          <w:p w14:paraId="5C641CD0" w14:textId="77777777" w:rsidR="004B413C" w:rsidRDefault="004B413C">
            <w:pPr>
              <w:rPr>
                <w:sz w:val="1"/>
                <w:szCs w:val="1"/>
              </w:rPr>
            </w:pPr>
          </w:p>
        </w:tc>
      </w:tr>
      <w:tr w:rsidR="004B413C" w14:paraId="59672E4C" w14:textId="77777777">
        <w:trPr>
          <w:trHeight w:val="194"/>
        </w:trPr>
        <w:tc>
          <w:tcPr>
            <w:tcW w:w="1480" w:type="dxa"/>
            <w:vAlign w:val="bottom"/>
          </w:tcPr>
          <w:p w14:paraId="5EA479F8" w14:textId="77777777" w:rsidR="004B413C" w:rsidRDefault="00EC2FEA">
            <w:pPr>
              <w:ind w:left="100"/>
              <w:rPr>
                <w:sz w:val="20"/>
                <w:szCs w:val="20"/>
              </w:rPr>
            </w:pPr>
            <w:r>
              <w:rPr>
                <w:rFonts w:ascii="Arial" w:eastAsia="Arial" w:hAnsi="Arial" w:cs="Arial"/>
                <w:sz w:val="16"/>
                <w:szCs w:val="16"/>
              </w:rPr>
              <w:t>08/2009 - 07/2014</w:t>
            </w:r>
          </w:p>
        </w:tc>
        <w:tc>
          <w:tcPr>
            <w:tcW w:w="1580" w:type="dxa"/>
            <w:vAlign w:val="bottom"/>
          </w:tcPr>
          <w:p w14:paraId="66E813AE" w14:textId="77777777" w:rsidR="004B413C" w:rsidRDefault="00EC2FEA">
            <w:pPr>
              <w:ind w:right="19"/>
              <w:jc w:val="right"/>
              <w:rPr>
                <w:sz w:val="20"/>
                <w:szCs w:val="20"/>
              </w:rPr>
            </w:pPr>
            <w:r>
              <w:rPr>
                <w:rFonts w:ascii="Arial" w:eastAsia="Arial" w:hAnsi="Arial" w:cs="Arial"/>
                <w:sz w:val="16"/>
                <w:szCs w:val="16"/>
              </w:rPr>
              <w:t>36.2</w:t>
            </w:r>
          </w:p>
        </w:tc>
        <w:tc>
          <w:tcPr>
            <w:tcW w:w="1540" w:type="dxa"/>
            <w:vAlign w:val="bottom"/>
          </w:tcPr>
          <w:p w14:paraId="7047EC53" w14:textId="77777777" w:rsidR="004B413C" w:rsidRDefault="00EC2FEA">
            <w:pPr>
              <w:ind w:right="19"/>
              <w:jc w:val="right"/>
              <w:rPr>
                <w:sz w:val="20"/>
                <w:szCs w:val="20"/>
              </w:rPr>
            </w:pPr>
            <w:r>
              <w:rPr>
                <w:rFonts w:ascii="Arial" w:eastAsia="Arial" w:hAnsi="Arial" w:cs="Arial"/>
                <w:sz w:val="16"/>
                <w:szCs w:val="16"/>
              </w:rPr>
              <w:t>35.5</w:t>
            </w:r>
          </w:p>
        </w:tc>
        <w:tc>
          <w:tcPr>
            <w:tcW w:w="1760" w:type="dxa"/>
            <w:vAlign w:val="bottom"/>
          </w:tcPr>
          <w:p w14:paraId="12421E7F" w14:textId="77777777" w:rsidR="004B413C" w:rsidRDefault="00EC2FEA">
            <w:pPr>
              <w:ind w:right="19"/>
              <w:jc w:val="right"/>
              <w:rPr>
                <w:sz w:val="20"/>
                <w:szCs w:val="20"/>
              </w:rPr>
            </w:pPr>
            <w:r>
              <w:rPr>
                <w:rFonts w:ascii="Arial" w:eastAsia="Arial" w:hAnsi="Arial" w:cs="Arial"/>
                <w:sz w:val="16"/>
                <w:szCs w:val="16"/>
              </w:rPr>
              <w:t>0.72</w:t>
            </w:r>
          </w:p>
        </w:tc>
        <w:tc>
          <w:tcPr>
            <w:tcW w:w="940" w:type="dxa"/>
            <w:vAlign w:val="bottom"/>
          </w:tcPr>
          <w:p w14:paraId="0D98A8CF" w14:textId="77777777" w:rsidR="004B413C" w:rsidRDefault="00EC2FEA">
            <w:pPr>
              <w:ind w:left="100"/>
              <w:rPr>
                <w:sz w:val="20"/>
                <w:szCs w:val="20"/>
              </w:rPr>
            </w:pPr>
            <w:r>
              <w:rPr>
                <w:rFonts w:ascii="Arial" w:eastAsia="Arial" w:hAnsi="Arial" w:cs="Arial"/>
                <w:sz w:val="16"/>
                <w:szCs w:val="16"/>
              </w:rPr>
              <w:t>October</w:t>
            </w:r>
          </w:p>
        </w:tc>
        <w:tc>
          <w:tcPr>
            <w:tcW w:w="860" w:type="dxa"/>
            <w:vAlign w:val="bottom"/>
          </w:tcPr>
          <w:p w14:paraId="3490C94B" w14:textId="77777777" w:rsidR="004B413C" w:rsidRDefault="00EC2FEA">
            <w:pPr>
              <w:ind w:left="100"/>
              <w:rPr>
                <w:sz w:val="20"/>
                <w:szCs w:val="20"/>
              </w:rPr>
            </w:pPr>
            <w:r>
              <w:rPr>
                <w:rFonts w:ascii="Arial" w:eastAsia="Arial" w:hAnsi="Arial" w:cs="Arial"/>
                <w:sz w:val="16"/>
                <w:szCs w:val="16"/>
              </w:rPr>
              <w:t>June</w:t>
            </w:r>
          </w:p>
        </w:tc>
        <w:tc>
          <w:tcPr>
            <w:tcW w:w="1140" w:type="dxa"/>
            <w:vAlign w:val="bottom"/>
          </w:tcPr>
          <w:p w14:paraId="31870FA6" w14:textId="77777777" w:rsidR="004B413C" w:rsidRDefault="00EC2FEA">
            <w:pPr>
              <w:ind w:right="19"/>
              <w:jc w:val="right"/>
              <w:rPr>
                <w:sz w:val="20"/>
                <w:szCs w:val="20"/>
              </w:rPr>
            </w:pPr>
            <w:r>
              <w:rPr>
                <w:rFonts w:ascii="Arial" w:eastAsia="Arial" w:hAnsi="Arial" w:cs="Arial"/>
                <w:sz w:val="16"/>
                <w:szCs w:val="16"/>
              </w:rPr>
              <w:t>249</w:t>
            </w:r>
          </w:p>
        </w:tc>
        <w:tc>
          <w:tcPr>
            <w:tcW w:w="0" w:type="dxa"/>
            <w:vAlign w:val="bottom"/>
          </w:tcPr>
          <w:p w14:paraId="25701F22" w14:textId="77777777" w:rsidR="004B413C" w:rsidRDefault="004B413C">
            <w:pPr>
              <w:rPr>
                <w:sz w:val="1"/>
                <w:szCs w:val="1"/>
              </w:rPr>
            </w:pPr>
          </w:p>
        </w:tc>
      </w:tr>
      <w:tr w:rsidR="004B413C" w14:paraId="52AF2603" w14:textId="77777777">
        <w:trPr>
          <w:trHeight w:val="229"/>
        </w:trPr>
        <w:tc>
          <w:tcPr>
            <w:tcW w:w="1480" w:type="dxa"/>
            <w:vAlign w:val="bottom"/>
          </w:tcPr>
          <w:p w14:paraId="6667F65E" w14:textId="77777777" w:rsidR="004B413C" w:rsidRDefault="00EC2FEA">
            <w:pPr>
              <w:ind w:left="100"/>
              <w:rPr>
                <w:sz w:val="20"/>
                <w:szCs w:val="20"/>
              </w:rPr>
            </w:pPr>
            <w:r>
              <w:rPr>
                <w:rFonts w:ascii="Arial" w:eastAsia="Arial" w:hAnsi="Arial" w:cs="Arial"/>
                <w:sz w:val="16"/>
                <w:szCs w:val="16"/>
              </w:rPr>
              <w:t>08/2014 - 07/2019</w:t>
            </w:r>
          </w:p>
        </w:tc>
        <w:tc>
          <w:tcPr>
            <w:tcW w:w="1580" w:type="dxa"/>
            <w:vAlign w:val="bottom"/>
          </w:tcPr>
          <w:p w14:paraId="3D636F68" w14:textId="77777777" w:rsidR="004B413C" w:rsidRDefault="00EC2FEA">
            <w:pPr>
              <w:ind w:right="19"/>
              <w:jc w:val="right"/>
              <w:rPr>
                <w:sz w:val="20"/>
                <w:szCs w:val="20"/>
              </w:rPr>
            </w:pPr>
            <w:r>
              <w:rPr>
                <w:rFonts w:ascii="Arial" w:eastAsia="Arial" w:hAnsi="Arial" w:cs="Arial"/>
                <w:sz w:val="16"/>
                <w:szCs w:val="16"/>
              </w:rPr>
              <w:t>36.3</w:t>
            </w:r>
          </w:p>
        </w:tc>
        <w:tc>
          <w:tcPr>
            <w:tcW w:w="1540" w:type="dxa"/>
            <w:vAlign w:val="bottom"/>
          </w:tcPr>
          <w:p w14:paraId="2AB5BAE7" w14:textId="77777777" w:rsidR="004B413C" w:rsidRDefault="00EC2FEA">
            <w:pPr>
              <w:ind w:right="19"/>
              <w:jc w:val="right"/>
              <w:rPr>
                <w:sz w:val="20"/>
                <w:szCs w:val="20"/>
              </w:rPr>
            </w:pPr>
            <w:r>
              <w:rPr>
                <w:rFonts w:ascii="Arial" w:eastAsia="Arial" w:hAnsi="Arial" w:cs="Arial"/>
                <w:sz w:val="16"/>
                <w:szCs w:val="16"/>
              </w:rPr>
              <w:t>35.6</w:t>
            </w:r>
          </w:p>
        </w:tc>
        <w:tc>
          <w:tcPr>
            <w:tcW w:w="1760" w:type="dxa"/>
            <w:vAlign w:val="bottom"/>
          </w:tcPr>
          <w:p w14:paraId="18D00CC2" w14:textId="77777777" w:rsidR="004B413C" w:rsidRDefault="00EC2FEA">
            <w:pPr>
              <w:ind w:right="19"/>
              <w:jc w:val="right"/>
              <w:rPr>
                <w:sz w:val="20"/>
                <w:szCs w:val="20"/>
              </w:rPr>
            </w:pPr>
            <w:r>
              <w:rPr>
                <w:rFonts w:ascii="Arial" w:eastAsia="Arial" w:hAnsi="Arial" w:cs="Arial"/>
                <w:sz w:val="16"/>
                <w:szCs w:val="16"/>
              </w:rPr>
              <w:t>0.69</w:t>
            </w:r>
          </w:p>
        </w:tc>
        <w:tc>
          <w:tcPr>
            <w:tcW w:w="940" w:type="dxa"/>
            <w:vAlign w:val="bottom"/>
          </w:tcPr>
          <w:p w14:paraId="008623FB" w14:textId="77777777" w:rsidR="004B413C" w:rsidRDefault="00EC2FEA">
            <w:pPr>
              <w:ind w:left="100"/>
              <w:rPr>
                <w:sz w:val="20"/>
                <w:szCs w:val="20"/>
              </w:rPr>
            </w:pPr>
            <w:r>
              <w:rPr>
                <w:rFonts w:ascii="Arial" w:eastAsia="Arial" w:hAnsi="Arial" w:cs="Arial"/>
                <w:sz w:val="16"/>
                <w:szCs w:val="16"/>
              </w:rPr>
              <w:t>October</w:t>
            </w:r>
          </w:p>
        </w:tc>
        <w:tc>
          <w:tcPr>
            <w:tcW w:w="860" w:type="dxa"/>
            <w:vAlign w:val="bottom"/>
          </w:tcPr>
          <w:p w14:paraId="351EFBD2" w14:textId="77777777" w:rsidR="004B413C" w:rsidRDefault="00EC2FEA">
            <w:pPr>
              <w:ind w:left="100"/>
              <w:rPr>
                <w:sz w:val="20"/>
                <w:szCs w:val="20"/>
              </w:rPr>
            </w:pPr>
            <w:r>
              <w:rPr>
                <w:rFonts w:ascii="Arial" w:eastAsia="Arial" w:hAnsi="Arial" w:cs="Arial"/>
                <w:sz w:val="16"/>
                <w:szCs w:val="16"/>
              </w:rPr>
              <w:t>June</w:t>
            </w:r>
          </w:p>
        </w:tc>
        <w:tc>
          <w:tcPr>
            <w:tcW w:w="1140" w:type="dxa"/>
            <w:vAlign w:val="bottom"/>
          </w:tcPr>
          <w:p w14:paraId="00AF8481" w14:textId="77777777" w:rsidR="004B413C" w:rsidRDefault="00EC2FEA">
            <w:pPr>
              <w:ind w:right="19"/>
              <w:jc w:val="right"/>
              <w:rPr>
                <w:sz w:val="20"/>
                <w:szCs w:val="20"/>
              </w:rPr>
            </w:pPr>
            <w:r>
              <w:rPr>
                <w:rFonts w:ascii="Arial" w:eastAsia="Arial" w:hAnsi="Arial" w:cs="Arial"/>
                <w:sz w:val="16"/>
                <w:szCs w:val="16"/>
              </w:rPr>
              <w:t>249</w:t>
            </w:r>
          </w:p>
        </w:tc>
        <w:tc>
          <w:tcPr>
            <w:tcW w:w="0" w:type="dxa"/>
            <w:vAlign w:val="bottom"/>
          </w:tcPr>
          <w:p w14:paraId="687B0657" w14:textId="77777777" w:rsidR="004B413C" w:rsidRDefault="004B413C">
            <w:pPr>
              <w:rPr>
                <w:sz w:val="1"/>
                <w:szCs w:val="1"/>
              </w:rPr>
            </w:pPr>
          </w:p>
        </w:tc>
      </w:tr>
      <w:tr w:rsidR="004B413C" w14:paraId="1DA33A07" w14:textId="77777777">
        <w:trPr>
          <w:trHeight w:val="40"/>
        </w:trPr>
        <w:tc>
          <w:tcPr>
            <w:tcW w:w="1480" w:type="dxa"/>
            <w:tcBorders>
              <w:bottom w:val="single" w:sz="8" w:space="0" w:color="auto"/>
            </w:tcBorders>
            <w:vAlign w:val="bottom"/>
          </w:tcPr>
          <w:p w14:paraId="24522C17" w14:textId="77777777" w:rsidR="004B413C" w:rsidRDefault="004B413C">
            <w:pPr>
              <w:rPr>
                <w:sz w:val="3"/>
                <w:szCs w:val="3"/>
              </w:rPr>
            </w:pPr>
          </w:p>
        </w:tc>
        <w:tc>
          <w:tcPr>
            <w:tcW w:w="1580" w:type="dxa"/>
            <w:tcBorders>
              <w:bottom w:val="single" w:sz="8" w:space="0" w:color="auto"/>
            </w:tcBorders>
            <w:vAlign w:val="bottom"/>
          </w:tcPr>
          <w:p w14:paraId="7F723083" w14:textId="77777777" w:rsidR="004B413C" w:rsidRDefault="004B413C">
            <w:pPr>
              <w:rPr>
                <w:sz w:val="3"/>
                <w:szCs w:val="3"/>
              </w:rPr>
            </w:pPr>
          </w:p>
        </w:tc>
        <w:tc>
          <w:tcPr>
            <w:tcW w:w="1540" w:type="dxa"/>
            <w:tcBorders>
              <w:bottom w:val="single" w:sz="8" w:space="0" w:color="auto"/>
            </w:tcBorders>
            <w:vAlign w:val="bottom"/>
          </w:tcPr>
          <w:p w14:paraId="5ABC20B4" w14:textId="77777777" w:rsidR="004B413C" w:rsidRDefault="004B413C">
            <w:pPr>
              <w:rPr>
                <w:sz w:val="3"/>
                <w:szCs w:val="3"/>
              </w:rPr>
            </w:pPr>
          </w:p>
        </w:tc>
        <w:tc>
          <w:tcPr>
            <w:tcW w:w="1760" w:type="dxa"/>
            <w:tcBorders>
              <w:bottom w:val="single" w:sz="8" w:space="0" w:color="auto"/>
            </w:tcBorders>
            <w:vAlign w:val="bottom"/>
          </w:tcPr>
          <w:p w14:paraId="7E3F70D4" w14:textId="77777777" w:rsidR="004B413C" w:rsidRDefault="004B413C">
            <w:pPr>
              <w:rPr>
                <w:sz w:val="3"/>
                <w:szCs w:val="3"/>
              </w:rPr>
            </w:pPr>
          </w:p>
        </w:tc>
        <w:tc>
          <w:tcPr>
            <w:tcW w:w="940" w:type="dxa"/>
            <w:tcBorders>
              <w:bottom w:val="single" w:sz="8" w:space="0" w:color="auto"/>
            </w:tcBorders>
            <w:vAlign w:val="bottom"/>
          </w:tcPr>
          <w:p w14:paraId="62D8743E" w14:textId="77777777" w:rsidR="004B413C" w:rsidRDefault="004B413C">
            <w:pPr>
              <w:rPr>
                <w:sz w:val="3"/>
                <w:szCs w:val="3"/>
              </w:rPr>
            </w:pPr>
          </w:p>
        </w:tc>
        <w:tc>
          <w:tcPr>
            <w:tcW w:w="860" w:type="dxa"/>
            <w:tcBorders>
              <w:bottom w:val="single" w:sz="8" w:space="0" w:color="auto"/>
            </w:tcBorders>
            <w:vAlign w:val="bottom"/>
          </w:tcPr>
          <w:p w14:paraId="24F058D9" w14:textId="77777777" w:rsidR="004B413C" w:rsidRDefault="004B413C">
            <w:pPr>
              <w:rPr>
                <w:sz w:val="3"/>
                <w:szCs w:val="3"/>
              </w:rPr>
            </w:pPr>
          </w:p>
        </w:tc>
        <w:tc>
          <w:tcPr>
            <w:tcW w:w="1140" w:type="dxa"/>
            <w:tcBorders>
              <w:bottom w:val="single" w:sz="8" w:space="0" w:color="auto"/>
            </w:tcBorders>
            <w:vAlign w:val="bottom"/>
          </w:tcPr>
          <w:p w14:paraId="338D4D02" w14:textId="77777777" w:rsidR="004B413C" w:rsidRDefault="004B413C">
            <w:pPr>
              <w:rPr>
                <w:sz w:val="3"/>
                <w:szCs w:val="3"/>
              </w:rPr>
            </w:pPr>
          </w:p>
        </w:tc>
        <w:tc>
          <w:tcPr>
            <w:tcW w:w="0" w:type="dxa"/>
            <w:vAlign w:val="bottom"/>
          </w:tcPr>
          <w:p w14:paraId="4ED006D7" w14:textId="77777777" w:rsidR="004B413C" w:rsidRDefault="004B413C">
            <w:pPr>
              <w:rPr>
                <w:sz w:val="1"/>
                <w:szCs w:val="1"/>
              </w:rPr>
            </w:pPr>
          </w:p>
        </w:tc>
      </w:tr>
    </w:tbl>
    <w:p w14:paraId="19F5E2CE" w14:textId="77777777" w:rsidR="004B413C" w:rsidRDefault="004B413C">
      <w:pPr>
        <w:spacing w:line="326" w:lineRule="exact"/>
        <w:rPr>
          <w:sz w:val="20"/>
          <w:szCs w:val="20"/>
        </w:rPr>
      </w:pPr>
    </w:p>
    <w:p w14:paraId="090ABE86" w14:textId="77777777" w:rsidR="004B413C" w:rsidRDefault="00EC2FEA">
      <w:pPr>
        <w:ind w:left="20"/>
        <w:rPr>
          <w:sz w:val="20"/>
          <w:szCs w:val="20"/>
        </w:rPr>
      </w:pPr>
      <w:r>
        <w:rPr>
          <w:rFonts w:ascii="Arial" w:eastAsia="Arial" w:hAnsi="Arial" w:cs="Arial"/>
          <w:b/>
          <w:bCs/>
          <w:sz w:val="24"/>
          <w:szCs w:val="24"/>
        </w:rPr>
        <w:t>MM59B - Whiteman Park East</w:t>
      </w:r>
    </w:p>
    <w:p w14:paraId="7C3BCB4E" w14:textId="77777777" w:rsidR="004B413C" w:rsidRDefault="004B413C">
      <w:pPr>
        <w:spacing w:line="258" w:lineRule="exact"/>
        <w:rPr>
          <w:sz w:val="20"/>
          <w:szCs w:val="20"/>
        </w:rPr>
      </w:pPr>
    </w:p>
    <w:p w14:paraId="1CF36B1F" w14:textId="77777777" w:rsidR="004B413C" w:rsidRDefault="00EC2FEA">
      <w:pPr>
        <w:ind w:left="20"/>
        <w:rPr>
          <w:sz w:val="20"/>
          <w:szCs w:val="20"/>
        </w:rPr>
      </w:pPr>
      <w:r>
        <w:rPr>
          <w:rFonts w:ascii="Arial" w:eastAsia="Arial" w:hAnsi="Arial" w:cs="Arial"/>
          <w:b/>
          <w:bCs/>
          <w:sz w:val="20"/>
          <w:szCs w:val="20"/>
        </w:rPr>
        <w:t>Hydrology</w:t>
      </w:r>
    </w:p>
    <w:p w14:paraId="41613A6F" w14:textId="77777777" w:rsidR="004B413C" w:rsidRDefault="004B413C">
      <w:pPr>
        <w:spacing w:line="258" w:lineRule="exact"/>
        <w:rPr>
          <w:sz w:val="20"/>
          <w:szCs w:val="20"/>
        </w:rPr>
      </w:pPr>
    </w:p>
    <w:p w14:paraId="4A0B9AAD" w14:textId="77777777" w:rsidR="004B413C" w:rsidRDefault="00EC2FEA">
      <w:pPr>
        <w:spacing w:line="267" w:lineRule="auto"/>
        <w:ind w:left="20" w:right="20"/>
        <w:jc w:val="both"/>
        <w:rPr>
          <w:sz w:val="20"/>
          <w:szCs w:val="20"/>
        </w:rPr>
      </w:pPr>
      <w:r>
        <w:rPr>
          <w:rFonts w:ascii="Arial" w:eastAsia="Arial" w:hAnsi="Arial" w:cs="Arial"/>
          <w:sz w:val="20"/>
          <w:szCs w:val="20"/>
        </w:rPr>
        <w:t>Groundwater levels at Whiteman Park East have been declining since 1980, although this decline seems to have stabilised since 2010 (Figure 77). Current 5-year mean maximum and minimum water levels are 0.9 and 0.6 m lower than 1994-1999 levels, respectively (Table 27). Minimum water levels occur in June, while maximums are usually reached in October.</w:t>
      </w:r>
    </w:p>
    <w:p w14:paraId="3A39BD55" w14:textId="77777777" w:rsidR="004B413C" w:rsidRDefault="004B413C">
      <w:pPr>
        <w:spacing w:line="331" w:lineRule="exact"/>
        <w:rPr>
          <w:sz w:val="20"/>
          <w:szCs w:val="20"/>
        </w:rPr>
      </w:pPr>
    </w:p>
    <w:p w14:paraId="54214197" w14:textId="77777777" w:rsidR="004B413C" w:rsidRDefault="00EC2FEA">
      <w:pPr>
        <w:ind w:left="20"/>
        <w:rPr>
          <w:sz w:val="20"/>
          <w:szCs w:val="20"/>
        </w:rPr>
      </w:pPr>
      <w:r>
        <w:rPr>
          <w:rFonts w:ascii="Arial" w:eastAsia="Arial" w:hAnsi="Arial" w:cs="Arial"/>
          <w:b/>
          <w:bCs/>
          <w:sz w:val="20"/>
          <w:szCs w:val="20"/>
        </w:rPr>
        <w:t>Vegetation</w:t>
      </w:r>
    </w:p>
    <w:p w14:paraId="1ADE2449" w14:textId="77777777" w:rsidR="004B413C" w:rsidRDefault="004B413C">
      <w:pPr>
        <w:spacing w:line="258" w:lineRule="exact"/>
        <w:rPr>
          <w:sz w:val="20"/>
          <w:szCs w:val="20"/>
        </w:rPr>
      </w:pPr>
    </w:p>
    <w:p w14:paraId="5722C39C" w14:textId="77777777" w:rsidR="004B413C" w:rsidRDefault="00EC2FEA">
      <w:pPr>
        <w:ind w:left="20"/>
        <w:rPr>
          <w:sz w:val="20"/>
          <w:szCs w:val="20"/>
        </w:rPr>
      </w:pPr>
      <w:r>
        <w:rPr>
          <w:rFonts w:ascii="Arial" w:eastAsia="Arial" w:hAnsi="Arial" w:cs="Arial"/>
          <w:sz w:val="19"/>
          <w:szCs w:val="19"/>
        </w:rPr>
        <w:t xml:space="preserve">The site contains a fairly sparse understorey and open mixed woodland canopy consisting of </w:t>
      </w:r>
      <w:r>
        <w:rPr>
          <w:rFonts w:ascii="Arial" w:eastAsia="Arial" w:hAnsi="Arial" w:cs="Arial"/>
          <w:i/>
          <w:iCs/>
          <w:sz w:val="19"/>
          <w:szCs w:val="19"/>
        </w:rPr>
        <w:t>Banksia</w:t>
      </w:r>
      <w:r>
        <w:rPr>
          <w:rFonts w:ascii="Arial" w:eastAsia="Arial" w:hAnsi="Arial" w:cs="Arial"/>
          <w:sz w:val="19"/>
          <w:szCs w:val="19"/>
        </w:rPr>
        <w:t xml:space="preserve"> spp,</w:t>
      </w:r>
    </w:p>
    <w:p w14:paraId="6BB70F43" w14:textId="77777777" w:rsidR="004B413C" w:rsidRDefault="004B413C">
      <w:pPr>
        <w:spacing w:line="21" w:lineRule="exact"/>
        <w:rPr>
          <w:sz w:val="20"/>
          <w:szCs w:val="20"/>
        </w:rPr>
      </w:pPr>
    </w:p>
    <w:p w14:paraId="68D16424" w14:textId="77777777" w:rsidR="004B413C" w:rsidRDefault="00EC2FEA">
      <w:pPr>
        <w:spacing w:line="258" w:lineRule="auto"/>
        <w:ind w:hanging="2"/>
        <w:jc w:val="both"/>
        <w:rPr>
          <w:sz w:val="20"/>
          <w:szCs w:val="20"/>
        </w:rPr>
      </w:pPr>
      <w:r>
        <w:rPr>
          <w:rFonts w:ascii="Arial" w:eastAsia="Arial" w:hAnsi="Arial" w:cs="Arial"/>
          <w:i/>
          <w:iCs/>
          <w:sz w:val="20"/>
          <w:szCs w:val="20"/>
        </w:rPr>
        <w:t>Allocasuarina fraseriana</w:t>
      </w:r>
      <w:r>
        <w:rPr>
          <w:rFonts w:ascii="Arial" w:eastAsia="Arial" w:hAnsi="Arial" w:cs="Arial"/>
          <w:sz w:val="20"/>
          <w:szCs w:val="20"/>
        </w:rPr>
        <w:t>,</w:t>
      </w:r>
      <w:r>
        <w:rPr>
          <w:rFonts w:ascii="Arial" w:eastAsia="Arial" w:hAnsi="Arial" w:cs="Arial"/>
          <w:i/>
          <w:iCs/>
          <w:sz w:val="20"/>
          <w:szCs w:val="20"/>
        </w:rPr>
        <w:t xml:space="preserve"> Nuytsia floribunda </w:t>
      </w:r>
      <w:r>
        <w:rPr>
          <w:rFonts w:ascii="Arial" w:eastAsia="Arial" w:hAnsi="Arial" w:cs="Arial"/>
          <w:sz w:val="20"/>
          <w:szCs w:val="20"/>
        </w:rPr>
        <w:t>and</w:t>
      </w:r>
      <w:r>
        <w:rPr>
          <w:rFonts w:ascii="Arial" w:eastAsia="Arial" w:hAnsi="Arial" w:cs="Arial"/>
          <w:i/>
          <w:iCs/>
          <w:sz w:val="20"/>
          <w:szCs w:val="20"/>
        </w:rPr>
        <w:t xml:space="preserve"> Eucalyptus todtiana</w:t>
      </w:r>
      <w:r>
        <w:rPr>
          <w:rFonts w:ascii="Arial" w:eastAsia="Arial" w:hAnsi="Arial" w:cs="Arial"/>
          <w:sz w:val="20"/>
          <w:szCs w:val="20"/>
        </w:rPr>
        <w:t>.</w:t>
      </w:r>
      <w:r>
        <w:rPr>
          <w:rFonts w:ascii="Arial" w:eastAsia="Arial" w:hAnsi="Arial" w:cs="Arial"/>
          <w:i/>
          <w:iCs/>
          <w:sz w:val="20"/>
          <w:szCs w:val="20"/>
        </w:rPr>
        <w:t xml:space="preserve"> Banksia </w:t>
      </w:r>
      <w:r>
        <w:rPr>
          <w:rFonts w:ascii="Arial" w:eastAsia="Arial" w:hAnsi="Arial" w:cs="Arial"/>
          <w:sz w:val="20"/>
          <w:szCs w:val="20"/>
        </w:rPr>
        <w:t>species found at the site</w:t>
      </w:r>
      <w:r>
        <w:rPr>
          <w:rFonts w:ascii="Arial" w:eastAsia="Arial" w:hAnsi="Arial" w:cs="Arial"/>
          <w:i/>
          <w:iCs/>
          <w:sz w:val="20"/>
          <w:szCs w:val="20"/>
        </w:rPr>
        <w:t xml:space="preserve"> </w:t>
      </w:r>
      <w:r>
        <w:rPr>
          <w:rFonts w:ascii="Arial" w:eastAsia="Arial" w:hAnsi="Arial" w:cs="Arial"/>
          <w:sz w:val="20"/>
          <w:szCs w:val="20"/>
        </w:rPr>
        <w:t xml:space="preserve">include </w:t>
      </w:r>
      <w:r>
        <w:rPr>
          <w:rFonts w:ascii="Arial" w:eastAsia="Arial" w:hAnsi="Arial" w:cs="Arial"/>
          <w:i/>
          <w:iCs/>
          <w:sz w:val="20"/>
          <w:szCs w:val="20"/>
        </w:rPr>
        <w:t>B. attenuata</w:t>
      </w:r>
      <w:r>
        <w:rPr>
          <w:rFonts w:ascii="Arial" w:eastAsia="Arial" w:hAnsi="Arial" w:cs="Arial"/>
          <w:sz w:val="20"/>
          <w:szCs w:val="20"/>
        </w:rPr>
        <w:t xml:space="preserve">, </w:t>
      </w:r>
      <w:r>
        <w:rPr>
          <w:rFonts w:ascii="Arial" w:eastAsia="Arial" w:hAnsi="Arial" w:cs="Arial"/>
          <w:i/>
          <w:iCs/>
          <w:sz w:val="20"/>
          <w:szCs w:val="20"/>
        </w:rPr>
        <w:t>B. ilicifolia</w:t>
      </w:r>
      <w:r>
        <w:rPr>
          <w:rFonts w:ascii="Arial" w:eastAsia="Arial" w:hAnsi="Arial" w:cs="Arial"/>
          <w:sz w:val="20"/>
          <w:szCs w:val="20"/>
        </w:rPr>
        <w:t xml:space="preserve"> and </w:t>
      </w:r>
      <w:r>
        <w:rPr>
          <w:rFonts w:ascii="Arial" w:eastAsia="Arial" w:hAnsi="Arial" w:cs="Arial"/>
          <w:i/>
          <w:iCs/>
          <w:sz w:val="20"/>
          <w:szCs w:val="20"/>
        </w:rPr>
        <w:t>B. menziesii</w:t>
      </w:r>
      <w:r>
        <w:rPr>
          <w:rFonts w:ascii="Arial" w:eastAsia="Arial" w:hAnsi="Arial" w:cs="Arial"/>
          <w:sz w:val="20"/>
          <w:szCs w:val="20"/>
        </w:rPr>
        <w:t xml:space="preserve">. Vegetation is slightly degraded with signs of rabbits evident. Species richness and diversity are notably less than some of the other Pinjar sites and more exotic species, such as </w:t>
      </w:r>
      <w:r>
        <w:rPr>
          <w:rFonts w:ascii="Arial" w:eastAsia="Arial" w:hAnsi="Arial" w:cs="Arial"/>
          <w:i/>
          <w:iCs/>
          <w:sz w:val="20"/>
          <w:szCs w:val="20"/>
        </w:rPr>
        <w:t>Ursinia anthemoides</w:t>
      </w:r>
      <w:r>
        <w:rPr>
          <w:rFonts w:ascii="Arial" w:eastAsia="Arial" w:hAnsi="Arial" w:cs="Arial"/>
          <w:sz w:val="20"/>
          <w:szCs w:val="20"/>
        </w:rPr>
        <w:t xml:space="preserve">, are present at high cover abundances. Predominant native understorey species include </w:t>
      </w:r>
      <w:r>
        <w:rPr>
          <w:rFonts w:ascii="Arial" w:eastAsia="Arial" w:hAnsi="Arial" w:cs="Arial"/>
          <w:i/>
          <w:iCs/>
          <w:sz w:val="20"/>
          <w:szCs w:val="20"/>
        </w:rPr>
        <w:t>Scholtzia involucrata</w:t>
      </w:r>
      <w:r>
        <w:rPr>
          <w:rFonts w:ascii="Arial" w:eastAsia="Arial" w:hAnsi="Arial" w:cs="Arial"/>
          <w:sz w:val="20"/>
          <w:szCs w:val="20"/>
        </w:rPr>
        <w:t xml:space="preserve">, </w:t>
      </w:r>
      <w:r>
        <w:rPr>
          <w:rFonts w:ascii="Arial" w:eastAsia="Arial" w:hAnsi="Arial" w:cs="Arial"/>
          <w:i/>
          <w:iCs/>
          <w:sz w:val="20"/>
          <w:szCs w:val="20"/>
        </w:rPr>
        <w:t>Calytrix</w:t>
      </w:r>
      <w:r>
        <w:rPr>
          <w:rFonts w:ascii="Arial" w:eastAsia="Arial" w:hAnsi="Arial" w:cs="Arial"/>
          <w:sz w:val="20"/>
          <w:szCs w:val="20"/>
        </w:rPr>
        <w:t xml:space="preserve"> spp. and </w:t>
      </w:r>
      <w:r>
        <w:rPr>
          <w:rFonts w:ascii="Arial" w:eastAsia="Arial" w:hAnsi="Arial" w:cs="Arial"/>
          <w:i/>
          <w:iCs/>
          <w:sz w:val="20"/>
          <w:szCs w:val="20"/>
        </w:rPr>
        <w:t>Patersonia occidentalis</w:t>
      </w:r>
      <w:r>
        <w:rPr>
          <w:rFonts w:ascii="Arial" w:eastAsia="Arial" w:hAnsi="Arial" w:cs="Arial"/>
          <w:sz w:val="20"/>
          <w:szCs w:val="20"/>
        </w:rPr>
        <w:t xml:space="preserve">. </w:t>
      </w:r>
      <w:r>
        <w:rPr>
          <w:rFonts w:ascii="Arial" w:eastAsia="Arial" w:hAnsi="Arial" w:cs="Arial"/>
          <w:i/>
          <w:iCs/>
          <w:sz w:val="20"/>
          <w:szCs w:val="20"/>
        </w:rPr>
        <w:t>Banksia</w:t>
      </w:r>
      <w:r>
        <w:rPr>
          <w:rFonts w:ascii="Arial" w:eastAsia="Arial" w:hAnsi="Arial" w:cs="Arial"/>
          <w:sz w:val="20"/>
          <w:szCs w:val="20"/>
        </w:rPr>
        <w:t xml:space="preserve"> spp. health was mostly good, although some </w:t>
      </w:r>
      <w:r>
        <w:rPr>
          <w:rFonts w:ascii="Arial" w:eastAsia="Arial" w:hAnsi="Arial" w:cs="Arial"/>
          <w:i/>
          <w:iCs/>
          <w:sz w:val="20"/>
          <w:szCs w:val="20"/>
        </w:rPr>
        <w:t>B. attenuata</w:t>
      </w:r>
      <w:r>
        <w:rPr>
          <w:rFonts w:ascii="Arial" w:eastAsia="Arial" w:hAnsi="Arial" w:cs="Arial"/>
          <w:sz w:val="20"/>
          <w:szCs w:val="20"/>
        </w:rPr>
        <w:t xml:space="preserve"> appeared to be approaching senescence, and a number of dead </w:t>
      </w:r>
      <w:r>
        <w:rPr>
          <w:rFonts w:ascii="Arial" w:eastAsia="Arial" w:hAnsi="Arial" w:cs="Arial"/>
          <w:i/>
          <w:iCs/>
          <w:sz w:val="20"/>
          <w:szCs w:val="20"/>
        </w:rPr>
        <w:t xml:space="preserve">Banksia </w:t>
      </w:r>
      <w:r>
        <w:rPr>
          <w:rFonts w:ascii="Arial" w:eastAsia="Arial" w:hAnsi="Arial" w:cs="Arial"/>
          <w:sz w:val="20"/>
          <w:szCs w:val="20"/>
        </w:rPr>
        <w:t>are also present. Recruitment was present but low.</w:t>
      </w:r>
    </w:p>
    <w:p w14:paraId="43FB9B02" w14:textId="77777777" w:rsidR="004B413C" w:rsidRDefault="004B413C">
      <w:pPr>
        <w:spacing w:line="63" w:lineRule="exact"/>
        <w:rPr>
          <w:sz w:val="20"/>
          <w:szCs w:val="20"/>
        </w:rPr>
      </w:pPr>
    </w:p>
    <w:p w14:paraId="26768514" w14:textId="77777777" w:rsidR="004B413C" w:rsidRDefault="00EC2FEA">
      <w:pPr>
        <w:spacing w:line="263" w:lineRule="auto"/>
        <w:ind w:left="20" w:right="20" w:hanging="6"/>
        <w:jc w:val="both"/>
        <w:rPr>
          <w:sz w:val="20"/>
          <w:szCs w:val="20"/>
        </w:rPr>
      </w:pPr>
      <w:r>
        <w:rPr>
          <w:rFonts w:ascii="Arial" w:eastAsia="Arial" w:hAnsi="Arial" w:cs="Arial"/>
          <w:sz w:val="20"/>
          <w:szCs w:val="20"/>
        </w:rPr>
        <w:t xml:space="preserve">Table: Ecological consequences of revised thresholds in terms of compliance of stated site values and site management objectives for MM59B. | | Likely eﬀect of 2030 revised thresholds | Future Compliance | | :———— | :———– | :——: | | </w:t>
      </w:r>
      <w:r>
        <w:rPr>
          <w:rFonts w:ascii="Arial" w:eastAsia="Arial" w:hAnsi="Arial" w:cs="Arial"/>
          <w:b/>
          <w:bCs/>
          <w:sz w:val="20"/>
          <w:szCs w:val="20"/>
        </w:rPr>
        <w:t>Site values</w:t>
      </w:r>
      <w:r>
        <w:rPr>
          <w:rFonts w:ascii="Arial" w:eastAsia="Arial" w:hAnsi="Arial" w:cs="Arial"/>
          <w:sz w:val="20"/>
          <w:szCs w:val="20"/>
        </w:rPr>
        <w:t xml:space="preserve"> ||| | * Selected to represent water levels over area of undisturbed phreatophytic vegetation | | | | * Banksia woodland &lt;8m depth to groundwater | | | | </w:t>
      </w:r>
      <w:r>
        <w:rPr>
          <w:rFonts w:ascii="Arial" w:eastAsia="Arial" w:hAnsi="Arial" w:cs="Arial"/>
          <w:b/>
          <w:bCs/>
          <w:sz w:val="20"/>
          <w:szCs w:val="20"/>
        </w:rPr>
        <w:t>Site management</w:t>
      </w:r>
      <w:r>
        <w:rPr>
          <w:rFonts w:ascii="Arial" w:eastAsia="Arial" w:hAnsi="Arial" w:cs="Arial"/>
          <w:sz w:val="20"/>
          <w:szCs w:val="20"/>
        </w:rPr>
        <w:t xml:space="preserve"> </w:t>
      </w:r>
      <w:r>
        <w:rPr>
          <w:rFonts w:ascii="Arial" w:eastAsia="Arial" w:hAnsi="Arial" w:cs="Arial"/>
          <w:b/>
          <w:bCs/>
          <w:sz w:val="20"/>
          <w:szCs w:val="20"/>
        </w:rPr>
        <w:t xml:space="preserve">objectives </w:t>
      </w:r>
      <w:r>
        <w:rPr>
          <w:rFonts w:ascii="Arial" w:eastAsia="Arial" w:hAnsi="Arial" w:cs="Arial"/>
          <w:sz w:val="20"/>
          <w:szCs w:val="20"/>
        </w:rPr>
        <w:t>||| | * To protect terrestrial vegetation | ||</w:t>
      </w:r>
    </w:p>
    <w:p w14:paraId="2BDC1294" w14:textId="77777777" w:rsidR="004B413C" w:rsidRDefault="004B413C">
      <w:pPr>
        <w:sectPr w:rsidR="004B413C">
          <w:pgSz w:w="12240" w:h="15840"/>
          <w:pgMar w:top="1440" w:right="1420" w:bottom="330" w:left="1420" w:header="0" w:footer="0" w:gutter="0"/>
          <w:cols w:space="720" w:equalWidth="0">
            <w:col w:w="9400"/>
          </w:cols>
        </w:sectPr>
      </w:pPr>
    </w:p>
    <w:p w14:paraId="34C18817" w14:textId="77777777" w:rsidR="004B413C" w:rsidRDefault="004B413C">
      <w:pPr>
        <w:spacing w:line="200" w:lineRule="exact"/>
        <w:rPr>
          <w:sz w:val="20"/>
          <w:szCs w:val="20"/>
        </w:rPr>
      </w:pPr>
    </w:p>
    <w:p w14:paraId="7F8EA967" w14:textId="77777777" w:rsidR="004B413C" w:rsidRDefault="004B413C">
      <w:pPr>
        <w:spacing w:line="200" w:lineRule="exact"/>
        <w:rPr>
          <w:sz w:val="20"/>
          <w:szCs w:val="20"/>
        </w:rPr>
      </w:pPr>
    </w:p>
    <w:p w14:paraId="1F05C676" w14:textId="77777777" w:rsidR="004B413C" w:rsidRDefault="004B413C">
      <w:pPr>
        <w:spacing w:line="200" w:lineRule="exact"/>
        <w:rPr>
          <w:sz w:val="20"/>
          <w:szCs w:val="20"/>
        </w:rPr>
      </w:pPr>
    </w:p>
    <w:p w14:paraId="3B9B6207" w14:textId="77777777" w:rsidR="004B413C" w:rsidRDefault="004B413C">
      <w:pPr>
        <w:spacing w:line="200" w:lineRule="exact"/>
        <w:rPr>
          <w:sz w:val="20"/>
          <w:szCs w:val="20"/>
        </w:rPr>
      </w:pPr>
    </w:p>
    <w:p w14:paraId="530C731E" w14:textId="77777777" w:rsidR="004B413C" w:rsidRDefault="004B413C">
      <w:pPr>
        <w:spacing w:line="200" w:lineRule="exact"/>
        <w:rPr>
          <w:sz w:val="20"/>
          <w:szCs w:val="20"/>
        </w:rPr>
      </w:pPr>
    </w:p>
    <w:p w14:paraId="1FA9382B" w14:textId="77777777" w:rsidR="004B413C" w:rsidRDefault="004B413C">
      <w:pPr>
        <w:spacing w:line="200" w:lineRule="exact"/>
        <w:rPr>
          <w:sz w:val="20"/>
          <w:szCs w:val="20"/>
        </w:rPr>
      </w:pPr>
    </w:p>
    <w:p w14:paraId="39DC7D2C" w14:textId="77777777" w:rsidR="004B413C" w:rsidRDefault="004B413C">
      <w:pPr>
        <w:spacing w:line="200" w:lineRule="exact"/>
        <w:rPr>
          <w:sz w:val="20"/>
          <w:szCs w:val="20"/>
        </w:rPr>
      </w:pPr>
    </w:p>
    <w:p w14:paraId="5ABAD9A0" w14:textId="77777777" w:rsidR="004B413C" w:rsidRDefault="004B413C">
      <w:pPr>
        <w:spacing w:line="200" w:lineRule="exact"/>
        <w:rPr>
          <w:sz w:val="20"/>
          <w:szCs w:val="20"/>
        </w:rPr>
      </w:pPr>
    </w:p>
    <w:p w14:paraId="4D3BA465" w14:textId="77777777" w:rsidR="004B413C" w:rsidRDefault="004B413C">
      <w:pPr>
        <w:spacing w:line="200" w:lineRule="exact"/>
        <w:rPr>
          <w:sz w:val="20"/>
          <w:szCs w:val="20"/>
        </w:rPr>
      </w:pPr>
    </w:p>
    <w:p w14:paraId="041E854C" w14:textId="77777777" w:rsidR="004B413C" w:rsidRDefault="004B413C">
      <w:pPr>
        <w:spacing w:line="200" w:lineRule="exact"/>
        <w:rPr>
          <w:sz w:val="20"/>
          <w:szCs w:val="20"/>
        </w:rPr>
      </w:pPr>
    </w:p>
    <w:p w14:paraId="21EC567B" w14:textId="77777777" w:rsidR="004B413C" w:rsidRDefault="004B413C">
      <w:pPr>
        <w:spacing w:line="200" w:lineRule="exact"/>
        <w:rPr>
          <w:sz w:val="20"/>
          <w:szCs w:val="20"/>
        </w:rPr>
      </w:pPr>
    </w:p>
    <w:p w14:paraId="02BE640F" w14:textId="77777777" w:rsidR="004B413C" w:rsidRDefault="004B413C">
      <w:pPr>
        <w:spacing w:line="200" w:lineRule="exact"/>
        <w:rPr>
          <w:sz w:val="20"/>
          <w:szCs w:val="20"/>
        </w:rPr>
      </w:pPr>
    </w:p>
    <w:p w14:paraId="5D114FD7" w14:textId="77777777" w:rsidR="004B413C" w:rsidRDefault="004B413C">
      <w:pPr>
        <w:spacing w:line="200" w:lineRule="exact"/>
        <w:rPr>
          <w:sz w:val="20"/>
          <w:szCs w:val="20"/>
        </w:rPr>
      </w:pPr>
    </w:p>
    <w:p w14:paraId="7C30D461" w14:textId="77777777" w:rsidR="004B413C" w:rsidRDefault="004B413C">
      <w:pPr>
        <w:spacing w:line="200" w:lineRule="exact"/>
        <w:rPr>
          <w:sz w:val="20"/>
          <w:szCs w:val="20"/>
        </w:rPr>
      </w:pPr>
    </w:p>
    <w:p w14:paraId="785085F2" w14:textId="77777777" w:rsidR="004B413C" w:rsidRDefault="004B413C">
      <w:pPr>
        <w:spacing w:line="200" w:lineRule="exact"/>
        <w:rPr>
          <w:sz w:val="20"/>
          <w:szCs w:val="20"/>
        </w:rPr>
      </w:pPr>
    </w:p>
    <w:p w14:paraId="442F86BB" w14:textId="77777777" w:rsidR="004B413C" w:rsidRDefault="004B413C">
      <w:pPr>
        <w:spacing w:line="200" w:lineRule="exact"/>
        <w:rPr>
          <w:sz w:val="20"/>
          <w:szCs w:val="20"/>
        </w:rPr>
      </w:pPr>
    </w:p>
    <w:p w14:paraId="6E508A79" w14:textId="77777777" w:rsidR="004B413C" w:rsidRDefault="004B413C">
      <w:pPr>
        <w:spacing w:line="200" w:lineRule="exact"/>
        <w:rPr>
          <w:sz w:val="20"/>
          <w:szCs w:val="20"/>
        </w:rPr>
      </w:pPr>
    </w:p>
    <w:p w14:paraId="22DD3C4B" w14:textId="77777777" w:rsidR="004B413C" w:rsidRDefault="004B413C">
      <w:pPr>
        <w:spacing w:line="200" w:lineRule="exact"/>
        <w:rPr>
          <w:sz w:val="20"/>
          <w:szCs w:val="20"/>
        </w:rPr>
      </w:pPr>
    </w:p>
    <w:p w14:paraId="1C5ED84C" w14:textId="77777777" w:rsidR="004B413C" w:rsidRDefault="004B413C">
      <w:pPr>
        <w:spacing w:line="200" w:lineRule="exact"/>
        <w:rPr>
          <w:sz w:val="20"/>
          <w:szCs w:val="20"/>
        </w:rPr>
      </w:pPr>
    </w:p>
    <w:p w14:paraId="7D9CA749" w14:textId="77777777" w:rsidR="004B413C" w:rsidRDefault="004B413C">
      <w:pPr>
        <w:spacing w:line="200" w:lineRule="exact"/>
        <w:rPr>
          <w:sz w:val="20"/>
          <w:szCs w:val="20"/>
        </w:rPr>
      </w:pPr>
    </w:p>
    <w:p w14:paraId="7DCA86E3" w14:textId="77777777" w:rsidR="004B413C" w:rsidRDefault="004B413C">
      <w:pPr>
        <w:spacing w:line="200" w:lineRule="exact"/>
        <w:rPr>
          <w:sz w:val="20"/>
          <w:szCs w:val="20"/>
        </w:rPr>
      </w:pPr>
    </w:p>
    <w:p w14:paraId="5DA5BDE8" w14:textId="77777777" w:rsidR="004B413C" w:rsidRDefault="004B413C">
      <w:pPr>
        <w:spacing w:line="200" w:lineRule="exact"/>
        <w:rPr>
          <w:sz w:val="20"/>
          <w:szCs w:val="20"/>
        </w:rPr>
      </w:pPr>
    </w:p>
    <w:p w14:paraId="3A734878" w14:textId="77777777" w:rsidR="004B413C" w:rsidRDefault="004B413C">
      <w:pPr>
        <w:spacing w:line="200" w:lineRule="exact"/>
        <w:rPr>
          <w:sz w:val="20"/>
          <w:szCs w:val="20"/>
        </w:rPr>
      </w:pPr>
    </w:p>
    <w:p w14:paraId="73AFFF9A" w14:textId="77777777" w:rsidR="004B413C" w:rsidRDefault="004B413C">
      <w:pPr>
        <w:spacing w:line="314" w:lineRule="exact"/>
        <w:rPr>
          <w:sz w:val="20"/>
          <w:szCs w:val="20"/>
        </w:rPr>
      </w:pPr>
    </w:p>
    <w:p w14:paraId="41EDB93F" w14:textId="77777777" w:rsidR="004B413C" w:rsidRDefault="00EC2FEA">
      <w:pPr>
        <w:jc w:val="center"/>
        <w:rPr>
          <w:sz w:val="20"/>
          <w:szCs w:val="20"/>
        </w:rPr>
      </w:pPr>
      <w:r>
        <w:rPr>
          <w:rFonts w:ascii="Arial" w:eastAsia="Arial" w:hAnsi="Arial" w:cs="Arial"/>
          <w:sz w:val="15"/>
          <w:szCs w:val="15"/>
        </w:rPr>
        <w:t>121</w:t>
      </w:r>
    </w:p>
    <w:p w14:paraId="57E87AEE" w14:textId="77777777" w:rsidR="004B413C" w:rsidRDefault="004B413C">
      <w:pPr>
        <w:sectPr w:rsidR="004B413C">
          <w:type w:val="continuous"/>
          <w:pgSz w:w="12240" w:h="15840"/>
          <w:pgMar w:top="1440" w:right="1420" w:bottom="330" w:left="1420" w:header="0" w:footer="0" w:gutter="0"/>
          <w:cols w:space="720" w:equalWidth="0">
            <w:col w:w="9400"/>
          </w:cols>
        </w:sectPr>
      </w:pPr>
    </w:p>
    <w:p w14:paraId="0CC0DC86" w14:textId="77777777" w:rsidR="004B413C" w:rsidRDefault="00EC2FEA">
      <w:pPr>
        <w:spacing w:line="200" w:lineRule="exact"/>
        <w:rPr>
          <w:sz w:val="20"/>
          <w:szCs w:val="20"/>
        </w:rPr>
      </w:pPr>
      <w:bookmarkStart w:id="159" w:name="page122"/>
      <w:bookmarkEnd w:id="159"/>
      <w:r>
        <w:rPr>
          <w:noProof/>
          <w:sz w:val="20"/>
          <w:szCs w:val="20"/>
        </w:rPr>
        <w:lastRenderedPageBreak/>
        <w:drawing>
          <wp:anchor distT="0" distB="0" distL="114300" distR="114300" simplePos="0" relativeHeight="252323840" behindDoc="1" locked="0" layoutInCell="0" allowOverlap="1" wp14:anchorId="64ED6679" wp14:editId="02811EDB">
            <wp:simplePos x="0" y="0"/>
            <wp:positionH relativeFrom="page">
              <wp:posOffset>1358265</wp:posOffset>
            </wp:positionH>
            <wp:positionV relativeFrom="page">
              <wp:posOffset>2661920</wp:posOffset>
            </wp:positionV>
            <wp:extent cx="5430520" cy="3674745"/>
            <wp:effectExtent l="0" t="0" r="0" b="0"/>
            <wp:wrapNone/>
            <wp:docPr id="1375" name="Picture 1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5"/>
                    <pic:cNvPicPr>
                      <a:picLocks noChangeAspect="1" noChangeArrowheads="1"/>
                    </pic:cNvPicPr>
                  </pic:nvPicPr>
                  <pic:blipFill>
                    <a:blip r:embed="rId892"/>
                    <a:srcRect/>
                    <a:stretch>
                      <a:fillRect/>
                    </a:stretch>
                  </pic:blipFill>
                  <pic:spPr bwMode="auto">
                    <a:xfrm>
                      <a:off x="0" y="0"/>
                      <a:ext cx="5430520" cy="3674745"/>
                    </a:xfrm>
                    <a:prstGeom prst="rect">
                      <a:avLst/>
                    </a:prstGeom>
                    <a:noFill/>
                  </pic:spPr>
                </pic:pic>
              </a:graphicData>
            </a:graphic>
          </wp:anchor>
        </w:drawing>
      </w:r>
    </w:p>
    <w:p w14:paraId="5DD8AEE9" w14:textId="77777777" w:rsidR="004B413C" w:rsidRDefault="004B413C">
      <w:pPr>
        <w:spacing w:line="200" w:lineRule="exact"/>
        <w:rPr>
          <w:sz w:val="20"/>
          <w:szCs w:val="20"/>
        </w:rPr>
      </w:pPr>
    </w:p>
    <w:p w14:paraId="5CBAFD41" w14:textId="77777777" w:rsidR="004B413C" w:rsidRDefault="004B413C">
      <w:pPr>
        <w:spacing w:line="200" w:lineRule="exact"/>
        <w:rPr>
          <w:sz w:val="20"/>
          <w:szCs w:val="20"/>
        </w:rPr>
      </w:pPr>
    </w:p>
    <w:p w14:paraId="0C9293F0" w14:textId="77777777" w:rsidR="004B413C" w:rsidRDefault="004B413C">
      <w:pPr>
        <w:spacing w:line="200" w:lineRule="exact"/>
        <w:rPr>
          <w:sz w:val="20"/>
          <w:szCs w:val="20"/>
        </w:rPr>
      </w:pPr>
    </w:p>
    <w:p w14:paraId="6E42122F" w14:textId="77777777" w:rsidR="004B413C" w:rsidRDefault="004B413C">
      <w:pPr>
        <w:spacing w:line="200" w:lineRule="exact"/>
        <w:rPr>
          <w:sz w:val="20"/>
          <w:szCs w:val="20"/>
        </w:rPr>
      </w:pPr>
    </w:p>
    <w:p w14:paraId="77C09785" w14:textId="77777777" w:rsidR="004B413C" w:rsidRDefault="004B413C">
      <w:pPr>
        <w:spacing w:line="200" w:lineRule="exact"/>
        <w:rPr>
          <w:sz w:val="20"/>
          <w:szCs w:val="20"/>
        </w:rPr>
      </w:pPr>
    </w:p>
    <w:p w14:paraId="3281D2A9" w14:textId="77777777" w:rsidR="004B413C" w:rsidRDefault="004B413C">
      <w:pPr>
        <w:spacing w:line="200" w:lineRule="exact"/>
        <w:rPr>
          <w:sz w:val="20"/>
          <w:szCs w:val="20"/>
        </w:rPr>
      </w:pPr>
    </w:p>
    <w:p w14:paraId="397B7549" w14:textId="77777777" w:rsidR="004B413C" w:rsidRDefault="004B413C">
      <w:pPr>
        <w:spacing w:line="200" w:lineRule="exact"/>
        <w:rPr>
          <w:sz w:val="20"/>
          <w:szCs w:val="20"/>
        </w:rPr>
      </w:pPr>
    </w:p>
    <w:p w14:paraId="504F4DD5" w14:textId="77777777" w:rsidR="004B413C" w:rsidRDefault="004B413C">
      <w:pPr>
        <w:spacing w:line="200" w:lineRule="exact"/>
        <w:rPr>
          <w:sz w:val="20"/>
          <w:szCs w:val="20"/>
        </w:rPr>
      </w:pPr>
    </w:p>
    <w:p w14:paraId="0D69B5D4" w14:textId="77777777" w:rsidR="004B413C" w:rsidRDefault="004B413C">
      <w:pPr>
        <w:spacing w:line="200" w:lineRule="exact"/>
        <w:rPr>
          <w:sz w:val="20"/>
          <w:szCs w:val="20"/>
        </w:rPr>
      </w:pPr>
    </w:p>
    <w:p w14:paraId="2B714A80" w14:textId="77777777" w:rsidR="004B413C" w:rsidRDefault="004B413C">
      <w:pPr>
        <w:spacing w:line="200" w:lineRule="exact"/>
        <w:rPr>
          <w:sz w:val="20"/>
          <w:szCs w:val="20"/>
        </w:rPr>
      </w:pPr>
    </w:p>
    <w:p w14:paraId="3443EB17" w14:textId="77777777" w:rsidR="004B413C" w:rsidRDefault="004B413C">
      <w:pPr>
        <w:spacing w:line="200" w:lineRule="exact"/>
        <w:rPr>
          <w:sz w:val="20"/>
          <w:szCs w:val="20"/>
        </w:rPr>
      </w:pPr>
    </w:p>
    <w:p w14:paraId="2C9E9BFC" w14:textId="77777777" w:rsidR="004B413C" w:rsidRDefault="004B413C">
      <w:pPr>
        <w:spacing w:line="200" w:lineRule="exact"/>
        <w:rPr>
          <w:sz w:val="20"/>
          <w:szCs w:val="20"/>
        </w:rPr>
      </w:pPr>
    </w:p>
    <w:p w14:paraId="5BD2E916" w14:textId="77777777" w:rsidR="004B413C" w:rsidRDefault="004B413C">
      <w:pPr>
        <w:spacing w:line="200" w:lineRule="exact"/>
        <w:rPr>
          <w:sz w:val="20"/>
          <w:szCs w:val="20"/>
        </w:rPr>
      </w:pPr>
    </w:p>
    <w:p w14:paraId="4544E954" w14:textId="77777777" w:rsidR="004B413C" w:rsidRDefault="004B413C">
      <w:pPr>
        <w:spacing w:line="200" w:lineRule="exact"/>
        <w:rPr>
          <w:sz w:val="20"/>
          <w:szCs w:val="20"/>
        </w:rPr>
      </w:pPr>
    </w:p>
    <w:p w14:paraId="7FB80A69" w14:textId="77777777" w:rsidR="004B413C" w:rsidRDefault="004B413C">
      <w:pPr>
        <w:spacing w:line="200" w:lineRule="exact"/>
        <w:rPr>
          <w:sz w:val="20"/>
          <w:szCs w:val="20"/>
        </w:rPr>
      </w:pPr>
    </w:p>
    <w:p w14:paraId="5274689C" w14:textId="77777777" w:rsidR="004B413C" w:rsidRDefault="004B413C">
      <w:pPr>
        <w:spacing w:line="357" w:lineRule="exact"/>
        <w:rPr>
          <w:sz w:val="20"/>
          <w:szCs w:val="20"/>
        </w:rPr>
      </w:pPr>
    </w:p>
    <w:tbl>
      <w:tblPr>
        <w:tblW w:w="0" w:type="auto"/>
        <w:tblInd w:w="20" w:type="dxa"/>
        <w:tblLayout w:type="fixed"/>
        <w:tblCellMar>
          <w:left w:w="0" w:type="dxa"/>
          <w:right w:w="0" w:type="dxa"/>
        </w:tblCellMar>
        <w:tblLook w:val="04A0" w:firstRow="1" w:lastRow="0" w:firstColumn="1" w:lastColumn="0" w:noHBand="0" w:noVBand="1"/>
      </w:tblPr>
      <w:tblGrid>
        <w:gridCol w:w="360"/>
        <w:gridCol w:w="380"/>
        <w:gridCol w:w="1580"/>
        <w:gridCol w:w="1700"/>
        <w:gridCol w:w="1960"/>
        <w:gridCol w:w="1940"/>
        <w:gridCol w:w="1180"/>
        <w:gridCol w:w="20"/>
      </w:tblGrid>
      <w:tr w:rsidR="004B413C" w14:paraId="5B28AB43" w14:textId="77777777">
        <w:trPr>
          <w:trHeight w:val="207"/>
        </w:trPr>
        <w:tc>
          <w:tcPr>
            <w:tcW w:w="360" w:type="dxa"/>
            <w:vAlign w:val="bottom"/>
          </w:tcPr>
          <w:p w14:paraId="56DE1C49" w14:textId="77777777" w:rsidR="004B413C" w:rsidRDefault="004B413C">
            <w:pPr>
              <w:rPr>
                <w:sz w:val="18"/>
                <w:szCs w:val="18"/>
              </w:rPr>
            </w:pPr>
          </w:p>
        </w:tc>
        <w:tc>
          <w:tcPr>
            <w:tcW w:w="380" w:type="dxa"/>
            <w:vAlign w:val="bottom"/>
          </w:tcPr>
          <w:p w14:paraId="21F000C7" w14:textId="77777777" w:rsidR="004B413C" w:rsidRDefault="00EC2FEA">
            <w:pPr>
              <w:ind w:right="10"/>
              <w:jc w:val="right"/>
              <w:rPr>
                <w:sz w:val="20"/>
                <w:szCs w:val="20"/>
              </w:rPr>
            </w:pPr>
            <w:r>
              <w:rPr>
                <w:rFonts w:ascii="Arial" w:eastAsia="Arial" w:hAnsi="Arial" w:cs="Arial"/>
                <w:color w:val="4D4D4D"/>
                <w:sz w:val="18"/>
                <w:szCs w:val="18"/>
              </w:rPr>
              <w:t>38</w:t>
            </w:r>
          </w:p>
        </w:tc>
        <w:tc>
          <w:tcPr>
            <w:tcW w:w="1580" w:type="dxa"/>
            <w:vAlign w:val="bottom"/>
          </w:tcPr>
          <w:p w14:paraId="0F5A871F" w14:textId="77777777" w:rsidR="004B413C" w:rsidRDefault="004B413C">
            <w:pPr>
              <w:rPr>
                <w:sz w:val="18"/>
                <w:szCs w:val="18"/>
              </w:rPr>
            </w:pPr>
          </w:p>
        </w:tc>
        <w:tc>
          <w:tcPr>
            <w:tcW w:w="1700" w:type="dxa"/>
            <w:vAlign w:val="bottom"/>
          </w:tcPr>
          <w:p w14:paraId="1EFE65EA" w14:textId="77777777" w:rsidR="004B413C" w:rsidRDefault="004B413C">
            <w:pPr>
              <w:rPr>
                <w:sz w:val="18"/>
                <w:szCs w:val="18"/>
              </w:rPr>
            </w:pPr>
          </w:p>
        </w:tc>
        <w:tc>
          <w:tcPr>
            <w:tcW w:w="1960" w:type="dxa"/>
            <w:vAlign w:val="bottom"/>
          </w:tcPr>
          <w:p w14:paraId="20987795" w14:textId="77777777" w:rsidR="004B413C" w:rsidRDefault="004B413C">
            <w:pPr>
              <w:rPr>
                <w:sz w:val="18"/>
                <w:szCs w:val="18"/>
              </w:rPr>
            </w:pPr>
          </w:p>
        </w:tc>
        <w:tc>
          <w:tcPr>
            <w:tcW w:w="1940" w:type="dxa"/>
            <w:vAlign w:val="bottom"/>
          </w:tcPr>
          <w:p w14:paraId="1430641A" w14:textId="77777777" w:rsidR="004B413C" w:rsidRDefault="004B413C">
            <w:pPr>
              <w:rPr>
                <w:sz w:val="18"/>
                <w:szCs w:val="18"/>
              </w:rPr>
            </w:pPr>
          </w:p>
        </w:tc>
        <w:tc>
          <w:tcPr>
            <w:tcW w:w="1180" w:type="dxa"/>
            <w:vAlign w:val="bottom"/>
          </w:tcPr>
          <w:p w14:paraId="1F7CEC2D" w14:textId="77777777" w:rsidR="004B413C" w:rsidRDefault="004B413C">
            <w:pPr>
              <w:rPr>
                <w:sz w:val="18"/>
                <w:szCs w:val="18"/>
              </w:rPr>
            </w:pPr>
          </w:p>
        </w:tc>
        <w:tc>
          <w:tcPr>
            <w:tcW w:w="0" w:type="dxa"/>
            <w:vAlign w:val="bottom"/>
          </w:tcPr>
          <w:p w14:paraId="167D2CB4" w14:textId="77777777" w:rsidR="004B413C" w:rsidRDefault="004B413C">
            <w:pPr>
              <w:rPr>
                <w:sz w:val="1"/>
                <w:szCs w:val="1"/>
              </w:rPr>
            </w:pPr>
          </w:p>
        </w:tc>
      </w:tr>
      <w:tr w:rsidR="004B413C" w14:paraId="26C0284A" w14:textId="77777777">
        <w:trPr>
          <w:trHeight w:val="1668"/>
        </w:trPr>
        <w:tc>
          <w:tcPr>
            <w:tcW w:w="360" w:type="dxa"/>
            <w:textDirection w:val="btLr"/>
            <w:vAlign w:val="bottom"/>
          </w:tcPr>
          <w:p w14:paraId="423F1A2F" w14:textId="77777777" w:rsidR="004B413C" w:rsidRDefault="00EC2FEA">
            <w:pPr>
              <w:rPr>
                <w:sz w:val="20"/>
                <w:szCs w:val="20"/>
              </w:rPr>
            </w:pPr>
            <w:r>
              <w:rPr>
                <w:rFonts w:ascii="Symbol" w:eastAsia="Symbol" w:hAnsi="Symbol" w:cs="Symbol"/>
                <w:w w:val="70"/>
                <w:sz w:val="28"/>
                <w:szCs w:val="28"/>
              </w:rPr>
              <w:t>(     )</w:t>
            </w:r>
            <w:r>
              <w:rPr>
                <w:rFonts w:ascii="Arial" w:eastAsia="Arial" w:hAnsi="Arial" w:cs="Arial"/>
                <w:w w:val="70"/>
              </w:rPr>
              <w:t>mAHD</w:t>
            </w:r>
          </w:p>
        </w:tc>
        <w:tc>
          <w:tcPr>
            <w:tcW w:w="380" w:type="dxa"/>
            <w:vMerge w:val="restart"/>
            <w:vAlign w:val="bottom"/>
          </w:tcPr>
          <w:p w14:paraId="09DC45AF" w14:textId="77777777" w:rsidR="004B413C" w:rsidRDefault="00EC2FEA">
            <w:pPr>
              <w:ind w:right="10"/>
              <w:jc w:val="right"/>
              <w:rPr>
                <w:sz w:val="20"/>
                <w:szCs w:val="20"/>
              </w:rPr>
            </w:pPr>
            <w:r>
              <w:rPr>
                <w:rFonts w:ascii="Arial" w:eastAsia="Arial" w:hAnsi="Arial" w:cs="Arial"/>
                <w:color w:val="4D4D4D"/>
                <w:sz w:val="18"/>
                <w:szCs w:val="18"/>
              </w:rPr>
              <w:t>37</w:t>
            </w:r>
          </w:p>
        </w:tc>
        <w:tc>
          <w:tcPr>
            <w:tcW w:w="1580" w:type="dxa"/>
            <w:vAlign w:val="bottom"/>
          </w:tcPr>
          <w:p w14:paraId="6269FE6C" w14:textId="77777777" w:rsidR="004B413C" w:rsidRDefault="004B413C">
            <w:pPr>
              <w:rPr>
                <w:sz w:val="24"/>
                <w:szCs w:val="24"/>
              </w:rPr>
            </w:pPr>
          </w:p>
        </w:tc>
        <w:tc>
          <w:tcPr>
            <w:tcW w:w="1700" w:type="dxa"/>
            <w:vAlign w:val="bottom"/>
          </w:tcPr>
          <w:p w14:paraId="175269C0" w14:textId="77777777" w:rsidR="004B413C" w:rsidRDefault="004B413C">
            <w:pPr>
              <w:rPr>
                <w:sz w:val="24"/>
                <w:szCs w:val="24"/>
              </w:rPr>
            </w:pPr>
          </w:p>
        </w:tc>
        <w:tc>
          <w:tcPr>
            <w:tcW w:w="1960" w:type="dxa"/>
            <w:vAlign w:val="bottom"/>
          </w:tcPr>
          <w:p w14:paraId="4FAFAF89" w14:textId="77777777" w:rsidR="004B413C" w:rsidRDefault="004B413C">
            <w:pPr>
              <w:rPr>
                <w:sz w:val="24"/>
                <w:szCs w:val="24"/>
              </w:rPr>
            </w:pPr>
          </w:p>
        </w:tc>
        <w:tc>
          <w:tcPr>
            <w:tcW w:w="1940" w:type="dxa"/>
            <w:vAlign w:val="bottom"/>
          </w:tcPr>
          <w:p w14:paraId="21EDEADF" w14:textId="77777777" w:rsidR="004B413C" w:rsidRDefault="004B413C">
            <w:pPr>
              <w:rPr>
                <w:sz w:val="24"/>
                <w:szCs w:val="24"/>
              </w:rPr>
            </w:pPr>
          </w:p>
        </w:tc>
        <w:tc>
          <w:tcPr>
            <w:tcW w:w="1180" w:type="dxa"/>
            <w:vAlign w:val="bottom"/>
          </w:tcPr>
          <w:p w14:paraId="3F582728" w14:textId="77777777" w:rsidR="004B413C" w:rsidRDefault="004B413C">
            <w:pPr>
              <w:rPr>
                <w:sz w:val="24"/>
                <w:szCs w:val="24"/>
              </w:rPr>
            </w:pPr>
          </w:p>
        </w:tc>
        <w:tc>
          <w:tcPr>
            <w:tcW w:w="0" w:type="dxa"/>
            <w:vAlign w:val="bottom"/>
          </w:tcPr>
          <w:p w14:paraId="33E30193" w14:textId="77777777" w:rsidR="004B413C" w:rsidRDefault="004B413C">
            <w:pPr>
              <w:rPr>
                <w:sz w:val="1"/>
                <w:szCs w:val="1"/>
              </w:rPr>
            </w:pPr>
          </w:p>
        </w:tc>
      </w:tr>
      <w:tr w:rsidR="004B413C" w14:paraId="5D8A81CD" w14:textId="77777777">
        <w:trPr>
          <w:trHeight w:val="51"/>
        </w:trPr>
        <w:tc>
          <w:tcPr>
            <w:tcW w:w="360" w:type="dxa"/>
            <w:vMerge w:val="restart"/>
            <w:textDirection w:val="btLr"/>
            <w:vAlign w:val="bottom"/>
          </w:tcPr>
          <w:p w14:paraId="34D66817" w14:textId="77777777" w:rsidR="004B413C" w:rsidRDefault="00EC2FEA">
            <w:pPr>
              <w:rPr>
                <w:sz w:val="20"/>
                <w:szCs w:val="20"/>
              </w:rPr>
            </w:pPr>
            <w:r>
              <w:rPr>
                <w:rFonts w:ascii="Arial" w:eastAsia="Arial" w:hAnsi="Arial" w:cs="Arial"/>
                <w:w w:val="98"/>
              </w:rPr>
              <w:t>Level</w:t>
            </w:r>
          </w:p>
        </w:tc>
        <w:tc>
          <w:tcPr>
            <w:tcW w:w="380" w:type="dxa"/>
            <w:vMerge/>
            <w:vAlign w:val="bottom"/>
          </w:tcPr>
          <w:p w14:paraId="2063FF97" w14:textId="77777777" w:rsidR="004B413C" w:rsidRDefault="004B413C">
            <w:pPr>
              <w:rPr>
                <w:sz w:val="4"/>
                <w:szCs w:val="4"/>
              </w:rPr>
            </w:pPr>
          </w:p>
        </w:tc>
        <w:tc>
          <w:tcPr>
            <w:tcW w:w="1580" w:type="dxa"/>
            <w:vAlign w:val="bottom"/>
          </w:tcPr>
          <w:p w14:paraId="37511767" w14:textId="77777777" w:rsidR="004B413C" w:rsidRDefault="004B413C">
            <w:pPr>
              <w:rPr>
                <w:sz w:val="4"/>
                <w:szCs w:val="4"/>
              </w:rPr>
            </w:pPr>
          </w:p>
        </w:tc>
        <w:tc>
          <w:tcPr>
            <w:tcW w:w="1700" w:type="dxa"/>
            <w:vAlign w:val="bottom"/>
          </w:tcPr>
          <w:p w14:paraId="3CFB9233" w14:textId="77777777" w:rsidR="004B413C" w:rsidRDefault="004B413C">
            <w:pPr>
              <w:rPr>
                <w:sz w:val="4"/>
                <w:szCs w:val="4"/>
              </w:rPr>
            </w:pPr>
          </w:p>
        </w:tc>
        <w:tc>
          <w:tcPr>
            <w:tcW w:w="1960" w:type="dxa"/>
            <w:vAlign w:val="bottom"/>
          </w:tcPr>
          <w:p w14:paraId="1A2488D2" w14:textId="77777777" w:rsidR="004B413C" w:rsidRDefault="004B413C">
            <w:pPr>
              <w:rPr>
                <w:sz w:val="4"/>
                <w:szCs w:val="4"/>
              </w:rPr>
            </w:pPr>
          </w:p>
        </w:tc>
        <w:tc>
          <w:tcPr>
            <w:tcW w:w="1940" w:type="dxa"/>
            <w:vAlign w:val="bottom"/>
          </w:tcPr>
          <w:p w14:paraId="06A18F0C" w14:textId="77777777" w:rsidR="004B413C" w:rsidRDefault="004B413C">
            <w:pPr>
              <w:rPr>
                <w:sz w:val="4"/>
                <w:szCs w:val="4"/>
              </w:rPr>
            </w:pPr>
          </w:p>
        </w:tc>
        <w:tc>
          <w:tcPr>
            <w:tcW w:w="1180" w:type="dxa"/>
            <w:vAlign w:val="bottom"/>
          </w:tcPr>
          <w:p w14:paraId="7EF98005" w14:textId="77777777" w:rsidR="004B413C" w:rsidRDefault="004B413C">
            <w:pPr>
              <w:rPr>
                <w:sz w:val="4"/>
                <w:szCs w:val="4"/>
              </w:rPr>
            </w:pPr>
          </w:p>
        </w:tc>
        <w:tc>
          <w:tcPr>
            <w:tcW w:w="0" w:type="dxa"/>
            <w:vAlign w:val="bottom"/>
          </w:tcPr>
          <w:p w14:paraId="44B136A7" w14:textId="77777777" w:rsidR="004B413C" w:rsidRDefault="004B413C">
            <w:pPr>
              <w:rPr>
                <w:sz w:val="1"/>
                <w:szCs w:val="1"/>
              </w:rPr>
            </w:pPr>
          </w:p>
        </w:tc>
      </w:tr>
      <w:tr w:rsidR="004B413C" w14:paraId="02B86F13" w14:textId="77777777">
        <w:trPr>
          <w:trHeight w:val="518"/>
        </w:trPr>
        <w:tc>
          <w:tcPr>
            <w:tcW w:w="360" w:type="dxa"/>
            <w:vMerge/>
            <w:vAlign w:val="bottom"/>
          </w:tcPr>
          <w:p w14:paraId="25A28D36" w14:textId="77777777" w:rsidR="004B413C" w:rsidRDefault="004B413C">
            <w:pPr>
              <w:rPr>
                <w:sz w:val="24"/>
                <w:szCs w:val="24"/>
              </w:rPr>
            </w:pPr>
          </w:p>
        </w:tc>
        <w:tc>
          <w:tcPr>
            <w:tcW w:w="380" w:type="dxa"/>
            <w:vAlign w:val="bottom"/>
          </w:tcPr>
          <w:p w14:paraId="68100E22" w14:textId="77777777" w:rsidR="004B413C" w:rsidRDefault="004B413C">
            <w:pPr>
              <w:rPr>
                <w:sz w:val="24"/>
                <w:szCs w:val="24"/>
              </w:rPr>
            </w:pPr>
          </w:p>
        </w:tc>
        <w:tc>
          <w:tcPr>
            <w:tcW w:w="1580" w:type="dxa"/>
            <w:vAlign w:val="bottom"/>
          </w:tcPr>
          <w:p w14:paraId="4AFB0D10" w14:textId="77777777" w:rsidR="004B413C" w:rsidRDefault="004B413C">
            <w:pPr>
              <w:rPr>
                <w:sz w:val="24"/>
                <w:szCs w:val="24"/>
              </w:rPr>
            </w:pPr>
          </w:p>
        </w:tc>
        <w:tc>
          <w:tcPr>
            <w:tcW w:w="1700" w:type="dxa"/>
            <w:vAlign w:val="bottom"/>
          </w:tcPr>
          <w:p w14:paraId="1C30E912" w14:textId="77777777" w:rsidR="004B413C" w:rsidRDefault="004B413C">
            <w:pPr>
              <w:rPr>
                <w:sz w:val="24"/>
                <w:szCs w:val="24"/>
              </w:rPr>
            </w:pPr>
          </w:p>
        </w:tc>
        <w:tc>
          <w:tcPr>
            <w:tcW w:w="1960" w:type="dxa"/>
            <w:vAlign w:val="bottom"/>
          </w:tcPr>
          <w:p w14:paraId="1B6A0B3E" w14:textId="77777777" w:rsidR="004B413C" w:rsidRDefault="004B413C">
            <w:pPr>
              <w:rPr>
                <w:sz w:val="24"/>
                <w:szCs w:val="24"/>
              </w:rPr>
            </w:pPr>
          </w:p>
        </w:tc>
        <w:tc>
          <w:tcPr>
            <w:tcW w:w="1940" w:type="dxa"/>
            <w:vAlign w:val="bottom"/>
          </w:tcPr>
          <w:p w14:paraId="4E3E09BD" w14:textId="77777777" w:rsidR="004B413C" w:rsidRDefault="004B413C">
            <w:pPr>
              <w:rPr>
                <w:sz w:val="24"/>
                <w:szCs w:val="24"/>
              </w:rPr>
            </w:pPr>
          </w:p>
        </w:tc>
        <w:tc>
          <w:tcPr>
            <w:tcW w:w="1180" w:type="dxa"/>
            <w:vAlign w:val="bottom"/>
          </w:tcPr>
          <w:p w14:paraId="3D0864B0" w14:textId="77777777" w:rsidR="004B413C" w:rsidRDefault="004B413C">
            <w:pPr>
              <w:rPr>
                <w:sz w:val="24"/>
                <w:szCs w:val="24"/>
              </w:rPr>
            </w:pPr>
          </w:p>
        </w:tc>
        <w:tc>
          <w:tcPr>
            <w:tcW w:w="0" w:type="dxa"/>
            <w:vAlign w:val="bottom"/>
          </w:tcPr>
          <w:p w14:paraId="060B834A" w14:textId="77777777" w:rsidR="004B413C" w:rsidRDefault="004B413C">
            <w:pPr>
              <w:rPr>
                <w:sz w:val="1"/>
                <w:szCs w:val="1"/>
              </w:rPr>
            </w:pPr>
          </w:p>
        </w:tc>
      </w:tr>
      <w:tr w:rsidR="004B413C" w14:paraId="62FED92B" w14:textId="77777777">
        <w:trPr>
          <w:trHeight w:val="471"/>
        </w:trPr>
        <w:tc>
          <w:tcPr>
            <w:tcW w:w="360" w:type="dxa"/>
            <w:vMerge w:val="restart"/>
            <w:textDirection w:val="btLr"/>
            <w:vAlign w:val="bottom"/>
          </w:tcPr>
          <w:p w14:paraId="7889E06D" w14:textId="77777777" w:rsidR="004B413C" w:rsidRDefault="00EC2FEA">
            <w:pPr>
              <w:rPr>
                <w:sz w:val="20"/>
                <w:szCs w:val="20"/>
              </w:rPr>
            </w:pPr>
            <w:r>
              <w:rPr>
                <w:rFonts w:ascii="Arial" w:eastAsia="Arial" w:hAnsi="Arial" w:cs="Arial"/>
                <w:w w:val="98"/>
              </w:rPr>
              <w:t>Water</w:t>
            </w:r>
          </w:p>
        </w:tc>
        <w:tc>
          <w:tcPr>
            <w:tcW w:w="380" w:type="dxa"/>
            <w:vAlign w:val="bottom"/>
          </w:tcPr>
          <w:p w14:paraId="5C739C1A" w14:textId="77777777" w:rsidR="004B413C" w:rsidRDefault="004B413C">
            <w:pPr>
              <w:rPr>
                <w:sz w:val="24"/>
                <w:szCs w:val="24"/>
              </w:rPr>
            </w:pPr>
          </w:p>
        </w:tc>
        <w:tc>
          <w:tcPr>
            <w:tcW w:w="1580" w:type="dxa"/>
            <w:vAlign w:val="bottom"/>
          </w:tcPr>
          <w:p w14:paraId="5A386E94" w14:textId="77777777" w:rsidR="004B413C" w:rsidRDefault="00EC2FEA">
            <w:pPr>
              <w:ind w:left="200"/>
              <w:rPr>
                <w:sz w:val="20"/>
                <w:szCs w:val="20"/>
              </w:rPr>
            </w:pPr>
            <w:r>
              <w:rPr>
                <w:rFonts w:ascii="Arial" w:eastAsia="Arial" w:hAnsi="Arial" w:cs="Arial"/>
              </w:rPr>
              <w:t>Current</w:t>
            </w:r>
          </w:p>
        </w:tc>
        <w:tc>
          <w:tcPr>
            <w:tcW w:w="1700" w:type="dxa"/>
            <w:vAlign w:val="bottom"/>
          </w:tcPr>
          <w:p w14:paraId="41F71B80" w14:textId="77777777" w:rsidR="004B413C" w:rsidRDefault="004B413C">
            <w:pPr>
              <w:rPr>
                <w:sz w:val="24"/>
                <w:szCs w:val="24"/>
              </w:rPr>
            </w:pPr>
          </w:p>
        </w:tc>
        <w:tc>
          <w:tcPr>
            <w:tcW w:w="1960" w:type="dxa"/>
            <w:vAlign w:val="bottom"/>
          </w:tcPr>
          <w:p w14:paraId="3FE6E161" w14:textId="77777777" w:rsidR="004B413C" w:rsidRDefault="004B413C">
            <w:pPr>
              <w:rPr>
                <w:sz w:val="24"/>
                <w:szCs w:val="24"/>
              </w:rPr>
            </w:pPr>
          </w:p>
        </w:tc>
        <w:tc>
          <w:tcPr>
            <w:tcW w:w="1940" w:type="dxa"/>
            <w:vAlign w:val="bottom"/>
          </w:tcPr>
          <w:p w14:paraId="176124F3" w14:textId="77777777" w:rsidR="004B413C" w:rsidRDefault="004B413C">
            <w:pPr>
              <w:rPr>
                <w:sz w:val="24"/>
                <w:szCs w:val="24"/>
              </w:rPr>
            </w:pPr>
          </w:p>
        </w:tc>
        <w:tc>
          <w:tcPr>
            <w:tcW w:w="1180" w:type="dxa"/>
            <w:vAlign w:val="bottom"/>
          </w:tcPr>
          <w:p w14:paraId="04D34889" w14:textId="77777777" w:rsidR="004B413C" w:rsidRDefault="004B413C">
            <w:pPr>
              <w:rPr>
                <w:sz w:val="24"/>
                <w:szCs w:val="24"/>
              </w:rPr>
            </w:pPr>
          </w:p>
        </w:tc>
        <w:tc>
          <w:tcPr>
            <w:tcW w:w="0" w:type="dxa"/>
            <w:vAlign w:val="bottom"/>
          </w:tcPr>
          <w:p w14:paraId="38926379" w14:textId="77777777" w:rsidR="004B413C" w:rsidRDefault="004B413C">
            <w:pPr>
              <w:rPr>
                <w:sz w:val="1"/>
                <w:szCs w:val="1"/>
              </w:rPr>
            </w:pPr>
          </w:p>
        </w:tc>
      </w:tr>
      <w:tr w:rsidR="004B413C" w14:paraId="70E4D7C4" w14:textId="77777777">
        <w:trPr>
          <w:trHeight w:val="168"/>
        </w:trPr>
        <w:tc>
          <w:tcPr>
            <w:tcW w:w="360" w:type="dxa"/>
            <w:vMerge/>
            <w:vAlign w:val="bottom"/>
          </w:tcPr>
          <w:p w14:paraId="65DE3A02" w14:textId="77777777" w:rsidR="004B413C" w:rsidRDefault="004B413C">
            <w:pPr>
              <w:rPr>
                <w:sz w:val="14"/>
                <w:szCs w:val="14"/>
              </w:rPr>
            </w:pPr>
          </w:p>
        </w:tc>
        <w:tc>
          <w:tcPr>
            <w:tcW w:w="380" w:type="dxa"/>
            <w:vAlign w:val="bottom"/>
          </w:tcPr>
          <w:p w14:paraId="19645471" w14:textId="77777777" w:rsidR="004B413C" w:rsidRDefault="004B413C">
            <w:pPr>
              <w:rPr>
                <w:sz w:val="14"/>
                <w:szCs w:val="14"/>
              </w:rPr>
            </w:pPr>
          </w:p>
        </w:tc>
        <w:tc>
          <w:tcPr>
            <w:tcW w:w="1580" w:type="dxa"/>
            <w:vAlign w:val="bottom"/>
          </w:tcPr>
          <w:p w14:paraId="3908343D" w14:textId="77777777" w:rsidR="004B413C" w:rsidRDefault="004B413C">
            <w:pPr>
              <w:rPr>
                <w:sz w:val="14"/>
                <w:szCs w:val="14"/>
              </w:rPr>
            </w:pPr>
          </w:p>
        </w:tc>
        <w:tc>
          <w:tcPr>
            <w:tcW w:w="1700" w:type="dxa"/>
            <w:vAlign w:val="bottom"/>
          </w:tcPr>
          <w:p w14:paraId="0AC8E30D" w14:textId="77777777" w:rsidR="004B413C" w:rsidRDefault="004B413C">
            <w:pPr>
              <w:rPr>
                <w:sz w:val="14"/>
                <w:szCs w:val="14"/>
              </w:rPr>
            </w:pPr>
          </w:p>
        </w:tc>
        <w:tc>
          <w:tcPr>
            <w:tcW w:w="1960" w:type="dxa"/>
            <w:vAlign w:val="bottom"/>
          </w:tcPr>
          <w:p w14:paraId="57BB29DC" w14:textId="77777777" w:rsidR="004B413C" w:rsidRDefault="004B413C">
            <w:pPr>
              <w:rPr>
                <w:sz w:val="14"/>
                <w:szCs w:val="14"/>
              </w:rPr>
            </w:pPr>
          </w:p>
        </w:tc>
        <w:tc>
          <w:tcPr>
            <w:tcW w:w="1940" w:type="dxa"/>
            <w:vAlign w:val="bottom"/>
          </w:tcPr>
          <w:p w14:paraId="4241C958" w14:textId="77777777" w:rsidR="004B413C" w:rsidRDefault="004B413C">
            <w:pPr>
              <w:rPr>
                <w:sz w:val="14"/>
                <w:szCs w:val="14"/>
              </w:rPr>
            </w:pPr>
          </w:p>
        </w:tc>
        <w:tc>
          <w:tcPr>
            <w:tcW w:w="1180" w:type="dxa"/>
            <w:vAlign w:val="bottom"/>
          </w:tcPr>
          <w:p w14:paraId="70D60870" w14:textId="77777777" w:rsidR="004B413C" w:rsidRDefault="004B413C">
            <w:pPr>
              <w:rPr>
                <w:sz w:val="14"/>
                <w:szCs w:val="14"/>
              </w:rPr>
            </w:pPr>
          </w:p>
        </w:tc>
        <w:tc>
          <w:tcPr>
            <w:tcW w:w="0" w:type="dxa"/>
            <w:vAlign w:val="bottom"/>
          </w:tcPr>
          <w:p w14:paraId="5E0E97DD" w14:textId="77777777" w:rsidR="004B413C" w:rsidRDefault="004B413C">
            <w:pPr>
              <w:rPr>
                <w:sz w:val="1"/>
                <w:szCs w:val="1"/>
              </w:rPr>
            </w:pPr>
          </w:p>
        </w:tc>
      </w:tr>
      <w:tr w:rsidR="004B413C" w14:paraId="64CFF0C6" w14:textId="77777777">
        <w:trPr>
          <w:trHeight w:val="562"/>
        </w:trPr>
        <w:tc>
          <w:tcPr>
            <w:tcW w:w="360" w:type="dxa"/>
            <w:vAlign w:val="bottom"/>
          </w:tcPr>
          <w:p w14:paraId="16367C48" w14:textId="77777777" w:rsidR="004B413C" w:rsidRDefault="004B413C">
            <w:pPr>
              <w:rPr>
                <w:sz w:val="24"/>
                <w:szCs w:val="24"/>
              </w:rPr>
            </w:pPr>
          </w:p>
        </w:tc>
        <w:tc>
          <w:tcPr>
            <w:tcW w:w="380" w:type="dxa"/>
            <w:vAlign w:val="bottom"/>
          </w:tcPr>
          <w:p w14:paraId="434A9638" w14:textId="77777777" w:rsidR="004B413C" w:rsidRDefault="00EC2FEA">
            <w:pPr>
              <w:ind w:right="10"/>
              <w:jc w:val="right"/>
              <w:rPr>
                <w:sz w:val="20"/>
                <w:szCs w:val="20"/>
              </w:rPr>
            </w:pPr>
            <w:r>
              <w:rPr>
                <w:rFonts w:ascii="Arial" w:eastAsia="Arial" w:hAnsi="Arial" w:cs="Arial"/>
                <w:color w:val="4D4D4D"/>
                <w:sz w:val="18"/>
                <w:szCs w:val="18"/>
              </w:rPr>
              <w:t>36</w:t>
            </w:r>
          </w:p>
        </w:tc>
        <w:tc>
          <w:tcPr>
            <w:tcW w:w="1580" w:type="dxa"/>
            <w:vAlign w:val="bottom"/>
          </w:tcPr>
          <w:p w14:paraId="1F71C7CD" w14:textId="77777777" w:rsidR="004B413C" w:rsidRDefault="00EC2FEA">
            <w:pPr>
              <w:ind w:left="100"/>
              <w:rPr>
                <w:sz w:val="20"/>
                <w:szCs w:val="20"/>
              </w:rPr>
            </w:pPr>
            <w:r>
              <w:rPr>
                <w:rFonts w:ascii="Arial" w:eastAsia="Arial" w:hAnsi="Arial" w:cs="Arial"/>
              </w:rPr>
              <w:t>Proposed</w:t>
            </w:r>
          </w:p>
        </w:tc>
        <w:tc>
          <w:tcPr>
            <w:tcW w:w="1700" w:type="dxa"/>
            <w:vAlign w:val="bottom"/>
          </w:tcPr>
          <w:p w14:paraId="6B0AB4B3" w14:textId="77777777" w:rsidR="004B413C" w:rsidRDefault="004B413C">
            <w:pPr>
              <w:rPr>
                <w:sz w:val="24"/>
                <w:szCs w:val="24"/>
              </w:rPr>
            </w:pPr>
          </w:p>
        </w:tc>
        <w:tc>
          <w:tcPr>
            <w:tcW w:w="1960" w:type="dxa"/>
            <w:vAlign w:val="bottom"/>
          </w:tcPr>
          <w:p w14:paraId="14C31DD5" w14:textId="77777777" w:rsidR="004B413C" w:rsidRDefault="004B413C">
            <w:pPr>
              <w:rPr>
                <w:sz w:val="24"/>
                <w:szCs w:val="24"/>
              </w:rPr>
            </w:pPr>
          </w:p>
        </w:tc>
        <w:tc>
          <w:tcPr>
            <w:tcW w:w="1940" w:type="dxa"/>
            <w:vAlign w:val="bottom"/>
          </w:tcPr>
          <w:p w14:paraId="1C5C2FF3" w14:textId="77777777" w:rsidR="004B413C" w:rsidRDefault="004B413C">
            <w:pPr>
              <w:rPr>
                <w:sz w:val="24"/>
                <w:szCs w:val="24"/>
              </w:rPr>
            </w:pPr>
          </w:p>
        </w:tc>
        <w:tc>
          <w:tcPr>
            <w:tcW w:w="1180" w:type="dxa"/>
            <w:vAlign w:val="bottom"/>
          </w:tcPr>
          <w:p w14:paraId="17A84044" w14:textId="77777777" w:rsidR="004B413C" w:rsidRDefault="004B413C">
            <w:pPr>
              <w:rPr>
                <w:sz w:val="24"/>
                <w:szCs w:val="24"/>
              </w:rPr>
            </w:pPr>
          </w:p>
        </w:tc>
        <w:tc>
          <w:tcPr>
            <w:tcW w:w="0" w:type="dxa"/>
            <w:vAlign w:val="bottom"/>
          </w:tcPr>
          <w:p w14:paraId="2CB63304" w14:textId="77777777" w:rsidR="004B413C" w:rsidRDefault="004B413C">
            <w:pPr>
              <w:rPr>
                <w:sz w:val="1"/>
                <w:szCs w:val="1"/>
              </w:rPr>
            </w:pPr>
          </w:p>
        </w:tc>
      </w:tr>
      <w:tr w:rsidR="004B413C" w14:paraId="46B6A2EB" w14:textId="77777777">
        <w:trPr>
          <w:trHeight w:val="1551"/>
        </w:trPr>
        <w:tc>
          <w:tcPr>
            <w:tcW w:w="360" w:type="dxa"/>
            <w:vAlign w:val="bottom"/>
          </w:tcPr>
          <w:p w14:paraId="1854D158" w14:textId="77777777" w:rsidR="004B413C" w:rsidRDefault="004B413C">
            <w:pPr>
              <w:rPr>
                <w:sz w:val="24"/>
                <w:szCs w:val="24"/>
              </w:rPr>
            </w:pPr>
          </w:p>
        </w:tc>
        <w:tc>
          <w:tcPr>
            <w:tcW w:w="380" w:type="dxa"/>
            <w:vAlign w:val="bottom"/>
          </w:tcPr>
          <w:p w14:paraId="08EFE8A6" w14:textId="77777777" w:rsidR="004B413C" w:rsidRDefault="004B413C">
            <w:pPr>
              <w:rPr>
                <w:sz w:val="24"/>
                <w:szCs w:val="24"/>
              </w:rPr>
            </w:pPr>
          </w:p>
        </w:tc>
        <w:tc>
          <w:tcPr>
            <w:tcW w:w="1580" w:type="dxa"/>
            <w:vAlign w:val="bottom"/>
          </w:tcPr>
          <w:p w14:paraId="76BCED50" w14:textId="77777777" w:rsidR="004B413C" w:rsidRDefault="00EC2FEA">
            <w:pPr>
              <w:ind w:left="180"/>
              <w:rPr>
                <w:sz w:val="20"/>
                <w:szCs w:val="20"/>
              </w:rPr>
            </w:pPr>
            <w:r>
              <w:rPr>
                <w:rFonts w:ascii="Arial" w:eastAsia="Arial" w:hAnsi="Arial" w:cs="Arial"/>
                <w:color w:val="4D4D4D"/>
                <w:sz w:val="18"/>
                <w:szCs w:val="18"/>
              </w:rPr>
              <w:t>1980</w:t>
            </w:r>
          </w:p>
        </w:tc>
        <w:tc>
          <w:tcPr>
            <w:tcW w:w="1700" w:type="dxa"/>
            <w:vAlign w:val="bottom"/>
          </w:tcPr>
          <w:p w14:paraId="48E8FB11" w14:textId="77777777" w:rsidR="004B413C" w:rsidRDefault="00EC2FEA">
            <w:pPr>
              <w:ind w:right="670"/>
              <w:jc w:val="right"/>
              <w:rPr>
                <w:sz w:val="20"/>
                <w:szCs w:val="20"/>
              </w:rPr>
            </w:pPr>
            <w:r>
              <w:rPr>
                <w:rFonts w:ascii="Arial" w:eastAsia="Arial" w:hAnsi="Arial" w:cs="Arial"/>
                <w:color w:val="4D4D4D"/>
                <w:sz w:val="18"/>
                <w:szCs w:val="18"/>
              </w:rPr>
              <w:t>1990</w:t>
            </w:r>
          </w:p>
        </w:tc>
        <w:tc>
          <w:tcPr>
            <w:tcW w:w="1960" w:type="dxa"/>
            <w:vAlign w:val="bottom"/>
          </w:tcPr>
          <w:p w14:paraId="2CF48F52" w14:textId="77777777" w:rsidR="004B413C" w:rsidRDefault="00EC2FEA">
            <w:pPr>
              <w:ind w:right="680"/>
              <w:jc w:val="right"/>
              <w:rPr>
                <w:sz w:val="20"/>
                <w:szCs w:val="20"/>
              </w:rPr>
            </w:pPr>
            <w:r>
              <w:rPr>
                <w:rFonts w:ascii="Arial" w:eastAsia="Arial" w:hAnsi="Arial" w:cs="Arial"/>
                <w:color w:val="4D4D4D"/>
                <w:sz w:val="18"/>
                <w:szCs w:val="18"/>
              </w:rPr>
              <w:t>2000</w:t>
            </w:r>
          </w:p>
        </w:tc>
        <w:tc>
          <w:tcPr>
            <w:tcW w:w="1940" w:type="dxa"/>
            <w:vAlign w:val="bottom"/>
          </w:tcPr>
          <w:p w14:paraId="3D2B15F4" w14:textId="77777777" w:rsidR="004B413C" w:rsidRDefault="00EC2FEA">
            <w:pPr>
              <w:ind w:right="670"/>
              <w:jc w:val="right"/>
              <w:rPr>
                <w:sz w:val="20"/>
                <w:szCs w:val="20"/>
              </w:rPr>
            </w:pPr>
            <w:r>
              <w:rPr>
                <w:rFonts w:ascii="Arial" w:eastAsia="Arial" w:hAnsi="Arial" w:cs="Arial"/>
                <w:color w:val="4D4D4D"/>
                <w:sz w:val="18"/>
                <w:szCs w:val="18"/>
              </w:rPr>
              <w:t>2010</w:t>
            </w:r>
          </w:p>
        </w:tc>
        <w:tc>
          <w:tcPr>
            <w:tcW w:w="1180" w:type="dxa"/>
            <w:vAlign w:val="bottom"/>
          </w:tcPr>
          <w:p w14:paraId="38F61153" w14:textId="77777777" w:rsidR="004B413C" w:rsidRDefault="00EC2FEA">
            <w:pPr>
              <w:jc w:val="right"/>
              <w:rPr>
                <w:sz w:val="20"/>
                <w:szCs w:val="20"/>
              </w:rPr>
            </w:pPr>
            <w:r>
              <w:rPr>
                <w:rFonts w:ascii="Arial" w:eastAsia="Arial" w:hAnsi="Arial" w:cs="Arial"/>
                <w:color w:val="4D4D4D"/>
                <w:sz w:val="18"/>
                <w:szCs w:val="18"/>
              </w:rPr>
              <w:t>2020</w:t>
            </w:r>
          </w:p>
        </w:tc>
        <w:tc>
          <w:tcPr>
            <w:tcW w:w="0" w:type="dxa"/>
            <w:vAlign w:val="bottom"/>
          </w:tcPr>
          <w:p w14:paraId="53037544" w14:textId="77777777" w:rsidR="004B413C" w:rsidRDefault="004B413C">
            <w:pPr>
              <w:rPr>
                <w:sz w:val="1"/>
                <w:szCs w:val="1"/>
              </w:rPr>
            </w:pPr>
          </w:p>
        </w:tc>
      </w:tr>
      <w:tr w:rsidR="004B413C" w14:paraId="663533F3" w14:textId="77777777">
        <w:trPr>
          <w:trHeight w:val="260"/>
        </w:trPr>
        <w:tc>
          <w:tcPr>
            <w:tcW w:w="360" w:type="dxa"/>
            <w:vAlign w:val="bottom"/>
          </w:tcPr>
          <w:p w14:paraId="6794FCD1" w14:textId="77777777" w:rsidR="004B413C" w:rsidRDefault="004B413C"/>
        </w:tc>
        <w:tc>
          <w:tcPr>
            <w:tcW w:w="380" w:type="dxa"/>
            <w:vAlign w:val="bottom"/>
          </w:tcPr>
          <w:p w14:paraId="59B3C9E5" w14:textId="77777777" w:rsidR="004B413C" w:rsidRDefault="004B413C"/>
        </w:tc>
        <w:tc>
          <w:tcPr>
            <w:tcW w:w="1580" w:type="dxa"/>
            <w:vAlign w:val="bottom"/>
          </w:tcPr>
          <w:p w14:paraId="61554C94" w14:textId="77777777" w:rsidR="004B413C" w:rsidRDefault="004B413C"/>
        </w:tc>
        <w:tc>
          <w:tcPr>
            <w:tcW w:w="1700" w:type="dxa"/>
            <w:vAlign w:val="bottom"/>
          </w:tcPr>
          <w:p w14:paraId="2067A34F" w14:textId="77777777" w:rsidR="004B413C" w:rsidRDefault="004B413C"/>
        </w:tc>
        <w:tc>
          <w:tcPr>
            <w:tcW w:w="1960" w:type="dxa"/>
            <w:vAlign w:val="bottom"/>
          </w:tcPr>
          <w:p w14:paraId="42F0C37F" w14:textId="77777777" w:rsidR="004B413C" w:rsidRDefault="00EC2FEA">
            <w:pPr>
              <w:jc w:val="center"/>
              <w:rPr>
                <w:sz w:val="20"/>
                <w:szCs w:val="20"/>
              </w:rPr>
            </w:pPr>
            <w:r>
              <w:rPr>
                <w:rFonts w:ascii="Arial" w:eastAsia="Arial" w:hAnsi="Arial" w:cs="Arial"/>
                <w:w w:val="94"/>
              </w:rPr>
              <w:t>Year</w:t>
            </w:r>
          </w:p>
        </w:tc>
        <w:tc>
          <w:tcPr>
            <w:tcW w:w="1940" w:type="dxa"/>
            <w:vAlign w:val="bottom"/>
          </w:tcPr>
          <w:p w14:paraId="2988C903" w14:textId="77777777" w:rsidR="004B413C" w:rsidRDefault="004B413C"/>
        </w:tc>
        <w:tc>
          <w:tcPr>
            <w:tcW w:w="1180" w:type="dxa"/>
            <w:vAlign w:val="bottom"/>
          </w:tcPr>
          <w:p w14:paraId="7F9444D0" w14:textId="77777777" w:rsidR="004B413C" w:rsidRDefault="004B413C"/>
        </w:tc>
        <w:tc>
          <w:tcPr>
            <w:tcW w:w="0" w:type="dxa"/>
            <w:vAlign w:val="bottom"/>
          </w:tcPr>
          <w:p w14:paraId="7620DFC3" w14:textId="77777777" w:rsidR="004B413C" w:rsidRDefault="004B413C">
            <w:pPr>
              <w:rPr>
                <w:sz w:val="1"/>
                <w:szCs w:val="1"/>
              </w:rPr>
            </w:pPr>
          </w:p>
        </w:tc>
      </w:tr>
    </w:tbl>
    <w:p w14:paraId="2216D1B6" w14:textId="77777777" w:rsidR="004B413C" w:rsidRDefault="004B413C">
      <w:pPr>
        <w:spacing w:line="200" w:lineRule="exact"/>
        <w:rPr>
          <w:sz w:val="20"/>
          <w:szCs w:val="20"/>
        </w:rPr>
      </w:pPr>
    </w:p>
    <w:p w14:paraId="60780430" w14:textId="77777777" w:rsidR="004B413C" w:rsidRDefault="004B413C">
      <w:pPr>
        <w:spacing w:line="363" w:lineRule="exact"/>
        <w:rPr>
          <w:sz w:val="20"/>
          <w:szCs w:val="20"/>
        </w:rPr>
      </w:pPr>
    </w:p>
    <w:p w14:paraId="774593CE" w14:textId="77777777" w:rsidR="004B413C" w:rsidRDefault="00EC2FEA">
      <w:pPr>
        <w:spacing w:line="275" w:lineRule="auto"/>
        <w:jc w:val="both"/>
        <w:rPr>
          <w:sz w:val="20"/>
          <w:szCs w:val="20"/>
        </w:rPr>
      </w:pPr>
      <w:r>
        <w:rPr>
          <w:rFonts w:ascii="Arial" w:eastAsia="Arial" w:hAnsi="Arial" w:cs="Arial"/>
          <w:sz w:val="20"/>
          <w:szCs w:val="20"/>
        </w:rPr>
        <w:t>Figure 77: Groundwater levels recorded at bore 61610661 in the vicinity of MM59B. Red segments represent periods of significant decline in groundwater level while blue segments represent periods of significant increase in groundwater level.</w:t>
      </w:r>
    </w:p>
    <w:p w14:paraId="43443508" w14:textId="77777777" w:rsidR="004B413C" w:rsidRDefault="004B413C">
      <w:pPr>
        <w:spacing w:line="200" w:lineRule="exact"/>
        <w:rPr>
          <w:sz w:val="20"/>
          <w:szCs w:val="20"/>
        </w:rPr>
      </w:pPr>
    </w:p>
    <w:p w14:paraId="2AB33CAA" w14:textId="77777777" w:rsidR="004B413C" w:rsidRDefault="004B413C">
      <w:pPr>
        <w:spacing w:line="200" w:lineRule="exact"/>
        <w:rPr>
          <w:sz w:val="20"/>
          <w:szCs w:val="20"/>
        </w:rPr>
      </w:pPr>
    </w:p>
    <w:p w14:paraId="392B078C" w14:textId="77777777" w:rsidR="004B413C" w:rsidRDefault="004B413C">
      <w:pPr>
        <w:spacing w:line="200" w:lineRule="exact"/>
        <w:rPr>
          <w:sz w:val="20"/>
          <w:szCs w:val="20"/>
        </w:rPr>
      </w:pPr>
    </w:p>
    <w:p w14:paraId="42CD4BC5" w14:textId="77777777" w:rsidR="004B413C" w:rsidRDefault="004B413C">
      <w:pPr>
        <w:spacing w:line="200" w:lineRule="exact"/>
        <w:rPr>
          <w:sz w:val="20"/>
          <w:szCs w:val="20"/>
        </w:rPr>
      </w:pPr>
    </w:p>
    <w:p w14:paraId="58E08A19" w14:textId="77777777" w:rsidR="004B413C" w:rsidRDefault="004B413C">
      <w:pPr>
        <w:spacing w:line="200" w:lineRule="exact"/>
        <w:rPr>
          <w:sz w:val="20"/>
          <w:szCs w:val="20"/>
        </w:rPr>
      </w:pPr>
    </w:p>
    <w:p w14:paraId="391ED080" w14:textId="77777777" w:rsidR="004B413C" w:rsidRDefault="004B413C">
      <w:pPr>
        <w:spacing w:line="200" w:lineRule="exact"/>
        <w:rPr>
          <w:sz w:val="20"/>
          <w:szCs w:val="20"/>
        </w:rPr>
      </w:pPr>
    </w:p>
    <w:p w14:paraId="6E319C28" w14:textId="77777777" w:rsidR="004B413C" w:rsidRDefault="004B413C">
      <w:pPr>
        <w:spacing w:line="200" w:lineRule="exact"/>
        <w:rPr>
          <w:sz w:val="20"/>
          <w:szCs w:val="20"/>
        </w:rPr>
      </w:pPr>
    </w:p>
    <w:p w14:paraId="0040ACB0" w14:textId="77777777" w:rsidR="004B413C" w:rsidRDefault="004B413C">
      <w:pPr>
        <w:spacing w:line="200" w:lineRule="exact"/>
        <w:rPr>
          <w:sz w:val="20"/>
          <w:szCs w:val="20"/>
        </w:rPr>
      </w:pPr>
    </w:p>
    <w:p w14:paraId="4C2D7CAE" w14:textId="77777777" w:rsidR="004B413C" w:rsidRDefault="004B413C">
      <w:pPr>
        <w:spacing w:line="200" w:lineRule="exact"/>
        <w:rPr>
          <w:sz w:val="20"/>
          <w:szCs w:val="20"/>
        </w:rPr>
      </w:pPr>
    </w:p>
    <w:p w14:paraId="08150784" w14:textId="77777777" w:rsidR="004B413C" w:rsidRDefault="004B413C">
      <w:pPr>
        <w:spacing w:line="200" w:lineRule="exact"/>
        <w:rPr>
          <w:sz w:val="20"/>
          <w:szCs w:val="20"/>
        </w:rPr>
      </w:pPr>
    </w:p>
    <w:p w14:paraId="29CE0ED3" w14:textId="77777777" w:rsidR="004B413C" w:rsidRDefault="004B413C">
      <w:pPr>
        <w:spacing w:line="200" w:lineRule="exact"/>
        <w:rPr>
          <w:sz w:val="20"/>
          <w:szCs w:val="20"/>
        </w:rPr>
      </w:pPr>
    </w:p>
    <w:p w14:paraId="611B6D26" w14:textId="77777777" w:rsidR="004B413C" w:rsidRDefault="004B413C">
      <w:pPr>
        <w:spacing w:line="200" w:lineRule="exact"/>
        <w:rPr>
          <w:sz w:val="20"/>
          <w:szCs w:val="20"/>
        </w:rPr>
      </w:pPr>
    </w:p>
    <w:p w14:paraId="743722FE" w14:textId="77777777" w:rsidR="004B413C" w:rsidRDefault="004B413C">
      <w:pPr>
        <w:spacing w:line="200" w:lineRule="exact"/>
        <w:rPr>
          <w:sz w:val="20"/>
          <w:szCs w:val="20"/>
        </w:rPr>
      </w:pPr>
    </w:p>
    <w:p w14:paraId="02466276" w14:textId="77777777" w:rsidR="004B413C" w:rsidRDefault="004B413C">
      <w:pPr>
        <w:spacing w:line="367" w:lineRule="exact"/>
        <w:rPr>
          <w:sz w:val="20"/>
          <w:szCs w:val="20"/>
        </w:rPr>
      </w:pPr>
    </w:p>
    <w:p w14:paraId="613C09D4" w14:textId="77777777" w:rsidR="004B413C" w:rsidRDefault="00EC2FEA">
      <w:pPr>
        <w:jc w:val="center"/>
        <w:rPr>
          <w:sz w:val="20"/>
          <w:szCs w:val="20"/>
        </w:rPr>
      </w:pPr>
      <w:r>
        <w:rPr>
          <w:rFonts w:ascii="Arial" w:eastAsia="Arial" w:hAnsi="Arial" w:cs="Arial"/>
          <w:sz w:val="20"/>
          <w:szCs w:val="20"/>
        </w:rPr>
        <w:t>122</w:t>
      </w:r>
    </w:p>
    <w:p w14:paraId="5751F65D" w14:textId="77777777" w:rsidR="004B413C" w:rsidRDefault="004B413C">
      <w:pPr>
        <w:sectPr w:rsidR="004B413C">
          <w:pgSz w:w="12240" w:h="15840"/>
          <w:pgMar w:top="1440" w:right="1440" w:bottom="272" w:left="1440" w:header="0" w:footer="0" w:gutter="0"/>
          <w:cols w:space="720" w:equalWidth="0">
            <w:col w:w="9360"/>
          </w:cols>
        </w:sectPr>
      </w:pPr>
    </w:p>
    <w:p w14:paraId="7E653149" w14:textId="77777777" w:rsidR="004B413C" w:rsidRDefault="004B413C">
      <w:pPr>
        <w:spacing w:line="112" w:lineRule="exact"/>
        <w:rPr>
          <w:sz w:val="20"/>
          <w:szCs w:val="20"/>
        </w:rPr>
      </w:pPr>
      <w:bookmarkStart w:id="160" w:name="page123"/>
      <w:bookmarkEnd w:id="160"/>
    </w:p>
    <w:p w14:paraId="0B20C61E" w14:textId="77777777" w:rsidR="004B413C" w:rsidRDefault="00EC2FEA">
      <w:pPr>
        <w:spacing w:line="281" w:lineRule="auto"/>
        <w:ind w:left="20" w:right="40" w:hanging="6"/>
        <w:jc w:val="both"/>
        <w:rPr>
          <w:sz w:val="20"/>
          <w:szCs w:val="20"/>
        </w:rPr>
      </w:pPr>
      <w:r>
        <w:rPr>
          <w:rFonts w:ascii="Arial" w:eastAsia="Arial" w:hAnsi="Arial" w:cs="Arial"/>
          <w:sz w:val="20"/>
          <w:szCs w:val="20"/>
        </w:rPr>
        <w:t>Table 28: Five year summaries of groundwater level data at PM9. The 2014-2019 period is based on data up to 2016 only.</w:t>
      </w:r>
    </w:p>
    <w:tbl>
      <w:tblPr>
        <w:tblW w:w="0" w:type="auto"/>
        <w:tblInd w:w="80" w:type="dxa"/>
        <w:tblLayout w:type="fixed"/>
        <w:tblCellMar>
          <w:left w:w="0" w:type="dxa"/>
          <w:right w:w="0" w:type="dxa"/>
        </w:tblCellMar>
        <w:tblLook w:val="04A0" w:firstRow="1" w:lastRow="0" w:firstColumn="1" w:lastColumn="0" w:noHBand="0" w:noVBand="1"/>
      </w:tblPr>
      <w:tblGrid>
        <w:gridCol w:w="1480"/>
        <w:gridCol w:w="1560"/>
        <w:gridCol w:w="1520"/>
        <w:gridCol w:w="1740"/>
        <w:gridCol w:w="940"/>
        <w:gridCol w:w="940"/>
        <w:gridCol w:w="1120"/>
        <w:gridCol w:w="20"/>
      </w:tblGrid>
      <w:tr w:rsidR="004B413C" w14:paraId="78FD0AEB" w14:textId="77777777">
        <w:trPr>
          <w:trHeight w:val="168"/>
        </w:trPr>
        <w:tc>
          <w:tcPr>
            <w:tcW w:w="1480" w:type="dxa"/>
            <w:vMerge w:val="restart"/>
            <w:tcBorders>
              <w:top w:val="single" w:sz="8" w:space="0" w:color="auto"/>
            </w:tcBorders>
            <w:vAlign w:val="bottom"/>
          </w:tcPr>
          <w:p w14:paraId="035D2579" w14:textId="77777777" w:rsidR="004B413C" w:rsidRDefault="00EC2FEA">
            <w:pPr>
              <w:ind w:left="100"/>
              <w:rPr>
                <w:sz w:val="20"/>
                <w:szCs w:val="20"/>
              </w:rPr>
            </w:pPr>
            <w:r>
              <w:rPr>
                <w:rFonts w:ascii="Arial" w:eastAsia="Arial" w:hAnsi="Arial" w:cs="Arial"/>
                <w:sz w:val="16"/>
                <w:szCs w:val="16"/>
              </w:rPr>
              <w:t>Period</w:t>
            </w:r>
          </w:p>
        </w:tc>
        <w:tc>
          <w:tcPr>
            <w:tcW w:w="1560" w:type="dxa"/>
            <w:tcBorders>
              <w:top w:val="single" w:sz="8" w:space="0" w:color="auto"/>
            </w:tcBorders>
            <w:vAlign w:val="bottom"/>
          </w:tcPr>
          <w:p w14:paraId="27734BC1" w14:textId="77777777" w:rsidR="004B413C" w:rsidRDefault="00EC2FEA">
            <w:pPr>
              <w:spacing w:line="168" w:lineRule="exact"/>
              <w:ind w:right="20"/>
              <w:jc w:val="right"/>
              <w:rPr>
                <w:sz w:val="20"/>
                <w:szCs w:val="20"/>
              </w:rPr>
            </w:pPr>
            <w:r>
              <w:rPr>
                <w:rFonts w:ascii="Arial" w:eastAsia="Arial" w:hAnsi="Arial" w:cs="Arial"/>
                <w:sz w:val="16"/>
                <w:szCs w:val="16"/>
              </w:rPr>
              <w:t>Mean max seasonal</w:t>
            </w:r>
          </w:p>
        </w:tc>
        <w:tc>
          <w:tcPr>
            <w:tcW w:w="1520" w:type="dxa"/>
            <w:tcBorders>
              <w:top w:val="single" w:sz="8" w:space="0" w:color="auto"/>
            </w:tcBorders>
            <w:vAlign w:val="bottom"/>
          </w:tcPr>
          <w:p w14:paraId="0D2DF8D1" w14:textId="77777777" w:rsidR="004B413C" w:rsidRDefault="00EC2FEA">
            <w:pPr>
              <w:spacing w:line="168" w:lineRule="exact"/>
              <w:ind w:right="20"/>
              <w:jc w:val="right"/>
              <w:rPr>
                <w:sz w:val="20"/>
                <w:szCs w:val="20"/>
              </w:rPr>
            </w:pPr>
            <w:r>
              <w:rPr>
                <w:rFonts w:ascii="Arial" w:eastAsia="Arial" w:hAnsi="Arial" w:cs="Arial"/>
                <w:sz w:val="16"/>
                <w:szCs w:val="16"/>
              </w:rPr>
              <w:t>Mean min seasonal</w:t>
            </w:r>
          </w:p>
        </w:tc>
        <w:tc>
          <w:tcPr>
            <w:tcW w:w="1740" w:type="dxa"/>
            <w:tcBorders>
              <w:top w:val="single" w:sz="8" w:space="0" w:color="auto"/>
            </w:tcBorders>
            <w:vAlign w:val="bottom"/>
          </w:tcPr>
          <w:p w14:paraId="37AF2B44" w14:textId="77777777" w:rsidR="004B413C" w:rsidRDefault="00EC2FEA">
            <w:pPr>
              <w:spacing w:line="168" w:lineRule="exact"/>
              <w:ind w:right="20"/>
              <w:jc w:val="right"/>
              <w:rPr>
                <w:sz w:val="20"/>
                <w:szCs w:val="20"/>
              </w:rPr>
            </w:pPr>
            <w:r>
              <w:rPr>
                <w:rFonts w:ascii="Arial" w:eastAsia="Arial" w:hAnsi="Arial" w:cs="Arial"/>
                <w:w w:val="97"/>
                <w:sz w:val="16"/>
                <w:szCs w:val="16"/>
              </w:rPr>
              <w:t>Mean seasonal change</w:t>
            </w:r>
          </w:p>
        </w:tc>
        <w:tc>
          <w:tcPr>
            <w:tcW w:w="940" w:type="dxa"/>
            <w:tcBorders>
              <w:top w:val="single" w:sz="8" w:space="0" w:color="auto"/>
            </w:tcBorders>
            <w:vAlign w:val="bottom"/>
          </w:tcPr>
          <w:p w14:paraId="561B922A" w14:textId="77777777" w:rsidR="004B413C" w:rsidRDefault="00EC2FEA">
            <w:pPr>
              <w:spacing w:line="168" w:lineRule="exact"/>
              <w:ind w:left="140"/>
              <w:rPr>
                <w:sz w:val="20"/>
                <w:szCs w:val="20"/>
              </w:rPr>
            </w:pPr>
            <w:r>
              <w:rPr>
                <w:rFonts w:ascii="Arial" w:eastAsia="Arial" w:hAnsi="Arial" w:cs="Arial"/>
                <w:sz w:val="16"/>
                <w:szCs w:val="16"/>
              </w:rPr>
              <w:t>Month of</w:t>
            </w:r>
          </w:p>
        </w:tc>
        <w:tc>
          <w:tcPr>
            <w:tcW w:w="940" w:type="dxa"/>
            <w:tcBorders>
              <w:top w:val="single" w:sz="8" w:space="0" w:color="auto"/>
            </w:tcBorders>
            <w:vAlign w:val="bottom"/>
          </w:tcPr>
          <w:p w14:paraId="7AC33384" w14:textId="77777777" w:rsidR="004B413C" w:rsidRDefault="00EC2FEA">
            <w:pPr>
              <w:spacing w:line="168" w:lineRule="exact"/>
              <w:ind w:left="120"/>
              <w:rPr>
                <w:sz w:val="20"/>
                <w:szCs w:val="20"/>
              </w:rPr>
            </w:pPr>
            <w:r>
              <w:rPr>
                <w:rFonts w:ascii="Arial" w:eastAsia="Arial" w:hAnsi="Arial" w:cs="Arial"/>
                <w:sz w:val="16"/>
                <w:szCs w:val="16"/>
              </w:rPr>
              <w:t>Month of</w:t>
            </w:r>
          </w:p>
        </w:tc>
        <w:tc>
          <w:tcPr>
            <w:tcW w:w="1120" w:type="dxa"/>
            <w:tcBorders>
              <w:top w:val="single" w:sz="8" w:space="0" w:color="auto"/>
            </w:tcBorders>
            <w:vAlign w:val="bottom"/>
          </w:tcPr>
          <w:p w14:paraId="2D9C3C20" w14:textId="77777777" w:rsidR="004B413C" w:rsidRDefault="00EC2FEA">
            <w:pPr>
              <w:spacing w:line="168" w:lineRule="exact"/>
              <w:ind w:right="20"/>
              <w:jc w:val="right"/>
              <w:rPr>
                <w:sz w:val="20"/>
                <w:szCs w:val="20"/>
              </w:rPr>
            </w:pPr>
            <w:r>
              <w:rPr>
                <w:rFonts w:ascii="Arial" w:eastAsia="Arial" w:hAnsi="Arial" w:cs="Arial"/>
                <w:sz w:val="16"/>
                <w:szCs w:val="16"/>
              </w:rPr>
              <w:t>Mean max to</w:t>
            </w:r>
          </w:p>
        </w:tc>
        <w:tc>
          <w:tcPr>
            <w:tcW w:w="0" w:type="dxa"/>
            <w:vAlign w:val="bottom"/>
          </w:tcPr>
          <w:p w14:paraId="5DBB6420" w14:textId="77777777" w:rsidR="004B413C" w:rsidRDefault="004B413C">
            <w:pPr>
              <w:rPr>
                <w:sz w:val="1"/>
                <w:szCs w:val="1"/>
              </w:rPr>
            </w:pPr>
          </w:p>
        </w:tc>
      </w:tr>
      <w:tr w:rsidR="004B413C" w14:paraId="343CAA7B" w14:textId="77777777">
        <w:trPr>
          <w:trHeight w:val="132"/>
        </w:trPr>
        <w:tc>
          <w:tcPr>
            <w:tcW w:w="1480" w:type="dxa"/>
            <w:vMerge/>
            <w:vAlign w:val="bottom"/>
          </w:tcPr>
          <w:p w14:paraId="1E98DDC6" w14:textId="77777777" w:rsidR="004B413C" w:rsidRDefault="004B413C">
            <w:pPr>
              <w:rPr>
                <w:sz w:val="11"/>
                <w:szCs w:val="11"/>
              </w:rPr>
            </w:pPr>
          </w:p>
        </w:tc>
        <w:tc>
          <w:tcPr>
            <w:tcW w:w="1560" w:type="dxa"/>
            <w:vMerge w:val="restart"/>
            <w:vAlign w:val="bottom"/>
          </w:tcPr>
          <w:p w14:paraId="6980A6E8" w14:textId="77777777" w:rsidR="004B413C" w:rsidRDefault="00EC2FEA">
            <w:pPr>
              <w:ind w:right="220"/>
              <w:jc w:val="right"/>
              <w:rPr>
                <w:sz w:val="20"/>
                <w:szCs w:val="20"/>
              </w:rPr>
            </w:pPr>
            <w:r>
              <w:rPr>
                <w:rFonts w:ascii="Arial" w:eastAsia="Arial" w:hAnsi="Arial" w:cs="Arial"/>
                <w:sz w:val="16"/>
                <w:szCs w:val="16"/>
              </w:rPr>
              <w:t>level (mAHD)</w:t>
            </w:r>
          </w:p>
        </w:tc>
        <w:tc>
          <w:tcPr>
            <w:tcW w:w="1520" w:type="dxa"/>
            <w:vMerge w:val="restart"/>
            <w:vAlign w:val="bottom"/>
          </w:tcPr>
          <w:p w14:paraId="078FF20B" w14:textId="77777777" w:rsidR="004B413C" w:rsidRDefault="00EC2FEA">
            <w:pPr>
              <w:ind w:right="180"/>
              <w:jc w:val="right"/>
              <w:rPr>
                <w:sz w:val="20"/>
                <w:szCs w:val="20"/>
              </w:rPr>
            </w:pPr>
            <w:r>
              <w:rPr>
                <w:rFonts w:ascii="Arial" w:eastAsia="Arial" w:hAnsi="Arial" w:cs="Arial"/>
                <w:sz w:val="16"/>
                <w:szCs w:val="16"/>
              </w:rPr>
              <w:t>level (mAHD)</w:t>
            </w:r>
          </w:p>
        </w:tc>
        <w:tc>
          <w:tcPr>
            <w:tcW w:w="1740" w:type="dxa"/>
            <w:vMerge w:val="restart"/>
            <w:vAlign w:val="bottom"/>
          </w:tcPr>
          <w:p w14:paraId="384548B8" w14:textId="77777777" w:rsidR="004B413C" w:rsidRDefault="00EC2FEA">
            <w:pPr>
              <w:ind w:right="660"/>
              <w:jc w:val="right"/>
              <w:rPr>
                <w:sz w:val="20"/>
                <w:szCs w:val="20"/>
              </w:rPr>
            </w:pPr>
            <w:r>
              <w:rPr>
                <w:rFonts w:ascii="Arial" w:eastAsia="Arial" w:hAnsi="Arial" w:cs="Arial"/>
                <w:sz w:val="16"/>
                <w:szCs w:val="16"/>
              </w:rPr>
              <w:t>(m)</w:t>
            </w:r>
          </w:p>
        </w:tc>
        <w:tc>
          <w:tcPr>
            <w:tcW w:w="940" w:type="dxa"/>
            <w:vMerge w:val="restart"/>
            <w:vAlign w:val="bottom"/>
          </w:tcPr>
          <w:p w14:paraId="55038193" w14:textId="77777777" w:rsidR="004B413C" w:rsidRDefault="00EC2FEA">
            <w:pPr>
              <w:ind w:left="120"/>
              <w:rPr>
                <w:sz w:val="20"/>
                <w:szCs w:val="20"/>
              </w:rPr>
            </w:pPr>
            <w:r>
              <w:rPr>
                <w:rFonts w:ascii="Arial" w:eastAsia="Arial" w:hAnsi="Arial" w:cs="Arial"/>
                <w:sz w:val="16"/>
                <w:szCs w:val="16"/>
              </w:rPr>
              <w:t>maximum</w:t>
            </w:r>
          </w:p>
        </w:tc>
        <w:tc>
          <w:tcPr>
            <w:tcW w:w="940" w:type="dxa"/>
            <w:vMerge w:val="restart"/>
            <w:vAlign w:val="bottom"/>
          </w:tcPr>
          <w:p w14:paraId="028ED03A" w14:textId="77777777" w:rsidR="004B413C" w:rsidRDefault="00EC2FEA">
            <w:pPr>
              <w:ind w:left="120"/>
              <w:rPr>
                <w:sz w:val="20"/>
                <w:szCs w:val="20"/>
              </w:rPr>
            </w:pPr>
            <w:r>
              <w:rPr>
                <w:rFonts w:ascii="Arial" w:eastAsia="Arial" w:hAnsi="Arial" w:cs="Arial"/>
                <w:sz w:val="16"/>
                <w:szCs w:val="16"/>
              </w:rPr>
              <w:t>minimum</w:t>
            </w:r>
          </w:p>
        </w:tc>
        <w:tc>
          <w:tcPr>
            <w:tcW w:w="1120" w:type="dxa"/>
            <w:vMerge w:val="restart"/>
            <w:vAlign w:val="bottom"/>
          </w:tcPr>
          <w:p w14:paraId="3BD70328" w14:textId="77777777" w:rsidR="004B413C" w:rsidRDefault="00EC2FEA">
            <w:pPr>
              <w:ind w:right="100"/>
              <w:jc w:val="right"/>
              <w:rPr>
                <w:sz w:val="20"/>
                <w:szCs w:val="20"/>
              </w:rPr>
            </w:pPr>
            <w:r>
              <w:rPr>
                <w:rFonts w:ascii="Arial" w:eastAsia="Arial" w:hAnsi="Arial" w:cs="Arial"/>
                <w:sz w:val="16"/>
                <w:szCs w:val="16"/>
              </w:rPr>
              <w:t>min (days)</w:t>
            </w:r>
          </w:p>
        </w:tc>
        <w:tc>
          <w:tcPr>
            <w:tcW w:w="0" w:type="dxa"/>
            <w:vAlign w:val="bottom"/>
          </w:tcPr>
          <w:p w14:paraId="42A0F751" w14:textId="77777777" w:rsidR="004B413C" w:rsidRDefault="004B413C">
            <w:pPr>
              <w:rPr>
                <w:sz w:val="1"/>
                <w:szCs w:val="1"/>
              </w:rPr>
            </w:pPr>
          </w:p>
        </w:tc>
      </w:tr>
      <w:tr w:rsidR="004B413C" w14:paraId="430ADDFA" w14:textId="77777777">
        <w:trPr>
          <w:trHeight w:val="95"/>
        </w:trPr>
        <w:tc>
          <w:tcPr>
            <w:tcW w:w="1480" w:type="dxa"/>
            <w:vAlign w:val="bottom"/>
          </w:tcPr>
          <w:p w14:paraId="1664F22C" w14:textId="77777777" w:rsidR="004B413C" w:rsidRDefault="004B413C">
            <w:pPr>
              <w:rPr>
                <w:sz w:val="8"/>
                <w:szCs w:val="8"/>
              </w:rPr>
            </w:pPr>
          </w:p>
        </w:tc>
        <w:tc>
          <w:tcPr>
            <w:tcW w:w="1560" w:type="dxa"/>
            <w:vMerge/>
            <w:vAlign w:val="bottom"/>
          </w:tcPr>
          <w:p w14:paraId="39AB5262" w14:textId="77777777" w:rsidR="004B413C" w:rsidRDefault="004B413C">
            <w:pPr>
              <w:rPr>
                <w:sz w:val="8"/>
                <w:szCs w:val="8"/>
              </w:rPr>
            </w:pPr>
          </w:p>
        </w:tc>
        <w:tc>
          <w:tcPr>
            <w:tcW w:w="1520" w:type="dxa"/>
            <w:vMerge/>
            <w:vAlign w:val="bottom"/>
          </w:tcPr>
          <w:p w14:paraId="7C844F9E" w14:textId="77777777" w:rsidR="004B413C" w:rsidRDefault="004B413C">
            <w:pPr>
              <w:rPr>
                <w:sz w:val="8"/>
                <w:szCs w:val="8"/>
              </w:rPr>
            </w:pPr>
          </w:p>
        </w:tc>
        <w:tc>
          <w:tcPr>
            <w:tcW w:w="1740" w:type="dxa"/>
            <w:vMerge/>
            <w:vAlign w:val="bottom"/>
          </w:tcPr>
          <w:p w14:paraId="7AEF4E51" w14:textId="77777777" w:rsidR="004B413C" w:rsidRDefault="004B413C">
            <w:pPr>
              <w:rPr>
                <w:sz w:val="8"/>
                <w:szCs w:val="8"/>
              </w:rPr>
            </w:pPr>
          </w:p>
        </w:tc>
        <w:tc>
          <w:tcPr>
            <w:tcW w:w="940" w:type="dxa"/>
            <w:vMerge/>
            <w:vAlign w:val="bottom"/>
          </w:tcPr>
          <w:p w14:paraId="499C653F" w14:textId="77777777" w:rsidR="004B413C" w:rsidRDefault="004B413C">
            <w:pPr>
              <w:rPr>
                <w:sz w:val="8"/>
                <w:szCs w:val="8"/>
              </w:rPr>
            </w:pPr>
          </w:p>
        </w:tc>
        <w:tc>
          <w:tcPr>
            <w:tcW w:w="940" w:type="dxa"/>
            <w:vMerge/>
            <w:vAlign w:val="bottom"/>
          </w:tcPr>
          <w:p w14:paraId="0FE50A6A" w14:textId="77777777" w:rsidR="004B413C" w:rsidRDefault="004B413C">
            <w:pPr>
              <w:rPr>
                <w:sz w:val="8"/>
                <w:szCs w:val="8"/>
              </w:rPr>
            </w:pPr>
          </w:p>
        </w:tc>
        <w:tc>
          <w:tcPr>
            <w:tcW w:w="1120" w:type="dxa"/>
            <w:vMerge/>
            <w:vAlign w:val="bottom"/>
          </w:tcPr>
          <w:p w14:paraId="60CD46E5" w14:textId="77777777" w:rsidR="004B413C" w:rsidRDefault="004B413C">
            <w:pPr>
              <w:rPr>
                <w:sz w:val="8"/>
                <w:szCs w:val="8"/>
              </w:rPr>
            </w:pPr>
          </w:p>
        </w:tc>
        <w:tc>
          <w:tcPr>
            <w:tcW w:w="0" w:type="dxa"/>
            <w:vAlign w:val="bottom"/>
          </w:tcPr>
          <w:p w14:paraId="3E25967C" w14:textId="77777777" w:rsidR="004B413C" w:rsidRDefault="004B413C">
            <w:pPr>
              <w:rPr>
                <w:sz w:val="1"/>
                <w:szCs w:val="1"/>
              </w:rPr>
            </w:pPr>
          </w:p>
        </w:tc>
      </w:tr>
      <w:tr w:rsidR="004B413C" w14:paraId="2E8E570B" w14:textId="77777777">
        <w:trPr>
          <w:trHeight w:val="40"/>
        </w:trPr>
        <w:tc>
          <w:tcPr>
            <w:tcW w:w="1480" w:type="dxa"/>
            <w:tcBorders>
              <w:bottom w:val="single" w:sz="8" w:space="0" w:color="auto"/>
            </w:tcBorders>
            <w:vAlign w:val="bottom"/>
          </w:tcPr>
          <w:p w14:paraId="12F28BE0" w14:textId="77777777" w:rsidR="004B413C" w:rsidRDefault="004B413C">
            <w:pPr>
              <w:rPr>
                <w:sz w:val="3"/>
                <w:szCs w:val="3"/>
              </w:rPr>
            </w:pPr>
          </w:p>
        </w:tc>
        <w:tc>
          <w:tcPr>
            <w:tcW w:w="1560" w:type="dxa"/>
            <w:tcBorders>
              <w:bottom w:val="single" w:sz="8" w:space="0" w:color="auto"/>
            </w:tcBorders>
            <w:vAlign w:val="bottom"/>
          </w:tcPr>
          <w:p w14:paraId="7DECD1DC" w14:textId="77777777" w:rsidR="004B413C" w:rsidRDefault="004B413C">
            <w:pPr>
              <w:rPr>
                <w:sz w:val="3"/>
                <w:szCs w:val="3"/>
              </w:rPr>
            </w:pPr>
          </w:p>
        </w:tc>
        <w:tc>
          <w:tcPr>
            <w:tcW w:w="1520" w:type="dxa"/>
            <w:tcBorders>
              <w:bottom w:val="single" w:sz="8" w:space="0" w:color="auto"/>
            </w:tcBorders>
            <w:vAlign w:val="bottom"/>
          </w:tcPr>
          <w:p w14:paraId="013BDBB0" w14:textId="77777777" w:rsidR="004B413C" w:rsidRDefault="004B413C">
            <w:pPr>
              <w:rPr>
                <w:sz w:val="3"/>
                <w:szCs w:val="3"/>
              </w:rPr>
            </w:pPr>
          </w:p>
        </w:tc>
        <w:tc>
          <w:tcPr>
            <w:tcW w:w="1740" w:type="dxa"/>
            <w:tcBorders>
              <w:bottom w:val="single" w:sz="8" w:space="0" w:color="auto"/>
            </w:tcBorders>
            <w:vAlign w:val="bottom"/>
          </w:tcPr>
          <w:p w14:paraId="70679EAA" w14:textId="77777777" w:rsidR="004B413C" w:rsidRDefault="004B413C">
            <w:pPr>
              <w:rPr>
                <w:sz w:val="3"/>
                <w:szCs w:val="3"/>
              </w:rPr>
            </w:pPr>
          </w:p>
        </w:tc>
        <w:tc>
          <w:tcPr>
            <w:tcW w:w="940" w:type="dxa"/>
            <w:tcBorders>
              <w:bottom w:val="single" w:sz="8" w:space="0" w:color="auto"/>
            </w:tcBorders>
            <w:vAlign w:val="bottom"/>
          </w:tcPr>
          <w:p w14:paraId="523ED4A5" w14:textId="77777777" w:rsidR="004B413C" w:rsidRDefault="004B413C">
            <w:pPr>
              <w:rPr>
                <w:sz w:val="3"/>
                <w:szCs w:val="3"/>
              </w:rPr>
            </w:pPr>
          </w:p>
        </w:tc>
        <w:tc>
          <w:tcPr>
            <w:tcW w:w="940" w:type="dxa"/>
            <w:tcBorders>
              <w:bottom w:val="single" w:sz="8" w:space="0" w:color="auto"/>
            </w:tcBorders>
            <w:vAlign w:val="bottom"/>
          </w:tcPr>
          <w:p w14:paraId="4F70B11B" w14:textId="77777777" w:rsidR="004B413C" w:rsidRDefault="004B413C">
            <w:pPr>
              <w:rPr>
                <w:sz w:val="3"/>
                <w:szCs w:val="3"/>
              </w:rPr>
            </w:pPr>
          </w:p>
        </w:tc>
        <w:tc>
          <w:tcPr>
            <w:tcW w:w="1120" w:type="dxa"/>
            <w:tcBorders>
              <w:bottom w:val="single" w:sz="8" w:space="0" w:color="auto"/>
            </w:tcBorders>
            <w:vAlign w:val="bottom"/>
          </w:tcPr>
          <w:p w14:paraId="3147399E" w14:textId="77777777" w:rsidR="004B413C" w:rsidRDefault="004B413C">
            <w:pPr>
              <w:rPr>
                <w:sz w:val="3"/>
                <w:szCs w:val="3"/>
              </w:rPr>
            </w:pPr>
          </w:p>
        </w:tc>
        <w:tc>
          <w:tcPr>
            <w:tcW w:w="0" w:type="dxa"/>
            <w:vAlign w:val="bottom"/>
          </w:tcPr>
          <w:p w14:paraId="147A2FF4" w14:textId="77777777" w:rsidR="004B413C" w:rsidRDefault="004B413C">
            <w:pPr>
              <w:rPr>
                <w:sz w:val="1"/>
                <w:szCs w:val="1"/>
              </w:rPr>
            </w:pPr>
          </w:p>
        </w:tc>
      </w:tr>
      <w:tr w:rsidR="004B413C" w14:paraId="0C46E1DA" w14:textId="77777777">
        <w:trPr>
          <w:trHeight w:val="180"/>
        </w:trPr>
        <w:tc>
          <w:tcPr>
            <w:tcW w:w="1480" w:type="dxa"/>
            <w:vAlign w:val="bottom"/>
          </w:tcPr>
          <w:p w14:paraId="25AE0BB4" w14:textId="77777777" w:rsidR="004B413C" w:rsidRDefault="00EC2FEA">
            <w:pPr>
              <w:spacing w:line="180" w:lineRule="exact"/>
              <w:ind w:left="100"/>
              <w:rPr>
                <w:sz w:val="20"/>
                <w:szCs w:val="20"/>
              </w:rPr>
            </w:pPr>
            <w:r>
              <w:rPr>
                <w:rFonts w:ascii="Arial" w:eastAsia="Arial" w:hAnsi="Arial" w:cs="Arial"/>
                <w:sz w:val="16"/>
                <w:szCs w:val="16"/>
              </w:rPr>
              <w:t>08/1994 - 07/1999</w:t>
            </w:r>
          </w:p>
        </w:tc>
        <w:tc>
          <w:tcPr>
            <w:tcW w:w="1560" w:type="dxa"/>
            <w:vAlign w:val="bottom"/>
          </w:tcPr>
          <w:p w14:paraId="2103AF8A" w14:textId="77777777" w:rsidR="004B413C" w:rsidRDefault="00EC2FEA">
            <w:pPr>
              <w:spacing w:line="180" w:lineRule="exact"/>
              <w:ind w:right="20"/>
              <w:jc w:val="right"/>
              <w:rPr>
                <w:sz w:val="20"/>
                <w:szCs w:val="20"/>
              </w:rPr>
            </w:pPr>
            <w:r>
              <w:rPr>
                <w:rFonts w:ascii="Arial" w:eastAsia="Arial" w:hAnsi="Arial" w:cs="Arial"/>
                <w:sz w:val="16"/>
                <w:szCs w:val="16"/>
              </w:rPr>
              <w:t>58.4</w:t>
            </w:r>
          </w:p>
        </w:tc>
        <w:tc>
          <w:tcPr>
            <w:tcW w:w="1520" w:type="dxa"/>
            <w:vAlign w:val="bottom"/>
          </w:tcPr>
          <w:p w14:paraId="25720EFC" w14:textId="77777777" w:rsidR="004B413C" w:rsidRDefault="00EC2FEA">
            <w:pPr>
              <w:spacing w:line="180" w:lineRule="exact"/>
              <w:ind w:right="20"/>
              <w:jc w:val="right"/>
              <w:rPr>
                <w:sz w:val="20"/>
                <w:szCs w:val="20"/>
              </w:rPr>
            </w:pPr>
            <w:r>
              <w:rPr>
                <w:rFonts w:ascii="Arial" w:eastAsia="Arial" w:hAnsi="Arial" w:cs="Arial"/>
                <w:sz w:val="16"/>
                <w:szCs w:val="16"/>
              </w:rPr>
              <w:t>57.7</w:t>
            </w:r>
          </w:p>
        </w:tc>
        <w:tc>
          <w:tcPr>
            <w:tcW w:w="1740" w:type="dxa"/>
            <w:vAlign w:val="bottom"/>
          </w:tcPr>
          <w:p w14:paraId="23B5A8D3" w14:textId="77777777" w:rsidR="004B413C" w:rsidRDefault="00EC2FEA">
            <w:pPr>
              <w:spacing w:line="180" w:lineRule="exact"/>
              <w:ind w:right="20"/>
              <w:jc w:val="right"/>
              <w:rPr>
                <w:sz w:val="20"/>
                <w:szCs w:val="20"/>
              </w:rPr>
            </w:pPr>
            <w:r>
              <w:rPr>
                <w:rFonts w:ascii="Arial" w:eastAsia="Arial" w:hAnsi="Arial" w:cs="Arial"/>
                <w:sz w:val="16"/>
                <w:szCs w:val="16"/>
              </w:rPr>
              <w:t>0.73</w:t>
            </w:r>
          </w:p>
        </w:tc>
        <w:tc>
          <w:tcPr>
            <w:tcW w:w="940" w:type="dxa"/>
            <w:vAlign w:val="bottom"/>
          </w:tcPr>
          <w:p w14:paraId="0B1A60E0" w14:textId="77777777" w:rsidR="004B413C" w:rsidRDefault="00EC2FEA">
            <w:pPr>
              <w:spacing w:line="180" w:lineRule="exact"/>
              <w:ind w:left="100"/>
              <w:rPr>
                <w:sz w:val="20"/>
                <w:szCs w:val="20"/>
              </w:rPr>
            </w:pPr>
            <w:r>
              <w:rPr>
                <w:rFonts w:ascii="Arial" w:eastAsia="Arial" w:hAnsi="Arial" w:cs="Arial"/>
                <w:sz w:val="16"/>
                <w:szCs w:val="16"/>
              </w:rPr>
              <w:t>November</w:t>
            </w:r>
          </w:p>
        </w:tc>
        <w:tc>
          <w:tcPr>
            <w:tcW w:w="940" w:type="dxa"/>
            <w:vAlign w:val="bottom"/>
          </w:tcPr>
          <w:p w14:paraId="0E032A06" w14:textId="77777777" w:rsidR="004B413C" w:rsidRDefault="00EC2FEA">
            <w:pPr>
              <w:spacing w:line="180" w:lineRule="exact"/>
              <w:ind w:left="100"/>
              <w:rPr>
                <w:sz w:val="20"/>
                <w:szCs w:val="20"/>
              </w:rPr>
            </w:pPr>
            <w:r>
              <w:rPr>
                <w:rFonts w:ascii="Arial" w:eastAsia="Arial" w:hAnsi="Arial" w:cs="Arial"/>
                <w:sz w:val="16"/>
                <w:szCs w:val="16"/>
              </w:rPr>
              <w:t>June</w:t>
            </w:r>
          </w:p>
        </w:tc>
        <w:tc>
          <w:tcPr>
            <w:tcW w:w="1120" w:type="dxa"/>
            <w:vAlign w:val="bottom"/>
          </w:tcPr>
          <w:p w14:paraId="2A6FE7F2" w14:textId="77777777" w:rsidR="004B413C" w:rsidRDefault="00EC2FEA">
            <w:pPr>
              <w:spacing w:line="180" w:lineRule="exact"/>
              <w:ind w:right="20"/>
              <w:jc w:val="right"/>
              <w:rPr>
                <w:sz w:val="20"/>
                <w:szCs w:val="20"/>
              </w:rPr>
            </w:pPr>
            <w:r>
              <w:rPr>
                <w:rFonts w:ascii="Arial" w:eastAsia="Arial" w:hAnsi="Arial" w:cs="Arial"/>
                <w:sz w:val="16"/>
                <w:szCs w:val="16"/>
              </w:rPr>
              <w:t>252</w:t>
            </w:r>
          </w:p>
        </w:tc>
        <w:tc>
          <w:tcPr>
            <w:tcW w:w="0" w:type="dxa"/>
            <w:vAlign w:val="bottom"/>
          </w:tcPr>
          <w:p w14:paraId="2221F87F" w14:textId="77777777" w:rsidR="004B413C" w:rsidRDefault="004B413C">
            <w:pPr>
              <w:rPr>
                <w:sz w:val="1"/>
                <w:szCs w:val="1"/>
              </w:rPr>
            </w:pPr>
          </w:p>
        </w:tc>
      </w:tr>
      <w:tr w:rsidR="004B413C" w14:paraId="19F9A2AB" w14:textId="77777777">
        <w:trPr>
          <w:trHeight w:val="193"/>
        </w:trPr>
        <w:tc>
          <w:tcPr>
            <w:tcW w:w="1480" w:type="dxa"/>
            <w:vAlign w:val="bottom"/>
          </w:tcPr>
          <w:p w14:paraId="16532723" w14:textId="77777777" w:rsidR="004B413C" w:rsidRDefault="00EC2FEA">
            <w:pPr>
              <w:ind w:left="100"/>
              <w:rPr>
                <w:sz w:val="20"/>
                <w:szCs w:val="20"/>
              </w:rPr>
            </w:pPr>
            <w:r>
              <w:rPr>
                <w:rFonts w:ascii="Arial" w:eastAsia="Arial" w:hAnsi="Arial" w:cs="Arial"/>
                <w:sz w:val="16"/>
                <w:szCs w:val="16"/>
              </w:rPr>
              <w:t>08/1999 - 07/2004</w:t>
            </w:r>
          </w:p>
        </w:tc>
        <w:tc>
          <w:tcPr>
            <w:tcW w:w="1560" w:type="dxa"/>
            <w:vAlign w:val="bottom"/>
          </w:tcPr>
          <w:p w14:paraId="0F11335F" w14:textId="77777777" w:rsidR="004B413C" w:rsidRDefault="00EC2FEA">
            <w:pPr>
              <w:ind w:right="20"/>
              <w:jc w:val="right"/>
              <w:rPr>
                <w:sz w:val="20"/>
                <w:szCs w:val="20"/>
              </w:rPr>
            </w:pPr>
            <w:r>
              <w:rPr>
                <w:rFonts w:ascii="Arial" w:eastAsia="Arial" w:hAnsi="Arial" w:cs="Arial"/>
                <w:sz w:val="16"/>
                <w:szCs w:val="16"/>
              </w:rPr>
              <w:t>57.5</w:t>
            </w:r>
          </w:p>
        </w:tc>
        <w:tc>
          <w:tcPr>
            <w:tcW w:w="1520" w:type="dxa"/>
            <w:vAlign w:val="bottom"/>
          </w:tcPr>
          <w:p w14:paraId="21EC8C32" w14:textId="77777777" w:rsidR="004B413C" w:rsidRDefault="00EC2FEA">
            <w:pPr>
              <w:ind w:right="20"/>
              <w:jc w:val="right"/>
              <w:rPr>
                <w:sz w:val="20"/>
                <w:szCs w:val="20"/>
              </w:rPr>
            </w:pPr>
            <w:r>
              <w:rPr>
                <w:rFonts w:ascii="Arial" w:eastAsia="Arial" w:hAnsi="Arial" w:cs="Arial"/>
                <w:sz w:val="16"/>
                <w:szCs w:val="16"/>
              </w:rPr>
              <w:t>56.8</w:t>
            </w:r>
          </w:p>
        </w:tc>
        <w:tc>
          <w:tcPr>
            <w:tcW w:w="1740" w:type="dxa"/>
            <w:vAlign w:val="bottom"/>
          </w:tcPr>
          <w:p w14:paraId="0ACB14FD" w14:textId="77777777" w:rsidR="004B413C" w:rsidRDefault="00EC2FEA">
            <w:pPr>
              <w:ind w:right="20"/>
              <w:jc w:val="right"/>
              <w:rPr>
                <w:sz w:val="20"/>
                <w:szCs w:val="20"/>
              </w:rPr>
            </w:pPr>
            <w:r>
              <w:rPr>
                <w:rFonts w:ascii="Arial" w:eastAsia="Arial" w:hAnsi="Arial" w:cs="Arial"/>
                <w:sz w:val="16"/>
                <w:szCs w:val="16"/>
              </w:rPr>
              <w:t>0.68</w:t>
            </w:r>
          </w:p>
        </w:tc>
        <w:tc>
          <w:tcPr>
            <w:tcW w:w="940" w:type="dxa"/>
            <w:vAlign w:val="bottom"/>
          </w:tcPr>
          <w:p w14:paraId="2BF0D194" w14:textId="77777777" w:rsidR="004B413C" w:rsidRDefault="00EC2FEA">
            <w:pPr>
              <w:ind w:left="100"/>
              <w:rPr>
                <w:sz w:val="20"/>
                <w:szCs w:val="20"/>
              </w:rPr>
            </w:pPr>
            <w:r>
              <w:rPr>
                <w:rFonts w:ascii="Arial" w:eastAsia="Arial" w:hAnsi="Arial" w:cs="Arial"/>
                <w:sz w:val="16"/>
                <w:szCs w:val="16"/>
              </w:rPr>
              <w:t>September</w:t>
            </w:r>
          </w:p>
        </w:tc>
        <w:tc>
          <w:tcPr>
            <w:tcW w:w="940" w:type="dxa"/>
            <w:vAlign w:val="bottom"/>
          </w:tcPr>
          <w:p w14:paraId="50A4DFEC" w14:textId="77777777" w:rsidR="004B413C" w:rsidRDefault="00EC2FEA">
            <w:pPr>
              <w:ind w:left="100"/>
              <w:rPr>
                <w:sz w:val="20"/>
                <w:szCs w:val="20"/>
              </w:rPr>
            </w:pPr>
            <w:r>
              <w:rPr>
                <w:rFonts w:ascii="Arial" w:eastAsia="Arial" w:hAnsi="Arial" w:cs="Arial"/>
                <w:sz w:val="16"/>
                <w:szCs w:val="16"/>
              </w:rPr>
              <w:t>July</w:t>
            </w:r>
          </w:p>
        </w:tc>
        <w:tc>
          <w:tcPr>
            <w:tcW w:w="1120" w:type="dxa"/>
            <w:vAlign w:val="bottom"/>
          </w:tcPr>
          <w:p w14:paraId="602F53AC" w14:textId="77777777" w:rsidR="004B413C" w:rsidRDefault="00EC2FEA">
            <w:pPr>
              <w:ind w:right="20"/>
              <w:jc w:val="right"/>
              <w:rPr>
                <w:sz w:val="20"/>
                <w:szCs w:val="20"/>
              </w:rPr>
            </w:pPr>
            <w:r>
              <w:rPr>
                <w:rFonts w:ascii="Arial" w:eastAsia="Arial" w:hAnsi="Arial" w:cs="Arial"/>
                <w:sz w:val="16"/>
                <w:szCs w:val="16"/>
              </w:rPr>
              <w:t>201</w:t>
            </w:r>
          </w:p>
        </w:tc>
        <w:tc>
          <w:tcPr>
            <w:tcW w:w="0" w:type="dxa"/>
            <w:vAlign w:val="bottom"/>
          </w:tcPr>
          <w:p w14:paraId="12A9DFC1" w14:textId="77777777" w:rsidR="004B413C" w:rsidRDefault="004B413C">
            <w:pPr>
              <w:rPr>
                <w:sz w:val="1"/>
                <w:szCs w:val="1"/>
              </w:rPr>
            </w:pPr>
          </w:p>
        </w:tc>
      </w:tr>
      <w:tr w:rsidR="004B413C" w14:paraId="46252CE2" w14:textId="77777777">
        <w:trPr>
          <w:trHeight w:val="193"/>
        </w:trPr>
        <w:tc>
          <w:tcPr>
            <w:tcW w:w="1480" w:type="dxa"/>
            <w:vAlign w:val="bottom"/>
          </w:tcPr>
          <w:p w14:paraId="18E22C67" w14:textId="77777777" w:rsidR="004B413C" w:rsidRDefault="00EC2FEA">
            <w:pPr>
              <w:ind w:left="100"/>
              <w:rPr>
                <w:sz w:val="20"/>
                <w:szCs w:val="20"/>
              </w:rPr>
            </w:pPr>
            <w:r>
              <w:rPr>
                <w:rFonts w:ascii="Arial" w:eastAsia="Arial" w:hAnsi="Arial" w:cs="Arial"/>
                <w:sz w:val="16"/>
                <w:szCs w:val="16"/>
              </w:rPr>
              <w:t>08/2004 - 07/2009</w:t>
            </w:r>
          </w:p>
        </w:tc>
        <w:tc>
          <w:tcPr>
            <w:tcW w:w="1560" w:type="dxa"/>
            <w:vAlign w:val="bottom"/>
          </w:tcPr>
          <w:p w14:paraId="37CE1A53" w14:textId="77777777" w:rsidR="004B413C" w:rsidRDefault="00EC2FEA">
            <w:pPr>
              <w:ind w:right="20"/>
              <w:jc w:val="right"/>
              <w:rPr>
                <w:sz w:val="20"/>
                <w:szCs w:val="20"/>
              </w:rPr>
            </w:pPr>
            <w:r>
              <w:rPr>
                <w:rFonts w:ascii="Arial" w:eastAsia="Arial" w:hAnsi="Arial" w:cs="Arial"/>
                <w:sz w:val="16"/>
                <w:szCs w:val="16"/>
              </w:rPr>
              <w:t>56.5</w:t>
            </w:r>
          </w:p>
        </w:tc>
        <w:tc>
          <w:tcPr>
            <w:tcW w:w="1520" w:type="dxa"/>
            <w:vAlign w:val="bottom"/>
          </w:tcPr>
          <w:p w14:paraId="78D4B0C0" w14:textId="77777777" w:rsidR="004B413C" w:rsidRDefault="00EC2FEA">
            <w:pPr>
              <w:ind w:right="20"/>
              <w:jc w:val="right"/>
              <w:rPr>
                <w:sz w:val="20"/>
                <w:szCs w:val="20"/>
              </w:rPr>
            </w:pPr>
            <w:r>
              <w:rPr>
                <w:rFonts w:ascii="Arial" w:eastAsia="Arial" w:hAnsi="Arial" w:cs="Arial"/>
                <w:sz w:val="16"/>
                <w:szCs w:val="16"/>
              </w:rPr>
              <w:t>56.0</w:t>
            </w:r>
          </w:p>
        </w:tc>
        <w:tc>
          <w:tcPr>
            <w:tcW w:w="1740" w:type="dxa"/>
            <w:vAlign w:val="bottom"/>
          </w:tcPr>
          <w:p w14:paraId="128DA459" w14:textId="77777777" w:rsidR="004B413C" w:rsidRDefault="00EC2FEA">
            <w:pPr>
              <w:ind w:right="20"/>
              <w:jc w:val="right"/>
              <w:rPr>
                <w:sz w:val="20"/>
                <w:szCs w:val="20"/>
              </w:rPr>
            </w:pPr>
            <w:r>
              <w:rPr>
                <w:rFonts w:ascii="Arial" w:eastAsia="Arial" w:hAnsi="Arial" w:cs="Arial"/>
                <w:sz w:val="16"/>
                <w:szCs w:val="16"/>
              </w:rPr>
              <w:t>0.49</w:t>
            </w:r>
          </w:p>
        </w:tc>
        <w:tc>
          <w:tcPr>
            <w:tcW w:w="940" w:type="dxa"/>
            <w:vAlign w:val="bottom"/>
          </w:tcPr>
          <w:p w14:paraId="5EE6A1B4" w14:textId="77777777" w:rsidR="004B413C" w:rsidRDefault="00EC2FEA">
            <w:pPr>
              <w:ind w:left="100"/>
              <w:rPr>
                <w:sz w:val="20"/>
                <w:szCs w:val="20"/>
              </w:rPr>
            </w:pPr>
            <w:r>
              <w:rPr>
                <w:rFonts w:ascii="Arial" w:eastAsia="Arial" w:hAnsi="Arial" w:cs="Arial"/>
                <w:sz w:val="16"/>
                <w:szCs w:val="16"/>
              </w:rPr>
              <w:t>October</w:t>
            </w:r>
          </w:p>
        </w:tc>
        <w:tc>
          <w:tcPr>
            <w:tcW w:w="940" w:type="dxa"/>
            <w:vAlign w:val="bottom"/>
          </w:tcPr>
          <w:p w14:paraId="50D65925" w14:textId="77777777" w:rsidR="004B413C" w:rsidRDefault="00EC2FEA">
            <w:pPr>
              <w:ind w:left="100"/>
              <w:rPr>
                <w:sz w:val="20"/>
                <w:szCs w:val="20"/>
              </w:rPr>
            </w:pPr>
            <w:r>
              <w:rPr>
                <w:rFonts w:ascii="Arial" w:eastAsia="Arial" w:hAnsi="Arial" w:cs="Arial"/>
                <w:sz w:val="16"/>
                <w:szCs w:val="16"/>
              </w:rPr>
              <w:t>July</w:t>
            </w:r>
          </w:p>
        </w:tc>
        <w:tc>
          <w:tcPr>
            <w:tcW w:w="1120" w:type="dxa"/>
            <w:vAlign w:val="bottom"/>
          </w:tcPr>
          <w:p w14:paraId="4A26C9B7" w14:textId="77777777" w:rsidR="004B413C" w:rsidRDefault="00EC2FEA">
            <w:pPr>
              <w:ind w:right="20"/>
              <w:jc w:val="right"/>
              <w:rPr>
                <w:sz w:val="20"/>
                <w:szCs w:val="20"/>
              </w:rPr>
            </w:pPr>
            <w:r>
              <w:rPr>
                <w:rFonts w:ascii="Arial" w:eastAsia="Arial" w:hAnsi="Arial" w:cs="Arial"/>
                <w:sz w:val="16"/>
                <w:szCs w:val="16"/>
              </w:rPr>
              <w:t>257</w:t>
            </w:r>
          </w:p>
        </w:tc>
        <w:tc>
          <w:tcPr>
            <w:tcW w:w="0" w:type="dxa"/>
            <w:vAlign w:val="bottom"/>
          </w:tcPr>
          <w:p w14:paraId="4D155330" w14:textId="77777777" w:rsidR="004B413C" w:rsidRDefault="004B413C">
            <w:pPr>
              <w:rPr>
                <w:sz w:val="1"/>
                <w:szCs w:val="1"/>
              </w:rPr>
            </w:pPr>
          </w:p>
        </w:tc>
      </w:tr>
      <w:tr w:rsidR="004B413C" w14:paraId="09E3F102" w14:textId="77777777">
        <w:trPr>
          <w:trHeight w:val="193"/>
        </w:trPr>
        <w:tc>
          <w:tcPr>
            <w:tcW w:w="1480" w:type="dxa"/>
            <w:vAlign w:val="bottom"/>
          </w:tcPr>
          <w:p w14:paraId="1B37A8C7" w14:textId="77777777" w:rsidR="004B413C" w:rsidRDefault="00EC2FEA">
            <w:pPr>
              <w:ind w:left="100"/>
              <w:rPr>
                <w:sz w:val="20"/>
                <w:szCs w:val="20"/>
              </w:rPr>
            </w:pPr>
            <w:r>
              <w:rPr>
                <w:rFonts w:ascii="Arial" w:eastAsia="Arial" w:hAnsi="Arial" w:cs="Arial"/>
                <w:sz w:val="16"/>
                <w:szCs w:val="16"/>
              </w:rPr>
              <w:t>08/2009 - 07/2014</w:t>
            </w:r>
          </w:p>
        </w:tc>
        <w:tc>
          <w:tcPr>
            <w:tcW w:w="1560" w:type="dxa"/>
            <w:vAlign w:val="bottom"/>
          </w:tcPr>
          <w:p w14:paraId="4152A97E" w14:textId="77777777" w:rsidR="004B413C" w:rsidRDefault="00EC2FEA">
            <w:pPr>
              <w:ind w:right="20"/>
              <w:jc w:val="right"/>
              <w:rPr>
                <w:sz w:val="20"/>
                <w:szCs w:val="20"/>
              </w:rPr>
            </w:pPr>
            <w:r>
              <w:rPr>
                <w:rFonts w:ascii="Arial" w:eastAsia="Arial" w:hAnsi="Arial" w:cs="Arial"/>
                <w:sz w:val="16"/>
                <w:szCs w:val="16"/>
              </w:rPr>
              <w:t>55.2</w:t>
            </w:r>
          </w:p>
        </w:tc>
        <w:tc>
          <w:tcPr>
            <w:tcW w:w="1520" w:type="dxa"/>
            <w:vAlign w:val="bottom"/>
          </w:tcPr>
          <w:p w14:paraId="1B3D2064" w14:textId="77777777" w:rsidR="004B413C" w:rsidRDefault="00EC2FEA">
            <w:pPr>
              <w:ind w:right="20"/>
              <w:jc w:val="right"/>
              <w:rPr>
                <w:sz w:val="20"/>
                <w:szCs w:val="20"/>
              </w:rPr>
            </w:pPr>
            <w:r>
              <w:rPr>
                <w:rFonts w:ascii="Arial" w:eastAsia="Arial" w:hAnsi="Arial" w:cs="Arial"/>
                <w:sz w:val="16"/>
                <w:szCs w:val="16"/>
              </w:rPr>
              <w:t>54.7</w:t>
            </w:r>
          </w:p>
        </w:tc>
        <w:tc>
          <w:tcPr>
            <w:tcW w:w="1740" w:type="dxa"/>
            <w:vAlign w:val="bottom"/>
          </w:tcPr>
          <w:p w14:paraId="13105919" w14:textId="77777777" w:rsidR="004B413C" w:rsidRDefault="00EC2FEA">
            <w:pPr>
              <w:ind w:right="20"/>
              <w:jc w:val="right"/>
              <w:rPr>
                <w:sz w:val="20"/>
                <w:szCs w:val="20"/>
              </w:rPr>
            </w:pPr>
            <w:r>
              <w:rPr>
                <w:rFonts w:ascii="Arial" w:eastAsia="Arial" w:hAnsi="Arial" w:cs="Arial"/>
                <w:sz w:val="16"/>
                <w:szCs w:val="16"/>
              </w:rPr>
              <w:t>0.44</w:t>
            </w:r>
          </w:p>
        </w:tc>
        <w:tc>
          <w:tcPr>
            <w:tcW w:w="940" w:type="dxa"/>
            <w:vAlign w:val="bottom"/>
          </w:tcPr>
          <w:p w14:paraId="7536D378" w14:textId="77777777" w:rsidR="004B413C" w:rsidRDefault="00EC2FEA">
            <w:pPr>
              <w:ind w:left="100"/>
              <w:rPr>
                <w:sz w:val="20"/>
                <w:szCs w:val="20"/>
              </w:rPr>
            </w:pPr>
            <w:r>
              <w:rPr>
                <w:rFonts w:ascii="Arial" w:eastAsia="Arial" w:hAnsi="Arial" w:cs="Arial"/>
                <w:sz w:val="16"/>
                <w:szCs w:val="16"/>
              </w:rPr>
              <w:t>November</w:t>
            </w:r>
          </w:p>
        </w:tc>
        <w:tc>
          <w:tcPr>
            <w:tcW w:w="940" w:type="dxa"/>
            <w:vAlign w:val="bottom"/>
          </w:tcPr>
          <w:p w14:paraId="535B960F" w14:textId="77777777" w:rsidR="004B413C" w:rsidRDefault="00EC2FEA">
            <w:pPr>
              <w:ind w:left="100"/>
              <w:rPr>
                <w:sz w:val="20"/>
                <w:szCs w:val="20"/>
              </w:rPr>
            </w:pPr>
            <w:r>
              <w:rPr>
                <w:rFonts w:ascii="Arial" w:eastAsia="Arial" w:hAnsi="Arial" w:cs="Arial"/>
                <w:sz w:val="16"/>
                <w:szCs w:val="16"/>
              </w:rPr>
              <w:t>September</w:t>
            </w:r>
          </w:p>
        </w:tc>
        <w:tc>
          <w:tcPr>
            <w:tcW w:w="1120" w:type="dxa"/>
            <w:vAlign w:val="bottom"/>
          </w:tcPr>
          <w:p w14:paraId="7B9893D7" w14:textId="77777777" w:rsidR="004B413C" w:rsidRDefault="00EC2FEA">
            <w:pPr>
              <w:ind w:right="20"/>
              <w:jc w:val="right"/>
              <w:rPr>
                <w:sz w:val="20"/>
                <w:szCs w:val="20"/>
              </w:rPr>
            </w:pPr>
            <w:r>
              <w:rPr>
                <w:rFonts w:ascii="Arial" w:eastAsia="Arial" w:hAnsi="Arial" w:cs="Arial"/>
                <w:sz w:val="16"/>
                <w:szCs w:val="16"/>
              </w:rPr>
              <w:t>207</w:t>
            </w:r>
          </w:p>
        </w:tc>
        <w:tc>
          <w:tcPr>
            <w:tcW w:w="0" w:type="dxa"/>
            <w:vAlign w:val="bottom"/>
          </w:tcPr>
          <w:p w14:paraId="276C8981" w14:textId="77777777" w:rsidR="004B413C" w:rsidRDefault="004B413C">
            <w:pPr>
              <w:rPr>
                <w:sz w:val="1"/>
                <w:szCs w:val="1"/>
              </w:rPr>
            </w:pPr>
          </w:p>
        </w:tc>
      </w:tr>
      <w:tr w:rsidR="004B413C" w14:paraId="2A9349D3" w14:textId="77777777">
        <w:trPr>
          <w:trHeight w:val="227"/>
        </w:trPr>
        <w:tc>
          <w:tcPr>
            <w:tcW w:w="1480" w:type="dxa"/>
            <w:vAlign w:val="bottom"/>
          </w:tcPr>
          <w:p w14:paraId="08A196B9" w14:textId="77777777" w:rsidR="004B413C" w:rsidRDefault="00EC2FEA">
            <w:pPr>
              <w:ind w:left="100"/>
              <w:rPr>
                <w:sz w:val="20"/>
                <w:szCs w:val="20"/>
              </w:rPr>
            </w:pPr>
            <w:r>
              <w:rPr>
                <w:rFonts w:ascii="Arial" w:eastAsia="Arial" w:hAnsi="Arial" w:cs="Arial"/>
                <w:sz w:val="16"/>
                <w:szCs w:val="16"/>
              </w:rPr>
              <w:t>08/2014 - 07/2019</w:t>
            </w:r>
          </w:p>
        </w:tc>
        <w:tc>
          <w:tcPr>
            <w:tcW w:w="1560" w:type="dxa"/>
            <w:vAlign w:val="bottom"/>
          </w:tcPr>
          <w:p w14:paraId="3A1FE524" w14:textId="77777777" w:rsidR="004B413C" w:rsidRDefault="00EC2FEA">
            <w:pPr>
              <w:ind w:right="20"/>
              <w:jc w:val="right"/>
              <w:rPr>
                <w:sz w:val="20"/>
                <w:szCs w:val="20"/>
              </w:rPr>
            </w:pPr>
            <w:r>
              <w:rPr>
                <w:rFonts w:ascii="Arial" w:eastAsia="Arial" w:hAnsi="Arial" w:cs="Arial"/>
                <w:sz w:val="16"/>
                <w:szCs w:val="16"/>
              </w:rPr>
              <w:t>54.4</w:t>
            </w:r>
          </w:p>
        </w:tc>
        <w:tc>
          <w:tcPr>
            <w:tcW w:w="1520" w:type="dxa"/>
            <w:vAlign w:val="bottom"/>
          </w:tcPr>
          <w:p w14:paraId="74A656D0" w14:textId="77777777" w:rsidR="004B413C" w:rsidRDefault="00EC2FEA">
            <w:pPr>
              <w:ind w:right="20"/>
              <w:jc w:val="right"/>
              <w:rPr>
                <w:sz w:val="20"/>
                <w:szCs w:val="20"/>
              </w:rPr>
            </w:pPr>
            <w:r>
              <w:rPr>
                <w:rFonts w:ascii="Arial" w:eastAsia="Arial" w:hAnsi="Arial" w:cs="Arial"/>
                <w:sz w:val="16"/>
                <w:szCs w:val="16"/>
              </w:rPr>
              <w:t>52.8</w:t>
            </w:r>
          </w:p>
        </w:tc>
        <w:tc>
          <w:tcPr>
            <w:tcW w:w="1740" w:type="dxa"/>
            <w:vAlign w:val="bottom"/>
          </w:tcPr>
          <w:p w14:paraId="2C5D675E" w14:textId="77777777" w:rsidR="004B413C" w:rsidRDefault="00EC2FEA">
            <w:pPr>
              <w:ind w:right="20"/>
              <w:jc w:val="right"/>
              <w:rPr>
                <w:sz w:val="20"/>
                <w:szCs w:val="20"/>
              </w:rPr>
            </w:pPr>
            <w:r>
              <w:rPr>
                <w:rFonts w:ascii="Arial" w:eastAsia="Arial" w:hAnsi="Arial" w:cs="Arial"/>
                <w:sz w:val="16"/>
                <w:szCs w:val="16"/>
              </w:rPr>
              <w:t>1.55</w:t>
            </w:r>
          </w:p>
        </w:tc>
        <w:tc>
          <w:tcPr>
            <w:tcW w:w="940" w:type="dxa"/>
            <w:vAlign w:val="bottom"/>
          </w:tcPr>
          <w:p w14:paraId="16535A17" w14:textId="77777777" w:rsidR="004B413C" w:rsidRDefault="00EC2FEA">
            <w:pPr>
              <w:ind w:left="100"/>
              <w:rPr>
                <w:sz w:val="20"/>
                <w:szCs w:val="20"/>
              </w:rPr>
            </w:pPr>
            <w:r>
              <w:rPr>
                <w:rFonts w:ascii="Arial" w:eastAsia="Arial" w:hAnsi="Arial" w:cs="Arial"/>
                <w:sz w:val="16"/>
                <w:szCs w:val="16"/>
              </w:rPr>
              <w:t>December</w:t>
            </w:r>
          </w:p>
        </w:tc>
        <w:tc>
          <w:tcPr>
            <w:tcW w:w="940" w:type="dxa"/>
            <w:vAlign w:val="bottom"/>
          </w:tcPr>
          <w:p w14:paraId="16B3EF23" w14:textId="77777777" w:rsidR="004B413C" w:rsidRDefault="00EC2FEA">
            <w:pPr>
              <w:ind w:left="100"/>
              <w:rPr>
                <w:sz w:val="20"/>
                <w:szCs w:val="20"/>
              </w:rPr>
            </w:pPr>
            <w:r>
              <w:rPr>
                <w:rFonts w:ascii="Arial" w:eastAsia="Arial" w:hAnsi="Arial" w:cs="Arial"/>
                <w:sz w:val="16"/>
                <w:szCs w:val="16"/>
              </w:rPr>
              <w:t>May</w:t>
            </w:r>
          </w:p>
        </w:tc>
        <w:tc>
          <w:tcPr>
            <w:tcW w:w="1120" w:type="dxa"/>
            <w:vAlign w:val="bottom"/>
          </w:tcPr>
          <w:p w14:paraId="0FE9CFD5" w14:textId="77777777" w:rsidR="004B413C" w:rsidRDefault="00EC2FEA">
            <w:pPr>
              <w:ind w:right="20"/>
              <w:jc w:val="right"/>
              <w:rPr>
                <w:sz w:val="20"/>
                <w:szCs w:val="20"/>
              </w:rPr>
            </w:pPr>
            <w:r>
              <w:rPr>
                <w:rFonts w:ascii="Arial" w:eastAsia="Arial" w:hAnsi="Arial" w:cs="Arial"/>
                <w:sz w:val="16"/>
                <w:szCs w:val="16"/>
              </w:rPr>
              <w:t>242</w:t>
            </w:r>
          </w:p>
        </w:tc>
        <w:tc>
          <w:tcPr>
            <w:tcW w:w="0" w:type="dxa"/>
            <w:vAlign w:val="bottom"/>
          </w:tcPr>
          <w:p w14:paraId="17D6E81C" w14:textId="77777777" w:rsidR="004B413C" w:rsidRDefault="004B413C">
            <w:pPr>
              <w:rPr>
                <w:sz w:val="1"/>
                <w:szCs w:val="1"/>
              </w:rPr>
            </w:pPr>
          </w:p>
        </w:tc>
      </w:tr>
      <w:tr w:rsidR="004B413C" w14:paraId="2CED91EB" w14:textId="77777777">
        <w:trPr>
          <w:trHeight w:val="40"/>
        </w:trPr>
        <w:tc>
          <w:tcPr>
            <w:tcW w:w="1480" w:type="dxa"/>
            <w:tcBorders>
              <w:bottom w:val="single" w:sz="8" w:space="0" w:color="auto"/>
            </w:tcBorders>
            <w:vAlign w:val="bottom"/>
          </w:tcPr>
          <w:p w14:paraId="6F83DA59" w14:textId="77777777" w:rsidR="004B413C" w:rsidRDefault="004B413C">
            <w:pPr>
              <w:rPr>
                <w:sz w:val="3"/>
                <w:szCs w:val="3"/>
              </w:rPr>
            </w:pPr>
          </w:p>
        </w:tc>
        <w:tc>
          <w:tcPr>
            <w:tcW w:w="1560" w:type="dxa"/>
            <w:tcBorders>
              <w:bottom w:val="single" w:sz="8" w:space="0" w:color="auto"/>
            </w:tcBorders>
            <w:vAlign w:val="bottom"/>
          </w:tcPr>
          <w:p w14:paraId="305C791A" w14:textId="77777777" w:rsidR="004B413C" w:rsidRDefault="004B413C">
            <w:pPr>
              <w:rPr>
                <w:sz w:val="3"/>
                <w:szCs w:val="3"/>
              </w:rPr>
            </w:pPr>
          </w:p>
        </w:tc>
        <w:tc>
          <w:tcPr>
            <w:tcW w:w="1520" w:type="dxa"/>
            <w:tcBorders>
              <w:bottom w:val="single" w:sz="8" w:space="0" w:color="auto"/>
            </w:tcBorders>
            <w:vAlign w:val="bottom"/>
          </w:tcPr>
          <w:p w14:paraId="669E9C28" w14:textId="77777777" w:rsidR="004B413C" w:rsidRDefault="004B413C">
            <w:pPr>
              <w:rPr>
                <w:sz w:val="3"/>
                <w:szCs w:val="3"/>
              </w:rPr>
            </w:pPr>
          </w:p>
        </w:tc>
        <w:tc>
          <w:tcPr>
            <w:tcW w:w="1740" w:type="dxa"/>
            <w:tcBorders>
              <w:bottom w:val="single" w:sz="8" w:space="0" w:color="auto"/>
            </w:tcBorders>
            <w:vAlign w:val="bottom"/>
          </w:tcPr>
          <w:p w14:paraId="6DD98FD5" w14:textId="77777777" w:rsidR="004B413C" w:rsidRDefault="004B413C">
            <w:pPr>
              <w:rPr>
                <w:sz w:val="3"/>
                <w:szCs w:val="3"/>
              </w:rPr>
            </w:pPr>
          </w:p>
        </w:tc>
        <w:tc>
          <w:tcPr>
            <w:tcW w:w="940" w:type="dxa"/>
            <w:tcBorders>
              <w:bottom w:val="single" w:sz="8" w:space="0" w:color="auto"/>
            </w:tcBorders>
            <w:vAlign w:val="bottom"/>
          </w:tcPr>
          <w:p w14:paraId="4E6FCE65" w14:textId="77777777" w:rsidR="004B413C" w:rsidRDefault="004B413C">
            <w:pPr>
              <w:rPr>
                <w:sz w:val="3"/>
                <w:szCs w:val="3"/>
              </w:rPr>
            </w:pPr>
          </w:p>
        </w:tc>
        <w:tc>
          <w:tcPr>
            <w:tcW w:w="940" w:type="dxa"/>
            <w:tcBorders>
              <w:bottom w:val="single" w:sz="8" w:space="0" w:color="auto"/>
            </w:tcBorders>
            <w:vAlign w:val="bottom"/>
          </w:tcPr>
          <w:p w14:paraId="324DE7D0" w14:textId="77777777" w:rsidR="004B413C" w:rsidRDefault="004B413C">
            <w:pPr>
              <w:rPr>
                <w:sz w:val="3"/>
                <w:szCs w:val="3"/>
              </w:rPr>
            </w:pPr>
          </w:p>
        </w:tc>
        <w:tc>
          <w:tcPr>
            <w:tcW w:w="1120" w:type="dxa"/>
            <w:tcBorders>
              <w:bottom w:val="single" w:sz="8" w:space="0" w:color="auto"/>
            </w:tcBorders>
            <w:vAlign w:val="bottom"/>
          </w:tcPr>
          <w:p w14:paraId="71C2D859" w14:textId="77777777" w:rsidR="004B413C" w:rsidRDefault="004B413C">
            <w:pPr>
              <w:rPr>
                <w:sz w:val="3"/>
                <w:szCs w:val="3"/>
              </w:rPr>
            </w:pPr>
          </w:p>
        </w:tc>
        <w:tc>
          <w:tcPr>
            <w:tcW w:w="0" w:type="dxa"/>
            <w:vAlign w:val="bottom"/>
          </w:tcPr>
          <w:p w14:paraId="5AF2BA9A" w14:textId="77777777" w:rsidR="004B413C" w:rsidRDefault="004B413C">
            <w:pPr>
              <w:rPr>
                <w:sz w:val="1"/>
                <w:szCs w:val="1"/>
              </w:rPr>
            </w:pPr>
          </w:p>
        </w:tc>
      </w:tr>
    </w:tbl>
    <w:p w14:paraId="3103B465" w14:textId="77777777" w:rsidR="004B413C" w:rsidRDefault="004B413C">
      <w:pPr>
        <w:spacing w:line="326" w:lineRule="exact"/>
        <w:rPr>
          <w:sz w:val="20"/>
          <w:szCs w:val="20"/>
        </w:rPr>
      </w:pPr>
    </w:p>
    <w:p w14:paraId="762C603A" w14:textId="77777777" w:rsidR="004B413C" w:rsidRDefault="00EC2FEA">
      <w:pPr>
        <w:ind w:left="20"/>
        <w:rPr>
          <w:sz w:val="20"/>
          <w:szCs w:val="20"/>
        </w:rPr>
      </w:pPr>
      <w:r>
        <w:rPr>
          <w:rFonts w:ascii="Arial" w:eastAsia="Arial" w:hAnsi="Arial" w:cs="Arial"/>
          <w:b/>
          <w:bCs/>
          <w:sz w:val="24"/>
          <w:szCs w:val="24"/>
        </w:rPr>
        <w:t>PM9 - Pinjar North</w:t>
      </w:r>
    </w:p>
    <w:p w14:paraId="1F749399" w14:textId="77777777" w:rsidR="004B413C" w:rsidRDefault="004B413C">
      <w:pPr>
        <w:spacing w:line="258" w:lineRule="exact"/>
        <w:rPr>
          <w:sz w:val="20"/>
          <w:szCs w:val="20"/>
        </w:rPr>
      </w:pPr>
    </w:p>
    <w:p w14:paraId="564F183E" w14:textId="77777777" w:rsidR="004B413C" w:rsidRDefault="00EC2FEA">
      <w:pPr>
        <w:spacing w:line="256" w:lineRule="auto"/>
        <w:ind w:left="20" w:right="40"/>
        <w:jc w:val="both"/>
        <w:rPr>
          <w:sz w:val="20"/>
          <w:szCs w:val="20"/>
        </w:rPr>
      </w:pPr>
      <w:r>
        <w:rPr>
          <w:rFonts w:ascii="Arial" w:eastAsia="Arial" w:hAnsi="Arial" w:cs="Arial"/>
          <w:sz w:val="20"/>
          <w:szCs w:val="20"/>
        </w:rPr>
        <w:t>Copied from quote - “Water levels at PM9 have been monitored since 1976 and have fallen approx. 7 meters over this time. It is assumed that vegetation at this site is now no longer able to access groundwater. The nearest vegetation monitoring transect is ‘P50’, located near the Water Corporation’s P50 production bore east of Lake Pinjar, approximately 2.2 km away to the south-west. The P50 transect has been subjected to diﬀerent influences over the years, including (previous) pumping of the P50 production bore and widespread deaths of vegetation following a succession of high temperatures in the early 1990s, and several fires. There has been an increase in the frequency and cover of species that prefer ‘broad’ site conditions, and an increase in the relative proportion of cover from introduced species. There is a consistent decline on the transect in species preferring excessive wetness.”</w:t>
      </w:r>
    </w:p>
    <w:p w14:paraId="3361DD30" w14:textId="77777777" w:rsidR="004B413C" w:rsidRDefault="004B413C">
      <w:pPr>
        <w:spacing w:line="64" w:lineRule="exact"/>
        <w:rPr>
          <w:sz w:val="20"/>
          <w:szCs w:val="20"/>
        </w:rPr>
      </w:pPr>
    </w:p>
    <w:p w14:paraId="4C6F4C09" w14:textId="77777777" w:rsidR="004B413C" w:rsidRDefault="00EC2FEA">
      <w:pPr>
        <w:rPr>
          <w:sz w:val="20"/>
          <w:szCs w:val="20"/>
        </w:rPr>
      </w:pPr>
      <w:r>
        <w:rPr>
          <w:rFonts w:ascii="Arial" w:eastAsia="Arial" w:hAnsi="Arial" w:cs="Arial"/>
          <w:sz w:val="20"/>
          <w:szCs w:val="20"/>
        </w:rPr>
        <w:t>WHERE IS VEGETARTION TRANSECT AT P50?</w:t>
      </w:r>
    </w:p>
    <w:p w14:paraId="64C4C7B0" w14:textId="77777777" w:rsidR="004B413C" w:rsidRDefault="004B413C">
      <w:pPr>
        <w:spacing w:line="200" w:lineRule="exact"/>
        <w:rPr>
          <w:sz w:val="20"/>
          <w:szCs w:val="20"/>
        </w:rPr>
      </w:pPr>
    </w:p>
    <w:p w14:paraId="6C2DA3A5" w14:textId="77777777" w:rsidR="004B413C" w:rsidRDefault="004B413C">
      <w:pPr>
        <w:spacing w:line="207" w:lineRule="exact"/>
        <w:rPr>
          <w:sz w:val="20"/>
          <w:szCs w:val="20"/>
        </w:rPr>
      </w:pPr>
    </w:p>
    <w:p w14:paraId="2DEBE2AF" w14:textId="77777777" w:rsidR="004B413C" w:rsidRDefault="00EC2FEA">
      <w:pPr>
        <w:ind w:left="20"/>
        <w:rPr>
          <w:sz w:val="20"/>
          <w:szCs w:val="20"/>
        </w:rPr>
      </w:pPr>
      <w:r>
        <w:rPr>
          <w:rFonts w:ascii="Arial" w:eastAsia="Arial" w:hAnsi="Arial" w:cs="Arial"/>
          <w:b/>
          <w:bCs/>
          <w:sz w:val="20"/>
          <w:szCs w:val="20"/>
        </w:rPr>
        <w:t>Hydrology</w:t>
      </w:r>
    </w:p>
    <w:p w14:paraId="4D642339" w14:textId="77777777" w:rsidR="004B413C" w:rsidRDefault="004B413C">
      <w:pPr>
        <w:spacing w:line="258" w:lineRule="exact"/>
        <w:rPr>
          <w:sz w:val="20"/>
          <w:szCs w:val="20"/>
        </w:rPr>
      </w:pPr>
    </w:p>
    <w:p w14:paraId="15A81EC5" w14:textId="77777777" w:rsidR="004B413C" w:rsidRDefault="00EC2FEA">
      <w:pPr>
        <w:spacing w:line="257" w:lineRule="auto"/>
        <w:ind w:left="20" w:firstLine="5"/>
        <w:jc w:val="both"/>
        <w:rPr>
          <w:sz w:val="20"/>
          <w:szCs w:val="20"/>
        </w:rPr>
      </w:pPr>
      <w:r>
        <w:rPr>
          <w:rFonts w:ascii="Arial" w:eastAsia="Arial" w:hAnsi="Arial" w:cs="Arial"/>
          <w:sz w:val="20"/>
          <w:szCs w:val="20"/>
        </w:rPr>
        <w:t>Groundwater at PM9 have almost continually been in decline since 1980 from approximately 59 mAHD to 2016 levels around 53 mAHD (Figure 78). The most significant rate of decline has been occurring since 1995 to 2016. Maximum and minimal seasonal water levels are 4 and 5 m lower now than in the 1994-1999 period, respectively (Table 28). Since 2016, no measurements at bore 61610804 have been made due to the operation of a nearby rifle range. It is unknown if groundwater levels have continued to decline since 2016 because no measurements have been recorded due to safety concerns regarding access to the bore. If the observed decline has continued, groundwater levels at the site may currently be below 52 mAHD, representing more than a 7 m decline since 1980.</w:t>
      </w:r>
    </w:p>
    <w:p w14:paraId="6DB135F8" w14:textId="77777777" w:rsidR="004B413C" w:rsidRDefault="004B413C">
      <w:pPr>
        <w:sectPr w:rsidR="004B413C">
          <w:pgSz w:w="12240" w:h="15840"/>
          <w:pgMar w:top="1440" w:right="1400" w:bottom="330" w:left="1420" w:header="0" w:footer="0" w:gutter="0"/>
          <w:cols w:space="720" w:equalWidth="0">
            <w:col w:w="9420"/>
          </w:cols>
        </w:sectPr>
      </w:pPr>
    </w:p>
    <w:p w14:paraId="42705318" w14:textId="77777777" w:rsidR="004B413C" w:rsidRDefault="004B413C">
      <w:pPr>
        <w:spacing w:line="200" w:lineRule="exact"/>
        <w:rPr>
          <w:sz w:val="20"/>
          <w:szCs w:val="20"/>
        </w:rPr>
      </w:pPr>
    </w:p>
    <w:p w14:paraId="6A309E0D" w14:textId="77777777" w:rsidR="004B413C" w:rsidRDefault="004B413C">
      <w:pPr>
        <w:spacing w:line="200" w:lineRule="exact"/>
        <w:rPr>
          <w:sz w:val="20"/>
          <w:szCs w:val="20"/>
        </w:rPr>
      </w:pPr>
    </w:p>
    <w:p w14:paraId="662C4CDC" w14:textId="77777777" w:rsidR="004B413C" w:rsidRDefault="004B413C">
      <w:pPr>
        <w:spacing w:line="200" w:lineRule="exact"/>
        <w:rPr>
          <w:sz w:val="20"/>
          <w:szCs w:val="20"/>
        </w:rPr>
      </w:pPr>
    </w:p>
    <w:p w14:paraId="4C8D8297" w14:textId="77777777" w:rsidR="004B413C" w:rsidRDefault="004B413C">
      <w:pPr>
        <w:spacing w:line="200" w:lineRule="exact"/>
        <w:rPr>
          <w:sz w:val="20"/>
          <w:szCs w:val="20"/>
        </w:rPr>
      </w:pPr>
    </w:p>
    <w:p w14:paraId="6BD7BF8F" w14:textId="77777777" w:rsidR="004B413C" w:rsidRDefault="004B413C">
      <w:pPr>
        <w:spacing w:line="200" w:lineRule="exact"/>
        <w:rPr>
          <w:sz w:val="20"/>
          <w:szCs w:val="20"/>
        </w:rPr>
      </w:pPr>
    </w:p>
    <w:p w14:paraId="4EDCAF95" w14:textId="77777777" w:rsidR="004B413C" w:rsidRDefault="004B413C">
      <w:pPr>
        <w:spacing w:line="200" w:lineRule="exact"/>
        <w:rPr>
          <w:sz w:val="20"/>
          <w:szCs w:val="20"/>
        </w:rPr>
      </w:pPr>
    </w:p>
    <w:p w14:paraId="0348D0DB" w14:textId="77777777" w:rsidR="004B413C" w:rsidRDefault="004B413C">
      <w:pPr>
        <w:spacing w:line="200" w:lineRule="exact"/>
        <w:rPr>
          <w:sz w:val="20"/>
          <w:szCs w:val="20"/>
        </w:rPr>
      </w:pPr>
    </w:p>
    <w:p w14:paraId="1B81205A" w14:textId="77777777" w:rsidR="004B413C" w:rsidRDefault="004B413C">
      <w:pPr>
        <w:spacing w:line="200" w:lineRule="exact"/>
        <w:rPr>
          <w:sz w:val="20"/>
          <w:szCs w:val="20"/>
        </w:rPr>
      </w:pPr>
    </w:p>
    <w:p w14:paraId="43C2D86A" w14:textId="77777777" w:rsidR="004B413C" w:rsidRDefault="004B413C">
      <w:pPr>
        <w:spacing w:line="200" w:lineRule="exact"/>
        <w:rPr>
          <w:sz w:val="20"/>
          <w:szCs w:val="20"/>
        </w:rPr>
      </w:pPr>
    </w:p>
    <w:p w14:paraId="24F5426F" w14:textId="77777777" w:rsidR="004B413C" w:rsidRDefault="004B413C">
      <w:pPr>
        <w:spacing w:line="200" w:lineRule="exact"/>
        <w:rPr>
          <w:sz w:val="20"/>
          <w:szCs w:val="20"/>
        </w:rPr>
      </w:pPr>
    </w:p>
    <w:p w14:paraId="700273B0" w14:textId="77777777" w:rsidR="004B413C" w:rsidRDefault="004B413C">
      <w:pPr>
        <w:spacing w:line="200" w:lineRule="exact"/>
        <w:rPr>
          <w:sz w:val="20"/>
          <w:szCs w:val="20"/>
        </w:rPr>
      </w:pPr>
    </w:p>
    <w:p w14:paraId="291D1F33" w14:textId="77777777" w:rsidR="004B413C" w:rsidRDefault="004B413C">
      <w:pPr>
        <w:spacing w:line="200" w:lineRule="exact"/>
        <w:rPr>
          <w:sz w:val="20"/>
          <w:szCs w:val="20"/>
        </w:rPr>
      </w:pPr>
    </w:p>
    <w:p w14:paraId="5D42AF88" w14:textId="77777777" w:rsidR="004B413C" w:rsidRDefault="004B413C">
      <w:pPr>
        <w:spacing w:line="200" w:lineRule="exact"/>
        <w:rPr>
          <w:sz w:val="20"/>
          <w:szCs w:val="20"/>
        </w:rPr>
      </w:pPr>
    </w:p>
    <w:p w14:paraId="6254E399" w14:textId="77777777" w:rsidR="004B413C" w:rsidRDefault="004B413C">
      <w:pPr>
        <w:spacing w:line="200" w:lineRule="exact"/>
        <w:rPr>
          <w:sz w:val="20"/>
          <w:szCs w:val="20"/>
        </w:rPr>
      </w:pPr>
    </w:p>
    <w:p w14:paraId="6DAC53B3" w14:textId="77777777" w:rsidR="004B413C" w:rsidRDefault="004B413C">
      <w:pPr>
        <w:spacing w:line="200" w:lineRule="exact"/>
        <w:rPr>
          <w:sz w:val="20"/>
          <w:szCs w:val="20"/>
        </w:rPr>
      </w:pPr>
    </w:p>
    <w:p w14:paraId="0713E22E" w14:textId="77777777" w:rsidR="004B413C" w:rsidRDefault="004B413C">
      <w:pPr>
        <w:spacing w:line="200" w:lineRule="exact"/>
        <w:rPr>
          <w:sz w:val="20"/>
          <w:szCs w:val="20"/>
        </w:rPr>
      </w:pPr>
    </w:p>
    <w:p w14:paraId="20D8C4C5" w14:textId="77777777" w:rsidR="004B413C" w:rsidRDefault="004B413C">
      <w:pPr>
        <w:spacing w:line="200" w:lineRule="exact"/>
        <w:rPr>
          <w:sz w:val="20"/>
          <w:szCs w:val="20"/>
        </w:rPr>
      </w:pPr>
    </w:p>
    <w:p w14:paraId="37018D0A" w14:textId="77777777" w:rsidR="004B413C" w:rsidRDefault="004B413C">
      <w:pPr>
        <w:spacing w:line="200" w:lineRule="exact"/>
        <w:rPr>
          <w:sz w:val="20"/>
          <w:szCs w:val="20"/>
        </w:rPr>
      </w:pPr>
    </w:p>
    <w:p w14:paraId="518C7972" w14:textId="77777777" w:rsidR="004B413C" w:rsidRDefault="004B413C">
      <w:pPr>
        <w:spacing w:line="200" w:lineRule="exact"/>
        <w:rPr>
          <w:sz w:val="20"/>
          <w:szCs w:val="20"/>
        </w:rPr>
      </w:pPr>
    </w:p>
    <w:p w14:paraId="151BE8D4" w14:textId="77777777" w:rsidR="004B413C" w:rsidRDefault="004B413C">
      <w:pPr>
        <w:spacing w:line="200" w:lineRule="exact"/>
        <w:rPr>
          <w:sz w:val="20"/>
          <w:szCs w:val="20"/>
        </w:rPr>
      </w:pPr>
    </w:p>
    <w:p w14:paraId="6ABFBB65" w14:textId="77777777" w:rsidR="004B413C" w:rsidRDefault="004B413C">
      <w:pPr>
        <w:spacing w:line="200" w:lineRule="exact"/>
        <w:rPr>
          <w:sz w:val="20"/>
          <w:szCs w:val="20"/>
        </w:rPr>
      </w:pPr>
    </w:p>
    <w:p w14:paraId="5884FC3D" w14:textId="77777777" w:rsidR="004B413C" w:rsidRDefault="004B413C">
      <w:pPr>
        <w:spacing w:line="200" w:lineRule="exact"/>
        <w:rPr>
          <w:sz w:val="20"/>
          <w:szCs w:val="20"/>
        </w:rPr>
      </w:pPr>
    </w:p>
    <w:p w14:paraId="00CD953E" w14:textId="77777777" w:rsidR="004B413C" w:rsidRDefault="004B413C">
      <w:pPr>
        <w:spacing w:line="200" w:lineRule="exact"/>
        <w:rPr>
          <w:sz w:val="20"/>
          <w:szCs w:val="20"/>
        </w:rPr>
      </w:pPr>
    </w:p>
    <w:p w14:paraId="69E32045" w14:textId="77777777" w:rsidR="004B413C" w:rsidRDefault="004B413C">
      <w:pPr>
        <w:spacing w:line="343" w:lineRule="exact"/>
        <w:rPr>
          <w:sz w:val="20"/>
          <w:szCs w:val="20"/>
        </w:rPr>
      </w:pPr>
    </w:p>
    <w:p w14:paraId="4959F279" w14:textId="77777777" w:rsidR="004B413C" w:rsidRDefault="00EC2FEA">
      <w:pPr>
        <w:ind w:right="20"/>
        <w:jc w:val="center"/>
        <w:rPr>
          <w:sz w:val="20"/>
          <w:szCs w:val="20"/>
        </w:rPr>
      </w:pPr>
      <w:r>
        <w:rPr>
          <w:rFonts w:ascii="Arial" w:eastAsia="Arial" w:hAnsi="Arial" w:cs="Arial"/>
          <w:sz w:val="15"/>
          <w:szCs w:val="15"/>
        </w:rPr>
        <w:t>123</w:t>
      </w:r>
    </w:p>
    <w:p w14:paraId="1AB7F77B" w14:textId="77777777" w:rsidR="004B413C" w:rsidRDefault="004B413C">
      <w:pPr>
        <w:sectPr w:rsidR="004B413C">
          <w:type w:val="continuous"/>
          <w:pgSz w:w="12240" w:h="15840"/>
          <w:pgMar w:top="1440" w:right="1400" w:bottom="330" w:left="1420" w:header="0" w:footer="0" w:gutter="0"/>
          <w:cols w:space="720" w:equalWidth="0">
            <w:col w:w="9420"/>
          </w:cols>
        </w:sectPr>
      </w:pPr>
    </w:p>
    <w:p w14:paraId="1E9DF643" w14:textId="77777777" w:rsidR="004B413C" w:rsidRDefault="004B413C">
      <w:pPr>
        <w:spacing w:line="200" w:lineRule="exact"/>
        <w:rPr>
          <w:sz w:val="20"/>
          <w:szCs w:val="20"/>
        </w:rPr>
      </w:pPr>
      <w:bookmarkStart w:id="161" w:name="page124"/>
      <w:bookmarkEnd w:id="161"/>
    </w:p>
    <w:p w14:paraId="2CFD343E" w14:textId="77777777" w:rsidR="004B413C" w:rsidRDefault="004B413C">
      <w:pPr>
        <w:spacing w:line="200" w:lineRule="exact"/>
        <w:rPr>
          <w:sz w:val="20"/>
          <w:szCs w:val="20"/>
        </w:rPr>
      </w:pPr>
    </w:p>
    <w:p w14:paraId="08CA0871" w14:textId="77777777" w:rsidR="004B413C" w:rsidRDefault="004B413C">
      <w:pPr>
        <w:spacing w:line="200" w:lineRule="exact"/>
        <w:rPr>
          <w:sz w:val="20"/>
          <w:szCs w:val="20"/>
        </w:rPr>
      </w:pPr>
    </w:p>
    <w:p w14:paraId="49B28954" w14:textId="77777777" w:rsidR="004B413C" w:rsidRDefault="004B413C">
      <w:pPr>
        <w:spacing w:line="200" w:lineRule="exact"/>
        <w:rPr>
          <w:sz w:val="20"/>
          <w:szCs w:val="20"/>
        </w:rPr>
      </w:pPr>
    </w:p>
    <w:p w14:paraId="614B30C8" w14:textId="77777777" w:rsidR="004B413C" w:rsidRDefault="004B413C">
      <w:pPr>
        <w:spacing w:line="200" w:lineRule="exact"/>
        <w:rPr>
          <w:sz w:val="20"/>
          <w:szCs w:val="20"/>
        </w:rPr>
      </w:pPr>
    </w:p>
    <w:p w14:paraId="1C9B5D9F" w14:textId="77777777" w:rsidR="004B413C" w:rsidRDefault="004B413C">
      <w:pPr>
        <w:spacing w:line="200" w:lineRule="exact"/>
        <w:rPr>
          <w:sz w:val="20"/>
          <w:szCs w:val="20"/>
        </w:rPr>
      </w:pPr>
    </w:p>
    <w:p w14:paraId="0F6364FF" w14:textId="77777777" w:rsidR="004B413C" w:rsidRDefault="004B413C">
      <w:pPr>
        <w:spacing w:line="200" w:lineRule="exact"/>
        <w:rPr>
          <w:sz w:val="20"/>
          <w:szCs w:val="20"/>
        </w:rPr>
      </w:pPr>
    </w:p>
    <w:p w14:paraId="73264202" w14:textId="77777777" w:rsidR="004B413C" w:rsidRDefault="004B413C">
      <w:pPr>
        <w:spacing w:line="200" w:lineRule="exact"/>
        <w:rPr>
          <w:sz w:val="20"/>
          <w:szCs w:val="20"/>
        </w:rPr>
      </w:pPr>
    </w:p>
    <w:p w14:paraId="1DBF297C" w14:textId="77777777" w:rsidR="004B413C" w:rsidRDefault="004B413C">
      <w:pPr>
        <w:spacing w:line="200" w:lineRule="exact"/>
        <w:rPr>
          <w:sz w:val="20"/>
          <w:szCs w:val="20"/>
        </w:rPr>
      </w:pPr>
    </w:p>
    <w:p w14:paraId="49A73D1C" w14:textId="77777777" w:rsidR="004B413C" w:rsidRDefault="004B413C">
      <w:pPr>
        <w:spacing w:line="200" w:lineRule="exact"/>
        <w:rPr>
          <w:sz w:val="20"/>
          <w:szCs w:val="20"/>
        </w:rPr>
      </w:pPr>
    </w:p>
    <w:p w14:paraId="2FE02474" w14:textId="77777777" w:rsidR="004B413C" w:rsidRDefault="004B413C">
      <w:pPr>
        <w:spacing w:line="200" w:lineRule="exact"/>
        <w:rPr>
          <w:sz w:val="20"/>
          <w:szCs w:val="20"/>
        </w:rPr>
      </w:pPr>
    </w:p>
    <w:p w14:paraId="44E34258" w14:textId="77777777" w:rsidR="004B413C" w:rsidRDefault="004B413C">
      <w:pPr>
        <w:spacing w:line="200" w:lineRule="exact"/>
        <w:rPr>
          <w:sz w:val="20"/>
          <w:szCs w:val="20"/>
        </w:rPr>
      </w:pPr>
    </w:p>
    <w:p w14:paraId="5D74F964" w14:textId="77777777" w:rsidR="004B413C" w:rsidRDefault="004B413C">
      <w:pPr>
        <w:spacing w:line="200" w:lineRule="exact"/>
        <w:rPr>
          <w:sz w:val="20"/>
          <w:szCs w:val="20"/>
        </w:rPr>
      </w:pPr>
    </w:p>
    <w:p w14:paraId="6B905FD8" w14:textId="77777777" w:rsidR="004B413C" w:rsidRDefault="004B413C">
      <w:pPr>
        <w:spacing w:line="243" w:lineRule="exact"/>
        <w:rPr>
          <w:sz w:val="20"/>
          <w:szCs w:val="20"/>
        </w:rPr>
      </w:pPr>
    </w:p>
    <w:tbl>
      <w:tblPr>
        <w:tblW w:w="0" w:type="auto"/>
        <w:tblInd w:w="20" w:type="dxa"/>
        <w:tblLayout w:type="fixed"/>
        <w:tblCellMar>
          <w:left w:w="0" w:type="dxa"/>
          <w:right w:w="0" w:type="dxa"/>
        </w:tblCellMar>
        <w:tblLook w:val="04A0" w:firstRow="1" w:lastRow="0" w:firstColumn="1" w:lastColumn="0" w:noHBand="0" w:noVBand="1"/>
      </w:tblPr>
      <w:tblGrid>
        <w:gridCol w:w="2180"/>
        <w:gridCol w:w="1920"/>
        <w:gridCol w:w="2320"/>
        <w:gridCol w:w="2500"/>
        <w:gridCol w:w="20"/>
      </w:tblGrid>
      <w:tr w:rsidR="004B413C" w14:paraId="7AF528CF" w14:textId="77777777">
        <w:trPr>
          <w:trHeight w:val="207"/>
        </w:trPr>
        <w:tc>
          <w:tcPr>
            <w:tcW w:w="2180" w:type="dxa"/>
            <w:vAlign w:val="bottom"/>
          </w:tcPr>
          <w:p w14:paraId="1CB9DE9A" w14:textId="77777777" w:rsidR="004B413C" w:rsidRDefault="00EC2FEA">
            <w:pPr>
              <w:ind w:right="1448"/>
              <w:jc w:val="right"/>
              <w:rPr>
                <w:sz w:val="20"/>
                <w:szCs w:val="20"/>
              </w:rPr>
            </w:pPr>
            <w:r>
              <w:rPr>
                <w:rFonts w:ascii="Arial" w:eastAsia="Arial" w:hAnsi="Arial" w:cs="Arial"/>
                <w:color w:val="4D4D4D"/>
                <w:sz w:val="18"/>
                <w:szCs w:val="18"/>
              </w:rPr>
              <w:t>60</w:t>
            </w:r>
          </w:p>
        </w:tc>
        <w:tc>
          <w:tcPr>
            <w:tcW w:w="1920" w:type="dxa"/>
            <w:vAlign w:val="bottom"/>
          </w:tcPr>
          <w:p w14:paraId="219D7A9C" w14:textId="77777777" w:rsidR="004B413C" w:rsidRDefault="004B413C">
            <w:pPr>
              <w:rPr>
                <w:sz w:val="18"/>
                <w:szCs w:val="18"/>
              </w:rPr>
            </w:pPr>
          </w:p>
        </w:tc>
        <w:tc>
          <w:tcPr>
            <w:tcW w:w="2320" w:type="dxa"/>
            <w:vAlign w:val="bottom"/>
          </w:tcPr>
          <w:p w14:paraId="31758325" w14:textId="77777777" w:rsidR="004B413C" w:rsidRDefault="004B413C">
            <w:pPr>
              <w:rPr>
                <w:sz w:val="18"/>
                <w:szCs w:val="18"/>
              </w:rPr>
            </w:pPr>
          </w:p>
        </w:tc>
        <w:tc>
          <w:tcPr>
            <w:tcW w:w="2500" w:type="dxa"/>
            <w:vAlign w:val="bottom"/>
          </w:tcPr>
          <w:p w14:paraId="0434FF6E" w14:textId="77777777" w:rsidR="004B413C" w:rsidRDefault="004B413C">
            <w:pPr>
              <w:rPr>
                <w:sz w:val="18"/>
                <w:szCs w:val="18"/>
              </w:rPr>
            </w:pPr>
          </w:p>
        </w:tc>
        <w:tc>
          <w:tcPr>
            <w:tcW w:w="0" w:type="dxa"/>
            <w:vAlign w:val="bottom"/>
          </w:tcPr>
          <w:p w14:paraId="0037E267" w14:textId="77777777" w:rsidR="004B413C" w:rsidRDefault="004B413C">
            <w:pPr>
              <w:rPr>
                <w:sz w:val="1"/>
                <w:szCs w:val="1"/>
              </w:rPr>
            </w:pPr>
          </w:p>
        </w:tc>
      </w:tr>
      <w:tr w:rsidR="004B413C" w14:paraId="2D216836" w14:textId="77777777">
        <w:trPr>
          <w:trHeight w:val="1285"/>
        </w:trPr>
        <w:tc>
          <w:tcPr>
            <w:tcW w:w="2180" w:type="dxa"/>
            <w:vAlign w:val="bottom"/>
          </w:tcPr>
          <w:p w14:paraId="2A2B9187" w14:textId="77777777" w:rsidR="004B413C" w:rsidRDefault="00EC2FEA">
            <w:pPr>
              <w:ind w:right="1448"/>
              <w:jc w:val="right"/>
              <w:rPr>
                <w:sz w:val="20"/>
                <w:szCs w:val="20"/>
              </w:rPr>
            </w:pPr>
            <w:r>
              <w:rPr>
                <w:rFonts w:ascii="Arial" w:eastAsia="Arial" w:hAnsi="Arial" w:cs="Arial"/>
                <w:color w:val="4D4D4D"/>
                <w:sz w:val="18"/>
                <w:szCs w:val="18"/>
              </w:rPr>
              <w:t>58</w:t>
            </w:r>
          </w:p>
        </w:tc>
        <w:tc>
          <w:tcPr>
            <w:tcW w:w="1920" w:type="dxa"/>
            <w:vAlign w:val="bottom"/>
          </w:tcPr>
          <w:p w14:paraId="647AA15C" w14:textId="77777777" w:rsidR="004B413C" w:rsidRDefault="004B413C">
            <w:pPr>
              <w:rPr>
                <w:sz w:val="24"/>
                <w:szCs w:val="24"/>
              </w:rPr>
            </w:pPr>
          </w:p>
        </w:tc>
        <w:tc>
          <w:tcPr>
            <w:tcW w:w="2320" w:type="dxa"/>
            <w:vAlign w:val="bottom"/>
          </w:tcPr>
          <w:p w14:paraId="4F8D44E6" w14:textId="77777777" w:rsidR="004B413C" w:rsidRDefault="004B413C">
            <w:pPr>
              <w:rPr>
                <w:sz w:val="24"/>
                <w:szCs w:val="24"/>
              </w:rPr>
            </w:pPr>
          </w:p>
        </w:tc>
        <w:tc>
          <w:tcPr>
            <w:tcW w:w="2500" w:type="dxa"/>
            <w:vAlign w:val="bottom"/>
          </w:tcPr>
          <w:p w14:paraId="79991CC5" w14:textId="77777777" w:rsidR="004B413C" w:rsidRDefault="004B413C">
            <w:pPr>
              <w:rPr>
                <w:sz w:val="24"/>
                <w:szCs w:val="24"/>
              </w:rPr>
            </w:pPr>
          </w:p>
        </w:tc>
        <w:tc>
          <w:tcPr>
            <w:tcW w:w="0" w:type="dxa"/>
            <w:vAlign w:val="bottom"/>
          </w:tcPr>
          <w:p w14:paraId="01F19D05" w14:textId="77777777" w:rsidR="004B413C" w:rsidRDefault="004B413C">
            <w:pPr>
              <w:rPr>
                <w:sz w:val="1"/>
                <w:szCs w:val="1"/>
              </w:rPr>
            </w:pPr>
          </w:p>
        </w:tc>
      </w:tr>
      <w:tr w:rsidR="004B413C" w14:paraId="39353888" w14:textId="77777777">
        <w:trPr>
          <w:trHeight w:val="1122"/>
        </w:trPr>
        <w:tc>
          <w:tcPr>
            <w:tcW w:w="2180" w:type="dxa"/>
            <w:textDirection w:val="btLr"/>
            <w:vAlign w:val="bottom"/>
          </w:tcPr>
          <w:p w14:paraId="75A7BD94" w14:textId="77777777" w:rsidR="004B413C" w:rsidRDefault="00EC2FEA">
            <w:pPr>
              <w:ind w:right="1728"/>
              <w:rPr>
                <w:sz w:val="20"/>
                <w:szCs w:val="20"/>
              </w:rPr>
            </w:pPr>
            <w:r>
              <w:rPr>
                <w:rFonts w:ascii="Symbol" w:eastAsia="Symbol" w:hAnsi="Symbol" w:cs="Symbol"/>
                <w:w w:val="70"/>
                <w:sz w:val="26"/>
                <w:szCs w:val="26"/>
              </w:rPr>
              <w:t>(    )</w:t>
            </w:r>
            <w:r>
              <w:rPr>
                <w:rFonts w:ascii="Arial" w:eastAsia="Arial" w:hAnsi="Arial" w:cs="Arial"/>
                <w:w w:val="70"/>
                <w:sz w:val="21"/>
                <w:szCs w:val="21"/>
              </w:rPr>
              <w:t>mAHD</w:t>
            </w:r>
          </w:p>
        </w:tc>
        <w:tc>
          <w:tcPr>
            <w:tcW w:w="1920" w:type="dxa"/>
            <w:vAlign w:val="bottom"/>
          </w:tcPr>
          <w:p w14:paraId="3F20BF11" w14:textId="77777777" w:rsidR="004B413C" w:rsidRDefault="004B413C">
            <w:pPr>
              <w:rPr>
                <w:sz w:val="24"/>
                <w:szCs w:val="24"/>
              </w:rPr>
            </w:pPr>
          </w:p>
        </w:tc>
        <w:tc>
          <w:tcPr>
            <w:tcW w:w="2320" w:type="dxa"/>
            <w:vAlign w:val="bottom"/>
          </w:tcPr>
          <w:p w14:paraId="664EC305" w14:textId="77777777" w:rsidR="004B413C" w:rsidRDefault="004B413C">
            <w:pPr>
              <w:rPr>
                <w:sz w:val="24"/>
                <w:szCs w:val="24"/>
              </w:rPr>
            </w:pPr>
          </w:p>
        </w:tc>
        <w:tc>
          <w:tcPr>
            <w:tcW w:w="2500" w:type="dxa"/>
            <w:vMerge w:val="restart"/>
            <w:vAlign w:val="bottom"/>
          </w:tcPr>
          <w:p w14:paraId="769C7A78" w14:textId="77777777" w:rsidR="004B413C" w:rsidRDefault="00EC2FEA">
            <w:pPr>
              <w:jc w:val="right"/>
              <w:rPr>
                <w:sz w:val="20"/>
                <w:szCs w:val="20"/>
              </w:rPr>
            </w:pPr>
            <w:r>
              <w:rPr>
                <w:rFonts w:ascii="Arial" w:eastAsia="Arial" w:hAnsi="Arial" w:cs="Arial"/>
              </w:rPr>
              <w:t>Current</w:t>
            </w:r>
          </w:p>
        </w:tc>
        <w:tc>
          <w:tcPr>
            <w:tcW w:w="0" w:type="dxa"/>
            <w:vAlign w:val="bottom"/>
          </w:tcPr>
          <w:p w14:paraId="6C133DC2" w14:textId="77777777" w:rsidR="004B413C" w:rsidRDefault="004B413C">
            <w:pPr>
              <w:rPr>
                <w:sz w:val="1"/>
                <w:szCs w:val="1"/>
              </w:rPr>
            </w:pPr>
          </w:p>
        </w:tc>
      </w:tr>
      <w:tr w:rsidR="004B413C" w14:paraId="42E7F8A8" w14:textId="77777777">
        <w:trPr>
          <w:trHeight w:val="123"/>
        </w:trPr>
        <w:tc>
          <w:tcPr>
            <w:tcW w:w="2180" w:type="dxa"/>
            <w:vAlign w:val="bottom"/>
          </w:tcPr>
          <w:p w14:paraId="49C69964" w14:textId="77777777" w:rsidR="004B413C" w:rsidRDefault="00EC2FEA">
            <w:pPr>
              <w:spacing w:line="123" w:lineRule="exact"/>
              <w:ind w:right="1448"/>
              <w:jc w:val="right"/>
              <w:rPr>
                <w:sz w:val="20"/>
                <w:szCs w:val="20"/>
              </w:rPr>
            </w:pPr>
            <w:r>
              <w:rPr>
                <w:rFonts w:ascii="Arial" w:eastAsia="Arial" w:hAnsi="Arial" w:cs="Arial"/>
                <w:color w:val="4D4D4D"/>
                <w:sz w:val="14"/>
                <w:szCs w:val="14"/>
              </w:rPr>
              <w:t>56</w:t>
            </w:r>
          </w:p>
        </w:tc>
        <w:tc>
          <w:tcPr>
            <w:tcW w:w="1920" w:type="dxa"/>
            <w:vAlign w:val="bottom"/>
          </w:tcPr>
          <w:p w14:paraId="62F75EF4" w14:textId="77777777" w:rsidR="004B413C" w:rsidRDefault="004B413C">
            <w:pPr>
              <w:rPr>
                <w:sz w:val="10"/>
                <w:szCs w:val="10"/>
              </w:rPr>
            </w:pPr>
          </w:p>
        </w:tc>
        <w:tc>
          <w:tcPr>
            <w:tcW w:w="2320" w:type="dxa"/>
            <w:vAlign w:val="bottom"/>
          </w:tcPr>
          <w:p w14:paraId="4702975F" w14:textId="77777777" w:rsidR="004B413C" w:rsidRDefault="004B413C">
            <w:pPr>
              <w:rPr>
                <w:sz w:val="10"/>
                <w:szCs w:val="10"/>
              </w:rPr>
            </w:pPr>
          </w:p>
        </w:tc>
        <w:tc>
          <w:tcPr>
            <w:tcW w:w="2500" w:type="dxa"/>
            <w:vMerge/>
            <w:vAlign w:val="bottom"/>
          </w:tcPr>
          <w:p w14:paraId="49760475" w14:textId="77777777" w:rsidR="004B413C" w:rsidRDefault="004B413C">
            <w:pPr>
              <w:rPr>
                <w:sz w:val="10"/>
                <w:szCs w:val="10"/>
              </w:rPr>
            </w:pPr>
          </w:p>
        </w:tc>
        <w:tc>
          <w:tcPr>
            <w:tcW w:w="0" w:type="dxa"/>
            <w:vAlign w:val="bottom"/>
          </w:tcPr>
          <w:p w14:paraId="4F95DA63" w14:textId="77777777" w:rsidR="004B413C" w:rsidRDefault="004B413C">
            <w:pPr>
              <w:rPr>
                <w:sz w:val="1"/>
                <w:szCs w:val="1"/>
              </w:rPr>
            </w:pPr>
          </w:p>
        </w:tc>
      </w:tr>
      <w:tr w:rsidR="004B413C" w14:paraId="25F7AE3C" w14:textId="77777777">
        <w:trPr>
          <w:trHeight w:val="1178"/>
        </w:trPr>
        <w:tc>
          <w:tcPr>
            <w:tcW w:w="2180" w:type="dxa"/>
            <w:textDirection w:val="btLr"/>
            <w:vAlign w:val="bottom"/>
          </w:tcPr>
          <w:p w14:paraId="583B2610" w14:textId="77777777" w:rsidR="004B413C" w:rsidRDefault="00EC2FEA">
            <w:pPr>
              <w:ind w:right="1761"/>
              <w:rPr>
                <w:sz w:val="20"/>
                <w:szCs w:val="20"/>
              </w:rPr>
            </w:pPr>
            <w:r>
              <w:rPr>
                <w:rFonts w:ascii="Arial" w:eastAsia="Arial" w:hAnsi="Arial" w:cs="Arial"/>
                <w:w w:val="98"/>
              </w:rPr>
              <w:t>Water Level</w:t>
            </w:r>
          </w:p>
        </w:tc>
        <w:tc>
          <w:tcPr>
            <w:tcW w:w="1920" w:type="dxa"/>
            <w:vAlign w:val="bottom"/>
          </w:tcPr>
          <w:p w14:paraId="70301644" w14:textId="77777777" w:rsidR="004B413C" w:rsidRDefault="004B413C">
            <w:pPr>
              <w:rPr>
                <w:sz w:val="24"/>
                <w:szCs w:val="24"/>
              </w:rPr>
            </w:pPr>
          </w:p>
        </w:tc>
        <w:tc>
          <w:tcPr>
            <w:tcW w:w="2320" w:type="dxa"/>
            <w:vAlign w:val="bottom"/>
          </w:tcPr>
          <w:p w14:paraId="7FD32277" w14:textId="77777777" w:rsidR="004B413C" w:rsidRDefault="004B413C">
            <w:pPr>
              <w:rPr>
                <w:sz w:val="24"/>
                <w:szCs w:val="24"/>
              </w:rPr>
            </w:pPr>
          </w:p>
        </w:tc>
        <w:tc>
          <w:tcPr>
            <w:tcW w:w="2500" w:type="dxa"/>
            <w:vAlign w:val="bottom"/>
          </w:tcPr>
          <w:p w14:paraId="61DE217F" w14:textId="77777777" w:rsidR="004B413C" w:rsidRDefault="004B413C">
            <w:pPr>
              <w:rPr>
                <w:sz w:val="24"/>
                <w:szCs w:val="24"/>
              </w:rPr>
            </w:pPr>
          </w:p>
        </w:tc>
        <w:tc>
          <w:tcPr>
            <w:tcW w:w="0" w:type="dxa"/>
            <w:vAlign w:val="bottom"/>
          </w:tcPr>
          <w:p w14:paraId="21B7DF21" w14:textId="77777777" w:rsidR="004B413C" w:rsidRDefault="004B413C">
            <w:pPr>
              <w:rPr>
                <w:sz w:val="1"/>
                <w:szCs w:val="1"/>
              </w:rPr>
            </w:pPr>
          </w:p>
        </w:tc>
      </w:tr>
      <w:tr w:rsidR="004B413C" w14:paraId="78F3F7C2" w14:textId="77777777">
        <w:trPr>
          <w:trHeight w:val="207"/>
        </w:trPr>
        <w:tc>
          <w:tcPr>
            <w:tcW w:w="2180" w:type="dxa"/>
            <w:vAlign w:val="bottom"/>
          </w:tcPr>
          <w:p w14:paraId="29E404F2" w14:textId="77777777" w:rsidR="004B413C" w:rsidRDefault="00EC2FEA">
            <w:pPr>
              <w:ind w:right="1448"/>
              <w:jc w:val="right"/>
              <w:rPr>
                <w:sz w:val="20"/>
                <w:szCs w:val="20"/>
              </w:rPr>
            </w:pPr>
            <w:r>
              <w:rPr>
                <w:rFonts w:ascii="Arial" w:eastAsia="Arial" w:hAnsi="Arial" w:cs="Arial"/>
                <w:color w:val="4D4D4D"/>
                <w:sz w:val="18"/>
                <w:szCs w:val="18"/>
              </w:rPr>
              <w:t>54</w:t>
            </w:r>
          </w:p>
        </w:tc>
        <w:tc>
          <w:tcPr>
            <w:tcW w:w="1920" w:type="dxa"/>
            <w:vAlign w:val="bottom"/>
          </w:tcPr>
          <w:p w14:paraId="2B9E86E4" w14:textId="77777777" w:rsidR="004B413C" w:rsidRDefault="004B413C">
            <w:pPr>
              <w:rPr>
                <w:sz w:val="18"/>
                <w:szCs w:val="18"/>
              </w:rPr>
            </w:pPr>
          </w:p>
        </w:tc>
        <w:tc>
          <w:tcPr>
            <w:tcW w:w="2320" w:type="dxa"/>
            <w:vAlign w:val="bottom"/>
          </w:tcPr>
          <w:p w14:paraId="7BA99D89" w14:textId="77777777" w:rsidR="004B413C" w:rsidRDefault="004B413C">
            <w:pPr>
              <w:rPr>
                <w:sz w:val="18"/>
                <w:szCs w:val="18"/>
              </w:rPr>
            </w:pPr>
          </w:p>
        </w:tc>
        <w:tc>
          <w:tcPr>
            <w:tcW w:w="2500" w:type="dxa"/>
            <w:vAlign w:val="bottom"/>
          </w:tcPr>
          <w:p w14:paraId="350D8044" w14:textId="77777777" w:rsidR="004B413C" w:rsidRDefault="004B413C">
            <w:pPr>
              <w:rPr>
                <w:sz w:val="18"/>
                <w:szCs w:val="18"/>
              </w:rPr>
            </w:pPr>
          </w:p>
        </w:tc>
        <w:tc>
          <w:tcPr>
            <w:tcW w:w="0" w:type="dxa"/>
            <w:vAlign w:val="bottom"/>
          </w:tcPr>
          <w:p w14:paraId="61FE6EF7" w14:textId="77777777" w:rsidR="004B413C" w:rsidRDefault="004B413C">
            <w:pPr>
              <w:rPr>
                <w:sz w:val="1"/>
                <w:szCs w:val="1"/>
              </w:rPr>
            </w:pPr>
          </w:p>
        </w:tc>
      </w:tr>
      <w:tr w:rsidR="004B413C" w14:paraId="192AB37A" w14:textId="77777777">
        <w:trPr>
          <w:trHeight w:val="1225"/>
        </w:trPr>
        <w:tc>
          <w:tcPr>
            <w:tcW w:w="2180" w:type="dxa"/>
            <w:vAlign w:val="bottom"/>
          </w:tcPr>
          <w:p w14:paraId="4274BB3F" w14:textId="77777777" w:rsidR="004B413C" w:rsidRDefault="00EC2FEA">
            <w:pPr>
              <w:ind w:right="1448"/>
              <w:jc w:val="right"/>
              <w:rPr>
                <w:sz w:val="20"/>
                <w:szCs w:val="20"/>
              </w:rPr>
            </w:pPr>
            <w:r>
              <w:rPr>
                <w:rFonts w:ascii="Arial" w:eastAsia="Arial" w:hAnsi="Arial" w:cs="Arial"/>
                <w:color w:val="4D4D4D"/>
                <w:sz w:val="18"/>
                <w:szCs w:val="18"/>
              </w:rPr>
              <w:t>52</w:t>
            </w:r>
          </w:p>
        </w:tc>
        <w:tc>
          <w:tcPr>
            <w:tcW w:w="1920" w:type="dxa"/>
            <w:vAlign w:val="bottom"/>
          </w:tcPr>
          <w:p w14:paraId="13403DC6" w14:textId="77777777" w:rsidR="004B413C" w:rsidRDefault="004B413C">
            <w:pPr>
              <w:rPr>
                <w:sz w:val="24"/>
                <w:szCs w:val="24"/>
              </w:rPr>
            </w:pPr>
          </w:p>
        </w:tc>
        <w:tc>
          <w:tcPr>
            <w:tcW w:w="2320" w:type="dxa"/>
            <w:vAlign w:val="bottom"/>
          </w:tcPr>
          <w:p w14:paraId="228E9F43" w14:textId="77777777" w:rsidR="004B413C" w:rsidRDefault="004B413C">
            <w:pPr>
              <w:rPr>
                <w:sz w:val="24"/>
                <w:szCs w:val="24"/>
              </w:rPr>
            </w:pPr>
          </w:p>
        </w:tc>
        <w:tc>
          <w:tcPr>
            <w:tcW w:w="2500" w:type="dxa"/>
            <w:vAlign w:val="bottom"/>
          </w:tcPr>
          <w:p w14:paraId="54808802" w14:textId="77777777" w:rsidR="004B413C" w:rsidRDefault="004B413C">
            <w:pPr>
              <w:rPr>
                <w:sz w:val="24"/>
                <w:szCs w:val="24"/>
              </w:rPr>
            </w:pPr>
          </w:p>
        </w:tc>
        <w:tc>
          <w:tcPr>
            <w:tcW w:w="0" w:type="dxa"/>
            <w:vAlign w:val="bottom"/>
          </w:tcPr>
          <w:p w14:paraId="61EE972E" w14:textId="77777777" w:rsidR="004B413C" w:rsidRDefault="004B413C">
            <w:pPr>
              <w:rPr>
                <w:sz w:val="1"/>
                <w:szCs w:val="1"/>
              </w:rPr>
            </w:pPr>
          </w:p>
        </w:tc>
      </w:tr>
      <w:tr w:rsidR="004B413C" w14:paraId="3A0B4C75" w14:textId="77777777">
        <w:trPr>
          <w:trHeight w:val="681"/>
        </w:trPr>
        <w:tc>
          <w:tcPr>
            <w:tcW w:w="2180" w:type="dxa"/>
            <w:vAlign w:val="bottom"/>
          </w:tcPr>
          <w:p w14:paraId="16341B27" w14:textId="77777777" w:rsidR="004B413C" w:rsidRDefault="00EC2FEA">
            <w:pPr>
              <w:ind w:right="768"/>
              <w:jc w:val="right"/>
              <w:rPr>
                <w:sz w:val="20"/>
                <w:szCs w:val="20"/>
              </w:rPr>
            </w:pPr>
            <w:r>
              <w:rPr>
                <w:rFonts w:ascii="Arial" w:eastAsia="Arial" w:hAnsi="Arial" w:cs="Arial"/>
                <w:color w:val="4D4D4D"/>
                <w:sz w:val="18"/>
                <w:szCs w:val="18"/>
              </w:rPr>
              <w:t>1980</w:t>
            </w:r>
          </w:p>
        </w:tc>
        <w:tc>
          <w:tcPr>
            <w:tcW w:w="1920" w:type="dxa"/>
            <w:vAlign w:val="bottom"/>
          </w:tcPr>
          <w:p w14:paraId="680253C0" w14:textId="77777777" w:rsidR="004B413C" w:rsidRDefault="00EC2FEA">
            <w:pPr>
              <w:ind w:right="570"/>
              <w:jc w:val="right"/>
              <w:rPr>
                <w:sz w:val="20"/>
                <w:szCs w:val="20"/>
              </w:rPr>
            </w:pPr>
            <w:r>
              <w:rPr>
                <w:rFonts w:ascii="Arial" w:eastAsia="Arial" w:hAnsi="Arial" w:cs="Arial"/>
                <w:color w:val="4D4D4D"/>
                <w:sz w:val="18"/>
                <w:szCs w:val="18"/>
              </w:rPr>
              <w:t>1990</w:t>
            </w:r>
          </w:p>
        </w:tc>
        <w:tc>
          <w:tcPr>
            <w:tcW w:w="2320" w:type="dxa"/>
            <w:vAlign w:val="bottom"/>
          </w:tcPr>
          <w:p w14:paraId="3C53C983" w14:textId="77777777" w:rsidR="004B413C" w:rsidRDefault="00EC2FEA">
            <w:pPr>
              <w:ind w:right="760"/>
              <w:jc w:val="right"/>
              <w:rPr>
                <w:sz w:val="20"/>
                <w:szCs w:val="20"/>
              </w:rPr>
            </w:pPr>
            <w:r>
              <w:rPr>
                <w:rFonts w:ascii="Arial" w:eastAsia="Arial" w:hAnsi="Arial" w:cs="Arial"/>
                <w:color w:val="4D4D4D"/>
                <w:sz w:val="18"/>
                <w:szCs w:val="18"/>
              </w:rPr>
              <w:t>2000</w:t>
            </w:r>
          </w:p>
        </w:tc>
        <w:tc>
          <w:tcPr>
            <w:tcW w:w="2500" w:type="dxa"/>
            <w:vAlign w:val="bottom"/>
          </w:tcPr>
          <w:p w14:paraId="75667B7B" w14:textId="77777777" w:rsidR="004B413C" w:rsidRDefault="00EC2FEA">
            <w:pPr>
              <w:ind w:right="1120"/>
              <w:jc w:val="right"/>
              <w:rPr>
                <w:sz w:val="20"/>
                <w:szCs w:val="20"/>
              </w:rPr>
            </w:pPr>
            <w:r>
              <w:rPr>
                <w:rFonts w:ascii="Arial" w:eastAsia="Arial" w:hAnsi="Arial" w:cs="Arial"/>
                <w:color w:val="4D4D4D"/>
                <w:sz w:val="18"/>
                <w:szCs w:val="18"/>
              </w:rPr>
              <w:t>2010</w:t>
            </w:r>
          </w:p>
        </w:tc>
        <w:tc>
          <w:tcPr>
            <w:tcW w:w="0" w:type="dxa"/>
            <w:vAlign w:val="bottom"/>
          </w:tcPr>
          <w:p w14:paraId="779C162A" w14:textId="77777777" w:rsidR="004B413C" w:rsidRDefault="004B413C">
            <w:pPr>
              <w:rPr>
                <w:sz w:val="1"/>
                <w:szCs w:val="1"/>
              </w:rPr>
            </w:pPr>
          </w:p>
        </w:tc>
      </w:tr>
      <w:tr w:rsidR="004B413C" w14:paraId="388F5DDB" w14:textId="77777777">
        <w:trPr>
          <w:trHeight w:val="260"/>
        </w:trPr>
        <w:tc>
          <w:tcPr>
            <w:tcW w:w="2180" w:type="dxa"/>
            <w:vAlign w:val="bottom"/>
          </w:tcPr>
          <w:p w14:paraId="5E810070" w14:textId="77777777" w:rsidR="004B413C" w:rsidRDefault="004B413C"/>
        </w:tc>
        <w:tc>
          <w:tcPr>
            <w:tcW w:w="1920" w:type="dxa"/>
            <w:vAlign w:val="bottom"/>
          </w:tcPr>
          <w:p w14:paraId="15FAC406" w14:textId="77777777" w:rsidR="004B413C" w:rsidRDefault="004B413C"/>
        </w:tc>
        <w:tc>
          <w:tcPr>
            <w:tcW w:w="2320" w:type="dxa"/>
            <w:vAlign w:val="bottom"/>
          </w:tcPr>
          <w:p w14:paraId="503ECCE8" w14:textId="77777777" w:rsidR="004B413C" w:rsidRDefault="00EC2FEA">
            <w:pPr>
              <w:ind w:right="1120"/>
              <w:jc w:val="right"/>
              <w:rPr>
                <w:sz w:val="20"/>
                <w:szCs w:val="20"/>
              </w:rPr>
            </w:pPr>
            <w:r>
              <w:rPr>
                <w:rFonts w:ascii="Arial" w:eastAsia="Arial" w:hAnsi="Arial" w:cs="Arial"/>
              </w:rPr>
              <w:t>Year</w:t>
            </w:r>
          </w:p>
        </w:tc>
        <w:tc>
          <w:tcPr>
            <w:tcW w:w="2500" w:type="dxa"/>
            <w:vAlign w:val="bottom"/>
          </w:tcPr>
          <w:p w14:paraId="1447B900" w14:textId="77777777" w:rsidR="004B413C" w:rsidRDefault="004B413C"/>
        </w:tc>
        <w:tc>
          <w:tcPr>
            <w:tcW w:w="0" w:type="dxa"/>
            <w:vAlign w:val="bottom"/>
          </w:tcPr>
          <w:p w14:paraId="1E90EAE0" w14:textId="77777777" w:rsidR="004B413C" w:rsidRDefault="004B413C">
            <w:pPr>
              <w:rPr>
                <w:sz w:val="1"/>
                <w:szCs w:val="1"/>
              </w:rPr>
            </w:pPr>
          </w:p>
        </w:tc>
      </w:tr>
    </w:tbl>
    <w:p w14:paraId="6F106329" w14:textId="77777777" w:rsidR="004B413C" w:rsidRDefault="00EC2FEA">
      <w:pPr>
        <w:spacing w:line="20" w:lineRule="exact"/>
        <w:rPr>
          <w:sz w:val="20"/>
          <w:szCs w:val="20"/>
        </w:rPr>
      </w:pPr>
      <w:r>
        <w:rPr>
          <w:noProof/>
          <w:sz w:val="20"/>
          <w:szCs w:val="20"/>
        </w:rPr>
        <w:drawing>
          <wp:anchor distT="0" distB="0" distL="114300" distR="114300" simplePos="0" relativeHeight="252324864" behindDoc="1" locked="0" layoutInCell="0" allowOverlap="1" wp14:anchorId="2E896471" wp14:editId="67DF1553">
            <wp:simplePos x="0" y="0"/>
            <wp:positionH relativeFrom="column">
              <wp:posOffset>443865</wp:posOffset>
            </wp:positionH>
            <wp:positionV relativeFrom="paragraph">
              <wp:posOffset>-3974465</wp:posOffset>
            </wp:positionV>
            <wp:extent cx="5430520" cy="3674745"/>
            <wp:effectExtent l="0" t="0" r="0" b="0"/>
            <wp:wrapNone/>
            <wp:docPr id="1376" name="Picture 1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6"/>
                    <pic:cNvPicPr>
                      <a:picLocks noChangeAspect="1" noChangeArrowheads="1"/>
                    </pic:cNvPicPr>
                  </pic:nvPicPr>
                  <pic:blipFill>
                    <a:blip r:embed="rId893"/>
                    <a:srcRect/>
                    <a:stretch>
                      <a:fillRect/>
                    </a:stretch>
                  </pic:blipFill>
                  <pic:spPr bwMode="auto">
                    <a:xfrm>
                      <a:off x="0" y="0"/>
                      <a:ext cx="5430520" cy="3674745"/>
                    </a:xfrm>
                    <a:prstGeom prst="rect">
                      <a:avLst/>
                    </a:prstGeom>
                    <a:noFill/>
                  </pic:spPr>
                </pic:pic>
              </a:graphicData>
            </a:graphic>
          </wp:anchor>
        </w:drawing>
      </w:r>
    </w:p>
    <w:p w14:paraId="62B91C78" w14:textId="77777777" w:rsidR="004B413C" w:rsidRDefault="004B413C">
      <w:pPr>
        <w:spacing w:line="200" w:lineRule="exact"/>
        <w:rPr>
          <w:sz w:val="20"/>
          <w:szCs w:val="20"/>
        </w:rPr>
      </w:pPr>
    </w:p>
    <w:p w14:paraId="72861C1B" w14:textId="77777777" w:rsidR="004B413C" w:rsidRDefault="004B413C">
      <w:pPr>
        <w:spacing w:line="343" w:lineRule="exact"/>
        <w:rPr>
          <w:sz w:val="20"/>
          <w:szCs w:val="20"/>
        </w:rPr>
      </w:pPr>
    </w:p>
    <w:p w14:paraId="1DF122F5" w14:textId="77777777" w:rsidR="004B413C" w:rsidRDefault="00EC2FEA">
      <w:pPr>
        <w:spacing w:line="302" w:lineRule="auto"/>
        <w:rPr>
          <w:sz w:val="20"/>
          <w:szCs w:val="20"/>
        </w:rPr>
      </w:pPr>
      <w:r>
        <w:rPr>
          <w:rFonts w:ascii="Arial" w:eastAsia="Arial" w:hAnsi="Arial" w:cs="Arial"/>
          <w:sz w:val="20"/>
          <w:szCs w:val="20"/>
        </w:rPr>
        <w:t>Figure 78: Groundwater levels recorded at bore 61610804 in the vicinity of PM9. Red segments along trendline indicate preiods of significant decline in groundwater levels.</w:t>
      </w:r>
    </w:p>
    <w:p w14:paraId="46D6E141" w14:textId="77777777" w:rsidR="004B413C" w:rsidRDefault="004B413C">
      <w:pPr>
        <w:sectPr w:rsidR="004B413C">
          <w:pgSz w:w="12240" w:h="15840"/>
          <w:pgMar w:top="1440" w:right="1440" w:bottom="330" w:left="1440" w:header="0" w:footer="0" w:gutter="0"/>
          <w:cols w:space="720" w:equalWidth="0">
            <w:col w:w="9360"/>
          </w:cols>
        </w:sectPr>
      </w:pPr>
    </w:p>
    <w:p w14:paraId="3C8C42B2" w14:textId="77777777" w:rsidR="004B413C" w:rsidRDefault="004B413C">
      <w:pPr>
        <w:spacing w:line="200" w:lineRule="exact"/>
        <w:rPr>
          <w:sz w:val="20"/>
          <w:szCs w:val="20"/>
        </w:rPr>
      </w:pPr>
    </w:p>
    <w:p w14:paraId="6BE77676" w14:textId="77777777" w:rsidR="004B413C" w:rsidRDefault="004B413C">
      <w:pPr>
        <w:spacing w:line="200" w:lineRule="exact"/>
        <w:rPr>
          <w:sz w:val="20"/>
          <w:szCs w:val="20"/>
        </w:rPr>
      </w:pPr>
    </w:p>
    <w:p w14:paraId="29B877DE" w14:textId="77777777" w:rsidR="004B413C" w:rsidRDefault="004B413C">
      <w:pPr>
        <w:spacing w:line="200" w:lineRule="exact"/>
        <w:rPr>
          <w:sz w:val="20"/>
          <w:szCs w:val="20"/>
        </w:rPr>
      </w:pPr>
    </w:p>
    <w:p w14:paraId="24DB41D0" w14:textId="77777777" w:rsidR="004B413C" w:rsidRDefault="004B413C">
      <w:pPr>
        <w:spacing w:line="200" w:lineRule="exact"/>
        <w:rPr>
          <w:sz w:val="20"/>
          <w:szCs w:val="20"/>
        </w:rPr>
      </w:pPr>
    </w:p>
    <w:p w14:paraId="0A788AF4" w14:textId="77777777" w:rsidR="004B413C" w:rsidRDefault="004B413C">
      <w:pPr>
        <w:spacing w:line="200" w:lineRule="exact"/>
        <w:rPr>
          <w:sz w:val="20"/>
          <w:szCs w:val="20"/>
        </w:rPr>
      </w:pPr>
    </w:p>
    <w:p w14:paraId="4D776391" w14:textId="77777777" w:rsidR="004B413C" w:rsidRDefault="004B413C">
      <w:pPr>
        <w:spacing w:line="200" w:lineRule="exact"/>
        <w:rPr>
          <w:sz w:val="20"/>
          <w:szCs w:val="20"/>
        </w:rPr>
      </w:pPr>
    </w:p>
    <w:p w14:paraId="7833A2F7" w14:textId="77777777" w:rsidR="004B413C" w:rsidRDefault="004B413C">
      <w:pPr>
        <w:spacing w:line="200" w:lineRule="exact"/>
        <w:rPr>
          <w:sz w:val="20"/>
          <w:szCs w:val="20"/>
        </w:rPr>
      </w:pPr>
    </w:p>
    <w:p w14:paraId="6FFFD025" w14:textId="77777777" w:rsidR="004B413C" w:rsidRDefault="004B413C">
      <w:pPr>
        <w:spacing w:line="200" w:lineRule="exact"/>
        <w:rPr>
          <w:sz w:val="20"/>
          <w:szCs w:val="20"/>
        </w:rPr>
      </w:pPr>
    </w:p>
    <w:p w14:paraId="43E1035E" w14:textId="77777777" w:rsidR="004B413C" w:rsidRDefault="004B413C">
      <w:pPr>
        <w:spacing w:line="200" w:lineRule="exact"/>
        <w:rPr>
          <w:sz w:val="20"/>
          <w:szCs w:val="20"/>
        </w:rPr>
      </w:pPr>
    </w:p>
    <w:p w14:paraId="2A4B0497" w14:textId="77777777" w:rsidR="004B413C" w:rsidRDefault="004B413C">
      <w:pPr>
        <w:spacing w:line="200" w:lineRule="exact"/>
        <w:rPr>
          <w:sz w:val="20"/>
          <w:szCs w:val="20"/>
        </w:rPr>
      </w:pPr>
    </w:p>
    <w:p w14:paraId="1AFBEDB9" w14:textId="77777777" w:rsidR="004B413C" w:rsidRDefault="004B413C">
      <w:pPr>
        <w:spacing w:line="200" w:lineRule="exact"/>
        <w:rPr>
          <w:sz w:val="20"/>
          <w:szCs w:val="20"/>
        </w:rPr>
      </w:pPr>
    </w:p>
    <w:p w14:paraId="4DDB9604" w14:textId="77777777" w:rsidR="004B413C" w:rsidRDefault="004B413C">
      <w:pPr>
        <w:spacing w:line="200" w:lineRule="exact"/>
        <w:rPr>
          <w:sz w:val="20"/>
          <w:szCs w:val="20"/>
        </w:rPr>
      </w:pPr>
    </w:p>
    <w:p w14:paraId="7C17000D" w14:textId="77777777" w:rsidR="004B413C" w:rsidRDefault="004B413C">
      <w:pPr>
        <w:spacing w:line="200" w:lineRule="exact"/>
        <w:rPr>
          <w:sz w:val="20"/>
          <w:szCs w:val="20"/>
        </w:rPr>
      </w:pPr>
    </w:p>
    <w:p w14:paraId="1969E272" w14:textId="77777777" w:rsidR="004B413C" w:rsidRDefault="004B413C">
      <w:pPr>
        <w:spacing w:line="200" w:lineRule="exact"/>
        <w:rPr>
          <w:sz w:val="20"/>
          <w:szCs w:val="20"/>
        </w:rPr>
      </w:pPr>
    </w:p>
    <w:p w14:paraId="0E20DC4D" w14:textId="77777777" w:rsidR="004B413C" w:rsidRDefault="004B413C">
      <w:pPr>
        <w:spacing w:line="259" w:lineRule="exact"/>
        <w:rPr>
          <w:sz w:val="20"/>
          <w:szCs w:val="20"/>
        </w:rPr>
      </w:pPr>
    </w:p>
    <w:p w14:paraId="1DB021E2" w14:textId="77777777" w:rsidR="004B413C" w:rsidRDefault="00EC2FEA">
      <w:pPr>
        <w:jc w:val="center"/>
        <w:rPr>
          <w:sz w:val="20"/>
          <w:szCs w:val="20"/>
        </w:rPr>
      </w:pPr>
      <w:r>
        <w:rPr>
          <w:rFonts w:ascii="Arial" w:eastAsia="Arial" w:hAnsi="Arial" w:cs="Arial"/>
          <w:sz w:val="15"/>
          <w:szCs w:val="15"/>
        </w:rPr>
        <w:t>124</w:t>
      </w:r>
    </w:p>
    <w:p w14:paraId="09109F84" w14:textId="77777777" w:rsidR="004B413C" w:rsidRDefault="004B413C">
      <w:pPr>
        <w:sectPr w:rsidR="004B413C">
          <w:type w:val="continuous"/>
          <w:pgSz w:w="12240" w:h="15840"/>
          <w:pgMar w:top="1440" w:right="1440" w:bottom="330" w:left="1440" w:header="0" w:footer="0" w:gutter="0"/>
          <w:cols w:space="720" w:equalWidth="0">
            <w:col w:w="9360"/>
          </w:cols>
        </w:sectPr>
      </w:pPr>
    </w:p>
    <w:p w14:paraId="5DC43835" w14:textId="77777777" w:rsidR="004B413C" w:rsidRDefault="004B413C">
      <w:pPr>
        <w:spacing w:line="112" w:lineRule="exact"/>
        <w:rPr>
          <w:sz w:val="20"/>
          <w:szCs w:val="20"/>
        </w:rPr>
      </w:pPr>
      <w:bookmarkStart w:id="162" w:name="page125"/>
      <w:bookmarkEnd w:id="162"/>
    </w:p>
    <w:p w14:paraId="4BAD3E5E" w14:textId="77777777" w:rsidR="004B413C" w:rsidRDefault="00EC2FEA">
      <w:pPr>
        <w:ind w:right="20"/>
        <w:jc w:val="center"/>
        <w:rPr>
          <w:sz w:val="20"/>
          <w:szCs w:val="20"/>
        </w:rPr>
      </w:pPr>
      <w:r>
        <w:rPr>
          <w:rFonts w:ascii="Arial" w:eastAsia="Arial" w:hAnsi="Arial" w:cs="Arial"/>
          <w:sz w:val="20"/>
          <w:szCs w:val="20"/>
        </w:rPr>
        <w:t>Table 29: Five year summaries of surface water level data at WM1</w:t>
      </w:r>
    </w:p>
    <w:p w14:paraId="503E7251" w14:textId="77777777" w:rsidR="004B413C" w:rsidRDefault="004B413C">
      <w:pPr>
        <w:spacing w:line="51" w:lineRule="exact"/>
        <w:rPr>
          <w:sz w:val="20"/>
          <w:szCs w:val="20"/>
        </w:rPr>
      </w:pPr>
    </w:p>
    <w:tbl>
      <w:tblPr>
        <w:tblW w:w="0" w:type="auto"/>
        <w:tblInd w:w="80" w:type="dxa"/>
        <w:tblLayout w:type="fixed"/>
        <w:tblCellMar>
          <w:left w:w="0" w:type="dxa"/>
          <w:right w:w="0" w:type="dxa"/>
        </w:tblCellMar>
        <w:tblLook w:val="04A0" w:firstRow="1" w:lastRow="0" w:firstColumn="1" w:lastColumn="0" w:noHBand="0" w:noVBand="1"/>
      </w:tblPr>
      <w:tblGrid>
        <w:gridCol w:w="1500"/>
        <w:gridCol w:w="1580"/>
        <w:gridCol w:w="1540"/>
        <w:gridCol w:w="1760"/>
        <w:gridCol w:w="900"/>
        <w:gridCol w:w="880"/>
        <w:gridCol w:w="1140"/>
        <w:gridCol w:w="20"/>
      </w:tblGrid>
      <w:tr w:rsidR="004B413C" w14:paraId="7D85561D" w14:textId="77777777">
        <w:trPr>
          <w:trHeight w:val="190"/>
        </w:trPr>
        <w:tc>
          <w:tcPr>
            <w:tcW w:w="1500" w:type="dxa"/>
            <w:vMerge w:val="restart"/>
            <w:tcBorders>
              <w:top w:val="single" w:sz="8" w:space="0" w:color="auto"/>
            </w:tcBorders>
            <w:vAlign w:val="bottom"/>
          </w:tcPr>
          <w:p w14:paraId="06B462EC" w14:textId="77777777" w:rsidR="004B413C" w:rsidRDefault="00EC2FEA">
            <w:pPr>
              <w:ind w:left="100"/>
              <w:rPr>
                <w:sz w:val="20"/>
                <w:szCs w:val="20"/>
              </w:rPr>
            </w:pPr>
            <w:r>
              <w:rPr>
                <w:rFonts w:ascii="Arial" w:eastAsia="Arial" w:hAnsi="Arial" w:cs="Arial"/>
                <w:sz w:val="16"/>
                <w:szCs w:val="16"/>
              </w:rPr>
              <w:t>Period</w:t>
            </w:r>
          </w:p>
        </w:tc>
        <w:tc>
          <w:tcPr>
            <w:tcW w:w="1580" w:type="dxa"/>
            <w:tcBorders>
              <w:top w:val="single" w:sz="8" w:space="0" w:color="auto"/>
            </w:tcBorders>
            <w:vAlign w:val="bottom"/>
          </w:tcPr>
          <w:p w14:paraId="5143B4E0" w14:textId="77777777" w:rsidR="004B413C" w:rsidRDefault="00EC2FEA">
            <w:pPr>
              <w:ind w:right="19"/>
              <w:jc w:val="right"/>
              <w:rPr>
                <w:sz w:val="20"/>
                <w:szCs w:val="20"/>
              </w:rPr>
            </w:pPr>
            <w:r>
              <w:rPr>
                <w:rFonts w:ascii="Arial" w:eastAsia="Arial" w:hAnsi="Arial" w:cs="Arial"/>
                <w:sz w:val="16"/>
                <w:szCs w:val="16"/>
              </w:rPr>
              <w:t>Mean max seasonal</w:t>
            </w:r>
          </w:p>
        </w:tc>
        <w:tc>
          <w:tcPr>
            <w:tcW w:w="1540" w:type="dxa"/>
            <w:tcBorders>
              <w:top w:val="single" w:sz="8" w:space="0" w:color="auto"/>
            </w:tcBorders>
            <w:vAlign w:val="bottom"/>
          </w:tcPr>
          <w:p w14:paraId="2D7ED79C" w14:textId="77777777" w:rsidR="004B413C" w:rsidRDefault="00EC2FEA">
            <w:pPr>
              <w:ind w:right="19"/>
              <w:jc w:val="right"/>
              <w:rPr>
                <w:sz w:val="20"/>
                <w:szCs w:val="20"/>
              </w:rPr>
            </w:pPr>
            <w:r>
              <w:rPr>
                <w:rFonts w:ascii="Arial" w:eastAsia="Arial" w:hAnsi="Arial" w:cs="Arial"/>
                <w:sz w:val="16"/>
                <w:szCs w:val="16"/>
              </w:rPr>
              <w:t>Mean min seasonal</w:t>
            </w:r>
          </w:p>
        </w:tc>
        <w:tc>
          <w:tcPr>
            <w:tcW w:w="1760" w:type="dxa"/>
            <w:tcBorders>
              <w:top w:val="single" w:sz="8" w:space="0" w:color="auto"/>
            </w:tcBorders>
            <w:vAlign w:val="bottom"/>
          </w:tcPr>
          <w:p w14:paraId="7622342A" w14:textId="77777777" w:rsidR="004B413C" w:rsidRDefault="00EC2FEA">
            <w:pPr>
              <w:ind w:right="19"/>
              <w:jc w:val="right"/>
              <w:rPr>
                <w:sz w:val="20"/>
                <w:szCs w:val="20"/>
              </w:rPr>
            </w:pPr>
            <w:r>
              <w:rPr>
                <w:rFonts w:ascii="Arial" w:eastAsia="Arial" w:hAnsi="Arial" w:cs="Arial"/>
                <w:w w:val="99"/>
                <w:sz w:val="16"/>
                <w:szCs w:val="16"/>
              </w:rPr>
              <w:t>Mean seasonal change</w:t>
            </w:r>
          </w:p>
        </w:tc>
        <w:tc>
          <w:tcPr>
            <w:tcW w:w="900" w:type="dxa"/>
            <w:tcBorders>
              <w:top w:val="single" w:sz="8" w:space="0" w:color="auto"/>
            </w:tcBorders>
            <w:vAlign w:val="bottom"/>
          </w:tcPr>
          <w:p w14:paraId="19382DD0" w14:textId="77777777" w:rsidR="004B413C" w:rsidRDefault="00EC2FEA">
            <w:pPr>
              <w:ind w:left="120"/>
              <w:rPr>
                <w:sz w:val="20"/>
                <w:szCs w:val="20"/>
              </w:rPr>
            </w:pPr>
            <w:r>
              <w:rPr>
                <w:rFonts w:ascii="Arial" w:eastAsia="Arial" w:hAnsi="Arial" w:cs="Arial"/>
                <w:sz w:val="16"/>
                <w:szCs w:val="16"/>
              </w:rPr>
              <w:t>Month of</w:t>
            </w:r>
          </w:p>
        </w:tc>
        <w:tc>
          <w:tcPr>
            <w:tcW w:w="880" w:type="dxa"/>
            <w:tcBorders>
              <w:top w:val="single" w:sz="8" w:space="0" w:color="auto"/>
            </w:tcBorders>
            <w:vAlign w:val="bottom"/>
          </w:tcPr>
          <w:p w14:paraId="1B425676" w14:textId="77777777" w:rsidR="004B413C" w:rsidRDefault="00EC2FEA">
            <w:pPr>
              <w:ind w:left="120"/>
              <w:rPr>
                <w:sz w:val="20"/>
                <w:szCs w:val="20"/>
              </w:rPr>
            </w:pPr>
            <w:r>
              <w:rPr>
                <w:rFonts w:ascii="Arial" w:eastAsia="Arial" w:hAnsi="Arial" w:cs="Arial"/>
                <w:sz w:val="16"/>
                <w:szCs w:val="16"/>
              </w:rPr>
              <w:t>Month of</w:t>
            </w:r>
          </w:p>
        </w:tc>
        <w:tc>
          <w:tcPr>
            <w:tcW w:w="1140" w:type="dxa"/>
            <w:tcBorders>
              <w:top w:val="single" w:sz="8" w:space="0" w:color="auto"/>
            </w:tcBorders>
            <w:vAlign w:val="bottom"/>
          </w:tcPr>
          <w:p w14:paraId="5AFBB4CC" w14:textId="77777777" w:rsidR="004B413C" w:rsidRDefault="00EC2FEA">
            <w:pPr>
              <w:ind w:right="19"/>
              <w:jc w:val="right"/>
              <w:rPr>
                <w:sz w:val="20"/>
                <w:szCs w:val="20"/>
              </w:rPr>
            </w:pPr>
            <w:r>
              <w:rPr>
                <w:rFonts w:ascii="Arial" w:eastAsia="Arial" w:hAnsi="Arial" w:cs="Arial"/>
                <w:sz w:val="16"/>
                <w:szCs w:val="16"/>
              </w:rPr>
              <w:t>Mean max to</w:t>
            </w:r>
          </w:p>
        </w:tc>
        <w:tc>
          <w:tcPr>
            <w:tcW w:w="0" w:type="dxa"/>
            <w:vAlign w:val="bottom"/>
          </w:tcPr>
          <w:p w14:paraId="0553DE57" w14:textId="77777777" w:rsidR="004B413C" w:rsidRDefault="004B413C">
            <w:pPr>
              <w:rPr>
                <w:sz w:val="1"/>
                <w:szCs w:val="1"/>
              </w:rPr>
            </w:pPr>
          </w:p>
        </w:tc>
      </w:tr>
      <w:tr w:rsidR="004B413C" w14:paraId="74566CC2" w14:textId="77777777">
        <w:trPr>
          <w:trHeight w:val="133"/>
        </w:trPr>
        <w:tc>
          <w:tcPr>
            <w:tcW w:w="1500" w:type="dxa"/>
            <w:vMerge/>
            <w:vAlign w:val="bottom"/>
          </w:tcPr>
          <w:p w14:paraId="7F45A4AC" w14:textId="77777777" w:rsidR="004B413C" w:rsidRDefault="004B413C">
            <w:pPr>
              <w:rPr>
                <w:sz w:val="11"/>
                <w:szCs w:val="11"/>
              </w:rPr>
            </w:pPr>
          </w:p>
        </w:tc>
        <w:tc>
          <w:tcPr>
            <w:tcW w:w="1580" w:type="dxa"/>
            <w:vMerge w:val="restart"/>
            <w:vAlign w:val="bottom"/>
          </w:tcPr>
          <w:p w14:paraId="2DCB4A5B" w14:textId="77777777" w:rsidR="004B413C" w:rsidRDefault="00EC2FEA">
            <w:pPr>
              <w:ind w:right="219"/>
              <w:jc w:val="right"/>
              <w:rPr>
                <w:sz w:val="20"/>
                <w:szCs w:val="20"/>
              </w:rPr>
            </w:pPr>
            <w:r>
              <w:rPr>
                <w:rFonts w:ascii="Arial" w:eastAsia="Arial" w:hAnsi="Arial" w:cs="Arial"/>
                <w:sz w:val="16"/>
                <w:szCs w:val="16"/>
              </w:rPr>
              <w:t>level (mAHD)</w:t>
            </w:r>
          </w:p>
        </w:tc>
        <w:tc>
          <w:tcPr>
            <w:tcW w:w="1540" w:type="dxa"/>
            <w:vMerge w:val="restart"/>
            <w:vAlign w:val="bottom"/>
          </w:tcPr>
          <w:p w14:paraId="6AF03FE0" w14:textId="77777777" w:rsidR="004B413C" w:rsidRDefault="00EC2FEA">
            <w:pPr>
              <w:ind w:right="199"/>
              <w:jc w:val="right"/>
              <w:rPr>
                <w:sz w:val="20"/>
                <w:szCs w:val="20"/>
              </w:rPr>
            </w:pPr>
            <w:r>
              <w:rPr>
                <w:rFonts w:ascii="Arial" w:eastAsia="Arial" w:hAnsi="Arial" w:cs="Arial"/>
                <w:sz w:val="16"/>
                <w:szCs w:val="16"/>
              </w:rPr>
              <w:t>level (mAHD)</w:t>
            </w:r>
          </w:p>
        </w:tc>
        <w:tc>
          <w:tcPr>
            <w:tcW w:w="1760" w:type="dxa"/>
            <w:vMerge w:val="restart"/>
            <w:vAlign w:val="bottom"/>
          </w:tcPr>
          <w:p w14:paraId="1DCF64C5" w14:textId="77777777" w:rsidR="004B413C" w:rsidRDefault="00EC2FEA">
            <w:pPr>
              <w:ind w:right="679"/>
              <w:jc w:val="right"/>
              <w:rPr>
                <w:sz w:val="20"/>
                <w:szCs w:val="20"/>
              </w:rPr>
            </w:pPr>
            <w:r>
              <w:rPr>
                <w:rFonts w:ascii="Arial" w:eastAsia="Arial" w:hAnsi="Arial" w:cs="Arial"/>
                <w:sz w:val="16"/>
                <w:szCs w:val="16"/>
              </w:rPr>
              <w:t>(m)</w:t>
            </w:r>
          </w:p>
        </w:tc>
        <w:tc>
          <w:tcPr>
            <w:tcW w:w="900" w:type="dxa"/>
            <w:vMerge w:val="restart"/>
            <w:vAlign w:val="bottom"/>
          </w:tcPr>
          <w:p w14:paraId="38599EBA" w14:textId="77777777" w:rsidR="004B413C" w:rsidRDefault="00EC2FEA">
            <w:pPr>
              <w:ind w:left="100"/>
              <w:rPr>
                <w:sz w:val="20"/>
                <w:szCs w:val="20"/>
              </w:rPr>
            </w:pPr>
            <w:r>
              <w:rPr>
                <w:rFonts w:ascii="Arial" w:eastAsia="Arial" w:hAnsi="Arial" w:cs="Arial"/>
                <w:sz w:val="16"/>
                <w:szCs w:val="16"/>
              </w:rPr>
              <w:t>maximum</w:t>
            </w:r>
          </w:p>
        </w:tc>
        <w:tc>
          <w:tcPr>
            <w:tcW w:w="880" w:type="dxa"/>
            <w:vMerge w:val="restart"/>
            <w:vAlign w:val="bottom"/>
          </w:tcPr>
          <w:p w14:paraId="612B1225" w14:textId="77777777" w:rsidR="004B413C" w:rsidRDefault="00EC2FEA">
            <w:pPr>
              <w:ind w:left="100"/>
              <w:rPr>
                <w:sz w:val="20"/>
                <w:szCs w:val="20"/>
              </w:rPr>
            </w:pPr>
            <w:r>
              <w:rPr>
                <w:rFonts w:ascii="Arial" w:eastAsia="Arial" w:hAnsi="Arial" w:cs="Arial"/>
                <w:sz w:val="16"/>
                <w:szCs w:val="16"/>
              </w:rPr>
              <w:t>minimum</w:t>
            </w:r>
          </w:p>
        </w:tc>
        <w:tc>
          <w:tcPr>
            <w:tcW w:w="1140" w:type="dxa"/>
            <w:vMerge w:val="restart"/>
            <w:vAlign w:val="bottom"/>
          </w:tcPr>
          <w:p w14:paraId="4C6407B5" w14:textId="77777777" w:rsidR="004B413C" w:rsidRDefault="00EC2FEA">
            <w:pPr>
              <w:ind w:right="99"/>
              <w:jc w:val="right"/>
              <w:rPr>
                <w:sz w:val="20"/>
                <w:szCs w:val="20"/>
              </w:rPr>
            </w:pPr>
            <w:r>
              <w:rPr>
                <w:rFonts w:ascii="Arial" w:eastAsia="Arial" w:hAnsi="Arial" w:cs="Arial"/>
                <w:sz w:val="16"/>
                <w:szCs w:val="16"/>
              </w:rPr>
              <w:t>min (days)</w:t>
            </w:r>
          </w:p>
        </w:tc>
        <w:tc>
          <w:tcPr>
            <w:tcW w:w="0" w:type="dxa"/>
            <w:vAlign w:val="bottom"/>
          </w:tcPr>
          <w:p w14:paraId="348884AB" w14:textId="77777777" w:rsidR="004B413C" w:rsidRDefault="004B413C">
            <w:pPr>
              <w:rPr>
                <w:sz w:val="1"/>
                <w:szCs w:val="1"/>
              </w:rPr>
            </w:pPr>
          </w:p>
        </w:tc>
      </w:tr>
      <w:tr w:rsidR="004B413C" w14:paraId="2EDD2DD9" w14:textId="77777777">
        <w:trPr>
          <w:trHeight w:val="96"/>
        </w:trPr>
        <w:tc>
          <w:tcPr>
            <w:tcW w:w="1500" w:type="dxa"/>
            <w:vAlign w:val="bottom"/>
          </w:tcPr>
          <w:p w14:paraId="32974A1C" w14:textId="77777777" w:rsidR="004B413C" w:rsidRDefault="004B413C">
            <w:pPr>
              <w:rPr>
                <w:sz w:val="8"/>
                <w:szCs w:val="8"/>
              </w:rPr>
            </w:pPr>
          </w:p>
        </w:tc>
        <w:tc>
          <w:tcPr>
            <w:tcW w:w="1580" w:type="dxa"/>
            <w:vMerge/>
            <w:vAlign w:val="bottom"/>
          </w:tcPr>
          <w:p w14:paraId="7102E2EB" w14:textId="77777777" w:rsidR="004B413C" w:rsidRDefault="004B413C">
            <w:pPr>
              <w:rPr>
                <w:sz w:val="8"/>
                <w:szCs w:val="8"/>
              </w:rPr>
            </w:pPr>
          </w:p>
        </w:tc>
        <w:tc>
          <w:tcPr>
            <w:tcW w:w="1540" w:type="dxa"/>
            <w:vMerge/>
            <w:vAlign w:val="bottom"/>
          </w:tcPr>
          <w:p w14:paraId="16C84DE8" w14:textId="77777777" w:rsidR="004B413C" w:rsidRDefault="004B413C">
            <w:pPr>
              <w:rPr>
                <w:sz w:val="8"/>
                <w:szCs w:val="8"/>
              </w:rPr>
            </w:pPr>
          </w:p>
        </w:tc>
        <w:tc>
          <w:tcPr>
            <w:tcW w:w="1760" w:type="dxa"/>
            <w:vMerge/>
            <w:vAlign w:val="bottom"/>
          </w:tcPr>
          <w:p w14:paraId="1D616C90" w14:textId="77777777" w:rsidR="004B413C" w:rsidRDefault="004B413C">
            <w:pPr>
              <w:rPr>
                <w:sz w:val="8"/>
                <w:szCs w:val="8"/>
              </w:rPr>
            </w:pPr>
          </w:p>
        </w:tc>
        <w:tc>
          <w:tcPr>
            <w:tcW w:w="900" w:type="dxa"/>
            <w:vMerge/>
            <w:vAlign w:val="bottom"/>
          </w:tcPr>
          <w:p w14:paraId="3D8E9B64" w14:textId="77777777" w:rsidR="004B413C" w:rsidRDefault="004B413C">
            <w:pPr>
              <w:rPr>
                <w:sz w:val="8"/>
                <w:szCs w:val="8"/>
              </w:rPr>
            </w:pPr>
          </w:p>
        </w:tc>
        <w:tc>
          <w:tcPr>
            <w:tcW w:w="880" w:type="dxa"/>
            <w:vMerge/>
            <w:vAlign w:val="bottom"/>
          </w:tcPr>
          <w:p w14:paraId="22EC2552" w14:textId="77777777" w:rsidR="004B413C" w:rsidRDefault="004B413C">
            <w:pPr>
              <w:rPr>
                <w:sz w:val="8"/>
                <w:szCs w:val="8"/>
              </w:rPr>
            </w:pPr>
          </w:p>
        </w:tc>
        <w:tc>
          <w:tcPr>
            <w:tcW w:w="1140" w:type="dxa"/>
            <w:vMerge/>
            <w:vAlign w:val="bottom"/>
          </w:tcPr>
          <w:p w14:paraId="58607408" w14:textId="77777777" w:rsidR="004B413C" w:rsidRDefault="004B413C">
            <w:pPr>
              <w:rPr>
                <w:sz w:val="8"/>
                <w:szCs w:val="8"/>
              </w:rPr>
            </w:pPr>
          </w:p>
        </w:tc>
        <w:tc>
          <w:tcPr>
            <w:tcW w:w="0" w:type="dxa"/>
            <w:vAlign w:val="bottom"/>
          </w:tcPr>
          <w:p w14:paraId="07504E6C" w14:textId="77777777" w:rsidR="004B413C" w:rsidRDefault="004B413C">
            <w:pPr>
              <w:rPr>
                <w:sz w:val="1"/>
                <w:szCs w:val="1"/>
              </w:rPr>
            </w:pPr>
          </w:p>
        </w:tc>
      </w:tr>
      <w:tr w:rsidR="004B413C" w14:paraId="0270C722" w14:textId="77777777">
        <w:trPr>
          <w:trHeight w:val="41"/>
        </w:trPr>
        <w:tc>
          <w:tcPr>
            <w:tcW w:w="1500" w:type="dxa"/>
            <w:tcBorders>
              <w:bottom w:val="single" w:sz="8" w:space="0" w:color="auto"/>
            </w:tcBorders>
            <w:vAlign w:val="bottom"/>
          </w:tcPr>
          <w:p w14:paraId="7634A28A" w14:textId="77777777" w:rsidR="004B413C" w:rsidRDefault="004B413C">
            <w:pPr>
              <w:rPr>
                <w:sz w:val="3"/>
                <w:szCs w:val="3"/>
              </w:rPr>
            </w:pPr>
          </w:p>
        </w:tc>
        <w:tc>
          <w:tcPr>
            <w:tcW w:w="1580" w:type="dxa"/>
            <w:tcBorders>
              <w:bottom w:val="single" w:sz="8" w:space="0" w:color="auto"/>
            </w:tcBorders>
            <w:vAlign w:val="bottom"/>
          </w:tcPr>
          <w:p w14:paraId="5C4C77A0" w14:textId="77777777" w:rsidR="004B413C" w:rsidRDefault="004B413C">
            <w:pPr>
              <w:rPr>
                <w:sz w:val="3"/>
                <w:szCs w:val="3"/>
              </w:rPr>
            </w:pPr>
          </w:p>
        </w:tc>
        <w:tc>
          <w:tcPr>
            <w:tcW w:w="1540" w:type="dxa"/>
            <w:tcBorders>
              <w:bottom w:val="single" w:sz="8" w:space="0" w:color="auto"/>
            </w:tcBorders>
            <w:vAlign w:val="bottom"/>
          </w:tcPr>
          <w:p w14:paraId="7C9619C0" w14:textId="77777777" w:rsidR="004B413C" w:rsidRDefault="004B413C">
            <w:pPr>
              <w:rPr>
                <w:sz w:val="3"/>
                <w:szCs w:val="3"/>
              </w:rPr>
            </w:pPr>
          </w:p>
        </w:tc>
        <w:tc>
          <w:tcPr>
            <w:tcW w:w="1760" w:type="dxa"/>
            <w:tcBorders>
              <w:bottom w:val="single" w:sz="8" w:space="0" w:color="auto"/>
            </w:tcBorders>
            <w:vAlign w:val="bottom"/>
          </w:tcPr>
          <w:p w14:paraId="2566D8C8" w14:textId="77777777" w:rsidR="004B413C" w:rsidRDefault="004B413C">
            <w:pPr>
              <w:rPr>
                <w:sz w:val="3"/>
                <w:szCs w:val="3"/>
              </w:rPr>
            </w:pPr>
          </w:p>
        </w:tc>
        <w:tc>
          <w:tcPr>
            <w:tcW w:w="900" w:type="dxa"/>
            <w:tcBorders>
              <w:bottom w:val="single" w:sz="8" w:space="0" w:color="auto"/>
            </w:tcBorders>
            <w:vAlign w:val="bottom"/>
          </w:tcPr>
          <w:p w14:paraId="75973836" w14:textId="77777777" w:rsidR="004B413C" w:rsidRDefault="004B413C">
            <w:pPr>
              <w:rPr>
                <w:sz w:val="3"/>
                <w:szCs w:val="3"/>
              </w:rPr>
            </w:pPr>
          </w:p>
        </w:tc>
        <w:tc>
          <w:tcPr>
            <w:tcW w:w="880" w:type="dxa"/>
            <w:tcBorders>
              <w:bottom w:val="single" w:sz="8" w:space="0" w:color="auto"/>
            </w:tcBorders>
            <w:vAlign w:val="bottom"/>
          </w:tcPr>
          <w:p w14:paraId="45545B5D" w14:textId="77777777" w:rsidR="004B413C" w:rsidRDefault="004B413C">
            <w:pPr>
              <w:rPr>
                <w:sz w:val="3"/>
                <w:szCs w:val="3"/>
              </w:rPr>
            </w:pPr>
          </w:p>
        </w:tc>
        <w:tc>
          <w:tcPr>
            <w:tcW w:w="1140" w:type="dxa"/>
            <w:tcBorders>
              <w:bottom w:val="single" w:sz="8" w:space="0" w:color="auto"/>
            </w:tcBorders>
            <w:vAlign w:val="bottom"/>
          </w:tcPr>
          <w:p w14:paraId="5041E06B" w14:textId="77777777" w:rsidR="004B413C" w:rsidRDefault="004B413C">
            <w:pPr>
              <w:rPr>
                <w:sz w:val="3"/>
                <w:szCs w:val="3"/>
              </w:rPr>
            </w:pPr>
          </w:p>
        </w:tc>
        <w:tc>
          <w:tcPr>
            <w:tcW w:w="0" w:type="dxa"/>
            <w:vAlign w:val="bottom"/>
          </w:tcPr>
          <w:p w14:paraId="0A4B365A" w14:textId="77777777" w:rsidR="004B413C" w:rsidRDefault="004B413C">
            <w:pPr>
              <w:rPr>
                <w:sz w:val="1"/>
                <w:szCs w:val="1"/>
              </w:rPr>
            </w:pPr>
          </w:p>
        </w:tc>
      </w:tr>
      <w:tr w:rsidR="004B413C" w14:paraId="6E3B5D0E" w14:textId="77777777">
        <w:trPr>
          <w:trHeight w:val="182"/>
        </w:trPr>
        <w:tc>
          <w:tcPr>
            <w:tcW w:w="1500" w:type="dxa"/>
            <w:vAlign w:val="bottom"/>
          </w:tcPr>
          <w:p w14:paraId="3B940BD0" w14:textId="77777777" w:rsidR="004B413C" w:rsidRDefault="00EC2FEA">
            <w:pPr>
              <w:spacing w:line="182" w:lineRule="exact"/>
              <w:ind w:left="100"/>
              <w:rPr>
                <w:sz w:val="20"/>
                <w:szCs w:val="20"/>
              </w:rPr>
            </w:pPr>
            <w:r>
              <w:rPr>
                <w:rFonts w:ascii="Arial" w:eastAsia="Arial" w:hAnsi="Arial" w:cs="Arial"/>
                <w:sz w:val="16"/>
                <w:szCs w:val="16"/>
              </w:rPr>
              <w:t>08/1994 - 07/1999</w:t>
            </w:r>
          </w:p>
        </w:tc>
        <w:tc>
          <w:tcPr>
            <w:tcW w:w="1580" w:type="dxa"/>
            <w:vAlign w:val="bottom"/>
          </w:tcPr>
          <w:p w14:paraId="399607B4" w14:textId="77777777" w:rsidR="004B413C" w:rsidRDefault="00EC2FEA">
            <w:pPr>
              <w:spacing w:line="182" w:lineRule="exact"/>
              <w:ind w:right="19"/>
              <w:jc w:val="right"/>
              <w:rPr>
                <w:sz w:val="20"/>
                <w:szCs w:val="20"/>
              </w:rPr>
            </w:pPr>
            <w:r>
              <w:rPr>
                <w:rFonts w:ascii="Arial" w:eastAsia="Arial" w:hAnsi="Arial" w:cs="Arial"/>
                <w:sz w:val="16"/>
                <w:szCs w:val="16"/>
              </w:rPr>
              <w:t>57.1</w:t>
            </w:r>
          </w:p>
        </w:tc>
        <w:tc>
          <w:tcPr>
            <w:tcW w:w="1540" w:type="dxa"/>
            <w:vAlign w:val="bottom"/>
          </w:tcPr>
          <w:p w14:paraId="4BB24667" w14:textId="77777777" w:rsidR="004B413C" w:rsidRDefault="00EC2FEA">
            <w:pPr>
              <w:spacing w:line="182" w:lineRule="exact"/>
              <w:ind w:right="19"/>
              <w:jc w:val="right"/>
              <w:rPr>
                <w:sz w:val="20"/>
                <w:szCs w:val="20"/>
              </w:rPr>
            </w:pPr>
            <w:r>
              <w:rPr>
                <w:rFonts w:ascii="Arial" w:eastAsia="Arial" w:hAnsi="Arial" w:cs="Arial"/>
                <w:sz w:val="16"/>
                <w:szCs w:val="16"/>
              </w:rPr>
              <w:t>56.2</w:t>
            </w:r>
          </w:p>
        </w:tc>
        <w:tc>
          <w:tcPr>
            <w:tcW w:w="1760" w:type="dxa"/>
            <w:vAlign w:val="bottom"/>
          </w:tcPr>
          <w:p w14:paraId="1143B83C" w14:textId="77777777" w:rsidR="004B413C" w:rsidRDefault="00EC2FEA">
            <w:pPr>
              <w:spacing w:line="182" w:lineRule="exact"/>
              <w:ind w:right="19"/>
              <w:jc w:val="right"/>
              <w:rPr>
                <w:sz w:val="20"/>
                <w:szCs w:val="20"/>
              </w:rPr>
            </w:pPr>
            <w:r>
              <w:rPr>
                <w:rFonts w:ascii="Arial" w:eastAsia="Arial" w:hAnsi="Arial" w:cs="Arial"/>
                <w:sz w:val="16"/>
                <w:szCs w:val="16"/>
              </w:rPr>
              <w:t>0.95</w:t>
            </w:r>
          </w:p>
        </w:tc>
        <w:tc>
          <w:tcPr>
            <w:tcW w:w="900" w:type="dxa"/>
            <w:vAlign w:val="bottom"/>
          </w:tcPr>
          <w:p w14:paraId="6DFF8EF7" w14:textId="77777777" w:rsidR="004B413C" w:rsidRDefault="00EC2FEA">
            <w:pPr>
              <w:spacing w:line="182" w:lineRule="exact"/>
              <w:ind w:left="100"/>
              <w:rPr>
                <w:sz w:val="20"/>
                <w:szCs w:val="20"/>
              </w:rPr>
            </w:pPr>
            <w:r>
              <w:rPr>
                <w:rFonts w:ascii="Arial" w:eastAsia="Arial" w:hAnsi="Arial" w:cs="Arial"/>
                <w:sz w:val="16"/>
                <w:szCs w:val="16"/>
              </w:rPr>
              <w:t>November</w:t>
            </w:r>
          </w:p>
        </w:tc>
        <w:tc>
          <w:tcPr>
            <w:tcW w:w="880" w:type="dxa"/>
            <w:vAlign w:val="bottom"/>
          </w:tcPr>
          <w:p w14:paraId="001C8A47" w14:textId="77777777" w:rsidR="004B413C" w:rsidRDefault="00EC2FEA">
            <w:pPr>
              <w:spacing w:line="182" w:lineRule="exact"/>
              <w:ind w:left="100"/>
              <w:rPr>
                <w:sz w:val="20"/>
                <w:szCs w:val="20"/>
              </w:rPr>
            </w:pPr>
            <w:r>
              <w:rPr>
                <w:rFonts w:ascii="Arial" w:eastAsia="Arial" w:hAnsi="Arial" w:cs="Arial"/>
                <w:sz w:val="16"/>
                <w:szCs w:val="16"/>
              </w:rPr>
              <w:t>April</w:t>
            </w:r>
          </w:p>
        </w:tc>
        <w:tc>
          <w:tcPr>
            <w:tcW w:w="1140" w:type="dxa"/>
            <w:vAlign w:val="bottom"/>
          </w:tcPr>
          <w:p w14:paraId="61F172AC" w14:textId="77777777" w:rsidR="004B413C" w:rsidRDefault="00EC2FEA">
            <w:pPr>
              <w:spacing w:line="182" w:lineRule="exact"/>
              <w:ind w:right="19"/>
              <w:jc w:val="right"/>
              <w:rPr>
                <w:sz w:val="20"/>
                <w:szCs w:val="20"/>
              </w:rPr>
            </w:pPr>
            <w:r>
              <w:rPr>
                <w:rFonts w:ascii="Arial" w:eastAsia="Arial" w:hAnsi="Arial" w:cs="Arial"/>
                <w:sz w:val="16"/>
                <w:szCs w:val="16"/>
              </w:rPr>
              <w:t>217</w:t>
            </w:r>
          </w:p>
        </w:tc>
        <w:tc>
          <w:tcPr>
            <w:tcW w:w="0" w:type="dxa"/>
            <w:vAlign w:val="bottom"/>
          </w:tcPr>
          <w:p w14:paraId="06C92920" w14:textId="77777777" w:rsidR="004B413C" w:rsidRDefault="004B413C">
            <w:pPr>
              <w:rPr>
                <w:sz w:val="1"/>
                <w:szCs w:val="1"/>
              </w:rPr>
            </w:pPr>
          </w:p>
        </w:tc>
      </w:tr>
      <w:tr w:rsidR="004B413C" w14:paraId="07F193BF" w14:textId="77777777">
        <w:trPr>
          <w:trHeight w:val="195"/>
        </w:trPr>
        <w:tc>
          <w:tcPr>
            <w:tcW w:w="1500" w:type="dxa"/>
            <w:vAlign w:val="bottom"/>
          </w:tcPr>
          <w:p w14:paraId="766DD745" w14:textId="77777777" w:rsidR="004B413C" w:rsidRDefault="00EC2FEA">
            <w:pPr>
              <w:ind w:left="100"/>
              <w:rPr>
                <w:sz w:val="20"/>
                <w:szCs w:val="20"/>
              </w:rPr>
            </w:pPr>
            <w:r>
              <w:rPr>
                <w:rFonts w:ascii="Arial" w:eastAsia="Arial" w:hAnsi="Arial" w:cs="Arial"/>
                <w:sz w:val="16"/>
                <w:szCs w:val="16"/>
              </w:rPr>
              <w:t>08/1999 - 07/2004</w:t>
            </w:r>
          </w:p>
        </w:tc>
        <w:tc>
          <w:tcPr>
            <w:tcW w:w="1580" w:type="dxa"/>
            <w:vAlign w:val="bottom"/>
          </w:tcPr>
          <w:p w14:paraId="6EE87590" w14:textId="77777777" w:rsidR="004B413C" w:rsidRDefault="00EC2FEA">
            <w:pPr>
              <w:ind w:right="19"/>
              <w:jc w:val="right"/>
              <w:rPr>
                <w:sz w:val="20"/>
                <w:szCs w:val="20"/>
              </w:rPr>
            </w:pPr>
            <w:r>
              <w:rPr>
                <w:rFonts w:ascii="Arial" w:eastAsia="Arial" w:hAnsi="Arial" w:cs="Arial"/>
                <w:sz w:val="16"/>
                <w:szCs w:val="16"/>
              </w:rPr>
              <w:t>56.5</w:t>
            </w:r>
          </w:p>
        </w:tc>
        <w:tc>
          <w:tcPr>
            <w:tcW w:w="1540" w:type="dxa"/>
            <w:vAlign w:val="bottom"/>
          </w:tcPr>
          <w:p w14:paraId="66F30D1F" w14:textId="77777777" w:rsidR="004B413C" w:rsidRDefault="00EC2FEA">
            <w:pPr>
              <w:ind w:right="19"/>
              <w:jc w:val="right"/>
              <w:rPr>
                <w:sz w:val="20"/>
                <w:szCs w:val="20"/>
              </w:rPr>
            </w:pPr>
            <w:r>
              <w:rPr>
                <w:rFonts w:ascii="Arial" w:eastAsia="Arial" w:hAnsi="Arial" w:cs="Arial"/>
                <w:sz w:val="16"/>
                <w:szCs w:val="16"/>
              </w:rPr>
              <w:t>55.6</w:t>
            </w:r>
          </w:p>
        </w:tc>
        <w:tc>
          <w:tcPr>
            <w:tcW w:w="1760" w:type="dxa"/>
            <w:vAlign w:val="bottom"/>
          </w:tcPr>
          <w:p w14:paraId="154B4930" w14:textId="77777777" w:rsidR="004B413C" w:rsidRDefault="00EC2FEA">
            <w:pPr>
              <w:ind w:right="19"/>
              <w:jc w:val="right"/>
              <w:rPr>
                <w:sz w:val="20"/>
                <w:szCs w:val="20"/>
              </w:rPr>
            </w:pPr>
            <w:r>
              <w:rPr>
                <w:rFonts w:ascii="Arial" w:eastAsia="Arial" w:hAnsi="Arial" w:cs="Arial"/>
                <w:sz w:val="16"/>
                <w:szCs w:val="16"/>
              </w:rPr>
              <w:t>0.86</w:t>
            </w:r>
          </w:p>
        </w:tc>
        <w:tc>
          <w:tcPr>
            <w:tcW w:w="900" w:type="dxa"/>
            <w:vAlign w:val="bottom"/>
          </w:tcPr>
          <w:p w14:paraId="044371A3" w14:textId="77777777" w:rsidR="004B413C" w:rsidRDefault="00EC2FEA">
            <w:pPr>
              <w:ind w:left="100"/>
              <w:rPr>
                <w:sz w:val="20"/>
                <w:szCs w:val="20"/>
              </w:rPr>
            </w:pPr>
            <w:r>
              <w:rPr>
                <w:rFonts w:ascii="Arial" w:eastAsia="Arial" w:hAnsi="Arial" w:cs="Arial"/>
                <w:sz w:val="16"/>
                <w:szCs w:val="16"/>
              </w:rPr>
              <w:t>October</w:t>
            </w:r>
          </w:p>
        </w:tc>
        <w:tc>
          <w:tcPr>
            <w:tcW w:w="880" w:type="dxa"/>
            <w:vAlign w:val="bottom"/>
          </w:tcPr>
          <w:p w14:paraId="2A6B1A5C" w14:textId="77777777" w:rsidR="004B413C" w:rsidRDefault="00EC2FEA">
            <w:pPr>
              <w:ind w:left="100"/>
              <w:rPr>
                <w:sz w:val="20"/>
                <w:szCs w:val="20"/>
              </w:rPr>
            </w:pPr>
            <w:r>
              <w:rPr>
                <w:rFonts w:ascii="Arial" w:eastAsia="Arial" w:hAnsi="Arial" w:cs="Arial"/>
                <w:sz w:val="16"/>
                <w:szCs w:val="16"/>
              </w:rPr>
              <w:t>June</w:t>
            </w:r>
          </w:p>
        </w:tc>
        <w:tc>
          <w:tcPr>
            <w:tcW w:w="1140" w:type="dxa"/>
            <w:vAlign w:val="bottom"/>
          </w:tcPr>
          <w:p w14:paraId="69DF1256" w14:textId="77777777" w:rsidR="004B413C" w:rsidRDefault="00EC2FEA">
            <w:pPr>
              <w:ind w:right="19"/>
              <w:jc w:val="right"/>
              <w:rPr>
                <w:sz w:val="20"/>
                <w:szCs w:val="20"/>
              </w:rPr>
            </w:pPr>
            <w:r>
              <w:rPr>
                <w:rFonts w:ascii="Arial" w:eastAsia="Arial" w:hAnsi="Arial" w:cs="Arial"/>
                <w:sz w:val="16"/>
                <w:szCs w:val="16"/>
              </w:rPr>
              <w:t>246</w:t>
            </w:r>
          </w:p>
        </w:tc>
        <w:tc>
          <w:tcPr>
            <w:tcW w:w="0" w:type="dxa"/>
            <w:vAlign w:val="bottom"/>
          </w:tcPr>
          <w:p w14:paraId="2DCF620F" w14:textId="77777777" w:rsidR="004B413C" w:rsidRDefault="004B413C">
            <w:pPr>
              <w:rPr>
                <w:sz w:val="1"/>
                <w:szCs w:val="1"/>
              </w:rPr>
            </w:pPr>
          </w:p>
        </w:tc>
      </w:tr>
      <w:tr w:rsidR="004B413C" w14:paraId="4219DBDD" w14:textId="77777777">
        <w:trPr>
          <w:trHeight w:val="195"/>
        </w:trPr>
        <w:tc>
          <w:tcPr>
            <w:tcW w:w="1500" w:type="dxa"/>
            <w:vAlign w:val="bottom"/>
          </w:tcPr>
          <w:p w14:paraId="59BDC600" w14:textId="77777777" w:rsidR="004B413C" w:rsidRDefault="00EC2FEA">
            <w:pPr>
              <w:ind w:left="100"/>
              <w:rPr>
                <w:sz w:val="20"/>
                <w:szCs w:val="20"/>
              </w:rPr>
            </w:pPr>
            <w:r>
              <w:rPr>
                <w:rFonts w:ascii="Arial" w:eastAsia="Arial" w:hAnsi="Arial" w:cs="Arial"/>
                <w:sz w:val="16"/>
                <w:szCs w:val="16"/>
              </w:rPr>
              <w:t>08/2004 - 07/2009</w:t>
            </w:r>
          </w:p>
        </w:tc>
        <w:tc>
          <w:tcPr>
            <w:tcW w:w="1580" w:type="dxa"/>
            <w:vAlign w:val="bottom"/>
          </w:tcPr>
          <w:p w14:paraId="6061D001" w14:textId="77777777" w:rsidR="004B413C" w:rsidRDefault="00EC2FEA">
            <w:pPr>
              <w:ind w:right="19"/>
              <w:jc w:val="right"/>
              <w:rPr>
                <w:sz w:val="20"/>
                <w:szCs w:val="20"/>
              </w:rPr>
            </w:pPr>
            <w:r>
              <w:rPr>
                <w:rFonts w:ascii="Arial" w:eastAsia="Arial" w:hAnsi="Arial" w:cs="Arial"/>
                <w:sz w:val="16"/>
                <w:szCs w:val="16"/>
              </w:rPr>
              <w:t>55.9</w:t>
            </w:r>
          </w:p>
        </w:tc>
        <w:tc>
          <w:tcPr>
            <w:tcW w:w="1540" w:type="dxa"/>
            <w:vAlign w:val="bottom"/>
          </w:tcPr>
          <w:p w14:paraId="2375A6AF" w14:textId="77777777" w:rsidR="004B413C" w:rsidRDefault="00EC2FEA">
            <w:pPr>
              <w:ind w:right="19"/>
              <w:jc w:val="right"/>
              <w:rPr>
                <w:sz w:val="20"/>
                <w:szCs w:val="20"/>
              </w:rPr>
            </w:pPr>
            <w:r>
              <w:rPr>
                <w:rFonts w:ascii="Arial" w:eastAsia="Arial" w:hAnsi="Arial" w:cs="Arial"/>
                <w:sz w:val="16"/>
                <w:szCs w:val="16"/>
              </w:rPr>
              <w:t>55.1</w:t>
            </w:r>
          </w:p>
        </w:tc>
        <w:tc>
          <w:tcPr>
            <w:tcW w:w="1760" w:type="dxa"/>
            <w:vAlign w:val="bottom"/>
          </w:tcPr>
          <w:p w14:paraId="738845C3" w14:textId="77777777" w:rsidR="004B413C" w:rsidRDefault="00EC2FEA">
            <w:pPr>
              <w:ind w:right="19"/>
              <w:jc w:val="right"/>
              <w:rPr>
                <w:sz w:val="20"/>
                <w:szCs w:val="20"/>
              </w:rPr>
            </w:pPr>
            <w:r>
              <w:rPr>
                <w:rFonts w:ascii="Arial" w:eastAsia="Arial" w:hAnsi="Arial" w:cs="Arial"/>
                <w:sz w:val="16"/>
                <w:szCs w:val="16"/>
              </w:rPr>
              <w:t>0.81</w:t>
            </w:r>
          </w:p>
        </w:tc>
        <w:tc>
          <w:tcPr>
            <w:tcW w:w="900" w:type="dxa"/>
            <w:vAlign w:val="bottom"/>
          </w:tcPr>
          <w:p w14:paraId="4DE940E6" w14:textId="77777777" w:rsidR="004B413C" w:rsidRDefault="00EC2FEA">
            <w:pPr>
              <w:ind w:left="100"/>
              <w:rPr>
                <w:sz w:val="20"/>
                <w:szCs w:val="20"/>
              </w:rPr>
            </w:pPr>
            <w:r>
              <w:rPr>
                <w:rFonts w:ascii="Arial" w:eastAsia="Arial" w:hAnsi="Arial" w:cs="Arial"/>
                <w:sz w:val="16"/>
                <w:szCs w:val="16"/>
              </w:rPr>
              <w:t>October</w:t>
            </w:r>
          </w:p>
        </w:tc>
        <w:tc>
          <w:tcPr>
            <w:tcW w:w="880" w:type="dxa"/>
            <w:vAlign w:val="bottom"/>
          </w:tcPr>
          <w:p w14:paraId="086BA986" w14:textId="77777777" w:rsidR="004B413C" w:rsidRDefault="00EC2FEA">
            <w:pPr>
              <w:ind w:left="100"/>
              <w:rPr>
                <w:sz w:val="20"/>
                <w:szCs w:val="20"/>
              </w:rPr>
            </w:pPr>
            <w:r>
              <w:rPr>
                <w:rFonts w:ascii="Arial" w:eastAsia="Arial" w:hAnsi="Arial" w:cs="Arial"/>
                <w:sz w:val="16"/>
                <w:szCs w:val="16"/>
              </w:rPr>
              <w:t>July</w:t>
            </w:r>
          </w:p>
        </w:tc>
        <w:tc>
          <w:tcPr>
            <w:tcW w:w="1140" w:type="dxa"/>
            <w:vAlign w:val="bottom"/>
          </w:tcPr>
          <w:p w14:paraId="255337B9" w14:textId="77777777" w:rsidR="004B413C" w:rsidRDefault="00EC2FEA">
            <w:pPr>
              <w:ind w:right="19"/>
              <w:jc w:val="right"/>
              <w:rPr>
                <w:sz w:val="20"/>
                <w:szCs w:val="20"/>
              </w:rPr>
            </w:pPr>
            <w:r>
              <w:rPr>
                <w:rFonts w:ascii="Arial" w:eastAsia="Arial" w:hAnsi="Arial" w:cs="Arial"/>
                <w:sz w:val="16"/>
                <w:szCs w:val="16"/>
              </w:rPr>
              <w:t>200</w:t>
            </w:r>
          </w:p>
        </w:tc>
        <w:tc>
          <w:tcPr>
            <w:tcW w:w="0" w:type="dxa"/>
            <w:vAlign w:val="bottom"/>
          </w:tcPr>
          <w:p w14:paraId="048D76F9" w14:textId="77777777" w:rsidR="004B413C" w:rsidRDefault="004B413C">
            <w:pPr>
              <w:rPr>
                <w:sz w:val="1"/>
                <w:szCs w:val="1"/>
              </w:rPr>
            </w:pPr>
          </w:p>
        </w:tc>
      </w:tr>
      <w:tr w:rsidR="004B413C" w14:paraId="59E0DBDE" w14:textId="77777777">
        <w:trPr>
          <w:trHeight w:val="195"/>
        </w:trPr>
        <w:tc>
          <w:tcPr>
            <w:tcW w:w="1500" w:type="dxa"/>
            <w:vAlign w:val="bottom"/>
          </w:tcPr>
          <w:p w14:paraId="751489F8" w14:textId="77777777" w:rsidR="004B413C" w:rsidRDefault="00EC2FEA">
            <w:pPr>
              <w:ind w:left="100"/>
              <w:rPr>
                <w:sz w:val="20"/>
                <w:szCs w:val="20"/>
              </w:rPr>
            </w:pPr>
            <w:r>
              <w:rPr>
                <w:rFonts w:ascii="Arial" w:eastAsia="Arial" w:hAnsi="Arial" w:cs="Arial"/>
                <w:sz w:val="16"/>
                <w:szCs w:val="16"/>
              </w:rPr>
              <w:t>08/2009 - 07/2014</w:t>
            </w:r>
          </w:p>
        </w:tc>
        <w:tc>
          <w:tcPr>
            <w:tcW w:w="1580" w:type="dxa"/>
            <w:vAlign w:val="bottom"/>
          </w:tcPr>
          <w:p w14:paraId="2FFDE362" w14:textId="77777777" w:rsidR="004B413C" w:rsidRDefault="00EC2FEA">
            <w:pPr>
              <w:ind w:right="19"/>
              <w:jc w:val="right"/>
              <w:rPr>
                <w:sz w:val="20"/>
                <w:szCs w:val="20"/>
              </w:rPr>
            </w:pPr>
            <w:r>
              <w:rPr>
                <w:rFonts w:ascii="Arial" w:eastAsia="Arial" w:hAnsi="Arial" w:cs="Arial"/>
                <w:sz w:val="16"/>
                <w:szCs w:val="16"/>
              </w:rPr>
              <w:t>54.9</w:t>
            </w:r>
          </w:p>
        </w:tc>
        <w:tc>
          <w:tcPr>
            <w:tcW w:w="1540" w:type="dxa"/>
            <w:vAlign w:val="bottom"/>
          </w:tcPr>
          <w:p w14:paraId="3A08FCD8" w14:textId="77777777" w:rsidR="004B413C" w:rsidRDefault="00EC2FEA">
            <w:pPr>
              <w:ind w:right="19"/>
              <w:jc w:val="right"/>
              <w:rPr>
                <w:sz w:val="20"/>
                <w:szCs w:val="20"/>
              </w:rPr>
            </w:pPr>
            <w:r>
              <w:rPr>
                <w:rFonts w:ascii="Arial" w:eastAsia="Arial" w:hAnsi="Arial" w:cs="Arial"/>
                <w:sz w:val="16"/>
                <w:szCs w:val="16"/>
              </w:rPr>
              <w:t>54.3</w:t>
            </w:r>
          </w:p>
        </w:tc>
        <w:tc>
          <w:tcPr>
            <w:tcW w:w="1760" w:type="dxa"/>
            <w:vAlign w:val="bottom"/>
          </w:tcPr>
          <w:p w14:paraId="05D8C6EF" w14:textId="77777777" w:rsidR="004B413C" w:rsidRDefault="00EC2FEA">
            <w:pPr>
              <w:ind w:right="19"/>
              <w:jc w:val="right"/>
              <w:rPr>
                <w:sz w:val="20"/>
                <w:szCs w:val="20"/>
              </w:rPr>
            </w:pPr>
            <w:r>
              <w:rPr>
                <w:rFonts w:ascii="Arial" w:eastAsia="Arial" w:hAnsi="Arial" w:cs="Arial"/>
                <w:sz w:val="16"/>
                <w:szCs w:val="16"/>
              </w:rPr>
              <w:t>0.54</w:t>
            </w:r>
          </w:p>
        </w:tc>
        <w:tc>
          <w:tcPr>
            <w:tcW w:w="900" w:type="dxa"/>
            <w:vAlign w:val="bottom"/>
          </w:tcPr>
          <w:p w14:paraId="685477D8" w14:textId="77777777" w:rsidR="004B413C" w:rsidRDefault="00EC2FEA">
            <w:pPr>
              <w:ind w:left="100"/>
              <w:rPr>
                <w:sz w:val="20"/>
                <w:szCs w:val="20"/>
              </w:rPr>
            </w:pPr>
            <w:r>
              <w:rPr>
                <w:rFonts w:ascii="Arial" w:eastAsia="Arial" w:hAnsi="Arial" w:cs="Arial"/>
                <w:sz w:val="16"/>
                <w:szCs w:val="16"/>
              </w:rPr>
              <w:t>October</w:t>
            </w:r>
          </w:p>
        </w:tc>
        <w:tc>
          <w:tcPr>
            <w:tcW w:w="880" w:type="dxa"/>
            <w:vAlign w:val="bottom"/>
          </w:tcPr>
          <w:p w14:paraId="0B867C14" w14:textId="77777777" w:rsidR="004B413C" w:rsidRDefault="00EC2FEA">
            <w:pPr>
              <w:ind w:left="100"/>
              <w:rPr>
                <w:sz w:val="20"/>
                <w:szCs w:val="20"/>
              </w:rPr>
            </w:pPr>
            <w:r>
              <w:rPr>
                <w:rFonts w:ascii="Arial" w:eastAsia="Arial" w:hAnsi="Arial" w:cs="Arial"/>
                <w:sz w:val="16"/>
                <w:szCs w:val="16"/>
              </w:rPr>
              <w:t>August</w:t>
            </w:r>
          </w:p>
        </w:tc>
        <w:tc>
          <w:tcPr>
            <w:tcW w:w="1140" w:type="dxa"/>
            <w:vAlign w:val="bottom"/>
          </w:tcPr>
          <w:p w14:paraId="4152C03D" w14:textId="77777777" w:rsidR="004B413C" w:rsidRDefault="00EC2FEA">
            <w:pPr>
              <w:ind w:right="19"/>
              <w:jc w:val="right"/>
              <w:rPr>
                <w:sz w:val="20"/>
                <w:szCs w:val="20"/>
              </w:rPr>
            </w:pPr>
            <w:r>
              <w:rPr>
                <w:rFonts w:ascii="Arial" w:eastAsia="Arial" w:hAnsi="Arial" w:cs="Arial"/>
                <w:sz w:val="16"/>
                <w:szCs w:val="16"/>
              </w:rPr>
              <w:t>204</w:t>
            </w:r>
          </w:p>
        </w:tc>
        <w:tc>
          <w:tcPr>
            <w:tcW w:w="0" w:type="dxa"/>
            <w:vAlign w:val="bottom"/>
          </w:tcPr>
          <w:p w14:paraId="1EA5CE1C" w14:textId="77777777" w:rsidR="004B413C" w:rsidRDefault="004B413C">
            <w:pPr>
              <w:rPr>
                <w:sz w:val="1"/>
                <w:szCs w:val="1"/>
              </w:rPr>
            </w:pPr>
          </w:p>
        </w:tc>
      </w:tr>
      <w:tr w:rsidR="004B413C" w14:paraId="7E17F927" w14:textId="77777777">
        <w:trPr>
          <w:trHeight w:val="229"/>
        </w:trPr>
        <w:tc>
          <w:tcPr>
            <w:tcW w:w="1500" w:type="dxa"/>
            <w:vAlign w:val="bottom"/>
          </w:tcPr>
          <w:p w14:paraId="225FA95E" w14:textId="77777777" w:rsidR="004B413C" w:rsidRDefault="00EC2FEA">
            <w:pPr>
              <w:ind w:left="100"/>
              <w:rPr>
                <w:sz w:val="20"/>
                <w:szCs w:val="20"/>
              </w:rPr>
            </w:pPr>
            <w:r>
              <w:rPr>
                <w:rFonts w:ascii="Arial" w:eastAsia="Arial" w:hAnsi="Arial" w:cs="Arial"/>
                <w:sz w:val="16"/>
                <w:szCs w:val="16"/>
              </w:rPr>
              <w:t>08/2014 - 07/2019</w:t>
            </w:r>
          </w:p>
        </w:tc>
        <w:tc>
          <w:tcPr>
            <w:tcW w:w="1580" w:type="dxa"/>
            <w:vAlign w:val="bottom"/>
          </w:tcPr>
          <w:p w14:paraId="4AF14D32" w14:textId="77777777" w:rsidR="004B413C" w:rsidRDefault="00EC2FEA">
            <w:pPr>
              <w:ind w:right="19"/>
              <w:jc w:val="right"/>
              <w:rPr>
                <w:sz w:val="20"/>
                <w:szCs w:val="20"/>
              </w:rPr>
            </w:pPr>
            <w:r>
              <w:rPr>
                <w:rFonts w:ascii="Arial" w:eastAsia="Arial" w:hAnsi="Arial" w:cs="Arial"/>
                <w:sz w:val="16"/>
                <w:szCs w:val="16"/>
              </w:rPr>
              <w:t>55.1</w:t>
            </w:r>
          </w:p>
        </w:tc>
        <w:tc>
          <w:tcPr>
            <w:tcW w:w="1540" w:type="dxa"/>
            <w:vAlign w:val="bottom"/>
          </w:tcPr>
          <w:p w14:paraId="262B4D09" w14:textId="77777777" w:rsidR="004B413C" w:rsidRDefault="00EC2FEA">
            <w:pPr>
              <w:ind w:right="19"/>
              <w:jc w:val="right"/>
              <w:rPr>
                <w:sz w:val="20"/>
                <w:szCs w:val="20"/>
              </w:rPr>
            </w:pPr>
            <w:r>
              <w:rPr>
                <w:rFonts w:ascii="Arial" w:eastAsia="Arial" w:hAnsi="Arial" w:cs="Arial"/>
                <w:sz w:val="16"/>
                <w:szCs w:val="16"/>
              </w:rPr>
              <w:t>54.5</w:t>
            </w:r>
          </w:p>
        </w:tc>
        <w:tc>
          <w:tcPr>
            <w:tcW w:w="1760" w:type="dxa"/>
            <w:vAlign w:val="bottom"/>
          </w:tcPr>
          <w:p w14:paraId="66370BE3" w14:textId="77777777" w:rsidR="004B413C" w:rsidRDefault="00EC2FEA">
            <w:pPr>
              <w:ind w:right="19"/>
              <w:jc w:val="right"/>
              <w:rPr>
                <w:sz w:val="20"/>
                <w:szCs w:val="20"/>
              </w:rPr>
            </w:pPr>
            <w:r>
              <w:rPr>
                <w:rFonts w:ascii="Arial" w:eastAsia="Arial" w:hAnsi="Arial" w:cs="Arial"/>
                <w:sz w:val="16"/>
                <w:szCs w:val="16"/>
              </w:rPr>
              <w:t>0.57</w:t>
            </w:r>
          </w:p>
        </w:tc>
        <w:tc>
          <w:tcPr>
            <w:tcW w:w="900" w:type="dxa"/>
            <w:vAlign w:val="bottom"/>
          </w:tcPr>
          <w:p w14:paraId="68CFF774" w14:textId="77777777" w:rsidR="004B413C" w:rsidRDefault="00EC2FEA">
            <w:pPr>
              <w:ind w:left="100"/>
              <w:rPr>
                <w:sz w:val="20"/>
                <w:szCs w:val="20"/>
              </w:rPr>
            </w:pPr>
            <w:r>
              <w:rPr>
                <w:rFonts w:ascii="Arial" w:eastAsia="Arial" w:hAnsi="Arial" w:cs="Arial"/>
                <w:sz w:val="16"/>
                <w:szCs w:val="16"/>
              </w:rPr>
              <w:t>October</w:t>
            </w:r>
          </w:p>
        </w:tc>
        <w:tc>
          <w:tcPr>
            <w:tcW w:w="880" w:type="dxa"/>
            <w:vAlign w:val="bottom"/>
          </w:tcPr>
          <w:p w14:paraId="0D54FDE0" w14:textId="77777777" w:rsidR="004B413C" w:rsidRDefault="00EC2FEA">
            <w:pPr>
              <w:ind w:left="100"/>
              <w:rPr>
                <w:sz w:val="20"/>
                <w:szCs w:val="20"/>
              </w:rPr>
            </w:pPr>
            <w:r>
              <w:rPr>
                <w:rFonts w:ascii="Arial" w:eastAsia="Arial" w:hAnsi="Arial" w:cs="Arial"/>
                <w:sz w:val="16"/>
                <w:szCs w:val="16"/>
              </w:rPr>
              <w:t>August</w:t>
            </w:r>
          </w:p>
        </w:tc>
        <w:tc>
          <w:tcPr>
            <w:tcW w:w="1140" w:type="dxa"/>
            <w:vAlign w:val="bottom"/>
          </w:tcPr>
          <w:p w14:paraId="109C40F6" w14:textId="77777777" w:rsidR="004B413C" w:rsidRDefault="00EC2FEA">
            <w:pPr>
              <w:ind w:right="19"/>
              <w:jc w:val="right"/>
              <w:rPr>
                <w:sz w:val="20"/>
                <w:szCs w:val="20"/>
              </w:rPr>
            </w:pPr>
            <w:r>
              <w:rPr>
                <w:rFonts w:ascii="Arial" w:eastAsia="Arial" w:hAnsi="Arial" w:cs="Arial"/>
                <w:sz w:val="16"/>
                <w:szCs w:val="16"/>
              </w:rPr>
              <w:t>110</w:t>
            </w:r>
          </w:p>
        </w:tc>
        <w:tc>
          <w:tcPr>
            <w:tcW w:w="0" w:type="dxa"/>
            <w:vAlign w:val="bottom"/>
          </w:tcPr>
          <w:p w14:paraId="5574D4E3" w14:textId="77777777" w:rsidR="004B413C" w:rsidRDefault="004B413C">
            <w:pPr>
              <w:rPr>
                <w:sz w:val="1"/>
                <w:szCs w:val="1"/>
              </w:rPr>
            </w:pPr>
          </w:p>
        </w:tc>
      </w:tr>
      <w:tr w:rsidR="004B413C" w14:paraId="3F032EFD" w14:textId="77777777">
        <w:trPr>
          <w:trHeight w:val="41"/>
        </w:trPr>
        <w:tc>
          <w:tcPr>
            <w:tcW w:w="1500" w:type="dxa"/>
            <w:tcBorders>
              <w:bottom w:val="single" w:sz="8" w:space="0" w:color="auto"/>
            </w:tcBorders>
            <w:vAlign w:val="bottom"/>
          </w:tcPr>
          <w:p w14:paraId="78BE548F" w14:textId="77777777" w:rsidR="004B413C" w:rsidRDefault="004B413C">
            <w:pPr>
              <w:rPr>
                <w:sz w:val="3"/>
                <w:szCs w:val="3"/>
              </w:rPr>
            </w:pPr>
          </w:p>
        </w:tc>
        <w:tc>
          <w:tcPr>
            <w:tcW w:w="1580" w:type="dxa"/>
            <w:tcBorders>
              <w:bottom w:val="single" w:sz="8" w:space="0" w:color="auto"/>
            </w:tcBorders>
            <w:vAlign w:val="bottom"/>
          </w:tcPr>
          <w:p w14:paraId="38BEFAD8" w14:textId="77777777" w:rsidR="004B413C" w:rsidRDefault="004B413C">
            <w:pPr>
              <w:rPr>
                <w:sz w:val="3"/>
                <w:szCs w:val="3"/>
              </w:rPr>
            </w:pPr>
          </w:p>
        </w:tc>
        <w:tc>
          <w:tcPr>
            <w:tcW w:w="1540" w:type="dxa"/>
            <w:tcBorders>
              <w:bottom w:val="single" w:sz="8" w:space="0" w:color="auto"/>
            </w:tcBorders>
            <w:vAlign w:val="bottom"/>
          </w:tcPr>
          <w:p w14:paraId="11AA04EB" w14:textId="77777777" w:rsidR="004B413C" w:rsidRDefault="004B413C">
            <w:pPr>
              <w:rPr>
                <w:sz w:val="3"/>
                <w:szCs w:val="3"/>
              </w:rPr>
            </w:pPr>
          </w:p>
        </w:tc>
        <w:tc>
          <w:tcPr>
            <w:tcW w:w="1760" w:type="dxa"/>
            <w:tcBorders>
              <w:bottom w:val="single" w:sz="8" w:space="0" w:color="auto"/>
            </w:tcBorders>
            <w:vAlign w:val="bottom"/>
          </w:tcPr>
          <w:p w14:paraId="428B53AF" w14:textId="77777777" w:rsidR="004B413C" w:rsidRDefault="004B413C">
            <w:pPr>
              <w:rPr>
                <w:sz w:val="3"/>
                <w:szCs w:val="3"/>
              </w:rPr>
            </w:pPr>
          </w:p>
        </w:tc>
        <w:tc>
          <w:tcPr>
            <w:tcW w:w="900" w:type="dxa"/>
            <w:tcBorders>
              <w:bottom w:val="single" w:sz="8" w:space="0" w:color="auto"/>
            </w:tcBorders>
            <w:vAlign w:val="bottom"/>
          </w:tcPr>
          <w:p w14:paraId="76162FC5" w14:textId="77777777" w:rsidR="004B413C" w:rsidRDefault="004B413C">
            <w:pPr>
              <w:rPr>
                <w:sz w:val="3"/>
                <w:szCs w:val="3"/>
              </w:rPr>
            </w:pPr>
          </w:p>
        </w:tc>
        <w:tc>
          <w:tcPr>
            <w:tcW w:w="880" w:type="dxa"/>
            <w:tcBorders>
              <w:bottom w:val="single" w:sz="8" w:space="0" w:color="auto"/>
            </w:tcBorders>
            <w:vAlign w:val="bottom"/>
          </w:tcPr>
          <w:p w14:paraId="4C33988B" w14:textId="77777777" w:rsidR="004B413C" w:rsidRDefault="004B413C">
            <w:pPr>
              <w:rPr>
                <w:sz w:val="3"/>
                <w:szCs w:val="3"/>
              </w:rPr>
            </w:pPr>
          </w:p>
        </w:tc>
        <w:tc>
          <w:tcPr>
            <w:tcW w:w="1140" w:type="dxa"/>
            <w:tcBorders>
              <w:bottom w:val="single" w:sz="8" w:space="0" w:color="auto"/>
            </w:tcBorders>
            <w:vAlign w:val="bottom"/>
          </w:tcPr>
          <w:p w14:paraId="726FEFA0" w14:textId="77777777" w:rsidR="004B413C" w:rsidRDefault="004B413C">
            <w:pPr>
              <w:rPr>
                <w:sz w:val="3"/>
                <w:szCs w:val="3"/>
              </w:rPr>
            </w:pPr>
          </w:p>
        </w:tc>
        <w:tc>
          <w:tcPr>
            <w:tcW w:w="0" w:type="dxa"/>
            <w:vAlign w:val="bottom"/>
          </w:tcPr>
          <w:p w14:paraId="4B48B2E1" w14:textId="77777777" w:rsidR="004B413C" w:rsidRDefault="004B413C">
            <w:pPr>
              <w:rPr>
                <w:sz w:val="1"/>
                <w:szCs w:val="1"/>
              </w:rPr>
            </w:pPr>
          </w:p>
        </w:tc>
      </w:tr>
    </w:tbl>
    <w:p w14:paraId="782E8429" w14:textId="77777777" w:rsidR="004B413C" w:rsidRDefault="004B413C">
      <w:pPr>
        <w:spacing w:line="257" w:lineRule="exact"/>
        <w:rPr>
          <w:sz w:val="20"/>
          <w:szCs w:val="20"/>
        </w:rPr>
      </w:pPr>
    </w:p>
    <w:p w14:paraId="2B911A72" w14:textId="77777777" w:rsidR="004B413C" w:rsidRDefault="00EC2FEA">
      <w:pPr>
        <w:ind w:left="20"/>
        <w:rPr>
          <w:sz w:val="20"/>
          <w:szCs w:val="20"/>
        </w:rPr>
      </w:pPr>
      <w:r>
        <w:rPr>
          <w:rFonts w:ascii="Arial" w:eastAsia="Arial" w:hAnsi="Arial" w:cs="Arial"/>
          <w:b/>
          <w:bCs/>
          <w:sz w:val="24"/>
          <w:szCs w:val="24"/>
        </w:rPr>
        <w:t>WM1 - Pinjar</w:t>
      </w:r>
    </w:p>
    <w:p w14:paraId="78B0637F" w14:textId="77777777" w:rsidR="004B413C" w:rsidRDefault="004B413C">
      <w:pPr>
        <w:spacing w:line="258" w:lineRule="exact"/>
        <w:rPr>
          <w:sz w:val="20"/>
          <w:szCs w:val="20"/>
        </w:rPr>
      </w:pPr>
    </w:p>
    <w:p w14:paraId="21E60868" w14:textId="77777777" w:rsidR="004B413C" w:rsidRDefault="00EC2FEA">
      <w:pPr>
        <w:spacing w:line="302" w:lineRule="auto"/>
        <w:ind w:left="20" w:right="40" w:hanging="9"/>
        <w:jc w:val="both"/>
        <w:rPr>
          <w:sz w:val="20"/>
          <w:szCs w:val="20"/>
        </w:rPr>
      </w:pPr>
      <w:r>
        <w:rPr>
          <w:rFonts w:ascii="Arial" w:eastAsia="Arial" w:hAnsi="Arial" w:cs="Arial"/>
          <w:sz w:val="20"/>
          <w:szCs w:val="20"/>
        </w:rPr>
        <w:t>WM1 is located east of Lake Pinjar in the Chitty Road Bushland within the Bassendean north vegetation complex. Water levels at WM1 have been non-compliant since 2001.</w:t>
      </w:r>
    </w:p>
    <w:p w14:paraId="10DD4EA2" w14:textId="77777777" w:rsidR="004B413C" w:rsidRDefault="004B413C">
      <w:pPr>
        <w:spacing w:line="297" w:lineRule="exact"/>
        <w:rPr>
          <w:sz w:val="20"/>
          <w:szCs w:val="20"/>
        </w:rPr>
      </w:pPr>
    </w:p>
    <w:p w14:paraId="151E4FF5" w14:textId="77777777" w:rsidR="004B413C" w:rsidRDefault="00EC2FEA">
      <w:pPr>
        <w:ind w:left="20"/>
        <w:rPr>
          <w:sz w:val="20"/>
          <w:szCs w:val="20"/>
        </w:rPr>
      </w:pPr>
      <w:r>
        <w:rPr>
          <w:rFonts w:ascii="Arial" w:eastAsia="Arial" w:hAnsi="Arial" w:cs="Arial"/>
          <w:b/>
          <w:bCs/>
          <w:sz w:val="20"/>
          <w:szCs w:val="20"/>
        </w:rPr>
        <w:t>Hydrology</w:t>
      </w:r>
    </w:p>
    <w:p w14:paraId="46EE18D6" w14:textId="77777777" w:rsidR="004B413C" w:rsidRDefault="004B413C">
      <w:pPr>
        <w:spacing w:line="258" w:lineRule="exact"/>
        <w:rPr>
          <w:sz w:val="20"/>
          <w:szCs w:val="20"/>
        </w:rPr>
      </w:pPr>
    </w:p>
    <w:p w14:paraId="373B9160" w14:textId="77777777" w:rsidR="004B413C" w:rsidRDefault="00EC2FEA">
      <w:pPr>
        <w:spacing w:line="267" w:lineRule="auto"/>
        <w:ind w:left="20" w:right="40"/>
        <w:jc w:val="both"/>
        <w:rPr>
          <w:sz w:val="20"/>
          <w:szCs w:val="20"/>
        </w:rPr>
      </w:pPr>
      <w:r>
        <w:rPr>
          <w:rFonts w:ascii="Arial" w:eastAsia="Arial" w:hAnsi="Arial" w:cs="Arial"/>
          <w:sz w:val="20"/>
          <w:szCs w:val="20"/>
        </w:rPr>
        <w:t>Groundwater levels at WM1 have declined up to 4.0 m since 1980, although recent rainfall has increased levels from 54.4 to 55.5 mAHD since 2015 (Figure 79). Current mean maximum and minimum water levels are 2.0 and 1.7 m lower than 1994-1999 levels (Table 29). Maximum water levels generally occur in October and minimum water levels are now occurring later in the year than previously.</w:t>
      </w:r>
    </w:p>
    <w:p w14:paraId="0344DC3B" w14:textId="77777777" w:rsidR="004B413C" w:rsidRDefault="004B413C">
      <w:pPr>
        <w:spacing w:line="331" w:lineRule="exact"/>
        <w:rPr>
          <w:sz w:val="20"/>
          <w:szCs w:val="20"/>
        </w:rPr>
      </w:pPr>
    </w:p>
    <w:p w14:paraId="03C17A6F" w14:textId="77777777" w:rsidR="004B413C" w:rsidRDefault="00EC2FEA">
      <w:pPr>
        <w:ind w:left="20"/>
        <w:rPr>
          <w:sz w:val="20"/>
          <w:szCs w:val="20"/>
        </w:rPr>
      </w:pPr>
      <w:r>
        <w:rPr>
          <w:rFonts w:ascii="Arial" w:eastAsia="Arial" w:hAnsi="Arial" w:cs="Arial"/>
          <w:b/>
          <w:bCs/>
          <w:sz w:val="20"/>
          <w:szCs w:val="20"/>
        </w:rPr>
        <w:t>Vegetation character</w:t>
      </w:r>
    </w:p>
    <w:p w14:paraId="3082B43E" w14:textId="77777777" w:rsidR="004B413C" w:rsidRDefault="004B413C">
      <w:pPr>
        <w:spacing w:line="258" w:lineRule="exact"/>
        <w:rPr>
          <w:sz w:val="20"/>
          <w:szCs w:val="20"/>
        </w:rPr>
      </w:pPr>
    </w:p>
    <w:p w14:paraId="214976AC" w14:textId="77777777" w:rsidR="004B413C" w:rsidRDefault="00EC2FEA">
      <w:pPr>
        <w:spacing w:line="254" w:lineRule="auto"/>
        <w:ind w:firstLine="7"/>
        <w:jc w:val="both"/>
        <w:rPr>
          <w:sz w:val="20"/>
          <w:szCs w:val="20"/>
        </w:rPr>
      </w:pPr>
      <w:r>
        <w:rPr>
          <w:rFonts w:ascii="Arial" w:eastAsia="Arial" w:hAnsi="Arial" w:cs="Arial"/>
          <w:sz w:val="20"/>
          <w:szCs w:val="20"/>
        </w:rPr>
        <w:t xml:space="preserve">The area has been aﬀected by fire in the past (sometime between early Jan 2015 and late February 2015) and some of the older </w:t>
      </w:r>
      <w:r>
        <w:rPr>
          <w:rFonts w:ascii="Arial" w:eastAsia="Arial" w:hAnsi="Arial" w:cs="Arial"/>
          <w:i/>
          <w:iCs/>
          <w:sz w:val="20"/>
          <w:szCs w:val="20"/>
        </w:rPr>
        <w:t>Banksias</w:t>
      </w:r>
      <w:r>
        <w:rPr>
          <w:rFonts w:ascii="Arial" w:eastAsia="Arial" w:hAnsi="Arial" w:cs="Arial"/>
          <w:sz w:val="20"/>
          <w:szCs w:val="20"/>
        </w:rPr>
        <w:t xml:space="preserve"> on the transect have old fire scars. Vegetation structure and community composition of the site is typical </w:t>
      </w:r>
      <w:r>
        <w:rPr>
          <w:rFonts w:ascii="Arial" w:eastAsia="Arial" w:hAnsi="Arial" w:cs="Arial"/>
          <w:i/>
          <w:iCs/>
          <w:sz w:val="20"/>
          <w:szCs w:val="20"/>
        </w:rPr>
        <w:t>Banksia</w:t>
      </w:r>
      <w:r>
        <w:rPr>
          <w:rFonts w:ascii="Arial" w:eastAsia="Arial" w:hAnsi="Arial" w:cs="Arial"/>
          <w:sz w:val="20"/>
          <w:szCs w:val="20"/>
        </w:rPr>
        <w:t xml:space="preserve"> woodland, consisting of overstorey species </w:t>
      </w:r>
      <w:r>
        <w:rPr>
          <w:rFonts w:ascii="Arial" w:eastAsia="Arial" w:hAnsi="Arial" w:cs="Arial"/>
          <w:i/>
          <w:iCs/>
          <w:sz w:val="20"/>
          <w:szCs w:val="20"/>
        </w:rPr>
        <w:t>B. attenuata</w:t>
      </w:r>
      <w:r>
        <w:rPr>
          <w:rFonts w:ascii="Arial" w:eastAsia="Arial" w:hAnsi="Arial" w:cs="Arial"/>
          <w:sz w:val="20"/>
          <w:szCs w:val="20"/>
        </w:rPr>
        <w:t xml:space="preserve">, </w:t>
      </w:r>
      <w:r>
        <w:rPr>
          <w:rFonts w:ascii="Arial" w:eastAsia="Arial" w:hAnsi="Arial" w:cs="Arial"/>
          <w:i/>
          <w:iCs/>
          <w:sz w:val="20"/>
          <w:szCs w:val="20"/>
        </w:rPr>
        <w:t>B. menziesii</w:t>
      </w:r>
      <w:r>
        <w:rPr>
          <w:rFonts w:ascii="Arial" w:eastAsia="Arial" w:hAnsi="Arial" w:cs="Arial"/>
          <w:sz w:val="20"/>
          <w:szCs w:val="20"/>
        </w:rPr>
        <w:t xml:space="preserve"> and </w:t>
      </w:r>
      <w:r>
        <w:rPr>
          <w:rFonts w:ascii="Arial" w:eastAsia="Arial" w:hAnsi="Arial" w:cs="Arial"/>
          <w:i/>
          <w:iCs/>
          <w:sz w:val="20"/>
          <w:szCs w:val="20"/>
        </w:rPr>
        <w:t>B. ilicifolia</w:t>
      </w:r>
      <w:r>
        <w:rPr>
          <w:rFonts w:ascii="Arial" w:eastAsia="Arial" w:hAnsi="Arial" w:cs="Arial"/>
          <w:sz w:val="20"/>
          <w:szCs w:val="20"/>
        </w:rPr>
        <w:t xml:space="preserve"> and a typically diverse dry land understorey of </w:t>
      </w:r>
      <w:r>
        <w:rPr>
          <w:rFonts w:ascii="Arial" w:eastAsia="Arial" w:hAnsi="Arial" w:cs="Arial"/>
          <w:i/>
          <w:iCs/>
          <w:sz w:val="20"/>
          <w:szCs w:val="20"/>
        </w:rPr>
        <w:t>Acacia pulchella</w:t>
      </w:r>
      <w:r>
        <w:rPr>
          <w:rFonts w:ascii="Arial" w:eastAsia="Arial" w:hAnsi="Arial" w:cs="Arial"/>
          <w:sz w:val="20"/>
          <w:szCs w:val="20"/>
        </w:rPr>
        <w:t xml:space="preserve">, </w:t>
      </w:r>
      <w:r>
        <w:rPr>
          <w:rFonts w:ascii="Arial" w:eastAsia="Arial" w:hAnsi="Arial" w:cs="Arial"/>
          <w:i/>
          <w:iCs/>
          <w:sz w:val="20"/>
          <w:szCs w:val="20"/>
        </w:rPr>
        <w:t>Adenanthos cygnorum</w:t>
      </w:r>
      <w:r>
        <w:rPr>
          <w:rFonts w:ascii="Arial" w:eastAsia="Arial" w:hAnsi="Arial" w:cs="Arial"/>
          <w:sz w:val="20"/>
          <w:szCs w:val="20"/>
        </w:rPr>
        <w:t xml:space="preserve">, </w:t>
      </w:r>
      <w:r>
        <w:rPr>
          <w:rFonts w:ascii="Arial" w:eastAsia="Arial" w:hAnsi="Arial" w:cs="Arial"/>
          <w:i/>
          <w:iCs/>
          <w:sz w:val="20"/>
          <w:szCs w:val="20"/>
        </w:rPr>
        <w:t xml:space="preserve">Jacksonia </w:t>
      </w:r>
      <w:r>
        <w:rPr>
          <w:rFonts w:ascii="Arial" w:eastAsia="Arial" w:hAnsi="Arial" w:cs="Arial"/>
          <w:sz w:val="20"/>
          <w:szCs w:val="20"/>
        </w:rPr>
        <w:t>spp and</w:t>
      </w:r>
      <w:r>
        <w:rPr>
          <w:rFonts w:ascii="Arial" w:eastAsia="Arial" w:hAnsi="Arial" w:cs="Arial"/>
          <w:i/>
          <w:iCs/>
          <w:sz w:val="20"/>
          <w:szCs w:val="20"/>
        </w:rPr>
        <w:t xml:space="preserve"> Xanthorrhoea preissii</w:t>
      </w:r>
      <w:r>
        <w:rPr>
          <w:rFonts w:ascii="Arial" w:eastAsia="Arial" w:hAnsi="Arial" w:cs="Arial"/>
          <w:sz w:val="20"/>
          <w:szCs w:val="20"/>
        </w:rPr>
        <w:t>. Although not recorded in the transect,</w:t>
      </w:r>
      <w:r>
        <w:rPr>
          <w:rFonts w:ascii="Arial" w:eastAsia="Arial" w:hAnsi="Arial" w:cs="Arial"/>
          <w:i/>
          <w:iCs/>
          <w:sz w:val="20"/>
          <w:szCs w:val="20"/>
        </w:rPr>
        <w:t xml:space="preserve"> Melaleuca preissiana </w:t>
      </w:r>
      <w:r>
        <w:rPr>
          <w:rFonts w:ascii="Arial" w:eastAsia="Arial" w:hAnsi="Arial" w:cs="Arial"/>
          <w:sz w:val="20"/>
          <w:szCs w:val="20"/>
        </w:rPr>
        <w:t>has</w:t>
      </w:r>
      <w:r>
        <w:rPr>
          <w:rFonts w:ascii="Arial" w:eastAsia="Arial" w:hAnsi="Arial" w:cs="Arial"/>
          <w:i/>
          <w:iCs/>
          <w:sz w:val="20"/>
          <w:szCs w:val="20"/>
        </w:rPr>
        <w:t xml:space="preserve"> </w:t>
      </w:r>
      <w:r>
        <w:rPr>
          <w:rFonts w:ascii="Arial" w:eastAsia="Arial" w:hAnsi="Arial" w:cs="Arial"/>
          <w:sz w:val="20"/>
          <w:szCs w:val="20"/>
        </w:rPr>
        <w:t xml:space="preserve">been noted nearby. In general, </w:t>
      </w:r>
      <w:r>
        <w:rPr>
          <w:rFonts w:ascii="Arial" w:eastAsia="Arial" w:hAnsi="Arial" w:cs="Arial"/>
          <w:i/>
          <w:iCs/>
          <w:sz w:val="20"/>
          <w:szCs w:val="20"/>
        </w:rPr>
        <w:t>Banksia</w:t>
      </w:r>
      <w:r>
        <w:rPr>
          <w:rFonts w:ascii="Arial" w:eastAsia="Arial" w:hAnsi="Arial" w:cs="Arial"/>
          <w:sz w:val="20"/>
          <w:szCs w:val="20"/>
        </w:rPr>
        <w:t xml:space="preserve"> health appears good despite several individuals having significant insect damage and yellow leaves. Previous reports have document the decline of vegetation at this site due to declining groundwater levels (Department of Water, 2008; Water and Rivers Commission, 2004). The trends included a general thinning of the understory, </w:t>
      </w:r>
      <w:r>
        <w:rPr>
          <w:rFonts w:ascii="Arial" w:eastAsia="Arial" w:hAnsi="Arial" w:cs="Arial"/>
          <w:i/>
          <w:iCs/>
          <w:sz w:val="20"/>
          <w:szCs w:val="20"/>
        </w:rPr>
        <w:t>B. attenuata</w:t>
      </w:r>
      <w:r>
        <w:rPr>
          <w:rFonts w:ascii="Arial" w:eastAsia="Arial" w:hAnsi="Arial" w:cs="Arial"/>
          <w:sz w:val="20"/>
          <w:szCs w:val="20"/>
        </w:rPr>
        <w:t xml:space="preserve"> deaths, declining condition of </w:t>
      </w:r>
      <w:r>
        <w:rPr>
          <w:rFonts w:ascii="Arial" w:eastAsia="Arial" w:hAnsi="Arial" w:cs="Arial"/>
          <w:i/>
          <w:iCs/>
          <w:sz w:val="20"/>
          <w:szCs w:val="20"/>
        </w:rPr>
        <w:t>B. ilicifolia</w:t>
      </w:r>
      <w:r>
        <w:rPr>
          <w:rFonts w:ascii="Arial" w:eastAsia="Arial" w:hAnsi="Arial" w:cs="Arial"/>
          <w:sz w:val="20"/>
          <w:szCs w:val="20"/>
        </w:rPr>
        <w:t xml:space="preserve"> and </w:t>
      </w:r>
      <w:r>
        <w:rPr>
          <w:rFonts w:ascii="Arial" w:eastAsia="Arial" w:hAnsi="Arial" w:cs="Arial"/>
          <w:i/>
          <w:iCs/>
          <w:sz w:val="20"/>
          <w:szCs w:val="20"/>
        </w:rPr>
        <w:t>B.</w:t>
      </w:r>
      <w:r>
        <w:rPr>
          <w:rFonts w:ascii="Arial" w:eastAsia="Arial" w:hAnsi="Arial" w:cs="Arial"/>
          <w:sz w:val="20"/>
          <w:szCs w:val="20"/>
        </w:rPr>
        <w:t xml:space="preserve"> </w:t>
      </w:r>
      <w:r>
        <w:rPr>
          <w:rFonts w:ascii="Arial" w:eastAsia="Arial" w:hAnsi="Arial" w:cs="Arial"/>
          <w:i/>
          <w:iCs/>
          <w:sz w:val="20"/>
          <w:szCs w:val="20"/>
        </w:rPr>
        <w:t>menziessi</w:t>
      </w:r>
      <w:r>
        <w:rPr>
          <w:rFonts w:ascii="Arial" w:eastAsia="Arial" w:hAnsi="Arial" w:cs="Arial"/>
          <w:sz w:val="20"/>
          <w:szCs w:val="20"/>
        </w:rPr>
        <w:t>.</w:t>
      </w:r>
      <w:r>
        <w:rPr>
          <w:rFonts w:ascii="Arial" w:eastAsia="Arial" w:hAnsi="Arial" w:cs="Arial"/>
          <w:i/>
          <w:iCs/>
          <w:sz w:val="20"/>
          <w:szCs w:val="20"/>
        </w:rPr>
        <w:t xml:space="preserve"> Eucalyptus todtiana </w:t>
      </w:r>
      <w:r>
        <w:rPr>
          <w:rFonts w:ascii="Arial" w:eastAsia="Arial" w:hAnsi="Arial" w:cs="Arial"/>
          <w:sz w:val="20"/>
          <w:szCs w:val="20"/>
        </w:rPr>
        <w:t>and</w:t>
      </w:r>
      <w:r>
        <w:rPr>
          <w:rFonts w:ascii="Arial" w:eastAsia="Arial" w:hAnsi="Arial" w:cs="Arial"/>
          <w:i/>
          <w:iCs/>
          <w:sz w:val="20"/>
          <w:szCs w:val="20"/>
        </w:rPr>
        <w:t xml:space="preserve"> Corymbia calophylla </w:t>
      </w:r>
      <w:r>
        <w:rPr>
          <w:rFonts w:ascii="Arial" w:eastAsia="Arial" w:hAnsi="Arial" w:cs="Arial"/>
          <w:sz w:val="20"/>
          <w:szCs w:val="20"/>
        </w:rPr>
        <w:t>have also been reported to be declining in health in</w:t>
      </w:r>
      <w:r>
        <w:rPr>
          <w:rFonts w:ascii="Arial" w:eastAsia="Arial" w:hAnsi="Arial" w:cs="Arial"/>
          <w:i/>
          <w:iCs/>
          <w:sz w:val="20"/>
          <w:szCs w:val="20"/>
        </w:rPr>
        <w:t xml:space="preserve"> </w:t>
      </w:r>
      <w:r>
        <w:rPr>
          <w:rFonts w:ascii="Arial" w:eastAsia="Arial" w:hAnsi="Arial" w:cs="Arial"/>
          <w:sz w:val="20"/>
          <w:szCs w:val="20"/>
        </w:rPr>
        <w:t>2008 (Department of Water, 2008).</w:t>
      </w:r>
    </w:p>
    <w:p w14:paraId="1A5A6C02" w14:textId="77777777" w:rsidR="004B413C" w:rsidRDefault="004B413C">
      <w:pPr>
        <w:spacing w:line="170" w:lineRule="exact"/>
        <w:rPr>
          <w:sz w:val="20"/>
          <w:szCs w:val="20"/>
        </w:rPr>
      </w:pPr>
    </w:p>
    <w:p w14:paraId="19EE3772" w14:textId="77777777" w:rsidR="004B413C" w:rsidRDefault="00EC2FEA">
      <w:pPr>
        <w:spacing w:line="275" w:lineRule="auto"/>
        <w:ind w:left="1800" w:right="1840" w:firstLine="3"/>
        <w:jc w:val="both"/>
        <w:rPr>
          <w:sz w:val="20"/>
          <w:szCs w:val="20"/>
        </w:rPr>
      </w:pPr>
      <w:r>
        <w:rPr>
          <w:rFonts w:ascii="Arial" w:eastAsia="Arial" w:hAnsi="Arial" w:cs="Arial"/>
          <w:sz w:val="20"/>
          <w:szCs w:val="20"/>
        </w:rPr>
        <w:t>Table 30: Ecological consequences of revised thresholds in terms of compliance of stated site values and site management objectives for WM1.</w:t>
      </w:r>
    </w:p>
    <w:p w14:paraId="62D1E0C6" w14:textId="77777777" w:rsidR="004B413C" w:rsidRDefault="004B413C">
      <w:pPr>
        <w:spacing w:line="136" w:lineRule="exact"/>
        <w:rPr>
          <w:sz w:val="20"/>
          <w:szCs w:val="20"/>
        </w:rPr>
      </w:pPr>
    </w:p>
    <w:p w14:paraId="28A8F1A6" w14:textId="77777777" w:rsidR="004B413C" w:rsidRDefault="00EC2FEA">
      <w:pPr>
        <w:ind w:left="3820"/>
        <w:rPr>
          <w:sz w:val="20"/>
          <w:szCs w:val="20"/>
        </w:rPr>
      </w:pPr>
      <w:r>
        <w:rPr>
          <w:rFonts w:ascii="Arial" w:eastAsia="Arial" w:hAnsi="Arial" w:cs="Arial"/>
          <w:sz w:val="20"/>
          <w:szCs w:val="20"/>
        </w:rPr>
        <w:t>Likely eﬀect of 2030 revised</w:t>
      </w:r>
    </w:p>
    <w:p w14:paraId="744B23B3" w14:textId="77777777" w:rsidR="004B413C" w:rsidRDefault="00EC2FEA">
      <w:pPr>
        <w:spacing w:line="20" w:lineRule="exact"/>
        <w:rPr>
          <w:sz w:val="20"/>
          <w:szCs w:val="20"/>
        </w:rPr>
      </w:pPr>
      <w:r>
        <w:rPr>
          <w:noProof/>
          <w:sz w:val="20"/>
          <w:szCs w:val="20"/>
        </w:rPr>
        <mc:AlternateContent>
          <mc:Choice Requires="wps">
            <w:drawing>
              <wp:anchor distT="0" distB="0" distL="114300" distR="114300" simplePos="0" relativeHeight="252325888" behindDoc="1" locked="0" layoutInCell="0" allowOverlap="1" wp14:anchorId="7441EC90" wp14:editId="201D413B">
                <wp:simplePos x="0" y="0"/>
                <wp:positionH relativeFrom="column">
                  <wp:posOffset>128270</wp:posOffset>
                </wp:positionH>
                <wp:positionV relativeFrom="paragraph">
                  <wp:posOffset>-130810</wp:posOffset>
                </wp:positionV>
                <wp:extent cx="5711825" cy="0"/>
                <wp:effectExtent l="0" t="0" r="0" b="0"/>
                <wp:wrapNone/>
                <wp:docPr id="1377" name="Shape 137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11825" cy="4763"/>
                        </a:xfrm>
                        <a:prstGeom prst="line">
                          <a:avLst/>
                        </a:prstGeom>
                        <a:solidFill>
                          <a:srgbClr val="FFFFFF"/>
                        </a:solidFill>
                        <a:ln w="10121">
                          <a:solidFill>
                            <a:srgbClr val="000000"/>
                          </a:solidFill>
                          <a:miter lim="800000"/>
                          <a:headEnd/>
                          <a:tailEnd/>
                        </a:ln>
                      </wps:spPr>
                      <wps:bodyPr/>
                    </wps:wsp>
                  </a:graphicData>
                </a:graphic>
              </wp:anchor>
            </w:drawing>
          </mc:Choice>
          <mc:Fallback>
            <w:pict>
              <v:line w14:anchorId="4DCC4180" id="Shape 1377" o:spid="_x0000_s1026" style="position:absolute;z-index:-250990592;visibility:visible;mso-wrap-style:square;mso-wrap-distance-left:9pt;mso-wrap-distance-top:0;mso-wrap-distance-right:9pt;mso-wrap-distance-bottom:0;mso-position-horizontal:absolute;mso-position-horizontal-relative:text;mso-position-vertical:absolute;mso-position-vertical-relative:text" from="10.1pt,-10.3pt" to="459.85pt,-1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" o:allowincell="f" filled="t" strokeweight=".28114mm">
                <v:stroke joinstyle="miter"/>
                <o:lock v:ext="edit" shapetype="f"/>
              </v:line>
            </w:pict>
          </mc:Fallback>
        </mc:AlternateContent>
      </w:r>
    </w:p>
    <w:p w14:paraId="01A5854A" w14:textId="77777777" w:rsidR="004B413C" w:rsidRDefault="00EC2FEA">
      <w:pPr>
        <w:tabs>
          <w:tab w:val="left" w:pos="7320"/>
        </w:tabs>
        <w:ind w:left="3820"/>
        <w:rPr>
          <w:sz w:val="20"/>
          <w:szCs w:val="20"/>
        </w:rPr>
      </w:pPr>
      <w:r>
        <w:rPr>
          <w:rFonts w:ascii="Arial" w:eastAsia="Arial" w:hAnsi="Arial" w:cs="Arial"/>
          <w:sz w:val="20"/>
          <w:szCs w:val="20"/>
        </w:rPr>
        <w:t>thresholds</w:t>
      </w:r>
      <w:r>
        <w:rPr>
          <w:sz w:val="20"/>
          <w:szCs w:val="20"/>
        </w:rPr>
        <w:tab/>
      </w:r>
      <w:r>
        <w:rPr>
          <w:rFonts w:ascii="Arial" w:eastAsia="Arial" w:hAnsi="Arial" w:cs="Arial"/>
          <w:sz w:val="20"/>
          <w:szCs w:val="20"/>
        </w:rPr>
        <w:t>Future Compliance</w:t>
      </w:r>
    </w:p>
    <w:p w14:paraId="45F713B7" w14:textId="77777777" w:rsidR="004B413C" w:rsidRDefault="00EC2FEA">
      <w:pPr>
        <w:spacing w:line="20" w:lineRule="exact"/>
        <w:rPr>
          <w:sz w:val="20"/>
          <w:szCs w:val="20"/>
        </w:rPr>
      </w:pPr>
      <w:r>
        <w:rPr>
          <w:noProof/>
          <w:sz w:val="20"/>
          <w:szCs w:val="20"/>
        </w:rPr>
        <mc:AlternateContent>
          <mc:Choice Requires="wps">
            <w:drawing>
              <wp:anchor distT="0" distB="0" distL="114300" distR="114300" simplePos="0" relativeHeight="252326912" behindDoc="1" locked="0" layoutInCell="0" allowOverlap="1" wp14:anchorId="1D5C4416" wp14:editId="77ACB6B0">
                <wp:simplePos x="0" y="0"/>
                <wp:positionH relativeFrom="column">
                  <wp:posOffset>128270</wp:posOffset>
                </wp:positionH>
                <wp:positionV relativeFrom="paragraph">
                  <wp:posOffset>66675</wp:posOffset>
                </wp:positionV>
                <wp:extent cx="5711825" cy="0"/>
                <wp:effectExtent l="0" t="0" r="0" b="0"/>
                <wp:wrapNone/>
                <wp:docPr id="1378" name="Shape 137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11825" cy="4763"/>
                        </a:xfrm>
                        <a:prstGeom prst="line">
                          <a:avLst/>
                        </a:prstGeom>
                        <a:solidFill>
                          <a:srgbClr val="FFFFFF"/>
                        </a:solidFill>
                        <a:ln w="6324">
                          <a:solidFill>
                            <a:srgbClr val="000000"/>
                          </a:solidFill>
                          <a:miter lim="800000"/>
                          <a:headEnd/>
                          <a:tailEnd/>
                        </a:ln>
                      </wps:spPr>
                      <wps:bodyPr/>
                    </wps:wsp>
                  </a:graphicData>
                </a:graphic>
              </wp:anchor>
            </w:drawing>
          </mc:Choice>
          <mc:Fallback>
            <w:pict>
              <v:line w14:anchorId="5EF78447" id="Shape 1378" o:spid="_x0000_s1026" style="position:absolute;z-index:-250989568;visibility:visible;mso-wrap-style:square;mso-wrap-distance-left:9pt;mso-wrap-distance-top:0;mso-wrap-distance-right:9pt;mso-wrap-distance-bottom:0;mso-position-horizontal:absolute;mso-position-horizontal-relative:text;mso-position-vertical:absolute;mso-position-vertical-relative:text" from="10.1pt,5.25pt" to="459.85pt,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" o:allowincell="f" filled="t" strokeweight=".17567mm">
                <v:stroke joinstyle="miter"/>
                <o:lock v:ext="edit" shapetype="f"/>
              </v:line>
            </w:pict>
          </mc:Fallback>
        </mc:AlternateContent>
      </w:r>
    </w:p>
    <w:p w14:paraId="32BC374A" w14:textId="77777777" w:rsidR="004B413C" w:rsidRDefault="004B413C">
      <w:pPr>
        <w:spacing w:line="88" w:lineRule="exact"/>
        <w:rPr>
          <w:sz w:val="20"/>
          <w:szCs w:val="20"/>
        </w:rPr>
      </w:pPr>
    </w:p>
    <w:p w14:paraId="79A1CEB9" w14:textId="77777777" w:rsidR="004B413C" w:rsidRDefault="00EC2FEA">
      <w:pPr>
        <w:ind w:left="200"/>
        <w:rPr>
          <w:sz w:val="20"/>
          <w:szCs w:val="20"/>
        </w:rPr>
      </w:pPr>
      <w:r>
        <w:rPr>
          <w:rFonts w:ascii="Arial" w:eastAsia="Arial" w:hAnsi="Arial" w:cs="Arial"/>
          <w:b/>
          <w:bCs/>
          <w:sz w:val="20"/>
          <w:szCs w:val="20"/>
        </w:rPr>
        <w:t>Site values</w:t>
      </w:r>
    </w:p>
    <w:p w14:paraId="4F847BED" w14:textId="77777777" w:rsidR="004B413C" w:rsidRDefault="004B413C">
      <w:pPr>
        <w:spacing w:line="10" w:lineRule="exact"/>
        <w:rPr>
          <w:sz w:val="20"/>
          <w:szCs w:val="20"/>
        </w:rPr>
      </w:pPr>
    </w:p>
    <w:p w14:paraId="28932285" w14:textId="77777777" w:rsidR="004B413C" w:rsidRDefault="00EC2FEA">
      <w:pPr>
        <w:numPr>
          <w:ilvl w:val="0"/>
          <w:numId w:val="10"/>
        </w:numPr>
        <w:tabs>
          <w:tab w:val="left" w:pos="336"/>
        </w:tabs>
        <w:spacing w:line="249" w:lineRule="auto"/>
        <w:ind w:left="200" w:right="5840" w:hanging="28"/>
        <w:rPr>
          <w:rFonts w:ascii="Arial" w:eastAsia="Arial" w:hAnsi="Arial" w:cs="Arial"/>
          <w:sz w:val="20"/>
          <w:szCs w:val="20"/>
        </w:rPr>
      </w:pPr>
      <w:r>
        <w:rPr>
          <w:rFonts w:ascii="Arial" w:eastAsia="Arial" w:hAnsi="Arial" w:cs="Arial"/>
          <w:sz w:val="20"/>
          <w:szCs w:val="20"/>
        </w:rPr>
        <w:t>Selected to represent water levels over area of undisturbed phreatophytic vegetation</w:t>
      </w:r>
    </w:p>
    <w:p w14:paraId="2F9FFF9D" w14:textId="77777777" w:rsidR="004B413C" w:rsidRDefault="004B413C">
      <w:pPr>
        <w:spacing w:line="1" w:lineRule="exact"/>
        <w:rPr>
          <w:rFonts w:ascii="Arial" w:eastAsia="Arial" w:hAnsi="Arial" w:cs="Arial"/>
          <w:sz w:val="20"/>
          <w:szCs w:val="20"/>
        </w:rPr>
      </w:pPr>
    </w:p>
    <w:p w14:paraId="281E05D3" w14:textId="77777777" w:rsidR="004B413C" w:rsidRDefault="00EC2FEA">
      <w:pPr>
        <w:numPr>
          <w:ilvl w:val="0"/>
          <w:numId w:val="10"/>
        </w:numPr>
        <w:tabs>
          <w:tab w:val="left" w:pos="336"/>
        </w:tabs>
        <w:spacing w:line="271" w:lineRule="auto"/>
        <w:ind w:left="200" w:right="6180" w:hanging="28"/>
        <w:rPr>
          <w:rFonts w:ascii="Arial" w:eastAsia="Arial" w:hAnsi="Arial" w:cs="Arial"/>
          <w:sz w:val="20"/>
          <w:szCs w:val="20"/>
        </w:rPr>
      </w:pPr>
      <w:r>
        <w:rPr>
          <w:rFonts w:ascii="Arial" w:eastAsia="Arial" w:hAnsi="Arial" w:cs="Arial"/>
          <w:i/>
          <w:iCs/>
          <w:sz w:val="20"/>
          <w:szCs w:val="20"/>
        </w:rPr>
        <w:t xml:space="preserve">Banksia </w:t>
      </w:r>
      <w:r>
        <w:rPr>
          <w:rFonts w:ascii="Arial" w:eastAsia="Arial" w:hAnsi="Arial" w:cs="Arial"/>
          <w:sz w:val="20"/>
          <w:szCs w:val="20"/>
        </w:rPr>
        <w:t>woodland &lt;8m depth to</w:t>
      </w:r>
      <w:r>
        <w:rPr>
          <w:rFonts w:ascii="Arial" w:eastAsia="Arial" w:hAnsi="Arial" w:cs="Arial"/>
          <w:i/>
          <w:iCs/>
          <w:sz w:val="20"/>
          <w:szCs w:val="20"/>
        </w:rPr>
        <w:t xml:space="preserve"> </w:t>
      </w:r>
      <w:r>
        <w:rPr>
          <w:rFonts w:ascii="Arial" w:eastAsia="Arial" w:hAnsi="Arial" w:cs="Arial"/>
          <w:sz w:val="20"/>
          <w:szCs w:val="20"/>
        </w:rPr>
        <w:t>groundwater</w:t>
      </w:r>
    </w:p>
    <w:p w14:paraId="22D236B0" w14:textId="77777777" w:rsidR="004B413C" w:rsidRDefault="00EC2FEA">
      <w:pPr>
        <w:spacing w:line="206" w:lineRule="auto"/>
        <w:ind w:left="200"/>
        <w:rPr>
          <w:sz w:val="20"/>
          <w:szCs w:val="20"/>
        </w:rPr>
      </w:pPr>
      <w:r>
        <w:rPr>
          <w:rFonts w:ascii="Arial" w:eastAsia="Arial" w:hAnsi="Arial" w:cs="Arial"/>
          <w:b/>
          <w:bCs/>
          <w:sz w:val="20"/>
          <w:szCs w:val="20"/>
        </w:rPr>
        <w:t>Site management objectives</w:t>
      </w:r>
    </w:p>
    <w:p w14:paraId="7588B8E7" w14:textId="77777777" w:rsidR="004B413C" w:rsidRDefault="004B413C">
      <w:pPr>
        <w:spacing w:line="1" w:lineRule="exact"/>
        <w:rPr>
          <w:sz w:val="20"/>
          <w:szCs w:val="20"/>
        </w:rPr>
      </w:pPr>
    </w:p>
    <w:p w14:paraId="192A7440" w14:textId="77777777" w:rsidR="004B413C" w:rsidRDefault="00EC2FEA">
      <w:pPr>
        <w:numPr>
          <w:ilvl w:val="0"/>
          <w:numId w:val="11"/>
        </w:numPr>
        <w:tabs>
          <w:tab w:val="left" w:pos="340"/>
        </w:tabs>
        <w:ind w:left="340" w:hanging="168"/>
        <w:rPr>
          <w:rFonts w:ascii="Arial" w:eastAsia="Arial" w:hAnsi="Arial" w:cs="Arial"/>
          <w:sz w:val="20"/>
          <w:szCs w:val="20"/>
        </w:rPr>
      </w:pPr>
      <w:r>
        <w:rPr>
          <w:rFonts w:ascii="Arial" w:eastAsia="Arial" w:hAnsi="Arial" w:cs="Arial"/>
          <w:sz w:val="20"/>
          <w:szCs w:val="20"/>
        </w:rPr>
        <w:t>To protect terrestrial vegetation</w:t>
      </w:r>
    </w:p>
    <w:p w14:paraId="0CBA7852" w14:textId="77777777" w:rsidR="004B413C" w:rsidRDefault="004B413C">
      <w:pPr>
        <w:spacing w:line="9" w:lineRule="exact"/>
        <w:rPr>
          <w:rFonts w:ascii="Arial" w:eastAsia="Arial" w:hAnsi="Arial" w:cs="Arial"/>
          <w:sz w:val="20"/>
          <w:szCs w:val="20"/>
        </w:rPr>
      </w:pPr>
    </w:p>
    <w:p w14:paraId="68A696B0" w14:textId="77777777" w:rsidR="004B413C" w:rsidRDefault="00EC2FEA">
      <w:pPr>
        <w:numPr>
          <w:ilvl w:val="0"/>
          <w:numId w:val="11"/>
        </w:numPr>
        <w:tabs>
          <w:tab w:val="left" w:pos="341"/>
        </w:tabs>
        <w:spacing w:line="302" w:lineRule="auto"/>
        <w:ind w:left="200" w:right="6220" w:hanging="28"/>
        <w:rPr>
          <w:rFonts w:ascii="Arial" w:eastAsia="Arial" w:hAnsi="Arial" w:cs="Arial"/>
          <w:sz w:val="20"/>
          <w:szCs w:val="20"/>
        </w:rPr>
      </w:pPr>
      <w:r>
        <w:rPr>
          <w:rFonts w:ascii="Arial" w:eastAsia="Arial" w:hAnsi="Arial" w:cs="Arial"/>
          <w:sz w:val="20"/>
          <w:szCs w:val="20"/>
        </w:rPr>
        <w:t>Maintain the existing extent and variety of wetland vegetation</w:t>
      </w:r>
    </w:p>
    <w:p w14:paraId="59EFC0EB" w14:textId="77777777" w:rsidR="004B413C" w:rsidRDefault="00EC2FEA">
      <w:pPr>
        <w:spacing w:line="20" w:lineRule="exact"/>
        <w:rPr>
          <w:sz w:val="20"/>
          <w:szCs w:val="20"/>
        </w:rPr>
      </w:pPr>
      <w:r>
        <w:rPr>
          <w:noProof/>
          <w:sz w:val="20"/>
          <w:szCs w:val="20"/>
        </w:rPr>
        <mc:AlternateContent>
          <mc:Choice Requires="wps">
            <w:drawing>
              <wp:anchor distT="0" distB="0" distL="114300" distR="114300" simplePos="0" relativeHeight="252327936" behindDoc="1" locked="0" layoutInCell="0" allowOverlap="1" wp14:anchorId="37E96EB5" wp14:editId="1148D778">
                <wp:simplePos x="0" y="0"/>
                <wp:positionH relativeFrom="column">
                  <wp:posOffset>128270</wp:posOffset>
                </wp:positionH>
                <wp:positionV relativeFrom="paragraph">
                  <wp:posOffset>-635</wp:posOffset>
                </wp:positionV>
                <wp:extent cx="5711825" cy="0"/>
                <wp:effectExtent l="0" t="0" r="0" b="0"/>
                <wp:wrapNone/>
                <wp:docPr id="1379" name="Shape 137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11825" cy="4763"/>
                        </a:xfrm>
                        <a:prstGeom prst="line">
                          <a:avLst/>
                        </a:prstGeom>
                        <a:solidFill>
                          <a:srgbClr val="FFFFFF"/>
                        </a:solidFill>
                        <a:ln w="10121">
                          <a:solidFill>
                            <a:srgbClr val="000000"/>
                          </a:solidFill>
                          <a:miter lim="800000"/>
                          <a:headEnd/>
                          <a:tailEnd/>
                        </a:ln>
                      </wps:spPr>
                      <wps:bodyPr/>
                    </wps:wsp>
                  </a:graphicData>
                </a:graphic>
              </wp:anchor>
            </w:drawing>
          </mc:Choice>
          <mc:Fallback>
            <w:pict>
              <v:line w14:anchorId="41B26F14" id="Shape 1379" o:spid="_x0000_s1026" style="position:absolute;z-index:-250988544;visibility:visible;mso-wrap-style:square;mso-wrap-distance-left:9pt;mso-wrap-distance-top:0;mso-wrap-distance-right:9pt;mso-wrap-distance-bottom:0;mso-position-horizontal:absolute;mso-position-horizontal-relative:text;mso-position-vertical:absolute;mso-position-vertical-relative:text" from="10.1pt,-.05pt" to="459.85pt,-.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" o:allowincell="f" filled="t" strokeweight=".28114mm">
                <v:stroke joinstyle="miter"/>
                <o:lock v:ext="edit" shapetype="f"/>
              </v:line>
            </w:pict>
          </mc:Fallback>
        </mc:AlternateContent>
      </w:r>
    </w:p>
    <w:p w14:paraId="5DC8CF30" w14:textId="77777777" w:rsidR="004B413C" w:rsidRDefault="004B413C">
      <w:pPr>
        <w:sectPr w:rsidR="004B413C">
          <w:pgSz w:w="12240" w:h="15840"/>
          <w:pgMar w:top="1440" w:right="1400" w:bottom="330" w:left="1420" w:header="0" w:footer="0" w:gutter="0"/>
          <w:cols w:space="720" w:equalWidth="0">
            <w:col w:w="9420"/>
          </w:cols>
        </w:sectPr>
      </w:pPr>
    </w:p>
    <w:p w14:paraId="7BC139C7" w14:textId="77777777" w:rsidR="004B413C" w:rsidRDefault="004B413C">
      <w:pPr>
        <w:spacing w:line="200" w:lineRule="exact"/>
        <w:rPr>
          <w:sz w:val="20"/>
          <w:szCs w:val="20"/>
        </w:rPr>
      </w:pPr>
    </w:p>
    <w:p w14:paraId="3ED2833A" w14:textId="77777777" w:rsidR="004B413C" w:rsidRDefault="004B413C">
      <w:pPr>
        <w:spacing w:line="350" w:lineRule="exact"/>
        <w:rPr>
          <w:sz w:val="20"/>
          <w:szCs w:val="20"/>
        </w:rPr>
      </w:pPr>
    </w:p>
    <w:p w14:paraId="2D010C55" w14:textId="77777777" w:rsidR="004B413C" w:rsidRDefault="00EC2FEA">
      <w:pPr>
        <w:ind w:right="20"/>
        <w:jc w:val="center"/>
        <w:rPr>
          <w:sz w:val="20"/>
          <w:szCs w:val="20"/>
        </w:rPr>
      </w:pPr>
      <w:r>
        <w:rPr>
          <w:rFonts w:ascii="Arial" w:eastAsia="Arial" w:hAnsi="Arial" w:cs="Arial"/>
          <w:sz w:val="15"/>
          <w:szCs w:val="15"/>
        </w:rPr>
        <w:t>125</w:t>
      </w:r>
    </w:p>
    <w:p w14:paraId="1C42DE91" w14:textId="77777777" w:rsidR="004B413C" w:rsidRDefault="004B413C">
      <w:pPr>
        <w:sectPr w:rsidR="004B413C">
          <w:type w:val="continuous"/>
          <w:pgSz w:w="12240" w:h="15840"/>
          <w:pgMar w:top="1440" w:right="1400" w:bottom="330" w:left="1420" w:header="0" w:footer="0" w:gutter="0"/>
          <w:cols w:space="720" w:equalWidth="0">
            <w:col w:w="9420"/>
          </w:cols>
        </w:sectPr>
      </w:pPr>
    </w:p>
    <w:p w14:paraId="4C61114E" w14:textId="77777777" w:rsidR="004B413C" w:rsidRDefault="00EC2FEA">
      <w:pPr>
        <w:spacing w:line="200" w:lineRule="exact"/>
        <w:rPr>
          <w:sz w:val="20"/>
          <w:szCs w:val="20"/>
        </w:rPr>
      </w:pPr>
      <w:bookmarkStart w:id="163" w:name="page126"/>
      <w:bookmarkEnd w:id="163"/>
      <w:r>
        <w:rPr>
          <w:noProof/>
          <w:sz w:val="20"/>
          <w:szCs w:val="20"/>
        </w:rPr>
        <w:lastRenderedPageBreak/>
        <w:drawing>
          <wp:anchor distT="0" distB="0" distL="114300" distR="114300" simplePos="0" relativeHeight="252328960" behindDoc="1" locked="0" layoutInCell="0" allowOverlap="1" wp14:anchorId="327ED589" wp14:editId="46D2B26D">
            <wp:simplePos x="0" y="0"/>
            <wp:positionH relativeFrom="page">
              <wp:posOffset>1358265</wp:posOffset>
            </wp:positionH>
            <wp:positionV relativeFrom="page">
              <wp:posOffset>2661920</wp:posOffset>
            </wp:positionV>
            <wp:extent cx="5430520" cy="3674745"/>
            <wp:effectExtent l="0" t="0" r="0" b="0"/>
            <wp:wrapNone/>
            <wp:docPr id="1380" name="Picture 1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0"/>
                    <pic:cNvPicPr>
                      <a:picLocks noChangeAspect="1" noChangeArrowheads="1"/>
                    </pic:cNvPicPr>
                  </pic:nvPicPr>
                  <pic:blipFill>
                    <a:blip r:embed="rId894"/>
                    <a:srcRect/>
                    <a:stretch>
                      <a:fillRect/>
                    </a:stretch>
                  </pic:blipFill>
                  <pic:spPr bwMode="auto">
                    <a:xfrm>
                      <a:off x="0" y="0"/>
                      <a:ext cx="5430520" cy="3674745"/>
                    </a:xfrm>
                    <a:prstGeom prst="rect">
                      <a:avLst/>
                    </a:prstGeom>
                    <a:noFill/>
                  </pic:spPr>
                </pic:pic>
              </a:graphicData>
            </a:graphic>
          </wp:anchor>
        </w:drawing>
      </w:r>
    </w:p>
    <w:p w14:paraId="42E1B2C1" w14:textId="77777777" w:rsidR="004B413C" w:rsidRDefault="004B413C">
      <w:pPr>
        <w:spacing w:line="200" w:lineRule="exact"/>
        <w:rPr>
          <w:sz w:val="20"/>
          <w:szCs w:val="20"/>
        </w:rPr>
      </w:pPr>
    </w:p>
    <w:p w14:paraId="679372A6" w14:textId="77777777" w:rsidR="004B413C" w:rsidRDefault="004B413C">
      <w:pPr>
        <w:spacing w:line="200" w:lineRule="exact"/>
        <w:rPr>
          <w:sz w:val="20"/>
          <w:szCs w:val="20"/>
        </w:rPr>
      </w:pPr>
    </w:p>
    <w:p w14:paraId="1EA230A9" w14:textId="77777777" w:rsidR="004B413C" w:rsidRDefault="004B413C">
      <w:pPr>
        <w:spacing w:line="200" w:lineRule="exact"/>
        <w:rPr>
          <w:sz w:val="20"/>
          <w:szCs w:val="20"/>
        </w:rPr>
      </w:pPr>
    </w:p>
    <w:p w14:paraId="4F317B84" w14:textId="77777777" w:rsidR="004B413C" w:rsidRDefault="004B413C">
      <w:pPr>
        <w:spacing w:line="200" w:lineRule="exact"/>
        <w:rPr>
          <w:sz w:val="20"/>
          <w:szCs w:val="20"/>
        </w:rPr>
      </w:pPr>
    </w:p>
    <w:p w14:paraId="385C52AB" w14:textId="77777777" w:rsidR="004B413C" w:rsidRDefault="004B413C">
      <w:pPr>
        <w:spacing w:line="200" w:lineRule="exact"/>
        <w:rPr>
          <w:sz w:val="20"/>
          <w:szCs w:val="20"/>
        </w:rPr>
      </w:pPr>
    </w:p>
    <w:p w14:paraId="48DC2A2F" w14:textId="77777777" w:rsidR="004B413C" w:rsidRDefault="004B413C">
      <w:pPr>
        <w:spacing w:line="200" w:lineRule="exact"/>
        <w:rPr>
          <w:sz w:val="20"/>
          <w:szCs w:val="20"/>
        </w:rPr>
      </w:pPr>
    </w:p>
    <w:p w14:paraId="414B3287" w14:textId="77777777" w:rsidR="004B413C" w:rsidRDefault="004B413C">
      <w:pPr>
        <w:spacing w:line="200" w:lineRule="exact"/>
        <w:rPr>
          <w:sz w:val="20"/>
          <w:szCs w:val="20"/>
        </w:rPr>
      </w:pPr>
    </w:p>
    <w:p w14:paraId="7CDE3CA1" w14:textId="77777777" w:rsidR="004B413C" w:rsidRDefault="004B413C">
      <w:pPr>
        <w:spacing w:line="200" w:lineRule="exact"/>
        <w:rPr>
          <w:sz w:val="20"/>
          <w:szCs w:val="20"/>
        </w:rPr>
      </w:pPr>
    </w:p>
    <w:p w14:paraId="74C8F9A6" w14:textId="77777777" w:rsidR="004B413C" w:rsidRDefault="004B413C">
      <w:pPr>
        <w:spacing w:line="200" w:lineRule="exact"/>
        <w:rPr>
          <w:sz w:val="20"/>
          <w:szCs w:val="20"/>
        </w:rPr>
      </w:pPr>
    </w:p>
    <w:p w14:paraId="5D1E5D99" w14:textId="77777777" w:rsidR="004B413C" w:rsidRDefault="004B413C">
      <w:pPr>
        <w:spacing w:line="200" w:lineRule="exact"/>
        <w:rPr>
          <w:sz w:val="20"/>
          <w:szCs w:val="20"/>
        </w:rPr>
      </w:pPr>
    </w:p>
    <w:p w14:paraId="70F9A001" w14:textId="77777777" w:rsidR="004B413C" w:rsidRDefault="004B413C">
      <w:pPr>
        <w:spacing w:line="200" w:lineRule="exact"/>
        <w:rPr>
          <w:sz w:val="20"/>
          <w:szCs w:val="20"/>
        </w:rPr>
      </w:pPr>
    </w:p>
    <w:p w14:paraId="337C3602" w14:textId="77777777" w:rsidR="004B413C" w:rsidRDefault="004B413C">
      <w:pPr>
        <w:spacing w:line="200" w:lineRule="exact"/>
        <w:rPr>
          <w:sz w:val="20"/>
          <w:szCs w:val="20"/>
        </w:rPr>
      </w:pPr>
    </w:p>
    <w:p w14:paraId="3F30B714" w14:textId="77777777" w:rsidR="004B413C" w:rsidRDefault="004B413C">
      <w:pPr>
        <w:spacing w:line="266" w:lineRule="exact"/>
        <w:rPr>
          <w:sz w:val="20"/>
          <w:szCs w:val="20"/>
        </w:rPr>
      </w:pPr>
    </w:p>
    <w:tbl>
      <w:tblPr>
        <w:tblW w:w="0" w:type="auto"/>
        <w:tblInd w:w="20" w:type="dxa"/>
        <w:tblLayout w:type="fixed"/>
        <w:tblCellMar>
          <w:left w:w="0" w:type="dxa"/>
          <w:right w:w="0" w:type="dxa"/>
        </w:tblCellMar>
        <w:tblLook w:val="04A0" w:firstRow="1" w:lastRow="0" w:firstColumn="1" w:lastColumn="0" w:noHBand="0" w:noVBand="1"/>
      </w:tblPr>
      <w:tblGrid>
        <w:gridCol w:w="360"/>
        <w:gridCol w:w="1720"/>
        <w:gridCol w:w="1940"/>
        <w:gridCol w:w="1960"/>
        <w:gridCol w:w="1620"/>
        <w:gridCol w:w="1500"/>
        <w:gridCol w:w="20"/>
      </w:tblGrid>
      <w:tr w:rsidR="004B413C" w14:paraId="15A82802" w14:textId="77777777">
        <w:trPr>
          <w:trHeight w:val="207"/>
        </w:trPr>
        <w:tc>
          <w:tcPr>
            <w:tcW w:w="360" w:type="dxa"/>
            <w:vAlign w:val="bottom"/>
          </w:tcPr>
          <w:p w14:paraId="4AEC57A0" w14:textId="77777777" w:rsidR="004B413C" w:rsidRDefault="004B413C">
            <w:pPr>
              <w:rPr>
                <w:sz w:val="18"/>
                <w:szCs w:val="18"/>
              </w:rPr>
            </w:pPr>
          </w:p>
        </w:tc>
        <w:tc>
          <w:tcPr>
            <w:tcW w:w="1720" w:type="dxa"/>
            <w:vAlign w:val="bottom"/>
          </w:tcPr>
          <w:p w14:paraId="67EA7B66" w14:textId="77777777" w:rsidR="004B413C" w:rsidRDefault="00EC2FEA">
            <w:pPr>
              <w:ind w:right="1350"/>
              <w:jc w:val="right"/>
              <w:rPr>
                <w:sz w:val="20"/>
                <w:szCs w:val="20"/>
              </w:rPr>
            </w:pPr>
            <w:r>
              <w:rPr>
                <w:rFonts w:ascii="Arial" w:eastAsia="Arial" w:hAnsi="Arial" w:cs="Arial"/>
                <w:color w:val="4D4D4D"/>
                <w:sz w:val="18"/>
                <w:szCs w:val="18"/>
              </w:rPr>
              <w:t>59</w:t>
            </w:r>
          </w:p>
        </w:tc>
        <w:tc>
          <w:tcPr>
            <w:tcW w:w="1940" w:type="dxa"/>
            <w:vAlign w:val="bottom"/>
          </w:tcPr>
          <w:p w14:paraId="298CF5F0" w14:textId="77777777" w:rsidR="004B413C" w:rsidRDefault="004B413C">
            <w:pPr>
              <w:rPr>
                <w:sz w:val="18"/>
                <w:szCs w:val="18"/>
              </w:rPr>
            </w:pPr>
          </w:p>
        </w:tc>
        <w:tc>
          <w:tcPr>
            <w:tcW w:w="1960" w:type="dxa"/>
            <w:vAlign w:val="bottom"/>
          </w:tcPr>
          <w:p w14:paraId="1FC3B1A9" w14:textId="77777777" w:rsidR="004B413C" w:rsidRDefault="004B413C">
            <w:pPr>
              <w:rPr>
                <w:sz w:val="18"/>
                <w:szCs w:val="18"/>
              </w:rPr>
            </w:pPr>
          </w:p>
        </w:tc>
        <w:tc>
          <w:tcPr>
            <w:tcW w:w="1620" w:type="dxa"/>
            <w:vAlign w:val="bottom"/>
          </w:tcPr>
          <w:p w14:paraId="31836016" w14:textId="77777777" w:rsidR="004B413C" w:rsidRDefault="004B413C">
            <w:pPr>
              <w:rPr>
                <w:sz w:val="18"/>
                <w:szCs w:val="18"/>
              </w:rPr>
            </w:pPr>
          </w:p>
        </w:tc>
        <w:tc>
          <w:tcPr>
            <w:tcW w:w="1500" w:type="dxa"/>
            <w:vAlign w:val="bottom"/>
          </w:tcPr>
          <w:p w14:paraId="1809EE9B" w14:textId="77777777" w:rsidR="004B413C" w:rsidRDefault="004B413C">
            <w:pPr>
              <w:rPr>
                <w:sz w:val="18"/>
                <w:szCs w:val="18"/>
              </w:rPr>
            </w:pPr>
          </w:p>
        </w:tc>
        <w:tc>
          <w:tcPr>
            <w:tcW w:w="0" w:type="dxa"/>
            <w:vAlign w:val="bottom"/>
          </w:tcPr>
          <w:p w14:paraId="50137624" w14:textId="77777777" w:rsidR="004B413C" w:rsidRDefault="004B413C">
            <w:pPr>
              <w:rPr>
                <w:sz w:val="1"/>
                <w:szCs w:val="1"/>
              </w:rPr>
            </w:pPr>
          </w:p>
        </w:tc>
      </w:tr>
      <w:tr w:rsidR="004B413C" w14:paraId="45FF18F2" w14:textId="77777777">
        <w:trPr>
          <w:trHeight w:val="992"/>
        </w:trPr>
        <w:tc>
          <w:tcPr>
            <w:tcW w:w="360" w:type="dxa"/>
            <w:vAlign w:val="bottom"/>
          </w:tcPr>
          <w:p w14:paraId="6F13A1E6" w14:textId="77777777" w:rsidR="004B413C" w:rsidRDefault="004B413C">
            <w:pPr>
              <w:rPr>
                <w:sz w:val="24"/>
                <w:szCs w:val="24"/>
              </w:rPr>
            </w:pPr>
          </w:p>
        </w:tc>
        <w:tc>
          <w:tcPr>
            <w:tcW w:w="1720" w:type="dxa"/>
            <w:vAlign w:val="bottom"/>
          </w:tcPr>
          <w:p w14:paraId="5F36F834" w14:textId="77777777" w:rsidR="004B413C" w:rsidRDefault="00EC2FEA">
            <w:pPr>
              <w:ind w:right="1350"/>
              <w:jc w:val="right"/>
              <w:rPr>
                <w:sz w:val="20"/>
                <w:szCs w:val="20"/>
              </w:rPr>
            </w:pPr>
            <w:r>
              <w:rPr>
                <w:rFonts w:ascii="Arial" w:eastAsia="Arial" w:hAnsi="Arial" w:cs="Arial"/>
                <w:color w:val="4D4D4D"/>
                <w:sz w:val="18"/>
                <w:szCs w:val="18"/>
              </w:rPr>
              <w:t>58</w:t>
            </w:r>
          </w:p>
        </w:tc>
        <w:tc>
          <w:tcPr>
            <w:tcW w:w="1940" w:type="dxa"/>
            <w:vAlign w:val="bottom"/>
          </w:tcPr>
          <w:p w14:paraId="5ADCC246" w14:textId="77777777" w:rsidR="004B413C" w:rsidRDefault="004B413C">
            <w:pPr>
              <w:rPr>
                <w:sz w:val="24"/>
                <w:szCs w:val="24"/>
              </w:rPr>
            </w:pPr>
          </w:p>
        </w:tc>
        <w:tc>
          <w:tcPr>
            <w:tcW w:w="1960" w:type="dxa"/>
            <w:vAlign w:val="bottom"/>
          </w:tcPr>
          <w:p w14:paraId="6215DA09" w14:textId="77777777" w:rsidR="004B413C" w:rsidRDefault="004B413C">
            <w:pPr>
              <w:rPr>
                <w:sz w:val="24"/>
                <w:szCs w:val="24"/>
              </w:rPr>
            </w:pPr>
          </w:p>
        </w:tc>
        <w:tc>
          <w:tcPr>
            <w:tcW w:w="1620" w:type="dxa"/>
            <w:vAlign w:val="bottom"/>
          </w:tcPr>
          <w:p w14:paraId="7B5A669B" w14:textId="77777777" w:rsidR="004B413C" w:rsidRDefault="004B413C">
            <w:pPr>
              <w:rPr>
                <w:sz w:val="24"/>
                <w:szCs w:val="24"/>
              </w:rPr>
            </w:pPr>
          </w:p>
        </w:tc>
        <w:tc>
          <w:tcPr>
            <w:tcW w:w="1500" w:type="dxa"/>
            <w:vAlign w:val="bottom"/>
          </w:tcPr>
          <w:p w14:paraId="561F3242" w14:textId="77777777" w:rsidR="004B413C" w:rsidRDefault="004B413C">
            <w:pPr>
              <w:rPr>
                <w:sz w:val="24"/>
                <w:szCs w:val="24"/>
              </w:rPr>
            </w:pPr>
          </w:p>
        </w:tc>
        <w:tc>
          <w:tcPr>
            <w:tcW w:w="0" w:type="dxa"/>
            <w:vAlign w:val="bottom"/>
          </w:tcPr>
          <w:p w14:paraId="05D7E1D3" w14:textId="77777777" w:rsidR="004B413C" w:rsidRDefault="004B413C">
            <w:pPr>
              <w:rPr>
                <w:sz w:val="1"/>
                <w:szCs w:val="1"/>
              </w:rPr>
            </w:pPr>
          </w:p>
        </w:tc>
      </w:tr>
      <w:tr w:rsidR="004B413C" w14:paraId="67DA8F10" w14:textId="77777777">
        <w:trPr>
          <w:trHeight w:val="992"/>
        </w:trPr>
        <w:tc>
          <w:tcPr>
            <w:tcW w:w="360" w:type="dxa"/>
            <w:vMerge w:val="restart"/>
            <w:textDirection w:val="btLr"/>
            <w:vAlign w:val="bottom"/>
          </w:tcPr>
          <w:p w14:paraId="666CC5B7" w14:textId="77777777" w:rsidR="004B413C" w:rsidRDefault="00EC2FEA">
            <w:pPr>
              <w:rPr>
                <w:sz w:val="20"/>
                <w:szCs w:val="20"/>
              </w:rPr>
            </w:pPr>
            <w:r>
              <w:rPr>
                <w:rFonts w:ascii="Symbol" w:eastAsia="Symbol" w:hAnsi="Symbol" w:cs="Symbol"/>
                <w:w w:val="70"/>
                <w:sz w:val="28"/>
                <w:szCs w:val="28"/>
              </w:rPr>
              <w:t>(     )</w:t>
            </w:r>
            <w:r>
              <w:rPr>
                <w:rFonts w:ascii="Arial" w:eastAsia="Arial" w:hAnsi="Arial" w:cs="Arial"/>
                <w:w w:val="70"/>
              </w:rPr>
              <w:t>mAHD</w:t>
            </w:r>
          </w:p>
        </w:tc>
        <w:tc>
          <w:tcPr>
            <w:tcW w:w="1720" w:type="dxa"/>
            <w:vAlign w:val="bottom"/>
          </w:tcPr>
          <w:p w14:paraId="75E9FA75" w14:textId="77777777" w:rsidR="004B413C" w:rsidRDefault="00EC2FEA">
            <w:pPr>
              <w:ind w:right="1350"/>
              <w:jc w:val="right"/>
              <w:rPr>
                <w:sz w:val="20"/>
                <w:szCs w:val="20"/>
              </w:rPr>
            </w:pPr>
            <w:r>
              <w:rPr>
                <w:rFonts w:ascii="Arial" w:eastAsia="Arial" w:hAnsi="Arial" w:cs="Arial"/>
                <w:color w:val="4D4D4D"/>
                <w:sz w:val="18"/>
                <w:szCs w:val="18"/>
              </w:rPr>
              <w:t>57</w:t>
            </w:r>
          </w:p>
        </w:tc>
        <w:tc>
          <w:tcPr>
            <w:tcW w:w="1940" w:type="dxa"/>
            <w:vAlign w:val="bottom"/>
          </w:tcPr>
          <w:p w14:paraId="2C3A59CF" w14:textId="77777777" w:rsidR="004B413C" w:rsidRDefault="004B413C">
            <w:pPr>
              <w:rPr>
                <w:sz w:val="24"/>
                <w:szCs w:val="24"/>
              </w:rPr>
            </w:pPr>
          </w:p>
        </w:tc>
        <w:tc>
          <w:tcPr>
            <w:tcW w:w="1960" w:type="dxa"/>
            <w:vAlign w:val="bottom"/>
          </w:tcPr>
          <w:p w14:paraId="5594250D" w14:textId="77777777" w:rsidR="004B413C" w:rsidRDefault="004B413C">
            <w:pPr>
              <w:rPr>
                <w:sz w:val="24"/>
                <w:szCs w:val="24"/>
              </w:rPr>
            </w:pPr>
          </w:p>
        </w:tc>
        <w:tc>
          <w:tcPr>
            <w:tcW w:w="1620" w:type="dxa"/>
            <w:vAlign w:val="bottom"/>
          </w:tcPr>
          <w:p w14:paraId="2F5E4F2C" w14:textId="77777777" w:rsidR="004B413C" w:rsidRDefault="004B413C">
            <w:pPr>
              <w:rPr>
                <w:sz w:val="24"/>
                <w:szCs w:val="24"/>
              </w:rPr>
            </w:pPr>
          </w:p>
        </w:tc>
        <w:tc>
          <w:tcPr>
            <w:tcW w:w="1500" w:type="dxa"/>
            <w:vAlign w:val="bottom"/>
          </w:tcPr>
          <w:p w14:paraId="50101098" w14:textId="77777777" w:rsidR="004B413C" w:rsidRDefault="004B413C">
            <w:pPr>
              <w:rPr>
                <w:sz w:val="24"/>
                <w:szCs w:val="24"/>
              </w:rPr>
            </w:pPr>
          </w:p>
        </w:tc>
        <w:tc>
          <w:tcPr>
            <w:tcW w:w="0" w:type="dxa"/>
            <w:vAlign w:val="bottom"/>
          </w:tcPr>
          <w:p w14:paraId="1359673F" w14:textId="77777777" w:rsidR="004B413C" w:rsidRDefault="004B413C">
            <w:pPr>
              <w:rPr>
                <w:sz w:val="1"/>
                <w:szCs w:val="1"/>
              </w:rPr>
            </w:pPr>
          </w:p>
        </w:tc>
      </w:tr>
      <w:tr w:rsidR="004B413C" w14:paraId="6059AE97" w14:textId="77777777">
        <w:trPr>
          <w:trHeight w:val="375"/>
        </w:trPr>
        <w:tc>
          <w:tcPr>
            <w:tcW w:w="360" w:type="dxa"/>
            <w:vMerge/>
            <w:vAlign w:val="bottom"/>
          </w:tcPr>
          <w:p w14:paraId="46AF34F9" w14:textId="77777777" w:rsidR="004B413C" w:rsidRDefault="004B413C">
            <w:pPr>
              <w:rPr>
                <w:sz w:val="24"/>
                <w:szCs w:val="24"/>
              </w:rPr>
            </w:pPr>
          </w:p>
        </w:tc>
        <w:tc>
          <w:tcPr>
            <w:tcW w:w="1720" w:type="dxa"/>
            <w:vAlign w:val="bottom"/>
          </w:tcPr>
          <w:p w14:paraId="4A901E55" w14:textId="77777777" w:rsidR="004B413C" w:rsidRDefault="004B413C">
            <w:pPr>
              <w:rPr>
                <w:sz w:val="24"/>
                <w:szCs w:val="24"/>
              </w:rPr>
            </w:pPr>
          </w:p>
        </w:tc>
        <w:tc>
          <w:tcPr>
            <w:tcW w:w="1940" w:type="dxa"/>
            <w:vAlign w:val="bottom"/>
          </w:tcPr>
          <w:p w14:paraId="15E86F9C" w14:textId="77777777" w:rsidR="004B413C" w:rsidRDefault="004B413C">
            <w:pPr>
              <w:rPr>
                <w:sz w:val="24"/>
                <w:szCs w:val="24"/>
              </w:rPr>
            </w:pPr>
          </w:p>
        </w:tc>
        <w:tc>
          <w:tcPr>
            <w:tcW w:w="1960" w:type="dxa"/>
            <w:vAlign w:val="bottom"/>
          </w:tcPr>
          <w:p w14:paraId="110E6727" w14:textId="77777777" w:rsidR="004B413C" w:rsidRDefault="004B413C">
            <w:pPr>
              <w:rPr>
                <w:sz w:val="24"/>
                <w:szCs w:val="24"/>
              </w:rPr>
            </w:pPr>
          </w:p>
        </w:tc>
        <w:tc>
          <w:tcPr>
            <w:tcW w:w="1620" w:type="dxa"/>
            <w:vAlign w:val="bottom"/>
          </w:tcPr>
          <w:p w14:paraId="7097EE79" w14:textId="77777777" w:rsidR="004B413C" w:rsidRDefault="004B413C">
            <w:pPr>
              <w:rPr>
                <w:sz w:val="24"/>
                <w:szCs w:val="24"/>
              </w:rPr>
            </w:pPr>
          </w:p>
        </w:tc>
        <w:tc>
          <w:tcPr>
            <w:tcW w:w="1500" w:type="dxa"/>
            <w:vAlign w:val="bottom"/>
          </w:tcPr>
          <w:p w14:paraId="0FA497B7" w14:textId="77777777" w:rsidR="004B413C" w:rsidRDefault="004B413C">
            <w:pPr>
              <w:rPr>
                <w:sz w:val="24"/>
                <w:szCs w:val="24"/>
              </w:rPr>
            </w:pPr>
          </w:p>
        </w:tc>
        <w:tc>
          <w:tcPr>
            <w:tcW w:w="0" w:type="dxa"/>
            <w:vAlign w:val="bottom"/>
          </w:tcPr>
          <w:p w14:paraId="385CEF6B" w14:textId="77777777" w:rsidR="004B413C" w:rsidRDefault="004B413C">
            <w:pPr>
              <w:rPr>
                <w:sz w:val="1"/>
                <w:szCs w:val="1"/>
              </w:rPr>
            </w:pPr>
          </w:p>
        </w:tc>
      </w:tr>
      <w:tr w:rsidR="004B413C" w14:paraId="7B01B245" w14:textId="77777777">
        <w:trPr>
          <w:trHeight w:val="510"/>
        </w:trPr>
        <w:tc>
          <w:tcPr>
            <w:tcW w:w="360" w:type="dxa"/>
            <w:vMerge w:val="restart"/>
            <w:textDirection w:val="btLr"/>
            <w:vAlign w:val="bottom"/>
          </w:tcPr>
          <w:p w14:paraId="6B8BC513" w14:textId="77777777" w:rsidR="004B413C" w:rsidRDefault="00EC2FEA">
            <w:pPr>
              <w:rPr>
                <w:sz w:val="20"/>
                <w:szCs w:val="20"/>
              </w:rPr>
            </w:pPr>
            <w:r>
              <w:rPr>
                <w:rFonts w:ascii="Arial" w:eastAsia="Arial" w:hAnsi="Arial" w:cs="Arial"/>
                <w:w w:val="98"/>
              </w:rPr>
              <w:t>Level</w:t>
            </w:r>
          </w:p>
        </w:tc>
        <w:tc>
          <w:tcPr>
            <w:tcW w:w="1720" w:type="dxa"/>
            <w:vMerge w:val="restart"/>
            <w:vAlign w:val="bottom"/>
          </w:tcPr>
          <w:p w14:paraId="6C144B28" w14:textId="77777777" w:rsidR="004B413C" w:rsidRDefault="00EC2FEA">
            <w:pPr>
              <w:ind w:right="1350"/>
              <w:jc w:val="right"/>
              <w:rPr>
                <w:sz w:val="20"/>
                <w:szCs w:val="20"/>
              </w:rPr>
            </w:pPr>
            <w:r>
              <w:rPr>
                <w:rFonts w:ascii="Arial" w:eastAsia="Arial" w:hAnsi="Arial" w:cs="Arial"/>
                <w:color w:val="4D4D4D"/>
                <w:sz w:val="18"/>
                <w:szCs w:val="18"/>
              </w:rPr>
              <w:t>56</w:t>
            </w:r>
          </w:p>
        </w:tc>
        <w:tc>
          <w:tcPr>
            <w:tcW w:w="1940" w:type="dxa"/>
            <w:vAlign w:val="bottom"/>
          </w:tcPr>
          <w:p w14:paraId="6194350A" w14:textId="77777777" w:rsidR="004B413C" w:rsidRDefault="004B413C">
            <w:pPr>
              <w:rPr>
                <w:sz w:val="24"/>
                <w:szCs w:val="24"/>
              </w:rPr>
            </w:pPr>
          </w:p>
        </w:tc>
        <w:tc>
          <w:tcPr>
            <w:tcW w:w="1960" w:type="dxa"/>
            <w:vAlign w:val="bottom"/>
          </w:tcPr>
          <w:p w14:paraId="0DC3B60D" w14:textId="77777777" w:rsidR="004B413C" w:rsidRDefault="004B413C">
            <w:pPr>
              <w:rPr>
                <w:sz w:val="24"/>
                <w:szCs w:val="24"/>
              </w:rPr>
            </w:pPr>
          </w:p>
        </w:tc>
        <w:tc>
          <w:tcPr>
            <w:tcW w:w="1620" w:type="dxa"/>
            <w:vAlign w:val="bottom"/>
          </w:tcPr>
          <w:p w14:paraId="282BB60A" w14:textId="77777777" w:rsidR="004B413C" w:rsidRDefault="004B413C">
            <w:pPr>
              <w:rPr>
                <w:sz w:val="24"/>
                <w:szCs w:val="24"/>
              </w:rPr>
            </w:pPr>
          </w:p>
        </w:tc>
        <w:tc>
          <w:tcPr>
            <w:tcW w:w="1500" w:type="dxa"/>
            <w:vAlign w:val="bottom"/>
          </w:tcPr>
          <w:p w14:paraId="2FF362A5" w14:textId="77777777" w:rsidR="004B413C" w:rsidRDefault="00EC2FEA">
            <w:pPr>
              <w:ind w:left="217"/>
              <w:jc w:val="center"/>
              <w:rPr>
                <w:sz w:val="20"/>
                <w:szCs w:val="20"/>
              </w:rPr>
            </w:pPr>
            <w:r>
              <w:rPr>
                <w:rFonts w:ascii="Arial" w:eastAsia="Arial" w:hAnsi="Arial" w:cs="Arial"/>
              </w:rPr>
              <w:t>Current</w:t>
            </w:r>
          </w:p>
        </w:tc>
        <w:tc>
          <w:tcPr>
            <w:tcW w:w="0" w:type="dxa"/>
            <w:vAlign w:val="bottom"/>
          </w:tcPr>
          <w:p w14:paraId="271C1295" w14:textId="77777777" w:rsidR="004B413C" w:rsidRDefault="004B413C">
            <w:pPr>
              <w:rPr>
                <w:sz w:val="1"/>
                <w:szCs w:val="1"/>
              </w:rPr>
            </w:pPr>
          </w:p>
        </w:tc>
      </w:tr>
      <w:tr w:rsidR="004B413C" w14:paraId="7525FF10" w14:textId="77777777">
        <w:trPr>
          <w:trHeight w:val="59"/>
        </w:trPr>
        <w:tc>
          <w:tcPr>
            <w:tcW w:w="360" w:type="dxa"/>
            <w:vMerge/>
            <w:vAlign w:val="bottom"/>
          </w:tcPr>
          <w:p w14:paraId="0B210099" w14:textId="77777777" w:rsidR="004B413C" w:rsidRDefault="004B413C">
            <w:pPr>
              <w:rPr>
                <w:sz w:val="5"/>
                <w:szCs w:val="5"/>
              </w:rPr>
            </w:pPr>
          </w:p>
        </w:tc>
        <w:tc>
          <w:tcPr>
            <w:tcW w:w="1720" w:type="dxa"/>
            <w:vMerge/>
            <w:vAlign w:val="bottom"/>
          </w:tcPr>
          <w:p w14:paraId="0C20A70E" w14:textId="77777777" w:rsidR="004B413C" w:rsidRDefault="004B413C">
            <w:pPr>
              <w:rPr>
                <w:sz w:val="5"/>
                <w:szCs w:val="5"/>
              </w:rPr>
            </w:pPr>
          </w:p>
        </w:tc>
        <w:tc>
          <w:tcPr>
            <w:tcW w:w="1940" w:type="dxa"/>
            <w:vAlign w:val="bottom"/>
          </w:tcPr>
          <w:p w14:paraId="5BB583C6" w14:textId="77777777" w:rsidR="004B413C" w:rsidRDefault="004B413C">
            <w:pPr>
              <w:rPr>
                <w:sz w:val="5"/>
                <w:szCs w:val="5"/>
              </w:rPr>
            </w:pPr>
          </w:p>
        </w:tc>
        <w:tc>
          <w:tcPr>
            <w:tcW w:w="1960" w:type="dxa"/>
            <w:vAlign w:val="bottom"/>
          </w:tcPr>
          <w:p w14:paraId="5D8D2BE7" w14:textId="77777777" w:rsidR="004B413C" w:rsidRDefault="004B413C">
            <w:pPr>
              <w:rPr>
                <w:sz w:val="5"/>
                <w:szCs w:val="5"/>
              </w:rPr>
            </w:pPr>
          </w:p>
        </w:tc>
        <w:tc>
          <w:tcPr>
            <w:tcW w:w="1620" w:type="dxa"/>
            <w:vAlign w:val="bottom"/>
          </w:tcPr>
          <w:p w14:paraId="0BDA291E" w14:textId="77777777" w:rsidR="004B413C" w:rsidRDefault="004B413C">
            <w:pPr>
              <w:rPr>
                <w:sz w:val="5"/>
                <w:szCs w:val="5"/>
              </w:rPr>
            </w:pPr>
          </w:p>
        </w:tc>
        <w:tc>
          <w:tcPr>
            <w:tcW w:w="1500" w:type="dxa"/>
            <w:vAlign w:val="bottom"/>
          </w:tcPr>
          <w:p w14:paraId="4B682277" w14:textId="77777777" w:rsidR="004B413C" w:rsidRDefault="004B413C">
            <w:pPr>
              <w:rPr>
                <w:sz w:val="5"/>
                <w:szCs w:val="5"/>
              </w:rPr>
            </w:pPr>
          </w:p>
        </w:tc>
        <w:tc>
          <w:tcPr>
            <w:tcW w:w="0" w:type="dxa"/>
            <w:vAlign w:val="bottom"/>
          </w:tcPr>
          <w:p w14:paraId="74FEFC67" w14:textId="77777777" w:rsidR="004B413C" w:rsidRDefault="004B413C">
            <w:pPr>
              <w:rPr>
                <w:sz w:val="1"/>
                <w:szCs w:val="1"/>
              </w:rPr>
            </w:pPr>
          </w:p>
        </w:tc>
      </w:tr>
      <w:tr w:rsidR="004B413C" w14:paraId="7DDD1172" w14:textId="77777777">
        <w:trPr>
          <w:trHeight w:val="48"/>
        </w:trPr>
        <w:tc>
          <w:tcPr>
            <w:tcW w:w="360" w:type="dxa"/>
            <w:vMerge w:val="restart"/>
            <w:textDirection w:val="btLr"/>
            <w:vAlign w:val="bottom"/>
          </w:tcPr>
          <w:p w14:paraId="4DB70E8F" w14:textId="77777777" w:rsidR="004B413C" w:rsidRDefault="00EC2FEA">
            <w:pPr>
              <w:rPr>
                <w:sz w:val="20"/>
                <w:szCs w:val="20"/>
              </w:rPr>
            </w:pPr>
            <w:r>
              <w:rPr>
                <w:rFonts w:ascii="Arial" w:eastAsia="Arial" w:hAnsi="Arial" w:cs="Arial"/>
                <w:w w:val="98"/>
              </w:rPr>
              <w:t>Water</w:t>
            </w:r>
          </w:p>
        </w:tc>
        <w:tc>
          <w:tcPr>
            <w:tcW w:w="1720" w:type="dxa"/>
            <w:vMerge/>
            <w:vAlign w:val="bottom"/>
          </w:tcPr>
          <w:p w14:paraId="02B666A2" w14:textId="77777777" w:rsidR="004B413C" w:rsidRDefault="004B413C">
            <w:pPr>
              <w:rPr>
                <w:sz w:val="4"/>
                <w:szCs w:val="4"/>
              </w:rPr>
            </w:pPr>
          </w:p>
        </w:tc>
        <w:tc>
          <w:tcPr>
            <w:tcW w:w="1940" w:type="dxa"/>
            <w:vAlign w:val="bottom"/>
          </w:tcPr>
          <w:p w14:paraId="2A8C10CC" w14:textId="77777777" w:rsidR="004B413C" w:rsidRDefault="004B413C">
            <w:pPr>
              <w:rPr>
                <w:sz w:val="4"/>
                <w:szCs w:val="4"/>
              </w:rPr>
            </w:pPr>
          </w:p>
        </w:tc>
        <w:tc>
          <w:tcPr>
            <w:tcW w:w="1960" w:type="dxa"/>
            <w:vAlign w:val="bottom"/>
          </w:tcPr>
          <w:p w14:paraId="5A6D2193" w14:textId="77777777" w:rsidR="004B413C" w:rsidRDefault="004B413C">
            <w:pPr>
              <w:rPr>
                <w:sz w:val="4"/>
                <w:szCs w:val="4"/>
              </w:rPr>
            </w:pPr>
          </w:p>
        </w:tc>
        <w:tc>
          <w:tcPr>
            <w:tcW w:w="1620" w:type="dxa"/>
            <w:vAlign w:val="bottom"/>
          </w:tcPr>
          <w:p w14:paraId="27ADEF7A" w14:textId="77777777" w:rsidR="004B413C" w:rsidRDefault="004B413C">
            <w:pPr>
              <w:rPr>
                <w:sz w:val="4"/>
                <w:szCs w:val="4"/>
              </w:rPr>
            </w:pPr>
          </w:p>
        </w:tc>
        <w:tc>
          <w:tcPr>
            <w:tcW w:w="1500" w:type="dxa"/>
            <w:vAlign w:val="bottom"/>
          </w:tcPr>
          <w:p w14:paraId="56C8E473" w14:textId="77777777" w:rsidR="004B413C" w:rsidRDefault="004B413C">
            <w:pPr>
              <w:rPr>
                <w:sz w:val="4"/>
                <w:szCs w:val="4"/>
              </w:rPr>
            </w:pPr>
          </w:p>
        </w:tc>
        <w:tc>
          <w:tcPr>
            <w:tcW w:w="0" w:type="dxa"/>
            <w:vAlign w:val="bottom"/>
          </w:tcPr>
          <w:p w14:paraId="73F0F467" w14:textId="77777777" w:rsidR="004B413C" w:rsidRDefault="004B413C">
            <w:pPr>
              <w:rPr>
                <w:sz w:val="1"/>
                <w:szCs w:val="1"/>
              </w:rPr>
            </w:pPr>
          </w:p>
        </w:tc>
      </w:tr>
      <w:tr w:rsidR="004B413C" w14:paraId="0097554A" w14:textId="77777777">
        <w:trPr>
          <w:trHeight w:val="592"/>
        </w:trPr>
        <w:tc>
          <w:tcPr>
            <w:tcW w:w="360" w:type="dxa"/>
            <w:vMerge/>
            <w:vAlign w:val="bottom"/>
          </w:tcPr>
          <w:p w14:paraId="24F33056" w14:textId="77777777" w:rsidR="004B413C" w:rsidRDefault="004B413C">
            <w:pPr>
              <w:rPr>
                <w:sz w:val="24"/>
                <w:szCs w:val="24"/>
              </w:rPr>
            </w:pPr>
          </w:p>
        </w:tc>
        <w:tc>
          <w:tcPr>
            <w:tcW w:w="1720" w:type="dxa"/>
            <w:vAlign w:val="bottom"/>
          </w:tcPr>
          <w:p w14:paraId="209218B4" w14:textId="77777777" w:rsidR="004B413C" w:rsidRDefault="004B413C">
            <w:pPr>
              <w:rPr>
                <w:sz w:val="24"/>
                <w:szCs w:val="24"/>
              </w:rPr>
            </w:pPr>
          </w:p>
        </w:tc>
        <w:tc>
          <w:tcPr>
            <w:tcW w:w="1940" w:type="dxa"/>
            <w:vAlign w:val="bottom"/>
          </w:tcPr>
          <w:p w14:paraId="1FCA737B" w14:textId="77777777" w:rsidR="004B413C" w:rsidRDefault="004B413C">
            <w:pPr>
              <w:rPr>
                <w:sz w:val="24"/>
                <w:szCs w:val="24"/>
              </w:rPr>
            </w:pPr>
          </w:p>
        </w:tc>
        <w:tc>
          <w:tcPr>
            <w:tcW w:w="1960" w:type="dxa"/>
            <w:vAlign w:val="bottom"/>
          </w:tcPr>
          <w:p w14:paraId="34BCF11A" w14:textId="77777777" w:rsidR="004B413C" w:rsidRDefault="004B413C">
            <w:pPr>
              <w:rPr>
                <w:sz w:val="24"/>
                <w:szCs w:val="24"/>
              </w:rPr>
            </w:pPr>
          </w:p>
        </w:tc>
        <w:tc>
          <w:tcPr>
            <w:tcW w:w="1620" w:type="dxa"/>
            <w:vAlign w:val="bottom"/>
          </w:tcPr>
          <w:p w14:paraId="4F7A4DDB" w14:textId="77777777" w:rsidR="004B413C" w:rsidRDefault="004B413C">
            <w:pPr>
              <w:rPr>
                <w:sz w:val="24"/>
                <w:szCs w:val="24"/>
              </w:rPr>
            </w:pPr>
          </w:p>
        </w:tc>
        <w:tc>
          <w:tcPr>
            <w:tcW w:w="1500" w:type="dxa"/>
            <w:vAlign w:val="bottom"/>
          </w:tcPr>
          <w:p w14:paraId="2209BB7A" w14:textId="77777777" w:rsidR="004B413C" w:rsidRDefault="004B413C">
            <w:pPr>
              <w:rPr>
                <w:sz w:val="24"/>
                <w:szCs w:val="24"/>
              </w:rPr>
            </w:pPr>
          </w:p>
        </w:tc>
        <w:tc>
          <w:tcPr>
            <w:tcW w:w="0" w:type="dxa"/>
            <w:vAlign w:val="bottom"/>
          </w:tcPr>
          <w:p w14:paraId="6A6A06E4" w14:textId="77777777" w:rsidR="004B413C" w:rsidRDefault="004B413C">
            <w:pPr>
              <w:rPr>
                <w:sz w:val="1"/>
                <w:szCs w:val="1"/>
              </w:rPr>
            </w:pPr>
          </w:p>
        </w:tc>
      </w:tr>
      <w:tr w:rsidR="004B413C" w14:paraId="6F199D3F" w14:textId="77777777">
        <w:trPr>
          <w:trHeight w:val="400"/>
        </w:trPr>
        <w:tc>
          <w:tcPr>
            <w:tcW w:w="360" w:type="dxa"/>
            <w:vAlign w:val="bottom"/>
          </w:tcPr>
          <w:p w14:paraId="48AFA00B" w14:textId="77777777" w:rsidR="004B413C" w:rsidRDefault="004B413C">
            <w:pPr>
              <w:rPr>
                <w:sz w:val="24"/>
                <w:szCs w:val="24"/>
              </w:rPr>
            </w:pPr>
          </w:p>
        </w:tc>
        <w:tc>
          <w:tcPr>
            <w:tcW w:w="1720" w:type="dxa"/>
            <w:vAlign w:val="bottom"/>
          </w:tcPr>
          <w:p w14:paraId="149BADA0" w14:textId="77777777" w:rsidR="004B413C" w:rsidRDefault="00EC2FEA">
            <w:pPr>
              <w:ind w:right="1350"/>
              <w:jc w:val="right"/>
              <w:rPr>
                <w:sz w:val="20"/>
                <w:szCs w:val="20"/>
              </w:rPr>
            </w:pPr>
            <w:r>
              <w:rPr>
                <w:rFonts w:ascii="Arial" w:eastAsia="Arial" w:hAnsi="Arial" w:cs="Arial"/>
                <w:color w:val="4D4D4D"/>
                <w:sz w:val="18"/>
                <w:szCs w:val="18"/>
              </w:rPr>
              <w:t>55</w:t>
            </w:r>
          </w:p>
        </w:tc>
        <w:tc>
          <w:tcPr>
            <w:tcW w:w="1940" w:type="dxa"/>
            <w:vAlign w:val="bottom"/>
          </w:tcPr>
          <w:p w14:paraId="33609A15" w14:textId="77777777" w:rsidR="004B413C" w:rsidRDefault="004B413C">
            <w:pPr>
              <w:rPr>
                <w:sz w:val="24"/>
                <w:szCs w:val="24"/>
              </w:rPr>
            </w:pPr>
          </w:p>
        </w:tc>
        <w:tc>
          <w:tcPr>
            <w:tcW w:w="1960" w:type="dxa"/>
            <w:vAlign w:val="bottom"/>
          </w:tcPr>
          <w:p w14:paraId="1C03F1FF" w14:textId="77777777" w:rsidR="004B413C" w:rsidRDefault="004B413C">
            <w:pPr>
              <w:rPr>
                <w:sz w:val="24"/>
                <w:szCs w:val="24"/>
              </w:rPr>
            </w:pPr>
          </w:p>
        </w:tc>
        <w:tc>
          <w:tcPr>
            <w:tcW w:w="1620" w:type="dxa"/>
            <w:vAlign w:val="bottom"/>
          </w:tcPr>
          <w:p w14:paraId="5E67795C" w14:textId="77777777" w:rsidR="004B413C" w:rsidRDefault="004B413C">
            <w:pPr>
              <w:rPr>
                <w:sz w:val="24"/>
                <w:szCs w:val="24"/>
              </w:rPr>
            </w:pPr>
          </w:p>
        </w:tc>
        <w:tc>
          <w:tcPr>
            <w:tcW w:w="1500" w:type="dxa"/>
            <w:vAlign w:val="bottom"/>
          </w:tcPr>
          <w:p w14:paraId="42A7A154" w14:textId="77777777" w:rsidR="004B413C" w:rsidRDefault="004B413C">
            <w:pPr>
              <w:rPr>
                <w:sz w:val="24"/>
                <w:szCs w:val="24"/>
              </w:rPr>
            </w:pPr>
          </w:p>
        </w:tc>
        <w:tc>
          <w:tcPr>
            <w:tcW w:w="0" w:type="dxa"/>
            <w:vAlign w:val="bottom"/>
          </w:tcPr>
          <w:p w14:paraId="33E4E45D" w14:textId="77777777" w:rsidR="004B413C" w:rsidRDefault="004B413C">
            <w:pPr>
              <w:rPr>
                <w:sz w:val="1"/>
                <w:szCs w:val="1"/>
              </w:rPr>
            </w:pPr>
          </w:p>
        </w:tc>
      </w:tr>
      <w:tr w:rsidR="004B413C" w14:paraId="7496FCFE" w14:textId="77777777">
        <w:trPr>
          <w:trHeight w:val="1074"/>
        </w:trPr>
        <w:tc>
          <w:tcPr>
            <w:tcW w:w="360" w:type="dxa"/>
            <w:vAlign w:val="bottom"/>
          </w:tcPr>
          <w:p w14:paraId="44B27572" w14:textId="77777777" w:rsidR="004B413C" w:rsidRDefault="004B413C">
            <w:pPr>
              <w:rPr>
                <w:sz w:val="24"/>
                <w:szCs w:val="24"/>
              </w:rPr>
            </w:pPr>
          </w:p>
        </w:tc>
        <w:tc>
          <w:tcPr>
            <w:tcW w:w="1720" w:type="dxa"/>
            <w:vAlign w:val="bottom"/>
          </w:tcPr>
          <w:p w14:paraId="0D505E20" w14:textId="77777777" w:rsidR="004B413C" w:rsidRDefault="00EC2FEA">
            <w:pPr>
              <w:ind w:right="1350"/>
              <w:jc w:val="right"/>
              <w:rPr>
                <w:sz w:val="20"/>
                <w:szCs w:val="20"/>
              </w:rPr>
            </w:pPr>
            <w:r>
              <w:rPr>
                <w:rFonts w:ascii="Arial" w:eastAsia="Arial" w:hAnsi="Arial" w:cs="Arial"/>
                <w:color w:val="4D4D4D"/>
                <w:sz w:val="18"/>
                <w:szCs w:val="18"/>
              </w:rPr>
              <w:t>54</w:t>
            </w:r>
          </w:p>
        </w:tc>
        <w:tc>
          <w:tcPr>
            <w:tcW w:w="1940" w:type="dxa"/>
            <w:vAlign w:val="bottom"/>
          </w:tcPr>
          <w:p w14:paraId="5F379E95" w14:textId="77777777" w:rsidR="004B413C" w:rsidRDefault="004B413C">
            <w:pPr>
              <w:rPr>
                <w:sz w:val="24"/>
                <w:szCs w:val="24"/>
              </w:rPr>
            </w:pPr>
          </w:p>
        </w:tc>
        <w:tc>
          <w:tcPr>
            <w:tcW w:w="1960" w:type="dxa"/>
            <w:vAlign w:val="bottom"/>
          </w:tcPr>
          <w:p w14:paraId="73CB935E" w14:textId="77777777" w:rsidR="004B413C" w:rsidRDefault="004B413C">
            <w:pPr>
              <w:rPr>
                <w:sz w:val="24"/>
                <w:szCs w:val="24"/>
              </w:rPr>
            </w:pPr>
          </w:p>
        </w:tc>
        <w:tc>
          <w:tcPr>
            <w:tcW w:w="1620" w:type="dxa"/>
            <w:vAlign w:val="bottom"/>
          </w:tcPr>
          <w:p w14:paraId="63E163CC" w14:textId="77777777" w:rsidR="004B413C" w:rsidRDefault="004B413C">
            <w:pPr>
              <w:rPr>
                <w:sz w:val="24"/>
                <w:szCs w:val="24"/>
              </w:rPr>
            </w:pPr>
          </w:p>
        </w:tc>
        <w:tc>
          <w:tcPr>
            <w:tcW w:w="1500" w:type="dxa"/>
            <w:vAlign w:val="bottom"/>
          </w:tcPr>
          <w:p w14:paraId="58BE839E" w14:textId="77777777" w:rsidR="004B413C" w:rsidRDefault="00EC2FEA">
            <w:pPr>
              <w:ind w:left="217"/>
              <w:jc w:val="center"/>
              <w:rPr>
                <w:sz w:val="20"/>
                <w:szCs w:val="20"/>
              </w:rPr>
            </w:pPr>
            <w:r>
              <w:rPr>
                <w:rFonts w:ascii="Arial" w:eastAsia="Arial" w:hAnsi="Arial" w:cs="Arial"/>
                <w:w w:val="99"/>
              </w:rPr>
              <w:t>Proposed</w:t>
            </w:r>
          </w:p>
        </w:tc>
        <w:tc>
          <w:tcPr>
            <w:tcW w:w="0" w:type="dxa"/>
            <w:vAlign w:val="bottom"/>
          </w:tcPr>
          <w:p w14:paraId="1FCC1D91" w14:textId="77777777" w:rsidR="004B413C" w:rsidRDefault="004B413C">
            <w:pPr>
              <w:rPr>
                <w:sz w:val="1"/>
                <w:szCs w:val="1"/>
              </w:rPr>
            </w:pPr>
          </w:p>
        </w:tc>
      </w:tr>
      <w:tr w:rsidR="004B413C" w14:paraId="3362202F" w14:textId="77777777">
        <w:trPr>
          <w:trHeight w:val="638"/>
        </w:trPr>
        <w:tc>
          <w:tcPr>
            <w:tcW w:w="360" w:type="dxa"/>
            <w:vAlign w:val="bottom"/>
          </w:tcPr>
          <w:p w14:paraId="5F749AC0" w14:textId="77777777" w:rsidR="004B413C" w:rsidRDefault="004B413C">
            <w:pPr>
              <w:rPr>
                <w:sz w:val="24"/>
                <w:szCs w:val="24"/>
              </w:rPr>
            </w:pPr>
          </w:p>
        </w:tc>
        <w:tc>
          <w:tcPr>
            <w:tcW w:w="1720" w:type="dxa"/>
            <w:vAlign w:val="bottom"/>
          </w:tcPr>
          <w:p w14:paraId="1761A8F8" w14:textId="77777777" w:rsidR="004B413C" w:rsidRDefault="00EC2FEA">
            <w:pPr>
              <w:ind w:right="670"/>
              <w:jc w:val="right"/>
              <w:rPr>
                <w:sz w:val="20"/>
                <w:szCs w:val="20"/>
              </w:rPr>
            </w:pPr>
            <w:r>
              <w:rPr>
                <w:rFonts w:ascii="Arial" w:eastAsia="Arial" w:hAnsi="Arial" w:cs="Arial"/>
                <w:color w:val="4D4D4D"/>
                <w:sz w:val="18"/>
                <w:szCs w:val="18"/>
              </w:rPr>
              <w:t>1980</w:t>
            </w:r>
          </w:p>
        </w:tc>
        <w:tc>
          <w:tcPr>
            <w:tcW w:w="1940" w:type="dxa"/>
            <w:vAlign w:val="bottom"/>
          </w:tcPr>
          <w:p w14:paraId="189BF72E" w14:textId="77777777" w:rsidR="004B413C" w:rsidRDefault="00EC2FEA">
            <w:pPr>
              <w:ind w:right="670"/>
              <w:jc w:val="right"/>
              <w:rPr>
                <w:sz w:val="20"/>
                <w:szCs w:val="20"/>
              </w:rPr>
            </w:pPr>
            <w:r>
              <w:rPr>
                <w:rFonts w:ascii="Arial" w:eastAsia="Arial" w:hAnsi="Arial" w:cs="Arial"/>
                <w:color w:val="4D4D4D"/>
                <w:sz w:val="18"/>
                <w:szCs w:val="18"/>
              </w:rPr>
              <w:t>1990</w:t>
            </w:r>
          </w:p>
        </w:tc>
        <w:tc>
          <w:tcPr>
            <w:tcW w:w="1960" w:type="dxa"/>
            <w:vAlign w:val="bottom"/>
          </w:tcPr>
          <w:p w14:paraId="32666552" w14:textId="77777777" w:rsidR="004B413C" w:rsidRDefault="00EC2FEA">
            <w:pPr>
              <w:ind w:right="680"/>
              <w:jc w:val="right"/>
              <w:rPr>
                <w:sz w:val="20"/>
                <w:szCs w:val="20"/>
              </w:rPr>
            </w:pPr>
            <w:r>
              <w:rPr>
                <w:rFonts w:ascii="Arial" w:eastAsia="Arial" w:hAnsi="Arial" w:cs="Arial"/>
                <w:color w:val="4D4D4D"/>
                <w:sz w:val="18"/>
                <w:szCs w:val="18"/>
              </w:rPr>
              <w:t>2000</w:t>
            </w:r>
          </w:p>
        </w:tc>
        <w:tc>
          <w:tcPr>
            <w:tcW w:w="1620" w:type="dxa"/>
            <w:vAlign w:val="bottom"/>
          </w:tcPr>
          <w:p w14:paraId="1D49CAD1" w14:textId="77777777" w:rsidR="004B413C" w:rsidRDefault="00EC2FEA">
            <w:pPr>
              <w:ind w:right="350"/>
              <w:jc w:val="right"/>
              <w:rPr>
                <w:sz w:val="20"/>
                <w:szCs w:val="20"/>
              </w:rPr>
            </w:pPr>
            <w:r>
              <w:rPr>
                <w:rFonts w:ascii="Arial" w:eastAsia="Arial" w:hAnsi="Arial" w:cs="Arial"/>
                <w:color w:val="4D4D4D"/>
                <w:sz w:val="18"/>
                <w:szCs w:val="18"/>
              </w:rPr>
              <w:t>2010</w:t>
            </w:r>
          </w:p>
        </w:tc>
        <w:tc>
          <w:tcPr>
            <w:tcW w:w="1500" w:type="dxa"/>
            <w:vAlign w:val="bottom"/>
          </w:tcPr>
          <w:p w14:paraId="32F6671A" w14:textId="77777777" w:rsidR="004B413C" w:rsidRDefault="00EC2FEA">
            <w:pPr>
              <w:jc w:val="right"/>
              <w:rPr>
                <w:sz w:val="20"/>
                <w:szCs w:val="20"/>
              </w:rPr>
            </w:pPr>
            <w:r>
              <w:rPr>
                <w:rFonts w:ascii="Arial" w:eastAsia="Arial" w:hAnsi="Arial" w:cs="Arial"/>
                <w:color w:val="4D4D4D"/>
                <w:sz w:val="18"/>
                <w:szCs w:val="18"/>
              </w:rPr>
              <w:t>2020</w:t>
            </w:r>
          </w:p>
        </w:tc>
        <w:tc>
          <w:tcPr>
            <w:tcW w:w="0" w:type="dxa"/>
            <w:vAlign w:val="bottom"/>
          </w:tcPr>
          <w:p w14:paraId="31DE2C9C" w14:textId="77777777" w:rsidR="004B413C" w:rsidRDefault="004B413C">
            <w:pPr>
              <w:rPr>
                <w:sz w:val="1"/>
                <w:szCs w:val="1"/>
              </w:rPr>
            </w:pPr>
          </w:p>
        </w:tc>
      </w:tr>
      <w:tr w:rsidR="004B413C" w14:paraId="11351536" w14:textId="77777777">
        <w:trPr>
          <w:trHeight w:val="260"/>
        </w:trPr>
        <w:tc>
          <w:tcPr>
            <w:tcW w:w="360" w:type="dxa"/>
            <w:vAlign w:val="bottom"/>
          </w:tcPr>
          <w:p w14:paraId="567977CD" w14:textId="77777777" w:rsidR="004B413C" w:rsidRDefault="004B413C"/>
        </w:tc>
        <w:tc>
          <w:tcPr>
            <w:tcW w:w="1720" w:type="dxa"/>
            <w:vAlign w:val="bottom"/>
          </w:tcPr>
          <w:p w14:paraId="0CF5CD51" w14:textId="77777777" w:rsidR="004B413C" w:rsidRDefault="004B413C"/>
        </w:tc>
        <w:tc>
          <w:tcPr>
            <w:tcW w:w="1940" w:type="dxa"/>
            <w:vAlign w:val="bottom"/>
          </w:tcPr>
          <w:p w14:paraId="4CD247BC" w14:textId="77777777" w:rsidR="004B413C" w:rsidRDefault="004B413C"/>
        </w:tc>
        <w:tc>
          <w:tcPr>
            <w:tcW w:w="1960" w:type="dxa"/>
            <w:vAlign w:val="bottom"/>
          </w:tcPr>
          <w:p w14:paraId="3A16D0B0" w14:textId="77777777" w:rsidR="004B413C" w:rsidRDefault="00EC2FEA">
            <w:pPr>
              <w:jc w:val="center"/>
              <w:rPr>
                <w:sz w:val="20"/>
                <w:szCs w:val="20"/>
              </w:rPr>
            </w:pPr>
            <w:r>
              <w:rPr>
                <w:rFonts w:ascii="Arial" w:eastAsia="Arial" w:hAnsi="Arial" w:cs="Arial"/>
                <w:w w:val="94"/>
              </w:rPr>
              <w:t>Year</w:t>
            </w:r>
          </w:p>
        </w:tc>
        <w:tc>
          <w:tcPr>
            <w:tcW w:w="1620" w:type="dxa"/>
            <w:vAlign w:val="bottom"/>
          </w:tcPr>
          <w:p w14:paraId="1850BE2A" w14:textId="77777777" w:rsidR="004B413C" w:rsidRDefault="004B413C"/>
        </w:tc>
        <w:tc>
          <w:tcPr>
            <w:tcW w:w="1500" w:type="dxa"/>
            <w:vAlign w:val="bottom"/>
          </w:tcPr>
          <w:p w14:paraId="6C9C1D02" w14:textId="77777777" w:rsidR="004B413C" w:rsidRDefault="004B413C"/>
        </w:tc>
        <w:tc>
          <w:tcPr>
            <w:tcW w:w="0" w:type="dxa"/>
            <w:vAlign w:val="bottom"/>
          </w:tcPr>
          <w:p w14:paraId="3C11C811" w14:textId="77777777" w:rsidR="004B413C" w:rsidRDefault="004B413C">
            <w:pPr>
              <w:rPr>
                <w:sz w:val="1"/>
                <w:szCs w:val="1"/>
              </w:rPr>
            </w:pPr>
          </w:p>
        </w:tc>
      </w:tr>
    </w:tbl>
    <w:p w14:paraId="3C7B74B6" w14:textId="77777777" w:rsidR="004B413C" w:rsidRDefault="004B413C">
      <w:pPr>
        <w:spacing w:line="200" w:lineRule="exact"/>
        <w:rPr>
          <w:sz w:val="20"/>
          <w:szCs w:val="20"/>
        </w:rPr>
      </w:pPr>
    </w:p>
    <w:p w14:paraId="67393784" w14:textId="77777777" w:rsidR="004B413C" w:rsidRDefault="004B413C">
      <w:pPr>
        <w:spacing w:line="363" w:lineRule="exact"/>
        <w:rPr>
          <w:sz w:val="20"/>
          <w:szCs w:val="20"/>
        </w:rPr>
      </w:pPr>
    </w:p>
    <w:p w14:paraId="1913B526" w14:textId="77777777" w:rsidR="004B413C" w:rsidRDefault="00EC2FEA">
      <w:pPr>
        <w:spacing w:line="275" w:lineRule="auto"/>
        <w:jc w:val="both"/>
        <w:rPr>
          <w:sz w:val="20"/>
          <w:szCs w:val="20"/>
        </w:rPr>
      </w:pPr>
      <w:r>
        <w:rPr>
          <w:rFonts w:ascii="Arial" w:eastAsia="Arial" w:hAnsi="Arial" w:cs="Arial"/>
          <w:sz w:val="20"/>
          <w:szCs w:val="20"/>
        </w:rPr>
        <w:t>Figure 79: Groundwater levels recorded at bore 61610833 in the vicinity of WM1. Red segments along trendline indicate preiods of significant decline in groundwater levels and blue segments represent significant increases in groundwater level.</w:t>
      </w:r>
    </w:p>
    <w:p w14:paraId="24191F64" w14:textId="77777777" w:rsidR="004B413C" w:rsidRDefault="004B413C">
      <w:pPr>
        <w:spacing w:line="200" w:lineRule="exact"/>
        <w:rPr>
          <w:sz w:val="20"/>
          <w:szCs w:val="20"/>
        </w:rPr>
      </w:pPr>
    </w:p>
    <w:p w14:paraId="72D5F5B9" w14:textId="77777777" w:rsidR="004B413C" w:rsidRDefault="004B413C">
      <w:pPr>
        <w:spacing w:line="200" w:lineRule="exact"/>
        <w:rPr>
          <w:sz w:val="20"/>
          <w:szCs w:val="20"/>
        </w:rPr>
      </w:pPr>
    </w:p>
    <w:p w14:paraId="1540B578" w14:textId="77777777" w:rsidR="004B413C" w:rsidRDefault="004B413C">
      <w:pPr>
        <w:spacing w:line="200" w:lineRule="exact"/>
        <w:rPr>
          <w:sz w:val="20"/>
          <w:szCs w:val="20"/>
        </w:rPr>
      </w:pPr>
    </w:p>
    <w:p w14:paraId="6E7E686D" w14:textId="77777777" w:rsidR="004B413C" w:rsidRDefault="004B413C">
      <w:pPr>
        <w:spacing w:line="200" w:lineRule="exact"/>
        <w:rPr>
          <w:sz w:val="20"/>
          <w:szCs w:val="20"/>
        </w:rPr>
      </w:pPr>
    </w:p>
    <w:p w14:paraId="02790168" w14:textId="77777777" w:rsidR="004B413C" w:rsidRDefault="004B413C">
      <w:pPr>
        <w:spacing w:line="200" w:lineRule="exact"/>
        <w:rPr>
          <w:sz w:val="20"/>
          <w:szCs w:val="20"/>
        </w:rPr>
      </w:pPr>
    </w:p>
    <w:p w14:paraId="7737A428" w14:textId="77777777" w:rsidR="004B413C" w:rsidRDefault="004B413C">
      <w:pPr>
        <w:spacing w:line="200" w:lineRule="exact"/>
        <w:rPr>
          <w:sz w:val="20"/>
          <w:szCs w:val="20"/>
        </w:rPr>
      </w:pPr>
    </w:p>
    <w:p w14:paraId="2CA18746" w14:textId="77777777" w:rsidR="004B413C" w:rsidRDefault="004B413C">
      <w:pPr>
        <w:spacing w:line="200" w:lineRule="exact"/>
        <w:rPr>
          <w:sz w:val="20"/>
          <w:szCs w:val="20"/>
        </w:rPr>
      </w:pPr>
    </w:p>
    <w:p w14:paraId="4BCF52D5" w14:textId="77777777" w:rsidR="004B413C" w:rsidRDefault="004B413C">
      <w:pPr>
        <w:spacing w:line="200" w:lineRule="exact"/>
        <w:rPr>
          <w:sz w:val="20"/>
          <w:szCs w:val="20"/>
        </w:rPr>
      </w:pPr>
    </w:p>
    <w:p w14:paraId="6BA99D61" w14:textId="77777777" w:rsidR="004B413C" w:rsidRDefault="004B413C">
      <w:pPr>
        <w:spacing w:line="200" w:lineRule="exact"/>
        <w:rPr>
          <w:sz w:val="20"/>
          <w:szCs w:val="20"/>
        </w:rPr>
      </w:pPr>
    </w:p>
    <w:p w14:paraId="65077092" w14:textId="77777777" w:rsidR="004B413C" w:rsidRDefault="004B413C">
      <w:pPr>
        <w:spacing w:line="200" w:lineRule="exact"/>
        <w:rPr>
          <w:sz w:val="20"/>
          <w:szCs w:val="20"/>
        </w:rPr>
      </w:pPr>
    </w:p>
    <w:p w14:paraId="69768540" w14:textId="77777777" w:rsidR="004B413C" w:rsidRDefault="004B413C">
      <w:pPr>
        <w:spacing w:line="200" w:lineRule="exact"/>
        <w:rPr>
          <w:sz w:val="20"/>
          <w:szCs w:val="20"/>
        </w:rPr>
      </w:pPr>
    </w:p>
    <w:p w14:paraId="02E2DDE4" w14:textId="77777777" w:rsidR="004B413C" w:rsidRDefault="004B413C">
      <w:pPr>
        <w:spacing w:line="200" w:lineRule="exact"/>
        <w:rPr>
          <w:sz w:val="20"/>
          <w:szCs w:val="20"/>
        </w:rPr>
      </w:pPr>
    </w:p>
    <w:p w14:paraId="54672E0C" w14:textId="77777777" w:rsidR="004B413C" w:rsidRDefault="004B413C">
      <w:pPr>
        <w:spacing w:line="200" w:lineRule="exact"/>
        <w:rPr>
          <w:sz w:val="20"/>
          <w:szCs w:val="20"/>
        </w:rPr>
      </w:pPr>
    </w:p>
    <w:p w14:paraId="155E6160" w14:textId="77777777" w:rsidR="004B413C" w:rsidRDefault="004B413C">
      <w:pPr>
        <w:spacing w:line="367" w:lineRule="exact"/>
        <w:rPr>
          <w:sz w:val="20"/>
          <w:szCs w:val="20"/>
        </w:rPr>
      </w:pPr>
    </w:p>
    <w:p w14:paraId="60CA5047" w14:textId="77777777" w:rsidR="004B413C" w:rsidRDefault="00EC2FEA">
      <w:pPr>
        <w:ind w:right="20"/>
        <w:jc w:val="center"/>
        <w:rPr>
          <w:sz w:val="20"/>
          <w:szCs w:val="20"/>
        </w:rPr>
      </w:pPr>
      <w:r>
        <w:rPr>
          <w:rFonts w:ascii="Arial" w:eastAsia="Arial" w:hAnsi="Arial" w:cs="Arial"/>
          <w:sz w:val="20"/>
          <w:szCs w:val="20"/>
        </w:rPr>
        <w:t>126</w:t>
      </w:r>
    </w:p>
    <w:p w14:paraId="4C769AAB" w14:textId="77777777" w:rsidR="004B413C" w:rsidRDefault="004B413C">
      <w:pPr>
        <w:sectPr w:rsidR="004B413C">
          <w:pgSz w:w="12240" w:h="15840"/>
          <w:pgMar w:top="1440" w:right="1420" w:bottom="272" w:left="1440" w:header="0" w:footer="0" w:gutter="0"/>
          <w:cols w:space="720" w:equalWidth="0">
            <w:col w:w="9380"/>
          </w:cols>
        </w:sectPr>
      </w:pPr>
    </w:p>
    <w:p w14:paraId="7D187B04" w14:textId="77777777" w:rsidR="004B413C" w:rsidRDefault="004B413C">
      <w:pPr>
        <w:spacing w:line="112" w:lineRule="exact"/>
        <w:rPr>
          <w:sz w:val="20"/>
          <w:szCs w:val="20"/>
        </w:rPr>
      </w:pPr>
      <w:bookmarkStart w:id="164" w:name="page127"/>
      <w:bookmarkEnd w:id="164"/>
    </w:p>
    <w:p w14:paraId="2F34540C" w14:textId="77777777" w:rsidR="004B413C" w:rsidRDefault="00EC2FEA">
      <w:pPr>
        <w:ind w:right="40"/>
        <w:jc w:val="center"/>
        <w:rPr>
          <w:sz w:val="20"/>
          <w:szCs w:val="20"/>
        </w:rPr>
      </w:pPr>
      <w:r>
        <w:rPr>
          <w:rFonts w:ascii="Arial" w:eastAsia="Arial" w:hAnsi="Arial" w:cs="Arial"/>
          <w:sz w:val="20"/>
          <w:szCs w:val="20"/>
        </w:rPr>
        <w:t>Table 31: Five year summaries of surface water level data at WM2</w:t>
      </w:r>
    </w:p>
    <w:p w14:paraId="05891320" w14:textId="77777777" w:rsidR="004B413C" w:rsidRDefault="004B413C">
      <w:pPr>
        <w:spacing w:line="51" w:lineRule="exact"/>
        <w:rPr>
          <w:sz w:val="20"/>
          <w:szCs w:val="20"/>
        </w:rPr>
      </w:pPr>
    </w:p>
    <w:tbl>
      <w:tblPr>
        <w:tblW w:w="0" w:type="auto"/>
        <w:tblInd w:w="60" w:type="dxa"/>
        <w:tblLayout w:type="fixed"/>
        <w:tblCellMar>
          <w:left w:w="0" w:type="dxa"/>
          <w:right w:w="0" w:type="dxa"/>
        </w:tblCellMar>
        <w:tblLook w:val="04A0" w:firstRow="1" w:lastRow="0" w:firstColumn="1" w:lastColumn="0" w:noHBand="0" w:noVBand="1"/>
      </w:tblPr>
      <w:tblGrid>
        <w:gridCol w:w="1500"/>
        <w:gridCol w:w="1580"/>
        <w:gridCol w:w="1540"/>
        <w:gridCol w:w="1760"/>
        <w:gridCol w:w="900"/>
        <w:gridCol w:w="880"/>
        <w:gridCol w:w="1140"/>
        <w:gridCol w:w="20"/>
      </w:tblGrid>
      <w:tr w:rsidR="004B413C" w14:paraId="7B39F54E" w14:textId="77777777">
        <w:trPr>
          <w:trHeight w:val="190"/>
        </w:trPr>
        <w:tc>
          <w:tcPr>
            <w:tcW w:w="1500" w:type="dxa"/>
            <w:vMerge w:val="restart"/>
            <w:tcBorders>
              <w:top w:val="single" w:sz="8" w:space="0" w:color="auto"/>
            </w:tcBorders>
            <w:vAlign w:val="bottom"/>
          </w:tcPr>
          <w:p w14:paraId="76AF6007" w14:textId="77777777" w:rsidR="004B413C" w:rsidRDefault="00EC2FEA">
            <w:pPr>
              <w:ind w:left="100"/>
              <w:rPr>
                <w:sz w:val="20"/>
                <w:szCs w:val="20"/>
              </w:rPr>
            </w:pPr>
            <w:r>
              <w:rPr>
                <w:rFonts w:ascii="Arial" w:eastAsia="Arial" w:hAnsi="Arial" w:cs="Arial"/>
                <w:sz w:val="16"/>
                <w:szCs w:val="16"/>
              </w:rPr>
              <w:t>Period</w:t>
            </w:r>
          </w:p>
        </w:tc>
        <w:tc>
          <w:tcPr>
            <w:tcW w:w="1580" w:type="dxa"/>
            <w:tcBorders>
              <w:top w:val="single" w:sz="8" w:space="0" w:color="auto"/>
            </w:tcBorders>
            <w:vAlign w:val="bottom"/>
          </w:tcPr>
          <w:p w14:paraId="4103EF98" w14:textId="77777777" w:rsidR="004B413C" w:rsidRDefault="00EC2FEA">
            <w:pPr>
              <w:ind w:right="19"/>
              <w:jc w:val="right"/>
              <w:rPr>
                <w:sz w:val="20"/>
                <w:szCs w:val="20"/>
              </w:rPr>
            </w:pPr>
            <w:r>
              <w:rPr>
                <w:rFonts w:ascii="Arial" w:eastAsia="Arial" w:hAnsi="Arial" w:cs="Arial"/>
                <w:sz w:val="16"/>
                <w:szCs w:val="16"/>
              </w:rPr>
              <w:t>Mean max seasonal</w:t>
            </w:r>
          </w:p>
        </w:tc>
        <w:tc>
          <w:tcPr>
            <w:tcW w:w="1540" w:type="dxa"/>
            <w:tcBorders>
              <w:top w:val="single" w:sz="8" w:space="0" w:color="auto"/>
            </w:tcBorders>
            <w:vAlign w:val="bottom"/>
          </w:tcPr>
          <w:p w14:paraId="4F0B6838" w14:textId="77777777" w:rsidR="004B413C" w:rsidRDefault="00EC2FEA">
            <w:pPr>
              <w:ind w:right="19"/>
              <w:jc w:val="right"/>
              <w:rPr>
                <w:sz w:val="20"/>
                <w:szCs w:val="20"/>
              </w:rPr>
            </w:pPr>
            <w:r>
              <w:rPr>
                <w:rFonts w:ascii="Arial" w:eastAsia="Arial" w:hAnsi="Arial" w:cs="Arial"/>
                <w:sz w:val="16"/>
                <w:szCs w:val="16"/>
              </w:rPr>
              <w:t>Mean min seasonal</w:t>
            </w:r>
          </w:p>
        </w:tc>
        <w:tc>
          <w:tcPr>
            <w:tcW w:w="1760" w:type="dxa"/>
            <w:tcBorders>
              <w:top w:val="single" w:sz="8" w:space="0" w:color="auto"/>
            </w:tcBorders>
            <w:vAlign w:val="bottom"/>
          </w:tcPr>
          <w:p w14:paraId="03AA098F" w14:textId="77777777" w:rsidR="004B413C" w:rsidRDefault="00EC2FEA">
            <w:pPr>
              <w:ind w:right="19"/>
              <w:jc w:val="right"/>
              <w:rPr>
                <w:sz w:val="20"/>
                <w:szCs w:val="20"/>
              </w:rPr>
            </w:pPr>
            <w:r>
              <w:rPr>
                <w:rFonts w:ascii="Arial" w:eastAsia="Arial" w:hAnsi="Arial" w:cs="Arial"/>
                <w:w w:val="99"/>
                <w:sz w:val="16"/>
                <w:szCs w:val="16"/>
              </w:rPr>
              <w:t>Mean seasonal change</w:t>
            </w:r>
          </w:p>
        </w:tc>
        <w:tc>
          <w:tcPr>
            <w:tcW w:w="900" w:type="dxa"/>
            <w:tcBorders>
              <w:top w:val="single" w:sz="8" w:space="0" w:color="auto"/>
            </w:tcBorders>
            <w:vAlign w:val="bottom"/>
          </w:tcPr>
          <w:p w14:paraId="2D3D64EE" w14:textId="77777777" w:rsidR="004B413C" w:rsidRDefault="00EC2FEA">
            <w:pPr>
              <w:ind w:left="120"/>
              <w:rPr>
                <w:sz w:val="20"/>
                <w:szCs w:val="20"/>
              </w:rPr>
            </w:pPr>
            <w:r>
              <w:rPr>
                <w:rFonts w:ascii="Arial" w:eastAsia="Arial" w:hAnsi="Arial" w:cs="Arial"/>
                <w:sz w:val="16"/>
                <w:szCs w:val="16"/>
              </w:rPr>
              <w:t>Month of</w:t>
            </w:r>
          </w:p>
        </w:tc>
        <w:tc>
          <w:tcPr>
            <w:tcW w:w="880" w:type="dxa"/>
            <w:tcBorders>
              <w:top w:val="single" w:sz="8" w:space="0" w:color="auto"/>
            </w:tcBorders>
            <w:vAlign w:val="bottom"/>
          </w:tcPr>
          <w:p w14:paraId="2755B7DC" w14:textId="77777777" w:rsidR="004B413C" w:rsidRDefault="00EC2FEA">
            <w:pPr>
              <w:ind w:left="120"/>
              <w:rPr>
                <w:sz w:val="20"/>
                <w:szCs w:val="20"/>
              </w:rPr>
            </w:pPr>
            <w:r>
              <w:rPr>
                <w:rFonts w:ascii="Arial" w:eastAsia="Arial" w:hAnsi="Arial" w:cs="Arial"/>
                <w:sz w:val="16"/>
                <w:szCs w:val="16"/>
              </w:rPr>
              <w:t>Month of</w:t>
            </w:r>
          </w:p>
        </w:tc>
        <w:tc>
          <w:tcPr>
            <w:tcW w:w="1140" w:type="dxa"/>
            <w:tcBorders>
              <w:top w:val="single" w:sz="8" w:space="0" w:color="auto"/>
            </w:tcBorders>
            <w:vAlign w:val="bottom"/>
          </w:tcPr>
          <w:p w14:paraId="1E7B2BA5" w14:textId="77777777" w:rsidR="004B413C" w:rsidRDefault="00EC2FEA">
            <w:pPr>
              <w:ind w:right="19"/>
              <w:jc w:val="right"/>
              <w:rPr>
                <w:sz w:val="20"/>
                <w:szCs w:val="20"/>
              </w:rPr>
            </w:pPr>
            <w:r>
              <w:rPr>
                <w:rFonts w:ascii="Arial" w:eastAsia="Arial" w:hAnsi="Arial" w:cs="Arial"/>
                <w:sz w:val="16"/>
                <w:szCs w:val="16"/>
              </w:rPr>
              <w:t>Mean max to</w:t>
            </w:r>
          </w:p>
        </w:tc>
        <w:tc>
          <w:tcPr>
            <w:tcW w:w="0" w:type="dxa"/>
            <w:vAlign w:val="bottom"/>
          </w:tcPr>
          <w:p w14:paraId="76461FAC" w14:textId="77777777" w:rsidR="004B413C" w:rsidRDefault="004B413C">
            <w:pPr>
              <w:rPr>
                <w:sz w:val="1"/>
                <w:szCs w:val="1"/>
              </w:rPr>
            </w:pPr>
          </w:p>
        </w:tc>
      </w:tr>
      <w:tr w:rsidR="004B413C" w14:paraId="3B23E429" w14:textId="77777777">
        <w:trPr>
          <w:trHeight w:val="133"/>
        </w:trPr>
        <w:tc>
          <w:tcPr>
            <w:tcW w:w="1500" w:type="dxa"/>
            <w:vMerge/>
            <w:vAlign w:val="bottom"/>
          </w:tcPr>
          <w:p w14:paraId="798499DC" w14:textId="77777777" w:rsidR="004B413C" w:rsidRDefault="004B413C">
            <w:pPr>
              <w:rPr>
                <w:sz w:val="11"/>
                <w:szCs w:val="11"/>
              </w:rPr>
            </w:pPr>
          </w:p>
        </w:tc>
        <w:tc>
          <w:tcPr>
            <w:tcW w:w="1580" w:type="dxa"/>
            <w:vMerge w:val="restart"/>
            <w:vAlign w:val="bottom"/>
          </w:tcPr>
          <w:p w14:paraId="6F0F75BE" w14:textId="77777777" w:rsidR="004B413C" w:rsidRDefault="00EC2FEA">
            <w:pPr>
              <w:ind w:right="219"/>
              <w:jc w:val="right"/>
              <w:rPr>
                <w:sz w:val="20"/>
                <w:szCs w:val="20"/>
              </w:rPr>
            </w:pPr>
            <w:r>
              <w:rPr>
                <w:rFonts w:ascii="Arial" w:eastAsia="Arial" w:hAnsi="Arial" w:cs="Arial"/>
                <w:sz w:val="16"/>
                <w:szCs w:val="16"/>
              </w:rPr>
              <w:t>level (mAHD)</w:t>
            </w:r>
          </w:p>
        </w:tc>
        <w:tc>
          <w:tcPr>
            <w:tcW w:w="1540" w:type="dxa"/>
            <w:vMerge w:val="restart"/>
            <w:vAlign w:val="bottom"/>
          </w:tcPr>
          <w:p w14:paraId="3F24FEB9" w14:textId="77777777" w:rsidR="004B413C" w:rsidRDefault="00EC2FEA">
            <w:pPr>
              <w:ind w:right="199"/>
              <w:jc w:val="right"/>
              <w:rPr>
                <w:sz w:val="20"/>
                <w:szCs w:val="20"/>
              </w:rPr>
            </w:pPr>
            <w:r>
              <w:rPr>
                <w:rFonts w:ascii="Arial" w:eastAsia="Arial" w:hAnsi="Arial" w:cs="Arial"/>
                <w:sz w:val="16"/>
                <w:szCs w:val="16"/>
              </w:rPr>
              <w:t>level (mAHD)</w:t>
            </w:r>
          </w:p>
        </w:tc>
        <w:tc>
          <w:tcPr>
            <w:tcW w:w="1760" w:type="dxa"/>
            <w:vMerge w:val="restart"/>
            <w:vAlign w:val="bottom"/>
          </w:tcPr>
          <w:p w14:paraId="094CCD10" w14:textId="77777777" w:rsidR="004B413C" w:rsidRDefault="00EC2FEA">
            <w:pPr>
              <w:ind w:right="679"/>
              <w:jc w:val="right"/>
              <w:rPr>
                <w:sz w:val="20"/>
                <w:szCs w:val="20"/>
              </w:rPr>
            </w:pPr>
            <w:r>
              <w:rPr>
                <w:rFonts w:ascii="Arial" w:eastAsia="Arial" w:hAnsi="Arial" w:cs="Arial"/>
                <w:sz w:val="16"/>
                <w:szCs w:val="16"/>
              </w:rPr>
              <w:t>(m)</w:t>
            </w:r>
          </w:p>
        </w:tc>
        <w:tc>
          <w:tcPr>
            <w:tcW w:w="900" w:type="dxa"/>
            <w:vMerge w:val="restart"/>
            <w:vAlign w:val="bottom"/>
          </w:tcPr>
          <w:p w14:paraId="626387B9" w14:textId="77777777" w:rsidR="004B413C" w:rsidRDefault="00EC2FEA">
            <w:pPr>
              <w:ind w:left="100"/>
              <w:rPr>
                <w:sz w:val="20"/>
                <w:szCs w:val="20"/>
              </w:rPr>
            </w:pPr>
            <w:r>
              <w:rPr>
                <w:rFonts w:ascii="Arial" w:eastAsia="Arial" w:hAnsi="Arial" w:cs="Arial"/>
                <w:sz w:val="16"/>
                <w:szCs w:val="16"/>
              </w:rPr>
              <w:t>maximum</w:t>
            </w:r>
          </w:p>
        </w:tc>
        <w:tc>
          <w:tcPr>
            <w:tcW w:w="880" w:type="dxa"/>
            <w:vMerge w:val="restart"/>
            <w:vAlign w:val="bottom"/>
          </w:tcPr>
          <w:p w14:paraId="1F5AA4CB" w14:textId="77777777" w:rsidR="004B413C" w:rsidRDefault="00EC2FEA">
            <w:pPr>
              <w:ind w:left="100"/>
              <w:rPr>
                <w:sz w:val="20"/>
                <w:szCs w:val="20"/>
              </w:rPr>
            </w:pPr>
            <w:r>
              <w:rPr>
                <w:rFonts w:ascii="Arial" w:eastAsia="Arial" w:hAnsi="Arial" w:cs="Arial"/>
                <w:sz w:val="16"/>
                <w:szCs w:val="16"/>
              </w:rPr>
              <w:t>minimum</w:t>
            </w:r>
          </w:p>
        </w:tc>
        <w:tc>
          <w:tcPr>
            <w:tcW w:w="1140" w:type="dxa"/>
            <w:vMerge w:val="restart"/>
            <w:vAlign w:val="bottom"/>
          </w:tcPr>
          <w:p w14:paraId="7370B864" w14:textId="77777777" w:rsidR="004B413C" w:rsidRDefault="00EC2FEA">
            <w:pPr>
              <w:ind w:right="99"/>
              <w:jc w:val="right"/>
              <w:rPr>
                <w:sz w:val="20"/>
                <w:szCs w:val="20"/>
              </w:rPr>
            </w:pPr>
            <w:r>
              <w:rPr>
                <w:rFonts w:ascii="Arial" w:eastAsia="Arial" w:hAnsi="Arial" w:cs="Arial"/>
                <w:sz w:val="16"/>
                <w:szCs w:val="16"/>
              </w:rPr>
              <w:t>min (days)</w:t>
            </w:r>
          </w:p>
        </w:tc>
        <w:tc>
          <w:tcPr>
            <w:tcW w:w="0" w:type="dxa"/>
            <w:vAlign w:val="bottom"/>
          </w:tcPr>
          <w:p w14:paraId="465EBA75" w14:textId="77777777" w:rsidR="004B413C" w:rsidRDefault="004B413C">
            <w:pPr>
              <w:rPr>
                <w:sz w:val="1"/>
                <w:szCs w:val="1"/>
              </w:rPr>
            </w:pPr>
          </w:p>
        </w:tc>
      </w:tr>
      <w:tr w:rsidR="004B413C" w14:paraId="7B291D1B" w14:textId="77777777">
        <w:trPr>
          <w:trHeight w:val="96"/>
        </w:trPr>
        <w:tc>
          <w:tcPr>
            <w:tcW w:w="1500" w:type="dxa"/>
            <w:vAlign w:val="bottom"/>
          </w:tcPr>
          <w:p w14:paraId="6AF4C193" w14:textId="77777777" w:rsidR="004B413C" w:rsidRDefault="004B413C">
            <w:pPr>
              <w:rPr>
                <w:sz w:val="8"/>
                <w:szCs w:val="8"/>
              </w:rPr>
            </w:pPr>
          </w:p>
        </w:tc>
        <w:tc>
          <w:tcPr>
            <w:tcW w:w="1580" w:type="dxa"/>
            <w:vMerge/>
            <w:vAlign w:val="bottom"/>
          </w:tcPr>
          <w:p w14:paraId="4AB30596" w14:textId="77777777" w:rsidR="004B413C" w:rsidRDefault="004B413C">
            <w:pPr>
              <w:rPr>
                <w:sz w:val="8"/>
                <w:szCs w:val="8"/>
              </w:rPr>
            </w:pPr>
          </w:p>
        </w:tc>
        <w:tc>
          <w:tcPr>
            <w:tcW w:w="1540" w:type="dxa"/>
            <w:vMerge/>
            <w:vAlign w:val="bottom"/>
          </w:tcPr>
          <w:p w14:paraId="50EA1598" w14:textId="77777777" w:rsidR="004B413C" w:rsidRDefault="004B413C">
            <w:pPr>
              <w:rPr>
                <w:sz w:val="8"/>
                <w:szCs w:val="8"/>
              </w:rPr>
            </w:pPr>
          </w:p>
        </w:tc>
        <w:tc>
          <w:tcPr>
            <w:tcW w:w="1760" w:type="dxa"/>
            <w:vMerge/>
            <w:vAlign w:val="bottom"/>
          </w:tcPr>
          <w:p w14:paraId="3F4B5AB6" w14:textId="77777777" w:rsidR="004B413C" w:rsidRDefault="004B413C">
            <w:pPr>
              <w:rPr>
                <w:sz w:val="8"/>
                <w:szCs w:val="8"/>
              </w:rPr>
            </w:pPr>
          </w:p>
        </w:tc>
        <w:tc>
          <w:tcPr>
            <w:tcW w:w="900" w:type="dxa"/>
            <w:vMerge/>
            <w:vAlign w:val="bottom"/>
          </w:tcPr>
          <w:p w14:paraId="48E3C093" w14:textId="77777777" w:rsidR="004B413C" w:rsidRDefault="004B413C">
            <w:pPr>
              <w:rPr>
                <w:sz w:val="8"/>
                <w:szCs w:val="8"/>
              </w:rPr>
            </w:pPr>
          </w:p>
        </w:tc>
        <w:tc>
          <w:tcPr>
            <w:tcW w:w="880" w:type="dxa"/>
            <w:vMerge/>
            <w:vAlign w:val="bottom"/>
          </w:tcPr>
          <w:p w14:paraId="645F93AD" w14:textId="77777777" w:rsidR="004B413C" w:rsidRDefault="004B413C">
            <w:pPr>
              <w:rPr>
                <w:sz w:val="8"/>
                <w:szCs w:val="8"/>
              </w:rPr>
            </w:pPr>
          </w:p>
        </w:tc>
        <w:tc>
          <w:tcPr>
            <w:tcW w:w="1140" w:type="dxa"/>
            <w:vMerge/>
            <w:vAlign w:val="bottom"/>
          </w:tcPr>
          <w:p w14:paraId="41B1509A" w14:textId="77777777" w:rsidR="004B413C" w:rsidRDefault="004B413C">
            <w:pPr>
              <w:rPr>
                <w:sz w:val="8"/>
                <w:szCs w:val="8"/>
              </w:rPr>
            </w:pPr>
          </w:p>
        </w:tc>
        <w:tc>
          <w:tcPr>
            <w:tcW w:w="0" w:type="dxa"/>
            <w:vAlign w:val="bottom"/>
          </w:tcPr>
          <w:p w14:paraId="4A6E0E58" w14:textId="77777777" w:rsidR="004B413C" w:rsidRDefault="004B413C">
            <w:pPr>
              <w:rPr>
                <w:sz w:val="1"/>
                <w:szCs w:val="1"/>
              </w:rPr>
            </w:pPr>
          </w:p>
        </w:tc>
      </w:tr>
      <w:tr w:rsidR="004B413C" w14:paraId="15D26DD7" w14:textId="77777777">
        <w:trPr>
          <w:trHeight w:val="41"/>
        </w:trPr>
        <w:tc>
          <w:tcPr>
            <w:tcW w:w="1500" w:type="dxa"/>
            <w:tcBorders>
              <w:bottom w:val="single" w:sz="8" w:space="0" w:color="auto"/>
            </w:tcBorders>
            <w:vAlign w:val="bottom"/>
          </w:tcPr>
          <w:p w14:paraId="734E9E86" w14:textId="77777777" w:rsidR="004B413C" w:rsidRDefault="004B413C">
            <w:pPr>
              <w:rPr>
                <w:sz w:val="3"/>
                <w:szCs w:val="3"/>
              </w:rPr>
            </w:pPr>
          </w:p>
        </w:tc>
        <w:tc>
          <w:tcPr>
            <w:tcW w:w="1580" w:type="dxa"/>
            <w:tcBorders>
              <w:bottom w:val="single" w:sz="8" w:space="0" w:color="auto"/>
            </w:tcBorders>
            <w:vAlign w:val="bottom"/>
          </w:tcPr>
          <w:p w14:paraId="2A24757D" w14:textId="77777777" w:rsidR="004B413C" w:rsidRDefault="004B413C">
            <w:pPr>
              <w:rPr>
                <w:sz w:val="3"/>
                <w:szCs w:val="3"/>
              </w:rPr>
            </w:pPr>
          </w:p>
        </w:tc>
        <w:tc>
          <w:tcPr>
            <w:tcW w:w="1540" w:type="dxa"/>
            <w:tcBorders>
              <w:bottom w:val="single" w:sz="8" w:space="0" w:color="auto"/>
            </w:tcBorders>
            <w:vAlign w:val="bottom"/>
          </w:tcPr>
          <w:p w14:paraId="53BC0B29" w14:textId="77777777" w:rsidR="004B413C" w:rsidRDefault="004B413C">
            <w:pPr>
              <w:rPr>
                <w:sz w:val="3"/>
                <w:szCs w:val="3"/>
              </w:rPr>
            </w:pPr>
          </w:p>
        </w:tc>
        <w:tc>
          <w:tcPr>
            <w:tcW w:w="1760" w:type="dxa"/>
            <w:tcBorders>
              <w:bottom w:val="single" w:sz="8" w:space="0" w:color="auto"/>
            </w:tcBorders>
            <w:vAlign w:val="bottom"/>
          </w:tcPr>
          <w:p w14:paraId="7004FA0F" w14:textId="77777777" w:rsidR="004B413C" w:rsidRDefault="004B413C">
            <w:pPr>
              <w:rPr>
                <w:sz w:val="3"/>
                <w:szCs w:val="3"/>
              </w:rPr>
            </w:pPr>
          </w:p>
        </w:tc>
        <w:tc>
          <w:tcPr>
            <w:tcW w:w="900" w:type="dxa"/>
            <w:tcBorders>
              <w:bottom w:val="single" w:sz="8" w:space="0" w:color="auto"/>
            </w:tcBorders>
            <w:vAlign w:val="bottom"/>
          </w:tcPr>
          <w:p w14:paraId="09FA0D4F" w14:textId="77777777" w:rsidR="004B413C" w:rsidRDefault="004B413C">
            <w:pPr>
              <w:rPr>
                <w:sz w:val="3"/>
                <w:szCs w:val="3"/>
              </w:rPr>
            </w:pPr>
          </w:p>
        </w:tc>
        <w:tc>
          <w:tcPr>
            <w:tcW w:w="880" w:type="dxa"/>
            <w:tcBorders>
              <w:bottom w:val="single" w:sz="8" w:space="0" w:color="auto"/>
            </w:tcBorders>
            <w:vAlign w:val="bottom"/>
          </w:tcPr>
          <w:p w14:paraId="58DD4CEA" w14:textId="77777777" w:rsidR="004B413C" w:rsidRDefault="004B413C">
            <w:pPr>
              <w:rPr>
                <w:sz w:val="3"/>
                <w:szCs w:val="3"/>
              </w:rPr>
            </w:pPr>
          </w:p>
        </w:tc>
        <w:tc>
          <w:tcPr>
            <w:tcW w:w="1140" w:type="dxa"/>
            <w:tcBorders>
              <w:bottom w:val="single" w:sz="8" w:space="0" w:color="auto"/>
            </w:tcBorders>
            <w:vAlign w:val="bottom"/>
          </w:tcPr>
          <w:p w14:paraId="3CDC9635" w14:textId="77777777" w:rsidR="004B413C" w:rsidRDefault="004B413C">
            <w:pPr>
              <w:rPr>
                <w:sz w:val="3"/>
                <w:szCs w:val="3"/>
              </w:rPr>
            </w:pPr>
          </w:p>
        </w:tc>
        <w:tc>
          <w:tcPr>
            <w:tcW w:w="0" w:type="dxa"/>
            <w:vAlign w:val="bottom"/>
          </w:tcPr>
          <w:p w14:paraId="757B49FD" w14:textId="77777777" w:rsidR="004B413C" w:rsidRDefault="004B413C">
            <w:pPr>
              <w:rPr>
                <w:sz w:val="1"/>
                <w:szCs w:val="1"/>
              </w:rPr>
            </w:pPr>
          </w:p>
        </w:tc>
      </w:tr>
      <w:tr w:rsidR="004B413C" w14:paraId="706407FF" w14:textId="77777777">
        <w:trPr>
          <w:trHeight w:val="182"/>
        </w:trPr>
        <w:tc>
          <w:tcPr>
            <w:tcW w:w="1500" w:type="dxa"/>
            <w:vAlign w:val="bottom"/>
          </w:tcPr>
          <w:p w14:paraId="44CC9F8E" w14:textId="77777777" w:rsidR="004B413C" w:rsidRDefault="00EC2FEA">
            <w:pPr>
              <w:spacing w:line="182" w:lineRule="exact"/>
              <w:ind w:left="100"/>
              <w:rPr>
                <w:sz w:val="20"/>
                <w:szCs w:val="20"/>
              </w:rPr>
            </w:pPr>
            <w:r>
              <w:rPr>
                <w:rFonts w:ascii="Arial" w:eastAsia="Arial" w:hAnsi="Arial" w:cs="Arial"/>
                <w:sz w:val="16"/>
                <w:szCs w:val="16"/>
              </w:rPr>
              <w:t>08/1994 - 07/1999</w:t>
            </w:r>
          </w:p>
        </w:tc>
        <w:tc>
          <w:tcPr>
            <w:tcW w:w="1580" w:type="dxa"/>
            <w:vAlign w:val="bottom"/>
          </w:tcPr>
          <w:p w14:paraId="7911EB3E" w14:textId="77777777" w:rsidR="004B413C" w:rsidRDefault="00EC2FEA">
            <w:pPr>
              <w:spacing w:line="182" w:lineRule="exact"/>
              <w:ind w:right="19"/>
              <w:jc w:val="right"/>
              <w:rPr>
                <w:sz w:val="20"/>
                <w:szCs w:val="20"/>
              </w:rPr>
            </w:pPr>
            <w:r>
              <w:rPr>
                <w:rFonts w:ascii="Arial" w:eastAsia="Arial" w:hAnsi="Arial" w:cs="Arial"/>
                <w:sz w:val="16"/>
                <w:szCs w:val="16"/>
              </w:rPr>
              <w:t>68.5</w:t>
            </w:r>
          </w:p>
        </w:tc>
        <w:tc>
          <w:tcPr>
            <w:tcW w:w="1540" w:type="dxa"/>
            <w:vAlign w:val="bottom"/>
          </w:tcPr>
          <w:p w14:paraId="3F7A8F80" w14:textId="77777777" w:rsidR="004B413C" w:rsidRDefault="00EC2FEA">
            <w:pPr>
              <w:spacing w:line="182" w:lineRule="exact"/>
              <w:ind w:right="19"/>
              <w:jc w:val="right"/>
              <w:rPr>
                <w:sz w:val="20"/>
                <w:szCs w:val="20"/>
              </w:rPr>
            </w:pPr>
            <w:r>
              <w:rPr>
                <w:rFonts w:ascii="Arial" w:eastAsia="Arial" w:hAnsi="Arial" w:cs="Arial"/>
                <w:sz w:val="16"/>
                <w:szCs w:val="16"/>
              </w:rPr>
              <w:t>67.6</w:t>
            </w:r>
          </w:p>
        </w:tc>
        <w:tc>
          <w:tcPr>
            <w:tcW w:w="1760" w:type="dxa"/>
            <w:vAlign w:val="bottom"/>
          </w:tcPr>
          <w:p w14:paraId="5BE00394" w14:textId="77777777" w:rsidR="004B413C" w:rsidRDefault="00EC2FEA">
            <w:pPr>
              <w:spacing w:line="182" w:lineRule="exact"/>
              <w:ind w:right="19"/>
              <w:jc w:val="right"/>
              <w:rPr>
                <w:sz w:val="20"/>
                <w:szCs w:val="20"/>
              </w:rPr>
            </w:pPr>
            <w:r>
              <w:rPr>
                <w:rFonts w:ascii="Arial" w:eastAsia="Arial" w:hAnsi="Arial" w:cs="Arial"/>
                <w:sz w:val="16"/>
                <w:szCs w:val="16"/>
              </w:rPr>
              <w:t>0.94</w:t>
            </w:r>
          </w:p>
        </w:tc>
        <w:tc>
          <w:tcPr>
            <w:tcW w:w="900" w:type="dxa"/>
            <w:vAlign w:val="bottom"/>
          </w:tcPr>
          <w:p w14:paraId="3BF63C0D" w14:textId="77777777" w:rsidR="004B413C" w:rsidRDefault="00EC2FEA">
            <w:pPr>
              <w:spacing w:line="182" w:lineRule="exact"/>
              <w:ind w:left="100"/>
              <w:rPr>
                <w:sz w:val="20"/>
                <w:szCs w:val="20"/>
              </w:rPr>
            </w:pPr>
            <w:r>
              <w:rPr>
                <w:rFonts w:ascii="Arial" w:eastAsia="Arial" w:hAnsi="Arial" w:cs="Arial"/>
                <w:sz w:val="16"/>
                <w:szCs w:val="16"/>
              </w:rPr>
              <w:t>November</w:t>
            </w:r>
          </w:p>
        </w:tc>
        <w:tc>
          <w:tcPr>
            <w:tcW w:w="880" w:type="dxa"/>
            <w:vAlign w:val="bottom"/>
          </w:tcPr>
          <w:p w14:paraId="706A9F27" w14:textId="77777777" w:rsidR="004B413C" w:rsidRDefault="00EC2FEA">
            <w:pPr>
              <w:spacing w:line="182" w:lineRule="exact"/>
              <w:ind w:left="100"/>
              <w:rPr>
                <w:sz w:val="20"/>
                <w:szCs w:val="20"/>
              </w:rPr>
            </w:pPr>
            <w:r>
              <w:rPr>
                <w:rFonts w:ascii="Arial" w:eastAsia="Arial" w:hAnsi="Arial" w:cs="Arial"/>
                <w:sz w:val="16"/>
                <w:szCs w:val="16"/>
              </w:rPr>
              <w:t>April</w:t>
            </w:r>
          </w:p>
        </w:tc>
        <w:tc>
          <w:tcPr>
            <w:tcW w:w="1140" w:type="dxa"/>
            <w:vAlign w:val="bottom"/>
          </w:tcPr>
          <w:p w14:paraId="4568929B" w14:textId="77777777" w:rsidR="004B413C" w:rsidRDefault="00EC2FEA">
            <w:pPr>
              <w:spacing w:line="182" w:lineRule="exact"/>
              <w:ind w:right="19"/>
              <w:jc w:val="right"/>
              <w:rPr>
                <w:sz w:val="20"/>
                <w:szCs w:val="20"/>
              </w:rPr>
            </w:pPr>
            <w:r>
              <w:rPr>
                <w:rFonts w:ascii="Arial" w:eastAsia="Arial" w:hAnsi="Arial" w:cs="Arial"/>
                <w:sz w:val="16"/>
                <w:szCs w:val="16"/>
              </w:rPr>
              <w:t>216</w:t>
            </w:r>
          </w:p>
        </w:tc>
        <w:tc>
          <w:tcPr>
            <w:tcW w:w="0" w:type="dxa"/>
            <w:vAlign w:val="bottom"/>
          </w:tcPr>
          <w:p w14:paraId="57CD0C77" w14:textId="77777777" w:rsidR="004B413C" w:rsidRDefault="004B413C">
            <w:pPr>
              <w:rPr>
                <w:sz w:val="1"/>
                <w:szCs w:val="1"/>
              </w:rPr>
            </w:pPr>
          </w:p>
        </w:tc>
      </w:tr>
      <w:tr w:rsidR="004B413C" w14:paraId="4BAC59E5" w14:textId="77777777">
        <w:trPr>
          <w:trHeight w:val="195"/>
        </w:trPr>
        <w:tc>
          <w:tcPr>
            <w:tcW w:w="1500" w:type="dxa"/>
            <w:vAlign w:val="bottom"/>
          </w:tcPr>
          <w:p w14:paraId="4893A883" w14:textId="77777777" w:rsidR="004B413C" w:rsidRDefault="00EC2FEA">
            <w:pPr>
              <w:ind w:left="100"/>
              <w:rPr>
                <w:sz w:val="20"/>
                <w:szCs w:val="20"/>
              </w:rPr>
            </w:pPr>
            <w:r>
              <w:rPr>
                <w:rFonts w:ascii="Arial" w:eastAsia="Arial" w:hAnsi="Arial" w:cs="Arial"/>
                <w:sz w:val="16"/>
                <w:szCs w:val="16"/>
              </w:rPr>
              <w:t>08/1999 - 07/2004</w:t>
            </w:r>
          </w:p>
        </w:tc>
        <w:tc>
          <w:tcPr>
            <w:tcW w:w="1580" w:type="dxa"/>
            <w:vAlign w:val="bottom"/>
          </w:tcPr>
          <w:p w14:paraId="63B49290" w14:textId="77777777" w:rsidR="004B413C" w:rsidRDefault="00EC2FEA">
            <w:pPr>
              <w:ind w:right="19"/>
              <w:jc w:val="right"/>
              <w:rPr>
                <w:sz w:val="20"/>
                <w:szCs w:val="20"/>
              </w:rPr>
            </w:pPr>
            <w:r>
              <w:rPr>
                <w:rFonts w:ascii="Arial" w:eastAsia="Arial" w:hAnsi="Arial" w:cs="Arial"/>
                <w:sz w:val="16"/>
                <w:szCs w:val="16"/>
              </w:rPr>
              <w:t>68.1</w:t>
            </w:r>
          </w:p>
        </w:tc>
        <w:tc>
          <w:tcPr>
            <w:tcW w:w="1540" w:type="dxa"/>
            <w:vAlign w:val="bottom"/>
          </w:tcPr>
          <w:p w14:paraId="21678A83" w14:textId="77777777" w:rsidR="004B413C" w:rsidRDefault="00EC2FEA">
            <w:pPr>
              <w:ind w:right="19"/>
              <w:jc w:val="right"/>
              <w:rPr>
                <w:sz w:val="20"/>
                <w:szCs w:val="20"/>
              </w:rPr>
            </w:pPr>
            <w:r>
              <w:rPr>
                <w:rFonts w:ascii="Arial" w:eastAsia="Arial" w:hAnsi="Arial" w:cs="Arial"/>
                <w:sz w:val="16"/>
                <w:szCs w:val="16"/>
              </w:rPr>
              <w:t>67.4</w:t>
            </w:r>
          </w:p>
        </w:tc>
        <w:tc>
          <w:tcPr>
            <w:tcW w:w="1760" w:type="dxa"/>
            <w:vAlign w:val="bottom"/>
          </w:tcPr>
          <w:p w14:paraId="1C398228" w14:textId="77777777" w:rsidR="004B413C" w:rsidRDefault="00EC2FEA">
            <w:pPr>
              <w:ind w:right="19"/>
              <w:jc w:val="right"/>
              <w:rPr>
                <w:sz w:val="20"/>
                <w:szCs w:val="20"/>
              </w:rPr>
            </w:pPr>
            <w:r>
              <w:rPr>
                <w:rFonts w:ascii="Arial" w:eastAsia="Arial" w:hAnsi="Arial" w:cs="Arial"/>
                <w:sz w:val="16"/>
                <w:szCs w:val="16"/>
              </w:rPr>
              <w:t>0.68</w:t>
            </w:r>
          </w:p>
        </w:tc>
        <w:tc>
          <w:tcPr>
            <w:tcW w:w="900" w:type="dxa"/>
            <w:vAlign w:val="bottom"/>
          </w:tcPr>
          <w:p w14:paraId="654305B5" w14:textId="77777777" w:rsidR="004B413C" w:rsidRDefault="00EC2FEA">
            <w:pPr>
              <w:ind w:left="100"/>
              <w:rPr>
                <w:sz w:val="20"/>
                <w:szCs w:val="20"/>
              </w:rPr>
            </w:pPr>
            <w:r>
              <w:rPr>
                <w:rFonts w:ascii="Arial" w:eastAsia="Arial" w:hAnsi="Arial" w:cs="Arial"/>
                <w:sz w:val="16"/>
                <w:szCs w:val="16"/>
              </w:rPr>
              <w:t>October</w:t>
            </w:r>
          </w:p>
        </w:tc>
        <w:tc>
          <w:tcPr>
            <w:tcW w:w="880" w:type="dxa"/>
            <w:vAlign w:val="bottom"/>
          </w:tcPr>
          <w:p w14:paraId="573ECE0A" w14:textId="77777777" w:rsidR="004B413C" w:rsidRDefault="00EC2FEA">
            <w:pPr>
              <w:ind w:left="100"/>
              <w:rPr>
                <w:sz w:val="20"/>
                <w:szCs w:val="20"/>
              </w:rPr>
            </w:pPr>
            <w:r>
              <w:rPr>
                <w:rFonts w:ascii="Arial" w:eastAsia="Arial" w:hAnsi="Arial" w:cs="Arial"/>
                <w:sz w:val="16"/>
                <w:szCs w:val="16"/>
              </w:rPr>
              <w:t>June</w:t>
            </w:r>
          </w:p>
        </w:tc>
        <w:tc>
          <w:tcPr>
            <w:tcW w:w="1140" w:type="dxa"/>
            <w:vAlign w:val="bottom"/>
          </w:tcPr>
          <w:p w14:paraId="1F7334F2" w14:textId="77777777" w:rsidR="004B413C" w:rsidRDefault="00EC2FEA">
            <w:pPr>
              <w:ind w:right="19"/>
              <w:jc w:val="right"/>
              <w:rPr>
                <w:sz w:val="20"/>
                <w:szCs w:val="20"/>
              </w:rPr>
            </w:pPr>
            <w:r>
              <w:rPr>
                <w:rFonts w:ascii="Arial" w:eastAsia="Arial" w:hAnsi="Arial" w:cs="Arial"/>
                <w:sz w:val="16"/>
                <w:szCs w:val="16"/>
              </w:rPr>
              <w:t>246</w:t>
            </w:r>
          </w:p>
        </w:tc>
        <w:tc>
          <w:tcPr>
            <w:tcW w:w="0" w:type="dxa"/>
            <w:vAlign w:val="bottom"/>
          </w:tcPr>
          <w:p w14:paraId="21C2DD31" w14:textId="77777777" w:rsidR="004B413C" w:rsidRDefault="004B413C">
            <w:pPr>
              <w:rPr>
                <w:sz w:val="1"/>
                <w:szCs w:val="1"/>
              </w:rPr>
            </w:pPr>
          </w:p>
        </w:tc>
      </w:tr>
      <w:tr w:rsidR="004B413C" w14:paraId="17FF98A4" w14:textId="77777777">
        <w:trPr>
          <w:trHeight w:val="195"/>
        </w:trPr>
        <w:tc>
          <w:tcPr>
            <w:tcW w:w="1500" w:type="dxa"/>
            <w:vAlign w:val="bottom"/>
          </w:tcPr>
          <w:p w14:paraId="2E018FC4" w14:textId="77777777" w:rsidR="004B413C" w:rsidRDefault="00EC2FEA">
            <w:pPr>
              <w:ind w:left="100"/>
              <w:rPr>
                <w:sz w:val="20"/>
                <w:szCs w:val="20"/>
              </w:rPr>
            </w:pPr>
            <w:r>
              <w:rPr>
                <w:rFonts w:ascii="Arial" w:eastAsia="Arial" w:hAnsi="Arial" w:cs="Arial"/>
                <w:sz w:val="16"/>
                <w:szCs w:val="16"/>
              </w:rPr>
              <w:t>08/2004 - 07/2009</w:t>
            </w:r>
          </w:p>
        </w:tc>
        <w:tc>
          <w:tcPr>
            <w:tcW w:w="1580" w:type="dxa"/>
            <w:vAlign w:val="bottom"/>
          </w:tcPr>
          <w:p w14:paraId="0CF5296C" w14:textId="77777777" w:rsidR="004B413C" w:rsidRDefault="00EC2FEA">
            <w:pPr>
              <w:ind w:right="19"/>
              <w:jc w:val="right"/>
              <w:rPr>
                <w:sz w:val="20"/>
                <w:szCs w:val="20"/>
              </w:rPr>
            </w:pPr>
            <w:r>
              <w:rPr>
                <w:rFonts w:ascii="Arial" w:eastAsia="Arial" w:hAnsi="Arial" w:cs="Arial"/>
                <w:sz w:val="16"/>
                <w:szCs w:val="16"/>
              </w:rPr>
              <w:t>67.7</w:t>
            </w:r>
          </w:p>
        </w:tc>
        <w:tc>
          <w:tcPr>
            <w:tcW w:w="1540" w:type="dxa"/>
            <w:vAlign w:val="bottom"/>
          </w:tcPr>
          <w:p w14:paraId="3442D832" w14:textId="77777777" w:rsidR="004B413C" w:rsidRDefault="00EC2FEA">
            <w:pPr>
              <w:ind w:right="19"/>
              <w:jc w:val="right"/>
              <w:rPr>
                <w:sz w:val="20"/>
                <w:szCs w:val="20"/>
              </w:rPr>
            </w:pPr>
            <w:r>
              <w:rPr>
                <w:rFonts w:ascii="Arial" w:eastAsia="Arial" w:hAnsi="Arial" w:cs="Arial"/>
                <w:sz w:val="16"/>
                <w:szCs w:val="16"/>
              </w:rPr>
              <w:t>67.1</w:t>
            </w:r>
          </w:p>
        </w:tc>
        <w:tc>
          <w:tcPr>
            <w:tcW w:w="1760" w:type="dxa"/>
            <w:vAlign w:val="bottom"/>
          </w:tcPr>
          <w:p w14:paraId="036CC657" w14:textId="77777777" w:rsidR="004B413C" w:rsidRDefault="00EC2FEA">
            <w:pPr>
              <w:ind w:right="19"/>
              <w:jc w:val="right"/>
              <w:rPr>
                <w:sz w:val="20"/>
                <w:szCs w:val="20"/>
              </w:rPr>
            </w:pPr>
            <w:r>
              <w:rPr>
                <w:rFonts w:ascii="Arial" w:eastAsia="Arial" w:hAnsi="Arial" w:cs="Arial"/>
                <w:sz w:val="16"/>
                <w:szCs w:val="16"/>
              </w:rPr>
              <w:t>0.62</w:t>
            </w:r>
          </w:p>
        </w:tc>
        <w:tc>
          <w:tcPr>
            <w:tcW w:w="900" w:type="dxa"/>
            <w:vAlign w:val="bottom"/>
          </w:tcPr>
          <w:p w14:paraId="7F01B8B7" w14:textId="77777777" w:rsidR="004B413C" w:rsidRDefault="00EC2FEA">
            <w:pPr>
              <w:ind w:left="100"/>
              <w:rPr>
                <w:sz w:val="20"/>
                <w:szCs w:val="20"/>
              </w:rPr>
            </w:pPr>
            <w:r>
              <w:rPr>
                <w:rFonts w:ascii="Arial" w:eastAsia="Arial" w:hAnsi="Arial" w:cs="Arial"/>
                <w:sz w:val="16"/>
                <w:szCs w:val="16"/>
              </w:rPr>
              <w:t>October</w:t>
            </w:r>
          </w:p>
        </w:tc>
        <w:tc>
          <w:tcPr>
            <w:tcW w:w="880" w:type="dxa"/>
            <w:vAlign w:val="bottom"/>
          </w:tcPr>
          <w:p w14:paraId="00183EC5" w14:textId="77777777" w:rsidR="004B413C" w:rsidRDefault="00EC2FEA">
            <w:pPr>
              <w:ind w:left="100"/>
              <w:rPr>
                <w:sz w:val="20"/>
                <w:szCs w:val="20"/>
              </w:rPr>
            </w:pPr>
            <w:r>
              <w:rPr>
                <w:rFonts w:ascii="Arial" w:eastAsia="Arial" w:hAnsi="Arial" w:cs="Arial"/>
                <w:sz w:val="16"/>
                <w:szCs w:val="16"/>
              </w:rPr>
              <w:t>July</w:t>
            </w:r>
          </w:p>
        </w:tc>
        <w:tc>
          <w:tcPr>
            <w:tcW w:w="1140" w:type="dxa"/>
            <w:vAlign w:val="bottom"/>
          </w:tcPr>
          <w:p w14:paraId="3D2CA977" w14:textId="77777777" w:rsidR="004B413C" w:rsidRDefault="00EC2FEA">
            <w:pPr>
              <w:ind w:right="19"/>
              <w:jc w:val="right"/>
              <w:rPr>
                <w:sz w:val="20"/>
                <w:szCs w:val="20"/>
              </w:rPr>
            </w:pPr>
            <w:r>
              <w:rPr>
                <w:rFonts w:ascii="Arial" w:eastAsia="Arial" w:hAnsi="Arial" w:cs="Arial"/>
                <w:sz w:val="16"/>
                <w:szCs w:val="16"/>
              </w:rPr>
              <w:t>205</w:t>
            </w:r>
          </w:p>
        </w:tc>
        <w:tc>
          <w:tcPr>
            <w:tcW w:w="0" w:type="dxa"/>
            <w:vAlign w:val="bottom"/>
          </w:tcPr>
          <w:p w14:paraId="756DFFEA" w14:textId="77777777" w:rsidR="004B413C" w:rsidRDefault="004B413C">
            <w:pPr>
              <w:rPr>
                <w:sz w:val="1"/>
                <w:szCs w:val="1"/>
              </w:rPr>
            </w:pPr>
          </w:p>
        </w:tc>
      </w:tr>
      <w:tr w:rsidR="004B413C" w14:paraId="7A989CCB" w14:textId="77777777">
        <w:trPr>
          <w:trHeight w:val="195"/>
        </w:trPr>
        <w:tc>
          <w:tcPr>
            <w:tcW w:w="1500" w:type="dxa"/>
            <w:vAlign w:val="bottom"/>
          </w:tcPr>
          <w:p w14:paraId="438F7CF5" w14:textId="77777777" w:rsidR="004B413C" w:rsidRDefault="00EC2FEA">
            <w:pPr>
              <w:ind w:left="100"/>
              <w:rPr>
                <w:sz w:val="20"/>
                <w:szCs w:val="20"/>
              </w:rPr>
            </w:pPr>
            <w:r>
              <w:rPr>
                <w:rFonts w:ascii="Arial" w:eastAsia="Arial" w:hAnsi="Arial" w:cs="Arial"/>
                <w:sz w:val="16"/>
                <w:szCs w:val="16"/>
              </w:rPr>
              <w:t>08/2009 - 07/2014</w:t>
            </w:r>
          </w:p>
        </w:tc>
        <w:tc>
          <w:tcPr>
            <w:tcW w:w="1580" w:type="dxa"/>
            <w:vAlign w:val="bottom"/>
          </w:tcPr>
          <w:p w14:paraId="72B99160" w14:textId="77777777" w:rsidR="004B413C" w:rsidRDefault="00EC2FEA">
            <w:pPr>
              <w:ind w:right="19"/>
              <w:jc w:val="right"/>
              <w:rPr>
                <w:sz w:val="20"/>
                <w:szCs w:val="20"/>
              </w:rPr>
            </w:pPr>
            <w:r>
              <w:rPr>
                <w:rFonts w:ascii="Arial" w:eastAsia="Arial" w:hAnsi="Arial" w:cs="Arial"/>
                <w:sz w:val="16"/>
                <w:szCs w:val="16"/>
              </w:rPr>
              <w:t>66.8</w:t>
            </w:r>
          </w:p>
        </w:tc>
        <w:tc>
          <w:tcPr>
            <w:tcW w:w="1540" w:type="dxa"/>
            <w:vAlign w:val="bottom"/>
          </w:tcPr>
          <w:p w14:paraId="540B0FED" w14:textId="77777777" w:rsidR="004B413C" w:rsidRDefault="00EC2FEA">
            <w:pPr>
              <w:ind w:right="19"/>
              <w:jc w:val="right"/>
              <w:rPr>
                <w:sz w:val="20"/>
                <w:szCs w:val="20"/>
              </w:rPr>
            </w:pPr>
            <w:r>
              <w:rPr>
                <w:rFonts w:ascii="Arial" w:eastAsia="Arial" w:hAnsi="Arial" w:cs="Arial"/>
                <w:sz w:val="16"/>
                <w:szCs w:val="16"/>
              </w:rPr>
              <w:t>66.4</w:t>
            </w:r>
          </w:p>
        </w:tc>
        <w:tc>
          <w:tcPr>
            <w:tcW w:w="1760" w:type="dxa"/>
            <w:vAlign w:val="bottom"/>
          </w:tcPr>
          <w:p w14:paraId="476EE145" w14:textId="77777777" w:rsidR="004B413C" w:rsidRDefault="00EC2FEA">
            <w:pPr>
              <w:ind w:right="19"/>
              <w:jc w:val="right"/>
              <w:rPr>
                <w:sz w:val="20"/>
                <w:szCs w:val="20"/>
              </w:rPr>
            </w:pPr>
            <w:r>
              <w:rPr>
                <w:rFonts w:ascii="Arial" w:eastAsia="Arial" w:hAnsi="Arial" w:cs="Arial"/>
                <w:sz w:val="16"/>
                <w:szCs w:val="16"/>
              </w:rPr>
              <w:t>0.46</w:t>
            </w:r>
          </w:p>
        </w:tc>
        <w:tc>
          <w:tcPr>
            <w:tcW w:w="900" w:type="dxa"/>
            <w:vAlign w:val="bottom"/>
          </w:tcPr>
          <w:p w14:paraId="03C4FCAC" w14:textId="77777777" w:rsidR="004B413C" w:rsidRDefault="00EC2FEA">
            <w:pPr>
              <w:ind w:left="100"/>
              <w:rPr>
                <w:sz w:val="20"/>
                <w:szCs w:val="20"/>
              </w:rPr>
            </w:pPr>
            <w:r>
              <w:rPr>
                <w:rFonts w:ascii="Arial" w:eastAsia="Arial" w:hAnsi="Arial" w:cs="Arial"/>
                <w:sz w:val="16"/>
                <w:szCs w:val="16"/>
              </w:rPr>
              <w:t>October</w:t>
            </w:r>
          </w:p>
        </w:tc>
        <w:tc>
          <w:tcPr>
            <w:tcW w:w="880" w:type="dxa"/>
            <w:vAlign w:val="bottom"/>
          </w:tcPr>
          <w:p w14:paraId="371DF57A" w14:textId="77777777" w:rsidR="004B413C" w:rsidRDefault="00EC2FEA">
            <w:pPr>
              <w:ind w:left="100"/>
              <w:rPr>
                <w:sz w:val="20"/>
                <w:szCs w:val="20"/>
              </w:rPr>
            </w:pPr>
            <w:r>
              <w:rPr>
                <w:rFonts w:ascii="Arial" w:eastAsia="Arial" w:hAnsi="Arial" w:cs="Arial"/>
                <w:sz w:val="16"/>
                <w:szCs w:val="16"/>
              </w:rPr>
              <w:t>August</w:t>
            </w:r>
          </w:p>
        </w:tc>
        <w:tc>
          <w:tcPr>
            <w:tcW w:w="1140" w:type="dxa"/>
            <w:vAlign w:val="bottom"/>
          </w:tcPr>
          <w:p w14:paraId="135F1C7E" w14:textId="77777777" w:rsidR="004B413C" w:rsidRDefault="00EC2FEA">
            <w:pPr>
              <w:ind w:right="19"/>
              <w:jc w:val="right"/>
              <w:rPr>
                <w:sz w:val="20"/>
                <w:szCs w:val="20"/>
              </w:rPr>
            </w:pPr>
            <w:r>
              <w:rPr>
                <w:rFonts w:ascii="Arial" w:eastAsia="Arial" w:hAnsi="Arial" w:cs="Arial"/>
                <w:sz w:val="16"/>
                <w:szCs w:val="16"/>
              </w:rPr>
              <w:t>210</w:t>
            </w:r>
          </w:p>
        </w:tc>
        <w:tc>
          <w:tcPr>
            <w:tcW w:w="0" w:type="dxa"/>
            <w:vAlign w:val="bottom"/>
          </w:tcPr>
          <w:p w14:paraId="42D4D914" w14:textId="77777777" w:rsidR="004B413C" w:rsidRDefault="004B413C">
            <w:pPr>
              <w:rPr>
                <w:sz w:val="1"/>
                <w:szCs w:val="1"/>
              </w:rPr>
            </w:pPr>
          </w:p>
        </w:tc>
      </w:tr>
      <w:tr w:rsidR="004B413C" w14:paraId="342E8B0A" w14:textId="77777777">
        <w:trPr>
          <w:trHeight w:val="229"/>
        </w:trPr>
        <w:tc>
          <w:tcPr>
            <w:tcW w:w="1500" w:type="dxa"/>
            <w:vAlign w:val="bottom"/>
          </w:tcPr>
          <w:p w14:paraId="4BC4115B" w14:textId="77777777" w:rsidR="004B413C" w:rsidRDefault="00EC2FEA">
            <w:pPr>
              <w:ind w:left="100"/>
              <w:rPr>
                <w:sz w:val="20"/>
                <w:szCs w:val="20"/>
              </w:rPr>
            </w:pPr>
            <w:r>
              <w:rPr>
                <w:rFonts w:ascii="Arial" w:eastAsia="Arial" w:hAnsi="Arial" w:cs="Arial"/>
                <w:sz w:val="16"/>
                <w:szCs w:val="16"/>
              </w:rPr>
              <w:t>08/2014 - 07/2019</w:t>
            </w:r>
          </w:p>
        </w:tc>
        <w:tc>
          <w:tcPr>
            <w:tcW w:w="1580" w:type="dxa"/>
            <w:vAlign w:val="bottom"/>
          </w:tcPr>
          <w:p w14:paraId="3BDAA268" w14:textId="77777777" w:rsidR="004B413C" w:rsidRDefault="00EC2FEA">
            <w:pPr>
              <w:ind w:right="19"/>
              <w:jc w:val="right"/>
              <w:rPr>
                <w:sz w:val="20"/>
                <w:szCs w:val="20"/>
              </w:rPr>
            </w:pPr>
            <w:r>
              <w:rPr>
                <w:rFonts w:ascii="Arial" w:eastAsia="Arial" w:hAnsi="Arial" w:cs="Arial"/>
                <w:sz w:val="16"/>
                <w:szCs w:val="16"/>
              </w:rPr>
              <w:t>67.0</w:t>
            </w:r>
          </w:p>
        </w:tc>
        <w:tc>
          <w:tcPr>
            <w:tcW w:w="1540" w:type="dxa"/>
            <w:vAlign w:val="bottom"/>
          </w:tcPr>
          <w:p w14:paraId="4D953B29" w14:textId="77777777" w:rsidR="004B413C" w:rsidRDefault="00EC2FEA">
            <w:pPr>
              <w:ind w:right="19"/>
              <w:jc w:val="right"/>
              <w:rPr>
                <w:sz w:val="20"/>
                <w:szCs w:val="20"/>
              </w:rPr>
            </w:pPr>
            <w:r>
              <w:rPr>
                <w:rFonts w:ascii="Arial" w:eastAsia="Arial" w:hAnsi="Arial" w:cs="Arial"/>
                <w:sz w:val="16"/>
                <w:szCs w:val="16"/>
              </w:rPr>
              <w:t>66.5</w:t>
            </w:r>
          </w:p>
        </w:tc>
        <w:tc>
          <w:tcPr>
            <w:tcW w:w="1760" w:type="dxa"/>
            <w:vAlign w:val="bottom"/>
          </w:tcPr>
          <w:p w14:paraId="710B6364" w14:textId="77777777" w:rsidR="004B413C" w:rsidRDefault="00EC2FEA">
            <w:pPr>
              <w:ind w:right="19"/>
              <w:jc w:val="right"/>
              <w:rPr>
                <w:sz w:val="20"/>
                <w:szCs w:val="20"/>
              </w:rPr>
            </w:pPr>
            <w:r>
              <w:rPr>
                <w:rFonts w:ascii="Arial" w:eastAsia="Arial" w:hAnsi="Arial" w:cs="Arial"/>
                <w:sz w:val="16"/>
                <w:szCs w:val="16"/>
              </w:rPr>
              <w:t>0.52</w:t>
            </w:r>
          </w:p>
        </w:tc>
        <w:tc>
          <w:tcPr>
            <w:tcW w:w="900" w:type="dxa"/>
            <w:vAlign w:val="bottom"/>
          </w:tcPr>
          <w:p w14:paraId="5CF0E8D0" w14:textId="77777777" w:rsidR="004B413C" w:rsidRDefault="00EC2FEA">
            <w:pPr>
              <w:ind w:left="100"/>
              <w:rPr>
                <w:sz w:val="20"/>
                <w:szCs w:val="20"/>
              </w:rPr>
            </w:pPr>
            <w:r>
              <w:rPr>
                <w:rFonts w:ascii="Arial" w:eastAsia="Arial" w:hAnsi="Arial" w:cs="Arial"/>
                <w:sz w:val="16"/>
                <w:szCs w:val="16"/>
              </w:rPr>
              <w:t>October</w:t>
            </w:r>
          </w:p>
        </w:tc>
        <w:tc>
          <w:tcPr>
            <w:tcW w:w="880" w:type="dxa"/>
            <w:vAlign w:val="bottom"/>
          </w:tcPr>
          <w:p w14:paraId="21206C93" w14:textId="77777777" w:rsidR="004B413C" w:rsidRDefault="00EC2FEA">
            <w:pPr>
              <w:ind w:left="100"/>
              <w:rPr>
                <w:sz w:val="20"/>
                <w:szCs w:val="20"/>
              </w:rPr>
            </w:pPr>
            <w:r>
              <w:rPr>
                <w:rFonts w:ascii="Arial" w:eastAsia="Arial" w:hAnsi="Arial" w:cs="Arial"/>
                <w:sz w:val="16"/>
                <w:szCs w:val="16"/>
              </w:rPr>
              <w:t>May</w:t>
            </w:r>
          </w:p>
        </w:tc>
        <w:tc>
          <w:tcPr>
            <w:tcW w:w="1140" w:type="dxa"/>
            <w:vAlign w:val="bottom"/>
          </w:tcPr>
          <w:p w14:paraId="73F2044A" w14:textId="77777777" w:rsidR="004B413C" w:rsidRDefault="00EC2FEA">
            <w:pPr>
              <w:ind w:right="19"/>
              <w:jc w:val="right"/>
              <w:rPr>
                <w:sz w:val="20"/>
                <w:szCs w:val="20"/>
              </w:rPr>
            </w:pPr>
            <w:r>
              <w:rPr>
                <w:rFonts w:ascii="Arial" w:eastAsia="Arial" w:hAnsi="Arial" w:cs="Arial"/>
                <w:sz w:val="16"/>
                <w:szCs w:val="16"/>
              </w:rPr>
              <w:t>79</w:t>
            </w:r>
          </w:p>
        </w:tc>
        <w:tc>
          <w:tcPr>
            <w:tcW w:w="0" w:type="dxa"/>
            <w:vAlign w:val="bottom"/>
          </w:tcPr>
          <w:p w14:paraId="269B7043" w14:textId="77777777" w:rsidR="004B413C" w:rsidRDefault="004B413C">
            <w:pPr>
              <w:rPr>
                <w:sz w:val="1"/>
                <w:szCs w:val="1"/>
              </w:rPr>
            </w:pPr>
          </w:p>
        </w:tc>
      </w:tr>
      <w:tr w:rsidR="004B413C" w14:paraId="00E8FC09" w14:textId="77777777">
        <w:trPr>
          <w:trHeight w:val="41"/>
        </w:trPr>
        <w:tc>
          <w:tcPr>
            <w:tcW w:w="1500" w:type="dxa"/>
            <w:tcBorders>
              <w:bottom w:val="single" w:sz="8" w:space="0" w:color="auto"/>
            </w:tcBorders>
            <w:vAlign w:val="bottom"/>
          </w:tcPr>
          <w:p w14:paraId="7898CA28" w14:textId="77777777" w:rsidR="004B413C" w:rsidRDefault="004B413C">
            <w:pPr>
              <w:rPr>
                <w:sz w:val="3"/>
                <w:szCs w:val="3"/>
              </w:rPr>
            </w:pPr>
          </w:p>
        </w:tc>
        <w:tc>
          <w:tcPr>
            <w:tcW w:w="1580" w:type="dxa"/>
            <w:tcBorders>
              <w:bottom w:val="single" w:sz="8" w:space="0" w:color="auto"/>
            </w:tcBorders>
            <w:vAlign w:val="bottom"/>
          </w:tcPr>
          <w:p w14:paraId="18906455" w14:textId="77777777" w:rsidR="004B413C" w:rsidRDefault="004B413C">
            <w:pPr>
              <w:rPr>
                <w:sz w:val="3"/>
                <w:szCs w:val="3"/>
              </w:rPr>
            </w:pPr>
          </w:p>
        </w:tc>
        <w:tc>
          <w:tcPr>
            <w:tcW w:w="1540" w:type="dxa"/>
            <w:tcBorders>
              <w:bottom w:val="single" w:sz="8" w:space="0" w:color="auto"/>
            </w:tcBorders>
            <w:vAlign w:val="bottom"/>
          </w:tcPr>
          <w:p w14:paraId="7665D7D5" w14:textId="77777777" w:rsidR="004B413C" w:rsidRDefault="004B413C">
            <w:pPr>
              <w:rPr>
                <w:sz w:val="3"/>
                <w:szCs w:val="3"/>
              </w:rPr>
            </w:pPr>
          </w:p>
        </w:tc>
        <w:tc>
          <w:tcPr>
            <w:tcW w:w="1760" w:type="dxa"/>
            <w:tcBorders>
              <w:bottom w:val="single" w:sz="8" w:space="0" w:color="auto"/>
            </w:tcBorders>
            <w:vAlign w:val="bottom"/>
          </w:tcPr>
          <w:p w14:paraId="3C16071B" w14:textId="77777777" w:rsidR="004B413C" w:rsidRDefault="004B413C">
            <w:pPr>
              <w:rPr>
                <w:sz w:val="3"/>
                <w:szCs w:val="3"/>
              </w:rPr>
            </w:pPr>
          </w:p>
        </w:tc>
        <w:tc>
          <w:tcPr>
            <w:tcW w:w="900" w:type="dxa"/>
            <w:tcBorders>
              <w:bottom w:val="single" w:sz="8" w:space="0" w:color="auto"/>
            </w:tcBorders>
            <w:vAlign w:val="bottom"/>
          </w:tcPr>
          <w:p w14:paraId="341B730C" w14:textId="77777777" w:rsidR="004B413C" w:rsidRDefault="004B413C">
            <w:pPr>
              <w:rPr>
                <w:sz w:val="3"/>
                <w:szCs w:val="3"/>
              </w:rPr>
            </w:pPr>
          </w:p>
        </w:tc>
        <w:tc>
          <w:tcPr>
            <w:tcW w:w="880" w:type="dxa"/>
            <w:tcBorders>
              <w:bottom w:val="single" w:sz="8" w:space="0" w:color="auto"/>
            </w:tcBorders>
            <w:vAlign w:val="bottom"/>
          </w:tcPr>
          <w:p w14:paraId="1C195DD7" w14:textId="77777777" w:rsidR="004B413C" w:rsidRDefault="004B413C">
            <w:pPr>
              <w:rPr>
                <w:sz w:val="3"/>
                <w:szCs w:val="3"/>
              </w:rPr>
            </w:pPr>
          </w:p>
        </w:tc>
        <w:tc>
          <w:tcPr>
            <w:tcW w:w="1140" w:type="dxa"/>
            <w:tcBorders>
              <w:bottom w:val="single" w:sz="8" w:space="0" w:color="auto"/>
            </w:tcBorders>
            <w:vAlign w:val="bottom"/>
          </w:tcPr>
          <w:p w14:paraId="1431C9B7" w14:textId="77777777" w:rsidR="004B413C" w:rsidRDefault="004B413C">
            <w:pPr>
              <w:rPr>
                <w:sz w:val="3"/>
                <w:szCs w:val="3"/>
              </w:rPr>
            </w:pPr>
          </w:p>
        </w:tc>
        <w:tc>
          <w:tcPr>
            <w:tcW w:w="0" w:type="dxa"/>
            <w:vAlign w:val="bottom"/>
          </w:tcPr>
          <w:p w14:paraId="55142554" w14:textId="77777777" w:rsidR="004B413C" w:rsidRDefault="004B413C">
            <w:pPr>
              <w:rPr>
                <w:sz w:val="1"/>
                <w:szCs w:val="1"/>
              </w:rPr>
            </w:pPr>
          </w:p>
        </w:tc>
      </w:tr>
    </w:tbl>
    <w:p w14:paraId="051983B2" w14:textId="77777777" w:rsidR="004B413C" w:rsidRDefault="004B413C">
      <w:pPr>
        <w:spacing w:line="326" w:lineRule="exact"/>
        <w:rPr>
          <w:sz w:val="20"/>
          <w:szCs w:val="20"/>
        </w:rPr>
      </w:pPr>
    </w:p>
    <w:p w14:paraId="3EDDED67" w14:textId="77777777" w:rsidR="004B413C" w:rsidRDefault="00EC2FEA">
      <w:pPr>
        <w:rPr>
          <w:sz w:val="20"/>
          <w:szCs w:val="20"/>
        </w:rPr>
      </w:pPr>
      <w:r>
        <w:rPr>
          <w:rFonts w:ascii="Arial" w:eastAsia="Arial" w:hAnsi="Arial" w:cs="Arial"/>
          <w:b/>
          <w:bCs/>
          <w:sz w:val="24"/>
          <w:szCs w:val="24"/>
        </w:rPr>
        <w:t>WM2 - Melaleuca Park North</w:t>
      </w:r>
    </w:p>
    <w:p w14:paraId="62E94E0F" w14:textId="77777777" w:rsidR="004B413C" w:rsidRDefault="004B413C">
      <w:pPr>
        <w:spacing w:line="258" w:lineRule="exact"/>
        <w:rPr>
          <w:sz w:val="20"/>
          <w:szCs w:val="20"/>
        </w:rPr>
      </w:pPr>
    </w:p>
    <w:p w14:paraId="2B647489" w14:textId="77777777" w:rsidR="004B413C" w:rsidRDefault="00EC2FEA">
      <w:pPr>
        <w:spacing w:line="302" w:lineRule="auto"/>
        <w:ind w:right="40"/>
        <w:jc w:val="both"/>
        <w:rPr>
          <w:sz w:val="20"/>
          <w:szCs w:val="20"/>
        </w:rPr>
      </w:pPr>
      <w:r>
        <w:rPr>
          <w:rFonts w:ascii="Arial" w:eastAsia="Arial" w:hAnsi="Arial" w:cs="Arial"/>
          <w:sz w:val="20"/>
          <w:szCs w:val="20"/>
        </w:rPr>
        <w:t xml:space="preserve">Located in Melaleuca Park in the Bassendean north vegetation complex, the area represents an area of undisturbed phreatophytic vegetation, including </w:t>
      </w:r>
      <w:r>
        <w:rPr>
          <w:rFonts w:ascii="Arial" w:eastAsia="Arial" w:hAnsi="Arial" w:cs="Arial"/>
          <w:i/>
          <w:iCs/>
          <w:sz w:val="20"/>
          <w:szCs w:val="20"/>
        </w:rPr>
        <w:t>Banksia</w:t>
      </w:r>
      <w:r>
        <w:rPr>
          <w:rFonts w:ascii="Arial" w:eastAsia="Arial" w:hAnsi="Arial" w:cs="Arial"/>
          <w:sz w:val="20"/>
          <w:szCs w:val="20"/>
        </w:rPr>
        <w:t xml:space="preserve"> woodlands (REPORT 82392).</w:t>
      </w:r>
    </w:p>
    <w:p w14:paraId="47D77280" w14:textId="77777777" w:rsidR="004B413C" w:rsidRDefault="004B413C">
      <w:pPr>
        <w:spacing w:line="297" w:lineRule="exact"/>
        <w:rPr>
          <w:sz w:val="20"/>
          <w:szCs w:val="20"/>
        </w:rPr>
      </w:pPr>
    </w:p>
    <w:p w14:paraId="2F508453" w14:textId="77777777" w:rsidR="004B413C" w:rsidRDefault="00EC2FEA">
      <w:pPr>
        <w:rPr>
          <w:sz w:val="20"/>
          <w:szCs w:val="20"/>
        </w:rPr>
      </w:pPr>
      <w:r>
        <w:rPr>
          <w:rFonts w:ascii="Arial" w:eastAsia="Arial" w:hAnsi="Arial" w:cs="Arial"/>
          <w:b/>
          <w:bCs/>
          <w:sz w:val="20"/>
          <w:szCs w:val="20"/>
        </w:rPr>
        <w:t>Hydrology</w:t>
      </w:r>
    </w:p>
    <w:p w14:paraId="3EF1263D" w14:textId="77777777" w:rsidR="004B413C" w:rsidRDefault="004B413C">
      <w:pPr>
        <w:spacing w:line="258" w:lineRule="exact"/>
        <w:rPr>
          <w:sz w:val="20"/>
          <w:szCs w:val="20"/>
        </w:rPr>
      </w:pPr>
    </w:p>
    <w:p w14:paraId="4454D3F1" w14:textId="77777777" w:rsidR="004B413C" w:rsidRDefault="00EC2FEA">
      <w:pPr>
        <w:spacing w:line="267" w:lineRule="auto"/>
        <w:ind w:hanging="6"/>
        <w:jc w:val="both"/>
        <w:rPr>
          <w:sz w:val="20"/>
          <w:szCs w:val="20"/>
        </w:rPr>
      </w:pPr>
      <w:r>
        <w:rPr>
          <w:rFonts w:ascii="Arial" w:eastAsia="Arial" w:hAnsi="Arial" w:cs="Arial"/>
          <w:sz w:val="20"/>
          <w:szCs w:val="20"/>
        </w:rPr>
        <w:t>There has been periods of significant decline in groundwater levels from 68.8 mAHD in 1980 to 66.4 mAHD in 2014 (Figure 80). Since 2015, there has been an increase in groundwater to slightly above 67 mAHD. Mean maximum and minimum seasonal water levels are now 1.5 and 0.9 m lower than the period 1994-1999. Maximum levels have consistently been reached in October, on average (Table 31).</w:t>
      </w:r>
    </w:p>
    <w:p w14:paraId="05539FF8" w14:textId="77777777" w:rsidR="004B413C" w:rsidRDefault="004B413C">
      <w:pPr>
        <w:spacing w:line="331" w:lineRule="exact"/>
        <w:rPr>
          <w:sz w:val="20"/>
          <w:szCs w:val="20"/>
        </w:rPr>
      </w:pPr>
    </w:p>
    <w:p w14:paraId="742C9148" w14:textId="77777777" w:rsidR="004B413C" w:rsidRDefault="00EC2FEA">
      <w:pPr>
        <w:rPr>
          <w:sz w:val="20"/>
          <w:szCs w:val="20"/>
        </w:rPr>
      </w:pPr>
      <w:r>
        <w:rPr>
          <w:rFonts w:ascii="Arial" w:eastAsia="Arial" w:hAnsi="Arial" w:cs="Arial"/>
          <w:b/>
          <w:bCs/>
          <w:sz w:val="20"/>
          <w:szCs w:val="20"/>
        </w:rPr>
        <w:t>Vegetation character</w:t>
      </w:r>
    </w:p>
    <w:p w14:paraId="6CCE6D17" w14:textId="77777777" w:rsidR="004B413C" w:rsidRDefault="004B413C">
      <w:pPr>
        <w:spacing w:line="258" w:lineRule="exact"/>
        <w:rPr>
          <w:sz w:val="20"/>
          <w:szCs w:val="20"/>
        </w:rPr>
      </w:pPr>
    </w:p>
    <w:p w14:paraId="463C07F6" w14:textId="77777777" w:rsidR="004B413C" w:rsidRDefault="00EC2FEA">
      <w:pPr>
        <w:spacing w:line="258" w:lineRule="auto"/>
        <w:jc w:val="both"/>
        <w:rPr>
          <w:sz w:val="20"/>
          <w:szCs w:val="20"/>
        </w:rPr>
      </w:pPr>
      <w:r>
        <w:rPr>
          <w:rFonts w:ascii="Arial" w:eastAsia="Arial" w:hAnsi="Arial" w:cs="Arial"/>
          <w:sz w:val="20"/>
          <w:szCs w:val="20"/>
        </w:rPr>
        <w:t xml:space="preserve">The vegetation around monitoring bore WM2 has similar vegetation composition as WM1. The vegetation also appears to have been aﬀected by fire in the summer of 2014/2015. The understorey is highly diverse, with </w:t>
      </w:r>
      <w:r>
        <w:rPr>
          <w:rFonts w:ascii="Arial" w:eastAsia="Arial" w:hAnsi="Arial" w:cs="Arial"/>
          <w:i/>
          <w:iCs/>
          <w:sz w:val="20"/>
          <w:szCs w:val="20"/>
        </w:rPr>
        <w:t>Acacia pulchella</w:t>
      </w:r>
      <w:r>
        <w:rPr>
          <w:rFonts w:ascii="Arial" w:eastAsia="Arial" w:hAnsi="Arial" w:cs="Arial"/>
          <w:sz w:val="20"/>
          <w:szCs w:val="20"/>
        </w:rPr>
        <w:t xml:space="preserve">, </w:t>
      </w:r>
      <w:r>
        <w:rPr>
          <w:rFonts w:ascii="Arial" w:eastAsia="Arial" w:hAnsi="Arial" w:cs="Arial"/>
          <w:i/>
          <w:iCs/>
          <w:sz w:val="20"/>
          <w:szCs w:val="20"/>
        </w:rPr>
        <w:t>Adenanthos cygnorum</w:t>
      </w:r>
      <w:r>
        <w:rPr>
          <w:rFonts w:ascii="Arial" w:eastAsia="Arial" w:hAnsi="Arial" w:cs="Arial"/>
          <w:sz w:val="20"/>
          <w:szCs w:val="20"/>
        </w:rPr>
        <w:t xml:space="preserve"> and </w:t>
      </w:r>
      <w:r>
        <w:rPr>
          <w:rFonts w:ascii="Arial" w:eastAsia="Arial" w:hAnsi="Arial" w:cs="Arial"/>
          <w:i/>
          <w:iCs/>
          <w:sz w:val="20"/>
          <w:szCs w:val="20"/>
        </w:rPr>
        <w:t>Xanthorrhoea preissii</w:t>
      </w:r>
      <w:r>
        <w:rPr>
          <w:rFonts w:ascii="Arial" w:eastAsia="Arial" w:hAnsi="Arial" w:cs="Arial"/>
          <w:sz w:val="20"/>
          <w:szCs w:val="20"/>
        </w:rPr>
        <w:t xml:space="preserve"> common. Canopy cover is quite open, with several mature </w:t>
      </w:r>
      <w:r>
        <w:rPr>
          <w:rFonts w:ascii="Arial" w:eastAsia="Arial" w:hAnsi="Arial" w:cs="Arial"/>
          <w:i/>
          <w:iCs/>
          <w:sz w:val="20"/>
          <w:szCs w:val="20"/>
        </w:rPr>
        <w:t>Banksias</w:t>
      </w:r>
      <w:r>
        <w:rPr>
          <w:rFonts w:ascii="Arial" w:eastAsia="Arial" w:hAnsi="Arial" w:cs="Arial"/>
          <w:sz w:val="20"/>
          <w:szCs w:val="20"/>
        </w:rPr>
        <w:t xml:space="preserve"> present. Most </w:t>
      </w:r>
      <w:r>
        <w:rPr>
          <w:rFonts w:ascii="Arial" w:eastAsia="Arial" w:hAnsi="Arial" w:cs="Arial"/>
          <w:i/>
          <w:iCs/>
          <w:sz w:val="20"/>
          <w:szCs w:val="20"/>
        </w:rPr>
        <w:t>Banksias</w:t>
      </w:r>
      <w:r>
        <w:rPr>
          <w:rFonts w:ascii="Arial" w:eastAsia="Arial" w:hAnsi="Arial" w:cs="Arial"/>
          <w:sz w:val="20"/>
          <w:szCs w:val="20"/>
        </w:rPr>
        <w:t xml:space="preserve"> were resprouts and/or young trees between 1 and 3 m tall. Several mature trees bore significant epicormic growth. New </w:t>
      </w:r>
      <w:r>
        <w:rPr>
          <w:rFonts w:ascii="Arial" w:eastAsia="Arial" w:hAnsi="Arial" w:cs="Arial"/>
          <w:i/>
          <w:iCs/>
          <w:sz w:val="20"/>
          <w:szCs w:val="20"/>
        </w:rPr>
        <w:t>Banksia</w:t>
      </w:r>
      <w:r>
        <w:rPr>
          <w:rFonts w:ascii="Arial" w:eastAsia="Arial" w:hAnsi="Arial" w:cs="Arial"/>
          <w:sz w:val="20"/>
          <w:szCs w:val="20"/>
        </w:rPr>
        <w:t xml:space="preserve"> recruitment (mainly very small seedlings) for </w:t>
      </w:r>
      <w:r>
        <w:rPr>
          <w:rFonts w:ascii="Arial" w:eastAsia="Arial" w:hAnsi="Arial" w:cs="Arial"/>
          <w:i/>
          <w:iCs/>
          <w:sz w:val="20"/>
          <w:szCs w:val="20"/>
        </w:rPr>
        <w:t>Banksia attenuata</w:t>
      </w:r>
      <w:r>
        <w:rPr>
          <w:rFonts w:ascii="Arial" w:eastAsia="Arial" w:hAnsi="Arial" w:cs="Arial"/>
          <w:sz w:val="20"/>
          <w:szCs w:val="20"/>
        </w:rPr>
        <w:t xml:space="preserve"> and </w:t>
      </w:r>
      <w:r>
        <w:rPr>
          <w:rFonts w:ascii="Arial" w:eastAsia="Arial" w:hAnsi="Arial" w:cs="Arial"/>
          <w:i/>
          <w:iCs/>
          <w:sz w:val="20"/>
          <w:szCs w:val="20"/>
        </w:rPr>
        <w:t>Banksia menziessi</w:t>
      </w:r>
      <w:r>
        <w:rPr>
          <w:rFonts w:ascii="Arial" w:eastAsia="Arial" w:hAnsi="Arial" w:cs="Arial"/>
          <w:sz w:val="20"/>
          <w:szCs w:val="20"/>
        </w:rPr>
        <w:t xml:space="preserve"> has been observed, perhaps in response to recent increases in groundwater levels.</w:t>
      </w:r>
    </w:p>
    <w:p w14:paraId="080A44E8" w14:textId="77777777" w:rsidR="004B413C" w:rsidRDefault="004B413C">
      <w:pPr>
        <w:spacing w:line="149" w:lineRule="exact"/>
        <w:rPr>
          <w:sz w:val="20"/>
          <w:szCs w:val="20"/>
        </w:rPr>
      </w:pPr>
    </w:p>
    <w:p w14:paraId="0D023846" w14:textId="77777777" w:rsidR="004B413C" w:rsidRDefault="00EC2FEA">
      <w:pPr>
        <w:spacing w:line="275" w:lineRule="auto"/>
        <w:ind w:left="1780" w:right="1840" w:firstLine="3"/>
        <w:jc w:val="both"/>
        <w:rPr>
          <w:sz w:val="20"/>
          <w:szCs w:val="20"/>
        </w:rPr>
      </w:pPr>
      <w:r>
        <w:rPr>
          <w:rFonts w:ascii="Arial" w:eastAsia="Arial" w:hAnsi="Arial" w:cs="Arial"/>
          <w:sz w:val="20"/>
          <w:szCs w:val="20"/>
        </w:rPr>
        <w:t>Table 32: Ecological consequences of revised thresholds in terms of compliance of stated site values and site management objectives for WM2.</w:t>
      </w:r>
    </w:p>
    <w:p w14:paraId="29358D8D" w14:textId="77777777" w:rsidR="004B413C" w:rsidRDefault="004B413C">
      <w:pPr>
        <w:spacing w:line="136" w:lineRule="exact"/>
        <w:rPr>
          <w:sz w:val="20"/>
          <w:szCs w:val="20"/>
        </w:rPr>
      </w:pPr>
    </w:p>
    <w:p w14:paraId="068435F0" w14:textId="77777777" w:rsidR="004B413C" w:rsidRDefault="00EC2FEA">
      <w:pPr>
        <w:ind w:left="3800"/>
        <w:rPr>
          <w:sz w:val="20"/>
          <w:szCs w:val="20"/>
        </w:rPr>
      </w:pPr>
      <w:r>
        <w:rPr>
          <w:rFonts w:ascii="Arial" w:eastAsia="Arial" w:hAnsi="Arial" w:cs="Arial"/>
          <w:sz w:val="20"/>
          <w:szCs w:val="20"/>
        </w:rPr>
        <w:t>Likely eﬀect of 2030 revised</w:t>
      </w:r>
    </w:p>
    <w:p w14:paraId="1915F841" w14:textId="77777777" w:rsidR="004B413C" w:rsidRDefault="00EC2FEA">
      <w:pPr>
        <w:spacing w:line="20" w:lineRule="exact"/>
        <w:rPr>
          <w:sz w:val="20"/>
          <w:szCs w:val="20"/>
        </w:rPr>
      </w:pPr>
      <w:r>
        <w:rPr>
          <w:noProof/>
          <w:sz w:val="20"/>
          <w:szCs w:val="20"/>
        </w:rPr>
        <mc:AlternateContent>
          <mc:Choice Requires="wps">
            <w:drawing>
              <wp:anchor distT="0" distB="0" distL="114300" distR="114300" simplePos="0" relativeHeight="252329984" behindDoc="1" locked="0" layoutInCell="0" allowOverlap="1" wp14:anchorId="1C13C848" wp14:editId="3DF72CFA">
                <wp:simplePos x="0" y="0"/>
                <wp:positionH relativeFrom="column">
                  <wp:posOffset>115570</wp:posOffset>
                </wp:positionH>
                <wp:positionV relativeFrom="paragraph">
                  <wp:posOffset>-130810</wp:posOffset>
                </wp:positionV>
                <wp:extent cx="5711825" cy="0"/>
                <wp:effectExtent l="0" t="0" r="0" b="0"/>
                <wp:wrapNone/>
                <wp:docPr id="1381" name="Shape 138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11825" cy="4763"/>
                        </a:xfrm>
                        <a:prstGeom prst="line">
                          <a:avLst/>
                        </a:prstGeom>
                        <a:solidFill>
                          <a:srgbClr val="FFFFFF"/>
                        </a:solidFill>
                        <a:ln w="10121">
                          <a:solidFill>
                            <a:srgbClr val="000000"/>
                          </a:solidFill>
                          <a:miter lim="800000"/>
                          <a:headEnd/>
                          <a:tailEnd/>
                        </a:ln>
                      </wps:spPr>
                      <wps:bodyPr/>
                    </wps:wsp>
                  </a:graphicData>
                </a:graphic>
              </wp:anchor>
            </w:drawing>
          </mc:Choice>
          <mc:Fallback>
            <w:pict>
              <v:line w14:anchorId="5F78EA98" id="Shape 1381" o:spid="_x0000_s1026" style="position:absolute;z-index:-250986496;visibility:visible;mso-wrap-style:square;mso-wrap-distance-left:9pt;mso-wrap-distance-top:0;mso-wrap-distance-right:9pt;mso-wrap-distance-bottom:0;mso-position-horizontal:absolute;mso-position-horizontal-relative:text;mso-position-vertical:absolute;mso-position-vertical-relative:text" from="9.1pt,-10.3pt" to="458.85pt,-1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" o:allowincell="f" filled="t" strokeweight=".28114mm">
                <v:stroke joinstyle="miter"/>
                <o:lock v:ext="edit" shapetype="f"/>
              </v:line>
            </w:pict>
          </mc:Fallback>
        </mc:AlternateContent>
      </w:r>
    </w:p>
    <w:p w14:paraId="7AE194B3" w14:textId="77777777" w:rsidR="004B413C" w:rsidRDefault="00EC2FEA">
      <w:pPr>
        <w:tabs>
          <w:tab w:val="left" w:pos="7300"/>
        </w:tabs>
        <w:ind w:left="3800"/>
        <w:rPr>
          <w:sz w:val="20"/>
          <w:szCs w:val="20"/>
        </w:rPr>
      </w:pPr>
      <w:r>
        <w:rPr>
          <w:rFonts w:ascii="Arial" w:eastAsia="Arial" w:hAnsi="Arial" w:cs="Arial"/>
          <w:sz w:val="20"/>
          <w:szCs w:val="20"/>
        </w:rPr>
        <w:t>thresholds</w:t>
      </w:r>
      <w:r>
        <w:rPr>
          <w:sz w:val="20"/>
          <w:szCs w:val="20"/>
        </w:rPr>
        <w:tab/>
      </w:r>
      <w:r>
        <w:rPr>
          <w:rFonts w:ascii="Arial" w:eastAsia="Arial" w:hAnsi="Arial" w:cs="Arial"/>
          <w:sz w:val="20"/>
          <w:szCs w:val="20"/>
        </w:rPr>
        <w:t>Future Compliance</w:t>
      </w:r>
    </w:p>
    <w:p w14:paraId="3B1294FC" w14:textId="77777777" w:rsidR="004B413C" w:rsidRDefault="00EC2FEA">
      <w:pPr>
        <w:spacing w:line="20" w:lineRule="exact"/>
        <w:rPr>
          <w:sz w:val="20"/>
          <w:szCs w:val="20"/>
        </w:rPr>
      </w:pPr>
      <w:r>
        <w:rPr>
          <w:noProof/>
          <w:sz w:val="20"/>
          <w:szCs w:val="20"/>
        </w:rPr>
        <mc:AlternateContent>
          <mc:Choice Requires="wps">
            <w:drawing>
              <wp:anchor distT="0" distB="0" distL="114300" distR="114300" simplePos="0" relativeHeight="252331008" behindDoc="1" locked="0" layoutInCell="0" allowOverlap="1" wp14:anchorId="4E853CD9" wp14:editId="687C3C5A">
                <wp:simplePos x="0" y="0"/>
                <wp:positionH relativeFrom="column">
                  <wp:posOffset>115570</wp:posOffset>
                </wp:positionH>
                <wp:positionV relativeFrom="paragraph">
                  <wp:posOffset>66675</wp:posOffset>
                </wp:positionV>
                <wp:extent cx="5711825" cy="0"/>
                <wp:effectExtent l="0" t="0" r="0" b="0"/>
                <wp:wrapNone/>
                <wp:docPr id="1382" name="Shape 138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11825" cy="4763"/>
                        </a:xfrm>
                        <a:prstGeom prst="line">
                          <a:avLst/>
                        </a:prstGeom>
                        <a:solidFill>
                          <a:srgbClr val="FFFFFF"/>
                        </a:solidFill>
                        <a:ln w="6324">
                          <a:solidFill>
                            <a:srgbClr val="000000"/>
                          </a:solidFill>
                          <a:miter lim="800000"/>
                          <a:headEnd/>
                          <a:tailEnd/>
                        </a:ln>
                      </wps:spPr>
                      <wps:bodyPr/>
                    </wps:wsp>
                  </a:graphicData>
                </a:graphic>
              </wp:anchor>
            </w:drawing>
          </mc:Choice>
          <mc:Fallback>
            <w:pict>
              <v:line w14:anchorId="53E21D24" id="Shape 1382" o:spid="_x0000_s1026" style="position:absolute;z-index:-250985472;visibility:visible;mso-wrap-style:square;mso-wrap-distance-left:9pt;mso-wrap-distance-top:0;mso-wrap-distance-right:9pt;mso-wrap-distance-bottom:0;mso-position-horizontal:absolute;mso-position-horizontal-relative:text;mso-position-vertical:absolute;mso-position-vertical-relative:text" from="9.1pt,5.25pt" to="458.85pt,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" o:allowincell="f" filled="t" strokeweight=".17567mm">
                <v:stroke joinstyle="miter"/>
                <o:lock v:ext="edit" shapetype="f"/>
              </v:line>
            </w:pict>
          </mc:Fallback>
        </mc:AlternateContent>
      </w:r>
    </w:p>
    <w:p w14:paraId="52EA480F" w14:textId="77777777" w:rsidR="004B413C" w:rsidRDefault="004B413C">
      <w:pPr>
        <w:spacing w:line="88" w:lineRule="exact"/>
        <w:rPr>
          <w:sz w:val="20"/>
          <w:szCs w:val="20"/>
        </w:rPr>
      </w:pPr>
    </w:p>
    <w:p w14:paraId="00DB505A" w14:textId="77777777" w:rsidR="004B413C" w:rsidRDefault="00EC2FEA">
      <w:pPr>
        <w:ind w:left="180"/>
        <w:rPr>
          <w:sz w:val="20"/>
          <w:szCs w:val="20"/>
        </w:rPr>
      </w:pPr>
      <w:r>
        <w:rPr>
          <w:rFonts w:ascii="Arial" w:eastAsia="Arial" w:hAnsi="Arial" w:cs="Arial"/>
          <w:b/>
          <w:bCs/>
          <w:sz w:val="20"/>
          <w:szCs w:val="20"/>
        </w:rPr>
        <w:t>Site values</w:t>
      </w:r>
    </w:p>
    <w:p w14:paraId="78A64B8F" w14:textId="77777777" w:rsidR="004B413C" w:rsidRDefault="004B413C">
      <w:pPr>
        <w:spacing w:line="10" w:lineRule="exact"/>
        <w:rPr>
          <w:sz w:val="20"/>
          <w:szCs w:val="20"/>
        </w:rPr>
      </w:pPr>
    </w:p>
    <w:p w14:paraId="1EAD9601" w14:textId="77777777" w:rsidR="004B413C" w:rsidRDefault="00EC2FEA">
      <w:pPr>
        <w:numPr>
          <w:ilvl w:val="0"/>
          <w:numId w:val="12"/>
        </w:numPr>
        <w:tabs>
          <w:tab w:val="left" w:pos="316"/>
        </w:tabs>
        <w:spacing w:line="249" w:lineRule="auto"/>
        <w:ind w:left="180" w:right="5840" w:hanging="28"/>
        <w:rPr>
          <w:rFonts w:ascii="Arial" w:eastAsia="Arial" w:hAnsi="Arial" w:cs="Arial"/>
          <w:sz w:val="20"/>
          <w:szCs w:val="20"/>
        </w:rPr>
      </w:pPr>
      <w:r>
        <w:rPr>
          <w:rFonts w:ascii="Arial" w:eastAsia="Arial" w:hAnsi="Arial" w:cs="Arial"/>
          <w:sz w:val="20"/>
          <w:szCs w:val="20"/>
        </w:rPr>
        <w:t>Selected to represent water levels over area of undisturbed phreatophytic vegetation</w:t>
      </w:r>
    </w:p>
    <w:p w14:paraId="04605658" w14:textId="77777777" w:rsidR="004B413C" w:rsidRDefault="004B413C">
      <w:pPr>
        <w:spacing w:line="1" w:lineRule="exact"/>
        <w:rPr>
          <w:rFonts w:ascii="Arial" w:eastAsia="Arial" w:hAnsi="Arial" w:cs="Arial"/>
          <w:sz w:val="20"/>
          <w:szCs w:val="20"/>
        </w:rPr>
      </w:pPr>
    </w:p>
    <w:p w14:paraId="7EDD275C" w14:textId="77777777" w:rsidR="004B413C" w:rsidRDefault="00EC2FEA">
      <w:pPr>
        <w:numPr>
          <w:ilvl w:val="0"/>
          <w:numId w:val="12"/>
        </w:numPr>
        <w:tabs>
          <w:tab w:val="left" w:pos="316"/>
        </w:tabs>
        <w:spacing w:line="271" w:lineRule="auto"/>
        <w:ind w:left="180" w:right="6180" w:hanging="28"/>
        <w:rPr>
          <w:rFonts w:ascii="Arial" w:eastAsia="Arial" w:hAnsi="Arial" w:cs="Arial"/>
          <w:sz w:val="20"/>
          <w:szCs w:val="20"/>
        </w:rPr>
      </w:pPr>
      <w:r>
        <w:rPr>
          <w:rFonts w:ascii="Arial" w:eastAsia="Arial" w:hAnsi="Arial" w:cs="Arial"/>
          <w:i/>
          <w:iCs/>
          <w:sz w:val="20"/>
          <w:szCs w:val="20"/>
        </w:rPr>
        <w:t xml:space="preserve">Banksia </w:t>
      </w:r>
      <w:r>
        <w:rPr>
          <w:rFonts w:ascii="Arial" w:eastAsia="Arial" w:hAnsi="Arial" w:cs="Arial"/>
          <w:sz w:val="20"/>
          <w:szCs w:val="20"/>
        </w:rPr>
        <w:t>woodland &lt;8m depth to</w:t>
      </w:r>
      <w:r>
        <w:rPr>
          <w:rFonts w:ascii="Arial" w:eastAsia="Arial" w:hAnsi="Arial" w:cs="Arial"/>
          <w:i/>
          <w:iCs/>
          <w:sz w:val="20"/>
          <w:szCs w:val="20"/>
        </w:rPr>
        <w:t xml:space="preserve"> </w:t>
      </w:r>
      <w:r>
        <w:rPr>
          <w:rFonts w:ascii="Arial" w:eastAsia="Arial" w:hAnsi="Arial" w:cs="Arial"/>
          <w:sz w:val="20"/>
          <w:szCs w:val="20"/>
        </w:rPr>
        <w:t>groundwater</w:t>
      </w:r>
    </w:p>
    <w:p w14:paraId="053BF9E0" w14:textId="77777777" w:rsidR="004B413C" w:rsidRDefault="00EC2FEA">
      <w:pPr>
        <w:spacing w:line="206" w:lineRule="auto"/>
        <w:ind w:left="180"/>
        <w:rPr>
          <w:sz w:val="20"/>
          <w:szCs w:val="20"/>
        </w:rPr>
      </w:pPr>
      <w:r>
        <w:rPr>
          <w:rFonts w:ascii="Arial" w:eastAsia="Arial" w:hAnsi="Arial" w:cs="Arial"/>
          <w:b/>
          <w:bCs/>
          <w:sz w:val="20"/>
          <w:szCs w:val="20"/>
        </w:rPr>
        <w:t>Site management objectives</w:t>
      </w:r>
    </w:p>
    <w:p w14:paraId="68EDA6D1" w14:textId="77777777" w:rsidR="004B413C" w:rsidRDefault="004B413C">
      <w:pPr>
        <w:spacing w:line="1" w:lineRule="exact"/>
        <w:rPr>
          <w:sz w:val="20"/>
          <w:szCs w:val="20"/>
        </w:rPr>
      </w:pPr>
    </w:p>
    <w:p w14:paraId="002592B8" w14:textId="77777777" w:rsidR="004B413C" w:rsidRDefault="00EC2FEA">
      <w:pPr>
        <w:numPr>
          <w:ilvl w:val="0"/>
          <w:numId w:val="13"/>
        </w:numPr>
        <w:tabs>
          <w:tab w:val="left" w:pos="320"/>
        </w:tabs>
        <w:ind w:left="320" w:hanging="168"/>
        <w:rPr>
          <w:rFonts w:ascii="Arial" w:eastAsia="Arial" w:hAnsi="Arial" w:cs="Arial"/>
          <w:sz w:val="20"/>
          <w:szCs w:val="20"/>
        </w:rPr>
      </w:pPr>
      <w:r>
        <w:rPr>
          <w:rFonts w:ascii="Arial" w:eastAsia="Arial" w:hAnsi="Arial" w:cs="Arial"/>
          <w:sz w:val="20"/>
          <w:szCs w:val="20"/>
        </w:rPr>
        <w:t>To protect terrestrial vegetation</w:t>
      </w:r>
    </w:p>
    <w:p w14:paraId="3C7A5ACF" w14:textId="77777777" w:rsidR="004B413C" w:rsidRDefault="004B413C">
      <w:pPr>
        <w:spacing w:line="9" w:lineRule="exact"/>
        <w:rPr>
          <w:rFonts w:ascii="Arial" w:eastAsia="Arial" w:hAnsi="Arial" w:cs="Arial"/>
          <w:sz w:val="20"/>
          <w:szCs w:val="20"/>
        </w:rPr>
      </w:pPr>
    </w:p>
    <w:p w14:paraId="3CFA995B" w14:textId="77777777" w:rsidR="004B413C" w:rsidRDefault="00EC2FEA">
      <w:pPr>
        <w:numPr>
          <w:ilvl w:val="0"/>
          <w:numId w:val="13"/>
        </w:numPr>
        <w:tabs>
          <w:tab w:val="left" w:pos="321"/>
        </w:tabs>
        <w:spacing w:line="302" w:lineRule="auto"/>
        <w:ind w:left="180" w:right="6220" w:hanging="28"/>
        <w:rPr>
          <w:rFonts w:ascii="Arial" w:eastAsia="Arial" w:hAnsi="Arial" w:cs="Arial"/>
          <w:sz w:val="20"/>
          <w:szCs w:val="20"/>
        </w:rPr>
      </w:pPr>
      <w:r>
        <w:rPr>
          <w:rFonts w:ascii="Arial" w:eastAsia="Arial" w:hAnsi="Arial" w:cs="Arial"/>
          <w:sz w:val="20"/>
          <w:szCs w:val="20"/>
        </w:rPr>
        <w:t>Maintain the existing extent and variety of wetland vegetation</w:t>
      </w:r>
    </w:p>
    <w:p w14:paraId="74DA1E55" w14:textId="77777777" w:rsidR="004B413C" w:rsidRDefault="00EC2FEA">
      <w:pPr>
        <w:spacing w:line="20" w:lineRule="exact"/>
        <w:rPr>
          <w:sz w:val="20"/>
          <w:szCs w:val="20"/>
        </w:rPr>
      </w:pPr>
      <w:r>
        <w:rPr>
          <w:noProof/>
          <w:sz w:val="20"/>
          <w:szCs w:val="20"/>
        </w:rPr>
        <mc:AlternateContent>
          <mc:Choice Requires="wps">
            <w:drawing>
              <wp:anchor distT="0" distB="0" distL="114300" distR="114300" simplePos="0" relativeHeight="252332032" behindDoc="1" locked="0" layoutInCell="0" allowOverlap="1" wp14:anchorId="01243BA4" wp14:editId="6610A81D">
                <wp:simplePos x="0" y="0"/>
                <wp:positionH relativeFrom="column">
                  <wp:posOffset>115570</wp:posOffset>
                </wp:positionH>
                <wp:positionV relativeFrom="paragraph">
                  <wp:posOffset>-635</wp:posOffset>
                </wp:positionV>
                <wp:extent cx="5711825" cy="0"/>
                <wp:effectExtent l="0" t="0" r="0" b="0"/>
                <wp:wrapNone/>
                <wp:docPr id="1383" name="Shape 138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11825" cy="4763"/>
                        </a:xfrm>
                        <a:prstGeom prst="line">
                          <a:avLst/>
                        </a:prstGeom>
                        <a:solidFill>
                          <a:srgbClr val="FFFFFF"/>
                        </a:solidFill>
                        <a:ln w="10121">
                          <a:solidFill>
                            <a:srgbClr val="000000"/>
                          </a:solidFill>
                          <a:miter lim="800000"/>
                          <a:headEnd/>
                          <a:tailEnd/>
                        </a:ln>
                      </wps:spPr>
                      <wps:bodyPr/>
                    </wps:wsp>
                  </a:graphicData>
                </a:graphic>
              </wp:anchor>
            </w:drawing>
          </mc:Choice>
          <mc:Fallback>
            <w:pict>
              <v:line w14:anchorId="17729272" id="Shape 1383" o:spid="_x0000_s1026" style="position:absolute;z-index:-250984448;visibility:visible;mso-wrap-style:square;mso-wrap-distance-left:9pt;mso-wrap-distance-top:0;mso-wrap-distance-right:9pt;mso-wrap-distance-bottom:0;mso-position-horizontal:absolute;mso-position-horizontal-relative:text;mso-position-vertical:absolute;mso-position-vertical-relative:text" from="9.1pt,-.05pt" to="458.85pt,-.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" o:allowincell="f" filled="t" strokeweight=".28114mm">
                <v:stroke joinstyle="miter"/>
                <o:lock v:ext="edit" shapetype="f"/>
              </v:line>
            </w:pict>
          </mc:Fallback>
        </mc:AlternateContent>
      </w:r>
    </w:p>
    <w:p w14:paraId="6ECAA0C2" w14:textId="77777777" w:rsidR="004B413C" w:rsidRDefault="004B413C">
      <w:pPr>
        <w:sectPr w:rsidR="004B413C">
          <w:pgSz w:w="12240" w:h="15840"/>
          <w:pgMar w:top="1440" w:right="1400" w:bottom="330" w:left="1440" w:header="0" w:footer="0" w:gutter="0"/>
          <w:cols w:space="720" w:equalWidth="0">
            <w:col w:w="9400"/>
          </w:cols>
        </w:sectPr>
      </w:pPr>
    </w:p>
    <w:p w14:paraId="6E86124F" w14:textId="77777777" w:rsidR="004B413C" w:rsidRDefault="004B413C">
      <w:pPr>
        <w:spacing w:line="200" w:lineRule="exact"/>
        <w:rPr>
          <w:sz w:val="20"/>
          <w:szCs w:val="20"/>
        </w:rPr>
      </w:pPr>
    </w:p>
    <w:p w14:paraId="287946D4" w14:textId="77777777" w:rsidR="004B413C" w:rsidRDefault="004B413C">
      <w:pPr>
        <w:spacing w:line="200" w:lineRule="exact"/>
        <w:rPr>
          <w:sz w:val="20"/>
          <w:szCs w:val="20"/>
        </w:rPr>
      </w:pPr>
    </w:p>
    <w:p w14:paraId="4F9EFCAB" w14:textId="77777777" w:rsidR="004B413C" w:rsidRDefault="004B413C">
      <w:pPr>
        <w:spacing w:line="200" w:lineRule="exact"/>
        <w:rPr>
          <w:sz w:val="20"/>
          <w:szCs w:val="20"/>
        </w:rPr>
      </w:pPr>
    </w:p>
    <w:p w14:paraId="21501B2B" w14:textId="77777777" w:rsidR="004B413C" w:rsidRDefault="004B413C">
      <w:pPr>
        <w:spacing w:line="200" w:lineRule="exact"/>
        <w:rPr>
          <w:sz w:val="20"/>
          <w:szCs w:val="20"/>
        </w:rPr>
      </w:pPr>
    </w:p>
    <w:p w14:paraId="192EFB71" w14:textId="77777777" w:rsidR="004B413C" w:rsidRDefault="004B413C">
      <w:pPr>
        <w:spacing w:line="200" w:lineRule="exact"/>
        <w:rPr>
          <w:sz w:val="20"/>
          <w:szCs w:val="20"/>
        </w:rPr>
      </w:pPr>
    </w:p>
    <w:p w14:paraId="3A70E815" w14:textId="77777777" w:rsidR="004B413C" w:rsidRDefault="004B413C">
      <w:pPr>
        <w:spacing w:line="200" w:lineRule="exact"/>
        <w:rPr>
          <w:sz w:val="20"/>
          <w:szCs w:val="20"/>
        </w:rPr>
      </w:pPr>
    </w:p>
    <w:p w14:paraId="188432CA" w14:textId="77777777" w:rsidR="004B413C" w:rsidRDefault="004B413C">
      <w:pPr>
        <w:spacing w:line="248" w:lineRule="exact"/>
        <w:rPr>
          <w:sz w:val="20"/>
          <w:szCs w:val="20"/>
        </w:rPr>
      </w:pPr>
    </w:p>
    <w:p w14:paraId="229D3BF6" w14:textId="77777777" w:rsidR="004B413C" w:rsidRDefault="00EC2FEA">
      <w:pPr>
        <w:ind w:right="40"/>
        <w:jc w:val="center"/>
        <w:rPr>
          <w:sz w:val="20"/>
          <w:szCs w:val="20"/>
        </w:rPr>
      </w:pPr>
      <w:r>
        <w:rPr>
          <w:rFonts w:ascii="Arial" w:eastAsia="Arial" w:hAnsi="Arial" w:cs="Arial"/>
          <w:sz w:val="15"/>
          <w:szCs w:val="15"/>
        </w:rPr>
        <w:t>127</w:t>
      </w:r>
    </w:p>
    <w:p w14:paraId="05121846" w14:textId="77777777" w:rsidR="004B413C" w:rsidRDefault="004B413C">
      <w:pPr>
        <w:sectPr w:rsidR="004B413C">
          <w:type w:val="continuous"/>
          <w:pgSz w:w="12240" w:h="15840"/>
          <w:pgMar w:top="1440" w:right="1400" w:bottom="330" w:left="1440" w:header="0" w:footer="0" w:gutter="0"/>
          <w:cols w:space="720" w:equalWidth="0">
            <w:col w:w="9400"/>
          </w:cols>
        </w:sectPr>
      </w:pPr>
    </w:p>
    <w:p w14:paraId="2239E8FC" w14:textId="77777777" w:rsidR="004B413C" w:rsidRDefault="00EC2FEA">
      <w:pPr>
        <w:spacing w:line="200" w:lineRule="exact"/>
        <w:rPr>
          <w:sz w:val="20"/>
          <w:szCs w:val="20"/>
        </w:rPr>
      </w:pPr>
      <w:bookmarkStart w:id="165" w:name="page128"/>
      <w:bookmarkEnd w:id="165"/>
      <w:r>
        <w:rPr>
          <w:noProof/>
          <w:sz w:val="20"/>
          <w:szCs w:val="20"/>
        </w:rPr>
        <w:lastRenderedPageBreak/>
        <w:drawing>
          <wp:anchor distT="0" distB="0" distL="114300" distR="114300" simplePos="0" relativeHeight="252333056" behindDoc="1" locked="0" layoutInCell="0" allowOverlap="1" wp14:anchorId="280E60D1" wp14:editId="4AA4EFAB">
            <wp:simplePos x="0" y="0"/>
            <wp:positionH relativeFrom="page">
              <wp:posOffset>1358265</wp:posOffset>
            </wp:positionH>
            <wp:positionV relativeFrom="page">
              <wp:posOffset>2661920</wp:posOffset>
            </wp:positionV>
            <wp:extent cx="5430520" cy="3674745"/>
            <wp:effectExtent l="0" t="0" r="0" b="0"/>
            <wp:wrapNone/>
            <wp:docPr id="1384" name="Picture 1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4"/>
                    <pic:cNvPicPr>
                      <a:picLocks noChangeAspect="1" noChangeArrowheads="1"/>
                    </pic:cNvPicPr>
                  </pic:nvPicPr>
                  <pic:blipFill>
                    <a:blip r:embed="rId895"/>
                    <a:srcRect/>
                    <a:stretch>
                      <a:fillRect/>
                    </a:stretch>
                  </pic:blipFill>
                  <pic:spPr bwMode="auto">
                    <a:xfrm>
                      <a:off x="0" y="0"/>
                      <a:ext cx="5430520" cy="3674745"/>
                    </a:xfrm>
                    <a:prstGeom prst="rect">
                      <a:avLst/>
                    </a:prstGeom>
                    <a:noFill/>
                  </pic:spPr>
                </pic:pic>
              </a:graphicData>
            </a:graphic>
          </wp:anchor>
        </w:drawing>
      </w:r>
    </w:p>
    <w:p w14:paraId="22ABBDD3" w14:textId="77777777" w:rsidR="004B413C" w:rsidRDefault="004B413C">
      <w:pPr>
        <w:spacing w:line="200" w:lineRule="exact"/>
        <w:rPr>
          <w:sz w:val="20"/>
          <w:szCs w:val="20"/>
        </w:rPr>
      </w:pPr>
    </w:p>
    <w:p w14:paraId="319E1CEC" w14:textId="77777777" w:rsidR="004B413C" w:rsidRDefault="004B413C">
      <w:pPr>
        <w:spacing w:line="200" w:lineRule="exact"/>
        <w:rPr>
          <w:sz w:val="20"/>
          <w:szCs w:val="20"/>
        </w:rPr>
      </w:pPr>
    </w:p>
    <w:p w14:paraId="19C85856" w14:textId="77777777" w:rsidR="004B413C" w:rsidRDefault="004B413C">
      <w:pPr>
        <w:spacing w:line="200" w:lineRule="exact"/>
        <w:rPr>
          <w:sz w:val="20"/>
          <w:szCs w:val="20"/>
        </w:rPr>
      </w:pPr>
    </w:p>
    <w:p w14:paraId="35F1A379" w14:textId="77777777" w:rsidR="004B413C" w:rsidRDefault="004B413C">
      <w:pPr>
        <w:spacing w:line="200" w:lineRule="exact"/>
        <w:rPr>
          <w:sz w:val="20"/>
          <w:szCs w:val="20"/>
        </w:rPr>
      </w:pPr>
    </w:p>
    <w:p w14:paraId="121936B2" w14:textId="77777777" w:rsidR="004B413C" w:rsidRDefault="004B413C">
      <w:pPr>
        <w:spacing w:line="200" w:lineRule="exact"/>
        <w:rPr>
          <w:sz w:val="20"/>
          <w:szCs w:val="20"/>
        </w:rPr>
      </w:pPr>
    </w:p>
    <w:p w14:paraId="6C54070E" w14:textId="77777777" w:rsidR="004B413C" w:rsidRDefault="004B413C">
      <w:pPr>
        <w:spacing w:line="200" w:lineRule="exact"/>
        <w:rPr>
          <w:sz w:val="20"/>
          <w:szCs w:val="20"/>
        </w:rPr>
      </w:pPr>
    </w:p>
    <w:p w14:paraId="6E9F8D5C" w14:textId="77777777" w:rsidR="004B413C" w:rsidRDefault="004B413C">
      <w:pPr>
        <w:spacing w:line="200" w:lineRule="exact"/>
        <w:rPr>
          <w:sz w:val="20"/>
          <w:szCs w:val="20"/>
        </w:rPr>
      </w:pPr>
    </w:p>
    <w:p w14:paraId="79FEE433" w14:textId="77777777" w:rsidR="004B413C" w:rsidRDefault="004B413C">
      <w:pPr>
        <w:spacing w:line="200" w:lineRule="exact"/>
        <w:rPr>
          <w:sz w:val="20"/>
          <w:szCs w:val="20"/>
        </w:rPr>
      </w:pPr>
    </w:p>
    <w:p w14:paraId="42857A61" w14:textId="77777777" w:rsidR="004B413C" w:rsidRDefault="004B413C">
      <w:pPr>
        <w:spacing w:line="200" w:lineRule="exact"/>
        <w:rPr>
          <w:sz w:val="20"/>
          <w:szCs w:val="20"/>
        </w:rPr>
      </w:pPr>
    </w:p>
    <w:p w14:paraId="15B4ACD7" w14:textId="77777777" w:rsidR="004B413C" w:rsidRDefault="004B413C">
      <w:pPr>
        <w:spacing w:line="200" w:lineRule="exact"/>
        <w:rPr>
          <w:sz w:val="20"/>
          <w:szCs w:val="20"/>
        </w:rPr>
      </w:pPr>
    </w:p>
    <w:p w14:paraId="4F57602A" w14:textId="77777777" w:rsidR="004B413C" w:rsidRDefault="004B413C">
      <w:pPr>
        <w:spacing w:line="200" w:lineRule="exact"/>
        <w:rPr>
          <w:sz w:val="20"/>
          <w:szCs w:val="20"/>
        </w:rPr>
      </w:pPr>
    </w:p>
    <w:p w14:paraId="6610FD9A" w14:textId="77777777" w:rsidR="004B413C" w:rsidRDefault="004B413C">
      <w:pPr>
        <w:spacing w:line="200" w:lineRule="exact"/>
        <w:rPr>
          <w:sz w:val="20"/>
          <w:szCs w:val="20"/>
        </w:rPr>
      </w:pPr>
    </w:p>
    <w:p w14:paraId="34DDEEB0" w14:textId="77777777" w:rsidR="004B413C" w:rsidRDefault="004B413C">
      <w:pPr>
        <w:spacing w:line="200" w:lineRule="exact"/>
        <w:rPr>
          <w:sz w:val="20"/>
          <w:szCs w:val="20"/>
        </w:rPr>
      </w:pPr>
    </w:p>
    <w:p w14:paraId="411AA570" w14:textId="77777777" w:rsidR="004B413C" w:rsidRDefault="004B413C">
      <w:pPr>
        <w:spacing w:line="200" w:lineRule="exact"/>
        <w:rPr>
          <w:sz w:val="20"/>
          <w:szCs w:val="20"/>
        </w:rPr>
      </w:pPr>
    </w:p>
    <w:p w14:paraId="364988D0" w14:textId="77777777" w:rsidR="004B413C" w:rsidRDefault="004B413C">
      <w:pPr>
        <w:spacing w:line="372" w:lineRule="exact"/>
        <w:rPr>
          <w:sz w:val="20"/>
          <w:szCs w:val="20"/>
        </w:rPr>
      </w:pPr>
    </w:p>
    <w:tbl>
      <w:tblPr>
        <w:tblW w:w="0" w:type="auto"/>
        <w:tblInd w:w="20" w:type="dxa"/>
        <w:tblLayout w:type="fixed"/>
        <w:tblCellMar>
          <w:left w:w="0" w:type="dxa"/>
          <w:right w:w="0" w:type="dxa"/>
        </w:tblCellMar>
        <w:tblLook w:val="04A0" w:firstRow="1" w:lastRow="0" w:firstColumn="1" w:lastColumn="0" w:noHBand="0" w:noVBand="1"/>
      </w:tblPr>
      <w:tblGrid>
        <w:gridCol w:w="360"/>
        <w:gridCol w:w="1720"/>
        <w:gridCol w:w="1940"/>
        <w:gridCol w:w="1960"/>
        <w:gridCol w:w="1720"/>
        <w:gridCol w:w="1480"/>
        <w:gridCol w:w="20"/>
      </w:tblGrid>
      <w:tr w:rsidR="004B413C" w14:paraId="2DD5173D" w14:textId="77777777">
        <w:trPr>
          <w:trHeight w:val="207"/>
        </w:trPr>
        <w:tc>
          <w:tcPr>
            <w:tcW w:w="360" w:type="dxa"/>
            <w:vAlign w:val="bottom"/>
          </w:tcPr>
          <w:p w14:paraId="3E126635" w14:textId="77777777" w:rsidR="004B413C" w:rsidRDefault="004B413C">
            <w:pPr>
              <w:rPr>
                <w:sz w:val="18"/>
                <w:szCs w:val="18"/>
              </w:rPr>
            </w:pPr>
          </w:p>
        </w:tc>
        <w:tc>
          <w:tcPr>
            <w:tcW w:w="1720" w:type="dxa"/>
            <w:vAlign w:val="bottom"/>
          </w:tcPr>
          <w:p w14:paraId="62E7E681" w14:textId="77777777" w:rsidR="004B413C" w:rsidRDefault="00EC2FEA">
            <w:pPr>
              <w:ind w:right="1350"/>
              <w:jc w:val="right"/>
              <w:rPr>
                <w:sz w:val="20"/>
                <w:szCs w:val="20"/>
              </w:rPr>
            </w:pPr>
            <w:r>
              <w:rPr>
                <w:rFonts w:ascii="Arial" w:eastAsia="Arial" w:hAnsi="Arial" w:cs="Arial"/>
                <w:color w:val="4D4D4D"/>
                <w:sz w:val="18"/>
                <w:szCs w:val="18"/>
              </w:rPr>
              <w:t>69</w:t>
            </w:r>
          </w:p>
        </w:tc>
        <w:tc>
          <w:tcPr>
            <w:tcW w:w="1940" w:type="dxa"/>
            <w:vAlign w:val="bottom"/>
          </w:tcPr>
          <w:p w14:paraId="7582C83D" w14:textId="77777777" w:rsidR="004B413C" w:rsidRDefault="004B413C">
            <w:pPr>
              <w:rPr>
                <w:sz w:val="18"/>
                <w:szCs w:val="18"/>
              </w:rPr>
            </w:pPr>
          </w:p>
        </w:tc>
        <w:tc>
          <w:tcPr>
            <w:tcW w:w="1960" w:type="dxa"/>
            <w:vAlign w:val="bottom"/>
          </w:tcPr>
          <w:p w14:paraId="3548C326" w14:textId="77777777" w:rsidR="004B413C" w:rsidRDefault="004B413C">
            <w:pPr>
              <w:rPr>
                <w:sz w:val="18"/>
                <w:szCs w:val="18"/>
              </w:rPr>
            </w:pPr>
          </w:p>
        </w:tc>
        <w:tc>
          <w:tcPr>
            <w:tcW w:w="1720" w:type="dxa"/>
            <w:vAlign w:val="bottom"/>
          </w:tcPr>
          <w:p w14:paraId="43734D5D" w14:textId="77777777" w:rsidR="004B413C" w:rsidRDefault="004B413C">
            <w:pPr>
              <w:rPr>
                <w:sz w:val="18"/>
                <w:szCs w:val="18"/>
              </w:rPr>
            </w:pPr>
          </w:p>
        </w:tc>
        <w:tc>
          <w:tcPr>
            <w:tcW w:w="1480" w:type="dxa"/>
            <w:vAlign w:val="bottom"/>
          </w:tcPr>
          <w:p w14:paraId="396BCA58" w14:textId="77777777" w:rsidR="004B413C" w:rsidRDefault="004B413C">
            <w:pPr>
              <w:rPr>
                <w:sz w:val="18"/>
                <w:szCs w:val="18"/>
              </w:rPr>
            </w:pPr>
          </w:p>
        </w:tc>
        <w:tc>
          <w:tcPr>
            <w:tcW w:w="0" w:type="dxa"/>
            <w:vAlign w:val="bottom"/>
          </w:tcPr>
          <w:p w14:paraId="773E5879" w14:textId="77777777" w:rsidR="004B413C" w:rsidRDefault="004B413C">
            <w:pPr>
              <w:rPr>
                <w:sz w:val="1"/>
                <w:szCs w:val="1"/>
              </w:rPr>
            </w:pPr>
          </w:p>
        </w:tc>
      </w:tr>
      <w:tr w:rsidR="004B413C" w14:paraId="568617DB" w14:textId="77777777">
        <w:trPr>
          <w:trHeight w:val="1105"/>
        </w:trPr>
        <w:tc>
          <w:tcPr>
            <w:tcW w:w="360" w:type="dxa"/>
            <w:vMerge w:val="restart"/>
            <w:textDirection w:val="btLr"/>
            <w:vAlign w:val="bottom"/>
          </w:tcPr>
          <w:p w14:paraId="62E94D9C" w14:textId="77777777" w:rsidR="004B413C" w:rsidRDefault="00EC2FEA">
            <w:pPr>
              <w:rPr>
                <w:sz w:val="20"/>
                <w:szCs w:val="20"/>
              </w:rPr>
            </w:pPr>
            <w:r>
              <w:rPr>
                <w:rFonts w:ascii="Symbol" w:eastAsia="Symbol" w:hAnsi="Symbol" w:cs="Symbol"/>
                <w:w w:val="70"/>
                <w:sz w:val="28"/>
                <w:szCs w:val="28"/>
              </w:rPr>
              <w:t>(     )</w:t>
            </w:r>
            <w:r>
              <w:rPr>
                <w:rFonts w:ascii="Arial" w:eastAsia="Arial" w:hAnsi="Arial" w:cs="Arial"/>
                <w:w w:val="70"/>
              </w:rPr>
              <w:t>mAHD</w:t>
            </w:r>
          </w:p>
        </w:tc>
        <w:tc>
          <w:tcPr>
            <w:tcW w:w="1720" w:type="dxa"/>
            <w:vAlign w:val="bottom"/>
          </w:tcPr>
          <w:p w14:paraId="2B533A55" w14:textId="77777777" w:rsidR="004B413C" w:rsidRDefault="00EC2FEA">
            <w:pPr>
              <w:ind w:right="1350"/>
              <w:jc w:val="right"/>
              <w:rPr>
                <w:sz w:val="20"/>
                <w:szCs w:val="20"/>
              </w:rPr>
            </w:pPr>
            <w:r>
              <w:rPr>
                <w:rFonts w:ascii="Arial" w:eastAsia="Arial" w:hAnsi="Arial" w:cs="Arial"/>
                <w:color w:val="4D4D4D"/>
                <w:sz w:val="18"/>
                <w:szCs w:val="18"/>
              </w:rPr>
              <w:t>68</w:t>
            </w:r>
          </w:p>
        </w:tc>
        <w:tc>
          <w:tcPr>
            <w:tcW w:w="1940" w:type="dxa"/>
            <w:vAlign w:val="bottom"/>
          </w:tcPr>
          <w:p w14:paraId="32F18E7F" w14:textId="77777777" w:rsidR="004B413C" w:rsidRDefault="004B413C">
            <w:pPr>
              <w:rPr>
                <w:sz w:val="24"/>
                <w:szCs w:val="24"/>
              </w:rPr>
            </w:pPr>
          </w:p>
        </w:tc>
        <w:tc>
          <w:tcPr>
            <w:tcW w:w="1960" w:type="dxa"/>
            <w:vAlign w:val="bottom"/>
          </w:tcPr>
          <w:p w14:paraId="77F459C7" w14:textId="77777777" w:rsidR="004B413C" w:rsidRDefault="004B413C">
            <w:pPr>
              <w:rPr>
                <w:sz w:val="24"/>
                <w:szCs w:val="24"/>
              </w:rPr>
            </w:pPr>
          </w:p>
        </w:tc>
        <w:tc>
          <w:tcPr>
            <w:tcW w:w="1720" w:type="dxa"/>
            <w:vAlign w:val="bottom"/>
          </w:tcPr>
          <w:p w14:paraId="7425179C" w14:textId="77777777" w:rsidR="004B413C" w:rsidRDefault="004B413C">
            <w:pPr>
              <w:rPr>
                <w:sz w:val="24"/>
                <w:szCs w:val="24"/>
              </w:rPr>
            </w:pPr>
          </w:p>
        </w:tc>
        <w:tc>
          <w:tcPr>
            <w:tcW w:w="1480" w:type="dxa"/>
            <w:vAlign w:val="bottom"/>
          </w:tcPr>
          <w:p w14:paraId="4E07A04D" w14:textId="77777777" w:rsidR="004B413C" w:rsidRDefault="004B413C">
            <w:pPr>
              <w:rPr>
                <w:sz w:val="24"/>
                <w:szCs w:val="24"/>
              </w:rPr>
            </w:pPr>
          </w:p>
        </w:tc>
        <w:tc>
          <w:tcPr>
            <w:tcW w:w="0" w:type="dxa"/>
            <w:vAlign w:val="bottom"/>
          </w:tcPr>
          <w:p w14:paraId="159D81B7" w14:textId="77777777" w:rsidR="004B413C" w:rsidRDefault="004B413C">
            <w:pPr>
              <w:rPr>
                <w:sz w:val="1"/>
                <w:szCs w:val="1"/>
              </w:rPr>
            </w:pPr>
          </w:p>
        </w:tc>
      </w:tr>
      <w:tr w:rsidR="004B413C" w14:paraId="2C30D3EE" w14:textId="77777777">
        <w:trPr>
          <w:trHeight w:val="748"/>
        </w:trPr>
        <w:tc>
          <w:tcPr>
            <w:tcW w:w="360" w:type="dxa"/>
            <w:vMerge/>
            <w:vAlign w:val="bottom"/>
          </w:tcPr>
          <w:p w14:paraId="714E063F" w14:textId="77777777" w:rsidR="004B413C" w:rsidRDefault="004B413C">
            <w:pPr>
              <w:rPr>
                <w:sz w:val="24"/>
                <w:szCs w:val="24"/>
              </w:rPr>
            </w:pPr>
          </w:p>
        </w:tc>
        <w:tc>
          <w:tcPr>
            <w:tcW w:w="1720" w:type="dxa"/>
            <w:vAlign w:val="bottom"/>
          </w:tcPr>
          <w:p w14:paraId="595288FC" w14:textId="77777777" w:rsidR="004B413C" w:rsidRDefault="004B413C">
            <w:pPr>
              <w:rPr>
                <w:sz w:val="24"/>
                <w:szCs w:val="24"/>
              </w:rPr>
            </w:pPr>
          </w:p>
        </w:tc>
        <w:tc>
          <w:tcPr>
            <w:tcW w:w="1940" w:type="dxa"/>
            <w:vAlign w:val="bottom"/>
          </w:tcPr>
          <w:p w14:paraId="4E5E0D2E" w14:textId="77777777" w:rsidR="004B413C" w:rsidRDefault="004B413C">
            <w:pPr>
              <w:rPr>
                <w:sz w:val="24"/>
                <w:szCs w:val="24"/>
              </w:rPr>
            </w:pPr>
          </w:p>
        </w:tc>
        <w:tc>
          <w:tcPr>
            <w:tcW w:w="1960" w:type="dxa"/>
            <w:vAlign w:val="bottom"/>
          </w:tcPr>
          <w:p w14:paraId="092C6B31" w14:textId="77777777" w:rsidR="004B413C" w:rsidRDefault="004B413C">
            <w:pPr>
              <w:rPr>
                <w:sz w:val="24"/>
                <w:szCs w:val="24"/>
              </w:rPr>
            </w:pPr>
          </w:p>
        </w:tc>
        <w:tc>
          <w:tcPr>
            <w:tcW w:w="1720" w:type="dxa"/>
            <w:vAlign w:val="bottom"/>
          </w:tcPr>
          <w:p w14:paraId="0818E33D" w14:textId="77777777" w:rsidR="004B413C" w:rsidRDefault="004B413C">
            <w:pPr>
              <w:rPr>
                <w:sz w:val="24"/>
                <w:szCs w:val="24"/>
              </w:rPr>
            </w:pPr>
          </w:p>
        </w:tc>
        <w:tc>
          <w:tcPr>
            <w:tcW w:w="1480" w:type="dxa"/>
            <w:vAlign w:val="bottom"/>
          </w:tcPr>
          <w:p w14:paraId="3DD2439F" w14:textId="77777777" w:rsidR="004B413C" w:rsidRDefault="004B413C">
            <w:pPr>
              <w:rPr>
                <w:sz w:val="24"/>
                <w:szCs w:val="24"/>
              </w:rPr>
            </w:pPr>
          </w:p>
        </w:tc>
        <w:tc>
          <w:tcPr>
            <w:tcW w:w="0" w:type="dxa"/>
            <w:vAlign w:val="bottom"/>
          </w:tcPr>
          <w:p w14:paraId="467907E6" w14:textId="77777777" w:rsidR="004B413C" w:rsidRDefault="004B413C">
            <w:pPr>
              <w:rPr>
                <w:sz w:val="1"/>
                <w:szCs w:val="1"/>
              </w:rPr>
            </w:pPr>
          </w:p>
        </w:tc>
      </w:tr>
      <w:tr w:rsidR="004B413C" w14:paraId="0BD628CB" w14:textId="77777777">
        <w:trPr>
          <w:trHeight w:val="357"/>
        </w:trPr>
        <w:tc>
          <w:tcPr>
            <w:tcW w:w="360" w:type="dxa"/>
            <w:vMerge w:val="restart"/>
            <w:textDirection w:val="btLr"/>
            <w:vAlign w:val="bottom"/>
          </w:tcPr>
          <w:p w14:paraId="683F0EFA" w14:textId="77777777" w:rsidR="004B413C" w:rsidRDefault="00EC2FEA">
            <w:pPr>
              <w:rPr>
                <w:sz w:val="20"/>
                <w:szCs w:val="20"/>
              </w:rPr>
            </w:pPr>
            <w:r>
              <w:rPr>
                <w:rFonts w:ascii="Arial" w:eastAsia="Arial" w:hAnsi="Arial" w:cs="Arial"/>
                <w:w w:val="98"/>
              </w:rPr>
              <w:t>Level</w:t>
            </w:r>
          </w:p>
        </w:tc>
        <w:tc>
          <w:tcPr>
            <w:tcW w:w="1720" w:type="dxa"/>
            <w:vAlign w:val="bottom"/>
          </w:tcPr>
          <w:p w14:paraId="562E6B87" w14:textId="77777777" w:rsidR="004B413C" w:rsidRDefault="00EC2FEA">
            <w:pPr>
              <w:ind w:right="1350"/>
              <w:jc w:val="right"/>
              <w:rPr>
                <w:sz w:val="20"/>
                <w:szCs w:val="20"/>
              </w:rPr>
            </w:pPr>
            <w:r>
              <w:rPr>
                <w:rFonts w:ascii="Arial" w:eastAsia="Arial" w:hAnsi="Arial" w:cs="Arial"/>
                <w:color w:val="4D4D4D"/>
                <w:sz w:val="18"/>
                <w:szCs w:val="18"/>
              </w:rPr>
              <w:t>67</w:t>
            </w:r>
          </w:p>
        </w:tc>
        <w:tc>
          <w:tcPr>
            <w:tcW w:w="1940" w:type="dxa"/>
            <w:vAlign w:val="bottom"/>
          </w:tcPr>
          <w:p w14:paraId="4DE00AA9" w14:textId="77777777" w:rsidR="004B413C" w:rsidRDefault="004B413C">
            <w:pPr>
              <w:rPr>
                <w:sz w:val="24"/>
                <w:szCs w:val="24"/>
              </w:rPr>
            </w:pPr>
          </w:p>
        </w:tc>
        <w:tc>
          <w:tcPr>
            <w:tcW w:w="1960" w:type="dxa"/>
            <w:vAlign w:val="bottom"/>
          </w:tcPr>
          <w:p w14:paraId="2705CF76" w14:textId="77777777" w:rsidR="004B413C" w:rsidRDefault="004B413C">
            <w:pPr>
              <w:rPr>
                <w:sz w:val="24"/>
                <w:szCs w:val="24"/>
              </w:rPr>
            </w:pPr>
          </w:p>
        </w:tc>
        <w:tc>
          <w:tcPr>
            <w:tcW w:w="1720" w:type="dxa"/>
            <w:vAlign w:val="bottom"/>
          </w:tcPr>
          <w:p w14:paraId="24F4A215" w14:textId="77777777" w:rsidR="004B413C" w:rsidRDefault="004B413C">
            <w:pPr>
              <w:rPr>
                <w:sz w:val="24"/>
                <w:szCs w:val="24"/>
              </w:rPr>
            </w:pPr>
          </w:p>
        </w:tc>
        <w:tc>
          <w:tcPr>
            <w:tcW w:w="1480" w:type="dxa"/>
            <w:vAlign w:val="bottom"/>
          </w:tcPr>
          <w:p w14:paraId="57FACCA7" w14:textId="77777777" w:rsidR="004B413C" w:rsidRDefault="004B413C">
            <w:pPr>
              <w:rPr>
                <w:sz w:val="24"/>
                <w:szCs w:val="24"/>
              </w:rPr>
            </w:pPr>
          </w:p>
        </w:tc>
        <w:tc>
          <w:tcPr>
            <w:tcW w:w="0" w:type="dxa"/>
            <w:vAlign w:val="bottom"/>
          </w:tcPr>
          <w:p w14:paraId="4B8A1861" w14:textId="77777777" w:rsidR="004B413C" w:rsidRDefault="004B413C">
            <w:pPr>
              <w:rPr>
                <w:sz w:val="1"/>
                <w:szCs w:val="1"/>
              </w:rPr>
            </w:pPr>
          </w:p>
        </w:tc>
      </w:tr>
      <w:tr w:rsidR="004B413C" w14:paraId="3BC5FB4D" w14:textId="77777777">
        <w:trPr>
          <w:trHeight w:val="212"/>
        </w:trPr>
        <w:tc>
          <w:tcPr>
            <w:tcW w:w="360" w:type="dxa"/>
            <w:vMerge/>
            <w:vAlign w:val="bottom"/>
          </w:tcPr>
          <w:p w14:paraId="31E7A846" w14:textId="77777777" w:rsidR="004B413C" w:rsidRDefault="004B413C">
            <w:pPr>
              <w:rPr>
                <w:sz w:val="18"/>
                <w:szCs w:val="18"/>
              </w:rPr>
            </w:pPr>
          </w:p>
        </w:tc>
        <w:tc>
          <w:tcPr>
            <w:tcW w:w="1720" w:type="dxa"/>
            <w:vAlign w:val="bottom"/>
          </w:tcPr>
          <w:p w14:paraId="1F2F4592" w14:textId="77777777" w:rsidR="004B413C" w:rsidRDefault="004B413C">
            <w:pPr>
              <w:rPr>
                <w:sz w:val="18"/>
                <w:szCs w:val="18"/>
              </w:rPr>
            </w:pPr>
          </w:p>
        </w:tc>
        <w:tc>
          <w:tcPr>
            <w:tcW w:w="1940" w:type="dxa"/>
            <w:vAlign w:val="bottom"/>
          </w:tcPr>
          <w:p w14:paraId="738CB818" w14:textId="77777777" w:rsidR="004B413C" w:rsidRDefault="004B413C">
            <w:pPr>
              <w:rPr>
                <w:sz w:val="18"/>
                <w:szCs w:val="18"/>
              </w:rPr>
            </w:pPr>
          </w:p>
        </w:tc>
        <w:tc>
          <w:tcPr>
            <w:tcW w:w="1960" w:type="dxa"/>
            <w:vAlign w:val="bottom"/>
          </w:tcPr>
          <w:p w14:paraId="787F6A8D" w14:textId="77777777" w:rsidR="004B413C" w:rsidRDefault="004B413C">
            <w:pPr>
              <w:rPr>
                <w:sz w:val="18"/>
                <w:szCs w:val="18"/>
              </w:rPr>
            </w:pPr>
          </w:p>
        </w:tc>
        <w:tc>
          <w:tcPr>
            <w:tcW w:w="1720" w:type="dxa"/>
            <w:vAlign w:val="bottom"/>
          </w:tcPr>
          <w:p w14:paraId="4B278A8C" w14:textId="77777777" w:rsidR="004B413C" w:rsidRDefault="004B413C">
            <w:pPr>
              <w:rPr>
                <w:sz w:val="18"/>
                <w:szCs w:val="18"/>
              </w:rPr>
            </w:pPr>
          </w:p>
        </w:tc>
        <w:tc>
          <w:tcPr>
            <w:tcW w:w="1480" w:type="dxa"/>
            <w:vAlign w:val="bottom"/>
          </w:tcPr>
          <w:p w14:paraId="46FB0948" w14:textId="77777777" w:rsidR="004B413C" w:rsidRDefault="004B413C">
            <w:pPr>
              <w:rPr>
                <w:sz w:val="18"/>
                <w:szCs w:val="18"/>
              </w:rPr>
            </w:pPr>
          </w:p>
        </w:tc>
        <w:tc>
          <w:tcPr>
            <w:tcW w:w="0" w:type="dxa"/>
            <w:vAlign w:val="bottom"/>
          </w:tcPr>
          <w:p w14:paraId="279FE2A1" w14:textId="77777777" w:rsidR="004B413C" w:rsidRDefault="004B413C">
            <w:pPr>
              <w:rPr>
                <w:sz w:val="1"/>
                <w:szCs w:val="1"/>
              </w:rPr>
            </w:pPr>
          </w:p>
        </w:tc>
      </w:tr>
      <w:tr w:rsidR="004B413C" w14:paraId="28064B84" w14:textId="77777777">
        <w:trPr>
          <w:trHeight w:val="520"/>
        </w:trPr>
        <w:tc>
          <w:tcPr>
            <w:tcW w:w="360" w:type="dxa"/>
            <w:vMerge w:val="restart"/>
            <w:textDirection w:val="btLr"/>
            <w:vAlign w:val="bottom"/>
          </w:tcPr>
          <w:p w14:paraId="35469762" w14:textId="77777777" w:rsidR="004B413C" w:rsidRDefault="00EC2FEA">
            <w:pPr>
              <w:rPr>
                <w:sz w:val="20"/>
                <w:szCs w:val="20"/>
              </w:rPr>
            </w:pPr>
            <w:r>
              <w:rPr>
                <w:rFonts w:ascii="Arial" w:eastAsia="Arial" w:hAnsi="Arial" w:cs="Arial"/>
                <w:w w:val="98"/>
              </w:rPr>
              <w:t>Water</w:t>
            </w:r>
          </w:p>
        </w:tc>
        <w:tc>
          <w:tcPr>
            <w:tcW w:w="1720" w:type="dxa"/>
            <w:vAlign w:val="bottom"/>
          </w:tcPr>
          <w:p w14:paraId="702A5F58" w14:textId="77777777" w:rsidR="004B413C" w:rsidRDefault="004B413C">
            <w:pPr>
              <w:rPr>
                <w:sz w:val="24"/>
                <w:szCs w:val="24"/>
              </w:rPr>
            </w:pPr>
          </w:p>
        </w:tc>
        <w:tc>
          <w:tcPr>
            <w:tcW w:w="1940" w:type="dxa"/>
            <w:vAlign w:val="bottom"/>
          </w:tcPr>
          <w:p w14:paraId="24989D85" w14:textId="77777777" w:rsidR="004B413C" w:rsidRDefault="004B413C">
            <w:pPr>
              <w:rPr>
                <w:sz w:val="24"/>
                <w:szCs w:val="24"/>
              </w:rPr>
            </w:pPr>
          </w:p>
        </w:tc>
        <w:tc>
          <w:tcPr>
            <w:tcW w:w="1960" w:type="dxa"/>
            <w:vAlign w:val="bottom"/>
          </w:tcPr>
          <w:p w14:paraId="0DDFB62F" w14:textId="77777777" w:rsidR="004B413C" w:rsidRDefault="004B413C">
            <w:pPr>
              <w:rPr>
                <w:sz w:val="24"/>
                <w:szCs w:val="24"/>
              </w:rPr>
            </w:pPr>
          </w:p>
        </w:tc>
        <w:tc>
          <w:tcPr>
            <w:tcW w:w="1720" w:type="dxa"/>
            <w:vAlign w:val="bottom"/>
          </w:tcPr>
          <w:p w14:paraId="5A5CEBC2" w14:textId="77777777" w:rsidR="004B413C" w:rsidRDefault="004B413C">
            <w:pPr>
              <w:rPr>
                <w:sz w:val="24"/>
                <w:szCs w:val="24"/>
              </w:rPr>
            </w:pPr>
          </w:p>
        </w:tc>
        <w:tc>
          <w:tcPr>
            <w:tcW w:w="1480" w:type="dxa"/>
            <w:vAlign w:val="bottom"/>
          </w:tcPr>
          <w:p w14:paraId="39CD64A4" w14:textId="77777777" w:rsidR="004B413C" w:rsidRDefault="00EC2FEA">
            <w:pPr>
              <w:ind w:left="437"/>
              <w:jc w:val="center"/>
              <w:rPr>
                <w:sz w:val="20"/>
                <w:szCs w:val="20"/>
              </w:rPr>
            </w:pPr>
            <w:r>
              <w:rPr>
                <w:rFonts w:ascii="Arial" w:eastAsia="Arial" w:hAnsi="Arial" w:cs="Arial"/>
              </w:rPr>
              <w:t>Current</w:t>
            </w:r>
          </w:p>
        </w:tc>
        <w:tc>
          <w:tcPr>
            <w:tcW w:w="0" w:type="dxa"/>
            <w:vAlign w:val="bottom"/>
          </w:tcPr>
          <w:p w14:paraId="179AC863" w14:textId="77777777" w:rsidR="004B413C" w:rsidRDefault="004B413C">
            <w:pPr>
              <w:rPr>
                <w:sz w:val="1"/>
                <w:szCs w:val="1"/>
              </w:rPr>
            </w:pPr>
          </w:p>
        </w:tc>
      </w:tr>
      <w:tr w:rsidR="004B413C" w14:paraId="5484E656" w14:textId="77777777">
        <w:trPr>
          <w:trHeight w:val="119"/>
        </w:trPr>
        <w:tc>
          <w:tcPr>
            <w:tcW w:w="360" w:type="dxa"/>
            <w:vMerge/>
            <w:vAlign w:val="bottom"/>
          </w:tcPr>
          <w:p w14:paraId="148BE0B8" w14:textId="77777777" w:rsidR="004B413C" w:rsidRDefault="004B413C">
            <w:pPr>
              <w:rPr>
                <w:sz w:val="10"/>
                <w:szCs w:val="10"/>
              </w:rPr>
            </w:pPr>
          </w:p>
        </w:tc>
        <w:tc>
          <w:tcPr>
            <w:tcW w:w="1720" w:type="dxa"/>
            <w:vAlign w:val="bottom"/>
          </w:tcPr>
          <w:p w14:paraId="5538BD8C" w14:textId="77777777" w:rsidR="004B413C" w:rsidRDefault="004B413C">
            <w:pPr>
              <w:rPr>
                <w:sz w:val="10"/>
                <w:szCs w:val="10"/>
              </w:rPr>
            </w:pPr>
          </w:p>
        </w:tc>
        <w:tc>
          <w:tcPr>
            <w:tcW w:w="1940" w:type="dxa"/>
            <w:vAlign w:val="bottom"/>
          </w:tcPr>
          <w:p w14:paraId="7CCC815E" w14:textId="77777777" w:rsidR="004B413C" w:rsidRDefault="004B413C">
            <w:pPr>
              <w:rPr>
                <w:sz w:val="10"/>
                <w:szCs w:val="10"/>
              </w:rPr>
            </w:pPr>
          </w:p>
        </w:tc>
        <w:tc>
          <w:tcPr>
            <w:tcW w:w="1960" w:type="dxa"/>
            <w:vAlign w:val="bottom"/>
          </w:tcPr>
          <w:p w14:paraId="4C8BE75D" w14:textId="77777777" w:rsidR="004B413C" w:rsidRDefault="004B413C">
            <w:pPr>
              <w:rPr>
                <w:sz w:val="10"/>
                <w:szCs w:val="10"/>
              </w:rPr>
            </w:pPr>
          </w:p>
        </w:tc>
        <w:tc>
          <w:tcPr>
            <w:tcW w:w="1720" w:type="dxa"/>
            <w:vAlign w:val="bottom"/>
          </w:tcPr>
          <w:p w14:paraId="2E37AA23" w14:textId="77777777" w:rsidR="004B413C" w:rsidRDefault="004B413C">
            <w:pPr>
              <w:rPr>
                <w:sz w:val="10"/>
                <w:szCs w:val="10"/>
              </w:rPr>
            </w:pPr>
          </w:p>
        </w:tc>
        <w:tc>
          <w:tcPr>
            <w:tcW w:w="1480" w:type="dxa"/>
            <w:vAlign w:val="bottom"/>
          </w:tcPr>
          <w:p w14:paraId="2886C1E7" w14:textId="77777777" w:rsidR="004B413C" w:rsidRDefault="004B413C">
            <w:pPr>
              <w:rPr>
                <w:sz w:val="10"/>
                <w:szCs w:val="10"/>
              </w:rPr>
            </w:pPr>
          </w:p>
        </w:tc>
        <w:tc>
          <w:tcPr>
            <w:tcW w:w="0" w:type="dxa"/>
            <w:vAlign w:val="bottom"/>
          </w:tcPr>
          <w:p w14:paraId="54C995CE" w14:textId="77777777" w:rsidR="004B413C" w:rsidRDefault="004B413C">
            <w:pPr>
              <w:rPr>
                <w:sz w:val="1"/>
                <w:szCs w:val="1"/>
              </w:rPr>
            </w:pPr>
          </w:p>
        </w:tc>
      </w:tr>
      <w:tr w:rsidR="004B413C" w14:paraId="62BA560E" w14:textId="77777777">
        <w:trPr>
          <w:trHeight w:val="253"/>
        </w:trPr>
        <w:tc>
          <w:tcPr>
            <w:tcW w:w="360" w:type="dxa"/>
            <w:vAlign w:val="bottom"/>
          </w:tcPr>
          <w:p w14:paraId="09855DAB" w14:textId="77777777" w:rsidR="004B413C" w:rsidRDefault="004B413C"/>
        </w:tc>
        <w:tc>
          <w:tcPr>
            <w:tcW w:w="1720" w:type="dxa"/>
            <w:vAlign w:val="bottom"/>
          </w:tcPr>
          <w:p w14:paraId="5C67163A" w14:textId="77777777" w:rsidR="004B413C" w:rsidRDefault="00EC2FEA">
            <w:pPr>
              <w:ind w:right="1350"/>
              <w:jc w:val="right"/>
              <w:rPr>
                <w:sz w:val="20"/>
                <w:szCs w:val="20"/>
              </w:rPr>
            </w:pPr>
            <w:r>
              <w:rPr>
                <w:rFonts w:ascii="Arial" w:eastAsia="Arial" w:hAnsi="Arial" w:cs="Arial"/>
                <w:color w:val="4D4D4D"/>
                <w:sz w:val="18"/>
                <w:szCs w:val="18"/>
              </w:rPr>
              <w:t>66</w:t>
            </w:r>
          </w:p>
        </w:tc>
        <w:tc>
          <w:tcPr>
            <w:tcW w:w="1940" w:type="dxa"/>
            <w:vAlign w:val="bottom"/>
          </w:tcPr>
          <w:p w14:paraId="79CC963E" w14:textId="77777777" w:rsidR="004B413C" w:rsidRDefault="004B413C"/>
        </w:tc>
        <w:tc>
          <w:tcPr>
            <w:tcW w:w="1960" w:type="dxa"/>
            <w:vAlign w:val="bottom"/>
          </w:tcPr>
          <w:p w14:paraId="38ACCD4C" w14:textId="77777777" w:rsidR="004B413C" w:rsidRDefault="004B413C"/>
        </w:tc>
        <w:tc>
          <w:tcPr>
            <w:tcW w:w="1720" w:type="dxa"/>
            <w:vAlign w:val="bottom"/>
          </w:tcPr>
          <w:p w14:paraId="584CB15A" w14:textId="77777777" w:rsidR="004B413C" w:rsidRDefault="004B413C"/>
        </w:tc>
        <w:tc>
          <w:tcPr>
            <w:tcW w:w="1480" w:type="dxa"/>
            <w:vAlign w:val="bottom"/>
          </w:tcPr>
          <w:p w14:paraId="113CB43F" w14:textId="77777777" w:rsidR="004B413C" w:rsidRDefault="004B413C"/>
        </w:tc>
        <w:tc>
          <w:tcPr>
            <w:tcW w:w="0" w:type="dxa"/>
            <w:vAlign w:val="bottom"/>
          </w:tcPr>
          <w:p w14:paraId="60DB939A" w14:textId="77777777" w:rsidR="004B413C" w:rsidRDefault="004B413C">
            <w:pPr>
              <w:rPr>
                <w:sz w:val="1"/>
                <w:szCs w:val="1"/>
              </w:rPr>
            </w:pPr>
          </w:p>
        </w:tc>
      </w:tr>
      <w:tr w:rsidR="004B413C" w14:paraId="3270C8C5" w14:textId="77777777">
        <w:trPr>
          <w:trHeight w:val="1104"/>
        </w:trPr>
        <w:tc>
          <w:tcPr>
            <w:tcW w:w="360" w:type="dxa"/>
            <w:vAlign w:val="bottom"/>
          </w:tcPr>
          <w:p w14:paraId="2184527F" w14:textId="77777777" w:rsidR="004B413C" w:rsidRDefault="004B413C">
            <w:pPr>
              <w:rPr>
                <w:sz w:val="24"/>
                <w:szCs w:val="24"/>
              </w:rPr>
            </w:pPr>
          </w:p>
        </w:tc>
        <w:tc>
          <w:tcPr>
            <w:tcW w:w="1720" w:type="dxa"/>
            <w:vAlign w:val="bottom"/>
          </w:tcPr>
          <w:p w14:paraId="6C5D8BD4" w14:textId="77777777" w:rsidR="004B413C" w:rsidRDefault="00EC2FEA">
            <w:pPr>
              <w:ind w:right="1350"/>
              <w:jc w:val="right"/>
              <w:rPr>
                <w:sz w:val="20"/>
                <w:szCs w:val="20"/>
              </w:rPr>
            </w:pPr>
            <w:r>
              <w:rPr>
                <w:rFonts w:ascii="Arial" w:eastAsia="Arial" w:hAnsi="Arial" w:cs="Arial"/>
                <w:color w:val="4D4D4D"/>
                <w:sz w:val="18"/>
                <w:szCs w:val="18"/>
              </w:rPr>
              <w:t>65</w:t>
            </w:r>
          </w:p>
        </w:tc>
        <w:tc>
          <w:tcPr>
            <w:tcW w:w="1940" w:type="dxa"/>
            <w:vAlign w:val="bottom"/>
          </w:tcPr>
          <w:p w14:paraId="5BCA3EF9" w14:textId="77777777" w:rsidR="004B413C" w:rsidRDefault="004B413C">
            <w:pPr>
              <w:rPr>
                <w:sz w:val="24"/>
                <w:szCs w:val="24"/>
              </w:rPr>
            </w:pPr>
          </w:p>
        </w:tc>
        <w:tc>
          <w:tcPr>
            <w:tcW w:w="1960" w:type="dxa"/>
            <w:vAlign w:val="bottom"/>
          </w:tcPr>
          <w:p w14:paraId="78DEB324" w14:textId="77777777" w:rsidR="004B413C" w:rsidRDefault="004B413C">
            <w:pPr>
              <w:rPr>
                <w:sz w:val="24"/>
                <w:szCs w:val="24"/>
              </w:rPr>
            </w:pPr>
          </w:p>
        </w:tc>
        <w:tc>
          <w:tcPr>
            <w:tcW w:w="1720" w:type="dxa"/>
            <w:vAlign w:val="bottom"/>
          </w:tcPr>
          <w:p w14:paraId="128B605F" w14:textId="77777777" w:rsidR="004B413C" w:rsidRDefault="004B413C">
            <w:pPr>
              <w:rPr>
                <w:sz w:val="24"/>
                <w:szCs w:val="24"/>
              </w:rPr>
            </w:pPr>
          </w:p>
        </w:tc>
        <w:tc>
          <w:tcPr>
            <w:tcW w:w="1480" w:type="dxa"/>
            <w:vAlign w:val="bottom"/>
          </w:tcPr>
          <w:p w14:paraId="07FCCC65" w14:textId="77777777" w:rsidR="004B413C" w:rsidRDefault="004B413C">
            <w:pPr>
              <w:rPr>
                <w:sz w:val="24"/>
                <w:szCs w:val="24"/>
              </w:rPr>
            </w:pPr>
          </w:p>
        </w:tc>
        <w:tc>
          <w:tcPr>
            <w:tcW w:w="0" w:type="dxa"/>
            <w:vAlign w:val="bottom"/>
          </w:tcPr>
          <w:p w14:paraId="0839F4CB" w14:textId="77777777" w:rsidR="004B413C" w:rsidRDefault="004B413C">
            <w:pPr>
              <w:rPr>
                <w:sz w:val="1"/>
                <w:szCs w:val="1"/>
              </w:rPr>
            </w:pPr>
          </w:p>
        </w:tc>
      </w:tr>
      <w:tr w:rsidR="004B413C" w14:paraId="0DEEAA47" w14:textId="77777777">
        <w:trPr>
          <w:trHeight w:val="512"/>
        </w:trPr>
        <w:tc>
          <w:tcPr>
            <w:tcW w:w="360" w:type="dxa"/>
            <w:vAlign w:val="bottom"/>
          </w:tcPr>
          <w:p w14:paraId="2BD2E9CF" w14:textId="77777777" w:rsidR="004B413C" w:rsidRDefault="004B413C">
            <w:pPr>
              <w:rPr>
                <w:sz w:val="24"/>
                <w:szCs w:val="24"/>
              </w:rPr>
            </w:pPr>
          </w:p>
        </w:tc>
        <w:tc>
          <w:tcPr>
            <w:tcW w:w="1720" w:type="dxa"/>
            <w:vAlign w:val="bottom"/>
          </w:tcPr>
          <w:p w14:paraId="55608589" w14:textId="77777777" w:rsidR="004B413C" w:rsidRDefault="004B413C">
            <w:pPr>
              <w:rPr>
                <w:sz w:val="24"/>
                <w:szCs w:val="24"/>
              </w:rPr>
            </w:pPr>
          </w:p>
        </w:tc>
        <w:tc>
          <w:tcPr>
            <w:tcW w:w="1940" w:type="dxa"/>
            <w:vAlign w:val="bottom"/>
          </w:tcPr>
          <w:p w14:paraId="72EFC2B7" w14:textId="77777777" w:rsidR="004B413C" w:rsidRDefault="004B413C">
            <w:pPr>
              <w:rPr>
                <w:sz w:val="24"/>
                <w:szCs w:val="24"/>
              </w:rPr>
            </w:pPr>
          </w:p>
        </w:tc>
        <w:tc>
          <w:tcPr>
            <w:tcW w:w="1960" w:type="dxa"/>
            <w:vAlign w:val="bottom"/>
          </w:tcPr>
          <w:p w14:paraId="730DE089" w14:textId="77777777" w:rsidR="004B413C" w:rsidRDefault="004B413C">
            <w:pPr>
              <w:rPr>
                <w:sz w:val="24"/>
                <w:szCs w:val="24"/>
              </w:rPr>
            </w:pPr>
          </w:p>
        </w:tc>
        <w:tc>
          <w:tcPr>
            <w:tcW w:w="1720" w:type="dxa"/>
            <w:vAlign w:val="bottom"/>
          </w:tcPr>
          <w:p w14:paraId="766BE3EC" w14:textId="77777777" w:rsidR="004B413C" w:rsidRDefault="004B413C">
            <w:pPr>
              <w:rPr>
                <w:sz w:val="24"/>
                <w:szCs w:val="24"/>
              </w:rPr>
            </w:pPr>
          </w:p>
        </w:tc>
        <w:tc>
          <w:tcPr>
            <w:tcW w:w="1480" w:type="dxa"/>
            <w:vAlign w:val="bottom"/>
          </w:tcPr>
          <w:p w14:paraId="2413D430" w14:textId="77777777" w:rsidR="004B413C" w:rsidRDefault="00EC2FEA">
            <w:pPr>
              <w:ind w:left="437"/>
              <w:jc w:val="center"/>
              <w:rPr>
                <w:sz w:val="20"/>
                <w:szCs w:val="20"/>
              </w:rPr>
            </w:pPr>
            <w:r>
              <w:rPr>
                <w:rFonts w:ascii="Arial" w:eastAsia="Arial" w:hAnsi="Arial" w:cs="Arial"/>
                <w:w w:val="99"/>
              </w:rPr>
              <w:t>Proposed</w:t>
            </w:r>
          </w:p>
        </w:tc>
        <w:tc>
          <w:tcPr>
            <w:tcW w:w="0" w:type="dxa"/>
            <w:vAlign w:val="bottom"/>
          </w:tcPr>
          <w:p w14:paraId="27C00E3B" w14:textId="77777777" w:rsidR="004B413C" w:rsidRDefault="004B413C">
            <w:pPr>
              <w:rPr>
                <w:sz w:val="1"/>
                <w:szCs w:val="1"/>
              </w:rPr>
            </w:pPr>
          </w:p>
        </w:tc>
      </w:tr>
      <w:tr w:rsidR="004B413C" w14:paraId="163FC3B1" w14:textId="77777777">
        <w:trPr>
          <w:trHeight w:val="243"/>
        </w:trPr>
        <w:tc>
          <w:tcPr>
            <w:tcW w:w="360" w:type="dxa"/>
            <w:vAlign w:val="bottom"/>
          </w:tcPr>
          <w:p w14:paraId="18072C27" w14:textId="77777777" w:rsidR="004B413C" w:rsidRDefault="004B413C">
            <w:pPr>
              <w:rPr>
                <w:sz w:val="21"/>
                <w:szCs w:val="21"/>
              </w:rPr>
            </w:pPr>
          </w:p>
        </w:tc>
        <w:tc>
          <w:tcPr>
            <w:tcW w:w="1720" w:type="dxa"/>
            <w:vAlign w:val="bottom"/>
          </w:tcPr>
          <w:p w14:paraId="66359D25" w14:textId="77777777" w:rsidR="004B413C" w:rsidRDefault="00EC2FEA">
            <w:pPr>
              <w:ind w:right="670"/>
              <w:jc w:val="right"/>
              <w:rPr>
                <w:sz w:val="20"/>
                <w:szCs w:val="20"/>
              </w:rPr>
            </w:pPr>
            <w:r>
              <w:rPr>
                <w:rFonts w:ascii="Arial" w:eastAsia="Arial" w:hAnsi="Arial" w:cs="Arial"/>
                <w:color w:val="4D4D4D"/>
                <w:sz w:val="18"/>
                <w:szCs w:val="18"/>
              </w:rPr>
              <w:t>1980</w:t>
            </w:r>
          </w:p>
        </w:tc>
        <w:tc>
          <w:tcPr>
            <w:tcW w:w="1940" w:type="dxa"/>
            <w:vAlign w:val="bottom"/>
          </w:tcPr>
          <w:p w14:paraId="31DA917F" w14:textId="77777777" w:rsidR="004B413C" w:rsidRDefault="00EC2FEA">
            <w:pPr>
              <w:ind w:right="670"/>
              <w:jc w:val="right"/>
              <w:rPr>
                <w:sz w:val="20"/>
                <w:szCs w:val="20"/>
              </w:rPr>
            </w:pPr>
            <w:r>
              <w:rPr>
                <w:rFonts w:ascii="Arial" w:eastAsia="Arial" w:hAnsi="Arial" w:cs="Arial"/>
                <w:color w:val="4D4D4D"/>
                <w:sz w:val="18"/>
                <w:szCs w:val="18"/>
              </w:rPr>
              <w:t>1990</w:t>
            </w:r>
          </w:p>
        </w:tc>
        <w:tc>
          <w:tcPr>
            <w:tcW w:w="1960" w:type="dxa"/>
            <w:vAlign w:val="bottom"/>
          </w:tcPr>
          <w:p w14:paraId="290C950C" w14:textId="77777777" w:rsidR="004B413C" w:rsidRDefault="00EC2FEA">
            <w:pPr>
              <w:ind w:right="680"/>
              <w:jc w:val="right"/>
              <w:rPr>
                <w:sz w:val="20"/>
                <w:szCs w:val="20"/>
              </w:rPr>
            </w:pPr>
            <w:r>
              <w:rPr>
                <w:rFonts w:ascii="Arial" w:eastAsia="Arial" w:hAnsi="Arial" w:cs="Arial"/>
                <w:color w:val="4D4D4D"/>
                <w:sz w:val="18"/>
                <w:szCs w:val="18"/>
              </w:rPr>
              <w:t>2000</w:t>
            </w:r>
          </w:p>
        </w:tc>
        <w:tc>
          <w:tcPr>
            <w:tcW w:w="1720" w:type="dxa"/>
            <w:vAlign w:val="bottom"/>
          </w:tcPr>
          <w:p w14:paraId="62BEB404" w14:textId="77777777" w:rsidR="004B413C" w:rsidRDefault="00EC2FEA">
            <w:pPr>
              <w:ind w:right="450"/>
              <w:jc w:val="right"/>
              <w:rPr>
                <w:sz w:val="20"/>
                <w:szCs w:val="20"/>
              </w:rPr>
            </w:pPr>
            <w:r>
              <w:rPr>
                <w:rFonts w:ascii="Arial" w:eastAsia="Arial" w:hAnsi="Arial" w:cs="Arial"/>
                <w:color w:val="4D4D4D"/>
                <w:sz w:val="18"/>
                <w:szCs w:val="18"/>
              </w:rPr>
              <w:t>2010</w:t>
            </w:r>
          </w:p>
        </w:tc>
        <w:tc>
          <w:tcPr>
            <w:tcW w:w="1480" w:type="dxa"/>
            <w:vAlign w:val="bottom"/>
          </w:tcPr>
          <w:p w14:paraId="490CE24E" w14:textId="77777777" w:rsidR="004B413C" w:rsidRDefault="00EC2FEA">
            <w:pPr>
              <w:jc w:val="right"/>
              <w:rPr>
                <w:sz w:val="20"/>
                <w:szCs w:val="20"/>
              </w:rPr>
            </w:pPr>
            <w:r>
              <w:rPr>
                <w:rFonts w:ascii="Arial" w:eastAsia="Arial" w:hAnsi="Arial" w:cs="Arial"/>
                <w:color w:val="4D4D4D"/>
                <w:sz w:val="18"/>
                <w:szCs w:val="18"/>
              </w:rPr>
              <w:t>2020</w:t>
            </w:r>
          </w:p>
        </w:tc>
        <w:tc>
          <w:tcPr>
            <w:tcW w:w="0" w:type="dxa"/>
            <w:vAlign w:val="bottom"/>
          </w:tcPr>
          <w:p w14:paraId="0E52B6E9" w14:textId="77777777" w:rsidR="004B413C" w:rsidRDefault="004B413C">
            <w:pPr>
              <w:rPr>
                <w:sz w:val="1"/>
                <w:szCs w:val="1"/>
              </w:rPr>
            </w:pPr>
          </w:p>
        </w:tc>
      </w:tr>
      <w:tr w:rsidR="004B413C" w14:paraId="7747E57F" w14:textId="77777777">
        <w:trPr>
          <w:trHeight w:val="260"/>
        </w:trPr>
        <w:tc>
          <w:tcPr>
            <w:tcW w:w="360" w:type="dxa"/>
            <w:vAlign w:val="bottom"/>
          </w:tcPr>
          <w:p w14:paraId="274315E0" w14:textId="77777777" w:rsidR="004B413C" w:rsidRDefault="004B413C"/>
        </w:tc>
        <w:tc>
          <w:tcPr>
            <w:tcW w:w="1720" w:type="dxa"/>
            <w:vAlign w:val="bottom"/>
          </w:tcPr>
          <w:p w14:paraId="53AAEB2B" w14:textId="77777777" w:rsidR="004B413C" w:rsidRDefault="004B413C"/>
        </w:tc>
        <w:tc>
          <w:tcPr>
            <w:tcW w:w="1940" w:type="dxa"/>
            <w:vAlign w:val="bottom"/>
          </w:tcPr>
          <w:p w14:paraId="5F0CC4AF" w14:textId="77777777" w:rsidR="004B413C" w:rsidRDefault="004B413C"/>
        </w:tc>
        <w:tc>
          <w:tcPr>
            <w:tcW w:w="1960" w:type="dxa"/>
            <w:vAlign w:val="bottom"/>
          </w:tcPr>
          <w:p w14:paraId="07E25547" w14:textId="77777777" w:rsidR="004B413C" w:rsidRDefault="00EC2FEA">
            <w:pPr>
              <w:jc w:val="center"/>
              <w:rPr>
                <w:sz w:val="20"/>
                <w:szCs w:val="20"/>
              </w:rPr>
            </w:pPr>
            <w:r>
              <w:rPr>
                <w:rFonts w:ascii="Arial" w:eastAsia="Arial" w:hAnsi="Arial" w:cs="Arial"/>
                <w:w w:val="94"/>
              </w:rPr>
              <w:t>Year</w:t>
            </w:r>
          </w:p>
        </w:tc>
        <w:tc>
          <w:tcPr>
            <w:tcW w:w="1720" w:type="dxa"/>
            <w:vAlign w:val="bottom"/>
          </w:tcPr>
          <w:p w14:paraId="10EE4742" w14:textId="77777777" w:rsidR="004B413C" w:rsidRDefault="004B413C"/>
        </w:tc>
        <w:tc>
          <w:tcPr>
            <w:tcW w:w="1480" w:type="dxa"/>
            <w:vAlign w:val="bottom"/>
          </w:tcPr>
          <w:p w14:paraId="203066E0" w14:textId="77777777" w:rsidR="004B413C" w:rsidRDefault="004B413C"/>
        </w:tc>
        <w:tc>
          <w:tcPr>
            <w:tcW w:w="0" w:type="dxa"/>
            <w:vAlign w:val="bottom"/>
          </w:tcPr>
          <w:p w14:paraId="7BE7662E" w14:textId="77777777" w:rsidR="004B413C" w:rsidRDefault="004B413C">
            <w:pPr>
              <w:rPr>
                <w:sz w:val="1"/>
                <w:szCs w:val="1"/>
              </w:rPr>
            </w:pPr>
          </w:p>
        </w:tc>
      </w:tr>
    </w:tbl>
    <w:p w14:paraId="1C3C43D5" w14:textId="77777777" w:rsidR="004B413C" w:rsidRDefault="004B413C">
      <w:pPr>
        <w:spacing w:line="200" w:lineRule="exact"/>
        <w:rPr>
          <w:sz w:val="20"/>
          <w:szCs w:val="20"/>
        </w:rPr>
      </w:pPr>
    </w:p>
    <w:p w14:paraId="4F02FE3F" w14:textId="77777777" w:rsidR="004B413C" w:rsidRDefault="004B413C">
      <w:pPr>
        <w:spacing w:line="363" w:lineRule="exact"/>
        <w:rPr>
          <w:sz w:val="20"/>
          <w:szCs w:val="20"/>
        </w:rPr>
      </w:pPr>
    </w:p>
    <w:p w14:paraId="40E095BF" w14:textId="77777777" w:rsidR="004B413C" w:rsidRDefault="00EC2FEA">
      <w:pPr>
        <w:spacing w:line="275" w:lineRule="auto"/>
        <w:jc w:val="both"/>
        <w:rPr>
          <w:sz w:val="20"/>
          <w:szCs w:val="20"/>
        </w:rPr>
      </w:pPr>
      <w:r>
        <w:rPr>
          <w:rFonts w:ascii="Arial" w:eastAsia="Arial" w:hAnsi="Arial" w:cs="Arial"/>
          <w:sz w:val="20"/>
          <w:szCs w:val="20"/>
        </w:rPr>
        <w:t>Figure 80: Groundwater levels recorded at bore 61610908 in the vicinity of WM2. Red segments along trendline indicate preiods of significant decline in groundwater levels and blue segments represent significant increases in groundwater level.</w:t>
      </w:r>
    </w:p>
    <w:p w14:paraId="02DD9895" w14:textId="77777777" w:rsidR="004B413C" w:rsidRDefault="004B413C">
      <w:pPr>
        <w:spacing w:line="200" w:lineRule="exact"/>
        <w:rPr>
          <w:sz w:val="20"/>
          <w:szCs w:val="20"/>
        </w:rPr>
      </w:pPr>
    </w:p>
    <w:p w14:paraId="0A333797" w14:textId="77777777" w:rsidR="004B413C" w:rsidRDefault="004B413C">
      <w:pPr>
        <w:spacing w:line="200" w:lineRule="exact"/>
        <w:rPr>
          <w:sz w:val="20"/>
          <w:szCs w:val="20"/>
        </w:rPr>
      </w:pPr>
    </w:p>
    <w:p w14:paraId="69E85CD2" w14:textId="77777777" w:rsidR="004B413C" w:rsidRDefault="004B413C">
      <w:pPr>
        <w:spacing w:line="200" w:lineRule="exact"/>
        <w:rPr>
          <w:sz w:val="20"/>
          <w:szCs w:val="20"/>
        </w:rPr>
      </w:pPr>
    </w:p>
    <w:p w14:paraId="123DC145" w14:textId="77777777" w:rsidR="004B413C" w:rsidRDefault="004B413C">
      <w:pPr>
        <w:spacing w:line="200" w:lineRule="exact"/>
        <w:rPr>
          <w:sz w:val="20"/>
          <w:szCs w:val="20"/>
        </w:rPr>
      </w:pPr>
    </w:p>
    <w:p w14:paraId="662C2837" w14:textId="77777777" w:rsidR="004B413C" w:rsidRDefault="004B413C">
      <w:pPr>
        <w:spacing w:line="200" w:lineRule="exact"/>
        <w:rPr>
          <w:sz w:val="20"/>
          <w:szCs w:val="20"/>
        </w:rPr>
      </w:pPr>
    </w:p>
    <w:p w14:paraId="470FB001" w14:textId="77777777" w:rsidR="004B413C" w:rsidRDefault="004B413C">
      <w:pPr>
        <w:spacing w:line="200" w:lineRule="exact"/>
        <w:rPr>
          <w:sz w:val="20"/>
          <w:szCs w:val="20"/>
        </w:rPr>
      </w:pPr>
    </w:p>
    <w:p w14:paraId="3FDFF107" w14:textId="77777777" w:rsidR="004B413C" w:rsidRDefault="004B413C">
      <w:pPr>
        <w:spacing w:line="200" w:lineRule="exact"/>
        <w:rPr>
          <w:sz w:val="20"/>
          <w:szCs w:val="20"/>
        </w:rPr>
      </w:pPr>
    </w:p>
    <w:p w14:paraId="0D2E6B25" w14:textId="77777777" w:rsidR="004B413C" w:rsidRDefault="004B413C">
      <w:pPr>
        <w:spacing w:line="200" w:lineRule="exact"/>
        <w:rPr>
          <w:sz w:val="20"/>
          <w:szCs w:val="20"/>
        </w:rPr>
      </w:pPr>
    </w:p>
    <w:p w14:paraId="48D11680" w14:textId="77777777" w:rsidR="004B413C" w:rsidRDefault="004B413C">
      <w:pPr>
        <w:spacing w:line="200" w:lineRule="exact"/>
        <w:rPr>
          <w:sz w:val="20"/>
          <w:szCs w:val="20"/>
        </w:rPr>
      </w:pPr>
    </w:p>
    <w:p w14:paraId="1858FED9" w14:textId="77777777" w:rsidR="004B413C" w:rsidRDefault="004B413C">
      <w:pPr>
        <w:spacing w:line="200" w:lineRule="exact"/>
        <w:rPr>
          <w:sz w:val="20"/>
          <w:szCs w:val="20"/>
        </w:rPr>
      </w:pPr>
    </w:p>
    <w:p w14:paraId="29359636" w14:textId="77777777" w:rsidR="004B413C" w:rsidRDefault="004B413C">
      <w:pPr>
        <w:spacing w:line="200" w:lineRule="exact"/>
        <w:rPr>
          <w:sz w:val="20"/>
          <w:szCs w:val="20"/>
        </w:rPr>
      </w:pPr>
    </w:p>
    <w:p w14:paraId="07D0651F" w14:textId="77777777" w:rsidR="004B413C" w:rsidRDefault="004B413C">
      <w:pPr>
        <w:spacing w:line="200" w:lineRule="exact"/>
        <w:rPr>
          <w:sz w:val="20"/>
          <w:szCs w:val="20"/>
        </w:rPr>
      </w:pPr>
    </w:p>
    <w:p w14:paraId="60C3FF05" w14:textId="77777777" w:rsidR="004B413C" w:rsidRDefault="004B413C">
      <w:pPr>
        <w:spacing w:line="200" w:lineRule="exact"/>
        <w:rPr>
          <w:sz w:val="20"/>
          <w:szCs w:val="20"/>
        </w:rPr>
      </w:pPr>
    </w:p>
    <w:p w14:paraId="5A1B5BD3" w14:textId="77777777" w:rsidR="004B413C" w:rsidRDefault="004B413C">
      <w:pPr>
        <w:spacing w:line="367" w:lineRule="exact"/>
        <w:rPr>
          <w:sz w:val="20"/>
          <w:szCs w:val="20"/>
        </w:rPr>
      </w:pPr>
    </w:p>
    <w:p w14:paraId="669E94E7" w14:textId="77777777" w:rsidR="004B413C" w:rsidRDefault="00EC2FEA">
      <w:pPr>
        <w:ind w:right="20"/>
        <w:jc w:val="center"/>
        <w:rPr>
          <w:sz w:val="20"/>
          <w:szCs w:val="20"/>
        </w:rPr>
      </w:pPr>
      <w:r>
        <w:rPr>
          <w:rFonts w:ascii="Arial" w:eastAsia="Arial" w:hAnsi="Arial" w:cs="Arial"/>
          <w:sz w:val="20"/>
          <w:szCs w:val="20"/>
        </w:rPr>
        <w:t>128</w:t>
      </w:r>
    </w:p>
    <w:p w14:paraId="6CC3474B" w14:textId="77777777" w:rsidR="004B413C" w:rsidRDefault="004B413C">
      <w:pPr>
        <w:sectPr w:rsidR="004B413C">
          <w:pgSz w:w="12240" w:h="15840"/>
          <w:pgMar w:top="1440" w:right="1420" w:bottom="272" w:left="1440" w:header="0" w:footer="0" w:gutter="0"/>
          <w:cols w:space="720" w:equalWidth="0">
            <w:col w:w="9380"/>
          </w:cols>
        </w:sectPr>
      </w:pPr>
    </w:p>
    <w:p w14:paraId="1A92FF3C" w14:textId="77777777" w:rsidR="004B413C" w:rsidRDefault="004B413C">
      <w:pPr>
        <w:spacing w:line="112" w:lineRule="exact"/>
        <w:rPr>
          <w:sz w:val="20"/>
          <w:szCs w:val="20"/>
        </w:rPr>
      </w:pPr>
      <w:bookmarkStart w:id="166" w:name="page129"/>
      <w:bookmarkEnd w:id="166"/>
    </w:p>
    <w:p w14:paraId="1456655C" w14:textId="77777777" w:rsidR="004B413C" w:rsidRDefault="00EC2FEA">
      <w:pPr>
        <w:ind w:right="40"/>
        <w:jc w:val="center"/>
        <w:rPr>
          <w:sz w:val="20"/>
          <w:szCs w:val="20"/>
        </w:rPr>
      </w:pPr>
      <w:r>
        <w:rPr>
          <w:rFonts w:ascii="Arial" w:eastAsia="Arial" w:hAnsi="Arial" w:cs="Arial"/>
          <w:sz w:val="20"/>
          <w:szCs w:val="20"/>
        </w:rPr>
        <w:t>Table 33: Five year summaries of surface water level data at WM8</w:t>
      </w:r>
    </w:p>
    <w:p w14:paraId="517B359D" w14:textId="77777777" w:rsidR="004B413C" w:rsidRDefault="004B413C">
      <w:pPr>
        <w:spacing w:line="51" w:lineRule="exact"/>
        <w:rPr>
          <w:sz w:val="20"/>
          <w:szCs w:val="20"/>
        </w:rPr>
      </w:pPr>
    </w:p>
    <w:tbl>
      <w:tblPr>
        <w:tblW w:w="0" w:type="auto"/>
        <w:tblInd w:w="60" w:type="dxa"/>
        <w:tblLayout w:type="fixed"/>
        <w:tblCellMar>
          <w:left w:w="0" w:type="dxa"/>
          <w:right w:w="0" w:type="dxa"/>
        </w:tblCellMar>
        <w:tblLook w:val="04A0" w:firstRow="1" w:lastRow="0" w:firstColumn="1" w:lastColumn="0" w:noHBand="0" w:noVBand="1"/>
      </w:tblPr>
      <w:tblGrid>
        <w:gridCol w:w="1500"/>
        <w:gridCol w:w="1580"/>
        <w:gridCol w:w="1540"/>
        <w:gridCol w:w="1760"/>
        <w:gridCol w:w="900"/>
        <w:gridCol w:w="880"/>
        <w:gridCol w:w="1140"/>
        <w:gridCol w:w="20"/>
      </w:tblGrid>
      <w:tr w:rsidR="004B413C" w14:paraId="235592F3" w14:textId="77777777">
        <w:trPr>
          <w:trHeight w:val="190"/>
        </w:trPr>
        <w:tc>
          <w:tcPr>
            <w:tcW w:w="1500" w:type="dxa"/>
            <w:vMerge w:val="restart"/>
            <w:tcBorders>
              <w:top w:val="single" w:sz="8" w:space="0" w:color="auto"/>
            </w:tcBorders>
            <w:vAlign w:val="bottom"/>
          </w:tcPr>
          <w:p w14:paraId="7EC4B4E7" w14:textId="77777777" w:rsidR="004B413C" w:rsidRDefault="00EC2FEA">
            <w:pPr>
              <w:ind w:left="100"/>
              <w:rPr>
                <w:sz w:val="20"/>
                <w:szCs w:val="20"/>
              </w:rPr>
            </w:pPr>
            <w:r>
              <w:rPr>
                <w:rFonts w:ascii="Arial" w:eastAsia="Arial" w:hAnsi="Arial" w:cs="Arial"/>
                <w:sz w:val="16"/>
                <w:szCs w:val="16"/>
              </w:rPr>
              <w:t>Period</w:t>
            </w:r>
          </w:p>
        </w:tc>
        <w:tc>
          <w:tcPr>
            <w:tcW w:w="1580" w:type="dxa"/>
            <w:tcBorders>
              <w:top w:val="single" w:sz="8" w:space="0" w:color="auto"/>
            </w:tcBorders>
            <w:vAlign w:val="bottom"/>
          </w:tcPr>
          <w:p w14:paraId="5B5CFF32" w14:textId="77777777" w:rsidR="004B413C" w:rsidRDefault="00EC2FEA">
            <w:pPr>
              <w:ind w:right="19"/>
              <w:jc w:val="right"/>
              <w:rPr>
                <w:sz w:val="20"/>
                <w:szCs w:val="20"/>
              </w:rPr>
            </w:pPr>
            <w:r>
              <w:rPr>
                <w:rFonts w:ascii="Arial" w:eastAsia="Arial" w:hAnsi="Arial" w:cs="Arial"/>
                <w:sz w:val="16"/>
                <w:szCs w:val="16"/>
              </w:rPr>
              <w:t>Mean max seasonal</w:t>
            </w:r>
          </w:p>
        </w:tc>
        <w:tc>
          <w:tcPr>
            <w:tcW w:w="1540" w:type="dxa"/>
            <w:tcBorders>
              <w:top w:val="single" w:sz="8" w:space="0" w:color="auto"/>
            </w:tcBorders>
            <w:vAlign w:val="bottom"/>
          </w:tcPr>
          <w:p w14:paraId="19B715FB" w14:textId="77777777" w:rsidR="004B413C" w:rsidRDefault="00EC2FEA">
            <w:pPr>
              <w:ind w:right="19"/>
              <w:jc w:val="right"/>
              <w:rPr>
                <w:sz w:val="20"/>
                <w:szCs w:val="20"/>
              </w:rPr>
            </w:pPr>
            <w:r>
              <w:rPr>
                <w:rFonts w:ascii="Arial" w:eastAsia="Arial" w:hAnsi="Arial" w:cs="Arial"/>
                <w:sz w:val="16"/>
                <w:szCs w:val="16"/>
              </w:rPr>
              <w:t>Mean min seasonal</w:t>
            </w:r>
          </w:p>
        </w:tc>
        <w:tc>
          <w:tcPr>
            <w:tcW w:w="1760" w:type="dxa"/>
            <w:tcBorders>
              <w:top w:val="single" w:sz="8" w:space="0" w:color="auto"/>
            </w:tcBorders>
            <w:vAlign w:val="bottom"/>
          </w:tcPr>
          <w:p w14:paraId="1FD2F87B" w14:textId="77777777" w:rsidR="004B413C" w:rsidRDefault="00EC2FEA">
            <w:pPr>
              <w:ind w:right="19"/>
              <w:jc w:val="right"/>
              <w:rPr>
                <w:sz w:val="20"/>
                <w:szCs w:val="20"/>
              </w:rPr>
            </w:pPr>
            <w:r>
              <w:rPr>
                <w:rFonts w:ascii="Arial" w:eastAsia="Arial" w:hAnsi="Arial" w:cs="Arial"/>
                <w:w w:val="99"/>
                <w:sz w:val="16"/>
                <w:szCs w:val="16"/>
              </w:rPr>
              <w:t>Mean seasonal change</w:t>
            </w:r>
          </w:p>
        </w:tc>
        <w:tc>
          <w:tcPr>
            <w:tcW w:w="900" w:type="dxa"/>
            <w:tcBorders>
              <w:top w:val="single" w:sz="8" w:space="0" w:color="auto"/>
            </w:tcBorders>
            <w:vAlign w:val="bottom"/>
          </w:tcPr>
          <w:p w14:paraId="7B93464B" w14:textId="77777777" w:rsidR="004B413C" w:rsidRDefault="00EC2FEA">
            <w:pPr>
              <w:ind w:left="120"/>
              <w:rPr>
                <w:sz w:val="20"/>
                <w:szCs w:val="20"/>
              </w:rPr>
            </w:pPr>
            <w:r>
              <w:rPr>
                <w:rFonts w:ascii="Arial" w:eastAsia="Arial" w:hAnsi="Arial" w:cs="Arial"/>
                <w:sz w:val="16"/>
                <w:szCs w:val="16"/>
              </w:rPr>
              <w:t>Month of</w:t>
            </w:r>
          </w:p>
        </w:tc>
        <w:tc>
          <w:tcPr>
            <w:tcW w:w="880" w:type="dxa"/>
            <w:tcBorders>
              <w:top w:val="single" w:sz="8" w:space="0" w:color="auto"/>
            </w:tcBorders>
            <w:vAlign w:val="bottom"/>
          </w:tcPr>
          <w:p w14:paraId="5BFCB39D" w14:textId="77777777" w:rsidR="004B413C" w:rsidRDefault="00EC2FEA">
            <w:pPr>
              <w:ind w:left="120"/>
              <w:rPr>
                <w:sz w:val="20"/>
                <w:szCs w:val="20"/>
              </w:rPr>
            </w:pPr>
            <w:r>
              <w:rPr>
                <w:rFonts w:ascii="Arial" w:eastAsia="Arial" w:hAnsi="Arial" w:cs="Arial"/>
                <w:sz w:val="16"/>
                <w:szCs w:val="16"/>
              </w:rPr>
              <w:t>Month of</w:t>
            </w:r>
          </w:p>
        </w:tc>
        <w:tc>
          <w:tcPr>
            <w:tcW w:w="1140" w:type="dxa"/>
            <w:tcBorders>
              <w:top w:val="single" w:sz="8" w:space="0" w:color="auto"/>
            </w:tcBorders>
            <w:vAlign w:val="bottom"/>
          </w:tcPr>
          <w:p w14:paraId="08837E5B" w14:textId="77777777" w:rsidR="004B413C" w:rsidRDefault="00EC2FEA">
            <w:pPr>
              <w:ind w:right="19"/>
              <w:jc w:val="right"/>
              <w:rPr>
                <w:sz w:val="20"/>
                <w:szCs w:val="20"/>
              </w:rPr>
            </w:pPr>
            <w:r>
              <w:rPr>
                <w:rFonts w:ascii="Arial" w:eastAsia="Arial" w:hAnsi="Arial" w:cs="Arial"/>
                <w:sz w:val="16"/>
                <w:szCs w:val="16"/>
              </w:rPr>
              <w:t>Mean max to</w:t>
            </w:r>
          </w:p>
        </w:tc>
        <w:tc>
          <w:tcPr>
            <w:tcW w:w="0" w:type="dxa"/>
            <w:vAlign w:val="bottom"/>
          </w:tcPr>
          <w:p w14:paraId="37932740" w14:textId="77777777" w:rsidR="004B413C" w:rsidRDefault="004B413C">
            <w:pPr>
              <w:rPr>
                <w:sz w:val="1"/>
                <w:szCs w:val="1"/>
              </w:rPr>
            </w:pPr>
          </w:p>
        </w:tc>
      </w:tr>
      <w:tr w:rsidR="004B413C" w14:paraId="121C81A7" w14:textId="77777777">
        <w:trPr>
          <w:trHeight w:val="133"/>
        </w:trPr>
        <w:tc>
          <w:tcPr>
            <w:tcW w:w="1500" w:type="dxa"/>
            <w:vMerge/>
            <w:vAlign w:val="bottom"/>
          </w:tcPr>
          <w:p w14:paraId="24F33FCF" w14:textId="77777777" w:rsidR="004B413C" w:rsidRDefault="004B413C">
            <w:pPr>
              <w:rPr>
                <w:sz w:val="11"/>
                <w:szCs w:val="11"/>
              </w:rPr>
            </w:pPr>
          </w:p>
        </w:tc>
        <w:tc>
          <w:tcPr>
            <w:tcW w:w="1580" w:type="dxa"/>
            <w:vMerge w:val="restart"/>
            <w:vAlign w:val="bottom"/>
          </w:tcPr>
          <w:p w14:paraId="22E39F46" w14:textId="77777777" w:rsidR="004B413C" w:rsidRDefault="00EC2FEA">
            <w:pPr>
              <w:ind w:right="219"/>
              <w:jc w:val="right"/>
              <w:rPr>
                <w:sz w:val="20"/>
                <w:szCs w:val="20"/>
              </w:rPr>
            </w:pPr>
            <w:r>
              <w:rPr>
                <w:rFonts w:ascii="Arial" w:eastAsia="Arial" w:hAnsi="Arial" w:cs="Arial"/>
                <w:sz w:val="16"/>
                <w:szCs w:val="16"/>
              </w:rPr>
              <w:t>level (mAHD)</w:t>
            </w:r>
          </w:p>
        </w:tc>
        <w:tc>
          <w:tcPr>
            <w:tcW w:w="1540" w:type="dxa"/>
            <w:vMerge w:val="restart"/>
            <w:vAlign w:val="bottom"/>
          </w:tcPr>
          <w:p w14:paraId="11620751" w14:textId="77777777" w:rsidR="004B413C" w:rsidRDefault="00EC2FEA">
            <w:pPr>
              <w:ind w:right="199"/>
              <w:jc w:val="right"/>
              <w:rPr>
                <w:sz w:val="20"/>
                <w:szCs w:val="20"/>
              </w:rPr>
            </w:pPr>
            <w:r>
              <w:rPr>
                <w:rFonts w:ascii="Arial" w:eastAsia="Arial" w:hAnsi="Arial" w:cs="Arial"/>
                <w:sz w:val="16"/>
                <w:szCs w:val="16"/>
              </w:rPr>
              <w:t>level (mAHD)</w:t>
            </w:r>
          </w:p>
        </w:tc>
        <w:tc>
          <w:tcPr>
            <w:tcW w:w="1760" w:type="dxa"/>
            <w:vMerge w:val="restart"/>
            <w:vAlign w:val="bottom"/>
          </w:tcPr>
          <w:p w14:paraId="78BF5B74" w14:textId="77777777" w:rsidR="004B413C" w:rsidRDefault="00EC2FEA">
            <w:pPr>
              <w:ind w:right="679"/>
              <w:jc w:val="right"/>
              <w:rPr>
                <w:sz w:val="20"/>
                <w:szCs w:val="20"/>
              </w:rPr>
            </w:pPr>
            <w:r>
              <w:rPr>
                <w:rFonts w:ascii="Arial" w:eastAsia="Arial" w:hAnsi="Arial" w:cs="Arial"/>
                <w:sz w:val="16"/>
                <w:szCs w:val="16"/>
              </w:rPr>
              <w:t>(m)</w:t>
            </w:r>
          </w:p>
        </w:tc>
        <w:tc>
          <w:tcPr>
            <w:tcW w:w="900" w:type="dxa"/>
            <w:vMerge w:val="restart"/>
            <w:vAlign w:val="bottom"/>
          </w:tcPr>
          <w:p w14:paraId="602477B6" w14:textId="77777777" w:rsidR="004B413C" w:rsidRDefault="00EC2FEA">
            <w:pPr>
              <w:ind w:left="100"/>
              <w:rPr>
                <w:sz w:val="20"/>
                <w:szCs w:val="20"/>
              </w:rPr>
            </w:pPr>
            <w:r>
              <w:rPr>
                <w:rFonts w:ascii="Arial" w:eastAsia="Arial" w:hAnsi="Arial" w:cs="Arial"/>
                <w:sz w:val="16"/>
                <w:szCs w:val="16"/>
              </w:rPr>
              <w:t>maximum</w:t>
            </w:r>
          </w:p>
        </w:tc>
        <w:tc>
          <w:tcPr>
            <w:tcW w:w="880" w:type="dxa"/>
            <w:vMerge w:val="restart"/>
            <w:vAlign w:val="bottom"/>
          </w:tcPr>
          <w:p w14:paraId="721163A5" w14:textId="77777777" w:rsidR="004B413C" w:rsidRDefault="00EC2FEA">
            <w:pPr>
              <w:ind w:left="100"/>
              <w:rPr>
                <w:sz w:val="20"/>
                <w:szCs w:val="20"/>
              </w:rPr>
            </w:pPr>
            <w:r>
              <w:rPr>
                <w:rFonts w:ascii="Arial" w:eastAsia="Arial" w:hAnsi="Arial" w:cs="Arial"/>
                <w:sz w:val="16"/>
                <w:szCs w:val="16"/>
              </w:rPr>
              <w:t>minimum</w:t>
            </w:r>
          </w:p>
        </w:tc>
        <w:tc>
          <w:tcPr>
            <w:tcW w:w="1140" w:type="dxa"/>
            <w:vMerge w:val="restart"/>
            <w:vAlign w:val="bottom"/>
          </w:tcPr>
          <w:p w14:paraId="2028ABAD" w14:textId="77777777" w:rsidR="004B413C" w:rsidRDefault="00EC2FEA">
            <w:pPr>
              <w:ind w:right="99"/>
              <w:jc w:val="right"/>
              <w:rPr>
                <w:sz w:val="20"/>
                <w:szCs w:val="20"/>
              </w:rPr>
            </w:pPr>
            <w:r>
              <w:rPr>
                <w:rFonts w:ascii="Arial" w:eastAsia="Arial" w:hAnsi="Arial" w:cs="Arial"/>
                <w:sz w:val="16"/>
                <w:szCs w:val="16"/>
              </w:rPr>
              <w:t>min (days)</w:t>
            </w:r>
          </w:p>
        </w:tc>
        <w:tc>
          <w:tcPr>
            <w:tcW w:w="0" w:type="dxa"/>
            <w:vAlign w:val="bottom"/>
          </w:tcPr>
          <w:p w14:paraId="534ED3B4" w14:textId="77777777" w:rsidR="004B413C" w:rsidRDefault="004B413C">
            <w:pPr>
              <w:rPr>
                <w:sz w:val="1"/>
                <w:szCs w:val="1"/>
              </w:rPr>
            </w:pPr>
          </w:p>
        </w:tc>
      </w:tr>
      <w:tr w:rsidR="004B413C" w14:paraId="5C621E8C" w14:textId="77777777">
        <w:trPr>
          <w:trHeight w:val="96"/>
        </w:trPr>
        <w:tc>
          <w:tcPr>
            <w:tcW w:w="1500" w:type="dxa"/>
            <w:vAlign w:val="bottom"/>
          </w:tcPr>
          <w:p w14:paraId="6AA68E4D" w14:textId="77777777" w:rsidR="004B413C" w:rsidRDefault="004B413C">
            <w:pPr>
              <w:rPr>
                <w:sz w:val="8"/>
                <w:szCs w:val="8"/>
              </w:rPr>
            </w:pPr>
          </w:p>
        </w:tc>
        <w:tc>
          <w:tcPr>
            <w:tcW w:w="1580" w:type="dxa"/>
            <w:vMerge/>
            <w:vAlign w:val="bottom"/>
          </w:tcPr>
          <w:p w14:paraId="12AE0760" w14:textId="77777777" w:rsidR="004B413C" w:rsidRDefault="004B413C">
            <w:pPr>
              <w:rPr>
                <w:sz w:val="8"/>
                <w:szCs w:val="8"/>
              </w:rPr>
            </w:pPr>
          </w:p>
        </w:tc>
        <w:tc>
          <w:tcPr>
            <w:tcW w:w="1540" w:type="dxa"/>
            <w:vMerge/>
            <w:vAlign w:val="bottom"/>
          </w:tcPr>
          <w:p w14:paraId="395DBAD4" w14:textId="77777777" w:rsidR="004B413C" w:rsidRDefault="004B413C">
            <w:pPr>
              <w:rPr>
                <w:sz w:val="8"/>
                <w:szCs w:val="8"/>
              </w:rPr>
            </w:pPr>
          </w:p>
        </w:tc>
        <w:tc>
          <w:tcPr>
            <w:tcW w:w="1760" w:type="dxa"/>
            <w:vMerge/>
            <w:vAlign w:val="bottom"/>
          </w:tcPr>
          <w:p w14:paraId="5BD51F65" w14:textId="77777777" w:rsidR="004B413C" w:rsidRDefault="004B413C">
            <w:pPr>
              <w:rPr>
                <w:sz w:val="8"/>
                <w:szCs w:val="8"/>
              </w:rPr>
            </w:pPr>
          </w:p>
        </w:tc>
        <w:tc>
          <w:tcPr>
            <w:tcW w:w="900" w:type="dxa"/>
            <w:vMerge/>
            <w:vAlign w:val="bottom"/>
          </w:tcPr>
          <w:p w14:paraId="1A22515E" w14:textId="77777777" w:rsidR="004B413C" w:rsidRDefault="004B413C">
            <w:pPr>
              <w:rPr>
                <w:sz w:val="8"/>
                <w:szCs w:val="8"/>
              </w:rPr>
            </w:pPr>
          </w:p>
        </w:tc>
        <w:tc>
          <w:tcPr>
            <w:tcW w:w="880" w:type="dxa"/>
            <w:vMerge/>
            <w:vAlign w:val="bottom"/>
          </w:tcPr>
          <w:p w14:paraId="3198374D" w14:textId="77777777" w:rsidR="004B413C" w:rsidRDefault="004B413C">
            <w:pPr>
              <w:rPr>
                <w:sz w:val="8"/>
                <w:szCs w:val="8"/>
              </w:rPr>
            </w:pPr>
          </w:p>
        </w:tc>
        <w:tc>
          <w:tcPr>
            <w:tcW w:w="1140" w:type="dxa"/>
            <w:vMerge/>
            <w:vAlign w:val="bottom"/>
          </w:tcPr>
          <w:p w14:paraId="378E48A2" w14:textId="77777777" w:rsidR="004B413C" w:rsidRDefault="004B413C">
            <w:pPr>
              <w:rPr>
                <w:sz w:val="8"/>
                <w:szCs w:val="8"/>
              </w:rPr>
            </w:pPr>
          </w:p>
        </w:tc>
        <w:tc>
          <w:tcPr>
            <w:tcW w:w="0" w:type="dxa"/>
            <w:vAlign w:val="bottom"/>
          </w:tcPr>
          <w:p w14:paraId="68854983" w14:textId="77777777" w:rsidR="004B413C" w:rsidRDefault="004B413C">
            <w:pPr>
              <w:rPr>
                <w:sz w:val="1"/>
                <w:szCs w:val="1"/>
              </w:rPr>
            </w:pPr>
          </w:p>
        </w:tc>
      </w:tr>
      <w:tr w:rsidR="004B413C" w14:paraId="1EA0B13F" w14:textId="77777777">
        <w:trPr>
          <w:trHeight w:val="41"/>
        </w:trPr>
        <w:tc>
          <w:tcPr>
            <w:tcW w:w="1500" w:type="dxa"/>
            <w:tcBorders>
              <w:bottom w:val="single" w:sz="8" w:space="0" w:color="auto"/>
            </w:tcBorders>
            <w:vAlign w:val="bottom"/>
          </w:tcPr>
          <w:p w14:paraId="3B3AD9A5" w14:textId="77777777" w:rsidR="004B413C" w:rsidRDefault="004B413C">
            <w:pPr>
              <w:rPr>
                <w:sz w:val="3"/>
                <w:szCs w:val="3"/>
              </w:rPr>
            </w:pPr>
          </w:p>
        </w:tc>
        <w:tc>
          <w:tcPr>
            <w:tcW w:w="1580" w:type="dxa"/>
            <w:tcBorders>
              <w:bottom w:val="single" w:sz="8" w:space="0" w:color="auto"/>
            </w:tcBorders>
            <w:vAlign w:val="bottom"/>
          </w:tcPr>
          <w:p w14:paraId="5BBC6149" w14:textId="77777777" w:rsidR="004B413C" w:rsidRDefault="004B413C">
            <w:pPr>
              <w:rPr>
                <w:sz w:val="3"/>
                <w:szCs w:val="3"/>
              </w:rPr>
            </w:pPr>
          </w:p>
        </w:tc>
        <w:tc>
          <w:tcPr>
            <w:tcW w:w="1540" w:type="dxa"/>
            <w:tcBorders>
              <w:bottom w:val="single" w:sz="8" w:space="0" w:color="auto"/>
            </w:tcBorders>
            <w:vAlign w:val="bottom"/>
          </w:tcPr>
          <w:p w14:paraId="64ED1F42" w14:textId="77777777" w:rsidR="004B413C" w:rsidRDefault="004B413C">
            <w:pPr>
              <w:rPr>
                <w:sz w:val="3"/>
                <w:szCs w:val="3"/>
              </w:rPr>
            </w:pPr>
          </w:p>
        </w:tc>
        <w:tc>
          <w:tcPr>
            <w:tcW w:w="1760" w:type="dxa"/>
            <w:tcBorders>
              <w:bottom w:val="single" w:sz="8" w:space="0" w:color="auto"/>
            </w:tcBorders>
            <w:vAlign w:val="bottom"/>
          </w:tcPr>
          <w:p w14:paraId="77D51CD6" w14:textId="77777777" w:rsidR="004B413C" w:rsidRDefault="004B413C">
            <w:pPr>
              <w:rPr>
                <w:sz w:val="3"/>
                <w:szCs w:val="3"/>
              </w:rPr>
            </w:pPr>
          </w:p>
        </w:tc>
        <w:tc>
          <w:tcPr>
            <w:tcW w:w="900" w:type="dxa"/>
            <w:tcBorders>
              <w:bottom w:val="single" w:sz="8" w:space="0" w:color="auto"/>
            </w:tcBorders>
            <w:vAlign w:val="bottom"/>
          </w:tcPr>
          <w:p w14:paraId="45C0333B" w14:textId="77777777" w:rsidR="004B413C" w:rsidRDefault="004B413C">
            <w:pPr>
              <w:rPr>
                <w:sz w:val="3"/>
                <w:szCs w:val="3"/>
              </w:rPr>
            </w:pPr>
          </w:p>
        </w:tc>
        <w:tc>
          <w:tcPr>
            <w:tcW w:w="880" w:type="dxa"/>
            <w:tcBorders>
              <w:bottom w:val="single" w:sz="8" w:space="0" w:color="auto"/>
            </w:tcBorders>
            <w:vAlign w:val="bottom"/>
          </w:tcPr>
          <w:p w14:paraId="797A3114" w14:textId="77777777" w:rsidR="004B413C" w:rsidRDefault="004B413C">
            <w:pPr>
              <w:rPr>
                <w:sz w:val="3"/>
                <w:szCs w:val="3"/>
              </w:rPr>
            </w:pPr>
          </w:p>
        </w:tc>
        <w:tc>
          <w:tcPr>
            <w:tcW w:w="1140" w:type="dxa"/>
            <w:tcBorders>
              <w:bottom w:val="single" w:sz="8" w:space="0" w:color="auto"/>
            </w:tcBorders>
            <w:vAlign w:val="bottom"/>
          </w:tcPr>
          <w:p w14:paraId="5FB9B384" w14:textId="77777777" w:rsidR="004B413C" w:rsidRDefault="004B413C">
            <w:pPr>
              <w:rPr>
                <w:sz w:val="3"/>
                <w:szCs w:val="3"/>
              </w:rPr>
            </w:pPr>
          </w:p>
        </w:tc>
        <w:tc>
          <w:tcPr>
            <w:tcW w:w="0" w:type="dxa"/>
            <w:vAlign w:val="bottom"/>
          </w:tcPr>
          <w:p w14:paraId="7228B47A" w14:textId="77777777" w:rsidR="004B413C" w:rsidRDefault="004B413C">
            <w:pPr>
              <w:rPr>
                <w:sz w:val="1"/>
                <w:szCs w:val="1"/>
              </w:rPr>
            </w:pPr>
          </w:p>
        </w:tc>
      </w:tr>
      <w:tr w:rsidR="004B413C" w14:paraId="797B828E" w14:textId="77777777">
        <w:trPr>
          <w:trHeight w:val="182"/>
        </w:trPr>
        <w:tc>
          <w:tcPr>
            <w:tcW w:w="1500" w:type="dxa"/>
            <w:vAlign w:val="bottom"/>
          </w:tcPr>
          <w:p w14:paraId="15BC7A5B" w14:textId="77777777" w:rsidR="004B413C" w:rsidRDefault="00EC2FEA">
            <w:pPr>
              <w:spacing w:line="182" w:lineRule="exact"/>
              <w:ind w:left="100"/>
              <w:rPr>
                <w:sz w:val="20"/>
                <w:szCs w:val="20"/>
              </w:rPr>
            </w:pPr>
            <w:r>
              <w:rPr>
                <w:rFonts w:ascii="Arial" w:eastAsia="Arial" w:hAnsi="Arial" w:cs="Arial"/>
                <w:sz w:val="16"/>
                <w:szCs w:val="16"/>
              </w:rPr>
              <w:t>08/1994 - 07/1999</w:t>
            </w:r>
          </w:p>
        </w:tc>
        <w:tc>
          <w:tcPr>
            <w:tcW w:w="1580" w:type="dxa"/>
            <w:vAlign w:val="bottom"/>
          </w:tcPr>
          <w:p w14:paraId="7AAEBEEF" w14:textId="77777777" w:rsidR="004B413C" w:rsidRDefault="00EC2FEA">
            <w:pPr>
              <w:spacing w:line="182" w:lineRule="exact"/>
              <w:ind w:right="19"/>
              <w:jc w:val="right"/>
              <w:rPr>
                <w:sz w:val="20"/>
                <w:szCs w:val="20"/>
              </w:rPr>
            </w:pPr>
            <w:r>
              <w:rPr>
                <w:rFonts w:ascii="Arial" w:eastAsia="Arial" w:hAnsi="Arial" w:cs="Arial"/>
                <w:sz w:val="16"/>
                <w:szCs w:val="16"/>
              </w:rPr>
              <w:t>66.3</w:t>
            </w:r>
          </w:p>
        </w:tc>
        <w:tc>
          <w:tcPr>
            <w:tcW w:w="1540" w:type="dxa"/>
            <w:vAlign w:val="bottom"/>
          </w:tcPr>
          <w:p w14:paraId="1CDFDAC7" w14:textId="77777777" w:rsidR="004B413C" w:rsidRDefault="00EC2FEA">
            <w:pPr>
              <w:spacing w:line="182" w:lineRule="exact"/>
              <w:ind w:right="19"/>
              <w:jc w:val="right"/>
              <w:rPr>
                <w:sz w:val="20"/>
                <w:szCs w:val="20"/>
              </w:rPr>
            </w:pPr>
            <w:r>
              <w:rPr>
                <w:rFonts w:ascii="Arial" w:eastAsia="Arial" w:hAnsi="Arial" w:cs="Arial"/>
                <w:sz w:val="16"/>
                <w:szCs w:val="16"/>
              </w:rPr>
              <w:t>65.7</w:t>
            </w:r>
          </w:p>
        </w:tc>
        <w:tc>
          <w:tcPr>
            <w:tcW w:w="1760" w:type="dxa"/>
            <w:vAlign w:val="bottom"/>
          </w:tcPr>
          <w:p w14:paraId="52D8B2D3" w14:textId="77777777" w:rsidR="004B413C" w:rsidRDefault="00EC2FEA">
            <w:pPr>
              <w:spacing w:line="182" w:lineRule="exact"/>
              <w:ind w:right="19"/>
              <w:jc w:val="right"/>
              <w:rPr>
                <w:sz w:val="20"/>
                <w:szCs w:val="20"/>
              </w:rPr>
            </w:pPr>
            <w:r>
              <w:rPr>
                <w:rFonts w:ascii="Arial" w:eastAsia="Arial" w:hAnsi="Arial" w:cs="Arial"/>
                <w:sz w:val="16"/>
                <w:szCs w:val="16"/>
              </w:rPr>
              <w:t>0.65</w:t>
            </w:r>
          </w:p>
        </w:tc>
        <w:tc>
          <w:tcPr>
            <w:tcW w:w="900" w:type="dxa"/>
            <w:vAlign w:val="bottom"/>
          </w:tcPr>
          <w:p w14:paraId="5E511AC6" w14:textId="77777777" w:rsidR="004B413C" w:rsidRDefault="00EC2FEA">
            <w:pPr>
              <w:spacing w:line="182" w:lineRule="exact"/>
              <w:ind w:left="100"/>
              <w:rPr>
                <w:sz w:val="20"/>
                <w:szCs w:val="20"/>
              </w:rPr>
            </w:pPr>
            <w:r>
              <w:rPr>
                <w:rFonts w:ascii="Arial" w:eastAsia="Arial" w:hAnsi="Arial" w:cs="Arial"/>
                <w:sz w:val="16"/>
                <w:szCs w:val="16"/>
              </w:rPr>
              <w:t>October</w:t>
            </w:r>
          </w:p>
        </w:tc>
        <w:tc>
          <w:tcPr>
            <w:tcW w:w="880" w:type="dxa"/>
            <w:vAlign w:val="bottom"/>
          </w:tcPr>
          <w:p w14:paraId="687CFAC4" w14:textId="77777777" w:rsidR="004B413C" w:rsidRDefault="00EC2FEA">
            <w:pPr>
              <w:spacing w:line="182" w:lineRule="exact"/>
              <w:ind w:left="100"/>
              <w:rPr>
                <w:sz w:val="20"/>
                <w:szCs w:val="20"/>
              </w:rPr>
            </w:pPr>
            <w:r>
              <w:rPr>
                <w:rFonts w:ascii="Arial" w:eastAsia="Arial" w:hAnsi="Arial" w:cs="Arial"/>
                <w:sz w:val="16"/>
                <w:szCs w:val="16"/>
              </w:rPr>
              <w:t>July</w:t>
            </w:r>
          </w:p>
        </w:tc>
        <w:tc>
          <w:tcPr>
            <w:tcW w:w="1140" w:type="dxa"/>
            <w:vAlign w:val="bottom"/>
          </w:tcPr>
          <w:p w14:paraId="1DAD0D11" w14:textId="77777777" w:rsidR="004B413C" w:rsidRDefault="00EC2FEA">
            <w:pPr>
              <w:spacing w:line="182" w:lineRule="exact"/>
              <w:ind w:right="19"/>
              <w:jc w:val="right"/>
              <w:rPr>
                <w:sz w:val="20"/>
                <w:szCs w:val="20"/>
              </w:rPr>
            </w:pPr>
            <w:r>
              <w:rPr>
                <w:rFonts w:ascii="Arial" w:eastAsia="Arial" w:hAnsi="Arial" w:cs="Arial"/>
                <w:sz w:val="16"/>
                <w:szCs w:val="16"/>
              </w:rPr>
              <w:t>230</w:t>
            </w:r>
          </w:p>
        </w:tc>
        <w:tc>
          <w:tcPr>
            <w:tcW w:w="0" w:type="dxa"/>
            <w:vAlign w:val="bottom"/>
          </w:tcPr>
          <w:p w14:paraId="12DB132E" w14:textId="77777777" w:rsidR="004B413C" w:rsidRDefault="004B413C">
            <w:pPr>
              <w:rPr>
                <w:sz w:val="1"/>
                <w:szCs w:val="1"/>
              </w:rPr>
            </w:pPr>
          </w:p>
        </w:tc>
      </w:tr>
      <w:tr w:rsidR="004B413C" w14:paraId="76B28D6D" w14:textId="77777777">
        <w:trPr>
          <w:trHeight w:val="195"/>
        </w:trPr>
        <w:tc>
          <w:tcPr>
            <w:tcW w:w="1500" w:type="dxa"/>
            <w:vAlign w:val="bottom"/>
          </w:tcPr>
          <w:p w14:paraId="124C804B" w14:textId="77777777" w:rsidR="004B413C" w:rsidRDefault="00EC2FEA">
            <w:pPr>
              <w:ind w:left="100"/>
              <w:rPr>
                <w:sz w:val="20"/>
                <w:szCs w:val="20"/>
              </w:rPr>
            </w:pPr>
            <w:r>
              <w:rPr>
                <w:rFonts w:ascii="Arial" w:eastAsia="Arial" w:hAnsi="Arial" w:cs="Arial"/>
                <w:sz w:val="16"/>
                <w:szCs w:val="16"/>
              </w:rPr>
              <w:t>08/1999 - 07/2004</w:t>
            </w:r>
          </w:p>
        </w:tc>
        <w:tc>
          <w:tcPr>
            <w:tcW w:w="1580" w:type="dxa"/>
            <w:vAlign w:val="bottom"/>
          </w:tcPr>
          <w:p w14:paraId="1BE276B8" w14:textId="77777777" w:rsidR="004B413C" w:rsidRDefault="00EC2FEA">
            <w:pPr>
              <w:ind w:right="19"/>
              <w:jc w:val="right"/>
              <w:rPr>
                <w:sz w:val="20"/>
                <w:szCs w:val="20"/>
              </w:rPr>
            </w:pPr>
            <w:r>
              <w:rPr>
                <w:rFonts w:ascii="Arial" w:eastAsia="Arial" w:hAnsi="Arial" w:cs="Arial"/>
                <w:sz w:val="16"/>
                <w:szCs w:val="16"/>
              </w:rPr>
              <w:t>66.0</w:t>
            </w:r>
          </w:p>
        </w:tc>
        <w:tc>
          <w:tcPr>
            <w:tcW w:w="1540" w:type="dxa"/>
            <w:vAlign w:val="bottom"/>
          </w:tcPr>
          <w:p w14:paraId="59F13088" w14:textId="77777777" w:rsidR="004B413C" w:rsidRDefault="00EC2FEA">
            <w:pPr>
              <w:ind w:right="19"/>
              <w:jc w:val="right"/>
              <w:rPr>
                <w:sz w:val="20"/>
                <w:szCs w:val="20"/>
              </w:rPr>
            </w:pPr>
            <w:r>
              <w:rPr>
                <w:rFonts w:ascii="Arial" w:eastAsia="Arial" w:hAnsi="Arial" w:cs="Arial"/>
                <w:sz w:val="16"/>
                <w:szCs w:val="16"/>
              </w:rPr>
              <w:t>65.5</w:t>
            </w:r>
          </w:p>
        </w:tc>
        <w:tc>
          <w:tcPr>
            <w:tcW w:w="1760" w:type="dxa"/>
            <w:vAlign w:val="bottom"/>
          </w:tcPr>
          <w:p w14:paraId="14DFBA62" w14:textId="77777777" w:rsidR="004B413C" w:rsidRDefault="00EC2FEA">
            <w:pPr>
              <w:ind w:right="19"/>
              <w:jc w:val="right"/>
              <w:rPr>
                <w:sz w:val="20"/>
                <w:szCs w:val="20"/>
              </w:rPr>
            </w:pPr>
            <w:r>
              <w:rPr>
                <w:rFonts w:ascii="Arial" w:eastAsia="Arial" w:hAnsi="Arial" w:cs="Arial"/>
                <w:sz w:val="16"/>
                <w:szCs w:val="16"/>
              </w:rPr>
              <w:t>0.53</w:t>
            </w:r>
          </w:p>
        </w:tc>
        <w:tc>
          <w:tcPr>
            <w:tcW w:w="900" w:type="dxa"/>
            <w:vAlign w:val="bottom"/>
          </w:tcPr>
          <w:p w14:paraId="65FE076F" w14:textId="77777777" w:rsidR="004B413C" w:rsidRDefault="00EC2FEA">
            <w:pPr>
              <w:ind w:left="100"/>
              <w:rPr>
                <w:sz w:val="20"/>
                <w:szCs w:val="20"/>
              </w:rPr>
            </w:pPr>
            <w:r>
              <w:rPr>
                <w:rFonts w:ascii="Arial" w:eastAsia="Arial" w:hAnsi="Arial" w:cs="Arial"/>
                <w:sz w:val="16"/>
                <w:szCs w:val="16"/>
              </w:rPr>
              <w:t>December</w:t>
            </w:r>
          </w:p>
        </w:tc>
        <w:tc>
          <w:tcPr>
            <w:tcW w:w="880" w:type="dxa"/>
            <w:vAlign w:val="bottom"/>
          </w:tcPr>
          <w:p w14:paraId="5D701240" w14:textId="77777777" w:rsidR="004B413C" w:rsidRDefault="00EC2FEA">
            <w:pPr>
              <w:ind w:left="100"/>
              <w:rPr>
                <w:sz w:val="20"/>
                <w:szCs w:val="20"/>
              </w:rPr>
            </w:pPr>
            <w:r>
              <w:rPr>
                <w:rFonts w:ascii="Arial" w:eastAsia="Arial" w:hAnsi="Arial" w:cs="Arial"/>
                <w:sz w:val="16"/>
                <w:szCs w:val="16"/>
              </w:rPr>
              <w:t>June</w:t>
            </w:r>
          </w:p>
        </w:tc>
        <w:tc>
          <w:tcPr>
            <w:tcW w:w="1140" w:type="dxa"/>
            <w:vAlign w:val="bottom"/>
          </w:tcPr>
          <w:p w14:paraId="2F7914CA" w14:textId="77777777" w:rsidR="004B413C" w:rsidRDefault="00EC2FEA">
            <w:pPr>
              <w:ind w:right="19"/>
              <w:jc w:val="right"/>
              <w:rPr>
                <w:sz w:val="20"/>
                <w:szCs w:val="20"/>
              </w:rPr>
            </w:pPr>
            <w:r>
              <w:rPr>
                <w:rFonts w:ascii="Arial" w:eastAsia="Arial" w:hAnsi="Arial" w:cs="Arial"/>
                <w:sz w:val="16"/>
                <w:szCs w:val="16"/>
              </w:rPr>
              <w:t>180</w:t>
            </w:r>
          </w:p>
        </w:tc>
        <w:tc>
          <w:tcPr>
            <w:tcW w:w="0" w:type="dxa"/>
            <w:vAlign w:val="bottom"/>
          </w:tcPr>
          <w:p w14:paraId="531F66AB" w14:textId="77777777" w:rsidR="004B413C" w:rsidRDefault="004B413C">
            <w:pPr>
              <w:rPr>
                <w:sz w:val="1"/>
                <w:szCs w:val="1"/>
              </w:rPr>
            </w:pPr>
          </w:p>
        </w:tc>
      </w:tr>
      <w:tr w:rsidR="004B413C" w14:paraId="3ED3C36C" w14:textId="77777777">
        <w:trPr>
          <w:trHeight w:val="195"/>
        </w:trPr>
        <w:tc>
          <w:tcPr>
            <w:tcW w:w="1500" w:type="dxa"/>
            <w:vAlign w:val="bottom"/>
          </w:tcPr>
          <w:p w14:paraId="3AE89099" w14:textId="77777777" w:rsidR="004B413C" w:rsidRDefault="00EC2FEA">
            <w:pPr>
              <w:ind w:left="100"/>
              <w:rPr>
                <w:sz w:val="20"/>
                <w:szCs w:val="20"/>
              </w:rPr>
            </w:pPr>
            <w:r>
              <w:rPr>
                <w:rFonts w:ascii="Arial" w:eastAsia="Arial" w:hAnsi="Arial" w:cs="Arial"/>
                <w:sz w:val="16"/>
                <w:szCs w:val="16"/>
              </w:rPr>
              <w:t>08/2004 - 07/2009</w:t>
            </w:r>
          </w:p>
        </w:tc>
        <w:tc>
          <w:tcPr>
            <w:tcW w:w="1580" w:type="dxa"/>
            <w:vAlign w:val="bottom"/>
          </w:tcPr>
          <w:p w14:paraId="07001D1F" w14:textId="77777777" w:rsidR="004B413C" w:rsidRDefault="00EC2FEA">
            <w:pPr>
              <w:ind w:right="19"/>
              <w:jc w:val="right"/>
              <w:rPr>
                <w:sz w:val="20"/>
                <w:szCs w:val="20"/>
              </w:rPr>
            </w:pPr>
            <w:r>
              <w:rPr>
                <w:rFonts w:ascii="Arial" w:eastAsia="Arial" w:hAnsi="Arial" w:cs="Arial"/>
                <w:sz w:val="16"/>
                <w:szCs w:val="16"/>
              </w:rPr>
              <w:t>65.6</w:t>
            </w:r>
          </w:p>
        </w:tc>
        <w:tc>
          <w:tcPr>
            <w:tcW w:w="1540" w:type="dxa"/>
            <w:vAlign w:val="bottom"/>
          </w:tcPr>
          <w:p w14:paraId="2A69D214" w14:textId="77777777" w:rsidR="004B413C" w:rsidRDefault="00EC2FEA">
            <w:pPr>
              <w:ind w:right="19"/>
              <w:jc w:val="right"/>
              <w:rPr>
                <w:sz w:val="20"/>
                <w:szCs w:val="20"/>
              </w:rPr>
            </w:pPr>
            <w:r>
              <w:rPr>
                <w:rFonts w:ascii="Arial" w:eastAsia="Arial" w:hAnsi="Arial" w:cs="Arial"/>
                <w:sz w:val="16"/>
                <w:szCs w:val="16"/>
              </w:rPr>
              <w:t>65.2</w:t>
            </w:r>
          </w:p>
        </w:tc>
        <w:tc>
          <w:tcPr>
            <w:tcW w:w="1760" w:type="dxa"/>
            <w:vAlign w:val="bottom"/>
          </w:tcPr>
          <w:p w14:paraId="38AD1C5D" w14:textId="77777777" w:rsidR="004B413C" w:rsidRDefault="00EC2FEA">
            <w:pPr>
              <w:ind w:right="19"/>
              <w:jc w:val="right"/>
              <w:rPr>
                <w:sz w:val="20"/>
                <w:szCs w:val="20"/>
              </w:rPr>
            </w:pPr>
            <w:r>
              <w:rPr>
                <w:rFonts w:ascii="Arial" w:eastAsia="Arial" w:hAnsi="Arial" w:cs="Arial"/>
                <w:sz w:val="16"/>
                <w:szCs w:val="16"/>
              </w:rPr>
              <w:t>0.40</w:t>
            </w:r>
          </w:p>
        </w:tc>
        <w:tc>
          <w:tcPr>
            <w:tcW w:w="900" w:type="dxa"/>
            <w:vAlign w:val="bottom"/>
          </w:tcPr>
          <w:p w14:paraId="6425E01E" w14:textId="77777777" w:rsidR="004B413C" w:rsidRDefault="00EC2FEA">
            <w:pPr>
              <w:ind w:left="100"/>
              <w:rPr>
                <w:sz w:val="20"/>
                <w:szCs w:val="20"/>
              </w:rPr>
            </w:pPr>
            <w:r>
              <w:rPr>
                <w:rFonts w:ascii="Arial" w:eastAsia="Arial" w:hAnsi="Arial" w:cs="Arial"/>
                <w:sz w:val="16"/>
                <w:szCs w:val="16"/>
              </w:rPr>
              <w:t>November</w:t>
            </w:r>
          </w:p>
        </w:tc>
        <w:tc>
          <w:tcPr>
            <w:tcW w:w="880" w:type="dxa"/>
            <w:vAlign w:val="bottom"/>
          </w:tcPr>
          <w:p w14:paraId="1C13D1EA" w14:textId="77777777" w:rsidR="004B413C" w:rsidRDefault="00EC2FEA">
            <w:pPr>
              <w:ind w:left="100"/>
              <w:rPr>
                <w:sz w:val="20"/>
                <w:szCs w:val="20"/>
              </w:rPr>
            </w:pPr>
            <w:r>
              <w:rPr>
                <w:rFonts w:ascii="Arial" w:eastAsia="Arial" w:hAnsi="Arial" w:cs="Arial"/>
                <w:sz w:val="16"/>
                <w:szCs w:val="16"/>
              </w:rPr>
              <w:t>July</w:t>
            </w:r>
          </w:p>
        </w:tc>
        <w:tc>
          <w:tcPr>
            <w:tcW w:w="1140" w:type="dxa"/>
            <w:vAlign w:val="bottom"/>
          </w:tcPr>
          <w:p w14:paraId="3F68D0E1" w14:textId="77777777" w:rsidR="004B413C" w:rsidRDefault="00EC2FEA">
            <w:pPr>
              <w:ind w:right="19"/>
              <w:jc w:val="right"/>
              <w:rPr>
                <w:sz w:val="20"/>
                <w:szCs w:val="20"/>
              </w:rPr>
            </w:pPr>
            <w:r>
              <w:rPr>
                <w:rFonts w:ascii="Arial" w:eastAsia="Arial" w:hAnsi="Arial" w:cs="Arial"/>
                <w:sz w:val="16"/>
                <w:szCs w:val="16"/>
              </w:rPr>
              <w:t>256</w:t>
            </w:r>
          </w:p>
        </w:tc>
        <w:tc>
          <w:tcPr>
            <w:tcW w:w="0" w:type="dxa"/>
            <w:vAlign w:val="bottom"/>
          </w:tcPr>
          <w:p w14:paraId="33221D88" w14:textId="77777777" w:rsidR="004B413C" w:rsidRDefault="004B413C">
            <w:pPr>
              <w:rPr>
                <w:sz w:val="1"/>
                <w:szCs w:val="1"/>
              </w:rPr>
            </w:pPr>
          </w:p>
        </w:tc>
      </w:tr>
      <w:tr w:rsidR="004B413C" w14:paraId="7AF4091C" w14:textId="77777777">
        <w:trPr>
          <w:trHeight w:val="195"/>
        </w:trPr>
        <w:tc>
          <w:tcPr>
            <w:tcW w:w="1500" w:type="dxa"/>
            <w:vAlign w:val="bottom"/>
          </w:tcPr>
          <w:p w14:paraId="5CFCD7FB" w14:textId="77777777" w:rsidR="004B413C" w:rsidRDefault="00EC2FEA">
            <w:pPr>
              <w:ind w:left="100"/>
              <w:rPr>
                <w:sz w:val="20"/>
                <w:szCs w:val="20"/>
              </w:rPr>
            </w:pPr>
            <w:r>
              <w:rPr>
                <w:rFonts w:ascii="Arial" w:eastAsia="Arial" w:hAnsi="Arial" w:cs="Arial"/>
                <w:sz w:val="16"/>
                <w:szCs w:val="16"/>
              </w:rPr>
              <w:t>08/2009 - 07/2014</w:t>
            </w:r>
          </w:p>
        </w:tc>
        <w:tc>
          <w:tcPr>
            <w:tcW w:w="1580" w:type="dxa"/>
            <w:vAlign w:val="bottom"/>
          </w:tcPr>
          <w:p w14:paraId="6AF6988A" w14:textId="77777777" w:rsidR="004B413C" w:rsidRDefault="00EC2FEA">
            <w:pPr>
              <w:ind w:right="19"/>
              <w:jc w:val="right"/>
              <w:rPr>
                <w:sz w:val="20"/>
                <w:szCs w:val="20"/>
              </w:rPr>
            </w:pPr>
            <w:r>
              <w:rPr>
                <w:rFonts w:ascii="Arial" w:eastAsia="Arial" w:hAnsi="Arial" w:cs="Arial"/>
                <w:sz w:val="16"/>
                <w:szCs w:val="16"/>
              </w:rPr>
              <w:t>65.0</w:t>
            </w:r>
          </w:p>
        </w:tc>
        <w:tc>
          <w:tcPr>
            <w:tcW w:w="1540" w:type="dxa"/>
            <w:vAlign w:val="bottom"/>
          </w:tcPr>
          <w:p w14:paraId="1146D69A" w14:textId="77777777" w:rsidR="004B413C" w:rsidRDefault="00EC2FEA">
            <w:pPr>
              <w:ind w:right="19"/>
              <w:jc w:val="right"/>
              <w:rPr>
                <w:sz w:val="20"/>
                <w:szCs w:val="20"/>
              </w:rPr>
            </w:pPr>
            <w:r>
              <w:rPr>
                <w:rFonts w:ascii="Arial" w:eastAsia="Arial" w:hAnsi="Arial" w:cs="Arial"/>
                <w:sz w:val="16"/>
                <w:szCs w:val="16"/>
              </w:rPr>
              <w:t>64.7</w:t>
            </w:r>
          </w:p>
        </w:tc>
        <w:tc>
          <w:tcPr>
            <w:tcW w:w="1760" w:type="dxa"/>
            <w:vAlign w:val="bottom"/>
          </w:tcPr>
          <w:p w14:paraId="65A39E25" w14:textId="77777777" w:rsidR="004B413C" w:rsidRDefault="00EC2FEA">
            <w:pPr>
              <w:ind w:right="19"/>
              <w:jc w:val="right"/>
              <w:rPr>
                <w:sz w:val="20"/>
                <w:szCs w:val="20"/>
              </w:rPr>
            </w:pPr>
            <w:r>
              <w:rPr>
                <w:rFonts w:ascii="Arial" w:eastAsia="Arial" w:hAnsi="Arial" w:cs="Arial"/>
                <w:sz w:val="16"/>
                <w:szCs w:val="16"/>
              </w:rPr>
              <w:t>0.36</w:t>
            </w:r>
          </w:p>
        </w:tc>
        <w:tc>
          <w:tcPr>
            <w:tcW w:w="900" w:type="dxa"/>
            <w:vAlign w:val="bottom"/>
          </w:tcPr>
          <w:p w14:paraId="50F6E73A" w14:textId="77777777" w:rsidR="004B413C" w:rsidRDefault="00EC2FEA">
            <w:pPr>
              <w:ind w:left="100"/>
              <w:rPr>
                <w:sz w:val="20"/>
                <w:szCs w:val="20"/>
              </w:rPr>
            </w:pPr>
            <w:r>
              <w:rPr>
                <w:rFonts w:ascii="Arial" w:eastAsia="Arial" w:hAnsi="Arial" w:cs="Arial"/>
                <w:sz w:val="16"/>
                <w:szCs w:val="16"/>
              </w:rPr>
              <w:t>November</w:t>
            </w:r>
          </w:p>
        </w:tc>
        <w:tc>
          <w:tcPr>
            <w:tcW w:w="880" w:type="dxa"/>
            <w:vAlign w:val="bottom"/>
          </w:tcPr>
          <w:p w14:paraId="2B118A97" w14:textId="77777777" w:rsidR="004B413C" w:rsidRDefault="00EC2FEA">
            <w:pPr>
              <w:ind w:left="100"/>
              <w:rPr>
                <w:sz w:val="20"/>
                <w:szCs w:val="20"/>
              </w:rPr>
            </w:pPr>
            <w:r>
              <w:rPr>
                <w:rFonts w:ascii="Arial" w:eastAsia="Arial" w:hAnsi="Arial" w:cs="Arial"/>
                <w:sz w:val="16"/>
                <w:szCs w:val="16"/>
              </w:rPr>
              <w:t>August</w:t>
            </w:r>
          </w:p>
        </w:tc>
        <w:tc>
          <w:tcPr>
            <w:tcW w:w="1140" w:type="dxa"/>
            <w:vAlign w:val="bottom"/>
          </w:tcPr>
          <w:p w14:paraId="5AFE999F" w14:textId="77777777" w:rsidR="004B413C" w:rsidRDefault="00EC2FEA">
            <w:pPr>
              <w:ind w:right="19"/>
              <w:jc w:val="right"/>
              <w:rPr>
                <w:sz w:val="20"/>
                <w:szCs w:val="20"/>
              </w:rPr>
            </w:pPr>
            <w:r>
              <w:rPr>
                <w:rFonts w:ascii="Arial" w:eastAsia="Arial" w:hAnsi="Arial" w:cs="Arial"/>
                <w:sz w:val="16"/>
                <w:szCs w:val="16"/>
              </w:rPr>
              <w:t>200</w:t>
            </w:r>
          </w:p>
        </w:tc>
        <w:tc>
          <w:tcPr>
            <w:tcW w:w="0" w:type="dxa"/>
            <w:vAlign w:val="bottom"/>
          </w:tcPr>
          <w:p w14:paraId="74584FA3" w14:textId="77777777" w:rsidR="004B413C" w:rsidRDefault="004B413C">
            <w:pPr>
              <w:rPr>
                <w:sz w:val="1"/>
                <w:szCs w:val="1"/>
              </w:rPr>
            </w:pPr>
          </w:p>
        </w:tc>
      </w:tr>
      <w:tr w:rsidR="004B413C" w14:paraId="6889B625" w14:textId="77777777">
        <w:trPr>
          <w:trHeight w:val="229"/>
        </w:trPr>
        <w:tc>
          <w:tcPr>
            <w:tcW w:w="1500" w:type="dxa"/>
            <w:vAlign w:val="bottom"/>
          </w:tcPr>
          <w:p w14:paraId="7F0E82C2" w14:textId="77777777" w:rsidR="004B413C" w:rsidRDefault="00EC2FEA">
            <w:pPr>
              <w:ind w:left="100"/>
              <w:rPr>
                <w:sz w:val="20"/>
                <w:szCs w:val="20"/>
              </w:rPr>
            </w:pPr>
            <w:r>
              <w:rPr>
                <w:rFonts w:ascii="Arial" w:eastAsia="Arial" w:hAnsi="Arial" w:cs="Arial"/>
                <w:sz w:val="16"/>
                <w:szCs w:val="16"/>
              </w:rPr>
              <w:t>08/2014 - 07/2019</w:t>
            </w:r>
          </w:p>
        </w:tc>
        <w:tc>
          <w:tcPr>
            <w:tcW w:w="1580" w:type="dxa"/>
            <w:vAlign w:val="bottom"/>
          </w:tcPr>
          <w:p w14:paraId="6ABB5BF6" w14:textId="77777777" w:rsidR="004B413C" w:rsidRDefault="00EC2FEA">
            <w:pPr>
              <w:ind w:right="19"/>
              <w:jc w:val="right"/>
              <w:rPr>
                <w:sz w:val="20"/>
                <w:szCs w:val="20"/>
              </w:rPr>
            </w:pPr>
            <w:r>
              <w:rPr>
                <w:rFonts w:ascii="Arial" w:eastAsia="Arial" w:hAnsi="Arial" w:cs="Arial"/>
                <w:sz w:val="16"/>
                <w:szCs w:val="16"/>
              </w:rPr>
              <w:t>65.0</w:t>
            </w:r>
          </w:p>
        </w:tc>
        <w:tc>
          <w:tcPr>
            <w:tcW w:w="1540" w:type="dxa"/>
            <w:vAlign w:val="bottom"/>
          </w:tcPr>
          <w:p w14:paraId="30C3E694" w14:textId="77777777" w:rsidR="004B413C" w:rsidRDefault="00EC2FEA">
            <w:pPr>
              <w:ind w:right="19"/>
              <w:jc w:val="right"/>
              <w:rPr>
                <w:sz w:val="20"/>
                <w:szCs w:val="20"/>
              </w:rPr>
            </w:pPr>
            <w:r>
              <w:rPr>
                <w:rFonts w:ascii="Arial" w:eastAsia="Arial" w:hAnsi="Arial" w:cs="Arial"/>
                <w:sz w:val="16"/>
                <w:szCs w:val="16"/>
              </w:rPr>
              <w:t>64.7</w:t>
            </w:r>
          </w:p>
        </w:tc>
        <w:tc>
          <w:tcPr>
            <w:tcW w:w="1760" w:type="dxa"/>
            <w:vAlign w:val="bottom"/>
          </w:tcPr>
          <w:p w14:paraId="6671790E" w14:textId="77777777" w:rsidR="004B413C" w:rsidRDefault="00EC2FEA">
            <w:pPr>
              <w:ind w:right="19"/>
              <w:jc w:val="right"/>
              <w:rPr>
                <w:sz w:val="20"/>
                <w:szCs w:val="20"/>
              </w:rPr>
            </w:pPr>
            <w:r>
              <w:rPr>
                <w:rFonts w:ascii="Arial" w:eastAsia="Arial" w:hAnsi="Arial" w:cs="Arial"/>
                <w:sz w:val="16"/>
                <w:szCs w:val="16"/>
              </w:rPr>
              <w:t>0.33</w:t>
            </w:r>
          </w:p>
        </w:tc>
        <w:tc>
          <w:tcPr>
            <w:tcW w:w="900" w:type="dxa"/>
            <w:vAlign w:val="bottom"/>
          </w:tcPr>
          <w:p w14:paraId="2A3DFE41" w14:textId="77777777" w:rsidR="004B413C" w:rsidRDefault="00EC2FEA">
            <w:pPr>
              <w:ind w:left="100"/>
              <w:rPr>
                <w:sz w:val="20"/>
                <w:szCs w:val="20"/>
              </w:rPr>
            </w:pPr>
            <w:r>
              <w:rPr>
                <w:rFonts w:ascii="Arial" w:eastAsia="Arial" w:hAnsi="Arial" w:cs="Arial"/>
                <w:sz w:val="16"/>
                <w:szCs w:val="16"/>
              </w:rPr>
              <w:t>December</w:t>
            </w:r>
          </w:p>
        </w:tc>
        <w:tc>
          <w:tcPr>
            <w:tcW w:w="880" w:type="dxa"/>
            <w:vAlign w:val="bottom"/>
          </w:tcPr>
          <w:p w14:paraId="274FDA3B" w14:textId="77777777" w:rsidR="004B413C" w:rsidRDefault="00EC2FEA">
            <w:pPr>
              <w:ind w:left="100"/>
              <w:rPr>
                <w:sz w:val="20"/>
                <w:szCs w:val="20"/>
              </w:rPr>
            </w:pPr>
            <w:r>
              <w:rPr>
                <w:rFonts w:ascii="Arial" w:eastAsia="Arial" w:hAnsi="Arial" w:cs="Arial"/>
                <w:sz w:val="16"/>
                <w:szCs w:val="16"/>
              </w:rPr>
              <w:t>July</w:t>
            </w:r>
          </w:p>
        </w:tc>
        <w:tc>
          <w:tcPr>
            <w:tcW w:w="1140" w:type="dxa"/>
            <w:vAlign w:val="bottom"/>
          </w:tcPr>
          <w:p w14:paraId="3D73E260" w14:textId="77777777" w:rsidR="004B413C" w:rsidRDefault="00EC2FEA">
            <w:pPr>
              <w:ind w:right="19"/>
              <w:jc w:val="right"/>
              <w:rPr>
                <w:sz w:val="20"/>
                <w:szCs w:val="20"/>
              </w:rPr>
            </w:pPr>
            <w:r>
              <w:rPr>
                <w:rFonts w:ascii="Arial" w:eastAsia="Arial" w:hAnsi="Arial" w:cs="Arial"/>
                <w:sz w:val="16"/>
                <w:szCs w:val="16"/>
              </w:rPr>
              <w:t>30</w:t>
            </w:r>
          </w:p>
        </w:tc>
        <w:tc>
          <w:tcPr>
            <w:tcW w:w="0" w:type="dxa"/>
            <w:vAlign w:val="bottom"/>
          </w:tcPr>
          <w:p w14:paraId="21C047A8" w14:textId="77777777" w:rsidR="004B413C" w:rsidRDefault="004B413C">
            <w:pPr>
              <w:rPr>
                <w:sz w:val="1"/>
                <w:szCs w:val="1"/>
              </w:rPr>
            </w:pPr>
          </w:p>
        </w:tc>
      </w:tr>
      <w:tr w:rsidR="004B413C" w14:paraId="3B74188D" w14:textId="77777777">
        <w:trPr>
          <w:trHeight w:val="41"/>
        </w:trPr>
        <w:tc>
          <w:tcPr>
            <w:tcW w:w="1500" w:type="dxa"/>
            <w:tcBorders>
              <w:bottom w:val="single" w:sz="8" w:space="0" w:color="auto"/>
            </w:tcBorders>
            <w:vAlign w:val="bottom"/>
          </w:tcPr>
          <w:p w14:paraId="061D998A" w14:textId="77777777" w:rsidR="004B413C" w:rsidRDefault="004B413C">
            <w:pPr>
              <w:rPr>
                <w:sz w:val="3"/>
                <w:szCs w:val="3"/>
              </w:rPr>
            </w:pPr>
          </w:p>
        </w:tc>
        <w:tc>
          <w:tcPr>
            <w:tcW w:w="1580" w:type="dxa"/>
            <w:tcBorders>
              <w:bottom w:val="single" w:sz="8" w:space="0" w:color="auto"/>
            </w:tcBorders>
            <w:vAlign w:val="bottom"/>
          </w:tcPr>
          <w:p w14:paraId="3897EC6B" w14:textId="77777777" w:rsidR="004B413C" w:rsidRDefault="004B413C">
            <w:pPr>
              <w:rPr>
                <w:sz w:val="3"/>
                <w:szCs w:val="3"/>
              </w:rPr>
            </w:pPr>
          </w:p>
        </w:tc>
        <w:tc>
          <w:tcPr>
            <w:tcW w:w="1540" w:type="dxa"/>
            <w:tcBorders>
              <w:bottom w:val="single" w:sz="8" w:space="0" w:color="auto"/>
            </w:tcBorders>
            <w:vAlign w:val="bottom"/>
          </w:tcPr>
          <w:p w14:paraId="3755A1EF" w14:textId="77777777" w:rsidR="004B413C" w:rsidRDefault="004B413C">
            <w:pPr>
              <w:rPr>
                <w:sz w:val="3"/>
                <w:szCs w:val="3"/>
              </w:rPr>
            </w:pPr>
          </w:p>
        </w:tc>
        <w:tc>
          <w:tcPr>
            <w:tcW w:w="1760" w:type="dxa"/>
            <w:tcBorders>
              <w:bottom w:val="single" w:sz="8" w:space="0" w:color="auto"/>
            </w:tcBorders>
            <w:vAlign w:val="bottom"/>
          </w:tcPr>
          <w:p w14:paraId="6B32183A" w14:textId="77777777" w:rsidR="004B413C" w:rsidRDefault="004B413C">
            <w:pPr>
              <w:rPr>
                <w:sz w:val="3"/>
                <w:szCs w:val="3"/>
              </w:rPr>
            </w:pPr>
          </w:p>
        </w:tc>
        <w:tc>
          <w:tcPr>
            <w:tcW w:w="900" w:type="dxa"/>
            <w:tcBorders>
              <w:bottom w:val="single" w:sz="8" w:space="0" w:color="auto"/>
            </w:tcBorders>
            <w:vAlign w:val="bottom"/>
          </w:tcPr>
          <w:p w14:paraId="7BD85111" w14:textId="77777777" w:rsidR="004B413C" w:rsidRDefault="004B413C">
            <w:pPr>
              <w:rPr>
                <w:sz w:val="3"/>
                <w:szCs w:val="3"/>
              </w:rPr>
            </w:pPr>
          </w:p>
        </w:tc>
        <w:tc>
          <w:tcPr>
            <w:tcW w:w="880" w:type="dxa"/>
            <w:tcBorders>
              <w:bottom w:val="single" w:sz="8" w:space="0" w:color="auto"/>
            </w:tcBorders>
            <w:vAlign w:val="bottom"/>
          </w:tcPr>
          <w:p w14:paraId="34AAFDE0" w14:textId="77777777" w:rsidR="004B413C" w:rsidRDefault="004B413C">
            <w:pPr>
              <w:rPr>
                <w:sz w:val="3"/>
                <w:szCs w:val="3"/>
              </w:rPr>
            </w:pPr>
          </w:p>
        </w:tc>
        <w:tc>
          <w:tcPr>
            <w:tcW w:w="1140" w:type="dxa"/>
            <w:tcBorders>
              <w:bottom w:val="single" w:sz="8" w:space="0" w:color="auto"/>
            </w:tcBorders>
            <w:vAlign w:val="bottom"/>
          </w:tcPr>
          <w:p w14:paraId="1EDA483A" w14:textId="77777777" w:rsidR="004B413C" w:rsidRDefault="004B413C">
            <w:pPr>
              <w:rPr>
                <w:sz w:val="3"/>
                <w:szCs w:val="3"/>
              </w:rPr>
            </w:pPr>
          </w:p>
        </w:tc>
        <w:tc>
          <w:tcPr>
            <w:tcW w:w="0" w:type="dxa"/>
            <w:vAlign w:val="bottom"/>
          </w:tcPr>
          <w:p w14:paraId="3711A858" w14:textId="77777777" w:rsidR="004B413C" w:rsidRDefault="004B413C">
            <w:pPr>
              <w:rPr>
                <w:sz w:val="1"/>
                <w:szCs w:val="1"/>
              </w:rPr>
            </w:pPr>
          </w:p>
        </w:tc>
      </w:tr>
    </w:tbl>
    <w:p w14:paraId="6FDEB83B" w14:textId="77777777" w:rsidR="004B413C" w:rsidRDefault="004B413C">
      <w:pPr>
        <w:spacing w:line="326" w:lineRule="exact"/>
        <w:rPr>
          <w:sz w:val="20"/>
          <w:szCs w:val="20"/>
        </w:rPr>
      </w:pPr>
    </w:p>
    <w:p w14:paraId="4E4E958F" w14:textId="77777777" w:rsidR="004B413C" w:rsidRDefault="00EC2FEA">
      <w:pPr>
        <w:rPr>
          <w:sz w:val="20"/>
          <w:szCs w:val="20"/>
        </w:rPr>
      </w:pPr>
      <w:r>
        <w:rPr>
          <w:rFonts w:ascii="Arial" w:eastAsia="Arial" w:hAnsi="Arial" w:cs="Arial"/>
          <w:b/>
          <w:bCs/>
          <w:sz w:val="24"/>
          <w:szCs w:val="24"/>
        </w:rPr>
        <w:t>WM8 - Melaleuca Park</w:t>
      </w:r>
    </w:p>
    <w:p w14:paraId="37CC7EF8" w14:textId="77777777" w:rsidR="004B413C" w:rsidRDefault="004B413C">
      <w:pPr>
        <w:spacing w:line="258" w:lineRule="exact"/>
        <w:rPr>
          <w:sz w:val="20"/>
          <w:szCs w:val="20"/>
        </w:rPr>
      </w:pPr>
    </w:p>
    <w:p w14:paraId="3B2FB8C6" w14:textId="77777777" w:rsidR="004B413C" w:rsidRDefault="00EC2FEA">
      <w:pPr>
        <w:spacing w:line="267" w:lineRule="auto"/>
        <w:jc w:val="both"/>
        <w:rPr>
          <w:sz w:val="20"/>
          <w:szCs w:val="20"/>
        </w:rPr>
      </w:pPr>
      <w:r>
        <w:rPr>
          <w:rFonts w:ascii="Arial" w:eastAsia="Arial" w:hAnsi="Arial" w:cs="Arial"/>
          <w:sz w:val="20"/>
          <w:szCs w:val="20"/>
        </w:rPr>
        <w:t>The WM8 monitoring bore is located in Melaleuca Park within the Bassendean north vegetation complex and represents native vegetation that may be aﬀected by abstraction from the Lexia groundwater scheme. There has been no reported change in vegetation at the site, although no monitoring or transects have been established here.</w:t>
      </w:r>
    </w:p>
    <w:p w14:paraId="30D0651D" w14:textId="77777777" w:rsidR="004B413C" w:rsidRDefault="004B413C">
      <w:pPr>
        <w:spacing w:line="331" w:lineRule="exact"/>
        <w:rPr>
          <w:sz w:val="20"/>
          <w:szCs w:val="20"/>
        </w:rPr>
      </w:pPr>
    </w:p>
    <w:p w14:paraId="45C3D390" w14:textId="77777777" w:rsidR="004B413C" w:rsidRDefault="00EC2FEA">
      <w:pPr>
        <w:rPr>
          <w:sz w:val="20"/>
          <w:szCs w:val="20"/>
        </w:rPr>
      </w:pPr>
      <w:r>
        <w:rPr>
          <w:rFonts w:ascii="Arial" w:eastAsia="Arial" w:hAnsi="Arial" w:cs="Arial"/>
          <w:b/>
          <w:bCs/>
          <w:sz w:val="20"/>
          <w:szCs w:val="20"/>
        </w:rPr>
        <w:t>Hydrology</w:t>
      </w:r>
    </w:p>
    <w:p w14:paraId="049826D7" w14:textId="77777777" w:rsidR="004B413C" w:rsidRDefault="004B413C">
      <w:pPr>
        <w:spacing w:line="258" w:lineRule="exact"/>
        <w:rPr>
          <w:sz w:val="20"/>
          <w:szCs w:val="20"/>
        </w:rPr>
      </w:pPr>
    </w:p>
    <w:p w14:paraId="5C16AC51" w14:textId="77777777" w:rsidR="004B413C" w:rsidRDefault="00EC2FEA">
      <w:pPr>
        <w:spacing w:line="267" w:lineRule="auto"/>
        <w:ind w:firstLine="5"/>
        <w:jc w:val="both"/>
        <w:rPr>
          <w:sz w:val="20"/>
          <w:szCs w:val="20"/>
        </w:rPr>
      </w:pPr>
      <w:r>
        <w:rPr>
          <w:rFonts w:ascii="Arial" w:eastAsia="Arial" w:hAnsi="Arial" w:cs="Arial"/>
          <w:sz w:val="20"/>
          <w:szCs w:val="20"/>
        </w:rPr>
        <w:t>Groundwater levels began to decline in 2000 at WM8 from approximately 66.0 mAHD to 64.6 mAHD in 2015 (Figure 81). Since 2015, there has been an increase in groundwater levels to approximately 65.5 mAHD. Mean maximum and minimum seasonal water levels have declined by 1.3 and 1.0 m, respectively (Table 33). Maximum levels are generally reached in December while minimum levels are reached in July.</w:t>
      </w:r>
    </w:p>
    <w:p w14:paraId="6CDD91B0" w14:textId="77777777" w:rsidR="004B413C" w:rsidRDefault="004B413C">
      <w:pPr>
        <w:spacing w:line="331" w:lineRule="exact"/>
        <w:rPr>
          <w:sz w:val="20"/>
          <w:szCs w:val="20"/>
        </w:rPr>
      </w:pPr>
    </w:p>
    <w:p w14:paraId="0B2B0D38" w14:textId="77777777" w:rsidR="004B413C" w:rsidRDefault="00EC2FEA">
      <w:pPr>
        <w:rPr>
          <w:sz w:val="20"/>
          <w:szCs w:val="20"/>
        </w:rPr>
      </w:pPr>
      <w:r>
        <w:rPr>
          <w:rFonts w:ascii="Arial" w:eastAsia="Arial" w:hAnsi="Arial" w:cs="Arial"/>
          <w:b/>
          <w:bCs/>
          <w:sz w:val="20"/>
          <w:szCs w:val="20"/>
        </w:rPr>
        <w:t>Vegetation character</w:t>
      </w:r>
    </w:p>
    <w:p w14:paraId="0DA6CFA0" w14:textId="77777777" w:rsidR="004B413C" w:rsidRDefault="004B413C">
      <w:pPr>
        <w:spacing w:line="258" w:lineRule="exact"/>
        <w:rPr>
          <w:sz w:val="20"/>
          <w:szCs w:val="20"/>
        </w:rPr>
      </w:pPr>
    </w:p>
    <w:p w14:paraId="5377DC07" w14:textId="77777777" w:rsidR="004B413C" w:rsidRDefault="00EC2FEA">
      <w:pPr>
        <w:spacing w:line="260" w:lineRule="auto"/>
        <w:ind w:right="20" w:hanging="6"/>
        <w:jc w:val="both"/>
        <w:rPr>
          <w:sz w:val="20"/>
          <w:szCs w:val="20"/>
        </w:rPr>
      </w:pPr>
      <w:r>
        <w:rPr>
          <w:rFonts w:ascii="Arial" w:eastAsia="Arial" w:hAnsi="Arial" w:cs="Arial"/>
          <w:sz w:val="20"/>
          <w:szCs w:val="20"/>
        </w:rPr>
        <w:t xml:space="preserve">The vegetation community at WM8 is typical of </w:t>
      </w:r>
      <w:r>
        <w:rPr>
          <w:rFonts w:ascii="Arial" w:eastAsia="Arial" w:hAnsi="Arial" w:cs="Arial"/>
          <w:i/>
          <w:iCs/>
          <w:sz w:val="20"/>
          <w:szCs w:val="20"/>
        </w:rPr>
        <w:t>Banksia</w:t>
      </w:r>
      <w:r>
        <w:rPr>
          <w:rFonts w:ascii="Arial" w:eastAsia="Arial" w:hAnsi="Arial" w:cs="Arial"/>
          <w:sz w:val="20"/>
          <w:szCs w:val="20"/>
        </w:rPr>
        <w:t xml:space="preserve"> woodland. There is a sparse understorey composed predominately of </w:t>
      </w:r>
      <w:r>
        <w:rPr>
          <w:rFonts w:ascii="Arial" w:eastAsia="Arial" w:hAnsi="Arial" w:cs="Arial"/>
          <w:i/>
          <w:iCs/>
          <w:sz w:val="20"/>
          <w:szCs w:val="20"/>
        </w:rPr>
        <w:t>Lyginia barbata</w:t>
      </w:r>
      <w:r>
        <w:rPr>
          <w:rFonts w:ascii="Arial" w:eastAsia="Arial" w:hAnsi="Arial" w:cs="Arial"/>
          <w:sz w:val="20"/>
          <w:szCs w:val="20"/>
        </w:rPr>
        <w:t xml:space="preserve">, </w:t>
      </w:r>
      <w:r>
        <w:rPr>
          <w:rFonts w:ascii="Arial" w:eastAsia="Arial" w:hAnsi="Arial" w:cs="Arial"/>
          <w:i/>
          <w:iCs/>
          <w:sz w:val="20"/>
          <w:szCs w:val="20"/>
        </w:rPr>
        <w:t>Scholtzia involucrata</w:t>
      </w:r>
      <w:r>
        <w:rPr>
          <w:rFonts w:ascii="Arial" w:eastAsia="Arial" w:hAnsi="Arial" w:cs="Arial"/>
          <w:sz w:val="20"/>
          <w:szCs w:val="20"/>
        </w:rPr>
        <w:t xml:space="preserve"> and </w:t>
      </w:r>
      <w:r>
        <w:rPr>
          <w:rFonts w:ascii="Arial" w:eastAsia="Arial" w:hAnsi="Arial" w:cs="Arial"/>
          <w:i/>
          <w:iCs/>
          <w:sz w:val="20"/>
          <w:szCs w:val="20"/>
        </w:rPr>
        <w:t>Eremaea pauciflora</w:t>
      </w:r>
      <w:r>
        <w:rPr>
          <w:rFonts w:ascii="Arial" w:eastAsia="Arial" w:hAnsi="Arial" w:cs="Arial"/>
          <w:sz w:val="20"/>
          <w:szCs w:val="20"/>
        </w:rPr>
        <w:t xml:space="preserve">. The canopy is open and consists predominately of </w:t>
      </w:r>
      <w:r>
        <w:rPr>
          <w:rFonts w:ascii="Arial" w:eastAsia="Arial" w:hAnsi="Arial" w:cs="Arial"/>
          <w:i/>
          <w:iCs/>
          <w:sz w:val="20"/>
          <w:szCs w:val="20"/>
        </w:rPr>
        <w:t>Banksia attenuata</w:t>
      </w:r>
      <w:r>
        <w:rPr>
          <w:rFonts w:ascii="Arial" w:eastAsia="Arial" w:hAnsi="Arial" w:cs="Arial"/>
          <w:sz w:val="20"/>
          <w:szCs w:val="20"/>
        </w:rPr>
        <w:t xml:space="preserve"> and </w:t>
      </w:r>
      <w:r>
        <w:rPr>
          <w:rFonts w:ascii="Arial" w:eastAsia="Arial" w:hAnsi="Arial" w:cs="Arial"/>
          <w:i/>
          <w:iCs/>
          <w:sz w:val="20"/>
          <w:szCs w:val="20"/>
        </w:rPr>
        <w:t>B. menziesii</w:t>
      </w:r>
      <w:r>
        <w:rPr>
          <w:rFonts w:ascii="Arial" w:eastAsia="Arial" w:hAnsi="Arial" w:cs="Arial"/>
          <w:sz w:val="20"/>
          <w:szCs w:val="20"/>
        </w:rPr>
        <w:t xml:space="preserve">. Tree health at the site was good although a number of dead mature </w:t>
      </w:r>
      <w:r>
        <w:rPr>
          <w:rFonts w:ascii="Arial" w:eastAsia="Arial" w:hAnsi="Arial" w:cs="Arial"/>
          <w:i/>
          <w:iCs/>
          <w:sz w:val="20"/>
          <w:szCs w:val="20"/>
        </w:rPr>
        <w:t>Banksias</w:t>
      </w:r>
      <w:r>
        <w:rPr>
          <w:rFonts w:ascii="Arial" w:eastAsia="Arial" w:hAnsi="Arial" w:cs="Arial"/>
          <w:sz w:val="20"/>
          <w:szCs w:val="20"/>
        </w:rPr>
        <w:t xml:space="preserve"> were present. There is evidence of recent </w:t>
      </w:r>
      <w:r>
        <w:rPr>
          <w:rFonts w:ascii="Arial" w:eastAsia="Arial" w:hAnsi="Arial" w:cs="Arial"/>
          <w:i/>
          <w:iCs/>
          <w:sz w:val="20"/>
          <w:szCs w:val="20"/>
        </w:rPr>
        <w:t>Banksia attenuata</w:t>
      </w:r>
      <w:r>
        <w:rPr>
          <w:rFonts w:ascii="Arial" w:eastAsia="Arial" w:hAnsi="Arial" w:cs="Arial"/>
          <w:sz w:val="20"/>
          <w:szCs w:val="20"/>
        </w:rPr>
        <w:t xml:space="preserve"> recruitment, mainly in the form of small seedlings. </w:t>
      </w:r>
      <w:r>
        <w:rPr>
          <w:rFonts w:ascii="Arial" w:eastAsia="Arial" w:hAnsi="Arial" w:cs="Arial"/>
          <w:i/>
          <w:iCs/>
          <w:sz w:val="20"/>
          <w:szCs w:val="20"/>
        </w:rPr>
        <w:t>Jacksonia floribunda</w:t>
      </w:r>
      <w:r>
        <w:rPr>
          <w:rFonts w:ascii="Arial" w:eastAsia="Arial" w:hAnsi="Arial" w:cs="Arial"/>
          <w:sz w:val="20"/>
          <w:szCs w:val="20"/>
        </w:rPr>
        <w:t xml:space="preserve"> in notably poorer health than at the other Pinjar sites (WM1 and WM2).</w:t>
      </w:r>
    </w:p>
    <w:p w14:paraId="3840ED82" w14:textId="77777777" w:rsidR="004B413C" w:rsidRDefault="004B413C">
      <w:pPr>
        <w:spacing w:line="157" w:lineRule="exact"/>
        <w:rPr>
          <w:sz w:val="20"/>
          <w:szCs w:val="20"/>
        </w:rPr>
      </w:pPr>
    </w:p>
    <w:p w14:paraId="2DE45C75" w14:textId="77777777" w:rsidR="004B413C" w:rsidRDefault="00EC2FEA">
      <w:pPr>
        <w:spacing w:line="275" w:lineRule="auto"/>
        <w:ind w:left="1780" w:right="1840" w:firstLine="3"/>
        <w:jc w:val="both"/>
        <w:rPr>
          <w:sz w:val="20"/>
          <w:szCs w:val="20"/>
        </w:rPr>
      </w:pPr>
      <w:r>
        <w:rPr>
          <w:rFonts w:ascii="Arial" w:eastAsia="Arial" w:hAnsi="Arial" w:cs="Arial"/>
          <w:sz w:val="20"/>
          <w:szCs w:val="20"/>
        </w:rPr>
        <w:t>Table 34: Ecological consequences of revised thresholds in terms of compliance of stated site values and site management objectives for WM8.</w:t>
      </w:r>
    </w:p>
    <w:p w14:paraId="2CBBD23E" w14:textId="77777777" w:rsidR="004B413C" w:rsidRDefault="004B413C">
      <w:pPr>
        <w:spacing w:line="136" w:lineRule="exact"/>
        <w:rPr>
          <w:sz w:val="20"/>
          <w:szCs w:val="20"/>
        </w:rPr>
      </w:pPr>
    </w:p>
    <w:p w14:paraId="3C7D50EB" w14:textId="77777777" w:rsidR="004B413C" w:rsidRDefault="00EC2FEA">
      <w:pPr>
        <w:ind w:left="3800"/>
        <w:rPr>
          <w:sz w:val="20"/>
          <w:szCs w:val="20"/>
        </w:rPr>
      </w:pPr>
      <w:r>
        <w:rPr>
          <w:rFonts w:ascii="Arial" w:eastAsia="Arial" w:hAnsi="Arial" w:cs="Arial"/>
          <w:sz w:val="20"/>
          <w:szCs w:val="20"/>
        </w:rPr>
        <w:t>Likely eﬀect of 2030 revised</w:t>
      </w:r>
    </w:p>
    <w:p w14:paraId="2E960A49" w14:textId="77777777" w:rsidR="004B413C" w:rsidRDefault="00EC2FEA">
      <w:pPr>
        <w:spacing w:line="20" w:lineRule="exact"/>
        <w:rPr>
          <w:sz w:val="20"/>
          <w:szCs w:val="20"/>
        </w:rPr>
      </w:pPr>
      <w:r>
        <w:rPr>
          <w:noProof/>
          <w:sz w:val="20"/>
          <w:szCs w:val="20"/>
        </w:rPr>
        <mc:AlternateContent>
          <mc:Choice Requires="wps">
            <w:drawing>
              <wp:anchor distT="0" distB="0" distL="114300" distR="114300" simplePos="0" relativeHeight="252334080" behindDoc="1" locked="0" layoutInCell="0" allowOverlap="1" wp14:anchorId="348B4060" wp14:editId="5D3160C4">
                <wp:simplePos x="0" y="0"/>
                <wp:positionH relativeFrom="column">
                  <wp:posOffset>115570</wp:posOffset>
                </wp:positionH>
                <wp:positionV relativeFrom="paragraph">
                  <wp:posOffset>-130810</wp:posOffset>
                </wp:positionV>
                <wp:extent cx="5711825" cy="0"/>
                <wp:effectExtent l="0" t="0" r="0" b="0"/>
                <wp:wrapNone/>
                <wp:docPr id="1385" name="Shape 138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11825" cy="4763"/>
                        </a:xfrm>
                        <a:prstGeom prst="line">
                          <a:avLst/>
                        </a:prstGeom>
                        <a:solidFill>
                          <a:srgbClr val="FFFFFF"/>
                        </a:solidFill>
                        <a:ln w="10121">
                          <a:solidFill>
                            <a:srgbClr val="000000"/>
                          </a:solidFill>
                          <a:miter lim="800000"/>
                          <a:headEnd/>
                          <a:tailEnd/>
                        </a:ln>
                      </wps:spPr>
                      <wps:bodyPr/>
                    </wps:wsp>
                  </a:graphicData>
                </a:graphic>
              </wp:anchor>
            </w:drawing>
          </mc:Choice>
          <mc:Fallback>
            <w:pict>
              <v:line w14:anchorId="5AE7CA47" id="Shape 1385" o:spid="_x0000_s1026" style="position:absolute;z-index:-250982400;visibility:visible;mso-wrap-style:square;mso-wrap-distance-left:9pt;mso-wrap-distance-top:0;mso-wrap-distance-right:9pt;mso-wrap-distance-bottom:0;mso-position-horizontal:absolute;mso-position-horizontal-relative:text;mso-position-vertical:absolute;mso-position-vertical-relative:text" from="9.1pt,-10.3pt" to="458.85pt,-1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" o:allowincell="f" filled="t" strokeweight=".28114mm">
                <v:stroke joinstyle="miter"/>
                <o:lock v:ext="edit" shapetype="f"/>
              </v:line>
            </w:pict>
          </mc:Fallback>
        </mc:AlternateContent>
      </w:r>
    </w:p>
    <w:p w14:paraId="4D154DDD" w14:textId="77777777" w:rsidR="004B413C" w:rsidRDefault="00EC2FEA">
      <w:pPr>
        <w:tabs>
          <w:tab w:val="left" w:pos="7300"/>
        </w:tabs>
        <w:ind w:left="3800"/>
        <w:rPr>
          <w:sz w:val="20"/>
          <w:szCs w:val="20"/>
        </w:rPr>
      </w:pPr>
      <w:r>
        <w:rPr>
          <w:rFonts w:ascii="Arial" w:eastAsia="Arial" w:hAnsi="Arial" w:cs="Arial"/>
          <w:sz w:val="20"/>
          <w:szCs w:val="20"/>
        </w:rPr>
        <w:t>thresholds</w:t>
      </w:r>
      <w:r>
        <w:rPr>
          <w:sz w:val="20"/>
          <w:szCs w:val="20"/>
        </w:rPr>
        <w:tab/>
      </w:r>
      <w:r>
        <w:rPr>
          <w:rFonts w:ascii="Arial" w:eastAsia="Arial" w:hAnsi="Arial" w:cs="Arial"/>
          <w:sz w:val="20"/>
          <w:szCs w:val="20"/>
        </w:rPr>
        <w:t>Future Compliance</w:t>
      </w:r>
    </w:p>
    <w:p w14:paraId="4558EBBB" w14:textId="77777777" w:rsidR="004B413C" w:rsidRDefault="00EC2FEA">
      <w:pPr>
        <w:spacing w:line="20" w:lineRule="exact"/>
        <w:rPr>
          <w:sz w:val="20"/>
          <w:szCs w:val="20"/>
        </w:rPr>
      </w:pPr>
      <w:r>
        <w:rPr>
          <w:noProof/>
          <w:sz w:val="20"/>
          <w:szCs w:val="20"/>
        </w:rPr>
        <mc:AlternateContent>
          <mc:Choice Requires="wps">
            <w:drawing>
              <wp:anchor distT="0" distB="0" distL="114300" distR="114300" simplePos="0" relativeHeight="252335104" behindDoc="1" locked="0" layoutInCell="0" allowOverlap="1" wp14:anchorId="4A5A1A64" wp14:editId="7DB34A56">
                <wp:simplePos x="0" y="0"/>
                <wp:positionH relativeFrom="column">
                  <wp:posOffset>115570</wp:posOffset>
                </wp:positionH>
                <wp:positionV relativeFrom="paragraph">
                  <wp:posOffset>66675</wp:posOffset>
                </wp:positionV>
                <wp:extent cx="5711825" cy="0"/>
                <wp:effectExtent l="0" t="0" r="0" b="0"/>
                <wp:wrapNone/>
                <wp:docPr id="1386" name="Shape 138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11825" cy="4763"/>
                        </a:xfrm>
                        <a:prstGeom prst="line">
                          <a:avLst/>
                        </a:prstGeom>
                        <a:solidFill>
                          <a:srgbClr val="FFFFFF"/>
                        </a:solidFill>
                        <a:ln w="6324">
                          <a:solidFill>
                            <a:srgbClr val="000000"/>
                          </a:solidFill>
                          <a:miter lim="800000"/>
                          <a:headEnd/>
                          <a:tailEnd/>
                        </a:ln>
                      </wps:spPr>
                      <wps:bodyPr/>
                    </wps:wsp>
                  </a:graphicData>
                </a:graphic>
              </wp:anchor>
            </w:drawing>
          </mc:Choice>
          <mc:Fallback>
            <w:pict>
              <v:line w14:anchorId="5DC9F340" id="Shape 1386" o:spid="_x0000_s1026" style="position:absolute;z-index:-250981376;visibility:visible;mso-wrap-style:square;mso-wrap-distance-left:9pt;mso-wrap-distance-top:0;mso-wrap-distance-right:9pt;mso-wrap-distance-bottom:0;mso-position-horizontal:absolute;mso-position-horizontal-relative:text;mso-position-vertical:absolute;mso-position-vertical-relative:text" from="9.1pt,5.25pt" to="458.85pt,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" o:allowincell="f" filled="t" strokeweight=".17567mm">
                <v:stroke joinstyle="miter"/>
                <o:lock v:ext="edit" shapetype="f"/>
              </v:line>
            </w:pict>
          </mc:Fallback>
        </mc:AlternateContent>
      </w:r>
    </w:p>
    <w:p w14:paraId="7F58339B" w14:textId="77777777" w:rsidR="004B413C" w:rsidRDefault="004B413C">
      <w:pPr>
        <w:spacing w:line="88" w:lineRule="exact"/>
        <w:rPr>
          <w:sz w:val="20"/>
          <w:szCs w:val="20"/>
        </w:rPr>
      </w:pPr>
    </w:p>
    <w:p w14:paraId="75C0B6DE" w14:textId="77777777" w:rsidR="004B413C" w:rsidRDefault="00EC2FEA">
      <w:pPr>
        <w:ind w:left="180"/>
        <w:rPr>
          <w:sz w:val="20"/>
          <w:szCs w:val="20"/>
        </w:rPr>
      </w:pPr>
      <w:r>
        <w:rPr>
          <w:rFonts w:ascii="Arial" w:eastAsia="Arial" w:hAnsi="Arial" w:cs="Arial"/>
          <w:b/>
          <w:bCs/>
          <w:sz w:val="20"/>
          <w:szCs w:val="20"/>
        </w:rPr>
        <w:t>Site values</w:t>
      </w:r>
    </w:p>
    <w:p w14:paraId="7D3462B3" w14:textId="77777777" w:rsidR="004B413C" w:rsidRDefault="004B413C">
      <w:pPr>
        <w:spacing w:line="10" w:lineRule="exact"/>
        <w:rPr>
          <w:sz w:val="20"/>
          <w:szCs w:val="20"/>
        </w:rPr>
      </w:pPr>
    </w:p>
    <w:p w14:paraId="5DBB5733" w14:textId="77777777" w:rsidR="004B413C" w:rsidRDefault="00EC2FEA">
      <w:pPr>
        <w:numPr>
          <w:ilvl w:val="0"/>
          <w:numId w:val="14"/>
        </w:numPr>
        <w:tabs>
          <w:tab w:val="left" w:pos="316"/>
        </w:tabs>
        <w:spacing w:line="249" w:lineRule="auto"/>
        <w:ind w:left="180" w:right="5840" w:hanging="28"/>
        <w:rPr>
          <w:rFonts w:ascii="Arial" w:eastAsia="Arial" w:hAnsi="Arial" w:cs="Arial"/>
          <w:sz w:val="20"/>
          <w:szCs w:val="20"/>
        </w:rPr>
      </w:pPr>
      <w:r>
        <w:rPr>
          <w:rFonts w:ascii="Arial" w:eastAsia="Arial" w:hAnsi="Arial" w:cs="Arial"/>
          <w:sz w:val="20"/>
          <w:szCs w:val="20"/>
        </w:rPr>
        <w:t>Selected to represent water levels over area of undisturbed phreatophytic vegetation</w:t>
      </w:r>
    </w:p>
    <w:p w14:paraId="770D2833" w14:textId="77777777" w:rsidR="004B413C" w:rsidRDefault="004B413C">
      <w:pPr>
        <w:spacing w:line="1" w:lineRule="exact"/>
        <w:rPr>
          <w:rFonts w:ascii="Arial" w:eastAsia="Arial" w:hAnsi="Arial" w:cs="Arial"/>
          <w:sz w:val="20"/>
          <w:szCs w:val="20"/>
        </w:rPr>
      </w:pPr>
    </w:p>
    <w:p w14:paraId="4ECC2337" w14:textId="77777777" w:rsidR="004B413C" w:rsidRDefault="00EC2FEA">
      <w:pPr>
        <w:numPr>
          <w:ilvl w:val="0"/>
          <w:numId w:val="14"/>
        </w:numPr>
        <w:tabs>
          <w:tab w:val="left" w:pos="316"/>
        </w:tabs>
        <w:spacing w:line="271" w:lineRule="auto"/>
        <w:ind w:left="180" w:right="6180" w:hanging="28"/>
        <w:rPr>
          <w:rFonts w:ascii="Arial" w:eastAsia="Arial" w:hAnsi="Arial" w:cs="Arial"/>
          <w:sz w:val="20"/>
          <w:szCs w:val="20"/>
        </w:rPr>
      </w:pPr>
      <w:r>
        <w:rPr>
          <w:rFonts w:ascii="Arial" w:eastAsia="Arial" w:hAnsi="Arial" w:cs="Arial"/>
          <w:i/>
          <w:iCs/>
          <w:sz w:val="20"/>
          <w:szCs w:val="20"/>
        </w:rPr>
        <w:t xml:space="preserve">Banksia </w:t>
      </w:r>
      <w:r>
        <w:rPr>
          <w:rFonts w:ascii="Arial" w:eastAsia="Arial" w:hAnsi="Arial" w:cs="Arial"/>
          <w:sz w:val="20"/>
          <w:szCs w:val="20"/>
        </w:rPr>
        <w:t>woodland &lt;8m depth to</w:t>
      </w:r>
      <w:r>
        <w:rPr>
          <w:rFonts w:ascii="Arial" w:eastAsia="Arial" w:hAnsi="Arial" w:cs="Arial"/>
          <w:i/>
          <w:iCs/>
          <w:sz w:val="20"/>
          <w:szCs w:val="20"/>
        </w:rPr>
        <w:t xml:space="preserve"> </w:t>
      </w:r>
      <w:r>
        <w:rPr>
          <w:rFonts w:ascii="Arial" w:eastAsia="Arial" w:hAnsi="Arial" w:cs="Arial"/>
          <w:sz w:val="20"/>
          <w:szCs w:val="20"/>
        </w:rPr>
        <w:t>groundwater</w:t>
      </w:r>
    </w:p>
    <w:p w14:paraId="086FC409" w14:textId="77777777" w:rsidR="004B413C" w:rsidRDefault="00EC2FEA">
      <w:pPr>
        <w:spacing w:line="206" w:lineRule="auto"/>
        <w:ind w:left="180"/>
        <w:rPr>
          <w:sz w:val="20"/>
          <w:szCs w:val="20"/>
        </w:rPr>
      </w:pPr>
      <w:r>
        <w:rPr>
          <w:rFonts w:ascii="Arial" w:eastAsia="Arial" w:hAnsi="Arial" w:cs="Arial"/>
          <w:b/>
          <w:bCs/>
          <w:sz w:val="20"/>
          <w:szCs w:val="20"/>
        </w:rPr>
        <w:t>Site management objectives</w:t>
      </w:r>
    </w:p>
    <w:p w14:paraId="42C03295" w14:textId="77777777" w:rsidR="004B413C" w:rsidRDefault="004B413C">
      <w:pPr>
        <w:spacing w:line="1" w:lineRule="exact"/>
        <w:rPr>
          <w:sz w:val="20"/>
          <w:szCs w:val="20"/>
        </w:rPr>
      </w:pPr>
    </w:p>
    <w:p w14:paraId="62616980" w14:textId="77777777" w:rsidR="004B413C" w:rsidRDefault="00EC2FEA">
      <w:pPr>
        <w:numPr>
          <w:ilvl w:val="0"/>
          <w:numId w:val="15"/>
        </w:numPr>
        <w:tabs>
          <w:tab w:val="left" w:pos="320"/>
        </w:tabs>
        <w:ind w:left="320" w:hanging="168"/>
        <w:rPr>
          <w:rFonts w:ascii="Arial" w:eastAsia="Arial" w:hAnsi="Arial" w:cs="Arial"/>
          <w:sz w:val="20"/>
          <w:szCs w:val="20"/>
        </w:rPr>
      </w:pPr>
      <w:r>
        <w:rPr>
          <w:rFonts w:ascii="Arial" w:eastAsia="Arial" w:hAnsi="Arial" w:cs="Arial"/>
          <w:sz w:val="20"/>
          <w:szCs w:val="20"/>
        </w:rPr>
        <w:t>To protect terrestrial vegetation</w:t>
      </w:r>
    </w:p>
    <w:p w14:paraId="4E193881" w14:textId="77777777" w:rsidR="004B413C" w:rsidRDefault="004B413C">
      <w:pPr>
        <w:spacing w:line="9" w:lineRule="exact"/>
        <w:rPr>
          <w:rFonts w:ascii="Arial" w:eastAsia="Arial" w:hAnsi="Arial" w:cs="Arial"/>
          <w:sz w:val="20"/>
          <w:szCs w:val="20"/>
        </w:rPr>
      </w:pPr>
    </w:p>
    <w:p w14:paraId="38998102" w14:textId="77777777" w:rsidR="004B413C" w:rsidRDefault="00EC2FEA">
      <w:pPr>
        <w:numPr>
          <w:ilvl w:val="0"/>
          <w:numId w:val="15"/>
        </w:numPr>
        <w:tabs>
          <w:tab w:val="left" w:pos="321"/>
        </w:tabs>
        <w:spacing w:line="302" w:lineRule="auto"/>
        <w:ind w:left="180" w:right="6220" w:hanging="28"/>
        <w:rPr>
          <w:rFonts w:ascii="Arial" w:eastAsia="Arial" w:hAnsi="Arial" w:cs="Arial"/>
          <w:sz w:val="20"/>
          <w:szCs w:val="20"/>
        </w:rPr>
      </w:pPr>
      <w:r>
        <w:rPr>
          <w:rFonts w:ascii="Arial" w:eastAsia="Arial" w:hAnsi="Arial" w:cs="Arial"/>
          <w:sz w:val="20"/>
          <w:szCs w:val="20"/>
        </w:rPr>
        <w:t>Maintain the existing extent and variety of wetland vegetation</w:t>
      </w:r>
    </w:p>
    <w:p w14:paraId="73F702E3" w14:textId="77777777" w:rsidR="004B413C" w:rsidRDefault="00EC2FEA">
      <w:pPr>
        <w:spacing w:line="20" w:lineRule="exact"/>
        <w:rPr>
          <w:sz w:val="20"/>
          <w:szCs w:val="20"/>
        </w:rPr>
      </w:pPr>
      <w:r>
        <w:rPr>
          <w:noProof/>
          <w:sz w:val="20"/>
          <w:szCs w:val="20"/>
        </w:rPr>
        <mc:AlternateContent>
          <mc:Choice Requires="wps">
            <w:drawing>
              <wp:anchor distT="0" distB="0" distL="114300" distR="114300" simplePos="0" relativeHeight="252336128" behindDoc="1" locked="0" layoutInCell="0" allowOverlap="1" wp14:anchorId="6237C78A" wp14:editId="10EEF48B">
                <wp:simplePos x="0" y="0"/>
                <wp:positionH relativeFrom="column">
                  <wp:posOffset>115570</wp:posOffset>
                </wp:positionH>
                <wp:positionV relativeFrom="paragraph">
                  <wp:posOffset>-635</wp:posOffset>
                </wp:positionV>
                <wp:extent cx="5711825" cy="0"/>
                <wp:effectExtent l="0" t="0" r="0" b="0"/>
                <wp:wrapNone/>
                <wp:docPr id="1387" name="Shape 138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11825" cy="4763"/>
                        </a:xfrm>
                        <a:prstGeom prst="line">
                          <a:avLst/>
                        </a:prstGeom>
                        <a:solidFill>
                          <a:srgbClr val="FFFFFF"/>
                        </a:solidFill>
                        <a:ln w="10121">
                          <a:solidFill>
                            <a:srgbClr val="000000"/>
                          </a:solidFill>
                          <a:miter lim="800000"/>
                          <a:headEnd/>
                          <a:tailEnd/>
                        </a:ln>
                      </wps:spPr>
                      <wps:bodyPr/>
                    </wps:wsp>
                  </a:graphicData>
                </a:graphic>
              </wp:anchor>
            </w:drawing>
          </mc:Choice>
          <mc:Fallback>
            <w:pict>
              <v:line w14:anchorId="2962C677" id="Shape 1387" o:spid="_x0000_s1026" style="position:absolute;z-index:-250980352;visibility:visible;mso-wrap-style:square;mso-wrap-distance-left:9pt;mso-wrap-distance-top:0;mso-wrap-distance-right:9pt;mso-wrap-distance-bottom:0;mso-position-horizontal:absolute;mso-position-horizontal-relative:text;mso-position-vertical:absolute;mso-position-vertical-relative:text" from="9.1pt,-.05pt" to="458.85pt,-.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" o:allowincell="f" filled="t" strokeweight=".28114mm">
                <v:stroke joinstyle="miter"/>
                <o:lock v:ext="edit" shapetype="f"/>
              </v:line>
            </w:pict>
          </mc:Fallback>
        </mc:AlternateContent>
      </w:r>
    </w:p>
    <w:p w14:paraId="6636C482" w14:textId="77777777" w:rsidR="004B413C" w:rsidRDefault="004B413C">
      <w:pPr>
        <w:sectPr w:rsidR="004B413C">
          <w:pgSz w:w="12240" w:h="15840"/>
          <w:pgMar w:top="1440" w:right="1400" w:bottom="330" w:left="1440" w:header="0" w:footer="0" w:gutter="0"/>
          <w:cols w:space="720" w:equalWidth="0">
            <w:col w:w="9400"/>
          </w:cols>
        </w:sectPr>
      </w:pPr>
    </w:p>
    <w:p w14:paraId="5E1DADC7" w14:textId="77777777" w:rsidR="004B413C" w:rsidRDefault="004B413C">
      <w:pPr>
        <w:spacing w:line="200" w:lineRule="exact"/>
        <w:rPr>
          <w:sz w:val="20"/>
          <w:szCs w:val="20"/>
        </w:rPr>
      </w:pPr>
    </w:p>
    <w:p w14:paraId="33A0A37B" w14:textId="77777777" w:rsidR="004B413C" w:rsidRDefault="004B413C">
      <w:pPr>
        <w:spacing w:line="200" w:lineRule="exact"/>
        <w:rPr>
          <w:sz w:val="20"/>
          <w:szCs w:val="20"/>
        </w:rPr>
      </w:pPr>
    </w:p>
    <w:p w14:paraId="34AC66A6" w14:textId="77777777" w:rsidR="004B413C" w:rsidRDefault="004B413C">
      <w:pPr>
        <w:spacing w:line="200" w:lineRule="exact"/>
        <w:rPr>
          <w:sz w:val="20"/>
          <w:szCs w:val="20"/>
        </w:rPr>
      </w:pPr>
    </w:p>
    <w:p w14:paraId="54EAB449" w14:textId="77777777" w:rsidR="004B413C" w:rsidRDefault="004B413C">
      <w:pPr>
        <w:spacing w:line="200" w:lineRule="exact"/>
        <w:rPr>
          <w:sz w:val="20"/>
          <w:szCs w:val="20"/>
        </w:rPr>
      </w:pPr>
    </w:p>
    <w:p w14:paraId="4B134762" w14:textId="77777777" w:rsidR="004B413C" w:rsidRDefault="004B413C">
      <w:pPr>
        <w:spacing w:line="398" w:lineRule="exact"/>
        <w:rPr>
          <w:sz w:val="20"/>
          <w:szCs w:val="20"/>
        </w:rPr>
      </w:pPr>
    </w:p>
    <w:p w14:paraId="3DA665E6" w14:textId="77777777" w:rsidR="004B413C" w:rsidRDefault="00EC2FEA">
      <w:pPr>
        <w:ind w:right="40"/>
        <w:jc w:val="center"/>
        <w:rPr>
          <w:sz w:val="20"/>
          <w:szCs w:val="20"/>
        </w:rPr>
      </w:pPr>
      <w:r>
        <w:rPr>
          <w:rFonts w:ascii="Arial" w:eastAsia="Arial" w:hAnsi="Arial" w:cs="Arial"/>
          <w:sz w:val="15"/>
          <w:szCs w:val="15"/>
        </w:rPr>
        <w:t>129</w:t>
      </w:r>
    </w:p>
    <w:p w14:paraId="33A00697" w14:textId="77777777" w:rsidR="004B413C" w:rsidRDefault="004B413C">
      <w:pPr>
        <w:sectPr w:rsidR="004B413C">
          <w:type w:val="continuous"/>
          <w:pgSz w:w="12240" w:h="15840"/>
          <w:pgMar w:top="1440" w:right="1400" w:bottom="330" w:left="1440" w:header="0" w:footer="0" w:gutter="0"/>
          <w:cols w:space="720" w:equalWidth="0">
            <w:col w:w="9400"/>
          </w:cols>
        </w:sectPr>
      </w:pPr>
    </w:p>
    <w:p w14:paraId="1D29A720" w14:textId="77777777" w:rsidR="004B413C" w:rsidRDefault="00EC2FEA">
      <w:pPr>
        <w:spacing w:line="200" w:lineRule="exact"/>
        <w:rPr>
          <w:sz w:val="20"/>
          <w:szCs w:val="20"/>
        </w:rPr>
      </w:pPr>
      <w:bookmarkStart w:id="167" w:name="page130"/>
      <w:bookmarkEnd w:id="167"/>
      <w:r>
        <w:rPr>
          <w:noProof/>
          <w:sz w:val="20"/>
          <w:szCs w:val="20"/>
        </w:rPr>
        <w:lastRenderedPageBreak/>
        <w:drawing>
          <wp:anchor distT="0" distB="0" distL="114300" distR="114300" simplePos="0" relativeHeight="252337152" behindDoc="1" locked="0" layoutInCell="0" allowOverlap="1" wp14:anchorId="3A283231" wp14:editId="331A5665">
            <wp:simplePos x="0" y="0"/>
            <wp:positionH relativeFrom="page">
              <wp:posOffset>1358265</wp:posOffset>
            </wp:positionH>
            <wp:positionV relativeFrom="page">
              <wp:posOffset>2661920</wp:posOffset>
            </wp:positionV>
            <wp:extent cx="5430520" cy="3674745"/>
            <wp:effectExtent l="0" t="0" r="0" b="0"/>
            <wp:wrapNone/>
            <wp:docPr id="1388" name="Picture 1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8"/>
                    <pic:cNvPicPr>
                      <a:picLocks noChangeAspect="1" noChangeArrowheads="1"/>
                    </pic:cNvPicPr>
                  </pic:nvPicPr>
                  <pic:blipFill>
                    <a:blip r:embed="rId896"/>
                    <a:srcRect/>
                    <a:stretch>
                      <a:fillRect/>
                    </a:stretch>
                  </pic:blipFill>
                  <pic:spPr bwMode="auto">
                    <a:xfrm>
                      <a:off x="0" y="0"/>
                      <a:ext cx="5430520" cy="3674745"/>
                    </a:xfrm>
                    <a:prstGeom prst="rect">
                      <a:avLst/>
                    </a:prstGeom>
                    <a:noFill/>
                  </pic:spPr>
                </pic:pic>
              </a:graphicData>
            </a:graphic>
          </wp:anchor>
        </w:drawing>
      </w:r>
    </w:p>
    <w:p w14:paraId="61FD290D" w14:textId="77777777" w:rsidR="004B413C" w:rsidRDefault="004B413C">
      <w:pPr>
        <w:spacing w:line="200" w:lineRule="exact"/>
        <w:rPr>
          <w:sz w:val="20"/>
          <w:szCs w:val="20"/>
        </w:rPr>
      </w:pPr>
    </w:p>
    <w:p w14:paraId="481CBAED" w14:textId="77777777" w:rsidR="004B413C" w:rsidRDefault="004B413C">
      <w:pPr>
        <w:spacing w:line="200" w:lineRule="exact"/>
        <w:rPr>
          <w:sz w:val="20"/>
          <w:szCs w:val="20"/>
        </w:rPr>
      </w:pPr>
    </w:p>
    <w:p w14:paraId="113C02D2" w14:textId="77777777" w:rsidR="004B413C" w:rsidRDefault="004B413C">
      <w:pPr>
        <w:spacing w:line="200" w:lineRule="exact"/>
        <w:rPr>
          <w:sz w:val="20"/>
          <w:szCs w:val="20"/>
        </w:rPr>
      </w:pPr>
    </w:p>
    <w:p w14:paraId="4644FB45" w14:textId="77777777" w:rsidR="004B413C" w:rsidRDefault="004B413C">
      <w:pPr>
        <w:spacing w:line="200" w:lineRule="exact"/>
        <w:rPr>
          <w:sz w:val="20"/>
          <w:szCs w:val="20"/>
        </w:rPr>
      </w:pPr>
    </w:p>
    <w:p w14:paraId="5F685CC2" w14:textId="77777777" w:rsidR="004B413C" w:rsidRDefault="004B413C">
      <w:pPr>
        <w:spacing w:line="200" w:lineRule="exact"/>
        <w:rPr>
          <w:sz w:val="20"/>
          <w:szCs w:val="20"/>
        </w:rPr>
      </w:pPr>
    </w:p>
    <w:p w14:paraId="41BB5E63" w14:textId="77777777" w:rsidR="004B413C" w:rsidRDefault="004B413C">
      <w:pPr>
        <w:spacing w:line="200" w:lineRule="exact"/>
        <w:rPr>
          <w:sz w:val="20"/>
          <w:szCs w:val="20"/>
        </w:rPr>
      </w:pPr>
    </w:p>
    <w:p w14:paraId="4C20C29F" w14:textId="77777777" w:rsidR="004B413C" w:rsidRDefault="004B413C">
      <w:pPr>
        <w:spacing w:line="200" w:lineRule="exact"/>
        <w:rPr>
          <w:sz w:val="20"/>
          <w:szCs w:val="20"/>
        </w:rPr>
      </w:pPr>
    </w:p>
    <w:p w14:paraId="1FD7329E" w14:textId="77777777" w:rsidR="004B413C" w:rsidRDefault="004B413C">
      <w:pPr>
        <w:spacing w:line="200" w:lineRule="exact"/>
        <w:rPr>
          <w:sz w:val="20"/>
          <w:szCs w:val="20"/>
        </w:rPr>
      </w:pPr>
    </w:p>
    <w:p w14:paraId="1DBD9D9C" w14:textId="77777777" w:rsidR="004B413C" w:rsidRDefault="004B413C">
      <w:pPr>
        <w:spacing w:line="200" w:lineRule="exact"/>
        <w:rPr>
          <w:sz w:val="20"/>
          <w:szCs w:val="20"/>
        </w:rPr>
      </w:pPr>
    </w:p>
    <w:p w14:paraId="0E5424B8" w14:textId="77777777" w:rsidR="004B413C" w:rsidRDefault="004B413C">
      <w:pPr>
        <w:spacing w:line="200" w:lineRule="exact"/>
        <w:rPr>
          <w:sz w:val="20"/>
          <w:szCs w:val="20"/>
        </w:rPr>
      </w:pPr>
    </w:p>
    <w:p w14:paraId="4D115F6A" w14:textId="77777777" w:rsidR="004B413C" w:rsidRDefault="004B413C">
      <w:pPr>
        <w:spacing w:line="200" w:lineRule="exact"/>
        <w:rPr>
          <w:sz w:val="20"/>
          <w:szCs w:val="20"/>
        </w:rPr>
      </w:pPr>
    </w:p>
    <w:p w14:paraId="2E8644AB" w14:textId="77777777" w:rsidR="004B413C" w:rsidRDefault="004B413C">
      <w:pPr>
        <w:spacing w:line="200" w:lineRule="exact"/>
        <w:rPr>
          <w:sz w:val="20"/>
          <w:szCs w:val="20"/>
        </w:rPr>
      </w:pPr>
    </w:p>
    <w:p w14:paraId="700521D2" w14:textId="77777777" w:rsidR="004B413C" w:rsidRDefault="004B413C">
      <w:pPr>
        <w:spacing w:line="200" w:lineRule="exact"/>
        <w:rPr>
          <w:sz w:val="20"/>
          <w:szCs w:val="20"/>
        </w:rPr>
      </w:pPr>
    </w:p>
    <w:p w14:paraId="0FEF5CFE" w14:textId="77777777" w:rsidR="004B413C" w:rsidRDefault="004B413C">
      <w:pPr>
        <w:spacing w:line="264" w:lineRule="exact"/>
        <w:rPr>
          <w:sz w:val="20"/>
          <w:szCs w:val="20"/>
        </w:rPr>
      </w:pPr>
    </w:p>
    <w:tbl>
      <w:tblPr>
        <w:tblW w:w="0" w:type="auto"/>
        <w:tblInd w:w="20" w:type="dxa"/>
        <w:tblLayout w:type="fixed"/>
        <w:tblCellMar>
          <w:left w:w="0" w:type="dxa"/>
          <w:right w:w="0" w:type="dxa"/>
        </w:tblCellMar>
        <w:tblLook w:val="04A0" w:firstRow="1" w:lastRow="0" w:firstColumn="1" w:lastColumn="0" w:noHBand="0" w:noVBand="1"/>
      </w:tblPr>
      <w:tblGrid>
        <w:gridCol w:w="360"/>
        <w:gridCol w:w="1720"/>
        <w:gridCol w:w="1940"/>
        <w:gridCol w:w="1960"/>
        <w:gridCol w:w="1760"/>
        <w:gridCol w:w="1500"/>
        <w:gridCol w:w="20"/>
      </w:tblGrid>
      <w:tr w:rsidR="004B413C" w14:paraId="0BB6F698" w14:textId="77777777">
        <w:trPr>
          <w:trHeight w:val="207"/>
        </w:trPr>
        <w:tc>
          <w:tcPr>
            <w:tcW w:w="360" w:type="dxa"/>
            <w:vAlign w:val="bottom"/>
          </w:tcPr>
          <w:p w14:paraId="6CCF3EBC" w14:textId="77777777" w:rsidR="004B413C" w:rsidRDefault="004B413C">
            <w:pPr>
              <w:rPr>
                <w:sz w:val="18"/>
                <w:szCs w:val="18"/>
              </w:rPr>
            </w:pPr>
          </w:p>
        </w:tc>
        <w:tc>
          <w:tcPr>
            <w:tcW w:w="1720" w:type="dxa"/>
            <w:vAlign w:val="bottom"/>
          </w:tcPr>
          <w:p w14:paraId="65A6908E" w14:textId="77777777" w:rsidR="004B413C" w:rsidRDefault="00EC2FEA">
            <w:pPr>
              <w:ind w:right="1350"/>
              <w:jc w:val="right"/>
              <w:rPr>
                <w:sz w:val="20"/>
                <w:szCs w:val="20"/>
              </w:rPr>
            </w:pPr>
            <w:r>
              <w:rPr>
                <w:rFonts w:ascii="Arial" w:eastAsia="Arial" w:hAnsi="Arial" w:cs="Arial"/>
                <w:color w:val="4D4D4D"/>
                <w:sz w:val="18"/>
                <w:szCs w:val="18"/>
              </w:rPr>
              <w:t>67</w:t>
            </w:r>
          </w:p>
        </w:tc>
        <w:tc>
          <w:tcPr>
            <w:tcW w:w="1940" w:type="dxa"/>
            <w:vAlign w:val="bottom"/>
          </w:tcPr>
          <w:p w14:paraId="420484E8" w14:textId="77777777" w:rsidR="004B413C" w:rsidRDefault="004B413C">
            <w:pPr>
              <w:rPr>
                <w:sz w:val="18"/>
                <w:szCs w:val="18"/>
              </w:rPr>
            </w:pPr>
          </w:p>
        </w:tc>
        <w:tc>
          <w:tcPr>
            <w:tcW w:w="1960" w:type="dxa"/>
            <w:vAlign w:val="bottom"/>
          </w:tcPr>
          <w:p w14:paraId="426B92A5" w14:textId="77777777" w:rsidR="004B413C" w:rsidRDefault="004B413C">
            <w:pPr>
              <w:rPr>
                <w:sz w:val="18"/>
                <w:szCs w:val="18"/>
              </w:rPr>
            </w:pPr>
          </w:p>
        </w:tc>
        <w:tc>
          <w:tcPr>
            <w:tcW w:w="1760" w:type="dxa"/>
            <w:vAlign w:val="bottom"/>
          </w:tcPr>
          <w:p w14:paraId="33E5A008" w14:textId="77777777" w:rsidR="004B413C" w:rsidRDefault="004B413C">
            <w:pPr>
              <w:rPr>
                <w:sz w:val="18"/>
                <w:szCs w:val="18"/>
              </w:rPr>
            </w:pPr>
          </w:p>
        </w:tc>
        <w:tc>
          <w:tcPr>
            <w:tcW w:w="1500" w:type="dxa"/>
            <w:vAlign w:val="bottom"/>
          </w:tcPr>
          <w:p w14:paraId="0B390F74" w14:textId="77777777" w:rsidR="004B413C" w:rsidRDefault="004B413C">
            <w:pPr>
              <w:rPr>
                <w:sz w:val="18"/>
                <w:szCs w:val="18"/>
              </w:rPr>
            </w:pPr>
          </w:p>
        </w:tc>
        <w:tc>
          <w:tcPr>
            <w:tcW w:w="0" w:type="dxa"/>
            <w:vAlign w:val="bottom"/>
          </w:tcPr>
          <w:p w14:paraId="27127FA0" w14:textId="77777777" w:rsidR="004B413C" w:rsidRDefault="004B413C">
            <w:pPr>
              <w:rPr>
                <w:sz w:val="1"/>
                <w:szCs w:val="1"/>
              </w:rPr>
            </w:pPr>
          </w:p>
        </w:tc>
      </w:tr>
      <w:tr w:rsidR="004B413C" w14:paraId="778B00C6" w14:textId="77777777">
        <w:trPr>
          <w:trHeight w:val="1533"/>
        </w:trPr>
        <w:tc>
          <w:tcPr>
            <w:tcW w:w="360" w:type="dxa"/>
            <w:vMerge w:val="restart"/>
            <w:textDirection w:val="btLr"/>
            <w:vAlign w:val="bottom"/>
          </w:tcPr>
          <w:p w14:paraId="051ED40E" w14:textId="77777777" w:rsidR="004B413C" w:rsidRDefault="00EC2FEA">
            <w:pPr>
              <w:rPr>
                <w:sz w:val="20"/>
                <w:szCs w:val="20"/>
              </w:rPr>
            </w:pPr>
            <w:r>
              <w:rPr>
                <w:rFonts w:ascii="Symbol" w:eastAsia="Symbol" w:hAnsi="Symbol" w:cs="Symbol"/>
                <w:w w:val="70"/>
                <w:sz w:val="28"/>
                <w:szCs w:val="28"/>
              </w:rPr>
              <w:t>(     )</w:t>
            </w:r>
            <w:r>
              <w:rPr>
                <w:rFonts w:ascii="Arial" w:eastAsia="Arial" w:hAnsi="Arial" w:cs="Arial"/>
                <w:w w:val="70"/>
              </w:rPr>
              <w:t>mAHD</w:t>
            </w:r>
          </w:p>
        </w:tc>
        <w:tc>
          <w:tcPr>
            <w:tcW w:w="1720" w:type="dxa"/>
            <w:vAlign w:val="bottom"/>
          </w:tcPr>
          <w:p w14:paraId="0AB9BE5C" w14:textId="77777777" w:rsidR="004B413C" w:rsidRDefault="00EC2FEA">
            <w:pPr>
              <w:ind w:right="1350"/>
              <w:jc w:val="right"/>
              <w:rPr>
                <w:sz w:val="20"/>
                <w:szCs w:val="20"/>
              </w:rPr>
            </w:pPr>
            <w:r>
              <w:rPr>
                <w:rFonts w:ascii="Arial" w:eastAsia="Arial" w:hAnsi="Arial" w:cs="Arial"/>
                <w:color w:val="4D4D4D"/>
                <w:sz w:val="18"/>
                <w:szCs w:val="18"/>
              </w:rPr>
              <w:t>66</w:t>
            </w:r>
          </w:p>
        </w:tc>
        <w:tc>
          <w:tcPr>
            <w:tcW w:w="1940" w:type="dxa"/>
            <w:vAlign w:val="bottom"/>
          </w:tcPr>
          <w:p w14:paraId="12C8756A" w14:textId="77777777" w:rsidR="004B413C" w:rsidRDefault="004B413C">
            <w:pPr>
              <w:rPr>
                <w:sz w:val="24"/>
                <w:szCs w:val="24"/>
              </w:rPr>
            </w:pPr>
          </w:p>
        </w:tc>
        <w:tc>
          <w:tcPr>
            <w:tcW w:w="1960" w:type="dxa"/>
            <w:vAlign w:val="bottom"/>
          </w:tcPr>
          <w:p w14:paraId="2F4D1A82" w14:textId="77777777" w:rsidR="004B413C" w:rsidRDefault="004B413C">
            <w:pPr>
              <w:rPr>
                <w:sz w:val="24"/>
                <w:szCs w:val="24"/>
              </w:rPr>
            </w:pPr>
          </w:p>
        </w:tc>
        <w:tc>
          <w:tcPr>
            <w:tcW w:w="1760" w:type="dxa"/>
            <w:vAlign w:val="bottom"/>
          </w:tcPr>
          <w:p w14:paraId="3BFEAD24" w14:textId="77777777" w:rsidR="004B413C" w:rsidRDefault="004B413C">
            <w:pPr>
              <w:rPr>
                <w:sz w:val="24"/>
                <w:szCs w:val="24"/>
              </w:rPr>
            </w:pPr>
          </w:p>
        </w:tc>
        <w:tc>
          <w:tcPr>
            <w:tcW w:w="1500" w:type="dxa"/>
            <w:vAlign w:val="bottom"/>
          </w:tcPr>
          <w:p w14:paraId="34451598" w14:textId="77777777" w:rsidR="004B413C" w:rsidRDefault="004B413C">
            <w:pPr>
              <w:rPr>
                <w:sz w:val="24"/>
                <w:szCs w:val="24"/>
              </w:rPr>
            </w:pPr>
          </w:p>
        </w:tc>
        <w:tc>
          <w:tcPr>
            <w:tcW w:w="0" w:type="dxa"/>
            <w:vAlign w:val="bottom"/>
          </w:tcPr>
          <w:p w14:paraId="595A480D" w14:textId="77777777" w:rsidR="004B413C" w:rsidRDefault="004B413C">
            <w:pPr>
              <w:rPr>
                <w:sz w:val="1"/>
                <w:szCs w:val="1"/>
              </w:rPr>
            </w:pPr>
          </w:p>
        </w:tc>
      </w:tr>
      <w:tr w:rsidR="004B413C" w14:paraId="4F160422" w14:textId="77777777">
        <w:trPr>
          <w:trHeight w:val="628"/>
        </w:trPr>
        <w:tc>
          <w:tcPr>
            <w:tcW w:w="360" w:type="dxa"/>
            <w:vMerge/>
            <w:vAlign w:val="bottom"/>
          </w:tcPr>
          <w:p w14:paraId="2AA994E8" w14:textId="77777777" w:rsidR="004B413C" w:rsidRDefault="004B413C">
            <w:pPr>
              <w:rPr>
                <w:sz w:val="24"/>
                <w:szCs w:val="24"/>
              </w:rPr>
            </w:pPr>
          </w:p>
        </w:tc>
        <w:tc>
          <w:tcPr>
            <w:tcW w:w="1720" w:type="dxa"/>
            <w:vAlign w:val="bottom"/>
          </w:tcPr>
          <w:p w14:paraId="46C24E30" w14:textId="77777777" w:rsidR="004B413C" w:rsidRDefault="004B413C">
            <w:pPr>
              <w:rPr>
                <w:sz w:val="24"/>
                <w:szCs w:val="24"/>
              </w:rPr>
            </w:pPr>
          </w:p>
        </w:tc>
        <w:tc>
          <w:tcPr>
            <w:tcW w:w="1940" w:type="dxa"/>
            <w:vAlign w:val="bottom"/>
          </w:tcPr>
          <w:p w14:paraId="273E7356" w14:textId="77777777" w:rsidR="004B413C" w:rsidRDefault="004B413C">
            <w:pPr>
              <w:rPr>
                <w:sz w:val="24"/>
                <w:szCs w:val="24"/>
              </w:rPr>
            </w:pPr>
          </w:p>
        </w:tc>
        <w:tc>
          <w:tcPr>
            <w:tcW w:w="1960" w:type="dxa"/>
            <w:vAlign w:val="bottom"/>
          </w:tcPr>
          <w:p w14:paraId="21DB734D" w14:textId="77777777" w:rsidR="004B413C" w:rsidRDefault="004B413C">
            <w:pPr>
              <w:rPr>
                <w:sz w:val="24"/>
                <w:szCs w:val="24"/>
              </w:rPr>
            </w:pPr>
          </w:p>
        </w:tc>
        <w:tc>
          <w:tcPr>
            <w:tcW w:w="1760" w:type="dxa"/>
            <w:vAlign w:val="bottom"/>
          </w:tcPr>
          <w:p w14:paraId="7AE30844" w14:textId="77777777" w:rsidR="004B413C" w:rsidRDefault="004B413C">
            <w:pPr>
              <w:rPr>
                <w:sz w:val="24"/>
                <w:szCs w:val="24"/>
              </w:rPr>
            </w:pPr>
          </w:p>
        </w:tc>
        <w:tc>
          <w:tcPr>
            <w:tcW w:w="1500" w:type="dxa"/>
            <w:vAlign w:val="bottom"/>
          </w:tcPr>
          <w:p w14:paraId="72C11ADA" w14:textId="77777777" w:rsidR="004B413C" w:rsidRDefault="004B413C">
            <w:pPr>
              <w:rPr>
                <w:sz w:val="24"/>
                <w:szCs w:val="24"/>
              </w:rPr>
            </w:pPr>
          </w:p>
        </w:tc>
        <w:tc>
          <w:tcPr>
            <w:tcW w:w="0" w:type="dxa"/>
            <w:vAlign w:val="bottom"/>
          </w:tcPr>
          <w:p w14:paraId="75300AAA" w14:textId="77777777" w:rsidR="004B413C" w:rsidRDefault="004B413C">
            <w:pPr>
              <w:rPr>
                <w:sz w:val="1"/>
                <w:szCs w:val="1"/>
              </w:rPr>
            </w:pPr>
          </w:p>
        </w:tc>
      </w:tr>
      <w:tr w:rsidR="004B413C" w14:paraId="635AFAB7" w14:textId="77777777">
        <w:trPr>
          <w:trHeight w:val="569"/>
        </w:trPr>
        <w:tc>
          <w:tcPr>
            <w:tcW w:w="360" w:type="dxa"/>
            <w:textDirection w:val="btLr"/>
            <w:vAlign w:val="bottom"/>
          </w:tcPr>
          <w:p w14:paraId="1AA9673E" w14:textId="77777777" w:rsidR="004B413C" w:rsidRDefault="00EC2FEA">
            <w:pPr>
              <w:rPr>
                <w:sz w:val="20"/>
                <w:szCs w:val="20"/>
              </w:rPr>
            </w:pPr>
            <w:r>
              <w:rPr>
                <w:rFonts w:ascii="Arial" w:eastAsia="Arial" w:hAnsi="Arial" w:cs="Arial"/>
                <w:w w:val="98"/>
              </w:rPr>
              <w:t>Level</w:t>
            </w:r>
          </w:p>
        </w:tc>
        <w:tc>
          <w:tcPr>
            <w:tcW w:w="1720" w:type="dxa"/>
            <w:vAlign w:val="bottom"/>
          </w:tcPr>
          <w:p w14:paraId="6FEA75A9" w14:textId="77777777" w:rsidR="004B413C" w:rsidRDefault="004B413C">
            <w:pPr>
              <w:rPr>
                <w:sz w:val="24"/>
                <w:szCs w:val="24"/>
              </w:rPr>
            </w:pPr>
          </w:p>
        </w:tc>
        <w:tc>
          <w:tcPr>
            <w:tcW w:w="1940" w:type="dxa"/>
            <w:vAlign w:val="bottom"/>
          </w:tcPr>
          <w:p w14:paraId="10B0C0D2" w14:textId="77777777" w:rsidR="004B413C" w:rsidRDefault="004B413C">
            <w:pPr>
              <w:rPr>
                <w:sz w:val="24"/>
                <w:szCs w:val="24"/>
              </w:rPr>
            </w:pPr>
          </w:p>
        </w:tc>
        <w:tc>
          <w:tcPr>
            <w:tcW w:w="1960" w:type="dxa"/>
            <w:vAlign w:val="bottom"/>
          </w:tcPr>
          <w:p w14:paraId="67E1E578" w14:textId="77777777" w:rsidR="004B413C" w:rsidRDefault="004B413C">
            <w:pPr>
              <w:rPr>
                <w:sz w:val="24"/>
                <w:szCs w:val="24"/>
              </w:rPr>
            </w:pPr>
          </w:p>
        </w:tc>
        <w:tc>
          <w:tcPr>
            <w:tcW w:w="1760" w:type="dxa"/>
            <w:vAlign w:val="bottom"/>
          </w:tcPr>
          <w:p w14:paraId="602D1ABD" w14:textId="77777777" w:rsidR="004B413C" w:rsidRDefault="004B413C">
            <w:pPr>
              <w:rPr>
                <w:sz w:val="24"/>
                <w:szCs w:val="24"/>
              </w:rPr>
            </w:pPr>
          </w:p>
        </w:tc>
        <w:tc>
          <w:tcPr>
            <w:tcW w:w="1500" w:type="dxa"/>
            <w:vAlign w:val="bottom"/>
          </w:tcPr>
          <w:p w14:paraId="3D679EF3" w14:textId="77777777" w:rsidR="004B413C" w:rsidRDefault="004B413C">
            <w:pPr>
              <w:rPr>
                <w:sz w:val="24"/>
                <w:szCs w:val="24"/>
              </w:rPr>
            </w:pPr>
          </w:p>
        </w:tc>
        <w:tc>
          <w:tcPr>
            <w:tcW w:w="0" w:type="dxa"/>
            <w:vAlign w:val="bottom"/>
          </w:tcPr>
          <w:p w14:paraId="4B49A565" w14:textId="77777777" w:rsidR="004B413C" w:rsidRDefault="004B413C">
            <w:pPr>
              <w:rPr>
                <w:sz w:val="1"/>
                <w:szCs w:val="1"/>
              </w:rPr>
            </w:pPr>
          </w:p>
        </w:tc>
      </w:tr>
      <w:tr w:rsidR="004B413C" w14:paraId="6ECAE35F" w14:textId="77777777">
        <w:trPr>
          <w:trHeight w:val="336"/>
        </w:trPr>
        <w:tc>
          <w:tcPr>
            <w:tcW w:w="360" w:type="dxa"/>
            <w:vMerge w:val="restart"/>
            <w:textDirection w:val="btLr"/>
            <w:vAlign w:val="bottom"/>
          </w:tcPr>
          <w:p w14:paraId="34513551" w14:textId="77777777" w:rsidR="004B413C" w:rsidRDefault="00EC2FEA">
            <w:pPr>
              <w:rPr>
                <w:sz w:val="20"/>
                <w:szCs w:val="20"/>
              </w:rPr>
            </w:pPr>
            <w:r>
              <w:rPr>
                <w:rFonts w:ascii="Arial" w:eastAsia="Arial" w:hAnsi="Arial" w:cs="Arial"/>
                <w:w w:val="98"/>
              </w:rPr>
              <w:t>Water</w:t>
            </w:r>
          </w:p>
        </w:tc>
        <w:tc>
          <w:tcPr>
            <w:tcW w:w="1720" w:type="dxa"/>
            <w:vAlign w:val="bottom"/>
          </w:tcPr>
          <w:p w14:paraId="2A77416A" w14:textId="77777777" w:rsidR="004B413C" w:rsidRDefault="00EC2FEA">
            <w:pPr>
              <w:ind w:right="1350"/>
              <w:jc w:val="right"/>
              <w:rPr>
                <w:sz w:val="20"/>
                <w:szCs w:val="20"/>
              </w:rPr>
            </w:pPr>
            <w:r>
              <w:rPr>
                <w:rFonts w:ascii="Arial" w:eastAsia="Arial" w:hAnsi="Arial" w:cs="Arial"/>
                <w:color w:val="4D4D4D"/>
                <w:sz w:val="18"/>
                <w:szCs w:val="18"/>
              </w:rPr>
              <w:t>65</w:t>
            </w:r>
          </w:p>
        </w:tc>
        <w:tc>
          <w:tcPr>
            <w:tcW w:w="1940" w:type="dxa"/>
            <w:vAlign w:val="bottom"/>
          </w:tcPr>
          <w:p w14:paraId="3C1542F2" w14:textId="77777777" w:rsidR="004B413C" w:rsidRDefault="004B413C">
            <w:pPr>
              <w:rPr>
                <w:sz w:val="24"/>
                <w:szCs w:val="24"/>
              </w:rPr>
            </w:pPr>
          </w:p>
        </w:tc>
        <w:tc>
          <w:tcPr>
            <w:tcW w:w="1960" w:type="dxa"/>
            <w:vAlign w:val="bottom"/>
          </w:tcPr>
          <w:p w14:paraId="16B603AD" w14:textId="77777777" w:rsidR="004B413C" w:rsidRDefault="004B413C">
            <w:pPr>
              <w:rPr>
                <w:sz w:val="24"/>
                <w:szCs w:val="24"/>
              </w:rPr>
            </w:pPr>
          </w:p>
        </w:tc>
        <w:tc>
          <w:tcPr>
            <w:tcW w:w="1760" w:type="dxa"/>
            <w:vAlign w:val="bottom"/>
          </w:tcPr>
          <w:p w14:paraId="5FB7BB71" w14:textId="77777777" w:rsidR="004B413C" w:rsidRDefault="004B413C">
            <w:pPr>
              <w:rPr>
                <w:sz w:val="24"/>
                <w:szCs w:val="24"/>
              </w:rPr>
            </w:pPr>
          </w:p>
        </w:tc>
        <w:tc>
          <w:tcPr>
            <w:tcW w:w="1500" w:type="dxa"/>
            <w:vAlign w:val="bottom"/>
          </w:tcPr>
          <w:p w14:paraId="269ED5B7" w14:textId="77777777" w:rsidR="004B413C" w:rsidRDefault="004B413C">
            <w:pPr>
              <w:rPr>
                <w:sz w:val="24"/>
                <w:szCs w:val="24"/>
              </w:rPr>
            </w:pPr>
          </w:p>
        </w:tc>
        <w:tc>
          <w:tcPr>
            <w:tcW w:w="0" w:type="dxa"/>
            <w:vAlign w:val="bottom"/>
          </w:tcPr>
          <w:p w14:paraId="36798407" w14:textId="77777777" w:rsidR="004B413C" w:rsidRDefault="004B413C">
            <w:pPr>
              <w:rPr>
                <w:sz w:val="1"/>
                <w:szCs w:val="1"/>
              </w:rPr>
            </w:pPr>
          </w:p>
        </w:tc>
      </w:tr>
      <w:tr w:rsidR="004B413C" w14:paraId="380E4703" w14:textId="77777777">
        <w:trPr>
          <w:trHeight w:val="303"/>
        </w:trPr>
        <w:tc>
          <w:tcPr>
            <w:tcW w:w="360" w:type="dxa"/>
            <w:vMerge/>
            <w:vAlign w:val="bottom"/>
          </w:tcPr>
          <w:p w14:paraId="7881A3C0" w14:textId="77777777" w:rsidR="004B413C" w:rsidRDefault="004B413C">
            <w:pPr>
              <w:rPr>
                <w:sz w:val="24"/>
                <w:szCs w:val="24"/>
              </w:rPr>
            </w:pPr>
          </w:p>
        </w:tc>
        <w:tc>
          <w:tcPr>
            <w:tcW w:w="1720" w:type="dxa"/>
            <w:vAlign w:val="bottom"/>
          </w:tcPr>
          <w:p w14:paraId="207400DA" w14:textId="77777777" w:rsidR="004B413C" w:rsidRDefault="004B413C">
            <w:pPr>
              <w:rPr>
                <w:sz w:val="24"/>
                <w:szCs w:val="24"/>
              </w:rPr>
            </w:pPr>
          </w:p>
        </w:tc>
        <w:tc>
          <w:tcPr>
            <w:tcW w:w="1940" w:type="dxa"/>
            <w:vAlign w:val="bottom"/>
          </w:tcPr>
          <w:p w14:paraId="1D5167AA" w14:textId="77777777" w:rsidR="004B413C" w:rsidRDefault="004B413C">
            <w:pPr>
              <w:rPr>
                <w:sz w:val="24"/>
                <w:szCs w:val="24"/>
              </w:rPr>
            </w:pPr>
          </w:p>
        </w:tc>
        <w:tc>
          <w:tcPr>
            <w:tcW w:w="1960" w:type="dxa"/>
            <w:vAlign w:val="bottom"/>
          </w:tcPr>
          <w:p w14:paraId="5702AEA3" w14:textId="77777777" w:rsidR="004B413C" w:rsidRDefault="004B413C">
            <w:pPr>
              <w:rPr>
                <w:sz w:val="24"/>
                <w:szCs w:val="24"/>
              </w:rPr>
            </w:pPr>
          </w:p>
        </w:tc>
        <w:tc>
          <w:tcPr>
            <w:tcW w:w="1760" w:type="dxa"/>
            <w:vAlign w:val="bottom"/>
          </w:tcPr>
          <w:p w14:paraId="1CF280CE" w14:textId="77777777" w:rsidR="004B413C" w:rsidRDefault="004B413C">
            <w:pPr>
              <w:rPr>
                <w:sz w:val="24"/>
                <w:szCs w:val="24"/>
              </w:rPr>
            </w:pPr>
          </w:p>
        </w:tc>
        <w:tc>
          <w:tcPr>
            <w:tcW w:w="1500" w:type="dxa"/>
            <w:vMerge w:val="restart"/>
            <w:vAlign w:val="bottom"/>
          </w:tcPr>
          <w:p w14:paraId="1E440D4B" w14:textId="77777777" w:rsidR="004B413C" w:rsidRDefault="00EC2FEA">
            <w:pPr>
              <w:ind w:left="497"/>
              <w:jc w:val="center"/>
              <w:rPr>
                <w:sz w:val="20"/>
                <w:szCs w:val="20"/>
              </w:rPr>
            </w:pPr>
            <w:r>
              <w:rPr>
                <w:rFonts w:ascii="Arial" w:eastAsia="Arial" w:hAnsi="Arial" w:cs="Arial"/>
              </w:rPr>
              <w:t>Current</w:t>
            </w:r>
          </w:p>
        </w:tc>
        <w:tc>
          <w:tcPr>
            <w:tcW w:w="0" w:type="dxa"/>
            <w:vAlign w:val="bottom"/>
          </w:tcPr>
          <w:p w14:paraId="33BEC166" w14:textId="77777777" w:rsidR="004B413C" w:rsidRDefault="004B413C">
            <w:pPr>
              <w:rPr>
                <w:sz w:val="1"/>
                <w:szCs w:val="1"/>
              </w:rPr>
            </w:pPr>
          </w:p>
        </w:tc>
      </w:tr>
      <w:tr w:rsidR="004B413C" w14:paraId="142E1D65" w14:textId="77777777">
        <w:trPr>
          <w:trHeight w:val="184"/>
        </w:trPr>
        <w:tc>
          <w:tcPr>
            <w:tcW w:w="360" w:type="dxa"/>
            <w:vAlign w:val="bottom"/>
          </w:tcPr>
          <w:p w14:paraId="16C71995" w14:textId="77777777" w:rsidR="004B413C" w:rsidRDefault="004B413C">
            <w:pPr>
              <w:rPr>
                <w:sz w:val="15"/>
                <w:szCs w:val="15"/>
              </w:rPr>
            </w:pPr>
          </w:p>
        </w:tc>
        <w:tc>
          <w:tcPr>
            <w:tcW w:w="1720" w:type="dxa"/>
            <w:vAlign w:val="bottom"/>
          </w:tcPr>
          <w:p w14:paraId="6F2D1449" w14:textId="77777777" w:rsidR="004B413C" w:rsidRDefault="004B413C">
            <w:pPr>
              <w:rPr>
                <w:sz w:val="15"/>
                <w:szCs w:val="15"/>
              </w:rPr>
            </w:pPr>
          </w:p>
        </w:tc>
        <w:tc>
          <w:tcPr>
            <w:tcW w:w="1940" w:type="dxa"/>
            <w:vAlign w:val="bottom"/>
          </w:tcPr>
          <w:p w14:paraId="2F702656" w14:textId="77777777" w:rsidR="004B413C" w:rsidRDefault="004B413C">
            <w:pPr>
              <w:rPr>
                <w:sz w:val="15"/>
                <w:szCs w:val="15"/>
              </w:rPr>
            </w:pPr>
          </w:p>
        </w:tc>
        <w:tc>
          <w:tcPr>
            <w:tcW w:w="1960" w:type="dxa"/>
            <w:vAlign w:val="bottom"/>
          </w:tcPr>
          <w:p w14:paraId="7C7B87C8" w14:textId="77777777" w:rsidR="004B413C" w:rsidRDefault="004B413C">
            <w:pPr>
              <w:rPr>
                <w:sz w:val="15"/>
                <w:szCs w:val="15"/>
              </w:rPr>
            </w:pPr>
          </w:p>
        </w:tc>
        <w:tc>
          <w:tcPr>
            <w:tcW w:w="1760" w:type="dxa"/>
            <w:vAlign w:val="bottom"/>
          </w:tcPr>
          <w:p w14:paraId="2A14FBFE" w14:textId="77777777" w:rsidR="004B413C" w:rsidRDefault="004B413C">
            <w:pPr>
              <w:rPr>
                <w:sz w:val="15"/>
                <w:szCs w:val="15"/>
              </w:rPr>
            </w:pPr>
          </w:p>
        </w:tc>
        <w:tc>
          <w:tcPr>
            <w:tcW w:w="1500" w:type="dxa"/>
            <w:vMerge/>
            <w:vAlign w:val="bottom"/>
          </w:tcPr>
          <w:p w14:paraId="02140E54" w14:textId="77777777" w:rsidR="004B413C" w:rsidRDefault="004B413C">
            <w:pPr>
              <w:rPr>
                <w:sz w:val="15"/>
                <w:szCs w:val="15"/>
              </w:rPr>
            </w:pPr>
          </w:p>
        </w:tc>
        <w:tc>
          <w:tcPr>
            <w:tcW w:w="0" w:type="dxa"/>
            <w:vAlign w:val="bottom"/>
          </w:tcPr>
          <w:p w14:paraId="567651D4" w14:textId="77777777" w:rsidR="004B413C" w:rsidRDefault="004B413C">
            <w:pPr>
              <w:rPr>
                <w:sz w:val="1"/>
                <w:szCs w:val="1"/>
              </w:rPr>
            </w:pPr>
          </w:p>
        </w:tc>
      </w:tr>
      <w:tr w:rsidR="004B413C" w14:paraId="677A97D8" w14:textId="77777777">
        <w:trPr>
          <w:trHeight w:val="1046"/>
        </w:trPr>
        <w:tc>
          <w:tcPr>
            <w:tcW w:w="360" w:type="dxa"/>
            <w:vAlign w:val="bottom"/>
          </w:tcPr>
          <w:p w14:paraId="482A5AF9" w14:textId="77777777" w:rsidR="004B413C" w:rsidRDefault="004B413C">
            <w:pPr>
              <w:rPr>
                <w:sz w:val="24"/>
                <w:szCs w:val="24"/>
              </w:rPr>
            </w:pPr>
          </w:p>
        </w:tc>
        <w:tc>
          <w:tcPr>
            <w:tcW w:w="1720" w:type="dxa"/>
            <w:vAlign w:val="bottom"/>
          </w:tcPr>
          <w:p w14:paraId="1BF0CD8A" w14:textId="77777777" w:rsidR="004B413C" w:rsidRDefault="00EC2FEA">
            <w:pPr>
              <w:ind w:right="1350"/>
              <w:jc w:val="right"/>
              <w:rPr>
                <w:sz w:val="20"/>
                <w:szCs w:val="20"/>
              </w:rPr>
            </w:pPr>
            <w:r>
              <w:rPr>
                <w:rFonts w:ascii="Arial" w:eastAsia="Arial" w:hAnsi="Arial" w:cs="Arial"/>
                <w:color w:val="4D4D4D"/>
                <w:sz w:val="18"/>
                <w:szCs w:val="18"/>
              </w:rPr>
              <w:t>64</w:t>
            </w:r>
          </w:p>
        </w:tc>
        <w:tc>
          <w:tcPr>
            <w:tcW w:w="1940" w:type="dxa"/>
            <w:vAlign w:val="bottom"/>
          </w:tcPr>
          <w:p w14:paraId="0009DAC3" w14:textId="77777777" w:rsidR="004B413C" w:rsidRDefault="004B413C">
            <w:pPr>
              <w:rPr>
                <w:sz w:val="24"/>
                <w:szCs w:val="24"/>
              </w:rPr>
            </w:pPr>
          </w:p>
        </w:tc>
        <w:tc>
          <w:tcPr>
            <w:tcW w:w="1960" w:type="dxa"/>
            <w:vAlign w:val="bottom"/>
          </w:tcPr>
          <w:p w14:paraId="151A2417" w14:textId="77777777" w:rsidR="004B413C" w:rsidRDefault="004B413C">
            <w:pPr>
              <w:rPr>
                <w:sz w:val="24"/>
                <w:szCs w:val="24"/>
              </w:rPr>
            </w:pPr>
          </w:p>
        </w:tc>
        <w:tc>
          <w:tcPr>
            <w:tcW w:w="1760" w:type="dxa"/>
            <w:vAlign w:val="bottom"/>
          </w:tcPr>
          <w:p w14:paraId="26E73125" w14:textId="77777777" w:rsidR="004B413C" w:rsidRDefault="004B413C">
            <w:pPr>
              <w:rPr>
                <w:sz w:val="24"/>
                <w:szCs w:val="24"/>
              </w:rPr>
            </w:pPr>
          </w:p>
        </w:tc>
        <w:tc>
          <w:tcPr>
            <w:tcW w:w="1500" w:type="dxa"/>
            <w:vAlign w:val="bottom"/>
          </w:tcPr>
          <w:p w14:paraId="0E550EB6" w14:textId="77777777" w:rsidR="004B413C" w:rsidRDefault="004B413C">
            <w:pPr>
              <w:rPr>
                <w:sz w:val="24"/>
                <w:szCs w:val="24"/>
              </w:rPr>
            </w:pPr>
          </w:p>
        </w:tc>
        <w:tc>
          <w:tcPr>
            <w:tcW w:w="0" w:type="dxa"/>
            <w:vAlign w:val="bottom"/>
          </w:tcPr>
          <w:p w14:paraId="70221B34" w14:textId="77777777" w:rsidR="004B413C" w:rsidRDefault="004B413C">
            <w:pPr>
              <w:rPr>
                <w:sz w:val="1"/>
                <w:szCs w:val="1"/>
              </w:rPr>
            </w:pPr>
          </w:p>
        </w:tc>
      </w:tr>
      <w:tr w:rsidR="004B413C" w14:paraId="5EAEAC94" w14:textId="77777777">
        <w:trPr>
          <w:trHeight w:val="640"/>
        </w:trPr>
        <w:tc>
          <w:tcPr>
            <w:tcW w:w="360" w:type="dxa"/>
            <w:vAlign w:val="bottom"/>
          </w:tcPr>
          <w:p w14:paraId="65202058" w14:textId="77777777" w:rsidR="004B413C" w:rsidRDefault="004B413C">
            <w:pPr>
              <w:rPr>
                <w:sz w:val="24"/>
                <w:szCs w:val="24"/>
              </w:rPr>
            </w:pPr>
          </w:p>
        </w:tc>
        <w:tc>
          <w:tcPr>
            <w:tcW w:w="1720" w:type="dxa"/>
            <w:vAlign w:val="bottom"/>
          </w:tcPr>
          <w:p w14:paraId="1C85B8DF" w14:textId="77777777" w:rsidR="004B413C" w:rsidRDefault="004B413C">
            <w:pPr>
              <w:rPr>
                <w:sz w:val="24"/>
                <w:szCs w:val="24"/>
              </w:rPr>
            </w:pPr>
          </w:p>
        </w:tc>
        <w:tc>
          <w:tcPr>
            <w:tcW w:w="1940" w:type="dxa"/>
            <w:vAlign w:val="bottom"/>
          </w:tcPr>
          <w:p w14:paraId="511201E0" w14:textId="77777777" w:rsidR="004B413C" w:rsidRDefault="004B413C">
            <w:pPr>
              <w:rPr>
                <w:sz w:val="24"/>
                <w:szCs w:val="24"/>
              </w:rPr>
            </w:pPr>
          </w:p>
        </w:tc>
        <w:tc>
          <w:tcPr>
            <w:tcW w:w="1960" w:type="dxa"/>
            <w:vAlign w:val="bottom"/>
          </w:tcPr>
          <w:p w14:paraId="3ADED76D" w14:textId="77777777" w:rsidR="004B413C" w:rsidRDefault="004B413C">
            <w:pPr>
              <w:rPr>
                <w:sz w:val="24"/>
                <w:szCs w:val="24"/>
              </w:rPr>
            </w:pPr>
          </w:p>
        </w:tc>
        <w:tc>
          <w:tcPr>
            <w:tcW w:w="1760" w:type="dxa"/>
            <w:vAlign w:val="bottom"/>
          </w:tcPr>
          <w:p w14:paraId="11FB3D67" w14:textId="77777777" w:rsidR="004B413C" w:rsidRDefault="004B413C">
            <w:pPr>
              <w:rPr>
                <w:sz w:val="24"/>
                <w:szCs w:val="24"/>
              </w:rPr>
            </w:pPr>
          </w:p>
        </w:tc>
        <w:tc>
          <w:tcPr>
            <w:tcW w:w="1500" w:type="dxa"/>
            <w:vAlign w:val="bottom"/>
          </w:tcPr>
          <w:p w14:paraId="6E6F52DC" w14:textId="77777777" w:rsidR="004B413C" w:rsidRDefault="00EC2FEA">
            <w:pPr>
              <w:ind w:left="477"/>
              <w:jc w:val="center"/>
              <w:rPr>
                <w:sz w:val="20"/>
                <w:szCs w:val="20"/>
              </w:rPr>
            </w:pPr>
            <w:r>
              <w:rPr>
                <w:rFonts w:ascii="Arial" w:eastAsia="Arial" w:hAnsi="Arial" w:cs="Arial"/>
                <w:w w:val="97"/>
              </w:rPr>
              <w:t>Proposed</w:t>
            </w:r>
          </w:p>
        </w:tc>
        <w:tc>
          <w:tcPr>
            <w:tcW w:w="0" w:type="dxa"/>
            <w:vAlign w:val="bottom"/>
          </w:tcPr>
          <w:p w14:paraId="3FCAB5D6" w14:textId="77777777" w:rsidR="004B413C" w:rsidRDefault="004B413C">
            <w:pPr>
              <w:rPr>
                <w:sz w:val="1"/>
                <w:szCs w:val="1"/>
              </w:rPr>
            </w:pPr>
          </w:p>
        </w:tc>
      </w:tr>
      <w:tr w:rsidR="004B413C" w14:paraId="2EB6490A" w14:textId="77777777">
        <w:trPr>
          <w:trHeight w:val="243"/>
        </w:trPr>
        <w:tc>
          <w:tcPr>
            <w:tcW w:w="360" w:type="dxa"/>
            <w:vAlign w:val="bottom"/>
          </w:tcPr>
          <w:p w14:paraId="6E1FA1CC" w14:textId="77777777" w:rsidR="004B413C" w:rsidRDefault="004B413C">
            <w:pPr>
              <w:rPr>
                <w:sz w:val="21"/>
                <w:szCs w:val="21"/>
              </w:rPr>
            </w:pPr>
          </w:p>
        </w:tc>
        <w:tc>
          <w:tcPr>
            <w:tcW w:w="1720" w:type="dxa"/>
            <w:vAlign w:val="bottom"/>
          </w:tcPr>
          <w:p w14:paraId="4E8F0EDD" w14:textId="77777777" w:rsidR="004B413C" w:rsidRDefault="00EC2FEA">
            <w:pPr>
              <w:ind w:right="670"/>
              <w:jc w:val="right"/>
              <w:rPr>
                <w:sz w:val="20"/>
                <w:szCs w:val="20"/>
              </w:rPr>
            </w:pPr>
            <w:r>
              <w:rPr>
                <w:rFonts w:ascii="Arial" w:eastAsia="Arial" w:hAnsi="Arial" w:cs="Arial"/>
                <w:color w:val="4D4D4D"/>
                <w:sz w:val="18"/>
                <w:szCs w:val="18"/>
              </w:rPr>
              <w:t>1980</w:t>
            </w:r>
          </w:p>
        </w:tc>
        <w:tc>
          <w:tcPr>
            <w:tcW w:w="1940" w:type="dxa"/>
            <w:vAlign w:val="bottom"/>
          </w:tcPr>
          <w:p w14:paraId="613A0295" w14:textId="77777777" w:rsidR="004B413C" w:rsidRDefault="00EC2FEA">
            <w:pPr>
              <w:ind w:right="670"/>
              <w:jc w:val="right"/>
              <w:rPr>
                <w:sz w:val="20"/>
                <w:szCs w:val="20"/>
              </w:rPr>
            </w:pPr>
            <w:r>
              <w:rPr>
                <w:rFonts w:ascii="Arial" w:eastAsia="Arial" w:hAnsi="Arial" w:cs="Arial"/>
                <w:color w:val="4D4D4D"/>
                <w:sz w:val="18"/>
                <w:szCs w:val="18"/>
              </w:rPr>
              <w:t>1990</w:t>
            </w:r>
          </w:p>
        </w:tc>
        <w:tc>
          <w:tcPr>
            <w:tcW w:w="1960" w:type="dxa"/>
            <w:vAlign w:val="bottom"/>
          </w:tcPr>
          <w:p w14:paraId="09820737" w14:textId="77777777" w:rsidR="004B413C" w:rsidRDefault="00EC2FEA">
            <w:pPr>
              <w:ind w:right="680"/>
              <w:jc w:val="right"/>
              <w:rPr>
                <w:sz w:val="20"/>
                <w:szCs w:val="20"/>
              </w:rPr>
            </w:pPr>
            <w:r>
              <w:rPr>
                <w:rFonts w:ascii="Arial" w:eastAsia="Arial" w:hAnsi="Arial" w:cs="Arial"/>
                <w:color w:val="4D4D4D"/>
                <w:sz w:val="18"/>
                <w:szCs w:val="18"/>
              </w:rPr>
              <w:t>2000</w:t>
            </w:r>
          </w:p>
        </w:tc>
        <w:tc>
          <w:tcPr>
            <w:tcW w:w="1760" w:type="dxa"/>
            <w:vAlign w:val="bottom"/>
          </w:tcPr>
          <w:p w14:paraId="5C5B90D6" w14:textId="77777777" w:rsidR="004B413C" w:rsidRDefault="00EC2FEA">
            <w:pPr>
              <w:ind w:right="490"/>
              <w:jc w:val="right"/>
              <w:rPr>
                <w:sz w:val="20"/>
                <w:szCs w:val="20"/>
              </w:rPr>
            </w:pPr>
            <w:r>
              <w:rPr>
                <w:rFonts w:ascii="Arial" w:eastAsia="Arial" w:hAnsi="Arial" w:cs="Arial"/>
                <w:color w:val="4D4D4D"/>
                <w:sz w:val="18"/>
                <w:szCs w:val="18"/>
              </w:rPr>
              <w:t>2010</w:t>
            </w:r>
          </w:p>
        </w:tc>
        <w:tc>
          <w:tcPr>
            <w:tcW w:w="1500" w:type="dxa"/>
            <w:vAlign w:val="bottom"/>
          </w:tcPr>
          <w:p w14:paraId="3FD04300" w14:textId="77777777" w:rsidR="004B413C" w:rsidRDefault="00EC2FEA">
            <w:pPr>
              <w:ind w:right="37"/>
              <w:jc w:val="right"/>
              <w:rPr>
                <w:sz w:val="20"/>
                <w:szCs w:val="20"/>
              </w:rPr>
            </w:pPr>
            <w:r>
              <w:rPr>
                <w:rFonts w:ascii="Arial" w:eastAsia="Arial" w:hAnsi="Arial" w:cs="Arial"/>
                <w:color w:val="4D4D4D"/>
                <w:sz w:val="18"/>
                <w:szCs w:val="18"/>
              </w:rPr>
              <w:t>2020</w:t>
            </w:r>
          </w:p>
        </w:tc>
        <w:tc>
          <w:tcPr>
            <w:tcW w:w="0" w:type="dxa"/>
            <w:vAlign w:val="bottom"/>
          </w:tcPr>
          <w:p w14:paraId="33A72800" w14:textId="77777777" w:rsidR="004B413C" w:rsidRDefault="004B413C">
            <w:pPr>
              <w:rPr>
                <w:sz w:val="1"/>
                <w:szCs w:val="1"/>
              </w:rPr>
            </w:pPr>
          </w:p>
        </w:tc>
      </w:tr>
      <w:tr w:rsidR="004B413C" w14:paraId="3DED95A2" w14:textId="77777777">
        <w:trPr>
          <w:trHeight w:val="260"/>
        </w:trPr>
        <w:tc>
          <w:tcPr>
            <w:tcW w:w="360" w:type="dxa"/>
            <w:vAlign w:val="bottom"/>
          </w:tcPr>
          <w:p w14:paraId="221CD196" w14:textId="77777777" w:rsidR="004B413C" w:rsidRDefault="004B413C"/>
        </w:tc>
        <w:tc>
          <w:tcPr>
            <w:tcW w:w="1720" w:type="dxa"/>
            <w:vAlign w:val="bottom"/>
          </w:tcPr>
          <w:p w14:paraId="46A12FDF" w14:textId="77777777" w:rsidR="004B413C" w:rsidRDefault="004B413C"/>
        </w:tc>
        <w:tc>
          <w:tcPr>
            <w:tcW w:w="1940" w:type="dxa"/>
            <w:vAlign w:val="bottom"/>
          </w:tcPr>
          <w:p w14:paraId="30B669AF" w14:textId="77777777" w:rsidR="004B413C" w:rsidRDefault="004B413C"/>
        </w:tc>
        <w:tc>
          <w:tcPr>
            <w:tcW w:w="1960" w:type="dxa"/>
            <w:vAlign w:val="bottom"/>
          </w:tcPr>
          <w:p w14:paraId="61013916" w14:textId="77777777" w:rsidR="004B413C" w:rsidRDefault="00EC2FEA">
            <w:pPr>
              <w:jc w:val="center"/>
              <w:rPr>
                <w:sz w:val="20"/>
                <w:szCs w:val="20"/>
              </w:rPr>
            </w:pPr>
            <w:r>
              <w:rPr>
                <w:rFonts w:ascii="Arial" w:eastAsia="Arial" w:hAnsi="Arial" w:cs="Arial"/>
                <w:w w:val="94"/>
              </w:rPr>
              <w:t>Year</w:t>
            </w:r>
          </w:p>
        </w:tc>
        <w:tc>
          <w:tcPr>
            <w:tcW w:w="1760" w:type="dxa"/>
            <w:vAlign w:val="bottom"/>
          </w:tcPr>
          <w:p w14:paraId="06F7EB05" w14:textId="77777777" w:rsidR="004B413C" w:rsidRDefault="004B413C"/>
        </w:tc>
        <w:tc>
          <w:tcPr>
            <w:tcW w:w="1500" w:type="dxa"/>
            <w:vAlign w:val="bottom"/>
          </w:tcPr>
          <w:p w14:paraId="6FFFD31D" w14:textId="77777777" w:rsidR="004B413C" w:rsidRDefault="004B413C"/>
        </w:tc>
        <w:tc>
          <w:tcPr>
            <w:tcW w:w="0" w:type="dxa"/>
            <w:vAlign w:val="bottom"/>
          </w:tcPr>
          <w:p w14:paraId="4452F77F" w14:textId="77777777" w:rsidR="004B413C" w:rsidRDefault="004B413C">
            <w:pPr>
              <w:rPr>
                <w:sz w:val="1"/>
                <w:szCs w:val="1"/>
              </w:rPr>
            </w:pPr>
          </w:p>
        </w:tc>
      </w:tr>
    </w:tbl>
    <w:p w14:paraId="5E92412A" w14:textId="77777777" w:rsidR="004B413C" w:rsidRDefault="004B413C">
      <w:pPr>
        <w:spacing w:line="200" w:lineRule="exact"/>
        <w:rPr>
          <w:sz w:val="20"/>
          <w:szCs w:val="20"/>
        </w:rPr>
      </w:pPr>
    </w:p>
    <w:p w14:paraId="2BDAD5E1" w14:textId="77777777" w:rsidR="004B413C" w:rsidRDefault="004B413C">
      <w:pPr>
        <w:spacing w:line="363" w:lineRule="exact"/>
        <w:rPr>
          <w:sz w:val="20"/>
          <w:szCs w:val="20"/>
        </w:rPr>
      </w:pPr>
    </w:p>
    <w:p w14:paraId="054BE89E" w14:textId="77777777" w:rsidR="004B413C" w:rsidRDefault="00EC2FEA">
      <w:pPr>
        <w:spacing w:line="275" w:lineRule="auto"/>
        <w:jc w:val="both"/>
        <w:rPr>
          <w:sz w:val="20"/>
          <w:szCs w:val="20"/>
        </w:rPr>
      </w:pPr>
      <w:r>
        <w:rPr>
          <w:rFonts w:ascii="Arial" w:eastAsia="Arial" w:hAnsi="Arial" w:cs="Arial"/>
          <w:sz w:val="20"/>
          <w:szCs w:val="20"/>
        </w:rPr>
        <w:t>Figure 81: Groundwater levels recorded at bore 61610983 in the vicinity of WM8. Red segments along trendline indicate preiods of significant decline in groundwater levels and blue segments represent significant increases in groundwater level.</w:t>
      </w:r>
    </w:p>
    <w:p w14:paraId="4C279AA3" w14:textId="77777777" w:rsidR="004B413C" w:rsidRDefault="004B413C">
      <w:pPr>
        <w:spacing w:line="200" w:lineRule="exact"/>
        <w:rPr>
          <w:sz w:val="20"/>
          <w:szCs w:val="20"/>
        </w:rPr>
      </w:pPr>
    </w:p>
    <w:p w14:paraId="2664439F" w14:textId="77777777" w:rsidR="004B413C" w:rsidRDefault="004B413C">
      <w:pPr>
        <w:spacing w:line="200" w:lineRule="exact"/>
        <w:rPr>
          <w:sz w:val="20"/>
          <w:szCs w:val="20"/>
        </w:rPr>
      </w:pPr>
    </w:p>
    <w:p w14:paraId="6F82ED85" w14:textId="77777777" w:rsidR="004B413C" w:rsidRDefault="004B413C">
      <w:pPr>
        <w:spacing w:line="200" w:lineRule="exact"/>
        <w:rPr>
          <w:sz w:val="20"/>
          <w:szCs w:val="20"/>
        </w:rPr>
      </w:pPr>
    </w:p>
    <w:p w14:paraId="0CDF0174" w14:textId="77777777" w:rsidR="004B413C" w:rsidRDefault="004B413C">
      <w:pPr>
        <w:spacing w:line="200" w:lineRule="exact"/>
        <w:rPr>
          <w:sz w:val="20"/>
          <w:szCs w:val="20"/>
        </w:rPr>
      </w:pPr>
    </w:p>
    <w:p w14:paraId="6247759D" w14:textId="77777777" w:rsidR="004B413C" w:rsidRDefault="004B413C">
      <w:pPr>
        <w:spacing w:line="200" w:lineRule="exact"/>
        <w:rPr>
          <w:sz w:val="20"/>
          <w:szCs w:val="20"/>
        </w:rPr>
      </w:pPr>
    </w:p>
    <w:p w14:paraId="6A77E3E5" w14:textId="77777777" w:rsidR="004B413C" w:rsidRDefault="004B413C">
      <w:pPr>
        <w:spacing w:line="200" w:lineRule="exact"/>
        <w:rPr>
          <w:sz w:val="20"/>
          <w:szCs w:val="20"/>
        </w:rPr>
      </w:pPr>
    </w:p>
    <w:p w14:paraId="146EBC8F" w14:textId="77777777" w:rsidR="004B413C" w:rsidRDefault="004B413C">
      <w:pPr>
        <w:spacing w:line="200" w:lineRule="exact"/>
        <w:rPr>
          <w:sz w:val="20"/>
          <w:szCs w:val="20"/>
        </w:rPr>
      </w:pPr>
    </w:p>
    <w:p w14:paraId="774470CB" w14:textId="77777777" w:rsidR="004B413C" w:rsidRDefault="004B413C">
      <w:pPr>
        <w:spacing w:line="200" w:lineRule="exact"/>
        <w:rPr>
          <w:sz w:val="20"/>
          <w:szCs w:val="20"/>
        </w:rPr>
      </w:pPr>
    </w:p>
    <w:p w14:paraId="17A81A74" w14:textId="77777777" w:rsidR="004B413C" w:rsidRDefault="004B413C">
      <w:pPr>
        <w:spacing w:line="200" w:lineRule="exact"/>
        <w:rPr>
          <w:sz w:val="20"/>
          <w:szCs w:val="20"/>
        </w:rPr>
      </w:pPr>
    </w:p>
    <w:p w14:paraId="270B8D9D" w14:textId="77777777" w:rsidR="004B413C" w:rsidRDefault="004B413C">
      <w:pPr>
        <w:spacing w:line="200" w:lineRule="exact"/>
        <w:rPr>
          <w:sz w:val="20"/>
          <w:szCs w:val="20"/>
        </w:rPr>
      </w:pPr>
    </w:p>
    <w:p w14:paraId="01447FBA" w14:textId="77777777" w:rsidR="004B413C" w:rsidRDefault="004B413C">
      <w:pPr>
        <w:spacing w:line="200" w:lineRule="exact"/>
        <w:rPr>
          <w:sz w:val="20"/>
          <w:szCs w:val="20"/>
        </w:rPr>
      </w:pPr>
    </w:p>
    <w:p w14:paraId="3BE4C52F" w14:textId="77777777" w:rsidR="004B413C" w:rsidRDefault="004B413C">
      <w:pPr>
        <w:spacing w:line="200" w:lineRule="exact"/>
        <w:rPr>
          <w:sz w:val="20"/>
          <w:szCs w:val="20"/>
        </w:rPr>
      </w:pPr>
    </w:p>
    <w:p w14:paraId="526D61E8" w14:textId="77777777" w:rsidR="004B413C" w:rsidRDefault="004B413C">
      <w:pPr>
        <w:spacing w:line="200" w:lineRule="exact"/>
        <w:rPr>
          <w:sz w:val="20"/>
          <w:szCs w:val="20"/>
        </w:rPr>
      </w:pPr>
    </w:p>
    <w:p w14:paraId="4951F1AC" w14:textId="77777777" w:rsidR="004B413C" w:rsidRDefault="004B413C">
      <w:pPr>
        <w:spacing w:line="367" w:lineRule="exact"/>
        <w:rPr>
          <w:sz w:val="20"/>
          <w:szCs w:val="20"/>
        </w:rPr>
      </w:pPr>
    </w:p>
    <w:p w14:paraId="67B13F01" w14:textId="77777777" w:rsidR="004B413C" w:rsidRDefault="00EC2FEA">
      <w:pPr>
        <w:ind w:right="20"/>
        <w:jc w:val="center"/>
        <w:rPr>
          <w:sz w:val="20"/>
          <w:szCs w:val="20"/>
        </w:rPr>
      </w:pPr>
      <w:r>
        <w:rPr>
          <w:rFonts w:ascii="Arial" w:eastAsia="Arial" w:hAnsi="Arial" w:cs="Arial"/>
          <w:sz w:val="20"/>
          <w:szCs w:val="20"/>
        </w:rPr>
        <w:t>130</w:t>
      </w:r>
    </w:p>
    <w:p w14:paraId="15CAFC4E" w14:textId="77777777" w:rsidR="004B413C" w:rsidRDefault="004B413C">
      <w:pPr>
        <w:sectPr w:rsidR="004B413C">
          <w:pgSz w:w="12240" w:h="15840"/>
          <w:pgMar w:top="1440" w:right="1420" w:bottom="272" w:left="1440" w:header="0" w:footer="0" w:gutter="0"/>
          <w:cols w:space="720" w:equalWidth="0">
            <w:col w:w="9380"/>
          </w:cols>
        </w:sectPr>
      </w:pPr>
    </w:p>
    <w:p w14:paraId="273E083D" w14:textId="77777777" w:rsidR="004B413C" w:rsidRDefault="004B413C">
      <w:pPr>
        <w:spacing w:line="112" w:lineRule="exact"/>
        <w:rPr>
          <w:sz w:val="20"/>
          <w:szCs w:val="20"/>
        </w:rPr>
      </w:pPr>
      <w:bookmarkStart w:id="168" w:name="page131"/>
      <w:bookmarkEnd w:id="168"/>
    </w:p>
    <w:p w14:paraId="11CEE614" w14:textId="77777777" w:rsidR="004B413C" w:rsidRDefault="00EC2FEA">
      <w:pPr>
        <w:ind w:right="20"/>
        <w:jc w:val="center"/>
        <w:rPr>
          <w:sz w:val="20"/>
          <w:szCs w:val="20"/>
        </w:rPr>
      </w:pPr>
      <w:r>
        <w:rPr>
          <w:rFonts w:ascii="Arial" w:eastAsia="Arial" w:hAnsi="Arial" w:cs="Arial"/>
          <w:sz w:val="20"/>
          <w:szCs w:val="20"/>
        </w:rPr>
        <w:t>Table 35: Five year summaries of surface water level data at Lake Gwelup</w:t>
      </w:r>
    </w:p>
    <w:p w14:paraId="495D3F8B" w14:textId="77777777" w:rsidR="004B413C" w:rsidRDefault="004B413C">
      <w:pPr>
        <w:spacing w:line="51" w:lineRule="exact"/>
        <w:rPr>
          <w:sz w:val="20"/>
          <w:szCs w:val="20"/>
        </w:rPr>
      </w:pPr>
    </w:p>
    <w:tbl>
      <w:tblPr>
        <w:tblW w:w="0" w:type="auto"/>
        <w:tblInd w:w="80" w:type="dxa"/>
        <w:tblLayout w:type="fixed"/>
        <w:tblCellMar>
          <w:left w:w="0" w:type="dxa"/>
          <w:right w:w="0" w:type="dxa"/>
        </w:tblCellMar>
        <w:tblLook w:val="04A0" w:firstRow="1" w:lastRow="0" w:firstColumn="1" w:lastColumn="0" w:noHBand="0" w:noVBand="1"/>
      </w:tblPr>
      <w:tblGrid>
        <w:gridCol w:w="1480"/>
        <w:gridCol w:w="1560"/>
        <w:gridCol w:w="1540"/>
        <w:gridCol w:w="1760"/>
        <w:gridCol w:w="940"/>
        <w:gridCol w:w="880"/>
        <w:gridCol w:w="1140"/>
        <w:gridCol w:w="20"/>
      </w:tblGrid>
      <w:tr w:rsidR="004B413C" w14:paraId="344E439B" w14:textId="77777777">
        <w:trPr>
          <w:trHeight w:val="188"/>
        </w:trPr>
        <w:tc>
          <w:tcPr>
            <w:tcW w:w="1480" w:type="dxa"/>
            <w:vMerge w:val="restart"/>
            <w:tcBorders>
              <w:top w:val="single" w:sz="8" w:space="0" w:color="auto"/>
            </w:tcBorders>
            <w:vAlign w:val="bottom"/>
          </w:tcPr>
          <w:p w14:paraId="195B8CC4" w14:textId="77777777" w:rsidR="004B413C" w:rsidRDefault="00EC2FEA">
            <w:pPr>
              <w:ind w:left="100"/>
              <w:rPr>
                <w:sz w:val="20"/>
                <w:szCs w:val="20"/>
              </w:rPr>
            </w:pPr>
            <w:r>
              <w:rPr>
                <w:rFonts w:ascii="Arial" w:eastAsia="Arial" w:hAnsi="Arial" w:cs="Arial"/>
                <w:sz w:val="16"/>
                <w:szCs w:val="16"/>
              </w:rPr>
              <w:t>Period</w:t>
            </w:r>
          </w:p>
        </w:tc>
        <w:tc>
          <w:tcPr>
            <w:tcW w:w="1560" w:type="dxa"/>
            <w:tcBorders>
              <w:top w:val="single" w:sz="8" w:space="0" w:color="auto"/>
            </w:tcBorders>
            <w:vAlign w:val="bottom"/>
          </w:tcPr>
          <w:p w14:paraId="683409CD" w14:textId="77777777" w:rsidR="004B413C" w:rsidRDefault="00EC2FEA">
            <w:pPr>
              <w:jc w:val="right"/>
              <w:rPr>
                <w:sz w:val="20"/>
                <w:szCs w:val="20"/>
              </w:rPr>
            </w:pPr>
            <w:r>
              <w:rPr>
                <w:rFonts w:ascii="Arial" w:eastAsia="Arial" w:hAnsi="Arial" w:cs="Arial"/>
                <w:sz w:val="16"/>
                <w:szCs w:val="16"/>
              </w:rPr>
              <w:t>Mean max seasonal</w:t>
            </w:r>
          </w:p>
        </w:tc>
        <w:tc>
          <w:tcPr>
            <w:tcW w:w="1540" w:type="dxa"/>
            <w:tcBorders>
              <w:top w:val="single" w:sz="8" w:space="0" w:color="auto"/>
            </w:tcBorders>
            <w:vAlign w:val="bottom"/>
          </w:tcPr>
          <w:p w14:paraId="2F68EC11" w14:textId="77777777" w:rsidR="004B413C" w:rsidRDefault="00EC2FEA">
            <w:pPr>
              <w:ind w:right="19"/>
              <w:jc w:val="right"/>
              <w:rPr>
                <w:sz w:val="20"/>
                <w:szCs w:val="20"/>
              </w:rPr>
            </w:pPr>
            <w:r>
              <w:rPr>
                <w:rFonts w:ascii="Arial" w:eastAsia="Arial" w:hAnsi="Arial" w:cs="Arial"/>
                <w:sz w:val="16"/>
                <w:szCs w:val="16"/>
              </w:rPr>
              <w:t>Mean min seasonal</w:t>
            </w:r>
          </w:p>
        </w:tc>
        <w:tc>
          <w:tcPr>
            <w:tcW w:w="1760" w:type="dxa"/>
            <w:tcBorders>
              <w:top w:val="single" w:sz="8" w:space="0" w:color="auto"/>
            </w:tcBorders>
            <w:vAlign w:val="bottom"/>
          </w:tcPr>
          <w:p w14:paraId="673525E9" w14:textId="77777777" w:rsidR="004B413C" w:rsidRDefault="00EC2FEA">
            <w:pPr>
              <w:ind w:right="19"/>
              <w:jc w:val="right"/>
              <w:rPr>
                <w:sz w:val="20"/>
                <w:szCs w:val="20"/>
              </w:rPr>
            </w:pPr>
            <w:r>
              <w:rPr>
                <w:rFonts w:ascii="Arial" w:eastAsia="Arial" w:hAnsi="Arial" w:cs="Arial"/>
                <w:w w:val="99"/>
                <w:sz w:val="16"/>
                <w:szCs w:val="16"/>
              </w:rPr>
              <w:t>Mean seasonal change</w:t>
            </w:r>
          </w:p>
        </w:tc>
        <w:tc>
          <w:tcPr>
            <w:tcW w:w="940" w:type="dxa"/>
            <w:tcBorders>
              <w:top w:val="single" w:sz="8" w:space="0" w:color="auto"/>
            </w:tcBorders>
            <w:vAlign w:val="bottom"/>
          </w:tcPr>
          <w:p w14:paraId="7CFC3E66" w14:textId="77777777" w:rsidR="004B413C" w:rsidRDefault="00EC2FEA">
            <w:pPr>
              <w:ind w:left="140"/>
              <w:rPr>
                <w:sz w:val="20"/>
                <w:szCs w:val="20"/>
              </w:rPr>
            </w:pPr>
            <w:r>
              <w:rPr>
                <w:rFonts w:ascii="Arial" w:eastAsia="Arial" w:hAnsi="Arial" w:cs="Arial"/>
                <w:sz w:val="16"/>
                <w:szCs w:val="16"/>
              </w:rPr>
              <w:t>Month of</w:t>
            </w:r>
          </w:p>
        </w:tc>
        <w:tc>
          <w:tcPr>
            <w:tcW w:w="880" w:type="dxa"/>
            <w:tcBorders>
              <w:top w:val="single" w:sz="8" w:space="0" w:color="auto"/>
            </w:tcBorders>
            <w:vAlign w:val="bottom"/>
          </w:tcPr>
          <w:p w14:paraId="73F2B853" w14:textId="77777777" w:rsidR="004B413C" w:rsidRDefault="00EC2FEA">
            <w:pPr>
              <w:ind w:left="100"/>
              <w:rPr>
                <w:sz w:val="20"/>
                <w:szCs w:val="20"/>
              </w:rPr>
            </w:pPr>
            <w:r>
              <w:rPr>
                <w:rFonts w:ascii="Arial" w:eastAsia="Arial" w:hAnsi="Arial" w:cs="Arial"/>
                <w:sz w:val="16"/>
                <w:szCs w:val="16"/>
              </w:rPr>
              <w:t>Month of</w:t>
            </w:r>
          </w:p>
        </w:tc>
        <w:tc>
          <w:tcPr>
            <w:tcW w:w="1140" w:type="dxa"/>
            <w:tcBorders>
              <w:top w:val="single" w:sz="8" w:space="0" w:color="auto"/>
            </w:tcBorders>
            <w:vAlign w:val="bottom"/>
          </w:tcPr>
          <w:p w14:paraId="4196504C" w14:textId="77777777" w:rsidR="004B413C" w:rsidRDefault="00EC2FEA">
            <w:pPr>
              <w:ind w:right="19"/>
              <w:jc w:val="right"/>
              <w:rPr>
                <w:sz w:val="20"/>
                <w:szCs w:val="20"/>
              </w:rPr>
            </w:pPr>
            <w:r>
              <w:rPr>
                <w:rFonts w:ascii="Arial" w:eastAsia="Arial" w:hAnsi="Arial" w:cs="Arial"/>
                <w:sz w:val="16"/>
                <w:szCs w:val="16"/>
              </w:rPr>
              <w:t>Mean max to</w:t>
            </w:r>
          </w:p>
        </w:tc>
        <w:tc>
          <w:tcPr>
            <w:tcW w:w="0" w:type="dxa"/>
            <w:vAlign w:val="bottom"/>
          </w:tcPr>
          <w:p w14:paraId="3E934F19" w14:textId="77777777" w:rsidR="004B413C" w:rsidRDefault="004B413C">
            <w:pPr>
              <w:rPr>
                <w:sz w:val="1"/>
                <w:szCs w:val="1"/>
              </w:rPr>
            </w:pPr>
          </w:p>
        </w:tc>
      </w:tr>
      <w:tr w:rsidR="004B413C" w14:paraId="45D0B1EC" w14:textId="77777777">
        <w:trPr>
          <w:trHeight w:val="133"/>
        </w:trPr>
        <w:tc>
          <w:tcPr>
            <w:tcW w:w="1480" w:type="dxa"/>
            <w:vMerge/>
            <w:vAlign w:val="bottom"/>
          </w:tcPr>
          <w:p w14:paraId="39845CC3" w14:textId="77777777" w:rsidR="004B413C" w:rsidRDefault="004B413C">
            <w:pPr>
              <w:rPr>
                <w:sz w:val="11"/>
                <w:szCs w:val="11"/>
              </w:rPr>
            </w:pPr>
          </w:p>
        </w:tc>
        <w:tc>
          <w:tcPr>
            <w:tcW w:w="1560" w:type="dxa"/>
            <w:vMerge w:val="restart"/>
            <w:vAlign w:val="bottom"/>
          </w:tcPr>
          <w:p w14:paraId="25E77B4F" w14:textId="77777777" w:rsidR="004B413C" w:rsidRDefault="00EC2FEA">
            <w:pPr>
              <w:ind w:right="199"/>
              <w:jc w:val="right"/>
              <w:rPr>
                <w:sz w:val="20"/>
                <w:szCs w:val="20"/>
              </w:rPr>
            </w:pPr>
            <w:r>
              <w:rPr>
                <w:rFonts w:ascii="Arial" w:eastAsia="Arial" w:hAnsi="Arial" w:cs="Arial"/>
                <w:sz w:val="16"/>
                <w:szCs w:val="16"/>
              </w:rPr>
              <w:t>level (mAHD)</w:t>
            </w:r>
          </w:p>
        </w:tc>
        <w:tc>
          <w:tcPr>
            <w:tcW w:w="1540" w:type="dxa"/>
            <w:vMerge w:val="restart"/>
            <w:vAlign w:val="bottom"/>
          </w:tcPr>
          <w:p w14:paraId="3C7250B4" w14:textId="77777777" w:rsidR="004B413C" w:rsidRDefault="00EC2FEA">
            <w:pPr>
              <w:ind w:right="179"/>
              <w:jc w:val="right"/>
              <w:rPr>
                <w:sz w:val="20"/>
                <w:szCs w:val="20"/>
              </w:rPr>
            </w:pPr>
            <w:r>
              <w:rPr>
                <w:rFonts w:ascii="Arial" w:eastAsia="Arial" w:hAnsi="Arial" w:cs="Arial"/>
                <w:sz w:val="16"/>
                <w:szCs w:val="16"/>
              </w:rPr>
              <w:t>level (mAHD)</w:t>
            </w:r>
          </w:p>
        </w:tc>
        <w:tc>
          <w:tcPr>
            <w:tcW w:w="1760" w:type="dxa"/>
            <w:vMerge w:val="restart"/>
            <w:vAlign w:val="bottom"/>
          </w:tcPr>
          <w:p w14:paraId="088EDC6A" w14:textId="77777777" w:rsidR="004B413C" w:rsidRDefault="00EC2FEA">
            <w:pPr>
              <w:ind w:right="679"/>
              <w:jc w:val="right"/>
              <w:rPr>
                <w:sz w:val="20"/>
                <w:szCs w:val="20"/>
              </w:rPr>
            </w:pPr>
            <w:r>
              <w:rPr>
                <w:rFonts w:ascii="Arial" w:eastAsia="Arial" w:hAnsi="Arial" w:cs="Arial"/>
                <w:sz w:val="16"/>
                <w:szCs w:val="16"/>
              </w:rPr>
              <w:t>(m)</w:t>
            </w:r>
          </w:p>
        </w:tc>
        <w:tc>
          <w:tcPr>
            <w:tcW w:w="940" w:type="dxa"/>
            <w:vMerge w:val="restart"/>
            <w:vAlign w:val="bottom"/>
          </w:tcPr>
          <w:p w14:paraId="6BAA8BDF" w14:textId="77777777" w:rsidR="004B413C" w:rsidRDefault="00EC2FEA">
            <w:pPr>
              <w:ind w:left="100"/>
              <w:rPr>
                <w:sz w:val="20"/>
                <w:szCs w:val="20"/>
              </w:rPr>
            </w:pPr>
            <w:r>
              <w:rPr>
                <w:rFonts w:ascii="Arial" w:eastAsia="Arial" w:hAnsi="Arial" w:cs="Arial"/>
                <w:sz w:val="16"/>
                <w:szCs w:val="16"/>
              </w:rPr>
              <w:t>maximum</w:t>
            </w:r>
          </w:p>
        </w:tc>
        <w:tc>
          <w:tcPr>
            <w:tcW w:w="880" w:type="dxa"/>
            <w:vMerge w:val="restart"/>
            <w:vAlign w:val="bottom"/>
          </w:tcPr>
          <w:p w14:paraId="08C4E127" w14:textId="77777777" w:rsidR="004B413C" w:rsidRDefault="00EC2FEA">
            <w:pPr>
              <w:ind w:left="100"/>
              <w:rPr>
                <w:sz w:val="20"/>
                <w:szCs w:val="20"/>
              </w:rPr>
            </w:pPr>
            <w:r>
              <w:rPr>
                <w:rFonts w:ascii="Arial" w:eastAsia="Arial" w:hAnsi="Arial" w:cs="Arial"/>
                <w:sz w:val="16"/>
                <w:szCs w:val="16"/>
              </w:rPr>
              <w:t>minimum</w:t>
            </w:r>
          </w:p>
        </w:tc>
        <w:tc>
          <w:tcPr>
            <w:tcW w:w="1140" w:type="dxa"/>
            <w:vMerge w:val="restart"/>
            <w:vAlign w:val="bottom"/>
          </w:tcPr>
          <w:p w14:paraId="03FE4174" w14:textId="77777777" w:rsidR="004B413C" w:rsidRDefault="00EC2FEA">
            <w:pPr>
              <w:ind w:right="99"/>
              <w:jc w:val="right"/>
              <w:rPr>
                <w:sz w:val="20"/>
                <w:szCs w:val="20"/>
              </w:rPr>
            </w:pPr>
            <w:r>
              <w:rPr>
                <w:rFonts w:ascii="Arial" w:eastAsia="Arial" w:hAnsi="Arial" w:cs="Arial"/>
                <w:sz w:val="16"/>
                <w:szCs w:val="16"/>
              </w:rPr>
              <w:t>min (days)</w:t>
            </w:r>
          </w:p>
        </w:tc>
        <w:tc>
          <w:tcPr>
            <w:tcW w:w="0" w:type="dxa"/>
            <w:vAlign w:val="bottom"/>
          </w:tcPr>
          <w:p w14:paraId="4C21C007" w14:textId="77777777" w:rsidR="004B413C" w:rsidRDefault="004B413C">
            <w:pPr>
              <w:rPr>
                <w:sz w:val="1"/>
                <w:szCs w:val="1"/>
              </w:rPr>
            </w:pPr>
          </w:p>
        </w:tc>
      </w:tr>
      <w:tr w:rsidR="004B413C" w14:paraId="040F32A3" w14:textId="77777777">
        <w:trPr>
          <w:trHeight w:val="95"/>
        </w:trPr>
        <w:tc>
          <w:tcPr>
            <w:tcW w:w="1480" w:type="dxa"/>
            <w:vAlign w:val="bottom"/>
          </w:tcPr>
          <w:p w14:paraId="72467B5B" w14:textId="77777777" w:rsidR="004B413C" w:rsidRDefault="004B413C">
            <w:pPr>
              <w:rPr>
                <w:sz w:val="8"/>
                <w:szCs w:val="8"/>
              </w:rPr>
            </w:pPr>
          </w:p>
        </w:tc>
        <w:tc>
          <w:tcPr>
            <w:tcW w:w="1560" w:type="dxa"/>
            <w:vMerge/>
            <w:vAlign w:val="bottom"/>
          </w:tcPr>
          <w:p w14:paraId="14F73CFC" w14:textId="77777777" w:rsidR="004B413C" w:rsidRDefault="004B413C">
            <w:pPr>
              <w:rPr>
                <w:sz w:val="8"/>
                <w:szCs w:val="8"/>
              </w:rPr>
            </w:pPr>
          </w:p>
        </w:tc>
        <w:tc>
          <w:tcPr>
            <w:tcW w:w="1540" w:type="dxa"/>
            <w:vMerge/>
            <w:vAlign w:val="bottom"/>
          </w:tcPr>
          <w:p w14:paraId="6BEB4AD0" w14:textId="77777777" w:rsidR="004B413C" w:rsidRDefault="004B413C">
            <w:pPr>
              <w:rPr>
                <w:sz w:val="8"/>
                <w:szCs w:val="8"/>
              </w:rPr>
            </w:pPr>
          </w:p>
        </w:tc>
        <w:tc>
          <w:tcPr>
            <w:tcW w:w="1760" w:type="dxa"/>
            <w:vMerge/>
            <w:vAlign w:val="bottom"/>
          </w:tcPr>
          <w:p w14:paraId="3CA20167" w14:textId="77777777" w:rsidR="004B413C" w:rsidRDefault="004B413C">
            <w:pPr>
              <w:rPr>
                <w:sz w:val="8"/>
                <w:szCs w:val="8"/>
              </w:rPr>
            </w:pPr>
          </w:p>
        </w:tc>
        <w:tc>
          <w:tcPr>
            <w:tcW w:w="940" w:type="dxa"/>
            <w:vMerge/>
            <w:vAlign w:val="bottom"/>
          </w:tcPr>
          <w:p w14:paraId="2E1C9F5D" w14:textId="77777777" w:rsidR="004B413C" w:rsidRDefault="004B413C">
            <w:pPr>
              <w:rPr>
                <w:sz w:val="8"/>
                <w:szCs w:val="8"/>
              </w:rPr>
            </w:pPr>
          </w:p>
        </w:tc>
        <w:tc>
          <w:tcPr>
            <w:tcW w:w="880" w:type="dxa"/>
            <w:vMerge/>
            <w:vAlign w:val="bottom"/>
          </w:tcPr>
          <w:p w14:paraId="1B1A8F8D" w14:textId="77777777" w:rsidR="004B413C" w:rsidRDefault="004B413C">
            <w:pPr>
              <w:rPr>
                <w:sz w:val="8"/>
                <w:szCs w:val="8"/>
              </w:rPr>
            </w:pPr>
          </w:p>
        </w:tc>
        <w:tc>
          <w:tcPr>
            <w:tcW w:w="1140" w:type="dxa"/>
            <w:vMerge/>
            <w:vAlign w:val="bottom"/>
          </w:tcPr>
          <w:p w14:paraId="6501C2C0" w14:textId="77777777" w:rsidR="004B413C" w:rsidRDefault="004B413C">
            <w:pPr>
              <w:rPr>
                <w:sz w:val="8"/>
                <w:szCs w:val="8"/>
              </w:rPr>
            </w:pPr>
          </w:p>
        </w:tc>
        <w:tc>
          <w:tcPr>
            <w:tcW w:w="0" w:type="dxa"/>
            <w:vAlign w:val="bottom"/>
          </w:tcPr>
          <w:p w14:paraId="0F99383D" w14:textId="77777777" w:rsidR="004B413C" w:rsidRDefault="004B413C">
            <w:pPr>
              <w:rPr>
                <w:sz w:val="1"/>
                <w:szCs w:val="1"/>
              </w:rPr>
            </w:pPr>
          </w:p>
        </w:tc>
      </w:tr>
      <w:tr w:rsidR="004B413C" w14:paraId="596A5248" w14:textId="77777777">
        <w:trPr>
          <w:trHeight w:val="40"/>
        </w:trPr>
        <w:tc>
          <w:tcPr>
            <w:tcW w:w="1480" w:type="dxa"/>
            <w:tcBorders>
              <w:bottom w:val="single" w:sz="8" w:space="0" w:color="auto"/>
            </w:tcBorders>
            <w:vAlign w:val="bottom"/>
          </w:tcPr>
          <w:p w14:paraId="56164CB6" w14:textId="77777777" w:rsidR="004B413C" w:rsidRDefault="004B413C">
            <w:pPr>
              <w:rPr>
                <w:sz w:val="3"/>
                <w:szCs w:val="3"/>
              </w:rPr>
            </w:pPr>
          </w:p>
        </w:tc>
        <w:tc>
          <w:tcPr>
            <w:tcW w:w="1560" w:type="dxa"/>
            <w:tcBorders>
              <w:bottom w:val="single" w:sz="8" w:space="0" w:color="auto"/>
            </w:tcBorders>
            <w:vAlign w:val="bottom"/>
          </w:tcPr>
          <w:p w14:paraId="3089D67B" w14:textId="77777777" w:rsidR="004B413C" w:rsidRDefault="004B413C">
            <w:pPr>
              <w:rPr>
                <w:sz w:val="3"/>
                <w:szCs w:val="3"/>
              </w:rPr>
            </w:pPr>
          </w:p>
        </w:tc>
        <w:tc>
          <w:tcPr>
            <w:tcW w:w="1540" w:type="dxa"/>
            <w:tcBorders>
              <w:bottom w:val="single" w:sz="8" w:space="0" w:color="auto"/>
            </w:tcBorders>
            <w:vAlign w:val="bottom"/>
          </w:tcPr>
          <w:p w14:paraId="32F609E5" w14:textId="77777777" w:rsidR="004B413C" w:rsidRDefault="004B413C">
            <w:pPr>
              <w:rPr>
                <w:sz w:val="3"/>
                <w:szCs w:val="3"/>
              </w:rPr>
            </w:pPr>
          </w:p>
        </w:tc>
        <w:tc>
          <w:tcPr>
            <w:tcW w:w="1760" w:type="dxa"/>
            <w:tcBorders>
              <w:bottom w:val="single" w:sz="8" w:space="0" w:color="auto"/>
            </w:tcBorders>
            <w:vAlign w:val="bottom"/>
          </w:tcPr>
          <w:p w14:paraId="23E66E89" w14:textId="77777777" w:rsidR="004B413C" w:rsidRDefault="004B413C">
            <w:pPr>
              <w:rPr>
                <w:sz w:val="3"/>
                <w:szCs w:val="3"/>
              </w:rPr>
            </w:pPr>
          </w:p>
        </w:tc>
        <w:tc>
          <w:tcPr>
            <w:tcW w:w="940" w:type="dxa"/>
            <w:tcBorders>
              <w:bottom w:val="single" w:sz="8" w:space="0" w:color="auto"/>
            </w:tcBorders>
            <w:vAlign w:val="bottom"/>
          </w:tcPr>
          <w:p w14:paraId="5A2B372A" w14:textId="77777777" w:rsidR="004B413C" w:rsidRDefault="004B413C">
            <w:pPr>
              <w:rPr>
                <w:sz w:val="3"/>
                <w:szCs w:val="3"/>
              </w:rPr>
            </w:pPr>
          </w:p>
        </w:tc>
        <w:tc>
          <w:tcPr>
            <w:tcW w:w="880" w:type="dxa"/>
            <w:tcBorders>
              <w:bottom w:val="single" w:sz="8" w:space="0" w:color="auto"/>
            </w:tcBorders>
            <w:vAlign w:val="bottom"/>
          </w:tcPr>
          <w:p w14:paraId="46F02557" w14:textId="77777777" w:rsidR="004B413C" w:rsidRDefault="004B413C">
            <w:pPr>
              <w:rPr>
                <w:sz w:val="3"/>
                <w:szCs w:val="3"/>
              </w:rPr>
            </w:pPr>
          </w:p>
        </w:tc>
        <w:tc>
          <w:tcPr>
            <w:tcW w:w="1140" w:type="dxa"/>
            <w:tcBorders>
              <w:bottom w:val="single" w:sz="8" w:space="0" w:color="auto"/>
            </w:tcBorders>
            <w:vAlign w:val="bottom"/>
          </w:tcPr>
          <w:p w14:paraId="05D567B4" w14:textId="77777777" w:rsidR="004B413C" w:rsidRDefault="004B413C">
            <w:pPr>
              <w:rPr>
                <w:sz w:val="3"/>
                <w:szCs w:val="3"/>
              </w:rPr>
            </w:pPr>
          </w:p>
        </w:tc>
        <w:tc>
          <w:tcPr>
            <w:tcW w:w="0" w:type="dxa"/>
            <w:vAlign w:val="bottom"/>
          </w:tcPr>
          <w:p w14:paraId="66F829D9" w14:textId="77777777" w:rsidR="004B413C" w:rsidRDefault="004B413C">
            <w:pPr>
              <w:rPr>
                <w:sz w:val="1"/>
                <w:szCs w:val="1"/>
              </w:rPr>
            </w:pPr>
          </w:p>
        </w:tc>
      </w:tr>
      <w:tr w:rsidR="004B413C" w14:paraId="1ECEC2E3" w14:textId="77777777">
        <w:trPr>
          <w:trHeight w:val="181"/>
        </w:trPr>
        <w:tc>
          <w:tcPr>
            <w:tcW w:w="1480" w:type="dxa"/>
            <w:vAlign w:val="bottom"/>
          </w:tcPr>
          <w:p w14:paraId="5EE375F0" w14:textId="77777777" w:rsidR="004B413C" w:rsidRDefault="00EC2FEA">
            <w:pPr>
              <w:spacing w:line="181" w:lineRule="exact"/>
              <w:ind w:left="100"/>
              <w:rPr>
                <w:sz w:val="20"/>
                <w:szCs w:val="20"/>
              </w:rPr>
            </w:pPr>
            <w:r>
              <w:rPr>
                <w:rFonts w:ascii="Arial" w:eastAsia="Arial" w:hAnsi="Arial" w:cs="Arial"/>
                <w:sz w:val="16"/>
                <w:szCs w:val="16"/>
              </w:rPr>
              <w:t>08/1994 - 07/1999</w:t>
            </w:r>
          </w:p>
        </w:tc>
        <w:tc>
          <w:tcPr>
            <w:tcW w:w="1560" w:type="dxa"/>
            <w:vAlign w:val="bottom"/>
          </w:tcPr>
          <w:p w14:paraId="57305399" w14:textId="77777777" w:rsidR="004B413C" w:rsidRDefault="00EC2FEA">
            <w:pPr>
              <w:spacing w:line="181" w:lineRule="exact"/>
              <w:jc w:val="right"/>
              <w:rPr>
                <w:sz w:val="20"/>
                <w:szCs w:val="20"/>
              </w:rPr>
            </w:pPr>
            <w:r>
              <w:rPr>
                <w:rFonts w:ascii="Arial" w:eastAsia="Arial" w:hAnsi="Arial" w:cs="Arial"/>
                <w:sz w:val="16"/>
                <w:szCs w:val="16"/>
              </w:rPr>
              <w:t>7.5</w:t>
            </w:r>
          </w:p>
        </w:tc>
        <w:tc>
          <w:tcPr>
            <w:tcW w:w="1540" w:type="dxa"/>
            <w:vAlign w:val="bottom"/>
          </w:tcPr>
          <w:p w14:paraId="7404057F" w14:textId="77777777" w:rsidR="004B413C" w:rsidRDefault="00EC2FEA">
            <w:pPr>
              <w:spacing w:line="181" w:lineRule="exact"/>
              <w:ind w:right="19"/>
              <w:jc w:val="right"/>
              <w:rPr>
                <w:sz w:val="20"/>
                <w:szCs w:val="20"/>
              </w:rPr>
            </w:pPr>
            <w:r>
              <w:rPr>
                <w:rFonts w:ascii="Arial" w:eastAsia="Arial" w:hAnsi="Arial" w:cs="Arial"/>
                <w:sz w:val="16"/>
                <w:szCs w:val="16"/>
              </w:rPr>
              <w:t>5.7</w:t>
            </w:r>
          </w:p>
        </w:tc>
        <w:tc>
          <w:tcPr>
            <w:tcW w:w="1760" w:type="dxa"/>
            <w:vAlign w:val="bottom"/>
          </w:tcPr>
          <w:p w14:paraId="5953CF13" w14:textId="77777777" w:rsidR="004B413C" w:rsidRDefault="00EC2FEA">
            <w:pPr>
              <w:spacing w:line="181" w:lineRule="exact"/>
              <w:ind w:right="19"/>
              <w:jc w:val="right"/>
              <w:rPr>
                <w:sz w:val="20"/>
                <w:szCs w:val="20"/>
              </w:rPr>
            </w:pPr>
            <w:r>
              <w:rPr>
                <w:rFonts w:ascii="Arial" w:eastAsia="Arial" w:hAnsi="Arial" w:cs="Arial"/>
                <w:sz w:val="16"/>
                <w:szCs w:val="16"/>
              </w:rPr>
              <w:t>1.85</w:t>
            </w:r>
          </w:p>
        </w:tc>
        <w:tc>
          <w:tcPr>
            <w:tcW w:w="940" w:type="dxa"/>
            <w:vAlign w:val="bottom"/>
          </w:tcPr>
          <w:p w14:paraId="7F3BE224" w14:textId="77777777" w:rsidR="004B413C" w:rsidRDefault="00EC2FEA">
            <w:pPr>
              <w:spacing w:line="181" w:lineRule="exact"/>
              <w:ind w:left="100"/>
              <w:rPr>
                <w:sz w:val="20"/>
                <w:szCs w:val="20"/>
              </w:rPr>
            </w:pPr>
            <w:r>
              <w:rPr>
                <w:rFonts w:ascii="Arial" w:eastAsia="Arial" w:hAnsi="Arial" w:cs="Arial"/>
                <w:sz w:val="16"/>
                <w:szCs w:val="16"/>
              </w:rPr>
              <w:t>September</w:t>
            </w:r>
          </w:p>
        </w:tc>
        <w:tc>
          <w:tcPr>
            <w:tcW w:w="880" w:type="dxa"/>
            <w:vAlign w:val="bottom"/>
          </w:tcPr>
          <w:p w14:paraId="375F81E7" w14:textId="77777777" w:rsidR="004B413C" w:rsidRDefault="00EC2FEA">
            <w:pPr>
              <w:spacing w:line="181" w:lineRule="exact"/>
              <w:ind w:left="80"/>
              <w:rPr>
                <w:sz w:val="20"/>
                <w:szCs w:val="20"/>
              </w:rPr>
            </w:pPr>
            <w:r>
              <w:rPr>
                <w:rFonts w:ascii="Arial" w:eastAsia="Arial" w:hAnsi="Arial" w:cs="Arial"/>
                <w:sz w:val="16"/>
                <w:szCs w:val="16"/>
              </w:rPr>
              <w:t>April</w:t>
            </w:r>
          </w:p>
        </w:tc>
        <w:tc>
          <w:tcPr>
            <w:tcW w:w="1140" w:type="dxa"/>
            <w:vAlign w:val="bottom"/>
          </w:tcPr>
          <w:p w14:paraId="66075A73" w14:textId="77777777" w:rsidR="004B413C" w:rsidRDefault="00EC2FEA">
            <w:pPr>
              <w:spacing w:line="181" w:lineRule="exact"/>
              <w:ind w:right="19"/>
              <w:jc w:val="right"/>
              <w:rPr>
                <w:sz w:val="20"/>
                <w:szCs w:val="20"/>
              </w:rPr>
            </w:pPr>
            <w:r>
              <w:rPr>
                <w:rFonts w:ascii="Arial" w:eastAsia="Arial" w:hAnsi="Arial" w:cs="Arial"/>
                <w:sz w:val="16"/>
                <w:szCs w:val="16"/>
              </w:rPr>
              <w:t>239</w:t>
            </w:r>
          </w:p>
        </w:tc>
        <w:tc>
          <w:tcPr>
            <w:tcW w:w="0" w:type="dxa"/>
            <w:vAlign w:val="bottom"/>
          </w:tcPr>
          <w:p w14:paraId="4325DE52" w14:textId="77777777" w:rsidR="004B413C" w:rsidRDefault="004B413C">
            <w:pPr>
              <w:rPr>
                <w:sz w:val="1"/>
                <w:szCs w:val="1"/>
              </w:rPr>
            </w:pPr>
          </w:p>
        </w:tc>
      </w:tr>
      <w:tr w:rsidR="004B413C" w14:paraId="576268C5" w14:textId="77777777">
        <w:trPr>
          <w:trHeight w:val="194"/>
        </w:trPr>
        <w:tc>
          <w:tcPr>
            <w:tcW w:w="1480" w:type="dxa"/>
            <w:vAlign w:val="bottom"/>
          </w:tcPr>
          <w:p w14:paraId="7D1742CC" w14:textId="77777777" w:rsidR="004B413C" w:rsidRDefault="00EC2FEA">
            <w:pPr>
              <w:ind w:left="100"/>
              <w:rPr>
                <w:sz w:val="20"/>
                <w:szCs w:val="20"/>
              </w:rPr>
            </w:pPr>
            <w:r>
              <w:rPr>
                <w:rFonts w:ascii="Arial" w:eastAsia="Arial" w:hAnsi="Arial" w:cs="Arial"/>
                <w:sz w:val="16"/>
                <w:szCs w:val="16"/>
              </w:rPr>
              <w:t>08/1999 - 07/2004</w:t>
            </w:r>
          </w:p>
        </w:tc>
        <w:tc>
          <w:tcPr>
            <w:tcW w:w="1560" w:type="dxa"/>
            <w:vAlign w:val="bottom"/>
          </w:tcPr>
          <w:p w14:paraId="006A7F21" w14:textId="77777777" w:rsidR="004B413C" w:rsidRDefault="00EC2FEA">
            <w:pPr>
              <w:jc w:val="right"/>
              <w:rPr>
                <w:sz w:val="20"/>
                <w:szCs w:val="20"/>
              </w:rPr>
            </w:pPr>
            <w:r>
              <w:rPr>
                <w:rFonts w:ascii="Arial" w:eastAsia="Arial" w:hAnsi="Arial" w:cs="Arial"/>
                <w:sz w:val="16"/>
                <w:szCs w:val="16"/>
              </w:rPr>
              <w:t>6.7</w:t>
            </w:r>
          </w:p>
        </w:tc>
        <w:tc>
          <w:tcPr>
            <w:tcW w:w="1540" w:type="dxa"/>
            <w:vAlign w:val="bottom"/>
          </w:tcPr>
          <w:p w14:paraId="109BC193" w14:textId="77777777" w:rsidR="004B413C" w:rsidRDefault="00EC2FEA">
            <w:pPr>
              <w:ind w:right="19"/>
              <w:jc w:val="right"/>
              <w:rPr>
                <w:sz w:val="20"/>
                <w:szCs w:val="20"/>
              </w:rPr>
            </w:pPr>
            <w:r>
              <w:rPr>
                <w:rFonts w:ascii="Arial" w:eastAsia="Arial" w:hAnsi="Arial" w:cs="Arial"/>
                <w:sz w:val="16"/>
                <w:szCs w:val="16"/>
              </w:rPr>
              <w:t>5.1</w:t>
            </w:r>
          </w:p>
        </w:tc>
        <w:tc>
          <w:tcPr>
            <w:tcW w:w="1760" w:type="dxa"/>
            <w:vAlign w:val="bottom"/>
          </w:tcPr>
          <w:p w14:paraId="425DDACD" w14:textId="77777777" w:rsidR="004B413C" w:rsidRDefault="00EC2FEA">
            <w:pPr>
              <w:ind w:right="19"/>
              <w:jc w:val="right"/>
              <w:rPr>
                <w:sz w:val="20"/>
                <w:szCs w:val="20"/>
              </w:rPr>
            </w:pPr>
            <w:r>
              <w:rPr>
                <w:rFonts w:ascii="Arial" w:eastAsia="Arial" w:hAnsi="Arial" w:cs="Arial"/>
                <w:sz w:val="16"/>
                <w:szCs w:val="16"/>
              </w:rPr>
              <w:t>1.52</w:t>
            </w:r>
          </w:p>
        </w:tc>
        <w:tc>
          <w:tcPr>
            <w:tcW w:w="940" w:type="dxa"/>
            <w:vAlign w:val="bottom"/>
          </w:tcPr>
          <w:p w14:paraId="259FCADF" w14:textId="77777777" w:rsidR="004B413C" w:rsidRDefault="00EC2FEA">
            <w:pPr>
              <w:ind w:left="100"/>
              <w:rPr>
                <w:sz w:val="20"/>
                <w:szCs w:val="20"/>
              </w:rPr>
            </w:pPr>
            <w:r>
              <w:rPr>
                <w:rFonts w:ascii="Arial" w:eastAsia="Arial" w:hAnsi="Arial" w:cs="Arial"/>
                <w:sz w:val="16"/>
                <w:szCs w:val="16"/>
              </w:rPr>
              <w:t>October</w:t>
            </w:r>
          </w:p>
        </w:tc>
        <w:tc>
          <w:tcPr>
            <w:tcW w:w="880" w:type="dxa"/>
            <w:vAlign w:val="bottom"/>
          </w:tcPr>
          <w:p w14:paraId="7E368774" w14:textId="77777777" w:rsidR="004B413C" w:rsidRDefault="00EC2FEA">
            <w:pPr>
              <w:ind w:left="80"/>
              <w:rPr>
                <w:sz w:val="20"/>
                <w:szCs w:val="20"/>
              </w:rPr>
            </w:pPr>
            <w:r>
              <w:rPr>
                <w:rFonts w:ascii="Arial" w:eastAsia="Arial" w:hAnsi="Arial" w:cs="Arial"/>
                <w:sz w:val="16"/>
                <w:szCs w:val="16"/>
              </w:rPr>
              <w:t>April</w:t>
            </w:r>
          </w:p>
        </w:tc>
        <w:tc>
          <w:tcPr>
            <w:tcW w:w="1140" w:type="dxa"/>
            <w:vAlign w:val="bottom"/>
          </w:tcPr>
          <w:p w14:paraId="0CF7610F" w14:textId="77777777" w:rsidR="004B413C" w:rsidRDefault="00EC2FEA">
            <w:pPr>
              <w:ind w:right="19"/>
              <w:jc w:val="right"/>
              <w:rPr>
                <w:sz w:val="20"/>
                <w:szCs w:val="20"/>
              </w:rPr>
            </w:pPr>
            <w:r>
              <w:rPr>
                <w:rFonts w:ascii="Arial" w:eastAsia="Arial" w:hAnsi="Arial" w:cs="Arial"/>
                <w:sz w:val="16"/>
                <w:szCs w:val="16"/>
              </w:rPr>
              <w:t>172</w:t>
            </w:r>
          </w:p>
        </w:tc>
        <w:tc>
          <w:tcPr>
            <w:tcW w:w="0" w:type="dxa"/>
            <w:vAlign w:val="bottom"/>
          </w:tcPr>
          <w:p w14:paraId="09532FEE" w14:textId="77777777" w:rsidR="004B413C" w:rsidRDefault="004B413C">
            <w:pPr>
              <w:rPr>
                <w:sz w:val="1"/>
                <w:szCs w:val="1"/>
              </w:rPr>
            </w:pPr>
          </w:p>
        </w:tc>
      </w:tr>
      <w:tr w:rsidR="004B413C" w14:paraId="05F7EA0C" w14:textId="77777777">
        <w:trPr>
          <w:trHeight w:val="194"/>
        </w:trPr>
        <w:tc>
          <w:tcPr>
            <w:tcW w:w="1480" w:type="dxa"/>
            <w:vAlign w:val="bottom"/>
          </w:tcPr>
          <w:p w14:paraId="755A26F4" w14:textId="77777777" w:rsidR="004B413C" w:rsidRDefault="00EC2FEA">
            <w:pPr>
              <w:ind w:left="100"/>
              <w:rPr>
                <w:sz w:val="20"/>
                <w:szCs w:val="20"/>
              </w:rPr>
            </w:pPr>
            <w:r>
              <w:rPr>
                <w:rFonts w:ascii="Arial" w:eastAsia="Arial" w:hAnsi="Arial" w:cs="Arial"/>
                <w:sz w:val="16"/>
                <w:szCs w:val="16"/>
              </w:rPr>
              <w:t>08/2004 - 07/2009</w:t>
            </w:r>
          </w:p>
        </w:tc>
        <w:tc>
          <w:tcPr>
            <w:tcW w:w="1560" w:type="dxa"/>
            <w:vAlign w:val="bottom"/>
          </w:tcPr>
          <w:p w14:paraId="1E95533B" w14:textId="77777777" w:rsidR="004B413C" w:rsidRDefault="00EC2FEA">
            <w:pPr>
              <w:jc w:val="right"/>
              <w:rPr>
                <w:sz w:val="20"/>
                <w:szCs w:val="20"/>
              </w:rPr>
            </w:pPr>
            <w:r>
              <w:rPr>
                <w:rFonts w:ascii="Arial" w:eastAsia="Arial" w:hAnsi="Arial" w:cs="Arial"/>
                <w:sz w:val="16"/>
                <w:szCs w:val="16"/>
              </w:rPr>
              <w:t>6.3</w:t>
            </w:r>
          </w:p>
        </w:tc>
        <w:tc>
          <w:tcPr>
            <w:tcW w:w="1540" w:type="dxa"/>
            <w:vAlign w:val="bottom"/>
          </w:tcPr>
          <w:p w14:paraId="61A6CA2F" w14:textId="77777777" w:rsidR="004B413C" w:rsidRDefault="00EC2FEA">
            <w:pPr>
              <w:ind w:right="19"/>
              <w:jc w:val="right"/>
              <w:rPr>
                <w:sz w:val="20"/>
                <w:szCs w:val="20"/>
              </w:rPr>
            </w:pPr>
            <w:r>
              <w:rPr>
                <w:rFonts w:ascii="Arial" w:eastAsia="Arial" w:hAnsi="Arial" w:cs="Arial"/>
                <w:sz w:val="16"/>
                <w:szCs w:val="16"/>
              </w:rPr>
              <w:t>5.0</w:t>
            </w:r>
          </w:p>
        </w:tc>
        <w:tc>
          <w:tcPr>
            <w:tcW w:w="1760" w:type="dxa"/>
            <w:vAlign w:val="bottom"/>
          </w:tcPr>
          <w:p w14:paraId="56A75F6A" w14:textId="77777777" w:rsidR="004B413C" w:rsidRDefault="00EC2FEA">
            <w:pPr>
              <w:ind w:right="19"/>
              <w:jc w:val="right"/>
              <w:rPr>
                <w:sz w:val="20"/>
                <w:szCs w:val="20"/>
              </w:rPr>
            </w:pPr>
            <w:r>
              <w:rPr>
                <w:rFonts w:ascii="Arial" w:eastAsia="Arial" w:hAnsi="Arial" w:cs="Arial"/>
                <w:sz w:val="16"/>
                <w:szCs w:val="16"/>
              </w:rPr>
              <w:t>1.32</w:t>
            </w:r>
          </w:p>
        </w:tc>
        <w:tc>
          <w:tcPr>
            <w:tcW w:w="940" w:type="dxa"/>
            <w:vAlign w:val="bottom"/>
          </w:tcPr>
          <w:p w14:paraId="6E044663" w14:textId="77777777" w:rsidR="004B413C" w:rsidRDefault="00EC2FEA">
            <w:pPr>
              <w:ind w:left="100"/>
              <w:rPr>
                <w:sz w:val="20"/>
                <w:szCs w:val="20"/>
              </w:rPr>
            </w:pPr>
            <w:r>
              <w:rPr>
                <w:rFonts w:ascii="Arial" w:eastAsia="Arial" w:hAnsi="Arial" w:cs="Arial"/>
                <w:sz w:val="16"/>
                <w:szCs w:val="16"/>
              </w:rPr>
              <w:t>September</w:t>
            </w:r>
          </w:p>
        </w:tc>
        <w:tc>
          <w:tcPr>
            <w:tcW w:w="880" w:type="dxa"/>
            <w:vAlign w:val="bottom"/>
          </w:tcPr>
          <w:p w14:paraId="350D3ED9" w14:textId="77777777" w:rsidR="004B413C" w:rsidRDefault="00EC2FEA">
            <w:pPr>
              <w:ind w:left="80"/>
              <w:rPr>
                <w:sz w:val="20"/>
                <w:szCs w:val="20"/>
              </w:rPr>
            </w:pPr>
            <w:r>
              <w:rPr>
                <w:rFonts w:ascii="Arial" w:eastAsia="Arial" w:hAnsi="Arial" w:cs="Arial"/>
                <w:sz w:val="16"/>
                <w:szCs w:val="16"/>
              </w:rPr>
              <w:t>December</w:t>
            </w:r>
          </w:p>
        </w:tc>
        <w:tc>
          <w:tcPr>
            <w:tcW w:w="1140" w:type="dxa"/>
            <w:vAlign w:val="bottom"/>
          </w:tcPr>
          <w:p w14:paraId="5830E079" w14:textId="77777777" w:rsidR="004B413C" w:rsidRDefault="00EC2FEA">
            <w:pPr>
              <w:ind w:right="19"/>
              <w:jc w:val="right"/>
              <w:rPr>
                <w:sz w:val="20"/>
                <w:szCs w:val="20"/>
              </w:rPr>
            </w:pPr>
            <w:r>
              <w:rPr>
                <w:rFonts w:ascii="Arial" w:eastAsia="Arial" w:hAnsi="Arial" w:cs="Arial"/>
                <w:sz w:val="16"/>
                <w:szCs w:val="16"/>
              </w:rPr>
              <w:t>14</w:t>
            </w:r>
          </w:p>
        </w:tc>
        <w:tc>
          <w:tcPr>
            <w:tcW w:w="0" w:type="dxa"/>
            <w:vAlign w:val="bottom"/>
          </w:tcPr>
          <w:p w14:paraId="66207365" w14:textId="77777777" w:rsidR="004B413C" w:rsidRDefault="004B413C">
            <w:pPr>
              <w:rPr>
                <w:sz w:val="1"/>
                <w:szCs w:val="1"/>
              </w:rPr>
            </w:pPr>
          </w:p>
        </w:tc>
      </w:tr>
      <w:tr w:rsidR="004B413C" w14:paraId="085A1A72" w14:textId="77777777">
        <w:trPr>
          <w:trHeight w:val="194"/>
        </w:trPr>
        <w:tc>
          <w:tcPr>
            <w:tcW w:w="1480" w:type="dxa"/>
            <w:vAlign w:val="bottom"/>
          </w:tcPr>
          <w:p w14:paraId="12DA879C" w14:textId="77777777" w:rsidR="004B413C" w:rsidRDefault="00EC2FEA">
            <w:pPr>
              <w:ind w:left="100"/>
              <w:rPr>
                <w:sz w:val="20"/>
                <w:szCs w:val="20"/>
              </w:rPr>
            </w:pPr>
            <w:r>
              <w:rPr>
                <w:rFonts w:ascii="Arial" w:eastAsia="Arial" w:hAnsi="Arial" w:cs="Arial"/>
                <w:sz w:val="16"/>
                <w:szCs w:val="16"/>
              </w:rPr>
              <w:t>08/2009 - 07/2014</w:t>
            </w:r>
          </w:p>
        </w:tc>
        <w:tc>
          <w:tcPr>
            <w:tcW w:w="1560" w:type="dxa"/>
            <w:vAlign w:val="bottom"/>
          </w:tcPr>
          <w:p w14:paraId="64911674" w14:textId="77777777" w:rsidR="004B413C" w:rsidRDefault="00EC2FEA">
            <w:pPr>
              <w:jc w:val="right"/>
              <w:rPr>
                <w:sz w:val="20"/>
                <w:szCs w:val="20"/>
              </w:rPr>
            </w:pPr>
            <w:r>
              <w:rPr>
                <w:rFonts w:ascii="Arial" w:eastAsia="Arial" w:hAnsi="Arial" w:cs="Arial"/>
                <w:sz w:val="16"/>
                <w:szCs w:val="16"/>
              </w:rPr>
              <w:t>6.1</w:t>
            </w:r>
          </w:p>
        </w:tc>
        <w:tc>
          <w:tcPr>
            <w:tcW w:w="1540" w:type="dxa"/>
            <w:vAlign w:val="bottom"/>
          </w:tcPr>
          <w:p w14:paraId="2D17557B" w14:textId="77777777" w:rsidR="004B413C" w:rsidRDefault="00EC2FEA">
            <w:pPr>
              <w:ind w:right="19"/>
              <w:jc w:val="right"/>
              <w:rPr>
                <w:sz w:val="20"/>
                <w:szCs w:val="20"/>
              </w:rPr>
            </w:pPr>
            <w:r>
              <w:rPr>
                <w:rFonts w:ascii="Arial" w:eastAsia="Arial" w:hAnsi="Arial" w:cs="Arial"/>
                <w:sz w:val="16"/>
                <w:szCs w:val="16"/>
              </w:rPr>
              <w:t>5.0</w:t>
            </w:r>
          </w:p>
        </w:tc>
        <w:tc>
          <w:tcPr>
            <w:tcW w:w="1760" w:type="dxa"/>
            <w:vAlign w:val="bottom"/>
          </w:tcPr>
          <w:p w14:paraId="73371464" w14:textId="77777777" w:rsidR="004B413C" w:rsidRDefault="00EC2FEA">
            <w:pPr>
              <w:ind w:right="19"/>
              <w:jc w:val="right"/>
              <w:rPr>
                <w:sz w:val="20"/>
                <w:szCs w:val="20"/>
              </w:rPr>
            </w:pPr>
            <w:r>
              <w:rPr>
                <w:rFonts w:ascii="Arial" w:eastAsia="Arial" w:hAnsi="Arial" w:cs="Arial"/>
                <w:sz w:val="16"/>
                <w:szCs w:val="16"/>
              </w:rPr>
              <w:t>1.17</w:t>
            </w:r>
          </w:p>
        </w:tc>
        <w:tc>
          <w:tcPr>
            <w:tcW w:w="940" w:type="dxa"/>
            <w:vAlign w:val="bottom"/>
          </w:tcPr>
          <w:p w14:paraId="23162FD3" w14:textId="77777777" w:rsidR="004B413C" w:rsidRDefault="00EC2FEA">
            <w:pPr>
              <w:ind w:left="100"/>
              <w:rPr>
                <w:sz w:val="20"/>
                <w:szCs w:val="20"/>
              </w:rPr>
            </w:pPr>
            <w:r>
              <w:rPr>
                <w:rFonts w:ascii="Arial" w:eastAsia="Arial" w:hAnsi="Arial" w:cs="Arial"/>
                <w:sz w:val="16"/>
                <w:szCs w:val="16"/>
              </w:rPr>
              <w:t>October</w:t>
            </w:r>
          </w:p>
        </w:tc>
        <w:tc>
          <w:tcPr>
            <w:tcW w:w="880" w:type="dxa"/>
            <w:vAlign w:val="bottom"/>
          </w:tcPr>
          <w:p w14:paraId="25356FEB" w14:textId="77777777" w:rsidR="004B413C" w:rsidRDefault="00EC2FEA">
            <w:pPr>
              <w:ind w:left="80"/>
              <w:rPr>
                <w:sz w:val="20"/>
                <w:szCs w:val="20"/>
              </w:rPr>
            </w:pPr>
            <w:r>
              <w:rPr>
                <w:rFonts w:ascii="Arial" w:eastAsia="Arial" w:hAnsi="Arial" w:cs="Arial"/>
                <w:sz w:val="16"/>
                <w:szCs w:val="16"/>
              </w:rPr>
              <w:t>January</w:t>
            </w:r>
          </w:p>
        </w:tc>
        <w:tc>
          <w:tcPr>
            <w:tcW w:w="1140" w:type="dxa"/>
            <w:vAlign w:val="bottom"/>
          </w:tcPr>
          <w:p w14:paraId="0E13620A" w14:textId="77777777" w:rsidR="004B413C" w:rsidRDefault="00EC2FEA">
            <w:pPr>
              <w:ind w:right="19"/>
              <w:jc w:val="right"/>
              <w:rPr>
                <w:sz w:val="20"/>
                <w:szCs w:val="20"/>
              </w:rPr>
            </w:pPr>
            <w:r>
              <w:rPr>
                <w:rFonts w:ascii="Arial" w:eastAsia="Arial" w:hAnsi="Arial" w:cs="Arial"/>
                <w:sz w:val="16"/>
                <w:szCs w:val="16"/>
              </w:rPr>
              <w:t>138</w:t>
            </w:r>
          </w:p>
        </w:tc>
        <w:tc>
          <w:tcPr>
            <w:tcW w:w="0" w:type="dxa"/>
            <w:vAlign w:val="bottom"/>
          </w:tcPr>
          <w:p w14:paraId="18A4E10B" w14:textId="77777777" w:rsidR="004B413C" w:rsidRDefault="004B413C">
            <w:pPr>
              <w:rPr>
                <w:sz w:val="1"/>
                <w:szCs w:val="1"/>
              </w:rPr>
            </w:pPr>
          </w:p>
        </w:tc>
      </w:tr>
      <w:tr w:rsidR="004B413C" w14:paraId="7233CB3B" w14:textId="77777777">
        <w:trPr>
          <w:trHeight w:val="228"/>
        </w:trPr>
        <w:tc>
          <w:tcPr>
            <w:tcW w:w="1480" w:type="dxa"/>
            <w:vAlign w:val="bottom"/>
          </w:tcPr>
          <w:p w14:paraId="03B54AC7" w14:textId="77777777" w:rsidR="004B413C" w:rsidRDefault="00EC2FEA">
            <w:pPr>
              <w:ind w:left="100"/>
              <w:rPr>
                <w:sz w:val="20"/>
                <w:szCs w:val="20"/>
              </w:rPr>
            </w:pPr>
            <w:r>
              <w:rPr>
                <w:rFonts w:ascii="Arial" w:eastAsia="Arial" w:hAnsi="Arial" w:cs="Arial"/>
                <w:sz w:val="16"/>
                <w:szCs w:val="16"/>
              </w:rPr>
              <w:t>08/2014 - 07/2019</w:t>
            </w:r>
          </w:p>
        </w:tc>
        <w:tc>
          <w:tcPr>
            <w:tcW w:w="1560" w:type="dxa"/>
            <w:vAlign w:val="bottom"/>
          </w:tcPr>
          <w:p w14:paraId="5D027315" w14:textId="77777777" w:rsidR="004B413C" w:rsidRDefault="00EC2FEA">
            <w:pPr>
              <w:jc w:val="right"/>
              <w:rPr>
                <w:sz w:val="20"/>
                <w:szCs w:val="20"/>
              </w:rPr>
            </w:pPr>
            <w:r>
              <w:rPr>
                <w:rFonts w:ascii="Arial" w:eastAsia="Arial" w:hAnsi="Arial" w:cs="Arial"/>
                <w:sz w:val="16"/>
                <w:szCs w:val="16"/>
              </w:rPr>
              <w:t>7.3</w:t>
            </w:r>
          </w:p>
        </w:tc>
        <w:tc>
          <w:tcPr>
            <w:tcW w:w="1540" w:type="dxa"/>
            <w:vAlign w:val="bottom"/>
          </w:tcPr>
          <w:p w14:paraId="4205CEB6" w14:textId="77777777" w:rsidR="004B413C" w:rsidRDefault="00EC2FEA">
            <w:pPr>
              <w:ind w:right="19"/>
              <w:jc w:val="right"/>
              <w:rPr>
                <w:sz w:val="20"/>
                <w:szCs w:val="20"/>
              </w:rPr>
            </w:pPr>
            <w:r>
              <w:rPr>
                <w:rFonts w:ascii="Arial" w:eastAsia="Arial" w:hAnsi="Arial" w:cs="Arial"/>
                <w:sz w:val="16"/>
                <w:szCs w:val="16"/>
              </w:rPr>
              <w:t>5.6</w:t>
            </w:r>
          </w:p>
        </w:tc>
        <w:tc>
          <w:tcPr>
            <w:tcW w:w="1760" w:type="dxa"/>
            <w:vAlign w:val="bottom"/>
          </w:tcPr>
          <w:p w14:paraId="73D7ED09" w14:textId="77777777" w:rsidR="004B413C" w:rsidRDefault="00EC2FEA">
            <w:pPr>
              <w:ind w:right="19"/>
              <w:jc w:val="right"/>
              <w:rPr>
                <w:sz w:val="20"/>
                <w:szCs w:val="20"/>
              </w:rPr>
            </w:pPr>
            <w:r>
              <w:rPr>
                <w:rFonts w:ascii="Arial" w:eastAsia="Arial" w:hAnsi="Arial" w:cs="Arial"/>
                <w:sz w:val="16"/>
                <w:szCs w:val="16"/>
              </w:rPr>
              <w:t>1.66</w:t>
            </w:r>
          </w:p>
        </w:tc>
        <w:tc>
          <w:tcPr>
            <w:tcW w:w="940" w:type="dxa"/>
            <w:vAlign w:val="bottom"/>
          </w:tcPr>
          <w:p w14:paraId="3DAD7911" w14:textId="77777777" w:rsidR="004B413C" w:rsidRDefault="00EC2FEA">
            <w:pPr>
              <w:ind w:left="100"/>
              <w:rPr>
                <w:sz w:val="20"/>
                <w:szCs w:val="20"/>
              </w:rPr>
            </w:pPr>
            <w:r>
              <w:rPr>
                <w:rFonts w:ascii="Arial" w:eastAsia="Arial" w:hAnsi="Arial" w:cs="Arial"/>
                <w:sz w:val="16"/>
                <w:szCs w:val="16"/>
              </w:rPr>
              <w:t>October</w:t>
            </w:r>
          </w:p>
        </w:tc>
        <w:tc>
          <w:tcPr>
            <w:tcW w:w="880" w:type="dxa"/>
            <w:vAlign w:val="bottom"/>
          </w:tcPr>
          <w:p w14:paraId="430A5253" w14:textId="77777777" w:rsidR="004B413C" w:rsidRDefault="00EC2FEA">
            <w:pPr>
              <w:ind w:left="80"/>
              <w:rPr>
                <w:sz w:val="20"/>
                <w:szCs w:val="20"/>
              </w:rPr>
            </w:pPr>
            <w:r>
              <w:rPr>
                <w:rFonts w:ascii="Arial" w:eastAsia="Arial" w:hAnsi="Arial" w:cs="Arial"/>
                <w:sz w:val="16"/>
                <w:szCs w:val="16"/>
              </w:rPr>
              <w:t>April</w:t>
            </w:r>
          </w:p>
        </w:tc>
        <w:tc>
          <w:tcPr>
            <w:tcW w:w="1140" w:type="dxa"/>
            <w:vAlign w:val="bottom"/>
          </w:tcPr>
          <w:p w14:paraId="7E050920" w14:textId="77777777" w:rsidR="004B413C" w:rsidRDefault="00EC2FEA">
            <w:pPr>
              <w:ind w:right="19"/>
              <w:jc w:val="right"/>
              <w:rPr>
                <w:sz w:val="20"/>
                <w:szCs w:val="20"/>
              </w:rPr>
            </w:pPr>
            <w:r>
              <w:rPr>
                <w:rFonts w:ascii="Arial" w:eastAsia="Arial" w:hAnsi="Arial" w:cs="Arial"/>
                <w:sz w:val="16"/>
                <w:szCs w:val="16"/>
              </w:rPr>
              <w:t>222</w:t>
            </w:r>
          </w:p>
        </w:tc>
        <w:tc>
          <w:tcPr>
            <w:tcW w:w="0" w:type="dxa"/>
            <w:vAlign w:val="bottom"/>
          </w:tcPr>
          <w:p w14:paraId="223BFBB3" w14:textId="77777777" w:rsidR="004B413C" w:rsidRDefault="004B413C">
            <w:pPr>
              <w:rPr>
                <w:sz w:val="1"/>
                <w:szCs w:val="1"/>
              </w:rPr>
            </w:pPr>
          </w:p>
        </w:tc>
      </w:tr>
      <w:tr w:rsidR="004B413C" w14:paraId="6A6B2E88" w14:textId="77777777">
        <w:trPr>
          <w:trHeight w:val="40"/>
        </w:trPr>
        <w:tc>
          <w:tcPr>
            <w:tcW w:w="1480" w:type="dxa"/>
            <w:tcBorders>
              <w:bottom w:val="single" w:sz="8" w:space="0" w:color="auto"/>
            </w:tcBorders>
            <w:vAlign w:val="bottom"/>
          </w:tcPr>
          <w:p w14:paraId="48088208" w14:textId="77777777" w:rsidR="004B413C" w:rsidRDefault="004B413C">
            <w:pPr>
              <w:rPr>
                <w:sz w:val="3"/>
                <w:szCs w:val="3"/>
              </w:rPr>
            </w:pPr>
          </w:p>
        </w:tc>
        <w:tc>
          <w:tcPr>
            <w:tcW w:w="1560" w:type="dxa"/>
            <w:tcBorders>
              <w:bottom w:val="single" w:sz="8" w:space="0" w:color="auto"/>
            </w:tcBorders>
            <w:vAlign w:val="bottom"/>
          </w:tcPr>
          <w:p w14:paraId="09714074" w14:textId="77777777" w:rsidR="004B413C" w:rsidRDefault="004B413C">
            <w:pPr>
              <w:rPr>
                <w:sz w:val="3"/>
                <w:szCs w:val="3"/>
              </w:rPr>
            </w:pPr>
          </w:p>
        </w:tc>
        <w:tc>
          <w:tcPr>
            <w:tcW w:w="1540" w:type="dxa"/>
            <w:tcBorders>
              <w:bottom w:val="single" w:sz="8" w:space="0" w:color="auto"/>
            </w:tcBorders>
            <w:vAlign w:val="bottom"/>
          </w:tcPr>
          <w:p w14:paraId="58C269EC" w14:textId="77777777" w:rsidR="004B413C" w:rsidRDefault="004B413C">
            <w:pPr>
              <w:rPr>
                <w:sz w:val="3"/>
                <w:szCs w:val="3"/>
              </w:rPr>
            </w:pPr>
          </w:p>
        </w:tc>
        <w:tc>
          <w:tcPr>
            <w:tcW w:w="1760" w:type="dxa"/>
            <w:tcBorders>
              <w:bottom w:val="single" w:sz="8" w:space="0" w:color="auto"/>
            </w:tcBorders>
            <w:vAlign w:val="bottom"/>
          </w:tcPr>
          <w:p w14:paraId="35665D06" w14:textId="77777777" w:rsidR="004B413C" w:rsidRDefault="004B413C">
            <w:pPr>
              <w:rPr>
                <w:sz w:val="3"/>
                <w:szCs w:val="3"/>
              </w:rPr>
            </w:pPr>
          </w:p>
        </w:tc>
        <w:tc>
          <w:tcPr>
            <w:tcW w:w="940" w:type="dxa"/>
            <w:tcBorders>
              <w:bottom w:val="single" w:sz="8" w:space="0" w:color="auto"/>
            </w:tcBorders>
            <w:vAlign w:val="bottom"/>
          </w:tcPr>
          <w:p w14:paraId="330B844D" w14:textId="77777777" w:rsidR="004B413C" w:rsidRDefault="004B413C">
            <w:pPr>
              <w:rPr>
                <w:sz w:val="3"/>
                <w:szCs w:val="3"/>
              </w:rPr>
            </w:pPr>
          </w:p>
        </w:tc>
        <w:tc>
          <w:tcPr>
            <w:tcW w:w="880" w:type="dxa"/>
            <w:tcBorders>
              <w:bottom w:val="single" w:sz="8" w:space="0" w:color="auto"/>
            </w:tcBorders>
            <w:vAlign w:val="bottom"/>
          </w:tcPr>
          <w:p w14:paraId="5BDF3EA2" w14:textId="77777777" w:rsidR="004B413C" w:rsidRDefault="004B413C">
            <w:pPr>
              <w:rPr>
                <w:sz w:val="3"/>
                <w:szCs w:val="3"/>
              </w:rPr>
            </w:pPr>
          </w:p>
        </w:tc>
        <w:tc>
          <w:tcPr>
            <w:tcW w:w="1140" w:type="dxa"/>
            <w:tcBorders>
              <w:bottom w:val="single" w:sz="8" w:space="0" w:color="auto"/>
            </w:tcBorders>
            <w:vAlign w:val="bottom"/>
          </w:tcPr>
          <w:p w14:paraId="1E72C3B1" w14:textId="77777777" w:rsidR="004B413C" w:rsidRDefault="004B413C">
            <w:pPr>
              <w:rPr>
                <w:sz w:val="3"/>
                <w:szCs w:val="3"/>
              </w:rPr>
            </w:pPr>
          </w:p>
        </w:tc>
        <w:tc>
          <w:tcPr>
            <w:tcW w:w="0" w:type="dxa"/>
            <w:vAlign w:val="bottom"/>
          </w:tcPr>
          <w:p w14:paraId="33CA13ED" w14:textId="77777777" w:rsidR="004B413C" w:rsidRDefault="004B413C">
            <w:pPr>
              <w:rPr>
                <w:sz w:val="1"/>
                <w:szCs w:val="1"/>
              </w:rPr>
            </w:pPr>
          </w:p>
        </w:tc>
      </w:tr>
    </w:tbl>
    <w:p w14:paraId="2CE50387" w14:textId="77777777" w:rsidR="004B413C" w:rsidRDefault="004B413C">
      <w:pPr>
        <w:spacing w:line="326" w:lineRule="exact"/>
        <w:rPr>
          <w:sz w:val="20"/>
          <w:szCs w:val="20"/>
        </w:rPr>
      </w:pPr>
    </w:p>
    <w:p w14:paraId="68C53000" w14:textId="77777777" w:rsidR="004B413C" w:rsidRDefault="00EC2FEA">
      <w:pPr>
        <w:ind w:left="20"/>
        <w:rPr>
          <w:sz w:val="20"/>
          <w:szCs w:val="20"/>
        </w:rPr>
      </w:pPr>
      <w:r>
        <w:rPr>
          <w:rFonts w:ascii="Arial" w:eastAsia="Arial" w:hAnsi="Arial" w:cs="Arial"/>
          <w:b/>
          <w:bCs/>
          <w:sz w:val="24"/>
          <w:szCs w:val="24"/>
        </w:rPr>
        <w:t>Lake Gwelup</w:t>
      </w:r>
    </w:p>
    <w:p w14:paraId="6FCF67A8" w14:textId="77777777" w:rsidR="004B413C" w:rsidRDefault="004B413C">
      <w:pPr>
        <w:spacing w:line="258" w:lineRule="exact"/>
        <w:rPr>
          <w:sz w:val="20"/>
          <w:szCs w:val="20"/>
        </w:rPr>
      </w:pPr>
    </w:p>
    <w:p w14:paraId="02C89B4F" w14:textId="77777777" w:rsidR="004B413C" w:rsidRDefault="00EC2FEA">
      <w:pPr>
        <w:spacing w:line="275" w:lineRule="auto"/>
        <w:ind w:left="20" w:firstLine="7"/>
        <w:jc w:val="both"/>
        <w:rPr>
          <w:sz w:val="20"/>
          <w:szCs w:val="20"/>
        </w:rPr>
      </w:pPr>
      <w:r>
        <w:rPr>
          <w:rFonts w:ascii="Arial" w:eastAsia="Arial" w:hAnsi="Arial" w:cs="Arial"/>
          <w:sz w:val="20"/>
          <w:szCs w:val="20"/>
        </w:rPr>
        <w:t>Lake Gwelup is a shallow groundwater system located in the highly urbanised area of Gwelup/Karrinyup. The lake is permanently inundated and provides important habitat to a variety of fauna and fringing vegetation. The wetland is not currently a Ministerial criteria site.</w:t>
      </w:r>
    </w:p>
    <w:p w14:paraId="64FAE22A" w14:textId="77777777" w:rsidR="004B413C" w:rsidRDefault="004B413C">
      <w:pPr>
        <w:spacing w:line="324" w:lineRule="exact"/>
        <w:rPr>
          <w:sz w:val="20"/>
          <w:szCs w:val="20"/>
        </w:rPr>
      </w:pPr>
    </w:p>
    <w:p w14:paraId="07C35582" w14:textId="77777777" w:rsidR="004B413C" w:rsidRDefault="00EC2FEA">
      <w:pPr>
        <w:ind w:left="20"/>
        <w:rPr>
          <w:sz w:val="20"/>
          <w:szCs w:val="20"/>
        </w:rPr>
      </w:pPr>
      <w:r>
        <w:rPr>
          <w:rFonts w:ascii="Arial" w:eastAsia="Arial" w:hAnsi="Arial" w:cs="Arial"/>
          <w:b/>
          <w:bCs/>
          <w:sz w:val="20"/>
          <w:szCs w:val="20"/>
        </w:rPr>
        <w:t>Hydrology</w:t>
      </w:r>
    </w:p>
    <w:p w14:paraId="6BB40416" w14:textId="77777777" w:rsidR="004B413C" w:rsidRDefault="004B413C">
      <w:pPr>
        <w:spacing w:line="258" w:lineRule="exact"/>
        <w:rPr>
          <w:sz w:val="20"/>
          <w:szCs w:val="20"/>
        </w:rPr>
      </w:pPr>
    </w:p>
    <w:p w14:paraId="740DB21B" w14:textId="77777777" w:rsidR="004B413C" w:rsidRDefault="00EC2FEA">
      <w:pPr>
        <w:spacing w:line="258" w:lineRule="auto"/>
        <w:ind w:firstLine="23"/>
        <w:jc w:val="both"/>
        <w:rPr>
          <w:sz w:val="20"/>
          <w:szCs w:val="20"/>
        </w:rPr>
      </w:pPr>
      <w:r>
        <w:rPr>
          <w:rFonts w:ascii="Arial" w:eastAsia="Arial" w:hAnsi="Arial" w:cs="Arial"/>
          <w:sz w:val="20"/>
          <w:szCs w:val="20"/>
        </w:rPr>
        <w:t>Lake water levels were first monitored in 1960, but regular monitoring has occurred between 1967 and 1988, and from 1999 until the present. Lake levels in the 1970s and 1980s were 1m to 2m higher than in the 2000s (Figure 82). They have risen again since 2013 following a reduction in nearby public water supply abstraction, and levels are currently similar to levels in the 1980s and 1990’s (Table 35). The nearby bore 61610032 has been monitored since 1972. Water levels at the bore have declined by around 4 meters since the start of monitoring. Levels have been reasonably stable since the early 2000s and have trended slightly upwards since 2011.</w:t>
      </w:r>
    </w:p>
    <w:p w14:paraId="4C76A839" w14:textId="77777777" w:rsidR="004B413C" w:rsidRDefault="004B413C">
      <w:pPr>
        <w:spacing w:line="341" w:lineRule="exact"/>
        <w:rPr>
          <w:sz w:val="20"/>
          <w:szCs w:val="20"/>
        </w:rPr>
      </w:pPr>
    </w:p>
    <w:p w14:paraId="7F207AA1" w14:textId="77777777" w:rsidR="004B413C" w:rsidRDefault="00EC2FEA">
      <w:pPr>
        <w:ind w:left="20"/>
        <w:rPr>
          <w:sz w:val="20"/>
          <w:szCs w:val="20"/>
        </w:rPr>
      </w:pPr>
      <w:r>
        <w:rPr>
          <w:rFonts w:ascii="Arial" w:eastAsia="Arial" w:hAnsi="Arial" w:cs="Arial"/>
          <w:b/>
          <w:bCs/>
          <w:sz w:val="20"/>
          <w:szCs w:val="20"/>
        </w:rPr>
        <w:t>Vegetation dynamics</w:t>
      </w:r>
    </w:p>
    <w:p w14:paraId="1C0D7038" w14:textId="77777777" w:rsidR="004B413C" w:rsidRDefault="004B413C">
      <w:pPr>
        <w:spacing w:line="258" w:lineRule="exact"/>
        <w:rPr>
          <w:sz w:val="20"/>
          <w:szCs w:val="20"/>
        </w:rPr>
      </w:pPr>
    </w:p>
    <w:p w14:paraId="4A96E664" w14:textId="77777777" w:rsidR="004B413C" w:rsidRDefault="00EC2FEA">
      <w:pPr>
        <w:spacing w:line="257" w:lineRule="auto"/>
        <w:ind w:left="20" w:right="40" w:hanging="7"/>
        <w:jc w:val="both"/>
        <w:rPr>
          <w:sz w:val="20"/>
          <w:szCs w:val="20"/>
        </w:rPr>
      </w:pPr>
      <w:r>
        <w:rPr>
          <w:rFonts w:ascii="Arial" w:eastAsia="Arial" w:hAnsi="Arial" w:cs="Arial"/>
          <w:sz w:val="20"/>
          <w:szCs w:val="20"/>
        </w:rPr>
        <w:t xml:space="preserve">Vegetation monitoring at Lake Gwelup began in 2013 and was last conducted in 2017. The start of the transect was inundated by approximately 0.7 m of surface water during the 2017 survey. The wetland is dominated by exotic species such as </w:t>
      </w:r>
      <w:r>
        <w:rPr>
          <w:rFonts w:ascii="Arial" w:eastAsia="Arial" w:hAnsi="Arial" w:cs="Arial"/>
          <w:i/>
          <w:iCs/>
          <w:sz w:val="20"/>
          <w:szCs w:val="20"/>
        </w:rPr>
        <w:t>Cynodon dactylon</w:t>
      </w:r>
      <w:r>
        <w:rPr>
          <w:rFonts w:ascii="Arial" w:eastAsia="Arial" w:hAnsi="Arial" w:cs="Arial"/>
          <w:sz w:val="20"/>
          <w:szCs w:val="20"/>
        </w:rPr>
        <w:t xml:space="preserve"> and </w:t>
      </w:r>
      <w:r>
        <w:rPr>
          <w:rFonts w:ascii="Arial" w:eastAsia="Arial" w:hAnsi="Arial" w:cs="Arial"/>
          <w:i/>
          <w:iCs/>
          <w:sz w:val="20"/>
          <w:szCs w:val="20"/>
        </w:rPr>
        <w:t>Ehrharta calycina</w:t>
      </w:r>
      <w:r>
        <w:rPr>
          <w:rFonts w:ascii="Arial" w:eastAsia="Arial" w:hAnsi="Arial" w:cs="Arial"/>
          <w:sz w:val="20"/>
          <w:szCs w:val="20"/>
        </w:rPr>
        <w:t xml:space="preserve"> despite exotic cover abundance declining in the later surveys (Figure 83). The overstorey is dominated by the natives </w:t>
      </w:r>
      <w:r>
        <w:rPr>
          <w:rFonts w:ascii="Arial" w:eastAsia="Arial" w:hAnsi="Arial" w:cs="Arial"/>
          <w:i/>
          <w:iCs/>
          <w:sz w:val="20"/>
          <w:szCs w:val="20"/>
        </w:rPr>
        <w:t>Eucalyptus rudis</w:t>
      </w:r>
      <w:r>
        <w:rPr>
          <w:rFonts w:ascii="Arial" w:eastAsia="Arial" w:hAnsi="Arial" w:cs="Arial"/>
          <w:sz w:val="20"/>
          <w:szCs w:val="20"/>
        </w:rPr>
        <w:t xml:space="preserve"> and </w:t>
      </w:r>
      <w:r>
        <w:rPr>
          <w:rFonts w:ascii="Arial" w:eastAsia="Arial" w:hAnsi="Arial" w:cs="Arial"/>
          <w:i/>
          <w:iCs/>
          <w:sz w:val="20"/>
          <w:szCs w:val="20"/>
        </w:rPr>
        <w:t>Maleleuca rhaphiophyla</w:t>
      </w:r>
      <w:r>
        <w:rPr>
          <w:rFonts w:ascii="Arial" w:eastAsia="Arial" w:hAnsi="Arial" w:cs="Arial"/>
          <w:sz w:val="20"/>
          <w:szCs w:val="20"/>
        </w:rPr>
        <w:t xml:space="preserve"> which are in good health (Buller et al., 2018). There was a dramatic shift in community composition between 2014 and 2017 due to inundation of the plots (Figure 84). Bayesian regression analysis reveals that a number of exotic species will continue to decrease in cover abundances with the higher water levels (Figure 85).</w:t>
      </w:r>
    </w:p>
    <w:p w14:paraId="1A116033" w14:textId="77777777" w:rsidR="004B413C" w:rsidRDefault="004B413C">
      <w:pPr>
        <w:spacing w:line="340" w:lineRule="exact"/>
        <w:rPr>
          <w:sz w:val="20"/>
          <w:szCs w:val="20"/>
        </w:rPr>
      </w:pPr>
    </w:p>
    <w:p w14:paraId="27A43E26" w14:textId="77777777" w:rsidR="004B413C" w:rsidRDefault="00EC2FEA">
      <w:pPr>
        <w:ind w:left="20"/>
        <w:rPr>
          <w:sz w:val="20"/>
          <w:szCs w:val="20"/>
        </w:rPr>
      </w:pPr>
      <w:r>
        <w:rPr>
          <w:rFonts w:ascii="Arial" w:eastAsia="Arial" w:hAnsi="Arial" w:cs="Arial"/>
          <w:b/>
          <w:bCs/>
          <w:sz w:val="20"/>
          <w:szCs w:val="20"/>
        </w:rPr>
        <w:t>Revised water level threshold eﬀects</w:t>
      </w:r>
    </w:p>
    <w:p w14:paraId="62F1056E" w14:textId="77777777" w:rsidR="004B413C" w:rsidRDefault="004B413C">
      <w:pPr>
        <w:sectPr w:rsidR="004B413C">
          <w:pgSz w:w="12240" w:h="15840"/>
          <w:pgMar w:top="1440" w:right="1400" w:bottom="330" w:left="1420" w:header="0" w:footer="0" w:gutter="0"/>
          <w:cols w:space="720" w:equalWidth="0">
            <w:col w:w="9420"/>
          </w:cols>
        </w:sectPr>
      </w:pPr>
    </w:p>
    <w:p w14:paraId="536A2DB1" w14:textId="77777777" w:rsidR="004B413C" w:rsidRDefault="004B413C">
      <w:pPr>
        <w:spacing w:line="200" w:lineRule="exact"/>
        <w:rPr>
          <w:sz w:val="20"/>
          <w:szCs w:val="20"/>
        </w:rPr>
      </w:pPr>
    </w:p>
    <w:p w14:paraId="2B67CC40" w14:textId="77777777" w:rsidR="004B413C" w:rsidRDefault="004B413C">
      <w:pPr>
        <w:spacing w:line="200" w:lineRule="exact"/>
        <w:rPr>
          <w:sz w:val="20"/>
          <w:szCs w:val="20"/>
        </w:rPr>
      </w:pPr>
    </w:p>
    <w:p w14:paraId="48136AC6" w14:textId="77777777" w:rsidR="004B413C" w:rsidRDefault="004B413C">
      <w:pPr>
        <w:spacing w:line="200" w:lineRule="exact"/>
        <w:rPr>
          <w:sz w:val="20"/>
          <w:szCs w:val="20"/>
        </w:rPr>
      </w:pPr>
    </w:p>
    <w:p w14:paraId="2BF3F843" w14:textId="77777777" w:rsidR="004B413C" w:rsidRDefault="004B413C">
      <w:pPr>
        <w:spacing w:line="200" w:lineRule="exact"/>
        <w:rPr>
          <w:sz w:val="20"/>
          <w:szCs w:val="20"/>
        </w:rPr>
      </w:pPr>
    </w:p>
    <w:p w14:paraId="4987DD02" w14:textId="77777777" w:rsidR="004B413C" w:rsidRDefault="004B413C">
      <w:pPr>
        <w:spacing w:line="200" w:lineRule="exact"/>
        <w:rPr>
          <w:sz w:val="20"/>
          <w:szCs w:val="20"/>
        </w:rPr>
      </w:pPr>
    </w:p>
    <w:p w14:paraId="7C36782E" w14:textId="77777777" w:rsidR="004B413C" w:rsidRDefault="004B413C">
      <w:pPr>
        <w:spacing w:line="200" w:lineRule="exact"/>
        <w:rPr>
          <w:sz w:val="20"/>
          <w:szCs w:val="20"/>
        </w:rPr>
      </w:pPr>
    </w:p>
    <w:p w14:paraId="50AD7079" w14:textId="77777777" w:rsidR="004B413C" w:rsidRDefault="004B413C">
      <w:pPr>
        <w:spacing w:line="200" w:lineRule="exact"/>
        <w:rPr>
          <w:sz w:val="20"/>
          <w:szCs w:val="20"/>
        </w:rPr>
      </w:pPr>
    </w:p>
    <w:p w14:paraId="28C0C439" w14:textId="77777777" w:rsidR="004B413C" w:rsidRDefault="004B413C">
      <w:pPr>
        <w:spacing w:line="200" w:lineRule="exact"/>
        <w:rPr>
          <w:sz w:val="20"/>
          <w:szCs w:val="20"/>
        </w:rPr>
      </w:pPr>
    </w:p>
    <w:p w14:paraId="063498A0" w14:textId="77777777" w:rsidR="004B413C" w:rsidRDefault="004B413C">
      <w:pPr>
        <w:spacing w:line="200" w:lineRule="exact"/>
        <w:rPr>
          <w:sz w:val="20"/>
          <w:szCs w:val="20"/>
        </w:rPr>
      </w:pPr>
    </w:p>
    <w:p w14:paraId="2ACFE467" w14:textId="77777777" w:rsidR="004B413C" w:rsidRDefault="004B413C">
      <w:pPr>
        <w:spacing w:line="200" w:lineRule="exact"/>
        <w:rPr>
          <w:sz w:val="20"/>
          <w:szCs w:val="20"/>
        </w:rPr>
      </w:pPr>
    </w:p>
    <w:p w14:paraId="047A18B1" w14:textId="77777777" w:rsidR="004B413C" w:rsidRDefault="004B413C">
      <w:pPr>
        <w:spacing w:line="200" w:lineRule="exact"/>
        <w:rPr>
          <w:sz w:val="20"/>
          <w:szCs w:val="20"/>
        </w:rPr>
      </w:pPr>
    </w:p>
    <w:p w14:paraId="5B11E689" w14:textId="77777777" w:rsidR="004B413C" w:rsidRDefault="004B413C">
      <w:pPr>
        <w:spacing w:line="200" w:lineRule="exact"/>
        <w:rPr>
          <w:sz w:val="20"/>
          <w:szCs w:val="20"/>
        </w:rPr>
      </w:pPr>
    </w:p>
    <w:p w14:paraId="58C6045D" w14:textId="77777777" w:rsidR="004B413C" w:rsidRDefault="004B413C">
      <w:pPr>
        <w:spacing w:line="200" w:lineRule="exact"/>
        <w:rPr>
          <w:sz w:val="20"/>
          <w:szCs w:val="20"/>
        </w:rPr>
      </w:pPr>
    </w:p>
    <w:p w14:paraId="3FA24185" w14:textId="77777777" w:rsidR="004B413C" w:rsidRDefault="004B413C">
      <w:pPr>
        <w:spacing w:line="200" w:lineRule="exact"/>
        <w:rPr>
          <w:sz w:val="20"/>
          <w:szCs w:val="20"/>
        </w:rPr>
      </w:pPr>
    </w:p>
    <w:p w14:paraId="4EB86E12" w14:textId="77777777" w:rsidR="004B413C" w:rsidRDefault="004B413C">
      <w:pPr>
        <w:spacing w:line="200" w:lineRule="exact"/>
        <w:rPr>
          <w:sz w:val="20"/>
          <w:szCs w:val="20"/>
        </w:rPr>
      </w:pPr>
    </w:p>
    <w:p w14:paraId="146391D1" w14:textId="77777777" w:rsidR="004B413C" w:rsidRDefault="004B413C">
      <w:pPr>
        <w:spacing w:line="200" w:lineRule="exact"/>
        <w:rPr>
          <w:sz w:val="20"/>
          <w:szCs w:val="20"/>
        </w:rPr>
      </w:pPr>
    </w:p>
    <w:p w14:paraId="4ADDBA45" w14:textId="77777777" w:rsidR="004B413C" w:rsidRDefault="004B413C">
      <w:pPr>
        <w:spacing w:line="200" w:lineRule="exact"/>
        <w:rPr>
          <w:sz w:val="20"/>
          <w:szCs w:val="20"/>
        </w:rPr>
      </w:pPr>
    </w:p>
    <w:p w14:paraId="373FBD83" w14:textId="77777777" w:rsidR="004B413C" w:rsidRDefault="004B413C">
      <w:pPr>
        <w:spacing w:line="200" w:lineRule="exact"/>
        <w:rPr>
          <w:sz w:val="20"/>
          <w:szCs w:val="20"/>
        </w:rPr>
      </w:pPr>
    </w:p>
    <w:p w14:paraId="23561944" w14:textId="77777777" w:rsidR="004B413C" w:rsidRDefault="004B413C">
      <w:pPr>
        <w:spacing w:line="238" w:lineRule="exact"/>
        <w:rPr>
          <w:sz w:val="20"/>
          <w:szCs w:val="20"/>
        </w:rPr>
      </w:pPr>
    </w:p>
    <w:p w14:paraId="391414E7" w14:textId="77777777" w:rsidR="004B413C" w:rsidRDefault="00EC2FEA">
      <w:pPr>
        <w:ind w:right="20"/>
        <w:jc w:val="center"/>
        <w:rPr>
          <w:sz w:val="20"/>
          <w:szCs w:val="20"/>
        </w:rPr>
      </w:pPr>
      <w:r>
        <w:rPr>
          <w:rFonts w:ascii="Arial" w:eastAsia="Arial" w:hAnsi="Arial" w:cs="Arial"/>
          <w:sz w:val="15"/>
          <w:szCs w:val="15"/>
        </w:rPr>
        <w:t>131</w:t>
      </w:r>
    </w:p>
    <w:p w14:paraId="5272BB88" w14:textId="77777777" w:rsidR="004B413C" w:rsidRDefault="004B413C">
      <w:pPr>
        <w:sectPr w:rsidR="004B413C">
          <w:type w:val="continuous"/>
          <w:pgSz w:w="12240" w:h="15840"/>
          <w:pgMar w:top="1440" w:right="1400" w:bottom="330" w:left="1420" w:header="0" w:footer="0" w:gutter="0"/>
          <w:cols w:space="720" w:equalWidth="0">
            <w:col w:w="9420"/>
          </w:cols>
        </w:sectPr>
      </w:pPr>
    </w:p>
    <w:p w14:paraId="1691338A" w14:textId="77777777" w:rsidR="004B413C" w:rsidRDefault="00EC2FEA">
      <w:pPr>
        <w:spacing w:line="200" w:lineRule="exact"/>
        <w:rPr>
          <w:sz w:val="20"/>
          <w:szCs w:val="20"/>
        </w:rPr>
      </w:pPr>
      <w:bookmarkStart w:id="169" w:name="page132"/>
      <w:bookmarkEnd w:id="169"/>
      <w:r>
        <w:rPr>
          <w:noProof/>
          <w:sz w:val="20"/>
          <w:szCs w:val="20"/>
        </w:rPr>
        <w:lastRenderedPageBreak/>
        <w:drawing>
          <wp:anchor distT="0" distB="0" distL="114300" distR="114300" simplePos="0" relativeHeight="252338176" behindDoc="1" locked="0" layoutInCell="0" allowOverlap="1" wp14:anchorId="14713D4E" wp14:editId="5749A04B">
            <wp:simplePos x="0" y="0"/>
            <wp:positionH relativeFrom="page">
              <wp:posOffset>1322705</wp:posOffset>
            </wp:positionH>
            <wp:positionV relativeFrom="page">
              <wp:posOffset>2510155</wp:posOffset>
            </wp:positionV>
            <wp:extent cx="5260975" cy="3646805"/>
            <wp:effectExtent l="0" t="0" r="0" b="0"/>
            <wp:wrapNone/>
            <wp:docPr id="1389" name="Picture 1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9"/>
                    <pic:cNvPicPr>
                      <a:picLocks noChangeAspect="1" noChangeArrowheads="1"/>
                    </pic:cNvPicPr>
                  </pic:nvPicPr>
                  <pic:blipFill>
                    <a:blip r:embed="rId897"/>
                    <a:srcRect/>
                    <a:stretch>
                      <a:fillRect/>
                    </a:stretch>
                  </pic:blipFill>
                  <pic:spPr bwMode="auto">
                    <a:xfrm>
                      <a:off x="0" y="0"/>
                      <a:ext cx="5260975" cy="3646805"/>
                    </a:xfrm>
                    <a:prstGeom prst="rect">
                      <a:avLst/>
                    </a:prstGeom>
                    <a:noFill/>
                  </pic:spPr>
                </pic:pic>
              </a:graphicData>
            </a:graphic>
          </wp:anchor>
        </w:drawing>
      </w:r>
    </w:p>
    <w:p w14:paraId="5B72F485" w14:textId="77777777" w:rsidR="004B413C" w:rsidRDefault="004B413C">
      <w:pPr>
        <w:spacing w:line="200" w:lineRule="exact"/>
        <w:rPr>
          <w:sz w:val="20"/>
          <w:szCs w:val="20"/>
        </w:rPr>
      </w:pPr>
    </w:p>
    <w:p w14:paraId="641B85C7" w14:textId="77777777" w:rsidR="004B413C" w:rsidRDefault="004B413C">
      <w:pPr>
        <w:spacing w:line="200" w:lineRule="exact"/>
        <w:rPr>
          <w:sz w:val="20"/>
          <w:szCs w:val="20"/>
        </w:rPr>
      </w:pPr>
    </w:p>
    <w:p w14:paraId="0EE81FFA" w14:textId="77777777" w:rsidR="004B413C" w:rsidRDefault="004B413C">
      <w:pPr>
        <w:spacing w:line="200" w:lineRule="exact"/>
        <w:rPr>
          <w:sz w:val="20"/>
          <w:szCs w:val="20"/>
        </w:rPr>
      </w:pPr>
    </w:p>
    <w:p w14:paraId="7A1F76E2" w14:textId="77777777" w:rsidR="004B413C" w:rsidRDefault="004B413C">
      <w:pPr>
        <w:spacing w:line="200" w:lineRule="exact"/>
        <w:rPr>
          <w:sz w:val="20"/>
          <w:szCs w:val="20"/>
        </w:rPr>
      </w:pPr>
    </w:p>
    <w:p w14:paraId="2420BDBB" w14:textId="77777777" w:rsidR="004B413C" w:rsidRDefault="004B413C">
      <w:pPr>
        <w:spacing w:line="200" w:lineRule="exact"/>
        <w:rPr>
          <w:sz w:val="20"/>
          <w:szCs w:val="20"/>
        </w:rPr>
      </w:pPr>
    </w:p>
    <w:p w14:paraId="171B6BB4" w14:textId="77777777" w:rsidR="004B413C" w:rsidRDefault="004B413C">
      <w:pPr>
        <w:spacing w:line="200" w:lineRule="exact"/>
        <w:rPr>
          <w:sz w:val="20"/>
          <w:szCs w:val="20"/>
        </w:rPr>
      </w:pPr>
    </w:p>
    <w:p w14:paraId="11FF97C8" w14:textId="77777777" w:rsidR="004B413C" w:rsidRDefault="004B413C">
      <w:pPr>
        <w:spacing w:line="200" w:lineRule="exact"/>
        <w:rPr>
          <w:sz w:val="20"/>
          <w:szCs w:val="20"/>
        </w:rPr>
      </w:pPr>
    </w:p>
    <w:p w14:paraId="156EA0C3" w14:textId="77777777" w:rsidR="004B413C" w:rsidRDefault="004B413C">
      <w:pPr>
        <w:spacing w:line="200" w:lineRule="exact"/>
        <w:rPr>
          <w:sz w:val="20"/>
          <w:szCs w:val="20"/>
        </w:rPr>
      </w:pPr>
    </w:p>
    <w:p w14:paraId="501A08CB" w14:textId="77777777" w:rsidR="004B413C" w:rsidRDefault="004B413C">
      <w:pPr>
        <w:spacing w:line="200" w:lineRule="exact"/>
        <w:rPr>
          <w:sz w:val="20"/>
          <w:szCs w:val="20"/>
        </w:rPr>
      </w:pPr>
    </w:p>
    <w:p w14:paraId="11D0372E" w14:textId="77777777" w:rsidR="004B413C" w:rsidRDefault="004B413C">
      <w:pPr>
        <w:spacing w:line="200" w:lineRule="exact"/>
        <w:rPr>
          <w:sz w:val="20"/>
          <w:szCs w:val="20"/>
        </w:rPr>
      </w:pPr>
    </w:p>
    <w:p w14:paraId="7BE1949B" w14:textId="77777777" w:rsidR="004B413C" w:rsidRDefault="004B413C">
      <w:pPr>
        <w:spacing w:line="200" w:lineRule="exact"/>
        <w:rPr>
          <w:sz w:val="20"/>
          <w:szCs w:val="20"/>
        </w:rPr>
      </w:pPr>
    </w:p>
    <w:p w14:paraId="180F07A8" w14:textId="77777777" w:rsidR="004B413C" w:rsidRDefault="004B413C">
      <w:pPr>
        <w:spacing w:line="200" w:lineRule="exact"/>
        <w:rPr>
          <w:sz w:val="20"/>
          <w:szCs w:val="20"/>
        </w:rPr>
      </w:pPr>
    </w:p>
    <w:p w14:paraId="13A56990" w14:textId="77777777" w:rsidR="004B413C" w:rsidRDefault="004B413C">
      <w:pPr>
        <w:spacing w:line="200" w:lineRule="exact"/>
        <w:rPr>
          <w:sz w:val="20"/>
          <w:szCs w:val="20"/>
        </w:rPr>
      </w:pPr>
    </w:p>
    <w:p w14:paraId="4BCF6F43" w14:textId="77777777" w:rsidR="004B413C" w:rsidRDefault="004B413C">
      <w:pPr>
        <w:spacing w:line="200" w:lineRule="exact"/>
        <w:rPr>
          <w:sz w:val="20"/>
          <w:szCs w:val="20"/>
        </w:rPr>
      </w:pPr>
    </w:p>
    <w:p w14:paraId="6FEC2EC9" w14:textId="77777777" w:rsidR="004B413C" w:rsidRDefault="004B413C">
      <w:pPr>
        <w:spacing w:line="200" w:lineRule="exact"/>
        <w:rPr>
          <w:sz w:val="20"/>
          <w:szCs w:val="20"/>
        </w:rPr>
      </w:pPr>
    </w:p>
    <w:p w14:paraId="52CBBFDE" w14:textId="77777777" w:rsidR="004B413C" w:rsidRDefault="004B413C">
      <w:pPr>
        <w:spacing w:line="226" w:lineRule="exact"/>
        <w:rPr>
          <w:sz w:val="20"/>
          <w:szCs w:val="20"/>
        </w:rPr>
      </w:pPr>
    </w:p>
    <w:tbl>
      <w:tblPr>
        <w:tblW w:w="0" w:type="auto"/>
        <w:tblInd w:w="20" w:type="dxa"/>
        <w:tblLayout w:type="fixed"/>
        <w:tblCellMar>
          <w:left w:w="0" w:type="dxa"/>
          <w:right w:w="0" w:type="dxa"/>
        </w:tblCellMar>
        <w:tblLook w:val="04A0" w:firstRow="1" w:lastRow="0" w:firstColumn="1" w:lastColumn="0" w:noHBand="0" w:noVBand="1"/>
      </w:tblPr>
      <w:tblGrid>
        <w:gridCol w:w="360"/>
        <w:gridCol w:w="1640"/>
        <w:gridCol w:w="1960"/>
        <w:gridCol w:w="2000"/>
        <w:gridCol w:w="1960"/>
        <w:gridCol w:w="1200"/>
        <w:gridCol w:w="20"/>
      </w:tblGrid>
      <w:tr w:rsidR="004B413C" w14:paraId="79BB6A70" w14:textId="77777777">
        <w:trPr>
          <w:trHeight w:val="207"/>
        </w:trPr>
        <w:tc>
          <w:tcPr>
            <w:tcW w:w="360" w:type="dxa"/>
            <w:vAlign w:val="bottom"/>
          </w:tcPr>
          <w:p w14:paraId="6D8C8262" w14:textId="77777777" w:rsidR="004B413C" w:rsidRDefault="004B413C">
            <w:pPr>
              <w:rPr>
                <w:sz w:val="18"/>
                <w:szCs w:val="18"/>
              </w:rPr>
            </w:pPr>
          </w:p>
        </w:tc>
        <w:tc>
          <w:tcPr>
            <w:tcW w:w="1640" w:type="dxa"/>
            <w:vAlign w:val="bottom"/>
          </w:tcPr>
          <w:p w14:paraId="4272E888" w14:textId="77777777" w:rsidR="004B413C" w:rsidRDefault="00EC2FEA">
            <w:pPr>
              <w:ind w:right="1370"/>
              <w:jc w:val="right"/>
              <w:rPr>
                <w:sz w:val="20"/>
                <w:szCs w:val="20"/>
              </w:rPr>
            </w:pPr>
            <w:r>
              <w:rPr>
                <w:rFonts w:ascii="Arial" w:eastAsia="Arial" w:hAnsi="Arial" w:cs="Arial"/>
                <w:color w:val="4D4D4D"/>
                <w:sz w:val="18"/>
                <w:szCs w:val="18"/>
              </w:rPr>
              <w:t>8</w:t>
            </w:r>
          </w:p>
        </w:tc>
        <w:tc>
          <w:tcPr>
            <w:tcW w:w="1960" w:type="dxa"/>
            <w:vAlign w:val="bottom"/>
          </w:tcPr>
          <w:p w14:paraId="4D4F77DB" w14:textId="77777777" w:rsidR="004B413C" w:rsidRDefault="004B413C">
            <w:pPr>
              <w:rPr>
                <w:sz w:val="18"/>
                <w:szCs w:val="18"/>
              </w:rPr>
            </w:pPr>
          </w:p>
        </w:tc>
        <w:tc>
          <w:tcPr>
            <w:tcW w:w="2000" w:type="dxa"/>
            <w:vAlign w:val="bottom"/>
          </w:tcPr>
          <w:p w14:paraId="7CB5ED36" w14:textId="77777777" w:rsidR="004B413C" w:rsidRDefault="004B413C">
            <w:pPr>
              <w:rPr>
                <w:sz w:val="18"/>
                <w:szCs w:val="18"/>
              </w:rPr>
            </w:pPr>
          </w:p>
        </w:tc>
        <w:tc>
          <w:tcPr>
            <w:tcW w:w="1960" w:type="dxa"/>
            <w:vAlign w:val="bottom"/>
          </w:tcPr>
          <w:p w14:paraId="6A5A3CF5" w14:textId="77777777" w:rsidR="004B413C" w:rsidRDefault="004B413C">
            <w:pPr>
              <w:rPr>
                <w:sz w:val="18"/>
                <w:szCs w:val="18"/>
              </w:rPr>
            </w:pPr>
          </w:p>
        </w:tc>
        <w:tc>
          <w:tcPr>
            <w:tcW w:w="1200" w:type="dxa"/>
            <w:vAlign w:val="bottom"/>
          </w:tcPr>
          <w:p w14:paraId="22E16516" w14:textId="77777777" w:rsidR="004B413C" w:rsidRDefault="004B413C">
            <w:pPr>
              <w:rPr>
                <w:sz w:val="18"/>
                <w:szCs w:val="18"/>
              </w:rPr>
            </w:pPr>
          </w:p>
        </w:tc>
        <w:tc>
          <w:tcPr>
            <w:tcW w:w="0" w:type="dxa"/>
            <w:vAlign w:val="bottom"/>
          </w:tcPr>
          <w:p w14:paraId="3BEFCDEA" w14:textId="77777777" w:rsidR="004B413C" w:rsidRDefault="004B413C">
            <w:pPr>
              <w:rPr>
                <w:sz w:val="1"/>
                <w:szCs w:val="1"/>
              </w:rPr>
            </w:pPr>
          </w:p>
        </w:tc>
      </w:tr>
      <w:tr w:rsidR="004B413C" w14:paraId="6CAD2690" w14:textId="77777777">
        <w:trPr>
          <w:trHeight w:val="1560"/>
        </w:trPr>
        <w:tc>
          <w:tcPr>
            <w:tcW w:w="360" w:type="dxa"/>
            <w:textDirection w:val="btLr"/>
            <w:vAlign w:val="bottom"/>
          </w:tcPr>
          <w:p w14:paraId="25EF4220" w14:textId="77777777" w:rsidR="004B413C" w:rsidRDefault="00EC2FEA">
            <w:pPr>
              <w:rPr>
                <w:sz w:val="20"/>
                <w:szCs w:val="20"/>
              </w:rPr>
            </w:pPr>
            <w:r>
              <w:rPr>
                <w:rFonts w:ascii="Symbol" w:eastAsia="Symbol" w:hAnsi="Symbol" w:cs="Symbol"/>
                <w:w w:val="70"/>
                <w:sz w:val="28"/>
                <w:szCs w:val="28"/>
              </w:rPr>
              <w:t>(     )</w:t>
            </w:r>
            <w:r>
              <w:rPr>
                <w:rFonts w:ascii="Arial" w:eastAsia="Arial" w:hAnsi="Arial" w:cs="Arial"/>
                <w:w w:val="70"/>
              </w:rPr>
              <w:t>mAHD</w:t>
            </w:r>
          </w:p>
        </w:tc>
        <w:tc>
          <w:tcPr>
            <w:tcW w:w="1640" w:type="dxa"/>
            <w:vMerge w:val="restart"/>
            <w:vAlign w:val="bottom"/>
          </w:tcPr>
          <w:p w14:paraId="66C88DC7" w14:textId="77777777" w:rsidR="004B413C" w:rsidRDefault="00EC2FEA">
            <w:pPr>
              <w:ind w:right="1370"/>
              <w:jc w:val="right"/>
              <w:rPr>
                <w:sz w:val="20"/>
                <w:szCs w:val="20"/>
              </w:rPr>
            </w:pPr>
            <w:r>
              <w:rPr>
                <w:rFonts w:ascii="Arial" w:eastAsia="Arial" w:hAnsi="Arial" w:cs="Arial"/>
                <w:color w:val="4D4D4D"/>
                <w:sz w:val="18"/>
                <w:szCs w:val="18"/>
              </w:rPr>
              <w:t>6</w:t>
            </w:r>
          </w:p>
        </w:tc>
        <w:tc>
          <w:tcPr>
            <w:tcW w:w="1960" w:type="dxa"/>
            <w:vAlign w:val="bottom"/>
          </w:tcPr>
          <w:p w14:paraId="36F4086D" w14:textId="77777777" w:rsidR="004B413C" w:rsidRDefault="004B413C">
            <w:pPr>
              <w:rPr>
                <w:sz w:val="24"/>
                <w:szCs w:val="24"/>
              </w:rPr>
            </w:pPr>
          </w:p>
        </w:tc>
        <w:tc>
          <w:tcPr>
            <w:tcW w:w="2000" w:type="dxa"/>
            <w:vAlign w:val="bottom"/>
          </w:tcPr>
          <w:p w14:paraId="4AF3FE1C" w14:textId="77777777" w:rsidR="004B413C" w:rsidRDefault="004B413C">
            <w:pPr>
              <w:rPr>
                <w:sz w:val="24"/>
                <w:szCs w:val="24"/>
              </w:rPr>
            </w:pPr>
          </w:p>
        </w:tc>
        <w:tc>
          <w:tcPr>
            <w:tcW w:w="1960" w:type="dxa"/>
            <w:vAlign w:val="bottom"/>
          </w:tcPr>
          <w:p w14:paraId="0D686113" w14:textId="77777777" w:rsidR="004B413C" w:rsidRDefault="004B413C">
            <w:pPr>
              <w:rPr>
                <w:sz w:val="24"/>
                <w:szCs w:val="24"/>
              </w:rPr>
            </w:pPr>
          </w:p>
        </w:tc>
        <w:tc>
          <w:tcPr>
            <w:tcW w:w="1200" w:type="dxa"/>
            <w:vAlign w:val="bottom"/>
          </w:tcPr>
          <w:p w14:paraId="7860D4C4" w14:textId="77777777" w:rsidR="004B413C" w:rsidRDefault="004B413C">
            <w:pPr>
              <w:rPr>
                <w:sz w:val="24"/>
                <w:szCs w:val="24"/>
              </w:rPr>
            </w:pPr>
          </w:p>
        </w:tc>
        <w:tc>
          <w:tcPr>
            <w:tcW w:w="0" w:type="dxa"/>
            <w:vAlign w:val="bottom"/>
          </w:tcPr>
          <w:p w14:paraId="35CF4C41" w14:textId="77777777" w:rsidR="004B413C" w:rsidRDefault="004B413C">
            <w:pPr>
              <w:rPr>
                <w:sz w:val="1"/>
                <w:szCs w:val="1"/>
              </w:rPr>
            </w:pPr>
          </w:p>
        </w:tc>
      </w:tr>
      <w:tr w:rsidR="004B413C" w14:paraId="7177FB54" w14:textId="77777777">
        <w:trPr>
          <w:trHeight w:val="136"/>
        </w:trPr>
        <w:tc>
          <w:tcPr>
            <w:tcW w:w="360" w:type="dxa"/>
            <w:vMerge w:val="restart"/>
            <w:textDirection w:val="btLr"/>
            <w:vAlign w:val="bottom"/>
          </w:tcPr>
          <w:p w14:paraId="49AD510E" w14:textId="77777777" w:rsidR="004B413C" w:rsidRDefault="00EC2FEA">
            <w:pPr>
              <w:rPr>
                <w:sz w:val="20"/>
                <w:szCs w:val="20"/>
              </w:rPr>
            </w:pPr>
            <w:r>
              <w:rPr>
                <w:rFonts w:ascii="Arial" w:eastAsia="Arial" w:hAnsi="Arial" w:cs="Arial"/>
                <w:w w:val="98"/>
              </w:rPr>
              <w:t>Water Level</w:t>
            </w:r>
          </w:p>
        </w:tc>
        <w:tc>
          <w:tcPr>
            <w:tcW w:w="1640" w:type="dxa"/>
            <w:vMerge/>
            <w:vAlign w:val="bottom"/>
          </w:tcPr>
          <w:p w14:paraId="190B71E9" w14:textId="77777777" w:rsidR="004B413C" w:rsidRDefault="004B413C">
            <w:pPr>
              <w:rPr>
                <w:sz w:val="11"/>
                <w:szCs w:val="11"/>
              </w:rPr>
            </w:pPr>
          </w:p>
        </w:tc>
        <w:tc>
          <w:tcPr>
            <w:tcW w:w="1960" w:type="dxa"/>
            <w:vAlign w:val="bottom"/>
          </w:tcPr>
          <w:p w14:paraId="671DB9BB" w14:textId="77777777" w:rsidR="004B413C" w:rsidRDefault="004B413C">
            <w:pPr>
              <w:rPr>
                <w:sz w:val="11"/>
                <w:szCs w:val="11"/>
              </w:rPr>
            </w:pPr>
          </w:p>
        </w:tc>
        <w:tc>
          <w:tcPr>
            <w:tcW w:w="2000" w:type="dxa"/>
            <w:vAlign w:val="bottom"/>
          </w:tcPr>
          <w:p w14:paraId="7A6B1CB6" w14:textId="77777777" w:rsidR="004B413C" w:rsidRDefault="004B413C">
            <w:pPr>
              <w:rPr>
                <w:sz w:val="11"/>
                <w:szCs w:val="11"/>
              </w:rPr>
            </w:pPr>
          </w:p>
        </w:tc>
        <w:tc>
          <w:tcPr>
            <w:tcW w:w="1960" w:type="dxa"/>
            <w:vAlign w:val="bottom"/>
          </w:tcPr>
          <w:p w14:paraId="7A3973E4" w14:textId="77777777" w:rsidR="004B413C" w:rsidRDefault="004B413C">
            <w:pPr>
              <w:rPr>
                <w:sz w:val="11"/>
                <w:szCs w:val="11"/>
              </w:rPr>
            </w:pPr>
          </w:p>
        </w:tc>
        <w:tc>
          <w:tcPr>
            <w:tcW w:w="1200" w:type="dxa"/>
            <w:vAlign w:val="bottom"/>
          </w:tcPr>
          <w:p w14:paraId="091FE2C0" w14:textId="77777777" w:rsidR="004B413C" w:rsidRDefault="004B413C">
            <w:pPr>
              <w:rPr>
                <w:sz w:val="11"/>
                <w:szCs w:val="11"/>
              </w:rPr>
            </w:pPr>
          </w:p>
        </w:tc>
        <w:tc>
          <w:tcPr>
            <w:tcW w:w="0" w:type="dxa"/>
            <w:vAlign w:val="bottom"/>
          </w:tcPr>
          <w:p w14:paraId="274A890A" w14:textId="77777777" w:rsidR="004B413C" w:rsidRDefault="004B413C">
            <w:pPr>
              <w:rPr>
                <w:sz w:val="1"/>
                <w:szCs w:val="1"/>
              </w:rPr>
            </w:pPr>
          </w:p>
        </w:tc>
      </w:tr>
      <w:tr w:rsidR="004B413C" w14:paraId="3C43A75E" w14:textId="77777777">
        <w:trPr>
          <w:trHeight w:val="1072"/>
        </w:trPr>
        <w:tc>
          <w:tcPr>
            <w:tcW w:w="360" w:type="dxa"/>
            <w:vMerge/>
            <w:vAlign w:val="bottom"/>
          </w:tcPr>
          <w:p w14:paraId="22F1B649" w14:textId="77777777" w:rsidR="004B413C" w:rsidRDefault="004B413C">
            <w:pPr>
              <w:rPr>
                <w:sz w:val="24"/>
                <w:szCs w:val="24"/>
              </w:rPr>
            </w:pPr>
          </w:p>
        </w:tc>
        <w:tc>
          <w:tcPr>
            <w:tcW w:w="1640" w:type="dxa"/>
            <w:vAlign w:val="bottom"/>
          </w:tcPr>
          <w:p w14:paraId="2DEAD03C" w14:textId="77777777" w:rsidR="004B413C" w:rsidRDefault="004B413C">
            <w:pPr>
              <w:rPr>
                <w:sz w:val="24"/>
                <w:szCs w:val="24"/>
              </w:rPr>
            </w:pPr>
          </w:p>
        </w:tc>
        <w:tc>
          <w:tcPr>
            <w:tcW w:w="1960" w:type="dxa"/>
            <w:vAlign w:val="bottom"/>
          </w:tcPr>
          <w:p w14:paraId="24434CBD" w14:textId="77777777" w:rsidR="004B413C" w:rsidRDefault="004B413C">
            <w:pPr>
              <w:rPr>
                <w:sz w:val="24"/>
                <w:szCs w:val="24"/>
              </w:rPr>
            </w:pPr>
          </w:p>
        </w:tc>
        <w:tc>
          <w:tcPr>
            <w:tcW w:w="2000" w:type="dxa"/>
            <w:vAlign w:val="bottom"/>
          </w:tcPr>
          <w:p w14:paraId="44E3B851" w14:textId="77777777" w:rsidR="004B413C" w:rsidRDefault="004B413C">
            <w:pPr>
              <w:rPr>
                <w:sz w:val="24"/>
                <w:szCs w:val="24"/>
              </w:rPr>
            </w:pPr>
          </w:p>
        </w:tc>
        <w:tc>
          <w:tcPr>
            <w:tcW w:w="1960" w:type="dxa"/>
            <w:vAlign w:val="bottom"/>
          </w:tcPr>
          <w:p w14:paraId="6F22C41B" w14:textId="77777777" w:rsidR="004B413C" w:rsidRDefault="004B413C">
            <w:pPr>
              <w:rPr>
                <w:sz w:val="24"/>
                <w:szCs w:val="24"/>
              </w:rPr>
            </w:pPr>
          </w:p>
        </w:tc>
        <w:tc>
          <w:tcPr>
            <w:tcW w:w="1200" w:type="dxa"/>
            <w:vAlign w:val="bottom"/>
          </w:tcPr>
          <w:p w14:paraId="23CA20FE" w14:textId="77777777" w:rsidR="004B413C" w:rsidRDefault="004B413C">
            <w:pPr>
              <w:rPr>
                <w:sz w:val="24"/>
                <w:szCs w:val="24"/>
              </w:rPr>
            </w:pPr>
          </w:p>
        </w:tc>
        <w:tc>
          <w:tcPr>
            <w:tcW w:w="0" w:type="dxa"/>
            <w:vAlign w:val="bottom"/>
          </w:tcPr>
          <w:p w14:paraId="1C607A61" w14:textId="77777777" w:rsidR="004B413C" w:rsidRDefault="004B413C">
            <w:pPr>
              <w:rPr>
                <w:sz w:val="1"/>
                <w:szCs w:val="1"/>
              </w:rPr>
            </w:pPr>
          </w:p>
        </w:tc>
      </w:tr>
      <w:tr w:rsidR="004B413C" w14:paraId="6AF440FF" w14:textId="77777777">
        <w:trPr>
          <w:trHeight w:val="624"/>
        </w:trPr>
        <w:tc>
          <w:tcPr>
            <w:tcW w:w="360" w:type="dxa"/>
            <w:vAlign w:val="bottom"/>
          </w:tcPr>
          <w:p w14:paraId="0A78899C" w14:textId="77777777" w:rsidR="004B413C" w:rsidRDefault="004B413C">
            <w:pPr>
              <w:rPr>
                <w:sz w:val="24"/>
                <w:szCs w:val="24"/>
              </w:rPr>
            </w:pPr>
          </w:p>
        </w:tc>
        <w:tc>
          <w:tcPr>
            <w:tcW w:w="1640" w:type="dxa"/>
            <w:vAlign w:val="bottom"/>
          </w:tcPr>
          <w:p w14:paraId="4D43CB96" w14:textId="77777777" w:rsidR="004B413C" w:rsidRDefault="00EC2FEA">
            <w:pPr>
              <w:ind w:right="1370"/>
              <w:jc w:val="right"/>
              <w:rPr>
                <w:sz w:val="20"/>
                <w:szCs w:val="20"/>
              </w:rPr>
            </w:pPr>
            <w:r>
              <w:rPr>
                <w:rFonts w:ascii="Arial" w:eastAsia="Arial" w:hAnsi="Arial" w:cs="Arial"/>
                <w:color w:val="4D4D4D"/>
                <w:sz w:val="18"/>
                <w:szCs w:val="18"/>
              </w:rPr>
              <w:t>4</w:t>
            </w:r>
          </w:p>
        </w:tc>
        <w:tc>
          <w:tcPr>
            <w:tcW w:w="1960" w:type="dxa"/>
            <w:vAlign w:val="bottom"/>
          </w:tcPr>
          <w:p w14:paraId="3CE60FE3" w14:textId="77777777" w:rsidR="004B413C" w:rsidRDefault="004B413C">
            <w:pPr>
              <w:rPr>
                <w:sz w:val="24"/>
                <w:szCs w:val="24"/>
              </w:rPr>
            </w:pPr>
          </w:p>
        </w:tc>
        <w:tc>
          <w:tcPr>
            <w:tcW w:w="2000" w:type="dxa"/>
            <w:vAlign w:val="bottom"/>
          </w:tcPr>
          <w:p w14:paraId="60FC3B80" w14:textId="77777777" w:rsidR="004B413C" w:rsidRDefault="004B413C">
            <w:pPr>
              <w:rPr>
                <w:sz w:val="24"/>
                <w:szCs w:val="24"/>
              </w:rPr>
            </w:pPr>
          </w:p>
        </w:tc>
        <w:tc>
          <w:tcPr>
            <w:tcW w:w="1960" w:type="dxa"/>
            <w:vAlign w:val="bottom"/>
          </w:tcPr>
          <w:p w14:paraId="478374A4" w14:textId="77777777" w:rsidR="004B413C" w:rsidRDefault="004B413C">
            <w:pPr>
              <w:rPr>
                <w:sz w:val="24"/>
                <w:szCs w:val="24"/>
              </w:rPr>
            </w:pPr>
          </w:p>
        </w:tc>
        <w:tc>
          <w:tcPr>
            <w:tcW w:w="1200" w:type="dxa"/>
            <w:vAlign w:val="bottom"/>
          </w:tcPr>
          <w:p w14:paraId="191E9AF0" w14:textId="77777777" w:rsidR="004B413C" w:rsidRDefault="004B413C">
            <w:pPr>
              <w:rPr>
                <w:sz w:val="24"/>
                <w:szCs w:val="24"/>
              </w:rPr>
            </w:pPr>
          </w:p>
        </w:tc>
        <w:tc>
          <w:tcPr>
            <w:tcW w:w="0" w:type="dxa"/>
            <w:vAlign w:val="bottom"/>
          </w:tcPr>
          <w:p w14:paraId="462A971E" w14:textId="77777777" w:rsidR="004B413C" w:rsidRDefault="004B413C">
            <w:pPr>
              <w:rPr>
                <w:sz w:val="1"/>
                <w:szCs w:val="1"/>
              </w:rPr>
            </w:pPr>
          </w:p>
        </w:tc>
      </w:tr>
      <w:tr w:rsidR="004B413C" w14:paraId="7397B8DC" w14:textId="77777777">
        <w:trPr>
          <w:trHeight w:val="1489"/>
        </w:trPr>
        <w:tc>
          <w:tcPr>
            <w:tcW w:w="360" w:type="dxa"/>
            <w:vAlign w:val="bottom"/>
          </w:tcPr>
          <w:p w14:paraId="376E7471" w14:textId="77777777" w:rsidR="004B413C" w:rsidRDefault="004B413C">
            <w:pPr>
              <w:rPr>
                <w:sz w:val="24"/>
                <w:szCs w:val="24"/>
              </w:rPr>
            </w:pPr>
          </w:p>
        </w:tc>
        <w:tc>
          <w:tcPr>
            <w:tcW w:w="1640" w:type="dxa"/>
            <w:vAlign w:val="bottom"/>
          </w:tcPr>
          <w:p w14:paraId="2375EBFE" w14:textId="77777777" w:rsidR="004B413C" w:rsidRDefault="00EC2FEA">
            <w:pPr>
              <w:ind w:right="690"/>
              <w:jc w:val="right"/>
              <w:rPr>
                <w:sz w:val="20"/>
                <w:szCs w:val="20"/>
              </w:rPr>
            </w:pPr>
            <w:r>
              <w:rPr>
                <w:rFonts w:ascii="Arial" w:eastAsia="Arial" w:hAnsi="Arial" w:cs="Arial"/>
                <w:color w:val="4D4D4D"/>
                <w:sz w:val="18"/>
                <w:szCs w:val="18"/>
              </w:rPr>
              <w:t>1980</w:t>
            </w:r>
          </w:p>
        </w:tc>
        <w:tc>
          <w:tcPr>
            <w:tcW w:w="1960" w:type="dxa"/>
            <w:vAlign w:val="bottom"/>
          </w:tcPr>
          <w:p w14:paraId="7DEB3A0C" w14:textId="77777777" w:rsidR="004B413C" w:rsidRDefault="00EC2FEA">
            <w:pPr>
              <w:ind w:right="670"/>
              <w:jc w:val="right"/>
              <w:rPr>
                <w:sz w:val="20"/>
                <w:szCs w:val="20"/>
              </w:rPr>
            </w:pPr>
            <w:r>
              <w:rPr>
                <w:rFonts w:ascii="Arial" w:eastAsia="Arial" w:hAnsi="Arial" w:cs="Arial"/>
                <w:color w:val="4D4D4D"/>
                <w:sz w:val="18"/>
                <w:szCs w:val="18"/>
              </w:rPr>
              <w:t>1990</w:t>
            </w:r>
          </w:p>
        </w:tc>
        <w:tc>
          <w:tcPr>
            <w:tcW w:w="2000" w:type="dxa"/>
            <w:vAlign w:val="bottom"/>
          </w:tcPr>
          <w:p w14:paraId="441EE934" w14:textId="77777777" w:rsidR="004B413C" w:rsidRDefault="00EC2FEA">
            <w:pPr>
              <w:ind w:right="700"/>
              <w:jc w:val="right"/>
              <w:rPr>
                <w:sz w:val="20"/>
                <w:szCs w:val="20"/>
              </w:rPr>
            </w:pPr>
            <w:r>
              <w:rPr>
                <w:rFonts w:ascii="Arial" w:eastAsia="Arial" w:hAnsi="Arial" w:cs="Arial"/>
                <w:color w:val="4D4D4D"/>
                <w:sz w:val="18"/>
                <w:szCs w:val="18"/>
              </w:rPr>
              <w:t>2000</w:t>
            </w:r>
          </w:p>
        </w:tc>
        <w:tc>
          <w:tcPr>
            <w:tcW w:w="1960" w:type="dxa"/>
            <w:vAlign w:val="bottom"/>
          </w:tcPr>
          <w:p w14:paraId="70E539B1" w14:textId="77777777" w:rsidR="004B413C" w:rsidRDefault="00EC2FEA">
            <w:pPr>
              <w:ind w:right="690"/>
              <w:jc w:val="right"/>
              <w:rPr>
                <w:sz w:val="20"/>
                <w:szCs w:val="20"/>
              </w:rPr>
            </w:pPr>
            <w:r>
              <w:rPr>
                <w:rFonts w:ascii="Arial" w:eastAsia="Arial" w:hAnsi="Arial" w:cs="Arial"/>
                <w:color w:val="4D4D4D"/>
                <w:sz w:val="18"/>
                <w:szCs w:val="18"/>
              </w:rPr>
              <w:t>2010</w:t>
            </w:r>
          </w:p>
        </w:tc>
        <w:tc>
          <w:tcPr>
            <w:tcW w:w="1200" w:type="dxa"/>
            <w:vAlign w:val="bottom"/>
          </w:tcPr>
          <w:p w14:paraId="24E33848" w14:textId="77777777" w:rsidR="004B413C" w:rsidRDefault="00EC2FEA">
            <w:pPr>
              <w:jc w:val="right"/>
              <w:rPr>
                <w:sz w:val="20"/>
                <w:szCs w:val="20"/>
              </w:rPr>
            </w:pPr>
            <w:r>
              <w:rPr>
                <w:rFonts w:ascii="Arial" w:eastAsia="Arial" w:hAnsi="Arial" w:cs="Arial"/>
                <w:color w:val="4D4D4D"/>
                <w:sz w:val="18"/>
                <w:szCs w:val="18"/>
              </w:rPr>
              <w:t>2020</w:t>
            </w:r>
          </w:p>
        </w:tc>
        <w:tc>
          <w:tcPr>
            <w:tcW w:w="0" w:type="dxa"/>
            <w:vAlign w:val="bottom"/>
          </w:tcPr>
          <w:p w14:paraId="3BF2FB19" w14:textId="77777777" w:rsidR="004B413C" w:rsidRDefault="004B413C">
            <w:pPr>
              <w:rPr>
                <w:sz w:val="1"/>
                <w:szCs w:val="1"/>
              </w:rPr>
            </w:pPr>
          </w:p>
        </w:tc>
      </w:tr>
      <w:tr w:rsidR="004B413C" w14:paraId="23AB42D8" w14:textId="77777777">
        <w:trPr>
          <w:trHeight w:val="260"/>
        </w:trPr>
        <w:tc>
          <w:tcPr>
            <w:tcW w:w="360" w:type="dxa"/>
            <w:vAlign w:val="bottom"/>
          </w:tcPr>
          <w:p w14:paraId="1E9BB467" w14:textId="77777777" w:rsidR="004B413C" w:rsidRDefault="004B413C"/>
        </w:tc>
        <w:tc>
          <w:tcPr>
            <w:tcW w:w="1640" w:type="dxa"/>
            <w:vAlign w:val="bottom"/>
          </w:tcPr>
          <w:p w14:paraId="56649D39" w14:textId="77777777" w:rsidR="004B413C" w:rsidRDefault="004B413C"/>
        </w:tc>
        <w:tc>
          <w:tcPr>
            <w:tcW w:w="1960" w:type="dxa"/>
            <w:vAlign w:val="bottom"/>
          </w:tcPr>
          <w:p w14:paraId="6CF06A52" w14:textId="77777777" w:rsidR="004B413C" w:rsidRDefault="004B413C"/>
        </w:tc>
        <w:tc>
          <w:tcPr>
            <w:tcW w:w="2000" w:type="dxa"/>
            <w:vAlign w:val="bottom"/>
          </w:tcPr>
          <w:p w14:paraId="5E2BCB17" w14:textId="77777777" w:rsidR="004B413C" w:rsidRDefault="00EC2FEA">
            <w:pPr>
              <w:ind w:right="720"/>
              <w:jc w:val="right"/>
              <w:rPr>
                <w:sz w:val="20"/>
                <w:szCs w:val="20"/>
              </w:rPr>
            </w:pPr>
            <w:r>
              <w:rPr>
                <w:rFonts w:ascii="Arial" w:eastAsia="Arial" w:hAnsi="Arial" w:cs="Arial"/>
              </w:rPr>
              <w:t>Year</w:t>
            </w:r>
          </w:p>
        </w:tc>
        <w:tc>
          <w:tcPr>
            <w:tcW w:w="1960" w:type="dxa"/>
            <w:vAlign w:val="bottom"/>
          </w:tcPr>
          <w:p w14:paraId="511B2292" w14:textId="77777777" w:rsidR="004B413C" w:rsidRDefault="004B413C"/>
        </w:tc>
        <w:tc>
          <w:tcPr>
            <w:tcW w:w="1200" w:type="dxa"/>
            <w:vAlign w:val="bottom"/>
          </w:tcPr>
          <w:p w14:paraId="190A267D" w14:textId="77777777" w:rsidR="004B413C" w:rsidRDefault="004B413C"/>
        </w:tc>
        <w:tc>
          <w:tcPr>
            <w:tcW w:w="0" w:type="dxa"/>
            <w:vAlign w:val="bottom"/>
          </w:tcPr>
          <w:p w14:paraId="35734F05" w14:textId="77777777" w:rsidR="004B413C" w:rsidRDefault="004B413C">
            <w:pPr>
              <w:rPr>
                <w:sz w:val="1"/>
                <w:szCs w:val="1"/>
              </w:rPr>
            </w:pPr>
          </w:p>
        </w:tc>
      </w:tr>
    </w:tbl>
    <w:p w14:paraId="7C300BA4" w14:textId="77777777" w:rsidR="004B413C" w:rsidRDefault="00EC2FEA">
      <w:pPr>
        <w:spacing w:line="20" w:lineRule="exact"/>
        <w:rPr>
          <w:sz w:val="20"/>
          <w:szCs w:val="20"/>
        </w:rPr>
      </w:pPr>
      <w:r>
        <w:rPr>
          <w:noProof/>
          <w:sz w:val="20"/>
          <w:szCs w:val="20"/>
        </w:rPr>
        <mc:AlternateContent>
          <mc:Choice Requires="wps">
            <w:drawing>
              <wp:anchor distT="0" distB="0" distL="114300" distR="114300" simplePos="0" relativeHeight="252339200" behindDoc="1" locked="0" layoutInCell="0" allowOverlap="1" wp14:anchorId="3E97379C" wp14:editId="4A3D37C2">
                <wp:simplePos x="0" y="0"/>
                <wp:positionH relativeFrom="column">
                  <wp:posOffset>379730</wp:posOffset>
                </wp:positionH>
                <wp:positionV relativeFrom="paragraph">
                  <wp:posOffset>-1177290</wp:posOffset>
                </wp:positionV>
                <wp:extent cx="34925" cy="0"/>
                <wp:effectExtent l="0" t="0" r="0" b="0"/>
                <wp:wrapNone/>
                <wp:docPr id="1390" name="Shape 139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4925" cy="4763"/>
                        </a:xfrm>
                        <a:prstGeom prst="line">
                          <a:avLst/>
                        </a:prstGeom>
                        <a:solidFill>
                          <a:srgbClr val="FFFFFF"/>
                        </a:solidFill>
                        <a:ln w="13589">
                          <a:solidFill>
                            <a:srgbClr val="333333"/>
                          </a:solidFill>
                          <a:miter lim="800000"/>
                          <a:headEnd/>
                          <a:tailEnd/>
                        </a:ln>
                      </wps:spPr>
                      <wps:bodyPr/>
                    </wps:wsp>
                  </a:graphicData>
                </a:graphic>
              </wp:anchor>
            </w:drawing>
          </mc:Choice>
          <mc:Fallback>
            <w:pict>
              <v:line w14:anchorId="76702AE4" id="Shape 1390" o:spid="_x0000_s1026" style="position:absolute;z-index:-250977280;visibility:visible;mso-wrap-style:square;mso-wrap-distance-left:9pt;mso-wrap-distance-top:0;mso-wrap-distance-right:9pt;mso-wrap-distance-bottom:0;mso-position-horizontal:absolute;mso-position-horizontal-relative:text;mso-position-vertical:absolute;mso-position-vertical-relative:text" from="29.9pt,-92.7pt" to="32.65pt,-9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" o:allowincell="f" filled="t" strokecolor="#333" strokeweight="1.07pt">
                <v:stroke joinstyle="miter"/>
                <o:lock v:ext="edit" shapetype="f"/>
              </v:line>
            </w:pict>
          </mc:Fallback>
        </mc:AlternateContent>
      </w:r>
      <w:r>
        <w:rPr>
          <w:noProof/>
          <w:sz w:val="20"/>
          <w:szCs w:val="20"/>
        </w:rPr>
        <mc:AlternateContent>
          <mc:Choice Requires="wps">
            <w:drawing>
              <wp:anchor distT="0" distB="0" distL="114300" distR="114300" simplePos="0" relativeHeight="252340224" behindDoc="1" locked="0" layoutInCell="0" allowOverlap="1" wp14:anchorId="2990F062" wp14:editId="3862B073">
                <wp:simplePos x="0" y="0"/>
                <wp:positionH relativeFrom="column">
                  <wp:posOffset>379730</wp:posOffset>
                </wp:positionH>
                <wp:positionV relativeFrom="paragraph">
                  <wp:posOffset>-2253615</wp:posOffset>
                </wp:positionV>
                <wp:extent cx="34925" cy="0"/>
                <wp:effectExtent l="0" t="0" r="0" b="0"/>
                <wp:wrapNone/>
                <wp:docPr id="1391" name="Shape 139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4925" cy="4763"/>
                        </a:xfrm>
                        <a:prstGeom prst="line">
                          <a:avLst/>
                        </a:prstGeom>
                        <a:solidFill>
                          <a:srgbClr val="FFFFFF"/>
                        </a:solidFill>
                        <a:ln w="13589">
                          <a:solidFill>
                            <a:srgbClr val="333333"/>
                          </a:solidFill>
                          <a:miter lim="800000"/>
                          <a:headEnd/>
                          <a:tailEnd/>
                        </a:ln>
                      </wps:spPr>
                      <wps:bodyPr/>
                    </wps:wsp>
                  </a:graphicData>
                </a:graphic>
              </wp:anchor>
            </w:drawing>
          </mc:Choice>
          <mc:Fallback>
            <w:pict>
              <v:line w14:anchorId="6FA26374" id="Shape 1391" o:spid="_x0000_s1026" style="position:absolute;z-index:-250976256;visibility:visible;mso-wrap-style:square;mso-wrap-distance-left:9pt;mso-wrap-distance-top:0;mso-wrap-distance-right:9pt;mso-wrap-distance-bottom:0;mso-position-horizontal:absolute;mso-position-horizontal-relative:text;mso-position-vertical:absolute;mso-position-vertical-relative:text" from="29.9pt,-177.45pt" to="32.65pt,-17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" o:allowincell="f" filled="t" strokecolor="#333" strokeweight="1.07pt">
                <v:stroke joinstyle="miter"/>
                <o:lock v:ext="edit" shapetype="f"/>
              </v:line>
            </w:pict>
          </mc:Fallback>
        </mc:AlternateContent>
      </w:r>
      <w:r>
        <w:rPr>
          <w:noProof/>
          <w:sz w:val="20"/>
          <w:szCs w:val="20"/>
        </w:rPr>
        <mc:AlternateContent>
          <mc:Choice Requires="wps">
            <w:drawing>
              <wp:anchor distT="0" distB="0" distL="114300" distR="114300" simplePos="0" relativeHeight="252341248" behindDoc="1" locked="0" layoutInCell="0" allowOverlap="1" wp14:anchorId="3D18053E" wp14:editId="5D8DF0B7">
                <wp:simplePos x="0" y="0"/>
                <wp:positionH relativeFrom="column">
                  <wp:posOffset>379730</wp:posOffset>
                </wp:positionH>
                <wp:positionV relativeFrom="paragraph">
                  <wp:posOffset>-3330575</wp:posOffset>
                </wp:positionV>
                <wp:extent cx="34925" cy="0"/>
                <wp:effectExtent l="0" t="0" r="0" b="0"/>
                <wp:wrapNone/>
                <wp:docPr id="1392" name="Shape 139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4925" cy="4763"/>
                        </a:xfrm>
                        <a:prstGeom prst="line">
                          <a:avLst/>
                        </a:prstGeom>
                        <a:solidFill>
                          <a:srgbClr val="FFFFFF"/>
                        </a:solidFill>
                        <a:ln w="13589">
                          <a:solidFill>
                            <a:srgbClr val="333333"/>
                          </a:solidFill>
                          <a:miter lim="800000"/>
                          <a:headEnd/>
                          <a:tailEnd/>
                        </a:ln>
                      </wps:spPr>
                      <wps:bodyPr/>
                    </wps:wsp>
                  </a:graphicData>
                </a:graphic>
              </wp:anchor>
            </w:drawing>
          </mc:Choice>
          <mc:Fallback>
            <w:pict>
              <v:line w14:anchorId="3D3BC7C1" id="Shape 1392" o:spid="_x0000_s1026" style="position:absolute;z-index:-250975232;visibility:visible;mso-wrap-style:square;mso-wrap-distance-left:9pt;mso-wrap-distance-top:0;mso-wrap-distance-right:9pt;mso-wrap-distance-bottom:0;mso-position-horizontal:absolute;mso-position-horizontal-relative:text;mso-position-vertical:absolute;mso-position-vertical-relative:text" from="29.9pt,-262.25pt" to="32.65pt,-26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" o:allowincell="f" filled="t" strokecolor="#333" strokeweight="1.07pt">
                <v:stroke joinstyle="miter"/>
                <o:lock v:ext="edit" shapetype="f"/>
              </v:line>
            </w:pict>
          </mc:Fallback>
        </mc:AlternateContent>
      </w:r>
      <w:r>
        <w:rPr>
          <w:noProof/>
          <w:sz w:val="20"/>
          <w:szCs w:val="20"/>
        </w:rPr>
        <mc:AlternateContent>
          <mc:Choice Requires="wps">
            <w:drawing>
              <wp:anchor distT="0" distB="0" distL="114300" distR="114300" simplePos="0" relativeHeight="252342272" behindDoc="1" locked="0" layoutInCell="0" allowOverlap="1" wp14:anchorId="29588A7A" wp14:editId="44C536AC">
                <wp:simplePos x="0" y="0"/>
                <wp:positionH relativeFrom="column">
                  <wp:posOffset>407670</wp:posOffset>
                </wp:positionH>
                <wp:positionV relativeFrom="paragraph">
                  <wp:posOffset>-335280</wp:posOffset>
                </wp:positionV>
                <wp:extent cx="5466080" cy="0"/>
                <wp:effectExtent l="0" t="0" r="0" b="0"/>
                <wp:wrapNone/>
                <wp:docPr id="1393" name="Shape 139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466080" cy="4763"/>
                        </a:xfrm>
                        <a:prstGeom prst="line">
                          <a:avLst/>
                        </a:prstGeom>
                        <a:solidFill>
                          <a:srgbClr val="FFFFFF"/>
                        </a:solidFill>
                        <a:ln w="13589">
                          <a:solidFill>
                            <a:srgbClr val="000000"/>
                          </a:solidFill>
                          <a:miter lim="800000"/>
                          <a:headEnd/>
                          <a:tailEnd/>
                        </a:ln>
                      </wps:spPr>
                      <wps:bodyPr/>
                    </wps:wsp>
                  </a:graphicData>
                </a:graphic>
              </wp:anchor>
            </w:drawing>
          </mc:Choice>
          <mc:Fallback>
            <w:pict>
              <v:line w14:anchorId="13447CEB" id="Shape 1393" o:spid="_x0000_s1026" style="position:absolute;z-index:-250974208;visibility:visible;mso-wrap-style:square;mso-wrap-distance-left:9pt;mso-wrap-distance-top:0;mso-wrap-distance-right:9pt;mso-wrap-distance-bottom:0;mso-position-horizontal:absolute;mso-position-horizontal-relative:text;mso-position-vertical:absolute;mso-position-vertical-relative:text" from="32.1pt,-26.4pt" to="462.5pt,-2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" o:allowincell="f" filled="t" strokeweight="1.07pt">
                <v:stroke joinstyle="miter"/>
                <o:lock v:ext="edit" shapetype="f"/>
              </v:line>
            </w:pict>
          </mc:Fallback>
        </mc:AlternateContent>
      </w:r>
      <w:r>
        <w:rPr>
          <w:noProof/>
          <w:sz w:val="20"/>
          <w:szCs w:val="20"/>
        </w:rPr>
        <mc:AlternateContent>
          <mc:Choice Requires="wps">
            <w:drawing>
              <wp:anchor distT="0" distB="0" distL="114300" distR="114300" simplePos="0" relativeHeight="252343296" behindDoc="1" locked="0" layoutInCell="0" allowOverlap="1" wp14:anchorId="5CCF41D8" wp14:editId="161DE1C0">
                <wp:simplePos x="0" y="0"/>
                <wp:positionH relativeFrom="column">
                  <wp:posOffset>657860</wp:posOffset>
                </wp:positionH>
                <wp:positionV relativeFrom="paragraph">
                  <wp:posOffset>-335280</wp:posOffset>
                </wp:positionV>
                <wp:extent cx="0" cy="34925"/>
                <wp:effectExtent l="0" t="0" r="0" b="0"/>
                <wp:wrapNone/>
                <wp:docPr id="1394" name="Shape 139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4925"/>
                        </a:xfrm>
                        <a:prstGeom prst="line">
                          <a:avLst/>
                        </a:prstGeom>
                        <a:solidFill>
                          <a:srgbClr val="FFFFFF"/>
                        </a:solidFill>
                        <a:ln w="13589">
                          <a:solidFill>
                            <a:srgbClr val="333333"/>
                          </a:solidFill>
                          <a:miter lim="800000"/>
                          <a:headEnd/>
                          <a:tailEnd/>
                        </a:ln>
                      </wps:spPr>
                      <wps:bodyPr/>
                    </wps:wsp>
                  </a:graphicData>
                </a:graphic>
              </wp:anchor>
            </w:drawing>
          </mc:Choice>
          <mc:Fallback>
            <w:pict>
              <v:line w14:anchorId="0926B03E" id="Shape 1394" o:spid="_x0000_s1026" style="position:absolute;z-index:-250973184;visibility:visible;mso-wrap-style:square;mso-wrap-distance-left:9pt;mso-wrap-distance-top:0;mso-wrap-distance-right:9pt;mso-wrap-distance-bottom:0;mso-position-horizontal:absolute;mso-position-horizontal-relative:text;mso-position-vertical:absolute;mso-position-vertical-relative:text" from="51.8pt,-26.4pt" to="51.8pt,-2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" o:allowincell="f" filled="t" strokecolor="#333" strokeweight="1.07pt">
                <v:stroke joinstyle="miter"/>
                <o:lock v:ext="edit" shapetype="f"/>
              </v:line>
            </w:pict>
          </mc:Fallback>
        </mc:AlternateContent>
      </w:r>
      <w:r>
        <w:rPr>
          <w:noProof/>
          <w:sz w:val="20"/>
          <w:szCs w:val="20"/>
        </w:rPr>
        <mc:AlternateContent>
          <mc:Choice Requires="wps">
            <w:drawing>
              <wp:anchor distT="0" distB="0" distL="114300" distR="114300" simplePos="0" relativeHeight="252344320" behindDoc="1" locked="0" layoutInCell="0" allowOverlap="1" wp14:anchorId="136A33E8" wp14:editId="6C5604C0">
                <wp:simplePos x="0" y="0"/>
                <wp:positionH relativeFrom="column">
                  <wp:posOffset>1911985</wp:posOffset>
                </wp:positionH>
                <wp:positionV relativeFrom="paragraph">
                  <wp:posOffset>-335280</wp:posOffset>
                </wp:positionV>
                <wp:extent cx="0" cy="34925"/>
                <wp:effectExtent l="0" t="0" r="0" b="0"/>
                <wp:wrapNone/>
                <wp:docPr id="1395" name="Shape 139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4925"/>
                        </a:xfrm>
                        <a:prstGeom prst="line">
                          <a:avLst/>
                        </a:prstGeom>
                        <a:solidFill>
                          <a:srgbClr val="FFFFFF"/>
                        </a:solidFill>
                        <a:ln w="13589">
                          <a:solidFill>
                            <a:srgbClr val="333333"/>
                          </a:solidFill>
                          <a:miter lim="800000"/>
                          <a:headEnd/>
                          <a:tailEnd/>
                        </a:ln>
                      </wps:spPr>
                      <wps:bodyPr/>
                    </wps:wsp>
                  </a:graphicData>
                </a:graphic>
              </wp:anchor>
            </w:drawing>
          </mc:Choice>
          <mc:Fallback>
            <w:pict>
              <v:line w14:anchorId="3B3A4A20" id="Shape 1395" o:spid="_x0000_s1026" style="position:absolute;z-index:-250972160;visibility:visible;mso-wrap-style:square;mso-wrap-distance-left:9pt;mso-wrap-distance-top:0;mso-wrap-distance-right:9pt;mso-wrap-distance-bottom:0;mso-position-horizontal:absolute;mso-position-horizontal-relative:text;mso-position-vertical:absolute;mso-position-vertical-relative:text" from="150.55pt,-26.4pt" to="150.55pt,-2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" o:allowincell="f" filled="t" strokecolor="#333" strokeweight="1.07pt">
                <v:stroke joinstyle="miter"/>
                <o:lock v:ext="edit" shapetype="f"/>
              </v:line>
            </w:pict>
          </mc:Fallback>
        </mc:AlternateContent>
      </w:r>
      <w:r>
        <w:rPr>
          <w:noProof/>
          <w:sz w:val="20"/>
          <w:szCs w:val="20"/>
        </w:rPr>
        <mc:AlternateContent>
          <mc:Choice Requires="wps">
            <w:drawing>
              <wp:anchor distT="0" distB="0" distL="114300" distR="114300" simplePos="0" relativeHeight="252345344" behindDoc="1" locked="0" layoutInCell="0" allowOverlap="1" wp14:anchorId="3B011FCE" wp14:editId="352DE499">
                <wp:simplePos x="0" y="0"/>
                <wp:positionH relativeFrom="column">
                  <wp:posOffset>3165475</wp:posOffset>
                </wp:positionH>
                <wp:positionV relativeFrom="paragraph">
                  <wp:posOffset>-335280</wp:posOffset>
                </wp:positionV>
                <wp:extent cx="0" cy="34925"/>
                <wp:effectExtent l="0" t="0" r="0" b="0"/>
                <wp:wrapNone/>
                <wp:docPr id="1396" name="Shape 139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4925"/>
                        </a:xfrm>
                        <a:prstGeom prst="line">
                          <a:avLst/>
                        </a:prstGeom>
                        <a:solidFill>
                          <a:srgbClr val="FFFFFF"/>
                        </a:solidFill>
                        <a:ln w="13589">
                          <a:solidFill>
                            <a:srgbClr val="333333"/>
                          </a:solidFill>
                          <a:miter lim="800000"/>
                          <a:headEnd/>
                          <a:tailEnd/>
                        </a:ln>
                      </wps:spPr>
                      <wps:bodyPr/>
                    </wps:wsp>
                  </a:graphicData>
                </a:graphic>
              </wp:anchor>
            </w:drawing>
          </mc:Choice>
          <mc:Fallback>
            <w:pict>
              <v:line w14:anchorId="19D57874" id="Shape 1396" o:spid="_x0000_s1026" style="position:absolute;z-index:-250971136;visibility:visible;mso-wrap-style:square;mso-wrap-distance-left:9pt;mso-wrap-distance-top:0;mso-wrap-distance-right:9pt;mso-wrap-distance-bottom:0;mso-position-horizontal:absolute;mso-position-horizontal-relative:text;mso-position-vertical:absolute;mso-position-vertical-relative:text" from="249.25pt,-26.4pt" to="249.25pt,-2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" o:allowincell="f" filled="t" strokecolor="#333" strokeweight="1.07pt">
                <v:stroke joinstyle="miter"/>
                <o:lock v:ext="edit" shapetype="f"/>
              </v:line>
            </w:pict>
          </mc:Fallback>
        </mc:AlternateContent>
      </w:r>
      <w:r>
        <w:rPr>
          <w:noProof/>
          <w:sz w:val="20"/>
          <w:szCs w:val="20"/>
        </w:rPr>
        <mc:AlternateContent>
          <mc:Choice Requires="wps">
            <w:drawing>
              <wp:anchor distT="0" distB="0" distL="114300" distR="114300" simplePos="0" relativeHeight="252346368" behindDoc="1" locked="0" layoutInCell="0" allowOverlap="1" wp14:anchorId="3CA7955A" wp14:editId="04197A63">
                <wp:simplePos x="0" y="0"/>
                <wp:positionH relativeFrom="column">
                  <wp:posOffset>4419600</wp:posOffset>
                </wp:positionH>
                <wp:positionV relativeFrom="paragraph">
                  <wp:posOffset>-335280</wp:posOffset>
                </wp:positionV>
                <wp:extent cx="0" cy="34925"/>
                <wp:effectExtent l="0" t="0" r="0" b="0"/>
                <wp:wrapNone/>
                <wp:docPr id="1397" name="Shape 139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4925"/>
                        </a:xfrm>
                        <a:prstGeom prst="line">
                          <a:avLst/>
                        </a:prstGeom>
                        <a:solidFill>
                          <a:srgbClr val="FFFFFF"/>
                        </a:solidFill>
                        <a:ln w="13589">
                          <a:solidFill>
                            <a:srgbClr val="333333"/>
                          </a:solidFill>
                          <a:miter lim="800000"/>
                          <a:headEnd/>
                          <a:tailEnd/>
                        </a:ln>
                      </wps:spPr>
                      <wps:bodyPr/>
                    </wps:wsp>
                  </a:graphicData>
                </a:graphic>
              </wp:anchor>
            </w:drawing>
          </mc:Choice>
          <mc:Fallback>
            <w:pict>
              <v:line w14:anchorId="129E5365" id="Shape 1397" o:spid="_x0000_s1026" style="position:absolute;z-index:-250970112;visibility:visible;mso-wrap-style:square;mso-wrap-distance-left:9pt;mso-wrap-distance-top:0;mso-wrap-distance-right:9pt;mso-wrap-distance-bottom:0;mso-position-horizontal:absolute;mso-position-horizontal-relative:text;mso-position-vertical:absolute;mso-position-vertical-relative:text" from="348pt,-26.4pt" to="348pt,-2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" o:allowincell="f" filled="t" strokecolor="#333" strokeweight="1.07pt">
                <v:stroke joinstyle="miter"/>
                <o:lock v:ext="edit" shapetype="f"/>
              </v:line>
            </w:pict>
          </mc:Fallback>
        </mc:AlternateContent>
      </w:r>
      <w:r>
        <w:rPr>
          <w:noProof/>
          <w:sz w:val="20"/>
          <w:szCs w:val="20"/>
        </w:rPr>
        <mc:AlternateContent>
          <mc:Choice Requires="wps">
            <w:drawing>
              <wp:anchor distT="0" distB="0" distL="114300" distR="114300" simplePos="0" relativeHeight="252347392" behindDoc="1" locked="0" layoutInCell="0" allowOverlap="1" wp14:anchorId="6078CF86" wp14:editId="15BE444A">
                <wp:simplePos x="0" y="0"/>
                <wp:positionH relativeFrom="column">
                  <wp:posOffset>5673090</wp:posOffset>
                </wp:positionH>
                <wp:positionV relativeFrom="paragraph">
                  <wp:posOffset>-335280</wp:posOffset>
                </wp:positionV>
                <wp:extent cx="0" cy="34925"/>
                <wp:effectExtent l="0" t="0" r="0" b="0"/>
                <wp:wrapNone/>
                <wp:docPr id="1398" name="Shape 139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4925"/>
                        </a:xfrm>
                        <a:prstGeom prst="line">
                          <a:avLst/>
                        </a:prstGeom>
                        <a:solidFill>
                          <a:srgbClr val="FFFFFF"/>
                        </a:solidFill>
                        <a:ln w="13589">
                          <a:solidFill>
                            <a:srgbClr val="333333"/>
                          </a:solidFill>
                          <a:miter lim="800000"/>
                          <a:headEnd/>
                          <a:tailEnd/>
                        </a:ln>
                      </wps:spPr>
                      <wps:bodyPr/>
                    </wps:wsp>
                  </a:graphicData>
                </a:graphic>
              </wp:anchor>
            </w:drawing>
          </mc:Choice>
          <mc:Fallback>
            <w:pict>
              <v:line w14:anchorId="7E853BFF" id="Shape 1398" o:spid="_x0000_s1026" style="position:absolute;z-index:-250969088;visibility:visible;mso-wrap-style:square;mso-wrap-distance-left:9pt;mso-wrap-distance-top:0;mso-wrap-distance-right:9pt;mso-wrap-distance-bottom:0;mso-position-horizontal:absolute;mso-position-horizontal-relative:text;mso-position-vertical:absolute;mso-position-vertical-relative:text" from="446.7pt,-26.4pt" to="446.7pt,-2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" o:allowincell="f" filled="t" strokecolor="#333" strokeweight="1.07pt">
                <v:stroke joinstyle="miter"/>
                <o:lock v:ext="edit" shapetype="f"/>
              </v:line>
            </w:pict>
          </mc:Fallback>
        </mc:AlternateContent>
      </w:r>
    </w:p>
    <w:p w14:paraId="5A3B951A" w14:textId="77777777" w:rsidR="004B413C" w:rsidRDefault="004B413C">
      <w:pPr>
        <w:spacing w:line="200" w:lineRule="exact"/>
        <w:rPr>
          <w:sz w:val="20"/>
          <w:szCs w:val="20"/>
        </w:rPr>
      </w:pPr>
    </w:p>
    <w:p w14:paraId="3AD3F078" w14:textId="77777777" w:rsidR="004B413C" w:rsidRDefault="004B413C">
      <w:pPr>
        <w:spacing w:line="343" w:lineRule="exact"/>
        <w:rPr>
          <w:sz w:val="20"/>
          <w:szCs w:val="20"/>
        </w:rPr>
      </w:pPr>
    </w:p>
    <w:p w14:paraId="6FBD0641" w14:textId="77777777" w:rsidR="004B413C" w:rsidRDefault="00EC2FEA">
      <w:pPr>
        <w:spacing w:line="262" w:lineRule="auto"/>
        <w:jc w:val="both"/>
        <w:rPr>
          <w:sz w:val="20"/>
          <w:szCs w:val="20"/>
        </w:rPr>
      </w:pPr>
      <w:r>
        <w:rPr>
          <w:rFonts w:ascii="Arial" w:eastAsia="Arial" w:hAnsi="Arial" w:cs="Arial"/>
          <w:sz w:val="20"/>
          <w:szCs w:val="20"/>
        </w:rPr>
        <w:t>Figure 82: Ground and surface water levels for Lake Gwelup recorded at bore 61610032 (red) and staﬀ 6162504 (blue). The minimum recordable water level for the staﬀ gaugue is 5.0 mAHD. Blue dots at 5.0 mAHD represent water levels below the minimum level measurable by the staﬀ. Red segments on fitted line represent statistically significant periods of decline and blue represent statistically significant periods of increasing water levels.</w:t>
      </w:r>
    </w:p>
    <w:p w14:paraId="41A5E393" w14:textId="77777777" w:rsidR="004B413C" w:rsidRDefault="004B413C">
      <w:pPr>
        <w:spacing w:line="200" w:lineRule="exact"/>
        <w:rPr>
          <w:sz w:val="20"/>
          <w:szCs w:val="20"/>
        </w:rPr>
      </w:pPr>
    </w:p>
    <w:p w14:paraId="141850E7" w14:textId="77777777" w:rsidR="004B413C" w:rsidRDefault="004B413C">
      <w:pPr>
        <w:spacing w:line="200" w:lineRule="exact"/>
        <w:rPr>
          <w:sz w:val="20"/>
          <w:szCs w:val="20"/>
        </w:rPr>
      </w:pPr>
    </w:p>
    <w:p w14:paraId="03E460E0" w14:textId="77777777" w:rsidR="004B413C" w:rsidRDefault="004B413C">
      <w:pPr>
        <w:spacing w:line="200" w:lineRule="exact"/>
        <w:rPr>
          <w:sz w:val="20"/>
          <w:szCs w:val="20"/>
        </w:rPr>
      </w:pPr>
    </w:p>
    <w:p w14:paraId="6B651244" w14:textId="77777777" w:rsidR="004B413C" w:rsidRDefault="004B413C">
      <w:pPr>
        <w:spacing w:line="200" w:lineRule="exact"/>
        <w:rPr>
          <w:sz w:val="20"/>
          <w:szCs w:val="20"/>
        </w:rPr>
      </w:pPr>
    </w:p>
    <w:p w14:paraId="1F7AB0F1" w14:textId="77777777" w:rsidR="004B413C" w:rsidRDefault="004B413C">
      <w:pPr>
        <w:spacing w:line="200" w:lineRule="exact"/>
        <w:rPr>
          <w:sz w:val="20"/>
          <w:szCs w:val="20"/>
        </w:rPr>
      </w:pPr>
    </w:p>
    <w:p w14:paraId="40E2D94E" w14:textId="77777777" w:rsidR="004B413C" w:rsidRDefault="004B413C">
      <w:pPr>
        <w:spacing w:line="200" w:lineRule="exact"/>
        <w:rPr>
          <w:sz w:val="20"/>
          <w:szCs w:val="20"/>
        </w:rPr>
      </w:pPr>
    </w:p>
    <w:p w14:paraId="59B75150" w14:textId="77777777" w:rsidR="004B413C" w:rsidRDefault="004B413C">
      <w:pPr>
        <w:spacing w:line="200" w:lineRule="exact"/>
        <w:rPr>
          <w:sz w:val="20"/>
          <w:szCs w:val="20"/>
        </w:rPr>
      </w:pPr>
    </w:p>
    <w:p w14:paraId="68B74AF1" w14:textId="77777777" w:rsidR="004B413C" w:rsidRDefault="004B413C">
      <w:pPr>
        <w:spacing w:line="200" w:lineRule="exact"/>
        <w:rPr>
          <w:sz w:val="20"/>
          <w:szCs w:val="20"/>
        </w:rPr>
      </w:pPr>
    </w:p>
    <w:p w14:paraId="5AC2FA6F" w14:textId="77777777" w:rsidR="004B413C" w:rsidRDefault="004B413C">
      <w:pPr>
        <w:spacing w:line="200" w:lineRule="exact"/>
        <w:rPr>
          <w:sz w:val="20"/>
          <w:szCs w:val="20"/>
        </w:rPr>
      </w:pPr>
    </w:p>
    <w:p w14:paraId="050E49F9" w14:textId="77777777" w:rsidR="004B413C" w:rsidRDefault="004B413C">
      <w:pPr>
        <w:spacing w:line="200" w:lineRule="exact"/>
        <w:rPr>
          <w:sz w:val="20"/>
          <w:szCs w:val="20"/>
        </w:rPr>
      </w:pPr>
    </w:p>
    <w:p w14:paraId="10387A2D" w14:textId="77777777" w:rsidR="004B413C" w:rsidRDefault="004B413C">
      <w:pPr>
        <w:spacing w:line="200" w:lineRule="exact"/>
        <w:rPr>
          <w:sz w:val="20"/>
          <w:szCs w:val="20"/>
        </w:rPr>
      </w:pPr>
    </w:p>
    <w:p w14:paraId="61B3C3F9" w14:textId="77777777" w:rsidR="004B413C" w:rsidRDefault="004B413C">
      <w:pPr>
        <w:spacing w:line="200" w:lineRule="exact"/>
        <w:rPr>
          <w:sz w:val="20"/>
          <w:szCs w:val="20"/>
        </w:rPr>
      </w:pPr>
    </w:p>
    <w:p w14:paraId="48720711" w14:textId="77777777" w:rsidR="004B413C" w:rsidRDefault="004B413C">
      <w:pPr>
        <w:spacing w:line="341" w:lineRule="exact"/>
        <w:rPr>
          <w:sz w:val="20"/>
          <w:szCs w:val="20"/>
        </w:rPr>
      </w:pPr>
    </w:p>
    <w:p w14:paraId="5985E852" w14:textId="77777777" w:rsidR="004B413C" w:rsidRDefault="00EC2FEA">
      <w:pPr>
        <w:jc w:val="center"/>
        <w:rPr>
          <w:sz w:val="20"/>
          <w:szCs w:val="20"/>
        </w:rPr>
      </w:pPr>
      <w:r>
        <w:rPr>
          <w:rFonts w:ascii="Arial" w:eastAsia="Arial" w:hAnsi="Arial" w:cs="Arial"/>
          <w:sz w:val="20"/>
          <w:szCs w:val="20"/>
        </w:rPr>
        <w:t>132</w:t>
      </w:r>
    </w:p>
    <w:p w14:paraId="012E8722" w14:textId="77777777" w:rsidR="004B413C" w:rsidRDefault="004B413C">
      <w:pPr>
        <w:sectPr w:rsidR="004B413C">
          <w:pgSz w:w="12240" w:h="15840"/>
          <w:pgMar w:top="1440" w:right="1440" w:bottom="272" w:left="1440" w:header="0" w:footer="0" w:gutter="0"/>
          <w:cols w:space="720" w:equalWidth="0">
            <w:col w:w="9360"/>
          </w:cols>
        </w:sectPr>
      </w:pPr>
    </w:p>
    <w:p w14:paraId="7102C1B2" w14:textId="77777777" w:rsidR="004B413C" w:rsidRDefault="004B413C">
      <w:pPr>
        <w:spacing w:line="200" w:lineRule="exact"/>
        <w:rPr>
          <w:sz w:val="20"/>
          <w:szCs w:val="20"/>
        </w:rPr>
      </w:pPr>
      <w:bookmarkStart w:id="170" w:name="page133"/>
      <w:bookmarkEnd w:id="170"/>
    </w:p>
    <w:p w14:paraId="11CDB929" w14:textId="77777777" w:rsidR="004B413C" w:rsidRDefault="004B413C">
      <w:pPr>
        <w:spacing w:line="200" w:lineRule="exact"/>
        <w:rPr>
          <w:sz w:val="20"/>
          <w:szCs w:val="20"/>
        </w:rPr>
      </w:pPr>
    </w:p>
    <w:p w14:paraId="1C4523B4" w14:textId="77777777" w:rsidR="004B413C" w:rsidRDefault="004B413C">
      <w:pPr>
        <w:spacing w:line="200" w:lineRule="exact"/>
        <w:rPr>
          <w:sz w:val="20"/>
          <w:szCs w:val="20"/>
        </w:rPr>
      </w:pPr>
    </w:p>
    <w:p w14:paraId="237760A6" w14:textId="77777777" w:rsidR="004B413C" w:rsidRDefault="004B413C">
      <w:pPr>
        <w:spacing w:line="200" w:lineRule="exact"/>
        <w:rPr>
          <w:sz w:val="20"/>
          <w:szCs w:val="20"/>
        </w:rPr>
      </w:pPr>
    </w:p>
    <w:p w14:paraId="35C372E2" w14:textId="77777777" w:rsidR="004B413C" w:rsidRDefault="004B413C">
      <w:pPr>
        <w:spacing w:line="200" w:lineRule="exact"/>
        <w:rPr>
          <w:sz w:val="20"/>
          <w:szCs w:val="20"/>
        </w:rPr>
      </w:pPr>
    </w:p>
    <w:p w14:paraId="261B12E2" w14:textId="77777777" w:rsidR="004B413C" w:rsidRDefault="004B413C">
      <w:pPr>
        <w:spacing w:line="200" w:lineRule="exact"/>
        <w:rPr>
          <w:sz w:val="20"/>
          <w:szCs w:val="20"/>
        </w:rPr>
      </w:pPr>
    </w:p>
    <w:p w14:paraId="77B02637" w14:textId="77777777" w:rsidR="004B413C" w:rsidRDefault="004B413C">
      <w:pPr>
        <w:spacing w:line="200" w:lineRule="exact"/>
        <w:rPr>
          <w:sz w:val="20"/>
          <w:szCs w:val="20"/>
        </w:rPr>
      </w:pPr>
    </w:p>
    <w:p w14:paraId="3BB6FC13" w14:textId="77777777" w:rsidR="004B413C" w:rsidRDefault="004B413C">
      <w:pPr>
        <w:spacing w:line="200" w:lineRule="exact"/>
        <w:rPr>
          <w:sz w:val="20"/>
          <w:szCs w:val="20"/>
        </w:rPr>
      </w:pPr>
    </w:p>
    <w:p w14:paraId="75F1348C" w14:textId="77777777" w:rsidR="004B413C" w:rsidRDefault="004B413C">
      <w:pPr>
        <w:spacing w:line="200" w:lineRule="exact"/>
        <w:rPr>
          <w:sz w:val="20"/>
          <w:szCs w:val="20"/>
        </w:rPr>
      </w:pPr>
    </w:p>
    <w:p w14:paraId="4179E249" w14:textId="77777777" w:rsidR="004B413C" w:rsidRDefault="004B413C">
      <w:pPr>
        <w:spacing w:line="200" w:lineRule="exact"/>
        <w:rPr>
          <w:sz w:val="20"/>
          <w:szCs w:val="20"/>
        </w:rPr>
      </w:pPr>
    </w:p>
    <w:p w14:paraId="7BEAD512" w14:textId="77777777" w:rsidR="004B413C" w:rsidRDefault="004B413C">
      <w:pPr>
        <w:spacing w:line="200" w:lineRule="exact"/>
        <w:rPr>
          <w:sz w:val="20"/>
          <w:szCs w:val="20"/>
        </w:rPr>
      </w:pPr>
    </w:p>
    <w:p w14:paraId="7AFD0979" w14:textId="77777777" w:rsidR="004B413C" w:rsidRDefault="004B413C">
      <w:pPr>
        <w:spacing w:line="200" w:lineRule="exact"/>
        <w:rPr>
          <w:sz w:val="20"/>
          <w:szCs w:val="20"/>
        </w:rPr>
      </w:pPr>
    </w:p>
    <w:p w14:paraId="58616390" w14:textId="77777777" w:rsidR="004B413C" w:rsidRDefault="004B413C">
      <w:pPr>
        <w:spacing w:line="200" w:lineRule="exact"/>
        <w:rPr>
          <w:sz w:val="20"/>
          <w:szCs w:val="20"/>
        </w:rPr>
      </w:pPr>
    </w:p>
    <w:p w14:paraId="2B3567DA" w14:textId="77777777" w:rsidR="004B413C" w:rsidRDefault="004B413C">
      <w:pPr>
        <w:spacing w:line="200" w:lineRule="exact"/>
        <w:rPr>
          <w:sz w:val="20"/>
          <w:szCs w:val="20"/>
        </w:rPr>
      </w:pPr>
    </w:p>
    <w:p w14:paraId="3ADDD62F" w14:textId="77777777" w:rsidR="004B413C" w:rsidRDefault="004B413C">
      <w:pPr>
        <w:spacing w:line="200" w:lineRule="exact"/>
        <w:rPr>
          <w:sz w:val="20"/>
          <w:szCs w:val="20"/>
        </w:rPr>
      </w:pPr>
    </w:p>
    <w:p w14:paraId="6B6EA78E" w14:textId="77777777" w:rsidR="004B413C" w:rsidRDefault="004B413C">
      <w:pPr>
        <w:spacing w:line="200" w:lineRule="exact"/>
        <w:rPr>
          <w:sz w:val="20"/>
          <w:szCs w:val="20"/>
        </w:rPr>
      </w:pPr>
    </w:p>
    <w:p w14:paraId="0F1EF4AA" w14:textId="77777777" w:rsidR="004B413C" w:rsidRDefault="004B413C">
      <w:pPr>
        <w:spacing w:line="200" w:lineRule="exact"/>
        <w:rPr>
          <w:sz w:val="20"/>
          <w:szCs w:val="20"/>
        </w:rPr>
      </w:pPr>
    </w:p>
    <w:p w14:paraId="319CDDD3" w14:textId="77777777" w:rsidR="004B413C" w:rsidRDefault="004B413C">
      <w:pPr>
        <w:spacing w:line="200" w:lineRule="exact"/>
        <w:rPr>
          <w:sz w:val="20"/>
          <w:szCs w:val="20"/>
        </w:rPr>
      </w:pPr>
    </w:p>
    <w:p w14:paraId="69F6A6BD" w14:textId="77777777" w:rsidR="004B413C" w:rsidRDefault="004B413C">
      <w:pPr>
        <w:spacing w:line="200" w:lineRule="exact"/>
        <w:rPr>
          <w:sz w:val="20"/>
          <w:szCs w:val="20"/>
        </w:rPr>
      </w:pPr>
    </w:p>
    <w:p w14:paraId="36679E9E" w14:textId="77777777" w:rsidR="004B413C" w:rsidRDefault="004B413C">
      <w:pPr>
        <w:spacing w:line="200" w:lineRule="exact"/>
        <w:rPr>
          <w:sz w:val="20"/>
          <w:szCs w:val="20"/>
        </w:rPr>
      </w:pPr>
    </w:p>
    <w:p w14:paraId="403CD3D6" w14:textId="77777777" w:rsidR="004B413C" w:rsidRDefault="004B413C">
      <w:pPr>
        <w:spacing w:line="200" w:lineRule="exact"/>
        <w:rPr>
          <w:sz w:val="20"/>
          <w:szCs w:val="20"/>
        </w:rPr>
      </w:pPr>
    </w:p>
    <w:p w14:paraId="78979AAC" w14:textId="77777777" w:rsidR="004B413C" w:rsidRDefault="004B413C">
      <w:pPr>
        <w:spacing w:line="340" w:lineRule="exact"/>
        <w:rPr>
          <w:sz w:val="20"/>
          <w:szCs w:val="20"/>
        </w:rPr>
      </w:pPr>
    </w:p>
    <w:tbl>
      <w:tblPr>
        <w:tblW w:w="0" w:type="auto"/>
        <w:tblLayout w:type="fixed"/>
        <w:tblCellMar>
          <w:left w:w="0" w:type="dxa"/>
          <w:right w:w="0" w:type="dxa"/>
        </w:tblCellMar>
        <w:tblLook w:val="04A0" w:firstRow="1" w:lastRow="0" w:firstColumn="1" w:lastColumn="0" w:noHBand="0" w:noVBand="1"/>
      </w:tblPr>
      <w:tblGrid>
        <w:gridCol w:w="172"/>
      </w:tblGrid>
      <w:tr w:rsidR="004B413C" w14:paraId="37EE5134" w14:textId="77777777">
        <w:trPr>
          <w:trHeight w:val="280"/>
        </w:trPr>
        <w:tc>
          <w:tcPr>
            <w:tcW w:w="172" w:type="dxa"/>
            <w:textDirection w:val="tbRl"/>
            <w:vAlign w:val="bottom"/>
          </w:tcPr>
          <w:p w14:paraId="6B15A1D5" w14:textId="77777777" w:rsidR="004B413C" w:rsidRDefault="00EC2FEA">
            <w:pPr>
              <w:rPr>
                <w:sz w:val="20"/>
                <w:szCs w:val="20"/>
              </w:rPr>
            </w:pPr>
            <w:r>
              <w:rPr>
                <w:rFonts w:ascii="Arial" w:eastAsia="Arial" w:hAnsi="Arial" w:cs="Arial"/>
                <w:sz w:val="15"/>
                <w:szCs w:val="15"/>
              </w:rPr>
              <w:t>133</w:t>
            </w:r>
          </w:p>
        </w:tc>
      </w:tr>
    </w:tbl>
    <w:p w14:paraId="4CAE163A" w14:textId="77777777" w:rsidR="004B413C" w:rsidRDefault="00EC2FEA">
      <w:pPr>
        <w:spacing w:line="20" w:lineRule="exact"/>
        <w:rPr>
          <w:sz w:val="20"/>
          <w:szCs w:val="20"/>
        </w:rPr>
      </w:pPr>
      <w:r>
        <w:rPr>
          <w:sz w:val="20"/>
          <w:szCs w:val="20"/>
        </w:rPr>
        <w:br w:type="column"/>
      </w:r>
    </w:p>
    <w:p w14:paraId="4D977CD8" w14:textId="77777777" w:rsidR="004B413C" w:rsidRDefault="004B413C">
      <w:pPr>
        <w:spacing w:line="200" w:lineRule="exact"/>
        <w:rPr>
          <w:sz w:val="20"/>
          <w:szCs w:val="20"/>
        </w:rPr>
      </w:pPr>
    </w:p>
    <w:p w14:paraId="479D5923" w14:textId="77777777" w:rsidR="004B413C" w:rsidRDefault="004B413C">
      <w:pPr>
        <w:spacing w:line="200" w:lineRule="exact"/>
        <w:rPr>
          <w:sz w:val="20"/>
          <w:szCs w:val="20"/>
        </w:rPr>
      </w:pPr>
    </w:p>
    <w:p w14:paraId="7A71786A" w14:textId="77777777" w:rsidR="004B413C" w:rsidRDefault="004B413C">
      <w:pPr>
        <w:spacing w:line="200" w:lineRule="exact"/>
        <w:rPr>
          <w:sz w:val="20"/>
          <w:szCs w:val="20"/>
        </w:rPr>
      </w:pPr>
    </w:p>
    <w:p w14:paraId="6E257F81" w14:textId="77777777" w:rsidR="004B413C" w:rsidRDefault="004B413C">
      <w:pPr>
        <w:spacing w:line="200" w:lineRule="exact"/>
        <w:rPr>
          <w:sz w:val="20"/>
          <w:szCs w:val="20"/>
        </w:rPr>
      </w:pPr>
    </w:p>
    <w:p w14:paraId="2F996197" w14:textId="77777777" w:rsidR="004B413C" w:rsidRDefault="004B413C">
      <w:pPr>
        <w:spacing w:line="200" w:lineRule="exact"/>
        <w:rPr>
          <w:sz w:val="20"/>
          <w:szCs w:val="20"/>
        </w:rPr>
      </w:pPr>
    </w:p>
    <w:p w14:paraId="2A419CB9" w14:textId="77777777" w:rsidR="004B413C" w:rsidRDefault="004B413C">
      <w:pPr>
        <w:spacing w:line="200" w:lineRule="exact"/>
        <w:rPr>
          <w:sz w:val="20"/>
          <w:szCs w:val="20"/>
        </w:rPr>
      </w:pPr>
    </w:p>
    <w:p w14:paraId="322627E5" w14:textId="77777777" w:rsidR="004B413C" w:rsidRDefault="004B413C">
      <w:pPr>
        <w:spacing w:line="240" w:lineRule="exact"/>
        <w:rPr>
          <w:sz w:val="20"/>
          <w:szCs w:val="20"/>
        </w:rPr>
      </w:pPr>
    </w:p>
    <w:p w14:paraId="7CD548FD" w14:textId="77777777" w:rsidR="004B413C" w:rsidRDefault="004B413C">
      <w:pPr>
        <w:spacing w:line="1" w:lineRule="exact"/>
        <w:rPr>
          <w:sz w:val="1"/>
          <w:szCs w:val="1"/>
        </w:rPr>
      </w:pPr>
    </w:p>
    <w:tbl>
      <w:tblPr>
        <w:tblW w:w="0" w:type="auto"/>
        <w:tblInd w:w="100" w:type="dxa"/>
        <w:tblLayout w:type="fixed"/>
        <w:tblCellMar>
          <w:left w:w="0" w:type="dxa"/>
          <w:right w:w="0" w:type="dxa"/>
        </w:tblCellMar>
        <w:tblLook w:val="04A0" w:firstRow="1" w:lastRow="0" w:firstColumn="1" w:lastColumn="0" w:noHBand="0" w:noVBand="1"/>
      </w:tblPr>
      <w:tblGrid>
        <w:gridCol w:w="180"/>
        <w:gridCol w:w="500"/>
        <w:gridCol w:w="1140"/>
        <w:gridCol w:w="900"/>
        <w:gridCol w:w="920"/>
        <w:gridCol w:w="920"/>
        <w:gridCol w:w="740"/>
        <w:gridCol w:w="1100"/>
        <w:gridCol w:w="900"/>
        <w:gridCol w:w="920"/>
        <w:gridCol w:w="920"/>
        <w:gridCol w:w="920"/>
        <w:gridCol w:w="900"/>
        <w:gridCol w:w="920"/>
        <w:gridCol w:w="800"/>
        <w:gridCol w:w="20"/>
      </w:tblGrid>
      <w:tr w:rsidR="004B413C" w14:paraId="22394C08" w14:textId="77777777">
        <w:trPr>
          <w:trHeight w:val="2106"/>
        </w:trPr>
        <w:tc>
          <w:tcPr>
            <w:tcW w:w="180" w:type="dxa"/>
            <w:vAlign w:val="bottom"/>
          </w:tcPr>
          <w:p w14:paraId="1D5E1915" w14:textId="77777777" w:rsidR="004B413C" w:rsidRDefault="004B413C">
            <w:pPr>
              <w:rPr>
                <w:sz w:val="24"/>
                <w:szCs w:val="24"/>
              </w:rPr>
            </w:pPr>
          </w:p>
        </w:tc>
        <w:tc>
          <w:tcPr>
            <w:tcW w:w="500" w:type="dxa"/>
            <w:vMerge w:val="restart"/>
            <w:vAlign w:val="bottom"/>
          </w:tcPr>
          <w:p w14:paraId="3DF5082E" w14:textId="77777777" w:rsidR="004B413C" w:rsidRDefault="00EC2FEA">
            <w:pPr>
              <w:jc w:val="right"/>
              <w:rPr>
                <w:sz w:val="20"/>
                <w:szCs w:val="20"/>
              </w:rPr>
            </w:pPr>
            <w:r>
              <w:rPr>
                <w:rFonts w:ascii="Arial" w:eastAsia="Arial" w:hAnsi="Arial" w:cs="Arial"/>
                <w:color w:val="4D4D4D"/>
                <w:sz w:val="16"/>
                <w:szCs w:val="16"/>
              </w:rPr>
              <w:t>2013</w:t>
            </w:r>
          </w:p>
        </w:tc>
        <w:tc>
          <w:tcPr>
            <w:tcW w:w="1140" w:type="dxa"/>
            <w:textDirection w:val="btLr"/>
            <w:vAlign w:val="bottom"/>
          </w:tcPr>
          <w:p w14:paraId="7C47A679" w14:textId="77777777" w:rsidR="004B413C" w:rsidRDefault="00EC2FEA">
            <w:pPr>
              <w:ind w:left="574"/>
              <w:rPr>
                <w:sz w:val="20"/>
                <w:szCs w:val="20"/>
              </w:rPr>
            </w:pPr>
            <w:r>
              <w:rPr>
                <w:rFonts w:ascii="Arial" w:eastAsia="Arial" w:hAnsi="Arial" w:cs="Arial"/>
                <w:color w:val="1A1A1A"/>
                <w:sz w:val="18"/>
                <w:szCs w:val="18"/>
              </w:rPr>
              <w:t>X Avena barbata</w:t>
            </w:r>
          </w:p>
        </w:tc>
        <w:tc>
          <w:tcPr>
            <w:tcW w:w="900" w:type="dxa"/>
            <w:textDirection w:val="btLr"/>
            <w:vAlign w:val="bottom"/>
          </w:tcPr>
          <w:p w14:paraId="63CA6106" w14:textId="77777777" w:rsidR="004B413C" w:rsidRDefault="00EC2FEA">
            <w:pPr>
              <w:ind w:left="349"/>
              <w:rPr>
                <w:sz w:val="20"/>
                <w:szCs w:val="20"/>
              </w:rPr>
            </w:pPr>
            <w:r>
              <w:rPr>
                <w:rFonts w:ascii="Arial" w:eastAsia="Arial" w:hAnsi="Arial" w:cs="Arial"/>
                <w:color w:val="1A1A1A"/>
                <w:sz w:val="18"/>
                <w:szCs w:val="18"/>
              </w:rPr>
              <w:t>X Bromus diandrus</w:t>
            </w:r>
          </w:p>
        </w:tc>
        <w:tc>
          <w:tcPr>
            <w:tcW w:w="920" w:type="dxa"/>
            <w:textDirection w:val="btLr"/>
            <w:vAlign w:val="bottom"/>
          </w:tcPr>
          <w:p w14:paraId="65F900C3" w14:textId="77777777" w:rsidR="004B413C" w:rsidRDefault="00EC2FEA">
            <w:pPr>
              <w:ind w:left="365"/>
              <w:rPr>
                <w:sz w:val="20"/>
                <w:szCs w:val="20"/>
              </w:rPr>
            </w:pPr>
            <w:r>
              <w:rPr>
                <w:rFonts w:ascii="Arial" w:eastAsia="Arial" w:hAnsi="Arial" w:cs="Arial"/>
                <w:color w:val="1A1A1A"/>
                <w:sz w:val="18"/>
                <w:szCs w:val="18"/>
              </w:rPr>
              <w:t>X Cynodon dactylon</w:t>
            </w:r>
          </w:p>
        </w:tc>
        <w:tc>
          <w:tcPr>
            <w:tcW w:w="920" w:type="dxa"/>
            <w:textDirection w:val="btLr"/>
            <w:vAlign w:val="bottom"/>
          </w:tcPr>
          <w:p w14:paraId="1C9F3406" w14:textId="77777777" w:rsidR="004B413C" w:rsidRDefault="00EC2FEA">
            <w:pPr>
              <w:ind w:left="360"/>
              <w:rPr>
                <w:sz w:val="20"/>
                <w:szCs w:val="20"/>
              </w:rPr>
            </w:pPr>
            <w:r>
              <w:rPr>
                <w:rFonts w:ascii="Arial" w:eastAsia="Arial" w:hAnsi="Arial" w:cs="Arial"/>
                <w:color w:val="1A1A1A"/>
                <w:sz w:val="18"/>
                <w:szCs w:val="18"/>
              </w:rPr>
              <w:t>X Ehrharta calycina</w:t>
            </w:r>
          </w:p>
        </w:tc>
        <w:tc>
          <w:tcPr>
            <w:tcW w:w="740" w:type="dxa"/>
            <w:textDirection w:val="btLr"/>
            <w:vAlign w:val="bottom"/>
          </w:tcPr>
          <w:p w14:paraId="229B9556" w14:textId="77777777" w:rsidR="004B413C" w:rsidRDefault="00EC2FEA">
            <w:pPr>
              <w:ind w:left="356"/>
              <w:rPr>
                <w:sz w:val="20"/>
                <w:szCs w:val="20"/>
              </w:rPr>
            </w:pPr>
            <w:r>
              <w:rPr>
                <w:rFonts w:ascii="Arial" w:eastAsia="Arial" w:hAnsi="Arial" w:cs="Arial"/>
                <w:color w:val="1A1A1A"/>
                <w:sz w:val="18"/>
                <w:szCs w:val="18"/>
              </w:rPr>
              <w:t>X Ehrharta longiflora</w:t>
            </w:r>
          </w:p>
        </w:tc>
        <w:tc>
          <w:tcPr>
            <w:tcW w:w="1100" w:type="dxa"/>
            <w:textDirection w:val="btLr"/>
            <w:vAlign w:val="bottom"/>
          </w:tcPr>
          <w:p w14:paraId="45BCBED6" w14:textId="77777777" w:rsidR="004B413C" w:rsidRDefault="00EC2FEA">
            <w:pPr>
              <w:ind w:left="532"/>
              <w:rPr>
                <w:sz w:val="20"/>
                <w:szCs w:val="20"/>
              </w:rPr>
            </w:pPr>
            <w:r>
              <w:rPr>
                <w:rFonts w:ascii="Arial" w:eastAsia="Arial" w:hAnsi="Arial" w:cs="Arial"/>
                <w:color w:val="1A1A1A"/>
                <w:sz w:val="18"/>
                <w:szCs w:val="18"/>
              </w:rPr>
              <w:t>X Euphorbia peplus</w:t>
            </w:r>
          </w:p>
        </w:tc>
        <w:tc>
          <w:tcPr>
            <w:tcW w:w="900" w:type="dxa"/>
            <w:textDirection w:val="btLr"/>
            <w:vAlign w:val="bottom"/>
          </w:tcPr>
          <w:p w14:paraId="74F1F33A" w14:textId="77777777" w:rsidR="004B413C" w:rsidRDefault="00EC2FEA">
            <w:pPr>
              <w:ind w:left="347"/>
              <w:rPr>
                <w:sz w:val="20"/>
                <w:szCs w:val="20"/>
              </w:rPr>
            </w:pPr>
            <w:r>
              <w:rPr>
                <w:rFonts w:ascii="Arial" w:eastAsia="Arial" w:hAnsi="Arial" w:cs="Arial"/>
                <w:color w:val="1A1A1A"/>
                <w:sz w:val="18"/>
                <w:szCs w:val="18"/>
              </w:rPr>
              <w:t>X Fumaria capreolata</w:t>
            </w:r>
          </w:p>
        </w:tc>
        <w:tc>
          <w:tcPr>
            <w:tcW w:w="920" w:type="dxa"/>
            <w:textDirection w:val="btLr"/>
            <w:vAlign w:val="bottom"/>
          </w:tcPr>
          <w:p w14:paraId="010CEFF6" w14:textId="77777777" w:rsidR="004B413C" w:rsidRDefault="00EC2FEA">
            <w:pPr>
              <w:ind w:left="363"/>
              <w:rPr>
                <w:sz w:val="20"/>
                <w:szCs w:val="20"/>
              </w:rPr>
            </w:pPr>
            <w:r>
              <w:rPr>
                <w:rFonts w:ascii="Arial" w:eastAsia="Arial" w:hAnsi="Arial" w:cs="Arial"/>
                <w:color w:val="1A1A1A"/>
                <w:sz w:val="18"/>
                <w:szCs w:val="18"/>
              </w:rPr>
              <w:t>X Lactuca serriola</w:t>
            </w:r>
          </w:p>
        </w:tc>
        <w:tc>
          <w:tcPr>
            <w:tcW w:w="920" w:type="dxa"/>
            <w:textDirection w:val="btLr"/>
            <w:vAlign w:val="bottom"/>
          </w:tcPr>
          <w:p w14:paraId="685E5574" w14:textId="77777777" w:rsidR="004B413C" w:rsidRDefault="00EC2FEA">
            <w:pPr>
              <w:ind w:left="358"/>
              <w:rPr>
                <w:sz w:val="20"/>
                <w:szCs w:val="20"/>
              </w:rPr>
            </w:pPr>
            <w:r>
              <w:rPr>
                <w:rFonts w:ascii="Arial" w:eastAsia="Arial" w:hAnsi="Arial" w:cs="Arial"/>
                <w:color w:val="1A1A1A"/>
                <w:sz w:val="18"/>
                <w:szCs w:val="18"/>
              </w:rPr>
              <w:t>X Pelargonium capitatum</w:t>
            </w:r>
          </w:p>
        </w:tc>
        <w:tc>
          <w:tcPr>
            <w:tcW w:w="920" w:type="dxa"/>
            <w:textDirection w:val="btLr"/>
            <w:vAlign w:val="bottom"/>
          </w:tcPr>
          <w:p w14:paraId="06013FFA" w14:textId="77777777" w:rsidR="004B413C" w:rsidRDefault="00EC2FEA">
            <w:pPr>
              <w:ind w:left="354"/>
              <w:rPr>
                <w:sz w:val="20"/>
                <w:szCs w:val="20"/>
              </w:rPr>
            </w:pPr>
            <w:r>
              <w:rPr>
                <w:rFonts w:ascii="Arial" w:eastAsia="Arial" w:hAnsi="Arial" w:cs="Arial"/>
                <w:color w:val="1A1A1A"/>
                <w:sz w:val="18"/>
                <w:szCs w:val="18"/>
              </w:rPr>
              <w:t>X Vicia sativa</w:t>
            </w:r>
          </w:p>
        </w:tc>
        <w:tc>
          <w:tcPr>
            <w:tcW w:w="900" w:type="dxa"/>
            <w:textDirection w:val="btLr"/>
            <w:vAlign w:val="bottom"/>
          </w:tcPr>
          <w:p w14:paraId="790009EC" w14:textId="77777777" w:rsidR="004B413C" w:rsidRDefault="00EC2FEA">
            <w:pPr>
              <w:ind w:left="350"/>
              <w:rPr>
                <w:sz w:val="20"/>
                <w:szCs w:val="20"/>
              </w:rPr>
            </w:pPr>
            <w:r>
              <w:rPr>
                <w:rFonts w:ascii="Arial" w:eastAsia="Arial" w:hAnsi="Arial" w:cs="Arial"/>
                <w:color w:val="1A1A1A"/>
                <w:sz w:val="18"/>
                <w:szCs w:val="18"/>
              </w:rPr>
              <w:t>Centella asiatica</w:t>
            </w:r>
          </w:p>
        </w:tc>
        <w:tc>
          <w:tcPr>
            <w:tcW w:w="920" w:type="dxa"/>
            <w:textDirection w:val="btLr"/>
            <w:vAlign w:val="bottom"/>
          </w:tcPr>
          <w:p w14:paraId="1189941B" w14:textId="77777777" w:rsidR="004B413C" w:rsidRDefault="00EC2FEA">
            <w:pPr>
              <w:ind w:left="365"/>
              <w:rPr>
                <w:sz w:val="20"/>
                <w:szCs w:val="20"/>
              </w:rPr>
            </w:pPr>
            <w:r>
              <w:rPr>
                <w:rFonts w:ascii="Arial" w:eastAsia="Arial" w:hAnsi="Arial" w:cs="Arial"/>
                <w:color w:val="1A1A1A"/>
                <w:sz w:val="18"/>
                <w:szCs w:val="18"/>
              </w:rPr>
              <w:t>Eucalyptus rudis</w:t>
            </w:r>
          </w:p>
        </w:tc>
        <w:tc>
          <w:tcPr>
            <w:tcW w:w="800" w:type="dxa"/>
            <w:textDirection w:val="btLr"/>
            <w:vAlign w:val="bottom"/>
          </w:tcPr>
          <w:p w14:paraId="66037C8A" w14:textId="77777777" w:rsidR="004B413C" w:rsidRDefault="00EC2FEA">
            <w:pPr>
              <w:ind w:left="361"/>
              <w:rPr>
                <w:sz w:val="20"/>
                <w:szCs w:val="20"/>
              </w:rPr>
            </w:pPr>
            <w:r>
              <w:rPr>
                <w:rFonts w:ascii="Arial" w:eastAsia="Arial" w:hAnsi="Arial" w:cs="Arial"/>
                <w:color w:val="1A1A1A"/>
                <w:sz w:val="18"/>
                <w:szCs w:val="18"/>
              </w:rPr>
              <w:t>Melaleuca rhaphiophylla</w:t>
            </w:r>
          </w:p>
        </w:tc>
        <w:tc>
          <w:tcPr>
            <w:tcW w:w="0" w:type="dxa"/>
            <w:vAlign w:val="bottom"/>
          </w:tcPr>
          <w:p w14:paraId="2ECDA4D5" w14:textId="77777777" w:rsidR="004B413C" w:rsidRDefault="004B413C">
            <w:pPr>
              <w:rPr>
                <w:sz w:val="1"/>
                <w:szCs w:val="1"/>
              </w:rPr>
            </w:pPr>
          </w:p>
        </w:tc>
      </w:tr>
      <w:tr w:rsidR="004B413C" w14:paraId="5D36D03D" w14:textId="77777777">
        <w:trPr>
          <w:trHeight w:val="79"/>
        </w:trPr>
        <w:tc>
          <w:tcPr>
            <w:tcW w:w="180" w:type="dxa"/>
            <w:vAlign w:val="bottom"/>
          </w:tcPr>
          <w:p w14:paraId="0B26A1C8" w14:textId="77777777" w:rsidR="004B413C" w:rsidRDefault="004B413C">
            <w:pPr>
              <w:rPr>
                <w:sz w:val="6"/>
                <w:szCs w:val="6"/>
              </w:rPr>
            </w:pPr>
          </w:p>
        </w:tc>
        <w:tc>
          <w:tcPr>
            <w:tcW w:w="500" w:type="dxa"/>
            <w:vMerge/>
            <w:vAlign w:val="bottom"/>
          </w:tcPr>
          <w:p w14:paraId="64192516" w14:textId="77777777" w:rsidR="004B413C" w:rsidRDefault="004B413C">
            <w:pPr>
              <w:rPr>
                <w:sz w:val="6"/>
                <w:szCs w:val="6"/>
              </w:rPr>
            </w:pPr>
          </w:p>
        </w:tc>
        <w:tc>
          <w:tcPr>
            <w:tcW w:w="1140" w:type="dxa"/>
            <w:vAlign w:val="bottom"/>
          </w:tcPr>
          <w:p w14:paraId="33B09602" w14:textId="77777777" w:rsidR="004B413C" w:rsidRDefault="004B413C">
            <w:pPr>
              <w:rPr>
                <w:sz w:val="6"/>
                <w:szCs w:val="6"/>
              </w:rPr>
            </w:pPr>
          </w:p>
        </w:tc>
        <w:tc>
          <w:tcPr>
            <w:tcW w:w="900" w:type="dxa"/>
            <w:vAlign w:val="bottom"/>
          </w:tcPr>
          <w:p w14:paraId="18779C7A" w14:textId="77777777" w:rsidR="004B413C" w:rsidRDefault="004B413C">
            <w:pPr>
              <w:rPr>
                <w:sz w:val="6"/>
                <w:szCs w:val="6"/>
              </w:rPr>
            </w:pPr>
          </w:p>
        </w:tc>
        <w:tc>
          <w:tcPr>
            <w:tcW w:w="920" w:type="dxa"/>
            <w:vAlign w:val="bottom"/>
          </w:tcPr>
          <w:p w14:paraId="3FBAAE51" w14:textId="77777777" w:rsidR="004B413C" w:rsidRDefault="004B413C">
            <w:pPr>
              <w:rPr>
                <w:sz w:val="6"/>
                <w:szCs w:val="6"/>
              </w:rPr>
            </w:pPr>
          </w:p>
        </w:tc>
        <w:tc>
          <w:tcPr>
            <w:tcW w:w="920" w:type="dxa"/>
            <w:vAlign w:val="bottom"/>
          </w:tcPr>
          <w:p w14:paraId="77BE2387" w14:textId="77777777" w:rsidR="004B413C" w:rsidRDefault="004B413C">
            <w:pPr>
              <w:rPr>
                <w:sz w:val="6"/>
                <w:szCs w:val="6"/>
              </w:rPr>
            </w:pPr>
          </w:p>
        </w:tc>
        <w:tc>
          <w:tcPr>
            <w:tcW w:w="740" w:type="dxa"/>
            <w:vAlign w:val="bottom"/>
          </w:tcPr>
          <w:p w14:paraId="5465E488" w14:textId="77777777" w:rsidR="004B413C" w:rsidRDefault="004B413C">
            <w:pPr>
              <w:rPr>
                <w:sz w:val="6"/>
                <w:szCs w:val="6"/>
              </w:rPr>
            </w:pPr>
          </w:p>
        </w:tc>
        <w:tc>
          <w:tcPr>
            <w:tcW w:w="1100" w:type="dxa"/>
            <w:vAlign w:val="bottom"/>
          </w:tcPr>
          <w:p w14:paraId="63FD2439" w14:textId="77777777" w:rsidR="004B413C" w:rsidRDefault="004B413C">
            <w:pPr>
              <w:rPr>
                <w:sz w:val="6"/>
                <w:szCs w:val="6"/>
              </w:rPr>
            </w:pPr>
          </w:p>
        </w:tc>
        <w:tc>
          <w:tcPr>
            <w:tcW w:w="900" w:type="dxa"/>
            <w:vAlign w:val="bottom"/>
          </w:tcPr>
          <w:p w14:paraId="0163915A" w14:textId="77777777" w:rsidR="004B413C" w:rsidRDefault="004B413C">
            <w:pPr>
              <w:rPr>
                <w:sz w:val="6"/>
                <w:szCs w:val="6"/>
              </w:rPr>
            </w:pPr>
          </w:p>
        </w:tc>
        <w:tc>
          <w:tcPr>
            <w:tcW w:w="920" w:type="dxa"/>
            <w:vAlign w:val="bottom"/>
          </w:tcPr>
          <w:p w14:paraId="63CBD9B9" w14:textId="77777777" w:rsidR="004B413C" w:rsidRDefault="004B413C">
            <w:pPr>
              <w:rPr>
                <w:sz w:val="6"/>
                <w:szCs w:val="6"/>
              </w:rPr>
            </w:pPr>
          </w:p>
        </w:tc>
        <w:tc>
          <w:tcPr>
            <w:tcW w:w="920" w:type="dxa"/>
            <w:vAlign w:val="bottom"/>
          </w:tcPr>
          <w:p w14:paraId="1E6C789C" w14:textId="77777777" w:rsidR="004B413C" w:rsidRDefault="004B413C">
            <w:pPr>
              <w:rPr>
                <w:sz w:val="6"/>
                <w:szCs w:val="6"/>
              </w:rPr>
            </w:pPr>
          </w:p>
        </w:tc>
        <w:tc>
          <w:tcPr>
            <w:tcW w:w="920" w:type="dxa"/>
            <w:vAlign w:val="bottom"/>
          </w:tcPr>
          <w:p w14:paraId="425BB4EA" w14:textId="77777777" w:rsidR="004B413C" w:rsidRDefault="004B413C">
            <w:pPr>
              <w:rPr>
                <w:sz w:val="6"/>
                <w:szCs w:val="6"/>
              </w:rPr>
            </w:pPr>
          </w:p>
        </w:tc>
        <w:tc>
          <w:tcPr>
            <w:tcW w:w="900" w:type="dxa"/>
            <w:vAlign w:val="bottom"/>
          </w:tcPr>
          <w:p w14:paraId="53385058" w14:textId="77777777" w:rsidR="004B413C" w:rsidRDefault="004B413C">
            <w:pPr>
              <w:rPr>
                <w:sz w:val="6"/>
                <w:szCs w:val="6"/>
              </w:rPr>
            </w:pPr>
          </w:p>
        </w:tc>
        <w:tc>
          <w:tcPr>
            <w:tcW w:w="920" w:type="dxa"/>
            <w:vAlign w:val="bottom"/>
          </w:tcPr>
          <w:p w14:paraId="326F29EB" w14:textId="77777777" w:rsidR="004B413C" w:rsidRDefault="004B413C">
            <w:pPr>
              <w:rPr>
                <w:sz w:val="6"/>
                <w:szCs w:val="6"/>
              </w:rPr>
            </w:pPr>
          </w:p>
        </w:tc>
        <w:tc>
          <w:tcPr>
            <w:tcW w:w="800" w:type="dxa"/>
            <w:vAlign w:val="bottom"/>
          </w:tcPr>
          <w:p w14:paraId="6DA7F010" w14:textId="77777777" w:rsidR="004B413C" w:rsidRDefault="004B413C">
            <w:pPr>
              <w:rPr>
                <w:sz w:val="6"/>
                <w:szCs w:val="6"/>
              </w:rPr>
            </w:pPr>
          </w:p>
        </w:tc>
        <w:tc>
          <w:tcPr>
            <w:tcW w:w="0" w:type="dxa"/>
            <w:vAlign w:val="bottom"/>
          </w:tcPr>
          <w:p w14:paraId="5EB191E4" w14:textId="77777777" w:rsidR="004B413C" w:rsidRDefault="004B413C">
            <w:pPr>
              <w:rPr>
                <w:sz w:val="1"/>
                <w:szCs w:val="1"/>
              </w:rPr>
            </w:pPr>
          </w:p>
        </w:tc>
      </w:tr>
      <w:tr w:rsidR="004B413C" w14:paraId="73A57114" w14:textId="77777777">
        <w:trPr>
          <w:trHeight w:val="44"/>
        </w:trPr>
        <w:tc>
          <w:tcPr>
            <w:tcW w:w="180" w:type="dxa"/>
            <w:vAlign w:val="bottom"/>
          </w:tcPr>
          <w:p w14:paraId="1ADF8A08" w14:textId="77777777" w:rsidR="004B413C" w:rsidRDefault="004B413C">
            <w:pPr>
              <w:rPr>
                <w:sz w:val="3"/>
                <w:szCs w:val="3"/>
              </w:rPr>
            </w:pPr>
          </w:p>
        </w:tc>
        <w:tc>
          <w:tcPr>
            <w:tcW w:w="500" w:type="dxa"/>
            <w:vMerge/>
            <w:vAlign w:val="bottom"/>
          </w:tcPr>
          <w:p w14:paraId="0CBF0E88" w14:textId="77777777" w:rsidR="004B413C" w:rsidRDefault="004B413C">
            <w:pPr>
              <w:rPr>
                <w:sz w:val="3"/>
                <w:szCs w:val="3"/>
              </w:rPr>
            </w:pPr>
          </w:p>
        </w:tc>
        <w:tc>
          <w:tcPr>
            <w:tcW w:w="1140" w:type="dxa"/>
            <w:vMerge w:val="restart"/>
            <w:tcBorders>
              <w:left w:val="single" w:sz="8" w:space="0" w:color="auto"/>
            </w:tcBorders>
            <w:vAlign w:val="bottom"/>
          </w:tcPr>
          <w:p w14:paraId="189D1EAC" w14:textId="77777777" w:rsidR="004B413C" w:rsidRDefault="004B413C">
            <w:pPr>
              <w:rPr>
                <w:sz w:val="3"/>
                <w:szCs w:val="3"/>
              </w:rPr>
            </w:pPr>
          </w:p>
        </w:tc>
        <w:tc>
          <w:tcPr>
            <w:tcW w:w="900" w:type="dxa"/>
            <w:vAlign w:val="bottom"/>
          </w:tcPr>
          <w:p w14:paraId="5EAE66DA" w14:textId="77777777" w:rsidR="004B413C" w:rsidRDefault="004B413C">
            <w:pPr>
              <w:rPr>
                <w:sz w:val="3"/>
                <w:szCs w:val="3"/>
              </w:rPr>
            </w:pPr>
          </w:p>
        </w:tc>
        <w:tc>
          <w:tcPr>
            <w:tcW w:w="920" w:type="dxa"/>
            <w:vAlign w:val="bottom"/>
          </w:tcPr>
          <w:p w14:paraId="63ACA624" w14:textId="77777777" w:rsidR="004B413C" w:rsidRDefault="004B413C">
            <w:pPr>
              <w:rPr>
                <w:sz w:val="3"/>
                <w:szCs w:val="3"/>
              </w:rPr>
            </w:pPr>
          </w:p>
        </w:tc>
        <w:tc>
          <w:tcPr>
            <w:tcW w:w="920" w:type="dxa"/>
            <w:vAlign w:val="bottom"/>
          </w:tcPr>
          <w:p w14:paraId="716E90F6" w14:textId="77777777" w:rsidR="004B413C" w:rsidRDefault="004B413C">
            <w:pPr>
              <w:rPr>
                <w:sz w:val="3"/>
                <w:szCs w:val="3"/>
              </w:rPr>
            </w:pPr>
          </w:p>
        </w:tc>
        <w:tc>
          <w:tcPr>
            <w:tcW w:w="740" w:type="dxa"/>
            <w:vAlign w:val="bottom"/>
          </w:tcPr>
          <w:p w14:paraId="39BC1E0F" w14:textId="77777777" w:rsidR="004B413C" w:rsidRDefault="004B413C">
            <w:pPr>
              <w:rPr>
                <w:sz w:val="3"/>
                <w:szCs w:val="3"/>
              </w:rPr>
            </w:pPr>
          </w:p>
        </w:tc>
        <w:tc>
          <w:tcPr>
            <w:tcW w:w="1100" w:type="dxa"/>
            <w:vAlign w:val="bottom"/>
          </w:tcPr>
          <w:p w14:paraId="00DA067C" w14:textId="77777777" w:rsidR="004B413C" w:rsidRDefault="004B413C">
            <w:pPr>
              <w:rPr>
                <w:sz w:val="3"/>
                <w:szCs w:val="3"/>
              </w:rPr>
            </w:pPr>
          </w:p>
        </w:tc>
        <w:tc>
          <w:tcPr>
            <w:tcW w:w="900" w:type="dxa"/>
            <w:vAlign w:val="bottom"/>
          </w:tcPr>
          <w:p w14:paraId="47377F24" w14:textId="77777777" w:rsidR="004B413C" w:rsidRDefault="004B413C">
            <w:pPr>
              <w:rPr>
                <w:sz w:val="3"/>
                <w:szCs w:val="3"/>
              </w:rPr>
            </w:pPr>
          </w:p>
        </w:tc>
        <w:tc>
          <w:tcPr>
            <w:tcW w:w="920" w:type="dxa"/>
            <w:vAlign w:val="bottom"/>
          </w:tcPr>
          <w:p w14:paraId="3715557B" w14:textId="77777777" w:rsidR="004B413C" w:rsidRDefault="004B413C">
            <w:pPr>
              <w:rPr>
                <w:sz w:val="3"/>
                <w:szCs w:val="3"/>
              </w:rPr>
            </w:pPr>
          </w:p>
        </w:tc>
        <w:tc>
          <w:tcPr>
            <w:tcW w:w="920" w:type="dxa"/>
            <w:vAlign w:val="bottom"/>
          </w:tcPr>
          <w:p w14:paraId="487D26FA" w14:textId="77777777" w:rsidR="004B413C" w:rsidRDefault="004B413C">
            <w:pPr>
              <w:rPr>
                <w:sz w:val="3"/>
                <w:szCs w:val="3"/>
              </w:rPr>
            </w:pPr>
          </w:p>
        </w:tc>
        <w:tc>
          <w:tcPr>
            <w:tcW w:w="920" w:type="dxa"/>
            <w:vAlign w:val="bottom"/>
          </w:tcPr>
          <w:p w14:paraId="044D0FC1" w14:textId="77777777" w:rsidR="004B413C" w:rsidRDefault="004B413C">
            <w:pPr>
              <w:rPr>
                <w:sz w:val="3"/>
                <w:szCs w:val="3"/>
              </w:rPr>
            </w:pPr>
          </w:p>
        </w:tc>
        <w:tc>
          <w:tcPr>
            <w:tcW w:w="900" w:type="dxa"/>
            <w:vAlign w:val="bottom"/>
          </w:tcPr>
          <w:p w14:paraId="1B6204CE" w14:textId="77777777" w:rsidR="004B413C" w:rsidRDefault="004B413C">
            <w:pPr>
              <w:rPr>
                <w:sz w:val="3"/>
                <w:szCs w:val="3"/>
              </w:rPr>
            </w:pPr>
          </w:p>
        </w:tc>
        <w:tc>
          <w:tcPr>
            <w:tcW w:w="920" w:type="dxa"/>
            <w:vAlign w:val="bottom"/>
          </w:tcPr>
          <w:p w14:paraId="1A5F1453" w14:textId="77777777" w:rsidR="004B413C" w:rsidRDefault="004B413C">
            <w:pPr>
              <w:rPr>
                <w:sz w:val="3"/>
                <w:szCs w:val="3"/>
              </w:rPr>
            </w:pPr>
          </w:p>
        </w:tc>
        <w:tc>
          <w:tcPr>
            <w:tcW w:w="800" w:type="dxa"/>
            <w:vAlign w:val="bottom"/>
          </w:tcPr>
          <w:p w14:paraId="4C9B848D" w14:textId="77777777" w:rsidR="004B413C" w:rsidRDefault="004B413C">
            <w:pPr>
              <w:rPr>
                <w:sz w:val="3"/>
                <w:szCs w:val="3"/>
              </w:rPr>
            </w:pPr>
          </w:p>
        </w:tc>
        <w:tc>
          <w:tcPr>
            <w:tcW w:w="0" w:type="dxa"/>
            <w:vAlign w:val="bottom"/>
          </w:tcPr>
          <w:p w14:paraId="0538EB3F" w14:textId="77777777" w:rsidR="004B413C" w:rsidRDefault="004B413C">
            <w:pPr>
              <w:rPr>
                <w:sz w:val="1"/>
                <w:szCs w:val="1"/>
              </w:rPr>
            </w:pPr>
          </w:p>
        </w:tc>
      </w:tr>
      <w:tr w:rsidR="004B413C" w14:paraId="3712096C" w14:textId="77777777">
        <w:trPr>
          <w:trHeight w:val="94"/>
        </w:trPr>
        <w:tc>
          <w:tcPr>
            <w:tcW w:w="180" w:type="dxa"/>
            <w:vAlign w:val="bottom"/>
          </w:tcPr>
          <w:p w14:paraId="2CEFF804" w14:textId="77777777" w:rsidR="004B413C" w:rsidRDefault="004B413C">
            <w:pPr>
              <w:rPr>
                <w:sz w:val="8"/>
                <w:szCs w:val="8"/>
              </w:rPr>
            </w:pPr>
          </w:p>
        </w:tc>
        <w:tc>
          <w:tcPr>
            <w:tcW w:w="500" w:type="dxa"/>
            <w:vMerge/>
            <w:vAlign w:val="bottom"/>
          </w:tcPr>
          <w:p w14:paraId="0D0A6CBA" w14:textId="77777777" w:rsidR="004B413C" w:rsidRDefault="004B413C">
            <w:pPr>
              <w:rPr>
                <w:sz w:val="8"/>
                <w:szCs w:val="8"/>
              </w:rPr>
            </w:pPr>
          </w:p>
        </w:tc>
        <w:tc>
          <w:tcPr>
            <w:tcW w:w="1140" w:type="dxa"/>
            <w:vMerge/>
            <w:tcBorders>
              <w:left w:val="single" w:sz="8" w:space="0" w:color="auto"/>
            </w:tcBorders>
            <w:vAlign w:val="bottom"/>
          </w:tcPr>
          <w:p w14:paraId="63F9C2AE" w14:textId="77777777" w:rsidR="004B413C" w:rsidRDefault="004B413C">
            <w:pPr>
              <w:rPr>
                <w:sz w:val="8"/>
                <w:szCs w:val="8"/>
              </w:rPr>
            </w:pPr>
          </w:p>
        </w:tc>
        <w:tc>
          <w:tcPr>
            <w:tcW w:w="900" w:type="dxa"/>
            <w:vAlign w:val="bottom"/>
          </w:tcPr>
          <w:p w14:paraId="7FAE865E" w14:textId="77777777" w:rsidR="004B413C" w:rsidRDefault="004B413C">
            <w:pPr>
              <w:rPr>
                <w:sz w:val="8"/>
                <w:szCs w:val="8"/>
              </w:rPr>
            </w:pPr>
          </w:p>
        </w:tc>
        <w:tc>
          <w:tcPr>
            <w:tcW w:w="920" w:type="dxa"/>
            <w:vAlign w:val="bottom"/>
          </w:tcPr>
          <w:p w14:paraId="6565B956" w14:textId="77777777" w:rsidR="004B413C" w:rsidRDefault="004B413C">
            <w:pPr>
              <w:rPr>
                <w:sz w:val="8"/>
                <w:szCs w:val="8"/>
              </w:rPr>
            </w:pPr>
          </w:p>
        </w:tc>
        <w:tc>
          <w:tcPr>
            <w:tcW w:w="920" w:type="dxa"/>
            <w:vAlign w:val="bottom"/>
          </w:tcPr>
          <w:p w14:paraId="0A83F562" w14:textId="77777777" w:rsidR="004B413C" w:rsidRDefault="004B413C">
            <w:pPr>
              <w:rPr>
                <w:sz w:val="8"/>
                <w:szCs w:val="8"/>
              </w:rPr>
            </w:pPr>
          </w:p>
        </w:tc>
        <w:tc>
          <w:tcPr>
            <w:tcW w:w="740" w:type="dxa"/>
            <w:tcBorders>
              <w:right w:val="single" w:sz="8" w:space="0" w:color="auto"/>
            </w:tcBorders>
            <w:vAlign w:val="bottom"/>
          </w:tcPr>
          <w:p w14:paraId="03695B9D" w14:textId="77777777" w:rsidR="004B413C" w:rsidRDefault="004B413C">
            <w:pPr>
              <w:rPr>
                <w:sz w:val="8"/>
                <w:szCs w:val="8"/>
              </w:rPr>
            </w:pPr>
          </w:p>
        </w:tc>
        <w:tc>
          <w:tcPr>
            <w:tcW w:w="1100" w:type="dxa"/>
            <w:vAlign w:val="bottom"/>
          </w:tcPr>
          <w:p w14:paraId="7BEC538C" w14:textId="77777777" w:rsidR="004B413C" w:rsidRDefault="004B413C">
            <w:pPr>
              <w:rPr>
                <w:sz w:val="8"/>
                <w:szCs w:val="8"/>
              </w:rPr>
            </w:pPr>
          </w:p>
        </w:tc>
        <w:tc>
          <w:tcPr>
            <w:tcW w:w="900" w:type="dxa"/>
            <w:vAlign w:val="bottom"/>
          </w:tcPr>
          <w:p w14:paraId="344E26EF" w14:textId="77777777" w:rsidR="004B413C" w:rsidRDefault="004B413C">
            <w:pPr>
              <w:rPr>
                <w:sz w:val="8"/>
                <w:szCs w:val="8"/>
              </w:rPr>
            </w:pPr>
          </w:p>
        </w:tc>
        <w:tc>
          <w:tcPr>
            <w:tcW w:w="920" w:type="dxa"/>
            <w:vAlign w:val="bottom"/>
          </w:tcPr>
          <w:p w14:paraId="35386914" w14:textId="77777777" w:rsidR="004B413C" w:rsidRDefault="004B413C">
            <w:pPr>
              <w:rPr>
                <w:sz w:val="8"/>
                <w:szCs w:val="8"/>
              </w:rPr>
            </w:pPr>
          </w:p>
        </w:tc>
        <w:tc>
          <w:tcPr>
            <w:tcW w:w="920" w:type="dxa"/>
            <w:vAlign w:val="bottom"/>
          </w:tcPr>
          <w:p w14:paraId="5023FE54" w14:textId="77777777" w:rsidR="004B413C" w:rsidRDefault="004B413C">
            <w:pPr>
              <w:rPr>
                <w:sz w:val="8"/>
                <w:szCs w:val="8"/>
              </w:rPr>
            </w:pPr>
          </w:p>
        </w:tc>
        <w:tc>
          <w:tcPr>
            <w:tcW w:w="920" w:type="dxa"/>
            <w:vAlign w:val="bottom"/>
          </w:tcPr>
          <w:p w14:paraId="0FE0C319" w14:textId="77777777" w:rsidR="004B413C" w:rsidRDefault="004B413C">
            <w:pPr>
              <w:rPr>
                <w:sz w:val="8"/>
                <w:szCs w:val="8"/>
              </w:rPr>
            </w:pPr>
          </w:p>
        </w:tc>
        <w:tc>
          <w:tcPr>
            <w:tcW w:w="900" w:type="dxa"/>
            <w:vAlign w:val="bottom"/>
          </w:tcPr>
          <w:p w14:paraId="3CA93CBF" w14:textId="77777777" w:rsidR="004B413C" w:rsidRDefault="004B413C">
            <w:pPr>
              <w:rPr>
                <w:sz w:val="8"/>
                <w:szCs w:val="8"/>
              </w:rPr>
            </w:pPr>
          </w:p>
        </w:tc>
        <w:tc>
          <w:tcPr>
            <w:tcW w:w="920" w:type="dxa"/>
            <w:vAlign w:val="bottom"/>
          </w:tcPr>
          <w:p w14:paraId="438C3ABC" w14:textId="77777777" w:rsidR="004B413C" w:rsidRDefault="004B413C">
            <w:pPr>
              <w:rPr>
                <w:sz w:val="8"/>
                <w:szCs w:val="8"/>
              </w:rPr>
            </w:pPr>
          </w:p>
        </w:tc>
        <w:tc>
          <w:tcPr>
            <w:tcW w:w="800" w:type="dxa"/>
            <w:vAlign w:val="bottom"/>
          </w:tcPr>
          <w:p w14:paraId="75B625D8" w14:textId="77777777" w:rsidR="004B413C" w:rsidRDefault="004B413C">
            <w:pPr>
              <w:rPr>
                <w:sz w:val="8"/>
                <w:szCs w:val="8"/>
              </w:rPr>
            </w:pPr>
          </w:p>
        </w:tc>
        <w:tc>
          <w:tcPr>
            <w:tcW w:w="0" w:type="dxa"/>
            <w:vAlign w:val="bottom"/>
          </w:tcPr>
          <w:p w14:paraId="67D6D0B8" w14:textId="77777777" w:rsidR="004B413C" w:rsidRDefault="004B413C">
            <w:pPr>
              <w:rPr>
                <w:sz w:val="1"/>
                <w:szCs w:val="1"/>
              </w:rPr>
            </w:pPr>
          </w:p>
        </w:tc>
      </w:tr>
      <w:tr w:rsidR="004B413C" w14:paraId="6A156477" w14:textId="77777777">
        <w:trPr>
          <w:trHeight w:val="223"/>
        </w:trPr>
        <w:tc>
          <w:tcPr>
            <w:tcW w:w="180" w:type="dxa"/>
            <w:vAlign w:val="bottom"/>
          </w:tcPr>
          <w:p w14:paraId="4A004143" w14:textId="77777777" w:rsidR="004B413C" w:rsidRDefault="004B413C">
            <w:pPr>
              <w:rPr>
                <w:sz w:val="19"/>
                <w:szCs w:val="19"/>
              </w:rPr>
            </w:pPr>
          </w:p>
        </w:tc>
        <w:tc>
          <w:tcPr>
            <w:tcW w:w="500" w:type="dxa"/>
            <w:vAlign w:val="bottom"/>
          </w:tcPr>
          <w:p w14:paraId="06D476B1" w14:textId="77777777" w:rsidR="004B413C" w:rsidRDefault="00EC2FEA">
            <w:pPr>
              <w:jc w:val="right"/>
              <w:rPr>
                <w:sz w:val="20"/>
                <w:szCs w:val="20"/>
              </w:rPr>
            </w:pPr>
            <w:r>
              <w:rPr>
                <w:rFonts w:ascii="Arial" w:eastAsia="Arial" w:hAnsi="Arial" w:cs="Arial"/>
                <w:color w:val="4D4D4D"/>
                <w:sz w:val="16"/>
                <w:szCs w:val="16"/>
              </w:rPr>
              <w:t>2014</w:t>
            </w:r>
          </w:p>
        </w:tc>
        <w:tc>
          <w:tcPr>
            <w:tcW w:w="1140" w:type="dxa"/>
            <w:tcBorders>
              <w:left w:val="single" w:sz="8" w:space="0" w:color="auto"/>
            </w:tcBorders>
            <w:vAlign w:val="bottom"/>
          </w:tcPr>
          <w:p w14:paraId="1FDA257E" w14:textId="77777777" w:rsidR="004B413C" w:rsidRDefault="004B413C">
            <w:pPr>
              <w:rPr>
                <w:sz w:val="19"/>
                <w:szCs w:val="19"/>
              </w:rPr>
            </w:pPr>
          </w:p>
        </w:tc>
        <w:tc>
          <w:tcPr>
            <w:tcW w:w="900" w:type="dxa"/>
            <w:vAlign w:val="bottom"/>
          </w:tcPr>
          <w:p w14:paraId="0EDD074D" w14:textId="77777777" w:rsidR="004B413C" w:rsidRDefault="004B413C">
            <w:pPr>
              <w:rPr>
                <w:sz w:val="19"/>
                <w:szCs w:val="19"/>
              </w:rPr>
            </w:pPr>
          </w:p>
        </w:tc>
        <w:tc>
          <w:tcPr>
            <w:tcW w:w="920" w:type="dxa"/>
            <w:vAlign w:val="bottom"/>
          </w:tcPr>
          <w:p w14:paraId="506DD51C" w14:textId="77777777" w:rsidR="004B413C" w:rsidRDefault="004B413C">
            <w:pPr>
              <w:rPr>
                <w:sz w:val="19"/>
                <w:szCs w:val="19"/>
              </w:rPr>
            </w:pPr>
          </w:p>
        </w:tc>
        <w:tc>
          <w:tcPr>
            <w:tcW w:w="920" w:type="dxa"/>
            <w:vAlign w:val="bottom"/>
          </w:tcPr>
          <w:p w14:paraId="20957F98" w14:textId="77777777" w:rsidR="004B413C" w:rsidRDefault="004B413C">
            <w:pPr>
              <w:rPr>
                <w:sz w:val="19"/>
                <w:szCs w:val="19"/>
              </w:rPr>
            </w:pPr>
          </w:p>
        </w:tc>
        <w:tc>
          <w:tcPr>
            <w:tcW w:w="740" w:type="dxa"/>
            <w:tcBorders>
              <w:right w:val="single" w:sz="8" w:space="0" w:color="auto"/>
            </w:tcBorders>
            <w:vAlign w:val="bottom"/>
          </w:tcPr>
          <w:p w14:paraId="224CBDB1" w14:textId="77777777" w:rsidR="004B413C" w:rsidRDefault="004B413C">
            <w:pPr>
              <w:rPr>
                <w:sz w:val="19"/>
                <w:szCs w:val="19"/>
              </w:rPr>
            </w:pPr>
          </w:p>
        </w:tc>
        <w:tc>
          <w:tcPr>
            <w:tcW w:w="1100" w:type="dxa"/>
            <w:vAlign w:val="bottom"/>
          </w:tcPr>
          <w:p w14:paraId="7515F01C" w14:textId="77777777" w:rsidR="004B413C" w:rsidRDefault="004B413C">
            <w:pPr>
              <w:rPr>
                <w:sz w:val="19"/>
                <w:szCs w:val="19"/>
              </w:rPr>
            </w:pPr>
          </w:p>
        </w:tc>
        <w:tc>
          <w:tcPr>
            <w:tcW w:w="900" w:type="dxa"/>
            <w:vAlign w:val="bottom"/>
          </w:tcPr>
          <w:p w14:paraId="65A966F1" w14:textId="77777777" w:rsidR="004B413C" w:rsidRDefault="004B413C">
            <w:pPr>
              <w:rPr>
                <w:sz w:val="19"/>
                <w:szCs w:val="19"/>
              </w:rPr>
            </w:pPr>
          </w:p>
        </w:tc>
        <w:tc>
          <w:tcPr>
            <w:tcW w:w="920" w:type="dxa"/>
            <w:vAlign w:val="bottom"/>
          </w:tcPr>
          <w:p w14:paraId="2EDF26A9" w14:textId="77777777" w:rsidR="004B413C" w:rsidRDefault="004B413C">
            <w:pPr>
              <w:rPr>
                <w:sz w:val="19"/>
                <w:szCs w:val="19"/>
              </w:rPr>
            </w:pPr>
          </w:p>
        </w:tc>
        <w:tc>
          <w:tcPr>
            <w:tcW w:w="920" w:type="dxa"/>
            <w:vAlign w:val="bottom"/>
          </w:tcPr>
          <w:p w14:paraId="41DAE594" w14:textId="77777777" w:rsidR="004B413C" w:rsidRDefault="004B413C">
            <w:pPr>
              <w:rPr>
                <w:sz w:val="19"/>
                <w:szCs w:val="19"/>
              </w:rPr>
            </w:pPr>
          </w:p>
        </w:tc>
        <w:tc>
          <w:tcPr>
            <w:tcW w:w="920" w:type="dxa"/>
            <w:vAlign w:val="bottom"/>
          </w:tcPr>
          <w:p w14:paraId="05A643D9" w14:textId="77777777" w:rsidR="004B413C" w:rsidRDefault="004B413C">
            <w:pPr>
              <w:rPr>
                <w:sz w:val="19"/>
                <w:szCs w:val="19"/>
              </w:rPr>
            </w:pPr>
          </w:p>
        </w:tc>
        <w:tc>
          <w:tcPr>
            <w:tcW w:w="900" w:type="dxa"/>
            <w:vAlign w:val="bottom"/>
          </w:tcPr>
          <w:p w14:paraId="56859095" w14:textId="77777777" w:rsidR="004B413C" w:rsidRDefault="004B413C">
            <w:pPr>
              <w:rPr>
                <w:sz w:val="19"/>
                <w:szCs w:val="19"/>
              </w:rPr>
            </w:pPr>
          </w:p>
        </w:tc>
        <w:tc>
          <w:tcPr>
            <w:tcW w:w="920" w:type="dxa"/>
            <w:vAlign w:val="bottom"/>
          </w:tcPr>
          <w:p w14:paraId="5D08792C" w14:textId="77777777" w:rsidR="004B413C" w:rsidRDefault="004B413C">
            <w:pPr>
              <w:rPr>
                <w:sz w:val="19"/>
                <w:szCs w:val="19"/>
              </w:rPr>
            </w:pPr>
          </w:p>
        </w:tc>
        <w:tc>
          <w:tcPr>
            <w:tcW w:w="800" w:type="dxa"/>
            <w:vAlign w:val="bottom"/>
          </w:tcPr>
          <w:p w14:paraId="291D6D0B" w14:textId="77777777" w:rsidR="004B413C" w:rsidRDefault="004B413C">
            <w:pPr>
              <w:rPr>
                <w:sz w:val="19"/>
                <w:szCs w:val="19"/>
              </w:rPr>
            </w:pPr>
          </w:p>
        </w:tc>
        <w:tc>
          <w:tcPr>
            <w:tcW w:w="0" w:type="dxa"/>
            <w:vAlign w:val="bottom"/>
          </w:tcPr>
          <w:p w14:paraId="68ED1397" w14:textId="77777777" w:rsidR="004B413C" w:rsidRDefault="004B413C">
            <w:pPr>
              <w:rPr>
                <w:sz w:val="1"/>
                <w:szCs w:val="1"/>
              </w:rPr>
            </w:pPr>
          </w:p>
        </w:tc>
      </w:tr>
      <w:tr w:rsidR="004B413C" w14:paraId="7F7D97AA" w14:textId="77777777">
        <w:trPr>
          <w:trHeight w:val="223"/>
        </w:trPr>
        <w:tc>
          <w:tcPr>
            <w:tcW w:w="180" w:type="dxa"/>
            <w:vAlign w:val="bottom"/>
          </w:tcPr>
          <w:p w14:paraId="51BC168D" w14:textId="77777777" w:rsidR="004B413C" w:rsidRDefault="004B413C">
            <w:pPr>
              <w:rPr>
                <w:sz w:val="19"/>
                <w:szCs w:val="19"/>
              </w:rPr>
            </w:pPr>
          </w:p>
        </w:tc>
        <w:tc>
          <w:tcPr>
            <w:tcW w:w="500" w:type="dxa"/>
            <w:vAlign w:val="bottom"/>
          </w:tcPr>
          <w:p w14:paraId="37B9F996" w14:textId="77777777" w:rsidR="004B413C" w:rsidRDefault="00EC2FEA">
            <w:pPr>
              <w:jc w:val="right"/>
              <w:rPr>
                <w:sz w:val="20"/>
                <w:szCs w:val="20"/>
              </w:rPr>
            </w:pPr>
            <w:r>
              <w:rPr>
                <w:rFonts w:ascii="Arial" w:eastAsia="Arial" w:hAnsi="Arial" w:cs="Arial"/>
                <w:color w:val="4D4D4D"/>
                <w:sz w:val="16"/>
                <w:szCs w:val="16"/>
              </w:rPr>
              <w:t>2015</w:t>
            </w:r>
          </w:p>
        </w:tc>
        <w:tc>
          <w:tcPr>
            <w:tcW w:w="1140" w:type="dxa"/>
            <w:tcBorders>
              <w:left w:val="single" w:sz="8" w:space="0" w:color="auto"/>
            </w:tcBorders>
            <w:vAlign w:val="bottom"/>
          </w:tcPr>
          <w:p w14:paraId="74A8CB93" w14:textId="77777777" w:rsidR="004B413C" w:rsidRDefault="004B413C">
            <w:pPr>
              <w:rPr>
                <w:sz w:val="19"/>
                <w:szCs w:val="19"/>
              </w:rPr>
            </w:pPr>
          </w:p>
        </w:tc>
        <w:tc>
          <w:tcPr>
            <w:tcW w:w="900" w:type="dxa"/>
            <w:vAlign w:val="bottom"/>
          </w:tcPr>
          <w:p w14:paraId="0A96CFAD" w14:textId="77777777" w:rsidR="004B413C" w:rsidRDefault="004B413C">
            <w:pPr>
              <w:rPr>
                <w:sz w:val="19"/>
                <w:szCs w:val="19"/>
              </w:rPr>
            </w:pPr>
          </w:p>
        </w:tc>
        <w:tc>
          <w:tcPr>
            <w:tcW w:w="920" w:type="dxa"/>
            <w:vAlign w:val="bottom"/>
          </w:tcPr>
          <w:p w14:paraId="56A9CA55" w14:textId="77777777" w:rsidR="004B413C" w:rsidRDefault="004B413C">
            <w:pPr>
              <w:rPr>
                <w:sz w:val="19"/>
                <w:szCs w:val="19"/>
              </w:rPr>
            </w:pPr>
          </w:p>
        </w:tc>
        <w:tc>
          <w:tcPr>
            <w:tcW w:w="920" w:type="dxa"/>
            <w:vAlign w:val="bottom"/>
          </w:tcPr>
          <w:p w14:paraId="4AC3F858" w14:textId="77777777" w:rsidR="004B413C" w:rsidRDefault="004B413C">
            <w:pPr>
              <w:rPr>
                <w:sz w:val="19"/>
                <w:szCs w:val="19"/>
              </w:rPr>
            </w:pPr>
          </w:p>
        </w:tc>
        <w:tc>
          <w:tcPr>
            <w:tcW w:w="740" w:type="dxa"/>
            <w:tcBorders>
              <w:right w:val="single" w:sz="8" w:space="0" w:color="auto"/>
            </w:tcBorders>
            <w:vAlign w:val="bottom"/>
          </w:tcPr>
          <w:p w14:paraId="5B1B1D29" w14:textId="77777777" w:rsidR="004B413C" w:rsidRDefault="004B413C">
            <w:pPr>
              <w:rPr>
                <w:sz w:val="19"/>
                <w:szCs w:val="19"/>
              </w:rPr>
            </w:pPr>
          </w:p>
        </w:tc>
        <w:tc>
          <w:tcPr>
            <w:tcW w:w="1100" w:type="dxa"/>
            <w:vAlign w:val="bottom"/>
          </w:tcPr>
          <w:p w14:paraId="3A3A9BE4" w14:textId="77777777" w:rsidR="004B413C" w:rsidRDefault="004B413C">
            <w:pPr>
              <w:rPr>
                <w:sz w:val="19"/>
                <w:szCs w:val="19"/>
              </w:rPr>
            </w:pPr>
          </w:p>
        </w:tc>
        <w:tc>
          <w:tcPr>
            <w:tcW w:w="900" w:type="dxa"/>
            <w:vAlign w:val="bottom"/>
          </w:tcPr>
          <w:p w14:paraId="757B462D" w14:textId="77777777" w:rsidR="004B413C" w:rsidRDefault="004B413C">
            <w:pPr>
              <w:rPr>
                <w:sz w:val="19"/>
                <w:szCs w:val="19"/>
              </w:rPr>
            </w:pPr>
          </w:p>
        </w:tc>
        <w:tc>
          <w:tcPr>
            <w:tcW w:w="920" w:type="dxa"/>
            <w:vAlign w:val="bottom"/>
          </w:tcPr>
          <w:p w14:paraId="15403013" w14:textId="77777777" w:rsidR="004B413C" w:rsidRDefault="004B413C">
            <w:pPr>
              <w:rPr>
                <w:sz w:val="19"/>
                <w:szCs w:val="19"/>
              </w:rPr>
            </w:pPr>
          </w:p>
        </w:tc>
        <w:tc>
          <w:tcPr>
            <w:tcW w:w="920" w:type="dxa"/>
            <w:vAlign w:val="bottom"/>
          </w:tcPr>
          <w:p w14:paraId="5A8108F7" w14:textId="77777777" w:rsidR="004B413C" w:rsidRDefault="004B413C">
            <w:pPr>
              <w:rPr>
                <w:sz w:val="19"/>
                <w:szCs w:val="19"/>
              </w:rPr>
            </w:pPr>
          </w:p>
        </w:tc>
        <w:tc>
          <w:tcPr>
            <w:tcW w:w="920" w:type="dxa"/>
            <w:vAlign w:val="bottom"/>
          </w:tcPr>
          <w:p w14:paraId="2341D12F" w14:textId="77777777" w:rsidR="004B413C" w:rsidRDefault="004B413C">
            <w:pPr>
              <w:rPr>
                <w:sz w:val="19"/>
                <w:szCs w:val="19"/>
              </w:rPr>
            </w:pPr>
          </w:p>
        </w:tc>
        <w:tc>
          <w:tcPr>
            <w:tcW w:w="900" w:type="dxa"/>
            <w:vAlign w:val="bottom"/>
          </w:tcPr>
          <w:p w14:paraId="2F02CFAB" w14:textId="77777777" w:rsidR="004B413C" w:rsidRDefault="004B413C">
            <w:pPr>
              <w:rPr>
                <w:sz w:val="19"/>
                <w:szCs w:val="19"/>
              </w:rPr>
            </w:pPr>
          </w:p>
        </w:tc>
        <w:tc>
          <w:tcPr>
            <w:tcW w:w="920" w:type="dxa"/>
            <w:vAlign w:val="bottom"/>
          </w:tcPr>
          <w:p w14:paraId="19E59390" w14:textId="77777777" w:rsidR="004B413C" w:rsidRDefault="004B413C">
            <w:pPr>
              <w:rPr>
                <w:sz w:val="19"/>
                <w:szCs w:val="19"/>
              </w:rPr>
            </w:pPr>
          </w:p>
        </w:tc>
        <w:tc>
          <w:tcPr>
            <w:tcW w:w="800" w:type="dxa"/>
            <w:vAlign w:val="bottom"/>
          </w:tcPr>
          <w:p w14:paraId="175AB6E2" w14:textId="77777777" w:rsidR="004B413C" w:rsidRDefault="00EC2FEA">
            <w:pPr>
              <w:ind w:left="700"/>
              <w:rPr>
                <w:sz w:val="20"/>
                <w:szCs w:val="20"/>
              </w:rPr>
            </w:pPr>
            <w:r>
              <w:rPr>
                <w:rFonts w:ascii="Arial" w:eastAsia="Arial" w:hAnsi="Arial" w:cs="Arial"/>
                <w:color w:val="1A1A1A"/>
                <w:w w:val="74"/>
                <w:sz w:val="16"/>
                <w:szCs w:val="16"/>
              </w:rPr>
              <w:t>A</w:t>
            </w:r>
          </w:p>
        </w:tc>
        <w:tc>
          <w:tcPr>
            <w:tcW w:w="0" w:type="dxa"/>
            <w:vAlign w:val="bottom"/>
          </w:tcPr>
          <w:p w14:paraId="0E26BF17" w14:textId="77777777" w:rsidR="004B413C" w:rsidRDefault="004B413C">
            <w:pPr>
              <w:rPr>
                <w:sz w:val="1"/>
                <w:szCs w:val="1"/>
              </w:rPr>
            </w:pPr>
          </w:p>
        </w:tc>
      </w:tr>
      <w:tr w:rsidR="004B413C" w14:paraId="7FD7BB45" w14:textId="77777777">
        <w:trPr>
          <w:trHeight w:val="223"/>
        </w:trPr>
        <w:tc>
          <w:tcPr>
            <w:tcW w:w="180" w:type="dxa"/>
            <w:vAlign w:val="bottom"/>
          </w:tcPr>
          <w:p w14:paraId="10304B73" w14:textId="77777777" w:rsidR="004B413C" w:rsidRDefault="004B413C">
            <w:pPr>
              <w:rPr>
                <w:sz w:val="19"/>
                <w:szCs w:val="19"/>
              </w:rPr>
            </w:pPr>
          </w:p>
        </w:tc>
        <w:tc>
          <w:tcPr>
            <w:tcW w:w="500" w:type="dxa"/>
            <w:vAlign w:val="bottom"/>
          </w:tcPr>
          <w:p w14:paraId="27CB2377" w14:textId="77777777" w:rsidR="004B413C" w:rsidRDefault="00EC2FEA">
            <w:pPr>
              <w:jc w:val="right"/>
              <w:rPr>
                <w:sz w:val="20"/>
                <w:szCs w:val="20"/>
              </w:rPr>
            </w:pPr>
            <w:r>
              <w:rPr>
                <w:rFonts w:ascii="Arial" w:eastAsia="Arial" w:hAnsi="Arial" w:cs="Arial"/>
                <w:color w:val="4D4D4D"/>
                <w:sz w:val="16"/>
                <w:szCs w:val="16"/>
              </w:rPr>
              <w:t>2016</w:t>
            </w:r>
          </w:p>
        </w:tc>
        <w:tc>
          <w:tcPr>
            <w:tcW w:w="1140" w:type="dxa"/>
            <w:tcBorders>
              <w:left w:val="single" w:sz="8" w:space="0" w:color="auto"/>
            </w:tcBorders>
            <w:vAlign w:val="bottom"/>
          </w:tcPr>
          <w:p w14:paraId="371C57E9" w14:textId="77777777" w:rsidR="004B413C" w:rsidRDefault="004B413C">
            <w:pPr>
              <w:rPr>
                <w:sz w:val="19"/>
                <w:szCs w:val="19"/>
              </w:rPr>
            </w:pPr>
          </w:p>
        </w:tc>
        <w:tc>
          <w:tcPr>
            <w:tcW w:w="900" w:type="dxa"/>
            <w:vAlign w:val="bottom"/>
          </w:tcPr>
          <w:p w14:paraId="55654AA7" w14:textId="77777777" w:rsidR="004B413C" w:rsidRDefault="004B413C">
            <w:pPr>
              <w:rPr>
                <w:sz w:val="19"/>
                <w:szCs w:val="19"/>
              </w:rPr>
            </w:pPr>
          </w:p>
        </w:tc>
        <w:tc>
          <w:tcPr>
            <w:tcW w:w="920" w:type="dxa"/>
            <w:vAlign w:val="bottom"/>
          </w:tcPr>
          <w:p w14:paraId="29EDCDAC" w14:textId="77777777" w:rsidR="004B413C" w:rsidRDefault="004B413C">
            <w:pPr>
              <w:rPr>
                <w:sz w:val="19"/>
                <w:szCs w:val="19"/>
              </w:rPr>
            </w:pPr>
          </w:p>
        </w:tc>
        <w:tc>
          <w:tcPr>
            <w:tcW w:w="920" w:type="dxa"/>
            <w:vAlign w:val="bottom"/>
          </w:tcPr>
          <w:p w14:paraId="22F813A2" w14:textId="77777777" w:rsidR="004B413C" w:rsidRDefault="004B413C">
            <w:pPr>
              <w:rPr>
                <w:sz w:val="19"/>
                <w:szCs w:val="19"/>
              </w:rPr>
            </w:pPr>
          </w:p>
        </w:tc>
        <w:tc>
          <w:tcPr>
            <w:tcW w:w="740" w:type="dxa"/>
            <w:tcBorders>
              <w:right w:val="single" w:sz="8" w:space="0" w:color="auto"/>
            </w:tcBorders>
            <w:vAlign w:val="bottom"/>
          </w:tcPr>
          <w:p w14:paraId="2215E0A8" w14:textId="77777777" w:rsidR="004B413C" w:rsidRDefault="004B413C">
            <w:pPr>
              <w:rPr>
                <w:sz w:val="19"/>
                <w:szCs w:val="19"/>
              </w:rPr>
            </w:pPr>
          </w:p>
        </w:tc>
        <w:tc>
          <w:tcPr>
            <w:tcW w:w="1100" w:type="dxa"/>
            <w:vAlign w:val="bottom"/>
          </w:tcPr>
          <w:p w14:paraId="3C58465A" w14:textId="77777777" w:rsidR="004B413C" w:rsidRDefault="004B413C">
            <w:pPr>
              <w:rPr>
                <w:sz w:val="19"/>
                <w:szCs w:val="19"/>
              </w:rPr>
            </w:pPr>
          </w:p>
        </w:tc>
        <w:tc>
          <w:tcPr>
            <w:tcW w:w="900" w:type="dxa"/>
            <w:vAlign w:val="bottom"/>
          </w:tcPr>
          <w:p w14:paraId="218FC2D0" w14:textId="77777777" w:rsidR="004B413C" w:rsidRDefault="004B413C">
            <w:pPr>
              <w:rPr>
                <w:sz w:val="19"/>
                <w:szCs w:val="19"/>
              </w:rPr>
            </w:pPr>
          </w:p>
        </w:tc>
        <w:tc>
          <w:tcPr>
            <w:tcW w:w="920" w:type="dxa"/>
            <w:vAlign w:val="bottom"/>
          </w:tcPr>
          <w:p w14:paraId="2331706B" w14:textId="77777777" w:rsidR="004B413C" w:rsidRDefault="004B413C">
            <w:pPr>
              <w:rPr>
                <w:sz w:val="19"/>
                <w:szCs w:val="19"/>
              </w:rPr>
            </w:pPr>
          </w:p>
        </w:tc>
        <w:tc>
          <w:tcPr>
            <w:tcW w:w="920" w:type="dxa"/>
            <w:vAlign w:val="bottom"/>
          </w:tcPr>
          <w:p w14:paraId="3AB27DF5" w14:textId="77777777" w:rsidR="004B413C" w:rsidRDefault="004B413C">
            <w:pPr>
              <w:rPr>
                <w:sz w:val="19"/>
                <w:szCs w:val="19"/>
              </w:rPr>
            </w:pPr>
          </w:p>
        </w:tc>
        <w:tc>
          <w:tcPr>
            <w:tcW w:w="920" w:type="dxa"/>
            <w:vAlign w:val="bottom"/>
          </w:tcPr>
          <w:p w14:paraId="6C96E59C" w14:textId="77777777" w:rsidR="004B413C" w:rsidRDefault="004B413C">
            <w:pPr>
              <w:rPr>
                <w:sz w:val="19"/>
                <w:szCs w:val="19"/>
              </w:rPr>
            </w:pPr>
          </w:p>
        </w:tc>
        <w:tc>
          <w:tcPr>
            <w:tcW w:w="900" w:type="dxa"/>
            <w:vAlign w:val="bottom"/>
          </w:tcPr>
          <w:p w14:paraId="73F3880E" w14:textId="77777777" w:rsidR="004B413C" w:rsidRDefault="004B413C">
            <w:pPr>
              <w:rPr>
                <w:sz w:val="19"/>
                <w:szCs w:val="19"/>
              </w:rPr>
            </w:pPr>
          </w:p>
        </w:tc>
        <w:tc>
          <w:tcPr>
            <w:tcW w:w="920" w:type="dxa"/>
            <w:vAlign w:val="bottom"/>
          </w:tcPr>
          <w:p w14:paraId="60B780FD" w14:textId="77777777" w:rsidR="004B413C" w:rsidRDefault="004B413C">
            <w:pPr>
              <w:rPr>
                <w:sz w:val="19"/>
                <w:szCs w:val="19"/>
              </w:rPr>
            </w:pPr>
          </w:p>
        </w:tc>
        <w:tc>
          <w:tcPr>
            <w:tcW w:w="800" w:type="dxa"/>
            <w:vAlign w:val="bottom"/>
          </w:tcPr>
          <w:p w14:paraId="7ADC4625" w14:textId="77777777" w:rsidR="004B413C" w:rsidRDefault="004B413C">
            <w:pPr>
              <w:rPr>
                <w:sz w:val="19"/>
                <w:szCs w:val="19"/>
              </w:rPr>
            </w:pPr>
          </w:p>
        </w:tc>
        <w:tc>
          <w:tcPr>
            <w:tcW w:w="0" w:type="dxa"/>
            <w:vAlign w:val="bottom"/>
          </w:tcPr>
          <w:p w14:paraId="6F7BEA48" w14:textId="77777777" w:rsidR="004B413C" w:rsidRDefault="004B413C">
            <w:pPr>
              <w:rPr>
                <w:sz w:val="1"/>
                <w:szCs w:val="1"/>
              </w:rPr>
            </w:pPr>
          </w:p>
        </w:tc>
      </w:tr>
      <w:tr w:rsidR="004B413C" w14:paraId="1BE5E2AD" w14:textId="77777777">
        <w:trPr>
          <w:trHeight w:val="129"/>
        </w:trPr>
        <w:tc>
          <w:tcPr>
            <w:tcW w:w="180" w:type="dxa"/>
            <w:vAlign w:val="bottom"/>
          </w:tcPr>
          <w:p w14:paraId="123854A8" w14:textId="77777777" w:rsidR="004B413C" w:rsidRDefault="004B413C">
            <w:pPr>
              <w:rPr>
                <w:sz w:val="11"/>
                <w:szCs w:val="11"/>
              </w:rPr>
            </w:pPr>
          </w:p>
        </w:tc>
        <w:tc>
          <w:tcPr>
            <w:tcW w:w="500" w:type="dxa"/>
            <w:vMerge w:val="restart"/>
            <w:vAlign w:val="bottom"/>
          </w:tcPr>
          <w:p w14:paraId="16147DFC" w14:textId="77777777" w:rsidR="004B413C" w:rsidRDefault="00EC2FEA">
            <w:pPr>
              <w:jc w:val="right"/>
              <w:rPr>
                <w:sz w:val="20"/>
                <w:szCs w:val="20"/>
              </w:rPr>
            </w:pPr>
            <w:r>
              <w:rPr>
                <w:rFonts w:ascii="Arial" w:eastAsia="Arial" w:hAnsi="Arial" w:cs="Arial"/>
                <w:color w:val="4D4D4D"/>
                <w:sz w:val="16"/>
                <w:szCs w:val="16"/>
              </w:rPr>
              <w:t>2017</w:t>
            </w:r>
          </w:p>
        </w:tc>
        <w:tc>
          <w:tcPr>
            <w:tcW w:w="1140" w:type="dxa"/>
            <w:vMerge w:val="restart"/>
            <w:tcBorders>
              <w:left w:val="single" w:sz="8" w:space="0" w:color="auto"/>
            </w:tcBorders>
            <w:vAlign w:val="bottom"/>
          </w:tcPr>
          <w:p w14:paraId="2B31F4EE" w14:textId="77777777" w:rsidR="004B413C" w:rsidRDefault="004B413C">
            <w:pPr>
              <w:rPr>
                <w:sz w:val="11"/>
                <w:szCs w:val="11"/>
              </w:rPr>
            </w:pPr>
          </w:p>
        </w:tc>
        <w:tc>
          <w:tcPr>
            <w:tcW w:w="900" w:type="dxa"/>
            <w:vAlign w:val="bottom"/>
          </w:tcPr>
          <w:p w14:paraId="368E13C5" w14:textId="77777777" w:rsidR="004B413C" w:rsidRDefault="004B413C">
            <w:pPr>
              <w:rPr>
                <w:sz w:val="11"/>
                <w:szCs w:val="11"/>
              </w:rPr>
            </w:pPr>
          </w:p>
        </w:tc>
        <w:tc>
          <w:tcPr>
            <w:tcW w:w="920" w:type="dxa"/>
            <w:vAlign w:val="bottom"/>
          </w:tcPr>
          <w:p w14:paraId="03994715" w14:textId="77777777" w:rsidR="004B413C" w:rsidRDefault="004B413C">
            <w:pPr>
              <w:rPr>
                <w:sz w:val="11"/>
                <w:szCs w:val="11"/>
              </w:rPr>
            </w:pPr>
          </w:p>
        </w:tc>
        <w:tc>
          <w:tcPr>
            <w:tcW w:w="920" w:type="dxa"/>
            <w:vAlign w:val="bottom"/>
          </w:tcPr>
          <w:p w14:paraId="2A48B44A" w14:textId="77777777" w:rsidR="004B413C" w:rsidRDefault="004B413C">
            <w:pPr>
              <w:rPr>
                <w:sz w:val="11"/>
                <w:szCs w:val="11"/>
              </w:rPr>
            </w:pPr>
          </w:p>
        </w:tc>
        <w:tc>
          <w:tcPr>
            <w:tcW w:w="740" w:type="dxa"/>
            <w:tcBorders>
              <w:right w:val="single" w:sz="8" w:space="0" w:color="auto"/>
            </w:tcBorders>
            <w:vAlign w:val="bottom"/>
          </w:tcPr>
          <w:p w14:paraId="4239558C" w14:textId="77777777" w:rsidR="004B413C" w:rsidRDefault="004B413C">
            <w:pPr>
              <w:rPr>
                <w:sz w:val="11"/>
                <w:szCs w:val="11"/>
              </w:rPr>
            </w:pPr>
          </w:p>
        </w:tc>
        <w:tc>
          <w:tcPr>
            <w:tcW w:w="1100" w:type="dxa"/>
            <w:vAlign w:val="bottom"/>
          </w:tcPr>
          <w:p w14:paraId="2C93AD75" w14:textId="77777777" w:rsidR="004B413C" w:rsidRDefault="004B413C">
            <w:pPr>
              <w:rPr>
                <w:sz w:val="11"/>
                <w:szCs w:val="11"/>
              </w:rPr>
            </w:pPr>
          </w:p>
        </w:tc>
        <w:tc>
          <w:tcPr>
            <w:tcW w:w="900" w:type="dxa"/>
            <w:vAlign w:val="bottom"/>
          </w:tcPr>
          <w:p w14:paraId="387233ED" w14:textId="77777777" w:rsidR="004B413C" w:rsidRDefault="004B413C">
            <w:pPr>
              <w:rPr>
                <w:sz w:val="11"/>
                <w:szCs w:val="11"/>
              </w:rPr>
            </w:pPr>
          </w:p>
        </w:tc>
        <w:tc>
          <w:tcPr>
            <w:tcW w:w="920" w:type="dxa"/>
            <w:vAlign w:val="bottom"/>
          </w:tcPr>
          <w:p w14:paraId="103EDD72" w14:textId="77777777" w:rsidR="004B413C" w:rsidRDefault="004B413C">
            <w:pPr>
              <w:rPr>
                <w:sz w:val="11"/>
                <w:szCs w:val="11"/>
              </w:rPr>
            </w:pPr>
          </w:p>
        </w:tc>
        <w:tc>
          <w:tcPr>
            <w:tcW w:w="920" w:type="dxa"/>
            <w:vAlign w:val="bottom"/>
          </w:tcPr>
          <w:p w14:paraId="56C229CA" w14:textId="77777777" w:rsidR="004B413C" w:rsidRDefault="004B413C">
            <w:pPr>
              <w:rPr>
                <w:sz w:val="11"/>
                <w:szCs w:val="11"/>
              </w:rPr>
            </w:pPr>
          </w:p>
        </w:tc>
        <w:tc>
          <w:tcPr>
            <w:tcW w:w="920" w:type="dxa"/>
            <w:vAlign w:val="bottom"/>
          </w:tcPr>
          <w:p w14:paraId="71CA203E" w14:textId="77777777" w:rsidR="004B413C" w:rsidRDefault="004B413C">
            <w:pPr>
              <w:rPr>
                <w:sz w:val="11"/>
                <w:szCs w:val="11"/>
              </w:rPr>
            </w:pPr>
          </w:p>
        </w:tc>
        <w:tc>
          <w:tcPr>
            <w:tcW w:w="900" w:type="dxa"/>
            <w:vAlign w:val="bottom"/>
          </w:tcPr>
          <w:p w14:paraId="7243E002" w14:textId="77777777" w:rsidR="004B413C" w:rsidRDefault="004B413C">
            <w:pPr>
              <w:rPr>
                <w:sz w:val="11"/>
                <w:szCs w:val="11"/>
              </w:rPr>
            </w:pPr>
          </w:p>
        </w:tc>
        <w:tc>
          <w:tcPr>
            <w:tcW w:w="920" w:type="dxa"/>
            <w:vAlign w:val="bottom"/>
          </w:tcPr>
          <w:p w14:paraId="30F5A5BD" w14:textId="77777777" w:rsidR="004B413C" w:rsidRDefault="004B413C">
            <w:pPr>
              <w:rPr>
                <w:sz w:val="11"/>
                <w:szCs w:val="11"/>
              </w:rPr>
            </w:pPr>
          </w:p>
        </w:tc>
        <w:tc>
          <w:tcPr>
            <w:tcW w:w="800" w:type="dxa"/>
            <w:vAlign w:val="bottom"/>
          </w:tcPr>
          <w:p w14:paraId="5AE4049F" w14:textId="77777777" w:rsidR="004B413C" w:rsidRDefault="004B413C">
            <w:pPr>
              <w:rPr>
                <w:sz w:val="11"/>
                <w:szCs w:val="11"/>
              </w:rPr>
            </w:pPr>
          </w:p>
        </w:tc>
        <w:tc>
          <w:tcPr>
            <w:tcW w:w="0" w:type="dxa"/>
            <w:vAlign w:val="bottom"/>
          </w:tcPr>
          <w:p w14:paraId="7892341B" w14:textId="77777777" w:rsidR="004B413C" w:rsidRDefault="004B413C">
            <w:pPr>
              <w:rPr>
                <w:sz w:val="1"/>
                <w:szCs w:val="1"/>
              </w:rPr>
            </w:pPr>
          </w:p>
        </w:tc>
      </w:tr>
      <w:tr w:rsidR="004B413C" w14:paraId="17CF910B" w14:textId="77777777">
        <w:trPr>
          <w:trHeight w:val="44"/>
        </w:trPr>
        <w:tc>
          <w:tcPr>
            <w:tcW w:w="180" w:type="dxa"/>
            <w:vAlign w:val="bottom"/>
          </w:tcPr>
          <w:p w14:paraId="5D35CBDB" w14:textId="77777777" w:rsidR="004B413C" w:rsidRDefault="004B413C">
            <w:pPr>
              <w:rPr>
                <w:sz w:val="3"/>
                <w:szCs w:val="3"/>
              </w:rPr>
            </w:pPr>
          </w:p>
        </w:tc>
        <w:tc>
          <w:tcPr>
            <w:tcW w:w="500" w:type="dxa"/>
            <w:vMerge/>
            <w:vAlign w:val="bottom"/>
          </w:tcPr>
          <w:p w14:paraId="73DA758F" w14:textId="77777777" w:rsidR="004B413C" w:rsidRDefault="004B413C">
            <w:pPr>
              <w:rPr>
                <w:sz w:val="3"/>
                <w:szCs w:val="3"/>
              </w:rPr>
            </w:pPr>
          </w:p>
        </w:tc>
        <w:tc>
          <w:tcPr>
            <w:tcW w:w="1140" w:type="dxa"/>
            <w:vMerge/>
            <w:tcBorders>
              <w:left w:val="single" w:sz="8" w:space="0" w:color="auto"/>
            </w:tcBorders>
            <w:vAlign w:val="bottom"/>
          </w:tcPr>
          <w:p w14:paraId="1EDCE976" w14:textId="77777777" w:rsidR="004B413C" w:rsidRDefault="004B413C">
            <w:pPr>
              <w:rPr>
                <w:sz w:val="3"/>
                <w:szCs w:val="3"/>
              </w:rPr>
            </w:pPr>
          </w:p>
        </w:tc>
        <w:tc>
          <w:tcPr>
            <w:tcW w:w="900" w:type="dxa"/>
            <w:vAlign w:val="bottom"/>
          </w:tcPr>
          <w:p w14:paraId="1BF506BF" w14:textId="77777777" w:rsidR="004B413C" w:rsidRDefault="004B413C">
            <w:pPr>
              <w:rPr>
                <w:sz w:val="3"/>
                <w:szCs w:val="3"/>
              </w:rPr>
            </w:pPr>
          </w:p>
        </w:tc>
        <w:tc>
          <w:tcPr>
            <w:tcW w:w="920" w:type="dxa"/>
            <w:vAlign w:val="bottom"/>
          </w:tcPr>
          <w:p w14:paraId="22108DAD" w14:textId="77777777" w:rsidR="004B413C" w:rsidRDefault="004B413C">
            <w:pPr>
              <w:rPr>
                <w:sz w:val="3"/>
                <w:szCs w:val="3"/>
              </w:rPr>
            </w:pPr>
          </w:p>
        </w:tc>
        <w:tc>
          <w:tcPr>
            <w:tcW w:w="920" w:type="dxa"/>
            <w:vAlign w:val="bottom"/>
          </w:tcPr>
          <w:p w14:paraId="7017F9D7" w14:textId="77777777" w:rsidR="004B413C" w:rsidRDefault="004B413C">
            <w:pPr>
              <w:rPr>
                <w:sz w:val="3"/>
                <w:szCs w:val="3"/>
              </w:rPr>
            </w:pPr>
          </w:p>
        </w:tc>
        <w:tc>
          <w:tcPr>
            <w:tcW w:w="740" w:type="dxa"/>
            <w:vAlign w:val="bottom"/>
          </w:tcPr>
          <w:p w14:paraId="62D89EB2" w14:textId="77777777" w:rsidR="004B413C" w:rsidRDefault="004B413C">
            <w:pPr>
              <w:rPr>
                <w:sz w:val="3"/>
                <w:szCs w:val="3"/>
              </w:rPr>
            </w:pPr>
          </w:p>
        </w:tc>
        <w:tc>
          <w:tcPr>
            <w:tcW w:w="1100" w:type="dxa"/>
            <w:vAlign w:val="bottom"/>
          </w:tcPr>
          <w:p w14:paraId="2B4CFA97" w14:textId="77777777" w:rsidR="004B413C" w:rsidRDefault="004B413C">
            <w:pPr>
              <w:rPr>
                <w:sz w:val="3"/>
                <w:szCs w:val="3"/>
              </w:rPr>
            </w:pPr>
          </w:p>
        </w:tc>
        <w:tc>
          <w:tcPr>
            <w:tcW w:w="900" w:type="dxa"/>
            <w:vAlign w:val="bottom"/>
          </w:tcPr>
          <w:p w14:paraId="43364A39" w14:textId="77777777" w:rsidR="004B413C" w:rsidRDefault="004B413C">
            <w:pPr>
              <w:rPr>
                <w:sz w:val="3"/>
                <w:szCs w:val="3"/>
              </w:rPr>
            </w:pPr>
          </w:p>
        </w:tc>
        <w:tc>
          <w:tcPr>
            <w:tcW w:w="920" w:type="dxa"/>
            <w:vAlign w:val="bottom"/>
          </w:tcPr>
          <w:p w14:paraId="14CA3E9B" w14:textId="77777777" w:rsidR="004B413C" w:rsidRDefault="004B413C">
            <w:pPr>
              <w:rPr>
                <w:sz w:val="3"/>
                <w:szCs w:val="3"/>
              </w:rPr>
            </w:pPr>
          </w:p>
        </w:tc>
        <w:tc>
          <w:tcPr>
            <w:tcW w:w="920" w:type="dxa"/>
            <w:vAlign w:val="bottom"/>
          </w:tcPr>
          <w:p w14:paraId="2DD0883E" w14:textId="77777777" w:rsidR="004B413C" w:rsidRDefault="004B413C">
            <w:pPr>
              <w:rPr>
                <w:sz w:val="3"/>
                <w:szCs w:val="3"/>
              </w:rPr>
            </w:pPr>
          </w:p>
        </w:tc>
        <w:tc>
          <w:tcPr>
            <w:tcW w:w="920" w:type="dxa"/>
            <w:vAlign w:val="bottom"/>
          </w:tcPr>
          <w:p w14:paraId="34077463" w14:textId="77777777" w:rsidR="004B413C" w:rsidRDefault="004B413C">
            <w:pPr>
              <w:rPr>
                <w:sz w:val="3"/>
                <w:szCs w:val="3"/>
              </w:rPr>
            </w:pPr>
          </w:p>
        </w:tc>
        <w:tc>
          <w:tcPr>
            <w:tcW w:w="900" w:type="dxa"/>
            <w:vAlign w:val="bottom"/>
          </w:tcPr>
          <w:p w14:paraId="1D08C6D8" w14:textId="77777777" w:rsidR="004B413C" w:rsidRDefault="004B413C">
            <w:pPr>
              <w:rPr>
                <w:sz w:val="3"/>
                <w:szCs w:val="3"/>
              </w:rPr>
            </w:pPr>
          </w:p>
        </w:tc>
        <w:tc>
          <w:tcPr>
            <w:tcW w:w="920" w:type="dxa"/>
            <w:vAlign w:val="bottom"/>
          </w:tcPr>
          <w:p w14:paraId="74C10DE1" w14:textId="77777777" w:rsidR="004B413C" w:rsidRDefault="004B413C">
            <w:pPr>
              <w:rPr>
                <w:sz w:val="3"/>
                <w:szCs w:val="3"/>
              </w:rPr>
            </w:pPr>
          </w:p>
        </w:tc>
        <w:tc>
          <w:tcPr>
            <w:tcW w:w="800" w:type="dxa"/>
            <w:vAlign w:val="bottom"/>
          </w:tcPr>
          <w:p w14:paraId="2D3E6088" w14:textId="77777777" w:rsidR="004B413C" w:rsidRDefault="004B413C">
            <w:pPr>
              <w:rPr>
                <w:sz w:val="3"/>
                <w:szCs w:val="3"/>
              </w:rPr>
            </w:pPr>
          </w:p>
        </w:tc>
        <w:tc>
          <w:tcPr>
            <w:tcW w:w="0" w:type="dxa"/>
            <w:vAlign w:val="bottom"/>
          </w:tcPr>
          <w:p w14:paraId="4D0A1B8B" w14:textId="77777777" w:rsidR="004B413C" w:rsidRDefault="004B413C">
            <w:pPr>
              <w:rPr>
                <w:sz w:val="1"/>
                <w:szCs w:val="1"/>
              </w:rPr>
            </w:pPr>
          </w:p>
        </w:tc>
      </w:tr>
      <w:tr w:rsidR="004B413C" w14:paraId="62A42E3D" w14:textId="77777777">
        <w:trPr>
          <w:trHeight w:val="50"/>
        </w:trPr>
        <w:tc>
          <w:tcPr>
            <w:tcW w:w="180" w:type="dxa"/>
            <w:vAlign w:val="bottom"/>
          </w:tcPr>
          <w:p w14:paraId="10FC1BE8" w14:textId="77777777" w:rsidR="004B413C" w:rsidRDefault="004B413C">
            <w:pPr>
              <w:rPr>
                <w:sz w:val="4"/>
                <w:szCs w:val="4"/>
              </w:rPr>
            </w:pPr>
          </w:p>
        </w:tc>
        <w:tc>
          <w:tcPr>
            <w:tcW w:w="500" w:type="dxa"/>
            <w:vMerge/>
            <w:vAlign w:val="bottom"/>
          </w:tcPr>
          <w:p w14:paraId="32C73CA5" w14:textId="77777777" w:rsidR="004B413C" w:rsidRDefault="004B413C">
            <w:pPr>
              <w:rPr>
                <w:sz w:val="4"/>
                <w:szCs w:val="4"/>
              </w:rPr>
            </w:pPr>
          </w:p>
        </w:tc>
        <w:tc>
          <w:tcPr>
            <w:tcW w:w="1140" w:type="dxa"/>
            <w:vAlign w:val="bottom"/>
          </w:tcPr>
          <w:p w14:paraId="206E439C" w14:textId="77777777" w:rsidR="004B413C" w:rsidRDefault="004B413C">
            <w:pPr>
              <w:rPr>
                <w:sz w:val="4"/>
                <w:szCs w:val="4"/>
              </w:rPr>
            </w:pPr>
          </w:p>
        </w:tc>
        <w:tc>
          <w:tcPr>
            <w:tcW w:w="900" w:type="dxa"/>
            <w:vAlign w:val="bottom"/>
          </w:tcPr>
          <w:p w14:paraId="41247DF4" w14:textId="77777777" w:rsidR="004B413C" w:rsidRDefault="004B413C">
            <w:pPr>
              <w:rPr>
                <w:sz w:val="4"/>
                <w:szCs w:val="4"/>
              </w:rPr>
            </w:pPr>
          </w:p>
        </w:tc>
        <w:tc>
          <w:tcPr>
            <w:tcW w:w="920" w:type="dxa"/>
            <w:vAlign w:val="bottom"/>
          </w:tcPr>
          <w:p w14:paraId="3000E204" w14:textId="77777777" w:rsidR="004B413C" w:rsidRDefault="004B413C">
            <w:pPr>
              <w:rPr>
                <w:sz w:val="4"/>
                <w:szCs w:val="4"/>
              </w:rPr>
            </w:pPr>
          </w:p>
        </w:tc>
        <w:tc>
          <w:tcPr>
            <w:tcW w:w="920" w:type="dxa"/>
            <w:vAlign w:val="bottom"/>
          </w:tcPr>
          <w:p w14:paraId="2CEB8E45" w14:textId="77777777" w:rsidR="004B413C" w:rsidRDefault="004B413C">
            <w:pPr>
              <w:rPr>
                <w:sz w:val="4"/>
                <w:szCs w:val="4"/>
              </w:rPr>
            </w:pPr>
          </w:p>
        </w:tc>
        <w:tc>
          <w:tcPr>
            <w:tcW w:w="740" w:type="dxa"/>
            <w:vAlign w:val="bottom"/>
          </w:tcPr>
          <w:p w14:paraId="63BDA63C" w14:textId="77777777" w:rsidR="004B413C" w:rsidRDefault="004B413C">
            <w:pPr>
              <w:rPr>
                <w:sz w:val="4"/>
                <w:szCs w:val="4"/>
              </w:rPr>
            </w:pPr>
          </w:p>
        </w:tc>
        <w:tc>
          <w:tcPr>
            <w:tcW w:w="1100" w:type="dxa"/>
            <w:vAlign w:val="bottom"/>
          </w:tcPr>
          <w:p w14:paraId="7D9F3C56" w14:textId="77777777" w:rsidR="004B413C" w:rsidRDefault="004B413C">
            <w:pPr>
              <w:rPr>
                <w:sz w:val="4"/>
                <w:szCs w:val="4"/>
              </w:rPr>
            </w:pPr>
          </w:p>
        </w:tc>
        <w:tc>
          <w:tcPr>
            <w:tcW w:w="900" w:type="dxa"/>
            <w:vAlign w:val="bottom"/>
          </w:tcPr>
          <w:p w14:paraId="60DAA8B3" w14:textId="77777777" w:rsidR="004B413C" w:rsidRDefault="004B413C">
            <w:pPr>
              <w:rPr>
                <w:sz w:val="4"/>
                <w:szCs w:val="4"/>
              </w:rPr>
            </w:pPr>
          </w:p>
        </w:tc>
        <w:tc>
          <w:tcPr>
            <w:tcW w:w="920" w:type="dxa"/>
            <w:vAlign w:val="bottom"/>
          </w:tcPr>
          <w:p w14:paraId="3F86C5CD" w14:textId="77777777" w:rsidR="004B413C" w:rsidRDefault="004B413C">
            <w:pPr>
              <w:rPr>
                <w:sz w:val="4"/>
                <w:szCs w:val="4"/>
              </w:rPr>
            </w:pPr>
          </w:p>
        </w:tc>
        <w:tc>
          <w:tcPr>
            <w:tcW w:w="920" w:type="dxa"/>
            <w:vAlign w:val="bottom"/>
          </w:tcPr>
          <w:p w14:paraId="305F1D18" w14:textId="77777777" w:rsidR="004B413C" w:rsidRDefault="004B413C">
            <w:pPr>
              <w:rPr>
                <w:sz w:val="4"/>
                <w:szCs w:val="4"/>
              </w:rPr>
            </w:pPr>
          </w:p>
        </w:tc>
        <w:tc>
          <w:tcPr>
            <w:tcW w:w="920" w:type="dxa"/>
            <w:vAlign w:val="bottom"/>
          </w:tcPr>
          <w:p w14:paraId="4BEBF078" w14:textId="77777777" w:rsidR="004B413C" w:rsidRDefault="004B413C">
            <w:pPr>
              <w:rPr>
                <w:sz w:val="4"/>
                <w:szCs w:val="4"/>
              </w:rPr>
            </w:pPr>
          </w:p>
        </w:tc>
        <w:tc>
          <w:tcPr>
            <w:tcW w:w="900" w:type="dxa"/>
            <w:vAlign w:val="bottom"/>
          </w:tcPr>
          <w:p w14:paraId="357501C3" w14:textId="77777777" w:rsidR="004B413C" w:rsidRDefault="004B413C">
            <w:pPr>
              <w:rPr>
                <w:sz w:val="4"/>
                <w:szCs w:val="4"/>
              </w:rPr>
            </w:pPr>
          </w:p>
        </w:tc>
        <w:tc>
          <w:tcPr>
            <w:tcW w:w="920" w:type="dxa"/>
            <w:vAlign w:val="bottom"/>
          </w:tcPr>
          <w:p w14:paraId="64D16B55" w14:textId="77777777" w:rsidR="004B413C" w:rsidRDefault="004B413C">
            <w:pPr>
              <w:rPr>
                <w:sz w:val="4"/>
                <w:szCs w:val="4"/>
              </w:rPr>
            </w:pPr>
          </w:p>
        </w:tc>
        <w:tc>
          <w:tcPr>
            <w:tcW w:w="800" w:type="dxa"/>
            <w:vAlign w:val="bottom"/>
          </w:tcPr>
          <w:p w14:paraId="510F7F62" w14:textId="77777777" w:rsidR="004B413C" w:rsidRDefault="004B413C">
            <w:pPr>
              <w:rPr>
                <w:sz w:val="4"/>
                <w:szCs w:val="4"/>
              </w:rPr>
            </w:pPr>
          </w:p>
        </w:tc>
        <w:tc>
          <w:tcPr>
            <w:tcW w:w="0" w:type="dxa"/>
            <w:vAlign w:val="bottom"/>
          </w:tcPr>
          <w:p w14:paraId="5A96B4D5" w14:textId="77777777" w:rsidR="004B413C" w:rsidRDefault="004B413C">
            <w:pPr>
              <w:rPr>
                <w:sz w:val="1"/>
                <w:szCs w:val="1"/>
              </w:rPr>
            </w:pPr>
          </w:p>
        </w:tc>
      </w:tr>
      <w:tr w:rsidR="004B413C" w14:paraId="55B272CF" w14:textId="77777777">
        <w:trPr>
          <w:trHeight w:val="49"/>
        </w:trPr>
        <w:tc>
          <w:tcPr>
            <w:tcW w:w="180" w:type="dxa"/>
            <w:vAlign w:val="bottom"/>
          </w:tcPr>
          <w:p w14:paraId="4F8EB25A" w14:textId="77777777" w:rsidR="004B413C" w:rsidRDefault="004B413C">
            <w:pPr>
              <w:rPr>
                <w:sz w:val="4"/>
                <w:szCs w:val="4"/>
              </w:rPr>
            </w:pPr>
          </w:p>
        </w:tc>
        <w:tc>
          <w:tcPr>
            <w:tcW w:w="500" w:type="dxa"/>
            <w:vMerge w:val="restart"/>
            <w:vAlign w:val="bottom"/>
          </w:tcPr>
          <w:p w14:paraId="305CF885" w14:textId="77777777" w:rsidR="004B413C" w:rsidRDefault="00EC2FEA">
            <w:pPr>
              <w:jc w:val="right"/>
              <w:rPr>
                <w:sz w:val="20"/>
                <w:szCs w:val="20"/>
              </w:rPr>
            </w:pPr>
            <w:r>
              <w:rPr>
                <w:rFonts w:ascii="Arial" w:eastAsia="Arial" w:hAnsi="Arial" w:cs="Arial"/>
                <w:color w:val="4D4D4D"/>
                <w:sz w:val="16"/>
                <w:szCs w:val="16"/>
              </w:rPr>
              <w:t>2013</w:t>
            </w:r>
          </w:p>
        </w:tc>
        <w:tc>
          <w:tcPr>
            <w:tcW w:w="1140" w:type="dxa"/>
            <w:vAlign w:val="bottom"/>
          </w:tcPr>
          <w:p w14:paraId="79B6C747" w14:textId="77777777" w:rsidR="004B413C" w:rsidRDefault="004B413C">
            <w:pPr>
              <w:rPr>
                <w:sz w:val="4"/>
                <w:szCs w:val="4"/>
              </w:rPr>
            </w:pPr>
          </w:p>
        </w:tc>
        <w:tc>
          <w:tcPr>
            <w:tcW w:w="900" w:type="dxa"/>
            <w:vAlign w:val="bottom"/>
          </w:tcPr>
          <w:p w14:paraId="7407DB23" w14:textId="77777777" w:rsidR="004B413C" w:rsidRDefault="004B413C">
            <w:pPr>
              <w:rPr>
                <w:sz w:val="4"/>
                <w:szCs w:val="4"/>
              </w:rPr>
            </w:pPr>
          </w:p>
        </w:tc>
        <w:tc>
          <w:tcPr>
            <w:tcW w:w="920" w:type="dxa"/>
            <w:vAlign w:val="bottom"/>
          </w:tcPr>
          <w:p w14:paraId="6C6EC0BA" w14:textId="77777777" w:rsidR="004B413C" w:rsidRDefault="004B413C">
            <w:pPr>
              <w:rPr>
                <w:sz w:val="4"/>
                <w:szCs w:val="4"/>
              </w:rPr>
            </w:pPr>
          </w:p>
        </w:tc>
        <w:tc>
          <w:tcPr>
            <w:tcW w:w="920" w:type="dxa"/>
            <w:vAlign w:val="bottom"/>
          </w:tcPr>
          <w:p w14:paraId="6FE498E0" w14:textId="77777777" w:rsidR="004B413C" w:rsidRDefault="004B413C">
            <w:pPr>
              <w:rPr>
                <w:sz w:val="4"/>
                <w:szCs w:val="4"/>
              </w:rPr>
            </w:pPr>
          </w:p>
        </w:tc>
        <w:tc>
          <w:tcPr>
            <w:tcW w:w="740" w:type="dxa"/>
            <w:vAlign w:val="bottom"/>
          </w:tcPr>
          <w:p w14:paraId="2FC9CC93" w14:textId="77777777" w:rsidR="004B413C" w:rsidRDefault="004B413C">
            <w:pPr>
              <w:rPr>
                <w:sz w:val="4"/>
                <w:szCs w:val="4"/>
              </w:rPr>
            </w:pPr>
          </w:p>
        </w:tc>
        <w:tc>
          <w:tcPr>
            <w:tcW w:w="1100" w:type="dxa"/>
            <w:vAlign w:val="bottom"/>
          </w:tcPr>
          <w:p w14:paraId="6BB9FF56" w14:textId="77777777" w:rsidR="004B413C" w:rsidRDefault="004B413C">
            <w:pPr>
              <w:rPr>
                <w:sz w:val="4"/>
                <w:szCs w:val="4"/>
              </w:rPr>
            </w:pPr>
          </w:p>
        </w:tc>
        <w:tc>
          <w:tcPr>
            <w:tcW w:w="900" w:type="dxa"/>
            <w:vAlign w:val="bottom"/>
          </w:tcPr>
          <w:p w14:paraId="59858193" w14:textId="77777777" w:rsidR="004B413C" w:rsidRDefault="004B413C">
            <w:pPr>
              <w:rPr>
                <w:sz w:val="4"/>
                <w:szCs w:val="4"/>
              </w:rPr>
            </w:pPr>
          </w:p>
        </w:tc>
        <w:tc>
          <w:tcPr>
            <w:tcW w:w="920" w:type="dxa"/>
            <w:vAlign w:val="bottom"/>
          </w:tcPr>
          <w:p w14:paraId="71C8BDA4" w14:textId="77777777" w:rsidR="004B413C" w:rsidRDefault="004B413C">
            <w:pPr>
              <w:rPr>
                <w:sz w:val="4"/>
                <w:szCs w:val="4"/>
              </w:rPr>
            </w:pPr>
          </w:p>
        </w:tc>
        <w:tc>
          <w:tcPr>
            <w:tcW w:w="920" w:type="dxa"/>
            <w:vAlign w:val="bottom"/>
          </w:tcPr>
          <w:p w14:paraId="3D20233B" w14:textId="77777777" w:rsidR="004B413C" w:rsidRDefault="004B413C">
            <w:pPr>
              <w:rPr>
                <w:sz w:val="4"/>
                <w:szCs w:val="4"/>
              </w:rPr>
            </w:pPr>
          </w:p>
        </w:tc>
        <w:tc>
          <w:tcPr>
            <w:tcW w:w="920" w:type="dxa"/>
            <w:vAlign w:val="bottom"/>
          </w:tcPr>
          <w:p w14:paraId="14F46295" w14:textId="77777777" w:rsidR="004B413C" w:rsidRDefault="004B413C">
            <w:pPr>
              <w:rPr>
                <w:sz w:val="4"/>
                <w:szCs w:val="4"/>
              </w:rPr>
            </w:pPr>
          </w:p>
        </w:tc>
        <w:tc>
          <w:tcPr>
            <w:tcW w:w="900" w:type="dxa"/>
            <w:vAlign w:val="bottom"/>
          </w:tcPr>
          <w:p w14:paraId="7E76A0ED" w14:textId="77777777" w:rsidR="004B413C" w:rsidRDefault="004B413C">
            <w:pPr>
              <w:rPr>
                <w:sz w:val="4"/>
                <w:szCs w:val="4"/>
              </w:rPr>
            </w:pPr>
          </w:p>
        </w:tc>
        <w:tc>
          <w:tcPr>
            <w:tcW w:w="920" w:type="dxa"/>
            <w:vAlign w:val="bottom"/>
          </w:tcPr>
          <w:p w14:paraId="2808AA25" w14:textId="77777777" w:rsidR="004B413C" w:rsidRDefault="004B413C">
            <w:pPr>
              <w:rPr>
                <w:sz w:val="4"/>
                <w:szCs w:val="4"/>
              </w:rPr>
            </w:pPr>
          </w:p>
        </w:tc>
        <w:tc>
          <w:tcPr>
            <w:tcW w:w="800" w:type="dxa"/>
            <w:vAlign w:val="bottom"/>
          </w:tcPr>
          <w:p w14:paraId="6F7425A1" w14:textId="77777777" w:rsidR="004B413C" w:rsidRDefault="004B413C">
            <w:pPr>
              <w:rPr>
                <w:sz w:val="4"/>
                <w:szCs w:val="4"/>
              </w:rPr>
            </w:pPr>
          </w:p>
        </w:tc>
        <w:tc>
          <w:tcPr>
            <w:tcW w:w="0" w:type="dxa"/>
            <w:vAlign w:val="bottom"/>
          </w:tcPr>
          <w:p w14:paraId="55D489AC" w14:textId="77777777" w:rsidR="004B413C" w:rsidRDefault="004B413C">
            <w:pPr>
              <w:rPr>
                <w:sz w:val="1"/>
                <w:szCs w:val="1"/>
              </w:rPr>
            </w:pPr>
          </w:p>
        </w:tc>
      </w:tr>
      <w:tr w:rsidR="004B413C" w14:paraId="5714A0D2" w14:textId="77777777">
        <w:trPr>
          <w:trHeight w:val="139"/>
        </w:trPr>
        <w:tc>
          <w:tcPr>
            <w:tcW w:w="180" w:type="dxa"/>
            <w:vAlign w:val="bottom"/>
          </w:tcPr>
          <w:p w14:paraId="39EB5B8C" w14:textId="77777777" w:rsidR="004B413C" w:rsidRDefault="004B413C">
            <w:pPr>
              <w:rPr>
                <w:sz w:val="12"/>
                <w:szCs w:val="12"/>
              </w:rPr>
            </w:pPr>
          </w:p>
        </w:tc>
        <w:tc>
          <w:tcPr>
            <w:tcW w:w="500" w:type="dxa"/>
            <w:vMerge/>
            <w:vAlign w:val="bottom"/>
          </w:tcPr>
          <w:p w14:paraId="1523D65D" w14:textId="77777777" w:rsidR="004B413C" w:rsidRDefault="004B413C">
            <w:pPr>
              <w:rPr>
                <w:sz w:val="12"/>
                <w:szCs w:val="12"/>
              </w:rPr>
            </w:pPr>
          </w:p>
        </w:tc>
        <w:tc>
          <w:tcPr>
            <w:tcW w:w="1140" w:type="dxa"/>
            <w:tcBorders>
              <w:left w:val="single" w:sz="8" w:space="0" w:color="auto"/>
            </w:tcBorders>
            <w:vAlign w:val="bottom"/>
          </w:tcPr>
          <w:p w14:paraId="1AE372B9" w14:textId="77777777" w:rsidR="004B413C" w:rsidRDefault="004B413C">
            <w:pPr>
              <w:rPr>
                <w:sz w:val="12"/>
                <w:szCs w:val="12"/>
              </w:rPr>
            </w:pPr>
          </w:p>
        </w:tc>
        <w:tc>
          <w:tcPr>
            <w:tcW w:w="900" w:type="dxa"/>
            <w:vAlign w:val="bottom"/>
          </w:tcPr>
          <w:p w14:paraId="22B4DAE2" w14:textId="77777777" w:rsidR="004B413C" w:rsidRDefault="004B413C">
            <w:pPr>
              <w:rPr>
                <w:sz w:val="12"/>
                <w:szCs w:val="12"/>
              </w:rPr>
            </w:pPr>
          </w:p>
        </w:tc>
        <w:tc>
          <w:tcPr>
            <w:tcW w:w="920" w:type="dxa"/>
            <w:vAlign w:val="bottom"/>
          </w:tcPr>
          <w:p w14:paraId="0F3DC202" w14:textId="77777777" w:rsidR="004B413C" w:rsidRDefault="004B413C">
            <w:pPr>
              <w:rPr>
                <w:sz w:val="12"/>
                <w:szCs w:val="12"/>
              </w:rPr>
            </w:pPr>
          </w:p>
        </w:tc>
        <w:tc>
          <w:tcPr>
            <w:tcW w:w="920" w:type="dxa"/>
            <w:vAlign w:val="bottom"/>
          </w:tcPr>
          <w:p w14:paraId="4F487927" w14:textId="77777777" w:rsidR="004B413C" w:rsidRDefault="004B413C">
            <w:pPr>
              <w:rPr>
                <w:sz w:val="12"/>
                <w:szCs w:val="12"/>
              </w:rPr>
            </w:pPr>
          </w:p>
        </w:tc>
        <w:tc>
          <w:tcPr>
            <w:tcW w:w="740" w:type="dxa"/>
            <w:vAlign w:val="bottom"/>
          </w:tcPr>
          <w:p w14:paraId="2A5CB060" w14:textId="77777777" w:rsidR="004B413C" w:rsidRDefault="004B413C">
            <w:pPr>
              <w:rPr>
                <w:sz w:val="12"/>
                <w:szCs w:val="12"/>
              </w:rPr>
            </w:pPr>
          </w:p>
        </w:tc>
        <w:tc>
          <w:tcPr>
            <w:tcW w:w="1100" w:type="dxa"/>
            <w:vAlign w:val="bottom"/>
          </w:tcPr>
          <w:p w14:paraId="40E7193C" w14:textId="77777777" w:rsidR="004B413C" w:rsidRDefault="004B413C">
            <w:pPr>
              <w:rPr>
                <w:sz w:val="12"/>
                <w:szCs w:val="12"/>
              </w:rPr>
            </w:pPr>
          </w:p>
        </w:tc>
        <w:tc>
          <w:tcPr>
            <w:tcW w:w="900" w:type="dxa"/>
            <w:vAlign w:val="bottom"/>
          </w:tcPr>
          <w:p w14:paraId="7CBFDBC6" w14:textId="77777777" w:rsidR="004B413C" w:rsidRDefault="004B413C">
            <w:pPr>
              <w:rPr>
                <w:sz w:val="12"/>
                <w:szCs w:val="12"/>
              </w:rPr>
            </w:pPr>
          </w:p>
        </w:tc>
        <w:tc>
          <w:tcPr>
            <w:tcW w:w="920" w:type="dxa"/>
            <w:vAlign w:val="bottom"/>
          </w:tcPr>
          <w:p w14:paraId="675F37FC" w14:textId="77777777" w:rsidR="004B413C" w:rsidRDefault="004B413C">
            <w:pPr>
              <w:rPr>
                <w:sz w:val="12"/>
                <w:szCs w:val="12"/>
              </w:rPr>
            </w:pPr>
          </w:p>
        </w:tc>
        <w:tc>
          <w:tcPr>
            <w:tcW w:w="920" w:type="dxa"/>
            <w:vAlign w:val="bottom"/>
          </w:tcPr>
          <w:p w14:paraId="4AF39E88" w14:textId="77777777" w:rsidR="004B413C" w:rsidRDefault="004B413C">
            <w:pPr>
              <w:rPr>
                <w:sz w:val="12"/>
                <w:szCs w:val="12"/>
              </w:rPr>
            </w:pPr>
          </w:p>
        </w:tc>
        <w:tc>
          <w:tcPr>
            <w:tcW w:w="920" w:type="dxa"/>
            <w:vAlign w:val="bottom"/>
          </w:tcPr>
          <w:p w14:paraId="7F159507" w14:textId="77777777" w:rsidR="004B413C" w:rsidRDefault="004B413C">
            <w:pPr>
              <w:rPr>
                <w:sz w:val="12"/>
                <w:szCs w:val="12"/>
              </w:rPr>
            </w:pPr>
          </w:p>
        </w:tc>
        <w:tc>
          <w:tcPr>
            <w:tcW w:w="900" w:type="dxa"/>
            <w:vAlign w:val="bottom"/>
          </w:tcPr>
          <w:p w14:paraId="7A0334A3" w14:textId="77777777" w:rsidR="004B413C" w:rsidRDefault="004B413C">
            <w:pPr>
              <w:rPr>
                <w:sz w:val="12"/>
                <w:szCs w:val="12"/>
              </w:rPr>
            </w:pPr>
          </w:p>
        </w:tc>
        <w:tc>
          <w:tcPr>
            <w:tcW w:w="920" w:type="dxa"/>
            <w:vAlign w:val="bottom"/>
          </w:tcPr>
          <w:p w14:paraId="68073E3C" w14:textId="77777777" w:rsidR="004B413C" w:rsidRDefault="004B413C">
            <w:pPr>
              <w:rPr>
                <w:sz w:val="12"/>
                <w:szCs w:val="12"/>
              </w:rPr>
            </w:pPr>
          </w:p>
        </w:tc>
        <w:tc>
          <w:tcPr>
            <w:tcW w:w="800" w:type="dxa"/>
            <w:vAlign w:val="bottom"/>
          </w:tcPr>
          <w:p w14:paraId="78EB68B9" w14:textId="77777777" w:rsidR="004B413C" w:rsidRDefault="004B413C">
            <w:pPr>
              <w:rPr>
                <w:sz w:val="12"/>
                <w:szCs w:val="12"/>
              </w:rPr>
            </w:pPr>
          </w:p>
        </w:tc>
        <w:tc>
          <w:tcPr>
            <w:tcW w:w="0" w:type="dxa"/>
            <w:vAlign w:val="bottom"/>
          </w:tcPr>
          <w:p w14:paraId="7A1D74BE" w14:textId="77777777" w:rsidR="004B413C" w:rsidRDefault="004B413C">
            <w:pPr>
              <w:rPr>
                <w:sz w:val="1"/>
                <w:szCs w:val="1"/>
              </w:rPr>
            </w:pPr>
          </w:p>
        </w:tc>
      </w:tr>
      <w:tr w:rsidR="004B413C" w14:paraId="4A429C4C" w14:textId="77777777">
        <w:trPr>
          <w:trHeight w:val="223"/>
        </w:trPr>
        <w:tc>
          <w:tcPr>
            <w:tcW w:w="180" w:type="dxa"/>
            <w:vMerge w:val="restart"/>
            <w:textDirection w:val="btLr"/>
            <w:vAlign w:val="bottom"/>
          </w:tcPr>
          <w:p w14:paraId="4D6A859C" w14:textId="77777777" w:rsidR="004B413C" w:rsidRDefault="00EC2FEA">
            <w:pPr>
              <w:rPr>
                <w:sz w:val="20"/>
                <w:szCs w:val="20"/>
              </w:rPr>
            </w:pPr>
            <w:r>
              <w:rPr>
                <w:rFonts w:ascii="Arial" w:eastAsia="Arial" w:hAnsi="Arial" w:cs="Arial"/>
                <w:w w:val="94"/>
                <w:sz w:val="20"/>
                <w:szCs w:val="20"/>
              </w:rPr>
              <w:t>Year</w:t>
            </w:r>
          </w:p>
        </w:tc>
        <w:tc>
          <w:tcPr>
            <w:tcW w:w="500" w:type="dxa"/>
            <w:vAlign w:val="bottom"/>
          </w:tcPr>
          <w:p w14:paraId="0A948C0A" w14:textId="77777777" w:rsidR="004B413C" w:rsidRDefault="00EC2FEA">
            <w:pPr>
              <w:jc w:val="right"/>
              <w:rPr>
                <w:sz w:val="20"/>
                <w:szCs w:val="20"/>
              </w:rPr>
            </w:pPr>
            <w:r>
              <w:rPr>
                <w:rFonts w:ascii="Arial" w:eastAsia="Arial" w:hAnsi="Arial" w:cs="Arial"/>
                <w:color w:val="4D4D4D"/>
                <w:sz w:val="16"/>
                <w:szCs w:val="16"/>
              </w:rPr>
              <w:t>2014</w:t>
            </w:r>
          </w:p>
        </w:tc>
        <w:tc>
          <w:tcPr>
            <w:tcW w:w="1140" w:type="dxa"/>
            <w:tcBorders>
              <w:left w:val="single" w:sz="8" w:space="0" w:color="auto"/>
            </w:tcBorders>
            <w:vAlign w:val="bottom"/>
          </w:tcPr>
          <w:p w14:paraId="7FCD115A" w14:textId="77777777" w:rsidR="004B413C" w:rsidRDefault="004B413C">
            <w:pPr>
              <w:rPr>
                <w:sz w:val="19"/>
                <w:szCs w:val="19"/>
              </w:rPr>
            </w:pPr>
          </w:p>
        </w:tc>
        <w:tc>
          <w:tcPr>
            <w:tcW w:w="900" w:type="dxa"/>
            <w:vAlign w:val="bottom"/>
          </w:tcPr>
          <w:p w14:paraId="791FB2F6" w14:textId="77777777" w:rsidR="004B413C" w:rsidRDefault="004B413C">
            <w:pPr>
              <w:rPr>
                <w:sz w:val="19"/>
                <w:szCs w:val="19"/>
              </w:rPr>
            </w:pPr>
          </w:p>
        </w:tc>
        <w:tc>
          <w:tcPr>
            <w:tcW w:w="920" w:type="dxa"/>
            <w:vAlign w:val="bottom"/>
          </w:tcPr>
          <w:p w14:paraId="50217E94" w14:textId="77777777" w:rsidR="004B413C" w:rsidRDefault="004B413C">
            <w:pPr>
              <w:rPr>
                <w:sz w:val="19"/>
                <w:szCs w:val="19"/>
              </w:rPr>
            </w:pPr>
          </w:p>
        </w:tc>
        <w:tc>
          <w:tcPr>
            <w:tcW w:w="920" w:type="dxa"/>
            <w:vAlign w:val="bottom"/>
          </w:tcPr>
          <w:p w14:paraId="3001CD4E" w14:textId="77777777" w:rsidR="004B413C" w:rsidRDefault="004B413C">
            <w:pPr>
              <w:rPr>
                <w:sz w:val="19"/>
                <w:szCs w:val="19"/>
              </w:rPr>
            </w:pPr>
          </w:p>
        </w:tc>
        <w:tc>
          <w:tcPr>
            <w:tcW w:w="740" w:type="dxa"/>
            <w:vAlign w:val="bottom"/>
          </w:tcPr>
          <w:p w14:paraId="502E057F" w14:textId="77777777" w:rsidR="004B413C" w:rsidRDefault="004B413C">
            <w:pPr>
              <w:rPr>
                <w:sz w:val="19"/>
                <w:szCs w:val="19"/>
              </w:rPr>
            </w:pPr>
          </w:p>
        </w:tc>
        <w:tc>
          <w:tcPr>
            <w:tcW w:w="1100" w:type="dxa"/>
            <w:vAlign w:val="bottom"/>
          </w:tcPr>
          <w:p w14:paraId="1095C303" w14:textId="77777777" w:rsidR="004B413C" w:rsidRDefault="004B413C">
            <w:pPr>
              <w:rPr>
                <w:sz w:val="19"/>
                <w:szCs w:val="19"/>
              </w:rPr>
            </w:pPr>
          </w:p>
        </w:tc>
        <w:tc>
          <w:tcPr>
            <w:tcW w:w="900" w:type="dxa"/>
            <w:vAlign w:val="bottom"/>
          </w:tcPr>
          <w:p w14:paraId="5C6716D1" w14:textId="77777777" w:rsidR="004B413C" w:rsidRDefault="004B413C">
            <w:pPr>
              <w:rPr>
                <w:sz w:val="19"/>
                <w:szCs w:val="19"/>
              </w:rPr>
            </w:pPr>
          </w:p>
        </w:tc>
        <w:tc>
          <w:tcPr>
            <w:tcW w:w="920" w:type="dxa"/>
            <w:vAlign w:val="bottom"/>
          </w:tcPr>
          <w:p w14:paraId="79E329C3" w14:textId="77777777" w:rsidR="004B413C" w:rsidRDefault="004B413C">
            <w:pPr>
              <w:rPr>
                <w:sz w:val="19"/>
                <w:szCs w:val="19"/>
              </w:rPr>
            </w:pPr>
          </w:p>
        </w:tc>
        <w:tc>
          <w:tcPr>
            <w:tcW w:w="920" w:type="dxa"/>
            <w:vAlign w:val="bottom"/>
          </w:tcPr>
          <w:p w14:paraId="1AC615E1" w14:textId="77777777" w:rsidR="004B413C" w:rsidRDefault="004B413C">
            <w:pPr>
              <w:rPr>
                <w:sz w:val="19"/>
                <w:szCs w:val="19"/>
              </w:rPr>
            </w:pPr>
          </w:p>
        </w:tc>
        <w:tc>
          <w:tcPr>
            <w:tcW w:w="920" w:type="dxa"/>
            <w:vAlign w:val="bottom"/>
          </w:tcPr>
          <w:p w14:paraId="3C420BEA" w14:textId="77777777" w:rsidR="004B413C" w:rsidRDefault="004B413C">
            <w:pPr>
              <w:rPr>
                <w:sz w:val="19"/>
                <w:szCs w:val="19"/>
              </w:rPr>
            </w:pPr>
          </w:p>
        </w:tc>
        <w:tc>
          <w:tcPr>
            <w:tcW w:w="900" w:type="dxa"/>
            <w:vAlign w:val="bottom"/>
          </w:tcPr>
          <w:p w14:paraId="4CCFEC2B" w14:textId="77777777" w:rsidR="004B413C" w:rsidRDefault="004B413C">
            <w:pPr>
              <w:rPr>
                <w:sz w:val="19"/>
                <w:szCs w:val="19"/>
              </w:rPr>
            </w:pPr>
          </w:p>
        </w:tc>
        <w:tc>
          <w:tcPr>
            <w:tcW w:w="920" w:type="dxa"/>
            <w:vAlign w:val="bottom"/>
          </w:tcPr>
          <w:p w14:paraId="5FA4177E" w14:textId="77777777" w:rsidR="004B413C" w:rsidRDefault="004B413C">
            <w:pPr>
              <w:rPr>
                <w:sz w:val="19"/>
                <w:szCs w:val="19"/>
              </w:rPr>
            </w:pPr>
          </w:p>
        </w:tc>
        <w:tc>
          <w:tcPr>
            <w:tcW w:w="800" w:type="dxa"/>
            <w:vAlign w:val="bottom"/>
          </w:tcPr>
          <w:p w14:paraId="35262FDD" w14:textId="77777777" w:rsidR="004B413C" w:rsidRDefault="004B413C">
            <w:pPr>
              <w:rPr>
                <w:sz w:val="19"/>
                <w:szCs w:val="19"/>
              </w:rPr>
            </w:pPr>
          </w:p>
        </w:tc>
        <w:tc>
          <w:tcPr>
            <w:tcW w:w="0" w:type="dxa"/>
            <w:vAlign w:val="bottom"/>
          </w:tcPr>
          <w:p w14:paraId="15070B21" w14:textId="77777777" w:rsidR="004B413C" w:rsidRDefault="004B413C">
            <w:pPr>
              <w:rPr>
                <w:sz w:val="1"/>
                <w:szCs w:val="1"/>
              </w:rPr>
            </w:pPr>
          </w:p>
        </w:tc>
      </w:tr>
      <w:tr w:rsidR="004B413C" w14:paraId="12B783F9" w14:textId="77777777">
        <w:trPr>
          <w:trHeight w:val="187"/>
        </w:trPr>
        <w:tc>
          <w:tcPr>
            <w:tcW w:w="180" w:type="dxa"/>
            <w:vMerge/>
            <w:vAlign w:val="bottom"/>
          </w:tcPr>
          <w:p w14:paraId="7872E8FF" w14:textId="77777777" w:rsidR="004B413C" w:rsidRDefault="004B413C">
            <w:pPr>
              <w:rPr>
                <w:sz w:val="16"/>
                <w:szCs w:val="16"/>
              </w:rPr>
            </w:pPr>
          </w:p>
        </w:tc>
        <w:tc>
          <w:tcPr>
            <w:tcW w:w="500" w:type="dxa"/>
            <w:vMerge w:val="restart"/>
            <w:vAlign w:val="bottom"/>
          </w:tcPr>
          <w:p w14:paraId="6B617339" w14:textId="77777777" w:rsidR="004B413C" w:rsidRDefault="00EC2FEA">
            <w:pPr>
              <w:jc w:val="right"/>
              <w:rPr>
                <w:sz w:val="20"/>
                <w:szCs w:val="20"/>
              </w:rPr>
            </w:pPr>
            <w:r>
              <w:rPr>
                <w:rFonts w:ascii="Arial" w:eastAsia="Arial" w:hAnsi="Arial" w:cs="Arial"/>
                <w:color w:val="4D4D4D"/>
                <w:sz w:val="16"/>
                <w:szCs w:val="16"/>
              </w:rPr>
              <w:t>2015</w:t>
            </w:r>
          </w:p>
        </w:tc>
        <w:tc>
          <w:tcPr>
            <w:tcW w:w="1140" w:type="dxa"/>
            <w:tcBorders>
              <w:left w:val="single" w:sz="8" w:space="0" w:color="auto"/>
            </w:tcBorders>
            <w:vAlign w:val="bottom"/>
          </w:tcPr>
          <w:p w14:paraId="148E43D3" w14:textId="77777777" w:rsidR="004B413C" w:rsidRDefault="004B413C">
            <w:pPr>
              <w:rPr>
                <w:sz w:val="16"/>
                <w:szCs w:val="16"/>
              </w:rPr>
            </w:pPr>
          </w:p>
        </w:tc>
        <w:tc>
          <w:tcPr>
            <w:tcW w:w="900" w:type="dxa"/>
            <w:vAlign w:val="bottom"/>
          </w:tcPr>
          <w:p w14:paraId="30CCC1B5" w14:textId="77777777" w:rsidR="004B413C" w:rsidRDefault="004B413C">
            <w:pPr>
              <w:rPr>
                <w:sz w:val="16"/>
                <w:szCs w:val="16"/>
              </w:rPr>
            </w:pPr>
          </w:p>
        </w:tc>
        <w:tc>
          <w:tcPr>
            <w:tcW w:w="920" w:type="dxa"/>
            <w:vAlign w:val="bottom"/>
          </w:tcPr>
          <w:p w14:paraId="3A2FFE3E" w14:textId="77777777" w:rsidR="004B413C" w:rsidRDefault="004B413C">
            <w:pPr>
              <w:rPr>
                <w:sz w:val="16"/>
                <w:szCs w:val="16"/>
              </w:rPr>
            </w:pPr>
          </w:p>
        </w:tc>
        <w:tc>
          <w:tcPr>
            <w:tcW w:w="920" w:type="dxa"/>
            <w:vAlign w:val="bottom"/>
          </w:tcPr>
          <w:p w14:paraId="5E3960EC" w14:textId="77777777" w:rsidR="004B413C" w:rsidRDefault="004B413C">
            <w:pPr>
              <w:rPr>
                <w:sz w:val="16"/>
                <w:szCs w:val="16"/>
              </w:rPr>
            </w:pPr>
          </w:p>
        </w:tc>
        <w:tc>
          <w:tcPr>
            <w:tcW w:w="740" w:type="dxa"/>
            <w:vAlign w:val="bottom"/>
          </w:tcPr>
          <w:p w14:paraId="5A4813C0" w14:textId="77777777" w:rsidR="004B413C" w:rsidRDefault="004B413C">
            <w:pPr>
              <w:rPr>
                <w:sz w:val="16"/>
                <w:szCs w:val="16"/>
              </w:rPr>
            </w:pPr>
          </w:p>
        </w:tc>
        <w:tc>
          <w:tcPr>
            <w:tcW w:w="1100" w:type="dxa"/>
            <w:vAlign w:val="bottom"/>
          </w:tcPr>
          <w:p w14:paraId="1A2A9AAC" w14:textId="77777777" w:rsidR="004B413C" w:rsidRDefault="004B413C">
            <w:pPr>
              <w:rPr>
                <w:sz w:val="16"/>
                <w:szCs w:val="16"/>
              </w:rPr>
            </w:pPr>
          </w:p>
        </w:tc>
        <w:tc>
          <w:tcPr>
            <w:tcW w:w="900" w:type="dxa"/>
            <w:vAlign w:val="bottom"/>
          </w:tcPr>
          <w:p w14:paraId="6F7C7DDE" w14:textId="77777777" w:rsidR="004B413C" w:rsidRDefault="004B413C">
            <w:pPr>
              <w:rPr>
                <w:sz w:val="16"/>
                <w:szCs w:val="16"/>
              </w:rPr>
            </w:pPr>
          </w:p>
        </w:tc>
        <w:tc>
          <w:tcPr>
            <w:tcW w:w="920" w:type="dxa"/>
            <w:vAlign w:val="bottom"/>
          </w:tcPr>
          <w:p w14:paraId="15F58F22" w14:textId="77777777" w:rsidR="004B413C" w:rsidRDefault="004B413C">
            <w:pPr>
              <w:rPr>
                <w:sz w:val="16"/>
                <w:szCs w:val="16"/>
              </w:rPr>
            </w:pPr>
          </w:p>
        </w:tc>
        <w:tc>
          <w:tcPr>
            <w:tcW w:w="920" w:type="dxa"/>
            <w:vAlign w:val="bottom"/>
          </w:tcPr>
          <w:p w14:paraId="0880CAF8" w14:textId="77777777" w:rsidR="004B413C" w:rsidRDefault="004B413C">
            <w:pPr>
              <w:rPr>
                <w:sz w:val="16"/>
                <w:szCs w:val="16"/>
              </w:rPr>
            </w:pPr>
          </w:p>
        </w:tc>
        <w:tc>
          <w:tcPr>
            <w:tcW w:w="920" w:type="dxa"/>
            <w:vAlign w:val="bottom"/>
          </w:tcPr>
          <w:p w14:paraId="4FF747BC" w14:textId="77777777" w:rsidR="004B413C" w:rsidRDefault="004B413C">
            <w:pPr>
              <w:rPr>
                <w:sz w:val="16"/>
                <w:szCs w:val="16"/>
              </w:rPr>
            </w:pPr>
          </w:p>
        </w:tc>
        <w:tc>
          <w:tcPr>
            <w:tcW w:w="900" w:type="dxa"/>
            <w:vAlign w:val="bottom"/>
          </w:tcPr>
          <w:p w14:paraId="5C87E79D" w14:textId="77777777" w:rsidR="004B413C" w:rsidRDefault="004B413C">
            <w:pPr>
              <w:rPr>
                <w:sz w:val="16"/>
                <w:szCs w:val="16"/>
              </w:rPr>
            </w:pPr>
          </w:p>
        </w:tc>
        <w:tc>
          <w:tcPr>
            <w:tcW w:w="920" w:type="dxa"/>
            <w:vAlign w:val="bottom"/>
          </w:tcPr>
          <w:p w14:paraId="64CD5696" w14:textId="77777777" w:rsidR="004B413C" w:rsidRDefault="004B413C">
            <w:pPr>
              <w:rPr>
                <w:sz w:val="16"/>
                <w:szCs w:val="16"/>
              </w:rPr>
            </w:pPr>
          </w:p>
        </w:tc>
        <w:tc>
          <w:tcPr>
            <w:tcW w:w="800" w:type="dxa"/>
            <w:vMerge w:val="restart"/>
            <w:vAlign w:val="bottom"/>
          </w:tcPr>
          <w:p w14:paraId="347FAF8E" w14:textId="77777777" w:rsidR="004B413C" w:rsidRDefault="00EC2FEA">
            <w:pPr>
              <w:ind w:left="700"/>
              <w:rPr>
                <w:sz w:val="20"/>
                <w:szCs w:val="20"/>
              </w:rPr>
            </w:pPr>
            <w:r>
              <w:rPr>
                <w:rFonts w:ascii="Arial" w:eastAsia="Arial" w:hAnsi="Arial" w:cs="Arial"/>
                <w:color w:val="1A1A1A"/>
                <w:w w:val="74"/>
                <w:sz w:val="16"/>
                <w:szCs w:val="16"/>
              </w:rPr>
              <w:t>B</w:t>
            </w:r>
          </w:p>
        </w:tc>
        <w:tc>
          <w:tcPr>
            <w:tcW w:w="0" w:type="dxa"/>
            <w:vAlign w:val="bottom"/>
          </w:tcPr>
          <w:p w14:paraId="217EA61E" w14:textId="77777777" w:rsidR="004B413C" w:rsidRDefault="004B413C">
            <w:pPr>
              <w:rPr>
                <w:sz w:val="1"/>
                <w:szCs w:val="1"/>
              </w:rPr>
            </w:pPr>
          </w:p>
        </w:tc>
      </w:tr>
      <w:tr w:rsidR="004B413C" w14:paraId="2DCEA700" w14:textId="77777777">
        <w:trPr>
          <w:trHeight w:val="36"/>
        </w:trPr>
        <w:tc>
          <w:tcPr>
            <w:tcW w:w="180" w:type="dxa"/>
            <w:vAlign w:val="bottom"/>
          </w:tcPr>
          <w:p w14:paraId="254EAE57" w14:textId="77777777" w:rsidR="004B413C" w:rsidRDefault="004B413C">
            <w:pPr>
              <w:rPr>
                <w:sz w:val="3"/>
                <w:szCs w:val="3"/>
              </w:rPr>
            </w:pPr>
          </w:p>
        </w:tc>
        <w:tc>
          <w:tcPr>
            <w:tcW w:w="500" w:type="dxa"/>
            <w:vMerge/>
            <w:vAlign w:val="bottom"/>
          </w:tcPr>
          <w:p w14:paraId="56831300" w14:textId="77777777" w:rsidR="004B413C" w:rsidRDefault="004B413C">
            <w:pPr>
              <w:rPr>
                <w:sz w:val="3"/>
                <w:szCs w:val="3"/>
              </w:rPr>
            </w:pPr>
          </w:p>
        </w:tc>
        <w:tc>
          <w:tcPr>
            <w:tcW w:w="1140" w:type="dxa"/>
            <w:tcBorders>
              <w:left w:val="single" w:sz="8" w:space="0" w:color="auto"/>
            </w:tcBorders>
            <w:vAlign w:val="bottom"/>
          </w:tcPr>
          <w:p w14:paraId="7D7CC734" w14:textId="77777777" w:rsidR="004B413C" w:rsidRDefault="004B413C">
            <w:pPr>
              <w:rPr>
                <w:sz w:val="3"/>
                <w:szCs w:val="3"/>
              </w:rPr>
            </w:pPr>
          </w:p>
        </w:tc>
        <w:tc>
          <w:tcPr>
            <w:tcW w:w="900" w:type="dxa"/>
            <w:vAlign w:val="bottom"/>
          </w:tcPr>
          <w:p w14:paraId="36F31EC9" w14:textId="77777777" w:rsidR="004B413C" w:rsidRDefault="004B413C">
            <w:pPr>
              <w:rPr>
                <w:sz w:val="3"/>
                <w:szCs w:val="3"/>
              </w:rPr>
            </w:pPr>
          </w:p>
        </w:tc>
        <w:tc>
          <w:tcPr>
            <w:tcW w:w="920" w:type="dxa"/>
            <w:vAlign w:val="bottom"/>
          </w:tcPr>
          <w:p w14:paraId="27F0D977" w14:textId="77777777" w:rsidR="004B413C" w:rsidRDefault="004B413C">
            <w:pPr>
              <w:rPr>
                <w:sz w:val="3"/>
                <w:szCs w:val="3"/>
              </w:rPr>
            </w:pPr>
          </w:p>
        </w:tc>
        <w:tc>
          <w:tcPr>
            <w:tcW w:w="920" w:type="dxa"/>
            <w:vAlign w:val="bottom"/>
          </w:tcPr>
          <w:p w14:paraId="5DD378E7" w14:textId="77777777" w:rsidR="004B413C" w:rsidRDefault="004B413C">
            <w:pPr>
              <w:rPr>
                <w:sz w:val="3"/>
                <w:szCs w:val="3"/>
              </w:rPr>
            </w:pPr>
          </w:p>
        </w:tc>
        <w:tc>
          <w:tcPr>
            <w:tcW w:w="740" w:type="dxa"/>
            <w:vAlign w:val="bottom"/>
          </w:tcPr>
          <w:p w14:paraId="14D22B7C" w14:textId="77777777" w:rsidR="004B413C" w:rsidRDefault="004B413C">
            <w:pPr>
              <w:rPr>
                <w:sz w:val="3"/>
                <w:szCs w:val="3"/>
              </w:rPr>
            </w:pPr>
          </w:p>
        </w:tc>
        <w:tc>
          <w:tcPr>
            <w:tcW w:w="1100" w:type="dxa"/>
            <w:vAlign w:val="bottom"/>
          </w:tcPr>
          <w:p w14:paraId="5DDAE74C" w14:textId="77777777" w:rsidR="004B413C" w:rsidRDefault="004B413C">
            <w:pPr>
              <w:rPr>
                <w:sz w:val="3"/>
                <w:szCs w:val="3"/>
              </w:rPr>
            </w:pPr>
          </w:p>
        </w:tc>
        <w:tc>
          <w:tcPr>
            <w:tcW w:w="900" w:type="dxa"/>
            <w:vAlign w:val="bottom"/>
          </w:tcPr>
          <w:p w14:paraId="31E831BE" w14:textId="77777777" w:rsidR="004B413C" w:rsidRDefault="004B413C">
            <w:pPr>
              <w:rPr>
                <w:sz w:val="3"/>
                <w:szCs w:val="3"/>
              </w:rPr>
            </w:pPr>
          </w:p>
        </w:tc>
        <w:tc>
          <w:tcPr>
            <w:tcW w:w="920" w:type="dxa"/>
            <w:vAlign w:val="bottom"/>
          </w:tcPr>
          <w:p w14:paraId="33C9056A" w14:textId="77777777" w:rsidR="004B413C" w:rsidRDefault="004B413C">
            <w:pPr>
              <w:rPr>
                <w:sz w:val="3"/>
                <w:szCs w:val="3"/>
              </w:rPr>
            </w:pPr>
          </w:p>
        </w:tc>
        <w:tc>
          <w:tcPr>
            <w:tcW w:w="920" w:type="dxa"/>
            <w:vAlign w:val="bottom"/>
          </w:tcPr>
          <w:p w14:paraId="41E1809C" w14:textId="77777777" w:rsidR="004B413C" w:rsidRDefault="004B413C">
            <w:pPr>
              <w:rPr>
                <w:sz w:val="3"/>
                <w:szCs w:val="3"/>
              </w:rPr>
            </w:pPr>
          </w:p>
        </w:tc>
        <w:tc>
          <w:tcPr>
            <w:tcW w:w="920" w:type="dxa"/>
            <w:vAlign w:val="bottom"/>
          </w:tcPr>
          <w:p w14:paraId="030FB6FE" w14:textId="77777777" w:rsidR="004B413C" w:rsidRDefault="004B413C">
            <w:pPr>
              <w:rPr>
                <w:sz w:val="3"/>
                <w:szCs w:val="3"/>
              </w:rPr>
            </w:pPr>
          </w:p>
        </w:tc>
        <w:tc>
          <w:tcPr>
            <w:tcW w:w="900" w:type="dxa"/>
            <w:vAlign w:val="bottom"/>
          </w:tcPr>
          <w:p w14:paraId="0CEBEB58" w14:textId="77777777" w:rsidR="004B413C" w:rsidRDefault="004B413C">
            <w:pPr>
              <w:rPr>
                <w:sz w:val="3"/>
                <w:szCs w:val="3"/>
              </w:rPr>
            </w:pPr>
          </w:p>
        </w:tc>
        <w:tc>
          <w:tcPr>
            <w:tcW w:w="920" w:type="dxa"/>
            <w:vAlign w:val="bottom"/>
          </w:tcPr>
          <w:p w14:paraId="51B043DF" w14:textId="77777777" w:rsidR="004B413C" w:rsidRDefault="004B413C">
            <w:pPr>
              <w:rPr>
                <w:sz w:val="3"/>
                <w:szCs w:val="3"/>
              </w:rPr>
            </w:pPr>
          </w:p>
        </w:tc>
        <w:tc>
          <w:tcPr>
            <w:tcW w:w="800" w:type="dxa"/>
            <w:vMerge/>
            <w:vAlign w:val="bottom"/>
          </w:tcPr>
          <w:p w14:paraId="7228959F" w14:textId="77777777" w:rsidR="004B413C" w:rsidRDefault="004B413C">
            <w:pPr>
              <w:rPr>
                <w:sz w:val="3"/>
                <w:szCs w:val="3"/>
              </w:rPr>
            </w:pPr>
          </w:p>
        </w:tc>
        <w:tc>
          <w:tcPr>
            <w:tcW w:w="0" w:type="dxa"/>
            <w:vAlign w:val="bottom"/>
          </w:tcPr>
          <w:p w14:paraId="1A00DA98" w14:textId="77777777" w:rsidR="004B413C" w:rsidRDefault="004B413C">
            <w:pPr>
              <w:spacing w:line="20" w:lineRule="exact"/>
              <w:rPr>
                <w:sz w:val="1"/>
                <w:szCs w:val="1"/>
              </w:rPr>
            </w:pPr>
          </w:p>
        </w:tc>
      </w:tr>
      <w:tr w:rsidR="004B413C" w14:paraId="4FAAF02D" w14:textId="77777777">
        <w:trPr>
          <w:trHeight w:val="223"/>
        </w:trPr>
        <w:tc>
          <w:tcPr>
            <w:tcW w:w="180" w:type="dxa"/>
            <w:vAlign w:val="bottom"/>
          </w:tcPr>
          <w:p w14:paraId="6BE9842A" w14:textId="77777777" w:rsidR="004B413C" w:rsidRDefault="004B413C">
            <w:pPr>
              <w:rPr>
                <w:sz w:val="19"/>
                <w:szCs w:val="19"/>
              </w:rPr>
            </w:pPr>
          </w:p>
        </w:tc>
        <w:tc>
          <w:tcPr>
            <w:tcW w:w="500" w:type="dxa"/>
            <w:vAlign w:val="bottom"/>
          </w:tcPr>
          <w:p w14:paraId="78801EF0" w14:textId="77777777" w:rsidR="004B413C" w:rsidRDefault="00EC2FEA">
            <w:pPr>
              <w:jc w:val="right"/>
              <w:rPr>
                <w:sz w:val="20"/>
                <w:szCs w:val="20"/>
              </w:rPr>
            </w:pPr>
            <w:r>
              <w:rPr>
                <w:rFonts w:ascii="Arial" w:eastAsia="Arial" w:hAnsi="Arial" w:cs="Arial"/>
                <w:color w:val="4D4D4D"/>
                <w:sz w:val="16"/>
                <w:szCs w:val="16"/>
              </w:rPr>
              <w:t>2016</w:t>
            </w:r>
          </w:p>
        </w:tc>
        <w:tc>
          <w:tcPr>
            <w:tcW w:w="1140" w:type="dxa"/>
            <w:tcBorders>
              <w:left w:val="single" w:sz="8" w:space="0" w:color="auto"/>
            </w:tcBorders>
            <w:vAlign w:val="bottom"/>
          </w:tcPr>
          <w:p w14:paraId="662FDBBD" w14:textId="77777777" w:rsidR="004B413C" w:rsidRDefault="004B413C">
            <w:pPr>
              <w:rPr>
                <w:sz w:val="19"/>
                <w:szCs w:val="19"/>
              </w:rPr>
            </w:pPr>
          </w:p>
        </w:tc>
        <w:tc>
          <w:tcPr>
            <w:tcW w:w="900" w:type="dxa"/>
            <w:vAlign w:val="bottom"/>
          </w:tcPr>
          <w:p w14:paraId="550DD9EB" w14:textId="77777777" w:rsidR="004B413C" w:rsidRDefault="004B413C">
            <w:pPr>
              <w:rPr>
                <w:sz w:val="19"/>
                <w:szCs w:val="19"/>
              </w:rPr>
            </w:pPr>
          </w:p>
        </w:tc>
        <w:tc>
          <w:tcPr>
            <w:tcW w:w="920" w:type="dxa"/>
            <w:vAlign w:val="bottom"/>
          </w:tcPr>
          <w:p w14:paraId="0F6DFAAB" w14:textId="77777777" w:rsidR="004B413C" w:rsidRDefault="004B413C">
            <w:pPr>
              <w:rPr>
                <w:sz w:val="19"/>
                <w:szCs w:val="19"/>
              </w:rPr>
            </w:pPr>
          </w:p>
        </w:tc>
        <w:tc>
          <w:tcPr>
            <w:tcW w:w="920" w:type="dxa"/>
            <w:vAlign w:val="bottom"/>
          </w:tcPr>
          <w:p w14:paraId="093633FD" w14:textId="77777777" w:rsidR="004B413C" w:rsidRDefault="004B413C">
            <w:pPr>
              <w:rPr>
                <w:sz w:val="19"/>
                <w:szCs w:val="19"/>
              </w:rPr>
            </w:pPr>
          </w:p>
        </w:tc>
        <w:tc>
          <w:tcPr>
            <w:tcW w:w="740" w:type="dxa"/>
            <w:vAlign w:val="bottom"/>
          </w:tcPr>
          <w:p w14:paraId="7F75176B" w14:textId="77777777" w:rsidR="004B413C" w:rsidRDefault="004B413C">
            <w:pPr>
              <w:rPr>
                <w:sz w:val="19"/>
                <w:szCs w:val="19"/>
              </w:rPr>
            </w:pPr>
          </w:p>
        </w:tc>
        <w:tc>
          <w:tcPr>
            <w:tcW w:w="1100" w:type="dxa"/>
            <w:vAlign w:val="bottom"/>
          </w:tcPr>
          <w:p w14:paraId="4A107203" w14:textId="77777777" w:rsidR="004B413C" w:rsidRDefault="004B413C">
            <w:pPr>
              <w:rPr>
                <w:sz w:val="19"/>
                <w:szCs w:val="19"/>
              </w:rPr>
            </w:pPr>
          </w:p>
        </w:tc>
        <w:tc>
          <w:tcPr>
            <w:tcW w:w="900" w:type="dxa"/>
            <w:vAlign w:val="bottom"/>
          </w:tcPr>
          <w:p w14:paraId="73F2A697" w14:textId="77777777" w:rsidR="004B413C" w:rsidRDefault="004B413C">
            <w:pPr>
              <w:rPr>
                <w:sz w:val="19"/>
                <w:szCs w:val="19"/>
              </w:rPr>
            </w:pPr>
          </w:p>
        </w:tc>
        <w:tc>
          <w:tcPr>
            <w:tcW w:w="920" w:type="dxa"/>
            <w:vAlign w:val="bottom"/>
          </w:tcPr>
          <w:p w14:paraId="3EEDF654" w14:textId="77777777" w:rsidR="004B413C" w:rsidRDefault="004B413C">
            <w:pPr>
              <w:rPr>
                <w:sz w:val="19"/>
                <w:szCs w:val="19"/>
              </w:rPr>
            </w:pPr>
          </w:p>
        </w:tc>
        <w:tc>
          <w:tcPr>
            <w:tcW w:w="920" w:type="dxa"/>
            <w:vAlign w:val="bottom"/>
          </w:tcPr>
          <w:p w14:paraId="4A0FB793" w14:textId="77777777" w:rsidR="004B413C" w:rsidRDefault="004B413C">
            <w:pPr>
              <w:rPr>
                <w:sz w:val="19"/>
                <w:szCs w:val="19"/>
              </w:rPr>
            </w:pPr>
          </w:p>
        </w:tc>
        <w:tc>
          <w:tcPr>
            <w:tcW w:w="920" w:type="dxa"/>
            <w:vAlign w:val="bottom"/>
          </w:tcPr>
          <w:p w14:paraId="5802720B" w14:textId="77777777" w:rsidR="004B413C" w:rsidRDefault="004B413C">
            <w:pPr>
              <w:rPr>
                <w:sz w:val="19"/>
                <w:szCs w:val="19"/>
              </w:rPr>
            </w:pPr>
          </w:p>
        </w:tc>
        <w:tc>
          <w:tcPr>
            <w:tcW w:w="900" w:type="dxa"/>
            <w:vAlign w:val="bottom"/>
          </w:tcPr>
          <w:p w14:paraId="70DE028F" w14:textId="77777777" w:rsidR="004B413C" w:rsidRDefault="004B413C">
            <w:pPr>
              <w:rPr>
                <w:sz w:val="19"/>
                <w:szCs w:val="19"/>
              </w:rPr>
            </w:pPr>
          </w:p>
        </w:tc>
        <w:tc>
          <w:tcPr>
            <w:tcW w:w="920" w:type="dxa"/>
            <w:vAlign w:val="bottom"/>
          </w:tcPr>
          <w:p w14:paraId="10151DBD" w14:textId="77777777" w:rsidR="004B413C" w:rsidRDefault="004B413C">
            <w:pPr>
              <w:rPr>
                <w:sz w:val="19"/>
                <w:szCs w:val="19"/>
              </w:rPr>
            </w:pPr>
          </w:p>
        </w:tc>
        <w:tc>
          <w:tcPr>
            <w:tcW w:w="800" w:type="dxa"/>
            <w:vAlign w:val="bottom"/>
          </w:tcPr>
          <w:p w14:paraId="1522A3D2" w14:textId="77777777" w:rsidR="004B413C" w:rsidRDefault="004B413C">
            <w:pPr>
              <w:rPr>
                <w:sz w:val="19"/>
                <w:szCs w:val="19"/>
              </w:rPr>
            </w:pPr>
          </w:p>
        </w:tc>
        <w:tc>
          <w:tcPr>
            <w:tcW w:w="0" w:type="dxa"/>
            <w:vAlign w:val="bottom"/>
          </w:tcPr>
          <w:p w14:paraId="6CF35FB1" w14:textId="77777777" w:rsidR="004B413C" w:rsidRDefault="004B413C">
            <w:pPr>
              <w:rPr>
                <w:sz w:val="1"/>
                <w:szCs w:val="1"/>
              </w:rPr>
            </w:pPr>
          </w:p>
        </w:tc>
      </w:tr>
      <w:tr w:rsidR="004B413C" w14:paraId="2BCC6898" w14:textId="77777777">
        <w:trPr>
          <w:trHeight w:val="173"/>
        </w:trPr>
        <w:tc>
          <w:tcPr>
            <w:tcW w:w="180" w:type="dxa"/>
            <w:vAlign w:val="bottom"/>
          </w:tcPr>
          <w:p w14:paraId="6BCCD752" w14:textId="77777777" w:rsidR="004B413C" w:rsidRDefault="004B413C">
            <w:pPr>
              <w:rPr>
                <w:sz w:val="15"/>
                <w:szCs w:val="15"/>
              </w:rPr>
            </w:pPr>
          </w:p>
        </w:tc>
        <w:tc>
          <w:tcPr>
            <w:tcW w:w="500" w:type="dxa"/>
            <w:vMerge w:val="restart"/>
            <w:vAlign w:val="bottom"/>
          </w:tcPr>
          <w:p w14:paraId="2C6D50FD" w14:textId="77777777" w:rsidR="004B413C" w:rsidRDefault="00EC2FEA">
            <w:pPr>
              <w:jc w:val="right"/>
              <w:rPr>
                <w:sz w:val="20"/>
                <w:szCs w:val="20"/>
              </w:rPr>
            </w:pPr>
            <w:r>
              <w:rPr>
                <w:rFonts w:ascii="Arial" w:eastAsia="Arial" w:hAnsi="Arial" w:cs="Arial"/>
                <w:color w:val="4D4D4D"/>
                <w:sz w:val="16"/>
                <w:szCs w:val="16"/>
              </w:rPr>
              <w:t>2017</w:t>
            </w:r>
          </w:p>
        </w:tc>
        <w:tc>
          <w:tcPr>
            <w:tcW w:w="1140" w:type="dxa"/>
            <w:tcBorders>
              <w:left w:val="single" w:sz="8" w:space="0" w:color="auto"/>
            </w:tcBorders>
            <w:vAlign w:val="bottom"/>
          </w:tcPr>
          <w:p w14:paraId="78C8B879" w14:textId="77777777" w:rsidR="004B413C" w:rsidRDefault="004B413C">
            <w:pPr>
              <w:rPr>
                <w:sz w:val="15"/>
                <w:szCs w:val="15"/>
              </w:rPr>
            </w:pPr>
          </w:p>
        </w:tc>
        <w:tc>
          <w:tcPr>
            <w:tcW w:w="900" w:type="dxa"/>
            <w:vAlign w:val="bottom"/>
          </w:tcPr>
          <w:p w14:paraId="4759ED7F" w14:textId="77777777" w:rsidR="004B413C" w:rsidRDefault="004B413C">
            <w:pPr>
              <w:rPr>
                <w:sz w:val="15"/>
                <w:szCs w:val="15"/>
              </w:rPr>
            </w:pPr>
          </w:p>
        </w:tc>
        <w:tc>
          <w:tcPr>
            <w:tcW w:w="920" w:type="dxa"/>
            <w:vAlign w:val="bottom"/>
          </w:tcPr>
          <w:p w14:paraId="5FF8FE92" w14:textId="77777777" w:rsidR="004B413C" w:rsidRDefault="004B413C">
            <w:pPr>
              <w:rPr>
                <w:sz w:val="15"/>
                <w:szCs w:val="15"/>
              </w:rPr>
            </w:pPr>
          </w:p>
        </w:tc>
        <w:tc>
          <w:tcPr>
            <w:tcW w:w="920" w:type="dxa"/>
            <w:vAlign w:val="bottom"/>
          </w:tcPr>
          <w:p w14:paraId="6E4B1448" w14:textId="77777777" w:rsidR="004B413C" w:rsidRDefault="004B413C">
            <w:pPr>
              <w:rPr>
                <w:sz w:val="15"/>
                <w:szCs w:val="15"/>
              </w:rPr>
            </w:pPr>
          </w:p>
        </w:tc>
        <w:tc>
          <w:tcPr>
            <w:tcW w:w="740" w:type="dxa"/>
            <w:vAlign w:val="bottom"/>
          </w:tcPr>
          <w:p w14:paraId="515607EA" w14:textId="77777777" w:rsidR="004B413C" w:rsidRDefault="004B413C">
            <w:pPr>
              <w:rPr>
                <w:sz w:val="15"/>
                <w:szCs w:val="15"/>
              </w:rPr>
            </w:pPr>
          </w:p>
        </w:tc>
        <w:tc>
          <w:tcPr>
            <w:tcW w:w="1100" w:type="dxa"/>
            <w:vAlign w:val="bottom"/>
          </w:tcPr>
          <w:p w14:paraId="6C7A7C4A" w14:textId="77777777" w:rsidR="004B413C" w:rsidRDefault="004B413C">
            <w:pPr>
              <w:rPr>
                <w:sz w:val="15"/>
                <w:szCs w:val="15"/>
              </w:rPr>
            </w:pPr>
          </w:p>
        </w:tc>
        <w:tc>
          <w:tcPr>
            <w:tcW w:w="900" w:type="dxa"/>
            <w:vAlign w:val="bottom"/>
          </w:tcPr>
          <w:p w14:paraId="31FF0C62" w14:textId="77777777" w:rsidR="004B413C" w:rsidRDefault="004B413C">
            <w:pPr>
              <w:rPr>
                <w:sz w:val="15"/>
                <w:szCs w:val="15"/>
              </w:rPr>
            </w:pPr>
          </w:p>
        </w:tc>
        <w:tc>
          <w:tcPr>
            <w:tcW w:w="920" w:type="dxa"/>
            <w:vAlign w:val="bottom"/>
          </w:tcPr>
          <w:p w14:paraId="208ADBDA" w14:textId="77777777" w:rsidR="004B413C" w:rsidRDefault="004B413C">
            <w:pPr>
              <w:rPr>
                <w:sz w:val="15"/>
                <w:szCs w:val="15"/>
              </w:rPr>
            </w:pPr>
          </w:p>
        </w:tc>
        <w:tc>
          <w:tcPr>
            <w:tcW w:w="920" w:type="dxa"/>
            <w:vAlign w:val="bottom"/>
          </w:tcPr>
          <w:p w14:paraId="0A210248" w14:textId="77777777" w:rsidR="004B413C" w:rsidRDefault="004B413C">
            <w:pPr>
              <w:rPr>
                <w:sz w:val="15"/>
                <w:szCs w:val="15"/>
              </w:rPr>
            </w:pPr>
          </w:p>
        </w:tc>
        <w:tc>
          <w:tcPr>
            <w:tcW w:w="920" w:type="dxa"/>
            <w:vAlign w:val="bottom"/>
          </w:tcPr>
          <w:p w14:paraId="2F612D98" w14:textId="77777777" w:rsidR="004B413C" w:rsidRDefault="004B413C">
            <w:pPr>
              <w:rPr>
                <w:sz w:val="15"/>
                <w:szCs w:val="15"/>
              </w:rPr>
            </w:pPr>
          </w:p>
        </w:tc>
        <w:tc>
          <w:tcPr>
            <w:tcW w:w="900" w:type="dxa"/>
            <w:vAlign w:val="bottom"/>
          </w:tcPr>
          <w:p w14:paraId="3E1EE4DA" w14:textId="77777777" w:rsidR="004B413C" w:rsidRDefault="004B413C">
            <w:pPr>
              <w:rPr>
                <w:sz w:val="15"/>
                <w:szCs w:val="15"/>
              </w:rPr>
            </w:pPr>
          </w:p>
        </w:tc>
        <w:tc>
          <w:tcPr>
            <w:tcW w:w="920" w:type="dxa"/>
            <w:vAlign w:val="bottom"/>
          </w:tcPr>
          <w:p w14:paraId="423E67B8" w14:textId="77777777" w:rsidR="004B413C" w:rsidRDefault="004B413C">
            <w:pPr>
              <w:rPr>
                <w:sz w:val="15"/>
                <w:szCs w:val="15"/>
              </w:rPr>
            </w:pPr>
          </w:p>
        </w:tc>
        <w:tc>
          <w:tcPr>
            <w:tcW w:w="800" w:type="dxa"/>
            <w:vAlign w:val="bottom"/>
          </w:tcPr>
          <w:p w14:paraId="6F1DE697" w14:textId="77777777" w:rsidR="004B413C" w:rsidRDefault="004B413C">
            <w:pPr>
              <w:rPr>
                <w:sz w:val="15"/>
                <w:szCs w:val="15"/>
              </w:rPr>
            </w:pPr>
          </w:p>
        </w:tc>
        <w:tc>
          <w:tcPr>
            <w:tcW w:w="0" w:type="dxa"/>
            <w:vAlign w:val="bottom"/>
          </w:tcPr>
          <w:p w14:paraId="69242C82" w14:textId="77777777" w:rsidR="004B413C" w:rsidRDefault="004B413C">
            <w:pPr>
              <w:rPr>
                <w:sz w:val="1"/>
                <w:szCs w:val="1"/>
              </w:rPr>
            </w:pPr>
          </w:p>
        </w:tc>
      </w:tr>
      <w:tr w:rsidR="004B413C" w14:paraId="51CC887F" w14:textId="77777777">
        <w:trPr>
          <w:trHeight w:val="50"/>
        </w:trPr>
        <w:tc>
          <w:tcPr>
            <w:tcW w:w="180" w:type="dxa"/>
            <w:vAlign w:val="bottom"/>
          </w:tcPr>
          <w:p w14:paraId="5BD5623D" w14:textId="77777777" w:rsidR="004B413C" w:rsidRDefault="004B413C">
            <w:pPr>
              <w:rPr>
                <w:sz w:val="4"/>
                <w:szCs w:val="4"/>
              </w:rPr>
            </w:pPr>
          </w:p>
        </w:tc>
        <w:tc>
          <w:tcPr>
            <w:tcW w:w="500" w:type="dxa"/>
            <w:vMerge/>
            <w:vAlign w:val="bottom"/>
          </w:tcPr>
          <w:p w14:paraId="2426A1E4" w14:textId="77777777" w:rsidR="004B413C" w:rsidRDefault="004B413C">
            <w:pPr>
              <w:rPr>
                <w:sz w:val="4"/>
                <w:szCs w:val="4"/>
              </w:rPr>
            </w:pPr>
          </w:p>
        </w:tc>
        <w:tc>
          <w:tcPr>
            <w:tcW w:w="1140" w:type="dxa"/>
            <w:vAlign w:val="bottom"/>
          </w:tcPr>
          <w:p w14:paraId="791D7899" w14:textId="77777777" w:rsidR="004B413C" w:rsidRDefault="004B413C">
            <w:pPr>
              <w:rPr>
                <w:sz w:val="4"/>
                <w:szCs w:val="4"/>
              </w:rPr>
            </w:pPr>
          </w:p>
        </w:tc>
        <w:tc>
          <w:tcPr>
            <w:tcW w:w="900" w:type="dxa"/>
            <w:vAlign w:val="bottom"/>
          </w:tcPr>
          <w:p w14:paraId="7AA87E70" w14:textId="77777777" w:rsidR="004B413C" w:rsidRDefault="004B413C">
            <w:pPr>
              <w:rPr>
                <w:sz w:val="4"/>
                <w:szCs w:val="4"/>
              </w:rPr>
            </w:pPr>
          </w:p>
        </w:tc>
        <w:tc>
          <w:tcPr>
            <w:tcW w:w="920" w:type="dxa"/>
            <w:vAlign w:val="bottom"/>
          </w:tcPr>
          <w:p w14:paraId="2D078E71" w14:textId="77777777" w:rsidR="004B413C" w:rsidRDefault="004B413C">
            <w:pPr>
              <w:rPr>
                <w:sz w:val="4"/>
                <w:szCs w:val="4"/>
              </w:rPr>
            </w:pPr>
          </w:p>
        </w:tc>
        <w:tc>
          <w:tcPr>
            <w:tcW w:w="920" w:type="dxa"/>
            <w:vAlign w:val="bottom"/>
          </w:tcPr>
          <w:p w14:paraId="15F0535B" w14:textId="77777777" w:rsidR="004B413C" w:rsidRDefault="004B413C">
            <w:pPr>
              <w:rPr>
                <w:sz w:val="4"/>
                <w:szCs w:val="4"/>
              </w:rPr>
            </w:pPr>
          </w:p>
        </w:tc>
        <w:tc>
          <w:tcPr>
            <w:tcW w:w="740" w:type="dxa"/>
            <w:vAlign w:val="bottom"/>
          </w:tcPr>
          <w:p w14:paraId="3FBA766B" w14:textId="77777777" w:rsidR="004B413C" w:rsidRDefault="004B413C">
            <w:pPr>
              <w:rPr>
                <w:sz w:val="4"/>
                <w:szCs w:val="4"/>
              </w:rPr>
            </w:pPr>
          </w:p>
        </w:tc>
        <w:tc>
          <w:tcPr>
            <w:tcW w:w="1100" w:type="dxa"/>
            <w:vAlign w:val="bottom"/>
          </w:tcPr>
          <w:p w14:paraId="6F5DAEBA" w14:textId="77777777" w:rsidR="004B413C" w:rsidRDefault="004B413C">
            <w:pPr>
              <w:rPr>
                <w:sz w:val="4"/>
                <w:szCs w:val="4"/>
              </w:rPr>
            </w:pPr>
          </w:p>
        </w:tc>
        <w:tc>
          <w:tcPr>
            <w:tcW w:w="900" w:type="dxa"/>
            <w:vAlign w:val="bottom"/>
          </w:tcPr>
          <w:p w14:paraId="7804F6D3" w14:textId="77777777" w:rsidR="004B413C" w:rsidRDefault="004B413C">
            <w:pPr>
              <w:rPr>
                <w:sz w:val="4"/>
                <w:szCs w:val="4"/>
              </w:rPr>
            </w:pPr>
          </w:p>
        </w:tc>
        <w:tc>
          <w:tcPr>
            <w:tcW w:w="920" w:type="dxa"/>
            <w:vAlign w:val="bottom"/>
          </w:tcPr>
          <w:p w14:paraId="717DF429" w14:textId="77777777" w:rsidR="004B413C" w:rsidRDefault="004B413C">
            <w:pPr>
              <w:rPr>
                <w:sz w:val="4"/>
                <w:szCs w:val="4"/>
              </w:rPr>
            </w:pPr>
          </w:p>
        </w:tc>
        <w:tc>
          <w:tcPr>
            <w:tcW w:w="920" w:type="dxa"/>
            <w:vAlign w:val="bottom"/>
          </w:tcPr>
          <w:p w14:paraId="080CBE50" w14:textId="77777777" w:rsidR="004B413C" w:rsidRDefault="004B413C">
            <w:pPr>
              <w:rPr>
                <w:sz w:val="4"/>
                <w:szCs w:val="4"/>
              </w:rPr>
            </w:pPr>
          </w:p>
        </w:tc>
        <w:tc>
          <w:tcPr>
            <w:tcW w:w="920" w:type="dxa"/>
            <w:vAlign w:val="bottom"/>
          </w:tcPr>
          <w:p w14:paraId="6BEDA873" w14:textId="77777777" w:rsidR="004B413C" w:rsidRDefault="004B413C">
            <w:pPr>
              <w:rPr>
                <w:sz w:val="4"/>
                <w:szCs w:val="4"/>
              </w:rPr>
            </w:pPr>
          </w:p>
        </w:tc>
        <w:tc>
          <w:tcPr>
            <w:tcW w:w="900" w:type="dxa"/>
            <w:vAlign w:val="bottom"/>
          </w:tcPr>
          <w:p w14:paraId="1764361F" w14:textId="77777777" w:rsidR="004B413C" w:rsidRDefault="004B413C">
            <w:pPr>
              <w:rPr>
                <w:sz w:val="4"/>
                <w:szCs w:val="4"/>
              </w:rPr>
            </w:pPr>
          </w:p>
        </w:tc>
        <w:tc>
          <w:tcPr>
            <w:tcW w:w="920" w:type="dxa"/>
            <w:vAlign w:val="bottom"/>
          </w:tcPr>
          <w:p w14:paraId="7A7CFDED" w14:textId="77777777" w:rsidR="004B413C" w:rsidRDefault="004B413C">
            <w:pPr>
              <w:rPr>
                <w:sz w:val="4"/>
                <w:szCs w:val="4"/>
              </w:rPr>
            </w:pPr>
          </w:p>
        </w:tc>
        <w:tc>
          <w:tcPr>
            <w:tcW w:w="800" w:type="dxa"/>
            <w:vAlign w:val="bottom"/>
          </w:tcPr>
          <w:p w14:paraId="282675EB" w14:textId="77777777" w:rsidR="004B413C" w:rsidRDefault="004B413C">
            <w:pPr>
              <w:rPr>
                <w:sz w:val="4"/>
                <w:szCs w:val="4"/>
              </w:rPr>
            </w:pPr>
          </w:p>
        </w:tc>
        <w:tc>
          <w:tcPr>
            <w:tcW w:w="0" w:type="dxa"/>
            <w:vAlign w:val="bottom"/>
          </w:tcPr>
          <w:p w14:paraId="668685EB" w14:textId="77777777" w:rsidR="004B413C" w:rsidRDefault="004B413C">
            <w:pPr>
              <w:rPr>
                <w:sz w:val="1"/>
                <w:szCs w:val="1"/>
              </w:rPr>
            </w:pPr>
          </w:p>
        </w:tc>
      </w:tr>
      <w:tr w:rsidR="004B413C" w14:paraId="6B86FD6A" w14:textId="77777777">
        <w:trPr>
          <w:trHeight w:val="188"/>
        </w:trPr>
        <w:tc>
          <w:tcPr>
            <w:tcW w:w="180" w:type="dxa"/>
            <w:vAlign w:val="bottom"/>
          </w:tcPr>
          <w:p w14:paraId="2E9D6134" w14:textId="77777777" w:rsidR="004B413C" w:rsidRDefault="004B413C">
            <w:pPr>
              <w:rPr>
                <w:sz w:val="16"/>
                <w:szCs w:val="16"/>
              </w:rPr>
            </w:pPr>
          </w:p>
        </w:tc>
        <w:tc>
          <w:tcPr>
            <w:tcW w:w="500" w:type="dxa"/>
            <w:vAlign w:val="bottom"/>
          </w:tcPr>
          <w:p w14:paraId="66A6E566" w14:textId="77777777" w:rsidR="004B413C" w:rsidRDefault="00EC2FEA">
            <w:pPr>
              <w:jc w:val="right"/>
              <w:rPr>
                <w:sz w:val="20"/>
                <w:szCs w:val="20"/>
              </w:rPr>
            </w:pPr>
            <w:r>
              <w:rPr>
                <w:rFonts w:ascii="Arial" w:eastAsia="Arial" w:hAnsi="Arial" w:cs="Arial"/>
                <w:color w:val="4D4D4D"/>
                <w:sz w:val="16"/>
                <w:szCs w:val="16"/>
              </w:rPr>
              <w:t>2013</w:t>
            </w:r>
          </w:p>
        </w:tc>
        <w:tc>
          <w:tcPr>
            <w:tcW w:w="1140" w:type="dxa"/>
            <w:vAlign w:val="bottom"/>
          </w:tcPr>
          <w:p w14:paraId="2BBB6E45" w14:textId="77777777" w:rsidR="004B413C" w:rsidRDefault="004B413C">
            <w:pPr>
              <w:rPr>
                <w:sz w:val="16"/>
                <w:szCs w:val="16"/>
              </w:rPr>
            </w:pPr>
          </w:p>
        </w:tc>
        <w:tc>
          <w:tcPr>
            <w:tcW w:w="900" w:type="dxa"/>
            <w:vAlign w:val="bottom"/>
          </w:tcPr>
          <w:p w14:paraId="50821C57" w14:textId="77777777" w:rsidR="004B413C" w:rsidRDefault="004B413C">
            <w:pPr>
              <w:rPr>
                <w:sz w:val="16"/>
                <w:szCs w:val="16"/>
              </w:rPr>
            </w:pPr>
          </w:p>
        </w:tc>
        <w:tc>
          <w:tcPr>
            <w:tcW w:w="920" w:type="dxa"/>
            <w:vAlign w:val="bottom"/>
          </w:tcPr>
          <w:p w14:paraId="2A861631" w14:textId="77777777" w:rsidR="004B413C" w:rsidRDefault="004B413C">
            <w:pPr>
              <w:rPr>
                <w:sz w:val="16"/>
                <w:szCs w:val="16"/>
              </w:rPr>
            </w:pPr>
          </w:p>
        </w:tc>
        <w:tc>
          <w:tcPr>
            <w:tcW w:w="920" w:type="dxa"/>
            <w:vAlign w:val="bottom"/>
          </w:tcPr>
          <w:p w14:paraId="750E0E72" w14:textId="77777777" w:rsidR="004B413C" w:rsidRDefault="004B413C">
            <w:pPr>
              <w:rPr>
                <w:sz w:val="16"/>
                <w:szCs w:val="16"/>
              </w:rPr>
            </w:pPr>
          </w:p>
        </w:tc>
        <w:tc>
          <w:tcPr>
            <w:tcW w:w="740" w:type="dxa"/>
            <w:vAlign w:val="bottom"/>
          </w:tcPr>
          <w:p w14:paraId="374D118B" w14:textId="77777777" w:rsidR="004B413C" w:rsidRDefault="004B413C">
            <w:pPr>
              <w:rPr>
                <w:sz w:val="16"/>
                <w:szCs w:val="16"/>
              </w:rPr>
            </w:pPr>
          </w:p>
        </w:tc>
        <w:tc>
          <w:tcPr>
            <w:tcW w:w="1100" w:type="dxa"/>
            <w:vAlign w:val="bottom"/>
          </w:tcPr>
          <w:p w14:paraId="22A6CB27" w14:textId="77777777" w:rsidR="004B413C" w:rsidRDefault="004B413C">
            <w:pPr>
              <w:rPr>
                <w:sz w:val="16"/>
                <w:szCs w:val="16"/>
              </w:rPr>
            </w:pPr>
          </w:p>
        </w:tc>
        <w:tc>
          <w:tcPr>
            <w:tcW w:w="900" w:type="dxa"/>
            <w:vAlign w:val="bottom"/>
          </w:tcPr>
          <w:p w14:paraId="73CC5FD8" w14:textId="77777777" w:rsidR="004B413C" w:rsidRDefault="004B413C">
            <w:pPr>
              <w:rPr>
                <w:sz w:val="16"/>
                <w:szCs w:val="16"/>
              </w:rPr>
            </w:pPr>
          </w:p>
        </w:tc>
        <w:tc>
          <w:tcPr>
            <w:tcW w:w="920" w:type="dxa"/>
            <w:vAlign w:val="bottom"/>
          </w:tcPr>
          <w:p w14:paraId="0285E905" w14:textId="77777777" w:rsidR="004B413C" w:rsidRDefault="004B413C">
            <w:pPr>
              <w:rPr>
                <w:sz w:val="16"/>
                <w:szCs w:val="16"/>
              </w:rPr>
            </w:pPr>
          </w:p>
        </w:tc>
        <w:tc>
          <w:tcPr>
            <w:tcW w:w="920" w:type="dxa"/>
            <w:vAlign w:val="bottom"/>
          </w:tcPr>
          <w:p w14:paraId="6649088E" w14:textId="77777777" w:rsidR="004B413C" w:rsidRDefault="004B413C">
            <w:pPr>
              <w:rPr>
                <w:sz w:val="16"/>
                <w:szCs w:val="16"/>
              </w:rPr>
            </w:pPr>
          </w:p>
        </w:tc>
        <w:tc>
          <w:tcPr>
            <w:tcW w:w="920" w:type="dxa"/>
            <w:vAlign w:val="bottom"/>
          </w:tcPr>
          <w:p w14:paraId="1ADA2215" w14:textId="77777777" w:rsidR="004B413C" w:rsidRDefault="004B413C">
            <w:pPr>
              <w:rPr>
                <w:sz w:val="16"/>
                <w:szCs w:val="16"/>
              </w:rPr>
            </w:pPr>
          </w:p>
        </w:tc>
        <w:tc>
          <w:tcPr>
            <w:tcW w:w="900" w:type="dxa"/>
            <w:vAlign w:val="bottom"/>
          </w:tcPr>
          <w:p w14:paraId="3D5A38BA" w14:textId="77777777" w:rsidR="004B413C" w:rsidRDefault="004B413C">
            <w:pPr>
              <w:rPr>
                <w:sz w:val="16"/>
                <w:szCs w:val="16"/>
              </w:rPr>
            </w:pPr>
          </w:p>
        </w:tc>
        <w:tc>
          <w:tcPr>
            <w:tcW w:w="920" w:type="dxa"/>
            <w:vAlign w:val="bottom"/>
          </w:tcPr>
          <w:p w14:paraId="493EFAC8" w14:textId="77777777" w:rsidR="004B413C" w:rsidRDefault="004B413C">
            <w:pPr>
              <w:rPr>
                <w:sz w:val="16"/>
                <w:szCs w:val="16"/>
              </w:rPr>
            </w:pPr>
          </w:p>
        </w:tc>
        <w:tc>
          <w:tcPr>
            <w:tcW w:w="800" w:type="dxa"/>
            <w:vAlign w:val="bottom"/>
          </w:tcPr>
          <w:p w14:paraId="1027A1E0" w14:textId="77777777" w:rsidR="004B413C" w:rsidRDefault="004B413C">
            <w:pPr>
              <w:rPr>
                <w:sz w:val="16"/>
                <w:szCs w:val="16"/>
              </w:rPr>
            </w:pPr>
          </w:p>
        </w:tc>
        <w:tc>
          <w:tcPr>
            <w:tcW w:w="0" w:type="dxa"/>
            <w:vAlign w:val="bottom"/>
          </w:tcPr>
          <w:p w14:paraId="5B79D255" w14:textId="77777777" w:rsidR="004B413C" w:rsidRDefault="004B413C">
            <w:pPr>
              <w:rPr>
                <w:sz w:val="1"/>
                <w:szCs w:val="1"/>
              </w:rPr>
            </w:pPr>
          </w:p>
        </w:tc>
      </w:tr>
      <w:tr w:rsidR="004B413C" w14:paraId="4D3F7203" w14:textId="77777777">
        <w:trPr>
          <w:trHeight w:val="223"/>
        </w:trPr>
        <w:tc>
          <w:tcPr>
            <w:tcW w:w="180" w:type="dxa"/>
            <w:vAlign w:val="bottom"/>
          </w:tcPr>
          <w:p w14:paraId="34B4B2FC" w14:textId="77777777" w:rsidR="004B413C" w:rsidRDefault="004B413C">
            <w:pPr>
              <w:rPr>
                <w:sz w:val="19"/>
                <w:szCs w:val="19"/>
              </w:rPr>
            </w:pPr>
          </w:p>
        </w:tc>
        <w:tc>
          <w:tcPr>
            <w:tcW w:w="500" w:type="dxa"/>
            <w:vAlign w:val="bottom"/>
          </w:tcPr>
          <w:p w14:paraId="1343418B" w14:textId="77777777" w:rsidR="004B413C" w:rsidRDefault="00EC2FEA">
            <w:pPr>
              <w:jc w:val="right"/>
              <w:rPr>
                <w:sz w:val="20"/>
                <w:szCs w:val="20"/>
              </w:rPr>
            </w:pPr>
            <w:r>
              <w:rPr>
                <w:rFonts w:ascii="Arial" w:eastAsia="Arial" w:hAnsi="Arial" w:cs="Arial"/>
                <w:color w:val="4D4D4D"/>
                <w:sz w:val="16"/>
                <w:szCs w:val="16"/>
              </w:rPr>
              <w:t>2014</w:t>
            </w:r>
          </w:p>
        </w:tc>
        <w:tc>
          <w:tcPr>
            <w:tcW w:w="1140" w:type="dxa"/>
            <w:vAlign w:val="bottom"/>
          </w:tcPr>
          <w:p w14:paraId="16363CBA" w14:textId="77777777" w:rsidR="004B413C" w:rsidRDefault="004B413C">
            <w:pPr>
              <w:rPr>
                <w:sz w:val="19"/>
                <w:szCs w:val="19"/>
              </w:rPr>
            </w:pPr>
          </w:p>
        </w:tc>
        <w:tc>
          <w:tcPr>
            <w:tcW w:w="900" w:type="dxa"/>
            <w:vAlign w:val="bottom"/>
          </w:tcPr>
          <w:p w14:paraId="39C46D22" w14:textId="77777777" w:rsidR="004B413C" w:rsidRDefault="004B413C">
            <w:pPr>
              <w:rPr>
                <w:sz w:val="19"/>
                <w:szCs w:val="19"/>
              </w:rPr>
            </w:pPr>
          </w:p>
        </w:tc>
        <w:tc>
          <w:tcPr>
            <w:tcW w:w="920" w:type="dxa"/>
            <w:vAlign w:val="bottom"/>
          </w:tcPr>
          <w:p w14:paraId="3F9B88B8" w14:textId="77777777" w:rsidR="004B413C" w:rsidRDefault="004B413C">
            <w:pPr>
              <w:rPr>
                <w:sz w:val="19"/>
                <w:szCs w:val="19"/>
              </w:rPr>
            </w:pPr>
          </w:p>
        </w:tc>
        <w:tc>
          <w:tcPr>
            <w:tcW w:w="920" w:type="dxa"/>
            <w:vAlign w:val="bottom"/>
          </w:tcPr>
          <w:p w14:paraId="4CD8CCBD" w14:textId="77777777" w:rsidR="004B413C" w:rsidRDefault="004B413C">
            <w:pPr>
              <w:rPr>
                <w:sz w:val="19"/>
                <w:szCs w:val="19"/>
              </w:rPr>
            </w:pPr>
          </w:p>
        </w:tc>
        <w:tc>
          <w:tcPr>
            <w:tcW w:w="740" w:type="dxa"/>
            <w:vAlign w:val="bottom"/>
          </w:tcPr>
          <w:p w14:paraId="34335CF5" w14:textId="77777777" w:rsidR="004B413C" w:rsidRDefault="004B413C">
            <w:pPr>
              <w:rPr>
                <w:sz w:val="19"/>
                <w:szCs w:val="19"/>
              </w:rPr>
            </w:pPr>
          </w:p>
        </w:tc>
        <w:tc>
          <w:tcPr>
            <w:tcW w:w="1100" w:type="dxa"/>
            <w:vAlign w:val="bottom"/>
          </w:tcPr>
          <w:p w14:paraId="3181E4DE" w14:textId="77777777" w:rsidR="004B413C" w:rsidRDefault="004B413C">
            <w:pPr>
              <w:rPr>
                <w:sz w:val="19"/>
                <w:szCs w:val="19"/>
              </w:rPr>
            </w:pPr>
          </w:p>
        </w:tc>
        <w:tc>
          <w:tcPr>
            <w:tcW w:w="900" w:type="dxa"/>
            <w:vAlign w:val="bottom"/>
          </w:tcPr>
          <w:p w14:paraId="5F35E586" w14:textId="77777777" w:rsidR="004B413C" w:rsidRDefault="004B413C">
            <w:pPr>
              <w:rPr>
                <w:sz w:val="19"/>
                <w:szCs w:val="19"/>
              </w:rPr>
            </w:pPr>
          </w:p>
        </w:tc>
        <w:tc>
          <w:tcPr>
            <w:tcW w:w="920" w:type="dxa"/>
            <w:vAlign w:val="bottom"/>
          </w:tcPr>
          <w:p w14:paraId="31B32D75" w14:textId="77777777" w:rsidR="004B413C" w:rsidRDefault="004B413C">
            <w:pPr>
              <w:rPr>
                <w:sz w:val="19"/>
                <w:szCs w:val="19"/>
              </w:rPr>
            </w:pPr>
          </w:p>
        </w:tc>
        <w:tc>
          <w:tcPr>
            <w:tcW w:w="920" w:type="dxa"/>
            <w:vAlign w:val="bottom"/>
          </w:tcPr>
          <w:p w14:paraId="41E3AAEF" w14:textId="77777777" w:rsidR="004B413C" w:rsidRDefault="004B413C">
            <w:pPr>
              <w:rPr>
                <w:sz w:val="19"/>
                <w:szCs w:val="19"/>
              </w:rPr>
            </w:pPr>
          </w:p>
        </w:tc>
        <w:tc>
          <w:tcPr>
            <w:tcW w:w="920" w:type="dxa"/>
            <w:vAlign w:val="bottom"/>
          </w:tcPr>
          <w:p w14:paraId="56216CF6" w14:textId="77777777" w:rsidR="004B413C" w:rsidRDefault="004B413C">
            <w:pPr>
              <w:rPr>
                <w:sz w:val="19"/>
                <w:szCs w:val="19"/>
              </w:rPr>
            </w:pPr>
          </w:p>
        </w:tc>
        <w:tc>
          <w:tcPr>
            <w:tcW w:w="900" w:type="dxa"/>
            <w:vAlign w:val="bottom"/>
          </w:tcPr>
          <w:p w14:paraId="5B5E06E9" w14:textId="77777777" w:rsidR="004B413C" w:rsidRDefault="004B413C">
            <w:pPr>
              <w:rPr>
                <w:sz w:val="19"/>
                <w:szCs w:val="19"/>
              </w:rPr>
            </w:pPr>
          </w:p>
        </w:tc>
        <w:tc>
          <w:tcPr>
            <w:tcW w:w="920" w:type="dxa"/>
            <w:vAlign w:val="bottom"/>
          </w:tcPr>
          <w:p w14:paraId="413C07EA" w14:textId="77777777" w:rsidR="004B413C" w:rsidRDefault="004B413C">
            <w:pPr>
              <w:rPr>
                <w:sz w:val="19"/>
                <w:szCs w:val="19"/>
              </w:rPr>
            </w:pPr>
          </w:p>
        </w:tc>
        <w:tc>
          <w:tcPr>
            <w:tcW w:w="800" w:type="dxa"/>
            <w:vAlign w:val="bottom"/>
          </w:tcPr>
          <w:p w14:paraId="37086BBB" w14:textId="77777777" w:rsidR="004B413C" w:rsidRDefault="004B413C">
            <w:pPr>
              <w:rPr>
                <w:sz w:val="19"/>
                <w:szCs w:val="19"/>
              </w:rPr>
            </w:pPr>
          </w:p>
        </w:tc>
        <w:tc>
          <w:tcPr>
            <w:tcW w:w="0" w:type="dxa"/>
            <w:vAlign w:val="bottom"/>
          </w:tcPr>
          <w:p w14:paraId="5919C8F6" w14:textId="77777777" w:rsidR="004B413C" w:rsidRDefault="004B413C">
            <w:pPr>
              <w:rPr>
                <w:sz w:val="1"/>
                <w:szCs w:val="1"/>
              </w:rPr>
            </w:pPr>
          </w:p>
        </w:tc>
      </w:tr>
      <w:tr w:rsidR="004B413C" w14:paraId="6F11C3F0" w14:textId="77777777">
        <w:trPr>
          <w:trHeight w:val="223"/>
        </w:trPr>
        <w:tc>
          <w:tcPr>
            <w:tcW w:w="180" w:type="dxa"/>
            <w:vAlign w:val="bottom"/>
          </w:tcPr>
          <w:p w14:paraId="1605C578" w14:textId="77777777" w:rsidR="004B413C" w:rsidRDefault="004B413C">
            <w:pPr>
              <w:rPr>
                <w:sz w:val="19"/>
                <w:szCs w:val="19"/>
              </w:rPr>
            </w:pPr>
          </w:p>
        </w:tc>
        <w:tc>
          <w:tcPr>
            <w:tcW w:w="500" w:type="dxa"/>
            <w:vAlign w:val="bottom"/>
          </w:tcPr>
          <w:p w14:paraId="7675410A" w14:textId="77777777" w:rsidR="004B413C" w:rsidRDefault="00EC2FEA">
            <w:pPr>
              <w:jc w:val="right"/>
              <w:rPr>
                <w:sz w:val="20"/>
                <w:szCs w:val="20"/>
              </w:rPr>
            </w:pPr>
            <w:r>
              <w:rPr>
                <w:rFonts w:ascii="Arial" w:eastAsia="Arial" w:hAnsi="Arial" w:cs="Arial"/>
                <w:color w:val="4D4D4D"/>
                <w:sz w:val="16"/>
                <w:szCs w:val="16"/>
              </w:rPr>
              <w:t>2015</w:t>
            </w:r>
          </w:p>
        </w:tc>
        <w:tc>
          <w:tcPr>
            <w:tcW w:w="1140" w:type="dxa"/>
            <w:vAlign w:val="bottom"/>
          </w:tcPr>
          <w:p w14:paraId="0B4D2289" w14:textId="77777777" w:rsidR="004B413C" w:rsidRDefault="004B413C">
            <w:pPr>
              <w:rPr>
                <w:sz w:val="19"/>
                <w:szCs w:val="19"/>
              </w:rPr>
            </w:pPr>
          </w:p>
        </w:tc>
        <w:tc>
          <w:tcPr>
            <w:tcW w:w="900" w:type="dxa"/>
            <w:vAlign w:val="bottom"/>
          </w:tcPr>
          <w:p w14:paraId="293285A9" w14:textId="77777777" w:rsidR="004B413C" w:rsidRDefault="004B413C">
            <w:pPr>
              <w:rPr>
                <w:sz w:val="19"/>
                <w:szCs w:val="19"/>
              </w:rPr>
            </w:pPr>
          </w:p>
        </w:tc>
        <w:tc>
          <w:tcPr>
            <w:tcW w:w="920" w:type="dxa"/>
            <w:vAlign w:val="bottom"/>
          </w:tcPr>
          <w:p w14:paraId="123E7E76" w14:textId="77777777" w:rsidR="004B413C" w:rsidRDefault="004B413C">
            <w:pPr>
              <w:rPr>
                <w:sz w:val="19"/>
                <w:szCs w:val="19"/>
              </w:rPr>
            </w:pPr>
          </w:p>
        </w:tc>
        <w:tc>
          <w:tcPr>
            <w:tcW w:w="920" w:type="dxa"/>
            <w:vAlign w:val="bottom"/>
          </w:tcPr>
          <w:p w14:paraId="02863516" w14:textId="77777777" w:rsidR="004B413C" w:rsidRDefault="004B413C">
            <w:pPr>
              <w:rPr>
                <w:sz w:val="19"/>
                <w:szCs w:val="19"/>
              </w:rPr>
            </w:pPr>
          </w:p>
        </w:tc>
        <w:tc>
          <w:tcPr>
            <w:tcW w:w="740" w:type="dxa"/>
            <w:vAlign w:val="bottom"/>
          </w:tcPr>
          <w:p w14:paraId="71AF33A7" w14:textId="77777777" w:rsidR="004B413C" w:rsidRDefault="004B413C">
            <w:pPr>
              <w:rPr>
                <w:sz w:val="19"/>
                <w:szCs w:val="19"/>
              </w:rPr>
            </w:pPr>
          </w:p>
        </w:tc>
        <w:tc>
          <w:tcPr>
            <w:tcW w:w="1100" w:type="dxa"/>
            <w:vAlign w:val="bottom"/>
          </w:tcPr>
          <w:p w14:paraId="695D8361" w14:textId="77777777" w:rsidR="004B413C" w:rsidRDefault="004B413C">
            <w:pPr>
              <w:rPr>
                <w:sz w:val="19"/>
                <w:szCs w:val="19"/>
              </w:rPr>
            </w:pPr>
          </w:p>
        </w:tc>
        <w:tc>
          <w:tcPr>
            <w:tcW w:w="900" w:type="dxa"/>
            <w:vAlign w:val="bottom"/>
          </w:tcPr>
          <w:p w14:paraId="43861ECB" w14:textId="77777777" w:rsidR="004B413C" w:rsidRDefault="004B413C">
            <w:pPr>
              <w:rPr>
                <w:sz w:val="19"/>
                <w:szCs w:val="19"/>
              </w:rPr>
            </w:pPr>
          </w:p>
        </w:tc>
        <w:tc>
          <w:tcPr>
            <w:tcW w:w="920" w:type="dxa"/>
            <w:vAlign w:val="bottom"/>
          </w:tcPr>
          <w:p w14:paraId="0B582392" w14:textId="77777777" w:rsidR="004B413C" w:rsidRDefault="004B413C">
            <w:pPr>
              <w:rPr>
                <w:sz w:val="19"/>
                <w:szCs w:val="19"/>
              </w:rPr>
            </w:pPr>
          </w:p>
        </w:tc>
        <w:tc>
          <w:tcPr>
            <w:tcW w:w="920" w:type="dxa"/>
            <w:vAlign w:val="bottom"/>
          </w:tcPr>
          <w:p w14:paraId="4F595900" w14:textId="77777777" w:rsidR="004B413C" w:rsidRDefault="004B413C">
            <w:pPr>
              <w:rPr>
                <w:sz w:val="19"/>
                <w:szCs w:val="19"/>
              </w:rPr>
            </w:pPr>
          </w:p>
        </w:tc>
        <w:tc>
          <w:tcPr>
            <w:tcW w:w="920" w:type="dxa"/>
            <w:vAlign w:val="bottom"/>
          </w:tcPr>
          <w:p w14:paraId="31B84159" w14:textId="77777777" w:rsidR="004B413C" w:rsidRDefault="004B413C">
            <w:pPr>
              <w:rPr>
                <w:sz w:val="19"/>
                <w:szCs w:val="19"/>
              </w:rPr>
            </w:pPr>
          </w:p>
        </w:tc>
        <w:tc>
          <w:tcPr>
            <w:tcW w:w="900" w:type="dxa"/>
            <w:vAlign w:val="bottom"/>
          </w:tcPr>
          <w:p w14:paraId="04AFBFD6" w14:textId="77777777" w:rsidR="004B413C" w:rsidRDefault="004B413C">
            <w:pPr>
              <w:rPr>
                <w:sz w:val="19"/>
                <w:szCs w:val="19"/>
              </w:rPr>
            </w:pPr>
          </w:p>
        </w:tc>
        <w:tc>
          <w:tcPr>
            <w:tcW w:w="920" w:type="dxa"/>
            <w:vAlign w:val="bottom"/>
          </w:tcPr>
          <w:p w14:paraId="655F39AD" w14:textId="77777777" w:rsidR="004B413C" w:rsidRDefault="004B413C">
            <w:pPr>
              <w:rPr>
                <w:sz w:val="19"/>
                <w:szCs w:val="19"/>
              </w:rPr>
            </w:pPr>
          </w:p>
        </w:tc>
        <w:tc>
          <w:tcPr>
            <w:tcW w:w="800" w:type="dxa"/>
            <w:vAlign w:val="bottom"/>
          </w:tcPr>
          <w:p w14:paraId="11347FE3" w14:textId="77777777" w:rsidR="004B413C" w:rsidRDefault="00EC2FEA">
            <w:pPr>
              <w:ind w:left="680"/>
              <w:rPr>
                <w:sz w:val="20"/>
                <w:szCs w:val="20"/>
              </w:rPr>
            </w:pPr>
            <w:r>
              <w:rPr>
                <w:rFonts w:ascii="Arial" w:eastAsia="Arial" w:hAnsi="Arial" w:cs="Arial"/>
                <w:color w:val="1A1A1A"/>
                <w:w w:val="86"/>
                <w:sz w:val="16"/>
                <w:szCs w:val="16"/>
              </w:rPr>
              <w:t>C</w:t>
            </w:r>
          </w:p>
        </w:tc>
        <w:tc>
          <w:tcPr>
            <w:tcW w:w="0" w:type="dxa"/>
            <w:vAlign w:val="bottom"/>
          </w:tcPr>
          <w:p w14:paraId="261AD95E" w14:textId="77777777" w:rsidR="004B413C" w:rsidRDefault="004B413C">
            <w:pPr>
              <w:rPr>
                <w:sz w:val="1"/>
                <w:szCs w:val="1"/>
              </w:rPr>
            </w:pPr>
          </w:p>
        </w:tc>
      </w:tr>
    </w:tbl>
    <w:p w14:paraId="1796B165" w14:textId="77777777" w:rsidR="004B413C" w:rsidRDefault="00EC2FEA">
      <w:pPr>
        <w:spacing w:line="20" w:lineRule="exact"/>
        <w:rPr>
          <w:sz w:val="20"/>
          <w:szCs w:val="20"/>
        </w:rPr>
      </w:pPr>
      <w:r>
        <w:rPr>
          <w:noProof/>
          <w:sz w:val="20"/>
          <w:szCs w:val="20"/>
        </w:rPr>
        <w:drawing>
          <wp:anchor distT="0" distB="0" distL="114300" distR="114300" simplePos="0" relativeHeight="252348416" behindDoc="1" locked="0" layoutInCell="0" allowOverlap="1" wp14:anchorId="3F4E80FB" wp14:editId="41B6FC91">
            <wp:simplePos x="0" y="0"/>
            <wp:positionH relativeFrom="column">
              <wp:posOffset>465455</wp:posOffset>
            </wp:positionH>
            <wp:positionV relativeFrom="paragraph">
              <wp:posOffset>-1737995</wp:posOffset>
            </wp:positionV>
            <wp:extent cx="7526655" cy="1996440"/>
            <wp:effectExtent l="0" t="0" r="0" b="0"/>
            <wp:wrapNone/>
            <wp:docPr id="1399" name="Picture 1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9"/>
                    <pic:cNvPicPr>
                      <a:picLocks noChangeAspect="1" noChangeArrowheads="1"/>
                    </pic:cNvPicPr>
                  </pic:nvPicPr>
                  <pic:blipFill>
                    <a:blip r:embed="rId898"/>
                    <a:srcRect/>
                    <a:stretch>
                      <a:fillRect/>
                    </a:stretch>
                  </pic:blipFill>
                  <pic:spPr bwMode="auto">
                    <a:xfrm>
                      <a:off x="0" y="0"/>
                      <a:ext cx="7526655" cy="1996440"/>
                    </a:xfrm>
                    <a:prstGeom prst="rect">
                      <a:avLst/>
                    </a:prstGeom>
                    <a:noFill/>
                  </pic:spPr>
                </pic:pic>
              </a:graphicData>
            </a:graphic>
          </wp:anchor>
        </w:drawing>
      </w:r>
    </w:p>
    <w:p w14:paraId="0B20360D" w14:textId="77777777" w:rsidR="004B413C" w:rsidRDefault="004B413C">
      <w:pPr>
        <w:spacing w:line="17" w:lineRule="exact"/>
        <w:rPr>
          <w:sz w:val="20"/>
          <w:szCs w:val="20"/>
        </w:rPr>
      </w:pPr>
    </w:p>
    <w:p w14:paraId="6DC659B3" w14:textId="77777777" w:rsidR="004B413C" w:rsidRDefault="00EC2FEA">
      <w:pPr>
        <w:ind w:left="340"/>
        <w:rPr>
          <w:sz w:val="20"/>
          <w:szCs w:val="20"/>
        </w:rPr>
      </w:pPr>
      <w:r>
        <w:rPr>
          <w:rFonts w:ascii="Arial" w:eastAsia="Arial" w:hAnsi="Arial" w:cs="Arial"/>
          <w:color w:val="4D4D4D"/>
          <w:sz w:val="16"/>
          <w:szCs w:val="16"/>
        </w:rPr>
        <w:t>2016</w:t>
      </w:r>
    </w:p>
    <w:p w14:paraId="6D6C2515" w14:textId="77777777" w:rsidR="004B413C" w:rsidRDefault="004B413C">
      <w:pPr>
        <w:spacing w:line="39" w:lineRule="exact"/>
        <w:rPr>
          <w:sz w:val="20"/>
          <w:szCs w:val="20"/>
        </w:rPr>
      </w:pPr>
    </w:p>
    <w:p w14:paraId="68D7769C" w14:textId="77777777" w:rsidR="004B413C" w:rsidRDefault="00EC2FEA">
      <w:pPr>
        <w:ind w:left="340"/>
        <w:rPr>
          <w:sz w:val="20"/>
          <w:szCs w:val="20"/>
        </w:rPr>
      </w:pPr>
      <w:r>
        <w:rPr>
          <w:rFonts w:ascii="Arial" w:eastAsia="Arial" w:hAnsi="Arial" w:cs="Arial"/>
          <w:color w:val="4D4D4D"/>
          <w:sz w:val="16"/>
          <w:szCs w:val="16"/>
        </w:rPr>
        <w:t>2017</w:t>
      </w:r>
    </w:p>
    <w:p w14:paraId="2CEE32BD" w14:textId="77777777" w:rsidR="004B413C" w:rsidRDefault="00EC2FEA">
      <w:pPr>
        <w:spacing w:line="196" w:lineRule="auto"/>
        <w:ind w:left="5900"/>
        <w:rPr>
          <w:sz w:val="20"/>
          <w:szCs w:val="20"/>
        </w:rPr>
      </w:pPr>
      <w:r>
        <w:rPr>
          <w:rFonts w:ascii="Arial" w:eastAsia="Arial" w:hAnsi="Arial" w:cs="Arial"/>
          <w:sz w:val="20"/>
          <w:szCs w:val="20"/>
        </w:rPr>
        <w:t>Cover Abundance</w:t>
      </w:r>
    </w:p>
    <w:p w14:paraId="491D3DFF" w14:textId="77777777" w:rsidR="004B413C" w:rsidRDefault="004B413C">
      <w:pPr>
        <w:spacing w:line="200" w:lineRule="exact"/>
        <w:rPr>
          <w:sz w:val="20"/>
          <w:szCs w:val="20"/>
        </w:rPr>
      </w:pPr>
    </w:p>
    <w:p w14:paraId="01E04877" w14:textId="77777777" w:rsidR="004B413C" w:rsidRDefault="004B413C">
      <w:pPr>
        <w:spacing w:line="351" w:lineRule="exact"/>
        <w:rPr>
          <w:sz w:val="20"/>
          <w:szCs w:val="20"/>
        </w:rPr>
      </w:pPr>
    </w:p>
    <w:p w14:paraId="1448B521" w14:textId="77777777" w:rsidR="004B413C" w:rsidRDefault="00EC2FEA">
      <w:pPr>
        <w:spacing w:line="302" w:lineRule="auto"/>
        <w:rPr>
          <w:sz w:val="20"/>
          <w:szCs w:val="20"/>
        </w:rPr>
      </w:pPr>
      <w:r>
        <w:rPr>
          <w:rFonts w:ascii="Arial" w:eastAsia="Arial" w:hAnsi="Arial" w:cs="Arial"/>
          <w:sz w:val="20"/>
          <w:szCs w:val="20"/>
        </w:rPr>
        <w:t xml:space="preserve">Figure 83: Cover abundances for each species across the four plots (A, B, C, D) at the Lake Gwelup transect. Invasive species are denoted by ‘X’. Only </w:t>
      </w:r>
      <w:r>
        <w:rPr>
          <w:rFonts w:ascii="Arial" w:eastAsia="Arial" w:hAnsi="Arial" w:cs="Arial"/>
          <w:sz w:val="19"/>
          <w:szCs w:val="19"/>
        </w:rPr>
        <w:t>the most common species are included.</w:t>
      </w:r>
    </w:p>
    <w:p w14:paraId="445979CC" w14:textId="77777777" w:rsidR="004B413C" w:rsidRDefault="004B413C">
      <w:pPr>
        <w:sectPr w:rsidR="004B413C">
          <w:pgSz w:w="15840" w:h="12240" w:orient="landscape"/>
          <w:pgMar w:top="1440" w:right="1420" w:bottom="1440" w:left="950" w:header="0" w:footer="0" w:gutter="0"/>
          <w:cols w:num="2" w:space="720" w:equalWidth="0">
            <w:col w:w="172" w:space="317"/>
            <w:col w:w="12980"/>
          </w:cols>
        </w:sectPr>
      </w:pPr>
    </w:p>
    <w:p w14:paraId="37A26A8A" w14:textId="77777777" w:rsidR="004B413C" w:rsidRDefault="00EC2FEA">
      <w:pPr>
        <w:spacing w:line="330" w:lineRule="auto"/>
        <w:ind w:left="1800" w:right="1800" w:hanging="6"/>
        <w:jc w:val="both"/>
        <w:rPr>
          <w:sz w:val="20"/>
          <w:szCs w:val="20"/>
        </w:rPr>
      </w:pPr>
      <w:bookmarkStart w:id="171" w:name="page134"/>
      <w:bookmarkEnd w:id="171"/>
      <w:r>
        <w:rPr>
          <w:rFonts w:ascii="Arial" w:eastAsia="Arial" w:hAnsi="Arial" w:cs="Arial"/>
          <w:sz w:val="19"/>
          <w:szCs w:val="19"/>
        </w:rPr>
        <w:lastRenderedPageBreak/>
        <w:t>Table 36: Ecological consequences of revised thresholds in terms of compliance of stated site management objectives at Lake Gwelup.</w:t>
      </w:r>
    </w:p>
    <w:p w14:paraId="6CDE0B65" w14:textId="77777777" w:rsidR="004B413C" w:rsidRDefault="004B413C">
      <w:pPr>
        <w:spacing w:line="105" w:lineRule="exact"/>
        <w:rPr>
          <w:sz w:val="20"/>
          <w:szCs w:val="20"/>
        </w:rPr>
      </w:pPr>
    </w:p>
    <w:tbl>
      <w:tblPr>
        <w:tblW w:w="0" w:type="auto"/>
        <w:tblInd w:w="160" w:type="dxa"/>
        <w:tblLayout w:type="fixed"/>
        <w:tblCellMar>
          <w:left w:w="0" w:type="dxa"/>
          <w:right w:w="0" w:type="dxa"/>
        </w:tblCellMar>
        <w:tblLook w:val="04A0" w:firstRow="1" w:lastRow="0" w:firstColumn="1" w:lastColumn="0" w:noHBand="0" w:noVBand="1"/>
      </w:tblPr>
      <w:tblGrid>
        <w:gridCol w:w="20"/>
        <w:gridCol w:w="6580"/>
        <w:gridCol w:w="2420"/>
      </w:tblGrid>
      <w:tr w:rsidR="004B413C" w14:paraId="577407E2" w14:textId="77777777">
        <w:trPr>
          <w:trHeight w:val="239"/>
        </w:trPr>
        <w:tc>
          <w:tcPr>
            <w:tcW w:w="20" w:type="dxa"/>
            <w:vAlign w:val="bottom"/>
          </w:tcPr>
          <w:p w14:paraId="1D6804AD" w14:textId="77777777" w:rsidR="004B413C" w:rsidRDefault="004B413C">
            <w:pPr>
              <w:rPr>
                <w:sz w:val="20"/>
                <w:szCs w:val="20"/>
              </w:rPr>
            </w:pPr>
          </w:p>
        </w:tc>
        <w:tc>
          <w:tcPr>
            <w:tcW w:w="6580" w:type="dxa"/>
            <w:tcBorders>
              <w:top w:val="single" w:sz="8" w:space="0" w:color="auto"/>
            </w:tcBorders>
            <w:vAlign w:val="bottom"/>
          </w:tcPr>
          <w:p w14:paraId="3A881260" w14:textId="77777777" w:rsidR="004B413C" w:rsidRDefault="00EC2FEA">
            <w:pPr>
              <w:ind w:left="3620"/>
              <w:rPr>
                <w:sz w:val="20"/>
                <w:szCs w:val="20"/>
              </w:rPr>
            </w:pPr>
            <w:r>
              <w:rPr>
                <w:rFonts w:ascii="Arial" w:eastAsia="Arial" w:hAnsi="Arial" w:cs="Arial"/>
                <w:sz w:val="20"/>
                <w:szCs w:val="20"/>
              </w:rPr>
              <w:t>Likely eﬀect of 2030 revised</w:t>
            </w:r>
          </w:p>
        </w:tc>
        <w:tc>
          <w:tcPr>
            <w:tcW w:w="2420" w:type="dxa"/>
            <w:tcBorders>
              <w:top w:val="single" w:sz="8" w:space="0" w:color="auto"/>
            </w:tcBorders>
            <w:vAlign w:val="bottom"/>
          </w:tcPr>
          <w:p w14:paraId="1135C931" w14:textId="77777777" w:rsidR="004B413C" w:rsidRDefault="004B413C">
            <w:pPr>
              <w:rPr>
                <w:sz w:val="20"/>
                <w:szCs w:val="20"/>
              </w:rPr>
            </w:pPr>
          </w:p>
        </w:tc>
      </w:tr>
      <w:tr w:rsidR="004B413C" w14:paraId="26A3F056" w14:textId="77777777">
        <w:trPr>
          <w:trHeight w:val="281"/>
        </w:trPr>
        <w:tc>
          <w:tcPr>
            <w:tcW w:w="20" w:type="dxa"/>
            <w:vAlign w:val="bottom"/>
          </w:tcPr>
          <w:p w14:paraId="195F53F4" w14:textId="77777777" w:rsidR="004B413C" w:rsidRDefault="004B413C">
            <w:pPr>
              <w:rPr>
                <w:sz w:val="24"/>
                <w:szCs w:val="24"/>
              </w:rPr>
            </w:pPr>
          </w:p>
        </w:tc>
        <w:tc>
          <w:tcPr>
            <w:tcW w:w="6580" w:type="dxa"/>
            <w:vAlign w:val="bottom"/>
          </w:tcPr>
          <w:p w14:paraId="79246BDD" w14:textId="77777777" w:rsidR="004B413C" w:rsidRDefault="00EC2FEA">
            <w:pPr>
              <w:ind w:left="3620"/>
              <w:rPr>
                <w:sz w:val="20"/>
                <w:szCs w:val="20"/>
              </w:rPr>
            </w:pPr>
            <w:r>
              <w:rPr>
                <w:rFonts w:ascii="Arial" w:eastAsia="Arial" w:hAnsi="Arial" w:cs="Arial"/>
                <w:sz w:val="20"/>
                <w:szCs w:val="20"/>
              </w:rPr>
              <w:t>thresholds</w:t>
            </w:r>
          </w:p>
        </w:tc>
        <w:tc>
          <w:tcPr>
            <w:tcW w:w="2420" w:type="dxa"/>
            <w:vAlign w:val="bottom"/>
          </w:tcPr>
          <w:p w14:paraId="054AEE48" w14:textId="77777777" w:rsidR="004B413C" w:rsidRDefault="00EC2FEA">
            <w:pPr>
              <w:ind w:left="260"/>
              <w:jc w:val="center"/>
              <w:rPr>
                <w:sz w:val="20"/>
                <w:szCs w:val="20"/>
              </w:rPr>
            </w:pPr>
            <w:r>
              <w:rPr>
                <w:rFonts w:ascii="Arial" w:eastAsia="Arial" w:hAnsi="Arial" w:cs="Arial"/>
                <w:w w:val="98"/>
                <w:sz w:val="20"/>
                <w:szCs w:val="20"/>
              </w:rPr>
              <w:t>Future Compliance</w:t>
            </w:r>
          </w:p>
        </w:tc>
      </w:tr>
      <w:tr w:rsidR="004B413C" w14:paraId="74D23F96" w14:textId="77777777">
        <w:trPr>
          <w:trHeight w:val="50"/>
        </w:trPr>
        <w:tc>
          <w:tcPr>
            <w:tcW w:w="20" w:type="dxa"/>
            <w:vAlign w:val="bottom"/>
          </w:tcPr>
          <w:p w14:paraId="7A47E536" w14:textId="77777777" w:rsidR="004B413C" w:rsidRDefault="004B413C">
            <w:pPr>
              <w:rPr>
                <w:sz w:val="4"/>
                <w:szCs w:val="4"/>
              </w:rPr>
            </w:pPr>
          </w:p>
        </w:tc>
        <w:tc>
          <w:tcPr>
            <w:tcW w:w="6580" w:type="dxa"/>
            <w:tcBorders>
              <w:bottom w:val="single" w:sz="8" w:space="0" w:color="auto"/>
            </w:tcBorders>
            <w:vAlign w:val="bottom"/>
          </w:tcPr>
          <w:p w14:paraId="33313DE2" w14:textId="77777777" w:rsidR="004B413C" w:rsidRDefault="004B413C">
            <w:pPr>
              <w:rPr>
                <w:sz w:val="4"/>
                <w:szCs w:val="4"/>
              </w:rPr>
            </w:pPr>
          </w:p>
        </w:tc>
        <w:tc>
          <w:tcPr>
            <w:tcW w:w="2420" w:type="dxa"/>
            <w:tcBorders>
              <w:bottom w:val="single" w:sz="8" w:space="0" w:color="auto"/>
            </w:tcBorders>
            <w:vAlign w:val="bottom"/>
          </w:tcPr>
          <w:p w14:paraId="031FC4EC" w14:textId="77777777" w:rsidR="004B413C" w:rsidRDefault="004B413C">
            <w:pPr>
              <w:rPr>
                <w:sz w:val="4"/>
                <w:szCs w:val="4"/>
              </w:rPr>
            </w:pPr>
          </w:p>
        </w:tc>
      </w:tr>
      <w:tr w:rsidR="004B413C" w14:paraId="38E96D8B" w14:textId="77777777">
        <w:trPr>
          <w:trHeight w:val="228"/>
        </w:trPr>
        <w:tc>
          <w:tcPr>
            <w:tcW w:w="20" w:type="dxa"/>
            <w:vAlign w:val="bottom"/>
          </w:tcPr>
          <w:p w14:paraId="40DE63FE" w14:textId="77777777" w:rsidR="004B413C" w:rsidRDefault="004B413C">
            <w:pPr>
              <w:rPr>
                <w:sz w:val="19"/>
                <w:szCs w:val="19"/>
              </w:rPr>
            </w:pPr>
          </w:p>
        </w:tc>
        <w:tc>
          <w:tcPr>
            <w:tcW w:w="6580" w:type="dxa"/>
            <w:vAlign w:val="bottom"/>
          </w:tcPr>
          <w:p w14:paraId="2EAED37A" w14:textId="77777777" w:rsidR="004B413C" w:rsidRDefault="00EC2FEA">
            <w:pPr>
              <w:spacing w:line="228" w:lineRule="exact"/>
              <w:rPr>
                <w:sz w:val="20"/>
                <w:szCs w:val="20"/>
              </w:rPr>
            </w:pPr>
            <w:r>
              <w:rPr>
                <w:rFonts w:ascii="Arial" w:eastAsia="Arial" w:hAnsi="Arial" w:cs="Arial"/>
                <w:b/>
                <w:bCs/>
                <w:sz w:val="20"/>
                <w:szCs w:val="20"/>
              </w:rPr>
              <w:t>Site management objectives</w:t>
            </w:r>
          </w:p>
        </w:tc>
        <w:tc>
          <w:tcPr>
            <w:tcW w:w="2420" w:type="dxa"/>
            <w:vAlign w:val="bottom"/>
          </w:tcPr>
          <w:p w14:paraId="03F3BEC0" w14:textId="77777777" w:rsidR="004B413C" w:rsidRDefault="004B413C">
            <w:pPr>
              <w:rPr>
                <w:sz w:val="19"/>
                <w:szCs w:val="19"/>
              </w:rPr>
            </w:pPr>
          </w:p>
        </w:tc>
      </w:tr>
      <w:tr w:rsidR="004B413C" w14:paraId="689617F4" w14:textId="77777777">
        <w:trPr>
          <w:trHeight w:val="239"/>
        </w:trPr>
        <w:tc>
          <w:tcPr>
            <w:tcW w:w="6600" w:type="dxa"/>
            <w:gridSpan w:val="2"/>
            <w:vAlign w:val="bottom"/>
          </w:tcPr>
          <w:p w14:paraId="6E1C4443" w14:textId="77777777" w:rsidR="004B413C" w:rsidRDefault="00EC2FEA">
            <w:pPr>
              <w:rPr>
                <w:sz w:val="20"/>
                <w:szCs w:val="20"/>
              </w:rPr>
            </w:pPr>
            <w:r>
              <w:rPr>
                <w:rFonts w:ascii="Arial" w:eastAsia="Arial" w:hAnsi="Arial" w:cs="Arial"/>
                <w:sz w:val="20"/>
                <w:szCs w:val="20"/>
              </w:rPr>
              <w:t>* To maintain permanent water for</w:t>
            </w:r>
          </w:p>
        </w:tc>
        <w:tc>
          <w:tcPr>
            <w:tcW w:w="2420" w:type="dxa"/>
            <w:vAlign w:val="bottom"/>
          </w:tcPr>
          <w:p w14:paraId="4D73A537" w14:textId="77777777" w:rsidR="004B413C" w:rsidRDefault="00EC2FEA">
            <w:pPr>
              <w:ind w:left="260"/>
              <w:jc w:val="center"/>
              <w:rPr>
                <w:sz w:val="20"/>
                <w:szCs w:val="20"/>
              </w:rPr>
            </w:pPr>
            <w:r>
              <w:rPr>
                <w:rFonts w:ascii="Arial" w:eastAsia="Arial" w:hAnsi="Arial" w:cs="Arial"/>
                <w:w w:val="86"/>
                <w:sz w:val="20"/>
                <w:szCs w:val="20"/>
              </w:rPr>
              <w:t>Yes</w:t>
            </w:r>
          </w:p>
        </w:tc>
      </w:tr>
      <w:tr w:rsidR="004B413C" w14:paraId="4E87F0AE" w14:textId="77777777">
        <w:trPr>
          <w:trHeight w:val="239"/>
        </w:trPr>
        <w:tc>
          <w:tcPr>
            <w:tcW w:w="20" w:type="dxa"/>
            <w:vAlign w:val="bottom"/>
          </w:tcPr>
          <w:p w14:paraId="6121D7D6" w14:textId="77777777" w:rsidR="004B413C" w:rsidRDefault="004B413C">
            <w:pPr>
              <w:rPr>
                <w:sz w:val="20"/>
                <w:szCs w:val="20"/>
              </w:rPr>
            </w:pPr>
          </w:p>
        </w:tc>
        <w:tc>
          <w:tcPr>
            <w:tcW w:w="6580" w:type="dxa"/>
            <w:vAlign w:val="bottom"/>
          </w:tcPr>
          <w:p w14:paraId="6A6211AB" w14:textId="77777777" w:rsidR="004B413C" w:rsidRDefault="00EC2FEA">
            <w:pPr>
              <w:rPr>
                <w:sz w:val="20"/>
                <w:szCs w:val="20"/>
              </w:rPr>
            </w:pPr>
            <w:r>
              <w:rPr>
                <w:rFonts w:ascii="Arial" w:eastAsia="Arial" w:hAnsi="Arial" w:cs="Arial"/>
                <w:sz w:val="20"/>
                <w:szCs w:val="20"/>
              </w:rPr>
              <w:t>fauna habitat and for visual amenity,</w:t>
            </w:r>
          </w:p>
        </w:tc>
        <w:tc>
          <w:tcPr>
            <w:tcW w:w="2420" w:type="dxa"/>
            <w:vAlign w:val="bottom"/>
          </w:tcPr>
          <w:p w14:paraId="4F4CC0A9" w14:textId="77777777" w:rsidR="004B413C" w:rsidRDefault="004B413C">
            <w:pPr>
              <w:rPr>
                <w:sz w:val="20"/>
                <w:szCs w:val="20"/>
              </w:rPr>
            </w:pPr>
          </w:p>
        </w:tc>
      </w:tr>
      <w:tr w:rsidR="004B413C" w14:paraId="0426D3A9" w14:textId="77777777">
        <w:trPr>
          <w:trHeight w:val="281"/>
        </w:trPr>
        <w:tc>
          <w:tcPr>
            <w:tcW w:w="20" w:type="dxa"/>
            <w:vAlign w:val="bottom"/>
          </w:tcPr>
          <w:p w14:paraId="50292285" w14:textId="77777777" w:rsidR="004B413C" w:rsidRDefault="004B413C">
            <w:pPr>
              <w:rPr>
                <w:sz w:val="24"/>
                <w:szCs w:val="24"/>
              </w:rPr>
            </w:pPr>
          </w:p>
        </w:tc>
        <w:tc>
          <w:tcPr>
            <w:tcW w:w="6580" w:type="dxa"/>
            <w:vAlign w:val="bottom"/>
          </w:tcPr>
          <w:p w14:paraId="551E23F4" w14:textId="77777777" w:rsidR="004B413C" w:rsidRDefault="00EC2FEA">
            <w:pPr>
              <w:rPr>
                <w:sz w:val="20"/>
                <w:szCs w:val="20"/>
              </w:rPr>
            </w:pPr>
            <w:r>
              <w:rPr>
                <w:rFonts w:ascii="Arial" w:eastAsia="Arial" w:hAnsi="Arial" w:cs="Arial"/>
                <w:sz w:val="20"/>
                <w:szCs w:val="20"/>
              </w:rPr>
              <w:t>to maintain fringing vegetation.</w:t>
            </w:r>
          </w:p>
        </w:tc>
        <w:tc>
          <w:tcPr>
            <w:tcW w:w="2420" w:type="dxa"/>
            <w:vAlign w:val="bottom"/>
          </w:tcPr>
          <w:p w14:paraId="0056271A" w14:textId="77777777" w:rsidR="004B413C" w:rsidRDefault="004B413C">
            <w:pPr>
              <w:rPr>
                <w:sz w:val="24"/>
                <w:szCs w:val="24"/>
              </w:rPr>
            </w:pPr>
          </w:p>
        </w:tc>
      </w:tr>
      <w:tr w:rsidR="004B413C" w14:paraId="40625B08" w14:textId="77777777">
        <w:trPr>
          <w:trHeight w:val="50"/>
        </w:trPr>
        <w:tc>
          <w:tcPr>
            <w:tcW w:w="20" w:type="dxa"/>
            <w:tcBorders>
              <w:bottom w:val="single" w:sz="8" w:space="0" w:color="auto"/>
            </w:tcBorders>
            <w:vAlign w:val="bottom"/>
          </w:tcPr>
          <w:p w14:paraId="6092AB3F" w14:textId="77777777" w:rsidR="004B413C" w:rsidRDefault="004B413C">
            <w:pPr>
              <w:rPr>
                <w:sz w:val="4"/>
                <w:szCs w:val="4"/>
              </w:rPr>
            </w:pPr>
          </w:p>
        </w:tc>
        <w:tc>
          <w:tcPr>
            <w:tcW w:w="6580" w:type="dxa"/>
            <w:tcBorders>
              <w:bottom w:val="single" w:sz="8" w:space="0" w:color="auto"/>
            </w:tcBorders>
            <w:vAlign w:val="bottom"/>
          </w:tcPr>
          <w:p w14:paraId="75C08894" w14:textId="77777777" w:rsidR="004B413C" w:rsidRDefault="004B413C">
            <w:pPr>
              <w:rPr>
                <w:sz w:val="4"/>
                <w:szCs w:val="4"/>
              </w:rPr>
            </w:pPr>
          </w:p>
        </w:tc>
        <w:tc>
          <w:tcPr>
            <w:tcW w:w="2420" w:type="dxa"/>
            <w:tcBorders>
              <w:bottom w:val="single" w:sz="8" w:space="0" w:color="auto"/>
            </w:tcBorders>
            <w:vAlign w:val="bottom"/>
          </w:tcPr>
          <w:p w14:paraId="76449704" w14:textId="77777777" w:rsidR="004B413C" w:rsidRDefault="004B413C">
            <w:pPr>
              <w:rPr>
                <w:sz w:val="4"/>
                <w:szCs w:val="4"/>
              </w:rPr>
            </w:pPr>
          </w:p>
        </w:tc>
      </w:tr>
    </w:tbl>
    <w:p w14:paraId="184B0F03" w14:textId="77777777" w:rsidR="004B413C" w:rsidRDefault="004B413C">
      <w:pPr>
        <w:spacing w:line="200" w:lineRule="exact"/>
        <w:rPr>
          <w:sz w:val="20"/>
          <w:szCs w:val="20"/>
        </w:rPr>
      </w:pPr>
    </w:p>
    <w:p w14:paraId="128B960C" w14:textId="77777777" w:rsidR="004B413C" w:rsidRDefault="004B413C">
      <w:pPr>
        <w:sectPr w:rsidR="004B413C">
          <w:pgSz w:w="12240" w:h="15840"/>
          <w:pgMar w:top="1382" w:right="1440" w:bottom="330" w:left="1440" w:header="0" w:footer="0" w:gutter="0"/>
          <w:cols w:space="720" w:equalWidth="0">
            <w:col w:w="9360"/>
          </w:cols>
        </w:sectPr>
      </w:pPr>
    </w:p>
    <w:p w14:paraId="1008076E" w14:textId="77777777" w:rsidR="004B413C" w:rsidRDefault="004B413C">
      <w:pPr>
        <w:spacing w:line="200" w:lineRule="exact"/>
        <w:rPr>
          <w:sz w:val="20"/>
          <w:szCs w:val="20"/>
        </w:rPr>
      </w:pPr>
    </w:p>
    <w:p w14:paraId="1F11BBDD" w14:textId="77777777" w:rsidR="004B413C" w:rsidRDefault="004B413C">
      <w:pPr>
        <w:spacing w:line="200" w:lineRule="exact"/>
        <w:rPr>
          <w:sz w:val="20"/>
          <w:szCs w:val="20"/>
        </w:rPr>
      </w:pPr>
    </w:p>
    <w:p w14:paraId="0660C9E8" w14:textId="77777777" w:rsidR="004B413C" w:rsidRDefault="004B413C">
      <w:pPr>
        <w:spacing w:line="200" w:lineRule="exact"/>
        <w:rPr>
          <w:sz w:val="20"/>
          <w:szCs w:val="20"/>
        </w:rPr>
      </w:pPr>
    </w:p>
    <w:p w14:paraId="4A2E7ABC" w14:textId="77777777" w:rsidR="004B413C" w:rsidRDefault="004B413C">
      <w:pPr>
        <w:spacing w:line="200" w:lineRule="exact"/>
        <w:rPr>
          <w:sz w:val="20"/>
          <w:szCs w:val="20"/>
        </w:rPr>
      </w:pPr>
    </w:p>
    <w:p w14:paraId="742753A3" w14:textId="77777777" w:rsidR="004B413C" w:rsidRDefault="004B413C">
      <w:pPr>
        <w:spacing w:line="200" w:lineRule="exact"/>
        <w:rPr>
          <w:sz w:val="20"/>
          <w:szCs w:val="20"/>
        </w:rPr>
      </w:pPr>
    </w:p>
    <w:p w14:paraId="23C09026" w14:textId="77777777" w:rsidR="004B413C" w:rsidRDefault="004B413C">
      <w:pPr>
        <w:spacing w:line="200" w:lineRule="exact"/>
        <w:rPr>
          <w:sz w:val="20"/>
          <w:szCs w:val="20"/>
        </w:rPr>
      </w:pPr>
    </w:p>
    <w:p w14:paraId="2D66C611" w14:textId="77777777" w:rsidR="004B413C" w:rsidRDefault="004B413C">
      <w:pPr>
        <w:spacing w:line="200" w:lineRule="exact"/>
        <w:rPr>
          <w:sz w:val="20"/>
          <w:szCs w:val="20"/>
        </w:rPr>
      </w:pPr>
    </w:p>
    <w:p w14:paraId="5AC93FDC" w14:textId="77777777" w:rsidR="004B413C" w:rsidRDefault="004B413C">
      <w:pPr>
        <w:spacing w:line="200" w:lineRule="exact"/>
        <w:rPr>
          <w:sz w:val="20"/>
          <w:szCs w:val="20"/>
        </w:rPr>
      </w:pPr>
    </w:p>
    <w:p w14:paraId="75A3B1E9" w14:textId="77777777" w:rsidR="004B413C" w:rsidRDefault="004B413C">
      <w:pPr>
        <w:spacing w:line="200" w:lineRule="exact"/>
        <w:rPr>
          <w:sz w:val="20"/>
          <w:szCs w:val="20"/>
        </w:rPr>
      </w:pPr>
    </w:p>
    <w:p w14:paraId="23ED336E" w14:textId="77777777" w:rsidR="004B413C" w:rsidRDefault="004B413C">
      <w:pPr>
        <w:spacing w:line="200" w:lineRule="exact"/>
        <w:rPr>
          <w:sz w:val="20"/>
          <w:szCs w:val="20"/>
        </w:rPr>
      </w:pPr>
    </w:p>
    <w:p w14:paraId="5DDAB922" w14:textId="77777777" w:rsidR="004B413C" w:rsidRDefault="004B413C">
      <w:pPr>
        <w:spacing w:line="200" w:lineRule="exact"/>
        <w:rPr>
          <w:sz w:val="20"/>
          <w:szCs w:val="20"/>
        </w:rPr>
      </w:pPr>
    </w:p>
    <w:p w14:paraId="2AFD33B5" w14:textId="77777777" w:rsidR="004B413C" w:rsidRDefault="004B413C">
      <w:pPr>
        <w:spacing w:line="200" w:lineRule="exact"/>
        <w:rPr>
          <w:sz w:val="20"/>
          <w:szCs w:val="20"/>
        </w:rPr>
      </w:pPr>
    </w:p>
    <w:p w14:paraId="4EB55EE0" w14:textId="77777777" w:rsidR="004B413C" w:rsidRDefault="004B413C">
      <w:pPr>
        <w:spacing w:line="200" w:lineRule="exact"/>
        <w:rPr>
          <w:sz w:val="20"/>
          <w:szCs w:val="20"/>
        </w:rPr>
      </w:pPr>
    </w:p>
    <w:p w14:paraId="1F059317" w14:textId="77777777" w:rsidR="004B413C" w:rsidRDefault="004B413C">
      <w:pPr>
        <w:spacing w:line="200" w:lineRule="exact"/>
        <w:rPr>
          <w:sz w:val="20"/>
          <w:szCs w:val="20"/>
        </w:rPr>
      </w:pPr>
    </w:p>
    <w:p w14:paraId="33E8996C" w14:textId="77777777" w:rsidR="004B413C" w:rsidRDefault="004B413C">
      <w:pPr>
        <w:spacing w:line="200" w:lineRule="exact"/>
        <w:rPr>
          <w:sz w:val="20"/>
          <w:szCs w:val="20"/>
        </w:rPr>
      </w:pPr>
    </w:p>
    <w:p w14:paraId="7D528352" w14:textId="77777777" w:rsidR="004B413C" w:rsidRDefault="004B413C">
      <w:pPr>
        <w:spacing w:line="200" w:lineRule="exact"/>
        <w:rPr>
          <w:sz w:val="20"/>
          <w:szCs w:val="20"/>
        </w:rPr>
      </w:pPr>
    </w:p>
    <w:p w14:paraId="6184DEBE" w14:textId="77777777" w:rsidR="004B413C" w:rsidRDefault="004B413C">
      <w:pPr>
        <w:spacing w:line="200" w:lineRule="exact"/>
        <w:rPr>
          <w:sz w:val="20"/>
          <w:szCs w:val="20"/>
        </w:rPr>
      </w:pPr>
    </w:p>
    <w:p w14:paraId="416205E6" w14:textId="77777777" w:rsidR="004B413C" w:rsidRDefault="004B413C">
      <w:pPr>
        <w:spacing w:line="200" w:lineRule="exact"/>
        <w:rPr>
          <w:sz w:val="20"/>
          <w:szCs w:val="20"/>
        </w:rPr>
      </w:pPr>
    </w:p>
    <w:p w14:paraId="68893174" w14:textId="77777777" w:rsidR="004B413C" w:rsidRDefault="004B413C">
      <w:pPr>
        <w:spacing w:line="200" w:lineRule="exact"/>
        <w:rPr>
          <w:sz w:val="20"/>
          <w:szCs w:val="20"/>
        </w:rPr>
      </w:pPr>
    </w:p>
    <w:p w14:paraId="723B145E" w14:textId="77777777" w:rsidR="004B413C" w:rsidRDefault="004B413C">
      <w:pPr>
        <w:spacing w:line="200" w:lineRule="exact"/>
        <w:rPr>
          <w:sz w:val="20"/>
          <w:szCs w:val="20"/>
        </w:rPr>
      </w:pPr>
    </w:p>
    <w:p w14:paraId="5F894332" w14:textId="77777777" w:rsidR="004B413C" w:rsidRDefault="004B413C">
      <w:pPr>
        <w:spacing w:line="200" w:lineRule="exact"/>
        <w:rPr>
          <w:sz w:val="20"/>
          <w:szCs w:val="20"/>
        </w:rPr>
      </w:pPr>
    </w:p>
    <w:p w14:paraId="2FE3C87B" w14:textId="77777777" w:rsidR="004B413C" w:rsidRDefault="004B413C">
      <w:pPr>
        <w:spacing w:line="200" w:lineRule="exact"/>
        <w:rPr>
          <w:sz w:val="20"/>
          <w:szCs w:val="20"/>
        </w:rPr>
      </w:pPr>
    </w:p>
    <w:p w14:paraId="508EDF10" w14:textId="77777777" w:rsidR="004B413C" w:rsidRDefault="004B413C">
      <w:pPr>
        <w:spacing w:line="200" w:lineRule="exact"/>
        <w:rPr>
          <w:sz w:val="20"/>
          <w:szCs w:val="20"/>
        </w:rPr>
      </w:pPr>
    </w:p>
    <w:p w14:paraId="1410547D" w14:textId="77777777" w:rsidR="004B413C" w:rsidRDefault="004B413C">
      <w:pPr>
        <w:spacing w:line="200" w:lineRule="exact"/>
        <w:rPr>
          <w:sz w:val="20"/>
          <w:szCs w:val="20"/>
        </w:rPr>
      </w:pPr>
    </w:p>
    <w:p w14:paraId="5185F38F" w14:textId="77777777" w:rsidR="004B413C" w:rsidRDefault="004B413C">
      <w:pPr>
        <w:spacing w:line="200" w:lineRule="exact"/>
        <w:rPr>
          <w:sz w:val="20"/>
          <w:szCs w:val="20"/>
        </w:rPr>
      </w:pPr>
    </w:p>
    <w:p w14:paraId="1ADD9EFA" w14:textId="77777777" w:rsidR="004B413C" w:rsidRDefault="004B413C">
      <w:pPr>
        <w:spacing w:line="200" w:lineRule="exact"/>
        <w:rPr>
          <w:sz w:val="20"/>
          <w:szCs w:val="20"/>
        </w:rPr>
      </w:pPr>
    </w:p>
    <w:p w14:paraId="4328911F" w14:textId="77777777" w:rsidR="004B413C" w:rsidRDefault="004B413C">
      <w:pPr>
        <w:spacing w:line="200" w:lineRule="exact"/>
        <w:rPr>
          <w:sz w:val="20"/>
          <w:szCs w:val="20"/>
        </w:rPr>
      </w:pPr>
    </w:p>
    <w:p w14:paraId="065423DD" w14:textId="77777777" w:rsidR="004B413C" w:rsidRDefault="004B413C">
      <w:pPr>
        <w:spacing w:line="200" w:lineRule="exact"/>
        <w:rPr>
          <w:sz w:val="20"/>
          <w:szCs w:val="20"/>
        </w:rPr>
      </w:pPr>
    </w:p>
    <w:p w14:paraId="64F08157" w14:textId="77777777" w:rsidR="004B413C" w:rsidRDefault="004B413C">
      <w:pPr>
        <w:spacing w:line="200" w:lineRule="exact"/>
        <w:rPr>
          <w:sz w:val="20"/>
          <w:szCs w:val="20"/>
        </w:rPr>
      </w:pPr>
    </w:p>
    <w:p w14:paraId="799EDF50" w14:textId="77777777" w:rsidR="004B413C" w:rsidRDefault="004B413C">
      <w:pPr>
        <w:spacing w:line="200" w:lineRule="exact"/>
        <w:rPr>
          <w:sz w:val="20"/>
          <w:szCs w:val="20"/>
        </w:rPr>
      </w:pPr>
    </w:p>
    <w:p w14:paraId="5EE9F1CD" w14:textId="77777777" w:rsidR="004B413C" w:rsidRDefault="004B413C">
      <w:pPr>
        <w:spacing w:line="200" w:lineRule="exact"/>
        <w:rPr>
          <w:sz w:val="20"/>
          <w:szCs w:val="20"/>
        </w:rPr>
      </w:pPr>
    </w:p>
    <w:p w14:paraId="4FEE3B7C" w14:textId="77777777" w:rsidR="004B413C" w:rsidRDefault="004B413C">
      <w:pPr>
        <w:spacing w:line="200" w:lineRule="exact"/>
        <w:rPr>
          <w:sz w:val="20"/>
          <w:szCs w:val="20"/>
        </w:rPr>
      </w:pPr>
    </w:p>
    <w:p w14:paraId="016CE11D" w14:textId="77777777" w:rsidR="004B413C" w:rsidRDefault="004B413C">
      <w:pPr>
        <w:spacing w:line="200" w:lineRule="exact"/>
        <w:rPr>
          <w:sz w:val="20"/>
          <w:szCs w:val="20"/>
        </w:rPr>
      </w:pPr>
    </w:p>
    <w:p w14:paraId="4904B993" w14:textId="77777777" w:rsidR="004B413C" w:rsidRDefault="004B413C">
      <w:pPr>
        <w:spacing w:line="200" w:lineRule="exact"/>
        <w:rPr>
          <w:sz w:val="20"/>
          <w:szCs w:val="20"/>
        </w:rPr>
      </w:pPr>
    </w:p>
    <w:p w14:paraId="55502467" w14:textId="77777777" w:rsidR="004B413C" w:rsidRDefault="004B413C">
      <w:pPr>
        <w:spacing w:line="200" w:lineRule="exact"/>
        <w:rPr>
          <w:sz w:val="20"/>
          <w:szCs w:val="20"/>
        </w:rPr>
      </w:pPr>
    </w:p>
    <w:p w14:paraId="7E916D37" w14:textId="77777777" w:rsidR="004B413C" w:rsidRDefault="004B413C">
      <w:pPr>
        <w:spacing w:line="200" w:lineRule="exact"/>
        <w:rPr>
          <w:sz w:val="20"/>
          <w:szCs w:val="20"/>
        </w:rPr>
      </w:pPr>
    </w:p>
    <w:p w14:paraId="2C17C31B" w14:textId="77777777" w:rsidR="004B413C" w:rsidRDefault="004B413C">
      <w:pPr>
        <w:spacing w:line="200" w:lineRule="exact"/>
        <w:rPr>
          <w:sz w:val="20"/>
          <w:szCs w:val="20"/>
        </w:rPr>
      </w:pPr>
    </w:p>
    <w:p w14:paraId="26A49A7B" w14:textId="77777777" w:rsidR="004B413C" w:rsidRDefault="004B413C">
      <w:pPr>
        <w:spacing w:line="200" w:lineRule="exact"/>
        <w:rPr>
          <w:sz w:val="20"/>
          <w:szCs w:val="20"/>
        </w:rPr>
      </w:pPr>
    </w:p>
    <w:p w14:paraId="13C738F4" w14:textId="77777777" w:rsidR="004B413C" w:rsidRDefault="004B413C">
      <w:pPr>
        <w:spacing w:line="200" w:lineRule="exact"/>
        <w:rPr>
          <w:sz w:val="20"/>
          <w:szCs w:val="20"/>
        </w:rPr>
      </w:pPr>
    </w:p>
    <w:p w14:paraId="5CE09B11" w14:textId="77777777" w:rsidR="004B413C" w:rsidRDefault="004B413C">
      <w:pPr>
        <w:spacing w:line="200" w:lineRule="exact"/>
        <w:rPr>
          <w:sz w:val="20"/>
          <w:szCs w:val="20"/>
        </w:rPr>
      </w:pPr>
    </w:p>
    <w:p w14:paraId="2FA9BE62" w14:textId="77777777" w:rsidR="004B413C" w:rsidRDefault="004B413C">
      <w:pPr>
        <w:spacing w:line="200" w:lineRule="exact"/>
        <w:rPr>
          <w:sz w:val="20"/>
          <w:szCs w:val="20"/>
        </w:rPr>
      </w:pPr>
    </w:p>
    <w:p w14:paraId="1DF97BF6" w14:textId="77777777" w:rsidR="004B413C" w:rsidRDefault="004B413C">
      <w:pPr>
        <w:spacing w:line="200" w:lineRule="exact"/>
        <w:rPr>
          <w:sz w:val="20"/>
          <w:szCs w:val="20"/>
        </w:rPr>
      </w:pPr>
    </w:p>
    <w:p w14:paraId="0715555A" w14:textId="77777777" w:rsidR="004B413C" w:rsidRDefault="004B413C">
      <w:pPr>
        <w:spacing w:line="200" w:lineRule="exact"/>
        <w:rPr>
          <w:sz w:val="20"/>
          <w:szCs w:val="20"/>
        </w:rPr>
      </w:pPr>
    </w:p>
    <w:p w14:paraId="58780E06" w14:textId="77777777" w:rsidR="004B413C" w:rsidRDefault="004B413C">
      <w:pPr>
        <w:spacing w:line="200" w:lineRule="exact"/>
        <w:rPr>
          <w:sz w:val="20"/>
          <w:szCs w:val="20"/>
        </w:rPr>
      </w:pPr>
    </w:p>
    <w:p w14:paraId="10BEDC17" w14:textId="77777777" w:rsidR="004B413C" w:rsidRDefault="004B413C">
      <w:pPr>
        <w:spacing w:line="200" w:lineRule="exact"/>
        <w:rPr>
          <w:sz w:val="20"/>
          <w:szCs w:val="20"/>
        </w:rPr>
      </w:pPr>
    </w:p>
    <w:p w14:paraId="050E2504" w14:textId="77777777" w:rsidR="004B413C" w:rsidRDefault="004B413C">
      <w:pPr>
        <w:spacing w:line="200" w:lineRule="exact"/>
        <w:rPr>
          <w:sz w:val="20"/>
          <w:szCs w:val="20"/>
        </w:rPr>
      </w:pPr>
    </w:p>
    <w:p w14:paraId="0AAEC8F2" w14:textId="77777777" w:rsidR="004B413C" w:rsidRDefault="004B413C">
      <w:pPr>
        <w:spacing w:line="200" w:lineRule="exact"/>
        <w:rPr>
          <w:sz w:val="20"/>
          <w:szCs w:val="20"/>
        </w:rPr>
      </w:pPr>
    </w:p>
    <w:p w14:paraId="6E5FB21F" w14:textId="77777777" w:rsidR="004B413C" w:rsidRDefault="004B413C">
      <w:pPr>
        <w:spacing w:line="200" w:lineRule="exact"/>
        <w:rPr>
          <w:sz w:val="20"/>
          <w:szCs w:val="20"/>
        </w:rPr>
      </w:pPr>
    </w:p>
    <w:p w14:paraId="684130AB" w14:textId="77777777" w:rsidR="004B413C" w:rsidRDefault="004B413C">
      <w:pPr>
        <w:spacing w:line="200" w:lineRule="exact"/>
        <w:rPr>
          <w:sz w:val="20"/>
          <w:szCs w:val="20"/>
        </w:rPr>
      </w:pPr>
    </w:p>
    <w:p w14:paraId="27F4EF0F" w14:textId="77777777" w:rsidR="004B413C" w:rsidRDefault="004B413C">
      <w:pPr>
        <w:spacing w:line="200" w:lineRule="exact"/>
        <w:rPr>
          <w:sz w:val="20"/>
          <w:szCs w:val="20"/>
        </w:rPr>
      </w:pPr>
    </w:p>
    <w:p w14:paraId="7A83CB3E" w14:textId="77777777" w:rsidR="004B413C" w:rsidRDefault="004B413C">
      <w:pPr>
        <w:spacing w:line="200" w:lineRule="exact"/>
        <w:rPr>
          <w:sz w:val="20"/>
          <w:szCs w:val="20"/>
        </w:rPr>
      </w:pPr>
    </w:p>
    <w:p w14:paraId="2D18FD97" w14:textId="77777777" w:rsidR="004B413C" w:rsidRDefault="004B413C">
      <w:pPr>
        <w:spacing w:line="200" w:lineRule="exact"/>
        <w:rPr>
          <w:sz w:val="20"/>
          <w:szCs w:val="20"/>
        </w:rPr>
      </w:pPr>
    </w:p>
    <w:p w14:paraId="32C54B45" w14:textId="77777777" w:rsidR="004B413C" w:rsidRDefault="004B413C">
      <w:pPr>
        <w:spacing w:line="200" w:lineRule="exact"/>
        <w:rPr>
          <w:sz w:val="20"/>
          <w:szCs w:val="20"/>
        </w:rPr>
      </w:pPr>
    </w:p>
    <w:p w14:paraId="55E55F7F" w14:textId="77777777" w:rsidR="004B413C" w:rsidRDefault="004B413C">
      <w:pPr>
        <w:spacing w:line="222" w:lineRule="exact"/>
        <w:rPr>
          <w:sz w:val="20"/>
          <w:szCs w:val="20"/>
        </w:rPr>
      </w:pPr>
    </w:p>
    <w:p w14:paraId="5B8D6546" w14:textId="77777777" w:rsidR="004B413C" w:rsidRDefault="00EC2FEA">
      <w:pPr>
        <w:jc w:val="center"/>
        <w:rPr>
          <w:sz w:val="20"/>
          <w:szCs w:val="20"/>
        </w:rPr>
      </w:pPr>
      <w:r>
        <w:rPr>
          <w:rFonts w:ascii="Arial" w:eastAsia="Arial" w:hAnsi="Arial" w:cs="Arial"/>
          <w:sz w:val="15"/>
          <w:szCs w:val="15"/>
        </w:rPr>
        <w:t>134</w:t>
      </w:r>
    </w:p>
    <w:p w14:paraId="5A731BF9" w14:textId="77777777" w:rsidR="004B413C" w:rsidRDefault="004B413C">
      <w:pPr>
        <w:sectPr w:rsidR="004B413C">
          <w:type w:val="continuous"/>
          <w:pgSz w:w="12240" w:h="15840"/>
          <w:pgMar w:top="1382" w:right="1440" w:bottom="330" w:left="1440" w:header="0" w:footer="0" w:gutter="0"/>
          <w:cols w:space="720" w:equalWidth="0">
            <w:col w:w="9360"/>
          </w:cols>
        </w:sectPr>
      </w:pPr>
    </w:p>
    <w:p w14:paraId="0D050EBB" w14:textId="77777777" w:rsidR="004B413C" w:rsidRDefault="00EC2FEA">
      <w:pPr>
        <w:spacing w:line="200" w:lineRule="exact"/>
        <w:rPr>
          <w:sz w:val="20"/>
          <w:szCs w:val="20"/>
        </w:rPr>
      </w:pPr>
      <w:bookmarkStart w:id="172" w:name="page135"/>
      <w:bookmarkEnd w:id="172"/>
      <w:r>
        <w:rPr>
          <w:noProof/>
          <w:sz w:val="20"/>
          <w:szCs w:val="20"/>
        </w:rPr>
        <w:lastRenderedPageBreak/>
        <w:drawing>
          <wp:anchor distT="0" distB="0" distL="114300" distR="114300" simplePos="0" relativeHeight="252349440" behindDoc="1" locked="0" layoutInCell="0" allowOverlap="1" wp14:anchorId="24042949" wp14:editId="4EB08A7E">
            <wp:simplePos x="0" y="0"/>
            <wp:positionH relativeFrom="page">
              <wp:posOffset>1403350</wp:posOffset>
            </wp:positionH>
            <wp:positionV relativeFrom="page">
              <wp:posOffset>2661920</wp:posOffset>
            </wp:positionV>
            <wp:extent cx="4735195" cy="3674745"/>
            <wp:effectExtent l="0" t="0" r="0" b="0"/>
            <wp:wrapNone/>
            <wp:docPr id="1400" name="Picture 1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0"/>
                    <pic:cNvPicPr>
                      <a:picLocks noChangeAspect="1" noChangeArrowheads="1"/>
                    </pic:cNvPicPr>
                  </pic:nvPicPr>
                  <pic:blipFill>
                    <a:blip r:embed="rId899"/>
                    <a:srcRect/>
                    <a:stretch>
                      <a:fillRect/>
                    </a:stretch>
                  </pic:blipFill>
                  <pic:spPr bwMode="auto">
                    <a:xfrm>
                      <a:off x="0" y="0"/>
                      <a:ext cx="4735195" cy="3674745"/>
                    </a:xfrm>
                    <a:prstGeom prst="rect">
                      <a:avLst/>
                    </a:prstGeom>
                    <a:noFill/>
                  </pic:spPr>
                </pic:pic>
              </a:graphicData>
            </a:graphic>
          </wp:anchor>
        </w:drawing>
      </w:r>
    </w:p>
    <w:p w14:paraId="1612C54C" w14:textId="77777777" w:rsidR="004B413C" w:rsidRDefault="004B413C">
      <w:pPr>
        <w:spacing w:line="200" w:lineRule="exact"/>
        <w:rPr>
          <w:sz w:val="20"/>
          <w:szCs w:val="20"/>
        </w:rPr>
      </w:pPr>
    </w:p>
    <w:p w14:paraId="6927B246" w14:textId="77777777" w:rsidR="004B413C" w:rsidRDefault="004B413C">
      <w:pPr>
        <w:spacing w:line="200" w:lineRule="exact"/>
        <w:rPr>
          <w:sz w:val="20"/>
          <w:szCs w:val="20"/>
        </w:rPr>
      </w:pPr>
    </w:p>
    <w:p w14:paraId="32EF1414" w14:textId="77777777" w:rsidR="004B413C" w:rsidRDefault="004B413C">
      <w:pPr>
        <w:spacing w:line="200" w:lineRule="exact"/>
        <w:rPr>
          <w:sz w:val="20"/>
          <w:szCs w:val="20"/>
        </w:rPr>
      </w:pPr>
    </w:p>
    <w:p w14:paraId="18E20548" w14:textId="77777777" w:rsidR="004B413C" w:rsidRDefault="004B413C">
      <w:pPr>
        <w:spacing w:line="200" w:lineRule="exact"/>
        <w:rPr>
          <w:sz w:val="20"/>
          <w:szCs w:val="20"/>
        </w:rPr>
      </w:pPr>
    </w:p>
    <w:p w14:paraId="31F14F9B" w14:textId="77777777" w:rsidR="004B413C" w:rsidRDefault="004B413C">
      <w:pPr>
        <w:spacing w:line="200" w:lineRule="exact"/>
        <w:rPr>
          <w:sz w:val="20"/>
          <w:szCs w:val="20"/>
        </w:rPr>
      </w:pPr>
    </w:p>
    <w:p w14:paraId="1187CCD8" w14:textId="77777777" w:rsidR="004B413C" w:rsidRDefault="004B413C">
      <w:pPr>
        <w:spacing w:line="200" w:lineRule="exact"/>
        <w:rPr>
          <w:sz w:val="20"/>
          <w:szCs w:val="20"/>
        </w:rPr>
      </w:pPr>
    </w:p>
    <w:p w14:paraId="21CA44A6" w14:textId="77777777" w:rsidR="004B413C" w:rsidRDefault="004B413C">
      <w:pPr>
        <w:spacing w:line="200" w:lineRule="exact"/>
        <w:rPr>
          <w:sz w:val="20"/>
          <w:szCs w:val="20"/>
        </w:rPr>
      </w:pPr>
    </w:p>
    <w:p w14:paraId="67B86766" w14:textId="77777777" w:rsidR="004B413C" w:rsidRDefault="004B413C">
      <w:pPr>
        <w:spacing w:line="200" w:lineRule="exact"/>
        <w:rPr>
          <w:sz w:val="20"/>
          <w:szCs w:val="20"/>
        </w:rPr>
      </w:pPr>
    </w:p>
    <w:p w14:paraId="28639EC1" w14:textId="77777777" w:rsidR="004B413C" w:rsidRDefault="004B413C">
      <w:pPr>
        <w:spacing w:line="200" w:lineRule="exact"/>
        <w:rPr>
          <w:sz w:val="20"/>
          <w:szCs w:val="20"/>
        </w:rPr>
      </w:pPr>
    </w:p>
    <w:p w14:paraId="10CE1EC5" w14:textId="77777777" w:rsidR="004B413C" w:rsidRDefault="004B413C">
      <w:pPr>
        <w:spacing w:line="200" w:lineRule="exact"/>
        <w:rPr>
          <w:sz w:val="20"/>
          <w:szCs w:val="20"/>
        </w:rPr>
      </w:pPr>
    </w:p>
    <w:p w14:paraId="4E7F1813" w14:textId="77777777" w:rsidR="004B413C" w:rsidRDefault="004B413C">
      <w:pPr>
        <w:spacing w:line="200" w:lineRule="exact"/>
        <w:rPr>
          <w:sz w:val="20"/>
          <w:szCs w:val="20"/>
        </w:rPr>
      </w:pPr>
    </w:p>
    <w:p w14:paraId="7CCB66B1" w14:textId="77777777" w:rsidR="004B413C" w:rsidRDefault="004B413C">
      <w:pPr>
        <w:spacing w:line="378" w:lineRule="exact"/>
        <w:rPr>
          <w:sz w:val="20"/>
          <w:szCs w:val="20"/>
        </w:rPr>
      </w:pPr>
    </w:p>
    <w:tbl>
      <w:tblPr>
        <w:tblW w:w="0" w:type="auto"/>
        <w:tblInd w:w="100" w:type="dxa"/>
        <w:tblLayout w:type="fixed"/>
        <w:tblCellMar>
          <w:left w:w="0" w:type="dxa"/>
          <w:right w:w="0" w:type="dxa"/>
        </w:tblCellMar>
        <w:tblLook w:val="04A0" w:firstRow="1" w:lastRow="0" w:firstColumn="1" w:lastColumn="0" w:noHBand="0" w:noVBand="1"/>
      </w:tblPr>
      <w:tblGrid>
        <w:gridCol w:w="960"/>
        <w:gridCol w:w="2580"/>
        <w:gridCol w:w="2320"/>
        <w:gridCol w:w="2400"/>
        <w:gridCol w:w="620"/>
        <w:gridCol w:w="160"/>
        <w:gridCol w:w="20"/>
      </w:tblGrid>
      <w:tr w:rsidR="004B413C" w14:paraId="067EBCD6" w14:textId="77777777">
        <w:trPr>
          <w:trHeight w:val="253"/>
        </w:trPr>
        <w:tc>
          <w:tcPr>
            <w:tcW w:w="960" w:type="dxa"/>
            <w:vAlign w:val="bottom"/>
          </w:tcPr>
          <w:p w14:paraId="222F93AE" w14:textId="77777777" w:rsidR="004B413C" w:rsidRDefault="004B413C">
            <w:pPr>
              <w:rPr>
                <w:sz w:val="21"/>
                <w:szCs w:val="21"/>
              </w:rPr>
            </w:pPr>
          </w:p>
        </w:tc>
        <w:tc>
          <w:tcPr>
            <w:tcW w:w="2580" w:type="dxa"/>
            <w:vAlign w:val="bottom"/>
          </w:tcPr>
          <w:p w14:paraId="16414BF6" w14:textId="77777777" w:rsidR="004B413C" w:rsidRDefault="00EC2FEA">
            <w:pPr>
              <w:ind w:right="1814"/>
              <w:jc w:val="right"/>
              <w:rPr>
                <w:sz w:val="20"/>
                <w:szCs w:val="20"/>
              </w:rPr>
            </w:pPr>
            <w:r>
              <w:rPr>
                <w:rFonts w:ascii="Arial" w:eastAsia="Arial" w:hAnsi="Arial" w:cs="Arial"/>
                <w:color w:val="619CFF"/>
              </w:rPr>
              <w:t>2013</w:t>
            </w:r>
          </w:p>
        </w:tc>
        <w:tc>
          <w:tcPr>
            <w:tcW w:w="2320" w:type="dxa"/>
            <w:vAlign w:val="bottom"/>
          </w:tcPr>
          <w:p w14:paraId="620BD65C" w14:textId="77777777" w:rsidR="004B413C" w:rsidRDefault="004B413C">
            <w:pPr>
              <w:rPr>
                <w:sz w:val="21"/>
                <w:szCs w:val="21"/>
              </w:rPr>
            </w:pPr>
          </w:p>
        </w:tc>
        <w:tc>
          <w:tcPr>
            <w:tcW w:w="2400" w:type="dxa"/>
            <w:vAlign w:val="bottom"/>
          </w:tcPr>
          <w:p w14:paraId="7B2B77E3" w14:textId="77777777" w:rsidR="004B413C" w:rsidRDefault="004B413C">
            <w:pPr>
              <w:rPr>
                <w:sz w:val="21"/>
                <w:szCs w:val="21"/>
              </w:rPr>
            </w:pPr>
          </w:p>
        </w:tc>
        <w:tc>
          <w:tcPr>
            <w:tcW w:w="620" w:type="dxa"/>
            <w:vAlign w:val="bottom"/>
          </w:tcPr>
          <w:p w14:paraId="4DA331F4" w14:textId="77777777" w:rsidR="004B413C" w:rsidRDefault="004B413C">
            <w:pPr>
              <w:rPr>
                <w:sz w:val="21"/>
                <w:szCs w:val="21"/>
              </w:rPr>
            </w:pPr>
          </w:p>
        </w:tc>
        <w:tc>
          <w:tcPr>
            <w:tcW w:w="160" w:type="dxa"/>
            <w:vAlign w:val="bottom"/>
          </w:tcPr>
          <w:p w14:paraId="08C04C77" w14:textId="77777777" w:rsidR="004B413C" w:rsidRDefault="004B413C">
            <w:pPr>
              <w:rPr>
                <w:sz w:val="21"/>
                <w:szCs w:val="21"/>
              </w:rPr>
            </w:pPr>
          </w:p>
        </w:tc>
        <w:tc>
          <w:tcPr>
            <w:tcW w:w="0" w:type="dxa"/>
            <w:vAlign w:val="bottom"/>
          </w:tcPr>
          <w:p w14:paraId="54421725" w14:textId="77777777" w:rsidR="004B413C" w:rsidRDefault="004B413C">
            <w:pPr>
              <w:rPr>
                <w:sz w:val="1"/>
                <w:szCs w:val="1"/>
              </w:rPr>
            </w:pPr>
          </w:p>
        </w:tc>
      </w:tr>
      <w:tr w:rsidR="004B413C" w14:paraId="265806F4" w14:textId="77777777">
        <w:trPr>
          <w:trHeight w:val="223"/>
        </w:trPr>
        <w:tc>
          <w:tcPr>
            <w:tcW w:w="960" w:type="dxa"/>
            <w:vAlign w:val="bottom"/>
          </w:tcPr>
          <w:p w14:paraId="471F21C7" w14:textId="77777777" w:rsidR="004B413C" w:rsidRDefault="00EC2FEA">
            <w:pPr>
              <w:ind w:right="247"/>
              <w:jc w:val="right"/>
              <w:rPr>
                <w:sz w:val="20"/>
                <w:szCs w:val="20"/>
              </w:rPr>
            </w:pPr>
            <w:r>
              <w:rPr>
                <w:rFonts w:ascii="Arial" w:eastAsia="Arial" w:hAnsi="Arial" w:cs="Arial"/>
                <w:color w:val="4D4D4D"/>
                <w:sz w:val="18"/>
                <w:szCs w:val="18"/>
              </w:rPr>
              <w:t>0.2</w:t>
            </w:r>
          </w:p>
        </w:tc>
        <w:tc>
          <w:tcPr>
            <w:tcW w:w="2580" w:type="dxa"/>
            <w:vAlign w:val="bottom"/>
          </w:tcPr>
          <w:p w14:paraId="105FA670" w14:textId="77777777" w:rsidR="004B413C" w:rsidRDefault="004B413C">
            <w:pPr>
              <w:rPr>
                <w:sz w:val="19"/>
                <w:szCs w:val="19"/>
              </w:rPr>
            </w:pPr>
          </w:p>
        </w:tc>
        <w:tc>
          <w:tcPr>
            <w:tcW w:w="2320" w:type="dxa"/>
            <w:vAlign w:val="bottom"/>
          </w:tcPr>
          <w:p w14:paraId="4080D3AE" w14:textId="77777777" w:rsidR="004B413C" w:rsidRDefault="004B413C">
            <w:pPr>
              <w:rPr>
                <w:sz w:val="19"/>
                <w:szCs w:val="19"/>
              </w:rPr>
            </w:pPr>
          </w:p>
        </w:tc>
        <w:tc>
          <w:tcPr>
            <w:tcW w:w="2400" w:type="dxa"/>
            <w:vAlign w:val="bottom"/>
          </w:tcPr>
          <w:p w14:paraId="29458E82" w14:textId="77777777" w:rsidR="004B413C" w:rsidRDefault="004B413C">
            <w:pPr>
              <w:rPr>
                <w:sz w:val="19"/>
                <w:szCs w:val="19"/>
              </w:rPr>
            </w:pPr>
          </w:p>
        </w:tc>
        <w:tc>
          <w:tcPr>
            <w:tcW w:w="620" w:type="dxa"/>
            <w:vAlign w:val="bottom"/>
          </w:tcPr>
          <w:p w14:paraId="6C78D1F6" w14:textId="77777777" w:rsidR="004B413C" w:rsidRDefault="004B413C">
            <w:pPr>
              <w:rPr>
                <w:sz w:val="19"/>
                <w:szCs w:val="19"/>
              </w:rPr>
            </w:pPr>
          </w:p>
        </w:tc>
        <w:tc>
          <w:tcPr>
            <w:tcW w:w="160" w:type="dxa"/>
            <w:vAlign w:val="bottom"/>
          </w:tcPr>
          <w:p w14:paraId="721BC82B" w14:textId="77777777" w:rsidR="004B413C" w:rsidRDefault="004B413C">
            <w:pPr>
              <w:rPr>
                <w:sz w:val="19"/>
                <w:szCs w:val="19"/>
              </w:rPr>
            </w:pPr>
          </w:p>
        </w:tc>
        <w:tc>
          <w:tcPr>
            <w:tcW w:w="0" w:type="dxa"/>
            <w:vAlign w:val="bottom"/>
          </w:tcPr>
          <w:p w14:paraId="2EDB18ED" w14:textId="77777777" w:rsidR="004B413C" w:rsidRDefault="004B413C">
            <w:pPr>
              <w:rPr>
                <w:sz w:val="1"/>
                <w:szCs w:val="1"/>
              </w:rPr>
            </w:pPr>
          </w:p>
        </w:tc>
      </w:tr>
      <w:tr w:rsidR="004B413C" w14:paraId="05CF88CD" w14:textId="77777777">
        <w:trPr>
          <w:trHeight w:val="1358"/>
        </w:trPr>
        <w:tc>
          <w:tcPr>
            <w:tcW w:w="960" w:type="dxa"/>
            <w:vMerge w:val="restart"/>
            <w:vAlign w:val="bottom"/>
          </w:tcPr>
          <w:p w14:paraId="1A0F83BA" w14:textId="77777777" w:rsidR="004B413C" w:rsidRDefault="00EC2FEA">
            <w:pPr>
              <w:ind w:right="247"/>
              <w:jc w:val="right"/>
              <w:rPr>
                <w:sz w:val="20"/>
                <w:szCs w:val="20"/>
              </w:rPr>
            </w:pPr>
            <w:r>
              <w:rPr>
                <w:rFonts w:ascii="Arial" w:eastAsia="Arial" w:hAnsi="Arial" w:cs="Arial"/>
                <w:color w:val="4D4D4D"/>
                <w:sz w:val="18"/>
                <w:szCs w:val="18"/>
              </w:rPr>
              <w:t>0.1</w:t>
            </w:r>
          </w:p>
        </w:tc>
        <w:tc>
          <w:tcPr>
            <w:tcW w:w="2580" w:type="dxa"/>
            <w:vAlign w:val="bottom"/>
          </w:tcPr>
          <w:p w14:paraId="603D3C2D" w14:textId="77777777" w:rsidR="004B413C" w:rsidRDefault="00EC2FEA">
            <w:pPr>
              <w:ind w:right="1334"/>
              <w:jc w:val="right"/>
              <w:rPr>
                <w:sz w:val="20"/>
                <w:szCs w:val="20"/>
              </w:rPr>
            </w:pPr>
            <w:r>
              <w:rPr>
                <w:rFonts w:ascii="Arial" w:eastAsia="Arial" w:hAnsi="Arial" w:cs="Arial"/>
                <w:color w:val="619CFF"/>
              </w:rPr>
              <w:t>2017</w:t>
            </w:r>
          </w:p>
        </w:tc>
        <w:tc>
          <w:tcPr>
            <w:tcW w:w="2320" w:type="dxa"/>
            <w:vAlign w:val="bottom"/>
          </w:tcPr>
          <w:p w14:paraId="283A80BC" w14:textId="77777777" w:rsidR="004B413C" w:rsidRDefault="004B413C">
            <w:pPr>
              <w:rPr>
                <w:sz w:val="24"/>
                <w:szCs w:val="24"/>
              </w:rPr>
            </w:pPr>
          </w:p>
        </w:tc>
        <w:tc>
          <w:tcPr>
            <w:tcW w:w="2400" w:type="dxa"/>
            <w:vAlign w:val="bottom"/>
          </w:tcPr>
          <w:p w14:paraId="676985D6" w14:textId="77777777" w:rsidR="004B413C" w:rsidRDefault="004B413C">
            <w:pPr>
              <w:rPr>
                <w:sz w:val="24"/>
                <w:szCs w:val="24"/>
              </w:rPr>
            </w:pPr>
          </w:p>
        </w:tc>
        <w:tc>
          <w:tcPr>
            <w:tcW w:w="620" w:type="dxa"/>
            <w:vAlign w:val="bottom"/>
          </w:tcPr>
          <w:p w14:paraId="56403EE7" w14:textId="77777777" w:rsidR="004B413C" w:rsidRDefault="004B413C">
            <w:pPr>
              <w:rPr>
                <w:sz w:val="24"/>
                <w:szCs w:val="24"/>
              </w:rPr>
            </w:pPr>
          </w:p>
        </w:tc>
        <w:tc>
          <w:tcPr>
            <w:tcW w:w="160" w:type="dxa"/>
            <w:vAlign w:val="bottom"/>
          </w:tcPr>
          <w:p w14:paraId="79BA0DCA" w14:textId="77777777" w:rsidR="004B413C" w:rsidRDefault="004B413C">
            <w:pPr>
              <w:rPr>
                <w:sz w:val="24"/>
                <w:szCs w:val="24"/>
              </w:rPr>
            </w:pPr>
          </w:p>
        </w:tc>
        <w:tc>
          <w:tcPr>
            <w:tcW w:w="0" w:type="dxa"/>
            <w:vAlign w:val="bottom"/>
          </w:tcPr>
          <w:p w14:paraId="71AFF178" w14:textId="77777777" w:rsidR="004B413C" w:rsidRDefault="004B413C">
            <w:pPr>
              <w:rPr>
                <w:sz w:val="1"/>
                <w:szCs w:val="1"/>
              </w:rPr>
            </w:pPr>
          </w:p>
        </w:tc>
      </w:tr>
      <w:tr w:rsidR="004B413C" w14:paraId="40B245BA" w14:textId="77777777">
        <w:trPr>
          <w:trHeight w:val="103"/>
        </w:trPr>
        <w:tc>
          <w:tcPr>
            <w:tcW w:w="960" w:type="dxa"/>
            <w:vMerge/>
            <w:vAlign w:val="bottom"/>
          </w:tcPr>
          <w:p w14:paraId="05BFCBDC" w14:textId="77777777" w:rsidR="004B413C" w:rsidRDefault="004B413C">
            <w:pPr>
              <w:rPr>
                <w:sz w:val="8"/>
                <w:szCs w:val="8"/>
              </w:rPr>
            </w:pPr>
          </w:p>
        </w:tc>
        <w:tc>
          <w:tcPr>
            <w:tcW w:w="2580" w:type="dxa"/>
            <w:vAlign w:val="bottom"/>
          </w:tcPr>
          <w:p w14:paraId="29FC70EB" w14:textId="77777777" w:rsidR="004B413C" w:rsidRDefault="004B413C">
            <w:pPr>
              <w:rPr>
                <w:sz w:val="8"/>
                <w:szCs w:val="8"/>
              </w:rPr>
            </w:pPr>
          </w:p>
        </w:tc>
        <w:tc>
          <w:tcPr>
            <w:tcW w:w="2320" w:type="dxa"/>
            <w:vAlign w:val="bottom"/>
          </w:tcPr>
          <w:p w14:paraId="5484B179" w14:textId="77777777" w:rsidR="004B413C" w:rsidRDefault="004B413C">
            <w:pPr>
              <w:rPr>
                <w:sz w:val="8"/>
                <w:szCs w:val="8"/>
              </w:rPr>
            </w:pPr>
          </w:p>
        </w:tc>
        <w:tc>
          <w:tcPr>
            <w:tcW w:w="2400" w:type="dxa"/>
            <w:vAlign w:val="bottom"/>
          </w:tcPr>
          <w:p w14:paraId="01996174" w14:textId="77777777" w:rsidR="004B413C" w:rsidRDefault="004B413C">
            <w:pPr>
              <w:rPr>
                <w:sz w:val="8"/>
                <w:szCs w:val="8"/>
              </w:rPr>
            </w:pPr>
          </w:p>
        </w:tc>
        <w:tc>
          <w:tcPr>
            <w:tcW w:w="620" w:type="dxa"/>
            <w:vAlign w:val="bottom"/>
          </w:tcPr>
          <w:p w14:paraId="743C413B" w14:textId="77777777" w:rsidR="004B413C" w:rsidRDefault="004B413C">
            <w:pPr>
              <w:rPr>
                <w:sz w:val="8"/>
                <w:szCs w:val="8"/>
              </w:rPr>
            </w:pPr>
          </w:p>
        </w:tc>
        <w:tc>
          <w:tcPr>
            <w:tcW w:w="160" w:type="dxa"/>
            <w:vAlign w:val="bottom"/>
          </w:tcPr>
          <w:p w14:paraId="469F6713" w14:textId="77777777" w:rsidR="004B413C" w:rsidRDefault="004B413C">
            <w:pPr>
              <w:rPr>
                <w:sz w:val="8"/>
                <w:szCs w:val="8"/>
              </w:rPr>
            </w:pPr>
          </w:p>
        </w:tc>
        <w:tc>
          <w:tcPr>
            <w:tcW w:w="0" w:type="dxa"/>
            <w:vAlign w:val="bottom"/>
          </w:tcPr>
          <w:p w14:paraId="6C4225D5" w14:textId="77777777" w:rsidR="004B413C" w:rsidRDefault="004B413C">
            <w:pPr>
              <w:rPr>
                <w:sz w:val="1"/>
                <w:szCs w:val="1"/>
              </w:rPr>
            </w:pPr>
          </w:p>
        </w:tc>
      </w:tr>
      <w:tr w:rsidR="004B413C" w14:paraId="669347A3" w14:textId="77777777">
        <w:trPr>
          <w:trHeight w:val="457"/>
        </w:trPr>
        <w:tc>
          <w:tcPr>
            <w:tcW w:w="960" w:type="dxa"/>
            <w:vAlign w:val="bottom"/>
          </w:tcPr>
          <w:p w14:paraId="1229D966" w14:textId="77777777" w:rsidR="004B413C" w:rsidRDefault="004B413C">
            <w:pPr>
              <w:rPr>
                <w:sz w:val="24"/>
                <w:szCs w:val="24"/>
              </w:rPr>
            </w:pPr>
          </w:p>
        </w:tc>
        <w:tc>
          <w:tcPr>
            <w:tcW w:w="2580" w:type="dxa"/>
            <w:vAlign w:val="bottom"/>
          </w:tcPr>
          <w:p w14:paraId="6A85D5F3" w14:textId="77777777" w:rsidR="004B413C" w:rsidRDefault="004B413C">
            <w:pPr>
              <w:rPr>
                <w:sz w:val="24"/>
                <w:szCs w:val="24"/>
              </w:rPr>
            </w:pPr>
          </w:p>
        </w:tc>
        <w:tc>
          <w:tcPr>
            <w:tcW w:w="2320" w:type="dxa"/>
            <w:vAlign w:val="bottom"/>
          </w:tcPr>
          <w:p w14:paraId="2B6DB873" w14:textId="77777777" w:rsidR="004B413C" w:rsidRDefault="004B413C">
            <w:pPr>
              <w:rPr>
                <w:sz w:val="24"/>
                <w:szCs w:val="24"/>
              </w:rPr>
            </w:pPr>
          </w:p>
        </w:tc>
        <w:tc>
          <w:tcPr>
            <w:tcW w:w="2400" w:type="dxa"/>
            <w:vAlign w:val="bottom"/>
          </w:tcPr>
          <w:p w14:paraId="2B49E035" w14:textId="77777777" w:rsidR="004B413C" w:rsidRDefault="004B413C">
            <w:pPr>
              <w:rPr>
                <w:sz w:val="24"/>
                <w:szCs w:val="24"/>
              </w:rPr>
            </w:pPr>
          </w:p>
        </w:tc>
        <w:tc>
          <w:tcPr>
            <w:tcW w:w="620" w:type="dxa"/>
            <w:vAlign w:val="bottom"/>
          </w:tcPr>
          <w:p w14:paraId="4C2B0F38" w14:textId="77777777" w:rsidR="004B413C" w:rsidRDefault="00EC2FEA">
            <w:pPr>
              <w:ind w:left="50"/>
              <w:jc w:val="center"/>
              <w:rPr>
                <w:sz w:val="20"/>
                <w:szCs w:val="20"/>
              </w:rPr>
            </w:pPr>
            <w:r>
              <w:rPr>
                <w:rFonts w:ascii="Arial" w:eastAsia="Arial" w:hAnsi="Arial" w:cs="Arial"/>
              </w:rPr>
              <w:t>Plot</w:t>
            </w:r>
          </w:p>
        </w:tc>
        <w:tc>
          <w:tcPr>
            <w:tcW w:w="160" w:type="dxa"/>
            <w:vAlign w:val="bottom"/>
          </w:tcPr>
          <w:p w14:paraId="2AF3B980" w14:textId="77777777" w:rsidR="004B413C" w:rsidRDefault="004B413C">
            <w:pPr>
              <w:rPr>
                <w:sz w:val="24"/>
                <w:szCs w:val="24"/>
              </w:rPr>
            </w:pPr>
          </w:p>
        </w:tc>
        <w:tc>
          <w:tcPr>
            <w:tcW w:w="0" w:type="dxa"/>
            <w:vAlign w:val="bottom"/>
          </w:tcPr>
          <w:p w14:paraId="63203B64" w14:textId="77777777" w:rsidR="004B413C" w:rsidRDefault="004B413C">
            <w:pPr>
              <w:rPr>
                <w:sz w:val="1"/>
                <w:szCs w:val="1"/>
              </w:rPr>
            </w:pPr>
          </w:p>
        </w:tc>
      </w:tr>
      <w:tr w:rsidR="004B413C" w14:paraId="17F22BCC" w14:textId="77777777">
        <w:trPr>
          <w:trHeight w:val="386"/>
        </w:trPr>
        <w:tc>
          <w:tcPr>
            <w:tcW w:w="960" w:type="dxa"/>
            <w:vMerge w:val="restart"/>
            <w:textDirection w:val="btLr"/>
            <w:vAlign w:val="bottom"/>
          </w:tcPr>
          <w:p w14:paraId="3B303007" w14:textId="77777777" w:rsidR="004B413C" w:rsidRDefault="00EC2FEA">
            <w:pPr>
              <w:ind w:right="614"/>
              <w:rPr>
                <w:sz w:val="20"/>
                <w:szCs w:val="20"/>
              </w:rPr>
            </w:pPr>
            <w:r>
              <w:rPr>
                <w:rFonts w:ascii="Arial" w:eastAsia="Arial" w:hAnsi="Arial" w:cs="Arial"/>
                <w:w w:val="91"/>
              </w:rPr>
              <w:t>LV2</w:t>
            </w:r>
          </w:p>
        </w:tc>
        <w:tc>
          <w:tcPr>
            <w:tcW w:w="2580" w:type="dxa"/>
            <w:vAlign w:val="bottom"/>
          </w:tcPr>
          <w:p w14:paraId="42AF4107" w14:textId="77777777" w:rsidR="004B413C" w:rsidRDefault="004B413C">
            <w:pPr>
              <w:rPr>
                <w:sz w:val="24"/>
                <w:szCs w:val="24"/>
              </w:rPr>
            </w:pPr>
          </w:p>
        </w:tc>
        <w:tc>
          <w:tcPr>
            <w:tcW w:w="2320" w:type="dxa"/>
            <w:vAlign w:val="bottom"/>
          </w:tcPr>
          <w:p w14:paraId="585E8421" w14:textId="77777777" w:rsidR="004B413C" w:rsidRDefault="004B413C">
            <w:pPr>
              <w:rPr>
                <w:sz w:val="24"/>
                <w:szCs w:val="24"/>
              </w:rPr>
            </w:pPr>
          </w:p>
        </w:tc>
        <w:tc>
          <w:tcPr>
            <w:tcW w:w="2400" w:type="dxa"/>
            <w:vMerge w:val="restart"/>
            <w:vAlign w:val="bottom"/>
          </w:tcPr>
          <w:p w14:paraId="3CFFD6FB" w14:textId="77777777" w:rsidR="004B413C" w:rsidRDefault="00EC2FEA">
            <w:pPr>
              <w:ind w:right="277"/>
              <w:jc w:val="right"/>
              <w:rPr>
                <w:sz w:val="20"/>
                <w:szCs w:val="20"/>
              </w:rPr>
            </w:pPr>
            <w:r>
              <w:rPr>
                <w:rFonts w:ascii="Arial" w:eastAsia="Arial" w:hAnsi="Arial" w:cs="Arial"/>
                <w:color w:val="F8766D"/>
              </w:rPr>
              <w:t>2017</w:t>
            </w:r>
          </w:p>
        </w:tc>
        <w:tc>
          <w:tcPr>
            <w:tcW w:w="620" w:type="dxa"/>
            <w:vAlign w:val="bottom"/>
          </w:tcPr>
          <w:p w14:paraId="3DE731BA" w14:textId="77777777" w:rsidR="004B413C" w:rsidRDefault="00EC2FEA">
            <w:pPr>
              <w:jc w:val="center"/>
              <w:rPr>
                <w:sz w:val="20"/>
                <w:szCs w:val="20"/>
              </w:rPr>
            </w:pPr>
            <w:r>
              <w:rPr>
                <w:rFonts w:ascii="Arial" w:eastAsia="Arial" w:hAnsi="Arial" w:cs="Arial"/>
                <w:color w:val="F8766D"/>
                <w:w w:val="97"/>
              </w:rPr>
              <w:t>a</w:t>
            </w:r>
          </w:p>
        </w:tc>
        <w:tc>
          <w:tcPr>
            <w:tcW w:w="160" w:type="dxa"/>
            <w:vAlign w:val="bottom"/>
          </w:tcPr>
          <w:p w14:paraId="696B7E8A" w14:textId="77777777" w:rsidR="004B413C" w:rsidRDefault="00EC2FEA">
            <w:pPr>
              <w:ind w:left="40"/>
              <w:rPr>
                <w:sz w:val="20"/>
                <w:szCs w:val="20"/>
              </w:rPr>
            </w:pPr>
            <w:r>
              <w:rPr>
                <w:rFonts w:ascii="Arial" w:eastAsia="Arial" w:hAnsi="Arial" w:cs="Arial"/>
                <w:w w:val="82"/>
                <w:sz w:val="18"/>
                <w:szCs w:val="18"/>
              </w:rPr>
              <w:t>A</w:t>
            </w:r>
          </w:p>
        </w:tc>
        <w:tc>
          <w:tcPr>
            <w:tcW w:w="0" w:type="dxa"/>
            <w:vAlign w:val="bottom"/>
          </w:tcPr>
          <w:p w14:paraId="5BE26965" w14:textId="77777777" w:rsidR="004B413C" w:rsidRDefault="004B413C">
            <w:pPr>
              <w:rPr>
                <w:sz w:val="1"/>
                <w:szCs w:val="1"/>
              </w:rPr>
            </w:pPr>
          </w:p>
        </w:tc>
      </w:tr>
      <w:tr w:rsidR="004B413C" w14:paraId="739B9541" w14:textId="77777777">
        <w:trPr>
          <w:trHeight w:val="249"/>
        </w:trPr>
        <w:tc>
          <w:tcPr>
            <w:tcW w:w="960" w:type="dxa"/>
            <w:vMerge/>
            <w:vAlign w:val="bottom"/>
          </w:tcPr>
          <w:p w14:paraId="4086FE5C" w14:textId="77777777" w:rsidR="004B413C" w:rsidRDefault="004B413C">
            <w:pPr>
              <w:rPr>
                <w:sz w:val="21"/>
                <w:szCs w:val="21"/>
              </w:rPr>
            </w:pPr>
          </w:p>
        </w:tc>
        <w:tc>
          <w:tcPr>
            <w:tcW w:w="2580" w:type="dxa"/>
            <w:vAlign w:val="bottom"/>
          </w:tcPr>
          <w:p w14:paraId="15D8F3AE" w14:textId="77777777" w:rsidR="004B413C" w:rsidRDefault="004B413C">
            <w:pPr>
              <w:rPr>
                <w:sz w:val="21"/>
                <w:szCs w:val="21"/>
              </w:rPr>
            </w:pPr>
          </w:p>
        </w:tc>
        <w:tc>
          <w:tcPr>
            <w:tcW w:w="2320" w:type="dxa"/>
            <w:vAlign w:val="bottom"/>
          </w:tcPr>
          <w:p w14:paraId="3F090F09" w14:textId="77777777" w:rsidR="004B413C" w:rsidRDefault="004B413C">
            <w:pPr>
              <w:rPr>
                <w:sz w:val="21"/>
                <w:szCs w:val="21"/>
              </w:rPr>
            </w:pPr>
          </w:p>
        </w:tc>
        <w:tc>
          <w:tcPr>
            <w:tcW w:w="2400" w:type="dxa"/>
            <w:vMerge/>
            <w:vAlign w:val="bottom"/>
          </w:tcPr>
          <w:p w14:paraId="5992A848" w14:textId="77777777" w:rsidR="004B413C" w:rsidRDefault="004B413C">
            <w:pPr>
              <w:rPr>
                <w:sz w:val="21"/>
                <w:szCs w:val="21"/>
              </w:rPr>
            </w:pPr>
          </w:p>
        </w:tc>
        <w:tc>
          <w:tcPr>
            <w:tcW w:w="620" w:type="dxa"/>
            <w:vMerge w:val="restart"/>
            <w:vAlign w:val="bottom"/>
          </w:tcPr>
          <w:p w14:paraId="6A4EAE17" w14:textId="77777777" w:rsidR="004B413C" w:rsidRDefault="00EC2FEA">
            <w:pPr>
              <w:jc w:val="center"/>
              <w:rPr>
                <w:sz w:val="20"/>
                <w:szCs w:val="20"/>
              </w:rPr>
            </w:pPr>
            <w:r>
              <w:rPr>
                <w:rFonts w:ascii="Arial" w:eastAsia="Arial" w:hAnsi="Arial" w:cs="Arial"/>
                <w:color w:val="00BA38"/>
                <w:w w:val="97"/>
              </w:rPr>
              <w:t>a</w:t>
            </w:r>
          </w:p>
        </w:tc>
        <w:tc>
          <w:tcPr>
            <w:tcW w:w="160" w:type="dxa"/>
            <w:vMerge w:val="restart"/>
            <w:vAlign w:val="bottom"/>
          </w:tcPr>
          <w:p w14:paraId="6779A3AF" w14:textId="77777777" w:rsidR="004B413C" w:rsidRDefault="00EC2FEA">
            <w:pPr>
              <w:ind w:left="40"/>
              <w:rPr>
                <w:sz w:val="20"/>
                <w:szCs w:val="20"/>
              </w:rPr>
            </w:pPr>
            <w:r>
              <w:rPr>
                <w:rFonts w:ascii="Arial" w:eastAsia="Arial" w:hAnsi="Arial" w:cs="Arial"/>
                <w:w w:val="82"/>
                <w:sz w:val="18"/>
                <w:szCs w:val="18"/>
              </w:rPr>
              <w:t>B</w:t>
            </w:r>
          </w:p>
        </w:tc>
        <w:tc>
          <w:tcPr>
            <w:tcW w:w="0" w:type="dxa"/>
            <w:vAlign w:val="bottom"/>
          </w:tcPr>
          <w:p w14:paraId="40897007" w14:textId="77777777" w:rsidR="004B413C" w:rsidRDefault="004B413C">
            <w:pPr>
              <w:rPr>
                <w:sz w:val="1"/>
                <w:szCs w:val="1"/>
              </w:rPr>
            </w:pPr>
          </w:p>
        </w:tc>
      </w:tr>
      <w:tr w:rsidR="004B413C" w14:paraId="20C8A173" w14:textId="77777777">
        <w:trPr>
          <w:trHeight w:val="97"/>
        </w:trPr>
        <w:tc>
          <w:tcPr>
            <w:tcW w:w="960" w:type="dxa"/>
            <w:vAlign w:val="bottom"/>
          </w:tcPr>
          <w:p w14:paraId="32B9E137" w14:textId="77777777" w:rsidR="004B413C" w:rsidRDefault="004B413C">
            <w:pPr>
              <w:rPr>
                <w:sz w:val="8"/>
                <w:szCs w:val="8"/>
              </w:rPr>
            </w:pPr>
          </w:p>
        </w:tc>
        <w:tc>
          <w:tcPr>
            <w:tcW w:w="2580" w:type="dxa"/>
            <w:vMerge w:val="restart"/>
            <w:vAlign w:val="bottom"/>
          </w:tcPr>
          <w:p w14:paraId="2001C589" w14:textId="77777777" w:rsidR="004B413C" w:rsidRDefault="00EC2FEA">
            <w:pPr>
              <w:ind w:right="1834"/>
              <w:jc w:val="right"/>
              <w:rPr>
                <w:sz w:val="20"/>
                <w:szCs w:val="20"/>
              </w:rPr>
            </w:pPr>
            <w:r>
              <w:rPr>
                <w:rFonts w:ascii="Arial" w:eastAsia="Arial" w:hAnsi="Arial" w:cs="Arial"/>
                <w:color w:val="00BA38"/>
              </w:rPr>
              <w:t>2013</w:t>
            </w:r>
          </w:p>
        </w:tc>
        <w:tc>
          <w:tcPr>
            <w:tcW w:w="2320" w:type="dxa"/>
            <w:vAlign w:val="bottom"/>
          </w:tcPr>
          <w:p w14:paraId="7F03E857" w14:textId="77777777" w:rsidR="004B413C" w:rsidRDefault="004B413C">
            <w:pPr>
              <w:rPr>
                <w:sz w:val="8"/>
                <w:szCs w:val="8"/>
              </w:rPr>
            </w:pPr>
          </w:p>
        </w:tc>
        <w:tc>
          <w:tcPr>
            <w:tcW w:w="2400" w:type="dxa"/>
            <w:vAlign w:val="bottom"/>
          </w:tcPr>
          <w:p w14:paraId="53F54E0F" w14:textId="77777777" w:rsidR="004B413C" w:rsidRDefault="004B413C">
            <w:pPr>
              <w:rPr>
                <w:sz w:val="8"/>
                <w:szCs w:val="8"/>
              </w:rPr>
            </w:pPr>
          </w:p>
        </w:tc>
        <w:tc>
          <w:tcPr>
            <w:tcW w:w="620" w:type="dxa"/>
            <w:vMerge/>
            <w:vAlign w:val="bottom"/>
          </w:tcPr>
          <w:p w14:paraId="04C08A6B" w14:textId="77777777" w:rsidR="004B413C" w:rsidRDefault="004B413C">
            <w:pPr>
              <w:rPr>
                <w:sz w:val="8"/>
                <w:szCs w:val="8"/>
              </w:rPr>
            </w:pPr>
          </w:p>
        </w:tc>
        <w:tc>
          <w:tcPr>
            <w:tcW w:w="160" w:type="dxa"/>
            <w:vMerge/>
            <w:vAlign w:val="bottom"/>
          </w:tcPr>
          <w:p w14:paraId="698ACCBD" w14:textId="77777777" w:rsidR="004B413C" w:rsidRDefault="004B413C">
            <w:pPr>
              <w:rPr>
                <w:sz w:val="8"/>
                <w:szCs w:val="8"/>
              </w:rPr>
            </w:pPr>
          </w:p>
        </w:tc>
        <w:tc>
          <w:tcPr>
            <w:tcW w:w="0" w:type="dxa"/>
            <w:vAlign w:val="bottom"/>
          </w:tcPr>
          <w:p w14:paraId="0CDD4C66" w14:textId="77777777" w:rsidR="004B413C" w:rsidRDefault="004B413C">
            <w:pPr>
              <w:rPr>
                <w:sz w:val="1"/>
                <w:szCs w:val="1"/>
              </w:rPr>
            </w:pPr>
          </w:p>
        </w:tc>
      </w:tr>
      <w:tr w:rsidR="004B413C" w14:paraId="1F5C43E6" w14:textId="77777777">
        <w:trPr>
          <w:trHeight w:val="243"/>
        </w:trPr>
        <w:tc>
          <w:tcPr>
            <w:tcW w:w="960" w:type="dxa"/>
            <w:vMerge w:val="restart"/>
            <w:vAlign w:val="bottom"/>
          </w:tcPr>
          <w:p w14:paraId="4BE67BB0" w14:textId="77777777" w:rsidR="004B413C" w:rsidRDefault="00EC2FEA">
            <w:pPr>
              <w:ind w:right="247"/>
              <w:jc w:val="right"/>
              <w:rPr>
                <w:sz w:val="20"/>
                <w:szCs w:val="20"/>
              </w:rPr>
            </w:pPr>
            <w:r>
              <w:rPr>
                <w:rFonts w:ascii="Arial" w:eastAsia="Arial" w:hAnsi="Arial" w:cs="Arial"/>
                <w:color w:val="4D4D4D"/>
                <w:sz w:val="18"/>
                <w:szCs w:val="18"/>
              </w:rPr>
              <w:t>0.0</w:t>
            </w:r>
          </w:p>
        </w:tc>
        <w:tc>
          <w:tcPr>
            <w:tcW w:w="2580" w:type="dxa"/>
            <w:vMerge/>
            <w:vAlign w:val="bottom"/>
          </w:tcPr>
          <w:p w14:paraId="6423F0A4" w14:textId="77777777" w:rsidR="004B413C" w:rsidRDefault="004B413C">
            <w:pPr>
              <w:rPr>
                <w:sz w:val="21"/>
                <w:szCs w:val="21"/>
              </w:rPr>
            </w:pPr>
          </w:p>
        </w:tc>
        <w:tc>
          <w:tcPr>
            <w:tcW w:w="2320" w:type="dxa"/>
            <w:vAlign w:val="bottom"/>
          </w:tcPr>
          <w:p w14:paraId="51D3BE63" w14:textId="77777777" w:rsidR="004B413C" w:rsidRDefault="004B413C">
            <w:pPr>
              <w:rPr>
                <w:sz w:val="21"/>
                <w:szCs w:val="21"/>
              </w:rPr>
            </w:pPr>
          </w:p>
        </w:tc>
        <w:tc>
          <w:tcPr>
            <w:tcW w:w="2400" w:type="dxa"/>
            <w:vMerge w:val="restart"/>
            <w:vAlign w:val="bottom"/>
          </w:tcPr>
          <w:p w14:paraId="433BAAA4" w14:textId="77777777" w:rsidR="004B413C" w:rsidRDefault="00EC2FEA">
            <w:pPr>
              <w:ind w:right="97"/>
              <w:jc w:val="right"/>
              <w:rPr>
                <w:sz w:val="20"/>
                <w:szCs w:val="20"/>
              </w:rPr>
            </w:pPr>
            <w:r>
              <w:rPr>
                <w:rFonts w:ascii="Arial" w:eastAsia="Arial" w:hAnsi="Arial" w:cs="Arial"/>
                <w:color w:val="00BA38"/>
              </w:rPr>
              <w:t>2017</w:t>
            </w:r>
          </w:p>
        </w:tc>
        <w:tc>
          <w:tcPr>
            <w:tcW w:w="620" w:type="dxa"/>
            <w:vMerge w:val="restart"/>
            <w:vAlign w:val="bottom"/>
          </w:tcPr>
          <w:p w14:paraId="630E24C7" w14:textId="77777777" w:rsidR="004B413C" w:rsidRDefault="00EC2FEA">
            <w:pPr>
              <w:jc w:val="center"/>
              <w:rPr>
                <w:sz w:val="20"/>
                <w:szCs w:val="20"/>
              </w:rPr>
            </w:pPr>
            <w:r>
              <w:rPr>
                <w:rFonts w:ascii="Arial" w:eastAsia="Arial" w:hAnsi="Arial" w:cs="Arial"/>
                <w:color w:val="619CFF"/>
                <w:w w:val="97"/>
              </w:rPr>
              <w:t>a</w:t>
            </w:r>
          </w:p>
        </w:tc>
        <w:tc>
          <w:tcPr>
            <w:tcW w:w="160" w:type="dxa"/>
            <w:vMerge w:val="restart"/>
            <w:vAlign w:val="bottom"/>
          </w:tcPr>
          <w:p w14:paraId="30A5BFE9" w14:textId="77777777" w:rsidR="004B413C" w:rsidRDefault="00EC2FEA">
            <w:pPr>
              <w:ind w:left="40"/>
              <w:rPr>
                <w:sz w:val="20"/>
                <w:szCs w:val="20"/>
              </w:rPr>
            </w:pPr>
            <w:r>
              <w:rPr>
                <w:rFonts w:ascii="Arial" w:eastAsia="Arial" w:hAnsi="Arial" w:cs="Arial"/>
                <w:w w:val="76"/>
                <w:sz w:val="18"/>
                <w:szCs w:val="18"/>
              </w:rPr>
              <w:t>C</w:t>
            </w:r>
          </w:p>
        </w:tc>
        <w:tc>
          <w:tcPr>
            <w:tcW w:w="0" w:type="dxa"/>
            <w:vAlign w:val="bottom"/>
          </w:tcPr>
          <w:p w14:paraId="61C00A69" w14:textId="77777777" w:rsidR="004B413C" w:rsidRDefault="004B413C">
            <w:pPr>
              <w:rPr>
                <w:sz w:val="1"/>
                <w:szCs w:val="1"/>
              </w:rPr>
            </w:pPr>
          </w:p>
        </w:tc>
      </w:tr>
      <w:tr w:rsidR="004B413C" w14:paraId="192DF42C" w14:textId="77777777">
        <w:trPr>
          <w:trHeight w:val="115"/>
        </w:trPr>
        <w:tc>
          <w:tcPr>
            <w:tcW w:w="960" w:type="dxa"/>
            <w:vMerge/>
            <w:vAlign w:val="bottom"/>
          </w:tcPr>
          <w:p w14:paraId="31A59BA8" w14:textId="77777777" w:rsidR="004B413C" w:rsidRDefault="004B413C">
            <w:pPr>
              <w:rPr>
                <w:sz w:val="10"/>
                <w:szCs w:val="10"/>
              </w:rPr>
            </w:pPr>
          </w:p>
        </w:tc>
        <w:tc>
          <w:tcPr>
            <w:tcW w:w="2580" w:type="dxa"/>
            <w:vAlign w:val="bottom"/>
          </w:tcPr>
          <w:p w14:paraId="39515259" w14:textId="77777777" w:rsidR="004B413C" w:rsidRDefault="004B413C">
            <w:pPr>
              <w:rPr>
                <w:sz w:val="10"/>
                <w:szCs w:val="10"/>
              </w:rPr>
            </w:pPr>
          </w:p>
        </w:tc>
        <w:tc>
          <w:tcPr>
            <w:tcW w:w="2320" w:type="dxa"/>
            <w:vAlign w:val="bottom"/>
          </w:tcPr>
          <w:p w14:paraId="7FD103C2" w14:textId="77777777" w:rsidR="004B413C" w:rsidRDefault="004B413C">
            <w:pPr>
              <w:rPr>
                <w:sz w:val="10"/>
                <w:szCs w:val="10"/>
              </w:rPr>
            </w:pPr>
          </w:p>
        </w:tc>
        <w:tc>
          <w:tcPr>
            <w:tcW w:w="2400" w:type="dxa"/>
            <w:vMerge/>
            <w:vAlign w:val="bottom"/>
          </w:tcPr>
          <w:p w14:paraId="108A2B1B" w14:textId="77777777" w:rsidR="004B413C" w:rsidRDefault="004B413C">
            <w:pPr>
              <w:rPr>
                <w:sz w:val="10"/>
                <w:szCs w:val="10"/>
              </w:rPr>
            </w:pPr>
          </w:p>
        </w:tc>
        <w:tc>
          <w:tcPr>
            <w:tcW w:w="620" w:type="dxa"/>
            <w:vMerge/>
            <w:vAlign w:val="bottom"/>
          </w:tcPr>
          <w:p w14:paraId="1FA46794" w14:textId="77777777" w:rsidR="004B413C" w:rsidRDefault="004B413C">
            <w:pPr>
              <w:rPr>
                <w:sz w:val="10"/>
                <w:szCs w:val="10"/>
              </w:rPr>
            </w:pPr>
          </w:p>
        </w:tc>
        <w:tc>
          <w:tcPr>
            <w:tcW w:w="160" w:type="dxa"/>
            <w:vMerge/>
            <w:vAlign w:val="bottom"/>
          </w:tcPr>
          <w:p w14:paraId="01265829" w14:textId="77777777" w:rsidR="004B413C" w:rsidRDefault="004B413C">
            <w:pPr>
              <w:rPr>
                <w:sz w:val="10"/>
                <w:szCs w:val="10"/>
              </w:rPr>
            </w:pPr>
          </w:p>
        </w:tc>
        <w:tc>
          <w:tcPr>
            <w:tcW w:w="0" w:type="dxa"/>
            <w:vAlign w:val="bottom"/>
          </w:tcPr>
          <w:p w14:paraId="3710C3A2" w14:textId="77777777" w:rsidR="004B413C" w:rsidRDefault="004B413C">
            <w:pPr>
              <w:rPr>
                <w:sz w:val="1"/>
                <w:szCs w:val="1"/>
              </w:rPr>
            </w:pPr>
          </w:p>
        </w:tc>
      </w:tr>
      <w:tr w:rsidR="004B413C" w14:paraId="7F165BAD" w14:textId="77777777">
        <w:trPr>
          <w:trHeight w:val="644"/>
        </w:trPr>
        <w:tc>
          <w:tcPr>
            <w:tcW w:w="960" w:type="dxa"/>
            <w:vAlign w:val="bottom"/>
          </w:tcPr>
          <w:p w14:paraId="12FD0485" w14:textId="77777777" w:rsidR="004B413C" w:rsidRDefault="004B413C">
            <w:pPr>
              <w:rPr>
                <w:sz w:val="24"/>
                <w:szCs w:val="24"/>
              </w:rPr>
            </w:pPr>
          </w:p>
        </w:tc>
        <w:tc>
          <w:tcPr>
            <w:tcW w:w="2580" w:type="dxa"/>
            <w:vAlign w:val="bottom"/>
          </w:tcPr>
          <w:p w14:paraId="0FA30F34" w14:textId="77777777" w:rsidR="004B413C" w:rsidRDefault="00EC2FEA">
            <w:pPr>
              <w:ind w:right="1614"/>
              <w:jc w:val="right"/>
              <w:rPr>
                <w:sz w:val="20"/>
                <w:szCs w:val="20"/>
              </w:rPr>
            </w:pPr>
            <w:r>
              <w:rPr>
                <w:rFonts w:ascii="Arial" w:eastAsia="Arial" w:hAnsi="Arial" w:cs="Arial"/>
                <w:color w:val="F8766D"/>
              </w:rPr>
              <w:t>2013</w:t>
            </w:r>
          </w:p>
        </w:tc>
        <w:tc>
          <w:tcPr>
            <w:tcW w:w="2320" w:type="dxa"/>
            <w:vAlign w:val="bottom"/>
          </w:tcPr>
          <w:p w14:paraId="7D8AE9CC" w14:textId="77777777" w:rsidR="004B413C" w:rsidRDefault="004B413C">
            <w:pPr>
              <w:rPr>
                <w:sz w:val="24"/>
                <w:szCs w:val="24"/>
              </w:rPr>
            </w:pPr>
          </w:p>
        </w:tc>
        <w:tc>
          <w:tcPr>
            <w:tcW w:w="2400" w:type="dxa"/>
            <w:vAlign w:val="bottom"/>
          </w:tcPr>
          <w:p w14:paraId="553821E2" w14:textId="77777777" w:rsidR="004B413C" w:rsidRDefault="004B413C">
            <w:pPr>
              <w:rPr>
                <w:sz w:val="24"/>
                <w:szCs w:val="24"/>
              </w:rPr>
            </w:pPr>
          </w:p>
        </w:tc>
        <w:tc>
          <w:tcPr>
            <w:tcW w:w="620" w:type="dxa"/>
            <w:vAlign w:val="bottom"/>
          </w:tcPr>
          <w:p w14:paraId="6578AECB" w14:textId="77777777" w:rsidR="004B413C" w:rsidRDefault="004B413C">
            <w:pPr>
              <w:rPr>
                <w:sz w:val="24"/>
                <w:szCs w:val="24"/>
              </w:rPr>
            </w:pPr>
          </w:p>
        </w:tc>
        <w:tc>
          <w:tcPr>
            <w:tcW w:w="160" w:type="dxa"/>
            <w:vAlign w:val="bottom"/>
          </w:tcPr>
          <w:p w14:paraId="61D69DD3" w14:textId="77777777" w:rsidR="004B413C" w:rsidRDefault="004B413C">
            <w:pPr>
              <w:rPr>
                <w:sz w:val="24"/>
                <w:szCs w:val="24"/>
              </w:rPr>
            </w:pPr>
          </w:p>
        </w:tc>
        <w:tc>
          <w:tcPr>
            <w:tcW w:w="0" w:type="dxa"/>
            <w:vAlign w:val="bottom"/>
          </w:tcPr>
          <w:p w14:paraId="0171A011" w14:textId="77777777" w:rsidR="004B413C" w:rsidRDefault="004B413C">
            <w:pPr>
              <w:rPr>
                <w:sz w:val="1"/>
                <w:szCs w:val="1"/>
              </w:rPr>
            </w:pPr>
          </w:p>
        </w:tc>
      </w:tr>
      <w:tr w:rsidR="004B413C" w14:paraId="3D7747D9" w14:textId="77777777">
        <w:trPr>
          <w:trHeight w:val="732"/>
        </w:trPr>
        <w:tc>
          <w:tcPr>
            <w:tcW w:w="960" w:type="dxa"/>
            <w:vAlign w:val="bottom"/>
          </w:tcPr>
          <w:p w14:paraId="17C80233" w14:textId="77777777" w:rsidR="004B413C" w:rsidRDefault="00EC2FEA">
            <w:pPr>
              <w:ind w:right="287"/>
              <w:jc w:val="right"/>
              <w:rPr>
                <w:sz w:val="20"/>
                <w:szCs w:val="20"/>
              </w:rPr>
            </w:pPr>
            <w:r>
              <w:rPr>
                <w:rFonts w:ascii="Arial" w:eastAsia="Arial" w:hAnsi="Arial" w:cs="Arial"/>
                <w:color w:val="4D4D4D"/>
                <w:sz w:val="18"/>
                <w:szCs w:val="18"/>
              </w:rPr>
              <w:t>−0.1</w:t>
            </w:r>
          </w:p>
        </w:tc>
        <w:tc>
          <w:tcPr>
            <w:tcW w:w="2580" w:type="dxa"/>
            <w:vAlign w:val="bottom"/>
          </w:tcPr>
          <w:p w14:paraId="6F091167" w14:textId="77777777" w:rsidR="004B413C" w:rsidRDefault="004B413C">
            <w:pPr>
              <w:rPr>
                <w:sz w:val="24"/>
                <w:szCs w:val="24"/>
              </w:rPr>
            </w:pPr>
          </w:p>
        </w:tc>
        <w:tc>
          <w:tcPr>
            <w:tcW w:w="2320" w:type="dxa"/>
            <w:vAlign w:val="bottom"/>
          </w:tcPr>
          <w:p w14:paraId="49ED8312" w14:textId="77777777" w:rsidR="004B413C" w:rsidRDefault="004B413C">
            <w:pPr>
              <w:rPr>
                <w:sz w:val="24"/>
                <w:szCs w:val="24"/>
              </w:rPr>
            </w:pPr>
          </w:p>
        </w:tc>
        <w:tc>
          <w:tcPr>
            <w:tcW w:w="2400" w:type="dxa"/>
            <w:vAlign w:val="bottom"/>
          </w:tcPr>
          <w:p w14:paraId="37CA1DAF" w14:textId="77777777" w:rsidR="004B413C" w:rsidRDefault="004B413C">
            <w:pPr>
              <w:rPr>
                <w:sz w:val="24"/>
                <w:szCs w:val="24"/>
              </w:rPr>
            </w:pPr>
          </w:p>
        </w:tc>
        <w:tc>
          <w:tcPr>
            <w:tcW w:w="620" w:type="dxa"/>
            <w:vAlign w:val="bottom"/>
          </w:tcPr>
          <w:p w14:paraId="5FE19BBD" w14:textId="77777777" w:rsidR="004B413C" w:rsidRDefault="004B413C">
            <w:pPr>
              <w:rPr>
                <w:sz w:val="24"/>
                <w:szCs w:val="24"/>
              </w:rPr>
            </w:pPr>
          </w:p>
        </w:tc>
        <w:tc>
          <w:tcPr>
            <w:tcW w:w="160" w:type="dxa"/>
            <w:vAlign w:val="bottom"/>
          </w:tcPr>
          <w:p w14:paraId="6D208157" w14:textId="77777777" w:rsidR="004B413C" w:rsidRDefault="004B413C">
            <w:pPr>
              <w:rPr>
                <w:sz w:val="24"/>
                <w:szCs w:val="24"/>
              </w:rPr>
            </w:pPr>
          </w:p>
        </w:tc>
        <w:tc>
          <w:tcPr>
            <w:tcW w:w="0" w:type="dxa"/>
            <w:vAlign w:val="bottom"/>
          </w:tcPr>
          <w:p w14:paraId="130EE516" w14:textId="77777777" w:rsidR="004B413C" w:rsidRDefault="004B413C">
            <w:pPr>
              <w:rPr>
                <w:sz w:val="1"/>
                <w:szCs w:val="1"/>
              </w:rPr>
            </w:pPr>
          </w:p>
        </w:tc>
      </w:tr>
      <w:tr w:rsidR="004B413C" w14:paraId="39D870B0" w14:textId="77777777">
        <w:trPr>
          <w:trHeight w:val="1115"/>
        </w:trPr>
        <w:tc>
          <w:tcPr>
            <w:tcW w:w="960" w:type="dxa"/>
            <w:vAlign w:val="bottom"/>
          </w:tcPr>
          <w:p w14:paraId="240C14EB" w14:textId="77777777" w:rsidR="004B413C" w:rsidRDefault="00EC2FEA">
            <w:pPr>
              <w:ind w:right="67"/>
              <w:jc w:val="right"/>
              <w:rPr>
                <w:sz w:val="20"/>
                <w:szCs w:val="20"/>
              </w:rPr>
            </w:pPr>
            <w:r>
              <w:rPr>
                <w:rFonts w:ascii="Arial" w:eastAsia="Arial" w:hAnsi="Arial" w:cs="Arial"/>
                <w:color w:val="4D4D4D"/>
                <w:sz w:val="18"/>
                <w:szCs w:val="18"/>
              </w:rPr>
              <w:t>−1</w:t>
            </w:r>
          </w:p>
        </w:tc>
        <w:tc>
          <w:tcPr>
            <w:tcW w:w="2580" w:type="dxa"/>
            <w:vAlign w:val="bottom"/>
          </w:tcPr>
          <w:p w14:paraId="7E8B40FA" w14:textId="77777777" w:rsidR="004B413C" w:rsidRDefault="00EC2FEA">
            <w:pPr>
              <w:ind w:right="594"/>
              <w:jc w:val="right"/>
              <w:rPr>
                <w:sz w:val="20"/>
                <w:szCs w:val="20"/>
              </w:rPr>
            </w:pPr>
            <w:r>
              <w:rPr>
                <w:rFonts w:ascii="Arial" w:eastAsia="Arial" w:hAnsi="Arial" w:cs="Arial"/>
                <w:color w:val="4D4D4D"/>
                <w:sz w:val="18"/>
                <w:szCs w:val="18"/>
              </w:rPr>
              <w:t>0</w:t>
            </w:r>
          </w:p>
        </w:tc>
        <w:tc>
          <w:tcPr>
            <w:tcW w:w="2320" w:type="dxa"/>
            <w:vAlign w:val="bottom"/>
          </w:tcPr>
          <w:p w14:paraId="3F48AD35" w14:textId="77777777" w:rsidR="004B413C" w:rsidRDefault="00EC2FEA">
            <w:pPr>
              <w:ind w:right="860"/>
              <w:jc w:val="right"/>
              <w:rPr>
                <w:sz w:val="20"/>
                <w:szCs w:val="20"/>
              </w:rPr>
            </w:pPr>
            <w:r>
              <w:rPr>
                <w:rFonts w:ascii="Arial" w:eastAsia="Arial" w:hAnsi="Arial" w:cs="Arial"/>
                <w:color w:val="4D4D4D"/>
                <w:sz w:val="18"/>
                <w:szCs w:val="18"/>
              </w:rPr>
              <w:t>1</w:t>
            </w:r>
          </w:p>
        </w:tc>
        <w:tc>
          <w:tcPr>
            <w:tcW w:w="2400" w:type="dxa"/>
            <w:vAlign w:val="bottom"/>
          </w:tcPr>
          <w:p w14:paraId="6229A3CB" w14:textId="77777777" w:rsidR="004B413C" w:rsidRDefault="00EC2FEA">
            <w:pPr>
              <w:ind w:right="1217"/>
              <w:jc w:val="right"/>
              <w:rPr>
                <w:sz w:val="20"/>
                <w:szCs w:val="20"/>
              </w:rPr>
            </w:pPr>
            <w:r>
              <w:rPr>
                <w:rFonts w:ascii="Arial" w:eastAsia="Arial" w:hAnsi="Arial" w:cs="Arial"/>
                <w:color w:val="4D4D4D"/>
                <w:sz w:val="18"/>
                <w:szCs w:val="18"/>
              </w:rPr>
              <w:t>2</w:t>
            </w:r>
          </w:p>
        </w:tc>
        <w:tc>
          <w:tcPr>
            <w:tcW w:w="620" w:type="dxa"/>
            <w:vAlign w:val="bottom"/>
          </w:tcPr>
          <w:p w14:paraId="727D7EE8" w14:textId="77777777" w:rsidR="004B413C" w:rsidRDefault="004B413C">
            <w:pPr>
              <w:rPr>
                <w:sz w:val="24"/>
                <w:szCs w:val="24"/>
              </w:rPr>
            </w:pPr>
          </w:p>
        </w:tc>
        <w:tc>
          <w:tcPr>
            <w:tcW w:w="160" w:type="dxa"/>
            <w:vAlign w:val="bottom"/>
          </w:tcPr>
          <w:p w14:paraId="537A7427" w14:textId="77777777" w:rsidR="004B413C" w:rsidRDefault="004B413C">
            <w:pPr>
              <w:rPr>
                <w:sz w:val="24"/>
                <w:szCs w:val="24"/>
              </w:rPr>
            </w:pPr>
          </w:p>
        </w:tc>
        <w:tc>
          <w:tcPr>
            <w:tcW w:w="0" w:type="dxa"/>
            <w:vAlign w:val="bottom"/>
          </w:tcPr>
          <w:p w14:paraId="1BC6EF56" w14:textId="77777777" w:rsidR="004B413C" w:rsidRDefault="004B413C">
            <w:pPr>
              <w:rPr>
                <w:sz w:val="1"/>
                <w:szCs w:val="1"/>
              </w:rPr>
            </w:pPr>
          </w:p>
        </w:tc>
      </w:tr>
      <w:tr w:rsidR="004B413C" w14:paraId="4B0FFC6A" w14:textId="77777777">
        <w:trPr>
          <w:trHeight w:val="260"/>
        </w:trPr>
        <w:tc>
          <w:tcPr>
            <w:tcW w:w="960" w:type="dxa"/>
            <w:vAlign w:val="bottom"/>
          </w:tcPr>
          <w:p w14:paraId="3F67DD7D" w14:textId="77777777" w:rsidR="004B413C" w:rsidRDefault="004B413C"/>
        </w:tc>
        <w:tc>
          <w:tcPr>
            <w:tcW w:w="2580" w:type="dxa"/>
            <w:vAlign w:val="bottom"/>
          </w:tcPr>
          <w:p w14:paraId="0EA8DE2D" w14:textId="77777777" w:rsidR="004B413C" w:rsidRDefault="004B413C"/>
        </w:tc>
        <w:tc>
          <w:tcPr>
            <w:tcW w:w="2320" w:type="dxa"/>
            <w:vAlign w:val="bottom"/>
          </w:tcPr>
          <w:p w14:paraId="7F602F0C" w14:textId="77777777" w:rsidR="004B413C" w:rsidRDefault="00EC2FEA">
            <w:pPr>
              <w:ind w:right="1160"/>
              <w:jc w:val="right"/>
              <w:rPr>
                <w:sz w:val="20"/>
                <w:szCs w:val="20"/>
              </w:rPr>
            </w:pPr>
            <w:r>
              <w:rPr>
                <w:rFonts w:ascii="Arial" w:eastAsia="Arial" w:hAnsi="Arial" w:cs="Arial"/>
              </w:rPr>
              <w:t>LV1</w:t>
            </w:r>
          </w:p>
        </w:tc>
        <w:tc>
          <w:tcPr>
            <w:tcW w:w="2400" w:type="dxa"/>
            <w:vAlign w:val="bottom"/>
          </w:tcPr>
          <w:p w14:paraId="27F9E33C" w14:textId="77777777" w:rsidR="004B413C" w:rsidRDefault="004B413C"/>
        </w:tc>
        <w:tc>
          <w:tcPr>
            <w:tcW w:w="620" w:type="dxa"/>
            <w:vAlign w:val="bottom"/>
          </w:tcPr>
          <w:p w14:paraId="388F42A6" w14:textId="77777777" w:rsidR="004B413C" w:rsidRDefault="004B413C"/>
        </w:tc>
        <w:tc>
          <w:tcPr>
            <w:tcW w:w="160" w:type="dxa"/>
            <w:vAlign w:val="bottom"/>
          </w:tcPr>
          <w:p w14:paraId="6AFCA994" w14:textId="77777777" w:rsidR="004B413C" w:rsidRDefault="004B413C"/>
        </w:tc>
        <w:tc>
          <w:tcPr>
            <w:tcW w:w="0" w:type="dxa"/>
            <w:vAlign w:val="bottom"/>
          </w:tcPr>
          <w:p w14:paraId="7A027358" w14:textId="77777777" w:rsidR="004B413C" w:rsidRDefault="004B413C">
            <w:pPr>
              <w:rPr>
                <w:sz w:val="1"/>
                <w:szCs w:val="1"/>
              </w:rPr>
            </w:pPr>
          </w:p>
        </w:tc>
      </w:tr>
    </w:tbl>
    <w:p w14:paraId="3F535BAE" w14:textId="77777777" w:rsidR="004B413C" w:rsidRDefault="00EC2FEA">
      <w:pPr>
        <w:spacing w:line="20" w:lineRule="exact"/>
        <w:rPr>
          <w:sz w:val="20"/>
          <w:szCs w:val="20"/>
        </w:rPr>
      </w:pPr>
      <w:r>
        <w:rPr>
          <w:noProof/>
          <w:sz w:val="20"/>
          <w:szCs w:val="20"/>
        </w:rPr>
        <w:drawing>
          <wp:anchor distT="0" distB="0" distL="114300" distR="114300" simplePos="0" relativeHeight="252350464" behindDoc="1" locked="0" layoutInCell="0" allowOverlap="1" wp14:anchorId="65BDEDB8" wp14:editId="4255A5E7">
            <wp:simplePos x="0" y="0"/>
            <wp:positionH relativeFrom="column">
              <wp:posOffset>5454650</wp:posOffset>
            </wp:positionH>
            <wp:positionV relativeFrom="paragraph">
              <wp:posOffset>-2336800</wp:posOffset>
            </wp:positionV>
            <wp:extent cx="175895" cy="126365"/>
            <wp:effectExtent l="0" t="0" r="0" b="0"/>
            <wp:wrapNone/>
            <wp:docPr id="1401" name="Picture 1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1"/>
                    <pic:cNvPicPr>
                      <a:picLocks noChangeAspect="1" noChangeArrowheads="1"/>
                    </pic:cNvPicPr>
                  </pic:nvPicPr>
                  <pic:blipFill>
                    <a:blip r:embed="rId58"/>
                    <a:srcRect/>
                    <a:stretch>
                      <a:fillRect/>
                    </a:stretch>
                  </pic:blipFill>
                  <pic:spPr bwMode="auto">
                    <a:xfrm>
                      <a:off x="0" y="0"/>
                      <a:ext cx="175895" cy="126365"/>
                    </a:xfrm>
                    <a:prstGeom prst="rect">
                      <a:avLst/>
                    </a:prstGeom>
                    <a:noFill/>
                  </pic:spPr>
                </pic:pic>
              </a:graphicData>
            </a:graphic>
          </wp:anchor>
        </w:drawing>
      </w:r>
      <w:r>
        <w:rPr>
          <w:noProof/>
          <w:sz w:val="20"/>
          <w:szCs w:val="20"/>
        </w:rPr>
        <w:drawing>
          <wp:anchor distT="0" distB="0" distL="114300" distR="114300" simplePos="0" relativeHeight="252351488" behindDoc="1" locked="0" layoutInCell="0" allowOverlap="1" wp14:anchorId="6ACA64A2" wp14:editId="71839342">
            <wp:simplePos x="0" y="0"/>
            <wp:positionH relativeFrom="column">
              <wp:posOffset>5454650</wp:posOffset>
            </wp:positionH>
            <wp:positionV relativeFrom="paragraph">
              <wp:posOffset>-2117725</wp:posOffset>
            </wp:positionV>
            <wp:extent cx="175895" cy="126365"/>
            <wp:effectExtent l="0" t="0" r="0" b="0"/>
            <wp:wrapNone/>
            <wp:docPr id="1402" name="Picture 1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2"/>
                    <pic:cNvPicPr>
                      <a:picLocks noChangeAspect="1" noChangeArrowheads="1"/>
                    </pic:cNvPicPr>
                  </pic:nvPicPr>
                  <pic:blipFill>
                    <a:blip r:embed="rId538"/>
                    <a:srcRect/>
                    <a:stretch>
                      <a:fillRect/>
                    </a:stretch>
                  </pic:blipFill>
                  <pic:spPr bwMode="auto">
                    <a:xfrm>
                      <a:off x="0" y="0"/>
                      <a:ext cx="175895" cy="126365"/>
                    </a:xfrm>
                    <a:prstGeom prst="rect">
                      <a:avLst/>
                    </a:prstGeom>
                    <a:noFill/>
                  </pic:spPr>
                </pic:pic>
              </a:graphicData>
            </a:graphic>
          </wp:anchor>
        </w:drawing>
      </w:r>
      <w:r>
        <w:rPr>
          <w:noProof/>
          <w:sz w:val="20"/>
          <w:szCs w:val="20"/>
        </w:rPr>
        <w:drawing>
          <wp:anchor distT="0" distB="0" distL="114300" distR="114300" simplePos="0" relativeHeight="252352512" behindDoc="1" locked="0" layoutInCell="0" allowOverlap="1" wp14:anchorId="5FB54748" wp14:editId="487C7C2F">
            <wp:simplePos x="0" y="0"/>
            <wp:positionH relativeFrom="column">
              <wp:posOffset>5454650</wp:posOffset>
            </wp:positionH>
            <wp:positionV relativeFrom="paragraph">
              <wp:posOffset>-1898015</wp:posOffset>
            </wp:positionV>
            <wp:extent cx="175895" cy="126365"/>
            <wp:effectExtent l="0" t="0" r="0" b="0"/>
            <wp:wrapNone/>
            <wp:docPr id="1403" name="Picture 1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3"/>
                    <pic:cNvPicPr>
                      <a:picLocks noChangeAspect="1" noChangeArrowheads="1"/>
                    </pic:cNvPicPr>
                  </pic:nvPicPr>
                  <pic:blipFill>
                    <a:blip r:embed="rId539"/>
                    <a:srcRect/>
                    <a:stretch>
                      <a:fillRect/>
                    </a:stretch>
                  </pic:blipFill>
                  <pic:spPr bwMode="auto">
                    <a:xfrm>
                      <a:off x="0" y="0"/>
                      <a:ext cx="175895" cy="126365"/>
                    </a:xfrm>
                    <a:prstGeom prst="rect">
                      <a:avLst/>
                    </a:prstGeom>
                    <a:noFill/>
                  </pic:spPr>
                </pic:pic>
              </a:graphicData>
            </a:graphic>
          </wp:anchor>
        </w:drawing>
      </w:r>
    </w:p>
    <w:p w14:paraId="7BF0EEA2" w14:textId="77777777" w:rsidR="004B413C" w:rsidRDefault="004B413C">
      <w:pPr>
        <w:spacing w:line="200" w:lineRule="exact"/>
        <w:rPr>
          <w:sz w:val="20"/>
          <w:szCs w:val="20"/>
        </w:rPr>
      </w:pPr>
    </w:p>
    <w:p w14:paraId="64FFC78B" w14:textId="77777777" w:rsidR="004B413C" w:rsidRDefault="004B413C">
      <w:pPr>
        <w:spacing w:line="343" w:lineRule="exact"/>
        <w:rPr>
          <w:sz w:val="20"/>
          <w:szCs w:val="20"/>
        </w:rPr>
      </w:pPr>
    </w:p>
    <w:p w14:paraId="439701BA" w14:textId="77777777" w:rsidR="004B413C" w:rsidRDefault="00EC2FEA">
      <w:pPr>
        <w:spacing w:line="275" w:lineRule="auto"/>
        <w:jc w:val="both"/>
        <w:rPr>
          <w:sz w:val="20"/>
          <w:szCs w:val="20"/>
        </w:rPr>
      </w:pPr>
      <w:r>
        <w:rPr>
          <w:rFonts w:ascii="Arial" w:eastAsia="Arial" w:hAnsi="Arial" w:cs="Arial"/>
          <w:sz w:val="20"/>
          <w:szCs w:val="20"/>
        </w:rPr>
        <w:t>Figure 84: Unconstrained ordination based on the latent variable model for each surveyed year for Lake Gwelup. Plots are represented as diﬀerent colours and consecutive years are joined by a line with first and last survey years labeled.</w:t>
      </w:r>
    </w:p>
    <w:p w14:paraId="132A1B6F" w14:textId="77777777" w:rsidR="004B413C" w:rsidRDefault="004B413C">
      <w:pPr>
        <w:spacing w:line="200" w:lineRule="exact"/>
        <w:rPr>
          <w:sz w:val="20"/>
          <w:szCs w:val="20"/>
        </w:rPr>
      </w:pPr>
    </w:p>
    <w:p w14:paraId="516B2327" w14:textId="77777777" w:rsidR="004B413C" w:rsidRDefault="004B413C">
      <w:pPr>
        <w:spacing w:line="200" w:lineRule="exact"/>
        <w:rPr>
          <w:sz w:val="20"/>
          <w:szCs w:val="20"/>
        </w:rPr>
      </w:pPr>
    </w:p>
    <w:p w14:paraId="163060FE" w14:textId="77777777" w:rsidR="004B413C" w:rsidRDefault="004B413C">
      <w:pPr>
        <w:spacing w:line="200" w:lineRule="exact"/>
        <w:rPr>
          <w:sz w:val="20"/>
          <w:szCs w:val="20"/>
        </w:rPr>
      </w:pPr>
    </w:p>
    <w:p w14:paraId="5905B13C" w14:textId="77777777" w:rsidR="004B413C" w:rsidRDefault="004B413C">
      <w:pPr>
        <w:spacing w:line="200" w:lineRule="exact"/>
        <w:rPr>
          <w:sz w:val="20"/>
          <w:szCs w:val="20"/>
        </w:rPr>
      </w:pPr>
    </w:p>
    <w:p w14:paraId="4A6D3725" w14:textId="77777777" w:rsidR="004B413C" w:rsidRDefault="004B413C">
      <w:pPr>
        <w:spacing w:line="200" w:lineRule="exact"/>
        <w:rPr>
          <w:sz w:val="20"/>
          <w:szCs w:val="20"/>
        </w:rPr>
      </w:pPr>
    </w:p>
    <w:p w14:paraId="5AE952F1" w14:textId="77777777" w:rsidR="004B413C" w:rsidRDefault="004B413C">
      <w:pPr>
        <w:spacing w:line="200" w:lineRule="exact"/>
        <w:rPr>
          <w:sz w:val="20"/>
          <w:szCs w:val="20"/>
        </w:rPr>
      </w:pPr>
    </w:p>
    <w:p w14:paraId="441FD2D9" w14:textId="77777777" w:rsidR="004B413C" w:rsidRDefault="004B413C">
      <w:pPr>
        <w:spacing w:line="200" w:lineRule="exact"/>
        <w:rPr>
          <w:sz w:val="20"/>
          <w:szCs w:val="20"/>
        </w:rPr>
      </w:pPr>
    </w:p>
    <w:p w14:paraId="13E8ACDF" w14:textId="77777777" w:rsidR="004B413C" w:rsidRDefault="004B413C">
      <w:pPr>
        <w:spacing w:line="200" w:lineRule="exact"/>
        <w:rPr>
          <w:sz w:val="20"/>
          <w:szCs w:val="20"/>
        </w:rPr>
      </w:pPr>
    </w:p>
    <w:p w14:paraId="603C98EA" w14:textId="77777777" w:rsidR="004B413C" w:rsidRDefault="004B413C">
      <w:pPr>
        <w:spacing w:line="200" w:lineRule="exact"/>
        <w:rPr>
          <w:sz w:val="20"/>
          <w:szCs w:val="20"/>
        </w:rPr>
      </w:pPr>
    </w:p>
    <w:p w14:paraId="0FC321CD" w14:textId="77777777" w:rsidR="004B413C" w:rsidRDefault="004B413C">
      <w:pPr>
        <w:spacing w:line="200" w:lineRule="exact"/>
        <w:rPr>
          <w:sz w:val="20"/>
          <w:szCs w:val="20"/>
        </w:rPr>
      </w:pPr>
    </w:p>
    <w:p w14:paraId="4BF47250" w14:textId="77777777" w:rsidR="004B413C" w:rsidRDefault="004B413C">
      <w:pPr>
        <w:spacing w:line="200" w:lineRule="exact"/>
        <w:rPr>
          <w:sz w:val="20"/>
          <w:szCs w:val="20"/>
        </w:rPr>
      </w:pPr>
    </w:p>
    <w:p w14:paraId="7BD253C8" w14:textId="77777777" w:rsidR="004B413C" w:rsidRDefault="004B413C">
      <w:pPr>
        <w:spacing w:line="200" w:lineRule="exact"/>
        <w:rPr>
          <w:sz w:val="20"/>
          <w:szCs w:val="20"/>
        </w:rPr>
      </w:pPr>
    </w:p>
    <w:p w14:paraId="4EE50F00" w14:textId="77777777" w:rsidR="004B413C" w:rsidRDefault="004B413C">
      <w:pPr>
        <w:spacing w:line="200" w:lineRule="exact"/>
        <w:rPr>
          <w:sz w:val="20"/>
          <w:szCs w:val="20"/>
        </w:rPr>
      </w:pPr>
    </w:p>
    <w:p w14:paraId="447D49D8" w14:textId="77777777" w:rsidR="004B413C" w:rsidRDefault="004B413C">
      <w:pPr>
        <w:spacing w:line="367" w:lineRule="exact"/>
        <w:rPr>
          <w:sz w:val="20"/>
          <w:szCs w:val="20"/>
        </w:rPr>
      </w:pPr>
    </w:p>
    <w:p w14:paraId="1586AAF4" w14:textId="77777777" w:rsidR="004B413C" w:rsidRDefault="00EC2FEA">
      <w:pPr>
        <w:jc w:val="center"/>
        <w:rPr>
          <w:sz w:val="20"/>
          <w:szCs w:val="20"/>
        </w:rPr>
      </w:pPr>
      <w:r>
        <w:rPr>
          <w:rFonts w:ascii="Arial" w:eastAsia="Arial" w:hAnsi="Arial" w:cs="Arial"/>
          <w:sz w:val="20"/>
          <w:szCs w:val="20"/>
        </w:rPr>
        <w:t>135</w:t>
      </w:r>
    </w:p>
    <w:p w14:paraId="6A59110E" w14:textId="77777777" w:rsidR="004B413C" w:rsidRDefault="004B413C">
      <w:pPr>
        <w:sectPr w:rsidR="004B413C">
          <w:pgSz w:w="12240" w:h="15840"/>
          <w:pgMar w:top="1440" w:right="1440" w:bottom="272" w:left="1440" w:header="0" w:footer="0" w:gutter="0"/>
          <w:cols w:space="720" w:equalWidth="0">
            <w:col w:w="9360"/>
          </w:cols>
        </w:sectPr>
      </w:pPr>
    </w:p>
    <w:p w14:paraId="75F02BB0" w14:textId="77777777" w:rsidR="004B413C" w:rsidRDefault="004B413C">
      <w:pPr>
        <w:spacing w:line="200" w:lineRule="exact"/>
        <w:rPr>
          <w:sz w:val="20"/>
          <w:szCs w:val="20"/>
        </w:rPr>
      </w:pPr>
      <w:bookmarkStart w:id="173" w:name="page136"/>
      <w:bookmarkEnd w:id="173"/>
    </w:p>
    <w:p w14:paraId="19C8E478" w14:textId="77777777" w:rsidR="004B413C" w:rsidRDefault="004B413C">
      <w:pPr>
        <w:spacing w:line="200" w:lineRule="exact"/>
        <w:rPr>
          <w:sz w:val="20"/>
          <w:szCs w:val="20"/>
        </w:rPr>
      </w:pPr>
    </w:p>
    <w:p w14:paraId="4AF187DD" w14:textId="77777777" w:rsidR="004B413C" w:rsidRDefault="004B413C">
      <w:pPr>
        <w:spacing w:line="200" w:lineRule="exact"/>
        <w:rPr>
          <w:sz w:val="20"/>
          <w:szCs w:val="20"/>
        </w:rPr>
      </w:pPr>
    </w:p>
    <w:p w14:paraId="2EF612EF" w14:textId="77777777" w:rsidR="004B413C" w:rsidRDefault="004B413C">
      <w:pPr>
        <w:spacing w:line="200" w:lineRule="exact"/>
        <w:rPr>
          <w:sz w:val="20"/>
          <w:szCs w:val="20"/>
        </w:rPr>
      </w:pPr>
    </w:p>
    <w:p w14:paraId="31413903" w14:textId="77777777" w:rsidR="004B413C" w:rsidRDefault="004B413C">
      <w:pPr>
        <w:spacing w:line="200" w:lineRule="exact"/>
        <w:rPr>
          <w:sz w:val="20"/>
          <w:szCs w:val="20"/>
        </w:rPr>
      </w:pPr>
    </w:p>
    <w:p w14:paraId="2E34E7EE" w14:textId="77777777" w:rsidR="004B413C" w:rsidRDefault="004B413C">
      <w:pPr>
        <w:spacing w:line="200" w:lineRule="exact"/>
        <w:rPr>
          <w:sz w:val="20"/>
          <w:szCs w:val="20"/>
        </w:rPr>
      </w:pPr>
    </w:p>
    <w:p w14:paraId="3EB26602" w14:textId="77777777" w:rsidR="004B413C" w:rsidRDefault="004B413C">
      <w:pPr>
        <w:spacing w:line="200" w:lineRule="exact"/>
        <w:rPr>
          <w:sz w:val="20"/>
          <w:szCs w:val="20"/>
        </w:rPr>
      </w:pPr>
    </w:p>
    <w:p w14:paraId="5D003EAE" w14:textId="77777777" w:rsidR="004B413C" w:rsidRDefault="004B413C">
      <w:pPr>
        <w:spacing w:line="200" w:lineRule="exact"/>
        <w:rPr>
          <w:sz w:val="20"/>
          <w:szCs w:val="20"/>
        </w:rPr>
      </w:pPr>
    </w:p>
    <w:p w14:paraId="6D717EE3" w14:textId="77777777" w:rsidR="004B413C" w:rsidRDefault="004B413C">
      <w:pPr>
        <w:spacing w:line="200" w:lineRule="exact"/>
        <w:rPr>
          <w:sz w:val="20"/>
          <w:szCs w:val="20"/>
        </w:rPr>
      </w:pPr>
    </w:p>
    <w:p w14:paraId="361DB6F6" w14:textId="77777777" w:rsidR="004B413C" w:rsidRDefault="004B413C">
      <w:pPr>
        <w:spacing w:line="200" w:lineRule="exact"/>
        <w:rPr>
          <w:sz w:val="20"/>
          <w:szCs w:val="20"/>
        </w:rPr>
      </w:pPr>
    </w:p>
    <w:p w14:paraId="2D00D5CF" w14:textId="77777777" w:rsidR="004B413C" w:rsidRDefault="004B413C">
      <w:pPr>
        <w:spacing w:line="200" w:lineRule="exact"/>
        <w:rPr>
          <w:sz w:val="20"/>
          <w:szCs w:val="20"/>
        </w:rPr>
      </w:pPr>
    </w:p>
    <w:p w14:paraId="141722E5" w14:textId="77777777" w:rsidR="004B413C" w:rsidRDefault="004B413C">
      <w:pPr>
        <w:spacing w:line="200" w:lineRule="exact"/>
        <w:rPr>
          <w:sz w:val="20"/>
          <w:szCs w:val="20"/>
        </w:rPr>
      </w:pPr>
    </w:p>
    <w:p w14:paraId="56A2639D" w14:textId="77777777" w:rsidR="004B413C" w:rsidRDefault="004B413C">
      <w:pPr>
        <w:spacing w:line="200" w:lineRule="exact"/>
        <w:rPr>
          <w:sz w:val="20"/>
          <w:szCs w:val="20"/>
        </w:rPr>
      </w:pPr>
    </w:p>
    <w:p w14:paraId="2ED44F42" w14:textId="77777777" w:rsidR="004B413C" w:rsidRDefault="004B413C">
      <w:pPr>
        <w:spacing w:line="200" w:lineRule="exact"/>
        <w:rPr>
          <w:sz w:val="20"/>
          <w:szCs w:val="20"/>
        </w:rPr>
      </w:pPr>
    </w:p>
    <w:p w14:paraId="21F16CEC" w14:textId="77777777" w:rsidR="004B413C" w:rsidRDefault="004B413C">
      <w:pPr>
        <w:spacing w:line="200" w:lineRule="exact"/>
        <w:rPr>
          <w:sz w:val="20"/>
          <w:szCs w:val="20"/>
        </w:rPr>
      </w:pPr>
    </w:p>
    <w:p w14:paraId="45EC5A53" w14:textId="77777777" w:rsidR="004B413C" w:rsidRDefault="004B413C">
      <w:pPr>
        <w:spacing w:line="200" w:lineRule="exact"/>
        <w:rPr>
          <w:sz w:val="20"/>
          <w:szCs w:val="20"/>
        </w:rPr>
      </w:pPr>
    </w:p>
    <w:p w14:paraId="1751EBA9" w14:textId="77777777" w:rsidR="004B413C" w:rsidRDefault="004B413C">
      <w:pPr>
        <w:spacing w:line="200" w:lineRule="exact"/>
        <w:rPr>
          <w:sz w:val="20"/>
          <w:szCs w:val="20"/>
        </w:rPr>
      </w:pPr>
    </w:p>
    <w:p w14:paraId="3CCA6D24" w14:textId="77777777" w:rsidR="004B413C" w:rsidRDefault="004B413C">
      <w:pPr>
        <w:spacing w:line="200" w:lineRule="exact"/>
        <w:rPr>
          <w:sz w:val="20"/>
          <w:szCs w:val="20"/>
        </w:rPr>
      </w:pPr>
    </w:p>
    <w:p w14:paraId="3CC9C124" w14:textId="77777777" w:rsidR="004B413C" w:rsidRDefault="004B413C">
      <w:pPr>
        <w:spacing w:line="200" w:lineRule="exact"/>
        <w:rPr>
          <w:sz w:val="20"/>
          <w:szCs w:val="20"/>
        </w:rPr>
      </w:pPr>
    </w:p>
    <w:p w14:paraId="23034B5C" w14:textId="77777777" w:rsidR="004B413C" w:rsidRDefault="004B413C">
      <w:pPr>
        <w:spacing w:line="200" w:lineRule="exact"/>
        <w:rPr>
          <w:sz w:val="20"/>
          <w:szCs w:val="20"/>
        </w:rPr>
      </w:pPr>
    </w:p>
    <w:p w14:paraId="506ED4A0" w14:textId="77777777" w:rsidR="004B413C" w:rsidRDefault="004B413C">
      <w:pPr>
        <w:spacing w:line="200" w:lineRule="exact"/>
        <w:rPr>
          <w:sz w:val="20"/>
          <w:szCs w:val="20"/>
        </w:rPr>
      </w:pPr>
    </w:p>
    <w:p w14:paraId="46DFCD8D" w14:textId="77777777" w:rsidR="004B413C" w:rsidRDefault="004B413C">
      <w:pPr>
        <w:spacing w:line="200" w:lineRule="exact"/>
        <w:rPr>
          <w:sz w:val="20"/>
          <w:szCs w:val="20"/>
        </w:rPr>
      </w:pPr>
    </w:p>
    <w:p w14:paraId="12DD6262" w14:textId="77777777" w:rsidR="004B413C" w:rsidRDefault="004B413C">
      <w:pPr>
        <w:spacing w:line="200" w:lineRule="exact"/>
        <w:rPr>
          <w:sz w:val="20"/>
          <w:szCs w:val="20"/>
        </w:rPr>
      </w:pPr>
    </w:p>
    <w:p w14:paraId="5213FA01" w14:textId="77777777" w:rsidR="004B413C" w:rsidRDefault="004B413C">
      <w:pPr>
        <w:spacing w:line="400" w:lineRule="exact"/>
        <w:rPr>
          <w:sz w:val="20"/>
          <w:szCs w:val="20"/>
        </w:rPr>
      </w:pPr>
    </w:p>
    <w:tbl>
      <w:tblPr>
        <w:tblW w:w="0" w:type="auto"/>
        <w:tblInd w:w="62" w:type="dxa"/>
        <w:tblLayout w:type="fixed"/>
        <w:tblCellMar>
          <w:left w:w="0" w:type="dxa"/>
          <w:right w:w="0" w:type="dxa"/>
        </w:tblCellMar>
        <w:tblLook w:val="04A0" w:firstRow="1" w:lastRow="0" w:firstColumn="1" w:lastColumn="0" w:noHBand="0" w:noVBand="1"/>
      </w:tblPr>
      <w:tblGrid>
        <w:gridCol w:w="253"/>
      </w:tblGrid>
      <w:tr w:rsidR="004B413C" w14:paraId="16031010" w14:textId="77777777">
        <w:trPr>
          <w:trHeight w:val="800"/>
        </w:trPr>
        <w:tc>
          <w:tcPr>
            <w:tcW w:w="253" w:type="dxa"/>
            <w:textDirection w:val="btLr"/>
            <w:vAlign w:val="bottom"/>
          </w:tcPr>
          <w:p w14:paraId="636ADF3D" w14:textId="77777777" w:rsidR="004B413C" w:rsidRDefault="00EC2FEA">
            <w:pPr>
              <w:rPr>
                <w:sz w:val="20"/>
                <w:szCs w:val="20"/>
              </w:rPr>
            </w:pPr>
            <w:r>
              <w:rPr>
                <w:rFonts w:ascii="Arial" w:eastAsia="Arial" w:hAnsi="Arial" w:cs="Arial"/>
              </w:rPr>
              <w:t>Species</w:t>
            </w:r>
          </w:p>
        </w:tc>
      </w:tr>
    </w:tbl>
    <w:p w14:paraId="0E8BF4AE" w14:textId="77777777" w:rsidR="004B413C" w:rsidRDefault="00EC2FEA">
      <w:pPr>
        <w:spacing w:line="20" w:lineRule="exact"/>
        <w:rPr>
          <w:sz w:val="20"/>
          <w:szCs w:val="20"/>
        </w:rPr>
      </w:pPr>
      <w:r>
        <w:rPr>
          <w:sz w:val="20"/>
          <w:szCs w:val="20"/>
        </w:rPr>
        <w:br w:type="column"/>
      </w:r>
    </w:p>
    <w:p w14:paraId="2A3679E6" w14:textId="77777777" w:rsidR="004B413C" w:rsidRDefault="004B413C">
      <w:pPr>
        <w:spacing w:line="200" w:lineRule="exact"/>
        <w:rPr>
          <w:sz w:val="20"/>
          <w:szCs w:val="20"/>
        </w:rPr>
      </w:pPr>
    </w:p>
    <w:p w14:paraId="06EF395C" w14:textId="77777777" w:rsidR="004B413C" w:rsidRDefault="004B413C">
      <w:pPr>
        <w:spacing w:line="200" w:lineRule="exact"/>
        <w:rPr>
          <w:sz w:val="20"/>
          <w:szCs w:val="20"/>
        </w:rPr>
      </w:pPr>
    </w:p>
    <w:p w14:paraId="227838DE" w14:textId="77777777" w:rsidR="004B413C" w:rsidRDefault="004B413C">
      <w:pPr>
        <w:spacing w:line="200" w:lineRule="exact"/>
        <w:rPr>
          <w:sz w:val="20"/>
          <w:szCs w:val="20"/>
        </w:rPr>
      </w:pPr>
    </w:p>
    <w:p w14:paraId="792A6A32" w14:textId="77777777" w:rsidR="004B413C" w:rsidRDefault="004B413C">
      <w:pPr>
        <w:spacing w:line="200" w:lineRule="exact"/>
        <w:rPr>
          <w:sz w:val="20"/>
          <w:szCs w:val="20"/>
        </w:rPr>
      </w:pPr>
    </w:p>
    <w:p w14:paraId="6B39004A" w14:textId="77777777" w:rsidR="004B413C" w:rsidRDefault="004B413C">
      <w:pPr>
        <w:spacing w:line="200" w:lineRule="exact"/>
        <w:rPr>
          <w:sz w:val="20"/>
          <w:szCs w:val="20"/>
        </w:rPr>
      </w:pPr>
    </w:p>
    <w:p w14:paraId="04CD081A" w14:textId="77777777" w:rsidR="004B413C" w:rsidRDefault="004B413C">
      <w:pPr>
        <w:spacing w:line="200" w:lineRule="exact"/>
        <w:rPr>
          <w:sz w:val="20"/>
          <w:szCs w:val="20"/>
        </w:rPr>
      </w:pPr>
    </w:p>
    <w:p w14:paraId="48BC929B" w14:textId="77777777" w:rsidR="004B413C" w:rsidRDefault="004B413C">
      <w:pPr>
        <w:spacing w:line="200" w:lineRule="exact"/>
        <w:rPr>
          <w:sz w:val="20"/>
          <w:szCs w:val="20"/>
        </w:rPr>
      </w:pPr>
    </w:p>
    <w:p w14:paraId="055110E4" w14:textId="77777777" w:rsidR="004B413C" w:rsidRDefault="004B413C">
      <w:pPr>
        <w:spacing w:line="200" w:lineRule="exact"/>
        <w:rPr>
          <w:sz w:val="20"/>
          <w:szCs w:val="20"/>
        </w:rPr>
      </w:pPr>
    </w:p>
    <w:p w14:paraId="1201A05F" w14:textId="77777777" w:rsidR="004B413C" w:rsidRDefault="004B413C">
      <w:pPr>
        <w:spacing w:line="200" w:lineRule="exact"/>
        <w:rPr>
          <w:sz w:val="20"/>
          <w:szCs w:val="20"/>
        </w:rPr>
      </w:pPr>
    </w:p>
    <w:p w14:paraId="63721010" w14:textId="77777777" w:rsidR="004B413C" w:rsidRDefault="004B413C">
      <w:pPr>
        <w:spacing w:line="200" w:lineRule="exact"/>
        <w:rPr>
          <w:sz w:val="20"/>
          <w:szCs w:val="20"/>
        </w:rPr>
      </w:pPr>
    </w:p>
    <w:p w14:paraId="29DF0E74" w14:textId="77777777" w:rsidR="004B413C" w:rsidRDefault="004B413C">
      <w:pPr>
        <w:spacing w:line="200" w:lineRule="exact"/>
        <w:rPr>
          <w:sz w:val="20"/>
          <w:szCs w:val="20"/>
        </w:rPr>
      </w:pPr>
    </w:p>
    <w:p w14:paraId="6D3A4D68" w14:textId="77777777" w:rsidR="004B413C" w:rsidRDefault="004B413C">
      <w:pPr>
        <w:spacing w:line="200" w:lineRule="exact"/>
        <w:rPr>
          <w:sz w:val="20"/>
          <w:szCs w:val="20"/>
        </w:rPr>
      </w:pPr>
    </w:p>
    <w:p w14:paraId="70B883BE" w14:textId="77777777" w:rsidR="004B413C" w:rsidRDefault="004B413C">
      <w:pPr>
        <w:spacing w:line="236" w:lineRule="exact"/>
        <w:rPr>
          <w:sz w:val="20"/>
          <w:szCs w:val="20"/>
        </w:rPr>
      </w:pPr>
    </w:p>
    <w:p w14:paraId="71A2FEB1" w14:textId="77777777" w:rsidR="004B413C" w:rsidRDefault="00EC2FEA">
      <w:pPr>
        <w:ind w:left="1400"/>
        <w:rPr>
          <w:sz w:val="20"/>
          <w:szCs w:val="20"/>
        </w:rPr>
      </w:pPr>
      <w:r>
        <w:rPr>
          <w:rFonts w:ascii="Arial" w:eastAsia="Arial" w:hAnsi="Arial" w:cs="Arial"/>
          <w:color w:val="4D4D4D"/>
          <w:sz w:val="17"/>
          <w:szCs w:val="17"/>
        </w:rPr>
        <w:t>X_Vicia_sativa</w:t>
      </w:r>
    </w:p>
    <w:p w14:paraId="1511B115" w14:textId="77777777" w:rsidR="004B413C" w:rsidRDefault="00EC2FEA">
      <w:pPr>
        <w:spacing w:line="20" w:lineRule="exact"/>
        <w:rPr>
          <w:sz w:val="20"/>
          <w:szCs w:val="20"/>
        </w:rPr>
      </w:pPr>
      <w:r>
        <w:rPr>
          <w:noProof/>
          <w:sz w:val="20"/>
          <w:szCs w:val="20"/>
        </w:rPr>
        <w:drawing>
          <wp:anchor distT="0" distB="0" distL="114300" distR="114300" simplePos="0" relativeHeight="252353536" behindDoc="1" locked="0" layoutInCell="0" allowOverlap="1" wp14:anchorId="6AB4E78C" wp14:editId="3923C2D9">
            <wp:simplePos x="0" y="0"/>
            <wp:positionH relativeFrom="column">
              <wp:posOffset>1669415</wp:posOffset>
            </wp:positionH>
            <wp:positionV relativeFrom="paragraph">
              <wp:posOffset>-201930</wp:posOffset>
            </wp:positionV>
            <wp:extent cx="3963035" cy="3674745"/>
            <wp:effectExtent l="0" t="0" r="0" b="0"/>
            <wp:wrapNone/>
            <wp:docPr id="1404" name="Picture 1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4"/>
                    <pic:cNvPicPr>
                      <a:picLocks noChangeAspect="1" noChangeArrowheads="1"/>
                    </pic:cNvPicPr>
                  </pic:nvPicPr>
                  <pic:blipFill>
                    <a:blip r:embed="rId900"/>
                    <a:srcRect/>
                    <a:stretch>
                      <a:fillRect/>
                    </a:stretch>
                  </pic:blipFill>
                  <pic:spPr bwMode="auto">
                    <a:xfrm>
                      <a:off x="0" y="0"/>
                      <a:ext cx="3963035" cy="3674745"/>
                    </a:xfrm>
                    <a:prstGeom prst="rect">
                      <a:avLst/>
                    </a:prstGeom>
                    <a:noFill/>
                  </pic:spPr>
                </pic:pic>
              </a:graphicData>
            </a:graphic>
          </wp:anchor>
        </w:drawing>
      </w:r>
    </w:p>
    <w:p w14:paraId="62C331F1" w14:textId="77777777" w:rsidR="004B413C" w:rsidRDefault="004B413C">
      <w:pPr>
        <w:spacing w:line="162" w:lineRule="exact"/>
        <w:rPr>
          <w:sz w:val="20"/>
          <w:szCs w:val="20"/>
        </w:rPr>
      </w:pPr>
    </w:p>
    <w:p w14:paraId="755FD70B" w14:textId="77777777" w:rsidR="004B413C" w:rsidRDefault="00EC2FEA">
      <w:pPr>
        <w:rPr>
          <w:sz w:val="20"/>
          <w:szCs w:val="20"/>
        </w:rPr>
      </w:pPr>
      <w:r>
        <w:rPr>
          <w:rFonts w:ascii="Arial" w:eastAsia="Arial" w:hAnsi="Arial" w:cs="Arial"/>
          <w:color w:val="4D4D4D"/>
          <w:sz w:val="17"/>
          <w:szCs w:val="17"/>
        </w:rPr>
        <w:t>X_Symphyotrichum_squamatum</w:t>
      </w:r>
    </w:p>
    <w:p w14:paraId="78C9C1CB" w14:textId="77777777" w:rsidR="004B413C" w:rsidRDefault="004B413C">
      <w:pPr>
        <w:spacing w:line="182" w:lineRule="exact"/>
        <w:rPr>
          <w:sz w:val="20"/>
          <w:szCs w:val="20"/>
        </w:rPr>
      </w:pPr>
    </w:p>
    <w:p w14:paraId="6F1C923D" w14:textId="77777777" w:rsidR="004B413C" w:rsidRDefault="00EC2FEA">
      <w:pPr>
        <w:ind w:left="1120"/>
        <w:rPr>
          <w:sz w:val="20"/>
          <w:szCs w:val="20"/>
        </w:rPr>
      </w:pPr>
      <w:r>
        <w:rPr>
          <w:rFonts w:ascii="Arial" w:eastAsia="Arial" w:hAnsi="Arial" w:cs="Arial"/>
          <w:color w:val="4D4D4D"/>
          <w:sz w:val="17"/>
          <w:szCs w:val="17"/>
        </w:rPr>
        <w:t>X_Sonchus_asper</w:t>
      </w:r>
    </w:p>
    <w:p w14:paraId="362313FD" w14:textId="77777777" w:rsidR="004B413C" w:rsidRDefault="004B413C">
      <w:pPr>
        <w:spacing w:line="182" w:lineRule="exact"/>
        <w:rPr>
          <w:sz w:val="20"/>
          <w:szCs w:val="20"/>
        </w:rPr>
      </w:pPr>
    </w:p>
    <w:p w14:paraId="7AC2A50D" w14:textId="77777777" w:rsidR="004B413C" w:rsidRDefault="00EC2FEA">
      <w:pPr>
        <w:ind w:left="480"/>
        <w:rPr>
          <w:sz w:val="20"/>
          <w:szCs w:val="20"/>
        </w:rPr>
      </w:pPr>
      <w:r>
        <w:rPr>
          <w:rFonts w:ascii="Arial" w:eastAsia="Arial" w:hAnsi="Arial" w:cs="Arial"/>
          <w:color w:val="4D4D4D"/>
          <w:sz w:val="17"/>
          <w:szCs w:val="17"/>
        </w:rPr>
        <w:t>X_Pelargonium_capitatum</w:t>
      </w:r>
    </w:p>
    <w:p w14:paraId="1842E341" w14:textId="77777777" w:rsidR="004B413C" w:rsidRDefault="004B413C">
      <w:pPr>
        <w:spacing w:line="182" w:lineRule="exact"/>
        <w:rPr>
          <w:sz w:val="20"/>
          <w:szCs w:val="20"/>
        </w:rPr>
      </w:pPr>
    </w:p>
    <w:p w14:paraId="5914EE15" w14:textId="77777777" w:rsidR="004B413C" w:rsidRDefault="00EC2FEA">
      <w:pPr>
        <w:ind w:right="6400"/>
        <w:jc w:val="right"/>
        <w:rPr>
          <w:sz w:val="20"/>
          <w:szCs w:val="20"/>
        </w:rPr>
      </w:pPr>
      <w:r>
        <w:rPr>
          <w:rFonts w:ascii="Arial" w:eastAsia="Arial" w:hAnsi="Arial" w:cs="Arial"/>
          <w:color w:val="4D4D4D"/>
          <w:sz w:val="18"/>
          <w:szCs w:val="18"/>
        </w:rPr>
        <w:t>X_Lotus_angustissimus</w:t>
      </w:r>
    </w:p>
    <w:p w14:paraId="12FE81AF" w14:textId="77777777" w:rsidR="004B413C" w:rsidRDefault="004B413C">
      <w:pPr>
        <w:spacing w:line="170" w:lineRule="exact"/>
        <w:rPr>
          <w:sz w:val="20"/>
          <w:szCs w:val="20"/>
        </w:rPr>
      </w:pPr>
    </w:p>
    <w:p w14:paraId="48C1D92F" w14:textId="77777777" w:rsidR="004B413C" w:rsidRDefault="00EC2FEA">
      <w:pPr>
        <w:ind w:right="6400"/>
        <w:jc w:val="right"/>
        <w:rPr>
          <w:sz w:val="20"/>
          <w:szCs w:val="20"/>
        </w:rPr>
      </w:pPr>
      <w:r>
        <w:rPr>
          <w:rFonts w:ascii="Arial" w:eastAsia="Arial" w:hAnsi="Arial" w:cs="Arial"/>
          <w:color w:val="4D4D4D"/>
          <w:sz w:val="18"/>
          <w:szCs w:val="18"/>
        </w:rPr>
        <w:t>X_Lactuca_serriola</w:t>
      </w:r>
    </w:p>
    <w:p w14:paraId="4FB5CC45" w14:textId="77777777" w:rsidR="004B413C" w:rsidRDefault="004B413C">
      <w:pPr>
        <w:spacing w:line="170" w:lineRule="exact"/>
        <w:rPr>
          <w:sz w:val="20"/>
          <w:szCs w:val="20"/>
        </w:rPr>
      </w:pPr>
    </w:p>
    <w:p w14:paraId="0C6A5800" w14:textId="77777777" w:rsidR="004B413C" w:rsidRDefault="00EC2FEA">
      <w:pPr>
        <w:ind w:left="760"/>
        <w:rPr>
          <w:sz w:val="20"/>
          <w:szCs w:val="20"/>
        </w:rPr>
      </w:pPr>
      <w:r>
        <w:rPr>
          <w:rFonts w:ascii="Arial" w:eastAsia="Arial" w:hAnsi="Arial" w:cs="Arial"/>
          <w:color w:val="4D4D4D"/>
          <w:sz w:val="17"/>
          <w:szCs w:val="17"/>
        </w:rPr>
        <w:t>X_Hypochaeris_glabra</w:t>
      </w:r>
    </w:p>
    <w:p w14:paraId="66BE9ED0" w14:textId="77777777" w:rsidR="004B413C" w:rsidRDefault="004B413C">
      <w:pPr>
        <w:spacing w:line="182" w:lineRule="exact"/>
        <w:rPr>
          <w:sz w:val="20"/>
          <w:szCs w:val="20"/>
        </w:rPr>
      </w:pPr>
    </w:p>
    <w:p w14:paraId="39DF6ED9" w14:textId="77777777" w:rsidR="004B413C" w:rsidRDefault="00EC2FEA">
      <w:pPr>
        <w:ind w:right="6400"/>
        <w:jc w:val="right"/>
        <w:rPr>
          <w:sz w:val="20"/>
          <w:szCs w:val="20"/>
        </w:rPr>
      </w:pPr>
      <w:r>
        <w:rPr>
          <w:rFonts w:ascii="Arial" w:eastAsia="Arial" w:hAnsi="Arial" w:cs="Arial"/>
          <w:color w:val="4D4D4D"/>
          <w:sz w:val="18"/>
          <w:szCs w:val="18"/>
        </w:rPr>
        <w:t>X_Hordeum_leporinum</w:t>
      </w:r>
    </w:p>
    <w:p w14:paraId="4BAC5A24" w14:textId="77777777" w:rsidR="004B413C" w:rsidRDefault="004B413C">
      <w:pPr>
        <w:spacing w:line="170" w:lineRule="exact"/>
        <w:rPr>
          <w:sz w:val="20"/>
          <w:szCs w:val="20"/>
        </w:rPr>
      </w:pPr>
    </w:p>
    <w:p w14:paraId="2E0AF2B8" w14:textId="77777777" w:rsidR="004B413C" w:rsidRDefault="00EC2FEA">
      <w:pPr>
        <w:ind w:right="6400"/>
        <w:jc w:val="right"/>
        <w:rPr>
          <w:sz w:val="20"/>
          <w:szCs w:val="20"/>
        </w:rPr>
      </w:pPr>
      <w:r>
        <w:rPr>
          <w:rFonts w:ascii="Arial" w:eastAsia="Arial" w:hAnsi="Arial" w:cs="Arial"/>
          <w:color w:val="4D4D4D"/>
          <w:sz w:val="18"/>
          <w:szCs w:val="18"/>
        </w:rPr>
        <w:t>X_Fumaria_capreolata</w:t>
      </w:r>
    </w:p>
    <w:p w14:paraId="750E35F0" w14:textId="77777777" w:rsidR="004B413C" w:rsidRDefault="004B413C">
      <w:pPr>
        <w:spacing w:line="170" w:lineRule="exact"/>
        <w:rPr>
          <w:sz w:val="20"/>
          <w:szCs w:val="20"/>
        </w:rPr>
      </w:pPr>
    </w:p>
    <w:p w14:paraId="3D3821C3" w14:textId="77777777" w:rsidR="004B413C" w:rsidRDefault="00EC2FEA">
      <w:pPr>
        <w:ind w:right="6400"/>
        <w:jc w:val="right"/>
        <w:rPr>
          <w:sz w:val="20"/>
          <w:szCs w:val="20"/>
        </w:rPr>
      </w:pPr>
      <w:r>
        <w:rPr>
          <w:rFonts w:ascii="Arial" w:eastAsia="Arial" w:hAnsi="Arial" w:cs="Arial"/>
          <w:color w:val="4D4D4D"/>
          <w:sz w:val="18"/>
          <w:szCs w:val="18"/>
        </w:rPr>
        <w:t>X_Euphorbia_peplus</w:t>
      </w:r>
    </w:p>
    <w:p w14:paraId="2D740D22" w14:textId="77777777" w:rsidR="004B413C" w:rsidRDefault="004B413C">
      <w:pPr>
        <w:spacing w:line="170" w:lineRule="exact"/>
        <w:rPr>
          <w:sz w:val="20"/>
          <w:szCs w:val="20"/>
        </w:rPr>
      </w:pPr>
    </w:p>
    <w:p w14:paraId="58289C47" w14:textId="77777777" w:rsidR="004B413C" w:rsidRDefault="00EC2FEA">
      <w:pPr>
        <w:ind w:right="6400"/>
        <w:jc w:val="right"/>
        <w:rPr>
          <w:sz w:val="20"/>
          <w:szCs w:val="20"/>
        </w:rPr>
      </w:pPr>
      <w:r>
        <w:rPr>
          <w:rFonts w:ascii="Arial" w:eastAsia="Arial" w:hAnsi="Arial" w:cs="Arial"/>
          <w:color w:val="4D4D4D"/>
          <w:sz w:val="18"/>
          <w:szCs w:val="18"/>
        </w:rPr>
        <w:t>X_Ehrharta_longiflora</w:t>
      </w:r>
    </w:p>
    <w:p w14:paraId="29004236" w14:textId="77777777" w:rsidR="004B413C" w:rsidRDefault="004B413C">
      <w:pPr>
        <w:spacing w:line="170" w:lineRule="exact"/>
        <w:rPr>
          <w:sz w:val="20"/>
          <w:szCs w:val="20"/>
        </w:rPr>
      </w:pPr>
    </w:p>
    <w:p w14:paraId="09F8D31C" w14:textId="77777777" w:rsidR="004B413C" w:rsidRDefault="00EC2FEA">
      <w:pPr>
        <w:ind w:right="6400"/>
        <w:jc w:val="right"/>
        <w:rPr>
          <w:sz w:val="20"/>
          <w:szCs w:val="20"/>
        </w:rPr>
      </w:pPr>
      <w:r>
        <w:rPr>
          <w:rFonts w:ascii="Arial" w:eastAsia="Arial" w:hAnsi="Arial" w:cs="Arial"/>
          <w:color w:val="4D4D4D"/>
          <w:sz w:val="18"/>
          <w:szCs w:val="18"/>
        </w:rPr>
        <w:t>X_Ehrharta_calycina</w:t>
      </w:r>
    </w:p>
    <w:p w14:paraId="29C78335" w14:textId="77777777" w:rsidR="004B413C" w:rsidRDefault="004B413C">
      <w:pPr>
        <w:spacing w:line="170" w:lineRule="exact"/>
        <w:rPr>
          <w:sz w:val="20"/>
          <w:szCs w:val="20"/>
        </w:rPr>
      </w:pPr>
    </w:p>
    <w:p w14:paraId="66015E45" w14:textId="77777777" w:rsidR="004B413C" w:rsidRDefault="00EC2FEA">
      <w:pPr>
        <w:ind w:right="6400"/>
        <w:jc w:val="right"/>
        <w:rPr>
          <w:sz w:val="20"/>
          <w:szCs w:val="20"/>
        </w:rPr>
      </w:pPr>
      <w:r>
        <w:rPr>
          <w:rFonts w:ascii="Arial" w:eastAsia="Arial" w:hAnsi="Arial" w:cs="Arial"/>
          <w:color w:val="4D4D4D"/>
          <w:sz w:val="18"/>
          <w:szCs w:val="18"/>
        </w:rPr>
        <w:t>X_Cynodon_dactylon</w:t>
      </w:r>
    </w:p>
    <w:p w14:paraId="5D8A6AFC" w14:textId="77777777" w:rsidR="004B413C" w:rsidRDefault="004B413C">
      <w:pPr>
        <w:spacing w:line="170" w:lineRule="exact"/>
        <w:rPr>
          <w:sz w:val="20"/>
          <w:szCs w:val="20"/>
        </w:rPr>
      </w:pPr>
    </w:p>
    <w:p w14:paraId="2237314C" w14:textId="77777777" w:rsidR="004B413C" w:rsidRDefault="00EC2FEA">
      <w:pPr>
        <w:ind w:left="960"/>
        <w:rPr>
          <w:sz w:val="20"/>
          <w:szCs w:val="20"/>
        </w:rPr>
      </w:pPr>
      <w:r>
        <w:rPr>
          <w:rFonts w:ascii="Arial" w:eastAsia="Arial" w:hAnsi="Arial" w:cs="Arial"/>
          <w:color w:val="4D4D4D"/>
          <w:sz w:val="17"/>
          <w:szCs w:val="17"/>
        </w:rPr>
        <w:t>X_Bromus_diandrus</w:t>
      </w:r>
    </w:p>
    <w:p w14:paraId="3A6AEBBA" w14:textId="77777777" w:rsidR="004B413C" w:rsidRDefault="004B413C">
      <w:pPr>
        <w:spacing w:line="182" w:lineRule="exact"/>
        <w:rPr>
          <w:sz w:val="20"/>
          <w:szCs w:val="20"/>
        </w:rPr>
      </w:pPr>
    </w:p>
    <w:p w14:paraId="32E22479" w14:textId="77777777" w:rsidR="004B413C" w:rsidRDefault="00EC2FEA">
      <w:pPr>
        <w:ind w:left="1160"/>
        <w:rPr>
          <w:sz w:val="20"/>
          <w:szCs w:val="20"/>
        </w:rPr>
      </w:pPr>
      <w:r>
        <w:rPr>
          <w:rFonts w:ascii="Arial" w:eastAsia="Arial" w:hAnsi="Arial" w:cs="Arial"/>
          <w:color w:val="4D4D4D"/>
          <w:sz w:val="17"/>
          <w:szCs w:val="17"/>
        </w:rPr>
        <w:t>X_Avena_barbata</w:t>
      </w:r>
    </w:p>
    <w:p w14:paraId="289E10FF" w14:textId="77777777" w:rsidR="004B413C" w:rsidRDefault="004B413C">
      <w:pPr>
        <w:spacing w:line="194" w:lineRule="exact"/>
        <w:rPr>
          <w:sz w:val="20"/>
          <w:szCs w:val="20"/>
        </w:rPr>
      </w:pPr>
    </w:p>
    <w:p w14:paraId="52FED4B6" w14:textId="77777777" w:rsidR="004B413C" w:rsidRDefault="004B413C">
      <w:pPr>
        <w:sectPr w:rsidR="004B413C">
          <w:pgSz w:w="12240" w:h="15840"/>
          <w:pgMar w:top="1440" w:right="1440" w:bottom="272" w:left="1440" w:header="0" w:footer="0" w:gutter="0"/>
          <w:cols w:num="2" w:space="720" w:equalWidth="0">
            <w:col w:w="315" w:space="65"/>
            <w:col w:w="8980"/>
          </w:cols>
        </w:sectPr>
      </w:pPr>
    </w:p>
    <w:p w14:paraId="15332E4D" w14:textId="77777777" w:rsidR="004B413C" w:rsidRDefault="00EC2FEA">
      <w:pPr>
        <w:tabs>
          <w:tab w:val="left" w:pos="5800"/>
          <w:tab w:val="left" w:pos="7320"/>
          <w:tab w:val="left" w:pos="8900"/>
        </w:tabs>
        <w:ind w:left="4300"/>
        <w:rPr>
          <w:sz w:val="20"/>
          <w:szCs w:val="20"/>
        </w:rPr>
      </w:pPr>
      <w:r>
        <w:rPr>
          <w:rFonts w:ascii="Arial" w:eastAsia="Arial" w:hAnsi="Arial" w:cs="Arial"/>
          <w:color w:val="4D4D4D"/>
          <w:sz w:val="18"/>
          <w:szCs w:val="18"/>
        </w:rPr>
        <w:t>−3</w:t>
      </w:r>
      <w:r>
        <w:rPr>
          <w:sz w:val="20"/>
          <w:szCs w:val="20"/>
        </w:rPr>
        <w:tab/>
      </w:r>
      <w:r>
        <w:rPr>
          <w:rFonts w:ascii="Arial" w:eastAsia="Arial" w:hAnsi="Arial" w:cs="Arial"/>
          <w:color w:val="4D4D4D"/>
          <w:sz w:val="18"/>
          <w:szCs w:val="18"/>
        </w:rPr>
        <w:t>−2</w:t>
      </w:r>
      <w:r>
        <w:rPr>
          <w:sz w:val="20"/>
          <w:szCs w:val="20"/>
        </w:rPr>
        <w:tab/>
      </w:r>
      <w:r>
        <w:rPr>
          <w:rFonts w:ascii="Arial" w:eastAsia="Arial" w:hAnsi="Arial" w:cs="Arial"/>
          <w:color w:val="4D4D4D"/>
          <w:sz w:val="18"/>
          <w:szCs w:val="18"/>
        </w:rPr>
        <w:t>−1</w:t>
      </w:r>
      <w:r>
        <w:rPr>
          <w:sz w:val="20"/>
          <w:szCs w:val="20"/>
        </w:rPr>
        <w:tab/>
      </w:r>
      <w:r>
        <w:rPr>
          <w:rFonts w:ascii="Arial" w:eastAsia="Arial" w:hAnsi="Arial" w:cs="Arial"/>
          <w:color w:val="4D4D4D"/>
          <w:sz w:val="17"/>
          <w:szCs w:val="17"/>
        </w:rPr>
        <w:t>0</w:t>
      </w:r>
    </w:p>
    <w:p w14:paraId="6783EDD4" w14:textId="77777777" w:rsidR="004B413C" w:rsidRDefault="004B413C">
      <w:pPr>
        <w:spacing w:line="8" w:lineRule="exact"/>
        <w:rPr>
          <w:sz w:val="20"/>
          <w:szCs w:val="20"/>
        </w:rPr>
      </w:pPr>
    </w:p>
    <w:p w14:paraId="4B47BE26" w14:textId="77777777" w:rsidR="004B413C" w:rsidRDefault="00EC2FEA">
      <w:pPr>
        <w:ind w:left="5420"/>
        <w:rPr>
          <w:sz w:val="20"/>
          <w:szCs w:val="20"/>
        </w:rPr>
      </w:pPr>
      <w:r>
        <w:rPr>
          <w:rFonts w:ascii="Arial" w:eastAsia="Arial" w:hAnsi="Arial" w:cs="Arial"/>
        </w:rPr>
        <w:t>Posterior Mean</w:t>
      </w:r>
    </w:p>
    <w:p w14:paraId="1A56935F" w14:textId="77777777" w:rsidR="004B413C" w:rsidRDefault="004B413C">
      <w:pPr>
        <w:spacing w:line="200" w:lineRule="exact"/>
        <w:rPr>
          <w:sz w:val="20"/>
          <w:szCs w:val="20"/>
        </w:rPr>
      </w:pPr>
    </w:p>
    <w:p w14:paraId="066055A5" w14:textId="77777777" w:rsidR="004B413C" w:rsidRDefault="004B413C">
      <w:pPr>
        <w:spacing w:line="363" w:lineRule="exact"/>
        <w:rPr>
          <w:sz w:val="20"/>
          <w:szCs w:val="20"/>
        </w:rPr>
      </w:pPr>
    </w:p>
    <w:p w14:paraId="38C23BE9" w14:textId="77777777" w:rsidR="004B413C" w:rsidRDefault="00EC2FEA">
      <w:pPr>
        <w:spacing w:line="262" w:lineRule="auto"/>
        <w:ind w:firstLine="8"/>
        <w:jc w:val="both"/>
        <w:rPr>
          <w:sz w:val="20"/>
          <w:szCs w:val="20"/>
        </w:rPr>
      </w:pPr>
      <w:r>
        <w:rPr>
          <w:rFonts w:ascii="Arial" w:eastAsia="Arial" w:hAnsi="Arial" w:cs="Arial"/>
          <w:sz w:val="20"/>
          <w:szCs w:val="20"/>
        </w:rPr>
        <w:t>Figure 85: Estimated mean regression coeﬃcients (dots) and 95% credible intervals (bars) for eﬀect of groundwater levels at Lake Gwelup on vegetation species cover abundances based on Bayesian Regression Analysis (HUI REF 2015). Species with a negative mean posterior value are likely to increase in cover abundance as water levels decline. Only those species with coeﬃcients significanlty diﬀerent to zero are shown.</w:t>
      </w:r>
    </w:p>
    <w:p w14:paraId="0E81307D" w14:textId="77777777" w:rsidR="004B413C" w:rsidRDefault="004B413C">
      <w:pPr>
        <w:spacing w:line="200" w:lineRule="exact"/>
        <w:rPr>
          <w:sz w:val="20"/>
          <w:szCs w:val="20"/>
        </w:rPr>
      </w:pPr>
    </w:p>
    <w:p w14:paraId="0D2DF2E5" w14:textId="77777777" w:rsidR="004B413C" w:rsidRDefault="004B413C">
      <w:pPr>
        <w:spacing w:line="200" w:lineRule="exact"/>
        <w:rPr>
          <w:sz w:val="20"/>
          <w:szCs w:val="20"/>
        </w:rPr>
      </w:pPr>
    </w:p>
    <w:p w14:paraId="36CBF99C" w14:textId="77777777" w:rsidR="004B413C" w:rsidRDefault="004B413C">
      <w:pPr>
        <w:spacing w:line="200" w:lineRule="exact"/>
        <w:rPr>
          <w:sz w:val="20"/>
          <w:szCs w:val="20"/>
        </w:rPr>
      </w:pPr>
    </w:p>
    <w:p w14:paraId="4A3394E9" w14:textId="77777777" w:rsidR="004B413C" w:rsidRDefault="004B413C">
      <w:pPr>
        <w:spacing w:line="200" w:lineRule="exact"/>
        <w:rPr>
          <w:sz w:val="20"/>
          <w:szCs w:val="20"/>
        </w:rPr>
      </w:pPr>
    </w:p>
    <w:p w14:paraId="37E4942C" w14:textId="77777777" w:rsidR="004B413C" w:rsidRDefault="004B413C">
      <w:pPr>
        <w:spacing w:line="200" w:lineRule="exact"/>
        <w:rPr>
          <w:sz w:val="20"/>
          <w:szCs w:val="20"/>
        </w:rPr>
      </w:pPr>
    </w:p>
    <w:p w14:paraId="57153A8B" w14:textId="77777777" w:rsidR="004B413C" w:rsidRDefault="004B413C">
      <w:pPr>
        <w:spacing w:line="200" w:lineRule="exact"/>
        <w:rPr>
          <w:sz w:val="20"/>
          <w:szCs w:val="20"/>
        </w:rPr>
      </w:pPr>
    </w:p>
    <w:p w14:paraId="6473C92D" w14:textId="77777777" w:rsidR="004B413C" w:rsidRDefault="004B413C">
      <w:pPr>
        <w:spacing w:line="200" w:lineRule="exact"/>
        <w:rPr>
          <w:sz w:val="20"/>
          <w:szCs w:val="20"/>
        </w:rPr>
      </w:pPr>
    </w:p>
    <w:p w14:paraId="48F9A5A7" w14:textId="77777777" w:rsidR="004B413C" w:rsidRDefault="004B413C">
      <w:pPr>
        <w:spacing w:line="200" w:lineRule="exact"/>
        <w:rPr>
          <w:sz w:val="20"/>
          <w:szCs w:val="20"/>
        </w:rPr>
      </w:pPr>
    </w:p>
    <w:p w14:paraId="2C54DD7F" w14:textId="77777777" w:rsidR="004B413C" w:rsidRDefault="004B413C">
      <w:pPr>
        <w:spacing w:line="200" w:lineRule="exact"/>
        <w:rPr>
          <w:sz w:val="20"/>
          <w:szCs w:val="20"/>
        </w:rPr>
      </w:pPr>
    </w:p>
    <w:p w14:paraId="4EC22535" w14:textId="77777777" w:rsidR="004B413C" w:rsidRDefault="004B413C">
      <w:pPr>
        <w:spacing w:line="200" w:lineRule="exact"/>
        <w:rPr>
          <w:sz w:val="20"/>
          <w:szCs w:val="20"/>
        </w:rPr>
      </w:pPr>
    </w:p>
    <w:p w14:paraId="091A3474" w14:textId="77777777" w:rsidR="004B413C" w:rsidRDefault="004B413C">
      <w:pPr>
        <w:spacing w:line="200" w:lineRule="exact"/>
        <w:rPr>
          <w:sz w:val="20"/>
          <w:szCs w:val="20"/>
        </w:rPr>
      </w:pPr>
    </w:p>
    <w:p w14:paraId="4D5B0395" w14:textId="77777777" w:rsidR="004B413C" w:rsidRDefault="004B413C">
      <w:pPr>
        <w:spacing w:line="200" w:lineRule="exact"/>
        <w:rPr>
          <w:sz w:val="20"/>
          <w:szCs w:val="20"/>
        </w:rPr>
      </w:pPr>
    </w:p>
    <w:p w14:paraId="37A542DF" w14:textId="77777777" w:rsidR="004B413C" w:rsidRDefault="004B413C">
      <w:pPr>
        <w:spacing w:line="322" w:lineRule="exact"/>
        <w:rPr>
          <w:sz w:val="20"/>
          <w:szCs w:val="20"/>
        </w:rPr>
      </w:pPr>
    </w:p>
    <w:p w14:paraId="5A033363" w14:textId="77777777" w:rsidR="004B413C" w:rsidRDefault="00EC2FEA">
      <w:pPr>
        <w:jc w:val="center"/>
        <w:rPr>
          <w:sz w:val="20"/>
          <w:szCs w:val="20"/>
        </w:rPr>
      </w:pPr>
      <w:r>
        <w:rPr>
          <w:rFonts w:ascii="Arial" w:eastAsia="Arial" w:hAnsi="Arial" w:cs="Arial"/>
          <w:sz w:val="20"/>
          <w:szCs w:val="20"/>
        </w:rPr>
        <w:t>136</w:t>
      </w:r>
    </w:p>
    <w:p w14:paraId="47D736A7" w14:textId="77777777" w:rsidR="004B413C" w:rsidRDefault="004B413C">
      <w:pPr>
        <w:sectPr w:rsidR="004B413C">
          <w:type w:val="continuous"/>
          <w:pgSz w:w="12240" w:h="15840"/>
          <w:pgMar w:top="1440" w:right="1440" w:bottom="272" w:left="1440" w:header="0" w:footer="0" w:gutter="0"/>
          <w:cols w:space="720" w:equalWidth="0">
            <w:col w:w="9360"/>
          </w:cols>
        </w:sectPr>
      </w:pPr>
    </w:p>
    <w:p w14:paraId="26588EC5" w14:textId="77777777" w:rsidR="004B413C" w:rsidRDefault="004B413C">
      <w:pPr>
        <w:spacing w:line="112" w:lineRule="exact"/>
        <w:rPr>
          <w:sz w:val="20"/>
          <w:szCs w:val="20"/>
        </w:rPr>
      </w:pPr>
      <w:bookmarkStart w:id="174" w:name="page137"/>
      <w:bookmarkEnd w:id="174"/>
    </w:p>
    <w:p w14:paraId="2E69D6D6" w14:textId="77777777" w:rsidR="004B413C" w:rsidRDefault="00EC2FEA">
      <w:pPr>
        <w:ind w:right="20"/>
        <w:jc w:val="center"/>
        <w:rPr>
          <w:sz w:val="20"/>
          <w:szCs w:val="20"/>
        </w:rPr>
      </w:pPr>
      <w:r>
        <w:rPr>
          <w:rFonts w:ascii="Arial" w:eastAsia="Arial" w:hAnsi="Arial" w:cs="Arial"/>
          <w:sz w:val="20"/>
          <w:szCs w:val="20"/>
        </w:rPr>
        <w:t>Table 37: Five year summaries of surface water level data at Quin Brook</w:t>
      </w:r>
    </w:p>
    <w:p w14:paraId="2D639D38" w14:textId="77777777" w:rsidR="004B413C" w:rsidRDefault="004B413C">
      <w:pPr>
        <w:spacing w:line="51" w:lineRule="exact"/>
        <w:rPr>
          <w:sz w:val="20"/>
          <w:szCs w:val="20"/>
        </w:rPr>
      </w:pPr>
    </w:p>
    <w:tbl>
      <w:tblPr>
        <w:tblW w:w="0" w:type="auto"/>
        <w:tblInd w:w="80" w:type="dxa"/>
        <w:tblLayout w:type="fixed"/>
        <w:tblCellMar>
          <w:left w:w="0" w:type="dxa"/>
          <w:right w:w="0" w:type="dxa"/>
        </w:tblCellMar>
        <w:tblLook w:val="04A0" w:firstRow="1" w:lastRow="0" w:firstColumn="1" w:lastColumn="0" w:noHBand="0" w:noVBand="1"/>
      </w:tblPr>
      <w:tblGrid>
        <w:gridCol w:w="1500"/>
        <w:gridCol w:w="1580"/>
        <w:gridCol w:w="1540"/>
        <w:gridCol w:w="1760"/>
        <w:gridCol w:w="900"/>
        <w:gridCol w:w="880"/>
        <w:gridCol w:w="1140"/>
        <w:gridCol w:w="20"/>
      </w:tblGrid>
      <w:tr w:rsidR="004B413C" w14:paraId="12FA5C57" w14:textId="77777777">
        <w:trPr>
          <w:trHeight w:val="190"/>
        </w:trPr>
        <w:tc>
          <w:tcPr>
            <w:tcW w:w="1500" w:type="dxa"/>
            <w:vMerge w:val="restart"/>
            <w:tcBorders>
              <w:top w:val="single" w:sz="8" w:space="0" w:color="auto"/>
            </w:tcBorders>
            <w:vAlign w:val="bottom"/>
          </w:tcPr>
          <w:p w14:paraId="61934023" w14:textId="77777777" w:rsidR="004B413C" w:rsidRDefault="00EC2FEA">
            <w:pPr>
              <w:ind w:left="100"/>
              <w:rPr>
                <w:sz w:val="20"/>
                <w:szCs w:val="20"/>
              </w:rPr>
            </w:pPr>
            <w:r>
              <w:rPr>
                <w:rFonts w:ascii="Arial" w:eastAsia="Arial" w:hAnsi="Arial" w:cs="Arial"/>
                <w:sz w:val="16"/>
                <w:szCs w:val="16"/>
              </w:rPr>
              <w:t>Period</w:t>
            </w:r>
          </w:p>
        </w:tc>
        <w:tc>
          <w:tcPr>
            <w:tcW w:w="1580" w:type="dxa"/>
            <w:tcBorders>
              <w:top w:val="single" w:sz="8" w:space="0" w:color="auto"/>
            </w:tcBorders>
            <w:vAlign w:val="bottom"/>
          </w:tcPr>
          <w:p w14:paraId="691073E7" w14:textId="77777777" w:rsidR="004B413C" w:rsidRDefault="00EC2FEA">
            <w:pPr>
              <w:ind w:right="19"/>
              <w:jc w:val="right"/>
              <w:rPr>
                <w:sz w:val="20"/>
                <w:szCs w:val="20"/>
              </w:rPr>
            </w:pPr>
            <w:r>
              <w:rPr>
                <w:rFonts w:ascii="Arial" w:eastAsia="Arial" w:hAnsi="Arial" w:cs="Arial"/>
                <w:sz w:val="16"/>
                <w:szCs w:val="16"/>
              </w:rPr>
              <w:t>Mean max seasonal</w:t>
            </w:r>
          </w:p>
        </w:tc>
        <w:tc>
          <w:tcPr>
            <w:tcW w:w="1540" w:type="dxa"/>
            <w:tcBorders>
              <w:top w:val="single" w:sz="8" w:space="0" w:color="auto"/>
            </w:tcBorders>
            <w:vAlign w:val="bottom"/>
          </w:tcPr>
          <w:p w14:paraId="373B420E" w14:textId="77777777" w:rsidR="004B413C" w:rsidRDefault="00EC2FEA">
            <w:pPr>
              <w:ind w:right="19"/>
              <w:jc w:val="right"/>
              <w:rPr>
                <w:sz w:val="20"/>
                <w:szCs w:val="20"/>
              </w:rPr>
            </w:pPr>
            <w:r>
              <w:rPr>
                <w:rFonts w:ascii="Arial" w:eastAsia="Arial" w:hAnsi="Arial" w:cs="Arial"/>
                <w:sz w:val="16"/>
                <w:szCs w:val="16"/>
              </w:rPr>
              <w:t>Mean min seasonal</w:t>
            </w:r>
          </w:p>
        </w:tc>
        <w:tc>
          <w:tcPr>
            <w:tcW w:w="1760" w:type="dxa"/>
            <w:tcBorders>
              <w:top w:val="single" w:sz="8" w:space="0" w:color="auto"/>
            </w:tcBorders>
            <w:vAlign w:val="bottom"/>
          </w:tcPr>
          <w:p w14:paraId="7761E474" w14:textId="77777777" w:rsidR="004B413C" w:rsidRDefault="00EC2FEA">
            <w:pPr>
              <w:ind w:right="19"/>
              <w:jc w:val="right"/>
              <w:rPr>
                <w:sz w:val="20"/>
                <w:szCs w:val="20"/>
              </w:rPr>
            </w:pPr>
            <w:r>
              <w:rPr>
                <w:rFonts w:ascii="Arial" w:eastAsia="Arial" w:hAnsi="Arial" w:cs="Arial"/>
                <w:w w:val="99"/>
                <w:sz w:val="16"/>
                <w:szCs w:val="16"/>
              </w:rPr>
              <w:t>Mean seasonal change</w:t>
            </w:r>
          </w:p>
        </w:tc>
        <w:tc>
          <w:tcPr>
            <w:tcW w:w="900" w:type="dxa"/>
            <w:tcBorders>
              <w:top w:val="single" w:sz="8" w:space="0" w:color="auto"/>
            </w:tcBorders>
            <w:vAlign w:val="bottom"/>
          </w:tcPr>
          <w:p w14:paraId="01864063" w14:textId="77777777" w:rsidR="004B413C" w:rsidRDefault="00EC2FEA">
            <w:pPr>
              <w:ind w:left="120"/>
              <w:rPr>
                <w:sz w:val="20"/>
                <w:szCs w:val="20"/>
              </w:rPr>
            </w:pPr>
            <w:r>
              <w:rPr>
                <w:rFonts w:ascii="Arial" w:eastAsia="Arial" w:hAnsi="Arial" w:cs="Arial"/>
                <w:sz w:val="16"/>
                <w:szCs w:val="16"/>
              </w:rPr>
              <w:t>Month of</w:t>
            </w:r>
          </w:p>
        </w:tc>
        <w:tc>
          <w:tcPr>
            <w:tcW w:w="880" w:type="dxa"/>
            <w:tcBorders>
              <w:top w:val="single" w:sz="8" w:space="0" w:color="auto"/>
            </w:tcBorders>
            <w:vAlign w:val="bottom"/>
          </w:tcPr>
          <w:p w14:paraId="1660CE64" w14:textId="77777777" w:rsidR="004B413C" w:rsidRDefault="00EC2FEA">
            <w:pPr>
              <w:ind w:left="120"/>
              <w:rPr>
                <w:sz w:val="20"/>
                <w:szCs w:val="20"/>
              </w:rPr>
            </w:pPr>
            <w:r>
              <w:rPr>
                <w:rFonts w:ascii="Arial" w:eastAsia="Arial" w:hAnsi="Arial" w:cs="Arial"/>
                <w:sz w:val="16"/>
                <w:szCs w:val="16"/>
              </w:rPr>
              <w:t>Month of</w:t>
            </w:r>
          </w:p>
        </w:tc>
        <w:tc>
          <w:tcPr>
            <w:tcW w:w="1140" w:type="dxa"/>
            <w:tcBorders>
              <w:top w:val="single" w:sz="8" w:space="0" w:color="auto"/>
            </w:tcBorders>
            <w:vAlign w:val="bottom"/>
          </w:tcPr>
          <w:p w14:paraId="1ADA7D31" w14:textId="77777777" w:rsidR="004B413C" w:rsidRDefault="00EC2FEA">
            <w:pPr>
              <w:ind w:right="19"/>
              <w:jc w:val="right"/>
              <w:rPr>
                <w:sz w:val="20"/>
                <w:szCs w:val="20"/>
              </w:rPr>
            </w:pPr>
            <w:r>
              <w:rPr>
                <w:rFonts w:ascii="Arial" w:eastAsia="Arial" w:hAnsi="Arial" w:cs="Arial"/>
                <w:sz w:val="16"/>
                <w:szCs w:val="16"/>
              </w:rPr>
              <w:t>Mean max to</w:t>
            </w:r>
          </w:p>
        </w:tc>
        <w:tc>
          <w:tcPr>
            <w:tcW w:w="0" w:type="dxa"/>
            <w:vAlign w:val="bottom"/>
          </w:tcPr>
          <w:p w14:paraId="4B017BE2" w14:textId="77777777" w:rsidR="004B413C" w:rsidRDefault="004B413C">
            <w:pPr>
              <w:rPr>
                <w:sz w:val="1"/>
                <w:szCs w:val="1"/>
              </w:rPr>
            </w:pPr>
          </w:p>
        </w:tc>
      </w:tr>
      <w:tr w:rsidR="004B413C" w14:paraId="39B72213" w14:textId="77777777">
        <w:trPr>
          <w:trHeight w:val="133"/>
        </w:trPr>
        <w:tc>
          <w:tcPr>
            <w:tcW w:w="1500" w:type="dxa"/>
            <w:vMerge/>
            <w:vAlign w:val="bottom"/>
          </w:tcPr>
          <w:p w14:paraId="29B53F7D" w14:textId="77777777" w:rsidR="004B413C" w:rsidRDefault="004B413C">
            <w:pPr>
              <w:rPr>
                <w:sz w:val="11"/>
                <w:szCs w:val="11"/>
              </w:rPr>
            </w:pPr>
          </w:p>
        </w:tc>
        <w:tc>
          <w:tcPr>
            <w:tcW w:w="1580" w:type="dxa"/>
            <w:vMerge w:val="restart"/>
            <w:vAlign w:val="bottom"/>
          </w:tcPr>
          <w:p w14:paraId="295155A2" w14:textId="77777777" w:rsidR="004B413C" w:rsidRDefault="00EC2FEA">
            <w:pPr>
              <w:ind w:right="219"/>
              <w:jc w:val="right"/>
              <w:rPr>
                <w:sz w:val="20"/>
                <w:szCs w:val="20"/>
              </w:rPr>
            </w:pPr>
            <w:r>
              <w:rPr>
                <w:rFonts w:ascii="Arial" w:eastAsia="Arial" w:hAnsi="Arial" w:cs="Arial"/>
                <w:sz w:val="16"/>
                <w:szCs w:val="16"/>
              </w:rPr>
              <w:t>level (mAHD)</w:t>
            </w:r>
          </w:p>
        </w:tc>
        <w:tc>
          <w:tcPr>
            <w:tcW w:w="1540" w:type="dxa"/>
            <w:vMerge w:val="restart"/>
            <w:vAlign w:val="bottom"/>
          </w:tcPr>
          <w:p w14:paraId="304EFCAC" w14:textId="77777777" w:rsidR="004B413C" w:rsidRDefault="00EC2FEA">
            <w:pPr>
              <w:ind w:right="199"/>
              <w:jc w:val="right"/>
              <w:rPr>
                <w:sz w:val="20"/>
                <w:szCs w:val="20"/>
              </w:rPr>
            </w:pPr>
            <w:r>
              <w:rPr>
                <w:rFonts w:ascii="Arial" w:eastAsia="Arial" w:hAnsi="Arial" w:cs="Arial"/>
                <w:sz w:val="16"/>
                <w:szCs w:val="16"/>
              </w:rPr>
              <w:t>level (mAHD)</w:t>
            </w:r>
          </w:p>
        </w:tc>
        <w:tc>
          <w:tcPr>
            <w:tcW w:w="1760" w:type="dxa"/>
            <w:vMerge w:val="restart"/>
            <w:vAlign w:val="bottom"/>
          </w:tcPr>
          <w:p w14:paraId="61401DA3" w14:textId="77777777" w:rsidR="004B413C" w:rsidRDefault="00EC2FEA">
            <w:pPr>
              <w:ind w:right="679"/>
              <w:jc w:val="right"/>
              <w:rPr>
                <w:sz w:val="20"/>
                <w:szCs w:val="20"/>
              </w:rPr>
            </w:pPr>
            <w:r>
              <w:rPr>
                <w:rFonts w:ascii="Arial" w:eastAsia="Arial" w:hAnsi="Arial" w:cs="Arial"/>
                <w:sz w:val="16"/>
                <w:szCs w:val="16"/>
              </w:rPr>
              <w:t>(m)</w:t>
            </w:r>
          </w:p>
        </w:tc>
        <w:tc>
          <w:tcPr>
            <w:tcW w:w="900" w:type="dxa"/>
            <w:vMerge w:val="restart"/>
            <w:vAlign w:val="bottom"/>
          </w:tcPr>
          <w:p w14:paraId="73BDD72B" w14:textId="77777777" w:rsidR="004B413C" w:rsidRDefault="00EC2FEA">
            <w:pPr>
              <w:ind w:left="100"/>
              <w:rPr>
                <w:sz w:val="20"/>
                <w:szCs w:val="20"/>
              </w:rPr>
            </w:pPr>
            <w:r>
              <w:rPr>
                <w:rFonts w:ascii="Arial" w:eastAsia="Arial" w:hAnsi="Arial" w:cs="Arial"/>
                <w:sz w:val="16"/>
                <w:szCs w:val="16"/>
              </w:rPr>
              <w:t>maximum</w:t>
            </w:r>
          </w:p>
        </w:tc>
        <w:tc>
          <w:tcPr>
            <w:tcW w:w="880" w:type="dxa"/>
            <w:vMerge w:val="restart"/>
            <w:vAlign w:val="bottom"/>
          </w:tcPr>
          <w:p w14:paraId="54F48E79" w14:textId="77777777" w:rsidR="004B413C" w:rsidRDefault="00EC2FEA">
            <w:pPr>
              <w:ind w:left="100"/>
              <w:rPr>
                <w:sz w:val="20"/>
                <w:szCs w:val="20"/>
              </w:rPr>
            </w:pPr>
            <w:r>
              <w:rPr>
                <w:rFonts w:ascii="Arial" w:eastAsia="Arial" w:hAnsi="Arial" w:cs="Arial"/>
                <w:sz w:val="16"/>
                <w:szCs w:val="16"/>
              </w:rPr>
              <w:t>minimum</w:t>
            </w:r>
          </w:p>
        </w:tc>
        <w:tc>
          <w:tcPr>
            <w:tcW w:w="1140" w:type="dxa"/>
            <w:vMerge w:val="restart"/>
            <w:vAlign w:val="bottom"/>
          </w:tcPr>
          <w:p w14:paraId="450A898E" w14:textId="77777777" w:rsidR="004B413C" w:rsidRDefault="00EC2FEA">
            <w:pPr>
              <w:ind w:right="99"/>
              <w:jc w:val="right"/>
              <w:rPr>
                <w:sz w:val="20"/>
                <w:szCs w:val="20"/>
              </w:rPr>
            </w:pPr>
            <w:r>
              <w:rPr>
                <w:rFonts w:ascii="Arial" w:eastAsia="Arial" w:hAnsi="Arial" w:cs="Arial"/>
                <w:sz w:val="16"/>
                <w:szCs w:val="16"/>
              </w:rPr>
              <w:t>min (days)</w:t>
            </w:r>
          </w:p>
        </w:tc>
        <w:tc>
          <w:tcPr>
            <w:tcW w:w="0" w:type="dxa"/>
            <w:vAlign w:val="bottom"/>
          </w:tcPr>
          <w:p w14:paraId="404BDF02" w14:textId="77777777" w:rsidR="004B413C" w:rsidRDefault="004B413C">
            <w:pPr>
              <w:rPr>
                <w:sz w:val="1"/>
                <w:szCs w:val="1"/>
              </w:rPr>
            </w:pPr>
          </w:p>
        </w:tc>
      </w:tr>
      <w:tr w:rsidR="004B413C" w14:paraId="60F37957" w14:textId="77777777">
        <w:trPr>
          <w:trHeight w:val="96"/>
        </w:trPr>
        <w:tc>
          <w:tcPr>
            <w:tcW w:w="1500" w:type="dxa"/>
            <w:vAlign w:val="bottom"/>
          </w:tcPr>
          <w:p w14:paraId="41A2FE48" w14:textId="77777777" w:rsidR="004B413C" w:rsidRDefault="004B413C">
            <w:pPr>
              <w:rPr>
                <w:sz w:val="8"/>
                <w:szCs w:val="8"/>
              </w:rPr>
            </w:pPr>
          </w:p>
        </w:tc>
        <w:tc>
          <w:tcPr>
            <w:tcW w:w="1580" w:type="dxa"/>
            <w:vMerge/>
            <w:vAlign w:val="bottom"/>
          </w:tcPr>
          <w:p w14:paraId="2501DFA8" w14:textId="77777777" w:rsidR="004B413C" w:rsidRDefault="004B413C">
            <w:pPr>
              <w:rPr>
                <w:sz w:val="8"/>
                <w:szCs w:val="8"/>
              </w:rPr>
            </w:pPr>
          </w:p>
        </w:tc>
        <w:tc>
          <w:tcPr>
            <w:tcW w:w="1540" w:type="dxa"/>
            <w:vMerge/>
            <w:vAlign w:val="bottom"/>
          </w:tcPr>
          <w:p w14:paraId="53EDFF28" w14:textId="77777777" w:rsidR="004B413C" w:rsidRDefault="004B413C">
            <w:pPr>
              <w:rPr>
                <w:sz w:val="8"/>
                <w:szCs w:val="8"/>
              </w:rPr>
            </w:pPr>
          </w:p>
        </w:tc>
        <w:tc>
          <w:tcPr>
            <w:tcW w:w="1760" w:type="dxa"/>
            <w:vMerge/>
            <w:vAlign w:val="bottom"/>
          </w:tcPr>
          <w:p w14:paraId="6C62742D" w14:textId="77777777" w:rsidR="004B413C" w:rsidRDefault="004B413C">
            <w:pPr>
              <w:rPr>
                <w:sz w:val="8"/>
                <w:szCs w:val="8"/>
              </w:rPr>
            </w:pPr>
          </w:p>
        </w:tc>
        <w:tc>
          <w:tcPr>
            <w:tcW w:w="900" w:type="dxa"/>
            <w:vMerge/>
            <w:vAlign w:val="bottom"/>
          </w:tcPr>
          <w:p w14:paraId="180FC99A" w14:textId="77777777" w:rsidR="004B413C" w:rsidRDefault="004B413C">
            <w:pPr>
              <w:rPr>
                <w:sz w:val="8"/>
                <w:szCs w:val="8"/>
              </w:rPr>
            </w:pPr>
          </w:p>
        </w:tc>
        <w:tc>
          <w:tcPr>
            <w:tcW w:w="880" w:type="dxa"/>
            <w:vMerge/>
            <w:vAlign w:val="bottom"/>
          </w:tcPr>
          <w:p w14:paraId="30B5D81C" w14:textId="77777777" w:rsidR="004B413C" w:rsidRDefault="004B413C">
            <w:pPr>
              <w:rPr>
                <w:sz w:val="8"/>
                <w:szCs w:val="8"/>
              </w:rPr>
            </w:pPr>
          </w:p>
        </w:tc>
        <w:tc>
          <w:tcPr>
            <w:tcW w:w="1140" w:type="dxa"/>
            <w:vMerge/>
            <w:vAlign w:val="bottom"/>
          </w:tcPr>
          <w:p w14:paraId="4B3088BB" w14:textId="77777777" w:rsidR="004B413C" w:rsidRDefault="004B413C">
            <w:pPr>
              <w:rPr>
                <w:sz w:val="8"/>
                <w:szCs w:val="8"/>
              </w:rPr>
            </w:pPr>
          </w:p>
        </w:tc>
        <w:tc>
          <w:tcPr>
            <w:tcW w:w="0" w:type="dxa"/>
            <w:vAlign w:val="bottom"/>
          </w:tcPr>
          <w:p w14:paraId="1FFA509E" w14:textId="77777777" w:rsidR="004B413C" w:rsidRDefault="004B413C">
            <w:pPr>
              <w:rPr>
                <w:sz w:val="1"/>
                <w:szCs w:val="1"/>
              </w:rPr>
            </w:pPr>
          </w:p>
        </w:tc>
      </w:tr>
      <w:tr w:rsidR="004B413C" w14:paraId="04367711" w14:textId="77777777">
        <w:trPr>
          <w:trHeight w:val="41"/>
        </w:trPr>
        <w:tc>
          <w:tcPr>
            <w:tcW w:w="1500" w:type="dxa"/>
            <w:tcBorders>
              <w:bottom w:val="single" w:sz="8" w:space="0" w:color="auto"/>
            </w:tcBorders>
            <w:vAlign w:val="bottom"/>
          </w:tcPr>
          <w:p w14:paraId="7782E46E" w14:textId="77777777" w:rsidR="004B413C" w:rsidRDefault="004B413C">
            <w:pPr>
              <w:rPr>
                <w:sz w:val="3"/>
                <w:szCs w:val="3"/>
              </w:rPr>
            </w:pPr>
          </w:p>
        </w:tc>
        <w:tc>
          <w:tcPr>
            <w:tcW w:w="1580" w:type="dxa"/>
            <w:tcBorders>
              <w:bottom w:val="single" w:sz="8" w:space="0" w:color="auto"/>
            </w:tcBorders>
            <w:vAlign w:val="bottom"/>
          </w:tcPr>
          <w:p w14:paraId="73824A64" w14:textId="77777777" w:rsidR="004B413C" w:rsidRDefault="004B413C">
            <w:pPr>
              <w:rPr>
                <w:sz w:val="3"/>
                <w:szCs w:val="3"/>
              </w:rPr>
            </w:pPr>
          </w:p>
        </w:tc>
        <w:tc>
          <w:tcPr>
            <w:tcW w:w="1540" w:type="dxa"/>
            <w:tcBorders>
              <w:bottom w:val="single" w:sz="8" w:space="0" w:color="auto"/>
            </w:tcBorders>
            <w:vAlign w:val="bottom"/>
          </w:tcPr>
          <w:p w14:paraId="686CD709" w14:textId="77777777" w:rsidR="004B413C" w:rsidRDefault="004B413C">
            <w:pPr>
              <w:rPr>
                <w:sz w:val="3"/>
                <w:szCs w:val="3"/>
              </w:rPr>
            </w:pPr>
          </w:p>
        </w:tc>
        <w:tc>
          <w:tcPr>
            <w:tcW w:w="1760" w:type="dxa"/>
            <w:tcBorders>
              <w:bottom w:val="single" w:sz="8" w:space="0" w:color="auto"/>
            </w:tcBorders>
            <w:vAlign w:val="bottom"/>
          </w:tcPr>
          <w:p w14:paraId="32826616" w14:textId="77777777" w:rsidR="004B413C" w:rsidRDefault="004B413C">
            <w:pPr>
              <w:rPr>
                <w:sz w:val="3"/>
                <w:szCs w:val="3"/>
              </w:rPr>
            </w:pPr>
          </w:p>
        </w:tc>
        <w:tc>
          <w:tcPr>
            <w:tcW w:w="900" w:type="dxa"/>
            <w:tcBorders>
              <w:bottom w:val="single" w:sz="8" w:space="0" w:color="auto"/>
            </w:tcBorders>
            <w:vAlign w:val="bottom"/>
          </w:tcPr>
          <w:p w14:paraId="4F933075" w14:textId="77777777" w:rsidR="004B413C" w:rsidRDefault="004B413C">
            <w:pPr>
              <w:rPr>
                <w:sz w:val="3"/>
                <w:szCs w:val="3"/>
              </w:rPr>
            </w:pPr>
          </w:p>
        </w:tc>
        <w:tc>
          <w:tcPr>
            <w:tcW w:w="880" w:type="dxa"/>
            <w:tcBorders>
              <w:bottom w:val="single" w:sz="8" w:space="0" w:color="auto"/>
            </w:tcBorders>
            <w:vAlign w:val="bottom"/>
          </w:tcPr>
          <w:p w14:paraId="5CB6E9DE" w14:textId="77777777" w:rsidR="004B413C" w:rsidRDefault="004B413C">
            <w:pPr>
              <w:rPr>
                <w:sz w:val="3"/>
                <w:szCs w:val="3"/>
              </w:rPr>
            </w:pPr>
          </w:p>
        </w:tc>
        <w:tc>
          <w:tcPr>
            <w:tcW w:w="1140" w:type="dxa"/>
            <w:tcBorders>
              <w:bottom w:val="single" w:sz="8" w:space="0" w:color="auto"/>
            </w:tcBorders>
            <w:vAlign w:val="bottom"/>
          </w:tcPr>
          <w:p w14:paraId="7036E308" w14:textId="77777777" w:rsidR="004B413C" w:rsidRDefault="004B413C">
            <w:pPr>
              <w:rPr>
                <w:sz w:val="3"/>
                <w:szCs w:val="3"/>
              </w:rPr>
            </w:pPr>
          </w:p>
        </w:tc>
        <w:tc>
          <w:tcPr>
            <w:tcW w:w="0" w:type="dxa"/>
            <w:vAlign w:val="bottom"/>
          </w:tcPr>
          <w:p w14:paraId="04B08DA4" w14:textId="77777777" w:rsidR="004B413C" w:rsidRDefault="004B413C">
            <w:pPr>
              <w:rPr>
                <w:sz w:val="1"/>
                <w:szCs w:val="1"/>
              </w:rPr>
            </w:pPr>
          </w:p>
        </w:tc>
      </w:tr>
      <w:tr w:rsidR="004B413C" w14:paraId="2AA04D81" w14:textId="77777777">
        <w:trPr>
          <w:trHeight w:val="182"/>
        </w:trPr>
        <w:tc>
          <w:tcPr>
            <w:tcW w:w="1500" w:type="dxa"/>
            <w:vAlign w:val="bottom"/>
          </w:tcPr>
          <w:p w14:paraId="38827A47" w14:textId="77777777" w:rsidR="004B413C" w:rsidRDefault="00EC2FEA">
            <w:pPr>
              <w:spacing w:line="182" w:lineRule="exact"/>
              <w:ind w:left="100"/>
              <w:rPr>
                <w:sz w:val="20"/>
                <w:szCs w:val="20"/>
              </w:rPr>
            </w:pPr>
            <w:r>
              <w:rPr>
                <w:rFonts w:ascii="Arial" w:eastAsia="Arial" w:hAnsi="Arial" w:cs="Arial"/>
                <w:sz w:val="16"/>
                <w:szCs w:val="16"/>
              </w:rPr>
              <w:t>08/1994 - 07/1999</w:t>
            </w:r>
          </w:p>
        </w:tc>
        <w:tc>
          <w:tcPr>
            <w:tcW w:w="1580" w:type="dxa"/>
            <w:vAlign w:val="bottom"/>
          </w:tcPr>
          <w:p w14:paraId="0099CAFE" w14:textId="77777777" w:rsidR="004B413C" w:rsidRDefault="00EC2FEA">
            <w:pPr>
              <w:spacing w:line="182" w:lineRule="exact"/>
              <w:ind w:right="19"/>
              <w:jc w:val="right"/>
              <w:rPr>
                <w:sz w:val="20"/>
                <w:szCs w:val="20"/>
              </w:rPr>
            </w:pPr>
            <w:r>
              <w:rPr>
                <w:rFonts w:ascii="Arial" w:eastAsia="Arial" w:hAnsi="Arial" w:cs="Arial"/>
                <w:sz w:val="16"/>
                <w:szCs w:val="16"/>
              </w:rPr>
              <w:t>59.0</w:t>
            </w:r>
          </w:p>
        </w:tc>
        <w:tc>
          <w:tcPr>
            <w:tcW w:w="1540" w:type="dxa"/>
            <w:vAlign w:val="bottom"/>
          </w:tcPr>
          <w:p w14:paraId="270D138B" w14:textId="77777777" w:rsidR="004B413C" w:rsidRDefault="00EC2FEA">
            <w:pPr>
              <w:spacing w:line="182" w:lineRule="exact"/>
              <w:ind w:right="19"/>
              <w:jc w:val="right"/>
              <w:rPr>
                <w:sz w:val="20"/>
                <w:szCs w:val="20"/>
              </w:rPr>
            </w:pPr>
            <w:r>
              <w:rPr>
                <w:rFonts w:ascii="Arial" w:eastAsia="Arial" w:hAnsi="Arial" w:cs="Arial"/>
                <w:sz w:val="16"/>
                <w:szCs w:val="16"/>
              </w:rPr>
              <w:t>58.8</w:t>
            </w:r>
          </w:p>
        </w:tc>
        <w:tc>
          <w:tcPr>
            <w:tcW w:w="1760" w:type="dxa"/>
            <w:vAlign w:val="bottom"/>
          </w:tcPr>
          <w:p w14:paraId="3BB387DA" w14:textId="77777777" w:rsidR="004B413C" w:rsidRDefault="00EC2FEA">
            <w:pPr>
              <w:spacing w:line="182" w:lineRule="exact"/>
              <w:ind w:right="19"/>
              <w:jc w:val="right"/>
              <w:rPr>
                <w:sz w:val="20"/>
                <w:szCs w:val="20"/>
              </w:rPr>
            </w:pPr>
            <w:r>
              <w:rPr>
                <w:rFonts w:ascii="Arial" w:eastAsia="Arial" w:hAnsi="Arial" w:cs="Arial"/>
                <w:sz w:val="16"/>
                <w:szCs w:val="16"/>
              </w:rPr>
              <w:t>0.26</w:t>
            </w:r>
          </w:p>
        </w:tc>
        <w:tc>
          <w:tcPr>
            <w:tcW w:w="900" w:type="dxa"/>
            <w:vAlign w:val="bottom"/>
          </w:tcPr>
          <w:p w14:paraId="716F78B1" w14:textId="77777777" w:rsidR="004B413C" w:rsidRDefault="00EC2FEA">
            <w:pPr>
              <w:spacing w:line="182" w:lineRule="exact"/>
              <w:ind w:left="100"/>
              <w:rPr>
                <w:sz w:val="20"/>
                <w:szCs w:val="20"/>
              </w:rPr>
            </w:pPr>
            <w:r>
              <w:rPr>
                <w:rFonts w:ascii="Arial" w:eastAsia="Arial" w:hAnsi="Arial" w:cs="Arial"/>
                <w:sz w:val="16"/>
                <w:szCs w:val="16"/>
              </w:rPr>
              <w:t>January</w:t>
            </w:r>
          </w:p>
        </w:tc>
        <w:tc>
          <w:tcPr>
            <w:tcW w:w="880" w:type="dxa"/>
            <w:vAlign w:val="bottom"/>
          </w:tcPr>
          <w:p w14:paraId="5C761330" w14:textId="77777777" w:rsidR="004B413C" w:rsidRDefault="00EC2FEA">
            <w:pPr>
              <w:spacing w:line="182" w:lineRule="exact"/>
              <w:ind w:left="100"/>
              <w:rPr>
                <w:sz w:val="20"/>
                <w:szCs w:val="20"/>
              </w:rPr>
            </w:pPr>
            <w:r>
              <w:rPr>
                <w:rFonts w:ascii="Arial" w:eastAsia="Arial" w:hAnsi="Arial" w:cs="Arial"/>
                <w:sz w:val="16"/>
                <w:szCs w:val="16"/>
              </w:rPr>
              <w:t>July</w:t>
            </w:r>
          </w:p>
        </w:tc>
        <w:tc>
          <w:tcPr>
            <w:tcW w:w="1140" w:type="dxa"/>
            <w:vAlign w:val="bottom"/>
          </w:tcPr>
          <w:p w14:paraId="38CB0010" w14:textId="77777777" w:rsidR="004B413C" w:rsidRDefault="00EC2FEA">
            <w:pPr>
              <w:spacing w:line="182" w:lineRule="exact"/>
              <w:ind w:right="19"/>
              <w:jc w:val="right"/>
              <w:rPr>
                <w:sz w:val="20"/>
                <w:szCs w:val="20"/>
              </w:rPr>
            </w:pPr>
            <w:r>
              <w:rPr>
                <w:rFonts w:ascii="Arial" w:eastAsia="Arial" w:hAnsi="Arial" w:cs="Arial"/>
                <w:sz w:val="16"/>
                <w:szCs w:val="16"/>
              </w:rPr>
              <w:t>125</w:t>
            </w:r>
          </w:p>
        </w:tc>
        <w:tc>
          <w:tcPr>
            <w:tcW w:w="0" w:type="dxa"/>
            <w:vAlign w:val="bottom"/>
          </w:tcPr>
          <w:p w14:paraId="5ECE47AB" w14:textId="77777777" w:rsidR="004B413C" w:rsidRDefault="004B413C">
            <w:pPr>
              <w:rPr>
                <w:sz w:val="1"/>
                <w:szCs w:val="1"/>
              </w:rPr>
            </w:pPr>
          </w:p>
        </w:tc>
      </w:tr>
      <w:tr w:rsidR="004B413C" w14:paraId="2511A4CE" w14:textId="77777777">
        <w:trPr>
          <w:trHeight w:val="195"/>
        </w:trPr>
        <w:tc>
          <w:tcPr>
            <w:tcW w:w="1500" w:type="dxa"/>
            <w:vAlign w:val="bottom"/>
          </w:tcPr>
          <w:p w14:paraId="62CA144B" w14:textId="77777777" w:rsidR="004B413C" w:rsidRDefault="00EC2FEA">
            <w:pPr>
              <w:ind w:left="100"/>
              <w:rPr>
                <w:sz w:val="20"/>
                <w:szCs w:val="20"/>
              </w:rPr>
            </w:pPr>
            <w:r>
              <w:rPr>
                <w:rFonts w:ascii="Arial" w:eastAsia="Arial" w:hAnsi="Arial" w:cs="Arial"/>
                <w:sz w:val="16"/>
                <w:szCs w:val="16"/>
              </w:rPr>
              <w:t>08/1999 - 07/2004</w:t>
            </w:r>
          </w:p>
        </w:tc>
        <w:tc>
          <w:tcPr>
            <w:tcW w:w="1580" w:type="dxa"/>
            <w:vAlign w:val="bottom"/>
          </w:tcPr>
          <w:p w14:paraId="7D79778E" w14:textId="77777777" w:rsidR="004B413C" w:rsidRDefault="00EC2FEA">
            <w:pPr>
              <w:ind w:right="19"/>
              <w:jc w:val="right"/>
              <w:rPr>
                <w:sz w:val="20"/>
                <w:szCs w:val="20"/>
              </w:rPr>
            </w:pPr>
            <w:r>
              <w:rPr>
                <w:rFonts w:ascii="Arial" w:eastAsia="Arial" w:hAnsi="Arial" w:cs="Arial"/>
                <w:sz w:val="16"/>
                <w:szCs w:val="16"/>
              </w:rPr>
              <w:t>58.2</w:t>
            </w:r>
          </w:p>
        </w:tc>
        <w:tc>
          <w:tcPr>
            <w:tcW w:w="1540" w:type="dxa"/>
            <w:vAlign w:val="bottom"/>
          </w:tcPr>
          <w:p w14:paraId="37EC7B85" w14:textId="77777777" w:rsidR="004B413C" w:rsidRDefault="00EC2FEA">
            <w:pPr>
              <w:ind w:right="19"/>
              <w:jc w:val="right"/>
              <w:rPr>
                <w:sz w:val="20"/>
                <w:szCs w:val="20"/>
              </w:rPr>
            </w:pPr>
            <w:r>
              <w:rPr>
                <w:rFonts w:ascii="Arial" w:eastAsia="Arial" w:hAnsi="Arial" w:cs="Arial"/>
                <w:sz w:val="16"/>
                <w:szCs w:val="16"/>
              </w:rPr>
              <w:t>58.1</w:t>
            </w:r>
          </w:p>
        </w:tc>
        <w:tc>
          <w:tcPr>
            <w:tcW w:w="1760" w:type="dxa"/>
            <w:vAlign w:val="bottom"/>
          </w:tcPr>
          <w:p w14:paraId="064B7DC1" w14:textId="77777777" w:rsidR="004B413C" w:rsidRDefault="00EC2FEA">
            <w:pPr>
              <w:ind w:right="19"/>
              <w:jc w:val="right"/>
              <w:rPr>
                <w:sz w:val="20"/>
                <w:szCs w:val="20"/>
              </w:rPr>
            </w:pPr>
            <w:r>
              <w:rPr>
                <w:rFonts w:ascii="Arial" w:eastAsia="Arial" w:hAnsi="Arial" w:cs="Arial"/>
                <w:sz w:val="16"/>
                <w:szCs w:val="16"/>
              </w:rPr>
              <w:t>0.16</w:t>
            </w:r>
          </w:p>
        </w:tc>
        <w:tc>
          <w:tcPr>
            <w:tcW w:w="900" w:type="dxa"/>
            <w:vAlign w:val="bottom"/>
          </w:tcPr>
          <w:p w14:paraId="1923FFD3" w14:textId="77777777" w:rsidR="004B413C" w:rsidRDefault="00EC2FEA">
            <w:pPr>
              <w:ind w:left="100"/>
              <w:rPr>
                <w:sz w:val="20"/>
                <w:szCs w:val="20"/>
              </w:rPr>
            </w:pPr>
            <w:r>
              <w:rPr>
                <w:rFonts w:ascii="Arial" w:eastAsia="Arial" w:hAnsi="Arial" w:cs="Arial"/>
                <w:sz w:val="16"/>
                <w:szCs w:val="16"/>
              </w:rPr>
              <w:t>January</w:t>
            </w:r>
          </w:p>
        </w:tc>
        <w:tc>
          <w:tcPr>
            <w:tcW w:w="880" w:type="dxa"/>
            <w:vAlign w:val="bottom"/>
          </w:tcPr>
          <w:p w14:paraId="151A09A9" w14:textId="77777777" w:rsidR="004B413C" w:rsidRDefault="00EC2FEA">
            <w:pPr>
              <w:ind w:left="100"/>
              <w:rPr>
                <w:sz w:val="20"/>
                <w:szCs w:val="20"/>
              </w:rPr>
            </w:pPr>
            <w:r>
              <w:rPr>
                <w:rFonts w:ascii="Arial" w:eastAsia="Arial" w:hAnsi="Arial" w:cs="Arial"/>
                <w:sz w:val="16"/>
                <w:szCs w:val="16"/>
              </w:rPr>
              <w:t>April</w:t>
            </w:r>
          </w:p>
        </w:tc>
        <w:tc>
          <w:tcPr>
            <w:tcW w:w="1140" w:type="dxa"/>
            <w:vAlign w:val="bottom"/>
          </w:tcPr>
          <w:p w14:paraId="22F1613A" w14:textId="77777777" w:rsidR="004B413C" w:rsidRDefault="00EC2FEA">
            <w:pPr>
              <w:ind w:right="19"/>
              <w:jc w:val="right"/>
              <w:rPr>
                <w:sz w:val="20"/>
                <w:szCs w:val="20"/>
              </w:rPr>
            </w:pPr>
            <w:r>
              <w:rPr>
                <w:rFonts w:ascii="Arial" w:eastAsia="Arial" w:hAnsi="Arial" w:cs="Arial"/>
                <w:sz w:val="16"/>
                <w:szCs w:val="16"/>
              </w:rPr>
              <w:t>93</w:t>
            </w:r>
          </w:p>
        </w:tc>
        <w:tc>
          <w:tcPr>
            <w:tcW w:w="0" w:type="dxa"/>
            <w:vAlign w:val="bottom"/>
          </w:tcPr>
          <w:p w14:paraId="212BB6D4" w14:textId="77777777" w:rsidR="004B413C" w:rsidRDefault="004B413C">
            <w:pPr>
              <w:rPr>
                <w:sz w:val="1"/>
                <w:szCs w:val="1"/>
              </w:rPr>
            </w:pPr>
          </w:p>
        </w:tc>
      </w:tr>
      <w:tr w:rsidR="004B413C" w14:paraId="265D71E9" w14:textId="77777777">
        <w:trPr>
          <w:trHeight w:val="195"/>
        </w:trPr>
        <w:tc>
          <w:tcPr>
            <w:tcW w:w="1500" w:type="dxa"/>
            <w:vAlign w:val="bottom"/>
          </w:tcPr>
          <w:p w14:paraId="30EC38BF" w14:textId="77777777" w:rsidR="004B413C" w:rsidRDefault="00EC2FEA">
            <w:pPr>
              <w:ind w:left="100"/>
              <w:rPr>
                <w:sz w:val="20"/>
                <w:szCs w:val="20"/>
              </w:rPr>
            </w:pPr>
            <w:r>
              <w:rPr>
                <w:rFonts w:ascii="Arial" w:eastAsia="Arial" w:hAnsi="Arial" w:cs="Arial"/>
                <w:sz w:val="16"/>
                <w:szCs w:val="16"/>
              </w:rPr>
              <w:t>08/2004 - 07/2009</w:t>
            </w:r>
          </w:p>
        </w:tc>
        <w:tc>
          <w:tcPr>
            <w:tcW w:w="1580" w:type="dxa"/>
            <w:vAlign w:val="bottom"/>
          </w:tcPr>
          <w:p w14:paraId="7149BCEB" w14:textId="77777777" w:rsidR="004B413C" w:rsidRDefault="00EC2FEA">
            <w:pPr>
              <w:ind w:right="19"/>
              <w:jc w:val="right"/>
              <w:rPr>
                <w:sz w:val="20"/>
                <w:szCs w:val="20"/>
              </w:rPr>
            </w:pPr>
            <w:r>
              <w:rPr>
                <w:rFonts w:ascii="Arial" w:eastAsia="Arial" w:hAnsi="Arial" w:cs="Arial"/>
                <w:sz w:val="16"/>
                <w:szCs w:val="16"/>
              </w:rPr>
              <w:t>57.1</w:t>
            </w:r>
          </w:p>
        </w:tc>
        <w:tc>
          <w:tcPr>
            <w:tcW w:w="1540" w:type="dxa"/>
            <w:vAlign w:val="bottom"/>
          </w:tcPr>
          <w:p w14:paraId="34E172CA" w14:textId="77777777" w:rsidR="004B413C" w:rsidRDefault="00EC2FEA">
            <w:pPr>
              <w:ind w:right="19"/>
              <w:jc w:val="right"/>
              <w:rPr>
                <w:sz w:val="20"/>
                <w:szCs w:val="20"/>
              </w:rPr>
            </w:pPr>
            <w:r>
              <w:rPr>
                <w:rFonts w:ascii="Arial" w:eastAsia="Arial" w:hAnsi="Arial" w:cs="Arial"/>
                <w:sz w:val="16"/>
                <w:szCs w:val="16"/>
              </w:rPr>
              <w:t>56.9</w:t>
            </w:r>
          </w:p>
        </w:tc>
        <w:tc>
          <w:tcPr>
            <w:tcW w:w="1760" w:type="dxa"/>
            <w:vAlign w:val="bottom"/>
          </w:tcPr>
          <w:p w14:paraId="47FD8D1E" w14:textId="77777777" w:rsidR="004B413C" w:rsidRDefault="00EC2FEA">
            <w:pPr>
              <w:ind w:right="19"/>
              <w:jc w:val="right"/>
              <w:rPr>
                <w:sz w:val="20"/>
                <w:szCs w:val="20"/>
              </w:rPr>
            </w:pPr>
            <w:r>
              <w:rPr>
                <w:rFonts w:ascii="Arial" w:eastAsia="Arial" w:hAnsi="Arial" w:cs="Arial"/>
                <w:sz w:val="16"/>
                <w:szCs w:val="16"/>
              </w:rPr>
              <w:t>0.25</w:t>
            </w:r>
          </w:p>
        </w:tc>
        <w:tc>
          <w:tcPr>
            <w:tcW w:w="900" w:type="dxa"/>
            <w:vAlign w:val="bottom"/>
          </w:tcPr>
          <w:p w14:paraId="651B9AA7" w14:textId="77777777" w:rsidR="004B413C" w:rsidRDefault="00EC2FEA">
            <w:pPr>
              <w:ind w:left="100"/>
              <w:rPr>
                <w:sz w:val="20"/>
                <w:szCs w:val="20"/>
              </w:rPr>
            </w:pPr>
            <w:r>
              <w:rPr>
                <w:rFonts w:ascii="Arial" w:eastAsia="Arial" w:hAnsi="Arial" w:cs="Arial"/>
                <w:sz w:val="16"/>
                <w:szCs w:val="16"/>
              </w:rPr>
              <w:t>October</w:t>
            </w:r>
          </w:p>
        </w:tc>
        <w:tc>
          <w:tcPr>
            <w:tcW w:w="880" w:type="dxa"/>
            <w:vAlign w:val="bottom"/>
          </w:tcPr>
          <w:p w14:paraId="6F08E1F1" w14:textId="77777777" w:rsidR="004B413C" w:rsidRDefault="00EC2FEA">
            <w:pPr>
              <w:ind w:left="100"/>
              <w:rPr>
                <w:sz w:val="20"/>
                <w:szCs w:val="20"/>
              </w:rPr>
            </w:pPr>
            <w:r>
              <w:rPr>
                <w:rFonts w:ascii="Arial" w:eastAsia="Arial" w:hAnsi="Arial" w:cs="Arial"/>
                <w:sz w:val="16"/>
                <w:szCs w:val="16"/>
              </w:rPr>
              <w:t>April</w:t>
            </w:r>
          </w:p>
        </w:tc>
        <w:tc>
          <w:tcPr>
            <w:tcW w:w="1140" w:type="dxa"/>
            <w:vAlign w:val="bottom"/>
          </w:tcPr>
          <w:p w14:paraId="42D0BC42" w14:textId="77777777" w:rsidR="004B413C" w:rsidRDefault="00EC2FEA">
            <w:pPr>
              <w:ind w:right="19"/>
              <w:jc w:val="right"/>
              <w:rPr>
                <w:sz w:val="20"/>
                <w:szCs w:val="20"/>
              </w:rPr>
            </w:pPr>
            <w:r>
              <w:rPr>
                <w:rFonts w:ascii="Arial" w:eastAsia="Arial" w:hAnsi="Arial" w:cs="Arial"/>
                <w:sz w:val="16"/>
                <w:szCs w:val="16"/>
              </w:rPr>
              <w:t>203</w:t>
            </w:r>
          </w:p>
        </w:tc>
        <w:tc>
          <w:tcPr>
            <w:tcW w:w="0" w:type="dxa"/>
            <w:vAlign w:val="bottom"/>
          </w:tcPr>
          <w:p w14:paraId="5CD3046B" w14:textId="77777777" w:rsidR="004B413C" w:rsidRDefault="004B413C">
            <w:pPr>
              <w:rPr>
                <w:sz w:val="1"/>
                <w:szCs w:val="1"/>
              </w:rPr>
            </w:pPr>
          </w:p>
        </w:tc>
      </w:tr>
      <w:tr w:rsidR="004B413C" w14:paraId="3E90EF06" w14:textId="77777777">
        <w:trPr>
          <w:trHeight w:val="195"/>
        </w:trPr>
        <w:tc>
          <w:tcPr>
            <w:tcW w:w="1500" w:type="dxa"/>
            <w:vAlign w:val="bottom"/>
          </w:tcPr>
          <w:p w14:paraId="69E7C6D7" w14:textId="77777777" w:rsidR="004B413C" w:rsidRDefault="00EC2FEA">
            <w:pPr>
              <w:ind w:left="100"/>
              <w:rPr>
                <w:sz w:val="20"/>
                <w:szCs w:val="20"/>
              </w:rPr>
            </w:pPr>
            <w:r>
              <w:rPr>
                <w:rFonts w:ascii="Arial" w:eastAsia="Arial" w:hAnsi="Arial" w:cs="Arial"/>
                <w:sz w:val="16"/>
                <w:szCs w:val="16"/>
              </w:rPr>
              <w:t>08/2009 - 07/2014</w:t>
            </w:r>
          </w:p>
        </w:tc>
        <w:tc>
          <w:tcPr>
            <w:tcW w:w="1580" w:type="dxa"/>
            <w:vAlign w:val="bottom"/>
          </w:tcPr>
          <w:p w14:paraId="7BC42614" w14:textId="77777777" w:rsidR="004B413C" w:rsidRDefault="00EC2FEA">
            <w:pPr>
              <w:ind w:right="19"/>
              <w:jc w:val="right"/>
              <w:rPr>
                <w:sz w:val="20"/>
                <w:szCs w:val="20"/>
              </w:rPr>
            </w:pPr>
            <w:r>
              <w:rPr>
                <w:rFonts w:ascii="Arial" w:eastAsia="Arial" w:hAnsi="Arial" w:cs="Arial"/>
                <w:sz w:val="16"/>
                <w:szCs w:val="16"/>
              </w:rPr>
              <w:t>55.6</w:t>
            </w:r>
          </w:p>
        </w:tc>
        <w:tc>
          <w:tcPr>
            <w:tcW w:w="1540" w:type="dxa"/>
            <w:vAlign w:val="bottom"/>
          </w:tcPr>
          <w:p w14:paraId="2EF5D6C3" w14:textId="77777777" w:rsidR="004B413C" w:rsidRDefault="00EC2FEA">
            <w:pPr>
              <w:ind w:right="19"/>
              <w:jc w:val="right"/>
              <w:rPr>
                <w:sz w:val="20"/>
                <w:szCs w:val="20"/>
              </w:rPr>
            </w:pPr>
            <w:r>
              <w:rPr>
                <w:rFonts w:ascii="Arial" w:eastAsia="Arial" w:hAnsi="Arial" w:cs="Arial"/>
                <w:sz w:val="16"/>
                <w:szCs w:val="16"/>
              </w:rPr>
              <w:t>55.4</w:t>
            </w:r>
          </w:p>
        </w:tc>
        <w:tc>
          <w:tcPr>
            <w:tcW w:w="1760" w:type="dxa"/>
            <w:vAlign w:val="bottom"/>
          </w:tcPr>
          <w:p w14:paraId="283CB64E" w14:textId="77777777" w:rsidR="004B413C" w:rsidRDefault="00EC2FEA">
            <w:pPr>
              <w:ind w:right="19"/>
              <w:jc w:val="right"/>
              <w:rPr>
                <w:sz w:val="20"/>
                <w:szCs w:val="20"/>
              </w:rPr>
            </w:pPr>
            <w:r>
              <w:rPr>
                <w:rFonts w:ascii="Arial" w:eastAsia="Arial" w:hAnsi="Arial" w:cs="Arial"/>
                <w:sz w:val="16"/>
                <w:szCs w:val="16"/>
              </w:rPr>
              <w:t>0.14</w:t>
            </w:r>
          </w:p>
        </w:tc>
        <w:tc>
          <w:tcPr>
            <w:tcW w:w="900" w:type="dxa"/>
            <w:vAlign w:val="bottom"/>
          </w:tcPr>
          <w:p w14:paraId="3C2AA268" w14:textId="77777777" w:rsidR="004B413C" w:rsidRDefault="00EC2FEA">
            <w:pPr>
              <w:ind w:left="100"/>
              <w:rPr>
                <w:sz w:val="20"/>
                <w:szCs w:val="20"/>
              </w:rPr>
            </w:pPr>
            <w:r>
              <w:rPr>
                <w:rFonts w:ascii="Arial" w:eastAsia="Arial" w:hAnsi="Arial" w:cs="Arial"/>
                <w:sz w:val="16"/>
                <w:szCs w:val="16"/>
              </w:rPr>
              <w:t>November</w:t>
            </w:r>
          </w:p>
        </w:tc>
        <w:tc>
          <w:tcPr>
            <w:tcW w:w="880" w:type="dxa"/>
            <w:vAlign w:val="bottom"/>
          </w:tcPr>
          <w:p w14:paraId="4AA541FA" w14:textId="77777777" w:rsidR="004B413C" w:rsidRDefault="00EC2FEA">
            <w:pPr>
              <w:ind w:left="100"/>
              <w:rPr>
                <w:sz w:val="20"/>
                <w:szCs w:val="20"/>
              </w:rPr>
            </w:pPr>
            <w:r>
              <w:rPr>
                <w:rFonts w:ascii="Arial" w:eastAsia="Arial" w:hAnsi="Arial" w:cs="Arial"/>
                <w:sz w:val="16"/>
                <w:szCs w:val="16"/>
              </w:rPr>
              <w:t>April</w:t>
            </w:r>
          </w:p>
        </w:tc>
        <w:tc>
          <w:tcPr>
            <w:tcW w:w="1140" w:type="dxa"/>
            <w:vAlign w:val="bottom"/>
          </w:tcPr>
          <w:p w14:paraId="40E0F7A0" w14:textId="77777777" w:rsidR="004B413C" w:rsidRDefault="00EC2FEA">
            <w:pPr>
              <w:ind w:right="19"/>
              <w:jc w:val="right"/>
              <w:rPr>
                <w:sz w:val="20"/>
                <w:szCs w:val="20"/>
              </w:rPr>
            </w:pPr>
            <w:r>
              <w:rPr>
                <w:rFonts w:ascii="Arial" w:eastAsia="Arial" w:hAnsi="Arial" w:cs="Arial"/>
                <w:sz w:val="16"/>
                <w:szCs w:val="16"/>
              </w:rPr>
              <w:t>196</w:t>
            </w:r>
          </w:p>
        </w:tc>
        <w:tc>
          <w:tcPr>
            <w:tcW w:w="0" w:type="dxa"/>
            <w:vAlign w:val="bottom"/>
          </w:tcPr>
          <w:p w14:paraId="11888CDF" w14:textId="77777777" w:rsidR="004B413C" w:rsidRDefault="004B413C">
            <w:pPr>
              <w:rPr>
                <w:sz w:val="1"/>
                <w:szCs w:val="1"/>
              </w:rPr>
            </w:pPr>
          </w:p>
        </w:tc>
      </w:tr>
      <w:tr w:rsidR="004B413C" w14:paraId="0E1153C6" w14:textId="77777777">
        <w:trPr>
          <w:trHeight w:val="229"/>
        </w:trPr>
        <w:tc>
          <w:tcPr>
            <w:tcW w:w="1500" w:type="dxa"/>
            <w:vAlign w:val="bottom"/>
          </w:tcPr>
          <w:p w14:paraId="592E92DE" w14:textId="77777777" w:rsidR="004B413C" w:rsidRDefault="00EC2FEA">
            <w:pPr>
              <w:ind w:left="100"/>
              <w:rPr>
                <w:sz w:val="20"/>
                <w:szCs w:val="20"/>
              </w:rPr>
            </w:pPr>
            <w:r>
              <w:rPr>
                <w:rFonts w:ascii="Arial" w:eastAsia="Arial" w:hAnsi="Arial" w:cs="Arial"/>
                <w:sz w:val="16"/>
                <w:szCs w:val="16"/>
              </w:rPr>
              <w:t>08/2014 - 07/2019</w:t>
            </w:r>
          </w:p>
        </w:tc>
        <w:tc>
          <w:tcPr>
            <w:tcW w:w="1580" w:type="dxa"/>
            <w:vAlign w:val="bottom"/>
          </w:tcPr>
          <w:p w14:paraId="6AC538BF" w14:textId="77777777" w:rsidR="004B413C" w:rsidRDefault="00EC2FEA">
            <w:pPr>
              <w:ind w:right="19"/>
              <w:jc w:val="right"/>
              <w:rPr>
                <w:sz w:val="20"/>
                <w:szCs w:val="20"/>
              </w:rPr>
            </w:pPr>
            <w:r>
              <w:rPr>
                <w:rFonts w:ascii="Arial" w:eastAsia="Arial" w:hAnsi="Arial" w:cs="Arial"/>
                <w:sz w:val="16"/>
                <w:szCs w:val="16"/>
              </w:rPr>
              <w:t>54.1</w:t>
            </w:r>
          </w:p>
        </w:tc>
        <w:tc>
          <w:tcPr>
            <w:tcW w:w="1540" w:type="dxa"/>
            <w:vAlign w:val="bottom"/>
          </w:tcPr>
          <w:p w14:paraId="2B1ED905" w14:textId="77777777" w:rsidR="004B413C" w:rsidRDefault="00EC2FEA">
            <w:pPr>
              <w:ind w:right="19"/>
              <w:jc w:val="right"/>
              <w:rPr>
                <w:sz w:val="20"/>
                <w:szCs w:val="20"/>
              </w:rPr>
            </w:pPr>
            <w:r>
              <w:rPr>
                <w:rFonts w:ascii="Arial" w:eastAsia="Arial" w:hAnsi="Arial" w:cs="Arial"/>
                <w:sz w:val="16"/>
                <w:szCs w:val="16"/>
              </w:rPr>
              <w:t>54.0</w:t>
            </w:r>
          </w:p>
        </w:tc>
        <w:tc>
          <w:tcPr>
            <w:tcW w:w="1760" w:type="dxa"/>
            <w:vAlign w:val="bottom"/>
          </w:tcPr>
          <w:p w14:paraId="5978625E" w14:textId="77777777" w:rsidR="004B413C" w:rsidRDefault="00EC2FEA">
            <w:pPr>
              <w:ind w:right="19"/>
              <w:jc w:val="right"/>
              <w:rPr>
                <w:sz w:val="20"/>
                <w:szCs w:val="20"/>
              </w:rPr>
            </w:pPr>
            <w:r>
              <w:rPr>
                <w:rFonts w:ascii="Arial" w:eastAsia="Arial" w:hAnsi="Arial" w:cs="Arial"/>
                <w:sz w:val="16"/>
                <w:szCs w:val="16"/>
              </w:rPr>
              <w:t>0.11</w:t>
            </w:r>
          </w:p>
        </w:tc>
        <w:tc>
          <w:tcPr>
            <w:tcW w:w="900" w:type="dxa"/>
            <w:vAlign w:val="bottom"/>
          </w:tcPr>
          <w:p w14:paraId="7A6289E9" w14:textId="77777777" w:rsidR="004B413C" w:rsidRDefault="00EC2FEA">
            <w:pPr>
              <w:ind w:left="100"/>
              <w:rPr>
                <w:sz w:val="20"/>
                <w:szCs w:val="20"/>
              </w:rPr>
            </w:pPr>
            <w:r>
              <w:rPr>
                <w:rFonts w:ascii="Arial" w:eastAsia="Arial" w:hAnsi="Arial" w:cs="Arial"/>
                <w:sz w:val="16"/>
                <w:szCs w:val="16"/>
              </w:rPr>
              <w:t>October</w:t>
            </w:r>
          </w:p>
        </w:tc>
        <w:tc>
          <w:tcPr>
            <w:tcW w:w="880" w:type="dxa"/>
            <w:vAlign w:val="bottom"/>
          </w:tcPr>
          <w:p w14:paraId="3151A0B6" w14:textId="77777777" w:rsidR="004B413C" w:rsidRDefault="00EC2FEA">
            <w:pPr>
              <w:ind w:left="100"/>
              <w:rPr>
                <w:sz w:val="20"/>
                <w:szCs w:val="20"/>
              </w:rPr>
            </w:pPr>
            <w:r>
              <w:rPr>
                <w:rFonts w:ascii="Arial" w:eastAsia="Arial" w:hAnsi="Arial" w:cs="Arial"/>
                <w:sz w:val="16"/>
                <w:szCs w:val="16"/>
              </w:rPr>
              <w:t>October</w:t>
            </w:r>
          </w:p>
        </w:tc>
        <w:tc>
          <w:tcPr>
            <w:tcW w:w="1140" w:type="dxa"/>
            <w:vAlign w:val="bottom"/>
          </w:tcPr>
          <w:p w14:paraId="238F43B4" w14:textId="77777777" w:rsidR="004B413C" w:rsidRDefault="00EC2FEA">
            <w:pPr>
              <w:ind w:right="19"/>
              <w:jc w:val="right"/>
              <w:rPr>
                <w:sz w:val="20"/>
                <w:szCs w:val="20"/>
              </w:rPr>
            </w:pPr>
            <w:r>
              <w:rPr>
                <w:rFonts w:ascii="Arial" w:eastAsia="Arial" w:hAnsi="Arial" w:cs="Arial"/>
                <w:sz w:val="16"/>
                <w:szCs w:val="16"/>
              </w:rPr>
              <w:t>47</w:t>
            </w:r>
          </w:p>
        </w:tc>
        <w:tc>
          <w:tcPr>
            <w:tcW w:w="0" w:type="dxa"/>
            <w:vAlign w:val="bottom"/>
          </w:tcPr>
          <w:p w14:paraId="4A252536" w14:textId="77777777" w:rsidR="004B413C" w:rsidRDefault="004B413C">
            <w:pPr>
              <w:rPr>
                <w:sz w:val="1"/>
                <w:szCs w:val="1"/>
              </w:rPr>
            </w:pPr>
          </w:p>
        </w:tc>
      </w:tr>
      <w:tr w:rsidR="004B413C" w14:paraId="0A8F52A1" w14:textId="77777777">
        <w:trPr>
          <w:trHeight w:val="41"/>
        </w:trPr>
        <w:tc>
          <w:tcPr>
            <w:tcW w:w="1500" w:type="dxa"/>
            <w:tcBorders>
              <w:bottom w:val="single" w:sz="8" w:space="0" w:color="auto"/>
            </w:tcBorders>
            <w:vAlign w:val="bottom"/>
          </w:tcPr>
          <w:p w14:paraId="49C78D86" w14:textId="77777777" w:rsidR="004B413C" w:rsidRDefault="004B413C">
            <w:pPr>
              <w:rPr>
                <w:sz w:val="3"/>
                <w:szCs w:val="3"/>
              </w:rPr>
            </w:pPr>
          </w:p>
        </w:tc>
        <w:tc>
          <w:tcPr>
            <w:tcW w:w="1580" w:type="dxa"/>
            <w:tcBorders>
              <w:bottom w:val="single" w:sz="8" w:space="0" w:color="auto"/>
            </w:tcBorders>
            <w:vAlign w:val="bottom"/>
          </w:tcPr>
          <w:p w14:paraId="078D292C" w14:textId="77777777" w:rsidR="004B413C" w:rsidRDefault="004B413C">
            <w:pPr>
              <w:rPr>
                <w:sz w:val="3"/>
                <w:szCs w:val="3"/>
              </w:rPr>
            </w:pPr>
          </w:p>
        </w:tc>
        <w:tc>
          <w:tcPr>
            <w:tcW w:w="1540" w:type="dxa"/>
            <w:tcBorders>
              <w:bottom w:val="single" w:sz="8" w:space="0" w:color="auto"/>
            </w:tcBorders>
            <w:vAlign w:val="bottom"/>
          </w:tcPr>
          <w:p w14:paraId="4D712825" w14:textId="77777777" w:rsidR="004B413C" w:rsidRDefault="004B413C">
            <w:pPr>
              <w:rPr>
                <w:sz w:val="3"/>
                <w:szCs w:val="3"/>
              </w:rPr>
            </w:pPr>
          </w:p>
        </w:tc>
        <w:tc>
          <w:tcPr>
            <w:tcW w:w="1760" w:type="dxa"/>
            <w:tcBorders>
              <w:bottom w:val="single" w:sz="8" w:space="0" w:color="auto"/>
            </w:tcBorders>
            <w:vAlign w:val="bottom"/>
          </w:tcPr>
          <w:p w14:paraId="091DDEE6" w14:textId="77777777" w:rsidR="004B413C" w:rsidRDefault="004B413C">
            <w:pPr>
              <w:rPr>
                <w:sz w:val="3"/>
                <w:szCs w:val="3"/>
              </w:rPr>
            </w:pPr>
          </w:p>
        </w:tc>
        <w:tc>
          <w:tcPr>
            <w:tcW w:w="900" w:type="dxa"/>
            <w:tcBorders>
              <w:bottom w:val="single" w:sz="8" w:space="0" w:color="auto"/>
            </w:tcBorders>
            <w:vAlign w:val="bottom"/>
          </w:tcPr>
          <w:p w14:paraId="59FCCDA8" w14:textId="77777777" w:rsidR="004B413C" w:rsidRDefault="004B413C">
            <w:pPr>
              <w:rPr>
                <w:sz w:val="3"/>
                <w:szCs w:val="3"/>
              </w:rPr>
            </w:pPr>
          </w:p>
        </w:tc>
        <w:tc>
          <w:tcPr>
            <w:tcW w:w="880" w:type="dxa"/>
            <w:tcBorders>
              <w:bottom w:val="single" w:sz="8" w:space="0" w:color="auto"/>
            </w:tcBorders>
            <w:vAlign w:val="bottom"/>
          </w:tcPr>
          <w:p w14:paraId="526A9766" w14:textId="77777777" w:rsidR="004B413C" w:rsidRDefault="004B413C">
            <w:pPr>
              <w:rPr>
                <w:sz w:val="3"/>
                <w:szCs w:val="3"/>
              </w:rPr>
            </w:pPr>
          </w:p>
        </w:tc>
        <w:tc>
          <w:tcPr>
            <w:tcW w:w="1140" w:type="dxa"/>
            <w:tcBorders>
              <w:bottom w:val="single" w:sz="8" w:space="0" w:color="auto"/>
            </w:tcBorders>
            <w:vAlign w:val="bottom"/>
          </w:tcPr>
          <w:p w14:paraId="5E3EF713" w14:textId="77777777" w:rsidR="004B413C" w:rsidRDefault="004B413C">
            <w:pPr>
              <w:rPr>
                <w:sz w:val="3"/>
                <w:szCs w:val="3"/>
              </w:rPr>
            </w:pPr>
          </w:p>
        </w:tc>
        <w:tc>
          <w:tcPr>
            <w:tcW w:w="0" w:type="dxa"/>
            <w:vAlign w:val="bottom"/>
          </w:tcPr>
          <w:p w14:paraId="309977A2" w14:textId="77777777" w:rsidR="004B413C" w:rsidRDefault="004B413C">
            <w:pPr>
              <w:rPr>
                <w:sz w:val="1"/>
                <w:szCs w:val="1"/>
              </w:rPr>
            </w:pPr>
          </w:p>
        </w:tc>
      </w:tr>
    </w:tbl>
    <w:p w14:paraId="3761969F" w14:textId="77777777" w:rsidR="004B413C" w:rsidRDefault="004B413C">
      <w:pPr>
        <w:spacing w:line="326" w:lineRule="exact"/>
        <w:rPr>
          <w:sz w:val="20"/>
          <w:szCs w:val="20"/>
        </w:rPr>
      </w:pPr>
    </w:p>
    <w:p w14:paraId="35DC2B14" w14:textId="77777777" w:rsidR="004B413C" w:rsidRDefault="00EC2FEA">
      <w:pPr>
        <w:ind w:left="20"/>
        <w:rPr>
          <w:sz w:val="20"/>
          <w:szCs w:val="20"/>
        </w:rPr>
      </w:pPr>
      <w:r>
        <w:rPr>
          <w:rFonts w:ascii="Arial" w:eastAsia="Arial" w:hAnsi="Arial" w:cs="Arial"/>
          <w:b/>
          <w:bCs/>
          <w:sz w:val="24"/>
          <w:szCs w:val="24"/>
        </w:rPr>
        <w:t>Quin Brook</w:t>
      </w:r>
    </w:p>
    <w:p w14:paraId="5A6D6585" w14:textId="77777777" w:rsidR="004B413C" w:rsidRDefault="004B413C">
      <w:pPr>
        <w:spacing w:line="258" w:lineRule="exact"/>
        <w:rPr>
          <w:sz w:val="20"/>
          <w:szCs w:val="20"/>
        </w:rPr>
      </w:pPr>
    </w:p>
    <w:p w14:paraId="31DC958E" w14:textId="77777777" w:rsidR="004B413C" w:rsidRDefault="00EC2FEA">
      <w:pPr>
        <w:spacing w:line="267" w:lineRule="auto"/>
        <w:ind w:left="20" w:right="40"/>
        <w:jc w:val="both"/>
        <w:rPr>
          <w:sz w:val="20"/>
          <w:szCs w:val="20"/>
        </w:rPr>
      </w:pPr>
      <w:r>
        <w:rPr>
          <w:rFonts w:ascii="Arial" w:eastAsia="Arial" w:hAnsi="Arial" w:cs="Arial"/>
          <w:sz w:val="20"/>
          <w:szCs w:val="20"/>
        </w:rPr>
        <w:t>Quin Brook is a base flow system where surface flow, riparian vegetation and habitat maintenance all depend on groundwater (R Froend, R Loomes, et al., 2004). The series of interconnected ponds that occur along Quin Brook are of high conservation value because of the pristine nature of the fringing vegetation and the aquatic associated fauna likely to inhabit the surface waters and riparian zones.</w:t>
      </w:r>
    </w:p>
    <w:p w14:paraId="76623430" w14:textId="77777777" w:rsidR="004B413C" w:rsidRDefault="004B413C">
      <w:pPr>
        <w:spacing w:line="331" w:lineRule="exact"/>
        <w:rPr>
          <w:sz w:val="20"/>
          <w:szCs w:val="20"/>
        </w:rPr>
      </w:pPr>
    </w:p>
    <w:p w14:paraId="3078F9D8" w14:textId="77777777" w:rsidR="004B413C" w:rsidRDefault="00EC2FEA">
      <w:pPr>
        <w:ind w:left="20"/>
        <w:rPr>
          <w:sz w:val="20"/>
          <w:szCs w:val="20"/>
        </w:rPr>
      </w:pPr>
      <w:r>
        <w:rPr>
          <w:rFonts w:ascii="Arial" w:eastAsia="Arial" w:hAnsi="Arial" w:cs="Arial"/>
          <w:b/>
          <w:bCs/>
          <w:sz w:val="20"/>
          <w:szCs w:val="20"/>
        </w:rPr>
        <w:t>Hydrology</w:t>
      </w:r>
    </w:p>
    <w:p w14:paraId="2C15963B" w14:textId="77777777" w:rsidR="004B413C" w:rsidRDefault="004B413C">
      <w:pPr>
        <w:spacing w:line="258" w:lineRule="exact"/>
        <w:rPr>
          <w:sz w:val="20"/>
          <w:szCs w:val="20"/>
        </w:rPr>
      </w:pPr>
    </w:p>
    <w:p w14:paraId="53312934" w14:textId="77777777" w:rsidR="004B413C" w:rsidRDefault="00EC2FEA">
      <w:pPr>
        <w:spacing w:line="258" w:lineRule="auto"/>
        <w:ind w:left="20" w:hanging="6"/>
        <w:jc w:val="both"/>
        <w:rPr>
          <w:sz w:val="20"/>
          <w:szCs w:val="20"/>
        </w:rPr>
      </w:pPr>
      <w:r>
        <w:rPr>
          <w:rFonts w:ascii="Arial" w:eastAsia="Arial" w:hAnsi="Arial" w:cs="Arial"/>
          <w:sz w:val="20"/>
          <w:szCs w:val="20"/>
        </w:rPr>
        <w:t xml:space="preserve">The hydrology of Quin Brook is not well understood. Stretches of the brook are dry most of the year and may have previously been supported by groundwater (Johnson, 2000). Near the confluence with Gingin Brook, flow is maintained throughout the year by groundwater with winter discharge an important source of fill for Lake Yeal (Department of Water, 2011). Groundwater levels at bore 61710060 have been in constant decline since the early 1980’s from approximately 59.5 mAHD to current levels at 53.8 m AHD (Figure 86). Mean maximum and minimum groundwater levels are now nearly 5.0 m below 1994-1999 levels with seasonal patterns almost indistinguishable (Table </w:t>
      </w:r>
      <w:r>
        <w:rPr>
          <w:rFonts w:ascii="Arial" w:eastAsia="Arial" w:hAnsi="Arial" w:cs="Arial"/>
          <w:b/>
          <w:bCs/>
          <w:sz w:val="20"/>
          <w:szCs w:val="20"/>
        </w:rPr>
        <w:t>??</w:t>
      </w:r>
      <w:r>
        <w:rPr>
          <w:rFonts w:ascii="Arial" w:eastAsia="Arial" w:hAnsi="Arial" w:cs="Arial"/>
          <w:sz w:val="20"/>
          <w:szCs w:val="20"/>
        </w:rPr>
        <w:t>).</w:t>
      </w:r>
    </w:p>
    <w:p w14:paraId="20068C94" w14:textId="77777777" w:rsidR="004B413C" w:rsidRDefault="004B413C">
      <w:pPr>
        <w:spacing w:line="341" w:lineRule="exact"/>
        <w:rPr>
          <w:sz w:val="20"/>
          <w:szCs w:val="20"/>
        </w:rPr>
      </w:pPr>
    </w:p>
    <w:p w14:paraId="364BD7B1" w14:textId="77777777" w:rsidR="004B413C" w:rsidRDefault="00EC2FEA">
      <w:pPr>
        <w:ind w:left="20"/>
        <w:rPr>
          <w:sz w:val="20"/>
          <w:szCs w:val="20"/>
        </w:rPr>
      </w:pPr>
      <w:r>
        <w:rPr>
          <w:rFonts w:ascii="Arial" w:eastAsia="Arial" w:hAnsi="Arial" w:cs="Arial"/>
          <w:b/>
          <w:bCs/>
          <w:sz w:val="20"/>
          <w:szCs w:val="20"/>
        </w:rPr>
        <w:t>Vegetation dynamics</w:t>
      </w:r>
    </w:p>
    <w:p w14:paraId="169E778C" w14:textId="77777777" w:rsidR="004B413C" w:rsidRDefault="004B413C">
      <w:pPr>
        <w:spacing w:line="258" w:lineRule="exact"/>
        <w:rPr>
          <w:sz w:val="20"/>
          <w:szCs w:val="20"/>
        </w:rPr>
      </w:pPr>
    </w:p>
    <w:p w14:paraId="585CEBF5" w14:textId="77777777" w:rsidR="004B413C" w:rsidRDefault="00EC2FEA">
      <w:pPr>
        <w:spacing w:line="262" w:lineRule="auto"/>
        <w:ind w:right="20" w:firstLine="16"/>
        <w:jc w:val="both"/>
        <w:rPr>
          <w:sz w:val="20"/>
          <w:szCs w:val="20"/>
        </w:rPr>
      </w:pPr>
      <w:r>
        <w:rPr>
          <w:rFonts w:ascii="Arial" w:eastAsia="Arial" w:hAnsi="Arial" w:cs="Arial"/>
          <w:sz w:val="19"/>
          <w:szCs w:val="19"/>
        </w:rPr>
        <w:t xml:space="preserve">Vegetation at Quin Brook is dominated by some key wetland species, including </w:t>
      </w:r>
      <w:r>
        <w:rPr>
          <w:rFonts w:ascii="Arial" w:eastAsia="Arial" w:hAnsi="Arial" w:cs="Arial"/>
          <w:i/>
          <w:iCs/>
          <w:sz w:val="19"/>
          <w:szCs w:val="19"/>
        </w:rPr>
        <w:t>Melaleuca rhaphiophyla</w:t>
      </w:r>
      <w:r>
        <w:rPr>
          <w:rFonts w:ascii="Arial" w:eastAsia="Arial" w:hAnsi="Arial" w:cs="Arial"/>
          <w:sz w:val="19"/>
          <w:szCs w:val="19"/>
        </w:rPr>
        <w:t xml:space="preserve">, </w:t>
      </w:r>
      <w:r>
        <w:rPr>
          <w:rFonts w:ascii="Arial" w:eastAsia="Arial" w:hAnsi="Arial" w:cs="Arial"/>
          <w:i/>
          <w:iCs/>
          <w:sz w:val="19"/>
          <w:szCs w:val="19"/>
        </w:rPr>
        <w:t>Eucalyptus rudis</w:t>
      </w:r>
      <w:r>
        <w:rPr>
          <w:rFonts w:ascii="Arial" w:eastAsia="Arial" w:hAnsi="Arial" w:cs="Arial"/>
          <w:sz w:val="19"/>
          <w:szCs w:val="19"/>
        </w:rPr>
        <w:t>,</w:t>
      </w:r>
      <w:r>
        <w:rPr>
          <w:rFonts w:ascii="Arial" w:eastAsia="Arial" w:hAnsi="Arial" w:cs="Arial"/>
          <w:i/>
          <w:iCs/>
          <w:sz w:val="19"/>
          <w:szCs w:val="19"/>
        </w:rPr>
        <w:t xml:space="preserve"> Banksia littoralis </w:t>
      </w:r>
      <w:r>
        <w:rPr>
          <w:rFonts w:ascii="Arial" w:eastAsia="Arial" w:hAnsi="Arial" w:cs="Arial"/>
          <w:sz w:val="19"/>
          <w:szCs w:val="19"/>
        </w:rPr>
        <w:t>and</w:t>
      </w:r>
      <w:r>
        <w:rPr>
          <w:rFonts w:ascii="Arial" w:eastAsia="Arial" w:hAnsi="Arial" w:cs="Arial"/>
          <w:i/>
          <w:iCs/>
          <w:sz w:val="19"/>
          <w:szCs w:val="19"/>
        </w:rPr>
        <w:t xml:space="preserve"> Melaleuca preissiana</w:t>
      </w:r>
      <w:r>
        <w:rPr>
          <w:rFonts w:ascii="Arial" w:eastAsia="Arial" w:hAnsi="Arial" w:cs="Arial"/>
          <w:sz w:val="19"/>
          <w:szCs w:val="19"/>
        </w:rPr>
        <w:t>. Vegetation monitoring, which began in 2009,</w:t>
      </w:r>
      <w:r>
        <w:rPr>
          <w:rFonts w:ascii="Arial" w:eastAsia="Arial" w:hAnsi="Arial" w:cs="Arial"/>
          <w:i/>
          <w:iCs/>
          <w:sz w:val="19"/>
          <w:szCs w:val="19"/>
        </w:rPr>
        <w:t xml:space="preserve"> </w:t>
      </w:r>
      <w:r>
        <w:rPr>
          <w:rFonts w:ascii="Arial" w:eastAsia="Arial" w:hAnsi="Arial" w:cs="Arial"/>
          <w:sz w:val="19"/>
          <w:szCs w:val="19"/>
        </w:rPr>
        <w:t xml:space="preserve">indicates that the </w:t>
      </w:r>
      <w:r>
        <w:rPr>
          <w:rFonts w:ascii="Arial" w:eastAsia="Arial" w:hAnsi="Arial" w:cs="Arial"/>
          <w:i/>
          <w:iCs/>
          <w:sz w:val="19"/>
          <w:szCs w:val="19"/>
        </w:rPr>
        <w:t>Melaleuca</w:t>
      </w:r>
      <w:r>
        <w:rPr>
          <w:rFonts w:ascii="Arial" w:eastAsia="Arial" w:hAnsi="Arial" w:cs="Arial"/>
          <w:sz w:val="19"/>
          <w:szCs w:val="19"/>
        </w:rPr>
        <w:t xml:space="preserve"> species have declined significantly in cover abundance to the point where it is no longer present in the higher levels of the transect (Figure 87). Cover abundance of </w:t>
      </w:r>
      <w:r>
        <w:rPr>
          <w:rFonts w:ascii="Arial" w:eastAsia="Arial" w:hAnsi="Arial" w:cs="Arial"/>
          <w:i/>
          <w:iCs/>
          <w:sz w:val="19"/>
          <w:szCs w:val="19"/>
        </w:rPr>
        <w:t>E. rudis</w:t>
      </w:r>
      <w:r>
        <w:rPr>
          <w:rFonts w:ascii="Arial" w:eastAsia="Arial" w:hAnsi="Arial" w:cs="Arial"/>
          <w:sz w:val="19"/>
          <w:szCs w:val="19"/>
        </w:rPr>
        <w:t xml:space="preserve"> has remained relatively stable despite the health of individual trees declining (Buller et al., 2019). Other abundant species at the site include </w:t>
      </w:r>
      <w:r>
        <w:rPr>
          <w:rFonts w:ascii="Arial" w:eastAsia="Arial" w:hAnsi="Arial" w:cs="Arial"/>
          <w:i/>
          <w:iCs/>
          <w:sz w:val="19"/>
          <w:szCs w:val="19"/>
        </w:rPr>
        <w:t>Astartea scoparia</w:t>
      </w:r>
      <w:r>
        <w:rPr>
          <w:rFonts w:ascii="Arial" w:eastAsia="Arial" w:hAnsi="Arial" w:cs="Arial"/>
          <w:sz w:val="19"/>
          <w:szCs w:val="19"/>
        </w:rPr>
        <w:t xml:space="preserve">, </w:t>
      </w:r>
      <w:r>
        <w:rPr>
          <w:rFonts w:ascii="Arial" w:eastAsia="Arial" w:hAnsi="Arial" w:cs="Arial"/>
          <w:i/>
          <w:iCs/>
          <w:sz w:val="19"/>
          <w:szCs w:val="19"/>
        </w:rPr>
        <w:t>Hypocalymna angustifolium</w:t>
      </w:r>
      <w:r>
        <w:rPr>
          <w:rFonts w:ascii="Arial" w:eastAsia="Arial" w:hAnsi="Arial" w:cs="Arial"/>
          <w:sz w:val="19"/>
          <w:szCs w:val="19"/>
        </w:rPr>
        <w:t xml:space="preserve"> and </w:t>
      </w:r>
      <w:r>
        <w:rPr>
          <w:rFonts w:ascii="Arial" w:eastAsia="Arial" w:hAnsi="Arial" w:cs="Arial"/>
          <w:i/>
          <w:iCs/>
          <w:sz w:val="19"/>
          <w:szCs w:val="19"/>
        </w:rPr>
        <w:t>Kunzea glabrescens</w:t>
      </w:r>
      <w:r>
        <w:rPr>
          <w:rFonts w:ascii="Arial" w:eastAsia="Arial" w:hAnsi="Arial" w:cs="Arial"/>
          <w:sz w:val="19"/>
          <w:szCs w:val="19"/>
        </w:rPr>
        <w:t xml:space="preserve">. All plots along the vegetation monitoring transect have shifted in composition since 2009, mainly due to the decline in </w:t>
      </w:r>
      <w:r>
        <w:rPr>
          <w:rFonts w:ascii="Arial" w:eastAsia="Arial" w:hAnsi="Arial" w:cs="Arial"/>
          <w:i/>
          <w:iCs/>
          <w:sz w:val="19"/>
          <w:szCs w:val="19"/>
        </w:rPr>
        <w:t xml:space="preserve">M. rhaphiophyla </w:t>
      </w:r>
      <w:r>
        <w:rPr>
          <w:rFonts w:ascii="Arial" w:eastAsia="Arial" w:hAnsi="Arial" w:cs="Arial"/>
          <w:sz w:val="19"/>
          <w:szCs w:val="19"/>
        </w:rPr>
        <w:t>and</w:t>
      </w:r>
      <w:r>
        <w:rPr>
          <w:rFonts w:ascii="Arial" w:eastAsia="Arial" w:hAnsi="Arial" w:cs="Arial"/>
          <w:i/>
          <w:iCs/>
          <w:sz w:val="19"/>
          <w:szCs w:val="19"/>
        </w:rPr>
        <w:t xml:space="preserve"> M. preissiana </w:t>
      </w:r>
      <w:r>
        <w:rPr>
          <w:rFonts w:ascii="Arial" w:eastAsia="Arial" w:hAnsi="Arial" w:cs="Arial"/>
          <w:sz w:val="19"/>
          <w:szCs w:val="19"/>
        </w:rPr>
        <w:t>(Figure 88). Many species are likely to increase in cover abundances</w:t>
      </w:r>
      <w:r>
        <w:rPr>
          <w:rFonts w:ascii="Arial" w:eastAsia="Arial" w:hAnsi="Arial" w:cs="Arial"/>
          <w:i/>
          <w:iCs/>
          <w:sz w:val="19"/>
          <w:szCs w:val="19"/>
        </w:rPr>
        <w:t xml:space="preserve"> </w:t>
      </w:r>
      <w:r>
        <w:rPr>
          <w:rFonts w:ascii="Arial" w:eastAsia="Arial" w:hAnsi="Arial" w:cs="Arial"/>
          <w:sz w:val="19"/>
          <w:szCs w:val="19"/>
        </w:rPr>
        <w:t xml:space="preserve">with groundwater level decline, including an exotic grass, the exotic </w:t>
      </w:r>
      <w:r>
        <w:rPr>
          <w:rFonts w:ascii="Arial" w:eastAsia="Arial" w:hAnsi="Arial" w:cs="Arial"/>
          <w:i/>
          <w:iCs/>
          <w:sz w:val="19"/>
          <w:szCs w:val="19"/>
        </w:rPr>
        <w:t>Sonchus asper</w:t>
      </w:r>
      <w:r>
        <w:rPr>
          <w:rFonts w:ascii="Arial" w:eastAsia="Arial" w:hAnsi="Arial" w:cs="Arial"/>
          <w:sz w:val="19"/>
          <w:szCs w:val="19"/>
        </w:rPr>
        <w:t xml:space="preserve"> and </w:t>
      </w:r>
      <w:r>
        <w:rPr>
          <w:rFonts w:ascii="Arial" w:eastAsia="Arial" w:hAnsi="Arial" w:cs="Arial"/>
          <w:i/>
          <w:iCs/>
          <w:sz w:val="19"/>
          <w:szCs w:val="19"/>
        </w:rPr>
        <w:t>Lotus angustissimus</w:t>
      </w:r>
      <w:r>
        <w:rPr>
          <w:rFonts w:ascii="Arial" w:eastAsia="Arial" w:hAnsi="Arial" w:cs="Arial"/>
          <w:sz w:val="19"/>
          <w:szCs w:val="19"/>
        </w:rPr>
        <w:t xml:space="preserve"> (Figure 89). Some natives associated with lower groundwater levels include </w:t>
      </w:r>
      <w:r>
        <w:rPr>
          <w:rFonts w:ascii="Arial" w:eastAsia="Arial" w:hAnsi="Arial" w:cs="Arial"/>
          <w:i/>
          <w:iCs/>
          <w:sz w:val="19"/>
          <w:szCs w:val="19"/>
        </w:rPr>
        <w:t>Senecio</w:t>
      </w:r>
      <w:r>
        <w:rPr>
          <w:rFonts w:ascii="Arial" w:eastAsia="Arial" w:hAnsi="Arial" w:cs="Arial"/>
          <w:sz w:val="19"/>
          <w:szCs w:val="19"/>
        </w:rPr>
        <w:t xml:space="preserve"> sp., </w:t>
      </w:r>
      <w:r>
        <w:rPr>
          <w:rFonts w:ascii="Arial" w:eastAsia="Arial" w:hAnsi="Arial" w:cs="Arial"/>
          <w:i/>
          <w:iCs/>
          <w:sz w:val="19"/>
          <w:szCs w:val="19"/>
        </w:rPr>
        <w:t>Pteridium esculentum</w:t>
      </w:r>
    </w:p>
    <w:p w14:paraId="7FD4F562" w14:textId="77777777" w:rsidR="004B413C" w:rsidRDefault="004B413C">
      <w:pPr>
        <w:spacing w:line="6" w:lineRule="exact"/>
        <w:rPr>
          <w:sz w:val="20"/>
          <w:szCs w:val="20"/>
        </w:rPr>
      </w:pPr>
    </w:p>
    <w:p w14:paraId="27D6B993" w14:textId="77777777" w:rsidR="004B413C" w:rsidRDefault="00EC2FEA">
      <w:pPr>
        <w:ind w:left="20"/>
        <w:rPr>
          <w:sz w:val="20"/>
          <w:szCs w:val="20"/>
        </w:rPr>
      </w:pPr>
      <w:r>
        <w:rPr>
          <w:rFonts w:ascii="Arial" w:eastAsia="Arial" w:hAnsi="Arial" w:cs="Arial"/>
          <w:sz w:val="20"/>
          <w:szCs w:val="20"/>
        </w:rPr>
        <w:t xml:space="preserve">and </w:t>
      </w:r>
      <w:r>
        <w:rPr>
          <w:rFonts w:ascii="Arial" w:eastAsia="Arial" w:hAnsi="Arial" w:cs="Arial"/>
          <w:i/>
          <w:iCs/>
          <w:sz w:val="20"/>
          <w:szCs w:val="20"/>
        </w:rPr>
        <w:t>Hypolaena exsulca</w:t>
      </w:r>
      <w:r>
        <w:rPr>
          <w:rFonts w:ascii="Arial" w:eastAsia="Arial" w:hAnsi="Arial" w:cs="Arial"/>
          <w:sz w:val="20"/>
          <w:szCs w:val="20"/>
        </w:rPr>
        <w:t>.</w:t>
      </w:r>
    </w:p>
    <w:p w14:paraId="7399F160" w14:textId="77777777" w:rsidR="004B413C" w:rsidRDefault="004B413C">
      <w:pPr>
        <w:sectPr w:rsidR="004B413C">
          <w:pgSz w:w="12240" w:h="15840"/>
          <w:pgMar w:top="1440" w:right="1400" w:bottom="330" w:left="1420" w:header="0" w:footer="0" w:gutter="0"/>
          <w:cols w:space="720" w:equalWidth="0">
            <w:col w:w="9420"/>
          </w:cols>
        </w:sectPr>
      </w:pPr>
    </w:p>
    <w:p w14:paraId="73CDD9D2" w14:textId="77777777" w:rsidR="004B413C" w:rsidRDefault="004B413C">
      <w:pPr>
        <w:spacing w:line="200" w:lineRule="exact"/>
        <w:rPr>
          <w:sz w:val="20"/>
          <w:szCs w:val="20"/>
        </w:rPr>
      </w:pPr>
    </w:p>
    <w:p w14:paraId="3B2A477F" w14:textId="77777777" w:rsidR="004B413C" w:rsidRDefault="004B413C">
      <w:pPr>
        <w:spacing w:line="200" w:lineRule="exact"/>
        <w:rPr>
          <w:sz w:val="20"/>
          <w:szCs w:val="20"/>
        </w:rPr>
      </w:pPr>
    </w:p>
    <w:p w14:paraId="6005B6DD" w14:textId="77777777" w:rsidR="004B413C" w:rsidRDefault="004B413C">
      <w:pPr>
        <w:spacing w:line="200" w:lineRule="exact"/>
        <w:rPr>
          <w:sz w:val="20"/>
          <w:szCs w:val="20"/>
        </w:rPr>
      </w:pPr>
    </w:p>
    <w:p w14:paraId="5645336C" w14:textId="77777777" w:rsidR="004B413C" w:rsidRDefault="004B413C">
      <w:pPr>
        <w:spacing w:line="200" w:lineRule="exact"/>
        <w:rPr>
          <w:sz w:val="20"/>
          <w:szCs w:val="20"/>
        </w:rPr>
      </w:pPr>
    </w:p>
    <w:p w14:paraId="37D288BB" w14:textId="77777777" w:rsidR="004B413C" w:rsidRDefault="004B413C">
      <w:pPr>
        <w:spacing w:line="200" w:lineRule="exact"/>
        <w:rPr>
          <w:sz w:val="20"/>
          <w:szCs w:val="20"/>
        </w:rPr>
      </w:pPr>
    </w:p>
    <w:p w14:paraId="22D44740" w14:textId="77777777" w:rsidR="004B413C" w:rsidRDefault="004B413C">
      <w:pPr>
        <w:spacing w:line="200" w:lineRule="exact"/>
        <w:rPr>
          <w:sz w:val="20"/>
          <w:szCs w:val="20"/>
        </w:rPr>
      </w:pPr>
    </w:p>
    <w:p w14:paraId="44BE2982" w14:textId="77777777" w:rsidR="004B413C" w:rsidRDefault="004B413C">
      <w:pPr>
        <w:spacing w:line="200" w:lineRule="exact"/>
        <w:rPr>
          <w:sz w:val="20"/>
          <w:szCs w:val="20"/>
        </w:rPr>
      </w:pPr>
    </w:p>
    <w:p w14:paraId="4E4B3019" w14:textId="77777777" w:rsidR="004B413C" w:rsidRDefault="004B413C">
      <w:pPr>
        <w:spacing w:line="200" w:lineRule="exact"/>
        <w:rPr>
          <w:sz w:val="20"/>
          <w:szCs w:val="20"/>
        </w:rPr>
      </w:pPr>
    </w:p>
    <w:p w14:paraId="3581210D" w14:textId="77777777" w:rsidR="004B413C" w:rsidRDefault="004B413C">
      <w:pPr>
        <w:spacing w:line="200" w:lineRule="exact"/>
        <w:rPr>
          <w:sz w:val="20"/>
          <w:szCs w:val="20"/>
        </w:rPr>
      </w:pPr>
    </w:p>
    <w:p w14:paraId="35DDADC4" w14:textId="77777777" w:rsidR="004B413C" w:rsidRDefault="004B413C">
      <w:pPr>
        <w:spacing w:line="200" w:lineRule="exact"/>
        <w:rPr>
          <w:sz w:val="20"/>
          <w:szCs w:val="20"/>
        </w:rPr>
      </w:pPr>
    </w:p>
    <w:p w14:paraId="145FFAF8" w14:textId="77777777" w:rsidR="004B413C" w:rsidRDefault="004B413C">
      <w:pPr>
        <w:spacing w:line="200" w:lineRule="exact"/>
        <w:rPr>
          <w:sz w:val="20"/>
          <w:szCs w:val="20"/>
        </w:rPr>
      </w:pPr>
    </w:p>
    <w:p w14:paraId="412BA980" w14:textId="77777777" w:rsidR="004B413C" w:rsidRDefault="004B413C">
      <w:pPr>
        <w:spacing w:line="200" w:lineRule="exact"/>
        <w:rPr>
          <w:sz w:val="20"/>
          <w:szCs w:val="20"/>
        </w:rPr>
      </w:pPr>
    </w:p>
    <w:p w14:paraId="43127030" w14:textId="77777777" w:rsidR="004B413C" w:rsidRDefault="004B413C">
      <w:pPr>
        <w:spacing w:line="200" w:lineRule="exact"/>
        <w:rPr>
          <w:sz w:val="20"/>
          <w:szCs w:val="20"/>
        </w:rPr>
      </w:pPr>
    </w:p>
    <w:p w14:paraId="3566AF5D" w14:textId="77777777" w:rsidR="004B413C" w:rsidRDefault="004B413C">
      <w:pPr>
        <w:spacing w:line="200" w:lineRule="exact"/>
        <w:rPr>
          <w:sz w:val="20"/>
          <w:szCs w:val="20"/>
        </w:rPr>
      </w:pPr>
    </w:p>
    <w:p w14:paraId="3F625907" w14:textId="77777777" w:rsidR="004B413C" w:rsidRDefault="004B413C">
      <w:pPr>
        <w:spacing w:line="200" w:lineRule="exact"/>
        <w:rPr>
          <w:sz w:val="20"/>
          <w:szCs w:val="20"/>
        </w:rPr>
      </w:pPr>
    </w:p>
    <w:p w14:paraId="3AFE3E01" w14:textId="77777777" w:rsidR="004B413C" w:rsidRDefault="004B413C">
      <w:pPr>
        <w:spacing w:line="200" w:lineRule="exact"/>
        <w:rPr>
          <w:sz w:val="20"/>
          <w:szCs w:val="20"/>
        </w:rPr>
      </w:pPr>
    </w:p>
    <w:p w14:paraId="469D8BBF" w14:textId="77777777" w:rsidR="004B413C" w:rsidRDefault="004B413C">
      <w:pPr>
        <w:spacing w:line="308" w:lineRule="exact"/>
        <w:rPr>
          <w:sz w:val="20"/>
          <w:szCs w:val="20"/>
        </w:rPr>
      </w:pPr>
    </w:p>
    <w:p w14:paraId="250700FF" w14:textId="77777777" w:rsidR="004B413C" w:rsidRDefault="00EC2FEA">
      <w:pPr>
        <w:ind w:right="20"/>
        <w:jc w:val="center"/>
        <w:rPr>
          <w:sz w:val="20"/>
          <w:szCs w:val="20"/>
        </w:rPr>
      </w:pPr>
      <w:r>
        <w:rPr>
          <w:rFonts w:ascii="Arial" w:eastAsia="Arial" w:hAnsi="Arial" w:cs="Arial"/>
          <w:sz w:val="15"/>
          <w:szCs w:val="15"/>
        </w:rPr>
        <w:t>137</w:t>
      </w:r>
    </w:p>
    <w:p w14:paraId="18BDEB9D" w14:textId="77777777" w:rsidR="004B413C" w:rsidRDefault="004B413C">
      <w:pPr>
        <w:sectPr w:rsidR="004B413C">
          <w:type w:val="continuous"/>
          <w:pgSz w:w="12240" w:h="15840"/>
          <w:pgMar w:top="1440" w:right="1400" w:bottom="330" w:left="1420" w:header="0" w:footer="0" w:gutter="0"/>
          <w:cols w:space="720" w:equalWidth="0">
            <w:col w:w="9420"/>
          </w:cols>
        </w:sectPr>
      </w:pPr>
    </w:p>
    <w:p w14:paraId="4904A99F" w14:textId="77777777" w:rsidR="004B413C" w:rsidRDefault="00EC2FEA">
      <w:pPr>
        <w:spacing w:line="200" w:lineRule="exact"/>
        <w:rPr>
          <w:sz w:val="20"/>
          <w:szCs w:val="20"/>
        </w:rPr>
      </w:pPr>
      <w:bookmarkStart w:id="175" w:name="page138"/>
      <w:bookmarkEnd w:id="175"/>
      <w:r>
        <w:rPr>
          <w:noProof/>
          <w:sz w:val="20"/>
          <w:szCs w:val="20"/>
        </w:rPr>
        <w:lastRenderedPageBreak/>
        <w:drawing>
          <wp:anchor distT="0" distB="0" distL="114300" distR="114300" simplePos="0" relativeHeight="252354560" behindDoc="1" locked="0" layoutInCell="0" allowOverlap="1" wp14:anchorId="2BF6C245" wp14:editId="348796D3">
            <wp:simplePos x="0" y="0"/>
            <wp:positionH relativeFrom="page">
              <wp:posOffset>1386205</wp:posOffset>
            </wp:positionH>
            <wp:positionV relativeFrom="page">
              <wp:posOffset>2738120</wp:posOffset>
            </wp:positionV>
            <wp:extent cx="5200015" cy="3646805"/>
            <wp:effectExtent l="0" t="0" r="0" b="0"/>
            <wp:wrapNone/>
            <wp:docPr id="1405" name="Picture 1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5"/>
                    <pic:cNvPicPr>
                      <a:picLocks noChangeAspect="1" noChangeArrowheads="1"/>
                    </pic:cNvPicPr>
                  </pic:nvPicPr>
                  <pic:blipFill>
                    <a:blip r:embed="rId901"/>
                    <a:srcRect/>
                    <a:stretch>
                      <a:fillRect/>
                    </a:stretch>
                  </pic:blipFill>
                  <pic:spPr bwMode="auto">
                    <a:xfrm>
                      <a:off x="0" y="0"/>
                      <a:ext cx="5200015" cy="3646805"/>
                    </a:xfrm>
                    <a:prstGeom prst="rect">
                      <a:avLst/>
                    </a:prstGeom>
                    <a:noFill/>
                  </pic:spPr>
                </pic:pic>
              </a:graphicData>
            </a:graphic>
          </wp:anchor>
        </w:drawing>
      </w:r>
    </w:p>
    <w:p w14:paraId="52EC0C75" w14:textId="77777777" w:rsidR="004B413C" w:rsidRDefault="004B413C">
      <w:pPr>
        <w:spacing w:line="200" w:lineRule="exact"/>
        <w:rPr>
          <w:sz w:val="20"/>
          <w:szCs w:val="20"/>
        </w:rPr>
      </w:pPr>
    </w:p>
    <w:p w14:paraId="44A6BA39" w14:textId="77777777" w:rsidR="004B413C" w:rsidRDefault="004B413C">
      <w:pPr>
        <w:spacing w:line="200" w:lineRule="exact"/>
        <w:rPr>
          <w:sz w:val="20"/>
          <w:szCs w:val="20"/>
        </w:rPr>
      </w:pPr>
    </w:p>
    <w:p w14:paraId="4B42EEC1" w14:textId="77777777" w:rsidR="004B413C" w:rsidRDefault="004B413C">
      <w:pPr>
        <w:spacing w:line="200" w:lineRule="exact"/>
        <w:rPr>
          <w:sz w:val="20"/>
          <w:szCs w:val="20"/>
        </w:rPr>
      </w:pPr>
    </w:p>
    <w:p w14:paraId="61CE37FB" w14:textId="77777777" w:rsidR="004B413C" w:rsidRDefault="004B413C">
      <w:pPr>
        <w:spacing w:line="200" w:lineRule="exact"/>
        <w:rPr>
          <w:sz w:val="20"/>
          <w:szCs w:val="20"/>
        </w:rPr>
      </w:pPr>
    </w:p>
    <w:p w14:paraId="3F46782B" w14:textId="77777777" w:rsidR="004B413C" w:rsidRDefault="004B413C">
      <w:pPr>
        <w:spacing w:line="200" w:lineRule="exact"/>
        <w:rPr>
          <w:sz w:val="20"/>
          <w:szCs w:val="20"/>
        </w:rPr>
      </w:pPr>
    </w:p>
    <w:p w14:paraId="0D7CD740" w14:textId="77777777" w:rsidR="004B413C" w:rsidRDefault="004B413C">
      <w:pPr>
        <w:spacing w:line="200" w:lineRule="exact"/>
        <w:rPr>
          <w:sz w:val="20"/>
          <w:szCs w:val="20"/>
        </w:rPr>
      </w:pPr>
    </w:p>
    <w:p w14:paraId="095A6C9F" w14:textId="77777777" w:rsidR="004B413C" w:rsidRDefault="004B413C">
      <w:pPr>
        <w:spacing w:line="200" w:lineRule="exact"/>
        <w:rPr>
          <w:sz w:val="20"/>
          <w:szCs w:val="20"/>
        </w:rPr>
      </w:pPr>
    </w:p>
    <w:p w14:paraId="6D05D657" w14:textId="77777777" w:rsidR="004B413C" w:rsidRDefault="004B413C">
      <w:pPr>
        <w:spacing w:line="200" w:lineRule="exact"/>
        <w:rPr>
          <w:sz w:val="20"/>
          <w:szCs w:val="20"/>
        </w:rPr>
      </w:pPr>
    </w:p>
    <w:p w14:paraId="13FCCBDB" w14:textId="77777777" w:rsidR="004B413C" w:rsidRDefault="004B413C">
      <w:pPr>
        <w:spacing w:line="200" w:lineRule="exact"/>
        <w:rPr>
          <w:sz w:val="20"/>
          <w:szCs w:val="20"/>
        </w:rPr>
      </w:pPr>
    </w:p>
    <w:p w14:paraId="64255AF6" w14:textId="77777777" w:rsidR="004B413C" w:rsidRDefault="004B413C">
      <w:pPr>
        <w:spacing w:line="200" w:lineRule="exact"/>
        <w:rPr>
          <w:sz w:val="20"/>
          <w:szCs w:val="20"/>
        </w:rPr>
      </w:pPr>
    </w:p>
    <w:p w14:paraId="081F775F" w14:textId="77777777" w:rsidR="004B413C" w:rsidRDefault="004B413C">
      <w:pPr>
        <w:spacing w:line="200" w:lineRule="exact"/>
        <w:rPr>
          <w:sz w:val="20"/>
          <w:szCs w:val="20"/>
        </w:rPr>
      </w:pPr>
    </w:p>
    <w:p w14:paraId="3A332F7C" w14:textId="77777777" w:rsidR="004B413C" w:rsidRDefault="004B413C">
      <w:pPr>
        <w:spacing w:line="200" w:lineRule="exact"/>
        <w:rPr>
          <w:sz w:val="20"/>
          <w:szCs w:val="20"/>
        </w:rPr>
      </w:pPr>
    </w:p>
    <w:p w14:paraId="58B175D2" w14:textId="77777777" w:rsidR="004B413C" w:rsidRDefault="004B413C">
      <w:pPr>
        <w:spacing w:line="200" w:lineRule="exact"/>
        <w:rPr>
          <w:sz w:val="20"/>
          <w:szCs w:val="20"/>
        </w:rPr>
      </w:pPr>
    </w:p>
    <w:p w14:paraId="2B01E7F6" w14:textId="77777777" w:rsidR="004B413C" w:rsidRDefault="004B413C">
      <w:pPr>
        <w:spacing w:line="200" w:lineRule="exact"/>
        <w:rPr>
          <w:sz w:val="20"/>
          <w:szCs w:val="20"/>
        </w:rPr>
      </w:pPr>
    </w:p>
    <w:p w14:paraId="032C86B6" w14:textId="77777777" w:rsidR="004B413C" w:rsidRDefault="004B413C">
      <w:pPr>
        <w:spacing w:line="200" w:lineRule="exact"/>
        <w:rPr>
          <w:sz w:val="20"/>
          <w:szCs w:val="20"/>
        </w:rPr>
      </w:pPr>
    </w:p>
    <w:p w14:paraId="5E38AC63" w14:textId="77777777" w:rsidR="004B413C" w:rsidRDefault="004B413C">
      <w:pPr>
        <w:spacing w:line="200" w:lineRule="exact"/>
        <w:rPr>
          <w:sz w:val="20"/>
          <w:szCs w:val="20"/>
        </w:rPr>
      </w:pPr>
    </w:p>
    <w:p w14:paraId="3F3A3B9E" w14:textId="77777777" w:rsidR="004B413C" w:rsidRDefault="004B413C">
      <w:pPr>
        <w:spacing w:line="200" w:lineRule="exact"/>
        <w:rPr>
          <w:sz w:val="20"/>
          <w:szCs w:val="20"/>
        </w:rPr>
      </w:pPr>
    </w:p>
    <w:p w14:paraId="380DEB39" w14:textId="77777777" w:rsidR="004B413C" w:rsidRDefault="004B413C">
      <w:pPr>
        <w:spacing w:line="258" w:lineRule="exact"/>
        <w:rPr>
          <w:sz w:val="20"/>
          <w:szCs w:val="20"/>
        </w:rPr>
      </w:pPr>
    </w:p>
    <w:tbl>
      <w:tblPr>
        <w:tblW w:w="0" w:type="auto"/>
        <w:tblInd w:w="20" w:type="dxa"/>
        <w:tblLayout w:type="fixed"/>
        <w:tblCellMar>
          <w:left w:w="0" w:type="dxa"/>
          <w:right w:w="0" w:type="dxa"/>
        </w:tblCellMar>
        <w:tblLook w:val="04A0" w:firstRow="1" w:lastRow="0" w:firstColumn="1" w:lastColumn="0" w:noHBand="0" w:noVBand="1"/>
      </w:tblPr>
      <w:tblGrid>
        <w:gridCol w:w="360"/>
        <w:gridCol w:w="1740"/>
        <w:gridCol w:w="1940"/>
        <w:gridCol w:w="2060"/>
        <w:gridCol w:w="1980"/>
        <w:gridCol w:w="1200"/>
        <w:gridCol w:w="20"/>
      </w:tblGrid>
      <w:tr w:rsidR="004B413C" w14:paraId="77732481" w14:textId="77777777">
        <w:trPr>
          <w:trHeight w:val="207"/>
        </w:trPr>
        <w:tc>
          <w:tcPr>
            <w:tcW w:w="360" w:type="dxa"/>
            <w:vAlign w:val="bottom"/>
          </w:tcPr>
          <w:p w14:paraId="0905C6D9" w14:textId="77777777" w:rsidR="004B413C" w:rsidRDefault="004B413C">
            <w:pPr>
              <w:rPr>
                <w:sz w:val="18"/>
                <w:szCs w:val="18"/>
              </w:rPr>
            </w:pPr>
          </w:p>
        </w:tc>
        <w:tc>
          <w:tcPr>
            <w:tcW w:w="1740" w:type="dxa"/>
            <w:vAlign w:val="bottom"/>
          </w:tcPr>
          <w:p w14:paraId="3DAA1DD7" w14:textId="77777777" w:rsidR="004B413C" w:rsidRDefault="00EC2FEA">
            <w:pPr>
              <w:ind w:right="1370"/>
              <w:jc w:val="right"/>
              <w:rPr>
                <w:sz w:val="20"/>
                <w:szCs w:val="20"/>
              </w:rPr>
            </w:pPr>
            <w:r>
              <w:rPr>
                <w:rFonts w:ascii="Arial" w:eastAsia="Arial" w:hAnsi="Arial" w:cs="Arial"/>
                <w:color w:val="4D4D4D"/>
                <w:sz w:val="18"/>
                <w:szCs w:val="18"/>
              </w:rPr>
              <w:t>59</w:t>
            </w:r>
          </w:p>
        </w:tc>
        <w:tc>
          <w:tcPr>
            <w:tcW w:w="1940" w:type="dxa"/>
            <w:vAlign w:val="bottom"/>
          </w:tcPr>
          <w:p w14:paraId="4247A4FC" w14:textId="77777777" w:rsidR="004B413C" w:rsidRDefault="004B413C">
            <w:pPr>
              <w:rPr>
                <w:sz w:val="18"/>
                <w:szCs w:val="18"/>
              </w:rPr>
            </w:pPr>
          </w:p>
        </w:tc>
        <w:tc>
          <w:tcPr>
            <w:tcW w:w="2060" w:type="dxa"/>
            <w:vAlign w:val="bottom"/>
          </w:tcPr>
          <w:p w14:paraId="51913641" w14:textId="77777777" w:rsidR="004B413C" w:rsidRDefault="004B413C">
            <w:pPr>
              <w:rPr>
                <w:sz w:val="18"/>
                <w:szCs w:val="18"/>
              </w:rPr>
            </w:pPr>
          </w:p>
        </w:tc>
        <w:tc>
          <w:tcPr>
            <w:tcW w:w="1980" w:type="dxa"/>
            <w:vAlign w:val="bottom"/>
          </w:tcPr>
          <w:p w14:paraId="4ADB4C3B" w14:textId="77777777" w:rsidR="004B413C" w:rsidRDefault="004B413C">
            <w:pPr>
              <w:rPr>
                <w:sz w:val="18"/>
                <w:szCs w:val="18"/>
              </w:rPr>
            </w:pPr>
          </w:p>
        </w:tc>
        <w:tc>
          <w:tcPr>
            <w:tcW w:w="1200" w:type="dxa"/>
            <w:vAlign w:val="bottom"/>
          </w:tcPr>
          <w:p w14:paraId="5A084D7F" w14:textId="77777777" w:rsidR="004B413C" w:rsidRDefault="004B413C">
            <w:pPr>
              <w:rPr>
                <w:sz w:val="18"/>
                <w:szCs w:val="18"/>
              </w:rPr>
            </w:pPr>
          </w:p>
        </w:tc>
        <w:tc>
          <w:tcPr>
            <w:tcW w:w="0" w:type="dxa"/>
            <w:vAlign w:val="bottom"/>
          </w:tcPr>
          <w:p w14:paraId="0B91E7B8" w14:textId="77777777" w:rsidR="004B413C" w:rsidRDefault="004B413C">
            <w:pPr>
              <w:rPr>
                <w:sz w:val="1"/>
                <w:szCs w:val="1"/>
              </w:rPr>
            </w:pPr>
          </w:p>
        </w:tc>
      </w:tr>
      <w:tr w:rsidR="004B413C" w14:paraId="0E61A636" w14:textId="77777777">
        <w:trPr>
          <w:trHeight w:val="1486"/>
        </w:trPr>
        <w:tc>
          <w:tcPr>
            <w:tcW w:w="360" w:type="dxa"/>
            <w:textDirection w:val="btLr"/>
            <w:vAlign w:val="bottom"/>
          </w:tcPr>
          <w:p w14:paraId="174C5E94" w14:textId="77777777" w:rsidR="004B413C" w:rsidRDefault="00EC2FEA">
            <w:pPr>
              <w:rPr>
                <w:sz w:val="20"/>
                <w:szCs w:val="20"/>
              </w:rPr>
            </w:pPr>
            <w:r>
              <w:rPr>
                <w:rFonts w:ascii="Symbol" w:eastAsia="Symbol" w:hAnsi="Symbol" w:cs="Symbol"/>
                <w:w w:val="70"/>
                <w:sz w:val="28"/>
                <w:szCs w:val="28"/>
              </w:rPr>
              <w:t>(     )</w:t>
            </w:r>
            <w:r>
              <w:rPr>
                <w:rFonts w:ascii="Arial" w:eastAsia="Arial" w:hAnsi="Arial" w:cs="Arial"/>
                <w:w w:val="70"/>
              </w:rPr>
              <w:t>mAHD</w:t>
            </w:r>
          </w:p>
        </w:tc>
        <w:tc>
          <w:tcPr>
            <w:tcW w:w="1740" w:type="dxa"/>
            <w:vMerge w:val="restart"/>
            <w:vAlign w:val="bottom"/>
          </w:tcPr>
          <w:p w14:paraId="67D51507" w14:textId="77777777" w:rsidR="004B413C" w:rsidRDefault="00EC2FEA">
            <w:pPr>
              <w:ind w:right="1370"/>
              <w:jc w:val="right"/>
              <w:rPr>
                <w:sz w:val="20"/>
                <w:szCs w:val="20"/>
              </w:rPr>
            </w:pPr>
            <w:r>
              <w:rPr>
                <w:rFonts w:ascii="Arial" w:eastAsia="Arial" w:hAnsi="Arial" w:cs="Arial"/>
                <w:color w:val="4D4D4D"/>
                <w:sz w:val="18"/>
                <w:szCs w:val="18"/>
              </w:rPr>
              <w:t>57</w:t>
            </w:r>
          </w:p>
        </w:tc>
        <w:tc>
          <w:tcPr>
            <w:tcW w:w="1940" w:type="dxa"/>
            <w:vAlign w:val="bottom"/>
          </w:tcPr>
          <w:p w14:paraId="74948F65" w14:textId="77777777" w:rsidR="004B413C" w:rsidRDefault="004B413C">
            <w:pPr>
              <w:rPr>
                <w:sz w:val="24"/>
                <w:szCs w:val="24"/>
              </w:rPr>
            </w:pPr>
          </w:p>
        </w:tc>
        <w:tc>
          <w:tcPr>
            <w:tcW w:w="2060" w:type="dxa"/>
            <w:vAlign w:val="bottom"/>
          </w:tcPr>
          <w:p w14:paraId="024E1E71" w14:textId="77777777" w:rsidR="004B413C" w:rsidRDefault="004B413C">
            <w:pPr>
              <w:rPr>
                <w:sz w:val="24"/>
                <w:szCs w:val="24"/>
              </w:rPr>
            </w:pPr>
          </w:p>
        </w:tc>
        <w:tc>
          <w:tcPr>
            <w:tcW w:w="1980" w:type="dxa"/>
            <w:vAlign w:val="bottom"/>
          </w:tcPr>
          <w:p w14:paraId="09F27533" w14:textId="77777777" w:rsidR="004B413C" w:rsidRDefault="004B413C">
            <w:pPr>
              <w:rPr>
                <w:sz w:val="24"/>
                <w:szCs w:val="24"/>
              </w:rPr>
            </w:pPr>
          </w:p>
        </w:tc>
        <w:tc>
          <w:tcPr>
            <w:tcW w:w="1200" w:type="dxa"/>
            <w:vAlign w:val="bottom"/>
          </w:tcPr>
          <w:p w14:paraId="3586D616" w14:textId="77777777" w:rsidR="004B413C" w:rsidRDefault="004B413C">
            <w:pPr>
              <w:rPr>
                <w:sz w:val="24"/>
                <w:szCs w:val="24"/>
              </w:rPr>
            </w:pPr>
          </w:p>
        </w:tc>
        <w:tc>
          <w:tcPr>
            <w:tcW w:w="0" w:type="dxa"/>
            <w:vAlign w:val="bottom"/>
          </w:tcPr>
          <w:p w14:paraId="10CFC913" w14:textId="77777777" w:rsidR="004B413C" w:rsidRDefault="004B413C">
            <w:pPr>
              <w:rPr>
                <w:sz w:val="1"/>
                <w:szCs w:val="1"/>
              </w:rPr>
            </w:pPr>
          </w:p>
        </w:tc>
      </w:tr>
      <w:tr w:rsidR="004B413C" w14:paraId="0AAB963A" w14:textId="77777777">
        <w:trPr>
          <w:trHeight w:val="48"/>
        </w:trPr>
        <w:tc>
          <w:tcPr>
            <w:tcW w:w="360" w:type="dxa"/>
            <w:vMerge w:val="restart"/>
            <w:textDirection w:val="btLr"/>
            <w:vAlign w:val="bottom"/>
          </w:tcPr>
          <w:p w14:paraId="533223F5" w14:textId="77777777" w:rsidR="004B413C" w:rsidRDefault="00EC2FEA">
            <w:pPr>
              <w:rPr>
                <w:sz w:val="20"/>
                <w:szCs w:val="20"/>
              </w:rPr>
            </w:pPr>
            <w:r>
              <w:rPr>
                <w:rFonts w:ascii="Arial" w:eastAsia="Arial" w:hAnsi="Arial" w:cs="Arial"/>
                <w:w w:val="98"/>
              </w:rPr>
              <w:t>Water Level</w:t>
            </w:r>
          </w:p>
        </w:tc>
        <w:tc>
          <w:tcPr>
            <w:tcW w:w="1740" w:type="dxa"/>
            <w:vMerge/>
            <w:vAlign w:val="bottom"/>
          </w:tcPr>
          <w:p w14:paraId="459A4CA3" w14:textId="77777777" w:rsidR="004B413C" w:rsidRDefault="004B413C">
            <w:pPr>
              <w:rPr>
                <w:sz w:val="4"/>
                <w:szCs w:val="4"/>
              </w:rPr>
            </w:pPr>
          </w:p>
        </w:tc>
        <w:tc>
          <w:tcPr>
            <w:tcW w:w="1940" w:type="dxa"/>
            <w:vAlign w:val="bottom"/>
          </w:tcPr>
          <w:p w14:paraId="4B7AF2DD" w14:textId="77777777" w:rsidR="004B413C" w:rsidRDefault="004B413C">
            <w:pPr>
              <w:rPr>
                <w:sz w:val="4"/>
                <w:szCs w:val="4"/>
              </w:rPr>
            </w:pPr>
          </w:p>
        </w:tc>
        <w:tc>
          <w:tcPr>
            <w:tcW w:w="2060" w:type="dxa"/>
            <w:vAlign w:val="bottom"/>
          </w:tcPr>
          <w:p w14:paraId="46C3E678" w14:textId="77777777" w:rsidR="004B413C" w:rsidRDefault="004B413C">
            <w:pPr>
              <w:rPr>
                <w:sz w:val="4"/>
                <w:szCs w:val="4"/>
              </w:rPr>
            </w:pPr>
          </w:p>
        </w:tc>
        <w:tc>
          <w:tcPr>
            <w:tcW w:w="1980" w:type="dxa"/>
            <w:vAlign w:val="bottom"/>
          </w:tcPr>
          <w:p w14:paraId="646D6FCB" w14:textId="77777777" w:rsidR="004B413C" w:rsidRDefault="004B413C">
            <w:pPr>
              <w:rPr>
                <w:sz w:val="4"/>
                <w:szCs w:val="4"/>
              </w:rPr>
            </w:pPr>
          </w:p>
        </w:tc>
        <w:tc>
          <w:tcPr>
            <w:tcW w:w="1200" w:type="dxa"/>
            <w:vAlign w:val="bottom"/>
          </w:tcPr>
          <w:p w14:paraId="5566B5A8" w14:textId="77777777" w:rsidR="004B413C" w:rsidRDefault="004B413C">
            <w:pPr>
              <w:rPr>
                <w:sz w:val="4"/>
                <w:szCs w:val="4"/>
              </w:rPr>
            </w:pPr>
          </w:p>
        </w:tc>
        <w:tc>
          <w:tcPr>
            <w:tcW w:w="0" w:type="dxa"/>
            <w:vAlign w:val="bottom"/>
          </w:tcPr>
          <w:p w14:paraId="6053D1FC" w14:textId="77777777" w:rsidR="004B413C" w:rsidRDefault="004B413C">
            <w:pPr>
              <w:rPr>
                <w:sz w:val="1"/>
                <w:szCs w:val="1"/>
              </w:rPr>
            </w:pPr>
          </w:p>
        </w:tc>
      </w:tr>
      <w:tr w:rsidR="004B413C" w14:paraId="4BD76BA6" w14:textId="77777777">
        <w:trPr>
          <w:trHeight w:val="1160"/>
        </w:trPr>
        <w:tc>
          <w:tcPr>
            <w:tcW w:w="360" w:type="dxa"/>
            <w:vMerge/>
            <w:vAlign w:val="bottom"/>
          </w:tcPr>
          <w:p w14:paraId="73AEF533" w14:textId="77777777" w:rsidR="004B413C" w:rsidRDefault="004B413C">
            <w:pPr>
              <w:rPr>
                <w:sz w:val="24"/>
                <w:szCs w:val="24"/>
              </w:rPr>
            </w:pPr>
          </w:p>
        </w:tc>
        <w:tc>
          <w:tcPr>
            <w:tcW w:w="1740" w:type="dxa"/>
            <w:vAlign w:val="bottom"/>
          </w:tcPr>
          <w:p w14:paraId="1A01A655" w14:textId="77777777" w:rsidR="004B413C" w:rsidRDefault="004B413C">
            <w:pPr>
              <w:rPr>
                <w:sz w:val="24"/>
                <w:szCs w:val="24"/>
              </w:rPr>
            </w:pPr>
          </w:p>
        </w:tc>
        <w:tc>
          <w:tcPr>
            <w:tcW w:w="1940" w:type="dxa"/>
            <w:vAlign w:val="bottom"/>
          </w:tcPr>
          <w:p w14:paraId="4C56C7A5" w14:textId="77777777" w:rsidR="004B413C" w:rsidRDefault="004B413C">
            <w:pPr>
              <w:rPr>
                <w:sz w:val="24"/>
                <w:szCs w:val="24"/>
              </w:rPr>
            </w:pPr>
          </w:p>
        </w:tc>
        <w:tc>
          <w:tcPr>
            <w:tcW w:w="2060" w:type="dxa"/>
            <w:vAlign w:val="bottom"/>
          </w:tcPr>
          <w:p w14:paraId="3835EAB2" w14:textId="77777777" w:rsidR="004B413C" w:rsidRDefault="004B413C">
            <w:pPr>
              <w:rPr>
                <w:sz w:val="24"/>
                <w:szCs w:val="24"/>
              </w:rPr>
            </w:pPr>
          </w:p>
        </w:tc>
        <w:tc>
          <w:tcPr>
            <w:tcW w:w="1980" w:type="dxa"/>
            <w:vAlign w:val="bottom"/>
          </w:tcPr>
          <w:p w14:paraId="07797BC5" w14:textId="77777777" w:rsidR="004B413C" w:rsidRDefault="004B413C">
            <w:pPr>
              <w:rPr>
                <w:sz w:val="24"/>
                <w:szCs w:val="24"/>
              </w:rPr>
            </w:pPr>
          </w:p>
        </w:tc>
        <w:tc>
          <w:tcPr>
            <w:tcW w:w="1200" w:type="dxa"/>
            <w:vAlign w:val="bottom"/>
          </w:tcPr>
          <w:p w14:paraId="5A8DE485" w14:textId="77777777" w:rsidR="004B413C" w:rsidRDefault="004B413C">
            <w:pPr>
              <w:rPr>
                <w:sz w:val="24"/>
                <w:szCs w:val="24"/>
              </w:rPr>
            </w:pPr>
          </w:p>
        </w:tc>
        <w:tc>
          <w:tcPr>
            <w:tcW w:w="0" w:type="dxa"/>
            <w:vAlign w:val="bottom"/>
          </w:tcPr>
          <w:p w14:paraId="1084A5C0" w14:textId="77777777" w:rsidR="004B413C" w:rsidRDefault="004B413C">
            <w:pPr>
              <w:rPr>
                <w:sz w:val="1"/>
                <w:szCs w:val="1"/>
              </w:rPr>
            </w:pPr>
          </w:p>
        </w:tc>
      </w:tr>
      <w:tr w:rsidR="004B413C" w14:paraId="2BD5686E" w14:textId="77777777">
        <w:trPr>
          <w:trHeight w:val="374"/>
        </w:trPr>
        <w:tc>
          <w:tcPr>
            <w:tcW w:w="360" w:type="dxa"/>
            <w:vAlign w:val="bottom"/>
          </w:tcPr>
          <w:p w14:paraId="2249A249" w14:textId="77777777" w:rsidR="004B413C" w:rsidRDefault="004B413C">
            <w:pPr>
              <w:rPr>
                <w:sz w:val="24"/>
                <w:szCs w:val="24"/>
              </w:rPr>
            </w:pPr>
          </w:p>
        </w:tc>
        <w:tc>
          <w:tcPr>
            <w:tcW w:w="1740" w:type="dxa"/>
            <w:vAlign w:val="bottom"/>
          </w:tcPr>
          <w:p w14:paraId="7DE3A255" w14:textId="77777777" w:rsidR="004B413C" w:rsidRDefault="00EC2FEA">
            <w:pPr>
              <w:ind w:right="1370"/>
              <w:jc w:val="right"/>
              <w:rPr>
                <w:sz w:val="20"/>
                <w:szCs w:val="20"/>
              </w:rPr>
            </w:pPr>
            <w:r>
              <w:rPr>
                <w:rFonts w:ascii="Arial" w:eastAsia="Arial" w:hAnsi="Arial" w:cs="Arial"/>
                <w:color w:val="4D4D4D"/>
                <w:sz w:val="18"/>
                <w:szCs w:val="18"/>
              </w:rPr>
              <w:t>55</w:t>
            </w:r>
          </w:p>
        </w:tc>
        <w:tc>
          <w:tcPr>
            <w:tcW w:w="1940" w:type="dxa"/>
            <w:vAlign w:val="bottom"/>
          </w:tcPr>
          <w:p w14:paraId="20D79296" w14:textId="77777777" w:rsidR="004B413C" w:rsidRDefault="004B413C">
            <w:pPr>
              <w:rPr>
                <w:sz w:val="24"/>
                <w:szCs w:val="24"/>
              </w:rPr>
            </w:pPr>
          </w:p>
        </w:tc>
        <w:tc>
          <w:tcPr>
            <w:tcW w:w="2060" w:type="dxa"/>
            <w:vAlign w:val="bottom"/>
          </w:tcPr>
          <w:p w14:paraId="091F5A24" w14:textId="77777777" w:rsidR="004B413C" w:rsidRDefault="004B413C">
            <w:pPr>
              <w:rPr>
                <w:sz w:val="24"/>
                <w:szCs w:val="24"/>
              </w:rPr>
            </w:pPr>
          </w:p>
        </w:tc>
        <w:tc>
          <w:tcPr>
            <w:tcW w:w="1980" w:type="dxa"/>
            <w:vAlign w:val="bottom"/>
          </w:tcPr>
          <w:p w14:paraId="12D1BBCC" w14:textId="77777777" w:rsidR="004B413C" w:rsidRDefault="004B413C">
            <w:pPr>
              <w:rPr>
                <w:sz w:val="24"/>
                <w:szCs w:val="24"/>
              </w:rPr>
            </w:pPr>
          </w:p>
        </w:tc>
        <w:tc>
          <w:tcPr>
            <w:tcW w:w="1200" w:type="dxa"/>
            <w:vAlign w:val="bottom"/>
          </w:tcPr>
          <w:p w14:paraId="131E34BD" w14:textId="77777777" w:rsidR="004B413C" w:rsidRDefault="004B413C">
            <w:pPr>
              <w:rPr>
                <w:sz w:val="24"/>
                <w:szCs w:val="24"/>
              </w:rPr>
            </w:pPr>
          </w:p>
        </w:tc>
        <w:tc>
          <w:tcPr>
            <w:tcW w:w="0" w:type="dxa"/>
            <w:vAlign w:val="bottom"/>
          </w:tcPr>
          <w:p w14:paraId="08D9EFE9" w14:textId="77777777" w:rsidR="004B413C" w:rsidRDefault="004B413C">
            <w:pPr>
              <w:rPr>
                <w:sz w:val="1"/>
                <w:szCs w:val="1"/>
              </w:rPr>
            </w:pPr>
          </w:p>
        </w:tc>
      </w:tr>
      <w:tr w:rsidR="004B413C" w14:paraId="2167F060" w14:textId="77777777">
        <w:trPr>
          <w:trHeight w:val="1531"/>
        </w:trPr>
        <w:tc>
          <w:tcPr>
            <w:tcW w:w="360" w:type="dxa"/>
            <w:vAlign w:val="bottom"/>
          </w:tcPr>
          <w:p w14:paraId="351412F0" w14:textId="77777777" w:rsidR="004B413C" w:rsidRDefault="004B413C">
            <w:pPr>
              <w:rPr>
                <w:sz w:val="24"/>
                <w:szCs w:val="24"/>
              </w:rPr>
            </w:pPr>
          </w:p>
        </w:tc>
        <w:tc>
          <w:tcPr>
            <w:tcW w:w="1740" w:type="dxa"/>
            <w:vAlign w:val="bottom"/>
          </w:tcPr>
          <w:p w14:paraId="5E2745E5" w14:textId="77777777" w:rsidR="004B413C" w:rsidRDefault="00EC2FEA">
            <w:pPr>
              <w:ind w:right="1370"/>
              <w:jc w:val="right"/>
              <w:rPr>
                <w:sz w:val="20"/>
                <w:szCs w:val="20"/>
              </w:rPr>
            </w:pPr>
            <w:r>
              <w:rPr>
                <w:rFonts w:ascii="Arial" w:eastAsia="Arial" w:hAnsi="Arial" w:cs="Arial"/>
                <w:color w:val="4D4D4D"/>
                <w:sz w:val="18"/>
                <w:szCs w:val="18"/>
              </w:rPr>
              <w:t>53</w:t>
            </w:r>
          </w:p>
        </w:tc>
        <w:tc>
          <w:tcPr>
            <w:tcW w:w="1940" w:type="dxa"/>
            <w:vAlign w:val="bottom"/>
          </w:tcPr>
          <w:p w14:paraId="23B151B0" w14:textId="77777777" w:rsidR="004B413C" w:rsidRDefault="004B413C">
            <w:pPr>
              <w:rPr>
                <w:sz w:val="24"/>
                <w:szCs w:val="24"/>
              </w:rPr>
            </w:pPr>
          </w:p>
        </w:tc>
        <w:tc>
          <w:tcPr>
            <w:tcW w:w="2060" w:type="dxa"/>
            <w:vAlign w:val="bottom"/>
          </w:tcPr>
          <w:p w14:paraId="64978B33" w14:textId="77777777" w:rsidR="004B413C" w:rsidRDefault="004B413C">
            <w:pPr>
              <w:rPr>
                <w:sz w:val="24"/>
                <w:szCs w:val="24"/>
              </w:rPr>
            </w:pPr>
          </w:p>
        </w:tc>
        <w:tc>
          <w:tcPr>
            <w:tcW w:w="1980" w:type="dxa"/>
            <w:vAlign w:val="bottom"/>
          </w:tcPr>
          <w:p w14:paraId="24C4218F" w14:textId="77777777" w:rsidR="004B413C" w:rsidRDefault="004B413C">
            <w:pPr>
              <w:rPr>
                <w:sz w:val="24"/>
                <w:szCs w:val="24"/>
              </w:rPr>
            </w:pPr>
          </w:p>
        </w:tc>
        <w:tc>
          <w:tcPr>
            <w:tcW w:w="1200" w:type="dxa"/>
            <w:vAlign w:val="bottom"/>
          </w:tcPr>
          <w:p w14:paraId="1348325C" w14:textId="77777777" w:rsidR="004B413C" w:rsidRDefault="004B413C">
            <w:pPr>
              <w:rPr>
                <w:sz w:val="24"/>
                <w:szCs w:val="24"/>
              </w:rPr>
            </w:pPr>
          </w:p>
        </w:tc>
        <w:tc>
          <w:tcPr>
            <w:tcW w:w="0" w:type="dxa"/>
            <w:vAlign w:val="bottom"/>
          </w:tcPr>
          <w:p w14:paraId="53C0AADE" w14:textId="77777777" w:rsidR="004B413C" w:rsidRDefault="004B413C">
            <w:pPr>
              <w:rPr>
                <w:sz w:val="1"/>
                <w:szCs w:val="1"/>
              </w:rPr>
            </w:pPr>
          </w:p>
        </w:tc>
      </w:tr>
      <w:tr w:rsidR="004B413C" w14:paraId="65AFE66D" w14:textId="77777777">
        <w:trPr>
          <w:trHeight w:val="207"/>
        </w:trPr>
        <w:tc>
          <w:tcPr>
            <w:tcW w:w="360" w:type="dxa"/>
            <w:vAlign w:val="bottom"/>
          </w:tcPr>
          <w:p w14:paraId="2B7D51AB" w14:textId="77777777" w:rsidR="004B413C" w:rsidRDefault="004B413C">
            <w:pPr>
              <w:rPr>
                <w:sz w:val="18"/>
                <w:szCs w:val="18"/>
              </w:rPr>
            </w:pPr>
          </w:p>
        </w:tc>
        <w:tc>
          <w:tcPr>
            <w:tcW w:w="1740" w:type="dxa"/>
            <w:vAlign w:val="bottom"/>
          </w:tcPr>
          <w:p w14:paraId="01B2C8D8" w14:textId="77777777" w:rsidR="004B413C" w:rsidRDefault="00EC2FEA">
            <w:pPr>
              <w:ind w:right="690"/>
              <w:jc w:val="right"/>
              <w:rPr>
                <w:sz w:val="20"/>
                <w:szCs w:val="20"/>
              </w:rPr>
            </w:pPr>
            <w:r>
              <w:rPr>
                <w:rFonts w:ascii="Arial" w:eastAsia="Arial" w:hAnsi="Arial" w:cs="Arial"/>
                <w:color w:val="4D4D4D"/>
                <w:sz w:val="18"/>
                <w:szCs w:val="18"/>
              </w:rPr>
              <w:t>1980</w:t>
            </w:r>
          </w:p>
        </w:tc>
        <w:tc>
          <w:tcPr>
            <w:tcW w:w="1940" w:type="dxa"/>
            <w:vAlign w:val="bottom"/>
          </w:tcPr>
          <w:p w14:paraId="42CFB107" w14:textId="77777777" w:rsidR="004B413C" w:rsidRDefault="00EC2FEA">
            <w:pPr>
              <w:ind w:right="650"/>
              <w:jc w:val="right"/>
              <w:rPr>
                <w:sz w:val="20"/>
                <w:szCs w:val="20"/>
              </w:rPr>
            </w:pPr>
            <w:r>
              <w:rPr>
                <w:rFonts w:ascii="Arial" w:eastAsia="Arial" w:hAnsi="Arial" w:cs="Arial"/>
                <w:color w:val="4D4D4D"/>
                <w:sz w:val="18"/>
                <w:szCs w:val="18"/>
              </w:rPr>
              <w:t>1990</w:t>
            </w:r>
          </w:p>
        </w:tc>
        <w:tc>
          <w:tcPr>
            <w:tcW w:w="2060" w:type="dxa"/>
            <w:vAlign w:val="bottom"/>
          </w:tcPr>
          <w:p w14:paraId="34C739FB" w14:textId="77777777" w:rsidR="004B413C" w:rsidRDefault="00EC2FEA">
            <w:pPr>
              <w:ind w:right="700"/>
              <w:jc w:val="right"/>
              <w:rPr>
                <w:sz w:val="20"/>
                <w:szCs w:val="20"/>
              </w:rPr>
            </w:pPr>
            <w:r>
              <w:rPr>
                <w:rFonts w:ascii="Arial" w:eastAsia="Arial" w:hAnsi="Arial" w:cs="Arial"/>
                <w:color w:val="4D4D4D"/>
                <w:sz w:val="18"/>
                <w:szCs w:val="18"/>
              </w:rPr>
              <w:t>2000</w:t>
            </w:r>
          </w:p>
        </w:tc>
        <w:tc>
          <w:tcPr>
            <w:tcW w:w="1980" w:type="dxa"/>
            <w:vAlign w:val="bottom"/>
          </w:tcPr>
          <w:p w14:paraId="5A0813E5" w14:textId="77777777" w:rsidR="004B413C" w:rsidRDefault="00EC2FEA">
            <w:pPr>
              <w:ind w:right="690"/>
              <w:jc w:val="right"/>
              <w:rPr>
                <w:sz w:val="20"/>
                <w:szCs w:val="20"/>
              </w:rPr>
            </w:pPr>
            <w:r>
              <w:rPr>
                <w:rFonts w:ascii="Arial" w:eastAsia="Arial" w:hAnsi="Arial" w:cs="Arial"/>
                <w:color w:val="4D4D4D"/>
                <w:sz w:val="18"/>
                <w:szCs w:val="18"/>
              </w:rPr>
              <w:t>2010</w:t>
            </w:r>
          </w:p>
        </w:tc>
        <w:tc>
          <w:tcPr>
            <w:tcW w:w="1200" w:type="dxa"/>
            <w:vAlign w:val="bottom"/>
          </w:tcPr>
          <w:p w14:paraId="02F01D80" w14:textId="77777777" w:rsidR="004B413C" w:rsidRDefault="00EC2FEA">
            <w:pPr>
              <w:jc w:val="right"/>
              <w:rPr>
                <w:sz w:val="20"/>
                <w:szCs w:val="20"/>
              </w:rPr>
            </w:pPr>
            <w:r>
              <w:rPr>
                <w:rFonts w:ascii="Arial" w:eastAsia="Arial" w:hAnsi="Arial" w:cs="Arial"/>
                <w:color w:val="4D4D4D"/>
                <w:sz w:val="18"/>
                <w:szCs w:val="18"/>
              </w:rPr>
              <w:t>2020</w:t>
            </w:r>
          </w:p>
        </w:tc>
        <w:tc>
          <w:tcPr>
            <w:tcW w:w="0" w:type="dxa"/>
            <w:vAlign w:val="bottom"/>
          </w:tcPr>
          <w:p w14:paraId="50A85ACA" w14:textId="77777777" w:rsidR="004B413C" w:rsidRDefault="004B413C">
            <w:pPr>
              <w:rPr>
                <w:sz w:val="1"/>
                <w:szCs w:val="1"/>
              </w:rPr>
            </w:pPr>
          </w:p>
        </w:tc>
      </w:tr>
      <w:tr w:rsidR="004B413C" w14:paraId="5074D999" w14:textId="77777777">
        <w:trPr>
          <w:trHeight w:val="260"/>
        </w:trPr>
        <w:tc>
          <w:tcPr>
            <w:tcW w:w="360" w:type="dxa"/>
            <w:vAlign w:val="bottom"/>
          </w:tcPr>
          <w:p w14:paraId="2827DBC9" w14:textId="77777777" w:rsidR="004B413C" w:rsidRDefault="004B413C"/>
        </w:tc>
        <w:tc>
          <w:tcPr>
            <w:tcW w:w="1740" w:type="dxa"/>
            <w:vAlign w:val="bottom"/>
          </w:tcPr>
          <w:p w14:paraId="1C276EFC" w14:textId="77777777" w:rsidR="004B413C" w:rsidRDefault="004B413C"/>
        </w:tc>
        <w:tc>
          <w:tcPr>
            <w:tcW w:w="1940" w:type="dxa"/>
            <w:vAlign w:val="bottom"/>
          </w:tcPr>
          <w:p w14:paraId="2FD97F88" w14:textId="77777777" w:rsidR="004B413C" w:rsidRDefault="004B413C"/>
        </w:tc>
        <w:tc>
          <w:tcPr>
            <w:tcW w:w="2060" w:type="dxa"/>
            <w:vAlign w:val="bottom"/>
          </w:tcPr>
          <w:p w14:paraId="45FE50E8" w14:textId="77777777" w:rsidR="004B413C" w:rsidRDefault="00EC2FEA">
            <w:pPr>
              <w:ind w:right="800"/>
              <w:jc w:val="right"/>
              <w:rPr>
                <w:sz w:val="20"/>
                <w:szCs w:val="20"/>
              </w:rPr>
            </w:pPr>
            <w:r>
              <w:rPr>
                <w:rFonts w:ascii="Arial" w:eastAsia="Arial" w:hAnsi="Arial" w:cs="Arial"/>
              </w:rPr>
              <w:t>Year</w:t>
            </w:r>
          </w:p>
        </w:tc>
        <w:tc>
          <w:tcPr>
            <w:tcW w:w="1980" w:type="dxa"/>
            <w:vAlign w:val="bottom"/>
          </w:tcPr>
          <w:p w14:paraId="4872BF94" w14:textId="77777777" w:rsidR="004B413C" w:rsidRDefault="004B413C"/>
        </w:tc>
        <w:tc>
          <w:tcPr>
            <w:tcW w:w="1200" w:type="dxa"/>
            <w:vAlign w:val="bottom"/>
          </w:tcPr>
          <w:p w14:paraId="752C6ECC" w14:textId="77777777" w:rsidR="004B413C" w:rsidRDefault="004B413C"/>
        </w:tc>
        <w:tc>
          <w:tcPr>
            <w:tcW w:w="0" w:type="dxa"/>
            <w:vAlign w:val="bottom"/>
          </w:tcPr>
          <w:p w14:paraId="44A386BD" w14:textId="77777777" w:rsidR="004B413C" w:rsidRDefault="004B413C">
            <w:pPr>
              <w:rPr>
                <w:sz w:val="1"/>
                <w:szCs w:val="1"/>
              </w:rPr>
            </w:pPr>
          </w:p>
        </w:tc>
      </w:tr>
    </w:tbl>
    <w:p w14:paraId="2DCCB3BA" w14:textId="77777777" w:rsidR="004B413C" w:rsidRDefault="00EC2FEA">
      <w:pPr>
        <w:spacing w:line="20" w:lineRule="exact"/>
        <w:rPr>
          <w:sz w:val="20"/>
          <w:szCs w:val="20"/>
        </w:rPr>
      </w:pPr>
      <w:r>
        <w:rPr>
          <w:noProof/>
          <w:sz w:val="20"/>
          <w:szCs w:val="20"/>
        </w:rPr>
        <mc:AlternateContent>
          <mc:Choice Requires="wps">
            <w:drawing>
              <wp:anchor distT="0" distB="0" distL="114300" distR="114300" simplePos="0" relativeHeight="252355584" behindDoc="1" locked="0" layoutInCell="0" allowOverlap="1" wp14:anchorId="50B1FA9D" wp14:editId="56E82A55">
                <wp:simplePos x="0" y="0"/>
                <wp:positionH relativeFrom="column">
                  <wp:posOffset>443230</wp:posOffset>
                </wp:positionH>
                <wp:positionV relativeFrom="paragraph">
                  <wp:posOffset>-361315</wp:posOffset>
                </wp:positionV>
                <wp:extent cx="34925" cy="0"/>
                <wp:effectExtent l="0" t="0" r="0" b="0"/>
                <wp:wrapNone/>
                <wp:docPr id="1406" name="Shape 140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4925" cy="4763"/>
                        </a:xfrm>
                        <a:prstGeom prst="line">
                          <a:avLst/>
                        </a:prstGeom>
                        <a:solidFill>
                          <a:srgbClr val="FFFFFF"/>
                        </a:solidFill>
                        <a:ln w="13589">
                          <a:solidFill>
                            <a:srgbClr val="333333"/>
                          </a:solidFill>
                          <a:miter lim="800000"/>
                          <a:headEnd/>
                          <a:tailEnd/>
                        </a:ln>
                      </wps:spPr>
                      <wps:bodyPr/>
                    </wps:wsp>
                  </a:graphicData>
                </a:graphic>
              </wp:anchor>
            </w:drawing>
          </mc:Choice>
          <mc:Fallback>
            <w:pict>
              <v:line w14:anchorId="41680351" id="Shape 1406" o:spid="_x0000_s1026" style="position:absolute;z-index:-250960896;visibility:visible;mso-wrap-style:square;mso-wrap-distance-left:9pt;mso-wrap-distance-top:0;mso-wrap-distance-right:9pt;mso-wrap-distance-bottom:0;mso-position-horizontal:absolute;mso-position-horizontal-relative:text;mso-position-vertical:absolute;mso-position-vertical-relative:text" from="34.9pt,-28.45pt" to="37.65pt,-2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" o:allowincell="f" filled="t" strokecolor="#333" strokeweight="1.07pt">
                <v:stroke joinstyle="miter"/>
                <o:lock v:ext="edit" shapetype="f"/>
              </v:line>
            </w:pict>
          </mc:Fallback>
        </mc:AlternateContent>
      </w:r>
      <w:r>
        <w:rPr>
          <w:noProof/>
          <w:sz w:val="20"/>
          <w:szCs w:val="20"/>
        </w:rPr>
        <mc:AlternateContent>
          <mc:Choice Requires="wps">
            <w:drawing>
              <wp:anchor distT="0" distB="0" distL="114300" distR="114300" simplePos="0" relativeHeight="252356608" behindDoc="1" locked="0" layoutInCell="0" allowOverlap="1" wp14:anchorId="23ACDBCB" wp14:editId="3978B737">
                <wp:simplePos x="0" y="0"/>
                <wp:positionH relativeFrom="column">
                  <wp:posOffset>443230</wp:posOffset>
                </wp:positionH>
                <wp:positionV relativeFrom="paragraph">
                  <wp:posOffset>-1335405</wp:posOffset>
                </wp:positionV>
                <wp:extent cx="34925" cy="0"/>
                <wp:effectExtent l="0" t="0" r="0" b="0"/>
                <wp:wrapNone/>
                <wp:docPr id="1407" name="Shape 140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4925" cy="4763"/>
                        </a:xfrm>
                        <a:prstGeom prst="line">
                          <a:avLst/>
                        </a:prstGeom>
                        <a:solidFill>
                          <a:srgbClr val="FFFFFF"/>
                        </a:solidFill>
                        <a:ln w="13589">
                          <a:solidFill>
                            <a:srgbClr val="333333"/>
                          </a:solidFill>
                          <a:miter lim="800000"/>
                          <a:headEnd/>
                          <a:tailEnd/>
                        </a:ln>
                      </wps:spPr>
                      <wps:bodyPr/>
                    </wps:wsp>
                  </a:graphicData>
                </a:graphic>
              </wp:anchor>
            </w:drawing>
          </mc:Choice>
          <mc:Fallback>
            <w:pict>
              <v:line w14:anchorId="4FF7F889" id="Shape 1407" o:spid="_x0000_s1026" style="position:absolute;z-index:-250959872;visibility:visible;mso-wrap-style:square;mso-wrap-distance-left:9pt;mso-wrap-distance-top:0;mso-wrap-distance-right:9pt;mso-wrap-distance-bottom:0;mso-position-horizontal:absolute;mso-position-horizontal-relative:text;mso-position-vertical:absolute;mso-position-vertical-relative:text" from="34.9pt,-105.15pt" to="37.65pt,-10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" o:allowincell="f" filled="t" strokecolor="#333" strokeweight="1.07pt">
                <v:stroke joinstyle="miter"/>
                <o:lock v:ext="edit" shapetype="f"/>
              </v:line>
            </w:pict>
          </mc:Fallback>
        </mc:AlternateContent>
      </w:r>
      <w:r>
        <w:rPr>
          <w:noProof/>
          <w:sz w:val="20"/>
          <w:szCs w:val="20"/>
        </w:rPr>
        <mc:AlternateContent>
          <mc:Choice Requires="wps">
            <w:drawing>
              <wp:anchor distT="0" distB="0" distL="114300" distR="114300" simplePos="0" relativeHeight="252357632" behindDoc="1" locked="0" layoutInCell="0" allowOverlap="1" wp14:anchorId="671982DC" wp14:editId="58BE0F82">
                <wp:simplePos x="0" y="0"/>
                <wp:positionH relativeFrom="column">
                  <wp:posOffset>443230</wp:posOffset>
                </wp:positionH>
                <wp:positionV relativeFrom="paragraph">
                  <wp:posOffset>-2309495</wp:posOffset>
                </wp:positionV>
                <wp:extent cx="34925" cy="0"/>
                <wp:effectExtent l="0" t="0" r="0" b="0"/>
                <wp:wrapNone/>
                <wp:docPr id="1408" name="Shape 140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4925" cy="4763"/>
                        </a:xfrm>
                        <a:prstGeom prst="line">
                          <a:avLst/>
                        </a:prstGeom>
                        <a:solidFill>
                          <a:srgbClr val="FFFFFF"/>
                        </a:solidFill>
                        <a:ln w="13589">
                          <a:solidFill>
                            <a:srgbClr val="333333"/>
                          </a:solidFill>
                          <a:miter lim="800000"/>
                          <a:headEnd/>
                          <a:tailEnd/>
                        </a:ln>
                      </wps:spPr>
                      <wps:bodyPr/>
                    </wps:wsp>
                  </a:graphicData>
                </a:graphic>
              </wp:anchor>
            </w:drawing>
          </mc:Choice>
          <mc:Fallback>
            <w:pict>
              <v:line w14:anchorId="71C364C7" id="Shape 1408" o:spid="_x0000_s1026" style="position:absolute;z-index:-250958848;visibility:visible;mso-wrap-style:square;mso-wrap-distance-left:9pt;mso-wrap-distance-top:0;mso-wrap-distance-right:9pt;mso-wrap-distance-bottom:0;mso-position-horizontal:absolute;mso-position-horizontal-relative:text;mso-position-vertical:absolute;mso-position-vertical-relative:text" from="34.9pt,-181.85pt" to="37.65pt,-18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" o:allowincell="f" filled="t" strokecolor="#333" strokeweight="1.07pt">
                <v:stroke joinstyle="miter"/>
                <o:lock v:ext="edit" shapetype="f"/>
              </v:line>
            </w:pict>
          </mc:Fallback>
        </mc:AlternateContent>
      </w:r>
      <w:r>
        <w:rPr>
          <w:noProof/>
          <w:sz w:val="20"/>
          <w:szCs w:val="20"/>
        </w:rPr>
        <mc:AlternateContent>
          <mc:Choice Requires="wps">
            <w:drawing>
              <wp:anchor distT="0" distB="0" distL="114300" distR="114300" simplePos="0" relativeHeight="252358656" behindDoc="1" locked="0" layoutInCell="0" allowOverlap="1" wp14:anchorId="0E65C30C" wp14:editId="70F86E83">
                <wp:simplePos x="0" y="0"/>
                <wp:positionH relativeFrom="column">
                  <wp:posOffset>443230</wp:posOffset>
                </wp:positionH>
                <wp:positionV relativeFrom="paragraph">
                  <wp:posOffset>-3283585</wp:posOffset>
                </wp:positionV>
                <wp:extent cx="34925" cy="0"/>
                <wp:effectExtent l="0" t="0" r="0" b="0"/>
                <wp:wrapNone/>
                <wp:docPr id="1409" name="Shape 140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4925" cy="4763"/>
                        </a:xfrm>
                        <a:prstGeom prst="line">
                          <a:avLst/>
                        </a:prstGeom>
                        <a:solidFill>
                          <a:srgbClr val="FFFFFF"/>
                        </a:solidFill>
                        <a:ln w="13589">
                          <a:solidFill>
                            <a:srgbClr val="333333"/>
                          </a:solidFill>
                          <a:miter lim="800000"/>
                          <a:headEnd/>
                          <a:tailEnd/>
                        </a:ln>
                      </wps:spPr>
                      <wps:bodyPr/>
                    </wps:wsp>
                  </a:graphicData>
                </a:graphic>
              </wp:anchor>
            </w:drawing>
          </mc:Choice>
          <mc:Fallback>
            <w:pict>
              <v:line w14:anchorId="7B222058" id="Shape 1409" o:spid="_x0000_s1026" style="position:absolute;z-index:-250957824;visibility:visible;mso-wrap-style:square;mso-wrap-distance-left:9pt;mso-wrap-distance-top:0;mso-wrap-distance-right:9pt;mso-wrap-distance-bottom:0;mso-position-horizontal:absolute;mso-position-horizontal-relative:text;mso-position-vertical:absolute;mso-position-vertical-relative:text" from="34.9pt,-258.55pt" to="37.65pt,-25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" o:allowincell="f" filled="t" strokecolor="#333" strokeweight="1.07pt">
                <v:stroke joinstyle="miter"/>
                <o:lock v:ext="edit" shapetype="f"/>
              </v:line>
            </w:pict>
          </mc:Fallback>
        </mc:AlternateContent>
      </w:r>
      <w:r>
        <w:rPr>
          <w:noProof/>
          <w:sz w:val="20"/>
          <w:szCs w:val="20"/>
        </w:rPr>
        <mc:AlternateContent>
          <mc:Choice Requires="wps">
            <w:drawing>
              <wp:anchor distT="0" distB="0" distL="114300" distR="114300" simplePos="0" relativeHeight="252359680" behindDoc="1" locked="0" layoutInCell="0" allowOverlap="1" wp14:anchorId="05B4788D" wp14:editId="77816E7E">
                <wp:simplePos x="0" y="0"/>
                <wp:positionH relativeFrom="column">
                  <wp:posOffset>471170</wp:posOffset>
                </wp:positionH>
                <wp:positionV relativeFrom="paragraph">
                  <wp:posOffset>-335280</wp:posOffset>
                </wp:positionV>
                <wp:extent cx="5402580" cy="0"/>
                <wp:effectExtent l="0" t="0" r="0" b="0"/>
                <wp:wrapNone/>
                <wp:docPr id="1410" name="Shape 141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402580" cy="4763"/>
                        </a:xfrm>
                        <a:prstGeom prst="line">
                          <a:avLst/>
                        </a:prstGeom>
                        <a:solidFill>
                          <a:srgbClr val="FFFFFF"/>
                        </a:solidFill>
                        <a:ln w="13589">
                          <a:solidFill>
                            <a:srgbClr val="000000"/>
                          </a:solidFill>
                          <a:miter lim="800000"/>
                          <a:headEnd/>
                          <a:tailEnd/>
                        </a:ln>
                      </wps:spPr>
                      <wps:bodyPr/>
                    </wps:wsp>
                  </a:graphicData>
                </a:graphic>
              </wp:anchor>
            </w:drawing>
          </mc:Choice>
          <mc:Fallback>
            <w:pict>
              <v:line w14:anchorId="171A4E65" id="Shape 1410" o:spid="_x0000_s1026" style="position:absolute;z-index:-250956800;visibility:visible;mso-wrap-style:square;mso-wrap-distance-left:9pt;mso-wrap-distance-top:0;mso-wrap-distance-right:9pt;mso-wrap-distance-bottom:0;mso-position-horizontal:absolute;mso-position-horizontal-relative:text;mso-position-vertical:absolute;mso-position-vertical-relative:text" from="37.1pt,-26.4pt" to="462.5pt,-2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" o:allowincell="f" filled="t" strokeweight="1.07pt">
                <v:stroke joinstyle="miter"/>
                <o:lock v:ext="edit" shapetype="f"/>
              </v:line>
            </w:pict>
          </mc:Fallback>
        </mc:AlternateContent>
      </w:r>
      <w:r>
        <w:rPr>
          <w:noProof/>
          <w:sz w:val="20"/>
          <w:szCs w:val="20"/>
        </w:rPr>
        <mc:AlternateContent>
          <mc:Choice Requires="wps">
            <w:drawing>
              <wp:anchor distT="0" distB="0" distL="114300" distR="114300" simplePos="0" relativeHeight="252360704" behindDoc="1" locked="0" layoutInCell="0" allowOverlap="1" wp14:anchorId="3B78DD99" wp14:editId="26D9F9F2">
                <wp:simplePos x="0" y="0"/>
                <wp:positionH relativeFrom="column">
                  <wp:posOffset>718820</wp:posOffset>
                </wp:positionH>
                <wp:positionV relativeFrom="paragraph">
                  <wp:posOffset>-335280</wp:posOffset>
                </wp:positionV>
                <wp:extent cx="0" cy="34925"/>
                <wp:effectExtent l="0" t="0" r="0" b="0"/>
                <wp:wrapNone/>
                <wp:docPr id="1411" name="Shape 141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4925"/>
                        </a:xfrm>
                        <a:prstGeom prst="line">
                          <a:avLst/>
                        </a:prstGeom>
                        <a:solidFill>
                          <a:srgbClr val="FFFFFF"/>
                        </a:solidFill>
                        <a:ln w="13589">
                          <a:solidFill>
                            <a:srgbClr val="333333"/>
                          </a:solidFill>
                          <a:miter lim="800000"/>
                          <a:headEnd/>
                          <a:tailEnd/>
                        </a:ln>
                      </wps:spPr>
                      <wps:bodyPr/>
                    </wps:wsp>
                  </a:graphicData>
                </a:graphic>
              </wp:anchor>
            </w:drawing>
          </mc:Choice>
          <mc:Fallback>
            <w:pict>
              <v:line w14:anchorId="01B4EBBF" id="Shape 1411" o:spid="_x0000_s1026" style="position:absolute;z-index:-250955776;visibility:visible;mso-wrap-style:square;mso-wrap-distance-left:9pt;mso-wrap-distance-top:0;mso-wrap-distance-right:9pt;mso-wrap-distance-bottom:0;mso-position-horizontal:absolute;mso-position-horizontal-relative:text;mso-position-vertical:absolute;mso-position-vertical-relative:text" from="56.6pt,-26.4pt" to="56.6pt,-2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" o:allowincell="f" filled="t" strokecolor="#333" strokeweight="1.07pt">
                <v:stroke joinstyle="miter"/>
                <o:lock v:ext="edit" shapetype="f"/>
              </v:line>
            </w:pict>
          </mc:Fallback>
        </mc:AlternateContent>
      </w:r>
      <w:r>
        <w:rPr>
          <w:noProof/>
          <w:sz w:val="20"/>
          <w:szCs w:val="20"/>
        </w:rPr>
        <mc:AlternateContent>
          <mc:Choice Requires="wps">
            <w:drawing>
              <wp:anchor distT="0" distB="0" distL="114300" distR="114300" simplePos="0" relativeHeight="252361728" behindDoc="1" locked="0" layoutInCell="0" allowOverlap="1" wp14:anchorId="135677B5" wp14:editId="773B1678">
                <wp:simplePos x="0" y="0"/>
                <wp:positionH relativeFrom="column">
                  <wp:posOffset>1984375</wp:posOffset>
                </wp:positionH>
                <wp:positionV relativeFrom="paragraph">
                  <wp:posOffset>-335280</wp:posOffset>
                </wp:positionV>
                <wp:extent cx="0" cy="34925"/>
                <wp:effectExtent l="0" t="0" r="0" b="0"/>
                <wp:wrapNone/>
                <wp:docPr id="1412" name="Shape 141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4925"/>
                        </a:xfrm>
                        <a:prstGeom prst="line">
                          <a:avLst/>
                        </a:prstGeom>
                        <a:solidFill>
                          <a:srgbClr val="FFFFFF"/>
                        </a:solidFill>
                        <a:ln w="13589">
                          <a:solidFill>
                            <a:srgbClr val="333333"/>
                          </a:solidFill>
                          <a:miter lim="800000"/>
                          <a:headEnd/>
                          <a:tailEnd/>
                        </a:ln>
                      </wps:spPr>
                      <wps:bodyPr/>
                    </wps:wsp>
                  </a:graphicData>
                </a:graphic>
              </wp:anchor>
            </w:drawing>
          </mc:Choice>
          <mc:Fallback>
            <w:pict>
              <v:line w14:anchorId="563EE28F" id="Shape 1412" o:spid="_x0000_s1026" style="position:absolute;z-index:-250954752;visibility:visible;mso-wrap-style:square;mso-wrap-distance-left:9pt;mso-wrap-distance-top:0;mso-wrap-distance-right:9pt;mso-wrap-distance-bottom:0;mso-position-horizontal:absolute;mso-position-horizontal-relative:text;mso-position-vertical:absolute;mso-position-vertical-relative:text" from="156.25pt,-26.4pt" to="156.25pt,-2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" o:allowincell="f" filled="t" strokecolor="#333" strokeweight="1.07pt">
                <v:stroke joinstyle="miter"/>
                <o:lock v:ext="edit" shapetype="f"/>
              </v:line>
            </w:pict>
          </mc:Fallback>
        </mc:AlternateContent>
      </w:r>
      <w:r>
        <w:rPr>
          <w:noProof/>
          <w:sz w:val="20"/>
          <w:szCs w:val="20"/>
        </w:rPr>
        <mc:AlternateContent>
          <mc:Choice Requires="wps">
            <w:drawing>
              <wp:anchor distT="0" distB="0" distL="114300" distR="114300" simplePos="0" relativeHeight="252362752" behindDoc="1" locked="0" layoutInCell="0" allowOverlap="1" wp14:anchorId="30D9F0E1" wp14:editId="33FAC82C">
                <wp:simplePos x="0" y="0"/>
                <wp:positionH relativeFrom="column">
                  <wp:posOffset>3250565</wp:posOffset>
                </wp:positionH>
                <wp:positionV relativeFrom="paragraph">
                  <wp:posOffset>-335280</wp:posOffset>
                </wp:positionV>
                <wp:extent cx="0" cy="34925"/>
                <wp:effectExtent l="0" t="0" r="0" b="0"/>
                <wp:wrapNone/>
                <wp:docPr id="1413" name="Shape 141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4925"/>
                        </a:xfrm>
                        <a:prstGeom prst="line">
                          <a:avLst/>
                        </a:prstGeom>
                        <a:solidFill>
                          <a:srgbClr val="FFFFFF"/>
                        </a:solidFill>
                        <a:ln w="13589">
                          <a:solidFill>
                            <a:srgbClr val="333333"/>
                          </a:solidFill>
                          <a:miter lim="800000"/>
                          <a:headEnd/>
                          <a:tailEnd/>
                        </a:ln>
                      </wps:spPr>
                      <wps:bodyPr/>
                    </wps:wsp>
                  </a:graphicData>
                </a:graphic>
              </wp:anchor>
            </w:drawing>
          </mc:Choice>
          <mc:Fallback>
            <w:pict>
              <v:line w14:anchorId="50F16922" id="Shape 1413" o:spid="_x0000_s1026" style="position:absolute;z-index:-250953728;visibility:visible;mso-wrap-style:square;mso-wrap-distance-left:9pt;mso-wrap-distance-top:0;mso-wrap-distance-right:9pt;mso-wrap-distance-bottom:0;mso-position-horizontal:absolute;mso-position-horizontal-relative:text;mso-position-vertical:absolute;mso-position-vertical-relative:text" from="255.95pt,-26.4pt" to="255.95pt,-2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" o:allowincell="f" filled="t" strokecolor="#333" strokeweight="1.07pt">
                <v:stroke joinstyle="miter"/>
                <o:lock v:ext="edit" shapetype="f"/>
              </v:line>
            </w:pict>
          </mc:Fallback>
        </mc:AlternateContent>
      </w:r>
      <w:r>
        <w:rPr>
          <w:noProof/>
          <w:sz w:val="20"/>
          <w:szCs w:val="20"/>
        </w:rPr>
        <mc:AlternateContent>
          <mc:Choice Requires="wps">
            <w:drawing>
              <wp:anchor distT="0" distB="0" distL="114300" distR="114300" simplePos="0" relativeHeight="252363776" behindDoc="1" locked="0" layoutInCell="0" allowOverlap="1" wp14:anchorId="36DE110F" wp14:editId="00413476">
                <wp:simplePos x="0" y="0"/>
                <wp:positionH relativeFrom="column">
                  <wp:posOffset>4516120</wp:posOffset>
                </wp:positionH>
                <wp:positionV relativeFrom="paragraph">
                  <wp:posOffset>-335280</wp:posOffset>
                </wp:positionV>
                <wp:extent cx="0" cy="34925"/>
                <wp:effectExtent l="0" t="0" r="0" b="0"/>
                <wp:wrapNone/>
                <wp:docPr id="1414" name="Shape 141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4925"/>
                        </a:xfrm>
                        <a:prstGeom prst="line">
                          <a:avLst/>
                        </a:prstGeom>
                        <a:solidFill>
                          <a:srgbClr val="FFFFFF"/>
                        </a:solidFill>
                        <a:ln w="13589">
                          <a:solidFill>
                            <a:srgbClr val="333333"/>
                          </a:solidFill>
                          <a:miter lim="800000"/>
                          <a:headEnd/>
                          <a:tailEnd/>
                        </a:ln>
                      </wps:spPr>
                      <wps:bodyPr/>
                    </wps:wsp>
                  </a:graphicData>
                </a:graphic>
              </wp:anchor>
            </w:drawing>
          </mc:Choice>
          <mc:Fallback>
            <w:pict>
              <v:line w14:anchorId="6FD22813" id="Shape 1414" o:spid="_x0000_s1026" style="position:absolute;z-index:-250952704;visibility:visible;mso-wrap-style:square;mso-wrap-distance-left:9pt;mso-wrap-distance-top:0;mso-wrap-distance-right:9pt;mso-wrap-distance-bottom:0;mso-position-horizontal:absolute;mso-position-horizontal-relative:text;mso-position-vertical:absolute;mso-position-vertical-relative:text" from="355.6pt,-26.4pt" to="355.6pt,-2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" o:allowincell="f" filled="t" strokecolor="#333" strokeweight="1.07pt">
                <v:stroke joinstyle="miter"/>
                <o:lock v:ext="edit" shapetype="f"/>
              </v:line>
            </w:pict>
          </mc:Fallback>
        </mc:AlternateContent>
      </w:r>
      <w:r>
        <w:rPr>
          <w:noProof/>
          <w:sz w:val="20"/>
          <w:szCs w:val="20"/>
        </w:rPr>
        <mc:AlternateContent>
          <mc:Choice Requires="wps">
            <w:drawing>
              <wp:anchor distT="0" distB="0" distL="114300" distR="114300" simplePos="0" relativeHeight="252364800" behindDoc="1" locked="0" layoutInCell="0" allowOverlap="1" wp14:anchorId="60863555" wp14:editId="17B8ED00">
                <wp:simplePos x="0" y="0"/>
                <wp:positionH relativeFrom="column">
                  <wp:posOffset>5782310</wp:posOffset>
                </wp:positionH>
                <wp:positionV relativeFrom="paragraph">
                  <wp:posOffset>-335280</wp:posOffset>
                </wp:positionV>
                <wp:extent cx="0" cy="34925"/>
                <wp:effectExtent l="0" t="0" r="0" b="0"/>
                <wp:wrapNone/>
                <wp:docPr id="1415" name="Shape 14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4925"/>
                        </a:xfrm>
                        <a:prstGeom prst="line">
                          <a:avLst/>
                        </a:prstGeom>
                        <a:solidFill>
                          <a:srgbClr val="FFFFFF"/>
                        </a:solidFill>
                        <a:ln w="13589">
                          <a:solidFill>
                            <a:srgbClr val="333333"/>
                          </a:solidFill>
                          <a:miter lim="800000"/>
                          <a:headEnd/>
                          <a:tailEnd/>
                        </a:ln>
                      </wps:spPr>
                      <wps:bodyPr/>
                    </wps:wsp>
                  </a:graphicData>
                </a:graphic>
              </wp:anchor>
            </w:drawing>
          </mc:Choice>
          <mc:Fallback>
            <w:pict>
              <v:line w14:anchorId="25947D22" id="Shape 1415" o:spid="_x0000_s1026" style="position:absolute;z-index:-250951680;visibility:visible;mso-wrap-style:square;mso-wrap-distance-left:9pt;mso-wrap-distance-top:0;mso-wrap-distance-right:9pt;mso-wrap-distance-bottom:0;mso-position-horizontal:absolute;mso-position-horizontal-relative:text;mso-position-vertical:absolute;mso-position-vertical-relative:text" from="455.3pt,-26.4pt" to="455.3pt,-2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" o:allowincell="f" filled="t" strokecolor="#333" strokeweight="1.07pt">
                <v:stroke joinstyle="miter"/>
                <o:lock v:ext="edit" shapetype="f"/>
              </v:line>
            </w:pict>
          </mc:Fallback>
        </mc:AlternateContent>
      </w:r>
    </w:p>
    <w:p w14:paraId="2117A4B0" w14:textId="77777777" w:rsidR="004B413C" w:rsidRDefault="004B413C">
      <w:pPr>
        <w:spacing w:line="200" w:lineRule="exact"/>
        <w:rPr>
          <w:sz w:val="20"/>
          <w:szCs w:val="20"/>
        </w:rPr>
      </w:pPr>
    </w:p>
    <w:p w14:paraId="2315BDAB" w14:textId="77777777" w:rsidR="004B413C" w:rsidRDefault="004B413C">
      <w:pPr>
        <w:spacing w:line="343" w:lineRule="exact"/>
        <w:rPr>
          <w:sz w:val="20"/>
          <w:szCs w:val="20"/>
        </w:rPr>
      </w:pPr>
    </w:p>
    <w:p w14:paraId="141A18C6" w14:textId="77777777" w:rsidR="004B413C" w:rsidRDefault="00EC2FEA">
      <w:pPr>
        <w:spacing w:line="302" w:lineRule="auto"/>
        <w:rPr>
          <w:sz w:val="20"/>
          <w:szCs w:val="20"/>
        </w:rPr>
      </w:pPr>
      <w:r>
        <w:rPr>
          <w:rFonts w:ascii="Arial" w:eastAsia="Arial" w:hAnsi="Arial" w:cs="Arial"/>
          <w:sz w:val="20"/>
          <w:szCs w:val="20"/>
        </w:rPr>
        <w:t>Figure 86: Groundwater levels recorded at bore 61710060 in the vicinity of Quin Brook. Red segments along trendline indicate preiods of significant decline in groundwater levels.</w:t>
      </w:r>
    </w:p>
    <w:p w14:paraId="48351AA1" w14:textId="77777777" w:rsidR="004B413C" w:rsidRDefault="004B413C">
      <w:pPr>
        <w:spacing w:line="200" w:lineRule="exact"/>
        <w:rPr>
          <w:sz w:val="20"/>
          <w:szCs w:val="20"/>
        </w:rPr>
      </w:pPr>
    </w:p>
    <w:p w14:paraId="384B5CE5" w14:textId="77777777" w:rsidR="004B413C" w:rsidRDefault="004B413C">
      <w:pPr>
        <w:spacing w:line="200" w:lineRule="exact"/>
        <w:rPr>
          <w:sz w:val="20"/>
          <w:szCs w:val="20"/>
        </w:rPr>
      </w:pPr>
    </w:p>
    <w:p w14:paraId="3E377ED4" w14:textId="77777777" w:rsidR="004B413C" w:rsidRDefault="004B413C">
      <w:pPr>
        <w:spacing w:line="200" w:lineRule="exact"/>
        <w:rPr>
          <w:sz w:val="20"/>
          <w:szCs w:val="20"/>
        </w:rPr>
      </w:pPr>
    </w:p>
    <w:p w14:paraId="72096959" w14:textId="77777777" w:rsidR="004B413C" w:rsidRDefault="004B413C">
      <w:pPr>
        <w:spacing w:line="200" w:lineRule="exact"/>
        <w:rPr>
          <w:sz w:val="20"/>
          <w:szCs w:val="20"/>
        </w:rPr>
      </w:pPr>
    </w:p>
    <w:p w14:paraId="6E1B6F78" w14:textId="77777777" w:rsidR="004B413C" w:rsidRDefault="004B413C">
      <w:pPr>
        <w:spacing w:line="200" w:lineRule="exact"/>
        <w:rPr>
          <w:sz w:val="20"/>
          <w:szCs w:val="20"/>
        </w:rPr>
      </w:pPr>
    </w:p>
    <w:p w14:paraId="2D903D6A" w14:textId="77777777" w:rsidR="004B413C" w:rsidRDefault="004B413C">
      <w:pPr>
        <w:spacing w:line="200" w:lineRule="exact"/>
        <w:rPr>
          <w:sz w:val="20"/>
          <w:szCs w:val="20"/>
        </w:rPr>
      </w:pPr>
    </w:p>
    <w:p w14:paraId="1190D7DD" w14:textId="77777777" w:rsidR="004B413C" w:rsidRDefault="004B413C">
      <w:pPr>
        <w:spacing w:line="200" w:lineRule="exact"/>
        <w:rPr>
          <w:sz w:val="20"/>
          <w:szCs w:val="20"/>
        </w:rPr>
      </w:pPr>
    </w:p>
    <w:p w14:paraId="7CB5F047" w14:textId="77777777" w:rsidR="004B413C" w:rsidRDefault="004B413C">
      <w:pPr>
        <w:spacing w:line="200" w:lineRule="exact"/>
        <w:rPr>
          <w:sz w:val="20"/>
          <w:szCs w:val="20"/>
        </w:rPr>
      </w:pPr>
    </w:p>
    <w:p w14:paraId="6ACFE06E" w14:textId="77777777" w:rsidR="004B413C" w:rsidRDefault="004B413C">
      <w:pPr>
        <w:spacing w:line="200" w:lineRule="exact"/>
        <w:rPr>
          <w:sz w:val="20"/>
          <w:szCs w:val="20"/>
        </w:rPr>
      </w:pPr>
    </w:p>
    <w:p w14:paraId="43E1D9EA" w14:textId="77777777" w:rsidR="004B413C" w:rsidRDefault="004B413C">
      <w:pPr>
        <w:spacing w:line="200" w:lineRule="exact"/>
        <w:rPr>
          <w:sz w:val="20"/>
          <w:szCs w:val="20"/>
        </w:rPr>
      </w:pPr>
    </w:p>
    <w:p w14:paraId="4A71CCE2" w14:textId="77777777" w:rsidR="004B413C" w:rsidRDefault="004B413C">
      <w:pPr>
        <w:spacing w:line="200" w:lineRule="exact"/>
        <w:rPr>
          <w:sz w:val="20"/>
          <w:szCs w:val="20"/>
        </w:rPr>
      </w:pPr>
    </w:p>
    <w:p w14:paraId="0ACDE301" w14:textId="77777777" w:rsidR="004B413C" w:rsidRDefault="004B413C">
      <w:pPr>
        <w:spacing w:line="200" w:lineRule="exact"/>
        <w:rPr>
          <w:sz w:val="20"/>
          <w:szCs w:val="20"/>
        </w:rPr>
      </w:pPr>
    </w:p>
    <w:p w14:paraId="178A5C3B" w14:textId="77777777" w:rsidR="004B413C" w:rsidRDefault="004B413C">
      <w:pPr>
        <w:spacing w:line="200" w:lineRule="exact"/>
        <w:rPr>
          <w:sz w:val="20"/>
          <w:szCs w:val="20"/>
        </w:rPr>
      </w:pPr>
    </w:p>
    <w:p w14:paraId="3201061F" w14:textId="77777777" w:rsidR="004B413C" w:rsidRDefault="004B413C">
      <w:pPr>
        <w:spacing w:line="200" w:lineRule="exact"/>
        <w:rPr>
          <w:sz w:val="20"/>
          <w:szCs w:val="20"/>
        </w:rPr>
      </w:pPr>
    </w:p>
    <w:p w14:paraId="6C54A010" w14:textId="77777777" w:rsidR="004B413C" w:rsidRDefault="004B413C">
      <w:pPr>
        <w:spacing w:line="259" w:lineRule="exact"/>
        <w:rPr>
          <w:sz w:val="20"/>
          <w:szCs w:val="20"/>
        </w:rPr>
      </w:pPr>
    </w:p>
    <w:p w14:paraId="058D66A0" w14:textId="77777777" w:rsidR="004B413C" w:rsidRDefault="00EC2FEA">
      <w:pPr>
        <w:jc w:val="center"/>
        <w:rPr>
          <w:sz w:val="20"/>
          <w:szCs w:val="20"/>
        </w:rPr>
      </w:pPr>
      <w:r>
        <w:rPr>
          <w:rFonts w:ascii="Arial" w:eastAsia="Arial" w:hAnsi="Arial" w:cs="Arial"/>
          <w:sz w:val="20"/>
          <w:szCs w:val="20"/>
        </w:rPr>
        <w:t>138</w:t>
      </w:r>
    </w:p>
    <w:p w14:paraId="1CA6AF51" w14:textId="77777777" w:rsidR="004B413C" w:rsidRDefault="004B413C">
      <w:pPr>
        <w:sectPr w:rsidR="004B413C">
          <w:pgSz w:w="12240" w:h="15840"/>
          <w:pgMar w:top="1440" w:right="1440" w:bottom="272" w:left="1440" w:header="0" w:footer="0" w:gutter="0"/>
          <w:cols w:space="720" w:equalWidth="0">
            <w:col w:w="9360"/>
          </w:cols>
        </w:sectPr>
      </w:pPr>
    </w:p>
    <w:p w14:paraId="41A069D4" w14:textId="77777777" w:rsidR="004B413C" w:rsidRDefault="004B413C">
      <w:pPr>
        <w:spacing w:line="200" w:lineRule="exact"/>
        <w:rPr>
          <w:sz w:val="20"/>
          <w:szCs w:val="20"/>
        </w:rPr>
      </w:pPr>
      <w:bookmarkStart w:id="176" w:name="page139"/>
      <w:bookmarkEnd w:id="176"/>
    </w:p>
    <w:p w14:paraId="4208B4B8" w14:textId="77777777" w:rsidR="004B413C" w:rsidRDefault="004B413C">
      <w:pPr>
        <w:spacing w:line="200" w:lineRule="exact"/>
        <w:rPr>
          <w:sz w:val="20"/>
          <w:szCs w:val="20"/>
        </w:rPr>
      </w:pPr>
    </w:p>
    <w:p w14:paraId="6309D45A" w14:textId="77777777" w:rsidR="004B413C" w:rsidRDefault="004B413C">
      <w:pPr>
        <w:spacing w:line="200" w:lineRule="exact"/>
        <w:rPr>
          <w:sz w:val="20"/>
          <w:szCs w:val="20"/>
        </w:rPr>
      </w:pPr>
    </w:p>
    <w:p w14:paraId="0B2474EA" w14:textId="77777777" w:rsidR="004B413C" w:rsidRDefault="004B413C">
      <w:pPr>
        <w:spacing w:line="200" w:lineRule="exact"/>
        <w:rPr>
          <w:sz w:val="20"/>
          <w:szCs w:val="20"/>
        </w:rPr>
      </w:pPr>
    </w:p>
    <w:p w14:paraId="10A5DDEC" w14:textId="77777777" w:rsidR="004B413C" w:rsidRDefault="004B413C">
      <w:pPr>
        <w:spacing w:line="200" w:lineRule="exact"/>
        <w:rPr>
          <w:sz w:val="20"/>
          <w:szCs w:val="20"/>
        </w:rPr>
      </w:pPr>
    </w:p>
    <w:p w14:paraId="463F60F4" w14:textId="77777777" w:rsidR="004B413C" w:rsidRDefault="004B413C">
      <w:pPr>
        <w:spacing w:line="200" w:lineRule="exact"/>
        <w:rPr>
          <w:sz w:val="20"/>
          <w:szCs w:val="20"/>
        </w:rPr>
      </w:pPr>
    </w:p>
    <w:p w14:paraId="08774FA7" w14:textId="77777777" w:rsidR="004B413C" w:rsidRDefault="004B413C">
      <w:pPr>
        <w:spacing w:line="200" w:lineRule="exact"/>
        <w:rPr>
          <w:sz w:val="20"/>
          <w:szCs w:val="20"/>
        </w:rPr>
      </w:pPr>
    </w:p>
    <w:p w14:paraId="6437796E" w14:textId="77777777" w:rsidR="004B413C" w:rsidRDefault="004B413C">
      <w:pPr>
        <w:spacing w:line="200" w:lineRule="exact"/>
        <w:rPr>
          <w:sz w:val="20"/>
          <w:szCs w:val="20"/>
        </w:rPr>
      </w:pPr>
    </w:p>
    <w:p w14:paraId="3F3A60E7" w14:textId="77777777" w:rsidR="004B413C" w:rsidRDefault="004B413C">
      <w:pPr>
        <w:spacing w:line="200" w:lineRule="exact"/>
        <w:rPr>
          <w:sz w:val="20"/>
          <w:szCs w:val="20"/>
        </w:rPr>
      </w:pPr>
    </w:p>
    <w:p w14:paraId="3DA465FE" w14:textId="77777777" w:rsidR="004B413C" w:rsidRDefault="004B413C">
      <w:pPr>
        <w:spacing w:line="200" w:lineRule="exact"/>
        <w:rPr>
          <w:sz w:val="20"/>
          <w:szCs w:val="20"/>
        </w:rPr>
      </w:pPr>
    </w:p>
    <w:p w14:paraId="66E9A693" w14:textId="77777777" w:rsidR="004B413C" w:rsidRDefault="004B413C">
      <w:pPr>
        <w:spacing w:line="200" w:lineRule="exact"/>
        <w:rPr>
          <w:sz w:val="20"/>
          <w:szCs w:val="20"/>
        </w:rPr>
      </w:pPr>
    </w:p>
    <w:p w14:paraId="2CA8456C" w14:textId="77777777" w:rsidR="004B413C" w:rsidRDefault="004B413C">
      <w:pPr>
        <w:spacing w:line="200" w:lineRule="exact"/>
        <w:rPr>
          <w:sz w:val="20"/>
          <w:szCs w:val="20"/>
        </w:rPr>
      </w:pPr>
    </w:p>
    <w:p w14:paraId="4E7C08EA" w14:textId="77777777" w:rsidR="004B413C" w:rsidRDefault="004B413C">
      <w:pPr>
        <w:spacing w:line="200" w:lineRule="exact"/>
        <w:rPr>
          <w:sz w:val="20"/>
          <w:szCs w:val="20"/>
        </w:rPr>
      </w:pPr>
    </w:p>
    <w:p w14:paraId="076EDA32" w14:textId="77777777" w:rsidR="004B413C" w:rsidRDefault="004B413C">
      <w:pPr>
        <w:spacing w:line="200" w:lineRule="exact"/>
        <w:rPr>
          <w:sz w:val="20"/>
          <w:szCs w:val="20"/>
        </w:rPr>
      </w:pPr>
    </w:p>
    <w:p w14:paraId="42B553D5" w14:textId="77777777" w:rsidR="004B413C" w:rsidRDefault="004B413C">
      <w:pPr>
        <w:spacing w:line="200" w:lineRule="exact"/>
        <w:rPr>
          <w:sz w:val="20"/>
          <w:szCs w:val="20"/>
        </w:rPr>
      </w:pPr>
    </w:p>
    <w:p w14:paraId="415DD78A" w14:textId="77777777" w:rsidR="004B413C" w:rsidRDefault="004B413C">
      <w:pPr>
        <w:spacing w:line="200" w:lineRule="exact"/>
        <w:rPr>
          <w:sz w:val="20"/>
          <w:szCs w:val="20"/>
        </w:rPr>
      </w:pPr>
    </w:p>
    <w:p w14:paraId="482295B6" w14:textId="77777777" w:rsidR="004B413C" w:rsidRDefault="004B413C">
      <w:pPr>
        <w:spacing w:line="200" w:lineRule="exact"/>
        <w:rPr>
          <w:sz w:val="20"/>
          <w:szCs w:val="20"/>
        </w:rPr>
      </w:pPr>
    </w:p>
    <w:p w14:paraId="71D63304" w14:textId="77777777" w:rsidR="004B413C" w:rsidRDefault="004B413C">
      <w:pPr>
        <w:spacing w:line="200" w:lineRule="exact"/>
        <w:rPr>
          <w:sz w:val="20"/>
          <w:szCs w:val="20"/>
        </w:rPr>
      </w:pPr>
    </w:p>
    <w:p w14:paraId="417020BB" w14:textId="77777777" w:rsidR="004B413C" w:rsidRDefault="004B413C">
      <w:pPr>
        <w:spacing w:line="200" w:lineRule="exact"/>
        <w:rPr>
          <w:sz w:val="20"/>
          <w:szCs w:val="20"/>
        </w:rPr>
      </w:pPr>
    </w:p>
    <w:p w14:paraId="05A47E94" w14:textId="77777777" w:rsidR="004B413C" w:rsidRDefault="004B413C">
      <w:pPr>
        <w:spacing w:line="200" w:lineRule="exact"/>
        <w:rPr>
          <w:sz w:val="20"/>
          <w:szCs w:val="20"/>
        </w:rPr>
      </w:pPr>
    </w:p>
    <w:p w14:paraId="1298A2AD" w14:textId="77777777" w:rsidR="004B413C" w:rsidRDefault="004B413C">
      <w:pPr>
        <w:spacing w:line="200" w:lineRule="exact"/>
        <w:rPr>
          <w:sz w:val="20"/>
          <w:szCs w:val="20"/>
        </w:rPr>
      </w:pPr>
    </w:p>
    <w:p w14:paraId="04A56F17" w14:textId="77777777" w:rsidR="004B413C" w:rsidRDefault="004B413C">
      <w:pPr>
        <w:spacing w:line="340" w:lineRule="exact"/>
        <w:rPr>
          <w:sz w:val="20"/>
          <w:szCs w:val="20"/>
        </w:rPr>
      </w:pPr>
    </w:p>
    <w:tbl>
      <w:tblPr>
        <w:tblW w:w="0" w:type="auto"/>
        <w:tblLayout w:type="fixed"/>
        <w:tblCellMar>
          <w:left w:w="0" w:type="dxa"/>
          <w:right w:w="0" w:type="dxa"/>
        </w:tblCellMar>
        <w:tblLook w:val="04A0" w:firstRow="1" w:lastRow="0" w:firstColumn="1" w:lastColumn="0" w:noHBand="0" w:noVBand="1"/>
      </w:tblPr>
      <w:tblGrid>
        <w:gridCol w:w="172"/>
      </w:tblGrid>
      <w:tr w:rsidR="004B413C" w14:paraId="6CBBD371" w14:textId="77777777">
        <w:trPr>
          <w:trHeight w:val="280"/>
        </w:trPr>
        <w:tc>
          <w:tcPr>
            <w:tcW w:w="172" w:type="dxa"/>
            <w:textDirection w:val="tbRl"/>
            <w:vAlign w:val="bottom"/>
          </w:tcPr>
          <w:p w14:paraId="59A36739" w14:textId="77777777" w:rsidR="004B413C" w:rsidRDefault="00EC2FEA">
            <w:pPr>
              <w:rPr>
                <w:sz w:val="20"/>
                <w:szCs w:val="20"/>
              </w:rPr>
            </w:pPr>
            <w:r>
              <w:rPr>
                <w:rFonts w:ascii="Arial" w:eastAsia="Arial" w:hAnsi="Arial" w:cs="Arial"/>
                <w:sz w:val="15"/>
                <w:szCs w:val="15"/>
              </w:rPr>
              <w:t>139</w:t>
            </w:r>
          </w:p>
        </w:tc>
      </w:tr>
    </w:tbl>
    <w:p w14:paraId="7CAB78CE" w14:textId="77777777" w:rsidR="004B413C" w:rsidRDefault="00EC2FEA">
      <w:pPr>
        <w:spacing w:line="20" w:lineRule="exact"/>
        <w:rPr>
          <w:sz w:val="20"/>
          <w:szCs w:val="20"/>
        </w:rPr>
      </w:pPr>
      <w:r>
        <w:rPr>
          <w:sz w:val="20"/>
          <w:szCs w:val="20"/>
        </w:rPr>
        <w:br w:type="column"/>
      </w:r>
    </w:p>
    <w:p w14:paraId="59466042" w14:textId="77777777" w:rsidR="004B413C" w:rsidRDefault="004B413C">
      <w:pPr>
        <w:spacing w:line="200" w:lineRule="exact"/>
        <w:rPr>
          <w:sz w:val="20"/>
          <w:szCs w:val="20"/>
        </w:rPr>
      </w:pPr>
    </w:p>
    <w:p w14:paraId="7BE7B3B1" w14:textId="77777777" w:rsidR="004B413C" w:rsidRDefault="004B413C">
      <w:pPr>
        <w:spacing w:line="200" w:lineRule="exact"/>
        <w:rPr>
          <w:sz w:val="20"/>
          <w:szCs w:val="20"/>
        </w:rPr>
      </w:pPr>
    </w:p>
    <w:p w14:paraId="02E586D7" w14:textId="77777777" w:rsidR="004B413C" w:rsidRDefault="004B413C">
      <w:pPr>
        <w:spacing w:line="200" w:lineRule="exact"/>
        <w:rPr>
          <w:sz w:val="20"/>
          <w:szCs w:val="20"/>
        </w:rPr>
      </w:pPr>
    </w:p>
    <w:p w14:paraId="3A728B32" w14:textId="77777777" w:rsidR="004B413C" w:rsidRDefault="004B413C">
      <w:pPr>
        <w:spacing w:line="200" w:lineRule="exact"/>
        <w:rPr>
          <w:sz w:val="20"/>
          <w:szCs w:val="20"/>
        </w:rPr>
      </w:pPr>
    </w:p>
    <w:p w14:paraId="5752D3A2" w14:textId="77777777" w:rsidR="004B413C" w:rsidRDefault="004B413C">
      <w:pPr>
        <w:spacing w:line="200" w:lineRule="exact"/>
        <w:rPr>
          <w:sz w:val="20"/>
          <w:szCs w:val="20"/>
        </w:rPr>
      </w:pPr>
    </w:p>
    <w:p w14:paraId="1F8DCFDC" w14:textId="77777777" w:rsidR="004B413C" w:rsidRDefault="004B413C">
      <w:pPr>
        <w:spacing w:line="200" w:lineRule="exact"/>
        <w:rPr>
          <w:sz w:val="20"/>
          <w:szCs w:val="20"/>
        </w:rPr>
      </w:pPr>
    </w:p>
    <w:p w14:paraId="1E6BF4E1" w14:textId="77777777" w:rsidR="004B413C" w:rsidRDefault="004B413C">
      <w:pPr>
        <w:spacing w:line="240" w:lineRule="exact"/>
        <w:rPr>
          <w:sz w:val="20"/>
          <w:szCs w:val="20"/>
        </w:rPr>
      </w:pPr>
    </w:p>
    <w:p w14:paraId="2E9E19EE" w14:textId="77777777" w:rsidR="004B413C" w:rsidRDefault="004B413C">
      <w:pPr>
        <w:spacing w:line="1" w:lineRule="exact"/>
        <w:rPr>
          <w:sz w:val="1"/>
          <w:szCs w:val="1"/>
        </w:rPr>
      </w:pPr>
    </w:p>
    <w:tbl>
      <w:tblPr>
        <w:tblW w:w="0" w:type="auto"/>
        <w:tblInd w:w="100" w:type="dxa"/>
        <w:tblLayout w:type="fixed"/>
        <w:tblCellMar>
          <w:left w:w="0" w:type="dxa"/>
          <w:right w:w="0" w:type="dxa"/>
        </w:tblCellMar>
        <w:tblLook w:val="04A0" w:firstRow="1" w:lastRow="0" w:firstColumn="1" w:lastColumn="0" w:noHBand="0" w:noVBand="1"/>
      </w:tblPr>
      <w:tblGrid>
        <w:gridCol w:w="180"/>
        <w:gridCol w:w="720"/>
        <w:gridCol w:w="300"/>
        <w:gridCol w:w="300"/>
        <w:gridCol w:w="320"/>
        <w:gridCol w:w="300"/>
        <w:gridCol w:w="300"/>
        <w:gridCol w:w="320"/>
        <w:gridCol w:w="300"/>
        <w:gridCol w:w="300"/>
        <w:gridCol w:w="300"/>
        <w:gridCol w:w="320"/>
        <w:gridCol w:w="300"/>
        <w:gridCol w:w="300"/>
        <w:gridCol w:w="300"/>
        <w:gridCol w:w="320"/>
        <w:gridCol w:w="300"/>
        <w:gridCol w:w="300"/>
        <w:gridCol w:w="300"/>
        <w:gridCol w:w="320"/>
        <w:gridCol w:w="300"/>
        <w:gridCol w:w="300"/>
        <w:gridCol w:w="300"/>
        <w:gridCol w:w="320"/>
        <w:gridCol w:w="300"/>
        <w:gridCol w:w="300"/>
        <w:gridCol w:w="300"/>
        <w:gridCol w:w="320"/>
        <w:gridCol w:w="300"/>
        <w:gridCol w:w="300"/>
        <w:gridCol w:w="300"/>
        <w:gridCol w:w="320"/>
        <w:gridCol w:w="300"/>
        <w:gridCol w:w="300"/>
        <w:gridCol w:w="320"/>
        <w:gridCol w:w="300"/>
        <w:gridCol w:w="300"/>
        <w:gridCol w:w="300"/>
        <w:gridCol w:w="320"/>
        <w:gridCol w:w="480"/>
        <w:gridCol w:w="20"/>
      </w:tblGrid>
      <w:tr w:rsidR="004B413C" w14:paraId="4BBE5DEA" w14:textId="77777777">
        <w:trPr>
          <w:trHeight w:val="2449"/>
        </w:trPr>
        <w:tc>
          <w:tcPr>
            <w:tcW w:w="180" w:type="dxa"/>
            <w:vAlign w:val="bottom"/>
          </w:tcPr>
          <w:p w14:paraId="0255902A" w14:textId="77777777" w:rsidR="004B413C" w:rsidRDefault="004B413C">
            <w:pPr>
              <w:rPr>
                <w:sz w:val="24"/>
                <w:szCs w:val="24"/>
              </w:rPr>
            </w:pPr>
          </w:p>
        </w:tc>
        <w:tc>
          <w:tcPr>
            <w:tcW w:w="720" w:type="dxa"/>
            <w:textDirection w:val="btLr"/>
            <w:vAlign w:val="bottom"/>
          </w:tcPr>
          <w:p w14:paraId="2788406D" w14:textId="77777777" w:rsidR="004B413C" w:rsidRDefault="00EC2FEA">
            <w:pPr>
              <w:rPr>
                <w:sz w:val="20"/>
                <w:szCs w:val="20"/>
              </w:rPr>
            </w:pPr>
            <w:r>
              <w:rPr>
                <w:rFonts w:ascii="Arial" w:eastAsia="Arial" w:hAnsi="Arial" w:cs="Arial"/>
                <w:color w:val="1A1A1A"/>
                <w:sz w:val="18"/>
                <w:szCs w:val="18"/>
              </w:rPr>
              <w:t>X Aira sp_</w:t>
            </w:r>
          </w:p>
        </w:tc>
        <w:tc>
          <w:tcPr>
            <w:tcW w:w="300" w:type="dxa"/>
            <w:textDirection w:val="btLr"/>
            <w:vAlign w:val="bottom"/>
          </w:tcPr>
          <w:p w14:paraId="311C4CAC" w14:textId="77777777" w:rsidR="004B413C" w:rsidRDefault="00EC2FEA">
            <w:pPr>
              <w:ind w:left="50"/>
              <w:rPr>
                <w:sz w:val="20"/>
                <w:szCs w:val="20"/>
              </w:rPr>
            </w:pPr>
            <w:r>
              <w:rPr>
                <w:rFonts w:ascii="Arial" w:eastAsia="Arial" w:hAnsi="Arial" w:cs="Arial"/>
                <w:color w:val="1A1A1A"/>
                <w:sz w:val="18"/>
                <w:szCs w:val="18"/>
              </w:rPr>
              <w:t>X Carpobrotus edulis</w:t>
            </w:r>
          </w:p>
        </w:tc>
        <w:tc>
          <w:tcPr>
            <w:tcW w:w="300" w:type="dxa"/>
            <w:textDirection w:val="btLr"/>
            <w:vAlign w:val="bottom"/>
          </w:tcPr>
          <w:p w14:paraId="25B6405F" w14:textId="77777777" w:rsidR="004B413C" w:rsidRDefault="00EC2FEA">
            <w:pPr>
              <w:ind w:left="55"/>
              <w:rPr>
                <w:sz w:val="20"/>
                <w:szCs w:val="20"/>
              </w:rPr>
            </w:pPr>
            <w:r>
              <w:rPr>
                <w:rFonts w:ascii="Arial" w:eastAsia="Arial" w:hAnsi="Arial" w:cs="Arial"/>
                <w:color w:val="1A1A1A"/>
                <w:sz w:val="18"/>
                <w:szCs w:val="18"/>
              </w:rPr>
              <w:t>X Conyza parva</w:t>
            </w:r>
          </w:p>
        </w:tc>
        <w:tc>
          <w:tcPr>
            <w:tcW w:w="320" w:type="dxa"/>
            <w:textDirection w:val="btLr"/>
            <w:vAlign w:val="bottom"/>
          </w:tcPr>
          <w:p w14:paraId="5BD046D7" w14:textId="77777777" w:rsidR="004B413C" w:rsidRDefault="00EC2FEA">
            <w:pPr>
              <w:ind w:left="60"/>
              <w:rPr>
                <w:sz w:val="20"/>
                <w:szCs w:val="20"/>
              </w:rPr>
            </w:pPr>
            <w:r>
              <w:rPr>
                <w:rFonts w:ascii="Arial" w:eastAsia="Arial" w:hAnsi="Arial" w:cs="Arial"/>
                <w:color w:val="1A1A1A"/>
                <w:sz w:val="18"/>
                <w:szCs w:val="18"/>
              </w:rPr>
              <w:t>X Conyza sp2</w:t>
            </w:r>
          </w:p>
        </w:tc>
        <w:tc>
          <w:tcPr>
            <w:tcW w:w="300" w:type="dxa"/>
            <w:textDirection w:val="btLr"/>
            <w:vAlign w:val="bottom"/>
          </w:tcPr>
          <w:p w14:paraId="603A8723" w14:textId="77777777" w:rsidR="004B413C" w:rsidRDefault="00EC2FEA">
            <w:pPr>
              <w:ind w:left="46"/>
              <w:rPr>
                <w:sz w:val="20"/>
                <w:szCs w:val="20"/>
              </w:rPr>
            </w:pPr>
            <w:r>
              <w:rPr>
                <w:rFonts w:ascii="Arial" w:eastAsia="Arial" w:hAnsi="Arial" w:cs="Arial"/>
                <w:color w:val="1A1A1A"/>
                <w:sz w:val="18"/>
                <w:szCs w:val="18"/>
              </w:rPr>
              <w:t>X Cortaderia selloana</w:t>
            </w:r>
          </w:p>
        </w:tc>
        <w:tc>
          <w:tcPr>
            <w:tcW w:w="300" w:type="dxa"/>
            <w:textDirection w:val="btLr"/>
            <w:vAlign w:val="bottom"/>
          </w:tcPr>
          <w:p w14:paraId="405F2C2C" w14:textId="77777777" w:rsidR="004B413C" w:rsidRDefault="00EC2FEA">
            <w:pPr>
              <w:ind w:left="51"/>
              <w:rPr>
                <w:sz w:val="20"/>
                <w:szCs w:val="20"/>
              </w:rPr>
            </w:pPr>
            <w:r>
              <w:rPr>
                <w:rFonts w:ascii="Arial" w:eastAsia="Arial" w:hAnsi="Arial" w:cs="Arial"/>
                <w:color w:val="1A1A1A"/>
                <w:sz w:val="18"/>
                <w:szCs w:val="18"/>
              </w:rPr>
              <w:t>X Exotic sp1</w:t>
            </w:r>
          </w:p>
        </w:tc>
        <w:tc>
          <w:tcPr>
            <w:tcW w:w="320" w:type="dxa"/>
            <w:textDirection w:val="btLr"/>
            <w:vAlign w:val="bottom"/>
          </w:tcPr>
          <w:p w14:paraId="1E2E6163" w14:textId="77777777" w:rsidR="004B413C" w:rsidRDefault="00EC2FEA">
            <w:pPr>
              <w:ind w:left="56"/>
              <w:rPr>
                <w:sz w:val="20"/>
                <w:szCs w:val="20"/>
              </w:rPr>
            </w:pPr>
            <w:r>
              <w:rPr>
                <w:rFonts w:ascii="Arial" w:eastAsia="Arial" w:hAnsi="Arial" w:cs="Arial"/>
                <w:color w:val="1A1A1A"/>
                <w:sz w:val="18"/>
                <w:szCs w:val="18"/>
              </w:rPr>
              <w:t>X Hypochaeris glabra</w:t>
            </w:r>
          </w:p>
        </w:tc>
        <w:tc>
          <w:tcPr>
            <w:tcW w:w="300" w:type="dxa"/>
            <w:textDirection w:val="btLr"/>
            <w:vAlign w:val="bottom"/>
          </w:tcPr>
          <w:p w14:paraId="745ADECA" w14:textId="77777777" w:rsidR="004B413C" w:rsidRDefault="00EC2FEA">
            <w:pPr>
              <w:ind w:left="41"/>
              <w:rPr>
                <w:sz w:val="20"/>
                <w:szCs w:val="20"/>
              </w:rPr>
            </w:pPr>
            <w:r>
              <w:rPr>
                <w:rFonts w:ascii="Arial" w:eastAsia="Arial" w:hAnsi="Arial" w:cs="Arial"/>
                <w:color w:val="1A1A1A"/>
                <w:sz w:val="18"/>
                <w:szCs w:val="18"/>
              </w:rPr>
              <w:t>X Lotus angustissimus</w:t>
            </w:r>
          </w:p>
        </w:tc>
        <w:tc>
          <w:tcPr>
            <w:tcW w:w="300" w:type="dxa"/>
            <w:textDirection w:val="btLr"/>
            <w:vAlign w:val="bottom"/>
          </w:tcPr>
          <w:p w14:paraId="5D21E4B1" w14:textId="77777777" w:rsidR="004B413C" w:rsidRDefault="00EC2FEA">
            <w:pPr>
              <w:ind w:left="46"/>
              <w:rPr>
                <w:sz w:val="20"/>
                <w:szCs w:val="20"/>
              </w:rPr>
            </w:pPr>
            <w:r>
              <w:rPr>
                <w:rFonts w:ascii="Arial" w:eastAsia="Arial" w:hAnsi="Arial" w:cs="Arial"/>
                <w:color w:val="1A1A1A"/>
                <w:sz w:val="18"/>
                <w:szCs w:val="18"/>
              </w:rPr>
              <w:t>X Solanum nigrum</w:t>
            </w:r>
          </w:p>
        </w:tc>
        <w:tc>
          <w:tcPr>
            <w:tcW w:w="300" w:type="dxa"/>
            <w:textDirection w:val="btLr"/>
            <w:vAlign w:val="bottom"/>
          </w:tcPr>
          <w:p w14:paraId="784F3722" w14:textId="77777777" w:rsidR="004B413C" w:rsidRDefault="00EC2FEA">
            <w:pPr>
              <w:ind w:left="51"/>
              <w:rPr>
                <w:sz w:val="20"/>
                <w:szCs w:val="20"/>
              </w:rPr>
            </w:pPr>
            <w:r>
              <w:rPr>
                <w:rFonts w:ascii="Arial" w:eastAsia="Arial" w:hAnsi="Arial" w:cs="Arial"/>
                <w:color w:val="1A1A1A"/>
                <w:sz w:val="18"/>
                <w:szCs w:val="18"/>
              </w:rPr>
              <w:t>X Sonchus asper</w:t>
            </w:r>
          </w:p>
        </w:tc>
        <w:tc>
          <w:tcPr>
            <w:tcW w:w="320" w:type="dxa"/>
            <w:textDirection w:val="btLr"/>
            <w:vAlign w:val="bottom"/>
          </w:tcPr>
          <w:p w14:paraId="12031594" w14:textId="77777777" w:rsidR="004B413C" w:rsidRDefault="00EC2FEA">
            <w:pPr>
              <w:ind w:left="57"/>
              <w:rPr>
                <w:sz w:val="20"/>
                <w:szCs w:val="20"/>
              </w:rPr>
            </w:pPr>
            <w:r>
              <w:rPr>
                <w:rFonts w:ascii="Arial" w:eastAsia="Arial" w:hAnsi="Arial" w:cs="Arial"/>
                <w:color w:val="1A1A1A"/>
                <w:sz w:val="18"/>
                <w:szCs w:val="18"/>
              </w:rPr>
              <w:t>X Sonchus oleraceus</w:t>
            </w:r>
          </w:p>
        </w:tc>
        <w:tc>
          <w:tcPr>
            <w:tcW w:w="300" w:type="dxa"/>
            <w:textDirection w:val="btLr"/>
            <w:vAlign w:val="bottom"/>
          </w:tcPr>
          <w:p w14:paraId="1B5F9CEB" w14:textId="77777777" w:rsidR="004B413C" w:rsidRDefault="00EC2FEA">
            <w:pPr>
              <w:ind w:left="42"/>
              <w:rPr>
                <w:sz w:val="20"/>
                <w:szCs w:val="20"/>
              </w:rPr>
            </w:pPr>
            <w:r>
              <w:rPr>
                <w:rFonts w:ascii="Arial" w:eastAsia="Arial" w:hAnsi="Arial" w:cs="Arial"/>
                <w:color w:val="1A1A1A"/>
                <w:sz w:val="18"/>
                <w:szCs w:val="18"/>
              </w:rPr>
              <w:t>Symphyotrichum squamatum</w:t>
            </w:r>
          </w:p>
        </w:tc>
        <w:tc>
          <w:tcPr>
            <w:tcW w:w="300" w:type="dxa"/>
            <w:textDirection w:val="btLr"/>
            <w:vAlign w:val="bottom"/>
          </w:tcPr>
          <w:p w14:paraId="3E13A828" w14:textId="77777777" w:rsidR="004B413C" w:rsidRDefault="00EC2FEA">
            <w:pPr>
              <w:ind w:left="47"/>
              <w:rPr>
                <w:sz w:val="20"/>
                <w:szCs w:val="20"/>
              </w:rPr>
            </w:pPr>
            <w:r>
              <w:rPr>
                <w:rFonts w:ascii="Arial" w:eastAsia="Arial" w:hAnsi="Arial" w:cs="Arial"/>
                <w:color w:val="1A1A1A"/>
                <w:sz w:val="18"/>
                <w:szCs w:val="18"/>
              </w:rPr>
              <w:t>X Unknown grass2</w:t>
            </w:r>
          </w:p>
        </w:tc>
        <w:tc>
          <w:tcPr>
            <w:tcW w:w="300" w:type="dxa"/>
            <w:textDirection w:val="btLr"/>
            <w:vAlign w:val="bottom"/>
          </w:tcPr>
          <w:p w14:paraId="1326D6A2" w14:textId="77777777" w:rsidR="004B413C" w:rsidRDefault="00EC2FEA">
            <w:pPr>
              <w:ind w:left="52"/>
              <w:rPr>
                <w:sz w:val="20"/>
                <w:szCs w:val="20"/>
              </w:rPr>
            </w:pPr>
            <w:r>
              <w:rPr>
                <w:rFonts w:ascii="Arial" w:eastAsia="Arial" w:hAnsi="Arial" w:cs="Arial"/>
                <w:color w:val="1A1A1A"/>
                <w:sz w:val="18"/>
                <w:szCs w:val="18"/>
              </w:rPr>
              <w:t>Astartea scoparia</w:t>
            </w:r>
          </w:p>
        </w:tc>
        <w:tc>
          <w:tcPr>
            <w:tcW w:w="320" w:type="dxa"/>
            <w:textDirection w:val="btLr"/>
            <w:vAlign w:val="bottom"/>
          </w:tcPr>
          <w:p w14:paraId="5404BEFF" w14:textId="77777777" w:rsidR="004B413C" w:rsidRDefault="00EC2FEA">
            <w:pPr>
              <w:ind w:left="58"/>
              <w:rPr>
                <w:sz w:val="20"/>
                <w:szCs w:val="20"/>
              </w:rPr>
            </w:pPr>
            <w:r>
              <w:rPr>
                <w:rFonts w:ascii="Arial" w:eastAsia="Arial" w:hAnsi="Arial" w:cs="Arial"/>
                <w:color w:val="1A1A1A"/>
                <w:sz w:val="18"/>
                <w:szCs w:val="18"/>
              </w:rPr>
              <w:t>Austrostipa sp_</w:t>
            </w:r>
          </w:p>
        </w:tc>
        <w:tc>
          <w:tcPr>
            <w:tcW w:w="300" w:type="dxa"/>
            <w:textDirection w:val="btLr"/>
            <w:vAlign w:val="bottom"/>
          </w:tcPr>
          <w:p w14:paraId="552014AD" w14:textId="77777777" w:rsidR="004B413C" w:rsidRDefault="00EC2FEA">
            <w:pPr>
              <w:ind w:left="43"/>
              <w:rPr>
                <w:sz w:val="20"/>
                <w:szCs w:val="20"/>
              </w:rPr>
            </w:pPr>
            <w:r>
              <w:rPr>
                <w:rFonts w:ascii="Arial" w:eastAsia="Arial" w:hAnsi="Arial" w:cs="Arial"/>
                <w:color w:val="1A1A1A"/>
                <w:sz w:val="18"/>
                <w:szCs w:val="18"/>
              </w:rPr>
              <w:t>Banksia menziesii</w:t>
            </w:r>
          </w:p>
        </w:tc>
        <w:tc>
          <w:tcPr>
            <w:tcW w:w="300" w:type="dxa"/>
            <w:textDirection w:val="btLr"/>
            <w:vAlign w:val="bottom"/>
          </w:tcPr>
          <w:p w14:paraId="4AC61B18" w14:textId="77777777" w:rsidR="004B413C" w:rsidRDefault="00EC2FEA">
            <w:pPr>
              <w:ind w:left="48"/>
              <w:rPr>
                <w:sz w:val="20"/>
                <w:szCs w:val="20"/>
              </w:rPr>
            </w:pPr>
            <w:r>
              <w:rPr>
                <w:rFonts w:ascii="Arial" w:eastAsia="Arial" w:hAnsi="Arial" w:cs="Arial"/>
                <w:color w:val="1A1A1A"/>
                <w:sz w:val="18"/>
                <w:szCs w:val="18"/>
              </w:rPr>
              <w:t>Beaufortia elegans</w:t>
            </w:r>
          </w:p>
        </w:tc>
        <w:tc>
          <w:tcPr>
            <w:tcW w:w="300" w:type="dxa"/>
            <w:textDirection w:val="btLr"/>
            <w:vAlign w:val="bottom"/>
          </w:tcPr>
          <w:p w14:paraId="2D0A574A" w14:textId="77777777" w:rsidR="004B413C" w:rsidRDefault="00EC2FEA">
            <w:pPr>
              <w:ind w:left="53"/>
              <w:rPr>
                <w:sz w:val="20"/>
                <w:szCs w:val="20"/>
              </w:rPr>
            </w:pPr>
            <w:r>
              <w:rPr>
                <w:rFonts w:ascii="Arial" w:eastAsia="Arial" w:hAnsi="Arial" w:cs="Arial"/>
                <w:color w:val="1A1A1A"/>
                <w:sz w:val="18"/>
                <w:szCs w:val="18"/>
              </w:rPr>
              <w:t>Callistachys lanceolata</w:t>
            </w:r>
          </w:p>
        </w:tc>
        <w:tc>
          <w:tcPr>
            <w:tcW w:w="320" w:type="dxa"/>
            <w:textDirection w:val="btLr"/>
            <w:vAlign w:val="bottom"/>
          </w:tcPr>
          <w:p w14:paraId="00C3771F" w14:textId="77777777" w:rsidR="004B413C" w:rsidRDefault="00EC2FEA">
            <w:pPr>
              <w:ind w:left="58"/>
              <w:rPr>
                <w:sz w:val="20"/>
                <w:szCs w:val="20"/>
              </w:rPr>
            </w:pPr>
            <w:r>
              <w:rPr>
                <w:rFonts w:ascii="Arial" w:eastAsia="Arial" w:hAnsi="Arial" w:cs="Arial"/>
                <w:color w:val="1A1A1A"/>
                <w:sz w:val="18"/>
                <w:szCs w:val="18"/>
              </w:rPr>
              <w:t>Cassytha racemosa</w:t>
            </w:r>
          </w:p>
        </w:tc>
        <w:tc>
          <w:tcPr>
            <w:tcW w:w="300" w:type="dxa"/>
            <w:textDirection w:val="btLr"/>
            <w:vAlign w:val="bottom"/>
          </w:tcPr>
          <w:p w14:paraId="65BD8D71" w14:textId="77777777" w:rsidR="004B413C" w:rsidRDefault="00EC2FEA">
            <w:pPr>
              <w:ind w:left="43"/>
              <w:rPr>
                <w:sz w:val="20"/>
                <w:szCs w:val="20"/>
              </w:rPr>
            </w:pPr>
            <w:r>
              <w:rPr>
                <w:rFonts w:ascii="Arial" w:eastAsia="Arial" w:hAnsi="Arial" w:cs="Arial"/>
                <w:color w:val="1A1A1A"/>
                <w:sz w:val="18"/>
                <w:szCs w:val="18"/>
              </w:rPr>
              <w:t>Eucalyptus rudis</w:t>
            </w:r>
          </w:p>
        </w:tc>
        <w:tc>
          <w:tcPr>
            <w:tcW w:w="300" w:type="dxa"/>
            <w:textDirection w:val="btLr"/>
            <w:vAlign w:val="bottom"/>
          </w:tcPr>
          <w:p w14:paraId="33E81633" w14:textId="77777777" w:rsidR="004B413C" w:rsidRDefault="00EC2FEA">
            <w:pPr>
              <w:ind w:left="49"/>
              <w:rPr>
                <w:sz w:val="20"/>
                <w:szCs w:val="20"/>
              </w:rPr>
            </w:pPr>
            <w:r>
              <w:rPr>
                <w:rFonts w:ascii="Arial" w:eastAsia="Arial" w:hAnsi="Arial" w:cs="Arial"/>
                <w:color w:val="1A1A1A"/>
                <w:sz w:val="18"/>
                <w:szCs w:val="18"/>
              </w:rPr>
              <w:t>Euchilopsis linearis</w:t>
            </w:r>
          </w:p>
        </w:tc>
        <w:tc>
          <w:tcPr>
            <w:tcW w:w="300" w:type="dxa"/>
            <w:textDirection w:val="btLr"/>
            <w:vAlign w:val="bottom"/>
          </w:tcPr>
          <w:p w14:paraId="69A861EA" w14:textId="77777777" w:rsidR="004B413C" w:rsidRDefault="00EC2FEA">
            <w:pPr>
              <w:ind w:left="54"/>
              <w:rPr>
                <w:sz w:val="20"/>
                <w:szCs w:val="20"/>
              </w:rPr>
            </w:pPr>
            <w:r>
              <w:rPr>
                <w:rFonts w:ascii="Arial" w:eastAsia="Arial" w:hAnsi="Arial" w:cs="Arial"/>
                <w:color w:val="1A1A1A"/>
                <w:sz w:val="18"/>
                <w:szCs w:val="18"/>
              </w:rPr>
              <w:t>Eutaxia virgata</w:t>
            </w:r>
          </w:p>
        </w:tc>
        <w:tc>
          <w:tcPr>
            <w:tcW w:w="320" w:type="dxa"/>
            <w:textDirection w:val="btLr"/>
            <w:vAlign w:val="bottom"/>
          </w:tcPr>
          <w:p w14:paraId="7BC14178" w14:textId="77777777" w:rsidR="004B413C" w:rsidRDefault="00EC2FEA">
            <w:pPr>
              <w:ind w:left="59"/>
              <w:rPr>
                <w:sz w:val="20"/>
                <w:szCs w:val="20"/>
              </w:rPr>
            </w:pPr>
            <w:r>
              <w:rPr>
                <w:rFonts w:ascii="Arial" w:eastAsia="Arial" w:hAnsi="Arial" w:cs="Arial"/>
                <w:color w:val="1A1A1A"/>
                <w:sz w:val="18"/>
                <w:szCs w:val="18"/>
              </w:rPr>
              <w:t>Hypocalymma angustifolium</w:t>
            </w:r>
          </w:p>
        </w:tc>
        <w:tc>
          <w:tcPr>
            <w:tcW w:w="300" w:type="dxa"/>
            <w:textDirection w:val="btLr"/>
            <w:vAlign w:val="bottom"/>
          </w:tcPr>
          <w:p w14:paraId="3FF99546" w14:textId="77777777" w:rsidR="004B413C" w:rsidRDefault="00EC2FEA">
            <w:pPr>
              <w:ind w:left="44"/>
              <w:rPr>
                <w:sz w:val="20"/>
                <w:szCs w:val="20"/>
              </w:rPr>
            </w:pPr>
            <w:r>
              <w:rPr>
                <w:rFonts w:ascii="Arial" w:eastAsia="Arial" w:hAnsi="Arial" w:cs="Arial"/>
                <w:color w:val="1A1A1A"/>
                <w:sz w:val="18"/>
                <w:szCs w:val="18"/>
              </w:rPr>
              <w:t>Hypolaena exsulca</w:t>
            </w:r>
          </w:p>
        </w:tc>
        <w:tc>
          <w:tcPr>
            <w:tcW w:w="300" w:type="dxa"/>
            <w:textDirection w:val="btLr"/>
            <w:vAlign w:val="bottom"/>
          </w:tcPr>
          <w:p w14:paraId="64E081DC" w14:textId="77777777" w:rsidR="004B413C" w:rsidRDefault="00EC2FEA">
            <w:pPr>
              <w:ind w:left="49"/>
              <w:rPr>
                <w:sz w:val="20"/>
                <w:szCs w:val="20"/>
              </w:rPr>
            </w:pPr>
            <w:r>
              <w:rPr>
                <w:rFonts w:ascii="Arial" w:eastAsia="Arial" w:hAnsi="Arial" w:cs="Arial"/>
                <w:color w:val="1A1A1A"/>
                <w:sz w:val="18"/>
                <w:szCs w:val="18"/>
              </w:rPr>
              <w:t>Isolepis cernua</w:t>
            </w:r>
          </w:p>
        </w:tc>
        <w:tc>
          <w:tcPr>
            <w:tcW w:w="300" w:type="dxa"/>
            <w:textDirection w:val="btLr"/>
            <w:vAlign w:val="bottom"/>
          </w:tcPr>
          <w:p w14:paraId="13E2B030" w14:textId="77777777" w:rsidR="004B413C" w:rsidRDefault="00EC2FEA">
            <w:pPr>
              <w:ind w:left="55"/>
              <w:rPr>
                <w:sz w:val="20"/>
                <w:szCs w:val="20"/>
              </w:rPr>
            </w:pPr>
            <w:r>
              <w:rPr>
                <w:rFonts w:ascii="Arial" w:eastAsia="Arial" w:hAnsi="Arial" w:cs="Arial"/>
                <w:color w:val="1A1A1A"/>
                <w:sz w:val="18"/>
                <w:szCs w:val="18"/>
              </w:rPr>
              <w:t>Juncus pallidus</w:t>
            </w:r>
          </w:p>
        </w:tc>
        <w:tc>
          <w:tcPr>
            <w:tcW w:w="320" w:type="dxa"/>
            <w:textDirection w:val="btLr"/>
            <w:vAlign w:val="bottom"/>
          </w:tcPr>
          <w:p w14:paraId="7A8DDE0D" w14:textId="77777777" w:rsidR="004B413C" w:rsidRDefault="00EC2FEA">
            <w:pPr>
              <w:ind w:left="60"/>
              <w:rPr>
                <w:sz w:val="20"/>
                <w:szCs w:val="20"/>
              </w:rPr>
            </w:pPr>
            <w:r>
              <w:rPr>
                <w:rFonts w:ascii="Arial" w:eastAsia="Arial" w:hAnsi="Arial" w:cs="Arial"/>
                <w:color w:val="1A1A1A"/>
                <w:sz w:val="18"/>
                <w:szCs w:val="18"/>
              </w:rPr>
              <w:t>Kunzea glabrescens</w:t>
            </w:r>
          </w:p>
        </w:tc>
        <w:tc>
          <w:tcPr>
            <w:tcW w:w="300" w:type="dxa"/>
            <w:textDirection w:val="btLr"/>
            <w:vAlign w:val="bottom"/>
          </w:tcPr>
          <w:p w14:paraId="2F8C96E7" w14:textId="77777777" w:rsidR="004B413C" w:rsidRDefault="00EC2FEA">
            <w:pPr>
              <w:ind w:left="45"/>
              <w:rPr>
                <w:sz w:val="20"/>
                <w:szCs w:val="20"/>
              </w:rPr>
            </w:pPr>
            <w:r>
              <w:rPr>
                <w:rFonts w:ascii="Arial" w:eastAsia="Arial" w:hAnsi="Arial" w:cs="Arial"/>
                <w:color w:val="1A1A1A"/>
                <w:sz w:val="18"/>
                <w:szCs w:val="18"/>
              </w:rPr>
              <w:t>Lepidosperma longitudinale</w:t>
            </w:r>
          </w:p>
        </w:tc>
        <w:tc>
          <w:tcPr>
            <w:tcW w:w="300" w:type="dxa"/>
            <w:textDirection w:val="btLr"/>
            <w:vAlign w:val="bottom"/>
          </w:tcPr>
          <w:p w14:paraId="3F85F143" w14:textId="77777777" w:rsidR="004B413C" w:rsidRDefault="00EC2FEA">
            <w:pPr>
              <w:ind w:left="50"/>
              <w:rPr>
                <w:sz w:val="20"/>
                <w:szCs w:val="20"/>
              </w:rPr>
            </w:pPr>
            <w:r>
              <w:rPr>
                <w:rFonts w:ascii="Arial" w:eastAsia="Arial" w:hAnsi="Arial" w:cs="Arial"/>
                <w:color w:val="1A1A1A"/>
                <w:sz w:val="18"/>
                <w:szCs w:val="18"/>
              </w:rPr>
              <w:t>Loxocarya sp_</w:t>
            </w:r>
          </w:p>
        </w:tc>
        <w:tc>
          <w:tcPr>
            <w:tcW w:w="300" w:type="dxa"/>
            <w:textDirection w:val="btLr"/>
            <w:vAlign w:val="bottom"/>
          </w:tcPr>
          <w:p w14:paraId="10856CE9" w14:textId="77777777" w:rsidR="004B413C" w:rsidRDefault="00EC2FEA">
            <w:pPr>
              <w:ind w:left="55"/>
              <w:rPr>
                <w:sz w:val="20"/>
                <w:szCs w:val="20"/>
              </w:rPr>
            </w:pPr>
            <w:r>
              <w:rPr>
                <w:rFonts w:ascii="Arial" w:eastAsia="Arial" w:hAnsi="Arial" w:cs="Arial"/>
                <w:color w:val="1A1A1A"/>
                <w:sz w:val="18"/>
                <w:szCs w:val="18"/>
              </w:rPr>
              <w:t>Melaleuca preissiana</w:t>
            </w:r>
          </w:p>
        </w:tc>
        <w:tc>
          <w:tcPr>
            <w:tcW w:w="320" w:type="dxa"/>
            <w:textDirection w:val="btLr"/>
            <w:vAlign w:val="bottom"/>
          </w:tcPr>
          <w:p w14:paraId="69AFEAC1" w14:textId="77777777" w:rsidR="004B413C" w:rsidRDefault="00EC2FEA">
            <w:pPr>
              <w:ind w:left="61"/>
              <w:rPr>
                <w:sz w:val="20"/>
                <w:szCs w:val="20"/>
              </w:rPr>
            </w:pPr>
            <w:r>
              <w:rPr>
                <w:rFonts w:ascii="Arial" w:eastAsia="Arial" w:hAnsi="Arial" w:cs="Arial"/>
                <w:color w:val="1A1A1A"/>
                <w:sz w:val="18"/>
                <w:szCs w:val="18"/>
              </w:rPr>
              <w:t>Melaleuca rhaphiophylla</w:t>
            </w:r>
          </w:p>
        </w:tc>
        <w:tc>
          <w:tcPr>
            <w:tcW w:w="300" w:type="dxa"/>
            <w:textDirection w:val="btLr"/>
            <w:vAlign w:val="bottom"/>
          </w:tcPr>
          <w:p w14:paraId="1CCDCC3A" w14:textId="77777777" w:rsidR="004B413C" w:rsidRDefault="00EC2FEA">
            <w:pPr>
              <w:ind w:left="46"/>
              <w:rPr>
                <w:sz w:val="20"/>
                <w:szCs w:val="20"/>
              </w:rPr>
            </w:pPr>
            <w:r>
              <w:rPr>
                <w:rFonts w:ascii="Arial" w:eastAsia="Arial" w:hAnsi="Arial" w:cs="Arial"/>
                <w:color w:val="1A1A1A"/>
                <w:sz w:val="18"/>
                <w:szCs w:val="18"/>
              </w:rPr>
              <w:t>Microtis media</w:t>
            </w:r>
          </w:p>
        </w:tc>
        <w:tc>
          <w:tcPr>
            <w:tcW w:w="300" w:type="dxa"/>
            <w:textDirection w:val="btLr"/>
            <w:vAlign w:val="bottom"/>
          </w:tcPr>
          <w:p w14:paraId="1E2085F1" w14:textId="77777777" w:rsidR="004B413C" w:rsidRDefault="00EC2FEA">
            <w:pPr>
              <w:ind w:left="51"/>
              <w:rPr>
                <w:sz w:val="20"/>
                <w:szCs w:val="20"/>
              </w:rPr>
            </w:pPr>
            <w:r>
              <w:rPr>
                <w:rFonts w:ascii="Arial" w:eastAsia="Arial" w:hAnsi="Arial" w:cs="Arial"/>
                <w:color w:val="1A1A1A"/>
                <w:sz w:val="18"/>
                <w:szCs w:val="18"/>
              </w:rPr>
              <w:t>Nutsyia floribunda</w:t>
            </w:r>
          </w:p>
        </w:tc>
        <w:tc>
          <w:tcPr>
            <w:tcW w:w="320" w:type="dxa"/>
            <w:textDirection w:val="btLr"/>
            <w:vAlign w:val="bottom"/>
          </w:tcPr>
          <w:p w14:paraId="60BF4338" w14:textId="77777777" w:rsidR="004B413C" w:rsidRDefault="00EC2FEA">
            <w:pPr>
              <w:spacing w:line="238" w:lineRule="auto"/>
              <w:ind w:left="57"/>
              <w:rPr>
                <w:sz w:val="20"/>
                <w:szCs w:val="20"/>
              </w:rPr>
            </w:pPr>
            <w:r>
              <w:rPr>
                <w:rFonts w:ascii="Arial" w:eastAsia="Arial" w:hAnsi="Arial" w:cs="Arial"/>
                <w:color w:val="1A1A1A"/>
                <w:sz w:val="18"/>
                <w:szCs w:val="18"/>
              </w:rPr>
              <w:t>Podotheca gnaphalioides</w:t>
            </w:r>
          </w:p>
        </w:tc>
        <w:tc>
          <w:tcPr>
            <w:tcW w:w="300" w:type="dxa"/>
            <w:textDirection w:val="btLr"/>
            <w:vAlign w:val="bottom"/>
          </w:tcPr>
          <w:p w14:paraId="24829EED" w14:textId="77777777" w:rsidR="004B413C" w:rsidRDefault="00EC2FEA">
            <w:pPr>
              <w:spacing w:line="238" w:lineRule="auto"/>
              <w:ind w:left="42"/>
              <w:rPr>
                <w:sz w:val="20"/>
                <w:szCs w:val="20"/>
              </w:rPr>
            </w:pPr>
            <w:r>
              <w:rPr>
                <w:rFonts w:ascii="Arial" w:eastAsia="Arial" w:hAnsi="Arial" w:cs="Arial"/>
                <w:color w:val="1A1A1A"/>
                <w:sz w:val="18"/>
                <w:szCs w:val="18"/>
              </w:rPr>
              <w:t>Pteridium esculentum</w:t>
            </w:r>
          </w:p>
        </w:tc>
        <w:tc>
          <w:tcPr>
            <w:tcW w:w="300" w:type="dxa"/>
            <w:textDirection w:val="btLr"/>
            <w:vAlign w:val="bottom"/>
          </w:tcPr>
          <w:p w14:paraId="4217ACEF" w14:textId="77777777" w:rsidR="004B413C" w:rsidRDefault="00EC2FEA">
            <w:pPr>
              <w:spacing w:line="238" w:lineRule="auto"/>
              <w:ind w:left="47"/>
              <w:rPr>
                <w:sz w:val="20"/>
                <w:szCs w:val="20"/>
              </w:rPr>
            </w:pPr>
            <w:r>
              <w:rPr>
                <w:rFonts w:ascii="Arial" w:eastAsia="Arial" w:hAnsi="Arial" w:cs="Arial"/>
                <w:color w:val="1A1A1A"/>
                <w:sz w:val="18"/>
                <w:szCs w:val="18"/>
              </w:rPr>
              <w:t>Pterostylis sp2</w:t>
            </w:r>
          </w:p>
        </w:tc>
        <w:tc>
          <w:tcPr>
            <w:tcW w:w="300" w:type="dxa"/>
            <w:textDirection w:val="btLr"/>
            <w:vAlign w:val="bottom"/>
          </w:tcPr>
          <w:p w14:paraId="21522791" w14:textId="77777777" w:rsidR="004B413C" w:rsidRDefault="00EC2FEA">
            <w:pPr>
              <w:spacing w:line="238" w:lineRule="auto"/>
              <w:ind w:left="52"/>
              <w:rPr>
                <w:sz w:val="20"/>
                <w:szCs w:val="20"/>
              </w:rPr>
            </w:pPr>
            <w:r>
              <w:rPr>
                <w:rFonts w:ascii="Arial" w:eastAsia="Arial" w:hAnsi="Arial" w:cs="Arial"/>
                <w:color w:val="1A1A1A"/>
                <w:sz w:val="18"/>
                <w:szCs w:val="18"/>
              </w:rPr>
              <w:t>Pultenaea reticulata</w:t>
            </w:r>
          </w:p>
        </w:tc>
        <w:tc>
          <w:tcPr>
            <w:tcW w:w="320" w:type="dxa"/>
            <w:textDirection w:val="btLr"/>
            <w:vAlign w:val="bottom"/>
          </w:tcPr>
          <w:p w14:paraId="67C497E0" w14:textId="77777777" w:rsidR="004B413C" w:rsidRDefault="00EC2FEA">
            <w:pPr>
              <w:spacing w:line="238" w:lineRule="auto"/>
              <w:ind w:left="57"/>
              <w:rPr>
                <w:sz w:val="20"/>
                <w:szCs w:val="20"/>
              </w:rPr>
            </w:pPr>
            <w:r>
              <w:rPr>
                <w:rFonts w:ascii="Arial" w:eastAsia="Arial" w:hAnsi="Arial" w:cs="Arial"/>
                <w:color w:val="1A1A1A"/>
                <w:sz w:val="18"/>
                <w:szCs w:val="18"/>
              </w:rPr>
              <w:t>Senecio sp_</w:t>
            </w:r>
          </w:p>
        </w:tc>
        <w:tc>
          <w:tcPr>
            <w:tcW w:w="480" w:type="dxa"/>
            <w:textDirection w:val="btLr"/>
            <w:vAlign w:val="bottom"/>
          </w:tcPr>
          <w:p w14:paraId="7C036109" w14:textId="77777777" w:rsidR="004B413C" w:rsidRDefault="00EC2FEA">
            <w:pPr>
              <w:spacing w:line="238" w:lineRule="auto"/>
              <w:ind w:left="43"/>
              <w:rPr>
                <w:sz w:val="20"/>
                <w:szCs w:val="20"/>
              </w:rPr>
            </w:pPr>
            <w:r>
              <w:rPr>
                <w:rFonts w:ascii="Arial" w:eastAsia="Arial" w:hAnsi="Arial" w:cs="Arial"/>
                <w:color w:val="1A1A1A"/>
                <w:sz w:val="18"/>
                <w:szCs w:val="18"/>
              </w:rPr>
              <w:t>Trachymene pilosa</w:t>
            </w:r>
          </w:p>
        </w:tc>
        <w:tc>
          <w:tcPr>
            <w:tcW w:w="0" w:type="dxa"/>
            <w:vAlign w:val="bottom"/>
          </w:tcPr>
          <w:p w14:paraId="28AE8F5B" w14:textId="77777777" w:rsidR="004B413C" w:rsidRDefault="004B413C">
            <w:pPr>
              <w:rPr>
                <w:sz w:val="1"/>
                <w:szCs w:val="1"/>
              </w:rPr>
            </w:pPr>
          </w:p>
        </w:tc>
      </w:tr>
      <w:tr w:rsidR="004B413C" w14:paraId="1B287A99" w14:textId="77777777">
        <w:trPr>
          <w:trHeight w:val="150"/>
        </w:trPr>
        <w:tc>
          <w:tcPr>
            <w:tcW w:w="180" w:type="dxa"/>
            <w:vAlign w:val="bottom"/>
          </w:tcPr>
          <w:p w14:paraId="6125BB43" w14:textId="77777777" w:rsidR="004B413C" w:rsidRDefault="004B413C">
            <w:pPr>
              <w:rPr>
                <w:sz w:val="13"/>
                <w:szCs w:val="13"/>
              </w:rPr>
            </w:pPr>
          </w:p>
        </w:tc>
        <w:tc>
          <w:tcPr>
            <w:tcW w:w="720" w:type="dxa"/>
            <w:vAlign w:val="bottom"/>
          </w:tcPr>
          <w:p w14:paraId="7F8DF0B2" w14:textId="77777777" w:rsidR="004B413C" w:rsidRDefault="004B413C">
            <w:pPr>
              <w:rPr>
                <w:sz w:val="13"/>
                <w:szCs w:val="13"/>
              </w:rPr>
            </w:pPr>
          </w:p>
        </w:tc>
        <w:tc>
          <w:tcPr>
            <w:tcW w:w="300" w:type="dxa"/>
            <w:vAlign w:val="bottom"/>
          </w:tcPr>
          <w:p w14:paraId="0357EA6F" w14:textId="77777777" w:rsidR="004B413C" w:rsidRDefault="004B413C">
            <w:pPr>
              <w:rPr>
                <w:sz w:val="13"/>
                <w:szCs w:val="13"/>
              </w:rPr>
            </w:pPr>
          </w:p>
        </w:tc>
        <w:tc>
          <w:tcPr>
            <w:tcW w:w="300" w:type="dxa"/>
            <w:vAlign w:val="bottom"/>
          </w:tcPr>
          <w:p w14:paraId="5EC94AE9" w14:textId="77777777" w:rsidR="004B413C" w:rsidRDefault="004B413C">
            <w:pPr>
              <w:rPr>
                <w:sz w:val="13"/>
                <w:szCs w:val="13"/>
              </w:rPr>
            </w:pPr>
          </w:p>
        </w:tc>
        <w:tc>
          <w:tcPr>
            <w:tcW w:w="320" w:type="dxa"/>
            <w:vAlign w:val="bottom"/>
          </w:tcPr>
          <w:p w14:paraId="6B4BBB63" w14:textId="77777777" w:rsidR="004B413C" w:rsidRDefault="004B413C">
            <w:pPr>
              <w:rPr>
                <w:sz w:val="13"/>
                <w:szCs w:val="13"/>
              </w:rPr>
            </w:pPr>
          </w:p>
        </w:tc>
        <w:tc>
          <w:tcPr>
            <w:tcW w:w="300" w:type="dxa"/>
            <w:vAlign w:val="bottom"/>
          </w:tcPr>
          <w:p w14:paraId="5360B0A3" w14:textId="77777777" w:rsidR="004B413C" w:rsidRDefault="004B413C">
            <w:pPr>
              <w:rPr>
                <w:sz w:val="13"/>
                <w:szCs w:val="13"/>
              </w:rPr>
            </w:pPr>
          </w:p>
        </w:tc>
        <w:tc>
          <w:tcPr>
            <w:tcW w:w="300" w:type="dxa"/>
            <w:vAlign w:val="bottom"/>
          </w:tcPr>
          <w:p w14:paraId="3F6537CE" w14:textId="77777777" w:rsidR="004B413C" w:rsidRDefault="004B413C">
            <w:pPr>
              <w:rPr>
                <w:sz w:val="13"/>
                <w:szCs w:val="13"/>
              </w:rPr>
            </w:pPr>
          </w:p>
        </w:tc>
        <w:tc>
          <w:tcPr>
            <w:tcW w:w="320" w:type="dxa"/>
            <w:vAlign w:val="bottom"/>
          </w:tcPr>
          <w:p w14:paraId="291AA477" w14:textId="77777777" w:rsidR="004B413C" w:rsidRDefault="004B413C">
            <w:pPr>
              <w:rPr>
                <w:sz w:val="13"/>
                <w:szCs w:val="13"/>
              </w:rPr>
            </w:pPr>
          </w:p>
        </w:tc>
        <w:tc>
          <w:tcPr>
            <w:tcW w:w="300" w:type="dxa"/>
            <w:vAlign w:val="bottom"/>
          </w:tcPr>
          <w:p w14:paraId="7E243FC5" w14:textId="77777777" w:rsidR="004B413C" w:rsidRDefault="004B413C">
            <w:pPr>
              <w:rPr>
                <w:sz w:val="13"/>
                <w:szCs w:val="13"/>
              </w:rPr>
            </w:pPr>
          </w:p>
        </w:tc>
        <w:tc>
          <w:tcPr>
            <w:tcW w:w="300" w:type="dxa"/>
            <w:vAlign w:val="bottom"/>
          </w:tcPr>
          <w:p w14:paraId="4FAF60E7" w14:textId="77777777" w:rsidR="004B413C" w:rsidRDefault="004B413C">
            <w:pPr>
              <w:rPr>
                <w:sz w:val="13"/>
                <w:szCs w:val="13"/>
              </w:rPr>
            </w:pPr>
          </w:p>
        </w:tc>
        <w:tc>
          <w:tcPr>
            <w:tcW w:w="300" w:type="dxa"/>
            <w:vAlign w:val="bottom"/>
          </w:tcPr>
          <w:p w14:paraId="16254CF8" w14:textId="77777777" w:rsidR="004B413C" w:rsidRDefault="004B413C">
            <w:pPr>
              <w:rPr>
                <w:sz w:val="13"/>
                <w:szCs w:val="13"/>
              </w:rPr>
            </w:pPr>
          </w:p>
        </w:tc>
        <w:tc>
          <w:tcPr>
            <w:tcW w:w="320" w:type="dxa"/>
            <w:vAlign w:val="bottom"/>
          </w:tcPr>
          <w:p w14:paraId="300691C6" w14:textId="77777777" w:rsidR="004B413C" w:rsidRDefault="004B413C">
            <w:pPr>
              <w:rPr>
                <w:sz w:val="13"/>
                <w:szCs w:val="13"/>
              </w:rPr>
            </w:pPr>
          </w:p>
        </w:tc>
        <w:tc>
          <w:tcPr>
            <w:tcW w:w="300" w:type="dxa"/>
            <w:textDirection w:val="btLr"/>
            <w:vAlign w:val="bottom"/>
          </w:tcPr>
          <w:p w14:paraId="07131DF1" w14:textId="77777777" w:rsidR="004B413C" w:rsidRDefault="00EC2FEA">
            <w:pPr>
              <w:ind w:left="42"/>
              <w:rPr>
                <w:sz w:val="20"/>
                <w:szCs w:val="20"/>
              </w:rPr>
            </w:pPr>
            <w:r>
              <w:rPr>
                <w:rFonts w:ascii="Arial" w:eastAsia="Arial" w:hAnsi="Arial" w:cs="Arial"/>
                <w:color w:val="1A1A1A"/>
                <w:w w:val="99"/>
                <w:sz w:val="18"/>
                <w:szCs w:val="18"/>
              </w:rPr>
              <w:t>X</w:t>
            </w:r>
          </w:p>
        </w:tc>
        <w:tc>
          <w:tcPr>
            <w:tcW w:w="300" w:type="dxa"/>
            <w:vAlign w:val="bottom"/>
          </w:tcPr>
          <w:p w14:paraId="03706532" w14:textId="77777777" w:rsidR="004B413C" w:rsidRDefault="004B413C">
            <w:pPr>
              <w:rPr>
                <w:sz w:val="13"/>
                <w:szCs w:val="13"/>
              </w:rPr>
            </w:pPr>
          </w:p>
        </w:tc>
        <w:tc>
          <w:tcPr>
            <w:tcW w:w="300" w:type="dxa"/>
            <w:vAlign w:val="bottom"/>
          </w:tcPr>
          <w:p w14:paraId="09E6DCF3" w14:textId="77777777" w:rsidR="004B413C" w:rsidRDefault="004B413C">
            <w:pPr>
              <w:rPr>
                <w:sz w:val="13"/>
                <w:szCs w:val="13"/>
              </w:rPr>
            </w:pPr>
          </w:p>
        </w:tc>
        <w:tc>
          <w:tcPr>
            <w:tcW w:w="320" w:type="dxa"/>
            <w:vAlign w:val="bottom"/>
          </w:tcPr>
          <w:p w14:paraId="78B70913" w14:textId="77777777" w:rsidR="004B413C" w:rsidRDefault="004B413C">
            <w:pPr>
              <w:rPr>
                <w:sz w:val="13"/>
                <w:szCs w:val="13"/>
              </w:rPr>
            </w:pPr>
          </w:p>
        </w:tc>
        <w:tc>
          <w:tcPr>
            <w:tcW w:w="300" w:type="dxa"/>
            <w:vAlign w:val="bottom"/>
          </w:tcPr>
          <w:p w14:paraId="20E423F4" w14:textId="77777777" w:rsidR="004B413C" w:rsidRDefault="004B413C">
            <w:pPr>
              <w:rPr>
                <w:sz w:val="13"/>
                <w:szCs w:val="13"/>
              </w:rPr>
            </w:pPr>
          </w:p>
        </w:tc>
        <w:tc>
          <w:tcPr>
            <w:tcW w:w="300" w:type="dxa"/>
            <w:vAlign w:val="bottom"/>
          </w:tcPr>
          <w:p w14:paraId="6B43F977" w14:textId="77777777" w:rsidR="004B413C" w:rsidRDefault="004B413C">
            <w:pPr>
              <w:rPr>
                <w:sz w:val="13"/>
                <w:szCs w:val="13"/>
              </w:rPr>
            </w:pPr>
          </w:p>
        </w:tc>
        <w:tc>
          <w:tcPr>
            <w:tcW w:w="300" w:type="dxa"/>
            <w:vAlign w:val="bottom"/>
          </w:tcPr>
          <w:p w14:paraId="29C6426B" w14:textId="77777777" w:rsidR="004B413C" w:rsidRDefault="004B413C">
            <w:pPr>
              <w:rPr>
                <w:sz w:val="13"/>
                <w:szCs w:val="13"/>
              </w:rPr>
            </w:pPr>
          </w:p>
        </w:tc>
        <w:tc>
          <w:tcPr>
            <w:tcW w:w="320" w:type="dxa"/>
            <w:vAlign w:val="bottom"/>
          </w:tcPr>
          <w:p w14:paraId="35EEC3D6" w14:textId="77777777" w:rsidR="004B413C" w:rsidRDefault="004B413C">
            <w:pPr>
              <w:rPr>
                <w:sz w:val="13"/>
                <w:szCs w:val="13"/>
              </w:rPr>
            </w:pPr>
          </w:p>
        </w:tc>
        <w:tc>
          <w:tcPr>
            <w:tcW w:w="300" w:type="dxa"/>
            <w:vAlign w:val="bottom"/>
          </w:tcPr>
          <w:p w14:paraId="23DBAEBA" w14:textId="77777777" w:rsidR="004B413C" w:rsidRDefault="004B413C">
            <w:pPr>
              <w:rPr>
                <w:sz w:val="13"/>
                <w:szCs w:val="13"/>
              </w:rPr>
            </w:pPr>
          </w:p>
        </w:tc>
        <w:tc>
          <w:tcPr>
            <w:tcW w:w="300" w:type="dxa"/>
            <w:vAlign w:val="bottom"/>
          </w:tcPr>
          <w:p w14:paraId="3DCAE213" w14:textId="77777777" w:rsidR="004B413C" w:rsidRDefault="004B413C">
            <w:pPr>
              <w:rPr>
                <w:sz w:val="13"/>
                <w:szCs w:val="13"/>
              </w:rPr>
            </w:pPr>
          </w:p>
        </w:tc>
        <w:tc>
          <w:tcPr>
            <w:tcW w:w="300" w:type="dxa"/>
            <w:vAlign w:val="bottom"/>
          </w:tcPr>
          <w:p w14:paraId="2B4FB7D7" w14:textId="77777777" w:rsidR="004B413C" w:rsidRDefault="004B413C">
            <w:pPr>
              <w:rPr>
                <w:sz w:val="13"/>
                <w:szCs w:val="13"/>
              </w:rPr>
            </w:pPr>
          </w:p>
        </w:tc>
        <w:tc>
          <w:tcPr>
            <w:tcW w:w="320" w:type="dxa"/>
            <w:vAlign w:val="bottom"/>
          </w:tcPr>
          <w:p w14:paraId="2C4C6AC7" w14:textId="77777777" w:rsidR="004B413C" w:rsidRDefault="004B413C">
            <w:pPr>
              <w:rPr>
                <w:sz w:val="13"/>
                <w:szCs w:val="13"/>
              </w:rPr>
            </w:pPr>
          </w:p>
        </w:tc>
        <w:tc>
          <w:tcPr>
            <w:tcW w:w="300" w:type="dxa"/>
            <w:vAlign w:val="bottom"/>
          </w:tcPr>
          <w:p w14:paraId="0AA92C90" w14:textId="77777777" w:rsidR="004B413C" w:rsidRDefault="004B413C">
            <w:pPr>
              <w:rPr>
                <w:sz w:val="13"/>
                <w:szCs w:val="13"/>
              </w:rPr>
            </w:pPr>
          </w:p>
        </w:tc>
        <w:tc>
          <w:tcPr>
            <w:tcW w:w="300" w:type="dxa"/>
            <w:vAlign w:val="bottom"/>
          </w:tcPr>
          <w:p w14:paraId="171F42BE" w14:textId="77777777" w:rsidR="004B413C" w:rsidRDefault="004B413C">
            <w:pPr>
              <w:rPr>
                <w:sz w:val="13"/>
                <w:szCs w:val="13"/>
              </w:rPr>
            </w:pPr>
          </w:p>
        </w:tc>
        <w:tc>
          <w:tcPr>
            <w:tcW w:w="300" w:type="dxa"/>
            <w:vAlign w:val="bottom"/>
          </w:tcPr>
          <w:p w14:paraId="25502FDE" w14:textId="77777777" w:rsidR="004B413C" w:rsidRDefault="004B413C">
            <w:pPr>
              <w:rPr>
                <w:sz w:val="13"/>
                <w:szCs w:val="13"/>
              </w:rPr>
            </w:pPr>
          </w:p>
        </w:tc>
        <w:tc>
          <w:tcPr>
            <w:tcW w:w="320" w:type="dxa"/>
            <w:vAlign w:val="bottom"/>
          </w:tcPr>
          <w:p w14:paraId="10491E02" w14:textId="77777777" w:rsidR="004B413C" w:rsidRDefault="004B413C">
            <w:pPr>
              <w:rPr>
                <w:sz w:val="13"/>
                <w:szCs w:val="13"/>
              </w:rPr>
            </w:pPr>
          </w:p>
        </w:tc>
        <w:tc>
          <w:tcPr>
            <w:tcW w:w="300" w:type="dxa"/>
            <w:vAlign w:val="bottom"/>
          </w:tcPr>
          <w:p w14:paraId="6010FBB5" w14:textId="77777777" w:rsidR="004B413C" w:rsidRDefault="004B413C">
            <w:pPr>
              <w:rPr>
                <w:sz w:val="13"/>
                <w:szCs w:val="13"/>
              </w:rPr>
            </w:pPr>
          </w:p>
        </w:tc>
        <w:tc>
          <w:tcPr>
            <w:tcW w:w="300" w:type="dxa"/>
            <w:vAlign w:val="bottom"/>
          </w:tcPr>
          <w:p w14:paraId="06952573" w14:textId="77777777" w:rsidR="004B413C" w:rsidRDefault="004B413C">
            <w:pPr>
              <w:rPr>
                <w:sz w:val="13"/>
                <w:szCs w:val="13"/>
              </w:rPr>
            </w:pPr>
          </w:p>
        </w:tc>
        <w:tc>
          <w:tcPr>
            <w:tcW w:w="300" w:type="dxa"/>
            <w:vAlign w:val="bottom"/>
          </w:tcPr>
          <w:p w14:paraId="22CA6653" w14:textId="77777777" w:rsidR="004B413C" w:rsidRDefault="004B413C">
            <w:pPr>
              <w:rPr>
                <w:sz w:val="13"/>
                <w:szCs w:val="13"/>
              </w:rPr>
            </w:pPr>
          </w:p>
        </w:tc>
        <w:tc>
          <w:tcPr>
            <w:tcW w:w="320" w:type="dxa"/>
            <w:vAlign w:val="bottom"/>
          </w:tcPr>
          <w:p w14:paraId="49C444CF" w14:textId="77777777" w:rsidR="004B413C" w:rsidRDefault="004B413C">
            <w:pPr>
              <w:rPr>
                <w:sz w:val="13"/>
                <w:szCs w:val="13"/>
              </w:rPr>
            </w:pPr>
          </w:p>
        </w:tc>
        <w:tc>
          <w:tcPr>
            <w:tcW w:w="300" w:type="dxa"/>
            <w:vAlign w:val="bottom"/>
          </w:tcPr>
          <w:p w14:paraId="09909E0E" w14:textId="77777777" w:rsidR="004B413C" w:rsidRDefault="004B413C">
            <w:pPr>
              <w:rPr>
                <w:sz w:val="13"/>
                <w:szCs w:val="13"/>
              </w:rPr>
            </w:pPr>
          </w:p>
        </w:tc>
        <w:tc>
          <w:tcPr>
            <w:tcW w:w="300" w:type="dxa"/>
            <w:vAlign w:val="bottom"/>
          </w:tcPr>
          <w:p w14:paraId="0C0C454C" w14:textId="77777777" w:rsidR="004B413C" w:rsidRDefault="004B413C">
            <w:pPr>
              <w:rPr>
                <w:sz w:val="13"/>
                <w:szCs w:val="13"/>
              </w:rPr>
            </w:pPr>
          </w:p>
        </w:tc>
        <w:tc>
          <w:tcPr>
            <w:tcW w:w="320" w:type="dxa"/>
            <w:vAlign w:val="bottom"/>
          </w:tcPr>
          <w:p w14:paraId="4DCB2FA7" w14:textId="77777777" w:rsidR="004B413C" w:rsidRDefault="004B413C">
            <w:pPr>
              <w:rPr>
                <w:sz w:val="13"/>
                <w:szCs w:val="13"/>
              </w:rPr>
            </w:pPr>
          </w:p>
        </w:tc>
        <w:tc>
          <w:tcPr>
            <w:tcW w:w="300" w:type="dxa"/>
            <w:vAlign w:val="bottom"/>
          </w:tcPr>
          <w:p w14:paraId="06EFF89B" w14:textId="77777777" w:rsidR="004B413C" w:rsidRDefault="004B413C">
            <w:pPr>
              <w:rPr>
                <w:sz w:val="13"/>
                <w:szCs w:val="13"/>
              </w:rPr>
            </w:pPr>
          </w:p>
        </w:tc>
        <w:tc>
          <w:tcPr>
            <w:tcW w:w="300" w:type="dxa"/>
            <w:vAlign w:val="bottom"/>
          </w:tcPr>
          <w:p w14:paraId="3F210B1B" w14:textId="77777777" w:rsidR="004B413C" w:rsidRDefault="004B413C">
            <w:pPr>
              <w:rPr>
                <w:sz w:val="13"/>
                <w:szCs w:val="13"/>
              </w:rPr>
            </w:pPr>
          </w:p>
        </w:tc>
        <w:tc>
          <w:tcPr>
            <w:tcW w:w="300" w:type="dxa"/>
            <w:vAlign w:val="bottom"/>
          </w:tcPr>
          <w:p w14:paraId="71B3D882" w14:textId="77777777" w:rsidR="004B413C" w:rsidRDefault="004B413C">
            <w:pPr>
              <w:rPr>
                <w:sz w:val="13"/>
                <w:szCs w:val="13"/>
              </w:rPr>
            </w:pPr>
          </w:p>
        </w:tc>
        <w:tc>
          <w:tcPr>
            <w:tcW w:w="320" w:type="dxa"/>
            <w:vAlign w:val="bottom"/>
          </w:tcPr>
          <w:p w14:paraId="1B85DAEE" w14:textId="77777777" w:rsidR="004B413C" w:rsidRDefault="004B413C">
            <w:pPr>
              <w:rPr>
                <w:sz w:val="13"/>
                <w:szCs w:val="13"/>
              </w:rPr>
            </w:pPr>
          </w:p>
        </w:tc>
        <w:tc>
          <w:tcPr>
            <w:tcW w:w="480" w:type="dxa"/>
            <w:vAlign w:val="bottom"/>
          </w:tcPr>
          <w:p w14:paraId="792C9EEB" w14:textId="77777777" w:rsidR="004B413C" w:rsidRDefault="004B413C">
            <w:pPr>
              <w:rPr>
                <w:sz w:val="13"/>
                <w:szCs w:val="13"/>
              </w:rPr>
            </w:pPr>
          </w:p>
        </w:tc>
        <w:tc>
          <w:tcPr>
            <w:tcW w:w="0" w:type="dxa"/>
            <w:vAlign w:val="bottom"/>
          </w:tcPr>
          <w:p w14:paraId="3FD9A1FF" w14:textId="77777777" w:rsidR="004B413C" w:rsidRDefault="004B413C">
            <w:pPr>
              <w:rPr>
                <w:sz w:val="1"/>
                <w:szCs w:val="1"/>
              </w:rPr>
            </w:pPr>
          </w:p>
        </w:tc>
      </w:tr>
      <w:tr w:rsidR="004B413C" w14:paraId="3A7ABE4D" w14:textId="77777777">
        <w:trPr>
          <w:trHeight w:val="223"/>
        </w:trPr>
        <w:tc>
          <w:tcPr>
            <w:tcW w:w="180" w:type="dxa"/>
            <w:vAlign w:val="bottom"/>
          </w:tcPr>
          <w:p w14:paraId="7AF3F394" w14:textId="77777777" w:rsidR="004B413C" w:rsidRDefault="004B413C">
            <w:pPr>
              <w:rPr>
                <w:sz w:val="19"/>
                <w:szCs w:val="19"/>
              </w:rPr>
            </w:pPr>
          </w:p>
        </w:tc>
        <w:tc>
          <w:tcPr>
            <w:tcW w:w="720" w:type="dxa"/>
            <w:vAlign w:val="bottom"/>
          </w:tcPr>
          <w:p w14:paraId="7BD47736" w14:textId="77777777" w:rsidR="004B413C" w:rsidRDefault="00EC2FEA">
            <w:pPr>
              <w:ind w:right="230"/>
              <w:jc w:val="right"/>
              <w:rPr>
                <w:sz w:val="20"/>
                <w:szCs w:val="20"/>
              </w:rPr>
            </w:pPr>
            <w:r>
              <w:rPr>
                <w:rFonts w:ascii="Arial" w:eastAsia="Arial" w:hAnsi="Arial" w:cs="Arial"/>
                <w:color w:val="4D4D4D"/>
                <w:sz w:val="16"/>
                <w:szCs w:val="16"/>
              </w:rPr>
              <w:t>2010</w:t>
            </w:r>
          </w:p>
        </w:tc>
        <w:tc>
          <w:tcPr>
            <w:tcW w:w="300" w:type="dxa"/>
            <w:vAlign w:val="bottom"/>
          </w:tcPr>
          <w:p w14:paraId="20EE5BF7" w14:textId="77777777" w:rsidR="004B413C" w:rsidRDefault="004B413C">
            <w:pPr>
              <w:rPr>
                <w:sz w:val="19"/>
                <w:szCs w:val="19"/>
              </w:rPr>
            </w:pPr>
          </w:p>
        </w:tc>
        <w:tc>
          <w:tcPr>
            <w:tcW w:w="300" w:type="dxa"/>
            <w:vAlign w:val="bottom"/>
          </w:tcPr>
          <w:p w14:paraId="734AC441" w14:textId="77777777" w:rsidR="004B413C" w:rsidRDefault="004B413C">
            <w:pPr>
              <w:rPr>
                <w:sz w:val="19"/>
                <w:szCs w:val="19"/>
              </w:rPr>
            </w:pPr>
          </w:p>
        </w:tc>
        <w:tc>
          <w:tcPr>
            <w:tcW w:w="320" w:type="dxa"/>
            <w:vAlign w:val="bottom"/>
          </w:tcPr>
          <w:p w14:paraId="1657F44B" w14:textId="77777777" w:rsidR="004B413C" w:rsidRDefault="004B413C">
            <w:pPr>
              <w:rPr>
                <w:sz w:val="19"/>
                <w:szCs w:val="19"/>
              </w:rPr>
            </w:pPr>
          </w:p>
        </w:tc>
        <w:tc>
          <w:tcPr>
            <w:tcW w:w="300" w:type="dxa"/>
            <w:vAlign w:val="bottom"/>
          </w:tcPr>
          <w:p w14:paraId="47438C54" w14:textId="77777777" w:rsidR="004B413C" w:rsidRDefault="004B413C">
            <w:pPr>
              <w:rPr>
                <w:sz w:val="19"/>
                <w:szCs w:val="19"/>
              </w:rPr>
            </w:pPr>
          </w:p>
        </w:tc>
        <w:tc>
          <w:tcPr>
            <w:tcW w:w="300" w:type="dxa"/>
            <w:vAlign w:val="bottom"/>
          </w:tcPr>
          <w:p w14:paraId="056B5D5E" w14:textId="77777777" w:rsidR="004B413C" w:rsidRDefault="004B413C">
            <w:pPr>
              <w:rPr>
                <w:sz w:val="19"/>
                <w:szCs w:val="19"/>
              </w:rPr>
            </w:pPr>
          </w:p>
        </w:tc>
        <w:tc>
          <w:tcPr>
            <w:tcW w:w="320" w:type="dxa"/>
            <w:vAlign w:val="bottom"/>
          </w:tcPr>
          <w:p w14:paraId="02E99361" w14:textId="77777777" w:rsidR="004B413C" w:rsidRDefault="004B413C">
            <w:pPr>
              <w:rPr>
                <w:sz w:val="19"/>
                <w:szCs w:val="19"/>
              </w:rPr>
            </w:pPr>
          </w:p>
        </w:tc>
        <w:tc>
          <w:tcPr>
            <w:tcW w:w="300" w:type="dxa"/>
            <w:vAlign w:val="bottom"/>
          </w:tcPr>
          <w:p w14:paraId="55C79481" w14:textId="77777777" w:rsidR="004B413C" w:rsidRDefault="004B413C">
            <w:pPr>
              <w:rPr>
                <w:sz w:val="19"/>
                <w:szCs w:val="19"/>
              </w:rPr>
            </w:pPr>
          </w:p>
        </w:tc>
        <w:tc>
          <w:tcPr>
            <w:tcW w:w="300" w:type="dxa"/>
            <w:vAlign w:val="bottom"/>
          </w:tcPr>
          <w:p w14:paraId="6498EF68" w14:textId="77777777" w:rsidR="004B413C" w:rsidRDefault="004B413C">
            <w:pPr>
              <w:rPr>
                <w:sz w:val="19"/>
                <w:szCs w:val="19"/>
              </w:rPr>
            </w:pPr>
          </w:p>
        </w:tc>
        <w:tc>
          <w:tcPr>
            <w:tcW w:w="300" w:type="dxa"/>
            <w:vAlign w:val="bottom"/>
          </w:tcPr>
          <w:p w14:paraId="5A2551C1" w14:textId="77777777" w:rsidR="004B413C" w:rsidRDefault="004B413C">
            <w:pPr>
              <w:rPr>
                <w:sz w:val="19"/>
                <w:szCs w:val="19"/>
              </w:rPr>
            </w:pPr>
          </w:p>
        </w:tc>
        <w:tc>
          <w:tcPr>
            <w:tcW w:w="320" w:type="dxa"/>
            <w:vAlign w:val="bottom"/>
          </w:tcPr>
          <w:p w14:paraId="64BE454F" w14:textId="77777777" w:rsidR="004B413C" w:rsidRDefault="004B413C">
            <w:pPr>
              <w:rPr>
                <w:sz w:val="19"/>
                <w:szCs w:val="19"/>
              </w:rPr>
            </w:pPr>
          </w:p>
        </w:tc>
        <w:tc>
          <w:tcPr>
            <w:tcW w:w="300" w:type="dxa"/>
            <w:vAlign w:val="bottom"/>
          </w:tcPr>
          <w:p w14:paraId="7275CCA0" w14:textId="77777777" w:rsidR="004B413C" w:rsidRDefault="004B413C">
            <w:pPr>
              <w:rPr>
                <w:sz w:val="19"/>
                <w:szCs w:val="19"/>
              </w:rPr>
            </w:pPr>
          </w:p>
        </w:tc>
        <w:tc>
          <w:tcPr>
            <w:tcW w:w="300" w:type="dxa"/>
            <w:vAlign w:val="bottom"/>
          </w:tcPr>
          <w:p w14:paraId="2C3809AA" w14:textId="77777777" w:rsidR="004B413C" w:rsidRDefault="004B413C">
            <w:pPr>
              <w:rPr>
                <w:sz w:val="19"/>
                <w:szCs w:val="19"/>
              </w:rPr>
            </w:pPr>
          </w:p>
        </w:tc>
        <w:tc>
          <w:tcPr>
            <w:tcW w:w="300" w:type="dxa"/>
            <w:vAlign w:val="bottom"/>
          </w:tcPr>
          <w:p w14:paraId="7CD79C31" w14:textId="77777777" w:rsidR="004B413C" w:rsidRDefault="004B413C">
            <w:pPr>
              <w:rPr>
                <w:sz w:val="19"/>
                <w:szCs w:val="19"/>
              </w:rPr>
            </w:pPr>
          </w:p>
        </w:tc>
        <w:tc>
          <w:tcPr>
            <w:tcW w:w="320" w:type="dxa"/>
            <w:vAlign w:val="bottom"/>
          </w:tcPr>
          <w:p w14:paraId="768FF10B" w14:textId="77777777" w:rsidR="004B413C" w:rsidRDefault="004B413C">
            <w:pPr>
              <w:rPr>
                <w:sz w:val="19"/>
                <w:szCs w:val="19"/>
              </w:rPr>
            </w:pPr>
          </w:p>
        </w:tc>
        <w:tc>
          <w:tcPr>
            <w:tcW w:w="300" w:type="dxa"/>
            <w:vAlign w:val="bottom"/>
          </w:tcPr>
          <w:p w14:paraId="0B1F2CE8" w14:textId="77777777" w:rsidR="004B413C" w:rsidRDefault="004B413C">
            <w:pPr>
              <w:rPr>
                <w:sz w:val="19"/>
                <w:szCs w:val="19"/>
              </w:rPr>
            </w:pPr>
          </w:p>
        </w:tc>
        <w:tc>
          <w:tcPr>
            <w:tcW w:w="300" w:type="dxa"/>
            <w:vAlign w:val="bottom"/>
          </w:tcPr>
          <w:p w14:paraId="460A8823" w14:textId="77777777" w:rsidR="004B413C" w:rsidRDefault="004B413C">
            <w:pPr>
              <w:rPr>
                <w:sz w:val="19"/>
                <w:szCs w:val="19"/>
              </w:rPr>
            </w:pPr>
          </w:p>
        </w:tc>
        <w:tc>
          <w:tcPr>
            <w:tcW w:w="300" w:type="dxa"/>
            <w:vAlign w:val="bottom"/>
          </w:tcPr>
          <w:p w14:paraId="1D1587F9" w14:textId="77777777" w:rsidR="004B413C" w:rsidRDefault="004B413C">
            <w:pPr>
              <w:rPr>
                <w:sz w:val="19"/>
                <w:szCs w:val="19"/>
              </w:rPr>
            </w:pPr>
          </w:p>
        </w:tc>
        <w:tc>
          <w:tcPr>
            <w:tcW w:w="320" w:type="dxa"/>
            <w:vAlign w:val="bottom"/>
          </w:tcPr>
          <w:p w14:paraId="5E0E2C74" w14:textId="77777777" w:rsidR="004B413C" w:rsidRDefault="004B413C">
            <w:pPr>
              <w:rPr>
                <w:sz w:val="19"/>
                <w:szCs w:val="19"/>
              </w:rPr>
            </w:pPr>
          </w:p>
        </w:tc>
        <w:tc>
          <w:tcPr>
            <w:tcW w:w="300" w:type="dxa"/>
            <w:vAlign w:val="bottom"/>
          </w:tcPr>
          <w:p w14:paraId="60CC458A" w14:textId="77777777" w:rsidR="004B413C" w:rsidRDefault="004B413C">
            <w:pPr>
              <w:rPr>
                <w:sz w:val="19"/>
                <w:szCs w:val="19"/>
              </w:rPr>
            </w:pPr>
          </w:p>
        </w:tc>
        <w:tc>
          <w:tcPr>
            <w:tcW w:w="300" w:type="dxa"/>
            <w:vAlign w:val="bottom"/>
          </w:tcPr>
          <w:p w14:paraId="1794B273" w14:textId="77777777" w:rsidR="004B413C" w:rsidRDefault="004B413C">
            <w:pPr>
              <w:rPr>
                <w:sz w:val="19"/>
                <w:szCs w:val="19"/>
              </w:rPr>
            </w:pPr>
          </w:p>
        </w:tc>
        <w:tc>
          <w:tcPr>
            <w:tcW w:w="300" w:type="dxa"/>
            <w:vAlign w:val="bottom"/>
          </w:tcPr>
          <w:p w14:paraId="3E8EAE29" w14:textId="77777777" w:rsidR="004B413C" w:rsidRDefault="004B413C">
            <w:pPr>
              <w:rPr>
                <w:sz w:val="19"/>
                <w:szCs w:val="19"/>
              </w:rPr>
            </w:pPr>
          </w:p>
        </w:tc>
        <w:tc>
          <w:tcPr>
            <w:tcW w:w="320" w:type="dxa"/>
            <w:vAlign w:val="bottom"/>
          </w:tcPr>
          <w:p w14:paraId="02BC2035" w14:textId="77777777" w:rsidR="004B413C" w:rsidRDefault="004B413C">
            <w:pPr>
              <w:rPr>
                <w:sz w:val="19"/>
                <w:szCs w:val="19"/>
              </w:rPr>
            </w:pPr>
          </w:p>
        </w:tc>
        <w:tc>
          <w:tcPr>
            <w:tcW w:w="300" w:type="dxa"/>
            <w:vAlign w:val="bottom"/>
          </w:tcPr>
          <w:p w14:paraId="062C4568" w14:textId="77777777" w:rsidR="004B413C" w:rsidRDefault="004B413C">
            <w:pPr>
              <w:rPr>
                <w:sz w:val="19"/>
                <w:szCs w:val="19"/>
              </w:rPr>
            </w:pPr>
          </w:p>
        </w:tc>
        <w:tc>
          <w:tcPr>
            <w:tcW w:w="300" w:type="dxa"/>
            <w:vAlign w:val="bottom"/>
          </w:tcPr>
          <w:p w14:paraId="6B6F6A71" w14:textId="77777777" w:rsidR="004B413C" w:rsidRDefault="004B413C">
            <w:pPr>
              <w:rPr>
                <w:sz w:val="19"/>
                <w:szCs w:val="19"/>
              </w:rPr>
            </w:pPr>
          </w:p>
        </w:tc>
        <w:tc>
          <w:tcPr>
            <w:tcW w:w="300" w:type="dxa"/>
            <w:vAlign w:val="bottom"/>
          </w:tcPr>
          <w:p w14:paraId="2C5362B6" w14:textId="77777777" w:rsidR="004B413C" w:rsidRDefault="004B413C">
            <w:pPr>
              <w:rPr>
                <w:sz w:val="19"/>
                <w:szCs w:val="19"/>
              </w:rPr>
            </w:pPr>
          </w:p>
        </w:tc>
        <w:tc>
          <w:tcPr>
            <w:tcW w:w="320" w:type="dxa"/>
            <w:vAlign w:val="bottom"/>
          </w:tcPr>
          <w:p w14:paraId="15FE9971" w14:textId="77777777" w:rsidR="004B413C" w:rsidRDefault="004B413C">
            <w:pPr>
              <w:rPr>
                <w:sz w:val="19"/>
                <w:szCs w:val="19"/>
              </w:rPr>
            </w:pPr>
          </w:p>
        </w:tc>
        <w:tc>
          <w:tcPr>
            <w:tcW w:w="300" w:type="dxa"/>
            <w:vAlign w:val="bottom"/>
          </w:tcPr>
          <w:p w14:paraId="635135CD" w14:textId="77777777" w:rsidR="004B413C" w:rsidRDefault="004B413C">
            <w:pPr>
              <w:rPr>
                <w:sz w:val="19"/>
                <w:szCs w:val="19"/>
              </w:rPr>
            </w:pPr>
          </w:p>
        </w:tc>
        <w:tc>
          <w:tcPr>
            <w:tcW w:w="300" w:type="dxa"/>
            <w:vAlign w:val="bottom"/>
          </w:tcPr>
          <w:p w14:paraId="3D89EAB1" w14:textId="77777777" w:rsidR="004B413C" w:rsidRDefault="004B413C">
            <w:pPr>
              <w:rPr>
                <w:sz w:val="19"/>
                <w:szCs w:val="19"/>
              </w:rPr>
            </w:pPr>
          </w:p>
        </w:tc>
        <w:tc>
          <w:tcPr>
            <w:tcW w:w="300" w:type="dxa"/>
            <w:vAlign w:val="bottom"/>
          </w:tcPr>
          <w:p w14:paraId="6EFD4D62" w14:textId="77777777" w:rsidR="004B413C" w:rsidRDefault="004B413C">
            <w:pPr>
              <w:rPr>
                <w:sz w:val="19"/>
                <w:szCs w:val="19"/>
              </w:rPr>
            </w:pPr>
          </w:p>
        </w:tc>
        <w:tc>
          <w:tcPr>
            <w:tcW w:w="320" w:type="dxa"/>
            <w:vAlign w:val="bottom"/>
          </w:tcPr>
          <w:p w14:paraId="068E9494" w14:textId="77777777" w:rsidR="004B413C" w:rsidRDefault="004B413C">
            <w:pPr>
              <w:rPr>
                <w:sz w:val="19"/>
                <w:szCs w:val="19"/>
              </w:rPr>
            </w:pPr>
          </w:p>
        </w:tc>
        <w:tc>
          <w:tcPr>
            <w:tcW w:w="300" w:type="dxa"/>
            <w:vAlign w:val="bottom"/>
          </w:tcPr>
          <w:p w14:paraId="26E69B81" w14:textId="77777777" w:rsidR="004B413C" w:rsidRDefault="004B413C">
            <w:pPr>
              <w:rPr>
                <w:sz w:val="19"/>
                <w:szCs w:val="19"/>
              </w:rPr>
            </w:pPr>
          </w:p>
        </w:tc>
        <w:tc>
          <w:tcPr>
            <w:tcW w:w="300" w:type="dxa"/>
            <w:vAlign w:val="bottom"/>
          </w:tcPr>
          <w:p w14:paraId="77E85E01" w14:textId="77777777" w:rsidR="004B413C" w:rsidRDefault="004B413C">
            <w:pPr>
              <w:rPr>
                <w:sz w:val="19"/>
                <w:szCs w:val="19"/>
              </w:rPr>
            </w:pPr>
          </w:p>
        </w:tc>
        <w:tc>
          <w:tcPr>
            <w:tcW w:w="320" w:type="dxa"/>
            <w:vAlign w:val="bottom"/>
          </w:tcPr>
          <w:p w14:paraId="286B4AC5" w14:textId="77777777" w:rsidR="004B413C" w:rsidRDefault="004B413C">
            <w:pPr>
              <w:rPr>
                <w:sz w:val="19"/>
                <w:szCs w:val="19"/>
              </w:rPr>
            </w:pPr>
          </w:p>
        </w:tc>
        <w:tc>
          <w:tcPr>
            <w:tcW w:w="300" w:type="dxa"/>
            <w:vAlign w:val="bottom"/>
          </w:tcPr>
          <w:p w14:paraId="37202B87" w14:textId="77777777" w:rsidR="004B413C" w:rsidRDefault="004B413C">
            <w:pPr>
              <w:rPr>
                <w:sz w:val="19"/>
                <w:szCs w:val="19"/>
              </w:rPr>
            </w:pPr>
          </w:p>
        </w:tc>
        <w:tc>
          <w:tcPr>
            <w:tcW w:w="300" w:type="dxa"/>
            <w:vAlign w:val="bottom"/>
          </w:tcPr>
          <w:p w14:paraId="6832AA37" w14:textId="77777777" w:rsidR="004B413C" w:rsidRDefault="004B413C">
            <w:pPr>
              <w:rPr>
                <w:sz w:val="19"/>
                <w:szCs w:val="19"/>
              </w:rPr>
            </w:pPr>
          </w:p>
        </w:tc>
        <w:tc>
          <w:tcPr>
            <w:tcW w:w="300" w:type="dxa"/>
            <w:vAlign w:val="bottom"/>
          </w:tcPr>
          <w:p w14:paraId="7AB8E774" w14:textId="77777777" w:rsidR="004B413C" w:rsidRDefault="004B413C">
            <w:pPr>
              <w:rPr>
                <w:sz w:val="19"/>
                <w:szCs w:val="19"/>
              </w:rPr>
            </w:pPr>
          </w:p>
        </w:tc>
        <w:tc>
          <w:tcPr>
            <w:tcW w:w="320" w:type="dxa"/>
            <w:vAlign w:val="bottom"/>
          </w:tcPr>
          <w:p w14:paraId="2294476D" w14:textId="77777777" w:rsidR="004B413C" w:rsidRDefault="004B413C">
            <w:pPr>
              <w:rPr>
                <w:sz w:val="19"/>
                <w:szCs w:val="19"/>
              </w:rPr>
            </w:pPr>
          </w:p>
        </w:tc>
        <w:tc>
          <w:tcPr>
            <w:tcW w:w="480" w:type="dxa"/>
            <w:vAlign w:val="bottom"/>
          </w:tcPr>
          <w:p w14:paraId="2D84E4DC" w14:textId="77777777" w:rsidR="004B413C" w:rsidRDefault="004B413C">
            <w:pPr>
              <w:rPr>
                <w:sz w:val="19"/>
                <w:szCs w:val="19"/>
              </w:rPr>
            </w:pPr>
          </w:p>
        </w:tc>
        <w:tc>
          <w:tcPr>
            <w:tcW w:w="0" w:type="dxa"/>
            <w:vAlign w:val="bottom"/>
          </w:tcPr>
          <w:p w14:paraId="5E4C919B" w14:textId="77777777" w:rsidR="004B413C" w:rsidRDefault="004B413C">
            <w:pPr>
              <w:rPr>
                <w:sz w:val="1"/>
                <w:szCs w:val="1"/>
              </w:rPr>
            </w:pPr>
          </w:p>
        </w:tc>
      </w:tr>
      <w:tr w:rsidR="004B413C" w14:paraId="4E21ED79" w14:textId="77777777">
        <w:trPr>
          <w:trHeight w:val="119"/>
        </w:trPr>
        <w:tc>
          <w:tcPr>
            <w:tcW w:w="180" w:type="dxa"/>
            <w:vAlign w:val="bottom"/>
          </w:tcPr>
          <w:p w14:paraId="11E36565" w14:textId="77777777" w:rsidR="004B413C" w:rsidRDefault="004B413C">
            <w:pPr>
              <w:rPr>
                <w:sz w:val="10"/>
                <w:szCs w:val="10"/>
              </w:rPr>
            </w:pPr>
          </w:p>
        </w:tc>
        <w:tc>
          <w:tcPr>
            <w:tcW w:w="720" w:type="dxa"/>
            <w:vAlign w:val="bottom"/>
          </w:tcPr>
          <w:p w14:paraId="5BB589DD" w14:textId="77777777" w:rsidR="004B413C" w:rsidRDefault="00EC2FEA">
            <w:pPr>
              <w:spacing w:line="119" w:lineRule="exact"/>
              <w:ind w:right="230"/>
              <w:jc w:val="right"/>
              <w:rPr>
                <w:sz w:val="20"/>
                <w:szCs w:val="20"/>
              </w:rPr>
            </w:pPr>
            <w:r>
              <w:rPr>
                <w:rFonts w:ascii="Arial" w:eastAsia="Arial" w:hAnsi="Arial" w:cs="Arial"/>
                <w:color w:val="4D4D4D"/>
                <w:sz w:val="13"/>
                <w:szCs w:val="13"/>
              </w:rPr>
              <w:t>2012</w:t>
            </w:r>
          </w:p>
        </w:tc>
        <w:tc>
          <w:tcPr>
            <w:tcW w:w="300" w:type="dxa"/>
            <w:vAlign w:val="bottom"/>
          </w:tcPr>
          <w:p w14:paraId="5E76C9A3" w14:textId="77777777" w:rsidR="004B413C" w:rsidRDefault="004B413C">
            <w:pPr>
              <w:rPr>
                <w:sz w:val="10"/>
                <w:szCs w:val="10"/>
              </w:rPr>
            </w:pPr>
          </w:p>
        </w:tc>
        <w:tc>
          <w:tcPr>
            <w:tcW w:w="300" w:type="dxa"/>
            <w:vAlign w:val="bottom"/>
          </w:tcPr>
          <w:p w14:paraId="0E2250B4" w14:textId="77777777" w:rsidR="004B413C" w:rsidRDefault="004B413C">
            <w:pPr>
              <w:rPr>
                <w:sz w:val="10"/>
                <w:szCs w:val="10"/>
              </w:rPr>
            </w:pPr>
          </w:p>
        </w:tc>
        <w:tc>
          <w:tcPr>
            <w:tcW w:w="320" w:type="dxa"/>
            <w:vAlign w:val="bottom"/>
          </w:tcPr>
          <w:p w14:paraId="557EBEBD" w14:textId="77777777" w:rsidR="004B413C" w:rsidRDefault="004B413C">
            <w:pPr>
              <w:rPr>
                <w:sz w:val="10"/>
                <w:szCs w:val="10"/>
              </w:rPr>
            </w:pPr>
          </w:p>
        </w:tc>
        <w:tc>
          <w:tcPr>
            <w:tcW w:w="300" w:type="dxa"/>
            <w:vAlign w:val="bottom"/>
          </w:tcPr>
          <w:p w14:paraId="7A683F15" w14:textId="77777777" w:rsidR="004B413C" w:rsidRDefault="004B413C">
            <w:pPr>
              <w:rPr>
                <w:sz w:val="10"/>
                <w:szCs w:val="10"/>
              </w:rPr>
            </w:pPr>
          </w:p>
        </w:tc>
        <w:tc>
          <w:tcPr>
            <w:tcW w:w="300" w:type="dxa"/>
            <w:vAlign w:val="bottom"/>
          </w:tcPr>
          <w:p w14:paraId="0C491473" w14:textId="77777777" w:rsidR="004B413C" w:rsidRDefault="004B413C">
            <w:pPr>
              <w:rPr>
                <w:sz w:val="10"/>
                <w:szCs w:val="10"/>
              </w:rPr>
            </w:pPr>
          </w:p>
        </w:tc>
        <w:tc>
          <w:tcPr>
            <w:tcW w:w="320" w:type="dxa"/>
            <w:vAlign w:val="bottom"/>
          </w:tcPr>
          <w:p w14:paraId="6AA23127" w14:textId="77777777" w:rsidR="004B413C" w:rsidRDefault="004B413C">
            <w:pPr>
              <w:rPr>
                <w:sz w:val="10"/>
                <w:szCs w:val="10"/>
              </w:rPr>
            </w:pPr>
          </w:p>
        </w:tc>
        <w:tc>
          <w:tcPr>
            <w:tcW w:w="300" w:type="dxa"/>
            <w:vAlign w:val="bottom"/>
          </w:tcPr>
          <w:p w14:paraId="6B4499E7" w14:textId="77777777" w:rsidR="004B413C" w:rsidRDefault="004B413C">
            <w:pPr>
              <w:rPr>
                <w:sz w:val="10"/>
                <w:szCs w:val="10"/>
              </w:rPr>
            </w:pPr>
          </w:p>
        </w:tc>
        <w:tc>
          <w:tcPr>
            <w:tcW w:w="300" w:type="dxa"/>
            <w:vAlign w:val="bottom"/>
          </w:tcPr>
          <w:p w14:paraId="41D132F8" w14:textId="77777777" w:rsidR="004B413C" w:rsidRDefault="004B413C">
            <w:pPr>
              <w:rPr>
                <w:sz w:val="10"/>
                <w:szCs w:val="10"/>
              </w:rPr>
            </w:pPr>
          </w:p>
        </w:tc>
        <w:tc>
          <w:tcPr>
            <w:tcW w:w="300" w:type="dxa"/>
            <w:vAlign w:val="bottom"/>
          </w:tcPr>
          <w:p w14:paraId="119D3E45" w14:textId="77777777" w:rsidR="004B413C" w:rsidRDefault="004B413C">
            <w:pPr>
              <w:rPr>
                <w:sz w:val="10"/>
                <w:szCs w:val="10"/>
              </w:rPr>
            </w:pPr>
          </w:p>
        </w:tc>
        <w:tc>
          <w:tcPr>
            <w:tcW w:w="320" w:type="dxa"/>
            <w:vAlign w:val="bottom"/>
          </w:tcPr>
          <w:p w14:paraId="586A9F4D" w14:textId="77777777" w:rsidR="004B413C" w:rsidRDefault="004B413C">
            <w:pPr>
              <w:rPr>
                <w:sz w:val="10"/>
                <w:szCs w:val="10"/>
              </w:rPr>
            </w:pPr>
          </w:p>
        </w:tc>
        <w:tc>
          <w:tcPr>
            <w:tcW w:w="300" w:type="dxa"/>
            <w:vAlign w:val="bottom"/>
          </w:tcPr>
          <w:p w14:paraId="0D6E3CB2" w14:textId="77777777" w:rsidR="004B413C" w:rsidRDefault="004B413C">
            <w:pPr>
              <w:rPr>
                <w:sz w:val="10"/>
                <w:szCs w:val="10"/>
              </w:rPr>
            </w:pPr>
          </w:p>
        </w:tc>
        <w:tc>
          <w:tcPr>
            <w:tcW w:w="300" w:type="dxa"/>
            <w:vAlign w:val="bottom"/>
          </w:tcPr>
          <w:p w14:paraId="591B2578" w14:textId="77777777" w:rsidR="004B413C" w:rsidRDefault="004B413C">
            <w:pPr>
              <w:rPr>
                <w:sz w:val="10"/>
                <w:szCs w:val="10"/>
              </w:rPr>
            </w:pPr>
          </w:p>
        </w:tc>
        <w:tc>
          <w:tcPr>
            <w:tcW w:w="300" w:type="dxa"/>
            <w:vAlign w:val="bottom"/>
          </w:tcPr>
          <w:p w14:paraId="01795E44" w14:textId="77777777" w:rsidR="004B413C" w:rsidRDefault="004B413C">
            <w:pPr>
              <w:rPr>
                <w:sz w:val="10"/>
                <w:szCs w:val="10"/>
              </w:rPr>
            </w:pPr>
          </w:p>
        </w:tc>
        <w:tc>
          <w:tcPr>
            <w:tcW w:w="320" w:type="dxa"/>
            <w:vAlign w:val="bottom"/>
          </w:tcPr>
          <w:p w14:paraId="2821F8DF" w14:textId="77777777" w:rsidR="004B413C" w:rsidRDefault="004B413C">
            <w:pPr>
              <w:rPr>
                <w:sz w:val="10"/>
                <w:szCs w:val="10"/>
              </w:rPr>
            </w:pPr>
          </w:p>
        </w:tc>
        <w:tc>
          <w:tcPr>
            <w:tcW w:w="300" w:type="dxa"/>
            <w:vAlign w:val="bottom"/>
          </w:tcPr>
          <w:p w14:paraId="3A555642" w14:textId="77777777" w:rsidR="004B413C" w:rsidRDefault="004B413C">
            <w:pPr>
              <w:rPr>
                <w:sz w:val="10"/>
                <w:szCs w:val="10"/>
              </w:rPr>
            </w:pPr>
          </w:p>
        </w:tc>
        <w:tc>
          <w:tcPr>
            <w:tcW w:w="300" w:type="dxa"/>
            <w:vAlign w:val="bottom"/>
          </w:tcPr>
          <w:p w14:paraId="76DAFFBF" w14:textId="77777777" w:rsidR="004B413C" w:rsidRDefault="004B413C">
            <w:pPr>
              <w:rPr>
                <w:sz w:val="10"/>
                <w:szCs w:val="10"/>
              </w:rPr>
            </w:pPr>
          </w:p>
        </w:tc>
        <w:tc>
          <w:tcPr>
            <w:tcW w:w="300" w:type="dxa"/>
            <w:vAlign w:val="bottom"/>
          </w:tcPr>
          <w:p w14:paraId="4A923BC5" w14:textId="77777777" w:rsidR="004B413C" w:rsidRDefault="004B413C">
            <w:pPr>
              <w:rPr>
                <w:sz w:val="10"/>
                <w:szCs w:val="10"/>
              </w:rPr>
            </w:pPr>
          </w:p>
        </w:tc>
        <w:tc>
          <w:tcPr>
            <w:tcW w:w="320" w:type="dxa"/>
            <w:vAlign w:val="bottom"/>
          </w:tcPr>
          <w:p w14:paraId="670BD84B" w14:textId="77777777" w:rsidR="004B413C" w:rsidRDefault="004B413C">
            <w:pPr>
              <w:rPr>
                <w:sz w:val="10"/>
                <w:szCs w:val="10"/>
              </w:rPr>
            </w:pPr>
          </w:p>
        </w:tc>
        <w:tc>
          <w:tcPr>
            <w:tcW w:w="300" w:type="dxa"/>
            <w:vAlign w:val="bottom"/>
          </w:tcPr>
          <w:p w14:paraId="4C75AC62" w14:textId="77777777" w:rsidR="004B413C" w:rsidRDefault="004B413C">
            <w:pPr>
              <w:rPr>
                <w:sz w:val="10"/>
                <w:szCs w:val="10"/>
              </w:rPr>
            </w:pPr>
          </w:p>
        </w:tc>
        <w:tc>
          <w:tcPr>
            <w:tcW w:w="300" w:type="dxa"/>
            <w:vAlign w:val="bottom"/>
          </w:tcPr>
          <w:p w14:paraId="5962FE19" w14:textId="77777777" w:rsidR="004B413C" w:rsidRDefault="004B413C">
            <w:pPr>
              <w:rPr>
                <w:sz w:val="10"/>
                <w:szCs w:val="10"/>
              </w:rPr>
            </w:pPr>
          </w:p>
        </w:tc>
        <w:tc>
          <w:tcPr>
            <w:tcW w:w="300" w:type="dxa"/>
            <w:vAlign w:val="bottom"/>
          </w:tcPr>
          <w:p w14:paraId="45BADE66" w14:textId="77777777" w:rsidR="004B413C" w:rsidRDefault="004B413C">
            <w:pPr>
              <w:rPr>
                <w:sz w:val="10"/>
                <w:szCs w:val="10"/>
              </w:rPr>
            </w:pPr>
          </w:p>
        </w:tc>
        <w:tc>
          <w:tcPr>
            <w:tcW w:w="320" w:type="dxa"/>
            <w:vAlign w:val="bottom"/>
          </w:tcPr>
          <w:p w14:paraId="2CF2B650" w14:textId="77777777" w:rsidR="004B413C" w:rsidRDefault="004B413C">
            <w:pPr>
              <w:rPr>
                <w:sz w:val="10"/>
                <w:szCs w:val="10"/>
              </w:rPr>
            </w:pPr>
          </w:p>
        </w:tc>
        <w:tc>
          <w:tcPr>
            <w:tcW w:w="300" w:type="dxa"/>
            <w:vAlign w:val="bottom"/>
          </w:tcPr>
          <w:p w14:paraId="7648EAEF" w14:textId="77777777" w:rsidR="004B413C" w:rsidRDefault="004B413C">
            <w:pPr>
              <w:rPr>
                <w:sz w:val="10"/>
                <w:szCs w:val="10"/>
              </w:rPr>
            </w:pPr>
          </w:p>
        </w:tc>
        <w:tc>
          <w:tcPr>
            <w:tcW w:w="300" w:type="dxa"/>
            <w:vAlign w:val="bottom"/>
          </w:tcPr>
          <w:p w14:paraId="6669C4CA" w14:textId="77777777" w:rsidR="004B413C" w:rsidRDefault="004B413C">
            <w:pPr>
              <w:rPr>
                <w:sz w:val="10"/>
                <w:szCs w:val="10"/>
              </w:rPr>
            </w:pPr>
          </w:p>
        </w:tc>
        <w:tc>
          <w:tcPr>
            <w:tcW w:w="300" w:type="dxa"/>
            <w:vAlign w:val="bottom"/>
          </w:tcPr>
          <w:p w14:paraId="02AF5DDE" w14:textId="77777777" w:rsidR="004B413C" w:rsidRDefault="004B413C">
            <w:pPr>
              <w:rPr>
                <w:sz w:val="10"/>
                <w:szCs w:val="10"/>
              </w:rPr>
            </w:pPr>
          </w:p>
        </w:tc>
        <w:tc>
          <w:tcPr>
            <w:tcW w:w="320" w:type="dxa"/>
            <w:vAlign w:val="bottom"/>
          </w:tcPr>
          <w:p w14:paraId="1CB0B104" w14:textId="77777777" w:rsidR="004B413C" w:rsidRDefault="004B413C">
            <w:pPr>
              <w:rPr>
                <w:sz w:val="10"/>
                <w:szCs w:val="10"/>
              </w:rPr>
            </w:pPr>
          </w:p>
        </w:tc>
        <w:tc>
          <w:tcPr>
            <w:tcW w:w="300" w:type="dxa"/>
            <w:vAlign w:val="bottom"/>
          </w:tcPr>
          <w:p w14:paraId="4183B61B" w14:textId="77777777" w:rsidR="004B413C" w:rsidRDefault="004B413C">
            <w:pPr>
              <w:rPr>
                <w:sz w:val="10"/>
                <w:szCs w:val="10"/>
              </w:rPr>
            </w:pPr>
          </w:p>
        </w:tc>
        <w:tc>
          <w:tcPr>
            <w:tcW w:w="300" w:type="dxa"/>
            <w:vAlign w:val="bottom"/>
          </w:tcPr>
          <w:p w14:paraId="74EDF782" w14:textId="77777777" w:rsidR="004B413C" w:rsidRDefault="004B413C">
            <w:pPr>
              <w:rPr>
                <w:sz w:val="10"/>
                <w:szCs w:val="10"/>
              </w:rPr>
            </w:pPr>
          </w:p>
        </w:tc>
        <w:tc>
          <w:tcPr>
            <w:tcW w:w="300" w:type="dxa"/>
            <w:vAlign w:val="bottom"/>
          </w:tcPr>
          <w:p w14:paraId="683D1DED" w14:textId="77777777" w:rsidR="004B413C" w:rsidRDefault="004B413C">
            <w:pPr>
              <w:rPr>
                <w:sz w:val="10"/>
                <w:szCs w:val="10"/>
              </w:rPr>
            </w:pPr>
          </w:p>
        </w:tc>
        <w:tc>
          <w:tcPr>
            <w:tcW w:w="320" w:type="dxa"/>
            <w:vAlign w:val="bottom"/>
          </w:tcPr>
          <w:p w14:paraId="0BB1F5ED" w14:textId="77777777" w:rsidR="004B413C" w:rsidRDefault="004B413C">
            <w:pPr>
              <w:rPr>
                <w:sz w:val="10"/>
                <w:szCs w:val="10"/>
              </w:rPr>
            </w:pPr>
          </w:p>
        </w:tc>
        <w:tc>
          <w:tcPr>
            <w:tcW w:w="300" w:type="dxa"/>
            <w:vAlign w:val="bottom"/>
          </w:tcPr>
          <w:p w14:paraId="45343CFF" w14:textId="77777777" w:rsidR="004B413C" w:rsidRDefault="004B413C">
            <w:pPr>
              <w:rPr>
                <w:sz w:val="10"/>
                <w:szCs w:val="10"/>
              </w:rPr>
            </w:pPr>
          </w:p>
        </w:tc>
        <w:tc>
          <w:tcPr>
            <w:tcW w:w="300" w:type="dxa"/>
            <w:vAlign w:val="bottom"/>
          </w:tcPr>
          <w:p w14:paraId="0014C973" w14:textId="77777777" w:rsidR="004B413C" w:rsidRDefault="004B413C">
            <w:pPr>
              <w:rPr>
                <w:sz w:val="10"/>
                <w:szCs w:val="10"/>
              </w:rPr>
            </w:pPr>
          </w:p>
        </w:tc>
        <w:tc>
          <w:tcPr>
            <w:tcW w:w="320" w:type="dxa"/>
            <w:vAlign w:val="bottom"/>
          </w:tcPr>
          <w:p w14:paraId="3880E6D7" w14:textId="77777777" w:rsidR="004B413C" w:rsidRDefault="004B413C">
            <w:pPr>
              <w:rPr>
                <w:sz w:val="10"/>
                <w:szCs w:val="10"/>
              </w:rPr>
            </w:pPr>
          </w:p>
        </w:tc>
        <w:tc>
          <w:tcPr>
            <w:tcW w:w="300" w:type="dxa"/>
            <w:vAlign w:val="bottom"/>
          </w:tcPr>
          <w:p w14:paraId="4424AA70" w14:textId="77777777" w:rsidR="004B413C" w:rsidRDefault="004B413C">
            <w:pPr>
              <w:rPr>
                <w:sz w:val="10"/>
                <w:szCs w:val="10"/>
              </w:rPr>
            </w:pPr>
          </w:p>
        </w:tc>
        <w:tc>
          <w:tcPr>
            <w:tcW w:w="300" w:type="dxa"/>
            <w:vAlign w:val="bottom"/>
          </w:tcPr>
          <w:p w14:paraId="4DAB541E" w14:textId="77777777" w:rsidR="004B413C" w:rsidRDefault="004B413C">
            <w:pPr>
              <w:rPr>
                <w:sz w:val="10"/>
                <w:szCs w:val="10"/>
              </w:rPr>
            </w:pPr>
          </w:p>
        </w:tc>
        <w:tc>
          <w:tcPr>
            <w:tcW w:w="300" w:type="dxa"/>
            <w:vAlign w:val="bottom"/>
          </w:tcPr>
          <w:p w14:paraId="40C6DD0A" w14:textId="77777777" w:rsidR="004B413C" w:rsidRDefault="004B413C">
            <w:pPr>
              <w:rPr>
                <w:sz w:val="10"/>
                <w:szCs w:val="10"/>
              </w:rPr>
            </w:pPr>
          </w:p>
        </w:tc>
        <w:tc>
          <w:tcPr>
            <w:tcW w:w="320" w:type="dxa"/>
            <w:vAlign w:val="bottom"/>
          </w:tcPr>
          <w:p w14:paraId="281A8FD1" w14:textId="77777777" w:rsidR="004B413C" w:rsidRDefault="004B413C">
            <w:pPr>
              <w:rPr>
                <w:sz w:val="10"/>
                <w:szCs w:val="10"/>
              </w:rPr>
            </w:pPr>
          </w:p>
        </w:tc>
        <w:tc>
          <w:tcPr>
            <w:tcW w:w="480" w:type="dxa"/>
            <w:vMerge w:val="restart"/>
            <w:vAlign w:val="bottom"/>
          </w:tcPr>
          <w:p w14:paraId="1E0C0DD5" w14:textId="77777777" w:rsidR="004B413C" w:rsidRDefault="00EC2FEA">
            <w:pPr>
              <w:ind w:left="380"/>
              <w:rPr>
                <w:sz w:val="20"/>
                <w:szCs w:val="20"/>
              </w:rPr>
            </w:pPr>
            <w:r>
              <w:rPr>
                <w:rFonts w:ascii="Arial" w:eastAsia="Arial" w:hAnsi="Arial" w:cs="Arial"/>
                <w:color w:val="1A1A1A"/>
                <w:w w:val="74"/>
                <w:sz w:val="16"/>
                <w:szCs w:val="16"/>
              </w:rPr>
              <w:t>A</w:t>
            </w:r>
          </w:p>
        </w:tc>
        <w:tc>
          <w:tcPr>
            <w:tcW w:w="0" w:type="dxa"/>
            <w:vAlign w:val="bottom"/>
          </w:tcPr>
          <w:p w14:paraId="4F7B741A" w14:textId="77777777" w:rsidR="004B413C" w:rsidRDefault="004B413C">
            <w:pPr>
              <w:rPr>
                <w:sz w:val="1"/>
                <w:szCs w:val="1"/>
              </w:rPr>
            </w:pPr>
          </w:p>
        </w:tc>
      </w:tr>
      <w:tr w:rsidR="004B413C" w14:paraId="23A0B6FC" w14:textId="77777777">
        <w:trPr>
          <w:trHeight w:val="119"/>
        </w:trPr>
        <w:tc>
          <w:tcPr>
            <w:tcW w:w="180" w:type="dxa"/>
            <w:vAlign w:val="bottom"/>
          </w:tcPr>
          <w:p w14:paraId="06A0279B" w14:textId="77777777" w:rsidR="004B413C" w:rsidRDefault="004B413C">
            <w:pPr>
              <w:rPr>
                <w:sz w:val="10"/>
                <w:szCs w:val="10"/>
              </w:rPr>
            </w:pPr>
          </w:p>
        </w:tc>
        <w:tc>
          <w:tcPr>
            <w:tcW w:w="720" w:type="dxa"/>
            <w:vAlign w:val="bottom"/>
          </w:tcPr>
          <w:p w14:paraId="491C2752" w14:textId="77777777" w:rsidR="004B413C" w:rsidRDefault="00EC2FEA">
            <w:pPr>
              <w:spacing w:line="119" w:lineRule="exact"/>
              <w:ind w:right="230"/>
              <w:jc w:val="right"/>
              <w:rPr>
                <w:sz w:val="20"/>
                <w:szCs w:val="20"/>
              </w:rPr>
            </w:pPr>
            <w:r>
              <w:rPr>
                <w:rFonts w:ascii="Arial" w:eastAsia="Arial" w:hAnsi="Arial" w:cs="Arial"/>
                <w:color w:val="4D4D4D"/>
                <w:sz w:val="13"/>
                <w:szCs w:val="13"/>
              </w:rPr>
              <w:t>2014</w:t>
            </w:r>
          </w:p>
        </w:tc>
        <w:tc>
          <w:tcPr>
            <w:tcW w:w="300" w:type="dxa"/>
            <w:vAlign w:val="bottom"/>
          </w:tcPr>
          <w:p w14:paraId="581D4F9A" w14:textId="77777777" w:rsidR="004B413C" w:rsidRDefault="004B413C">
            <w:pPr>
              <w:rPr>
                <w:sz w:val="10"/>
                <w:szCs w:val="10"/>
              </w:rPr>
            </w:pPr>
          </w:p>
        </w:tc>
        <w:tc>
          <w:tcPr>
            <w:tcW w:w="300" w:type="dxa"/>
            <w:vAlign w:val="bottom"/>
          </w:tcPr>
          <w:p w14:paraId="7783A67A" w14:textId="77777777" w:rsidR="004B413C" w:rsidRDefault="004B413C">
            <w:pPr>
              <w:rPr>
                <w:sz w:val="10"/>
                <w:szCs w:val="10"/>
              </w:rPr>
            </w:pPr>
          </w:p>
        </w:tc>
        <w:tc>
          <w:tcPr>
            <w:tcW w:w="320" w:type="dxa"/>
            <w:vAlign w:val="bottom"/>
          </w:tcPr>
          <w:p w14:paraId="109686DE" w14:textId="77777777" w:rsidR="004B413C" w:rsidRDefault="004B413C">
            <w:pPr>
              <w:rPr>
                <w:sz w:val="10"/>
                <w:szCs w:val="10"/>
              </w:rPr>
            </w:pPr>
          </w:p>
        </w:tc>
        <w:tc>
          <w:tcPr>
            <w:tcW w:w="300" w:type="dxa"/>
            <w:vAlign w:val="bottom"/>
          </w:tcPr>
          <w:p w14:paraId="79C09F87" w14:textId="77777777" w:rsidR="004B413C" w:rsidRDefault="004B413C">
            <w:pPr>
              <w:rPr>
                <w:sz w:val="10"/>
                <w:szCs w:val="10"/>
              </w:rPr>
            </w:pPr>
          </w:p>
        </w:tc>
        <w:tc>
          <w:tcPr>
            <w:tcW w:w="300" w:type="dxa"/>
            <w:vAlign w:val="bottom"/>
          </w:tcPr>
          <w:p w14:paraId="6DB4F6AD" w14:textId="77777777" w:rsidR="004B413C" w:rsidRDefault="004B413C">
            <w:pPr>
              <w:rPr>
                <w:sz w:val="10"/>
                <w:szCs w:val="10"/>
              </w:rPr>
            </w:pPr>
          </w:p>
        </w:tc>
        <w:tc>
          <w:tcPr>
            <w:tcW w:w="320" w:type="dxa"/>
            <w:vAlign w:val="bottom"/>
          </w:tcPr>
          <w:p w14:paraId="526835C5" w14:textId="77777777" w:rsidR="004B413C" w:rsidRDefault="004B413C">
            <w:pPr>
              <w:rPr>
                <w:sz w:val="10"/>
                <w:szCs w:val="10"/>
              </w:rPr>
            </w:pPr>
          </w:p>
        </w:tc>
        <w:tc>
          <w:tcPr>
            <w:tcW w:w="300" w:type="dxa"/>
            <w:vAlign w:val="bottom"/>
          </w:tcPr>
          <w:p w14:paraId="02E3A834" w14:textId="77777777" w:rsidR="004B413C" w:rsidRDefault="004B413C">
            <w:pPr>
              <w:rPr>
                <w:sz w:val="10"/>
                <w:szCs w:val="10"/>
              </w:rPr>
            </w:pPr>
          </w:p>
        </w:tc>
        <w:tc>
          <w:tcPr>
            <w:tcW w:w="300" w:type="dxa"/>
            <w:vAlign w:val="bottom"/>
          </w:tcPr>
          <w:p w14:paraId="72B87A00" w14:textId="77777777" w:rsidR="004B413C" w:rsidRDefault="004B413C">
            <w:pPr>
              <w:rPr>
                <w:sz w:val="10"/>
                <w:szCs w:val="10"/>
              </w:rPr>
            </w:pPr>
          </w:p>
        </w:tc>
        <w:tc>
          <w:tcPr>
            <w:tcW w:w="300" w:type="dxa"/>
            <w:vAlign w:val="bottom"/>
          </w:tcPr>
          <w:p w14:paraId="2A2D4B2A" w14:textId="77777777" w:rsidR="004B413C" w:rsidRDefault="004B413C">
            <w:pPr>
              <w:rPr>
                <w:sz w:val="10"/>
                <w:szCs w:val="10"/>
              </w:rPr>
            </w:pPr>
          </w:p>
        </w:tc>
        <w:tc>
          <w:tcPr>
            <w:tcW w:w="320" w:type="dxa"/>
            <w:vAlign w:val="bottom"/>
          </w:tcPr>
          <w:p w14:paraId="26A949B9" w14:textId="77777777" w:rsidR="004B413C" w:rsidRDefault="004B413C">
            <w:pPr>
              <w:rPr>
                <w:sz w:val="10"/>
                <w:szCs w:val="10"/>
              </w:rPr>
            </w:pPr>
          </w:p>
        </w:tc>
        <w:tc>
          <w:tcPr>
            <w:tcW w:w="300" w:type="dxa"/>
            <w:vAlign w:val="bottom"/>
          </w:tcPr>
          <w:p w14:paraId="477E1247" w14:textId="77777777" w:rsidR="004B413C" w:rsidRDefault="004B413C">
            <w:pPr>
              <w:rPr>
                <w:sz w:val="10"/>
                <w:szCs w:val="10"/>
              </w:rPr>
            </w:pPr>
          </w:p>
        </w:tc>
        <w:tc>
          <w:tcPr>
            <w:tcW w:w="300" w:type="dxa"/>
            <w:vAlign w:val="bottom"/>
          </w:tcPr>
          <w:p w14:paraId="4A8FFFFD" w14:textId="77777777" w:rsidR="004B413C" w:rsidRDefault="004B413C">
            <w:pPr>
              <w:rPr>
                <w:sz w:val="10"/>
                <w:szCs w:val="10"/>
              </w:rPr>
            </w:pPr>
          </w:p>
        </w:tc>
        <w:tc>
          <w:tcPr>
            <w:tcW w:w="300" w:type="dxa"/>
            <w:vAlign w:val="bottom"/>
          </w:tcPr>
          <w:p w14:paraId="115C70B8" w14:textId="77777777" w:rsidR="004B413C" w:rsidRDefault="004B413C">
            <w:pPr>
              <w:rPr>
                <w:sz w:val="10"/>
                <w:szCs w:val="10"/>
              </w:rPr>
            </w:pPr>
          </w:p>
        </w:tc>
        <w:tc>
          <w:tcPr>
            <w:tcW w:w="320" w:type="dxa"/>
            <w:vAlign w:val="bottom"/>
          </w:tcPr>
          <w:p w14:paraId="225CF439" w14:textId="77777777" w:rsidR="004B413C" w:rsidRDefault="004B413C">
            <w:pPr>
              <w:rPr>
                <w:sz w:val="10"/>
                <w:szCs w:val="10"/>
              </w:rPr>
            </w:pPr>
          </w:p>
        </w:tc>
        <w:tc>
          <w:tcPr>
            <w:tcW w:w="300" w:type="dxa"/>
            <w:vAlign w:val="bottom"/>
          </w:tcPr>
          <w:p w14:paraId="6311FD15" w14:textId="77777777" w:rsidR="004B413C" w:rsidRDefault="004B413C">
            <w:pPr>
              <w:rPr>
                <w:sz w:val="10"/>
                <w:szCs w:val="10"/>
              </w:rPr>
            </w:pPr>
          </w:p>
        </w:tc>
        <w:tc>
          <w:tcPr>
            <w:tcW w:w="300" w:type="dxa"/>
            <w:vAlign w:val="bottom"/>
          </w:tcPr>
          <w:p w14:paraId="4426E851" w14:textId="77777777" w:rsidR="004B413C" w:rsidRDefault="004B413C">
            <w:pPr>
              <w:rPr>
                <w:sz w:val="10"/>
                <w:szCs w:val="10"/>
              </w:rPr>
            </w:pPr>
          </w:p>
        </w:tc>
        <w:tc>
          <w:tcPr>
            <w:tcW w:w="300" w:type="dxa"/>
            <w:vAlign w:val="bottom"/>
          </w:tcPr>
          <w:p w14:paraId="23AB5587" w14:textId="77777777" w:rsidR="004B413C" w:rsidRDefault="004B413C">
            <w:pPr>
              <w:rPr>
                <w:sz w:val="10"/>
                <w:szCs w:val="10"/>
              </w:rPr>
            </w:pPr>
          </w:p>
        </w:tc>
        <w:tc>
          <w:tcPr>
            <w:tcW w:w="320" w:type="dxa"/>
            <w:vAlign w:val="bottom"/>
          </w:tcPr>
          <w:p w14:paraId="7EFCD74F" w14:textId="77777777" w:rsidR="004B413C" w:rsidRDefault="004B413C">
            <w:pPr>
              <w:rPr>
                <w:sz w:val="10"/>
                <w:szCs w:val="10"/>
              </w:rPr>
            </w:pPr>
          </w:p>
        </w:tc>
        <w:tc>
          <w:tcPr>
            <w:tcW w:w="300" w:type="dxa"/>
            <w:vAlign w:val="bottom"/>
          </w:tcPr>
          <w:p w14:paraId="44DCE58A" w14:textId="77777777" w:rsidR="004B413C" w:rsidRDefault="004B413C">
            <w:pPr>
              <w:rPr>
                <w:sz w:val="10"/>
                <w:szCs w:val="10"/>
              </w:rPr>
            </w:pPr>
          </w:p>
        </w:tc>
        <w:tc>
          <w:tcPr>
            <w:tcW w:w="300" w:type="dxa"/>
            <w:vAlign w:val="bottom"/>
          </w:tcPr>
          <w:p w14:paraId="695EB214" w14:textId="77777777" w:rsidR="004B413C" w:rsidRDefault="004B413C">
            <w:pPr>
              <w:rPr>
                <w:sz w:val="10"/>
                <w:szCs w:val="10"/>
              </w:rPr>
            </w:pPr>
          </w:p>
        </w:tc>
        <w:tc>
          <w:tcPr>
            <w:tcW w:w="300" w:type="dxa"/>
            <w:vAlign w:val="bottom"/>
          </w:tcPr>
          <w:p w14:paraId="70E28606" w14:textId="77777777" w:rsidR="004B413C" w:rsidRDefault="004B413C">
            <w:pPr>
              <w:rPr>
                <w:sz w:val="10"/>
                <w:szCs w:val="10"/>
              </w:rPr>
            </w:pPr>
          </w:p>
        </w:tc>
        <w:tc>
          <w:tcPr>
            <w:tcW w:w="320" w:type="dxa"/>
            <w:vAlign w:val="bottom"/>
          </w:tcPr>
          <w:p w14:paraId="3D3C8F70" w14:textId="77777777" w:rsidR="004B413C" w:rsidRDefault="004B413C">
            <w:pPr>
              <w:rPr>
                <w:sz w:val="10"/>
                <w:szCs w:val="10"/>
              </w:rPr>
            </w:pPr>
          </w:p>
        </w:tc>
        <w:tc>
          <w:tcPr>
            <w:tcW w:w="300" w:type="dxa"/>
            <w:vAlign w:val="bottom"/>
          </w:tcPr>
          <w:p w14:paraId="57578DE2" w14:textId="77777777" w:rsidR="004B413C" w:rsidRDefault="004B413C">
            <w:pPr>
              <w:rPr>
                <w:sz w:val="10"/>
                <w:szCs w:val="10"/>
              </w:rPr>
            </w:pPr>
          </w:p>
        </w:tc>
        <w:tc>
          <w:tcPr>
            <w:tcW w:w="300" w:type="dxa"/>
            <w:vAlign w:val="bottom"/>
          </w:tcPr>
          <w:p w14:paraId="54EAFAE8" w14:textId="77777777" w:rsidR="004B413C" w:rsidRDefault="004B413C">
            <w:pPr>
              <w:rPr>
                <w:sz w:val="10"/>
                <w:szCs w:val="10"/>
              </w:rPr>
            </w:pPr>
          </w:p>
        </w:tc>
        <w:tc>
          <w:tcPr>
            <w:tcW w:w="300" w:type="dxa"/>
            <w:vAlign w:val="bottom"/>
          </w:tcPr>
          <w:p w14:paraId="55A86E05" w14:textId="77777777" w:rsidR="004B413C" w:rsidRDefault="004B413C">
            <w:pPr>
              <w:rPr>
                <w:sz w:val="10"/>
                <w:szCs w:val="10"/>
              </w:rPr>
            </w:pPr>
          </w:p>
        </w:tc>
        <w:tc>
          <w:tcPr>
            <w:tcW w:w="320" w:type="dxa"/>
            <w:vAlign w:val="bottom"/>
          </w:tcPr>
          <w:p w14:paraId="3991AA8E" w14:textId="77777777" w:rsidR="004B413C" w:rsidRDefault="004B413C">
            <w:pPr>
              <w:rPr>
                <w:sz w:val="10"/>
                <w:szCs w:val="10"/>
              </w:rPr>
            </w:pPr>
          </w:p>
        </w:tc>
        <w:tc>
          <w:tcPr>
            <w:tcW w:w="300" w:type="dxa"/>
            <w:vAlign w:val="bottom"/>
          </w:tcPr>
          <w:p w14:paraId="2448E347" w14:textId="77777777" w:rsidR="004B413C" w:rsidRDefault="004B413C">
            <w:pPr>
              <w:rPr>
                <w:sz w:val="10"/>
                <w:szCs w:val="10"/>
              </w:rPr>
            </w:pPr>
          </w:p>
        </w:tc>
        <w:tc>
          <w:tcPr>
            <w:tcW w:w="300" w:type="dxa"/>
            <w:vAlign w:val="bottom"/>
          </w:tcPr>
          <w:p w14:paraId="1B43DE88" w14:textId="77777777" w:rsidR="004B413C" w:rsidRDefault="004B413C">
            <w:pPr>
              <w:rPr>
                <w:sz w:val="10"/>
                <w:szCs w:val="10"/>
              </w:rPr>
            </w:pPr>
          </w:p>
        </w:tc>
        <w:tc>
          <w:tcPr>
            <w:tcW w:w="300" w:type="dxa"/>
            <w:vAlign w:val="bottom"/>
          </w:tcPr>
          <w:p w14:paraId="15BCC2AD" w14:textId="77777777" w:rsidR="004B413C" w:rsidRDefault="004B413C">
            <w:pPr>
              <w:rPr>
                <w:sz w:val="10"/>
                <w:szCs w:val="10"/>
              </w:rPr>
            </w:pPr>
          </w:p>
        </w:tc>
        <w:tc>
          <w:tcPr>
            <w:tcW w:w="320" w:type="dxa"/>
            <w:vAlign w:val="bottom"/>
          </w:tcPr>
          <w:p w14:paraId="05853454" w14:textId="77777777" w:rsidR="004B413C" w:rsidRDefault="004B413C">
            <w:pPr>
              <w:rPr>
                <w:sz w:val="10"/>
                <w:szCs w:val="10"/>
              </w:rPr>
            </w:pPr>
          </w:p>
        </w:tc>
        <w:tc>
          <w:tcPr>
            <w:tcW w:w="300" w:type="dxa"/>
            <w:vAlign w:val="bottom"/>
          </w:tcPr>
          <w:p w14:paraId="623526F2" w14:textId="77777777" w:rsidR="004B413C" w:rsidRDefault="004B413C">
            <w:pPr>
              <w:rPr>
                <w:sz w:val="10"/>
                <w:szCs w:val="10"/>
              </w:rPr>
            </w:pPr>
          </w:p>
        </w:tc>
        <w:tc>
          <w:tcPr>
            <w:tcW w:w="300" w:type="dxa"/>
            <w:vAlign w:val="bottom"/>
          </w:tcPr>
          <w:p w14:paraId="2C24071A" w14:textId="77777777" w:rsidR="004B413C" w:rsidRDefault="004B413C">
            <w:pPr>
              <w:rPr>
                <w:sz w:val="10"/>
                <w:szCs w:val="10"/>
              </w:rPr>
            </w:pPr>
          </w:p>
        </w:tc>
        <w:tc>
          <w:tcPr>
            <w:tcW w:w="320" w:type="dxa"/>
            <w:vAlign w:val="bottom"/>
          </w:tcPr>
          <w:p w14:paraId="7D314D94" w14:textId="77777777" w:rsidR="004B413C" w:rsidRDefault="004B413C">
            <w:pPr>
              <w:rPr>
                <w:sz w:val="10"/>
                <w:szCs w:val="10"/>
              </w:rPr>
            </w:pPr>
          </w:p>
        </w:tc>
        <w:tc>
          <w:tcPr>
            <w:tcW w:w="300" w:type="dxa"/>
            <w:vAlign w:val="bottom"/>
          </w:tcPr>
          <w:p w14:paraId="677A1E80" w14:textId="77777777" w:rsidR="004B413C" w:rsidRDefault="004B413C">
            <w:pPr>
              <w:rPr>
                <w:sz w:val="10"/>
                <w:szCs w:val="10"/>
              </w:rPr>
            </w:pPr>
          </w:p>
        </w:tc>
        <w:tc>
          <w:tcPr>
            <w:tcW w:w="300" w:type="dxa"/>
            <w:vAlign w:val="bottom"/>
          </w:tcPr>
          <w:p w14:paraId="52F0F887" w14:textId="77777777" w:rsidR="004B413C" w:rsidRDefault="004B413C">
            <w:pPr>
              <w:rPr>
                <w:sz w:val="10"/>
                <w:szCs w:val="10"/>
              </w:rPr>
            </w:pPr>
          </w:p>
        </w:tc>
        <w:tc>
          <w:tcPr>
            <w:tcW w:w="300" w:type="dxa"/>
            <w:vAlign w:val="bottom"/>
          </w:tcPr>
          <w:p w14:paraId="017B3FB1" w14:textId="77777777" w:rsidR="004B413C" w:rsidRDefault="004B413C">
            <w:pPr>
              <w:rPr>
                <w:sz w:val="10"/>
                <w:szCs w:val="10"/>
              </w:rPr>
            </w:pPr>
          </w:p>
        </w:tc>
        <w:tc>
          <w:tcPr>
            <w:tcW w:w="320" w:type="dxa"/>
            <w:vAlign w:val="bottom"/>
          </w:tcPr>
          <w:p w14:paraId="70472B4F" w14:textId="77777777" w:rsidR="004B413C" w:rsidRDefault="004B413C">
            <w:pPr>
              <w:rPr>
                <w:sz w:val="10"/>
                <w:szCs w:val="10"/>
              </w:rPr>
            </w:pPr>
          </w:p>
        </w:tc>
        <w:tc>
          <w:tcPr>
            <w:tcW w:w="480" w:type="dxa"/>
            <w:vMerge/>
            <w:vAlign w:val="bottom"/>
          </w:tcPr>
          <w:p w14:paraId="755576E0" w14:textId="77777777" w:rsidR="004B413C" w:rsidRDefault="004B413C">
            <w:pPr>
              <w:rPr>
                <w:sz w:val="10"/>
                <w:szCs w:val="10"/>
              </w:rPr>
            </w:pPr>
          </w:p>
        </w:tc>
        <w:tc>
          <w:tcPr>
            <w:tcW w:w="0" w:type="dxa"/>
            <w:vAlign w:val="bottom"/>
          </w:tcPr>
          <w:p w14:paraId="6ABE5A72" w14:textId="77777777" w:rsidR="004B413C" w:rsidRDefault="004B413C">
            <w:pPr>
              <w:rPr>
                <w:sz w:val="1"/>
                <w:szCs w:val="1"/>
              </w:rPr>
            </w:pPr>
          </w:p>
        </w:tc>
      </w:tr>
      <w:tr w:rsidR="004B413C" w14:paraId="07780990" w14:textId="77777777">
        <w:trPr>
          <w:trHeight w:val="119"/>
        </w:trPr>
        <w:tc>
          <w:tcPr>
            <w:tcW w:w="180" w:type="dxa"/>
            <w:vAlign w:val="bottom"/>
          </w:tcPr>
          <w:p w14:paraId="6798A6C7" w14:textId="77777777" w:rsidR="004B413C" w:rsidRDefault="004B413C">
            <w:pPr>
              <w:rPr>
                <w:sz w:val="10"/>
                <w:szCs w:val="10"/>
              </w:rPr>
            </w:pPr>
          </w:p>
        </w:tc>
        <w:tc>
          <w:tcPr>
            <w:tcW w:w="720" w:type="dxa"/>
            <w:vAlign w:val="bottom"/>
          </w:tcPr>
          <w:p w14:paraId="66431A33" w14:textId="77777777" w:rsidR="004B413C" w:rsidRDefault="00EC2FEA">
            <w:pPr>
              <w:spacing w:line="119" w:lineRule="exact"/>
              <w:ind w:right="230"/>
              <w:jc w:val="right"/>
              <w:rPr>
                <w:sz w:val="20"/>
                <w:szCs w:val="20"/>
              </w:rPr>
            </w:pPr>
            <w:r>
              <w:rPr>
                <w:rFonts w:ascii="Arial" w:eastAsia="Arial" w:hAnsi="Arial" w:cs="Arial"/>
                <w:color w:val="4D4D4D"/>
                <w:sz w:val="13"/>
                <w:szCs w:val="13"/>
              </w:rPr>
              <w:t>2016</w:t>
            </w:r>
          </w:p>
        </w:tc>
        <w:tc>
          <w:tcPr>
            <w:tcW w:w="300" w:type="dxa"/>
            <w:vAlign w:val="bottom"/>
          </w:tcPr>
          <w:p w14:paraId="375104AC" w14:textId="77777777" w:rsidR="004B413C" w:rsidRDefault="004B413C">
            <w:pPr>
              <w:rPr>
                <w:sz w:val="10"/>
                <w:szCs w:val="10"/>
              </w:rPr>
            </w:pPr>
          </w:p>
        </w:tc>
        <w:tc>
          <w:tcPr>
            <w:tcW w:w="300" w:type="dxa"/>
            <w:vAlign w:val="bottom"/>
          </w:tcPr>
          <w:p w14:paraId="3A2D14C6" w14:textId="77777777" w:rsidR="004B413C" w:rsidRDefault="004B413C">
            <w:pPr>
              <w:rPr>
                <w:sz w:val="10"/>
                <w:szCs w:val="10"/>
              </w:rPr>
            </w:pPr>
          </w:p>
        </w:tc>
        <w:tc>
          <w:tcPr>
            <w:tcW w:w="320" w:type="dxa"/>
            <w:vAlign w:val="bottom"/>
          </w:tcPr>
          <w:p w14:paraId="6E82C50C" w14:textId="77777777" w:rsidR="004B413C" w:rsidRDefault="004B413C">
            <w:pPr>
              <w:rPr>
                <w:sz w:val="10"/>
                <w:szCs w:val="10"/>
              </w:rPr>
            </w:pPr>
          </w:p>
        </w:tc>
        <w:tc>
          <w:tcPr>
            <w:tcW w:w="300" w:type="dxa"/>
            <w:vAlign w:val="bottom"/>
          </w:tcPr>
          <w:p w14:paraId="29CE4463" w14:textId="77777777" w:rsidR="004B413C" w:rsidRDefault="004B413C">
            <w:pPr>
              <w:rPr>
                <w:sz w:val="10"/>
                <w:szCs w:val="10"/>
              </w:rPr>
            </w:pPr>
          </w:p>
        </w:tc>
        <w:tc>
          <w:tcPr>
            <w:tcW w:w="300" w:type="dxa"/>
            <w:vAlign w:val="bottom"/>
          </w:tcPr>
          <w:p w14:paraId="69225A83" w14:textId="77777777" w:rsidR="004B413C" w:rsidRDefault="004B413C">
            <w:pPr>
              <w:rPr>
                <w:sz w:val="10"/>
                <w:szCs w:val="10"/>
              </w:rPr>
            </w:pPr>
          </w:p>
        </w:tc>
        <w:tc>
          <w:tcPr>
            <w:tcW w:w="320" w:type="dxa"/>
            <w:vAlign w:val="bottom"/>
          </w:tcPr>
          <w:p w14:paraId="65F7378B" w14:textId="77777777" w:rsidR="004B413C" w:rsidRDefault="004B413C">
            <w:pPr>
              <w:rPr>
                <w:sz w:val="10"/>
                <w:szCs w:val="10"/>
              </w:rPr>
            </w:pPr>
          </w:p>
        </w:tc>
        <w:tc>
          <w:tcPr>
            <w:tcW w:w="300" w:type="dxa"/>
            <w:vAlign w:val="bottom"/>
          </w:tcPr>
          <w:p w14:paraId="581AB52C" w14:textId="77777777" w:rsidR="004B413C" w:rsidRDefault="004B413C">
            <w:pPr>
              <w:rPr>
                <w:sz w:val="10"/>
                <w:szCs w:val="10"/>
              </w:rPr>
            </w:pPr>
          </w:p>
        </w:tc>
        <w:tc>
          <w:tcPr>
            <w:tcW w:w="300" w:type="dxa"/>
            <w:vAlign w:val="bottom"/>
          </w:tcPr>
          <w:p w14:paraId="13A5457C" w14:textId="77777777" w:rsidR="004B413C" w:rsidRDefault="004B413C">
            <w:pPr>
              <w:rPr>
                <w:sz w:val="10"/>
                <w:szCs w:val="10"/>
              </w:rPr>
            </w:pPr>
          </w:p>
        </w:tc>
        <w:tc>
          <w:tcPr>
            <w:tcW w:w="300" w:type="dxa"/>
            <w:vAlign w:val="bottom"/>
          </w:tcPr>
          <w:p w14:paraId="46675A1F" w14:textId="77777777" w:rsidR="004B413C" w:rsidRDefault="004B413C">
            <w:pPr>
              <w:rPr>
                <w:sz w:val="10"/>
                <w:szCs w:val="10"/>
              </w:rPr>
            </w:pPr>
          </w:p>
        </w:tc>
        <w:tc>
          <w:tcPr>
            <w:tcW w:w="320" w:type="dxa"/>
            <w:vAlign w:val="bottom"/>
          </w:tcPr>
          <w:p w14:paraId="05F93A52" w14:textId="77777777" w:rsidR="004B413C" w:rsidRDefault="004B413C">
            <w:pPr>
              <w:rPr>
                <w:sz w:val="10"/>
                <w:szCs w:val="10"/>
              </w:rPr>
            </w:pPr>
          </w:p>
        </w:tc>
        <w:tc>
          <w:tcPr>
            <w:tcW w:w="300" w:type="dxa"/>
            <w:vAlign w:val="bottom"/>
          </w:tcPr>
          <w:p w14:paraId="453F1436" w14:textId="77777777" w:rsidR="004B413C" w:rsidRDefault="004B413C">
            <w:pPr>
              <w:rPr>
                <w:sz w:val="10"/>
                <w:szCs w:val="10"/>
              </w:rPr>
            </w:pPr>
          </w:p>
        </w:tc>
        <w:tc>
          <w:tcPr>
            <w:tcW w:w="300" w:type="dxa"/>
            <w:vAlign w:val="bottom"/>
          </w:tcPr>
          <w:p w14:paraId="1FF72CD7" w14:textId="77777777" w:rsidR="004B413C" w:rsidRDefault="004B413C">
            <w:pPr>
              <w:rPr>
                <w:sz w:val="10"/>
                <w:szCs w:val="10"/>
              </w:rPr>
            </w:pPr>
          </w:p>
        </w:tc>
        <w:tc>
          <w:tcPr>
            <w:tcW w:w="300" w:type="dxa"/>
            <w:vAlign w:val="bottom"/>
          </w:tcPr>
          <w:p w14:paraId="68800A0C" w14:textId="77777777" w:rsidR="004B413C" w:rsidRDefault="004B413C">
            <w:pPr>
              <w:rPr>
                <w:sz w:val="10"/>
                <w:szCs w:val="10"/>
              </w:rPr>
            </w:pPr>
          </w:p>
        </w:tc>
        <w:tc>
          <w:tcPr>
            <w:tcW w:w="320" w:type="dxa"/>
            <w:vAlign w:val="bottom"/>
          </w:tcPr>
          <w:p w14:paraId="130E5550" w14:textId="77777777" w:rsidR="004B413C" w:rsidRDefault="004B413C">
            <w:pPr>
              <w:rPr>
                <w:sz w:val="10"/>
                <w:szCs w:val="10"/>
              </w:rPr>
            </w:pPr>
          </w:p>
        </w:tc>
        <w:tc>
          <w:tcPr>
            <w:tcW w:w="300" w:type="dxa"/>
            <w:vAlign w:val="bottom"/>
          </w:tcPr>
          <w:p w14:paraId="27EBA792" w14:textId="77777777" w:rsidR="004B413C" w:rsidRDefault="004B413C">
            <w:pPr>
              <w:rPr>
                <w:sz w:val="10"/>
                <w:szCs w:val="10"/>
              </w:rPr>
            </w:pPr>
          </w:p>
        </w:tc>
        <w:tc>
          <w:tcPr>
            <w:tcW w:w="300" w:type="dxa"/>
            <w:vAlign w:val="bottom"/>
          </w:tcPr>
          <w:p w14:paraId="168846C9" w14:textId="77777777" w:rsidR="004B413C" w:rsidRDefault="004B413C">
            <w:pPr>
              <w:rPr>
                <w:sz w:val="10"/>
                <w:szCs w:val="10"/>
              </w:rPr>
            </w:pPr>
          </w:p>
        </w:tc>
        <w:tc>
          <w:tcPr>
            <w:tcW w:w="300" w:type="dxa"/>
            <w:vAlign w:val="bottom"/>
          </w:tcPr>
          <w:p w14:paraId="05105016" w14:textId="77777777" w:rsidR="004B413C" w:rsidRDefault="004B413C">
            <w:pPr>
              <w:rPr>
                <w:sz w:val="10"/>
                <w:szCs w:val="10"/>
              </w:rPr>
            </w:pPr>
          </w:p>
        </w:tc>
        <w:tc>
          <w:tcPr>
            <w:tcW w:w="320" w:type="dxa"/>
            <w:vAlign w:val="bottom"/>
          </w:tcPr>
          <w:p w14:paraId="5DDCFEE8" w14:textId="77777777" w:rsidR="004B413C" w:rsidRDefault="004B413C">
            <w:pPr>
              <w:rPr>
                <w:sz w:val="10"/>
                <w:szCs w:val="10"/>
              </w:rPr>
            </w:pPr>
          </w:p>
        </w:tc>
        <w:tc>
          <w:tcPr>
            <w:tcW w:w="300" w:type="dxa"/>
            <w:vAlign w:val="bottom"/>
          </w:tcPr>
          <w:p w14:paraId="022BFCDA" w14:textId="77777777" w:rsidR="004B413C" w:rsidRDefault="004B413C">
            <w:pPr>
              <w:rPr>
                <w:sz w:val="10"/>
                <w:szCs w:val="10"/>
              </w:rPr>
            </w:pPr>
          </w:p>
        </w:tc>
        <w:tc>
          <w:tcPr>
            <w:tcW w:w="300" w:type="dxa"/>
            <w:vAlign w:val="bottom"/>
          </w:tcPr>
          <w:p w14:paraId="6C8FE041" w14:textId="77777777" w:rsidR="004B413C" w:rsidRDefault="004B413C">
            <w:pPr>
              <w:rPr>
                <w:sz w:val="10"/>
                <w:szCs w:val="10"/>
              </w:rPr>
            </w:pPr>
          </w:p>
        </w:tc>
        <w:tc>
          <w:tcPr>
            <w:tcW w:w="300" w:type="dxa"/>
            <w:vAlign w:val="bottom"/>
          </w:tcPr>
          <w:p w14:paraId="669B0C22" w14:textId="77777777" w:rsidR="004B413C" w:rsidRDefault="004B413C">
            <w:pPr>
              <w:rPr>
                <w:sz w:val="10"/>
                <w:szCs w:val="10"/>
              </w:rPr>
            </w:pPr>
          </w:p>
        </w:tc>
        <w:tc>
          <w:tcPr>
            <w:tcW w:w="320" w:type="dxa"/>
            <w:vAlign w:val="bottom"/>
          </w:tcPr>
          <w:p w14:paraId="652D621F" w14:textId="77777777" w:rsidR="004B413C" w:rsidRDefault="004B413C">
            <w:pPr>
              <w:rPr>
                <w:sz w:val="10"/>
                <w:szCs w:val="10"/>
              </w:rPr>
            </w:pPr>
          </w:p>
        </w:tc>
        <w:tc>
          <w:tcPr>
            <w:tcW w:w="300" w:type="dxa"/>
            <w:vAlign w:val="bottom"/>
          </w:tcPr>
          <w:p w14:paraId="191A1D13" w14:textId="77777777" w:rsidR="004B413C" w:rsidRDefault="004B413C">
            <w:pPr>
              <w:rPr>
                <w:sz w:val="10"/>
                <w:szCs w:val="10"/>
              </w:rPr>
            </w:pPr>
          </w:p>
        </w:tc>
        <w:tc>
          <w:tcPr>
            <w:tcW w:w="300" w:type="dxa"/>
            <w:vAlign w:val="bottom"/>
          </w:tcPr>
          <w:p w14:paraId="19DA2544" w14:textId="77777777" w:rsidR="004B413C" w:rsidRDefault="004B413C">
            <w:pPr>
              <w:rPr>
                <w:sz w:val="10"/>
                <w:szCs w:val="10"/>
              </w:rPr>
            </w:pPr>
          </w:p>
        </w:tc>
        <w:tc>
          <w:tcPr>
            <w:tcW w:w="300" w:type="dxa"/>
            <w:vAlign w:val="bottom"/>
          </w:tcPr>
          <w:p w14:paraId="60D4607E" w14:textId="77777777" w:rsidR="004B413C" w:rsidRDefault="004B413C">
            <w:pPr>
              <w:rPr>
                <w:sz w:val="10"/>
                <w:szCs w:val="10"/>
              </w:rPr>
            </w:pPr>
          </w:p>
        </w:tc>
        <w:tc>
          <w:tcPr>
            <w:tcW w:w="320" w:type="dxa"/>
            <w:vAlign w:val="bottom"/>
          </w:tcPr>
          <w:p w14:paraId="4E86A3DB" w14:textId="77777777" w:rsidR="004B413C" w:rsidRDefault="004B413C">
            <w:pPr>
              <w:rPr>
                <w:sz w:val="10"/>
                <w:szCs w:val="10"/>
              </w:rPr>
            </w:pPr>
          </w:p>
        </w:tc>
        <w:tc>
          <w:tcPr>
            <w:tcW w:w="300" w:type="dxa"/>
            <w:vAlign w:val="bottom"/>
          </w:tcPr>
          <w:p w14:paraId="1E48D97C" w14:textId="77777777" w:rsidR="004B413C" w:rsidRDefault="004B413C">
            <w:pPr>
              <w:rPr>
                <w:sz w:val="10"/>
                <w:szCs w:val="10"/>
              </w:rPr>
            </w:pPr>
          </w:p>
        </w:tc>
        <w:tc>
          <w:tcPr>
            <w:tcW w:w="300" w:type="dxa"/>
            <w:vAlign w:val="bottom"/>
          </w:tcPr>
          <w:p w14:paraId="6BCC241D" w14:textId="77777777" w:rsidR="004B413C" w:rsidRDefault="004B413C">
            <w:pPr>
              <w:rPr>
                <w:sz w:val="10"/>
                <w:szCs w:val="10"/>
              </w:rPr>
            </w:pPr>
          </w:p>
        </w:tc>
        <w:tc>
          <w:tcPr>
            <w:tcW w:w="300" w:type="dxa"/>
            <w:vAlign w:val="bottom"/>
          </w:tcPr>
          <w:p w14:paraId="119263F9" w14:textId="77777777" w:rsidR="004B413C" w:rsidRDefault="004B413C">
            <w:pPr>
              <w:rPr>
                <w:sz w:val="10"/>
                <w:szCs w:val="10"/>
              </w:rPr>
            </w:pPr>
          </w:p>
        </w:tc>
        <w:tc>
          <w:tcPr>
            <w:tcW w:w="320" w:type="dxa"/>
            <w:vAlign w:val="bottom"/>
          </w:tcPr>
          <w:p w14:paraId="38120F9D" w14:textId="77777777" w:rsidR="004B413C" w:rsidRDefault="004B413C">
            <w:pPr>
              <w:rPr>
                <w:sz w:val="10"/>
                <w:szCs w:val="10"/>
              </w:rPr>
            </w:pPr>
          </w:p>
        </w:tc>
        <w:tc>
          <w:tcPr>
            <w:tcW w:w="300" w:type="dxa"/>
            <w:vAlign w:val="bottom"/>
          </w:tcPr>
          <w:p w14:paraId="27EDD0CE" w14:textId="77777777" w:rsidR="004B413C" w:rsidRDefault="004B413C">
            <w:pPr>
              <w:rPr>
                <w:sz w:val="10"/>
                <w:szCs w:val="10"/>
              </w:rPr>
            </w:pPr>
          </w:p>
        </w:tc>
        <w:tc>
          <w:tcPr>
            <w:tcW w:w="300" w:type="dxa"/>
            <w:vAlign w:val="bottom"/>
          </w:tcPr>
          <w:p w14:paraId="69702F59" w14:textId="77777777" w:rsidR="004B413C" w:rsidRDefault="004B413C">
            <w:pPr>
              <w:rPr>
                <w:sz w:val="10"/>
                <w:szCs w:val="10"/>
              </w:rPr>
            </w:pPr>
          </w:p>
        </w:tc>
        <w:tc>
          <w:tcPr>
            <w:tcW w:w="320" w:type="dxa"/>
            <w:vAlign w:val="bottom"/>
          </w:tcPr>
          <w:p w14:paraId="0FD5523C" w14:textId="77777777" w:rsidR="004B413C" w:rsidRDefault="004B413C">
            <w:pPr>
              <w:rPr>
                <w:sz w:val="10"/>
                <w:szCs w:val="10"/>
              </w:rPr>
            </w:pPr>
          </w:p>
        </w:tc>
        <w:tc>
          <w:tcPr>
            <w:tcW w:w="300" w:type="dxa"/>
            <w:vAlign w:val="bottom"/>
          </w:tcPr>
          <w:p w14:paraId="05C086AA" w14:textId="77777777" w:rsidR="004B413C" w:rsidRDefault="004B413C">
            <w:pPr>
              <w:rPr>
                <w:sz w:val="10"/>
                <w:szCs w:val="10"/>
              </w:rPr>
            </w:pPr>
          </w:p>
        </w:tc>
        <w:tc>
          <w:tcPr>
            <w:tcW w:w="300" w:type="dxa"/>
            <w:vAlign w:val="bottom"/>
          </w:tcPr>
          <w:p w14:paraId="45FAEA72" w14:textId="77777777" w:rsidR="004B413C" w:rsidRDefault="004B413C">
            <w:pPr>
              <w:rPr>
                <w:sz w:val="10"/>
                <w:szCs w:val="10"/>
              </w:rPr>
            </w:pPr>
          </w:p>
        </w:tc>
        <w:tc>
          <w:tcPr>
            <w:tcW w:w="300" w:type="dxa"/>
            <w:vAlign w:val="bottom"/>
          </w:tcPr>
          <w:p w14:paraId="4600E437" w14:textId="77777777" w:rsidR="004B413C" w:rsidRDefault="004B413C">
            <w:pPr>
              <w:rPr>
                <w:sz w:val="10"/>
                <w:szCs w:val="10"/>
              </w:rPr>
            </w:pPr>
          </w:p>
        </w:tc>
        <w:tc>
          <w:tcPr>
            <w:tcW w:w="320" w:type="dxa"/>
            <w:vAlign w:val="bottom"/>
          </w:tcPr>
          <w:p w14:paraId="2B3FF2CA" w14:textId="77777777" w:rsidR="004B413C" w:rsidRDefault="004B413C">
            <w:pPr>
              <w:rPr>
                <w:sz w:val="10"/>
                <w:szCs w:val="10"/>
              </w:rPr>
            </w:pPr>
          </w:p>
        </w:tc>
        <w:tc>
          <w:tcPr>
            <w:tcW w:w="480" w:type="dxa"/>
            <w:vAlign w:val="bottom"/>
          </w:tcPr>
          <w:p w14:paraId="4F51FCEF" w14:textId="77777777" w:rsidR="004B413C" w:rsidRDefault="004B413C">
            <w:pPr>
              <w:rPr>
                <w:sz w:val="10"/>
                <w:szCs w:val="10"/>
              </w:rPr>
            </w:pPr>
          </w:p>
        </w:tc>
        <w:tc>
          <w:tcPr>
            <w:tcW w:w="0" w:type="dxa"/>
            <w:vAlign w:val="bottom"/>
          </w:tcPr>
          <w:p w14:paraId="17613697" w14:textId="77777777" w:rsidR="004B413C" w:rsidRDefault="004B413C">
            <w:pPr>
              <w:rPr>
                <w:sz w:val="1"/>
                <w:szCs w:val="1"/>
              </w:rPr>
            </w:pPr>
          </w:p>
        </w:tc>
      </w:tr>
      <w:tr w:rsidR="004B413C" w14:paraId="6D3F6016" w14:textId="77777777">
        <w:trPr>
          <w:trHeight w:val="180"/>
        </w:trPr>
        <w:tc>
          <w:tcPr>
            <w:tcW w:w="180" w:type="dxa"/>
            <w:vAlign w:val="bottom"/>
          </w:tcPr>
          <w:p w14:paraId="23139076" w14:textId="77777777" w:rsidR="004B413C" w:rsidRDefault="004B413C">
            <w:pPr>
              <w:rPr>
                <w:sz w:val="15"/>
                <w:szCs w:val="15"/>
              </w:rPr>
            </w:pPr>
          </w:p>
        </w:tc>
        <w:tc>
          <w:tcPr>
            <w:tcW w:w="720" w:type="dxa"/>
            <w:vAlign w:val="bottom"/>
          </w:tcPr>
          <w:p w14:paraId="4099CCB8" w14:textId="77777777" w:rsidR="004B413C" w:rsidRDefault="00EC2FEA">
            <w:pPr>
              <w:spacing w:line="180" w:lineRule="exact"/>
              <w:ind w:right="230"/>
              <w:jc w:val="right"/>
              <w:rPr>
                <w:sz w:val="20"/>
                <w:szCs w:val="20"/>
              </w:rPr>
            </w:pPr>
            <w:r>
              <w:rPr>
                <w:rFonts w:ascii="Arial" w:eastAsia="Arial" w:hAnsi="Arial" w:cs="Arial"/>
                <w:color w:val="4D4D4D"/>
                <w:sz w:val="16"/>
                <w:szCs w:val="16"/>
              </w:rPr>
              <w:t>2018</w:t>
            </w:r>
          </w:p>
        </w:tc>
        <w:tc>
          <w:tcPr>
            <w:tcW w:w="300" w:type="dxa"/>
            <w:vAlign w:val="bottom"/>
          </w:tcPr>
          <w:p w14:paraId="674F7E1E" w14:textId="77777777" w:rsidR="004B413C" w:rsidRDefault="004B413C">
            <w:pPr>
              <w:rPr>
                <w:sz w:val="15"/>
                <w:szCs w:val="15"/>
              </w:rPr>
            </w:pPr>
          </w:p>
        </w:tc>
        <w:tc>
          <w:tcPr>
            <w:tcW w:w="300" w:type="dxa"/>
            <w:vAlign w:val="bottom"/>
          </w:tcPr>
          <w:p w14:paraId="6FA6257A" w14:textId="77777777" w:rsidR="004B413C" w:rsidRDefault="004B413C">
            <w:pPr>
              <w:rPr>
                <w:sz w:val="15"/>
                <w:szCs w:val="15"/>
              </w:rPr>
            </w:pPr>
          </w:p>
        </w:tc>
        <w:tc>
          <w:tcPr>
            <w:tcW w:w="320" w:type="dxa"/>
            <w:vAlign w:val="bottom"/>
          </w:tcPr>
          <w:p w14:paraId="53F8BEB1" w14:textId="77777777" w:rsidR="004B413C" w:rsidRDefault="004B413C">
            <w:pPr>
              <w:rPr>
                <w:sz w:val="15"/>
                <w:szCs w:val="15"/>
              </w:rPr>
            </w:pPr>
          </w:p>
        </w:tc>
        <w:tc>
          <w:tcPr>
            <w:tcW w:w="300" w:type="dxa"/>
            <w:vAlign w:val="bottom"/>
          </w:tcPr>
          <w:p w14:paraId="08B8726F" w14:textId="77777777" w:rsidR="004B413C" w:rsidRDefault="004B413C">
            <w:pPr>
              <w:rPr>
                <w:sz w:val="15"/>
                <w:szCs w:val="15"/>
              </w:rPr>
            </w:pPr>
          </w:p>
        </w:tc>
        <w:tc>
          <w:tcPr>
            <w:tcW w:w="300" w:type="dxa"/>
            <w:vAlign w:val="bottom"/>
          </w:tcPr>
          <w:p w14:paraId="270AAF8B" w14:textId="77777777" w:rsidR="004B413C" w:rsidRDefault="004B413C">
            <w:pPr>
              <w:rPr>
                <w:sz w:val="15"/>
                <w:szCs w:val="15"/>
              </w:rPr>
            </w:pPr>
          </w:p>
        </w:tc>
        <w:tc>
          <w:tcPr>
            <w:tcW w:w="320" w:type="dxa"/>
            <w:vAlign w:val="bottom"/>
          </w:tcPr>
          <w:p w14:paraId="5FFD2935" w14:textId="77777777" w:rsidR="004B413C" w:rsidRDefault="004B413C">
            <w:pPr>
              <w:rPr>
                <w:sz w:val="15"/>
                <w:szCs w:val="15"/>
              </w:rPr>
            </w:pPr>
          </w:p>
        </w:tc>
        <w:tc>
          <w:tcPr>
            <w:tcW w:w="300" w:type="dxa"/>
            <w:vAlign w:val="bottom"/>
          </w:tcPr>
          <w:p w14:paraId="0E22BB8F" w14:textId="77777777" w:rsidR="004B413C" w:rsidRDefault="004B413C">
            <w:pPr>
              <w:rPr>
                <w:sz w:val="15"/>
                <w:szCs w:val="15"/>
              </w:rPr>
            </w:pPr>
          </w:p>
        </w:tc>
        <w:tc>
          <w:tcPr>
            <w:tcW w:w="300" w:type="dxa"/>
            <w:vAlign w:val="bottom"/>
          </w:tcPr>
          <w:p w14:paraId="6582269A" w14:textId="77777777" w:rsidR="004B413C" w:rsidRDefault="004B413C">
            <w:pPr>
              <w:rPr>
                <w:sz w:val="15"/>
                <w:szCs w:val="15"/>
              </w:rPr>
            </w:pPr>
          </w:p>
        </w:tc>
        <w:tc>
          <w:tcPr>
            <w:tcW w:w="300" w:type="dxa"/>
            <w:vAlign w:val="bottom"/>
          </w:tcPr>
          <w:p w14:paraId="4D0FD0FD" w14:textId="77777777" w:rsidR="004B413C" w:rsidRDefault="004B413C">
            <w:pPr>
              <w:rPr>
                <w:sz w:val="15"/>
                <w:szCs w:val="15"/>
              </w:rPr>
            </w:pPr>
          </w:p>
        </w:tc>
        <w:tc>
          <w:tcPr>
            <w:tcW w:w="320" w:type="dxa"/>
            <w:vAlign w:val="bottom"/>
          </w:tcPr>
          <w:p w14:paraId="72D15B17" w14:textId="77777777" w:rsidR="004B413C" w:rsidRDefault="004B413C">
            <w:pPr>
              <w:rPr>
                <w:sz w:val="15"/>
                <w:szCs w:val="15"/>
              </w:rPr>
            </w:pPr>
          </w:p>
        </w:tc>
        <w:tc>
          <w:tcPr>
            <w:tcW w:w="300" w:type="dxa"/>
            <w:vAlign w:val="bottom"/>
          </w:tcPr>
          <w:p w14:paraId="64A071BF" w14:textId="77777777" w:rsidR="004B413C" w:rsidRDefault="004B413C">
            <w:pPr>
              <w:rPr>
                <w:sz w:val="15"/>
                <w:szCs w:val="15"/>
              </w:rPr>
            </w:pPr>
          </w:p>
        </w:tc>
        <w:tc>
          <w:tcPr>
            <w:tcW w:w="300" w:type="dxa"/>
            <w:vAlign w:val="bottom"/>
          </w:tcPr>
          <w:p w14:paraId="7A3897E8" w14:textId="77777777" w:rsidR="004B413C" w:rsidRDefault="004B413C">
            <w:pPr>
              <w:rPr>
                <w:sz w:val="15"/>
                <w:szCs w:val="15"/>
              </w:rPr>
            </w:pPr>
          </w:p>
        </w:tc>
        <w:tc>
          <w:tcPr>
            <w:tcW w:w="300" w:type="dxa"/>
            <w:vAlign w:val="bottom"/>
          </w:tcPr>
          <w:p w14:paraId="68289238" w14:textId="77777777" w:rsidR="004B413C" w:rsidRDefault="004B413C">
            <w:pPr>
              <w:rPr>
                <w:sz w:val="15"/>
                <w:szCs w:val="15"/>
              </w:rPr>
            </w:pPr>
          </w:p>
        </w:tc>
        <w:tc>
          <w:tcPr>
            <w:tcW w:w="320" w:type="dxa"/>
            <w:vAlign w:val="bottom"/>
          </w:tcPr>
          <w:p w14:paraId="777E60C2" w14:textId="77777777" w:rsidR="004B413C" w:rsidRDefault="004B413C">
            <w:pPr>
              <w:rPr>
                <w:sz w:val="15"/>
                <w:szCs w:val="15"/>
              </w:rPr>
            </w:pPr>
          </w:p>
        </w:tc>
        <w:tc>
          <w:tcPr>
            <w:tcW w:w="300" w:type="dxa"/>
            <w:vAlign w:val="bottom"/>
          </w:tcPr>
          <w:p w14:paraId="4652DA54" w14:textId="77777777" w:rsidR="004B413C" w:rsidRDefault="004B413C">
            <w:pPr>
              <w:rPr>
                <w:sz w:val="15"/>
                <w:szCs w:val="15"/>
              </w:rPr>
            </w:pPr>
          </w:p>
        </w:tc>
        <w:tc>
          <w:tcPr>
            <w:tcW w:w="300" w:type="dxa"/>
            <w:vAlign w:val="bottom"/>
          </w:tcPr>
          <w:p w14:paraId="738E9910" w14:textId="77777777" w:rsidR="004B413C" w:rsidRDefault="004B413C">
            <w:pPr>
              <w:rPr>
                <w:sz w:val="15"/>
                <w:szCs w:val="15"/>
              </w:rPr>
            </w:pPr>
          </w:p>
        </w:tc>
        <w:tc>
          <w:tcPr>
            <w:tcW w:w="300" w:type="dxa"/>
            <w:vAlign w:val="bottom"/>
          </w:tcPr>
          <w:p w14:paraId="4092DEC4" w14:textId="77777777" w:rsidR="004B413C" w:rsidRDefault="004B413C">
            <w:pPr>
              <w:rPr>
                <w:sz w:val="15"/>
                <w:szCs w:val="15"/>
              </w:rPr>
            </w:pPr>
          </w:p>
        </w:tc>
        <w:tc>
          <w:tcPr>
            <w:tcW w:w="320" w:type="dxa"/>
            <w:vAlign w:val="bottom"/>
          </w:tcPr>
          <w:p w14:paraId="5D78EB07" w14:textId="77777777" w:rsidR="004B413C" w:rsidRDefault="004B413C">
            <w:pPr>
              <w:rPr>
                <w:sz w:val="15"/>
                <w:szCs w:val="15"/>
              </w:rPr>
            </w:pPr>
          </w:p>
        </w:tc>
        <w:tc>
          <w:tcPr>
            <w:tcW w:w="300" w:type="dxa"/>
            <w:vAlign w:val="bottom"/>
          </w:tcPr>
          <w:p w14:paraId="02DD65FB" w14:textId="77777777" w:rsidR="004B413C" w:rsidRDefault="004B413C">
            <w:pPr>
              <w:rPr>
                <w:sz w:val="15"/>
                <w:szCs w:val="15"/>
              </w:rPr>
            </w:pPr>
          </w:p>
        </w:tc>
        <w:tc>
          <w:tcPr>
            <w:tcW w:w="300" w:type="dxa"/>
            <w:vAlign w:val="bottom"/>
          </w:tcPr>
          <w:p w14:paraId="029DFA05" w14:textId="77777777" w:rsidR="004B413C" w:rsidRDefault="004B413C">
            <w:pPr>
              <w:rPr>
                <w:sz w:val="15"/>
                <w:szCs w:val="15"/>
              </w:rPr>
            </w:pPr>
          </w:p>
        </w:tc>
        <w:tc>
          <w:tcPr>
            <w:tcW w:w="300" w:type="dxa"/>
            <w:vAlign w:val="bottom"/>
          </w:tcPr>
          <w:p w14:paraId="018D4F44" w14:textId="77777777" w:rsidR="004B413C" w:rsidRDefault="004B413C">
            <w:pPr>
              <w:rPr>
                <w:sz w:val="15"/>
                <w:szCs w:val="15"/>
              </w:rPr>
            </w:pPr>
          </w:p>
        </w:tc>
        <w:tc>
          <w:tcPr>
            <w:tcW w:w="320" w:type="dxa"/>
            <w:vAlign w:val="bottom"/>
          </w:tcPr>
          <w:p w14:paraId="252685B8" w14:textId="77777777" w:rsidR="004B413C" w:rsidRDefault="004B413C">
            <w:pPr>
              <w:rPr>
                <w:sz w:val="15"/>
                <w:szCs w:val="15"/>
              </w:rPr>
            </w:pPr>
          </w:p>
        </w:tc>
        <w:tc>
          <w:tcPr>
            <w:tcW w:w="300" w:type="dxa"/>
            <w:vAlign w:val="bottom"/>
          </w:tcPr>
          <w:p w14:paraId="51E4A186" w14:textId="77777777" w:rsidR="004B413C" w:rsidRDefault="004B413C">
            <w:pPr>
              <w:rPr>
                <w:sz w:val="15"/>
                <w:szCs w:val="15"/>
              </w:rPr>
            </w:pPr>
          </w:p>
        </w:tc>
        <w:tc>
          <w:tcPr>
            <w:tcW w:w="300" w:type="dxa"/>
            <w:vAlign w:val="bottom"/>
          </w:tcPr>
          <w:p w14:paraId="4B157A5B" w14:textId="77777777" w:rsidR="004B413C" w:rsidRDefault="004B413C">
            <w:pPr>
              <w:rPr>
                <w:sz w:val="15"/>
                <w:szCs w:val="15"/>
              </w:rPr>
            </w:pPr>
          </w:p>
        </w:tc>
        <w:tc>
          <w:tcPr>
            <w:tcW w:w="300" w:type="dxa"/>
            <w:vAlign w:val="bottom"/>
          </w:tcPr>
          <w:p w14:paraId="1203C563" w14:textId="77777777" w:rsidR="004B413C" w:rsidRDefault="004B413C">
            <w:pPr>
              <w:rPr>
                <w:sz w:val="15"/>
                <w:szCs w:val="15"/>
              </w:rPr>
            </w:pPr>
          </w:p>
        </w:tc>
        <w:tc>
          <w:tcPr>
            <w:tcW w:w="320" w:type="dxa"/>
            <w:vAlign w:val="bottom"/>
          </w:tcPr>
          <w:p w14:paraId="35B80FA7" w14:textId="77777777" w:rsidR="004B413C" w:rsidRDefault="004B413C">
            <w:pPr>
              <w:rPr>
                <w:sz w:val="15"/>
                <w:szCs w:val="15"/>
              </w:rPr>
            </w:pPr>
          </w:p>
        </w:tc>
        <w:tc>
          <w:tcPr>
            <w:tcW w:w="300" w:type="dxa"/>
            <w:vAlign w:val="bottom"/>
          </w:tcPr>
          <w:p w14:paraId="713D4558" w14:textId="77777777" w:rsidR="004B413C" w:rsidRDefault="004B413C">
            <w:pPr>
              <w:rPr>
                <w:sz w:val="15"/>
                <w:szCs w:val="15"/>
              </w:rPr>
            </w:pPr>
          </w:p>
        </w:tc>
        <w:tc>
          <w:tcPr>
            <w:tcW w:w="300" w:type="dxa"/>
            <w:vAlign w:val="bottom"/>
          </w:tcPr>
          <w:p w14:paraId="569A2C57" w14:textId="77777777" w:rsidR="004B413C" w:rsidRDefault="004B413C">
            <w:pPr>
              <w:rPr>
                <w:sz w:val="15"/>
                <w:szCs w:val="15"/>
              </w:rPr>
            </w:pPr>
          </w:p>
        </w:tc>
        <w:tc>
          <w:tcPr>
            <w:tcW w:w="300" w:type="dxa"/>
            <w:vAlign w:val="bottom"/>
          </w:tcPr>
          <w:p w14:paraId="73A3EAAE" w14:textId="77777777" w:rsidR="004B413C" w:rsidRDefault="004B413C">
            <w:pPr>
              <w:rPr>
                <w:sz w:val="15"/>
                <w:szCs w:val="15"/>
              </w:rPr>
            </w:pPr>
          </w:p>
        </w:tc>
        <w:tc>
          <w:tcPr>
            <w:tcW w:w="320" w:type="dxa"/>
            <w:vAlign w:val="bottom"/>
          </w:tcPr>
          <w:p w14:paraId="726F16AF" w14:textId="77777777" w:rsidR="004B413C" w:rsidRDefault="004B413C">
            <w:pPr>
              <w:rPr>
                <w:sz w:val="15"/>
                <w:szCs w:val="15"/>
              </w:rPr>
            </w:pPr>
          </w:p>
        </w:tc>
        <w:tc>
          <w:tcPr>
            <w:tcW w:w="300" w:type="dxa"/>
            <w:vAlign w:val="bottom"/>
          </w:tcPr>
          <w:p w14:paraId="2AC632FC" w14:textId="77777777" w:rsidR="004B413C" w:rsidRDefault="004B413C">
            <w:pPr>
              <w:rPr>
                <w:sz w:val="15"/>
                <w:szCs w:val="15"/>
              </w:rPr>
            </w:pPr>
          </w:p>
        </w:tc>
        <w:tc>
          <w:tcPr>
            <w:tcW w:w="300" w:type="dxa"/>
            <w:vAlign w:val="bottom"/>
          </w:tcPr>
          <w:p w14:paraId="109EA752" w14:textId="77777777" w:rsidR="004B413C" w:rsidRDefault="004B413C">
            <w:pPr>
              <w:rPr>
                <w:sz w:val="15"/>
                <w:szCs w:val="15"/>
              </w:rPr>
            </w:pPr>
          </w:p>
        </w:tc>
        <w:tc>
          <w:tcPr>
            <w:tcW w:w="320" w:type="dxa"/>
            <w:vAlign w:val="bottom"/>
          </w:tcPr>
          <w:p w14:paraId="3185A9FD" w14:textId="77777777" w:rsidR="004B413C" w:rsidRDefault="004B413C">
            <w:pPr>
              <w:rPr>
                <w:sz w:val="15"/>
                <w:szCs w:val="15"/>
              </w:rPr>
            </w:pPr>
          </w:p>
        </w:tc>
        <w:tc>
          <w:tcPr>
            <w:tcW w:w="300" w:type="dxa"/>
            <w:vAlign w:val="bottom"/>
          </w:tcPr>
          <w:p w14:paraId="6FD72766" w14:textId="77777777" w:rsidR="004B413C" w:rsidRDefault="004B413C">
            <w:pPr>
              <w:rPr>
                <w:sz w:val="15"/>
                <w:szCs w:val="15"/>
              </w:rPr>
            </w:pPr>
          </w:p>
        </w:tc>
        <w:tc>
          <w:tcPr>
            <w:tcW w:w="300" w:type="dxa"/>
            <w:vAlign w:val="bottom"/>
          </w:tcPr>
          <w:p w14:paraId="2C0F61C0" w14:textId="77777777" w:rsidR="004B413C" w:rsidRDefault="004B413C">
            <w:pPr>
              <w:rPr>
                <w:sz w:val="15"/>
                <w:szCs w:val="15"/>
              </w:rPr>
            </w:pPr>
          </w:p>
        </w:tc>
        <w:tc>
          <w:tcPr>
            <w:tcW w:w="300" w:type="dxa"/>
            <w:vAlign w:val="bottom"/>
          </w:tcPr>
          <w:p w14:paraId="6525D997" w14:textId="77777777" w:rsidR="004B413C" w:rsidRDefault="004B413C">
            <w:pPr>
              <w:rPr>
                <w:sz w:val="15"/>
                <w:szCs w:val="15"/>
              </w:rPr>
            </w:pPr>
          </w:p>
        </w:tc>
        <w:tc>
          <w:tcPr>
            <w:tcW w:w="320" w:type="dxa"/>
            <w:vAlign w:val="bottom"/>
          </w:tcPr>
          <w:p w14:paraId="781963B2" w14:textId="77777777" w:rsidR="004B413C" w:rsidRDefault="004B413C">
            <w:pPr>
              <w:rPr>
                <w:sz w:val="15"/>
                <w:szCs w:val="15"/>
              </w:rPr>
            </w:pPr>
          </w:p>
        </w:tc>
        <w:tc>
          <w:tcPr>
            <w:tcW w:w="480" w:type="dxa"/>
            <w:vAlign w:val="bottom"/>
          </w:tcPr>
          <w:p w14:paraId="0112AECF" w14:textId="77777777" w:rsidR="004B413C" w:rsidRDefault="004B413C">
            <w:pPr>
              <w:rPr>
                <w:sz w:val="15"/>
                <w:szCs w:val="15"/>
              </w:rPr>
            </w:pPr>
          </w:p>
        </w:tc>
        <w:tc>
          <w:tcPr>
            <w:tcW w:w="0" w:type="dxa"/>
            <w:vAlign w:val="bottom"/>
          </w:tcPr>
          <w:p w14:paraId="44C8FA83" w14:textId="77777777" w:rsidR="004B413C" w:rsidRDefault="004B413C">
            <w:pPr>
              <w:rPr>
                <w:sz w:val="1"/>
                <w:szCs w:val="1"/>
              </w:rPr>
            </w:pPr>
          </w:p>
        </w:tc>
      </w:tr>
      <w:tr w:rsidR="004B413C" w14:paraId="202372D4" w14:textId="77777777">
        <w:trPr>
          <w:trHeight w:val="150"/>
        </w:trPr>
        <w:tc>
          <w:tcPr>
            <w:tcW w:w="180" w:type="dxa"/>
            <w:vAlign w:val="bottom"/>
          </w:tcPr>
          <w:p w14:paraId="335611E5" w14:textId="77777777" w:rsidR="004B413C" w:rsidRDefault="004B413C">
            <w:pPr>
              <w:rPr>
                <w:sz w:val="13"/>
                <w:szCs w:val="13"/>
              </w:rPr>
            </w:pPr>
          </w:p>
        </w:tc>
        <w:tc>
          <w:tcPr>
            <w:tcW w:w="720" w:type="dxa"/>
            <w:vAlign w:val="bottom"/>
          </w:tcPr>
          <w:p w14:paraId="07F9593C" w14:textId="77777777" w:rsidR="004B413C" w:rsidRDefault="00EC2FEA">
            <w:pPr>
              <w:spacing w:line="151" w:lineRule="exact"/>
              <w:ind w:right="230"/>
              <w:jc w:val="right"/>
              <w:rPr>
                <w:sz w:val="20"/>
                <w:szCs w:val="20"/>
              </w:rPr>
            </w:pPr>
            <w:r>
              <w:rPr>
                <w:rFonts w:ascii="Arial" w:eastAsia="Arial" w:hAnsi="Arial" w:cs="Arial"/>
                <w:color w:val="4D4D4D"/>
                <w:sz w:val="16"/>
                <w:szCs w:val="16"/>
              </w:rPr>
              <w:t>2010</w:t>
            </w:r>
          </w:p>
        </w:tc>
        <w:tc>
          <w:tcPr>
            <w:tcW w:w="300" w:type="dxa"/>
            <w:vAlign w:val="bottom"/>
          </w:tcPr>
          <w:p w14:paraId="03E0FA83" w14:textId="77777777" w:rsidR="004B413C" w:rsidRDefault="004B413C">
            <w:pPr>
              <w:rPr>
                <w:sz w:val="13"/>
                <w:szCs w:val="13"/>
              </w:rPr>
            </w:pPr>
          </w:p>
        </w:tc>
        <w:tc>
          <w:tcPr>
            <w:tcW w:w="300" w:type="dxa"/>
            <w:vAlign w:val="bottom"/>
          </w:tcPr>
          <w:p w14:paraId="68F73167" w14:textId="77777777" w:rsidR="004B413C" w:rsidRDefault="004B413C">
            <w:pPr>
              <w:rPr>
                <w:sz w:val="13"/>
                <w:szCs w:val="13"/>
              </w:rPr>
            </w:pPr>
          </w:p>
        </w:tc>
        <w:tc>
          <w:tcPr>
            <w:tcW w:w="320" w:type="dxa"/>
            <w:vAlign w:val="bottom"/>
          </w:tcPr>
          <w:p w14:paraId="6E2F3700" w14:textId="77777777" w:rsidR="004B413C" w:rsidRDefault="004B413C">
            <w:pPr>
              <w:rPr>
                <w:sz w:val="13"/>
                <w:szCs w:val="13"/>
              </w:rPr>
            </w:pPr>
          </w:p>
        </w:tc>
        <w:tc>
          <w:tcPr>
            <w:tcW w:w="300" w:type="dxa"/>
            <w:vAlign w:val="bottom"/>
          </w:tcPr>
          <w:p w14:paraId="245DDB23" w14:textId="77777777" w:rsidR="004B413C" w:rsidRDefault="004B413C">
            <w:pPr>
              <w:rPr>
                <w:sz w:val="13"/>
                <w:szCs w:val="13"/>
              </w:rPr>
            </w:pPr>
          </w:p>
        </w:tc>
        <w:tc>
          <w:tcPr>
            <w:tcW w:w="300" w:type="dxa"/>
            <w:vAlign w:val="bottom"/>
          </w:tcPr>
          <w:p w14:paraId="3FAC82FD" w14:textId="77777777" w:rsidR="004B413C" w:rsidRDefault="004B413C">
            <w:pPr>
              <w:rPr>
                <w:sz w:val="13"/>
                <w:szCs w:val="13"/>
              </w:rPr>
            </w:pPr>
          </w:p>
        </w:tc>
        <w:tc>
          <w:tcPr>
            <w:tcW w:w="320" w:type="dxa"/>
            <w:vAlign w:val="bottom"/>
          </w:tcPr>
          <w:p w14:paraId="582A035E" w14:textId="77777777" w:rsidR="004B413C" w:rsidRDefault="004B413C">
            <w:pPr>
              <w:rPr>
                <w:sz w:val="13"/>
                <w:szCs w:val="13"/>
              </w:rPr>
            </w:pPr>
          </w:p>
        </w:tc>
        <w:tc>
          <w:tcPr>
            <w:tcW w:w="300" w:type="dxa"/>
            <w:vAlign w:val="bottom"/>
          </w:tcPr>
          <w:p w14:paraId="5ED016B9" w14:textId="77777777" w:rsidR="004B413C" w:rsidRDefault="004B413C">
            <w:pPr>
              <w:rPr>
                <w:sz w:val="13"/>
                <w:szCs w:val="13"/>
              </w:rPr>
            </w:pPr>
          </w:p>
        </w:tc>
        <w:tc>
          <w:tcPr>
            <w:tcW w:w="300" w:type="dxa"/>
            <w:vAlign w:val="bottom"/>
          </w:tcPr>
          <w:p w14:paraId="70048E6C" w14:textId="77777777" w:rsidR="004B413C" w:rsidRDefault="004B413C">
            <w:pPr>
              <w:rPr>
                <w:sz w:val="13"/>
                <w:szCs w:val="13"/>
              </w:rPr>
            </w:pPr>
          </w:p>
        </w:tc>
        <w:tc>
          <w:tcPr>
            <w:tcW w:w="300" w:type="dxa"/>
            <w:vAlign w:val="bottom"/>
          </w:tcPr>
          <w:p w14:paraId="79D8AF8E" w14:textId="77777777" w:rsidR="004B413C" w:rsidRDefault="004B413C">
            <w:pPr>
              <w:rPr>
                <w:sz w:val="13"/>
                <w:szCs w:val="13"/>
              </w:rPr>
            </w:pPr>
          </w:p>
        </w:tc>
        <w:tc>
          <w:tcPr>
            <w:tcW w:w="320" w:type="dxa"/>
            <w:vAlign w:val="bottom"/>
          </w:tcPr>
          <w:p w14:paraId="08D3D133" w14:textId="77777777" w:rsidR="004B413C" w:rsidRDefault="004B413C">
            <w:pPr>
              <w:rPr>
                <w:sz w:val="13"/>
                <w:szCs w:val="13"/>
              </w:rPr>
            </w:pPr>
          </w:p>
        </w:tc>
        <w:tc>
          <w:tcPr>
            <w:tcW w:w="300" w:type="dxa"/>
            <w:vAlign w:val="bottom"/>
          </w:tcPr>
          <w:p w14:paraId="410D59AF" w14:textId="77777777" w:rsidR="004B413C" w:rsidRDefault="004B413C">
            <w:pPr>
              <w:rPr>
                <w:sz w:val="13"/>
                <w:szCs w:val="13"/>
              </w:rPr>
            </w:pPr>
          </w:p>
        </w:tc>
        <w:tc>
          <w:tcPr>
            <w:tcW w:w="300" w:type="dxa"/>
            <w:vAlign w:val="bottom"/>
          </w:tcPr>
          <w:p w14:paraId="38366558" w14:textId="77777777" w:rsidR="004B413C" w:rsidRDefault="004B413C">
            <w:pPr>
              <w:rPr>
                <w:sz w:val="13"/>
                <w:szCs w:val="13"/>
              </w:rPr>
            </w:pPr>
          </w:p>
        </w:tc>
        <w:tc>
          <w:tcPr>
            <w:tcW w:w="300" w:type="dxa"/>
            <w:vAlign w:val="bottom"/>
          </w:tcPr>
          <w:p w14:paraId="19DAA17C" w14:textId="77777777" w:rsidR="004B413C" w:rsidRDefault="004B413C">
            <w:pPr>
              <w:rPr>
                <w:sz w:val="13"/>
                <w:szCs w:val="13"/>
              </w:rPr>
            </w:pPr>
          </w:p>
        </w:tc>
        <w:tc>
          <w:tcPr>
            <w:tcW w:w="320" w:type="dxa"/>
            <w:vAlign w:val="bottom"/>
          </w:tcPr>
          <w:p w14:paraId="7371D495" w14:textId="77777777" w:rsidR="004B413C" w:rsidRDefault="004B413C">
            <w:pPr>
              <w:rPr>
                <w:sz w:val="13"/>
                <w:szCs w:val="13"/>
              </w:rPr>
            </w:pPr>
          </w:p>
        </w:tc>
        <w:tc>
          <w:tcPr>
            <w:tcW w:w="300" w:type="dxa"/>
            <w:vAlign w:val="bottom"/>
          </w:tcPr>
          <w:p w14:paraId="70F53D5B" w14:textId="77777777" w:rsidR="004B413C" w:rsidRDefault="004B413C">
            <w:pPr>
              <w:rPr>
                <w:sz w:val="13"/>
                <w:szCs w:val="13"/>
              </w:rPr>
            </w:pPr>
          </w:p>
        </w:tc>
        <w:tc>
          <w:tcPr>
            <w:tcW w:w="300" w:type="dxa"/>
            <w:vAlign w:val="bottom"/>
          </w:tcPr>
          <w:p w14:paraId="0B3FB530" w14:textId="77777777" w:rsidR="004B413C" w:rsidRDefault="004B413C">
            <w:pPr>
              <w:rPr>
                <w:sz w:val="13"/>
                <w:szCs w:val="13"/>
              </w:rPr>
            </w:pPr>
          </w:p>
        </w:tc>
        <w:tc>
          <w:tcPr>
            <w:tcW w:w="300" w:type="dxa"/>
            <w:vAlign w:val="bottom"/>
          </w:tcPr>
          <w:p w14:paraId="26169FEC" w14:textId="77777777" w:rsidR="004B413C" w:rsidRDefault="004B413C">
            <w:pPr>
              <w:rPr>
                <w:sz w:val="13"/>
                <w:szCs w:val="13"/>
              </w:rPr>
            </w:pPr>
          </w:p>
        </w:tc>
        <w:tc>
          <w:tcPr>
            <w:tcW w:w="320" w:type="dxa"/>
            <w:vAlign w:val="bottom"/>
          </w:tcPr>
          <w:p w14:paraId="4D01DE06" w14:textId="77777777" w:rsidR="004B413C" w:rsidRDefault="004B413C">
            <w:pPr>
              <w:rPr>
                <w:sz w:val="13"/>
                <w:szCs w:val="13"/>
              </w:rPr>
            </w:pPr>
          </w:p>
        </w:tc>
        <w:tc>
          <w:tcPr>
            <w:tcW w:w="300" w:type="dxa"/>
            <w:vAlign w:val="bottom"/>
          </w:tcPr>
          <w:p w14:paraId="5BAF7C59" w14:textId="77777777" w:rsidR="004B413C" w:rsidRDefault="004B413C">
            <w:pPr>
              <w:rPr>
                <w:sz w:val="13"/>
                <w:szCs w:val="13"/>
              </w:rPr>
            </w:pPr>
          </w:p>
        </w:tc>
        <w:tc>
          <w:tcPr>
            <w:tcW w:w="300" w:type="dxa"/>
            <w:vAlign w:val="bottom"/>
          </w:tcPr>
          <w:p w14:paraId="764238F2" w14:textId="77777777" w:rsidR="004B413C" w:rsidRDefault="004B413C">
            <w:pPr>
              <w:rPr>
                <w:sz w:val="13"/>
                <w:szCs w:val="13"/>
              </w:rPr>
            </w:pPr>
          </w:p>
        </w:tc>
        <w:tc>
          <w:tcPr>
            <w:tcW w:w="300" w:type="dxa"/>
            <w:vAlign w:val="bottom"/>
          </w:tcPr>
          <w:p w14:paraId="658F9B37" w14:textId="77777777" w:rsidR="004B413C" w:rsidRDefault="004B413C">
            <w:pPr>
              <w:rPr>
                <w:sz w:val="13"/>
                <w:szCs w:val="13"/>
              </w:rPr>
            </w:pPr>
          </w:p>
        </w:tc>
        <w:tc>
          <w:tcPr>
            <w:tcW w:w="320" w:type="dxa"/>
            <w:vAlign w:val="bottom"/>
          </w:tcPr>
          <w:p w14:paraId="51427E32" w14:textId="77777777" w:rsidR="004B413C" w:rsidRDefault="004B413C">
            <w:pPr>
              <w:rPr>
                <w:sz w:val="13"/>
                <w:szCs w:val="13"/>
              </w:rPr>
            </w:pPr>
          </w:p>
        </w:tc>
        <w:tc>
          <w:tcPr>
            <w:tcW w:w="300" w:type="dxa"/>
            <w:vAlign w:val="bottom"/>
          </w:tcPr>
          <w:p w14:paraId="7EF02F9C" w14:textId="77777777" w:rsidR="004B413C" w:rsidRDefault="004B413C">
            <w:pPr>
              <w:rPr>
                <w:sz w:val="13"/>
                <w:szCs w:val="13"/>
              </w:rPr>
            </w:pPr>
          </w:p>
        </w:tc>
        <w:tc>
          <w:tcPr>
            <w:tcW w:w="300" w:type="dxa"/>
            <w:vAlign w:val="bottom"/>
          </w:tcPr>
          <w:p w14:paraId="5F5F5FA4" w14:textId="77777777" w:rsidR="004B413C" w:rsidRDefault="004B413C">
            <w:pPr>
              <w:rPr>
                <w:sz w:val="13"/>
                <w:szCs w:val="13"/>
              </w:rPr>
            </w:pPr>
          </w:p>
        </w:tc>
        <w:tc>
          <w:tcPr>
            <w:tcW w:w="300" w:type="dxa"/>
            <w:vAlign w:val="bottom"/>
          </w:tcPr>
          <w:p w14:paraId="68E50D0A" w14:textId="77777777" w:rsidR="004B413C" w:rsidRDefault="004B413C">
            <w:pPr>
              <w:rPr>
                <w:sz w:val="13"/>
                <w:szCs w:val="13"/>
              </w:rPr>
            </w:pPr>
          </w:p>
        </w:tc>
        <w:tc>
          <w:tcPr>
            <w:tcW w:w="320" w:type="dxa"/>
            <w:vAlign w:val="bottom"/>
          </w:tcPr>
          <w:p w14:paraId="36321924" w14:textId="77777777" w:rsidR="004B413C" w:rsidRDefault="004B413C">
            <w:pPr>
              <w:rPr>
                <w:sz w:val="13"/>
                <w:szCs w:val="13"/>
              </w:rPr>
            </w:pPr>
          </w:p>
        </w:tc>
        <w:tc>
          <w:tcPr>
            <w:tcW w:w="300" w:type="dxa"/>
            <w:vAlign w:val="bottom"/>
          </w:tcPr>
          <w:p w14:paraId="3AFB521F" w14:textId="77777777" w:rsidR="004B413C" w:rsidRDefault="004B413C">
            <w:pPr>
              <w:rPr>
                <w:sz w:val="13"/>
                <w:szCs w:val="13"/>
              </w:rPr>
            </w:pPr>
          </w:p>
        </w:tc>
        <w:tc>
          <w:tcPr>
            <w:tcW w:w="300" w:type="dxa"/>
            <w:vAlign w:val="bottom"/>
          </w:tcPr>
          <w:p w14:paraId="568A3325" w14:textId="77777777" w:rsidR="004B413C" w:rsidRDefault="004B413C">
            <w:pPr>
              <w:rPr>
                <w:sz w:val="13"/>
                <w:szCs w:val="13"/>
              </w:rPr>
            </w:pPr>
          </w:p>
        </w:tc>
        <w:tc>
          <w:tcPr>
            <w:tcW w:w="300" w:type="dxa"/>
            <w:vAlign w:val="bottom"/>
          </w:tcPr>
          <w:p w14:paraId="0ED90203" w14:textId="77777777" w:rsidR="004B413C" w:rsidRDefault="004B413C">
            <w:pPr>
              <w:rPr>
                <w:sz w:val="13"/>
                <w:szCs w:val="13"/>
              </w:rPr>
            </w:pPr>
          </w:p>
        </w:tc>
        <w:tc>
          <w:tcPr>
            <w:tcW w:w="320" w:type="dxa"/>
            <w:vAlign w:val="bottom"/>
          </w:tcPr>
          <w:p w14:paraId="362EF253" w14:textId="77777777" w:rsidR="004B413C" w:rsidRDefault="004B413C">
            <w:pPr>
              <w:rPr>
                <w:sz w:val="13"/>
                <w:szCs w:val="13"/>
              </w:rPr>
            </w:pPr>
          </w:p>
        </w:tc>
        <w:tc>
          <w:tcPr>
            <w:tcW w:w="300" w:type="dxa"/>
            <w:vAlign w:val="bottom"/>
          </w:tcPr>
          <w:p w14:paraId="42132DB3" w14:textId="77777777" w:rsidR="004B413C" w:rsidRDefault="004B413C">
            <w:pPr>
              <w:rPr>
                <w:sz w:val="13"/>
                <w:szCs w:val="13"/>
              </w:rPr>
            </w:pPr>
          </w:p>
        </w:tc>
        <w:tc>
          <w:tcPr>
            <w:tcW w:w="300" w:type="dxa"/>
            <w:vAlign w:val="bottom"/>
          </w:tcPr>
          <w:p w14:paraId="74CCF3CE" w14:textId="77777777" w:rsidR="004B413C" w:rsidRDefault="004B413C">
            <w:pPr>
              <w:rPr>
                <w:sz w:val="13"/>
                <w:szCs w:val="13"/>
              </w:rPr>
            </w:pPr>
          </w:p>
        </w:tc>
        <w:tc>
          <w:tcPr>
            <w:tcW w:w="320" w:type="dxa"/>
            <w:vAlign w:val="bottom"/>
          </w:tcPr>
          <w:p w14:paraId="75B2267C" w14:textId="77777777" w:rsidR="004B413C" w:rsidRDefault="004B413C">
            <w:pPr>
              <w:rPr>
                <w:sz w:val="13"/>
                <w:szCs w:val="13"/>
              </w:rPr>
            </w:pPr>
          </w:p>
        </w:tc>
        <w:tc>
          <w:tcPr>
            <w:tcW w:w="300" w:type="dxa"/>
            <w:vAlign w:val="bottom"/>
          </w:tcPr>
          <w:p w14:paraId="4E7B5E9A" w14:textId="77777777" w:rsidR="004B413C" w:rsidRDefault="004B413C">
            <w:pPr>
              <w:rPr>
                <w:sz w:val="13"/>
                <w:szCs w:val="13"/>
              </w:rPr>
            </w:pPr>
          </w:p>
        </w:tc>
        <w:tc>
          <w:tcPr>
            <w:tcW w:w="300" w:type="dxa"/>
            <w:vAlign w:val="bottom"/>
          </w:tcPr>
          <w:p w14:paraId="6DE92803" w14:textId="77777777" w:rsidR="004B413C" w:rsidRDefault="004B413C">
            <w:pPr>
              <w:rPr>
                <w:sz w:val="13"/>
                <w:szCs w:val="13"/>
              </w:rPr>
            </w:pPr>
          </w:p>
        </w:tc>
        <w:tc>
          <w:tcPr>
            <w:tcW w:w="300" w:type="dxa"/>
            <w:vAlign w:val="bottom"/>
          </w:tcPr>
          <w:p w14:paraId="24B0F4C6" w14:textId="77777777" w:rsidR="004B413C" w:rsidRDefault="004B413C">
            <w:pPr>
              <w:rPr>
                <w:sz w:val="13"/>
                <w:szCs w:val="13"/>
              </w:rPr>
            </w:pPr>
          </w:p>
        </w:tc>
        <w:tc>
          <w:tcPr>
            <w:tcW w:w="320" w:type="dxa"/>
            <w:vAlign w:val="bottom"/>
          </w:tcPr>
          <w:p w14:paraId="33AB292C" w14:textId="77777777" w:rsidR="004B413C" w:rsidRDefault="004B413C">
            <w:pPr>
              <w:rPr>
                <w:sz w:val="13"/>
                <w:szCs w:val="13"/>
              </w:rPr>
            </w:pPr>
          </w:p>
        </w:tc>
        <w:tc>
          <w:tcPr>
            <w:tcW w:w="480" w:type="dxa"/>
            <w:vAlign w:val="bottom"/>
          </w:tcPr>
          <w:p w14:paraId="48573D46" w14:textId="77777777" w:rsidR="004B413C" w:rsidRDefault="004B413C">
            <w:pPr>
              <w:rPr>
                <w:sz w:val="13"/>
                <w:szCs w:val="13"/>
              </w:rPr>
            </w:pPr>
          </w:p>
        </w:tc>
        <w:tc>
          <w:tcPr>
            <w:tcW w:w="0" w:type="dxa"/>
            <w:vAlign w:val="bottom"/>
          </w:tcPr>
          <w:p w14:paraId="55D67A6C" w14:textId="77777777" w:rsidR="004B413C" w:rsidRDefault="004B413C">
            <w:pPr>
              <w:rPr>
                <w:sz w:val="1"/>
                <w:szCs w:val="1"/>
              </w:rPr>
            </w:pPr>
          </w:p>
        </w:tc>
      </w:tr>
      <w:tr w:rsidR="004B413C" w14:paraId="2B458A9C" w14:textId="77777777">
        <w:trPr>
          <w:trHeight w:val="119"/>
        </w:trPr>
        <w:tc>
          <w:tcPr>
            <w:tcW w:w="180" w:type="dxa"/>
            <w:vAlign w:val="bottom"/>
          </w:tcPr>
          <w:p w14:paraId="0AF8F095" w14:textId="77777777" w:rsidR="004B413C" w:rsidRDefault="004B413C">
            <w:pPr>
              <w:rPr>
                <w:sz w:val="10"/>
                <w:szCs w:val="10"/>
              </w:rPr>
            </w:pPr>
          </w:p>
        </w:tc>
        <w:tc>
          <w:tcPr>
            <w:tcW w:w="720" w:type="dxa"/>
            <w:vAlign w:val="bottom"/>
          </w:tcPr>
          <w:p w14:paraId="0B323523" w14:textId="77777777" w:rsidR="004B413C" w:rsidRDefault="00EC2FEA">
            <w:pPr>
              <w:spacing w:line="119" w:lineRule="exact"/>
              <w:ind w:right="230"/>
              <w:jc w:val="right"/>
              <w:rPr>
                <w:sz w:val="20"/>
                <w:szCs w:val="20"/>
              </w:rPr>
            </w:pPr>
            <w:r>
              <w:rPr>
                <w:rFonts w:ascii="Arial" w:eastAsia="Arial" w:hAnsi="Arial" w:cs="Arial"/>
                <w:color w:val="4D4D4D"/>
                <w:sz w:val="13"/>
                <w:szCs w:val="13"/>
              </w:rPr>
              <w:t>2012</w:t>
            </w:r>
          </w:p>
        </w:tc>
        <w:tc>
          <w:tcPr>
            <w:tcW w:w="300" w:type="dxa"/>
            <w:vAlign w:val="bottom"/>
          </w:tcPr>
          <w:p w14:paraId="202D2B40" w14:textId="77777777" w:rsidR="004B413C" w:rsidRDefault="004B413C">
            <w:pPr>
              <w:rPr>
                <w:sz w:val="10"/>
                <w:szCs w:val="10"/>
              </w:rPr>
            </w:pPr>
          </w:p>
        </w:tc>
        <w:tc>
          <w:tcPr>
            <w:tcW w:w="300" w:type="dxa"/>
            <w:vAlign w:val="bottom"/>
          </w:tcPr>
          <w:p w14:paraId="7FE0FE2D" w14:textId="77777777" w:rsidR="004B413C" w:rsidRDefault="004B413C">
            <w:pPr>
              <w:rPr>
                <w:sz w:val="10"/>
                <w:szCs w:val="10"/>
              </w:rPr>
            </w:pPr>
          </w:p>
        </w:tc>
        <w:tc>
          <w:tcPr>
            <w:tcW w:w="320" w:type="dxa"/>
            <w:vAlign w:val="bottom"/>
          </w:tcPr>
          <w:p w14:paraId="758412EF" w14:textId="77777777" w:rsidR="004B413C" w:rsidRDefault="004B413C">
            <w:pPr>
              <w:rPr>
                <w:sz w:val="10"/>
                <w:szCs w:val="10"/>
              </w:rPr>
            </w:pPr>
          </w:p>
        </w:tc>
        <w:tc>
          <w:tcPr>
            <w:tcW w:w="300" w:type="dxa"/>
            <w:vAlign w:val="bottom"/>
          </w:tcPr>
          <w:p w14:paraId="66D74E23" w14:textId="77777777" w:rsidR="004B413C" w:rsidRDefault="004B413C">
            <w:pPr>
              <w:rPr>
                <w:sz w:val="10"/>
                <w:szCs w:val="10"/>
              </w:rPr>
            </w:pPr>
          </w:p>
        </w:tc>
        <w:tc>
          <w:tcPr>
            <w:tcW w:w="300" w:type="dxa"/>
            <w:vAlign w:val="bottom"/>
          </w:tcPr>
          <w:p w14:paraId="6CDD8388" w14:textId="77777777" w:rsidR="004B413C" w:rsidRDefault="004B413C">
            <w:pPr>
              <w:rPr>
                <w:sz w:val="10"/>
                <w:szCs w:val="10"/>
              </w:rPr>
            </w:pPr>
          </w:p>
        </w:tc>
        <w:tc>
          <w:tcPr>
            <w:tcW w:w="320" w:type="dxa"/>
            <w:vAlign w:val="bottom"/>
          </w:tcPr>
          <w:p w14:paraId="090BEB0D" w14:textId="77777777" w:rsidR="004B413C" w:rsidRDefault="004B413C">
            <w:pPr>
              <w:rPr>
                <w:sz w:val="10"/>
                <w:szCs w:val="10"/>
              </w:rPr>
            </w:pPr>
          </w:p>
        </w:tc>
        <w:tc>
          <w:tcPr>
            <w:tcW w:w="300" w:type="dxa"/>
            <w:vAlign w:val="bottom"/>
          </w:tcPr>
          <w:p w14:paraId="294501E7" w14:textId="77777777" w:rsidR="004B413C" w:rsidRDefault="004B413C">
            <w:pPr>
              <w:rPr>
                <w:sz w:val="10"/>
                <w:szCs w:val="10"/>
              </w:rPr>
            </w:pPr>
          </w:p>
        </w:tc>
        <w:tc>
          <w:tcPr>
            <w:tcW w:w="300" w:type="dxa"/>
            <w:vAlign w:val="bottom"/>
          </w:tcPr>
          <w:p w14:paraId="5766CCE3" w14:textId="77777777" w:rsidR="004B413C" w:rsidRDefault="004B413C">
            <w:pPr>
              <w:rPr>
                <w:sz w:val="10"/>
                <w:szCs w:val="10"/>
              </w:rPr>
            </w:pPr>
          </w:p>
        </w:tc>
        <w:tc>
          <w:tcPr>
            <w:tcW w:w="300" w:type="dxa"/>
            <w:vAlign w:val="bottom"/>
          </w:tcPr>
          <w:p w14:paraId="1DCF15BB" w14:textId="77777777" w:rsidR="004B413C" w:rsidRDefault="004B413C">
            <w:pPr>
              <w:rPr>
                <w:sz w:val="10"/>
                <w:szCs w:val="10"/>
              </w:rPr>
            </w:pPr>
          </w:p>
        </w:tc>
        <w:tc>
          <w:tcPr>
            <w:tcW w:w="320" w:type="dxa"/>
            <w:vAlign w:val="bottom"/>
          </w:tcPr>
          <w:p w14:paraId="2C8164AD" w14:textId="77777777" w:rsidR="004B413C" w:rsidRDefault="004B413C">
            <w:pPr>
              <w:rPr>
                <w:sz w:val="10"/>
                <w:szCs w:val="10"/>
              </w:rPr>
            </w:pPr>
          </w:p>
        </w:tc>
        <w:tc>
          <w:tcPr>
            <w:tcW w:w="300" w:type="dxa"/>
            <w:vAlign w:val="bottom"/>
          </w:tcPr>
          <w:p w14:paraId="7B000E18" w14:textId="77777777" w:rsidR="004B413C" w:rsidRDefault="004B413C">
            <w:pPr>
              <w:rPr>
                <w:sz w:val="10"/>
                <w:szCs w:val="10"/>
              </w:rPr>
            </w:pPr>
          </w:p>
        </w:tc>
        <w:tc>
          <w:tcPr>
            <w:tcW w:w="300" w:type="dxa"/>
            <w:vAlign w:val="bottom"/>
          </w:tcPr>
          <w:p w14:paraId="4C29B956" w14:textId="77777777" w:rsidR="004B413C" w:rsidRDefault="004B413C">
            <w:pPr>
              <w:rPr>
                <w:sz w:val="10"/>
                <w:szCs w:val="10"/>
              </w:rPr>
            </w:pPr>
          </w:p>
        </w:tc>
        <w:tc>
          <w:tcPr>
            <w:tcW w:w="300" w:type="dxa"/>
            <w:vAlign w:val="bottom"/>
          </w:tcPr>
          <w:p w14:paraId="77B7F394" w14:textId="77777777" w:rsidR="004B413C" w:rsidRDefault="004B413C">
            <w:pPr>
              <w:rPr>
                <w:sz w:val="10"/>
                <w:szCs w:val="10"/>
              </w:rPr>
            </w:pPr>
          </w:p>
        </w:tc>
        <w:tc>
          <w:tcPr>
            <w:tcW w:w="320" w:type="dxa"/>
            <w:vAlign w:val="bottom"/>
          </w:tcPr>
          <w:p w14:paraId="67085EB6" w14:textId="77777777" w:rsidR="004B413C" w:rsidRDefault="004B413C">
            <w:pPr>
              <w:rPr>
                <w:sz w:val="10"/>
                <w:szCs w:val="10"/>
              </w:rPr>
            </w:pPr>
          </w:p>
        </w:tc>
        <w:tc>
          <w:tcPr>
            <w:tcW w:w="300" w:type="dxa"/>
            <w:vAlign w:val="bottom"/>
          </w:tcPr>
          <w:p w14:paraId="47266653" w14:textId="77777777" w:rsidR="004B413C" w:rsidRDefault="004B413C">
            <w:pPr>
              <w:rPr>
                <w:sz w:val="10"/>
                <w:szCs w:val="10"/>
              </w:rPr>
            </w:pPr>
          </w:p>
        </w:tc>
        <w:tc>
          <w:tcPr>
            <w:tcW w:w="300" w:type="dxa"/>
            <w:vAlign w:val="bottom"/>
          </w:tcPr>
          <w:p w14:paraId="273061CF" w14:textId="77777777" w:rsidR="004B413C" w:rsidRDefault="004B413C">
            <w:pPr>
              <w:rPr>
                <w:sz w:val="10"/>
                <w:szCs w:val="10"/>
              </w:rPr>
            </w:pPr>
          </w:p>
        </w:tc>
        <w:tc>
          <w:tcPr>
            <w:tcW w:w="300" w:type="dxa"/>
            <w:vAlign w:val="bottom"/>
          </w:tcPr>
          <w:p w14:paraId="06250C02" w14:textId="77777777" w:rsidR="004B413C" w:rsidRDefault="004B413C">
            <w:pPr>
              <w:rPr>
                <w:sz w:val="10"/>
                <w:szCs w:val="10"/>
              </w:rPr>
            </w:pPr>
          </w:p>
        </w:tc>
        <w:tc>
          <w:tcPr>
            <w:tcW w:w="320" w:type="dxa"/>
            <w:vAlign w:val="bottom"/>
          </w:tcPr>
          <w:p w14:paraId="564A58FB" w14:textId="77777777" w:rsidR="004B413C" w:rsidRDefault="004B413C">
            <w:pPr>
              <w:rPr>
                <w:sz w:val="10"/>
                <w:szCs w:val="10"/>
              </w:rPr>
            </w:pPr>
          </w:p>
        </w:tc>
        <w:tc>
          <w:tcPr>
            <w:tcW w:w="300" w:type="dxa"/>
            <w:vAlign w:val="bottom"/>
          </w:tcPr>
          <w:p w14:paraId="7D446E1F" w14:textId="77777777" w:rsidR="004B413C" w:rsidRDefault="004B413C">
            <w:pPr>
              <w:rPr>
                <w:sz w:val="10"/>
                <w:szCs w:val="10"/>
              </w:rPr>
            </w:pPr>
          </w:p>
        </w:tc>
        <w:tc>
          <w:tcPr>
            <w:tcW w:w="300" w:type="dxa"/>
            <w:vAlign w:val="bottom"/>
          </w:tcPr>
          <w:p w14:paraId="45418C67" w14:textId="77777777" w:rsidR="004B413C" w:rsidRDefault="004B413C">
            <w:pPr>
              <w:rPr>
                <w:sz w:val="10"/>
                <w:szCs w:val="10"/>
              </w:rPr>
            </w:pPr>
          </w:p>
        </w:tc>
        <w:tc>
          <w:tcPr>
            <w:tcW w:w="300" w:type="dxa"/>
            <w:vAlign w:val="bottom"/>
          </w:tcPr>
          <w:p w14:paraId="7EB4300B" w14:textId="77777777" w:rsidR="004B413C" w:rsidRDefault="004B413C">
            <w:pPr>
              <w:rPr>
                <w:sz w:val="10"/>
                <w:szCs w:val="10"/>
              </w:rPr>
            </w:pPr>
          </w:p>
        </w:tc>
        <w:tc>
          <w:tcPr>
            <w:tcW w:w="320" w:type="dxa"/>
            <w:vAlign w:val="bottom"/>
          </w:tcPr>
          <w:p w14:paraId="61A41406" w14:textId="77777777" w:rsidR="004B413C" w:rsidRDefault="004B413C">
            <w:pPr>
              <w:rPr>
                <w:sz w:val="10"/>
                <w:szCs w:val="10"/>
              </w:rPr>
            </w:pPr>
          </w:p>
        </w:tc>
        <w:tc>
          <w:tcPr>
            <w:tcW w:w="300" w:type="dxa"/>
            <w:vAlign w:val="bottom"/>
          </w:tcPr>
          <w:p w14:paraId="6EA11819" w14:textId="77777777" w:rsidR="004B413C" w:rsidRDefault="004B413C">
            <w:pPr>
              <w:rPr>
                <w:sz w:val="10"/>
                <w:szCs w:val="10"/>
              </w:rPr>
            </w:pPr>
          </w:p>
        </w:tc>
        <w:tc>
          <w:tcPr>
            <w:tcW w:w="300" w:type="dxa"/>
            <w:vAlign w:val="bottom"/>
          </w:tcPr>
          <w:p w14:paraId="352662D4" w14:textId="77777777" w:rsidR="004B413C" w:rsidRDefault="004B413C">
            <w:pPr>
              <w:rPr>
                <w:sz w:val="10"/>
                <w:szCs w:val="10"/>
              </w:rPr>
            </w:pPr>
          </w:p>
        </w:tc>
        <w:tc>
          <w:tcPr>
            <w:tcW w:w="300" w:type="dxa"/>
            <w:vAlign w:val="bottom"/>
          </w:tcPr>
          <w:p w14:paraId="1CAA40A6" w14:textId="77777777" w:rsidR="004B413C" w:rsidRDefault="004B413C">
            <w:pPr>
              <w:rPr>
                <w:sz w:val="10"/>
                <w:szCs w:val="10"/>
              </w:rPr>
            </w:pPr>
          </w:p>
        </w:tc>
        <w:tc>
          <w:tcPr>
            <w:tcW w:w="320" w:type="dxa"/>
            <w:vAlign w:val="bottom"/>
          </w:tcPr>
          <w:p w14:paraId="4A7EEDC8" w14:textId="77777777" w:rsidR="004B413C" w:rsidRDefault="004B413C">
            <w:pPr>
              <w:rPr>
                <w:sz w:val="10"/>
                <w:szCs w:val="10"/>
              </w:rPr>
            </w:pPr>
          </w:p>
        </w:tc>
        <w:tc>
          <w:tcPr>
            <w:tcW w:w="300" w:type="dxa"/>
            <w:vAlign w:val="bottom"/>
          </w:tcPr>
          <w:p w14:paraId="0274E475" w14:textId="77777777" w:rsidR="004B413C" w:rsidRDefault="004B413C">
            <w:pPr>
              <w:rPr>
                <w:sz w:val="10"/>
                <w:szCs w:val="10"/>
              </w:rPr>
            </w:pPr>
          </w:p>
        </w:tc>
        <w:tc>
          <w:tcPr>
            <w:tcW w:w="300" w:type="dxa"/>
            <w:vAlign w:val="bottom"/>
          </w:tcPr>
          <w:p w14:paraId="596D04F7" w14:textId="77777777" w:rsidR="004B413C" w:rsidRDefault="004B413C">
            <w:pPr>
              <w:rPr>
                <w:sz w:val="10"/>
                <w:szCs w:val="10"/>
              </w:rPr>
            </w:pPr>
          </w:p>
        </w:tc>
        <w:tc>
          <w:tcPr>
            <w:tcW w:w="300" w:type="dxa"/>
            <w:vAlign w:val="bottom"/>
          </w:tcPr>
          <w:p w14:paraId="466454DE" w14:textId="77777777" w:rsidR="004B413C" w:rsidRDefault="004B413C">
            <w:pPr>
              <w:rPr>
                <w:sz w:val="10"/>
                <w:szCs w:val="10"/>
              </w:rPr>
            </w:pPr>
          </w:p>
        </w:tc>
        <w:tc>
          <w:tcPr>
            <w:tcW w:w="320" w:type="dxa"/>
            <w:vAlign w:val="bottom"/>
          </w:tcPr>
          <w:p w14:paraId="1218B107" w14:textId="77777777" w:rsidR="004B413C" w:rsidRDefault="004B413C">
            <w:pPr>
              <w:rPr>
                <w:sz w:val="10"/>
                <w:szCs w:val="10"/>
              </w:rPr>
            </w:pPr>
          </w:p>
        </w:tc>
        <w:tc>
          <w:tcPr>
            <w:tcW w:w="300" w:type="dxa"/>
            <w:vAlign w:val="bottom"/>
          </w:tcPr>
          <w:p w14:paraId="584C0DFE" w14:textId="77777777" w:rsidR="004B413C" w:rsidRDefault="004B413C">
            <w:pPr>
              <w:rPr>
                <w:sz w:val="10"/>
                <w:szCs w:val="10"/>
              </w:rPr>
            </w:pPr>
          </w:p>
        </w:tc>
        <w:tc>
          <w:tcPr>
            <w:tcW w:w="300" w:type="dxa"/>
            <w:vAlign w:val="bottom"/>
          </w:tcPr>
          <w:p w14:paraId="78C1A8CE" w14:textId="77777777" w:rsidR="004B413C" w:rsidRDefault="004B413C">
            <w:pPr>
              <w:rPr>
                <w:sz w:val="10"/>
                <w:szCs w:val="10"/>
              </w:rPr>
            </w:pPr>
          </w:p>
        </w:tc>
        <w:tc>
          <w:tcPr>
            <w:tcW w:w="320" w:type="dxa"/>
            <w:vAlign w:val="bottom"/>
          </w:tcPr>
          <w:p w14:paraId="3875D761" w14:textId="77777777" w:rsidR="004B413C" w:rsidRDefault="004B413C">
            <w:pPr>
              <w:rPr>
                <w:sz w:val="10"/>
                <w:szCs w:val="10"/>
              </w:rPr>
            </w:pPr>
          </w:p>
        </w:tc>
        <w:tc>
          <w:tcPr>
            <w:tcW w:w="300" w:type="dxa"/>
            <w:vAlign w:val="bottom"/>
          </w:tcPr>
          <w:p w14:paraId="1BD4777C" w14:textId="77777777" w:rsidR="004B413C" w:rsidRDefault="004B413C">
            <w:pPr>
              <w:rPr>
                <w:sz w:val="10"/>
                <w:szCs w:val="10"/>
              </w:rPr>
            </w:pPr>
          </w:p>
        </w:tc>
        <w:tc>
          <w:tcPr>
            <w:tcW w:w="300" w:type="dxa"/>
            <w:vAlign w:val="bottom"/>
          </w:tcPr>
          <w:p w14:paraId="40F8A252" w14:textId="77777777" w:rsidR="004B413C" w:rsidRDefault="004B413C">
            <w:pPr>
              <w:rPr>
                <w:sz w:val="10"/>
                <w:szCs w:val="10"/>
              </w:rPr>
            </w:pPr>
          </w:p>
        </w:tc>
        <w:tc>
          <w:tcPr>
            <w:tcW w:w="300" w:type="dxa"/>
            <w:vAlign w:val="bottom"/>
          </w:tcPr>
          <w:p w14:paraId="1D77E833" w14:textId="77777777" w:rsidR="004B413C" w:rsidRDefault="004B413C">
            <w:pPr>
              <w:rPr>
                <w:sz w:val="10"/>
                <w:szCs w:val="10"/>
              </w:rPr>
            </w:pPr>
          </w:p>
        </w:tc>
        <w:tc>
          <w:tcPr>
            <w:tcW w:w="320" w:type="dxa"/>
            <w:vAlign w:val="bottom"/>
          </w:tcPr>
          <w:p w14:paraId="1C13C026" w14:textId="77777777" w:rsidR="004B413C" w:rsidRDefault="004B413C">
            <w:pPr>
              <w:rPr>
                <w:sz w:val="10"/>
                <w:szCs w:val="10"/>
              </w:rPr>
            </w:pPr>
          </w:p>
        </w:tc>
        <w:tc>
          <w:tcPr>
            <w:tcW w:w="480" w:type="dxa"/>
            <w:vMerge w:val="restart"/>
            <w:vAlign w:val="bottom"/>
          </w:tcPr>
          <w:p w14:paraId="3CBF408E" w14:textId="77777777" w:rsidR="004B413C" w:rsidRDefault="00EC2FEA">
            <w:pPr>
              <w:ind w:left="380"/>
              <w:rPr>
                <w:sz w:val="20"/>
                <w:szCs w:val="20"/>
              </w:rPr>
            </w:pPr>
            <w:r>
              <w:rPr>
                <w:rFonts w:ascii="Arial" w:eastAsia="Arial" w:hAnsi="Arial" w:cs="Arial"/>
                <w:color w:val="1A1A1A"/>
                <w:w w:val="74"/>
                <w:sz w:val="16"/>
                <w:szCs w:val="16"/>
              </w:rPr>
              <w:t>B</w:t>
            </w:r>
          </w:p>
        </w:tc>
        <w:tc>
          <w:tcPr>
            <w:tcW w:w="0" w:type="dxa"/>
            <w:vAlign w:val="bottom"/>
          </w:tcPr>
          <w:p w14:paraId="101C5DC2" w14:textId="77777777" w:rsidR="004B413C" w:rsidRDefault="004B413C">
            <w:pPr>
              <w:rPr>
                <w:sz w:val="1"/>
                <w:szCs w:val="1"/>
              </w:rPr>
            </w:pPr>
          </w:p>
        </w:tc>
      </w:tr>
      <w:tr w:rsidR="004B413C" w14:paraId="14842BAB" w14:textId="77777777">
        <w:trPr>
          <w:trHeight w:val="119"/>
        </w:trPr>
        <w:tc>
          <w:tcPr>
            <w:tcW w:w="180" w:type="dxa"/>
            <w:vAlign w:val="bottom"/>
          </w:tcPr>
          <w:p w14:paraId="25E33FD1" w14:textId="77777777" w:rsidR="004B413C" w:rsidRDefault="004B413C">
            <w:pPr>
              <w:rPr>
                <w:sz w:val="10"/>
                <w:szCs w:val="10"/>
              </w:rPr>
            </w:pPr>
          </w:p>
        </w:tc>
        <w:tc>
          <w:tcPr>
            <w:tcW w:w="720" w:type="dxa"/>
            <w:vAlign w:val="bottom"/>
          </w:tcPr>
          <w:p w14:paraId="1A13F0CC" w14:textId="77777777" w:rsidR="004B413C" w:rsidRDefault="00EC2FEA">
            <w:pPr>
              <w:spacing w:line="119" w:lineRule="exact"/>
              <w:ind w:right="230"/>
              <w:jc w:val="right"/>
              <w:rPr>
                <w:sz w:val="20"/>
                <w:szCs w:val="20"/>
              </w:rPr>
            </w:pPr>
            <w:r>
              <w:rPr>
                <w:rFonts w:ascii="Arial" w:eastAsia="Arial" w:hAnsi="Arial" w:cs="Arial"/>
                <w:color w:val="4D4D4D"/>
                <w:sz w:val="13"/>
                <w:szCs w:val="13"/>
              </w:rPr>
              <w:t>2014</w:t>
            </w:r>
          </w:p>
        </w:tc>
        <w:tc>
          <w:tcPr>
            <w:tcW w:w="300" w:type="dxa"/>
            <w:vAlign w:val="bottom"/>
          </w:tcPr>
          <w:p w14:paraId="0A097A9C" w14:textId="77777777" w:rsidR="004B413C" w:rsidRDefault="004B413C">
            <w:pPr>
              <w:rPr>
                <w:sz w:val="10"/>
                <w:szCs w:val="10"/>
              </w:rPr>
            </w:pPr>
          </w:p>
        </w:tc>
        <w:tc>
          <w:tcPr>
            <w:tcW w:w="300" w:type="dxa"/>
            <w:vAlign w:val="bottom"/>
          </w:tcPr>
          <w:p w14:paraId="28B16480" w14:textId="77777777" w:rsidR="004B413C" w:rsidRDefault="004B413C">
            <w:pPr>
              <w:rPr>
                <w:sz w:val="10"/>
                <w:szCs w:val="10"/>
              </w:rPr>
            </w:pPr>
          </w:p>
        </w:tc>
        <w:tc>
          <w:tcPr>
            <w:tcW w:w="320" w:type="dxa"/>
            <w:vAlign w:val="bottom"/>
          </w:tcPr>
          <w:p w14:paraId="38695453" w14:textId="77777777" w:rsidR="004B413C" w:rsidRDefault="004B413C">
            <w:pPr>
              <w:rPr>
                <w:sz w:val="10"/>
                <w:szCs w:val="10"/>
              </w:rPr>
            </w:pPr>
          </w:p>
        </w:tc>
        <w:tc>
          <w:tcPr>
            <w:tcW w:w="300" w:type="dxa"/>
            <w:vAlign w:val="bottom"/>
          </w:tcPr>
          <w:p w14:paraId="3BD4B51E" w14:textId="77777777" w:rsidR="004B413C" w:rsidRDefault="004B413C">
            <w:pPr>
              <w:rPr>
                <w:sz w:val="10"/>
                <w:szCs w:val="10"/>
              </w:rPr>
            </w:pPr>
          </w:p>
        </w:tc>
        <w:tc>
          <w:tcPr>
            <w:tcW w:w="300" w:type="dxa"/>
            <w:vAlign w:val="bottom"/>
          </w:tcPr>
          <w:p w14:paraId="6A3505E1" w14:textId="77777777" w:rsidR="004B413C" w:rsidRDefault="004B413C">
            <w:pPr>
              <w:rPr>
                <w:sz w:val="10"/>
                <w:szCs w:val="10"/>
              </w:rPr>
            </w:pPr>
          </w:p>
        </w:tc>
        <w:tc>
          <w:tcPr>
            <w:tcW w:w="320" w:type="dxa"/>
            <w:vAlign w:val="bottom"/>
          </w:tcPr>
          <w:p w14:paraId="0F2F7B9B" w14:textId="77777777" w:rsidR="004B413C" w:rsidRDefault="004B413C">
            <w:pPr>
              <w:rPr>
                <w:sz w:val="10"/>
                <w:szCs w:val="10"/>
              </w:rPr>
            </w:pPr>
          </w:p>
        </w:tc>
        <w:tc>
          <w:tcPr>
            <w:tcW w:w="300" w:type="dxa"/>
            <w:vAlign w:val="bottom"/>
          </w:tcPr>
          <w:p w14:paraId="2BA5AE3F" w14:textId="77777777" w:rsidR="004B413C" w:rsidRDefault="004B413C">
            <w:pPr>
              <w:rPr>
                <w:sz w:val="10"/>
                <w:szCs w:val="10"/>
              </w:rPr>
            </w:pPr>
          </w:p>
        </w:tc>
        <w:tc>
          <w:tcPr>
            <w:tcW w:w="300" w:type="dxa"/>
            <w:vAlign w:val="bottom"/>
          </w:tcPr>
          <w:p w14:paraId="0E1A5E90" w14:textId="77777777" w:rsidR="004B413C" w:rsidRDefault="004B413C">
            <w:pPr>
              <w:rPr>
                <w:sz w:val="10"/>
                <w:szCs w:val="10"/>
              </w:rPr>
            </w:pPr>
          </w:p>
        </w:tc>
        <w:tc>
          <w:tcPr>
            <w:tcW w:w="300" w:type="dxa"/>
            <w:vAlign w:val="bottom"/>
          </w:tcPr>
          <w:p w14:paraId="24AA6C37" w14:textId="77777777" w:rsidR="004B413C" w:rsidRDefault="004B413C">
            <w:pPr>
              <w:rPr>
                <w:sz w:val="10"/>
                <w:szCs w:val="10"/>
              </w:rPr>
            </w:pPr>
          </w:p>
        </w:tc>
        <w:tc>
          <w:tcPr>
            <w:tcW w:w="320" w:type="dxa"/>
            <w:vAlign w:val="bottom"/>
          </w:tcPr>
          <w:p w14:paraId="390652C5" w14:textId="77777777" w:rsidR="004B413C" w:rsidRDefault="004B413C">
            <w:pPr>
              <w:rPr>
                <w:sz w:val="10"/>
                <w:szCs w:val="10"/>
              </w:rPr>
            </w:pPr>
          </w:p>
        </w:tc>
        <w:tc>
          <w:tcPr>
            <w:tcW w:w="300" w:type="dxa"/>
            <w:vAlign w:val="bottom"/>
          </w:tcPr>
          <w:p w14:paraId="42A232C6" w14:textId="77777777" w:rsidR="004B413C" w:rsidRDefault="004B413C">
            <w:pPr>
              <w:rPr>
                <w:sz w:val="10"/>
                <w:szCs w:val="10"/>
              </w:rPr>
            </w:pPr>
          </w:p>
        </w:tc>
        <w:tc>
          <w:tcPr>
            <w:tcW w:w="300" w:type="dxa"/>
            <w:vAlign w:val="bottom"/>
          </w:tcPr>
          <w:p w14:paraId="63829C49" w14:textId="77777777" w:rsidR="004B413C" w:rsidRDefault="004B413C">
            <w:pPr>
              <w:rPr>
                <w:sz w:val="10"/>
                <w:szCs w:val="10"/>
              </w:rPr>
            </w:pPr>
          </w:p>
        </w:tc>
        <w:tc>
          <w:tcPr>
            <w:tcW w:w="300" w:type="dxa"/>
            <w:vAlign w:val="bottom"/>
          </w:tcPr>
          <w:p w14:paraId="24B28BDD" w14:textId="77777777" w:rsidR="004B413C" w:rsidRDefault="004B413C">
            <w:pPr>
              <w:rPr>
                <w:sz w:val="10"/>
                <w:szCs w:val="10"/>
              </w:rPr>
            </w:pPr>
          </w:p>
        </w:tc>
        <w:tc>
          <w:tcPr>
            <w:tcW w:w="320" w:type="dxa"/>
            <w:vAlign w:val="bottom"/>
          </w:tcPr>
          <w:p w14:paraId="70AC73F9" w14:textId="77777777" w:rsidR="004B413C" w:rsidRDefault="004B413C">
            <w:pPr>
              <w:rPr>
                <w:sz w:val="10"/>
                <w:szCs w:val="10"/>
              </w:rPr>
            </w:pPr>
          </w:p>
        </w:tc>
        <w:tc>
          <w:tcPr>
            <w:tcW w:w="300" w:type="dxa"/>
            <w:vAlign w:val="bottom"/>
          </w:tcPr>
          <w:p w14:paraId="22EA1DBB" w14:textId="77777777" w:rsidR="004B413C" w:rsidRDefault="004B413C">
            <w:pPr>
              <w:rPr>
                <w:sz w:val="10"/>
                <w:szCs w:val="10"/>
              </w:rPr>
            </w:pPr>
          </w:p>
        </w:tc>
        <w:tc>
          <w:tcPr>
            <w:tcW w:w="300" w:type="dxa"/>
            <w:vAlign w:val="bottom"/>
          </w:tcPr>
          <w:p w14:paraId="0A835598" w14:textId="77777777" w:rsidR="004B413C" w:rsidRDefault="004B413C">
            <w:pPr>
              <w:rPr>
                <w:sz w:val="10"/>
                <w:szCs w:val="10"/>
              </w:rPr>
            </w:pPr>
          </w:p>
        </w:tc>
        <w:tc>
          <w:tcPr>
            <w:tcW w:w="300" w:type="dxa"/>
            <w:vAlign w:val="bottom"/>
          </w:tcPr>
          <w:p w14:paraId="6B7766B5" w14:textId="77777777" w:rsidR="004B413C" w:rsidRDefault="004B413C">
            <w:pPr>
              <w:rPr>
                <w:sz w:val="10"/>
                <w:szCs w:val="10"/>
              </w:rPr>
            </w:pPr>
          </w:p>
        </w:tc>
        <w:tc>
          <w:tcPr>
            <w:tcW w:w="320" w:type="dxa"/>
            <w:vAlign w:val="bottom"/>
          </w:tcPr>
          <w:p w14:paraId="5EAC1A53" w14:textId="77777777" w:rsidR="004B413C" w:rsidRDefault="004B413C">
            <w:pPr>
              <w:rPr>
                <w:sz w:val="10"/>
                <w:szCs w:val="10"/>
              </w:rPr>
            </w:pPr>
          </w:p>
        </w:tc>
        <w:tc>
          <w:tcPr>
            <w:tcW w:w="300" w:type="dxa"/>
            <w:vAlign w:val="bottom"/>
          </w:tcPr>
          <w:p w14:paraId="0B7AC3A3" w14:textId="77777777" w:rsidR="004B413C" w:rsidRDefault="004B413C">
            <w:pPr>
              <w:rPr>
                <w:sz w:val="10"/>
                <w:szCs w:val="10"/>
              </w:rPr>
            </w:pPr>
          </w:p>
        </w:tc>
        <w:tc>
          <w:tcPr>
            <w:tcW w:w="300" w:type="dxa"/>
            <w:vAlign w:val="bottom"/>
          </w:tcPr>
          <w:p w14:paraId="7FB003C0" w14:textId="77777777" w:rsidR="004B413C" w:rsidRDefault="004B413C">
            <w:pPr>
              <w:rPr>
                <w:sz w:val="10"/>
                <w:szCs w:val="10"/>
              </w:rPr>
            </w:pPr>
          </w:p>
        </w:tc>
        <w:tc>
          <w:tcPr>
            <w:tcW w:w="300" w:type="dxa"/>
            <w:vAlign w:val="bottom"/>
          </w:tcPr>
          <w:p w14:paraId="1E8CDE27" w14:textId="77777777" w:rsidR="004B413C" w:rsidRDefault="004B413C">
            <w:pPr>
              <w:rPr>
                <w:sz w:val="10"/>
                <w:szCs w:val="10"/>
              </w:rPr>
            </w:pPr>
          </w:p>
        </w:tc>
        <w:tc>
          <w:tcPr>
            <w:tcW w:w="320" w:type="dxa"/>
            <w:vAlign w:val="bottom"/>
          </w:tcPr>
          <w:p w14:paraId="1D334C52" w14:textId="77777777" w:rsidR="004B413C" w:rsidRDefault="004B413C">
            <w:pPr>
              <w:rPr>
                <w:sz w:val="10"/>
                <w:szCs w:val="10"/>
              </w:rPr>
            </w:pPr>
          </w:p>
        </w:tc>
        <w:tc>
          <w:tcPr>
            <w:tcW w:w="300" w:type="dxa"/>
            <w:vAlign w:val="bottom"/>
          </w:tcPr>
          <w:p w14:paraId="5403AA93" w14:textId="77777777" w:rsidR="004B413C" w:rsidRDefault="004B413C">
            <w:pPr>
              <w:rPr>
                <w:sz w:val="10"/>
                <w:szCs w:val="10"/>
              </w:rPr>
            </w:pPr>
          </w:p>
        </w:tc>
        <w:tc>
          <w:tcPr>
            <w:tcW w:w="300" w:type="dxa"/>
            <w:vAlign w:val="bottom"/>
          </w:tcPr>
          <w:p w14:paraId="2BB39981" w14:textId="77777777" w:rsidR="004B413C" w:rsidRDefault="004B413C">
            <w:pPr>
              <w:rPr>
                <w:sz w:val="10"/>
                <w:szCs w:val="10"/>
              </w:rPr>
            </w:pPr>
          </w:p>
        </w:tc>
        <w:tc>
          <w:tcPr>
            <w:tcW w:w="300" w:type="dxa"/>
            <w:vAlign w:val="bottom"/>
          </w:tcPr>
          <w:p w14:paraId="2414A402" w14:textId="77777777" w:rsidR="004B413C" w:rsidRDefault="004B413C">
            <w:pPr>
              <w:rPr>
                <w:sz w:val="10"/>
                <w:szCs w:val="10"/>
              </w:rPr>
            </w:pPr>
          </w:p>
        </w:tc>
        <w:tc>
          <w:tcPr>
            <w:tcW w:w="320" w:type="dxa"/>
            <w:vAlign w:val="bottom"/>
          </w:tcPr>
          <w:p w14:paraId="46E4B8C4" w14:textId="77777777" w:rsidR="004B413C" w:rsidRDefault="004B413C">
            <w:pPr>
              <w:rPr>
                <w:sz w:val="10"/>
                <w:szCs w:val="10"/>
              </w:rPr>
            </w:pPr>
          </w:p>
        </w:tc>
        <w:tc>
          <w:tcPr>
            <w:tcW w:w="300" w:type="dxa"/>
            <w:vAlign w:val="bottom"/>
          </w:tcPr>
          <w:p w14:paraId="4F912173" w14:textId="77777777" w:rsidR="004B413C" w:rsidRDefault="004B413C">
            <w:pPr>
              <w:rPr>
                <w:sz w:val="10"/>
                <w:szCs w:val="10"/>
              </w:rPr>
            </w:pPr>
          </w:p>
        </w:tc>
        <w:tc>
          <w:tcPr>
            <w:tcW w:w="300" w:type="dxa"/>
            <w:vAlign w:val="bottom"/>
          </w:tcPr>
          <w:p w14:paraId="0DBD2859" w14:textId="77777777" w:rsidR="004B413C" w:rsidRDefault="004B413C">
            <w:pPr>
              <w:rPr>
                <w:sz w:val="10"/>
                <w:szCs w:val="10"/>
              </w:rPr>
            </w:pPr>
          </w:p>
        </w:tc>
        <w:tc>
          <w:tcPr>
            <w:tcW w:w="300" w:type="dxa"/>
            <w:vAlign w:val="bottom"/>
          </w:tcPr>
          <w:p w14:paraId="2CC1A391" w14:textId="77777777" w:rsidR="004B413C" w:rsidRDefault="004B413C">
            <w:pPr>
              <w:rPr>
                <w:sz w:val="10"/>
                <w:szCs w:val="10"/>
              </w:rPr>
            </w:pPr>
          </w:p>
        </w:tc>
        <w:tc>
          <w:tcPr>
            <w:tcW w:w="320" w:type="dxa"/>
            <w:vAlign w:val="bottom"/>
          </w:tcPr>
          <w:p w14:paraId="1BACC539" w14:textId="77777777" w:rsidR="004B413C" w:rsidRDefault="004B413C">
            <w:pPr>
              <w:rPr>
                <w:sz w:val="10"/>
                <w:szCs w:val="10"/>
              </w:rPr>
            </w:pPr>
          </w:p>
        </w:tc>
        <w:tc>
          <w:tcPr>
            <w:tcW w:w="300" w:type="dxa"/>
            <w:vAlign w:val="bottom"/>
          </w:tcPr>
          <w:p w14:paraId="4E16E37D" w14:textId="77777777" w:rsidR="004B413C" w:rsidRDefault="004B413C">
            <w:pPr>
              <w:rPr>
                <w:sz w:val="10"/>
                <w:szCs w:val="10"/>
              </w:rPr>
            </w:pPr>
          </w:p>
        </w:tc>
        <w:tc>
          <w:tcPr>
            <w:tcW w:w="300" w:type="dxa"/>
            <w:vAlign w:val="bottom"/>
          </w:tcPr>
          <w:p w14:paraId="5F220CB2" w14:textId="77777777" w:rsidR="004B413C" w:rsidRDefault="004B413C">
            <w:pPr>
              <w:rPr>
                <w:sz w:val="10"/>
                <w:szCs w:val="10"/>
              </w:rPr>
            </w:pPr>
          </w:p>
        </w:tc>
        <w:tc>
          <w:tcPr>
            <w:tcW w:w="320" w:type="dxa"/>
            <w:vAlign w:val="bottom"/>
          </w:tcPr>
          <w:p w14:paraId="384E0426" w14:textId="77777777" w:rsidR="004B413C" w:rsidRDefault="004B413C">
            <w:pPr>
              <w:rPr>
                <w:sz w:val="10"/>
                <w:szCs w:val="10"/>
              </w:rPr>
            </w:pPr>
          </w:p>
        </w:tc>
        <w:tc>
          <w:tcPr>
            <w:tcW w:w="300" w:type="dxa"/>
            <w:vAlign w:val="bottom"/>
          </w:tcPr>
          <w:p w14:paraId="2401E678" w14:textId="77777777" w:rsidR="004B413C" w:rsidRDefault="004B413C">
            <w:pPr>
              <w:rPr>
                <w:sz w:val="10"/>
                <w:szCs w:val="10"/>
              </w:rPr>
            </w:pPr>
          </w:p>
        </w:tc>
        <w:tc>
          <w:tcPr>
            <w:tcW w:w="300" w:type="dxa"/>
            <w:vAlign w:val="bottom"/>
          </w:tcPr>
          <w:p w14:paraId="77F35A10" w14:textId="77777777" w:rsidR="004B413C" w:rsidRDefault="004B413C">
            <w:pPr>
              <w:rPr>
                <w:sz w:val="10"/>
                <w:szCs w:val="10"/>
              </w:rPr>
            </w:pPr>
          </w:p>
        </w:tc>
        <w:tc>
          <w:tcPr>
            <w:tcW w:w="300" w:type="dxa"/>
            <w:vAlign w:val="bottom"/>
          </w:tcPr>
          <w:p w14:paraId="4DD31B29" w14:textId="77777777" w:rsidR="004B413C" w:rsidRDefault="004B413C">
            <w:pPr>
              <w:rPr>
                <w:sz w:val="10"/>
                <w:szCs w:val="10"/>
              </w:rPr>
            </w:pPr>
          </w:p>
        </w:tc>
        <w:tc>
          <w:tcPr>
            <w:tcW w:w="320" w:type="dxa"/>
            <w:vAlign w:val="bottom"/>
          </w:tcPr>
          <w:p w14:paraId="36C5DDC5" w14:textId="77777777" w:rsidR="004B413C" w:rsidRDefault="004B413C">
            <w:pPr>
              <w:rPr>
                <w:sz w:val="10"/>
                <w:szCs w:val="10"/>
              </w:rPr>
            </w:pPr>
          </w:p>
        </w:tc>
        <w:tc>
          <w:tcPr>
            <w:tcW w:w="480" w:type="dxa"/>
            <w:vMerge/>
            <w:vAlign w:val="bottom"/>
          </w:tcPr>
          <w:p w14:paraId="5FD99B4B" w14:textId="77777777" w:rsidR="004B413C" w:rsidRDefault="004B413C">
            <w:pPr>
              <w:rPr>
                <w:sz w:val="10"/>
                <w:szCs w:val="10"/>
              </w:rPr>
            </w:pPr>
          </w:p>
        </w:tc>
        <w:tc>
          <w:tcPr>
            <w:tcW w:w="0" w:type="dxa"/>
            <w:vAlign w:val="bottom"/>
          </w:tcPr>
          <w:p w14:paraId="3A276616" w14:textId="77777777" w:rsidR="004B413C" w:rsidRDefault="004B413C">
            <w:pPr>
              <w:rPr>
                <w:sz w:val="1"/>
                <w:szCs w:val="1"/>
              </w:rPr>
            </w:pPr>
          </w:p>
        </w:tc>
      </w:tr>
      <w:tr w:rsidR="004B413C" w14:paraId="2359DC9D" w14:textId="77777777">
        <w:trPr>
          <w:trHeight w:val="121"/>
        </w:trPr>
        <w:tc>
          <w:tcPr>
            <w:tcW w:w="180" w:type="dxa"/>
            <w:vMerge w:val="restart"/>
            <w:textDirection w:val="btLr"/>
            <w:vAlign w:val="bottom"/>
          </w:tcPr>
          <w:p w14:paraId="2D8BF226" w14:textId="77777777" w:rsidR="004B413C" w:rsidRDefault="00EC2FEA">
            <w:pPr>
              <w:ind w:left="88"/>
              <w:rPr>
                <w:sz w:val="20"/>
                <w:szCs w:val="20"/>
              </w:rPr>
            </w:pPr>
            <w:r>
              <w:rPr>
                <w:rFonts w:ascii="Arial" w:eastAsia="Arial" w:hAnsi="Arial" w:cs="Arial"/>
                <w:w w:val="70"/>
                <w:sz w:val="8"/>
                <w:szCs w:val="8"/>
              </w:rPr>
              <w:t>Year</w:t>
            </w:r>
          </w:p>
        </w:tc>
        <w:tc>
          <w:tcPr>
            <w:tcW w:w="720" w:type="dxa"/>
            <w:vAlign w:val="bottom"/>
          </w:tcPr>
          <w:p w14:paraId="6CD56A07" w14:textId="77777777" w:rsidR="004B413C" w:rsidRDefault="00EC2FEA">
            <w:pPr>
              <w:spacing w:line="121" w:lineRule="exact"/>
              <w:ind w:right="230"/>
              <w:jc w:val="right"/>
              <w:rPr>
                <w:sz w:val="20"/>
                <w:szCs w:val="20"/>
              </w:rPr>
            </w:pPr>
            <w:r>
              <w:rPr>
                <w:rFonts w:ascii="Arial" w:eastAsia="Arial" w:hAnsi="Arial" w:cs="Arial"/>
                <w:color w:val="4D4D4D"/>
                <w:sz w:val="14"/>
                <w:szCs w:val="14"/>
              </w:rPr>
              <w:t>2016</w:t>
            </w:r>
          </w:p>
        </w:tc>
        <w:tc>
          <w:tcPr>
            <w:tcW w:w="300" w:type="dxa"/>
            <w:vAlign w:val="bottom"/>
          </w:tcPr>
          <w:p w14:paraId="525180A8" w14:textId="77777777" w:rsidR="004B413C" w:rsidRDefault="004B413C">
            <w:pPr>
              <w:rPr>
                <w:sz w:val="10"/>
                <w:szCs w:val="10"/>
              </w:rPr>
            </w:pPr>
          </w:p>
        </w:tc>
        <w:tc>
          <w:tcPr>
            <w:tcW w:w="300" w:type="dxa"/>
            <w:vAlign w:val="bottom"/>
          </w:tcPr>
          <w:p w14:paraId="1BC19F73" w14:textId="77777777" w:rsidR="004B413C" w:rsidRDefault="004B413C">
            <w:pPr>
              <w:rPr>
                <w:sz w:val="10"/>
                <w:szCs w:val="10"/>
              </w:rPr>
            </w:pPr>
          </w:p>
        </w:tc>
        <w:tc>
          <w:tcPr>
            <w:tcW w:w="320" w:type="dxa"/>
            <w:vAlign w:val="bottom"/>
          </w:tcPr>
          <w:p w14:paraId="6E0EC043" w14:textId="77777777" w:rsidR="004B413C" w:rsidRDefault="004B413C">
            <w:pPr>
              <w:rPr>
                <w:sz w:val="10"/>
                <w:szCs w:val="10"/>
              </w:rPr>
            </w:pPr>
          </w:p>
        </w:tc>
        <w:tc>
          <w:tcPr>
            <w:tcW w:w="300" w:type="dxa"/>
            <w:vAlign w:val="bottom"/>
          </w:tcPr>
          <w:p w14:paraId="46F2C11A" w14:textId="77777777" w:rsidR="004B413C" w:rsidRDefault="004B413C">
            <w:pPr>
              <w:rPr>
                <w:sz w:val="10"/>
                <w:szCs w:val="10"/>
              </w:rPr>
            </w:pPr>
          </w:p>
        </w:tc>
        <w:tc>
          <w:tcPr>
            <w:tcW w:w="300" w:type="dxa"/>
            <w:vAlign w:val="bottom"/>
          </w:tcPr>
          <w:p w14:paraId="69E6D889" w14:textId="77777777" w:rsidR="004B413C" w:rsidRDefault="004B413C">
            <w:pPr>
              <w:rPr>
                <w:sz w:val="10"/>
                <w:szCs w:val="10"/>
              </w:rPr>
            </w:pPr>
          </w:p>
        </w:tc>
        <w:tc>
          <w:tcPr>
            <w:tcW w:w="320" w:type="dxa"/>
            <w:vAlign w:val="bottom"/>
          </w:tcPr>
          <w:p w14:paraId="580DF4A8" w14:textId="77777777" w:rsidR="004B413C" w:rsidRDefault="004B413C">
            <w:pPr>
              <w:rPr>
                <w:sz w:val="10"/>
                <w:szCs w:val="10"/>
              </w:rPr>
            </w:pPr>
          </w:p>
        </w:tc>
        <w:tc>
          <w:tcPr>
            <w:tcW w:w="300" w:type="dxa"/>
            <w:vAlign w:val="bottom"/>
          </w:tcPr>
          <w:p w14:paraId="2A6FB8A9" w14:textId="77777777" w:rsidR="004B413C" w:rsidRDefault="004B413C">
            <w:pPr>
              <w:rPr>
                <w:sz w:val="10"/>
                <w:szCs w:val="10"/>
              </w:rPr>
            </w:pPr>
          </w:p>
        </w:tc>
        <w:tc>
          <w:tcPr>
            <w:tcW w:w="300" w:type="dxa"/>
            <w:vAlign w:val="bottom"/>
          </w:tcPr>
          <w:p w14:paraId="1B0BE6E4" w14:textId="77777777" w:rsidR="004B413C" w:rsidRDefault="004B413C">
            <w:pPr>
              <w:rPr>
                <w:sz w:val="10"/>
                <w:szCs w:val="10"/>
              </w:rPr>
            </w:pPr>
          </w:p>
        </w:tc>
        <w:tc>
          <w:tcPr>
            <w:tcW w:w="300" w:type="dxa"/>
            <w:vAlign w:val="bottom"/>
          </w:tcPr>
          <w:p w14:paraId="32A574D9" w14:textId="77777777" w:rsidR="004B413C" w:rsidRDefault="004B413C">
            <w:pPr>
              <w:rPr>
                <w:sz w:val="10"/>
                <w:szCs w:val="10"/>
              </w:rPr>
            </w:pPr>
          </w:p>
        </w:tc>
        <w:tc>
          <w:tcPr>
            <w:tcW w:w="320" w:type="dxa"/>
            <w:vAlign w:val="bottom"/>
          </w:tcPr>
          <w:p w14:paraId="10806F45" w14:textId="77777777" w:rsidR="004B413C" w:rsidRDefault="004B413C">
            <w:pPr>
              <w:rPr>
                <w:sz w:val="10"/>
                <w:szCs w:val="10"/>
              </w:rPr>
            </w:pPr>
          </w:p>
        </w:tc>
        <w:tc>
          <w:tcPr>
            <w:tcW w:w="300" w:type="dxa"/>
            <w:vAlign w:val="bottom"/>
          </w:tcPr>
          <w:p w14:paraId="2A3953A7" w14:textId="77777777" w:rsidR="004B413C" w:rsidRDefault="004B413C">
            <w:pPr>
              <w:rPr>
                <w:sz w:val="10"/>
                <w:szCs w:val="10"/>
              </w:rPr>
            </w:pPr>
          </w:p>
        </w:tc>
        <w:tc>
          <w:tcPr>
            <w:tcW w:w="300" w:type="dxa"/>
            <w:vAlign w:val="bottom"/>
          </w:tcPr>
          <w:p w14:paraId="744B003C" w14:textId="77777777" w:rsidR="004B413C" w:rsidRDefault="004B413C">
            <w:pPr>
              <w:rPr>
                <w:sz w:val="10"/>
                <w:szCs w:val="10"/>
              </w:rPr>
            </w:pPr>
          </w:p>
        </w:tc>
        <w:tc>
          <w:tcPr>
            <w:tcW w:w="300" w:type="dxa"/>
            <w:vAlign w:val="bottom"/>
          </w:tcPr>
          <w:p w14:paraId="7C550471" w14:textId="77777777" w:rsidR="004B413C" w:rsidRDefault="004B413C">
            <w:pPr>
              <w:rPr>
                <w:sz w:val="10"/>
                <w:szCs w:val="10"/>
              </w:rPr>
            </w:pPr>
          </w:p>
        </w:tc>
        <w:tc>
          <w:tcPr>
            <w:tcW w:w="320" w:type="dxa"/>
            <w:vAlign w:val="bottom"/>
          </w:tcPr>
          <w:p w14:paraId="64984C9F" w14:textId="77777777" w:rsidR="004B413C" w:rsidRDefault="004B413C">
            <w:pPr>
              <w:rPr>
                <w:sz w:val="10"/>
                <w:szCs w:val="10"/>
              </w:rPr>
            </w:pPr>
          </w:p>
        </w:tc>
        <w:tc>
          <w:tcPr>
            <w:tcW w:w="300" w:type="dxa"/>
            <w:vAlign w:val="bottom"/>
          </w:tcPr>
          <w:p w14:paraId="41C06D6B" w14:textId="77777777" w:rsidR="004B413C" w:rsidRDefault="004B413C">
            <w:pPr>
              <w:rPr>
                <w:sz w:val="10"/>
                <w:szCs w:val="10"/>
              </w:rPr>
            </w:pPr>
          </w:p>
        </w:tc>
        <w:tc>
          <w:tcPr>
            <w:tcW w:w="300" w:type="dxa"/>
            <w:vAlign w:val="bottom"/>
          </w:tcPr>
          <w:p w14:paraId="0E326CCE" w14:textId="77777777" w:rsidR="004B413C" w:rsidRDefault="004B413C">
            <w:pPr>
              <w:rPr>
                <w:sz w:val="10"/>
                <w:szCs w:val="10"/>
              </w:rPr>
            </w:pPr>
          </w:p>
        </w:tc>
        <w:tc>
          <w:tcPr>
            <w:tcW w:w="300" w:type="dxa"/>
            <w:vAlign w:val="bottom"/>
          </w:tcPr>
          <w:p w14:paraId="3F84C086" w14:textId="77777777" w:rsidR="004B413C" w:rsidRDefault="004B413C">
            <w:pPr>
              <w:rPr>
                <w:sz w:val="10"/>
                <w:szCs w:val="10"/>
              </w:rPr>
            </w:pPr>
          </w:p>
        </w:tc>
        <w:tc>
          <w:tcPr>
            <w:tcW w:w="320" w:type="dxa"/>
            <w:vAlign w:val="bottom"/>
          </w:tcPr>
          <w:p w14:paraId="62DABC87" w14:textId="77777777" w:rsidR="004B413C" w:rsidRDefault="004B413C">
            <w:pPr>
              <w:rPr>
                <w:sz w:val="10"/>
                <w:szCs w:val="10"/>
              </w:rPr>
            </w:pPr>
          </w:p>
        </w:tc>
        <w:tc>
          <w:tcPr>
            <w:tcW w:w="300" w:type="dxa"/>
            <w:vAlign w:val="bottom"/>
          </w:tcPr>
          <w:p w14:paraId="7C7F7DCD" w14:textId="77777777" w:rsidR="004B413C" w:rsidRDefault="004B413C">
            <w:pPr>
              <w:rPr>
                <w:sz w:val="10"/>
                <w:szCs w:val="10"/>
              </w:rPr>
            </w:pPr>
          </w:p>
        </w:tc>
        <w:tc>
          <w:tcPr>
            <w:tcW w:w="300" w:type="dxa"/>
            <w:vAlign w:val="bottom"/>
          </w:tcPr>
          <w:p w14:paraId="420A1DDB" w14:textId="77777777" w:rsidR="004B413C" w:rsidRDefault="004B413C">
            <w:pPr>
              <w:rPr>
                <w:sz w:val="10"/>
                <w:szCs w:val="10"/>
              </w:rPr>
            </w:pPr>
          </w:p>
        </w:tc>
        <w:tc>
          <w:tcPr>
            <w:tcW w:w="300" w:type="dxa"/>
            <w:vAlign w:val="bottom"/>
          </w:tcPr>
          <w:p w14:paraId="1928221E" w14:textId="77777777" w:rsidR="004B413C" w:rsidRDefault="004B413C">
            <w:pPr>
              <w:rPr>
                <w:sz w:val="10"/>
                <w:szCs w:val="10"/>
              </w:rPr>
            </w:pPr>
          </w:p>
        </w:tc>
        <w:tc>
          <w:tcPr>
            <w:tcW w:w="320" w:type="dxa"/>
            <w:vAlign w:val="bottom"/>
          </w:tcPr>
          <w:p w14:paraId="33B19E48" w14:textId="77777777" w:rsidR="004B413C" w:rsidRDefault="004B413C">
            <w:pPr>
              <w:rPr>
                <w:sz w:val="10"/>
                <w:szCs w:val="10"/>
              </w:rPr>
            </w:pPr>
          </w:p>
        </w:tc>
        <w:tc>
          <w:tcPr>
            <w:tcW w:w="300" w:type="dxa"/>
            <w:vAlign w:val="bottom"/>
          </w:tcPr>
          <w:p w14:paraId="401211A3" w14:textId="77777777" w:rsidR="004B413C" w:rsidRDefault="004B413C">
            <w:pPr>
              <w:rPr>
                <w:sz w:val="10"/>
                <w:szCs w:val="10"/>
              </w:rPr>
            </w:pPr>
          </w:p>
        </w:tc>
        <w:tc>
          <w:tcPr>
            <w:tcW w:w="300" w:type="dxa"/>
            <w:vAlign w:val="bottom"/>
          </w:tcPr>
          <w:p w14:paraId="103B801F" w14:textId="77777777" w:rsidR="004B413C" w:rsidRDefault="004B413C">
            <w:pPr>
              <w:rPr>
                <w:sz w:val="10"/>
                <w:szCs w:val="10"/>
              </w:rPr>
            </w:pPr>
          </w:p>
        </w:tc>
        <w:tc>
          <w:tcPr>
            <w:tcW w:w="300" w:type="dxa"/>
            <w:vAlign w:val="bottom"/>
          </w:tcPr>
          <w:p w14:paraId="55AED9EF" w14:textId="77777777" w:rsidR="004B413C" w:rsidRDefault="004B413C">
            <w:pPr>
              <w:rPr>
                <w:sz w:val="10"/>
                <w:szCs w:val="10"/>
              </w:rPr>
            </w:pPr>
          </w:p>
        </w:tc>
        <w:tc>
          <w:tcPr>
            <w:tcW w:w="320" w:type="dxa"/>
            <w:vAlign w:val="bottom"/>
          </w:tcPr>
          <w:p w14:paraId="2FEB9A44" w14:textId="77777777" w:rsidR="004B413C" w:rsidRDefault="004B413C">
            <w:pPr>
              <w:rPr>
                <w:sz w:val="10"/>
                <w:szCs w:val="10"/>
              </w:rPr>
            </w:pPr>
          </w:p>
        </w:tc>
        <w:tc>
          <w:tcPr>
            <w:tcW w:w="300" w:type="dxa"/>
            <w:vAlign w:val="bottom"/>
          </w:tcPr>
          <w:p w14:paraId="7C89E084" w14:textId="77777777" w:rsidR="004B413C" w:rsidRDefault="004B413C">
            <w:pPr>
              <w:rPr>
                <w:sz w:val="10"/>
                <w:szCs w:val="10"/>
              </w:rPr>
            </w:pPr>
          </w:p>
        </w:tc>
        <w:tc>
          <w:tcPr>
            <w:tcW w:w="300" w:type="dxa"/>
            <w:vAlign w:val="bottom"/>
          </w:tcPr>
          <w:p w14:paraId="50772289" w14:textId="77777777" w:rsidR="004B413C" w:rsidRDefault="004B413C">
            <w:pPr>
              <w:rPr>
                <w:sz w:val="10"/>
                <w:szCs w:val="10"/>
              </w:rPr>
            </w:pPr>
          </w:p>
        </w:tc>
        <w:tc>
          <w:tcPr>
            <w:tcW w:w="300" w:type="dxa"/>
            <w:vAlign w:val="bottom"/>
          </w:tcPr>
          <w:p w14:paraId="0574C1E8" w14:textId="77777777" w:rsidR="004B413C" w:rsidRDefault="004B413C">
            <w:pPr>
              <w:rPr>
                <w:sz w:val="10"/>
                <w:szCs w:val="10"/>
              </w:rPr>
            </w:pPr>
          </w:p>
        </w:tc>
        <w:tc>
          <w:tcPr>
            <w:tcW w:w="320" w:type="dxa"/>
            <w:vAlign w:val="bottom"/>
          </w:tcPr>
          <w:p w14:paraId="6B3F967A" w14:textId="77777777" w:rsidR="004B413C" w:rsidRDefault="004B413C">
            <w:pPr>
              <w:rPr>
                <w:sz w:val="10"/>
                <w:szCs w:val="10"/>
              </w:rPr>
            </w:pPr>
          </w:p>
        </w:tc>
        <w:tc>
          <w:tcPr>
            <w:tcW w:w="300" w:type="dxa"/>
            <w:vAlign w:val="bottom"/>
          </w:tcPr>
          <w:p w14:paraId="017CC52E" w14:textId="77777777" w:rsidR="004B413C" w:rsidRDefault="004B413C">
            <w:pPr>
              <w:rPr>
                <w:sz w:val="10"/>
                <w:szCs w:val="10"/>
              </w:rPr>
            </w:pPr>
          </w:p>
        </w:tc>
        <w:tc>
          <w:tcPr>
            <w:tcW w:w="300" w:type="dxa"/>
            <w:vAlign w:val="bottom"/>
          </w:tcPr>
          <w:p w14:paraId="2AA516C2" w14:textId="77777777" w:rsidR="004B413C" w:rsidRDefault="004B413C">
            <w:pPr>
              <w:rPr>
                <w:sz w:val="10"/>
                <w:szCs w:val="10"/>
              </w:rPr>
            </w:pPr>
          </w:p>
        </w:tc>
        <w:tc>
          <w:tcPr>
            <w:tcW w:w="320" w:type="dxa"/>
            <w:vAlign w:val="bottom"/>
          </w:tcPr>
          <w:p w14:paraId="1A66C7ED" w14:textId="77777777" w:rsidR="004B413C" w:rsidRDefault="004B413C">
            <w:pPr>
              <w:rPr>
                <w:sz w:val="10"/>
                <w:szCs w:val="10"/>
              </w:rPr>
            </w:pPr>
          </w:p>
        </w:tc>
        <w:tc>
          <w:tcPr>
            <w:tcW w:w="300" w:type="dxa"/>
            <w:vAlign w:val="bottom"/>
          </w:tcPr>
          <w:p w14:paraId="74109DF5" w14:textId="77777777" w:rsidR="004B413C" w:rsidRDefault="004B413C">
            <w:pPr>
              <w:rPr>
                <w:sz w:val="10"/>
                <w:szCs w:val="10"/>
              </w:rPr>
            </w:pPr>
          </w:p>
        </w:tc>
        <w:tc>
          <w:tcPr>
            <w:tcW w:w="300" w:type="dxa"/>
            <w:vAlign w:val="bottom"/>
          </w:tcPr>
          <w:p w14:paraId="3C88B3CE" w14:textId="77777777" w:rsidR="004B413C" w:rsidRDefault="004B413C">
            <w:pPr>
              <w:rPr>
                <w:sz w:val="10"/>
                <w:szCs w:val="10"/>
              </w:rPr>
            </w:pPr>
          </w:p>
        </w:tc>
        <w:tc>
          <w:tcPr>
            <w:tcW w:w="300" w:type="dxa"/>
            <w:vAlign w:val="bottom"/>
          </w:tcPr>
          <w:p w14:paraId="6366C85D" w14:textId="77777777" w:rsidR="004B413C" w:rsidRDefault="004B413C">
            <w:pPr>
              <w:rPr>
                <w:sz w:val="10"/>
                <w:szCs w:val="10"/>
              </w:rPr>
            </w:pPr>
          </w:p>
        </w:tc>
        <w:tc>
          <w:tcPr>
            <w:tcW w:w="320" w:type="dxa"/>
            <w:vAlign w:val="bottom"/>
          </w:tcPr>
          <w:p w14:paraId="79219284" w14:textId="77777777" w:rsidR="004B413C" w:rsidRDefault="004B413C">
            <w:pPr>
              <w:rPr>
                <w:sz w:val="10"/>
                <w:szCs w:val="10"/>
              </w:rPr>
            </w:pPr>
          </w:p>
        </w:tc>
        <w:tc>
          <w:tcPr>
            <w:tcW w:w="480" w:type="dxa"/>
            <w:vAlign w:val="bottom"/>
          </w:tcPr>
          <w:p w14:paraId="17FEC007" w14:textId="77777777" w:rsidR="004B413C" w:rsidRDefault="004B413C">
            <w:pPr>
              <w:rPr>
                <w:sz w:val="10"/>
                <w:szCs w:val="10"/>
              </w:rPr>
            </w:pPr>
          </w:p>
        </w:tc>
        <w:tc>
          <w:tcPr>
            <w:tcW w:w="0" w:type="dxa"/>
            <w:vAlign w:val="bottom"/>
          </w:tcPr>
          <w:p w14:paraId="23197994" w14:textId="77777777" w:rsidR="004B413C" w:rsidRDefault="004B413C">
            <w:pPr>
              <w:rPr>
                <w:sz w:val="1"/>
                <w:szCs w:val="1"/>
              </w:rPr>
            </w:pPr>
          </w:p>
        </w:tc>
      </w:tr>
      <w:tr w:rsidR="004B413C" w14:paraId="4259C9F9" w14:textId="77777777">
        <w:tc>
          <w:tcPr>
            <w:tcW w:w="180" w:type="dxa"/>
            <w:vMerge/>
            <w:vAlign w:val="bottom"/>
          </w:tcPr>
          <w:p w14:paraId="49712F34" w14:textId="77777777" w:rsidR="004B413C" w:rsidRDefault="004B413C">
            <w:pPr>
              <w:spacing w:line="20" w:lineRule="exact"/>
              <w:rPr>
                <w:sz w:val="1"/>
                <w:szCs w:val="1"/>
              </w:rPr>
            </w:pPr>
          </w:p>
        </w:tc>
        <w:tc>
          <w:tcPr>
            <w:tcW w:w="720" w:type="dxa"/>
            <w:vAlign w:val="bottom"/>
          </w:tcPr>
          <w:p w14:paraId="162CB243" w14:textId="77777777" w:rsidR="004B413C" w:rsidRDefault="00EC2FEA">
            <w:pPr>
              <w:spacing w:line="1" w:lineRule="exact"/>
              <w:ind w:right="230"/>
              <w:jc w:val="right"/>
              <w:rPr>
                <w:sz w:val="20"/>
                <w:szCs w:val="20"/>
              </w:rPr>
            </w:pPr>
            <w:r>
              <w:rPr>
                <w:rFonts w:ascii="Arial" w:eastAsia="Arial" w:hAnsi="Arial" w:cs="Arial"/>
                <w:color w:val="4D4D4D"/>
                <w:sz w:val="1"/>
                <w:szCs w:val="1"/>
              </w:rPr>
              <w:t>2010</w:t>
            </w:r>
          </w:p>
        </w:tc>
        <w:tc>
          <w:tcPr>
            <w:tcW w:w="300" w:type="dxa"/>
            <w:vAlign w:val="bottom"/>
          </w:tcPr>
          <w:p w14:paraId="4BBF7C0C" w14:textId="77777777" w:rsidR="004B413C" w:rsidRDefault="004B413C">
            <w:pPr>
              <w:spacing w:line="20" w:lineRule="exact"/>
              <w:rPr>
                <w:sz w:val="1"/>
                <w:szCs w:val="1"/>
              </w:rPr>
            </w:pPr>
          </w:p>
        </w:tc>
        <w:tc>
          <w:tcPr>
            <w:tcW w:w="300" w:type="dxa"/>
            <w:vAlign w:val="bottom"/>
          </w:tcPr>
          <w:p w14:paraId="0C06ABAF" w14:textId="77777777" w:rsidR="004B413C" w:rsidRDefault="004B413C">
            <w:pPr>
              <w:spacing w:line="20" w:lineRule="exact"/>
              <w:rPr>
                <w:sz w:val="1"/>
                <w:szCs w:val="1"/>
              </w:rPr>
            </w:pPr>
          </w:p>
        </w:tc>
        <w:tc>
          <w:tcPr>
            <w:tcW w:w="320" w:type="dxa"/>
            <w:vAlign w:val="bottom"/>
          </w:tcPr>
          <w:p w14:paraId="76F50B73" w14:textId="77777777" w:rsidR="004B413C" w:rsidRDefault="004B413C">
            <w:pPr>
              <w:spacing w:line="20" w:lineRule="exact"/>
              <w:rPr>
                <w:sz w:val="1"/>
                <w:szCs w:val="1"/>
              </w:rPr>
            </w:pPr>
          </w:p>
        </w:tc>
        <w:tc>
          <w:tcPr>
            <w:tcW w:w="300" w:type="dxa"/>
            <w:vAlign w:val="bottom"/>
          </w:tcPr>
          <w:p w14:paraId="31C5216E" w14:textId="77777777" w:rsidR="004B413C" w:rsidRDefault="004B413C">
            <w:pPr>
              <w:spacing w:line="20" w:lineRule="exact"/>
              <w:rPr>
                <w:sz w:val="1"/>
                <w:szCs w:val="1"/>
              </w:rPr>
            </w:pPr>
          </w:p>
        </w:tc>
        <w:tc>
          <w:tcPr>
            <w:tcW w:w="300" w:type="dxa"/>
            <w:vAlign w:val="bottom"/>
          </w:tcPr>
          <w:p w14:paraId="72A04D1A" w14:textId="77777777" w:rsidR="004B413C" w:rsidRDefault="004B413C">
            <w:pPr>
              <w:spacing w:line="20" w:lineRule="exact"/>
              <w:rPr>
                <w:sz w:val="1"/>
                <w:szCs w:val="1"/>
              </w:rPr>
            </w:pPr>
          </w:p>
        </w:tc>
        <w:tc>
          <w:tcPr>
            <w:tcW w:w="320" w:type="dxa"/>
            <w:vAlign w:val="bottom"/>
          </w:tcPr>
          <w:p w14:paraId="0ABADDFA" w14:textId="77777777" w:rsidR="004B413C" w:rsidRDefault="004B413C">
            <w:pPr>
              <w:spacing w:line="20" w:lineRule="exact"/>
              <w:rPr>
                <w:sz w:val="1"/>
                <w:szCs w:val="1"/>
              </w:rPr>
            </w:pPr>
          </w:p>
        </w:tc>
        <w:tc>
          <w:tcPr>
            <w:tcW w:w="300" w:type="dxa"/>
            <w:vAlign w:val="bottom"/>
          </w:tcPr>
          <w:p w14:paraId="3DE2794A" w14:textId="77777777" w:rsidR="004B413C" w:rsidRDefault="004B413C">
            <w:pPr>
              <w:spacing w:line="20" w:lineRule="exact"/>
              <w:rPr>
                <w:sz w:val="1"/>
                <w:szCs w:val="1"/>
              </w:rPr>
            </w:pPr>
          </w:p>
        </w:tc>
        <w:tc>
          <w:tcPr>
            <w:tcW w:w="300" w:type="dxa"/>
            <w:vAlign w:val="bottom"/>
          </w:tcPr>
          <w:p w14:paraId="3453F1F0" w14:textId="77777777" w:rsidR="004B413C" w:rsidRDefault="004B413C">
            <w:pPr>
              <w:spacing w:line="20" w:lineRule="exact"/>
              <w:rPr>
                <w:sz w:val="1"/>
                <w:szCs w:val="1"/>
              </w:rPr>
            </w:pPr>
          </w:p>
        </w:tc>
        <w:tc>
          <w:tcPr>
            <w:tcW w:w="300" w:type="dxa"/>
            <w:vAlign w:val="bottom"/>
          </w:tcPr>
          <w:p w14:paraId="137546CD" w14:textId="77777777" w:rsidR="004B413C" w:rsidRDefault="004B413C">
            <w:pPr>
              <w:spacing w:line="20" w:lineRule="exact"/>
              <w:rPr>
                <w:sz w:val="1"/>
                <w:szCs w:val="1"/>
              </w:rPr>
            </w:pPr>
          </w:p>
        </w:tc>
        <w:tc>
          <w:tcPr>
            <w:tcW w:w="320" w:type="dxa"/>
            <w:vAlign w:val="bottom"/>
          </w:tcPr>
          <w:p w14:paraId="1529EC4F" w14:textId="77777777" w:rsidR="004B413C" w:rsidRDefault="004B413C">
            <w:pPr>
              <w:spacing w:line="20" w:lineRule="exact"/>
              <w:rPr>
                <w:sz w:val="1"/>
                <w:szCs w:val="1"/>
              </w:rPr>
            </w:pPr>
          </w:p>
        </w:tc>
        <w:tc>
          <w:tcPr>
            <w:tcW w:w="300" w:type="dxa"/>
            <w:vAlign w:val="bottom"/>
          </w:tcPr>
          <w:p w14:paraId="045B5145" w14:textId="77777777" w:rsidR="004B413C" w:rsidRDefault="004B413C">
            <w:pPr>
              <w:spacing w:line="20" w:lineRule="exact"/>
              <w:rPr>
                <w:sz w:val="1"/>
                <w:szCs w:val="1"/>
              </w:rPr>
            </w:pPr>
          </w:p>
        </w:tc>
        <w:tc>
          <w:tcPr>
            <w:tcW w:w="300" w:type="dxa"/>
            <w:vAlign w:val="bottom"/>
          </w:tcPr>
          <w:p w14:paraId="3E496AE1" w14:textId="77777777" w:rsidR="004B413C" w:rsidRDefault="004B413C">
            <w:pPr>
              <w:spacing w:line="20" w:lineRule="exact"/>
              <w:rPr>
                <w:sz w:val="1"/>
                <w:szCs w:val="1"/>
              </w:rPr>
            </w:pPr>
          </w:p>
        </w:tc>
        <w:tc>
          <w:tcPr>
            <w:tcW w:w="300" w:type="dxa"/>
            <w:vAlign w:val="bottom"/>
          </w:tcPr>
          <w:p w14:paraId="21961707" w14:textId="77777777" w:rsidR="004B413C" w:rsidRDefault="004B413C">
            <w:pPr>
              <w:spacing w:line="20" w:lineRule="exact"/>
              <w:rPr>
                <w:sz w:val="1"/>
                <w:szCs w:val="1"/>
              </w:rPr>
            </w:pPr>
          </w:p>
        </w:tc>
        <w:tc>
          <w:tcPr>
            <w:tcW w:w="320" w:type="dxa"/>
            <w:vAlign w:val="bottom"/>
          </w:tcPr>
          <w:p w14:paraId="15FE207E" w14:textId="77777777" w:rsidR="004B413C" w:rsidRDefault="004B413C">
            <w:pPr>
              <w:spacing w:line="20" w:lineRule="exact"/>
              <w:rPr>
                <w:sz w:val="1"/>
                <w:szCs w:val="1"/>
              </w:rPr>
            </w:pPr>
          </w:p>
        </w:tc>
        <w:tc>
          <w:tcPr>
            <w:tcW w:w="300" w:type="dxa"/>
            <w:vAlign w:val="bottom"/>
          </w:tcPr>
          <w:p w14:paraId="5131370C" w14:textId="77777777" w:rsidR="004B413C" w:rsidRDefault="004B413C">
            <w:pPr>
              <w:spacing w:line="20" w:lineRule="exact"/>
              <w:rPr>
                <w:sz w:val="1"/>
                <w:szCs w:val="1"/>
              </w:rPr>
            </w:pPr>
          </w:p>
        </w:tc>
        <w:tc>
          <w:tcPr>
            <w:tcW w:w="300" w:type="dxa"/>
            <w:vAlign w:val="bottom"/>
          </w:tcPr>
          <w:p w14:paraId="6819A6D1" w14:textId="77777777" w:rsidR="004B413C" w:rsidRDefault="004B413C">
            <w:pPr>
              <w:spacing w:line="20" w:lineRule="exact"/>
              <w:rPr>
                <w:sz w:val="1"/>
                <w:szCs w:val="1"/>
              </w:rPr>
            </w:pPr>
          </w:p>
        </w:tc>
        <w:tc>
          <w:tcPr>
            <w:tcW w:w="300" w:type="dxa"/>
            <w:vAlign w:val="bottom"/>
          </w:tcPr>
          <w:p w14:paraId="3B218980" w14:textId="77777777" w:rsidR="004B413C" w:rsidRDefault="004B413C">
            <w:pPr>
              <w:spacing w:line="20" w:lineRule="exact"/>
              <w:rPr>
                <w:sz w:val="1"/>
                <w:szCs w:val="1"/>
              </w:rPr>
            </w:pPr>
          </w:p>
        </w:tc>
        <w:tc>
          <w:tcPr>
            <w:tcW w:w="320" w:type="dxa"/>
            <w:vAlign w:val="bottom"/>
          </w:tcPr>
          <w:p w14:paraId="10A4CAB8" w14:textId="77777777" w:rsidR="004B413C" w:rsidRDefault="004B413C">
            <w:pPr>
              <w:spacing w:line="20" w:lineRule="exact"/>
              <w:rPr>
                <w:sz w:val="1"/>
                <w:szCs w:val="1"/>
              </w:rPr>
            </w:pPr>
          </w:p>
        </w:tc>
        <w:tc>
          <w:tcPr>
            <w:tcW w:w="300" w:type="dxa"/>
            <w:vAlign w:val="bottom"/>
          </w:tcPr>
          <w:p w14:paraId="1D01B8CE" w14:textId="77777777" w:rsidR="004B413C" w:rsidRDefault="004B413C">
            <w:pPr>
              <w:spacing w:line="20" w:lineRule="exact"/>
              <w:rPr>
                <w:sz w:val="1"/>
                <w:szCs w:val="1"/>
              </w:rPr>
            </w:pPr>
          </w:p>
        </w:tc>
        <w:tc>
          <w:tcPr>
            <w:tcW w:w="300" w:type="dxa"/>
            <w:vAlign w:val="bottom"/>
          </w:tcPr>
          <w:p w14:paraId="661B8702" w14:textId="77777777" w:rsidR="004B413C" w:rsidRDefault="004B413C">
            <w:pPr>
              <w:spacing w:line="20" w:lineRule="exact"/>
              <w:rPr>
                <w:sz w:val="1"/>
                <w:szCs w:val="1"/>
              </w:rPr>
            </w:pPr>
          </w:p>
        </w:tc>
        <w:tc>
          <w:tcPr>
            <w:tcW w:w="300" w:type="dxa"/>
            <w:vAlign w:val="bottom"/>
          </w:tcPr>
          <w:p w14:paraId="49173F34" w14:textId="77777777" w:rsidR="004B413C" w:rsidRDefault="004B413C">
            <w:pPr>
              <w:spacing w:line="20" w:lineRule="exact"/>
              <w:rPr>
                <w:sz w:val="1"/>
                <w:szCs w:val="1"/>
              </w:rPr>
            </w:pPr>
          </w:p>
        </w:tc>
        <w:tc>
          <w:tcPr>
            <w:tcW w:w="320" w:type="dxa"/>
            <w:vAlign w:val="bottom"/>
          </w:tcPr>
          <w:p w14:paraId="1BE081D0" w14:textId="77777777" w:rsidR="004B413C" w:rsidRDefault="004B413C">
            <w:pPr>
              <w:spacing w:line="20" w:lineRule="exact"/>
              <w:rPr>
                <w:sz w:val="1"/>
                <w:szCs w:val="1"/>
              </w:rPr>
            </w:pPr>
          </w:p>
        </w:tc>
        <w:tc>
          <w:tcPr>
            <w:tcW w:w="300" w:type="dxa"/>
            <w:vAlign w:val="bottom"/>
          </w:tcPr>
          <w:p w14:paraId="0EE0CCD3" w14:textId="77777777" w:rsidR="004B413C" w:rsidRDefault="004B413C">
            <w:pPr>
              <w:spacing w:line="20" w:lineRule="exact"/>
              <w:rPr>
                <w:sz w:val="1"/>
                <w:szCs w:val="1"/>
              </w:rPr>
            </w:pPr>
          </w:p>
        </w:tc>
        <w:tc>
          <w:tcPr>
            <w:tcW w:w="300" w:type="dxa"/>
            <w:vAlign w:val="bottom"/>
          </w:tcPr>
          <w:p w14:paraId="611E8055" w14:textId="77777777" w:rsidR="004B413C" w:rsidRDefault="004B413C">
            <w:pPr>
              <w:spacing w:line="20" w:lineRule="exact"/>
              <w:rPr>
                <w:sz w:val="1"/>
                <w:szCs w:val="1"/>
              </w:rPr>
            </w:pPr>
          </w:p>
        </w:tc>
        <w:tc>
          <w:tcPr>
            <w:tcW w:w="300" w:type="dxa"/>
            <w:vAlign w:val="bottom"/>
          </w:tcPr>
          <w:p w14:paraId="6A2E3A3B" w14:textId="77777777" w:rsidR="004B413C" w:rsidRDefault="004B413C">
            <w:pPr>
              <w:spacing w:line="20" w:lineRule="exact"/>
              <w:rPr>
                <w:sz w:val="1"/>
                <w:szCs w:val="1"/>
              </w:rPr>
            </w:pPr>
          </w:p>
        </w:tc>
        <w:tc>
          <w:tcPr>
            <w:tcW w:w="320" w:type="dxa"/>
            <w:vAlign w:val="bottom"/>
          </w:tcPr>
          <w:p w14:paraId="0A7CE538" w14:textId="77777777" w:rsidR="004B413C" w:rsidRDefault="004B413C">
            <w:pPr>
              <w:spacing w:line="20" w:lineRule="exact"/>
              <w:rPr>
                <w:sz w:val="1"/>
                <w:szCs w:val="1"/>
              </w:rPr>
            </w:pPr>
          </w:p>
        </w:tc>
        <w:tc>
          <w:tcPr>
            <w:tcW w:w="300" w:type="dxa"/>
            <w:vAlign w:val="bottom"/>
          </w:tcPr>
          <w:p w14:paraId="74724B84" w14:textId="77777777" w:rsidR="004B413C" w:rsidRDefault="004B413C">
            <w:pPr>
              <w:spacing w:line="20" w:lineRule="exact"/>
              <w:rPr>
                <w:sz w:val="1"/>
                <w:szCs w:val="1"/>
              </w:rPr>
            </w:pPr>
          </w:p>
        </w:tc>
        <w:tc>
          <w:tcPr>
            <w:tcW w:w="300" w:type="dxa"/>
            <w:vAlign w:val="bottom"/>
          </w:tcPr>
          <w:p w14:paraId="5FC7ED4E" w14:textId="77777777" w:rsidR="004B413C" w:rsidRDefault="004B413C">
            <w:pPr>
              <w:spacing w:line="20" w:lineRule="exact"/>
              <w:rPr>
                <w:sz w:val="1"/>
                <w:szCs w:val="1"/>
              </w:rPr>
            </w:pPr>
          </w:p>
        </w:tc>
        <w:tc>
          <w:tcPr>
            <w:tcW w:w="300" w:type="dxa"/>
            <w:vAlign w:val="bottom"/>
          </w:tcPr>
          <w:p w14:paraId="13E7A7F9" w14:textId="77777777" w:rsidR="004B413C" w:rsidRDefault="004B413C">
            <w:pPr>
              <w:spacing w:line="20" w:lineRule="exact"/>
              <w:rPr>
                <w:sz w:val="1"/>
                <w:szCs w:val="1"/>
              </w:rPr>
            </w:pPr>
          </w:p>
        </w:tc>
        <w:tc>
          <w:tcPr>
            <w:tcW w:w="320" w:type="dxa"/>
            <w:vAlign w:val="bottom"/>
          </w:tcPr>
          <w:p w14:paraId="3923BEBE" w14:textId="77777777" w:rsidR="004B413C" w:rsidRDefault="004B413C">
            <w:pPr>
              <w:spacing w:line="20" w:lineRule="exact"/>
              <w:rPr>
                <w:sz w:val="1"/>
                <w:szCs w:val="1"/>
              </w:rPr>
            </w:pPr>
          </w:p>
        </w:tc>
        <w:tc>
          <w:tcPr>
            <w:tcW w:w="300" w:type="dxa"/>
            <w:vAlign w:val="bottom"/>
          </w:tcPr>
          <w:p w14:paraId="2B595D36" w14:textId="77777777" w:rsidR="004B413C" w:rsidRDefault="004B413C">
            <w:pPr>
              <w:spacing w:line="20" w:lineRule="exact"/>
              <w:rPr>
                <w:sz w:val="1"/>
                <w:szCs w:val="1"/>
              </w:rPr>
            </w:pPr>
          </w:p>
        </w:tc>
        <w:tc>
          <w:tcPr>
            <w:tcW w:w="300" w:type="dxa"/>
            <w:vAlign w:val="bottom"/>
          </w:tcPr>
          <w:p w14:paraId="1E59A075" w14:textId="77777777" w:rsidR="004B413C" w:rsidRDefault="004B413C">
            <w:pPr>
              <w:spacing w:line="20" w:lineRule="exact"/>
              <w:rPr>
                <w:sz w:val="1"/>
                <w:szCs w:val="1"/>
              </w:rPr>
            </w:pPr>
          </w:p>
        </w:tc>
        <w:tc>
          <w:tcPr>
            <w:tcW w:w="320" w:type="dxa"/>
            <w:vAlign w:val="bottom"/>
          </w:tcPr>
          <w:p w14:paraId="6F6D790D" w14:textId="77777777" w:rsidR="004B413C" w:rsidRDefault="004B413C">
            <w:pPr>
              <w:spacing w:line="20" w:lineRule="exact"/>
              <w:rPr>
                <w:sz w:val="1"/>
                <w:szCs w:val="1"/>
              </w:rPr>
            </w:pPr>
          </w:p>
        </w:tc>
        <w:tc>
          <w:tcPr>
            <w:tcW w:w="300" w:type="dxa"/>
            <w:vAlign w:val="bottom"/>
          </w:tcPr>
          <w:p w14:paraId="55C9CBAD" w14:textId="77777777" w:rsidR="004B413C" w:rsidRDefault="004B413C">
            <w:pPr>
              <w:spacing w:line="20" w:lineRule="exact"/>
              <w:rPr>
                <w:sz w:val="1"/>
                <w:szCs w:val="1"/>
              </w:rPr>
            </w:pPr>
          </w:p>
        </w:tc>
        <w:tc>
          <w:tcPr>
            <w:tcW w:w="300" w:type="dxa"/>
            <w:vAlign w:val="bottom"/>
          </w:tcPr>
          <w:p w14:paraId="399791AD" w14:textId="77777777" w:rsidR="004B413C" w:rsidRDefault="004B413C">
            <w:pPr>
              <w:spacing w:line="20" w:lineRule="exact"/>
              <w:rPr>
                <w:sz w:val="1"/>
                <w:szCs w:val="1"/>
              </w:rPr>
            </w:pPr>
          </w:p>
        </w:tc>
        <w:tc>
          <w:tcPr>
            <w:tcW w:w="300" w:type="dxa"/>
            <w:vAlign w:val="bottom"/>
          </w:tcPr>
          <w:p w14:paraId="06BC6DEC" w14:textId="77777777" w:rsidR="004B413C" w:rsidRDefault="004B413C">
            <w:pPr>
              <w:spacing w:line="20" w:lineRule="exact"/>
              <w:rPr>
                <w:sz w:val="1"/>
                <w:szCs w:val="1"/>
              </w:rPr>
            </w:pPr>
          </w:p>
        </w:tc>
        <w:tc>
          <w:tcPr>
            <w:tcW w:w="320" w:type="dxa"/>
            <w:vAlign w:val="bottom"/>
          </w:tcPr>
          <w:p w14:paraId="05D1A292" w14:textId="77777777" w:rsidR="004B413C" w:rsidRDefault="004B413C">
            <w:pPr>
              <w:spacing w:line="20" w:lineRule="exact"/>
              <w:rPr>
                <w:sz w:val="1"/>
                <w:szCs w:val="1"/>
              </w:rPr>
            </w:pPr>
          </w:p>
        </w:tc>
        <w:tc>
          <w:tcPr>
            <w:tcW w:w="480" w:type="dxa"/>
            <w:vAlign w:val="bottom"/>
          </w:tcPr>
          <w:p w14:paraId="5656787B" w14:textId="77777777" w:rsidR="004B413C" w:rsidRDefault="004B413C">
            <w:pPr>
              <w:spacing w:line="20" w:lineRule="exact"/>
              <w:rPr>
                <w:sz w:val="1"/>
                <w:szCs w:val="1"/>
              </w:rPr>
            </w:pPr>
          </w:p>
        </w:tc>
        <w:tc>
          <w:tcPr>
            <w:tcW w:w="0" w:type="dxa"/>
            <w:vAlign w:val="bottom"/>
          </w:tcPr>
          <w:p w14:paraId="4E58DE6D" w14:textId="77777777" w:rsidR="004B413C" w:rsidRDefault="004B413C">
            <w:pPr>
              <w:spacing w:line="20" w:lineRule="exact"/>
              <w:rPr>
                <w:sz w:val="1"/>
                <w:szCs w:val="1"/>
              </w:rPr>
            </w:pPr>
          </w:p>
        </w:tc>
      </w:tr>
      <w:tr w:rsidR="004B413C" w14:paraId="64A9F261" w14:textId="77777777">
        <w:trPr>
          <w:trHeight w:val="186"/>
        </w:trPr>
        <w:tc>
          <w:tcPr>
            <w:tcW w:w="180" w:type="dxa"/>
            <w:vAlign w:val="bottom"/>
          </w:tcPr>
          <w:p w14:paraId="09A62F26" w14:textId="77777777" w:rsidR="004B413C" w:rsidRDefault="004B413C">
            <w:pPr>
              <w:rPr>
                <w:sz w:val="16"/>
                <w:szCs w:val="16"/>
              </w:rPr>
            </w:pPr>
          </w:p>
        </w:tc>
        <w:tc>
          <w:tcPr>
            <w:tcW w:w="720" w:type="dxa"/>
            <w:vAlign w:val="bottom"/>
          </w:tcPr>
          <w:p w14:paraId="476B888A" w14:textId="77777777" w:rsidR="004B413C" w:rsidRDefault="00EC2FEA">
            <w:pPr>
              <w:ind w:right="230"/>
              <w:jc w:val="right"/>
              <w:rPr>
                <w:sz w:val="20"/>
                <w:szCs w:val="20"/>
              </w:rPr>
            </w:pPr>
            <w:r>
              <w:rPr>
                <w:rFonts w:ascii="Arial" w:eastAsia="Arial" w:hAnsi="Arial" w:cs="Arial"/>
                <w:color w:val="4D4D4D"/>
                <w:sz w:val="16"/>
                <w:szCs w:val="16"/>
              </w:rPr>
              <w:t>2018</w:t>
            </w:r>
          </w:p>
        </w:tc>
        <w:tc>
          <w:tcPr>
            <w:tcW w:w="300" w:type="dxa"/>
            <w:vAlign w:val="bottom"/>
          </w:tcPr>
          <w:p w14:paraId="0361F7C5" w14:textId="77777777" w:rsidR="004B413C" w:rsidRDefault="004B413C">
            <w:pPr>
              <w:rPr>
                <w:sz w:val="16"/>
                <w:szCs w:val="16"/>
              </w:rPr>
            </w:pPr>
          </w:p>
        </w:tc>
        <w:tc>
          <w:tcPr>
            <w:tcW w:w="300" w:type="dxa"/>
            <w:vAlign w:val="bottom"/>
          </w:tcPr>
          <w:p w14:paraId="606AE7AD" w14:textId="77777777" w:rsidR="004B413C" w:rsidRDefault="004B413C">
            <w:pPr>
              <w:rPr>
                <w:sz w:val="16"/>
                <w:szCs w:val="16"/>
              </w:rPr>
            </w:pPr>
          </w:p>
        </w:tc>
        <w:tc>
          <w:tcPr>
            <w:tcW w:w="320" w:type="dxa"/>
            <w:vAlign w:val="bottom"/>
          </w:tcPr>
          <w:p w14:paraId="0046D103" w14:textId="77777777" w:rsidR="004B413C" w:rsidRDefault="004B413C">
            <w:pPr>
              <w:rPr>
                <w:sz w:val="16"/>
                <w:szCs w:val="16"/>
              </w:rPr>
            </w:pPr>
          </w:p>
        </w:tc>
        <w:tc>
          <w:tcPr>
            <w:tcW w:w="300" w:type="dxa"/>
            <w:vAlign w:val="bottom"/>
          </w:tcPr>
          <w:p w14:paraId="37CD088D" w14:textId="77777777" w:rsidR="004B413C" w:rsidRDefault="004B413C">
            <w:pPr>
              <w:rPr>
                <w:sz w:val="16"/>
                <w:szCs w:val="16"/>
              </w:rPr>
            </w:pPr>
          </w:p>
        </w:tc>
        <w:tc>
          <w:tcPr>
            <w:tcW w:w="300" w:type="dxa"/>
            <w:vAlign w:val="bottom"/>
          </w:tcPr>
          <w:p w14:paraId="4FCDE65C" w14:textId="77777777" w:rsidR="004B413C" w:rsidRDefault="004B413C">
            <w:pPr>
              <w:rPr>
                <w:sz w:val="16"/>
                <w:szCs w:val="16"/>
              </w:rPr>
            </w:pPr>
          </w:p>
        </w:tc>
        <w:tc>
          <w:tcPr>
            <w:tcW w:w="320" w:type="dxa"/>
            <w:vAlign w:val="bottom"/>
          </w:tcPr>
          <w:p w14:paraId="290B372F" w14:textId="77777777" w:rsidR="004B413C" w:rsidRDefault="004B413C">
            <w:pPr>
              <w:rPr>
                <w:sz w:val="16"/>
                <w:szCs w:val="16"/>
              </w:rPr>
            </w:pPr>
          </w:p>
        </w:tc>
        <w:tc>
          <w:tcPr>
            <w:tcW w:w="300" w:type="dxa"/>
            <w:vAlign w:val="bottom"/>
          </w:tcPr>
          <w:p w14:paraId="2E50BECC" w14:textId="77777777" w:rsidR="004B413C" w:rsidRDefault="004B413C">
            <w:pPr>
              <w:rPr>
                <w:sz w:val="16"/>
                <w:szCs w:val="16"/>
              </w:rPr>
            </w:pPr>
          </w:p>
        </w:tc>
        <w:tc>
          <w:tcPr>
            <w:tcW w:w="300" w:type="dxa"/>
            <w:vAlign w:val="bottom"/>
          </w:tcPr>
          <w:p w14:paraId="6AB45ED7" w14:textId="77777777" w:rsidR="004B413C" w:rsidRDefault="004B413C">
            <w:pPr>
              <w:rPr>
                <w:sz w:val="16"/>
                <w:szCs w:val="16"/>
              </w:rPr>
            </w:pPr>
          </w:p>
        </w:tc>
        <w:tc>
          <w:tcPr>
            <w:tcW w:w="300" w:type="dxa"/>
            <w:vAlign w:val="bottom"/>
          </w:tcPr>
          <w:p w14:paraId="24A749EE" w14:textId="77777777" w:rsidR="004B413C" w:rsidRDefault="004B413C">
            <w:pPr>
              <w:rPr>
                <w:sz w:val="16"/>
                <w:szCs w:val="16"/>
              </w:rPr>
            </w:pPr>
          </w:p>
        </w:tc>
        <w:tc>
          <w:tcPr>
            <w:tcW w:w="320" w:type="dxa"/>
            <w:vAlign w:val="bottom"/>
          </w:tcPr>
          <w:p w14:paraId="40CBF18C" w14:textId="77777777" w:rsidR="004B413C" w:rsidRDefault="004B413C">
            <w:pPr>
              <w:rPr>
                <w:sz w:val="16"/>
                <w:szCs w:val="16"/>
              </w:rPr>
            </w:pPr>
          </w:p>
        </w:tc>
        <w:tc>
          <w:tcPr>
            <w:tcW w:w="300" w:type="dxa"/>
            <w:vAlign w:val="bottom"/>
          </w:tcPr>
          <w:p w14:paraId="6AFE69A3" w14:textId="77777777" w:rsidR="004B413C" w:rsidRDefault="004B413C">
            <w:pPr>
              <w:rPr>
                <w:sz w:val="16"/>
                <w:szCs w:val="16"/>
              </w:rPr>
            </w:pPr>
          </w:p>
        </w:tc>
        <w:tc>
          <w:tcPr>
            <w:tcW w:w="300" w:type="dxa"/>
            <w:vAlign w:val="bottom"/>
          </w:tcPr>
          <w:p w14:paraId="3D2793FE" w14:textId="77777777" w:rsidR="004B413C" w:rsidRDefault="004B413C">
            <w:pPr>
              <w:rPr>
                <w:sz w:val="16"/>
                <w:szCs w:val="16"/>
              </w:rPr>
            </w:pPr>
          </w:p>
        </w:tc>
        <w:tc>
          <w:tcPr>
            <w:tcW w:w="300" w:type="dxa"/>
            <w:vAlign w:val="bottom"/>
          </w:tcPr>
          <w:p w14:paraId="326541D4" w14:textId="77777777" w:rsidR="004B413C" w:rsidRDefault="004B413C">
            <w:pPr>
              <w:rPr>
                <w:sz w:val="16"/>
                <w:szCs w:val="16"/>
              </w:rPr>
            </w:pPr>
          </w:p>
        </w:tc>
        <w:tc>
          <w:tcPr>
            <w:tcW w:w="320" w:type="dxa"/>
            <w:vAlign w:val="bottom"/>
          </w:tcPr>
          <w:p w14:paraId="719B3196" w14:textId="77777777" w:rsidR="004B413C" w:rsidRDefault="004B413C">
            <w:pPr>
              <w:rPr>
                <w:sz w:val="16"/>
                <w:szCs w:val="16"/>
              </w:rPr>
            </w:pPr>
          </w:p>
        </w:tc>
        <w:tc>
          <w:tcPr>
            <w:tcW w:w="300" w:type="dxa"/>
            <w:vAlign w:val="bottom"/>
          </w:tcPr>
          <w:p w14:paraId="69CA43F2" w14:textId="77777777" w:rsidR="004B413C" w:rsidRDefault="004B413C">
            <w:pPr>
              <w:rPr>
                <w:sz w:val="16"/>
                <w:szCs w:val="16"/>
              </w:rPr>
            </w:pPr>
          </w:p>
        </w:tc>
        <w:tc>
          <w:tcPr>
            <w:tcW w:w="300" w:type="dxa"/>
            <w:vAlign w:val="bottom"/>
          </w:tcPr>
          <w:p w14:paraId="0F9D8FE1" w14:textId="77777777" w:rsidR="004B413C" w:rsidRDefault="004B413C">
            <w:pPr>
              <w:rPr>
                <w:sz w:val="16"/>
                <w:szCs w:val="16"/>
              </w:rPr>
            </w:pPr>
          </w:p>
        </w:tc>
        <w:tc>
          <w:tcPr>
            <w:tcW w:w="300" w:type="dxa"/>
            <w:vAlign w:val="bottom"/>
          </w:tcPr>
          <w:p w14:paraId="2AA572F9" w14:textId="77777777" w:rsidR="004B413C" w:rsidRDefault="004B413C">
            <w:pPr>
              <w:rPr>
                <w:sz w:val="16"/>
                <w:szCs w:val="16"/>
              </w:rPr>
            </w:pPr>
          </w:p>
        </w:tc>
        <w:tc>
          <w:tcPr>
            <w:tcW w:w="320" w:type="dxa"/>
            <w:vAlign w:val="bottom"/>
          </w:tcPr>
          <w:p w14:paraId="283871D5" w14:textId="77777777" w:rsidR="004B413C" w:rsidRDefault="004B413C">
            <w:pPr>
              <w:rPr>
                <w:sz w:val="16"/>
                <w:szCs w:val="16"/>
              </w:rPr>
            </w:pPr>
          </w:p>
        </w:tc>
        <w:tc>
          <w:tcPr>
            <w:tcW w:w="300" w:type="dxa"/>
            <w:vAlign w:val="bottom"/>
          </w:tcPr>
          <w:p w14:paraId="1873B4C6" w14:textId="77777777" w:rsidR="004B413C" w:rsidRDefault="004B413C">
            <w:pPr>
              <w:rPr>
                <w:sz w:val="16"/>
                <w:szCs w:val="16"/>
              </w:rPr>
            </w:pPr>
          </w:p>
        </w:tc>
        <w:tc>
          <w:tcPr>
            <w:tcW w:w="300" w:type="dxa"/>
            <w:vAlign w:val="bottom"/>
          </w:tcPr>
          <w:p w14:paraId="29EAD2D8" w14:textId="77777777" w:rsidR="004B413C" w:rsidRDefault="004B413C">
            <w:pPr>
              <w:rPr>
                <w:sz w:val="16"/>
                <w:szCs w:val="16"/>
              </w:rPr>
            </w:pPr>
          </w:p>
        </w:tc>
        <w:tc>
          <w:tcPr>
            <w:tcW w:w="300" w:type="dxa"/>
            <w:vAlign w:val="bottom"/>
          </w:tcPr>
          <w:p w14:paraId="30A763D0" w14:textId="77777777" w:rsidR="004B413C" w:rsidRDefault="004B413C">
            <w:pPr>
              <w:rPr>
                <w:sz w:val="16"/>
                <w:szCs w:val="16"/>
              </w:rPr>
            </w:pPr>
          </w:p>
        </w:tc>
        <w:tc>
          <w:tcPr>
            <w:tcW w:w="320" w:type="dxa"/>
            <w:vAlign w:val="bottom"/>
          </w:tcPr>
          <w:p w14:paraId="20ACF702" w14:textId="77777777" w:rsidR="004B413C" w:rsidRDefault="004B413C">
            <w:pPr>
              <w:rPr>
                <w:sz w:val="16"/>
                <w:szCs w:val="16"/>
              </w:rPr>
            </w:pPr>
          </w:p>
        </w:tc>
        <w:tc>
          <w:tcPr>
            <w:tcW w:w="300" w:type="dxa"/>
            <w:vAlign w:val="bottom"/>
          </w:tcPr>
          <w:p w14:paraId="268CD667" w14:textId="77777777" w:rsidR="004B413C" w:rsidRDefault="004B413C">
            <w:pPr>
              <w:rPr>
                <w:sz w:val="16"/>
                <w:szCs w:val="16"/>
              </w:rPr>
            </w:pPr>
          </w:p>
        </w:tc>
        <w:tc>
          <w:tcPr>
            <w:tcW w:w="300" w:type="dxa"/>
            <w:vAlign w:val="bottom"/>
          </w:tcPr>
          <w:p w14:paraId="0409FC9F" w14:textId="77777777" w:rsidR="004B413C" w:rsidRDefault="004B413C">
            <w:pPr>
              <w:rPr>
                <w:sz w:val="16"/>
                <w:szCs w:val="16"/>
              </w:rPr>
            </w:pPr>
          </w:p>
        </w:tc>
        <w:tc>
          <w:tcPr>
            <w:tcW w:w="300" w:type="dxa"/>
            <w:vAlign w:val="bottom"/>
          </w:tcPr>
          <w:p w14:paraId="0E2D1304" w14:textId="77777777" w:rsidR="004B413C" w:rsidRDefault="004B413C">
            <w:pPr>
              <w:rPr>
                <w:sz w:val="16"/>
                <w:szCs w:val="16"/>
              </w:rPr>
            </w:pPr>
          </w:p>
        </w:tc>
        <w:tc>
          <w:tcPr>
            <w:tcW w:w="320" w:type="dxa"/>
            <w:vAlign w:val="bottom"/>
          </w:tcPr>
          <w:p w14:paraId="723F3D38" w14:textId="77777777" w:rsidR="004B413C" w:rsidRDefault="004B413C">
            <w:pPr>
              <w:rPr>
                <w:sz w:val="16"/>
                <w:szCs w:val="16"/>
              </w:rPr>
            </w:pPr>
          </w:p>
        </w:tc>
        <w:tc>
          <w:tcPr>
            <w:tcW w:w="300" w:type="dxa"/>
            <w:vAlign w:val="bottom"/>
          </w:tcPr>
          <w:p w14:paraId="7F1C7318" w14:textId="77777777" w:rsidR="004B413C" w:rsidRDefault="004B413C">
            <w:pPr>
              <w:rPr>
                <w:sz w:val="16"/>
                <w:szCs w:val="16"/>
              </w:rPr>
            </w:pPr>
          </w:p>
        </w:tc>
        <w:tc>
          <w:tcPr>
            <w:tcW w:w="300" w:type="dxa"/>
            <w:vAlign w:val="bottom"/>
          </w:tcPr>
          <w:p w14:paraId="01785356" w14:textId="77777777" w:rsidR="004B413C" w:rsidRDefault="004B413C">
            <w:pPr>
              <w:rPr>
                <w:sz w:val="16"/>
                <w:szCs w:val="16"/>
              </w:rPr>
            </w:pPr>
          </w:p>
        </w:tc>
        <w:tc>
          <w:tcPr>
            <w:tcW w:w="300" w:type="dxa"/>
            <w:vAlign w:val="bottom"/>
          </w:tcPr>
          <w:p w14:paraId="0021C836" w14:textId="77777777" w:rsidR="004B413C" w:rsidRDefault="004B413C">
            <w:pPr>
              <w:rPr>
                <w:sz w:val="16"/>
                <w:szCs w:val="16"/>
              </w:rPr>
            </w:pPr>
          </w:p>
        </w:tc>
        <w:tc>
          <w:tcPr>
            <w:tcW w:w="320" w:type="dxa"/>
            <w:vAlign w:val="bottom"/>
          </w:tcPr>
          <w:p w14:paraId="2B0A7B6A" w14:textId="77777777" w:rsidR="004B413C" w:rsidRDefault="004B413C">
            <w:pPr>
              <w:rPr>
                <w:sz w:val="16"/>
                <w:szCs w:val="16"/>
              </w:rPr>
            </w:pPr>
          </w:p>
        </w:tc>
        <w:tc>
          <w:tcPr>
            <w:tcW w:w="300" w:type="dxa"/>
            <w:vAlign w:val="bottom"/>
          </w:tcPr>
          <w:p w14:paraId="4C2D4E89" w14:textId="77777777" w:rsidR="004B413C" w:rsidRDefault="004B413C">
            <w:pPr>
              <w:rPr>
                <w:sz w:val="16"/>
                <w:szCs w:val="16"/>
              </w:rPr>
            </w:pPr>
          </w:p>
        </w:tc>
        <w:tc>
          <w:tcPr>
            <w:tcW w:w="300" w:type="dxa"/>
            <w:vAlign w:val="bottom"/>
          </w:tcPr>
          <w:p w14:paraId="012AB49E" w14:textId="77777777" w:rsidR="004B413C" w:rsidRDefault="004B413C">
            <w:pPr>
              <w:rPr>
                <w:sz w:val="16"/>
                <w:szCs w:val="16"/>
              </w:rPr>
            </w:pPr>
          </w:p>
        </w:tc>
        <w:tc>
          <w:tcPr>
            <w:tcW w:w="320" w:type="dxa"/>
            <w:vAlign w:val="bottom"/>
          </w:tcPr>
          <w:p w14:paraId="5E5FB284" w14:textId="77777777" w:rsidR="004B413C" w:rsidRDefault="004B413C">
            <w:pPr>
              <w:rPr>
                <w:sz w:val="16"/>
                <w:szCs w:val="16"/>
              </w:rPr>
            </w:pPr>
          </w:p>
        </w:tc>
        <w:tc>
          <w:tcPr>
            <w:tcW w:w="300" w:type="dxa"/>
            <w:vAlign w:val="bottom"/>
          </w:tcPr>
          <w:p w14:paraId="185056BC" w14:textId="77777777" w:rsidR="004B413C" w:rsidRDefault="004B413C">
            <w:pPr>
              <w:rPr>
                <w:sz w:val="16"/>
                <w:szCs w:val="16"/>
              </w:rPr>
            </w:pPr>
          </w:p>
        </w:tc>
        <w:tc>
          <w:tcPr>
            <w:tcW w:w="300" w:type="dxa"/>
            <w:vAlign w:val="bottom"/>
          </w:tcPr>
          <w:p w14:paraId="5D1C3500" w14:textId="77777777" w:rsidR="004B413C" w:rsidRDefault="004B413C">
            <w:pPr>
              <w:rPr>
                <w:sz w:val="16"/>
                <w:szCs w:val="16"/>
              </w:rPr>
            </w:pPr>
          </w:p>
        </w:tc>
        <w:tc>
          <w:tcPr>
            <w:tcW w:w="300" w:type="dxa"/>
            <w:vAlign w:val="bottom"/>
          </w:tcPr>
          <w:p w14:paraId="1E2A1E83" w14:textId="77777777" w:rsidR="004B413C" w:rsidRDefault="004B413C">
            <w:pPr>
              <w:rPr>
                <w:sz w:val="16"/>
                <w:szCs w:val="16"/>
              </w:rPr>
            </w:pPr>
          </w:p>
        </w:tc>
        <w:tc>
          <w:tcPr>
            <w:tcW w:w="320" w:type="dxa"/>
            <w:vAlign w:val="bottom"/>
          </w:tcPr>
          <w:p w14:paraId="50E15571" w14:textId="77777777" w:rsidR="004B413C" w:rsidRDefault="004B413C">
            <w:pPr>
              <w:rPr>
                <w:sz w:val="16"/>
                <w:szCs w:val="16"/>
              </w:rPr>
            </w:pPr>
          </w:p>
        </w:tc>
        <w:tc>
          <w:tcPr>
            <w:tcW w:w="480" w:type="dxa"/>
            <w:vAlign w:val="bottom"/>
          </w:tcPr>
          <w:p w14:paraId="6F979F53" w14:textId="77777777" w:rsidR="004B413C" w:rsidRDefault="004B413C">
            <w:pPr>
              <w:rPr>
                <w:sz w:val="16"/>
                <w:szCs w:val="16"/>
              </w:rPr>
            </w:pPr>
          </w:p>
        </w:tc>
        <w:tc>
          <w:tcPr>
            <w:tcW w:w="0" w:type="dxa"/>
            <w:vAlign w:val="bottom"/>
          </w:tcPr>
          <w:p w14:paraId="26C813BD" w14:textId="77777777" w:rsidR="004B413C" w:rsidRDefault="004B413C">
            <w:pPr>
              <w:rPr>
                <w:sz w:val="1"/>
                <w:szCs w:val="1"/>
              </w:rPr>
            </w:pPr>
          </w:p>
        </w:tc>
      </w:tr>
      <w:tr w:rsidR="004B413C" w14:paraId="0F57984D" w14:textId="77777777">
        <w:trPr>
          <w:trHeight w:val="260"/>
        </w:trPr>
        <w:tc>
          <w:tcPr>
            <w:tcW w:w="180" w:type="dxa"/>
            <w:vAlign w:val="bottom"/>
          </w:tcPr>
          <w:p w14:paraId="66C46055" w14:textId="77777777" w:rsidR="004B413C" w:rsidRDefault="004B413C"/>
        </w:tc>
        <w:tc>
          <w:tcPr>
            <w:tcW w:w="720" w:type="dxa"/>
            <w:vAlign w:val="bottom"/>
          </w:tcPr>
          <w:p w14:paraId="16B088B4" w14:textId="77777777" w:rsidR="004B413C" w:rsidRDefault="00EC2FEA">
            <w:pPr>
              <w:ind w:right="230"/>
              <w:jc w:val="right"/>
              <w:rPr>
                <w:sz w:val="20"/>
                <w:szCs w:val="20"/>
              </w:rPr>
            </w:pPr>
            <w:r>
              <w:rPr>
                <w:rFonts w:ascii="Arial" w:eastAsia="Arial" w:hAnsi="Arial" w:cs="Arial"/>
                <w:color w:val="4D4D4D"/>
                <w:sz w:val="16"/>
                <w:szCs w:val="16"/>
              </w:rPr>
              <w:t>2012</w:t>
            </w:r>
          </w:p>
        </w:tc>
        <w:tc>
          <w:tcPr>
            <w:tcW w:w="300" w:type="dxa"/>
            <w:vAlign w:val="bottom"/>
          </w:tcPr>
          <w:p w14:paraId="0D79237B" w14:textId="77777777" w:rsidR="004B413C" w:rsidRDefault="004B413C"/>
        </w:tc>
        <w:tc>
          <w:tcPr>
            <w:tcW w:w="300" w:type="dxa"/>
            <w:vAlign w:val="bottom"/>
          </w:tcPr>
          <w:p w14:paraId="7B52E119" w14:textId="77777777" w:rsidR="004B413C" w:rsidRDefault="004B413C"/>
        </w:tc>
        <w:tc>
          <w:tcPr>
            <w:tcW w:w="320" w:type="dxa"/>
            <w:vAlign w:val="bottom"/>
          </w:tcPr>
          <w:p w14:paraId="35927DDC" w14:textId="77777777" w:rsidR="004B413C" w:rsidRDefault="004B413C"/>
        </w:tc>
        <w:tc>
          <w:tcPr>
            <w:tcW w:w="300" w:type="dxa"/>
            <w:vAlign w:val="bottom"/>
          </w:tcPr>
          <w:p w14:paraId="4FF32B7A" w14:textId="77777777" w:rsidR="004B413C" w:rsidRDefault="004B413C"/>
        </w:tc>
        <w:tc>
          <w:tcPr>
            <w:tcW w:w="300" w:type="dxa"/>
            <w:vAlign w:val="bottom"/>
          </w:tcPr>
          <w:p w14:paraId="3ED7B6E5" w14:textId="77777777" w:rsidR="004B413C" w:rsidRDefault="004B413C"/>
        </w:tc>
        <w:tc>
          <w:tcPr>
            <w:tcW w:w="320" w:type="dxa"/>
            <w:vAlign w:val="bottom"/>
          </w:tcPr>
          <w:p w14:paraId="74904548" w14:textId="77777777" w:rsidR="004B413C" w:rsidRDefault="004B413C"/>
        </w:tc>
        <w:tc>
          <w:tcPr>
            <w:tcW w:w="300" w:type="dxa"/>
            <w:vAlign w:val="bottom"/>
          </w:tcPr>
          <w:p w14:paraId="5DBED00B" w14:textId="77777777" w:rsidR="004B413C" w:rsidRDefault="004B413C"/>
        </w:tc>
        <w:tc>
          <w:tcPr>
            <w:tcW w:w="300" w:type="dxa"/>
            <w:vAlign w:val="bottom"/>
          </w:tcPr>
          <w:p w14:paraId="7C401D9E" w14:textId="77777777" w:rsidR="004B413C" w:rsidRDefault="004B413C"/>
        </w:tc>
        <w:tc>
          <w:tcPr>
            <w:tcW w:w="300" w:type="dxa"/>
            <w:vAlign w:val="bottom"/>
          </w:tcPr>
          <w:p w14:paraId="42BD3E9E" w14:textId="77777777" w:rsidR="004B413C" w:rsidRDefault="004B413C"/>
        </w:tc>
        <w:tc>
          <w:tcPr>
            <w:tcW w:w="320" w:type="dxa"/>
            <w:vAlign w:val="bottom"/>
          </w:tcPr>
          <w:p w14:paraId="711815ED" w14:textId="77777777" w:rsidR="004B413C" w:rsidRDefault="004B413C"/>
        </w:tc>
        <w:tc>
          <w:tcPr>
            <w:tcW w:w="300" w:type="dxa"/>
            <w:vAlign w:val="bottom"/>
          </w:tcPr>
          <w:p w14:paraId="440E1FD5" w14:textId="77777777" w:rsidR="004B413C" w:rsidRDefault="004B413C"/>
        </w:tc>
        <w:tc>
          <w:tcPr>
            <w:tcW w:w="300" w:type="dxa"/>
            <w:vAlign w:val="bottom"/>
          </w:tcPr>
          <w:p w14:paraId="6CE7F63C" w14:textId="77777777" w:rsidR="004B413C" w:rsidRDefault="004B413C"/>
        </w:tc>
        <w:tc>
          <w:tcPr>
            <w:tcW w:w="300" w:type="dxa"/>
            <w:vAlign w:val="bottom"/>
          </w:tcPr>
          <w:p w14:paraId="19DE3D0E" w14:textId="77777777" w:rsidR="004B413C" w:rsidRDefault="004B413C"/>
        </w:tc>
        <w:tc>
          <w:tcPr>
            <w:tcW w:w="320" w:type="dxa"/>
            <w:vAlign w:val="bottom"/>
          </w:tcPr>
          <w:p w14:paraId="7DD9133B" w14:textId="77777777" w:rsidR="004B413C" w:rsidRDefault="004B413C"/>
        </w:tc>
        <w:tc>
          <w:tcPr>
            <w:tcW w:w="300" w:type="dxa"/>
            <w:vAlign w:val="bottom"/>
          </w:tcPr>
          <w:p w14:paraId="0BC3B3C6" w14:textId="77777777" w:rsidR="004B413C" w:rsidRDefault="004B413C"/>
        </w:tc>
        <w:tc>
          <w:tcPr>
            <w:tcW w:w="300" w:type="dxa"/>
            <w:vAlign w:val="bottom"/>
          </w:tcPr>
          <w:p w14:paraId="6DD477C9" w14:textId="77777777" w:rsidR="004B413C" w:rsidRDefault="004B413C"/>
        </w:tc>
        <w:tc>
          <w:tcPr>
            <w:tcW w:w="300" w:type="dxa"/>
            <w:vAlign w:val="bottom"/>
          </w:tcPr>
          <w:p w14:paraId="0B045774" w14:textId="77777777" w:rsidR="004B413C" w:rsidRDefault="004B413C"/>
        </w:tc>
        <w:tc>
          <w:tcPr>
            <w:tcW w:w="320" w:type="dxa"/>
            <w:vAlign w:val="bottom"/>
          </w:tcPr>
          <w:p w14:paraId="409BB350" w14:textId="77777777" w:rsidR="004B413C" w:rsidRDefault="004B413C"/>
        </w:tc>
        <w:tc>
          <w:tcPr>
            <w:tcW w:w="300" w:type="dxa"/>
            <w:vAlign w:val="bottom"/>
          </w:tcPr>
          <w:p w14:paraId="303AEA6A" w14:textId="77777777" w:rsidR="004B413C" w:rsidRDefault="004B413C"/>
        </w:tc>
        <w:tc>
          <w:tcPr>
            <w:tcW w:w="300" w:type="dxa"/>
            <w:vAlign w:val="bottom"/>
          </w:tcPr>
          <w:p w14:paraId="5F3FC2FE" w14:textId="77777777" w:rsidR="004B413C" w:rsidRDefault="004B413C"/>
        </w:tc>
        <w:tc>
          <w:tcPr>
            <w:tcW w:w="300" w:type="dxa"/>
            <w:vAlign w:val="bottom"/>
          </w:tcPr>
          <w:p w14:paraId="2C2865FD" w14:textId="77777777" w:rsidR="004B413C" w:rsidRDefault="004B413C"/>
        </w:tc>
        <w:tc>
          <w:tcPr>
            <w:tcW w:w="320" w:type="dxa"/>
            <w:vAlign w:val="bottom"/>
          </w:tcPr>
          <w:p w14:paraId="24DD5AFA" w14:textId="77777777" w:rsidR="004B413C" w:rsidRDefault="004B413C"/>
        </w:tc>
        <w:tc>
          <w:tcPr>
            <w:tcW w:w="300" w:type="dxa"/>
            <w:vAlign w:val="bottom"/>
          </w:tcPr>
          <w:p w14:paraId="5AF7E7E9" w14:textId="77777777" w:rsidR="004B413C" w:rsidRDefault="004B413C"/>
        </w:tc>
        <w:tc>
          <w:tcPr>
            <w:tcW w:w="300" w:type="dxa"/>
            <w:vAlign w:val="bottom"/>
          </w:tcPr>
          <w:p w14:paraId="7388AD3C" w14:textId="77777777" w:rsidR="004B413C" w:rsidRDefault="004B413C"/>
        </w:tc>
        <w:tc>
          <w:tcPr>
            <w:tcW w:w="300" w:type="dxa"/>
            <w:vAlign w:val="bottom"/>
          </w:tcPr>
          <w:p w14:paraId="5D6ABD99" w14:textId="77777777" w:rsidR="004B413C" w:rsidRDefault="004B413C"/>
        </w:tc>
        <w:tc>
          <w:tcPr>
            <w:tcW w:w="320" w:type="dxa"/>
            <w:vAlign w:val="bottom"/>
          </w:tcPr>
          <w:p w14:paraId="62F87883" w14:textId="77777777" w:rsidR="004B413C" w:rsidRDefault="004B413C"/>
        </w:tc>
        <w:tc>
          <w:tcPr>
            <w:tcW w:w="300" w:type="dxa"/>
            <w:vAlign w:val="bottom"/>
          </w:tcPr>
          <w:p w14:paraId="713422F0" w14:textId="77777777" w:rsidR="004B413C" w:rsidRDefault="004B413C"/>
        </w:tc>
        <w:tc>
          <w:tcPr>
            <w:tcW w:w="300" w:type="dxa"/>
            <w:vAlign w:val="bottom"/>
          </w:tcPr>
          <w:p w14:paraId="782D39DC" w14:textId="77777777" w:rsidR="004B413C" w:rsidRDefault="004B413C"/>
        </w:tc>
        <w:tc>
          <w:tcPr>
            <w:tcW w:w="300" w:type="dxa"/>
            <w:vAlign w:val="bottom"/>
          </w:tcPr>
          <w:p w14:paraId="7A11A3AE" w14:textId="77777777" w:rsidR="004B413C" w:rsidRDefault="004B413C"/>
        </w:tc>
        <w:tc>
          <w:tcPr>
            <w:tcW w:w="320" w:type="dxa"/>
            <w:vAlign w:val="bottom"/>
          </w:tcPr>
          <w:p w14:paraId="11C146AC" w14:textId="77777777" w:rsidR="004B413C" w:rsidRDefault="004B413C"/>
        </w:tc>
        <w:tc>
          <w:tcPr>
            <w:tcW w:w="300" w:type="dxa"/>
            <w:vAlign w:val="bottom"/>
          </w:tcPr>
          <w:p w14:paraId="3EC0DCB9" w14:textId="77777777" w:rsidR="004B413C" w:rsidRDefault="004B413C"/>
        </w:tc>
        <w:tc>
          <w:tcPr>
            <w:tcW w:w="300" w:type="dxa"/>
            <w:vAlign w:val="bottom"/>
          </w:tcPr>
          <w:p w14:paraId="07E06D71" w14:textId="77777777" w:rsidR="004B413C" w:rsidRDefault="004B413C"/>
        </w:tc>
        <w:tc>
          <w:tcPr>
            <w:tcW w:w="320" w:type="dxa"/>
            <w:vAlign w:val="bottom"/>
          </w:tcPr>
          <w:p w14:paraId="47D33F6C" w14:textId="77777777" w:rsidR="004B413C" w:rsidRDefault="004B413C"/>
        </w:tc>
        <w:tc>
          <w:tcPr>
            <w:tcW w:w="300" w:type="dxa"/>
            <w:vAlign w:val="bottom"/>
          </w:tcPr>
          <w:p w14:paraId="0E34F4FE" w14:textId="77777777" w:rsidR="004B413C" w:rsidRDefault="004B413C"/>
        </w:tc>
        <w:tc>
          <w:tcPr>
            <w:tcW w:w="300" w:type="dxa"/>
            <w:vAlign w:val="bottom"/>
          </w:tcPr>
          <w:p w14:paraId="20A77730" w14:textId="77777777" w:rsidR="004B413C" w:rsidRDefault="004B413C"/>
        </w:tc>
        <w:tc>
          <w:tcPr>
            <w:tcW w:w="300" w:type="dxa"/>
            <w:vAlign w:val="bottom"/>
          </w:tcPr>
          <w:p w14:paraId="539427C8" w14:textId="77777777" w:rsidR="004B413C" w:rsidRDefault="004B413C"/>
        </w:tc>
        <w:tc>
          <w:tcPr>
            <w:tcW w:w="320" w:type="dxa"/>
            <w:vAlign w:val="bottom"/>
          </w:tcPr>
          <w:p w14:paraId="75C6F819" w14:textId="77777777" w:rsidR="004B413C" w:rsidRDefault="004B413C"/>
        </w:tc>
        <w:tc>
          <w:tcPr>
            <w:tcW w:w="480" w:type="dxa"/>
            <w:vMerge w:val="restart"/>
            <w:vAlign w:val="bottom"/>
          </w:tcPr>
          <w:p w14:paraId="6D28CC1E" w14:textId="77777777" w:rsidR="004B413C" w:rsidRDefault="00EC2FEA">
            <w:pPr>
              <w:ind w:left="360"/>
              <w:rPr>
                <w:sz w:val="20"/>
                <w:szCs w:val="20"/>
              </w:rPr>
            </w:pPr>
            <w:r>
              <w:rPr>
                <w:rFonts w:ascii="Arial" w:eastAsia="Arial" w:hAnsi="Arial" w:cs="Arial"/>
                <w:color w:val="1A1A1A"/>
                <w:w w:val="86"/>
                <w:sz w:val="16"/>
                <w:szCs w:val="16"/>
              </w:rPr>
              <w:t>C</w:t>
            </w:r>
          </w:p>
        </w:tc>
        <w:tc>
          <w:tcPr>
            <w:tcW w:w="0" w:type="dxa"/>
            <w:vAlign w:val="bottom"/>
          </w:tcPr>
          <w:p w14:paraId="512B909C" w14:textId="77777777" w:rsidR="004B413C" w:rsidRDefault="004B413C">
            <w:pPr>
              <w:rPr>
                <w:sz w:val="1"/>
                <w:szCs w:val="1"/>
              </w:rPr>
            </w:pPr>
          </w:p>
        </w:tc>
      </w:tr>
      <w:tr w:rsidR="004B413C" w14:paraId="2A0AF157" w14:textId="77777777">
        <w:trPr>
          <w:trHeight w:val="119"/>
        </w:trPr>
        <w:tc>
          <w:tcPr>
            <w:tcW w:w="180" w:type="dxa"/>
            <w:vAlign w:val="bottom"/>
          </w:tcPr>
          <w:p w14:paraId="2E7A7D78" w14:textId="77777777" w:rsidR="004B413C" w:rsidRDefault="004B413C">
            <w:pPr>
              <w:rPr>
                <w:sz w:val="10"/>
                <w:szCs w:val="10"/>
              </w:rPr>
            </w:pPr>
          </w:p>
        </w:tc>
        <w:tc>
          <w:tcPr>
            <w:tcW w:w="720" w:type="dxa"/>
            <w:vAlign w:val="bottom"/>
          </w:tcPr>
          <w:p w14:paraId="2C2C209D" w14:textId="77777777" w:rsidR="004B413C" w:rsidRDefault="00EC2FEA">
            <w:pPr>
              <w:spacing w:line="119" w:lineRule="exact"/>
              <w:ind w:right="230"/>
              <w:jc w:val="right"/>
              <w:rPr>
                <w:sz w:val="20"/>
                <w:szCs w:val="20"/>
              </w:rPr>
            </w:pPr>
            <w:r>
              <w:rPr>
                <w:rFonts w:ascii="Arial" w:eastAsia="Arial" w:hAnsi="Arial" w:cs="Arial"/>
                <w:color w:val="4D4D4D"/>
                <w:sz w:val="13"/>
                <w:szCs w:val="13"/>
              </w:rPr>
              <w:t>2014</w:t>
            </w:r>
          </w:p>
        </w:tc>
        <w:tc>
          <w:tcPr>
            <w:tcW w:w="300" w:type="dxa"/>
            <w:vAlign w:val="bottom"/>
          </w:tcPr>
          <w:p w14:paraId="33EBED78" w14:textId="77777777" w:rsidR="004B413C" w:rsidRDefault="004B413C">
            <w:pPr>
              <w:rPr>
                <w:sz w:val="10"/>
                <w:szCs w:val="10"/>
              </w:rPr>
            </w:pPr>
          </w:p>
        </w:tc>
        <w:tc>
          <w:tcPr>
            <w:tcW w:w="300" w:type="dxa"/>
            <w:vAlign w:val="bottom"/>
          </w:tcPr>
          <w:p w14:paraId="7D01E48A" w14:textId="77777777" w:rsidR="004B413C" w:rsidRDefault="004B413C">
            <w:pPr>
              <w:rPr>
                <w:sz w:val="10"/>
                <w:szCs w:val="10"/>
              </w:rPr>
            </w:pPr>
          </w:p>
        </w:tc>
        <w:tc>
          <w:tcPr>
            <w:tcW w:w="320" w:type="dxa"/>
            <w:vAlign w:val="bottom"/>
          </w:tcPr>
          <w:p w14:paraId="4CA97B11" w14:textId="77777777" w:rsidR="004B413C" w:rsidRDefault="004B413C">
            <w:pPr>
              <w:rPr>
                <w:sz w:val="10"/>
                <w:szCs w:val="10"/>
              </w:rPr>
            </w:pPr>
          </w:p>
        </w:tc>
        <w:tc>
          <w:tcPr>
            <w:tcW w:w="300" w:type="dxa"/>
            <w:vAlign w:val="bottom"/>
          </w:tcPr>
          <w:p w14:paraId="1CE31B9C" w14:textId="77777777" w:rsidR="004B413C" w:rsidRDefault="004B413C">
            <w:pPr>
              <w:rPr>
                <w:sz w:val="10"/>
                <w:szCs w:val="10"/>
              </w:rPr>
            </w:pPr>
          </w:p>
        </w:tc>
        <w:tc>
          <w:tcPr>
            <w:tcW w:w="300" w:type="dxa"/>
            <w:vAlign w:val="bottom"/>
          </w:tcPr>
          <w:p w14:paraId="4FA700BE" w14:textId="77777777" w:rsidR="004B413C" w:rsidRDefault="004B413C">
            <w:pPr>
              <w:rPr>
                <w:sz w:val="10"/>
                <w:szCs w:val="10"/>
              </w:rPr>
            </w:pPr>
          </w:p>
        </w:tc>
        <w:tc>
          <w:tcPr>
            <w:tcW w:w="320" w:type="dxa"/>
            <w:vAlign w:val="bottom"/>
          </w:tcPr>
          <w:p w14:paraId="54D46764" w14:textId="77777777" w:rsidR="004B413C" w:rsidRDefault="004B413C">
            <w:pPr>
              <w:rPr>
                <w:sz w:val="10"/>
                <w:szCs w:val="10"/>
              </w:rPr>
            </w:pPr>
          </w:p>
        </w:tc>
        <w:tc>
          <w:tcPr>
            <w:tcW w:w="300" w:type="dxa"/>
            <w:vAlign w:val="bottom"/>
          </w:tcPr>
          <w:p w14:paraId="738F5685" w14:textId="77777777" w:rsidR="004B413C" w:rsidRDefault="004B413C">
            <w:pPr>
              <w:rPr>
                <w:sz w:val="10"/>
                <w:szCs w:val="10"/>
              </w:rPr>
            </w:pPr>
          </w:p>
        </w:tc>
        <w:tc>
          <w:tcPr>
            <w:tcW w:w="300" w:type="dxa"/>
            <w:vAlign w:val="bottom"/>
          </w:tcPr>
          <w:p w14:paraId="5CF71B6F" w14:textId="77777777" w:rsidR="004B413C" w:rsidRDefault="004B413C">
            <w:pPr>
              <w:rPr>
                <w:sz w:val="10"/>
                <w:szCs w:val="10"/>
              </w:rPr>
            </w:pPr>
          </w:p>
        </w:tc>
        <w:tc>
          <w:tcPr>
            <w:tcW w:w="300" w:type="dxa"/>
            <w:vAlign w:val="bottom"/>
          </w:tcPr>
          <w:p w14:paraId="0EE4598E" w14:textId="77777777" w:rsidR="004B413C" w:rsidRDefault="004B413C">
            <w:pPr>
              <w:rPr>
                <w:sz w:val="10"/>
                <w:szCs w:val="10"/>
              </w:rPr>
            </w:pPr>
          </w:p>
        </w:tc>
        <w:tc>
          <w:tcPr>
            <w:tcW w:w="320" w:type="dxa"/>
            <w:vAlign w:val="bottom"/>
          </w:tcPr>
          <w:p w14:paraId="694C4319" w14:textId="77777777" w:rsidR="004B413C" w:rsidRDefault="004B413C">
            <w:pPr>
              <w:rPr>
                <w:sz w:val="10"/>
                <w:szCs w:val="10"/>
              </w:rPr>
            </w:pPr>
          </w:p>
        </w:tc>
        <w:tc>
          <w:tcPr>
            <w:tcW w:w="300" w:type="dxa"/>
            <w:vAlign w:val="bottom"/>
          </w:tcPr>
          <w:p w14:paraId="2DB6FDDC" w14:textId="77777777" w:rsidR="004B413C" w:rsidRDefault="004B413C">
            <w:pPr>
              <w:rPr>
                <w:sz w:val="10"/>
                <w:szCs w:val="10"/>
              </w:rPr>
            </w:pPr>
          </w:p>
        </w:tc>
        <w:tc>
          <w:tcPr>
            <w:tcW w:w="300" w:type="dxa"/>
            <w:vAlign w:val="bottom"/>
          </w:tcPr>
          <w:p w14:paraId="6035AA5A" w14:textId="77777777" w:rsidR="004B413C" w:rsidRDefault="004B413C">
            <w:pPr>
              <w:rPr>
                <w:sz w:val="10"/>
                <w:szCs w:val="10"/>
              </w:rPr>
            </w:pPr>
          </w:p>
        </w:tc>
        <w:tc>
          <w:tcPr>
            <w:tcW w:w="300" w:type="dxa"/>
            <w:vAlign w:val="bottom"/>
          </w:tcPr>
          <w:p w14:paraId="05D518D7" w14:textId="77777777" w:rsidR="004B413C" w:rsidRDefault="004B413C">
            <w:pPr>
              <w:rPr>
                <w:sz w:val="10"/>
                <w:szCs w:val="10"/>
              </w:rPr>
            </w:pPr>
          </w:p>
        </w:tc>
        <w:tc>
          <w:tcPr>
            <w:tcW w:w="320" w:type="dxa"/>
            <w:vAlign w:val="bottom"/>
          </w:tcPr>
          <w:p w14:paraId="5B2690EC" w14:textId="77777777" w:rsidR="004B413C" w:rsidRDefault="004B413C">
            <w:pPr>
              <w:rPr>
                <w:sz w:val="10"/>
                <w:szCs w:val="10"/>
              </w:rPr>
            </w:pPr>
          </w:p>
        </w:tc>
        <w:tc>
          <w:tcPr>
            <w:tcW w:w="300" w:type="dxa"/>
            <w:vAlign w:val="bottom"/>
          </w:tcPr>
          <w:p w14:paraId="71929D00" w14:textId="77777777" w:rsidR="004B413C" w:rsidRDefault="004B413C">
            <w:pPr>
              <w:rPr>
                <w:sz w:val="10"/>
                <w:szCs w:val="10"/>
              </w:rPr>
            </w:pPr>
          </w:p>
        </w:tc>
        <w:tc>
          <w:tcPr>
            <w:tcW w:w="300" w:type="dxa"/>
            <w:vAlign w:val="bottom"/>
          </w:tcPr>
          <w:p w14:paraId="209DFF17" w14:textId="77777777" w:rsidR="004B413C" w:rsidRDefault="004B413C">
            <w:pPr>
              <w:rPr>
                <w:sz w:val="10"/>
                <w:szCs w:val="10"/>
              </w:rPr>
            </w:pPr>
          </w:p>
        </w:tc>
        <w:tc>
          <w:tcPr>
            <w:tcW w:w="300" w:type="dxa"/>
            <w:vAlign w:val="bottom"/>
          </w:tcPr>
          <w:p w14:paraId="684FD305" w14:textId="77777777" w:rsidR="004B413C" w:rsidRDefault="004B413C">
            <w:pPr>
              <w:rPr>
                <w:sz w:val="10"/>
                <w:szCs w:val="10"/>
              </w:rPr>
            </w:pPr>
          </w:p>
        </w:tc>
        <w:tc>
          <w:tcPr>
            <w:tcW w:w="320" w:type="dxa"/>
            <w:vAlign w:val="bottom"/>
          </w:tcPr>
          <w:p w14:paraId="595F5376" w14:textId="77777777" w:rsidR="004B413C" w:rsidRDefault="004B413C">
            <w:pPr>
              <w:rPr>
                <w:sz w:val="10"/>
                <w:szCs w:val="10"/>
              </w:rPr>
            </w:pPr>
          </w:p>
        </w:tc>
        <w:tc>
          <w:tcPr>
            <w:tcW w:w="300" w:type="dxa"/>
            <w:vAlign w:val="bottom"/>
          </w:tcPr>
          <w:p w14:paraId="3911BE3E" w14:textId="77777777" w:rsidR="004B413C" w:rsidRDefault="004B413C">
            <w:pPr>
              <w:rPr>
                <w:sz w:val="10"/>
                <w:szCs w:val="10"/>
              </w:rPr>
            </w:pPr>
          </w:p>
        </w:tc>
        <w:tc>
          <w:tcPr>
            <w:tcW w:w="300" w:type="dxa"/>
            <w:vAlign w:val="bottom"/>
          </w:tcPr>
          <w:p w14:paraId="78BC2B55" w14:textId="77777777" w:rsidR="004B413C" w:rsidRDefault="004B413C">
            <w:pPr>
              <w:rPr>
                <w:sz w:val="10"/>
                <w:szCs w:val="10"/>
              </w:rPr>
            </w:pPr>
          </w:p>
        </w:tc>
        <w:tc>
          <w:tcPr>
            <w:tcW w:w="300" w:type="dxa"/>
            <w:vAlign w:val="bottom"/>
          </w:tcPr>
          <w:p w14:paraId="65D761C6" w14:textId="77777777" w:rsidR="004B413C" w:rsidRDefault="004B413C">
            <w:pPr>
              <w:rPr>
                <w:sz w:val="10"/>
                <w:szCs w:val="10"/>
              </w:rPr>
            </w:pPr>
          </w:p>
        </w:tc>
        <w:tc>
          <w:tcPr>
            <w:tcW w:w="320" w:type="dxa"/>
            <w:vAlign w:val="bottom"/>
          </w:tcPr>
          <w:p w14:paraId="12CED98D" w14:textId="77777777" w:rsidR="004B413C" w:rsidRDefault="004B413C">
            <w:pPr>
              <w:rPr>
                <w:sz w:val="10"/>
                <w:szCs w:val="10"/>
              </w:rPr>
            </w:pPr>
          </w:p>
        </w:tc>
        <w:tc>
          <w:tcPr>
            <w:tcW w:w="300" w:type="dxa"/>
            <w:vAlign w:val="bottom"/>
          </w:tcPr>
          <w:p w14:paraId="247CA9ED" w14:textId="77777777" w:rsidR="004B413C" w:rsidRDefault="004B413C">
            <w:pPr>
              <w:rPr>
                <w:sz w:val="10"/>
                <w:szCs w:val="10"/>
              </w:rPr>
            </w:pPr>
          </w:p>
        </w:tc>
        <w:tc>
          <w:tcPr>
            <w:tcW w:w="300" w:type="dxa"/>
            <w:vAlign w:val="bottom"/>
          </w:tcPr>
          <w:p w14:paraId="5D8FA94F" w14:textId="77777777" w:rsidR="004B413C" w:rsidRDefault="004B413C">
            <w:pPr>
              <w:rPr>
                <w:sz w:val="10"/>
                <w:szCs w:val="10"/>
              </w:rPr>
            </w:pPr>
          </w:p>
        </w:tc>
        <w:tc>
          <w:tcPr>
            <w:tcW w:w="300" w:type="dxa"/>
            <w:vAlign w:val="bottom"/>
          </w:tcPr>
          <w:p w14:paraId="6B5F2F16" w14:textId="77777777" w:rsidR="004B413C" w:rsidRDefault="004B413C">
            <w:pPr>
              <w:rPr>
                <w:sz w:val="10"/>
                <w:szCs w:val="10"/>
              </w:rPr>
            </w:pPr>
          </w:p>
        </w:tc>
        <w:tc>
          <w:tcPr>
            <w:tcW w:w="320" w:type="dxa"/>
            <w:vAlign w:val="bottom"/>
          </w:tcPr>
          <w:p w14:paraId="3D9E54B4" w14:textId="77777777" w:rsidR="004B413C" w:rsidRDefault="004B413C">
            <w:pPr>
              <w:rPr>
                <w:sz w:val="10"/>
                <w:szCs w:val="10"/>
              </w:rPr>
            </w:pPr>
          </w:p>
        </w:tc>
        <w:tc>
          <w:tcPr>
            <w:tcW w:w="300" w:type="dxa"/>
            <w:vAlign w:val="bottom"/>
          </w:tcPr>
          <w:p w14:paraId="7E246503" w14:textId="77777777" w:rsidR="004B413C" w:rsidRDefault="004B413C">
            <w:pPr>
              <w:rPr>
                <w:sz w:val="10"/>
                <w:szCs w:val="10"/>
              </w:rPr>
            </w:pPr>
          </w:p>
        </w:tc>
        <w:tc>
          <w:tcPr>
            <w:tcW w:w="300" w:type="dxa"/>
            <w:vAlign w:val="bottom"/>
          </w:tcPr>
          <w:p w14:paraId="55442C4F" w14:textId="77777777" w:rsidR="004B413C" w:rsidRDefault="004B413C">
            <w:pPr>
              <w:rPr>
                <w:sz w:val="10"/>
                <w:szCs w:val="10"/>
              </w:rPr>
            </w:pPr>
          </w:p>
        </w:tc>
        <w:tc>
          <w:tcPr>
            <w:tcW w:w="300" w:type="dxa"/>
            <w:vAlign w:val="bottom"/>
          </w:tcPr>
          <w:p w14:paraId="3364B53B" w14:textId="77777777" w:rsidR="004B413C" w:rsidRDefault="004B413C">
            <w:pPr>
              <w:rPr>
                <w:sz w:val="10"/>
                <w:szCs w:val="10"/>
              </w:rPr>
            </w:pPr>
          </w:p>
        </w:tc>
        <w:tc>
          <w:tcPr>
            <w:tcW w:w="320" w:type="dxa"/>
            <w:vAlign w:val="bottom"/>
          </w:tcPr>
          <w:p w14:paraId="39896CCE" w14:textId="77777777" w:rsidR="004B413C" w:rsidRDefault="004B413C">
            <w:pPr>
              <w:rPr>
                <w:sz w:val="10"/>
                <w:szCs w:val="10"/>
              </w:rPr>
            </w:pPr>
          </w:p>
        </w:tc>
        <w:tc>
          <w:tcPr>
            <w:tcW w:w="300" w:type="dxa"/>
            <w:vAlign w:val="bottom"/>
          </w:tcPr>
          <w:p w14:paraId="681FE28A" w14:textId="77777777" w:rsidR="004B413C" w:rsidRDefault="004B413C">
            <w:pPr>
              <w:rPr>
                <w:sz w:val="10"/>
                <w:szCs w:val="10"/>
              </w:rPr>
            </w:pPr>
          </w:p>
        </w:tc>
        <w:tc>
          <w:tcPr>
            <w:tcW w:w="300" w:type="dxa"/>
            <w:vAlign w:val="bottom"/>
          </w:tcPr>
          <w:p w14:paraId="2A42C1D1" w14:textId="77777777" w:rsidR="004B413C" w:rsidRDefault="004B413C">
            <w:pPr>
              <w:rPr>
                <w:sz w:val="10"/>
                <w:szCs w:val="10"/>
              </w:rPr>
            </w:pPr>
          </w:p>
        </w:tc>
        <w:tc>
          <w:tcPr>
            <w:tcW w:w="320" w:type="dxa"/>
            <w:vAlign w:val="bottom"/>
          </w:tcPr>
          <w:p w14:paraId="5E12482A" w14:textId="77777777" w:rsidR="004B413C" w:rsidRDefault="004B413C">
            <w:pPr>
              <w:rPr>
                <w:sz w:val="10"/>
                <w:szCs w:val="10"/>
              </w:rPr>
            </w:pPr>
          </w:p>
        </w:tc>
        <w:tc>
          <w:tcPr>
            <w:tcW w:w="300" w:type="dxa"/>
            <w:vAlign w:val="bottom"/>
          </w:tcPr>
          <w:p w14:paraId="7E6759E8" w14:textId="77777777" w:rsidR="004B413C" w:rsidRDefault="004B413C">
            <w:pPr>
              <w:rPr>
                <w:sz w:val="10"/>
                <w:szCs w:val="10"/>
              </w:rPr>
            </w:pPr>
          </w:p>
        </w:tc>
        <w:tc>
          <w:tcPr>
            <w:tcW w:w="300" w:type="dxa"/>
            <w:vAlign w:val="bottom"/>
          </w:tcPr>
          <w:p w14:paraId="5DF113A3" w14:textId="77777777" w:rsidR="004B413C" w:rsidRDefault="004B413C">
            <w:pPr>
              <w:rPr>
                <w:sz w:val="10"/>
                <w:szCs w:val="10"/>
              </w:rPr>
            </w:pPr>
          </w:p>
        </w:tc>
        <w:tc>
          <w:tcPr>
            <w:tcW w:w="300" w:type="dxa"/>
            <w:vAlign w:val="bottom"/>
          </w:tcPr>
          <w:p w14:paraId="048B45E3" w14:textId="77777777" w:rsidR="004B413C" w:rsidRDefault="004B413C">
            <w:pPr>
              <w:rPr>
                <w:sz w:val="10"/>
                <w:szCs w:val="10"/>
              </w:rPr>
            </w:pPr>
          </w:p>
        </w:tc>
        <w:tc>
          <w:tcPr>
            <w:tcW w:w="320" w:type="dxa"/>
            <w:vAlign w:val="bottom"/>
          </w:tcPr>
          <w:p w14:paraId="6E04B7A1" w14:textId="77777777" w:rsidR="004B413C" w:rsidRDefault="004B413C">
            <w:pPr>
              <w:rPr>
                <w:sz w:val="10"/>
                <w:szCs w:val="10"/>
              </w:rPr>
            </w:pPr>
          </w:p>
        </w:tc>
        <w:tc>
          <w:tcPr>
            <w:tcW w:w="480" w:type="dxa"/>
            <w:vMerge/>
            <w:vAlign w:val="bottom"/>
          </w:tcPr>
          <w:p w14:paraId="46059519" w14:textId="77777777" w:rsidR="004B413C" w:rsidRDefault="004B413C">
            <w:pPr>
              <w:rPr>
                <w:sz w:val="10"/>
                <w:szCs w:val="10"/>
              </w:rPr>
            </w:pPr>
          </w:p>
        </w:tc>
        <w:tc>
          <w:tcPr>
            <w:tcW w:w="0" w:type="dxa"/>
            <w:vAlign w:val="bottom"/>
          </w:tcPr>
          <w:p w14:paraId="5F35B26D" w14:textId="77777777" w:rsidR="004B413C" w:rsidRDefault="004B413C">
            <w:pPr>
              <w:rPr>
                <w:sz w:val="1"/>
                <w:szCs w:val="1"/>
              </w:rPr>
            </w:pPr>
          </w:p>
        </w:tc>
      </w:tr>
      <w:tr w:rsidR="004B413C" w14:paraId="20116FA2" w14:textId="77777777">
        <w:trPr>
          <w:trHeight w:val="119"/>
        </w:trPr>
        <w:tc>
          <w:tcPr>
            <w:tcW w:w="180" w:type="dxa"/>
            <w:vAlign w:val="bottom"/>
          </w:tcPr>
          <w:p w14:paraId="00D9661C" w14:textId="77777777" w:rsidR="004B413C" w:rsidRDefault="004B413C">
            <w:pPr>
              <w:rPr>
                <w:sz w:val="10"/>
                <w:szCs w:val="10"/>
              </w:rPr>
            </w:pPr>
          </w:p>
        </w:tc>
        <w:tc>
          <w:tcPr>
            <w:tcW w:w="720" w:type="dxa"/>
            <w:vAlign w:val="bottom"/>
          </w:tcPr>
          <w:p w14:paraId="2F2EE8EF" w14:textId="77777777" w:rsidR="004B413C" w:rsidRDefault="00EC2FEA">
            <w:pPr>
              <w:spacing w:line="119" w:lineRule="exact"/>
              <w:ind w:right="230"/>
              <w:jc w:val="right"/>
              <w:rPr>
                <w:sz w:val="20"/>
                <w:szCs w:val="20"/>
              </w:rPr>
            </w:pPr>
            <w:r>
              <w:rPr>
                <w:rFonts w:ascii="Arial" w:eastAsia="Arial" w:hAnsi="Arial" w:cs="Arial"/>
                <w:color w:val="4D4D4D"/>
                <w:sz w:val="13"/>
                <w:szCs w:val="13"/>
              </w:rPr>
              <w:t>2016</w:t>
            </w:r>
          </w:p>
        </w:tc>
        <w:tc>
          <w:tcPr>
            <w:tcW w:w="300" w:type="dxa"/>
            <w:vAlign w:val="bottom"/>
          </w:tcPr>
          <w:p w14:paraId="35AAEB79" w14:textId="77777777" w:rsidR="004B413C" w:rsidRDefault="004B413C">
            <w:pPr>
              <w:rPr>
                <w:sz w:val="10"/>
                <w:szCs w:val="10"/>
              </w:rPr>
            </w:pPr>
          </w:p>
        </w:tc>
        <w:tc>
          <w:tcPr>
            <w:tcW w:w="300" w:type="dxa"/>
            <w:vAlign w:val="bottom"/>
          </w:tcPr>
          <w:p w14:paraId="79184D58" w14:textId="77777777" w:rsidR="004B413C" w:rsidRDefault="004B413C">
            <w:pPr>
              <w:rPr>
                <w:sz w:val="10"/>
                <w:szCs w:val="10"/>
              </w:rPr>
            </w:pPr>
          </w:p>
        </w:tc>
        <w:tc>
          <w:tcPr>
            <w:tcW w:w="320" w:type="dxa"/>
            <w:vAlign w:val="bottom"/>
          </w:tcPr>
          <w:p w14:paraId="345C1CF5" w14:textId="77777777" w:rsidR="004B413C" w:rsidRDefault="004B413C">
            <w:pPr>
              <w:rPr>
                <w:sz w:val="10"/>
                <w:szCs w:val="10"/>
              </w:rPr>
            </w:pPr>
          </w:p>
        </w:tc>
        <w:tc>
          <w:tcPr>
            <w:tcW w:w="300" w:type="dxa"/>
            <w:vAlign w:val="bottom"/>
          </w:tcPr>
          <w:p w14:paraId="4CCFC3BC" w14:textId="77777777" w:rsidR="004B413C" w:rsidRDefault="004B413C">
            <w:pPr>
              <w:rPr>
                <w:sz w:val="10"/>
                <w:szCs w:val="10"/>
              </w:rPr>
            </w:pPr>
          </w:p>
        </w:tc>
        <w:tc>
          <w:tcPr>
            <w:tcW w:w="300" w:type="dxa"/>
            <w:vAlign w:val="bottom"/>
          </w:tcPr>
          <w:p w14:paraId="5994F03E" w14:textId="77777777" w:rsidR="004B413C" w:rsidRDefault="004B413C">
            <w:pPr>
              <w:rPr>
                <w:sz w:val="10"/>
                <w:szCs w:val="10"/>
              </w:rPr>
            </w:pPr>
          </w:p>
        </w:tc>
        <w:tc>
          <w:tcPr>
            <w:tcW w:w="320" w:type="dxa"/>
            <w:vAlign w:val="bottom"/>
          </w:tcPr>
          <w:p w14:paraId="41D15869" w14:textId="77777777" w:rsidR="004B413C" w:rsidRDefault="004B413C">
            <w:pPr>
              <w:rPr>
                <w:sz w:val="10"/>
                <w:szCs w:val="10"/>
              </w:rPr>
            </w:pPr>
          </w:p>
        </w:tc>
        <w:tc>
          <w:tcPr>
            <w:tcW w:w="300" w:type="dxa"/>
            <w:vAlign w:val="bottom"/>
          </w:tcPr>
          <w:p w14:paraId="17397E7A" w14:textId="77777777" w:rsidR="004B413C" w:rsidRDefault="004B413C">
            <w:pPr>
              <w:rPr>
                <w:sz w:val="10"/>
                <w:szCs w:val="10"/>
              </w:rPr>
            </w:pPr>
          </w:p>
        </w:tc>
        <w:tc>
          <w:tcPr>
            <w:tcW w:w="300" w:type="dxa"/>
            <w:vAlign w:val="bottom"/>
          </w:tcPr>
          <w:p w14:paraId="13B5C8FE" w14:textId="77777777" w:rsidR="004B413C" w:rsidRDefault="004B413C">
            <w:pPr>
              <w:rPr>
                <w:sz w:val="10"/>
                <w:szCs w:val="10"/>
              </w:rPr>
            </w:pPr>
          </w:p>
        </w:tc>
        <w:tc>
          <w:tcPr>
            <w:tcW w:w="300" w:type="dxa"/>
            <w:vAlign w:val="bottom"/>
          </w:tcPr>
          <w:p w14:paraId="3FEC745E" w14:textId="77777777" w:rsidR="004B413C" w:rsidRDefault="004B413C">
            <w:pPr>
              <w:rPr>
                <w:sz w:val="10"/>
                <w:szCs w:val="10"/>
              </w:rPr>
            </w:pPr>
          </w:p>
        </w:tc>
        <w:tc>
          <w:tcPr>
            <w:tcW w:w="320" w:type="dxa"/>
            <w:vAlign w:val="bottom"/>
          </w:tcPr>
          <w:p w14:paraId="6D39078C" w14:textId="77777777" w:rsidR="004B413C" w:rsidRDefault="004B413C">
            <w:pPr>
              <w:rPr>
                <w:sz w:val="10"/>
                <w:szCs w:val="10"/>
              </w:rPr>
            </w:pPr>
          </w:p>
        </w:tc>
        <w:tc>
          <w:tcPr>
            <w:tcW w:w="300" w:type="dxa"/>
            <w:vAlign w:val="bottom"/>
          </w:tcPr>
          <w:p w14:paraId="3FE3780D" w14:textId="77777777" w:rsidR="004B413C" w:rsidRDefault="004B413C">
            <w:pPr>
              <w:rPr>
                <w:sz w:val="10"/>
                <w:szCs w:val="10"/>
              </w:rPr>
            </w:pPr>
          </w:p>
        </w:tc>
        <w:tc>
          <w:tcPr>
            <w:tcW w:w="300" w:type="dxa"/>
            <w:vAlign w:val="bottom"/>
          </w:tcPr>
          <w:p w14:paraId="14815DAC" w14:textId="77777777" w:rsidR="004B413C" w:rsidRDefault="004B413C">
            <w:pPr>
              <w:rPr>
                <w:sz w:val="10"/>
                <w:szCs w:val="10"/>
              </w:rPr>
            </w:pPr>
          </w:p>
        </w:tc>
        <w:tc>
          <w:tcPr>
            <w:tcW w:w="300" w:type="dxa"/>
            <w:vAlign w:val="bottom"/>
          </w:tcPr>
          <w:p w14:paraId="41F345E2" w14:textId="77777777" w:rsidR="004B413C" w:rsidRDefault="004B413C">
            <w:pPr>
              <w:rPr>
                <w:sz w:val="10"/>
                <w:szCs w:val="10"/>
              </w:rPr>
            </w:pPr>
          </w:p>
        </w:tc>
        <w:tc>
          <w:tcPr>
            <w:tcW w:w="320" w:type="dxa"/>
            <w:vAlign w:val="bottom"/>
          </w:tcPr>
          <w:p w14:paraId="2CCCC3FF" w14:textId="77777777" w:rsidR="004B413C" w:rsidRDefault="004B413C">
            <w:pPr>
              <w:rPr>
                <w:sz w:val="10"/>
                <w:szCs w:val="10"/>
              </w:rPr>
            </w:pPr>
          </w:p>
        </w:tc>
        <w:tc>
          <w:tcPr>
            <w:tcW w:w="300" w:type="dxa"/>
            <w:vAlign w:val="bottom"/>
          </w:tcPr>
          <w:p w14:paraId="4687DFC2" w14:textId="77777777" w:rsidR="004B413C" w:rsidRDefault="004B413C">
            <w:pPr>
              <w:rPr>
                <w:sz w:val="10"/>
                <w:szCs w:val="10"/>
              </w:rPr>
            </w:pPr>
          </w:p>
        </w:tc>
        <w:tc>
          <w:tcPr>
            <w:tcW w:w="300" w:type="dxa"/>
            <w:vAlign w:val="bottom"/>
          </w:tcPr>
          <w:p w14:paraId="659FF250" w14:textId="77777777" w:rsidR="004B413C" w:rsidRDefault="004B413C">
            <w:pPr>
              <w:rPr>
                <w:sz w:val="10"/>
                <w:szCs w:val="10"/>
              </w:rPr>
            </w:pPr>
          </w:p>
        </w:tc>
        <w:tc>
          <w:tcPr>
            <w:tcW w:w="300" w:type="dxa"/>
            <w:vAlign w:val="bottom"/>
          </w:tcPr>
          <w:p w14:paraId="441FC2ED" w14:textId="77777777" w:rsidR="004B413C" w:rsidRDefault="004B413C">
            <w:pPr>
              <w:rPr>
                <w:sz w:val="10"/>
                <w:szCs w:val="10"/>
              </w:rPr>
            </w:pPr>
          </w:p>
        </w:tc>
        <w:tc>
          <w:tcPr>
            <w:tcW w:w="320" w:type="dxa"/>
            <w:vAlign w:val="bottom"/>
          </w:tcPr>
          <w:p w14:paraId="1185CC1A" w14:textId="77777777" w:rsidR="004B413C" w:rsidRDefault="004B413C">
            <w:pPr>
              <w:rPr>
                <w:sz w:val="10"/>
                <w:szCs w:val="10"/>
              </w:rPr>
            </w:pPr>
          </w:p>
        </w:tc>
        <w:tc>
          <w:tcPr>
            <w:tcW w:w="300" w:type="dxa"/>
            <w:vAlign w:val="bottom"/>
          </w:tcPr>
          <w:p w14:paraId="54F3B84B" w14:textId="77777777" w:rsidR="004B413C" w:rsidRDefault="004B413C">
            <w:pPr>
              <w:rPr>
                <w:sz w:val="10"/>
                <w:szCs w:val="10"/>
              </w:rPr>
            </w:pPr>
          </w:p>
        </w:tc>
        <w:tc>
          <w:tcPr>
            <w:tcW w:w="300" w:type="dxa"/>
            <w:vAlign w:val="bottom"/>
          </w:tcPr>
          <w:p w14:paraId="24F1ED97" w14:textId="77777777" w:rsidR="004B413C" w:rsidRDefault="004B413C">
            <w:pPr>
              <w:rPr>
                <w:sz w:val="10"/>
                <w:szCs w:val="10"/>
              </w:rPr>
            </w:pPr>
          </w:p>
        </w:tc>
        <w:tc>
          <w:tcPr>
            <w:tcW w:w="300" w:type="dxa"/>
            <w:vAlign w:val="bottom"/>
          </w:tcPr>
          <w:p w14:paraId="7034733F" w14:textId="77777777" w:rsidR="004B413C" w:rsidRDefault="004B413C">
            <w:pPr>
              <w:rPr>
                <w:sz w:val="10"/>
                <w:szCs w:val="10"/>
              </w:rPr>
            </w:pPr>
          </w:p>
        </w:tc>
        <w:tc>
          <w:tcPr>
            <w:tcW w:w="320" w:type="dxa"/>
            <w:vAlign w:val="bottom"/>
          </w:tcPr>
          <w:p w14:paraId="27363D56" w14:textId="77777777" w:rsidR="004B413C" w:rsidRDefault="004B413C">
            <w:pPr>
              <w:rPr>
                <w:sz w:val="10"/>
                <w:szCs w:val="10"/>
              </w:rPr>
            </w:pPr>
          </w:p>
        </w:tc>
        <w:tc>
          <w:tcPr>
            <w:tcW w:w="300" w:type="dxa"/>
            <w:vAlign w:val="bottom"/>
          </w:tcPr>
          <w:p w14:paraId="66DBD30C" w14:textId="77777777" w:rsidR="004B413C" w:rsidRDefault="004B413C">
            <w:pPr>
              <w:rPr>
                <w:sz w:val="10"/>
                <w:szCs w:val="10"/>
              </w:rPr>
            </w:pPr>
          </w:p>
        </w:tc>
        <w:tc>
          <w:tcPr>
            <w:tcW w:w="300" w:type="dxa"/>
            <w:vAlign w:val="bottom"/>
          </w:tcPr>
          <w:p w14:paraId="1A3C6627" w14:textId="77777777" w:rsidR="004B413C" w:rsidRDefault="004B413C">
            <w:pPr>
              <w:rPr>
                <w:sz w:val="10"/>
                <w:szCs w:val="10"/>
              </w:rPr>
            </w:pPr>
          </w:p>
        </w:tc>
        <w:tc>
          <w:tcPr>
            <w:tcW w:w="300" w:type="dxa"/>
            <w:vAlign w:val="bottom"/>
          </w:tcPr>
          <w:p w14:paraId="1A27A423" w14:textId="77777777" w:rsidR="004B413C" w:rsidRDefault="004B413C">
            <w:pPr>
              <w:rPr>
                <w:sz w:val="10"/>
                <w:szCs w:val="10"/>
              </w:rPr>
            </w:pPr>
          </w:p>
        </w:tc>
        <w:tc>
          <w:tcPr>
            <w:tcW w:w="320" w:type="dxa"/>
            <w:vAlign w:val="bottom"/>
          </w:tcPr>
          <w:p w14:paraId="7DD08E81" w14:textId="77777777" w:rsidR="004B413C" w:rsidRDefault="004B413C">
            <w:pPr>
              <w:rPr>
                <w:sz w:val="10"/>
                <w:szCs w:val="10"/>
              </w:rPr>
            </w:pPr>
          </w:p>
        </w:tc>
        <w:tc>
          <w:tcPr>
            <w:tcW w:w="300" w:type="dxa"/>
            <w:vAlign w:val="bottom"/>
          </w:tcPr>
          <w:p w14:paraId="44F7E91E" w14:textId="77777777" w:rsidR="004B413C" w:rsidRDefault="004B413C">
            <w:pPr>
              <w:rPr>
                <w:sz w:val="10"/>
                <w:szCs w:val="10"/>
              </w:rPr>
            </w:pPr>
          </w:p>
        </w:tc>
        <w:tc>
          <w:tcPr>
            <w:tcW w:w="300" w:type="dxa"/>
            <w:vAlign w:val="bottom"/>
          </w:tcPr>
          <w:p w14:paraId="75B70048" w14:textId="77777777" w:rsidR="004B413C" w:rsidRDefault="004B413C">
            <w:pPr>
              <w:rPr>
                <w:sz w:val="10"/>
                <w:szCs w:val="10"/>
              </w:rPr>
            </w:pPr>
          </w:p>
        </w:tc>
        <w:tc>
          <w:tcPr>
            <w:tcW w:w="300" w:type="dxa"/>
            <w:vAlign w:val="bottom"/>
          </w:tcPr>
          <w:p w14:paraId="0892C8F0" w14:textId="77777777" w:rsidR="004B413C" w:rsidRDefault="004B413C">
            <w:pPr>
              <w:rPr>
                <w:sz w:val="10"/>
                <w:szCs w:val="10"/>
              </w:rPr>
            </w:pPr>
          </w:p>
        </w:tc>
        <w:tc>
          <w:tcPr>
            <w:tcW w:w="320" w:type="dxa"/>
            <w:vAlign w:val="bottom"/>
          </w:tcPr>
          <w:p w14:paraId="02335F8E" w14:textId="77777777" w:rsidR="004B413C" w:rsidRDefault="004B413C">
            <w:pPr>
              <w:rPr>
                <w:sz w:val="10"/>
                <w:szCs w:val="10"/>
              </w:rPr>
            </w:pPr>
          </w:p>
        </w:tc>
        <w:tc>
          <w:tcPr>
            <w:tcW w:w="300" w:type="dxa"/>
            <w:vAlign w:val="bottom"/>
          </w:tcPr>
          <w:p w14:paraId="07E57F30" w14:textId="77777777" w:rsidR="004B413C" w:rsidRDefault="004B413C">
            <w:pPr>
              <w:rPr>
                <w:sz w:val="10"/>
                <w:szCs w:val="10"/>
              </w:rPr>
            </w:pPr>
          </w:p>
        </w:tc>
        <w:tc>
          <w:tcPr>
            <w:tcW w:w="300" w:type="dxa"/>
            <w:vAlign w:val="bottom"/>
          </w:tcPr>
          <w:p w14:paraId="0A4D1B8D" w14:textId="77777777" w:rsidR="004B413C" w:rsidRDefault="004B413C">
            <w:pPr>
              <w:rPr>
                <w:sz w:val="10"/>
                <w:szCs w:val="10"/>
              </w:rPr>
            </w:pPr>
          </w:p>
        </w:tc>
        <w:tc>
          <w:tcPr>
            <w:tcW w:w="320" w:type="dxa"/>
            <w:vAlign w:val="bottom"/>
          </w:tcPr>
          <w:p w14:paraId="4B26A2CA" w14:textId="77777777" w:rsidR="004B413C" w:rsidRDefault="004B413C">
            <w:pPr>
              <w:rPr>
                <w:sz w:val="10"/>
                <w:szCs w:val="10"/>
              </w:rPr>
            </w:pPr>
          </w:p>
        </w:tc>
        <w:tc>
          <w:tcPr>
            <w:tcW w:w="300" w:type="dxa"/>
            <w:vAlign w:val="bottom"/>
          </w:tcPr>
          <w:p w14:paraId="24400145" w14:textId="77777777" w:rsidR="004B413C" w:rsidRDefault="004B413C">
            <w:pPr>
              <w:rPr>
                <w:sz w:val="10"/>
                <w:szCs w:val="10"/>
              </w:rPr>
            </w:pPr>
          </w:p>
        </w:tc>
        <w:tc>
          <w:tcPr>
            <w:tcW w:w="300" w:type="dxa"/>
            <w:vAlign w:val="bottom"/>
          </w:tcPr>
          <w:p w14:paraId="467D7780" w14:textId="77777777" w:rsidR="004B413C" w:rsidRDefault="004B413C">
            <w:pPr>
              <w:rPr>
                <w:sz w:val="10"/>
                <w:szCs w:val="10"/>
              </w:rPr>
            </w:pPr>
          </w:p>
        </w:tc>
        <w:tc>
          <w:tcPr>
            <w:tcW w:w="300" w:type="dxa"/>
            <w:vAlign w:val="bottom"/>
          </w:tcPr>
          <w:p w14:paraId="565E559F" w14:textId="77777777" w:rsidR="004B413C" w:rsidRDefault="004B413C">
            <w:pPr>
              <w:rPr>
                <w:sz w:val="10"/>
                <w:szCs w:val="10"/>
              </w:rPr>
            </w:pPr>
          </w:p>
        </w:tc>
        <w:tc>
          <w:tcPr>
            <w:tcW w:w="320" w:type="dxa"/>
            <w:vAlign w:val="bottom"/>
          </w:tcPr>
          <w:p w14:paraId="7C0792B8" w14:textId="77777777" w:rsidR="004B413C" w:rsidRDefault="004B413C">
            <w:pPr>
              <w:rPr>
                <w:sz w:val="10"/>
                <w:szCs w:val="10"/>
              </w:rPr>
            </w:pPr>
          </w:p>
        </w:tc>
        <w:tc>
          <w:tcPr>
            <w:tcW w:w="480" w:type="dxa"/>
            <w:vAlign w:val="bottom"/>
          </w:tcPr>
          <w:p w14:paraId="49949481" w14:textId="77777777" w:rsidR="004B413C" w:rsidRDefault="004B413C">
            <w:pPr>
              <w:rPr>
                <w:sz w:val="10"/>
                <w:szCs w:val="10"/>
              </w:rPr>
            </w:pPr>
          </w:p>
        </w:tc>
        <w:tc>
          <w:tcPr>
            <w:tcW w:w="0" w:type="dxa"/>
            <w:vAlign w:val="bottom"/>
          </w:tcPr>
          <w:p w14:paraId="6411F5D9" w14:textId="77777777" w:rsidR="004B413C" w:rsidRDefault="004B413C">
            <w:pPr>
              <w:rPr>
                <w:sz w:val="1"/>
                <w:szCs w:val="1"/>
              </w:rPr>
            </w:pPr>
          </w:p>
        </w:tc>
      </w:tr>
      <w:tr w:rsidR="004B413C" w14:paraId="555432A3" w14:textId="77777777">
        <w:trPr>
          <w:trHeight w:val="180"/>
        </w:trPr>
        <w:tc>
          <w:tcPr>
            <w:tcW w:w="180" w:type="dxa"/>
            <w:vAlign w:val="bottom"/>
          </w:tcPr>
          <w:p w14:paraId="57F45F9C" w14:textId="77777777" w:rsidR="004B413C" w:rsidRDefault="004B413C">
            <w:pPr>
              <w:rPr>
                <w:sz w:val="15"/>
                <w:szCs w:val="15"/>
              </w:rPr>
            </w:pPr>
          </w:p>
        </w:tc>
        <w:tc>
          <w:tcPr>
            <w:tcW w:w="720" w:type="dxa"/>
            <w:vAlign w:val="bottom"/>
          </w:tcPr>
          <w:p w14:paraId="5504C1A2" w14:textId="77777777" w:rsidR="004B413C" w:rsidRDefault="00EC2FEA">
            <w:pPr>
              <w:spacing w:line="180" w:lineRule="exact"/>
              <w:ind w:right="230"/>
              <w:jc w:val="right"/>
              <w:rPr>
                <w:sz w:val="20"/>
                <w:szCs w:val="20"/>
              </w:rPr>
            </w:pPr>
            <w:r>
              <w:rPr>
                <w:rFonts w:ascii="Arial" w:eastAsia="Arial" w:hAnsi="Arial" w:cs="Arial"/>
                <w:color w:val="4D4D4D"/>
                <w:sz w:val="16"/>
                <w:szCs w:val="16"/>
              </w:rPr>
              <w:t>2018</w:t>
            </w:r>
          </w:p>
        </w:tc>
        <w:tc>
          <w:tcPr>
            <w:tcW w:w="300" w:type="dxa"/>
            <w:vAlign w:val="bottom"/>
          </w:tcPr>
          <w:p w14:paraId="32853526" w14:textId="77777777" w:rsidR="004B413C" w:rsidRDefault="004B413C">
            <w:pPr>
              <w:rPr>
                <w:sz w:val="15"/>
                <w:szCs w:val="15"/>
              </w:rPr>
            </w:pPr>
          </w:p>
        </w:tc>
        <w:tc>
          <w:tcPr>
            <w:tcW w:w="300" w:type="dxa"/>
            <w:vAlign w:val="bottom"/>
          </w:tcPr>
          <w:p w14:paraId="3B54CFB7" w14:textId="77777777" w:rsidR="004B413C" w:rsidRDefault="004B413C">
            <w:pPr>
              <w:rPr>
                <w:sz w:val="15"/>
                <w:szCs w:val="15"/>
              </w:rPr>
            </w:pPr>
          </w:p>
        </w:tc>
        <w:tc>
          <w:tcPr>
            <w:tcW w:w="320" w:type="dxa"/>
            <w:vAlign w:val="bottom"/>
          </w:tcPr>
          <w:p w14:paraId="3FB18250" w14:textId="77777777" w:rsidR="004B413C" w:rsidRDefault="004B413C">
            <w:pPr>
              <w:rPr>
                <w:sz w:val="15"/>
                <w:szCs w:val="15"/>
              </w:rPr>
            </w:pPr>
          </w:p>
        </w:tc>
        <w:tc>
          <w:tcPr>
            <w:tcW w:w="300" w:type="dxa"/>
            <w:vAlign w:val="bottom"/>
          </w:tcPr>
          <w:p w14:paraId="17E100F2" w14:textId="77777777" w:rsidR="004B413C" w:rsidRDefault="004B413C">
            <w:pPr>
              <w:rPr>
                <w:sz w:val="15"/>
                <w:szCs w:val="15"/>
              </w:rPr>
            </w:pPr>
          </w:p>
        </w:tc>
        <w:tc>
          <w:tcPr>
            <w:tcW w:w="300" w:type="dxa"/>
            <w:vAlign w:val="bottom"/>
          </w:tcPr>
          <w:p w14:paraId="2DEDFB23" w14:textId="77777777" w:rsidR="004B413C" w:rsidRDefault="004B413C">
            <w:pPr>
              <w:rPr>
                <w:sz w:val="15"/>
                <w:szCs w:val="15"/>
              </w:rPr>
            </w:pPr>
          </w:p>
        </w:tc>
        <w:tc>
          <w:tcPr>
            <w:tcW w:w="320" w:type="dxa"/>
            <w:vAlign w:val="bottom"/>
          </w:tcPr>
          <w:p w14:paraId="1DC84289" w14:textId="77777777" w:rsidR="004B413C" w:rsidRDefault="004B413C">
            <w:pPr>
              <w:rPr>
                <w:sz w:val="15"/>
                <w:szCs w:val="15"/>
              </w:rPr>
            </w:pPr>
          </w:p>
        </w:tc>
        <w:tc>
          <w:tcPr>
            <w:tcW w:w="300" w:type="dxa"/>
            <w:vAlign w:val="bottom"/>
          </w:tcPr>
          <w:p w14:paraId="26AD4CED" w14:textId="77777777" w:rsidR="004B413C" w:rsidRDefault="004B413C">
            <w:pPr>
              <w:rPr>
                <w:sz w:val="15"/>
                <w:szCs w:val="15"/>
              </w:rPr>
            </w:pPr>
          </w:p>
        </w:tc>
        <w:tc>
          <w:tcPr>
            <w:tcW w:w="300" w:type="dxa"/>
            <w:vAlign w:val="bottom"/>
          </w:tcPr>
          <w:p w14:paraId="616CDAB1" w14:textId="77777777" w:rsidR="004B413C" w:rsidRDefault="004B413C">
            <w:pPr>
              <w:rPr>
                <w:sz w:val="15"/>
                <w:szCs w:val="15"/>
              </w:rPr>
            </w:pPr>
          </w:p>
        </w:tc>
        <w:tc>
          <w:tcPr>
            <w:tcW w:w="300" w:type="dxa"/>
            <w:vAlign w:val="bottom"/>
          </w:tcPr>
          <w:p w14:paraId="280E93CA" w14:textId="77777777" w:rsidR="004B413C" w:rsidRDefault="004B413C">
            <w:pPr>
              <w:rPr>
                <w:sz w:val="15"/>
                <w:szCs w:val="15"/>
              </w:rPr>
            </w:pPr>
          </w:p>
        </w:tc>
        <w:tc>
          <w:tcPr>
            <w:tcW w:w="320" w:type="dxa"/>
            <w:vAlign w:val="bottom"/>
          </w:tcPr>
          <w:p w14:paraId="52487DE7" w14:textId="77777777" w:rsidR="004B413C" w:rsidRDefault="004B413C">
            <w:pPr>
              <w:rPr>
                <w:sz w:val="15"/>
                <w:szCs w:val="15"/>
              </w:rPr>
            </w:pPr>
          </w:p>
        </w:tc>
        <w:tc>
          <w:tcPr>
            <w:tcW w:w="300" w:type="dxa"/>
            <w:vAlign w:val="bottom"/>
          </w:tcPr>
          <w:p w14:paraId="4212F8BC" w14:textId="77777777" w:rsidR="004B413C" w:rsidRDefault="004B413C">
            <w:pPr>
              <w:rPr>
                <w:sz w:val="15"/>
                <w:szCs w:val="15"/>
              </w:rPr>
            </w:pPr>
          </w:p>
        </w:tc>
        <w:tc>
          <w:tcPr>
            <w:tcW w:w="300" w:type="dxa"/>
            <w:vAlign w:val="bottom"/>
          </w:tcPr>
          <w:p w14:paraId="6CDD1AC3" w14:textId="77777777" w:rsidR="004B413C" w:rsidRDefault="004B413C">
            <w:pPr>
              <w:rPr>
                <w:sz w:val="15"/>
                <w:szCs w:val="15"/>
              </w:rPr>
            </w:pPr>
          </w:p>
        </w:tc>
        <w:tc>
          <w:tcPr>
            <w:tcW w:w="300" w:type="dxa"/>
            <w:vAlign w:val="bottom"/>
          </w:tcPr>
          <w:p w14:paraId="79589C34" w14:textId="77777777" w:rsidR="004B413C" w:rsidRDefault="004B413C">
            <w:pPr>
              <w:rPr>
                <w:sz w:val="15"/>
                <w:szCs w:val="15"/>
              </w:rPr>
            </w:pPr>
          </w:p>
        </w:tc>
        <w:tc>
          <w:tcPr>
            <w:tcW w:w="320" w:type="dxa"/>
            <w:vAlign w:val="bottom"/>
          </w:tcPr>
          <w:p w14:paraId="576D7059" w14:textId="77777777" w:rsidR="004B413C" w:rsidRDefault="004B413C">
            <w:pPr>
              <w:rPr>
                <w:sz w:val="15"/>
                <w:szCs w:val="15"/>
              </w:rPr>
            </w:pPr>
          </w:p>
        </w:tc>
        <w:tc>
          <w:tcPr>
            <w:tcW w:w="300" w:type="dxa"/>
            <w:vAlign w:val="bottom"/>
          </w:tcPr>
          <w:p w14:paraId="1C7BF11B" w14:textId="77777777" w:rsidR="004B413C" w:rsidRDefault="004B413C">
            <w:pPr>
              <w:rPr>
                <w:sz w:val="15"/>
                <w:szCs w:val="15"/>
              </w:rPr>
            </w:pPr>
          </w:p>
        </w:tc>
        <w:tc>
          <w:tcPr>
            <w:tcW w:w="300" w:type="dxa"/>
            <w:vAlign w:val="bottom"/>
          </w:tcPr>
          <w:p w14:paraId="59DD6C6D" w14:textId="77777777" w:rsidR="004B413C" w:rsidRDefault="004B413C">
            <w:pPr>
              <w:rPr>
                <w:sz w:val="15"/>
                <w:szCs w:val="15"/>
              </w:rPr>
            </w:pPr>
          </w:p>
        </w:tc>
        <w:tc>
          <w:tcPr>
            <w:tcW w:w="300" w:type="dxa"/>
            <w:vAlign w:val="bottom"/>
          </w:tcPr>
          <w:p w14:paraId="1E9586B7" w14:textId="77777777" w:rsidR="004B413C" w:rsidRDefault="004B413C">
            <w:pPr>
              <w:rPr>
                <w:sz w:val="15"/>
                <w:szCs w:val="15"/>
              </w:rPr>
            </w:pPr>
          </w:p>
        </w:tc>
        <w:tc>
          <w:tcPr>
            <w:tcW w:w="320" w:type="dxa"/>
            <w:vAlign w:val="bottom"/>
          </w:tcPr>
          <w:p w14:paraId="695DCA48" w14:textId="77777777" w:rsidR="004B413C" w:rsidRDefault="004B413C">
            <w:pPr>
              <w:rPr>
                <w:sz w:val="15"/>
                <w:szCs w:val="15"/>
              </w:rPr>
            </w:pPr>
          </w:p>
        </w:tc>
        <w:tc>
          <w:tcPr>
            <w:tcW w:w="300" w:type="dxa"/>
            <w:vAlign w:val="bottom"/>
          </w:tcPr>
          <w:p w14:paraId="4E262803" w14:textId="77777777" w:rsidR="004B413C" w:rsidRDefault="004B413C">
            <w:pPr>
              <w:rPr>
                <w:sz w:val="15"/>
                <w:szCs w:val="15"/>
              </w:rPr>
            </w:pPr>
          </w:p>
        </w:tc>
        <w:tc>
          <w:tcPr>
            <w:tcW w:w="300" w:type="dxa"/>
            <w:vAlign w:val="bottom"/>
          </w:tcPr>
          <w:p w14:paraId="28D9DE99" w14:textId="77777777" w:rsidR="004B413C" w:rsidRDefault="004B413C">
            <w:pPr>
              <w:rPr>
                <w:sz w:val="15"/>
                <w:szCs w:val="15"/>
              </w:rPr>
            </w:pPr>
          </w:p>
        </w:tc>
        <w:tc>
          <w:tcPr>
            <w:tcW w:w="300" w:type="dxa"/>
            <w:vAlign w:val="bottom"/>
          </w:tcPr>
          <w:p w14:paraId="493D4F73" w14:textId="77777777" w:rsidR="004B413C" w:rsidRDefault="004B413C">
            <w:pPr>
              <w:rPr>
                <w:sz w:val="15"/>
                <w:szCs w:val="15"/>
              </w:rPr>
            </w:pPr>
          </w:p>
        </w:tc>
        <w:tc>
          <w:tcPr>
            <w:tcW w:w="320" w:type="dxa"/>
            <w:vAlign w:val="bottom"/>
          </w:tcPr>
          <w:p w14:paraId="501DCDA3" w14:textId="77777777" w:rsidR="004B413C" w:rsidRDefault="004B413C">
            <w:pPr>
              <w:rPr>
                <w:sz w:val="15"/>
                <w:szCs w:val="15"/>
              </w:rPr>
            </w:pPr>
          </w:p>
        </w:tc>
        <w:tc>
          <w:tcPr>
            <w:tcW w:w="300" w:type="dxa"/>
            <w:vAlign w:val="bottom"/>
          </w:tcPr>
          <w:p w14:paraId="2266BE68" w14:textId="77777777" w:rsidR="004B413C" w:rsidRDefault="004B413C">
            <w:pPr>
              <w:rPr>
                <w:sz w:val="15"/>
                <w:szCs w:val="15"/>
              </w:rPr>
            </w:pPr>
          </w:p>
        </w:tc>
        <w:tc>
          <w:tcPr>
            <w:tcW w:w="300" w:type="dxa"/>
            <w:vAlign w:val="bottom"/>
          </w:tcPr>
          <w:p w14:paraId="5AA36D9A" w14:textId="77777777" w:rsidR="004B413C" w:rsidRDefault="004B413C">
            <w:pPr>
              <w:rPr>
                <w:sz w:val="15"/>
                <w:szCs w:val="15"/>
              </w:rPr>
            </w:pPr>
          </w:p>
        </w:tc>
        <w:tc>
          <w:tcPr>
            <w:tcW w:w="300" w:type="dxa"/>
            <w:vAlign w:val="bottom"/>
          </w:tcPr>
          <w:p w14:paraId="4AB09445" w14:textId="77777777" w:rsidR="004B413C" w:rsidRDefault="004B413C">
            <w:pPr>
              <w:rPr>
                <w:sz w:val="15"/>
                <w:szCs w:val="15"/>
              </w:rPr>
            </w:pPr>
          </w:p>
        </w:tc>
        <w:tc>
          <w:tcPr>
            <w:tcW w:w="320" w:type="dxa"/>
            <w:vAlign w:val="bottom"/>
          </w:tcPr>
          <w:p w14:paraId="73350769" w14:textId="77777777" w:rsidR="004B413C" w:rsidRDefault="004B413C">
            <w:pPr>
              <w:rPr>
                <w:sz w:val="15"/>
                <w:szCs w:val="15"/>
              </w:rPr>
            </w:pPr>
          </w:p>
        </w:tc>
        <w:tc>
          <w:tcPr>
            <w:tcW w:w="300" w:type="dxa"/>
            <w:vAlign w:val="bottom"/>
          </w:tcPr>
          <w:p w14:paraId="546A3A02" w14:textId="77777777" w:rsidR="004B413C" w:rsidRDefault="004B413C">
            <w:pPr>
              <w:rPr>
                <w:sz w:val="15"/>
                <w:szCs w:val="15"/>
              </w:rPr>
            </w:pPr>
          </w:p>
        </w:tc>
        <w:tc>
          <w:tcPr>
            <w:tcW w:w="300" w:type="dxa"/>
            <w:vAlign w:val="bottom"/>
          </w:tcPr>
          <w:p w14:paraId="0A404A1A" w14:textId="77777777" w:rsidR="004B413C" w:rsidRDefault="004B413C">
            <w:pPr>
              <w:rPr>
                <w:sz w:val="15"/>
                <w:szCs w:val="15"/>
              </w:rPr>
            </w:pPr>
          </w:p>
        </w:tc>
        <w:tc>
          <w:tcPr>
            <w:tcW w:w="300" w:type="dxa"/>
            <w:vAlign w:val="bottom"/>
          </w:tcPr>
          <w:p w14:paraId="5F678615" w14:textId="77777777" w:rsidR="004B413C" w:rsidRDefault="004B413C">
            <w:pPr>
              <w:rPr>
                <w:sz w:val="15"/>
                <w:szCs w:val="15"/>
              </w:rPr>
            </w:pPr>
          </w:p>
        </w:tc>
        <w:tc>
          <w:tcPr>
            <w:tcW w:w="320" w:type="dxa"/>
            <w:vAlign w:val="bottom"/>
          </w:tcPr>
          <w:p w14:paraId="218FCE24" w14:textId="77777777" w:rsidR="004B413C" w:rsidRDefault="004B413C">
            <w:pPr>
              <w:rPr>
                <w:sz w:val="15"/>
                <w:szCs w:val="15"/>
              </w:rPr>
            </w:pPr>
          </w:p>
        </w:tc>
        <w:tc>
          <w:tcPr>
            <w:tcW w:w="300" w:type="dxa"/>
            <w:vAlign w:val="bottom"/>
          </w:tcPr>
          <w:p w14:paraId="24E3EDE2" w14:textId="77777777" w:rsidR="004B413C" w:rsidRDefault="004B413C">
            <w:pPr>
              <w:rPr>
                <w:sz w:val="15"/>
                <w:szCs w:val="15"/>
              </w:rPr>
            </w:pPr>
          </w:p>
        </w:tc>
        <w:tc>
          <w:tcPr>
            <w:tcW w:w="300" w:type="dxa"/>
            <w:vAlign w:val="bottom"/>
          </w:tcPr>
          <w:p w14:paraId="5729B06C" w14:textId="77777777" w:rsidR="004B413C" w:rsidRDefault="004B413C">
            <w:pPr>
              <w:rPr>
                <w:sz w:val="15"/>
                <w:szCs w:val="15"/>
              </w:rPr>
            </w:pPr>
          </w:p>
        </w:tc>
        <w:tc>
          <w:tcPr>
            <w:tcW w:w="320" w:type="dxa"/>
            <w:vAlign w:val="bottom"/>
          </w:tcPr>
          <w:p w14:paraId="7561F759" w14:textId="77777777" w:rsidR="004B413C" w:rsidRDefault="004B413C">
            <w:pPr>
              <w:rPr>
                <w:sz w:val="15"/>
                <w:szCs w:val="15"/>
              </w:rPr>
            </w:pPr>
          </w:p>
        </w:tc>
        <w:tc>
          <w:tcPr>
            <w:tcW w:w="300" w:type="dxa"/>
            <w:vAlign w:val="bottom"/>
          </w:tcPr>
          <w:p w14:paraId="4A5B028C" w14:textId="77777777" w:rsidR="004B413C" w:rsidRDefault="004B413C">
            <w:pPr>
              <w:rPr>
                <w:sz w:val="15"/>
                <w:szCs w:val="15"/>
              </w:rPr>
            </w:pPr>
          </w:p>
        </w:tc>
        <w:tc>
          <w:tcPr>
            <w:tcW w:w="300" w:type="dxa"/>
            <w:vAlign w:val="bottom"/>
          </w:tcPr>
          <w:p w14:paraId="207DA062" w14:textId="77777777" w:rsidR="004B413C" w:rsidRDefault="004B413C">
            <w:pPr>
              <w:rPr>
                <w:sz w:val="15"/>
                <w:szCs w:val="15"/>
              </w:rPr>
            </w:pPr>
          </w:p>
        </w:tc>
        <w:tc>
          <w:tcPr>
            <w:tcW w:w="300" w:type="dxa"/>
            <w:vAlign w:val="bottom"/>
          </w:tcPr>
          <w:p w14:paraId="0E7E9C2E" w14:textId="77777777" w:rsidR="004B413C" w:rsidRDefault="004B413C">
            <w:pPr>
              <w:rPr>
                <w:sz w:val="15"/>
                <w:szCs w:val="15"/>
              </w:rPr>
            </w:pPr>
          </w:p>
        </w:tc>
        <w:tc>
          <w:tcPr>
            <w:tcW w:w="320" w:type="dxa"/>
            <w:vAlign w:val="bottom"/>
          </w:tcPr>
          <w:p w14:paraId="2A3A5C9D" w14:textId="77777777" w:rsidR="004B413C" w:rsidRDefault="004B413C">
            <w:pPr>
              <w:rPr>
                <w:sz w:val="15"/>
                <w:szCs w:val="15"/>
              </w:rPr>
            </w:pPr>
          </w:p>
        </w:tc>
        <w:tc>
          <w:tcPr>
            <w:tcW w:w="480" w:type="dxa"/>
            <w:vAlign w:val="bottom"/>
          </w:tcPr>
          <w:p w14:paraId="1BFFCCF4" w14:textId="77777777" w:rsidR="004B413C" w:rsidRDefault="004B413C">
            <w:pPr>
              <w:rPr>
                <w:sz w:val="15"/>
                <w:szCs w:val="15"/>
              </w:rPr>
            </w:pPr>
          </w:p>
        </w:tc>
        <w:tc>
          <w:tcPr>
            <w:tcW w:w="0" w:type="dxa"/>
            <w:vAlign w:val="bottom"/>
          </w:tcPr>
          <w:p w14:paraId="3F665EEB" w14:textId="77777777" w:rsidR="004B413C" w:rsidRDefault="004B413C">
            <w:pPr>
              <w:rPr>
                <w:sz w:val="1"/>
                <w:szCs w:val="1"/>
              </w:rPr>
            </w:pPr>
          </w:p>
        </w:tc>
      </w:tr>
      <w:tr w:rsidR="004B413C" w14:paraId="0225A6F8" w14:textId="77777777">
        <w:trPr>
          <w:trHeight w:val="150"/>
        </w:trPr>
        <w:tc>
          <w:tcPr>
            <w:tcW w:w="180" w:type="dxa"/>
            <w:vAlign w:val="bottom"/>
          </w:tcPr>
          <w:p w14:paraId="1A278C2E" w14:textId="77777777" w:rsidR="004B413C" w:rsidRDefault="004B413C">
            <w:pPr>
              <w:rPr>
                <w:sz w:val="13"/>
                <w:szCs w:val="13"/>
              </w:rPr>
            </w:pPr>
          </w:p>
        </w:tc>
        <w:tc>
          <w:tcPr>
            <w:tcW w:w="720" w:type="dxa"/>
            <w:vAlign w:val="bottom"/>
          </w:tcPr>
          <w:p w14:paraId="7A3988F0" w14:textId="77777777" w:rsidR="004B413C" w:rsidRDefault="00EC2FEA">
            <w:pPr>
              <w:spacing w:line="151" w:lineRule="exact"/>
              <w:ind w:right="230"/>
              <w:jc w:val="right"/>
              <w:rPr>
                <w:sz w:val="20"/>
                <w:szCs w:val="20"/>
              </w:rPr>
            </w:pPr>
            <w:r>
              <w:rPr>
                <w:rFonts w:ascii="Arial" w:eastAsia="Arial" w:hAnsi="Arial" w:cs="Arial"/>
                <w:color w:val="4D4D4D"/>
                <w:sz w:val="16"/>
                <w:szCs w:val="16"/>
              </w:rPr>
              <w:t>2010</w:t>
            </w:r>
          </w:p>
        </w:tc>
        <w:tc>
          <w:tcPr>
            <w:tcW w:w="300" w:type="dxa"/>
            <w:vAlign w:val="bottom"/>
          </w:tcPr>
          <w:p w14:paraId="0C47634A" w14:textId="77777777" w:rsidR="004B413C" w:rsidRDefault="004B413C">
            <w:pPr>
              <w:rPr>
                <w:sz w:val="13"/>
                <w:szCs w:val="13"/>
              </w:rPr>
            </w:pPr>
          </w:p>
        </w:tc>
        <w:tc>
          <w:tcPr>
            <w:tcW w:w="300" w:type="dxa"/>
            <w:vAlign w:val="bottom"/>
          </w:tcPr>
          <w:p w14:paraId="29B8CA5A" w14:textId="77777777" w:rsidR="004B413C" w:rsidRDefault="004B413C">
            <w:pPr>
              <w:rPr>
                <w:sz w:val="13"/>
                <w:szCs w:val="13"/>
              </w:rPr>
            </w:pPr>
          </w:p>
        </w:tc>
        <w:tc>
          <w:tcPr>
            <w:tcW w:w="320" w:type="dxa"/>
            <w:vAlign w:val="bottom"/>
          </w:tcPr>
          <w:p w14:paraId="3137A893" w14:textId="77777777" w:rsidR="004B413C" w:rsidRDefault="004B413C">
            <w:pPr>
              <w:rPr>
                <w:sz w:val="13"/>
                <w:szCs w:val="13"/>
              </w:rPr>
            </w:pPr>
          </w:p>
        </w:tc>
        <w:tc>
          <w:tcPr>
            <w:tcW w:w="300" w:type="dxa"/>
            <w:vAlign w:val="bottom"/>
          </w:tcPr>
          <w:p w14:paraId="3F4AECFD" w14:textId="77777777" w:rsidR="004B413C" w:rsidRDefault="004B413C">
            <w:pPr>
              <w:rPr>
                <w:sz w:val="13"/>
                <w:szCs w:val="13"/>
              </w:rPr>
            </w:pPr>
          </w:p>
        </w:tc>
        <w:tc>
          <w:tcPr>
            <w:tcW w:w="300" w:type="dxa"/>
            <w:vAlign w:val="bottom"/>
          </w:tcPr>
          <w:p w14:paraId="38727ABB" w14:textId="77777777" w:rsidR="004B413C" w:rsidRDefault="004B413C">
            <w:pPr>
              <w:rPr>
                <w:sz w:val="13"/>
                <w:szCs w:val="13"/>
              </w:rPr>
            </w:pPr>
          </w:p>
        </w:tc>
        <w:tc>
          <w:tcPr>
            <w:tcW w:w="320" w:type="dxa"/>
            <w:vAlign w:val="bottom"/>
          </w:tcPr>
          <w:p w14:paraId="1ADB2317" w14:textId="77777777" w:rsidR="004B413C" w:rsidRDefault="004B413C">
            <w:pPr>
              <w:rPr>
                <w:sz w:val="13"/>
                <w:szCs w:val="13"/>
              </w:rPr>
            </w:pPr>
          </w:p>
        </w:tc>
        <w:tc>
          <w:tcPr>
            <w:tcW w:w="300" w:type="dxa"/>
            <w:vAlign w:val="bottom"/>
          </w:tcPr>
          <w:p w14:paraId="63DDE3F3" w14:textId="77777777" w:rsidR="004B413C" w:rsidRDefault="004B413C">
            <w:pPr>
              <w:rPr>
                <w:sz w:val="13"/>
                <w:szCs w:val="13"/>
              </w:rPr>
            </w:pPr>
          </w:p>
        </w:tc>
        <w:tc>
          <w:tcPr>
            <w:tcW w:w="300" w:type="dxa"/>
            <w:vAlign w:val="bottom"/>
          </w:tcPr>
          <w:p w14:paraId="527EBCC4" w14:textId="77777777" w:rsidR="004B413C" w:rsidRDefault="004B413C">
            <w:pPr>
              <w:rPr>
                <w:sz w:val="13"/>
                <w:szCs w:val="13"/>
              </w:rPr>
            </w:pPr>
          </w:p>
        </w:tc>
        <w:tc>
          <w:tcPr>
            <w:tcW w:w="300" w:type="dxa"/>
            <w:vAlign w:val="bottom"/>
          </w:tcPr>
          <w:p w14:paraId="631C7CB9" w14:textId="77777777" w:rsidR="004B413C" w:rsidRDefault="004B413C">
            <w:pPr>
              <w:rPr>
                <w:sz w:val="13"/>
                <w:szCs w:val="13"/>
              </w:rPr>
            </w:pPr>
          </w:p>
        </w:tc>
        <w:tc>
          <w:tcPr>
            <w:tcW w:w="320" w:type="dxa"/>
            <w:vAlign w:val="bottom"/>
          </w:tcPr>
          <w:p w14:paraId="56E9B706" w14:textId="77777777" w:rsidR="004B413C" w:rsidRDefault="004B413C">
            <w:pPr>
              <w:rPr>
                <w:sz w:val="13"/>
                <w:szCs w:val="13"/>
              </w:rPr>
            </w:pPr>
          </w:p>
        </w:tc>
        <w:tc>
          <w:tcPr>
            <w:tcW w:w="300" w:type="dxa"/>
            <w:vAlign w:val="bottom"/>
          </w:tcPr>
          <w:p w14:paraId="5F1F37A5" w14:textId="77777777" w:rsidR="004B413C" w:rsidRDefault="004B413C">
            <w:pPr>
              <w:rPr>
                <w:sz w:val="13"/>
                <w:szCs w:val="13"/>
              </w:rPr>
            </w:pPr>
          </w:p>
        </w:tc>
        <w:tc>
          <w:tcPr>
            <w:tcW w:w="300" w:type="dxa"/>
            <w:vAlign w:val="bottom"/>
          </w:tcPr>
          <w:p w14:paraId="4BA6A64F" w14:textId="77777777" w:rsidR="004B413C" w:rsidRDefault="004B413C">
            <w:pPr>
              <w:rPr>
                <w:sz w:val="13"/>
                <w:szCs w:val="13"/>
              </w:rPr>
            </w:pPr>
          </w:p>
        </w:tc>
        <w:tc>
          <w:tcPr>
            <w:tcW w:w="300" w:type="dxa"/>
            <w:vAlign w:val="bottom"/>
          </w:tcPr>
          <w:p w14:paraId="5346F7B8" w14:textId="77777777" w:rsidR="004B413C" w:rsidRDefault="004B413C">
            <w:pPr>
              <w:rPr>
                <w:sz w:val="13"/>
                <w:szCs w:val="13"/>
              </w:rPr>
            </w:pPr>
          </w:p>
        </w:tc>
        <w:tc>
          <w:tcPr>
            <w:tcW w:w="320" w:type="dxa"/>
            <w:vAlign w:val="bottom"/>
          </w:tcPr>
          <w:p w14:paraId="649A3192" w14:textId="77777777" w:rsidR="004B413C" w:rsidRDefault="004B413C">
            <w:pPr>
              <w:rPr>
                <w:sz w:val="13"/>
                <w:szCs w:val="13"/>
              </w:rPr>
            </w:pPr>
          </w:p>
        </w:tc>
        <w:tc>
          <w:tcPr>
            <w:tcW w:w="300" w:type="dxa"/>
            <w:vAlign w:val="bottom"/>
          </w:tcPr>
          <w:p w14:paraId="0A6CA52E" w14:textId="77777777" w:rsidR="004B413C" w:rsidRDefault="004B413C">
            <w:pPr>
              <w:rPr>
                <w:sz w:val="13"/>
                <w:szCs w:val="13"/>
              </w:rPr>
            </w:pPr>
          </w:p>
        </w:tc>
        <w:tc>
          <w:tcPr>
            <w:tcW w:w="300" w:type="dxa"/>
            <w:vAlign w:val="bottom"/>
          </w:tcPr>
          <w:p w14:paraId="050981D9" w14:textId="77777777" w:rsidR="004B413C" w:rsidRDefault="004B413C">
            <w:pPr>
              <w:rPr>
                <w:sz w:val="13"/>
                <w:szCs w:val="13"/>
              </w:rPr>
            </w:pPr>
          </w:p>
        </w:tc>
        <w:tc>
          <w:tcPr>
            <w:tcW w:w="300" w:type="dxa"/>
            <w:vAlign w:val="bottom"/>
          </w:tcPr>
          <w:p w14:paraId="58C714C8" w14:textId="77777777" w:rsidR="004B413C" w:rsidRDefault="004B413C">
            <w:pPr>
              <w:rPr>
                <w:sz w:val="13"/>
                <w:szCs w:val="13"/>
              </w:rPr>
            </w:pPr>
          </w:p>
        </w:tc>
        <w:tc>
          <w:tcPr>
            <w:tcW w:w="320" w:type="dxa"/>
            <w:vAlign w:val="bottom"/>
          </w:tcPr>
          <w:p w14:paraId="68752A46" w14:textId="77777777" w:rsidR="004B413C" w:rsidRDefault="004B413C">
            <w:pPr>
              <w:rPr>
                <w:sz w:val="13"/>
                <w:szCs w:val="13"/>
              </w:rPr>
            </w:pPr>
          </w:p>
        </w:tc>
        <w:tc>
          <w:tcPr>
            <w:tcW w:w="300" w:type="dxa"/>
            <w:vAlign w:val="bottom"/>
          </w:tcPr>
          <w:p w14:paraId="71E3B5AA" w14:textId="77777777" w:rsidR="004B413C" w:rsidRDefault="004B413C">
            <w:pPr>
              <w:rPr>
                <w:sz w:val="13"/>
                <w:szCs w:val="13"/>
              </w:rPr>
            </w:pPr>
          </w:p>
        </w:tc>
        <w:tc>
          <w:tcPr>
            <w:tcW w:w="300" w:type="dxa"/>
            <w:vAlign w:val="bottom"/>
          </w:tcPr>
          <w:p w14:paraId="47BD2CB9" w14:textId="77777777" w:rsidR="004B413C" w:rsidRDefault="004B413C">
            <w:pPr>
              <w:rPr>
                <w:sz w:val="13"/>
                <w:szCs w:val="13"/>
              </w:rPr>
            </w:pPr>
          </w:p>
        </w:tc>
        <w:tc>
          <w:tcPr>
            <w:tcW w:w="300" w:type="dxa"/>
            <w:vAlign w:val="bottom"/>
          </w:tcPr>
          <w:p w14:paraId="3F6999B0" w14:textId="77777777" w:rsidR="004B413C" w:rsidRDefault="004B413C">
            <w:pPr>
              <w:rPr>
                <w:sz w:val="13"/>
                <w:szCs w:val="13"/>
              </w:rPr>
            </w:pPr>
          </w:p>
        </w:tc>
        <w:tc>
          <w:tcPr>
            <w:tcW w:w="320" w:type="dxa"/>
            <w:vAlign w:val="bottom"/>
          </w:tcPr>
          <w:p w14:paraId="5139BEAB" w14:textId="77777777" w:rsidR="004B413C" w:rsidRDefault="004B413C">
            <w:pPr>
              <w:rPr>
                <w:sz w:val="13"/>
                <w:szCs w:val="13"/>
              </w:rPr>
            </w:pPr>
          </w:p>
        </w:tc>
        <w:tc>
          <w:tcPr>
            <w:tcW w:w="300" w:type="dxa"/>
            <w:vAlign w:val="bottom"/>
          </w:tcPr>
          <w:p w14:paraId="2F5475C5" w14:textId="77777777" w:rsidR="004B413C" w:rsidRDefault="004B413C">
            <w:pPr>
              <w:rPr>
                <w:sz w:val="13"/>
                <w:szCs w:val="13"/>
              </w:rPr>
            </w:pPr>
          </w:p>
        </w:tc>
        <w:tc>
          <w:tcPr>
            <w:tcW w:w="300" w:type="dxa"/>
            <w:vAlign w:val="bottom"/>
          </w:tcPr>
          <w:p w14:paraId="5636E3A0" w14:textId="77777777" w:rsidR="004B413C" w:rsidRDefault="004B413C">
            <w:pPr>
              <w:rPr>
                <w:sz w:val="13"/>
                <w:szCs w:val="13"/>
              </w:rPr>
            </w:pPr>
          </w:p>
        </w:tc>
        <w:tc>
          <w:tcPr>
            <w:tcW w:w="300" w:type="dxa"/>
            <w:vAlign w:val="bottom"/>
          </w:tcPr>
          <w:p w14:paraId="12C761E5" w14:textId="77777777" w:rsidR="004B413C" w:rsidRDefault="004B413C">
            <w:pPr>
              <w:rPr>
                <w:sz w:val="13"/>
                <w:szCs w:val="13"/>
              </w:rPr>
            </w:pPr>
          </w:p>
        </w:tc>
        <w:tc>
          <w:tcPr>
            <w:tcW w:w="320" w:type="dxa"/>
            <w:vAlign w:val="bottom"/>
          </w:tcPr>
          <w:p w14:paraId="06034FD5" w14:textId="77777777" w:rsidR="004B413C" w:rsidRDefault="004B413C">
            <w:pPr>
              <w:rPr>
                <w:sz w:val="13"/>
                <w:szCs w:val="13"/>
              </w:rPr>
            </w:pPr>
          </w:p>
        </w:tc>
        <w:tc>
          <w:tcPr>
            <w:tcW w:w="300" w:type="dxa"/>
            <w:vAlign w:val="bottom"/>
          </w:tcPr>
          <w:p w14:paraId="481A565A" w14:textId="77777777" w:rsidR="004B413C" w:rsidRDefault="004B413C">
            <w:pPr>
              <w:rPr>
                <w:sz w:val="13"/>
                <w:szCs w:val="13"/>
              </w:rPr>
            </w:pPr>
          </w:p>
        </w:tc>
        <w:tc>
          <w:tcPr>
            <w:tcW w:w="300" w:type="dxa"/>
            <w:vAlign w:val="bottom"/>
          </w:tcPr>
          <w:p w14:paraId="356F8879" w14:textId="77777777" w:rsidR="004B413C" w:rsidRDefault="004B413C">
            <w:pPr>
              <w:rPr>
                <w:sz w:val="13"/>
                <w:szCs w:val="13"/>
              </w:rPr>
            </w:pPr>
          </w:p>
        </w:tc>
        <w:tc>
          <w:tcPr>
            <w:tcW w:w="300" w:type="dxa"/>
            <w:vAlign w:val="bottom"/>
          </w:tcPr>
          <w:p w14:paraId="12D35244" w14:textId="77777777" w:rsidR="004B413C" w:rsidRDefault="004B413C">
            <w:pPr>
              <w:rPr>
                <w:sz w:val="13"/>
                <w:szCs w:val="13"/>
              </w:rPr>
            </w:pPr>
          </w:p>
        </w:tc>
        <w:tc>
          <w:tcPr>
            <w:tcW w:w="320" w:type="dxa"/>
            <w:vAlign w:val="bottom"/>
          </w:tcPr>
          <w:p w14:paraId="5007B90B" w14:textId="77777777" w:rsidR="004B413C" w:rsidRDefault="004B413C">
            <w:pPr>
              <w:rPr>
                <w:sz w:val="13"/>
                <w:szCs w:val="13"/>
              </w:rPr>
            </w:pPr>
          </w:p>
        </w:tc>
        <w:tc>
          <w:tcPr>
            <w:tcW w:w="300" w:type="dxa"/>
            <w:vAlign w:val="bottom"/>
          </w:tcPr>
          <w:p w14:paraId="5352B9A1" w14:textId="77777777" w:rsidR="004B413C" w:rsidRDefault="004B413C">
            <w:pPr>
              <w:rPr>
                <w:sz w:val="13"/>
                <w:szCs w:val="13"/>
              </w:rPr>
            </w:pPr>
          </w:p>
        </w:tc>
        <w:tc>
          <w:tcPr>
            <w:tcW w:w="300" w:type="dxa"/>
            <w:vAlign w:val="bottom"/>
          </w:tcPr>
          <w:p w14:paraId="27A83F24" w14:textId="77777777" w:rsidR="004B413C" w:rsidRDefault="004B413C">
            <w:pPr>
              <w:rPr>
                <w:sz w:val="13"/>
                <w:szCs w:val="13"/>
              </w:rPr>
            </w:pPr>
          </w:p>
        </w:tc>
        <w:tc>
          <w:tcPr>
            <w:tcW w:w="320" w:type="dxa"/>
            <w:vAlign w:val="bottom"/>
          </w:tcPr>
          <w:p w14:paraId="7C8AFFE5" w14:textId="77777777" w:rsidR="004B413C" w:rsidRDefault="004B413C">
            <w:pPr>
              <w:rPr>
                <w:sz w:val="13"/>
                <w:szCs w:val="13"/>
              </w:rPr>
            </w:pPr>
          </w:p>
        </w:tc>
        <w:tc>
          <w:tcPr>
            <w:tcW w:w="300" w:type="dxa"/>
            <w:vAlign w:val="bottom"/>
          </w:tcPr>
          <w:p w14:paraId="7B8800C1" w14:textId="77777777" w:rsidR="004B413C" w:rsidRDefault="004B413C">
            <w:pPr>
              <w:rPr>
                <w:sz w:val="13"/>
                <w:szCs w:val="13"/>
              </w:rPr>
            </w:pPr>
          </w:p>
        </w:tc>
        <w:tc>
          <w:tcPr>
            <w:tcW w:w="300" w:type="dxa"/>
            <w:vAlign w:val="bottom"/>
          </w:tcPr>
          <w:p w14:paraId="2B91E307" w14:textId="77777777" w:rsidR="004B413C" w:rsidRDefault="004B413C">
            <w:pPr>
              <w:rPr>
                <w:sz w:val="13"/>
                <w:szCs w:val="13"/>
              </w:rPr>
            </w:pPr>
          </w:p>
        </w:tc>
        <w:tc>
          <w:tcPr>
            <w:tcW w:w="300" w:type="dxa"/>
            <w:vAlign w:val="bottom"/>
          </w:tcPr>
          <w:p w14:paraId="16BF4136" w14:textId="77777777" w:rsidR="004B413C" w:rsidRDefault="004B413C">
            <w:pPr>
              <w:rPr>
                <w:sz w:val="13"/>
                <w:szCs w:val="13"/>
              </w:rPr>
            </w:pPr>
          </w:p>
        </w:tc>
        <w:tc>
          <w:tcPr>
            <w:tcW w:w="320" w:type="dxa"/>
            <w:vAlign w:val="bottom"/>
          </w:tcPr>
          <w:p w14:paraId="42357AE6" w14:textId="77777777" w:rsidR="004B413C" w:rsidRDefault="004B413C">
            <w:pPr>
              <w:rPr>
                <w:sz w:val="13"/>
                <w:szCs w:val="13"/>
              </w:rPr>
            </w:pPr>
          </w:p>
        </w:tc>
        <w:tc>
          <w:tcPr>
            <w:tcW w:w="480" w:type="dxa"/>
            <w:vAlign w:val="bottom"/>
          </w:tcPr>
          <w:p w14:paraId="18B8B1EF" w14:textId="77777777" w:rsidR="004B413C" w:rsidRDefault="004B413C">
            <w:pPr>
              <w:rPr>
                <w:sz w:val="13"/>
                <w:szCs w:val="13"/>
              </w:rPr>
            </w:pPr>
          </w:p>
        </w:tc>
        <w:tc>
          <w:tcPr>
            <w:tcW w:w="0" w:type="dxa"/>
            <w:vAlign w:val="bottom"/>
          </w:tcPr>
          <w:p w14:paraId="008ED247" w14:textId="77777777" w:rsidR="004B413C" w:rsidRDefault="004B413C">
            <w:pPr>
              <w:rPr>
                <w:sz w:val="1"/>
                <w:szCs w:val="1"/>
              </w:rPr>
            </w:pPr>
          </w:p>
        </w:tc>
      </w:tr>
      <w:tr w:rsidR="004B413C" w14:paraId="65C22A11" w14:textId="77777777">
        <w:trPr>
          <w:trHeight w:val="119"/>
        </w:trPr>
        <w:tc>
          <w:tcPr>
            <w:tcW w:w="180" w:type="dxa"/>
            <w:vAlign w:val="bottom"/>
          </w:tcPr>
          <w:p w14:paraId="79831BE8" w14:textId="77777777" w:rsidR="004B413C" w:rsidRDefault="004B413C">
            <w:pPr>
              <w:rPr>
                <w:sz w:val="10"/>
                <w:szCs w:val="10"/>
              </w:rPr>
            </w:pPr>
          </w:p>
        </w:tc>
        <w:tc>
          <w:tcPr>
            <w:tcW w:w="720" w:type="dxa"/>
            <w:vAlign w:val="bottom"/>
          </w:tcPr>
          <w:p w14:paraId="35D2983D" w14:textId="77777777" w:rsidR="004B413C" w:rsidRDefault="00EC2FEA">
            <w:pPr>
              <w:spacing w:line="119" w:lineRule="exact"/>
              <w:ind w:right="230"/>
              <w:jc w:val="right"/>
              <w:rPr>
                <w:sz w:val="20"/>
                <w:szCs w:val="20"/>
              </w:rPr>
            </w:pPr>
            <w:r>
              <w:rPr>
                <w:rFonts w:ascii="Arial" w:eastAsia="Arial" w:hAnsi="Arial" w:cs="Arial"/>
                <w:color w:val="4D4D4D"/>
                <w:sz w:val="13"/>
                <w:szCs w:val="13"/>
              </w:rPr>
              <w:t>2012</w:t>
            </w:r>
          </w:p>
        </w:tc>
        <w:tc>
          <w:tcPr>
            <w:tcW w:w="300" w:type="dxa"/>
            <w:vAlign w:val="bottom"/>
          </w:tcPr>
          <w:p w14:paraId="6B273E8A" w14:textId="77777777" w:rsidR="004B413C" w:rsidRDefault="004B413C">
            <w:pPr>
              <w:rPr>
                <w:sz w:val="10"/>
                <w:szCs w:val="10"/>
              </w:rPr>
            </w:pPr>
          </w:p>
        </w:tc>
        <w:tc>
          <w:tcPr>
            <w:tcW w:w="300" w:type="dxa"/>
            <w:vAlign w:val="bottom"/>
          </w:tcPr>
          <w:p w14:paraId="5B9720ED" w14:textId="77777777" w:rsidR="004B413C" w:rsidRDefault="004B413C">
            <w:pPr>
              <w:rPr>
                <w:sz w:val="10"/>
                <w:szCs w:val="10"/>
              </w:rPr>
            </w:pPr>
          </w:p>
        </w:tc>
        <w:tc>
          <w:tcPr>
            <w:tcW w:w="320" w:type="dxa"/>
            <w:vAlign w:val="bottom"/>
          </w:tcPr>
          <w:p w14:paraId="4FD71A69" w14:textId="77777777" w:rsidR="004B413C" w:rsidRDefault="004B413C">
            <w:pPr>
              <w:rPr>
                <w:sz w:val="10"/>
                <w:szCs w:val="10"/>
              </w:rPr>
            </w:pPr>
          </w:p>
        </w:tc>
        <w:tc>
          <w:tcPr>
            <w:tcW w:w="300" w:type="dxa"/>
            <w:vAlign w:val="bottom"/>
          </w:tcPr>
          <w:p w14:paraId="0A1D00B8" w14:textId="77777777" w:rsidR="004B413C" w:rsidRDefault="004B413C">
            <w:pPr>
              <w:rPr>
                <w:sz w:val="10"/>
                <w:szCs w:val="10"/>
              </w:rPr>
            </w:pPr>
          </w:p>
        </w:tc>
        <w:tc>
          <w:tcPr>
            <w:tcW w:w="300" w:type="dxa"/>
            <w:vAlign w:val="bottom"/>
          </w:tcPr>
          <w:p w14:paraId="15B14CC4" w14:textId="77777777" w:rsidR="004B413C" w:rsidRDefault="004B413C">
            <w:pPr>
              <w:rPr>
                <w:sz w:val="10"/>
                <w:szCs w:val="10"/>
              </w:rPr>
            </w:pPr>
          </w:p>
        </w:tc>
        <w:tc>
          <w:tcPr>
            <w:tcW w:w="320" w:type="dxa"/>
            <w:vAlign w:val="bottom"/>
          </w:tcPr>
          <w:p w14:paraId="4DDABE57" w14:textId="77777777" w:rsidR="004B413C" w:rsidRDefault="004B413C">
            <w:pPr>
              <w:rPr>
                <w:sz w:val="10"/>
                <w:szCs w:val="10"/>
              </w:rPr>
            </w:pPr>
          </w:p>
        </w:tc>
        <w:tc>
          <w:tcPr>
            <w:tcW w:w="300" w:type="dxa"/>
            <w:vAlign w:val="bottom"/>
          </w:tcPr>
          <w:p w14:paraId="5BC4DFDA" w14:textId="77777777" w:rsidR="004B413C" w:rsidRDefault="004B413C">
            <w:pPr>
              <w:rPr>
                <w:sz w:val="10"/>
                <w:szCs w:val="10"/>
              </w:rPr>
            </w:pPr>
          </w:p>
        </w:tc>
        <w:tc>
          <w:tcPr>
            <w:tcW w:w="300" w:type="dxa"/>
            <w:vAlign w:val="bottom"/>
          </w:tcPr>
          <w:p w14:paraId="2ACC9CA4" w14:textId="77777777" w:rsidR="004B413C" w:rsidRDefault="004B413C">
            <w:pPr>
              <w:rPr>
                <w:sz w:val="10"/>
                <w:szCs w:val="10"/>
              </w:rPr>
            </w:pPr>
          </w:p>
        </w:tc>
        <w:tc>
          <w:tcPr>
            <w:tcW w:w="300" w:type="dxa"/>
            <w:vAlign w:val="bottom"/>
          </w:tcPr>
          <w:p w14:paraId="06A20F61" w14:textId="77777777" w:rsidR="004B413C" w:rsidRDefault="004B413C">
            <w:pPr>
              <w:rPr>
                <w:sz w:val="10"/>
                <w:szCs w:val="10"/>
              </w:rPr>
            </w:pPr>
          </w:p>
        </w:tc>
        <w:tc>
          <w:tcPr>
            <w:tcW w:w="320" w:type="dxa"/>
            <w:vAlign w:val="bottom"/>
          </w:tcPr>
          <w:p w14:paraId="1234C0E0" w14:textId="77777777" w:rsidR="004B413C" w:rsidRDefault="004B413C">
            <w:pPr>
              <w:rPr>
                <w:sz w:val="10"/>
                <w:szCs w:val="10"/>
              </w:rPr>
            </w:pPr>
          </w:p>
        </w:tc>
        <w:tc>
          <w:tcPr>
            <w:tcW w:w="300" w:type="dxa"/>
            <w:vAlign w:val="bottom"/>
          </w:tcPr>
          <w:p w14:paraId="0CD8138A" w14:textId="77777777" w:rsidR="004B413C" w:rsidRDefault="004B413C">
            <w:pPr>
              <w:rPr>
                <w:sz w:val="10"/>
                <w:szCs w:val="10"/>
              </w:rPr>
            </w:pPr>
          </w:p>
        </w:tc>
        <w:tc>
          <w:tcPr>
            <w:tcW w:w="300" w:type="dxa"/>
            <w:vAlign w:val="bottom"/>
          </w:tcPr>
          <w:p w14:paraId="58725785" w14:textId="77777777" w:rsidR="004B413C" w:rsidRDefault="004B413C">
            <w:pPr>
              <w:rPr>
                <w:sz w:val="10"/>
                <w:szCs w:val="10"/>
              </w:rPr>
            </w:pPr>
          </w:p>
        </w:tc>
        <w:tc>
          <w:tcPr>
            <w:tcW w:w="300" w:type="dxa"/>
            <w:vAlign w:val="bottom"/>
          </w:tcPr>
          <w:p w14:paraId="3594609C" w14:textId="77777777" w:rsidR="004B413C" w:rsidRDefault="004B413C">
            <w:pPr>
              <w:rPr>
                <w:sz w:val="10"/>
                <w:szCs w:val="10"/>
              </w:rPr>
            </w:pPr>
          </w:p>
        </w:tc>
        <w:tc>
          <w:tcPr>
            <w:tcW w:w="320" w:type="dxa"/>
            <w:vAlign w:val="bottom"/>
          </w:tcPr>
          <w:p w14:paraId="184B0B9A" w14:textId="77777777" w:rsidR="004B413C" w:rsidRDefault="004B413C">
            <w:pPr>
              <w:rPr>
                <w:sz w:val="10"/>
                <w:szCs w:val="10"/>
              </w:rPr>
            </w:pPr>
          </w:p>
        </w:tc>
        <w:tc>
          <w:tcPr>
            <w:tcW w:w="300" w:type="dxa"/>
            <w:vAlign w:val="bottom"/>
          </w:tcPr>
          <w:p w14:paraId="1208DF00" w14:textId="77777777" w:rsidR="004B413C" w:rsidRDefault="004B413C">
            <w:pPr>
              <w:rPr>
                <w:sz w:val="10"/>
                <w:szCs w:val="10"/>
              </w:rPr>
            </w:pPr>
          </w:p>
        </w:tc>
        <w:tc>
          <w:tcPr>
            <w:tcW w:w="300" w:type="dxa"/>
            <w:vAlign w:val="bottom"/>
          </w:tcPr>
          <w:p w14:paraId="795FC47C" w14:textId="77777777" w:rsidR="004B413C" w:rsidRDefault="004B413C">
            <w:pPr>
              <w:rPr>
                <w:sz w:val="10"/>
                <w:szCs w:val="10"/>
              </w:rPr>
            </w:pPr>
          </w:p>
        </w:tc>
        <w:tc>
          <w:tcPr>
            <w:tcW w:w="300" w:type="dxa"/>
            <w:vAlign w:val="bottom"/>
          </w:tcPr>
          <w:p w14:paraId="6A01BFCE" w14:textId="77777777" w:rsidR="004B413C" w:rsidRDefault="004B413C">
            <w:pPr>
              <w:rPr>
                <w:sz w:val="10"/>
                <w:szCs w:val="10"/>
              </w:rPr>
            </w:pPr>
          </w:p>
        </w:tc>
        <w:tc>
          <w:tcPr>
            <w:tcW w:w="320" w:type="dxa"/>
            <w:vAlign w:val="bottom"/>
          </w:tcPr>
          <w:p w14:paraId="60283E4A" w14:textId="77777777" w:rsidR="004B413C" w:rsidRDefault="004B413C">
            <w:pPr>
              <w:rPr>
                <w:sz w:val="10"/>
                <w:szCs w:val="10"/>
              </w:rPr>
            </w:pPr>
          </w:p>
        </w:tc>
        <w:tc>
          <w:tcPr>
            <w:tcW w:w="300" w:type="dxa"/>
            <w:vAlign w:val="bottom"/>
          </w:tcPr>
          <w:p w14:paraId="02EA91C6" w14:textId="77777777" w:rsidR="004B413C" w:rsidRDefault="004B413C">
            <w:pPr>
              <w:rPr>
                <w:sz w:val="10"/>
                <w:szCs w:val="10"/>
              </w:rPr>
            </w:pPr>
          </w:p>
        </w:tc>
        <w:tc>
          <w:tcPr>
            <w:tcW w:w="300" w:type="dxa"/>
            <w:vAlign w:val="bottom"/>
          </w:tcPr>
          <w:p w14:paraId="7BE71A30" w14:textId="77777777" w:rsidR="004B413C" w:rsidRDefault="004B413C">
            <w:pPr>
              <w:rPr>
                <w:sz w:val="10"/>
                <w:szCs w:val="10"/>
              </w:rPr>
            </w:pPr>
          </w:p>
        </w:tc>
        <w:tc>
          <w:tcPr>
            <w:tcW w:w="300" w:type="dxa"/>
            <w:vAlign w:val="bottom"/>
          </w:tcPr>
          <w:p w14:paraId="6BE4ABA8" w14:textId="77777777" w:rsidR="004B413C" w:rsidRDefault="004B413C">
            <w:pPr>
              <w:rPr>
                <w:sz w:val="10"/>
                <w:szCs w:val="10"/>
              </w:rPr>
            </w:pPr>
          </w:p>
        </w:tc>
        <w:tc>
          <w:tcPr>
            <w:tcW w:w="320" w:type="dxa"/>
            <w:vAlign w:val="bottom"/>
          </w:tcPr>
          <w:p w14:paraId="3E9A457E" w14:textId="77777777" w:rsidR="004B413C" w:rsidRDefault="004B413C">
            <w:pPr>
              <w:rPr>
                <w:sz w:val="10"/>
                <w:szCs w:val="10"/>
              </w:rPr>
            </w:pPr>
          </w:p>
        </w:tc>
        <w:tc>
          <w:tcPr>
            <w:tcW w:w="300" w:type="dxa"/>
            <w:vAlign w:val="bottom"/>
          </w:tcPr>
          <w:p w14:paraId="3F68B72F" w14:textId="77777777" w:rsidR="004B413C" w:rsidRDefault="004B413C">
            <w:pPr>
              <w:rPr>
                <w:sz w:val="10"/>
                <w:szCs w:val="10"/>
              </w:rPr>
            </w:pPr>
          </w:p>
        </w:tc>
        <w:tc>
          <w:tcPr>
            <w:tcW w:w="300" w:type="dxa"/>
            <w:vAlign w:val="bottom"/>
          </w:tcPr>
          <w:p w14:paraId="2F4859B2" w14:textId="77777777" w:rsidR="004B413C" w:rsidRDefault="004B413C">
            <w:pPr>
              <w:rPr>
                <w:sz w:val="10"/>
                <w:szCs w:val="10"/>
              </w:rPr>
            </w:pPr>
          </w:p>
        </w:tc>
        <w:tc>
          <w:tcPr>
            <w:tcW w:w="300" w:type="dxa"/>
            <w:vAlign w:val="bottom"/>
          </w:tcPr>
          <w:p w14:paraId="05A5D06B" w14:textId="77777777" w:rsidR="004B413C" w:rsidRDefault="004B413C">
            <w:pPr>
              <w:rPr>
                <w:sz w:val="10"/>
                <w:szCs w:val="10"/>
              </w:rPr>
            </w:pPr>
          </w:p>
        </w:tc>
        <w:tc>
          <w:tcPr>
            <w:tcW w:w="320" w:type="dxa"/>
            <w:vAlign w:val="bottom"/>
          </w:tcPr>
          <w:p w14:paraId="453948AD" w14:textId="77777777" w:rsidR="004B413C" w:rsidRDefault="004B413C">
            <w:pPr>
              <w:rPr>
                <w:sz w:val="10"/>
                <w:szCs w:val="10"/>
              </w:rPr>
            </w:pPr>
          </w:p>
        </w:tc>
        <w:tc>
          <w:tcPr>
            <w:tcW w:w="300" w:type="dxa"/>
            <w:vAlign w:val="bottom"/>
          </w:tcPr>
          <w:p w14:paraId="41A5EA57" w14:textId="77777777" w:rsidR="004B413C" w:rsidRDefault="004B413C">
            <w:pPr>
              <w:rPr>
                <w:sz w:val="10"/>
                <w:szCs w:val="10"/>
              </w:rPr>
            </w:pPr>
          </w:p>
        </w:tc>
        <w:tc>
          <w:tcPr>
            <w:tcW w:w="300" w:type="dxa"/>
            <w:vAlign w:val="bottom"/>
          </w:tcPr>
          <w:p w14:paraId="151BEF1D" w14:textId="77777777" w:rsidR="004B413C" w:rsidRDefault="004B413C">
            <w:pPr>
              <w:rPr>
                <w:sz w:val="10"/>
                <w:szCs w:val="10"/>
              </w:rPr>
            </w:pPr>
          </w:p>
        </w:tc>
        <w:tc>
          <w:tcPr>
            <w:tcW w:w="300" w:type="dxa"/>
            <w:vAlign w:val="bottom"/>
          </w:tcPr>
          <w:p w14:paraId="6BB0E767" w14:textId="77777777" w:rsidR="004B413C" w:rsidRDefault="004B413C">
            <w:pPr>
              <w:rPr>
                <w:sz w:val="10"/>
                <w:szCs w:val="10"/>
              </w:rPr>
            </w:pPr>
          </w:p>
        </w:tc>
        <w:tc>
          <w:tcPr>
            <w:tcW w:w="320" w:type="dxa"/>
            <w:vAlign w:val="bottom"/>
          </w:tcPr>
          <w:p w14:paraId="7CAA3946" w14:textId="77777777" w:rsidR="004B413C" w:rsidRDefault="004B413C">
            <w:pPr>
              <w:rPr>
                <w:sz w:val="10"/>
                <w:szCs w:val="10"/>
              </w:rPr>
            </w:pPr>
          </w:p>
        </w:tc>
        <w:tc>
          <w:tcPr>
            <w:tcW w:w="300" w:type="dxa"/>
            <w:vAlign w:val="bottom"/>
          </w:tcPr>
          <w:p w14:paraId="29643123" w14:textId="77777777" w:rsidR="004B413C" w:rsidRDefault="004B413C">
            <w:pPr>
              <w:rPr>
                <w:sz w:val="10"/>
                <w:szCs w:val="10"/>
              </w:rPr>
            </w:pPr>
          </w:p>
        </w:tc>
        <w:tc>
          <w:tcPr>
            <w:tcW w:w="300" w:type="dxa"/>
            <w:vAlign w:val="bottom"/>
          </w:tcPr>
          <w:p w14:paraId="03BDC530" w14:textId="77777777" w:rsidR="004B413C" w:rsidRDefault="004B413C">
            <w:pPr>
              <w:rPr>
                <w:sz w:val="10"/>
                <w:szCs w:val="10"/>
              </w:rPr>
            </w:pPr>
          </w:p>
        </w:tc>
        <w:tc>
          <w:tcPr>
            <w:tcW w:w="320" w:type="dxa"/>
            <w:vAlign w:val="bottom"/>
          </w:tcPr>
          <w:p w14:paraId="22428221" w14:textId="77777777" w:rsidR="004B413C" w:rsidRDefault="004B413C">
            <w:pPr>
              <w:rPr>
                <w:sz w:val="10"/>
                <w:szCs w:val="10"/>
              </w:rPr>
            </w:pPr>
          </w:p>
        </w:tc>
        <w:tc>
          <w:tcPr>
            <w:tcW w:w="300" w:type="dxa"/>
            <w:vAlign w:val="bottom"/>
          </w:tcPr>
          <w:p w14:paraId="6C86EE99" w14:textId="77777777" w:rsidR="004B413C" w:rsidRDefault="004B413C">
            <w:pPr>
              <w:rPr>
                <w:sz w:val="10"/>
                <w:szCs w:val="10"/>
              </w:rPr>
            </w:pPr>
          </w:p>
        </w:tc>
        <w:tc>
          <w:tcPr>
            <w:tcW w:w="300" w:type="dxa"/>
            <w:vAlign w:val="bottom"/>
          </w:tcPr>
          <w:p w14:paraId="0F7C4FC8" w14:textId="77777777" w:rsidR="004B413C" w:rsidRDefault="004B413C">
            <w:pPr>
              <w:rPr>
                <w:sz w:val="10"/>
                <w:szCs w:val="10"/>
              </w:rPr>
            </w:pPr>
          </w:p>
        </w:tc>
        <w:tc>
          <w:tcPr>
            <w:tcW w:w="300" w:type="dxa"/>
            <w:vAlign w:val="bottom"/>
          </w:tcPr>
          <w:p w14:paraId="2F0D6A39" w14:textId="77777777" w:rsidR="004B413C" w:rsidRDefault="004B413C">
            <w:pPr>
              <w:rPr>
                <w:sz w:val="10"/>
                <w:szCs w:val="10"/>
              </w:rPr>
            </w:pPr>
          </w:p>
        </w:tc>
        <w:tc>
          <w:tcPr>
            <w:tcW w:w="320" w:type="dxa"/>
            <w:vAlign w:val="bottom"/>
          </w:tcPr>
          <w:p w14:paraId="30B0D9E2" w14:textId="77777777" w:rsidR="004B413C" w:rsidRDefault="004B413C">
            <w:pPr>
              <w:rPr>
                <w:sz w:val="10"/>
                <w:szCs w:val="10"/>
              </w:rPr>
            </w:pPr>
          </w:p>
        </w:tc>
        <w:tc>
          <w:tcPr>
            <w:tcW w:w="480" w:type="dxa"/>
            <w:vMerge w:val="restart"/>
            <w:vAlign w:val="bottom"/>
          </w:tcPr>
          <w:p w14:paraId="0BA39064" w14:textId="77777777" w:rsidR="004B413C" w:rsidRDefault="00EC2FEA">
            <w:pPr>
              <w:ind w:left="360"/>
              <w:rPr>
                <w:sz w:val="20"/>
                <w:szCs w:val="20"/>
              </w:rPr>
            </w:pPr>
            <w:r>
              <w:rPr>
                <w:rFonts w:ascii="Arial" w:eastAsia="Arial" w:hAnsi="Arial" w:cs="Arial"/>
                <w:color w:val="1A1A1A"/>
                <w:w w:val="86"/>
                <w:sz w:val="16"/>
                <w:szCs w:val="16"/>
              </w:rPr>
              <w:t>D</w:t>
            </w:r>
          </w:p>
        </w:tc>
        <w:tc>
          <w:tcPr>
            <w:tcW w:w="0" w:type="dxa"/>
            <w:vAlign w:val="bottom"/>
          </w:tcPr>
          <w:p w14:paraId="1CE70547" w14:textId="77777777" w:rsidR="004B413C" w:rsidRDefault="004B413C">
            <w:pPr>
              <w:rPr>
                <w:sz w:val="1"/>
                <w:szCs w:val="1"/>
              </w:rPr>
            </w:pPr>
          </w:p>
        </w:tc>
      </w:tr>
      <w:tr w:rsidR="004B413C" w14:paraId="59966933" w14:textId="77777777">
        <w:trPr>
          <w:trHeight w:val="119"/>
        </w:trPr>
        <w:tc>
          <w:tcPr>
            <w:tcW w:w="180" w:type="dxa"/>
            <w:vAlign w:val="bottom"/>
          </w:tcPr>
          <w:p w14:paraId="64D4ADA2" w14:textId="77777777" w:rsidR="004B413C" w:rsidRDefault="004B413C">
            <w:pPr>
              <w:rPr>
                <w:sz w:val="10"/>
                <w:szCs w:val="10"/>
              </w:rPr>
            </w:pPr>
          </w:p>
        </w:tc>
        <w:tc>
          <w:tcPr>
            <w:tcW w:w="720" w:type="dxa"/>
            <w:vAlign w:val="bottom"/>
          </w:tcPr>
          <w:p w14:paraId="4E16096D" w14:textId="77777777" w:rsidR="004B413C" w:rsidRDefault="00EC2FEA">
            <w:pPr>
              <w:spacing w:line="119" w:lineRule="exact"/>
              <w:ind w:right="230"/>
              <w:jc w:val="right"/>
              <w:rPr>
                <w:sz w:val="20"/>
                <w:szCs w:val="20"/>
              </w:rPr>
            </w:pPr>
            <w:r>
              <w:rPr>
                <w:rFonts w:ascii="Arial" w:eastAsia="Arial" w:hAnsi="Arial" w:cs="Arial"/>
                <w:color w:val="4D4D4D"/>
                <w:sz w:val="13"/>
                <w:szCs w:val="13"/>
              </w:rPr>
              <w:t>2014</w:t>
            </w:r>
          </w:p>
        </w:tc>
        <w:tc>
          <w:tcPr>
            <w:tcW w:w="300" w:type="dxa"/>
            <w:vAlign w:val="bottom"/>
          </w:tcPr>
          <w:p w14:paraId="3E7471D1" w14:textId="77777777" w:rsidR="004B413C" w:rsidRDefault="004B413C">
            <w:pPr>
              <w:rPr>
                <w:sz w:val="10"/>
                <w:szCs w:val="10"/>
              </w:rPr>
            </w:pPr>
          </w:p>
        </w:tc>
        <w:tc>
          <w:tcPr>
            <w:tcW w:w="300" w:type="dxa"/>
            <w:vAlign w:val="bottom"/>
          </w:tcPr>
          <w:p w14:paraId="143F22E4" w14:textId="77777777" w:rsidR="004B413C" w:rsidRDefault="004B413C">
            <w:pPr>
              <w:rPr>
                <w:sz w:val="10"/>
                <w:szCs w:val="10"/>
              </w:rPr>
            </w:pPr>
          </w:p>
        </w:tc>
        <w:tc>
          <w:tcPr>
            <w:tcW w:w="320" w:type="dxa"/>
            <w:vAlign w:val="bottom"/>
          </w:tcPr>
          <w:p w14:paraId="552A2EA3" w14:textId="77777777" w:rsidR="004B413C" w:rsidRDefault="004B413C">
            <w:pPr>
              <w:rPr>
                <w:sz w:val="10"/>
                <w:szCs w:val="10"/>
              </w:rPr>
            </w:pPr>
          </w:p>
        </w:tc>
        <w:tc>
          <w:tcPr>
            <w:tcW w:w="300" w:type="dxa"/>
            <w:vAlign w:val="bottom"/>
          </w:tcPr>
          <w:p w14:paraId="4E4C0AB1" w14:textId="77777777" w:rsidR="004B413C" w:rsidRDefault="004B413C">
            <w:pPr>
              <w:rPr>
                <w:sz w:val="10"/>
                <w:szCs w:val="10"/>
              </w:rPr>
            </w:pPr>
          </w:p>
        </w:tc>
        <w:tc>
          <w:tcPr>
            <w:tcW w:w="300" w:type="dxa"/>
            <w:vAlign w:val="bottom"/>
          </w:tcPr>
          <w:p w14:paraId="5642FC38" w14:textId="77777777" w:rsidR="004B413C" w:rsidRDefault="004B413C">
            <w:pPr>
              <w:rPr>
                <w:sz w:val="10"/>
                <w:szCs w:val="10"/>
              </w:rPr>
            </w:pPr>
          </w:p>
        </w:tc>
        <w:tc>
          <w:tcPr>
            <w:tcW w:w="320" w:type="dxa"/>
            <w:vAlign w:val="bottom"/>
          </w:tcPr>
          <w:p w14:paraId="62D2DAF7" w14:textId="77777777" w:rsidR="004B413C" w:rsidRDefault="004B413C">
            <w:pPr>
              <w:rPr>
                <w:sz w:val="10"/>
                <w:szCs w:val="10"/>
              </w:rPr>
            </w:pPr>
          </w:p>
        </w:tc>
        <w:tc>
          <w:tcPr>
            <w:tcW w:w="300" w:type="dxa"/>
            <w:vAlign w:val="bottom"/>
          </w:tcPr>
          <w:p w14:paraId="4E2721C7" w14:textId="77777777" w:rsidR="004B413C" w:rsidRDefault="004B413C">
            <w:pPr>
              <w:rPr>
                <w:sz w:val="10"/>
                <w:szCs w:val="10"/>
              </w:rPr>
            </w:pPr>
          </w:p>
        </w:tc>
        <w:tc>
          <w:tcPr>
            <w:tcW w:w="300" w:type="dxa"/>
            <w:vAlign w:val="bottom"/>
          </w:tcPr>
          <w:p w14:paraId="4E47A649" w14:textId="77777777" w:rsidR="004B413C" w:rsidRDefault="004B413C">
            <w:pPr>
              <w:rPr>
                <w:sz w:val="10"/>
                <w:szCs w:val="10"/>
              </w:rPr>
            </w:pPr>
          </w:p>
        </w:tc>
        <w:tc>
          <w:tcPr>
            <w:tcW w:w="300" w:type="dxa"/>
            <w:vAlign w:val="bottom"/>
          </w:tcPr>
          <w:p w14:paraId="2DC313F0" w14:textId="77777777" w:rsidR="004B413C" w:rsidRDefault="004B413C">
            <w:pPr>
              <w:rPr>
                <w:sz w:val="10"/>
                <w:szCs w:val="10"/>
              </w:rPr>
            </w:pPr>
          </w:p>
        </w:tc>
        <w:tc>
          <w:tcPr>
            <w:tcW w:w="320" w:type="dxa"/>
            <w:vAlign w:val="bottom"/>
          </w:tcPr>
          <w:p w14:paraId="2FE0BABA" w14:textId="77777777" w:rsidR="004B413C" w:rsidRDefault="004B413C">
            <w:pPr>
              <w:rPr>
                <w:sz w:val="10"/>
                <w:szCs w:val="10"/>
              </w:rPr>
            </w:pPr>
          </w:p>
        </w:tc>
        <w:tc>
          <w:tcPr>
            <w:tcW w:w="300" w:type="dxa"/>
            <w:vAlign w:val="bottom"/>
          </w:tcPr>
          <w:p w14:paraId="5B68318F" w14:textId="77777777" w:rsidR="004B413C" w:rsidRDefault="004B413C">
            <w:pPr>
              <w:rPr>
                <w:sz w:val="10"/>
                <w:szCs w:val="10"/>
              </w:rPr>
            </w:pPr>
          </w:p>
        </w:tc>
        <w:tc>
          <w:tcPr>
            <w:tcW w:w="300" w:type="dxa"/>
            <w:vAlign w:val="bottom"/>
          </w:tcPr>
          <w:p w14:paraId="4742196F" w14:textId="77777777" w:rsidR="004B413C" w:rsidRDefault="004B413C">
            <w:pPr>
              <w:rPr>
                <w:sz w:val="10"/>
                <w:szCs w:val="10"/>
              </w:rPr>
            </w:pPr>
          </w:p>
        </w:tc>
        <w:tc>
          <w:tcPr>
            <w:tcW w:w="300" w:type="dxa"/>
            <w:vAlign w:val="bottom"/>
          </w:tcPr>
          <w:p w14:paraId="4DD69309" w14:textId="77777777" w:rsidR="004B413C" w:rsidRDefault="004B413C">
            <w:pPr>
              <w:rPr>
                <w:sz w:val="10"/>
                <w:szCs w:val="10"/>
              </w:rPr>
            </w:pPr>
          </w:p>
        </w:tc>
        <w:tc>
          <w:tcPr>
            <w:tcW w:w="320" w:type="dxa"/>
            <w:vAlign w:val="bottom"/>
          </w:tcPr>
          <w:p w14:paraId="3BD3A6B2" w14:textId="77777777" w:rsidR="004B413C" w:rsidRDefault="004B413C">
            <w:pPr>
              <w:rPr>
                <w:sz w:val="10"/>
                <w:szCs w:val="10"/>
              </w:rPr>
            </w:pPr>
          </w:p>
        </w:tc>
        <w:tc>
          <w:tcPr>
            <w:tcW w:w="300" w:type="dxa"/>
            <w:vAlign w:val="bottom"/>
          </w:tcPr>
          <w:p w14:paraId="41AEE01E" w14:textId="77777777" w:rsidR="004B413C" w:rsidRDefault="004B413C">
            <w:pPr>
              <w:rPr>
                <w:sz w:val="10"/>
                <w:szCs w:val="10"/>
              </w:rPr>
            </w:pPr>
          </w:p>
        </w:tc>
        <w:tc>
          <w:tcPr>
            <w:tcW w:w="300" w:type="dxa"/>
            <w:vAlign w:val="bottom"/>
          </w:tcPr>
          <w:p w14:paraId="6CD8B67D" w14:textId="77777777" w:rsidR="004B413C" w:rsidRDefault="004B413C">
            <w:pPr>
              <w:rPr>
                <w:sz w:val="10"/>
                <w:szCs w:val="10"/>
              </w:rPr>
            </w:pPr>
          </w:p>
        </w:tc>
        <w:tc>
          <w:tcPr>
            <w:tcW w:w="300" w:type="dxa"/>
            <w:vAlign w:val="bottom"/>
          </w:tcPr>
          <w:p w14:paraId="50DDC036" w14:textId="77777777" w:rsidR="004B413C" w:rsidRDefault="004B413C">
            <w:pPr>
              <w:rPr>
                <w:sz w:val="10"/>
                <w:szCs w:val="10"/>
              </w:rPr>
            </w:pPr>
          </w:p>
        </w:tc>
        <w:tc>
          <w:tcPr>
            <w:tcW w:w="320" w:type="dxa"/>
            <w:vAlign w:val="bottom"/>
          </w:tcPr>
          <w:p w14:paraId="6623B98C" w14:textId="77777777" w:rsidR="004B413C" w:rsidRDefault="004B413C">
            <w:pPr>
              <w:rPr>
                <w:sz w:val="10"/>
                <w:szCs w:val="10"/>
              </w:rPr>
            </w:pPr>
          </w:p>
        </w:tc>
        <w:tc>
          <w:tcPr>
            <w:tcW w:w="300" w:type="dxa"/>
            <w:vAlign w:val="bottom"/>
          </w:tcPr>
          <w:p w14:paraId="03921936" w14:textId="77777777" w:rsidR="004B413C" w:rsidRDefault="004B413C">
            <w:pPr>
              <w:rPr>
                <w:sz w:val="10"/>
                <w:szCs w:val="10"/>
              </w:rPr>
            </w:pPr>
          </w:p>
        </w:tc>
        <w:tc>
          <w:tcPr>
            <w:tcW w:w="300" w:type="dxa"/>
            <w:vAlign w:val="bottom"/>
          </w:tcPr>
          <w:p w14:paraId="16DDEEEE" w14:textId="77777777" w:rsidR="004B413C" w:rsidRDefault="004B413C">
            <w:pPr>
              <w:rPr>
                <w:sz w:val="10"/>
                <w:szCs w:val="10"/>
              </w:rPr>
            </w:pPr>
          </w:p>
        </w:tc>
        <w:tc>
          <w:tcPr>
            <w:tcW w:w="300" w:type="dxa"/>
            <w:vAlign w:val="bottom"/>
          </w:tcPr>
          <w:p w14:paraId="5B23F0C8" w14:textId="77777777" w:rsidR="004B413C" w:rsidRDefault="004B413C">
            <w:pPr>
              <w:rPr>
                <w:sz w:val="10"/>
                <w:szCs w:val="10"/>
              </w:rPr>
            </w:pPr>
          </w:p>
        </w:tc>
        <w:tc>
          <w:tcPr>
            <w:tcW w:w="320" w:type="dxa"/>
            <w:vAlign w:val="bottom"/>
          </w:tcPr>
          <w:p w14:paraId="0CD91E13" w14:textId="77777777" w:rsidR="004B413C" w:rsidRDefault="004B413C">
            <w:pPr>
              <w:rPr>
                <w:sz w:val="10"/>
                <w:szCs w:val="10"/>
              </w:rPr>
            </w:pPr>
          </w:p>
        </w:tc>
        <w:tc>
          <w:tcPr>
            <w:tcW w:w="300" w:type="dxa"/>
            <w:vAlign w:val="bottom"/>
          </w:tcPr>
          <w:p w14:paraId="00636439" w14:textId="77777777" w:rsidR="004B413C" w:rsidRDefault="004B413C">
            <w:pPr>
              <w:rPr>
                <w:sz w:val="10"/>
                <w:szCs w:val="10"/>
              </w:rPr>
            </w:pPr>
          </w:p>
        </w:tc>
        <w:tc>
          <w:tcPr>
            <w:tcW w:w="300" w:type="dxa"/>
            <w:vAlign w:val="bottom"/>
          </w:tcPr>
          <w:p w14:paraId="00087D5B" w14:textId="77777777" w:rsidR="004B413C" w:rsidRDefault="004B413C">
            <w:pPr>
              <w:rPr>
                <w:sz w:val="10"/>
                <w:szCs w:val="10"/>
              </w:rPr>
            </w:pPr>
          </w:p>
        </w:tc>
        <w:tc>
          <w:tcPr>
            <w:tcW w:w="300" w:type="dxa"/>
            <w:vAlign w:val="bottom"/>
          </w:tcPr>
          <w:p w14:paraId="60BDCAB3" w14:textId="77777777" w:rsidR="004B413C" w:rsidRDefault="004B413C">
            <w:pPr>
              <w:rPr>
                <w:sz w:val="10"/>
                <w:szCs w:val="10"/>
              </w:rPr>
            </w:pPr>
          </w:p>
        </w:tc>
        <w:tc>
          <w:tcPr>
            <w:tcW w:w="320" w:type="dxa"/>
            <w:vAlign w:val="bottom"/>
          </w:tcPr>
          <w:p w14:paraId="6C16178B" w14:textId="77777777" w:rsidR="004B413C" w:rsidRDefault="004B413C">
            <w:pPr>
              <w:rPr>
                <w:sz w:val="10"/>
                <w:szCs w:val="10"/>
              </w:rPr>
            </w:pPr>
          </w:p>
        </w:tc>
        <w:tc>
          <w:tcPr>
            <w:tcW w:w="300" w:type="dxa"/>
            <w:vAlign w:val="bottom"/>
          </w:tcPr>
          <w:p w14:paraId="269223DD" w14:textId="77777777" w:rsidR="004B413C" w:rsidRDefault="004B413C">
            <w:pPr>
              <w:rPr>
                <w:sz w:val="10"/>
                <w:szCs w:val="10"/>
              </w:rPr>
            </w:pPr>
          </w:p>
        </w:tc>
        <w:tc>
          <w:tcPr>
            <w:tcW w:w="300" w:type="dxa"/>
            <w:vAlign w:val="bottom"/>
          </w:tcPr>
          <w:p w14:paraId="4F768C35" w14:textId="77777777" w:rsidR="004B413C" w:rsidRDefault="004B413C">
            <w:pPr>
              <w:rPr>
                <w:sz w:val="10"/>
                <w:szCs w:val="10"/>
              </w:rPr>
            </w:pPr>
          </w:p>
        </w:tc>
        <w:tc>
          <w:tcPr>
            <w:tcW w:w="300" w:type="dxa"/>
            <w:vAlign w:val="bottom"/>
          </w:tcPr>
          <w:p w14:paraId="11EDAC91" w14:textId="77777777" w:rsidR="004B413C" w:rsidRDefault="004B413C">
            <w:pPr>
              <w:rPr>
                <w:sz w:val="10"/>
                <w:szCs w:val="10"/>
              </w:rPr>
            </w:pPr>
          </w:p>
        </w:tc>
        <w:tc>
          <w:tcPr>
            <w:tcW w:w="320" w:type="dxa"/>
            <w:vAlign w:val="bottom"/>
          </w:tcPr>
          <w:p w14:paraId="6601EBF3" w14:textId="77777777" w:rsidR="004B413C" w:rsidRDefault="004B413C">
            <w:pPr>
              <w:rPr>
                <w:sz w:val="10"/>
                <w:szCs w:val="10"/>
              </w:rPr>
            </w:pPr>
          </w:p>
        </w:tc>
        <w:tc>
          <w:tcPr>
            <w:tcW w:w="300" w:type="dxa"/>
            <w:vAlign w:val="bottom"/>
          </w:tcPr>
          <w:p w14:paraId="72C5A8BC" w14:textId="77777777" w:rsidR="004B413C" w:rsidRDefault="004B413C">
            <w:pPr>
              <w:rPr>
                <w:sz w:val="10"/>
                <w:szCs w:val="10"/>
              </w:rPr>
            </w:pPr>
          </w:p>
        </w:tc>
        <w:tc>
          <w:tcPr>
            <w:tcW w:w="300" w:type="dxa"/>
            <w:vAlign w:val="bottom"/>
          </w:tcPr>
          <w:p w14:paraId="23E71DDF" w14:textId="77777777" w:rsidR="004B413C" w:rsidRDefault="004B413C">
            <w:pPr>
              <w:rPr>
                <w:sz w:val="10"/>
                <w:szCs w:val="10"/>
              </w:rPr>
            </w:pPr>
          </w:p>
        </w:tc>
        <w:tc>
          <w:tcPr>
            <w:tcW w:w="320" w:type="dxa"/>
            <w:vAlign w:val="bottom"/>
          </w:tcPr>
          <w:p w14:paraId="7471CB4D" w14:textId="77777777" w:rsidR="004B413C" w:rsidRDefault="004B413C">
            <w:pPr>
              <w:rPr>
                <w:sz w:val="10"/>
                <w:szCs w:val="10"/>
              </w:rPr>
            </w:pPr>
          </w:p>
        </w:tc>
        <w:tc>
          <w:tcPr>
            <w:tcW w:w="300" w:type="dxa"/>
            <w:vAlign w:val="bottom"/>
          </w:tcPr>
          <w:p w14:paraId="4C913A44" w14:textId="77777777" w:rsidR="004B413C" w:rsidRDefault="004B413C">
            <w:pPr>
              <w:rPr>
                <w:sz w:val="10"/>
                <w:szCs w:val="10"/>
              </w:rPr>
            </w:pPr>
          </w:p>
        </w:tc>
        <w:tc>
          <w:tcPr>
            <w:tcW w:w="300" w:type="dxa"/>
            <w:vAlign w:val="bottom"/>
          </w:tcPr>
          <w:p w14:paraId="7A750EC1" w14:textId="77777777" w:rsidR="004B413C" w:rsidRDefault="004B413C">
            <w:pPr>
              <w:rPr>
                <w:sz w:val="10"/>
                <w:szCs w:val="10"/>
              </w:rPr>
            </w:pPr>
          </w:p>
        </w:tc>
        <w:tc>
          <w:tcPr>
            <w:tcW w:w="300" w:type="dxa"/>
            <w:vAlign w:val="bottom"/>
          </w:tcPr>
          <w:p w14:paraId="77C3E9F6" w14:textId="77777777" w:rsidR="004B413C" w:rsidRDefault="004B413C">
            <w:pPr>
              <w:rPr>
                <w:sz w:val="10"/>
                <w:szCs w:val="10"/>
              </w:rPr>
            </w:pPr>
          </w:p>
        </w:tc>
        <w:tc>
          <w:tcPr>
            <w:tcW w:w="320" w:type="dxa"/>
            <w:vAlign w:val="bottom"/>
          </w:tcPr>
          <w:p w14:paraId="31F37948" w14:textId="77777777" w:rsidR="004B413C" w:rsidRDefault="004B413C">
            <w:pPr>
              <w:rPr>
                <w:sz w:val="10"/>
                <w:szCs w:val="10"/>
              </w:rPr>
            </w:pPr>
          </w:p>
        </w:tc>
        <w:tc>
          <w:tcPr>
            <w:tcW w:w="480" w:type="dxa"/>
            <w:vMerge/>
            <w:vAlign w:val="bottom"/>
          </w:tcPr>
          <w:p w14:paraId="64807CD2" w14:textId="77777777" w:rsidR="004B413C" w:rsidRDefault="004B413C">
            <w:pPr>
              <w:rPr>
                <w:sz w:val="10"/>
                <w:szCs w:val="10"/>
              </w:rPr>
            </w:pPr>
          </w:p>
        </w:tc>
        <w:tc>
          <w:tcPr>
            <w:tcW w:w="0" w:type="dxa"/>
            <w:vAlign w:val="bottom"/>
          </w:tcPr>
          <w:p w14:paraId="304170F0" w14:textId="77777777" w:rsidR="004B413C" w:rsidRDefault="004B413C">
            <w:pPr>
              <w:rPr>
                <w:sz w:val="1"/>
                <w:szCs w:val="1"/>
              </w:rPr>
            </w:pPr>
          </w:p>
        </w:tc>
      </w:tr>
      <w:tr w:rsidR="004B413C" w14:paraId="0A102B53" w14:textId="77777777">
        <w:trPr>
          <w:trHeight w:val="119"/>
        </w:trPr>
        <w:tc>
          <w:tcPr>
            <w:tcW w:w="180" w:type="dxa"/>
            <w:vAlign w:val="bottom"/>
          </w:tcPr>
          <w:p w14:paraId="7A4EA456" w14:textId="77777777" w:rsidR="004B413C" w:rsidRDefault="004B413C">
            <w:pPr>
              <w:rPr>
                <w:sz w:val="10"/>
                <w:szCs w:val="10"/>
              </w:rPr>
            </w:pPr>
          </w:p>
        </w:tc>
        <w:tc>
          <w:tcPr>
            <w:tcW w:w="720" w:type="dxa"/>
            <w:vAlign w:val="bottom"/>
          </w:tcPr>
          <w:p w14:paraId="36037D24" w14:textId="77777777" w:rsidR="004B413C" w:rsidRDefault="00EC2FEA">
            <w:pPr>
              <w:spacing w:line="119" w:lineRule="exact"/>
              <w:ind w:right="230"/>
              <w:jc w:val="right"/>
              <w:rPr>
                <w:sz w:val="20"/>
                <w:szCs w:val="20"/>
              </w:rPr>
            </w:pPr>
            <w:r>
              <w:rPr>
                <w:rFonts w:ascii="Arial" w:eastAsia="Arial" w:hAnsi="Arial" w:cs="Arial"/>
                <w:color w:val="4D4D4D"/>
                <w:sz w:val="13"/>
                <w:szCs w:val="13"/>
              </w:rPr>
              <w:t>2016</w:t>
            </w:r>
          </w:p>
        </w:tc>
        <w:tc>
          <w:tcPr>
            <w:tcW w:w="300" w:type="dxa"/>
            <w:vAlign w:val="bottom"/>
          </w:tcPr>
          <w:p w14:paraId="3EE49855" w14:textId="77777777" w:rsidR="004B413C" w:rsidRDefault="004B413C">
            <w:pPr>
              <w:rPr>
                <w:sz w:val="10"/>
                <w:szCs w:val="10"/>
              </w:rPr>
            </w:pPr>
          </w:p>
        </w:tc>
        <w:tc>
          <w:tcPr>
            <w:tcW w:w="300" w:type="dxa"/>
            <w:vAlign w:val="bottom"/>
          </w:tcPr>
          <w:p w14:paraId="62B4CEF1" w14:textId="77777777" w:rsidR="004B413C" w:rsidRDefault="004B413C">
            <w:pPr>
              <w:rPr>
                <w:sz w:val="10"/>
                <w:szCs w:val="10"/>
              </w:rPr>
            </w:pPr>
          </w:p>
        </w:tc>
        <w:tc>
          <w:tcPr>
            <w:tcW w:w="320" w:type="dxa"/>
            <w:vAlign w:val="bottom"/>
          </w:tcPr>
          <w:p w14:paraId="4D73DA21" w14:textId="77777777" w:rsidR="004B413C" w:rsidRDefault="004B413C">
            <w:pPr>
              <w:rPr>
                <w:sz w:val="10"/>
                <w:szCs w:val="10"/>
              </w:rPr>
            </w:pPr>
          </w:p>
        </w:tc>
        <w:tc>
          <w:tcPr>
            <w:tcW w:w="300" w:type="dxa"/>
            <w:vAlign w:val="bottom"/>
          </w:tcPr>
          <w:p w14:paraId="7083F103" w14:textId="77777777" w:rsidR="004B413C" w:rsidRDefault="004B413C">
            <w:pPr>
              <w:rPr>
                <w:sz w:val="10"/>
                <w:szCs w:val="10"/>
              </w:rPr>
            </w:pPr>
          </w:p>
        </w:tc>
        <w:tc>
          <w:tcPr>
            <w:tcW w:w="300" w:type="dxa"/>
            <w:vAlign w:val="bottom"/>
          </w:tcPr>
          <w:p w14:paraId="10C1F5CE" w14:textId="77777777" w:rsidR="004B413C" w:rsidRDefault="004B413C">
            <w:pPr>
              <w:rPr>
                <w:sz w:val="10"/>
                <w:szCs w:val="10"/>
              </w:rPr>
            </w:pPr>
          </w:p>
        </w:tc>
        <w:tc>
          <w:tcPr>
            <w:tcW w:w="320" w:type="dxa"/>
            <w:vAlign w:val="bottom"/>
          </w:tcPr>
          <w:p w14:paraId="7BFFA118" w14:textId="77777777" w:rsidR="004B413C" w:rsidRDefault="004B413C">
            <w:pPr>
              <w:rPr>
                <w:sz w:val="10"/>
                <w:szCs w:val="10"/>
              </w:rPr>
            </w:pPr>
          </w:p>
        </w:tc>
        <w:tc>
          <w:tcPr>
            <w:tcW w:w="300" w:type="dxa"/>
            <w:vAlign w:val="bottom"/>
          </w:tcPr>
          <w:p w14:paraId="18D41DF1" w14:textId="77777777" w:rsidR="004B413C" w:rsidRDefault="004B413C">
            <w:pPr>
              <w:rPr>
                <w:sz w:val="10"/>
                <w:szCs w:val="10"/>
              </w:rPr>
            </w:pPr>
          </w:p>
        </w:tc>
        <w:tc>
          <w:tcPr>
            <w:tcW w:w="300" w:type="dxa"/>
            <w:vAlign w:val="bottom"/>
          </w:tcPr>
          <w:p w14:paraId="1C8D62B8" w14:textId="77777777" w:rsidR="004B413C" w:rsidRDefault="004B413C">
            <w:pPr>
              <w:rPr>
                <w:sz w:val="10"/>
                <w:szCs w:val="10"/>
              </w:rPr>
            </w:pPr>
          </w:p>
        </w:tc>
        <w:tc>
          <w:tcPr>
            <w:tcW w:w="300" w:type="dxa"/>
            <w:vAlign w:val="bottom"/>
          </w:tcPr>
          <w:p w14:paraId="77110136" w14:textId="77777777" w:rsidR="004B413C" w:rsidRDefault="004B413C">
            <w:pPr>
              <w:rPr>
                <w:sz w:val="10"/>
                <w:szCs w:val="10"/>
              </w:rPr>
            </w:pPr>
          </w:p>
        </w:tc>
        <w:tc>
          <w:tcPr>
            <w:tcW w:w="320" w:type="dxa"/>
            <w:vAlign w:val="bottom"/>
          </w:tcPr>
          <w:p w14:paraId="626862AF" w14:textId="77777777" w:rsidR="004B413C" w:rsidRDefault="004B413C">
            <w:pPr>
              <w:rPr>
                <w:sz w:val="10"/>
                <w:szCs w:val="10"/>
              </w:rPr>
            </w:pPr>
          </w:p>
        </w:tc>
        <w:tc>
          <w:tcPr>
            <w:tcW w:w="300" w:type="dxa"/>
            <w:vAlign w:val="bottom"/>
          </w:tcPr>
          <w:p w14:paraId="599ECD55" w14:textId="77777777" w:rsidR="004B413C" w:rsidRDefault="004B413C">
            <w:pPr>
              <w:rPr>
                <w:sz w:val="10"/>
                <w:szCs w:val="10"/>
              </w:rPr>
            </w:pPr>
          </w:p>
        </w:tc>
        <w:tc>
          <w:tcPr>
            <w:tcW w:w="300" w:type="dxa"/>
            <w:vAlign w:val="bottom"/>
          </w:tcPr>
          <w:p w14:paraId="3C381616" w14:textId="77777777" w:rsidR="004B413C" w:rsidRDefault="004B413C">
            <w:pPr>
              <w:rPr>
                <w:sz w:val="10"/>
                <w:szCs w:val="10"/>
              </w:rPr>
            </w:pPr>
          </w:p>
        </w:tc>
        <w:tc>
          <w:tcPr>
            <w:tcW w:w="300" w:type="dxa"/>
            <w:vAlign w:val="bottom"/>
          </w:tcPr>
          <w:p w14:paraId="4EB42C86" w14:textId="77777777" w:rsidR="004B413C" w:rsidRDefault="004B413C">
            <w:pPr>
              <w:rPr>
                <w:sz w:val="10"/>
                <w:szCs w:val="10"/>
              </w:rPr>
            </w:pPr>
          </w:p>
        </w:tc>
        <w:tc>
          <w:tcPr>
            <w:tcW w:w="320" w:type="dxa"/>
            <w:vAlign w:val="bottom"/>
          </w:tcPr>
          <w:p w14:paraId="711CE50C" w14:textId="77777777" w:rsidR="004B413C" w:rsidRDefault="004B413C">
            <w:pPr>
              <w:rPr>
                <w:sz w:val="10"/>
                <w:szCs w:val="10"/>
              </w:rPr>
            </w:pPr>
          </w:p>
        </w:tc>
        <w:tc>
          <w:tcPr>
            <w:tcW w:w="300" w:type="dxa"/>
            <w:vAlign w:val="bottom"/>
          </w:tcPr>
          <w:p w14:paraId="7C8BEB6D" w14:textId="77777777" w:rsidR="004B413C" w:rsidRDefault="004B413C">
            <w:pPr>
              <w:rPr>
                <w:sz w:val="10"/>
                <w:szCs w:val="10"/>
              </w:rPr>
            </w:pPr>
          </w:p>
        </w:tc>
        <w:tc>
          <w:tcPr>
            <w:tcW w:w="300" w:type="dxa"/>
            <w:vAlign w:val="bottom"/>
          </w:tcPr>
          <w:p w14:paraId="1ED3AE5C" w14:textId="77777777" w:rsidR="004B413C" w:rsidRDefault="004B413C">
            <w:pPr>
              <w:rPr>
                <w:sz w:val="10"/>
                <w:szCs w:val="10"/>
              </w:rPr>
            </w:pPr>
          </w:p>
        </w:tc>
        <w:tc>
          <w:tcPr>
            <w:tcW w:w="300" w:type="dxa"/>
            <w:vAlign w:val="bottom"/>
          </w:tcPr>
          <w:p w14:paraId="39D4B958" w14:textId="77777777" w:rsidR="004B413C" w:rsidRDefault="004B413C">
            <w:pPr>
              <w:rPr>
                <w:sz w:val="10"/>
                <w:szCs w:val="10"/>
              </w:rPr>
            </w:pPr>
          </w:p>
        </w:tc>
        <w:tc>
          <w:tcPr>
            <w:tcW w:w="320" w:type="dxa"/>
            <w:vAlign w:val="bottom"/>
          </w:tcPr>
          <w:p w14:paraId="30D7281B" w14:textId="77777777" w:rsidR="004B413C" w:rsidRDefault="004B413C">
            <w:pPr>
              <w:rPr>
                <w:sz w:val="10"/>
                <w:szCs w:val="10"/>
              </w:rPr>
            </w:pPr>
          </w:p>
        </w:tc>
        <w:tc>
          <w:tcPr>
            <w:tcW w:w="300" w:type="dxa"/>
            <w:vAlign w:val="bottom"/>
          </w:tcPr>
          <w:p w14:paraId="492A640E" w14:textId="77777777" w:rsidR="004B413C" w:rsidRDefault="004B413C">
            <w:pPr>
              <w:rPr>
                <w:sz w:val="10"/>
                <w:szCs w:val="10"/>
              </w:rPr>
            </w:pPr>
          </w:p>
        </w:tc>
        <w:tc>
          <w:tcPr>
            <w:tcW w:w="300" w:type="dxa"/>
            <w:vAlign w:val="bottom"/>
          </w:tcPr>
          <w:p w14:paraId="7A4D5B87" w14:textId="77777777" w:rsidR="004B413C" w:rsidRDefault="004B413C">
            <w:pPr>
              <w:rPr>
                <w:sz w:val="10"/>
                <w:szCs w:val="10"/>
              </w:rPr>
            </w:pPr>
          </w:p>
        </w:tc>
        <w:tc>
          <w:tcPr>
            <w:tcW w:w="300" w:type="dxa"/>
            <w:vAlign w:val="bottom"/>
          </w:tcPr>
          <w:p w14:paraId="04BD4035" w14:textId="77777777" w:rsidR="004B413C" w:rsidRDefault="004B413C">
            <w:pPr>
              <w:rPr>
                <w:sz w:val="10"/>
                <w:szCs w:val="10"/>
              </w:rPr>
            </w:pPr>
          </w:p>
        </w:tc>
        <w:tc>
          <w:tcPr>
            <w:tcW w:w="320" w:type="dxa"/>
            <w:vAlign w:val="bottom"/>
          </w:tcPr>
          <w:p w14:paraId="6B54F5F6" w14:textId="77777777" w:rsidR="004B413C" w:rsidRDefault="004B413C">
            <w:pPr>
              <w:rPr>
                <w:sz w:val="10"/>
                <w:szCs w:val="10"/>
              </w:rPr>
            </w:pPr>
          </w:p>
        </w:tc>
        <w:tc>
          <w:tcPr>
            <w:tcW w:w="300" w:type="dxa"/>
            <w:vAlign w:val="bottom"/>
          </w:tcPr>
          <w:p w14:paraId="356CCDDD" w14:textId="77777777" w:rsidR="004B413C" w:rsidRDefault="004B413C">
            <w:pPr>
              <w:rPr>
                <w:sz w:val="10"/>
                <w:szCs w:val="10"/>
              </w:rPr>
            </w:pPr>
          </w:p>
        </w:tc>
        <w:tc>
          <w:tcPr>
            <w:tcW w:w="300" w:type="dxa"/>
            <w:vAlign w:val="bottom"/>
          </w:tcPr>
          <w:p w14:paraId="2A22558D" w14:textId="77777777" w:rsidR="004B413C" w:rsidRDefault="004B413C">
            <w:pPr>
              <w:rPr>
                <w:sz w:val="10"/>
                <w:szCs w:val="10"/>
              </w:rPr>
            </w:pPr>
          </w:p>
        </w:tc>
        <w:tc>
          <w:tcPr>
            <w:tcW w:w="300" w:type="dxa"/>
            <w:vAlign w:val="bottom"/>
          </w:tcPr>
          <w:p w14:paraId="0238D9E5" w14:textId="77777777" w:rsidR="004B413C" w:rsidRDefault="004B413C">
            <w:pPr>
              <w:rPr>
                <w:sz w:val="10"/>
                <w:szCs w:val="10"/>
              </w:rPr>
            </w:pPr>
          </w:p>
        </w:tc>
        <w:tc>
          <w:tcPr>
            <w:tcW w:w="320" w:type="dxa"/>
            <w:vAlign w:val="bottom"/>
          </w:tcPr>
          <w:p w14:paraId="5A0BC73C" w14:textId="77777777" w:rsidR="004B413C" w:rsidRDefault="004B413C">
            <w:pPr>
              <w:rPr>
                <w:sz w:val="10"/>
                <w:szCs w:val="10"/>
              </w:rPr>
            </w:pPr>
          </w:p>
        </w:tc>
        <w:tc>
          <w:tcPr>
            <w:tcW w:w="300" w:type="dxa"/>
            <w:vAlign w:val="bottom"/>
          </w:tcPr>
          <w:p w14:paraId="10E7269D" w14:textId="77777777" w:rsidR="004B413C" w:rsidRDefault="004B413C">
            <w:pPr>
              <w:rPr>
                <w:sz w:val="10"/>
                <w:szCs w:val="10"/>
              </w:rPr>
            </w:pPr>
          </w:p>
        </w:tc>
        <w:tc>
          <w:tcPr>
            <w:tcW w:w="300" w:type="dxa"/>
            <w:vAlign w:val="bottom"/>
          </w:tcPr>
          <w:p w14:paraId="0EC1090A" w14:textId="77777777" w:rsidR="004B413C" w:rsidRDefault="004B413C">
            <w:pPr>
              <w:rPr>
                <w:sz w:val="10"/>
                <w:szCs w:val="10"/>
              </w:rPr>
            </w:pPr>
          </w:p>
        </w:tc>
        <w:tc>
          <w:tcPr>
            <w:tcW w:w="300" w:type="dxa"/>
            <w:vAlign w:val="bottom"/>
          </w:tcPr>
          <w:p w14:paraId="1E847A5C" w14:textId="77777777" w:rsidR="004B413C" w:rsidRDefault="004B413C">
            <w:pPr>
              <w:rPr>
                <w:sz w:val="10"/>
                <w:szCs w:val="10"/>
              </w:rPr>
            </w:pPr>
          </w:p>
        </w:tc>
        <w:tc>
          <w:tcPr>
            <w:tcW w:w="320" w:type="dxa"/>
            <w:vAlign w:val="bottom"/>
          </w:tcPr>
          <w:p w14:paraId="5B56D7F6" w14:textId="77777777" w:rsidR="004B413C" w:rsidRDefault="004B413C">
            <w:pPr>
              <w:rPr>
                <w:sz w:val="10"/>
                <w:szCs w:val="10"/>
              </w:rPr>
            </w:pPr>
          </w:p>
        </w:tc>
        <w:tc>
          <w:tcPr>
            <w:tcW w:w="300" w:type="dxa"/>
            <w:vAlign w:val="bottom"/>
          </w:tcPr>
          <w:p w14:paraId="2DA7EF94" w14:textId="77777777" w:rsidR="004B413C" w:rsidRDefault="004B413C">
            <w:pPr>
              <w:rPr>
                <w:sz w:val="10"/>
                <w:szCs w:val="10"/>
              </w:rPr>
            </w:pPr>
          </w:p>
        </w:tc>
        <w:tc>
          <w:tcPr>
            <w:tcW w:w="300" w:type="dxa"/>
            <w:vAlign w:val="bottom"/>
          </w:tcPr>
          <w:p w14:paraId="1E9EDA3B" w14:textId="77777777" w:rsidR="004B413C" w:rsidRDefault="004B413C">
            <w:pPr>
              <w:rPr>
                <w:sz w:val="10"/>
                <w:szCs w:val="10"/>
              </w:rPr>
            </w:pPr>
          </w:p>
        </w:tc>
        <w:tc>
          <w:tcPr>
            <w:tcW w:w="320" w:type="dxa"/>
            <w:vAlign w:val="bottom"/>
          </w:tcPr>
          <w:p w14:paraId="4F26DEA0" w14:textId="77777777" w:rsidR="004B413C" w:rsidRDefault="004B413C">
            <w:pPr>
              <w:rPr>
                <w:sz w:val="10"/>
                <w:szCs w:val="10"/>
              </w:rPr>
            </w:pPr>
          </w:p>
        </w:tc>
        <w:tc>
          <w:tcPr>
            <w:tcW w:w="300" w:type="dxa"/>
            <w:vAlign w:val="bottom"/>
          </w:tcPr>
          <w:p w14:paraId="21378E1F" w14:textId="77777777" w:rsidR="004B413C" w:rsidRDefault="004B413C">
            <w:pPr>
              <w:rPr>
                <w:sz w:val="10"/>
                <w:szCs w:val="10"/>
              </w:rPr>
            </w:pPr>
          </w:p>
        </w:tc>
        <w:tc>
          <w:tcPr>
            <w:tcW w:w="300" w:type="dxa"/>
            <w:vAlign w:val="bottom"/>
          </w:tcPr>
          <w:p w14:paraId="6B54079D" w14:textId="77777777" w:rsidR="004B413C" w:rsidRDefault="004B413C">
            <w:pPr>
              <w:rPr>
                <w:sz w:val="10"/>
                <w:szCs w:val="10"/>
              </w:rPr>
            </w:pPr>
          </w:p>
        </w:tc>
        <w:tc>
          <w:tcPr>
            <w:tcW w:w="300" w:type="dxa"/>
            <w:vAlign w:val="bottom"/>
          </w:tcPr>
          <w:p w14:paraId="11B4EF66" w14:textId="77777777" w:rsidR="004B413C" w:rsidRDefault="004B413C">
            <w:pPr>
              <w:rPr>
                <w:sz w:val="10"/>
                <w:szCs w:val="10"/>
              </w:rPr>
            </w:pPr>
          </w:p>
        </w:tc>
        <w:tc>
          <w:tcPr>
            <w:tcW w:w="320" w:type="dxa"/>
            <w:vAlign w:val="bottom"/>
          </w:tcPr>
          <w:p w14:paraId="6550DC1E" w14:textId="77777777" w:rsidR="004B413C" w:rsidRDefault="004B413C">
            <w:pPr>
              <w:rPr>
                <w:sz w:val="10"/>
                <w:szCs w:val="10"/>
              </w:rPr>
            </w:pPr>
          </w:p>
        </w:tc>
        <w:tc>
          <w:tcPr>
            <w:tcW w:w="480" w:type="dxa"/>
            <w:vAlign w:val="bottom"/>
          </w:tcPr>
          <w:p w14:paraId="6A195059" w14:textId="77777777" w:rsidR="004B413C" w:rsidRDefault="004B413C">
            <w:pPr>
              <w:rPr>
                <w:sz w:val="10"/>
                <w:szCs w:val="10"/>
              </w:rPr>
            </w:pPr>
          </w:p>
        </w:tc>
        <w:tc>
          <w:tcPr>
            <w:tcW w:w="0" w:type="dxa"/>
            <w:vAlign w:val="bottom"/>
          </w:tcPr>
          <w:p w14:paraId="682C6449" w14:textId="77777777" w:rsidR="004B413C" w:rsidRDefault="004B413C">
            <w:pPr>
              <w:rPr>
                <w:sz w:val="1"/>
                <w:szCs w:val="1"/>
              </w:rPr>
            </w:pPr>
          </w:p>
        </w:tc>
      </w:tr>
      <w:tr w:rsidR="004B413C" w14:paraId="0D19D537" w14:textId="77777777">
        <w:trPr>
          <w:trHeight w:val="137"/>
        </w:trPr>
        <w:tc>
          <w:tcPr>
            <w:tcW w:w="180" w:type="dxa"/>
            <w:vAlign w:val="bottom"/>
          </w:tcPr>
          <w:p w14:paraId="295ACAB9" w14:textId="77777777" w:rsidR="004B413C" w:rsidRDefault="004B413C">
            <w:pPr>
              <w:rPr>
                <w:sz w:val="11"/>
                <w:szCs w:val="11"/>
              </w:rPr>
            </w:pPr>
          </w:p>
        </w:tc>
        <w:tc>
          <w:tcPr>
            <w:tcW w:w="720" w:type="dxa"/>
            <w:vAlign w:val="bottom"/>
          </w:tcPr>
          <w:p w14:paraId="1B1FDE32" w14:textId="77777777" w:rsidR="004B413C" w:rsidRDefault="00EC2FEA">
            <w:pPr>
              <w:spacing w:line="137" w:lineRule="exact"/>
              <w:ind w:right="230"/>
              <w:jc w:val="right"/>
              <w:rPr>
                <w:sz w:val="20"/>
                <w:szCs w:val="20"/>
              </w:rPr>
            </w:pPr>
            <w:r>
              <w:rPr>
                <w:rFonts w:ascii="Arial" w:eastAsia="Arial" w:hAnsi="Arial" w:cs="Arial"/>
                <w:color w:val="4D4D4D"/>
                <w:sz w:val="15"/>
                <w:szCs w:val="15"/>
              </w:rPr>
              <w:t>2018</w:t>
            </w:r>
          </w:p>
        </w:tc>
        <w:tc>
          <w:tcPr>
            <w:tcW w:w="300" w:type="dxa"/>
            <w:vAlign w:val="bottom"/>
          </w:tcPr>
          <w:p w14:paraId="309BE67A" w14:textId="77777777" w:rsidR="004B413C" w:rsidRDefault="004B413C">
            <w:pPr>
              <w:rPr>
                <w:sz w:val="11"/>
                <w:szCs w:val="11"/>
              </w:rPr>
            </w:pPr>
          </w:p>
        </w:tc>
        <w:tc>
          <w:tcPr>
            <w:tcW w:w="300" w:type="dxa"/>
            <w:vAlign w:val="bottom"/>
          </w:tcPr>
          <w:p w14:paraId="67E5A6A4" w14:textId="77777777" w:rsidR="004B413C" w:rsidRDefault="004B413C">
            <w:pPr>
              <w:rPr>
                <w:sz w:val="11"/>
                <w:szCs w:val="11"/>
              </w:rPr>
            </w:pPr>
          </w:p>
        </w:tc>
        <w:tc>
          <w:tcPr>
            <w:tcW w:w="320" w:type="dxa"/>
            <w:vAlign w:val="bottom"/>
          </w:tcPr>
          <w:p w14:paraId="7036D6FD" w14:textId="77777777" w:rsidR="004B413C" w:rsidRDefault="004B413C">
            <w:pPr>
              <w:rPr>
                <w:sz w:val="11"/>
                <w:szCs w:val="11"/>
              </w:rPr>
            </w:pPr>
          </w:p>
        </w:tc>
        <w:tc>
          <w:tcPr>
            <w:tcW w:w="300" w:type="dxa"/>
            <w:vAlign w:val="bottom"/>
          </w:tcPr>
          <w:p w14:paraId="02E299F5" w14:textId="77777777" w:rsidR="004B413C" w:rsidRDefault="004B413C">
            <w:pPr>
              <w:rPr>
                <w:sz w:val="11"/>
                <w:szCs w:val="11"/>
              </w:rPr>
            </w:pPr>
          </w:p>
        </w:tc>
        <w:tc>
          <w:tcPr>
            <w:tcW w:w="300" w:type="dxa"/>
            <w:vAlign w:val="bottom"/>
          </w:tcPr>
          <w:p w14:paraId="4A38EACD" w14:textId="77777777" w:rsidR="004B413C" w:rsidRDefault="004B413C">
            <w:pPr>
              <w:rPr>
                <w:sz w:val="11"/>
                <w:szCs w:val="11"/>
              </w:rPr>
            </w:pPr>
          </w:p>
        </w:tc>
        <w:tc>
          <w:tcPr>
            <w:tcW w:w="320" w:type="dxa"/>
            <w:vAlign w:val="bottom"/>
          </w:tcPr>
          <w:p w14:paraId="0494870E" w14:textId="77777777" w:rsidR="004B413C" w:rsidRDefault="004B413C">
            <w:pPr>
              <w:rPr>
                <w:sz w:val="11"/>
                <w:szCs w:val="11"/>
              </w:rPr>
            </w:pPr>
          </w:p>
        </w:tc>
        <w:tc>
          <w:tcPr>
            <w:tcW w:w="300" w:type="dxa"/>
            <w:vAlign w:val="bottom"/>
          </w:tcPr>
          <w:p w14:paraId="510DE0A1" w14:textId="77777777" w:rsidR="004B413C" w:rsidRDefault="004B413C">
            <w:pPr>
              <w:rPr>
                <w:sz w:val="11"/>
                <w:szCs w:val="11"/>
              </w:rPr>
            </w:pPr>
          </w:p>
        </w:tc>
        <w:tc>
          <w:tcPr>
            <w:tcW w:w="300" w:type="dxa"/>
            <w:vAlign w:val="bottom"/>
          </w:tcPr>
          <w:p w14:paraId="1C6F5157" w14:textId="77777777" w:rsidR="004B413C" w:rsidRDefault="004B413C">
            <w:pPr>
              <w:rPr>
                <w:sz w:val="11"/>
                <w:szCs w:val="11"/>
              </w:rPr>
            </w:pPr>
          </w:p>
        </w:tc>
        <w:tc>
          <w:tcPr>
            <w:tcW w:w="300" w:type="dxa"/>
            <w:vAlign w:val="bottom"/>
          </w:tcPr>
          <w:p w14:paraId="759029B4" w14:textId="77777777" w:rsidR="004B413C" w:rsidRDefault="004B413C">
            <w:pPr>
              <w:rPr>
                <w:sz w:val="11"/>
                <w:szCs w:val="11"/>
              </w:rPr>
            </w:pPr>
          </w:p>
        </w:tc>
        <w:tc>
          <w:tcPr>
            <w:tcW w:w="320" w:type="dxa"/>
            <w:vAlign w:val="bottom"/>
          </w:tcPr>
          <w:p w14:paraId="369CD9F3" w14:textId="77777777" w:rsidR="004B413C" w:rsidRDefault="004B413C">
            <w:pPr>
              <w:rPr>
                <w:sz w:val="11"/>
                <w:szCs w:val="11"/>
              </w:rPr>
            </w:pPr>
          </w:p>
        </w:tc>
        <w:tc>
          <w:tcPr>
            <w:tcW w:w="300" w:type="dxa"/>
            <w:vAlign w:val="bottom"/>
          </w:tcPr>
          <w:p w14:paraId="3A6206FC" w14:textId="77777777" w:rsidR="004B413C" w:rsidRDefault="004B413C">
            <w:pPr>
              <w:rPr>
                <w:sz w:val="11"/>
                <w:szCs w:val="11"/>
              </w:rPr>
            </w:pPr>
          </w:p>
        </w:tc>
        <w:tc>
          <w:tcPr>
            <w:tcW w:w="300" w:type="dxa"/>
            <w:vAlign w:val="bottom"/>
          </w:tcPr>
          <w:p w14:paraId="5DB2C4DE" w14:textId="77777777" w:rsidR="004B413C" w:rsidRDefault="004B413C">
            <w:pPr>
              <w:rPr>
                <w:sz w:val="11"/>
                <w:szCs w:val="11"/>
              </w:rPr>
            </w:pPr>
          </w:p>
        </w:tc>
        <w:tc>
          <w:tcPr>
            <w:tcW w:w="300" w:type="dxa"/>
            <w:vAlign w:val="bottom"/>
          </w:tcPr>
          <w:p w14:paraId="2E3751E4" w14:textId="77777777" w:rsidR="004B413C" w:rsidRDefault="004B413C">
            <w:pPr>
              <w:rPr>
                <w:sz w:val="11"/>
                <w:szCs w:val="11"/>
              </w:rPr>
            </w:pPr>
          </w:p>
        </w:tc>
        <w:tc>
          <w:tcPr>
            <w:tcW w:w="320" w:type="dxa"/>
            <w:vAlign w:val="bottom"/>
          </w:tcPr>
          <w:p w14:paraId="1B4D581F" w14:textId="77777777" w:rsidR="004B413C" w:rsidRDefault="004B413C">
            <w:pPr>
              <w:rPr>
                <w:sz w:val="11"/>
                <w:szCs w:val="11"/>
              </w:rPr>
            </w:pPr>
          </w:p>
        </w:tc>
        <w:tc>
          <w:tcPr>
            <w:tcW w:w="300" w:type="dxa"/>
            <w:vAlign w:val="bottom"/>
          </w:tcPr>
          <w:p w14:paraId="013A4AE6" w14:textId="77777777" w:rsidR="004B413C" w:rsidRDefault="004B413C">
            <w:pPr>
              <w:rPr>
                <w:sz w:val="11"/>
                <w:szCs w:val="11"/>
              </w:rPr>
            </w:pPr>
          </w:p>
        </w:tc>
        <w:tc>
          <w:tcPr>
            <w:tcW w:w="300" w:type="dxa"/>
            <w:vAlign w:val="bottom"/>
          </w:tcPr>
          <w:p w14:paraId="3457FE6C" w14:textId="77777777" w:rsidR="004B413C" w:rsidRDefault="004B413C">
            <w:pPr>
              <w:rPr>
                <w:sz w:val="11"/>
                <w:szCs w:val="11"/>
              </w:rPr>
            </w:pPr>
          </w:p>
        </w:tc>
        <w:tc>
          <w:tcPr>
            <w:tcW w:w="300" w:type="dxa"/>
            <w:vAlign w:val="bottom"/>
          </w:tcPr>
          <w:p w14:paraId="2EC836CD" w14:textId="77777777" w:rsidR="004B413C" w:rsidRDefault="004B413C">
            <w:pPr>
              <w:rPr>
                <w:sz w:val="11"/>
                <w:szCs w:val="11"/>
              </w:rPr>
            </w:pPr>
          </w:p>
        </w:tc>
        <w:tc>
          <w:tcPr>
            <w:tcW w:w="320" w:type="dxa"/>
            <w:vAlign w:val="bottom"/>
          </w:tcPr>
          <w:p w14:paraId="51EB12FA" w14:textId="77777777" w:rsidR="004B413C" w:rsidRDefault="004B413C">
            <w:pPr>
              <w:rPr>
                <w:sz w:val="11"/>
                <w:szCs w:val="11"/>
              </w:rPr>
            </w:pPr>
          </w:p>
        </w:tc>
        <w:tc>
          <w:tcPr>
            <w:tcW w:w="300" w:type="dxa"/>
            <w:vAlign w:val="bottom"/>
          </w:tcPr>
          <w:p w14:paraId="4243E15E" w14:textId="77777777" w:rsidR="004B413C" w:rsidRDefault="004B413C">
            <w:pPr>
              <w:rPr>
                <w:sz w:val="11"/>
                <w:szCs w:val="11"/>
              </w:rPr>
            </w:pPr>
          </w:p>
        </w:tc>
        <w:tc>
          <w:tcPr>
            <w:tcW w:w="300" w:type="dxa"/>
            <w:vAlign w:val="bottom"/>
          </w:tcPr>
          <w:p w14:paraId="41299B88" w14:textId="77777777" w:rsidR="004B413C" w:rsidRDefault="004B413C">
            <w:pPr>
              <w:rPr>
                <w:sz w:val="11"/>
                <w:szCs w:val="11"/>
              </w:rPr>
            </w:pPr>
          </w:p>
        </w:tc>
        <w:tc>
          <w:tcPr>
            <w:tcW w:w="300" w:type="dxa"/>
            <w:vAlign w:val="bottom"/>
          </w:tcPr>
          <w:p w14:paraId="744075B6" w14:textId="77777777" w:rsidR="004B413C" w:rsidRDefault="004B413C">
            <w:pPr>
              <w:rPr>
                <w:sz w:val="11"/>
                <w:szCs w:val="11"/>
              </w:rPr>
            </w:pPr>
          </w:p>
        </w:tc>
        <w:tc>
          <w:tcPr>
            <w:tcW w:w="320" w:type="dxa"/>
            <w:vAlign w:val="bottom"/>
          </w:tcPr>
          <w:p w14:paraId="67F0C7FE" w14:textId="77777777" w:rsidR="004B413C" w:rsidRDefault="004B413C">
            <w:pPr>
              <w:rPr>
                <w:sz w:val="11"/>
                <w:szCs w:val="11"/>
              </w:rPr>
            </w:pPr>
          </w:p>
        </w:tc>
        <w:tc>
          <w:tcPr>
            <w:tcW w:w="300" w:type="dxa"/>
            <w:vAlign w:val="bottom"/>
          </w:tcPr>
          <w:p w14:paraId="1B35454D" w14:textId="77777777" w:rsidR="004B413C" w:rsidRDefault="004B413C">
            <w:pPr>
              <w:rPr>
                <w:sz w:val="11"/>
                <w:szCs w:val="11"/>
              </w:rPr>
            </w:pPr>
          </w:p>
        </w:tc>
        <w:tc>
          <w:tcPr>
            <w:tcW w:w="300" w:type="dxa"/>
            <w:vAlign w:val="bottom"/>
          </w:tcPr>
          <w:p w14:paraId="65B04F45" w14:textId="77777777" w:rsidR="004B413C" w:rsidRDefault="004B413C">
            <w:pPr>
              <w:rPr>
                <w:sz w:val="11"/>
                <w:szCs w:val="11"/>
              </w:rPr>
            </w:pPr>
          </w:p>
        </w:tc>
        <w:tc>
          <w:tcPr>
            <w:tcW w:w="300" w:type="dxa"/>
            <w:vAlign w:val="bottom"/>
          </w:tcPr>
          <w:p w14:paraId="37DE0207" w14:textId="77777777" w:rsidR="004B413C" w:rsidRDefault="004B413C">
            <w:pPr>
              <w:rPr>
                <w:sz w:val="11"/>
                <w:szCs w:val="11"/>
              </w:rPr>
            </w:pPr>
          </w:p>
        </w:tc>
        <w:tc>
          <w:tcPr>
            <w:tcW w:w="320" w:type="dxa"/>
            <w:vAlign w:val="bottom"/>
          </w:tcPr>
          <w:p w14:paraId="5B0098F6" w14:textId="77777777" w:rsidR="004B413C" w:rsidRDefault="004B413C">
            <w:pPr>
              <w:rPr>
                <w:sz w:val="11"/>
                <w:szCs w:val="11"/>
              </w:rPr>
            </w:pPr>
          </w:p>
        </w:tc>
        <w:tc>
          <w:tcPr>
            <w:tcW w:w="300" w:type="dxa"/>
            <w:vAlign w:val="bottom"/>
          </w:tcPr>
          <w:p w14:paraId="40F90E14" w14:textId="77777777" w:rsidR="004B413C" w:rsidRDefault="004B413C">
            <w:pPr>
              <w:rPr>
                <w:sz w:val="11"/>
                <w:szCs w:val="11"/>
              </w:rPr>
            </w:pPr>
          </w:p>
        </w:tc>
        <w:tc>
          <w:tcPr>
            <w:tcW w:w="300" w:type="dxa"/>
            <w:vAlign w:val="bottom"/>
          </w:tcPr>
          <w:p w14:paraId="2D9DE0A5" w14:textId="77777777" w:rsidR="004B413C" w:rsidRDefault="004B413C">
            <w:pPr>
              <w:rPr>
                <w:sz w:val="11"/>
                <w:szCs w:val="11"/>
              </w:rPr>
            </w:pPr>
          </w:p>
        </w:tc>
        <w:tc>
          <w:tcPr>
            <w:tcW w:w="300" w:type="dxa"/>
            <w:vAlign w:val="bottom"/>
          </w:tcPr>
          <w:p w14:paraId="1CBFE971" w14:textId="77777777" w:rsidR="004B413C" w:rsidRDefault="004B413C">
            <w:pPr>
              <w:rPr>
                <w:sz w:val="11"/>
                <w:szCs w:val="11"/>
              </w:rPr>
            </w:pPr>
          </w:p>
        </w:tc>
        <w:tc>
          <w:tcPr>
            <w:tcW w:w="320" w:type="dxa"/>
            <w:vAlign w:val="bottom"/>
          </w:tcPr>
          <w:p w14:paraId="096B632E" w14:textId="77777777" w:rsidR="004B413C" w:rsidRDefault="004B413C">
            <w:pPr>
              <w:rPr>
                <w:sz w:val="11"/>
                <w:szCs w:val="11"/>
              </w:rPr>
            </w:pPr>
          </w:p>
        </w:tc>
        <w:tc>
          <w:tcPr>
            <w:tcW w:w="300" w:type="dxa"/>
            <w:vAlign w:val="bottom"/>
          </w:tcPr>
          <w:p w14:paraId="77C887FE" w14:textId="77777777" w:rsidR="004B413C" w:rsidRDefault="004B413C">
            <w:pPr>
              <w:rPr>
                <w:sz w:val="11"/>
                <w:szCs w:val="11"/>
              </w:rPr>
            </w:pPr>
          </w:p>
        </w:tc>
        <w:tc>
          <w:tcPr>
            <w:tcW w:w="300" w:type="dxa"/>
            <w:vAlign w:val="bottom"/>
          </w:tcPr>
          <w:p w14:paraId="63160286" w14:textId="77777777" w:rsidR="004B413C" w:rsidRDefault="004B413C">
            <w:pPr>
              <w:rPr>
                <w:sz w:val="11"/>
                <w:szCs w:val="11"/>
              </w:rPr>
            </w:pPr>
          </w:p>
        </w:tc>
        <w:tc>
          <w:tcPr>
            <w:tcW w:w="320" w:type="dxa"/>
            <w:vAlign w:val="bottom"/>
          </w:tcPr>
          <w:p w14:paraId="5E6BB435" w14:textId="77777777" w:rsidR="004B413C" w:rsidRDefault="004B413C">
            <w:pPr>
              <w:rPr>
                <w:sz w:val="11"/>
                <w:szCs w:val="11"/>
              </w:rPr>
            </w:pPr>
          </w:p>
        </w:tc>
        <w:tc>
          <w:tcPr>
            <w:tcW w:w="300" w:type="dxa"/>
            <w:vAlign w:val="bottom"/>
          </w:tcPr>
          <w:p w14:paraId="64ED33D0" w14:textId="77777777" w:rsidR="004B413C" w:rsidRDefault="004B413C">
            <w:pPr>
              <w:rPr>
                <w:sz w:val="11"/>
                <w:szCs w:val="11"/>
              </w:rPr>
            </w:pPr>
          </w:p>
        </w:tc>
        <w:tc>
          <w:tcPr>
            <w:tcW w:w="300" w:type="dxa"/>
            <w:vAlign w:val="bottom"/>
          </w:tcPr>
          <w:p w14:paraId="7AE9953D" w14:textId="77777777" w:rsidR="004B413C" w:rsidRDefault="004B413C">
            <w:pPr>
              <w:rPr>
                <w:sz w:val="11"/>
                <w:szCs w:val="11"/>
              </w:rPr>
            </w:pPr>
          </w:p>
        </w:tc>
        <w:tc>
          <w:tcPr>
            <w:tcW w:w="300" w:type="dxa"/>
            <w:vAlign w:val="bottom"/>
          </w:tcPr>
          <w:p w14:paraId="6E0F4DD4" w14:textId="77777777" w:rsidR="004B413C" w:rsidRDefault="004B413C">
            <w:pPr>
              <w:rPr>
                <w:sz w:val="11"/>
                <w:szCs w:val="11"/>
              </w:rPr>
            </w:pPr>
          </w:p>
        </w:tc>
        <w:tc>
          <w:tcPr>
            <w:tcW w:w="320" w:type="dxa"/>
            <w:vAlign w:val="bottom"/>
          </w:tcPr>
          <w:p w14:paraId="5C29A3D7" w14:textId="77777777" w:rsidR="004B413C" w:rsidRDefault="004B413C">
            <w:pPr>
              <w:rPr>
                <w:sz w:val="11"/>
                <w:szCs w:val="11"/>
              </w:rPr>
            </w:pPr>
          </w:p>
        </w:tc>
        <w:tc>
          <w:tcPr>
            <w:tcW w:w="480" w:type="dxa"/>
            <w:vAlign w:val="bottom"/>
          </w:tcPr>
          <w:p w14:paraId="447F699D" w14:textId="77777777" w:rsidR="004B413C" w:rsidRDefault="004B413C">
            <w:pPr>
              <w:rPr>
                <w:sz w:val="11"/>
                <w:szCs w:val="11"/>
              </w:rPr>
            </w:pPr>
          </w:p>
        </w:tc>
        <w:tc>
          <w:tcPr>
            <w:tcW w:w="0" w:type="dxa"/>
            <w:vAlign w:val="bottom"/>
          </w:tcPr>
          <w:p w14:paraId="67038533" w14:textId="77777777" w:rsidR="004B413C" w:rsidRDefault="004B413C">
            <w:pPr>
              <w:rPr>
                <w:sz w:val="1"/>
                <w:szCs w:val="1"/>
              </w:rPr>
            </w:pPr>
          </w:p>
        </w:tc>
      </w:tr>
    </w:tbl>
    <w:p w14:paraId="331550BC" w14:textId="77777777" w:rsidR="004B413C" w:rsidRDefault="00EC2FEA">
      <w:pPr>
        <w:spacing w:line="20" w:lineRule="exact"/>
        <w:rPr>
          <w:sz w:val="20"/>
          <w:szCs w:val="20"/>
        </w:rPr>
      </w:pPr>
      <w:r>
        <w:rPr>
          <w:noProof/>
          <w:sz w:val="20"/>
          <w:szCs w:val="20"/>
        </w:rPr>
        <w:drawing>
          <wp:anchor distT="0" distB="0" distL="114300" distR="114300" simplePos="0" relativeHeight="252365824" behindDoc="1" locked="0" layoutInCell="0" allowOverlap="1" wp14:anchorId="2C68E92D" wp14:editId="4FC62476">
            <wp:simplePos x="0" y="0"/>
            <wp:positionH relativeFrom="column">
              <wp:posOffset>465455</wp:posOffset>
            </wp:positionH>
            <wp:positionV relativeFrom="paragraph">
              <wp:posOffset>-1711960</wp:posOffset>
            </wp:positionV>
            <wp:extent cx="7526655" cy="1687195"/>
            <wp:effectExtent l="0" t="0" r="0" b="0"/>
            <wp:wrapNone/>
            <wp:docPr id="1416" name="Picture 1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6"/>
                    <pic:cNvPicPr>
                      <a:picLocks noChangeAspect="1" noChangeArrowheads="1"/>
                    </pic:cNvPicPr>
                  </pic:nvPicPr>
                  <pic:blipFill>
                    <a:blip r:embed="rId902"/>
                    <a:srcRect/>
                    <a:stretch>
                      <a:fillRect/>
                    </a:stretch>
                  </pic:blipFill>
                  <pic:spPr bwMode="auto">
                    <a:xfrm>
                      <a:off x="0" y="0"/>
                      <a:ext cx="7526655" cy="1687195"/>
                    </a:xfrm>
                    <a:prstGeom prst="rect">
                      <a:avLst/>
                    </a:prstGeom>
                    <a:noFill/>
                  </pic:spPr>
                </pic:pic>
              </a:graphicData>
            </a:graphic>
          </wp:anchor>
        </w:drawing>
      </w:r>
    </w:p>
    <w:p w14:paraId="53C70726" w14:textId="77777777" w:rsidR="004B413C" w:rsidRDefault="00EC2FEA">
      <w:pPr>
        <w:spacing w:line="194" w:lineRule="auto"/>
        <w:ind w:left="5900"/>
        <w:rPr>
          <w:sz w:val="20"/>
          <w:szCs w:val="20"/>
        </w:rPr>
      </w:pPr>
      <w:r>
        <w:rPr>
          <w:rFonts w:ascii="Arial" w:eastAsia="Arial" w:hAnsi="Arial" w:cs="Arial"/>
          <w:sz w:val="20"/>
          <w:szCs w:val="20"/>
        </w:rPr>
        <w:t>Cover Abundance</w:t>
      </w:r>
    </w:p>
    <w:p w14:paraId="156A2841" w14:textId="77777777" w:rsidR="004B413C" w:rsidRDefault="004B413C">
      <w:pPr>
        <w:spacing w:line="200" w:lineRule="exact"/>
        <w:rPr>
          <w:sz w:val="20"/>
          <w:szCs w:val="20"/>
        </w:rPr>
      </w:pPr>
    </w:p>
    <w:p w14:paraId="24970B39" w14:textId="77777777" w:rsidR="004B413C" w:rsidRDefault="004B413C">
      <w:pPr>
        <w:spacing w:line="351" w:lineRule="exact"/>
        <w:rPr>
          <w:sz w:val="20"/>
          <w:szCs w:val="20"/>
        </w:rPr>
      </w:pPr>
    </w:p>
    <w:p w14:paraId="519659BB" w14:textId="77777777" w:rsidR="004B413C" w:rsidRDefault="00EC2FEA">
      <w:pPr>
        <w:rPr>
          <w:sz w:val="20"/>
          <w:szCs w:val="20"/>
        </w:rPr>
      </w:pPr>
      <w:r>
        <w:rPr>
          <w:rFonts w:ascii="Arial" w:eastAsia="Arial" w:hAnsi="Arial" w:cs="Arial"/>
          <w:sz w:val="19"/>
          <w:szCs w:val="19"/>
        </w:rPr>
        <w:t>Figure 87: Cover abundances for each species across the five plots (A, B, C, D and E) at the Quin Brook transect. Invasive species are denoted by ‘X’.</w:t>
      </w:r>
    </w:p>
    <w:p w14:paraId="0FFD347A" w14:textId="77777777" w:rsidR="004B413C" w:rsidRDefault="004B413C">
      <w:pPr>
        <w:spacing w:line="21" w:lineRule="exact"/>
        <w:rPr>
          <w:sz w:val="20"/>
          <w:szCs w:val="20"/>
        </w:rPr>
      </w:pPr>
    </w:p>
    <w:p w14:paraId="7FD2E21E" w14:textId="77777777" w:rsidR="004B413C" w:rsidRDefault="00EC2FEA">
      <w:pPr>
        <w:rPr>
          <w:sz w:val="20"/>
          <w:szCs w:val="20"/>
        </w:rPr>
      </w:pPr>
      <w:r>
        <w:rPr>
          <w:rFonts w:ascii="Arial" w:eastAsia="Arial" w:hAnsi="Arial" w:cs="Arial"/>
          <w:sz w:val="20"/>
          <w:szCs w:val="20"/>
        </w:rPr>
        <w:t>Only the most common species are included.</w:t>
      </w:r>
    </w:p>
    <w:p w14:paraId="583982C5" w14:textId="77777777" w:rsidR="004B413C" w:rsidRDefault="004B413C">
      <w:pPr>
        <w:sectPr w:rsidR="004B413C">
          <w:pgSz w:w="15840" w:h="12240" w:orient="landscape"/>
          <w:pgMar w:top="1440" w:right="1400" w:bottom="1440" w:left="950" w:header="0" w:footer="0" w:gutter="0"/>
          <w:cols w:num="2" w:space="720" w:equalWidth="0">
            <w:col w:w="172" w:space="317"/>
            <w:col w:w="13000"/>
          </w:cols>
        </w:sectPr>
      </w:pPr>
    </w:p>
    <w:p w14:paraId="315AB2BB" w14:textId="77777777" w:rsidR="004B413C" w:rsidRDefault="004B413C">
      <w:pPr>
        <w:spacing w:line="112" w:lineRule="exact"/>
        <w:rPr>
          <w:sz w:val="20"/>
          <w:szCs w:val="20"/>
        </w:rPr>
      </w:pPr>
      <w:bookmarkStart w:id="177" w:name="page140"/>
      <w:bookmarkEnd w:id="177"/>
    </w:p>
    <w:p w14:paraId="7F8790BD" w14:textId="77777777" w:rsidR="004B413C" w:rsidRDefault="00EC2FEA">
      <w:pPr>
        <w:jc w:val="center"/>
        <w:rPr>
          <w:sz w:val="20"/>
          <w:szCs w:val="20"/>
        </w:rPr>
      </w:pPr>
      <w:r>
        <w:rPr>
          <w:rFonts w:ascii="Arial" w:eastAsia="Arial" w:hAnsi="Arial" w:cs="Arial"/>
          <w:sz w:val="20"/>
          <w:szCs w:val="20"/>
        </w:rPr>
        <w:t>Table 38: Five year summaries of groundwater level data at Gingin Brook recorded at bore 61710078.</w:t>
      </w:r>
    </w:p>
    <w:p w14:paraId="0EC89694" w14:textId="77777777" w:rsidR="004B413C" w:rsidRDefault="004B413C">
      <w:pPr>
        <w:spacing w:line="51" w:lineRule="exact"/>
        <w:rPr>
          <w:sz w:val="20"/>
          <w:szCs w:val="20"/>
        </w:rPr>
      </w:pPr>
    </w:p>
    <w:tbl>
      <w:tblPr>
        <w:tblW w:w="0" w:type="auto"/>
        <w:tblInd w:w="60" w:type="dxa"/>
        <w:tblLayout w:type="fixed"/>
        <w:tblCellMar>
          <w:left w:w="0" w:type="dxa"/>
          <w:right w:w="0" w:type="dxa"/>
        </w:tblCellMar>
        <w:tblLook w:val="04A0" w:firstRow="1" w:lastRow="0" w:firstColumn="1" w:lastColumn="0" w:noHBand="0" w:noVBand="1"/>
      </w:tblPr>
      <w:tblGrid>
        <w:gridCol w:w="1500"/>
        <w:gridCol w:w="1580"/>
        <w:gridCol w:w="1540"/>
        <w:gridCol w:w="1760"/>
        <w:gridCol w:w="900"/>
        <w:gridCol w:w="880"/>
        <w:gridCol w:w="1140"/>
        <w:gridCol w:w="20"/>
      </w:tblGrid>
      <w:tr w:rsidR="004B413C" w14:paraId="0095FA6C" w14:textId="77777777">
        <w:trPr>
          <w:trHeight w:val="190"/>
        </w:trPr>
        <w:tc>
          <w:tcPr>
            <w:tcW w:w="1500" w:type="dxa"/>
            <w:vMerge w:val="restart"/>
            <w:tcBorders>
              <w:top w:val="single" w:sz="8" w:space="0" w:color="auto"/>
            </w:tcBorders>
            <w:vAlign w:val="bottom"/>
          </w:tcPr>
          <w:p w14:paraId="40455F3E" w14:textId="77777777" w:rsidR="004B413C" w:rsidRDefault="00EC2FEA">
            <w:pPr>
              <w:ind w:left="100"/>
              <w:rPr>
                <w:sz w:val="20"/>
                <w:szCs w:val="20"/>
              </w:rPr>
            </w:pPr>
            <w:r>
              <w:rPr>
                <w:rFonts w:ascii="Arial" w:eastAsia="Arial" w:hAnsi="Arial" w:cs="Arial"/>
                <w:sz w:val="16"/>
                <w:szCs w:val="16"/>
              </w:rPr>
              <w:t>Period</w:t>
            </w:r>
          </w:p>
        </w:tc>
        <w:tc>
          <w:tcPr>
            <w:tcW w:w="1580" w:type="dxa"/>
            <w:tcBorders>
              <w:top w:val="single" w:sz="8" w:space="0" w:color="auto"/>
            </w:tcBorders>
            <w:vAlign w:val="bottom"/>
          </w:tcPr>
          <w:p w14:paraId="40639F32" w14:textId="77777777" w:rsidR="004B413C" w:rsidRDefault="00EC2FEA">
            <w:pPr>
              <w:ind w:right="19"/>
              <w:jc w:val="right"/>
              <w:rPr>
                <w:sz w:val="20"/>
                <w:szCs w:val="20"/>
              </w:rPr>
            </w:pPr>
            <w:r>
              <w:rPr>
                <w:rFonts w:ascii="Arial" w:eastAsia="Arial" w:hAnsi="Arial" w:cs="Arial"/>
                <w:sz w:val="16"/>
                <w:szCs w:val="16"/>
              </w:rPr>
              <w:t>Mean max seasonal</w:t>
            </w:r>
          </w:p>
        </w:tc>
        <w:tc>
          <w:tcPr>
            <w:tcW w:w="1540" w:type="dxa"/>
            <w:tcBorders>
              <w:top w:val="single" w:sz="8" w:space="0" w:color="auto"/>
            </w:tcBorders>
            <w:vAlign w:val="bottom"/>
          </w:tcPr>
          <w:p w14:paraId="48DF1A8E" w14:textId="77777777" w:rsidR="004B413C" w:rsidRDefault="00EC2FEA">
            <w:pPr>
              <w:ind w:right="19"/>
              <w:jc w:val="right"/>
              <w:rPr>
                <w:sz w:val="20"/>
                <w:szCs w:val="20"/>
              </w:rPr>
            </w:pPr>
            <w:r>
              <w:rPr>
                <w:rFonts w:ascii="Arial" w:eastAsia="Arial" w:hAnsi="Arial" w:cs="Arial"/>
                <w:sz w:val="16"/>
                <w:szCs w:val="16"/>
              </w:rPr>
              <w:t>Mean min seasonal</w:t>
            </w:r>
          </w:p>
        </w:tc>
        <w:tc>
          <w:tcPr>
            <w:tcW w:w="1760" w:type="dxa"/>
            <w:tcBorders>
              <w:top w:val="single" w:sz="8" w:space="0" w:color="auto"/>
            </w:tcBorders>
            <w:vAlign w:val="bottom"/>
          </w:tcPr>
          <w:p w14:paraId="320A87D0" w14:textId="77777777" w:rsidR="004B413C" w:rsidRDefault="00EC2FEA">
            <w:pPr>
              <w:ind w:right="19"/>
              <w:jc w:val="right"/>
              <w:rPr>
                <w:sz w:val="20"/>
                <w:szCs w:val="20"/>
              </w:rPr>
            </w:pPr>
            <w:r>
              <w:rPr>
                <w:rFonts w:ascii="Arial" w:eastAsia="Arial" w:hAnsi="Arial" w:cs="Arial"/>
                <w:w w:val="99"/>
                <w:sz w:val="16"/>
                <w:szCs w:val="16"/>
              </w:rPr>
              <w:t>Mean seasonal change</w:t>
            </w:r>
          </w:p>
        </w:tc>
        <w:tc>
          <w:tcPr>
            <w:tcW w:w="900" w:type="dxa"/>
            <w:tcBorders>
              <w:top w:val="single" w:sz="8" w:space="0" w:color="auto"/>
            </w:tcBorders>
            <w:vAlign w:val="bottom"/>
          </w:tcPr>
          <w:p w14:paraId="59090250" w14:textId="77777777" w:rsidR="004B413C" w:rsidRDefault="00EC2FEA">
            <w:pPr>
              <w:ind w:left="120"/>
              <w:rPr>
                <w:sz w:val="20"/>
                <w:szCs w:val="20"/>
              </w:rPr>
            </w:pPr>
            <w:r>
              <w:rPr>
                <w:rFonts w:ascii="Arial" w:eastAsia="Arial" w:hAnsi="Arial" w:cs="Arial"/>
                <w:sz w:val="16"/>
                <w:szCs w:val="16"/>
              </w:rPr>
              <w:t>Month of</w:t>
            </w:r>
          </w:p>
        </w:tc>
        <w:tc>
          <w:tcPr>
            <w:tcW w:w="880" w:type="dxa"/>
            <w:tcBorders>
              <w:top w:val="single" w:sz="8" w:space="0" w:color="auto"/>
            </w:tcBorders>
            <w:vAlign w:val="bottom"/>
          </w:tcPr>
          <w:p w14:paraId="49AAA967" w14:textId="77777777" w:rsidR="004B413C" w:rsidRDefault="00EC2FEA">
            <w:pPr>
              <w:ind w:left="120"/>
              <w:rPr>
                <w:sz w:val="20"/>
                <w:szCs w:val="20"/>
              </w:rPr>
            </w:pPr>
            <w:r>
              <w:rPr>
                <w:rFonts w:ascii="Arial" w:eastAsia="Arial" w:hAnsi="Arial" w:cs="Arial"/>
                <w:sz w:val="16"/>
                <w:szCs w:val="16"/>
              </w:rPr>
              <w:t>Month of</w:t>
            </w:r>
          </w:p>
        </w:tc>
        <w:tc>
          <w:tcPr>
            <w:tcW w:w="1140" w:type="dxa"/>
            <w:tcBorders>
              <w:top w:val="single" w:sz="8" w:space="0" w:color="auto"/>
            </w:tcBorders>
            <w:vAlign w:val="bottom"/>
          </w:tcPr>
          <w:p w14:paraId="3331B54D" w14:textId="77777777" w:rsidR="004B413C" w:rsidRDefault="00EC2FEA">
            <w:pPr>
              <w:ind w:right="19"/>
              <w:jc w:val="right"/>
              <w:rPr>
                <w:sz w:val="20"/>
                <w:szCs w:val="20"/>
              </w:rPr>
            </w:pPr>
            <w:r>
              <w:rPr>
                <w:rFonts w:ascii="Arial" w:eastAsia="Arial" w:hAnsi="Arial" w:cs="Arial"/>
                <w:sz w:val="16"/>
                <w:szCs w:val="16"/>
              </w:rPr>
              <w:t>Mean max to</w:t>
            </w:r>
          </w:p>
        </w:tc>
        <w:tc>
          <w:tcPr>
            <w:tcW w:w="0" w:type="dxa"/>
            <w:vAlign w:val="bottom"/>
          </w:tcPr>
          <w:p w14:paraId="15051F7F" w14:textId="77777777" w:rsidR="004B413C" w:rsidRDefault="004B413C">
            <w:pPr>
              <w:rPr>
                <w:sz w:val="1"/>
                <w:szCs w:val="1"/>
              </w:rPr>
            </w:pPr>
          </w:p>
        </w:tc>
      </w:tr>
      <w:tr w:rsidR="004B413C" w14:paraId="7B1794E0" w14:textId="77777777">
        <w:trPr>
          <w:trHeight w:val="133"/>
        </w:trPr>
        <w:tc>
          <w:tcPr>
            <w:tcW w:w="1500" w:type="dxa"/>
            <w:vMerge/>
            <w:vAlign w:val="bottom"/>
          </w:tcPr>
          <w:p w14:paraId="14B4A5F4" w14:textId="77777777" w:rsidR="004B413C" w:rsidRDefault="004B413C">
            <w:pPr>
              <w:rPr>
                <w:sz w:val="11"/>
                <w:szCs w:val="11"/>
              </w:rPr>
            </w:pPr>
          </w:p>
        </w:tc>
        <w:tc>
          <w:tcPr>
            <w:tcW w:w="1580" w:type="dxa"/>
            <w:vMerge w:val="restart"/>
            <w:vAlign w:val="bottom"/>
          </w:tcPr>
          <w:p w14:paraId="714F3544" w14:textId="77777777" w:rsidR="004B413C" w:rsidRDefault="00EC2FEA">
            <w:pPr>
              <w:ind w:right="219"/>
              <w:jc w:val="right"/>
              <w:rPr>
                <w:sz w:val="20"/>
                <w:szCs w:val="20"/>
              </w:rPr>
            </w:pPr>
            <w:r>
              <w:rPr>
                <w:rFonts w:ascii="Arial" w:eastAsia="Arial" w:hAnsi="Arial" w:cs="Arial"/>
                <w:sz w:val="16"/>
                <w:szCs w:val="16"/>
              </w:rPr>
              <w:t>level (mAHD)</w:t>
            </w:r>
          </w:p>
        </w:tc>
        <w:tc>
          <w:tcPr>
            <w:tcW w:w="1540" w:type="dxa"/>
            <w:vMerge w:val="restart"/>
            <w:vAlign w:val="bottom"/>
          </w:tcPr>
          <w:p w14:paraId="06BB5CD1" w14:textId="77777777" w:rsidR="004B413C" w:rsidRDefault="00EC2FEA">
            <w:pPr>
              <w:ind w:right="199"/>
              <w:jc w:val="right"/>
              <w:rPr>
                <w:sz w:val="20"/>
                <w:szCs w:val="20"/>
              </w:rPr>
            </w:pPr>
            <w:r>
              <w:rPr>
                <w:rFonts w:ascii="Arial" w:eastAsia="Arial" w:hAnsi="Arial" w:cs="Arial"/>
                <w:sz w:val="16"/>
                <w:szCs w:val="16"/>
              </w:rPr>
              <w:t>level (mAHD)</w:t>
            </w:r>
          </w:p>
        </w:tc>
        <w:tc>
          <w:tcPr>
            <w:tcW w:w="1760" w:type="dxa"/>
            <w:vMerge w:val="restart"/>
            <w:vAlign w:val="bottom"/>
          </w:tcPr>
          <w:p w14:paraId="5CE47765" w14:textId="77777777" w:rsidR="004B413C" w:rsidRDefault="00EC2FEA">
            <w:pPr>
              <w:ind w:right="679"/>
              <w:jc w:val="right"/>
              <w:rPr>
                <w:sz w:val="20"/>
                <w:szCs w:val="20"/>
              </w:rPr>
            </w:pPr>
            <w:r>
              <w:rPr>
                <w:rFonts w:ascii="Arial" w:eastAsia="Arial" w:hAnsi="Arial" w:cs="Arial"/>
                <w:sz w:val="16"/>
                <w:szCs w:val="16"/>
              </w:rPr>
              <w:t>(m)</w:t>
            </w:r>
          </w:p>
        </w:tc>
        <w:tc>
          <w:tcPr>
            <w:tcW w:w="900" w:type="dxa"/>
            <w:vMerge w:val="restart"/>
            <w:vAlign w:val="bottom"/>
          </w:tcPr>
          <w:p w14:paraId="43C543BE" w14:textId="77777777" w:rsidR="004B413C" w:rsidRDefault="00EC2FEA">
            <w:pPr>
              <w:ind w:left="100"/>
              <w:rPr>
                <w:sz w:val="20"/>
                <w:szCs w:val="20"/>
              </w:rPr>
            </w:pPr>
            <w:r>
              <w:rPr>
                <w:rFonts w:ascii="Arial" w:eastAsia="Arial" w:hAnsi="Arial" w:cs="Arial"/>
                <w:sz w:val="16"/>
                <w:szCs w:val="16"/>
              </w:rPr>
              <w:t>maximum</w:t>
            </w:r>
          </w:p>
        </w:tc>
        <w:tc>
          <w:tcPr>
            <w:tcW w:w="880" w:type="dxa"/>
            <w:vMerge w:val="restart"/>
            <w:vAlign w:val="bottom"/>
          </w:tcPr>
          <w:p w14:paraId="01C4B901" w14:textId="77777777" w:rsidR="004B413C" w:rsidRDefault="00EC2FEA">
            <w:pPr>
              <w:ind w:left="100"/>
              <w:rPr>
                <w:sz w:val="20"/>
                <w:szCs w:val="20"/>
              </w:rPr>
            </w:pPr>
            <w:r>
              <w:rPr>
                <w:rFonts w:ascii="Arial" w:eastAsia="Arial" w:hAnsi="Arial" w:cs="Arial"/>
                <w:sz w:val="16"/>
                <w:szCs w:val="16"/>
              </w:rPr>
              <w:t>minimum</w:t>
            </w:r>
          </w:p>
        </w:tc>
        <w:tc>
          <w:tcPr>
            <w:tcW w:w="1140" w:type="dxa"/>
            <w:vMerge w:val="restart"/>
            <w:vAlign w:val="bottom"/>
          </w:tcPr>
          <w:p w14:paraId="72F9FAD5" w14:textId="77777777" w:rsidR="004B413C" w:rsidRDefault="00EC2FEA">
            <w:pPr>
              <w:ind w:right="99"/>
              <w:jc w:val="right"/>
              <w:rPr>
                <w:sz w:val="20"/>
                <w:szCs w:val="20"/>
              </w:rPr>
            </w:pPr>
            <w:r>
              <w:rPr>
                <w:rFonts w:ascii="Arial" w:eastAsia="Arial" w:hAnsi="Arial" w:cs="Arial"/>
                <w:sz w:val="16"/>
                <w:szCs w:val="16"/>
              </w:rPr>
              <w:t>min (days)</w:t>
            </w:r>
          </w:p>
        </w:tc>
        <w:tc>
          <w:tcPr>
            <w:tcW w:w="0" w:type="dxa"/>
            <w:vAlign w:val="bottom"/>
          </w:tcPr>
          <w:p w14:paraId="7B18A24E" w14:textId="77777777" w:rsidR="004B413C" w:rsidRDefault="004B413C">
            <w:pPr>
              <w:rPr>
                <w:sz w:val="1"/>
                <w:szCs w:val="1"/>
              </w:rPr>
            </w:pPr>
          </w:p>
        </w:tc>
      </w:tr>
      <w:tr w:rsidR="004B413C" w14:paraId="16D96DA1" w14:textId="77777777">
        <w:trPr>
          <w:trHeight w:val="96"/>
        </w:trPr>
        <w:tc>
          <w:tcPr>
            <w:tcW w:w="1500" w:type="dxa"/>
            <w:vAlign w:val="bottom"/>
          </w:tcPr>
          <w:p w14:paraId="52B75008" w14:textId="77777777" w:rsidR="004B413C" w:rsidRDefault="004B413C">
            <w:pPr>
              <w:rPr>
                <w:sz w:val="8"/>
                <w:szCs w:val="8"/>
              </w:rPr>
            </w:pPr>
          </w:p>
        </w:tc>
        <w:tc>
          <w:tcPr>
            <w:tcW w:w="1580" w:type="dxa"/>
            <w:vMerge/>
            <w:vAlign w:val="bottom"/>
          </w:tcPr>
          <w:p w14:paraId="5D862A15" w14:textId="77777777" w:rsidR="004B413C" w:rsidRDefault="004B413C">
            <w:pPr>
              <w:rPr>
                <w:sz w:val="8"/>
                <w:szCs w:val="8"/>
              </w:rPr>
            </w:pPr>
          </w:p>
        </w:tc>
        <w:tc>
          <w:tcPr>
            <w:tcW w:w="1540" w:type="dxa"/>
            <w:vMerge/>
            <w:vAlign w:val="bottom"/>
          </w:tcPr>
          <w:p w14:paraId="7F094609" w14:textId="77777777" w:rsidR="004B413C" w:rsidRDefault="004B413C">
            <w:pPr>
              <w:rPr>
                <w:sz w:val="8"/>
                <w:szCs w:val="8"/>
              </w:rPr>
            </w:pPr>
          </w:p>
        </w:tc>
        <w:tc>
          <w:tcPr>
            <w:tcW w:w="1760" w:type="dxa"/>
            <w:vMerge/>
            <w:vAlign w:val="bottom"/>
          </w:tcPr>
          <w:p w14:paraId="21D0C261" w14:textId="77777777" w:rsidR="004B413C" w:rsidRDefault="004B413C">
            <w:pPr>
              <w:rPr>
                <w:sz w:val="8"/>
                <w:szCs w:val="8"/>
              </w:rPr>
            </w:pPr>
          </w:p>
        </w:tc>
        <w:tc>
          <w:tcPr>
            <w:tcW w:w="900" w:type="dxa"/>
            <w:vMerge/>
            <w:vAlign w:val="bottom"/>
          </w:tcPr>
          <w:p w14:paraId="60BDC77F" w14:textId="77777777" w:rsidR="004B413C" w:rsidRDefault="004B413C">
            <w:pPr>
              <w:rPr>
                <w:sz w:val="8"/>
                <w:szCs w:val="8"/>
              </w:rPr>
            </w:pPr>
          </w:p>
        </w:tc>
        <w:tc>
          <w:tcPr>
            <w:tcW w:w="880" w:type="dxa"/>
            <w:vMerge/>
            <w:vAlign w:val="bottom"/>
          </w:tcPr>
          <w:p w14:paraId="6B9B3F2E" w14:textId="77777777" w:rsidR="004B413C" w:rsidRDefault="004B413C">
            <w:pPr>
              <w:rPr>
                <w:sz w:val="8"/>
                <w:szCs w:val="8"/>
              </w:rPr>
            </w:pPr>
          </w:p>
        </w:tc>
        <w:tc>
          <w:tcPr>
            <w:tcW w:w="1140" w:type="dxa"/>
            <w:vMerge/>
            <w:vAlign w:val="bottom"/>
          </w:tcPr>
          <w:p w14:paraId="3DD3C511" w14:textId="77777777" w:rsidR="004B413C" w:rsidRDefault="004B413C">
            <w:pPr>
              <w:rPr>
                <w:sz w:val="8"/>
                <w:szCs w:val="8"/>
              </w:rPr>
            </w:pPr>
          </w:p>
        </w:tc>
        <w:tc>
          <w:tcPr>
            <w:tcW w:w="0" w:type="dxa"/>
            <w:vAlign w:val="bottom"/>
          </w:tcPr>
          <w:p w14:paraId="003BF2AC" w14:textId="77777777" w:rsidR="004B413C" w:rsidRDefault="004B413C">
            <w:pPr>
              <w:rPr>
                <w:sz w:val="1"/>
                <w:szCs w:val="1"/>
              </w:rPr>
            </w:pPr>
          </w:p>
        </w:tc>
      </w:tr>
      <w:tr w:rsidR="004B413C" w14:paraId="7EECFF60" w14:textId="77777777">
        <w:trPr>
          <w:trHeight w:val="41"/>
        </w:trPr>
        <w:tc>
          <w:tcPr>
            <w:tcW w:w="1500" w:type="dxa"/>
            <w:tcBorders>
              <w:bottom w:val="single" w:sz="8" w:space="0" w:color="auto"/>
            </w:tcBorders>
            <w:vAlign w:val="bottom"/>
          </w:tcPr>
          <w:p w14:paraId="2E4F755C" w14:textId="77777777" w:rsidR="004B413C" w:rsidRDefault="004B413C">
            <w:pPr>
              <w:rPr>
                <w:sz w:val="3"/>
                <w:szCs w:val="3"/>
              </w:rPr>
            </w:pPr>
          </w:p>
        </w:tc>
        <w:tc>
          <w:tcPr>
            <w:tcW w:w="1580" w:type="dxa"/>
            <w:tcBorders>
              <w:bottom w:val="single" w:sz="8" w:space="0" w:color="auto"/>
            </w:tcBorders>
            <w:vAlign w:val="bottom"/>
          </w:tcPr>
          <w:p w14:paraId="39561149" w14:textId="77777777" w:rsidR="004B413C" w:rsidRDefault="004B413C">
            <w:pPr>
              <w:rPr>
                <w:sz w:val="3"/>
                <w:szCs w:val="3"/>
              </w:rPr>
            </w:pPr>
          </w:p>
        </w:tc>
        <w:tc>
          <w:tcPr>
            <w:tcW w:w="1540" w:type="dxa"/>
            <w:tcBorders>
              <w:bottom w:val="single" w:sz="8" w:space="0" w:color="auto"/>
            </w:tcBorders>
            <w:vAlign w:val="bottom"/>
          </w:tcPr>
          <w:p w14:paraId="35E1F8C8" w14:textId="77777777" w:rsidR="004B413C" w:rsidRDefault="004B413C">
            <w:pPr>
              <w:rPr>
                <w:sz w:val="3"/>
                <w:szCs w:val="3"/>
              </w:rPr>
            </w:pPr>
          </w:p>
        </w:tc>
        <w:tc>
          <w:tcPr>
            <w:tcW w:w="1760" w:type="dxa"/>
            <w:tcBorders>
              <w:bottom w:val="single" w:sz="8" w:space="0" w:color="auto"/>
            </w:tcBorders>
            <w:vAlign w:val="bottom"/>
          </w:tcPr>
          <w:p w14:paraId="3911F3A3" w14:textId="77777777" w:rsidR="004B413C" w:rsidRDefault="004B413C">
            <w:pPr>
              <w:rPr>
                <w:sz w:val="3"/>
                <w:szCs w:val="3"/>
              </w:rPr>
            </w:pPr>
          </w:p>
        </w:tc>
        <w:tc>
          <w:tcPr>
            <w:tcW w:w="900" w:type="dxa"/>
            <w:tcBorders>
              <w:bottom w:val="single" w:sz="8" w:space="0" w:color="auto"/>
            </w:tcBorders>
            <w:vAlign w:val="bottom"/>
          </w:tcPr>
          <w:p w14:paraId="00BC8C09" w14:textId="77777777" w:rsidR="004B413C" w:rsidRDefault="004B413C">
            <w:pPr>
              <w:rPr>
                <w:sz w:val="3"/>
                <w:szCs w:val="3"/>
              </w:rPr>
            </w:pPr>
          </w:p>
        </w:tc>
        <w:tc>
          <w:tcPr>
            <w:tcW w:w="880" w:type="dxa"/>
            <w:tcBorders>
              <w:bottom w:val="single" w:sz="8" w:space="0" w:color="auto"/>
            </w:tcBorders>
            <w:vAlign w:val="bottom"/>
          </w:tcPr>
          <w:p w14:paraId="5C54E440" w14:textId="77777777" w:rsidR="004B413C" w:rsidRDefault="004B413C">
            <w:pPr>
              <w:rPr>
                <w:sz w:val="3"/>
                <w:szCs w:val="3"/>
              </w:rPr>
            </w:pPr>
          </w:p>
        </w:tc>
        <w:tc>
          <w:tcPr>
            <w:tcW w:w="1140" w:type="dxa"/>
            <w:tcBorders>
              <w:bottom w:val="single" w:sz="8" w:space="0" w:color="auto"/>
            </w:tcBorders>
            <w:vAlign w:val="bottom"/>
          </w:tcPr>
          <w:p w14:paraId="3FC540D2" w14:textId="77777777" w:rsidR="004B413C" w:rsidRDefault="004B413C">
            <w:pPr>
              <w:rPr>
                <w:sz w:val="3"/>
                <w:szCs w:val="3"/>
              </w:rPr>
            </w:pPr>
          </w:p>
        </w:tc>
        <w:tc>
          <w:tcPr>
            <w:tcW w:w="0" w:type="dxa"/>
            <w:vAlign w:val="bottom"/>
          </w:tcPr>
          <w:p w14:paraId="0D5487DE" w14:textId="77777777" w:rsidR="004B413C" w:rsidRDefault="004B413C">
            <w:pPr>
              <w:rPr>
                <w:sz w:val="1"/>
                <w:szCs w:val="1"/>
              </w:rPr>
            </w:pPr>
          </w:p>
        </w:tc>
      </w:tr>
      <w:tr w:rsidR="004B413C" w14:paraId="7B25EB9A" w14:textId="77777777">
        <w:trPr>
          <w:trHeight w:val="182"/>
        </w:trPr>
        <w:tc>
          <w:tcPr>
            <w:tcW w:w="1500" w:type="dxa"/>
            <w:vAlign w:val="bottom"/>
          </w:tcPr>
          <w:p w14:paraId="650DFAC3" w14:textId="77777777" w:rsidR="004B413C" w:rsidRDefault="00EC2FEA">
            <w:pPr>
              <w:spacing w:line="182" w:lineRule="exact"/>
              <w:ind w:left="100"/>
              <w:rPr>
                <w:sz w:val="20"/>
                <w:szCs w:val="20"/>
              </w:rPr>
            </w:pPr>
            <w:r>
              <w:rPr>
                <w:rFonts w:ascii="Arial" w:eastAsia="Arial" w:hAnsi="Arial" w:cs="Arial"/>
                <w:sz w:val="16"/>
                <w:szCs w:val="16"/>
              </w:rPr>
              <w:t>08/1994 - 07/1999</w:t>
            </w:r>
          </w:p>
        </w:tc>
        <w:tc>
          <w:tcPr>
            <w:tcW w:w="1580" w:type="dxa"/>
            <w:vAlign w:val="bottom"/>
          </w:tcPr>
          <w:p w14:paraId="6459F277" w14:textId="77777777" w:rsidR="004B413C" w:rsidRDefault="00EC2FEA">
            <w:pPr>
              <w:spacing w:line="182" w:lineRule="exact"/>
              <w:ind w:right="19"/>
              <w:jc w:val="right"/>
              <w:rPr>
                <w:sz w:val="20"/>
                <w:szCs w:val="20"/>
              </w:rPr>
            </w:pPr>
            <w:r>
              <w:rPr>
                <w:rFonts w:ascii="Arial" w:eastAsia="Arial" w:hAnsi="Arial" w:cs="Arial"/>
                <w:sz w:val="16"/>
                <w:szCs w:val="16"/>
              </w:rPr>
              <w:t>39.6</w:t>
            </w:r>
          </w:p>
        </w:tc>
        <w:tc>
          <w:tcPr>
            <w:tcW w:w="1540" w:type="dxa"/>
            <w:vAlign w:val="bottom"/>
          </w:tcPr>
          <w:p w14:paraId="69B7A116" w14:textId="77777777" w:rsidR="004B413C" w:rsidRDefault="00EC2FEA">
            <w:pPr>
              <w:spacing w:line="182" w:lineRule="exact"/>
              <w:ind w:right="19"/>
              <w:jc w:val="right"/>
              <w:rPr>
                <w:sz w:val="20"/>
                <w:szCs w:val="20"/>
              </w:rPr>
            </w:pPr>
            <w:r>
              <w:rPr>
                <w:rFonts w:ascii="Arial" w:eastAsia="Arial" w:hAnsi="Arial" w:cs="Arial"/>
                <w:sz w:val="16"/>
                <w:szCs w:val="16"/>
              </w:rPr>
              <w:t>39.2</w:t>
            </w:r>
          </w:p>
        </w:tc>
        <w:tc>
          <w:tcPr>
            <w:tcW w:w="1760" w:type="dxa"/>
            <w:vAlign w:val="bottom"/>
          </w:tcPr>
          <w:p w14:paraId="44ABAB60" w14:textId="77777777" w:rsidR="004B413C" w:rsidRDefault="00EC2FEA">
            <w:pPr>
              <w:spacing w:line="182" w:lineRule="exact"/>
              <w:ind w:right="19"/>
              <w:jc w:val="right"/>
              <w:rPr>
                <w:sz w:val="20"/>
                <w:szCs w:val="20"/>
              </w:rPr>
            </w:pPr>
            <w:r>
              <w:rPr>
                <w:rFonts w:ascii="Arial" w:eastAsia="Arial" w:hAnsi="Arial" w:cs="Arial"/>
                <w:sz w:val="16"/>
                <w:szCs w:val="16"/>
              </w:rPr>
              <w:t>0.45</w:t>
            </w:r>
          </w:p>
        </w:tc>
        <w:tc>
          <w:tcPr>
            <w:tcW w:w="900" w:type="dxa"/>
            <w:vAlign w:val="bottom"/>
          </w:tcPr>
          <w:p w14:paraId="08DA4850" w14:textId="77777777" w:rsidR="004B413C" w:rsidRDefault="00EC2FEA">
            <w:pPr>
              <w:spacing w:line="182" w:lineRule="exact"/>
              <w:ind w:left="100"/>
              <w:rPr>
                <w:sz w:val="20"/>
                <w:szCs w:val="20"/>
              </w:rPr>
            </w:pPr>
            <w:r>
              <w:rPr>
                <w:rFonts w:ascii="Arial" w:eastAsia="Arial" w:hAnsi="Arial" w:cs="Arial"/>
                <w:sz w:val="16"/>
                <w:szCs w:val="16"/>
              </w:rPr>
              <w:t>October</w:t>
            </w:r>
          </w:p>
        </w:tc>
        <w:tc>
          <w:tcPr>
            <w:tcW w:w="880" w:type="dxa"/>
            <w:vAlign w:val="bottom"/>
          </w:tcPr>
          <w:p w14:paraId="3914CEA6" w14:textId="77777777" w:rsidR="004B413C" w:rsidRDefault="00EC2FEA">
            <w:pPr>
              <w:spacing w:line="182" w:lineRule="exact"/>
              <w:ind w:left="100"/>
              <w:rPr>
                <w:sz w:val="20"/>
                <w:szCs w:val="20"/>
              </w:rPr>
            </w:pPr>
            <w:r>
              <w:rPr>
                <w:rFonts w:ascii="Arial" w:eastAsia="Arial" w:hAnsi="Arial" w:cs="Arial"/>
                <w:sz w:val="16"/>
                <w:szCs w:val="16"/>
              </w:rPr>
              <w:t>July</w:t>
            </w:r>
          </w:p>
        </w:tc>
        <w:tc>
          <w:tcPr>
            <w:tcW w:w="1140" w:type="dxa"/>
            <w:vAlign w:val="bottom"/>
          </w:tcPr>
          <w:p w14:paraId="6E4888E0" w14:textId="77777777" w:rsidR="004B413C" w:rsidRDefault="00EC2FEA">
            <w:pPr>
              <w:spacing w:line="182" w:lineRule="exact"/>
              <w:ind w:right="19"/>
              <w:jc w:val="right"/>
              <w:rPr>
                <w:sz w:val="20"/>
                <w:szCs w:val="20"/>
              </w:rPr>
            </w:pPr>
            <w:r>
              <w:rPr>
                <w:rFonts w:ascii="Arial" w:eastAsia="Arial" w:hAnsi="Arial" w:cs="Arial"/>
                <w:sz w:val="16"/>
                <w:szCs w:val="16"/>
              </w:rPr>
              <w:t>219</w:t>
            </w:r>
          </w:p>
        </w:tc>
        <w:tc>
          <w:tcPr>
            <w:tcW w:w="0" w:type="dxa"/>
            <w:vAlign w:val="bottom"/>
          </w:tcPr>
          <w:p w14:paraId="6FB7D9A8" w14:textId="77777777" w:rsidR="004B413C" w:rsidRDefault="004B413C">
            <w:pPr>
              <w:rPr>
                <w:sz w:val="1"/>
                <w:szCs w:val="1"/>
              </w:rPr>
            </w:pPr>
          </w:p>
        </w:tc>
      </w:tr>
      <w:tr w:rsidR="004B413C" w14:paraId="13CB2747" w14:textId="77777777">
        <w:trPr>
          <w:trHeight w:val="195"/>
        </w:trPr>
        <w:tc>
          <w:tcPr>
            <w:tcW w:w="1500" w:type="dxa"/>
            <w:vAlign w:val="bottom"/>
          </w:tcPr>
          <w:p w14:paraId="78CC7099" w14:textId="77777777" w:rsidR="004B413C" w:rsidRDefault="00EC2FEA">
            <w:pPr>
              <w:ind w:left="100"/>
              <w:rPr>
                <w:sz w:val="20"/>
                <w:szCs w:val="20"/>
              </w:rPr>
            </w:pPr>
            <w:r>
              <w:rPr>
                <w:rFonts w:ascii="Arial" w:eastAsia="Arial" w:hAnsi="Arial" w:cs="Arial"/>
                <w:sz w:val="16"/>
                <w:szCs w:val="16"/>
              </w:rPr>
              <w:t>08/1999 - 07/2004</w:t>
            </w:r>
          </w:p>
        </w:tc>
        <w:tc>
          <w:tcPr>
            <w:tcW w:w="1580" w:type="dxa"/>
            <w:vAlign w:val="bottom"/>
          </w:tcPr>
          <w:p w14:paraId="56088EF3" w14:textId="77777777" w:rsidR="004B413C" w:rsidRDefault="00EC2FEA">
            <w:pPr>
              <w:ind w:right="19"/>
              <w:jc w:val="right"/>
              <w:rPr>
                <w:sz w:val="20"/>
                <w:szCs w:val="20"/>
              </w:rPr>
            </w:pPr>
            <w:r>
              <w:rPr>
                <w:rFonts w:ascii="Arial" w:eastAsia="Arial" w:hAnsi="Arial" w:cs="Arial"/>
                <w:sz w:val="16"/>
                <w:szCs w:val="16"/>
              </w:rPr>
              <w:t>39.2</w:t>
            </w:r>
          </w:p>
        </w:tc>
        <w:tc>
          <w:tcPr>
            <w:tcW w:w="1540" w:type="dxa"/>
            <w:vAlign w:val="bottom"/>
          </w:tcPr>
          <w:p w14:paraId="2160D360" w14:textId="77777777" w:rsidR="004B413C" w:rsidRDefault="00EC2FEA">
            <w:pPr>
              <w:ind w:right="19"/>
              <w:jc w:val="right"/>
              <w:rPr>
                <w:sz w:val="20"/>
                <w:szCs w:val="20"/>
              </w:rPr>
            </w:pPr>
            <w:r>
              <w:rPr>
                <w:rFonts w:ascii="Arial" w:eastAsia="Arial" w:hAnsi="Arial" w:cs="Arial"/>
                <w:sz w:val="16"/>
                <w:szCs w:val="16"/>
              </w:rPr>
              <w:t>38.6</w:t>
            </w:r>
          </w:p>
        </w:tc>
        <w:tc>
          <w:tcPr>
            <w:tcW w:w="1760" w:type="dxa"/>
            <w:vAlign w:val="bottom"/>
          </w:tcPr>
          <w:p w14:paraId="1A99CE36" w14:textId="77777777" w:rsidR="004B413C" w:rsidRDefault="00EC2FEA">
            <w:pPr>
              <w:ind w:right="19"/>
              <w:jc w:val="right"/>
              <w:rPr>
                <w:sz w:val="20"/>
                <w:szCs w:val="20"/>
              </w:rPr>
            </w:pPr>
            <w:r>
              <w:rPr>
                <w:rFonts w:ascii="Arial" w:eastAsia="Arial" w:hAnsi="Arial" w:cs="Arial"/>
                <w:sz w:val="16"/>
                <w:szCs w:val="16"/>
              </w:rPr>
              <w:t>0.52</w:t>
            </w:r>
          </w:p>
        </w:tc>
        <w:tc>
          <w:tcPr>
            <w:tcW w:w="900" w:type="dxa"/>
            <w:vAlign w:val="bottom"/>
          </w:tcPr>
          <w:p w14:paraId="1988BA46" w14:textId="77777777" w:rsidR="004B413C" w:rsidRDefault="00EC2FEA">
            <w:pPr>
              <w:ind w:left="100"/>
              <w:rPr>
                <w:sz w:val="20"/>
                <w:szCs w:val="20"/>
              </w:rPr>
            </w:pPr>
            <w:r>
              <w:rPr>
                <w:rFonts w:ascii="Arial" w:eastAsia="Arial" w:hAnsi="Arial" w:cs="Arial"/>
                <w:sz w:val="16"/>
                <w:szCs w:val="16"/>
              </w:rPr>
              <w:t>December</w:t>
            </w:r>
          </w:p>
        </w:tc>
        <w:tc>
          <w:tcPr>
            <w:tcW w:w="880" w:type="dxa"/>
            <w:vAlign w:val="bottom"/>
          </w:tcPr>
          <w:p w14:paraId="2D5EBBF0" w14:textId="77777777" w:rsidR="004B413C" w:rsidRDefault="00EC2FEA">
            <w:pPr>
              <w:ind w:left="100"/>
              <w:rPr>
                <w:sz w:val="20"/>
                <w:szCs w:val="20"/>
              </w:rPr>
            </w:pPr>
            <w:r>
              <w:rPr>
                <w:rFonts w:ascii="Arial" w:eastAsia="Arial" w:hAnsi="Arial" w:cs="Arial"/>
                <w:sz w:val="16"/>
                <w:szCs w:val="16"/>
              </w:rPr>
              <w:t>May</w:t>
            </w:r>
          </w:p>
        </w:tc>
        <w:tc>
          <w:tcPr>
            <w:tcW w:w="1140" w:type="dxa"/>
            <w:vAlign w:val="bottom"/>
          </w:tcPr>
          <w:p w14:paraId="265CBBFB" w14:textId="77777777" w:rsidR="004B413C" w:rsidRDefault="00EC2FEA">
            <w:pPr>
              <w:ind w:right="19"/>
              <w:jc w:val="right"/>
              <w:rPr>
                <w:sz w:val="20"/>
                <w:szCs w:val="20"/>
              </w:rPr>
            </w:pPr>
            <w:r>
              <w:rPr>
                <w:rFonts w:ascii="Arial" w:eastAsia="Arial" w:hAnsi="Arial" w:cs="Arial"/>
                <w:sz w:val="16"/>
                <w:szCs w:val="16"/>
              </w:rPr>
              <w:t>198</w:t>
            </w:r>
          </w:p>
        </w:tc>
        <w:tc>
          <w:tcPr>
            <w:tcW w:w="0" w:type="dxa"/>
            <w:vAlign w:val="bottom"/>
          </w:tcPr>
          <w:p w14:paraId="4EA46533" w14:textId="77777777" w:rsidR="004B413C" w:rsidRDefault="004B413C">
            <w:pPr>
              <w:rPr>
                <w:sz w:val="1"/>
                <w:szCs w:val="1"/>
              </w:rPr>
            </w:pPr>
          </w:p>
        </w:tc>
      </w:tr>
      <w:tr w:rsidR="004B413C" w14:paraId="5458C262" w14:textId="77777777">
        <w:trPr>
          <w:trHeight w:val="195"/>
        </w:trPr>
        <w:tc>
          <w:tcPr>
            <w:tcW w:w="1500" w:type="dxa"/>
            <w:vAlign w:val="bottom"/>
          </w:tcPr>
          <w:p w14:paraId="73AE88C9" w14:textId="77777777" w:rsidR="004B413C" w:rsidRDefault="00EC2FEA">
            <w:pPr>
              <w:ind w:left="100"/>
              <w:rPr>
                <w:sz w:val="20"/>
                <w:szCs w:val="20"/>
              </w:rPr>
            </w:pPr>
            <w:r>
              <w:rPr>
                <w:rFonts w:ascii="Arial" w:eastAsia="Arial" w:hAnsi="Arial" w:cs="Arial"/>
                <w:sz w:val="16"/>
                <w:szCs w:val="16"/>
              </w:rPr>
              <w:t>08/2004 - 07/2009</w:t>
            </w:r>
          </w:p>
        </w:tc>
        <w:tc>
          <w:tcPr>
            <w:tcW w:w="1580" w:type="dxa"/>
            <w:vAlign w:val="bottom"/>
          </w:tcPr>
          <w:p w14:paraId="09C2777E" w14:textId="77777777" w:rsidR="004B413C" w:rsidRDefault="00EC2FEA">
            <w:pPr>
              <w:ind w:right="19"/>
              <w:jc w:val="right"/>
              <w:rPr>
                <w:sz w:val="20"/>
                <w:szCs w:val="20"/>
              </w:rPr>
            </w:pPr>
            <w:r>
              <w:rPr>
                <w:rFonts w:ascii="Arial" w:eastAsia="Arial" w:hAnsi="Arial" w:cs="Arial"/>
                <w:sz w:val="16"/>
                <w:szCs w:val="16"/>
              </w:rPr>
              <w:t>38.5</w:t>
            </w:r>
          </w:p>
        </w:tc>
        <w:tc>
          <w:tcPr>
            <w:tcW w:w="1540" w:type="dxa"/>
            <w:vAlign w:val="bottom"/>
          </w:tcPr>
          <w:p w14:paraId="046EC29E" w14:textId="77777777" w:rsidR="004B413C" w:rsidRDefault="00EC2FEA">
            <w:pPr>
              <w:ind w:right="19"/>
              <w:jc w:val="right"/>
              <w:rPr>
                <w:sz w:val="20"/>
                <w:szCs w:val="20"/>
              </w:rPr>
            </w:pPr>
            <w:r>
              <w:rPr>
                <w:rFonts w:ascii="Arial" w:eastAsia="Arial" w:hAnsi="Arial" w:cs="Arial"/>
                <w:sz w:val="16"/>
                <w:szCs w:val="16"/>
              </w:rPr>
              <w:t>38.1</w:t>
            </w:r>
          </w:p>
        </w:tc>
        <w:tc>
          <w:tcPr>
            <w:tcW w:w="1760" w:type="dxa"/>
            <w:vAlign w:val="bottom"/>
          </w:tcPr>
          <w:p w14:paraId="282CD076" w14:textId="77777777" w:rsidR="004B413C" w:rsidRDefault="00EC2FEA">
            <w:pPr>
              <w:ind w:right="19"/>
              <w:jc w:val="right"/>
              <w:rPr>
                <w:sz w:val="20"/>
                <w:szCs w:val="20"/>
              </w:rPr>
            </w:pPr>
            <w:r>
              <w:rPr>
                <w:rFonts w:ascii="Arial" w:eastAsia="Arial" w:hAnsi="Arial" w:cs="Arial"/>
                <w:sz w:val="16"/>
                <w:szCs w:val="16"/>
              </w:rPr>
              <w:t>0.43</w:t>
            </w:r>
          </w:p>
        </w:tc>
        <w:tc>
          <w:tcPr>
            <w:tcW w:w="900" w:type="dxa"/>
            <w:vAlign w:val="bottom"/>
          </w:tcPr>
          <w:p w14:paraId="5A460706" w14:textId="77777777" w:rsidR="004B413C" w:rsidRDefault="00EC2FEA">
            <w:pPr>
              <w:ind w:left="100"/>
              <w:rPr>
                <w:sz w:val="20"/>
                <w:szCs w:val="20"/>
              </w:rPr>
            </w:pPr>
            <w:r>
              <w:rPr>
                <w:rFonts w:ascii="Arial" w:eastAsia="Arial" w:hAnsi="Arial" w:cs="Arial"/>
                <w:sz w:val="16"/>
                <w:szCs w:val="16"/>
              </w:rPr>
              <w:t>October</w:t>
            </w:r>
          </w:p>
        </w:tc>
        <w:tc>
          <w:tcPr>
            <w:tcW w:w="880" w:type="dxa"/>
            <w:vAlign w:val="bottom"/>
          </w:tcPr>
          <w:p w14:paraId="4B8847F2" w14:textId="77777777" w:rsidR="004B413C" w:rsidRDefault="00EC2FEA">
            <w:pPr>
              <w:ind w:left="100"/>
              <w:rPr>
                <w:sz w:val="20"/>
                <w:szCs w:val="20"/>
              </w:rPr>
            </w:pPr>
            <w:r>
              <w:rPr>
                <w:rFonts w:ascii="Arial" w:eastAsia="Arial" w:hAnsi="Arial" w:cs="Arial"/>
                <w:sz w:val="16"/>
                <w:szCs w:val="16"/>
              </w:rPr>
              <w:t>June</w:t>
            </w:r>
          </w:p>
        </w:tc>
        <w:tc>
          <w:tcPr>
            <w:tcW w:w="1140" w:type="dxa"/>
            <w:vAlign w:val="bottom"/>
          </w:tcPr>
          <w:p w14:paraId="463CF5CA" w14:textId="77777777" w:rsidR="004B413C" w:rsidRDefault="00EC2FEA">
            <w:pPr>
              <w:ind w:right="19"/>
              <w:jc w:val="right"/>
              <w:rPr>
                <w:sz w:val="20"/>
                <w:szCs w:val="20"/>
              </w:rPr>
            </w:pPr>
            <w:r>
              <w:rPr>
                <w:rFonts w:ascii="Arial" w:eastAsia="Arial" w:hAnsi="Arial" w:cs="Arial"/>
                <w:sz w:val="16"/>
                <w:szCs w:val="16"/>
              </w:rPr>
              <w:t>213</w:t>
            </w:r>
          </w:p>
        </w:tc>
        <w:tc>
          <w:tcPr>
            <w:tcW w:w="0" w:type="dxa"/>
            <w:vAlign w:val="bottom"/>
          </w:tcPr>
          <w:p w14:paraId="2BAE2F49" w14:textId="77777777" w:rsidR="004B413C" w:rsidRDefault="004B413C">
            <w:pPr>
              <w:rPr>
                <w:sz w:val="1"/>
                <w:szCs w:val="1"/>
              </w:rPr>
            </w:pPr>
          </w:p>
        </w:tc>
      </w:tr>
      <w:tr w:rsidR="004B413C" w14:paraId="32E23F9B" w14:textId="77777777">
        <w:trPr>
          <w:trHeight w:val="195"/>
        </w:trPr>
        <w:tc>
          <w:tcPr>
            <w:tcW w:w="1500" w:type="dxa"/>
            <w:vAlign w:val="bottom"/>
          </w:tcPr>
          <w:p w14:paraId="6C2612A6" w14:textId="77777777" w:rsidR="004B413C" w:rsidRDefault="00EC2FEA">
            <w:pPr>
              <w:ind w:left="100"/>
              <w:rPr>
                <w:sz w:val="20"/>
                <w:szCs w:val="20"/>
              </w:rPr>
            </w:pPr>
            <w:r>
              <w:rPr>
                <w:rFonts w:ascii="Arial" w:eastAsia="Arial" w:hAnsi="Arial" w:cs="Arial"/>
                <w:sz w:val="16"/>
                <w:szCs w:val="16"/>
              </w:rPr>
              <w:t>08/2009 - 07/2014</w:t>
            </w:r>
          </w:p>
        </w:tc>
        <w:tc>
          <w:tcPr>
            <w:tcW w:w="1580" w:type="dxa"/>
            <w:vAlign w:val="bottom"/>
          </w:tcPr>
          <w:p w14:paraId="0BA65D79" w14:textId="77777777" w:rsidR="004B413C" w:rsidRDefault="00EC2FEA">
            <w:pPr>
              <w:ind w:right="19"/>
              <w:jc w:val="right"/>
              <w:rPr>
                <w:sz w:val="20"/>
                <w:szCs w:val="20"/>
              </w:rPr>
            </w:pPr>
            <w:r>
              <w:rPr>
                <w:rFonts w:ascii="Arial" w:eastAsia="Arial" w:hAnsi="Arial" w:cs="Arial"/>
                <w:sz w:val="16"/>
                <w:szCs w:val="16"/>
              </w:rPr>
              <w:t>37.9</w:t>
            </w:r>
          </w:p>
        </w:tc>
        <w:tc>
          <w:tcPr>
            <w:tcW w:w="1540" w:type="dxa"/>
            <w:vAlign w:val="bottom"/>
          </w:tcPr>
          <w:p w14:paraId="085CA57B" w14:textId="77777777" w:rsidR="004B413C" w:rsidRDefault="00EC2FEA">
            <w:pPr>
              <w:ind w:right="19"/>
              <w:jc w:val="right"/>
              <w:rPr>
                <w:sz w:val="20"/>
                <w:szCs w:val="20"/>
              </w:rPr>
            </w:pPr>
            <w:r>
              <w:rPr>
                <w:rFonts w:ascii="Arial" w:eastAsia="Arial" w:hAnsi="Arial" w:cs="Arial"/>
                <w:sz w:val="16"/>
                <w:szCs w:val="16"/>
              </w:rPr>
              <w:t>37.5</w:t>
            </w:r>
          </w:p>
        </w:tc>
        <w:tc>
          <w:tcPr>
            <w:tcW w:w="1760" w:type="dxa"/>
            <w:vAlign w:val="bottom"/>
          </w:tcPr>
          <w:p w14:paraId="65450DD6" w14:textId="77777777" w:rsidR="004B413C" w:rsidRDefault="00EC2FEA">
            <w:pPr>
              <w:ind w:right="19"/>
              <w:jc w:val="right"/>
              <w:rPr>
                <w:sz w:val="20"/>
                <w:szCs w:val="20"/>
              </w:rPr>
            </w:pPr>
            <w:r>
              <w:rPr>
                <w:rFonts w:ascii="Arial" w:eastAsia="Arial" w:hAnsi="Arial" w:cs="Arial"/>
                <w:sz w:val="16"/>
                <w:szCs w:val="16"/>
              </w:rPr>
              <w:t>0.40</w:t>
            </w:r>
          </w:p>
        </w:tc>
        <w:tc>
          <w:tcPr>
            <w:tcW w:w="900" w:type="dxa"/>
            <w:vAlign w:val="bottom"/>
          </w:tcPr>
          <w:p w14:paraId="2530C6C0" w14:textId="77777777" w:rsidR="004B413C" w:rsidRDefault="00EC2FEA">
            <w:pPr>
              <w:ind w:left="100"/>
              <w:rPr>
                <w:sz w:val="20"/>
                <w:szCs w:val="20"/>
              </w:rPr>
            </w:pPr>
            <w:r>
              <w:rPr>
                <w:rFonts w:ascii="Arial" w:eastAsia="Arial" w:hAnsi="Arial" w:cs="Arial"/>
                <w:sz w:val="16"/>
                <w:szCs w:val="16"/>
              </w:rPr>
              <w:t>October</w:t>
            </w:r>
          </w:p>
        </w:tc>
        <w:tc>
          <w:tcPr>
            <w:tcW w:w="880" w:type="dxa"/>
            <w:vAlign w:val="bottom"/>
          </w:tcPr>
          <w:p w14:paraId="5B457ED4" w14:textId="77777777" w:rsidR="004B413C" w:rsidRDefault="00EC2FEA">
            <w:pPr>
              <w:ind w:left="100"/>
              <w:rPr>
                <w:sz w:val="20"/>
                <w:szCs w:val="20"/>
              </w:rPr>
            </w:pPr>
            <w:r>
              <w:rPr>
                <w:rFonts w:ascii="Arial" w:eastAsia="Arial" w:hAnsi="Arial" w:cs="Arial"/>
                <w:sz w:val="16"/>
                <w:szCs w:val="16"/>
              </w:rPr>
              <w:t>May</w:t>
            </w:r>
          </w:p>
        </w:tc>
        <w:tc>
          <w:tcPr>
            <w:tcW w:w="1140" w:type="dxa"/>
            <w:vAlign w:val="bottom"/>
          </w:tcPr>
          <w:p w14:paraId="141F6502" w14:textId="77777777" w:rsidR="004B413C" w:rsidRDefault="00EC2FEA">
            <w:pPr>
              <w:ind w:right="19"/>
              <w:jc w:val="right"/>
              <w:rPr>
                <w:sz w:val="20"/>
                <w:szCs w:val="20"/>
              </w:rPr>
            </w:pPr>
            <w:r>
              <w:rPr>
                <w:rFonts w:ascii="Arial" w:eastAsia="Arial" w:hAnsi="Arial" w:cs="Arial"/>
                <w:sz w:val="16"/>
                <w:szCs w:val="16"/>
              </w:rPr>
              <w:t>221</w:t>
            </w:r>
          </w:p>
        </w:tc>
        <w:tc>
          <w:tcPr>
            <w:tcW w:w="0" w:type="dxa"/>
            <w:vAlign w:val="bottom"/>
          </w:tcPr>
          <w:p w14:paraId="1372B6FA" w14:textId="77777777" w:rsidR="004B413C" w:rsidRDefault="004B413C">
            <w:pPr>
              <w:rPr>
                <w:sz w:val="1"/>
                <w:szCs w:val="1"/>
              </w:rPr>
            </w:pPr>
          </w:p>
        </w:tc>
      </w:tr>
      <w:tr w:rsidR="004B413C" w14:paraId="62341AA3" w14:textId="77777777">
        <w:trPr>
          <w:trHeight w:val="229"/>
        </w:trPr>
        <w:tc>
          <w:tcPr>
            <w:tcW w:w="1500" w:type="dxa"/>
            <w:vAlign w:val="bottom"/>
          </w:tcPr>
          <w:p w14:paraId="2CAEEC49" w14:textId="77777777" w:rsidR="004B413C" w:rsidRDefault="00EC2FEA">
            <w:pPr>
              <w:ind w:left="100"/>
              <w:rPr>
                <w:sz w:val="20"/>
                <w:szCs w:val="20"/>
              </w:rPr>
            </w:pPr>
            <w:r>
              <w:rPr>
                <w:rFonts w:ascii="Arial" w:eastAsia="Arial" w:hAnsi="Arial" w:cs="Arial"/>
                <w:sz w:val="16"/>
                <w:szCs w:val="16"/>
              </w:rPr>
              <w:t>08/2014 - 07/2019</w:t>
            </w:r>
          </w:p>
        </w:tc>
        <w:tc>
          <w:tcPr>
            <w:tcW w:w="1580" w:type="dxa"/>
            <w:vAlign w:val="bottom"/>
          </w:tcPr>
          <w:p w14:paraId="4DAB713A" w14:textId="77777777" w:rsidR="004B413C" w:rsidRDefault="00EC2FEA">
            <w:pPr>
              <w:ind w:right="19"/>
              <w:jc w:val="right"/>
              <w:rPr>
                <w:sz w:val="20"/>
                <w:szCs w:val="20"/>
              </w:rPr>
            </w:pPr>
            <w:r>
              <w:rPr>
                <w:rFonts w:ascii="Arial" w:eastAsia="Arial" w:hAnsi="Arial" w:cs="Arial"/>
                <w:sz w:val="16"/>
                <w:szCs w:val="16"/>
              </w:rPr>
              <w:t>37.8</w:t>
            </w:r>
          </w:p>
        </w:tc>
        <w:tc>
          <w:tcPr>
            <w:tcW w:w="1540" w:type="dxa"/>
            <w:vAlign w:val="bottom"/>
          </w:tcPr>
          <w:p w14:paraId="4523AD90" w14:textId="77777777" w:rsidR="004B413C" w:rsidRDefault="00EC2FEA">
            <w:pPr>
              <w:ind w:right="19"/>
              <w:jc w:val="right"/>
              <w:rPr>
                <w:sz w:val="20"/>
                <w:szCs w:val="20"/>
              </w:rPr>
            </w:pPr>
            <w:r>
              <w:rPr>
                <w:rFonts w:ascii="Arial" w:eastAsia="Arial" w:hAnsi="Arial" w:cs="Arial"/>
                <w:sz w:val="16"/>
                <w:szCs w:val="16"/>
              </w:rPr>
              <w:t>37.4</w:t>
            </w:r>
          </w:p>
        </w:tc>
        <w:tc>
          <w:tcPr>
            <w:tcW w:w="1760" w:type="dxa"/>
            <w:vAlign w:val="bottom"/>
          </w:tcPr>
          <w:p w14:paraId="04C651F2" w14:textId="77777777" w:rsidR="004B413C" w:rsidRDefault="00EC2FEA">
            <w:pPr>
              <w:ind w:right="19"/>
              <w:jc w:val="right"/>
              <w:rPr>
                <w:sz w:val="20"/>
                <w:szCs w:val="20"/>
              </w:rPr>
            </w:pPr>
            <w:r>
              <w:rPr>
                <w:rFonts w:ascii="Arial" w:eastAsia="Arial" w:hAnsi="Arial" w:cs="Arial"/>
                <w:sz w:val="16"/>
                <w:szCs w:val="16"/>
              </w:rPr>
              <w:t>0.43</w:t>
            </w:r>
          </w:p>
        </w:tc>
        <w:tc>
          <w:tcPr>
            <w:tcW w:w="900" w:type="dxa"/>
            <w:vAlign w:val="bottom"/>
          </w:tcPr>
          <w:p w14:paraId="47426237" w14:textId="77777777" w:rsidR="004B413C" w:rsidRDefault="00EC2FEA">
            <w:pPr>
              <w:ind w:left="100"/>
              <w:rPr>
                <w:sz w:val="20"/>
                <w:szCs w:val="20"/>
              </w:rPr>
            </w:pPr>
            <w:r>
              <w:rPr>
                <w:rFonts w:ascii="Arial" w:eastAsia="Arial" w:hAnsi="Arial" w:cs="Arial"/>
                <w:sz w:val="16"/>
                <w:szCs w:val="16"/>
              </w:rPr>
              <w:t>November</w:t>
            </w:r>
          </w:p>
        </w:tc>
        <w:tc>
          <w:tcPr>
            <w:tcW w:w="880" w:type="dxa"/>
            <w:vAlign w:val="bottom"/>
          </w:tcPr>
          <w:p w14:paraId="58BEC5C0" w14:textId="77777777" w:rsidR="004B413C" w:rsidRDefault="00EC2FEA">
            <w:pPr>
              <w:ind w:left="100"/>
              <w:rPr>
                <w:sz w:val="20"/>
                <w:szCs w:val="20"/>
              </w:rPr>
            </w:pPr>
            <w:r>
              <w:rPr>
                <w:rFonts w:ascii="Arial" w:eastAsia="Arial" w:hAnsi="Arial" w:cs="Arial"/>
                <w:sz w:val="16"/>
                <w:szCs w:val="16"/>
              </w:rPr>
              <w:t>May</w:t>
            </w:r>
          </w:p>
        </w:tc>
        <w:tc>
          <w:tcPr>
            <w:tcW w:w="1140" w:type="dxa"/>
            <w:vAlign w:val="bottom"/>
          </w:tcPr>
          <w:p w14:paraId="29B53490" w14:textId="77777777" w:rsidR="004B413C" w:rsidRDefault="00EC2FEA">
            <w:pPr>
              <w:ind w:right="19"/>
              <w:jc w:val="right"/>
              <w:rPr>
                <w:sz w:val="20"/>
                <w:szCs w:val="20"/>
              </w:rPr>
            </w:pPr>
            <w:r>
              <w:rPr>
                <w:rFonts w:ascii="Arial" w:eastAsia="Arial" w:hAnsi="Arial" w:cs="Arial"/>
                <w:sz w:val="16"/>
                <w:szCs w:val="16"/>
              </w:rPr>
              <w:t>141</w:t>
            </w:r>
          </w:p>
        </w:tc>
        <w:tc>
          <w:tcPr>
            <w:tcW w:w="0" w:type="dxa"/>
            <w:vAlign w:val="bottom"/>
          </w:tcPr>
          <w:p w14:paraId="27AE3BAD" w14:textId="77777777" w:rsidR="004B413C" w:rsidRDefault="004B413C">
            <w:pPr>
              <w:rPr>
                <w:sz w:val="1"/>
                <w:szCs w:val="1"/>
              </w:rPr>
            </w:pPr>
          </w:p>
        </w:tc>
      </w:tr>
      <w:tr w:rsidR="004B413C" w14:paraId="1B7FF6E6" w14:textId="77777777">
        <w:trPr>
          <w:trHeight w:val="41"/>
        </w:trPr>
        <w:tc>
          <w:tcPr>
            <w:tcW w:w="1500" w:type="dxa"/>
            <w:tcBorders>
              <w:bottom w:val="single" w:sz="8" w:space="0" w:color="auto"/>
            </w:tcBorders>
            <w:vAlign w:val="bottom"/>
          </w:tcPr>
          <w:p w14:paraId="03EEC14D" w14:textId="77777777" w:rsidR="004B413C" w:rsidRDefault="004B413C">
            <w:pPr>
              <w:rPr>
                <w:sz w:val="3"/>
                <w:szCs w:val="3"/>
              </w:rPr>
            </w:pPr>
          </w:p>
        </w:tc>
        <w:tc>
          <w:tcPr>
            <w:tcW w:w="1580" w:type="dxa"/>
            <w:tcBorders>
              <w:bottom w:val="single" w:sz="8" w:space="0" w:color="auto"/>
            </w:tcBorders>
            <w:vAlign w:val="bottom"/>
          </w:tcPr>
          <w:p w14:paraId="797A5187" w14:textId="77777777" w:rsidR="004B413C" w:rsidRDefault="004B413C">
            <w:pPr>
              <w:rPr>
                <w:sz w:val="3"/>
                <w:szCs w:val="3"/>
              </w:rPr>
            </w:pPr>
          </w:p>
        </w:tc>
        <w:tc>
          <w:tcPr>
            <w:tcW w:w="1540" w:type="dxa"/>
            <w:tcBorders>
              <w:bottom w:val="single" w:sz="8" w:space="0" w:color="auto"/>
            </w:tcBorders>
            <w:vAlign w:val="bottom"/>
          </w:tcPr>
          <w:p w14:paraId="6496AED6" w14:textId="77777777" w:rsidR="004B413C" w:rsidRDefault="004B413C">
            <w:pPr>
              <w:rPr>
                <w:sz w:val="3"/>
                <w:szCs w:val="3"/>
              </w:rPr>
            </w:pPr>
          </w:p>
        </w:tc>
        <w:tc>
          <w:tcPr>
            <w:tcW w:w="1760" w:type="dxa"/>
            <w:tcBorders>
              <w:bottom w:val="single" w:sz="8" w:space="0" w:color="auto"/>
            </w:tcBorders>
            <w:vAlign w:val="bottom"/>
          </w:tcPr>
          <w:p w14:paraId="03BE3F42" w14:textId="77777777" w:rsidR="004B413C" w:rsidRDefault="004B413C">
            <w:pPr>
              <w:rPr>
                <w:sz w:val="3"/>
                <w:szCs w:val="3"/>
              </w:rPr>
            </w:pPr>
          </w:p>
        </w:tc>
        <w:tc>
          <w:tcPr>
            <w:tcW w:w="900" w:type="dxa"/>
            <w:tcBorders>
              <w:bottom w:val="single" w:sz="8" w:space="0" w:color="auto"/>
            </w:tcBorders>
            <w:vAlign w:val="bottom"/>
          </w:tcPr>
          <w:p w14:paraId="348D6F97" w14:textId="77777777" w:rsidR="004B413C" w:rsidRDefault="004B413C">
            <w:pPr>
              <w:rPr>
                <w:sz w:val="3"/>
                <w:szCs w:val="3"/>
              </w:rPr>
            </w:pPr>
          </w:p>
        </w:tc>
        <w:tc>
          <w:tcPr>
            <w:tcW w:w="880" w:type="dxa"/>
            <w:tcBorders>
              <w:bottom w:val="single" w:sz="8" w:space="0" w:color="auto"/>
            </w:tcBorders>
            <w:vAlign w:val="bottom"/>
          </w:tcPr>
          <w:p w14:paraId="30FEB891" w14:textId="77777777" w:rsidR="004B413C" w:rsidRDefault="004B413C">
            <w:pPr>
              <w:rPr>
                <w:sz w:val="3"/>
                <w:szCs w:val="3"/>
              </w:rPr>
            </w:pPr>
          </w:p>
        </w:tc>
        <w:tc>
          <w:tcPr>
            <w:tcW w:w="1140" w:type="dxa"/>
            <w:tcBorders>
              <w:bottom w:val="single" w:sz="8" w:space="0" w:color="auto"/>
            </w:tcBorders>
            <w:vAlign w:val="bottom"/>
          </w:tcPr>
          <w:p w14:paraId="36FB5BCF" w14:textId="77777777" w:rsidR="004B413C" w:rsidRDefault="004B413C">
            <w:pPr>
              <w:rPr>
                <w:sz w:val="3"/>
                <w:szCs w:val="3"/>
              </w:rPr>
            </w:pPr>
          </w:p>
        </w:tc>
        <w:tc>
          <w:tcPr>
            <w:tcW w:w="0" w:type="dxa"/>
            <w:vAlign w:val="bottom"/>
          </w:tcPr>
          <w:p w14:paraId="63FDD276" w14:textId="77777777" w:rsidR="004B413C" w:rsidRDefault="004B413C">
            <w:pPr>
              <w:rPr>
                <w:sz w:val="1"/>
                <w:szCs w:val="1"/>
              </w:rPr>
            </w:pPr>
          </w:p>
        </w:tc>
      </w:tr>
    </w:tbl>
    <w:p w14:paraId="172F9CF7" w14:textId="77777777" w:rsidR="004B413C" w:rsidRDefault="004B413C">
      <w:pPr>
        <w:spacing w:line="326" w:lineRule="exact"/>
        <w:rPr>
          <w:sz w:val="20"/>
          <w:szCs w:val="20"/>
        </w:rPr>
      </w:pPr>
    </w:p>
    <w:p w14:paraId="18A5672E" w14:textId="77777777" w:rsidR="004B413C" w:rsidRDefault="00EC2FEA">
      <w:pPr>
        <w:rPr>
          <w:sz w:val="20"/>
          <w:szCs w:val="20"/>
        </w:rPr>
      </w:pPr>
      <w:r>
        <w:rPr>
          <w:rFonts w:ascii="Arial" w:eastAsia="Arial" w:hAnsi="Arial" w:cs="Arial"/>
          <w:b/>
          <w:bCs/>
          <w:sz w:val="24"/>
          <w:szCs w:val="24"/>
        </w:rPr>
        <w:t>Gingin Brook</w:t>
      </w:r>
    </w:p>
    <w:p w14:paraId="1C741313" w14:textId="77777777" w:rsidR="004B413C" w:rsidRDefault="004B413C">
      <w:pPr>
        <w:spacing w:line="258" w:lineRule="exact"/>
        <w:rPr>
          <w:sz w:val="20"/>
          <w:szCs w:val="20"/>
        </w:rPr>
      </w:pPr>
    </w:p>
    <w:p w14:paraId="2C0C7EB2" w14:textId="77777777" w:rsidR="004B413C" w:rsidRDefault="00EC2FEA">
      <w:pPr>
        <w:spacing w:line="302" w:lineRule="auto"/>
        <w:jc w:val="both"/>
        <w:rPr>
          <w:sz w:val="20"/>
          <w:szCs w:val="20"/>
        </w:rPr>
      </w:pPr>
      <w:r>
        <w:rPr>
          <w:rFonts w:ascii="Arial" w:eastAsia="Arial" w:hAnsi="Arial" w:cs="Arial"/>
          <w:sz w:val="20"/>
          <w:szCs w:val="20"/>
        </w:rPr>
        <w:t>Gingin Brook is a new proposed in the Gingin water allocation plan (draft expected 2023). There is currently no baseline vegetation data for the site.</w:t>
      </w:r>
    </w:p>
    <w:p w14:paraId="76652E61" w14:textId="77777777" w:rsidR="004B413C" w:rsidRDefault="004B413C">
      <w:pPr>
        <w:spacing w:line="297" w:lineRule="exact"/>
        <w:rPr>
          <w:sz w:val="20"/>
          <w:szCs w:val="20"/>
        </w:rPr>
      </w:pPr>
    </w:p>
    <w:p w14:paraId="22B13687" w14:textId="77777777" w:rsidR="004B413C" w:rsidRDefault="00EC2FEA">
      <w:pPr>
        <w:rPr>
          <w:sz w:val="20"/>
          <w:szCs w:val="20"/>
        </w:rPr>
      </w:pPr>
      <w:r>
        <w:rPr>
          <w:rFonts w:ascii="Arial" w:eastAsia="Arial" w:hAnsi="Arial" w:cs="Arial"/>
          <w:b/>
          <w:bCs/>
          <w:sz w:val="20"/>
          <w:szCs w:val="20"/>
        </w:rPr>
        <w:t>Hydrology</w:t>
      </w:r>
    </w:p>
    <w:p w14:paraId="0385931E" w14:textId="77777777" w:rsidR="004B413C" w:rsidRDefault="004B413C">
      <w:pPr>
        <w:spacing w:line="258" w:lineRule="exact"/>
        <w:rPr>
          <w:sz w:val="20"/>
          <w:szCs w:val="20"/>
        </w:rPr>
      </w:pPr>
    </w:p>
    <w:p w14:paraId="3669909C" w14:textId="77777777" w:rsidR="004B413C" w:rsidRDefault="00EC2FEA">
      <w:pPr>
        <w:spacing w:line="267" w:lineRule="auto"/>
        <w:ind w:firstLine="10"/>
        <w:jc w:val="both"/>
        <w:rPr>
          <w:sz w:val="20"/>
          <w:szCs w:val="20"/>
        </w:rPr>
      </w:pPr>
      <w:r>
        <w:rPr>
          <w:rFonts w:ascii="Arial" w:eastAsia="Arial" w:hAnsi="Arial" w:cs="Arial"/>
          <w:sz w:val="20"/>
          <w:szCs w:val="20"/>
        </w:rPr>
        <w:t>Groundwaters at this site have significantly declined during the period between 1989 and 2015 by approximately 2.5 m (Figure 90). Mean seasonal maximum and minimum groundwater levels have also decreased by 1.8 since 1994, with current monthly minimums generally occurring earlier in the year than in between 1994 and 1999 (Table 38).</w:t>
      </w:r>
    </w:p>
    <w:p w14:paraId="0ADD78AE" w14:textId="77777777" w:rsidR="004B413C" w:rsidRDefault="004B413C">
      <w:pPr>
        <w:sectPr w:rsidR="004B413C">
          <w:pgSz w:w="12240" w:h="15840"/>
          <w:pgMar w:top="1440" w:right="1420" w:bottom="330" w:left="1440" w:header="0" w:footer="0" w:gutter="0"/>
          <w:cols w:space="720" w:equalWidth="0">
            <w:col w:w="9380"/>
          </w:cols>
        </w:sectPr>
      </w:pPr>
    </w:p>
    <w:p w14:paraId="6D6B740A" w14:textId="77777777" w:rsidR="004B413C" w:rsidRDefault="004B413C">
      <w:pPr>
        <w:spacing w:line="200" w:lineRule="exact"/>
        <w:rPr>
          <w:sz w:val="20"/>
          <w:szCs w:val="20"/>
        </w:rPr>
      </w:pPr>
    </w:p>
    <w:p w14:paraId="4E4F92C0" w14:textId="77777777" w:rsidR="004B413C" w:rsidRDefault="004B413C">
      <w:pPr>
        <w:spacing w:line="200" w:lineRule="exact"/>
        <w:rPr>
          <w:sz w:val="20"/>
          <w:szCs w:val="20"/>
        </w:rPr>
      </w:pPr>
    </w:p>
    <w:p w14:paraId="5DBDB7F9" w14:textId="77777777" w:rsidR="004B413C" w:rsidRDefault="004B413C">
      <w:pPr>
        <w:spacing w:line="200" w:lineRule="exact"/>
        <w:rPr>
          <w:sz w:val="20"/>
          <w:szCs w:val="20"/>
        </w:rPr>
      </w:pPr>
    </w:p>
    <w:p w14:paraId="5247BEB2" w14:textId="77777777" w:rsidR="004B413C" w:rsidRDefault="004B413C">
      <w:pPr>
        <w:spacing w:line="200" w:lineRule="exact"/>
        <w:rPr>
          <w:sz w:val="20"/>
          <w:szCs w:val="20"/>
        </w:rPr>
      </w:pPr>
    </w:p>
    <w:p w14:paraId="256B9A71" w14:textId="77777777" w:rsidR="004B413C" w:rsidRDefault="004B413C">
      <w:pPr>
        <w:spacing w:line="200" w:lineRule="exact"/>
        <w:rPr>
          <w:sz w:val="20"/>
          <w:szCs w:val="20"/>
        </w:rPr>
      </w:pPr>
    </w:p>
    <w:p w14:paraId="2C10AA7B" w14:textId="77777777" w:rsidR="004B413C" w:rsidRDefault="004B413C">
      <w:pPr>
        <w:spacing w:line="200" w:lineRule="exact"/>
        <w:rPr>
          <w:sz w:val="20"/>
          <w:szCs w:val="20"/>
        </w:rPr>
      </w:pPr>
    </w:p>
    <w:p w14:paraId="16690AD3" w14:textId="77777777" w:rsidR="004B413C" w:rsidRDefault="004B413C">
      <w:pPr>
        <w:spacing w:line="200" w:lineRule="exact"/>
        <w:rPr>
          <w:sz w:val="20"/>
          <w:szCs w:val="20"/>
        </w:rPr>
      </w:pPr>
    </w:p>
    <w:p w14:paraId="56D107D5" w14:textId="77777777" w:rsidR="004B413C" w:rsidRDefault="004B413C">
      <w:pPr>
        <w:spacing w:line="200" w:lineRule="exact"/>
        <w:rPr>
          <w:sz w:val="20"/>
          <w:szCs w:val="20"/>
        </w:rPr>
      </w:pPr>
    </w:p>
    <w:p w14:paraId="2C2665A6" w14:textId="77777777" w:rsidR="004B413C" w:rsidRDefault="004B413C">
      <w:pPr>
        <w:spacing w:line="200" w:lineRule="exact"/>
        <w:rPr>
          <w:sz w:val="20"/>
          <w:szCs w:val="20"/>
        </w:rPr>
      </w:pPr>
    </w:p>
    <w:p w14:paraId="58166107" w14:textId="77777777" w:rsidR="004B413C" w:rsidRDefault="004B413C">
      <w:pPr>
        <w:spacing w:line="200" w:lineRule="exact"/>
        <w:rPr>
          <w:sz w:val="20"/>
          <w:szCs w:val="20"/>
        </w:rPr>
      </w:pPr>
    </w:p>
    <w:p w14:paraId="6D952D92" w14:textId="77777777" w:rsidR="004B413C" w:rsidRDefault="004B413C">
      <w:pPr>
        <w:spacing w:line="200" w:lineRule="exact"/>
        <w:rPr>
          <w:sz w:val="20"/>
          <w:szCs w:val="20"/>
        </w:rPr>
      </w:pPr>
    </w:p>
    <w:p w14:paraId="0F0226B0" w14:textId="77777777" w:rsidR="004B413C" w:rsidRDefault="004B413C">
      <w:pPr>
        <w:spacing w:line="200" w:lineRule="exact"/>
        <w:rPr>
          <w:sz w:val="20"/>
          <w:szCs w:val="20"/>
        </w:rPr>
      </w:pPr>
    </w:p>
    <w:p w14:paraId="6092F019" w14:textId="77777777" w:rsidR="004B413C" w:rsidRDefault="004B413C">
      <w:pPr>
        <w:spacing w:line="200" w:lineRule="exact"/>
        <w:rPr>
          <w:sz w:val="20"/>
          <w:szCs w:val="20"/>
        </w:rPr>
      </w:pPr>
    </w:p>
    <w:p w14:paraId="0011D7D6" w14:textId="77777777" w:rsidR="004B413C" w:rsidRDefault="004B413C">
      <w:pPr>
        <w:spacing w:line="200" w:lineRule="exact"/>
        <w:rPr>
          <w:sz w:val="20"/>
          <w:szCs w:val="20"/>
        </w:rPr>
      </w:pPr>
    </w:p>
    <w:p w14:paraId="4791DDAC" w14:textId="77777777" w:rsidR="004B413C" w:rsidRDefault="004B413C">
      <w:pPr>
        <w:spacing w:line="200" w:lineRule="exact"/>
        <w:rPr>
          <w:sz w:val="20"/>
          <w:szCs w:val="20"/>
        </w:rPr>
      </w:pPr>
    </w:p>
    <w:p w14:paraId="41F1DA6A" w14:textId="77777777" w:rsidR="004B413C" w:rsidRDefault="004B413C">
      <w:pPr>
        <w:spacing w:line="200" w:lineRule="exact"/>
        <w:rPr>
          <w:sz w:val="20"/>
          <w:szCs w:val="20"/>
        </w:rPr>
      </w:pPr>
    </w:p>
    <w:p w14:paraId="7654EE32" w14:textId="77777777" w:rsidR="004B413C" w:rsidRDefault="004B413C">
      <w:pPr>
        <w:spacing w:line="200" w:lineRule="exact"/>
        <w:rPr>
          <w:sz w:val="20"/>
          <w:szCs w:val="20"/>
        </w:rPr>
      </w:pPr>
    </w:p>
    <w:p w14:paraId="3342DE43" w14:textId="77777777" w:rsidR="004B413C" w:rsidRDefault="004B413C">
      <w:pPr>
        <w:spacing w:line="200" w:lineRule="exact"/>
        <w:rPr>
          <w:sz w:val="20"/>
          <w:szCs w:val="20"/>
        </w:rPr>
      </w:pPr>
    </w:p>
    <w:p w14:paraId="275591F9" w14:textId="77777777" w:rsidR="004B413C" w:rsidRDefault="004B413C">
      <w:pPr>
        <w:spacing w:line="200" w:lineRule="exact"/>
        <w:rPr>
          <w:sz w:val="20"/>
          <w:szCs w:val="20"/>
        </w:rPr>
      </w:pPr>
    </w:p>
    <w:p w14:paraId="18CDCAF0" w14:textId="77777777" w:rsidR="004B413C" w:rsidRDefault="004B413C">
      <w:pPr>
        <w:spacing w:line="200" w:lineRule="exact"/>
        <w:rPr>
          <w:sz w:val="20"/>
          <w:szCs w:val="20"/>
        </w:rPr>
      </w:pPr>
    </w:p>
    <w:p w14:paraId="29EF059F" w14:textId="77777777" w:rsidR="004B413C" w:rsidRDefault="004B413C">
      <w:pPr>
        <w:spacing w:line="200" w:lineRule="exact"/>
        <w:rPr>
          <w:sz w:val="20"/>
          <w:szCs w:val="20"/>
        </w:rPr>
      </w:pPr>
    </w:p>
    <w:p w14:paraId="51B77396" w14:textId="77777777" w:rsidR="004B413C" w:rsidRDefault="004B413C">
      <w:pPr>
        <w:spacing w:line="200" w:lineRule="exact"/>
        <w:rPr>
          <w:sz w:val="20"/>
          <w:szCs w:val="20"/>
        </w:rPr>
      </w:pPr>
    </w:p>
    <w:p w14:paraId="05DA1EA2" w14:textId="77777777" w:rsidR="004B413C" w:rsidRDefault="004B413C">
      <w:pPr>
        <w:spacing w:line="200" w:lineRule="exact"/>
        <w:rPr>
          <w:sz w:val="20"/>
          <w:szCs w:val="20"/>
        </w:rPr>
      </w:pPr>
    </w:p>
    <w:p w14:paraId="1BD5D7DD" w14:textId="77777777" w:rsidR="004B413C" w:rsidRDefault="004B413C">
      <w:pPr>
        <w:spacing w:line="200" w:lineRule="exact"/>
        <w:rPr>
          <w:sz w:val="20"/>
          <w:szCs w:val="20"/>
        </w:rPr>
      </w:pPr>
    </w:p>
    <w:p w14:paraId="75C6F6CC" w14:textId="77777777" w:rsidR="004B413C" w:rsidRDefault="004B413C">
      <w:pPr>
        <w:spacing w:line="200" w:lineRule="exact"/>
        <w:rPr>
          <w:sz w:val="20"/>
          <w:szCs w:val="20"/>
        </w:rPr>
      </w:pPr>
    </w:p>
    <w:p w14:paraId="6CF6F52E" w14:textId="77777777" w:rsidR="004B413C" w:rsidRDefault="004B413C">
      <w:pPr>
        <w:spacing w:line="200" w:lineRule="exact"/>
        <w:rPr>
          <w:sz w:val="20"/>
          <w:szCs w:val="20"/>
        </w:rPr>
      </w:pPr>
    </w:p>
    <w:p w14:paraId="5928D654" w14:textId="77777777" w:rsidR="004B413C" w:rsidRDefault="004B413C">
      <w:pPr>
        <w:spacing w:line="200" w:lineRule="exact"/>
        <w:rPr>
          <w:sz w:val="20"/>
          <w:szCs w:val="20"/>
        </w:rPr>
      </w:pPr>
    </w:p>
    <w:p w14:paraId="0EB32EA8" w14:textId="77777777" w:rsidR="004B413C" w:rsidRDefault="004B413C">
      <w:pPr>
        <w:spacing w:line="200" w:lineRule="exact"/>
        <w:rPr>
          <w:sz w:val="20"/>
          <w:szCs w:val="20"/>
        </w:rPr>
      </w:pPr>
    </w:p>
    <w:p w14:paraId="0B11AA37" w14:textId="77777777" w:rsidR="004B413C" w:rsidRDefault="004B413C">
      <w:pPr>
        <w:spacing w:line="200" w:lineRule="exact"/>
        <w:rPr>
          <w:sz w:val="20"/>
          <w:szCs w:val="20"/>
        </w:rPr>
      </w:pPr>
    </w:p>
    <w:p w14:paraId="3FBBC8E3" w14:textId="77777777" w:rsidR="004B413C" w:rsidRDefault="004B413C">
      <w:pPr>
        <w:spacing w:line="200" w:lineRule="exact"/>
        <w:rPr>
          <w:sz w:val="20"/>
          <w:szCs w:val="20"/>
        </w:rPr>
      </w:pPr>
    </w:p>
    <w:p w14:paraId="22167C31" w14:textId="77777777" w:rsidR="004B413C" w:rsidRDefault="004B413C">
      <w:pPr>
        <w:spacing w:line="200" w:lineRule="exact"/>
        <w:rPr>
          <w:sz w:val="20"/>
          <w:szCs w:val="20"/>
        </w:rPr>
      </w:pPr>
    </w:p>
    <w:p w14:paraId="53A72177" w14:textId="77777777" w:rsidR="004B413C" w:rsidRDefault="004B413C">
      <w:pPr>
        <w:spacing w:line="200" w:lineRule="exact"/>
        <w:rPr>
          <w:sz w:val="20"/>
          <w:szCs w:val="20"/>
        </w:rPr>
      </w:pPr>
    </w:p>
    <w:p w14:paraId="4DBBBEE0" w14:textId="77777777" w:rsidR="004B413C" w:rsidRDefault="004B413C">
      <w:pPr>
        <w:spacing w:line="200" w:lineRule="exact"/>
        <w:rPr>
          <w:sz w:val="20"/>
          <w:szCs w:val="20"/>
        </w:rPr>
      </w:pPr>
    </w:p>
    <w:p w14:paraId="36967FC0" w14:textId="77777777" w:rsidR="004B413C" w:rsidRDefault="004B413C">
      <w:pPr>
        <w:spacing w:line="200" w:lineRule="exact"/>
        <w:rPr>
          <w:sz w:val="20"/>
          <w:szCs w:val="20"/>
        </w:rPr>
      </w:pPr>
    </w:p>
    <w:p w14:paraId="46AFC390" w14:textId="77777777" w:rsidR="004B413C" w:rsidRDefault="004B413C">
      <w:pPr>
        <w:spacing w:line="200" w:lineRule="exact"/>
        <w:rPr>
          <w:sz w:val="20"/>
          <w:szCs w:val="20"/>
        </w:rPr>
      </w:pPr>
    </w:p>
    <w:p w14:paraId="5FEE4AD8" w14:textId="77777777" w:rsidR="004B413C" w:rsidRDefault="004B413C">
      <w:pPr>
        <w:spacing w:line="200" w:lineRule="exact"/>
        <w:rPr>
          <w:sz w:val="20"/>
          <w:szCs w:val="20"/>
        </w:rPr>
      </w:pPr>
    </w:p>
    <w:p w14:paraId="53BA3103" w14:textId="77777777" w:rsidR="004B413C" w:rsidRDefault="004B413C">
      <w:pPr>
        <w:spacing w:line="200" w:lineRule="exact"/>
        <w:rPr>
          <w:sz w:val="20"/>
          <w:szCs w:val="20"/>
        </w:rPr>
      </w:pPr>
    </w:p>
    <w:p w14:paraId="28F71330" w14:textId="77777777" w:rsidR="004B413C" w:rsidRDefault="004B413C">
      <w:pPr>
        <w:spacing w:line="200" w:lineRule="exact"/>
        <w:rPr>
          <w:sz w:val="20"/>
          <w:szCs w:val="20"/>
        </w:rPr>
      </w:pPr>
    </w:p>
    <w:p w14:paraId="29A7DCC6" w14:textId="77777777" w:rsidR="004B413C" w:rsidRDefault="004B413C">
      <w:pPr>
        <w:spacing w:line="200" w:lineRule="exact"/>
        <w:rPr>
          <w:sz w:val="20"/>
          <w:szCs w:val="20"/>
        </w:rPr>
      </w:pPr>
    </w:p>
    <w:p w14:paraId="27CD6495" w14:textId="77777777" w:rsidR="004B413C" w:rsidRDefault="004B413C">
      <w:pPr>
        <w:spacing w:line="343" w:lineRule="exact"/>
        <w:rPr>
          <w:sz w:val="20"/>
          <w:szCs w:val="20"/>
        </w:rPr>
      </w:pPr>
    </w:p>
    <w:p w14:paraId="0D987B01" w14:textId="77777777" w:rsidR="004B413C" w:rsidRDefault="00EC2FEA">
      <w:pPr>
        <w:ind w:right="20"/>
        <w:jc w:val="center"/>
        <w:rPr>
          <w:sz w:val="20"/>
          <w:szCs w:val="20"/>
        </w:rPr>
      </w:pPr>
      <w:r>
        <w:rPr>
          <w:rFonts w:ascii="Arial" w:eastAsia="Arial" w:hAnsi="Arial" w:cs="Arial"/>
          <w:sz w:val="15"/>
          <w:szCs w:val="15"/>
        </w:rPr>
        <w:t>140</w:t>
      </w:r>
    </w:p>
    <w:p w14:paraId="2DB384CB" w14:textId="77777777" w:rsidR="004B413C" w:rsidRDefault="004B413C">
      <w:pPr>
        <w:sectPr w:rsidR="004B413C">
          <w:type w:val="continuous"/>
          <w:pgSz w:w="12240" w:h="15840"/>
          <w:pgMar w:top="1440" w:right="1420" w:bottom="330" w:left="1440" w:header="0" w:footer="0" w:gutter="0"/>
          <w:cols w:space="720" w:equalWidth="0">
            <w:col w:w="9380"/>
          </w:cols>
        </w:sectPr>
      </w:pPr>
    </w:p>
    <w:p w14:paraId="5AFA38C2" w14:textId="77777777" w:rsidR="004B413C" w:rsidRDefault="00EC2FEA">
      <w:pPr>
        <w:spacing w:line="200" w:lineRule="exact"/>
        <w:rPr>
          <w:sz w:val="20"/>
          <w:szCs w:val="20"/>
        </w:rPr>
      </w:pPr>
      <w:bookmarkStart w:id="178" w:name="page141"/>
      <w:bookmarkEnd w:id="178"/>
      <w:r>
        <w:rPr>
          <w:noProof/>
          <w:sz w:val="20"/>
          <w:szCs w:val="20"/>
        </w:rPr>
        <w:lastRenderedPageBreak/>
        <w:drawing>
          <wp:anchor distT="0" distB="0" distL="114300" distR="114300" simplePos="0" relativeHeight="252366848" behindDoc="1" locked="0" layoutInCell="0" allowOverlap="1" wp14:anchorId="7F7196C9" wp14:editId="43B287A5">
            <wp:simplePos x="0" y="0"/>
            <wp:positionH relativeFrom="page">
              <wp:posOffset>1308100</wp:posOffset>
            </wp:positionH>
            <wp:positionV relativeFrom="page">
              <wp:posOffset>2661920</wp:posOffset>
            </wp:positionV>
            <wp:extent cx="4830445" cy="3674745"/>
            <wp:effectExtent l="0" t="0" r="0" b="0"/>
            <wp:wrapNone/>
            <wp:docPr id="1417" name="Picture 1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7"/>
                    <pic:cNvPicPr>
                      <a:picLocks noChangeAspect="1" noChangeArrowheads="1"/>
                    </pic:cNvPicPr>
                  </pic:nvPicPr>
                  <pic:blipFill>
                    <a:blip r:embed="rId903"/>
                    <a:srcRect/>
                    <a:stretch>
                      <a:fillRect/>
                    </a:stretch>
                  </pic:blipFill>
                  <pic:spPr bwMode="auto">
                    <a:xfrm>
                      <a:off x="0" y="0"/>
                      <a:ext cx="4830445" cy="3674745"/>
                    </a:xfrm>
                    <a:prstGeom prst="rect">
                      <a:avLst/>
                    </a:prstGeom>
                    <a:noFill/>
                  </pic:spPr>
                </pic:pic>
              </a:graphicData>
            </a:graphic>
          </wp:anchor>
        </w:drawing>
      </w:r>
    </w:p>
    <w:p w14:paraId="4C606296" w14:textId="77777777" w:rsidR="004B413C" w:rsidRDefault="004B413C">
      <w:pPr>
        <w:spacing w:line="200" w:lineRule="exact"/>
        <w:rPr>
          <w:sz w:val="20"/>
          <w:szCs w:val="20"/>
        </w:rPr>
      </w:pPr>
    </w:p>
    <w:p w14:paraId="28B2F4DA" w14:textId="77777777" w:rsidR="004B413C" w:rsidRDefault="004B413C">
      <w:pPr>
        <w:spacing w:line="200" w:lineRule="exact"/>
        <w:rPr>
          <w:sz w:val="20"/>
          <w:szCs w:val="20"/>
        </w:rPr>
      </w:pPr>
    </w:p>
    <w:p w14:paraId="7468194C" w14:textId="77777777" w:rsidR="004B413C" w:rsidRDefault="004B413C">
      <w:pPr>
        <w:spacing w:line="200" w:lineRule="exact"/>
        <w:rPr>
          <w:sz w:val="20"/>
          <w:szCs w:val="20"/>
        </w:rPr>
      </w:pPr>
    </w:p>
    <w:p w14:paraId="589F6B19" w14:textId="77777777" w:rsidR="004B413C" w:rsidRDefault="004B413C">
      <w:pPr>
        <w:spacing w:line="200" w:lineRule="exact"/>
        <w:rPr>
          <w:sz w:val="20"/>
          <w:szCs w:val="20"/>
        </w:rPr>
      </w:pPr>
    </w:p>
    <w:p w14:paraId="76DC8CE6" w14:textId="77777777" w:rsidR="004B413C" w:rsidRDefault="004B413C">
      <w:pPr>
        <w:spacing w:line="200" w:lineRule="exact"/>
        <w:rPr>
          <w:sz w:val="20"/>
          <w:szCs w:val="20"/>
        </w:rPr>
      </w:pPr>
    </w:p>
    <w:p w14:paraId="06164633" w14:textId="77777777" w:rsidR="004B413C" w:rsidRDefault="004B413C">
      <w:pPr>
        <w:spacing w:line="200" w:lineRule="exact"/>
        <w:rPr>
          <w:sz w:val="20"/>
          <w:szCs w:val="20"/>
        </w:rPr>
      </w:pPr>
    </w:p>
    <w:p w14:paraId="1F8FC2B5" w14:textId="77777777" w:rsidR="004B413C" w:rsidRDefault="004B413C">
      <w:pPr>
        <w:spacing w:line="200" w:lineRule="exact"/>
        <w:rPr>
          <w:sz w:val="20"/>
          <w:szCs w:val="20"/>
        </w:rPr>
      </w:pPr>
    </w:p>
    <w:p w14:paraId="692D6BB9" w14:textId="77777777" w:rsidR="004B413C" w:rsidRDefault="004B413C">
      <w:pPr>
        <w:spacing w:line="200" w:lineRule="exact"/>
        <w:rPr>
          <w:sz w:val="20"/>
          <w:szCs w:val="20"/>
        </w:rPr>
      </w:pPr>
    </w:p>
    <w:p w14:paraId="0E8A8D79" w14:textId="77777777" w:rsidR="004B413C" w:rsidRDefault="004B413C">
      <w:pPr>
        <w:spacing w:line="200" w:lineRule="exact"/>
        <w:rPr>
          <w:sz w:val="20"/>
          <w:szCs w:val="20"/>
        </w:rPr>
      </w:pPr>
    </w:p>
    <w:p w14:paraId="746218B2" w14:textId="77777777" w:rsidR="004B413C" w:rsidRDefault="004B413C">
      <w:pPr>
        <w:spacing w:line="200" w:lineRule="exact"/>
        <w:rPr>
          <w:sz w:val="20"/>
          <w:szCs w:val="20"/>
        </w:rPr>
      </w:pPr>
    </w:p>
    <w:p w14:paraId="725A5847" w14:textId="77777777" w:rsidR="004B413C" w:rsidRDefault="004B413C">
      <w:pPr>
        <w:spacing w:line="200" w:lineRule="exact"/>
        <w:rPr>
          <w:sz w:val="20"/>
          <w:szCs w:val="20"/>
        </w:rPr>
      </w:pPr>
    </w:p>
    <w:p w14:paraId="0EF98020" w14:textId="77777777" w:rsidR="004B413C" w:rsidRDefault="004B413C">
      <w:pPr>
        <w:spacing w:line="200" w:lineRule="exact"/>
        <w:rPr>
          <w:sz w:val="20"/>
          <w:szCs w:val="20"/>
        </w:rPr>
      </w:pPr>
    </w:p>
    <w:p w14:paraId="14B5077F" w14:textId="77777777" w:rsidR="004B413C" w:rsidRDefault="004B413C">
      <w:pPr>
        <w:spacing w:line="200" w:lineRule="exact"/>
        <w:rPr>
          <w:sz w:val="20"/>
          <w:szCs w:val="20"/>
        </w:rPr>
      </w:pPr>
    </w:p>
    <w:p w14:paraId="7FED4BA1" w14:textId="77777777" w:rsidR="004B413C" w:rsidRDefault="004B413C">
      <w:pPr>
        <w:spacing w:line="238" w:lineRule="exact"/>
        <w:rPr>
          <w:sz w:val="20"/>
          <w:szCs w:val="20"/>
        </w:rPr>
      </w:pPr>
    </w:p>
    <w:tbl>
      <w:tblPr>
        <w:tblW w:w="0" w:type="auto"/>
        <w:tblInd w:w="100" w:type="dxa"/>
        <w:tblLayout w:type="fixed"/>
        <w:tblCellMar>
          <w:left w:w="0" w:type="dxa"/>
          <w:right w:w="0" w:type="dxa"/>
        </w:tblCellMar>
        <w:tblLook w:val="04A0" w:firstRow="1" w:lastRow="0" w:firstColumn="1" w:lastColumn="0" w:noHBand="0" w:noVBand="1"/>
      </w:tblPr>
      <w:tblGrid>
        <w:gridCol w:w="2220"/>
        <w:gridCol w:w="1900"/>
        <w:gridCol w:w="1560"/>
        <w:gridCol w:w="3200"/>
        <w:gridCol w:w="160"/>
        <w:gridCol w:w="20"/>
      </w:tblGrid>
      <w:tr w:rsidR="004B413C" w14:paraId="7231F009" w14:textId="77777777">
        <w:trPr>
          <w:trHeight w:val="253"/>
        </w:trPr>
        <w:tc>
          <w:tcPr>
            <w:tcW w:w="2220" w:type="dxa"/>
            <w:vAlign w:val="bottom"/>
          </w:tcPr>
          <w:p w14:paraId="4D7B5E0B" w14:textId="77777777" w:rsidR="004B413C" w:rsidRDefault="004B413C">
            <w:pPr>
              <w:rPr>
                <w:sz w:val="21"/>
                <w:szCs w:val="21"/>
              </w:rPr>
            </w:pPr>
          </w:p>
        </w:tc>
        <w:tc>
          <w:tcPr>
            <w:tcW w:w="1900" w:type="dxa"/>
            <w:vAlign w:val="bottom"/>
          </w:tcPr>
          <w:p w14:paraId="10D39DE5" w14:textId="77777777" w:rsidR="004B413C" w:rsidRDefault="00EC2FEA">
            <w:pPr>
              <w:jc w:val="right"/>
              <w:rPr>
                <w:sz w:val="20"/>
                <w:szCs w:val="20"/>
              </w:rPr>
            </w:pPr>
            <w:r>
              <w:rPr>
                <w:rFonts w:ascii="Arial" w:eastAsia="Arial" w:hAnsi="Arial" w:cs="Arial"/>
                <w:color w:val="7CAE00"/>
              </w:rPr>
              <w:t>2018</w:t>
            </w:r>
          </w:p>
        </w:tc>
        <w:tc>
          <w:tcPr>
            <w:tcW w:w="1560" w:type="dxa"/>
            <w:vAlign w:val="bottom"/>
          </w:tcPr>
          <w:p w14:paraId="215D2220" w14:textId="77777777" w:rsidR="004B413C" w:rsidRDefault="004B413C">
            <w:pPr>
              <w:rPr>
                <w:sz w:val="21"/>
                <w:szCs w:val="21"/>
              </w:rPr>
            </w:pPr>
          </w:p>
        </w:tc>
        <w:tc>
          <w:tcPr>
            <w:tcW w:w="3200" w:type="dxa"/>
            <w:vMerge w:val="restart"/>
            <w:vAlign w:val="bottom"/>
          </w:tcPr>
          <w:p w14:paraId="0CF2E77E" w14:textId="77777777" w:rsidR="004B413C" w:rsidRDefault="00EC2FEA">
            <w:pPr>
              <w:ind w:right="2192"/>
              <w:jc w:val="right"/>
              <w:rPr>
                <w:sz w:val="20"/>
                <w:szCs w:val="20"/>
              </w:rPr>
            </w:pPr>
            <w:r>
              <w:rPr>
                <w:rFonts w:ascii="Arial" w:eastAsia="Arial" w:hAnsi="Arial" w:cs="Arial"/>
                <w:color w:val="F8766D"/>
              </w:rPr>
              <w:t>2018</w:t>
            </w:r>
          </w:p>
        </w:tc>
        <w:tc>
          <w:tcPr>
            <w:tcW w:w="160" w:type="dxa"/>
            <w:vAlign w:val="bottom"/>
          </w:tcPr>
          <w:p w14:paraId="5DA77349" w14:textId="77777777" w:rsidR="004B413C" w:rsidRDefault="004B413C">
            <w:pPr>
              <w:rPr>
                <w:sz w:val="21"/>
                <w:szCs w:val="21"/>
              </w:rPr>
            </w:pPr>
          </w:p>
        </w:tc>
        <w:tc>
          <w:tcPr>
            <w:tcW w:w="0" w:type="dxa"/>
            <w:vAlign w:val="bottom"/>
          </w:tcPr>
          <w:p w14:paraId="7BFE9F4B" w14:textId="77777777" w:rsidR="004B413C" w:rsidRDefault="004B413C">
            <w:pPr>
              <w:rPr>
                <w:sz w:val="1"/>
                <w:szCs w:val="1"/>
              </w:rPr>
            </w:pPr>
          </w:p>
        </w:tc>
      </w:tr>
      <w:tr w:rsidR="004B413C" w14:paraId="16EBAFC7" w14:textId="77777777">
        <w:trPr>
          <w:trHeight w:val="126"/>
        </w:trPr>
        <w:tc>
          <w:tcPr>
            <w:tcW w:w="2220" w:type="dxa"/>
            <w:vAlign w:val="bottom"/>
          </w:tcPr>
          <w:p w14:paraId="00D289C7" w14:textId="77777777" w:rsidR="004B413C" w:rsidRDefault="004B413C">
            <w:pPr>
              <w:rPr>
                <w:sz w:val="10"/>
                <w:szCs w:val="10"/>
              </w:rPr>
            </w:pPr>
          </w:p>
        </w:tc>
        <w:tc>
          <w:tcPr>
            <w:tcW w:w="1900" w:type="dxa"/>
            <w:vMerge w:val="restart"/>
            <w:vAlign w:val="bottom"/>
          </w:tcPr>
          <w:p w14:paraId="27FC3830" w14:textId="77777777" w:rsidR="004B413C" w:rsidRDefault="00EC2FEA">
            <w:pPr>
              <w:ind w:right="1257"/>
              <w:jc w:val="right"/>
              <w:rPr>
                <w:sz w:val="20"/>
                <w:szCs w:val="20"/>
              </w:rPr>
            </w:pPr>
            <w:r>
              <w:rPr>
                <w:rFonts w:ascii="Arial" w:eastAsia="Arial" w:hAnsi="Arial" w:cs="Arial"/>
                <w:color w:val="00BFC4"/>
              </w:rPr>
              <w:t>2018</w:t>
            </w:r>
          </w:p>
        </w:tc>
        <w:tc>
          <w:tcPr>
            <w:tcW w:w="1560" w:type="dxa"/>
            <w:vAlign w:val="bottom"/>
          </w:tcPr>
          <w:p w14:paraId="12045951" w14:textId="77777777" w:rsidR="004B413C" w:rsidRDefault="004B413C">
            <w:pPr>
              <w:rPr>
                <w:sz w:val="10"/>
                <w:szCs w:val="10"/>
              </w:rPr>
            </w:pPr>
          </w:p>
        </w:tc>
        <w:tc>
          <w:tcPr>
            <w:tcW w:w="3200" w:type="dxa"/>
            <w:vMerge/>
            <w:vAlign w:val="bottom"/>
          </w:tcPr>
          <w:p w14:paraId="4BE3292B" w14:textId="77777777" w:rsidR="004B413C" w:rsidRDefault="004B413C">
            <w:pPr>
              <w:rPr>
                <w:sz w:val="10"/>
                <w:szCs w:val="10"/>
              </w:rPr>
            </w:pPr>
          </w:p>
        </w:tc>
        <w:tc>
          <w:tcPr>
            <w:tcW w:w="160" w:type="dxa"/>
            <w:vAlign w:val="bottom"/>
          </w:tcPr>
          <w:p w14:paraId="64AF234F" w14:textId="77777777" w:rsidR="004B413C" w:rsidRDefault="004B413C">
            <w:pPr>
              <w:rPr>
                <w:sz w:val="10"/>
                <w:szCs w:val="10"/>
              </w:rPr>
            </w:pPr>
          </w:p>
        </w:tc>
        <w:tc>
          <w:tcPr>
            <w:tcW w:w="0" w:type="dxa"/>
            <w:vAlign w:val="bottom"/>
          </w:tcPr>
          <w:p w14:paraId="2DEA7733" w14:textId="77777777" w:rsidR="004B413C" w:rsidRDefault="004B413C">
            <w:pPr>
              <w:rPr>
                <w:sz w:val="1"/>
                <w:szCs w:val="1"/>
              </w:rPr>
            </w:pPr>
          </w:p>
        </w:tc>
      </w:tr>
      <w:tr w:rsidR="004B413C" w14:paraId="1CEA57DA" w14:textId="77777777">
        <w:trPr>
          <w:trHeight w:val="195"/>
        </w:trPr>
        <w:tc>
          <w:tcPr>
            <w:tcW w:w="2220" w:type="dxa"/>
            <w:vAlign w:val="bottom"/>
          </w:tcPr>
          <w:p w14:paraId="6AC32D5F" w14:textId="77777777" w:rsidR="004B413C" w:rsidRDefault="004B413C">
            <w:pPr>
              <w:rPr>
                <w:sz w:val="16"/>
                <w:szCs w:val="16"/>
              </w:rPr>
            </w:pPr>
          </w:p>
        </w:tc>
        <w:tc>
          <w:tcPr>
            <w:tcW w:w="1900" w:type="dxa"/>
            <w:vMerge/>
            <w:vAlign w:val="bottom"/>
          </w:tcPr>
          <w:p w14:paraId="5CB08BAC" w14:textId="77777777" w:rsidR="004B413C" w:rsidRDefault="004B413C">
            <w:pPr>
              <w:rPr>
                <w:sz w:val="16"/>
                <w:szCs w:val="16"/>
              </w:rPr>
            </w:pPr>
          </w:p>
        </w:tc>
        <w:tc>
          <w:tcPr>
            <w:tcW w:w="1560" w:type="dxa"/>
            <w:vAlign w:val="bottom"/>
          </w:tcPr>
          <w:p w14:paraId="7BEB307B" w14:textId="77777777" w:rsidR="004B413C" w:rsidRDefault="004B413C">
            <w:pPr>
              <w:rPr>
                <w:sz w:val="16"/>
                <w:szCs w:val="16"/>
              </w:rPr>
            </w:pPr>
          </w:p>
        </w:tc>
        <w:tc>
          <w:tcPr>
            <w:tcW w:w="3200" w:type="dxa"/>
            <w:vAlign w:val="bottom"/>
          </w:tcPr>
          <w:p w14:paraId="08AFC736" w14:textId="77777777" w:rsidR="004B413C" w:rsidRDefault="004B413C">
            <w:pPr>
              <w:rPr>
                <w:sz w:val="16"/>
                <w:szCs w:val="16"/>
              </w:rPr>
            </w:pPr>
          </w:p>
        </w:tc>
        <w:tc>
          <w:tcPr>
            <w:tcW w:w="160" w:type="dxa"/>
            <w:vAlign w:val="bottom"/>
          </w:tcPr>
          <w:p w14:paraId="5A7A2514" w14:textId="77777777" w:rsidR="004B413C" w:rsidRDefault="004B413C">
            <w:pPr>
              <w:rPr>
                <w:sz w:val="16"/>
                <w:szCs w:val="16"/>
              </w:rPr>
            </w:pPr>
          </w:p>
        </w:tc>
        <w:tc>
          <w:tcPr>
            <w:tcW w:w="0" w:type="dxa"/>
            <w:vAlign w:val="bottom"/>
          </w:tcPr>
          <w:p w14:paraId="1AED4E87" w14:textId="77777777" w:rsidR="004B413C" w:rsidRDefault="004B413C">
            <w:pPr>
              <w:rPr>
                <w:sz w:val="1"/>
                <w:szCs w:val="1"/>
              </w:rPr>
            </w:pPr>
          </w:p>
        </w:tc>
      </w:tr>
      <w:tr w:rsidR="004B413C" w14:paraId="27E26751" w14:textId="77777777">
        <w:trPr>
          <w:trHeight w:val="347"/>
        </w:trPr>
        <w:tc>
          <w:tcPr>
            <w:tcW w:w="2220" w:type="dxa"/>
            <w:vAlign w:val="bottom"/>
          </w:tcPr>
          <w:p w14:paraId="6539129F" w14:textId="77777777" w:rsidR="004B413C" w:rsidRDefault="00EC2FEA">
            <w:pPr>
              <w:ind w:right="1641"/>
              <w:jc w:val="right"/>
              <w:rPr>
                <w:sz w:val="20"/>
                <w:szCs w:val="20"/>
              </w:rPr>
            </w:pPr>
            <w:r>
              <w:rPr>
                <w:rFonts w:ascii="Arial" w:eastAsia="Arial" w:hAnsi="Arial" w:cs="Arial"/>
                <w:color w:val="4D4D4D"/>
                <w:sz w:val="18"/>
                <w:szCs w:val="18"/>
              </w:rPr>
              <w:t>1</w:t>
            </w:r>
          </w:p>
        </w:tc>
        <w:tc>
          <w:tcPr>
            <w:tcW w:w="1900" w:type="dxa"/>
            <w:vAlign w:val="bottom"/>
          </w:tcPr>
          <w:p w14:paraId="598C4217" w14:textId="77777777" w:rsidR="004B413C" w:rsidRDefault="004B413C">
            <w:pPr>
              <w:rPr>
                <w:sz w:val="24"/>
                <w:szCs w:val="24"/>
              </w:rPr>
            </w:pPr>
          </w:p>
        </w:tc>
        <w:tc>
          <w:tcPr>
            <w:tcW w:w="1560" w:type="dxa"/>
            <w:vAlign w:val="bottom"/>
          </w:tcPr>
          <w:p w14:paraId="74D04E82" w14:textId="77777777" w:rsidR="004B413C" w:rsidRDefault="004B413C">
            <w:pPr>
              <w:rPr>
                <w:sz w:val="24"/>
                <w:szCs w:val="24"/>
              </w:rPr>
            </w:pPr>
          </w:p>
        </w:tc>
        <w:tc>
          <w:tcPr>
            <w:tcW w:w="3200" w:type="dxa"/>
            <w:vAlign w:val="bottom"/>
          </w:tcPr>
          <w:p w14:paraId="7660CF7A" w14:textId="77777777" w:rsidR="004B413C" w:rsidRDefault="004B413C">
            <w:pPr>
              <w:rPr>
                <w:sz w:val="24"/>
                <w:szCs w:val="24"/>
              </w:rPr>
            </w:pPr>
          </w:p>
        </w:tc>
        <w:tc>
          <w:tcPr>
            <w:tcW w:w="160" w:type="dxa"/>
            <w:vAlign w:val="bottom"/>
          </w:tcPr>
          <w:p w14:paraId="7B047E11" w14:textId="77777777" w:rsidR="004B413C" w:rsidRDefault="004B413C">
            <w:pPr>
              <w:rPr>
                <w:sz w:val="24"/>
                <w:szCs w:val="24"/>
              </w:rPr>
            </w:pPr>
          </w:p>
        </w:tc>
        <w:tc>
          <w:tcPr>
            <w:tcW w:w="0" w:type="dxa"/>
            <w:vAlign w:val="bottom"/>
          </w:tcPr>
          <w:p w14:paraId="76655107" w14:textId="77777777" w:rsidR="004B413C" w:rsidRDefault="004B413C">
            <w:pPr>
              <w:rPr>
                <w:sz w:val="1"/>
                <w:szCs w:val="1"/>
              </w:rPr>
            </w:pPr>
          </w:p>
        </w:tc>
      </w:tr>
      <w:tr w:rsidR="004B413C" w14:paraId="56ECC017" w14:textId="77777777">
        <w:trPr>
          <w:trHeight w:val="791"/>
        </w:trPr>
        <w:tc>
          <w:tcPr>
            <w:tcW w:w="2220" w:type="dxa"/>
            <w:vAlign w:val="bottom"/>
          </w:tcPr>
          <w:p w14:paraId="33A245F3" w14:textId="77777777" w:rsidR="004B413C" w:rsidRDefault="00EC2FEA">
            <w:pPr>
              <w:ind w:right="661"/>
              <w:jc w:val="right"/>
              <w:rPr>
                <w:sz w:val="20"/>
                <w:szCs w:val="20"/>
              </w:rPr>
            </w:pPr>
            <w:r>
              <w:rPr>
                <w:rFonts w:ascii="Arial" w:eastAsia="Arial" w:hAnsi="Arial" w:cs="Arial"/>
                <w:color w:val="C77CFF"/>
              </w:rPr>
              <w:t>2018</w:t>
            </w:r>
          </w:p>
        </w:tc>
        <w:tc>
          <w:tcPr>
            <w:tcW w:w="1900" w:type="dxa"/>
            <w:vAlign w:val="bottom"/>
          </w:tcPr>
          <w:p w14:paraId="7362459A" w14:textId="77777777" w:rsidR="004B413C" w:rsidRDefault="004B413C">
            <w:pPr>
              <w:rPr>
                <w:sz w:val="24"/>
                <w:szCs w:val="24"/>
              </w:rPr>
            </w:pPr>
          </w:p>
        </w:tc>
        <w:tc>
          <w:tcPr>
            <w:tcW w:w="1560" w:type="dxa"/>
            <w:vAlign w:val="bottom"/>
          </w:tcPr>
          <w:p w14:paraId="1C152C58" w14:textId="77777777" w:rsidR="004B413C" w:rsidRDefault="004B413C">
            <w:pPr>
              <w:rPr>
                <w:sz w:val="24"/>
                <w:szCs w:val="24"/>
              </w:rPr>
            </w:pPr>
          </w:p>
        </w:tc>
        <w:tc>
          <w:tcPr>
            <w:tcW w:w="3200" w:type="dxa"/>
            <w:vMerge w:val="restart"/>
            <w:vAlign w:val="bottom"/>
          </w:tcPr>
          <w:p w14:paraId="7352E822" w14:textId="77777777" w:rsidR="004B413C" w:rsidRDefault="00EC2FEA">
            <w:pPr>
              <w:ind w:left="2632"/>
              <w:jc w:val="center"/>
              <w:rPr>
                <w:sz w:val="20"/>
                <w:szCs w:val="20"/>
              </w:rPr>
            </w:pPr>
            <w:r>
              <w:rPr>
                <w:rFonts w:ascii="Arial" w:eastAsia="Arial" w:hAnsi="Arial" w:cs="Arial"/>
              </w:rPr>
              <w:t>Plot</w:t>
            </w:r>
          </w:p>
        </w:tc>
        <w:tc>
          <w:tcPr>
            <w:tcW w:w="160" w:type="dxa"/>
            <w:vAlign w:val="bottom"/>
          </w:tcPr>
          <w:p w14:paraId="4EA05B15" w14:textId="77777777" w:rsidR="004B413C" w:rsidRDefault="004B413C">
            <w:pPr>
              <w:rPr>
                <w:sz w:val="24"/>
                <w:szCs w:val="24"/>
              </w:rPr>
            </w:pPr>
          </w:p>
        </w:tc>
        <w:tc>
          <w:tcPr>
            <w:tcW w:w="0" w:type="dxa"/>
            <w:vAlign w:val="bottom"/>
          </w:tcPr>
          <w:p w14:paraId="78D322D8" w14:textId="77777777" w:rsidR="004B413C" w:rsidRDefault="004B413C">
            <w:pPr>
              <w:rPr>
                <w:sz w:val="1"/>
                <w:szCs w:val="1"/>
              </w:rPr>
            </w:pPr>
          </w:p>
        </w:tc>
      </w:tr>
      <w:tr w:rsidR="004B413C" w14:paraId="6794A728" w14:textId="77777777">
        <w:trPr>
          <w:trHeight w:val="251"/>
        </w:trPr>
        <w:tc>
          <w:tcPr>
            <w:tcW w:w="2220" w:type="dxa"/>
            <w:vAlign w:val="bottom"/>
          </w:tcPr>
          <w:p w14:paraId="53920380" w14:textId="77777777" w:rsidR="004B413C" w:rsidRDefault="004B413C">
            <w:pPr>
              <w:rPr>
                <w:sz w:val="21"/>
                <w:szCs w:val="21"/>
              </w:rPr>
            </w:pPr>
          </w:p>
        </w:tc>
        <w:tc>
          <w:tcPr>
            <w:tcW w:w="1900" w:type="dxa"/>
            <w:vAlign w:val="bottom"/>
          </w:tcPr>
          <w:p w14:paraId="239D3AD7" w14:textId="77777777" w:rsidR="004B413C" w:rsidRDefault="004B413C">
            <w:pPr>
              <w:rPr>
                <w:sz w:val="21"/>
                <w:szCs w:val="21"/>
              </w:rPr>
            </w:pPr>
          </w:p>
        </w:tc>
        <w:tc>
          <w:tcPr>
            <w:tcW w:w="1560" w:type="dxa"/>
            <w:vAlign w:val="bottom"/>
          </w:tcPr>
          <w:p w14:paraId="61E70ED0" w14:textId="77777777" w:rsidR="004B413C" w:rsidRDefault="004B413C">
            <w:pPr>
              <w:rPr>
                <w:sz w:val="21"/>
                <w:szCs w:val="21"/>
              </w:rPr>
            </w:pPr>
          </w:p>
        </w:tc>
        <w:tc>
          <w:tcPr>
            <w:tcW w:w="3200" w:type="dxa"/>
            <w:vMerge/>
            <w:vAlign w:val="bottom"/>
          </w:tcPr>
          <w:p w14:paraId="7830310D" w14:textId="77777777" w:rsidR="004B413C" w:rsidRDefault="004B413C">
            <w:pPr>
              <w:rPr>
                <w:sz w:val="21"/>
                <w:szCs w:val="21"/>
              </w:rPr>
            </w:pPr>
          </w:p>
        </w:tc>
        <w:tc>
          <w:tcPr>
            <w:tcW w:w="160" w:type="dxa"/>
            <w:vAlign w:val="bottom"/>
          </w:tcPr>
          <w:p w14:paraId="6BD6CAB6" w14:textId="77777777" w:rsidR="004B413C" w:rsidRDefault="004B413C">
            <w:pPr>
              <w:rPr>
                <w:sz w:val="21"/>
                <w:szCs w:val="21"/>
              </w:rPr>
            </w:pPr>
          </w:p>
        </w:tc>
        <w:tc>
          <w:tcPr>
            <w:tcW w:w="0" w:type="dxa"/>
            <w:vAlign w:val="bottom"/>
          </w:tcPr>
          <w:p w14:paraId="2A2BA639" w14:textId="77777777" w:rsidR="004B413C" w:rsidRDefault="004B413C">
            <w:pPr>
              <w:rPr>
                <w:sz w:val="1"/>
                <w:szCs w:val="1"/>
              </w:rPr>
            </w:pPr>
          </w:p>
        </w:tc>
      </w:tr>
      <w:tr w:rsidR="004B413C" w14:paraId="5CED5A94" w14:textId="77777777">
        <w:trPr>
          <w:trHeight w:val="287"/>
        </w:trPr>
        <w:tc>
          <w:tcPr>
            <w:tcW w:w="2220" w:type="dxa"/>
            <w:vAlign w:val="bottom"/>
          </w:tcPr>
          <w:p w14:paraId="4CDD8A30" w14:textId="77777777" w:rsidR="004B413C" w:rsidRDefault="00EC2FEA">
            <w:pPr>
              <w:ind w:right="1641"/>
              <w:jc w:val="right"/>
              <w:rPr>
                <w:sz w:val="20"/>
                <w:szCs w:val="20"/>
              </w:rPr>
            </w:pPr>
            <w:r>
              <w:rPr>
                <w:rFonts w:ascii="Arial" w:eastAsia="Arial" w:hAnsi="Arial" w:cs="Arial"/>
                <w:color w:val="4D4D4D"/>
                <w:sz w:val="18"/>
                <w:szCs w:val="18"/>
              </w:rPr>
              <w:t>0</w:t>
            </w:r>
          </w:p>
        </w:tc>
        <w:tc>
          <w:tcPr>
            <w:tcW w:w="1900" w:type="dxa"/>
            <w:vAlign w:val="bottom"/>
          </w:tcPr>
          <w:p w14:paraId="6A0B396A" w14:textId="77777777" w:rsidR="004B413C" w:rsidRDefault="004B413C">
            <w:pPr>
              <w:rPr>
                <w:sz w:val="24"/>
                <w:szCs w:val="24"/>
              </w:rPr>
            </w:pPr>
          </w:p>
        </w:tc>
        <w:tc>
          <w:tcPr>
            <w:tcW w:w="1560" w:type="dxa"/>
            <w:vAlign w:val="bottom"/>
          </w:tcPr>
          <w:p w14:paraId="4BA67983" w14:textId="77777777" w:rsidR="004B413C" w:rsidRDefault="004B413C">
            <w:pPr>
              <w:rPr>
                <w:sz w:val="24"/>
                <w:szCs w:val="24"/>
              </w:rPr>
            </w:pPr>
          </w:p>
        </w:tc>
        <w:tc>
          <w:tcPr>
            <w:tcW w:w="3200" w:type="dxa"/>
            <w:vMerge w:val="restart"/>
            <w:vAlign w:val="bottom"/>
          </w:tcPr>
          <w:p w14:paraId="4C9086E8" w14:textId="77777777" w:rsidR="004B413C" w:rsidRDefault="00EC2FEA">
            <w:pPr>
              <w:ind w:left="2572"/>
              <w:jc w:val="center"/>
              <w:rPr>
                <w:sz w:val="20"/>
                <w:szCs w:val="20"/>
              </w:rPr>
            </w:pPr>
            <w:r>
              <w:rPr>
                <w:rFonts w:ascii="Arial" w:eastAsia="Arial" w:hAnsi="Arial" w:cs="Arial"/>
                <w:color w:val="F8766D"/>
                <w:w w:val="97"/>
              </w:rPr>
              <w:t>a</w:t>
            </w:r>
          </w:p>
        </w:tc>
        <w:tc>
          <w:tcPr>
            <w:tcW w:w="160" w:type="dxa"/>
            <w:vMerge w:val="restart"/>
            <w:vAlign w:val="bottom"/>
          </w:tcPr>
          <w:p w14:paraId="5F9456D5" w14:textId="77777777" w:rsidR="004B413C" w:rsidRDefault="00EC2FEA">
            <w:pPr>
              <w:ind w:left="40"/>
              <w:rPr>
                <w:sz w:val="20"/>
                <w:szCs w:val="20"/>
              </w:rPr>
            </w:pPr>
            <w:r>
              <w:rPr>
                <w:rFonts w:ascii="Arial" w:eastAsia="Arial" w:hAnsi="Arial" w:cs="Arial"/>
                <w:w w:val="82"/>
                <w:sz w:val="18"/>
                <w:szCs w:val="18"/>
              </w:rPr>
              <w:t>A</w:t>
            </w:r>
          </w:p>
        </w:tc>
        <w:tc>
          <w:tcPr>
            <w:tcW w:w="0" w:type="dxa"/>
            <w:vAlign w:val="bottom"/>
          </w:tcPr>
          <w:p w14:paraId="58D42070" w14:textId="77777777" w:rsidR="004B413C" w:rsidRDefault="004B413C">
            <w:pPr>
              <w:rPr>
                <w:sz w:val="1"/>
                <w:szCs w:val="1"/>
              </w:rPr>
            </w:pPr>
          </w:p>
        </w:tc>
      </w:tr>
      <w:tr w:rsidR="004B413C" w14:paraId="708CDBF8" w14:textId="77777777">
        <w:trPr>
          <w:trHeight w:val="99"/>
        </w:trPr>
        <w:tc>
          <w:tcPr>
            <w:tcW w:w="2220" w:type="dxa"/>
            <w:vMerge w:val="restart"/>
            <w:textDirection w:val="btLr"/>
            <w:vAlign w:val="bottom"/>
          </w:tcPr>
          <w:p w14:paraId="18B8BD34" w14:textId="77777777" w:rsidR="004B413C" w:rsidRDefault="00EC2FEA">
            <w:pPr>
              <w:ind w:right="1868"/>
              <w:rPr>
                <w:sz w:val="20"/>
                <w:szCs w:val="20"/>
              </w:rPr>
            </w:pPr>
            <w:r>
              <w:rPr>
                <w:rFonts w:ascii="Arial" w:eastAsia="Arial" w:hAnsi="Arial" w:cs="Arial"/>
                <w:w w:val="91"/>
              </w:rPr>
              <w:t>LV2</w:t>
            </w:r>
          </w:p>
        </w:tc>
        <w:tc>
          <w:tcPr>
            <w:tcW w:w="1900" w:type="dxa"/>
            <w:vAlign w:val="bottom"/>
          </w:tcPr>
          <w:p w14:paraId="023F3AC7" w14:textId="77777777" w:rsidR="004B413C" w:rsidRDefault="004B413C">
            <w:pPr>
              <w:rPr>
                <w:sz w:val="8"/>
                <w:szCs w:val="8"/>
              </w:rPr>
            </w:pPr>
          </w:p>
        </w:tc>
        <w:tc>
          <w:tcPr>
            <w:tcW w:w="1560" w:type="dxa"/>
            <w:vAlign w:val="bottom"/>
          </w:tcPr>
          <w:p w14:paraId="4EBE9153" w14:textId="77777777" w:rsidR="004B413C" w:rsidRDefault="004B413C">
            <w:pPr>
              <w:rPr>
                <w:sz w:val="8"/>
                <w:szCs w:val="8"/>
              </w:rPr>
            </w:pPr>
          </w:p>
        </w:tc>
        <w:tc>
          <w:tcPr>
            <w:tcW w:w="3200" w:type="dxa"/>
            <w:vMerge/>
            <w:vAlign w:val="bottom"/>
          </w:tcPr>
          <w:p w14:paraId="7FD9FD5C" w14:textId="77777777" w:rsidR="004B413C" w:rsidRDefault="004B413C">
            <w:pPr>
              <w:rPr>
                <w:sz w:val="8"/>
                <w:szCs w:val="8"/>
              </w:rPr>
            </w:pPr>
          </w:p>
        </w:tc>
        <w:tc>
          <w:tcPr>
            <w:tcW w:w="160" w:type="dxa"/>
            <w:vMerge/>
            <w:vAlign w:val="bottom"/>
          </w:tcPr>
          <w:p w14:paraId="68D9ABF4" w14:textId="77777777" w:rsidR="004B413C" w:rsidRDefault="004B413C">
            <w:pPr>
              <w:rPr>
                <w:sz w:val="8"/>
                <w:szCs w:val="8"/>
              </w:rPr>
            </w:pPr>
          </w:p>
        </w:tc>
        <w:tc>
          <w:tcPr>
            <w:tcW w:w="0" w:type="dxa"/>
            <w:vAlign w:val="bottom"/>
          </w:tcPr>
          <w:p w14:paraId="01A6A176" w14:textId="77777777" w:rsidR="004B413C" w:rsidRDefault="004B413C">
            <w:pPr>
              <w:rPr>
                <w:sz w:val="1"/>
                <w:szCs w:val="1"/>
              </w:rPr>
            </w:pPr>
          </w:p>
        </w:tc>
      </w:tr>
      <w:tr w:rsidR="004B413C" w14:paraId="7693C4A8" w14:textId="77777777">
        <w:trPr>
          <w:trHeight w:val="298"/>
        </w:trPr>
        <w:tc>
          <w:tcPr>
            <w:tcW w:w="2220" w:type="dxa"/>
            <w:vMerge/>
            <w:vAlign w:val="bottom"/>
          </w:tcPr>
          <w:p w14:paraId="66DFAA76" w14:textId="77777777" w:rsidR="004B413C" w:rsidRDefault="004B413C">
            <w:pPr>
              <w:rPr>
                <w:sz w:val="24"/>
                <w:szCs w:val="24"/>
              </w:rPr>
            </w:pPr>
          </w:p>
        </w:tc>
        <w:tc>
          <w:tcPr>
            <w:tcW w:w="1900" w:type="dxa"/>
            <w:vAlign w:val="bottom"/>
          </w:tcPr>
          <w:p w14:paraId="2D9B4F81" w14:textId="77777777" w:rsidR="004B413C" w:rsidRDefault="004B413C">
            <w:pPr>
              <w:rPr>
                <w:sz w:val="24"/>
                <w:szCs w:val="24"/>
              </w:rPr>
            </w:pPr>
          </w:p>
        </w:tc>
        <w:tc>
          <w:tcPr>
            <w:tcW w:w="1560" w:type="dxa"/>
            <w:vAlign w:val="bottom"/>
          </w:tcPr>
          <w:p w14:paraId="3A45CB26" w14:textId="77777777" w:rsidR="004B413C" w:rsidRDefault="004B413C">
            <w:pPr>
              <w:rPr>
                <w:sz w:val="24"/>
                <w:szCs w:val="24"/>
              </w:rPr>
            </w:pPr>
          </w:p>
        </w:tc>
        <w:tc>
          <w:tcPr>
            <w:tcW w:w="3200" w:type="dxa"/>
            <w:vMerge w:val="restart"/>
            <w:vAlign w:val="bottom"/>
          </w:tcPr>
          <w:p w14:paraId="228F4EFE" w14:textId="77777777" w:rsidR="004B413C" w:rsidRDefault="00EC2FEA">
            <w:pPr>
              <w:ind w:left="2572"/>
              <w:jc w:val="center"/>
              <w:rPr>
                <w:sz w:val="20"/>
                <w:szCs w:val="20"/>
              </w:rPr>
            </w:pPr>
            <w:r>
              <w:rPr>
                <w:rFonts w:ascii="Arial" w:eastAsia="Arial" w:hAnsi="Arial" w:cs="Arial"/>
                <w:color w:val="7CAE00"/>
                <w:w w:val="97"/>
              </w:rPr>
              <w:t>a</w:t>
            </w:r>
          </w:p>
        </w:tc>
        <w:tc>
          <w:tcPr>
            <w:tcW w:w="160" w:type="dxa"/>
            <w:vMerge w:val="restart"/>
            <w:vAlign w:val="bottom"/>
          </w:tcPr>
          <w:p w14:paraId="6ED6261C" w14:textId="77777777" w:rsidR="004B413C" w:rsidRDefault="00EC2FEA">
            <w:pPr>
              <w:ind w:left="40"/>
              <w:rPr>
                <w:sz w:val="20"/>
                <w:szCs w:val="20"/>
              </w:rPr>
            </w:pPr>
            <w:r>
              <w:rPr>
                <w:rFonts w:ascii="Arial" w:eastAsia="Arial" w:hAnsi="Arial" w:cs="Arial"/>
                <w:w w:val="82"/>
                <w:sz w:val="18"/>
                <w:szCs w:val="18"/>
              </w:rPr>
              <w:t>B</w:t>
            </w:r>
          </w:p>
        </w:tc>
        <w:tc>
          <w:tcPr>
            <w:tcW w:w="0" w:type="dxa"/>
            <w:vAlign w:val="bottom"/>
          </w:tcPr>
          <w:p w14:paraId="2880F716" w14:textId="77777777" w:rsidR="004B413C" w:rsidRDefault="004B413C">
            <w:pPr>
              <w:rPr>
                <w:sz w:val="1"/>
                <w:szCs w:val="1"/>
              </w:rPr>
            </w:pPr>
          </w:p>
        </w:tc>
      </w:tr>
      <w:tr w:rsidR="004B413C" w14:paraId="0FB9E49C" w14:textId="77777777">
        <w:trPr>
          <w:trHeight w:val="48"/>
        </w:trPr>
        <w:tc>
          <w:tcPr>
            <w:tcW w:w="2220" w:type="dxa"/>
            <w:vAlign w:val="bottom"/>
          </w:tcPr>
          <w:p w14:paraId="1DEC4DAE" w14:textId="77777777" w:rsidR="004B413C" w:rsidRDefault="004B413C">
            <w:pPr>
              <w:rPr>
                <w:sz w:val="4"/>
                <w:szCs w:val="4"/>
              </w:rPr>
            </w:pPr>
          </w:p>
        </w:tc>
        <w:tc>
          <w:tcPr>
            <w:tcW w:w="1900" w:type="dxa"/>
            <w:vAlign w:val="bottom"/>
          </w:tcPr>
          <w:p w14:paraId="0D6CCE60" w14:textId="77777777" w:rsidR="004B413C" w:rsidRDefault="004B413C">
            <w:pPr>
              <w:rPr>
                <w:sz w:val="4"/>
                <w:szCs w:val="4"/>
              </w:rPr>
            </w:pPr>
          </w:p>
        </w:tc>
        <w:tc>
          <w:tcPr>
            <w:tcW w:w="1560" w:type="dxa"/>
            <w:vAlign w:val="bottom"/>
          </w:tcPr>
          <w:p w14:paraId="2235FB43" w14:textId="77777777" w:rsidR="004B413C" w:rsidRDefault="004B413C">
            <w:pPr>
              <w:rPr>
                <w:sz w:val="4"/>
                <w:szCs w:val="4"/>
              </w:rPr>
            </w:pPr>
          </w:p>
        </w:tc>
        <w:tc>
          <w:tcPr>
            <w:tcW w:w="3200" w:type="dxa"/>
            <w:vMerge/>
            <w:vAlign w:val="bottom"/>
          </w:tcPr>
          <w:p w14:paraId="0BF510A3" w14:textId="77777777" w:rsidR="004B413C" w:rsidRDefault="004B413C">
            <w:pPr>
              <w:rPr>
                <w:sz w:val="4"/>
                <w:szCs w:val="4"/>
              </w:rPr>
            </w:pPr>
          </w:p>
        </w:tc>
        <w:tc>
          <w:tcPr>
            <w:tcW w:w="160" w:type="dxa"/>
            <w:vMerge/>
            <w:vAlign w:val="bottom"/>
          </w:tcPr>
          <w:p w14:paraId="538BE1C7" w14:textId="77777777" w:rsidR="004B413C" w:rsidRDefault="004B413C">
            <w:pPr>
              <w:rPr>
                <w:sz w:val="4"/>
                <w:szCs w:val="4"/>
              </w:rPr>
            </w:pPr>
          </w:p>
        </w:tc>
        <w:tc>
          <w:tcPr>
            <w:tcW w:w="0" w:type="dxa"/>
            <w:vAlign w:val="bottom"/>
          </w:tcPr>
          <w:p w14:paraId="386181B6" w14:textId="77777777" w:rsidR="004B413C" w:rsidRDefault="004B413C">
            <w:pPr>
              <w:rPr>
                <w:sz w:val="1"/>
                <w:szCs w:val="1"/>
              </w:rPr>
            </w:pPr>
          </w:p>
        </w:tc>
      </w:tr>
      <w:tr w:rsidR="004B413C" w14:paraId="344BFCEE" w14:textId="77777777">
        <w:trPr>
          <w:trHeight w:val="346"/>
        </w:trPr>
        <w:tc>
          <w:tcPr>
            <w:tcW w:w="2220" w:type="dxa"/>
            <w:vMerge w:val="restart"/>
            <w:vAlign w:val="bottom"/>
          </w:tcPr>
          <w:p w14:paraId="6983DEB4" w14:textId="77777777" w:rsidR="004B413C" w:rsidRDefault="00EC2FEA">
            <w:pPr>
              <w:jc w:val="right"/>
              <w:rPr>
                <w:sz w:val="20"/>
                <w:szCs w:val="20"/>
              </w:rPr>
            </w:pPr>
            <w:r>
              <w:rPr>
                <w:rFonts w:ascii="Arial" w:eastAsia="Arial" w:hAnsi="Arial" w:cs="Arial"/>
                <w:color w:val="00BFC4"/>
              </w:rPr>
              <w:t>2009</w:t>
            </w:r>
          </w:p>
        </w:tc>
        <w:tc>
          <w:tcPr>
            <w:tcW w:w="1900" w:type="dxa"/>
            <w:vAlign w:val="bottom"/>
          </w:tcPr>
          <w:p w14:paraId="03039BC7" w14:textId="77777777" w:rsidR="004B413C" w:rsidRDefault="004B413C">
            <w:pPr>
              <w:rPr>
                <w:sz w:val="24"/>
                <w:szCs w:val="24"/>
              </w:rPr>
            </w:pPr>
          </w:p>
        </w:tc>
        <w:tc>
          <w:tcPr>
            <w:tcW w:w="1560" w:type="dxa"/>
            <w:vAlign w:val="bottom"/>
          </w:tcPr>
          <w:p w14:paraId="3C7BC27D" w14:textId="77777777" w:rsidR="004B413C" w:rsidRDefault="004B413C">
            <w:pPr>
              <w:rPr>
                <w:sz w:val="24"/>
                <w:szCs w:val="24"/>
              </w:rPr>
            </w:pPr>
          </w:p>
        </w:tc>
        <w:tc>
          <w:tcPr>
            <w:tcW w:w="3200" w:type="dxa"/>
            <w:vAlign w:val="bottom"/>
          </w:tcPr>
          <w:p w14:paraId="72E0FACB" w14:textId="77777777" w:rsidR="004B413C" w:rsidRDefault="00EC2FEA">
            <w:pPr>
              <w:ind w:left="2572"/>
              <w:jc w:val="center"/>
              <w:rPr>
                <w:sz w:val="20"/>
                <w:szCs w:val="20"/>
              </w:rPr>
            </w:pPr>
            <w:r>
              <w:rPr>
                <w:rFonts w:ascii="Arial" w:eastAsia="Arial" w:hAnsi="Arial" w:cs="Arial"/>
                <w:color w:val="00BFC4"/>
                <w:w w:val="97"/>
              </w:rPr>
              <w:t>a</w:t>
            </w:r>
          </w:p>
        </w:tc>
        <w:tc>
          <w:tcPr>
            <w:tcW w:w="160" w:type="dxa"/>
            <w:vAlign w:val="bottom"/>
          </w:tcPr>
          <w:p w14:paraId="3C02363B" w14:textId="77777777" w:rsidR="004B413C" w:rsidRDefault="00EC2FEA">
            <w:pPr>
              <w:ind w:left="40"/>
              <w:rPr>
                <w:sz w:val="20"/>
                <w:szCs w:val="20"/>
              </w:rPr>
            </w:pPr>
            <w:r>
              <w:rPr>
                <w:rFonts w:ascii="Arial" w:eastAsia="Arial" w:hAnsi="Arial" w:cs="Arial"/>
                <w:w w:val="76"/>
                <w:sz w:val="18"/>
                <w:szCs w:val="18"/>
              </w:rPr>
              <w:t>C</w:t>
            </w:r>
          </w:p>
        </w:tc>
        <w:tc>
          <w:tcPr>
            <w:tcW w:w="0" w:type="dxa"/>
            <w:vAlign w:val="bottom"/>
          </w:tcPr>
          <w:p w14:paraId="3BE75245" w14:textId="77777777" w:rsidR="004B413C" w:rsidRDefault="004B413C">
            <w:pPr>
              <w:rPr>
                <w:sz w:val="1"/>
                <w:szCs w:val="1"/>
              </w:rPr>
            </w:pPr>
          </w:p>
        </w:tc>
      </w:tr>
      <w:tr w:rsidR="004B413C" w14:paraId="1D40975D" w14:textId="77777777">
        <w:trPr>
          <w:trHeight w:val="171"/>
        </w:trPr>
        <w:tc>
          <w:tcPr>
            <w:tcW w:w="2220" w:type="dxa"/>
            <w:vMerge/>
            <w:vAlign w:val="bottom"/>
          </w:tcPr>
          <w:p w14:paraId="62330476" w14:textId="77777777" w:rsidR="004B413C" w:rsidRDefault="004B413C">
            <w:pPr>
              <w:rPr>
                <w:sz w:val="14"/>
                <w:szCs w:val="14"/>
              </w:rPr>
            </w:pPr>
          </w:p>
        </w:tc>
        <w:tc>
          <w:tcPr>
            <w:tcW w:w="1900" w:type="dxa"/>
            <w:vAlign w:val="bottom"/>
          </w:tcPr>
          <w:p w14:paraId="5A3F0014" w14:textId="77777777" w:rsidR="004B413C" w:rsidRDefault="004B413C">
            <w:pPr>
              <w:rPr>
                <w:sz w:val="14"/>
                <w:szCs w:val="14"/>
              </w:rPr>
            </w:pPr>
          </w:p>
        </w:tc>
        <w:tc>
          <w:tcPr>
            <w:tcW w:w="1560" w:type="dxa"/>
            <w:vAlign w:val="bottom"/>
          </w:tcPr>
          <w:p w14:paraId="3DF2D79B" w14:textId="77777777" w:rsidR="004B413C" w:rsidRDefault="004B413C">
            <w:pPr>
              <w:rPr>
                <w:sz w:val="14"/>
                <w:szCs w:val="14"/>
              </w:rPr>
            </w:pPr>
          </w:p>
        </w:tc>
        <w:tc>
          <w:tcPr>
            <w:tcW w:w="3200" w:type="dxa"/>
            <w:vMerge w:val="restart"/>
            <w:vAlign w:val="bottom"/>
          </w:tcPr>
          <w:p w14:paraId="28463512" w14:textId="77777777" w:rsidR="004B413C" w:rsidRDefault="00EC2FEA">
            <w:pPr>
              <w:ind w:left="2572"/>
              <w:jc w:val="center"/>
              <w:rPr>
                <w:sz w:val="20"/>
                <w:szCs w:val="20"/>
              </w:rPr>
            </w:pPr>
            <w:r>
              <w:rPr>
                <w:rFonts w:ascii="Arial" w:eastAsia="Arial" w:hAnsi="Arial" w:cs="Arial"/>
                <w:color w:val="C77CFF"/>
                <w:w w:val="97"/>
              </w:rPr>
              <w:t>a</w:t>
            </w:r>
          </w:p>
        </w:tc>
        <w:tc>
          <w:tcPr>
            <w:tcW w:w="160" w:type="dxa"/>
            <w:vMerge w:val="restart"/>
            <w:vAlign w:val="bottom"/>
          </w:tcPr>
          <w:p w14:paraId="286EAC43" w14:textId="77777777" w:rsidR="004B413C" w:rsidRDefault="00EC2FEA">
            <w:pPr>
              <w:ind w:left="40"/>
              <w:rPr>
                <w:sz w:val="20"/>
                <w:szCs w:val="20"/>
              </w:rPr>
            </w:pPr>
            <w:r>
              <w:rPr>
                <w:rFonts w:ascii="Arial" w:eastAsia="Arial" w:hAnsi="Arial" w:cs="Arial"/>
                <w:w w:val="76"/>
                <w:sz w:val="18"/>
                <w:szCs w:val="18"/>
              </w:rPr>
              <w:t>D</w:t>
            </w:r>
          </w:p>
        </w:tc>
        <w:tc>
          <w:tcPr>
            <w:tcW w:w="0" w:type="dxa"/>
            <w:vAlign w:val="bottom"/>
          </w:tcPr>
          <w:p w14:paraId="38D34D13" w14:textId="77777777" w:rsidR="004B413C" w:rsidRDefault="004B413C">
            <w:pPr>
              <w:rPr>
                <w:sz w:val="1"/>
                <w:szCs w:val="1"/>
              </w:rPr>
            </w:pPr>
          </w:p>
        </w:tc>
      </w:tr>
      <w:tr w:rsidR="004B413C" w14:paraId="41962AFC" w14:textId="77777777">
        <w:trPr>
          <w:trHeight w:val="175"/>
        </w:trPr>
        <w:tc>
          <w:tcPr>
            <w:tcW w:w="2220" w:type="dxa"/>
            <w:vMerge w:val="restart"/>
            <w:vAlign w:val="bottom"/>
          </w:tcPr>
          <w:p w14:paraId="51FB8CDF" w14:textId="77777777" w:rsidR="004B413C" w:rsidRDefault="00EC2FEA">
            <w:pPr>
              <w:ind w:right="1681"/>
              <w:jc w:val="right"/>
              <w:rPr>
                <w:sz w:val="20"/>
                <w:szCs w:val="20"/>
              </w:rPr>
            </w:pPr>
            <w:r>
              <w:rPr>
                <w:rFonts w:ascii="Arial" w:eastAsia="Arial" w:hAnsi="Arial" w:cs="Arial"/>
                <w:color w:val="4D4D4D"/>
                <w:sz w:val="18"/>
                <w:szCs w:val="18"/>
              </w:rPr>
              <w:t>−1</w:t>
            </w:r>
          </w:p>
        </w:tc>
        <w:tc>
          <w:tcPr>
            <w:tcW w:w="1900" w:type="dxa"/>
            <w:vAlign w:val="bottom"/>
          </w:tcPr>
          <w:p w14:paraId="3A5828CB" w14:textId="77777777" w:rsidR="004B413C" w:rsidRDefault="004B413C">
            <w:pPr>
              <w:rPr>
                <w:sz w:val="15"/>
                <w:szCs w:val="15"/>
              </w:rPr>
            </w:pPr>
          </w:p>
        </w:tc>
        <w:tc>
          <w:tcPr>
            <w:tcW w:w="1560" w:type="dxa"/>
            <w:vAlign w:val="bottom"/>
          </w:tcPr>
          <w:p w14:paraId="6321CF28" w14:textId="77777777" w:rsidR="004B413C" w:rsidRDefault="004B413C">
            <w:pPr>
              <w:rPr>
                <w:sz w:val="15"/>
                <w:szCs w:val="15"/>
              </w:rPr>
            </w:pPr>
          </w:p>
        </w:tc>
        <w:tc>
          <w:tcPr>
            <w:tcW w:w="3200" w:type="dxa"/>
            <w:vMerge/>
            <w:vAlign w:val="bottom"/>
          </w:tcPr>
          <w:p w14:paraId="23152273" w14:textId="77777777" w:rsidR="004B413C" w:rsidRDefault="004B413C">
            <w:pPr>
              <w:rPr>
                <w:sz w:val="15"/>
                <w:szCs w:val="15"/>
              </w:rPr>
            </w:pPr>
          </w:p>
        </w:tc>
        <w:tc>
          <w:tcPr>
            <w:tcW w:w="160" w:type="dxa"/>
            <w:vMerge/>
            <w:vAlign w:val="bottom"/>
          </w:tcPr>
          <w:p w14:paraId="7CD76559" w14:textId="77777777" w:rsidR="004B413C" w:rsidRDefault="004B413C">
            <w:pPr>
              <w:rPr>
                <w:sz w:val="15"/>
                <w:szCs w:val="15"/>
              </w:rPr>
            </w:pPr>
          </w:p>
        </w:tc>
        <w:tc>
          <w:tcPr>
            <w:tcW w:w="0" w:type="dxa"/>
            <w:vAlign w:val="bottom"/>
          </w:tcPr>
          <w:p w14:paraId="6E5803C9" w14:textId="77777777" w:rsidR="004B413C" w:rsidRDefault="004B413C">
            <w:pPr>
              <w:rPr>
                <w:sz w:val="1"/>
                <w:szCs w:val="1"/>
              </w:rPr>
            </w:pPr>
          </w:p>
        </w:tc>
      </w:tr>
      <w:tr w:rsidR="004B413C" w14:paraId="536684A4" w14:textId="77777777">
        <w:trPr>
          <w:trHeight w:val="192"/>
        </w:trPr>
        <w:tc>
          <w:tcPr>
            <w:tcW w:w="2220" w:type="dxa"/>
            <w:vMerge/>
            <w:vAlign w:val="bottom"/>
          </w:tcPr>
          <w:p w14:paraId="38FBCDDA" w14:textId="77777777" w:rsidR="004B413C" w:rsidRDefault="004B413C">
            <w:pPr>
              <w:rPr>
                <w:sz w:val="16"/>
                <w:szCs w:val="16"/>
              </w:rPr>
            </w:pPr>
          </w:p>
        </w:tc>
        <w:tc>
          <w:tcPr>
            <w:tcW w:w="1900" w:type="dxa"/>
            <w:vAlign w:val="bottom"/>
          </w:tcPr>
          <w:p w14:paraId="2F1508E6" w14:textId="77777777" w:rsidR="004B413C" w:rsidRDefault="004B413C">
            <w:pPr>
              <w:rPr>
                <w:sz w:val="16"/>
                <w:szCs w:val="16"/>
              </w:rPr>
            </w:pPr>
          </w:p>
        </w:tc>
        <w:tc>
          <w:tcPr>
            <w:tcW w:w="1560" w:type="dxa"/>
            <w:vAlign w:val="bottom"/>
          </w:tcPr>
          <w:p w14:paraId="55033E30" w14:textId="77777777" w:rsidR="004B413C" w:rsidRDefault="004B413C">
            <w:pPr>
              <w:rPr>
                <w:sz w:val="16"/>
                <w:szCs w:val="16"/>
              </w:rPr>
            </w:pPr>
          </w:p>
        </w:tc>
        <w:tc>
          <w:tcPr>
            <w:tcW w:w="3200" w:type="dxa"/>
            <w:vAlign w:val="bottom"/>
          </w:tcPr>
          <w:p w14:paraId="7875A115" w14:textId="77777777" w:rsidR="004B413C" w:rsidRDefault="004B413C">
            <w:pPr>
              <w:rPr>
                <w:sz w:val="16"/>
                <w:szCs w:val="16"/>
              </w:rPr>
            </w:pPr>
          </w:p>
        </w:tc>
        <w:tc>
          <w:tcPr>
            <w:tcW w:w="160" w:type="dxa"/>
            <w:vAlign w:val="bottom"/>
          </w:tcPr>
          <w:p w14:paraId="53B1A72D" w14:textId="77777777" w:rsidR="004B413C" w:rsidRDefault="004B413C">
            <w:pPr>
              <w:rPr>
                <w:sz w:val="16"/>
                <w:szCs w:val="16"/>
              </w:rPr>
            </w:pPr>
          </w:p>
        </w:tc>
        <w:tc>
          <w:tcPr>
            <w:tcW w:w="0" w:type="dxa"/>
            <w:vAlign w:val="bottom"/>
          </w:tcPr>
          <w:p w14:paraId="61674FA0" w14:textId="77777777" w:rsidR="004B413C" w:rsidRDefault="004B413C">
            <w:pPr>
              <w:rPr>
                <w:sz w:val="1"/>
                <w:szCs w:val="1"/>
              </w:rPr>
            </w:pPr>
          </w:p>
        </w:tc>
      </w:tr>
      <w:tr w:rsidR="004B413C" w14:paraId="4899880D" w14:textId="77777777">
        <w:trPr>
          <w:trHeight w:val="460"/>
        </w:trPr>
        <w:tc>
          <w:tcPr>
            <w:tcW w:w="2220" w:type="dxa"/>
            <w:vAlign w:val="bottom"/>
          </w:tcPr>
          <w:p w14:paraId="1EFB676A" w14:textId="77777777" w:rsidR="004B413C" w:rsidRDefault="00EC2FEA">
            <w:pPr>
              <w:ind w:right="881"/>
              <w:jc w:val="right"/>
              <w:rPr>
                <w:sz w:val="20"/>
                <w:szCs w:val="20"/>
              </w:rPr>
            </w:pPr>
            <w:r>
              <w:rPr>
                <w:rFonts w:ascii="Arial" w:eastAsia="Arial" w:hAnsi="Arial" w:cs="Arial"/>
                <w:color w:val="C77CFF"/>
              </w:rPr>
              <w:t>2009</w:t>
            </w:r>
          </w:p>
        </w:tc>
        <w:tc>
          <w:tcPr>
            <w:tcW w:w="1900" w:type="dxa"/>
            <w:vAlign w:val="bottom"/>
          </w:tcPr>
          <w:p w14:paraId="2DBB0D33" w14:textId="77777777" w:rsidR="004B413C" w:rsidRDefault="004B413C">
            <w:pPr>
              <w:rPr>
                <w:sz w:val="24"/>
                <w:szCs w:val="24"/>
              </w:rPr>
            </w:pPr>
          </w:p>
        </w:tc>
        <w:tc>
          <w:tcPr>
            <w:tcW w:w="1560" w:type="dxa"/>
            <w:vAlign w:val="bottom"/>
          </w:tcPr>
          <w:p w14:paraId="7BF62023" w14:textId="77777777" w:rsidR="004B413C" w:rsidRDefault="004B413C">
            <w:pPr>
              <w:rPr>
                <w:sz w:val="24"/>
                <w:szCs w:val="24"/>
              </w:rPr>
            </w:pPr>
          </w:p>
        </w:tc>
        <w:tc>
          <w:tcPr>
            <w:tcW w:w="3200" w:type="dxa"/>
            <w:vAlign w:val="bottom"/>
          </w:tcPr>
          <w:p w14:paraId="2C3BCAEA" w14:textId="77777777" w:rsidR="004B413C" w:rsidRDefault="004B413C">
            <w:pPr>
              <w:rPr>
                <w:sz w:val="24"/>
                <w:szCs w:val="24"/>
              </w:rPr>
            </w:pPr>
          </w:p>
        </w:tc>
        <w:tc>
          <w:tcPr>
            <w:tcW w:w="160" w:type="dxa"/>
            <w:vAlign w:val="bottom"/>
          </w:tcPr>
          <w:p w14:paraId="0CE43194" w14:textId="77777777" w:rsidR="004B413C" w:rsidRDefault="004B413C">
            <w:pPr>
              <w:rPr>
                <w:sz w:val="24"/>
                <w:szCs w:val="24"/>
              </w:rPr>
            </w:pPr>
          </w:p>
        </w:tc>
        <w:tc>
          <w:tcPr>
            <w:tcW w:w="0" w:type="dxa"/>
            <w:vAlign w:val="bottom"/>
          </w:tcPr>
          <w:p w14:paraId="294EA195" w14:textId="77777777" w:rsidR="004B413C" w:rsidRDefault="004B413C">
            <w:pPr>
              <w:rPr>
                <w:sz w:val="1"/>
                <w:szCs w:val="1"/>
              </w:rPr>
            </w:pPr>
          </w:p>
        </w:tc>
      </w:tr>
      <w:tr w:rsidR="004B413C" w14:paraId="525D95FD" w14:textId="77777777">
        <w:trPr>
          <w:trHeight w:val="868"/>
        </w:trPr>
        <w:tc>
          <w:tcPr>
            <w:tcW w:w="2220" w:type="dxa"/>
            <w:vAlign w:val="bottom"/>
          </w:tcPr>
          <w:p w14:paraId="45053A08" w14:textId="77777777" w:rsidR="004B413C" w:rsidRDefault="00EC2FEA">
            <w:pPr>
              <w:ind w:right="1681"/>
              <w:jc w:val="right"/>
              <w:rPr>
                <w:sz w:val="20"/>
                <w:szCs w:val="20"/>
              </w:rPr>
            </w:pPr>
            <w:r>
              <w:rPr>
                <w:rFonts w:ascii="Arial" w:eastAsia="Arial" w:hAnsi="Arial" w:cs="Arial"/>
                <w:color w:val="4D4D4D"/>
                <w:sz w:val="18"/>
                <w:szCs w:val="18"/>
              </w:rPr>
              <w:t>−2</w:t>
            </w:r>
          </w:p>
        </w:tc>
        <w:tc>
          <w:tcPr>
            <w:tcW w:w="1900" w:type="dxa"/>
            <w:vAlign w:val="bottom"/>
          </w:tcPr>
          <w:p w14:paraId="7490208A" w14:textId="77777777" w:rsidR="004B413C" w:rsidRDefault="004B413C">
            <w:pPr>
              <w:rPr>
                <w:sz w:val="24"/>
                <w:szCs w:val="24"/>
              </w:rPr>
            </w:pPr>
          </w:p>
        </w:tc>
        <w:tc>
          <w:tcPr>
            <w:tcW w:w="1560" w:type="dxa"/>
            <w:vAlign w:val="bottom"/>
          </w:tcPr>
          <w:p w14:paraId="583D53F4" w14:textId="77777777" w:rsidR="004B413C" w:rsidRDefault="004B413C">
            <w:pPr>
              <w:rPr>
                <w:sz w:val="24"/>
                <w:szCs w:val="24"/>
              </w:rPr>
            </w:pPr>
          </w:p>
        </w:tc>
        <w:tc>
          <w:tcPr>
            <w:tcW w:w="3200" w:type="dxa"/>
            <w:vMerge w:val="restart"/>
            <w:vAlign w:val="bottom"/>
          </w:tcPr>
          <w:p w14:paraId="43CAA15D" w14:textId="77777777" w:rsidR="004B413C" w:rsidRDefault="00EC2FEA">
            <w:pPr>
              <w:ind w:right="2552"/>
              <w:jc w:val="right"/>
              <w:rPr>
                <w:sz w:val="20"/>
                <w:szCs w:val="20"/>
              </w:rPr>
            </w:pPr>
            <w:r>
              <w:rPr>
                <w:rFonts w:ascii="Arial" w:eastAsia="Arial" w:hAnsi="Arial" w:cs="Arial"/>
                <w:color w:val="7CAE00"/>
              </w:rPr>
              <w:t>2009</w:t>
            </w:r>
          </w:p>
        </w:tc>
        <w:tc>
          <w:tcPr>
            <w:tcW w:w="160" w:type="dxa"/>
            <w:vAlign w:val="bottom"/>
          </w:tcPr>
          <w:p w14:paraId="4F9D51F0" w14:textId="77777777" w:rsidR="004B413C" w:rsidRDefault="004B413C">
            <w:pPr>
              <w:rPr>
                <w:sz w:val="24"/>
                <w:szCs w:val="24"/>
              </w:rPr>
            </w:pPr>
          </w:p>
        </w:tc>
        <w:tc>
          <w:tcPr>
            <w:tcW w:w="0" w:type="dxa"/>
            <w:vAlign w:val="bottom"/>
          </w:tcPr>
          <w:p w14:paraId="615D4644" w14:textId="77777777" w:rsidR="004B413C" w:rsidRDefault="004B413C">
            <w:pPr>
              <w:rPr>
                <w:sz w:val="1"/>
                <w:szCs w:val="1"/>
              </w:rPr>
            </w:pPr>
          </w:p>
        </w:tc>
      </w:tr>
      <w:tr w:rsidR="004B413C" w14:paraId="47EC6B9A" w14:textId="77777777">
        <w:trPr>
          <w:trHeight w:val="203"/>
        </w:trPr>
        <w:tc>
          <w:tcPr>
            <w:tcW w:w="2220" w:type="dxa"/>
            <w:vAlign w:val="bottom"/>
          </w:tcPr>
          <w:p w14:paraId="6B4FEB57" w14:textId="77777777" w:rsidR="004B413C" w:rsidRDefault="004B413C">
            <w:pPr>
              <w:rPr>
                <w:sz w:val="17"/>
                <w:szCs w:val="17"/>
              </w:rPr>
            </w:pPr>
          </w:p>
        </w:tc>
        <w:tc>
          <w:tcPr>
            <w:tcW w:w="1900" w:type="dxa"/>
            <w:vAlign w:val="bottom"/>
          </w:tcPr>
          <w:p w14:paraId="7404600A" w14:textId="77777777" w:rsidR="004B413C" w:rsidRDefault="004B413C">
            <w:pPr>
              <w:rPr>
                <w:sz w:val="17"/>
                <w:szCs w:val="17"/>
              </w:rPr>
            </w:pPr>
          </w:p>
        </w:tc>
        <w:tc>
          <w:tcPr>
            <w:tcW w:w="1560" w:type="dxa"/>
            <w:vAlign w:val="bottom"/>
          </w:tcPr>
          <w:p w14:paraId="66E54E26" w14:textId="77777777" w:rsidR="004B413C" w:rsidRDefault="004B413C">
            <w:pPr>
              <w:rPr>
                <w:sz w:val="17"/>
                <w:szCs w:val="17"/>
              </w:rPr>
            </w:pPr>
          </w:p>
        </w:tc>
        <w:tc>
          <w:tcPr>
            <w:tcW w:w="3200" w:type="dxa"/>
            <w:vMerge/>
            <w:vAlign w:val="bottom"/>
          </w:tcPr>
          <w:p w14:paraId="05F40504" w14:textId="77777777" w:rsidR="004B413C" w:rsidRDefault="004B413C">
            <w:pPr>
              <w:rPr>
                <w:sz w:val="17"/>
                <w:szCs w:val="17"/>
              </w:rPr>
            </w:pPr>
          </w:p>
        </w:tc>
        <w:tc>
          <w:tcPr>
            <w:tcW w:w="160" w:type="dxa"/>
            <w:vAlign w:val="bottom"/>
          </w:tcPr>
          <w:p w14:paraId="7D710B91" w14:textId="77777777" w:rsidR="004B413C" w:rsidRDefault="004B413C">
            <w:pPr>
              <w:rPr>
                <w:sz w:val="17"/>
                <w:szCs w:val="17"/>
              </w:rPr>
            </w:pPr>
          </w:p>
        </w:tc>
        <w:tc>
          <w:tcPr>
            <w:tcW w:w="0" w:type="dxa"/>
            <w:vAlign w:val="bottom"/>
          </w:tcPr>
          <w:p w14:paraId="74D5C4D1" w14:textId="77777777" w:rsidR="004B413C" w:rsidRDefault="004B413C">
            <w:pPr>
              <w:rPr>
                <w:sz w:val="1"/>
                <w:szCs w:val="1"/>
              </w:rPr>
            </w:pPr>
          </w:p>
        </w:tc>
      </w:tr>
      <w:tr w:rsidR="004B413C" w14:paraId="232FD246" w14:textId="77777777">
        <w:trPr>
          <w:trHeight w:val="315"/>
        </w:trPr>
        <w:tc>
          <w:tcPr>
            <w:tcW w:w="2220" w:type="dxa"/>
            <w:vAlign w:val="bottom"/>
          </w:tcPr>
          <w:p w14:paraId="53E8DF84" w14:textId="77777777" w:rsidR="004B413C" w:rsidRDefault="004B413C">
            <w:pPr>
              <w:rPr>
                <w:sz w:val="24"/>
                <w:szCs w:val="24"/>
              </w:rPr>
            </w:pPr>
          </w:p>
        </w:tc>
        <w:tc>
          <w:tcPr>
            <w:tcW w:w="1900" w:type="dxa"/>
            <w:vAlign w:val="bottom"/>
          </w:tcPr>
          <w:p w14:paraId="27D3AC5D" w14:textId="77777777" w:rsidR="004B413C" w:rsidRDefault="004B413C">
            <w:pPr>
              <w:rPr>
                <w:sz w:val="24"/>
                <w:szCs w:val="24"/>
              </w:rPr>
            </w:pPr>
          </w:p>
        </w:tc>
        <w:tc>
          <w:tcPr>
            <w:tcW w:w="1560" w:type="dxa"/>
            <w:vAlign w:val="bottom"/>
          </w:tcPr>
          <w:p w14:paraId="7E88245A" w14:textId="77777777" w:rsidR="004B413C" w:rsidRDefault="004B413C">
            <w:pPr>
              <w:rPr>
                <w:sz w:val="24"/>
                <w:szCs w:val="24"/>
              </w:rPr>
            </w:pPr>
          </w:p>
        </w:tc>
        <w:tc>
          <w:tcPr>
            <w:tcW w:w="3200" w:type="dxa"/>
            <w:vAlign w:val="bottom"/>
          </w:tcPr>
          <w:p w14:paraId="47E79638" w14:textId="77777777" w:rsidR="004B413C" w:rsidRDefault="00EC2FEA">
            <w:pPr>
              <w:ind w:right="1812"/>
              <w:jc w:val="right"/>
              <w:rPr>
                <w:sz w:val="20"/>
                <w:szCs w:val="20"/>
              </w:rPr>
            </w:pPr>
            <w:r>
              <w:rPr>
                <w:rFonts w:ascii="Arial" w:eastAsia="Arial" w:hAnsi="Arial" w:cs="Arial"/>
                <w:color w:val="F8766D"/>
              </w:rPr>
              <w:t>2009</w:t>
            </w:r>
          </w:p>
        </w:tc>
        <w:tc>
          <w:tcPr>
            <w:tcW w:w="160" w:type="dxa"/>
            <w:vAlign w:val="bottom"/>
          </w:tcPr>
          <w:p w14:paraId="1A7AB032" w14:textId="77777777" w:rsidR="004B413C" w:rsidRDefault="004B413C">
            <w:pPr>
              <w:rPr>
                <w:sz w:val="24"/>
                <w:szCs w:val="24"/>
              </w:rPr>
            </w:pPr>
          </w:p>
        </w:tc>
        <w:tc>
          <w:tcPr>
            <w:tcW w:w="0" w:type="dxa"/>
            <w:vAlign w:val="bottom"/>
          </w:tcPr>
          <w:p w14:paraId="6FC63D70" w14:textId="77777777" w:rsidR="004B413C" w:rsidRDefault="004B413C">
            <w:pPr>
              <w:rPr>
                <w:sz w:val="1"/>
                <w:szCs w:val="1"/>
              </w:rPr>
            </w:pPr>
          </w:p>
        </w:tc>
      </w:tr>
      <w:tr w:rsidR="004B413C" w14:paraId="5CFC01DD" w14:textId="77777777">
        <w:trPr>
          <w:trHeight w:val="292"/>
        </w:trPr>
        <w:tc>
          <w:tcPr>
            <w:tcW w:w="2220" w:type="dxa"/>
            <w:vAlign w:val="bottom"/>
          </w:tcPr>
          <w:p w14:paraId="7CA28026" w14:textId="77777777" w:rsidR="004B413C" w:rsidRDefault="00EC2FEA">
            <w:pPr>
              <w:ind w:right="61"/>
              <w:jc w:val="right"/>
              <w:rPr>
                <w:sz w:val="20"/>
                <w:szCs w:val="20"/>
              </w:rPr>
            </w:pPr>
            <w:r>
              <w:rPr>
                <w:rFonts w:ascii="Arial" w:eastAsia="Arial" w:hAnsi="Arial" w:cs="Arial"/>
                <w:color w:val="4D4D4D"/>
                <w:sz w:val="18"/>
                <w:szCs w:val="18"/>
              </w:rPr>
              <w:t>−1</w:t>
            </w:r>
          </w:p>
        </w:tc>
        <w:tc>
          <w:tcPr>
            <w:tcW w:w="1900" w:type="dxa"/>
            <w:vAlign w:val="bottom"/>
          </w:tcPr>
          <w:p w14:paraId="011B1EE8" w14:textId="77777777" w:rsidR="004B413C" w:rsidRDefault="00EC2FEA">
            <w:pPr>
              <w:ind w:right="177"/>
              <w:jc w:val="right"/>
              <w:rPr>
                <w:sz w:val="20"/>
                <w:szCs w:val="20"/>
              </w:rPr>
            </w:pPr>
            <w:r>
              <w:rPr>
                <w:rFonts w:ascii="Arial" w:eastAsia="Arial" w:hAnsi="Arial" w:cs="Arial"/>
                <w:color w:val="4D4D4D"/>
                <w:sz w:val="18"/>
                <w:szCs w:val="18"/>
              </w:rPr>
              <w:t>0</w:t>
            </w:r>
          </w:p>
        </w:tc>
        <w:tc>
          <w:tcPr>
            <w:tcW w:w="1560" w:type="dxa"/>
            <w:vAlign w:val="bottom"/>
          </w:tcPr>
          <w:p w14:paraId="087D4961" w14:textId="77777777" w:rsidR="004B413C" w:rsidRDefault="00EC2FEA">
            <w:pPr>
              <w:jc w:val="right"/>
              <w:rPr>
                <w:sz w:val="20"/>
                <w:szCs w:val="20"/>
              </w:rPr>
            </w:pPr>
            <w:r>
              <w:rPr>
                <w:rFonts w:ascii="Arial" w:eastAsia="Arial" w:hAnsi="Arial" w:cs="Arial"/>
                <w:color w:val="4D4D4D"/>
                <w:sz w:val="18"/>
                <w:szCs w:val="18"/>
              </w:rPr>
              <w:t>1</w:t>
            </w:r>
          </w:p>
        </w:tc>
        <w:tc>
          <w:tcPr>
            <w:tcW w:w="3200" w:type="dxa"/>
            <w:vAlign w:val="bottom"/>
          </w:tcPr>
          <w:p w14:paraId="4974D053" w14:textId="77777777" w:rsidR="004B413C" w:rsidRDefault="00EC2FEA">
            <w:pPr>
              <w:ind w:right="1352"/>
              <w:jc w:val="right"/>
              <w:rPr>
                <w:sz w:val="20"/>
                <w:szCs w:val="20"/>
              </w:rPr>
            </w:pPr>
            <w:r>
              <w:rPr>
                <w:rFonts w:ascii="Arial" w:eastAsia="Arial" w:hAnsi="Arial" w:cs="Arial"/>
                <w:color w:val="4D4D4D"/>
                <w:sz w:val="18"/>
                <w:szCs w:val="18"/>
              </w:rPr>
              <w:t>2</w:t>
            </w:r>
          </w:p>
        </w:tc>
        <w:tc>
          <w:tcPr>
            <w:tcW w:w="160" w:type="dxa"/>
            <w:vAlign w:val="bottom"/>
          </w:tcPr>
          <w:p w14:paraId="2168ED70" w14:textId="77777777" w:rsidR="004B413C" w:rsidRDefault="004B413C">
            <w:pPr>
              <w:rPr>
                <w:sz w:val="24"/>
                <w:szCs w:val="24"/>
              </w:rPr>
            </w:pPr>
          </w:p>
        </w:tc>
        <w:tc>
          <w:tcPr>
            <w:tcW w:w="0" w:type="dxa"/>
            <w:vAlign w:val="bottom"/>
          </w:tcPr>
          <w:p w14:paraId="5169A56C" w14:textId="77777777" w:rsidR="004B413C" w:rsidRDefault="004B413C">
            <w:pPr>
              <w:rPr>
                <w:sz w:val="1"/>
                <w:szCs w:val="1"/>
              </w:rPr>
            </w:pPr>
          </w:p>
        </w:tc>
      </w:tr>
      <w:tr w:rsidR="004B413C" w14:paraId="4FA5CDF7" w14:textId="77777777">
        <w:trPr>
          <w:trHeight w:val="260"/>
        </w:trPr>
        <w:tc>
          <w:tcPr>
            <w:tcW w:w="2220" w:type="dxa"/>
            <w:vAlign w:val="bottom"/>
          </w:tcPr>
          <w:p w14:paraId="4AE06F20" w14:textId="77777777" w:rsidR="004B413C" w:rsidRDefault="004B413C"/>
        </w:tc>
        <w:tc>
          <w:tcPr>
            <w:tcW w:w="1900" w:type="dxa"/>
            <w:vAlign w:val="bottom"/>
          </w:tcPr>
          <w:p w14:paraId="1F13F16C" w14:textId="77777777" w:rsidR="004B413C" w:rsidRDefault="004B413C"/>
        </w:tc>
        <w:tc>
          <w:tcPr>
            <w:tcW w:w="1560" w:type="dxa"/>
            <w:vAlign w:val="bottom"/>
          </w:tcPr>
          <w:p w14:paraId="5B218B0F" w14:textId="77777777" w:rsidR="004B413C" w:rsidRDefault="00EC2FEA">
            <w:pPr>
              <w:ind w:right="1040"/>
              <w:jc w:val="right"/>
              <w:rPr>
                <w:sz w:val="20"/>
                <w:szCs w:val="20"/>
              </w:rPr>
            </w:pPr>
            <w:r>
              <w:rPr>
                <w:rFonts w:ascii="Arial" w:eastAsia="Arial" w:hAnsi="Arial" w:cs="Arial"/>
              </w:rPr>
              <w:t>LV1</w:t>
            </w:r>
          </w:p>
        </w:tc>
        <w:tc>
          <w:tcPr>
            <w:tcW w:w="3200" w:type="dxa"/>
            <w:vAlign w:val="bottom"/>
          </w:tcPr>
          <w:p w14:paraId="30E09B96" w14:textId="77777777" w:rsidR="004B413C" w:rsidRDefault="004B413C"/>
        </w:tc>
        <w:tc>
          <w:tcPr>
            <w:tcW w:w="160" w:type="dxa"/>
            <w:vAlign w:val="bottom"/>
          </w:tcPr>
          <w:p w14:paraId="33BD9ADE" w14:textId="77777777" w:rsidR="004B413C" w:rsidRDefault="004B413C"/>
        </w:tc>
        <w:tc>
          <w:tcPr>
            <w:tcW w:w="0" w:type="dxa"/>
            <w:vAlign w:val="bottom"/>
          </w:tcPr>
          <w:p w14:paraId="0BEAF42B" w14:textId="77777777" w:rsidR="004B413C" w:rsidRDefault="004B413C">
            <w:pPr>
              <w:rPr>
                <w:sz w:val="1"/>
                <w:szCs w:val="1"/>
              </w:rPr>
            </w:pPr>
          </w:p>
        </w:tc>
      </w:tr>
    </w:tbl>
    <w:p w14:paraId="26DB6D59" w14:textId="77777777" w:rsidR="004B413C" w:rsidRDefault="00EC2FEA">
      <w:pPr>
        <w:spacing w:line="20" w:lineRule="exact"/>
        <w:rPr>
          <w:sz w:val="20"/>
          <w:szCs w:val="20"/>
        </w:rPr>
      </w:pPr>
      <w:r>
        <w:rPr>
          <w:noProof/>
          <w:sz w:val="20"/>
          <w:szCs w:val="20"/>
        </w:rPr>
        <w:drawing>
          <wp:anchor distT="0" distB="0" distL="114300" distR="114300" simplePos="0" relativeHeight="252367872" behindDoc="1" locked="0" layoutInCell="0" allowOverlap="1" wp14:anchorId="330A8AB3" wp14:editId="3677D2FD">
            <wp:simplePos x="0" y="0"/>
            <wp:positionH relativeFrom="column">
              <wp:posOffset>5454650</wp:posOffset>
            </wp:positionH>
            <wp:positionV relativeFrom="paragraph">
              <wp:posOffset>-2446655</wp:posOffset>
            </wp:positionV>
            <wp:extent cx="175895" cy="126365"/>
            <wp:effectExtent l="0" t="0" r="0" b="0"/>
            <wp:wrapNone/>
            <wp:docPr id="1418" name="Picture 1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8"/>
                    <pic:cNvPicPr>
                      <a:picLocks noChangeAspect="1" noChangeArrowheads="1"/>
                    </pic:cNvPicPr>
                  </pic:nvPicPr>
                  <pic:blipFill>
                    <a:blip r:embed="rId58"/>
                    <a:srcRect/>
                    <a:stretch>
                      <a:fillRect/>
                    </a:stretch>
                  </pic:blipFill>
                  <pic:spPr bwMode="auto">
                    <a:xfrm>
                      <a:off x="0" y="0"/>
                      <a:ext cx="175895" cy="126365"/>
                    </a:xfrm>
                    <a:prstGeom prst="rect">
                      <a:avLst/>
                    </a:prstGeom>
                    <a:noFill/>
                  </pic:spPr>
                </pic:pic>
              </a:graphicData>
            </a:graphic>
          </wp:anchor>
        </w:drawing>
      </w:r>
      <w:r>
        <w:rPr>
          <w:noProof/>
          <w:sz w:val="20"/>
          <w:szCs w:val="20"/>
        </w:rPr>
        <w:drawing>
          <wp:anchor distT="0" distB="0" distL="114300" distR="114300" simplePos="0" relativeHeight="252368896" behindDoc="1" locked="0" layoutInCell="0" allowOverlap="1" wp14:anchorId="2DE60535" wp14:editId="6C629F2A">
            <wp:simplePos x="0" y="0"/>
            <wp:positionH relativeFrom="column">
              <wp:posOffset>5454650</wp:posOffset>
            </wp:positionH>
            <wp:positionV relativeFrom="paragraph">
              <wp:posOffset>-2227580</wp:posOffset>
            </wp:positionV>
            <wp:extent cx="175895" cy="126365"/>
            <wp:effectExtent l="0" t="0" r="0" b="0"/>
            <wp:wrapNone/>
            <wp:docPr id="1419" name="Picture 1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9"/>
                    <pic:cNvPicPr>
                      <a:picLocks noChangeAspect="1" noChangeArrowheads="1"/>
                    </pic:cNvPicPr>
                  </pic:nvPicPr>
                  <pic:blipFill>
                    <a:blip r:embed="rId59"/>
                    <a:srcRect/>
                    <a:stretch>
                      <a:fillRect/>
                    </a:stretch>
                  </pic:blipFill>
                  <pic:spPr bwMode="auto">
                    <a:xfrm>
                      <a:off x="0" y="0"/>
                      <a:ext cx="175895" cy="126365"/>
                    </a:xfrm>
                    <a:prstGeom prst="rect">
                      <a:avLst/>
                    </a:prstGeom>
                    <a:noFill/>
                  </pic:spPr>
                </pic:pic>
              </a:graphicData>
            </a:graphic>
          </wp:anchor>
        </w:drawing>
      </w:r>
      <w:r>
        <w:rPr>
          <w:noProof/>
          <w:sz w:val="20"/>
          <w:szCs w:val="20"/>
        </w:rPr>
        <w:drawing>
          <wp:anchor distT="0" distB="0" distL="114300" distR="114300" simplePos="0" relativeHeight="252369920" behindDoc="1" locked="0" layoutInCell="0" allowOverlap="1" wp14:anchorId="1E80F117" wp14:editId="53ADC94F">
            <wp:simplePos x="0" y="0"/>
            <wp:positionH relativeFrom="column">
              <wp:posOffset>5454650</wp:posOffset>
            </wp:positionH>
            <wp:positionV relativeFrom="paragraph">
              <wp:posOffset>-2007870</wp:posOffset>
            </wp:positionV>
            <wp:extent cx="175895" cy="126365"/>
            <wp:effectExtent l="0" t="0" r="0" b="0"/>
            <wp:wrapNone/>
            <wp:docPr id="1420" name="Picture 1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0"/>
                    <pic:cNvPicPr>
                      <a:picLocks noChangeAspect="1" noChangeArrowheads="1"/>
                    </pic:cNvPicPr>
                  </pic:nvPicPr>
                  <pic:blipFill>
                    <a:blip r:embed="rId60"/>
                    <a:srcRect/>
                    <a:stretch>
                      <a:fillRect/>
                    </a:stretch>
                  </pic:blipFill>
                  <pic:spPr bwMode="auto">
                    <a:xfrm>
                      <a:off x="0" y="0"/>
                      <a:ext cx="175895" cy="126365"/>
                    </a:xfrm>
                    <a:prstGeom prst="rect">
                      <a:avLst/>
                    </a:prstGeom>
                    <a:noFill/>
                  </pic:spPr>
                </pic:pic>
              </a:graphicData>
            </a:graphic>
          </wp:anchor>
        </w:drawing>
      </w:r>
      <w:r>
        <w:rPr>
          <w:noProof/>
          <w:sz w:val="20"/>
          <w:szCs w:val="20"/>
        </w:rPr>
        <w:drawing>
          <wp:anchor distT="0" distB="0" distL="114300" distR="114300" simplePos="0" relativeHeight="252370944" behindDoc="1" locked="0" layoutInCell="0" allowOverlap="1" wp14:anchorId="4D10C041" wp14:editId="16AC4E50">
            <wp:simplePos x="0" y="0"/>
            <wp:positionH relativeFrom="column">
              <wp:posOffset>5454650</wp:posOffset>
            </wp:positionH>
            <wp:positionV relativeFrom="paragraph">
              <wp:posOffset>-1788160</wp:posOffset>
            </wp:positionV>
            <wp:extent cx="175895" cy="126365"/>
            <wp:effectExtent l="0" t="0" r="0" b="0"/>
            <wp:wrapNone/>
            <wp:docPr id="1421" name="Picture 1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1"/>
                    <pic:cNvPicPr>
                      <a:picLocks noChangeAspect="1" noChangeArrowheads="1"/>
                    </pic:cNvPicPr>
                  </pic:nvPicPr>
                  <pic:blipFill>
                    <a:blip r:embed="rId61"/>
                    <a:srcRect/>
                    <a:stretch>
                      <a:fillRect/>
                    </a:stretch>
                  </pic:blipFill>
                  <pic:spPr bwMode="auto">
                    <a:xfrm>
                      <a:off x="0" y="0"/>
                      <a:ext cx="175895" cy="126365"/>
                    </a:xfrm>
                    <a:prstGeom prst="rect">
                      <a:avLst/>
                    </a:prstGeom>
                    <a:noFill/>
                  </pic:spPr>
                </pic:pic>
              </a:graphicData>
            </a:graphic>
          </wp:anchor>
        </w:drawing>
      </w:r>
    </w:p>
    <w:p w14:paraId="4AFEC965" w14:textId="77777777" w:rsidR="004B413C" w:rsidRDefault="004B413C">
      <w:pPr>
        <w:spacing w:line="200" w:lineRule="exact"/>
        <w:rPr>
          <w:sz w:val="20"/>
          <w:szCs w:val="20"/>
        </w:rPr>
      </w:pPr>
    </w:p>
    <w:p w14:paraId="2B810E45" w14:textId="77777777" w:rsidR="004B413C" w:rsidRDefault="004B413C">
      <w:pPr>
        <w:spacing w:line="343" w:lineRule="exact"/>
        <w:rPr>
          <w:sz w:val="20"/>
          <w:szCs w:val="20"/>
        </w:rPr>
      </w:pPr>
    </w:p>
    <w:p w14:paraId="110D3A19" w14:textId="77777777" w:rsidR="004B413C" w:rsidRDefault="00EC2FEA">
      <w:pPr>
        <w:spacing w:line="275" w:lineRule="auto"/>
        <w:jc w:val="both"/>
        <w:rPr>
          <w:sz w:val="20"/>
          <w:szCs w:val="20"/>
        </w:rPr>
      </w:pPr>
      <w:r>
        <w:rPr>
          <w:rFonts w:ascii="Arial" w:eastAsia="Arial" w:hAnsi="Arial" w:cs="Arial"/>
          <w:sz w:val="20"/>
          <w:szCs w:val="20"/>
        </w:rPr>
        <w:t>Figure 88: Unconstrained ordination based on the latent variable model for each surveyed year for Quin Brook. Plots are represented as diﬀerent colours and consecutive years are joined by a line with first and last survey years labeled.</w:t>
      </w:r>
    </w:p>
    <w:p w14:paraId="437A7A11" w14:textId="77777777" w:rsidR="004B413C" w:rsidRDefault="004B413C">
      <w:pPr>
        <w:spacing w:line="200" w:lineRule="exact"/>
        <w:rPr>
          <w:sz w:val="20"/>
          <w:szCs w:val="20"/>
        </w:rPr>
      </w:pPr>
    </w:p>
    <w:p w14:paraId="4CA9C5BA" w14:textId="77777777" w:rsidR="004B413C" w:rsidRDefault="004B413C">
      <w:pPr>
        <w:spacing w:line="200" w:lineRule="exact"/>
        <w:rPr>
          <w:sz w:val="20"/>
          <w:szCs w:val="20"/>
        </w:rPr>
      </w:pPr>
    </w:p>
    <w:p w14:paraId="28134B76" w14:textId="77777777" w:rsidR="004B413C" w:rsidRDefault="004B413C">
      <w:pPr>
        <w:spacing w:line="200" w:lineRule="exact"/>
        <w:rPr>
          <w:sz w:val="20"/>
          <w:szCs w:val="20"/>
        </w:rPr>
      </w:pPr>
    </w:p>
    <w:p w14:paraId="0742AE02" w14:textId="77777777" w:rsidR="004B413C" w:rsidRDefault="004B413C">
      <w:pPr>
        <w:spacing w:line="200" w:lineRule="exact"/>
        <w:rPr>
          <w:sz w:val="20"/>
          <w:szCs w:val="20"/>
        </w:rPr>
      </w:pPr>
    </w:p>
    <w:p w14:paraId="241A48C9" w14:textId="77777777" w:rsidR="004B413C" w:rsidRDefault="004B413C">
      <w:pPr>
        <w:spacing w:line="200" w:lineRule="exact"/>
        <w:rPr>
          <w:sz w:val="20"/>
          <w:szCs w:val="20"/>
        </w:rPr>
      </w:pPr>
    </w:p>
    <w:p w14:paraId="1F671A7E" w14:textId="77777777" w:rsidR="004B413C" w:rsidRDefault="004B413C">
      <w:pPr>
        <w:spacing w:line="200" w:lineRule="exact"/>
        <w:rPr>
          <w:sz w:val="20"/>
          <w:szCs w:val="20"/>
        </w:rPr>
      </w:pPr>
    </w:p>
    <w:p w14:paraId="51701496" w14:textId="77777777" w:rsidR="004B413C" w:rsidRDefault="004B413C">
      <w:pPr>
        <w:spacing w:line="200" w:lineRule="exact"/>
        <w:rPr>
          <w:sz w:val="20"/>
          <w:szCs w:val="20"/>
        </w:rPr>
      </w:pPr>
    </w:p>
    <w:p w14:paraId="53D29CE7" w14:textId="77777777" w:rsidR="004B413C" w:rsidRDefault="004B413C">
      <w:pPr>
        <w:spacing w:line="200" w:lineRule="exact"/>
        <w:rPr>
          <w:sz w:val="20"/>
          <w:szCs w:val="20"/>
        </w:rPr>
      </w:pPr>
    </w:p>
    <w:p w14:paraId="51DA1EA9" w14:textId="77777777" w:rsidR="004B413C" w:rsidRDefault="004B413C">
      <w:pPr>
        <w:spacing w:line="200" w:lineRule="exact"/>
        <w:rPr>
          <w:sz w:val="20"/>
          <w:szCs w:val="20"/>
        </w:rPr>
      </w:pPr>
    </w:p>
    <w:p w14:paraId="37D723F2" w14:textId="77777777" w:rsidR="004B413C" w:rsidRDefault="004B413C">
      <w:pPr>
        <w:spacing w:line="200" w:lineRule="exact"/>
        <w:rPr>
          <w:sz w:val="20"/>
          <w:szCs w:val="20"/>
        </w:rPr>
      </w:pPr>
    </w:p>
    <w:p w14:paraId="538AB9A1" w14:textId="77777777" w:rsidR="004B413C" w:rsidRDefault="004B413C">
      <w:pPr>
        <w:spacing w:line="200" w:lineRule="exact"/>
        <w:rPr>
          <w:sz w:val="20"/>
          <w:szCs w:val="20"/>
        </w:rPr>
      </w:pPr>
    </w:p>
    <w:p w14:paraId="0C00309B" w14:textId="77777777" w:rsidR="004B413C" w:rsidRDefault="004B413C">
      <w:pPr>
        <w:spacing w:line="200" w:lineRule="exact"/>
        <w:rPr>
          <w:sz w:val="20"/>
          <w:szCs w:val="20"/>
        </w:rPr>
      </w:pPr>
    </w:p>
    <w:p w14:paraId="7E5558FC" w14:textId="77777777" w:rsidR="004B413C" w:rsidRDefault="004B413C">
      <w:pPr>
        <w:spacing w:line="200" w:lineRule="exact"/>
        <w:rPr>
          <w:sz w:val="20"/>
          <w:szCs w:val="20"/>
        </w:rPr>
      </w:pPr>
    </w:p>
    <w:p w14:paraId="2B43C1F8" w14:textId="77777777" w:rsidR="004B413C" w:rsidRDefault="004B413C">
      <w:pPr>
        <w:spacing w:line="367" w:lineRule="exact"/>
        <w:rPr>
          <w:sz w:val="20"/>
          <w:szCs w:val="20"/>
        </w:rPr>
      </w:pPr>
    </w:p>
    <w:p w14:paraId="61751BD6" w14:textId="77777777" w:rsidR="004B413C" w:rsidRDefault="00EC2FEA">
      <w:pPr>
        <w:ind w:right="20"/>
        <w:jc w:val="center"/>
        <w:rPr>
          <w:sz w:val="20"/>
          <w:szCs w:val="20"/>
        </w:rPr>
      </w:pPr>
      <w:r>
        <w:rPr>
          <w:rFonts w:ascii="Arial" w:eastAsia="Arial" w:hAnsi="Arial" w:cs="Arial"/>
          <w:sz w:val="20"/>
          <w:szCs w:val="20"/>
        </w:rPr>
        <w:t>141</w:t>
      </w:r>
    </w:p>
    <w:p w14:paraId="64B9CB4A" w14:textId="77777777" w:rsidR="004B413C" w:rsidRDefault="004B413C">
      <w:pPr>
        <w:sectPr w:rsidR="004B413C">
          <w:pgSz w:w="12240" w:h="15840"/>
          <w:pgMar w:top="1440" w:right="1420" w:bottom="272" w:left="1440" w:header="0" w:footer="0" w:gutter="0"/>
          <w:cols w:space="720" w:equalWidth="0">
            <w:col w:w="9380"/>
          </w:cols>
        </w:sectPr>
      </w:pPr>
    </w:p>
    <w:p w14:paraId="46B8BAF6" w14:textId="77777777" w:rsidR="004B413C" w:rsidRDefault="004B413C">
      <w:pPr>
        <w:spacing w:line="200" w:lineRule="exact"/>
        <w:rPr>
          <w:sz w:val="20"/>
          <w:szCs w:val="20"/>
        </w:rPr>
      </w:pPr>
      <w:bookmarkStart w:id="179" w:name="page142"/>
      <w:bookmarkEnd w:id="179"/>
    </w:p>
    <w:p w14:paraId="37E94A7B" w14:textId="77777777" w:rsidR="004B413C" w:rsidRDefault="004B413C">
      <w:pPr>
        <w:spacing w:line="200" w:lineRule="exact"/>
        <w:rPr>
          <w:sz w:val="20"/>
          <w:szCs w:val="20"/>
        </w:rPr>
      </w:pPr>
    </w:p>
    <w:p w14:paraId="0BDB25BB" w14:textId="77777777" w:rsidR="004B413C" w:rsidRDefault="004B413C">
      <w:pPr>
        <w:spacing w:line="200" w:lineRule="exact"/>
        <w:rPr>
          <w:sz w:val="20"/>
          <w:szCs w:val="20"/>
        </w:rPr>
      </w:pPr>
    </w:p>
    <w:p w14:paraId="714330A0" w14:textId="77777777" w:rsidR="004B413C" w:rsidRDefault="004B413C">
      <w:pPr>
        <w:spacing w:line="200" w:lineRule="exact"/>
        <w:rPr>
          <w:sz w:val="20"/>
          <w:szCs w:val="20"/>
        </w:rPr>
      </w:pPr>
    </w:p>
    <w:p w14:paraId="39AD6515" w14:textId="77777777" w:rsidR="004B413C" w:rsidRDefault="004B413C">
      <w:pPr>
        <w:spacing w:line="200" w:lineRule="exact"/>
        <w:rPr>
          <w:sz w:val="20"/>
          <w:szCs w:val="20"/>
        </w:rPr>
      </w:pPr>
    </w:p>
    <w:p w14:paraId="4C0BB351" w14:textId="77777777" w:rsidR="004B413C" w:rsidRDefault="004B413C">
      <w:pPr>
        <w:spacing w:line="200" w:lineRule="exact"/>
        <w:rPr>
          <w:sz w:val="20"/>
          <w:szCs w:val="20"/>
        </w:rPr>
      </w:pPr>
    </w:p>
    <w:p w14:paraId="77EAF859" w14:textId="77777777" w:rsidR="004B413C" w:rsidRDefault="004B413C">
      <w:pPr>
        <w:spacing w:line="200" w:lineRule="exact"/>
        <w:rPr>
          <w:sz w:val="20"/>
          <w:szCs w:val="20"/>
        </w:rPr>
      </w:pPr>
    </w:p>
    <w:p w14:paraId="0C466AF1" w14:textId="77777777" w:rsidR="004B413C" w:rsidRDefault="004B413C">
      <w:pPr>
        <w:spacing w:line="200" w:lineRule="exact"/>
        <w:rPr>
          <w:sz w:val="20"/>
          <w:szCs w:val="20"/>
        </w:rPr>
      </w:pPr>
    </w:p>
    <w:p w14:paraId="048155BA" w14:textId="77777777" w:rsidR="004B413C" w:rsidRDefault="004B413C">
      <w:pPr>
        <w:spacing w:line="200" w:lineRule="exact"/>
        <w:rPr>
          <w:sz w:val="20"/>
          <w:szCs w:val="20"/>
        </w:rPr>
      </w:pPr>
    </w:p>
    <w:p w14:paraId="70C2808E" w14:textId="77777777" w:rsidR="004B413C" w:rsidRDefault="004B413C">
      <w:pPr>
        <w:spacing w:line="200" w:lineRule="exact"/>
        <w:rPr>
          <w:sz w:val="20"/>
          <w:szCs w:val="20"/>
        </w:rPr>
      </w:pPr>
    </w:p>
    <w:p w14:paraId="70CACC6E" w14:textId="77777777" w:rsidR="004B413C" w:rsidRDefault="004B413C">
      <w:pPr>
        <w:spacing w:line="200" w:lineRule="exact"/>
        <w:rPr>
          <w:sz w:val="20"/>
          <w:szCs w:val="20"/>
        </w:rPr>
      </w:pPr>
    </w:p>
    <w:p w14:paraId="2F119A1D" w14:textId="77777777" w:rsidR="004B413C" w:rsidRDefault="004B413C">
      <w:pPr>
        <w:spacing w:line="200" w:lineRule="exact"/>
        <w:rPr>
          <w:sz w:val="20"/>
          <w:szCs w:val="20"/>
        </w:rPr>
      </w:pPr>
    </w:p>
    <w:p w14:paraId="515211A4" w14:textId="77777777" w:rsidR="004B413C" w:rsidRDefault="004B413C">
      <w:pPr>
        <w:spacing w:line="200" w:lineRule="exact"/>
        <w:rPr>
          <w:sz w:val="20"/>
          <w:szCs w:val="20"/>
        </w:rPr>
      </w:pPr>
    </w:p>
    <w:p w14:paraId="547BA8E1" w14:textId="77777777" w:rsidR="004B413C" w:rsidRDefault="004B413C">
      <w:pPr>
        <w:spacing w:line="200" w:lineRule="exact"/>
        <w:rPr>
          <w:sz w:val="20"/>
          <w:szCs w:val="20"/>
        </w:rPr>
      </w:pPr>
    </w:p>
    <w:p w14:paraId="270A9396" w14:textId="77777777" w:rsidR="004B413C" w:rsidRDefault="004B413C">
      <w:pPr>
        <w:spacing w:line="200" w:lineRule="exact"/>
        <w:rPr>
          <w:sz w:val="20"/>
          <w:szCs w:val="20"/>
        </w:rPr>
      </w:pPr>
    </w:p>
    <w:p w14:paraId="5BCC9EC8" w14:textId="77777777" w:rsidR="004B413C" w:rsidRDefault="004B413C">
      <w:pPr>
        <w:spacing w:line="200" w:lineRule="exact"/>
        <w:rPr>
          <w:sz w:val="20"/>
          <w:szCs w:val="20"/>
        </w:rPr>
      </w:pPr>
    </w:p>
    <w:p w14:paraId="53F44ED3" w14:textId="77777777" w:rsidR="004B413C" w:rsidRDefault="004B413C">
      <w:pPr>
        <w:spacing w:line="200" w:lineRule="exact"/>
        <w:rPr>
          <w:sz w:val="20"/>
          <w:szCs w:val="20"/>
        </w:rPr>
      </w:pPr>
    </w:p>
    <w:p w14:paraId="5E80CB45" w14:textId="77777777" w:rsidR="004B413C" w:rsidRDefault="004B413C">
      <w:pPr>
        <w:spacing w:line="200" w:lineRule="exact"/>
        <w:rPr>
          <w:sz w:val="20"/>
          <w:szCs w:val="20"/>
        </w:rPr>
      </w:pPr>
    </w:p>
    <w:p w14:paraId="0E02EF02" w14:textId="77777777" w:rsidR="004B413C" w:rsidRDefault="004B413C">
      <w:pPr>
        <w:spacing w:line="200" w:lineRule="exact"/>
        <w:rPr>
          <w:sz w:val="20"/>
          <w:szCs w:val="20"/>
        </w:rPr>
      </w:pPr>
    </w:p>
    <w:p w14:paraId="2197EA82" w14:textId="77777777" w:rsidR="004B413C" w:rsidRDefault="004B413C">
      <w:pPr>
        <w:spacing w:line="200" w:lineRule="exact"/>
        <w:rPr>
          <w:sz w:val="20"/>
          <w:szCs w:val="20"/>
        </w:rPr>
      </w:pPr>
    </w:p>
    <w:p w14:paraId="5C0C3B57" w14:textId="77777777" w:rsidR="004B413C" w:rsidRDefault="004B413C">
      <w:pPr>
        <w:spacing w:line="200" w:lineRule="exact"/>
        <w:rPr>
          <w:sz w:val="20"/>
          <w:szCs w:val="20"/>
        </w:rPr>
      </w:pPr>
    </w:p>
    <w:p w14:paraId="5C4D68B2" w14:textId="77777777" w:rsidR="004B413C" w:rsidRDefault="004B413C">
      <w:pPr>
        <w:spacing w:line="200" w:lineRule="exact"/>
        <w:rPr>
          <w:sz w:val="20"/>
          <w:szCs w:val="20"/>
        </w:rPr>
      </w:pPr>
    </w:p>
    <w:p w14:paraId="20B66AAE" w14:textId="77777777" w:rsidR="004B413C" w:rsidRDefault="004B413C">
      <w:pPr>
        <w:spacing w:line="200" w:lineRule="exact"/>
        <w:rPr>
          <w:sz w:val="20"/>
          <w:szCs w:val="20"/>
        </w:rPr>
      </w:pPr>
    </w:p>
    <w:p w14:paraId="11274BE9" w14:textId="77777777" w:rsidR="004B413C" w:rsidRDefault="004B413C">
      <w:pPr>
        <w:spacing w:line="280" w:lineRule="exact"/>
        <w:rPr>
          <w:sz w:val="20"/>
          <w:szCs w:val="20"/>
        </w:rPr>
      </w:pPr>
    </w:p>
    <w:tbl>
      <w:tblPr>
        <w:tblW w:w="0" w:type="auto"/>
        <w:tblInd w:w="62" w:type="dxa"/>
        <w:tblLayout w:type="fixed"/>
        <w:tblCellMar>
          <w:left w:w="0" w:type="dxa"/>
          <w:right w:w="0" w:type="dxa"/>
        </w:tblCellMar>
        <w:tblLook w:val="04A0" w:firstRow="1" w:lastRow="0" w:firstColumn="1" w:lastColumn="0" w:noHBand="0" w:noVBand="1"/>
      </w:tblPr>
      <w:tblGrid>
        <w:gridCol w:w="253"/>
      </w:tblGrid>
      <w:tr w:rsidR="004B413C" w14:paraId="7F7A585B" w14:textId="77777777">
        <w:trPr>
          <w:trHeight w:val="800"/>
        </w:trPr>
        <w:tc>
          <w:tcPr>
            <w:tcW w:w="253" w:type="dxa"/>
            <w:textDirection w:val="btLr"/>
            <w:vAlign w:val="bottom"/>
          </w:tcPr>
          <w:p w14:paraId="2B97F40D" w14:textId="77777777" w:rsidR="004B413C" w:rsidRDefault="00EC2FEA">
            <w:pPr>
              <w:rPr>
                <w:sz w:val="20"/>
                <w:szCs w:val="20"/>
              </w:rPr>
            </w:pPr>
            <w:r>
              <w:rPr>
                <w:rFonts w:ascii="Arial" w:eastAsia="Arial" w:hAnsi="Arial" w:cs="Arial"/>
              </w:rPr>
              <w:t>Species</w:t>
            </w:r>
          </w:p>
        </w:tc>
      </w:tr>
    </w:tbl>
    <w:p w14:paraId="139C9FC2" w14:textId="77777777" w:rsidR="004B413C" w:rsidRDefault="00EC2FEA">
      <w:pPr>
        <w:spacing w:line="20" w:lineRule="exact"/>
        <w:rPr>
          <w:sz w:val="20"/>
          <w:szCs w:val="20"/>
        </w:rPr>
      </w:pPr>
      <w:r>
        <w:rPr>
          <w:sz w:val="20"/>
          <w:szCs w:val="20"/>
        </w:rPr>
        <w:br w:type="column"/>
      </w:r>
    </w:p>
    <w:p w14:paraId="7AA9A353" w14:textId="77777777" w:rsidR="004B413C" w:rsidRDefault="004B413C">
      <w:pPr>
        <w:spacing w:line="200" w:lineRule="exact"/>
        <w:rPr>
          <w:sz w:val="20"/>
          <w:szCs w:val="20"/>
        </w:rPr>
      </w:pPr>
    </w:p>
    <w:p w14:paraId="58EB9CCA" w14:textId="77777777" w:rsidR="004B413C" w:rsidRDefault="004B413C">
      <w:pPr>
        <w:spacing w:line="200" w:lineRule="exact"/>
        <w:rPr>
          <w:sz w:val="20"/>
          <w:szCs w:val="20"/>
        </w:rPr>
      </w:pPr>
    </w:p>
    <w:p w14:paraId="61EAD21D" w14:textId="77777777" w:rsidR="004B413C" w:rsidRDefault="004B413C">
      <w:pPr>
        <w:spacing w:line="200" w:lineRule="exact"/>
        <w:rPr>
          <w:sz w:val="20"/>
          <w:szCs w:val="20"/>
        </w:rPr>
      </w:pPr>
    </w:p>
    <w:p w14:paraId="088B8F7C" w14:textId="77777777" w:rsidR="004B413C" w:rsidRDefault="004B413C">
      <w:pPr>
        <w:spacing w:line="200" w:lineRule="exact"/>
        <w:rPr>
          <w:sz w:val="20"/>
          <w:szCs w:val="20"/>
        </w:rPr>
      </w:pPr>
    </w:p>
    <w:p w14:paraId="6D0C3F91" w14:textId="77777777" w:rsidR="004B413C" w:rsidRDefault="004B413C">
      <w:pPr>
        <w:spacing w:line="200" w:lineRule="exact"/>
        <w:rPr>
          <w:sz w:val="20"/>
          <w:szCs w:val="20"/>
        </w:rPr>
      </w:pPr>
    </w:p>
    <w:p w14:paraId="09EF8E5F" w14:textId="77777777" w:rsidR="004B413C" w:rsidRDefault="004B413C">
      <w:pPr>
        <w:spacing w:line="200" w:lineRule="exact"/>
        <w:rPr>
          <w:sz w:val="20"/>
          <w:szCs w:val="20"/>
        </w:rPr>
      </w:pPr>
    </w:p>
    <w:p w14:paraId="46358D2E" w14:textId="77777777" w:rsidR="004B413C" w:rsidRDefault="004B413C">
      <w:pPr>
        <w:spacing w:line="200" w:lineRule="exact"/>
        <w:rPr>
          <w:sz w:val="20"/>
          <w:szCs w:val="20"/>
        </w:rPr>
      </w:pPr>
    </w:p>
    <w:p w14:paraId="0F76002C" w14:textId="77777777" w:rsidR="004B413C" w:rsidRDefault="004B413C">
      <w:pPr>
        <w:spacing w:line="200" w:lineRule="exact"/>
        <w:rPr>
          <w:sz w:val="20"/>
          <w:szCs w:val="20"/>
        </w:rPr>
      </w:pPr>
    </w:p>
    <w:p w14:paraId="3CF13F06" w14:textId="77777777" w:rsidR="004B413C" w:rsidRDefault="004B413C">
      <w:pPr>
        <w:spacing w:line="200" w:lineRule="exact"/>
        <w:rPr>
          <w:sz w:val="20"/>
          <w:szCs w:val="20"/>
        </w:rPr>
      </w:pPr>
    </w:p>
    <w:p w14:paraId="0E0B9503" w14:textId="77777777" w:rsidR="004B413C" w:rsidRDefault="004B413C">
      <w:pPr>
        <w:spacing w:line="200" w:lineRule="exact"/>
        <w:rPr>
          <w:sz w:val="20"/>
          <w:szCs w:val="20"/>
        </w:rPr>
      </w:pPr>
    </w:p>
    <w:p w14:paraId="6D6040AB" w14:textId="77777777" w:rsidR="004B413C" w:rsidRDefault="004B413C">
      <w:pPr>
        <w:spacing w:line="200" w:lineRule="exact"/>
        <w:rPr>
          <w:sz w:val="20"/>
          <w:szCs w:val="20"/>
        </w:rPr>
      </w:pPr>
    </w:p>
    <w:p w14:paraId="209DE33F" w14:textId="77777777" w:rsidR="004B413C" w:rsidRDefault="004B413C">
      <w:pPr>
        <w:spacing w:line="317" w:lineRule="exact"/>
        <w:rPr>
          <w:sz w:val="20"/>
          <w:szCs w:val="20"/>
        </w:rPr>
      </w:pPr>
    </w:p>
    <w:p w14:paraId="6423BCEE" w14:textId="77777777" w:rsidR="004B413C" w:rsidRDefault="00EC2FEA">
      <w:pPr>
        <w:ind w:right="6700"/>
        <w:jc w:val="right"/>
        <w:rPr>
          <w:sz w:val="20"/>
          <w:szCs w:val="20"/>
        </w:rPr>
      </w:pPr>
      <w:r>
        <w:rPr>
          <w:rFonts w:ascii="Arial" w:eastAsia="Arial" w:hAnsi="Arial" w:cs="Arial"/>
          <w:color w:val="4D4D4D"/>
          <w:sz w:val="18"/>
          <w:szCs w:val="18"/>
        </w:rPr>
        <w:t>X_Unknown_grass2</w:t>
      </w:r>
    </w:p>
    <w:p w14:paraId="4A13D685" w14:textId="77777777" w:rsidR="004B413C" w:rsidRDefault="00EC2FEA">
      <w:pPr>
        <w:spacing w:line="20" w:lineRule="exact"/>
        <w:rPr>
          <w:sz w:val="20"/>
          <w:szCs w:val="20"/>
        </w:rPr>
      </w:pPr>
      <w:r>
        <w:rPr>
          <w:noProof/>
          <w:sz w:val="20"/>
          <w:szCs w:val="20"/>
        </w:rPr>
        <w:drawing>
          <wp:anchor distT="0" distB="0" distL="114300" distR="114300" simplePos="0" relativeHeight="252371968" behindDoc="1" locked="0" layoutInCell="0" allowOverlap="1" wp14:anchorId="6B451E97" wp14:editId="55B3644A">
            <wp:simplePos x="0" y="0"/>
            <wp:positionH relativeFrom="column">
              <wp:posOffset>1479550</wp:posOffset>
            </wp:positionH>
            <wp:positionV relativeFrom="paragraph">
              <wp:posOffset>-209550</wp:posOffset>
            </wp:positionV>
            <wp:extent cx="4153535" cy="3674745"/>
            <wp:effectExtent l="0" t="0" r="0" b="0"/>
            <wp:wrapNone/>
            <wp:docPr id="1422" name="Picture 1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2"/>
                    <pic:cNvPicPr>
                      <a:picLocks noChangeAspect="1" noChangeArrowheads="1"/>
                    </pic:cNvPicPr>
                  </pic:nvPicPr>
                  <pic:blipFill>
                    <a:blip r:embed="rId904"/>
                    <a:srcRect/>
                    <a:stretch>
                      <a:fillRect/>
                    </a:stretch>
                  </pic:blipFill>
                  <pic:spPr bwMode="auto">
                    <a:xfrm>
                      <a:off x="0" y="0"/>
                      <a:ext cx="4153535" cy="3674745"/>
                    </a:xfrm>
                    <a:prstGeom prst="rect">
                      <a:avLst/>
                    </a:prstGeom>
                    <a:noFill/>
                  </pic:spPr>
                </pic:pic>
              </a:graphicData>
            </a:graphic>
          </wp:anchor>
        </w:drawing>
      </w:r>
    </w:p>
    <w:p w14:paraId="761980E8" w14:textId="77777777" w:rsidR="004B413C" w:rsidRDefault="004B413C">
      <w:pPr>
        <w:spacing w:line="150" w:lineRule="exact"/>
        <w:rPr>
          <w:sz w:val="20"/>
          <w:szCs w:val="20"/>
        </w:rPr>
      </w:pPr>
    </w:p>
    <w:p w14:paraId="4B734741" w14:textId="77777777" w:rsidR="004B413C" w:rsidRDefault="00EC2FEA">
      <w:pPr>
        <w:ind w:right="6700"/>
        <w:jc w:val="right"/>
        <w:rPr>
          <w:sz w:val="20"/>
          <w:szCs w:val="20"/>
        </w:rPr>
      </w:pPr>
      <w:r>
        <w:rPr>
          <w:rFonts w:ascii="Arial" w:eastAsia="Arial" w:hAnsi="Arial" w:cs="Arial"/>
          <w:color w:val="4D4D4D"/>
          <w:sz w:val="18"/>
          <w:szCs w:val="18"/>
        </w:rPr>
        <w:t>X_Sonchus_asper</w:t>
      </w:r>
    </w:p>
    <w:p w14:paraId="208175F0" w14:textId="77777777" w:rsidR="004B413C" w:rsidRDefault="004B413C">
      <w:pPr>
        <w:spacing w:line="170" w:lineRule="exact"/>
        <w:rPr>
          <w:sz w:val="20"/>
          <w:szCs w:val="20"/>
        </w:rPr>
      </w:pPr>
    </w:p>
    <w:p w14:paraId="21962C31" w14:textId="77777777" w:rsidR="004B413C" w:rsidRDefault="00EC2FEA">
      <w:pPr>
        <w:ind w:right="6700"/>
        <w:jc w:val="right"/>
        <w:rPr>
          <w:sz w:val="20"/>
          <w:szCs w:val="20"/>
        </w:rPr>
      </w:pPr>
      <w:r>
        <w:rPr>
          <w:rFonts w:ascii="Arial" w:eastAsia="Arial" w:hAnsi="Arial" w:cs="Arial"/>
          <w:color w:val="4D4D4D"/>
          <w:sz w:val="18"/>
          <w:szCs w:val="18"/>
        </w:rPr>
        <w:t>X_Lotus_angustissimus</w:t>
      </w:r>
    </w:p>
    <w:p w14:paraId="192A0987" w14:textId="77777777" w:rsidR="004B413C" w:rsidRDefault="004B413C">
      <w:pPr>
        <w:spacing w:line="170" w:lineRule="exact"/>
        <w:rPr>
          <w:sz w:val="20"/>
          <w:szCs w:val="20"/>
        </w:rPr>
      </w:pPr>
    </w:p>
    <w:p w14:paraId="7CBC3C95" w14:textId="77777777" w:rsidR="004B413C" w:rsidRDefault="00EC2FEA">
      <w:pPr>
        <w:ind w:right="6700"/>
        <w:jc w:val="right"/>
        <w:rPr>
          <w:sz w:val="20"/>
          <w:szCs w:val="20"/>
        </w:rPr>
      </w:pPr>
      <w:r>
        <w:rPr>
          <w:rFonts w:ascii="Arial" w:eastAsia="Arial" w:hAnsi="Arial" w:cs="Arial"/>
          <w:color w:val="4D4D4D"/>
          <w:sz w:val="18"/>
          <w:szCs w:val="18"/>
        </w:rPr>
        <w:t>X_Hypochaeris_glabra</w:t>
      </w:r>
    </w:p>
    <w:p w14:paraId="5C6D1757" w14:textId="77777777" w:rsidR="004B413C" w:rsidRDefault="004B413C">
      <w:pPr>
        <w:spacing w:line="170" w:lineRule="exact"/>
        <w:rPr>
          <w:sz w:val="20"/>
          <w:szCs w:val="20"/>
        </w:rPr>
      </w:pPr>
    </w:p>
    <w:p w14:paraId="60253E25" w14:textId="77777777" w:rsidR="004B413C" w:rsidRDefault="00EC2FEA">
      <w:pPr>
        <w:ind w:right="6700"/>
        <w:jc w:val="right"/>
        <w:rPr>
          <w:sz w:val="20"/>
          <w:szCs w:val="20"/>
        </w:rPr>
      </w:pPr>
      <w:r>
        <w:rPr>
          <w:rFonts w:ascii="Arial" w:eastAsia="Arial" w:hAnsi="Arial" w:cs="Arial"/>
          <w:color w:val="4D4D4D"/>
          <w:sz w:val="18"/>
          <w:szCs w:val="18"/>
        </w:rPr>
        <w:t>X_Aira_sp_</w:t>
      </w:r>
    </w:p>
    <w:p w14:paraId="0FCDED9B" w14:textId="77777777" w:rsidR="004B413C" w:rsidRDefault="004B413C">
      <w:pPr>
        <w:spacing w:line="170" w:lineRule="exact"/>
        <w:rPr>
          <w:sz w:val="20"/>
          <w:szCs w:val="20"/>
        </w:rPr>
      </w:pPr>
    </w:p>
    <w:p w14:paraId="6A2116D1" w14:textId="77777777" w:rsidR="004B413C" w:rsidRDefault="00EC2FEA">
      <w:pPr>
        <w:ind w:right="6700"/>
        <w:jc w:val="right"/>
        <w:rPr>
          <w:sz w:val="20"/>
          <w:szCs w:val="20"/>
        </w:rPr>
      </w:pPr>
      <w:r>
        <w:rPr>
          <w:rFonts w:ascii="Arial" w:eastAsia="Arial" w:hAnsi="Arial" w:cs="Arial"/>
          <w:color w:val="4D4D4D"/>
          <w:sz w:val="18"/>
          <w:szCs w:val="18"/>
        </w:rPr>
        <w:t>Trachymene_pilosa</w:t>
      </w:r>
    </w:p>
    <w:p w14:paraId="12754305" w14:textId="77777777" w:rsidR="004B413C" w:rsidRDefault="004B413C">
      <w:pPr>
        <w:spacing w:line="170" w:lineRule="exact"/>
        <w:rPr>
          <w:sz w:val="20"/>
          <w:szCs w:val="20"/>
        </w:rPr>
      </w:pPr>
    </w:p>
    <w:p w14:paraId="3798CA4B" w14:textId="77777777" w:rsidR="004B413C" w:rsidRDefault="00EC2FEA">
      <w:pPr>
        <w:ind w:left="1240"/>
        <w:rPr>
          <w:sz w:val="20"/>
          <w:szCs w:val="20"/>
        </w:rPr>
      </w:pPr>
      <w:r>
        <w:rPr>
          <w:rFonts w:ascii="Arial" w:eastAsia="Arial" w:hAnsi="Arial" w:cs="Arial"/>
          <w:color w:val="4D4D4D"/>
          <w:sz w:val="17"/>
          <w:szCs w:val="17"/>
        </w:rPr>
        <w:t>Senecio_sp_</w:t>
      </w:r>
    </w:p>
    <w:p w14:paraId="7B9570EA" w14:textId="77777777" w:rsidR="004B413C" w:rsidRDefault="004B413C">
      <w:pPr>
        <w:spacing w:line="182" w:lineRule="exact"/>
        <w:rPr>
          <w:sz w:val="20"/>
          <w:szCs w:val="20"/>
        </w:rPr>
      </w:pPr>
    </w:p>
    <w:p w14:paraId="2F19C0C3" w14:textId="77777777" w:rsidR="004B413C" w:rsidRDefault="00EC2FEA">
      <w:pPr>
        <w:ind w:right="6700"/>
        <w:jc w:val="right"/>
        <w:rPr>
          <w:sz w:val="20"/>
          <w:szCs w:val="20"/>
        </w:rPr>
      </w:pPr>
      <w:r>
        <w:rPr>
          <w:rFonts w:ascii="Arial" w:eastAsia="Arial" w:hAnsi="Arial" w:cs="Arial"/>
          <w:color w:val="4D4D4D"/>
          <w:sz w:val="18"/>
          <w:szCs w:val="18"/>
        </w:rPr>
        <w:t>Pteridium_esculentum</w:t>
      </w:r>
    </w:p>
    <w:p w14:paraId="0A04C725" w14:textId="77777777" w:rsidR="004B413C" w:rsidRDefault="004B413C">
      <w:pPr>
        <w:spacing w:line="170" w:lineRule="exact"/>
        <w:rPr>
          <w:sz w:val="20"/>
          <w:szCs w:val="20"/>
        </w:rPr>
      </w:pPr>
    </w:p>
    <w:p w14:paraId="745882CC" w14:textId="77777777" w:rsidR="004B413C" w:rsidRDefault="00EC2FEA">
      <w:pPr>
        <w:ind w:right="6700"/>
        <w:jc w:val="right"/>
        <w:rPr>
          <w:sz w:val="20"/>
          <w:szCs w:val="20"/>
        </w:rPr>
      </w:pPr>
      <w:r>
        <w:rPr>
          <w:rFonts w:ascii="Arial" w:eastAsia="Arial" w:hAnsi="Arial" w:cs="Arial"/>
          <w:color w:val="4D4D4D"/>
          <w:sz w:val="18"/>
          <w:szCs w:val="18"/>
        </w:rPr>
        <w:t>Nutsyia_floribunda</w:t>
      </w:r>
    </w:p>
    <w:p w14:paraId="029EBA55" w14:textId="77777777" w:rsidR="004B413C" w:rsidRDefault="004B413C">
      <w:pPr>
        <w:spacing w:line="170" w:lineRule="exact"/>
        <w:rPr>
          <w:sz w:val="20"/>
          <w:szCs w:val="20"/>
        </w:rPr>
      </w:pPr>
    </w:p>
    <w:p w14:paraId="1E5F09DA" w14:textId="77777777" w:rsidR="004B413C" w:rsidRDefault="00EC2FEA">
      <w:pPr>
        <w:ind w:right="6700"/>
        <w:jc w:val="right"/>
        <w:rPr>
          <w:sz w:val="20"/>
          <w:szCs w:val="20"/>
        </w:rPr>
      </w:pPr>
      <w:r>
        <w:rPr>
          <w:rFonts w:ascii="Arial" w:eastAsia="Arial" w:hAnsi="Arial" w:cs="Arial"/>
          <w:color w:val="4D4D4D"/>
          <w:sz w:val="18"/>
          <w:szCs w:val="18"/>
        </w:rPr>
        <w:t>Microtis_media</w:t>
      </w:r>
    </w:p>
    <w:p w14:paraId="3F09A1CD" w14:textId="77777777" w:rsidR="004B413C" w:rsidRDefault="004B413C">
      <w:pPr>
        <w:spacing w:line="170" w:lineRule="exact"/>
        <w:rPr>
          <w:sz w:val="20"/>
          <w:szCs w:val="20"/>
        </w:rPr>
      </w:pPr>
    </w:p>
    <w:p w14:paraId="6F910964" w14:textId="77777777" w:rsidR="004B413C" w:rsidRDefault="00EC2FEA">
      <w:pPr>
        <w:ind w:right="6700"/>
        <w:jc w:val="right"/>
        <w:rPr>
          <w:sz w:val="20"/>
          <w:szCs w:val="20"/>
        </w:rPr>
      </w:pPr>
      <w:r>
        <w:rPr>
          <w:rFonts w:ascii="Arial" w:eastAsia="Arial" w:hAnsi="Arial" w:cs="Arial"/>
          <w:color w:val="4D4D4D"/>
          <w:sz w:val="18"/>
          <w:szCs w:val="18"/>
        </w:rPr>
        <w:t>Kunzea_glabrescens</w:t>
      </w:r>
    </w:p>
    <w:p w14:paraId="2A222BF4" w14:textId="77777777" w:rsidR="004B413C" w:rsidRDefault="004B413C">
      <w:pPr>
        <w:spacing w:line="170" w:lineRule="exact"/>
        <w:rPr>
          <w:sz w:val="20"/>
          <w:szCs w:val="20"/>
        </w:rPr>
      </w:pPr>
    </w:p>
    <w:p w14:paraId="7BFCF565" w14:textId="77777777" w:rsidR="004B413C" w:rsidRDefault="00EC2FEA">
      <w:pPr>
        <w:ind w:right="6700"/>
        <w:jc w:val="right"/>
        <w:rPr>
          <w:sz w:val="20"/>
          <w:szCs w:val="20"/>
        </w:rPr>
      </w:pPr>
      <w:r>
        <w:rPr>
          <w:rFonts w:ascii="Arial" w:eastAsia="Arial" w:hAnsi="Arial" w:cs="Arial"/>
          <w:color w:val="4D4D4D"/>
          <w:sz w:val="18"/>
          <w:szCs w:val="18"/>
        </w:rPr>
        <w:t>Hypolaena_exsulca</w:t>
      </w:r>
    </w:p>
    <w:p w14:paraId="325F2804" w14:textId="77777777" w:rsidR="004B413C" w:rsidRDefault="004B413C">
      <w:pPr>
        <w:spacing w:line="170" w:lineRule="exact"/>
        <w:rPr>
          <w:sz w:val="20"/>
          <w:szCs w:val="20"/>
        </w:rPr>
      </w:pPr>
    </w:p>
    <w:p w14:paraId="078EF2E7" w14:textId="77777777" w:rsidR="004B413C" w:rsidRDefault="00EC2FEA">
      <w:pPr>
        <w:ind w:right="6700"/>
        <w:jc w:val="right"/>
        <w:rPr>
          <w:sz w:val="20"/>
          <w:szCs w:val="20"/>
        </w:rPr>
      </w:pPr>
      <w:r>
        <w:rPr>
          <w:rFonts w:ascii="Arial" w:eastAsia="Arial" w:hAnsi="Arial" w:cs="Arial"/>
          <w:color w:val="4D4D4D"/>
          <w:sz w:val="17"/>
          <w:szCs w:val="17"/>
        </w:rPr>
        <w:t>Hypocalymma_angustifolium</w:t>
      </w:r>
    </w:p>
    <w:p w14:paraId="12094C68" w14:textId="77777777" w:rsidR="004B413C" w:rsidRDefault="004B413C">
      <w:pPr>
        <w:spacing w:line="182" w:lineRule="exact"/>
        <w:rPr>
          <w:sz w:val="20"/>
          <w:szCs w:val="20"/>
        </w:rPr>
      </w:pPr>
    </w:p>
    <w:p w14:paraId="09C4E603" w14:textId="77777777" w:rsidR="004B413C" w:rsidRDefault="00EC2FEA">
      <w:pPr>
        <w:ind w:right="6700"/>
        <w:jc w:val="right"/>
        <w:rPr>
          <w:sz w:val="20"/>
          <w:szCs w:val="20"/>
        </w:rPr>
      </w:pPr>
      <w:r>
        <w:rPr>
          <w:rFonts w:ascii="Arial" w:eastAsia="Arial" w:hAnsi="Arial" w:cs="Arial"/>
          <w:color w:val="4D4D4D"/>
          <w:sz w:val="18"/>
          <w:szCs w:val="18"/>
        </w:rPr>
        <w:t>Cassytha_racemosa</w:t>
      </w:r>
    </w:p>
    <w:p w14:paraId="61B8A55A" w14:textId="77777777" w:rsidR="004B413C" w:rsidRDefault="004B413C">
      <w:pPr>
        <w:spacing w:line="170" w:lineRule="exact"/>
        <w:rPr>
          <w:sz w:val="20"/>
          <w:szCs w:val="20"/>
        </w:rPr>
      </w:pPr>
    </w:p>
    <w:p w14:paraId="03AC6A9B" w14:textId="77777777" w:rsidR="004B413C" w:rsidRDefault="00EC2FEA">
      <w:pPr>
        <w:ind w:right="6700"/>
        <w:jc w:val="right"/>
        <w:rPr>
          <w:sz w:val="20"/>
          <w:szCs w:val="20"/>
        </w:rPr>
      </w:pPr>
      <w:r>
        <w:rPr>
          <w:rFonts w:ascii="Arial" w:eastAsia="Arial" w:hAnsi="Arial" w:cs="Arial"/>
          <w:color w:val="4D4D4D"/>
          <w:sz w:val="18"/>
          <w:szCs w:val="18"/>
        </w:rPr>
        <w:t>Astartea_scoparia</w:t>
      </w:r>
    </w:p>
    <w:p w14:paraId="088267EC" w14:textId="77777777" w:rsidR="004B413C" w:rsidRDefault="004B413C">
      <w:pPr>
        <w:spacing w:line="182" w:lineRule="exact"/>
        <w:rPr>
          <w:sz w:val="20"/>
          <w:szCs w:val="20"/>
        </w:rPr>
      </w:pPr>
    </w:p>
    <w:p w14:paraId="0DD97146" w14:textId="77777777" w:rsidR="004B413C" w:rsidRDefault="004B413C">
      <w:pPr>
        <w:sectPr w:rsidR="004B413C">
          <w:pgSz w:w="12240" w:h="15840"/>
          <w:pgMar w:top="1440" w:right="1440" w:bottom="272" w:left="1440" w:header="0" w:footer="0" w:gutter="0"/>
          <w:cols w:num="2" w:space="720" w:equalWidth="0">
            <w:col w:w="315" w:space="65"/>
            <w:col w:w="8980"/>
          </w:cols>
        </w:sectPr>
      </w:pPr>
    </w:p>
    <w:p w14:paraId="69DB482B" w14:textId="77777777" w:rsidR="004B413C" w:rsidRDefault="00EC2FEA">
      <w:pPr>
        <w:tabs>
          <w:tab w:val="left" w:pos="4400"/>
          <w:tab w:val="left" w:pos="5840"/>
          <w:tab w:val="left" w:pos="7300"/>
          <w:tab w:val="left" w:pos="8820"/>
        </w:tabs>
        <w:ind w:left="2960"/>
        <w:rPr>
          <w:sz w:val="20"/>
          <w:szCs w:val="20"/>
        </w:rPr>
      </w:pPr>
      <w:r>
        <w:rPr>
          <w:rFonts w:ascii="Arial" w:eastAsia="Arial" w:hAnsi="Arial" w:cs="Arial"/>
          <w:color w:val="4D4D4D"/>
          <w:sz w:val="18"/>
          <w:szCs w:val="18"/>
        </w:rPr>
        <w:t>−2.0</w:t>
      </w:r>
      <w:r>
        <w:rPr>
          <w:sz w:val="20"/>
          <w:szCs w:val="20"/>
        </w:rPr>
        <w:tab/>
      </w:r>
      <w:r>
        <w:rPr>
          <w:rFonts w:ascii="Arial" w:eastAsia="Arial" w:hAnsi="Arial" w:cs="Arial"/>
          <w:color w:val="4D4D4D"/>
          <w:sz w:val="18"/>
          <w:szCs w:val="18"/>
        </w:rPr>
        <w:t>−1.5</w:t>
      </w:r>
      <w:r>
        <w:rPr>
          <w:sz w:val="20"/>
          <w:szCs w:val="20"/>
        </w:rPr>
        <w:tab/>
      </w:r>
      <w:r>
        <w:rPr>
          <w:rFonts w:ascii="Arial" w:eastAsia="Arial" w:hAnsi="Arial" w:cs="Arial"/>
          <w:color w:val="4D4D4D"/>
          <w:sz w:val="18"/>
          <w:szCs w:val="18"/>
        </w:rPr>
        <w:t>−1.0</w:t>
      </w:r>
      <w:r>
        <w:rPr>
          <w:sz w:val="20"/>
          <w:szCs w:val="20"/>
        </w:rPr>
        <w:tab/>
      </w:r>
      <w:r>
        <w:rPr>
          <w:rFonts w:ascii="Arial" w:eastAsia="Arial" w:hAnsi="Arial" w:cs="Arial"/>
          <w:color w:val="4D4D4D"/>
          <w:sz w:val="18"/>
          <w:szCs w:val="18"/>
        </w:rPr>
        <w:t>−0.5</w:t>
      </w:r>
      <w:r>
        <w:rPr>
          <w:sz w:val="20"/>
          <w:szCs w:val="20"/>
        </w:rPr>
        <w:tab/>
      </w:r>
      <w:r>
        <w:rPr>
          <w:rFonts w:ascii="Arial" w:eastAsia="Arial" w:hAnsi="Arial" w:cs="Arial"/>
          <w:color w:val="4D4D4D"/>
          <w:sz w:val="17"/>
          <w:szCs w:val="17"/>
        </w:rPr>
        <w:t>0.0</w:t>
      </w:r>
    </w:p>
    <w:p w14:paraId="1C6C8D3D" w14:textId="77777777" w:rsidR="004B413C" w:rsidRDefault="004B413C">
      <w:pPr>
        <w:spacing w:line="8" w:lineRule="exact"/>
        <w:rPr>
          <w:sz w:val="20"/>
          <w:szCs w:val="20"/>
        </w:rPr>
      </w:pPr>
    </w:p>
    <w:p w14:paraId="0B731B0E" w14:textId="77777777" w:rsidR="004B413C" w:rsidRDefault="00EC2FEA">
      <w:pPr>
        <w:ind w:left="5260"/>
        <w:rPr>
          <w:sz w:val="20"/>
          <w:szCs w:val="20"/>
        </w:rPr>
      </w:pPr>
      <w:r>
        <w:rPr>
          <w:rFonts w:ascii="Arial" w:eastAsia="Arial" w:hAnsi="Arial" w:cs="Arial"/>
        </w:rPr>
        <w:t>Posterior Mean</w:t>
      </w:r>
    </w:p>
    <w:p w14:paraId="59E19CE9" w14:textId="77777777" w:rsidR="004B413C" w:rsidRDefault="004B413C">
      <w:pPr>
        <w:spacing w:line="200" w:lineRule="exact"/>
        <w:rPr>
          <w:sz w:val="20"/>
          <w:szCs w:val="20"/>
        </w:rPr>
      </w:pPr>
    </w:p>
    <w:p w14:paraId="3F4D72A8" w14:textId="77777777" w:rsidR="004B413C" w:rsidRDefault="004B413C">
      <w:pPr>
        <w:spacing w:line="363" w:lineRule="exact"/>
        <w:rPr>
          <w:sz w:val="20"/>
          <w:szCs w:val="20"/>
        </w:rPr>
      </w:pPr>
    </w:p>
    <w:p w14:paraId="193472F9" w14:textId="77777777" w:rsidR="004B413C" w:rsidRDefault="00EC2FEA">
      <w:pPr>
        <w:spacing w:line="260" w:lineRule="auto"/>
        <w:ind w:firstLine="8"/>
        <w:jc w:val="both"/>
        <w:rPr>
          <w:sz w:val="20"/>
          <w:szCs w:val="20"/>
        </w:rPr>
      </w:pPr>
      <w:r>
        <w:rPr>
          <w:rFonts w:ascii="Arial" w:eastAsia="Arial" w:hAnsi="Arial" w:cs="Arial"/>
          <w:sz w:val="20"/>
          <w:szCs w:val="20"/>
        </w:rPr>
        <w:t>Figure 89: Estimated mean regression coeﬃcients (dots) and 95% credible intervals (bars) for eﬀect of groundwater levels at Quin Brook on vegetation species cover abundances based on Bayesian Regression Analysis (HUI REF 2015). Species with a negative mean posterior value are likely to increase in cover abundance as water levels decline while species with positive values are predicted to increase in cover abundance with water increasing water levels. Only those species with coeﬃcients significanlty diﬀerent to zero are shown.</w:t>
      </w:r>
    </w:p>
    <w:p w14:paraId="0C2B6911" w14:textId="77777777" w:rsidR="004B413C" w:rsidRDefault="004B413C">
      <w:pPr>
        <w:spacing w:line="200" w:lineRule="exact"/>
        <w:rPr>
          <w:sz w:val="20"/>
          <w:szCs w:val="20"/>
        </w:rPr>
      </w:pPr>
    </w:p>
    <w:p w14:paraId="786A63E6" w14:textId="77777777" w:rsidR="004B413C" w:rsidRDefault="004B413C">
      <w:pPr>
        <w:spacing w:line="200" w:lineRule="exact"/>
        <w:rPr>
          <w:sz w:val="20"/>
          <w:szCs w:val="20"/>
        </w:rPr>
      </w:pPr>
    </w:p>
    <w:p w14:paraId="24876DA3" w14:textId="77777777" w:rsidR="004B413C" w:rsidRDefault="004B413C">
      <w:pPr>
        <w:spacing w:line="200" w:lineRule="exact"/>
        <w:rPr>
          <w:sz w:val="20"/>
          <w:szCs w:val="20"/>
        </w:rPr>
      </w:pPr>
    </w:p>
    <w:p w14:paraId="7A85BC16" w14:textId="77777777" w:rsidR="004B413C" w:rsidRDefault="004B413C">
      <w:pPr>
        <w:spacing w:line="200" w:lineRule="exact"/>
        <w:rPr>
          <w:sz w:val="20"/>
          <w:szCs w:val="20"/>
        </w:rPr>
      </w:pPr>
    </w:p>
    <w:p w14:paraId="778D88D5" w14:textId="77777777" w:rsidR="004B413C" w:rsidRDefault="004B413C">
      <w:pPr>
        <w:spacing w:line="200" w:lineRule="exact"/>
        <w:rPr>
          <w:sz w:val="20"/>
          <w:szCs w:val="20"/>
        </w:rPr>
      </w:pPr>
    </w:p>
    <w:p w14:paraId="0BC74280" w14:textId="77777777" w:rsidR="004B413C" w:rsidRDefault="004B413C">
      <w:pPr>
        <w:spacing w:line="200" w:lineRule="exact"/>
        <w:rPr>
          <w:sz w:val="20"/>
          <w:szCs w:val="20"/>
        </w:rPr>
      </w:pPr>
    </w:p>
    <w:p w14:paraId="764EEA5C" w14:textId="77777777" w:rsidR="004B413C" w:rsidRDefault="004B413C">
      <w:pPr>
        <w:spacing w:line="200" w:lineRule="exact"/>
        <w:rPr>
          <w:sz w:val="20"/>
          <w:szCs w:val="20"/>
        </w:rPr>
      </w:pPr>
    </w:p>
    <w:p w14:paraId="4C81BEA9" w14:textId="77777777" w:rsidR="004B413C" w:rsidRDefault="004B413C">
      <w:pPr>
        <w:spacing w:line="200" w:lineRule="exact"/>
        <w:rPr>
          <w:sz w:val="20"/>
          <w:szCs w:val="20"/>
        </w:rPr>
      </w:pPr>
    </w:p>
    <w:p w14:paraId="287C4152" w14:textId="77777777" w:rsidR="004B413C" w:rsidRDefault="004B413C">
      <w:pPr>
        <w:spacing w:line="200" w:lineRule="exact"/>
        <w:rPr>
          <w:sz w:val="20"/>
          <w:szCs w:val="20"/>
        </w:rPr>
      </w:pPr>
    </w:p>
    <w:p w14:paraId="41E2BE28" w14:textId="77777777" w:rsidR="004B413C" w:rsidRDefault="004B413C">
      <w:pPr>
        <w:spacing w:line="200" w:lineRule="exact"/>
        <w:rPr>
          <w:sz w:val="20"/>
          <w:szCs w:val="20"/>
        </w:rPr>
      </w:pPr>
    </w:p>
    <w:p w14:paraId="32A5D66E" w14:textId="77777777" w:rsidR="004B413C" w:rsidRDefault="004B413C">
      <w:pPr>
        <w:spacing w:line="200" w:lineRule="exact"/>
        <w:rPr>
          <w:sz w:val="20"/>
          <w:szCs w:val="20"/>
        </w:rPr>
      </w:pPr>
    </w:p>
    <w:p w14:paraId="1F2001E5" w14:textId="77777777" w:rsidR="004B413C" w:rsidRDefault="004B413C">
      <w:pPr>
        <w:spacing w:line="200" w:lineRule="exact"/>
        <w:rPr>
          <w:sz w:val="20"/>
          <w:szCs w:val="20"/>
        </w:rPr>
      </w:pPr>
    </w:p>
    <w:p w14:paraId="29F5700E" w14:textId="77777777" w:rsidR="004B413C" w:rsidRDefault="004B413C">
      <w:pPr>
        <w:spacing w:line="202" w:lineRule="exact"/>
        <w:rPr>
          <w:sz w:val="20"/>
          <w:szCs w:val="20"/>
        </w:rPr>
      </w:pPr>
    </w:p>
    <w:p w14:paraId="47D895F6" w14:textId="77777777" w:rsidR="004B413C" w:rsidRDefault="00EC2FEA">
      <w:pPr>
        <w:jc w:val="center"/>
        <w:rPr>
          <w:sz w:val="20"/>
          <w:szCs w:val="20"/>
        </w:rPr>
      </w:pPr>
      <w:r>
        <w:rPr>
          <w:rFonts w:ascii="Arial" w:eastAsia="Arial" w:hAnsi="Arial" w:cs="Arial"/>
          <w:sz w:val="20"/>
          <w:szCs w:val="20"/>
        </w:rPr>
        <w:t>142</w:t>
      </w:r>
    </w:p>
    <w:p w14:paraId="5AFDE624" w14:textId="77777777" w:rsidR="004B413C" w:rsidRDefault="004B413C">
      <w:pPr>
        <w:sectPr w:rsidR="004B413C">
          <w:type w:val="continuous"/>
          <w:pgSz w:w="12240" w:h="15840"/>
          <w:pgMar w:top="1440" w:right="1440" w:bottom="272" w:left="1440" w:header="0" w:footer="0" w:gutter="0"/>
          <w:cols w:space="720" w:equalWidth="0">
            <w:col w:w="9360"/>
          </w:cols>
        </w:sectPr>
      </w:pPr>
    </w:p>
    <w:p w14:paraId="5972E2DF" w14:textId="77777777" w:rsidR="004B413C" w:rsidRDefault="00EC2FEA">
      <w:pPr>
        <w:spacing w:line="200" w:lineRule="exact"/>
        <w:rPr>
          <w:sz w:val="20"/>
          <w:szCs w:val="20"/>
        </w:rPr>
      </w:pPr>
      <w:bookmarkStart w:id="180" w:name="page143"/>
      <w:bookmarkEnd w:id="180"/>
      <w:r>
        <w:rPr>
          <w:noProof/>
          <w:sz w:val="20"/>
          <w:szCs w:val="20"/>
        </w:rPr>
        <w:lastRenderedPageBreak/>
        <w:drawing>
          <wp:anchor distT="0" distB="0" distL="114300" distR="114300" simplePos="0" relativeHeight="252372992" behindDoc="1" locked="0" layoutInCell="0" allowOverlap="1" wp14:anchorId="5E1B5834" wp14:editId="5A139D41">
            <wp:simplePos x="0" y="0"/>
            <wp:positionH relativeFrom="page">
              <wp:posOffset>1386205</wp:posOffset>
            </wp:positionH>
            <wp:positionV relativeFrom="page">
              <wp:posOffset>2674620</wp:posOffset>
            </wp:positionV>
            <wp:extent cx="5200015" cy="3646805"/>
            <wp:effectExtent l="0" t="0" r="0" b="0"/>
            <wp:wrapNone/>
            <wp:docPr id="1423" name="Picture 1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3"/>
                    <pic:cNvPicPr>
                      <a:picLocks noChangeAspect="1" noChangeArrowheads="1"/>
                    </pic:cNvPicPr>
                  </pic:nvPicPr>
                  <pic:blipFill>
                    <a:blip r:embed="rId905"/>
                    <a:srcRect/>
                    <a:stretch>
                      <a:fillRect/>
                    </a:stretch>
                  </pic:blipFill>
                  <pic:spPr bwMode="auto">
                    <a:xfrm>
                      <a:off x="0" y="0"/>
                      <a:ext cx="5200015" cy="3646805"/>
                    </a:xfrm>
                    <a:prstGeom prst="rect">
                      <a:avLst/>
                    </a:prstGeom>
                    <a:noFill/>
                  </pic:spPr>
                </pic:pic>
              </a:graphicData>
            </a:graphic>
          </wp:anchor>
        </w:drawing>
      </w:r>
    </w:p>
    <w:p w14:paraId="27765F27" w14:textId="77777777" w:rsidR="004B413C" w:rsidRDefault="004B413C">
      <w:pPr>
        <w:spacing w:line="200" w:lineRule="exact"/>
        <w:rPr>
          <w:sz w:val="20"/>
          <w:szCs w:val="20"/>
        </w:rPr>
      </w:pPr>
    </w:p>
    <w:p w14:paraId="032D225B" w14:textId="77777777" w:rsidR="004B413C" w:rsidRDefault="004B413C">
      <w:pPr>
        <w:spacing w:line="200" w:lineRule="exact"/>
        <w:rPr>
          <w:sz w:val="20"/>
          <w:szCs w:val="20"/>
        </w:rPr>
      </w:pPr>
    </w:p>
    <w:p w14:paraId="758B9F99" w14:textId="77777777" w:rsidR="004B413C" w:rsidRDefault="004B413C">
      <w:pPr>
        <w:spacing w:line="200" w:lineRule="exact"/>
        <w:rPr>
          <w:sz w:val="20"/>
          <w:szCs w:val="20"/>
        </w:rPr>
      </w:pPr>
    </w:p>
    <w:p w14:paraId="0876A6AD" w14:textId="77777777" w:rsidR="004B413C" w:rsidRDefault="004B413C">
      <w:pPr>
        <w:spacing w:line="200" w:lineRule="exact"/>
        <w:rPr>
          <w:sz w:val="20"/>
          <w:szCs w:val="20"/>
        </w:rPr>
      </w:pPr>
    </w:p>
    <w:p w14:paraId="4AE4E93A" w14:textId="77777777" w:rsidR="004B413C" w:rsidRDefault="004B413C">
      <w:pPr>
        <w:spacing w:line="200" w:lineRule="exact"/>
        <w:rPr>
          <w:sz w:val="20"/>
          <w:szCs w:val="20"/>
        </w:rPr>
      </w:pPr>
    </w:p>
    <w:p w14:paraId="4AD4409E" w14:textId="77777777" w:rsidR="004B413C" w:rsidRDefault="004B413C">
      <w:pPr>
        <w:spacing w:line="200" w:lineRule="exact"/>
        <w:rPr>
          <w:sz w:val="20"/>
          <w:szCs w:val="20"/>
        </w:rPr>
      </w:pPr>
    </w:p>
    <w:p w14:paraId="4BBFD27A" w14:textId="77777777" w:rsidR="004B413C" w:rsidRDefault="004B413C">
      <w:pPr>
        <w:spacing w:line="200" w:lineRule="exact"/>
        <w:rPr>
          <w:sz w:val="20"/>
          <w:szCs w:val="20"/>
        </w:rPr>
      </w:pPr>
    </w:p>
    <w:p w14:paraId="18FA6D70" w14:textId="77777777" w:rsidR="004B413C" w:rsidRDefault="004B413C">
      <w:pPr>
        <w:spacing w:line="200" w:lineRule="exact"/>
        <w:rPr>
          <w:sz w:val="20"/>
          <w:szCs w:val="20"/>
        </w:rPr>
      </w:pPr>
    </w:p>
    <w:p w14:paraId="5A45105E" w14:textId="77777777" w:rsidR="004B413C" w:rsidRDefault="004B413C">
      <w:pPr>
        <w:spacing w:line="200" w:lineRule="exact"/>
        <w:rPr>
          <w:sz w:val="20"/>
          <w:szCs w:val="20"/>
        </w:rPr>
      </w:pPr>
    </w:p>
    <w:p w14:paraId="2691C635" w14:textId="77777777" w:rsidR="004B413C" w:rsidRDefault="004B413C">
      <w:pPr>
        <w:spacing w:line="200" w:lineRule="exact"/>
        <w:rPr>
          <w:sz w:val="20"/>
          <w:szCs w:val="20"/>
        </w:rPr>
      </w:pPr>
    </w:p>
    <w:p w14:paraId="416DB3D9" w14:textId="77777777" w:rsidR="004B413C" w:rsidRDefault="004B413C">
      <w:pPr>
        <w:spacing w:line="200" w:lineRule="exact"/>
        <w:rPr>
          <w:sz w:val="20"/>
          <w:szCs w:val="20"/>
        </w:rPr>
      </w:pPr>
    </w:p>
    <w:p w14:paraId="28996872" w14:textId="77777777" w:rsidR="004B413C" w:rsidRDefault="004B413C">
      <w:pPr>
        <w:spacing w:line="200" w:lineRule="exact"/>
        <w:rPr>
          <w:sz w:val="20"/>
          <w:szCs w:val="20"/>
        </w:rPr>
      </w:pPr>
    </w:p>
    <w:p w14:paraId="2048A460" w14:textId="77777777" w:rsidR="004B413C" w:rsidRDefault="004B413C">
      <w:pPr>
        <w:spacing w:line="200" w:lineRule="exact"/>
        <w:rPr>
          <w:sz w:val="20"/>
          <w:szCs w:val="20"/>
        </w:rPr>
      </w:pPr>
    </w:p>
    <w:p w14:paraId="1DD6AAE1" w14:textId="77777777" w:rsidR="004B413C" w:rsidRDefault="004B413C">
      <w:pPr>
        <w:spacing w:line="200" w:lineRule="exact"/>
        <w:rPr>
          <w:sz w:val="20"/>
          <w:szCs w:val="20"/>
        </w:rPr>
      </w:pPr>
    </w:p>
    <w:p w14:paraId="4F662F76" w14:textId="77777777" w:rsidR="004B413C" w:rsidRDefault="004B413C">
      <w:pPr>
        <w:spacing w:line="200" w:lineRule="exact"/>
        <w:rPr>
          <w:sz w:val="20"/>
          <w:szCs w:val="20"/>
        </w:rPr>
      </w:pPr>
    </w:p>
    <w:p w14:paraId="1E37A4C6" w14:textId="77777777" w:rsidR="004B413C" w:rsidRDefault="004B413C">
      <w:pPr>
        <w:spacing w:line="200" w:lineRule="exact"/>
        <w:rPr>
          <w:sz w:val="20"/>
          <w:szCs w:val="20"/>
        </w:rPr>
      </w:pPr>
    </w:p>
    <w:p w14:paraId="57B910C7" w14:textId="77777777" w:rsidR="004B413C" w:rsidRDefault="004B413C">
      <w:pPr>
        <w:spacing w:line="200" w:lineRule="exact"/>
        <w:rPr>
          <w:sz w:val="20"/>
          <w:szCs w:val="20"/>
        </w:rPr>
      </w:pPr>
    </w:p>
    <w:p w14:paraId="71C57BC1" w14:textId="77777777" w:rsidR="004B413C" w:rsidRDefault="004B413C">
      <w:pPr>
        <w:spacing w:line="319" w:lineRule="exact"/>
        <w:rPr>
          <w:sz w:val="20"/>
          <w:szCs w:val="20"/>
        </w:rPr>
      </w:pPr>
    </w:p>
    <w:tbl>
      <w:tblPr>
        <w:tblW w:w="0" w:type="auto"/>
        <w:tblInd w:w="20" w:type="dxa"/>
        <w:tblLayout w:type="fixed"/>
        <w:tblCellMar>
          <w:left w:w="0" w:type="dxa"/>
          <w:right w:w="0" w:type="dxa"/>
        </w:tblCellMar>
        <w:tblLook w:val="04A0" w:firstRow="1" w:lastRow="0" w:firstColumn="1" w:lastColumn="0" w:noHBand="0" w:noVBand="1"/>
      </w:tblPr>
      <w:tblGrid>
        <w:gridCol w:w="360"/>
        <w:gridCol w:w="1720"/>
        <w:gridCol w:w="1940"/>
        <w:gridCol w:w="1980"/>
        <w:gridCol w:w="1940"/>
        <w:gridCol w:w="1180"/>
        <w:gridCol w:w="20"/>
      </w:tblGrid>
      <w:tr w:rsidR="004B413C" w14:paraId="6310C8F8" w14:textId="77777777">
        <w:trPr>
          <w:trHeight w:val="207"/>
        </w:trPr>
        <w:tc>
          <w:tcPr>
            <w:tcW w:w="360" w:type="dxa"/>
            <w:vAlign w:val="bottom"/>
          </w:tcPr>
          <w:p w14:paraId="402996AC" w14:textId="77777777" w:rsidR="004B413C" w:rsidRDefault="004B413C">
            <w:pPr>
              <w:rPr>
                <w:sz w:val="18"/>
                <w:szCs w:val="18"/>
              </w:rPr>
            </w:pPr>
          </w:p>
        </w:tc>
        <w:tc>
          <w:tcPr>
            <w:tcW w:w="1720" w:type="dxa"/>
            <w:vAlign w:val="bottom"/>
          </w:tcPr>
          <w:p w14:paraId="16860C32" w14:textId="77777777" w:rsidR="004B413C" w:rsidRDefault="00EC2FEA">
            <w:pPr>
              <w:ind w:right="1350"/>
              <w:jc w:val="right"/>
              <w:rPr>
                <w:sz w:val="20"/>
                <w:szCs w:val="20"/>
              </w:rPr>
            </w:pPr>
            <w:r>
              <w:rPr>
                <w:rFonts w:ascii="Arial" w:eastAsia="Arial" w:hAnsi="Arial" w:cs="Arial"/>
                <w:color w:val="4D4D4D"/>
                <w:sz w:val="18"/>
                <w:szCs w:val="18"/>
              </w:rPr>
              <w:t>40</w:t>
            </w:r>
          </w:p>
        </w:tc>
        <w:tc>
          <w:tcPr>
            <w:tcW w:w="1940" w:type="dxa"/>
            <w:vAlign w:val="bottom"/>
          </w:tcPr>
          <w:p w14:paraId="2F8E871F" w14:textId="77777777" w:rsidR="004B413C" w:rsidRDefault="004B413C">
            <w:pPr>
              <w:rPr>
                <w:sz w:val="18"/>
                <w:szCs w:val="18"/>
              </w:rPr>
            </w:pPr>
          </w:p>
        </w:tc>
        <w:tc>
          <w:tcPr>
            <w:tcW w:w="1980" w:type="dxa"/>
            <w:vAlign w:val="bottom"/>
          </w:tcPr>
          <w:p w14:paraId="09E28981" w14:textId="77777777" w:rsidR="004B413C" w:rsidRDefault="004B413C">
            <w:pPr>
              <w:rPr>
                <w:sz w:val="18"/>
                <w:szCs w:val="18"/>
              </w:rPr>
            </w:pPr>
          </w:p>
        </w:tc>
        <w:tc>
          <w:tcPr>
            <w:tcW w:w="1940" w:type="dxa"/>
            <w:vAlign w:val="bottom"/>
          </w:tcPr>
          <w:p w14:paraId="52C1DA27" w14:textId="77777777" w:rsidR="004B413C" w:rsidRDefault="004B413C">
            <w:pPr>
              <w:rPr>
                <w:sz w:val="18"/>
                <w:szCs w:val="18"/>
              </w:rPr>
            </w:pPr>
          </w:p>
        </w:tc>
        <w:tc>
          <w:tcPr>
            <w:tcW w:w="1180" w:type="dxa"/>
            <w:vAlign w:val="bottom"/>
          </w:tcPr>
          <w:p w14:paraId="71DADE29" w14:textId="77777777" w:rsidR="004B413C" w:rsidRDefault="004B413C">
            <w:pPr>
              <w:rPr>
                <w:sz w:val="18"/>
                <w:szCs w:val="18"/>
              </w:rPr>
            </w:pPr>
          </w:p>
        </w:tc>
        <w:tc>
          <w:tcPr>
            <w:tcW w:w="0" w:type="dxa"/>
            <w:vAlign w:val="bottom"/>
          </w:tcPr>
          <w:p w14:paraId="7489BC7C" w14:textId="77777777" w:rsidR="004B413C" w:rsidRDefault="004B413C">
            <w:pPr>
              <w:rPr>
                <w:sz w:val="1"/>
                <w:szCs w:val="1"/>
              </w:rPr>
            </w:pPr>
          </w:p>
        </w:tc>
      </w:tr>
      <w:tr w:rsidR="004B413C" w14:paraId="7E734419" w14:textId="77777777">
        <w:trPr>
          <w:trHeight w:val="1325"/>
        </w:trPr>
        <w:tc>
          <w:tcPr>
            <w:tcW w:w="360" w:type="dxa"/>
            <w:textDirection w:val="btLr"/>
            <w:vAlign w:val="bottom"/>
          </w:tcPr>
          <w:p w14:paraId="15FACFE7" w14:textId="77777777" w:rsidR="004B413C" w:rsidRDefault="00EC2FEA">
            <w:pPr>
              <w:rPr>
                <w:sz w:val="20"/>
                <w:szCs w:val="20"/>
              </w:rPr>
            </w:pPr>
            <w:r>
              <w:rPr>
                <w:rFonts w:ascii="Symbol" w:eastAsia="Symbol" w:hAnsi="Symbol" w:cs="Symbol"/>
                <w:w w:val="70"/>
                <w:sz w:val="28"/>
                <w:szCs w:val="28"/>
              </w:rPr>
              <w:t>(     )</w:t>
            </w:r>
            <w:r>
              <w:rPr>
                <w:rFonts w:ascii="Arial" w:eastAsia="Arial" w:hAnsi="Arial" w:cs="Arial"/>
                <w:w w:val="70"/>
              </w:rPr>
              <w:t>mAHD</w:t>
            </w:r>
          </w:p>
        </w:tc>
        <w:tc>
          <w:tcPr>
            <w:tcW w:w="1720" w:type="dxa"/>
            <w:vMerge w:val="restart"/>
            <w:vAlign w:val="bottom"/>
          </w:tcPr>
          <w:p w14:paraId="5206836B" w14:textId="77777777" w:rsidR="004B413C" w:rsidRDefault="00EC2FEA">
            <w:pPr>
              <w:ind w:right="1350"/>
              <w:jc w:val="right"/>
              <w:rPr>
                <w:sz w:val="20"/>
                <w:szCs w:val="20"/>
              </w:rPr>
            </w:pPr>
            <w:r>
              <w:rPr>
                <w:rFonts w:ascii="Arial" w:eastAsia="Arial" w:hAnsi="Arial" w:cs="Arial"/>
                <w:color w:val="4D4D4D"/>
                <w:sz w:val="18"/>
                <w:szCs w:val="18"/>
              </w:rPr>
              <w:t>39</w:t>
            </w:r>
          </w:p>
        </w:tc>
        <w:tc>
          <w:tcPr>
            <w:tcW w:w="1940" w:type="dxa"/>
            <w:vAlign w:val="bottom"/>
          </w:tcPr>
          <w:p w14:paraId="5EEC8A0B" w14:textId="77777777" w:rsidR="004B413C" w:rsidRDefault="004B413C">
            <w:pPr>
              <w:rPr>
                <w:sz w:val="24"/>
                <w:szCs w:val="24"/>
              </w:rPr>
            </w:pPr>
          </w:p>
        </w:tc>
        <w:tc>
          <w:tcPr>
            <w:tcW w:w="1980" w:type="dxa"/>
            <w:vAlign w:val="bottom"/>
          </w:tcPr>
          <w:p w14:paraId="3378B099" w14:textId="77777777" w:rsidR="004B413C" w:rsidRDefault="004B413C">
            <w:pPr>
              <w:rPr>
                <w:sz w:val="24"/>
                <w:szCs w:val="24"/>
              </w:rPr>
            </w:pPr>
          </w:p>
        </w:tc>
        <w:tc>
          <w:tcPr>
            <w:tcW w:w="1940" w:type="dxa"/>
            <w:vAlign w:val="bottom"/>
          </w:tcPr>
          <w:p w14:paraId="381BA6F0" w14:textId="77777777" w:rsidR="004B413C" w:rsidRDefault="004B413C">
            <w:pPr>
              <w:rPr>
                <w:sz w:val="24"/>
                <w:szCs w:val="24"/>
              </w:rPr>
            </w:pPr>
          </w:p>
        </w:tc>
        <w:tc>
          <w:tcPr>
            <w:tcW w:w="1180" w:type="dxa"/>
            <w:vAlign w:val="bottom"/>
          </w:tcPr>
          <w:p w14:paraId="17E0185C" w14:textId="77777777" w:rsidR="004B413C" w:rsidRDefault="004B413C">
            <w:pPr>
              <w:rPr>
                <w:sz w:val="24"/>
                <w:szCs w:val="24"/>
              </w:rPr>
            </w:pPr>
          </w:p>
        </w:tc>
        <w:tc>
          <w:tcPr>
            <w:tcW w:w="0" w:type="dxa"/>
            <w:vAlign w:val="bottom"/>
          </w:tcPr>
          <w:p w14:paraId="0B134CBA" w14:textId="77777777" w:rsidR="004B413C" w:rsidRDefault="004B413C">
            <w:pPr>
              <w:rPr>
                <w:sz w:val="1"/>
                <w:szCs w:val="1"/>
              </w:rPr>
            </w:pPr>
          </w:p>
        </w:tc>
      </w:tr>
      <w:tr w:rsidR="004B413C" w14:paraId="2C667851" w14:textId="77777777">
        <w:trPr>
          <w:trHeight w:val="186"/>
        </w:trPr>
        <w:tc>
          <w:tcPr>
            <w:tcW w:w="360" w:type="dxa"/>
            <w:vMerge w:val="restart"/>
            <w:textDirection w:val="btLr"/>
            <w:vAlign w:val="bottom"/>
          </w:tcPr>
          <w:p w14:paraId="27086CB1" w14:textId="77777777" w:rsidR="004B413C" w:rsidRDefault="00EC2FEA">
            <w:pPr>
              <w:rPr>
                <w:sz w:val="20"/>
                <w:szCs w:val="20"/>
              </w:rPr>
            </w:pPr>
            <w:r>
              <w:rPr>
                <w:rFonts w:ascii="Arial" w:eastAsia="Arial" w:hAnsi="Arial" w:cs="Arial"/>
                <w:w w:val="98"/>
              </w:rPr>
              <w:t>Water Level</w:t>
            </w:r>
          </w:p>
        </w:tc>
        <w:tc>
          <w:tcPr>
            <w:tcW w:w="1720" w:type="dxa"/>
            <w:vMerge/>
            <w:vAlign w:val="bottom"/>
          </w:tcPr>
          <w:p w14:paraId="093E94A7" w14:textId="77777777" w:rsidR="004B413C" w:rsidRDefault="004B413C">
            <w:pPr>
              <w:rPr>
                <w:sz w:val="16"/>
                <w:szCs w:val="16"/>
              </w:rPr>
            </w:pPr>
          </w:p>
        </w:tc>
        <w:tc>
          <w:tcPr>
            <w:tcW w:w="1940" w:type="dxa"/>
            <w:vAlign w:val="bottom"/>
          </w:tcPr>
          <w:p w14:paraId="40D96FAF" w14:textId="77777777" w:rsidR="004B413C" w:rsidRDefault="004B413C">
            <w:pPr>
              <w:rPr>
                <w:sz w:val="16"/>
                <w:szCs w:val="16"/>
              </w:rPr>
            </w:pPr>
          </w:p>
        </w:tc>
        <w:tc>
          <w:tcPr>
            <w:tcW w:w="1980" w:type="dxa"/>
            <w:vAlign w:val="bottom"/>
          </w:tcPr>
          <w:p w14:paraId="709E5C12" w14:textId="77777777" w:rsidR="004B413C" w:rsidRDefault="004B413C">
            <w:pPr>
              <w:rPr>
                <w:sz w:val="16"/>
                <w:szCs w:val="16"/>
              </w:rPr>
            </w:pPr>
          </w:p>
        </w:tc>
        <w:tc>
          <w:tcPr>
            <w:tcW w:w="1940" w:type="dxa"/>
            <w:vAlign w:val="bottom"/>
          </w:tcPr>
          <w:p w14:paraId="063F1408" w14:textId="77777777" w:rsidR="004B413C" w:rsidRDefault="004B413C">
            <w:pPr>
              <w:rPr>
                <w:sz w:val="16"/>
                <w:szCs w:val="16"/>
              </w:rPr>
            </w:pPr>
          </w:p>
        </w:tc>
        <w:tc>
          <w:tcPr>
            <w:tcW w:w="1180" w:type="dxa"/>
            <w:vAlign w:val="bottom"/>
          </w:tcPr>
          <w:p w14:paraId="3CF02330" w14:textId="77777777" w:rsidR="004B413C" w:rsidRDefault="004B413C">
            <w:pPr>
              <w:rPr>
                <w:sz w:val="16"/>
                <w:szCs w:val="16"/>
              </w:rPr>
            </w:pPr>
          </w:p>
        </w:tc>
        <w:tc>
          <w:tcPr>
            <w:tcW w:w="0" w:type="dxa"/>
            <w:vAlign w:val="bottom"/>
          </w:tcPr>
          <w:p w14:paraId="6382CFB0" w14:textId="77777777" w:rsidR="004B413C" w:rsidRDefault="004B413C">
            <w:pPr>
              <w:rPr>
                <w:sz w:val="1"/>
                <w:szCs w:val="1"/>
              </w:rPr>
            </w:pPr>
          </w:p>
        </w:tc>
      </w:tr>
      <w:tr w:rsidR="004B413C" w14:paraId="20B4955A" w14:textId="77777777">
        <w:trPr>
          <w:trHeight w:val="1022"/>
        </w:trPr>
        <w:tc>
          <w:tcPr>
            <w:tcW w:w="360" w:type="dxa"/>
            <w:vMerge/>
            <w:vAlign w:val="bottom"/>
          </w:tcPr>
          <w:p w14:paraId="72228C0C" w14:textId="77777777" w:rsidR="004B413C" w:rsidRDefault="004B413C">
            <w:pPr>
              <w:rPr>
                <w:sz w:val="24"/>
                <w:szCs w:val="24"/>
              </w:rPr>
            </w:pPr>
          </w:p>
        </w:tc>
        <w:tc>
          <w:tcPr>
            <w:tcW w:w="1720" w:type="dxa"/>
            <w:vAlign w:val="bottom"/>
          </w:tcPr>
          <w:p w14:paraId="32639349" w14:textId="77777777" w:rsidR="004B413C" w:rsidRDefault="004B413C">
            <w:pPr>
              <w:rPr>
                <w:sz w:val="24"/>
                <w:szCs w:val="24"/>
              </w:rPr>
            </w:pPr>
          </w:p>
        </w:tc>
        <w:tc>
          <w:tcPr>
            <w:tcW w:w="1940" w:type="dxa"/>
            <w:vAlign w:val="bottom"/>
          </w:tcPr>
          <w:p w14:paraId="311612CA" w14:textId="77777777" w:rsidR="004B413C" w:rsidRDefault="004B413C">
            <w:pPr>
              <w:rPr>
                <w:sz w:val="24"/>
                <w:szCs w:val="24"/>
              </w:rPr>
            </w:pPr>
          </w:p>
        </w:tc>
        <w:tc>
          <w:tcPr>
            <w:tcW w:w="1980" w:type="dxa"/>
            <w:vAlign w:val="bottom"/>
          </w:tcPr>
          <w:p w14:paraId="36DB9CDC" w14:textId="77777777" w:rsidR="004B413C" w:rsidRDefault="004B413C">
            <w:pPr>
              <w:rPr>
                <w:sz w:val="24"/>
                <w:szCs w:val="24"/>
              </w:rPr>
            </w:pPr>
          </w:p>
        </w:tc>
        <w:tc>
          <w:tcPr>
            <w:tcW w:w="1940" w:type="dxa"/>
            <w:vAlign w:val="bottom"/>
          </w:tcPr>
          <w:p w14:paraId="221D76B8" w14:textId="77777777" w:rsidR="004B413C" w:rsidRDefault="004B413C">
            <w:pPr>
              <w:rPr>
                <w:sz w:val="24"/>
                <w:szCs w:val="24"/>
              </w:rPr>
            </w:pPr>
          </w:p>
        </w:tc>
        <w:tc>
          <w:tcPr>
            <w:tcW w:w="1180" w:type="dxa"/>
            <w:vAlign w:val="bottom"/>
          </w:tcPr>
          <w:p w14:paraId="5F603FAB" w14:textId="77777777" w:rsidR="004B413C" w:rsidRDefault="004B413C">
            <w:pPr>
              <w:rPr>
                <w:sz w:val="24"/>
                <w:szCs w:val="24"/>
              </w:rPr>
            </w:pPr>
          </w:p>
        </w:tc>
        <w:tc>
          <w:tcPr>
            <w:tcW w:w="0" w:type="dxa"/>
            <w:vAlign w:val="bottom"/>
          </w:tcPr>
          <w:p w14:paraId="0A776043" w14:textId="77777777" w:rsidR="004B413C" w:rsidRDefault="004B413C">
            <w:pPr>
              <w:rPr>
                <w:sz w:val="1"/>
                <w:szCs w:val="1"/>
              </w:rPr>
            </w:pPr>
          </w:p>
        </w:tc>
      </w:tr>
      <w:tr w:rsidR="004B413C" w14:paraId="48426C2A" w14:textId="77777777">
        <w:trPr>
          <w:trHeight w:val="488"/>
        </w:trPr>
        <w:tc>
          <w:tcPr>
            <w:tcW w:w="360" w:type="dxa"/>
            <w:vAlign w:val="bottom"/>
          </w:tcPr>
          <w:p w14:paraId="4AD25B36" w14:textId="77777777" w:rsidR="004B413C" w:rsidRDefault="004B413C">
            <w:pPr>
              <w:rPr>
                <w:sz w:val="24"/>
                <w:szCs w:val="24"/>
              </w:rPr>
            </w:pPr>
          </w:p>
        </w:tc>
        <w:tc>
          <w:tcPr>
            <w:tcW w:w="1720" w:type="dxa"/>
            <w:vAlign w:val="bottom"/>
          </w:tcPr>
          <w:p w14:paraId="03020555" w14:textId="77777777" w:rsidR="004B413C" w:rsidRDefault="00EC2FEA">
            <w:pPr>
              <w:ind w:right="1350"/>
              <w:jc w:val="right"/>
              <w:rPr>
                <w:sz w:val="20"/>
                <w:szCs w:val="20"/>
              </w:rPr>
            </w:pPr>
            <w:r>
              <w:rPr>
                <w:rFonts w:ascii="Arial" w:eastAsia="Arial" w:hAnsi="Arial" w:cs="Arial"/>
                <w:color w:val="4D4D4D"/>
                <w:sz w:val="18"/>
                <w:szCs w:val="18"/>
              </w:rPr>
              <w:t>38</w:t>
            </w:r>
          </w:p>
        </w:tc>
        <w:tc>
          <w:tcPr>
            <w:tcW w:w="1940" w:type="dxa"/>
            <w:vAlign w:val="bottom"/>
          </w:tcPr>
          <w:p w14:paraId="7F9331C4" w14:textId="77777777" w:rsidR="004B413C" w:rsidRDefault="004B413C">
            <w:pPr>
              <w:rPr>
                <w:sz w:val="24"/>
                <w:szCs w:val="24"/>
              </w:rPr>
            </w:pPr>
          </w:p>
        </w:tc>
        <w:tc>
          <w:tcPr>
            <w:tcW w:w="1980" w:type="dxa"/>
            <w:vAlign w:val="bottom"/>
          </w:tcPr>
          <w:p w14:paraId="4CE92CA2" w14:textId="77777777" w:rsidR="004B413C" w:rsidRDefault="004B413C">
            <w:pPr>
              <w:rPr>
                <w:sz w:val="24"/>
                <w:szCs w:val="24"/>
              </w:rPr>
            </w:pPr>
          </w:p>
        </w:tc>
        <w:tc>
          <w:tcPr>
            <w:tcW w:w="1940" w:type="dxa"/>
            <w:vAlign w:val="bottom"/>
          </w:tcPr>
          <w:p w14:paraId="28621A25" w14:textId="77777777" w:rsidR="004B413C" w:rsidRDefault="004B413C">
            <w:pPr>
              <w:rPr>
                <w:sz w:val="24"/>
                <w:szCs w:val="24"/>
              </w:rPr>
            </w:pPr>
          </w:p>
        </w:tc>
        <w:tc>
          <w:tcPr>
            <w:tcW w:w="1180" w:type="dxa"/>
            <w:vAlign w:val="bottom"/>
          </w:tcPr>
          <w:p w14:paraId="5691C85E" w14:textId="77777777" w:rsidR="004B413C" w:rsidRDefault="004B413C">
            <w:pPr>
              <w:rPr>
                <w:sz w:val="24"/>
                <w:szCs w:val="24"/>
              </w:rPr>
            </w:pPr>
          </w:p>
        </w:tc>
        <w:tc>
          <w:tcPr>
            <w:tcW w:w="0" w:type="dxa"/>
            <w:vAlign w:val="bottom"/>
          </w:tcPr>
          <w:p w14:paraId="31C0B091" w14:textId="77777777" w:rsidR="004B413C" w:rsidRDefault="004B413C">
            <w:pPr>
              <w:rPr>
                <w:sz w:val="1"/>
                <w:szCs w:val="1"/>
              </w:rPr>
            </w:pPr>
          </w:p>
        </w:tc>
      </w:tr>
      <w:tr w:rsidR="004B413C" w14:paraId="263C5F8E" w14:textId="77777777">
        <w:trPr>
          <w:trHeight w:val="1625"/>
        </w:trPr>
        <w:tc>
          <w:tcPr>
            <w:tcW w:w="360" w:type="dxa"/>
            <w:vAlign w:val="bottom"/>
          </w:tcPr>
          <w:p w14:paraId="373C57A8" w14:textId="77777777" w:rsidR="004B413C" w:rsidRDefault="004B413C">
            <w:pPr>
              <w:rPr>
                <w:sz w:val="24"/>
                <w:szCs w:val="24"/>
              </w:rPr>
            </w:pPr>
          </w:p>
        </w:tc>
        <w:tc>
          <w:tcPr>
            <w:tcW w:w="1720" w:type="dxa"/>
            <w:vAlign w:val="bottom"/>
          </w:tcPr>
          <w:p w14:paraId="20FB9E0D" w14:textId="77777777" w:rsidR="004B413C" w:rsidRDefault="00EC2FEA">
            <w:pPr>
              <w:ind w:right="670"/>
              <w:jc w:val="right"/>
              <w:rPr>
                <w:sz w:val="20"/>
                <w:szCs w:val="20"/>
              </w:rPr>
            </w:pPr>
            <w:r>
              <w:rPr>
                <w:rFonts w:ascii="Arial" w:eastAsia="Arial" w:hAnsi="Arial" w:cs="Arial"/>
                <w:color w:val="4D4D4D"/>
                <w:sz w:val="18"/>
                <w:szCs w:val="18"/>
              </w:rPr>
              <w:t>1980</w:t>
            </w:r>
          </w:p>
        </w:tc>
        <w:tc>
          <w:tcPr>
            <w:tcW w:w="1940" w:type="dxa"/>
            <w:vAlign w:val="bottom"/>
          </w:tcPr>
          <w:p w14:paraId="6FEB2047" w14:textId="77777777" w:rsidR="004B413C" w:rsidRDefault="00EC2FEA">
            <w:pPr>
              <w:ind w:right="670"/>
              <w:jc w:val="right"/>
              <w:rPr>
                <w:sz w:val="20"/>
                <w:szCs w:val="20"/>
              </w:rPr>
            </w:pPr>
            <w:r>
              <w:rPr>
                <w:rFonts w:ascii="Arial" w:eastAsia="Arial" w:hAnsi="Arial" w:cs="Arial"/>
                <w:color w:val="4D4D4D"/>
                <w:sz w:val="18"/>
                <w:szCs w:val="18"/>
              </w:rPr>
              <w:t>1990</w:t>
            </w:r>
          </w:p>
        </w:tc>
        <w:tc>
          <w:tcPr>
            <w:tcW w:w="1980" w:type="dxa"/>
            <w:vAlign w:val="bottom"/>
          </w:tcPr>
          <w:p w14:paraId="2A422F8B" w14:textId="77777777" w:rsidR="004B413C" w:rsidRDefault="00EC2FEA">
            <w:pPr>
              <w:ind w:right="680"/>
              <w:jc w:val="right"/>
              <w:rPr>
                <w:sz w:val="20"/>
                <w:szCs w:val="20"/>
              </w:rPr>
            </w:pPr>
            <w:r>
              <w:rPr>
                <w:rFonts w:ascii="Arial" w:eastAsia="Arial" w:hAnsi="Arial" w:cs="Arial"/>
                <w:color w:val="4D4D4D"/>
                <w:sz w:val="18"/>
                <w:szCs w:val="18"/>
              </w:rPr>
              <w:t>2000</w:t>
            </w:r>
          </w:p>
        </w:tc>
        <w:tc>
          <w:tcPr>
            <w:tcW w:w="1940" w:type="dxa"/>
            <w:vAlign w:val="bottom"/>
          </w:tcPr>
          <w:p w14:paraId="4826A2C4" w14:textId="77777777" w:rsidR="004B413C" w:rsidRDefault="00EC2FEA">
            <w:pPr>
              <w:ind w:right="690"/>
              <w:jc w:val="right"/>
              <w:rPr>
                <w:sz w:val="20"/>
                <w:szCs w:val="20"/>
              </w:rPr>
            </w:pPr>
            <w:r>
              <w:rPr>
                <w:rFonts w:ascii="Arial" w:eastAsia="Arial" w:hAnsi="Arial" w:cs="Arial"/>
                <w:color w:val="4D4D4D"/>
                <w:sz w:val="18"/>
                <w:szCs w:val="18"/>
              </w:rPr>
              <w:t>2010</w:t>
            </w:r>
          </w:p>
        </w:tc>
        <w:tc>
          <w:tcPr>
            <w:tcW w:w="1180" w:type="dxa"/>
            <w:vAlign w:val="bottom"/>
          </w:tcPr>
          <w:p w14:paraId="0D3F06AF" w14:textId="77777777" w:rsidR="004B413C" w:rsidRDefault="00EC2FEA">
            <w:pPr>
              <w:jc w:val="right"/>
              <w:rPr>
                <w:sz w:val="20"/>
                <w:szCs w:val="20"/>
              </w:rPr>
            </w:pPr>
            <w:r>
              <w:rPr>
                <w:rFonts w:ascii="Arial" w:eastAsia="Arial" w:hAnsi="Arial" w:cs="Arial"/>
                <w:color w:val="4D4D4D"/>
                <w:sz w:val="18"/>
                <w:szCs w:val="18"/>
              </w:rPr>
              <w:t>2020</w:t>
            </w:r>
          </w:p>
        </w:tc>
        <w:tc>
          <w:tcPr>
            <w:tcW w:w="0" w:type="dxa"/>
            <w:vAlign w:val="bottom"/>
          </w:tcPr>
          <w:p w14:paraId="45F01402" w14:textId="77777777" w:rsidR="004B413C" w:rsidRDefault="004B413C">
            <w:pPr>
              <w:rPr>
                <w:sz w:val="1"/>
                <w:szCs w:val="1"/>
              </w:rPr>
            </w:pPr>
          </w:p>
        </w:tc>
      </w:tr>
      <w:tr w:rsidR="004B413C" w14:paraId="29728A85" w14:textId="77777777">
        <w:trPr>
          <w:trHeight w:val="260"/>
        </w:trPr>
        <w:tc>
          <w:tcPr>
            <w:tcW w:w="360" w:type="dxa"/>
            <w:vAlign w:val="bottom"/>
          </w:tcPr>
          <w:p w14:paraId="752A815B" w14:textId="77777777" w:rsidR="004B413C" w:rsidRDefault="004B413C"/>
        </w:tc>
        <w:tc>
          <w:tcPr>
            <w:tcW w:w="1720" w:type="dxa"/>
            <w:vAlign w:val="bottom"/>
          </w:tcPr>
          <w:p w14:paraId="7AB177CA" w14:textId="77777777" w:rsidR="004B413C" w:rsidRDefault="004B413C"/>
        </w:tc>
        <w:tc>
          <w:tcPr>
            <w:tcW w:w="1940" w:type="dxa"/>
            <w:vAlign w:val="bottom"/>
          </w:tcPr>
          <w:p w14:paraId="054D8AC7" w14:textId="77777777" w:rsidR="004B413C" w:rsidRDefault="004B413C"/>
        </w:tc>
        <w:tc>
          <w:tcPr>
            <w:tcW w:w="1980" w:type="dxa"/>
            <w:vAlign w:val="bottom"/>
          </w:tcPr>
          <w:p w14:paraId="0AD1BAA7" w14:textId="77777777" w:rsidR="004B413C" w:rsidRDefault="00EC2FEA">
            <w:pPr>
              <w:ind w:right="700"/>
              <w:jc w:val="right"/>
              <w:rPr>
                <w:sz w:val="20"/>
                <w:szCs w:val="20"/>
              </w:rPr>
            </w:pPr>
            <w:r>
              <w:rPr>
                <w:rFonts w:ascii="Arial" w:eastAsia="Arial" w:hAnsi="Arial" w:cs="Arial"/>
              </w:rPr>
              <w:t>Year</w:t>
            </w:r>
          </w:p>
        </w:tc>
        <w:tc>
          <w:tcPr>
            <w:tcW w:w="1940" w:type="dxa"/>
            <w:vAlign w:val="bottom"/>
          </w:tcPr>
          <w:p w14:paraId="2AF261A6" w14:textId="77777777" w:rsidR="004B413C" w:rsidRDefault="004B413C"/>
        </w:tc>
        <w:tc>
          <w:tcPr>
            <w:tcW w:w="1180" w:type="dxa"/>
            <w:vAlign w:val="bottom"/>
          </w:tcPr>
          <w:p w14:paraId="2F98F400" w14:textId="77777777" w:rsidR="004B413C" w:rsidRDefault="004B413C"/>
        </w:tc>
        <w:tc>
          <w:tcPr>
            <w:tcW w:w="0" w:type="dxa"/>
            <w:vAlign w:val="bottom"/>
          </w:tcPr>
          <w:p w14:paraId="19D55D8C" w14:textId="77777777" w:rsidR="004B413C" w:rsidRDefault="004B413C">
            <w:pPr>
              <w:rPr>
                <w:sz w:val="1"/>
                <w:szCs w:val="1"/>
              </w:rPr>
            </w:pPr>
          </w:p>
        </w:tc>
      </w:tr>
    </w:tbl>
    <w:p w14:paraId="2A38CECF" w14:textId="77777777" w:rsidR="004B413C" w:rsidRDefault="00EC2FEA">
      <w:pPr>
        <w:spacing w:line="20" w:lineRule="exact"/>
        <w:rPr>
          <w:sz w:val="20"/>
          <w:szCs w:val="20"/>
        </w:rPr>
      </w:pPr>
      <w:r>
        <w:rPr>
          <w:noProof/>
          <w:sz w:val="20"/>
          <w:szCs w:val="20"/>
        </w:rPr>
        <mc:AlternateContent>
          <mc:Choice Requires="wps">
            <w:drawing>
              <wp:anchor distT="0" distB="0" distL="114300" distR="114300" simplePos="0" relativeHeight="252374016" behindDoc="1" locked="0" layoutInCell="0" allowOverlap="1" wp14:anchorId="3D84A2B3" wp14:editId="24628FEF">
                <wp:simplePos x="0" y="0"/>
                <wp:positionH relativeFrom="column">
                  <wp:posOffset>443230</wp:posOffset>
                </wp:positionH>
                <wp:positionV relativeFrom="paragraph">
                  <wp:posOffset>-1263015</wp:posOffset>
                </wp:positionV>
                <wp:extent cx="34925" cy="0"/>
                <wp:effectExtent l="0" t="0" r="0" b="0"/>
                <wp:wrapNone/>
                <wp:docPr id="1424" name="Shape 142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4925" cy="4763"/>
                        </a:xfrm>
                        <a:prstGeom prst="line">
                          <a:avLst/>
                        </a:prstGeom>
                        <a:solidFill>
                          <a:srgbClr val="FFFFFF"/>
                        </a:solidFill>
                        <a:ln w="13589">
                          <a:solidFill>
                            <a:srgbClr val="333333"/>
                          </a:solidFill>
                          <a:miter lim="800000"/>
                          <a:headEnd/>
                          <a:tailEnd/>
                        </a:ln>
                      </wps:spPr>
                      <wps:bodyPr/>
                    </wps:wsp>
                  </a:graphicData>
                </a:graphic>
              </wp:anchor>
            </w:drawing>
          </mc:Choice>
          <mc:Fallback>
            <w:pict>
              <v:line w14:anchorId="4580078B" id="Shape 1424" o:spid="_x0000_s1026" style="position:absolute;z-index:-250942464;visibility:visible;mso-wrap-style:square;mso-wrap-distance-left:9pt;mso-wrap-distance-top:0;mso-wrap-distance-right:9pt;mso-wrap-distance-bottom:0;mso-position-horizontal:absolute;mso-position-horizontal-relative:text;mso-position-vertical:absolute;mso-position-vertical-relative:text" from="34.9pt,-99.45pt" to="37.65pt,-99.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" o:allowincell="f" filled="t" strokecolor="#333" strokeweight="1.07pt">
                <v:stroke joinstyle="miter"/>
                <o:lock v:ext="edit" shapetype="f"/>
              </v:line>
            </w:pict>
          </mc:Fallback>
        </mc:AlternateContent>
      </w:r>
      <w:r>
        <w:rPr>
          <w:noProof/>
          <w:sz w:val="20"/>
          <w:szCs w:val="20"/>
        </w:rPr>
        <mc:AlternateContent>
          <mc:Choice Requires="wps">
            <w:drawing>
              <wp:anchor distT="0" distB="0" distL="114300" distR="114300" simplePos="0" relativeHeight="252375040" behindDoc="1" locked="0" layoutInCell="0" allowOverlap="1" wp14:anchorId="743894AB" wp14:editId="39AC63F3">
                <wp:simplePos x="0" y="0"/>
                <wp:positionH relativeFrom="column">
                  <wp:posOffset>443230</wp:posOffset>
                </wp:positionH>
                <wp:positionV relativeFrom="paragraph">
                  <wp:posOffset>-2222500</wp:posOffset>
                </wp:positionV>
                <wp:extent cx="34925" cy="0"/>
                <wp:effectExtent l="0" t="0" r="0" b="0"/>
                <wp:wrapNone/>
                <wp:docPr id="1425" name="Shape 142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4925" cy="4763"/>
                        </a:xfrm>
                        <a:prstGeom prst="line">
                          <a:avLst/>
                        </a:prstGeom>
                        <a:solidFill>
                          <a:srgbClr val="FFFFFF"/>
                        </a:solidFill>
                        <a:ln w="13589">
                          <a:solidFill>
                            <a:srgbClr val="333333"/>
                          </a:solidFill>
                          <a:miter lim="800000"/>
                          <a:headEnd/>
                          <a:tailEnd/>
                        </a:ln>
                      </wps:spPr>
                      <wps:bodyPr/>
                    </wps:wsp>
                  </a:graphicData>
                </a:graphic>
              </wp:anchor>
            </w:drawing>
          </mc:Choice>
          <mc:Fallback>
            <w:pict>
              <v:line w14:anchorId="52FF2E83" id="Shape 1425" o:spid="_x0000_s1026" style="position:absolute;z-index:-250941440;visibility:visible;mso-wrap-style:square;mso-wrap-distance-left:9pt;mso-wrap-distance-top:0;mso-wrap-distance-right:9pt;mso-wrap-distance-bottom:0;mso-position-horizontal:absolute;mso-position-horizontal-relative:text;mso-position-vertical:absolute;mso-position-vertical-relative:text" from="34.9pt,-175pt" to="37.65pt,-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" o:allowincell="f" filled="t" strokecolor="#333" strokeweight="1.07pt">
                <v:stroke joinstyle="miter"/>
                <o:lock v:ext="edit" shapetype="f"/>
              </v:line>
            </w:pict>
          </mc:Fallback>
        </mc:AlternateContent>
      </w:r>
      <w:r>
        <w:rPr>
          <w:noProof/>
          <w:sz w:val="20"/>
          <w:szCs w:val="20"/>
        </w:rPr>
        <mc:AlternateContent>
          <mc:Choice Requires="wps">
            <w:drawing>
              <wp:anchor distT="0" distB="0" distL="114300" distR="114300" simplePos="0" relativeHeight="252376064" behindDoc="1" locked="0" layoutInCell="0" allowOverlap="1" wp14:anchorId="2583369F" wp14:editId="35D34755">
                <wp:simplePos x="0" y="0"/>
                <wp:positionH relativeFrom="column">
                  <wp:posOffset>443230</wp:posOffset>
                </wp:positionH>
                <wp:positionV relativeFrom="paragraph">
                  <wp:posOffset>-3181350</wp:posOffset>
                </wp:positionV>
                <wp:extent cx="34925" cy="0"/>
                <wp:effectExtent l="0" t="0" r="0" b="0"/>
                <wp:wrapNone/>
                <wp:docPr id="1426" name="Shape 142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4925" cy="4763"/>
                        </a:xfrm>
                        <a:prstGeom prst="line">
                          <a:avLst/>
                        </a:prstGeom>
                        <a:solidFill>
                          <a:srgbClr val="FFFFFF"/>
                        </a:solidFill>
                        <a:ln w="13589">
                          <a:solidFill>
                            <a:srgbClr val="333333"/>
                          </a:solidFill>
                          <a:miter lim="800000"/>
                          <a:headEnd/>
                          <a:tailEnd/>
                        </a:ln>
                      </wps:spPr>
                      <wps:bodyPr/>
                    </wps:wsp>
                  </a:graphicData>
                </a:graphic>
              </wp:anchor>
            </w:drawing>
          </mc:Choice>
          <mc:Fallback>
            <w:pict>
              <v:line w14:anchorId="5E062A2E" id="Shape 1426" o:spid="_x0000_s1026" style="position:absolute;z-index:-250940416;visibility:visible;mso-wrap-style:square;mso-wrap-distance-left:9pt;mso-wrap-distance-top:0;mso-wrap-distance-right:9pt;mso-wrap-distance-bottom:0;mso-position-horizontal:absolute;mso-position-horizontal-relative:text;mso-position-vertical:absolute;mso-position-vertical-relative:text" from="34.9pt,-250.5pt" to="37.65pt,-2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" o:allowincell="f" filled="t" strokecolor="#333" strokeweight="1.07pt">
                <v:stroke joinstyle="miter"/>
                <o:lock v:ext="edit" shapetype="f"/>
              </v:line>
            </w:pict>
          </mc:Fallback>
        </mc:AlternateContent>
      </w:r>
      <w:r>
        <w:rPr>
          <w:noProof/>
          <w:sz w:val="20"/>
          <w:szCs w:val="20"/>
        </w:rPr>
        <mc:AlternateContent>
          <mc:Choice Requires="wps">
            <w:drawing>
              <wp:anchor distT="0" distB="0" distL="114300" distR="114300" simplePos="0" relativeHeight="252377088" behindDoc="1" locked="0" layoutInCell="0" allowOverlap="1" wp14:anchorId="05644BFE" wp14:editId="73C40704">
                <wp:simplePos x="0" y="0"/>
                <wp:positionH relativeFrom="column">
                  <wp:posOffset>471170</wp:posOffset>
                </wp:positionH>
                <wp:positionV relativeFrom="paragraph">
                  <wp:posOffset>-335280</wp:posOffset>
                </wp:positionV>
                <wp:extent cx="5402580" cy="0"/>
                <wp:effectExtent l="0" t="0" r="0" b="0"/>
                <wp:wrapNone/>
                <wp:docPr id="1427" name="Shape 142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402580" cy="4763"/>
                        </a:xfrm>
                        <a:prstGeom prst="line">
                          <a:avLst/>
                        </a:prstGeom>
                        <a:solidFill>
                          <a:srgbClr val="FFFFFF"/>
                        </a:solidFill>
                        <a:ln w="13589">
                          <a:solidFill>
                            <a:srgbClr val="000000"/>
                          </a:solidFill>
                          <a:miter lim="800000"/>
                          <a:headEnd/>
                          <a:tailEnd/>
                        </a:ln>
                      </wps:spPr>
                      <wps:bodyPr/>
                    </wps:wsp>
                  </a:graphicData>
                </a:graphic>
              </wp:anchor>
            </w:drawing>
          </mc:Choice>
          <mc:Fallback>
            <w:pict>
              <v:line w14:anchorId="319184FC" id="Shape 1427" o:spid="_x0000_s1026" style="position:absolute;z-index:-250939392;visibility:visible;mso-wrap-style:square;mso-wrap-distance-left:9pt;mso-wrap-distance-top:0;mso-wrap-distance-right:9pt;mso-wrap-distance-bottom:0;mso-position-horizontal:absolute;mso-position-horizontal-relative:text;mso-position-vertical:absolute;mso-position-vertical-relative:text" from="37.1pt,-26.4pt" to="462.5pt,-2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" o:allowincell="f" filled="t" strokeweight="1.07pt">
                <v:stroke joinstyle="miter"/>
                <o:lock v:ext="edit" shapetype="f"/>
              </v:line>
            </w:pict>
          </mc:Fallback>
        </mc:AlternateContent>
      </w:r>
      <w:r>
        <w:rPr>
          <w:noProof/>
          <w:sz w:val="20"/>
          <w:szCs w:val="20"/>
        </w:rPr>
        <mc:AlternateContent>
          <mc:Choice Requires="wps">
            <w:drawing>
              <wp:anchor distT="0" distB="0" distL="114300" distR="114300" simplePos="0" relativeHeight="252378112" behindDoc="1" locked="0" layoutInCell="0" allowOverlap="1" wp14:anchorId="424E2A0D" wp14:editId="4BB00977">
                <wp:simplePos x="0" y="0"/>
                <wp:positionH relativeFrom="column">
                  <wp:posOffset>718820</wp:posOffset>
                </wp:positionH>
                <wp:positionV relativeFrom="paragraph">
                  <wp:posOffset>-335280</wp:posOffset>
                </wp:positionV>
                <wp:extent cx="0" cy="34925"/>
                <wp:effectExtent l="0" t="0" r="0" b="0"/>
                <wp:wrapNone/>
                <wp:docPr id="1428" name="Shape 142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4925"/>
                        </a:xfrm>
                        <a:prstGeom prst="line">
                          <a:avLst/>
                        </a:prstGeom>
                        <a:solidFill>
                          <a:srgbClr val="FFFFFF"/>
                        </a:solidFill>
                        <a:ln w="13589">
                          <a:solidFill>
                            <a:srgbClr val="333333"/>
                          </a:solidFill>
                          <a:miter lim="800000"/>
                          <a:headEnd/>
                          <a:tailEnd/>
                        </a:ln>
                      </wps:spPr>
                      <wps:bodyPr/>
                    </wps:wsp>
                  </a:graphicData>
                </a:graphic>
              </wp:anchor>
            </w:drawing>
          </mc:Choice>
          <mc:Fallback>
            <w:pict>
              <v:line w14:anchorId="38ADB9E0" id="Shape 1428" o:spid="_x0000_s1026" style="position:absolute;z-index:-250938368;visibility:visible;mso-wrap-style:square;mso-wrap-distance-left:9pt;mso-wrap-distance-top:0;mso-wrap-distance-right:9pt;mso-wrap-distance-bottom:0;mso-position-horizontal:absolute;mso-position-horizontal-relative:text;mso-position-vertical:absolute;mso-position-vertical-relative:text" from="56.6pt,-26.4pt" to="56.6pt,-2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" o:allowincell="f" filled="t" strokecolor="#333" strokeweight="1.07pt">
                <v:stroke joinstyle="miter"/>
                <o:lock v:ext="edit" shapetype="f"/>
              </v:line>
            </w:pict>
          </mc:Fallback>
        </mc:AlternateContent>
      </w:r>
      <w:r>
        <w:rPr>
          <w:noProof/>
          <w:sz w:val="20"/>
          <w:szCs w:val="20"/>
        </w:rPr>
        <mc:AlternateContent>
          <mc:Choice Requires="wps">
            <w:drawing>
              <wp:anchor distT="0" distB="0" distL="114300" distR="114300" simplePos="0" relativeHeight="252379136" behindDoc="1" locked="0" layoutInCell="0" allowOverlap="1" wp14:anchorId="3B6804C7" wp14:editId="208C2B60">
                <wp:simplePos x="0" y="0"/>
                <wp:positionH relativeFrom="column">
                  <wp:posOffset>1958340</wp:posOffset>
                </wp:positionH>
                <wp:positionV relativeFrom="paragraph">
                  <wp:posOffset>-335280</wp:posOffset>
                </wp:positionV>
                <wp:extent cx="0" cy="34925"/>
                <wp:effectExtent l="0" t="0" r="0" b="0"/>
                <wp:wrapNone/>
                <wp:docPr id="1429" name="Shape 142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4925"/>
                        </a:xfrm>
                        <a:prstGeom prst="line">
                          <a:avLst/>
                        </a:prstGeom>
                        <a:solidFill>
                          <a:srgbClr val="FFFFFF"/>
                        </a:solidFill>
                        <a:ln w="13589">
                          <a:solidFill>
                            <a:srgbClr val="333333"/>
                          </a:solidFill>
                          <a:miter lim="800000"/>
                          <a:headEnd/>
                          <a:tailEnd/>
                        </a:ln>
                      </wps:spPr>
                      <wps:bodyPr/>
                    </wps:wsp>
                  </a:graphicData>
                </a:graphic>
              </wp:anchor>
            </w:drawing>
          </mc:Choice>
          <mc:Fallback>
            <w:pict>
              <v:line w14:anchorId="3B6C0DA9" id="Shape 1429" o:spid="_x0000_s1026" style="position:absolute;z-index:-250937344;visibility:visible;mso-wrap-style:square;mso-wrap-distance-left:9pt;mso-wrap-distance-top:0;mso-wrap-distance-right:9pt;mso-wrap-distance-bottom:0;mso-position-horizontal:absolute;mso-position-horizontal-relative:text;mso-position-vertical:absolute;mso-position-vertical-relative:text" from="154.2pt,-26.4pt" to="154.2pt,-2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" o:allowincell="f" filled="t" strokecolor="#333" strokeweight="1.07pt">
                <v:stroke joinstyle="miter"/>
                <o:lock v:ext="edit" shapetype="f"/>
              </v:line>
            </w:pict>
          </mc:Fallback>
        </mc:AlternateContent>
      </w:r>
      <w:r>
        <w:rPr>
          <w:noProof/>
          <w:sz w:val="20"/>
          <w:szCs w:val="20"/>
        </w:rPr>
        <mc:AlternateContent>
          <mc:Choice Requires="wps">
            <w:drawing>
              <wp:anchor distT="0" distB="0" distL="114300" distR="114300" simplePos="0" relativeHeight="252380160" behindDoc="1" locked="0" layoutInCell="0" allowOverlap="1" wp14:anchorId="3C68B6A0" wp14:editId="1832ED2C">
                <wp:simplePos x="0" y="0"/>
                <wp:positionH relativeFrom="column">
                  <wp:posOffset>3197225</wp:posOffset>
                </wp:positionH>
                <wp:positionV relativeFrom="paragraph">
                  <wp:posOffset>-335280</wp:posOffset>
                </wp:positionV>
                <wp:extent cx="0" cy="34925"/>
                <wp:effectExtent l="0" t="0" r="0" b="0"/>
                <wp:wrapNone/>
                <wp:docPr id="1430" name="Shape 143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4925"/>
                        </a:xfrm>
                        <a:prstGeom prst="line">
                          <a:avLst/>
                        </a:prstGeom>
                        <a:solidFill>
                          <a:srgbClr val="FFFFFF"/>
                        </a:solidFill>
                        <a:ln w="13589">
                          <a:solidFill>
                            <a:srgbClr val="333333"/>
                          </a:solidFill>
                          <a:miter lim="800000"/>
                          <a:headEnd/>
                          <a:tailEnd/>
                        </a:ln>
                      </wps:spPr>
                      <wps:bodyPr/>
                    </wps:wsp>
                  </a:graphicData>
                </a:graphic>
              </wp:anchor>
            </w:drawing>
          </mc:Choice>
          <mc:Fallback>
            <w:pict>
              <v:line w14:anchorId="5D27222A" id="Shape 1430" o:spid="_x0000_s1026" style="position:absolute;z-index:-250936320;visibility:visible;mso-wrap-style:square;mso-wrap-distance-left:9pt;mso-wrap-distance-top:0;mso-wrap-distance-right:9pt;mso-wrap-distance-bottom:0;mso-position-horizontal:absolute;mso-position-horizontal-relative:text;mso-position-vertical:absolute;mso-position-vertical-relative:text" from="251.75pt,-26.4pt" to="251.75pt,-2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" o:allowincell="f" filled="t" strokecolor="#333" strokeweight="1.07pt">
                <v:stroke joinstyle="miter"/>
                <o:lock v:ext="edit" shapetype="f"/>
              </v:line>
            </w:pict>
          </mc:Fallback>
        </mc:AlternateContent>
      </w:r>
      <w:r>
        <w:rPr>
          <w:noProof/>
          <w:sz w:val="20"/>
          <w:szCs w:val="20"/>
        </w:rPr>
        <mc:AlternateContent>
          <mc:Choice Requires="wps">
            <w:drawing>
              <wp:anchor distT="0" distB="0" distL="114300" distR="114300" simplePos="0" relativeHeight="252381184" behindDoc="1" locked="0" layoutInCell="0" allowOverlap="1" wp14:anchorId="74C16AAD" wp14:editId="3B2669CE">
                <wp:simplePos x="0" y="0"/>
                <wp:positionH relativeFrom="column">
                  <wp:posOffset>4436745</wp:posOffset>
                </wp:positionH>
                <wp:positionV relativeFrom="paragraph">
                  <wp:posOffset>-335280</wp:posOffset>
                </wp:positionV>
                <wp:extent cx="0" cy="34925"/>
                <wp:effectExtent l="0" t="0" r="0" b="0"/>
                <wp:wrapNone/>
                <wp:docPr id="1431" name="Shape 143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4925"/>
                        </a:xfrm>
                        <a:prstGeom prst="line">
                          <a:avLst/>
                        </a:prstGeom>
                        <a:solidFill>
                          <a:srgbClr val="FFFFFF"/>
                        </a:solidFill>
                        <a:ln w="13589">
                          <a:solidFill>
                            <a:srgbClr val="333333"/>
                          </a:solidFill>
                          <a:miter lim="800000"/>
                          <a:headEnd/>
                          <a:tailEnd/>
                        </a:ln>
                      </wps:spPr>
                      <wps:bodyPr/>
                    </wps:wsp>
                  </a:graphicData>
                </a:graphic>
              </wp:anchor>
            </w:drawing>
          </mc:Choice>
          <mc:Fallback>
            <w:pict>
              <v:line w14:anchorId="088437A5" id="Shape 1431" o:spid="_x0000_s1026" style="position:absolute;z-index:-250935296;visibility:visible;mso-wrap-style:square;mso-wrap-distance-left:9pt;mso-wrap-distance-top:0;mso-wrap-distance-right:9pt;mso-wrap-distance-bottom:0;mso-position-horizontal:absolute;mso-position-horizontal-relative:text;mso-position-vertical:absolute;mso-position-vertical-relative:text" from="349.35pt,-26.4pt" to="349.35pt,-2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" o:allowincell="f" filled="t" strokecolor="#333" strokeweight="1.07pt">
                <v:stroke joinstyle="miter"/>
                <o:lock v:ext="edit" shapetype="f"/>
              </v:line>
            </w:pict>
          </mc:Fallback>
        </mc:AlternateContent>
      </w:r>
      <w:r>
        <w:rPr>
          <w:noProof/>
          <w:sz w:val="20"/>
          <w:szCs w:val="20"/>
        </w:rPr>
        <mc:AlternateContent>
          <mc:Choice Requires="wps">
            <w:drawing>
              <wp:anchor distT="0" distB="0" distL="114300" distR="114300" simplePos="0" relativeHeight="252382208" behindDoc="1" locked="0" layoutInCell="0" allowOverlap="1" wp14:anchorId="4BB5E086" wp14:editId="1B73429C">
                <wp:simplePos x="0" y="0"/>
                <wp:positionH relativeFrom="column">
                  <wp:posOffset>5675630</wp:posOffset>
                </wp:positionH>
                <wp:positionV relativeFrom="paragraph">
                  <wp:posOffset>-335280</wp:posOffset>
                </wp:positionV>
                <wp:extent cx="0" cy="34925"/>
                <wp:effectExtent l="0" t="0" r="0" b="0"/>
                <wp:wrapNone/>
                <wp:docPr id="1432" name="Shape 143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4925"/>
                        </a:xfrm>
                        <a:prstGeom prst="line">
                          <a:avLst/>
                        </a:prstGeom>
                        <a:solidFill>
                          <a:srgbClr val="FFFFFF"/>
                        </a:solidFill>
                        <a:ln w="13589">
                          <a:solidFill>
                            <a:srgbClr val="333333"/>
                          </a:solidFill>
                          <a:miter lim="800000"/>
                          <a:headEnd/>
                          <a:tailEnd/>
                        </a:ln>
                      </wps:spPr>
                      <wps:bodyPr/>
                    </wps:wsp>
                  </a:graphicData>
                </a:graphic>
              </wp:anchor>
            </w:drawing>
          </mc:Choice>
          <mc:Fallback>
            <w:pict>
              <v:line w14:anchorId="16374B3E" id="Shape 1432" o:spid="_x0000_s1026" style="position:absolute;z-index:-250934272;visibility:visible;mso-wrap-style:square;mso-wrap-distance-left:9pt;mso-wrap-distance-top:0;mso-wrap-distance-right:9pt;mso-wrap-distance-bottom:0;mso-position-horizontal:absolute;mso-position-horizontal-relative:text;mso-position-vertical:absolute;mso-position-vertical-relative:text" from="446.9pt,-26.4pt" to="446.9pt,-2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" o:allowincell="f" filled="t" strokecolor="#333" strokeweight="1.07pt">
                <v:stroke joinstyle="miter"/>
                <o:lock v:ext="edit" shapetype="f"/>
              </v:line>
            </w:pict>
          </mc:Fallback>
        </mc:AlternateContent>
      </w:r>
    </w:p>
    <w:p w14:paraId="6062A168" w14:textId="77777777" w:rsidR="004B413C" w:rsidRDefault="004B413C">
      <w:pPr>
        <w:spacing w:line="200" w:lineRule="exact"/>
        <w:rPr>
          <w:sz w:val="20"/>
          <w:szCs w:val="20"/>
        </w:rPr>
      </w:pPr>
    </w:p>
    <w:p w14:paraId="42D6F430" w14:textId="77777777" w:rsidR="004B413C" w:rsidRDefault="004B413C">
      <w:pPr>
        <w:spacing w:line="343" w:lineRule="exact"/>
        <w:rPr>
          <w:sz w:val="20"/>
          <w:szCs w:val="20"/>
        </w:rPr>
      </w:pPr>
    </w:p>
    <w:p w14:paraId="4B62B45F" w14:textId="77777777" w:rsidR="004B413C" w:rsidRDefault="00EC2FEA">
      <w:pPr>
        <w:spacing w:line="275" w:lineRule="auto"/>
        <w:jc w:val="both"/>
        <w:rPr>
          <w:sz w:val="20"/>
          <w:szCs w:val="20"/>
        </w:rPr>
      </w:pPr>
      <w:r>
        <w:rPr>
          <w:rFonts w:ascii="Arial" w:eastAsia="Arial" w:hAnsi="Arial" w:cs="Arial"/>
          <w:sz w:val="20"/>
          <w:szCs w:val="20"/>
        </w:rPr>
        <w:t>Figure 90: Groundwater levels recorded at bore 61710078 that represent fluctuations in groundwaters at Gingin Brook. Red segments on fitted line represent statistically significant periods of declining groundwater levels.</w:t>
      </w:r>
    </w:p>
    <w:p w14:paraId="24AE7FAC" w14:textId="77777777" w:rsidR="004B413C" w:rsidRDefault="004B413C">
      <w:pPr>
        <w:spacing w:line="200" w:lineRule="exact"/>
        <w:rPr>
          <w:sz w:val="20"/>
          <w:szCs w:val="20"/>
        </w:rPr>
      </w:pPr>
    </w:p>
    <w:p w14:paraId="5564B72F" w14:textId="77777777" w:rsidR="004B413C" w:rsidRDefault="004B413C">
      <w:pPr>
        <w:spacing w:line="200" w:lineRule="exact"/>
        <w:rPr>
          <w:sz w:val="20"/>
          <w:szCs w:val="20"/>
        </w:rPr>
      </w:pPr>
    </w:p>
    <w:p w14:paraId="13D46DC7" w14:textId="77777777" w:rsidR="004B413C" w:rsidRDefault="004B413C">
      <w:pPr>
        <w:spacing w:line="200" w:lineRule="exact"/>
        <w:rPr>
          <w:sz w:val="20"/>
          <w:szCs w:val="20"/>
        </w:rPr>
      </w:pPr>
    </w:p>
    <w:p w14:paraId="57842DC1" w14:textId="77777777" w:rsidR="004B413C" w:rsidRDefault="004B413C">
      <w:pPr>
        <w:spacing w:line="200" w:lineRule="exact"/>
        <w:rPr>
          <w:sz w:val="20"/>
          <w:szCs w:val="20"/>
        </w:rPr>
      </w:pPr>
    </w:p>
    <w:p w14:paraId="04DC2361" w14:textId="77777777" w:rsidR="004B413C" w:rsidRDefault="004B413C">
      <w:pPr>
        <w:spacing w:line="200" w:lineRule="exact"/>
        <w:rPr>
          <w:sz w:val="20"/>
          <w:szCs w:val="20"/>
        </w:rPr>
      </w:pPr>
    </w:p>
    <w:p w14:paraId="0C45E0B0" w14:textId="77777777" w:rsidR="004B413C" w:rsidRDefault="004B413C">
      <w:pPr>
        <w:spacing w:line="200" w:lineRule="exact"/>
        <w:rPr>
          <w:sz w:val="20"/>
          <w:szCs w:val="20"/>
        </w:rPr>
      </w:pPr>
    </w:p>
    <w:p w14:paraId="6FC96600" w14:textId="77777777" w:rsidR="004B413C" w:rsidRDefault="004B413C">
      <w:pPr>
        <w:spacing w:line="200" w:lineRule="exact"/>
        <w:rPr>
          <w:sz w:val="20"/>
          <w:szCs w:val="20"/>
        </w:rPr>
      </w:pPr>
    </w:p>
    <w:p w14:paraId="1C5AF255" w14:textId="77777777" w:rsidR="004B413C" w:rsidRDefault="004B413C">
      <w:pPr>
        <w:spacing w:line="200" w:lineRule="exact"/>
        <w:rPr>
          <w:sz w:val="20"/>
          <w:szCs w:val="20"/>
        </w:rPr>
      </w:pPr>
    </w:p>
    <w:p w14:paraId="680F62BF" w14:textId="77777777" w:rsidR="004B413C" w:rsidRDefault="004B413C">
      <w:pPr>
        <w:spacing w:line="200" w:lineRule="exact"/>
        <w:rPr>
          <w:sz w:val="20"/>
          <w:szCs w:val="20"/>
        </w:rPr>
      </w:pPr>
    </w:p>
    <w:p w14:paraId="314C183F" w14:textId="77777777" w:rsidR="004B413C" w:rsidRDefault="004B413C">
      <w:pPr>
        <w:spacing w:line="200" w:lineRule="exact"/>
        <w:rPr>
          <w:sz w:val="20"/>
          <w:szCs w:val="20"/>
        </w:rPr>
      </w:pPr>
    </w:p>
    <w:p w14:paraId="4F4B0114" w14:textId="77777777" w:rsidR="004B413C" w:rsidRDefault="004B413C">
      <w:pPr>
        <w:spacing w:line="200" w:lineRule="exact"/>
        <w:rPr>
          <w:sz w:val="20"/>
          <w:szCs w:val="20"/>
        </w:rPr>
      </w:pPr>
    </w:p>
    <w:p w14:paraId="0B752E17" w14:textId="77777777" w:rsidR="004B413C" w:rsidRDefault="004B413C">
      <w:pPr>
        <w:spacing w:line="200" w:lineRule="exact"/>
        <w:rPr>
          <w:sz w:val="20"/>
          <w:szCs w:val="20"/>
        </w:rPr>
      </w:pPr>
    </w:p>
    <w:p w14:paraId="2975E952" w14:textId="77777777" w:rsidR="004B413C" w:rsidRDefault="004B413C">
      <w:pPr>
        <w:spacing w:line="200" w:lineRule="exact"/>
        <w:rPr>
          <w:sz w:val="20"/>
          <w:szCs w:val="20"/>
        </w:rPr>
      </w:pPr>
    </w:p>
    <w:p w14:paraId="2B84B4C6" w14:textId="77777777" w:rsidR="004B413C" w:rsidRDefault="004B413C">
      <w:pPr>
        <w:spacing w:line="348" w:lineRule="exact"/>
        <w:rPr>
          <w:sz w:val="20"/>
          <w:szCs w:val="20"/>
        </w:rPr>
      </w:pPr>
    </w:p>
    <w:p w14:paraId="1D17DC6F" w14:textId="77777777" w:rsidR="004B413C" w:rsidRDefault="00EC2FEA">
      <w:pPr>
        <w:jc w:val="center"/>
        <w:rPr>
          <w:sz w:val="20"/>
          <w:szCs w:val="20"/>
        </w:rPr>
      </w:pPr>
      <w:r>
        <w:rPr>
          <w:rFonts w:ascii="Arial" w:eastAsia="Arial" w:hAnsi="Arial" w:cs="Arial"/>
          <w:sz w:val="20"/>
          <w:szCs w:val="20"/>
        </w:rPr>
        <w:t>143</w:t>
      </w:r>
    </w:p>
    <w:p w14:paraId="37705342" w14:textId="77777777" w:rsidR="004B413C" w:rsidRDefault="004B413C">
      <w:pPr>
        <w:sectPr w:rsidR="004B413C">
          <w:pgSz w:w="12240" w:h="15840"/>
          <w:pgMar w:top="1440" w:right="1440" w:bottom="272" w:left="1440" w:header="0" w:footer="0" w:gutter="0"/>
          <w:cols w:space="720" w:equalWidth="0">
            <w:col w:w="9360"/>
          </w:cols>
        </w:sectPr>
      </w:pPr>
    </w:p>
    <w:p w14:paraId="6B36E902" w14:textId="77777777" w:rsidR="004B413C" w:rsidRDefault="00EC2FEA">
      <w:pPr>
        <w:ind w:left="20"/>
        <w:rPr>
          <w:sz w:val="20"/>
          <w:szCs w:val="20"/>
        </w:rPr>
      </w:pPr>
      <w:bookmarkStart w:id="181" w:name="page144"/>
      <w:bookmarkEnd w:id="181"/>
      <w:r>
        <w:rPr>
          <w:rFonts w:ascii="Arial" w:eastAsia="Arial" w:hAnsi="Arial" w:cs="Arial"/>
          <w:b/>
          <w:bCs/>
          <w:sz w:val="29"/>
          <w:szCs w:val="29"/>
        </w:rPr>
        <w:lastRenderedPageBreak/>
        <w:t>Summary</w:t>
      </w:r>
    </w:p>
    <w:p w14:paraId="3495F05B" w14:textId="77777777" w:rsidR="004B413C" w:rsidRDefault="004B413C">
      <w:pPr>
        <w:spacing w:line="315" w:lineRule="exact"/>
        <w:rPr>
          <w:sz w:val="20"/>
          <w:szCs w:val="20"/>
        </w:rPr>
      </w:pPr>
    </w:p>
    <w:p w14:paraId="7732ABFF" w14:textId="77777777" w:rsidR="004B413C" w:rsidRDefault="00EC2FEA">
      <w:pPr>
        <w:ind w:left="20"/>
        <w:rPr>
          <w:sz w:val="20"/>
          <w:szCs w:val="20"/>
        </w:rPr>
      </w:pPr>
      <w:r>
        <w:rPr>
          <w:rFonts w:ascii="Arial" w:eastAsia="Arial" w:hAnsi="Arial" w:cs="Arial"/>
          <w:b/>
          <w:bCs/>
          <w:sz w:val="24"/>
          <w:szCs w:val="24"/>
        </w:rPr>
        <w:t>Overview</w:t>
      </w:r>
    </w:p>
    <w:p w14:paraId="6DFD46C7" w14:textId="77777777" w:rsidR="004B413C" w:rsidRDefault="004B413C">
      <w:pPr>
        <w:spacing w:line="251" w:lineRule="exact"/>
        <w:rPr>
          <w:sz w:val="20"/>
          <w:szCs w:val="20"/>
        </w:rPr>
      </w:pPr>
    </w:p>
    <w:p w14:paraId="289124EC" w14:textId="77777777" w:rsidR="004B413C" w:rsidRDefault="00EC2FEA">
      <w:pPr>
        <w:ind w:left="20"/>
        <w:rPr>
          <w:sz w:val="20"/>
          <w:szCs w:val="20"/>
        </w:rPr>
      </w:pPr>
      <w:r>
        <w:rPr>
          <w:rFonts w:ascii="Arial" w:eastAsia="Arial" w:hAnsi="Arial" w:cs="Arial"/>
          <w:b/>
          <w:bCs/>
          <w:sz w:val="24"/>
          <w:szCs w:val="24"/>
        </w:rPr>
        <w:t>Vegetation</w:t>
      </w:r>
    </w:p>
    <w:p w14:paraId="63424979" w14:textId="77777777" w:rsidR="004B413C" w:rsidRDefault="004B413C">
      <w:pPr>
        <w:spacing w:line="251" w:lineRule="exact"/>
        <w:rPr>
          <w:sz w:val="20"/>
          <w:szCs w:val="20"/>
        </w:rPr>
      </w:pPr>
    </w:p>
    <w:p w14:paraId="01099BB3" w14:textId="77777777" w:rsidR="004B413C" w:rsidRDefault="00EC2FEA">
      <w:pPr>
        <w:ind w:left="20"/>
        <w:rPr>
          <w:sz w:val="20"/>
          <w:szCs w:val="20"/>
        </w:rPr>
      </w:pPr>
      <w:r>
        <w:rPr>
          <w:rFonts w:ascii="Arial" w:eastAsia="Arial" w:hAnsi="Arial" w:cs="Arial"/>
          <w:b/>
          <w:bCs/>
          <w:sz w:val="24"/>
          <w:szCs w:val="24"/>
        </w:rPr>
        <w:t>Aquatic Invertebrates</w:t>
      </w:r>
    </w:p>
    <w:p w14:paraId="68A6D55A" w14:textId="77777777" w:rsidR="004B413C" w:rsidRDefault="004B413C">
      <w:pPr>
        <w:spacing w:line="251" w:lineRule="exact"/>
        <w:rPr>
          <w:sz w:val="20"/>
          <w:szCs w:val="20"/>
        </w:rPr>
      </w:pPr>
    </w:p>
    <w:p w14:paraId="6353C7CB" w14:textId="77777777" w:rsidR="004B413C" w:rsidRDefault="00EC2FEA">
      <w:pPr>
        <w:ind w:left="20"/>
        <w:rPr>
          <w:sz w:val="20"/>
          <w:szCs w:val="20"/>
        </w:rPr>
      </w:pPr>
      <w:r>
        <w:rPr>
          <w:rFonts w:ascii="Arial" w:eastAsia="Arial" w:hAnsi="Arial" w:cs="Arial"/>
          <w:b/>
          <w:bCs/>
          <w:sz w:val="24"/>
          <w:szCs w:val="24"/>
        </w:rPr>
        <w:t>Management objectives</w:t>
      </w:r>
    </w:p>
    <w:p w14:paraId="2024A3D8" w14:textId="77777777" w:rsidR="004B413C" w:rsidRDefault="004B413C">
      <w:pPr>
        <w:spacing w:line="251" w:lineRule="exact"/>
        <w:rPr>
          <w:sz w:val="20"/>
          <w:szCs w:val="20"/>
        </w:rPr>
      </w:pPr>
    </w:p>
    <w:p w14:paraId="38AE5AEE" w14:textId="77777777" w:rsidR="004B413C" w:rsidRDefault="00EC2FEA">
      <w:pPr>
        <w:ind w:left="20"/>
        <w:rPr>
          <w:sz w:val="20"/>
          <w:szCs w:val="20"/>
        </w:rPr>
      </w:pPr>
      <w:r>
        <w:rPr>
          <w:rFonts w:ascii="Arial" w:eastAsia="Arial" w:hAnsi="Arial" w:cs="Arial"/>
          <w:b/>
          <w:bCs/>
          <w:sz w:val="24"/>
          <w:szCs w:val="24"/>
        </w:rPr>
        <w:t>Conclusions</w:t>
      </w:r>
    </w:p>
    <w:p w14:paraId="13E31E8D" w14:textId="77777777" w:rsidR="004B413C" w:rsidRDefault="004B413C">
      <w:pPr>
        <w:spacing w:line="258" w:lineRule="exact"/>
        <w:rPr>
          <w:sz w:val="20"/>
          <w:szCs w:val="20"/>
        </w:rPr>
      </w:pPr>
    </w:p>
    <w:p w14:paraId="0B17C2A5" w14:textId="77777777" w:rsidR="004B413C" w:rsidRDefault="00EC2FEA">
      <w:pPr>
        <w:rPr>
          <w:sz w:val="20"/>
          <w:szCs w:val="20"/>
        </w:rPr>
      </w:pPr>
      <w:r>
        <w:rPr>
          <w:rFonts w:ascii="Arial" w:eastAsia="Arial" w:hAnsi="Arial" w:cs="Arial"/>
          <w:sz w:val="20"/>
          <w:szCs w:val="20"/>
        </w:rPr>
        <w:t>(COMMENT ON MELALEUCA QUINQUENERVIA? MARIGINIUP)</w:t>
      </w:r>
    </w:p>
    <w:p w14:paraId="2992E8FE" w14:textId="77777777" w:rsidR="004B413C" w:rsidRDefault="004B413C">
      <w:pPr>
        <w:spacing w:line="200" w:lineRule="exact"/>
        <w:rPr>
          <w:sz w:val="20"/>
          <w:szCs w:val="20"/>
        </w:rPr>
      </w:pPr>
    </w:p>
    <w:p w14:paraId="040122D5" w14:textId="77777777" w:rsidR="004B413C" w:rsidRDefault="004B413C">
      <w:pPr>
        <w:spacing w:line="249" w:lineRule="exact"/>
        <w:rPr>
          <w:sz w:val="20"/>
          <w:szCs w:val="20"/>
        </w:rPr>
      </w:pPr>
    </w:p>
    <w:p w14:paraId="3AA1EE97" w14:textId="77777777" w:rsidR="004B413C" w:rsidRDefault="00EC2FEA">
      <w:pPr>
        <w:ind w:left="20"/>
        <w:rPr>
          <w:sz w:val="20"/>
          <w:szCs w:val="20"/>
        </w:rPr>
      </w:pPr>
      <w:r>
        <w:rPr>
          <w:rFonts w:ascii="Arial" w:eastAsia="Arial" w:hAnsi="Arial" w:cs="Arial"/>
          <w:b/>
          <w:bCs/>
          <w:sz w:val="29"/>
          <w:szCs w:val="29"/>
        </w:rPr>
        <w:t>References</w:t>
      </w:r>
    </w:p>
    <w:p w14:paraId="714AECF2" w14:textId="77777777" w:rsidR="004B413C" w:rsidRDefault="004B413C">
      <w:pPr>
        <w:spacing w:line="322" w:lineRule="exact"/>
        <w:rPr>
          <w:sz w:val="20"/>
          <w:szCs w:val="20"/>
        </w:rPr>
      </w:pPr>
    </w:p>
    <w:p w14:paraId="6270F4CD" w14:textId="77777777" w:rsidR="004B413C" w:rsidRDefault="00EC2FEA">
      <w:pPr>
        <w:spacing w:line="302" w:lineRule="auto"/>
        <w:ind w:left="20" w:right="40"/>
        <w:rPr>
          <w:sz w:val="20"/>
          <w:szCs w:val="20"/>
        </w:rPr>
      </w:pPr>
      <w:r>
        <w:rPr>
          <w:rFonts w:ascii="Arial" w:eastAsia="Arial" w:hAnsi="Arial" w:cs="Arial"/>
          <w:sz w:val="20"/>
          <w:szCs w:val="20"/>
        </w:rPr>
        <w:t>Bamford, M.J., Bamford, A.R., 2003. Vertebrate Fauna: Valuesand Groundwater Dependence in the Gnangara Study Area. Water; Rivers Commission, Perth, Western Australia.</w:t>
      </w:r>
    </w:p>
    <w:p w14:paraId="226C441A" w14:textId="77777777" w:rsidR="004B413C" w:rsidRDefault="004B413C">
      <w:pPr>
        <w:spacing w:line="19" w:lineRule="exact"/>
        <w:rPr>
          <w:sz w:val="20"/>
          <w:szCs w:val="20"/>
        </w:rPr>
      </w:pPr>
    </w:p>
    <w:p w14:paraId="2E7D54F1" w14:textId="77777777" w:rsidR="004B413C" w:rsidRDefault="00EC2FEA">
      <w:pPr>
        <w:spacing w:line="302" w:lineRule="auto"/>
        <w:ind w:right="40" w:firstLine="10"/>
        <w:rPr>
          <w:sz w:val="20"/>
          <w:szCs w:val="20"/>
        </w:rPr>
      </w:pPr>
      <w:r>
        <w:rPr>
          <w:rFonts w:ascii="Arial" w:eastAsia="Arial" w:hAnsi="Arial" w:cs="Arial"/>
          <w:sz w:val="20"/>
          <w:szCs w:val="20"/>
        </w:rPr>
        <w:t>Buller, G., Kavazos, C.R.J., Froend, R., 2019. Wetland Vegetation Monitoring 2018 Survey of Gnangara Wetlands. Edith Cowan Univeristy, Joondalup.</w:t>
      </w:r>
    </w:p>
    <w:p w14:paraId="19305D92" w14:textId="77777777" w:rsidR="004B413C" w:rsidRDefault="004B413C">
      <w:pPr>
        <w:spacing w:line="19" w:lineRule="exact"/>
        <w:rPr>
          <w:sz w:val="20"/>
          <w:szCs w:val="20"/>
        </w:rPr>
      </w:pPr>
    </w:p>
    <w:p w14:paraId="6F827078" w14:textId="77777777" w:rsidR="004B413C" w:rsidRDefault="00EC2FEA">
      <w:pPr>
        <w:spacing w:line="302" w:lineRule="auto"/>
        <w:ind w:right="40" w:firstLine="10"/>
        <w:rPr>
          <w:sz w:val="20"/>
          <w:szCs w:val="20"/>
        </w:rPr>
      </w:pPr>
      <w:r>
        <w:rPr>
          <w:rFonts w:ascii="Arial" w:eastAsia="Arial" w:hAnsi="Arial" w:cs="Arial"/>
          <w:sz w:val="20"/>
          <w:szCs w:val="20"/>
        </w:rPr>
        <w:t>Buller, G., Kavazos, C.R.J., Froend, R., 2018. Wetland Vegetation Monitoring 2017 Survey of Gnangara Wetlands. Edith Cowan University, Joondalup.</w:t>
      </w:r>
    </w:p>
    <w:p w14:paraId="7A21A1E7" w14:textId="77777777" w:rsidR="004B413C" w:rsidRDefault="004B413C">
      <w:pPr>
        <w:spacing w:line="19" w:lineRule="exact"/>
        <w:rPr>
          <w:sz w:val="20"/>
          <w:szCs w:val="20"/>
        </w:rPr>
      </w:pPr>
    </w:p>
    <w:p w14:paraId="774D13ED" w14:textId="77777777" w:rsidR="004B413C" w:rsidRDefault="00EC2FEA">
      <w:pPr>
        <w:spacing w:line="302" w:lineRule="auto"/>
        <w:ind w:right="40" w:firstLine="23"/>
        <w:rPr>
          <w:sz w:val="20"/>
          <w:szCs w:val="20"/>
        </w:rPr>
      </w:pPr>
      <w:r>
        <w:rPr>
          <w:rFonts w:ascii="Arial" w:eastAsia="Arial" w:hAnsi="Arial" w:cs="Arial"/>
          <w:sz w:val="20"/>
          <w:szCs w:val="20"/>
        </w:rPr>
        <w:t>Department of Water, 2011. Groundwater-surface water interaction along Gingin Brook Western Australia (No. January). Government of Western Australia.</w:t>
      </w:r>
    </w:p>
    <w:p w14:paraId="6302526C" w14:textId="77777777" w:rsidR="004B413C" w:rsidRDefault="004B413C">
      <w:pPr>
        <w:spacing w:line="19" w:lineRule="exact"/>
        <w:rPr>
          <w:sz w:val="20"/>
          <w:szCs w:val="20"/>
        </w:rPr>
      </w:pPr>
    </w:p>
    <w:p w14:paraId="6B20E5A7" w14:textId="77777777" w:rsidR="004B413C" w:rsidRDefault="00EC2FEA">
      <w:pPr>
        <w:spacing w:line="302" w:lineRule="auto"/>
        <w:ind w:left="20" w:right="40"/>
        <w:rPr>
          <w:sz w:val="20"/>
          <w:szCs w:val="20"/>
        </w:rPr>
      </w:pPr>
      <w:r>
        <w:rPr>
          <w:rFonts w:ascii="Arial" w:eastAsia="Arial" w:hAnsi="Arial" w:cs="Arial"/>
          <w:sz w:val="20"/>
          <w:szCs w:val="20"/>
        </w:rPr>
        <w:t>Department of Water, 2008. Review of ministerial conditions on the groundwater resources of the Gnangara Mound (No. January). Department of Water, Perth, Western Australia.</w:t>
      </w:r>
    </w:p>
    <w:p w14:paraId="68173180" w14:textId="77777777" w:rsidR="004B413C" w:rsidRDefault="004B413C">
      <w:pPr>
        <w:spacing w:line="19" w:lineRule="exact"/>
        <w:rPr>
          <w:sz w:val="20"/>
          <w:szCs w:val="20"/>
        </w:rPr>
      </w:pPr>
    </w:p>
    <w:p w14:paraId="5CD2E2D3" w14:textId="77777777" w:rsidR="004B413C" w:rsidRDefault="00EC2FEA">
      <w:pPr>
        <w:spacing w:line="275" w:lineRule="auto"/>
        <w:ind w:left="20" w:firstLine="10"/>
        <w:jc w:val="both"/>
        <w:rPr>
          <w:rFonts w:ascii="Arial" w:eastAsia="Arial" w:hAnsi="Arial" w:cs="Arial"/>
          <w:sz w:val="20"/>
          <w:szCs w:val="20"/>
        </w:rPr>
      </w:pPr>
      <w:r>
        <w:rPr>
          <w:rFonts w:ascii="Arial" w:eastAsia="Arial" w:hAnsi="Arial" w:cs="Arial"/>
          <w:sz w:val="20"/>
          <w:szCs w:val="20"/>
        </w:rPr>
        <w:t xml:space="preserve">England, M.H., Ummenhofer, C.C., Santoso, A., 2006. Interannual rainfall extremes over southwest Western Australia linked to Indian Ocean climate variability. Journal of Climate 19, 1948–1969. </w:t>
      </w:r>
      <w:hyperlink r:id="rId906">
        <w:r>
          <w:rPr>
            <w:rFonts w:ascii="Arial" w:eastAsia="Arial" w:hAnsi="Arial" w:cs="Arial"/>
            <w:sz w:val="20"/>
            <w:szCs w:val="20"/>
          </w:rPr>
          <w:t>https://doi.org/10.</w:t>
        </w:r>
      </w:hyperlink>
      <w:r>
        <w:rPr>
          <w:rFonts w:ascii="Arial" w:eastAsia="Arial" w:hAnsi="Arial" w:cs="Arial"/>
          <w:sz w:val="20"/>
          <w:szCs w:val="20"/>
        </w:rPr>
        <w:t xml:space="preserve"> </w:t>
      </w:r>
      <w:hyperlink r:id="rId907">
        <w:r>
          <w:rPr>
            <w:rFonts w:ascii="Arial" w:eastAsia="Arial" w:hAnsi="Arial" w:cs="Arial"/>
            <w:sz w:val="20"/>
            <w:szCs w:val="20"/>
          </w:rPr>
          <w:t>1175/JCLI3700.1</w:t>
        </w:r>
      </w:hyperlink>
    </w:p>
    <w:p w14:paraId="2154A500" w14:textId="77777777" w:rsidR="004B413C" w:rsidRDefault="004B413C">
      <w:pPr>
        <w:spacing w:line="46" w:lineRule="exact"/>
        <w:rPr>
          <w:sz w:val="20"/>
          <w:szCs w:val="20"/>
        </w:rPr>
      </w:pPr>
    </w:p>
    <w:p w14:paraId="474ABD80" w14:textId="77777777" w:rsidR="004B413C" w:rsidRDefault="00EC2FEA">
      <w:pPr>
        <w:spacing w:line="267" w:lineRule="auto"/>
        <w:ind w:left="20" w:firstLine="7"/>
        <w:jc w:val="both"/>
        <w:rPr>
          <w:sz w:val="20"/>
          <w:szCs w:val="20"/>
        </w:rPr>
      </w:pPr>
      <w:r>
        <w:rPr>
          <w:rFonts w:ascii="Arial" w:eastAsia="Arial" w:hAnsi="Arial" w:cs="Arial"/>
          <w:sz w:val="20"/>
          <w:szCs w:val="20"/>
        </w:rPr>
        <w:t>Froend, R., Loomes, R.C., Horwitz, P., Rogan, R., Lavery, P., How, J., Storey, A.W., Bamford, M., Metcalf, B., 2004. Study of Ecological Water Requirements on the Gnangara and Jandakot Mounds under Section 46 of the EP Act. Task 1: Identification and Re-valuation of Ecological Values. Centre for Ecosystem Management, Edith Cowan University, Joondalup, Western Australia.</w:t>
      </w:r>
    </w:p>
    <w:p w14:paraId="1954C2CD" w14:textId="77777777" w:rsidR="004B413C" w:rsidRDefault="004B413C">
      <w:pPr>
        <w:spacing w:line="53" w:lineRule="exact"/>
        <w:rPr>
          <w:sz w:val="20"/>
          <w:szCs w:val="20"/>
        </w:rPr>
      </w:pPr>
    </w:p>
    <w:p w14:paraId="63C1EA24" w14:textId="77777777" w:rsidR="004B413C" w:rsidRDefault="00EC2FEA">
      <w:pPr>
        <w:spacing w:line="267" w:lineRule="auto"/>
        <w:ind w:left="20" w:right="40"/>
        <w:jc w:val="both"/>
        <w:rPr>
          <w:sz w:val="20"/>
          <w:szCs w:val="20"/>
        </w:rPr>
      </w:pPr>
      <w:r>
        <w:rPr>
          <w:rFonts w:ascii="Arial" w:eastAsia="Arial" w:hAnsi="Arial" w:cs="Arial"/>
          <w:sz w:val="20"/>
          <w:szCs w:val="20"/>
        </w:rPr>
        <w:t>Froend, R., Loomes, R., Horwitz, P., Bertuch, M., Storey, A., Bamford, M., 2004. Study of Ecological Water Requirements on the Gnangara and Jandakot Mounds under Section 46 of the EP Act. Task 2: Determination of Ecological Water Requirements (No. September). Centre for Ecosystem Management, Edith Cowan University, Perth, Western Australia.</w:t>
      </w:r>
    </w:p>
    <w:p w14:paraId="214065B6" w14:textId="77777777" w:rsidR="004B413C" w:rsidRDefault="004B413C">
      <w:pPr>
        <w:spacing w:line="53" w:lineRule="exact"/>
        <w:rPr>
          <w:sz w:val="20"/>
          <w:szCs w:val="20"/>
        </w:rPr>
      </w:pPr>
    </w:p>
    <w:p w14:paraId="3E8AA98B" w14:textId="77777777" w:rsidR="004B413C" w:rsidRDefault="00EC2FEA">
      <w:pPr>
        <w:spacing w:line="302" w:lineRule="auto"/>
        <w:ind w:left="20" w:right="40"/>
        <w:jc w:val="both"/>
        <w:rPr>
          <w:sz w:val="20"/>
          <w:szCs w:val="20"/>
        </w:rPr>
      </w:pPr>
      <w:r>
        <w:rPr>
          <w:rFonts w:ascii="Arial" w:eastAsia="Arial" w:hAnsi="Arial" w:cs="Arial"/>
          <w:sz w:val="20"/>
          <w:szCs w:val="20"/>
        </w:rPr>
        <w:t>Groom, P.K., Froend, R.H., Mattiske, E.M., 2000. Impact of groundwater abstraction on a Banksia woodland , Swan Coastal Plain, Western Australia. Ecological Management &amp; Restoration 1, 117–124.</w:t>
      </w:r>
    </w:p>
    <w:p w14:paraId="68971CB3" w14:textId="77777777" w:rsidR="004B413C" w:rsidRDefault="004B413C">
      <w:pPr>
        <w:spacing w:line="19" w:lineRule="exact"/>
        <w:rPr>
          <w:sz w:val="20"/>
          <w:szCs w:val="20"/>
        </w:rPr>
      </w:pPr>
    </w:p>
    <w:p w14:paraId="0834EBC1" w14:textId="77777777" w:rsidR="004B413C" w:rsidRDefault="00EC2FEA">
      <w:pPr>
        <w:spacing w:line="275" w:lineRule="auto"/>
        <w:ind w:left="20" w:right="40" w:firstLine="8"/>
        <w:jc w:val="both"/>
        <w:rPr>
          <w:sz w:val="20"/>
          <w:szCs w:val="20"/>
        </w:rPr>
      </w:pPr>
      <w:r>
        <w:rPr>
          <w:rFonts w:ascii="Arial" w:eastAsia="Arial" w:hAnsi="Arial" w:cs="Arial"/>
          <w:sz w:val="20"/>
          <w:szCs w:val="20"/>
        </w:rPr>
        <w:t>Heddle, E.M., Loneragan, D.W., Havel, J.J., 1980. Vegetation complexes of the Darling System, Western Australia. Atlas of natural resources, Darling System, Western Australia. Department of Conservation an Environment, Perth.</w:t>
      </w:r>
    </w:p>
    <w:p w14:paraId="7144EDBA" w14:textId="77777777" w:rsidR="004B413C" w:rsidRDefault="004B413C">
      <w:pPr>
        <w:spacing w:line="46" w:lineRule="exact"/>
        <w:rPr>
          <w:sz w:val="20"/>
          <w:szCs w:val="20"/>
        </w:rPr>
      </w:pPr>
    </w:p>
    <w:p w14:paraId="7C60F59F" w14:textId="77777777" w:rsidR="004B413C" w:rsidRDefault="00EC2FEA">
      <w:pPr>
        <w:spacing w:line="302" w:lineRule="auto"/>
        <w:ind w:left="20"/>
        <w:rPr>
          <w:sz w:val="20"/>
          <w:szCs w:val="20"/>
        </w:rPr>
      </w:pPr>
      <w:r>
        <w:rPr>
          <w:rFonts w:ascii="Arial" w:eastAsia="Arial" w:hAnsi="Arial" w:cs="Arial"/>
          <w:sz w:val="20"/>
          <w:szCs w:val="20"/>
        </w:rPr>
        <w:t>Hill, A.L., Semeniuk, C.A., Semeniuk, V., Marco, A.D., 1996. Wetland Mapping, Classification and Evaluation, Main Report, in: Wetlands of the Swan Coastal Plain. Perth, Western Australia.</w:t>
      </w:r>
    </w:p>
    <w:p w14:paraId="2EBBDB1C" w14:textId="77777777" w:rsidR="004B413C" w:rsidRDefault="004B413C">
      <w:pPr>
        <w:sectPr w:rsidR="004B413C">
          <w:pgSz w:w="12240" w:h="15840"/>
          <w:pgMar w:top="1315" w:right="1400" w:bottom="330" w:left="1420" w:header="0" w:footer="0" w:gutter="0"/>
          <w:cols w:space="720" w:equalWidth="0">
            <w:col w:w="9420"/>
          </w:cols>
        </w:sectPr>
      </w:pPr>
    </w:p>
    <w:p w14:paraId="77D18EDF" w14:textId="77777777" w:rsidR="004B413C" w:rsidRDefault="004B413C">
      <w:pPr>
        <w:spacing w:line="200" w:lineRule="exact"/>
        <w:rPr>
          <w:sz w:val="20"/>
          <w:szCs w:val="20"/>
        </w:rPr>
      </w:pPr>
    </w:p>
    <w:p w14:paraId="3D62E8B7" w14:textId="77777777" w:rsidR="004B413C" w:rsidRDefault="004B413C">
      <w:pPr>
        <w:spacing w:line="200" w:lineRule="exact"/>
        <w:rPr>
          <w:sz w:val="20"/>
          <w:szCs w:val="20"/>
        </w:rPr>
      </w:pPr>
    </w:p>
    <w:p w14:paraId="168676F2" w14:textId="77777777" w:rsidR="004B413C" w:rsidRDefault="004B413C">
      <w:pPr>
        <w:spacing w:line="200" w:lineRule="exact"/>
        <w:rPr>
          <w:sz w:val="20"/>
          <w:szCs w:val="20"/>
        </w:rPr>
      </w:pPr>
    </w:p>
    <w:p w14:paraId="3F8DD9D0" w14:textId="77777777" w:rsidR="004B413C" w:rsidRDefault="004B413C">
      <w:pPr>
        <w:spacing w:line="241" w:lineRule="exact"/>
        <w:rPr>
          <w:sz w:val="20"/>
          <w:szCs w:val="20"/>
        </w:rPr>
      </w:pPr>
    </w:p>
    <w:p w14:paraId="3FE9C75F" w14:textId="77777777" w:rsidR="004B413C" w:rsidRDefault="00EC2FEA">
      <w:pPr>
        <w:ind w:right="20"/>
        <w:jc w:val="center"/>
        <w:rPr>
          <w:sz w:val="20"/>
          <w:szCs w:val="20"/>
        </w:rPr>
      </w:pPr>
      <w:r>
        <w:rPr>
          <w:rFonts w:ascii="Arial" w:eastAsia="Arial" w:hAnsi="Arial" w:cs="Arial"/>
          <w:sz w:val="15"/>
          <w:szCs w:val="15"/>
        </w:rPr>
        <w:t>144</w:t>
      </w:r>
    </w:p>
    <w:p w14:paraId="069253F1" w14:textId="77777777" w:rsidR="004B413C" w:rsidRDefault="004B413C">
      <w:pPr>
        <w:sectPr w:rsidR="004B413C">
          <w:type w:val="continuous"/>
          <w:pgSz w:w="12240" w:h="15840"/>
          <w:pgMar w:top="1315" w:right="1400" w:bottom="330" w:left="1420" w:header="0" w:footer="0" w:gutter="0"/>
          <w:cols w:space="720" w:equalWidth="0">
            <w:col w:w="9420"/>
          </w:cols>
        </w:sectPr>
      </w:pPr>
    </w:p>
    <w:p w14:paraId="36AB0284" w14:textId="77777777" w:rsidR="004B413C" w:rsidRDefault="00EC2FEA">
      <w:pPr>
        <w:spacing w:line="275" w:lineRule="auto"/>
        <w:ind w:left="26" w:right="20"/>
        <w:jc w:val="both"/>
        <w:rPr>
          <w:sz w:val="20"/>
          <w:szCs w:val="20"/>
        </w:rPr>
      </w:pPr>
      <w:bookmarkStart w:id="182" w:name="page145"/>
      <w:bookmarkEnd w:id="182"/>
      <w:r>
        <w:rPr>
          <w:rFonts w:ascii="Arial" w:eastAsia="Arial" w:hAnsi="Arial" w:cs="Arial"/>
          <w:sz w:val="20"/>
          <w:szCs w:val="20"/>
        </w:rPr>
        <w:lastRenderedPageBreak/>
        <w:t>Horwitz, P., Bradshaw, D., Hopper, S., Davies, P., Froend, R., Bradshaw, F., 2008. Hydrological change escalates risk of ecosystem stress in Australia’s threatened biodiversity hotspot. Journal of the Royal Society of Western Australia 91, 1–11.</w:t>
      </w:r>
    </w:p>
    <w:p w14:paraId="598C641C" w14:textId="77777777" w:rsidR="004B413C" w:rsidRDefault="004B413C">
      <w:pPr>
        <w:spacing w:line="38" w:lineRule="exact"/>
        <w:rPr>
          <w:sz w:val="20"/>
          <w:szCs w:val="20"/>
        </w:rPr>
      </w:pPr>
    </w:p>
    <w:p w14:paraId="79E95E0F" w14:textId="77777777" w:rsidR="004B413C" w:rsidRDefault="00EC2FEA">
      <w:pPr>
        <w:spacing w:line="275" w:lineRule="auto"/>
        <w:ind w:left="6" w:firstLine="20"/>
        <w:jc w:val="both"/>
        <w:rPr>
          <w:rFonts w:ascii="Arial" w:eastAsia="Arial" w:hAnsi="Arial" w:cs="Arial"/>
          <w:sz w:val="20"/>
          <w:szCs w:val="20"/>
        </w:rPr>
      </w:pPr>
      <w:r>
        <w:rPr>
          <w:rFonts w:ascii="Arial" w:eastAsia="Arial" w:hAnsi="Arial" w:cs="Arial"/>
          <w:sz w:val="20"/>
          <w:szCs w:val="20"/>
        </w:rPr>
        <w:t xml:space="preserve">Horwitz, P., Rogan, R., Halse, S., Davis, J., Sommer, B., 2009. Wetland invertebrate richness and endemism on the Swan Coastal Plain, Western Australia. Marine and Freshwater Research 60, 1006–1020. </w:t>
      </w:r>
      <w:hyperlink r:id="rId908">
        <w:r>
          <w:rPr>
            <w:rFonts w:ascii="Arial" w:eastAsia="Arial" w:hAnsi="Arial" w:cs="Arial"/>
            <w:sz w:val="20"/>
            <w:szCs w:val="20"/>
          </w:rPr>
          <w:t>https:</w:t>
        </w:r>
      </w:hyperlink>
      <w:r>
        <w:rPr>
          <w:rFonts w:ascii="Arial" w:eastAsia="Arial" w:hAnsi="Arial" w:cs="Arial"/>
          <w:sz w:val="20"/>
          <w:szCs w:val="20"/>
        </w:rPr>
        <w:t xml:space="preserve"> </w:t>
      </w:r>
      <w:hyperlink r:id="rId909">
        <w:r>
          <w:rPr>
            <w:rFonts w:ascii="Arial" w:eastAsia="Arial" w:hAnsi="Arial" w:cs="Arial"/>
            <w:sz w:val="20"/>
            <w:szCs w:val="20"/>
          </w:rPr>
          <w:t>//doi.org/10.1071/MF08204</w:t>
        </w:r>
      </w:hyperlink>
    </w:p>
    <w:p w14:paraId="08CA6821" w14:textId="77777777" w:rsidR="004B413C" w:rsidRDefault="004B413C">
      <w:pPr>
        <w:spacing w:line="38" w:lineRule="exact"/>
        <w:rPr>
          <w:sz w:val="20"/>
          <w:szCs w:val="20"/>
        </w:rPr>
      </w:pPr>
    </w:p>
    <w:p w14:paraId="58096512" w14:textId="77777777" w:rsidR="004B413C" w:rsidRDefault="00EC2FEA">
      <w:pPr>
        <w:spacing w:line="302" w:lineRule="auto"/>
        <w:ind w:left="26"/>
        <w:rPr>
          <w:rFonts w:ascii="Arial" w:eastAsia="Arial" w:hAnsi="Arial" w:cs="Arial"/>
          <w:sz w:val="20"/>
          <w:szCs w:val="20"/>
        </w:rPr>
      </w:pPr>
      <w:r>
        <w:rPr>
          <w:rFonts w:ascii="Arial" w:eastAsia="Arial" w:hAnsi="Arial" w:cs="Arial"/>
          <w:sz w:val="20"/>
          <w:szCs w:val="20"/>
        </w:rPr>
        <w:t xml:space="preserve">Hui, F.K., 2016. boral – Bayesian Ordination and Regression Analysis of Multivariate Abundance Data in r. Methods in Ecology and Evolution 7, 744–750. </w:t>
      </w:r>
      <w:hyperlink r:id="rId910">
        <w:r>
          <w:rPr>
            <w:rFonts w:ascii="Arial" w:eastAsia="Arial" w:hAnsi="Arial" w:cs="Arial"/>
            <w:sz w:val="20"/>
            <w:szCs w:val="20"/>
          </w:rPr>
          <w:t>https://doi.org/10.1111/2041-210X.12514</w:t>
        </w:r>
      </w:hyperlink>
    </w:p>
    <w:p w14:paraId="7B774E62" w14:textId="77777777" w:rsidR="004B413C" w:rsidRDefault="004B413C">
      <w:pPr>
        <w:spacing w:line="11" w:lineRule="exact"/>
        <w:rPr>
          <w:sz w:val="20"/>
          <w:szCs w:val="20"/>
        </w:rPr>
      </w:pPr>
    </w:p>
    <w:p w14:paraId="2B07068E" w14:textId="77777777" w:rsidR="004B413C" w:rsidRDefault="00EC2FEA">
      <w:pPr>
        <w:ind w:left="26"/>
        <w:rPr>
          <w:sz w:val="20"/>
          <w:szCs w:val="20"/>
        </w:rPr>
      </w:pPr>
      <w:r>
        <w:rPr>
          <w:rFonts w:ascii="Arial" w:eastAsia="Arial" w:hAnsi="Arial" w:cs="Arial"/>
          <w:sz w:val="20"/>
          <w:szCs w:val="20"/>
        </w:rPr>
        <w:t>Hui, F.K.C., 2018. boral: Bayesian Ordination and Regression AnaLysis.</w:t>
      </w:r>
    </w:p>
    <w:p w14:paraId="4793404A" w14:textId="77777777" w:rsidR="004B413C" w:rsidRDefault="004B413C">
      <w:pPr>
        <w:spacing w:line="120" w:lineRule="exact"/>
        <w:rPr>
          <w:sz w:val="20"/>
          <w:szCs w:val="20"/>
        </w:rPr>
      </w:pPr>
    </w:p>
    <w:p w14:paraId="77163464" w14:textId="77777777" w:rsidR="004B413C" w:rsidRDefault="00EC2FEA">
      <w:pPr>
        <w:spacing w:line="302" w:lineRule="auto"/>
        <w:ind w:left="26" w:hanging="4"/>
        <w:rPr>
          <w:sz w:val="20"/>
          <w:szCs w:val="20"/>
        </w:rPr>
      </w:pPr>
      <w:r>
        <w:rPr>
          <w:rFonts w:ascii="Arial" w:eastAsia="Arial" w:hAnsi="Arial" w:cs="Arial"/>
          <w:sz w:val="20"/>
          <w:szCs w:val="20"/>
        </w:rPr>
        <w:t>Johnson, S.L., 2000. Hydrogeological assessment of the perennial brooks on the Dandaragan Plateau. Water; Rivers Commission, Perth, Western Australia.</w:t>
      </w:r>
    </w:p>
    <w:p w14:paraId="29E4D48B" w14:textId="77777777" w:rsidR="004B413C" w:rsidRDefault="004B413C">
      <w:pPr>
        <w:spacing w:line="11" w:lineRule="exact"/>
        <w:rPr>
          <w:sz w:val="20"/>
          <w:szCs w:val="20"/>
        </w:rPr>
      </w:pPr>
    </w:p>
    <w:p w14:paraId="4ABAA7D8" w14:textId="77777777" w:rsidR="004B413C" w:rsidRDefault="00EC2FEA">
      <w:pPr>
        <w:ind w:left="26"/>
        <w:rPr>
          <w:sz w:val="20"/>
          <w:szCs w:val="20"/>
        </w:rPr>
      </w:pPr>
      <w:r>
        <w:rPr>
          <w:rFonts w:ascii="Arial" w:eastAsia="Arial" w:hAnsi="Arial" w:cs="Arial"/>
          <w:sz w:val="19"/>
          <w:szCs w:val="19"/>
        </w:rPr>
        <w:t>Judd, S., Horwitz, P., 2019. Annual Report for the Gnangara Mound Environmental Monitoring Programme</w:t>
      </w:r>
    </w:p>
    <w:p w14:paraId="75C5F104" w14:textId="77777777" w:rsidR="004B413C" w:rsidRDefault="004B413C">
      <w:pPr>
        <w:spacing w:line="21" w:lineRule="exact"/>
        <w:rPr>
          <w:sz w:val="20"/>
          <w:szCs w:val="20"/>
        </w:rPr>
      </w:pPr>
    </w:p>
    <w:p w14:paraId="45BC27B4" w14:textId="77777777" w:rsidR="004B413C" w:rsidRDefault="00EC2FEA">
      <w:pPr>
        <w:numPr>
          <w:ilvl w:val="0"/>
          <w:numId w:val="16"/>
        </w:numPr>
        <w:tabs>
          <w:tab w:val="left" w:pos="160"/>
        </w:tabs>
        <w:spacing w:line="302" w:lineRule="auto"/>
        <w:ind w:left="26" w:hanging="26"/>
        <w:rPr>
          <w:rFonts w:ascii="Arial" w:eastAsia="Arial" w:hAnsi="Arial" w:cs="Arial"/>
          <w:sz w:val="20"/>
          <w:szCs w:val="20"/>
        </w:rPr>
      </w:pPr>
      <w:r>
        <w:rPr>
          <w:rFonts w:ascii="Arial" w:eastAsia="Arial" w:hAnsi="Arial" w:cs="Arial"/>
          <w:sz w:val="20"/>
          <w:szCs w:val="20"/>
        </w:rPr>
        <w:t>Macroinvertebrate and Water Quality Wetland Monitoring for Spring 2018. Edith Cowan University, Joondalup, Perth.</w:t>
      </w:r>
    </w:p>
    <w:p w14:paraId="5E4C0AF7" w14:textId="77777777" w:rsidR="004B413C" w:rsidRDefault="004B413C">
      <w:pPr>
        <w:spacing w:line="11" w:lineRule="exact"/>
        <w:rPr>
          <w:sz w:val="20"/>
          <w:szCs w:val="20"/>
        </w:rPr>
      </w:pPr>
    </w:p>
    <w:p w14:paraId="264D991F" w14:textId="77777777" w:rsidR="004B413C" w:rsidRDefault="00EC2FEA">
      <w:pPr>
        <w:spacing w:line="275" w:lineRule="auto"/>
        <w:ind w:left="26"/>
        <w:jc w:val="both"/>
        <w:rPr>
          <w:sz w:val="20"/>
          <w:szCs w:val="20"/>
        </w:rPr>
      </w:pPr>
      <w:r>
        <w:rPr>
          <w:rFonts w:ascii="Arial" w:eastAsia="Arial" w:hAnsi="Arial" w:cs="Arial"/>
          <w:sz w:val="20"/>
          <w:szCs w:val="20"/>
        </w:rPr>
        <w:t>McArthur, W.M., Bettenay, E., 1960. The development and distribution of the soils of the Swan coastal plain, Western Australia., Second. ed. Commonwealth Scientific; Industrial Research Organisation, Australia, Melbourne.</w:t>
      </w:r>
    </w:p>
    <w:p w14:paraId="09F8099D" w14:textId="77777777" w:rsidR="004B413C" w:rsidRDefault="004B413C">
      <w:pPr>
        <w:spacing w:line="38" w:lineRule="exact"/>
        <w:rPr>
          <w:sz w:val="20"/>
          <w:szCs w:val="20"/>
        </w:rPr>
      </w:pPr>
    </w:p>
    <w:p w14:paraId="0B958D3A" w14:textId="77777777" w:rsidR="004B413C" w:rsidRDefault="00EC2FEA">
      <w:pPr>
        <w:spacing w:line="296" w:lineRule="auto"/>
        <w:ind w:left="26" w:right="40" w:firstLine="7"/>
        <w:jc w:val="both"/>
        <w:rPr>
          <w:rFonts w:ascii="Arial" w:eastAsia="Arial" w:hAnsi="Arial" w:cs="Arial"/>
          <w:sz w:val="19"/>
          <w:szCs w:val="19"/>
        </w:rPr>
      </w:pPr>
      <w:r>
        <w:rPr>
          <w:rFonts w:ascii="Arial" w:eastAsia="Arial" w:hAnsi="Arial" w:cs="Arial"/>
          <w:sz w:val="19"/>
          <w:szCs w:val="19"/>
        </w:rPr>
        <w:t xml:space="preserve">Muler, A.L., Canham, C.A., Etten, E.J.B.V., Stock, W.D., Froend, R.H., 2018. Forest Ecology and Management Using a functional ecology approach to assist plant selection for restoration of Mediterranean woodlands. Forest Ecology and Management 424, 1–10. </w:t>
      </w:r>
      <w:hyperlink r:id="rId911">
        <w:r>
          <w:rPr>
            <w:rFonts w:ascii="Arial" w:eastAsia="Arial" w:hAnsi="Arial" w:cs="Arial"/>
            <w:sz w:val="19"/>
            <w:szCs w:val="19"/>
          </w:rPr>
          <w:t>https://doi.org/10.1016/j.foreco.2018.04.032</w:t>
        </w:r>
      </w:hyperlink>
    </w:p>
    <w:p w14:paraId="03579E99" w14:textId="77777777" w:rsidR="004B413C" w:rsidRDefault="004B413C">
      <w:pPr>
        <w:spacing w:line="20" w:lineRule="exact"/>
        <w:rPr>
          <w:sz w:val="20"/>
          <w:szCs w:val="20"/>
        </w:rPr>
      </w:pPr>
    </w:p>
    <w:p w14:paraId="536C13B8" w14:textId="77777777" w:rsidR="004B413C" w:rsidRDefault="00EC2FEA">
      <w:pPr>
        <w:spacing w:line="302" w:lineRule="auto"/>
        <w:ind w:left="26" w:right="40"/>
        <w:jc w:val="both"/>
        <w:rPr>
          <w:sz w:val="20"/>
          <w:szCs w:val="20"/>
        </w:rPr>
      </w:pPr>
      <w:r>
        <w:rPr>
          <w:rFonts w:ascii="Arial" w:eastAsia="Arial" w:hAnsi="Arial" w:cs="Arial"/>
          <w:sz w:val="20"/>
          <w:szCs w:val="20"/>
        </w:rPr>
        <w:t>Pinheiro, J., Bates, D., DebRoy, S., Sarkar, D., R Core Team, 2019. nlme: Linear and Nonlinear Mixed Eﬀects Models.</w:t>
      </w:r>
    </w:p>
    <w:p w14:paraId="743D6643" w14:textId="77777777" w:rsidR="004B413C" w:rsidRDefault="004B413C">
      <w:pPr>
        <w:spacing w:line="11" w:lineRule="exact"/>
        <w:rPr>
          <w:sz w:val="20"/>
          <w:szCs w:val="20"/>
        </w:rPr>
      </w:pPr>
    </w:p>
    <w:p w14:paraId="7289122C" w14:textId="77777777" w:rsidR="004B413C" w:rsidRDefault="00EC2FEA">
      <w:pPr>
        <w:spacing w:line="302" w:lineRule="auto"/>
        <w:ind w:left="26" w:right="40" w:firstLine="5"/>
        <w:jc w:val="both"/>
        <w:rPr>
          <w:sz w:val="20"/>
          <w:szCs w:val="20"/>
        </w:rPr>
      </w:pPr>
      <w:r>
        <w:rPr>
          <w:rFonts w:ascii="Arial" w:eastAsia="Arial" w:hAnsi="Arial" w:cs="Arial"/>
          <w:sz w:val="20"/>
          <w:szCs w:val="20"/>
        </w:rPr>
        <w:t>Quintero Vasquez, M., Lund, M.A., 2018. Yellagonga Regional Park wetlands water quality monitoring 2017/18 report. Center for Ecosystem Management, Edith Cowan Univerisity, Perth, Australia.</w:t>
      </w:r>
    </w:p>
    <w:p w14:paraId="0F8B0950" w14:textId="77777777" w:rsidR="004B413C" w:rsidRDefault="004B413C">
      <w:pPr>
        <w:spacing w:line="11" w:lineRule="exact"/>
        <w:rPr>
          <w:sz w:val="20"/>
          <w:szCs w:val="20"/>
        </w:rPr>
      </w:pPr>
    </w:p>
    <w:p w14:paraId="63F1081E" w14:textId="77777777" w:rsidR="004B413C" w:rsidRDefault="00EC2FEA">
      <w:pPr>
        <w:ind w:left="26"/>
        <w:rPr>
          <w:sz w:val="20"/>
          <w:szCs w:val="20"/>
        </w:rPr>
      </w:pPr>
      <w:r>
        <w:rPr>
          <w:rFonts w:ascii="Arial" w:eastAsia="Arial" w:hAnsi="Arial" w:cs="Arial"/>
          <w:sz w:val="19"/>
          <w:szCs w:val="19"/>
        </w:rPr>
        <w:t>Rogan, R., Loomes, R., Froend, R., 2006. Wetland vegetation monitoring 2005 - survey of Gnangara Wetlands.</w:t>
      </w:r>
    </w:p>
    <w:p w14:paraId="30D160BC" w14:textId="77777777" w:rsidR="004B413C" w:rsidRDefault="004B413C">
      <w:pPr>
        <w:spacing w:line="21" w:lineRule="exact"/>
        <w:rPr>
          <w:sz w:val="20"/>
          <w:szCs w:val="20"/>
        </w:rPr>
      </w:pPr>
    </w:p>
    <w:p w14:paraId="6B78CD1C" w14:textId="77777777" w:rsidR="004B413C" w:rsidRDefault="00EC2FEA">
      <w:pPr>
        <w:ind w:left="26"/>
        <w:rPr>
          <w:sz w:val="20"/>
          <w:szCs w:val="20"/>
        </w:rPr>
      </w:pPr>
      <w:r>
        <w:rPr>
          <w:rFonts w:ascii="Arial" w:eastAsia="Arial" w:hAnsi="Arial" w:cs="Arial"/>
          <w:sz w:val="20"/>
          <w:szCs w:val="20"/>
        </w:rPr>
        <w:t>Centre for Ecosystem Managment, Edith Cowan University, Joondalup, Western Australia.</w:t>
      </w:r>
    </w:p>
    <w:p w14:paraId="14618996" w14:textId="77777777" w:rsidR="004B413C" w:rsidRDefault="004B413C">
      <w:pPr>
        <w:spacing w:line="120" w:lineRule="exact"/>
        <w:rPr>
          <w:sz w:val="20"/>
          <w:szCs w:val="20"/>
        </w:rPr>
      </w:pPr>
    </w:p>
    <w:p w14:paraId="7CE7EDDF" w14:textId="77777777" w:rsidR="004B413C" w:rsidRDefault="00EC2FEA">
      <w:pPr>
        <w:spacing w:line="302" w:lineRule="auto"/>
        <w:ind w:left="26" w:right="40"/>
        <w:rPr>
          <w:sz w:val="20"/>
          <w:szCs w:val="20"/>
        </w:rPr>
      </w:pPr>
      <w:r>
        <w:rPr>
          <w:rFonts w:ascii="Arial" w:eastAsia="Arial" w:hAnsi="Arial" w:cs="Arial"/>
          <w:sz w:val="20"/>
          <w:szCs w:val="20"/>
        </w:rPr>
        <w:t>Salama, R.B., Bekele, E., Hatton, T., Pollock, D., Lee-Steere, N., 1991. Sustainable yield of groundwater of the Gnangara Mound, Perth, Western Australia 1–21.</w:t>
      </w:r>
    </w:p>
    <w:p w14:paraId="689D6E8F" w14:textId="77777777" w:rsidR="004B413C" w:rsidRDefault="004B413C">
      <w:pPr>
        <w:spacing w:line="11" w:lineRule="exact"/>
        <w:rPr>
          <w:sz w:val="20"/>
          <w:szCs w:val="20"/>
        </w:rPr>
      </w:pPr>
    </w:p>
    <w:p w14:paraId="7AA7492D" w14:textId="77777777" w:rsidR="004B413C" w:rsidRDefault="00EC2FEA">
      <w:pPr>
        <w:spacing w:line="275" w:lineRule="auto"/>
        <w:ind w:left="26" w:firstLine="5"/>
        <w:jc w:val="both"/>
        <w:rPr>
          <w:sz w:val="20"/>
          <w:szCs w:val="20"/>
        </w:rPr>
      </w:pPr>
      <w:r>
        <w:rPr>
          <w:rFonts w:ascii="Arial" w:eastAsia="Arial" w:hAnsi="Arial" w:cs="Arial"/>
          <w:sz w:val="20"/>
          <w:szCs w:val="20"/>
        </w:rPr>
        <w:t>Semeniuk, C.A., Semeniuk, V., 1996. The geomorphic classification of wetlands, in: Hill, A.L., Semeniuk, C.A., Semeniuk, V., Marco, A.D. (Eds.), Wetlands of the Swan Coastal Plain. Perth, Western Australia, pp. 30–49.</w:t>
      </w:r>
    </w:p>
    <w:p w14:paraId="7EAF2C65" w14:textId="77777777" w:rsidR="004B413C" w:rsidRDefault="004B413C">
      <w:pPr>
        <w:spacing w:line="38" w:lineRule="exact"/>
        <w:rPr>
          <w:sz w:val="20"/>
          <w:szCs w:val="20"/>
        </w:rPr>
      </w:pPr>
    </w:p>
    <w:p w14:paraId="21471202" w14:textId="77777777" w:rsidR="004B413C" w:rsidRDefault="00EC2FEA">
      <w:pPr>
        <w:spacing w:line="275" w:lineRule="auto"/>
        <w:ind w:left="26" w:right="40"/>
        <w:jc w:val="both"/>
        <w:rPr>
          <w:sz w:val="20"/>
          <w:szCs w:val="20"/>
        </w:rPr>
      </w:pPr>
      <w:r>
        <w:rPr>
          <w:rFonts w:ascii="Arial" w:eastAsia="Arial" w:hAnsi="Arial" w:cs="Arial"/>
          <w:sz w:val="20"/>
          <w:szCs w:val="20"/>
        </w:rPr>
        <w:t>Sommer, B., Horwitz, P., Hewitt, P., 2008. Assessment of Wetland Invertebrate and Fish Biodiversity for the Gnangara Sustainability Strategy (GSS) (No. November). Centre for Ecosystem Management, Edith Cowan University, Joondalup, Western Australia.</w:t>
      </w:r>
    </w:p>
    <w:p w14:paraId="3E8A9F2F" w14:textId="77777777" w:rsidR="004B413C" w:rsidRDefault="004B413C">
      <w:pPr>
        <w:spacing w:line="38" w:lineRule="exact"/>
        <w:rPr>
          <w:sz w:val="20"/>
          <w:szCs w:val="20"/>
        </w:rPr>
      </w:pPr>
    </w:p>
    <w:p w14:paraId="67099A59" w14:textId="77777777" w:rsidR="004B413C" w:rsidRDefault="00EC2FEA">
      <w:pPr>
        <w:spacing w:line="275" w:lineRule="auto"/>
        <w:ind w:left="6"/>
        <w:jc w:val="both"/>
        <w:rPr>
          <w:sz w:val="20"/>
          <w:szCs w:val="20"/>
        </w:rPr>
      </w:pPr>
      <w:r>
        <w:rPr>
          <w:rFonts w:ascii="Arial" w:eastAsia="Arial" w:hAnsi="Arial" w:cs="Arial"/>
          <w:sz w:val="20"/>
          <w:szCs w:val="20"/>
        </w:rPr>
        <w:t>Water and Rivers Commission, 2004. Environmental management of groundwater abstraction from the Gnangara Mound 2000-2003 - Triennial report to the Environmental Protection Authority. (No. March). Water; Rivers Commission, Perth, Western Australia.</w:t>
      </w:r>
    </w:p>
    <w:p w14:paraId="76734516" w14:textId="77777777" w:rsidR="004B413C" w:rsidRDefault="004B413C">
      <w:pPr>
        <w:spacing w:line="38" w:lineRule="exact"/>
        <w:rPr>
          <w:sz w:val="20"/>
          <w:szCs w:val="20"/>
        </w:rPr>
      </w:pPr>
    </w:p>
    <w:p w14:paraId="3F2E4764" w14:textId="77777777" w:rsidR="004B413C" w:rsidRDefault="00EC2FEA">
      <w:pPr>
        <w:ind w:left="6"/>
        <w:rPr>
          <w:sz w:val="20"/>
          <w:szCs w:val="20"/>
        </w:rPr>
      </w:pPr>
      <w:r>
        <w:rPr>
          <w:rFonts w:ascii="Arial" w:eastAsia="Arial" w:hAnsi="Arial" w:cs="Arial"/>
          <w:sz w:val="20"/>
          <w:szCs w:val="20"/>
        </w:rPr>
        <w:t>Water Authority of Western Australia, 1995.  Review of proposed changes to environmental conditions</w:t>
      </w:r>
    </w:p>
    <w:p w14:paraId="6D759E78" w14:textId="77777777" w:rsidR="004B413C" w:rsidRDefault="004B413C">
      <w:pPr>
        <w:spacing w:line="9" w:lineRule="exact"/>
        <w:rPr>
          <w:sz w:val="20"/>
          <w:szCs w:val="20"/>
        </w:rPr>
      </w:pPr>
    </w:p>
    <w:p w14:paraId="544D44F3" w14:textId="77777777" w:rsidR="004B413C" w:rsidRDefault="00EC2FEA">
      <w:pPr>
        <w:numPr>
          <w:ilvl w:val="0"/>
          <w:numId w:val="17"/>
        </w:numPr>
        <w:tabs>
          <w:tab w:val="left" w:pos="199"/>
        </w:tabs>
        <w:spacing w:line="302" w:lineRule="auto"/>
        <w:ind w:left="26" w:right="40"/>
        <w:rPr>
          <w:rFonts w:ascii="Arial" w:eastAsia="Arial" w:hAnsi="Arial" w:cs="Arial"/>
          <w:sz w:val="20"/>
          <w:szCs w:val="20"/>
        </w:rPr>
      </w:pPr>
      <w:r>
        <w:rPr>
          <w:rFonts w:ascii="Arial" w:eastAsia="Arial" w:hAnsi="Arial" w:cs="Arial"/>
          <w:sz w:val="20"/>
          <w:szCs w:val="20"/>
        </w:rPr>
        <w:t>Gnangara Mound groundwater resources (Section 46) / Water Authority of Western Australia. Water Authority of Western Australia, Leederville, W.A.</w:t>
      </w:r>
    </w:p>
    <w:p w14:paraId="335AF2B9" w14:textId="77777777" w:rsidR="004B413C" w:rsidRDefault="004B413C">
      <w:pPr>
        <w:spacing w:line="11" w:lineRule="exact"/>
        <w:rPr>
          <w:sz w:val="20"/>
          <w:szCs w:val="20"/>
        </w:rPr>
      </w:pPr>
    </w:p>
    <w:p w14:paraId="431E71E2" w14:textId="77777777" w:rsidR="004B413C" w:rsidRDefault="00EC2FEA">
      <w:pPr>
        <w:ind w:left="6"/>
        <w:rPr>
          <w:sz w:val="20"/>
          <w:szCs w:val="20"/>
        </w:rPr>
      </w:pPr>
      <w:r>
        <w:rPr>
          <w:rFonts w:ascii="Arial" w:eastAsia="Arial" w:hAnsi="Arial" w:cs="Arial"/>
          <w:sz w:val="20"/>
          <w:szCs w:val="20"/>
        </w:rPr>
        <w:t>Wood, S., 2019. mgcv: Mixed GAM Computation Vehicle with Automatic Smoothness Estimation.</w:t>
      </w:r>
    </w:p>
    <w:p w14:paraId="0203BA4E" w14:textId="77777777" w:rsidR="004B413C" w:rsidRDefault="004B413C">
      <w:pPr>
        <w:spacing w:line="120" w:lineRule="exact"/>
        <w:rPr>
          <w:sz w:val="20"/>
          <w:szCs w:val="20"/>
        </w:rPr>
      </w:pPr>
    </w:p>
    <w:p w14:paraId="640EF596" w14:textId="77777777" w:rsidR="004B413C" w:rsidRDefault="00EC2FEA">
      <w:pPr>
        <w:spacing w:line="275" w:lineRule="auto"/>
        <w:ind w:left="26" w:hanging="4"/>
        <w:jc w:val="both"/>
        <w:rPr>
          <w:rFonts w:ascii="Arial" w:eastAsia="Arial" w:hAnsi="Arial" w:cs="Arial"/>
          <w:sz w:val="20"/>
          <w:szCs w:val="20"/>
        </w:rPr>
      </w:pPr>
      <w:r>
        <w:rPr>
          <w:rFonts w:ascii="Arial" w:eastAsia="Arial" w:hAnsi="Arial" w:cs="Arial"/>
          <w:sz w:val="20"/>
          <w:szCs w:val="20"/>
        </w:rPr>
        <w:t xml:space="preserve">Wood, S.N., 2011. Fast stable restricted maximum likelihood and marginal likelihood estimation of semipara-metric generalized linear models. Journal of the Royal Statistical Society. Series B: Statistical Methodology 73, 3–36. </w:t>
      </w:r>
      <w:hyperlink r:id="rId912">
        <w:r>
          <w:rPr>
            <w:rFonts w:ascii="Arial" w:eastAsia="Arial" w:hAnsi="Arial" w:cs="Arial"/>
            <w:sz w:val="20"/>
            <w:szCs w:val="20"/>
          </w:rPr>
          <w:t>https://doi.org/10.1111/j.1467-9868.2010.00749.x</w:t>
        </w:r>
      </w:hyperlink>
    </w:p>
    <w:p w14:paraId="2CF05EA0" w14:textId="77777777" w:rsidR="004B413C" w:rsidRDefault="004B413C">
      <w:pPr>
        <w:spacing w:line="38" w:lineRule="exact"/>
        <w:rPr>
          <w:sz w:val="20"/>
          <w:szCs w:val="20"/>
        </w:rPr>
      </w:pPr>
    </w:p>
    <w:p w14:paraId="1C6AF685" w14:textId="77777777" w:rsidR="004B413C" w:rsidRDefault="00EC2FEA">
      <w:pPr>
        <w:ind w:left="26"/>
        <w:rPr>
          <w:sz w:val="20"/>
          <w:szCs w:val="20"/>
        </w:rPr>
      </w:pPr>
      <w:r>
        <w:rPr>
          <w:rFonts w:ascii="Arial" w:eastAsia="Arial" w:hAnsi="Arial" w:cs="Arial"/>
          <w:sz w:val="19"/>
          <w:szCs w:val="19"/>
        </w:rPr>
        <w:t>Yesertener, C., 2007. Assessment of the declining groundwater levels in the Gnangara Mound, Report HG1.</w:t>
      </w:r>
    </w:p>
    <w:p w14:paraId="4E80105A" w14:textId="77777777" w:rsidR="004B413C" w:rsidRDefault="004B413C">
      <w:pPr>
        <w:spacing w:line="21" w:lineRule="exact"/>
        <w:rPr>
          <w:sz w:val="20"/>
          <w:szCs w:val="20"/>
        </w:rPr>
      </w:pPr>
    </w:p>
    <w:p w14:paraId="220023D7" w14:textId="77777777" w:rsidR="004B413C" w:rsidRDefault="00EC2FEA">
      <w:pPr>
        <w:ind w:left="26"/>
        <w:rPr>
          <w:sz w:val="20"/>
          <w:szCs w:val="20"/>
        </w:rPr>
      </w:pPr>
      <w:r>
        <w:rPr>
          <w:rFonts w:ascii="Arial" w:eastAsia="Arial" w:hAnsi="Arial" w:cs="Arial"/>
          <w:sz w:val="20"/>
          <w:szCs w:val="20"/>
        </w:rPr>
        <w:t>ed. Perth, Western Australia.</w:t>
      </w:r>
    </w:p>
    <w:p w14:paraId="7A6BAC18" w14:textId="77777777" w:rsidR="004B413C" w:rsidRDefault="004B413C">
      <w:pPr>
        <w:sectPr w:rsidR="004B413C">
          <w:pgSz w:w="12240" w:h="15840"/>
          <w:pgMar w:top="1414" w:right="1400" w:bottom="330" w:left="1414" w:header="0" w:footer="0" w:gutter="0"/>
          <w:cols w:space="720" w:equalWidth="0">
            <w:col w:w="9426"/>
          </w:cols>
        </w:sectPr>
      </w:pPr>
    </w:p>
    <w:p w14:paraId="0FB60F61" w14:textId="77777777" w:rsidR="004B413C" w:rsidRDefault="004B413C">
      <w:pPr>
        <w:spacing w:line="368" w:lineRule="exact"/>
        <w:rPr>
          <w:sz w:val="20"/>
          <w:szCs w:val="20"/>
        </w:rPr>
      </w:pPr>
    </w:p>
    <w:p w14:paraId="5678BD0D" w14:textId="77777777" w:rsidR="004B413C" w:rsidRDefault="00EC2FEA">
      <w:pPr>
        <w:ind w:right="14"/>
        <w:jc w:val="center"/>
        <w:rPr>
          <w:sz w:val="20"/>
          <w:szCs w:val="20"/>
        </w:rPr>
      </w:pPr>
      <w:r>
        <w:rPr>
          <w:rFonts w:ascii="Arial" w:eastAsia="Arial" w:hAnsi="Arial" w:cs="Arial"/>
          <w:sz w:val="15"/>
          <w:szCs w:val="15"/>
        </w:rPr>
        <w:t>145</w:t>
      </w:r>
    </w:p>
    <w:p w14:paraId="70F97A21" w14:textId="77777777" w:rsidR="004B413C" w:rsidRDefault="004B413C">
      <w:pPr>
        <w:sectPr w:rsidR="004B413C">
          <w:type w:val="continuous"/>
          <w:pgSz w:w="12240" w:h="15840"/>
          <w:pgMar w:top="1414" w:right="1400" w:bottom="330" w:left="1414" w:header="0" w:footer="0" w:gutter="0"/>
          <w:cols w:space="720" w:equalWidth="0">
            <w:col w:w="9426"/>
          </w:cols>
        </w:sectPr>
      </w:pPr>
    </w:p>
    <w:p w14:paraId="2DCF3F19" w14:textId="77777777" w:rsidR="004B413C" w:rsidRDefault="00EC2FEA">
      <w:pPr>
        <w:spacing w:line="275" w:lineRule="auto"/>
        <w:jc w:val="both"/>
        <w:rPr>
          <w:rFonts w:ascii="Arial" w:eastAsia="Arial" w:hAnsi="Arial" w:cs="Arial"/>
          <w:sz w:val="20"/>
          <w:szCs w:val="20"/>
        </w:rPr>
      </w:pPr>
      <w:bookmarkStart w:id="183" w:name="page146"/>
      <w:bookmarkEnd w:id="183"/>
      <w:r>
        <w:rPr>
          <w:rFonts w:ascii="Arial" w:eastAsia="Arial" w:hAnsi="Arial" w:cs="Arial"/>
          <w:sz w:val="20"/>
          <w:szCs w:val="20"/>
        </w:rPr>
        <w:lastRenderedPageBreak/>
        <w:t xml:space="preserve">Zencich, S.J., Froend, R.H., Turner, J.V., Gailitis, V., 2002. Influence of groundwater depth on the seasonal sources of water accessed by Banksia tree species on a shallow, sandy coastal aquifer. Oecologia 131, 8–19. </w:t>
      </w:r>
      <w:hyperlink r:id="rId913">
        <w:r>
          <w:rPr>
            <w:rFonts w:ascii="Arial" w:eastAsia="Arial" w:hAnsi="Arial" w:cs="Arial"/>
            <w:sz w:val="20"/>
            <w:szCs w:val="20"/>
          </w:rPr>
          <w:t>https://doi.org/10.1007/s00442-001-0855-7</w:t>
        </w:r>
      </w:hyperlink>
    </w:p>
    <w:p w14:paraId="02B46659" w14:textId="77777777" w:rsidR="004B413C" w:rsidRDefault="004B413C">
      <w:pPr>
        <w:sectPr w:rsidR="004B413C">
          <w:pgSz w:w="12240" w:h="15840"/>
          <w:pgMar w:top="1414" w:right="1400" w:bottom="330" w:left="1440" w:header="0" w:footer="0" w:gutter="0"/>
          <w:cols w:space="720" w:equalWidth="0">
            <w:col w:w="9400"/>
          </w:cols>
        </w:sectPr>
      </w:pPr>
    </w:p>
    <w:p w14:paraId="5DC703A7" w14:textId="77777777" w:rsidR="004B413C" w:rsidRDefault="004B413C">
      <w:pPr>
        <w:spacing w:line="200" w:lineRule="exact"/>
        <w:rPr>
          <w:sz w:val="20"/>
          <w:szCs w:val="20"/>
        </w:rPr>
      </w:pPr>
    </w:p>
    <w:p w14:paraId="36E3F4AA" w14:textId="77777777" w:rsidR="004B413C" w:rsidRDefault="004B413C">
      <w:pPr>
        <w:spacing w:line="200" w:lineRule="exact"/>
        <w:rPr>
          <w:sz w:val="20"/>
          <w:szCs w:val="20"/>
        </w:rPr>
      </w:pPr>
    </w:p>
    <w:p w14:paraId="622DE3D0" w14:textId="77777777" w:rsidR="004B413C" w:rsidRDefault="004B413C">
      <w:pPr>
        <w:spacing w:line="200" w:lineRule="exact"/>
        <w:rPr>
          <w:sz w:val="20"/>
          <w:szCs w:val="20"/>
        </w:rPr>
      </w:pPr>
    </w:p>
    <w:p w14:paraId="15899C66" w14:textId="77777777" w:rsidR="004B413C" w:rsidRDefault="004B413C">
      <w:pPr>
        <w:spacing w:line="200" w:lineRule="exact"/>
        <w:rPr>
          <w:sz w:val="20"/>
          <w:szCs w:val="20"/>
        </w:rPr>
      </w:pPr>
    </w:p>
    <w:p w14:paraId="5B41B5DE" w14:textId="77777777" w:rsidR="004B413C" w:rsidRDefault="004B413C">
      <w:pPr>
        <w:spacing w:line="200" w:lineRule="exact"/>
        <w:rPr>
          <w:sz w:val="20"/>
          <w:szCs w:val="20"/>
        </w:rPr>
      </w:pPr>
    </w:p>
    <w:p w14:paraId="02EAE410" w14:textId="77777777" w:rsidR="004B413C" w:rsidRDefault="004B413C">
      <w:pPr>
        <w:spacing w:line="200" w:lineRule="exact"/>
        <w:rPr>
          <w:sz w:val="20"/>
          <w:szCs w:val="20"/>
        </w:rPr>
      </w:pPr>
    </w:p>
    <w:p w14:paraId="083BE832" w14:textId="77777777" w:rsidR="004B413C" w:rsidRDefault="004B413C">
      <w:pPr>
        <w:spacing w:line="200" w:lineRule="exact"/>
        <w:rPr>
          <w:sz w:val="20"/>
          <w:szCs w:val="20"/>
        </w:rPr>
      </w:pPr>
    </w:p>
    <w:p w14:paraId="7D478A59" w14:textId="77777777" w:rsidR="004B413C" w:rsidRDefault="004B413C">
      <w:pPr>
        <w:spacing w:line="200" w:lineRule="exact"/>
        <w:rPr>
          <w:sz w:val="20"/>
          <w:szCs w:val="20"/>
        </w:rPr>
      </w:pPr>
    </w:p>
    <w:p w14:paraId="3C937468" w14:textId="77777777" w:rsidR="004B413C" w:rsidRDefault="004B413C">
      <w:pPr>
        <w:spacing w:line="200" w:lineRule="exact"/>
        <w:rPr>
          <w:sz w:val="20"/>
          <w:szCs w:val="20"/>
        </w:rPr>
      </w:pPr>
    </w:p>
    <w:p w14:paraId="7FE57CB0" w14:textId="77777777" w:rsidR="004B413C" w:rsidRDefault="004B413C">
      <w:pPr>
        <w:spacing w:line="200" w:lineRule="exact"/>
        <w:rPr>
          <w:sz w:val="20"/>
          <w:szCs w:val="20"/>
        </w:rPr>
      </w:pPr>
    </w:p>
    <w:p w14:paraId="21ED7402" w14:textId="77777777" w:rsidR="004B413C" w:rsidRDefault="004B413C">
      <w:pPr>
        <w:spacing w:line="200" w:lineRule="exact"/>
        <w:rPr>
          <w:sz w:val="20"/>
          <w:szCs w:val="20"/>
        </w:rPr>
      </w:pPr>
    </w:p>
    <w:p w14:paraId="2D88452C" w14:textId="77777777" w:rsidR="004B413C" w:rsidRDefault="004B413C">
      <w:pPr>
        <w:spacing w:line="200" w:lineRule="exact"/>
        <w:rPr>
          <w:sz w:val="20"/>
          <w:szCs w:val="20"/>
        </w:rPr>
      </w:pPr>
    </w:p>
    <w:p w14:paraId="5FD277A8" w14:textId="77777777" w:rsidR="004B413C" w:rsidRDefault="004B413C">
      <w:pPr>
        <w:spacing w:line="200" w:lineRule="exact"/>
        <w:rPr>
          <w:sz w:val="20"/>
          <w:szCs w:val="20"/>
        </w:rPr>
      </w:pPr>
    </w:p>
    <w:p w14:paraId="28455D98" w14:textId="77777777" w:rsidR="004B413C" w:rsidRDefault="004B413C">
      <w:pPr>
        <w:spacing w:line="200" w:lineRule="exact"/>
        <w:rPr>
          <w:sz w:val="20"/>
          <w:szCs w:val="20"/>
        </w:rPr>
      </w:pPr>
    </w:p>
    <w:p w14:paraId="082469D6" w14:textId="77777777" w:rsidR="004B413C" w:rsidRDefault="004B413C">
      <w:pPr>
        <w:spacing w:line="200" w:lineRule="exact"/>
        <w:rPr>
          <w:sz w:val="20"/>
          <w:szCs w:val="20"/>
        </w:rPr>
      </w:pPr>
    </w:p>
    <w:p w14:paraId="77FCF382" w14:textId="77777777" w:rsidR="004B413C" w:rsidRDefault="004B413C">
      <w:pPr>
        <w:spacing w:line="200" w:lineRule="exact"/>
        <w:rPr>
          <w:sz w:val="20"/>
          <w:szCs w:val="20"/>
        </w:rPr>
      </w:pPr>
    </w:p>
    <w:p w14:paraId="3E16A7FB" w14:textId="77777777" w:rsidR="004B413C" w:rsidRDefault="004B413C">
      <w:pPr>
        <w:spacing w:line="200" w:lineRule="exact"/>
        <w:rPr>
          <w:sz w:val="20"/>
          <w:szCs w:val="20"/>
        </w:rPr>
      </w:pPr>
    </w:p>
    <w:p w14:paraId="06371570" w14:textId="77777777" w:rsidR="004B413C" w:rsidRDefault="004B413C">
      <w:pPr>
        <w:spacing w:line="200" w:lineRule="exact"/>
        <w:rPr>
          <w:sz w:val="20"/>
          <w:szCs w:val="20"/>
        </w:rPr>
      </w:pPr>
    </w:p>
    <w:p w14:paraId="0A3E2795" w14:textId="77777777" w:rsidR="004B413C" w:rsidRDefault="004B413C">
      <w:pPr>
        <w:spacing w:line="200" w:lineRule="exact"/>
        <w:rPr>
          <w:sz w:val="20"/>
          <w:szCs w:val="20"/>
        </w:rPr>
      </w:pPr>
    </w:p>
    <w:p w14:paraId="0D8133F5" w14:textId="77777777" w:rsidR="004B413C" w:rsidRDefault="004B413C">
      <w:pPr>
        <w:spacing w:line="200" w:lineRule="exact"/>
        <w:rPr>
          <w:sz w:val="20"/>
          <w:szCs w:val="20"/>
        </w:rPr>
      </w:pPr>
    </w:p>
    <w:p w14:paraId="30B2F3A7" w14:textId="77777777" w:rsidR="004B413C" w:rsidRDefault="004B413C">
      <w:pPr>
        <w:spacing w:line="200" w:lineRule="exact"/>
        <w:rPr>
          <w:sz w:val="20"/>
          <w:szCs w:val="20"/>
        </w:rPr>
      </w:pPr>
    </w:p>
    <w:p w14:paraId="5C3A299B" w14:textId="77777777" w:rsidR="004B413C" w:rsidRDefault="004B413C">
      <w:pPr>
        <w:spacing w:line="200" w:lineRule="exact"/>
        <w:rPr>
          <w:sz w:val="20"/>
          <w:szCs w:val="20"/>
        </w:rPr>
      </w:pPr>
    </w:p>
    <w:p w14:paraId="3E5AF447" w14:textId="77777777" w:rsidR="004B413C" w:rsidRDefault="004B413C">
      <w:pPr>
        <w:spacing w:line="200" w:lineRule="exact"/>
        <w:rPr>
          <w:sz w:val="20"/>
          <w:szCs w:val="20"/>
        </w:rPr>
      </w:pPr>
    </w:p>
    <w:p w14:paraId="425A20E2" w14:textId="77777777" w:rsidR="004B413C" w:rsidRDefault="004B413C">
      <w:pPr>
        <w:spacing w:line="200" w:lineRule="exact"/>
        <w:rPr>
          <w:sz w:val="20"/>
          <w:szCs w:val="20"/>
        </w:rPr>
      </w:pPr>
    </w:p>
    <w:p w14:paraId="16AC56D2" w14:textId="77777777" w:rsidR="004B413C" w:rsidRDefault="004B413C">
      <w:pPr>
        <w:spacing w:line="200" w:lineRule="exact"/>
        <w:rPr>
          <w:sz w:val="20"/>
          <w:szCs w:val="20"/>
        </w:rPr>
      </w:pPr>
    </w:p>
    <w:p w14:paraId="6C8B6C29" w14:textId="77777777" w:rsidR="004B413C" w:rsidRDefault="004B413C">
      <w:pPr>
        <w:spacing w:line="200" w:lineRule="exact"/>
        <w:rPr>
          <w:sz w:val="20"/>
          <w:szCs w:val="20"/>
        </w:rPr>
      </w:pPr>
    </w:p>
    <w:p w14:paraId="3BC151BD" w14:textId="77777777" w:rsidR="004B413C" w:rsidRDefault="004B413C">
      <w:pPr>
        <w:spacing w:line="200" w:lineRule="exact"/>
        <w:rPr>
          <w:sz w:val="20"/>
          <w:szCs w:val="20"/>
        </w:rPr>
      </w:pPr>
    </w:p>
    <w:p w14:paraId="0269886B" w14:textId="77777777" w:rsidR="004B413C" w:rsidRDefault="004B413C">
      <w:pPr>
        <w:spacing w:line="200" w:lineRule="exact"/>
        <w:rPr>
          <w:sz w:val="20"/>
          <w:szCs w:val="20"/>
        </w:rPr>
      </w:pPr>
    </w:p>
    <w:p w14:paraId="25A332A9" w14:textId="77777777" w:rsidR="004B413C" w:rsidRDefault="004B413C">
      <w:pPr>
        <w:spacing w:line="200" w:lineRule="exact"/>
        <w:rPr>
          <w:sz w:val="20"/>
          <w:szCs w:val="20"/>
        </w:rPr>
      </w:pPr>
    </w:p>
    <w:p w14:paraId="00DB434F" w14:textId="77777777" w:rsidR="004B413C" w:rsidRDefault="004B413C">
      <w:pPr>
        <w:spacing w:line="200" w:lineRule="exact"/>
        <w:rPr>
          <w:sz w:val="20"/>
          <w:szCs w:val="20"/>
        </w:rPr>
      </w:pPr>
    </w:p>
    <w:p w14:paraId="76B1E3DF" w14:textId="77777777" w:rsidR="004B413C" w:rsidRDefault="004B413C">
      <w:pPr>
        <w:spacing w:line="200" w:lineRule="exact"/>
        <w:rPr>
          <w:sz w:val="20"/>
          <w:szCs w:val="20"/>
        </w:rPr>
      </w:pPr>
    </w:p>
    <w:p w14:paraId="217FC85E" w14:textId="77777777" w:rsidR="004B413C" w:rsidRDefault="004B413C">
      <w:pPr>
        <w:spacing w:line="200" w:lineRule="exact"/>
        <w:rPr>
          <w:sz w:val="20"/>
          <w:szCs w:val="20"/>
        </w:rPr>
      </w:pPr>
    </w:p>
    <w:p w14:paraId="3E3681CF" w14:textId="77777777" w:rsidR="004B413C" w:rsidRDefault="004B413C">
      <w:pPr>
        <w:spacing w:line="200" w:lineRule="exact"/>
        <w:rPr>
          <w:sz w:val="20"/>
          <w:szCs w:val="20"/>
        </w:rPr>
      </w:pPr>
    </w:p>
    <w:p w14:paraId="4C1EBCDD" w14:textId="77777777" w:rsidR="004B413C" w:rsidRDefault="004B413C">
      <w:pPr>
        <w:spacing w:line="200" w:lineRule="exact"/>
        <w:rPr>
          <w:sz w:val="20"/>
          <w:szCs w:val="20"/>
        </w:rPr>
      </w:pPr>
    </w:p>
    <w:p w14:paraId="52403BE2" w14:textId="77777777" w:rsidR="004B413C" w:rsidRDefault="004B413C">
      <w:pPr>
        <w:spacing w:line="200" w:lineRule="exact"/>
        <w:rPr>
          <w:sz w:val="20"/>
          <w:szCs w:val="20"/>
        </w:rPr>
      </w:pPr>
    </w:p>
    <w:p w14:paraId="05461F87" w14:textId="77777777" w:rsidR="004B413C" w:rsidRDefault="004B413C">
      <w:pPr>
        <w:spacing w:line="200" w:lineRule="exact"/>
        <w:rPr>
          <w:sz w:val="20"/>
          <w:szCs w:val="20"/>
        </w:rPr>
      </w:pPr>
    </w:p>
    <w:p w14:paraId="6E342A06" w14:textId="77777777" w:rsidR="004B413C" w:rsidRDefault="004B413C">
      <w:pPr>
        <w:spacing w:line="200" w:lineRule="exact"/>
        <w:rPr>
          <w:sz w:val="20"/>
          <w:szCs w:val="20"/>
        </w:rPr>
      </w:pPr>
    </w:p>
    <w:p w14:paraId="623D19EB" w14:textId="77777777" w:rsidR="004B413C" w:rsidRDefault="004B413C">
      <w:pPr>
        <w:spacing w:line="200" w:lineRule="exact"/>
        <w:rPr>
          <w:sz w:val="20"/>
          <w:szCs w:val="20"/>
        </w:rPr>
      </w:pPr>
    </w:p>
    <w:p w14:paraId="5D184262" w14:textId="77777777" w:rsidR="004B413C" w:rsidRDefault="004B413C">
      <w:pPr>
        <w:spacing w:line="200" w:lineRule="exact"/>
        <w:rPr>
          <w:sz w:val="20"/>
          <w:szCs w:val="20"/>
        </w:rPr>
      </w:pPr>
    </w:p>
    <w:p w14:paraId="06B786AB" w14:textId="77777777" w:rsidR="004B413C" w:rsidRDefault="004B413C">
      <w:pPr>
        <w:spacing w:line="200" w:lineRule="exact"/>
        <w:rPr>
          <w:sz w:val="20"/>
          <w:szCs w:val="20"/>
        </w:rPr>
      </w:pPr>
    </w:p>
    <w:p w14:paraId="49B5F229" w14:textId="77777777" w:rsidR="004B413C" w:rsidRDefault="004B413C">
      <w:pPr>
        <w:spacing w:line="200" w:lineRule="exact"/>
        <w:rPr>
          <w:sz w:val="20"/>
          <w:szCs w:val="20"/>
        </w:rPr>
      </w:pPr>
    </w:p>
    <w:p w14:paraId="6417F6E5" w14:textId="77777777" w:rsidR="004B413C" w:rsidRDefault="004B413C">
      <w:pPr>
        <w:spacing w:line="200" w:lineRule="exact"/>
        <w:rPr>
          <w:sz w:val="20"/>
          <w:szCs w:val="20"/>
        </w:rPr>
      </w:pPr>
    </w:p>
    <w:p w14:paraId="06678D88" w14:textId="77777777" w:rsidR="004B413C" w:rsidRDefault="004B413C">
      <w:pPr>
        <w:spacing w:line="200" w:lineRule="exact"/>
        <w:rPr>
          <w:sz w:val="20"/>
          <w:szCs w:val="20"/>
        </w:rPr>
      </w:pPr>
    </w:p>
    <w:p w14:paraId="4DAD41D1" w14:textId="77777777" w:rsidR="004B413C" w:rsidRDefault="004B413C">
      <w:pPr>
        <w:spacing w:line="200" w:lineRule="exact"/>
        <w:rPr>
          <w:sz w:val="20"/>
          <w:szCs w:val="20"/>
        </w:rPr>
      </w:pPr>
    </w:p>
    <w:p w14:paraId="0AC2DD99" w14:textId="77777777" w:rsidR="004B413C" w:rsidRDefault="004B413C">
      <w:pPr>
        <w:spacing w:line="200" w:lineRule="exact"/>
        <w:rPr>
          <w:sz w:val="20"/>
          <w:szCs w:val="20"/>
        </w:rPr>
      </w:pPr>
    </w:p>
    <w:p w14:paraId="70BBF4EB" w14:textId="77777777" w:rsidR="004B413C" w:rsidRDefault="004B413C">
      <w:pPr>
        <w:spacing w:line="200" w:lineRule="exact"/>
        <w:rPr>
          <w:sz w:val="20"/>
          <w:szCs w:val="20"/>
        </w:rPr>
      </w:pPr>
    </w:p>
    <w:p w14:paraId="75AFE05E" w14:textId="77777777" w:rsidR="004B413C" w:rsidRDefault="004B413C">
      <w:pPr>
        <w:spacing w:line="200" w:lineRule="exact"/>
        <w:rPr>
          <w:sz w:val="20"/>
          <w:szCs w:val="20"/>
        </w:rPr>
      </w:pPr>
    </w:p>
    <w:p w14:paraId="773F5FDF" w14:textId="77777777" w:rsidR="004B413C" w:rsidRDefault="004B413C">
      <w:pPr>
        <w:spacing w:line="200" w:lineRule="exact"/>
        <w:rPr>
          <w:sz w:val="20"/>
          <w:szCs w:val="20"/>
        </w:rPr>
      </w:pPr>
    </w:p>
    <w:p w14:paraId="554DD33D" w14:textId="77777777" w:rsidR="004B413C" w:rsidRDefault="004B413C">
      <w:pPr>
        <w:spacing w:line="200" w:lineRule="exact"/>
        <w:rPr>
          <w:sz w:val="20"/>
          <w:szCs w:val="20"/>
        </w:rPr>
      </w:pPr>
    </w:p>
    <w:p w14:paraId="25ADB449" w14:textId="77777777" w:rsidR="004B413C" w:rsidRDefault="004B413C">
      <w:pPr>
        <w:spacing w:line="200" w:lineRule="exact"/>
        <w:rPr>
          <w:sz w:val="20"/>
          <w:szCs w:val="20"/>
        </w:rPr>
      </w:pPr>
    </w:p>
    <w:p w14:paraId="13EA284B" w14:textId="77777777" w:rsidR="004B413C" w:rsidRDefault="004B413C">
      <w:pPr>
        <w:spacing w:line="200" w:lineRule="exact"/>
        <w:rPr>
          <w:sz w:val="20"/>
          <w:szCs w:val="20"/>
        </w:rPr>
      </w:pPr>
    </w:p>
    <w:p w14:paraId="19187B92" w14:textId="77777777" w:rsidR="004B413C" w:rsidRDefault="004B413C">
      <w:pPr>
        <w:spacing w:line="200" w:lineRule="exact"/>
        <w:rPr>
          <w:sz w:val="20"/>
          <w:szCs w:val="20"/>
        </w:rPr>
      </w:pPr>
    </w:p>
    <w:p w14:paraId="5B495DF7" w14:textId="77777777" w:rsidR="004B413C" w:rsidRDefault="004B413C">
      <w:pPr>
        <w:spacing w:line="200" w:lineRule="exact"/>
        <w:rPr>
          <w:sz w:val="20"/>
          <w:szCs w:val="20"/>
        </w:rPr>
      </w:pPr>
    </w:p>
    <w:p w14:paraId="28A6A2FA" w14:textId="77777777" w:rsidR="004B413C" w:rsidRDefault="004B413C">
      <w:pPr>
        <w:spacing w:line="200" w:lineRule="exact"/>
        <w:rPr>
          <w:sz w:val="20"/>
          <w:szCs w:val="20"/>
        </w:rPr>
      </w:pPr>
    </w:p>
    <w:p w14:paraId="1BC706EC" w14:textId="77777777" w:rsidR="004B413C" w:rsidRDefault="004B413C">
      <w:pPr>
        <w:spacing w:line="200" w:lineRule="exact"/>
        <w:rPr>
          <w:sz w:val="20"/>
          <w:szCs w:val="20"/>
        </w:rPr>
      </w:pPr>
    </w:p>
    <w:p w14:paraId="3D6144C1" w14:textId="77777777" w:rsidR="004B413C" w:rsidRDefault="004B413C">
      <w:pPr>
        <w:spacing w:line="200" w:lineRule="exact"/>
        <w:rPr>
          <w:sz w:val="20"/>
          <w:szCs w:val="20"/>
        </w:rPr>
      </w:pPr>
    </w:p>
    <w:p w14:paraId="579782B8" w14:textId="77777777" w:rsidR="004B413C" w:rsidRDefault="004B413C">
      <w:pPr>
        <w:spacing w:line="200" w:lineRule="exact"/>
        <w:rPr>
          <w:sz w:val="20"/>
          <w:szCs w:val="20"/>
        </w:rPr>
      </w:pPr>
    </w:p>
    <w:p w14:paraId="6A7EA82E" w14:textId="77777777" w:rsidR="004B413C" w:rsidRDefault="004B413C">
      <w:pPr>
        <w:spacing w:line="200" w:lineRule="exact"/>
        <w:rPr>
          <w:sz w:val="20"/>
          <w:szCs w:val="20"/>
        </w:rPr>
      </w:pPr>
    </w:p>
    <w:p w14:paraId="1806D6AA" w14:textId="77777777" w:rsidR="004B413C" w:rsidRDefault="004B413C">
      <w:pPr>
        <w:spacing w:line="200" w:lineRule="exact"/>
        <w:rPr>
          <w:sz w:val="20"/>
          <w:szCs w:val="20"/>
        </w:rPr>
      </w:pPr>
    </w:p>
    <w:p w14:paraId="5965E517" w14:textId="77777777" w:rsidR="004B413C" w:rsidRDefault="004B413C">
      <w:pPr>
        <w:spacing w:line="200" w:lineRule="exact"/>
        <w:rPr>
          <w:sz w:val="20"/>
          <w:szCs w:val="20"/>
        </w:rPr>
      </w:pPr>
    </w:p>
    <w:p w14:paraId="35127913" w14:textId="77777777" w:rsidR="004B413C" w:rsidRDefault="004B413C">
      <w:pPr>
        <w:spacing w:line="200" w:lineRule="exact"/>
        <w:rPr>
          <w:sz w:val="20"/>
          <w:szCs w:val="20"/>
        </w:rPr>
      </w:pPr>
    </w:p>
    <w:p w14:paraId="20BB9FF3" w14:textId="77777777" w:rsidR="004B413C" w:rsidRDefault="004B413C">
      <w:pPr>
        <w:spacing w:line="368" w:lineRule="exact"/>
        <w:rPr>
          <w:sz w:val="20"/>
          <w:szCs w:val="20"/>
        </w:rPr>
      </w:pPr>
    </w:p>
    <w:p w14:paraId="58F40325" w14:textId="77777777" w:rsidR="004B413C" w:rsidRDefault="00EC2FEA">
      <w:pPr>
        <w:ind w:right="40"/>
        <w:jc w:val="center"/>
        <w:rPr>
          <w:sz w:val="20"/>
          <w:szCs w:val="20"/>
        </w:rPr>
      </w:pPr>
      <w:r>
        <w:rPr>
          <w:rFonts w:ascii="Arial" w:eastAsia="Arial" w:hAnsi="Arial" w:cs="Arial"/>
          <w:sz w:val="15"/>
          <w:szCs w:val="15"/>
        </w:rPr>
        <w:t>146</w:t>
      </w:r>
    </w:p>
    <w:sectPr w:rsidR="004B413C">
      <w:type w:val="continuous"/>
      <w:pgSz w:w="12240" w:h="15840"/>
      <w:pgMar w:top="1414" w:right="1400" w:bottom="330" w:left="1440" w:header="0" w:footer="0" w:gutter="0"/>
      <w:cols w:space="720" w:equalWidth="0">
        <w:col w:w="9400"/>
      </w:cols>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 w:author="Ray Froend" w:date="2019-11-18T10:52:00Z" w:initials="RF">
    <w:p w14:paraId="4E5A3D6D" w14:textId="428357D0" w:rsidR="00E16D87" w:rsidRDefault="00E16D87">
      <w:pPr>
        <w:pStyle w:val="CommentText"/>
      </w:pPr>
      <w:r>
        <w:rPr>
          <w:rStyle w:val="CommentReference"/>
        </w:rPr>
        <w:annotationRef/>
      </w:r>
      <w:r>
        <w:t xml:space="preserve">Chris, there is a lot of good work here, well done </w:t>
      </w:r>
      <w:r>
        <w:rPr>
          <w:rFonts w:ascii="Segoe UI Emoji" w:eastAsia="Segoe UI Emoji" w:hAnsi="Segoe UI Emoji" w:cs="Segoe UI Emoji"/>
        </w:rPr>
        <w:t>😊</w:t>
      </w:r>
      <w:r>
        <w:t xml:space="preserve"> Still some more to do, especially in the development of summary tables that specifically address the review objectives.</w:t>
      </w:r>
    </w:p>
    <w:p w14:paraId="71A885F1" w14:textId="77777777" w:rsidR="00E16D87" w:rsidRDefault="00E16D87">
      <w:pPr>
        <w:pStyle w:val="CommentText"/>
      </w:pPr>
    </w:p>
    <w:p w14:paraId="601DCD03" w14:textId="77777777" w:rsidR="00E16D87" w:rsidRDefault="00E16D87">
      <w:pPr>
        <w:pStyle w:val="CommentText"/>
      </w:pPr>
      <w:r>
        <w:t xml:space="preserve">Also, how the analyses relate to the conclusions about effect of revised thresholds needs to be clear, for each site and summarised for all. </w:t>
      </w:r>
    </w:p>
    <w:p w14:paraId="57D1B62B" w14:textId="77777777" w:rsidR="00E16D87" w:rsidRDefault="00E16D87">
      <w:pPr>
        <w:pStyle w:val="CommentText"/>
      </w:pPr>
    </w:p>
    <w:p w14:paraId="40000FED" w14:textId="77777777" w:rsidR="00E16D87" w:rsidRDefault="00E16D87">
      <w:pPr>
        <w:pStyle w:val="CommentText"/>
      </w:pPr>
      <w:r>
        <w:t xml:space="preserve">Without the above, I don’t think this </w:t>
      </w:r>
      <w:proofErr w:type="spellStart"/>
      <w:r>
        <w:t>si</w:t>
      </w:r>
      <w:proofErr w:type="spellEnd"/>
      <w:r>
        <w:t xml:space="preserve"> a complete draft. We need to discuss.</w:t>
      </w:r>
    </w:p>
    <w:p w14:paraId="22B87B01" w14:textId="77777777" w:rsidR="00E82288" w:rsidRDefault="00E82288">
      <w:pPr>
        <w:pStyle w:val="CommentText"/>
      </w:pPr>
    </w:p>
    <w:p w14:paraId="167BC877" w14:textId="305C47D3" w:rsidR="00275A4D" w:rsidRDefault="00E82288">
      <w:pPr>
        <w:pStyle w:val="CommentText"/>
      </w:pPr>
      <w:r>
        <w:t xml:space="preserve">My comments throughout the document are focussed on the first few sections and detailed site descriptions, as they relate </w:t>
      </w:r>
      <w:r w:rsidR="00275A4D">
        <w:t xml:space="preserve">to all of the document. Proofreading </w:t>
      </w:r>
      <w:bookmarkStart w:id="2" w:name="_GoBack"/>
      <w:bookmarkEnd w:id="2"/>
      <w:r w:rsidR="00275A4D">
        <w:t>will need to come later.</w:t>
      </w:r>
    </w:p>
  </w:comment>
  <w:comment w:id="26" w:author="Ray Froend" w:date="2019-11-18T09:59:00Z" w:initials="RF">
    <w:p w14:paraId="414F98ED" w14:textId="77777777" w:rsidR="00EC2FEA" w:rsidRDefault="00EC2FEA">
      <w:pPr>
        <w:pStyle w:val="CommentText"/>
      </w:pPr>
      <w:r>
        <w:rPr>
          <w:rStyle w:val="CommentReference"/>
        </w:rPr>
        <w:annotationRef/>
      </w:r>
      <w:r>
        <w:t>Red dots?</w:t>
      </w:r>
    </w:p>
  </w:comment>
  <w:comment w:id="28" w:author="Ray Froend" w:date="2019-11-18T10:00:00Z" w:initials="RF">
    <w:p w14:paraId="25AA9E41" w14:textId="77777777" w:rsidR="00EC2FEA" w:rsidRDefault="00EC2FEA">
      <w:pPr>
        <w:pStyle w:val="CommentText"/>
      </w:pPr>
      <w:r>
        <w:rPr>
          <w:rStyle w:val="CommentReference"/>
        </w:rPr>
        <w:annotationRef/>
      </w:r>
      <w:r>
        <w:t>Yes please, breakdown of all sites assessed in this report</w:t>
      </w:r>
    </w:p>
  </w:comment>
  <w:comment w:id="31" w:author="Ray Froend" w:date="2019-11-18T10:03:00Z" w:initials="RF">
    <w:p w14:paraId="1D85FB82" w14:textId="77777777" w:rsidR="00EC2FEA" w:rsidRDefault="00EC2FEA">
      <w:pPr>
        <w:pStyle w:val="CommentText"/>
      </w:pPr>
      <w:r>
        <w:rPr>
          <w:rStyle w:val="CommentReference"/>
        </w:rPr>
        <w:annotationRef/>
      </w:r>
      <w:r>
        <w:t>What is this and why?</w:t>
      </w:r>
    </w:p>
  </w:comment>
  <w:comment w:id="33" w:author="Ray Froend" w:date="2019-11-18T10:36:00Z" w:initials="RF">
    <w:p w14:paraId="3108CC8D" w14:textId="658D685C" w:rsidR="00763464" w:rsidRDefault="00763464">
      <w:pPr>
        <w:pStyle w:val="CommentText"/>
      </w:pPr>
      <w:r>
        <w:rPr>
          <w:rStyle w:val="CommentReference"/>
        </w:rPr>
        <w:annotationRef/>
      </w:r>
      <w:r w:rsidR="00020018">
        <w:t>Not sure what this tells us about change in WL and vegetation response</w:t>
      </w:r>
    </w:p>
  </w:comment>
  <w:comment w:id="34" w:author="Ray Froend" w:date="2019-11-18T10:40:00Z" w:initials="RF">
    <w:p w14:paraId="7CE96D81" w14:textId="48937748" w:rsidR="00020018" w:rsidRDefault="00020018">
      <w:pPr>
        <w:pStyle w:val="CommentText"/>
      </w:pPr>
      <w:r>
        <w:rPr>
          <w:rStyle w:val="CommentReference"/>
        </w:rPr>
        <w:annotationRef/>
      </w:r>
      <w:r>
        <w:t xml:space="preserve">Not sure why we have </w:t>
      </w:r>
      <w:proofErr w:type="spellStart"/>
      <w:r>
        <w:t>thi</w:t>
      </w:r>
      <w:proofErr w:type="spellEnd"/>
      <w:r>
        <w:t xml:space="preserve"> section? Wouldn’t a summary table of all site trends over sampling period be better?</w:t>
      </w:r>
    </w:p>
  </w:comment>
  <w:comment w:id="43" w:author="Ray Froend" w:date="2019-11-18T10:27:00Z" w:initials="RF">
    <w:p w14:paraId="380E602D" w14:textId="77777777" w:rsidR="00751A5B" w:rsidRDefault="00751A5B">
      <w:pPr>
        <w:pStyle w:val="CommentText"/>
      </w:pPr>
      <w:r>
        <w:rPr>
          <w:rStyle w:val="CommentReference"/>
        </w:rPr>
        <w:annotationRef/>
      </w:r>
      <w:r>
        <w:t>Needed an alternative heading I thought…but not sure about ‘implications’</w:t>
      </w:r>
    </w:p>
  </w:comment>
  <w:comment w:id="49" w:author="Ray Froend" w:date="2019-11-18T10:44:00Z" w:initials="RF">
    <w:p w14:paraId="5C53E7B0" w14:textId="6475C27E" w:rsidR="00020018" w:rsidRDefault="00020018">
      <w:pPr>
        <w:pStyle w:val="CommentText"/>
      </w:pPr>
      <w:r>
        <w:rPr>
          <w:rStyle w:val="CommentReference"/>
        </w:rPr>
        <w:annotationRef/>
      </w:r>
      <w:r>
        <w:t>The connection between you analyses and the conclusions about revised threshold effects (implications), is lost. It needs to be clear, especially in this section.</w:t>
      </w:r>
    </w:p>
  </w:comment>
  <w:comment w:id="52" w:author="Ray Froend" w:date="2019-11-18T10:48:00Z" w:initials="RF">
    <w:p w14:paraId="14B35922" w14:textId="47BF13CC" w:rsidR="00020018" w:rsidRDefault="00020018">
      <w:pPr>
        <w:pStyle w:val="CommentText"/>
      </w:pPr>
      <w:r>
        <w:rPr>
          <w:rStyle w:val="CommentReference"/>
        </w:rPr>
        <w:annotationRef/>
      </w:r>
      <w:r>
        <w:t xml:space="preserve">Y axis limited to 2010 or are the labels incomplete? May need to state </w:t>
      </w:r>
      <w:r>
        <w:t>time period</w:t>
      </w:r>
      <w:r>
        <w:t xml:space="preserve"> in caption </w:t>
      </w:r>
    </w:p>
  </w:comment>
  <w:comment w:id="53" w:author="Ray Froend" w:date="2019-11-18T10:20:00Z" w:initials="RF">
    <w:p w14:paraId="1A8C6FCC" w14:textId="77777777" w:rsidR="00751A5B" w:rsidRDefault="00751A5B">
      <w:pPr>
        <w:pStyle w:val="CommentText"/>
      </w:pPr>
      <w:r>
        <w:rPr>
          <w:rStyle w:val="CommentReference"/>
        </w:rPr>
        <w:annotationRef/>
      </w:r>
      <w:r>
        <w:t>For this and all plots to follow: state that A to D plots represent increasing elevation</w:t>
      </w:r>
    </w:p>
  </w:comment>
  <w:comment w:id="58" w:author="Ray Froend" w:date="2019-11-18T10:08:00Z" w:initials="RF">
    <w:p w14:paraId="18A9A999" w14:textId="77777777" w:rsidR="00EC2FEA" w:rsidRDefault="00EC2FEA">
      <w:pPr>
        <w:pStyle w:val="CommentText"/>
      </w:pPr>
      <w:r>
        <w:rPr>
          <w:rStyle w:val="CommentReference"/>
        </w:rPr>
        <w:annotationRef/>
      </w:r>
      <w:r>
        <w:t>Need to cite the source</w:t>
      </w:r>
      <w:r w:rsidR="00537D36">
        <w:t>.</w:t>
      </w:r>
    </w:p>
    <w:p w14:paraId="3FDC06CF" w14:textId="77777777" w:rsidR="00537D36" w:rsidRDefault="00537D36">
      <w:pPr>
        <w:pStyle w:val="CommentText"/>
      </w:pPr>
      <w:r>
        <w:t xml:space="preserve">this table should be </w:t>
      </w:r>
      <w:r w:rsidR="00751A5B">
        <w:t>immediately under the ‘</w:t>
      </w:r>
      <w:r w:rsidR="00751A5B" w:rsidRPr="00751A5B">
        <w:t>Revised water level threshold eﬀects</w:t>
      </w:r>
      <w:r w:rsidR="00751A5B">
        <w:t xml:space="preserve">’ subheading </w:t>
      </w:r>
      <w:r>
        <w:t xml:space="preserve">for </w:t>
      </w:r>
      <w:r w:rsidR="00751A5B">
        <w:t>this and every</w:t>
      </w:r>
      <w:r>
        <w:t xml:space="preserve"> wetland. Add column (not relevant here) for comments when compliance not met.</w:t>
      </w:r>
    </w:p>
  </w:comment>
  <w:comment w:id="66" w:author="Ray Froend" w:date="2019-11-18T10:19:00Z" w:initials="RF">
    <w:p w14:paraId="76FDFDD3" w14:textId="77777777" w:rsidR="00537D36" w:rsidRDefault="00537D36">
      <w:pPr>
        <w:pStyle w:val="CommentText"/>
      </w:pPr>
      <w:r>
        <w:rPr>
          <w:rStyle w:val="CommentReference"/>
        </w:rPr>
        <w:annotationRef/>
      </w:r>
      <w:r>
        <w:t>I assume the figure hasn’t displayed correctly,,,</w:t>
      </w:r>
      <w:proofErr w:type="spellStart"/>
      <w:r>
        <w:t>spp</w:t>
      </w:r>
      <w:proofErr w:type="spellEnd"/>
      <w:r>
        <w:t xml:space="preserve"> missing</w:t>
      </w:r>
    </w:p>
  </w:comment>
  <w:comment w:id="68" w:author="Ray Froend" w:date="2019-11-18T10:28:00Z" w:initials="RF">
    <w:p w14:paraId="08FF8490" w14:textId="77777777" w:rsidR="00751A5B" w:rsidRDefault="00751A5B">
      <w:pPr>
        <w:pStyle w:val="CommentText"/>
      </w:pPr>
      <w:r>
        <w:rPr>
          <w:rStyle w:val="CommentReference"/>
        </w:rPr>
        <w:annotationRef/>
      </w:r>
      <w:r>
        <w:t>caption</w:t>
      </w:r>
    </w:p>
  </w:comment>
  <w:comment w:id="72" w:author="Ray Froend" w:date="2019-11-18T10:30:00Z" w:initials="RF">
    <w:p w14:paraId="4D8D33FF" w14:textId="77777777" w:rsidR="0067610C" w:rsidRDefault="0067610C">
      <w:pPr>
        <w:pStyle w:val="CommentText"/>
      </w:pPr>
      <w:r>
        <w:rPr>
          <w:rStyle w:val="CommentReference"/>
        </w:rPr>
        <w:annotationRef/>
      </w:r>
      <w:r>
        <w:t>may need to reconfigure these tables for each site, Landscape orientation + smaller font will allow more space for comments. Lined rows=easier to follow</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167BC877" w15:done="0"/>
  <w15:commentEx w15:paraId="414F98ED" w15:done="0"/>
  <w15:commentEx w15:paraId="25AA9E41" w15:done="0"/>
  <w15:commentEx w15:paraId="1D85FB82" w15:done="0"/>
  <w15:commentEx w15:paraId="3108CC8D" w15:done="0"/>
  <w15:commentEx w15:paraId="7CE96D81" w15:done="0"/>
  <w15:commentEx w15:paraId="380E602D" w15:done="0"/>
  <w15:commentEx w15:paraId="5C53E7B0" w15:done="0"/>
  <w15:commentEx w15:paraId="14B35922" w15:done="0"/>
  <w15:commentEx w15:paraId="1A8C6FCC" w15:done="0"/>
  <w15:commentEx w15:paraId="3FDC06CF" w15:done="0"/>
  <w15:commentEx w15:paraId="76FDFDD3" w15:done="0"/>
  <w15:commentEx w15:paraId="08FF8490" w15:done="0"/>
  <w15:commentEx w15:paraId="4D8D33FF"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67BC877" w16cid:durableId="217CF65C"/>
  <w16cid:commentId w16cid:paraId="414F98ED" w16cid:durableId="217CEA07"/>
  <w16cid:commentId w16cid:paraId="25AA9E41" w16cid:durableId="217CEA43"/>
  <w16cid:commentId w16cid:paraId="1D85FB82" w16cid:durableId="217CEADF"/>
  <w16cid:commentId w16cid:paraId="3108CC8D" w16cid:durableId="217CF2BC"/>
  <w16cid:commentId w16cid:paraId="7CE96D81" w16cid:durableId="217CF3BB"/>
  <w16cid:commentId w16cid:paraId="380E602D" w16cid:durableId="217CF0AD"/>
  <w16cid:commentId w16cid:paraId="5C53E7B0" w16cid:durableId="217CF48E"/>
  <w16cid:commentId w16cid:paraId="14B35922" w16cid:durableId="217CF578"/>
  <w16cid:commentId w16cid:paraId="1A8C6FCC" w16cid:durableId="217CEEDE"/>
  <w16cid:commentId w16cid:paraId="3FDC06CF" w16cid:durableId="217CEC15"/>
  <w16cid:commentId w16cid:paraId="76FDFDD3" w16cid:durableId="217CEE9E"/>
  <w16cid:commentId w16cid:paraId="08FF8490" w16cid:durableId="217CF0E2"/>
  <w16cid:commentId w16cid:paraId="4D8D33FF" w16cid:durableId="217CF142"/>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16231B"/>
    <w:multiLevelType w:val="hybridMultilevel"/>
    <w:tmpl w:val="44248B7E"/>
    <w:lvl w:ilvl="0" w:tplc="0944E12A">
      <w:start w:val="1"/>
      <w:numFmt w:val="bullet"/>
      <w:lvlText w:val="&gt;"/>
      <w:lvlJc w:val="left"/>
    </w:lvl>
    <w:lvl w:ilvl="1" w:tplc="829036B4">
      <w:numFmt w:val="decimal"/>
      <w:lvlText w:val=""/>
      <w:lvlJc w:val="left"/>
    </w:lvl>
    <w:lvl w:ilvl="2" w:tplc="0A4EC2F6">
      <w:numFmt w:val="decimal"/>
      <w:lvlText w:val=""/>
      <w:lvlJc w:val="left"/>
    </w:lvl>
    <w:lvl w:ilvl="3" w:tplc="025E0A42">
      <w:numFmt w:val="decimal"/>
      <w:lvlText w:val=""/>
      <w:lvlJc w:val="left"/>
    </w:lvl>
    <w:lvl w:ilvl="4" w:tplc="E88CE66A">
      <w:numFmt w:val="decimal"/>
      <w:lvlText w:val=""/>
      <w:lvlJc w:val="left"/>
    </w:lvl>
    <w:lvl w:ilvl="5" w:tplc="296C790C">
      <w:numFmt w:val="decimal"/>
      <w:lvlText w:val=""/>
      <w:lvlJc w:val="left"/>
    </w:lvl>
    <w:lvl w:ilvl="6" w:tplc="571A0224">
      <w:numFmt w:val="decimal"/>
      <w:lvlText w:val=""/>
      <w:lvlJc w:val="left"/>
    </w:lvl>
    <w:lvl w:ilvl="7" w:tplc="60E47064">
      <w:numFmt w:val="decimal"/>
      <w:lvlText w:val=""/>
      <w:lvlJc w:val="left"/>
    </w:lvl>
    <w:lvl w:ilvl="8" w:tplc="27B814BE">
      <w:numFmt w:val="decimal"/>
      <w:lvlText w:val=""/>
      <w:lvlJc w:val="left"/>
    </w:lvl>
  </w:abstractNum>
  <w:abstractNum w:abstractNumId="1" w15:restartNumberingAfterBreak="0">
    <w:nsid w:val="0DED7263"/>
    <w:multiLevelType w:val="hybridMultilevel"/>
    <w:tmpl w:val="09AA0846"/>
    <w:lvl w:ilvl="0" w:tplc="D9ECE46A">
      <w:start w:val="1"/>
      <w:numFmt w:val="bullet"/>
      <w:lvlText w:val="*"/>
      <w:lvlJc w:val="left"/>
    </w:lvl>
    <w:lvl w:ilvl="1" w:tplc="458A4738">
      <w:numFmt w:val="decimal"/>
      <w:lvlText w:val=""/>
      <w:lvlJc w:val="left"/>
    </w:lvl>
    <w:lvl w:ilvl="2" w:tplc="8CE25A20">
      <w:numFmt w:val="decimal"/>
      <w:lvlText w:val=""/>
      <w:lvlJc w:val="left"/>
    </w:lvl>
    <w:lvl w:ilvl="3" w:tplc="15FA6966">
      <w:numFmt w:val="decimal"/>
      <w:lvlText w:val=""/>
      <w:lvlJc w:val="left"/>
    </w:lvl>
    <w:lvl w:ilvl="4" w:tplc="CAB637F8">
      <w:numFmt w:val="decimal"/>
      <w:lvlText w:val=""/>
      <w:lvlJc w:val="left"/>
    </w:lvl>
    <w:lvl w:ilvl="5" w:tplc="B5DE7C1A">
      <w:numFmt w:val="decimal"/>
      <w:lvlText w:val=""/>
      <w:lvlJc w:val="left"/>
    </w:lvl>
    <w:lvl w:ilvl="6" w:tplc="921014A2">
      <w:numFmt w:val="decimal"/>
      <w:lvlText w:val=""/>
      <w:lvlJc w:val="left"/>
    </w:lvl>
    <w:lvl w:ilvl="7" w:tplc="FC8E7A2E">
      <w:numFmt w:val="decimal"/>
      <w:lvlText w:val=""/>
      <w:lvlJc w:val="left"/>
    </w:lvl>
    <w:lvl w:ilvl="8" w:tplc="C05AB618">
      <w:numFmt w:val="decimal"/>
      <w:lvlText w:val=""/>
      <w:lvlJc w:val="left"/>
    </w:lvl>
  </w:abstractNum>
  <w:abstractNum w:abstractNumId="2" w15:restartNumberingAfterBreak="0">
    <w:nsid w:val="109CF92E"/>
    <w:multiLevelType w:val="hybridMultilevel"/>
    <w:tmpl w:val="F732E2CA"/>
    <w:lvl w:ilvl="0" w:tplc="DAC8DE46">
      <w:start w:val="1"/>
      <w:numFmt w:val="bullet"/>
      <w:lvlText w:val="*"/>
      <w:lvlJc w:val="left"/>
    </w:lvl>
    <w:lvl w:ilvl="1" w:tplc="B670777E">
      <w:numFmt w:val="decimal"/>
      <w:lvlText w:val=""/>
      <w:lvlJc w:val="left"/>
    </w:lvl>
    <w:lvl w:ilvl="2" w:tplc="A260E77C">
      <w:numFmt w:val="decimal"/>
      <w:lvlText w:val=""/>
      <w:lvlJc w:val="left"/>
    </w:lvl>
    <w:lvl w:ilvl="3" w:tplc="20ACD228">
      <w:numFmt w:val="decimal"/>
      <w:lvlText w:val=""/>
      <w:lvlJc w:val="left"/>
    </w:lvl>
    <w:lvl w:ilvl="4" w:tplc="E52A0B14">
      <w:numFmt w:val="decimal"/>
      <w:lvlText w:val=""/>
      <w:lvlJc w:val="left"/>
    </w:lvl>
    <w:lvl w:ilvl="5" w:tplc="49D00B54">
      <w:numFmt w:val="decimal"/>
      <w:lvlText w:val=""/>
      <w:lvlJc w:val="left"/>
    </w:lvl>
    <w:lvl w:ilvl="6" w:tplc="D97E3FB4">
      <w:numFmt w:val="decimal"/>
      <w:lvlText w:val=""/>
      <w:lvlJc w:val="left"/>
    </w:lvl>
    <w:lvl w:ilvl="7" w:tplc="2FCABABE">
      <w:numFmt w:val="decimal"/>
      <w:lvlText w:val=""/>
      <w:lvlJc w:val="left"/>
    </w:lvl>
    <w:lvl w:ilvl="8" w:tplc="BE88F5FA">
      <w:numFmt w:val="decimal"/>
      <w:lvlText w:val=""/>
      <w:lvlJc w:val="left"/>
    </w:lvl>
  </w:abstractNum>
  <w:abstractNum w:abstractNumId="3" w15:restartNumberingAfterBreak="0">
    <w:nsid w:val="1190CDE7"/>
    <w:multiLevelType w:val="hybridMultilevel"/>
    <w:tmpl w:val="72AED624"/>
    <w:lvl w:ilvl="0" w:tplc="E3D4BF58">
      <w:start w:val="1"/>
      <w:numFmt w:val="bullet"/>
      <w:lvlText w:val="*"/>
      <w:lvlJc w:val="left"/>
    </w:lvl>
    <w:lvl w:ilvl="1" w:tplc="29E80386">
      <w:numFmt w:val="decimal"/>
      <w:lvlText w:val=""/>
      <w:lvlJc w:val="left"/>
    </w:lvl>
    <w:lvl w:ilvl="2" w:tplc="68864340">
      <w:numFmt w:val="decimal"/>
      <w:lvlText w:val=""/>
      <w:lvlJc w:val="left"/>
    </w:lvl>
    <w:lvl w:ilvl="3" w:tplc="5D0283B2">
      <w:numFmt w:val="decimal"/>
      <w:lvlText w:val=""/>
      <w:lvlJc w:val="left"/>
    </w:lvl>
    <w:lvl w:ilvl="4" w:tplc="A4F4BE60">
      <w:numFmt w:val="decimal"/>
      <w:lvlText w:val=""/>
      <w:lvlJc w:val="left"/>
    </w:lvl>
    <w:lvl w:ilvl="5" w:tplc="E76CB90A">
      <w:numFmt w:val="decimal"/>
      <w:lvlText w:val=""/>
      <w:lvlJc w:val="left"/>
    </w:lvl>
    <w:lvl w:ilvl="6" w:tplc="2294D63C">
      <w:numFmt w:val="decimal"/>
      <w:lvlText w:val=""/>
      <w:lvlJc w:val="left"/>
    </w:lvl>
    <w:lvl w:ilvl="7" w:tplc="36F48F52">
      <w:numFmt w:val="decimal"/>
      <w:lvlText w:val=""/>
      <w:lvlJc w:val="left"/>
    </w:lvl>
    <w:lvl w:ilvl="8" w:tplc="9F96E182">
      <w:numFmt w:val="decimal"/>
      <w:lvlText w:val=""/>
      <w:lvlJc w:val="left"/>
    </w:lvl>
  </w:abstractNum>
  <w:abstractNum w:abstractNumId="4" w15:restartNumberingAfterBreak="0">
    <w:nsid w:val="12200854"/>
    <w:multiLevelType w:val="hybridMultilevel"/>
    <w:tmpl w:val="48985F2C"/>
    <w:lvl w:ilvl="0" w:tplc="757C896A">
      <w:start w:val="819"/>
      <w:numFmt w:val="decimal"/>
      <w:lvlText w:val="%1."/>
      <w:lvlJc w:val="left"/>
    </w:lvl>
    <w:lvl w:ilvl="1" w:tplc="4CA6E12C">
      <w:numFmt w:val="decimal"/>
      <w:lvlText w:val=""/>
      <w:lvlJc w:val="left"/>
    </w:lvl>
    <w:lvl w:ilvl="2" w:tplc="F3BE8BC2">
      <w:numFmt w:val="decimal"/>
      <w:lvlText w:val=""/>
      <w:lvlJc w:val="left"/>
    </w:lvl>
    <w:lvl w:ilvl="3" w:tplc="0F9EA38A">
      <w:numFmt w:val="decimal"/>
      <w:lvlText w:val=""/>
      <w:lvlJc w:val="left"/>
    </w:lvl>
    <w:lvl w:ilvl="4" w:tplc="662E7674">
      <w:numFmt w:val="decimal"/>
      <w:lvlText w:val=""/>
      <w:lvlJc w:val="left"/>
    </w:lvl>
    <w:lvl w:ilvl="5" w:tplc="A7947D10">
      <w:numFmt w:val="decimal"/>
      <w:lvlText w:val=""/>
      <w:lvlJc w:val="left"/>
    </w:lvl>
    <w:lvl w:ilvl="6" w:tplc="75F4707A">
      <w:numFmt w:val="decimal"/>
      <w:lvlText w:val=""/>
      <w:lvlJc w:val="left"/>
    </w:lvl>
    <w:lvl w:ilvl="7" w:tplc="7CB0E620">
      <w:numFmt w:val="decimal"/>
      <w:lvlText w:val=""/>
      <w:lvlJc w:val="left"/>
    </w:lvl>
    <w:lvl w:ilvl="8" w:tplc="0768A350">
      <w:numFmt w:val="decimal"/>
      <w:lvlText w:val=""/>
      <w:lvlJc w:val="left"/>
    </w:lvl>
  </w:abstractNum>
  <w:abstractNum w:abstractNumId="5" w15:restartNumberingAfterBreak="0">
    <w:nsid w:val="140E0F76"/>
    <w:multiLevelType w:val="hybridMultilevel"/>
    <w:tmpl w:val="30E63DC8"/>
    <w:lvl w:ilvl="0" w:tplc="9C8653A8">
      <w:start w:val="1"/>
      <w:numFmt w:val="bullet"/>
      <w:lvlText w:val="-"/>
      <w:lvlJc w:val="left"/>
    </w:lvl>
    <w:lvl w:ilvl="1" w:tplc="BA18DAB6">
      <w:numFmt w:val="decimal"/>
      <w:lvlText w:val=""/>
      <w:lvlJc w:val="left"/>
    </w:lvl>
    <w:lvl w:ilvl="2" w:tplc="036A79D2">
      <w:numFmt w:val="decimal"/>
      <w:lvlText w:val=""/>
      <w:lvlJc w:val="left"/>
    </w:lvl>
    <w:lvl w:ilvl="3" w:tplc="E3CA3A30">
      <w:numFmt w:val="decimal"/>
      <w:lvlText w:val=""/>
      <w:lvlJc w:val="left"/>
    </w:lvl>
    <w:lvl w:ilvl="4" w:tplc="9342DEFE">
      <w:numFmt w:val="decimal"/>
      <w:lvlText w:val=""/>
      <w:lvlJc w:val="left"/>
    </w:lvl>
    <w:lvl w:ilvl="5" w:tplc="3AE6FB9E">
      <w:numFmt w:val="decimal"/>
      <w:lvlText w:val=""/>
      <w:lvlJc w:val="left"/>
    </w:lvl>
    <w:lvl w:ilvl="6" w:tplc="88489DE6">
      <w:numFmt w:val="decimal"/>
      <w:lvlText w:val=""/>
      <w:lvlJc w:val="left"/>
    </w:lvl>
    <w:lvl w:ilvl="7" w:tplc="EA7E7AC2">
      <w:numFmt w:val="decimal"/>
      <w:lvlText w:val=""/>
      <w:lvlJc w:val="left"/>
    </w:lvl>
    <w:lvl w:ilvl="8" w:tplc="C708F102">
      <w:numFmt w:val="decimal"/>
      <w:lvlText w:val=""/>
      <w:lvlJc w:val="left"/>
    </w:lvl>
  </w:abstractNum>
  <w:abstractNum w:abstractNumId="6" w15:restartNumberingAfterBreak="0">
    <w:nsid w:val="1BEFD79F"/>
    <w:multiLevelType w:val="hybridMultilevel"/>
    <w:tmpl w:val="A14EDB74"/>
    <w:lvl w:ilvl="0" w:tplc="9CEE0754">
      <w:start w:val="1"/>
      <w:numFmt w:val="bullet"/>
      <w:lvlText w:val="*"/>
      <w:lvlJc w:val="left"/>
    </w:lvl>
    <w:lvl w:ilvl="1" w:tplc="A11C189C">
      <w:numFmt w:val="decimal"/>
      <w:lvlText w:val=""/>
      <w:lvlJc w:val="left"/>
    </w:lvl>
    <w:lvl w:ilvl="2" w:tplc="8042D26A">
      <w:numFmt w:val="decimal"/>
      <w:lvlText w:val=""/>
      <w:lvlJc w:val="left"/>
    </w:lvl>
    <w:lvl w:ilvl="3" w:tplc="C3BEC19E">
      <w:numFmt w:val="decimal"/>
      <w:lvlText w:val=""/>
      <w:lvlJc w:val="left"/>
    </w:lvl>
    <w:lvl w:ilvl="4" w:tplc="54DE25EC">
      <w:numFmt w:val="decimal"/>
      <w:lvlText w:val=""/>
      <w:lvlJc w:val="left"/>
    </w:lvl>
    <w:lvl w:ilvl="5" w:tplc="3194549A">
      <w:numFmt w:val="decimal"/>
      <w:lvlText w:val=""/>
      <w:lvlJc w:val="left"/>
    </w:lvl>
    <w:lvl w:ilvl="6" w:tplc="0096D8BC">
      <w:numFmt w:val="decimal"/>
      <w:lvlText w:val=""/>
      <w:lvlJc w:val="left"/>
    </w:lvl>
    <w:lvl w:ilvl="7" w:tplc="56C2DEE6">
      <w:numFmt w:val="decimal"/>
      <w:lvlText w:val=""/>
      <w:lvlJc w:val="left"/>
    </w:lvl>
    <w:lvl w:ilvl="8" w:tplc="C01C7884">
      <w:numFmt w:val="decimal"/>
      <w:lvlText w:val=""/>
      <w:lvlJc w:val="left"/>
    </w:lvl>
  </w:abstractNum>
  <w:abstractNum w:abstractNumId="7" w15:restartNumberingAfterBreak="0">
    <w:nsid w:val="1F16E9E8"/>
    <w:multiLevelType w:val="hybridMultilevel"/>
    <w:tmpl w:val="2996D1C2"/>
    <w:lvl w:ilvl="0" w:tplc="B0040046">
      <w:start w:val="1"/>
      <w:numFmt w:val="bullet"/>
      <w:lvlText w:val="*"/>
      <w:lvlJc w:val="left"/>
    </w:lvl>
    <w:lvl w:ilvl="1" w:tplc="CF0473A8">
      <w:numFmt w:val="decimal"/>
      <w:lvlText w:val=""/>
      <w:lvlJc w:val="left"/>
    </w:lvl>
    <w:lvl w:ilvl="2" w:tplc="64FA2636">
      <w:numFmt w:val="decimal"/>
      <w:lvlText w:val=""/>
      <w:lvlJc w:val="left"/>
    </w:lvl>
    <w:lvl w:ilvl="3" w:tplc="6E5C2B76">
      <w:numFmt w:val="decimal"/>
      <w:lvlText w:val=""/>
      <w:lvlJc w:val="left"/>
    </w:lvl>
    <w:lvl w:ilvl="4" w:tplc="D62028AC">
      <w:numFmt w:val="decimal"/>
      <w:lvlText w:val=""/>
      <w:lvlJc w:val="left"/>
    </w:lvl>
    <w:lvl w:ilvl="5" w:tplc="B928A3FC">
      <w:numFmt w:val="decimal"/>
      <w:lvlText w:val=""/>
      <w:lvlJc w:val="left"/>
    </w:lvl>
    <w:lvl w:ilvl="6" w:tplc="A9ACD8F8">
      <w:numFmt w:val="decimal"/>
      <w:lvlText w:val=""/>
      <w:lvlJc w:val="left"/>
    </w:lvl>
    <w:lvl w:ilvl="7" w:tplc="610A172E">
      <w:numFmt w:val="decimal"/>
      <w:lvlText w:val=""/>
      <w:lvlJc w:val="left"/>
    </w:lvl>
    <w:lvl w:ilvl="8" w:tplc="89B43952">
      <w:numFmt w:val="decimal"/>
      <w:lvlText w:val=""/>
      <w:lvlJc w:val="left"/>
    </w:lvl>
  </w:abstractNum>
  <w:abstractNum w:abstractNumId="8" w15:restartNumberingAfterBreak="0">
    <w:nsid w:val="25E45D32"/>
    <w:multiLevelType w:val="hybridMultilevel"/>
    <w:tmpl w:val="D2C8CF8A"/>
    <w:lvl w:ilvl="0" w:tplc="85C2FB0A">
      <w:start w:val="1"/>
      <w:numFmt w:val="bullet"/>
      <w:lvlText w:val=":"/>
      <w:lvlJc w:val="left"/>
    </w:lvl>
    <w:lvl w:ilvl="1" w:tplc="75B2A1EC">
      <w:numFmt w:val="decimal"/>
      <w:lvlText w:val=""/>
      <w:lvlJc w:val="left"/>
    </w:lvl>
    <w:lvl w:ilvl="2" w:tplc="7076B6F2">
      <w:numFmt w:val="decimal"/>
      <w:lvlText w:val=""/>
      <w:lvlJc w:val="left"/>
    </w:lvl>
    <w:lvl w:ilvl="3" w:tplc="FB0820B2">
      <w:numFmt w:val="decimal"/>
      <w:lvlText w:val=""/>
      <w:lvlJc w:val="left"/>
    </w:lvl>
    <w:lvl w:ilvl="4" w:tplc="B48013CE">
      <w:numFmt w:val="decimal"/>
      <w:lvlText w:val=""/>
      <w:lvlJc w:val="left"/>
    </w:lvl>
    <w:lvl w:ilvl="5" w:tplc="0DF6EB42">
      <w:numFmt w:val="decimal"/>
      <w:lvlText w:val=""/>
      <w:lvlJc w:val="left"/>
    </w:lvl>
    <w:lvl w:ilvl="6" w:tplc="0316D188">
      <w:numFmt w:val="decimal"/>
      <w:lvlText w:val=""/>
      <w:lvlJc w:val="left"/>
    </w:lvl>
    <w:lvl w:ilvl="7" w:tplc="DBACDD0A">
      <w:numFmt w:val="decimal"/>
      <w:lvlText w:val=""/>
      <w:lvlJc w:val="left"/>
    </w:lvl>
    <w:lvl w:ilvl="8" w:tplc="7360CA66">
      <w:numFmt w:val="decimal"/>
      <w:lvlText w:val=""/>
      <w:lvlJc w:val="left"/>
    </w:lvl>
  </w:abstractNum>
  <w:abstractNum w:abstractNumId="9" w15:restartNumberingAfterBreak="0">
    <w:nsid w:val="3352255A"/>
    <w:multiLevelType w:val="hybridMultilevel"/>
    <w:tmpl w:val="6278F672"/>
    <w:lvl w:ilvl="0" w:tplc="2230D4DC">
      <w:start w:val="1"/>
      <w:numFmt w:val="bullet"/>
      <w:lvlText w:val="*"/>
      <w:lvlJc w:val="left"/>
    </w:lvl>
    <w:lvl w:ilvl="1" w:tplc="84E24A5E">
      <w:numFmt w:val="decimal"/>
      <w:lvlText w:val=""/>
      <w:lvlJc w:val="left"/>
    </w:lvl>
    <w:lvl w:ilvl="2" w:tplc="48927DC4">
      <w:numFmt w:val="decimal"/>
      <w:lvlText w:val=""/>
      <w:lvlJc w:val="left"/>
    </w:lvl>
    <w:lvl w:ilvl="3" w:tplc="5A6C6124">
      <w:numFmt w:val="decimal"/>
      <w:lvlText w:val=""/>
      <w:lvlJc w:val="left"/>
    </w:lvl>
    <w:lvl w:ilvl="4" w:tplc="41082E64">
      <w:numFmt w:val="decimal"/>
      <w:lvlText w:val=""/>
      <w:lvlJc w:val="left"/>
    </w:lvl>
    <w:lvl w:ilvl="5" w:tplc="0E80A79A">
      <w:numFmt w:val="decimal"/>
      <w:lvlText w:val=""/>
      <w:lvlJc w:val="left"/>
    </w:lvl>
    <w:lvl w:ilvl="6" w:tplc="3DF41550">
      <w:numFmt w:val="decimal"/>
      <w:lvlText w:val=""/>
      <w:lvlJc w:val="left"/>
    </w:lvl>
    <w:lvl w:ilvl="7" w:tplc="065E8772">
      <w:numFmt w:val="decimal"/>
      <w:lvlText w:val=""/>
      <w:lvlJc w:val="left"/>
    </w:lvl>
    <w:lvl w:ilvl="8" w:tplc="8BD61048">
      <w:numFmt w:val="decimal"/>
      <w:lvlText w:val=""/>
      <w:lvlJc w:val="left"/>
    </w:lvl>
  </w:abstractNum>
  <w:abstractNum w:abstractNumId="10" w15:restartNumberingAfterBreak="0">
    <w:nsid w:val="41A7C4C9"/>
    <w:multiLevelType w:val="hybridMultilevel"/>
    <w:tmpl w:val="02AA8E0C"/>
    <w:lvl w:ilvl="0" w:tplc="C950A7AC">
      <w:start w:val="1"/>
      <w:numFmt w:val="bullet"/>
      <w:lvlText w:val="*"/>
      <w:lvlJc w:val="left"/>
    </w:lvl>
    <w:lvl w:ilvl="1" w:tplc="EABE1862">
      <w:numFmt w:val="decimal"/>
      <w:lvlText w:val=""/>
      <w:lvlJc w:val="left"/>
    </w:lvl>
    <w:lvl w:ilvl="2" w:tplc="A8008CDC">
      <w:numFmt w:val="decimal"/>
      <w:lvlText w:val=""/>
      <w:lvlJc w:val="left"/>
    </w:lvl>
    <w:lvl w:ilvl="3" w:tplc="55260570">
      <w:numFmt w:val="decimal"/>
      <w:lvlText w:val=""/>
      <w:lvlJc w:val="left"/>
    </w:lvl>
    <w:lvl w:ilvl="4" w:tplc="0F7A1B1C">
      <w:numFmt w:val="decimal"/>
      <w:lvlText w:val=""/>
      <w:lvlJc w:val="left"/>
    </w:lvl>
    <w:lvl w:ilvl="5" w:tplc="79567C16">
      <w:numFmt w:val="decimal"/>
      <w:lvlText w:val=""/>
      <w:lvlJc w:val="left"/>
    </w:lvl>
    <w:lvl w:ilvl="6" w:tplc="BF7218AC">
      <w:numFmt w:val="decimal"/>
      <w:lvlText w:val=""/>
      <w:lvlJc w:val="left"/>
    </w:lvl>
    <w:lvl w:ilvl="7" w:tplc="D9F8A43C">
      <w:numFmt w:val="decimal"/>
      <w:lvlText w:val=""/>
      <w:lvlJc w:val="left"/>
    </w:lvl>
    <w:lvl w:ilvl="8" w:tplc="2FA4262C">
      <w:numFmt w:val="decimal"/>
      <w:lvlText w:val=""/>
      <w:lvlJc w:val="left"/>
    </w:lvl>
  </w:abstractNum>
  <w:abstractNum w:abstractNumId="11" w15:restartNumberingAfterBreak="0">
    <w:nsid w:val="4DB127F8"/>
    <w:multiLevelType w:val="hybridMultilevel"/>
    <w:tmpl w:val="E68E6418"/>
    <w:lvl w:ilvl="0" w:tplc="58A637C6">
      <w:start w:val="1"/>
      <w:numFmt w:val="bullet"/>
      <w:lvlText w:val="•"/>
      <w:lvlJc w:val="left"/>
    </w:lvl>
    <w:lvl w:ilvl="1" w:tplc="091CB506">
      <w:numFmt w:val="decimal"/>
      <w:lvlText w:val=""/>
      <w:lvlJc w:val="left"/>
    </w:lvl>
    <w:lvl w:ilvl="2" w:tplc="336C2E84">
      <w:numFmt w:val="decimal"/>
      <w:lvlText w:val=""/>
      <w:lvlJc w:val="left"/>
    </w:lvl>
    <w:lvl w:ilvl="3" w:tplc="F1667B82">
      <w:numFmt w:val="decimal"/>
      <w:lvlText w:val=""/>
      <w:lvlJc w:val="left"/>
    </w:lvl>
    <w:lvl w:ilvl="4" w:tplc="A0F8ED50">
      <w:numFmt w:val="decimal"/>
      <w:lvlText w:val=""/>
      <w:lvlJc w:val="left"/>
    </w:lvl>
    <w:lvl w:ilvl="5" w:tplc="ADD08C54">
      <w:numFmt w:val="decimal"/>
      <w:lvlText w:val=""/>
      <w:lvlJc w:val="left"/>
    </w:lvl>
    <w:lvl w:ilvl="6" w:tplc="0D2828DE">
      <w:numFmt w:val="decimal"/>
      <w:lvlText w:val=""/>
      <w:lvlJc w:val="left"/>
    </w:lvl>
    <w:lvl w:ilvl="7" w:tplc="1B6C5F66">
      <w:numFmt w:val="decimal"/>
      <w:lvlText w:val=""/>
      <w:lvlJc w:val="left"/>
    </w:lvl>
    <w:lvl w:ilvl="8" w:tplc="2E5603BA">
      <w:numFmt w:val="decimal"/>
      <w:lvlText w:val=""/>
      <w:lvlJc w:val="left"/>
    </w:lvl>
  </w:abstractNum>
  <w:abstractNum w:abstractNumId="12" w15:restartNumberingAfterBreak="0">
    <w:nsid w:val="4E6AFB66"/>
    <w:multiLevelType w:val="hybridMultilevel"/>
    <w:tmpl w:val="187008A0"/>
    <w:lvl w:ilvl="0" w:tplc="28F479C0">
      <w:start w:val="1"/>
      <w:numFmt w:val="bullet"/>
      <w:lvlText w:val="-"/>
      <w:lvlJc w:val="left"/>
    </w:lvl>
    <w:lvl w:ilvl="1" w:tplc="1A3AA244">
      <w:numFmt w:val="decimal"/>
      <w:lvlText w:val=""/>
      <w:lvlJc w:val="left"/>
    </w:lvl>
    <w:lvl w:ilvl="2" w:tplc="94FC0526">
      <w:numFmt w:val="decimal"/>
      <w:lvlText w:val=""/>
      <w:lvlJc w:val="left"/>
    </w:lvl>
    <w:lvl w:ilvl="3" w:tplc="C4C8CF0A">
      <w:numFmt w:val="decimal"/>
      <w:lvlText w:val=""/>
      <w:lvlJc w:val="left"/>
    </w:lvl>
    <w:lvl w:ilvl="4" w:tplc="420AD7E6">
      <w:numFmt w:val="decimal"/>
      <w:lvlText w:val=""/>
      <w:lvlJc w:val="left"/>
    </w:lvl>
    <w:lvl w:ilvl="5" w:tplc="4D820CB4">
      <w:numFmt w:val="decimal"/>
      <w:lvlText w:val=""/>
      <w:lvlJc w:val="left"/>
    </w:lvl>
    <w:lvl w:ilvl="6" w:tplc="AFEEEB3E">
      <w:numFmt w:val="decimal"/>
      <w:lvlText w:val=""/>
      <w:lvlJc w:val="left"/>
    </w:lvl>
    <w:lvl w:ilvl="7" w:tplc="2C9A74C2">
      <w:numFmt w:val="decimal"/>
      <w:lvlText w:val=""/>
      <w:lvlJc w:val="left"/>
    </w:lvl>
    <w:lvl w:ilvl="8" w:tplc="C908ABEA">
      <w:numFmt w:val="decimal"/>
      <w:lvlText w:val=""/>
      <w:lvlJc w:val="left"/>
    </w:lvl>
  </w:abstractNum>
  <w:abstractNum w:abstractNumId="13" w15:restartNumberingAfterBreak="0">
    <w:nsid w:val="5BD062C2"/>
    <w:multiLevelType w:val="hybridMultilevel"/>
    <w:tmpl w:val="5536945A"/>
    <w:lvl w:ilvl="0" w:tplc="EE80366E">
      <w:start w:val="1"/>
      <w:numFmt w:val="bullet"/>
      <w:lvlText w:val="•"/>
      <w:lvlJc w:val="left"/>
    </w:lvl>
    <w:lvl w:ilvl="1" w:tplc="6116DC56">
      <w:numFmt w:val="decimal"/>
      <w:lvlText w:val=""/>
      <w:lvlJc w:val="left"/>
    </w:lvl>
    <w:lvl w:ilvl="2" w:tplc="52EA64E8">
      <w:numFmt w:val="decimal"/>
      <w:lvlText w:val=""/>
      <w:lvlJc w:val="left"/>
    </w:lvl>
    <w:lvl w:ilvl="3" w:tplc="A0821D40">
      <w:numFmt w:val="decimal"/>
      <w:lvlText w:val=""/>
      <w:lvlJc w:val="left"/>
    </w:lvl>
    <w:lvl w:ilvl="4" w:tplc="5F56F77E">
      <w:numFmt w:val="decimal"/>
      <w:lvlText w:val=""/>
      <w:lvlJc w:val="left"/>
    </w:lvl>
    <w:lvl w:ilvl="5" w:tplc="360CE8EA">
      <w:numFmt w:val="decimal"/>
      <w:lvlText w:val=""/>
      <w:lvlJc w:val="left"/>
    </w:lvl>
    <w:lvl w:ilvl="6" w:tplc="07D01454">
      <w:numFmt w:val="decimal"/>
      <w:lvlText w:val=""/>
      <w:lvlJc w:val="left"/>
    </w:lvl>
    <w:lvl w:ilvl="7" w:tplc="2162FE1E">
      <w:numFmt w:val="decimal"/>
      <w:lvlText w:val=""/>
      <w:lvlJc w:val="left"/>
    </w:lvl>
    <w:lvl w:ilvl="8" w:tplc="7870E54C">
      <w:numFmt w:val="decimal"/>
      <w:lvlText w:val=""/>
      <w:lvlJc w:val="left"/>
    </w:lvl>
  </w:abstractNum>
  <w:abstractNum w:abstractNumId="14" w15:restartNumberingAfterBreak="0">
    <w:nsid w:val="66EF438D"/>
    <w:multiLevelType w:val="hybridMultilevel"/>
    <w:tmpl w:val="FBF0DACC"/>
    <w:lvl w:ilvl="0" w:tplc="5A2C9FB6">
      <w:start w:val="1"/>
      <w:numFmt w:val="bullet"/>
      <w:lvlText w:val="*"/>
      <w:lvlJc w:val="left"/>
    </w:lvl>
    <w:lvl w:ilvl="1" w:tplc="8C06494A">
      <w:numFmt w:val="decimal"/>
      <w:lvlText w:val=""/>
      <w:lvlJc w:val="left"/>
    </w:lvl>
    <w:lvl w:ilvl="2" w:tplc="2AA2E716">
      <w:numFmt w:val="decimal"/>
      <w:lvlText w:val=""/>
      <w:lvlJc w:val="left"/>
    </w:lvl>
    <w:lvl w:ilvl="3" w:tplc="CA62C0A0">
      <w:numFmt w:val="decimal"/>
      <w:lvlText w:val=""/>
      <w:lvlJc w:val="left"/>
    </w:lvl>
    <w:lvl w:ilvl="4" w:tplc="35E4F58E">
      <w:numFmt w:val="decimal"/>
      <w:lvlText w:val=""/>
      <w:lvlJc w:val="left"/>
    </w:lvl>
    <w:lvl w:ilvl="5" w:tplc="FDC05422">
      <w:numFmt w:val="decimal"/>
      <w:lvlText w:val=""/>
      <w:lvlJc w:val="left"/>
    </w:lvl>
    <w:lvl w:ilvl="6" w:tplc="173E0118">
      <w:numFmt w:val="decimal"/>
      <w:lvlText w:val=""/>
      <w:lvlJc w:val="left"/>
    </w:lvl>
    <w:lvl w:ilvl="7" w:tplc="4910571C">
      <w:numFmt w:val="decimal"/>
      <w:lvlText w:val=""/>
      <w:lvlJc w:val="left"/>
    </w:lvl>
    <w:lvl w:ilvl="8" w:tplc="3C4A40EC">
      <w:numFmt w:val="decimal"/>
      <w:lvlText w:val=""/>
      <w:lvlJc w:val="left"/>
    </w:lvl>
  </w:abstractNum>
  <w:abstractNum w:abstractNumId="15" w15:restartNumberingAfterBreak="0">
    <w:nsid w:val="6B68079A"/>
    <w:multiLevelType w:val="hybridMultilevel"/>
    <w:tmpl w:val="ACCA518E"/>
    <w:lvl w:ilvl="0" w:tplc="3064FC2A">
      <w:start w:val="1"/>
      <w:numFmt w:val="bullet"/>
      <w:lvlText w:val="*"/>
      <w:lvlJc w:val="left"/>
    </w:lvl>
    <w:lvl w:ilvl="1" w:tplc="81809572">
      <w:numFmt w:val="decimal"/>
      <w:lvlText w:val=""/>
      <w:lvlJc w:val="left"/>
    </w:lvl>
    <w:lvl w:ilvl="2" w:tplc="BF6ABE0E">
      <w:numFmt w:val="decimal"/>
      <w:lvlText w:val=""/>
      <w:lvlJc w:val="left"/>
    </w:lvl>
    <w:lvl w:ilvl="3" w:tplc="D81E92D2">
      <w:numFmt w:val="decimal"/>
      <w:lvlText w:val=""/>
      <w:lvlJc w:val="left"/>
    </w:lvl>
    <w:lvl w:ilvl="4" w:tplc="17A8EA18">
      <w:numFmt w:val="decimal"/>
      <w:lvlText w:val=""/>
      <w:lvlJc w:val="left"/>
    </w:lvl>
    <w:lvl w:ilvl="5" w:tplc="376440FA">
      <w:numFmt w:val="decimal"/>
      <w:lvlText w:val=""/>
      <w:lvlJc w:val="left"/>
    </w:lvl>
    <w:lvl w:ilvl="6" w:tplc="2CAAD156">
      <w:numFmt w:val="decimal"/>
      <w:lvlText w:val=""/>
      <w:lvlJc w:val="left"/>
    </w:lvl>
    <w:lvl w:ilvl="7" w:tplc="8C820008">
      <w:numFmt w:val="decimal"/>
      <w:lvlText w:val=""/>
      <w:lvlJc w:val="left"/>
    </w:lvl>
    <w:lvl w:ilvl="8" w:tplc="9A1A42E0">
      <w:numFmt w:val="decimal"/>
      <w:lvlText w:val=""/>
      <w:lvlJc w:val="left"/>
    </w:lvl>
  </w:abstractNum>
  <w:abstractNum w:abstractNumId="16" w15:restartNumberingAfterBreak="0">
    <w:nsid w:val="7FDCC233"/>
    <w:multiLevelType w:val="hybridMultilevel"/>
    <w:tmpl w:val="4F18AC46"/>
    <w:lvl w:ilvl="0" w:tplc="98126022">
      <w:start w:val="1"/>
      <w:numFmt w:val="bullet"/>
      <w:lvlText w:val="*"/>
      <w:lvlJc w:val="left"/>
    </w:lvl>
    <w:lvl w:ilvl="1" w:tplc="4C76D918">
      <w:numFmt w:val="decimal"/>
      <w:lvlText w:val=""/>
      <w:lvlJc w:val="left"/>
    </w:lvl>
    <w:lvl w:ilvl="2" w:tplc="1D36128C">
      <w:numFmt w:val="decimal"/>
      <w:lvlText w:val=""/>
      <w:lvlJc w:val="left"/>
    </w:lvl>
    <w:lvl w:ilvl="3" w:tplc="07D4CFE0">
      <w:numFmt w:val="decimal"/>
      <w:lvlText w:val=""/>
      <w:lvlJc w:val="left"/>
    </w:lvl>
    <w:lvl w:ilvl="4" w:tplc="5B30B518">
      <w:numFmt w:val="decimal"/>
      <w:lvlText w:val=""/>
      <w:lvlJc w:val="left"/>
    </w:lvl>
    <w:lvl w:ilvl="5" w:tplc="EE864244">
      <w:numFmt w:val="decimal"/>
      <w:lvlText w:val=""/>
      <w:lvlJc w:val="left"/>
    </w:lvl>
    <w:lvl w:ilvl="6" w:tplc="B21A1CD8">
      <w:numFmt w:val="decimal"/>
      <w:lvlText w:val=""/>
      <w:lvlJc w:val="left"/>
    </w:lvl>
    <w:lvl w:ilvl="7" w:tplc="E27434F6">
      <w:numFmt w:val="decimal"/>
      <w:lvlText w:val=""/>
      <w:lvlJc w:val="left"/>
    </w:lvl>
    <w:lvl w:ilvl="8" w:tplc="0CFED43C">
      <w:numFmt w:val="decimal"/>
      <w:lvlText w:val=""/>
      <w:lvlJc w:val="left"/>
    </w:lvl>
  </w:abstractNum>
  <w:num w:numId="1">
    <w:abstractNumId w:val="13"/>
  </w:num>
  <w:num w:numId="2">
    <w:abstractNumId w:val="4"/>
  </w:num>
  <w:num w:numId="3">
    <w:abstractNumId w:val="11"/>
  </w:num>
  <w:num w:numId="4">
    <w:abstractNumId w:val="0"/>
  </w:num>
  <w:num w:numId="5">
    <w:abstractNumId w:val="7"/>
  </w:num>
  <w:num w:numId="6">
    <w:abstractNumId w:val="3"/>
  </w:num>
  <w:num w:numId="7">
    <w:abstractNumId w:val="14"/>
  </w:num>
  <w:num w:numId="8">
    <w:abstractNumId w:val="5"/>
  </w:num>
  <w:num w:numId="9">
    <w:abstractNumId w:val="9"/>
  </w:num>
  <w:num w:numId="10">
    <w:abstractNumId w:val="2"/>
  </w:num>
  <w:num w:numId="11">
    <w:abstractNumId w:val="1"/>
  </w:num>
  <w:num w:numId="12">
    <w:abstractNumId w:val="16"/>
  </w:num>
  <w:num w:numId="13">
    <w:abstractNumId w:val="6"/>
  </w:num>
  <w:num w:numId="14">
    <w:abstractNumId w:val="10"/>
  </w:num>
  <w:num w:numId="15">
    <w:abstractNumId w:val="15"/>
  </w:num>
  <w:num w:numId="16">
    <w:abstractNumId w:val="12"/>
  </w:num>
  <w:num w:numId="17">
    <w:abstractNumId w:val="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Ray Froend">
    <w15:presenceInfo w15:providerId="Windows Live" w15:userId="9c369eaa76eb508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trackRevisions/>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4B413C"/>
    <w:rsid w:val="00020018"/>
    <w:rsid w:val="00232894"/>
    <w:rsid w:val="00275A4D"/>
    <w:rsid w:val="004B413C"/>
    <w:rsid w:val="00537D36"/>
    <w:rsid w:val="0067610C"/>
    <w:rsid w:val="00751A5B"/>
    <w:rsid w:val="00763464"/>
    <w:rsid w:val="00E16D87"/>
    <w:rsid w:val="00E82288"/>
    <w:rsid w:val="00EC2FE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C578BE"/>
  <w15:docId w15:val="{0AF9352E-0C8C-4BEA-9686-B2E6F60E7E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EastAsia" w:hAnsi="Times New Roman" w:cs="Times New Roman"/>
        <w:sz w:val="22"/>
        <w:szCs w:val="22"/>
        <w:lang w:val="en-AU" w:eastAsia="en-AU"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232894"/>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32894"/>
    <w:rPr>
      <w:rFonts w:ascii="Segoe UI" w:hAnsi="Segoe UI" w:cs="Segoe UI"/>
      <w:sz w:val="18"/>
      <w:szCs w:val="18"/>
    </w:rPr>
  </w:style>
  <w:style w:type="character" w:styleId="CommentReference">
    <w:name w:val="annotation reference"/>
    <w:basedOn w:val="DefaultParagraphFont"/>
    <w:uiPriority w:val="99"/>
    <w:semiHidden/>
    <w:unhideWhenUsed/>
    <w:rsid w:val="00EC2FEA"/>
    <w:rPr>
      <w:sz w:val="16"/>
      <w:szCs w:val="16"/>
    </w:rPr>
  </w:style>
  <w:style w:type="paragraph" w:styleId="CommentText">
    <w:name w:val="annotation text"/>
    <w:basedOn w:val="Normal"/>
    <w:link w:val="CommentTextChar"/>
    <w:uiPriority w:val="99"/>
    <w:semiHidden/>
    <w:unhideWhenUsed/>
    <w:rsid w:val="00EC2FEA"/>
    <w:rPr>
      <w:sz w:val="20"/>
      <w:szCs w:val="20"/>
    </w:rPr>
  </w:style>
  <w:style w:type="character" w:customStyle="1" w:styleId="CommentTextChar">
    <w:name w:val="Comment Text Char"/>
    <w:basedOn w:val="DefaultParagraphFont"/>
    <w:link w:val="CommentText"/>
    <w:uiPriority w:val="99"/>
    <w:semiHidden/>
    <w:rsid w:val="00EC2FEA"/>
    <w:rPr>
      <w:sz w:val="20"/>
      <w:szCs w:val="20"/>
    </w:rPr>
  </w:style>
  <w:style w:type="paragraph" w:styleId="CommentSubject">
    <w:name w:val="annotation subject"/>
    <w:basedOn w:val="CommentText"/>
    <w:next w:val="CommentText"/>
    <w:link w:val="CommentSubjectChar"/>
    <w:uiPriority w:val="99"/>
    <w:semiHidden/>
    <w:unhideWhenUsed/>
    <w:rsid w:val="00EC2FEA"/>
    <w:rPr>
      <w:b/>
      <w:bCs/>
    </w:rPr>
  </w:style>
  <w:style w:type="character" w:customStyle="1" w:styleId="CommentSubjectChar">
    <w:name w:val="Comment Subject Char"/>
    <w:basedOn w:val="CommentTextChar"/>
    <w:link w:val="CommentSubject"/>
    <w:uiPriority w:val="99"/>
    <w:semiHidden/>
    <w:rsid w:val="00EC2FEA"/>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671" Type="http://schemas.openxmlformats.org/officeDocument/2006/relationships/image" Target="media/image663.png"/><Relationship Id="rId769" Type="http://schemas.openxmlformats.org/officeDocument/2006/relationships/image" Target="media/image761.png"/><Relationship Id="rId21" Type="http://schemas.openxmlformats.org/officeDocument/2006/relationships/image" Target="media/image14.png"/><Relationship Id="rId324" Type="http://schemas.openxmlformats.org/officeDocument/2006/relationships/image" Target="media/image316.png"/><Relationship Id="rId531" Type="http://schemas.openxmlformats.org/officeDocument/2006/relationships/image" Target="media/image523.png"/><Relationship Id="rId629" Type="http://schemas.openxmlformats.org/officeDocument/2006/relationships/image" Target="media/image621.png"/><Relationship Id="rId170" Type="http://schemas.openxmlformats.org/officeDocument/2006/relationships/image" Target="media/image162.png"/><Relationship Id="rId836" Type="http://schemas.openxmlformats.org/officeDocument/2006/relationships/image" Target="media/image828.png"/><Relationship Id="rId268" Type="http://schemas.openxmlformats.org/officeDocument/2006/relationships/image" Target="media/image260.png"/><Relationship Id="rId475" Type="http://schemas.openxmlformats.org/officeDocument/2006/relationships/image" Target="media/image467.png"/><Relationship Id="rId682" Type="http://schemas.openxmlformats.org/officeDocument/2006/relationships/image" Target="media/image674.png"/><Relationship Id="rId903" Type="http://schemas.openxmlformats.org/officeDocument/2006/relationships/image" Target="media/image895.png"/><Relationship Id="rId32" Type="http://schemas.openxmlformats.org/officeDocument/2006/relationships/image" Target="media/image24.png"/><Relationship Id="rId128" Type="http://schemas.openxmlformats.org/officeDocument/2006/relationships/image" Target="media/image120.png"/><Relationship Id="rId335" Type="http://schemas.openxmlformats.org/officeDocument/2006/relationships/image" Target="media/image327.png"/><Relationship Id="rId542" Type="http://schemas.openxmlformats.org/officeDocument/2006/relationships/image" Target="media/image534.png"/><Relationship Id="rId181" Type="http://schemas.openxmlformats.org/officeDocument/2006/relationships/image" Target="media/image173.png"/><Relationship Id="rId402" Type="http://schemas.openxmlformats.org/officeDocument/2006/relationships/image" Target="media/image394.png"/><Relationship Id="rId847" Type="http://schemas.openxmlformats.org/officeDocument/2006/relationships/image" Target="media/image839.png"/><Relationship Id="rId279" Type="http://schemas.openxmlformats.org/officeDocument/2006/relationships/image" Target="media/image271.png"/><Relationship Id="rId486" Type="http://schemas.openxmlformats.org/officeDocument/2006/relationships/image" Target="media/image478.png"/><Relationship Id="rId693" Type="http://schemas.openxmlformats.org/officeDocument/2006/relationships/image" Target="media/image685.png"/><Relationship Id="rId707" Type="http://schemas.openxmlformats.org/officeDocument/2006/relationships/image" Target="media/image699.png"/><Relationship Id="rId914" Type="http://schemas.openxmlformats.org/officeDocument/2006/relationships/fontTable" Target="fontTable.xml"/><Relationship Id="rId43" Type="http://schemas.openxmlformats.org/officeDocument/2006/relationships/image" Target="media/image35.png"/><Relationship Id="rId139" Type="http://schemas.openxmlformats.org/officeDocument/2006/relationships/image" Target="media/image131.png"/><Relationship Id="rId346" Type="http://schemas.openxmlformats.org/officeDocument/2006/relationships/image" Target="media/image338.png"/><Relationship Id="rId553" Type="http://schemas.openxmlformats.org/officeDocument/2006/relationships/image" Target="media/image545.png"/><Relationship Id="rId760" Type="http://schemas.openxmlformats.org/officeDocument/2006/relationships/image" Target="media/image752.png"/><Relationship Id="rId192" Type="http://schemas.openxmlformats.org/officeDocument/2006/relationships/image" Target="media/image184.png"/><Relationship Id="rId206" Type="http://schemas.openxmlformats.org/officeDocument/2006/relationships/image" Target="media/image198.png"/><Relationship Id="rId413" Type="http://schemas.openxmlformats.org/officeDocument/2006/relationships/image" Target="media/image405.png"/><Relationship Id="rId858" Type="http://schemas.openxmlformats.org/officeDocument/2006/relationships/image" Target="media/image850.png"/><Relationship Id="rId497" Type="http://schemas.openxmlformats.org/officeDocument/2006/relationships/image" Target="media/image489.png"/><Relationship Id="rId620" Type="http://schemas.openxmlformats.org/officeDocument/2006/relationships/image" Target="media/image612.png"/><Relationship Id="rId718" Type="http://schemas.openxmlformats.org/officeDocument/2006/relationships/image" Target="media/image710.png"/><Relationship Id="rId357" Type="http://schemas.openxmlformats.org/officeDocument/2006/relationships/image" Target="media/image349.png"/><Relationship Id="rId54" Type="http://schemas.openxmlformats.org/officeDocument/2006/relationships/image" Target="media/image46.png"/><Relationship Id="rId217" Type="http://schemas.openxmlformats.org/officeDocument/2006/relationships/image" Target="media/image209.png"/><Relationship Id="rId564" Type="http://schemas.openxmlformats.org/officeDocument/2006/relationships/image" Target="media/image556.png"/><Relationship Id="rId771" Type="http://schemas.openxmlformats.org/officeDocument/2006/relationships/image" Target="media/image763.png"/><Relationship Id="rId869" Type="http://schemas.openxmlformats.org/officeDocument/2006/relationships/image" Target="media/image861.png"/><Relationship Id="rId424" Type="http://schemas.openxmlformats.org/officeDocument/2006/relationships/image" Target="media/image416.png"/><Relationship Id="rId631" Type="http://schemas.openxmlformats.org/officeDocument/2006/relationships/image" Target="media/image623.png"/><Relationship Id="rId729" Type="http://schemas.openxmlformats.org/officeDocument/2006/relationships/image" Target="media/image721.png"/><Relationship Id="rId270" Type="http://schemas.openxmlformats.org/officeDocument/2006/relationships/image" Target="media/image262.png"/><Relationship Id="rId65" Type="http://schemas.openxmlformats.org/officeDocument/2006/relationships/image" Target="media/image57.png"/><Relationship Id="rId130" Type="http://schemas.openxmlformats.org/officeDocument/2006/relationships/image" Target="media/image122.png"/><Relationship Id="rId368" Type="http://schemas.openxmlformats.org/officeDocument/2006/relationships/image" Target="media/image360.png"/><Relationship Id="rId575" Type="http://schemas.openxmlformats.org/officeDocument/2006/relationships/image" Target="media/image567.png"/><Relationship Id="rId782" Type="http://schemas.openxmlformats.org/officeDocument/2006/relationships/image" Target="media/image774.png"/><Relationship Id="rId228" Type="http://schemas.openxmlformats.org/officeDocument/2006/relationships/image" Target="media/image220.png"/><Relationship Id="rId435" Type="http://schemas.openxmlformats.org/officeDocument/2006/relationships/image" Target="media/image427.png"/><Relationship Id="rId642" Type="http://schemas.openxmlformats.org/officeDocument/2006/relationships/image" Target="media/image634.png"/><Relationship Id="rId281" Type="http://schemas.openxmlformats.org/officeDocument/2006/relationships/image" Target="media/image273.png"/><Relationship Id="rId502" Type="http://schemas.openxmlformats.org/officeDocument/2006/relationships/image" Target="media/image494.png"/><Relationship Id="rId76" Type="http://schemas.openxmlformats.org/officeDocument/2006/relationships/image" Target="media/image68.png"/><Relationship Id="rId141" Type="http://schemas.openxmlformats.org/officeDocument/2006/relationships/image" Target="media/image133.png"/><Relationship Id="rId379" Type="http://schemas.openxmlformats.org/officeDocument/2006/relationships/image" Target="media/image371.png"/><Relationship Id="rId586" Type="http://schemas.openxmlformats.org/officeDocument/2006/relationships/image" Target="media/image578.png"/><Relationship Id="rId793" Type="http://schemas.openxmlformats.org/officeDocument/2006/relationships/image" Target="media/image785.png"/><Relationship Id="rId807" Type="http://schemas.openxmlformats.org/officeDocument/2006/relationships/image" Target="media/image799.png"/><Relationship Id="rId7" Type="http://schemas.microsoft.com/office/2016/09/relationships/commentsIds" Target="commentsIds.xml"/><Relationship Id="rId239" Type="http://schemas.openxmlformats.org/officeDocument/2006/relationships/image" Target="media/image231.png"/><Relationship Id="rId446" Type="http://schemas.openxmlformats.org/officeDocument/2006/relationships/image" Target="media/image438.png"/><Relationship Id="rId653" Type="http://schemas.openxmlformats.org/officeDocument/2006/relationships/image" Target="media/image645.png"/><Relationship Id="rId292" Type="http://schemas.openxmlformats.org/officeDocument/2006/relationships/image" Target="media/image284.png"/><Relationship Id="rId306" Type="http://schemas.openxmlformats.org/officeDocument/2006/relationships/image" Target="media/image298.png"/><Relationship Id="rId860" Type="http://schemas.openxmlformats.org/officeDocument/2006/relationships/image" Target="media/image852.png"/><Relationship Id="rId87" Type="http://schemas.openxmlformats.org/officeDocument/2006/relationships/image" Target="media/image79.png"/><Relationship Id="rId513" Type="http://schemas.openxmlformats.org/officeDocument/2006/relationships/image" Target="media/image505.png"/><Relationship Id="rId597" Type="http://schemas.openxmlformats.org/officeDocument/2006/relationships/image" Target="media/image589.png"/><Relationship Id="rId720" Type="http://schemas.openxmlformats.org/officeDocument/2006/relationships/image" Target="media/image712.png"/><Relationship Id="rId818" Type="http://schemas.openxmlformats.org/officeDocument/2006/relationships/image" Target="media/image810.png"/><Relationship Id="rId152" Type="http://schemas.openxmlformats.org/officeDocument/2006/relationships/image" Target="media/image144.png"/><Relationship Id="rId457" Type="http://schemas.openxmlformats.org/officeDocument/2006/relationships/image" Target="media/image449.png"/><Relationship Id="rId664" Type="http://schemas.openxmlformats.org/officeDocument/2006/relationships/image" Target="media/image656.png"/><Relationship Id="rId871" Type="http://schemas.openxmlformats.org/officeDocument/2006/relationships/image" Target="media/image863.png"/><Relationship Id="rId14" Type="http://schemas.openxmlformats.org/officeDocument/2006/relationships/image" Target="media/image7.png"/><Relationship Id="rId317" Type="http://schemas.openxmlformats.org/officeDocument/2006/relationships/image" Target="media/image309.png"/><Relationship Id="rId524" Type="http://schemas.openxmlformats.org/officeDocument/2006/relationships/image" Target="media/image516.png"/><Relationship Id="rId731" Type="http://schemas.openxmlformats.org/officeDocument/2006/relationships/image" Target="media/image723.png"/><Relationship Id="rId98" Type="http://schemas.openxmlformats.org/officeDocument/2006/relationships/image" Target="media/image90.png"/><Relationship Id="rId163" Type="http://schemas.openxmlformats.org/officeDocument/2006/relationships/image" Target="media/image155.png"/><Relationship Id="rId370" Type="http://schemas.openxmlformats.org/officeDocument/2006/relationships/image" Target="media/image362.png"/><Relationship Id="rId829" Type="http://schemas.openxmlformats.org/officeDocument/2006/relationships/image" Target="media/image821.png"/><Relationship Id="rId230" Type="http://schemas.openxmlformats.org/officeDocument/2006/relationships/image" Target="media/image222.png"/><Relationship Id="rId468" Type="http://schemas.openxmlformats.org/officeDocument/2006/relationships/image" Target="media/image460.png"/><Relationship Id="rId675" Type="http://schemas.openxmlformats.org/officeDocument/2006/relationships/image" Target="media/image667.png"/><Relationship Id="rId840" Type="http://schemas.openxmlformats.org/officeDocument/2006/relationships/image" Target="media/image832.png"/><Relationship Id="rId882" Type="http://schemas.openxmlformats.org/officeDocument/2006/relationships/image" Target="media/image874.png"/><Relationship Id="rId25" Type="http://schemas.openxmlformats.org/officeDocument/2006/relationships/image" Target="media/image18.png"/><Relationship Id="rId67" Type="http://schemas.openxmlformats.org/officeDocument/2006/relationships/image" Target="media/image59.png"/><Relationship Id="rId272" Type="http://schemas.openxmlformats.org/officeDocument/2006/relationships/image" Target="media/image264.png"/><Relationship Id="rId328" Type="http://schemas.openxmlformats.org/officeDocument/2006/relationships/image" Target="media/image320.png"/><Relationship Id="rId535" Type="http://schemas.openxmlformats.org/officeDocument/2006/relationships/image" Target="media/image527.png"/><Relationship Id="rId577" Type="http://schemas.openxmlformats.org/officeDocument/2006/relationships/image" Target="media/image569.png"/><Relationship Id="rId700" Type="http://schemas.openxmlformats.org/officeDocument/2006/relationships/image" Target="media/image692.png"/><Relationship Id="rId742" Type="http://schemas.openxmlformats.org/officeDocument/2006/relationships/image" Target="media/image734.png"/><Relationship Id="rId132" Type="http://schemas.openxmlformats.org/officeDocument/2006/relationships/image" Target="media/image124.png"/><Relationship Id="rId174" Type="http://schemas.openxmlformats.org/officeDocument/2006/relationships/image" Target="media/image166.png"/><Relationship Id="rId381" Type="http://schemas.openxmlformats.org/officeDocument/2006/relationships/image" Target="media/image373.png"/><Relationship Id="rId602" Type="http://schemas.openxmlformats.org/officeDocument/2006/relationships/image" Target="media/image594.png"/><Relationship Id="rId784" Type="http://schemas.openxmlformats.org/officeDocument/2006/relationships/image" Target="media/image776.png"/><Relationship Id="rId241" Type="http://schemas.openxmlformats.org/officeDocument/2006/relationships/image" Target="media/image233.png"/><Relationship Id="rId437" Type="http://schemas.openxmlformats.org/officeDocument/2006/relationships/image" Target="media/image429.png"/><Relationship Id="rId479" Type="http://schemas.openxmlformats.org/officeDocument/2006/relationships/image" Target="media/image471.png"/><Relationship Id="rId644" Type="http://schemas.openxmlformats.org/officeDocument/2006/relationships/image" Target="media/image636.png"/><Relationship Id="rId686" Type="http://schemas.openxmlformats.org/officeDocument/2006/relationships/image" Target="media/image678.png"/><Relationship Id="rId851" Type="http://schemas.openxmlformats.org/officeDocument/2006/relationships/image" Target="media/image843.png"/><Relationship Id="rId893" Type="http://schemas.openxmlformats.org/officeDocument/2006/relationships/image" Target="media/image885.png"/><Relationship Id="rId907" Type="http://schemas.openxmlformats.org/officeDocument/2006/relationships/hyperlink" Target="https://doi.org/10.1175/JCLI3700.1" TargetMode="External"/><Relationship Id="rId36" Type="http://schemas.openxmlformats.org/officeDocument/2006/relationships/image" Target="media/image28.png"/><Relationship Id="rId283" Type="http://schemas.openxmlformats.org/officeDocument/2006/relationships/image" Target="media/image275.png"/><Relationship Id="rId339" Type="http://schemas.openxmlformats.org/officeDocument/2006/relationships/image" Target="media/image331.png"/><Relationship Id="rId490" Type="http://schemas.openxmlformats.org/officeDocument/2006/relationships/image" Target="media/image482.png"/><Relationship Id="rId504" Type="http://schemas.openxmlformats.org/officeDocument/2006/relationships/image" Target="media/image496.png"/><Relationship Id="rId546" Type="http://schemas.openxmlformats.org/officeDocument/2006/relationships/image" Target="media/image538.png"/><Relationship Id="rId711" Type="http://schemas.openxmlformats.org/officeDocument/2006/relationships/image" Target="media/image703.png"/><Relationship Id="rId753" Type="http://schemas.openxmlformats.org/officeDocument/2006/relationships/image" Target="media/image745.png"/><Relationship Id="rId78" Type="http://schemas.openxmlformats.org/officeDocument/2006/relationships/image" Target="media/image70.png"/><Relationship Id="rId101" Type="http://schemas.openxmlformats.org/officeDocument/2006/relationships/image" Target="media/image93.png"/><Relationship Id="rId143" Type="http://schemas.openxmlformats.org/officeDocument/2006/relationships/image" Target="media/image135.png"/><Relationship Id="rId185" Type="http://schemas.openxmlformats.org/officeDocument/2006/relationships/image" Target="media/image177.png"/><Relationship Id="rId350" Type="http://schemas.openxmlformats.org/officeDocument/2006/relationships/image" Target="media/image342.png"/><Relationship Id="rId406" Type="http://schemas.openxmlformats.org/officeDocument/2006/relationships/image" Target="media/image398.png"/><Relationship Id="rId588" Type="http://schemas.openxmlformats.org/officeDocument/2006/relationships/image" Target="media/image580.png"/><Relationship Id="rId795" Type="http://schemas.openxmlformats.org/officeDocument/2006/relationships/image" Target="media/image787.png"/><Relationship Id="rId809" Type="http://schemas.openxmlformats.org/officeDocument/2006/relationships/image" Target="media/image801.png"/><Relationship Id="rId9" Type="http://schemas.openxmlformats.org/officeDocument/2006/relationships/image" Target="media/image2.png"/><Relationship Id="rId210" Type="http://schemas.openxmlformats.org/officeDocument/2006/relationships/image" Target="media/image202.png"/><Relationship Id="rId392" Type="http://schemas.openxmlformats.org/officeDocument/2006/relationships/image" Target="media/image384.png"/><Relationship Id="rId448" Type="http://schemas.openxmlformats.org/officeDocument/2006/relationships/image" Target="media/image440.png"/><Relationship Id="rId613" Type="http://schemas.openxmlformats.org/officeDocument/2006/relationships/image" Target="media/image605.png"/><Relationship Id="rId655" Type="http://schemas.openxmlformats.org/officeDocument/2006/relationships/image" Target="media/image647.png"/><Relationship Id="rId697" Type="http://schemas.openxmlformats.org/officeDocument/2006/relationships/image" Target="media/image689.png"/><Relationship Id="rId820" Type="http://schemas.openxmlformats.org/officeDocument/2006/relationships/image" Target="media/image812.png"/><Relationship Id="rId862" Type="http://schemas.openxmlformats.org/officeDocument/2006/relationships/image" Target="media/image854.png"/><Relationship Id="rId252" Type="http://schemas.openxmlformats.org/officeDocument/2006/relationships/image" Target="media/image244.png"/><Relationship Id="rId294" Type="http://schemas.openxmlformats.org/officeDocument/2006/relationships/image" Target="media/image286.png"/><Relationship Id="rId308" Type="http://schemas.openxmlformats.org/officeDocument/2006/relationships/image" Target="media/image300.png"/><Relationship Id="rId515" Type="http://schemas.openxmlformats.org/officeDocument/2006/relationships/image" Target="media/image507.png"/><Relationship Id="rId722" Type="http://schemas.openxmlformats.org/officeDocument/2006/relationships/image" Target="media/image714.png"/><Relationship Id="rId47" Type="http://schemas.openxmlformats.org/officeDocument/2006/relationships/image" Target="media/image39.png"/><Relationship Id="rId89" Type="http://schemas.openxmlformats.org/officeDocument/2006/relationships/image" Target="media/image81.png"/><Relationship Id="rId112" Type="http://schemas.openxmlformats.org/officeDocument/2006/relationships/image" Target="media/image104.png"/><Relationship Id="rId154" Type="http://schemas.openxmlformats.org/officeDocument/2006/relationships/image" Target="media/image146.png"/><Relationship Id="rId361" Type="http://schemas.openxmlformats.org/officeDocument/2006/relationships/image" Target="media/image353.png"/><Relationship Id="rId557" Type="http://schemas.openxmlformats.org/officeDocument/2006/relationships/image" Target="media/image549.png"/><Relationship Id="rId599" Type="http://schemas.openxmlformats.org/officeDocument/2006/relationships/image" Target="media/image591.png"/><Relationship Id="rId764" Type="http://schemas.openxmlformats.org/officeDocument/2006/relationships/image" Target="media/image756.png"/><Relationship Id="rId196" Type="http://schemas.openxmlformats.org/officeDocument/2006/relationships/image" Target="media/image188.png"/><Relationship Id="rId417" Type="http://schemas.openxmlformats.org/officeDocument/2006/relationships/image" Target="media/image409.png"/><Relationship Id="rId459" Type="http://schemas.openxmlformats.org/officeDocument/2006/relationships/image" Target="media/image451.png"/><Relationship Id="rId624" Type="http://schemas.openxmlformats.org/officeDocument/2006/relationships/image" Target="media/image616.png"/><Relationship Id="rId666" Type="http://schemas.openxmlformats.org/officeDocument/2006/relationships/image" Target="media/image658.png"/><Relationship Id="rId831" Type="http://schemas.openxmlformats.org/officeDocument/2006/relationships/image" Target="media/image823.png"/><Relationship Id="rId873" Type="http://schemas.openxmlformats.org/officeDocument/2006/relationships/image" Target="media/image865.png"/><Relationship Id="rId16" Type="http://schemas.openxmlformats.org/officeDocument/2006/relationships/image" Target="media/image9.png"/><Relationship Id="rId221" Type="http://schemas.openxmlformats.org/officeDocument/2006/relationships/image" Target="media/image213.png"/><Relationship Id="rId263" Type="http://schemas.openxmlformats.org/officeDocument/2006/relationships/image" Target="media/image255.png"/><Relationship Id="rId319" Type="http://schemas.openxmlformats.org/officeDocument/2006/relationships/image" Target="media/image311.png"/><Relationship Id="rId470" Type="http://schemas.openxmlformats.org/officeDocument/2006/relationships/image" Target="media/image462.png"/><Relationship Id="rId526" Type="http://schemas.openxmlformats.org/officeDocument/2006/relationships/image" Target="media/image518.png"/><Relationship Id="rId58" Type="http://schemas.openxmlformats.org/officeDocument/2006/relationships/image" Target="media/image50.png"/><Relationship Id="rId123" Type="http://schemas.openxmlformats.org/officeDocument/2006/relationships/image" Target="media/image115.png"/><Relationship Id="rId330" Type="http://schemas.openxmlformats.org/officeDocument/2006/relationships/image" Target="media/image322.png"/><Relationship Id="rId568" Type="http://schemas.openxmlformats.org/officeDocument/2006/relationships/image" Target="media/image560.png"/><Relationship Id="rId733" Type="http://schemas.openxmlformats.org/officeDocument/2006/relationships/image" Target="media/image725.png"/><Relationship Id="rId775" Type="http://schemas.openxmlformats.org/officeDocument/2006/relationships/image" Target="media/image767.png"/><Relationship Id="rId165" Type="http://schemas.openxmlformats.org/officeDocument/2006/relationships/image" Target="media/image157.png"/><Relationship Id="rId372" Type="http://schemas.openxmlformats.org/officeDocument/2006/relationships/image" Target="media/image364.png"/><Relationship Id="rId428" Type="http://schemas.openxmlformats.org/officeDocument/2006/relationships/image" Target="media/image420.png"/><Relationship Id="rId635" Type="http://schemas.openxmlformats.org/officeDocument/2006/relationships/image" Target="media/image627.png"/><Relationship Id="rId677" Type="http://schemas.openxmlformats.org/officeDocument/2006/relationships/image" Target="media/image669.png"/><Relationship Id="rId800" Type="http://schemas.openxmlformats.org/officeDocument/2006/relationships/image" Target="media/image792.png"/><Relationship Id="rId842" Type="http://schemas.openxmlformats.org/officeDocument/2006/relationships/image" Target="media/image834.png"/><Relationship Id="rId232" Type="http://schemas.openxmlformats.org/officeDocument/2006/relationships/image" Target="media/image224.png"/><Relationship Id="rId274" Type="http://schemas.openxmlformats.org/officeDocument/2006/relationships/image" Target="media/image266.png"/><Relationship Id="rId481" Type="http://schemas.openxmlformats.org/officeDocument/2006/relationships/image" Target="media/image473.png"/><Relationship Id="rId702" Type="http://schemas.openxmlformats.org/officeDocument/2006/relationships/image" Target="media/image694.png"/><Relationship Id="rId884" Type="http://schemas.openxmlformats.org/officeDocument/2006/relationships/image" Target="media/image876.png"/><Relationship Id="rId27" Type="http://schemas.openxmlformats.org/officeDocument/2006/relationships/image" Target="media/image19.png"/><Relationship Id="rId69" Type="http://schemas.openxmlformats.org/officeDocument/2006/relationships/image" Target="media/image61.png"/><Relationship Id="rId134" Type="http://schemas.openxmlformats.org/officeDocument/2006/relationships/image" Target="media/image126.png"/><Relationship Id="rId537" Type="http://schemas.openxmlformats.org/officeDocument/2006/relationships/image" Target="media/image529.png"/><Relationship Id="rId579" Type="http://schemas.openxmlformats.org/officeDocument/2006/relationships/image" Target="media/image571.png"/><Relationship Id="rId744" Type="http://schemas.openxmlformats.org/officeDocument/2006/relationships/image" Target="media/image736.png"/><Relationship Id="rId786" Type="http://schemas.openxmlformats.org/officeDocument/2006/relationships/image" Target="media/image778.png"/><Relationship Id="rId80" Type="http://schemas.openxmlformats.org/officeDocument/2006/relationships/image" Target="media/image72.png"/><Relationship Id="rId176" Type="http://schemas.openxmlformats.org/officeDocument/2006/relationships/image" Target="media/image168.png"/><Relationship Id="rId341" Type="http://schemas.openxmlformats.org/officeDocument/2006/relationships/image" Target="media/image333.png"/><Relationship Id="rId383" Type="http://schemas.openxmlformats.org/officeDocument/2006/relationships/image" Target="media/image375.png"/><Relationship Id="rId439" Type="http://schemas.openxmlformats.org/officeDocument/2006/relationships/image" Target="media/image431.png"/><Relationship Id="rId590" Type="http://schemas.openxmlformats.org/officeDocument/2006/relationships/image" Target="media/image582.png"/><Relationship Id="rId604" Type="http://schemas.openxmlformats.org/officeDocument/2006/relationships/image" Target="media/image596.png"/><Relationship Id="rId646" Type="http://schemas.openxmlformats.org/officeDocument/2006/relationships/image" Target="media/image638.png"/><Relationship Id="rId811" Type="http://schemas.openxmlformats.org/officeDocument/2006/relationships/image" Target="media/image803.png"/><Relationship Id="rId201" Type="http://schemas.openxmlformats.org/officeDocument/2006/relationships/image" Target="media/image193.png"/><Relationship Id="rId243" Type="http://schemas.openxmlformats.org/officeDocument/2006/relationships/image" Target="media/image235.png"/><Relationship Id="rId285" Type="http://schemas.openxmlformats.org/officeDocument/2006/relationships/image" Target="media/image277.png"/><Relationship Id="rId450" Type="http://schemas.openxmlformats.org/officeDocument/2006/relationships/image" Target="media/image442.png"/><Relationship Id="rId506" Type="http://schemas.openxmlformats.org/officeDocument/2006/relationships/image" Target="media/image498.png"/><Relationship Id="rId688" Type="http://schemas.openxmlformats.org/officeDocument/2006/relationships/image" Target="media/image680.png"/><Relationship Id="rId853" Type="http://schemas.openxmlformats.org/officeDocument/2006/relationships/image" Target="media/image845.png"/><Relationship Id="rId895" Type="http://schemas.openxmlformats.org/officeDocument/2006/relationships/image" Target="media/image887.png"/><Relationship Id="rId909" Type="http://schemas.openxmlformats.org/officeDocument/2006/relationships/hyperlink" Target="https://doi.org/10.1071/MF08204" TargetMode="External"/><Relationship Id="rId38" Type="http://schemas.openxmlformats.org/officeDocument/2006/relationships/image" Target="media/image30.png"/><Relationship Id="rId103" Type="http://schemas.openxmlformats.org/officeDocument/2006/relationships/image" Target="media/image95.png"/><Relationship Id="rId310" Type="http://schemas.openxmlformats.org/officeDocument/2006/relationships/image" Target="media/image302.png"/><Relationship Id="rId492" Type="http://schemas.openxmlformats.org/officeDocument/2006/relationships/image" Target="media/image484.png"/><Relationship Id="rId548" Type="http://schemas.openxmlformats.org/officeDocument/2006/relationships/image" Target="media/image540.png"/><Relationship Id="rId713" Type="http://schemas.openxmlformats.org/officeDocument/2006/relationships/image" Target="media/image705.png"/><Relationship Id="rId755" Type="http://schemas.openxmlformats.org/officeDocument/2006/relationships/image" Target="media/image747.png"/><Relationship Id="rId797" Type="http://schemas.openxmlformats.org/officeDocument/2006/relationships/image" Target="media/image789.png"/><Relationship Id="rId91" Type="http://schemas.openxmlformats.org/officeDocument/2006/relationships/image" Target="media/image83.png"/><Relationship Id="rId145" Type="http://schemas.openxmlformats.org/officeDocument/2006/relationships/image" Target="media/image137.png"/><Relationship Id="rId187" Type="http://schemas.openxmlformats.org/officeDocument/2006/relationships/image" Target="media/image179.png"/><Relationship Id="rId352" Type="http://schemas.openxmlformats.org/officeDocument/2006/relationships/image" Target="media/image344.png"/><Relationship Id="rId394" Type="http://schemas.openxmlformats.org/officeDocument/2006/relationships/image" Target="media/image386.png"/><Relationship Id="rId408" Type="http://schemas.openxmlformats.org/officeDocument/2006/relationships/image" Target="media/image400.png"/><Relationship Id="rId615" Type="http://schemas.openxmlformats.org/officeDocument/2006/relationships/image" Target="media/image607.png"/><Relationship Id="rId822" Type="http://schemas.openxmlformats.org/officeDocument/2006/relationships/image" Target="media/image814.png"/><Relationship Id="rId212" Type="http://schemas.openxmlformats.org/officeDocument/2006/relationships/image" Target="media/image204.png"/><Relationship Id="rId254" Type="http://schemas.openxmlformats.org/officeDocument/2006/relationships/image" Target="media/image246.png"/><Relationship Id="rId657" Type="http://schemas.openxmlformats.org/officeDocument/2006/relationships/image" Target="media/image649.png"/><Relationship Id="rId699" Type="http://schemas.openxmlformats.org/officeDocument/2006/relationships/image" Target="media/image691.png"/><Relationship Id="rId864" Type="http://schemas.openxmlformats.org/officeDocument/2006/relationships/image" Target="media/image856.png"/><Relationship Id="rId49" Type="http://schemas.openxmlformats.org/officeDocument/2006/relationships/image" Target="media/image41.png"/><Relationship Id="rId114" Type="http://schemas.openxmlformats.org/officeDocument/2006/relationships/image" Target="media/image106.png"/><Relationship Id="rId296" Type="http://schemas.openxmlformats.org/officeDocument/2006/relationships/image" Target="media/image288.png"/><Relationship Id="rId461" Type="http://schemas.openxmlformats.org/officeDocument/2006/relationships/image" Target="media/image453.png"/><Relationship Id="rId517" Type="http://schemas.openxmlformats.org/officeDocument/2006/relationships/image" Target="media/image509.png"/><Relationship Id="rId559" Type="http://schemas.openxmlformats.org/officeDocument/2006/relationships/image" Target="media/image551.png"/><Relationship Id="rId724" Type="http://schemas.openxmlformats.org/officeDocument/2006/relationships/image" Target="media/image716.png"/><Relationship Id="rId766" Type="http://schemas.openxmlformats.org/officeDocument/2006/relationships/image" Target="media/image758.png"/><Relationship Id="rId60" Type="http://schemas.openxmlformats.org/officeDocument/2006/relationships/image" Target="media/image52.png"/><Relationship Id="rId156" Type="http://schemas.openxmlformats.org/officeDocument/2006/relationships/image" Target="media/image148.png"/><Relationship Id="rId198" Type="http://schemas.openxmlformats.org/officeDocument/2006/relationships/image" Target="media/image190.png"/><Relationship Id="rId321" Type="http://schemas.openxmlformats.org/officeDocument/2006/relationships/image" Target="media/image313.png"/><Relationship Id="rId363" Type="http://schemas.openxmlformats.org/officeDocument/2006/relationships/image" Target="media/image355.png"/><Relationship Id="rId419" Type="http://schemas.openxmlformats.org/officeDocument/2006/relationships/image" Target="media/image411.png"/><Relationship Id="rId570" Type="http://schemas.openxmlformats.org/officeDocument/2006/relationships/image" Target="media/image562.png"/><Relationship Id="rId626" Type="http://schemas.openxmlformats.org/officeDocument/2006/relationships/image" Target="media/image618.png"/><Relationship Id="rId223" Type="http://schemas.openxmlformats.org/officeDocument/2006/relationships/image" Target="media/image215.png"/><Relationship Id="rId430" Type="http://schemas.openxmlformats.org/officeDocument/2006/relationships/image" Target="media/image422.png"/><Relationship Id="rId668" Type="http://schemas.openxmlformats.org/officeDocument/2006/relationships/image" Target="media/image660.png"/><Relationship Id="rId833" Type="http://schemas.openxmlformats.org/officeDocument/2006/relationships/image" Target="media/image825.png"/><Relationship Id="rId875" Type="http://schemas.openxmlformats.org/officeDocument/2006/relationships/image" Target="media/image867.png"/><Relationship Id="rId18" Type="http://schemas.openxmlformats.org/officeDocument/2006/relationships/image" Target="media/image11.png"/><Relationship Id="rId265" Type="http://schemas.openxmlformats.org/officeDocument/2006/relationships/image" Target="media/image257.png"/><Relationship Id="rId472" Type="http://schemas.openxmlformats.org/officeDocument/2006/relationships/image" Target="media/image464.png"/><Relationship Id="rId528" Type="http://schemas.openxmlformats.org/officeDocument/2006/relationships/image" Target="media/image520.png"/><Relationship Id="rId735" Type="http://schemas.openxmlformats.org/officeDocument/2006/relationships/image" Target="media/image727.png"/><Relationship Id="rId900" Type="http://schemas.openxmlformats.org/officeDocument/2006/relationships/image" Target="media/image892.png"/><Relationship Id="rId125" Type="http://schemas.openxmlformats.org/officeDocument/2006/relationships/image" Target="media/image117.png"/><Relationship Id="rId167" Type="http://schemas.openxmlformats.org/officeDocument/2006/relationships/image" Target="media/image159.png"/><Relationship Id="rId332" Type="http://schemas.openxmlformats.org/officeDocument/2006/relationships/image" Target="media/image324.png"/><Relationship Id="rId374" Type="http://schemas.openxmlformats.org/officeDocument/2006/relationships/image" Target="media/image366.png"/><Relationship Id="rId581" Type="http://schemas.openxmlformats.org/officeDocument/2006/relationships/image" Target="media/image573.png"/><Relationship Id="rId777" Type="http://schemas.openxmlformats.org/officeDocument/2006/relationships/image" Target="media/image769.png"/><Relationship Id="rId71" Type="http://schemas.openxmlformats.org/officeDocument/2006/relationships/image" Target="media/image63.png"/><Relationship Id="rId234" Type="http://schemas.openxmlformats.org/officeDocument/2006/relationships/image" Target="media/image226.png"/><Relationship Id="rId637" Type="http://schemas.openxmlformats.org/officeDocument/2006/relationships/image" Target="media/image629.png"/><Relationship Id="rId679" Type="http://schemas.openxmlformats.org/officeDocument/2006/relationships/image" Target="media/image671.png"/><Relationship Id="rId802" Type="http://schemas.openxmlformats.org/officeDocument/2006/relationships/image" Target="media/image794.png"/><Relationship Id="rId844" Type="http://schemas.openxmlformats.org/officeDocument/2006/relationships/image" Target="media/image836.png"/><Relationship Id="rId886" Type="http://schemas.openxmlformats.org/officeDocument/2006/relationships/image" Target="media/image878.png"/><Relationship Id="rId2" Type="http://schemas.openxmlformats.org/officeDocument/2006/relationships/styles" Target="styles.xml"/><Relationship Id="rId29" Type="http://schemas.openxmlformats.org/officeDocument/2006/relationships/image" Target="media/image21.png"/><Relationship Id="rId276" Type="http://schemas.openxmlformats.org/officeDocument/2006/relationships/image" Target="media/image268.png"/><Relationship Id="rId441" Type="http://schemas.openxmlformats.org/officeDocument/2006/relationships/image" Target="media/image433.png"/><Relationship Id="rId483" Type="http://schemas.openxmlformats.org/officeDocument/2006/relationships/image" Target="media/image475.png"/><Relationship Id="rId539" Type="http://schemas.openxmlformats.org/officeDocument/2006/relationships/image" Target="media/image531.png"/><Relationship Id="rId690" Type="http://schemas.openxmlformats.org/officeDocument/2006/relationships/image" Target="media/image682.png"/><Relationship Id="rId704" Type="http://schemas.openxmlformats.org/officeDocument/2006/relationships/image" Target="media/image696.png"/><Relationship Id="rId746" Type="http://schemas.openxmlformats.org/officeDocument/2006/relationships/image" Target="media/image738.png"/><Relationship Id="rId911" Type="http://schemas.openxmlformats.org/officeDocument/2006/relationships/hyperlink" Target="https://doi.org/10.1016/j.foreco.2018.04.032" TargetMode="External"/><Relationship Id="rId40" Type="http://schemas.openxmlformats.org/officeDocument/2006/relationships/image" Target="media/image32.png"/><Relationship Id="rId136" Type="http://schemas.openxmlformats.org/officeDocument/2006/relationships/image" Target="media/image128.png"/><Relationship Id="rId178" Type="http://schemas.openxmlformats.org/officeDocument/2006/relationships/image" Target="media/image170.png"/><Relationship Id="rId301" Type="http://schemas.openxmlformats.org/officeDocument/2006/relationships/image" Target="media/image293.png"/><Relationship Id="rId343" Type="http://schemas.openxmlformats.org/officeDocument/2006/relationships/image" Target="media/image335.png"/><Relationship Id="rId550" Type="http://schemas.openxmlformats.org/officeDocument/2006/relationships/image" Target="media/image542.png"/><Relationship Id="rId788" Type="http://schemas.openxmlformats.org/officeDocument/2006/relationships/image" Target="media/image780.png"/><Relationship Id="rId82" Type="http://schemas.openxmlformats.org/officeDocument/2006/relationships/image" Target="media/image74.png"/><Relationship Id="rId203" Type="http://schemas.openxmlformats.org/officeDocument/2006/relationships/image" Target="media/image195.png"/><Relationship Id="rId385" Type="http://schemas.openxmlformats.org/officeDocument/2006/relationships/image" Target="media/image377.png"/><Relationship Id="rId592" Type="http://schemas.openxmlformats.org/officeDocument/2006/relationships/image" Target="media/image584.png"/><Relationship Id="rId606" Type="http://schemas.openxmlformats.org/officeDocument/2006/relationships/image" Target="media/image598.png"/><Relationship Id="rId648" Type="http://schemas.openxmlformats.org/officeDocument/2006/relationships/image" Target="media/image640.png"/><Relationship Id="rId813" Type="http://schemas.openxmlformats.org/officeDocument/2006/relationships/image" Target="media/image805.png"/><Relationship Id="rId855" Type="http://schemas.openxmlformats.org/officeDocument/2006/relationships/image" Target="media/image847.png"/><Relationship Id="rId245" Type="http://schemas.openxmlformats.org/officeDocument/2006/relationships/image" Target="media/image237.png"/><Relationship Id="rId287" Type="http://schemas.openxmlformats.org/officeDocument/2006/relationships/image" Target="media/image279.png"/><Relationship Id="rId410" Type="http://schemas.openxmlformats.org/officeDocument/2006/relationships/image" Target="media/image402.png"/><Relationship Id="rId452" Type="http://schemas.openxmlformats.org/officeDocument/2006/relationships/image" Target="media/image444.png"/><Relationship Id="rId494" Type="http://schemas.openxmlformats.org/officeDocument/2006/relationships/image" Target="media/image486.png"/><Relationship Id="rId508" Type="http://schemas.openxmlformats.org/officeDocument/2006/relationships/image" Target="media/image500.png"/><Relationship Id="rId715" Type="http://schemas.openxmlformats.org/officeDocument/2006/relationships/image" Target="media/image707.png"/><Relationship Id="rId897" Type="http://schemas.openxmlformats.org/officeDocument/2006/relationships/image" Target="media/image889.png"/><Relationship Id="rId105" Type="http://schemas.openxmlformats.org/officeDocument/2006/relationships/image" Target="media/image97.png"/><Relationship Id="rId147" Type="http://schemas.openxmlformats.org/officeDocument/2006/relationships/image" Target="media/image139.png"/><Relationship Id="rId312" Type="http://schemas.openxmlformats.org/officeDocument/2006/relationships/image" Target="media/image304.png"/><Relationship Id="rId354" Type="http://schemas.openxmlformats.org/officeDocument/2006/relationships/image" Target="media/image346.png"/><Relationship Id="rId757" Type="http://schemas.openxmlformats.org/officeDocument/2006/relationships/image" Target="media/image749.png"/><Relationship Id="rId799" Type="http://schemas.openxmlformats.org/officeDocument/2006/relationships/image" Target="media/image791.png"/><Relationship Id="rId51" Type="http://schemas.openxmlformats.org/officeDocument/2006/relationships/image" Target="media/image43.png"/><Relationship Id="rId93" Type="http://schemas.openxmlformats.org/officeDocument/2006/relationships/image" Target="media/image85.png"/><Relationship Id="rId189" Type="http://schemas.openxmlformats.org/officeDocument/2006/relationships/image" Target="media/image181.png"/><Relationship Id="rId396" Type="http://schemas.openxmlformats.org/officeDocument/2006/relationships/image" Target="media/image388.png"/><Relationship Id="rId561" Type="http://schemas.openxmlformats.org/officeDocument/2006/relationships/image" Target="media/image553.png"/><Relationship Id="rId617" Type="http://schemas.openxmlformats.org/officeDocument/2006/relationships/image" Target="media/image609.png"/><Relationship Id="rId659" Type="http://schemas.openxmlformats.org/officeDocument/2006/relationships/image" Target="media/image651.png"/><Relationship Id="rId824" Type="http://schemas.openxmlformats.org/officeDocument/2006/relationships/image" Target="media/image816.png"/><Relationship Id="rId866" Type="http://schemas.openxmlformats.org/officeDocument/2006/relationships/image" Target="media/image858.png"/><Relationship Id="rId214" Type="http://schemas.openxmlformats.org/officeDocument/2006/relationships/image" Target="media/image206.png"/><Relationship Id="rId256" Type="http://schemas.openxmlformats.org/officeDocument/2006/relationships/image" Target="media/image248.png"/><Relationship Id="rId298" Type="http://schemas.openxmlformats.org/officeDocument/2006/relationships/image" Target="media/image290.png"/><Relationship Id="rId421" Type="http://schemas.openxmlformats.org/officeDocument/2006/relationships/image" Target="media/image413.png"/><Relationship Id="rId463" Type="http://schemas.openxmlformats.org/officeDocument/2006/relationships/image" Target="media/image455.png"/><Relationship Id="rId519" Type="http://schemas.openxmlformats.org/officeDocument/2006/relationships/image" Target="media/image511.png"/><Relationship Id="rId670" Type="http://schemas.openxmlformats.org/officeDocument/2006/relationships/image" Target="media/image662.png"/><Relationship Id="rId116" Type="http://schemas.openxmlformats.org/officeDocument/2006/relationships/image" Target="media/image108.png"/><Relationship Id="rId158" Type="http://schemas.openxmlformats.org/officeDocument/2006/relationships/image" Target="media/image150.png"/><Relationship Id="rId323" Type="http://schemas.openxmlformats.org/officeDocument/2006/relationships/image" Target="media/image315.png"/><Relationship Id="rId530" Type="http://schemas.openxmlformats.org/officeDocument/2006/relationships/image" Target="media/image522.png"/><Relationship Id="rId726" Type="http://schemas.openxmlformats.org/officeDocument/2006/relationships/image" Target="media/image718.png"/><Relationship Id="rId768" Type="http://schemas.openxmlformats.org/officeDocument/2006/relationships/image" Target="media/image760.png"/><Relationship Id="rId20" Type="http://schemas.openxmlformats.org/officeDocument/2006/relationships/image" Target="media/image13.png"/><Relationship Id="rId62" Type="http://schemas.openxmlformats.org/officeDocument/2006/relationships/image" Target="media/image54.png"/><Relationship Id="rId365" Type="http://schemas.openxmlformats.org/officeDocument/2006/relationships/image" Target="media/image357.png"/><Relationship Id="rId572" Type="http://schemas.openxmlformats.org/officeDocument/2006/relationships/image" Target="media/image564.png"/><Relationship Id="rId628" Type="http://schemas.openxmlformats.org/officeDocument/2006/relationships/image" Target="media/image620.png"/><Relationship Id="rId835" Type="http://schemas.openxmlformats.org/officeDocument/2006/relationships/image" Target="media/image827.png"/><Relationship Id="rId225" Type="http://schemas.openxmlformats.org/officeDocument/2006/relationships/image" Target="media/image217.png"/><Relationship Id="rId267" Type="http://schemas.openxmlformats.org/officeDocument/2006/relationships/image" Target="media/image259.png"/><Relationship Id="rId432" Type="http://schemas.openxmlformats.org/officeDocument/2006/relationships/image" Target="media/image424.png"/><Relationship Id="rId474" Type="http://schemas.openxmlformats.org/officeDocument/2006/relationships/image" Target="media/image466.png"/><Relationship Id="rId877" Type="http://schemas.openxmlformats.org/officeDocument/2006/relationships/image" Target="media/image869.png"/><Relationship Id="rId127" Type="http://schemas.openxmlformats.org/officeDocument/2006/relationships/image" Target="media/image119.png"/><Relationship Id="rId681" Type="http://schemas.openxmlformats.org/officeDocument/2006/relationships/image" Target="media/image673.png"/><Relationship Id="rId737" Type="http://schemas.openxmlformats.org/officeDocument/2006/relationships/image" Target="media/image729.png"/><Relationship Id="rId779" Type="http://schemas.openxmlformats.org/officeDocument/2006/relationships/image" Target="media/image771.png"/><Relationship Id="rId902" Type="http://schemas.openxmlformats.org/officeDocument/2006/relationships/image" Target="media/image894.png"/><Relationship Id="rId31" Type="http://schemas.openxmlformats.org/officeDocument/2006/relationships/image" Target="media/image23.png"/><Relationship Id="rId73" Type="http://schemas.openxmlformats.org/officeDocument/2006/relationships/image" Target="media/image65.png"/><Relationship Id="rId169" Type="http://schemas.openxmlformats.org/officeDocument/2006/relationships/image" Target="media/image161.png"/><Relationship Id="rId334" Type="http://schemas.openxmlformats.org/officeDocument/2006/relationships/image" Target="media/image326.png"/><Relationship Id="rId376" Type="http://schemas.openxmlformats.org/officeDocument/2006/relationships/image" Target="media/image368.png"/><Relationship Id="rId541" Type="http://schemas.openxmlformats.org/officeDocument/2006/relationships/image" Target="media/image533.png"/><Relationship Id="rId583" Type="http://schemas.openxmlformats.org/officeDocument/2006/relationships/image" Target="media/image575.png"/><Relationship Id="rId639" Type="http://schemas.openxmlformats.org/officeDocument/2006/relationships/image" Target="media/image631.png"/><Relationship Id="rId790" Type="http://schemas.openxmlformats.org/officeDocument/2006/relationships/image" Target="media/image782.png"/><Relationship Id="rId804" Type="http://schemas.openxmlformats.org/officeDocument/2006/relationships/image" Target="media/image796.png"/><Relationship Id="rId4" Type="http://schemas.openxmlformats.org/officeDocument/2006/relationships/webSettings" Target="webSettings.xml"/><Relationship Id="rId180" Type="http://schemas.openxmlformats.org/officeDocument/2006/relationships/image" Target="media/image172.png"/><Relationship Id="rId236" Type="http://schemas.openxmlformats.org/officeDocument/2006/relationships/image" Target="media/image228.png"/><Relationship Id="rId278" Type="http://schemas.openxmlformats.org/officeDocument/2006/relationships/image" Target="media/image270.png"/><Relationship Id="rId401" Type="http://schemas.openxmlformats.org/officeDocument/2006/relationships/image" Target="media/image393.png"/><Relationship Id="rId443" Type="http://schemas.openxmlformats.org/officeDocument/2006/relationships/image" Target="media/image435.png"/><Relationship Id="rId650" Type="http://schemas.openxmlformats.org/officeDocument/2006/relationships/image" Target="media/image642.png"/><Relationship Id="rId846" Type="http://schemas.openxmlformats.org/officeDocument/2006/relationships/image" Target="media/image838.png"/><Relationship Id="rId888" Type="http://schemas.openxmlformats.org/officeDocument/2006/relationships/image" Target="media/image880.png"/><Relationship Id="rId303" Type="http://schemas.openxmlformats.org/officeDocument/2006/relationships/image" Target="media/image295.png"/><Relationship Id="rId485" Type="http://schemas.openxmlformats.org/officeDocument/2006/relationships/image" Target="media/image477.png"/><Relationship Id="rId692" Type="http://schemas.openxmlformats.org/officeDocument/2006/relationships/image" Target="media/image684.png"/><Relationship Id="rId706" Type="http://schemas.openxmlformats.org/officeDocument/2006/relationships/image" Target="media/image698.png"/><Relationship Id="rId748" Type="http://schemas.openxmlformats.org/officeDocument/2006/relationships/image" Target="media/image740.png"/><Relationship Id="rId913" Type="http://schemas.openxmlformats.org/officeDocument/2006/relationships/hyperlink" Target="https://doi.org/10.1007/s00442-001-0855-7" TargetMode="External"/><Relationship Id="rId42" Type="http://schemas.openxmlformats.org/officeDocument/2006/relationships/image" Target="media/image34.png"/><Relationship Id="rId84" Type="http://schemas.openxmlformats.org/officeDocument/2006/relationships/image" Target="media/image76.png"/><Relationship Id="rId138" Type="http://schemas.openxmlformats.org/officeDocument/2006/relationships/image" Target="media/image130.png"/><Relationship Id="rId345" Type="http://schemas.openxmlformats.org/officeDocument/2006/relationships/image" Target="media/image337.png"/><Relationship Id="rId387" Type="http://schemas.openxmlformats.org/officeDocument/2006/relationships/image" Target="media/image379.png"/><Relationship Id="rId510" Type="http://schemas.openxmlformats.org/officeDocument/2006/relationships/image" Target="media/image502.png"/><Relationship Id="rId552" Type="http://schemas.openxmlformats.org/officeDocument/2006/relationships/image" Target="media/image544.png"/><Relationship Id="rId594" Type="http://schemas.openxmlformats.org/officeDocument/2006/relationships/image" Target="media/image586.png"/><Relationship Id="rId608" Type="http://schemas.openxmlformats.org/officeDocument/2006/relationships/image" Target="media/image600.png"/><Relationship Id="rId815" Type="http://schemas.openxmlformats.org/officeDocument/2006/relationships/image" Target="media/image807.png"/><Relationship Id="rId191" Type="http://schemas.openxmlformats.org/officeDocument/2006/relationships/image" Target="media/image183.png"/><Relationship Id="rId205" Type="http://schemas.openxmlformats.org/officeDocument/2006/relationships/image" Target="media/image197.png"/><Relationship Id="rId247" Type="http://schemas.openxmlformats.org/officeDocument/2006/relationships/image" Target="media/image239.png"/><Relationship Id="rId412" Type="http://schemas.openxmlformats.org/officeDocument/2006/relationships/image" Target="media/image404.png"/><Relationship Id="rId857" Type="http://schemas.openxmlformats.org/officeDocument/2006/relationships/image" Target="media/image849.png"/><Relationship Id="rId899" Type="http://schemas.openxmlformats.org/officeDocument/2006/relationships/image" Target="media/image891.png"/><Relationship Id="rId107" Type="http://schemas.openxmlformats.org/officeDocument/2006/relationships/image" Target="media/image99.png"/><Relationship Id="rId289" Type="http://schemas.openxmlformats.org/officeDocument/2006/relationships/image" Target="media/image281.png"/><Relationship Id="rId454" Type="http://schemas.openxmlformats.org/officeDocument/2006/relationships/image" Target="media/image446.png"/><Relationship Id="rId496" Type="http://schemas.openxmlformats.org/officeDocument/2006/relationships/image" Target="media/image488.png"/><Relationship Id="rId661" Type="http://schemas.openxmlformats.org/officeDocument/2006/relationships/image" Target="media/image653.png"/><Relationship Id="rId717" Type="http://schemas.openxmlformats.org/officeDocument/2006/relationships/image" Target="media/image709.png"/><Relationship Id="rId759" Type="http://schemas.openxmlformats.org/officeDocument/2006/relationships/image" Target="media/image751.png"/><Relationship Id="rId11" Type="http://schemas.openxmlformats.org/officeDocument/2006/relationships/image" Target="media/image4.png"/><Relationship Id="rId53" Type="http://schemas.openxmlformats.org/officeDocument/2006/relationships/image" Target="media/image45.png"/><Relationship Id="rId149" Type="http://schemas.openxmlformats.org/officeDocument/2006/relationships/image" Target="media/image141.png"/><Relationship Id="rId314" Type="http://schemas.openxmlformats.org/officeDocument/2006/relationships/image" Target="media/image306.png"/><Relationship Id="rId356" Type="http://schemas.openxmlformats.org/officeDocument/2006/relationships/image" Target="media/image348.png"/><Relationship Id="rId398" Type="http://schemas.openxmlformats.org/officeDocument/2006/relationships/image" Target="media/image390.png"/><Relationship Id="rId521" Type="http://schemas.openxmlformats.org/officeDocument/2006/relationships/image" Target="media/image513.png"/><Relationship Id="rId563" Type="http://schemas.openxmlformats.org/officeDocument/2006/relationships/image" Target="media/image555.png"/><Relationship Id="rId619" Type="http://schemas.openxmlformats.org/officeDocument/2006/relationships/image" Target="media/image611.png"/><Relationship Id="rId770" Type="http://schemas.openxmlformats.org/officeDocument/2006/relationships/image" Target="media/image762.png"/><Relationship Id="rId95" Type="http://schemas.openxmlformats.org/officeDocument/2006/relationships/image" Target="media/image87.png"/><Relationship Id="rId160" Type="http://schemas.openxmlformats.org/officeDocument/2006/relationships/image" Target="media/image152.png"/><Relationship Id="rId216" Type="http://schemas.openxmlformats.org/officeDocument/2006/relationships/image" Target="media/image208.png"/><Relationship Id="rId423" Type="http://schemas.openxmlformats.org/officeDocument/2006/relationships/image" Target="media/image415.png"/><Relationship Id="rId826" Type="http://schemas.openxmlformats.org/officeDocument/2006/relationships/image" Target="media/image818.png"/><Relationship Id="rId868" Type="http://schemas.openxmlformats.org/officeDocument/2006/relationships/image" Target="media/image860.png"/><Relationship Id="rId258" Type="http://schemas.openxmlformats.org/officeDocument/2006/relationships/image" Target="media/image250.png"/><Relationship Id="rId465" Type="http://schemas.openxmlformats.org/officeDocument/2006/relationships/image" Target="media/image457.png"/><Relationship Id="rId630" Type="http://schemas.openxmlformats.org/officeDocument/2006/relationships/image" Target="media/image622.png"/><Relationship Id="rId672" Type="http://schemas.openxmlformats.org/officeDocument/2006/relationships/image" Target="media/image664.png"/><Relationship Id="rId728" Type="http://schemas.openxmlformats.org/officeDocument/2006/relationships/image" Target="media/image720.png"/><Relationship Id="rId22" Type="http://schemas.openxmlformats.org/officeDocument/2006/relationships/image" Target="media/image15.png"/><Relationship Id="rId64" Type="http://schemas.openxmlformats.org/officeDocument/2006/relationships/image" Target="media/image56.png"/><Relationship Id="rId118" Type="http://schemas.openxmlformats.org/officeDocument/2006/relationships/image" Target="media/image110.png"/><Relationship Id="rId325" Type="http://schemas.openxmlformats.org/officeDocument/2006/relationships/image" Target="media/image317.png"/><Relationship Id="rId367" Type="http://schemas.openxmlformats.org/officeDocument/2006/relationships/image" Target="media/image359.png"/><Relationship Id="rId532" Type="http://schemas.openxmlformats.org/officeDocument/2006/relationships/image" Target="media/image524.png"/><Relationship Id="rId574" Type="http://schemas.openxmlformats.org/officeDocument/2006/relationships/image" Target="media/image566.png"/><Relationship Id="rId171" Type="http://schemas.openxmlformats.org/officeDocument/2006/relationships/image" Target="media/image163.png"/><Relationship Id="rId227" Type="http://schemas.openxmlformats.org/officeDocument/2006/relationships/image" Target="media/image219.png"/><Relationship Id="rId781" Type="http://schemas.openxmlformats.org/officeDocument/2006/relationships/image" Target="media/image773.png"/><Relationship Id="rId837" Type="http://schemas.openxmlformats.org/officeDocument/2006/relationships/image" Target="media/image829.png"/><Relationship Id="rId879" Type="http://schemas.openxmlformats.org/officeDocument/2006/relationships/image" Target="media/image871.png"/><Relationship Id="rId269" Type="http://schemas.openxmlformats.org/officeDocument/2006/relationships/image" Target="media/image261.png"/><Relationship Id="rId434" Type="http://schemas.openxmlformats.org/officeDocument/2006/relationships/image" Target="media/image426.png"/><Relationship Id="rId476" Type="http://schemas.openxmlformats.org/officeDocument/2006/relationships/image" Target="media/image468.png"/><Relationship Id="rId641" Type="http://schemas.openxmlformats.org/officeDocument/2006/relationships/image" Target="media/image633.png"/><Relationship Id="rId683" Type="http://schemas.openxmlformats.org/officeDocument/2006/relationships/image" Target="media/image675.png"/><Relationship Id="rId739" Type="http://schemas.openxmlformats.org/officeDocument/2006/relationships/image" Target="media/image731.png"/><Relationship Id="rId890" Type="http://schemas.openxmlformats.org/officeDocument/2006/relationships/image" Target="media/image882.png"/><Relationship Id="rId904" Type="http://schemas.openxmlformats.org/officeDocument/2006/relationships/image" Target="media/image896.png"/><Relationship Id="rId33" Type="http://schemas.openxmlformats.org/officeDocument/2006/relationships/image" Target="media/image25.png"/><Relationship Id="rId129" Type="http://schemas.openxmlformats.org/officeDocument/2006/relationships/image" Target="media/image121.png"/><Relationship Id="rId280" Type="http://schemas.openxmlformats.org/officeDocument/2006/relationships/image" Target="media/image272.png"/><Relationship Id="rId336" Type="http://schemas.openxmlformats.org/officeDocument/2006/relationships/image" Target="media/image328.png"/><Relationship Id="rId501" Type="http://schemas.openxmlformats.org/officeDocument/2006/relationships/image" Target="media/image493.png"/><Relationship Id="rId543" Type="http://schemas.openxmlformats.org/officeDocument/2006/relationships/image" Target="media/image535.png"/><Relationship Id="rId75" Type="http://schemas.openxmlformats.org/officeDocument/2006/relationships/image" Target="media/image67.png"/><Relationship Id="rId140" Type="http://schemas.openxmlformats.org/officeDocument/2006/relationships/image" Target="media/image132.png"/><Relationship Id="rId182" Type="http://schemas.openxmlformats.org/officeDocument/2006/relationships/image" Target="media/image174.png"/><Relationship Id="rId378" Type="http://schemas.openxmlformats.org/officeDocument/2006/relationships/image" Target="media/image370.png"/><Relationship Id="rId403" Type="http://schemas.openxmlformats.org/officeDocument/2006/relationships/image" Target="media/image395.png"/><Relationship Id="rId585" Type="http://schemas.openxmlformats.org/officeDocument/2006/relationships/image" Target="media/image577.png"/><Relationship Id="rId750" Type="http://schemas.openxmlformats.org/officeDocument/2006/relationships/image" Target="media/image742.png"/><Relationship Id="rId792" Type="http://schemas.openxmlformats.org/officeDocument/2006/relationships/image" Target="media/image784.png"/><Relationship Id="rId806" Type="http://schemas.openxmlformats.org/officeDocument/2006/relationships/image" Target="media/image798.png"/><Relationship Id="rId848" Type="http://schemas.openxmlformats.org/officeDocument/2006/relationships/image" Target="media/image840.png"/><Relationship Id="rId6" Type="http://schemas.microsoft.com/office/2011/relationships/commentsExtended" Target="commentsExtended.xml"/><Relationship Id="rId238" Type="http://schemas.openxmlformats.org/officeDocument/2006/relationships/image" Target="media/image230.png"/><Relationship Id="rId445" Type="http://schemas.openxmlformats.org/officeDocument/2006/relationships/image" Target="media/image437.png"/><Relationship Id="rId487" Type="http://schemas.openxmlformats.org/officeDocument/2006/relationships/image" Target="media/image479.png"/><Relationship Id="rId610" Type="http://schemas.openxmlformats.org/officeDocument/2006/relationships/image" Target="media/image602.png"/><Relationship Id="rId652" Type="http://schemas.openxmlformats.org/officeDocument/2006/relationships/image" Target="media/image644.png"/><Relationship Id="rId694" Type="http://schemas.openxmlformats.org/officeDocument/2006/relationships/image" Target="media/image686.png"/><Relationship Id="rId708" Type="http://schemas.openxmlformats.org/officeDocument/2006/relationships/image" Target="media/image700.png"/><Relationship Id="rId915" Type="http://schemas.microsoft.com/office/2011/relationships/people" Target="people.xml"/><Relationship Id="rId291" Type="http://schemas.openxmlformats.org/officeDocument/2006/relationships/image" Target="media/image283.png"/><Relationship Id="rId305" Type="http://schemas.openxmlformats.org/officeDocument/2006/relationships/image" Target="media/image297.png"/><Relationship Id="rId347" Type="http://schemas.openxmlformats.org/officeDocument/2006/relationships/image" Target="media/image339.png"/><Relationship Id="rId512" Type="http://schemas.openxmlformats.org/officeDocument/2006/relationships/image" Target="media/image504.png"/><Relationship Id="rId44" Type="http://schemas.openxmlformats.org/officeDocument/2006/relationships/image" Target="media/image36.png"/><Relationship Id="rId86" Type="http://schemas.openxmlformats.org/officeDocument/2006/relationships/image" Target="media/image78.png"/><Relationship Id="rId151" Type="http://schemas.openxmlformats.org/officeDocument/2006/relationships/image" Target="media/image143.png"/><Relationship Id="rId389" Type="http://schemas.openxmlformats.org/officeDocument/2006/relationships/image" Target="media/image381.png"/><Relationship Id="rId554" Type="http://schemas.openxmlformats.org/officeDocument/2006/relationships/image" Target="media/image546.png"/><Relationship Id="rId596" Type="http://schemas.openxmlformats.org/officeDocument/2006/relationships/image" Target="media/image588.png"/><Relationship Id="rId761" Type="http://schemas.openxmlformats.org/officeDocument/2006/relationships/image" Target="media/image753.png"/><Relationship Id="rId817" Type="http://schemas.openxmlformats.org/officeDocument/2006/relationships/image" Target="media/image809.png"/><Relationship Id="rId859" Type="http://schemas.openxmlformats.org/officeDocument/2006/relationships/image" Target="media/image851.png"/><Relationship Id="rId193" Type="http://schemas.openxmlformats.org/officeDocument/2006/relationships/image" Target="media/image185.png"/><Relationship Id="rId207" Type="http://schemas.openxmlformats.org/officeDocument/2006/relationships/image" Target="media/image199.png"/><Relationship Id="rId249" Type="http://schemas.openxmlformats.org/officeDocument/2006/relationships/image" Target="media/image241.png"/><Relationship Id="rId414" Type="http://schemas.openxmlformats.org/officeDocument/2006/relationships/image" Target="media/image406.png"/><Relationship Id="rId456" Type="http://schemas.openxmlformats.org/officeDocument/2006/relationships/image" Target="media/image448.png"/><Relationship Id="rId498" Type="http://schemas.openxmlformats.org/officeDocument/2006/relationships/image" Target="media/image490.png"/><Relationship Id="rId621" Type="http://schemas.openxmlformats.org/officeDocument/2006/relationships/image" Target="media/image613.png"/><Relationship Id="rId663" Type="http://schemas.openxmlformats.org/officeDocument/2006/relationships/image" Target="media/image655.png"/><Relationship Id="rId870" Type="http://schemas.openxmlformats.org/officeDocument/2006/relationships/image" Target="media/image862.png"/><Relationship Id="rId13" Type="http://schemas.openxmlformats.org/officeDocument/2006/relationships/image" Target="media/image6.png"/><Relationship Id="rId109" Type="http://schemas.openxmlformats.org/officeDocument/2006/relationships/image" Target="media/image101.png"/><Relationship Id="rId260" Type="http://schemas.openxmlformats.org/officeDocument/2006/relationships/image" Target="media/image252.png"/><Relationship Id="rId316" Type="http://schemas.openxmlformats.org/officeDocument/2006/relationships/image" Target="media/image308.png"/><Relationship Id="rId523" Type="http://schemas.openxmlformats.org/officeDocument/2006/relationships/image" Target="media/image515.png"/><Relationship Id="rId719" Type="http://schemas.openxmlformats.org/officeDocument/2006/relationships/image" Target="media/image711.png"/><Relationship Id="rId55" Type="http://schemas.openxmlformats.org/officeDocument/2006/relationships/image" Target="media/image47.png"/><Relationship Id="rId97" Type="http://schemas.openxmlformats.org/officeDocument/2006/relationships/image" Target="media/image89.png"/><Relationship Id="rId120" Type="http://schemas.openxmlformats.org/officeDocument/2006/relationships/image" Target="media/image112.png"/><Relationship Id="rId358" Type="http://schemas.openxmlformats.org/officeDocument/2006/relationships/image" Target="media/image350.png"/><Relationship Id="rId565" Type="http://schemas.openxmlformats.org/officeDocument/2006/relationships/image" Target="media/image557.png"/><Relationship Id="rId730" Type="http://schemas.openxmlformats.org/officeDocument/2006/relationships/image" Target="media/image722.png"/><Relationship Id="rId772" Type="http://schemas.openxmlformats.org/officeDocument/2006/relationships/image" Target="media/image764.png"/><Relationship Id="rId828" Type="http://schemas.openxmlformats.org/officeDocument/2006/relationships/image" Target="media/image820.png"/><Relationship Id="rId162" Type="http://schemas.openxmlformats.org/officeDocument/2006/relationships/image" Target="media/image154.png"/><Relationship Id="rId218" Type="http://schemas.openxmlformats.org/officeDocument/2006/relationships/image" Target="media/image210.png"/><Relationship Id="rId425" Type="http://schemas.openxmlformats.org/officeDocument/2006/relationships/image" Target="media/image417.png"/><Relationship Id="rId467" Type="http://schemas.openxmlformats.org/officeDocument/2006/relationships/image" Target="media/image459.png"/><Relationship Id="rId632" Type="http://schemas.openxmlformats.org/officeDocument/2006/relationships/image" Target="media/image624.png"/><Relationship Id="rId271" Type="http://schemas.openxmlformats.org/officeDocument/2006/relationships/image" Target="media/image263.png"/><Relationship Id="rId674" Type="http://schemas.openxmlformats.org/officeDocument/2006/relationships/image" Target="media/image666.png"/><Relationship Id="rId881" Type="http://schemas.openxmlformats.org/officeDocument/2006/relationships/image" Target="media/image873.png"/><Relationship Id="rId24" Type="http://schemas.openxmlformats.org/officeDocument/2006/relationships/image" Target="media/image17.png"/><Relationship Id="rId66" Type="http://schemas.openxmlformats.org/officeDocument/2006/relationships/image" Target="media/image58.png"/><Relationship Id="rId131" Type="http://schemas.openxmlformats.org/officeDocument/2006/relationships/image" Target="media/image123.png"/><Relationship Id="rId327" Type="http://schemas.openxmlformats.org/officeDocument/2006/relationships/image" Target="media/image319.png"/><Relationship Id="rId369" Type="http://schemas.openxmlformats.org/officeDocument/2006/relationships/image" Target="media/image361.png"/><Relationship Id="rId534" Type="http://schemas.openxmlformats.org/officeDocument/2006/relationships/image" Target="media/image526.png"/><Relationship Id="rId576" Type="http://schemas.openxmlformats.org/officeDocument/2006/relationships/image" Target="media/image568.png"/><Relationship Id="rId741" Type="http://schemas.openxmlformats.org/officeDocument/2006/relationships/image" Target="media/image733.png"/><Relationship Id="rId783" Type="http://schemas.openxmlformats.org/officeDocument/2006/relationships/image" Target="media/image775.png"/><Relationship Id="rId839" Type="http://schemas.openxmlformats.org/officeDocument/2006/relationships/image" Target="media/image831.png"/><Relationship Id="rId173" Type="http://schemas.openxmlformats.org/officeDocument/2006/relationships/image" Target="media/image165.png"/><Relationship Id="rId229" Type="http://schemas.openxmlformats.org/officeDocument/2006/relationships/image" Target="media/image221.png"/><Relationship Id="rId380" Type="http://schemas.openxmlformats.org/officeDocument/2006/relationships/image" Target="media/image372.png"/><Relationship Id="rId436" Type="http://schemas.openxmlformats.org/officeDocument/2006/relationships/image" Target="media/image428.png"/><Relationship Id="rId601" Type="http://schemas.openxmlformats.org/officeDocument/2006/relationships/image" Target="media/image593.png"/><Relationship Id="rId643" Type="http://schemas.openxmlformats.org/officeDocument/2006/relationships/image" Target="media/image635.png"/><Relationship Id="rId240" Type="http://schemas.openxmlformats.org/officeDocument/2006/relationships/image" Target="media/image232.png"/><Relationship Id="rId478" Type="http://schemas.openxmlformats.org/officeDocument/2006/relationships/image" Target="media/image470.png"/><Relationship Id="rId685" Type="http://schemas.openxmlformats.org/officeDocument/2006/relationships/image" Target="media/image677.png"/><Relationship Id="rId850" Type="http://schemas.openxmlformats.org/officeDocument/2006/relationships/image" Target="media/image842.png"/><Relationship Id="rId892" Type="http://schemas.openxmlformats.org/officeDocument/2006/relationships/image" Target="media/image884.png"/><Relationship Id="rId906" Type="http://schemas.openxmlformats.org/officeDocument/2006/relationships/hyperlink" Target="https://doi.org/10.1175/JCLI3700.1" TargetMode="External"/><Relationship Id="rId35" Type="http://schemas.openxmlformats.org/officeDocument/2006/relationships/image" Target="media/image27.png"/><Relationship Id="rId77" Type="http://schemas.openxmlformats.org/officeDocument/2006/relationships/image" Target="media/image69.png"/><Relationship Id="rId100" Type="http://schemas.openxmlformats.org/officeDocument/2006/relationships/image" Target="media/image92.png"/><Relationship Id="rId282" Type="http://schemas.openxmlformats.org/officeDocument/2006/relationships/image" Target="media/image274.png"/><Relationship Id="rId338" Type="http://schemas.openxmlformats.org/officeDocument/2006/relationships/image" Target="media/image330.png"/><Relationship Id="rId503" Type="http://schemas.openxmlformats.org/officeDocument/2006/relationships/image" Target="media/image495.png"/><Relationship Id="rId545" Type="http://schemas.openxmlformats.org/officeDocument/2006/relationships/image" Target="media/image537.png"/><Relationship Id="rId587" Type="http://schemas.openxmlformats.org/officeDocument/2006/relationships/image" Target="media/image579.png"/><Relationship Id="rId710" Type="http://schemas.openxmlformats.org/officeDocument/2006/relationships/image" Target="media/image702.png"/><Relationship Id="rId752" Type="http://schemas.openxmlformats.org/officeDocument/2006/relationships/image" Target="media/image744.png"/><Relationship Id="rId808" Type="http://schemas.openxmlformats.org/officeDocument/2006/relationships/image" Target="media/image800.png"/><Relationship Id="rId8" Type="http://schemas.openxmlformats.org/officeDocument/2006/relationships/image" Target="media/image1.jpeg"/><Relationship Id="rId142" Type="http://schemas.openxmlformats.org/officeDocument/2006/relationships/image" Target="media/image134.png"/><Relationship Id="rId184" Type="http://schemas.openxmlformats.org/officeDocument/2006/relationships/image" Target="media/image176.png"/><Relationship Id="rId391" Type="http://schemas.openxmlformats.org/officeDocument/2006/relationships/image" Target="media/image383.png"/><Relationship Id="rId405" Type="http://schemas.openxmlformats.org/officeDocument/2006/relationships/image" Target="media/image397.png"/><Relationship Id="rId447" Type="http://schemas.openxmlformats.org/officeDocument/2006/relationships/image" Target="media/image439.png"/><Relationship Id="rId612" Type="http://schemas.openxmlformats.org/officeDocument/2006/relationships/image" Target="media/image604.png"/><Relationship Id="rId794" Type="http://schemas.openxmlformats.org/officeDocument/2006/relationships/image" Target="media/image786.png"/><Relationship Id="rId251" Type="http://schemas.openxmlformats.org/officeDocument/2006/relationships/image" Target="media/image243.png"/><Relationship Id="rId489" Type="http://schemas.openxmlformats.org/officeDocument/2006/relationships/image" Target="media/image481.png"/><Relationship Id="rId654" Type="http://schemas.openxmlformats.org/officeDocument/2006/relationships/image" Target="media/image646.png"/><Relationship Id="rId696" Type="http://schemas.openxmlformats.org/officeDocument/2006/relationships/image" Target="media/image688.png"/><Relationship Id="rId861" Type="http://schemas.openxmlformats.org/officeDocument/2006/relationships/image" Target="media/image853.png"/><Relationship Id="rId46" Type="http://schemas.openxmlformats.org/officeDocument/2006/relationships/image" Target="media/image38.png"/><Relationship Id="rId293" Type="http://schemas.openxmlformats.org/officeDocument/2006/relationships/image" Target="media/image285.png"/><Relationship Id="rId307" Type="http://schemas.openxmlformats.org/officeDocument/2006/relationships/image" Target="media/image299.png"/><Relationship Id="rId349" Type="http://schemas.openxmlformats.org/officeDocument/2006/relationships/image" Target="media/image341.png"/><Relationship Id="rId514" Type="http://schemas.openxmlformats.org/officeDocument/2006/relationships/image" Target="media/image506.png"/><Relationship Id="rId556" Type="http://schemas.openxmlformats.org/officeDocument/2006/relationships/image" Target="media/image548.png"/><Relationship Id="rId721" Type="http://schemas.openxmlformats.org/officeDocument/2006/relationships/image" Target="media/image713.png"/><Relationship Id="rId763" Type="http://schemas.openxmlformats.org/officeDocument/2006/relationships/image" Target="media/image755.png"/><Relationship Id="rId88" Type="http://schemas.openxmlformats.org/officeDocument/2006/relationships/image" Target="media/image80.png"/><Relationship Id="rId111" Type="http://schemas.openxmlformats.org/officeDocument/2006/relationships/image" Target="media/image103.png"/><Relationship Id="rId153" Type="http://schemas.openxmlformats.org/officeDocument/2006/relationships/image" Target="media/image145.png"/><Relationship Id="rId195" Type="http://schemas.openxmlformats.org/officeDocument/2006/relationships/image" Target="media/image187.png"/><Relationship Id="rId209" Type="http://schemas.openxmlformats.org/officeDocument/2006/relationships/image" Target="media/image201.png"/><Relationship Id="rId360" Type="http://schemas.openxmlformats.org/officeDocument/2006/relationships/image" Target="media/image352.png"/><Relationship Id="rId416" Type="http://schemas.openxmlformats.org/officeDocument/2006/relationships/image" Target="media/image408.png"/><Relationship Id="rId598" Type="http://schemas.openxmlformats.org/officeDocument/2006/relationships/image" Target="media/image590.png"/><Relationship Id="rId819" Type="http://schemas.openxmlformats.org/officeDocument/2006/relationships/image" Target="media/image811.png"/><Relationship Id="rId220" Type="http://schemas.openxmlformats.org/officeDocument/2006/relationships/image" Target="media/image212.png"/><Relationship Id="rId458" Type="http://schemas.openxmlformats.org/officeDocument/2006/relationships/image" Target="media/image450.png"/><Relationship Id="rId623" Type="http://schemas.openxmlformats.org/officeDocument/2006/relationships/image" Target="media/image615.png"/><Relationship Id="rId665" Type="http://schemas.openxmlformats.org/officeDocument/2006/relationships/image" Target="media/image657.png"/><Relationship Id="rId830" Type="http://schemas.openxmlformats.org/officeDocument/2006/relationships/image" Target="media/image822.png"/><Relationship Id="rId872" Type="http://schemas.openxmlformats.org/officeDocument/2006/relationships/image" Target="media/image864.png"/><Relationship Id="rId15" Type="http://schemas.openxmlformats.org/officeDocument/2006/relationships/image" Target="media/image8.png"/><Relationship Id="rId57" Type="http://schemas.openxmlformats.org/officeDocument/2006/relationships/image" Target="media/image49.png"/><Relationship Id="rId262" Type="http://schemas.openxmlformats.org/officeDocument/2006/relationships/image" Target="media/image254.png"/><Relationship Id="rId318" Type="http://schemas.openxmlformats.org/officeDocument/2006/relationships/image" Target="media/image310.png"/><Relationship Id="rId525" Type="http://schemas.openxmlformats.org/officeDocument/2006/relationships/image" Target="media/image517.png"/><Relationship Id="rId567" Type="http://schemas.openxmlformats.org/officeDocument/2006/relationships/image" Target="media/image559.png"/><Relationship Id="rId732" Type="http://schemas.openxmlformats.org/officeDocument/2006/relationships/image" Target="media/image724.png"/><Relationship Id="rId99" Type="http://schemas.openxmlformats.org/officeDocument/2006/relationships/image" Target="media/image91.png"/><Relationship Id="rId122" Type="http://schemas.openxmlformats.org/officeDocument/2006/relationships/image" Target="media/image114.png"/><Relationship Id="rId164" Type="http://schemas.openxmlformats.org/officeDocument/2006/relationships/image" Target="media/image156.png"/><Relationship Id="rId371" Type="http://schemas.openxmlformats.org/officeDocument/2006/relationships/image" Target="media/image363.png"/><Relationship Id="rId774" Type="http://schemas.openxmlformats.org/officeDocument/2006/relationships/image" Target="media/image766.png"/><Relationship Id="rId427" Type="http://schemas.openxmlformats.org/officeDocument/2006/relationships/image" Target="media/image419.png"/><Relationship Id="rId469" Type="http://schemas.openxmlformats.org/officeDocument/2006/relationships/image" Target="media/image461.png"/><Relationship Id="rId634" Type="http://schemas.openxmlformats.org/officeDocument/2006/relationships/image" Target="media/image626.png"/><Relationship Id="rId676" Type="http://schemas.openxmlformats.org/officeDocument/2006/relationships/image" Target="media/image668.png"/><Relationship Id="rId841" Type="http://schemas.openxmlformats.org/officeDocument/2006/relationships/image" Target="media/image833.png"/><Relationship Id="rId883" Type="http://schemas.openxmlformats.org/officeDocument/2006/relationships/image" Target="media/image875.png"/><Relationship Id="rId26" Type="http://schemas.openxmlformats.org/officeDocument/2006/relationships/hyperlink" Target="http://www.water.wa.gov.au/maps-and-data/monitoring/water-information-reporting" TargetMode="External"/><Relationship Id="rId231" Type="http://schemas.openxmlformats.org/officeDocument/2006/relationships/image" Target="media/image223.png"/><Relationship Id="rId273" Type="http://schemas.openxmlformats.org/officeDocument/2006/relationships/image" Target="media/image265.png"/><Relationship Id="rId329" Type="http://schemas.openxmlformats.org/officeDocument/2006/relationships/image" Target="media/image321.png"/><Relationship Id="rId480" Type="http://schemas.openxmlformats.org/officeDocument/2006/relationships/image" Target="media/image472.png"/><Relationship Id="rId536" Type="http://schemas.openxmlformats.org/officeDocument/2006/relationships/image" Target="media/image528.png"/><Relationship Id="rId701" Type="http://schemas.openxmlformats.org/officeDocument/2006/relationships/image" Target="media/image693.png"/><Relationship Id="rId68" Type="http://schemas.openxmlformats.org/officeDocument/2006/relationships/image" Target="media/image60.png"/><Relationship Id="rId133" Type="http://schemas.openxmlformats.org/officeDocument/2006/relationships/image" Target="media/image125.png"/><Relationship Id="rId175" Type="http://schemas.openxmlformats.org/officeDocument/2006/relationships/image" Target="media/image167.png"/><Relationship Id="rId340" Type="http://schemas.openxmlformats.org/officeDocument/2006/relationships/image" Target="media/image332.png"/><Relationship Id="rId578" Type="http://schemas.openxmlformats.org/officeDocument/2006/relationships/image" Target="media/image570.png"/><Relationship Id="rId743" Type="http://schemas.openxmlformats.org/officeDocument/2006/relationships/image" Target="media/image735.png"/><Relationship Id="rId785" Type="http://schemas.openxmlformats.org/officeDocument/2006/relationships/image" Target="media/image777.png"/><Relationship Id="rId200" Type="http://schemas.openxmlformats.org/officeDocument/2006/relationships/image" Target="media/image192.png"/><Relationship Id="rId382" Type="http://schemas.openxmlformats.org/officeDocument/2006/relationships/image" Target="media/image374.png"/><Relationship Id="rId438" Type="http://schemas.openxmlformats.org/officeDocument/2006/relationships/image" Target="media/image430.png"/><Relationship Id="rId603" Type="http://schemas.openxmlformats.org/officeDocument/2006/relationships/image" Target="media/image595.png"/><Relationship Id="rId645" Type="http://schemas.openxmlformats.org/officeDocument/2006/relationships/image" Target="media/image637.png"/><Relationship Id="rId687" Type="http://schemas.openxmlformats.org/officeDocument/2006/relationships/image" Target="media/image679.png"/><Relationship Id="rId810" Type="http://schemas.openxmlformats.org/officeDocument/2006/relationships/image" Target="media/image802.png"/><Relationship Id="rId852" Type="http://schemas.openxmlformats.org/officeDocument/2006/relationships/image" Target="media/image844.png"/><Relationship Id="rId908" Type="http://schemas.openxmlformats.org/officeDocument/2006/relationships/hyperlink" Target="https://doi.org/10.1071/MF08204" TargetMode="External"/><Relationship Id="rId242" Type="http://schemas.openxmlformats.org/officeDocument/2006/relationships/image" Target="media/image234.png"/><Relationship Id="rId284" Type="http://schemas.openxmlformats.org/officeDocument/2006/relationships/image" Target="media/image276.png"/><Relationship Id="rId491" Type="http://schemas.openxmlformats.org/officeDocument/2006/relationships/image" Target="media/image483.png"/><Relationship Id="rId505" Type="http://schemas.openxmlformats.org/officeDocument/2006/relationships/image" Target="media/image497.png"/><Relationship Id="rId712" Type="http://schemas.openxmlformats.org/officeDocument/2006/relationships/image" Target="media/image704.png"/><Relationship Id="rId894" Type="http://schemas.openxmlformats.org/officeDocument/2006/relationships/image" Target="media/image886.png"/><Relationship Id="rId37" Type="http://schemas.openxmlformats.org/officeDocument/2006/relationships/image" Target="media/image29.png"/><Relationship Id="rId79" Type="http://schemas.openxmlformats.org/officeDocument/2006/relationships/image" Target="media/image71.png"/><Relationship Id="rId102" Type="http://schemas.openxmlformats.org/officeDocument/2006/relationships/image" Target="media/image94.png"/><Relationship Id="rId144" Type="http://schemas.openxmlformats.org/officeDocument/2006/relationships/image" Target="media/image136.png"/><Relationship Id="rId547" Type="http://schemas.openxmlformats.org/officeDocument/2006/relationships/image" Target="media/image539.png"/><Relationship Id="rId589" Type="http://schemas.openxmlformats.org/officeDocument/2006/relationships/image" Target="media/image581.png"/><Relationship Id="rId754" Type="http://schemas.openxmlformats.org/officeDocument/2006/relationships/image" Target="media/image746.png"/><Relationship Id="rId796" Type="http://schemas.openxmlformats.org/officeDocument/2006/relationships/image" Target="media/image788.png"/><Relationship Id="rId90" Type="http://schemas.openxmlformats.org/officeDocument/2006/relationships/image" Target="media/image82.png"/><Relationship Id="rId186" Type="http://schemas.openxmlformats.org/officeDocument/2006/relationships/image" Target="media/image178.png"/><Relationship Id="rId351" Type="http://schemas.openxmlformats.org/officeDocument/2006/relationships/image" Target="media/image343.png"/><Relationship Id="rId393" Type="http://schemas.openxmlformats.org/officeDocument/2006/relationships/image" Target="media/image385.png"/><Relationship Id="rId407" Type="http://schemas.openxmlformats.org/officeDocument/2006/relationships/image" Target="media/image399.png"/><Relationship Id="rId449" Type="http://schemas.openxmlformats.org/officeDocument/2006/relationships/image" Target="media/image441.png"/><Relationship Id="rId614" Type="http://schemas.openxmlformats.org/officeDocument/2006/relationships/image" Target="media/image606.png"/><Relationship Id="rId656" Type="http://schemas.openxmlformats.org/officeDocument/2006/relationships/image" Target="media/image648.png"/><Relationship Id="rId821" Type="http://schemas.openxmlformats.org/officeDocument/2006/relationships/image" Target="media/image813.png"/><Relationship Id="rId863" Type="http://schemas.openxmlformats.org/officeDocument/2006/relationships/image" Target="media/image855.png"/><Relationship Id="rId211" Type="http://schemas.openxmlformats.org/officeDocument/2006/relationships/image" Target="media/image203.png"/><Relationship Id="rId253" Type="http://schemas.openxmlformats.org/officeDocument/2006/relationships/image" Target="media/image245.png"/><Relationship Id="rId295" Type="http://schemas.openxmlformats.org/officeDocument/2006/relationships/image" Target="media/image287.png"/><Relationship Id="rId309" Type="http://schemas.openxmlformats.org/officeDocument/2006/relationships/image" Target="media/image301.png"/><Relationship Id="rId460" Type="http://schemas.openxmlformats.org/officeDocument/2006/relationships/image" Target="media/image452.png"/><Relationship Id="rId516" Type="http://schemas.openxmlformats.org/officeDocument/2006/relationships/image" Target="media/image508.png"/><Relationship Id="rId698" Type="http://schemas.openxmlformats.org/officeDocument/2006/relationships/image" Target="media/image690.png"/><Relationship Id="rId48" Type="http://schemas.openxmlformats.org/officeDocument/2006/relationships/image" Target="media/image40.png"/><Relationship Id="rId113" Type="http://schemas.openxmlformats.org/officeDocument/2006/relationships/image" Target="media/image105.png"/><Relationship Id="rId320" Type="http://schemas.openxmlformats.org/officeDocument/2006/relationships/image" Target="media/image312.png"/><Relationship Id="rId558" Type="http://schemas.openxmlformats.org/officeDocument/2006/relationships/image" Target="media/image550.png"/><Relationship Id="rId723" Type="http://schemas.openxmlformats.org/officeDocument/2006/relationships/image" Target="media/image715.png"/><Relationship Id="rId765" Type="http://schemas.openxmlformats.org/officeDocument/2006/relationships/image" Target="media/image757.png"/><Relationship Id="rId155" Type="http://schemas.openxmlformats.org/officeDocument/2006/relationships/image" Target="media/image147.png"/><Relationship Id="rId197" Type="http://schemas.openxmlformats.org/officeDocument/2006/relationships/image" Target="media/image189.png"/><Relationship Id="rId362" Type="http://schemas.openxmlformats.org/officeDocument/2006/relationships/image" Target="media/image354.png"/><Relationship Id="rId418" Type="http://schemas.openxmlformats.org/officeDocument/2006/relationships/image" Target="media/image410.png"/><Relationship Id="rId625" Type="http://schemas.openxmlformats.org/officeDocument/2006/relationships/image" Target="media/image617.png"/><Relationship Id="rId832" Type="http://schemas.openxmlformats.org/officeDocument/2006/relationships/image" Target="media/image824.png"/><Relationship Id="rId222" Type="http://schemas.openxmlformats.org/officeDocument/2006/relationships/image" Target="media/image214.png"/><Relationship Id="rId264" Type="http://schemas.openxmlformats.org/officeDocument/2006/relationships/image" Target="media/image256.png"/><Relationship Id="rId471" Type="http://schemas.openxmlformats.org/officeDocument/2006/relationships/image" Target="media/image463.png"/><Relationship Id="rId667" Type="http://schemas.openxmlformats.org/officeDocument/2006/relationships/image" Target="media/image659.png"/><Relationship Id="rId874" Type="http://schemas.openxmlformats.org/officeDocument/2006/relationships/image" Target="media/image866.png"/><Relationship Id="rId17" Type="http://schemas.openxmlformats.org/officeDocument/2006/relationships/image" Target="media/image10.png"/><Relationship Id="rId59" Type="http://schemas.openxmlformats.org/officeDocument/2006/relationships/image" Target="media/image51.png"/><Relationship Id="rId124" Type="http://schemas.openxmlformats.org/officeDocument/2006/relationships/image" Target="media/image116.png"/><Relationship Id="rId527" Type="http://schemas.openxmlformats.org/officeDocument/2006/relationships/image" Target="media/image519.png"/><Relationship Id="rId569" Type="http://schemas.openxmlformats.org/officeDocument/2006/relationships/image" Target="media/image561.png"/><Relationship Id="rId734" Type="http://schemas.openxmlformats.org/officeDocument/2006/relationships/image" Target="media/image726.png"/><Relationship Id="rId776" Type="http://schemas.openxmlformats.org/officeDocument/2006/relationships/image" Target="media/image768.png"/><Relationship Id="rId70" Type="http://schemas.openxmlformats.org/officeDocument/2006/relationships/image" Target="media/image62.png"/><Relationship Id="rId166" Type="http://schemas.openxmlformats.org/officeDocument/2006/relationships/image" Target="media/image158.png"/><Relationship Id="rId331" Type="http://schemas.openxmlformats.org/officeDocument/2006/relationships/image" Target="media/image323.png"/><Relationship Id="rId373" Type="http://schemas.openxmlformats.org/officeDocument/2006/relationships/image" Target="media/image365.png"/><Relationship Id="rId429" Type="http://schemas.openxmlformats.org/officeDocument/2006/relationships/image" Target="media/image421.png"/><Relationship Id="rId580" Type="http://schemas.openxmlformats.org/officeDocument/2006/relationships/image" Target="media/image572.png"/><Relationship Id="rId636" Type="http://schemas.openxmlformats.org/officeDocument/2006/relationships/image" Target="media/image628.png"/><Relationship Id="rId801" Type="http://schemas.openxmlformats.org/officeDocument/2006/relationships/image" Target="media/image793.png"/><Relationship Id="rId1" Type="http://schemas.openxmlformats.org/officeDocument/2006/relationships/numbering" Target="numbering.xml"/><Relationship Id="rId233" Type="http://schemas.openxmlformats.org/officeDocument/2006/relationships/image" Target="media/image225.png"/><Relationship Id="rId440" Type="http://schemas.openxmlformats.org/officeDocument/2006/relationships/image" Target="media/image432.png"/><Relationship Id="rId678" Type="http://schemas.openxmlformats.org/officeDocument/2006/relationships/image" Target="media/image670.png"/><Relationship Id="rId843" Type="http://schemas.openxmlformats.org/officeDocument/2006/relationships/image" Target="media/image835.png"/><Relationship Id="rId885" Type="http://schemas.openxmlformats.org/officeDocument/2006/relationships/image" Target="media/image877.png"/><Relationship Id="rId28" Type="http://schemas.openxmlformats.org/officeDocument/2006/relationships/image" Target="media/image20.png"/><Relationship Id="rId275" Type="http://schemas.openxmlformats.org/officeDocument/2006/relationships/image" Target="media/image267.png"/><Relationship Id="rId300" Type="http://schemas.openxmlformats.org/officeDocument/2006/relationships/image" Target="media/image292.png"/><Relationship Id="rId482" Type="http://schemas.openxmlformats.org/officeDocument/2006/relationships/image" Target="media/image474.png"/><Relationship Id="rId538" Type="http://schemas.openxmlformats.org/officeDocument/2006/relationships/image" Target="media/image530.png"/><Relationship Id="rId703" Type="http://schemas.openxmlformats.org/officeDocument/2006/relationships/image" Target="media/image695.png"/><Relationship Id="rId745" Type="http://schemas.openxmlformats.org/officeDocument/2006/relationships/image" Target="media/image737.png"/><Relationship Id="rId910" Type="http://schemas.openxmlformats.org/officeDocument/2006/relationships/hyperlink" Target="https://doi.org/10.1111/2041-210X.12514" TargetMode="External"/><Relationship Id="rId81" Type="http://schemas.openxmlformats.org/officeDocument/2006/relationships/image" Target="media/image73.png"/><Relationship Id="rId135" Type="http://schemas.openxmlformats.org/officeDocument/2006/relationships/image" Target="media/image127.png"/><Relationship Id="rId177" Type="http://schemas.openxmlformats.org/officeDocument/2006/relationships/image" Target="media/image169.png"/><Relationship Id="rId342" Type="http://schemas.openxmlformats.org/officeDocument/2006/relationships/image" Target="media/image334.png"/><Relationship Id="rId384" Type="http://schemas.openxmlformats.org/officeDocument/2006/relationships/image" Target="media/image376.png"/><Relationship Id="rId591" Type="http://schemas.openxmlformats.org/officeDocument/2006/relationships/image" Target="media/image583.png"/><Relationship Id="rId605" Type="http://schemas.openxmlformats.org/officeDocument/2006/relationships/image" Target="media/image597.png"/><Relationship Id="rId787" Type="http://schemas.openxmlformats.org/officeDocument/2006/relationships/image" Target="media/image779.png"/><Relationship Id="rId812" Type="http://schemas.openxmlformats.org/officeDocument/2006/relationships/image" Target="media/image804.png"/><Relationship Id="rId202" Type="http://schemas.openxmlformats.org/officeDocument/2006/relationships/image" Target="media/image194.png"/><Relationship Id="rId244" Type="http://schemas.openxmlformats.org/officeDocument/2006/relationships/image" Target="media/image236.png"/><Relationship Id="rId647" Type="http://schemas.openxmlformats.org/officeDocument/2006/relationships/image" Target="media/image639.png"/><Relationship Id="rId689" Type="http://schemas.openxmlformats.org/officeDocument/2006/relationships/image" Target="media/image681.png"/><Relationship Id="rId854" Type="http://schemas.openxmlformats.org/officeDocument/2006/relationships/image" Target="media/image846.png"/><Relationship Id="rId896" Type="http://schemas.openxmlformats.org/officeDocument/2006/relationships/image" Target="media/image888.png"/><Relationship Id="rId39" Type="http://schemas.openxmlformats.org/officeDocument/2006/relationships/image" Target="media/image31.png"/><Relationship Id="rId286" Type="http://schemas.openxmlformats.org/officeDocument/2006/relationships/image" Target="media/image278.png"/><Relationship Id="rId451" Type="http://schemas.openxmlformats.org/officeDocument/2006/relationships/image" Target="media/image443.png"/><Relationship Id="rId493" Type="http://schemas.openxmlformats.org/officeDocument/2006/relationships/image" Target="media/image485.png"/><Relationship Id="rId507" Type="http://schemas.openxmlformats.org/officeDocument/2006/relationships/image" Target="media/image499.png"/><Relationship Id="rId549" Type="http://schemas.openxmlformats.org/officeDocument/2006/relationships/image" Target="media/image541.png"/><Relationship Id="rId714" Type="http://schemas.openxmlformats.org/officeDocument/2006/relationships/image" Target="media/image706.png"/><Relationship Id="rId756" Type="http://schemas.openxmlformats.org/officeDocument/2006/relationships/image" Target="media/image748.png"/><Relationship Id="rId50" Type="http://schemas.openxmlformats.org/officeDocument/2006/relationships/image" Target="media/image42.png"/><Relationship Id="rId104" Type="http://schemas.openxmlformats.org/officeDocument/2006/relationships/image" Target="media/image96.png"/><Relationship Id="rId146" Type="http://schemas.openxmlformats.org/officeDocument/2006/relationships/image" Target="media/image138.png"/><Relationship Id="rId188" Type="http://schemas.openxmlformats.org/officeDocument/2006/relationships/image" Target="media/image180.png"/><Relationship Id="rId311" Type="http://schemas.openxmlformats.org/officeDocument/2006/relationships/image" Target="media/image303.png"/><Relationship Id="rId353" Type="http://schemas.openxmlformats.org/officeDocument/2006/relationships/image" Target="media/image345.png"/><Relationship Id="rId395" Type="http://schemas.openxmlformats.org/officeDocument/2006/relationships/image" Target="media/image387.png"/><Relationship Id="rId409" Type="http://schemas.openxmlformats.org/officeDocument/2006/relationships/image" Target="media/image401.png"/><Relationship Id="rId560" Type="http://schemas.openxmlformats.org/officeDocument/2006/relationships/image" Target="media/image552.png"/><Relationship Id="rId798" Type="http://schemas.openxmlformats.org/officeDocument/2006/relationships/image" Target="media/image790.png"/><Relationship Id="rId92" Type="http://schemas.openxmlformats.org/officeDocument/2006/relationships/image" Target="media/image84.png"/><Relationship Id="rId213" Type="http://schemas.openxmlformats.org/officeDocument/2006/relationships/image" Target="media/image205.png"/><Relationship Id="rId420" Type="http://schemas.openxmlformats.org/officeDocument/2006/relationships/image" Target="media/image412.png"/><Relationship Id="rId616" Type="http://schemas.openxmlformats.org/officeDocument/2006/relationships/image" Target="media/image608.png"/><Relationship Id="rId658" Type="http://schemas.openxmlformats.org/officeDocument/2006/relationships/image" Target="media/image650.png"/><Relationship Id="rId823" Type="http://schemas.openxmlformats.org/officeDocument/2006/relationships/image" Target="media/image815.png"/><Relationship Id="rId865" Type="http://schemas.openxmlformats.org/officeDocument/2006/relationships/image" Target="media/image857.png"/><Relationship Id="rId255" Type="http://schemas.openxmlformats.org/officeDocument/2006/relationships/image" Target="media/image247.png"/><Relationship Id="rId297" Type="http://schemas.openxmlformats.org/officeDocument/2006/relationships/image" Target="media/image289.png"/><Relationship Id="rId462" Type="http://schemas.openxmlformats.org/officeDocument/2006/relationships/image" Target="media/image454.png"/><Relationship Id="rId518" Type="http://schemas.openxmlformats.org/officeDocument/2006/relationships/image" Target="media/image510.png"/><Relationship Id="rId725" Type="http://schemas.openxmlformats.org/officeDocument/2006/relationships/image" Target="media/image717.png"/><Relationship Id="rId115" Type="http://schemas.openxmlformats.org/officeDocument/2006/relationships/image" Target="media/image107.png"/><Relationship Id="rId157" Type="http://schemas.openxmlformats.org/officeDocument/2006/relationships/image" Target="media/image149.png"/><Relationship Id="rId322" Type="http://schemas.openxmlformats.org/officeDocument/2006/relationships/image" Target="media/image314.png"/><Relationship Id="rId364" Type="http://schemas.openxmlformats.org/officeDocument/2006/relationships/image" Target="media/image356.png"/><Relationship Id="rId767" Type="http://schemas.openxmlformats.org/officeDocument/2006/relationships/image" Target="media/image759.png"/><Relationship Id="rId61" Type="http://schemas.openxmlformats.org/officeDocument/2006/relationships/image" Target="media/image53.png"/><Relationship Id="rId199" Type="http://schemas.openxmlformats.org/officeDocument/2006/relationships/image" Target="media/image191.png"/><Relationship Id="rId571" Type="http://schemas.openxmlformats.org/officeDocument/2006/relationships/image" Target="media/image563.png"/><Relationship Id="rId627" Type="http://schemas.openxmlformats.org/officeDocument/2006/relationships/image" Target="media/image619.png"/><Relationship Id="rId669" Type="http://schemas.openxmlformats.org/officeDocument/2006/relationships/image" Target="media/image661.png"/><Relationship Id="rId834" Type="http://schemas.openxmlformats.org/officeDocument/2006/relationships/image" Target="media/image826.png"/><Relationship Id="rId876" Type="http://schemas.openxmlformats.org/officeDocument/2006/relationships/image" Target="media/image868.png"/><Relationship Id="rId19" Type="http://schemas.openxmlformats.org/officeDocument/2006/relationships/image" Target="media/image12.png"/><Relationship Id="rId224" Type="http://schemas.openxmlformats.org/officeDocument/2006/relationships/image" Target="media/image216.png"/><Relationship Id="rId266" Type="http://schemas.openxmlformats.org/officeDocument/2006/relationships/image" Target="media/image258.png"/><Relationship Id="rId431" Type="http://schemas.openxmlformats.org/officeDocument/2006/relationships/image" Target="media/image423.png"/><Relationship Id="rId473" Type="http://schemas.openxmlformats.org/officeDocument/2006/relationships/image" Target="media/image465.png"/><Relationship Id="rId529" Type="http://schemas.openxmlformats.org/officeDocument/2006/relationships/image" Target="media/image521.png"/><Relationship Id="rId680" Type="http://schemas.openxmlformats.org/officeDocument/2006/relationships/image" Target="media/image672.png"/><Relationship Id="rId736" Type="http://schemas.openxmlformats.org/officeDocument/2006/relationships/image" Target="media/image728.png"/><Relationship Id="rId901" Type="http://schemas.openxmlformats.org/officeDocument/2006/relationships/image" Target="media/image893.png"/><Relationship Id="rId30" Type="http://schemas.openxmlformats.org/officeDocument/2006/relationships/image" Target="media/image22.png"/><Relationship Id="rId126" Type="http://schemas.openxmlformats.org/officeDocument/2006/relationships/image" Target="media/image118.png"/><Relationship Id="rId168" Type="http://schemas.openxmlformats.org/officeDocument/2006/relationships/image" Target="media/image160.png"/><Relationship Id="rId333" Type="http://schemas.openxmlformats.org/officeDocument/2006/relationships/image" Target="media/image325.png"/><Relationship Id="rId540" Type="http://schemas.openxmlformats.org/officeDocument/2006/relationships/image" Target="media/image532.png"/><Relationship Id="rId778" Type="http://schemas.openxmlformats.org/officeDocument/2006/relationships/image" Target="media/image770.png"/><Relationship Id="rId72" Type="http://schemas.openxmlformats.org/officeDocument/2006/relationships/image" Target="media/image64.png"/><Relationship Id="rId375" Type="http://schemas.openxmlformats.org/officeDocument/2006/relationships/image" Target="media/image367.png"/><Relationship Id="rId582" Type="http://schemas.openxmlformats.org/officeDocument/2006/relationships/image" Target="media/image574.png"/><Relationship Id="rId638" Type="http://schemas.openxmlformats.org/officeDocument/2006/relationships/image" Target="media/image630.png"/><Relationship Id="rId803" Type="http://schemas.openxmlformats.org/officeDocument/2006/relationships/image" Target="media/image795.png"/><Relationship Id="rId845" Type="http://schemas.openxmlformats.org/officeDocument/2006/relationships/image" Target="media/image837.png"/><Relationship Id="rId3" Type="http://schemas.openxmlformats.org/officeDocument/2006/relationships/settings" Target="settings.xml"/><Relationship Id="rId235" Type="http://schemas.openxmlformats.org/officeDocument/2006/relationships/image" Target="media/image227.png"/><Relationship Id="rId277" Type="http://schemas.openxmlformats.org/officeDocument/2006/relationships/image" Target="media/image269.png"/><Relationship Id="rId400" Type="http://schemas.openxmlformats.org/officeDocument/2006/relationships/image" Target="media/image392.png"/><Relationship Id="rId442" Type="http://schemas.openxmlformats.org/officeDocument/2006/relationships/image" Target="media/image434.png"/><Relationship Id="rId484" Type="http://schemas.openxmlformats.org/officeDocument/2006/relationships/image" Target="media/image476.png"/><Relationship Id="rId705" Type="http://schemas.openxmlformats.org/officeDocument/2006/relationships/image" Target="media/image697.png"/><Relationship Id="rId887" Type="http://schemas.openxmlformats.org/officeDocument/2006/relationships/image" Target="media/image879.png"/><Relationship Id="rId137" Type="http://schemas.openxmlformats.org/officeDocument/2006/relationships/image" Target="media/image129.png"/><Relationship Id="rId302" Type="http://schemas.openxmlformats.org/officeDocument/2006/relationships/image" Target="media/image294.png"/><Relationship Id="rId344" Type="http://schemas.openxmlformats.org/officeDocument/2006/relationships/image" Target="media/image336.png"/><Relationship Id="rId691" Type="http://schemas.openxmlformats.org/officeDocument/2006/relationships/image" Target="media/image683.png"/><Relationship Id="rId747" Type="http://schemas.openxmlformats.org/officeDocument/2006/relationships/image" Target="media/image739.png"/><Relationship Id="rId789" Type="http://schemas.openxmlformats.org/officeDocument/2006/relationships/image" Target="media/image781.png"/><Relationship Id="rId912" Type="http://schemas.openxmlformats.org/officeDocument/2006/relationships/hyperlink" Target="https://doi.org/10.1111/j.1467-9868.2010.00749.x" TargetMode="External"/><Relationship Id="rId41" Type="http://schemas.openxmlformats.org/officeDocument/2006/relationships/image" Target="media/image33.png"/><Relationship Id="rId83" Type="http://schemas.openxmlformats.org/officeDocument/2006/relationships/image" Target="media/image75.png"/><Relationship Id="rId179" Type="http://schemas.openxmlformats.org/officeDocument/2006/relationships/image" Target="media/image171.png"/><Relationship Id="rId386" Type="http://schemas.openxmlformats.org/officeDocument/2006/relationships/image" Target="media/image378.png"/><Relationship Id="rId551" Type="http://schemas.openxmlformats.org/officeDocument/2006/relationships/image" Target="media/image543.png"/><Relationship Id="rId593" Type="http://schemas.openxmlformats.org/officeDocument/2006/relationships/image" Target="media/image585.png"/><Relationship Id="rId607" Type="http://schemas.openxmlformats.org/officeDocument/2006/relationships/image" Target="media/image599.png"/><Relationship Id="rId649" Type="http://schemas.openxmlformats.org/officeDocument/2006/relationships/image" Target="media/image641.png"/><Relationship Id="rId814" Type="http://schemas.openxmlformats.org/officeDocument/2006/relationships/image" Target="media/image806.png"/><Relationship Id="rId856" Type="http://schemas.openxmlformats.org/officeDocument/2006/relationships/image" Target="media/image848.png"/><Relationship Id="rId190" Type="http://schemas.openxmlformats.org/officeDocument/2006/relationships/image" Target="media/image182.png"/><Relationship Id="rId204" Type="http://schemas.openxmlformats.org/officeDocument/2006/relationships/image" Target="media/image196.png"/><Relationship Id="rId246" Type="http://schemas.openxmlformats.org/officeDocument/2006/relationships/image" Target="media/image238.png"/><Relationship Id="rId288" Type="http://schemas.openxmlformats.org/officeDocument/2006/relationships/image" Target="media/image280.png"/><Relationship Id="rId411" Type="http://schemas.openxmlformats.org/officeDocument/2006/relationships/image" Target="media/image403.png"/><Relationship Id="rId453" Type="http://schemas.openxmlformats.org/officeDocument/2006/relationships/image" Target="media/image445.png"/><Relationship Id="rId509" Type="http://schemas.openxmlformats.org/officeDocument/2006/relationships/image" Target="media/image501.png"/><Relationship Id="rId660" Type="http://schemas.openxmlformats.org/officeDocument/2006/relationships/image" Target="media/image652.png"/><Relationship Id="rId898" Type="http://schemas.openxmlformats.org/officeDocument/2006/relationships/image" Target="media/image890.png"/><Relationship Id="rId106" Type="http://schemas.openxmlformats.org/officeDocument/2006/relationships/image" Target="media/image98.png"/><Relationship Id="rId313" Type="http://schemas.openxmlformats.org/officeDocument/2006/relationships/image" Target="media/image305.png"/><Relationship Id="rId495" Type="http://schemas.openxmlformats.org/officeDocument/2006/relationships/image" Target="media/image487.png"/><Relationship Id="rId716" Type="http://schemas.openxmlformats.org/officeDocument/2006/relationships/image" Target="media/image708.png"/><Relationship Id="rId758" Type="http://schemas.openxmlformats.org/officeDocument/2006/relationships/image" Target="media/image750.png"/><Relationship Id="rId10" Type="http://schemas.openxmlformats.org/officeDocument/2006/relationships/image" Target="media/image3.png"/><Relationship Id="rId52" Type="http://schemas.openxmlformats.org/officeDocument/2006/relationships/image" Target="media/image44.png"/><Relationship Id="rId94" Type="http://schemas.openxmlformats.org/officeDocument/2006/relationships/image" Target="media/image86.png"/><Relationship Id="rId148" Type="http://schemas.openxmlformats.org/officeDocument/2006/relationships/image" Target="media/image140.png"/><Relationship Id="rId355" Type="http://schemas.openxmlformats.org/officeDocument/2006/relationships/image" Target="media/image347.png"/><Relationship Id="rId397" Type="http://schemas.openxmlformats.org/officeDocument/2006/relationships/image" Target="media/image389.png"/><Relationship Id="rId520" Type="http://schemas.openxmlformats.org/officeDocument/2006/relationships/image" Target="media/image512.png"/><Relationship Id="rId562" Type="http://schemas.openxmlformats.org/officeDocument/2006/relationships/image" Target="media/image554.png"/><Relationship Id="rId618" Type="http://schemas.openxmlformats.org/officeDocument/2006/relationships/image" Target="media/image610.png"/><Relationship Id="rId825" Type="http://schemas.openxmlformats.org/officeDocument/2006/relationships/image" Target="media/image817.png"/><Relationship Id="rId215" Type="http://schemas.openxmlformats.org/officeDocument/2006/relationships/image" Target="media/image207.png"/><Relationship Id="rId257" Type="http://schemas.openxmlformats.org/officeDocument/2006/relationships/image" Target="media/image249.png"/><Relationship Id="rId422" Type="http://schemas.openxmlformats.org/officeDocument/2006/relationships/image" Target="media/image414.png"/><Relationship Id="rId464" Type="http://schemas.openxmlformats.org/officeDocument/2006/relationships/image" Target="media/image456.png"/><Relationship Id="rId867" Type="http://schemas.openxmlformats.org/officeDocument/2006/relationships/image" Target="media/image859.png"/><Relationship Id="rId299" Type="http://schemas.openxmlformats.org/officeDocument/2006/relationships/image" Target="media/image291.png"/><Relationship Id="rId727" Type="http://schemas.openxmlformats.org/officeDocument/2006/relationships/image" Target="media/image719.png"/><Relationship Id="rId63" Type="http://schemas.openxmlformats.org/officeDocument/2006/relationships/image" Target="media/image55.png"/><Relationship Id="rId159" Type="http://schemas.openxmlformats.org/officeDocument/2006/relationships/image" Target="media/image151.png"/><Relationship Id="rId366" Type="http://schemas.openxmlformats.org/officeDocument/2006/relationships/image" Target="media/image358.png"/><Relationship Id="rId573" Type="http://schemas.openxmlformats.org/officeDocument/2006/relationships/image" Target="media/image565.png"/><Relationship Id="rId780" Type="http://schemas.openxmlformats.org/officeDocument/2006/relationships/image" Target="media/image772.png"/><Relationship Id="rId226" Type="http://schemas.openxmlformats.org/officeDocument/2006/relationships/image" Target="media/image218.png"/><Relationship Id="rId433" Type="http://schemas.openxmlformats.org/officeDocument/2006/relationships/image" Target="media/image425.png"/><Relationship Id="rId878" Type="http://schemas.openxmlformats.org/officeDocument/2006/relationships/image" Target="media/image870.png"/><Relationship Id="rId640" Type="http://schemas.openxmlformats.org/officeDocument/2006/relationships/image" Target="media/image632.png"/><Relationship Id="rId738" Type="http://schemas.openxmlformats.org/officeDocument/2006/relationships/image" Target="media/image730.png"/><Relationship Id="rId74" Type="http://schemas.openxmlformats.org/officeDocument/2006/relationships/image" Target="media/image66.png"/><Relationship Id="rId377" Type="http://schemas.openxmlformats.org/officeDocument/2006/relationships/image" Target="media/image369.png"/><Relationship Id="rId500" Type="http://schemas.openxmlformats.org/officeDocument/2006/relationships/image" Target="media/image492.png"/><Relationship Id="rId584" Type="http://schemas.openxmlformats.org/officeDocument/2006/relationships/image" Target="media/image576.png"/><Relationship Id="rId805" Type="http://schemas.openxmlformats.org/officeDocument/2006/relationships/image" Target="media/image797.png"/><Relationship Id="rId5" Type="http://schemas.openxmlformats.org/officeDocument/2006/relationships/comments" Target="comments.xml"/><Relationship Id="rId237" Type="http://schemas.openxmlformats.org/officeDocument/2006/relationships/image" Target="media/image229.png"/><Relationship Id="rId791" Type="http://schemas.openxmlformats.org/officeDocument/2006/relationships/image" Target="media/image783.png"/><Relationship Id="rId889" Type="http://schemas.openxmlformats.org/officeDocument/2006/relationships/image" Target="media/image881.png"/><Relationship Id="rId444" Type="http://schemas.openxmlformats.org/officeDocument/2006/relationships/image" Target="media/image436.png"/><Relationship Id="rId651" Type="http://schemas.openxmlformats.org/officeDocument/2006/relationships/image" Target="media/image643.png"/><Relationship Id="rId749" Type="http://schemas.openxmlformats.org/officeDocument/2006/relationships/image" Target="media/image741.png"/><Relationship Id="rId290" Type="http://schemas.openxmlformats.org/officeDocument/2006/relationships/image" Target="media/image282.png"/><Relationship Id="rId304" Type="http://schemas.openxmlformats.org/officeDocument/2006/relationships/image" Target="media/image296.png"/><Relationship Id="rId388" Type="http://schemas.openxmlformats.org/officeDocument/2006/relationships/image" Target="media/image380.png"/><Relationship Id="rId511" Type="http://schemas.openxmlformats.org/officeDocument/2006/relationships/image" Target="media/image503.png"/><Relationship Id="rId609" Type="http://schemas.openxmlformats.org/officeDocument/2006/relationships/image" Target="media/image601.png"/><Relationship Id="rId85" Type="http://schemas.openxmlformats.org/officeDocument/2006/relationships/image" Target="media/image77.png"/><Relationship Id="rId150" Type="http://schemas.openxmlformats.org/officeDocument/2006/relationships/image" Target="media/image142.png"/><Relationship Id="rId595" Type="http://schemas.openxmlformats.org/officeDocument/2006/relationships/image" Target="media/image587.png"/><Relationship Id="rId816" Type="http://schemas.openxmlformats.org/officeDocument/2006/relationships/image" Target="media/image808.png"/><Relationship Id="rId248" Type="http://schemas.openxmlformats.org/officeDocument/2006/relationships/image" Target="media/image240.png"/><Relationship Id="rId455" Type="http://schemas.openxmlformats.org/officeDocument/2006/relationships/image" Target="media/image447.png"/><Relationship Id="rId662" Type="http://schemas.openxmlformats.org/officeDocument/2006/relationships/image" Target="media/image654.png"/><Relationship Id="rId12" Type="http://schemas.openxmlformats.org/officeDocument/2006/relationships/image" Target="media/image5.png"/><Relationship Id="rId108" Type="http://schemas.openxmlformats.org/officeDocument/2006/relationships/image" Target="media/image100.png"/><Relationship Id="rId315" Type="http://schemas.openxmlformats.org/officeDocument/2006/relationships/image" Target="media/image307.png"/><Relationship Id="rId522" Type="http://schemas.openxmlformats.org/officeDocument/2006/relationships/image" Target="media/image514.png"/><Relationship Id="rId96" Type="http://schemas.openxmlformats.org/officeDocument/2006/relationships/image" Target="media/image88.png"/><Relationship Id="rId161" Type="http://schemas.openxmlformats.org/officeDocument/2006/relationships/image" Target="media/image153.png"/><Relationship Id="rId399" Type="http://schemas.openxmlformats.org/officeDocument/2006/relationships/image" Target="media/image391.png"/><Relationship Id="rId827" Type="http://schemas.openxmlformats.org/officeDocument/2006/relationships/image" Target="media/image819.png"/><Relationship Id="rId259" Type="http://schemas.openxmlformats.org/officeDocument/2006/relationships/image" Target="media/image251.png"/><Relationship Id="rId466" Type="http://schemas.openxmlformats.org/officeDocument/2006/relationships/image" Target="media/image458.png"/><Relationship Id="rId673" Type="http://schemas.openxmlformats.org/officeDocument/2006/relationships/image" Target="media/image665.png"/><Relationship Id="rId880" Type="http://schemas.openxmlformats.org/officeDocument/2006/relationships/image" Target="media/image872.png"/><Relationship Id="rId23" Type="http://schemas.openxmlformats.org/officeDocument/2006/relationships/image" Target="media/image16.png"/><Relationship Id="rId119" Type="http://schemas.openxmlformats.org/officeDocument/2006/relationships/image" Target="media/image111.png"/><Relationship Id="rId326" Type="http://schemas.openxmlformats.org/officeDocument/2006/relationships/image" Target="media/image318.png"/><Relationship Id="rId533" Type="http://schemas.openxmlformats.org/officeDocument/2006/relationships/image" Target="media/image525.png"/><Relationship Id="rId740" Type="http://schemas.openxmlformats.org/officeDocument/2006/relationships/image" Target="media/image732.png"/><Relationship Id="rId838" Type="http://schemas.openxmlformats.org/officeDocument/2006/relationships/image" Target="media/image830.png"/><Relationship Id="rId172" Type="http://schemas.openxmlformats.org/officeDocument/2006/relationships/image" Target="media/image164.png"/><Relationship Id="rId477" Type="http://schemas.openxmlformats.org/officeDocument/2006/relationships/image" Target="media/image469.png"/><Relationship Id="rId600" Type="http://schemas.openxmlformats.org/officeDocument/2006/relationships/image" Target="media/image592.png"/><Relationship Id="rId684" Type="http://schemas.openxmlformats.org/officeDocument/2006/relationships/image" Target="media/image676.png"/><Relationship Id="rId337" Type="http://schemas.openxmlformats.org/officeDocument/2006/relationships/image" Target="media/image329.png"/><Relationship Id="rId891" Type="http://schemas.openxmlformats.org/officeDocument/2006/relationships/image" Target="media/image883.png"/><Relationship Id="rId905" Type="http://schemas.openxmlformats.org/officeDocument/2006/relationships/image" Target="media/image897.png"/><Relationship Id="rId34" Type="http://schemas.openxmlformats.org/officeDocument/2006/relationships/image" Target="media/image26.png"/><Relationship Id="rId544" Type="http://schemas.openxmlformats.org/officeDocument/2006/relationships/image" Target="media/image536.png"/><Relationship Id="rId751" Type="http://schemas.openxmlformats.org/officeDocument/2006/relationships/image" Target="media/image743.png"/><Relationship Id="rId849" Type="http://schemas.openxmlformats.org/officeDocument/2006/relationships/image" Target="media/image841.png"/><Relationship Id="rId183" Type="http://schemas.openxmlformats.org/officeDocument/2006/relationships/image" Target="media/image175.png"/><Relationship Id="rId390" Type="http://schemas.openxmlformats.org/officeDocument/2006/relationships/image" Target="media/image382.png"/><Relationship Id="rId404" Type="http://schemas.openxmlformats.org/officeDocument/2006/relationships/image" Target="media/image396.png"/><Relationship Id="rId611" Type="http://schemas.openxmlformats.org/officeDocument/2006/relationships/image" Target="media/image603.png"/><Relationship Id="rId250" Type="http://schemas.openxmlformats.org/officeDocument/2006/relationships/image" Target="media/image242.png"/><Relationship Id="rId488" Type="http://schemas.openxmlformats.org/officeDocument/2006/relationships/image" Target="media/image480.png"/><Relationship Id="rId695" Type="http://schemas.openxmlformats.org/officeDocument/2006/relationships/image" Target="media/image687.png"/><Relationship Id="rId709" Type="http://schemas.openxmlformats.org/officeDocument/2006/relationships/image" Target="media/image701.png"/><Relationship Id="rId916" Type="http://schemas.openxmlformats.org/officeDocument/2006/relationships/theme" Target="theme/theme1.xml"/><Relationship Id="rId45" Type="http://schemas.openxmlformats.org/officeDocument/2006/relationships/image" Target="media/image37.png"/><Relationship Id="rId110" Type="http://schemas.openxmlformats.org/officeDocument/2006/relationships/image" Target="media/image102.png"/><Relationship Id="rId348" Type="http://schemas.openxmlformats.org/officeDocument/2006/relationships/image" Target="media/image340.png"/><Relationship Id="rId555" Type="http://schemas.openxmlformats.org/officeDocument/2006/relationships/image" Target="media/image547.png"/><Relationship Id="rId762" Type="http://schemas.openxmlformats.org/officeDocument/2006/relationships/image" Target="media/image754.png"/><Relationship Id="rId194" Type="http://schemas.openxmlformats.org/officeDocument/2006/relationships/image" Target="media/image186.png"/><Relationship Id="rId208" Type="http://schemas.openxmlformats.org/officeDocument/2006/relationships/image" Target="media/image200.png"/><Relationship Id="rId415" Type="http://schemas.openxmlformats.org/officeDocument/2006/relationships/image" Target="media/image407.png"/><Relationship Id="rId622" Type="http://schemas.openxmlformats.org/officeDocument/2006/relationships/image" Target="media/image614.png"/><Relationship Id="rId261" Type="http://schemas.openxmlformats.org/officeDocument/2006/relationships/image" Target="media/image253.png"/><Relationship Id="rId499" Type="http://schemas.openxmlformats.org/officeDocument/2006/relationships/image" Target="media/image491.png"/><Relationship Id="rId56" Type="http://schemas.openxmlformats.org/officeDocument/2006/relationships/image" Target="media/image48.png"/><Relationship Id="rId359" Type="http://schemas.openxmlformats.org/officeDocument/2006/relationships/image" Target="media/image351.png"/><Relationship Id="rId566" Type="http://schemas.openxmlformats.org/officeDocument/2006/relationships/image" Target="media/image558.png"/><Relationship Id="rId773" Type="http://schemas.openxmlformats.org/officeDocument/2006/relationships/image" Target="media/image765.png"/><Relationship Id="rId121" Type="http://schemas.openxmlformats.org/officeDocument/2006/relationships/image" Target="media/image113.png"/><Relationship Id="rId219" Type="http://schemas.openxmlformats.org/officeDocument/2006/relationships/image" Target="media/image211.png"/><Relationship Id="rId426" Type="http://schemas.openxmlformats.org/officeDocument/2006/relationships/image" Target="media/image418.png"/><Relationship Id="rId633" Type="http://schemas.openxmlformats.org/officeDocument/2006/relationships/image" Target="media/image6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83</TotalTime>
  <Pages>1</Pages>
  <Words>27407</Words>
  <Characters>156221</Characters>
  <Application>Microsoft Office Word</Application>
  <DocSecurity>0</DocSecurity>
  <Lines>1301</Lines>
  <Paragraphs>366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183262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Ray Froend</cp:lastModifiedBy>
  <cp:revision>6</cp:revision>
  <dcterms:created xsi:type="dcterms:W3CDTF">2019-11-15T02:25:00Z</dcterms:created>
  <dcterms:modified xsi:type="dcterms:W3CDTF">2019-11-18T03:00:00Z</dcterms:modified>
</cp:coreProperties>
</file>